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customXml/itemProps7.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CE94363" w14:textId="77777777" w:rsidR="005F4718" w:rsidRPr="00C106B9" w:rsidRDefault="005F4718" w:rsidP="009C3129">
      <w:pPr>
        <w:pBdr>
          <w:top w:val="single" w:sz="6" w:space="20" w:color="auto"/>
          <w:bottom w:val="single" w:sz="6" w:space="20" w:color="auto"/>
        </w:pBdr>
        <w:spacing w:before="240"/>
        <w:ind w:firstLine="0"/>
        <w:jc w:val="right"/>
        <w:rPr>
          <w:rFonts w:cstheme="minorHAnsi"/>
          <w:b/>
          <w:bCs/>
          <w:color w:val="000000" w:themeColor="text1"/>
        </w:rPr>
      </w:pPr>
      <w:r w:rsidRPr="00C106B9">
        <w:rPr>
          <w:rFonts w:cstheme="minorHAnsi"/>
          <w:b/>
          <w:bCs/>
          <w:color w:val="000000" w:themeColor="text1"/>
        </w:rPr>
        <w:t xml:space="preserve">Project Code – </w:t>
      </w:r>
      <w:r w:rsidRPr="00C106B9">
        <w:rPr>
          <w:rFonts w:cstheme="minorHAnsi"/>
          <w:b/>
          <w:bCs/>
          <w:color w:val="000000" w:themeColor="text1"/>
          <w:sz w:val="32"/>
        </w:rPr>
        <w:t>16528A</w:t>
      </w:r>
      <w:r w:rsidRPr="00C106B9">
        <w:rPr>
          <w:rFonts w:cstheme="minorHAnsi"/>
          <w:b/>
          <w:bCs/>
          <w:color w:val="000000" w:themeColor="text1"/>
        </w:rPr>
        <w:t xml:space="preserve"> </w:t>
      </w:r>
    </w:p>
    <w:p w14:paraId="0BCAFDF7" w14:textId="77777777" w:rsidR="005F4718" w:rsidRPr="00C106B9" w:rsidRDefault="005F4718" w:rsidP="009C3129">
      <w:pPr>
        <w:pBdr>
          <w:top w:val="single" w:sz="6" w:space="20" w:color="auto"/>
          <w:bottom w:val="single" w:sz="6" w:space="20" w:color="auto"/>
        </w:pBdr>
        <w:spacing w:before="240"/>
        <w:ind w:firstLine="0"/>
        <w:jc w:val="right"/>
        <w:rPr>
          <w:rFonts w:cstheme="minorHAnsi"/>
          <w:color w:val="000000" w:themeColor="text1"/>
          <w:sz w:val="48"/>
        </w:rPr>
      </w:pPr>
      <w:r w:rsidRPr="00C106B9">
        <w:rPr>
          <w:rFonts w:cstheme="minorHAnsi"/>
          <w:color w:val="000000" w:themeColor="text1"/>
          <w:sz w:val="48"/>
        </w:rPr>
        <w:t xml:space="preserve">Forms Automation </w:t>
      </w:r>
    </w:p>
    <w:p w14:paraId="057DADC6" w14:textId="77777777" w:rsidR="005F4718" w:rsidRPr="00C106B9" w:rsidRDefault="005F4718" w:rsidP="009C3129">
      <w:pPr>
        <w:pBdr>
          <w:top w:val="single" w:sz="6" w:space="20" w:color="auto"/>
          <w:bottom w:val="single" w:sz="6" w:space="20" w:color="auto"/>
        </w:pBdr>
        <w:spacing w:before="240"/>
        <w:ind w:firstLine="0"/>
        <w:jc w:val="right"/>
        <w:rPr>
          <w:rFonts w:cstheme="minorHAnsi"/>
          <w:color w:val="000000" w:themeColor="text1"/>
          <w:sz w:val="48"/>
        </w:rPr>
      </w:pPr>
      <w:r w:rsidRPr="00C106B9">
        <w:rPr>
          <w:rFonts w:cstheme="minorHAnsi"/>
          <w:color w:val="000000" w:themeColor="text1"/>
          <w:sz w:val="48"/>
        </w:rPr>
        <w:t>Forms Rules Management System- FRMS</w:t>
      </w:r>
    </w:p>
    <w:p w14:paraId="41802B85" w14:textId="77777777" w:rsidR="005F4718" w:rsidRPr="00C106B9" w:rsidRDefault="005F4718" w:rsidP="009C3129">
      <w:pPr>
        <w:pBdr>
          <w:top w:val="single" w:sz="6" w:space="20" w:color="auto"/>
          <w:bottom w:val="single" w:sz="6" w:space="20" w:color="auto"/>
        </w:pBdr>
        <w:spacing w:before="240"/>
        <w:ind w:firstLine="0"/>
        <w:jc w:val="right"/>
        <w:rPr>
          <w:rFonts w:cstheme="minorHAnsi"/>
          <w:color w:val="000000" w:themeColor="text1"/>
          <w:sz w:val="48"/>
        </w:rPr>
      </w:pPr>
      <w:r>
        <w:rPr>
          <w:rFonts w:cstheme="minorHAnsi"/>
          <w:color w:val="000000" w:themeColor="text1"/>
          <w:sz w:val="48"/>
        </w:rPr>
        <w:t>495 Functional Specifications</w:t>
      </w:r>
    </w:p>
    <w:p w14:paraId="6D1255B2" w14:textId="77777777" w:rsidR="005F4718" w:rsidRPr="00C106B9" w:rsidRDefault="005F4718" w:rsidP="009C3129">
      <w:pPr>
        <w:pBdr>
          <w:top w:val="single" w:sz="6" w:space="20" w:color="auto"/>
          <w:bottom w:val="single" w:sz="6" w:space="20" w:color="auto"/>
        </w:pBdr>
        <w:spacing w:before="240"/>
        <w:ind w:firstLine="0"/>
        <w:jc w:val="right"/>
        <w:rPr>
          <w:rFonts w:cstheme="minorHAnsi"/>
          <w:color w:val="000000" w:themeColor="text1"/>
          <w:sz w:val="48"/>
        </w:rPr>
      </w:pPr>
      <w:r w:rsidRPr="00C106B9">
        <w:rPr>
          <w:rFonts w:cstheme="minorHAnsi"/>
          <w:color w:val="000000" w:themeColor="text1"/>
          <w:sz w:val="48"/>
        </w:rPr>
        <w:t>Release 2.0</w:t>
      </w:r>
    </w:p>
    <w:p w14:paraId="736E7955" w14:textId="24FF6EAF" w:rsidR="005F4718" w:rsidRPr="00C106B9" w:rsidRDefault="00A977F1" w:rsidP="009C3129">
      <w:pPr>
        <w:pBdr>
          <w:top w:val="single" w:sz="6" w:space="20" w:color="auto"/>
          <w:bottom w:val="single" w:sz="6" w:space="20" w:color="auto"/>
        </w:pBdr>
        <w:spacing w:before="240"/>
        <w:ind w:firstLine="0"/>
        <w:jc w:val="right"/>
        <w:rPr>
          <w:rFonts w:cstheme="minorHAnsi"/>
          <w:color w:val="000000" w:themeColor="text1"/>
          <w:sz w:val="32"/>
          <w:szCs w:val="32"/>
        </w:rPr>
      </w:pPr>
      <w:del w:id="0" w:author="N0001150" w:date="2015-05-27T09:46:00Z">
        <w:r w:rsidDel="00131070">
          <w:rPr>
            <w:rFonts w:cstheme="minorHAnsi"/>
            <w:color w:val="000000" w:themeColor="text1"/>
            <w:sz w:val="32"/>
            <w:szCs w:val="32"/>
          </w:rPr>
          <w:delText>V</w:delText>
        </w:r>
        <w:r w:rsidR="00524BF5" w:rsidDel="00131070">
          <w:rPr>
            <w:rFonts w:cstheme="minorHAnsi"/>
            <w:color w:val="000000" w:themeColor="text1"/>
            <w:sz w:val="32"/>
            <w:szCs w:val="32"/>
          </w:rPr>
          <w:delText>2</w:delText>
        </w:r>
      </w:del>
      <w:ins w:id="1" w:author="N0001150" w:date="2015-05-27T09:46:00Z">
        <w:r w:rsidR="00131070">
          <w:rPr>
            <w:rFonts w:cstheme="minorHAnsi"/>
            <w:color w:val="000000" w:themeColor="text1"/>
            <w:sz w:val="32"/>
            <w:szCs w:val="32"/>
          </w:rPr>
          <w:t>V3</w:t>
        </w:r>
      </w:ins>
      <w:r w:rsidR="00524BF5">
        <w:rPr>
          <w:rFonts w:cstheme="minorHAnsi"/>
          <w:color w:val="000000" w:themeColor="text1"/>
          <w:sz w:val="32"/>
          <w:szCs w:val="32"/>
        </w:rPr>
        <w:t>.</w:t>
      </w:r>
      <w:del w:id="2" w:author="Hariharan Ramasubramani" w:date="2015-03-11T13:04:00Z">
        <w:r w:rsidR="00524BF5" w:rsidDel="00201B9D">
          <w:rPr>
            <w:rFonts w:cstheme="minorHAnsi"/>
            <w:color w:val="000000" w:themeColor="text1"/>
            <w:sz w:val="32"/>
            <w:szCs w:val="32"/>
          </w:rPr>
          <w:delText>0</w:delText>
        </w:r>
      </w:del>
      <w:ins w:id="3" w:author="Hariharan Ramasubramani" w:date="2015-03-11T13:04:00Z">
        <w:del w:id="4" w:author="N0001150" w:date="2015-05-27T09:46:00Z">
          <w:r w:rsidR="00201B9D" w:rsidDel="00131070">
            <w:rPr>
              <w:rFonts w:cstheme="minorHAnsi"/>
              <w:color w:val="000000" w:themeColor="text1"/>
              <w:sz w:val="32"/>
              <w:szCs w:val="32"/>
            </w:rPr>
            <w:delText>1</w:delText>
          </w:r>
        </w:del>
      </w:ins>
      <w:ins w:id="5" w:author="Ramasubramani, Hariharan" w:date="2015-07-13T10:17:00Z">
        <w:r w:rsidR="00544C64">
          <w:rPr>
            <w:rFonts w:cstheme="minorHAnsi"/>
            <w:color w:val="000000" w:themeColor="text1"/>
            <w:sz w:val="32"/>
            <w:szCs w:val="32"/>
          </w:rPr>
          <w:t>3</w:t>
        </w:r>
      </w:ins>
      <w:ins w:id="6" w:author="N0001150" w:date="2015-05-27T09:46:00Z">
        <w:del w:id="7" w:author="Ramasubramani, Hariharan" w:date="2015-07-13T10:17:00Z">
          <w:r w:rsidR="00131070" w:rsidDel="005470E8">
            <w:rPr>
              <w:rFonts w:cstheme="minorHAnsi"/>
              <w:color w:val="000000" w:themeColor="text1"/>
              <w:sz w:val="32"/>
              <w:szCs w:val="32"/>
            </w:rPr>
            <w:delText>0</w:delText>
          </w:r>
        </w:del>
      </w:ins>
    </w:p>
    <w:p w14:paraId="7031B2D4" w14:textId="77777777" w:rsidR="005F4718" w:rsidRPr="00C106B9" w:rsidRDefault="005F4718" w:rsidP="009C3129">
      <w:pPr>
        <w:pStyle w:val="Front"/>
        <w:spacing w:after="0" w:line="360" w:lineRule="auto"/>
        <w:ind w:left="0" w:firstLine="0"/>
        <w:rPr>
          <w:rFonts w:asciiTheme="minorHAnsi" w:hAnsiTheme="minorHAnsi" w:cstheme="minorHAnsi"/>
          <w:color w:val="000000" w:themeColor="text1"/>
          <w:lang w:val="en-US"/>
        </w:rPr>
      </w:pPr>
    </w:p>
    <w:p w14:paraId="3DA66015" w14:textId="77777777" w:rsidR="005F4718" w:rsidRPr="00C106B9" w:rsidRDefault="005F4718" w:rsidP="009C3129">
      <w:pPr>
        <w:pStyle w:val="Front"/>
        <w:spacing w:after="0" w:line="360" w:lineRule="auto"/>
        <w:ind w:left="2410" w:firstLine="0"/>
        <w:jc w:val="center"/>
        <w:rPr>
          <w:rFonts w:asciiTheme="minorHAnsi" w:hAnsiTheme="minorHAnsi" w:cstheme="minorHAnsi"/>
          <w:color w:val="000000" w:themeColor="text1"/>
          <w:lang w:val="en-US"/>
        </w:rPr>
      </w:pPr>
    </w:p>
    <w:p w14:paraId="32C0E337" w14:textId="77777777" w:rsidR="005F4718" w:rsidRPr="00C106B9" w:rsidRDefault="005F4718" w:rsidP="009C3129">
      <w:pPr>
        <w:pStyle w:val="Front"/>
        <w:spacing w:after="0" w:line="360" w:lineRule="auto"/>
        <w:ind w:left="2410" w:firstLine="0"/>
        <w:jc w:val="center"/>
        <w:rPr>
          <w:rFonts w:asciiTheme="minorHAnsi" w:hAnsiTheme="minorHAnsi" w:cstheme="minorHAnsi"/>
          <w:color w:val="000000" w:themeColor="text1"/>
          <w:lang w:val="en-US"/>
        </w:rPr>
      </w:pPr>
    </w:p>
    <w:tbl>
      <w:tblPr>
        <w:tblW w:w="4869" w:type="pct"/>
        <w:tblBorders>
          <w:top w:val="single" w:sz="12" w:space="0" w:color="800000"/>
          <w:left w:val="single" w:sz="12" w:space="0" w:color="800000"/>
          <w:bottom w:val="single" w:sz="12" w:space="0" w:color="800000"/>
          <w:right w:val="single" w:sz="12" w:space="0" w:color="800000"/>
          <w:insideH w:val="single" w:sz="12" w:space="0" w:color="800000"/>
          <w:insideV w:val="single" w:sz="12" w:space="0" w:color="800000"/>
        </w:tblBorders>
        <w:tblLook w:val="01E0" w:firstRow="1" w:lastRow="1" w:firstColumn="1" w:lastColumn="1" w:noHBand="0" w:noVBand="0"/>
      </w:tblPr>
      <w:tblGrid>
        <w:gridCol w:w="4153"/>
        <w:gridCol w:w="6335"/>
      </w:tblGrid>
      <w:tr w:rsidR="005F4718" w:rsidRPr="00C106B9" w14:paraId="77570314" w14:textId="77777777" w:rsidTr="008C172F">
        <w:tc>
          <w:tcPr>
            <w:tcW w:w="1980" w:type="pct"/>
            <w:shd w:val="clear" w:color="B3B3B3" w:fill="B3B3B3"/>
          </w:tcPr>
          <w:p w14:paraId="2CD989CD" w14:textId="77777777" w:rsidR="005F4718" w:rsidRPr="00C106B9" w:rsidRDefault="005F4718" w:rsidP="009C3129">
            <w:pPr>
              <w:ind w:firstLine="0"/>
              <w:rPr>
                <w:rFonts w:cstheme="minorHAnsi"/>
                <w:b/>
                <w:bCs/>
                <w:color w:val="000000" w:themeColor="text1"/>
                <w:szCs w:val="24"/>
              </w:rPr>
            </w:pPr>
            <w:r w:rsidRPr="00C106B9">
              <w:rPr>
                <w:rFonts w:cstheme="minorHAnsi"/>
                <w:b/>
                <w:bCs/>
                <w:color w:val="000000" w:themeColor="text1"/>
                <w:szCs w:val="24"/>
              </w:rPr>
              <w:t>Project Name / Project Code:</w:t>
            </w:r>
          </w:p>
        </w:tc>
        <w:tc>
          <w:tcPr>
            <w:tcW w:w="3020" w:type="pct"/>
            <w:shd w:val="clear" w:color="B3B3B3" w:fill="B3B3B3"/>
          </w:tcPr>
          <w:p w14:paraId="308848A1" w14:textId="77777777" w:rsidR="005F4718" w:rsidRPr="00C106B9" w:rsidRDefault="005F4718" w:rsidP="009C3129">
            <w:pPr>
              <w:ind w:firstLine="0"/>
              <w:rPr>
                <w:rFonts w:cstheme="minorHAnsi"/>
                <w:b/>
                <w:bCs/>
                <w:color w:val="000000" w:themeColor="text1"/>
                <w:szCs w:val="24"/>
              </w:rPr>
            </w:pPr>
            <w:r w:rsidRPr="00C106B9">
              <w:rPr>
                <w:rFonts w:cstheme="minorHAnsi"/>
                <w:b/>
                <w:bCs/>
                <w:color w:val="000000" w:themeColor="text1"/>
                <w:szCs w:val="24"/>
              </w:rPr>
              <w:t>LifeWorks/16537</w:t>
            </w:r>
          </w:p>
        </w:tc>
      </w:tr>
      <w:tr w:rsidR="005F4718" w:rsidRPr="00C106B9" w14:paraId="19A2C28F" w14:textId="77777777" w:rsidTr="008C172F">
        <w:tc>
          <w:tcPr>
            <w:tcW w:w="1980" w:type="pct"/>
            <w:shd w:val="pct30" w:color="FFFF99" w:fill="auto"/>
          </w:tcPr>
          <w:p w14:paraId="601E181D" w14:textId="77777777" w:rsidR="005F4718" w:rsidRPr="00C106B9" w:rsidRDefault="005F4718" w:rsidP="009C3129">
            <w:pPr>
              <w:ind w:firstLine="0"/>
              <w:rPr>
                <w:rFonts w:cstheme="minorHAnsi"/>
                <w:b/>
                <w:color w:val="000000" w:themeColor="text1"/>
              </w:rPr>
            </w:pPr>
            <w:r w:rsidRPr="00C106B9">
              <w:rPr>
                <w:rFonts w:cstheme="minorHAnsi"/>
                <w:b/>
                <w:color w:val="000000" w:themeColor="text1"/>
              </w:rPr>
              <w:t>Business Unit / Program Area (Customer):</w:t>
            </w:r>
          </w:p>
        </w:tc>
        <w:tc>
          <w:tcPr>
            <w:tcW w:w="3020" w:type="pct"/>
            <w:shd w:val="pct30" w:color="FFFF99" w:fill="auto"/>
          </w:tcPr>
          <w:p w14:paraId="7D90087E" w14:textId="77777777" w:rsidR="005F4718" w:rsidRPr="00C106B9" w:rsidRDefault="005F4718" w:rsidP="009C3129">
            <w:pPr>
              <w:ind w:firstLine="0"/>
              <w:rPr>
                <w:rFonts w:cstheme="minorHAnsi"/>
                <w:color w:val="000000" w:themeColor="text1"/>
              </w:rPr>
            </w:pPr>
            <w:r w:rsidRPr="00C106B9">
              <w:rPr>
                <w:rFonts w:cstheme="minorHAnsi"/>
                <w:color w:val="000000" w:themeColor="text1"/>
              </w:rPr>
              <w:t>Ind Life Distribution / Ind Life Service Operations</w:t>
            </w:r>
          </w:p>
        </w:tc>
      </w:tr>
      <w:tr w:rsidR="005F4718" w:rsidRPr="00C106B9" w14:paraId="6EB17968" w14:textId="77777777" w:rsidTr="008C172F">
        <w:tc>
          <w:tcPr>
            <w:tcW w:w="1980" w:type="pct"/>
            <w:shd w:val="pct30" w:color="CCCCCC" w:fill="auto"/>
          </w:tcPr>
          <w:p w14:paraId="140EBA4C" w14:textId="77777777" w:rsidR="005F4718" w:rsidRPr="00C106B9" w:rsidRDefault="005F4718" w:rsidP="009C3129">
            <w:pPr>
              <w:ind w:firstLine="0"/>
              <w:rPr>
                <w:rFonts w:cstheme="minorHAnsi"/>
                <w:b/>
                <w:color w:val="000000" w:themeColor="text1"/>
              </w:rPr>
            </w:pPr>
            <w:r w:rsidRPr="00C106B9">
              <w:rPr>
                <w:rFonts w:cstheme="minorHAnsi"/>
                <w:b/>
                <w:color w:val="000000" w:themeColor="text1"/>
              </w:rPr>
              <w:t>Project Tier:</w:t>
            </w:r>
          </w:p>
        </w:tc>
        <w:tc>
          <w:tcPr>
            <w:tcW w:w="3020" w:type="pct"/>
            <w:shd w:val="pct30" w:color="CCCCCC" w:fill="auto"/>
          </w:tcPr>
          <w:p w14:paraId="140DC0FE" w14:textId="77777777" w:rsidR="005F4718" w:rsidRPr="00C106B9" w:rsidRDefault="005F4718" w:rsidP="009C3129">
            <w:pPr>
              <w:ind w:firstLine="0"/>
              <w:rPr>
                <w:rFonts w:cstheme="minorHAnsi"/>
                <w:color w:val="000000" w:themeColor="text1"/>
              </w:rPr>
            </w:pPr>
            <w:r w:rsidRPr="00C106B9">
              <w:rPr>
                <w:rFonts w:cstheme="minorHAnsi"/>
                <w:color w:val="000000" w:themeColor="text1"/>
              </w:rPr>
              <w:t>Strategic</w:t>
            </w:r>
          </w:p>
        </w:tc>
      </w:tr>
      <w:tr w:rsidR="005F4718" w:rsidRPr="00C106B9" w14:paraId="7EAF925D" w14:textId="77777777" w:rsidTr="008C172F">
        <w:tc>
          <w:tcPr>
            <w:tcW w:w="1980" w:type="pct"/>
            <w:shd w:val="pct30" w:color="FFFF99" w:fill="auto"/>
          </w:tcPr>
          <w:p w14:paraId="298B8045" w14:textId="77777777" w:rsidR="005F4718" w:rsidRPr="00C106B9" w:rsidRDefault="005F4718" w:rsidP="009C3129">
            <w:pPr>
              <w:ind w:firstLine="0"/>
              <w:rPr>
                <w:rFonts w:cstheme="minorHAnsi"/>
                <w:b/>
                <w:color w:val="000000" w:themeColor="text1"/>
              </w:rPr>
            </w:pPr>
            <w:r w:rsidRPr="00C106B9">
              <w:rPr>
                <w:rFonts w:cstheme="minorHAnsi"/>
                <w:b/>
                <w:color w:val="000000" w:themeColor="text1"/>
              </w:rPr>
              <w:t>Project Sponsor:</w:t>
            </w:r>
          </w:p>
        </w:tc>
        <w:tc>
          <w:tcPr>
            <w:tcW w:w="3020" w:type="pct"/>
            <w:shd w:val="pct30" w:color="FFFF99" w:fill="auto"/>
          </w:tcPr>
          <w:p w14:paraId="67C4A9B6" w14:textId="3177DF37" w:rsidR="005F4718" w:rsidRPr="00C106B9" w:rsidRDefault="005F4718" w:rsidP="003471F0">
            <w:pPr>
              <w:ind w:firstLine="0"/>
              <w:rPr>
                <w:rFonts w:cstheme="minorHAnsi"/>
                <w:color w:val="000000" w:themeColor="text1"/>
              </w:rPr>
            </w:pPr>
            <w:r w:rsidRPr="00C106B9">
              <w:rPr>
                <w:rFonts w:cstheme="minorHAnsi"/>
                <w:color w:val="000000" w:themeColor="text1"/>
              </w:rPr>
              <w:t xml:space="preserve">Mark McVeigh / </w:t>
            </w:r>
            <w:r w:rsidR="003471F0">
              <w:rPr>
                <w:rFonts w:cstheme="minorHAnsi"/>
                <w:color w:val="000000" w:themeColor="text1"/>
              </w:rPr>
              <w:t>Holly Burgess</w:t>
            </w:r>
          </w:p>
        </w:tc>
      </w:tr>
      <w:tr w:rsidR="005F4718" w:rsidRPr="00C106B9" w14:paraId="4FC8308D" w14:textId="77777777" w:rsidTr="008C172F">
        <w:tc>
          <w:tcPr>
            <w:tcW w:w="1980" w:type="pct"/>
            <w:shd w:val="pct30" w:color="CCCCCC" w:fill="auto"/>
          </w:tcPr>
          <w:p w14:paraId="308F0587" w14:textId="77777777" w:rsidR="005F4718" w:rsidRPr="00C106B9" w:rsidRDefault="005F4718" w:rsidP="009C3129">
            <w:pPr>
              <w:ind w:firstLine="0"/>
              <w:rPr>
                <w:rFonts w:cstheme="minorHAnsi"/>
                <w:b/>
                <w:color w:val="000000" w:themeColor="text1"/>
              </w:rPr>
            </w:pPr>
            <w:r w:rsidRPr="00C106B9">
              <w:rPr>
                <w:rFonts w:cstheme="minorHAnsi"/>
                <w:b/>
                <w:color w:val="000000" w:themeColor="text1"/>
              </w:rPr>
              <w:t>Project Sponsor Department:</w:t>
            </w:r>
          </w:p>
        </w:tc>
        <w:tc>
          <w:tcPr>
            <w:tcW w:w="3020" w:type="pct"/>
            <w:shd w:val="pct30" w:color="CCCCCC" w:fill="auto"/>
          </w:tcPr>
          <w:p w14:paraId="79D3DCBD" w14:textId="77777777" w:rsidR="005F4718" w:rsidRPr="00C106B9" w:rsidRDefault="005F4718" w:rsidP="009C3129">
            <w:pPr>
              <w:ind w:firstLine="0"/>
              <w:rPr>
                <w:rFonts w:cstheme="minorHAnsi"/>
                <w:color w:val="000000" w:themeColor="text1"/>
              </w:rPr>
            </w:pPr>
            <w:r w:rsidRPr="00C106B9">
              <w:rPr>
                <w:rFonts w:cstheme="minorHAnsi"/>
                <w:color w:val="000000" w:themeColor="text1"/>
              </w:rPr>
              <w:t xml:space="preserve">Ind Life Distribution / Ind Life Service Operations </w:t>
            </w:r>
          </w:p>
        </w:tc>
      </w:tr>
      <w:tr w:rsidR="003471F0" w:rsidRPr="00C106B9" w14:paraId="0C6A4731" w14:textId="77777777" w:rsidTr="008C172F">
        <w:tc>
          <w:tcPr>
            <w:tcW w:w="1980" w:type="pct"/>
            <w:shd w:val="pct30" w:color="FFFF99" w:fill="auto"/>
          </w:tcPr>
          <w:p w14:paraId="4DFB6EA8" w14:textId="77777777" w:rsidR="003471F0" w:rsidRPr="00C106B9" w:rsidRDefault="003471F0" w:rsidP="009C3129">
            <w:pPr>
              <w:ind w:firstLine="0"/>
              <w:rPr>
                <w:rFonts w:cstheme="minorHAnsi"/>
                <w:b/>
                <w:color w:val="000000" w:themeColor="text1"/>
              </w:rPr>
            </w:pPr>
            <w:r w:rsidRPr="00C106B9">
              <w:rPr>
                <w:rFonts w:cstheme="minorHAnsi"/>
                <w:b/>
                <w:color w:val="000000" w:themeColor="text1"/>
              </w:rPr>
              <w:t>Project Manager (IT/Business):</w:t>
            </w:r>
          </w:p>
        </w:tc>
        <w:tc>
          <w:tcPr>
            <w:tcW w:w="3020" w:type="pct"/>
            <w:shd w:val="pct30" w:color="FFFF99" w:fill="auto"/>
          </w:tcPr>
          <w:p w14:paraId="41D11047" w14:textId="6788FBB3" w:rsidR="003471F0" w:rsidRPr="00C106B9" w:rsidRDefault="003471F0" w:rsidP="009C3129">
            <w:pPr>
              <w:ind w:firstLine="0"/>
              <w:rPr>
                <w:rFonts w:cstheme="minorHAnsi"/>
                <w:color w:val="000000" w:themeColor="text1"/>
              </w:rPr>
            </w:pPr>
            <w:del w:id="8" w:author="Ramasubramani, Hariharan" w:date="2015-07-17T12:54:00Z">
              <w:r w:rsidDel="00107AFE">
                <w:rPr>
                  <w:rFonts w:cstheme="minorHAnsi"/>
                  <w:color w:val="000000" w:themeColor="text1"/>
                </w:rPr>
                <w:delText>Jim Ojemann</w:delText>
              </w:r>
            </w:del>
            <w:ins w:id="9" w:author="Ramasubramani, Hariharan" w:date="2015-07-17T12:54:00Z">
              <w:r w:rsidR="00107AFE">
                <w:rPr>
                  <w:rFonts w:cstheme="minorHAnsi"/>
                  <w:color w:val="000000" w:themeColor="text1"/>
                </w:rPr>
                <w:t>Jason Williams</w:t>
              </w:r>
            </w:ins>
            <w:r w:rsidRPr="00C106B9">
              <w:rPr>
                <w:rFonts w:cstheme="minorHAnsi"/>
                <w:color w:val="000000" w:themeColor="text1"/>
              </w:rPr>
              <w:t>/</w:t>
            </w:r>
            <w:r>
              <w:rPr>
                <w:rFonts w:cstheme="minorHAnsi"/>
                <w:color w:val="000000" w:themeColor="text1"/>
              </w:rPr>
              <w:t>Charlene Albanese</w:t>
            </w:r>
          </w:p>
        </w:tc>
      </w:tr>
      <w:tr w:rsidR="003471F0" w:rsidRPr="00C106B9" w14:paraId="19CA5E54" w14:textId="77777777" w:rsidTr="008C172F">
        <w:tc>
          <w:tcPr>
            <w:tcW w:w="1980" w:type="pct"/>
            <w:shd w:val="pct30" w:color="CCCCCC" w:fill="auto"/>
          </w:tcPr>
          <w:p w14:paraId="6439DCA5" w14:textId="77777777" w:rsidR="003471F0" w:rsidRPr="00C106B9" w:rsidRDefault="003471F0" w:rsidP="009C3129">
            <w:pPr>
              <w:ind w:firstLine="0"/>
              <w:rPr>
                <w:rFonts w:cstheme="minorHAnsi"/>
                <w:b/>
                <w:color w:val="000000" w:themeColor="text1"/>
              </w:rPr>
            </w:pPr>
            <w:r w:rsidRPr="00C106B9">
              <w:rPr>
                <w:rFonts w:cstheme="minorHAnsi"/>
                <w:b/>
                <w:color w:val="000000" w:themeColor="text1"/>
              </w:rPr>
              <w:t>Project Manager Department (IT/Business):</w:t>
            </w:r>
          </w:p>
        </w:tc>
        <w:tc>
          <w:tcPr>
            <w:tcW w:w="3020" w:type="pct"/>
            <w:shd w:val="pct30" w:color="CCCCCC" w:fill="auto"/>
          </w:tcPr>
          <w:p w14:paraId="1AD2887A" w14:textId="77777777" w:rsidR="003471F0" w:rsidRPr="00C106B9" w:rsidRDefault="003471F0" w:rsidP="009C3129">
            <w:pPr>
              <w:ind w:firstLine="0"/>
              <w:rPr>
                <w:rFonts w:cstheme="minorHAnsi"/>
                <w:color w:val="000000" w:themeColor="text1"/>
              </w:rPr>
            </w:pPr>
            <w:r w:rsidRPr="00C106B9">
              <w:rPr>
                <w:rFonts w:cstheme="minorHAnsi"/>
                <w:color w:val="000000" w:themeColor="text1"/>
              </w:rPr>
              <w:t>Ind Life IT / LifeWorks</w:t>
            </w:r>
          </w:p>
        </w:tc>
      </w:tr>
      <w:tr w:rsidR="003471F0" w:rsidRPr="00C106B9" w14:paraId="5579AFC8" w14:textId="77777777" w:rsidTr="008C172F">
        <w:tc>
          <w:tcPr>
            <w:tcW w:w="1980" w:type="pct"/>
            <w:shd w:val="pct30" w:color="FFFF99" w:fill="auto"/>
          </w:tcPr>
          <w:p w14:paraId="0391843A" w14:textId="77777777" w:rsidR="003471F0" w:rsidRPr="00C106B9" w:rsidRDefault="003471F0" w:rsidP="009C3129">
            <w:pPr>
              <w:ind w:firstLine="0"/>
              <w:rPr>
                <w:rFonts w:cstheme="minorHAnsi"/>
                <w:b/>
                <w:color w:val="000000" w:themeColor="text1"/>
              </w:rPr>
            </w:pPr>
            <w:r w:rsidRPr="00C106B9">
              <w:rPr>
                <w:rFonts w:cstheme="minorHAnsi"/>
                <w:b/>
                <w:color w:val="000000" w:themeColor="text1"/>
              </w:rPr>
              <w:t>Date Submitted:</w:t>
            </w:r>
          </w:p>
        </w:tc>
        <w:tc>
          <w:tcPr>
            <w:tcW w:w="3020" w:type="pct"/>
            <w:shd w:val="pct30" w:color="FFFF99" w:fill="auto"/>
          </w:tcPr>
          <w:p w14:paraId="008A5208" w14:textId="44B515DB" w:rsidR="003471F0" w:rsidRPr="00C106B9" w:rsidRDefault="00A977F1">
            <w:pPr>
              <w:ind w:firstLine="0"/>
              <w:rPr>
                <w:rFonts w:cstheme="minorHAnsi"/>
                <w:color w:val="000000" w:themeColor="text1"/>
              </w:rPr>
            </w:pPr>
            <w:del w:id="10" w:author="N0001150" w:date="2015-05-27T09:47:00Z">
              <w:r w:rsidDel="00131070">
                <w:rPr>
                  <w:rFonts w:cstheme="minorHAnsi"/>
                  <w:color w:val="000000" w:themeColor="text1"/>
                </w:rPr>
                <w:delText>07/17/2014</w:delText>
              </w:r>
            </w:del>
            <w:ins w:id="11" w:author="N0001150" w:date="2015-05-27T09:47:00Z">
              <w:del w:id="12" w:author="Ramasubramani, Hariharan" w:date="2015-07-13T10:17:00Z">
                <w:r w:rsidR="00131070" w:rsidDel="005470E8">
                  <w:rPr>
                    <w:rFonts w:cstheme="minorHAnsi"/>
                    <w:color w:val="000000" w:themeColor="text1"/>
                  </w:rPr>
                  <w:delText>05/27/2015</w:delText>
                </w:r>
              </w:del>
            </w:ins>
            <w:r w:rsidR="003471F0" w:rsidRPr="00C106B9">
              <w:rPr>
                <w:rFonts w:cstheme="minorHAnsi"/>
                <w:color w:val="000000" w:themeColor="text1"/>
              </w:rPr>
              <w:t xml:space="preserve"> </w:t>
            </w:r>
            <w:del w:id="13" w:author="Ramasubramani, Hariharan" w:date="2015-08-17T15:21:00Z">
              <w:r w:rsidR="003471F0" w:rsidRPr="00C106B9" w:rsidDel="001379F2">
                <w:rPr>
                  <w:rFonts w:cstheme="minorHAnsi"/>
                  <w:color w:val="000000" w:themeColor="text1"/>
                </w:rPr>
                <w:delText>(Date submitted for v1.0</w:delText>
              </w:r>
            </w:del>
            <w:ins w:id="14" w:author="N0001150" w:date="2015-05-27T09:47:00Z">
              <w:del w:id="15" w:author="Ramasubramani, Hariharan" w:date="2015-08-17T15:21:00Z">
                <w:r w:rsidR="00131070" w:rsidDel="001379F2">
                  <w:rPr>
                    <w:rFonts w:cstheme="minorHAnsi"/>
                    <w:color w:val="000000" w:themeColor="text1"/>
                  </w:rPr>
                  <w:delText>3.</w:delText>
                </w:r>
              </w:del>
              <w:del w:id="16" w:author="Ramasubramani, Hariharan" w:date="2015-07-13T10:17:00Z">
                <w:r w:rsidR="00131070" w:rsidDel="005470E8">
                  <w:rPr>
                    <w:rFonts w:cstheme="minorHAnsi"/>
                    <w:color w:val="000000" w:themeColor="text1"/>
                  </w:rPr>
                  <w:delText>0</w:delText>
                </w:r>
              </w:del>
            </w:ins>
            <w:del w:id="17" w:author="Ramasubramani, Hariharan" w:date="2015-08-17T15:21:00Z">
              <w:r w:rsidR="003471F0" w:rsidRPr="00C106B9" w:rsidDel="001379F2">
                <w:rPr>
                  <w:rFonts w:cstheme="minorHAnsi"/>
                  <w:color w:val="000000" w:themeColor="text1"/>
                </w:rPr>
                <w:delText xml:space="preserve"> signoff)</w:delText>
              </w:r>
            </w:del>
            <w:ins w:id="18" w:author="Ramasubramani, Hariharan" w:date="2015-08-17T15:21:00Z">
              <w:r w:rsidR="001379F2">
                <w:rPr>
                  <w:rFonts w:cstheme="minorHAnsi"/>
                  <w:color w:val="000000" w:themeColor="text1"/>
                </w:rPr>
                <w:t>08/</w:t>
              </w:r>
            </w:ins>
            <w:ins w:id="19" w:author="Ramasubramani, Hariharan" w:date="2015-08-20T16:44:00Z">
              <w:r w:rsidR="00544C64">
                <w:rPr>
                  <w:rFonts w:cstheme="minorHAnsi"/>
                  <w:color w:val="000000" w:themeColor="text1"/>
                </w:rPr>
                <w:t>25</w:t>
              </w:r>
            </w:ins>
            <w:ins w:id="20" w:author="Ramasubramani, Hariharan" w:date="2015-08-17T15:21:00Z">
              <w:r w:rsidR="001379F2">
                <w:rPr>
                  <w:rFonts w:cstheme="minorHAnsi"/>
                  <w:color w:val="000000" w:themeColor="text1"/>
                </w:rPr>
                <w:t>/2015</w:t>
              </w:r>
            </w:ins>
          </w:p>
        </w:tc>
      </w:tr>
    </w:tbl>
    <w:p w14:paraId="3859724F" w14:textId="77777777" w:rsidR="005F4718" w:rsidRPr="00C106B9" w:rsidRDefault="005F4718" w:rsidP="009C3129">
      <w:pPr>
        <w:pStyle w:val="Front"/>
        <w:spacing w:after="0" w:line="360" w:lineRule="auto"/>
        <w:ind w:left="0" w:firstLine="0"/>
        <w:rPr>
          <w:rFonts w:asciiTheme="minorHAnsi" w:hAnsiTheme="minorHAnsi" w:cstheme="minorHAnsi"/>
          <w:color w:val="000000" w:themeColor="text1"/>
          <w:sz w:val="22"/>
          <w:szCs w:val="22"/>
          <w:lang w:val="en-US"/>
        </w:rPr>
      </w:pPr>
      <w:bookmarkStart w:id="21" w:name="_GoBack"/>
      <w:bookmarkEnd w:id="21"/>
      <w:r w:rsidRPr="00C106B9">
        <w:rPr>
          <w:rFonts w:asciiTheme="minorHAnsi" w:hAnsiTheme="minorHAnsi" w:cstheme="minorHAnsi"/>
          <w:color w:val="000000" w:themeColor="text1"/>
          <w:lang w:val="en-US"/>
        </w:rPr>
        <w:br w:type="page"/>
      </w:r>
      <w:r w:rsidRPr="00C106B9">
        <w:rPr>
          <w:rFonts w:asciiTheme="minorHAnsi" w:hAnsiTheme="minorHAnsi" w:cstheme="minorHAnsi"/>
          <w:color w:val="000000" w:themeColor="text1"/>
          <w:sz w:val="22"/>
          <w:szCs w:val="22"/>
          <w:lang w:val="en-US"/>
        </w:rPr>
        <w:lastRenderedPageBreak/>
        <w:t>Modification Log</w:t>
      </w:r>
    </w:p>
    <w:tbl>
      <w:tblPr>
        <w:tblW w:w="108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891"/>
        <w:gridCol w:w="1467"/>
        <w:gridCol w:w="1710"/>
        <w:gridCol w:w="6768"/>
      </w:tblGrid>
      <w:tr w:rsidR="005F4718" w:rsidRPr="00C106B9" w14:paraId="3C69981D" w14:textId="77777777" w:rsidTr="008C172F">
        <w:trPr>
          <w:cantSplit/>
          <w:tblHeader/>
        </w:trPr>
        <w:tc>
          <w:tcPr>
            <w:tcW w:w="891" w:type="dxa"/>
            <w:shd w:val="clear" w:color="auto" w:fill="auto"/>
          </w:tcPr>
          <w:p w14:paraId="5A832028" w14:textId="77777777" w:rsidR="005F4718" w:rsidRPr="00C106B9" w:rsidRDefault="005F4718" w:rsidP="009C3129">
            <w:pPr>
              <w:pStyle w:val="Front"/>
              <w:spacing w:before="60" w:after="0" w:line="360" w:lineRule="auto"/>
              <w:ind w:left="0" w:firstLine="0"/>
              <w:jc w:val="center"/>
              <w:rPr>
                <w:rFonts w:asciiTheme="minorHAnsi" w:hAnsiTheme="minorHAnsi" w:cstheme="minorHAnsi"/>
                <w:color w:val="000000" w:themeColor="text1"/>
                <w:sz w:val="20"/>
                <w:lang w:val="en-US"/>
              </w:rPr>
            </w:pPr>
            <w:r w:rsidRPr="00C106B9">
              <w:rPr>
                <w:rFonts w:asciiTheme="minorHAnsi" w:hAnsiTheme="minorHAnsi" w:cstheme="minorHAnsi"/>
                <w:color w:val="000000" w:themeColor="text1"/>
                <w:sz w:val="20"/>
                <w:lang w:val="en-US"/>
              </w:rPr>
              <w:t>Version</w:t>
            </w:r>
          </w:p>
        </w:tc>
        <w:tc>
          <w:tcPr>
            <w:tcW w:w="1467" w:type="dxa"/>
            <w:shd w:val="clear" w:color="auto" w:fill="auto"/>
          </w:tcPr>
          <w:p w14:paraId="7375881A" w14:textId="77777777" w:rsidR="005F4718" w:rsidRPr="00C106B9" w:rsidRDefault="005F4718" w:rsidP="009C3129">
            <w:pPr>
              <w:pStyle w:val="Front"/>
              <w:spacing w:before="60" w:after="0" w:line="360" w:lineRule="auto"/>
              <w:ind w:left="0" w:firstLine="0"/>
              <w:jc w:val="center"/>
              <w:rPr>
                <w:rFonts w:asciiTheme="minorHAnsi" w:hAnsiTheme="minorHAnsi" w:cstheme="minorHAnsi"/>
                <w:color w:val="000000" w:themeColor="text1"/>
                <w:sz w:val="20"/>
                <w:lang w:val="en-US"/>
              </w:rPr>
            </w:pPr>
            <w:r w:rsidRPr="00C106B9">
              <w:rPr>
                <w:rFonts w:asciiTheme="minorHAnsi" w:hAnsiTheme="minorHAnsi" w:cstheme="minorHAnsi"/>
                <w:color w:val="000000" w:themeColor="text1"/>
                <w:sz w:val="20"/>
                <w:lang w:val="en-US"/>
              </w:rPr>
              <w:t>Revision Date</w:t>
            </w:r>
          </w:p>
        </w:tc>
        <w:tc>
          <w:tcPr>
            <w:tcW w:w="1710" w:type="dxa"/>
            <w:shd w:val="clear" w:color="auto" w:fill="auto"/>
          </w:tcPr>
          <w:p w14:paraId="7EF34B06" w14:textId="77777777" w:rsidR="005F4718" w:rsidRPr="00C106B9" w:rsidRDefault="005F4718" w:rsidP="009C3129">
            <w:pPr>
              <w:pStyle w:val="Front"/>
              <w:spacing w:before="60" w:after="0" w:line="360" w:lineRule="auto"/>
              <w:ind w:left="0" w:firstLine="0"/>
              <w:jc w:val="center"/>
              <w:rPr>
                <w:rFonts w:asciiTheme="minorHAnsi" w:hAnsiTheme="minorHAnsi" w:cstheme="minorHAnsi"/>
                <w:color w:val="000000" w:themeColor="text1"/>
                <w:sz w:val="20"/>
                <w:lang w:val="en-US"/>
              </w:rPr>
            </w:pPr>
            <w:r w:rsidRPr="00C106B9">
              <w:rPr>
                <w:rFonts w:asciiTheme="minorHAnsi" w:hAnsiTheme="minorHAnsi" w:cstheme="minorHAnsi"/>
                <w:color w:val="000000" w:themeColor="text1"/>
                <w:sz w:val="20"/>
                <w:lang w:val="en-US"/>
              </w:rPr>
              <w:t>Changed By</w:t>
            </w:r>
          </w:p>
        </w:tc>
        <w:tc>
          <w:tcPr>
            <w:tcW w:w="6768" w:type="dxa"/>
            <w:shd w:val="clear" w:color="auto" w:fill="auto"/>
          </w:tcPr>
          <w:p w14:paraId="56920F80" w14:textId="77777777" w:rsidR="005F4718" w:rsidRPr="00C106B9" w:rsidRDefault="005F4718" w:rsidP="009C3129">
            <w:pPr>
              <w:pStyle w:val="Front"/>
              <w:spacing w:before="60" w:after="0" w:line="360" w:lineRule="auto"/>
              <w:ind w:left="0" w:firstLine="0"/>
              <w:jc w:val="center"/>
              <w:rPr>
                <w:rFonts w:asciiTheme="minorHAnsi" w:hAnsiTheme="minorHAnsi" w:cstheme="minorHAnsi"/>
                <w:color w:val="000000" w:themeColor="text1"/>
                <w:sz w:val="20"/>
                <w:lang w:val="en-US"/>
              </w:rPr>
            </w:pPr>
            <w:r w:rsidRPr="00C106B9">
              <w:rPr>
                <w:rFonts w:asciiTheme="minorHAnsi" w:hAnsiTheme="minorHAnsi" w:cstheme="minorHAnsi"/>
                <w:color w:val="000000" w:themeColor="text1"/>
                <w:sz w:val="20"/>
                <w:lang w:val="en-US"/>
              </w:rPr>
              <w:t>Description of Revision(s)</w:t>
            </w:r>
          </w:p>
        </w:tc>
      </w:tr>
      <w:tr w:rsidR="005F4718" w:rsidRPr="00C106B9" w14:paraId="471D649F" w14:textId="77777777" w:rsidTr="008C172F">
        <w:trPr>
          <w:cantSplit/>
        </w:trPr>
        <w:tc>
          <w:tcPr>
            <w:tcW w:w="891" w:type="dxa"/>
            <w:shd w:val="clear" w:color="auto" w:fill="auto"/>
          </w:tcPr>
          <w:p w14:paraId="39FD589E" w14:textId="77777777" w:rsidR="005F4718" w:rsidRPr="00C106B9" w:rsidRDefault="005F4718" w:rsidP="009C3129">
            <w:pPr>
              <w:pStyle w:val="Front"/>
              <w:spacing w:before="60" w:after="0" w:line="360" w:lineRule="auto"/>
              <w:ind w:left="0" w:firstLine="0"/>
              <w:jc w:val="center"/>
              <w:rPr>
                <w:rFonts w:asciiTheme="minorHAnsi" w:hAnsiTheme="minorHAnsi" w:cstheme="minorHAnsi"/>
                <w:b w:val="0"/>
                <w:color w:val="000000" w:themeColor="text1"/>
                <w:sz w:val="22"/>
                <w:szCs w:val="22"/>
                <w:lang w:val="en-US"/>
              </w:rPr>
            </w:pPr>
            <w:r w:rsidRPr="00C106B9">
              <w:rPr>
                <w:rFonts w:asciiTheme="minorHAnsi" w:hAnsiTheme="minorHAnsi" w:cstheme="minorHAnsi"/>
                <w:b w:val="0"/>
                <w:color w:val="000000" w:themeColor="text1"/>
                <w:sz w:val="22"/>
                <w:szCs w:val="22"/>
                <w:lang w:val="en-US"/>
              </w:rPr>
              <w:t>v0.1</w:t>
            </w:r>
          </w:p>
        </w:tc>
        <w:tc>
          <w:tcPr>
            <w:tcW w:w="1467" w:type="dxa"/>
            <w:shd w:val="clear" w:color="auto" w:fill="auto"/>
          </w:tcPr>
          <w:p w14:paraId="473D7532" w14:textId="77777777" w:rsidR="005F4718" w:rsidRPr="00C106B9" w:rsidRDefault="005F4718" w:rsidP="009C3129">
            <w:pPr>
              <w:pStyle w:val="Front"/>
              <w:spacing w:before="60" w:after="0" w:line="360" w:lineRule="auto"/>
              <w:ind w:left="0" w:firstLine="0"/>
              <w:jc w:val="center"/>
              <w:rPr>
                <w:rFonts w:asciiTheme="minorHAnsi" w:hAnsiTheme="minorHAnsi" w:cstheme="minorHAnsi"/>
                <w:b w:val="0"/>
                <w:color w:val="000000" w:themeColor="text1"/>
                <w:sz w:val="22"/>
                <w:szCs w:val="22"/>
                <w:lang w:val="en-US"/>
              </w:rPr>
            </w:pPr>
            <w:r>
              <w:rPr>
                <w:rFonts w:asciiTheme="minorHAnsi" w:hAnsiTheme="minorHAnsi" w:cstheme="minorHAnsi"/>
                <w:b w:val="0"/>
                <w:color w:val="000000" w:themeColor="text1"/>
                <w:sz w:val="22"/>
                <w:szCs w:val="22"/>
                <w:lang w:val="en-US"/>
              </w:rPr>
              <w:t>04/05/13</w:t>
            </w:r>
          </w:p>
        </w:tc>
        <w:tc>
          <w:tcPr>
            <w:tcW w:w="1710" w:type="dxa"/>
            <w:shd w:val="clear" w:color="auto" w:fill="auto"/>
          </w:tcPr>
          <w:p w14:paraId="1BC5EA2A" w14:textId="77777777" w:rsidR="005F4718" w:rsidRPr="00C106B9" w:rsidRDefault="005F4718" w:rsidP="009C3129">
            <w:pPr>
              <w:pStyle w:val="Front"/>
              <w:spacing w:before="60" w:after="0" w:line="360" w:lineRule="auto"/>
              <w:ind w:left="0" w:firstLine="0"/>
              <w:jc w:val="center"/>
              <w:rPr>
                <w:rFonts w:asciiTheme="minorHAnsi" w:hAnsiTheme="minorHAnsi" w:cstheme="minorHAnsi"/>
                <w:b w:val="0"/>
                <w:color w:val="000000" w:themeColor="text1"/>
                <w:sz w:val="22"/>
                <w:szCs w:val="22"/>
                <w:lang w:val="en-US"/>
              </w:rPr>
            </w:pPr>
            <w:r>
              <w:rPr>
                <w:rFonts w:asciiTheme="minorHAnsi" w:hAnsiTheme="minorHAnsi" w:cstheme="minorHAnsi"/>
                <w:b w:val="0"/>
                <w:color w:val="000000" w:themeColor="text1"/>
                <w:sz w:val="22"/>
                <w:szCs w:val="22"/>
                <w:lang w:val="en-US"/>
              </w:rPr>
              <w:t>B. Rickman</w:t>
            </w:r>
          </w:p>
        </w:tc>
        <w:tc>
          <w:tcPr>
            <w:tcW w:w="6768" w:type="dxa"/>
            <w:shd w:val="clear" w:color="auto" w:fill="auto"/>
          </w:tcPr>
          <w:p w14:paraId="12B50F6C" w14:textId="77777777" w:rsidR="005F4718" w:rsidRPr="00C106B9" w:rsidRDefault="005F4718" w:rsidP="009C3129">
            <w:pPr>
              <w:pStyle w:val="Front"/>
              <w:spacing w:before="60" w:after="0"/>
              <w:ind w:left="360" w:firstLine="0"/>
              <w:rPr>
                <w:rFonts w:asciiTheme="minorHAnsi" w:hAnsiTheme="minorHAnsi" w:cstheme="minorHAnsi"/>
                <w:b w:val="0"/>
                <w:color w:val="000000" w:themeColor="text1"/>
                <w:sz w:val="22"/>
                <w:szCs w:val="22"/>
                <w:lang w:val="en-US"/>
              </w:rPr>
            </w:pPr>
            <w:r w:rsidRPr="00C106B9">
              <w:rPr>
                <w:rFonts w:asciiTheme="minorHAnsi" w:hAnsiTheme="minorHAnsi" w:cstheme="minorHAnsi"/>
                <w:b w:val="0"/>
                <w:color w:val="000000" w:themeColor="text1"/>
                <w:sz w:val="22"/>
                <w:szCs w:val="22"/>
                <w:lang w:val="en-US"/>
              </w:rPr>
              <w:t>Initial draft</w:t>
            </w:r>
          </w:p>
        </w:tc>
      </w:tr>
      <w:tr w:rsidR="005F4718" w:rsidRPr="00C106B9" w14:paraId="7DA7F8E0" w14:textId="77777777" w:rsidTr="008C172F">
        <w:trPr>
          <w:cantSplit/>
        </w:trPr>
        <w:tc>
          <w:tcPr>
            <w:tcW w:w="891" w:type="dxa"/>
            <w:shd w:val="clear" w:color="auto" w:fill="auto"/>
          </w:tcPr>
          <w:p w14:paraId="4DA9FF0D" w14:textId="77777777" w:rsidR="005F4718" w:rsidRPr="00C106B9" w:rsidRDefault="005F4718" w:rsidP="009C3129">
            <w:pPr>
              <w:pStyle w:val="Front"/>
              <w:spacing w:before="60" w:after="0" w:line="360" w:lineRule="auto"/>
              <w:ind w:left="0" w:firstLine="0"/>
              <w:jc w:val="center"/>
              <w:rPr>
                <w:rFonts w:asciiTheme="minorHAnsi" w:hAnsiTheme="minorHAnsi" w:cstheme="minorHAnsi"/>
                <w:b w:val="0"/>
                <w:color w:val="000000" w:themeColor="text1"/>
                <w:sz w:val="22"/>
                <w:szCs w:val="22"/>
                <w:lang w:val="en-US"/>
              </w:rPr>
            </w:pPr>
          </w:p>
        </w:tc>
        <w:tc>
          <w:tcPr>
            <w:tcW w:w="1467" w:type="dxa"/>
            <w:shd w:val="clear" w:color="auto" w:fill="auto"/>
          </w:tcPr>
          <w:p w14:paraId="0DAA8705" w14:textId="77777777" w:rsidR="005F4718" w:rsidRDefault="005F4718" w:rsidP="009C3129">
            <w:pPr>
              <w:pStyle w:val="Front"/>
              <w:spacing w:before="60" w:after="0" w:line="360" w:lineRule="auto"/>
              <w:ind w:left="0" w:firstLine="0"/>
              <w:jc w:val="center"/>
              <w:rPr>
                <w:rFonts w:asciiTheme="minorHAnsi" w:hAnsiTheme="minorHAnsi" w:cstheme="minorHAnsi"/>
                <w:b w:val="0"/>
                <w:color w:val="000000" w:themeColor="text1"/>
                <w:sz w:val="22"/>
                <w:szCs w:val="22"/>
                <w:lang w:val="en-US"/>
              </w:rPr>
            </w:pPr>
          </w:p>
        </w:tc>
        <w:tc>
          <w:tcPr>
            <w:tcW w:w="1710" w:type="dxa"/>
            <w:shd w:val="clear" w:color="auto" w:fill="auto"/>
          </w:tcPr>
          <w:p w14:paraId="620A7081" w14:textId="77777777" w:rsidR="005F4718" w:rsidRDefault="005F4718" w:rsidP="009C3129">
            <w:pPr>
              <w:pStyle w:val="Front"/>
              <w:spacing w:before="60" w:after="0" w:line="360" w:lineRule="auto"/>
              <w:ind w:left="0" w:firstLine="0"/>
              <w:jc w:val="center"/>
              <w:rPr>
                <w:rFonts w:asciiTheme="minorHAnsi" w:hAnsiTheme="minorHAnsi" w:cstheme="minorHAnsi"/>
                <w:b w:val="0"/>
                <w:color w:val="000000" w:themeColor="text1"/>
                <w:sz w:val="22"/>
                <w:szCs w:val="22"/>
                <w:lang w:val="en-US"/>
              </w:rPr>
            </w:pPr>
            <w:r>
              <w:rPr>
                <w:rFonts w:asciiTheme="minorHAnsi" w:hAnsiTheme="minorHAnsi" w:cstheme="minorHAnsi"/>
                <w:b w:val="0"/>
                <w:color w:val="000000" w:themeColor="text1"/>
                <w:sz w:val="22"/>
                <w:szCs w:val="22"/>
                <w:lang w:val="en-US"/>
              </w:rPr>
              <w:t>B. Rickman</w:t>
            </w:r>
          </w:p>
        </w:tc>
        <w:tc>
          <w:tcPr>
            <w:tcW w:w="6768" w:type="dxa"/>
            <w:shd w:val="clear" w:color="auto" w:fill="auto"/>
          </w:tcPr>
          <w:p w14:paraId="458AECB7" w14:textId="77777777" w:rsidR="005F4718" w:rsidRPr="00C106B9" w:rsidRDefault="005F4718" w:rsidP="009C3129">
            <w:pPr>
              <w:pStyle w:val="Front"/>
              <w:spacing w:before="60" w:after="0"/>
              <w:ind w:left="360" w:firstLine="0"/>
              <w:rPr>
                <w:rFonts w:asciiTheme="minorHAnsi" w:hAnsiTheme="minorHAnsi" w:cstheme="minorHAnsi"/>
                <w:b w:val="0"/>
                <w:color w:val="000000" w:themeColor="text1"/>
                <w:sz w:val="22"/>
                <w:szCs w:val="22"/>
                <w:lang w:val="en-US"/>
              </w:rPr>
            </w:pPr>
            <w:r>
              <w:rPr>
                <w:rFonts w:asciiTheme="minorHAnsi" w:hAnsiTheme="minorHAnsi" w:cstheme="minorHAnsi"/>
                <w:b w:val="0"/>
                <w:color w:val="000000" w:themeColor="text1"/>
                <w:sz w:val="22"/>
                <w:szCs w:val="22"/>
                <w:lang w:val="en-US"/>
              </w:rPr>
              <w:t>Interim changes that were discarded after Version 3 Changes</w:t>
            </w:r>
          </w:p>
        </w:tc>
      </w:tr>
      <w:tr w:rsidR="005F4718" w:rsidRPr="00C106B9" w14:paraId="570164B5" w14:textId="77777777" w:rsidTr="008C172F">
        <w:trPr>
          <w:cantSplit/>
        </w:trPr>
        <w:tc>
          <w:tcPr>
            <w:tcW w:w="891" w:type="dxa"/>
            <w:shd w:val="clear" w:color="auto" w:fill="auto"/>
          </w:tcPr>
          <w:p w14:paraId="3003A5C2" w14:textId="77777777" w:rsidR="005F4718" w:rsidRPr="00C106B9" w:rsidRDefault="005F4718" w:rsidP="009C3129">
            <w:pPr>
              <w:pStyle w:val="Front"/>
              <w:spacing w:before="60" w:after="0" w:line="360" w:lineRule="auto"/>
              <w:ind w:left="0" w:firstLine="0"/>
              <w:jc w:val="center"/>
              <w:rPr>
                <w:rFonts w:asciiTheme="minorHAnsi" w:hAnsiTheme="minorHAnsi" w:cstheme="minorHAnsi"/>
                <w:b w:val="0"/>
                <w:color w:val="000000" w:themeColor="text1"/>
                <w:sz w:val="22"/>
                <w:szCs w:val="22"/>
                <w:lang w:val="en-US"/>
              </w:rPr>
            </w:pPr>
            <w:r>
              <w:rPr>
                <w:rFonts w:asciiTheme="minorHAnsi" w:hAnsiTheme="minorHAnsi" w:cstheme="minorHAnsi"/>
                <w:b w:val="0"/>
                <w:color w:val="000000" w:themeColor="text1"/>
                <w:sz w:val="22"/>
                <w:szCs w:val="22"/>
                <w:lang w:val="en-US"/>
              </w:rPr>
              <w:t>V0.8</w:t>
            </w:r>
          </w:p>
        </w:tc>
        <w:tc>
          <w:tcPr>
            <w:tcW w:w="1467" w:type="dxa"/>
            <w:shd w:val="clear" w:color="auto" w:fill="auto"/>
          </w:tcPr>
          <w:p w14:paraId="16FACB09" w14:textId="77777777" w:rsidR="005F4718" w:rsidRDefault="005F4718" w:rsidP="009C3129">
            <w:pPr>
              <w:pStyle w:val="Front"/>
              <w:spacing w:before="60" w:after="0" w:line="360" w:lineRule="auto"/>
              <w:ind w:left="0" w:firstLine="0"/>
              <w:jc w:val="center"/>
              <w:rPr>
                <w:rFonts w:asciiTheme="minorHAnsi" w:hAnsiTheme="minorHAnsi" w:cstheme="minorHAnsi"/>
                <w:b w:val="0"/>
                <w:color w:val="000000" w:themeColor="text1"/>
                <w:sz w:val="22"/>
                <w:szCs w:val="22"/>
                <w:lang w:val="en-US"/>
              </w:rPr>
            </w:pPr>
            <w:r>
              <w:rPr>
                <w:rFonts w:asciiTheme="minorHAnsi" w:hAnsiTheme="minorHAnsi" w:cstheme="minorHAnsi"/>
                <w:b w:val="0"/>
                <w:color w:val="000000" w:themeColor="text1"/>
                <w:sz w:val="22"/>
                <w:szCs w:val="22"/>
                <w:lang w:val="en-US"/>
              </w:rPr>
              <w:t>04/15/14</w:t>
            </w:r>
          </w:p>
        </w:tc>
        <w:tc>
          <w:tcPr>
            <w:tcW w:w="1710" w:type="dxa"/>
            <w:shd w:val="clear" w:color="auto" w:fill="auto"/>
          </w:tcPr>
          <w:p w14:paraId="2E4BDDA8" w14:textId="77777777" w:rsidR="005F4718" w:rsidRDefault="005F4718" w:rsidP="009C3129">
            <w:pPr>
              <w:pStyle w:val="Front"/>
              <w:spacing w:before="60" w:after="0" w:line="360" w:lineRule="auto"/>
              <w:ind w:left="0" w:firstLine="0"/>
              <w:jc w:val="center"/>
              <w:rPr>
                <w:rFonts w:asciiTheme="minorHAnsi" w:hAnsiTheme="minorHAnsi" w:cstheme="minorHAnsi"/>
                <w:b w:val="0"/>
                <w:color w:val="000000" w:themeColor="text1"/>
                <w:sz w:val="22"/>
                <w:szCs w:val="22"/>
                <w:lang w:val="en-US"/>
              </w:rPr>
            </w:pPr>
          </w:p>
        </w:tc>
        <w:tc>
          <w:tcPr>
            <w:tcW w:w="6768" w:type="dxa"/>
            <w:shd w:val="clear" w:color="auto" w:fill="auto"/>
          </w:tcPr>
          <w:p w14:paraId="2F833127" w14:textId="77777777" w:rsidR="005F4718" w:rsidRPr="00C106B9" w:rsidRDefault="005F4718" w:rsidP="009C3129">
            <w:pPr>
              <w:pStyle w:val="Front"/>
              <w:spacing w:before="60" w:after="0"/>
              <w:ind w:left="360" w:firstLine="0"/>
              <w:rPr>
                <w:rFonts w:asciiTheme="minorHAnsi" w:hAnsiTheme="minorHAnsi" w:cstheme="minorHAnsi"/>
                <w:b w:val="0"/>
                <w:color w:val="000000" w:themeColor="text1"/>
                <w:sz w:val="22"/>
                <w:szCs w:val="22"/>
                <w:lang w:val="en-US"/>
              </w:rPr>
            </w:pPr>
            <w:r>
              <w:rPr>
                <w:rFonts w:asciiTheme="minorHAnsi" w:hAnsiTheme="minorHAnsi" w:cstheme="minorHAnsi"/>
                <w:b w:val="0"/>
                <w:color w:val="000000" w:themeColor="text1"/>
                <w:sz w:val="22"/>
                <w:szCs w:val="22"/>
                <w:lang w:val="en-US"/>
              </w:rPr>
              <w:t>Reboot for Version 3 Changes</w:t>
            </w:r>
          </w:p>
        </w:tc>
      </w:tr>
      <w:tr w:rsidR="00110C40" w:rsidRPr="00C106B9" w14:paraId="2A2E530C" w14:textId="77777777" w:rsidTr="008C172F">
        <w:trPr>
          <w:cantSplit/>
        </w:trPr>
        <w:tc>
          <w:tcPr>
            <w:tcW w:w="891" w:type="dxa"/>
            <w:shd w:val="clear" w:color="auto" w:fill="auto"/>
          </w:tcPr>
          <w:p w14:paraId="538104F5" w14:textId="4FA54148" w:rsidR="00110C40" w:rsidRDefault="00110C40" w:rsidP="009C3129">
            <w:pPr>
              <w:pStyle w:val="Front"/>
              <w:spacing w:before="60" w:after="0" w:line="360" w:lineRule="auto"/>
              <w:ind w:left="0" w:firstLine="0"/>
              <w:jc w:val="center"/>
              <w:rPr>
                <w:rFonts w:asciiTheme="minorHAnsi" w:hAnsiTheme="minorHAnsi" w:cstheme="minorHAnsi"/>
                <w:b w:val="0"/>
                <w:color w:val="000000" w:themeColor="text1"/>
                <w:sz w:val="22"/>
                <w:szCs w:val="22"/>
                <w:lang w:val="en-US"/>
              </w:rPr>
            </w:pPr>
            <w:r>
              <w:rPr>
                <w:rFonts w:asciiTheme="minorHAnsi" w:hAnsiTheme="minorHAnsi" w:cstheme="minorHAnsi"/>
                <w:b w:val="0"/>
                <w:color w:val="000000" w:themeColor="text1"/>
                <w:sz w:val="22"/>
                <w:szCs w:val="22"/>
                <w:lang w:val="en-US"/>
              </w:rPr>
              <w:t>V0.9</w:t>
            </w:r>
          </w:p>
        </w:tc>
        <w:tc>
          <w:tcPr>
            <w:tcW w:w="1467" w:type="dxa"/>
            <w:shd w:val="clear" w:color="auto" w:fill="auto"/>
          </w:tcPr>
          <w:p w14:paraId="17A81062" w14:textId="11C64D23" w:rsidR="00110C40" w:rsidRDefault="00110C40" w:rsidP="009C3129">
            <w:pPr>
              <w:pStyle w:val="Front"/>
              <w:spacing w:before="60" w:after="0" w:line="360" w:lineRule="auto"/>
              <w:ind w:left="0" w:firstLine="0"/>
              <w:jc w:val="center"/>
              <w:rPr>
                <w:rFonts w:asciiTheme="minorHAnsi" w:hAnsiTheme="minorHAnsi" w:cstheme="minorHAnsi"/>
                <w:b w:val="0"/>
                <w:color w:val="000000" w:themeColor="text1"/>
                <w:sz w:val="22"/>
                <w:szCs w:val="22"/>
                <w:lang w:val="en-US"/>
              </w:rPr>
            </w:pPr>
            <w:r>
              <w:rPr>
                <w:rFonts w:asciiTheme="minorHAnsi" w:hAnsiTheme="minorHAnsi" w:cstheme="minorHAnsi"/>
                <w:b w:val="0"/>
                <w:color w:val="000000" w:themeColor="text1"/>
                <w:sz w:val="22"/>
                <w:szCs w:val="22"/>
                <w:lang w:val="en-US"/>
              </w:rPr>
              <w:t>06/04/14</w:t>
            </w:r>
          </w:p>
        </w:tc>
        <w:tc>
          <w:tcPr>
            <w:tcW w:w="1710" w:type="dxa"/>
            <w:shd w:val="clear" w:color="auto" w:fill="auto"/>
          </w:tcPr>
          <w:p w14:paraId="2589503A" w14:textId="7F89F35B" w:rsidR="00110C40" w:rsidRDefault="00110C40" w:rsidP="009C3129">
            <w:pPr>
              <w:pStyle w:val="Front"/>
              <w:spacing w:before="60" w:after="0" w:line="360" w:lineRule="auto"/>
              <w:ind w:left="0" w:firstLine="0"/>
              <w:jc w:val="center"/>
              <w:rPr>
                <w:rFonts w:asciiTheme="minorHAnsi" w:hAnsiTheme="minorHAnsi" w:cstheme="minorHAnsi"/>
                <w:b w:val="0"/>
                <w:color w:val="000000" w:themeColor="text1"/>
                <w:sz w:val="22"/>
                <w:szCs w:val="22"/>
                <w:lang w:val="en-US"/>
              </w:rPr>
            </w:pPr>
            <w:r>
              <w:rPr>
                <w:rFonts w:asciiTheme="minorHAnsi" w:hAnsiTheme="minorHAnsi" w:cstheme="minorHAnsi"/>
                <w:b w:val="0"/>
                <w:color w:val="000000" w:themeColor="text1"/>
                <w:sz w:val="22"/>
                <w:szCs w:val="22"/>
                <w:lang w:val="en-US"/>
              </w:rPr>
              <w:t>Rickman and Geddes</w:t>
            </w:r>
          </w:p>
        </w:tc>
        <w:tc>
          <w:tcPr>
            <w:tcW w:w="6768" w:type="dxa"/>
            <w:shd w:val="clear" w:color="auto" w:fill="auto"/>
          </w:tcPr>
          <w:p w14:paraId="1FD785A2" w14:textId="6A49DA60" w:rsidR="00110C40" w:rsidRDefault="00110C40" w:rsidP="009C3129">
            <w:pPr>
              <w:pStyle w:val="Front"/>
              <w:spacing w:before="60" w:after="0"/>
              <w:ind w:left="360" w:firstLine="0"/>
              <w:rPr>
                <w:rFonts w:asciiTheme="minorHAnsi" w:hAnsiTheme="minorHAnsi" w:cstheme="minorHAnsi"/>
                <w:b w:val="0"/>
                <w:color w:val="000000" w:themeColor="text1"/>
                <w:sz w:val="22"/>
                <w:szCs w:val="22"/>
                <w:lang w:val="en-US"/>
              </w:rPr>
            </w:pPr>
            <w:r>
              <w:rPr>
                <w:rFonts w:asciiTheme="minorHAnsi" w:hAnsiTheme="minorHAnsi" w:cstheme="minorHAnsi"/>
                <w:b w:val="0"/>
                <w:color w:val="000000" w:themeColor="text1"/>
                <w:sz w:val="22"/>
                <w:szCs w:val="22"/>
                <w:lang w:val="en-US"/>
              </w:rPr>
              <w:t>Updates from peer review for IT Review</w:t>
            </w:r>
          </w:p>
        </w:tc>
      </w:tr>
      <w:tr w:rsidR="00A977F1" w:rsidRPr="00C106B9" w14:paraId="796D8DD2" w14:textId="77777777" w:rsidTr="008C172F">
        <w:trPr>
          <w:cantSplit/>
        </w:trPr>
        <w:tc>
          <w:tcPr>
            <w:tcW w:w="891" w:type="dxa"/>
            <w:shd w:val="clear" w:color="auto" w:fill="auto"/>
          </w:tcPr>
          <w:p w14:paraId="17A9A633" w14:textId="7AE6A2F4" w:rsidR="00A977F1" w:rsidRDefault="00A977F1" w:rsidP="009C3129">
            <w:pPr>
              <w:pStyle w:val="Front"/>
              <w:spacing w:before="60" w:after="0" w:line="360" w:lineRule="auto"/>
              <w:ind w:left="0" w:firstLine="0"/>
              <w:jc w:val="center"/>
              <w:rPr>
                <w:rFonts w:asciiTheme="minorHAnsi" w:hAnsiTheme="minorHAnsi" w:cstheme="minorHAnsi"/>
                <w:b w:val="0"/>
                <w:color w:val="000000" w:themeColor="text1"/>
                <w:sz w:val="22"/>
                <w:szCs w:val="22"/>
                <w:lang w:val="en-US"/>
              </w:rPr>
            </w:pPr>
            <w:r>
              <w:rPr>
                <w:rFonts w:asciiTheme="minorHAnsi" w:hAnsiTheme="minorHAnsi" w:cstheme="minorHAnsi"/>
                <w:b w:val="0"/>
                <w:color w:val="000000" w:themeColor="text1"/>
                <w:sz w:val="22"/>
                <w:szCs w:val="22"/>
                <w:lang w:val="en-US"/>
              </w:rPr>
              <w:t>V1.0</w:t>
            </w:r>
          </w:p>
        </w:tc>
        <w:tc>
          <w:tcPr>
            <w:tcW w:w="1467" w:type="dxa"/>
            <w:shd w:val="clear" w:color="auto" w:fill="auto"/>
          </w:tcPr>
          <w:p w14:paraId="6259B656" w14:textId="7D06599B" w:rsidR="00A977F1" w:rsidRDefault="00A977F1" w:rsidP="009C3129">
            <w:pPr>
              <w:pStyle w:val="Front"/>
              <w:spacing w:before="60" w:after="0" w:line="360" w:lineRule="auto"/>
              <w:ind w:left="0" w:firstLine="0"/>
              <w:jc w:val="center"/>
              <w:rPr>
                <w:rFonts w:asciiTheme="minorHAnsi" w:hAnsiTheme="minorHAnsi" w:cstheme="minorHAnsi"/>
                <w:b w:val="0"/>
                <w:color w:val="000000" w:themeColor="text1"/>
                <w:sz w:val="22"/>
                <w:szCs w:val="22"/>
                <w:lang w:val="en-US"/>
              </w:rPr>
            </w:pPr>
            <w:r>
              <w:rPr>
                <w:rFonts w:asciiTheme="minorHAnsi" w:hAnsiTheme="minorHAnsi" w:cstheme="minorHAnsi"/>
                <w:b w:val="0"/>
                <w:color w:val="000000" w:themeColor="text1"/>
                <w:sz w:val="22"/>
                <w:szCs w:val="22"/>
                <w:lang w:val="en-US"/>
              </w:rPr>
              <w:t>07/17/14</w:t>
            </w:r>
          </w:p>
        </w:tc>
        <w:tc>
          <w:tcPr>
            <w:tcW w:w="1710" w:type="dxa"/>
            <w:shd w:val="clear" w:color="auto" w:fill="auto"/>
          </w:tcPr>
          <w:p w14:paraId="26B4E9D8" w14:textId="18A7A590" w:rsidR="00A977F1" w:rsidRDefault="00A977F1" w:rsidP="009C3129">
            <w:pPr>
              <w:pStyle w:val="Front"/>
              <w:spacing w:before="60" w:after="0" w:line="360" w:lineRule="auto"/>
              <w:ind w:left="0" w:firstLine="0"/>
              <w:jc w:val="center"/>
              <w:rPr>
                <w:rFonts w:asciiTheme="minorHAnsi" w:hAnsiTheme="minorHAnsi" w:cstheme="minorHAnsi"/>
                <w:b w:val="0"/>
                <w:color w:val="000000" w:themeColor="text1"/>
                <w:sz w:val="22"/>
                <w:szCs w:val="22"/>
                <w:lang w:val="en-US"/>
              </w:rPr>
            </w:pPr>
            <w:r>
              <w:rPr>
                <w:rFonts w:asciiTheme="minorHAnsi" w:hAnsiTheme="minorHAnsi" w:cstheme="minorHAnsi"/>
                <w:b w:val="0"/>
                <w:color w:val="000000" w:themeColor="text1"/>
                <w:sz w:val="22"/>
                <w:szCs w:val="22"/>
                <w:lang w:val="en-US"/>
              </w:rPr>
              <w:t>Rickman and Geddes</w:t>
            </w:r>
          </w:p>
        </w:tc>
        <w:tc>
          <w:tcPr>
            <w:tcW w:w="6768" w:type="dxa"/>
            <w:shd w:val="clear" w:color="auto" w:fill="auto"/>
          </w:tcPr>
          <w:p w14:paraId="057BCCD4" w14:textId="72874D04" w:rsidR="00A977F1" w:rsidRDefault="00A977F1" w:rsidP="009C3129">
            <w:pPr>
              <w:pStyle w:val="Front"/>
              <w:spacing w:before="60" w:after="0"/>
              <w:ind w:left="360" w:firstLine="0"/>
              <w:rPr>
                <w:rFonts w:asciiTheme="minorHAnsi" w:hAnsiTheme="minorHAnsi" w:cstheme="minorHAnsi"/>
                <w:b w:val="0"/>
                <w:color w:val="000000" w:themeColor="text1"/>
                <w:sz w:val="22"/>
                <w:szCs w:val="22"/>
                <w:lang w:val="en-US"/>
              </w:rPr>
            </w:pPr>
            <w:r>
              <w:rPr>
                <w:rFonts w:asciiTheme="minorHAnsi" w:hAnsiTheme="minorHAnsi" w:cstheme="minorHAnsi"/>
                <w:b w:val="0"/>
                <w:color w:val="000000" w:themeColor="text1"/>
                <w:sz w:val="22"/>
                <w:szCs w:val="22"/>
                <w:lang w:val="en-US"/>
              </w:rPr>
              <w:t>Submitted for V1.0 signoff</w:t>
            </w:r>
          </w:p>
        </w:tc>
      </w:tr>
      <w:tr w:rsidR="00224E6A" w:rsidRPr="00C106B9" w14:paraId="010D7B70" w14:textId="77777777" w:rsidTr="008C172F">
        <w:trPr>
          <w:cantSplit/>
        </w:trPr>
        <w:tc>
          <w:tcPr>
            <w:tcW w:w="891" w:type="dxa"/>
            <w:shd w:val="clear" w:color="auto" w:fill="auto"/>
          </w:tcPr>
          <w:p w14:paraId="1F9475D8" w14:textId="4E7AC695" w:rsidR="00224E6A" w:rsidRDefault="00224E6A" w:rsidP="009C3129">
            <w:pPr>
              <w:pStyle w:val="Front"/>
              <w:spacing w:before="60" w:after="0" w:line="360" w:lineRule="auto"/>
              <w:ind w:left="0" w:firstLine="0"/>
              <w:jc w:val="center"/>
              <w:rPr>
                <w:rFonts w:asciiTheme="minorHAnsi" w:hAnsiTheme="minorHAnsi" w:cstheme="minorHAnsi"/>
                <w:b w:val="0"/>
                <w:color w:val="000000" w:themeColor="text1"/>
                <w:sz w:val="22"/>
                <w:szCs w:val="22"/>
                <w:lang w:val="en-US"/>
              </w:rPr>
            </w:pPr>
            <w:r>
              <w:rPr>
                <w:rFonts w:asciiTheme="minorHAnsi" w:hAnsiTheme="minorHAnsi" w:cstheme="minorHAnsi"/>
                <w:b w:val="0"/>
                <w:color w:val="000000" w:themeColor="text1"/>
                <w:sz w:val="22"/>
                <w:szCs w:val="22"/>
                <w:lang w:val="en-US"/>
              </w:rPr>
              <w:t>V1.1</w:t>
            </w:r>
          </w:p>
        </w:tc>
        <w:tc>
          <w:tcPr>
            <w:tcW w:w="1467" w:type="dxa"/>
            <w:shd w:val="clear" w:color="auto" w:fill="auto"/>
          </w:tcPr>
          <w:p w14:paraId="1D79B0EB" w14:textId="5C59E6DA" w:rsidR="00224E6A" w:rsidRDefault="00147942" w:rsidP="009C3129">
            <w:pPr>
              <w:pStyle w:val="Front"/>
              <w:spacing w:before="60" w:after="0" w:line="360" w:lineRule="auto"/>
              <w:ind w:left="0" w:firstLine="0"/>
              <w:jc w:val="center"/>
              <w:rPr>
                <w:rFonts w:asciiTheme="minorHAnsi" w:hAnsiTheme="minorHAnsi" w:cstheme="minorHAnsi"/>
                <w:b w:val="0"/>
                <w:color w:val="000000" w:themeColor="text1"/>
                <w:sz w:val="22"/>
                <w:szCs w:val="22"/>
                <w:lang w:val="en-US"/>
              </w:rPr>
            </w:pPr>
            <w:r>
              <w:rPr>
                <w:rFonts w:asciiTheme="minorHAnsi" w:hAnsiTheme="minorHAnsi" w:cstheme="minorHAnsi"/>
                <w:b w:val="0"/>
                <w:color w:val="000000" w:themeColor="text1"/>
                <w:sz w:val="22"/>
                <w:szCs w:val="22"/>
                <w:lang w:val="en-US"/>
              </w:rPr>
              <w:t>01/12/2015</w:t>
            </w:r>
          </w:p>
        </w:tc>
        <w:tc>
          <w:tcPr>
            <w:tcW w:w="1710" w:type="dxa"/>
            <w:shd w:val="clear" w:color="auto" w:fill="auto"/>
          </w:tcPr>
          <w:p w14:paraId="6084EBDB" w14:textId="2CF8823B" w:rsidR="00224E6A" w:rsidRDefault="00224E6A" w:rsidP="009C3129">
            <w:pPr>
              <w:pStyle w:val="Front"/>
              <w:spacing w:before="60" w:after="0" w:line="360" w:lineRule="auto"/>
              <w:ind w:left="0" w:firstLine="0"/>
              <w:jc w:val="center"/>
              <w:rPr>
                <w:rFonts w:asciiTheme="minorHAnsi" w:hAnsiTheme="minorHAnsi" w:cstheme="minorHAnsi"/>
                <w:b w:val="0"/>
                <w:color w:val="000000" w:themeColor="text1"/>
                <w:sz w:val="22"/>
                <w:szCs w:val="22"/>
                <w:lang w:val="en-US"/>
              </w:rPr>
            </w:pPr>
            <w:r>
              <w:rPr>
                <w:rFonts w:asciiTheme="minorHAnsi" w:hAnsiTheme="minorHAnsi" w:cstheme="minorHAnsi"/>
                <w:b w:val="0"/>
                <w:color w:val="000000" w:themeColor="text1"/>
                <w:sz w:val="22"/>
                <w:szCs w:val="22"/>
                <w:lang w:val="en-US"/>
              </w:rPr>
              <w:t>Rickman</w:t>
            </w:r>
          </w:p>
        </w:tc>
        <w:tc>
          <w:tcPr>
            <w:tcW w:w="6768" w:type="dxa"/>
            <w:shd w:val="clear" w:color="auto" w:fill="auto"/>
          </w:tcPr>
          <w:p w14:paraId="66590B25" w14:textId="42B1E38C" w:rsidR="00224E6A" w:rsidRDefault="00224E6A" w:rsidP="00524BF5">
            <w:pPr>
              <w:pStyle w:val="Front"/>
              <w:spacing w:before="60" w:after="0"/>
              <w:ind w:left="360" w:firstLine="0"/>
              <w:rPr>
                <w:rFonts w:asciiTheme="minorHAnsi" w:hAnsiTheme="minorHAnsi" w:cstheme="minorHAnsi"/>
                <w:b w:val="0"/>
                <w:color w:val="000000" w:themeColor="text1"/>
                <w:sz w:val="22"/>
                <w:szCs w:val="22"/>
                <w:lang w:val="en-US"/>
              </w:rPr>
            </w:pPr>
            <w:r>
              <w:rPr>
                <w:rFonts w:asciiTheme="minorHAnsi" w:hAnsiTheme="minorHAnsi" w:cstheme="minorHAnsi"/>
                <w:b w:val="0"/>
                <w:color w:val="000000" w:themeColor="text1"/>
                <w:sz w:val="22"/>
                <w:szCs w:val="22"/>
                <w:lang w:val="en-US"/>
              </w:rPr>
              <w:t xml:space="preserve">Updates to validations and wireframes, as well as brining in sync </w:t>
            </w:r>
            <w:r w:rsidR="00524BF5">
              <w:rPr>
                <w:rFonts w:asciiTheme="minorHAnsi" w:hAnsiTheme="minorHAnsi" w:cstheme="minorHAnsi"/>
                <w:b w:val="0"/>
                <w:color w:val="000000" w:themeColor="text1"/>
                <w:sz w:val="22"/>
                <w:szCs w:val="22"/>
                <w:lang w:val="en-US"/>
              </w:rPr>
              <w:t>through</w:t>
            </w:r>
            <w:r>
              <w:rPr>
                <w:rFonts w:asciiTheme="minorHAnsi" w:hAnsiTheme="minorHAnsi" w:cstheme="minorHAnsi"/>
                <w:b w:val="0"/>
                <w:color w:val="000000" w:themeColor="text1"/>
                <w:sz w:val="22"/>
                <w:szCs w:val="22"/>
                <w:lang w:val="en-US"/>
              </w:rPr>
              <w:t xml:space="preserve"> Version 3.2 of FRMS 135 Business Requirements.</w:t>
            </w:r>
            <w:r w:rsidR="00147942">
              <w:rPr>
                <w:rFonts w:asciiTheme="minorHAnsi" w:hAnsiTheme="minorHAnsi" w:cstheme="minorHAnsi"/>
                <w:b w:val="0"/>
                <w:color w:val="000000" w:themeColor="text1"/>
                <w:sz w:val="22"/>
                <w:szCs w:val="22"/>
                <w:lang w:val="en-US"/>
              </w:rPr>
              <w:t xml:space="preserve"> Also have made updates based on comments from the business.</w:t>
            </w:r>
          </w:p>
        </w:tc>
      </w:tr>
      <w:tr w:rsidR="00524BF5" w:rsidRPr="00C106B9" w14:paraId="4937B8BF" w14:textId="77777777" w:rsidTr="008C172F">
        <w:trPr>
          <w:cantSplit/>
        </w:trPr>
        <w:tc>
          <w:tcPr>
            <w:tcW w:w="891" w:type="dxa"/>
            <w:shd w:val="clear" w:color="auto" w:fill="auto"/>
          </w:tcPr>
          <w:p w14:paraId="57200C9B" w14:textId="79B76587" w:rsidR="00524BF5" w:rsidRDefault="00524BF5" w:rsidP="009C3129">
            <w:pPr>
              <w:pStyle w:val="Front"/>
              <w:spacing w:before="60" w:after="0" w:line="360" w:lineRule="auto"/>
              <w:ind w:left="0" w:firstLine="0"/>
              <w:jc w:val="center"/>
              <w:rPr>
                <w:rFonts w:asciiTheme="minorHAnsi" w:hAnsiTheme="minorHAnsi" w:cstheme="minorHAnsi"/>
                <w:b w:val="0"/>
                <w:color w:val="000000" w:themeColor="text1"/>
                <w:sz w:val="22"/>
                <w:szCs w:val="22"/>
                <w:lang w:val="en-US"/>
              </w:rPr>
            </w:pPr>
            <w:r>
              <w:rPr>
                <w:rFonts w:asciiTheme="minorHAnsi" w:hAnsiTheme="minorHAnsi" w:cstheme="minorHAnsi"/>
                <w:b w:val="0"/>
                <w:color w:val="000000" w:themeColor="text1"/>
                <w:sz w:val="22"/>
                <w:szCs w:val="22"/>
                <w:lang w:val="en-US"/>
              </w:rPr>
              <w:t>V2.0</w:t>
            </w:r>
          </w:p>
        </w:tc>
        <w:tc>
          <w:tcPr>
            <w:tcW w:w="1467" w:type="dxa"/>
            <w:shd w:val="clear" w:color="auto" w:fill="auto"/>
          </w:tcPr>
          <w:p w14:paraId="03908090" w14:textId="0BBEECB3" w:rsidR="00524BF5" w:rsidRDefault="00524BF5" w:rsidP="009C3129">
            <w:pPr>
              <w:pStyle w:val="Front"/>
              <w:spacing w:before="60" w:after="0" w:line="360" w:lineRule="auto"/>
              <w:ind w:left="0" w:firstLine="0"/>
              <w:jc w:val="center"/>
              <w:rPr>
                <w:rFonts w:asciiTheme="minorHAnsi" w:hAnsiTheme="minorHAnsi" w:cstheme="minorHAnsi"/>
                <w:b w:val="0"/>
                <w:color w:val="000000" w:themeColor="text1"/>
                <w:sz w:val="22"/>
                <w:szCs w:val="22"/>
                <w:lang w:val="en-US"/>
              </w:rPr>
            </w:pPr>
            <w:r>
              <w:rPr>
                <w:rFonts w:asciiTheme="minorHAnsi" w:hAnsiTheme="minorHAnsi" w:cstheme="minorHAnsi"/>
                <w:b w:val="0"/>
                <w:color w:val="000000" w:themeColor="text1"/>
                <w:sz w:val="22"/>
                <w:szCs w:val="22"/>
                <w:lang w:val="en-US"/>
              </w:rPr>
              <w:t>01/27/2015</w:t>
            </w:r>
          </w:p>
        </w:tc>
        <w:tc>
          <w:tcPr>
            <w:tcW w:w="1710" w:type="dxa"/>
            <w:shd w:val="clear" w:color="auto" w:fill="auto"/>
          </w:tcPr>
          <w:p w14:paraId="59A0B727" w14:textId="368B3DDC" w:rsidR="00524BF5" w:rsidRDefault="00524BF5" w:rsidP="009C3129">
            <w:pPr>
              <w:pStyle w:val="Front"/>
              <w:spacing w:before="60" w:after="0" w:line="360" w:lineRule="auto"/>
              <w:ind w:left="0" w:firstLine="0"/>
              <w:jc w:val="center"/>
              <w:rPr>
                <w:rFonts w:asciiTheme="minorHAnsi" w:hAnsiTheme="minorHAnsi" w:cstheme="minorHAnsi"/>
                <w:b w:val="0"/>
                <w:color w:val="000000" w:themeColor="text1"/>
                <w:sz w:val="22"/>
                <w:szCs w:val="22"/>
                <w:lang w:val="en-US"/>
              </w:rPr>
            </w:pPr>
            <w:r>
              <w:rPr>
                <w:rFonts w:asciiTheme="minorHAnsi" w:hAnsiTheme="minorHAnsi" w:cstheme="minorHAnsi"/>
                <w:b w:val="0"/>
                <w:color w:val="000000" w:themeColor="text1"/>
                <w:sz w:val="22"/>
                <w:szCs w:val="22"/>
                <w:lang w:val="en-US"/>
              </w:rPr>
              <w:t>Rickman</w:t>
            </w:r>
          </w:p>
        </w:tc>
        <w:tc>
          <w:tcPr>
            <w:tcW w:w="6768" w:type="dxa"/>
            <w:shd w:val="clear" w:color="auto" w:fill="auto"/>
          </w:tcPr>
          <w:p w14:paraId="059F3EC5" w14:textId="3D735823" w:rsidR="00524BF5" w:rsidRDefault="00524BF5" w:rsidP="009C3129">
            <w:pPr>
              <w:pStyle w:val="Front"/>
              <w:spacing w:before="60" w:after="0"/>
              <w:ind w:left="360" w:firstLine="0"/>
              <w:rPr>
                <w:rFonts w:asciiTheme="minorHAnsi" w:hAnsiTheme="minorHAnsi" w:cstheme="minorHAnsi"/>
                <w:b w:val="0"/>
                <w:color w:val="000000" w:themeColor="text1"/>
                <w:sz w:val="22"/>
                <w:szCs w:val="22"/>
                <w:lang w:val="en-US"/>
              </w:rPr>
            </w:pPr>
            <w:r>
              <w:rPr>
                <w:rFonts w:asciiTheme="minorHAnsi" w:hAnsiTheme="minorHAnsi" w:cstheme="minorHAnsi"/>
                <w:b w:val="0"/>
                <w:color w:val="000000" w:themeColor="text1"/>
                <w:sz w:val="22"/>
                <w:szCs w:val="22"/>
                <w:lang w:val="en-US"/>
              </w:rPr>
              <w:t>Submitted for signoff.</w:t>
            </w:r>
          </w:p>
        </w:tc>
      </w:tr>
      <w:tr w:rsidR="00201B9D" w:rsidRPr="00C106B9" w14:paraId="60904F2A" w14:textId="77777777" w:rsidTr="008C172F">
        <w:trPr>
          <w:cantSplit/>
          <w:ins w:id="22" w:author="Hariharan Ramasubramani" w:date="2015-03-11T13:05:00Z"/>
        </w:trPr>
        <w:tc>
          <w:tcPr>
            <w:tcW w:w="891" w:type="dxa"/>
            <w:shd w:val="clear" w:color="auto" w:fill="auto"/>
          </w:tcPr>
          <w:p w14:paraId="62C85AF9" w14:textId="1B39F9D1" w:rsidR="00201B9D" w:rsidRDefault="00201B9D" w:rsidP="009C3129">
            <w:pPr>
              <w:pStyle w:val="Front"/>
              <w:spacing w:before="60" w:after="0" w:line="360" w:lineRule="auto"/>
              <w:ind w:left="0" w:firstLine="0"/>
              <w:jc w:val="center"/>
              <w:rPr>
                <w:ins w:id="23" w:author="Hariharan Ramasubramani" w:date="2015-03-11T13:05:00Z"/>
                <w:rFonts w:asciiTheme="minorHAnsi" w:hAnsiTheme="minorHAnsi" w:cstheme="minorHAnsi"/>
                <w:b w:val="0"/>
                <w:color w:val="000000" w:themeColor="text1"/>
                <w:sz w:val="22"/>
                <w:szCs w:val="22"/>
                <w:lang w:val="en-US"/>
              </w:rPr>
            </w:pPr>
            <w:ins w:id="24" w:author="Hariharan Ramasubramani" w:date="2015-03-11T13:05:00Z">
              <w:r>
                <w:rPr>
                  <w:rFonts w:asciiTheme="minorHAnsi" w:hAnsiTheme="minorHAnsi" w:cstheme="minorHAnsi"/>
                  <w:b w:val="0"/>
                  <w:color w:val="000000" w:themeColor="text1"/>
                  <w:sz w:val="22"/>
                  <w:szCs w:val="22"/>
                  <w:lang w:val="en-US"/>
                </w:rPr>
                <w:t>V2.1</w:t>
              </w:r>
            </w:ins>
          </w:p>
        </w:tc>
        <w:tc>
          <w:tcPr>
            <w:tcW w:w="1467" w:type="dxa"/>
            <w:shd w:val="clear" w:color="auto" w:fill="auto"/>
          </w:tcPr>
          <w:p w14:paraId="3B56DE8B" w14:textId="1A318E8F" w:rsidR="00201B9D" w:rsidRDefault="00201B9D" w:rsidP="009C3129">
            <w:pPr>
              <w:pStyle w:val="Front"/>
              <w:spacing w:before="60" w:after="0" w:line="360" w:lineRule="auto"/>
              <w:ind w:left="0" w:firstLine="0"/>
              <w:jc w:val="center"/>
              <w:rPr>
                <w:ins w:id="25" w:author="Hariharan Ramasubramani" w:date="2015-03-11T13:05:00Z"/>
                <w:rFonts w:asciiTheme="minorHAnsi" w:hAnsiTheme="minorHAnsi" w:cstheme="minorHAnsi"/>
                <w:b w:val="0"/>
                <w:color w:val="000000" w:themeColor="text1"/>
                <w:sz w:val="22"/>
                <w:szCs w:val="22"/>
                <w:lang w:val="en-US"/>
              </w:rPr>
            </w:pPr>
            <w:ins w:id="26" w:author="Hariharan Ramasubramani" w:date="2015-03-11T13:05:00Z">
              <w:r>
                <w:rPr>
                  <w:rFonts w:asciiTheme="minorHAnsi" w:hAnsiTheme="minorHAnsi" w:cstheme="minorHAnsi"/>
                  <w:b w:val="0"/>
                  <w:color w:val="000000" w:themeColor="text1"/>
                  <w:sz w:val="22"/>
                  <w:szCs w:val="22"/>
                  <w:lang w:val="en-US"/>
                </w:rPr>
                <w:t>03/11/2015</w:t>
              </w:r>
            </w:ins>
          </w:p>
        </w:tc>
        <w:tc>
          <w:tcPr>
            <w:tcW w:w="1710" w:type="dxa"/>
            <w:shd w:val="clear" w:color="auto" w:fill="auto"/>
          </w:tcPr>
          <w:p w14:paraId="0EA45D68" w14:textId="2EDA5E4F" w:rsidR="00201B9D" w:rsidRDefault="00201B9D" w:rsidP="009C3129">
            <w:pPr>
              <w:pStyle w:val="Front"/>
              <w:spacing w:before="60" w:after="0" w:line="360" w:lineRule="auto"/>
              <w:ind w:left="0" w:firstLine="0"/>
              <w:jc w:val="center"/>
              <w:rPr>
                <w:ins w:id="27" w:author="Hariharan Ramasubramani" w:date="2015-03-11T13:05:00Z"/>
                <w:rFonts w:asciiTheme="minorHAnsi" w:hAnsiTheme="minorHAnsi" w:cstheme="minorHAnsi"/>
                <w:b w:val="0"/>
                <w:color w:val="000000" w:themeColor="text1"/>
                <w:sz w:val="22"/>
                <w:szCs w:val="22"/>
                <w:lang w:val="en-US"/>
              </w:rPr>
            </w:pPr>
            <w:proofErr w:type="spellStart"/>
            <w:ins w:id="28" w:author="Hariharan Ramasubramani" w:date="2015-03-11T13:05:00Z">
              <w:r>
                <w:rPr>
                  <w:rFonts w:asciiTheme="minorHAnsi" w:hAnsiTheme="minorHAnsi" w:cstheme="minorHAnsi"/>
                  <w:b w:val="0"/>
                  <w:color w:val="000000" w:themeColor="text1"/>
                  <w:sz w:val="22"/>
                  <w:szCs w:val="22"/>
                  <w:lang w:val="en-US"/>
                </w:rPr>
                <w:t>Dave,Venkata</w:t>
              </w:r>
              <w:proofErr w:type="spellEnd"/>
              <w:r>
                <w:rPr>
                  <w:rFonts w:asciiTheme="minorHAnsi" w:hAnsiTheme="minorHAnsi" w:cstheme="minorHAnsi"/>
                  <w:b w:val="0"/>
                  <w:color w:val="000000" w:themeColor="text1"/>
                  <w:sz w:val="22"/>
                  <w:szCs w:val="22"/>
                  <w:lang w:val="en-US"/>
                </w:rPr>
                <w:t xml:space="preserve"> and Hari</w:t>
              </w:r>
            </w:ins>
          </w:p>
        </w:tc>
        <w:tc>
          <w:tcPr>
            <w:tcW w:w="6768" w:type="dxa"/>
            <w:shd w:val="clear" w:color="auto" w:fill="auto"/>
          </w:tcPr>
          <w:p w14:paraId="52A00944" w14:textId="0A60BBCB" w:rsidR="00201B9D" w:rsidRDefault="00201B9D" w:rsidP="009C3129">
            <w:pPr>
              <w:pStyle w:val="Front"/>
              <w:spacing w:before="60" w:after="0"/>
              <w:ind w:left="360" w:firstLine="0"/>
              <w:rPr>
                <w:ins w:id="29" w:author="Hariharan Ramasubramani" w:date="2015-03-11T13:05:00Z"/>
                <w:rFonts w:asciiTheme="minorHAnsi" w:hAnsiTheme="minorHAnsi" w:cstheme="minorHAnsi"/>
                <w:b w:val="0"/>
                <w:color w:val="000000" w:themeColor="text1"/>
                <w:sz w:val="22"/>
                <w:szCs w:val="22"/>
                <w:lang w:val="en-US"/>
              </w:rPr>
            </w:pPr>
            <w:ins w:id="30" w:author="Hariharan Ramasubramani" w:date="2015-03-11T13:05:00Z">
              <w:r>
                <w:rPr>
                  <w:rFonts w:asciiTheme="minorHAnsi" w:hAnsiTheme="minorHAnsi" w:cstheme="minorHAnsi"/>
                  <w:b w:val="0"/>
                  <w:color w:val="000000" w:themeColor="text1"/>
                  <w:sz w:val="22"/>
                  <w:szCs w:val="22"/>
                  <w:lang w:val="en-US"/>
                </w:rPr>
                <w:t>Updates to wireframes with screen shots.</w:t>
              </w:r>
            </w:ins>
          </w:p>
        </w:tc>
      </w:tr>
      <w:tr w:rsidR="00131070" w:rsidRPr="00C106B9" w14:paraId="33E733BA" w14:textId="77777777" w:rsidTr="008C172F">
        <w:trPr>
          <w:cantSplit/>
          <w:ins w:id="31" w:author="N0001150" w:date="2015-05-27T09:48:00Z"/>
        </w:trPr>
        <w:tc>
          <w:tcPr>
            <w:tcW w:w="891" w:type="dxa"/>
            <w:shd w:val="clear" w:color="auto" w:fill="auto"/>
          </w:tcPr>
          <w:p w14:paraId="0CC23956" w14:textId="47B82330" w:rsidR="00131070" w:rsidRDefault="00131070" w:rsidP="009C3129">
            <w:pPr>
              <w:pStyle w:val="Front"/>
              <w:spacing w:before="60" w:after="0" w:line="360" w:lineRule="auto"/>
              <w:ind w:left="0" w:firstLine="0"/>
              <w:jc w:val="center"/>
              <w:rPr>
                <w:ins w:id="32" w:author="N0001150" w:date="2015-05-27T09:48:00Z"/>
                <w:rFonts w:asciiTheme="minorHAnsi" w:hAnsiTheme="minorHAnsi" w:cstheme="minorHAnsi"/>
                <w:b w:val="0"/>
                <w:color w:val="000000" w:themeColor="text1"/>
                <w:sz w:val="22"/>
                <w:szCs w:val="22"/>
                <w:lang w:val="en-US"/>
              </w:rPr>
            </w:pPr>
            <w:ins w:id="33" w:author="N0001150" w:date="2015-05-27T09:48:00Z">
              <w:r>
                <w:rPr>
                  <w:rFonts w:asciiTheme="minorHAnsi" w:hAnsiTheme="minorHAnsi" w:cstheme="minorHAnsi"/>
                  <w:b w:val="0"/>
                  <w:color w:val="000000" w:themeColor="text1"/>
                  <w:sz w:val="22"/>
                  <w:szCs w:val="22"/>
                  <w:lang w:val="en-US"/>
                </w:rPr>
                <w:t>V3.0</w:t>
              </w:r>
            </w:ins>
          </w:p>
        </w:tc>
        <w:tc>
          <w:tcPr>
            <w:tcW w:w="1467" w:type="dxa"/>
            <w:shd w:val="clear" w:color="auto" w:fill="auto"/>
          </w:tcPr>
          <w:p w14:paraId="121E3EFC" w14:textId="7E2AC040" w:rsidR="00131070" w:rsidRDefault="00131070" w:rsidP="009C3129">
            <w:pPr>
              <w:pStyle w:val="Front"/>
              <w:spacing w:before="60" w:after="0" w:line="360" w:lineRule="auto"/>
              <w:ind w:left="0" w:firstLine="0"/>
              <w:jc w:val="center"/>
              <w:rPr>
                <w:ins w:id="34" w:author="N0001150" w:date="2015-05-27T09:48:00Z"/>
                <w:rFonts w:asciiTheme="minorHAnsi" w:hAnsiTheme="minorHAnsi" w:cstheme="minorHAnsi"/>
                <w:b w:val="0"/>
                <w:color w:val="000000" w:themeColor="text1"/>
                <w:sz w:val="22"/>
                <w:szCs w:val="22"/>
                <w:lang w:val="en-US"/>
              </w:rPr>
            </w:pPr>
            <w:ins w:id="35" w:author="N0001150" w:date="2015-05-27T09:48:00Z">
              <w:r>
                <w:rPr>
                  <w:rFonts w:asciiTheme="minorHAnsi" w:hAnsiTheme="minorHAnsi" w:cstheme="minorHAnsi"/>
                  <w:b w:val="0"/>
                  <w:color w:val="000000" w:themeColor="text1"/>
                  <w:sz w:val="22"/>
                  <w:szCs w:val="22"/>
                  <w:lang w:val="en-US"/>
                </w:rPr>
                <w:t>05/27/2015</w:t>
              </w:r>
            </w:ins>
          </w:p>
        </w:tc>
        <w:tc>
          <w:tcPr>
            <w:tcW w:w="1710" w:type="dxa"/>
            <w:shd w:val="clear" w:color="auto" w:fill="auto"/>
          </w:tcPr>
          <w:p w14:paraId="2D62F981" w14:textId="491E52F5" w:rsidR="00131070" w:rsidRDefault="00131070" w:rsidP="009C3129">
            <w:pPr>
              <w:pStyle w:val="Front"/>
              <w:spacing w:before="60" w:after="0" w:line="360" w:lineRule="auto"/>
              <w:ind w:left="0" w:firstLine="0"/>
              <w:jc w:val="center"/>
              <w:rPr>
                <w:ins w:id="36" w:author="N0001150" w:date="2015-05-27T09:48:00Z"/>
                <w:rFonts w:asciiTheme="minorHAnsi" w:hAnsiTheme="minorHAnsi" w:cstheme="minorHAnsi"/>
                <w:b w:val="0"/>
                <w:color w:val="000000" w:themeColor="text1"/>
                <w:sz w:val="22"/>
                <w:szCs w:val="22"/>
                <w:lang w:val="en-US"/>
              </w:rPr>
            </w:pPr>
            <w:ins w:id="37" w:author="N0001150" w:date="2015-05-27T09:48:00Z">
              <w:r>
                <w:rPr>
                  <w:rFonts w:asciiTheme="minorHAnsi" w:hAnsiTheme="minorHAnsi" w:cstheme="minorHAnsi"/>
                  <w:b w:val="0"/>
                  <w:color w:val="000000" w:themeColor="text1"/>
                  <w:sz w:val="22"/>
                  <w:szCs w:val="22"/>
                  <w:lang w:val="en-US"/>
                </w:rPr>
                <w:t>FRMS Team</w:t>
              </w:r>
            </w:ins>
          </w:p>
        </w:tc>
        <w:tc>
          <w:tcPr>
            <w:tcW w:w="6768" w:type="dxa"/>
            <w:shd w:val="clear" w:color="auto" w:fill="auto"/>
          </w:tcPr>
          <w:p w14:paraId="2B6156A6" w14:textId="77777777" w:rsidR="00131070" w:rsidRDefault="00131070" w:rsidP="009C3129">
            <w:pPr>
              <w:pStyle w:val="Front"/>
              <w:spacing w:before="60" w:after="0"/>
              <w:ind w:left="360" w:firstLine="0"/>
              <w:rPr>
                <w:ins w:id="38" w:author="N0001150" w:date="2015-05-27T09:48:00Z"/>
                <w:rFonts w:asciiTheme="minorHAnsi" w:hAnsiTheme="minorHAnsi" w:cstheme="minorHAnsi"/>
                <w:b w:val="0"/>
                <w:color w:val="000000" w:themeColor="text1"/>
                <w:sz w:val="22"/>
                <w:szCs w:val="22"/>
                <w:lang w:val="en-US"/>
              </w:rPr>
            </w:pPr>
            <w:ins w:id="39" w:author="N0001150" w:date="2015-05-27T09:48:00Z">
              <w:r>
                <w:rPr>
                  <w:rFonts w:asciiTheme="minorHAnsi" w:hAnsiTheme="minorHAnsi" w:cstheme="minorHAnsi"/>
                  <w:b w:val="0"/>
                  <w:color w:val="000000" w:themeColor="text1"/>
                  <w:sz w:val="22"/>
                  <w:szCs w:val="22"/>
                  <w:lang w:val="en-US"/>
                </w:rPr>
                <w:t xml:space="preserve">Updated based on review from Alan Henderson. </w:t>
              </w:r>
            </w:ins>
          </w:p>
          <w:p w14:paraId="490A86EE" w14:textId="25172E98" w:rsidR="00131070" w:rsidRDefault="00131070" w:rsidP="009C3129">
            <w:pPr>
              <w:pStyle w:val="Front"/>
              <w:spacing w:before="60" w:after="0"/>
              <w:ind w:left="360" w:firstLine="0"/>
              <w:rPr>
                <w:ins w:id="40" w:author="N0001150" w:date="2015-05-27T09:48:00Z"/>
                <w:rFonts w:asciiTheme="minorHAnsi" w:hAnsiTheme="minorHAnsi" w:cstheme="minorHAnsi"/>
                <w:b w:val="0"/>
                <w:color w:val="000000" w:themeColor="text1"/>
                <w:sz w:val="22"/>
                <w:szCs w:val="22"/>
                <w:lang w:val="en-US"/>
              </w:rPr>
            </w:pPr>
            <w:ins w:id="41" w:author="N0001150" w:date="2015-05-27T09:48:00Z">
              <w:r>
                <w:rPr>
                  <w:rFonts w:asciiTheme="minorHAnsi" w:hAnsiTheme="minorHAnsi" w:cstheme="minorHAnsi"/>
                  <w:b w:val="0"/>
                  <w:color w:val="000000" w:themeColor="text1"/>
                  <w:sz w:val="22"/>
                  <w:szCs w:val="22"/>
                  <w:lang w:val="en-US"/>
                </w:rPr>
                <w:t>This version includes comments with corresponding document updates.</w:t>
              </w:r>
            </w:ins>
          </w:p>
        </w:tc>
      </w:tr>
      <w:tr w:rsidR="005470E8" w:rsidRPr="00C106B9" w14:paraId="27B72AAF" w14:textId="77777777" w:rsidTr="008C172F">
        <w:trPr>
          <w:cantSplit/>
          <w:ins w:id="42" w:author="Ramasubramani, Hariharan" w:date="2015-07-13T10:17:00Z"/>
        </w:trPr>
        <w:tc>
          <w:tcPr>
            <w:tcW w:w="891" w:type="dxa"/>
            <w:shd w:val="clear" w:color="auto" w:fill="auto"/>
          </w:tcPr>
          <w:p w14:paraId="4B1384E2" w14:textId="38F2D7CC" w:rsidR="005470E8" w:rsidRDefault="005470E8" w:rsidP="009C3129">
            <w:pPr>
              <w:pStyle w:val="Front"/>
              <w:spacing w:before="60" w:after="0" w:line="360" w:lineRule="auto"/>
              <w:ind w:left="0" w:firstLine="0"/>
              <w:jc w:val="center"/>
              <w:rPr>
                <w:ins w:id="43" w:author="Ramasubramani, Hariharan" w:date="2015-07-13T10:17:00Z"/>
                <w:rFonts w:asciiTheme="minorHAnsi" w:hAnsiTheme="minorHAnsi" w:cstheme="minorHAnsi"/>
                <w:b w:val="0"/>
                <w:color w:val="000000" w:themeColor="text1"/>
                <w:sz w:val="22"/>
                <w:szCs w:val="22"/>
                <w:lang w:val="en-US"/>
              </w:rPr>
            </w:pPr>
            <w:ins w:id="44" w:author="Ramasubramani, Hariharan" w:date="2015-07-13T10:18:00Z">
              <w:r>
                <w:rPr>
                  <w:rFonts w:asciiTheme="minorHAnsi" w:hAnsiTheme="minorHAnsi" w:cstheme="minorHAnsi"/>
                  <w:b w:val="0"/>
                  <w:color w:val="000000" w:themeColor="text1"/>
                  <w:sz w:val="22"/>
                  <w:szCs w:val="22"/>
                  <w:lang w:val="en-US"/>
                </w:rPr>
                <w:t>V3.1</w:t>
              </w:r>
            </w:ins>
          </w:p>
        </w:tc>
        <w:tc>
          <w:tcPr>
            <w:tcW w:w="1467" w:type="dxa"/>
            <w:shd w:val="clear" w:color="auto" w:fill="auto"/>
          </w:tcPr>
          <w:p w14:paraId="46DDB60E" w14:textId="574D6DC5" w:rsidR="005470E8" w:rsidRDefault="005470E8" w:rsidP="009C3129">
            <w:pPr>
              <w:pStyle w:val="Front"/>
              <w:spacing w:before="60" w:after="0" w:line="360" w:lineRule="auto"/>
              <w:ind w:left="0" w:firstLine="0"/>
              <w:jc w:val="center"/>
              <w:rPr>
                <w:ins w:id="45" w:author="Ramasubramani, Hariharan" w:date="2015-07-13T10:17:00Z"/>
                <w:rFonts w:asciiTheme="minorHAnsi" w:hAnsiTheme="minorHAnsi" w:cstheme="minorHAnsi"/>
                <w:b w:val="0"/>
                <w:color w:val="000000" w:themeColor="text1"/>
                <w:sz w:val="22"/>
                <w:szCs w:val="22"/>
                <w:lang w:val="en-US"/>
              </w:rPr>
            </w:pPr>
            <w:ins w:id="46" w:author="Ramasubramani, Hariharan" w:date="2015-07-13T10:18:00Z">
              <w:r>
                <w:rPr>
                  <w:rFonts w:asciiTheme="minorHAnsi" w:hAnsiTheme="minorHAnsi" w:cstheme="minorHAnsi"/>
                  <w:b w:val="0"/>
                  <w:color w:val="000000" w:themeColor="text1"/>
                  <w:sz w:val="22"/>
                  <w:szCs w:val="22"/>
                  <w:lang w:val="en-US"/>
                </w:rPr>
                <w:t>07/13/2015</w:t>
              </w:r>
            </w:ins>
          </w:p>
        </w:tc>
        <w:tc>
          <w:tcPr>
            <w:tcW w:w="1710" w:type="dxa"/>
            <w:shd w:val="clear" w:color="auto" w:fill="auto"/>
          </w:tcPr>
          <w:p w14:paraId="429E1CC4" w14:textId="6A5D728A" w:rsidR="005470E8" w:rsidRDefault="005470E8">
            <w:pPr>
              <w:pStyle w:val="Front"/>
              <w:spacing w:before="60" w:after="0" w:line="360" w:lineRule="auto"/>
              <w:ind w:left="0" w:firstLine="0"/>
              <w:jc w:val="center"/>
              <w:rPr>
                <w:ins w:id="47" w:author="Ramasubramani, Hariharan" w:date="2015-07-13T10:17:00Z"/>
                <w:rFonts w:asciiTheme="minorHAnsi" w:hAnsiTheme="minorHAnsi" w:cstheme="minorHAnsi"/>
                <w:b w:val="0"/>
                <w:color w:val="000000" w:themeColor="text1"/>
                <w:sz w:val="22"/>
                <w:szCs w:val="22"/>
                <w:lang w:val="en-US"/>
              </w:rPr>
            </w:pPr>
            <w:ins w:id="48" w:author="Ramasubramani, Hariharan" w:date="2015-07-13T10:18:00Z">
              <w:r>
                <w:rPr>
                  <w:rFonts w:asciiTheme="minorHAnsi" w:hAnsiTheme="minorHAnsi" w:cstheme="minorHAnsi"/>
                  <w:b w:val="0"/>
                  <w:color w:val="000000" w:themeColor="text1"/>
                  <w:sz w:val="22"/>
                  <w:szCs w:val="22"/>
                  <w:lang w:val="en-US"/>
                </w:rPr>
                <w:t>Hari</w:t>
              </w:r>
            </w:ins>
            <w:ins w:id="49" w:author="Ramasubramani, Hariharan" w:date="2015-08-03T10:01:00Z">
              <w:r w:rsidR="003E377D">
                <w:rPr>
                  <w:rFonts w:asciiTheme="minorHAnsi" w:hAnsiTheme="minorHAnsi" w:cstheme="minorHAnsi"/>
                  <w:b w:val="0"/>
                  <w:color w:val="000000" w:themeColor="text1"/>
                  <w:sz w:val="22"/>
                  <w:szCs w:val="22"/>
                  <w:lang w:val="en-US"/>
                </w:rPr>
                <w:t>haran</w:t>
              </w:r>
            </w:ins>
          </w:p>
        </w:tc>
        <w:tc>
          <w:tcPr>
            <w:tcW w:w="6768" w:type="dxa"/>
            <w:shd w:val="clear" w:color="auto" w:fill="auto"/>
          </w:tcPr>
          <w:p w14:paraId="46C25156" w14:textId="052E8769" w:rsidR="005470E8" w:rsidRDefault="005470E8" w:rsidP="00A978E7">
            <w:pPr>
              <w:pStyle w:val="Front"/>
              <w:spacing w:before="60" w:after="0"/>
              <w:ind w:left="360" w:firstLine="0"/>
              <w:rPr>
                <w:ins w:id="50" w:author="Ramasubramani, Hariharan" w:date="2015-07-13T10:17:00Z"/>
                <w:rFonts w:asciiTheme="minorHAnsi" w:hAnsiTheme="minorHAnsi" w:cstheme="minorHAnsi"/>
                <w:b w:val="0"/>
                <w:color w:val="000000" w:themeColor="text1"/>
                <w:sz w:val="22"/>
                <w:szCs w:val="22"/>
                <w:lang w:val="en-US"/>
              </w:rPr>
            </w:pPr>
            <w:ins w:id="51" w:author="Ramasubramani, Hariharan" w:date="2015-07-13T10:18:00Z">
              <w:r>
                <w:rPr>
                  <w:rFonts w:asciiTheme="minorHAnsi" w:hAnsiTheme="minorHAnsi" w:cstheme="minorHAnsi"/>
                  <w:b w:val="0"/>
                  <w:color w:val="000000" w:themeColor="text1"/>
                  <w:sz w:val="22"/>
                  <w:szCs w:val="22"/>
                  <w:lang w:val="en-US"/>
                </w:rPr>
                <w:t>Updated for database model changes and breakout sessions.</w:t>
              </w:r>
            </w:ins>
          </w:p>
        </w:tc>
      </w:tr>
      <w:tr w:rsidR="001379F2" w:rsidRPr="00C106B9" w14:paraId="52103049" w14:textId="77777777" w:rsidTr="008C172F">
        <w:trPr>
          <w:cantSplit/>
          <w:ins w:id="52" w:author="Ramasubramani, Hariharan" w:date="2015-08-17T15:21:00Z"/>
        </w:trPr>
        <w:tc>
          <w:tcPr>
            <w:tcW w:w="891" w:type="dxa"/>
            <w:shd w:val="clear" w:color="auto" w:fill="auto"/>
          </w:tcPr>
          <w:p w14:paraId="25F96080" w14:textId="23E1209E" w:rsidR="001379F2" w:rsidRDefault="001379F2" w:rsidP="009C3129">
            <w:pPr>
              <w:pStyle w:val="Front"/>
              <w:spacing w:before="60" w:after="0" w:line="360" w:lineRule="auto"/>
              <w:ind w:left="0" w:firstLine="0"/>
              <w:jc w:val="center"/>
              <w:rPr>
                <w:ins w:id="53" w:author="Ramasubramani, Hariharan" w:date="2015-08-17T15:21:00Z"/>
                <w:rFonts w:asciiTheme="minorHAnsi" w:hAnsiTheme="minorHAnsi" w:cstheme="minorHAnsi"/>
                <w:b w:val="0"/>
                <w:color w:val="000000" w:themeColor="text1"/>
                <w:sz w:val="22"/>
                <w:szCs w:val="22"/>
                <w:lang w:val="en-US"/>
              </w:rPr>
            </w:pPr>
            <w:ins w:id="54" w:author="Ramasubramani, Hariharan" w:date="2015-08-17T15:21:00Z">
              <w:r>
                <w:rPr>
                  <w:rFonts w:asciiTheme="minorHAnsi" w:hAnsiTheme="minorHAnsi" w:cstheme="minorHAnsi"/>
                  <w:b w:val="0"/>
                  <w:color w:val="000000" w:themeColor="text1"/>
                  <w:sz w:val="22"/>
                  <w:szCs w:val="22"/>
                  <w:lang w:val="en-US"/>
                </w:rPr>
                <w:t>V3.2</w:t>
              </w:r>
            </w:ins>
          </w:p>
        </w:tc>
        <w:tc>
          <w:tcPr>
            <w:tcW w:w="1467" w:type="dxa"/>
            <w:shd w:val="clear" w:color="auto" w:fill="auto"/>
          </w:tcPr>
          <w:p w14:paraId="6AF7D7B4" w14:textId="2B3E1287" w:rsidR="001379F2" w:rsidRDefault="009B64B6" w:rsidP="009C3129">
            <w:pPr>
              <w:pStyle w:val="Front"/>
              <w:spacing w:before="60" w:after="0" w:line="360" w:lineRule="auto"/>
              <w:ind w:left="0" w:firstLine="0"/>
              <w:jc w:val="center"/>
              <w:rPr>
                <w:ins w:id="55" w:author="Ramasubramani, Hariharan" w:date="2015-08-17T15:21:00Z"/>
                <w:rFonts w:asciiTheme="minorHAnsi" w:hAnsiTheme="minorHAnsi" w:cstheme="minorHAnsi"/>
                <w:b w:val="0"/>
                <w:color w:val="000000" w:themeColor="text1"/>
                <w:sz w:val="22"/>
                <w:szCs w:val="22"/>
                <w:lang w:val="en-US"/>
              </w:rPr>
            </w:pPr>
            <w:ins w:id="56" w:author="Ramasubramani, Hariharan" w:date="2015-08-17T15:21:00Z">
              <w:r>
                <w:rPr>
                  <w:rFonts w:asciiTheme="minorHAnsi" w:hAnsiTheme="minorHAnsi" w:cstheme="minorHAnsi"/>
                  <w:b w:val="0"/>
                  <w:color w:val="000000" w:themeColor="text1"/>
                  <w:sz w:val="22"/>
                  <w:szCs w:val="22"/>
                  <w:lang w:val="en-US"/>
                </w:rPr>
                <w:t>08/20</w:t>
              </w:r>
              <w:r w:rsidR="001379F2">
                <w:rPr>
                  <w:rFonts w:asciiTheme="minorHAnsi" w:hAnsiTheme="minorHAnsi" w:cstheme="minorHAnsi"/>
                  <w:b w:val="0"/>
                  <w:color w:val="000000" w:themeColor="text1"/>
                  <w:sz w:val="22"/>
                  <w:szCs w:val="22"/>
                  <w:lang w:val="en-US"/>
                </w:rPr>
                <w:t>/2015</w:t>
              </w:r>
            </w:ins>
          </w:p>
        </w:tc>
        <w:tc>
          <w:tcPr>
            <w:tcW w:w="1710" w:type="dxa"/>
            <w:shd w:val="clear" w:color="auto" w:fill="auto"/>
          </w:tcPr>
          <w:p w14:paraId="411AFFFD" w14:textId="1E801D9E" w:rsidR="001379F2" w:rsidRDefault="001379F2">
            <w:pPr>
              <w:pStyle w:val="Front"/>
              <w:spacing w:before="60" w:after="0" w:line="360" w:lineRule="auto"/>
              <w:ind w:left="0" w:firstLine="0"/>
              <w:jc w:val="center"/>
              <w:rPr>
                <w:ins w:id="57" w:author="Ramasubramani, Hariharan" w:date="2015-08-17T15:21:00Z"/>
                <w:rFonts w:asciiTheme="minorHAnsi" w:hAnsiTheme="minorHAnsi" w:cstheme="minorHAnsi"/>
                <w:b w:val="0"/>
                <w:color w:val="000000" w:themeColor="text1"/>
                <w:sz w:val="22"/>
                <w:szCs w:val="22"/>
                <w:lang w:val="en-US"/>
              </w:rPr>
            </w:pPr>
            <w:ins w:id="58" w:author="Ramasubramani, Hariharan" w:date="2015-08-17T15:21:00Z">
              <w:r>
                <w:rPr>
                  <w:rFonts w:asciiTheme="minorHAnsi" w:hAnsiTheme="minorHAnsi" w:cstheme="minorHAnsi"/>
                  <w:b w:val="0"/>
                  <w:color w:val="000000" w:themeColor="text1"/>
                  <w:sz w:val="22"/>
                  <w:szCs w:val="22"/>
                  <w:lang w:val="en-US"/>
                </w:rPr>
                <w:t>Hariharan</w:t>
              </w:r>
            </w:ins>
          </w:p>
        </w:tc>
        <w:tc>
          <w:tcPr>
            <w:tcW w:w="6768" w:type="dxa"/>
            <w:shd w:val="clear" w:color="auto" w:fill="auto"/>
          </w:tcPr>
          <w:p w14:paraId="43DB6075" w14:textId="2CF8C997" w:rsidR="001379F2" w:rsidRDefault="009B64B6">
            <w:pPr>
              <w:pStyle w:val="Front"/>
              <w:spacing w:before="60" w:after="0"/>
              <w:ind w:left="360" w:firstLine="0"/>
              <w:rPr>
                <w:ins w:id="59" w:author="Ramasubramani, Hariharan" w:date="2015-08-17T15:21:00Z"/>
                <w:rFonts w:asciiTheme="minorHAnsi" w:hAnsiTheme="minorHAnsi" w:cstheme="minorHAnsi"/>
                <w:b w:val="0"/>
                <w:color w:val="000000" w:themeColor="text1"/>
                <w:sz w:val="22"/>
                <w:szCs w:val="22"/>
                <w:lang w:val="en-US"/>
              </w:rPr>
            </w:pPr>
            <w:ins w:id="60" w:author="Ramasubramani, Hariharan" w:date="2015-08-17T15:21:00Z">
              <w:r>
                <w:rPr>
                  <w:rFonts w:asciiTheme="minorHAnsi" w:hAnsiTheme="minorHAnsi" w:cstheme="minorHAnsi"/>
                  <w:b w:val="0"/>
                  <w:color w:val="000000" w:themeColor="text1"/>
                  <w:sz w:val="22"/>
                  <w:szCs w:val="22"/>
                  <w:lang w:val="en-US"/>
                </w:rPr>
                <w:t xml:space="preserve">Updated based on </w:t>
              </w:r>
              <w:r w:rsidR="001379F2">
                <w:rPr>
                  <w:rFonts w:asciiTheme="minorHAnsi" w:hAnsiTheme="minorHAnsi" w:cstheme="minorHAnsi"/>
                  <w:b w:val="0"/>
                  <w:color w:val="000000" w:themeColor="text1"/>
                  <w:sz w:val="22"/>
                  <w:szCs w:val="22"/>
                  <w:lang w:val="en-US"/>
                </w:rPr>
                <w:t xml:space="preserve">review </w:t>
              </w:r>
            </w:ins>
            <w:ins w:id="61" w:author="Ramasubramani, Hariharan" w:date="2015-08-20T17:57:00Z">
              <w:r>
                <w:rPr>
                  <w:rFonts w:asciiTheme="minorHAnsi" w:hAnsiTheme="minorHAnsi" w:cstheme="minorHAnsi"/>
                  <w:b w:val="0"/>
                  <w:color w:val="000000" w:themeColor="text1"/>
                  <w:sz w:val="22"/>
                  <w:szCs w:val="22"/>
                  <w:lang w:val="en-US"/>
                </w:rPr>
                <w:t>from Rick Decost</w:t>
              </w:r>
            </w:ins>
            <w:ins w:id="62" w:author="Ramasubramani, Hariharan" w:date="2015-08-17T15:21:00Z">
              <w:r w:rsidR="001379F2">
                <w:rPr>
                  <w:rFonts w:asciiTheme="minorHAnsi" w:hAnsiTheme="minorHAnsi" w:cstheme="minorHAnsi"/>
                  <w:b w:val="0"/>
                  <w:color w:val="000000" w:themeColor="text1"/>
                  <w:sz w:val="22"/>
                  <w:szCs w:val="22"/>
                  <w:lang w:val="en-US"/>
                </w:rPr>
                <w:t>.</w:t>
              </w:r>
            </w:ins>
          </w:p>
        </w:tc>
      </w:tr>
      <w:tr w:rsidR="00544C64" w:rsidRPr="00C106B9" w14:paraId="42B5ED86" w14:textId="77777777" w:rsidTr="008C172F">
        <w:trPr>
          <w:cantSplit/>
          <w:ins w:id="63" w:author="Ramasubramani, Hariharan" w:date="2015-08-25T15:35:00Z"/>
        </w:trPr>
        <w:tc>
          <w:tcPr>
            <w:tcW w:w="891" w:type="dxa"/>
            <w:shd w:val="clear" w:color="auto" w:fill="auto"/>
          </w:tcPr>
          <w:p w14:paraId="545E04E5" w14:textId="5865F815" w:rsidR="00544C64" w:rsidRDefault="00544C64" w:rsidP="009C3129">
            <w:pPr>
              <w:pStyle w:val="Front"/>
              <w:spacing w:before="60" w:after="0" w:line="360" w:lineRule="auto"/>
              <w:ind w:left="0" w:firstLine="0"/>
              <w:jc w:val="center"/>
              <w:rPr>
                <w:ins w:id="64" w:author="Ramasubramani, Hariharan" w:date="2015-08-25T15:35:00Z"/>
                <w:rFonts w:asciiTheme="minorHAnsi" w:hAnsiTheme="minorHAnsi" w:cstheme="minorHAnsi"/>
                <w:b w:val="0"/>
                <w:color w:val="000000" w:themeColor="text1"/>
                <w:sz w:val="22"/>
                <w:szCs w:val="22"/>
                <w:lang w:val="en-US"/>
              </w:rPr>
            </w:pPr>
            <w:ins w:id="65" w:author="Ramasubramani, Hariharan" w:date="2015-08-25T15:35:00Z">
              <w:r>
                <w:rPr>
                  <w:rFonts w:asciiTheme="minorHAnsi" w:hAnsiTheme="minorHAnsi" w:cstheme="minorHAnsi"/>
                  <w:b w:val="0"/>
                  <w:color w:val="000000" w:themeColor="text1"/>
                  <w:sz w:val="22"/>
                  <w:szCs w:val="22"/>
                  <w:lang w:val="en-US"/>
                </w:rPr>
                <w:t>V3.3</w:t>
              </w:r>
            </w:ins>
          </w:p>
        </w:tc>
        <w:tc>
          <w:tcPr>
            <w:tcW w:w="1467" w:type="dxa"/>
            <w:shd w:val="clear" w:color="auto" w:fill="auto"/>
          </w:tcPr>
          <w:p w14:paraId="35EEB92E" w14:textId="5AEB25A1" w:rsidR="00544C64" w:rsidRDefault="00544C64" w:rsidP="009C3129">
            <w:pPr>
              <w:pStyle w:val="Front"/>
              <w:spacing w:before="60" w:after="0" w:line="360" w:lineRule="auto"/>
              <w:ind w:left="0" w:firstLine="0"/>
              <w:jc w:val="center"/>
              <w:rPr>
                <w:ins w:id="66" w:author="Ramasubramani, Hariharan" w:date="2015-08-25T15:35:00Z"/>
                <w:rFonts w:asciiTheme="minorHAnsi" w:hAnsiTheme="minorHAnsi" w:cstheme="minorHAnsi"/>
                <w:b w:val="0"/>
                <w:color w:val="000000" w:themeColor="text1"/>
                <w:sz w:val="22"/>
                <w:szCs w:val="22"/>
                <w:lang w:val="en-US"/>
              </w:rPr>
            </w:pPr>
            <w:ins w:id="67" w:author="Ramasubramani, Hariharan" w:date="2015-08-25T15:35:00Z">
              <w:r>
                <w:rPr>
                  <w:rFonts w:asciiTheme="minorHAnsi" w:hAnsiTheme="minorHAnsi" w:cstheme="minorHAnsi"/>
                  <w:b w:val="0"/>
                  <w:color w:val="000000" w:themeColor="text1"/>
                  <w:sz w:val="22"/>
                  <w:szCs w:val="22"/>
                  <w:lang w:val="en-US"/>
                </w:rPr>
                <w:t>08/25/2015</w:t>
              </w:r>
            </w:ins>
          </w:p>
        </w:tc>
        <w:tc>
          <w:tcPr>
            <w:tcW w:w="1710" w:type="dxa"/>
            <w:shd w:val="clear" w:color="auto" w:fill="auto"/>
          </w:tcPr>
          <w:p w14:paraId="2242FA72" w14:textId="0A0F6FD4" w:rsidR="00544C64" w:rsidRDefault="00544C64">
            <w:pPr>
              <w:pStyle w:val="Front"/>
              <w:spacing w:before="60" w:after="0" w:line="360" w:lineRule="auto"/>
              <w:ind w:left="0" w:firstLine="0"/>
              <w:jc w:val="center"/>
              <w:rPr>
                <w:ins w:id="68" w:author="Ramasubramani, Hariharan" w:date="2015-08-25T15:35:00Z"/>
                <w:rFonts w:asciiTheme="minorHAnsi" w:hAnsiTheme="minorHAnsi" w:cstheme="minorHAnsi"/>
                <w:b w:val="0"/>
                <w:color w:val="000000" w:themeColor="text1"/>
                <w:sz w:val="22"/>
                <w:szCs w:val="22"/>
                <w:lang w:val="en-US"/>
              </w:rPr>
            </w:pPr>
            <w:ins w:id="69" w:author="Ramasubramani, Hariharan" w:date="2015-08-25T15:35:00Z">
              <w:r>
                <w:rPr>
                  <w:rFonts w:asciiTheme="minorHAnsi" w:hAnsiTheme="minorHAnsi" w:cstheme="minorHAnsi"/>
                  <w:b w:val="0"/>
                  <w:color w:val="000000" w:themeColor="text1"/>
                  <w:sz w:val="22"/>
                  <w:szCs w:val="22"/>
                  <w:lang w:val="en-US"/>
                </w:rPr>
                <w:t>Hariharan</w:t>
              </w:r>
            </w:ins>
          </w:p>
        </w:tc>
        <w:tc>
          <w:tcPr>
            <w:tcW w:w="6768" w:type="dxa"/>
            <w:shd w:val="clear" w:color="auto" w:fill="auto"/>
          </w:tcPr>
          <w:p w14:paraId="7E8EADFE" w14:textId="3F83B028" w:rsidR="00544C64" w:rsidRDefault="00544C64" w:rsidP="00544C64">
            <w:pPr>
              <w:pStyle w:val="Front"/>
              <w:spacing w:before="60" w:after="0"/>
              <w:ind w:left="360" w:firstLine="0"/>
              <w:rPr>
                <w:ins w:id="70" w:author="Ramasubramani, Hariharan" w:date="2015-08-25T15:35:00Z"/>
                <w:rFonts w:asciiTheme="minorHAnsi" w:hAnsiTheme="minorHAnsi" w:cstheme="minorHAnsi"/>
                <w:b w:val="0"/>
                <w:color w:val="000000" w:themeColor="text1"/>
                <w:sz w:val="22"/>
                <w:szCs w:val="22"/>
                <w:lang w:val="en-US"/>
              </w:rPr>
              <w:pPrChange w:id="71" w:author="Ramasubramani, Hariharan" w:date="2015-08-25T15:36:00Z">
                <w:pPr>
                  <w:pStyle w:val="Front"/>
                  <w:spacing w:before="60" w:after="0"/>
                  <w:ind w:left="360" w:firstLine="0"/>
                </w:pPr>
              </w:pPrChange>
            </w:pPr>
            <w:ins w:id="72" w:author="Ramasubramani, Hariharan" w:date="2015-08-25T15:35:00Z">
              <w:r>
                <w:rPr>
                  <w:rFonts w:asciiTheme="minorHAnsi" w:hAnsiTheme="minorHAnsi" w:cstheme="minorHAnsi"/>
                  <w:b w:val="0"/>
                  <w:color w:val="000000" w:themeColor="text1"/>
                  <w:sz w:val="22"/>
                  <w:szCs w:val="22"/>
                  <w:lang w:val="en-US"/>
                </w:rPr>
                <w:t xml:space="preserve">Updated </w:t>
              </w:r>
            </w:ins>
            <w:ins w:id="73" w:author="Ramasubramani, Hariharan" w:date="2015-08-25T15:36:00Z">
              <w:r>
                <w:rPr>
                  <w:rFonts w:asciiTheme="minorHAnsi" w:hAnsiTheme="minorHAnsi" w:cstheme="minorHAnsi"/>
                  <w:b w:val="0"/>
                  <w:color w:val="000000" w:themeColor="text1"/>
                  <w:sz w:val="22"/>
                  <w:szCs w:val="22"/>
                  <w:lang w:val="en-US"/>
                </w:rPr>
                <w:t>based on review comments from</w:t>
              </w:r>
            </w:ins>
            <w:ins w:id="74" w:author="Ramasubramani, Hariharan" w:date="2015-08-25T15:35:00Z">
              <w:r>
                <w:rPr>
                  <w:rFonts w:asciiTheme="minorHAnsi" w:hAnsiTheme="minorHAnsi" w:cstheme="minorHAnsi"/>
                  <w:b w:val="0"/>
                  <w:color w:val="000000" w:themeColor="text1"/>
                  <w:sz w:val="22"/>
                  <w:szCs w:val="22"/>
                  <w:lang w:val="en-US"/>
                </w:rPr>
                <w:t xml:space="preserve"> Aimee.</w:t>
              </w:r>
            </w:ins>
          </w:p>
        </w:tc>
      </w:tr>
    </w:tbl>
    <w:p w14:paraId="6B814ECA" w14:textId="5045E962" w:rsidR="005F4718" w:rsidRDefault="005F4718" w:rsidP="009C3129">
      <w:pPr>
        <w:ind w:firstLine="0"/>
      </w:pPr>
    </w:p>
    <w:p w14:paraId="5AB88FD2" w14:textId="77777777" w:rsidR="005F4718" w:rsidRDefault="005F4718" w:rsidP="009C3129">
      <w:pPr>
        <w:ind w:firstLine="0"/>
      </w:pPr>
      <w:r>
        <w:br w:type="page"/>
      </w:r>
    </w:p>
    <w:sdt>
      <w:sdtPr>
        <w:rPr>
          <w:rFonts w:asciiTheme="minorHAnsi" w:eastAsiaTheme="minorEastAsia" w:hAnsiTheme="minorHAnsi" w:cstheme="minorBidi"/>
          <w:b w:val="0"/>
          <w:bCs w:val="0"/>
          <w:color w:val="auto"/>
          <w:sz w:val="22"/>
          <w:szCs w:val="22"/>
          <w:lang w:bidi="ar-SA"/>
        </w:rPr>
        <w:id w:val="-1635255901"/>
        <w:docPartObj>
          <w:docPartGallery w:val="Table of Contents"/>
          <w:docPartUnique/>
        </w:docPartObj>
      </w:sdtPr>
      <w:sdtEndPr>
        <w:rPr>
          <w:noProof/>
        </w:rPr>
      </w:sdtEndPr>
      <w:sdtContent>
        <w:p w14:paraId="75724F9D" w14:textId="77777777" w:rsidR="005F4718" w:rsidRDefault="005F4718" w:rsidP="009C3129">
          <w:pPr>
            <w:pStyle w:val="TOCHeading"/>
          </w:pPr>
          <w:r>
            <w:t>Table of Contents</w:t>
          </w:r>
        </w:p>
        <w:p w14:paraId="78539AC1" w14:textId="77777777" w:rsidR="00F362F2" w:rsidRDefault="005F4718">
          <w:pPr>
            <w:pStyle w:val="TOC1"/>
            <w:tabs>
              <w:tab w:val="right" w:leader="dot" w:pos="10790"/>
            </w:tabs>
            <w:rPr>
              <w:ins w:id="75" w:author="Ramasubramani, Hariharan" w:date="2015-08-20T17:57:00Z"/>
              <w:rFonts w:asciiTheme="minorHAnsi" w:hAnsiTheme="minorHAnsi" w:cstheme="minorBidi"/>
              <w:b w:val="0"/>
              <w:bCs w:val="0"/>
              <w:caps w:val="0"/>
              <w:noProof/>
              <w:szCs w:val="22"/>
            </w:rPr>
          </w:pPr>
          <w:r w:rsidRPr="00CB367C">
            <w:rPr>
              <w:caps w:val="0"/>
              <w:rPrChange w:id="76" w:author="Ramasubramani, Hariharan" w:date="2015-07-21T09:29:00Z">
                <w:rPr/>
              </w:rPrChange>
            </w:rPr>
            <w:fldChar w:fldCharType="begin"/>
          </w:r>
          <w:r w:rsidRPr="00CD1E8A">
            <w:rPr>
              <w:caps w:val="0"/>
              <w:rPrChange w:id="77" w:author="Ramasubramani, Hariharan" w:date="2015-07-21T09:29:00Z">
                <w:rPr/>
              </w:rPrChange>
            </w:rPr>
            <w:instrText xml:space="preserve"> TOC \o "1-3" \h \z \u </w:instrText>
          </w:r>
          <w:r w:rsidRPr="00CB367C">
            <w:rPr>
              <w:caps w:val="0"/>
              <w:rPrChange w:id="78" w:author="Ramasubramani, Hariharan" w:date="2015-07-21T09:29:00Z">
                <w:rPr>
                  <w:rFonts w:asciiTheme="minorHAnsi" w:hAnsiTheme="minorHAnsi" w:cstheme="minorBidi"/>
                  <w:caps w:val="0"/>
                  <w:noProof/>
                  <w:szCs w:val="22"/>
                </w:rPr>
              </w:rPrChange>
            </w:rPr>
            <w:fldChar w:fldCharType="separate"/>
          </w:r>
          <w:ins w:id="79" w:author="Ramasubramani, Hariharan" w:date="2015-08-20T17:57:00Z">
            <w:r w:rsidR="00F362F2" w:rsidRPr="00315B9E">
              <w:rPr>
                <w:rStyle w:val="Hyperlink"/>
                <w:noProof/>
              </w:rPr>
              <w:fldChar w:fldCharType="begin"/>
            </w:r>
            <w:r w:rsidR="00F362F2" w:rsidRPr="00315B9E">
              <w:rPr>
                <w:rStyle w:val="Hyperlink"/>
                <w:noProof/>
              </w:rPr>
              <w:instrText xml:space="preserve"> </w:instrText>
            </w:r>
            <w:r w:rsidR="00F362F2">
              <w:rPr>
                <w:noProof/>
              </w:rPr>
              <w:instrText>HYPERLINK \l "_Toc427856789"</w:instrText>
            </w:r>
            <w:r w:rsidR="00F362F2" w:rsidRPr="00315B9E">
              <w:rPr>
                <w:rStyle w:val="Hyperlink"/>
                <w:noProof/>
              </w:rPr>
              <w:instrText xml:space="preserve"> </w:instrText>
            </w:r>
            <w:r w:rsidR="00F362F2" w:rsidRPr="00315B9E">
              <w:rPr>
                <w:rStyle w:val="Hyperlink"/>
                <w:noProof/>
              </w:rPr>
              <w:fldChar w:fldCharType="separate"/>
            </w:r>
            <w:r w:rsidR="00F362F2" w:rsidRPr="00315B9E">
              <w:rPr>
                <w:rStyle w:val="Hyperlink"/>
                <w:rFonts w:cstheme="minorHAnsi"/>
                <w:noProof/>
              </w:rPr>
              <w:t>Overview</w:t>
            </w:r>
            <w:r w:rsidR="00F362F2">
              <w:rPr>
                <w:noProof/>
                <w:webHidden/>
              </w:rPr>
              <w:tab/>
            </w:r>
            <w:r w:rsidR="00F362F2">
              <w:rPr>
                <w:noProof/>
                <w:webHidden/>
              </w:rPr>
              <w:fldChar w:fldCharType="begin"/>
            </w:r>
            <w:r w:rsidR="00F362F2">
              <w:rPr>
                <w:noProof/>
                <w:webHidden/>
              </w:rPr>
              <w:instrText xml:space="preserve"> PAGEREF _Toc427856789 \h </w:instrText>
            </w:r>
          </w:ins>
          <w:r w:rsidR="00F362F2">
            <w:rPr>
              <w:noProof/>
              <w:webHidden/>
            </w:rPr>
          </w:r>
          <w:r w:rsidR="00F362F2">
            <w:rPr>
              <w:noProof/>
              <w:webHidden/>
            </w:rPr>
            <w:fldChar w:fldCharType="separate"/>
          </w:r>
          <w:ins w:id="80" w:author="Ramasubramani, Hariharan" w:date="2015-08-20T17:57:00Z">
            <w:r w:rsidR="00F362F2">
              <w:rPr>
                <w:noProof/>
                <w:webHidden/>
              </w:rPr>
              <w:t>5</w:t>
            </w:r>
            <w:r w:rsidR="00F362F2">
              <w:rPr>
                <w:noProof/>
                <w:webHidden/>
              </w:rPr>
              <w:fldChar w:fldCharType="end"/>
            </w:r>
            <w:r w:rsidR="00F362F2" w:rsidRPr="00315B9E">
              <w:rPr>
                <w:rStyle w:val="Hyperlink"/>
                <w:noProof/>
              </w:rPr>
              <w:fldChar w:fldCharType="end"/>
            </w:r>
          </w:ins>
        </w:p>
        <w:p w14:paraId="3A64C597" w14:textId="77777777" w:rsidR="00F362F2" w:rsidRDefault="00F362F2">
          <w:pPr>
            <w:pStyle w:val="TOC1"/>
            <w:tabs>
              <w:tab w:val="right" w:leader="dot" w:pos="10790"/>
            </w:tabs>
            <w:rPr>
              <w:ins w:id="81" w:author="Ramasubramani, Hariharan" w:date="2015-08-20T17:57:00Z"/>
              <w:rFonts w:asciiTheme="minorHAnsi" w:hAnsiTheme="minorHAnsi" w:cstheme="minorBidi"/>
              <w:b w:val="0"/>
              <w:bCs w:val="0"/>
              <w:caps w:val="0"/>
              <w:noProof/>
              <w:szCs w:val="22"/>
            </w:rPr>
          </w:pPr>
          <w:ins w:id="82" w:author="Ramasubramani, Hariharan" w:date="2015-08-20T17:57:00Z">
            <w:r w:rsidRPr="00315B9E">
              <w:rPr>
                <w:rStyle w:val="Hyperlink"/>
                <w:noProof/>
              </w:rPr>
              <w:fldChar w:fldCharType="begin"/>
            </w:r>
            <w:r w:rsidRPr="00315B9E">
              <w:rPr>
                <w:rStyle w:val="Hyperlink"/>
                <w:noProof/>
              </w:rPr>
              <w:instrText xml:space="preserve"> </w:instrText>
            </w:r>
            <w:r>
              <w:rPr>
                <w:noProof/>
              </w:rPr>
              <w:instrText>HYPERLINK \l "_Toc427856790"</w:instrText>
            </w:r>
            <w:r w:rsidRPr="00315B9E">
              <w:rPr>
                <w:rStyle w:val="Hyperlink"/>
                <w:noProof/>
              </w:rPr>
              <w:instrText xml:space="preserve"> </w:instrText>
            </w:r>
            <w:r w:rsidRPr="00315B9E">
              <w:rPr>
                <w:rStyle w:val="Hyperlink"/>
                <w:noProof/>
              </w:rPr>
              <w:fldChar w:fldCharType="separate"/>
            </w:r>
            <w:r w:rsidRPr="00315B9E">
              <w:rPr>
                <w:rStyle w:val="Hyperlink"/>
                <w:rFonts w:cstheme="minorHAnsi"/>
                <w:noProof/>
              </w:rPr>
              <w:t>Out of Scope</w:t>
            </w:r>
            <w:r>
              <w:rPr>
                <w:noProof/>
                <w:webHidden/>
              </w:rPr>
              <w:tab/>
            </w:r>
            <w:r>
              <w:rPr>
                <w:noProof/>
                <w:webHidden/>
              </w:rPr>
              <w:fldChar w:fldCharType="begin"/>
            </w:r>
            <w:r>
              <w:rPr>
                <w:noProof/>
                <w:webHidden/>
              </w:rPr>
              <w:instrText xml:space="preserve"> PAGEREF _Toc427856790 \h </w:instrText>
            </w:r>
          </w:ins>
          <w:r>
            <w:rPr>
              <w:noProof/>
              <w:webHidden/>
            </w:rPr>
          </w:r>
          <w:r>
            <w:rPr>
              <w:noProof/>
              <w:webHidden/>
            </w:rPr>
            <w:fldChar w:fldCharType="separate"/>
          </w:r>
          <w:ins w:id="83" w:author="Ramasubramani, Hariharan" w:date="2015-08-20T17:57:00Z">
            <w:r>
              <w:rPr>
                <w:noProof/>
                <w:webHidden/>
              </w:rPr>
              <w:t>5</w:t>
            </w:r>
            <w:r>
              <w:rPr>
                <w:noProof/>
                <w:webHidden/>
              </w:rPr>
              <w:fldChar w:fldCharType="end"/>
            </w:r>
            <w:r w:rsidRPr="00315B9E">
              <w:rPr>
                <w:rStyle w:val="Hyperlink"/>
                <w:noProof/>
              </w:rPr>
              <w:fldChar w:fldCharType="end"/>
            </w:r>
          </w:ins>
        </w:p>
        <w:p w14:paraId="46FD05DA" w14:textId="77777777" w:rsidR="00F362F2" w:rsidRDefault="00F362F2">
          <w:pPr>
            <w:pStyle w:val="TOC1"/>
            <w:tabs>
              <w:tab w:val="right" w:leader="dot" w:pos="10790"/>
            </w:tabs>
            <w:rPr>
              <w:ins w:id="84" w:author="Ramasubramani, Hariharan" w:date="2015-08-20T17:57:00Z"/>
              <w:rFonts w:asciiTheme="minorHAnsi" w:hAnsiTheme="minorHAnsi" w:cstheme="minorBidi"/>
              <w:b w:val="0"/>
              <w:bCs w:val="0"/>
              <w:caps w:val="0"/>
              <w:noProof/>
              <w:szCs w:val="22"/>
            </w:rPr>
          </w:pPr>
          <w:ins w:id="85" w:author="Ramasubramani, Hariharan" w:date="2015-08-20T17:57:00Z">
            <w:r w:rsidRPr="00315B9E">
              <w:rPr>
                <w:rStyle w:val="Hyperlink"/>
                <w:noProof/>
              </w:rPr>
              <w:fldChar w:fldCharType="begin"/>
            </w:r>
            <w:r w:rsidRPr="00315B9E">
              <w:rPr>
                <w:rStyle w:val="Hyperlink"/>
                <w:noProof/>
              </w:rPr>
              <w:instrText xml:space="preserve"> </w:instrText>
            </w:r>
            <w:r>
              <w:rPr>
                <w:noProof/>
              </w:rPr>
              <w:instrText>HYPERLINK \l "_Toc427856791"</w:instrText>
            </w:r>
            <w:r w:rsidRPr="00315B9E">
              <w:rPr>
                <w:rStyle w:val="Hyperlink"/>
                <w:noProof/>
              </w:rPr>
              <w:instrText xml:space="preserve"> </w:instrText>
            </w:r>
            <w:r w:rsidRPr="00315B9E">
              <w:rPr>
                <w:rStyle w:val="Hyperlink"/>
                <w:noProof/>
              </w:rPr>
              <w:fldChar w:fldCharType="separate"/>
            </w:r>
            <w:r w:rsidRPr="00315B9E">
              <w:rPr>
                <w:rStyle w:val="Hyperlink"/>
                <w:rFonts w:cstheme="minorHAnsi"/>
                <w:noProof/>
              </w:rPr>
              <w:t>Assumptions</w:t>
            </w:r>
            <w:r>
              <w:rPr>
                <w:noProof/>
                <w:webHidden/>
              </w:rPr>
              <w:tab/>
            </w:r>
            <w:r>
              <w:rPr>
                <w:noProof/>
                <w:webHidden/>
              </w:rPr>
              <w:fldChar w:fldCharType="begin"/>
            </w:r>
            <w:r>
              <w:rPr>
                <w:noProof/>
                <w:webHidden/>
              </w:rPr>
              <w:instrText xml:space="preserve"> PAGEREF _Toc427856791 \h </w:instrText>
            </w:r>
          </w:ins>
          <w:r>
            <w:rPr>
              <w:noProof/>
              <w:webHidden/>
            </w:rPr>
          </w:r>
          <w:r>
            <w:rPr>
              <w:noProof/>
              <w:webHidden/>
            </w:rPr>
            <w:fldChar w:fldCharType="separate"/>
          </w:r>
          <w:ins w:id="86" w:author="Ramasubramani, Hariharan" w:date="2015-08-20T17:57:00Z">
            <w:r>
              <w:rPr>
                <w:noProof/>
                <w:webHidden/>
              </w:rPr>
              <w:t>5</w:t>
            </w:r>
            <w:r>
              <w:rPr>
                <w:noProof/>
                <w:webHidden/>
              </w:rPr>
              <w:fldChar w:fldCharType="end"/>
            </w:r>
            <w:r w:rsidRPr="00315B9E">
              <w:rPr>
                <w:rStyle w:val="Hyperlink"/>
                <w:noProof/>
              </w:rPr>
              <w:fldChar w:fldCharType="end"/>
            </w:r>
          </w:ins>
        </w:p>
        <w:p w14:paraId="73D6476C" w14:textId="77777777" w:rsidR="00F362F2" w:rsidRDefault="00F362F2">
          <w:pPr>
            <w:pStyle w:val="TOC1"/>
            <w:tabs>
              <w:tab w:val="right" w:leader="dot" w:pos="10790"/>
            </w:tabs>
            <w:rPr>
              <w:ins w:id="87" w:author="Ramasubramani, Hariharan" w:date="2015-08-20T17:57:00Z"/>
              <w:rFonts w:asciiTheme="minorHAnsi" w:hAnsiTheme="minorHAnsi" w:cstheme="minorBidi"/>
              <w:b w:val="0"/>
              <w:bCs w:val="0"/>
              <w:caps w:val="0"/>
              <w:noProof/>
              <w:szCs w:val="22"/>
            </w:rPr>
          </w:pPr>
          <w:ins w:id="88" w:author="Ramasubramani, Hariharan" w:date="2015-08-20T17:57:00Z">
            <w:r w:rsidRPr="00315B9E">
              <w:rPr>
                <w:rStyle w:val="Hyperlink"/>
                <w:noProof/>
              </w:rPr>
              <w:fldChar w:fldCharType="begin"/>
            </w:r>
            <w:r w:rsidRPr="00315B9E">
              <w:rPr>
                <w:rStyle w:val="Hyperlink"/>
                <w:noProof/>
              </w:rPr>
              <w:instrText xml:space="preserve"> </w:instrText>
            </w:r>
            <w:r>
              <w:rPr>
                <w:noProof/>
              </w:rPr>
              <w:instrText>HYPERLINK \l "_Toc427856792"</w:instrText>
            </w:r>
            <w:r w:rsidRPr="00315B9E">
              <w:rPr>
                <w:rStyle w:val="Hyperlink"/>
                <w:noProof/>
              </w:rPr>
              <w:instrText xml:space="preserve"> </w:instrText>
            </w:r>
            <w:r w:rsidRPr="00315B9E">
              <w:rPr>
                <w:rStyle w:val="Hyperlink"/>
                <w:noProof/>
              </w:rPr>
              <w:fldChar w:fldCharType="separate"/>
            </w:r>
            <w:r w:rsidRPr="00315B9E">
              <w:rPr>
                <w:rStyle w:val="Hyperlink"/>
                <w:rFonts w:cstheme="minorHAnsi"/>
                <w:noProof/>
              </w:rPr>
              <w:t>Supporting Documents</w:t>
            </w:r>
            <w:r>
              <w:rPr>
                <w:noProof/>
                <w:webHidden/>
              </w:rPr>
              <w:tab/>
            </w:r>
            <w:r>
              <w:rPr>
                <w:noProof/>
                <w:webHidden/>
              </w:rPr>
              <w:fldChar w:fldCharType="begin"/>
            </w:r>
            <w:r>
              <w:rPr>
                <w:noProof/>
                <w:webHidden/>
              </w:rPr>
              <w:instrText xml:space="preserve"> PAGEREF _Toc427856792 \h </w:instrText>
            </w:r>
          </w:ins>
          <w:r>
            <w:rPr>
              <w:noProof/>
              <w:webHidden/>
            </w:rPr>
          </w:r>
          <w:r>
            <w:rPr>
              <w:noProof/>
              <w:webHidden/>
            </w:rPr>
            <w:fldChar w:fldCharType="separate"/>
          </w:r>
          <w:ins w:id="89" w:author="Ramasubramani, Hariharan" w:date="2015-08-20T17:57:00Z">
            <w:r>
              <w:rPr>
                <w:noProof/>
                <w:webHidden/>
              </w:rPr>
              <w:t>6</w:t>
            </w:r>
            <w:r>
              <w:rPr>
                <w:noProof/>
                <w:webHidden/>
              </w:rPr>
              <w:fldChar w:fldCharType="end"/>
            </w:r>
            <w:r w:rsidRPr="00315B9E">
              <w:rPr>
                <w:rStyle w:val="Hyperlink"/>
                <w:noProof/>
              </w:rPr>
              <w:fldChar w:fldCharType="end"/>
            </w:r>
          </w:ins>
        </w:p>
        <w:p w14:paraId="7E7EE228" w14:textId="77777777" w:rsidR="00F362F2" w:rsidRDefault="00F362F2">
          <w:pPr>
            <w:pStyle w:val="TOC1"/>
            <w:tabs>
              <w:tab w:val="right" w:leader="dot" w:pos="10790"/>
            </w:tabs>
            <w:rPr>
              <w:ins w:id="90" w:author="Ramasubramani, Hariharan" w:date="2015-08-20T17:57:00Z"/>
              <w:rFonts w:asciiTheme="minorHAnsi" w:hAnsiTheme="minorHAnsi" w:cstheme="minorBidi"/>
              <w:b w:val="0"/>
              <w:bCs w:val="0"/>
              <w:caps w:val="0"/>
              <w:noProof/>
              <w:szCs w:val="22"/>
            </w:rPr>
          </w:pPr>
          <w:ins w:id="91" w:author="Ramasubramani, Hariharan" w:date="2015-08-20T17:57:00Z">
            <w:r w:rsidRPr="00315B9E">
              <w:rPr>
                <w:rStyle w:val="Hyperlink"/>
                <w:noProof/>
              </w:rPr>
              <w:fldChar w:fldCharType="begin"/>
            </w:r>
            <w:r w:rsidRPr="00315B9E">
              <w:rPr>
                <w:rStyle w:val="Hyperlink"/>
                <w:noProof/>
              </w:rPr>
              <w:instrText xml:space="preserve"> </w:instrText>
            </w:r>
            <w:r>
              <w:rPr>
                <w:noProof/>
              </w:rPr>
              <w:instrText>HYPERLINK \l "_Toc427856793"</w:instrText>
            </w:r>
            <w:r w:rsidRPr="00315B9E">
              <w:rPr>
                <w:rStyle w:val="Hyperlink"/>
                <w:noProof/>
              </w:rPr>
              <w:instrText xml:space="preserve"> </w:instrText>
            </w:r>
            <w:r w:rsidRPr="00315B9E">
              <w:rPr>
                <w:rStyle w:val="Hyperlink"/>
                <w:noProof/>
              </w:rPr>
              <w:fldChar w:fldCharType="separate"/>
            </w:r>
            <w:r w:rsidRPr="00315B9E">
              <w:rPr>
                <w:rStyle w:val="Hyperlink"/>
                <w:rFonts w:cstheme="minorHAnsi"/>
                <w:noProof/>
              </w:rPr>
              <w:t>Common Functionality</w:t>
            </w:r>
            <w:r>
              <w:rPr>
                <w:noProof/>
                <w:webHidden/>
              </w:rPr>
              <w:tab/>
            </w:r>
            <w:r>
              <w:rPr>
                <w:noProof/>
                <w:webHidden/>
              </w:rPr>
              <w:fldChar w:fldCharType="begin"/>
            </w:r>
            <w:r>
              <w:rPr>
                <w:noProof/>
                <w:webHidden/>
              </w:rPr>
              <w:instrText xml:space="preserve"> PAGEREF _Toc427856793 \h </w:instrText>
            </w:r>
          </w:ins>
          <w:r>
            <w:rPr>
              <w:noProof/>
              <w:webHidden/>
            </w:rPr>
          </w:r>
          <w:r>
            <w:rPr>
              <w:noProof/>
              <w:webHidden/>
            </w:rPr>
            <w:fldChar w:fldCharType="separate"/>
          </w:r>
          <w:ins w:id="92" w:author="Ramasubramani, Hariharan" w:date="2015-08-20T17:57:00Z">
            <w:r>
              <w:rPr>
                <w:noProof/>
                <w:webHidden/>
              </w:rPr>
              <w:t>6</w:t>
            </w:r>
            <w:r>
              <w:rPr>
                <w:noProof/>
                <w:webHidden/>
              </w:rPr>
              <w:fldChar w:fldCharType="end"/>
            </w:r>
            <w:r w:rsidRPr="00315B9E">
              <w:rPr>
                <w:rStyle w:val="Hyperlink"/>
                <w:noProof/>
              </w:rPr>
              <w:fldChar w:fldCharType="end"/>
            </w:r>
          </w:ins>
        </w:p>
        <w:p w14:paraId="64B71655" w14:textId="77777777" w:rsidR="00F362F2" w:rsidRDefault="00F362F2">
          <w:pPr>
            <w:pStyle w:val="TOC1"/>
            <w:tabs>
              <w:tab w:val="right" w:leader="dot" w:pos="10790"/>
            </w:tabs>
            <w:rPr>
              <w:ins w:id="93" w:author="Ramasubramani, Hariharan" w:date="2015-08-20T17:57:00Z"/>
              <w:rFonts w:asciiTheme="minorHAnsi" w:hAnsiTheme="minorHAnsi" w:cstheme="minorBidi"/>
              <w:b w:val="0"/>
              <w:bCs w:val="0"/>
              <w:caps w:val="0"/>
              <w:noProof/>
              <w:szCs w:val="22"/>
            </w:rPr>
          </w:pPr>
          <w:ins w:id="94" w:author="Ramasubramani, Hariharan" w:date="2015-08-20T17:57:00Z">
            <w:r w:rsidRPr="00315B9E">
              <w:rPr>
                <w:rStyle w:val="Hyperlink"/>
                <w:noProof/>
              </w:rPr>
              <w:fldChar w:fldCharType="begin"/>
            </w:r>
            <w:r w:rsidRPr="00315B9E">
              <w:rPr>
                <w:rStyle w:val="Hyperlink"/>
                <w:noProof/>
              </w:rPr>
              <w:instrText xml:space="preserve"> </w:instrText>
            </w:r>
            <w:r>
              <w:rPr>
                <w:noProof/>
              </w:rPr>
              <w:instrText>HYPERLINK \l "_Toc427856794"</w:instrText>
            </w:r>
            <w:r w:rsidRPr="00315B9E">
              <w:rPr>
                <w:rStyle w:val="Hyperlink"/>
                <w:noProof/>
              </w:rPr>
              <w:instrText xml:space="preserve"> </w:instrText>
            </w:r>
            <w:r w:rsidRPr="00315B9E">
              <w:rPr>
                <w:rStyle w:val="Hyperlink"/>
                <w:noProof/>
              </w:rPr>
              <w:fldChar w:fldCharType="separate"/>
            </w:r>
            <w:r w:rsidRPr="00315B9E">
              <w:rPr>
                <w:rStyle w:val="Hyperlink"/>
                <w:rFonts w:cstheme="minorHAnsi"/>
                <w:noProof/>
              </w:rPr>
              <w:t>Outstanding Issues</w:t>
            </w:r>
            <w:r>
              <w:rPr>
                <w:noProof/>
                <w:webHidden/>
              </w:rPr>
              <w:tab/>
            </w:r>
            <w:r>
              <w:rPr>
                <w:noProof/>
                <w:webHidden/>
              </w:rPr>
              <w:fldChar w:fldCharType="begin"/>
            </w:r>
            <w:r>
              <w:rPr>
                <w:noProof/>
                <w:webHidden/>
              </w:rPr>
              <w:instrText xml:space="preserve"> PAGEREF _Toc427856794 \h </w:instrText>
            </w:r>
          </w:ins>
          <w:r>
            <w:rPr>
              <w:noProof/>
              <w:webHidden/>
            </w:rPr>
          </w:r>
          <w:r>
            <w:rPr>
              <w:noProof/>
              <w:webHidden/>
            </w:rPr>
            <w:fldChar w:fldCharType="separate"/>
          </w:r>
          <w:ins w:id="95" w:author="Ramasubramani, Hariharan" w:date="2015-08-20T17:57:00Z">
            <w:r>
              <w:rPr>
                <w:noProof/>
                <w:webHidden/>
              </w:rPr>
              <w:t>6</w:t>
            </w:r>
            <w:r>
              <w:rPr>
                <w:noProof/>
                <w:webHidden/>
              </w:rPr>
              <w:fldChar w:fldCharType="end"/>
            </w:r>
            <w:r w:rsidRPr="00315B9E">
              <w:rPr>
                <w:rStyle w:val="Hyperlink"/>
                <w:noProof/>
              </w:rPr>
              <w:fldChar w:fldCharType="end"/>
            </w:r>
          </w:ins>
        </w:p>
        <w:p w14:paraId="5EE0BA2E" w14:textId="77777777" w:rsidR="00F362F2" w:rsidRDefault="00F362F2">
          <w:pPr>
            <w:pStyle w:val="TOC1"/>
            <w:tabs>
              <w:tab w:val="right" w:leader="dot" w:pos="10790"/>
            </w:tabs>
            <w:rPr>
              <w:ins w:id="96" w:author="Ramasubramani, Hariharan" w:date="2015-08-20T17:57:00Z"/>
              <w:rFonts w:asciiTheme="minorHAnsi" w:hAnsiTheme="minorHAnsi" w:cstheme="minorBidi"/>
              <w:b w:val="0"/>
              <w:bCs w:val="0"/>
              <w:caps w:val="0"/>
              <w:noProof/>
              <w:szCs w:val="22"/>
            </w:rPr>
          </w:pPr>
          <w:ins w:id="97" w:author="Ramasubramani, Hariharan" w:date="2015-08-20T17:57:00Z">
            <w:r w:rsidRPr="00315B9E">
              <w:rPr>
                <w:rStyle w:val="Hyperlink"/>
                <w:noProof/>
              </w:rPr>
              <w:fldChar w:fldCharType="begin"/>
            </w:r>
            <w:r w:rsidRPr="00315B9E">
              <w:rPr>
                <w:rStyle w:val="Hyperlink"/>
                <w:noProof/>
              </w:rPr>
              <w:instrText xml:space="preserve"> </w:instrText>
            </w:r>
            <w:r>
              <w:rPr>
                <w:noProof/>
              </w:rPr>
              <w:instrText>HYPERLINK \l "_Toc427856795"</w:instrText>
            </w:r>
            <w:r w:rsidRPr="00315B9E">
              <w:rPr>
                <w:rStyle w:val="Hyperlink"/>
                <w:noProof/>
              </w:rPr>
              <w:instrText xml:space="preserve"> </w:instrText>
            </w:r>
            <w:r w:rsidRPr="00315B9E">
              <w:rPr>
                <w:rStyle w:val="Hyperlink"/>
                <w:noProof/>
              </w:rPr>
              <w:fldChar w:fldCharType="separate"/>
            </w:r>
            <w:r w:rsidRPr="00315B9E">
              <w:rPr>
                <w:rStyle w:val="Hyperlink"/>
                <w:rFonts w:cstheme="minorHAnsi"/>
                <w:noProof/>
              </w:rPr>
              <w:t>Glossary of Terms</w:t>
            </w:r>
            <w:r>
              <w:rPr>
                <w:noProof/>
                <w:webHidden/>
              </w:rPr>
              <w:tab/>
            </w:r>
            <w:r>
              <w:rPr>
                <w:noProof/>
                <w:webHidden/>
              </w:rPr>
              <w:fldChar w:fldCharType="begin"/>
            </w:r>
            <w:r>
              <w:rPr>
                <w:noProof/>
                <w:webHidden/>
              </w:rPr>
              <w:instrText xml:space="preserve"> PAGEREF _Toc427856795 \h </w:instrText>
            </w:r>
          </w:ins>
          <w:r>
            <w:rPr>
              <w:noProof/>
              <w:webHidden/>
            </w:rPr>
          </w:r>
          <w:r>
            <w:rPr>
              <w:noProof/>
              <w:webHidden/>
            </w:rPr>
            <w:fldChar w:fldCharType="separate"/>
          </w:r>
          <w:ins w:id="98" w:author="Ramasubramani, Hariharan" w:date="2015-08-20T17:57:00Z">
            <w:r>
              <w:rPr>
                <w:noProof/>
                <w:webHidden/>
              </w:rPr>
              <w:t>6</w:t>
            </w:r>
            <w:r>
              <w:rPr>
                <w:noProof/>
                <w:webHidden/>
              </w:rPr>
              <w:fldChar w:fldCharType="end"/>
            </w:r>
            <w:r w:rsidRPr="00315B9E">
              <w:rPr>
                <w:rStyle w:val="Hyperlink"/>
                <w:noProof/>
              </w:rPr>
              <w:fldChar w:fldCharType="end"/>
            </w:r>
          </w:ins>
        </w:p>
        <w:p w14:paraId="6E5367DA" w14:textId="77777777" w:rsidR="00F362F2" w:rsidRDefault="00F362F2">
          <w:pPr>
            <w:pStyle w:val="TOC1"/>
            <w:tabs>
              <w:tab w:val="right" w:leader="dot" w:pos="10790"/>
            </w:tabs>
            <w:rPr>
              <w:ins w:id="99" w:author="Ramasubramani, Hariharan" w:date="2015-08-20T17:57:00Z"/>
              <w:rFonts w:asciiTheme="minorHAnsi" w:hAnsiTheme="minorHAnsi" w:cstheme="minorBidi"/>
              <w:b w:val="0"/>
              <w:bCs w:val="0"/>
              <w:caps w:val="0"/>
              <w:noProof/>
              <w:szCs w:val="22"/>
            </w:rPr>
          </w:pPr>
          <w:ins w:id="100" w:author="Ramasubramani, Hariharan" w:date="2015-08-20T17:57:00Z">
            <w:r w:rsidRPr="00315B9E">
              <w:rPr>
                <w:rStyle w:val="Hyperlink"/>
                <w:noProof/>
              </w:rPr>
              <w:fldChar w:fldCharType="begin"/>
            </w:r>
            <w:r w:rsidRPr="00315B9E">
              <w:rPr>
                <w:rStyle w:val="Hyperlink"/>
                <w:noProof/>
              </w:rPr>
              <w:instrText xml:space="preserve"> </w:instrText>
            </w:r>
            <w:r>
              <w:rPr>
                <w:noProof/>
              </w:rPr>
              <w:instrText>HYPERLINK \l "_Toc427856796"</w:instrText>
            </w:r>
            <w:r w:rsidRPr="00315B9E">
              <w:rPr>
                <w:rStyle w:val="Hyperlink"/>
                <w:noProof/>
              </w:rPr>
              <w:instrText xml:space="preserve"> </w:instrText>
            </w:r>
            <w:r w:rsidRPr="00315B9E">
              <w:rPr>
                <w:rStyle w:val="Hyperlink"/>
                <w:noProof/>
              </w:rPr>
              <w:fldChar w:fldCharType="separate"/>
            </w:r>
            <w:r w:rsidRPr="00315B9E">
              <w:rPr>
                <w:rStyle w:val="Hyperlink"/>
                <w:rFonts w:cstheme="minorHAnsi"/>
                <w:noProof/>
              </w:rPr>
              <w:t>495:  SCREEN FUNTIONAL SPECIFICATIONS</w:t>
            </w:r>
            <w:r>
              <w:rPr>
                <w:noProof/>
                <w:webHidden/>
              </w:rPr>
              <w:tab/>
            </w:r>
            <w:r>
              <w:rPr>
                <w:noProof/>
                <w:webHidden/>
              </w:rPr>
              <w:fldChar w:fldCharType="begin"/>
            </w:r>
            <w:r>
              <w:rPr>
                <w:noProof/>
                <w:webHidden/>
              </w:rPr>
              <w:instrText xml:space="preserve"> PAGEREF _Toc427856796 \h </w:instrText>
            </w:r>
          </w:ins>
          <w:r>
            <w:rPr>
              <w:noProof/>
              <w:webHidden/>
            </w:rPr>
          </w:r>
          <w:r>
            <w:rPr>
              <w:noProof/>
              <w:webHidden/>
            </w:rPr>
            <w:fldChar w:fldCharType="separate"/>
          </w:r>
          <w:ins w:id="101" w:author="Ramasubramani, Hariharan" w:date="2015-08-20T17:57:00Z">
            <w:r>
              <w:rPr>
                <w:noProof/>
                <w:webHidden/>
              </w:rPr>
              <w:t>8</w:t>
            </w:r>
            <w:r>
              <w:rPr>
                <w:noProof/>
                <w:webHidden/>
              </w:rPr>
              <w:fldChar w:fldCharType="end"/>
            </w:r>
            <w:r w:rsidRPr="00315B9E">
              <w:rPr>
                <w:rStyle w:val="Hyperlink"/>
                <w:noProof/>
              </w:rPr>
              <w:fldChar w:fldCharType="end"/>
            </w:r>
          </w:ins>
        </w:p>
        <w:p w14:paraId="10C3FAAD" w14:textId="77777777" w:rsidR="00F362F2" w:rsidRDefault="00F362F2">
          <w:pPr>
            <w:pStyle w:val="TOC1"/>
            <w:tabs>
              <w:tab w:val="left" w:pos="960"/>
              <w:tab w:val="right" w:leader="dot" w:pos="10790"/>
            </w:tabs>
            <w:rPr>
              <w:ins w:id="102" w:author="Ramasubramani, Hariharan" w:date="2015-08-20T17:57:00Z"/>
              <w:rFonts w:asciiTheme="minorHAnsi" w:hAnsiTheme="minorHAnsi" w:cstheme="minorBidi"/>
              <w:b w:val="0"/>
              <w:bCs w:val="0"/>
              <w:caps w:val="0"/>
              <w:noProof/>
              <w:szCs w:val="22"/>
            </w:rPr>
          </w:pPr>
          <w:ins w:id="103" w:author="Ramasubramani, Hariharan" w:date="2015-08-20T17:57:00Z">
            <w:r w:rsidRPr="00315B9E">
              <w:rPr>
                <w:rStyle w:val="Hyperlink"/>
                <w:noProof/>
              </w:rPr>
              <w:fldChar w:fldCharType="begin"/>
            </w:r>
            <w:r w:rsidRPr="00315B9E">
              <w:rPr>
                <w:rStyle w:val="Hyperlink"/>
                <w:noProof/>
              </w:rPr>
              <w:instrText xml:space="preserve"> </w:instrText>
            </w:r>
            <w:r>
              <w:rPr>
                <w:noProof/>
              </w:rPr>
              <w:instrText>HYPERLINK \l "_Toc427856797"</w:instrText>
            </w:r>
            <w:r w:rsidRPr="00315B9E">
              <w:rPr>
                <w:rStyle w:val="Hyperlink"/>
                <w:noProof/>
              </w:rPr>
              <w:instrText xml:space="preserve"> </w:instrText>
            </w:r>
            <w:r w:rsidRPr="00315B9E">
              <w:rPr>
                <w:rStyle w:val="Hyperlink"/>
                <w:noProof/>
              </w:rPr>
              <w:fldChar w:fldCharType="separate"/>
            </w:r>
            <w:r w:rsidRPr="00315B9E">
              <w:rPr>
                <w:rStyle w:val="Hyperlink"/>
                <w:rFonts w:cstheme="minorHAnsi"/>
                <w:noProof/>
              </w:rPr>
              <w:t>1.</w:t>
            </w:r>
            <w:r>
              <w:rPr>
                <w:rFonts w:asciiTheme="minorHAnsi" w:hAnsiTheme="minorHAnsi" w:cstheme="minorBidi"/>
                <w:b w:val="0"/>
                <w:bCs w:val="0"/>
                <w:caps w:val="0"/>
                <w:noProof/>
                <w:szCs w:val="22"/>
              </w:rPr>
              <w:tab/>
            </w:r>
            <w:r w:rsidRPr="00315B9E">
              <w:rPr>
                <w:rStyle w:val="Hyperlink"/>
                <w:rFonts w:cstheme="minorHAnsi"/>
                <w:noProof/>
              </w:rPr>
              <w:t>Common Screen Specifications</w:t>
            </w:r>
            <w:r>
              <w:rPr>
                <w:noProof/>
                <w:webHidden/>
              </w:rPr>
              <w:tab/>
            </w:r>
            <w:r>
              <w:rPr>
                <w:noProof/>
                <w:webHidden/>
              </w:rPr>
              <w:fldChar w:fldCharType="begin"/>
            </w:r>
            <w:r>
              <w:rPr>
                <w:noProof/>
                <w:webHidden/>
              </w:rPr>
              <w:instrText xml:space="preserve"> PAGEREF _Toc427856797 \h </w:instrText>
            </w:r>
          </w:ins>
          <w:r>
            <w:rPr>
              <w:noProof/>
              <w:webHidden/>
            </w:rPr>
          </w:r>
          <w:r>
            <w:rPr>
              <w:noProof/>
              <w:webHidden/>
            </w:rPr>
            <w:fldChar w:fldCharType="separate"/>
          </w:r>
          <w:ins w:id="104" w:author="Ramasubramani, Hariharan" w:date="2015-08-20T17:57:00Z">
            <w:r>
              <w:rPr>
                <w:noProof/>
                <w:webHidden/>
              </w:rPr>
              <w:t>8</w:t>
            </w:r>
            <w:r>
              <w:rPr>
                <w:noProof/>
                <w:webHidden/>
              </w:rPr>
              <w:fldChar w:fldCharType="end"/>
            </w:r>
            <w:r w:rsidRPr="00315B9E">
              <w:rPr>
                <w:rStyle w:val="Hyperlink"/>
                <w:noProof/>
              </w:rPr>
              <w:fldChar w:fldCharType="end"/>
            </w:r>
          </w:ins>
        </w:p>
        <w:p w14:paraId="497488A7" w14:textId="77777777" w:rsidR="00F362F2" w:rsidRDefault="00F362F2">
          <w:pPr>
            <w:pStyle w:val="TOC1"/>
            <w:tabs>
              <w:tab w:val="left" w:pos="960"/>
              <w:tab w:val="right" w:leader="dot" w:pos="10790"/>
            </w:tabs>
            <w:rPr>
              <w:ins w:id="105" w:author="Ramasubramani, Hariharan" w:date="2015-08-20T17:57:00Z"/>
              <w:rFonts w:asciiTheme="minorHAnsi" w:hAnsiTheme="minorHAnsi" w:cstheme="minorBidi"/>
              <w:b w:val="0"/>
              <w:bCs w:val="0"/>
              <w:caps w:val="0"/>
              <w:noProof/>
              <w:szCs w:val="22"/>
            </w:rPr>
          </w:pPr>
          <w:ins w:id="106" w:author="Ramasubramani, Hariharan" w:date="2015-08-20T17:57:00Z">
            <w:r w:rsidRPr="00315B9E">
              <w:rPr>
                <w:rStyle w:val="Hyperlink"/>
                <w:noProof/>
              </w:rPr>
              <w:fldChar w:fldCharType="begin"/>
            </w:r>
            <w:r w:rsidRPr="00315B9E">
              <w:rPr>
                <w:rStyle w:val="Hyperlink"/>
                <w:noProof/>
              </w:rPr>
              <w:instrText xml:space="preserve"> </w:instrText>
            </w:r>
            <w:r>
              <w:rPr>
                <w:noProof/>
              </w:rPr>
              <w:instrText>HYPERLINK \l "_Toc427857490"</w:instrText>
            </w:r>
            <w:r w:rsidRPr="00315B9E">
              <w:rPr>
                <w:rStyle w:val="Hyperlink"/>
                <w:noProof/>
              </w:rPr>
              <w:instrText xml:space="preserve"> </w:instrText>
            </w:r>
            <w:r w:rsidRPr="00315B9E">
              <w:rPr>
                <w:rStyle w:val="Hyperlink"/>
                <w:noProof/>
              </w:rPr>
              <w:fldChar w:fldCharType="separate"/>
            </w:r>
            <w:r w:rsidRPr="00315B9E">
              <w:rPr>
                <w:rStyle w:val="Hyperlink"/>
                <w:rFonts w:cstheme="minorHAnsi"/>
                <w:noProof/>
              </w:rPr>
              <w:t>2.</w:t>
            </w:r>
            <w:r>
              <w:rPr>
                <w:rFonts w:asciiTheme="minorHAnsi" w:hAnsiTheme="minorHAnsi" w:cstheme="minorBidi"/>
                <w:b w:val="0"/>
                <w:bCs w:val="0"/>
                <w:caps w:val="0"/>
                <w:noProof/>
                <w:szCs w:val="22"/>
              </w:rPr>
              <w:tab/>
            </w:r>
            <w:r w:rsidRPr="00315B9E">
              <w:rPr>
                <w:rStyle w:val="Hyperlink"/>
                <w:rFonts w:cstheme="minorHAnsi"/>
                <w:noProof/>
              </w:rPr>
              <w:t>Create/Modify Form</w:t>
            </w:r>
            <w:r>
              <w:rPr>
                <w:noProof/>
                <w:webHidden/>
              </w:rPr>
              <w:tab/>
            </w:r>
            <w:r>
              <w:rPr>
                <w:noProof/>
                <w:webHidden/>
              </w:rPr>
              <w:fldChar w:fldCharType="begin"/>
            </w:r>
            <w:r>
              <w:rPr>
                <w:noProof/>
                <w:webHidden/>
              </w:rPr>
              <w:instrText xml:space="preserve"> PAGEREF _Toc427857490 \h </w:instrText>
            </w:r>
          </w:ins>
          <w:r>
            <w:rPr>
              <w:noProof/>
              <w:webHidden/>
            </w:rPr>
          </w:r>
          <w:r>
            <w:rPr>
              <w:noProof/>
              <w:webHidden/>
            </w:rPr>
            <w:fldChar w:fldCharType="separate"/>
          </w:r>
          <w:ins w:id="107" w:author="Ramasubramani, Hariharan" w:date="2015-08-20T17:57:00Z">
            <w:r>
              <w:rPr>
                <w:noProof/>
                <w:webHidden/>
              </w:rPr>
              <w:t>14</w:t>
            </w:r>
            <w:r>
              <w:rPr>
                <w:noProof/>
                <w:webHidden/>
              </w:rPr>
              <w:fldChar w:fldCharType="end"/>
            </w:r>
            <w:r w:rsidRPr="00315B9E">
              <w:rPr>
                <w:rStyle w:val="Hyperlink"/>
                <w:noProof/>
              </w:rPr>
              <w:fldChar w:fldCharType="end"/>
            </w:r>
          </w:ins>
        </w:p>
        <w:p w14:paraId="16AB454A" w14:textId="77777777" w:rsidR="00F362F2" w:rsidRDefault="00F362F2">
          <w:pPr>
            <w:pStyle w:val="TOC2"/>
            <w:tabs>
              <w:tab w:val="left" w:pos="1680"/>
            </w:tabs>
            <w:rPr>
              <w:ins w:id="108" w:author="Ramasubramani, Hariharan" w:date="2015-08-20T17:57:00Z"/>
              <w:rFonts w:asciiTheme="minorHAnsi" w:hAnsiTheme="minorHAnsi" w:cstheme="minorBidi"/>
              <w:b w:val="0"/>
              <w:bCs w:val="0"/>
              <w:noProof/>
              <w:sz w:val="22"/>
            </w:rPr>
          </w:pPr>
          <w:ins w:id="109" w:author="Ramasubramani, Hariharan" w:date="2015-08-20T17:57:00Z">
            <w:r w:rsidRPr="00315B9E">
              <w:rPr>
                <w:rStyle w:val="Hyperlink"/>
                <w:noProof/>
              </w:rPr>
              <w:fldChar w:fldCharType="begin"/>
            </w:r>
            <w:r w:rsidRPr="00315B9E">
              <w:rPr>
                <w:rStyle w:val="Hyperlink"/>
                <w:noProof/>
              </w:rPr>
              <w:instrText xml:space="preserve"> </w:instrText>
            </w:r>
            <w:r>
              <w:rPr>
                <w:noProof/>
              </w:rPr>
              <w:instrText>HYPERLINK \l "_Toc427857491"</w:instrText>
            </w:r>
            <w:r w:rsidRPr="00315B9E">
              <w:rPr>
                <w:rStyle w:val="Hyperlink"/>
                <w:noProof/>
              </w:rPr>
              <w:instrText xml:space="preserve"> </w:instrText>
            </w:r>
            <w:r w:rsidRPr="00315B9E">
              <w:rPr>
                <w:rStyle w:val="Hyperlink"/>
                <w:noProof/>
              </w:rPr>
              <w:fldChar w:fldCharType="separate"/>
            </w:r>
            <w:r w:rsidRPr="00315B9E">
              <w:rPr>
                <w:rStyle w:val="Hyperlink"/>
                <w:rFonts w:ascii="Calibri" w:hAnsi="Calibri" w:cs="New York"/>
                <w:noProof/>
              </w:rPr>
              <w:t>2.1</w:t>
            </w:r>
            <w:r>
              <w:rPr>
                <w:rFonts w:asciiTheme="minorHAnsi" w:hAnsiTheme="minorHAnsi" w:cstheme="minorBidi"/>
                <w:b w:val="0"/>
                <w:bCs w:val="0"/>
                <w:noProof/>
                <w:sz w:val="22"/>
              </w:rPr>
              <w:tab/>
            </w:r>
            <w:r w:rsidRPr="00315B9E">
              <w:rPr>
                <w:rStyle w:val="Hyperlink"/>
                <w:noProof/>
              </w:rPr>
              <w:t>Create Form</w:t>
            </w:r>
            <w:r>
              <w:rPr>
                <w:noProof/>
                <w:webHidden/>
              </w:rPr>
              <w:tab/>
            </w:r>
            <w:r>
              <w:rPr>
                <w:noProof/>
                <w:webHidden/>
              </w:rPr>
              <w:fldChar w:fldCharType="begin"/>
            </w:r>
            <w:r>
              <w:rPr>
                <w:noProof/>
                <w:webHidden/>
              </w:rPr>
              <w:instrText xml:space="preserve"> PAGEREF _Toc427857491 \h </w:instrText>
            </w:r>
          </w:ins>
          <w:r>
            <w:rPr>
              <w:noProof/>
              <w:webHidden/>
            </w:rPr>
          </w:r>
          <w:r>
            <w:rPr>
              <w:noProof/>
              <w:webHidden/>
            </w:rPr>
            <w:fldChar w:fldCharType="separate"/>
          </w:r>
          <w:ins w:id="110" w:author="Ramasubramani, Hariharan" w:date="2015-08-20T17:57:00Z">
            <w:r>
              <w:rPr>
                <w:noProof/>
                <w:webHidden/>
              </w:rPr>
              <w:t>15</w:t>
            </w:r>
            <w:r>
              <w:rPr>
                <w:noProof/>
                <w:webHidden/>
              </w:rPr>
              <w:fldChar w:fldCharType="end"/>
            </w:r>
            <w:r w:rsidRPr="00315B9E">
              <w:rPr>
                <w:rStyle w:val="Hyperlink"/>
                <w:noProof/>
              </w:rPr>
              <w:fldChar w:fldCharType="end"/>
            </w:r>
          </w:ins>
        </w:p>
        <w:p w14:paraId="438DDA76" w14:textId="77777777" w:rsidR="00F362F2" w:rsidRDefault="00F362F2">
          <w:pPr>
            <w:pStyle w:val="TOC2"/>
            <w:tabs>
              <w:tab w:val="left" w:pos="1680"/>
            </w:tabs>
            <w:rPr>
              <w:ins w:id="111" w:author="Ramasubramani, Hariharan" w:date="2015-08-20T17:57:00Z"/>
              <w:rFonts w:asciiTheme="minorHAnsi" w:hAnsiTheme="minorHAnsi" w:cstheme="minorBidi"/>
              <w:b w:val="0"/>
              <w:bCs w:val="0"/>
              <w:noProof/>
              <w:sz w:val="22"/>
            </w:rPr>
          </w:pPr>
          <w:ins w:id="112" w:author="Ramasubramani, Hariharan" w:date="2015-08-20T17:57:00Z">
            <w:r w:rsidRPr="00315B9E">
              <w:rPr>
                <w:rStyle w:val="Hyperlink"/>
                <w:noProof/>
              </w:rPr>
              <w:fldChar w:fldCharType="begin"/>
            </w:r>
            <w:r w:rsidRPr="00315B9E">
              <w:rPr>
                <w:rStyle w:val="Hyperlink"/>
                <w:noProof/>
              </w:rPr>
              <w:instrText xml:space="preserve"> </w:instrText>
            </w:r>
            <w:r>
              <w:rPr>
                <w:noProof/>
              </w:rPr>
              <w:instrText>HYPERLINK \l "_Toc427857492"</w:instrText>
            </w:r>
            <w:r w:rsidRPr="00315B9E">
              <w:rPr>
                <w:rStyle w:val="Hyperlink"/>
                <w:noProof/>
              </w:rPr>
              <w:instrText xml:space="preserve"> </w:instrText>
            </w:r>
            <w:r w:rsidRPr="00315B9E">
              <w:rPr>
                <w:rStyle w:val="Hyperlink"/>
                <w:noProof/>
              </w:rPr>
              <w:fldChar w:fldCharType="separate"/>
            </w:r>
            <w:r w:rsidRPr="00315B9E">
              <w:rPr>
                <w:rStyle w:val="Hyperlink"/>
                <w:rFonts w:ascii="Calibri" w:hAnsi="Calibri" w:cs="New York"/>
                <w:noProof/>
              </w:rPr>
              <w:t>2.2</w:t>
            </w:r>
            <w:r>
              <w:rPr>
                <w:rFonts w:asciiTheme="minorHAnsi" w:hAnsiTheme="minorHAnsi" w:cstheme="minorBidi"/>
                <w:b w:val="0"/>
                <w:bCs w:val="0"/>
                <w:noProof/>
                <w:sz w:val="22"/>
              </w:rPr>
              <w:tab/>
            </w:r>
            <w:r w:rsidRPr="00315B9E">
              <w:rPr>
                <w:rStyle w:val="Hyperlink"/>
                <w:noProof/>
              </w:rPr>
              <w:t>Modify Form</w:t>
            </w:r>
            <w:r>
              <w:rPr>
                <w:noProof/>
                <w:webHidden/>
              </w:rPr>
              <w:tab/>
            </w:r>
            <w:r>
              <w:rPr>
                <w:noProof/>
                <w:webHidden/>
              </w:rPr>
              <w:fldChar w:fldCharType="begin"/>
            </w:r>
            <w:r>
              <w:rPr>
                <w:noProof/>
                <w:webHidden/>
              </w:rPr>
              <w:instrText xml:space="preserve"> PAGEREF _Toc427857492 \h </w:instrText>
            </w:r>
          </w:ins>
          <w:r>
            <w:rPr>
              <w:noProof/>
              <w:webHidden/>
            </w:rPr>
          </w:r>
          <w:r>
            <w:rPr>
              <w:noProof/>
              <w:webHidden/>
            </w:rPr>
            <w:fldChar w:fldCharType="separate"/>
          </w:r>
          <w:ins w:id="113" w:author="Ramasubramani, Hariharan" w:date="2015-08-20T17:57:00Z">
            <w:r>
              <w:rPr>
                <w:noProof/>
                <w:webHidden/>
              </w:rPr>
              <w:t>20</w:t>
            </w:r>
            <w:r>
              <w:rPr>
                <w:noProof/>
                <w:webHidden/>
              </w:rPr>
              <w:fldChar w:fldCharType="end"/>
            </w:r>
            <w:r w:rsidRPr="00315B9E">
              <w:rPr>
                <w:rStyle w:val="Hyperlink"/>
                <w:noProof/>
              </w:rPr>
              <w:fldChar w:fldCharType="end"/>
            </w:r>
          </w:ins>
        </w:p>
        <w:p w14:paraId="3402ABA6" w14:textId="77777777" w:rsidR="00F362F2" w:rsidRDefault="00F362F2">
          <w:pPr>
            <w:pStyle w:val="TOC1"/>
            <w:tabs>
              <w:tab w:val="left" w:pos="960"/>
              <w:tab w:val="right" w:leader="dot" w:pos="10790"/>
            </w:tabs>
            <w:rPr>
              <w:ins w:id="114" w:author="Ramasubramani, Hariharan" w:date="2015-08-20T17:57:00Z"/>
              <w:rFonts w:asciiTheme="minorHAnsi" w:hAnsiTheme="minorHAnsi" w:cstheme="minorBidi"/>
              <w:b w:val="0"/>
              <w:bCs w:val="0"/>
              <w:caps w:val="0"/>
              <w:noProof/>
              <w:szCs w:val="22"/>
            </w:rPr>
          </w:pPr>
          <w:ins w:id="115" w:author="Ramasubramani, Hariharan" w:date="2015-08-20T17:57:00Z">
            <w:r w:rsidRPr="00315B9E">
              <w:rPr>
                <w:rStyle w:val="Hyperlink"/>
                <w:noProof/>
              </w:rPr>
              <w:fldChar w:fldCharType="begin"/>
            </w:r>
            <w:r w:rsidRPr="00315B9E">
              <w:rPr>
                <w:rStyle w:val="Hyperlink"/>
                <w:noProof/>
              </w:rPr>
              <w:instrText xml:space="preserve"> </w:instrText>
            </w:r>
            <w:r>
              <w:rPr>
                <w:noProof/>
              </w:rPr>
              <w:instrText>HYPERLINK \l "_Toc427858168"</w:instrText>
            </w:r>
            <w:r w:rsidRPr="00315B9E">
              <w:rPr>
                <w:rStyle w:val="Hyperlink"/>
                <w:noProof/>
              </w:rPr>
              <w:instrText xml:space="preserve"> </w:instrText>
            </w:r>
            <w:r w:rsidRPr="00315B9E">
              <w:rPr>
                <w:rStyle w:val="Hyperlink"/>
                <w:noProof/>
              </w:rPr>
              <w:fldChar w:fldCharType="separate"/>
            </w:r>
            <w:r w:rsidRPr="00315B9E">
              <w:rPr>
                <w:rStyle w:val="Hyperlink"/>
                <w:rFonts w:cstheme="minorHAnsi"/>
                <w:noProof/>
              </w:rPr>
              <w:t>3.</w:t>
            </w:r>
            <w:r>
              <w:rPr>
                <w:rFonts w:asciiTheme="minorHAnsi" w:hAnsiTheme="minorHAnsi" w:cstheme="minorBidi"/>
                <w:b w:val="0"/>
                <w:bCs w:val="0"/>
                <w:caps w:val="0"/>
                <w:noProof/>
                <w:szCs w:val="22"/>
              </w:rPr>
              <w:tab/>
            </w:r>
            <w:r w:rsidRPr="00315B9E">
              <w:rPr>
                <w:rStyle w:val="Hyperlink"/>
                <w:rFonts w:cstheme="minorHAnsi"/>
                <w:noProof/>
              </w:rPr>
              <w:t>Create/Modify Record</w:t>
            </w:r>
            <w:r>
              <w:rPr>
                <w:noProof/>
                <w:webHidden/>
              </w:rPr>
              <w:tab/>
            </w:r>
            <w:r>
              <w:rPr>
                <w:noProof/>
                <w:webHidden/>
              </w:rPr>
              <w:fldChar w:fldCharType="begin"/>
            </w:r>
            <w:r>
              <w:rPr>
                <w:noProof/>
                <w:webHidden/>
              </w:rPr>
              <w:instrText xml:space="preserve"> PAGEREF _Toc427858168 \h </w:instrText>
            </w:r>
          </w:ins>
          <w:r>
            <w:rPr>
              <w:noProof/>
              <w:webHidden/>
            </w:rPr>
          </w:r>
          <w:r>
            <w:rPr>
              <w:noProof/>
              <w:webHidden/>
            </w:rPr>
            <w:fldChar w:fldCharType="separate"/>
          </w:r>
          <w:ins w:id="116" w:author="Ramasubramani, Hariharan" w:date="2015-08-20T17:57:00Z">
            <w:r>
              <w:rPr>
                <w:noProof/>
                <w:webHidden/>
              </w:rPr>
              <w:t>22</w:t>
            </w:r>
            <w:r>
              <w:rPr>
                <w:noProof/>
                <w:webHidden/>
              </w:rPr>
              <w:fldChar w:fldCharType="end"/>
            </w:r>
            <w:r w:rsidRPr="00315B9E">
              <w:rPr>
                <w:rStyle w:val="Hyperlink"/>
                <w:noProof/>
              </w:rPr>
              <w:fldChar w:fldCharType="end"/>
            </w:r>
          </w:ins>
        </w:p>
        <w:p w14:paraId="657FBD6B" w14:textId="77777777" w:rsidR="00F362F2" w:rsidRDefault="00F362F2">
          <w:pPr>
            <w:pStyle w:val="TOC2"/>
            <w:tabs>
              <w:tab w:val="left" w:pos="1680"/>
            </w:tabs>
            <w:rPr>
              <w:ins w:id="117" w:author="Ramasubramani, Hariharan" w:date="2015-08-20T17:57:00Z"/>
              <w:rFonts w:asciiTheme="minorHAnsi" w:hAnsiTheme="minorHAnsi" w:cstheme="minorBidi"/>
              <w:b w:val="0"/>
              <w:bCs w:val="0"/>
              <w:noProof/>
              <w:sz w:val="22"/>
            </w:rPr>
          </w:pPr>
          <w:ins w:id="118" w:author="Ramasubramani, Hariharan" w:date="2015-08-20T17:57:00Z">
            <w:r w:rsidRPr="00315B9E">
              <w:rPr>
                <w:rStyle w:val="Hyperlink"/>
                <w:noProof/>
              </w:rPr>
              <w:fldChar w:fldCharType="begin"/>
            </w:r>
            <w:r w:rsidRPr="00315B9E">
              <w:rPr>
                <w:rStyle w:val="Hyperlink"/>
                <w:noProof/>
              </w:rPr>
              <w:instrText xml:space="preserve"> </w:instrText>
            </w:r>
            <w:r>
              <w:rPr>
                <w:noProof/>
              </w:rPr>
              <w:instrText>HYPERLINK \l "_Toc427858169"</w:instrText>
            </w:r>
            <w:r w:rsidRPr="00315B9E">
              <w:rPr>
                <w:rStyle w:val="Hyperlink"/>
                <w:noProof/>
              </w:rPr>
              <w:instrText xml:space="preserve"> </w:instrText>
            </w:r>
            <w:r w:rsidRPr="00315B9E">
              <w:rPr>
                <w:rStyle w:val="Hyperlink"/>
                <w:noProof/>
              </w:rPr>
              <w:fldChar w:fldCharType="separate"/>
            </w:r>
            <w:r w:rsidRPr="00315B9E">
              <w:rPr>
                <w:rStyle w:val="Hyperlink"/>
                <w:rFonts w:ascii="Calibri" w:hAnsi="Calibri" w:cs="New York"/>
                <w:noProof/>
              </w:rPr>
              <w:t>3.1</w:t>
            </w:r>
            <w:r>
              <w:rPr>
                <w:rFonts w:asciiTheme="minorHAnsi" w:hAnsiTheme="minorHAnsi" w:cstheme="minorBidi"/>
                <w:b w:val="0"/>
                <w:bCs w:val="0"/>
                <w:noProof/>
                <w:sz w:val="22"/>
              </w:rPr>
              <w:tab/>
            </w:r>
            <w:r w:rsidRPr="00315B9E">
              <w:rPr>
                <w:rStyle w:val="Hyperlink"/>
                <w:noProof/>
              </w:rPr>
              <w:t>Create Record</w:t>
            </w:r>
            <w:r>
              <w:rPr>
                <w:noProof/>
                <w:webHidden/>
              </w:rPr>
              <w:tab/>
            </w:r>
            <w:r>
              <w:rPr>
                <w:noProof/>
                <w:webHidden/>
              </w:rPr>
              <w:fldChar w:fldCharType="begin"/>
            </w:r>
            <w:r>
              <w:rPr>
                <w:noProof/>
                <w:webHidden/>
              </w:rPr>
              <w:instrText xml:space="preserve"> PAGEREF _Toc427858169 \h </w:instrText>
            </w:r>
          </w:ins>
          <w:r>
            <w:rPr>
              <w:noProof/>
              <w:webHidden/>
            </w:rPr>
          </w:r>
          <w:r>
            <w:rPr>
              <w:noProof/>
              <w:webHidden/>
            </w:rPr>
            <w:fldChar w:fldCharType="separate"/>
          </w:r>
          <w:ins w:id="119" w:author="Ramasubramani, Hariharan" w:date="2015-08-20T17:57:00Z">
            <w:r>
              <w:rPr>
                <w:noProof/>
                <w:webHidden/>
              </w:rPr>
              <w:t>23</w:t>
            </w:r>
            <w:r>
              <w:rPr>
                <w:noProof/>
                <w:webHidden/>
              </w:rPr>
              <w:fldChar w:fldCharType="end"/>
            </w:r>
            <w:r w:rsidRPr="00315B9E">
              <w:rPr>
                <w:rStyle w:val="Hyperlink"/>
                <w:noProof/>
              </w:rPr>
              <w:fldChar w:fldCharType="end"/>
            </w:r>
          </w:ins>
        </w:p>
        <w:p w14:paraId="7092A1F6" w14:textId="77777777" w:rsidR="00F362F2" w:rsidRDefault="00F362F2">
          <w:pPr>
            <w:pStyle w:val="TOC2"/>
            <w:tabs>
              <w:tab w:val="left" w:pos="1680"/>
            </w:tabs>
            <w:rPr>
              <w:ins w:id="120" w:author="Ramasubramani, Hariharan" w:date="2015-08-20T17:57:00Z"/>
              <w:rFonts w:asciiTheme="minorHAnsi" w:hAnsiTheme="minorHAnsi" w:cstheme="minorBidi"/>
              <w:b w:val="0"/>
              <w:bCs w:val="0"/>
              <w:noProof/>
              <w:sz w:val="22"/>
            </w:rPr>
          </w:pPr>
          <w:ins w:id="121" w:author="Ramasubramani, Hariharan" w:date="2015-08-20T17:57:00Z">
            <w:r w:rsidRPr="00315B9E">
              <w:rPr>
                <w:rStyle w:val="Hyperlink"/>
                <w:noProof/>
              </w:rPr>
              <w:fldChar w:fldCharType="begin"/>
            </w:r>
            <w:r w:rsidRPr="00315B9E">
              <w:rPr>
                <w:rStyle w:val="Hyperlink"/>
                <w:noProof/>
              </w:rPr>
              <w:instrText xml:space="preserve"> </w:instrText>
            </w:r>
            <w:r>
              <w:rPr>
                <w:noProof/>
              </w:rPr>
              <w:instrText>HYPERLINK \l "_Toc427858170"</w:instrText>
            </w:r>
            <w:r w:rsidRPr="00315B9E">
              <w:rPr>
                <w:rStyle w:val="Hyperlink"/>
                <w:noProof/>
              </w:rPr>
              <w:instrText xml:space="preserve"> </w:instrText>
            </w:r>
            <w:r w:rsidRPr="00315B9E">
              <w:rPr>
                <w:rStyle w:val="Hyperlink"/>
                <w:noProof/>
              </w:rPr>
              <w:fldChar w:fldCharType="separate"/>
            </w:r>
            <w:r w:rsidRPr="00315B9E">
              <w:rPr>
                <w:rStyle w:val="Hyperlink"/>
                <w:rFonts w:ascii="Calibri" w:hAnsi="Calibri" w:cs="New York"/>
                <w:noProof/>
              </w:rPr>
              <w:t>3.2</w:t>
            </w:r>
            <w:r>
              <w:rPr>
                <w:rFonts w:asciiTheme="minorHAnsi" w:hAnsiTheme="minorHAnsi" w:cstheme="minorBidi"/>
                <w:b w:val="0"/>
                <w:bCs w:val="0"/>
                <w:noProof/>
                <w:sz w:val="22"/>
              </w:rPr>
              <w:tab/>
            </w:r>
            <w:r w:rsidRPr="00315B9E">
              <w:rPr>
                <w:rStyle w:val="Hyperlink"/>
                <w:noProof/>
              </w:rPr>
              <w:t>Modify Record</w:t>
            </w:r>
            <w:r>
              <w:rPr>
                <w:noProof/>
                <w:webHidden/>
              </w:rPr>
              <w:tab/>
            </w:r>
            <w:r>
              <w:rPr>
                <w:noProof/>
                <w:webHidden/>
              </w:rPr>
              <w:fldChar w:fldCharType="begin"/>
            </w:r>
            <w:r>
              <w:rPr>
                <w:noProof/>
                <w:webHidden/>
              </w:rPr>
              <w:instrText xml:space="preserve"> PAGEREF _Toc427858170 \h </w:instrText>
            </w:r>
          </w:ins>
          <w:r>
            <w:rPr>
              <w:noProof/>
              <w:webHidden/>
            </w:rPr>
          </w:r>
          <w:r>
            <w:rPr>
              <w:noProof/>
              <w:webHidden/>
            </w:rPr>
            <w:fldChar w:fldCharType="separate"/>
          </w:r>
          <w:ins w:id="122" w:author="Ramasubramani, Hariharan" w:date="2015-08-20T17:57:00Z">
            <w:r>
              <w:rPr>
                <w:noProof/>
                <w:webHidden/>
              </w:rPr>
              <w:t>26</w:t>
            </w:r>
            <w:r>
              <w:rPr>
                <w:noProof/>
                <w:webHidden/>
              </w:rPr>
              <w:fldChar w:fldCharType="end"/>
            </w:r>
            <w:r w:rsidRPr="00315B9E">
              <w:rPr>
                <w:rStyle w:val="Hyperlink"/>
                <w:noProof/>
              </w:rPr>
              <w:fldChar w:fldCharType="end"/>
            </w:r>
          </w:ins>
        </w:p>
        <w:p w14:paraId="445C5061" w14:textId="77777777" w:rsidR="00F362F2" w:rsidRDefault="00F362F2">
          <w:pPr>
            <w:pStyle w:val="TOC1"/>
            <w:tabs>
              <w:tab w:val="left" w:pos="960"/>
              <w:tab w:val="right" w:leader="dot" w:pos="10790"/>
            </w:tabs>
            <w:rPr>
              <w:ins w:id="123" w:author="Ramasubramani, Hariharan" w:date="2015-08-20T17:57:00Z"/>
              <w:rFonts w:asciiTheme="minorHAnsi" w:hAnsiTheme="minorHAnsi" w:cstheme="minorBidi"/>
              <w:b w:val="0"/>
              <w:bCs w:val="0"/>
              <w:caps w:val="0"/>
              <w:noProof/>
              <w:szCs w:val="22"/>
            </w:rPr>
          </w:pPr>
          <w:ins w:id="124" w:author="Ramasubramani, Hariharan" w:date="2015-08-20T17:57:00Z">
            <w:r w:rsidRPr="00315B9E">
              <w:rPr>
                <w:rStyle w:val="Hyperlink"/>
                <w:noProof/>
              </w:rPr>
              <w:fldChar w:fldCharType="begin"/>
            </w:r>
            <w:r w:rsidRPr="00315B9E">
              <w:rPr>
                <w:rStyle w:val="Hyperlink"/>
                <w:noProof/>
              </w:rPr>
              <w:instrText xml:space="preserve"> </w:instrText>
            </w:r>
            <w:r>
              <w:rPr>
                <w:noProof/>
              </w:rPr>
              <w:instrText>HYPERLINK \l "_Toc427858171"</w:instrText>
            </w:r>
            <w:r w:rsidRPr="00315B9E">
              <w:rPr>
                <w:rStyle w:val="Hyperlink"/>
                <w:noProof/>
              </w:rPr>
              <w:instrText xml:space="preserve"> </w:instrText>
            </w:r>
            <w:r w:rsidRPr="00315B9E">
              <w:rPr>
                <w:rStyle w:val="Hyperlink"/>
                <w:noProof/>
              </w:rPr>
              <w:fldChar w:fldCharType="separate"/>
            </w:r>
            <w:r w:rsidRPr="00315B9E">
              <w:rPr>
                <w:rStyle w:val="Hyperlink"/>
                <w:rFonts w:cstheme="minorHAnsi"/>
                <w:noProof/>
              </w:rPr>
              <w:t>4.</w:t>
            </w:r>
            <w:r>
              <w:rPr>
                <w:rFonts w:asciiTheme="minorHAnsi" w:hAnsiTheme="minorHAnsi" w:cstheme="minorBidi"/>
                <w:b w:val="0"/>
                <w:bCs w:val="0"/>
                <w:caps w:val="0"/>
                <w:noProof/>
                <w:szCs w:val="22"/>
              </w:rPr>
              <w:tab/>
            </w:r>
            <w:r w:rsidRPr="00315B9E">
              <w:rPr>
                <w:rStyle w:val="Hyperlink"/>
                <w:rFonts w:cstheme="minorHAnsi"/>
                <w:noProof/>
              </w:rPr>
              <w:t>Create/Modify Package</w:t>
            </w:r>
            <w:r>
              <w:rPr>
                <w:noProof/>
                <w:webHidden/>
              </w:rPr>
              <w:tab/>
            </w:r>
            <w:r>
              <w:rPr>
                <w:noProof/>
                <w:webHidden/>
              </w:rPr>
              <w:fldChar w:fldCharType="begin"/>
            </w:r>
            <w:r>
              <w:rPr>
                <w:noProof/>
                <w:webHidden/>
              </w:rPr>
              <w:instrText xml:space="preserve"> PAGEREF _Toc427858171 \h </w:instrText>
            </w:r>
          </w:ins>
          <w:r>
            <w:rPr>
              <w:noProof/>
              <w:webHidden/>
            </w:rPr>
          </w:r>
          <w:r>
            <w:rPr>
              <w:noProof/>
              <w:webHidden/>
            </w:rPr>
            <w:fldChar w:fldCharType="separate"/>
          </w:r>
          <w:ins w:id="125" w:author="Ramasubramani, Hariharan" w:date="2015-08-20T17:57:00Z">
            <w:r>
              <w:rPr>
                <w:noProof/>
                <w:webHidden/>
              </w:rPr>
              <w:t>28</w:t>
            </w:r>
            <w:r>
              <w:rPr>
                <w:noProof/>
                <w:webHidden/>
              </w:rPr>
              <w:fldChar w:fldCharType="end"/>
            </w:r>
            <w:r w:rsidRPr="00315B9E">
              <w:rPr>
                <w:rStyle w:val="Hyperlink"/>
                <w:noProof/>
              </w:rPr>
              <w:fldChar w:fldCharType="end"/>
            </w:r>
          </w:ins>
        </w:p>
        <w:p w14:paraId="24847660" w14:textId="77777777" w:rsidR="00F362F2" w:rsidRDefault="00F362F2">
          <w:pPr>
            <w:pStyle w:val="TOC2"/>
            <w:tabs>
              <w:tab w:val="left" w:pos="1680"/>
            </w:tabs>
            <w:rPr>
              <w:ins w:id="126" w:author="Ramasubramani, Hariharan" w:date="2015-08-20T17:57:00Z"/>
              <w:rFonts w:asciiTheme="minorHAnsi" w:hAnsiTheme="minorHAnsi" w:cstheme="minorBidi"/>
              <w:b w:val="0"/>
              <w:bCs w:val="0"/>
              <w:noProof/>
              <w:sz w:val="22"/>
            </w:rPr>
          </w:pPr>
          <w:ins w:id="127" w:author="Ramasubramani, Hariharan" w:date="2015-08-20T17:57:00Z">
            <w:r w:rsidRPr="00315B9E">
              <w:rPr>
                <w:rStyle w:val="Hyperlink"/>
                <w:noProof/>
              </w:rPr>
              <w:fldChar w:fldCharType="begin"/>
            </w:r>
            <w:r w:rsidRPr="00315B9E">
              <w:rPr>
                <w:rStyle w:val="Hyperlink"/>
                <w:noProof/>
              </w:rPr>
              <w:instrText xml:space="preserve"> </w:instrText>
            </w:r>
            <w:r>
              <w:rPr>
                <w:noProof/>
              </w:rPr>
              <w:instrText>HYPERLINK \l "_Toc427858172"</w:instrText>
            </w:r>
            <w:r w:rsidRPr="00315B9E">
              <w:rPr>
                <w:rStyle w:val="Hyperlink"/>
                <w:noProof/>
              </w:rPr>
              <w:instrText xml:space="preserve"> </w:instrText>
            </w:r>
            <w:r w:rsidRPr="00315B9E">
              <w:rPr>
                <w:rStyle w:val="Hyperlink"/>
                <w:noProof/>
              </w:rPr>
              <w:fldChar w:fldCharType="separate"/>
            </w:r>
            <w:r w:rsidRPr="00315B9E">
              <w:rPr>
                <w:rStyle w:val="Hyperlink"/>
                <w:rFonts w:ascii="Calibri" w:hAnsi="Calibri" w:cs="New York"/>
                <w:noProof/>
              </w:rPr>
              <w:t>4.1</w:t>
            </w:r>
            <w:r>
              <w:rPr>
                <w:rFonts w:asciiTheme="minorHAnsi" w:hAnsiTheme="minorHAnsi" w:cstheme="minorBidi"/>
                <w:b w:val="0"/>
                <w:bCs w:val="0"/>
                <w:noProof/>
                <w:sz w:val="22"/>
              </w:rPr>
              <w:tab/>
            </w:r>
            <w:r w:rsidRPr="00315B9E">
              <w:rPr>
                <w:rStyle w:val="Hyperlink"/>
                <w:noProof/>
              </w:rPr>
              <w:t>Create Package</w:t>
            </w:r>
            <w:r>
              <w:rPr>
                <w:noProof/>
                <w:webHidden/>
              </w:rPr>
              <w:tab/>
            </w:r>
            <w:r>
              <w:rPr>
                <w:noProof/>
                <w:webHidden/>
              </w:rPr>
              <w:fldChar w:fldCharType="begin"/>
            </w:r>
            <w:r>
              <w:rPr>
                <w:noProof/>
                <w:webHidden/>
              </w:rPr>
              <w:instrText xml:space="preserve"> PAGEREF _Toc427858172 \h </w:instrText>
            </w:r>
          </w:ins>
          <w:r>
            <w:rPr>
              <w:noProof/>
              <w:webHidden/>
            </w:rPr>
          </w:r>
          <w:r>
            <w:rPr>
              <w:noProof/>
              <w:webHidden/>
            </w:rPr>
            <w:fldChar w:fldCharType="separate"/>
          </w:r>
          <w:ins w:id="128" w:author="Ramasubramani, Hariharan" w:date="2015-08-20T17:57:00Z">
            <w:r>
              <w:rPr>
                <w:noProof/>
                <w:webHidden/>
              </w:rPr>
              <w:t>29</w:t>
            </w:r>
            <w:r>
              <w:rPr>
                <w:noProof/>
                <w:webHidden/>
              </w:rPr>
              <w:fldChar w:fldCharType="end"/>
            </w:r>
            <w:r w:rsidRPr="00315B9E">
              <w:rPr>
                <w:rStyle w:val="Hyperlink"/>
                <w:noProof/>
              </w:rPr>
              <w:fldChar w:fldCharType="end"/>
            </w:r>
          </w:ins>
        </w:p>
        <w:p w14:paraId="08BE1240" w14:textId="77777777" w:rsidR="00F362F2" w:rsidRDefault="00F362F2">
          <w:pPr>
            <w:pStyle w:val="TOC2"/>
            <w:tabs>
              <w:tab w:val="left" w:pos="1680"/>
            </w:tabs>
            <w:rPr>
              <w:ins w:id="129" w:author="Ramasubramani, Hariharan" w:date="2015-08-20T17:57:00Z"/>
              <w:rFonts w:asciiTheme="minorHAnsi" w:hAnsiTheme="minorHAnsi" w:cstheme="minorBidi"/>
              <w:b w:val="0"/>
              <w:bCs w:val="0"/>
              <w:noProof/>
              <w:sz w:val="22"/>
            </w:rPr>
          </w:pPr>
          <w:ins w:id="130" w:author="Ramasubramani, Hariharan" w:date="2015-08-20T17:57:00Z">
            <w:r w:rsidRPr="00315B9E">
              <w:rPr>
                <w:rStyle w:val="Hyperlink"/>
                <w:noProof/>
              </w:rPr>
              <w:fldChar w:fldCharType="begin"/>
            </w:r>
            <w:r w:rsidRPr="00315B9E">
              <w:rPr>
                <w:rStyle w:val="Hyperlink"/>
                <w:noProof/>
              </w:rPr>
              <w:instrText xml:space="preserve"> </w:instrText>
            </w:r>
            <w:r>
              <w:rPr>
                <w:noProof/>
              </w:rPr>
              <w:instrText>HYPERLINK \l "_Toc427858173"</w:instrText>
            </w:r>
            <w:r w:rsidRPr="00315B9E">
              <w:rPr>
                <w:rStyle w:val="Hyperlink"/>
                <w:noProof/>
              </w:rPr>
              <w:instrText xml:space="preserve"> </w:instrText>
            </w:r>
            <w:r w:rsidRPr="00315B9E">
              <w:rPr>
                <w:rStyle w:val="Hyperlink"/>
                <w:noProof/>
              </w:rPr>
              <w:fldChar w:fldCharType="separate"/>
            </w:r>
            <w:r w:rsidRPr="00315B9E">
              <w:rPr>
                <w:rStyle w:val="Hyperlink"/>
                <w:rFonts w:ascii="Calibri" w:hAnsi="Calibri" w:cs="New York"/>
                <w:noProof/>
              </w:rPr>
              <w:t>4.2</w:t>
            </w:r>
            <w:r>
              <w:rPr>
                <w:rFonts w:asciiTheme="minorHAnsi" w:hAnsiTheme="minorHAnsi" w:cstheme="minorBidi"/>
                <w:b w:val="0"/>
                <w:bCs w:val="0"/>
                <w:noProof/>
                <w:sz w:val="22"/>
              </w:rPr>
              <w:tab/>
            </w:r>
            <w:r w:rsidRPr="00315B9E">
              <w:rPr>
                <w:rStyle w:val="Hyperlink"/>
                <w:noProof/>
              </w:rPr>
              <w:t>Modify Package</w:t>
            </w:r>
            <w:r>
              <w:rPr>
                <w:noProof/>
                <w:webHidden/>
              </w:rPr>
              <w:tab/>
            </w:r>
            <w:r>
              <w:rPr>
                <w:noProof/>
                <w:webHidden/>
              </w:rPr>
              <w:fldChar w:fldCharType="begin"/>
            </w:r>
            <w:r>
              <w:rPr>
                <w:noProof/>
                <w:webHidden/>
              </w:rPr>
              <w:instrText xml:space="preserve"> PAGEREF _Toc427858173 \h </w:instrText>
            </w:r>
          </w:ins>
          <w:r>
            <w:rPr>
              <w:noProof/>
              <w:webHidden/>
            </w:rPr>
          </w:r>
          <w:r>
            <w:rPr>
              <w:noProof/>
              <w:webHidden/>
            </w:rPr>
            <w:fldChar w:fldCharType="separate"/>
          </w:r>
          <w:ins w:id="131" w:author="Ramasubramani, Hariharan" w:date="2015-08-20T17:57:00Z">
            <w:r>
              <w:rPr>
                <w:noProof/>
                <w:webHidden/>
              </w:rPr>
              <w:t>32</w:t>
            </w:r>
            <w:r>
              <w:rPr>
                <w:noProof/>
                <w:webHidden/>
              </w:rPr>
              <w:fldChar w:fldCharType="end"/>
            </w:r>
            <w:r w:rsidRPr="00315B9E">
              <w:rPr>
                <w:rStyle w:val="Hyperlink"/>
                <w:noProof/>
              </w:rPr>
              <w:fldChar w:fldCharType="end"/>
            </w:r>
          </w:ins>
        </w:p>
        <w:p w14:paraId="7ECEDEC3" w14:textId="77777777" w:rsidR="00F362F2" w:rsidRDefault="00F362F2">
          <w:pPr>
            <w:pStyle w:val="TOC1"/>
            <w:tabs>
              <w:tab w:val="left" w:pos="960"/>
              <w:tab w:val="right" w:leader="dot" w:pos="10790"/>
            </w:tabs>
            <w:rPr>
              <w:ins w:id="132" w:author="Ramasubramani, Hariharan" w:date="2015-08-20T17:57:00Z"/>
              <w:rFonts w:asciiTheme="minorHAnsi" w:hAnsiTheme="minorHAnsi" w:cstheme="minorBidi"/>
              <w:b w:val="0"/>
              <w:bCs w:val="0"/>
              <w:caps w:val="0"/>
              <w:noProof/>
              <w:szCs w:val="22"/>
            </w:rPr>
          </w:pPr>
          <w:ins w:id="133" w:author="Ramasubramani, Hariharan" w:date="2015-08-20T17:57:00Z">
            <w:r w:rsidRPr="00315B9E">
              <w:rPr>
                <w:rStyle w:val="Hyperlink"/>
                <w:noProof/>
              </w:rPr>
              <w:fldChar w:fldCharType="begin"/>
            </w:r>
            <w:r w:rsidRPr="00315B9E">
              <w:rPr>
                <w:rStyle w:val="Hyperlink"/>
                <w:noProof/>
              </w:rPr>
              <w:instrText xml:space="preserve"> </w:instrText>
            </w:r>
            <w:r>
              <w:rPr>
                <w:noProof/>
              </w:rPr>
              <w:instrText>HYPERLINK \l "_Toc427858185"</w:instrText>
            </w:r>
            <w:r w:rsidRPr="00315B9E">
              <w:rPr>
                <w:rStyle w:val="Hyperlink"/>
                <w:noProof/>
              </w:rPr>
              <w:instrText xml:space="preserve"> </w:instrText>
            </w:r>
            <w:r w:rsidRPr="00315B9E">
              <w:rPr>
                <w:rStyle w:val="Hyperlink"/>
                <w:noProof/>
              </w:rPr>
              <w:fldChar w:fldCharType="separate"/>
            </w:r>
            <w:r w:rsidRPr="00315B9E">
              <w:rPr>
                <w:rStyle w:val="Hyperlink"/>
                <w:rFonts w:cstheme="minorHAnsi"/>
                <w:noProof/>
              </w:rPr>
              <w:t>5.</w:t>
            </w:r>
            <w:r>
              <w:rPr>
                <w:rFonts w:asciiTheme="minorHAnsi" w:hAnsiTheme="minorHAnsi" w:cstheme="minorBidi"/>
                <w:b w:val="0"/>
                <w:bCs w:val="0"/>
                <w:caps w:val="0"/>
                <w:noProof/>
                <w:szCs w:val="22"/>
              </w:rPr>
              <w:tab/>
            </w:r>
            <w:r w:rsidRPr="00315B9E">
              <w:rPr>
                <w:rStyle w:val="Hyperlink"/>
                <w:rFonts w:cstheme="minorHAnsi"/>
                <w:noProof/>
              </w:rPr>
              <w:t>Create/Modify Forms Module Entry</w:t>
            </w:r>
            <w:r>
              <w:rPr>
                <w:noProof/>
                <w:webHidden/>
              </w:rPr>
              <w:tab/>
            </w:r>
            <w:r>
              <w:rPr>
                <w:noProof/>
                <w:webHidden/>
              </w:rPr>
              <w:fldChar w:fldCharType="begin"/>
            </w:r>
            <w:r>
              <w:rPr>
                <w:noProof/>
                <w:webHidden/>
              </w:rPr>
              <w:instrText xml:space="preserve"> PAGEREF _Toc427858185 \h </w:instrText>
            </w:r>
          </w:ins>
          <w:r>
            <w:rPr>
              <w:noProof/>
              <w:webHidden/>
            </w:rPr>
          </w:r>
          <w:r>
            <w:rPr>
              <w:noProof/>
              <w:webHidden/>
            </w:rPr>
            <w:fldChar w:fldCharType="separate"/>
          </w:r>
          <w:ins w:id="134" w:author="Ramasubramani, Hariharan" w:date="2015-08-20T17:57:00Z">
            <w:r>
              <w:rPr>
                <w:noProof/>
                <w:webHidden/>
              </w:rPr>
              <w:t>39</w:t>
            </w:r>
            <w:r>
              <w:rPr>
                <w:noProof/>
                <w:webHidden/>
              </w:rPr>
              <w:fldChar w:fldCharType="end"/>
            </w:r>
            <w:r w:rsidRPr="00315B9E">
              <w:rPr>
                <w:rStyle w:val="Hyperlink"/>
                <w:noProof/>
              </w:rPr>
              <w:fldChar w:fldCharType="end"/>
            </w:r>
          </w:ins>
        </w:p>
        <w:p w14:paraId="6144E3E9" w14:textId="77777777" w:rsidR="00F362F2" w:rsidRDefault="00F362F2">
          <w:pPr>
            <w:pStyle w:val="TOC2"/>
            <w:tabs>
              <w:tab w:val="left" w:pos="1680"/>
            </w:tabs>
            <w:rPr>
              <w:ins w:id="135" w:author="Ramasubramani, Hariharan" w:date="2015-08-20T17:57:00Z"/>
              <w:rFonts w:asciiTheme="minorHAnsi" w:hAnsiTheme="minorHAnsi" w:cstheme="minorBidi"/>
              <w:b w:val="0"/>
              <w:bCs w:val="0"/>
              <w:noProof/>
              <w:sz w:val="22"/>
            </w:rPr>
          </w:pPr>
          <w:ins w:id="136" w:author="Ramasubramani, Hariharan" w:date="2015-08-20T17:57:00Z">
            <w:r w:rsidRPr="00315B9E">
              <w:rPr>
                <w:rStyle w:val="Hyperlink"/>
                <w:noProof/>
              </w:rPr>
              <w:fldChar w:fldCharType="begin"/>
            </w:r>
            <w:r w:rsidRPr="00315B9E">
              <w:rPr>
                <w:rStyle w:val="Hyperlink"/>
                <w:noProof/>
              </w:rPr>
              <w:instrText xml:space="preserve"> </w:instrText>
            </w:r>
            <w:r>
              <w:rPr>
                <w:noProof/>
              </w:rPr>
              <w:instrText>HYPERLINK \l "_Toc427858186"</w:instrText>
            </w:r>
            <w:r w:rsidRPr="00315B9E">
              <w:rPr>
                <w:rStyle w:val="Hyperlink"/>
                <w:noProof/>
              </w:rPr>
              <w:instrText xml:space="preserve"> </w:instrText>
            </w:r>
            <w:r w:rsidRPr="00315B9E">
              <w:rPr>
                <w:rStyle w:val="Hyperlink"/>
                <w:noProof/>
              </w:rPr>
              <w:fldChar w:fldCharType="separate"/>
            </w:r>
            <w:r w:rsidRPr="00315B9E">
              <w:rPr>
                <w:rStyle w:val="Hyperlink"/>
                <w:rFonts w:ascii="Calibri" w:hAnsi="Calibri" w:cs="New York"/>
                <w:noProof/>
              </w:rPr>
              <w:t>5.1</w:t>
            </w:r>
            <w:r>
              <w:rPr>
                <w:rFonts w:asciiTheme="minorHAnsi" w:hAnsiTheme="minorHAnsi" w:cstheme="minorBidi"/>
                <w:b w:val="0"/>
                <w:bCs w:val="0"/>
                <w:noProof/>
                <w:sz w:val="22"/>
              </w:rPr>
              <w:tab/>
            </w:r>
            <w:r w:rsidRPr="00315B9E">
              <w:rPr>
                <w:rStyle w:val="Hyperlink"/>
                <w:noProof/>
              </w:rPr>
              <w:t>Create Forms Module Entry</w:t>
            </w:r>
            <w:r>
              <w:rPr>
                <w:noProof/>
                <w:webHidden/>
              </w:rPr>
              <w:tab/>
            </w:r>
            <w:r>
              <w:rPr>
                <w:noProof/>
                <w:webHidden/>
              </w:rPr>
              <w:fldChar w:fldCharType="begin"/>
            </w:r>
            <w:r>
              <w:rPr>
                <w:noProof/>
                <w:webHidden/>
              </w:rPr>
              <w:instrText xml:space="preserve"> PAGEREF _Toc427858186 \h </w:instrText>
            </w:r>
          </w:ins>
          <w:r>
            <w:rPr>
              <w:noProof/>
              <w:webHidden/>
            </w:rPr>
          </w:r>
          <w:r>
            <w:rPr>
              <w:noProof/>
              <w:webHidden/>
            </w:rPr>
            <w:fldChar w:fldCharType="separate"/>
          </w:r>
          <w:ins w:id="137" w:author="Ramasubramani, Hariharan" w:date="2015-08-20T17:57:00Z">
            <w:r>
              <w:rPr>
                <w:noProof/>
                <w:webHidden/>
              </w:rPr>
              <w:t>39</w:t>
            </w:r>
            <w:r>
              <w:rPr>
                <w:noProof/>
                <w:webHidden/>
              </w:rPr>
              <w:fldChar w:fldCharType="end"/>
            </w:r>
            <w:r w:rsidRPr="00315B9E">
              <w:rPr>
                <w:rStyle w:val="Hyperlink"/>
                <w:noProof/>
              </w:rPr>
              <w:fldChar w:fldCharType="end"/>
            </w:r>
          </w:ins>
        </w:p>
        <w:p w14:paraId="2AE85243" w14:textId="77777777" w:rsidR="00F362F2" w:rsidRDefault="00F362F2">
          <w:pPr>
            <w:pStyle w:val="TOC2"/>
            <w:tabs>
              <w:tab w:val="left" w:pos="1680"/>
            </w:tabs>
            <w:rPr>
              <w:ins w:id="138" w:author="Ramasubramani, Hariharan" w:date="2015-08-20T17:57:00Z"/>
              <w:rFonts w:asciiTheme="minorHAnsi" w:hAnsiTheme="minorHAnsi" w:cstheme="minorBidi"/>
              <w:b w:val="0"/>
              <w:bCs w:val="0"/>
              <w:noProof/>
              <w:sz w:val="22"/>
            </w:rPr>
          </w:pPr>
          <w:ins w:id="139" w:author="Ramasubramani, Hariharan" w:date="2015-08-20T17:57:00Z">
            <w:r w:rsidRPr="00315B9E">
              <w:rPr>
                <w:rStyle w:val="Hyperlink"/>
                <w:noProof/>
              </w:rPr>
              <w:fldChar w:fldCharType="begin"/>
            </w:r>
            <w:r w:rsidRPr="00315B9E">
              <w:rPr>
                <w:rStyle w:val="Hyperlink"/>
                <w:noProof/>
              </w:rPr>
              <w:instrText xml:space="preserve"> </w:instrText>
            </w:r>
            <w:r>
              <w:rPr>
                <w:noProof/>
              </w:rPr>
              <w:instrText>HYPERLINK \l "_Toc427858187"</w:instrText>
            </w:r>
            <w:r w:rsidRPr="00315B9E">
              <w:rPr>
                <w:rStyle w:val="Hyperlink"/>
                <w:noProof/>
              </w:rPr>
              <w:instrText xml:space="preserve"> </w:instrText>
            </w:r>
            <w:r w:rsidRPr="00315B9E">
              <w:rPr>
                <w:rStyle w:val="Hyperlink"/>
                <w:noProof/>
              </w:rPr>
              <w:fldChar w:fldCharType="separate"/>
            </w:r>
            <w:r w:rsidRPr="00315B9E">
              <w:rPr>
                <w:rStyle w:val="Hyperlink"/>
                <w:rFonts w:ascii="Calibri" w:hAnsi="Calibri" w:cs="New York"/>
                <w:noProof/>
              </w:rPr>
              <w:t>5.2</w:t>
            </w:r>
            <w:r>
              <w:rPr>
                <w:rFonts w:asciiTheme="minorHAnsi" w:hAnsiTheme="minorHAnsi" w:cstheme="minorBidi"/>
                <w:b w:val="0"/>
                <w:bCs w:val="0"/>
                <w:noProof/>
                <w:sz w:val="22"/>
              </w:rPr>
              <w:tab/>
            </w:r>
            <w:r w:rsidRPr="00315B9E">
              <w:rPr>
                <w:rStyle w:val="Hyperlink"/>
                <w:noProof/>
              </w:rPr>
              <w:t>Modify Forms Module Entry</w:t>
            </w:r>
            <w:r>
              <w:rPr>
                <w:noProof/>
                <w:webHidden/>
              </w:rPr>
              <w:tab/>
            </w:r>
            <w:r>
              <w:rPr>
                <w:noProof/>
                <w:webHidden/>
              </w:rPr>
              <w:fldChar w:fldCharType="begin"/>
            </w:r>
            <w:r>
              <w:rPr>
                <w:noProof/>
                <w:webHidden/>
              </w:rPr>
              <w:instrText xml:space="preserve"> PAGEREF _Toc427858187 \h </w:instrText>
            </w:r>
          </w:ins>
          <w:r>
            <w:rPr>
              <w:noProof/>
              <w:webHidden/>
            </w:rPr>
          </w:r>
          <w:r>
            <w:rPr>
              <w:noProof/>
              <w:webHidden/>
            </w:rPr>
            <w:fldChar w:fldCharType="separate"/>
          </w:r>
          <w:ins w:id="140" w:author="Ramasubramani, Hariharan" w:date="2015-08-20T17:57:00Z">
            <w:r>
              <w:rPr>
                <w:noProof/>
                <w:webHidden/>
              </w:rPr>
              <w:t>42</w:t>
            </w:r>
            <w:r>
              <w:rPr>
                <w:noProof/>
                <w:webHidden/>
              </w:rPr>
              <w:fldChar w:fldCharType="end"/>
            </w:r>
            <w:r w:rsidRPr="00315B9E">
              <w:rPr>
                <w:rStyle w:val="Hyperlink"/>
                <w:noProof/>
              </w:rPr>
              <w:fldChar w:fldCharType="end"/>
            </w:r>
          </w:ins>
        </w:p>
        <w:p w14:paraId="2DA8AE68" w14:textId="77777777" w:rsidR="00F362F2" w:rsidRDefault="00F362F2">
          <w:pPr>
            <w:pStyle w:val="TOC1"/>
            <w:tabs>
              <w:tab w:val="left" w:pos="960"/>
              <w:tab w:val="right" w:leader="dot" w:pos="10790"/>
            </w:tabs>
            <w:rPr>
              <w:ins w:id="141" w:author="Ramasubramani, Hariharan" w:date="2015-08-20T17:57:00Z"/>
              <w:rFonts w:asciiTheme="minorHAnsi" w:hAnsiTheme="minorHAnsi" w:cstheme="minorBidi"/>
              <w:b w:val="0"/>
              <w:bCs w:val="0"/>
              <w:caps w:val="0"/>
              <w:noProof/>
              <w:szCs w:val="22"/>
            </w:rPr>
          </w:pPr>
          <w:ins w:id="142" w:author="Ramasubramani, Hariharan" w:date="2015-08-20T17:57:00Z">
            <w:r w:rsidRPr="00315B9E">
              <w:rPr>
                <w:rStyle w:val="Hyperlink"/>
                <w:noProof/>
              </w:rPr>
              <w:lastRenderedPageBreak/>
              <w:fldChar w:fldCharType="begin"/>
            </w:r>
            <w:r w:rsidRPr="00315B9E">
              <w:rPr>
                <w:rStyle w:val="Hyperlink"/>
                <w:noProof/>
              </w:rPr>
              <w:instrText xml:space="preserve"> </w:instrText>
            </w:r>
            <w:r>
              <w:rPr>
                <w:noProof/>
              </w:rPr>
              <w:instrText>HYPERLINK \l "_Toc427858188"</w:instrText>
            </w:r>
            <w:r w:rsidRPr="00315B9E">
              <w:rPr>
                <w:rStyle w:val="Hyperlink"/>
                <w:noProof/>
              </w:rPr>
              <w:instrText xml:space="preserve"> </w:instrText>
            </w:r>
            <w:r w:rsidRPr="00315B9E">
              <w:rPr>
                <w:rStyle w:val="Hyperlink"/>
                <w:noProof/>
              </w:rPr>
              <w:fldChar w:fldCharType="separate"/>
            </w:r>
            <w:r w:rsidRPr="00315B9E">
              <w:rPr>
                <w:rStyle w:val="Hyperlink"/>
                <w:rFonts w:cstheme="minorHAnsi"/>
                <w:noProof/>
                <w:kern w:val="32"/>
              </w:rPr>
              <w:t>6.</w:t>
            </w:r>
            <w:r>
              <w:rPr>
                <w:rFonts w:asciiTheme="minorHAnsi" w:hAnsiTheme="minorHAnsi" w:cstheme="minorBidi"/>
                <w:b w:val="0"/>
                <w:bCs w:val="0"/>
                <w:caps w:val="0"/>
                <w:noProof/>
                <w:szCs w:val="22"/>
              </w:rPr>
              <w:tab/>
            </w:r>
            <w:r w:rsidRPr="00315B9E">
              <w:rPr>
                <w:rStyle w:val="Hyperlink"/>
                <w:rFonts w:cstheme="minorHAnsi"/>
                <w:noProof/>
                <w:kern w:val="32"/>
              </w:rPr>
              <w:t>Promotion</w:t>
            </w:r>
            <w:r>
              <w:rPr>
                <w:noProof/>
                <w:webHidden/>
              </w:rPr>
              <w:tab/>
            </w:r>
            <w:r>
              <w:rPr>
                <w:noProof/>
                <w:webHidden/>
              </w:rPr>
              <w:fldChar w:fldCharType="begin"/>
            </w:r>
            <w:r>
              <w:rPr>
                <w:noProof/>
                <w:webHidden/>
              </w:rPr>
              <w:instrText xml:space="preserve"> PAGEREF _Toc427858188 \h </w:instrText>
            </w:r>
          </w:ins>
          <w:r>
            <w:rPr>
              <w:noProof/>
              <w:webHidden/>
            </w:rPr>
          </w:r>
          <w:r>
            <w:rPr>
              <w:noProof/>
              <w:webHidden/>
            </w:rPr>
            <w:fldChar w:fldCharType="separate"/>
          </w:r>
          <w:ins w:id="143" w:author="Ramasubramani, Hariharan" w:date="2015-08-20T17:57:00Z">
            <w:r>
              <w:rPr>
                <w:noProof/>
                <w:webHidden/>
              </w:rPr>
              <w:t>44</w:t>
            </w:r>
            <w:r>
              <w:rPr>
                <w:noProof/>
                <w:webHidden/>
              </w:rPr>
              <w:fldChar w:fldCharType="end"/>
            </w:r>
            <w:r w:rsidRPr="00315B9E">
              <w:rPr>
                <w:rStyle w:val="Hyperlink"/>
                <w:noProof/>
              </w:rPr>
              <w:fldChar w:fldCharType="end"/>
            </w:r>
          </w:ins>
        </w:p>
        <w:p w14:paraId="3B378BFF" w14:textId="77777777" w:rsidR="00F362F2" w:rsidRDefault="00F362F2">
          <w:pPr>
            <w:pStyle w:val="TOC2"/>
            <w:tabs>
              <w:tab w:val="left" w:pos="1680"/>
            </w:tabs>
            <w:rPr>
              <w:ins w:id="144" w:author="Ramasubramani, Hariharan" w:date="2015-08-20T17:57:00Z"/>
              <w:rFonts w:asciiTheme="minorHAnsi" w:hAnsiTheme="minorHAnsi" w:cstheme="minorBidi"/>
              <w:b w:val="0"/>
              <w:bCs w:val="0"/>
              <w:noProof/>
              <w:sz w:val="22"/>
            </w:rPr>
          </w:pPr>
          <w:ins w:id="145" w:author="Ramasubramani, Hariharan" w:date="2015-08-20T17:57:00Z">
            <w:r w:rsidRPr="00315B9E">
              <w:rPr>
                <w:rStyle w:val="Hyperlink"/>
                <w:noProof/>
              </w:rPr>
              <w:fldChar w:fldCharType="begin"/>
            </w:r>
            <w:r w:rsidRPr="00315B9E">
              <w:rPr>
                <w:rStyle w:val="Hyperlink"/>
                <w:noProof/>
              </w:rPr>
              <w:instrText xml:space="preserve"> </w:instrText>
            </w:r>
            <w:r>
              <w:rPr>
                <w:noProof/>
              </w:rPr>
              <w:instrText>HYPERLINK \l "_Toc427858189"</w:instrText>
            </w:r>
            <w:r w:rsidRPr="00315B9E">
              <w:rPr>
                <w:rStyle w:val="Hyperlink"/>
                <w:noProof/>
              </w:rPr>
              <w:instrText xml:space="preserve"> </w:instrText>
            </w:r>
            <w:r w:rsidRPr="00315B9E">
              <w:rPr>
                <w:rStyle w:val="Hyperlink"/>
                <w:noProof/>
              </w:rPr>
              <w:fldChar w:fldCharType="separate"/>
            </w:r>
            <w:r w:rsidRPr="00315B9E">
              <w:rPr>
                <w:rStyle w:val="Hyperlink"/>
                <w:rFonts w:ascii="Calibri" w:hAnsi="Calibri" w:cs="New York"/>
                <w:noProof/>
              </w:rPr>
              <w:t>6.1</w:t>
            </w:r>
            <w:r>
              <w:rPr>
                <w:rFonts w:asciiTheme="minorHAnsi" w:hAnsiTheme="minorHAnsi" w:cstheme="minorBidi"/>
                <w:b w:val="0"/>
                <w:bCs w:val="0"/>
                <w:noProof/>
                <w:sz w:val="22"/>
              </w:rPr>
              <w:tab/>
            </w:r>
            <w:r w:rsidRPr="00315B9E">
              <w:rPr>
                <w:rStyle w:val="Hyperlink"/>
                <w:rFonts w:cstheme="minorHAnsi"/>
                <w:noProof/>
              </w:rPr>
              <w:t>Create Release Group</w:t>
            </w:r>
            <w:r>
              <w:rPr>
                <w:noProof/>
                <w:webHidden/>
              </w:rPr>
              <w:tab/>
            </w:r>
            <w:r>
              <w:rPr>
                <w:noProof/>
                <w:webHidden/>
              </w:rPr>
              <w:fldChar w:fldCharType="begin"/>
            </w:r>
            <w:r>
              <w:rPr>
                <w:noProof/>
                <w:webHidden/>
              </w:rPr>
              <w:instrText xml:space="preserve"> PAGEREF _Toc427858189 \h </w:instrText>
            </w:r>
          </w:ins>
          <w:r>
            <w:rPr>
              <w:noProof/>
              <w:webHidden/>
            </w:rPr>
          </w:r>
          <w:r>
            <w:rPr>
              <w:noProof/>
              <w:webHidden/>
            </w:rPr>
            <w:fldChar w:fldCharType="separate"/>
          </w:r>
          <w:ins w:id="146" w:author="Ramasubramani, Hariharan" w:date="2015-08-20T17:57:00Z">
            <w:r>
              <w:rPr>
                <w:noProof/>
                <w:webHidden/>
              </w:rPr>
              <w:t>45</w:t>
            </w:r>
            <w:r>
              <w:rPr>
                <w:noProof/>
                <w:webHidden/>
              </w:rPr>
              <w:fldChar w:fldCharType="end"/>
            </w:r>
            <w:r w:rsidRPr="00315B9E">
              <w:rPr>
                <w:rStyle w:val="Hyperlink"/>
                <w:noProof/>
              </w:rPr>
              <w:fldChar w:fldCharType="end"/>
            </w:r>
          </w:ins>
        </w:p>
        <w:p w14:paraId="5D0282A9" w14:textId="77777777" w:rsidR="00F362F2" w:rsidRDefault="00F362F2">
          <w:pPr>
            <w:pStyle w:val="TOC2"/>
            <w:tabs>
              <w:tab w:val="left" w:pos="1680"/>
            </w:tabs>
            <w:rPr>
              <w:ins w:id="147" w:author="Ramasubramani, Hariharan" w:date="2015-08-20T17:57:00Z"/>
              <w:rFonts w:asciiTheme="minorHAnsi" w:hAnsiTheme="minorHAnsi" w:cstheme="minorBidi"/>
              <w:b w:val="0"/>
              <w:bCs w:val="0"/>
              <w:noProof/>
              <w:sz w:val="22"/>
            </w:rPr>
          </w:pPr>
          <w:ins w:id="148" w:author="Ramasubramani, Hariharan" w:date="2015-08-20T17:57:00Z">
            <w:r w:rsidRPr="00315B9E">
              <w:rPr>
                <w:rStyle w:val="Hyperlink"/>
                <w:noProof/>
              </w:rPr>
              <w:fldChar w:fldCharType="begin"/>
            </w:r>
            <w:r w:rsidRPr="00315B9E">
              <w:rPr>
                <w:rStyle w:val="Hyperlink"/>
                <w:noProof/>
              </w:rPr>
              <w:instrText xml:space="preserve"> </w:instrText>
            </w:r>
            <w:r>
              <w:rPr>
                <w:noProof/>
              </w:rPr>
              <w:instrText>HYPERLINK \l "_Toc427858190"</w:instrText>
            </w:r>
            <w:r w:rsidRPr="00315B9E">
              <w:rPr>
                <w:rStyle w:val="Hyperlink"/>
                <w:noProof/>
              </w:rPr>
              <w:instrText xml:space="preserve"> </w:instrText>
            </w:r>
            <w:r w:rsidRPr="00315B9E">
              <w:rPr>
                <w:rStyle w:val="Hyperlink"/>
                <w:noProof/>
              </w:rPr>
              <w:fldChar w:fldCharType="separate"/>
            </w:r>
            <w:r w:rsidRPr="00315B9E">
              <w:rPr>
                <w:rStyle w:val="Hyperlink"/>
                <w:rFonts w:ascii="Calibri" w:hAnsi="Calibri" w:cs="New York"/>
                <w:noProof/>
              </w:rPr>
              <w:t>6.2</w:t>
            </w:r>
            <w:r>
              <w:rPr>
                <w:rFonts w:asciiTheme="minorHAnsi" w:hAnsiTheme="minorHAnsi" w:cstheme="minorBidi"/>
                <w:b w:val="0"/>
                <w:bCs w:val="0"/>
                <w:noProof/>
                <w:sz w:val="22"/>
              </w:rPr>
              <w:tab/>
            </w:r>
            <w:r w:rsidRPr="00315B9E">
              <w:rPr>
                <w:rStyle w:val="Hyperlink"/>
                <w:rFonts w:cstheme="minorHAnsi"/>
                <w:noProof/>
              </w:rPr>
              <w:t>Modify Release Group</w:t>
            </w:r>
            <w:r>
              <w:rPr>
                <w:noProof/>
                <w:webHidden/>
              </w:rPr>
              <w:tab/>
            </w:r>
            <w:r>
              <w:rPr>
                <w:noProof/>
                <w:webHidden/>
              </w:rPr>
              <w:fldChar w:fldCharType="begin"/>
            </w:r>
            <w:r>
              <w:rPr>
                <w:noProof/>
                <w:webHidden/>
              </w:rPr>
              <w:instrText xml:space="preserve"> PAGEREF _Toc427858190 \h </w:instrText>
            </w:r>
          </w:ins>
          <w:r>
            <w:rPr>
              <w:noProof/>
              <w:webHidden/>
            </w:rPr>
          </w:r>
          <w:r>
            <w:rPr>
              <w:noProof/>
              <w:webHidden/>
            </w:rPr>
            <w:fldChar w:fldCharType="separate"/>
          </w:r>
          <w:ins w:id="149" w:author="Ramasubramani, Hariharan" w:date="2015-08-20T17:57:00Z">
            <w:r>
              <w:rPr>
                <w:noProof/>
                <w:webHidden/>
              </w:rPr>
              <w:t>46</w:t>
            </w:r>
            <w:r>
              <w:rPr>
                <w:noProof/>
                <w:webHidden/>
              </w:rPr>
              <w:fldChar w:fldCharType="end"/>
            </w:r>
            <w:r w:rsidRPr="00315B9E">
              <w:rPr>
                <w:rStyle w:val="Hyperlink"/>
                <w:noProof/>
              </w:rPr>
              <w:fldChar w:fldCharType="end"/>
            </w:r>
          </w:ins>
        </w:p>
        <w:p w14:paraId="445B831B" w14:textId="77777777" w:rsidR="00F362F2" w:rsidRDefault="00F362F2">
          <w:pPr>
            <w:pStyle w:val="TOC1"/>
            <w:tabs>
              <w:tab w:val="left" w:pos="960"/>
              <w:tab w:val="right" w:leader="dot" w:pos="10790"/>
            </w:tabs>
            <w:rPr>
              <w:ins w:id="150" w:author="Ramasubramani, Hariharan" w:date="2015-08-20T17:57:00Z"/>
              <w:rFonts w:asciiTheme="minorHAnsi" w:hAnsiTheme="minorHAnsi" w:cstheme="minorBidi"/>
              <w:b w:val="0"/>
              <w:bCs w:val="0"/>
              <w:caps w:val="0"/>
              <w:noProof/>
              <w:szCs w:val="22"/>
            </w:rPr>
          </w:pPr>
          <w:ins w:id="151" w:author="Ramasubramani, Hariharan" w:date="2015-08-20T17:57:00Z">
            <w:r w:rsidRPr="00315B9E">
              <w:rPr>
                <w:rStyle w:val="Hyperlink"/>
                <w:noProof/>
              </w:rPr>
              <w:fldChar w:fldCharType="begin"/>
            </w:r>
            <w:r w:rsidRPr="00315B9E">
              <w:rPr>
                <w:rStyle w:val="Hyperlink"/>
                <w:noProof/>
              </w:rPr>
              <w:instrText xml:space="preserve"> </w:instrText>
            </w:r>
            <w:r>
              <w:rPr>
                <w:noProof/>
              </w:rPr>
              <w:instrText>HYPERLINK \l "_Toc427858191"</w:instrText>
            </w:r>
            <w:r w:rsidRPr="00315B9E">
              <w:rPr>
                <w:rStyle w:val="Hyperlink"/>
                <w:noProof/>
              </w:rPr>
              <w:instrText xml:space="preserve"> </w:instrText>
            </w:r>
            <w:r w:rsidRPr="00315B9E">
              <w:rPr>
                <w:rStyle w:val="Hyperlink"/>
                <w:noProof/>
              </w:rPr>
              <w:fldChar w:fldCharType="separate"/>
            </w:r>
            <w:r w:rsidRPr="00315B9E">
              <w:rPr>
                <w:rStyle w:val="Hyperlink"/>
                <w:rFonts w:cstheme="minorHAnsi"/>
                <w:noProof/>
                <w:kern w:val="32"/>
              </w:rPr>
              <w:t>7.</w:t>
            </w:r>
            <w:r>
              <w:rPr>
                <w:rFonts w:asciiTheme="minorHAnsi" w:hAnsiTheme="minorHAnsi" w:cstheme="minorBidi"/>
                <w:b w:val="0"/>
                <w:bCs w:val="0"/>
                <w:caps w:val="0"/>
                <w:noProof/>
                <w:szCs w:val="22"/>
              </w:rPr>
              <w:tab/>
            </w:r>
            <w:r w:rsidRPr="00315B9E">
              <w:rPr>
                <w:rStyle w:val="Hyperlink"/>
                <w:rFonts w:cstheme="minorHAnsi"/>
                <w:noProof/>
                <w:kern w:val="32"/>
              </w:rPr>
              <w:t>Appendix</w:t>
            </w:r>
            <w:r>
              <w:rPr>
                <w:noProof/>
                <w:webHidden/>
              </w:rPr>
              <w:tab/>
            </w:r>
            <w:r>
              <w:rPr>
                <w:noProof/>
                <w:webHidden/>
              </w:rPr>
              <w:fldChar w:fldCharType="begin"/>
            </w:r>
            <w:r>
              <w:rPr>
                <w:noProof/>
                <w:webHidden/>
              </w:rPr>
              <w:instrText xml:space="preserve"> PAGEREF _Toc427858191 \h </w:instrText>
            </w:r>
          </w:ins>
          <w:r>
            <w:rPr>
              <w:noProof/>
              <w:webHidden/>
            </w:rPr>
          </w:r>
          <w:r>
            <w:rPr>
              <w:noProof/>
              <w:webHidden/>
            </w:rPr>
            <w:fldChar w:fldCharType="separate"/>
          </w:r>
          <w:ins w:id="152" w:author="Ramasubramani, Hariharan" w:date="2015-08-20T17:57:00Z">
            <w:r>
              <w:rPr>
                <w:noProof/>
                <w:webHidden/>
              </w:rPr>
              <w:t>53</w:t>
            </w:r>
            <w:r>
              <w:rPr>
                <w:noProof/>
                <w:webHidden/>
              </w:rPr>
              <w:fldChar w:fldCharType="end"/>
            </w:r>
            <w:r w:rsidRPr="00315B9E">
              <w:rPr>
                <w:rStyle w:val="Hyperlink"/>
                <w:noProof/>
              </w:rPr>
              <w:fldChar w:fldCharType="end"/>
            </w:r>
          </w:ins>
        </w:p>
        <w:p w14:paraId="72ABBCCD" w14:textId="77777777" w:rsidR="00131070" w:rsidRPr="00CD1E8A" w:rsidDel="003E0C01" w:rsidRDefault="00131070">
          <w:pPr>
            <w:pStyle w:val="TOC1"/>
            <w:tabs>
              <w:tab w:val="right" w:leader="dot" w:pos="10790"/>
            </w:tabs>
            <w:rPr>
              <w:ins w:id="153" w:author="N0001150" w:date="2015-05-27T09:50:00Z"/>
              <w:del w:id="154" w:author="Ramasubramani, Hariharan" w:date="2015-07-17T12:50:00Z"/>
              <w:rFonts w:asciiTheme="minorHAnsi" w:hAnsiTheme="minorHAnsi" w:cstheme="minorBidi"/>
              <w:b w:val="0"/>
              <w:bCs w:val="0"/>
              <w:caps w:val="0"/>
              <w:noProof/>
              <w:szCs w:val="22"/>
            </w:rPr>
          </w:pPr>
          <w:ins w:id="155" w:author="N0001150" w:date="2015-05-27T09:50:00Z">
            <w:del w:id="156" w:author="Ramasubramani, Hariharan" w:date="2015-07-17T12:50:00Z">
              <w:r w:rsidRPr="00CD1E8A" w:rsidDel="003E0C01">
                <w:rPr>
                  <w:rStyle w:val="Hyperlink"/>
                  <w:rFonts w:cstheme="minorHAnsi"/>
                  <w:noProof/>
                </w:rPr>
                <w:delText>Overview</w:delText>
              </w:r>
              <w:r w:rsidRPr="00CD1E8A" w:rsidDel="003E0C01">
                <w:rPr>
                  <w:noProof/>
                  <w:webHidden/>
                </w:rPr>
                <w:tab/>
                <w:delText>5</w:delText>
              </w:r>
            </w:del>
          </w:ins>
        </w:p>
        <w:p w14:paraId="41770546" w14:textId="77777777" w:rsidR="00131070" w:rsidRPr="00CD1E8A" w:rsidDel="003E0C01" w:rsidRDefault="00131070">
          <w:pPr>
            <w:pStyle w:val="TOC1"/>
            <w:tabs>
              <w:tab w:val="right" w:leader="dot" w:pos="10790"/>
            </w:tabs>
            <w:rPr>
              <w:ins w:id="157" w:author="N0001150" w:date="2015-05-27T09:50:00Z"/>
              <w:del w:id="158" w:author="Ramasubramani, Hariharan" w:date="2015-07-17T12:50:00Z"/>
              <w:rFonts w:asciiTheme="minorHAnsi" w:hAnsiTheme="minorHAnsi" w:cstheme="minorBidi"/>
              <w:b w:val="0"/>
              <w:bCs w:val="0"/>
              <w:caps w:val="0"/>
              <w:noProof/>
              <w:szCs w:val="22"/>
            </w:rPr>
          </w:pPr>
          <w:ins w:id="159" w:author="N0001150" w:date="2015-05-27T09:50:00Z">
            <w:del w:id="160" w:author="Ramasubramani, Hariharan" w:date="2015-07-17T12:50:00Z">
              <w:r w:rsidRPr="00CD1E8A" w:rsidDel="003E0C01">
                <w:rPr>
                  <w:rStyle w:val="Hyperlink"/>
                  <w:rFonts w:cstheme="minorHAnsi"/>
                  <w:noProof/>
                </w:rPr>
                <w:delText>Out of Scope</w:delText>
              </w:r>
              <w:r w:rsidRPr="00CD1E8A" w:rsidDel="003E0C01">
                <w:rPr>
                  <w:noProof/>
                  <w:webHidden/>
                </w:rPr>
                <w:tab/>
                <w:delText>5</w:delText>
              </w:r>
            </w:del>
          </w:ins>
        </w:p>
        <w:p w14:paraId="0E123190" w14:textId="77777777" w:rsidR="00131070" w:rsidRPr="00CD1E8A" w:rsidDel="003E0C01" w:rsidRDefault="00131070">
          <w:pPr>
            <w:pStyle w:val="TOC1"/>
            <w:tabs>
              <w:tab w:val="right" w:leader="dot" w:pos="10790"/>
            </w:tabs>
            <w:rPr>
              <w:ins w:id="161" w:author="N0001150" w:date="2015-05-27T09:50:00Z"/>
              <w:del w:id="162" w:author="Ramasubramani, Hariharan" w:date="2015-07-17T12:50:00Z"/>
              <w:rFonts w:asciiTheme="minorHAnsi" w:hAnsiTheme="minorHAnsi" w:cstheme="minorBidi"/>
              <w:b w:val="0"/>
              <w:bCs w:val="0"/>
              <w:caps w:val="0"/>
              <w:noProof/>
              <w:szCs w:val="22"/>
            </w:rPr>
          </w:pPr>
          <w:ins w:id="163" w:author="N0001150" w:date="2015-05-27T09:50:00Z">
            <w:del w:id="164" w:author="Ramasubramani, Hariharan" w:date="2015-07-17T12:50:00Z">
              <w:r w:rsidRPr="00CD1E8A" w:rsidDel="003E0C01">
                <w:rPr>
                  <w:rStyle w:val="Hyperlink"/>
                  <w:rFonts w:cstheme="minorHAnsi"/>
                  <w:noProof/>
                </w:rPr>
                <w:delText>Assumptions</w:delText>
              </w:r>
              <w:r w:rsidRPr="00CD1E8A" w:rsidDel="003E0C01">
                <w:rPr>
                  <w:noProof/>
                  <w:webHidden/>
                </w:rPr>
                <w:tab/>
                <w:delText>5</w:delText>
              </w:r>
            </w:del>
          </w:ins>
        </w:p>
        <w:p w14:paraId="6B0420B3" w14:textId="77777777" w:rsidR="00131070" w:rsidRPr="00CD1E8A" w:rsidDel="003E0C01" w:rsidRDefault="00131070">
          <w:pPr>
            <w:pStyle w:val="TOC1"/>
            <w:tabs>
              <w:tab w:val="right" w:leader="dot" w:pos="10790"/>
            </w:tabs>
            <w:rPr>
              <w:ins w:id="165" w:author="N0001150" w:date="2015-05-27T09:50:00Z"/>
              <w:del w:id="166" w:author="Ramasubramani, Hariharan" w:date="2015-07-17T12:50:00Z"/>
              <w:rFonts w:asciiTheme="minorHAnsi" w:hAnsiTheme="minorHAnsi" w:cstheme="minorBidi"/>
              <w:b w:val="0"/>
              <w:bCs w:val="0"/>
              <w:caps w:val="0"/>
              <w:noProof/>
              <w:szCs w:val="22"/>
            </w:rPr>
          </w:pPr>
          <w:ins w:id="167" w:author="N0001150" w:date="2015-05-27T09:50:00Z">
            <w:del w:id="168" w:author="Ramasubramani, Hariharan" w:date="2015-07-17T12:50:00Z">
              <w:r w:rsidRPr="00CD1E8A" w:rsidDel="003E0C01">
                <w:rPr>
                  <w:rStyle w:val="Hyperlink"/>
                  <w:rFonts w:cstheme="minorHAnsi"/>
                  <w:noProof/>
                </w:rPr>
                <w:delText>Supporting Documents</w:delText>
              </w:r>
              <w:r w:rsidRPr="00CD1E8A" w:rsidDel="003E0C01">
                <w:rPr>
                  <w:noProof/>
                  <w:webHidden/>
                </w:rPr>
                <w:tab/>
                <w:delText>6</w:delText>
              </w:r>
            </w:del>
          </w:ins>
        </w:p>
        <w:p w14:paraId="1867667F" w14:textId="77777777" w:rsidR="00131070" w:rsidRPr="00CD1E8A" w:rsidDel="003E0C01" w:rsidRDefault="00131070">
          <w:pPr>
            <w:pStyle w:val="TOC1"/>
            <w:tabs>
              <w:tab w:val="right" w:leader="dot" w:pos="10790"/>
            </w:tabs>
            <w:rPr>
              <w:ins w:id="169" w:author="N0001150" w:date="2015-05-27T09:50:00Z"/>
              <w:del w:id="170" w:author="Ramasubramani, Hariharan" w:date="2015-07-17T12:50:00Z"/>
              <w:rFonts w:asciiTheme="minorHAnsi" w:hAnsiTheme="minorHAnsi" w:cstheme="minorBidi"/>
              <w:b w:val="0"/>
              <w:bCs w:val="0"/>
              <w:caps w:val="0"/>
              <w:noProof/>
              <w:szCs w:val="22"/>
            </w:rPr>
          </w:pPr>
          <w:ins w:id="171" w:author="N0001150" w:date="2015-05-27T09:50:00Z">
            <w:del w:id="172" w:author="Ramasubramani, Hariharan" w:date="2015-07-17T12:50:00Z">
              <w:r w:rsidRPr="00CD1E8A" w:rsidDel="003E0C01">
                <w:rPr>
                  <w:rStyle w:val="Hyperlink"/>
                  <w:rFonts w:cstheme="minorHAnsi"/>
                  <w:noProof/>
                </w:rPr>
                <w:delText>Common Functionality</w:delText>
              </w:r>
              <w:r w:rsidRPr="00CD1E8A" w:rsidDel="003E0C01">
                <w:rPr>
                  <w:noProof/>
                  <w:webHidden/>
                </w:rPr>
                <w:tab/>
                <w:delText>6</w:delText>
              </w:r>
            </w:del>
          </w:ins>
        </w:p>
        <w:p w14:paraId="51D3C62A" w14:textId="77777777" w:rsidR="00131070" w:rsidRPr="00CD1E8A" w:rsidDel="003E0C01" w:rsidRDefault="00131070">
          <w:pPr>
            <w:pStyle w:val="TOC1"/>
            <w:tabs>
              <w:tab w:val="right" w:leader="dot" w:pos="10790"/>
            </w:tabs>
            <w:rPr>
              <w:ins w:id="173" w:author="N0001150" w:date="2015-05-27T09:50:00Z"/>
              <w:del w:id="174" w:author="Ramasubramani, Hariharan" w:date="2015-07-17T12:50:00Z"/>
              <w:rFonts w:asciiTheme="minorHAnsi" w:hAnsiTheme="minorHAnsi" w:cstheme="minorBidi"/>
              <w:b w:val="0"/>
              <w:bCs w:val="0"/>
              <w:caps w:val="0"/>
              <w:noProof/>
              <w:szCs w:val="22"/>
            </w:rPr>
          </w:pPr>
          <w:ins w:id="175" w:author="N0001150" w:date="2015-05-27T09:50:00Z">
            <w:del w:id="176" w:author="Ramasubramani, Hariharan" w:date="2015-07-17T12:50:00Z">
              <w:r w:rsidRPr="00CD1E8A" w:rsidDel="003E0C01">
                <w:rPr>
                  <w:rStyle w:val="Hyperlink"/>
                  <w:rFonts w:cstheme="minorHAnsi"/>
                  <w:noProof/>
                </w:rPr>
                <w:delText>Outstanding Issues</w:delText>
              </w:r>
              <w:r w:rsidRPr="00CD1E8A" w:rsidDel="003E0C01">
                <w:rPr>
                  <w:noProof/>
                  <w:webHidden/>
                </w:rPr>
                <w:tab/>
                <w:delText>6</w:delText>
              </w:r>
            </w:del>
          </w:ins>
        </w:p>
        <w:p w14:paraId="446623A8" w14:textId="77777777" w:rsidR="00131070" w:rsidRPr="00CD1E8A" w:rsidDel="003E0C01" w:rsidRDefault="00131070">
          <w:pPr>
            <w:pStyle w:val="TOC1"/>
            <w:tabs>
              <w:tab w:val="right" w:leader="dot" w:pos="10790"/>
            </w:tabs>
            <w:rPr>
              <w:ins w:id="177" w:author="N0001150" w:date="2015-05-27T09:50:00Z"/>
              <w:del w:id="178" w:author="Ramasubramani, Hariharan" w:date="2015-07-17T12:50:00Z"/>
              <w:rFonts w:asciiTheme="minorHAnsi" w:hAnsiTheme="minorHAnsi" w:cstheme="minorBidi"/>
              <w:b w:val="0"/>
              <w:bCs w:val="0"/>
              <w:caps w:val="0"/>
              <w:noProof/>
              <w:szCs w:val="22"/>
            </w:rPr>
          </w:pPr>
          <w:ins w:id="179" w:author="N0001150" w:date="2015-05-27T09:50:00Z">
            <w:del w:id="180" w:author="Ramasubramani, Hariharan" w:date="2015-07-17T12:50:00Z">
              <w:r w:rsidRPr="00CD1E8A" w:rsidDel="003E0C01">
                <w:rPr>
                  <w:rStyle w:val="Hyperlink"/>
                  <w:rFonts w:cstheme="minorHAnsi"/>
                  <w:noProof/>
                </w:rPr>
                <w:delText>Glossary of Terms</w:delText>
              </w:r>
              <w:r w:rsidRPr="00CD1E8A" w:rsidDel="003E0C01">
                <w:rPr>
                  <w:noProof/>
                  <w:webHidden/>
                </w:rPr>
                <w:tab/>
                <w:delText>6</w:delText>
              </w:r>
            </w:del>
          </w:ins>
        </w:p>
        <w:p w14:paraId="1D72BB2D" w14:textId="77777777" w:rsidR="00131070" w:rsidRPr="00CD1E8A" w:rsidDel="003E0C01" w:rsidRDefault="00131070">
          <w:pPr>
            <w:pStyle w:val="TOC1"/>
            <w:tabs>
              <w:tab w:val="right" w:leader="dot" w:pos="10790"/>
            </w:tabs>
            <w:rPr>
              <w:ins w:id="181" w:author="N0001150" w:date="2015-05-27T09:50:00Z"/>
              <w:del w:id="182" w:author="Ramasubramani, Hariharan" w:date="2015-07-17T12:50:00Z"/>
              <w:rFonts w:asciiTheme="minorHAnsi" w:hAnsiTheme="minorHAnsi" w:cstheme="minorBidi"/>
              <w:b w:val="0"/>
              <w:bCs w:val="0"/>
              <w:caps w:val="0"/>
              <w:noProof/>
              <w:szCs w:val="22"/>
            </w:rPr>
          </w:pPr>
          <w:ins w:id="183" w:author="N0001150" w:date="2015-05-27T09:50:00Z">
            <w:del w:id="184" w:author="Ramasubramani, Hariharan" w:date="2015-07-17T12:50:00Z">
              <w:r w:rsidRPr="00CD1E8A" w:rsidDel="003E0C01">
                <w:rPr>
                  <w:rStyle w:val="Hyperlink"/>
                  <w:rFonts w:cstheme="minorHAnsi"/>
                  <w:noProof/>
                </w:rPr>
                <w:delText>495:  SCREEN FUNTIONAL SPECIFICATIONS</w:delText>
              </w:r>
              <w:r w:rsidRPr="00CD1E8A" w:rsidDel="003E0C01">
                <w:rPr>
                  <w:noProof/>
                  <w:webHidden/>
                </w:rPr>
                <w:tab/>
                <w:delText>8</w:delText>
              </w:r>
            </w:del>
          </w:ins>
        </w:p>
        <w:p w14:paraId="55836A57" w14:textId="77777777" w:rsidR="00131070" w:rsidRPr="00CD1E8A" w:rsidDel="003E0C01" w:rsidRDefault="00131070">
          <w:pPr>
            <w:pStyle w:val="TOC1"/>
            <w:tabs>
              <w:tab w:val="left" w:pos="960"/>
              <w:tab w:val="right" w:leader="dot" w:pos="10790"/>
            </w:tabs>
            <w:rPr>
              <w:ins w:id="185" w:author="N0001150" w:date="2015-05-27T09:50:00Z"/>
              <w:del w:id="186" w:author="Ramasubramani, Hariharan" w:date="2015-07-17T12:50:00Z"/>
              <w:rFonts w:asciiTheme="minorHAnsi" w:hAnsiTheme="minorHAnsi" w:cstheme="minorBidi"/>
              <w:b w:val="0"/>
              <w:bCs w:val="0"/>
              <w:caps w:val="0"/>
              <w:noProof/>
              <w:szCs w:val="22"/>
            </w:rPr>
          </w:pPr>
          <w:ins w:id="187" w:author="N0001150" w:date="2015-05-27T09:50:00Z">
            <w:del w:id="188" w:author="Ramasubramani, Hariharan" w:date="2015-07-17T12:50:00Z">
              <w:r w:rsidRPr="00CD1E8A" w:rsidDel="003E0C01">
                <w:rPr>
                  <w:rStyle w:val="Hyperlink"/>
                  <w:rFonts w:cstheme="minorHAnsi"/>
                  <w:noProof/>
                </w:rPr>
                <w:delText>1.</w:delText>
              </w:r>
              <w:r w:rsidRPr="00CD1E8A" w:rsidDel="003E0C01">
                <w:rPr>
                  <w:noProof/>
                </w:rPr>
                <w:tab/>
              </w:r>
              <w:r w:rsidRPr="00CD1E8A" w:rsidDel="003E0C01">
                <w:rPr>
                  <w:rStyle w:val="Hyperlink"/>
                  <w:rFonts w:cstheme="minorHAnsi"/>
                  <w:noProof/>
                </w:rPr>
                <w:delText>Common  Screen Specifications</w:delText>
              </w:r>
              <w:r w:rsidRPr="00CD1E8A" w:rsidDel="003E0C01">
                <w:rPr>
                  <w:noProof/>
                  <w:webHidden/>
                </w:rPr>
                <w:tab/>
                <w:delText>8</w:delText>
              </w:r>
            </w:del>
          </w:ins>
        </w:p>
        <w:p w14:paraId="2D935FE7" w14:textId="77777777" w:rsidR="00131070" w:rsidRPr="00CD1E8A" w:rsidDel="003E0C01" w:rsidRDefault="00131070">
          <w:pPr>
            <w:pStyle w:val="TOC1"/>
            <w:tabs>
              <w:tab w:val="left" w:pos="960"/>
              <w:tab w:val="right" w:leader="dot" w:pos="10790"/>
            </w:tabs>
            <w:rPr>
              <w:ins w:id="189" w:author="N0001150" w:date="2015-05-27T09:50:00Z"/>
              <w:del w:id="190" w:author="Ramasubramani, Hariharan" w:date="2015-07-17T12:50:00Z"/>
              <w:rFonts w:asciiTheme="minorHAnsi" w:hAnsiTheme="minorHAnsi" w:cstheme="minorBidi"/>
              <w:b w:val="0"/>
              <w:bCs w:val="0"/>
              <w:caps w:val="0"/>
              <w:noProof/>
              <w:szCs w:val="22"/>
            </w:rPr>
          </w:pPr>
          <w:ins w:id="191" w:author="N0001150" w:date="2015-05-27T09:50:00Z">
            <w:del w:id="192" w:author="Ramasubramani, Hariharan" w:date="2015-07-17T12:50:00Z">
              <w:r w:rsidRPr="00CD1E8A" w:rsidDel="003E0C01">
                <w:rPr>
                  <w:rStyle w:val="Hyperlink"/>
                  <w:rFonts w:cstheme="minorHAnsi"/>
                  <w:noProof/>
                </w:rPr>
                <w:delText>2.</w:delText>
              </w:r>
              <w:r w:rsidRPr="00CD1E8A" w:rsidDel="003E0C01">
                <w:rPr>
                  <w:noProof/>
                </w:rPr>
                <w:tab/>
              </w:r>
              <w:r w:rsidRPr="00CD1E8A" w:rsidDel="003E0C01">
                <w:rPr>
                  <w:rStyle w:val="Hyperlink"/>
                  <w:rFonts w:cstheme="minorHAnsi"/>
                  <w:noProof/>
                </w:rPr>
                <w:delText>User Administration</w:delText>
              </w:r>
              <w:r w:rsidRPr="00CD1E8A" w:rsidDel="003E0C01">
                <w:rPr>
                  <w:noProof/>
                  <w:webHidden/>
                </w:rPr>
                <w:tab/>
                <w:delText>15</w:delText>
              </w:r>
            </w:del>
          </w:ins>
        </w:p>
        <w:p w14:paraId="09D2E1A9" w14:textId="77777777" w:rsidR="00131070" w:rsidRPr="00CD1E8A" w:rsidDel="003E0C01" w:rsidRDefault="00131070">
          <w:pPr>
            <w:pStyle w:val="TOC1"/>
            <w:tabs>
              <w:tab w:val="left" w:pos="960"/>
              <w:tab w:val="right" w:leader="dot" w:pos="10790"/>
            </w:tabs>
            <w:rPr>
              <w:ins w:id="193" w:author="N0001150" w:date="2015-05-27T09:50:00Z"/>
              <w:del w:id="194" w:author="Ramasubramani, Hariharan" w:date="2015-07-17T12:50:00Z"/>
              <w:rFonts w:asciiTheme="minorHAnsi" w:hAnsiTheme="minorHAnsi" w:cstheme="minorBidi"/>
              <w:b w:val="0"/>
              <w:bCs w:val="0"/>
              <w:caps w:val="0"/>
              <w:noProof/>
              <w:szCs w:val="22"/>
            </w:rPr>
          </w:pPr>
          <w:ins w:id="195" w:author="N0001150" w:date="2015-05-27T09:50:00Z">
            <w:del w:id="196" w:author="Ramasubramani, Hariharan" w:date="2015-07-17T12:50:00Z">
              <w:r w:rsidRPr="00CD1E8A" w:rsidDel="003E0C01">
                <w:rPr>
                  <w:rStyle w:val="Hyperlink"/>
                  <w:rFonts w:cstheme="minorHAnsi"/>
                  <w:noProof/>
                </w:rPr>
                <w:delText>3.</w:delText>
              </w:r>
              <w:r w:rsidRPr="00CD1E8A" w:rsidDel="003E0C01">
                <w:rPr>
                  <w:noProof/>
                </w:rPr>
                <w:tab/>
              </w:r>
              <w:r w:rsidRPr="00CD1E8A" w:rsidDel="003E0C01">
                <w:rPr>
                  <w:rStyle w:val="Hyperlink"/>
                  <w:rFonts w:cstheme="minorHAnsi"/>
                  <w:noProof/>
                </w:rPr>
                <w:delText>(Empty) Meta-data Administration</w:delText>
              </w:r>
              <w:r w:rsidRPr="00CD1E8A" w:rsidDel="003E0C01">
                <w:rPr>
                  <w:noProof/>
                  <w:webHidden/>
                </w:rPr>
                <w:tab/>
                <w:delText>24</w:delText>
              </w:r>
            </w:del>
          </w:ins>
        </w:p>
        <w:p w14:paraId="7A27C178" w14:textId="77777777" w:rsidR="00131070" w:rsidRPr="00CD1E8A" w:rsidDel="003E0C01" w:rsidRDefault="00131070">
          <w:pPr>
            <w:pStyle w:val="TOC1"/>
            <w:tabs>
              <w:tab w:val="left" w:pos="960"/>
              <w:tab w:val="right" w:leader="dot" w:pos="10790"/>
            </w:tabs>
            <w:rPr>
              <w:ins w:id="197" w:author="N0001150" w:date="2015-05-27T09:50:00Z"/>
              <w:del w:id="198" w:author="Ramasubramani, Hariharan" w:date="2015-07-17T12:50:00Z"/>
              <w:rFonts w:asciiTheme="minorHAnsi" w:hAnsiTheme="minorHAnsi" w:cstheme="minorBidi"/>
              <w:b w:val="0"/>
              <w:bCs w:val="0"/>
              <w:caps w:val="0"/>
              <w:noProof/>
              <w:szCs w:val="22"/>
            </w:rPr>
          </w:pPr>
          <w:ins w:id="199" w:author="N0001150" w:date="2015-05-27T09:50:00Z">
            <w:del w:id="200" w:author="Ramasubramani, Hariharan" w:date="2015-07-17T12:50:00Z">
              <w:r w:rsidRPr="00CD1E8A" w:rsidDel="003E0C01">
                <w:rPr>
                  <w:rStyle w:val="Hyperlink"/>
                  <w:rFonts w:cstheme="minorHAnsi"/>
                  <w:noProof/>
                </w:rPr>
                <w:delText>4.</w:delText>
              </w:r>
              <w:r w:rsidRPr="00CD1E8A" w:rsidDel="003E0C01">
                <w:rPr>
                  <w:noProof/>
                </w:rPr>
                <w:tab/>
              </w:r>
              <w:r w:rsidRPr="00CD1E8A" w:rsidDel="003E0C01">
                <w:rPr>
                  <w:rStyle w:val="Hyperlink"/>
                  <w:rFonts w:cstheme="minorHAnsi"/>
                  <w:noProof/>
                </w:rPr>
                <w:delText>Create/Modify Record</w:delText>
              </w:r>
              <w:r w:rsidRPr="00CD1E8A" w:rsidDel="003E0C01">
                <w:rPr>
                  <w:noProof/>
                  <w:webHidden/>
                </w:rPr>
                <w:tab/>
                <w:delText>24</w:delText>
              </w:r>
            </w:del>
          </w:ins>
        </w:p>
        <w:p w14:paraId="623617D2" w14:textId="77777777" w:rsidR="00131070" w:rsidRPr="00CD1E8A" w:rsidDel="003E0C01" w:rsidRDefault="00131070">
          <w:pPr>
            <w:pStyle w:val="TOC1"/>
            <w:tabs>
              <w:tab w:val="left" w:pos="960"/>
              <w:tab w:val="right" w:leader="dot" w:pos="10790"/>
            </w:tabs>
            <w:rPr>
              <w:ins w:id="201" w:author="N0001150" w:date="2015-05-27T09:50:00Z"/>
              <w:del w:id="202" w:author="Ramasubramani, Hariharan" w:date="2015-07-17T12:50:00Z"/>
              <w:rFonts w:asciiTheme="minorHAnsi" w:hAnsiTheme="minorHAnsi" w:cstheme="minorBidi"/>
              <w:b w:val="0"/>
              <w:bCs w:val="0"/>
              <w:caps w:val="0"/>
              <w:noProof/>
              <w:szCs w:val="22"/>
            </w:rPr>
          </w:pPr>
          <w:ins w:id="203" w:author="N0001150" w:date="2015-05-27T09:50:00Z">
            <w:del w:id="204" w:author="Ramasubramani, Hariharan" w:date="2015-07-17T12:50:00Z">
              <w:r w:rsidRPr="00CD1E8A" w:rsidDel="003E0C01">
                <w:rPr>
                  <w:rStyle w:val="Hyperlink"/>
                  <w:rFonts w:cstheme="minorHAnsi"/>
                  <w:noProof/>
                </w:rPr>
                <w:delText>5.</w:delText>
              </w:r>
              <w:r w:rsidRPr="00CD1E8A" w:rsidDel="003E0C01">
                <w:rPr>
                  <w:noProof/>
                </w:rPr>
                <w:tab/>
              </w:r>
              <w:r w:rsidRPr="00CD1E8A" w:rsidDel="003E0C01">
                <w:rPr>
                  <w:rStyle w:val="Hyperlink"/>
                  <w:rFonts w:cstheme="minorHAnsi"/>
                  <w:noProof/>
                </w:rPr>
                <w:delText>Create/Modify a Form in form Detail View</w:delText>
              </w:r>
              <w:r w:rsidRPr="00CD1E8A" w:rsidDel="003E0C01">
                <w:rPr>
                  <w:noProof/>
                  <w:webHidden/>
                </w:rPr>
                <w:tab/>
                <w:delText>33</w:delText>
              </w:r>
            </w:del>
          </w:ins>
        </w:p>
        <w:p w14:paraId="503CBD9D" w14:textId="77777777" w:rsidR="00131070" w:rsidRPr="00CD1E8A" w:rsidDel="003E0C01" w:rsidRDefault="00131070">
          <w:pPr>
            <w:pStyle w:val="TOC1"/>
            <w:tabs>
              <w:tab w:val="left" w:pos="960"/>
              <w:tab w:val="right" w:leader="dot" w:pos="10790"/>
            </w:tabs>
            <w:rPr>
              <w:ins w:id="205" w:author="N0001150" w:date="2015-05-27T09:50:00Z"/>
              <w:del w:id="206" w:author="Ramasubramani, Hariharan" w:date="2015-07-17T12:50:00Z"/>
              <w:rFonts w:asciiTheme="minorHAnsi" w:hAnsiTheme="minorHAnsi" w:cstheme="minorBidi"/>
              <w:b w:val="0"/>
              <w:bCs w:val="0"/>
              <w:caps w:val="0"/>
              <w:noProof/>
              <w:szCs w:val="22"/>
            </w:rPr>
          </w:pPr>
          <w:ins w:id="207" w:author="N0001150" w:date="2015-05-27T09:50:00Z">
            <w:del w:id="208" w:author="Ramasubramani, Hariharan" w:date="2015-07-17T12:50:00Z">
              <w:r w:rsidRPr="00CD1E8A" w:rsidDel="003E0C01">
                <w:rPr>
                  <w:rStyle w:val="Hyperlink"/>
                  <w:rFonts w:cstheme="minorHAnsi"/>
                  <w:noProof/>
                </w:rPr>
                <w:delText>6.</w:delText>
              </w:r>
              <w:r w:rsidRPr="00CD1E8A" w:rsidDel="003E0C01">
                <w:rPr>
                  <w:noProof/>
                </w:rPr>
                <w:tab/>
              </w:r>
              <w:r w:rsidRPr="00CD1E8A" w:rsidDel="003E0C01">
                <w:rPr>
                  <w:rStyle w:val="Hyperlink"/>
                  <w:rFonts w:cstheme="minorHAnsi"/>
                  <w:noProof/>
                </w:rPr>
                <w:delText>(Empty) Forms Grouping CR 289</w:delText>
              </w:r>
              <w:r w:rsidRPr="00CD1E8A" w:rsidDel="003E0C01">
                <w:rPr>
                  <w:noProof/>
                  <w:webHidden/>
                </w:rPr>
                <w:tab/>
                <w:delText>56</w:delText>
              </w:r>
            </w:del>
          </w:ins>
        </w:p>
        <w:p w14:paraId="45430035" w14:textId="77777777" w:rsidR="00131070" w:rsidRPr="00CD1E8A" w:rsidDel="003E0C01" w:rsidRDefault="00131070">
          <w:pPr>
            <w:pStyle w:val="TOC1"/>
            <w:tabs>
              <w:tab w:val="left" w:pos="960"/>
              <w:tab w:val="right" w:leader="dot" w:pos="10790"/>
            </w:tabs>
            <w:rPr>
              <w:ins w:id="209" w:author="N0001150" w:date="2015-05-27T09:50:00Z"/>
              <w:del w:id="210" w:author="Ramasubramani, Hariharan" w:date="2015-07-17T12:50:00Z"/>
              <w:rFonts w:asciiTheme="minorHAnsi" w:hAnsiTheme="minorHAnsi" w:cstheme="minorBidi"/>
              <w:b w:val="0"/>
              <w:bCs w:val="0"/>
              <w:caps w:val="0"/>
              <w:noProof/>
              <w:szCs w:val="22"/>
            </w:rPr>
          </w:pPr>
          <w:ins w:id="211" w:author="N0001150" w:date="2015-05-27T09:50:00Z">
            <w:del w:id="212" w:author="Ramasubramani, Hariharan" w:date="2015-07-17T12:50:00Z">
              <w:r w:rsidRPr="00CD1E8A" w:rsidDel="003E0C01">
                <w:rPr>
                  <w:rStyle w:val="Hyperlink"/>
                  <w:rFonts w:cstheme="minorHAnsi"/>
                  <w:noProof/>
                </w:rPr>
                <w:delText>7.</w:delText>
              </w:r>
              <w:r w:rsidRPr="00CD1E8A" w:rsidDel="003E0C01">
                <w:rPr>
                  <w:noProof/>
                </w:rPr>
                <w:tab/>
              </w:r>
              <w:r w:rsidRPr="00CD1E8A" w:rsidDel="003E0C01">
                <w:rPr>
                  <w:rStyle w:val="Hyperlink"/>
                  <w:rFonts w:cstheme="minorHAnsi"/>
                  <w:noProof/>
                </w:rPr>
                <w:delText>Uploading and Viewing a Form</w:delText>
              </w:r>
              <w:r w:rsidRPr="00CD1E8A" w:rsidDel="003E0C01">
                <w:rPr>
                  <w:noProof/>
                  <w:webHidden/>
                </w:rPr>
                <w:tab/>
                <w:delText>57</w:delText>
              </w:r>
            </w:del>
          </w:ins>
        </w:p>
        <w:p w14:paraId="366BD8BB" w14:textId="77777777" w:rsidR="00131070" w:rsidRPr="00CD1E8A" w:rsidDel="003E0C01" w:rsidRDefault="00131070">
          <w:pPr>
            <w:pStyle w:val="TOC1"/>
            <w:tabs>
              <w:tab w:val="left" w:pos="960"/>
              <w:tab w:val="right" w:leader="dot" w:pos="10790"/>
            </w:tabs>
            <w:rPr>
              <w:ins w:id="213" w:author="N0001150" w:date="2015-05-27T09:50:00Z"/>
              <w:del w:id="214" w:author="Ramasubramani, Hariharan" w:date="2015-07-17T12:50:00Z"/>
              <w:rFonts w:asciiTheme="minorHAnsi" w:hAnsiTheme="minorHAnsi" w:cstheme="minorBidi"/>
              <w:b w:val="0"/>
              <w:bCs w:val="0"/>
              <w:caps w:val="0"/>
              <w:noProof/>
              <w:szCs w:val="22"/>
            </w:rPr>
          </w:pPr>
          <w:ins w:id="215" w:author="N0001150" w:date="2015-05-27T09:50:00Z">
            <w:del w:id="216" w:author="Ramasubramani, Hariharan" w:date="2015-07-17T12:50:00Z">
              <w:r w:rsidRPr="00CD1E8A" w:rsidDel="003E0C01">
                <w:rPr>
                  <w:rStyle w:val="Hyperlink"/>
                  <w:rFonts w:cstheme="minorHAnsi"/>
                  <w:noProof/>
                </w:rPr>
                <w:delText>8.</w:delText>
              </w:r>
              <w:r w:rsidRPr="00CD1E8A" w:rsidDel="003E0C01">
                <w:rPr>
                  <w:noProof/>
                </w:rPr>
                <w:tab/>
              </w:r>
              <w:r w:rsidRPr="00CD1E8A" w:rsidDel="003E0C01">
                <w:rPr>
                  <w:rStyle w:val="Hyperlink"/>
                  <w:rFonts w:cstheme="minorHAnsi"/>
                  <w:noProof/>
                </w:rPr>
                <w:delText>Create/Modify Document Packages</w:delText>
              </w:r>
              <w:r w:rsidRPr="00CD1E8A" w:rsidDel="003E0C01">
                <w:rPr>
                  <w:noProof/>
                  <w:webHidden/>
                </w:rPr>
                <w:tab/>
                <w:delText>60</w:delText>
              </w:r>
            </w:del>
          </w:ins>
        </w:p>
        <w:p w14:paraId="626651DA" w14:textId="77777777" w:rsidR="00131070" w:rsidRPr="00CD1E8A" w:rsidDel="003E0C01" w:rsidRDefault="00131070">
          <w:pPr>
            <w:pStyle w:val="TOC1"/>
            <w:tabs>
              <w:tab w:val="left" w:pos="960"/>
              <w:tab w:val="right" w:leader="dot" w:pos="10790"/>
            </w:tabs>
            <w:rPr>
              <w:ins w:id="217" w:author="N0001150" w:date="2015-05-27T09:50:00Z"/>
              <w:del w:id="218" w:author="Ramasubramani, Hariharan" w:date="2015-07-17T12:50:00Z"/>
              <w:rFonts w:asciiTheme="minorHAnsi" w:hAnsiTheme="minorHAnsi" w:cstheme="minorBidi"/>
              <w:b w:val="0"/>
              <w:bCs w:val="0"/>
              <w:caps w:val="0"/>
              <w:noProof/>
              <w:szCs w:val="22"/>
            </w:rPr>
          </w:pPr>
          <w:ins w:id="219" w:author="N0001150" w:date="2015-05-27T09:50:00Z">
            <w:del w:id="220" w:author="Ramasubramani, Hariharan" w:date="2015-07-17T12:50:00Z">
              <w:r w:rsidRPr="00CD1E8A" w:rsidDel="003E0C01">
                <w:rPr>
                  <w:rStyle w:val="Hyperlink"/>
                  <w:rFonts w:cstheme="minorHAnsi"/>
                  <w:noProof/>
                </w:rPr>
                <w:delText>9.</w:delText>
              </w:r>
              <w:r w:rsidRPr="00CD1E8A" w:rsidDel="003E0C01">
                <w:rPr>
                  <w:noProof/>
                </w:rPr>
                <w:tab/>
              </w:r>
              <w:r w:rsidRPr="00CD1E8A" w:rsidDel="003E0C01">
                <w:rPr>
                  <w:rStyle w:val="Hyperlink"/>
                  <w:rFonts w:cstheme="minorHAnsi"/>
                  <w:noProof/>
                </w:rPr>
                <w:delText>FRMS Query and Export</w:delText>
              </w:r>
              <w:r w:rsidRPr="00CD1E8A" w:rsidDel="003E0C01">
                <w:rPr>
                  <w:noProof/>
                  <w:webHidden/>
                </w:rPr>
                <w:tab/>
                <w:delText>80</w:delText>
              </w:r>
            </w:del>
          </w:ins>
        </w:p>
        <w:p w14:paraId="0A5F02D2" w14:textId="77777777" w:rsidR="00131070" w:rsidRPr="00CD1E8A" w:rsidDel="003E0C01" w:rsidRDefault="00131070">
          <w:pPr>
            <w:pStyle w:val="TOC1"/>
            <w:tabs>
              <w:tab w:val="left" w:pos="960"/>
              <w:tab w:val="right" w:leader="dot" w:pos="10790"/>
            </w:tabs>
            <w:rPr>
              <w:ins w:id="221" w:author="N0001150" w:date="2015-05-27T09:50:00Z"/>
              <w:del w:id="222" w:author="Ramasubramani, Hariharan" w:date="2015-07-17T12:50:00Z"/>
              <w:rFonts w:asciiTheme="minorHAnsi" w:hAnsiTheme="minorHAnsi" w:cstheme="minorBidi"/>
              <w:b w:val="0"/>
              <w:bCs w:val="0"/>
              <w:caps w:val="0"/>
              <w:noProof/>
              <w:szCs w:val="22"/>
            </w:rPr>
          </w:pPr>
          <w:ins w:id="223" w:author="N0001150" w:date="2015-05-27T09:50:00Z">
            <w:del w:id="224" w:author="Ramasubramani, Hariharan" w:date="2015-07-17T12:50:00Z">
              <w:r w:rsidRPr="00CD1E8A" w:rsidDel="003E0C01">
                <w:rPr>
                  <w:rStyle w:val="Hyperlink"/>
                  <w:rFonts w:cstheme="minorHAnsi"/>
                  <w:noProof/>
                </w:rPr>
                <w:delText>10.</w:delText>
              </w:r>
              <w:r w:rsidRPr="00CD1E8A" w:rsidDel="003E0C01">
                <w:rPr>
                  <w:noProof/>
                </w:rPr>
                <w:tab/>
              </w:r>
              <w:r w:rsidRPr="00CD1E8A" w:rsidDel="003E0C01">
                <w:rPr>
                  <w:rStyle w:val="Hyperlink"/>
                  <w:rFonts w:cstheme="minorHAnsi"/>
                  <w:noProof/>
                </w:rPr>
                <w:delText>(Empty) FRMS Queries from External Systems</w:delText>
              </w:r>
              <w:r w:rsidRPr="00CD1E8A" w:rsidDel="003E0C01">
                <w:rPr>
                  <w:noProof/>
                  <w:webHidden/>
                </w:rPr>
                <w:tab/>
                <w:delText>89</w:delText>
              </w:r>
            </w:del>
          </w:ins>
        </w:p>
        <w:p w14:paraId="79FBF7F8" w14:textId="77777777" w:rsidR="00131070" w:rsidRPr="00CD1E8A" w:rsidDel="003E0C01" w:rsidRDefault="00131070">
          <w:pPr>
            <w:pStyle w:val="TOC1"/>
            <w:tabs>
              <w:tab w:val="left" w:pos="960"/>
              <w:tab w:val="right" w:leader="dot" w:pos="10790"/>
            </w:tabs>
            <w:rPr>
              <w:ins w:id="225" w:author="N0001150" w:date="2015-05-27T09:50:00Z"/>
              <w:del w:id="226" w:author="Ramasubramani, Hariharan" w:date="2015-07-17T12:50:00Z"/>
              <w:rFonts w:asciiTheme="minorHAnsi" w:hAnsiTheme="minorHAnsi" w:cstheme="minorBidi"/>
              <w:b w:val="0"/>
              <w:bCs w:val="0"/>
              <w:caps w:val="0"/>
              <w:noProof/>
              <w:szCs w:val="22"/>
            </w:rPr>
          </w:pPr>
          <w:ins w:id="227" w:author="N0001150" w:date="2015-05-27T09:50:00Z">
            <w:del w:id="228" w:author="Ramasubramani, Hariharan" w:date="2015-07-17T12:50:00Z">
              <w:r w:rsidRPr="00CD1E8A" w:rsidDel="003E0C01">
                <w:rPr>
                  <w:rStyle w:val="Hyperlink"/>
                  <w:rFonts w:cstheme="minorHAnsi"/>
                  <w:noProof/>
                </w:rPr>
                <w:delText>11.</w:delText>
              </w:r>
              <w:r w:rsidRPr="00CD1E8A" w:rsidDel="003E0C01">
                <w:rPr>
                  <w:noProof/>
                </w:rPr>
                <w:tab/>
              </w:r>
              <w:r w:rsidRPr="00CD1E8A" w:rsidDel="003E0C01">
                <w:rPr>
                  <w:rStyle w:val="Hyperlink"/>
                  <w:rFonts w:cstheme="minorHAnsi"/>
                  <w:noProof/>
                </w:rPr>
                <w:delText>Promoting Document Meta-data</w:delText>
              </w:r>
              <w:r w:rsidRPr="00CD1E8A" w:rsidDel="003E0C01">
                <w:rPr>
                  <w:noProof/>
                  <w:webHidden/>
                </w:rPr>
                <w:tab/>
                <w:delText>89</w:delText>
              </w:r>
            </w:del>
          </w:ins>
        </w:p>
        <w:p w14:paraId="5264E273" w14:textId="77777777" w:rsidR="00131070" w:rsidRPr="00CD1E8A" w:rsidDel="003E0C01" w:rsidRDefault="00131070">
          <w:pPr>
            <w:pStyle w:val="TOC1"/>
            <w:tabs>
              <w:tab w:val="left" w:pos="960"/>
              <w:tab w:val="right" w:leader="dot" w:pos="10790"/>
            </w:tabs>
            <w:rPr>
              <w:ins w:id="229" w:author="N0001150" w:date="2015-05-27T09:50:00Z"/>
              <w:del w:id="230" w:author="Ramasubramani, Hariharan" w:date="2015-07-17T12:50:00Z"/>
              <w:rFonts w:asciiTheme="minorHAnsi" w:hAnsiTheme="minorHAnsi" w:cstheme="minorBidi"/>
              <w:b w:val="0"/>
              <w:bCs w:val="0"/>
              <w:caps w:val="0"/>
              <w:noProof/>
              <w:szCs w:val="22"/>
            </w:rPr>
          </w:pPr>
          <w:ins w:id="231" w:author="N0001150" w:date="2015-05-27T09:50:00Z">
            <w:del w:id="232" w:author="Ramasubramani, Hariharan" w:date="2015-07-17T12:50:00Z">
              <w:r w:rsidRPr="00CD1E8A" w:rsidDel="003E0C01">
                <w:rPr>
                  <w:rStyle w:val="Hyperlink"/>
                  <w:rFonts w:cstheme="minorHAnsi"/>
                  <w:noProof/>
                </w:rPr>
                <w:delText>12.</w:delText>
              </w:r>
              <w:r w:rsidRPr="00CD1E8A" w:rsidDel="003E0C01">
                <w:rPr>
                  <w:noProof/>
                </w:rPr>
                <w:tab/>
              </w:r>
              <w:r w:rsidRPr="00CD1E8A" w:rsidDel="003E0C01">
                <w:rPr>
                  <w:rStyle w:val="Hyperlink"/>
                  <w:rFonts w:cstheme="minorHAnsi"/>
                  <w:noProof/>
                </w:rPr>
                <w:delText>Initial Forms Module meta-data Load</w:delText>
              </w:r>
              <w:r w:rsidRPr="00CD1E8A" w:rsidDel="003E0C01">
                <w:rPr>
                  <w:noProof/>
                  <w:webHidden/>
                </w:rPr>
                <w:tab/>
                <w:delText>98</w:delText>
              </w:r>
            </w:del>
          </w:ins>
        </w:p>
        <w:p w14:paraId="03502B46" w14:textId="77777777" w:rsidR="00131070" w:rsidRPr="00CD1E8A" w:rsidDel="003E0C01" w:rsidRDefault="00131070">
          <w:pPr>
            <w:pStyle w:val="TOC1"/>
            <w:tabs>
              <w:tab w:val="left" w:pos="960"/>
              <w:tab w:val="right" w:leader="dot" w:pos="10790"/>
            </w:tabs>
            <w:rPr>
              <w:ins w:id="233" w:author="N0001150" w:date="2015-05-27T09:50:00Z"/>
              <w:del w:id="234" w:author="Ramasubramani, Hariharan" w:date="2015-07-17T12:50:00Z"/>
              <w:rFonts w:asciiTheme="minorHAnsi" w:hAnsiTheme="minorHAnsi" w:cstheme="minorBidi"/>
              <w:b w:val="0"/>
              <w:bCs w:val="0"/>
              <w:caps w:val="0"/>
              <w:noProof/>
              <w:szCs w:val="22"/>
            </w:rPr>
          </w:pPr>
          <w:ins w:id="235" w:author="N0001150" w:date="2015-05-27T09:50:00Z">
            <w:del w:id="236" w:author="Ramasubramani, Hariharan" w:date="2015-07-17T12:50:00Z">
              <w:r w:rsidRPr="00CD1E8A" w:rsidDel="003E0C01">
                <w:rPr>
                  <w:rStyle w:val="Hyperlink"/>
                  <w:rFonts w:cstheme="minorHAnsi"/>
                  <w:noProof/>
                </w:rPr>
                <w:delText>13.</w:delText>
              </w:r>
              <w:r w:rsidRPr="00CD1E8A" w:rsidDel="003E0C01">
                <w:rPr>
                  <w:noProof/>
                </w:rPr>
                <w:tab/>
              </w:r>
              <w:r w:rsidRPr="00CD1E8A" w:rsidDel="003E0C01">
                <w:rPr>
                  <w:rStyle w:val="Hyperlink"/>
                  <w:rFonts w:cstheme="minorHAnsi"/>
                  <w:noProof/>
                </w:rPr>
                <w:delText>Non-Functional Requirements</w:delText>
              </w:r>
              <w:r w:rsidRPr="00CD1E8A" w:rsidDel="003E0C01">
                <w:rPr>
                  <w:noProof/>
                  <w:webHidden/>
                </w:rPr>
                <w:tab/>
                <w:delText>98</w:delText>
              </w:r>
            </w:del>
          </w:ins>
        </w:p>
        <w:p w14:paraId="3598D992" w14:textId="77777777" w:rsidR="00131070" w:rsidRPr="00CD1E8A" w:rsidDel="003E0C01" w:rsidRDefault="00131070">
          <w:pPr>
            <w:pStyle w:val="TOC1"/>
            <w:tabs>
              <w:tab w:val="left" w:pos="960"/>
              <w:tab w:val="right" w:leader="dot" w:pos="10790"/>
            </w:tabs>
            <w:rPr>
              <w:ins w:id="237" w:author="N0001150" w:date="2015-05-27T09:50:00Z"/>
              <w:del w:id="238" w:author="Ramasubramani, Hariharan" w:date="2015-07-17T12:50:00Z"/>
              <w:rFonts w:asciiTheme="minorHAnsi" w:hAnsiTheme="minorHAnsi" w:cstheme="minorBidi"/>
              <w:b w:val="0"/>
              <w:bCs w:val="0"/>
              <w:caps w:val="0"/>
              <w:noProof/>
              <w:szCs w:val="22"/>
            </w:rPr>
          </w:pPr>
          <w:ins w:id="239" w:author="N0001150" w:date="2015-05-27T09:50:00Z">
            <w:del w:id="240" w:author="Ramasubramani, Hariharan" w:date="2015-07-17T12:50:00Z">
              <w:r w:rsidRPr="00CD1E8A" w:rsidDel="003E0C01">
                <w:rPr>
                  <w:rStyle w:val="Hyperlink"/>
                  <w:rFonts w:cstheme="minorHAnsi"/>
                  <w:noProof/>
                </w:rPr>
                <w:delText>14.</w:delText>
              </w:r>
              <w:r w:rsidRPr="00CD1E8A" w:rsidDel="003E0C01">
                <w:rPr>
                  <w:noProof/>
                </w:rPr>
                <w:tab/>
              </w:r>
              <w:r w:rsidRPr="00CD1E8A" w:rsidDel="003E0C01">
                <w:rPr>
                  <w:rStyle w:val="Hyperlink"/>
                  <w:rFonts w:cstheme="minorHAnsi"/>
                  <w:noProof/>
                </w:rPr>
                <w:delText>Record Indexing Code (RIC) CR 192</w:delText>
              </w:r>
              <w:r w:rsidRPr="00CD1E8A" w:rsidDel="003E0C01">
                <w:rPr>
                  <w:noProof/>
                  <w:webHidden/>
                </w:rPr>
                <w:tab/>
                <w:delText>99</w:delText>
              </w:r>
            </w:del>
          </w:ins>
        </w:p>
        <w:p w14:paraId="43DF9846" w14:textId="77777777" w:rsidR="00131070" w:rsidRPr="00CD1E8A" w:rsidDel="003E0C01" w:rsidRDefault="00131070">
          <w:pPr>
            <w:pStyle w:val="TOC1"/>
            <w:tabs>
              <w:tab w:val="left" w:pos="960"/>
              <w:tab w:val="right" w:leader="dot" w:pos="10790"/>
            </w:tabs>
            <w:rPr>
              <w:ins w:id="241" w:author="N0001150" w:date="2015-05-27T09:50:00Z"/>
              <w:del w:id="242" w:author="Ramasubramani, Hariharan" w:date="2015-07-17T12:50:00Z"/>
              <w:rFonts w:asciiTheme="minorHAnsi" w:hAnsiTheme="minorHAnsi" w:cstheme="minorBidi"/>
              <w:b w:val="0"/>
              <w:bCs w:val="0"/>
              <w:caps w:val="0"/>
              <w:noProof/>
              <w:szCs w:val="22"/>
            </w:rPr>
          </w:pPr>
          <w:ins w:id="243" w:author="N0001150" w:date="2015-05-27T09:50:00Z">
            <w:del w:id="244" w:author="Ramasubramani, Hariharan" w:date="2015-07-17T12:50:00Z">
              <w:r w:rsidRPr="00CD1E8A" w:rsidDel="003E0C01">
                <w:rPr>
                  <w:rStyle w:val="Hyperlink"/>
                  <w:rFonts w:cstheme="minorHAnsi"/>
                  <w:noProof/>
                </w:rPr>
                <w:delText>15.</w:delText>
              </w:r>
              <w:r w:rsidRPr="00CD1E8A" w:rsidDel="003E0C01">
                <w:rPr>
                  <w:noProof/>
                </w:rPr>
                <w:tab/>
              </w:r>
              <w:r w:rsidRPr="00CD1E8A" w:rsidDel="003E0C01">
                <w:rPr>
                  <w:rStyle w:val="Hyperlink"/>
                  <w:rFonts w:cstheme="minorHAnsi"/>
                  <w:noProof/>
                </w:rPr>
                <w:delText>Appendix</w:delText>
              </w:r>
              <w:r w:rsidRPr="00CD1E8A" w:rsidDel="003E0C01">
                <w:rPr>
                  <w:noProof/>
                  <w:webHidden/>
                </w:rPr>
                <w:tab/>
                <w:delText>100</w:delText>
              </w:r>
            </w:del>
          </w:ins>
        </w:p>
        <w:p w14:paraId="3D65428E" w14:textId="77777777" w:rsidR="005F4718" w:rsidRPr="00CD1E8A" w:rsidDel="003E0C01" w:rsidRDefault="005F4718" w:rsidP="009C3129">
          <w:pPr>
            <w:pStyle w:val="TOC1"/>
            <w:tabs>
              <w:tab w:val="right" w:leader="dot" w:pos="10790"/>
            </w:tabs>
            <w:ind w:firstLine="0"/>
            <w:rPr>
              <w:del w:id="245" w:author="Ramasubramani, Hariharan" w:date="2015-07-17T12:50:00Z"/>
              <w:rFonts w:asciiTheme="minorHAnsi" w:hAnsiTheme="minorHAnsi" w:cstheme="minorBidi"/>
              <w:b w:val="0"/>
              <w:bCs w:val="0"/>
              <w:caps w:val="0"/>
              <w:noProof/>
              <w:szCs w:val="22"/>
            </w:rPr>
          </w:pPr>
          <w:del w:id="246" w:author="Ramasubramani, Hariharan" w:date="2015-07-17T12:50:00Z">
            <w:r w:rsidRPr="00CD1E8A" w:rsidDel="003E0C01">
              <w:rPr>
                <w:rPrChange w:id="247" w:author="Ramasubramani, Hariharan" w:date="2015-07-21T09:29:00Z">
                  <w:rPr>
                    <w:rStyle w:val="Hyperlink"/>
                    <w:rFonts w:cstheme="minorHAnsi"/>
                    <w:b w:val="0"/>
                    <w:bCs w:val="0"/>
                    <w:caps w:val="0"/>
                    <w:noProof/>
                  </w:rPr>
                </w:rPrChange>
              </w:rPr>
              <w:delText>Overview</w:delText>
            </w:r>
            <w:r w:rsidRPr="00CD1E8A" w:rsidDel="003E0C01">
              <w:rPr>
                <w:noProof/>
                <w:webHidden/>
              </w:rPr>
              <w:tab/>
              <w:delText>4</w:delText>
            </w:r>
          </w:del>
        </w:p>
        <w:p w14:paraId="70B719A0" w14:textId="77777777" w:rsidR="005F4718" w:rsidRPr="00CD1E8A" w:rsidDel="003E0C01" w:rsidRDefault="005F4718" w:rsidP="009C3129">
          <w:pPr>
            <w:pStyle w:val="TOC1"/>
            <w:tabs>
              <w:tab w:val="right" w:leader="dot" w:pos="10790"/>
            </w:tabs>
            <w:ind w:firstLine="0"/>
            <w:rPr>
              <w:del w:id="248" w:author="Ramasubramani, Hariharan" w:date="2015-07-17T12:50:00Z"/>
              <w:rFonts w:asciiTheme="minorHAnsi" w:hAnsiTheme="minorHAnsi" w:cstheme="minorBidi"/>
              <w:b w:val="0"/>
              <w:bCs w:val="0"/>
              <w:caps w:val="0"/>
              <w:noProof/>
              <w:szCs w:val="22"/>
            </w:rPr>
          </w:pPr>
          <w:del w:id="249" w:author="Ramasubramani, Hariharan" w:date="2015-07-17T12:50:00Z">
            <w:r w:rsidRPr="00CD1E8A" w:rsidDel="003E0C01">
              <w:rPr>
                <w:rPrChange w:id="250" w:author="Ramasubramani, Hariharan" w:date="2015-07-21T09:29:00Z">
                  <w:rPr>
                    <w:rStyle w:val="Hyperlink"/>
                    <w:rFonts w:cstheme="minorHAnsi"/>
                    <w:b w:val="0"/>
                    <w:bCs w:val="0"/>
                    <w:caps w:val="0"/>
                    <w:noProof/>
                  </w:rPr>
                </w:rPrChange>
              </w:rPr>
              <w:delText>Out of Scope</w:delText>
            </w:r>
            <w:r w:rsidRPr="00CD1E8A" w:rsidDel="003E0C01">
              <w:rPr>
                <w:noProof/>
                <w:webHidden/>
              </w:rPr>
              <w:tab/>
              <w:delText>4</w:delText>
            </w:r>
          </w:del>
        </w:p>
        <w:p w14:paraId="3B5EF960" w14:textId="77777777" w:rsidR="005F4718" w:rsidRPr="00CD1E8A" w:rsidDel="003E0C01" w:rsidRDefault="005F4718" w:rsidP="009C3129">
          <w:pPr>
            <w:pStyle w:val="TOC1"/>
            <w:tabs>
              <w:tab w:val="right" w:leader="dot" w:pos="10790"/>
            </w:tabs>
            <w:ind w:firstLine="0"/>
            <w:rPr>
              <w:del w:id="251" w:author="Ramasubramani, Hariharan" w:date="2015-07-17T12:50:00Z"/>
              <w:rFonts w:asciiTheme="minorHAnsi" w:hAnsiTheme="minorHAnsi" w:cstheme="minorBidi"/>
              <w:b w:val="0"/>
              <w:bCs w:val="0"/>
              <w:caps w:val="0"/>
              <w:noProof/>
              <w:szCs w:val="22"/>
            </w:rPr>
          </w:pPr>
          <w:del w:id="252" w:author="Ramasubramani, Hariharan" w:date="2015-07-17T12:50:00Z">
            <w:r w:rsidRPr="00CD1E8A" w:rsidDel="003E0C01">
              <w:rPr>
                <w:rPrChange w:id="253" w:author="Ramasubramani, Hariharan" w:date="2015-07-21T09:29:00Z">
                  <w:rPr>
                    <w:rStyle w:val="Hyperlink"/>
                    <w:rFonts w:cstheme="minorHAnsi"/>
                    <w:b w:val="0"/>
                    <w:bCs w:val="0"/>
                    <w:caps w:val="0"/>
                    <w:noProof/>
                  </w:rPr>
                </w:rPrChange>
              </w:rPr>
              <w:delText>Assumptions</w:delText>
            </w:r>
            <w:r w:rsidRPr="00CD1E8A" w:rsidDel="003E0C01">
              <w:rPr>
                <w:noProof/>
                <w:webHidden/>
              </w:rPr>
              <w:tab/>
              <w:delText>4</w:delText>
            </w:r>
          </w:del>
        </w:p>
        <w:p w14:paraId="4591A13B" w14:textId="77777777" w:rsidR="005F4718" w:rsidRPr="00CD1E8A" w:rsidDel="003E0C01" w:rsidRDefault="005F4718" w:rsidP="009C3129">
          <w:pPr>
            <w:pStyle w:val="TOC1"/>
            <w:tabs>
              <w:tab w:val="right" w:leader="dot" w:pos="10790"/>
            </w:tabs>
            <w:ind w:firstLine="0"/>
            <w:rPr>
              <w:del w:id="254" w:author="Ramasubramani, Hariharan" w:date="2015-07-17T12:50:00Z"/>
              <w:rFonts w:asciiTheme="minorHAnsi" w:hAnsiTheme="minorHAnsi" w:cstheme="minorBidi"/>
              <w:b w:val="0"/>
              <w:bCs w:val="0"/>
              <w:caps w:val="0"/>
              <w:noProof/>
              <w:szCs w:val="22"/>
            </w:rPr>
          </w:pPr>
          <w:del w:id="255" w:author="Ramasubramani, Hariharan" w:date="2015-07-17T12:50:00Z">
            <w:r w:rsidRPr="00CD1E8A" w:rsidDel="003E0C01">
              <w:rPr>
                <w:rPrChange w:id="256" w:author="Ramasubramani, Hariharan" w:date="2015-07-21T09:29:00Z">
                  <w:rPr>
                    <w:rStyle w:val="Hyperlink"/>
                    <w:rFonts w:cstheme="minorHAnsi"/>
                    <w:b w:val="0"/>
                    <w:bCs w:val="0"/>
                    <w:caps w:val="0"/>
                    <w:noProof/>
                  </w:rPr>
                </w:rPrChange>
              </w:rPr>
              <w:delText>Supporting Documents</w:delText>
            </w:r>
            <w:r w:rsidRPr="00CD1E8A" w:rsidDel="003E0C01">
              <w:rPr>
                <w:noProof/>
                <w:webHidden/>
              </w:rPr>
              <w:tab/>
              <w:delText>4</w:delText>
            </w:r>
          </w:del>
        </w:p>
        <w:p w14:paraId="7EE3279A" w14:textId="77777777" w:rsidR="005F4718" w:rsidRPr="00CD1E8A" w:rsidDel="003E0C01" w:rsidRDefault="005F4718" w:rsidP="009C3129">
          <w:pPr>
            <w:pStyle w:val="TOC1"/>
            <w:tabs>
              <w:tab w:val="right" w:leader="dot" w:pos="10790"/>
            </w:tabs>
            <w:ind w:firstLine="0"/>
            <w:rPr>
              <w:del w:id="257" w:author="Ramasubramani, Hariharan" w:date="2015-07-17T12:50:00Z"/>
              <w:rFonts w:asciiTheme="minorHAnsi" w:hAnsiTheme="minorHAnsi" w:cstheme="minorBidi"/>
              <w:b w:val="0"/>
              <w:bCs w:val="0"/>
              <w:caps w:val="0"/>
              <w:noProof/>
              <w:szCs w:val="22"/>
            </w:rPr>
          </w:pPr>
          <w:del w:id="258" w:author="Ramasubramani, Hariharan" w:date="2015-07-17T12:50:00Z">
            <w:r w:rsidRPr="00CD1E8A" w:rsidDel="003E0C01">
              <w:rPr>
                <w:rPrChange w:id="259" w:author="Ramasubramani, Hariharan" w:date="2015-07-21T09:29:00Z">
                  <w:rPr>
                    <w:rStyle w:val="Hyperlink"/>
                    <w:rFonts w:cstheme="minorHAnsi"/>
                    <w:b w:val="0"/>
                    <w:bCs w:val="0"/>
                    <w:caps w:val="0"/>
                    <w:noProof/>
                  </w:rPr>
                </w:rPrChange>
              </w:rPr>
              <w:delText>Outstanding Issues</w:delText>
            </w:r>
            <w:r w:rsidRPr="00CD1E8A" w:rsidDel="003E0C01">
              <w:rPr>
                <w:noProof/>
                <w:webHidden/>
              </w:rPr>
              <w:tab/>
              <w:delText>5</w:delText>
            </w:r>
          </w:del>
        </w:p>
        <w:p w14:paraId="6B73309C" w14:textId="77777777" w:rsidR="005F4718" w:rsidRPr="00CD1E8A" w:rsidDel="003E0C01" w:rsidRDefault="005F4718" w:rsidP="009C3129">
          <w:pPr>
            <w:pStyle w:val="TOC1"/>
            <w:tabs>
              <w:tab w:val="right" w:leader="dot" w:pos="10790"/>
            </w:tabs>
            <w:ind w:firstLine="0"/>
            <w:rPr>
              <w:del w:id="260" w:author="Ramasubramani, Hariharan" w:date="2015-07-17T12:50:00Z"/>
              <w:rFonts w:asciiTheme="minorHAnsi" w:hAnsiTheme="minorHAnsi" w:cstheme="minorBidi"/>
              <w:b w:val="0"/>
              <w:bCs w:val="0"/>
              <w:caps w:val="0"/>
              <w:noProof/>
              <w:szCs w:val="22"/>
            </w:rPr>
          </w:pPr>
          <w:del w:id="261" w:author="Ramasubramani, Hariharan" w:date="2015-07-17T12:50:00Z">
            <w:r w:rsidRPr="00CD1E8A" w:rsidDel="003E0C01">
              <w:rPr>
                <w:rPrChange w:id="262" w:author="Ramasubramani, Hariharan" w:date="2015-07-21T09:29:00Z">
                  <w:rPr>
                    <w:rStyle w:val="Hyperlink"/>
                    <w:rFonts w:cstheme="minorHAnsi"/>
                    <w:b w:val="0"/>
                    <w:bCs w:val="0"/>
                    <w:caps w:val="0"/>
                    <w:noProof/>
                  </w:rPr>
                </w:rPrChange>
              </w:rPr>
              <w:delText>Glossary of Terms</w:delText>
            </w:r>
            <w:r w:rsidRPr="00CD1E8A" w:rsidDel="003E0C01">
              <w:rPr>
                <w:noProof/>
                <w:webHidden/>
              </w:rPr>
              <w:tab/>
              <w:delText>5</w:delText>
            </w:r>
          </w:del>
        </w:p>
        <w:p w14:paraId="3D1CBFA4" w14:textId="77777777" w:rsidR="005F4718" w:rsidRPr="00CD1E8A" w:rsidDel="003E0C01" w:rsidRDefault="005F4718" w:rsidP="009C3129">
          <w:pPr>
            <w:pStyle w:val="TOC1"/>
            <w:tabs>
              <w:tab w:val="right" w:leader="dot" w:pos="10790"/>
            </w:tabs>
            <w:ind w:firstLine="0"/>
            <w:rPr>
              <w:del w:id="263" w:author="Ramasubramani, Hariharan" w:date="2015-07-17T12:50:00Z"/>
              <w:rFonts w:asciiTheme="minorHAnsi" w:hAnsiTheme="minorHAnsi" w:cstheme="minorBidi"/>
              <w:b w:val="0"/>
              <w:bCs w:val="0"/>
              <w:caps w:val="0"/>
              <w:noProof/>
              <w:szCs w:val="22"/>
            </w:rPr>
          </w:pPr>
          <w:del w:id="264" w:author="Ramasubramani, Hariharan" w:date="2015-07-17T12:50:00Z">
            <w:r w:rsidRPr="00CD1E8A" w:rsidDel="003E0C01">
              <w:rPr>
                <w:rPrChange w:id="265" w:author="Ramasubramani, Hariharan" w:date="2015-07-21T09:29:00Z">
                  <w:rPr>
                    <w:rStyle w:val="Hyperlink"/>
                    <w:rFonts w:cstheme="minorHAnsi"/>
                    <w:b w:val="0"/>
                    <w:bCs w:val="0"/>
                    <w:caps w:val="0"/>
                    <w:noProof/>
                  </w:rPr>
                </w:rPrChange>
              </w:rPr>
              <w:delText>135:  DETAILED BUSINESS REQUIREMENTS</w:delText>
            </w:r>
            <w:r w:rsidRPr="00CD1E8A" w:rsidDel="003E0C01">
              <w:rPr>
                <w:noProof/>
                <w:webHidden/>
              </w:rPr>
              <w:tab/>
              <w:delText>6</w:delText>
            </w:r>
          </w:del>
        </w:p>
        <w:p w14:paraId="12F0D0DF" w14:textId="77777777" w:rsidR="005F4718" w:rsidRPr="00CD1E8A" w:rsidDel="003E0C01" w:rsidRDefault="005F4718" w:rsidP="009C3129">
          <w:pPr>
            <w:pStyle w:val="TOC1"/>
            <w:tabs>
              <w:tab w:val="left" w:pos="960"/>
              <w:tab w:val="right" w:leader="dot" w:pos="10790"/>
            </w:tabs>
            <w:ind w:firstLine="0"/>
            <w:rPr>
              <w:del w:id="266" w:author="Ramasubramani, Hariharan" w:date="2015-07-17T12:50:00Z"/>
              <w:rFonts w:asciiTheme="minorHAnsi" w:hAnsiTheme="minorHAnsi" w:cstheme="minorBidi"/>
              <w:b w:val="0"/>
              <w:bCs w:val="0"/>
              <w:caps w:val="0"/>
              <w:noProof/>
              <w:szCs w:val="22"/>
            </w:rPr>
          </w:pPr>
          <w:del w:id="267" w:author="Ramasubramani, Hariharan" w:date="2015-07-17T12:50:00Z">
            <w:r w:rsidRPr="00CD1E8A" w:rsidDel="003E0C01">
              <w:rPr>
                <w:rPrChange w:id="268" w:author="Ramasubramani, Hariharan" w:date="2015-07-21T09:29:00Z">
                  <w:rPr>
                    <w:rStyle w:val="Hyperlink"/>
                    <w:rFonts w:cstheme="minorHAnsi"/>
                    <w:b w:val="0"/>
                    <w:bCs w:val="0"/>
                    <w:caps w:val="0"/>
                    <w:noProof/>
                  </w:rPr>
                </w:rPrChange>
              </w:rPr>
              <w:delText>1.</w:delText>
            </w:r>
            <w:r w:rsidRPr="00CD1E8A" w:rsidDel="003E0C01">
              <w:rPr>
                <w:noProof/>
              </w:rPr>
              <w:tab/>
            </w:r>
            <w:r w:rsidRPr="00CD1E8A" w:rsidDel="003E0C01">
              <w:rPr>
                <w:rPrChange w:id="269" w:author="Ramasubramani, Hariharan" w:date="2015-07-21T09:29:00Z">
                  <w:rPr>
                    <w:rStyle w:val="Hyperlink"/>
                    <w:rFonts w:cstheme="minorHAnsi"/>
                    <w:b w:val="0"/>
                    <w:bCs w:val="0"/>
                    <w:caps w:val="0"/>
                    <w:noProof/>
                  </w:rPr>
                </w:rPrChange>
              </w:rPr>
              <w:delText>Common Requirements</w:delText>
            </w:r>
            <w:r w:rsidRPr="00CD1E8A" w:rsidDel="003E0C01">
              <w:rPr>
                <w:noProof/>
                <w:webHidden/>
              </w:rPr>
              <w:tab/>
              <w:delText>6</w:delText>
            </w:r>
          </w:del>
        </w:p>
        <w:p w14:paraId="3B89A9C4" w14:textId="77777777" w:rsidR="005F4718" w:rsidRPr="00CD1E8A" w:rsidDel="003E0C01" w:rsidRDefault="005F4718" w:rsidP="009C3129">
          <w:pPr>
            <w:pStyle w:val="TOC1"/>
            <w:tabs>
              <w:tab w:val="left" w:pos="960"/>
              <w:tab w:val="right" w:leader="dot" w:pos="10790"/>
            </w:tabs>
            <w:ind w:firstLine="0"/>
            <w:rPr>
              <w:del w:id="270" w:author="Ramasubramani, Hariharan" w:date="2015-07-17T12:50:00Z"/>
              <w:rFonts w:asciiTheme="minorHAnsi" w:hAnsiTheme="minorHAnsi" w:cstheme="minorBidi"/>
              <w:b w:val="0"/>
              <w:bCs w:val="0"/>
              <w:caps w:val="0"/>
              <w:noProof/>
              <w:szCs w:val="22"/>
            </w:rPr>
          </w:pPr>
          <w:del w:id="271" w:author="Ramasubramani, Hariharan" w:date="2015-07-17T12:50:00Z">
            <w:r w:rsidRPr="00CD1E8A" w:rsidDel="003E0C01">
              <w:rPr>
                <w:rPrChange w:id="272" w:author="Ramasubramani, Hariharan" w:date="2015-07-21T09:29:00Z">
                  <w:rPr>
                    <w:rStyle w:val="Hyperlink"/>
                    <w:rFonts w:cstheme="minorHAnsi"/>
                    <w:b w:val="0"/>
                    <w:bCs w:val="0"/>
                    <w:caps w:val="0"/>
                    <w:noProof/>
                  </w:rPr>
                </w:rPrChange>
              </w:rPr>
              <w:delText>2.</w:delText>
            </w:r>
            <w:r w:rsidRPr="00CD1E8A" w:rsidDel="003E0C01">
              <w:rPr>
                <w:noProof/>
              </w:rPr>
              <w:tab/>
            </w:r>
            <w:r w:rsidRPr="00CD1E8A" w:rsidDel="003E0C01">
              <w:rPr>
                <w:rPrChange w:id="273" w:author="Ramasubramani, Hariharan" w:date="2015-07-21T09:29:00Z">
                  <w:rPr>
                    <w:rStyle w:val="Hyperlink"/>
                    <w:rFonts w:cstheme="minorHAnsi"/>
                    <w:b w:val="0"/>
                    <w:bCs w:val="0"/>
                    <w:caps w:val="0"/>
                    <w:noProof/>
                  </w:rPr>
                </w:rPrChange>
              </w:rPr>
              <w:delText>User Administration</w:delText>
            </w:r>
            <w:r w:rsidRPr="00CD1E8A" w:rsidDel="003E0C01">
              <w:rPr>
                <w:noProof/>
                <w:webHidden/>
              </w:rPr>
              <w:tab/>
              <w:delText>8</w:delText>
            </w:r>
          </w:del>
        </w:p>
        <w:p w14:paraId="2B42AB3B" w14:textId="77777777" w:rsidR="005F4718" w:rsidRPr="00CD1E8A" w:rsidDel="003E0C01" w:rsidRDefault="005F4718" w:rsidP="009C3129">
          <w:pPr>
            <w:pStyle w:val="TOC1"/>
            <w:tabs>
              <w:tab w:val="left" w:pos="960"/>
              <w:tab w:val="right" w:leader="dot" w:pos="10790"/>
            </w:tabs>
            <w:ind w:firstLine="0"/>
            <w:rPr>
              <w:del w:id="274" w:author="Ramasubramani, Hariharan" w:date="2015-07-17T12:50:00Z"/>
              <w:rFonts w:asciiTheme="minorHAnsi" w:hAnsiTheme="minorHAnsi" w:cstheme="minorBidi"/>
              <w:b w:val="0"/>
              <w:bCs w:val="0"/>
              <w:caps w:val="0"/>
              <w:noProof/>
              <w:szCs w:val="22"/>
            </w:rPr>
          </w:pPr>
          <w:del w:id="275" w:author="Ramasubramani, Hariharan" w:date="2015-07-17T12:50:00Z">
            <w:r w:rsidRPr="00CD1E8A" w:rsidDel="003E0C01">
              <w:rPr>
                <w:rPrChange w:id="276" w:author="Ramasubramani, Hariharan" w:date="2015-07-21T09:29:00Z">
                  <w:rPr>
                    <w:rStyle w:val="Hyperlink"/>
                    <w:rFonts w:cstheme="minorHAnsi"/>
                    <w:b w:val="0"/>
                    <w:bCs w:val="0"/>
                    <w:caps w:val="0"/>
                    <w:noProof/>
                  </w:rPr>
                </w:rPrChange>
              </w:rPr>
              <w:delText>3.</w:delText>
            </w:r>
            <w:r w:rsidRPr="00CD1E8A" w:rsidDel="003E0C01">
              <w:rPr>
                <w:noProof/>
              </w:rPr>
              <w:tab/>
            </w:r>
            <w:r w:rsidRPr="00CD1E8A" w:rsidDel="003E0C01">
              <w:rPr>
                <w:rPrChange w:id="277" w:author="Ramasubramani, Hariharan" w:date="2015-07-21T09:29:00Z">
                  <w:rPr>
                    <w:rStyle w:val="Hyperlink"/>
                    <w:rFonts w:cstheme="minorHAnsi"/>
                    <w:b w:val="0"/>
                    <w:bCs w:val="0"/>
                    <w:caps w:val="0"/>
                    <w:noProof/>
                  </w:rPr>
                </w:rPrChange>
              </w:rPr>
              <w:delText>Meta-data Administration</w:delText>
            </w:r>
            <w:r w:rsidRPr="00CD1E8A" w:rsidDel="003E0C01">
              <w:rPr>
                <w:noProof/>
                <w:webHidden/>
              </w:rPr>
              <w:tab/>
              <w:delText>11</w:delText>
            </w:r>
          </w:del>
        </w:p>
        <w:p w14:paraId="37AFC6E8" w14:textId="77777777" w:rsidR="005F4718" w:rsidRPr="00CD1E8A" w:rsidDel="003E0C01" w:rsidRDefault="005F4718" w:rsidP="009C3129">
          <w:pPr>
            <w:pStyle w:val="TOC1"/>
            <w:tabs>
              <w:tab w:val="left" w:pos="960"/>
              <w:tab w:val="right" w:leader="dot" w:pos="10790"/>
            </w:tabs>
            <w:ind w:firstLine="0"/>
            <w:rPr>
              <w:del w:id="278" w:author="Ramasubramani, Hariharan" w:date="2015-07-17T12:50:00Z"/>
              <w:rFonts w:asciiTheme="minorHAnsi" w:hAnsiTheme="minorHAnsi" w:cstheme="minorBidi"/>
              <w:b w:val="0"/>
              <w:bCs w:val="0"/>
              <w:caps w:val="0"/>
              <w:noProof/>
              <w:szCs w:val="22"/>
            </w:rPr>
          </w:pPr>
          <w:del w:id="279" w:author="Ramasubramani, Hariharan" w:date="2015-07-17T12:50:00Z">
            <w:r w:rsidRPr="00CD1E8A" w:rsidDel="003E0C01">
              <w:rPr>
                <w:rPrChange w:id="280" w:author="Ramasubramani, Hariharan" w:date="2015-07-21T09:29:00Z">
                  <w:rPr>
                    <w:rStyle w:val="Hyperlink"/>
                    <w:rFonts w:cstheme="minorHAnsi"/>
                    <w:b w:val="0"/>
                    <w:bCs w:val="0"/>
                    <w:caps w:val="0"/>
                    <w:noProof/>
                  </w:rPr>
                </w:rPrChange>
              </w:rPr>
              <w:delText>4.</w:delText>
            </w:r>
            <w:r w:rsidRPr="00CD1E8A" w:rsidDel="003E0C01">
              <w:rPr>
                <w:noProof/>
              </w:rPr>
              <w:tab/>
            </w:r>
            <w:r w:rsidRPr="00CD1E8A" w:rsidDel="003E0C01">
              <w:rPr>
                <w:rPrChange w:id="281" w:author="Ramasubramani, Hariharan" w:date="2015-07-21T09:29:00Z">
                  <w:rPr>
                    <w:rStyle w:val="Hyperlink"/>
                    <w:rFonts w:cstheme="minorHAnsi"/>
                    <w:b w:val="0"/>
                    <w:bCs w:val="0"/>
                    <w:caps w:val="0"/>
                    <w:noProof/>
                  </w:rPr>
                </w:rPrChange>
              </w:rPr>
              <w:delText>Create/Modify Record</w:delText>
            </w:r>
            <w:r w:rsidRPr="00CD1E8A" w:rsidDel="003E0C01">
              <w:rPr>
                <w:noProof/>
                <w:webHidden/>
              </w:rPr>
              <w:tab/>
              <w:delText>21</w:delText>
            </w:r>
          </w:del>
        </w:p>
        <w:p w14:paraId="6D6E8F44" w14:textId="77777777" w:rsidR="005F4718" w:rsidRPr="00CD1E8A" w:rsidDel="003E0C01" w:rsidRDefault="005F4718" w:rsidP="009C3129">
          <w:pPr>
            <w:pStyle w:val="TOC1"/>
            <w:tabs>
              <w:tab w:val="left" w:pos="960"/>
              <w:tab w:val="right" w:leader="dot" w:pos="10790"/>
            </w:tabs>
            <w:ind w:firstLine="0"/>
            <w:rPr>
              <w:del w:id="282" w:author="Ramasubramani, Hariharan" w:date="2015-07-17T12:50:00Z"/>
              <w:rFonts w:asciiTheme="minorHAnsi" w:hAnsiTheme="minorHAnsi" w:cstheme="minorBidi"/>
              <w:b w:val="0"/>
              <w:bCs w:val="0"/>
              <w:caps w:val="0"/>
              <w:noProof/>
              <w:szCs w:val="22"/>
            </w:rPr>
          </w:pPr>
          <w:del w:id="283" w:author="Ramasubramani, Hariharan" w:date="2015-07-17T12:50:00Z">
            <w:r w:rsidRPr="00CD1E8A" w:rsidDel="003E0C01">
              <w:rPr>
                <w:rPrChange w:id="284" w:author="Ramasubramani, Hariharan" w:date="2015-07-21T09:29:00Z">
                  <w:rPr>
                    <w:rStyle w:val="Hyperlink"/>
                    <w:rFonts w:cstheme="minorHAnsi"/>
                    <w:b w:val="0"/>
                    <w:bCs w:val="0"/>
                    <w:caps w:val="0"/>
                    <w:noProof/>
                  </w:rPr>
                </w:rPrChange>
              </w:rPr>
              <w:delText>5.</w:delText>
            </w:r>
            <w:r w:rsidRPr="00CD1E8A" w:rsidDel="003E0C01">
              <w:rPr>
                <w:noProof/>
              </w:rPr>
              <w:tab/>
            </w:r>
            <w:r w:rsidRPr="00CD1E8A" w:rsidDel="003E0C01">
              <w:rPr>
                <w:rPrChange w:id="285" w:author="Ramasubramani, Hariharan" w:date="2015-07-21T09:29:00Z">
                  <w:rPr>
                    <w:rStyle w:val="Hyperlink"/>
                    <w:rFonts w:cstheme="minorHAnsi"/>
                    <w:b w:val="0"/>
                    <w:bCs w:val="0"/>
                    <w:caps w:val="0"/>
                    <w:noProof/>
                  </w:rPr>
                </w:rPrChange>
              </w:rPr>
              <w:delText>Create/Modify a Form in form Detail View</w:delText>
            </w:r>
            <w:r w:rsidRPr="00CD1E8A" w:rsidDel="003E0C01">
              <w:rPr>
                <w:noProof/>
                <w:webHidden/>
              </w:rPr>
              <w:tab/>
              <w:delText>25</w:delText>
            </w:r>
          </w:del>
        </w:p>
        <w:p w14:paraId="457B0D80" w14:textId="77777777" w:rsidR="005F4718" w:rsidRPr="00CD1E8A" w:rsidDel="003E0C01" w:rsidRDefault="005F4718" w:rsidP="009C3129">
          <w:pPr>
            <w:pStyle w:val="TOC1"/>
            <w:tabs>
              <w:tab w:val="left" w:pos="960"/>
              <w:tab w:val="right" w:leader="dot" w:pos="10790"/>
            </w:tabs>
            <w:ind w:firstLine="0"/>
            <w:rPr>
              <w:del w:id="286" w:author="Ramasubramani, Hariharan" w:date="2015-07-17T12:50:00Z"/>
              <w:rFonts w:asciiTheme="minorHAnsi" w:hAnsiTheme="minorHAnsi" w:cstheme="minorBidi"/>
              <w:b w:val="0"/>
              <w:bCs w:val="0"/>
              <w:caps w:val="0"/>
              <w:noProof/>
              <w:szCs w:val="22"/>
            </w:rPr>
          </w:pPr>
          <w:del w:id="287" w:author="Ramasubramani, Hariharan" w:date="2015-07-17T12:50:00Z">
            <w:r w:rsidRPr="00CD1E8A" w:rsidDel="003E0C01">
              <w:rPr>
                <w:rPrChange w:id="288" w:author="Ramasubramani, Hariharan" w:date="2015-07-21T09:29:00Z">
                  <w:rPr>
                    <w:rStyle w:val="Hyperlink"/>
                    <w:rFonts w:cstheme="minorHAnsi"/>
                    <w:b w:val="0"/>
                    <w:bCs w:val="0"/>
                    <w:caps w:val="0"/>
                    <w:noProof/>
                  </w:rPr>
                </w:rPrChange>
              </w:rPr>
              <w:delText>6.</w:delText>
            </w:r>
            <w:r w:rsidRPr="00CD1E8A" w:rsidDel="003E0C01">
              <w:rPr>
                <w:noProof/>
              </w:rPr>
              <w:tab/>
            </w:r>
            <w:r w:rsidRPr="00CD1E8A" w:rsidDel="003E0C01">
              <w:rPr>
                <w:rPrChange w:id="289" w:author="Ramasubramani, Hariharan" w:date="2015-07-21T09:29:00Z">
                  <w:rPr>
                    <w:rStyle w:val="Hyperlink"/>
                    <w:rFonts w:cstheme="minorHAnsi"/>
                    <w:b w:val="0"/>
                    <w:bCs w:val="0"/>
                    <w:caps w:val="0"/>
                    <w:noProof/>
                  </w:rPr>
                </w:rPrChange>
              </w:rPr>
              <w:delText>Forms Grouping CR 289</w:delText>
            </w:r>
            <w:r w:rsidRPr="00CD1E8A" w:rsidDel="003E0C01">
              <w:rPr>
                <w:noProof/>
                <w:webHidden/>
              </w:rPr>
              <w:tab/>
              <w:delText>35</w:delText>
            </w:r>
          </w:del>
        </w:p>
        <w:p w14:paraId="1CC1D3A0" w14:textId="77777777" w:rsidR="005F4718" w:rsidRPr="00CD1E8A" w:rsidDel="003E0C01" w:rsidRDefault="005F4718" w:rsidP="009C3129">
          <w:pPr>
            <w:pStyle w:val="TOC1"/>
            <w:tabs>
              <w:tab w:val="left" w:pos="960"/>
              <w:tab w:val="right" w:leader="dot" w:pos="10790"/>
            </w:tabs>
            <w:ind w:firstLine="0"/>
            <w:rPr>
              <w:del w:id="290" w:author="Ramasubramani, Hariharan" w:date="2015-07-17T12:50:00Z"/>
              <w:rFonts w:asciiTheme="minorHAnsi" w:hAnsiTheme="minorHAnsi" w:cstheme="minorBidi"/>
              <w:b w:val="0"/>
              <w:bCs w:val="0"/>
              <w:caps w:val="0"/>
              <w:noProof/>
              <w:szCs w:val="22"/>
            </w:rPr>
          </w:pPr>
          <w:del w:id="291" w:author="Ramasubramani, Hariharan" w:date="2015-07-17T12:50:00Z">
            <w:r w:rsidRPr="00CD1E8A" w:rsidDel="003E0C01">
              <w:rPr>
                <w:rPrChange w:id="292" w:author="Ramasubramani, Hariharan" w:date="2015-07-21T09:29:00Z">
                  <w:rPr>
                    <w:rStyle w:val="Hyperlink"/>
                    <w:rFonts w:cstheme="minorHAnsi"/>
                    <w:b w:val="0"/>
                    <w:bCs w:val="0"/>
                    <w:caps w:val="0"/>
                    <w:noProof/>
                  </w:rPr>
                </w:rPrChange>
              </w:rPr>
              <w:delText>7.</w:delText>
            </w:r>
            <w:r w:rsidRPr="00CD1E8A" w:rsidDel="003E0C01">
              <w:rPr>
                <w:noProof/>
              </w:rPr>
              <w:tab/>
            </w:r>
            <w:r w:rsidRPr="00CD1E8A" w:rsidDel="003E0C01">
              <w:rPr>
                <w:rPrChange w:id="293" w:author="Ramasubramani, Hariharan" w:date="2015-07-21T09:29:00Z">
                  <w:rPr>
                    <w:rStyle w:val="Hyperlink"/>
                    <w:rFonts w:cstheme="minorHAnsi"/>
                    <w:b w:val="0"/>
                    <w:bCs w:val="0"/>
                    <w:caps w:val="0"/>
                    <w:noProof/>
                  </w:rPr>
                </w:rPrChange>
              </w:rPr>
              <w:delText>Uploading and Viewing a Form</w:delText>
            </w:r>
            <w:r w:rsidRPr="00CD1E8A" w:rsidDel="003E0C01">
              <w:rPr>
                <w:noProof/>
                <w:webHidden/>
              </w:rPr>
              <w:tab/>
              <w:delText>36</w:delText>
            </w:r>
          </w:del>
        </w:p>
        <w:p w14:paraId="52E058B9" w14:textId="77777777" w:rsidR="005F4718" w:rsidRPr="00CD1E8A" w:rsidDel="003E0C01" w:rsidRDefault="005F4718" w:rsidP="009C3129">
          <w:pPr>
            <w:pStyle w:val="TOC1"/>
            <w:tabs>
              <w:tab w:val="left" w:pos="960"/>
              <w:tab w:val="right" w:leader="dot" w:pos="10790"/>
            </w:tabs>
            <w:ind w:firstLine="0"/>
            <w:rPr>
              <w:del w:id="294" w:author="Ramasubramani, Hariharan" w:date="2015-07-17T12:50:00Z"/>
              <w:rFonts w:asciiTheme="minorHAnsi" w:hAnsiTheme="minorHAnsi" w:cstheme="minorBidi"/>
              <w:b w:val="0"/>
              <w:bCs w:val="0"/>
              <w:caps w:val="0"/>
              <w:noProof/>
              <w:szCs w:val="22"/>
            </w:rPr>
          </w:pPr>
          <w:del w:id="295" w:author="Ramasubramani, Hariharan" w:date="2015-07-17T12:50:00Z">
            <w:r w:rsidRPr="00CD1E8A" w:rsidDel="003E0C01">
              <w:rPr>
                <w:rPrChange w:id="296" w:author="Ramasubramani, Hariharan" w:date="2015-07-21T09:29:00Z">
                  <w:rPr>
                    <w:rStyle w:val="Hyperlink"/>
                    <w:rFonts w:cstheme="minorHAnsi"/>
                    <w:b w:val="0"/>
                    <w:bCs w:val="0"/>
                    <w:caps w:val="0"/>
                    <w:noProof/>
                  </w:rPr>
                </w:rPrChange>
              </w:rPr>
              <w:delText>8.</w:delText>
            </w:r>
            <w:r w:rsidRPr="00CD1E8A" w:rsidDel="003E0C01">
              <w:rPr>
                <w:noProof/>
              </w:rPr>
              <w:tab/>
            </w:r>
            <w:r w:rsidRPr="00CD1E8A" w:rsidDel="003E0C01">
              <w:rPr>
                <w:rPrChange w:id="297" w:author="Ramasubramani, Hariharan" w:date="2015-07-21T09:29:00Z">
                  <w:rPr>
                    <w:rStyle w:val="Hyperlink"/>
                    <w:rFonts w:cstheme="minorHAnsi"/>
                    <w:b w:val="0"/>
                    <w:bCs w:val="0"/>
                    <w:caps w:val="0"/>
                    <w:noProof/>
                  </w:rPr>
                </w:rPrChange>
              </w:rPr>
              <w:delText>Create/Modify Document Packages</w:delText>
            </w:r>
            <w:r w:rsidRPr="00CD1E8A" w:rsidDel="003E0C01">
              <w:rPr>
                <w:noProof/>
                <w:webHidden/>
              </w:rPr>
              <w:tab/>
              <w:delText>38</w:delText>
            </w:r>
          </w:del>
        </w:p>
        <w:p w14:paraId="03B88282" w14:textId="77777777" w:rsidR="005F4718" w:rsidRPr="00CD1E8A" w:rsidDel="003E0C01" w:rsidRDefault="005F4718" w:rsidP="009C3129">
          <w:pPr>
            <w:pStyle w:val="TOC1"/>
            <w:tabs>
              <w:tab w:val="left" w:pos="960"/>
              <w:tab w:val="right" w:leader="dot" w:pos="10790"/>
            </w:tabs>
            <w:ind w:firstLine="0"/>
            <w:rPr>
              <w:del w:id="298" w:author="Ramasubramani, Hariharan" w:date="2015-07-17T12:50:00Z"/>
              <w:rFonts w:asciiTheme="minorHAnsi" w:hAnsiTheme="minorHAnsi" w:cstheme="minorBidi"/>
              <w:b w:val="0"/>
              <w:bCs w:val="0"/>
              <w:caps w:val="0"/>
              <w:noProof/>
              <w:szCs w:val="22"/>
            </w:rPr>
          </w:pPr>
          <w:del w:id="299" w:author="Ramasubramani, Hariharan" w:date="2015-07-17T12:50:00Z">
            <w:r w:rsidRPr="00CD1E8A" w:rsidDel="003E0C01">
              <w:rPr>
                <w:rPrChange w:id="300" w:author="Ramasubramani, Hariharan" w:date="2015-07-21T09:29:00Z">
                  <w:rPr>
                    <w:rStyle w:val="Hyperlink"/>
                    <w:rFonts w:cstheme="minorHAnsi"/>
                    <w:b w:val="0"/>
                    <w:bCs w:val="0"/>
                    <w:caps w:val="0"/>
                    <w:noProof/>
                  </w:rPr>
                </w:rPrChange>
              </w:rPr>
              <w:delText>9.</w:delText>
            </w:r>
            <w:r w:rsidRPr="00CD1E8A" w:rsidDel="003E0C01">
              <w:rPr>
                <w:noProof/>
              </w:rPr>
              <w:tab/>
            </w:r>
            <w:r w:rsidRPr="00CD1E8A" w:rsidDel="003E0C01">
              <w:rPr>
                <w:rPrChange w:id="301" w:author="Ramasubramani, Hariharan" w:date="2015-07-21T09:29:00Z">
                  <w:rPr>
                    <w:rStyle w:val="Hyperlink"/>
                    <w:rFonts w:cstheme="minorHAnsi"/>
                    <w:b w:val="0"/>
                    <w:bCs w:val="0"/>
                    <w:caps w:val="0"/>
                    <w:noProof/>
                  </w:rPr>
                </w:rPrChange>
              </w:rPr>
              <w:delText>FRMS Query and Export</w:delText>
            </w:r>
            <w:r w:rsidRPr="00CD1E8A" w:rsidDel="003E0C01">
              <w:rPr>
                <w:noProof/>
                <w:webHidden/>
              </w:rPr>
              <w:tab/>
              <w:delText>41</w:delText>
            </w:r>
          </w:del>
        </w:p>
        <w:p w14:paraId="58736BC6" w14:textId="77777777" w:rsidR="005F4718" w:rsidRPr="00CD1E8A" w:rsidDel="003E0C01" w:rsidRDefault="005F4718" w:rsidP="009C3129">
          <w:pPr>
            <w:pStyle w:val="TOC1"/>
            <w:tabs>
              <w:tab w:val="left" w:pos="960"/>
              <w:tab w:val="right" w:leader="dot" w:pos="10790"/>
            </w:tabs>
            <w:ind w:firstLine="0"/>
            <w:rPr>
              <w:del w:id="302" w:author="Ramasubramani, Hariharan" w:date="2015-07-17T12:50:00Z"/>
              <w:rFonts w:asciiTheme="minorHAnsi" w:hAnsiTheme="minorHAnsi" w:cstheme="minorBidi"/>
              <w:b w:val="0"/>
              <w:bCs w:val="0"/>
              <w:caps w:val="0"/>
              <w:noProof/>
              <w:szCs w:val="22"/>
            </w:rPr>
          </w:pPr>
          <w:del w:id="303" w:author="Ramasubramani, Hariharan" w:date="2015-07-17T12:50:00Z">
            <w:r w:rsidRPr="00CD1E8A" w:rsidDel="003E0C01">
              <w:rPr>
                <w:rPrChange w:id="304" w:author="Ramasubramani, Hariharan" w:date="2015-07-21T09:29:00Z">
                  <w:rPr>
                    <w:rStyle w:val="Hyperlink"/>
                    <w:rFonts w:cstheme="minorHAnsi"/>
                    <w:b w:val="0"/>
                    <w:bCs w:val="0"/>
                    <w:caps w:val="0"/>
                    <w:noProof/>
                  </w:rPr>
                </w:rPrChange>
              </w:rPr>
              <w:delText>10.</w:delText>
            </w:r>
            <w:r w:rsidRPr="00CD1E8A" w:rsidDel="003E0C01">
              <w:rPr>
                <w:noProof/>
              </w:rPr>
              <w:tab/>
            </w:r>
            <w:r w:rsidRPr="00CD1E8A" w:rsidDel="003E0C01">
              <w:rPr>
                <w:rPrChange w:id="305" w:author="Ramasubramani, Hariharan" w:date="2015-07-21T09:29:00Z">
                  <w:rPr>
                    <w:rStyle w:val="Hyperlink"/>
                    <w:rFonts w:cstheme="minorHAnsi"/>
                    <w:b w:val="0"/>
                    <w:bCs w:val="0"/>
                    <w:caps w:val="0"/>
                    <w:noProof/>
                  </w:rPr>
                </w:rPrChange>
              </w:rPr>
              <w:delText>FRMS Queries from External Systems</w:delText>
            </w:r>
            <w:r w:rsidRPr="00CD1E8A" w:rsidDel="003E0C01">
              <w:rPr>
                <w:noProof/>
                <w:webHidden/>
              </w:rPr>
              <w:tab/>
              <w:delText>46</w:delText>
            </w:r>
          </w:del>
        </w:p>
        <w:p w14:paraId="5EFA6DC2" w14:textId="77777777" w:rsidR="005F4718" w:rsidRPr="00CD1E8A" w:rsidDel="003E0C01" w:rsidRDefault="005F4718" w:rsidP="009C3129">
          <w:pPr>
            <w:pStyle w:val="TOC1"/>
            <w:tabs>
              <w:tab w:val="left" w:pos="960"/>
              <w:tab w:val="right" w:leader="dot" w:pos="10790"/>
            </w:tabs>
            <w:ind w:firstLine="0"/>
            <w:rPr>
              <w:del w:id="306" w:author="Ramasubramani, Hariharan" w:date="2015-07-17T12:50:00Z"/>
              <w:rFonts w:asciiTheme="minorHAnsi" w:hAnsiTheme="minorHAnsi" w:cstheme="minorBidi"/>
              <w:b w:val="0"/>
              <w:bCs w:val="0"/>
              <w:caps w:val="0"/>
              <w:noProof/>
              <w:szCs w:val="22"/>
            </w:rPr>
          </w:pPr>
          <w:del w:id="307" w:author="Ramasubramani, Hariharan" w:date="2015-07-17T12:50:00Z">
            <w:r w:rsidRPr="00CD1E8A" w:rsidDel="003E0C01">
              <w:rPr>
                <w:rPrChange w:id="308" w:author="Ramasubramani, Hariharan" w:date="2015-07-21T09:29:00Z">
                  <w:rPr>
                    <w:rStyle w:val="Hyperlink"/>
                    <w:rFonts w:cstheme="minorHAnsi"/>
                    <w:b w:val="0"/>
                    <w:bCs w:val="0"/>
                    <w:caps w:val="0"/>
                    <w:noProof/>
                  </w:rPr>
                </w:rPrChange>
              </w:rPr>
              <w:delText>11.</w:delText>
            </w:r>
            <w:r w:rsidRPr="00CD1E8A" w:rsidDel="003E0C01">
              <w:rPr>
                <w:noProof/>
              </w:rPr>
              <w:tab/>
            </w:r>
            <w:r w:rsidRPr="00CD1E8A" w:rsidDel="003E0C01">
              <w:rPr>
                <w:rPrChange w:id="309" w:author="Ramasubramani, Hariharan" w:date="2015-07-21T09:29:00Z">
                  <w:rPr>
                    <w:rStyle w:val="Hyperlink"/>
                    <w:rFonts w:cstheme="minorHAnsi"/>
                    <w:b w:val="0"/>
                    <w:bCs w:val="0"/>
                    <w:caps w:val="0"/>
                    <w:noProof/>
                  </w:rPr>
                </w:rPrChange>
              </w:rPr>
              <w:delText>Promoting Document Meta-data</w:delText>
            </w:r>
            <w:r w:rsidRPr="00CD1E8A" w:rsidDel="003E0C01">
              <w:rPr>
                <w:noProof/>
                <w:webHidden/>
              </w:rPr>
              <w:tab/>
              <w:delText>51</w:delText>
            </w:r>
          </w:del>
        </w:p>
        <w:p w14:paraId="48519BB8" w14:textId="77777777" w:rsidR="005F4718" w:rsidRPr="00CD1E8A" w:rsidDel="003E0C01" w:rsidRDefault="005F4718" w:rsidP="009C3129">
          <w:pPr>
            <w:pStyle w:val="TOC1"/>
            <w:tabs>
              <w:tab w:val="left" w:pos="960"/>
              <w:tab w:val="right" w:leader="dot" w:pos="10790"/>
            </w:tabs>
            <w:ind w:firstLine="0"/>
            <w:rPr>
              <w:del w:id="310" w:author="Ramasubramani, Hariharan" w:date="2015-07-17T12:50:00Z"/>
              <w:rFonts w:asciiTheme="minorHAnsi" w:hAnsiTheme="minorHAnsi" w:cstheme="minorBidi"/>
              <w:b w:val="0"/>
              <w:bCs w:val="0"/>
              <w:caps w:val="0"/>
              <w:noProof/>
              <w:szCs w:val="22"/>
            </w:rPr>
          </w:pPr>
          <w:del w:id="311" w:author="Ramasubramani, Hariharan" w:date="2015-07-17T12:50:00Z">
            <w:r w:rsidRPr="00CD1E8A" w:rsidDel="003E0C01">
              <w:rPr>
                <w:rPrChange w:id="312" w:author="Ramasubramani, Hariharan" w:date="2015-07-21T09:29:00Z">
                  <w:rPr>
                    <w:rStyle w:val="Hyperlink"/>
                    <w:rFonts w:cstheme="minorHAnsi"/>
                    <w:b w:val="0"/>
                    <w:bCs w:val="0"/>
                    <w:caps w:val="0"/>
                    <w:noProof/>
                  </w:rPr>
                </w:rPrChange>
              </w:rPr>
              <w:delText>12.</w:delText>
            </w:r>
            <w:r w:rsidRPr="00CD1E8A" w:rsidDel="003E0C01">
              <w:rPr>
                <w:noProof/>
              </w:rPr>
              <w:tab/>
            </w:r>
            <w:r w:rsidRPr="00CD1E8A" w:rsidDel="003E0C01">
              <w:rPr>
                <w:rPrChange w:id="313" w:author="Ramasubramani, Hariharan" w:date="2015-07-21T09:29:00Z">
                  <w:rPr>
                    <w:rStyle w:val="Hyperlink"/>
                    <w:rFonts w:cstheme="minorHAnsi"/>
                    <w:b w:val="0"/>
                    <w:bCs w:val="0"/>
                    <w:caps w:val="0"/>
                    <w:noProof/>
                  </w:rPr>
                </w:rPrChange>
              </w:rPr>
              <w:delText>Initial Forms Module meta-data Load</w:delText>
            </w:r>
            <w:r w:rsidRPr="00CD1E8A" w:rsidDel="003E0C01">
              <w:rPr>
                <w:noProof/>
                <w:webHidden/>
              </w:rPr>
              <w:tab/>
              <w:delText>52</w:delText>
            </w:r>
          </w:del>
        </w:p>
        <w:p w14:paraId="7DCFBF6D" w14:textId="77777777" w:rsidR="005F4718" w:rsidRPr="00CD1E8A" w:rsidDel="003E0C01" w:rsidRDefault="005F4718" w:rsidP="009C3129">
          <w:pPr>
            <w:pStyle w:val="TOC1"/>
            <w:tabs>
              <w:tab w:val="left" w:pos="960"/>
              <w:tab w:val="right" w:leader="dot" w:pos="10790"/>
            </w:tabs>
            <w:ind w:firstLine="0"/>
            <w:rPr>
              <w:del w:id="314" w:author="Ramasubramani, Hariharan" w:date="2015-07-17T12:50:00Z"/>
              <w:rFonts w:asciiTheme="minorHAnsi" w:hAnsiTheme="minorHAnsi" w:cstheme="minorBidi"/>
              <w:b w:val="0"/>
              <w:bCs w:val="0"/>
              <w:caps w:val="0"/>
              <w:noProof/>
              <w:szCs w:val="22"/>
            </w:rPr>
          </w:pPr>
          <w:del w:id="315" w:author="Ramasubramani, Hariharan" w:date="2015-07-17T12:50:00Z">
            <w:r w:rsidRPr="00CD1E8A" w:rsidDel="003E0C01">
              <w:rPr>
                <w:rPrChange w:id="316" w:author="Ramasubramani, Hariharan" w:date="2015-07-21T09:29:00Z">
                  <w:rPr>
                    <w:rStyle w:val="Hyperlink"/>
                    <w:rFonts w:cstheme="minorHAnsi"/>
                    <w:b w:val="0"/>
                    <w:bCs w:val="0"/>
                    <w:caps w:val="0"/>
                    <w:noProof/>
                  </w:rPr>
                </w:rPrChange>
              </w:rPr>
              <w:delText>13.</w:delText>
            </w:r>
            <w:r w:rsidRPr="00CD1E8A" w:rsidDel="003E0C01">
              <w:rPr>
                <w:noProof/>
              </w:rPr>
              <w:tab/>
            </w:r>
            <w:r w:rsidRPr="00CD1E8A" w:rsidDel="003E0C01">
              <w:rPr>
                <w:rPrChange w:id="317" w:author="Ramasubramani, Hariharan" w:date="2015-07-21T09:29:00Z">
                  <w:rPr>
                    <w:rStyle w:val="Hyperlink"/>
                    <w:rFonts w:cstheme="minorHAnsi"/>
                    <w:b w:val="0"/>
                    <w:bCs w:val="0"/>
                    <w:caps w:val="0"/>
                    <w:noProof/>
                  </w:rPr>
                </w:rPrChange>
              </w:rPr>
              <w:delText>Non-Functional Requirements</w:delText>
            </w:r>
            <w:r w:rsidRPr="00CD1E8A" w:rsidDel="003E0C01">
              <w:rPr>
                <w:noProof/>
                <w:webHidden/>
              </w:rPr>
              <w:tab/>
              <w:delText>52</w:delText>
            </w:r>
          </w:del>
        </w:p>
        <w:p w14:paraId="25EFB3C8" w14:textId="77777777" w:rsidR="005F4718" w:rsidRPr="00CD1E8A" w:rsidDel="003E0C01" w:rsidRDefault="005F4718" w:rsidP="009C3129">
          <w:pPr>
            <w:pStyle w:val="TOC1"/>
            <w:tabs>
              <w:tab w:val="left" w:pos="960"/>
              <w:tab w:val="right" w:leader="dot" w:pos="10790"/>
            </w:tabs>
            <w:ind w:firstLine="0"/>
            <w:rPr>
              <w:del w:id="318" w:author="Ramasubramani, Hariharan" w:date="2015-07-17T12:50:00Z"/>
              <w:rFonts w:asciiTheme="minorHAnsi" w:hAnsiTheme="minorHAnsi" w:cstheme="minorBidi"/>
              <w:b w:val="0"/>
              <w:bCs w:val="0"/>
              <w:caps w:val="0"/>
              <w:noProof/>
              <w:szCs w:val="22"/>
            </w:rPr>
          </w:pPr>
          <w:del w:id="319" w:author="Ramasubramani, Hariharan" w:date="2015-07-17T12:50:00Z">
            <w:r w:rsidRPr="00CD1E8A" w:rsidDel="003E0C01">
              <w:rPr>
                <w:rPrChange w:id="320" w:author="Ramasubramani, Hariharan" w:date="2015-07-21T09:29:00Z">
                  <w:rPr>
                    <w:rStyle w:val="Hyperlink"/>
                    <w:rFonts w:cstheme="minorHAnsi"/>
                    <w:b w:val="0"/>
                    <w:bCs w:val="0"/>
                    <w:caps w:val="0"/>
                    <w:noProof/>
                  </w:rPr>
                </w:rPrChange>
              </w:rPr>
              <w:delText>14.</w:delText>
            </w:r>
            <w:r w:rsidRPr="00CD1E8A" w:rsidDel="003E0C01">
              <w:rPr>
                <w:noProof/>
              </w:rPr>
              <w:tab/>
            </w:r>
            <w:r w:rsidRPr="00CD1E8A" w:rsidDel="003E0C01">
              <w:rPr>
                <w:rPrChange w:id="321" w:author="Ramasubramani, Hariharan" w:date="2015-07-21T09:29:00Z">
                  <w:rPr>
                    <w:rStyle w:val="Hyperlink"/>
                    <w:rFonts w:cstheme="minorHAnsi"/>
                    <w:b w:val="0"/>
                    <w:bCs w:val="0"/>
                    <w:caps w:val="0"/>
                    <w:noProof/>
                  </w:rPr>
                </w:rPrChange>
              </w:rPr>
              <w:delText>Record Indexing Code (RIC) CR 192</w:delText>
            </w:r>
            <w:r w:rsidRPr="00CD1E8A" w:rsidDel="003E0C01">
              <w:rPr>
                <w:noProof/>
                <w:webHidden/>
              </w:rPr>
              <w:tab/>
              <w:delText>53</w:delText>
            </w:r>
          </w:del>
        </w:p>
        <w:p w14:paraId="77D0CACE" w14:textId="77777777" w:rsidR="005F4718" w:rsidRPr="00CD1E8A" w:rsidDel="003E0C01" w:rsidRDefault="005F4718" w:rsidP="009C3129">
          <w:pPr>
            <w:pStyle w:val="TOC1"/>
            <w:tabs>
              <w:tab w:val="left" w:pos="960"/>
              <w:tab w:val="right" w:leader="dot" w:pos="10790"/>
            </w:tabs>
            <w:ind w:firstLine="0"/>
            <w:rPr>
              <w:del w:id="322" w:author="Ramasubramani, Hariharan" w:date="2015-07-17T12:50:00Z"/>
              <w:rFonts w:asciiTheme="minorHAnsi" w:hAnsiTheme="minorHAnsi" w:cstheme="minorBidi"/>
              <w:b w:val="0"/>
              <w:bCs w:val="0"/>
              <w:caps w:val="0"/>
              <w:noProof/>
              <w:szCs w:val="22"/>
            </w:rPr>
          </w:pPr>
          <w:del w:id="323" w:author="Ramasubramani, Hariharan" w:date="2015-07-17T12:50:00Z">
            <w:r w:rsidRPr="00CD1E8A" w:rsidDel="003E0C01">
              <w:rPr>
                <w:rPrChange w:id="324" w:author="Ramasubramani, Hariharan" w:date="2015-07-21T09:29:00Z">
                  <w:rPr>
                    <w:rStyle w:val="Hyperlink"/>
                    <w:rFonts w:cstheme="minorHAnsi"/>
                    <w:b w:val="0"/>
                    <w:bCs w:val="0"/>
                    <w:caps w:val="0"/>
                    <w:noProof/>
                  </w:rPr>
                </w:rPrChange>
              </w:rPr>
              <w:delText>15.</w:delText>
            </w:r>
            <w:r w:rsidRPr="00CD1E8A" w:rsidDel="003E0C01">
              <w:rPr>
                <w:noProof/>
              </w:rPr>
              <w:tab/>
            </w:r>
            <w:r w:rsidRPr="00CD1E8A" w:rsidDel="003E0C01">
              <w:rPr>
                <w:rPrChange w:id="325" w:author="Ramasubramani, Hariharan" w:date="2015-07-21T09:29:00Z">
                  <w:rPr>
                    <w:rStyle w:val="Hyperlink"/>
                    <w:rFonts w:cstheme="minorHAnsi"/>
                    <w:b w:val="0"/>
                    <w:bCs w:val="0"/>
                    <w:caps w:val="0"/>
                    <w:noProof/>
                  </w:rPr>
                </w:rPrChange>
              </w:rPr>
              <w:delText>Appendix</w:delText>
            </w:r>
            <w:r w:rsidRPr="00CD1E8A" w:rsidDel="003E0C01">
              <w:rPr>
                <w:noProof/>
                <w:webHidden/>
              </w:rPr>
              <w:tab/>
              <w:delText>53</w:delText>
            </w:r>
          </w:del>
        </w:p>
        <w:p w14:paraId="20014829" w14:textId="77777777" w:rsidR="005F4718" w:rsidRPr="00CD1E8A" w:rsidDel="003E0C01" w:rsidRDefault="005F4718" w:rsidP="009C3129">
          <w:pPr>
            <w:pStyle w:val="TOC1"/>
            <w:tabs>
              <w:tab w:val="left" w:pos="960"/>
              <w:tab w:val="right" w:leader="dot" w:pos="10790"/>
            </w:tabs>
            <w:ind w:firstLine="0"/>
            <w:rPr>
              <w:del w:id="326" w:author="Ramasubramani, Hariharan" w:date="2015-07-17T12:50:00Z"/>
              <w:rFonts w:asciiTheme="minorHAnsi" w:hAnsiTheme="minorHAnsi" w:cstheme="minorBidi"/>
              <w:b w:val="0"/>
              <w:bCs w:val="0"/>
              <w:caps w:val="0"/>
              <w:noProof/>
              <w:szCs w:val="22"/>
            </w:rPr>
          </w:pPr>
          <w:del w:id="327" w:author="Ramasubramani, Hariharan" w:date="2015-07-17T12:50:00Z">
            <w:r w:rsidRPr="00CD1E8A" w:rsidDel="003E0C01">
              <w:rPr>
                <w:rPrChange w:id="328" w:author="Ramasubramani, Hariharan" w:date="2015-07-21T09:29:00Z">
                  <w:rPr>
                    <w:rStyle w:val="Hyperlink"/>
                    <w:rFonts w:cstheme="minorHAnsi"/>
                    <w:b w:val="0"/>
                    <w:bCs w:val="0"/>
                    <w:caps w:val="0"/>
                    <w:noProof/>
                  </w:rPr>
                </w:rPrChange>
              </w:rPr>
              <w:delText>16.</w:delText>
            </w:r>
            <w:r w:rsidRPr="00CD1E8A" w:rsidDel="003E0C01">
              <w:rPr>
                <w:noProof/>
              </w:rPr>
              <w:tab/>
            </w:r>
            <w:r w:rsidRPr="00CD1E8A" w:rsidDel="003E0C01">
              <w:rPr>
                <w:rPrChange w:id="329" w:author="Ramasubramani, Hariharan" w:date="2015-07-21T09:29:00Z">
                  <w:rPr>
                    <w:rStyle w:val="Hyperlink"/>
                    <w:rFonts w:cstheme="minorHAnsi"/>
                    <w:b w:val="0"/>
                    <w:bCs w:val="0"/>
                    <w:caps w:val="0"/>
                    <w:noProof/>
                  </w:rPr>
                </w:rPrChange>
              </w:rPr>
              <w:delText>APPROVALS</w:delText>
            </w:r>
            <w:r w:rsidRPr="00CD1E8A" w:rsidDel="003E0C01">
              <w:rPr>
                <w:noProof/>
                <w:webHidden/>
              </w:rPr>
              <w:tab/>
              <w:delText>58</w:delText>
            </w:r>
          </w:del>
        </w:p>
        <w:p w14:paraId="6C3A022B" w14:textId="77777777" w:rsidR="005F4718" w:rsidRPr="00CD1E8A" w:rsidDel="003E0C01" w:rsidRDefault="005F4718" w:rsidP="009C3129">
          <w:pPr>
            <w:pStyle w:val="TOC1"/>
            <w:tabs>
              <w:tab w:val="right" w:leader="dot" w:pos="10790"/>
            </w:tabs>
            <w:ind w:firstLine="0"/>
            <w:rPr>
              <w:del w:id="330" w:author="Ramasubramani, Hariharan" w:date="2015-07-17T12:50:00Z"/>
              <w:rFonts w:asciiTheme="minorHAnsi" w:hAnsiTheme="minorHAnsi" w:cstheme="minorBidi"/>
              <w:b w:val="0"/>
              <w:bCs w:val="0"/>
              <w:caps w:val="0"/>
              <w:noProof/>
              <w:szCs w:val="22"/>
            </w:rPr>
          </w:pPr>
          <w:del w:id="331" w:author="Ramasubramani, Hariharan" w:date="2015-07-17T12:50:00Z">
            <w:r w:rsidRPr="00CD1E8A" w:rsidDel="003E0C01">
              <w:rPr>
                <w:rPrChange w:id="332" w:author="Ramasubramani, Hariharan" w:date="2015-07-21T09:29:00Z">
                  <w:rPr>
                    <w:rStyle w:val="Hyperlink"/>
                    <w:rFonts w:cstheme="minorHAnsi"/>
                    <w:b w:val="0"/>
                    <w:bCs w:val="0"/>
                    <w:caps w:val="0"/>
                    <w:noProof/>
                  </w:rPr>
                </w:rPrChange>
              </w:rPr>
              <w:delText>Version 1.0 Sign off</w:delText>
            </w:r>
            <w:r w:rsidRPr="00CD1E8A" w:rsidDel="003E0C01">
              <w:rPr>
                <w:noProof/>
                <w:webHidden/>
              </w:rPr>
              <w:tab/>
              <w:delText>58</w:delText>
            </w:r>
          </w:del>
        </w:p>
        <w:p w14:paraId="08720B15" w14:textId="77777777" w:rsidR="005F4718" w:rsidRPr="00CD1E8A" w:rsidDel="003E0C01" w:rsidRDefault="005F4718" w:rsidP="009C3129">
          <w:pPr>
            <w:pStyle w:val="TOC1"/>
            <w:tabs>
              <w:tab w:val="right" w:leader="dot" w:pos="10790"/>
            </w:tabs>
            <w:ind w:firstLine="0"/>
            <w:rPr>
              <w:del w:id="333" w:author="Ramasubramani, Hariharan" w:date="2015-07-17T12:50:00Z"/>
              <w:rFonts w:asciiTheme="minorHAnsi" w:hAnsiTheme="minorHAnsi" w:cstheme="minorBidi"/>
              <w:b w:val="0"/>
              <w:bCs w:val="0"/>
              <w:caps w:val="0"/>
              <w:noProof/>
              <w:szCs w:val="22"/>
            </w:rPr>
          </w:pPr>
          <w:del w:id="334" w:author="Ramasubramani, Hariharan" w:date="2015-07-17T12:50:00Z">
            <w:r w:rsidRPr="00CD1E8A" w:rsidDel="003E0C01">
              <w:rPr>
                <w:rPrChange w:id="335" w:author="Ramasubramani, Hariharan" w:date="2015-07-21T09:29:00Z">
                  <w:rPr>
                    <w:rStyle w:val="Hyperlink"/>
                    <w:rFonts w:cstheme="minorHAnsi"/>
                    <w:b w:val="0"/>
                    <w:bCs w:val="0"/>
                    <w:caps w:val="0"/>
                    <w:noProof/>
                  </w:rPr>
                </w:rPrChange>
              </w:rPr>
              <w:delText>Version 2.0 Sign off</w:delText>
            </w:r>
            <w:r w:rsidRPr="00CD1E8A" w:rsidDel="003E0C01">
              <w:rPr>
                <w:noProof/>
                <w:webHidden/>
              </w:rPr>
              <w:tab/>
              <w:delText>60</w:delText>
            </w:r>
          </w:del>
        </w:p>
        <w:p w14:paraId="1A1FE7FE" w14:textId="77777777" w:rsidR="005F4718" w:rsidRPr="00CD1E8A" w:rsidDel="003E0C01" w:rsidRDefault="005F4718" w:rsidP="009C3129">
          <w:pPr>
            <w:pStyle w:val="TOC1"/>
            <w:tabs>
              <w:tab w:val="right" w:leader="dot" w:pos="10790"/>
            </w:tabs>
            <w:ind w:firstLine="0"/>
            <w:rPr>
              <w:del w:id="336" w:author="Ramasubramani, Hariharan" w:date="2015-07-17T12:50:00Z"/>
              <w:rFonts w:asciiTheme="minorHAnsi" w:hAnsiTheme="minorHAnsi" w:cstheme="minorBidi"/>
              <w:b w:val="0"/>
              <w:bCs w:val="0"/>
              <w:caps w:val="0"/>
              <w:noProof/>
              <w:szCs w:val="22"/>
            </w:rPr>
          </w:pPr>
          <w:del w:id="337" w:author="Ramasubramani, Hariharan" w:date="2015-07-17T12:50:00Z">
            <w:r w:rsidRPr="00CD1E8A" w:rsidDel="003E0C01">
              <w:rPr>
                <w:rPrChange w:id="338" w:author="Ramasubramani, Hariharan" w:date="2015-07-21T09:29:00Z">
                  <w:rPr>
                    <w:rStyle w:val="Hyperlink"/>
                    <w:rFonts w:cstheme="minorHAnsi"/>
                    <w:b w:val="0"/>
                    <w:bCs w:val="0"/>
                    <w:caps w:val="0"/>
                    <w:noProof/>
                  </w:rPr>
                </w:rPrChange>
              </w:rPr>
              <w:delText>Version 3.0 Sign off</w:delText>
            </w:r>
            <w:r w:rsidRPr="00CD1E8A" w:rsidDel="003E0C01">
              <w:rPr>
                <w:noProof/>
                <w:webHidden/>
              </w:rPr>
              <w:tab/>
              <w:delText>61</w:delText>
            </w:r>
          </w:del>
        </w:p>
        <w:p w14:paraId="5513BA10" w14:textId="77777777" w:rsidR="005F4718" w:rsidRPr="00CD1E8A" w:rsidRDefault="005F4718" w:rsidP="009C3129">
          <w:pPr>
            <w:ind w:firstLine="0"/>
          </w:pPr>
          <w:r w:rsidRPr="00CB367C">
            <w:rPr>
              <w:b/>
              <w:bCs/>
              <w:noProof/>
            </w:rPr>
            <w:fldChar w:fldCharType="end"/>
          </w:r>
        </w:p>
      </w:sdtContent>
    </w:sdt>
    <w:p w14:paraId="70D5D9E4" w14:textId="77777777" w:rsidR="005F4718" w:rsidRPr="00C106B9" w:rsidRDefault="005F4718" w:rsidP="009C3129">
      <w:pPr>
        <w:pStyle w:val="Heading1"/>
        <w:spacing w:line="360" w:lineRule="auto"/>
        <w:rPr>
          <w:rFonts w:asciiTheme="minorHAnsi" w:hAnsiTheme="minorHAnsi" w:cstheme="minorHAnsi"/>
          <w:color w:val="000000" w:themeColor="text1"/>
          <w:sz w:val="22"/>
          <w:szCs w:val="22"/>
        </w:rPr>
      </w:pPr>
      <w:r w:rsidRPr="00C106B9">
        <w:rPr>
          <w:rFonts w:asciiTheme="minorHAnsi" w:hAnsiTheme="minorHAnsi" w:cstheme="minorHAnsi"/>
          <w:color w:val="000000" w:themeColor="text1"/>
        </w:rPr>
        <w:br w:type="page"/>
      </w:r>
      <w:bookmarkStart w:id="339" w:name="_Toc380218951"/>
      <w:bookmarkStart w:id="340" w:name="_Toc427856789"/>
      <w:r w:rsidRPr="00C106B9">
        <w:rPr>
          <w:rFonts w:asciiTheme="minorHAnsi" w:hAnsiTheme="minorHAnsi" w:cstheme="minorHAnsi"/>
          <w:color w:val="000000" w:themeColor="text1"/>
          <w:sz w:val="22"/>
          <w:szCs w:val="22"/>
        </w:rPr>
        <w:t>Overview</w:t>
      </w:r>
      <w:bookmarkEnd w:id="339"/>
      <w:bookmarkEnd w:id="340"/>
    </w:p>
    <w:p w14:paraId="5714F71D" w14:textId="77777777" w:rsidR="005F4718" w:rsidRPr="00C106B9" w:rsidRDefault="005F4718" w:rsidP="009C3129">
      <w:pPr>
        <w:ind w:firstLine="0"/>
        <w:rPr>
          <w:rFonts w:cstheme="minorHAnsi"/>
          <w:color w:val="000000" w:themeColor="text1"/>
        </w:rPr>
      </w:pPr>
      <w:r w:rsidRPr="00C106B9">
        <w:rPr>
          <w:rFonts w:cstheme="minorHAnsi"/>
          <w:color w:val="000000" w:themeColor="text1"/>
        </w:rPr>
        <w:t xml:space="preserve">Today the Compliance group within the Life Company maintains an Excel tool that contains the Life Document rules.  This tool is in Excel which only one Life resource is maintaining and upgrading.  With the project of LifeWorks, the Compliance manager has requested that this tool be maintained by IT in the go forward LifeWorks solution.  </w:t>
      </w:r>
    </w:p>
    <w:p w14:paraId="5A58F3F7" w14:textId="77777777" w:rsidR="005F4718" w:rsidRPr="00C106B9" w:rsidRDefault="005F4718" w:rsidP="009C3129">
      <w:pPr>
        <w:ind w:firstLine="0"/>
        <w:rPr>
          <w:rFonts w:cstheme="minorHAnsi"/>
          <w:color w:val="000000" w:themeColor="text1"/>
        </w:rPr>
      </w:pPr>
    </w:p>
    <w:p w14:paraId="2194422B" w14:textId="77777777" w:rsidR="005F4718" w:rsidRPr="00C106B9" w:rsidRDefault="005F4718" w:rsidP="009C3129">
      <w:pPr>
        <w:ind w:firstLine="0"/>
        <w:rPr>
          <w:rFonts w:cstheme="minorHAnsi"/>
          <w:color w:val="000000" w:themeColor="text1"/>
        </w:rPr>
      </w:pPr>
      <w:r w:rsidRPr="00C106B9">
        <w:rPr>
          <w:rFonts w:cstheme="minorHAnsi"/>
          <w:color w:val="000000" w:themeColor="text1"/>
        </w:rPr>
        <w:t>The Forms Rules Management System (FRMS) is replacing the current Compliance Excel tool (see Appendix B for an extract), ‘The Formulator’, which today is used to manage the Life and Annuity Insurance products Document rules in conjunction with the Forms Module.  The Forms Module will not be replaced in the go forward solution but will integrate with the FRMS to obtain the document rules for existing legacy systems that will still utilize the Document rules for products that have not migrated and for certain business processes maintained in the legacy systems.</w:t>
      </w:r>
    </w:p>
    <w:p w14:paraId="4FBB33A0" w14:textId="77777777" w:rsidR="005F4718" w:rsidRPr="00C106B9" w:rsidRDefault="005F4718" w:rsidP="009C3129">
      <w:pPr>
        <w:ind w:firstLine="0"/>
        <w:rPr>
          <w:rFonts w:cstheme="minorHAnsi"/>
          <w:color w:val="000000" w:themeColor="text1"/>
        </w:rPr>
      </w:pPr>
    </w:p>
    <w:p w14:paraId="5BB87051" w14:textId="77777777" w:rsidR="005F4718" w:rsidRPr="00C106B9" w:rsidRDefault="005F4718" w:rsidP="009C3129">
      <w:pPr>
        <w:ind w:firstLine="0"/>
        <w:rPr>
          <w:rFonts w:cstheme="minorHAnsi"/>
          <w:color w:val="000000" w:themeColor="text1"/>
        </w:rPr>
      </w:pPr>
      <w:r w:rsidRPr="00C106B9">
        <w:rPr>
          <w:rFonts w:cstheme="minorHAnsi"/>
          <w:color w:val="000000" w:themeColor="text1"/>
        </w:rPr>
        <w:t xml:space="preserve">The FRMS will be a multi-purpose system which will allow for Compliance to carry over needed business functionality that it has today in Formulator for everyday queries and maintaining the Life Document rules.  This FRMS will hold another purpose to integrate with the external systems to provide the listings of document, indexing categories and classifications, and integrate with the current Forms Module to provide document rules.  </w:t>
      </w:r>
    </w:p>
    <w:p w14:paraId="4DB9C28B" w14:textId="77777777" w:rsidR="005F4718" w:rsidRPr="00C106B9" w:rsidRDefault="005F4718" w:rsidP="009C3129">
      <w:pPr>
        <w:ind w:firstLine="0"/>
        <w:rPr>
          <w:rFonts w:cstheme="minorHAnsi"/>
          <w:color w:val="000000" w:themeColor="text1"/>
        </w:rPr>
      </w:pPr>
    </w:p>
    <w:p w14:paraId="6A6936A5" w14:textId="77777777" w:rsidR="005F4718" w:rsidRPr="00C106B9" w:rsidRDefault="005F4718" w:rsidP="009C3129">
      <w:pPr>
        <w:pStyle w:val="Heading1"/>
        <w:spacing w:line="360" w:lineRule="auto"/>
        <w:rPr>
          <w:rFonts w:asciiTheme="minorHAnsi" w:hAnsiTheme="minorHAnsi" w:cstheme="minorHAnsi"/>
          <w:color w:val="000000" w:themeColor="text1"/>
          <w:sz w:val="22"/>
          <w:szCs w:val="22"/>
        </w:rPr>
      </w:pPr>
      <w:bookmarkStart w:id="341" w:name="_Toc380218952"/>
      <w:bookmarkStart w:id="342" w:name="_Toc427856790"/>
      <w:r w:rsidRPr="00C106B9">
        <w:rPr>
          <w:rFonts w:asciiTheme="minorHAnsi" w:hAnsiTheme="minorHAnsi" w:cstheme="minorHAnsi"/>
          <w:color w:val="000000" w:themeColor="text1"/>
          <w:sz w:val="22"/>
          <w:szCs w:val="22"/>
        </w:rPr>
        <w:t>Out of Scope</w:t>
      </w:r>
      <w:bookmarkEnd w:id="341"/>
      <w:bookmarkEnd w:id="342"/>
    </w:p>
    <w:p w14:paraId="74126032" w14:textId="77777777" w:rsidR="007A22AD" w:rsidRPr="00C106B9" w:rsidRDefault="007A22AD" w:rsidP="007A22AD">
      <w:pPr>
        <w:ind w:firstLine="0"/>
        <w:rPr>
          <w:ins w:id="343" w:author="Ramasubramani, Hariharan" w:date="2015-08-03T14:47:00Z"/>
          <w:rFonts w:cstheme="minorHAnsi"/>
          <w:color w:val="000000" w:themeColor="text1"/>
        </w:rPr>
      </w:pPr>
      <w:ins w:id="344" w:author="Ramasubramani, Hariharan" w:date="2015-08-03T14:47:00Z">
        <w:r w:rsidRPr="00C106B9">
          <w:rPr>
            <w:rFonts w:cstheme="minorHAnsi"/>
            <w:color w:val="000000" w:themeColor="text1"/>
          </w:rPr>
          <w:t>The items listed below are out of scope for Release 2.0</w:t>
        </w:r>
        <w:r>
          <w:rPr>
            <w:rFonts w:cstheme="minorHAnsi"/>
            <w:color w:val="000000" w:themeColor="text1"/>
          </w:rPr>
          <w:t xml:space="preserve"> but may be considered for a future release</w:t>
        </w:r>
      </w:ins>
    </w:p>
    <w:p w14:paraId="00015A66" w14:textId="77777777" w:rsidR="007A22AD" w:rsidRPr="00C106B9" w:rsidRDefault="007A22AD" w:rsidP="007A22AD">
      <w:pPr>
        <w:pStyle w:val="ListParagraph"/>
        <w:numPr>
          <w:ilvl w:val="0"/>
          <w:numId w:val="5"/>
        </w:numPr>
        <w:overflowPunct w:val="0"/>
        <w:autoSpaceDE w:val="0"/>
        <w:autoSpaceDN w:val="0"/>
        <w:adjustRightInd w:val="0"/>
        <w:ind w:firstLine="0"/>
        <w:contextualSpacing w:val="0"/>
        <w:textAlignment w:val="baseline"/>
        <w:rPr>
          <w:ins w:id="345" w:author="Ramasubramani, Hariharan" w:date="2015-08-03T14:47:00Z"/>
          <w:rFonts w:cstheme="minorHAnsi"/>
          <w:color w:val="000000" w:themeColor="text1"/>
        </w:rPr>
      </w:pPr>
      <w:ins w:id="346" w:author="Ramasubramani, Hariharan" w:date="2015-08-03T14:47:00Z">
        <w:r w:rsidRPr="00C106B9">
          <w:rPr>
            <w:rFonts w:cstheme="minorHAnsi"/>
            <w:color w:val="000000" w:themeColor="text1"/>
          </w:rPr>
          <w:t>Systematic Loading of correspondence templates and inactive product Document templates into the FRMS</w:t>
        </w:r>
      </w:ins>
    </w:p>
    <w:p w14:paraId="4EF5B4D3" w14:textId="77777777" w:rsidR="007A22AD" w:rsidRPr="00C106B9" w:rsidRDefault="007A22AD" w:rsidP="007A22AD">
      <w:pPr>
        <w:pStyle w:val="ListParagraph"/>
        <w:numPr>
          <w:ilvl w:val="0"/>
          <w:numId w:val="5"/>
        </w:numPr>
        <w:overflowPunct w:val="0"/>
        <w:autoSpaceDE w:val="0"/>
        <w:autoSpaceDN w:val="0"/>
        <w:adjustRightInd w:val="0"/>
        <w:ind w:firstLine="0"/>
        <w:contextualSpacing w:val="0"/>
        <w:textAlignment w:val="baseline"/>
        <w:rPr>
          <w:ins w:id="347" w:author="Ramasubramani, Hariharan" w:date="2015-08-03T14:47:00Z"/>
          <w:rFonts w:cstheme="minorHAnsi"/>
          <w:color w:val="000000" w:themeColor="text1"/>
        </w:rPr>
      </w:pPr>
      <w:ins w:id="348" w:author="Ramasubramani, Hariharan" w:date="2015-08-03T14:47:00Z">
        <w:r w:rsidRPr="00C106B9">
          <w:rPr>
            <w:rFonts w:cstheme="minorHAnsi"/>
            <w:color w:val="000000" w:themeColor="text1"/>
          </w:rPr>
          <w:t xml:space="preserve">Automation of the Document filing process development life cycle within the FRMS </w:t>
        </w:r>
      </w:ins>
    </w:p>
    <w:p w14:paraId="4326DE37" w14:textId="77777777" w:rsidR="007A22AD" w:rsidRPr="00C106B9" w:rsidRDefault="007A22AD" w:rsidP="007A22AD">
      <w:pPr>
        <w:pStyle w:val="ListParagraph"/>
        <w:numPr>
          <w:ilvl w:val="0"/>
          <w:numId w:val="5"/>
        </w:numPr>
        <w:overflowPunct w:val="0"/>
        <w:autoSpaceDE w:val="0"/>
        <w:autoSpaceDN w:val="0"/>
        <w:adjustRightInd w:val="0"/>
        <w:ind w:firstLine="0"/>
        <w:contextualSpacing w:val="0"/>
        <w:textAlignment w:val="baseline"/>
        <w:rPr>
          <w:ins w:id="349" w:author="Ramasubramani, Hariharan" w:date="2015-08-03T14:47:00Z"/>
          <w:rFonts w:cstheme="minorHAnsi"/>
          <w:color w:val="000000" w:themeColor="text1"/>
        </w:rPr>
      </w:pPr>
      <w:ins w:id="350" w:author="Ramasubramani, Hariharan" w:date="2015-08-03T14:47:00Z">
        <w:r w:rsidRPr="00C106B9">
          <w:rPr>
            <w:rFonts w:cstheme="minorHAnsi"/>
            <w:color w:val="000000" w:themeColor="text1"/>
          </w:rPr>
          <w:t xml:space="preserve">Ability to add </w:t>
        </w:r>
        <w:proofErr w:type="spellStart"/>
        <w:r w:rsidRPr="00C106B9">
          <w:rPr>
            <w:rFonts w:cstheme="minorHAnsi"/>
            <w:color w:val="000000" w:themeColor="text1"/>
          </w:rPr>
          <w:t>Adhoc</w:t>
        </w:r>
        <w:proofErr w:type="spellEnd"/>
        <w:r w:rsidRPr="00C106B9">
          <w:rPr>
            <w:rFonts w:cstheme="minorHAnsi"/>
            <w:color w:val="000000" w:themeColor="text1"/>
          </w:rPr>
          <w:t xml:space="preserve"> fields to the FRMS</w:t>
        </w:r>
      </w:ins>
    </w:p>
    <w:p w14:paraId="4527CA55" w14:textId="07C288DE" w:rsidR="007A22AD" w:rsidRPr="00C106B9" w:rsidRDefault="001379F2" w:rsidP="007A22AD">
      <w:pPr>
        <w:pStyle w:val="ListParagraph"/>
        <w:numPr>
          <w:ilvl w:val="0"/>
          <w:numId w:val="5"/>
        </w:numPr>
        <w:overflowPunct w:val="0"/>
        <w:autoSpaceDE w:val="0"/>
        <w:autoSpaceDN w:val="0"/>
        <w:adjustRightInd w:val="0"/>
        <w:ind w:firstLine="0"/>
        <w:contextualSpacing w:val="0"/>
        <w:textAlignment w:val="baseline"/>
        <w:rPr>
          <w:ins w:id="351" w:author="Ramasubramani, Hariharan" w:date="2015-08-03T14:47:00Z"/>
          <w:rFonts w:cstheme="minorHAnsi"/>
          <w:color w:val="000000" w:themeColor="text1"/>
        </w:rPr>
      </w:pPr>
      <w:ins w:id="352" w:author="Ramasubramani, Hariharan" w:date="2015-08-17T15:27:00Z">
        <w:r>
          <w:rPr>
            <w:rFonts w:cstheme="minorHAnsi"/>
            <w:color w:val="000000" w:themeColor="text1"/>
          </w:rPr>
          <w:t>Product</w:t>
        </w:r>
      </w:ins>
      <w:ins w:id="353" w:author="Ramasubramani, Hariharan" w:date="2015-08-03T14:47:00Z">
        <w:r w:rsidR="007A22AD" w:rsidRPr="00C106B9">
          <w:rPr>
            <w:rFonts w:cstheme="minorHAnsi"/>
            <w:color w:val="000000" w:themeColor="text1"/>
          </w:rPr>
          <w:t xml:space="preserve"> Document</w:t>
        </w:r>
        <w:r w:rsidR="007A22AD">
          <w:rPr>
            <w:rFonts w:cstheme="minorHAnsi"/>
            <w:color w:val="000000" w:themeColor="text1"/>
          </w:rPr>
          <w:t>s</w:t>
        </w:r>
        <w:r w:rsidR="007A22AD" w:rsidRPr="00C106B9">
          <w:rPr>
            <w:rFonts w:cstheme="minorHAnsi"/>
            <w:color w:val="000000" w:themeColor="text1"/>
          </w:rPr>
          <w:t xml:space="preserve"> and Correspondence managed in the FRMS</w:t>
        </w:r>
      </w:ins>
    </w:p>
    <w:p w14:paraId="2289FD5E" w14:textId="77777777" w:rsidR="007A22AD" w:rsidRDefault="007A22AD" w:rsidP="007A22AD">
      <w:pPr>
        <w:pStyle w:val="ListParagraph"/>
        <w:numPr>
          <w:ilvl w:val="0"/>
          <w:numId w:val="5"/>
        </w:numPr>
        <w:overflowPunct w:val="0"/>
        <w:autoSpaceDE w:val="0"/>
        <w:autoSpaceDN w:val="0"/>
        <w:adjustRightInd w:val="0"/>
        <w:ind w:firstLine="0"/>
        <w:contextualSpacing w:val="0"/>
        <w:textAlignment w:val="baseline"/>
        <w:rPr>
          <w:ins w:id="354" w:author="Ramasubramani, Hariharan" w:date="2015-08-03T14:47:00Z"/>
          <w:rFonts w:cstheme="minorHAnsi"/>
          <w:color w:val="000000" w:themeColor="text1"/>
        </w:rPr>
      </w:pPr>
      <w:ins w:id="355" w:author="Ramasubramani, Hariharan" w:date="2015-08-03T14:47:00Z">
        <w:r w:rsidRPr="00C106B9">
          <w:rPr>
            <w:rFonts w:cstheme="minorHAnsi"/>
            <w:color w:val="000000" w:themeColor="text1"/>
          </w:rPr>
          <w:t>Automated Assignment of Document Number within the FRMS</w:t>
        </w:r>
      </w:ins>
    </w:p>
    <w:p w14:paraId="22C9B480" w14:textId="77777777" w:rsidR="007A22AD" w:rsidRDefault="007A22AD" w:rsidP="007A22AD">
      <w:pPr>
        <w:pStyle w:val="ListParagraph"/>
        <w:numPr>
          <w:ilvl w:val="0"/>
          <w:numId w:val="5"/>
        </w:numPr>
        <w:overflowPunct w:val="0"/>
        <w:autoSpaceDE w:val="0"/>
        <w:autoSpaceDN w:val="0"/>
        <w:adjustRightInd w:val="0"/>
        <w:ind w:firstLine="0"/>
        <w:contextualSpacing w:val="0"/>
        <w:textAlignment w:val="baseline"/>
        <w:rPr>
          <w:ins w:id="356" w:author="Ramasubramani, Hariharan" w:date="2015-08-03T14:47:00Z"/>
          <w:rFonts w:cstheme="minorHAnsi"/>
          <w:color w:val="000000" w:themeColor="text1"/>
        </w:rPr>
      </w:pPr>
      <w:ins w:id="357" w:author="Ramasubramani, Hariharan" w:date="2015-08-03T14:47:00Z">
        <w:r>
          <w:rPr>
            <w:rFonts w:cstheme="minorHAnsi"/>
            <w:color w:val="000000" w:themeColor="text1"/>
          </w:rPr>
          <w:t xml:space="preserve">Integration directly from FRMS to </w:t>
        </w:r>
        <w:proofErr w:type="spellStart"/>
        <w:r>
          <w:rPr>
            <w:rFonts w:cstheme="minorHAnsi"/>
            <w:color w:val="000000" w:themeColor="text1"/>
          </w:rPr>
          <w:t>Documaker</w:t>
        </w:r>
        <w:proofErr w:type="spellEnd"/>
        <w:r>
          <w:rPr>
            <w:rFonts w:cstheme="minorHAnsi"/>
            <w:color w:val="000000" w:themeColor="text1"/>
          </w:rPr>
          <w:t xml:space="preserve"> to create blank forms.</w:t>
        </w:r>
      </w:ins>
    </w:p>
    <w:p w14:paraId="2F1E5291" w14:textId="7B2714E8" w:rsidR="007A22AD" w:rsidRDefault="007A22AD" w:rsidP="007A22AD">
      <w:pPr>
        <w:pStyle w:val="ListParagraph"/>
        <w:numPr>
          <w:ilvl w:val="0"/>
          <w:numId w:val="5"/>
        </w:numPr>
        <w:overflowPunct w:val="0"/>
        <w:autoSpaceDE w:val="0"/>
        <w:autoSpaceDN w:val="0"/>
        <w:adjustRightInd w:val="0"/>
        <w:ind w:firstLine="0"/>
        <w:contextualSpacing w:val="0"/>
        <w:textAlignment w:val="baseline"/>
        <w:rPr>
          <w:ins w:id="358" w:author="Ramasubramani, Hariharan" w:date="2015-08-03T14:47:00Z"/>
          <w:rFonts w:cstheme="minorHAnsi"/>
          <w:color w:val="000000" w:themeColor="text1"/>
        </w:rPr>
      </w:pPr>
      <w:ins w:id="359" w:author="Ramasubramani, Hariharan" w:date="2015-08-03T14:47:00Z">
        <w:r>
          <w:rPr>
            <w:rFonts w:cstheme="minorHAnsi"/>
            <w:color w:val="000000" w:themeColor="text1"/>
          </w:rPr>
          <w:t>Plan Code for Vantage will not be added to the FRMS</w:t>
        </w:r>
        <w:r w:rsidR="001379F2">
          <w:rPr>
            <w:rFonts w:cstheme="minorHAnsi"/>
            <w:color w:val="000000" w:themeColor="text1"/>
          </w:rPr>
          <w:t>.</w:t>
        </w:r>
      </w:ins>
      <w:commentRangeStart w:id="360"/>
      <w:del w:id="361" w:author="Ramasubramani, Hariharan" w:date="2015-08-17T15:27:00Z">
        <w:r w:rsidR="00D425B8" w:rsidDel="001379F2">
          <w:rPr>
            <w:rStyle w:val="CommentReference"/>
            <w:rFonts w:ascii="New York" w:eastAsia="Times New Roman" w:hAnsi="New York" w:cs="Times New Roman"/>
          </w:rPr>
          <w:commentReference w:id="362"/>
        </w:r>
        <w:commentRangeEnd w:id="360"/>
        <w:r w:rsidR="001379F2" w:rsidDel="001379F2">
          <w:rPr>
            <w:rStyle w:val="CommentReference"/>
            <w:rFonts w:ascii="New York" w:eastAsia="Times New Roman" w:hAnsi="New York" w:cs="Times New Roman"/>
          </w:rPr>
          <w:commentReference w:id="360"/>
        </w:r>
      </w:del>
    </w:p>
    <w:p w14:paraId="395243C4" w14:textId="77777777" w:rsidR="007A22AD" w:rsidRDefault="007A22AD" w:rsidP="007A22AD">
      <w:pPr>
        <w:pStyle w:val="ListParagraph"/>
        <w:numPr>
          <w:ilvl w:val="0"/>
          <w:numId w:val="5"/>
        </w:numPr>
        <w:overflowPunct w:val="0"/>
        <w:autoSpaceDE w:val="0"/>
        <w:autoSpaceDN w:val="0"/>
        <w:adjustRightInd w:val="0"/>
        <w:ind w:firstLine="0"/>
        <w:contextualSpacing w:val="0"/>
        <w:textAlignment w:val="baseline"/>
        <w:rPr>
          <w:ins w:id="363" w:author="Ramasubramani, Hariharan" w:date="2015-08-03T14:47:00Z"/>
          <w:rFonts w:cstheme="minorHAnsi"/>
          <w:color w:val="000000" w:themeColor="text1"/>
        </w:rPr>
      </w:pPr>
      <w:ins w:id="364" w:author="Ramasubramani, Hariharan" w:date="2015-08-03T14:47:00Z">
        <w:r>
          <w:rPr>
            <w:rFonts w:cstheme="minorHAnsi"/>
            <w:color w:val="000000" w:themeColor="text1"/>
          </w:rPr>
          <w:t>Meta-data Administration will not be managed by FRMS, but rather through RDM</w:t>
        </w:r>
      </w:ins>
    </w:p>
    <w:p w14:paraId="23FE8DCC" w14:textId="6AA60D50" w:rsidR="007A22AD" w:rsidRDefault="007A22AD" w:rsidP="007A22AD">
      <w:pPr>
        <w:pStyle w:val="ListParagraph"/>
        <w:numPr>
          <w:ilvl w:val="0"/>
          <w:numId w:val="5"/>
        </w:numPr>
        <w:overflowPunct w:val="0"/>
        <w:autoSpaceDE w:val="0"/>
        <w:autoSpaceDN w:val="0"/>
        <w:adjustRightInd w:val="0"/>
        <w:ind w:firstLine="0"/>
        <w:contextualSpacing w:val="0"/>
        <w:textAlignment w:val="baseline"/>
        <w:rPr>
          <w:ins w:id="365" w:author="Ramasubramani, Hariharan" w:date="2015-08-03T14:47:00Z"/>
          <w:rFonts w:cstheme="minorHAnsi"/>
          <w:color w:val="000000" w:themeColor="text1"/>
        </w:rPr>
      </w:pPr>
      <w:ins w:id="366" w:author="Ramasubramani, Hariharan" w:date="2015-08-03T14:47:00Z">
        <w:r>
          <w:rPr>
            <w:rFonts w:cstheme="minorHAnsi"/>
            <w:color w:val="000000" w:themeColor="text1"/>
          </w:rPr>
          <w:t xml:space="preserve">User </w:t>
        </w:r>
        <w:proofErr w:type="spellStart"/>
        <w:r>
          <w:rPr>
            <w:rFonts w:cstheme="minorHAnsi"/>
            <w:color w:val="000000" w:themeColor="text1"/>
          </w:rPr>
          <w:t>Adminstration</w:t>
        </w:r>
        <w:proofErr w:type="spellEnd"/>
        <w:r>
          <w:rPr>
            <w:rFonts w:cstheme="minorHAnsi"/>
            <w:color w:val="000000" w:themeColor="text1"/>
          </w:rPr>
          <w:t xml:space="preserve"> </w:t>
        </w:r>
      </w:ins>
      <w:ins w:id="367" w:author="Ramasubramani, Hariharan" w:date="2015-08-03T14:51:00Z">
        <w:r w:rsidR="009203B2">
          <w:rPr>
            <w:rFonts w:cstheme="minorHAnsi"/>
            <w:color w:val="000000" w:themeColor="text1"/>
          </w:rPr>
          <w:t>(Add</w:t>
        </w:r>
      </w:ins>
      <w:ins w:id="368" w:author="Ramasubramani, Hariharan" w:date="2015-08-03T14:53:00Z">
        <w:r w:rsidR="009203B2">
          <w:rPr>
            <w:rFonts w:cstheme="minorHAnsi"/>
            <w:color w:val="000000" w:themeColor="text1"/>
          </w:rPr>
          <w:t>/</w:t>
        </w:r>
      </w:ins>
      <w:ins w:id="369" w:author="Ramasubramani, Hariharan" w:date="2015-08-04T14:11:00Z">
        <w:r w:rsidR="00476223">
          <w:rPr>
            <w:rFonts w:cstheme="minorHAnsi"/>
            <w:color w:val="000000" w:themeColor="text1"/>
          </w:rPr>
          <w:t>Modify</w:t>
        </w:r>
      </w:ins>
      <w:ins w:id="370" w:author="Ramasubramani, Hariharan" w:date="2015-08-03T14:55:00Z">
        <w:r w:rsidR="009203B2">
          <w:rPr>
            <w:rFonts w:cstheme="minorHAnsi"/>
            <w:color w:val="000000" w:themeColor="text1"/>
          </w:rPr>
          <w:t>/View</w:t>
        </w:r>
      </w:ins>
      <w:ins w:id="371" w:author="Ramasubramani, Hariharan" w:date="2015-08-03T14:53:00Z">
        <w:r w:rsidR="009203B2">
          <w:rPr>
            <w:rFonts w:cstheme="minorHAnsi"/>
            <w:color w:val="000000" w:themeColor="text1"/>
          </w:rPr>
          <w:t xml:space="preserve"> </w:t>
        </w:r>
      </w:ins>
      <w:ins w:id="372" w:author="Ramasubramani, Hariharan" w:date="2015-08-03T14:51:00Z">
        <w:r w:rsidR="009203B2">
          <w:rPr>
            <w:rFonts w:cstheme="minorHAnsi"/>
            <w:color w:val="000000" w:themeColor="text1"/>
          </w:rPr>
          <w:t>User, Add/Remove Permission, Archi</w:t>
        </w:r>
        <w:del w:id="373" w:author="DeCost, Rick" w:date="2015-08-05T08:04:00Z">
          <w:r w:rsidR="009203B2" w:rsidDel="00D425B8">
            <w:rPr>
              <w:rFonts w:cstheme="minorHAnsi"/>
              <w:color w:val="000000" w:themeColor="text1"/>
            </w:rPr>
            <w:delText>e</w:delText>
          </w:r>
        </w:del>
        <w:r w:rsidR="009203B2">
          <w:rPr>
            <w:rFonts w:cstheme="minorHAnsi"/>
            <w:color w:val="000000" w:themeColor="text1"/>
          </w:rPr>
          <w:t>ve</w:t>
        </w:r>
      </w:ins>
      <w:ins w:id="374" w:author="Ramasubramani, Hariharan" w:date="2015-08-03T14:53:00Z">
        <w:r w:rsidR="009203B2">
          <w:rPr>
            <w:rFonts w:cstheme="minorHAnsi"/>
            <w:color w:val="000000" w:themeColor="text1"/>
          </w:rPr>
          <w:t>/Restore user</w:t>
        </w:r>
      </w:ins>
      <w:ins w:id="375" w:author="Ramasubramani, Hariharan" w:date="2015-08-03T14:51:00Z">
        <w:r w:rsidR="009203B2">
          <w:rPr>
            <w:rFonts w:cstheme="minorHAnsi"/>
            <w:color w:val="000000" w:themeColor="text1"/>
          </w:rPr>
          <w:t>)</w:t>
        </w:r>
      </w:ins>
    </w:p>
    <w:p w14:paraId="77928B8B" w14:textId="6F093943" w:rsidR="007A22AD" w:rsidRDefault="009203B2" w:rsidP="007A22AD">
      <w:pPr>
        <w:pStyle w:val="ListParagraph"/>
        <w:numPr>
          <w:ilvl w:val="0"/>
          <w:numId w:val="5"/>
        </w:numPr>
        <w:overflowPunct w:val="0"/>
        <w:autoSpaceDE w:val="0"/>
        <w:autoSpaceDN w:val="0"/>
        <w:adjustRightInd w:val="0"/>
        <w:ind w:firstLine="0"/>
        <w:contextualSpacing w:val="0"/>
        <w:textAlignment w:val="baseline"/>
        <w:rPr>
          <w:ins w:id="376" w:author="Ramasubramani, Hariharan" w:date="2015-08-03T14:49:00Z"/>
          <w:rFonts w:cstheme="minorHAnsi"/>
          <w:color w:val="000000" w:themeColor="text1"/>
        </w:rPr>
      </w:pPr>
      <w:ins w:id="377" w:author="Ramasubramani, Hariharan" w:date="2015-08-03T14:56:00Z">
        <w:r>
          <w:rPr>
            <w:rFonts w:cstheme="minorHAnsi"/>
            <w:color w:val="000000" w:themeColor="text1"/>
          </w:rPr>
          <w:t xml:space="preserve">Uploading and Viewing a Form (Document </w:t>
        </w:r>
      </w:ins>
      <w:ins w:id="378" w:author="Ramasubramani, Hariharan" w:date="2015-08-03T14:49:00Z">
        <w:r w:rsidR="007A22AD">
          <w:rPr>
            <w:rFonts w:cstheme="minorHAnsi"/>
            <w:color w:val="000000" w:themeColor="text1"/>
          </w:rPr>
          <w:t>Templates</w:t>
        </w:r>
      </w:ins>
      <w:ins w:id="379" w:author="Ramasubramani, Hariharan" w:date="2015-08-03T14:56:00Z">
        <w:r>
          <w:rPr>
            <w:rFonts w:cstheme="minorHAnsi"/>
            <w:color w:val="000000" w:themeColor="text1"/>
          </w:rPr>
          <w:t>)</w:t>
        </w:r>
      </w:ins>
    </w:p>
    <w:p w14:paraId="3725F77B" w14:textId="354CD4E4" w:rsidR="007A22AD" w:rsidRPr="00C106B9" w:rsidRDefault="007A22AD" w:rsidP="007A22AD">
      <w:pPr>
        <w:pStyle w:val="ListParagraph"/>
        <w:numPr>
          <w:ilvl w:val="0"/>
          <w:numId w:val="5"/>
        </w:numPr>
        <w:overflowPunct w:val="0"/>
        <w:autoSpaceDE w:val="0"/>
        <w:autoSpaceDN w:val="0"/>
        <w:adjustRightInd w:val="0"/>
        <w:ind w:firstLine="0"/>
        <w:contextualSpacing w:val="0"/>
        <w:textAlignment w:val="baseline"/>
        <w:rPr>
          <w:ins w:id="380" w:author="Ramasubramani, Hariharan" w:date="2015-08-03T14:47:00Z"/>
          <w:rFonts w:cstheme="minorHAnsi"/>
          <w:color w:val="000000" w:themeColor="text1"/>
        </w:rPr>
      </w:pPr>
      <w:ins w:id="381" w:author="Ramasubramani, Hariharan" w:date="2015-08-03T14:50:00Z">
        <w:r>
          <w:rPr>
            <w:rFonts w:cstheme="minorHAnsi"/>
            <w:color w:val="000000" w:themeColor="text1"/>
          </w:rPr>
          <w:t>Query and Export</w:t>
        </w:r>
      </w:ins>
    </w:p>
    <w:p w14:paraId="61624436" w14:textId="134FB654" w:rsidR="005F4718" w:rsidRPr="00C106B9" w:rsidDel="00B6588D" w:rsidRDefault="005F4718">
      <w:pPr>
        <w:ind w:firstLine="0"/>
        <w:rPr>
          <w:del w:id="382" w:author="Ramasubramani, Hariharan" w:date="2015-07-20T17:38:00Z"/>
          <w:rFonts w:cstheme="minorHAnsi"/>
          <w:color w:val="000000" w:themeColor="text1"/>
        </w:rPr>
      </w:pPr>
      <w:del w:id="383" w:author="Ramasubramani, Hariharan" w:date="2015-07-20T17:38:00Z">
        <w:r w:rsidRPr="00C106B9" w:rsidDel="00B6588D">
          <w:rPr>
            <w:rFonts w:cstheme="minorHAnsi"/>
            <w:color w:val="000000" w:themeColor="text1"/>
          </w:rPr>
          <w:delText>*The items listed below are out of scope for Release 2.0</w:delText>
        </w:r>
        <w:r w:rsidDel="00B6588D">
          <w:rPr>
            <w:rFonts w:cstheme="minorHAnsi"/>
            <w:color w:val="000000" w:themeColor="text1"/>
          </w:rPr>
          <w:delText xml:space="preserve"> but may be considered for a future release</w:delText>
        </w:r>
      </w:del>
    </w:p>
    <w:p w14:paraId="11DFB784" w14:textId="2EAEACAC" w:rsidR="005F4718" w:rsidRPr="00C106B9" w:rsidDel="00B6588D" w:rsidRDefault="005F4718">
      <w:pPr>
        <w:ind w:firstLine="0"/>
        <w:rPr>
          <w:del w:id="384" w:author="Ramasubramani, Hariharan" w:date="2015-07-20T17:38:00Z"/>
          <w:rFonts w:cstheme="minorHAnsi"/>
          <w:color w:val="000000" w:themeColor="text1"/>
        </w:rPr>
        <w:pPrChange w:id="385" w:author="Ramasubramani, Hariharan" w:date="2015-07-20T17:38:00Z">
          <w:pPr>
            <w:pStyle w:val="ListParagraph"/>
            <w:numPr>
              <w:numId w:val="5"/>
            </w:numPr>
            <w:overflowPunct w:val="0"/>
            <w:autoSpaceDE w:val="0"/>
            <w:autoSpaceDN w:val="0"/>
            <w:adjustRightInd w:val="0"/>
            <w:ind w:left="1080" w:firstLine="0"/>
            <w:contextualSpacing w:val="0"/>
            <w:textAlignment w:val="baseline"/>
          </w:pPr>
        </w:pPrChange>
      </w:pPr>
      <w:del w:id="386" w:author="Ramasubramani, Hariharan" w:date="2015-07-20T17:38:00Z">
        <w:r w:rsidRPr="00C106B9" w:rsidDel="00B6588D">
          <w:rPr>
            <w:rFonts w:cstheme="minorHAnsi"/>
            <w:color w:val="000000" w:themeColor="text1"/>
          </w:rPr>
          <w:delText>Systematic Loading of correspondence templates and inactive product Document templates into the FRMS</w:delText>
        </w:r>
      </w:del>
    </w:p>
    <w:p w14:paraId="4E900C02" w14:textId="2455CA13" w:rsidR="005F4718" w:rsidRPr="00C106B9" w:rsidDel="00B6588D" w:rsidRDefault="005F4718">
      <w:pPr>
        <w:ind w:firstLine="0"/>
        <w:rPr>
          <w:del w:id="387" w:author="Ramasubramani, Hariharan" w:date="2015-07-20T17:38:00Z"/>
          <w:rFonts w:cstheme="minorHAnsi"/>
          <w:color w:val="000000" w:themeColor="text1"/>
        </w:rPr>
        <w:pPrChange w:id="388" w:author="Ramasubramani, Hariharan" w:date="2015-07-20T17:38:00Z">
          <w:pPr>
            <w:pStyle w:val="ListParagraph"/>
            <w:numPr>
              <w:numId w:val="5"/>
            </w:numPr>
            <w:overflowPunct w:val="0"/>
            <w:autoSpaceDE w:val="0"/>
            <w:autoSpaceDN w:val="0"/>
            <w:adjustRightInd w:val="0"/>
            <w:ind w:left="1080" w:firstLine="0"/>
            <w:contextualSpacing w:val="0"/>
            <w:textAlignment w:val="baseline"/>
          </w:pPr>
        </w:pPrChange>
      </w:pPr>
      <w:del w:id="389" w:author="Ramasubramani, Hariharan" w:date="2015-07-20T17:38:00Z">
        <w:r w:rsidRPr="00C106B9" w:rsidDel="00B6588D">
          <w:rPr>
            <w:rFonts w:cstheme="minorHAnsi"/>
            <w:color w:val="000000" w:themeColor="text1"/>
          </w:rPr>
          <w:delText xml:space="preserve">Automation of the Document filing process development life cycle within the FRMS </w:delText>
        </w:r>
      </w:del>
    </w:p>
    <w:p w14:paraId="07298664" w14:textId="0A360FF3" w:rsidR="005F4718" w:rsidRPr="00C106B9" w:rsidDel="00B6588D" w:rsidRDefault="005F4718">
      <w:pPr>
        <w:ind w:firstLine="0"/>
        <w:rPr>
          <w:del w:id="390" w:author="Ramasubramani, Hariharan" w:date="2015-07-20T17:38:00Z"/>
          <w:rFonts w:cstheme="minorHAnsi"/>
          <w:color w:val="000000" w:themeColor="text1"/>
        </w:rPr>
        <w:pPrChange w:id="391" w:author="Ramasubramani, Hariharan" w:date="2015-07-20T17:38:00Z">
          <w:pPr>
            <w:pStyle w:val="ListParagraph"/>
            <w:numPr>
              <w:numId w:val="5"/>
            </w:numPr>
            <w:overflowPunct w:val="0"/>
            <w:autoSpaceDE w:val="0"/>
            <w:autoSpaceDN w:val="0"/>
            <w:adjustRightInd w:val="0"/>
            <w:ind w:left="1080" w:firstLine="0"/>
            <w:contextualSpacing w:val="0"/>
            <w:textAlignment w:val="baseline"/>
          </w:pPr>
        </w:pPrChange>
      </w:pPr>
      <w:del w:id="392" w:author="Ramasubramani, Hariharan" w:date="2015-07-20T17:38:00Z">
        <w:r w:rsidRPr="00C106B9" w:rsidDel="00B6588D">
          <w:rPr>
            <w:rFonts w:cstheme="minorHAnsi"/>
            <w:color w:val="000000" w:themeColor="text1"/>
          </w:rPr>
          <w:delText>Ability to add Adhoc fields to the FRMS</w:delText>
        </w:r>
      </w:del>
    </w:p>
    <w:p w14:paraId="5F155FC0" w14:textId="76F60655" w:rsidR="005F4718" w:rsidRPr="00C106B9" w:rsidDel="00B6588D" w:rsidRDefault="005F4718">
      <w:pPr>
        <w:ind w:firstLine="0"/>
        <w:rPr>
          <w:del w:id="393" w:author="Ramasubramani, Hariharan" w:date="2015-07-20T17:38:00Z"/>
          <w:rFonts w:cstheme="minorHAnsi"/>
          <w:color w:val="000000" w:themeColor="text1"/>
        </w:rPr>
        <w:pPrChange w:id="394" w:author="Ramasubramani, Hariharan" w:date="2015-07-20T17:38:00Z">
          <w:pPr>
            <w:pStyle w:val="ListParagraph"/>
            <w:numPr>
              <w:numId w:val="5"/>
            </w:numPr>
            <w:overflowPunct w:val="0"/>
            <w:autoSpaceDE w:val="0"/>
            <w:autoSpaceDN w:val="0"/>
            <w:adjustRightInd w:val="0"/>
            <w:ind w:left="1080" w:firstLine="0"/>
            <w:contextualSpacing w:val="0"/>
            <w:textAlignment w:val="baseline"/>
          </w:pPr>
        </w:pPrChange>
      </w:pPr>
      <w:del w:id="395" w:author="Ramasubramani, Hariharan" w:date="2015-07-20T17:38:00Z">
        <w:r w:rsidRPr="00C106B9" w:rsidDel="00B6588D">
          <w:rPr>
            <w:rFonts w:cstheme="minorHAnsi"/>
            <w:color w:val="000000" w:themeColor="text1"/>
          </w:rPr>
          <w:delText>PSS Document</w:delText>
        </w:r>
        <w:r w:rsidDel="00B6588D">
          <w:rPr>
            <w:rFonts w:cstheme="minorHAnsi"/>
            <w:color w:val="000000" w:themeColor="text1"/>
          </w:rPr>
          <w:delText>s</w:delText>
        </w:r>
        <w:r w:rsidRPr="00C106B9" w:rsidDel="00B6588D">
          <w:rPr>
            <w:rFonts w:cstheme="minorHAnsi"/>
            <w:color w:val="000000" w:themeColor="text1"/>
          </w:rPr>
          <w:delText xml:space="preserve"> and Correspondence managed in the FRMS</w:delText>
        </w:r>
      </w:del>
    </w:p>
    <w:p w14:paraId="52073625" w14:textId="463BF6F7" w:rsidR="005F4718" w:rsidDel="00B6588D" w:rsidRDefault="005F4718">
      <w:pPr>
        <w:ind w:firstLine="0"/>
        <w:rPr>
          <w:del w:id="396" w:author="Ramasubramani, Hariharan" w:date="2015-07-20T17:38:00Z"/>
          <w:rFonts w:cstheme="minorHAnsi"/>
          <w:color w:val="000000" w:themeColor="text1"/>
        </w:rPr>
        <w:pPrChange w:id="397" w:author="Ramasubramani, Hariharan" w:date="2015-07-20T17:38:00Z">
          <w:pPr>
            <w:pStyle w:val="ListParagraph"/>
            <w:numPr>
              <w:numId w:val="5"/>
            </w:numPr>
            <w:overflowPunct w:val="0"/>
            <w:autoSpaceDE w:val="0"/>
            <w:autoSpaceDN w:val="0"/>
            <w:adjustRightInd w:val="0"/>
            <w:ind w:left="1080" w:firstLine="0"/>
            <w:contextualSpacing w:val="0"/>
            <w:textAlignment w:val="baseline"/>
          </w:pPr>
        </w:pPrChange>
      </w:pPr>
      <w:del w:id="398" w:author="Ramasubramani, Hariharan" w:date="2015-07-20T17:38:00Z">
        <w:r w:rsidRPr="00C106B9" w:rsidDel="00B6588D">
          <w:rPr>
            <w:rFonts w:cstheme="minorHAnsi"/>
            <w:color w:val="000000" w:themeColor="text1"/>
          </w:rPr>
          <w:delText>Automated Assignment of Document Number within the FRMS</w:delText>
        </w:r>
      </w:del>
    </w:p>
    <w:p w14:paraId="79B50AC5" w14:textId="057E44CA" w:rsidR="005F4718" w:rsidDel="00B6588D" w:rsidRDefault="005F4718">
      <w:pPr>
        <w:ind w:firstLine="0"/>
        <w:rPr>
          <w:del w:id="399" w:author="Ramasubramani, Hariharan" w:date="2015-07-20T17:38:00Z"/>
          <w:rFonts w:cstheme="minorHAnsi"/>
          <w:color w:val="000000" w:themeColor="text1"/>
        </w:rPr>
        <w:pPrChange w:id="400" w:author="Ramasubramani, Hariharan" w:date="2015-07-20T17:38:00Z">
          <w:pPr>
            <w:pStyle w:val="ListParagraph"/>
            <w:numPr>
              <w:numId w:val="5"/>
            </w:numPr>
            <w:overflowPunct w:val="0"/>
            <w:autoSpaceDE w:val="0"/>
            <w:autoSpaceDN w:val="0"/>
            <w:adjustRightInd w:val="0"/>
            <w:ind w:left="1080" w:firstLine="0"/>
            <w:contextualSpacing w:val="0"/>
            <w:textAlignment w:val="baseline"/>
          </w:pPr>
        </w:pPrChange>
      </w:pPr>
      <w:del w:id="401" w:author="Ramasubramani, Hariharan" w:date="2015-07-20T17:38:00Z">
        <w:r w:rsidDel="00B6588D">
          <w:rPr>
            <w:rFonts w:cstheme="minorHAnsi"/>
            <w:color w:val="000000" w:themeColor="text1"/>
          </w:rPr>
          <w:delText>Integration directly from FRMS to Documaker to create blank forms.</w:delText>
        </w:r>
      </w:del>
    </w:p>
    <w:p w14:paraId="316B25E6" w14:textId="1FAEFD0F" w:rsidR="005F4718" w:rsidDel="00B6588D" w:rsidRDefault="005F4718">
      <w:pPr>
        <w:ind w:firstLine="0"/>
        <w:rPr>
          <w:del w:id="402" w:author="Ramasubramani, Hariharan" w:date="2015-07-20T17:38:00Z"/>
          <w:rFonts w:cstheme="minorHAnsi"/>
          <w:color w:val="000000" w:themeColor="text1"/>
        </w:rPr>
        <w:pPrChange w:id="403" w:author="Ramasubramani, Hariharan" w:date="2015-07-20T17:38:00Z">
          <w:pPr>
            <w:pStyle w:val="ListParagraph"/>
            <w:numPr>
              <w:numId w:val="5"/>
            </w:numPr>
            <w:overflowPunct w:val="0"/>
            <w:autoSpaceDE w:val="0"/>
            <w:autoSpaceDN w:val="0"/>
            <w:adjustRightInd w:val="0"/>
            <w:ind w:left="1080" w:firstLine="0"/>
            <w:contextualSpacing w:val="0"/>
            <w:textAlignment w:val="baseline"/>
          </w:pPr>
        </w:pPrChange>
      </w:pPr>
      <w:del w:id="404" w:author="Ramasubramani, Hariharan" w:date="2015-07-20T17:38:00Z">
        <w:r w:rsidDel="00B6588D">
          <w:rPr>
            <w:rFonts w:cstheme="minorHAnsi"/>
            <w:color w:val="000000" w:themeColor="text1"/>
          </w:rPr>
          <w:delText>Plan Code for Vantage will not be added to the FRMS as the FRMS does not manage Product for Life.</w:delText>
        </w:r>
      </w:del>
    </w:p>
    <w:p w14:paraId="04E70DBC" w14:textId="00E22949" w:rsidR="00700164" w:rsidRPr="00C106B9" w:rsidRDefault="00700164">
      <w:pPr>
        <w:ind w:firstLine="0"/>
        <w:rPr>
          <w:rFonts w:cstheme="minorHAnsi"/>
          <w:color w:val="000000" w:themeColor="text1"/>
        </w:rPr>
        <w:pPrChange w:id="405" w:author="Ramasubramani, Hariharan" w:date="2015-07-20T17:38:00Z">
          <w:pPr>
            <w:pStyle w:val="ListParagraph"/>
            <w:numPr>
              <w:numId w:val="5"/>
            </w:numPr>
            <w:overflowPunct w:val="0"/>
            <w:autoSpaceDE w:val="0"/>
            <w:autoSpaceDN w:val="0"/>
            <w:adjustRightInd w:val="0"/>
            <w:ind w:left="1080" w:firstLine="0"/>
            <w:contextualSpacing w:val="0"/>
            <w:textAlignment w:val="baseline"/>
          </w:pPr>
        </w:pPrChange>
      </w:pPr>
      <w:del w:id="406" w:author="Ramasubramani, Hariharan" w:date="2015-07-20T17:38:00Z">
        <w:r w:rsidDel="00B6588D">
          <w:rPr>
            <w:rFonts w:cstheme="minorHAnsi"/>
            <w:color w:val="000000" w:themeColor="text1"/>
          </w:rPr>
          <w:delText>Meta-data Administration will not be managed by FRMS</w:delText>
        </w:r>
        <w:r w:rsidR="00991CCF" w:rsidDel="00B6588D">
          <w:rPr>
            <w:rFonts w:cstheme="minorHAnsi"/>
            <w:color w:val="000000" w:themeColor="text1"/>
          </w:rPr>
          <w:delText>, but rather through RDM</w:delText>
        </w:r>
      </w:del>
    </w:p>
    <w:p w14:paraId="7699A59E" w14:textId="77777777" w:rsidR="005F4718" w:rsidRPr="00C106B9" w:rsidRDefault="005F4718" w:rsidP="009C3129">
      <w:pPr>
        <w:pStyle w:val="Heading1"/>
        <w:spacing w:line="360" w:lineRule="auto"/>
        <w:rPr>
          <w:rFonts w:asciiTheme="minorHAnsi" w:hAnsiTheme="minorHAnsi" w:cstheme="minorHAnsi"/>
          <w:b w:val="0"/>
          <w:color w:val="000000" w:themeColor="text1"/>
          <w:sz w:val="22"/>
          <w:szCs w:val="22"/>
        </w:rPr>
      </w:pPr>
      <w:r w:rsidRPr="00C106B9">
        <w:rPr>
          <w:rFonts w:asciiTheme="minorHAnsi" w:hAnsiTheme="minorHAnsi" w:cstheme="minorHAnsi"/>
          <w:color w:val="000000" w:themeColor="text1"/>
          <w:sz w:val="22"/>
          <w:szCs w:val="22"/>
        </w:rPr>
        <w:t xml:space="preserve"> </w:t>
      </w:r>
      <w:bookmarkStart w:id="407" w:name="_Toc380218953"/>
      <w:bookmarkStart w:id="408" w:name="_Toc427856791"/>
      <w:r w:rsidRPr="00C106B9">
        <w:rPr>
          <w:rFonts w:asciiTheme="minorHAnsi" w:hAnsiTheme="minorHAnsi" w:cstheme="minorHAnsi"/>
          <w:color w:val="000000" w:themeColor="text1"/>
          <w:sz w:val="22"/>
          <w:szCs w:val="22"/>
        </w:rPr>
        <w:t>Assumptions</w:t>
      </w:r>
      <w:bookmarkEnd w:id="407"/>
      <w:bookmarkEnd w:id="408"/>
    </w:p>
    <w:p w14:paraId="7F73A005" w14:textId="0C314260" w:rsidR="005F4718" w:rsidRPr="00B6588D" w:rsidDel="00B6588D" w:rsidRDefault="005F4718">
      <w:pPr>
        <w:ind w:firstLine="0"/>
        <w:rPr>
          <w:del w:id="409" w:author="Ramasubramani, Hariharan" w:date="2015-07-20T17:38:00Z"/>
          <w:rFonts w:cstheme="minorHAnsi"/>
          <w:b/>
          <w:color w:val="000000" w:themeColor="text1"/>
          <w:rPrChange w:id="410" w:author="Ramasubramani, Hariharan" w:date="2015-07-20T17:38:00Z">
            <w:rPr>
              <w:del w:id="411" w:author="Ramasubramani, Hariharan" w:date="2015-07-20T17:38:00Z"/>
              <w:b/>
            </w:rPr>
          </w:rPrChange>
        </w:rPr>
        <w:pPrChange w:id="412" w:author="Ramasubramani, Hariharan" w:date="2015-07-20T17:38:00Z">
          <w:pPr>
            <w:pStyle w:val="ListParagraph"/>
            <w:numPr>
              <w:numId w:val="6"/>
            </w:numPr>
            <w:overflowPunct w:val="0"/>
            <w:autoSpaceDE w:val="0"/>
            <w:autoSpaceDN w:val="0"/>
            <w:adjustRightInd w:val="0"/>
            <w:spacing w:after="120"/>
            <w:ind w:left="1080" w:firstLine="0"/>
            <w:textAlignment w:val="baseline"/>
          </w:pPr>
        </w:pPrChange>
      </w:pPr>
      <w:commentRangeStart w:id="413"/>
      <w:commentRangeStart w:id="414"/>
      <w:del w:id="415" w:author="Ramasubramani, Hariharan" w:date="2015-07-20T17:38:00Z">
        <w:r w:rsidRPr="00B6588D" w:rsidDel="00B6588D">
          <w:rPr>
            <w:rFonts w:cstheme="minorHAnsi"/>
            <w:color w:val="000000" w:themeColor="text1"/>
            <w:rPrChange w:id="416" w:author="Ramasubramani, Hariharan" w:date="2015-07-20T17:38:00Z">
              <w:rPr/>
            </w:rPrChange>
          </w:rPr>
          <w:delText>Searching/Exporting/Reporting will not negatively affect performance during core business hours (See NFR Section)</w:delText>
        </w:r>
      </w:del>
      <w:commentRangeEnd w:id="413"/>
      <w:r w:rsidR="007E546B">
        <w:rPr>
          <w:rStyle w:val="CommentReference"/>
          <w:rFonts w:ascii="New York" w:eastAsia="Times New Roman" w:hAnsi="New York" w:cs="Times New Roman"/>
        </w:rPr>
        <w:commentReference w:id="413"/>
      </w:r>
      <w:commentRangeEnd w:id="414"/>
      <w:r w:rsidR="003D4582">
        <w:rPr>
          <w:rStyle w:val="CommentReference"/>
          <w:rFonts w:ascii="New York" w:eastAsia="Times New Roman" w:hAnsi="New York" w:cs="Times New Roman"/>
        </w:rPr>
        <w:commentReference w:id="414"/>
      </w:r>
    </w:p>
    <w:p w14:paraId="49D96187" w14:textId="27DE3B65" w:rsidR="005F4718" w:rsidRPr="009203B2" w:rsidDel="00B6588D" w:rsidRDefault="005F4718">
      <w:pPr>
        <w:pStyle w:val="ListParagraph"/>
        <w:numPr>
          <w:ilvl w:val="0"/>
          <w:numId w:val="141"/>
        </w:numPr>
        <w:rPr>
          <w:del w:id="417" w:author="Ramasubramani, Hariharan" w:date="2015-07-20T17:38:00Z"/>
          <w:b/>
        </w:rPr>
        <w:pPrChange w:id="418" w:author="Ramasubramani, Hariharan" w:date="2015-08-03T14:57:00Z">
          <w:pPr>
            <w:pStyle w:val="ListParagraph"/>
            <w:numPr>
              <w:numId w:val="6"/>
            </w:numPr>
            <w:overflowPunct w:val="0"/>
            <w:autoSpaceDE w:val="0"/>
            <w:autoSpaceDN w:val="0"/>
            <w:adjustRightInd w:val="0"/>
            <w:spacing w:after="120"/>
            <w:ind w:left="1080" w:firstLine="0"/>
            <w:textAlignment w:val="baseline"/>
          </w:pPr>
        </w:pPrChange>
      </w:pPr>
      <w:del w:id="419" w:author="Ramasubramani, Hariharan" w:date="2015-07-20T17:38:00Z">
        <w:r w:rsidRPr="00C106B9" w:rsidDel="00B6588D">
          <w:delText>Forms Module will be validated for accuracy prior to the initial load into FRMS</w:delText>
        </w:r>
      </w:del>
    </w:p>
    <w:p w14:paraId="1299C105" w14:textId="12A71254" w:rsidR="00943CD3" w:rsidRPr="005024BC" w:rsidRDefault="00943CD3">
      <w:pPr>
        <w:pStyle w:val="ListParagraph"/>
        <w:numPr>
          <w:ilvl w:val="0"/>
          <w:numId w:val="141"/>
        </w:numPr>
        <w:rPr>
          <w:ins w:id="420" w:author="Ramasubramani, Hariharan" w:date="2015-08-20T13:25:00Z"/>
          <w:b/>
          <w:rPrChange w:id="421" w:author="Ramasubramani, Hariharan" w:date="2015-08-20T13:25:00Z">
            <w:rPr>
              <w:ins w:id="422" w:author="Ramasubramani, Hariharan" w:date="2015-08-20T13:25:00Z"/>
            </w:rPr>
          </w:rPrChange>
        </w:rPr>
        <w:pPrChange w:id="423" w:author="Ramasubramani, Hariharan" w:date="2015-08-03T14:57:00Z">
          <w:pPr>
            <w:pStyle w:val="ListParagraph"/>
            <w:numPr>
              <w:numId w:val="6"/>
            </w:numPr>
            <w:overflowPunct w:val="0"/>
            <w:autoSpaceDE w:val="0"/>
            <w:autoSpaceDN w:val="0"/>
            <w:adjustRightInd w:val="0"/>
            <w:spacing w:after="120"/>
            <w:ind w:left="1080" w:firstLine="0"/>
            <w:textAlignment w:val="baseline"/>
          </w:pPr>
        </w:pPrChange>
      </w:pPr>
      <w:del w:id="424" w:author="Ramasubramani, Hariharan" w:date="2015-07-20T17:38:00Z">
        <w:r w:rsidDel="00B6588D">
          <w:delText>Promoting generated Release Group files to specific environments is a manual process that must be scheduled through the build/release manager</w:delText>
        </w:r>
      </w:del>
      <w:ins w:id="425" w:author="Ramasubramani, Hariharan" w:date="2015-08-03T14:57:00Z">
        <w:r w:rsidR="009203B2">
          <w:rPr>
            <w:rFonts w:cstheme="minorHAnsi"/>
            <w:color w:val="000000" w:themeColor="text1"/>
          </w:rPr>
          <w:t xml:space="preserve">Promoting generated Release Group files to specific environment is a manual process that must be scheduled through </w:t>
        </w:r>
      </w:ins>
      <w:ins w:id="426" w:author="Ramasubramani, Hariharan" w:date="2015-08-03T14:58:00Z">
        <w:r w:rsidR="009203B2">
          <w:rPr>
            <w:rFonts w:cstheme="minorHAnsi"/>
            <w:color w:val="000000" w:themeColor="text1"/>
          </w:rPr>
          <w:t>r</w:t>
        </w:r>
      </w:ins>
      <w:ins w:id="427" w:author="Ramasubramani, Hariharan" w:date="2015-08-03T14:57:00Z">
        <w:r w:rsidR="009203B2">
          <w:rPr>
            <w:rFonts w:cstheme="minorHAnsi"/>
            <w:color w:val="000000" w:themeColor="text1"/>
          </w:rPr>
          <w:t>elease group manager</w:t>
        </w:r>
      </w:ins>
      <w:del w:id="428" w:author="Ramasubramani, Hariharan" w:date="2015-08-03T14:40:00Z">
        <w:r w:rsidDel="007A22AD">
          <w:delText>.</w:delText>
        </w:r>
      </w:del>
      <w:ins w:id="429" w:author="Ramasubramani, Hariharan" w:date="2015-08-03T14:58:00Z">
        <w:r w:rsidR="009203B2">
          <w:t>.</w:t>
        </w:r>
      </w:ins>
    </w:p>
    <w:p w14:paraId="0F240D7E" w14:textId="03A5BFD8" w:rsidR="005024BC" w:rsidRPr="005024BC" w:rsidRDefault="005024BC">
      <w:pPr>
        <w:pStyle w:val="ListParagraph"/>
        <w:numPr>
          <w:ilvl w:val="0"/>
          <w:numId w:val="141"/>
        </w:numPr>
        <w:rPr>
          <w:ins w:id="430" w:author="Ramasubramani, Hariharan" w:date="2015-08-03T15:57:00Z"/>
          <w:b/>
          <w:rPrChange w:id="431" w:author="Ramasubramani, Hariharan" w:date="2015-08-20T13:26:00Z">
            <w:rPr>
              <w:ins w:id="432" w:author="Ramasubramani, Hariharan" w:date="2015-08-03T15:57:00Z"/>
            </w:rPr>
          </w:rPrChange>
        </w:rPr>
        <w:pPrChange w:id="433" w:author="Ramasubramani, Hariharan" w:date="2015-08-03T14:57:00Z">
          <w:pPr>
            <w:pStyle w:val="ListParagraph"/>
            <w:numPr>
              <w:numId w:val="6"/>
            </w:numPr>
            <w:overflowPunct w:val="0"/>
            <w:autoSpaceDE w:val="0"/>
            <w:autoSpaceDN w:val="0"/>
            <w:adjustRightInd w:val="0"/>
            <w:spacing w:after="120"/>
            <w:ind w:left="1080" w:firstLine="0"/>
            <w:textAlignment w:val="baseline"/>
          </w:pPr>
        </w:pPrChange>
      </w:pPr>
      <w:ins w:id="434" w:author="Ramasubramani, Hariharan" w:date="2015-08-20T13:26:00Z">
        <w:r w:rsidRPr="005024BC">
          <w:rPr>
            <w:rFonts w:cstheme="minorHAnsi"/>
            <w:color w:val="000000" w:themeColor="text1"/>
          </w:rPr>
          <w:t xml:space="preserve">Forms Extract </w:t>
        </w:r>
        <w:r w:rsidRPr="00C106B9">
          <w:rPr>
            <w:rFonts w:cstheme="minorHAnsi"/>
            <w:color w:val="000000" w:themeColor="text1"/>
          </w:rPr>
          <w:t>will be validated for accuracy prior to the load into FRMS</w:t>
        </w:r>
        <w:r w:rsidRPr="005024BC">
          <w:rPr>
            <w:rFonts w:cstheme="minorHAnsi"/>
            <w:color w:val="000000" w:themeColor="text1"/>
          </w:rPr>
          <w:t>.</w:t>
        </w:r>
      </w:ins>
    </w:p>
    <w:p w14:paraId="7DF0FE64" w14:textId="6A4D7A07" w:rsidR="008C6B3B" w:rsidRPr="004A79FB" w:rsidRDefault="008C6B3B">
      <w:pPr>
        <w:pStyle w:val="ListParagraph"/>
        <w:numPr>
          <w:ilvl w:val="0"/>
          <w:numId w:val="141"/>
        </w:numPr>
        <w:rPr>
          <w:ins w:id="435" w:author="Ramasubramani, Hariharan" w:date="2015-08-25T14:40:00Z"/>
          <w:b/>
          <w:rPrChange w:id="436" w:author="Ramasubramani, Hariharan" w:date="2015-08-25T14:40:00Z">
            <w:rPr>
              <w:ins w:id="437" w:author="Ramasubramani, Hariharan" w:date="2015-08-25T14:40:00Z"/>
              <w:rFonts w:cstheme="minorHAnsi"/>
              <w:color w:val="000000" w:themeColor="text1"/>
            </w:rPr>
          </w:rPrChange>
        </w:rPr>
        <w:pPrChange w:id="438" w:author="Ramasubramani, Hariharan" w:date="2015-08-03T14:57:00Z">
          <w:pPr>
            <w:pStyle w:val="ListParagraph"/>
            <w:numPr>
              <w:numId w:val="6"/>
            </w:numPr>
            <w:overflowPunct w:val="0"/>
            <w:autoSpaceDE w:val="0"/>
            <w:autoSpaceDN w:val="0"/>
            <w:adjustRightInd w:val="0"/>
            <w:spacing w:after="120"/>
            <w:ind w:left="1080" w:firstLine="0"/>
            <w:textAlignment w:val="baseline"/>
          </w:pPr>
        </w:pPrChange>
      </w:pPr>
      <w:commentRangeStart w:id="439"/>
      <w:commentRangeStart w:id="440"/>
      <w:ins w:id="441" w:author="Ramasubramani, Hariharan" w:date="2015-08-03T15:57:00Z">
        <w:r w:rsidRPr="00C106B9">
          <w:rPr>
            <w:rFonts w:cstheme="minorHAnsi"/>
            <w:color w:val="000000" w:themeColor="text1"/>
          </w:rPr>
          <w:t xml:space="preserve">Forms Module </w:t>
        </w:r>
      </w:ins>
      <w:commentRangeEnd w:id="439"/>
      <w:r w:rsidR="00D425B8">
        <w:rPr>
          <w:rStyle w:val="CommentReference"/>
          <w:rFonts w:ascii="New York" w:eastAsia="Times New Roman" w:hAnsi="New York" w:cs="Times New Roman"/>
        </w:rPr>
        <w:commentReference w:id="439"/>
      </w:r>
      <w:commentRangeEnd w:id="440"/>
      <w:r w:rsidR="00591C32">
        <w:rPr>
          <w:rStyle w:val="CommentReference"/>
          <w:rFonts w:ascii="New York" w:eastAsia="Times New Roman" w:hAnsi="New York" w:cs="Times New Roman"/>
        </w:rPr>
        <w:commentReference w:id="440"/>
      </w:r>
      <w:ins w:id="442" w:author="Ramasubramani, Hariharan" w:date="2015-08-17T15:41:00Z">
        <w:r w:rsidR="00B7057E">
          <w:rPr>
            <w:rFonts w:cstheme="minorHAnsi"/>
            <w:color w:val="000000" w:themeColor="text1"/>
          </w:rPr>
          <w:t xml:space="preserve">Extract </w:t>
        </w:r>
      </w:ins>
      <w:ins w:id="443" w:author="Ramasubramani, Hariharan" w:date="2015-08-03T15:57:00Z">
        <w:r w:rsidRPr="00C106B9">
          <w:rPr>
            <w:rFonts w:cstheme="minorHAnsi"/>
            <w:color w:val="000000" w:themeColor="text1"/>
          </w:rPr>
          <w:t>will be validated for accuracy prior to the load into FRMS</w:t>
        </w:r>
        <w:r>
          <w:rPr>
            <w:rFonts w:cstheme="minorHAnsi"/>
            <w:color w:val="000000" w:themeColor="text1"/>
          </w:rPr>
          <w:t>.</w:t>
        </w:r>
      </w:ins>
    </w:p>
    <w:p w14:paraId="7A7A0317" w14:textId="247BC6EB" w:rsidR="004A79FB" w:rsidRPr="004A79FB" w:rsidRDefault="004A79FB" w:rsidP="004A79FB">
      <w:pPr>
        <w:pStyle w:val="ListParagraph"/>
        <w:numPr>
          <w:ilvl w:val="0"/>
          <w:numId w:val="141"/>
        </w:numPr>
        <w:rPr>
          <w:ins w:id="444" w:author="Ramasubramani, Hariharan" w:date="2015-08-17T15:39:00Z"/>
          <w:rFonts w:cstheme="minorHAnsi"/>
          <w:color w:val="000000" w:themeColor="text1"/>
        </w:rPr>
        <w:pPrChange w:id="445" w:author="Ramasubramani, Hariharan" w:date="2015-08-03T14:57:00Z">
          <w:pPr>
            <w:pStyle w:val="ListParagraph"/>
            <w:numPr>
              <w:numId w:val="6"/>
            </w:numPr>
            <w:overflowPunct w:val="0"/>
            <w:autoSpaceDE w:val="0"/>
            <w:autoSpaceDN w:val="0"/>
            <w:adjustRightInd w:val="0"/>
            <w:spacing w:after="120"/>
            <w:ind w:left="1080" w:firstLine="0"/>
            <w:textAlignment w:val="baseline"/>
          </w:pPr>
        </w:pPrChange>
      </w:pPr>
      <w:ins w:id="446" w:author="Ramasubramani, Hariharan" w:date="2015-08-25T14:40:00Z">
        <w:r w:rsidRPr="004A79FB">
          <w:rPr>
            <w:rFonts w:cstheme="minorHAnsi"/>
            <w:color w:val="000000" w:themeColor="text1"/>
            <w:rPrChange w:id="447" w:author="Ramasubramani, Hariharan" w:date="2015-08-25T14:40:00Z">
              <w:rPr>
                <w:b/>
              </w:rPr>
            </w:rPrChange>
          </w:rPr>
          <w:t>Searching/Exporting/Reporting will not negatively affect performance during core business hours (See NFR Section)</w:t>
        </w:r>
      </w:ins>
    </w:p>
    <w:p w14:paraId="1B5CD528" w14:textId="77777777" w:rsidR="009203B2" w:rsidRPr="00A977F1" w:rsidRDefault="009203B2">
      <w:pPr>
        <w:pStyle w:val="ListParagraph"/>
        <w:ind w:firstLine="0"/>
        <w:rPr>
          <w:b/>
        </w:rPr>
        <w:pPrChange w:id="448" w:author="Ramasubramani, Hariharan" w:date="2015-08-03T14:58:00Z">
          <w:pPr>
            <w:pStyle w:val="ListParagraph"/>
            <w:numPr>
              <w:numId w:val="6"/>
            </w:numPr>
            <w:overflowPunct w:val="0"/>
            <w:autoSpaceDE w:val="0"/>
            <w:autoSpaceDN w:val="0"/>
            <w:adjustRightInd w:val="0"/>
            <w:spacing w:after="120"/>
            <w:ind w:left="1080" w:firstLine="0"/>
            <w:textAlignment w:val="baseline"/>
          </w:pPr>
        </w:pPrChange>
      </w:pPr>
    </w:p>
    <w:p w14:paraId="51E2BE73" w14:textId="77777777" w:rsidR="0011411C" w:rsidRPr="0011411C" w:rsidRDefault="0011411C" w:rsidP="0011411C">
      <w:pPr>
        <w:overflowPunct w:val="0"/>
        <w:autoSpaceDE w:val="0"/>
        <w:autoSpaceDN w:val="0"/>
        <w:adjustRightInd w:val="0"/>
        <w:spacing w:after="120"/>
        <w:ind w:left="1080" w:firstLine="0"/>
        <w:textAlignment w:val="baseline"/>
        <w:rPr>
          <w:rFonts w:cstheme="minorHAnsi"/>
          <w:b/>
          <w:color w:val="000000" w:themeColor="text1"/>
        </w:rPr>
      </w:pPr>
    </w:p>
    <w:p w14:paraId="337F4C1D" w14:textId="77777777" w:rsidR="005F4718" w:rsidRPr="00C106B9" w:rsidRDefault="005F4718" w:rsidP="009C3129">
      <w:pPr>
        <w:pStyle w:val="Heading1"/>
        <w:spacing w:line="360" w:lineRule="auto"/>
        <w:rPr>
          <w:rFonts w:asciiTheme="minorHAnsi" w:hAnsiTheme="minorHAnsi" w:cstheme="minorHAnsi"/>
          <w:b w:val="0"/>
          <w:color w:val="000000" w:themeColor="text1"/>
          <w:sz w:val="22"/>
          <w:szCs w:val="22"/>
        </w:rPr>
      </w:pPr>
      <w:bookmarkStart w:id="449" w:name="_Toc380218954"/>
      <w:bookmarkStart w:id="450" w:name="_Toc427856792"/>
      <w:r w:rsidRPr="00C106B9">
        <w:rPr>
          <w:rFonts w:asciiTheme="minorHAnsi" w:hAnsiTheme="minorHAnsi" w:cstheme="minorHAnsi"/>
          <w:color w:val="000000" w:themeColor="text1"/>
          <w:sz w:val="22"/>
          <w:szCs w:val="22"/>
        </w:rPr>
        <w:t>Supporting</w:t>
      </w:r>
      <w:r w:rsidRPr="00C106B9">
        <w:rPr>
          <w:rFonts w:asciiTheme="minorHAnsi" w:hAnsiTheme="minorHAnsi" w:cstheme="minorHAnsi"/>
          <w:b w:val="0"/>
          <w:color w:val="000000" w:themeColor="text1"/>
          <w:sz w:val="22"/>
          <w:szCs w:val="22"/>
        </w:rPr>
        <w:t xml:space="preserve"> </w:t>
      </w:r>
      <w:r w:rsidRPr="00C106B9">
        <w:rPr>
          <w:rFonts w:asciiTheme="minorHAnsi" w:hAnsiTheme="minorHAnsi" w:cstheme="minorHAnsi"/>
          <w:color w:val="000000" w:themeColor="text1"/>
          <w:sz w:val="22"/>
          <w:szCs w:val="22"/>
        </w:rPr>
        <w:t>Documents</w:t>
      </w:r>
      <w:bookmarkEnd w:id="449"/>
      <w:bookmarkEnd w:id="450"/>
    </w:p>
    <w:p w14:paraId="1AAFD7BE" w14:textId="77777777" w:rsidR="005F4718" w:rsidRPr="00C106B9" w:rsidRDefault="005F4718" w:rsidP="009C3129">
      <w:pPr>
        <w:ind w:firstLine="0"/>
        <w:rPr>
          <w:rStyle w:val="Hyperlink"/>
          <w:rFonts w:cstheme="minorHAnsi"/>
          <w:color w:val="000000" w:themeColor="text1"/>
        </w:rPr>
      </w:pPr>
    </w:p>
    <w:p w14:paraId="6BA71858" w14:textId="78ED1B4B" w:rsidR="0060394F" w:rsidRPr="00C632A9" w:rsidRDefault="005F4718" w:rsidP="0060394F">
      <w:pPr>
        <w:ind w:firstLine="0"/>
        <w:rPr>
          <w:rFonts w:cstheme="minorHAnsi"/>
          <w:b/>
          <w:color w:val="000000" w:themeColor="text1"/>
        </w:rPr>
      </w:pPr>
      <w:del w:id="451" w:author="Ramasubramani, Hariharan" w:date="2015-08-03T15:38:00Z">
        <w:r w:rsidDel="005D2341">
          <w:rPr>
            <w:rFonts w:cstheme="minorHAnsi"/>
            <w:color w:val="000000" w:themeColor="text1"/>
          </w:rPr>
          <w:delText xml:space="preserve"> </w:delText>
        </w:r>
      </w:del>
      <w:r w:rsidR="0060394F">
        <w:rPr>
          <w:rFonts w:cstheme="minorHAnsi"/>
          <w:b/>
          <w:color w:val="000000" w:themeColor="text1"/>
        </w:rPr>
        <w:t>Forms Rules Management System 135 Business Requirements</w:t>
      </w:r>
      <w:r w:rsidR="0060394F" w:rsidRPr="009F39E0">
        <w:rPr>
          <w:rFonts w:cstheme="minorHAnsi"/>
          <w:b/>
          <w:color w:val="000000" w:themeColor="text1"/>
        </w:rPr>
        <w:t>:</w:t>
      </w:r>
    </w:p>
    <w:p w14:paraId="2754F8F8" w14:textId="2A9388A0" w:rsidR="005D2341" w:rsidRPr="005D2341" w:rsidRDefault="005727DB">
      <w:pPr>
        <w:ind w:firstLine="0"/>
        <w:rPr>
          <w:ins w:id="452" w:author="Ramasubramani, Hariharan" w:date="2015-08-03T15:38:00Z"/>
          <w:rStyle w:val="Hyperlink"/>
          <w:rPrChange w:id="453" w:author="Ramasubramani, Hariharan" w:date="2015-08-03T15:38:00Z">
            <w:rPr>
              <w:ins w:id="454" w:author="Ramasubramani, Hariharan" w:date="2015-08-03T15:38:00Z"/>
              <w:rFonts w:ascii="Arial" w:hAnsi="Arial" w:cs="Arial"/>
              <w:color w:val="1F497D"/>
            </w:rPr>
          </w:rPrChange>
        </w:rPr>
        <w:pPrChange w:id="455" w:author="Ramasubramani, Hariharan" w:date="2015-08-03T15:38:00Z">
          <w:pPr>
            <w:ind w:left="2880"/>
          </w:pPr>
        </w:pPrChange>
      </w:pPr>
      <w:del w:id="456" w:author="Ramasubramani, Hariharan" w:date="2015-08-03T15:38:00Z">
        <w:r w:rsidDel="005D2341">
          <w:fldChar w:fldCharType="begin"/>
        </w:r>
        <w:r w:rsidDel="005D2341">
          <w:delInstrText xml:space="preserve"> HYPERLINK "http://pmecollaborate/it/ilh/BAPGRM/Realease%202/R2_I6_135_FRMS%20v3.2.docx" </w:delInstrText>
        </w:r>
        <w:r w:rsidDel="005D2341">
          <w:fldChar w:fldCharType="separate"/>
        </w:r>
        <w:r w:rsidR="00B95A44" w:rsidDel="005D2341">
          <w:rPr>
            <w:rStyle w:val="Hyperlink"/>
          </w:rPr>
          <w:delText>http://pmecollaborate/it/ilh/BAPGRM/Realease%202/R2_I6_135_FRMS%20v3.2.docx</w:delText>
        </w:r>
        <w:r w:rsidDel="005D2341">
          <w:rPr>
            <w:rStyle w:val="Hyperlink"/>
          </w:rPr>
          <w:fldChar w:fldCharType="end"/>
        </w:r>
      </w:del>
      <w:ins w:id="457" w:author="Ramasubramani, Hariharan" w:date="2015-08-03T15:38:00Z">
        <w:r w:rsidR="005D2341" w:rsidRPr="005D2341">
          <w:rPr>
            <w:rStyle w:val="Hyperlink"/>
            <w:rPrChange w:id="458" w:author="Ramasubramani, Hariharan" w:date="2015-08-03T15:38:00Z">
              <w:rPr>
                <w:rFonts w:ascii="Arial" w:hAnsi="Arial" w:cs="Arial"/>
                <w:color w:val="1F497D"/>
              </w:rPr>
            </w:rPrChange>
          </w:rPr>
          <w:fldChar w:fldCharType="begin"/>
        </w:r>
        <w:r w:rsidR="005D2341" w:rsidRPr="005D2341">
          <w:rPr>
            <w:rStyle w:val="Hyperlink"/>
            <w:rPrChange w:id="459" w:author="Ramasubramani, Hariharan" w:date="2015-08-03T15:38:00Z">
              <w:rPr>
                <w:rFonts w:ascii="Arial" w:hAnsi="Arial" w:cs="Arial"/>
                <w:color w:val="1F497D"/>
              </w:rPr>
            </w:rPrChange>
          </w:rPr>
          <w:instrText xml:space="preserve"> HYPERLINK "http://pmecollaborate/it/ilh/BAPGRM/Realease%202/R2_I6_135_FRMS%20v3.3.docx" </w:instrText>
        </w:r>
        <w:r w:rsidR="005D2341" w:rsidRPr="005D2341">
          <w:rPr>
            <w:rStyle w:val="Hyperlink"/>
            <w:rPrChange w:id="460" w:author="Ramasubramani, Hariharan" w:date="2015-08-03T15:38:00Z">
              <w:rPr>
                <w:rFonts w:ascii="Arial" w:hAnsi="Arial" w:cs="Arial"/>
                <w:color w:val="1F497D"/>
              </w:rPr>
            </w:rPrChange>
          </w:rPr>
          <w:fldChar w:fldCharType="separate"/>
        </w:r>
        <w:r w:rsidR="005D2341" w:rsidRPr="005D2341">
          <w:rPr>
            <w:rStyle w:val="Hyperlink"/>
            <w:rPrChange w:id="461" w:author="Ramasubramani, Hariharan" w:date="2015-08-03T15:38:00Z">
              <w:rPr>
                <w:rStyle w:val="Hyperlink"/>
                <w:rFonts w:ascii="Arial" w:hAnsi="Arial" w:cs="Arial"/>
              </w:rPr>
            </w:rPrChange>
          </w:rPr>
          <w:t>http://pmecollaborate/it/ilh/BAPGRM/Realease%202/R2_I6_135_FRMS%20v3.3.docx</w:t>
        </w:r>
        <w:r w:rsidR="005D2341" w:rsidRPr="005D2341">
          <w:rPr>
            <w:rStyle w:val="Hyperlink"/>
            <w:rPrChange w:id="462" w:author="Ramasubramani, Hariharan" w:date="2015-08-03T15:38:00Z">
              <w:rPr>
                <w:rFonts w:ascii="Arial" w:hAnsi="Arial" w:cs="Arial"/>
                <w:color w:val="1F497D"/>
              </w:rPr>
            </w:rPrChange>
          </w:rPr>
          <w:fldChar w:fldCharType="end"/>
        </w:r>
      </w:ins>
    </w:p>
    <w:p w14:paraId="1F9E3635" w14:textId="77777777" w:rsidR="005D2341" w:rsidRDefault="005D2341" w:rsidP="009C3129">
      <w:pPr>
        <w:ind w:firstLine="0"/>
      </w:pPr>
    </w:p>
    <w:p w14:paraId="37C8028D" w14:textId="77777777" w:rsidR="0060394F" w:rsidRDefault="0060394F" w:rsidP="009C3129">
      <w:pPr>
        <w:ind w:firstLine="0"/>
        <w:rPr>
          <w:rFonts w:cstheme="minorHAnsi"/>
          <w:color w:val="000000" w:themeColor="text1"/>
        </w:rPr>
      </w:pPr>
    </w:p>
    <w:p w14:paraId="42F5DB6C" w14:textId="0F677AF4" w:rsidR="005F4718" w:rsidRPr="009F39E0" w:rsidRDefault="005F4718" w:rsidP="009C3129">
      <w:pPr>
        <w:ind w:firstLine="0"/>
        <w:rPr>
          <w:rFonts w:cstheme="minorHAnsi"/>
          <w:b/>
          <w:color w:val="000000" w:themeColor="text1"/>
        </w:rPr>
      </w:pPr>
      <w:r>
        <w:rPr>
          <w:rFonts w:cstheme="minorHAnsi"/>
          <w:b/>
          <w:color w:val="000000" w:themeColor="text1"/>
        </w:rPr>
        <w:t xml:space="preserve">Unique Forms Spreadsheet (CR 409) - </w:t>
      </w:r>
      <w:r w:rsidRPr="009F39E0">
        <w:rPr>
          <w:rFonts w:cstheme="minorHAnsi"/>
          <w:b/>
          <w:color w:val="000000" w:themeColor="text1"/>
        </w:rPr>
        <w:t>Classification and Sub-classification Document:</w:t>
      </w:r>
    </w:p>
    <w:p w14:paraId="6CEF9FDD" w14:textId="77777777" w:rsidR="005F4718" w:rsidRDefault="008063AE" w:rsidP="009C3129">
      <w:pPr>
        <w:ind w:firstLine="0"/>
      </w:pPr>
      <w:hyperlink r:id="rId16" w:history="1">
        <w:r w:rsidR="005F4718">
          <w:rPr>
            <w:rStyle w:val="Hyperlink"/>
          </w:rPr>
          <w:t>http://pmecollaborate/it/ilh/BAPGRM/Realease%202/FRMS%20-%20Unique%20Forms.xlsx</w:t>
        </w:r>
      </w:hyperlink>
    </w:p>
    <w:p w14:paraId="3FD4D520" w14:textId="35B5624D" w:rsidR="005F4718" w:rsidDel="005D2341" w:rsidRDefault="005F4718" w:rsidP="009C3129">
      <w:pPr>
        <w:ind w:firstLine="0"/>
        <w:rPr>
          <w:del w:id="463" w:author="Ramasubramani, Hariharan" w:date="2015-08-03T15:36:00Z"/>
          <w:rFonts w:ascii="Arial" w:hAnsi="Arial" w:cs="Arial"/>
        </w:rPr>
      </w:pPr>
    </w:p>
    <w:p w14:paraId="6300FF92" w14:textId="77777777" w:rsidR="005F4718" w:rsidRDefault="005F4718" w:rsidP="009C3129">
      <w:pPr>
        <w:ind w:firstLine="0"/>
        <w:rPr>
          <w:rFonts w:cstheme="minorHAnsi"/>
          <w:color w:val="000000" w:themeColor="text1"/>
        </w:rPr>
      </w:pPr>
    </w:p>
    <w:p w14:paraId="5A4E783C" w14:textId="0BC61068" w:rsidR="00110C40" w:rsidRDefault="00110C40" w:rsidP="00110C40">
      <w:pPr>
        <w:ind w:firstLine="0"/>
        <w:rPr>
          <w:rFonts w:cstheme="minorHAnsi"/>
          <w:b/>
          <w:color w:val="000000" w:themeColor="text1"/>
        </w:rPr>
      </w:pPr>
      <w:r>
        <w:rPr>
          <w:rFonts w:cstheme="minorHAnsi"/>
          <w:b/>
          <w:color w:val="000000" w:themeColor="text1"/>
        </w:rPr>
        <w:t>Presentation Services Wiki</w:t>
      </w:r>
      <w:r w:rsidRPr="009F39E0">
        <w:rPr>
          <w:rFonts w:cstheme="minorHAnsi"/>
          <w:b/>
          <w:color w:val="000000" w:themeColor="text1"/>
        </w:rPr>
        <w:t>:</w:t>
      </w:r>
    </w:p>
    <w:p w14:paraId="2E4B7981" w14:textId="6CCC16B8" w:rsidR="00110C40" w:rsidRDefault="008063AE" w:rsidP="009C3129">
      <w:pPr>
        <w:ind w:firstLine="0"/>
        <w:rPr>
          <w:rStyle w:val="Hyperlink"/>
          <w:rFonts w:cstheme="minorHAnsi"/>
        </w:rPr>
      </w:pPr>
      <w:hyperlink r:id="rId17" w:history="1">
        <w:r w:rsidR="00110C40" w:rsidRPr="00D02C6C">
          <w:rPr>
            <w:rStyle w:val="Hyperlink"/>
            <w:rFonts w:cstheme="minorHAnsi"/>
          </w:rPr>
          <w:t>https://wiki.lmig.com/display/pmitlife/Presentation+Services+-+FRMS</w:t>
        </w:r>
      </w:hyperlink>
    </w:p>
    <w:p w14:paraId="0BED91AF" w14:textId="0A88FB58" w:rsidR="00115C90" w:rsidDel="005D2341" w:rsidRDefault="00115C90" w:rsidP="009C3129">
      <w:pPr>
        <w:ind w:firstLine="0"/>
        <w:rPr>
          <w:del w:id="464" w:author="Ramasubramani, Hariharan" w:date="2015-08-03T15:36:00Z"/>
          <w:rStyle w:val="Hyperlink"/>
          <w:rFonts w:cstheme="minorHAnsi"/>
        </w:rPr>
      </w:pPr>
    </w:p>
    <w:p w14:paraId="33FAA2F8" w14:textId="77777777" w:rsidR="00115C90" w:rsidRDefault="00115C90" w:rsidP="009C3129">
      <w:pPr>
        <w:ind w:firstLine="0"/>
        <w:rPr>
          <w:rStyle w:val="Hyperlink"/>
          <w:rFonts w:cstheme="minorHAnsi"/>
        </w:rPr>
      </w:pPr>
    </w:p>
    <w:p w14:paraId="264601F8" w14:textId="66C657DD" w:rsidR="00672D8C" w:rsidRPr="00643AA4" w:rsidRDefault="00672D8C" w:rsidP="009C3129">
      <w:pPr>
        <w:ind w:firstLine="0"/>
        <w:rPr>
          <w:color w:val="000000" w:themeColor="text1"/>
          <w:rPrChange w:id="465" w:author="Ramasubramani, Hariharan" w:date="2015-08-04T09:18:00Z">
            <w:rPr>
              <w:rStyle w:val="Hyperlink"/>
              <w:rFonts w:cstheme="minorHAnsi"/>
              <w:b/>
              <w:u w:val="none"/>
            </w:rPr>
          </w:rPrChange>
        </w:rPr>
      </w:pPr>
      <w:r w:rsidRPr="00643AA4">
        <w:rPr>
          <w:color w:val="000000" w:themeColor="text1"/>
          <w:rPrChange w:id="466" w:author="Ramasubramani, Hariharan" w:date="2015-08-04T09:18:00Z">
            <w:rPr>
              <w:rStyle w:val="Hyperlink"/>
              <w:rFonts w:cstheme="minorHAnsi"/>
              <w:b/>
              <w:u w:val="none"/>
            </w:rPr>
          </w:rPrChange>
        </w:rPr>
        <w:t>Standard Dojo Widgets:</w:t>
      </w:r>
    </w:p>
    <w:p w14:paraId="60264546" w14:textId="07884EBE" w:rsidR="00672D8C" w:rsidRDefault="008063AE" w:rsidP="00672D8C">
      <w:pPr>
        <w:ind w:firstLine="0"/>
      </w:pPr>
      <w:hyperlink r:id="rId18" w:history="1">
        <w:r w:rsidR="00672D8C" w:rsidRPr="00672D8C">
          <w:rPr>
            <w:rStyle w:val="Hyperlink"/>
          </w:rPr>
          <w:t>http://pmecollaborate/it/ilh/BAPGRM/Realease%202/</w:t>
        </w:r>
        <w:r w:rsidR="00672D8C" w:rsidRPr="00F367CB">
          <w:rPr>
            <w:rStyle w:val="Hyperlink"/>
          </w:rPr>
          <w:t>Standard_Dojo_Widgets.docx</w:t>
        </w:r>
      </w:hyperlink>
    </w:p>
    <w:p w14:paraId="4B6ABE92" w14:textId="77777777" w:rsidR="00672D8C" w:rsidRDefault="00672D8C" w:rsidP="00672D8C">
      <w:pPr>
        <w:ind w:firstLine="0"/>
      </w:pPr>
    </w:p>
    <w:p w14:paraId="0142A672" w14:textId="66EABB3D" w:rsidR="00E01F39" w:rsidRPr="00643AA4" w:rsidRDefault="00150A29" w:rsidP="009C3129">
      <w:pPr>
        <w:ind w:firstLine="0"/>
        <w:rPr>
          <w:rFonts w:cstheme="minorHAnsi"/>
          <w:b/>
          <w:color w:val="000000" w:themeColor="text1"/>
          <w:rPrChange w:id="467" w:author="Ramasubramani, Hariharan" w:date="2015-08-04T09:18:00Z">
            <w:rPr>
              <w:rFonts w:cstheme="minorHAnsi"/>
              <w:color w:val="000000" w:themeColor="text1"/>
            </w:rPr>
          </w:rPrChange>
        </w:rPr>
      </w:pPr>
      <w:r w:rsidRPr="00643AA4">
        <w:rPr>
          <w:rFonts w:cstheme="minorHAnsi"/>
          <w:b/>
          <w:color w:val="000000" w:themeColor="text1"/>
          <w:rPrChange w:id="468" w:author="Ramasubramani, Hariharan" w:date="2015-08-04T09:18:00Z">
            <w:rPr>
              <w:rFonts w:cstheme="minorHAnsi"/>
              <w:color w:val="000000" w:themeColor="text1"/>
            </w:rPr>
          </w:rPrChange>
        </w:rPr>
        <w:t>High Level Technical Document (IDD)</w:t>
      </w:r>
      <w:r w:rsidR="00B92D7D" w:rsidRPr="00643AA4">
        <w:rPr>
          <w:rFonts w:cstheme="minorHAnsi"/>
          <w:b/>
          <w:color w:val="000000" w:themeColor="text1"/>
          <w:rPrChange w:id="469" w:author="Ramasubramani, Hariharan" w:date="2015-08-04T09:18:00Z">
            <w:rPr>
              <w:rFonts w:cstheme="minorHAnsi"/>
              <w:color w:val="000000" w:themeColor="text1"/>
            </w:rPr>
          </w:rPrChange>
        </w:rPr>
        <w:t xml:space="preserve"> for all non-UI based functionality</w:t>
      </w:r>
      <w:ins w:id="470" w:author="Ramasubramani, Hariharan" w:date="2015-08-04T09:19:00Z">
        <w:r w:rsidR="00643AA4">
          <w:rPr>
            <w:rFonts w:cstheme="minorHAnsi"/>
            <w:b/>
            <w:color w:val="000000" w:themeColor="text1"/>
          </w:rPr>
          <w:t>:</w:t>
        </w:r>
      </w:ins>
    </w:p>
    <w:p w14:paraId="2D96AFB4" w14:textId="0D80E25E" w:rsidR="00150A29" w:rsidRDefault="008063AE" w:rsidP="009C3129">
      <w:pPr>
        <w:ind w:firstLine="0"/>
        <w:rPr>
          <w:rFonts w:cstheme="minorHAnsi"/>
          <w:color w:val="000000" w:themeColor="text1"/>
        </w:rPr>
      </w:pPr>
      <w:hyperlink r:id="rId19" w:history="1">
        <w:r w:rsidR="00150A29" w:rsidRPr="00150A29">
          <w:rPr>
            <w:rStyle w:val="Hyperlink"/>
            <w:rFonts w:cstheme="minorHAnsi"/>
          </w:rPr>
          <w:t>http://pmecollaborate/it/ilh/BAPGRM/Realease%202/IDD_FRMS_R2It6.docx</w:t>
        </w:r>
      </w:hyperlink>
    </w:p>
    <w:p w14:paraId="7FDB880A" w14:textId="6DF372E7" w:rsidR="001D3F85" w:rsidRPr="00C106B9" w:rsidRDefault="001D3F85" w:rsidP="001D3F85">
      <w:pPr>
        <w:pStyle w:val="Heading1"/>
        <w:spacing w:line="360" w:lineRule="auto"/>
        <w:rPr>
          <w:rFonts w:asciiTheme="minorHAnsi" w:hAnsiTheme="minorHAnsi" w:cstheme="minorHAnsi"/>
          <w:color w:val="000000" w:themeColor="text1"/>
          <w:sz w:val="22"/>
          <w:szCs w:val="22"/>
        </w:rPr>
      </w:pPr>
      <w:bookmarkStart w:id="471" w:name="_Toc427856793"/>
      <w:r>
        <w:rPr>
          <w:rFonts w:asciiTheme="minorHAnsi" w:hAnsiTheme="minorHAnsi" w:cstheme="minorHAnsi"/>
          <w:color w:val="000000" w:themeColor="text1"/>
          <w:sz w:val="22"/>
          <w:szCs w:val="22"/>
        </w:rPr>
        <w:t>Common Functionality</w:t>
      </w:r>
      <w:bookmarkEnd w:id="471"/>
    </w:p>
    <w:p w14:paraId="302F0564" w14:textId="0F3172EA" w:rsidR="009203B2" w:rsidRDefault="009203B2" w:rsidP="009203B2">
      <w:pPr>
        <w:pStyle w:val="ListParagraph"/>
        <w:numPr>
          <w:ilvl w:val="0"/>
          <w:numId w:val="20"/>
        </w:numPr>
        <w:overflowPunct w:val="0"/>
        <w:autoSpaceDE w:val="0"/>
        <w:autoSpaceDN w:val="0"/>
        <w:adjustRightInd w:val="0"/>
        <w:spacing w:after="120"/>
        <w:textAlignment w:val="baseline"/>
        <w:rPr>
          <w:ins w:id="472" w:author="Ramasubramani, Hariharan" w:date="2015-08-03T15:00:00Z"/>
          <w:rFonts w:cstheme="minorHAnsi"/>
          <w:color w:val="000000" w:themeColor="text1"/>
        </w:rPr>
      </w:pPr>
      <w:ins w:id="473" w:author="Ramasubramani, Hariharan" w:date="2015-08-03T15:00:00Z">
        <w:r>
          <w:rPr>
            <w:rFonts w:cstheme="minorHAnsi"/>
            <w:color w:val="000000" w:themeColor="text1"/>
          </w:rPr>
          <w:t xml:space="preserve">Create </w:t>
        </w:r>
      </w:ins>
      <w:ins w:id="474" w:author="Ramasubramani, Hariharan" w:date="2015-08-03T14:59:00Z">
        <w:r w:rsidRPr="001D3F85">
          <w:rPr>
            <w:rFonts w:cstheme="minorHAnsi"/>
            <w:color w:val="000000" w:themeColor="text1"/>
          </w:rPr>
          <w:t xml:space="preserve">screens </w:t>
        </w:r>
      </w:ins>
      <w:ins w:id="475" w:author="Ramasubramani, Hariharan" w:date="2015-08-03T15:00:00Z">
        <w:r>
          <w:rPr>
            <w:rFonts w:cstheme="minorHAnsi"/>
            <w:color w:val="000000" w:themeColor="text1"/>
          </w:rPr>
          <w:t>shall</w:t>
        </w:r>
      </w:ins>
      <w:ins w:id="476" w:author="Ramasubramani, Hariharan" w:date="2015-08-03T14:59:00Z">
        <w:r w:rsidRPr="001D3F85">
          <w:rPr>
            <w:rFonts w:cstheme="minorHAnsi"/>
            <w:color w:val="000000" w:themeColor="text1"/>
          </w:rPr>
          <w:t xml:space="preserve"> be the default for each tab on Main Navigation.</w:t>
        </w:r>
      </w:ins>
    </w:p>
    <w:p w14:paraId="733D87D8" w14:textId="5885BE23" w:rsidR="009203B2" w:rsidRDefault="009203B2" w:rsidP="009203B2">
      <w:pPr>
        <w:pStyle w:val="ListParagraph"/>
        <w:numPr>
          <w:ilvl w:val="0"/>
          <w:numId w:val="20"/>
        </w:numPr>
        <w:overflowPunct w:val="0"/>
        <w:autoSpaceDE w:val="0"/>
        <w:autoSpaceDN w:val="0"/>
        <w:adjustRightInd w:val="0"/>
        <w:spacing w:after="120"/>
        <w:textAlignment w:val="baseline"/>
        <w:rPr>
          <w:ins w:id="477" w:author="Ramasubramani, Hariharan" w:date="2015-08-03T14:59:00Z"/>
          <w:rFonts w:cstheme="minorHAnsi"/>
          <w:color w:val="000000" w:themeColor="text1"/>
        </w:rPr>
      </w:pPr>
      <w:ins w:id="478" w:author="Ramasubramani, Hariharan" w:date="2015-08-03T15:00:00Z">
        <w:r>
          <w:rPr>
            <w:rFonts w:cstheme="minorHAnsi"/>
            <w:color w:val="000000" w:themeColor="text1"/>
          </w:rPr>
          <w:t>Modify</w:t>
        </w:r>
        <w:r w:rsidRPr="001D3F85">
          <w:rPr>
            <w:rFonts w:cstheme="minorHAnsi"/>
            <w:color w:val="000000" w:themeColor="text1"/>
          </w:rPr>
          <w:t xml:space="preserve"> screens </w:t>
        </w:r>
      </w:ins>
      <w:ins w:id="479" w:author="Ramasubramani, Hariharan" w:date="2015-08-03T15:57:00Z">
        <w:r w:rsidR="008C6B3B">
          <w:rPr>
            <w:rFonts w:cstheme="minorHAnsi"/>
            <w:color w:val="000000" w:themeColor="text1"/>
          </w:rPr>
          <w:t xml:space="preserve">shall have search functionality to </w:t>
        </w:r>
      </w:ins>
      <w:ins w:id="480" w:author="Ramasubramani, Hariharan" w:date="2015-08-04T14:11:00Z">
        <w:r w:rsidR="00476223">
          <w:rPr>
            <w:rFonts w:cstheme="minorHAnsi"/>
            <w:color w:val="000000" w:themeColor="text1"/>
          </w:rPr>
          <w:t>Modify</w:t>
        </w:r>
      </w:ins>
      <w:ins w:id="481" w:author="Ramasubramani, Hariharan" w:date="2015-08-03T15:57:00Z">
        <w:r w:rsidR="00B7057E">
          <w:rPr>
            <w:rFonts w:cstheme="minorHAnsi"/>
            <w:color w:val="000000" w:themeColor="text1"/>
          </w:rPr>
          <w:t xml:space="preserve"> a Form/Record/Package</w:t>
        </w:r>
      </w:ins>
      <w:ins w:id="482" w:author="Ramasubramani, Hariharan" w:date="2015-08-17T15:42:00Z">
        <w:r w:rsidR="00B7057E">
          <w:rPr>
            <w:rFonts w:cstheme="minorHAnsi"/>
            <w:color w:val="000000" w:themeColor="text1"/>
          </w:rPr>
          <w:t>/Forms Module entry</w:t>
        </w:r>
      </w:ins>
      <w:ins w:id="483" w:author="Ramasubramani, Hariharan" w:date="2015-08-03T15:57:00Z">
        <w:r w:rsidR="008C6B3B">
          <w:rPr>
            <w:rFonts w:cstheme="minorHAnsi"/>
            <w:color w:val="000000" w:themeColor="text1"/>
          </w:rPr>
          <w:t>.</w:t>
        </w:r>
      </w:ins>
    </w:p>
    <w:p w14:paraId="0BB9F005" w14:textId="0767B247" w:rsidR="001D3F85" w:rsidRPr="0066275D" w:rsidDel="009203B2" w:rsidRDefault="001D3F85">
      <w:pPr>
        <w:overflowPunct w:val="0"/>
        <w:autoSpaceDE w:val="0"/>
        <w:autoSpaceDN w:val="0"/>
        <w:adjustRightInd w:val="0"/>
        <w:spacing w:after="120"/>
        <w:ind w:firstLine="0"/>
        <w:textAlignment w:val="baseline"/>
        <w:rPr>
          <w:del w:id="484" w:author="Ramasubramani, Hariharan" w:date="2015-08-03T14:59:00Z"/>
          <w:rFonts w:cstheme="minorHAnsi"/>
          <w:color w:val="000000" w:themeColor="text1"/>
          <w:rPrChange w:id="485" w:author="Ramasubramani, Hariharan" w:date="2015-07-20T17:39:00Z">
            <w:rPr>
              <w:del w:id="486" w:author="Ramasubramani, Hariharan" w:date="2015-08-03T14:59:00Z"/>
            </w:rPr>
          </w:rPrChange>
        </w:rPr>
        <w:pPrChange w:id="487" w:author="Ramasubramani, Hariharan" w:date="2015-07-20T17:39:00Z">
          <w:pPr>
            <w:pStyle w:val="ListParagraph"/>
            <w:numPr>
              <w:numId w:val="20"/>
            </w:numPr>
            <w:overflowPunct w:val="0"/>
            <w:autoSpaceDE w:val="0"/>
            <w:autoSpaceDN w:val="0"/>
            <w:adjustRightInd w:val="0"/>
            <w:spacing w:after="120"/>
            <w:ind w:hanging="360"/>
            <w:textAlignment w:val="baseline"/>
          </w:pPr>
        </w:pPrChange>
      </w:pPr>
      <w:del w:id="488" w:author="Ramasubramani, Hariharan" w:date="2015-07-20T17:37:00Z">
        <w:r w:rsidRPr="0066275D" w:rsidDel="00B6588D">
          <w:rPr>
            <w:rFonts w:cstheme="minorHAnsi"/>
            <w:color w:val="000000" w:themeColor="text1"/>
            <w:rPrChange w:id="489" w:author="Ramasubramani, Hariharan" w:date="2015-07-20T17:39:00Z">
              <w:rPr/>
            </w:rPrChange>
          </w:rPr>
          <w:delText xml:space="preserve">Search </w:delText>
        </w:r>
      </w:del>
      <w:del w:id="490" w:author="Ramasubramani, Hariharan" w:date="2015-07-17T12:51:00Z">
        <w:r w:rsidRPr="0066275D" w:rsidDel="003E0C01">
          <w:rPr>
            <w:rFonts w:cstheme="minorHAnsi"/>
            <w:color w:val="000000" w:themeColor="text1"/>
            <w:rPrChange w:id="491" w:author="Ramasubramani, Hariharan" w:date="2015-07-20T17:39:00Z">
              <w:rPr/>
            </w:rPrChange>
          </w:rPr>
          <w:delText>screens will be the default for each tab on Main Navigation, except for Users which will default to the Active Users screen</w:delText>
        </w:r>
      </w:del>
      <w:del w:id="492" w:author="Ramasubramani, Hariharan" w:date="2015-07-20T17:37:00Z">
        <w:r w:rsidRPr="0066275D" w:rsidDel="00B6588D">
          <w:rPr>
            <w:rFonts w:cstheme="minorHAnsi"/>
            <w:color w:val="000000" w:themeColor="text1"/>
            <w:rPrChange w:id="493" w:author="Ramasubramani, Hariharan" w:date="2015-07-20T17:39:00Z">
              <w:rPr/>
            </w:rPrChange>
          </w:rPr>
          <w:delText>.</w:delText>
        </w:r>
      </w:del>
    </w:p>
    <w:p w14:paraId="58CFE248" w14:textId="50DF5E67" w:rsidR="001D3F85" w:rsidDel="003E0C01" w:rsidRDefault="001D3F85" w:rsidP="00A977F1">
      <w:pPr>
        <w:pStyle w:val="ListParagraph"/>
        <w:numPr>
          <w:ilvl w:val="0"/>
          <w:numId w:val="20"/>
        </w:numPr>
        <w:overflowPunct w:val="0"/>
        <w:autoSpaceDE w:val="0"/>
        <w:autoSpaceDN w:val="0"/>
        <w:adjustRightInd w:val="0"/>
        <w:spacing w:after="120"/>
        <w:textAlignment w:val="baseline"/>
        <w:rPr>
          <w:del w:id="494" w:author="Ramasubramani, Hariharan" w:date="2015-07-17T12:51:00Z"/>
          <w:rFonts w:cstheme="minorHAnsi"/>
          <w:color w:val="000000" w:themeColor="text1"/>
        </w:rPr>
      </w:pPr>
      <w:del w:id="495" w:author="Ramasubramani, Hariharan" w:date="2015-07-17T12:51:00Z">
        <w:r w:rsidRPr="00916CDE" w:rsidDel="003E0C01">
          <w:rPr>
            <w:rFonts w:cstheme="minorHAnsi"/>
            <w:color w:val="000000" w:themeColor="text1"/>
          </w:rPr>
          <w:delText>Visibility of View/Modify links in tables of all screens will be tied to user permissions (i.e. a user w</w:delText>
        </w:r>
        <w:r w:rsidRPr="00607C9E" w:rsidDel="003E0C01">
          <w:rPr>
            <w:rFonts w:cstheme="minorHAnsi"/>
            <w:color w:val="000000" w:themeColor="text1"/>
          </w:rPr>
          <w:delText>ith read only permissions will not see the Modify link).</w:delText>
        </w:r>
      </w:del>
    </w:p>
    <w:p w14:paraId="2E0F82F3" w14:textId="19163DDA" w:rsidR="001D3F85" w:rsidRPr="00607C9E" w:rsidDel="003E0C01" w:rsidRDefault="001D3F85" w:rsidP="00A977F1">
      <w:pPr>
        <w:pStyle w:val="ListParagraph"/>
        <w:numPr>
          <w:ilvl w:val="0"/>
          <w:numId w:val="20"/>
        </w:numPr>
        <w:overflowPunct w:val="0"/>
        <w:autoSpaceDE w:val="0"/>
        <w:autoSpaceDN w:val="0"/>
        <w:adjustRightInd w:val="0"/>
        <w:spacing w:after="120"/>
        <w:textAlignment w:val="baseline"/>
        <w:rPr>
          <w:del w:id="496" w:author="Ramasubramani, Hariharan" w:date="2015-07-17T12:51:00Z"/>
          <w:rFonts w:cstheme="minorHAnsi"/>
          <w:color w:val="000000" w:themeColor="text1"/>
        </w:rPr>
      </w:pPr>
      <w:del w:id="497" w:author="Ramasubramani, Hariharan" w:date="2015-07-17T12:51:00Z">
        <w:r w:rsidRPr="00607C9E" w:rsidDel="003E0C01">
          <w:rPr>
            <w:rFonts w:cstheme="minorHAnsi"/>
            <w:color w:val="000000" w:themeColor="text1"/>
          </w:rPr>
          <w:delText>Fields and appropriate buttons on all screens will be disabled for users with read only permissions.</w:delText>
        </w:r>
      </w:del>
    </w:p>
    <w:p w14:paraId="176103CD" w14:textId="77777777" w:rsidR="001D3F85" w:rsidRDefault="001D3F85" w:rsidP="009C3129">
      <w:pPr>
        <w:ind w:firstLine="0"/>
        <w:rPr>
          <w:rFonts w:cstheme="minorHAnsi"/>
          <w:color w:val="000000" w:themeColor="text1"/>
        </w:rPr>
      </w:pPr>
    </w:p>
    <w:p w14:paraId="385960CD" w14:textId="77777777" w:rsidR="005F4718" w:rsidRPr="00C106B9" w:rsidRDefault="005F4718" w:rsidP="009C3129">
      <w:pPr>
        <w:pStyle w:val="Heading1"/>
        <w:spacing w:line="360" w:lineRule="auto"/>
        <w:rPr>
          <w:rFonts w:asciiTheme="minorHAnsi" w:hAnsiTheme="minorHAnsi" w:cstheme="minorHAnsi"/>
          <w:color w:val="000000" w:themeColor="text1"/>
          <w:sz w:val="22"/>
          <w:szCs w:val="22"/>
        </w:rPr>
      </w:pPr>
      <w:bookmarkStart w:id="498" w:name="_Toc380218955"/>
      <w:bookmarkStart w:id="499" w:name="_Toc427856794"/>
      <w:r w:rsidRPr="00C106B9">
        <w:rPr>
          <w:rFonts w:asciiTheme="minorHAnsi" w:hAnsiTheme="minorHAnsi" w:cstheme="minorHAnsi"/>
          <w:color w:val="000000" w:themeColor="text1"/>
          <w:sz w:val="22"/>
          <w:szCs w:val="22"/>
        </w:rPr>
        <w:t>Outstanding Issues</w:t>
      </w:r>
      <w:bookmarkEnd w:id="498"/>
      <w:bookmarkEnd w:id="499"/>
    </w:p>
    <w:p w14:paraId="1BAF8769" w14:textId="37EA7A95" w:rsidR="005648BF" w:rsidRPr="00C106B9" w:rsidRDefault="005F4718" w:rsidP="005648BF">
      <w:pPr>
        <w:ind w:firstLine="0"/>
        <w:rPr>
          <w:ins w:id="500" w:author="Ramasubramani, Hariharan" w:date="2015-08-03T15:01:00Z"/>
          <w:rFonts w:cstheme="minorHAnsi"/>
          <w:color w:val="000000" w:themeColor="text1"/>
        </w:rPr>
      </w:pPr>
      <w:bookmarkStart w:id="501" w:name="_Toc132528953"/>
      <w:bookmarkStart w:id="502" w:name="_Toc202845783"/>
      <w:bookmarkStart w:id="503" w:name="_Toc203193383"/>
      <w:del w:id="504" w:author="Ramasubramani, Hariharan" w:date="2015-07-20T17:37:00Z">
        <w:r w:rsidRPr="00C106B9" w:rsidDel="00B6588D">
          <w:rPr>
            <w:rFonts w:cstheme="minorHAnsi"/>
            <w:color w:val="000000" w:themeColor="text1"/>
          </w:rPr>
          <w:delText xml:space="preserve">Please refer to the issues related to FRMS in the </w:delText>
        </w:r>
        <w:r w:rsidDel="00B6588D">
          <w:rPr>
            <w:rFonts w:cstheme="minorHAnsi"/>
            <w:color w:val="000000" w:themeColor="text1"/>
          </w:rPr>
          <w:delText>LifeWorks Questions Log located in</w:delText>
        </w:r>
        <w:r w:rsidRPr="00C106B9" w:rsidDel="00B6588D">
          <w:rPr>
            <w:rFonts w:cstheme="minorHAnsi"/>
            <w:color w:val="000000" w:themeColor="text1"/>
          </w:rPr>
          <w:delText xml:space="preserve"> SharePoint</w:delText>
        </w:r>
      </w:del>
      <w:ins w:id="505" w:author="Ramasubramani, Hariharan" w:date="2015-08-03T15:01:00Z">
        <w:r w:rsidR="005648BF" w:rsidRPr="005648BF">
          <w:rPr>
            <w:rFonts w:cstheme="minorHAnsi"/>
            <w:color w:val="000000" w:themeColor="text1"/>
          </w:rPr>
          <w:t xml:space="preserve"> </w:t>
        </w:r>
        <w:r w:rsidR="005648BF" w:rsidRPr="00C106B9">
          <w:rPr>
            <w:rFonts w:cstheme="minorHAnsi"/>
            <w:color w:val="000000" w:themeColor="text1"/>
          </w:rPr>
          <w:t xml:space="preserve">Please refer to the issues related to FRMS in the </w:t>
        </w:r>
        <w:r w:rsidR="005648BF">
          <w:rPr>
            <w:rFonts w:cstheme="minorHAnsi"/>
            <w:color w:val="000000" w:themeColor="text1"/>
          </w:rPr>
          <w:t>LifeWorks Questions Log located in</w:t>
        </w:r>
        <w:r w:rsidR="005648BF" w:rsidRPr="00C106B9">
          <w:rPr>
            <w:rFonts w:cstheme="minorHAnsi"/>
            <w:color w:val="000000" w:themeColor="text1"/>
          </w:rPr>
          <w:t xml:space="preserve"> SharePoint</w:t>
        </w:r>
      </w:ins>
    </w:p>
    <w:p w14:paraId="57E36D5E" w14:textId="1DD8A7F1" w:rsidR="005F4718" w:rsidRPr="00C106B9" w:rsidRDefault="005F4718" w:rsidP="009C3129">
      <w:pPr>
        <w:ind w:firstLine="0"/>
        <w:rPr>
          <w:rFonts w:cstheme="minorHAnsi"/>
          <w:color w:val="000000" w:themeColor="text1"/>
        </w:rPr>
      </w:pPr>
    </w:p>
    <w:p w14:paraId="4AE78145" w14:textId="77777777" w:rsidR="005F4718" w:rsidRPr="00C106B9" w:rsidRDefault="005F4718" w:rsidP="009C3129">
      <w:pPr>
        <w:ind w:firstLine="0"/>
        <w:rPr>
          <w:rFonts w:cstheme="minorHAnsi"/>
          <w:color w:val="000000" w:themeColor="text1"/>
        </w:rPr>
      </w:pPr>
    </w:p>
    <w:p w14:paraId="2E5710E7" w14:textId="77777777" w:rsidR="005F4718" w:rsidRPr="00C106B9" w:rsidRDefault="005F4718" w:rsidP="009C3129">
      <w:pPr>
        <w:pStyle w:val="Heading1"/>
        <w:rPr>
          <w:rFonts w:asciiTheme="minorHAnsi" w:hAnsiTheme="minorHAnsi" w:cstheme="minorHAnsi"/>
          <w:color w:val="000000" w:themeColor="text1"/>
          <w:sz w:val="22"/>
          <w:szCs w:val="22"/>
        </w:rPr>
      </w:pPr>
      <w:bookmarkStart w:id="506" w:name="_Toc380218957"/>
      <w:bookmarkStart w:id="507" w:name="_Toc427856795"/>
      <w:bookmarkEnd w:id="501"/>
      <w:bookmarkEnd w:id="502"/>
      <w:bookmarkEnd w:id="503"/>
      <w:r w:rsidRPr="00C106B9">
        <w:rPr>
          <w:rFonts w:asciiTheme="minorHAnsi" w:hAnsiTheme="minorHAnsi" w:cstheme="minorHAnsi"/>
          <w:color w:val="000000" w:themeColor="text1"/>
          <w:sz w:val="22"/>
          <w:szCs w:val="22"/>
        </w:rPr>
        <w:t>Glossary of Terms</w:t>
      </w:r>
      <w:bookmarkEnd w:id="506"/>
      <w:bookmarkEnd w:id="507"/>
    </w:p>
    <w:p w14:paraId="7520E628" w14:textId="0DC57D13" w:rsidR="003C534B" w:rsidRDefault="00AD1255" w:rsidP="003C534B">
      <w:pPr>
        <w:overflowPunct w:val="0"/>
        <w:autoSpaceDE w:val="0"/>
        <w:autoSpaceDN w:val="0"/>
        <w:spacing w:after="60"/>
        <w:ind w:left="720" w:firstLine="0"/>
        <w:textAlignment w:val="baseline"/>
        <w:rPr>
          <w:ins w:id="508" w:author="Ramasubramani, Hariharan" w:date="2015-07-17T14:49:00Z"/>
          <w:rFonts w:cstheme="minorHAnsi"/>
          <w:color w:val="000000" w:themeColor="text1"/>
        </w:rPr>
      </w:pPr>
      <w:ins w:id="509" w:author="Ramasubramani, Hariharan" w:date="2015-08-03T10:06:00Z">
        <w:r>
          <w:rPr>
            <w:rFonts w:cstheme="minorHAnsi"/>
            <w:color w:val="000000" w:themeColor="text1"/>
          </w:rPr>
          <w:t>Abbreviations</w:t>
        </w:r>
      </w:ins>
      <w:ins w:id="510" w:author="Ramasubramani, Hariharan" w:date="2015-07-17T14:49:00Z">
        <w:r w:rsidR="003C534B">
          <w:rPr>
            <w:rFonts w:cstheme="minorHAnsi"/>
            <w:color w:val="000000" w:themeColor="text1"/>
          </w:rPr>
          <w:t xml:space="preserve"> in </w:t>
        </w:r>
      </w:ins>
      <w:ins w:id="511" w:author="Ramasubramani, Hariharan" w:date="2015-07-17T14:50:00Z">
        <w:r w:rsidR="003C534B">
          <w:rPr>
            <w:rFonts w:cstheme="minorHAnsi"/>
            <w:color w:val="000000" w:themeColor="text1"/>
          </w:rPr>
          <w:t>this document:</w:t>
        </w:r>
      </w:ins>
      <w:ins w:id="512" w:author="Ramasubramani, Hariharan" w:date="2015-07-17T14:49:00Z">
        <w:r w:rsidR="003C534B">
          <w:rPr>
            <w:rFonts w:cstheme="minorHAnsi"/>
            <w:color w:val="000000" w:themeColor="text1"/>
          </w:rPr>
          <w:br/>
        </w:r>
      </w:ins>
    </w:p>
    <w:tbl>
      <w:tblPr>
        <w:tblStyle w:val="TableGrid"/>
        <w:tblW w:w="0" w:type="auto"/>
        <w:tblInd w:w="720" w:type="dxa"/>
        <w:tblLook w:val="04A0" w:firstRow="1" w:lastRow="0" w:firstColumn="1" w:lastColumn="0" w:noHBand="0" w:noVBand="1"/>
      </w:tblPr>
      <w:tblGrid>
        <w:gridCol w:w="5023"/>
        <w:gridCol w:w="5047"/>
      </w:tblGrid>
      <w:tr w:rsidR="003C534B" w14:paraId="4391593E" w14:textId="77777777" w:rsidTr="003C534B">
        <w:trPr>
          <w:ins w:id="513" w:author="Ramasubramani, Hariharan" w:date="2015-07-17T14:49:00Z"/>
        </w:trPr>
        <w:tc>
          <w:tcPr>
            <w:tcW w:w="5395" w:type="dxa"/>
          </w:tcPr>
          <w:p w14:paraId="3E04A5BB" w14:textId="3CA4DF63" w:rsidR="003C534B" w:rsidRDefault="003C534B" w:rsidP="003C534B">
            <w:pPr>
              <w:overflowPunct w:val="0"/>
              <w:autoSpaceDE w:val="0"/>
              <w:autoSpaceDN w:val="0"/>
              <w:spacing w:after="60"/>
              <w:ind w:firstLine="0"/>
              <w:textAlignment w:val="baseline"/>
              <w:rPr>
                <w:ins w:id="514" w:author="Ramasubramani, Hariharan" w:date="2015-07-17T14:49:00Z"/>
                <w:rFonts w:cstheme="minorHAnsi"/>
                <w:color w:val="000000" w:themeColor="text1"/>
              </w:rPr>
            </w:pPr>
            <w:ins w:id="515" w:author="Ramasubramani, Hariharan" w:date="2015-07-17T14:49:00Z">
              <w:r>
                <w:rPr>
                  <w:rFonts w:cstheme="minorHAnsi"/>
                  <w:color w:val="000000" w:themeColor="text1"/>
                </w:rPr>
                <w:t>ANS</w:t>
              </w:r>
              <w:r w:rsidR="00F46277">
                <w:rPr>
                  <w:rFonts w:cstheme="minorHAnsi"/>
                  <w:color w:val="000000" w:themeColor="text1"/>
                </w:rPr>
                <w:t>C</w:t>
              </w:r>
            </w:ins>
          </w:p>
        </w:tc>
        <w:tc>
          <w:tcPr>
            <w:tcW w:w="5395" w:type="dxa"/>
          </w:tcPr>
          <w:p w14:paraId="5356CA07" w14:textId="1944A759" w:rsidR="003C534B" w:rsidRDefault="003C534B" w:rsidP="003C534B">
            <w:pPr>
              <w:overflowPunct w:val="0"/>
              <w:autoSpaceDE w:val="0"/>
              <w:autoSpaceDN w:val="0"/>
              <w:spacing w:after="60"/>
              <w:ind w:firstLine="0"/>
              <w:textAlignment w:val="baseline"/>
              <w:rPr>
                <w:ins w:id="516" w:author="Ramasubramani, Hariharan" w:date="2015-07-17T14:49:00Z"/>
                <w:rFonts w:cstheme="minorHAnsi"/>
                <w:color w:val="000000" w:themeColor="text1"/>
              </w:rPr>
            </w:pPr>
            <w:ins w:id="517" w:author="Ramasubramani, Hariharan" w:date="2015-07-17T14:49:00Z">
              <w:r>
                <w:rPr>
                  <w:rFonts w:cstheme="minorHAnsi"/>
                  <w:color w:val="000000" w:themeColor="text1"/>
                </w:rPr>
                <w:t>Alpha-Numeric Special Characters</w:t>
              </w:r>
            </w:ins>
          </w:p>
        </w:tc>
      </w:tr>
      <w:tr w:rsidR="003C534B" w14:paraId="624B52B2" w14:textId="77777777" w:rsidTr="003C534B">
        <w:trPr>
          <w:ins w:id="518" w:author="Ramasubramani, Hariharan" w:date="2015-07-17T14:49:00Z"/>
        </w:trPr>
        <w:tc>
          <w:tcPr>
            <w:tcW w:w="5395" w:type="dxa"/>
          </w:tcPr>
          <w:p w14:paraId="7254FB91" w14:textId="7EB05A04" w:rsidR="003C534B" w:rsidRDefault="003C534B" w:rsidP="003C534B">
            <w:pPr>
              <w:overflowPunct w:val="0"/>
              <w:autoSpaceDE w:val="0"/>
              <w:autoSpaceDN w:val="0"/>
              <w:spacing w:after="60"/>
              <w:ind w:firstLine="0"/>
              <w:textAlignment w:val="baseline"/>
              <w:rPr>
                <w:ins w:id="519" w:author="Ramasubramani, Hariharan" w:date="2015-07-17T14:49:00Z"/>
                <w:rFonts w:cstheme="minorHAnsi"/>
                <w:color w:val="000000" w:themeColor="text1"/>
              </w:rPr>
            </w:pPr>
            <w:ins w:id="520" w:author="Ramasubramani, Hariharan" w:date="2015-07-17T14:49:00Z">
              <w:r>
                <w:rPr>
                  <w:rFonts w:cstheme="minorHAnsi"/>
                  <w:color w:val="000000" w:themeColor="text1"/>
                </w:rPr>
                <w:t>M</w:t>
              </w:r>
            </w:ins>
          </w:p>
        </w:tc>
        <w:tc>
          <w:tcPr>
            <w:tcW w:w="5395" w:type="dxa"/>
          </w:tcPr>
          <w:p w14:paraId="4143D4E6" w14:textId="4E7A461C" w:rsidR="003C534B" w:rsidRDefault="003C534B" w:rsidP="003C534B">
            <w:pPr>
              <w:overflowPunct w:val="0"/>
              <w:autoSpaceDE w:val="0"/>
              <w:autoSpaceDN w:val="0"/>
              <w:spacing w:after="60"/>
              <w:ind w:firstLine="0"/>
              <w:textAlignment w:val="baseline"/>
              <w:rPr>
                <w:ins w:id="521" w:author="Ramasubramani, Hariharan" w:date="2015-07-17T14:49:00Z"/>
                <w:rFonts w:cstheme="minorHAnsi"/>
                <w:color w:val="000000" w:themeColor="text1"/>
              </w:rPr>
            </w:pPr>
            <w:ins w:id="522" w:author="Ramasubramani, Hariharan" w:date="2015-07-17T14:49:00Z">
              <w:r>
                <w:rPr>
                  <w:rFonts w:cstheme="minorHAnsi"/>
                  <w:color w:val="000000" w:themeColor="text1"/>
                </w:rPr>
                <w:t>Mandatory</w:t>
              </w:r>
            </w:ins>
          </w:p>
        </w:tc>
      </w:tr>
      <w:tr w:rsidR="003C534B" w14:paraId="0164DFD5" w14:textId="77777777" w:rsidTr="003C534B">
        <w:trPr>
          <w:ins w:id="523" w:author="Ramasubramani, Hariharan" w:date="2015-07-17T14:49:00Z"/>
        </w:trPr>
        <w:tc>
          <w:tcPr>
            <w:tcW w:w="5395" w:type="dxa"/>
          </w:tcPr>
          <w:p w14:paraId="1F5B30C5" w14:textId="15EBA322" w:rsidR="003C534B" w:rsidRDefault="003C534B" w:rsidP="003C534B">
            <w:pPr>
              <w:overflowPunct w:val="0"/>
              <w:autoSpaceDE w:val="0"/>
              <w:autoSpaceDN w:val="0"/>
              <w:spacing w:after="60"/>
              <w:ind w:firstLine="0"/>
              <w:textAlignment w:val="baseline"/>
              <w:rPr>
                <w:ins w:id="524" w:author="Ramasubramani, Hariharan" w:date="2015-07-17T14:49:00Z"/>
                <w:rFonts w:cstheme="minorHAnsi"/>
                <w:color w:val="000000" w:themeColor="text1"/>
              </w:rPr>
            </w:pPr>
            <w:ins w:id="525" w:author="Ramasubramani, Hariharan" w:date="2015-07-17T14:49:00Z">
              <w:r>
                <w:rPr>
                  <w:rFonts w:cstheme="minorHAnsi"/>
                  <w:color w:val="000000" w:themeColor="text1"/>
                </w:rPr>
                <w:t>CM</w:t>
              </w:r>
            </w:ins>
          </w:p>
        </w:tc>
        <w:tc>
          <w:tcPr>
            <w:tcW w:w="5395" w:type="dxa"/>
          </w:tcPr>
          <w:p w14:paraId="086AB9C1" w14:textId="0BDDFE09" w:rsidR="003C534B" w:rsidRDefault="003C534B" w:rsidP="003C534B">
            <w:pPr>
              <w:overflowPunct w:val="0"/>
              <w:autoSpaceDE w:val="0"/>
              <w:autoSpaceDN w:val="0"/>
              <w:spacing w:after="60"/>
              <w:ind w:firstLine="0"/>
              <w:textAlignment w:val="baseline"/>
              <w:rPr>
                <w:ins w:id="526" w:author="Ramasubramani, Hariharan" w:date="2015-07-17T14:49:00Z"/>
                <w:rFonts w:cstheme="minorHAnsi"/>
                <w:color w:val="000000" w:themeColor="text1"/>
              </w:rPr>
            </w:pPr>
            <w:ins w:id="527" w:author="Ramasubramani, Hariharan" w:date="2015-07-17T14:49:00Z">
              <w:r>
                <w:rPr>
                  <w:rFonts w:cstheme="minorHAnsi"/>
                  <w:color w:val="000000" w:themeColor="text1"/>
                </w:rPr>
                <w:t>Conditional Mandatory</w:t>
              </w:r>
            </w:ins>
          </w:p>
        </w:tc>
      </w:tr>
      <w:tr w:rsidR="003C534B" w14:paraId="3B13E158" w14:textId="77777777" w:rsidTr="003C534B">
        <w:trPr>
          <w:ins w:id="528" w:author="Ramasubramani, Hariharan" w:date="2015-07-17T14:49:00Z"/>
        </w:trPr>
        <w:tc>
          <w:tcPr>
            <w:tcW w:w="5395" w:type="dxa"/>
          </w:tcPr>
          <w:p w14:paraId="14995B05" w14:textId="04B8CB4F" w:rsidR="003C534B" w:rsidRDefault="003C534B" w:rsidP="003C534B">
            <w:pPr>
              <w:overflowPunct w:val="0"/>
              <w:autoSpaceDE w:val="0"/>
              <w:autoSpaceDN w:val="0"/>
              <w:spacing w:after="60"/>
              <w:ind w:firstLine="0"/>
              <w:textAlignment w:val="baseline"/>
              <w:rPr>
                <w:ins w:id="529" w:author="Ramasubramani, Hariharan" w:date="2015-07-17T14:49:00Z"/>
                <w:rFonts w:cstheme="minorHAnsi"/>
                <w:color w:val="000000" w:themeColor="text1"/>
              </w:rPr>
            </w:pPr>
            <w:ins w:id="530" w:author="Ramasubramani, Hariharan" w:date="2015-07-17T14:49:00Z">
              <w:r>
                <w:rPr>
                  <w:rFonts w:cstheme="minorHAnsi"/>
                  <w:color w:val="000000" w:themeColor="text1"/>
                </w:rPr>
                <w:t>O</w:t>
              </w:r>
            </w:ins>
          </w:p>
        </w:tc>
        <w:tc>
          <w:tcPr>
            <w:tcW w:w="5395" w:type="dxa"/>
          </w:tcPr>
          <w:p w14:paraId="5A459938" w14:textId="405C3D1D" w:rsidR="003C534B" w:rsidRDefault="003C534B" w:rsidP="003C534B">
            <w:pPr>
              <w:overflowPunct w:val="0"/>
              <w:autoSpaceDE w:val="0"/>
              <w:autoSpaceDN w:val="0"/>
              <w:spacing w:after="60"/>
              <w:ind w:firstLine="0"/>
              <w:textAlignment w:val="baseline"/>
              <w:rPr>
                <w:ins w:id="531" w:author="Ramasubramani, Hariharan" w:date="2015-07-17T14:49:00Z"/>
                <w:rFonts w:cstheme="minorHAnsi"/>
                <w:color w:val="000000" w:themeColor="text1"/>
              </w:rPr>
            </w:pPr>
            <w:ins w:id="532" w:author="Ramasubramani, Hariharan" w:date="2015-07-17T14:49:00Z">
              <w:r>
                <w:rPr>
                  <w:rFonts w:cstheme="minorHAnsi"/>
                  <w:color w:val="000000" w:themeColor="text1"/>
                </w:rPr>
                <w:t>Optional</w:t>
              </w:r>
            </w:ins>
          </w:p>
        </w:tc>
      </w:tr>
      <w:tr w:rsidR="003C534B" w14:paraId="59CEABBA" w14:textId="77777777" w:rsidTr="003C534B">
        <w:trPr>
          <w:ins w:id="533" w:author="Ramasubramani, Hariharan" w:date="2015-07-17T14:50:00Z"/>
        </w:trPr>
        <w:tc>
          <w:tcPr>
            <w:tcW w:w="5395" w:type="dxa"/>
          </w:tcPr>
          <w:p w14:paraId="0A3E60D6" w14:textId="689EE4C5" w:rsidR="003C534B" w:rsidRDefault="003C534B" w:rsidP="003C534B">
            <w:pPr>
              <w:overflowPunct w:val="0"/>
              <w:autoSpaceDE w:val="0"/>
              <w:autoSpaceDN w:val="0"/>
              <w:spacing w:after="60"/>
              <w:ind w:firstLine="0"/>
              <w:textAlignment w:val="baseline"/>
              <w:rPr>
                <w:ins w:id="534" w:author="Ramasubramani, Hariharan" w:date="2015-07-17T14:50:00Z"/>
                <w:rFonts w:cstheme="minorHAnsi"/>
                <w:color w:val="000000" w:themeColor="text1"/>
              </w:rPr>
            </w:pPr>
            <w:ins w:id="535" w:author="Ramasubramani, Hariharan" w:date="2015-07-17T14:50:00Z">
              <w:r>
                <w:rPr>
                  <w:rFonts w:cstheme="minorHAnsi"/>
                  <w:color w:val="000000" w:themeColor="text1"/>
                </w:rPr>
                <w:t>AP</w:t>
              </w:r>
            </w:ins>
          </w:p>
        </w:tc>
        <w:tc>
          <w:tcPr>
            <w:tcW w:w="5395" w:type="dxa"/>
          </w:tcPr>
          <w:p w14:paraId="1615B508" w14:textId="32BB507B" w:rsidR="003C534B" w:rsidRDefault="003C534B" w:rsidP="003C534B">
            <w:pPr>
              <w:overflowPunct w:val="0"/>
              <w:autoSpaceDE w:val="0"/>
              <w:autoSpaceDN w:val="0"/>
              <w:spacing w:after="60"/>
              <w:ind w:firstLine="0"/>
              <w:textAlignment w:val="baseline"/>
              <w:rPr>
                <w:ins w:id="536" w:author="Ramasubramani, Hariharan" w:date="2015-07-17T14:50:00Z"/>
                <w:rFonts w:cstheme="minorHAnsi"/>
                <w:color w:val="000000" w:themeColor="text1"/>
              </w:rPr>
            </w:pPr>
            <w:ins w:id="537" w:author="Ramasubramani, Hariharan" w:date="2015-07-17T14:50:00Z">
              <w:r>
                <w:rPr>
                  <w:rFonts w:cstheme="minorHAnsi"/>
                  <w:color w:val="000000" w:themeColor="text1"/>
                </w:rPr>
                <w:t>Auto Populated</w:t>
              </w:r>
            </w:ins>
          </w:p>
        </w:tc>
      </w:tr>
      <w:tr w:rsidR="00451C8F" w14:paraId="7E5AD9A2" w14:textId="77777777" w:rsidTr="003C534B">
        <w:trPr>
          <w:ins w:id="538" w:author="Ramasubramani, Hariharan" w:date="2015-08-04T09:20:00Z"/>
        </w:trPr>
        <w:tc>
          <w:tcPr>
            <w:tcW w:w="5395" w:type="dxa"/>
          </w:tcPr>
          <w:p w14:paraId="77A8F1B9" w14:textId="7E5C1754" w:rsidR="00451C8F" w:rsidRDefault="00451C8F" w:rsidP="003C534B">
            <w:pPr>
              <w:overflowPunct w:val="0"/>
              <w:autoSpaceDE w:val="0"/>
              <w:autoSpaceDN w:val="0"/>
              <w:spacing w:after="60"/>
              <w:ind w:firstLine="0"/>
              <w:textAlignment w:val="baseline"/>
              <w:rPr>
                <w:ins w:id="539" w:author="Ramasubramani, Hariharan" w:date="2015-08-04T09:20:00Z"/>
                <w:rFonts w:cstheme="minorHAnsi"/>
                <w:color w:val="000000" w:themeColor="text1"/>
              </w:rPr>
            </w:pPr>
            <w:ins w:id="540" w:author="Ramasubramani, Hariharan" w:date="2015-08-04T09:20:00Z">
              <w:r>
                <w:rPr>
                  <w:rFonts w:cstheme="minorHAnsi"/>
                  <w:color w:val="000000" w:themeColor="text1"/>
                </w:rPr>
                <w:t>E</w:t>
              </w:r>
            </w:ins>
          </w:p>
        </w:tc>
        <w:tc>
          <w:tcPr>
            <w:tcW w:w="5395" w:type="dxa"/>
          </w:tcPr>
          <w:p w14:paraId="274E352D" w14:textId="2DF7FEE8" w:rsidR="00451C8F" w:rsidRDefault="00451C8F" w:rsidP="003C534B">
            <w:pPr>
              <w:overflowPunct w:val="0"/>
              <w:autoSpaceDE w:val="0"/>
              <w:autoSpaceDN w:val="0"/>
              <w:spacing w:after="60"/>
              <w:ind w:firstLine="0"/>
              <w:textAlignment w:val="baseline"/>
              <w:rPr>
                <w:ins w:id="541" w:author="Ramasubramani, Hariharan" w:date="2015-08-04T09:20:00Z"/>
                <w:rFonts w:cstheme="minorHAnsi"/>
                <w:color w:val="000000" w:themeColor="text1"/>
              </w:rPr>
            </w:pPr>
            <w:ins w:id="542" w:author="Ramasubramani, Hariharan" w:date="2015-08-04T09:20:00Z">
              <w:r>
                <w:rPr>
                  <w:rFonts w:cstheme="minorHAnsi"/>
                  <w:color w:val="000000" w:themeColor="text1"/>
                </w:rPr>
                <w:t>Editable</w:t>
              </w:r>
            </w:ins>
          </w:p>
        </w:tc>
      </w:tr>
      <w:tr w:rsidR="00451C8F" w14:paraId="5168B340" w14:textId="77777777" w:rsidTr="003C534B">
        <w:trPr>
          <w:ins w:id="543" w:author="Ramasubramani, Hariharan" w:date="2015-08-04T09:20:00Z"/>
        </w:trPr>
        <w:tc>
          <w:tcPr>
            <w:tcW w:w="5395" w:type="dxa"/>
          </w:tcPr>
          <w:p w14:paraId="7E4241C5" w14:textId="38B1814E" w:rsidR="00451C8F" w:rsidRDefault="00451C8F" w:rsidP="003C534B">
            <w:pPr>
              <w:overflowPunct w:val="0"/>
              <w:autoSpaceDE w:val="0"/>
              <w:autoSpaceDN w:val="0"/>
              <w:spacing w:after="60"/>
              <w:ind w:firstLine="0"/>
              <w:textAlignment w:val="baseline"/>
              <w:rPr>
                <w:ins w:id="544" w:author="Ramasubramani, Hariharan" w:date="2015-08-04T09:20:00Z"/>
                <w:rFonts w:cstheme="minorHAnsi"/>
                <w:color w:val="000000" w:themeColor="text1"/>
              </w:rPr>
            </w:pPr>
            <w:ins w:id="545" w:author="Ramasubramani, Hariharan" w:date="2015-08-04T09:20:00Z">
              <w:r>
                <w:rPr>
                  <w:rFonts w:cstheme="minorHAnsi"/>
                  <w:color w:val="000000" w:themeColor="text1"/>
                </w:rPr>
                <w:t>NE</w:t>
              </w:r>
            </w:ins>
          </w:p>
        </w:tc>
        <w:tc>
          <w:tcPr>
            <w:tcW w:w="5395" w:type="dxa"/>
          </w:tcPr>
          <w:p w14:paraId="4EE20F10" w14:textId="0CBA6C20" w:rsidR="00451C8F" w:rsidRDefault="00451C8F" w:rsidP="003C534B">
            <w:pPr>
              <w:overflowPunct w:val="0"/>
              <w:autoSpaceDE w:val="0"/>
              <w:autoSpaceDN w:val="0"/>
              <w:spacing w:after="60"/>
              <w:ind w:firstLine="0"/>
              <w:textAlignment w:val="baseline"/>
              <w:rPr>
                <w:ins w:id="546" w:author="Ramasubramani, Hariharan" w:date="2015-08-04T09:20:00Z"/>
                <w:rFonts w:cstheme="minorHAnsi"/>
                <w:color w:val="000000" w:themeColor="text1"/>
              </w:rPr>
            </w:pPr>
            <w:ins w:id="547" w:author="Ramasubramani, Hariharan" w:date="2015-08-04T09:20:00Z">
              <w:r>
                <w:rPr>
                  <w:rFonts w:cstheme="minorHAnsi"/>
                  <w:color w:val="000000" w:themeColor="text1"/>
                </w:rPr>
                <w:t>Not Editable</w:t>
              </w:r>
            </w:ins>
          </w:p>
        </w:tc>
      </w:tr>
      <w:tr w:rsidR="001225EC" w14:paraId="4EDE3D0E" w14:textId="77777777" w:rsidTr="003C534B">
        <w:trPr>
          <w:ins w:id="548" w:author="Ramasubramani, Hariharan" w:date="2015-07-22T17:51:00Z"/>
        </w:trPr>
        <w:tc>
          <w:tcPr>
            <w:tcW w:w="5395" w:type="dxa"/>
          </w:tcPr>
          <w:p w14:paraId="01AAA00F" w14:textId="2AE6D4BF" w:rsidR="001225EC" w:rsidRDefault="001225EC">
            <w:pPr>
              <w:overflowPunct w:val="0"/>
              <w:autoSpaceDE w:val="0"/>
              <w:autoSpaceDN w:val="0"/>
              <w:spacing w:after="60"/>
              <w:ind w:firstLine="0"/>
              <w:textAlignment w:val="baseline"/>
              <w:rPr>
                <w:ins w:id="549" w:author="Ramasubramani, Hariharan" w:date="2015-07-22T17:51:00Z"/>
                <w:rFonts w:cstheme="minorHAnsi"/>
                <w:color w:val="000000" w:themeColor="text1"/>
              </w:rPr>
            </w:pPr>
            <w:ins w:id="550" w:author="Ramasubramani, Hariharan" w:date="2015-07-22T17:51:00Z">
              <w:r>
                <w:rPr>
                  <w:rFonts w:cstheme="minorHAnsi"/>
                  <w:color w:val="000000" w:themeColor="text1"/>
                </w:rPr>
                <w:t>In</w:t>
              </w:r>
            </w:ins>
            <w:ins w:id="551" w:author="Ramasubramani, Hariharan" w:date="2015-08-20T16:51:00Z">
              <w:r w:rsidR="009A0DA2">
                <w:rPr>
                  <w:rFonts w:cstheme="minorHAnsi"/>
                  <w:color w:val="000000" w:themeColor="text1"/>
                </w:rPr>
                <w:t>-</w:t>
              </w:r>
            </w:ins>
            <w:ins w:id="552" w:author="Ramasubramani, Hariharan" w:date="2015-07-22T17:51:00Z">
              <w:r>
                <w:rPr>
                  <w:rFonts w:cstheme="minorHAnsi"/>
                  <w:color w:val="000000" w:themeColor="text1"/>
                </w:rPr>
                <w:t>Progress Release Group</w:t>
              </w:r>
            </w:ins>
          </w:p>
        </w:tc>
        <w:tc>
          <w:tcPr>
            <w:tcW w:w="5395" w:type="dxa"/>
          </w:tcPr>
          <w:p w14:paraId="09CB1481" w14:textId="1002561E" w:rsidR="001225EC" w:rsidRDefault="001225EC">
            <w:pPr>
              <w:overflowPunct w:val="0"/>
              <w:autoSpaceDE w:val="0"/>
              <w:autoSpaceDN w:val="0"/>
              <w:spacing w:after="60"/>
              <w:ind w:firstLine="0"/>
              <w:textAlignment w:val="baseline"/>
              <w:rPr>
                <w:ins w:id="553" w:author="Ramasubramani, Hariharan" w:date="2015-07-22T17:51:00Z"/>
                <w:rFonts w:cstheme="minorHAnsi"/>
                <w:color w:val="000000" w:themeColor="text1"/>
              </w:rPr>
            </w:pPr>
            <w:ins w:id="554" w:author="Ramasubramani, Hariharan" w:date="2015-07-22T17:51:00Z">
              <w:r>
                <w:rPr>
                  <w:rFonts w:cstheme="minorHAnsi"/>
                  <w:color w:val="000000" w:themeColor="text1"/>
                </w:rPr>
                <w:t xml:space="preserve">Release Group </w:t>
              </w:r>
            </w:ins>
            <w:ins w:id="555" w:author="Ramasubramani, Hariharan" w:date="2015-07-22T17:52:00Z">
              <w:r>
                <w:rPr>
                  <w:rFonts w:cstheme="minorHAnsi"/>
                  <w:color w:val="000000" w:themeColor="text1"/>
                </w:rPr>
                <w:t>with</w:t>
              </w:r>
            </w:ins>
            <w:ins w:id="556" w:author="Ramasubramani, Hariharan" w:date="2015-07-22T17:51:00Z">
              <w:r w:rsidR="006B50BF">
                <w:rPr>
                  <w:rFonts w:cstheme="minorHAnsi"/>
                  <w:color w:val="000000" w:themeColor="text1"/>
                </w:rPr>
                <w:t xml:space="preserve"> Pending, Scheduled, </w:t>
              </w:r>
            </w:ins>
            <w:ins w:id="557" w:author="Ramasubramani, Hariharan" w:date="2015-08-20T16:48:00Z">
              <w:r w:rsidR="006B50BF">
                <w:rPr>
                  <w:rFonts w:cstheme="minorHAnsi"/>
                  <w:color w:val="000000" w:themeColor="text1"/>
                </w:rPr>
                <w:t>Installed</w:t>
              </w:r>
            </w:ins>
            <w:ins w:id="558" w:author="Ramasubramani, Hariharan" w:date="2015-07-22T17:51:00Z">
              <w:r>
                <w:rPr>
                  <w:rFonts w:cstheme="minorHAnsi"/>
                  <w:color w:val="000000" w:themeColor="text1"/>
                </w:rPr>
                <w:t xml:space="preserve"> (Dev, QA </w:t>
              </w:r>
              <w:proofErr w:type="spellStart"/>
              <w:r>
                <w:rPr>
                  <w:rFonts w:cstheme="minorHAnsi"/>
                  <w:color w:val="000000" w:themeColor="text1"/>
                </w:rPr>
                <w:t>etc</w:t>
              </w:r>
            </w:ins>
            <w:proofErr w:type="spellEnd"/>
            <w:ins w:id="559" w:author="Ramasubramani, Hariharan" w:date="2015-08-20T16:51:00Z">
              <w:r w:rsidR="009A0DA2">
                <w:rPr>
                  <w:rFonts w:cstheme="minorHAnsi"/>
                  <w:color w:val="000000" w:themeColor="text1"/>
                </w:rPr>
                <w:t xml:space="preserve"> except </w:t>
              </w:r>
            </w:ins>
            <w:ins w:id="560" w:author="Ramasubramani, Hariharan" w:date="2015-08-20T17:09:00Z">
              <w:r w:rsidR="00A1705A">
                <w:rPr>
                  <w:rFonts w:cstheme="minorHAnsi"/>
                  <w:color w:val="000000" w:themeColor="text1"/>
                </w:rPr>
                <w:t>Production</w:t>
              </w:r>
            </w:ins>
            <w:ins w:id="561" w:author="Ramasubramani, Hariharan" w:date="2015-07-22T17:51:00Z">
              <w:r>
                <w:rPr>
                  <w:rFonts w:cstheme="minorHAnsi"/>
                  <w:color w:val="000000" w:themeColor="text1"/>
                </w:rPr>
                <w:t>)</w:t>
              </w:r>
            </w:ins>
            <w:ins w:id="562" w:author="Ramasubramani, Hariharan" w:date="2015-07-22T17:52:00Z">
              <w:r>
                <w:rPr>
                  <w:rFonts w:cstheme="minorHAnsi"/>
                  <w:color w:val="000000" w:themeColor="text1"/>
                </w:rPr>
                <w:t xml:space="preserve"> Status</w:t>
              </w:r>
            </w:ins>
            <w:ins w:id="563" w:author="Ramasubramani, Hariharan" w:date="2015-07-22T17:51:00Z">
              <w:r>
                <w:rPr>
                  <w:rFonts w:cstheme="minorHAnsi"/>
                  <w:color w:val="000000" w:themeColor="text1"/>
                </w:rPr>
                <w:t>.</w:t>
              </w:r>
            </w:ins>
          </w:p>
        </w:tc>
      </w:tr>
    </w:tbl>
    <w:p w14:paraId="28685AD9" w14:textId="2C876B87" w:rsidR="003C534B" w:rsidRPr="005F4718" w:rsidRDefault="003C534B">
      <w:pPr>
        <w:overflowPunct w:val="0"/>
        <w:autoSpaceDE w:val="0"/>
        <w:autoSpaceDN w:val="0"/>
        <w:spacing w:after="60"/>
        <w:ind w:left="720" w:firstLine="0"/>
        <w:textAlignment w:val="baseline"/>
        <w:rPr>
          <w:ins w:id="564" w:author="Ramasubramani, Hariharan" w:date="2015-07-17T14:49:00Z"/>
        </w:rPr>
        <w:pPrChange w:id="565" w:author="Ramasubramani, Hariharan" w:date="2015-07-17T14:50:00Z">
          <w:pPr>
            <w:ind w:firstLine="0"/>
          </w:pPr>
        </w:pPrChange>
      </w:pPr>
      <w:ins w:id="566" w:author="Ramasubramani, Hariharan" w:date="2015-07-17T14:49:00Z">
        <w:r>
          <w:rPr>
            <w:rFonts w:cstheme="minorHAnsi"/>
            <w:color w:val="000000" w:themeColor="text1"/>
          </w:rPr>
          <w:br/>
        </w:r>
      </w:ins>
      <w:ins w:id="567" w:author="Ramasubramani, Hariharan" w:date="2015-07-17T14:50:00Z">
        <w:r>
          <w:rPr>
            <w:rFonts w:cstheme="minorHAnsi"/>
            <w:color w:val="000000" w:themeColor="text1"/>
          </w:rPr>
          <w:t xml:space="preserve"> </w:t>
        </w:r>
      </w:ins>
    </w:p>
    <w:p w14:paraId="5D3049C7" w14:textId="0BAE6498" w:rsidR="005F4718" w:rsidRPr="00C106B9" w:rsidRDefault="003C534B" w:rsidP="009C3129">
      <w:pPr>
        <w:ind w:firstLine="0"/>
        <w:rPr>
          <w:rFonts w:cstheme="minorHAnsi"/>
          <w:color w:val="000000" w:themeColor="text1"/>
        </w:rPr>
      </w:pPr>
      <w:ins w:id="568" w:author="Ramasubramani, Hariharan" w:date="2015-07-17T14:48:00Z">
        <w:r>
          <w:rPr>
            <w:rFonts w:cstheme="minorHAnsi"/>
            <w:color w:val="000000" w:themeColor="text1"/>
          </w:rPr>
          <w:br/>
        </w:r>
      </w:ins>
      <w:r w:rsidR="005F4718" w:rsidRPr="00C106B9">
        <w:rPr>
          <w:rFonts w:cstheme="minorHAnsi"/>
          <w:color w:val="000000" w:themeColor="text1"/>
        </w:rPr>
        <w:t xml:space="preserve">Please refer to the </w:t>
      </w:r>
      <w:del w:id="569" w:author="Ramasubramani, Hariharan" w:date="2015-08-03T10:06:00Z">
        <w:r w:rsidR="005F4718" w:rsidRPr="00C106B9" w:rsidDel="00AD1255">
          <w:rPr>
            <w:rFonts w:cstheme="minorHAnsi"/>
            <w:color w:val="000000" w:themeColor="text1"/>
          </w:rPr>
          <w:delText>LifeWorks</w:delText>
        </w:r>
      </w:del>
      <w:ins w:id="570" w:author="Ramasubramani, Hariharan" w:date="2015-08-03T10:06:00Z">
        <w:r w:rsidR="00AD1255" w:rsidRPr="00C106B9">
          <w:rPr>
            <w:rFonts w:cstheme="minorHAnsi"/>
            <w:color w:val="000000" w:themeColor="text1"/>
          </w:rPr>
          <w:t>Lifework’s</w:t>
        </w:r>
      </w:ins>
      <w:r w:rsidR="005F4718" w:rsidRPr="00C106B9">
        <w:rPr>
          <w:rFonts w:cstheme="minorHAnsi"/>
          <w:color w:val="000000" w:themeColor="text1"/>
        </w:rPr>
        <w:t xml:space="preserve"> Program Glossary of Terms in SharePoint</w:t>
      </w:r>
    </w:p>
    <w:p w14:paraId="208B4BA9" w14:textId="77777777" w:rsidR="005F4718" w:rsidRPr="00C106B9" w:rsidRDefault="005F4718" w:rsidP="009C3129">
      <w:pPr>
        <w:ind w:firstLine="0"/>
        <w:rPr>
          <w:rFonts w:cstheme="minorHAnsi"/>
          <w:color w:val="000000" w:themeColor="text1"/>
        </w:rPr>
      </w:pPr>
    </w:p>
    <w:p w14:paraId="1AE2493F" w14:textId="77777777" w:rsidR="005F4718" w:rsidRDefault="008063AE" w:rsidP="009C3129">
      <w:pPr>
        <w:ind w:firstLine="0"/>
        <w:rPr>
          <w:rFonts w:cstheme="minorHAnsi"/>
          <w:color w:val="000000" w:themeColor="text1"/>
        </w:rPr>
      </w:pPr>
      <w:hyperlink r:id="rId20" w:history="1">
        <w:r w:rsidR="005F4718" w:rsidRPr="00665008">
          <w:rPr>
            <w:rStyle w:val="Hyperlink"/>
            <w:rFonts w:cstheme="minorHAnsi"/>
          </w:rPr>
          <w:t>http://pmecollaborate/it/ilh/BAPGRM/Common/LifeWorks_Glossary_of_Terms.xlsx</w:t>
        </w:r>
      </w:hyperlink>
    </w:p>
    <w:p w14:paraId="7620A7DC" w14:textId="77777777" w:rsidR="005F4718" w:rsidRPr="00C106B9" w:rsidRDefault="005F4718" w:rsidP="009C3129">
      <w:pPr>
        <w:ind w:firstLine="0"/>
        <w:rPr>
          <w:rFonts w:cstheme="minorHAnsi"/>
          <w:color w:val="000000" w:themeColor="text1"/>
        </w:rPr>
      </w:pPr>
    </w:p>
    <w:p w14:paraId="5DD4A90B" w14:textId="77777777" w:rsidR="005F4718" w:rsidRPr="00C106B9" w:rsidRDefault="005F4718" w:rsidP="009C3129">
      <w:pPr>
        <w:ind w:firstLine="0"/>
        <w:rPr>
          <w:rFonts w:cstheme="minorHAnsi"/>
          <w:color w:val="000000" w:themeColor="text1"/>
        </w:rPr>
      </w:pPr>
    </w:p>
    <w:p w14:paraId="4265EA3B" w14:textId="77777777" w:rsidR="005F4718" w:rsidRPr="00C106B9" w:rsidRDefault="005F4718" w:rsidP="009C3129">
      <w:pPr>
        <w:ind w:firstLine="0"/>
        <w:rPr>
          <w:rFonts w:cstheme="minorHAnsi"/>
          <w:color w:val="000000" w:themeColor="text1"/>
        </w:rPr>
      </w:pPr>
      <w:r w:rsidRPr="00C106B9">
        <w:rPr>
          <w:rFonts w:cstheme="minorHAnsi"/>
          <w:color w:val="000000" w:themeColor="text1"/>
        </w:rPr>
        <w:br w:type="page"/>
      </w:r>
    </w:p>
    <w:p w14:paraId="5AD7AE1A" w14:textId="1C33EA6D" w:rsidR="005F4718" w:rsidRPr="00C106B9" w:rsidRDefault="00BB5D19" w:rsidP="009C3129">
      <w:pPr>
        <w:pStyle w:val="Heading1"/>
        <w:spacing w:before="0"/>
        <w:jc w:val="center"/>
        <w:rPr>
          <w:rFonts w:asciiTheme="minorHAnsi" w:hAnsiTheme="minorHAnsi" w:cstheme="minorHAnsi"/>
          <w:color w:val="000000" w:themeColor="text1"/>
        </w:rPr>
      </w:pPr>
      <w:bookmarkStart w:id="571" w:name="_Toc380218958"/>
      <w:bookmarkStart w:id="572" w:name="_Toc427856796"/>
      <w:r>
        <w:rPr>
          <w:rFonts w:asciiTheme="minorHAnsi" w:hAnsiTheme="minorHAnsi" w:cstheme="minorHAnsi"/>
          <w:color w:val="000000" w:themeColor="text1"/>
        </w:rPr>
        <w:t>495</w:t>
      </w:r>
      <w:r w:rsidR="005F4718" w:rsidRPr="00C106B9">
        <w:rPr>
          <w:rFonts w:asciiTheme="minorHAnsi" w:hAnsiTheme="minorHAnsi" w:cstheme="minorHAnsi"/>
          <w:color w:val="000000" w:themeColor="text1"/>
        </w:rPr>
        <w:t xml:space="preserve">:  </w:t>
      </w:r>
      <w:r>
        <w:rPr>
          <w:rFonts w:asciiTheme="minorHAnsi" w:hAnsiTheme="minorHAnsi" w:cstheme="minorHAnsi"/>
          <w:color w:val="000000" w:themeColor="text1"/>
        </w:rPr>
        <w:t>SCREEN FUNTIONAL SPECIFICATIONS</w:t>
      </w:r>
      <w:bookmarkEnd w:id="571"/>
      <w:bookmarkEnd w:id="572"/>
    </w:p>
    <w:p w14:paraId="1F3EFF07" w14:textId="7A32194D" w:rsidR="005F4718" w:rsidRPr="00C106B9" w:rsidRDefault="005F4718" w:rsidP="009C3129">
      <w:pPr>
        <w:pStyle w:val="Heading1"/>
        <w:keepNext/>
        <w:numPr>
          <w:ilvl w:val="0"/>
          <w:numId w:val="7"/>
        </w:numPr>
        <w:pBdr>
          <w:bottom w:val="none" w:sz="0" w:space="0" w:color="auto"/>
        </w:pBdr>
        <w:shd w:val="pct12" w:color="auto" w:fill="auto"/>
        <w:overflowPunct w:val="0"/>
        <w:autoSpaceDE w:val="0"/>
        <w:autoSpaceDN w:val="0"/>
        <w:adjustRightInd w:val="0"/>
        <w:spacing w:before="240" w:after="60"/>
        <w:ind w:firstLine="0"/>
        <w:textAlignment w:val="baseline"/>
        <w:rPr>
          <w:rFonts w:asciiTheme="minorHAnsi" w:hAnsiTheme="minorHAnsi" w:cstheme="minorHAnsi"/>
          <w:color w:val="000000" w:themeColor="text1"/>
        </w:rPr>
      </w:pPr>
      <w:bookmarkStart w:id="573" w:name="_Toc380218959"/>
      <w:del w:id="574" w:author="Ramasubramani, Hariharan" w:date="2015-07-17T12:51:00Z">
        <w:r w:rsidRPr="00C106B9" w:rsidDel="003E0C01">
          <w:rPr>
            <w:rFonts w:asciiTheme="minorHAnsi" w:hAnsiTheme="minorHAnsi" w:cstheme="minorHAnsi"/>
            <w:color w:val="000000" w:themeColor="text1"/>
          </w:rPr>
          <w:delText xml:space="preserve">Common </w:delText>
        </w:r>
        <w:bookmarkEnd w:id="573"/>
        <w:r w:rsidR="00921048" w:rsidDel="003E0C01">
          <w:rPr>
            <w:rFonts w:asciiTheme="minorHAnsi" w:hAnsiTheme="minorHAnsi" w:cstheme="minorHAnsi"/>
            <w:color w:val="000000" w:themeColor="text1"/>
          </w:rPr>
          <w:delText xml:space="preserve"> </w:delText>
        </w:r>
      </w:del>
      <w:bookmarkStart w:id="575" w:name="_Toc427856797"/>
      <w:ins w:id="576" w:author="Ramasubramani, Hariharan" w:date="2015-07-17T12:51:00Z">
        <w:r w:rsidR="003E0C01" w:rsidRPr="00C106B9">
          <w:rPr>
            <w:rFonts w:asciiTheme="minorHAnsi" w:hAnsiTheme="minorHAnsi" w:cstheme="minorHAnsi"/>
            <w:color w:val="000000" w:themeColor="text1"/>
          </w:rPr>
          <w:t>Common</w:t>
        </w:r>
        <w:r w:rsidR="003E0C01">
          <w:rPr>
            <w:rFonts w:asciiTheme="minorHAnsi" w:hAnsiTheme="minorHAnsi" w:cstheme="minorHAnsi"/>
            <w:color w:val="000000" w:themeColor="text1"/>
          </w:rPr>
          <w:t xml:space="preserve"> </w:t>
        </w:r>
      </w:ins>
      <w:r w:rsidR="00921048">
        <w:rPr>
          <w:rFonts w:asciiTheme="minorHAnsi" w:hAnsiTheme="minorHAnsi" w:cstheme="minorHAnsi"/>
          <w:color w:val="000000" w:themeColor="text1"/>
        </w:rPr>
        <w:t>Screen Specifications</w:t>
      </w:r>
      <w:bookmarkEnd w:id="575"/>
    </w:p>
    <w:p w14:paraId="4ECA7261" w14:textId="77777777" w:rsidR="005F4718" w:rsidRPr="00C106B9" w:rsidRDefault="005F4718" w:rsidP="009C3129">
      <w:pPr>
        <w:pStyle w:val="ListParagraph"/>
        <w:numPr>
          <w:ilvl w:val="1"/>
          <w:numId w:val="10"/>
        </w:numPr>
        <w:overflowPunct w:val="0"/>
        <w:autoSpaceDE w:val="0"/>
        <w:autoSpaceDN w:val="0"/>
        <w:spacing w:after="60"/>
        <w:ind w:firstLine="0"/>
        <w:textAlignment w:val="baseline"/>
        <w:rPr>
          <w:rFonts w:cstheme="minorHAnsi"/>
          <w:color w:val="000000" w:themeColor="text1"/>
        </w:rPr>
      </w:pPr>
      <w:r w:rsidRPr="00C106B9">
        <w:rPr>
          <w:rFonts w:cstheme="minorHAnsi"/>
          <w:color w:val="000000" w:themeColor="text1"/>
        </w:rPr>
        <w:t>The system shall determine if required data has been entered when attempting a Save</w:t>
      </w:r>
      <w:r>
        <w:rPr>
          <w:rFonts w:cstheme="minorHAnsi"/>
          <w:color w:val="000000" w:themeColor="text1"/>
        </w:rPr>
        <w:t>.</w:t>
      </w:r>
    </w:p>
    <w:p w14:paraId="4792CDFA" w14:textId="7A980B65" w:rsidR="005F4718" w:rsidRDefault="005F4718" w:rsidP="009C3129">
      <w:pPr>
        <w:pStyle w:val="ListParagraph"/>
        <w:numPr>
          <w:ilvl w:val="2"/>
          <w:numId w:val="10"/>
        </w:numPr>
        <w:overflowPunct w:val="0"/>
        <w:autoSpaceDE w:val="0"/>
        <w:autoSpaceDN w:val="0"/>
        <w:spacing w:after="60"/>
        <w:ind w:firstLine="0"/>
        <w:textAlignment w:val="baseline"/>
        <w:rPr>
          <w:rFonts w:cstheme="minorHAnsi"/>
          <w:color w:val="000000" w:themeColor="text1"/>
        </w:rPr>
      </w:pPr>
      <w:r w:rsidRPr="00C106B9">
        <w:rPr>
          <w:rFonts w:cstheme="minorHAnsi"/>
          <w:color w:val="000000" w:themeColor="text1"/>
        </w:rPr>
        <w:t xml:space="preserve">If data required to perform a save is not entered the following alert message shall display:  “Required data has not been entered.” </w:t>
      </w:r>
    </w:p>
    <w:p w14:paraId="6FCEDE27" w14:textId="77777777" w:rsidR="008512B0" w:rsidRDefault="008512B0" w:rsidP="00C632A9">
      <w:pPr>
        <w:overflowPunct w:val="0"/>
        <w:autoSpaceDE w:val="0"/>
        <w:autoSpaceDN w:val="0"/>
        <w:spacing w:after="60"/>
        <w:ind w:left="1523"/>
        <w:textAlignment w:val="baseline"/>
        <w:rPr>
          <w:ins w:id="577" w:author="Liberty Mutual" w:date="2015-04-28T12:49:00Z"/>
          <w:rFonts w:cstheme="minorHAnsi"/>
          <w:color w:val="000000" w:themeColor="text1"/>
        </w:rPr>
      </w:pPr>
    </w:p>
    <w:p w14:paraId="6E2D6232" w14:textId="287B24D0" w:rsidR="008512B0" w:rsidRDefault="008512B0" w:rsidP="00C632A9">
      <w:pPr>
        <w:overflowPunct w:val="0"/>
        <w:autoSpaceDE w:val="0"/>
        <w:autoSpaceDN w:val="0"/>
        <w:spacing w:after="60"/>
        <w:ind w:left="1523"/>
        <w:textAlignment w:val="baseline"/>
        <w:rPr>
          <w:ins w:id="578" w:author="Liberty Mutual" w:date="2015-04-28T12:49:00Z"/>
          <w:rFonts w:cstheme="minorHAnsi"/>
          <w:color w:val="000000" w:themeColor="text1"/>
        </w:rPr>
      </w:pPr>
      <w:ins w:id="579" w:author="Liberty Mutual" w:date="2015-04-28T12:49:00Z">
        <w:r>
          <w:rPr>
            <w:rFonts w:cstheme="minorHAnsi"/>
            <w:noProof/>
            <w:color w:val="000000" w:themeColor="text1"/>
          </w:rPr>
          <w:drawing>
            <wp:inline distT="0" distB="0" distL="0" distR="0" wp14:anchorId="18D9C1A5" wp14:editId="32CCB597">
              <wp:extent cx="2143125" cy="885190"/>
              <wp:effectExtent l="0" t="0" r="952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143125" cy="885190"/>
                      </a:xfrm>
                      <a:prstGeom prst="rect">
                        <a:avLst/>
                      </a:prstGeom>
                      <a:noFill/>
                      <a:ln>
                        <a:noFill/>
                      </a:ln>
                    </pic:spPr>
                  </pic:pic>
                </a:graphicData>
              </a:graphic>
            </wp:inline>
          </w:drawing>
        </w:r>
      </w:ins>
      <w:ins w:id="580" w:author="Ramasubramani, Hariharan" w:date="2015-08-04T09:30:00Z">
        <w:r w:rsidR="002F6D9C">
          <w:rPr>
            <w:rFonts w:cstheme="minorHAnsi"/>
            <w:color w:val="000000" w:themeColor="text1"/>
          </w:rPr>
          <w:br/>
        </w:r>
        <w:r w:rsidR="002F6D9C">
          <w:rPr>
            <w:rFonts w:cstheme="minorHAnsi"/>
          </w:rPr>
          <w:t xml:space="preserve">    </w:t>
        </w:r>
        <w:r w:rsidR="002F6D9C" w:rsidRPr="00DF2A39">
          <w:rPr>
            <w:rFonts w:cstheme="minorHAnsi"/>
          </w:rPr>
          <w:t>Fig 1.</w:t>
        </w:r>
        <w:r w:rsidR="002F6D9C">
          <w:rPr>
            <w:rFonts w:cstheme="minorHAnsi"/>
          </w:rPr>
          <w:t>a</w:t>
        </w:r>
        <w:r w:rsidR="002F6D9C" w:rsidRPr="00DF2A39">
          <w:rPr>
            <w:rFonts w:cstheme="minorHAnsi"/>
          </w:rPr>
          <w:t xml:space="preserve"> </w:t>
        </w:r>
        <w:proofErr w:type="gramStart"/>
        <w:r w:rsidR="002F6D9C">
          <w:rPr>
            <w:rFonts w:cstheme="minorHAnsi"/>
          </w:rPr>
          <w:t>Required</w:t>
        </w:r>
        <w:proofErr w:type="gramEnd"/>
        <w:r w:rsidR="002F6D9C">
          <w:rPr>
            <w:rFonts w:cstheme="minorHAnsi"/>
          </w:rPr>
          <w:t xml:space="preserve"> data has not been entered alert</w:t>
        </w:r>
      </w:ins>
    </w:p>
    <w:p w14:paraId="5E1D04E2" w14:textId="77777777" w:rsidR="008512B0" w:rsidRDefault="008512B0" w:rsidP="00C632A9">
      <w:pPr>
        <w:overflowPunct w:val="0"/>
        <w:autoSpaceDE w:val="0"/>
        <w:autoSpaceDN w:val="0"/>
        <w:spacing w:after="60"/>
        <w:ind w:left="1523"/>
        <w:textAlignment w:val="baseline"/>
        <w:rPr>
          <w:ins w:id="581" w:author="Liberty Mutual" w:date="2015-04-28T12:49:00Z"/>
          <w:rFonts w:cstheme="minorHAnsi"/>
          <w:color w:val="000000" w:themeColor="text1"/>
        </w:rPr>
      </w:pPr>
    </w:p>
    <w:p w14:paraId="745B16AD" w14:textId="68F729C7" w:rsidR="001855ED" w:rsidRPr="00C632A9" w:rsidRDefault="001855ED" w:rsidP="00C632A9">
      <w:pPr>
        <w:overflowPunct w:val="0"/>
        <w:autoSpaceDE w:val="0"/>
        <w:autoSpaceDN w:val="0"/>
        <w:spacing w:after="60"/>
        <w:ind w:left="1523"/>
        <w:textAlignment w:val="baseline"/>
        <w:rPr>
          <w:rFonts w:cstheme="minorHAnsi"/>
          <w:color w:val="000000" w:themeColor="text1"/>
        </w:rPr>
      </w:pPr>
    </w:p>
    <w:p w14:paraId="65F4C862" w14:textId="401117F7" w:rsidR="005F4718" w:rsidRPr="00C106B9" w:rsidRDefault="005F4718" w:rsidP="009C3129">
      <w:pPr>
        <w:pStyle w:val="ListParagraph"/>
        <w:numPr>
          <w:ilvl w:val="3"/>
          <w:numId w:val="7"/>
        </w:numPr>
        <w:overflowPunct w:val="0"/>
        <w:autoSpaceDE w:val="0"/>
        <w:autoSpaceDN w:val="0"/>
        <w:spacing w:after="60"/>
        <w:ind w:firstLine="0"/>
        <w:textAlignment w:val="baseline"/>
        <w:rPr>
          <w:rFonts w:cstheme="minorHAnsi"/>
          <w:color w:val="000000" w:themeColor="text1"/>
        </w:rPr>
      </w:pPr>
      <w:r w:rsidRPr="00C106B9">
        <w:rPr>
          <w:rFonts w:cstheme="minorHAnsi"/>
          <w:color w:val="000000" w:themeColor="text1"/>
        </w:rPr>
        <w:t>Required data elements that have not been entered shall be visually distinguishable</w:t>
      </w:r>
      <w:r>
        <w:rPr>
          <w:rFonts w:cstheme="minorHAnsi"/>
          <w:color w:val="000000" w:themeColor="text1"/>
        </w:rPr>
        <w:t>.</w:t>
      </w:r>
      <w:r w:rsidRPr="00C106B9">
        <w:rPr>
          <w:rFonts w:cstheme="minorHAnsi"/>
          <w:color w:val="000000" w:themeColor="text1"/>
        </w:rPr>
        <w:t xml:space="preserve"> (e.g. how </w:t>
      </w:r>
      <w:proofErr w:type="spellStart"/>
      <w:r w:rsidRPr="00C106B9">
        <w:rPr>
          <w:rFonts w:cstheme="minorHAnsi"/>
          <w:color w:val="000000" w:themeColor="text1"/>
        </w:rPr>
        <w:t>ePass</w:t>
      </w:r>
      <w:proofErr w:type="spellEnd"/>
      <w:r w:rsidRPr="00C106B9">
        <w:rPr>
          <w:rFonts w:cstheme="minorHAnsi"/>
          <w:color w:val="000000" w:themeColor="text1"/>
        </w:rPr>
        <w:t xml:space="preserve"> displays icons next to required fields)</w:t>
      </w:r>
      <w:ins w:id="582" w:author="Hariharan Ramasubramani" w:date="2015-03-11T13:07:00Z">
        <w:r w:rsidR="00201B9D" w:rsidRPr="00201B9D">
          <w:rPr>
            <w:rFonts w:cstheme="minorHAnsi"/>
            <w:noProof/>
            <w:color w:val="000000" w:themeColor="text1"/>
          </w:rPr>
          <w:t xml:space="preserve"> </w:t>
        </w:r>
        <w:r w:rsidR="00201B9D">
          <w:rPr>
            <w:rFonts w:cstheme="minorHAnsi"/>
            <w:noProof/>
            <w:color w:val="000000" w:themeColor="text1"/>
          </w:rPr>
          <w:drawing>
            <wp:inline distT="0" distB="0" distL="0" distR="0" wp14:anchorId="774B289F" wp14:editId="196241AB">
              <wp:extent cx="4047490" cy="835025"/>
              <wp:effectExtent l="0" t="0" r="0" b="317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047490" cy="835025"/>
                      </a:xfrm>
                      <a:prstGeom prst="rect">
                        <a:avLst/>
                      </a:prstGeom>
                      <a:noFill/>
                      <a:ln>
                        <a:noFill/>
                      </a:ln>
                    </pic:spPr>
                  </pic:pic>
                </a:graphicData>
              </a:graphic>
            </wp:inline>
          </w:drawing>
        </w:r>
      </w:ins>
      <w:ins w:id="583" w:author="Ramasubramani, Hariharan" w:date="2015-08-04T09:30:00Z">
        <w:r w:rsidR="002F6D9C">
          <w:rPr>
            <w:rFonts w:cstheme="minorHAnsi"/>
            <w:noProof/>
            <w:color w:val="000000" w:themeColor="text1"/>
          </w:rPr>
          <w:br/>
        </w:r>
      </w:ins>
      <w:ins w:id="584" w:author="Ramasubramani, Hariharan" w:date="2015-08-04T09:31:00Z">
        <w:r w:rsidR="002F6D9C">
          <w:rPr>
            <w:rFonts w:cstheme="minorHAnsi"/>
            <w:noProof/>
            <w:color w:val="000000" w:themeColor="text1"/>
          </w:rPr>
          <w:t xml:space="preserve"> </w:t>
        </w:r>
      </w:ins>
      <w:ins w:id="585" w:author="Ramasubramani, Hariharan" w:date="2015-08-04T09:30:00Z">
        <w:r w:rsidR="002F6D9C" w:rsidRPr="002F6D9C">
          <w:rPr>
            <w:rFonts w:cstheme="minorHAnsi"/>
          </w:rPr>
          <w:t xml:space="preserve"> </w:t>
        </w:r>
        <w:r w:rsidR="002F6D9C" w:rsidRPr="00DF2A39">
          <w:rPr>
            <w:rFonts w:cstheme="minorHAnsi"/>
          </w:rPr>
          <w:t>Fig 1.</w:t>
        </w:r>
      </w:ins>
      <w:ins w:id="586" w:author="Ramasubramani, Hariharan" w:date="2015-08-04T09:31:00Z">
        <w:r w:rsidR="002F6D9C">
          <w:rPr>
            <w:rFonts w:cstheme="minorHAnsi"/>
          </w:rPr>
          <w:t>b</w:t>
        </w:r>
      </w:ins>
      <w:ins w:id="587" w:author="Ramasubramani, Hariharan" w:date="2015-08-04T09:30:00Z">
        <w:r w:rsidR="002F6D9C" w:rsidRPr="00DF2A39">
          <w:rPr>
            <w:rFonts w:cstheme="minorHAnsi"/>
          </w:rPr>
          <w:t xml:space="preserve"> </w:t>
        </w:r>
      </w:ins>
      <w:ins w:id="588" w:author="Ramasubramani, Hariharan" w:date="2015-08-04T09:31:00Z">
        <w:r w:rsidR="002F6D9C">
          <w:rPr>
            <w:rFonts w:cstheme="minorHAnsi"/>
          </w:rPr>
          <w:t>value is required</w:t>
        </w:r>
      </w:ins>
      <w:ins w:id="589" w:author="Ramasubramani, Hariharan" w:date="2015-08-04T09:30:00Z">
        <w:r w:rsidR="002F6D9C">
          <w:rPr>
            <w:rFonts w:cstheme="minorHAnsi"/>
          </w:rPr>
          <w:t xml:space="preserve"> alert</w:t>
        </w:r>
      </w:ins>
      <w:ins w:id="590" w:author="Ramasubramani, Hariharan" w:date="2015-08-04T09:31:00Z">
        <w:r w:rsidR="002F6D9C">
          <w:rPr>
            <w:rFonts w:cstheme="minorHAnsi"/>
          </w:rPr>
          <w:br/>
        </w:r>
      </w:ins>
    </w:p>
    <w:p w14:paraId="7AB84C43" w14:textId="4D38CC06" w:rsidR="005F4718" w:rsidRPr="00C106B9" w:rsidRDefault="005F4718" w:rsidP="009C3129">
      <w:pPr>
        <w:pStyle w:val="ListParagraph"/>
        <w:numPr>
          <w:ilvl w:val="2"/>
          <w:numId w:val="10"/>
        </w:numPr>
        <w:overflowPunct w:val="0"/>
        <w:autoSpaceDE w:val="0"/>
        <w:autoSpaceDN w:val="0"/>
        <w:spacing w:after="60"/>
        <w:ind w:firstLine="0"/>
        <w:textAlignment w:val="baseline"/>
        <w:rPr>
          <w:rFonts w:cstheme="minorHAnsi"/>
          <w:color w:val="000000" w:themeColor="text1"/>
        </w:rPr>
      </w:pPr>
      <w:commentRangeStart w:id="591"/>
      <w:commentRangeStart w:id="592"/>
      <w:r w:rsidRPr="00C106B9">
        <w:rPr>
          <w:rFonts w:cstheme="minorHAnsi"/>
          <w:color w:val="000000" w:themeColor="text1"/>
        </w:rPr>
        <w:t xml:space="preserve">The following data shall be captured when new entries </w:t>
      </w:r>
      <w:del w:id="593" w:author="Ramasubramani, Hariharan" w:date="2015-07-17T12:44:00Z">
        <w:r w:rsidRPr="00C106B9" w:rsidDel="008D22BA">
          <w:rPr>
            <w:rFonts w:cstheme="minorHAnsi"/>
            <w:color w:val="000000" w:themeColor="text1"/>
          </w:rPr>
          <w:delText xml:space="preserve"> </w:delText>
        </w:r>
      </w:del>
      <w:r w:rsidRPr="00C106B9">
        <w:rPr>
          <w:rFonts w:cstheme="minorHAnsi"/>
          <w:color w:val="000000" w:themeColor="text1"/>
        </w:rPr>
        <w:t>are saved</w:t>
      </w:r>
      <w:r>
        <w:rPr>
          <w:rFonts w:cstheme="minorHAnsi"/>
          <w:color w:val="000000" w:themeColor="text1"/>
        </w:rPr>
        <w:t>:</w:t>
      </w:r>
      <w:r w:rsidRPr="00C106B9">
        <w:rPr>
          <w:rFonts w:cstheme="minorHAnsi"/>
          <w:color w:val="000000" w:themeColor="text1"/>
        </w:rPr>
        <w:t xml:space="preserve"> </w:t>
      </w:r>
    </w:p>
    <w:tbl>
      <w:tblPr>
        <w:tblStyle w:val="TableGrid"/>
        <w:tblW w:w="6392" w:type="dxa"/>
        <w:jc w:val="center"/>
        <w:tblLayout w:type="fixed"/>
        <w:tblLook w:val="04A0" w:firstRow="1" w:lastRow="0" w:firstColumn="1" w:lastColumn="0" w:noHBand="0" w:noVBand="1"/>
        <w:tblPrChange w:id="594" w:author="Ramasubramani, Hariharan" w:date="2015-07-17T17:50:00Z">
          <w:tblPr>
            <w:tblStyle w:val="TableGrid"/>
            <w:tblW w:w="7434" w:type="dxa"/>
            <w:jc w:val="center"/>
            <w:tblLayout w:type="fixed"/>
            <w:tblLook w:val="04A0" w:firstRow="1" w:lastRow="0" w:firstColumn="1" w:lastColumn="0" w:noHBand="0" w:noVBand="1"/>
          </w:tblPr>
        </w:tblPrChange>
      </w:tblPr>
      <w:tblGrid>
        <w:gridCol w:w="1961"/>
        <w:gridCol w:w="906"/>
        <w:gridCol w:w="2354"/>
        <w:gridCol w:w="1171"/>
        <w:tblGridChange w:id="595">
          <w:tblGrid>
            <w:gridCol w:w="1961"/>
            <w:gridCol w:w="906"/>
            <w:gridCol w:w="2354"/>
            <w:gridCol w:w="1171"/>
          </w:tblGrid>
        </w:tblGridChange>
      </w:tblGrid>
      <w:tr w:rsidR="00AD5952" w:rsidRPr="00C106B9" w14:paraId="5C1A253E" w14:textId="77777777" w:rsidTr="00AD5952">
        <w:trPr>
          <w:cantSplit/>
          <w:trHeight w:val="152"/>
          <w:tblHeader/>
          <w:jc w:val="center"/>
          <w:trPrChange w:id="596" w:author="Ramasubramani, Hariharan" w:date="2015-07-17T17:50:00Z">
            <w:trPr>
              <w:cantSplit/>
              <w:trHeight w:val="152"/>
              <w:tblHeader/>
              <w:jc w:val="center"/>
            </w:trPr>
          </w:trPrChange>
        </w:trPr>
        <w:tc>
          <w:tcPr>
            <w:tcW w:w="1961"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Change w:id="597" w:author="Ramasubramani, Hariharan" w:date="2015-07-17T17:50:00Z">
              <w:tcPr>
                <w:tcW w:w="1961"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tcPrChange>
          </w:tcPr>
          <w:p w14:paraId="040D3EDB" w14:textId="77777777" w:rsidR="00AD5952" w:rsidRPr="00C106B9" w:rsidRDefault="00AD5952" w:rsidP="009C3129">
            <w:pPr>
              <w:spacing w:before="60"/>
              <w:ind w:left="-18" w:right="-75" w:firstLine="0"/>
              <w:rPr>
                <w:rFonts w:cstheme="minorHAnsi"/>
                <w:b/>
                <w:color w:val="000000" w:themeColor="text1"/>
                <w:sz w:val="20"/>
              </w:rPr>
            </w:pPr>
            <w:r w:rsidRPr="00C106B9">
              <w:rPr>
                <w:rFonts w:cstheme="minorHAnsi"/>
                <w:b/>
                <w:color w:val="000000" w:themeColor="text1"/>
                <w:sz w:val="20"/>
              </w:rPr>
              <w:t>Data Element</w:t>
            </w:r>
          </w:p>
        </w:tc>
        <w:tc>
          <w:tcPr>
            <w:tcW w:w="90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Change w:id="598" w:author="Ramasubramani, Hariharan" w:date="2015-07-17T17:50:00Z">
              <w:tcPr>
                <w:tcW w:w="90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tcPrChange>
          </w:tcPr>
          <w:p w14:paraId="0B3108DD" w14:textId="70FA3AD4" w:rsidR="00AD5952" w:rsidRPr="00C106B9" w:rsidRDefault="00AD1255" w:rsidP="009C3129">
            <w:pPr>
              <w:spacing w:before="60"/>
              <w:ind w:left="-2" w:right="-99" w:firstLine="0"/>
              <w:jc w:val="center"/>
              <w:rPr>
                <w:rFonts w:cstheme="minorHAnsi"/>
                <w:b/>
                <w:color w:val="000000" w:themeColor="text1"/>
                <w:sz w:val="20"/>
              </w:rPr>
            </w:pPr>
            <w:ins w:id="599" w:author="Ramasubramani, Hariharan" w:date="2015-08-03T10:06:00Z">
              <w:r>
                <w:rPr>
                  <w:rFonts w:cstheme="minorHAnsi"/>
                  <w:b/>
                  <w:color w:val="000000" w:themeColor="text1"/>
                  <w:sz w:val="20"/>
                </w:rPr>
                <w:t>Auto Populate</w:t>
              </w:r>
            </w:ins>
            <w:del w:id="600" w:author="Ramasubramani, Hariharan" w:date="2015-07-17T17:50:00Z">
              <w:r w:rsidR="00AD5952" w:rsidRPr="00C106B9" w:rsidDel="00AD5952">
                <w:rPr>
                  <w:rFonts w:cstheme="minorHAnsi"/>
                  <w:b/>
                  <w:color w:val="000000" w:themeColor="text1"/>
                  <w:sz w:val="20"/>
                </w:rPr>
                <w:delText>Caption</w:delText>
              </w:r>
            </w:del>
          </w:p>
        </w:tc>
        <w:tc>
          <w:tcPr>
            <w:tcW w:w="2354"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Change w:id="601" w:author="Ramasubramani, Hariharan" w:date="2015-07-17T17:50:00Z">
              <w:tcPr>
                <w:tcW w:w="2354"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tcPrChange>
          </w:tcPr>
          <w:p w14:paraId="5366340D" w14:textId="77777777" w:rsidR="00AD5952" w:rsidRPr="00C106B9" w:rsidRDefault="00AD5952" w:rsidP="009C3129">
            <w:pPr>
              <w:spacing w:before="60"/>
              <w:ind w:left="-57" w:firstLine="0"/>
              <w:jc w:val="center"/>
              <w:rPr>
                <w:rFonts w:cstheme="minorHAnsi"/>
                <w:b/>
                <w:color w:val="000000" w:themeColor="text1"/>
                <w:sz w:val="20"/>
              </w:rPr>
            </w:pPr>
            <w:r w:rsidRPr="00C106B9">
              <w:rPr>
                <w:rFonts w:cstheme="minorHAnsi"/>
                <w:b/>
                <w:color w:val="000000" w:themeColor="text1"/>
                <w:sz w:val="20"/>
              </w:rPr>
              <w:t>Format/</w:t>
            </w:r>
            <w:r>
              <w:rPr>
                <w:rFonts w:cstheme="minorHAnsi"/>
                <w:b/>
                <w:color w:val="000000" w:themeColor="text1"/>
                <w:sz w:val="20"/>
              </w:rPr>
              <w:t>Valid Values</w:t>
            </w:r>
          </w:p>
        </w:tc>
        <w:tc>
          <w:tcPr>
            <w:tcW w:w="1171"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Change w:id="602" w:author="Ramasubramani, Hariharan" w:date="2015-07-17T17:50:00Z">
              <w:tcPr>
                <w:tcW w:w="1171"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tcPrChange>
          </w:tcPr>
          <w:p w14:paraId="12E7A7B9" w14:textId="77777777" w:rsidR="00AD5952" w:rsidRPr="00C106B9" w:rsidRDefault="00AD5952" w:rsidP="009C3129">
            <w:pPr>
              <w:spacing w:before="60"/>
              <w:ind w:left="-57" w:firstLine="0"/>
              <w:jc w:val="center"/>
              <w:rPr>
                <w:rFonts w:cstheme="minorHAnsi"/>
                <w:b/>
                <w:color w:val="000000" w:themeColor="text1"/>
                <w:sz w:val="20"/>
              </w:rPr>
            </w:pPr>
            <w:r w:rsidRPr="00C106B9">
              <w:rPr>
                <w:rFonts w:cstheme="minorHAnsi"/>
                <w:b/>
                <w:color w:val="000000" w:themeColor="text1"/>
                <w:sz w:val="20"/>
              </w:rPr>
              <w:t xml:space="preserve">Default </w:t>
            </w:r>
          </w:p>
        </w:tc>
      </w:tr>
      <w:tr w:rsidR="00AD5952" w:rsidRPr="00C106B9" w14:paraId="61ECEDA0" w14:textId="77777777" w:rsidTr="00AD5952">
        <w:trPr>
          <w:cantSplit/>
          <w:trHeight w:val="314"/>
          <w:jc w:val="center"/>
          <w:trPrChange w:id="603" w:author="Ramasubramani, Hariharan" w:date="2015-07-17T17:50:00Z">
            <w:trPr>
              <w:cantSplit/>
              <w:trHeight w:val="314"/>
              <w:jc w:val="center"/>
            </w:trPr>
          </w:trPrChange>
        </w:trPr>
        <w:tc>
          <w:tcPr>
            <w:tcW w:w="1961" w:type="dxa"/>
            <w:tcBorders>
              <w:top w:val="single" w:sz="4" w:space="0" w:color="auto"/>
              <w:left w:val="single" w:sz="4" w:space="0" w:color="auto"/>
              <w:bottom w:val="single" w:sz="4" w:space="0" w:color="auto"/>
              <w:right w:val="single" w:sz="4" w:space="0" w:color="auto"/>
            </w:tcBorders>
            <w:tcPrChange w:id="604" w:author="Ramasubramani, Hariharan" w:date="2015-07-17T17:50:00Z">
              <w:tcPr>
                <w:tcW w:w="1961" w:type="dxa"/>
                <w:tcBorders>
                  <w:top w:val="single" w:sz="4" w:space="0" w:color="auto"/>
                  <w:left w:val="single" w:sz="4" w:space="0" w:color="auto"/>
                  <w:bottom w:val="single" w:sz="4" w:space="0" w:color="auto"/>
                  <w:right w:val="single" w:sz="4" w:space="0" w:color="auto"/>
                </w:tcBorders>
              </w:tcPr>
            </w:tcPrChange>
          </w:tcPr>
          <w:p w14:paraId="7827367C" w14:textId="181EFE02" w:rsidR="00AD5952" w:rsidRPr="00C106B9" w:rsidRDefault="00AD5952">
            <w:pPr>
              <w:ind w:left="-18" w:firstLine="0"/>
              <w:rPr>
                <w:rFonts w:cstheme="minorHAnsi"/>
                <w:color w:val="000000" w:themeColor="text1"/>
              </w:rPr>
            </w:pPr>
            <w:r w:rsidRPr="00C106B9">
              <w:rPr>
                <w:rFonts w:cstheme="minorHAnsi"/>
                <w:color w:val="000000" w:themeColor="text1"/>
              </w:rPr>
              <w:t>Created Date</w:t>
            </w:r>
          </w:p>
        </w:tc>
        <w:tc>
          <w:tcPr>
            <w:tcW w:w="906" w:type="dxa"/>
            <w:tcBorders>
              <w:top w:val="single" w:sz="4" w:space="0" w:color="auto"/>
              <w:left w:val="single" w:sz="4" w:space="0" w:color="auto"/>
              <w:bottom w:val="single" w:sz="4" w:space="0" w:color="auto"/>
              <w:right w:val="single" w:sz="4" w:space="0" w:color="auto"/>
            </w:tcBorders>
            <w:tcPrChange w:id="605" w:author="Ramasubramani, Hariharan" w:date="2015-07-17T17:50:00Z">
              <w:tcPr>
                <w:tcW w:w="906" w:type="dxa"/>
                <w:tcBorders>
                  <w:top w:val="single" w:sz="4" w:space="0" w:color="auto"/>
                  <w:left w:val="single" w:sz="4" w:space="0" w:color="auto"/>
                  <w:bottom w:val="single" w:sz="4" w:space="0" w:color="auto"/>
                  <w:right w:val="single" w:sz="4" w:space="0" w:color="auto"/>
                </w:tcBorders>
              </w:tcPr>
            </w:tcPrChange>
          </w:tcPr>
          <w:p w14:paraId="13621EDF" w14:textId="3E4D28E4" w:rsidR="00AD5952" w:rsidRPr="00C106B9" w:rsidRDefault="00AD5952" w:rsidP="009C3129">
            <w:pPr>
              <w:ind w:left="-2" w:firstLine="0"/>
              <w:rPr>
                <w:rFonts w:cstheme="minorHAnsi"/>
                <w:color w:val="000000" w:themeColor="text1"/>
              </w:rPr>
            </w:pPr>
            <w:ins w:id="606" w:author="Ramasubramani, Hariharan" w:date="2015-07-17T17:51:00Z">
              <w:r>
                <w:rPr>
                  <w:rFonts w:cstheme="minorHAnsi"/>
                  <w:color w:val="000000" w:themeColor="text1"/>
                </w:rPr>
                <w:t>Yes</w:t>
              </w:r>
            </w:ins>
            <w:del w:id="607" w:author="Ramasubramani, Hariharan" w:date="2015-07-17T17:50:00Z">
              <w:r w:rsidRPr="00C106B9" w:rsidDel="00AD5952">
                <w:rPr>
                  <w:rFonts w:cstheme="minorHAnsi"/>
                  <w:color w:val="000000" w:themeColor="text1"/>
                </w:rPr>
                <w:delText>-</w:delText>
              </w:r>
            </w:del>
          </w:p>
        </w:tc>
        <w:tc>
          <w:tcPr>
            <w:tcW w:w="2354" w:type="dxa"/>
            <w:tcBorders>
              <w:top w:val="single" w:sz="4" w:space="0" w:color="auto"/>
              <w:left w:val="single" w:sz="4" w:space="0" w:color="auto"/>
              <w:bottom w:val="single" w:sz="4" w:space="0" w:color="auto"/>
              <w:right w:val="single" w:sz="4" w:space="0" w:color="auto"/>
            </w:tcBorders>
            <w:tcPrChange w:id="608" w:author="Ramasubramani, Hariharan" w:date="2015-07-17T17:50:00Z">
              <w:tcPr>
                <w:tcW w:w="2354" w:type="dxa"/>
                <w:tcBorders>
                  <w:top w:val="single" w:sz="4" w:space="0" w:color="auto"/>
                  <w:left w:val="single" w:sz="4" w:space="0" w:color="auto"/>
                  <w:bottom w:val="single" w:sz="4" w:space="0" w:color="auto"/>
                  <w:right w:val="single" w:sz="4" w:space="0" w:color="auto"/>
                </w:tcBorders>
              </w:tcPr>
            </w:tcPrChange>
          </w:tcPr>
          <w:p w14:paraId="1C622813" w14:textId="77777777" w:rsidR="00AD5952" w:rsidRDefault="00AD5952" w:rsidP="009C3129">
            <w:pPr>
              <w:ind w:left="-57" w:firstLine="0"/>
              <w:jc w:val="center"/>
              <w:rPr>
                <w:rFonts w:cstheme="minorHAnsi"/>
                <w:color w:val="000000" w:themeColor="text1"/>
              </w:rPr>
            </w:pPr>
            <w:r>
              <w:rPr>
                <w:rFonts w:cstheme="minorHAnsi"/>
                <w:color w:val="000000" w:themeColor="text1"/>
              </w:rPr>
              <w:t>Format:</w:t>
            </w:r>
          </w:p>
          <w:p w14:paraId="7CA82276" w14:textId="77777777" w:rsidR="00AD5952" w:rsidRPr="00C106B9" w:rsidRDefault="00AD5952" w:rsidP="009C3129">
            <w:pPr>
              <w:ind w:left="-57" w:firstLine="0"/>
              <w:jc w:val="center"/>
              <w:rPr>
                <w:rFonts w:cstheme="minorHAnsi"/>
                <w:color w:val="000000" w:themeColor="text1"/>
              </w:rPr>
            </w:pPr>
            <w:r w:rsidRPr="00C106B9">
              <w:rPr>
                <w:rFonts w:cstheme="minorHAnsi"/>
                <w:color w:val="000000" w:themeColor="text1"/>
              </w:rPr>
              <w:t>mm/</w:t>
            </w:r>
            <w:proofErr w:type="spellStart"/>
            <w:r w:rsidRPr="00C106B9">
              <w:rPr>
                <w:rFonts w:cstheme="minorHAnsi"/>
                <w:color w:val="000000" w:themeColor="text1"/>
              </w:rPr>
              <w:t>dd</w:t>
            </w:r>
            <w:proofErr w:type="spellEnd"/>
            <w:r w:rsidRPr="00C106B9">
              <w:rPr>
                <w:rFonts w:cstheme="minorHAnsi"/>
                <w:color w:val="000000" w:themeColor="text1"/>
              </w:rPr>
              <w:t>/</w:t>
            </w:r>
            <w:proofErr w:type="spellStart"/>
            <w:r w:rsidRPr="00C106B9">
              <w:rPr>
                <w:rFonts w:cstheme="minorHAnsi"/>
                <w:color w:val="000000" w:themeColor="text1"/>
              </w:rPr>
              <w:t>yyyy</w:t>
            </w:r>
            <w:proofErr w:type="spellEnd"/>
            <w:r w:rsidRPr="00C106B9">
              <w:rPr>
                <w:rFonts w:cstheme="minorHAnsi"/>
                <w:color w:val="000000" w:themeColor="text1"/>
              </w:rPr>
              <w:t xml:space="preserve"> </w:t>
            </w:r>
            <w:proofErr w:type="spellStart"/>
            <w:r w:rsidRPr="00C106B9">
              <w:rPr>
                <w:rFonts w:cstheme="minorHAnsi"/>
                <w:color w:val="000000" w:themeColor="text1"/>
              </w:rPr>
              <w:t>hh:mm</w:t>
            </w:r>
            <w:proofErr w:type="spellEnd"/>
          </w:p>
        </w:tc>
        <w:tc>
          <w:tcPr>
            <w:tcW w:w="1171" w:type="dxa"/>
            <w:tcBorders>
              <w:top w:val="single" w:sz="4" w:space="0" w:color="auto"/>
              <w:left w:val="single" w:sz="4" w:space="0" w:color="auto"/>
              <w:bottom w:val="single" w:sz="4" w:space="0" w:color="auto"/>
              <w:right w:val="single" w:sz="4" w:space="0" w:color="auto"/>
            </w:tcBorders>
            <w:tcPrChange w:id="609" w:author="Ramasubramani, Hariharan" w:date="2015-07-17T17:50:00Z">
              <w:tcPr>
                <w:tcW w:w="1171" w:type="dxa"/>
                <w:tcBorders>
                  <w:top w:val="single" w:sz="4" w:space="0" w:color="auto"/>
                  <w:left w:val="single" w:sz="4" w:space="0" w:color="auto"/>
                  <w:bottom w:val="single" w:sz="4" w:space="0" w:color="auto"/>
                  <w:right w:val="single" w:sz="4" w:space="0" w:color="auto"/>
                </w:tcBorders>
              </w:tcPr>
            </w:tcPrChange>
          </w:tcPr>
          <w:p w14:paraId="593F0698" w14:textId="77777777" w:rsidR="00AD5952" w:rsidRPr="00C106B9" w:rsidRDefault="00AD5952" w:rsidP="009C3129">
            <w:pPr>
              <w:ind w:left="-57" w:firstLine="0"/>
              <w:jc w:val="center"/>
              <w:rPr>
                <w:rFonts w:cstheme="minorHAnsi"/>
                <w:color w:val="000000" w:themeColor="text1"/>
              </w:rPr>
            </w:pPr>
            <w:r w:rsidRPr="00C106B9">
              <w:rPr>
                <w:rFonts w:cstheme="minorHAnsi"/>
                <w:color w:val="000000" w:themeColor="text1"/>
              </w:rPr>
              <w:t>Date/Time Saved</w:t>
            </w:r>
          </w:p>
        </w:tc>
      </w:tr>
      <w:tr w:rsidR="00AD5952" w:rsidRPr="00C106B9" w:rsidDel="00622575" w14:paraId="4CA88E0B" w14:textId="77777777" w:rsidTr="00AD5952">
        <w:trPr>
          <w:cantSplit/>
          <w:trHeight w:val="314"/>
          <w:jc w:val="center"/>
          <w:del w:id="610" w:author="Ramasubramani, Hariharan" w:date="2015-07-15T16:13:00Z"/>
          <w:trPrChange w:id="611" w:author="Ramasubramani, Hariharan" w:date="2015-07-17T17:50:00Z">
            <w:trPr>
              <w:cantSplit/>
              <w:trHeight w:val="314"/>
              <w:jc w:val="center"/>
            </w:trPr>
          </w:trPrChange>
        </w:trPr>
        <w:tc>
          <w:tcPr>
            <w:tcW w:w="1961" w:type="dxa"/>
            <w:tcBorders>
              <w:top w:val="single" w:sz="4" w:space="0" w:color="auto"/>
              <w:left w:val="single" w:sz="4" w:space="0" w:color="auto"/>
              <w:bottom w:val="single" w:sz="4" w:space="0" w:color="auto"/>
              <w:right w:val="single" w:sz="4" w:space="0" w:color="auto"/>
            </w:tcBorders>
            <w:tcPrChange w:id="612" w:author="Ramasubramani, Hariharan" w:date="2015-07-17T17:50:00Z">
              <w:tcPr>
                <w:tcW w:w="1961" w:type="dxa"/>
                <w:tcBorders>
                  <w:top w:val="single" w:sz="4" w:space="0" w:color="auto"/>
                  <w:left w:val="single" w:sz="4" w:space="0" w:color="auto"/>
                  <w:bottom w:val="single" w:sz="4" w:space="0" w:color="auto"/>
                  <w:right w:val="single" w:sz="4" w:space="0" w:color="auto"/>
                </w:tcBorders>
              </w:tcPr>
            </w:tcPrChange>
          </w:tcPr>
          <w:p w14:paraId="150AF60B" w14:textId="6BF9E01B" w:rsidR="00AD5952" w:rsidRPr="00C106B9" w:rsidDel="00622575" w:rsidRDefault="00AD5952" w:rsidP="009C3129">
            <w:pPr>
              <w:ind w:left="-18" w:firstLine="0"/>
              <w:rPr>
                <w:del w:id="613" w:author="Ramasubramani, Hariharan" w:date="2015-07-15T16:13:00Z"/>
                <w:rFonts w:cstheme="minorHAnsi"/>
                <w:color w:val="000000" w:themeColor="text1"/>
              </w:rPr>
            </w:pPr>
            <w:del w:id="614" w:author="Ramasubramani, Hariharan" w:date="2015-07-15T16:13:00Z">
              <w:r w:rsidRPr="00C106B9" w:rsidDel="00622575">
                <w:rPr>
                  <w:rFonts w:cstheme="minorHAnsi"/>
                  <w:color w:val="000000" w:themeColor="text1"/>
                </w:rPr>
                <w:delText>Created By</w:delText>
              </w:r>
              <w:r w:rsidDel="00622575">
                <w:rPr>
                  <w:rFonts w:cstheme="minorHAnsi"/>
                  <w:color w:val="000000" w:themeColor="text1"/>
                </w:rPr>
                <w:delText>:  Last Name</w:delText>
              </w:r>
            </w:del>
          </w:p>
        </w:tc>
        <w:tc>
          <w:tcPr>
            <w:tcW w:w="906" w:type="dxa"/>
            <w:tcBorders>
              <w:top w:val="single" w:sz="4" w:space="0" w:color="auto"/>
              <w:left w:val="single" w:sz="4" w:space="0" w:color="auto"/>
              <w:bottom w:val="single" w:sz="4" w:space="0" w:color="auto"/>
              <w:right w:val="single" w:sz="4" w:space="0" w:color="auto"/>
            </w:tcBorders>
            <w:tcPrChange w:id="615" w:author="Ramasubramani, Hariharan" w:date="2015-07-17T17:50:00Z">
              <w:tcPr>
                <w:tcW w:w="906" w:type="dxa"/>
                <w:tcBorders>
                  <w:top w:val="single" w:sz="4" w:space="0" w:color="auto"/>
                  <w:left w:val="single" w:sz="4" w:space="0" w:color="auto"/>
                  <w:bottom w:val="single" w:sz="4" w:space="0" w:color="auto"/>
                  <w:right w:val="single" w:sz="4" w:space="0" w:color="auto"/>
                </w:tcBorders>
              </w:tcPr>
            </w:tcPrChange>
          </w:tcPr>
          <w:p w14:paraId="608DD19F" w14:textId="6C17565B" w:rsidR="00AD5952" w:rsidRPr="00C106B9" w:rsidDel="00622575" w:rsidRDefault="00AD5952" w:rsidP="009C3129">
            <w:pPr>
              <w:ind w:left="-2" w:firstLine="0"/>
              <w:rPr>
                <w:del w:id="616" w:author="Ramasubramani, Hariharan" w:date="2015-07-15T16:13:00Z"/>
                <w:rFonts w:cstheme="minorHAnsi"/>
                <w:color w:val="000000" w:themeColor="text1"/>
              </w:rPr>
            </w:pPr>
            <w:del w:id="617" w:author="Ramasubramani, Hariharan" w:date="2015-07-15T16:13:00Z">
              <w:r w:rsidRPr="00C106B9" w:rsidDel="00622575">
                <w:rPr>
                  <w:rFonts w:cstheme="minorHAnsi"/>
                  <w:color w:val="000000" w:themeColor="text1"/>
                </w:rPr>
                <w:delText>-</w:delText>
              </w:r>
            </w:del>
          </w:p>
        </w:tc>
        <w:tc>
          <w:tcPr>
            <w:tcW w:w="2354" w:type="dxa"/>
            <w:tcBorders>
              <w:top w:val="single" w:sz="4" w:space="0" w:color="auto"/>
              <w:left w:val="single" w:sz="4" w:space="0" w:color="auto"/>
              <w:bottom w:val="single" w:sz="4" w:space="0" w:color="auto"/>
              <w:right w:val="single" w:sz="4" w:space="0" w:color="auto"/>
            </w:tcBorders>
            <w:tcPrChange w:id="618" w:author="Ramasubramani, Hariharan" w:date="2015-07-17T17:50:00Z">
              <w:tcPr>
                <w:tcW w:w="2354" w:type="dxa"/>
                <w:tcBorders>
                  <w:top w:val="single" w:sz="4" w:space="0" w:color="auto"/>
                  <w:left w:val="single" w:sz="4" w:space="0" w:color="auto"/>
                  <w:bottom w:val="single" w:sz="4" w:space="0" w:color="auto"/>
                  <w:right w:val="single" w:sz="4" w:space="0" w:color="auto"/>
                </w:tcBorders>
              </w:tcPr>
            </w:tcPrChange>
          </w:tcPr>
          <w:p w14:paraId="73F2E25E" w14:textId="708E8316" w:rsidR="00AD5952" w:rsidDel="00622575" w:rsidRDefault="00AD5952" w:rsidP="009C3129">
            <w:pPr>
              <w:ind w:left="-57" w:firstLine="0"/>
              <w:jc w:val="center"/>
              <w:rPr>
                <w:del w:id="619" w:author="Ramasubramani, Hariharan" w:date="2015-07-15T16:13:00Z"/>
                <w:rFonts w:cstheme="minorHAnsi"/>
                <w:color w:val="000000" w:themeColor="text1"/>
              </w:rPr>
            </w:pPr>
            <w:del w:id="620" w:author="Ramasubramani, Hariharan" w:date="2015-07-15T16:13:00Z">
              <w:r w:rsidDel="00622575">
                <w:rPr>
                  <w:rFonts w:cstheme="minorHAnsi"/>
                  <w:color w:val="000000" w:themeColor="text1"/>
                </w:rPr>
                <w:delText>Format:</w:delText>
              </w:r>
            </w:del>
          </w:p>
          <w:p w14:paraId="47E338F8" w14:textId="2647E8BE" w:rsidR="00AD5952" w:rsidRPr="00C106B9" w:rsidDel="00622575" w:rsidRDefault="00AD5952" w:rsidP="009C3129">
            <w:pPr>
              <w:ind w:left="-57" w:firstLine="0"/>
              <w:jc w:val="center"/>
              <w:rPr>
                <w:del w:id="621" w:author="Ramasubramani, Hariharan" w:date="2015-07-15T16:13:00Z"/>
                <w:rFonts w:cstheme="minorHAnsi"/>
                <w:color w:val="000000" w:themeColor="text1"/>
              </w:rPr>
            </w:pPr>
            <w:del w:id="622" w:author="Ramasubramani, Hariharan" w:date="2015-07-15T16:13:00Z">
              <w:r w:rsidRPr="00C106B9" w:rsidDel="00622575">
                <w:rPr>
                  <w:rFonts w:cstheme="minorHAnsi"/>
                  <w:color w:val="000000" w:themeColor="text1"/>
                </w:rPr>
                <w:delText>Last Name</w:delText>
              </w:r>
            </w:del>
          </w:p>
        </w:tc>
        <w:tc>
          <w:tcPr>
            <w:tcW w:w="1171" w:type="dxa"/>
            <w:tcBorders>
              <w:top w:val="single" w:sz="4" w:space="0" w:color="auto"/>
              <w:left w:val="single" w:sz="4" w:space="0" w:color="auto"/>
              <w:bottom w:val="single" w:sz="4" w:space="0" w:color="auto"/>
              <w:right w:val="single" w:sz="4" w:space="0" w:color="auto"/>
            </w:tcBorders>
            <w:tcPrChange w:id="623" w:author="Ramasubramani, Hariharan" w:date="2015-07-17T17:50:00Z">
              <w:tcPr>
                <w:tcW w:w="1171" w:type="dxa"/>
                <w:tcBorders>
                  <w:top w:val="single" w:sz="4" w:space="0" w:color="auto"/>
                  <w:left w:val="single" w:sz="4" w:space="0" w:color="auto"/>
                  <w:bottom w:val="single" w:sz="4" w:space="0" w:color="auto"/>
                  <w:right w:val="single" w:sz="4" w:space="0" w:color="auto"/>
                </w:tcBorders>
              </w:tcPr>
            </w:tcPrChange>
          </w:tcPr>
          <w:p w14:paraId="730D4FA4" w14:textId="53AD54E9" w:rsidR="00AD5952" w:rsidRPr="00C106B9" w:rsidDel="00622575" w:rsidRDefault="00AD5952" w:rsidP="009C3129">
            <w:pPr>
              <w:ind w:left="-57" w:firstLine="0"/>
              <w:jc w:val="center"/>
              <w:rPr>
                <w:del w:id="624" w:author="Ramasubramani, Hariharan" w:date="2015-07-15T16:13:00Z"/>
                <w:rFonts w:cstheme="minorHAnsi"/>
                <w:color w:val="000000" w:themeColor="text1"/>
              </w:rPr>
            </w:pPr>
            <w:del w:id="625" w:author="Ramasubramani, Hariharan" w:date="2015-07-15T16:13:00Z">
              <w:r w:rsidDel="00622575">
                <w:rPr>
                  <w:rFonts w:cstheme="minorHAnsi"/>
                  <w:color w:val="000000" w:themeColor="text1"/>
                </w:rPr>
                <w:delText>-</w:delText>
              </w:r>
            </w:del>
          </w:p>
        </w:tc>
      </w:tr>
      <w:tr w:rsidR="00AD5952" w:rsidRPr="00C106B9" w:rsidDel="00622575" w14:paraId="795E23EB" w14:textId="77777777" w:rsidTr="00AD5952">
        <w:trPr>
          <w:cantSplit/>
          <w:trHeight w:val="314"/>
          <w:jc w:val="center"/>
          <w:del w:id="626" w:author="Ramasubramani, Hariharan" w:date="2015-07-15T16:13:00Z"/>
          <w:trPrChange w:id="627" w:author="Ramasubramani, Hariharan" w:date="2015-07-17T17:50:00Z">
            <w:trPr>
              <w:cantSplit/>
              <w:trHeight w:val="314"/>
              <w:jc w:val="center"/>
            </w:trPr>
          </w:trPrChange>
        </w:trPr>
        <w:tc>
          <w:tcPr>
            <w:tcW w:w="1961" w:type="dxa"/>
            <w:tcBorders>
              <w:top w:val="single" w:sz="4" w:space="0" w:color="auto"/>
              <w:left w:val="single" w:sz="4" w:space="0" w:color="auto"/>
              <w:bottom w:val="single" w:sz="4" w:space="0" w:color="auto"/>
              <w:right w:val="single" w:sz="4" w:space="0" w:color="auto"/>
            </w:tcBorders>
            <w:tcPrChange w:id="628" w:author="Ramasubramani, Hariharan" w:date="2015-07-17T17:50:00Z">
              <w:tcPr>
                <w:tcW w:w="1961" w:type="dxa"/>
                <w:tcBorders>
                  <w:top w:val="single" w:sz="4" w:space="0" w:color="auto"/>
                  <w:left w:val="single" w:sz="4" w:space="0" w:color="auto"/>
                  <w:bottom w:val="single" w:sz="4" w:space="0" w:color="auto"/>
                  <w:right w:val="single" w:sz="4" w:space="0" w:color="auto"/>
                </w:tcBorders>
              </w:tcPr>
            </w:tcPrChange>
          </w:tcPr>
          <w:p w14:paraId="62621DC1" w14:textId="2AEE30BE" w:rsidR="00AD5952" w:rsidDel="00622575" w:rsidRDefault="00AD5952" w:rsidP="009C3129">
            <w:pPr>
              <w:ind w:left="-18" w:firstLine="0"/>
              <w:rPr>
                <w:del w:id="629" w:author="Ramasubramani, Hariharan" w:date="2015-07-15T16:13:00Z"/>
                <w:rFonts w:cstheme="minorHAnsi"/>
                <w:color w:val="000000" w:themeColor="text1"/>
              </w:rPr>
            </w:pPr>
            <w:del w:id="630" w:author="Ramasubramani, Hariharan" w:date="2015-07-15T16:13:00Z">
              <w:r w:rsidDel="00622575">
                <w:rPr>
                  <w:rFonts w:cstheme="minorHAnsi"/>
                  <w:color w:val="000000" w:themeColor="text1"/>
                </w:rPr>
                <w:delText>First name</w:delText>
              </w:r>
            </w:del>
          </w:p>
        </w:tc>
        <w:tc>
          <w:tcPr>
            <w:tcW w:w="906" w:type="dxa"/>
            <w:tcBorders>
              <w:top w:val="single" w:sz="4" w:space="0" w:color="auto"/>
              <w:left w:val="single" w:sz="4" w:space="0" w:color="auto"/>
              <w:bottom w:val="single" w:sz="4" w:space="0" w:color="auto"/>
              <w:right w:val="single" w:sz="4" w:space="0" w:color="auto"/>
            </w:tcBorders>
            <w:tcPrChange w:id="631" w:author="Ramasubramani, Hariharan" w:date="2015-07-17T17:50:00Z">
              <w:tcPr>
                <w:tcW w:w="906" w:type="dxa"/>
                <w:tcBorders>
                  <w:top w:val="single" w:sz="4" w:space="0" w:color="auto"/>
                  <w:left w:val="single" w:sz="4" w:space="0" w:color="auto"/>
                  <w:bottom w:val="single" w:sz="4" w:space="0" w:color="auto"/>
                  <w:right w:val="single" w:sz="4" w:space="0" w:color="auto"/>
                </w:tcBorders>
              </w:tcPr>
            </w:tcPrChange>
          </w:tcPr>
          <w:p w14:paraId="691C6115" w14:textId="0ED0A678" w:rsidR="00AD5952" w:rsidDel="00622575" w:rsidRDefault="00AD5952" w:rsidP="009C3129">
            <w:pPr>
              <w:ind w:left="-2" w:firstLine="0"/>
              <w:rPr>
                <w:del w:id="632" w:author="Ramasubramani, Hariharan" w:date="2015-07-15T16:13:00Z"/>
                <w:rFonts w:cstheme="minorHAnsi"/>
                <w:color w:val="000000" w:themeColor="text1"/>
              </w:rPr>
            </w:pPr>
            <w:del w:id="633" w:author="Ramasubramani, Hariharan" w:date="2015-07-15T16:13:00Z">
              <w:r w:rsidDel="00622575">
                <w:rPr>
                  <w:rFonts w:cstheme="minorHAnsi"/>
                  <w:color w:val="000000" w:themeColor="text1"/>
                </w:rPr>
                <w:delText>-</w:delText>
              </w:r>
            </w:del>
          </w:p>
        </w:tc>
        <w:tc>
          <w:tcPr>
            <w:tcW w:w="2354" w:type="dxa"/>
            <w:tcBorders>
              <w:top w:val="single" w:sz="4" w:space="0" w:color="auto"/>
              <w:left w:val="single" w:sz="4" w:space="0" w:color="auto"/>
              <w:bottom w:val="single" w:sz="4" w:space="0" w:color="auto"/>
              <w:right w:val="single" w:sz="4" w:space="0" w:color="auto"/>
            </w:tcBorders>
            <w:tcPrChange w:id="634" w:author="Ramasubramani, Hariharan" w:date="2015-07-17T17:50:00Z">
              <w:tcPr>
                <w:tcW w:w="2354" w:type="dxa"/>
                <w:tcBorders>
                  <w:top w:val="single" w:sz="4" w:space="0" w:color="auto"/>
                  <w:left w:val="single" w:sz="4" w:space="0" w:color="auto"/>
                  <w:bottom w:val="single" w:sz="4" w:space="0" w:color="auto"/>
                  <w:right w:val="single" w:sz="4" w:space="0" w:color="auto"/>
                </w:tcBorders>
              </w:tcPr>
            </w:tcPrChange>
          </w:tcPr>
          <w:p w14:paraId="06C8B868" w14:textId="643AC5B1" w:rsidR="00AD5952" w:rsidDel="00622575" w:rsidRDefault="00AD5952" w:rsidP="009C3129">
            <w:pPr>
              <w:ind w:left="-57" w:firstLine="0"/>
              <w:jc w:val="center"/>
              <w:rPr>
                <w:del w:id="635" w:author="Ramasubramani, Hariharan" w:date="2015-07-15T16:13:00Z"/>
                <w:rFonts w:cstheme="minorHAnsi"/>
                <w:color w:val="000000" w:themeColor="text1"/>
              </w:rPr>
            </w:pPr>
            <w:del w:id="636" w:author="Ramasubramani, Hariharan" w:date="2015-07-15T16:13:00Z">
              <w:r w:rsidDel="00622575">
                <w:rPr>
                  <w:rFonts w:cstheme="minorHAnsi"/>
                  <w:color w:val="000000" w:themeColor="text1"/>
                </w:rPr>
                <w:delText>Format:</w:delText>
              </w:r>
            </w:del>
          </w:p>
          <w:p w14:paraId="5D5721A1" w14:textId="3DBF096B" w:rsidR="00AD5952" w:rsidDel="00622575" w:rsidRDefault="00AD5952" w:rsidP="009C3129">
            <w:pPr>
              <w:ind w:left="-57" w:firstLine="0"/>
              <w:jc w:val="center"/>
              <w:rPr>
                <w:del w:id="637" w:author="Ramasubramani, Hariharan" w:date="2015-07-15T16:13:00Z"/>
                <w:rFonts w:cstheme="minorHAnsi"/>
                <w:color w:val="000000" w:themeColor="text1"/>
              </w:rPr>
            </w:pPr>
            <w:del w:id="638" w:author="Ramasubramani, Hariharan" w:date="2015-07-15T16:13:00Z">
              <w:r w:rsidDel="00622575">
                <w:rPr>
                  <w:rFonts w:cstheme="minorHAnsi"/>
                  <w:color w:val="000000" w:themeColor="text1"/>
                </w:rPr>
                <w:delText>First Name</w:delText>
              </w:r>
            </w:del>
          </w:p>
        </w:tc>
        <w:tc>
          <w:tcPr>
            <w:tcW w:w="1171" w:type="dxa"/>
            <w:tcBorders>
              <w:top w:val="single" w:sz="4" w:space="0" w:color="auto"/>
              <w:left w:val="single" w:sz="4" w:space="0" w:color="auto"/>
              <w:bottom w:val="single" w:sz="4" w:space="0" w:color="auto"/>
              <w:right w:val="single" w:sz="4" w:space="0" w:color="auto"/>
            </w:tcBorders>
            <w:tcPrChange w:id="639" w:author="Ramasubramani, Hariharan" w:date="2015-07-17T17:50:00Z">
              <w:tcPr>
                <w:tcW w:w="1171" w:type="dxa"/>
                <w:tcBorders>
                  <w:top w:val="single" w:sz="4" w:space="0" w:color="auto"/>
                  <w:left w:val="single" w:sz="4" w:space="0" w:color="auto"/>
                  <w:bottom w:val="single" w:sz="4" w:space="0" w:color="auto"/>
                  <w:right w:val="single" w:sz="4" w:space="0" w:color="auto"/>
                </w:tcBorders>
              </w:tcPr>
            </w:tcPrChange>
          </w:tcPr>
          <w:p w14:paraId="72B21200" w14:textId="64D919D9" w:rsidR="00AD5952" w:rsidDel="00622575" w:rsidRDefault="00AD5952" w:rsidP="009C3129">
            <w:pPr>
              <w:ind w:left="-57" w:firstLine="0"/>
              <w:jc w:val="center"/>
              <w:rPr>
                <w:del w:id="640" w:author="Ramasubramani, Hariharan" w:date="2015-07-15T16:13:00Z"/>
                <w:rFonts w:cstheme="minorHAnsi"/>
                <w:color w:val="000000" w:themeColor="text1"/>
              </w:rPr>
            </w:pPr>
            <w:del w:id="641" w:author="Ramasubramani, Hariharan" w:date="2015-07-15T16:13:00Z">
              <w:r w:rsidDel="00622575">
                <w:rPr>
                  <w:rFonts w:cstheme="minorHAnsi"/>
                  <w:color w:val="000000" w:themeColor="text1"/>
                </w:rPr>
                <w:delText>-</w:delText>
              </w:r>
            </w:del>
          </w:p>
        </w:tc>
      </w:tr>
      <w:tr w:rsidR="00AD5952" w:rsidRPr="00C106B9" w14:paraId="006BFC8C" w14:textId="77777777" w:rsidTr="00AD5952">
        <w:trPr>
          <w:cantSplit/>
          <w:trHeight w:val="314"/>
          <w:jc w:val="center"/>
          <w:trPrChange w:id="642" w:author="Ramasubramani, Hariharan" w:date="2015-07-17T17:50:00Z">
            <w:trPr>
              <w:cantSplit/>
              <w:trHeight w:val="314"/>
              <w:jc w:val="center"/>
            </w:trPr>
          </w:trPrChange>
        </w:trPr>
        <w:tc>
          <w:tcPr>
            <w:tcW w:w="1961" w:type="dxa"/>
            <w:tcBorders>
              <w:top w:val="single" w:sz="4" w:space="0" w:color="auto"/>
              <w:left w:val="single" w:sz="4" w:space="0" w:color="auto"/>
              <w:bottom w:val="single" w:sz="4" w:space="0" w:color="auto"/>
              <w:right w:val="single" w:sz="4" w:space="0" w:color="auto"/>
            </w:tcBorders>
            <w:tcPrChange w:id="643" w:author="Ramasubramani, Hariharan" w:date="2015-07-17T17:50:00Z">
              <w:tcPr>
                <w:tcW w:w="1961" w:type="dxa"/>
                <w:tcBorders>
                  <w:top w:val="single" w:sz="4" w:space="0" w:color="auto"/>
                  <w:left w:val="single" w:sz="4" w:space="0" w:color="auto"/>
                  <w:bottom w:val="single" w:sz="4" w:space="0" w:color="auto"/>
                  <w:right w:val="single" w:sz="4" w:space="0" w:color="auto"/>
                </w:tcBorders>
              </w:tcPr>
            </w:tcPrChange>
          </w:tcPr>
          <w:p w14:paraId="7D41F82A" w14:textId="136D776E" w:rsidR="00AD5952" w:rsidRPr="00C106B9" w:rsidRDefault="00AD5952">
            <w:pPr>
              <w:ind w:left="-18" w:firstLine="0"/>
              <w:rPr>
                <w:rFonts w:cstheme="minorHAnsi"/>
                <w:color w:val="000000" w:themeColor="text1"/>
              </w:rPr>
            </w:pPr>
            <w:del w:id="644" w:author="Ramasubramani, Hariharan" w:date="2015-08-17T15:44:00Z">
              <w:r w:rsidDel="00B7057E">
                <w:rPr>
                  <w:rFonts w:cstheme="minorHAnsi"/>
                  <w:color w:val="000000" w:themeColor="text1"/>
                </w:rPr>
                <w:delText xml:space="preserve">User </w:delText>
              </w:r>
            </w:del>
            <w:del w:id="645" w:author="Ramasubramani, Hariharan" w:date="2015-07-15T16:14:00Z">
              <w:r w:rsidDel="00622575">
                <w:rPr>
                  <w:rFonts w:cstheme="minorHAnsi"/>
                  <w:color w:val="000000" w:themeColor="text1"/>
                </w:rPr>
                <w:delText>PIN #</w:delText>
              </w:r>
            </w:del>
            <w:ins w:id="646" w:author="Ramasubramani, Hariharan" w:date="2015-08-17T15:44:00Z">
              <w:r w:rsidR="00B7057E">
                <w:rPr>
                  <w:rFonts w:cstheme="minorHAnsi"/>
                  <w:color w:val="000000" w:themeColor="text1"/>
                </w:rPr>
                <w:t>N#</w:t>
              </w:r>
            </w:ins>
          </w:p>
        </w:tc>
        <w:tc>
          <w:tcPr>
            <w:tcW w:w="906" w:type="dxa"/>
            <w:tcBorders>
              <w:top w:val="single" w:sz="4" w:space="0" w:color="auto"/>
              <w:left w:val="single" w:sz="4" w:space="0" w:color="auto"/>
              <w:bottom w:val="single" w:sz="4" w:space="0" w:color="auto"/>
              <w:right w:val="single" w:sz="4" w:space="0" w:color="auto"/>
            </w:tcBorders>
            <w:tcPrChange w:id="647" w:author="Ramasubramani, Hariharan" w:date="2015-07-17T17:50:00Z">
              <w:tcPr>
                <w:tcW w:w="906" w:type="dxa"/>
                <w:tcBorders>
                  <w:top w:val="single" w:sz="4" w:space="0" w:color="auto"/>
                  <w:left w:val="single" w:sz="4" w:space="0" w:color="auto"/>
                  <w:bottom w:val="single" w:sz="4" w:space="0" w:color="auto"/>
                  <w:right w:val="single" w:sz="4" w:space="0" w:color="auto"/>
                </w:tcBorders>
              </w:tcPr>
            </w:tcPrChange>
          </w:tcPr>
          <w:p w14:paraId="66DA596B" w14:textId="31268999" w:rsidR="00AD5952" w:rsidRPr="00C106B9" w:rsidRDefault="00AD5952" w:rsidP="009C3129">
            <w:pPr>
              <w:ind w:left="-2" w:firstLine="0"/>
              <w:rPr>
                <w:rFonts w:cstheme="minorHAnsi"/>
                <w:color w:val="000000" w:themeColor="text1"/>
              </w:rPr>
            </w:pPr>
            <w:ins w:id="648" w:author="Ramasubramani, Hariharan" w:date="2015-07-17T17:51:00Z">
              <w:r>
                <w:rPr>
                  <w:rFonts w:cstheme="minorHAnsi"/>
                  <w:color w:val="000000" w:themeColor="text1"/>
                </w:rPr>
                <w:t>Yes</w:t>
              </w:r>
            </w:ins>
            <w:del w:id="649" w:author="Ramasubramani, Hariharan" w:date="2015-07-15T16:16:00Z">
              <w:r w:rsidDel="00622575">
                <w:rPr>
                  <w:rFonts w:cstheme="minorHAnsi"/>
                  <w:color w:val="000000" w:themeColor="text1"/>
                </w:rPr>
                <w:delText>N#</w:delText>
              </w:r>
            </w:del>
          </w:p>
        </w:tc>
        <w:tc>
          <w:tcPr>
            <w:tcW w:w="2354" w:type="dxa"/>
            <w:tcBorders>
              <w:top w:val="single" w:sz="4" w:space="0" w:color="auto"/>
              <w:left w:val="single" w:sz="4" w:space="0" w:color="auto"/>
              <w:bottom w:val="single" w:sz="4" w:space="0" w:color="auto"/>
              <w:right w:val="single" w:sz="4" w:space="0" w:color="auto"/>
            </w:tcBorders>
            <w:tcPrChange w:id="650" w:author="Ramasubramani, Hariharan" w:date="2015-07-17T17:50:00Z">
              <w:tcPr>
                <w:tcW w:w="2354" w:type="dxa"/>
                <w:tcBorders>
                  <w:top w:val="single" w:sz="4" w:space="0" w:color="auto"/>
                  <w:left w:val="single" w:sz="4" w:space="0" w:color="auto"/>
                  <w:bottom w:val="single" w:sz="4" w:space="0" w:color="auto"/>
                  <w:right w:val="single" w:sz="4" w:space="0" w:color="auto"/>
                </w:tcBorders>
              </w:tcPr>
            </w:tcPrChange>
          </w:tcPr>
          <w:p w14:paraId="27E28328" w14:textId="2CDAEC85" w:rsidR="00AD5952" w:rsidRPr="00C106B9" w:rsidRDefault="00AD5952" w:rsidP="009C3129">
            <w:pPr>
              <w:ind w:left="-57" w:firstLine="0"/>
              <w:jc w:val="center"/>
              <w:rPr>
                <w:rFonts w:cstheme="minorHAnsi"/>
                <w:color w:val="000000" w:themeColor="text1"/>
              </w:rPr>
            </w:pPr>
            <w:ins w:id="651" w:author="Ramasubramani, Hariharan" w:date="2015-07-15T16:14:00Z">
              <w:r>
                <w:rPr>
                  <w:rFonts w:cstheme="minorHAnsi"/>
                  <w:color w:val="000000" w:themeColor="text1"/>
                </w:rPr>
                <w:t>n</w:t>
              </w:r>
            </w:ins>
            <w:del w:id="652" w:author="Ramasubramani, Hariharan" w:date="2015-07-15T16:14:00Z">
              <w:r w:rsidDel="00622575">
                <w:rPr>
                  <w:rFonts w:cstheme="minorHAnsi"/>
                  <w:color w:val="000000" w:themeColor="text1"/>
                </w:rPr>
                <w:delText>N</w:delText>
              </w:r>
            </w:del>
            <w:r>
              <w:rPr>
                <w:rFonts w:cstheme="minorHAnsi"/>
                <w:color w:val="000000" w:themeColor="text1"/>
              </w:rPr>
              <w:t>9999999</w:t>
            </w:r>
          </w:p>
        </w:tc>
        <w:tc>
          <w:tcPr>
            <w:tcW w:w="1171" w:type="dxa"/>
            <w:tcBorders>
              <w:top w:val="single" w:sz="4" w:space="0" w:color="auto"/>
              <w:left w:val="single" w:sz="4" w:space="0" w:color="auto"/>
              <w:bottom w:val="single" w:sz="4" w:space="0" w:color="auto"/>
              <w:right w:val="single" w:sz="4" w:space="0" w:color="auto"/>
            </w:tcBorders>
            <w:tcPrChange w:id="653" w:author="Ramasubramani, Hariharan" w:date="2015-07-17T17:50:00Z">
              <w:tcPr>
                <w:tcW w:w="1171" w:type="dxa"/>
                <w:tcBorders>
                  <w:top w:val="single" w:sz="4" w:space="0" w:color="auto"/>
                  <w:left w:val="single" w:sz="4" w:space="0" w:color="auto"/>
                  <w:bottom w:val="single" w:sz="4" w:space="0" w:color="auto"/>
                  <w:right w:val="single" w:sz="4" w:space="0" w:color="auto"/>
                </w:tcBorders>
              </w:tcPr>
            </w:tcPrChange>
          </w:tcPr>
          <w:p w14:paraId="37CE4CFB" w14:textId="4F789FAC" w:rsidR="00AD5952" w:rsidRPr="00C106B9" w:rsidRDefault="00AD5952" w:rsidP="009C3129">
            <w:pPr>
              <w:ind w:left="-57" w:firstLine="0"/>
              <w:jc w:val="center"/>
              <w:rPr>
                <w:rFonts w:cstheme="minorHAnsi"/>
                <w:color w:val="000000" w:themeColor="text1"/>
              </w:rPr>
            </w:pPr>
            <w:del w:id="654" w:author="Ramasubramani, Hariharan" w:date="2015-07-17T17:50:00Z">
              <w:r w:rsidDel="00AD5952">
                <w:rPr>
                  <w:rFonts w:cstheme="minorHAnsi"/>
                  <w:color w:val="000000" w:themeColor="text1"/>
                </w:rPr>
                <w:delText>-</w:delText>
              </w:r>
            </w:del>
            <w:ins w:id="655" w:author="Ramasubramani, Hariharan" w:date="2015-07-17T17:50:00Z">
              <w:r>
                <w:rPr>
                  <w:rFonts w:cstheme="minorHAnsi"/>
                  <w:color w:val="000000" w:themeColor="text1"/>
                </w:rPr>
                <w:t>User logged In</w:t>
              </w:r>
            </w:ins>
          </w:p>
        </w:tc>
      </w:tr>
    </w:tbl>
    <w:commentRangeEnd w:id="591"/>
    <w:p w14:paraId="49C445A6" w14:textId="77777777" w:rsidR="005F4718" w:rsidRPr="00C106B9" w:rsidRDefault="00257534" w:rsidP="009C3129">
      <w:pPr>
        <w:pStyle w:val="ListParagraph"/>
        <w:spacing w:after="60"/>
        <w:ind w:left="1728" w:firstLine="0"/>
        <w:rPr>
          <w:rFonts w:cstheme="minorHAnsi"/>
          <w:color w:val="000000" w:themeColor="text1"/>
        </w:rPr>
      </w:pPr>
      <w:r>
        <w:rPr>
          <w:rStyle w:val="CommentReference"/>
          <w:rFonts w:ascii="New York" w:eastAsia="Times New Roman" w:hAnsi="New York" w:cs="Times New Roman"/>
        </w:rPr>
        <w:commentReference w:id="591"/>
      </w:r>
      <w:commentRangeEnd w:id="592"/>
      <w:r w:rsidR="008E7110">
        <w:rPr>
          <w:rStyle w:val="CommentReference"/>
          <w:rFonts w:ascii="New York" w:eastAsia="Times New Roman" w:hAnsi="New York" w:cs="Times New Roman"/>
        </w:rPr>
        <w:commentReference w:id="592"/>
      </w:r>
    </w:p>
    <w:p w14:paraId="09B0D364" w14:textId="03242BE8" w:rsidR="005F4718" w:rsidRPr="00C106B9" w:rsidDel="008D22BA" w:rsidRDefault="005F4718" w:rsidP="009C3129">
      <w:pPr>
        <w:pStyle w:val="ListParagraph"/>
        <w:numPr>
          <w:ilvl w:val="2"/>
          <w:numId w:val="10"/>
        </w:numPr>
        <w:overflowPunct w:val="0"/>
        <w:autoSpaceDE w:val="0"/>
        <w:autoSpaceDN w:val="0"/>
        <w:spacing w:after="60"/>
        <w:ind w:firstLine="0"/>
        <w:textAlignment w:val="baseline"/>
        <w:rPr>
          <w:del w:id="656" w:author="Ramasubramani, Hariharan" w:date="2015-07-17T12:44:00Z"/>
          <w:rFonts w:cstheme="minorHAnsi"/>
          <w:color w:val="000000" w:themeColor="text1"/>
        </w:rPr>
      </w:pPr>
      <w:del w:id="657" w:author="Ramasubramani, Hariharan" w:date="2015-07-17T12:44:00Z">
        <w:r w:rsidDel="008D22BA">
          <w:rPr>
            <w:rFonts w:cstheme="minorHAnsi"/>
            <w:color w:val="000000" w:themeColor="text1"/>
          </w:rPr>
          <w:delText>Requirement removed (V3)</w:delText>
        </w:r>
      </w:del>
    </w:p>
    <w:tbl>
      <w:tblPr>
        <w:tblStyle w:val="TableGrid"/>
        <w:tblW w:w="11032" w:type="dxa"/>
        <w:jc w:val="center"/>
        <w:tblLayout w:type="fixed"/>
        <w:tblLook w:val="04A0" w:firstRow="1" w:lastRow="0" w:firstColumn="1" w:lastColumn="0" w:noHBand="0" w:noVBand="1"/>
      </w:tblPr>
      <w:tblGrid>
        <w:gridCol w:w="990"/>
        <w:gridCol w:w="1960"/>
        <w:gridCol w:w="906"/>
        <w:gridCol w:w="939"/>
        <w:gridCol w:w="771"/>
        <w:gridCol w:w="1260"/>
        <w:gridCol w:w="712"/>
        <w:gridCol w:w="2354"/>
        <w:gridCol w:w="1140"/>
      </w:tblGrid>
      <w:tr w:rsidR="005F4718" w:rsidRPr="00C106B9" w:rsidDel="008D22BA" w14:paraId="2532AA1D" w14:textId="45DDF1AB" w:rsidTr="008C172F">
        <w:trPr>
          <w:cantSplit/>
          <w:trHeight w:val="314"/>
          <w:tblHeader/>
          <w:jc w:val="center"/>
          <w:del w:id="658" w:author="Ramasubramani, Hariharan" w:date="2015-07-17T12:44:00Z"/>
        </w:trPr>
        <w:tc>
          <w:tcPr>
            <w:tcW w:w="11032" w:type="dxa"/>
            <w:gridSpan w:val="9"/>
            <w:tcBorders>
              <w:top w:val="single" w:sz="4" w:space="0" w:color="auto"/>
              <w:left w:val="single" w:sz="4" w:space="0" w:color="auto"/>
              <w:bottom w:val="single" w:sz="4" w:space="0" w:color="auto"/>
              <w:right w:val="single" w:sz="4" w:space="0" w:color="auto"/>
            </w:tcBorders>
            <w:shd w:val="clear" w:color="auto" w:fill="000000" w:themeFill="text1"/>
          </w:tcPr>
          <w:p w14:paraId="5FAA595A" w14:textId="1DB50DC5" w:rsidR="005F4718" w:rsidRPr="00C106B9" w:rsidDel="008D22BA" w:rsidRDefault="005F4718" w:rsidP="009C3129">
            <w:pPr>
              <w:spacing w:after="60"/>
              <w:ind w:firstLine="0"/>
              <w:rPr>
                <w:del w:id="659" w:author="Ramasubramani, Hariharan" w:date="2015-07-17T12:44:00Z"/>
                <w:rFonts w:cstheme="minorHAnsi"/>
                <w:b/>
                <w:color w:val="000000" w:themeColor="text1"/>
              </w:rPr>
            </w:pPr>
          </w:p>
        </w:tc>
      </w:tr>
      <w:tr w:rsidR="005F4718" w:rsidRPr="00C106B9" w:rsidDel="008D22BA" w14:paraId="11DBD612" w14:textId="4C992844" w:rsidTr="008C172F">
        <w:trPr>
          <w:cantSplit/>
          <w:trHeight w:val="152"/>
          <w:tblHeader/>
          <w:jc w:val="center"/>
          <w:del w:id="660" w:author="Ramasubramani, Hariharan" w:date="2015-07-17T12:44:00Z"/>
        </w:trPr>
        <w:tc>
          <w:tcPr>
            <w:tcW w:w="990"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3B4DAE7" w14:textId="6E8D1951" w:rsidR="005F4718" w:rsidRPr="00C106B9" w:rsidDel="008D22BA" w:rsidRDefault="005F4718" w:rsidP="009C3129">
            <w:pPr>
              <w:spacing w:before="60"/>
              <w:ind w:left="-9" w:right="-121" w:firstLine="0"/>
              <w:jc w:val="center"/>
              <w:rPr>
                <w:del w:id="661" w:author="Ramasubramani, Hariharan" w:date="2015-07-17T12:44:00Z"/>
                <w:rFonts w:cstheme="minorHAnsi"/>
                <w:b/>
                <w:color w:val="000000" w:themeColor="text1"/>
                <w:sz w:val="20"/>
              </w:rPr>
            </w:pPr>
          </w:p>
        </w:tc>
        <w:tc>
          <w:tcPr>
            <w:tcW w:w="1960"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C3E8484" w14:textId="36111D5B" w:rsidR="005F4718" w:rsidRPr="00C106B9" w:rsidDel="008D22BA" w:rsidRDefault="005F4718" w:rsidP="009C3129">
            <w:pPr>
              <w:spacing w:before="60"/>
              <w:ind w:left="-18" w:right="-75" w:firstLine="0"/>
              <w:rPr>
                <w:del w:id="662" w:author="Ramasubramani, Hariharan" w:date="2015-07-17T12:44:00Z"/>
                <w:rFonts w:cstheme="minorHAnsi"/>
                <w:b/>
                <w:color w:val="000000" w:themeColor="text1"/>
                <w:sz w:val="20"/>
              </w:rPr>
            </w:pPr>
          </w:p>
        </w:tc>
        <w:tc>
          <w:tcPr>
            <w:tcW w:w="90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56EA96D" w14:textId="499FF94F" w:rsidR="005F4718" w:rsidRPr="00C106B9" w:rsidDel="008D22BA" w:rsidRDefault="005F4718" w:rsidP="009C3129">
            <w:pPr>
              <w:spacing w:before="60"/>
              <w:ind w:left="-2" w:right="-99" w:firstLine="0"/>
              <w:jc w:val="center"/>
              <w:rPr>
                <w:del w:id="663" w:author="Ramasubramani, Hariharan" w:date="2015-07-17T12:44:00Z"/>
                <w:rFonts w:cstheme="minorHAnsi"/>
                <w:b/>
                <w:color w:val="000000" w:themeColor="text1"/>
                <w:sz w:val="20"/>
              </w:rPr>
            </w:pPr>
          </w:p>
        </w:tc>
        <w:tc>
          <w:tcPr>
            <w:tcW w:w="939"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1667C9B" w14:textId="192C2FF5" w:rsidR="005F4718" w:rsidRPr="00C106B9" w:rsidDel="008D22BA" w:rsidRDefault="005F4718" w:rsidP="009C3129">
            <w:pPr>
              <w:spacing w:before="60"/>
              <w:ind w:left="-69" w:right="-69" w:firstLine="0"/>
              <w:jc w:val="center"/>
              <w:rPr>
                <w:del w:id="664" w:author="Ramasubramani, Hariharan" w:date="2015-07-17T12:44:00Z"/>
                <w:rFonts w:cstheme="minorHAnsi"/>
                <w:b/>
                <w:color w:val="000000" w:themeColor="text1"/>
                <w:sz w:val="20"/>
              </w:rPr>
            </w:pPr>
          </w:p>
        </w:tc>
        <w:tc>
          <w:tcPr>
            <w:tcW w:w="771"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3C7477D" w14:textId="4F387ED4" w:rsidR="005F4718" w:rsidRPr="00C106B9" w:rsidDel="008D22BA" w:rsidRDefault="005F4718" w:rsidP="009C3129">
            <w:pPr>
              <w:spacing w:before="60"/>
              <w:ind w:left="-57" w:right="-127" w:firstLine="0"/>
              <w:jc w:val="center"/>
              <w:rPr>
                <w:del w:id="665" w:author="Ramasubramani, Hariharan" w:date="2015-07-17T12:44:00Z"/>
                <w:rFonts w:cstheme="minorHAnsi"/>
                <w:b/>
                <w:color w:val="000000" w:themeColor="text1"/>
                <w:sz w:val="20"/>
              </w:rPr>
            </w:pPr>
          </w:p>
        </w:tc>
        <w:tc>
          <w:tcPr>
            <w:tcW w:w="1260"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F0E3F95" w14:textId="45666707" w:rsidR="005F4718" w:rsidRPr="00C106B9" w:rsidDel="008D22BA" w:rsidRDefault="005F4718" w:rsidP="009C3129">
            <w:pPr>
              <w:spacing w:before="60"/>
              <w:ind w:left="-57" w:right="-88" w:firstLine="0"/>
              <w:jc w:val="center"/>
              <w:rPr>
                <w:del w:id="666" w:author="Ramasubramani, Hariharan" w:date="2015-07-17T12:44:00Z"/>
                <w:rFonts w:cstheme="minorHAnsi"/>
                <w:b/>
                <w:color w:val="000000" w:themeColor="text1"/>
                <w:sz w:val="20"/>
              </w:rPr>
            </w:pPr>
          </w:p>
        </w:tc>
        <w:tc>
          <w:tcPr>
            <w:tcW w:w="712"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0AA014F" w14:textId="048B537C" w:rsidR="005F4718" w:rsidRPr="00C106B9" w:rsidDel="008D22BA" w:rsidRDefault="005F4718" w:rsidP="009C3129">
            <w:pPr>
              <w:spacing w:before="60"/>
              <w:ind w:left="-57" w:right="-86" w:firstLine="0"/>
              <w:jc w:val="center"/>
              <w:rPr>
                <w:del w:id="667" w:author="Ramasubramani, Hariharan" w:date="2015-07-17T12:44:00Z"/>
                <w:rFonts w:cstheme="minorHAnsi"/>
                <w:b/>
                <w:color w:val="000000" w:themeColor="text1"/>
                <w:sz w:val="20"/>
              </w:rPr>
            </w:pPr>
          </w:p>
        </w:tc>
        <w:tc>
          <w:tcPr>
            <w:tcW w:w="2354"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50106CC" w14:textId="700E6AA6" w:rsidR="005F4718" w:rsidRPr="00C106B9" w:rsidDel="008D22BA" w:rsidRDefault="005F4718" w:rsidP="009C3129">
            <w:pPr>
              <w:spacing w:before="60"/>
              <w:ind w:left="-57" w:firstLine="0"/>
              <w:jc w:val="center"/>
              <w:rPr>
                <w:del w:id="668" w:author="Ramasubramani, Hariharan" w:date="2015-07-17T12:44:00Z"/>
                <w:rFonts w:cstheme="minorHAnsi"/>
                <w:b/>
                <w:color w:val="000000" w:themeColor="text1"/>
                <w:sz w:val="20"/>
              </w:rPr>
            </w:pPr>
          </w:p>
        </w:tc>
        <w:tc>
          <w:tcPr>
            <w:tcW w:w="1140"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36E8472" w14:textId="741E61C1" w:rsidR="005F4718" w:rsidRPr="00C106B9" w:rsidDel="008D22BA" w:rsidRDefault="005F4718" w:rsidP="009C3129">
            <w:pPr>
              <w:spacing w:before="60"/>
              <w:ind w:left="-57" w:firstLine="0"/>
              <w:jc w:val="center"/>
              <w:rPr>
                <w:del w:id="669" w:author="Ramasubramani, Hariharan" w:date="2015-07-17T12:44:00Z"/>
                <w:rFonts w:cstheme="minorHAnsi"/>
                <w:b/>
                <w:color w:val="000000" w:themeColor="text1"/>
                <w:sz w:val="20"/>
              </w:rPr>
            </w:pPr>
          </w:p>
        </w:tc>
      </w:tr>
      <w:tr w:rsidR="005F4718" w:rsidRPr="00C106B9" w:rsidDel="008D22BA" w14:paraId="5AD5026A" w14:textId="423489C9" w:rsidTr="008C172F">
        <w:trPr>
          <w:cantSplit/>
          <w:trHeight w:val="314"/>
          <w:jc w:val="center"/>
          <w:del w:id="670" w:author="Ramasubramani, Hariharan" w:date="2015-07-17T12:44:00Z"/>
        </w:trPr>
        <w:tc>
          <w:tcPr>
            <w:tcW w:w="990" w:type="dxa"/>
            <w:tcBorders>
              <w:top w:val="single" w:sz="4" w:space="0" w:color="auto"/>
              <w:left w:val="single" w:sz="4" w:space="0" w:color="auto"/>
              <w:bottom w:val="single" w:sz="4" w:space="0" w:color="auto"/>
              <w:right w:val="single" w:sz="4" w:space="0" w:color="auto"/>
            </w:tcBorders>
          </w:tcPr>
          <w:p w14:paraId="39B01D0C" w14:textId="2AAA9BFC" w:rsidR="005F4718" w:rsidRPr="00C106B9" w:rsidDel="008D22BA" w:rsidRDefault="005F4718" w:rsidP="009C3129">
            <w:pPr>
              <w:pStyle w:val="ListParagraph"/>
              <w:numPr>
                <w:ilvl w:val="3"/>
                <w:numId w:val="10"/>
              </w:numPr>
              <w:overflowPunct w:val="0"/>
              <w:autoSpaceDE w:val="0"/>
              <w:autoSpaceDN w:val="0"/>
              <w:spacing w:after="60"/>
              <w:ind w:left="34" w:firstLine="0"/>
              <w:textAlignment w:val="baseline"/>
              <w:rPr>
                <w:del w:id="671" w:author="Ramasubramani, Hariharan" w:date="2015-07-17T12:44:00Z"/>
                <w:rFonts w:cstheme="minorHAnsi"/>
                <w:color w:val="000000" w:themeColor="text1"/>
              </w:rPr>
            </w:pPr>
          </w:p>
        </w:tc>
        <w:tc>
          <w:tcPr>
            <w:tcW w:w="1960" w:type="dxa"/>
            <w:tcBorders>
              <w:top w:val="single" w:sz="4" w:space="0" w:color="auto"/>
              <w:left w:val="single" w:sz="4" w:space="0" w:color="auto"/>
              <w:bottom w:val="single" w:sz="4" w:space="0" w:color="auto"/>
              <w:right w:val="single" w:sz="4" w:space="0" w:color="auto"/>
            </w:tcBorders>
          </w:tcPr>
          <w:p w14:paraId="34572B27" w14:textId="174F593D" w:rsidR="005F4718" w:rsidRPr="00C106B9" w:rsidDel="008D22BA" w:rsidRDefault="005F4718" w:rsidP="009C3129">
            <w:pPr>
              <w:ind w:left="-18" w:firstLine="0"/>
              <w:rPr>
                <w:del w:id="672" w:author="Ramasubramani, Hariharan" w:date="2015-07-17T12:44:00Z"/>
                <w:rFonts w:cstheme="minorHAnsi"/>
                <w:color w:val="000000" w:themeColor="text1"/>
              </w:rPr>
            </w:pPr>
            <w:del w:id="673" w:author="Ramasubramani, Hariharan" w:date="2015-07-17T12:44:00Z">
              <w:r w:rsidDel="008D22BA">
                <w:rPr>
                  <w:rFonts w:cstheme="minorHAnsi"/>
                  <w:color w:val="000000" w:themeColor="text1"/>
                </w:rPr>
                <w:delText>Requirement Removed (V3)</w:delText>
              </w:r>
            </w:del>
          </w:p>
        </w:tc>
        <w:tc>
          <w:tcPr>
            <w:tcW w:w="906" w:type="dxa"/>
            <w:tcBorders>
              <w:top w:val="single" w:sz="4" w:space="0" w:color="auto"/>
              <w:left w:val="single" w:sz="4" w:space="0" w:color="auto"/>
              <w:bottom w:val="single" w:sz="4" w:space="0" w:color="auto"/>
              <w:right w:val="single" w:sz="4" w:space="0" w:color="auto"/>
            </w:tcBorders>
          </w:tcPr>
          <w:p w14:paraId="0F1F5030" w14:textId="5A1F29F0" w:rsidR="005F4718" w:rsidRPr="00C106B9" w:rsidDel="008D22BA" w:rsidRDefault="005F4718" w:rsidP="009C3129">
            <w:pPr>
              <w:ind w:left="-2" w:firstLine="0"/>
              <w:rPr>
                <w:del w:id="674" w:author="Ramasubramani, Hariharan" w:date="2015-07-17T12:44:00Z"/>
                <w:rFonts w:cstheme="minorHAnsi"/>
                <w:color w:val="000000" w:themeColor="text1"/>
              </w:rPr>
            </w:pPr>
          </w:p>
        </w:tc>
        <w:tc>
          <w:tcPr>
            <w:tcW w:w="939" w:type="dxa"/>
            <w:tcBorders>
              <w:top w:val="single" w:sz="4" w:space="0" w:color="auto"/>
              <w:left w:val="single" w:sz="4" w:space="0" w:color="auto"/>
              <w:bottom w:val="single" w:sz="4" w:space="0" w:color="auto"/>
              <w:right w:val="single" w:sz="4" w:space="0" w:color="auto"/>
            </w:tcBorders>
          </w:tcPr>
          <w:p w14:paraId="3F53ECD2" w14:textId="7898BF8A" w:rsidR="005F4718" w:rsidRPr="00C106B9" w:rsidDel="008D22BA" w:rsidRDefault="005F4718" w:rsidP="009C3129">
            <w:pPr>
              <w:ind w:left="-57" w:firstLine="0"/>
              <w:jc w:val="center"/>
              <w:rPr>
                <w:del w:id="675" w:author="Ramasubramani, Hariharan" w:date="2015-07-17T12:44:00Z"/>
                <w:rFonts w:cstheme="minorHAnsi"/>
                <w:color w:val="000000" w:themeColor="text1"/>
              </w:rPr>
            </w:pPr>
          </w:p>
        </w:tc>
        <w:tc>
          <w:tcPr>
            <w:tcW w:w="771" w:type="dxa"/>
            <w:tcBorders>
              <w:top w:val="single" w:sz="4" w:space="0" w:color="auto"/>
              <w:left w:val="single" w:sz="4" w:space="0" w:color="auto"/>
              <w:bottom w:val="single" w:sz="4" w:space="0" w:color="auto"/>
              <w:right w:val="single" w:sz="4" w:space="0" w:color="auto"/>
            </w:tcBorders>
          </w:tcPr>
          <w:p w14:paraId="11B114A6" w14:textId="16F90BCB" w:rsidR="005F4718" w:rsidRPr="00C106B9" w:rsidDel="008D22BA" w:rsidRDefault="005F4718" w:rsidP="009C3129">
            <w:pPr>
              <w:ind w:left="-57" w:firstLine="0"/>
              <w:jc w:val="center"/>
              <w:rPr>
                <w:del w:id="676" w:author="Ramasubramani, Hariharan" w:date="2015-07-17T12:44:00Z"/>
                <w:rFonts w:cstheme="minorHAnsi"/>
                <w:color w:val="000000" w:themeColor="text1"/>
              </w:rPr>
            </w:pPr>
          </w:p>
        </w:tc>
        <w:tc>
          <w:tcPr>
            <w:tcW w:w="1260" w:type="dxa"/>
            <w:tcBorders>
              <w:top w:val="single" w:sz="4" w:space="0" w:color="auto"/>
              <w:left w:val="single" w:sz="4" w:space="0" w:color="auto"/>
              <w:bottom w:val="single" w:sz="4" w:space="0" w:color="auto"/>
              <w:right w:val="single" w:sz="4" w:space="0" w:color="auto"/>
            </w:tcBorders>
          </w:tcPr>
          <w:p w14:paraId="5171EE68" w14:textId="6B462B8F" w:rsidR="005F4718" w:rsidRPr="00C106B9" w:rsidDel="008D22BA" w:rsidRDefault="005F4718" w:rsidP="009C3129">
            <w:pPr>
              <w:ind w:left="-57" w:firstLine="0"/>
              <w:jc w:val="center"/>
              <w:rPr>
                <w:del w:id="677" w:author="Ramasubramani, Hariharan" w:date="2015-07-17T12:44:00Z"/>
                <w:rFonts w:cstheme="minorHAnsi"/>
                <w:color w:val="000000" w:themeColor="text1"/>
              </w:rPr>
            </w:pPr>
          </w:p>
        </w:tc>
        <w:tc>
          <w:tcPr>
            <w:tcW w:w="712" w:type="dxa"/>
            <w:tcBorders>
              <w:top w:val="single" w:sz="4" w:space="0" w:color="auto"/>
              <w:left w:val="single" w:sz="4" w:space="0" w:color="auto"/>
              <w:bottom w:val="single" w:sz="4" w:space="0" w:color="auto"/>
              <w:right w:val="single" w:sz="4" w:space="0" w:color="auto"/>
            </w:tcBorders>
          </w:tcPr>
          <w:p w14:paraId="1AD3FE46" w14:textId="7E01EB5B" w:rsidR="005F4718" w:rsidRPr="00C106B9" w:rsidDel="008D22BA" w:rsidRDefault="005F4718" w:rsidP="009C3129">
            <w:pPr>
              <w:ind w:left="-57" w:firstLine="0"/>
              <w:jc w:val="center"/>
              <w:rPr>
                <w:del w:id="678" w:author="Ramasubramani, Hariharan" w:date="2015-07-17T12:44:00Z"/>
                <w:rFonts w:cstheme="minorHAnsi"/>
                <w:color w:val="000000" w:themeColor="text1"/>
              </w:rPr>
            </w:pPr>
          </w:p>
        </w:tc>
        <w:tc>
          <w:tcPr>
            <w:tcW w:w="2354" w:type="dxa"/>
            <w:tcBorders>
              <w:top w:val="single" w:sz="4" w:space="0" w:color="auto"/>
              <w:left w:val="single" w:sz="4" w:space="0" w:color="auto"/>
              <w:bottom w:val="single" w:sz="4" w:space="0" w:color="auto"/>
              <w:right w:val="single" w:sz="4" w:space="0" w:color="auto"/>
            </w:tcBorders>
          </w:tcPr>
          <w:p w14:paraId="51CE8BE2" w14:textId="2AAEFD2B" w:rsidR="005F4718" w:rsidRPr="00C106B9" w:rsidDel="008D22BA" w:rsidRDefault="005F4718" w:rsidP="009C3129">
            <w:pPr>
              <w:ind w:left="-57" w:firstLine="0"/>
              <w:jc w:val="center"/>
              <w:rPr>
                <w:del w:id="679" w:author="Ramasubramani, Hariharan" w:date="2015-07-17T12:44:00Z"/>
                <w:rFonts w:cstheme="minorHAnsi"/>
                <w:color w:val="000000" w:themeColor="text1"/>
              </w:rPr>
            </w:pPr>
          </w:p>
        </w:tc>
        <w:tc>
          <w:tcPr>
            <w:tcW w:w="1140" w:type="dxa"/>
            <w:tcBorders>
              <w:top w:val="single" w:sz="4" w:space="0" w:color="auto"/>
              <w:left w:val="single" w:sz="4" w:space="0" w:color="auto"/>
              <w:bottom w:val="single" w:sz="4" w:space="0" w:color="auto"/>
              <w:right w:val="single" w:sz="4" w:space="0" w:color="auto"/>
            </w:tcBorders>
          </w:tcPr>
          <w:p w14:paraId="7BD94FBD" w14:textId="16331EE2" w:rsidR="005F4718" w:rsidRPr="00C106B9" w:rsidDel="008D22BA" w:rsidRDefault="005F4718" w:rsidP="009C3129">
            <w:pPr>
              <w:ind w:left="-57" w:firstLine="0"/>
              <w:jc w:val="center"/>
              <w:rPr>
                <w:del w:id="680" w:author="Ramasubramani, Hariharan" w:date="2015-07-17T12:44:00Z"/>
                <w:rFonts w:cstheme="minorHAnsi"/>
                <w:color w:val="000000" w:themeColor="text1"/>
              </w:rPr>
            </w:pPr>
          </w:p>
        </w:tc>
      </w:tr>
      <w:tr w:rsidR="005F4718" w:rsidRPr="00C106B9" w:rsidDel="008D22BA" w14:paraId="1FDE441D" w14:textId="71B2A7C8" w:rsidTr="008C172F">
        <w:trPr>
          <w:cantSplit/>
          <w:trHeight w:val="314"/>
          <w:jc w:val="center"/>
          <w:del w:id="681" w:author="Ramasubramani, Hariharan" w:date="2015-07-17T12:44:00Z"/>
        </w:trPr>
        <w:tc>
          <w:tcPr>
            <w:tcW w:w="990" w:type="dxa"/>
            <w:tcBorders>
              <w:top w:val="single" w:sz="4" w:space="0" w:color="auto"/>
              <w:left w:val="single" w:sz="4" w:space="0" w:color="auto"/>
              <w:bottom w:val="single" w:sz="4" w:space="0" w:color="auto"/>
              <w:right w:val="single" w:sz="4" w:space="0" w:color="auto"/>
            </w:tcBorders>
          </w:tcPr>
          <w:p w14:paraId="38CA86FB" w14:textId="7496BB02" w:rsidR="005F4718" w:rsidRPr="00C106B9" w:rsidDel="008D22BA" w:rsidRDefault="005F4718" w:rsidP="009C3129">
            <w:pPr>
              <w:pStyle w:val="ListParagraph"/>
              <w:numPr>
                <w:ilvl w:val="3"/>
                <w:numId w:val="10"/>
              </w:numPr>
              <w:overflowPunct w:val="0"/>
              <w:autoSpaceDE w:val="0"/>
              <w:autoSpaceDN w:val="0"/>
              <w:spacing w:after="60"/>
              <w:ind w:left="34" w:firstLine="0"/>
              <w:textAlignment w:val="baseline"/>
              <w:rPr>
                <w:del w:id="682" w:author="Ramasubramani, Hariharan" w:date="2015-07-17T12:44:00Z"/>
                <w:rFonts w:cstheme="minorHAnsi"/>
                <w:color w:val="000000" w:themeColor="text1"/>
              </w:rPr>
            </w:pPr>
          </w:p>
        </w:tc>
        <w:tc>
          <w:tcPr>
            <w:tcW w:w="1960" w:type="dxa"/>
            <w:tcBorders>
              <w:top w:val="single" w:sz="4" w:space="0" w:color="auto"/>
              <w:left w:val="single" w:sz="4" w:space="0" w:color="auto"/>
              <w:bottom w:val="single" w:sz="4" w:space="0" w:color="auto"/>
              <w:right w:val="single" w:sz="4" w:space="0" w:color="auto"/>
            </w:tcBorders>
          </w:tcPr>
          <w:p w14:paraId="4CA9294B" w14:textId="3F0B52C3" w:rsidR="005F4718" w:rsidRPr="00C106B9" w:rsidDel="008D22BA" w:rsidRDefault="005F4718" w:rsidP="009C3129">
            <w:pPr>
              <w:ind w:left="-18" w:firstLine="0"/>
              <w:rPr>
                <w:del w:id="683" w:author="Ramasubramani, Hariharan" w:date="2015-07-17T12:44:00Z"/>
                <w:rFonts w:cstheme="minorHAnsi"/>
                <w:color w:val="000000" w:themeColor="text1"/>
              </w:rPr>
            </w:pPr>
            <w:del w:id="684" w:author="Ramasubramani, Hariharan" w:date="2015-07-17T12:44:00Z">
              <w:r w:rsidDel="008D22BA">
                <w:rPr>
                  <w:rFonts w:cstheme="minorHAnsi"/>
                  <w:color w:val="000000" w:themeColor="text1"/>
                </w:rPr>
                <w:delText>Requirement Removed (V3)</w:delText>
              </w:r>
            </w:del>
          </w:p>
        </w:tc>
        <w:tc>
          <w:tcPr>
            <w:tcW w:w="906" w:type="dxa"/>
            <w:tcBorders>
              <w:top w:val="single" w:sz="4" w:space="0" w:color="auto"/>
              <w:left w:val="single" w:sz="4" w:space="0" w:color="auto"/>
              <w:bottom w:val="single" w:sz="4" w:space="0" w:color="auto"/>
              <w:right w:val="single" w:sz="4" w:space="0" w:color="auto"/>
            </w:tcBorders>
          </w:tcPr>
          <w:p w14:paraId="10A2017C" w14:textId="3072E931" w:rsidR="005F4718" w:rsidRPr="00C106B9" w:rsidDel="008D22BA" w:rsidRDefault="005F4718" w:rsidP="009C3129">
            <w:pPr>
              <w:ind w:left="-2" w:firstLine="0"/>
              <w:rPr>
                <w:del w:id="685" w:author="Ramasubramani, Hariharan" w:date="2015-07-17T12:44:00Z"/>
                <w:rFonts w:cstheme="minorHAnsi"/>
                <w:color w:val="000000" w:themeColor="text1"/>
              </w:rPr>
            </w:pPr>
          </w:p>
        </w:tc>
        <w:tc>
          <w:tcPr>
            <w:tcW w:w="939" w:type="dxa"/>
            <w:tcBorders>
              <w:top w:val="single" w:sz="4" w:space="0" w:color="auto"/>
              <w:left w:val="single" w:sz="4" w:space="0" w:color="auto"/>
              <w:bottom w:val="single" w:sz="4" w:space="0" w:color="auto"/>
              <w:right w:val="single" w:sz="4" w:space="0" w:color="auto"/>
            </w:tcBorders>
          </w:tcPr>
          <w:p w14:paraId="321FA05B" w14:textId="4368DB49" w:rsidR="005F4718" w:rsidRPr="00C106B9" w:rsidDel="008D22BA" w:rsidRDefault="005F4718" w:rsidP="009C3129">
            <w:pPr>
              <w:ind w:left="-57" w:firstLine="0"/>
              <w:jc w:val="center"/>
              <w:rPr>
                <w:del w:id="686" w:author="Ramasubramani, Hariharan" w:date="2015-07-17T12:44:00Z"/>
                <w:rFonts w:cstheme="minorHAnsi"/>
                <w:color w:val="000000" w:themeColor="text1"/>
              </w:rPr>
            </w:pPr>
          </w:p>
        </w:tc>
        <w:tc>
          <w:tcPr>
            <w:tcW w:w="771" w:type="dxa"/>
            <w:tcBorders>
              <w:top w:val="single" w:sz="4" w:space="0" w:color="auto"/>
              <w:left w:val="single" w:sz="4" w:space="0" w:color="auto"/>
              <w:bottom w:val="single" w:sz="4" w:space="0" w:color="auto"/>
              <w:right w:val="single" w:sz="4" w:space="0" w:color="auto"/>
            </w:tcBorders>
          </w:tcPr>
          <w:p w14:paraId="02578047" w14:textId="28B15B3C" w:rsidR="005F4718" w:rsidRPr="00C106B9" w:rsidDel="008D22BA" w:rsidRDefault="005F4718" w:rsidP="009C3129">
            <w:pPr>
              <w:ind w:left="-57" w:firstLine="0"/>
              <w:jc w:val="center"/>
              <w:rPr>
                <w:del w:id="687" w:author="Ramasubramani, Hariharan" w:date="2015-07-17T12:44:00Z"/>
                <w:rFonts w:cstheme="minorHAnsi"/>
                <w:color w:val="000000" w:themeColor="text1"/>
              </w:rPr>
            </w:pPr>
          </w:p>
        </w:tc>
        <w:tc>
          <w:tcPr>
            <w:tcW w:w="1260" w:type="dxa"/>
            <w:tcBorders>
              <w:top w:val="single" w:sz="4" w:space="0" w:color="auto"/>
              <w:left w:val="single" w:sz="4" w:space="0" w:color="auto"/>
              <w:bottom w:val="single" w:sz="4" w:space="0" w:color="auto"/>
              <w:right w:val="single" w:sz="4" w:space="0" w:color="auto"/>
            </w:tcBorders>
          </w:tcPr>
          <w:p w14:paraId="71E0E6A0" w14:textId="3705CCDD" w:rsidR="005F4718" w:rsidRPr="00C106B9" w:rsidDel="008D22BA" w:rsidRDefault="005F4718" w:rsidP="009C3129">
            <w:pPr>
              <w:ind w:left="-57" w:firstLine="0"/>
              <w:jc w:val="center"/>
              <w:rPr>
                <w:del w:id="688" w:author="Ramasubramani, Hariharan" w:date="2015-07-17T12:44:00Z"/>
                <w:rFonts w:cstheme="minorHAnsi"/>
                <w:color w:val="000000" w:themeColor="text1"/>
              </w:rPr>
            </w:pPr>
          </w:p>
        </w:tc>
        <w:tc>
          <w:tcPr>
            <w:tcW w:w="712" w:type="dxa"/>
            <w:tcBorders>
              <w:top w:val="single" w:sz="4" w:space="0" w:color="auto"/>
              <w:left w:val="single" w:sz="4" w:space="0" w:color="auto"/>
              <w:bottom w:val="single" w:sz="4" w:space="0" w:color="auto"/>
              <w:right w:val="single" w:sz="4" w:space="0" w:color="auto"/>
            </w:tcBorders>
          </w:tcPr>
          <w:p w14:paraId="5BFC893A" w14:textId="7490F95F" w:rsidR="005F4718" w:rsidRPr="00C106B9" w:rsidDel="008D22BA" w:rsidRDefault="005F4718" w:rsidP="009C3129">
            <w:pPr>
              <w:ind w:left="-57" w:firstLine="0"/>
              <w:jc w:val="center"/>
              <w:rPr>
                <w:del w:id="689" w:author="Ramasubramani, Hariharan" w:date="2015-07-17T12:44:00Z"/>
                <w:rFonts w:cstheme="minorHAnsi"/>
                <w:color w:val="000000" w:themeColor="text1"/>
              </w:rPr>
            </w:pPr>
          </w:p>
        </w:tc>
        <w:tc>
          <w:tcPr>
            <w:tcW w:w="2354" w:type="dxa"/>
            <w:tcBorders>
              <w:top w:val="single" w:sz="4" w:space="0" w:color="auto"/>
              <w:left w:val="single" w:sz="4" w:space="0" w:color="auto"/>
              <w:bottom w:val="single" w:sz="4" w:space="0" w:color="auto"/>
              <w:right w:val="single" w:sz="4" w:space="0" w:color="auto"/>
            </w:tcBorders>
          </w:tcPr>
          <w:p w14:paraId="022965A5" w14:textId="78BBAF77" w:rsidR="005F4718" w:rsidRPr="00C106B9" w:rsidDel="008D22BA" w:rsidRDefault="005F4718" w:rsidP="009C3129">
            <w:pPr>
              <w:ind w:left="-57" w:firstLine="0"/>
              <w:jc w:val="center"/>
              <w:rPr>
                <w:del w:id="690" w:author="Ramasubramani, Hariharan" w:date="2015-07-17T12:44:00Z"/>
                <w:rFonts w:cstheme="minorHAnsi"/>
                <w:color w:val="000000" w:themeColor="text1"/>
              </w:rPr>
            </w:pPr>
          </w:p>
        </w:tc>
        <w:tc>
          <w:tcPr>
            <w:tcW w:w="1140" w:type="dxa"/>
            <w:tcBorders>
              <w:top w:val="single" w:sz="4" w:space="0" w:color="auto"/>
              <w:left w:val="single" w:sz="4" w:space="0" w:color="auto"/>
              <w:bottom w:val="single" w:sz="4" w:space="0" w:color="auto"/>
              <w:right w:val="single" w:sz="4" w:space="0" w:color="auto"/>
            </w:tcBorders>
          </w:tcPr>
          <w:p w14:paraId="092D09D1" w14:textId="53474F1B" w:rsidR="005F4718" w:rsidRPr="00C106B9" w:rsidDel="008D22BA" w:rsidRDefault="005F4718" w:rsidP="009C3129">
            <w:pPr>
              <w:ind w:left="-57" w:firstLine="0"/>
              <w:jc w:val="center"/>
              <w:rPr>
                <w:del w:id="691" w:author="Ramasubramani, Hariharan" w:date="2015-07-17T12:44:00Z"/>
                <w:rFonts w:cstheme="minorHAnsi"/>
                <w:color w:val="000000" w:themeColor="text1"/>
              </w:rPr>
            </w:pPr>
          </w:p>
        </w:tc>
      </w:tr>
      <w:tr w:rsidR="005F4718" w:rsidRPr="00C106B9" w:rsidDel="008D22BA" w14:paraId="525A589B" w14:textId="111986BB" w:rsidTr="008C172F">
        <w:trPr>
          <w:cantSplit/>
          <w:trHeight w:val="314"/>
          <w:jc w:val="center"/>
          <w:del w:id="692" w:author="Ramasubramani, Hariharan" w:date="2015-07-17T12:44:00Z"/>
        </w:trPr>
        <w:tc>
          <w:tcPr>
            <w:tcW w:w="990" w:type="dxa"/>
            <w:tcBorders>
              <w:top w:val="single" w:sz="4" w:space="0" w:color="auto"/>
              <w:left w:val="single" w:sz="4" w:space="0" w:color="auto"/>
              <w:bottom w:val="single" w:sz="4" w:space="0" w:color="auto"/>
              <w:right w:val="single" w:sz="4" w:space="0" w:color="auto"/>
            </w:tcBorders>
          </w:tcPr>
          <w:p w14:paraId="2CE7C4F3" w14:textId="6DDB8FDA" w:rsidR="005F4718" w:rsidRPr="00C106B9" w:rsidDel="008D22BA" w:rsidRDefault="005F4718" w:rsidP="009C3129">
            <w:pPr>
              <w:pStyle w:val="ListParagraph"/>
              <w:numPr>
                <w:ilvl w:val="3"/>
                <w:numId w:val="10"/>
              </w:numPr>
              <w:overflowPunct w:val="0"/>
              <w:autoSpaceDE w:val="0"/>
              <w:autoSpaceDN w:val="0"/>
              <w:spacing w:after="60"/>
              <w:ind w:left="34" w:firstLine="0"/>
              <w:textAlignment w:val="baseline"/>
              <w:rPr>
                <w:del w:id="693" w:author="Ramasubramani, Hariharan" w:date="2015-07-17T12:44:00Z"/>
                <w:rFonts w:cstheme="minorHAnsi"/>
                <w:color w:val="000000" w:themeColor="text1"/>
              </w:rPr>
            </w:pPr>
          </w:p>
        </w:tc>
        <w:tc>
          <w:tcPr>
            <w:tcW w:w="1960" w:type="dxa"/>
            <w:tcBorders>
              <w:top w:val="single" w:sz="4" w:space="0" w:color="auto"/>
              <w:left w:val="single" w:sz="4" w:space="0" w:color="auto"/>
              <w:bottom w:val="single" w:sz="4" w:space="0" w:color="auto"/>
              <w:right w:val="single" w:sz="4" w:space="0" w:color="auto"/>
            </w:tcBorders>
          </w:tcPr>
          <w:p w14:paraId="527B6040" w14:textId="48F52FE0" w:rsidR="005F4718" w:rsidRPr="00C106B9" w:rsidDel="008D22BA" w:rsidRDefault="005F4718" w:rsidP="009C3129">
            <w:pPr>
              <w:ind w:left="-18" w:firstLine="0"/>
              <w:rPr>
                <w:del w:id="694" w:author="Ramasubramani, Hariharan" w:date="2015-07-17T12:44:00Z"/>
                <w:rFonts w:cstheme="minorHAnsi"/>
                <w:color w:val="000000" w:themeColor="text1"/>
              </w:rPr>
            </w:pPr>
            <w:del w:id="695" w:author="Ramasubramani, Hariharan" w:date="2015-07-17T12:44:00Z">
              <w:r w:rsidDel="008D22BA">
                <w:rPr>
                  <w:rFonts w:cstheme="minorHAnsi"/>
                  <w:color w:val="000000" w:themeColor="text1"/>
                </w:rPr>
                <w:delText xml:space="preserve"> Requirement Removed (V3)</w:delText>
              </w:r>
            </w:del>
          </w:p>
        </w:tc>
        <w:tc>
          <w:tcPr>
            <w:tcW w:w="906" w:type="dxa"/>
            <w:tcBorders>
              <w:top w:val="single" w:sz="4" w:space="0" w:color="auto"/>
              <w:left w:val="single" w:sz="4" w:space="0" w:color="auto"/>
              <w:bottom w:val="single" w:sz="4" w:space="0" w:color="auto"/>
              <w:right w:val="single" w:sz="4" w:space="0" w:color="auto"/>
            </w:tcBorders>
          </w:tcPr>
          <w:p w14:paraId="622861C2" w14:textId="013A88A2" w:rsidR="005F4718" w:rsidRPr="00C106B9" w:rsidDel="008D22BA" w:rsidRDefault="005F4718" w:rsidP="009C3129">
            <w:pPr>
              <w:ind w:left="-2" w:firstLine="0"/>
              <w:rPr>
                <w:del w:id="696" w:author="Ramasubramani, Hariharan" w:date="2015-07-17T12:44:00Z"/>
                <w:rFonts w:cstheme="minorHAnsi"/>
                <w:color w:val="000000" w:themeColor="text1"/>
              </w:rPr>
            </w:pPr>
          </w:p>
        </w:tc>
        <w:tc>
          <w:tcPr>
            <w:tcW w:w="939" w:type="dxa"/>
            <w:tcBorders>
              <w:top w:val="single" w:sz="4" w:space="0" w:color="auto"/>
              <w:left w:val="single" w:sz="4" w:space="0" w:color="auto"/>
              <w:bottom w:val="single" w:sz="4" w:space="0" w:color="auto"/>
              <w:right w:val="single" w:sz="4" w:space="0" w:color="auto"/>
            </w:tcBorders>
          </w:tcPr>
          <w:p w14:paraId="423B4437" w14:textId="3D9863AD" w:rsidR="005F4718" w:rsidRPr="00C106B9" w:rsidDel="008D22BA" w:rsidRDefault="005F4718" w:rsidP="009C3129">
            <w:pPr>
              <w:ind w:left="-57" w:firstLine="0"/>
              <w:jc w:val="center"/>
              <w:rPr>
                <w:del w:id="697" w:author="Ramasubramani, Hariharan" w:date="2015-07-17T12:44:00Z"/>
                <w:rFonts w:cstheme="minorHAnsi"/>
                <w:color w:val="000000" w:themeColor="text1"/>
                <w:szCs w:val="18"/>
              </w:rPr>
            </w:pPr>
          </w:p>
        </w:tc>
        <w:tc>
          <w:tcPr>
            <w:tcW w:w="771" w:type="dxa"/>
            <w:tcBorders>
              <w:top w:val="single" w:sz="4" w:space="0" w:color="auto"/>
              <w:left w:val="single" w:sz="4" w:space="0" w:color="auto"/>
              <w:bottom w:val="single" w:sz="4" w:space="0" w:color="auto"/>
              <w:right w:val="single" w:sz="4" w:space="0" w:color="auto"/>
            </w:tcBorders>
          </w:tcPr>
          <w:p w14:paraId="76B4CBAB" w14:textId="1A34BFDD" w:rsidR="005F4718" w:rsidRPr="00C106B9" w:rsidDel="008D22BA" w:rsidRDefault="005F4718" w:rsidP="009C3129">
            <w:pPr>
              <w:ind w:left="-57" w:firstLine="0"/>
              <w:jc w:val="center"/>
              <w:rPr>
                <w:del w:id="698" w:author="Ramasubramani, Hariharan" w:date="2015-07-17T12:44:00Z"/>
                <w:rFonts w:cstheme="minorHAnsi"/>
                <w:color w:val="000000" w:themeColor="text1"/>
              </w:rPr>
            </w:pPr>
          </w:p>
        </w:tc>
        <w:tc>
          <w:tcPr>
            <w:tcW w:w="1260" w:type="dxa"/>
            <w:tcBorders>
              <w:top w:val="single" w:sz="4" w:space="0" w:color="auto"/>
              <w:left w:val="single" w:sz="4" w:space="0" w:color="auto"/>
              <w:bottom w:val="single" w:sz="4" w:space="0" w:color="auto"/>
              <w:right w:val="single" w:sz="4" w:space="0" w:color="auto"/>
            </w:tcBorders>
          </w:tcPr>
          <w:p w14:paraId="10F64939" w14:textId="74B14252" w:rsidR="005F4718" w:rsidRPr="00C106B9" w:rsidDel="008D22BA" w:rsidRDefault="005F4718" w:rsidP="009C3129">
            <w:pPr>
              <w:ind w:left="-57" w:firstLine="0"/>
              <w:jc w:val="center"/>
              <w:rPr>
                <w:del w:id="699" w:author="Ramasubramani, Hariharan" w:date="2015-07-17T12:44:00Z"/>
                <w:rFonts w:cstheme="minorHAnsi"/>
                <w:color w:val="000000" w:themeColor="text1"/>
              </w:rPr>
            </w:pPr>
          </w:p>
        </w:tc>
        <w:tc>
          <w:tcPr>
            <w:tcW w:w="712" w:type="dxa"/>
            <w:tcBorders>
              <w:top w:val="single" w:sz="4" w:space="0" w:color="auto"/>
              <w:left w:val="single" w:sz="4" w:space="0" w:color="auto"/>
              <w:bottom w:val="single" w:sz="4" w:space="0" w:color="auto"/>
              <w:right w:val="single" w:sz="4" w:space="0" w:color="auto"/>
            </w:tcBorders>
          </w:tcPr>
          <w:p w14:paraId="5363CAF9" w14:textId="4F4A371A" w:rsidR="005F4718" w:rsidRPr="00C106B9" w:rsidDel="008D22BA" w:rsidRDefault="005F4718" w:rsidP="009C3129">
            <w:pPr>
              <w:ind w:left="-57" w:firstLine="0"/>
              <w:jc w:val="center"/>
              <w:rPr>
                <w:del w:id="700" w:author="Ramasubramani, Hariharan" w:date="2015-07-17T12:44:00Z"/>
                <w:rFonts w:cstheme="minorHAnsi"/>
                <w:color w:val="000000" w:themeColor="text1"/>
              </w:rPr>
            </w:pPr>
          </w:p>
        </w:tc>
        <w:tc>
          <w:tcPr>
            <w:tcW w:w="2354" w:type="dxa"/>
            <w:tcBorders>
              <w:top w:val="single" w:sz="4" w:space="0" w:color="auto"/>
              <w:left w:val="single" w:sz="4" w:space="0" w:color="auto"/>
              <w:bottom w:val="single" w:sz="4" w:space="0" w:color="auto"/>
              <w:right w:val="single" w:sz="4" w:space="0" w:color="auto"/>
            </w:tcBorders>
          </w:tcPr>
          <w:p w14:paraId="366EA64C" w14:textId="6D30CF43" w:rsidR="005F4718" w:rsidRPr="00C106B9" w:rsidDel="008D22BA" w:rsidRDefault="005F4718" w:rsidP="009C3129">
            <w:pPr>
              <w:ind w:left="-57" w:firstLine="0"/>
              <w:jc w:val="center"/>
              <w:rPr>
                <w:del w:id="701" w:author="Ramasubramani, Hariharan" w:date="2015-07-17T12:44:00Z"/>
                <w:rFonts w:cstheme="minorHAnsi"/>
                <w:color w:val="000000" w:themeColor="text1"/>
              </w:rPr>
            </w:pPr>
          </w:p>
        </w:tc>
        <w:tc>
          <w:tcPr>
            <w:tcW w:w="1140" w:type="dxa"/>
            <w:tcBorders>
              <w:top w:val="single" w:sz="4" w:space="0" w:color="auto"/>
              <w:left w:val="single" w:sz="4" w:space="0" w:color="auto"/>
              <w:bottom w:val="single" w:sz="4" w:space="0" w:color="auto"/>
              <w:right w:val="single" w:sz="4" w:space="0" w:color="auto"/>
            </w:tcBorders>
          </w:tcPr>
          <w:p w14:paraId="4DEE8468" w14:textId="048C2FFC" w:rsidR="005F4718" w:rsidRPr="00C106B9" w:rsidDel="008D22BA" w:rsidRDefault="005F4718" w:rsidP="009C3129">
            <w:pPr>
              <w:ind w:left="-57" w:firstLine="0"/>
              <w:jc w:val="center"/>
              <w:rPr>
                <w:del w:id="702" w:author="Ramasubramani, Hariharan" w:date="2015-07-17T12:44:00Z"/>
                <w:rFonts w:cstheme="minorHAnsi"/>
                <w:color w:val="000000" w:themeColor="text1"/>
              </w:rPr>
            </w:pPr>
          </w:p>
        </w:tc>
      </w:tr>
      <w:tr w:rsidR="005F4718" w:rsidRPr="00C106B9" w:rsidDel="008D22BA" w14:paraId="4197BC09" w14:textId="2AE0DE42" w:rsidTr="008C172F">
        <w:trPr>
          <w:cantSplit/>
          <w:trHeight w:val="314"/>
          <w:jc w:val="center"/>
          <w:del w:id="703" w:author="Ramasubramani, Hariharan" w:date="2015-07-17T12:44:00Z"/>
        </w:trPr>
        <w:tc>
          <w:tcPr>
            <w:tcW w:w="990" w:type="dxa"/>
            <w:tcBorders>
              <w:top w:val="single" w:sz="4" w:space="0" w:color="auto"/>
              <w:left w:val="single" w:sz="4" w:space="0" w:color="auto"/>
              <w:bottom w:val="single" w:sz="4" w:space="0" w:color="auto"/>
              <w:right w:val="single" w:sz="4" w:space="0" w:color="auto"/>
            </w:tcBorders>
          </w:tcPr>
          <w:p w14:paraId="6F060F71" w14:textId="1B525F8B" w:rsidR="005F4718" w:rsidRPr="00C106B9" w:rsidDel="008D22BA" w:rsidRDefault="005F4718" w:rsidP="009C3129">
            <w:pPr>
              <w:pStyle w:val="ListParagraph"/>
              <w:numPr>
                <w:ilvl w:val="3"/>
                <w:numId w:val="10"/>
              </w:numPr>
              <w:overflowPunct w:val="0"/>
              <w:autoSpaceDE w:val="0"/>
              <w:autoSpaceDN w:val="0"/>
              <w:spacing w:after="60"/>
              <w:ind w:left="34" w:firstLine="0"/>
              <w:textAlignment w:val="baseline"/>
              <w:rPr>
                <w:del w:id="704" w:author="Ramasubramani, Hariharan" w:date="2015-07-17T12:44:00Z"/>
                <w:rFonts w:cstheme="minorHAnsi"/>
                <w:color w:val="000000" w:themeColor="text1"/>
              </w:rPr>
            </w:pPr>
          </w:p>
        </w:tc>
        <w:tc>
          <w:tcPr>
            <w:tcW w:w="1960" w:type="dxa"/>
            <w:tcBorders>
              <w:top w:val="single" w:sz="4" w:space="0" w:color="auto"/>
              <w:left w:val="single" w:sz="4" w:space="0" w:color="auto"/>
              <w:bottom w:val="single" w:sz="4" w:space="0" w:color="auto"/>
              <w:right w:val="single" w:sz="4" w:space="0" w:color="auto"/>
            </w:tcBorders>
          </w:tcPr>
          <w:p w14:paraId="568B59C9" w14:textId="1955D4CC" w:rsidR="005F4718" w:rsidRPr="00C106B9" w:rsidDel="008D22BA" w:rsidRDefault="005F4718" w:rsidP="009C3129">
            <w:pPr>
              <w:ind w:left="-18" w:firstLine="0"/>
              <w:rPr>
                <w:del w:id="705" w:author="Ramasubramani, Hariharan" w:date="2015-07-17T12:44:00Z"/>
                <w:rFonts w:cstheme="minorHAnsi"/>
                <w:color w:val="000000" w:themeColor="text1"/>
              </w:rPr>
            </w:pPr>
            <w:del w:id="706" w:author="Ramasubramani, Hariharan" w:date="2015-07-17T12:44:00Z">
              <w:r w:rsidDel="008D22BA">
                <w:rPr>
                  <w:rFonts w:cstheme="minorHAnsi"/>
                  <w:color w:val="000000" w:themeColor="text1"/>
                </w:rPr>
                <w:delText xml:space="preserve"> Requirement Removed (V3)</w:delText>
              </w:r>
            </w:del>
          </w:p>
        </w:tc>
        <w:tc>
          <w:tcPr>
            <w:tcW w:w="906" w:type="dxa"/>
            <w:tcBorders>
              <w:top w:val="single" w:sz="4" w:space="0" w:color="auto"/>
              <w:left w:val="single" w:sz="4" w:space="0" w:color="auto"/>
              <w:bottom w:val="single" w:sz="4" w:space="0" w:color="auto"/>
              <w:right w:val="single" w:sz="4" w:space="0" w:color="auto"/>
            </w:tcBorders>
          </w:tcPr>
          <w:p w14:paraId="3B00580D" w14:textId="0CD1635D" w:rsidR="005F4718" w:rsidRPr="00C106B9" w:rsidDel="008D22BA" w:rsidRDefault="005F4718" w:rsidP="009C3129">
            <w:pPr>
              <w:ind w:left="-2" w:firstLine="0"/>
              <w:rPr>
                <w:del w:id="707" w:author="Ramasubramani, Hariharan" w:date="2015-07-17T12:44:00Z"/>
                <w:rFonts w:cstheme="minorHAnsi"/>
                <w:color w:val="000000" w:themeColor="text1"/>
              </w:rPr>
            </w:pPr>
          </w:p>
        </w:tc>
        <w:tc>
          <w:tcPr>
            <w:tcW w:w="939" w:type="dxa"/>
            <w:tcBorders>
              <w:top w:val="single" w:sz="4" w:space="0" w:color="auto"/>
              <w:left w:val="single" w:sz="4" w:space="0" w:color="auto"/>
              <w:bottom w:val="single" w:sz="4" w:space="0" w:color="auto"/>
              <w:right w:val="single" w:sz="4" w:space="0" w:color="auto"/>
            </w:tcBorders>
          </w:tcPr>
          <w:p w14:paraId="173EB102" w14:textId="57DDA4AD" w:rsidR="005F4718" w:rsidRPr="00C106B9" w:rsidDel="008D22BA" w:rsidRDefault="005F4718" w:rsidP="009C3129">
            <w:pPr>
              <w:ind w:left="-57" w:firstLine="0"/>
              <w:jc w:val="center"/>
              <w:rPr>
                <w:del w:id="708" w:author="Ramasubramani, Hariharan" w:date="2015-07-17T12:44:00Z"/>
                <w:rFonts w:cstheme="minorHAnsi"/>
                <w:color w:val="000000" w:themeColor="text1"/>
                <w:szCs w:val="18"/>
              </w:rPr>
            </w:pPr>
          </w:p>
        </w:tc>
        <w:tc>
          <w:tcPr>
            <w:tcW w:w="771" w:type="dxa"/>
            <w:tcBorders>
              <w:top w:val="single" w:sz="4" w:space="0" w:color="auto"/>
              <w:left w:val="single" w:sz="4" w:space="0" w:color="auto"/>
              <w:bottom w:val="single" w:sz="4" w:space="0" w:color="auto"/>
              <w:right w:val="single" w:sz="4" w:space="0" w:color="auto"/>
            </w:tcBorders>
          </w:tcPr>
          <w:p w14:paraId="5B195BBD" w14:textId="6D035C08" w:rsidR="005F4718" w:rsidRPr="00C106B9" w:rsidDel="008D22BA" w:rsidRDefault="005F4718" w:rsidP="009C3129">
            <w:pPr>
              <w:ind w:left="-57" w:firstLine="0"/>
              <w:jc w:val="center"/>
              <w:rPr>
                <w:del w:id="709" w:author="Ramasubramani, Hariharan" w:date="2015-07-17T12:44:00Z"/>
                <w:rFonts w:cstheme="minorHAnsi"/>
                <w:color w:val="000000" w:themeColor="text1"/>
              </w:rPr>
            </w:pPr>
          </w:p>
        </w:tc>
        <w:tc>
          <w:tcPr>
            <w:tcW w:w="1260" w:type="dxa"/>
            <w:tcBorders>
              <w:top w:val="single" w:sz="4" w:space="0" w:color="auto"/>
              <w:left w:val="single" w:sz="4" w:space="0" w:color="auto"/>
              <w:bottom w:val="single" w:sz="4" w:space="0" w:color="auto"/>
              <w:right w:val="single" w:sz="4" w:space="0" w:color="auto"/>
            </w:tcBorders>
          </w:tcPr>
          <w:p w14:paraId="76E13C78" w14:textId="34EEA148" w:rsidR="005F4718" w:rsidRPr="00C106B9" w:rsidDel="008D22BA" w:rsidRDefault="005F4718" w:rsidP="009C3129">
            <w:pPr>
              <w:ind w:left="-57" w:firstLine="0"/>
              <w:jc w:val="center"/>
              <w:rPr>
                <w:del w:id="710" w:author="Ramasubramani, Hariharan" w:date="2015-07-17T12:44:00Z"/>
                <w:rFonts w:cstheme="minorHAnsi"/>
                <w:color w:val="000000" w:themeColor="text1"/>
              </w:rPr>
            </w:pPr>
          </w:p>
        </w:tc>
        <w:tc>
          <w:tcPr>
            <w:tcW w:w="712" w:type="dxa"/>
            <w:tcBorders>
              <w:top w:val="single" w:sz="4" w:space="0" w:color="auto"/>
              <w:left w:val="single" w:sz="4" w:space="0" w:color="auto"/>
              <w:bottom w:val="single" w:sz="4" w:space="0" w:color="auto"/>
              <w:right w:val="single" w:sz="4" w:space="0" w:color="auto"/>
            </w:tcBorders>
          </w:tcPr>
          <w:p w14:paraId="39D9CD7E" w14:textId="41AE2318" w:rsidR="005F4718" w:rsidRPr="00C106B9" w:rsidDel="008D22BA" w:rsidRDefault="005F4718" w:rsidP="009C3129">
            <w:pPr>
              <w:ind w:left="-57" w:firstLine="0"/>
              <w:jc w:val="center"/>
              <w:rPr>
                <w:del w:id="711" w:author="Ramasubramani, Hariharan" w:date="2015-07-17T12:44:00Z"/>
                <w:rFonts w:cstheme="minorHAnsi"/>
                <w:color w:val="000000" w:themeColor="text1"/>
              </w:rPr>
            </w:pPr>
          </w:p>
        </w:tc>
        <w:tc>
          <w:tcPr>
            <w:tcW w:w="2354" w:type="dxa"/>
            <w:tcBorders>
              <w:top w:val="single" w:sz="4" w:space="0" w:color="auto"/>
              <w:left w:val="single" w:sz="4" w:space="0" w:color="auto"/>
              <w:bottom w:val="single" w:sz="4" w:space="0" w:color="auto"/>
              <w:right w:val="single" w:sz="4" w:space="0" w:color="auto"/>
            </w:tcBorders>
          </w:tcPr>
          <w:p w14:paraId="73AD2506" w14:textId="508524B0" w:rsidR="005F4718" w:rsidRPr="00C106B9" w:rsidDel="008D22BA" w:rsidRDefault="005F4718" w:rsidP="009C3129">
            <w:pPr>
              <w:ind w:left="-57" w:firstLine="0"/>
              <w:jc w:val="center"/>
              <w:rPr>
                <w:del w:id="712" w:author="Ramasubramani, Hariharan" w:date="2015-07-17T12:44:00Z"/>
                <w:rFonts w:cstheme="minorHAnsi"/>
                <w:color w:val="000000" w:themeColor="text1"/>
              </w:rPr>
            </w:pPr>
          </w:p>
        </w:tc>
        <w:tc>
          <w:tcPr>
            <w:tcW w:w="1140" w:type="dxa"/>
            <w:tcBorders>
              <w:top w:val="single" w:sz="4" w:space="0" w:color="auto"/>
              <w:left w:val="single" w:sz="4" w:space="0" w:color="auto"/>
              <w:bottom w:val="single" w:sz="4" w:space="0" w:color="auto"/>
              <w:right w:val="single" w:sz="4" w:space="0" w:color="auto"/>
            </w:tcBorders>
          </w:tcPr>
          <w:p w14:paraId="5472579B" w14:textId="1EDD4D08" w:rsidR="005F4718" w:rsidRPr="00C106B9" w:rsidDel="008D22BA" w:rsidRDefault="005F4718" w:rsidP="009C3129">
            <w:pPr>
              <w:ind w:left="-57" w:firstLine="0"/>
              <w:jc w:val="center"/>
              <w:rPr>
                <w:del w:id="713" w:author="Ramasubramani, Hariharan" w:date="2015-07-17T12:44:00Z"/>
                <w:rFonts w:cstheme="minorHAnsi"/>
                <w:color w:val="000000" w:themeColor="text1"/>
              </w:rPr>
            </w:pPr>
          </w:p>
        </w:tc>
      </w:tr>
      <w:tr w:rsidR="005F4718" w:rsidRPr="00C106B9" w:rsidDel="008D22BA" w14:paraId="093AAD68" w14:textId="29D7081B" w:rsidTr="008C172F">
        <w:trPr>
          <w:cantSplit/>
          <w:trHeight w:val="314"/>
          <w:jc w:val="center"/>
          <w:del w:id="714" w:author="Ramasubramani, Hariharan" w:date="2015-07-17T12:44:00Z"/>
        </w:trPr>
        <w:tc>
          <w:tcPr>
            <w:tcW w:w="990" w:type="dxa"/>
            <w:tcBorders>
              <w:top w:val="single" w:sz="4" w:space="0" w:color="auto"/>
              <w:left w:val="single" w:sz="4" w:space="0" w:color="auto"/>
              <w:bottom w:val="single" w:sz="4" w:space="0" w:color="auto"/>
              <w:right w:val="single" w:sz="4" w:space="0" w:color="auto"/>
            </w:tcBorders>
          </w:tcPr>
          <w:p w14:paraId="7515803B" w14:textId="0FBB6637" w:rsidR="005F4718" w:rsidRPr="00C106B9" w:rsidDel="008D22BA" w:rsidRDefault="005F4718" w:rsidP="009C3129">
            <w:pPr>
              <w:pStyle w:val="ListParagraph"/>
              <w:numPr>
                <w:ilvl w:val="3"/>
                <w:numId w:val="10"/>
              </w:numPr>
              <w:overflowPunct w:val="0"/>
              <w:autoSpaceDE w:val="0"/>
              <w:autoSpaceDN w:val="0"/>
              <w:spacing w:after="60"/>
              <w:ind w:left="34" w:firstLine="0"/>
              <w:textAlignment w:val="baseline"/>
              <w:rPr>
                <w:del w:id="715" w:author="Ramasubramani, Hariharan" w:date="2015-07-17T12:44:00Z"/>
                <w:rFonts w:cstheme="minorHAnsi"/>
                <w:color w:val="000000" w:themeColor="text1"/>
              </w:rPr>
            </w:pPr>
          </w:p>
        </w:tc>
        <w:tc>
          <w:tcPr>
            <w:tcW w:w="1960" w:type="dxa"/>
            <w:tcBorders>
              <w:top w:val="single" w:sz="4" w:space="0" w:color="auto"/>
              <w:left w:val="single" w:sz="4" w:space="0" w:color="auto"/>
              <w:bottom w:val="single" w:sz="4" w:space="0" w:color="auto"/>
              <w:right w:val="single" w:sz="4" w:space="0" w:color="auto"/>
            </w:tcBorders>
          </w:tcPr>
          <w:p w14:paraId="54E544E7" w14:textId="5F637579" w:rsidR="005F4718" w:rsidRPr="00C106B9" w:rsidDel="008D22BA" w:rsidRDefault="005F4718" w:rsidP="009C3129">
            <w:pPr>
              <w:ind w:left="-18" w:firstLine="0"/>
              <w:rPr>
                <w:del w:id="716" w:author="Ramasubramani, Hariharan" w:date="2015-07-17T12:44:00Z"/>
                <w:rFonts w:cstheme="minorHAnsi"/>
                <w:color w:val="000000" w:themeColor="text1"/>
              </w:rPr>
            </w:pPr>
            <w:del w:id="717" w:author="Ramasubramani, Hariharan" w:date="2015-07-17T12:44:00Z">
              <w:r w:rsidDel="008D22BA">
                <w:rPr>
                  <w:rFonts w:cstheme="minorHAnsi"/>
                  <w:color w:val="000000" w:themeColor="text1"/>
                </w:rPr>
                <w:delText xml:space="preserve"> Requirement Removed (V3)</w:delText>
              </w:r>
            </w:del>
          </w:p>
        </w:tc>
        <w:tc>
          <w:tcPr>
            <w:tcW w:w="906" w:type="dxa"/>
            <w:tcBorders>
              <w:top w:val="single" w:sz="4" w:space="0" w:color="auto"/>
              <w:left w:val="single" w:sz="4" w:space="0" w:color="auto"/>
              <w:bottom w:val="single" w:sz="4" w:space="0" w:color="auto"/>
              <w:right w:val="single" w:sz="4" w:space="0" w:color="auto"/>
            </w:tcBorders>
          </w:tcPr>
          <w:p w14:paraId="7A913A4A" w14:textId="059E7D2D" w:rsidR="005F4718" w:rsidRPr="00C106B9" w:rsidDel="008D22BA" w:rsidRDefault="005F4718" w:rsidP="009C3129">
            <w:pPr>
              <w:ind w:left="-2" w:firstLine="0"/>
              <w:rPr>
                <w:del w:id="718" w:author="Ramasubramani, Hariharan" w:date="2015-07-17T12:44:00Z"/>
                <w:rFonts w:cstheme="minorHAnsi"/>
                <w:color w:val="000000" w:themeColor="text1"/>
              </w:rPr>
            </w:pPr>
          </w:p>
        </w:tc>
        <w:tc>
          <w:tcPr>
            <w:tcW w:w="939" w:type="dxa"/>
            <w:tcBorders>
              <w:top w:val="single" w:sz="4" w:space="0" w:color="auto"/>
              <w:left w:val="single" w:sz="4" w:space="0" w:color="auto"/>
              <w:bottom w:val="single" w:sz="4" w:space="0" w:color="auto"/>
              <w:right w:val="single" w:sz="4" w:space="0" w:color="auto"/>
            </w:tcBorders>
          </w:tcPr>
          <w:p w14:paraId="30762A0F" w14:textId="2C34CF23" w:rsidR="005F4718" w:rsidRPr="00C106B9" w:rsidDel="008D22BA" w:rsidRDefault="005F4718" w:rsidP="009C3129">
            <w:pPr>
              <w:ind w:left="-57" w:firstLine="0"/>
              <w:jc w:val="center"/>
              <w:rPr>
                <w:del w:id="719" w:author="Ramasubramani, Hariharan" w:date="2015-07-17T12:44:00Z"/>
                <w:rFonts w:cstheme="minorHAnsi"/>
                <w:color w:val="000000" w:themeColor="text1"/>
              </w:rPr>
            </w:pPr>
          </w:p>
        </w:tc>
        <w:tc>
          <w:tcPr>
            <w:tcW w:w="771" w:type="dxa"/>
            <w:tcBorders>
              <w:top w:val="single" w:sz="4" w:space="0" w:color="auto"/>
              <w:left w:val="single" w:sz="4" w:space="0" w:color="auto"/>
              <w:bottom w:val="single" w:sz="4" w:space="0" w:color="auto"/>
              <w:right w:val="single" w:sz="4" w:space="0" w:color="auto"/>
            </w:tcBorders>
          </w:tcPr>
          <w:p w14:paraId="403860FC" w14:textId="00FB3681" w:rsidR="005F4718" w:rsidRPr="00C106B9" w:rsidDel="008D22BA" w:rsidRDefault="005F4718" w:rsidP="009C3129">
            <w:pPr>
              <w:ind w:left="-57" w:firstLine="0"/>
              <w:jc w:val="center"/>
              <w:rPr>
                <w:del w:id="720" w:author="Ramasubramani, Hariharan" w:date="2015-07-17T12:44:00Z"/>
                <w:rFonts w:cstheme="minorHAnsi"/>
                <w:color w:val="000000" w:themeColor="text1"/>
              </w:rPr>
            </w:pPr>
          </w:p>
        </w:tc>
        <w:tc>
          <w:tcPr>
            <w:tcW w:w="1260" w:type="dxa"/>
            <w:tcBorders>
              <w:top w:val="single" w:sz="4" w:space="0" w:color="auto"/>
              <w:left w:val="single" w:sz="4" w:space="0" w:color="auto"/>
              <w:bottom w:val="single" w:sz="4" w:space="0" w:color="auto"/>
              <w:right w:val="single" w:sz="4" w:space="0" w:color="auto"/>
            </w:tcBorders>
          </w:tcPr>
          <w:p w14:paraId="4DED6DBA" w14:textId="40669C99" w:rsidR="005F4718" w:rsidRPr="00C106B9" w:rsidDel="008D22BA" w:rsidRDefault="005F4718" w:rsidP="009C3129">
            <w:pPr>
              <w:ind w:left="-57" w:firstLine="0"/>
              <w:jc w:val="center"/>
              <w:rPr>
                <w:del w:id="721" w:author="Ramasubramani, Hariharan" w:date="2015-07-17T12:44:00Z"/>
                <w:rFonts w:cstheme="minorHAnsi"/>
                <w:color w:val="000000" w:themeColor="text1"/>
              </w:rPr>
            </w:pPr>
          </w:p>
        </w:tc>
        <w:tc>
          <w:tcPr>
            <w:tcW w:w="712" w:type="dxa"/>
            <w:tcBorders>
              <w:top w:val="single" w:sz="4" w:space="0" w:color="auto"/>
              <w:left w:val="single" w:sz="4" w:space="0" w:color="auto"/>
              <w:bottom w:val="single" w:sz="4" w:space="0" w:color="auto"/>
              <w:right w:val="single" w:sz="4" w:space="0" w:color="auto"/>
            </w:tcBorders>
          </w:tcPr>
          <w:p w14:paraId="28974BAB" w14:textId="3B927A17" w:rsidR="005F4718" w:rsidRPr="00C106B9" w:rsidDel="008D22BA" w:rsidRDefault="005F4718" w:rsidP="009C3129">
            <w:pPr>
              <w:ind w:left="-57" w:firstLine="0"/>
              <w:jc w:val="center"/>
              <w:rPr>
                <w:del w:id="722" w:author="Ramasubramani, Hariharan" w:date="2015-07-17T12:44:00Z"/>
                <w:rFonts w:cstheme="minorHAnsi"/>
                <w:color w:val="000000" w:themeColor="text1"/>
              </w:rPr>
            </w:pPr>
          </w:p>
        </w:tc>
        <w:tc>
          <w:tcPr>
            <w:tcW w:w="2354" w:type="dxa"/>
            <w:tcBorders>
              <w:top w:val="single" w:sz="4" w:space="0" w:color="auto"/>
              <w:left w:val="single" w:sz="4" w:space="0" w:color="auto"/>
              <w:bottom w:val="single" w:sz="4" w:space="0" w:color="auto"/>
              <w:right w:val="single" w:sz="4" w:space="0" w:color="auto"/>
            </w:tcBorders>
          </w:tcPr>
          <w:p w14:paraId="4F3EA375" w14:textId="7D62A7DB" w:rsidR="005F4718" w:rsidRPr="00C106B9" w:rsidDel="008D22BA" w:rsidRDefault="005F4718" w:rsidP="009C3129">
            <w:pPr>
              <w:ind w:left="-57" w:firstLine="0"/>
              <w:jc w:val="center"/>
              <w:rPr>
                <w:del w:id="723" w:author="Ramasubramani, Hariharan" w:date="2015-07-17T12:44:00Z"/>
                <w:rFonts w:cstheme="minorHAnsi"/>
                <w:color w:val="000000" w:themeColor="text1"/>
              </w:rPr>
            </w:pPr>
          </w:p>
        </w:tc>
        <w:tc>
          <w:tcPr>
            <w:tcW w:w="1140" w:type="dxa"/>
            <w:tcBorders>
              <w:top w:val="single" w:sz="4" w:space="0" w:color="auto"/>
              <w:left w:val="single" w:sz="4" w:space="0" w:color="auto"/>
              <w:bottom w:val="single" w:sz="4" w:space="0" w:color="auto"/>
              <w:right w:val="single" w:sz="4" w:space="0" w:color="auto"/>
            </w:tcBorders>
          </w:tcPr>
          <w:p w14:paraId="31118C28" w14:textId="4CCE8527" w:rsidR="005F4718" w:rsidRPr="00C106B9" w:rsidDel="008D22BA" w:rsidRDefault="005F4718" w:rsidP="009C3129">
            <w:pPr>
              <w:ind w:left="-57" w:firstLine="0"/>
              <w:jc w:val="center"/>
              <w:rPr>
                <w:del w:id="724" w:author="Ramasubramani, Hariharan" w:date="2015-07-17T12:44:00Z"/>
                <w:rFonts w:cstheme="minorHAnsi"/>
                <w:color w:val="000000" w:themeColor="text1"/>
              </w:rPr>
            </w:pPr>
          </w:p>
        </w:tc>
      </w:tr>
      <w:tr w:rsidR="005F4718" w:rsidRPr="00C106B9" w:rsidDel="008D22BA" w14:paraId="08C50594" w14:textId="6C421DC9" w:rsidTr="008C172F">
        <w:trPr>
          <w:cantSplit/>
          <w:trHeight w:val="314"/>
          <w:jc w:val="center"/>
          <w:del w:id="725" w:author="Ramasubramani, Hariharan" w:date="2015-07-17T12:44:00Z"/>
        </w:trPr>
        <w:tc>
          <w:tcPr>
            <w:tcW w:w="990" w:type="dxa"/>
            <w:tcBorders>
              <w:top w:val="single" w:sz="4" w:space="0" w:color="auto"/>
              <w:left w:val="single" w:sz="4" w:space="0" w:color="auto"/>
              <w:bottom w:val="single" w:sz="4" w:space="0" w:color="auto"/>
              <w:right w:val="single" w:sz="4" w:space="0" w:color="auto"/>
            </w:tcBorders>
          </w:tcPr>
          <w:p w14:paraId="2B1B1E36" w14:textId="395EAC9B" w:rsidR="005F4718" w:rsidRPr="00C106B9" w:rsidDel="008D22BA" w:rsidRDefault="005F4718" w:rsidP="009C3129">
            <w:pPr>
              <w:pStyle w:val="ListParagraph"/>
              <w:numPr>
                <w:ilvl w:val="3"/>
                <w:numId w:val="10"/>
              </w:numPr>
              <w:overflowPunct w:val="0"/>
              <w:autoSpaceDE w:val="0"/>
              <w:autoSpaceDN w:val="0"/>
              <w:spacing w:after="60"/>
              <w:ind w:left="34" w:firstLine="0"/>
              <w:textAlignment w:val="baseline"/>
              <w:rPr>
                <w:del w:id="726" w:author="Ramasubramani, Hariharan" w:date="2015-07-17T12:44:00Z"/>
                <w:rFonts w:cstheme="minorHAnsi"/>
                <w:color w:val="000000" w:themeColor="text1"/>
              </w:rPr>
            </w:pPr>
          </w:p>
        </w:tc>
        <w:tc>
          <w:tcPr>
            <w:tcW w:w="1960" w:type="dxa"/>
            <w:tcBorders>
              <w:top w:val="single" w:sz="4" w:space="0" w:color="auto"/>
              <w:left w:val="single" w:sz="4" w:space="0" w:color="auto"/>
              <w:bottom w:val="single" w:sz="4" w:space="0" w:color="auto"/>
              <w:right w:val="single" w:sz="4" w:space="0" w:color="auto"/>
            </w:tcBorders>
          </w:tcPr>
          <w:p w14:paraId="4A62D6A2" w14:textId="14A5286E" w:rsidR="005F4718" w:rsidRPr="00C106B9" w:rsidDel="008D22BA" w:rsidRDefault="005F4718" w:rsidP="009C3129">
            <w:pPr>
              <w:ind w:left="-18" w:firstLine="0"/>
              <w:rPr>
                <w:del w:id="727" w:author="Ramasubramani, Hariharan" w:date="2015-07-17T12:44:00Z"/>
                <w:rFonts w:cstheme="minorHAnsi"/>
                <w:color w:val="000000" w:themeColor="text1"/>
              </w:rPr>
            </w:pPr>
            <w:del w:id="728" w:author="Ramasubramani, Hariharan" w:date="2015-07-17T12:44:00Z">
              <w:r w:rsidDel="008D22BA">
                <w:rPr>
                  <w:rFonts w:cstheme="minorHAnsi"/>
                  <w:color w:val="000000" w:themeColor="text1"/>
                </w:rPr>
                <w:delText xml:space="preserve"> Requirement Removed (V3)</w:delText>
              </w:r>
            </w:del>
          </w:p>
        </w:tc>
        <w:tc>
          <w:tcPr>
            <w:tcW w:w="906" w:type="dxa"/>
            <w:tcBorders>
              <w:top w:val="single" w:sz="4" w:space="0" w:color="auto"/>
              <w:left w:val="single" w:sz="4" w:space="0" w:color="auto"/>
              <w:bottom w:val="single" w:sz="4" w:space="0" w:color="auto"/>
              <w:right w:val="single" w:sz="4" w:space="0" w:color="auto"/>
            </w:tcBorders>
          </w:tcPr>
          <w:p w14:paraId="4CD0D699" w14:textId="1F0CC66D" w:rsidR="005F4718" w:rsidRPr="00C106B9" w:rsidDel="008D22BA" w:rsidRDefault="005F4718" w:rsidP="009C3129">
            <w:pPr>
              <w:ind w:left="-2" w:firstLine="0"/>
              <w:rPr>
                <w:del w:id="729" w:author="Ramasubramani, Hariharan" w:date="2015-07-17T12:44:00Z"/>
                <w:rFonts w:cstheme="minorHAnsi"/>
                <w:color w:val="000000" w:themeColor="text1"/>
              </w:rPr>
            </w:pPr>
          </w:p>
        </w:tc>
        <w:tc>
          <w:tcPr>
            <w:tcW w:w="939" w:type="dxa"/>
            <w:tcBorders>
              <w:top w:val="single" w:sz="4" w:space="0" w:color="auto"/>
              <w:left w:val="single" w:sz="4" w:space="0" w:color="auto"/>
              <w:bottom w:val="single" w:sz="4" w:space="0" w:color="auto"/>
              <w:right w:val="single" w:sz="4" w:space="0" w:color="auto"/>
            </w:tcBorders>
          </w:tcPr>
          <w:p w14:paraId="02C58BF2" w14:textId="48250926" w:rsidR="005F4718" w:rsidRPr="00C106B9" w:rsidDel="008D22BA" w:rsidRDefault="005F4718" w:rsidP="009C3129">
            <w:pPr>
              <w:ind w:left="-57" w:firstLine="0"/>
              <w:jc w:val="center"/>
              <w:rPr>
                <w:del w:id="730" w:author="Ramasubramani, Hariharan" w:date="2015-07-17T12:44:00Z"/>
                <w:rFonts w:cstheme="minorHAnsi"/>
                <w:color w:val="000000" w:themeColor="text1"/>
              </w:rPr>
            </w:pPr>
          </w:p>
        </w:tc>
        <w:tc>
          <w:tcPr>
            <w:tcW w:w="771" w:type="dxa"/>
            <w:tcBorders>
              <w:top w:val="single" w:sz="4" w:space="0" w:color="auto"/>
              <w:left w:val="single" w:sz="4" w:space="0" w:color="auto"/>
              <w:bottom w:val="single" w:sz="4" w:space="0" w:color="auto"/>
              <w:right w:val="single" w:sz="4" w:space="0" w:color="auto"/>
            </w:tcBorders>
          </w:tcPr>
          <w:p w14:paraId="6F9666A7" w14:textId="4FDCDE5B" w:rsidR="005F4718" w:rsidRPr="00C106B9" w:rsidDel="008D22BA" w:rsidRDefault="005F4718" w:rsidP="009C3129">
            <w:pPr>
              <w:ind w:left="-57" w:firstLine="0"/>
              <w:jc w:val="center"/>
              <w:rPr>
                <w:del w:id="731" w:author="Ramasubramani, Hariharan" w:date="2015-07-17T12:44:00Z"/>
                <w:rFonts w:cstheme="minorHAnsi"/>
                <w:color w:val="000000" w:themeColor="text1"/>
              </w:rPr>
            </w:pPr>
          </w:p>
        </w:tc>
        <w:tc>
          <w:tcPr>
            <w:tcW w:w="1260" w:type="dxa"/>
            <w:tcBorders>
              <w:top w:val="single" w:sz="4" w:space="0" w:color="auto"/>
              <w:left w:val="single" w:sz="4" w:space="0" w:color="auto"/>
              <w:bottom w:val="single" w:sz="4" w:space="0" w:color="auto"/>
              <w:right w:val="single" w:sz="4" w:space="0" w:color="auto"/>
            </w:tcBorders>
          </w:tcPr>
          <w:p w14:paraId="77ED0728" w14:textId="674B23F2" w:rsidR="005F4718" w:rsidRPr="00C106B9" w:rsidDel="008D22BA" w:rsidRDefault="005F4718" w:rsidP="009C3129">
            <w:pPr>
              <w:ind w:left="-57" w:firstLine="0"/>
              <w:jc w:val="center"/>
              <w:rPr>
                <w:del w:id="732" w:author="Ramasubramani, Hariharan" w:date="2015-07-17T12:44:00Z"/>
                <w:rFonts w:cstheme="minorHAnsi"/>
                <w:color w:val="000000" w:themeColor="text1"/>
              </w:rPr>
            </w:pPr>
          </w:p>
        </w:tc>
        <w:tc>
          <w:tcPr>
            <w:tcW w:w="712" w:type="dxa"/>
            <w:tcBorders>
              <w:top w:val="single" w:sz="4" w:space="0" w:color="auto"/>
              <w:left w:val="single" w:sz="4" w:space="0" w:color="auto"/>
              <w:bottom w:val="single" w:sz="4" w:space="0" w:color="auto"/>
              <w:right w:val="single" w:sz="4" w:space="0" w:color="auto"/>
            </w:tcBorders>
          </w:tcPr>
          <w:p w14:paraId="5B388F6D" w14:textId="48AEE16A" w:rsidR="005F4718" w:rsidRPr="00C106B9" w:rsidDel="008D22BA" w:rsidRDefault="005F4718" w:rsidP="009C3129">
            <w:pPr>
              <w:ind w:left="-57" w:firstLine="0"/>
              <w:jc w:val="center"/>
              <w:rPr>
                <w:del w:id="733" w:author="Ramasubramani, Hariharan" w:date="2015-07-17T12:44:00Z"/>
                <w:rFonts w:cstheme="minorHAnsi"/>
                <w:color w:val="000000" w:themeColor="text1"/>
              </w:rPr>
            </w:pPr>
          </w:p>
        </w:tc>
        <w:tc>
          <w:tcPr>
            <w:tcW w:w="2354" w:type="dxa"/>
            <w:tcBorders>
              <w:top w:val="single" w:sz="4" w:space="0" w:color="auto"/>
              <w:left w:val="single" w:sz="4" w:space="0" w:color="auto"/>
              <w:bottom w:val="single" w:sz="4" w:space="0" w:color="auto"/>
              <w:right w:val="single" w:sz="4" w:space="0" w:color="auto"/>
            </w:tcBorders>
          </w:tcPr>
          <w:p w14:paraId="23E33938" w14:textId="780A8BED" w:rsidR="005F4718" w:rsidRPr="00C106B9" w:rsidDel="008D22BA" w:rsidRDefault="005F4718" w:rsidP="009C3129">
            <w:pPr>
              <w:pStyle w:val="ListParagraph"/>
              <w:numPr>
                <w:ilvl w:val="0"/>
                <w:numId w:val="8"/>
              </w:numPr>
              <w:overflowPunct w:val="0"/>
              <w:autoSpaceDE w:val="0"/>
              <w:autoSpaceDN w:val="0"/>
              <w:adjustRightInd w:val="0"/>
              <w:spacing w:after="60"/>
              <w:ind w:firstLine="0"/>
              <w:contextualSpacing w:val="0"/>
              <w:textAlignment w:val="baseline"/>
              <w:rPr>
                <w:del w:id="734" w:author="Ramasubramani, Hariharan" w:date="2015-07-17T12:44:00Z"/>
                <w:rFonts w:cstheme="minorHAnsi"/>
                <w:color w:val="000000" w:themeColor="text1"/>
              </w:rPr>
            </w:pPr>
          </w:p>
        </w:tc>
        <w:tc>
          <w:tcPr>
            <w:tcW w:w="1140" w:type="dxa"/>
            <w:tcBorders>
              <w:top w:val="single" w:sz="4" w:space="0" w:color="auto"/>
              <w:left w:val="single" w:sz="4" w:space="0" w:color="auto"/>
              <w:bottom w:val="single" w:sz="4" w:space="0" w:color="auto"/>
              <w:right w:val="single" w:sz="4" w:space="0" w:color="auto"/>
            </w:tcBorders>
          </w:tcPr>
          <w:p w14:paraId="5F16CD0B" w14:textId="47A6FCEE" w:rsidR="005F4718" w:rsidRPr="00C106B9" w:rsidDel="008D22BA" w:rsidRDefault="005F4718" w:rsidP="009C3129">
            <w:pPr>
              <w:ind w:left="-57" w:firstLine="0"/>
              <w:jc w:val="center"/>
              <w:rPr>
                <w:del w:id="735" w:author="Ramasubramani, Hariharan" w:date="2015-07-17T12:44:00Z"/>
                <w:rFonts w:cstheme="minorHAnsi"/>
                <w:color w:val="000000" w:themeColor="text1"/>
              </w:rPr>
            </w:pPr>
          </w:p>
        </w:tc>
      </w:tr>
    </w:tbl>
    <w:p w14:paraId="0973A56F" w14:textId="4FB1A6CD" w:rsidR="005F4718" w:rsidRPr="00C106B9" w:rsidDel="008D22BA" w:rsidRDefault="005F4718" w:rsidP="009C3129">
      <w:pPr>
        <w:pStyle w:val="ListParagraph"/>
        <w:numPr>
          <w:ilvl w:val="2"/>
          <w:numId w:val="10"/>
        </w:numPr>
        <w:overflowPunct w:val="0"/>
        <w:autoSpaceDE w:val="0"/>
        <w:autoSpaceDN w:val="0"/>
        <w:spacing w:after="60"/>
        <w:ind w:firstLine="0"/>
        <w:textAlignment w:val="baseline"/>
        <w:rPr>
          <w:del w:id="736" w:author="Ramasubramani, Hariharan" w:date="2015-07-17T12:44:00Z"/>
          <w:rFonts w:cstheme="minorHAnsi"/>
          <w:color w:val="000000" w:themeColor="text1"/>
        </w:rPr>
      </w:pPr>
      <w:del w:id="737" w:author="Ramasubramani, Hariharan" w:date="2015-07-17T12:44:00Z">
        <w:r w:rsidDel="008D22BA">
          <w:rPr>
            <w:rFonts w:cstheme="minorHAnsi"/>
            <w:color w:val="000000" w:themeColor="text1"/>
          </w:rPr>
          <w:delText>Requirement Removed</w:delText>
        </w:r>
      </w:del>
    </w:p>
    <w:p w14:paraId="349E3C50" w14:textId="0496DAC4" w:rsidR="005F4718" w:rsidRPr="00C106B9" w:rsidDel="008D22BA" w:rsidRDefault="005F4718" w:rsidP="009C3129">
      <w:pPr>
        <w:pStyle w:val="ListParagraph"/>
        <w:numPr>
          <w:ilvl w:val="2"/>
          <w:numId w:val="10"/>
        </w:numPr>
        <w:overflowPunct w:val="0"/>
        <w:autoSpaceDE w:val="0"/>
        <w:autoSpaceDN w:val="0"/>
        <w:spacing w:after="60"/>
        <w:ind w:firstLine="0"/>
        <w:textAlignment w:val="baseline"/>
        <w:rPr>
          <w:del w:id="738" w:author="Ramasubramani, Hariharan" w:date="2015-07-17T12:44:00Z"/>
          <w:rFonts w:cstheme="minorHAnsi"/>
          <w:color w:val="000000" w:themeColor="text1"/>
        </w:rPr>
      </w:pPr>
      <w:del w:id="739" w:author="Ramasubramani, Hariharan" w:date="2015-07-17T12:44:00Z">
        <w:r w:rsidDel="008D22BA">
          <w:rPr>
            <w:rFonts w:cstheme="minorHAnsi"/>
            <w:color w:val="000000" w:themeColor="text1"/>
          </w:rPr>
          <w:delText>Requirement Removed</w:delText>
        </w:r>
      </w:del>
    </w:p>
    <w:p w14:paraId="357C8A40" w14:textId="5761DA2D" w:rsidR="005F4718" w:rsidRPr="00C106B9" w:rsidDel="008D22BA" w:rsidRDefault="005F4718" w:rsidP="009C3129">
      <w:pPr>
        <w:pStyle w:val="ListParagraph"/>
        <w:numPr>
          <w:ilvl w:val="2"/>
          <w:numId w:val="10"/>
        </w:numPr>
        <w:overflowPunct w:val="0"/>
        <w:autoSpaceDE w:val="0"/>
        <w:autoSpaceDN w:val="0"/>
        <w:spacing w:after="60"/>
        <w:ind w:firstLine="0"/>
        <w:textAlignment w:val="baseline"/>
        <w:rPr>
          <w:del w:id="740" w:author="Ramasubramani, Hariharan" w:date="2015-07-17T12:44:00Z"/>
          <w:rFonts w:cstheme="minorHAnsi"/>
          <w:color w:val="000000" w:themeColor="text1"/>
        </w:rPr>
      </w:pPr>
      <w:del w:id="741" w:author="Ramasubramani, Hariharan" w:date="2015-07-17T12:44:00Z">
        <w:r w:rsidDel="008D22BA">
          <w:rPr>
            <w:rFonts w:cstheme="minorHAnsi"/>
            <w:color w:val="000000" w:themeColor="text1"/>
          </w:rPr>
          <w:delText>Requirement Removed</w:delText>
        </w:r>
      </w:del>
    </w:p>
    <w:p w14:paraId="05D09424" w14:textId="59E460F8" w:rsidR="005F4718" w:rsidRPr="00C106B9" w:rsidDel="008D22BA" w:rsidRDefault="005F4718" w:rsidP="009C3129">
      <w:pPr>
        <w:pStyle w:val="ListParagraph"/>
        <w:numPr>
          <w:ilvl w:val="3"/>
          <w:numId w:val="10"/>
        </w:numPr>
        <w:overflowPunct w:val="0"/>
        <w:autoSpaceDE w:val="0"/>
        <w:autoSpaceDN w:val="0"/>
        <w:spacing w:after="60"/>
        <w:ind w:firstLine="0"/>
        <w:textAlignment w:val="baseline"/>
        <w:rPr>
          <w:del w:id="742" w:author="Ramasubramani, Hariharan" w:date="2015-07-17T12:44:00Z"/>
          <w:rFonts w:cstheme="minorHAnsi"/>
          <w:color w:val="000000" w:themeColor="text1"/>
        </w:rPr>
      </w:pPr>
      <w:del w:id="743" w:author="Ramasubramani, Hariharan" w:date="2015-07-17T12:44:00Z">
        <w:r w:rsidDel="008D22BA">
          <w:rPr>
            <w:rFonts w:cstheme="minorHAnsi"/>
            <w:color w:val="000000" w:themeColor="text1"/>
          </w:rPr>
          <w:delText>Requirement Removed</w:delText>
        </w:r>
      </w:del>
    </w:p>
    <w:p w14:paraId="2DCFE938" w14:textId="3B27B507" w:rsidR="005F4718" w:rsidRPr="00C106B9" w:rsidDel="008D22BA" w:rsidRDefault="005F4718" w:rsidP="009C3129">
      <w:pPr>
        <w:pStyle w:val="ListParagraph"/>
        <w:numPr>
          <w:ilvl w:val="3"/>
          <w:numId w:val="10"/>
        </w:numPr>
        <w:overflowPunct w:val="0"/>
        <w:autoSpaceDE w:val="0"/>
        <w:autoSpaceDN w:val="0"/>
        <w:spacing w:after="60"/>
        <w:ind w:firstLine="0"/>
        <w:textAlignment w:val="baseline"/>
        <w:rPr>
          <w:del w:id="744" w:author="Ramasubramani, Hariharan" w:date="2015-07-17T12:44:00Z"/>
          <w:rFonts w:cstheme="minorHAnsi"/>
          <w:color w:val="000000" w:themeColor="text1"/>
        </w:rPr>
      </w:pPr>
      <w:del w:id="745" w:author="Ramasubramani, Hariharan" w:date="2015-07-17T12:44:00Z">
        <w:r w:rsidDel="008D22BA">
          <w:rPr>
            <w:rFonts w:cstheme="minorHAnsi"/>
            <w:color w:val="000000" w:themeColor="text1"/>
          </w:rPr>
          <w:delText>Requirement Removed</w:delText>
        </w:r>
      </w:del>
    </w:p>
    <w:p w14:paraId="1C32CF67" w14:textId="4B59C073" w:rsidR="005F4718" w:rsidRPr="00C106B9" w:rsidDel="008D22BA" w:rsidRDefault="005F4718" w:rsidP="009C3129">
      <w:pPr>
        <w:pStyle w:val="ListParagraph"/>
        <w:numPr>
          <w:ilvl w:val="3"/>
          <w:numId w:val="10"/>
        </w:numPr>
        <w:overflowPunct w:val="0"/>
        <w:autoSpaceDE w:val="0"/>
        <w:autoSpaceDN w:val="0"/>
        <w:spacing w:after="60"/>
        <w:ind w:firstLine="0"/>
        <w:textAlignment w:val="baseline"/>
        <w:rPr>
          <w:del w:id="746" w:author="Ramasubramani, Hariharan" w:date="2015-07-17T12:44:00Z"/>
          <w:rFonts w:cstheme="minorHAnsi"/>
          <w:color w:val="000000" w:themeColor="text1"/>
        </w:rPr>
      </w:pPr>
      <w:del w:id="747" w:author="Ramasubramani, Hariharan" w:date="2015-07-17T12:44:00Z">
        <w:r w:rsidDel="008D22BA">
          <w:rPr>
            <w:rFonts w:cstheme="minorHAnsi"/>
            <w:color w:val="000000" w:themeColor="text1"/>
          </w:rPr>
          <w:delText>Requirement Removed</w:delText>
        </w:r>
      </w:del>
    </w:p>
    <w:p w14:paraId="644B75E3" w14:textId="77777777" w:rsidR="005F4718" w:rsidRPr="00C106B9" w:rsidRDefault="005F4718" w:rsidP="009C3129">
      <w:pPr>
        <w:pStyle w:val="ListParagraph"/>
        <w:spacing w:after="60"/>
        <w:ind w:left="619" w:firstLine="0"/>
        <w:rPr>
          <w:rFonts w:cstheme="minorHAnsi"/>
          <w:color w:val="000000" w:themeColor="text1"/>
        </w:rPr>
      </w:pPr>
    </w:p>
    <w:p w14:paraId="3DF66CA4" w14:textId="77777777" w:rsidR="005F4718" w:rsidRPr="00C106B9" w:rsidRDefault="005F4718" w:rsidP="009C3129">
      <w:pPr>
        <w:pStyle w:val="ListParagraph"/>
        <w:numPr>
          <w:ilvl w:val="1"/>
          <w:numId w:val="10"/>
        </w:numPr>
        <w:overflowPunct w:val="0"/>
        <w:autoSpaceDE w:val="0"/>
        <w:autoSpaceDN w:val="0"/>
        <w:spacing w:after="60"/>
        <w:ind w:firstLine="0"/>
        <w:textAlignment w:val="baseline"/>
        <w:rPr>
          <w:rFonts w:cstheme="minorHAnsi"/>
          <w:color w:val="000000" w:themeColor="text1"/>
        </w:rPr>
      </w:pPr>
      <w:r w:rsidRPr="00C106B9">
        <w:rPr>
          <w:rFonts w:cstheme="minorHAnsi"/>
          <w:color w:val="000000" w:themeColor="text1"/>
        </w:rPr>
        <w:t>The system shall capture the following information when a Comment is entered</w:t>
      </w:r>
      <w:r>
        <w:rPr>
          <w:rFonts w:cstheme="minorHAnsi"/>
          <w:color w:val="000000" w:themeColor="text1"/>
        </w:rPr>
        <w:t>:</w:t>
      </w:r>
    </w:p>
    <w:tbl>
      <w:tblPr>
        <w:tblStyle w:val="TableGrid"/>
        <w:tblW w:w="7532" w:type="dxa"/>
        <w:jc w:val="center"/>
        <w:tblLayout w:type="fixed"/>
        <w:tblLook w:val="04A0" w:firstRow="1" w:lastRow="0" w:firstColumn="1" w:lastColumn="0" w:noHBand="0" w:noVBand="1"/>
        <w:tblPrChange w:id="748" w:author="Ramasubramani, Hariharan" w:date="2015-07-17T17:52:00Z">
          <w:tblPr>
            <w:tblStyle w:val="TableGrid"/>
            <w:tblW w:w="9213" w:type="dxa"/>
            <w:jc w:val="center"/>
            <w:tblLayout w:type="fixed"/>
            <w:tblLook w:val="04A0" w:firstRow="1" w:lastRow="0" w:firstColumn="1" w:lastColumn="0" w:noHBand="0" w:noVBand="1"/>
          </w:tblPr>
        </w:tblPrChange>
      </w:tblPr>
      <w:tblGrid>
        <w:gridCol w:w="1603"/>
        <w:gridCol w:w="939"/>
        <w:gridCol w:w="771"/>
        <w:gridCol w:w="1202"/>
        <w:gridCol w:w="712"/>
        <w:gridCol w:w="2305"/>
        <w:tblGridChange w:id="749">
          <w:tblGrid>
            <w:gridCol w:w="1603"/>
            <w:gridCol w:w="939"/>
            <w:gridCol w:w="771"/>
            <w:gridCol w:w="1202"/>
            <w:gridCol w:w="712"/>
            <w:gridCol w:w="2305"/>
          </w:tblGrid>
        </w:tblGridChange>
      </w:tblGrid>
      <w:tr w:rsidR="00AD5952" w:rsidRPr="00C106B9" w14:paraId="3422AE63" w14:textId="77777777" w:rsidTr="00AD5952">
        <w:trPr>
          <w:cantSplit/>
          <w:trHeight w:val="152"/>
          <w:tblHeader/>
          <w:jc w:val="center"/>
          <w:trPrChange w:id="750" w:author="Ramasubramani, Hariharan" w:date="2015-07-17T17:52:00Z">
            <w:trPr>
              <w:cantSplit/>
              <w:trHeight w:val="152"/>
              <w:tblHeader/>
              <w:jc w:val="center"/>
            </w:trPr>
          </w:trPrChange>
        </w:trPr>
        <w:tc>
          <w:tcPr>
            <w:tcW w:w="160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Change w:id="751" w:author="Ramasubramani, Hariharan" w:date="2015-07-17T17:52:00Z">
              <w:tcPr>
                <w:tcW w:w="160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tcPrChange>
          </w:tcPr>
          <w:p w14:paraId="4B1C4C7E" w14:textId="77777777" w:rsidR="00AD5952" w:rsidRPr="00C106B9" w:rsidRDefault="00AD5952" w:rsidP="009C3129">
            <w:pPr>
              <w:spacing w:before="60"/>
              <w:ind w:left="-18" w:right="-75" w:firstLine="0"/>
              <w:rPr>
                <w:rFonts w:cstheme="minorHAnsi"/>
                <w:b/>
                <w:color w:val="000000" w:themeColor="text1"/>
                <w:sz w:val="20"/>
              </w:rPr>
            </w:pPr>
            <w:r w:rsidRPr="00C106B9">
              <w:rPr>
                <w:rFonts w:cstheme="minorHAnsi"/>
                <w:b/>
                <w:color w:val="000000" w:themeColor="text1"/>
                <w:sz w:val="20"/>
              </w:rPr>
              <w:t>Data Element</w:t>
            </w:r>
          </w:p>
        </w:tc>
        <w:tc>
          <w:tcPr>
            <w:tcW w:w="939"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Change w:id="752" w:author="Ramasubramani, Hariharan" w:date="2015-07-17T17:52:00Z">
              <w:tcPr>
                <w:tcW w:w="939"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tcPrChange>
          </w:tcPr>
          <w:p w14:paraId="3D2B4EEC" w14:textId="77777777" w:rsidR="00AD5952" w:rsidRPr="00C106B9" w:rsidRDefault="00AD5952" w:rsidP="009C3129">
            <w:pPr>
              <w:spacing w:before="60"/>
              <w:ind w:left="-69" w:right="-69" w:firstLine="0"/>
              <w:jc w:val="center"/>
              <w:rPr>
                <w:rFonts w:cstheme="minorHAnsi"/>
                <w:b/>
                <w:color w:val="000000" w:themeColor="text1"/>
                <w:sz w:val="20"/>
              </w:rPr>
            </w:pPr>
            <w:r w:rsidRPr="00C106B9">
              <w:rPr>
                <w:rFonts w:cstheme="minorHAnsi"/>
                <w:b/>
                <w:color w:val="000000" w:themeColor="text1"/>
                <w:sz w:val="20"/>
              </w:rPr>
              <w:t>Required</w:t>
            </w:r>
          </w:p>
        </w:tc>
        <w:tc>
          <w:tcPr>
            <w:tcW w:w="771"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Change w:id="753" w:author="Ramasubramani, Hariharan" w:date="2015-07-17T17:52:00Z">
              <w:tcPr>
                <w:tcW w:w="771"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tcPrChange>
          </w:tcPr>
          <w:p w14:paraId="417F8E19" w14:textId="77777777" w:rsidR="00AD5952" w:rsidRPr="00C106B9" w:rsidRDefault="00AD5952" w:rsidP="009C3129">
            <w:pPr>
              <w:spacing w:before="60"/>
              <w:ind w:left="-57" w:right="-127" w:firstLine="0"/>
              <w:jc w:val="center"/>
              <w:rPr>
                <w:rFonts w:cstheme="minorHAnsi"/>
                <w:b/>
                <w:color w:val="000000" w:themeColor="text1"/>
                <w:sz w:val="20"/>
              </w:rPr>
            </w:pPr>
            <w:r w:rsidRPr="00C106B9">
              <w:rPr>
                <w:rFonts w:cstheme="minorHAnsi"/>
                <w:b/>
                <w:color w:val="000000" w:themeColor="text1"/>
                <w:sz w:val="20"/>
              </w:rPr>
              <w:t xml:space="preserve">Editable </w:t>
            </w:r>
          </w:p>
        </w:tc>
        <w:tc>
          <w:tcPr>
            <w:tcW w:w="120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Change w:id="754" w:author="Ramasubramani, Hariharan" w:date="2015-07-17T17:52:00Z">
              <w:tcPr>
                <w:tcW w:w="120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tcPrChange>
          </w:tcPr>
          <w:p w14:paraId="557B312B" w14:textId="77777777" w:rsidR="00AD5952" w:rsidRPr="00C106B9" w:rsidRDefault="00AD5952" w:rsidP="009C3129">
            <w:pPr>
              <w:spacing w:before="60"/>
              <w:ind w:left="-57" w:right="-88" w:firstLine="0"/>
              <w:jc w:val="center"/>
              <w:rPr>
                <w:rFonts w:cstheme="minorHAnsi"/>
                <w:b/>
                <w:color w:val="000000" w:themeColor="text1"/>
                <w:sz w:val="20"/>
              </w:rPr>
            </w:pPr>
            <w:r w:rsidRPr="00C106B9">
              <w:rPr>
                <w:rFonts w:cstheme="minorHAnsi"/>
                <w:b/>
                <w:color w:val="000000" w:themeColor="text1"/>
                <w:sz w:val="20"/>
              </w:rPr>
              <w:t>Field Type</w:t>
            </w:r>
          </w:p>
        </w:tc>
        <w:tc>
          <w:tcPr>
            <w:tcW w:w="71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Change w:id="755" w:author="Ramasubramani, Hariharan" w:date="2015-07-17T17:52:00Z">
              <w:tcPr>
                <w:tcW w:w="71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tcPrChange>
          </w:tcPr>
          <w:p w14:paraId="721A2186" w14:textId="77777777" w:rsidR="00AD5952" w:rsidRPr="00C106B9" w:rsidRDefault="00AD5952" w:rsidP="009C3129">
            <w:pPr>
              <w:spacing w:before="60"/>
              <w:ind w:left="-57" w:right="-86" w:firstLine="0"/>
              <w:jc w:val="center"/>
              <w:rPr>
                <w:rFonts w:cstheme="minorHAnsi"/>
                <w:b/>
                <w:color w:val="000000" w:themeColor="text1"/>
                <w:sz w:val="20"/>
              </w:rPr>
            </w:pPr>
            <w:r w:rsidRPr="00C106B9">
              <w:rPr>
                <w:rFonts w:cstheme="minorHAnsi"/>
                <w:b/>
                <w:color w:val="000000" w:themeColor="text1"/>
                <w:sz w:val="20"/>
              </w:rPr>
              <w:t>Length</w:t>
            </w:r>
          </w:p>
        </w:tc>
        <w:tc>
          <w:tcPr>
            <w:tcW w:w="2305"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Change w:id="756" w:author="Ramasubramani, Hariharan" w:date="2015-07-17T17:52:00Z">
              <w:tcPr>
                <w:tcW w:w="2305"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tcPrChange>
          </w:tcPr>
          <w:p w14:paraId="6F8508E3" w14:textId="77777777" w:rsidR="00AD5952" w:rsidRPr="00C106B9" w:rsidRDefault="00AD5952" w:rsidP="009C3129">
            <w:pPr>
              <w:spacing w:before="60"/>
              <w:ind w:left="-57" w:firstLine="0"/>
              <w:jc w:val="center"/>
              <w:rPr>
                <w:rFonts w:cstheme="minorHAnsi"/>
                <w:b/>
                <w:color w:val="000000" w:themeColor="text1"/>
                <w:sz w:val="20"/>
              </w:rPr>
            </w:pPr>
            <w:r w:rsidRPr="00C106B9">
              <w:rPr>
                <w:rFonts w:cstheme="minorHAnsi"/>
                <w:b/>
                <w:color w:val="000000" w:themeColor="text1"/>
                <w:sz w:val="20"/>
              </w:rPr>
              <w:t>Format/</w:t>
            </w:r>
            <w:r w:rsidRPr="00C106B9" w:rsidDel="002F754B">
              <w:rPr>
                <w:rFonts w:cstheme="minorHAnsi"/>
                <w:b/>
                <w:color w:val="000000" w:themeColor="text1"/>
                <w:sz w:val="20"/>
              </w:rPr>
              <w:t xml:space="preserve"> </w:t>
            </w:r>
            <w:r>
              <w:rPr>
                <w:rFonts w:cstheme="minorHAnsi"/>
                <w:b/>
                <w:color w:val="000000" w:themeColor="text1"/>
                <w:sz w:val="20"/>
              </w:rPr>
              <w:t>Values</w:t>
            </w:r>
          </w:p>
        </w:tc>
      </w:tr>
      <w:tr w:rsidR="00AD5952" w:rsidRPr="00C106B9" w14:paraId="6B35702B" w14:textId="77777777" w:rsidTr="00AD5952">
        <w:trPr>
          <w:cantSplit/>
          <w:trHeight w:val="314"/>
          <w:jc w:val="center"/>
          <w:trPrChange w:id="757" w:author="Ramasubramani, Hariharan" w:date="2015-07-17T17:52:00Z">
            <w:trPr>
              <w:cantSplit/>
              <w:trHeight w:val="314"/>
              <w:jc w:val="center"/>
            </w:trPr>
          </w:trPrChange>
        </w:trPr>
        <w:tc>
          <w:tcPr>
            <w:tcW w:w="1603" w:type="dxa"/>
            <w:tcBorders>
              <w:top w:val="single" w:sz="4" w:space="0" w:color="auto"/>
              <w:left w:val="single" w:sz="4" w:space="0" w:color="auto"/>
              <w:bottom w:val="single" w:sz="4" w:space="0" w:color="auto"/>
              <w:right w:val="single" w:sz="4" w:space="0" w:color="auto"/>
            </w:tcBorders>
            <w:tcPrChange w:id="758" w:author="Ramasubramani, Hariharan" w:date="2015-07-17T17:52:00Z">
              <w:tcPr>
                <w:tcW w:w="1603" w:type="dxa"/>
                <w:tcBorders>
                  <w:top w:val="single" w:sz="4" w:space="0" w:color="auto"/>
                  <w:left w:val="single" w:sz="4" w:space="0" w:color="auto"/>
                  <w:bottom w:val="single" w:sz="4" w:space="0" w:color="auto"/>
                  <w:right w:val="single" w:sz="4" w:space="0" w:color="auto"/>
                </w:tcBorders>
              </w:tcPr>
            </w:tcPrChange>
          </w:tcPr>
          <w:p w14:paraId="69979C04" w14:textId="3E3C8D7C" w:rsidR="00AD5952" w:rsidRPr="00C106B9" w:rsidRDefault="00AD5952" w:rsidP="009C3129">
            <w:pPr>
              <w:ind w:firstLine="0"/>
              <w:rPr>
                <w:rFonts w:cstheme="minorHAnsi"/>
                <w:color w:val="000000" w:themeColor="text1"/>
              </w:rPr>
            </w:pPr>
            <w:r w:rsidRPr="00C106B9">
              <w:rPr>
                <w:rFonts w:cstheme="minorHAnsi"/>
                <w:color w:val="000000" w:themeColor="text1"/>
              </w:rPr>
              <w:t>Created Date</w:t>
            </w:r>
          </w:p>
        </w:tc>
        <w:tc>
          <w:tcPr>
            <w:tcW w:w="939" w:type="dxa"/>
            <w:tcBorders>
              <w:top w:val="single" w:sz="4" w:space="0" w:color="auto"/>
              <w:left w:val="single" w:sz="4" w:space="0" w:color="auto"/>
              <w:bottom w:val="single" w:sz="4" w:space="0" w:color="auto"/>
              <w:right w:val="single" w:sz="4" w:space="0" w:color="auto"/>
            </w:tcBorders>
            <w:tcPrChange w:id="759" w:author="Ramasubramani, Hariharan" w:date="2015-07-17T17:52:00Z">
              <w:tcPr>
                <w:tcW w:w="939" w:type="dxa"/>
                <w:tcBorders>
                  <w:top w:val="single" w:sz="4" w:space="0" w:color="auto"/>
                  <w:left w:val="single" w:sz="4" w:space="0" w:color="auto"/>
                  <w:bottom w:val="single" w:sz="4" w:space="0" w:color="auto"/>
                  <w:right w:val="single" w:sz="4" w:space="0" w:color="auto"/>
                </w:tcBorders>
              </w:tcPr>
            </w:tcPrChange>
          </w:tcPr>
          <w:p w14:paraId="2E106F0F" w14:textId="77777777" w:rsidR="00AD5952" w:rsidRPr="00C106B9" w:rsidRDefault="00AD5952" w:rsidP="009C3129">
            <w:pPr>
              <w:ind w:left="-57" w:firstLine="0"/>
              <w:jc w:val="center"/>
              <w:rPr>
                <w:rFonts w:cstheme="minorHAnsi"/>
                <w:color w:val="000000" w:themeColor="text1"/>
              </w:rPr>
            </w:pPr>
            <w:r w:rsidRPr="00C106B9">
              <w:rPr>
                <w:rFonts w:cstheme="minorHAnsi"/>
                <w:color w:val="000000" w:themeColor="text1"/>
              </w:rPr>
              <w:t>AP</w:t>
            </w:r>
          </w:p>
        </w:tc>
        <w:tc>
          <w:tcPr>
            <w:tcW w:w="771" w:type="dxa"/>
            <w:tcBorders>
              <w:top w:val="single" w:sz="4" w:space="0" w:color="auto"/>
              <w:left w:val="single" w:sz="4" w:space="0" w:color="auto"/>
              <w:bottom w:val="single" w:sz="4" w:space="0" w:color="auto"/>
              <w:right w:val="single" w:sz="4" w:space="0" w:color="auto"/>
            </w:tcBorders>
            <w:tcPrChange w:id="760" w:author="Ramasubramani, Hariharan" w:date="2015-07-17T17:52:00Z">
              <w:tcPr>
                <w:tcW w:w="771" w:type="dxa"/>
                <w:tcBorders>
                  <w:top w:val="single" w:sz="4" w:space="0" w:color="auto"/>
                  <w:left w:val="single" w:sz="4" w:space="0" w:color="auto"/>
                  <w:bottom w:val="single" w:sz="4" w:space="0" w:color="auto"/>
                  <w:right w:val="single" w:sz="4" w:space="0" w:color="auto"/>
                </w:tcBorders>
              </w:tcPr>
            </w:tcPrChange>
          </w:tcPr>
          <w:p w14:paraId="4781574F" w14:textId="77777777" w:rsidR="00AD5952" w:rsidRPr="00C106B9" w:rsidRDefault="00AD5952" w:rsidP="009C3129">
            <w:pPr>
              <w:ind w:left="-57" w:firstLine="0"/>
              <w:jc w:val="center"/>
              <w:rPr>
                <w:rFonts w:cstheme="minorHAnsi"/>
                <w:color w:val="000000" w:themeColor="text1"/>
              </w:rPr>
            </w:pPr>
            <w:r w:rsidRPr="00C106B9">
              <w:rPr>
                <w:rFonts w:cstheme="minorHAnsi"/>
                <w:color w:val="000000" w:themeColor="text1"/>
              </w:rPr>
              <w:t>NE</w:t>
            </w:r>
          </w:p>
        </w:tc>
        <w:tc>
          <w:tcPr>
            <w:tcW w:w="1202" w:type="dxa"/>
            <w:tcBorders>
              <w:top w:val="single" w:sz="4" w:space="0" w:color="auto"/>
              <w:left w:val="single" w:sz="4" w:space="0" w:color="auto"/>
              <w:bottom w:val="single" w:sz="4" w:space="0" w:color="auto"/>
              <w:right w:val="single" w:sz="4" w:space="0" w:color="auto"/>
            </w:tcBorders>
            <w:tcPrChange w:id="761" w:author="Ramasubramani, Hariharan" w:date="2015-07-17T17:52:00Z">
              <w:tcPr>
                <w:tcW w:w="1202" w:type="dxa"/>
                <w:tcBorders>
                  <w:top w:val="single" w:sz="4" w:space="0" w:color="auto"/>
                  <w:left w:val="single" w:sz="4" w:space="0" w:color="auto"/>
                  <w:bottom w:val="single" w:sz="4" w:space="0" w:color="auto"/>
                  <w:right w:val="single" w:sz="4" w:space="0" w:color="auto"/>
                </w:tcBorders>
              </w:tcPr>
            </w:tcPrChange>
          </w:tcPr>
          <w:p w14:paraId="47FF48C4" w14:textId="77777777" w:rsidR="00AD5952" w:rsidRPr="00C106B9" w:rsidRDefault="00AD5952" w:rsidP="009C3129">
            <w:pPr>
              <w:ind w:left="-57" w:firstLine="0"/>
              <w:jc w:val="center"/>
              <w:rPr>
                <w:rFonts w:cstheme="minorHAnsi"/>
                <w:color w:val="000000" w:themeColor="text1"/>
              </w:rPr>
            </w:pPr>
            <w:r w:rsidRPr="00C106B9">
              <w:rPr>
                <w:rFonts w:cstheme="minorHAnsi"/>
                <w:color w:val="000000" w:themeColor="text1"/>
              </w:rPr>
              <w:t>Date/Time</w:t>
            </w:r>
          </w:p>
        </w:tc>
        <w:tc>
          <w:tcPr>
            <w:tcW w:w="712" w:type="dxa"/>
            <w:tcBorders>
              <w:top w:val="single" w:sz="4" w:space="0" w:color="auto"/>
              <w:left w:val="single" w:sz="4" w:space="0" w:color="auto"/>
              <w:bottom w:val="single" w:sz="4" w:space="0" w:color="auto"/>
              <w:right w:val="single" w:sz="4" w:space="0" w:color="auto"/>
            </w:tcBorders>
            <w:tcPrChange w:id="762" w:author="Ramasubramani, Hariharan" w:date="2015-07-17T17:52:00Z">
              <w:tcPr>
                <w:tcW w:w="712" w:type="dxa"/>
                <w:tcBorders>
                  <w:top w:val="single" w:sz="4" w:space="0" w:color="auto"/>
                  <w:left w:val="single" w:sz="4" w:space="0" w:color="auto"/>
                  <w:bottom w:val="single" w:sz="4" w:space="0" w:color="auto"/>
                  <w:right w:val="single" w:sz="4" w:space="0" w:color="auto"/>
                </w:tcBorders>
              </w:tcPr>
            </w:tcPrChange>
          </w:tcPr>
          <w:p w14:paraId="27976397" w14:textId="77777777" w:rsidR="00AD5952" w:rsidRPr="00C106B9" w:rsidRDefault="00AD5952" w:rsidP="009C3129">
            <w:pPr>
              <w:ind w:left="-57" w:firstLine="0"/>
              <w:jc w:val="center"/>
              <w:rPr>
                <w:rFonts w:cstheme="minorHAnsi"/>
                <w:color w:val="000000" w:themeColor="text1"/>
              </w:rPr>
            </w:pPr>
            <w:r w:rsidRPr="00C106B9">
              <w:rPr>
                <w:rFonts w:cstheme="minorHAnsi"/>
                <w:color w:val="000000" w:themeColor="text1"/>
              </w:rPr>
              <w:t>-</w:t>
            </w:r>
          </w:p>
        </w:tc>
        <w:tc>
          <w:tcPr>
            <w:tcW w:w="2305" w:type="dxa"/>
            <w:tcBorders>
              <w:top w:val="single" w:sz="4" w:space="0" w:color="auto"/>
              <w:left w:val="single" w:sz="4" w:space="0" w:color="auto"/>
              <w:bottom w:val="single" w:sz="4" w:space="0" w:color="auto"/>
              <w:right w:val="single" w:sz="4" w:space="0" w:color="auto"/>
            </w:tcBorders>
            <w:tcPrChange w:id="763" w:author="Ramasubramani, Hariharan" w:date="2015-07-17T17:52:00Z">
              <w:tcPr>
                <w:tcW w:w="2305" w:type="dxa"/>
                <w:tcBorders>
                  <w:top w:val="single" w:sz="4" w:space="0" w:color="auto"/>
                  <w:left w:val="single" w:sz="4" w:space="0" w:color="auto"/>
                  <w:bottom w:val="single" w:sz="4" w:space="0" w:color="auto"/>
                  <w:right w:val="single" w:sz="4" w:space="0" w:color="auto"/>
                </w:tcBorders>
              </w:tcPr>
            </w:tcPrChange>
          </w:tcPr>
          <w:p w14:paraId="75D47045" w14:textId="77777777" w:rsidR="00AD5952" w:rsidRDefault="00AD5952" w:rsidP="009C3129">
            <w:pPr>
              <w:ind w:left="-57" w:right="-70" w:firstLine="0"/>
              <w:jc w:val="center"/>
              <w:rPr>
                <w:rFonts w:cstheme="minorHAnsi"/>
                <w:color w:val="000000" w:themeColor="text1"/>
              </w:rPr>
            </w:pPr>
            <w:r>
              <w:rPr>
                <w:rFonts w:cstheme="minorHAnsi"/>
                <w:color w:val="000000" w:themeColor="text1"/>
              </w:rPr>
              <w:t xml:space="preserve">Format:  </w:t>
            </w:r>
          </w:p>
          <w:p w14:paraId="71E3EDCA" w14:textId="77777777" w:rsidR="00AD5952" w:rsidRPr="00C106B9" w:rsidRDefault="00AD5952" w:rsidP="009C3129">
            <w:pPr>
              <w:ind w:left="-57" w:right="-70" w:firstLine="0"/>
              <w:jc w:val="center"/>
              <w:rPr>
                <w:rFonts w:cstheme="minorHAnsi"/>
                <w:color w:val="000000" w:themeColor="text1"/>
              </w:rPr>
            </w:pPr>
            <w:r w:rsidRPr="00C106B9">
              <w:rPr>
                <w:rFonts w:cstheme="minorHAnsi"/>
                <w:color w:val="000000" w:themeColor="text1"/>
              </w:rPr>
              <w:t>mm/</w:t>
            </w:r>
            <w:proofErr w:type="spellStart"/>
            <w:r w:rsidRPr="00C106B9">
              <w:rPr>
                <w:rFonts w:cstheme="minorHAnsi"/>
                <w:color w:val="000000" w:themeColor="text1"/>
              </w:rPr>
              <w:t>dd</w:t>
            </w:r>
            <w:proofErr w:type="spellEnd"/>
            <w:r w:rsidRPr="00C106B9">
              <w:rPr>
                <w:rFonts w:cstheme="minorHAnsi"/>
                <w:color w:val="000000" w:themeColor="text1"/>
              </w:rPr>
              <w:t>/</w:t>
            </w:r>
            <w:proofErr w:type="spellStart"/>
            <w:r w:rsidRPr="00C106B9">
              <w:rPr>
                <w:rFonts w:cstheme="minorHAnsi"/>
                <w:color w:val="000000" w:themeColor="text1"/>
              </w:rPr>
              <w:t>yyyy</w:t>
            </w:r>
            <w:proofErr w:type="spellEnd"/>
            <w:r w:rsidRPr="00C106B9">
              <w:rPr>
                <w:rFonts w:cstheme="minorHAnsi"/>
                <w:color w:val="000000" w:themeColor="text1"/>
              </w:rPr>
              <w:t xml:space="preserve"> </w:t>
            </w:r>
            <w:proofErr w:type="spellStart"/>
            <w:r w:rsidRPr="00C106B9">
              <w:rPr>
                <w:rFonts w:cstheme="minorHAnsi"/>
                <w:color w:val="000000" w:themeColor="text1"/>
              </w:rPr>
              <w:t>hh:mm</w:t>
            </w:r>
            <w:proofErr w:type="spellEnd"/>
          </w:p>
        </w:tc>
      </w:tr>
      <w:tr w:rsidR="00AD5952" w:rsidRPr="00C106B9" w:rsidDel="00622575" w14:paraId="2C4B7BB2" w14:textId="77777777" w:rsidTr="00AD5952">
        <w:trPr>
          <w:cantSplit/>
          <w:trHeight w:val="314"/>
          <w:jc w:val="center"/>
          <w:del w:id="764" w:author="Ramasubramani, Hariharan" w:date="2015-07-15T16:15:00Z"/>
          <w:trPrChange w:id="765" w:author="Ramasubramani, Hariharan" w:date="2015-07-17T17:52:00Z">
            <w:trPr>
              <w:cantSplit/>
              <w:trHeight w:val="314"/>
              <w:jc w:val="center"/>
            </w:trPr>
          </w:trPrChange>
        </w:trPr>
        <w:tc>
          <w:tcPr>
            <w:tcW w:w="1603" w:type="dxa"/>
            <w:tcBorders>
              <w:top w:val="single" w:sz="4" w:space="0" w:color="auto"/>
              <w:left w:val="single" w:sz="4" w:space="0" w:color="auto"/>
              <w:bottom w:val="single" w:sz="4" w:space="0" w:color="auto"/>
              <w:right w:val="single" w:sz="4" w:space="0" w:color="auto"/>
            </w:tcBorders>
            <w:tcPrChange w:id="766" w:author="Ramasubramani, Hariharan" w:date="2015-07-17T17:52:00Z">
              <w:tcPr>
                <w:tcW w:w="1603" w:type="dxa"/>
                <w:tcBorders>
                  <w:top w:val="single" w:sz="4" w:space="0" w:color="auto"/>
                  <w:left w:val="single" w:sz="4" w:space="0" w:color="auto"/>
                  <w:bottom w:val="single" w:sz="4" w:space="0" w:color="auto"/>
                  <w:right w:val="single" w:sz="4" w:space="0" w:color="auto"/>
                </w:tcBorders>
              </w:tcPr>
            </w:tcPrChange>
          </w:tcPr>
          <w:p w14:paraId="017FB1D2" w14:textId="1CD68B10" w:rsidR="00AD5952" w:rsidRPr="00C106B9" w:rsidDel="00622575" w:rsidRDefault="00AD5952" w:rsidP="009C3129">
            <w:pPr>
              <w:ind w:firstLine="0"/>
              <w:rPr>
                <w:del w:id="767" w:author="Ramasubramani, Hariharan" w:date="2015-07-15T16:15:00Z"/>
                <w:rFonts w:cstheme="minorHAnsi"/>
                <w:color w:val="000000" w:themeColor="text1"/>
              </w:rPr>
            </w:pPr>
            <w:del w:id="768" w:author="Ramasubramani, Hariharan" w:date="2015-07-15T16:15:00Z">
              <w:r w:rsidRPr="00C106B9" w:rsidDel="00622575">
                <w:rPr>
                  <w:rFonts w:cstheme="minorHAnsi"/>
                  <w:color w:val="000000" w:themeColor="text1"/>
                </w:rPr>
                <w:delText>Created By</w:delText>
              </w:r>
              <w:r w:rsidDel="00622575">
                <w:rPr>
                  <w:rFonts w:cstheme="minorHAnsi"/>
                  <w:color w:val="000000" w:themeColor="text1"/>
                </w:rPr>
                <w:delText>: Last Name</w:delText>
              </w:r>
            </w:del>
          </w:p>
        </w:tc>
        <w:tc>
          <w:tcPr>
            <w:tcW w:w="939" w:type="dxa"/>
            <w:tcBorders>
              <w:top w:val="single" w:sz="4" w:space="0" w:color="auto"/>
              <w:left w:val="single" w:sz="4" w:space="0" w:color="auto"/>
              <w:bottom w:val="single" w:sz="4" w:space="0" w:color="auto"/>
              <w:right w:val="single" w:sz="4" w:space="0" w:color="auto"/>
            </w:tcBorders>
            <w:tcPrChange w:id="769" w:author="Ramasubramani, Hariharan" w:date="2015-07-17T17:52:00Z">
              <w:tcPr>
                <w:tcW w:w="939" w:type="dxa"/>
                <w:tcBorders>
                  <w:top w:val="single" w:sz="4" w:space="0" w:color="auto"/>
                  <w:left w:val="single" w:sz="4" w:space="0" w:color="auto"/>
                  <w:bottom w:val="single" w:sz="4" w:space="0" w:color="auto"/>
                  <w:right w:val="single" w:sz="4" w:space="0" w:color="auto"/>
                </w:tcBorders>
              </w:tcPr>
            </w:tcPrChange>
          </w:tcPr>
          <w:p w14:paraId="07E06767" w14:textId="6B1723A8" w:rsidR="00AD5952" w:rsidRPr="00C106B9" w:rsidDel="00622575" w:rsidRDefault="00AD5952" w:rsidP="009C3129">
            <w:pPr>
              <w:ind w:left="-57" w:firstLine="0"/>
              <w:jc w:val="center"/>
              <w:rPr>
                <w:del w:id="770" w:author="Ramasubramani, Hariharan" w:date="2015-07-15T16:15:00Z"/>
                <w:rFonts w:cstheme="minorHAnsi"/>
                <w:color w:val="000000" w:themeColor="text1"/>
              </w:rPr>
            </w:pPr>
            <w:del w:id="771" w:author="Ramasubramani, Hariharan" w:date="2015-07-15T16:15:00Z">
              <w:r w:rsidRPr="00C106B9" w:rsidDel="00622575">
                <w:rPr>
                  <w:rFonts w:cstheme="minorHAnsi"/>
                  <w:color w:val="000000" w:themeColor="text1"/>
                </w:rPr>
                <w:delText>AP</w:delText>
              </w:r>
            </w:del>
          </w:p>
        </w:tc>
        <w:tc>
          <w:tcPr>
            <w:tcW w:w="771" w:type="dxa"/>
            <w:tcBorders>
              <w:top w:val="single" w:sz="4" w:space="0" w:color="auto"/>
              <w:left w:val="single" w:sz="4" w:space="0" w:color="auto"/>
              <w:bottom w:val="single" w:sz="4" w:space="0" w:color="auto"/>
              <w:right w:val="single" w:sz="4" w:space="0" w:color="auto"/>
            </w:tcBorders>
            <w:tcPrChange w:id="772" w:author="Ramasubramani, Hariharan" w:date="2015-07-17T17:52:00Z">
              <w:tcPr>
                <w:tcW w:w="771" w:type="dxa"/>
                <w:tcBorders>
                  <w:top w:val="single" w:sz="4" w:space="0" w:color="auto"/>
                  <w:left w:val="single" w:sz="4" w:space="0" w:color="auto"/>
                  <w:bottom w:val="single" w:sz="4" w:space="0" w:color="auto"/>
                  <w:right w:val="single" w:sz="4" w:space="0" w:color="auto"/>
                </w:tcBorders>
              </w:tcPr>
            </w:tcPrChange>
          </w:tcPr>
          <w:p w14:paraId="46EB8012" w14:textId="71BFD3BF" w:rsidR="00AD5952" w:rsidRPr="00C106B9" w:rsidDel="00622575" w:rsidRDefault="00AD5952" w:rsidP="009C3129">
            <w:pPr>
              <w:ind w:left="-57" w:firstLine="0"/>
              <w:jc w:val="center"/>
              <w:rPr>
                <w:del w:id="773" w:author="Ramasubramani, Hariharan" w:date="2015-07-15T16:15:00Z"/>
                <w:rFonts w:cstheme="minorHAnsi"/>
                <w:color w:val="000000" w:themeColor="text1"/>
              </w:rPr>
            </w:pPr>
            <w:del w:id="774" w:author="Ramasubramani, Hariharan" w:date="2015-07-15T16:15:00Z">
              <w:r w:rsidRPr="00C106B9" w:rsidDel="00622575">
                <w:rPr>
                  <w:rFonts w:cstheme="minorHAnsi"/>
                  <w:color w:val="000000" w:themeColor="text1"/>
                </w:rPr>
                <w:delText>NE</w:delText>
              </w:r>
            </w:del>
          </w:p>
        </w:tc>
        <w:tc>
          <w:tcPr>
            <w:tcW w:w="1202" w:type="dxa"/>
            <w:tcBorders>
              <w:top w:val="single" w:sz="4" w:space="0" w:color="auto"/>
              <w:left w:val="single" w:sz="4" w:space="0" w:color="auto"/>
              <w:bottom w:val="single" w:sz="4" w:space="0" w:color="auto"/>
              <w:right w:val="single" w:sz="4" w:space="0" w:color="auto"/>
            </w:tcBorders>
            <w:tcPrChange w:id="775" w:author="Ramasubramani, Hariharan" w:date="2015-07-17T17:52:00Z">
              <w:tcPr>
                <w:tcW w:w="1202" w:type="dxa"/>
                <w:tcBorders>
                  <w:top w:val="single" w:sz="4" w:space="0" w:color="auto"/>
                  <w:left w:val="single" w:sz="4" w:space="0" w:color="auto"/>
                  <w:bottom w:val="single" w:sz="4" w:space="0" w:color="auto"/>
                  <w:right w:val="single" w:sz="4" w:space="0" w:color="auto"/>
                </w:tcBorders>
              </w:tcPr>
            </w:tcPrChange>
          </w:tcPr>
          <w:p w14:paraId="539D03B9" w14:textId="0142EBFD" w:rsidR="00AD5952" w:rsidRPr="00C106B9" w:rsidDel="00622575" w:rsidRDefault="00AD5952" w:rsidP="009C3129">
            <w:pPr>
              <w:ind w:left="-57" w:firstLine="0"/>
              <w:jc w:val="center"/>
              <w:rPr>
                <w:del w:id="776" w:author="Ramasubramani, Hariharan" w:date="2015-07-15T16:15:00Z"/>
                <w:rFonts w:cstheme="minorHAnsi"/>
                <w:color w:val="000000" w:themeColor="text1"/>
              </w:rPr>
            </w:pPr>
            <w:del w:id="777" w:author="Ramasubramani, Hariharan" w:date="2015-07-15T16:15:00Z">
              <w:r w:rsidDel="00622575">
                <w:rPr>
                  <w:rFonts w:cstheme="minorHAnsi"/>
                  <w:color w:val="000000" w:themeColor="text1"/>
                </w:rPr>
                <w:delText>ANSC</w:delText>
              </w:r>
            </w:del>
          </w:p>
        </w:tc>
        <w:tc>
          <w:tcPr>
            <w:tcW w:w="712" w:type="dxa"/>
            <w:tcBorders>
              <w:top w:val="single" w:sz="4" w:space="0" w:color="auto"/>
              <w:left w:val="single" w:sz="4" w:space="0" w:color="auto"/>
              <w:bottom w:val="single" w:sz="4" w:space="0" w:color="auto"/>
              <w:right w:val="single" w:sz="4" w:space="0" w:color="auto"/>
            </w:tcBorders>
            <w:tcPrChange w:id="778" w:author="Ramasubramani, Hariharan" w:date="2015-07-17T17:52:00Z">
              <w:tcPr>
                <w:tcW w:w="712" w:type="dxa"/>
                <w:tcBorders>
                  <w:top w:val="single" w:sz="4" w:space="0" w:color="auto"/>
                  <w:left w:val="single" w:sz="4" w:space="0" w:color="auto"/>
                  <w:bottom w:val="single" w:sz="4" w:space="0" w:color="auto"/>
                  <w:right w:val="single" w:sz="4" w:space="0" w:color="auto"/>
                </w:tcBorders>
              </w:tcPr>
            </w:tcPrChange>
          </w:tcPr>
          <w:p w14:paraId="49A4B5CF" w14:textId="7F63EDEC" w:rsidR="00AD5952" w:rsidRPr="00C106B9" w:rsidDel="00622575" w:rsidRDefault="00AD5952" w:rsidP="009C3129">
            <w:pPr>
              <w:ind w:left="-57" w:firstLine="0"/>
              <w:jc w:val="center"/>
              <w:rPr>
                <w:del w:id="779" w:author="Ramasubramani, Hariharan" w:date="2015-07-15T16:15:00Z"/>
                <w:rFonts w:cstheme="minorHAnsi"/>
                <w:color w:val="000000" w:themeColor="text1"/>
              </w:rPr>
            </w:pPr>
            <w:del w:id="780" w:author="Ramasubramani, Hariharan" w:date="2015-07-15T16:15:00Z">
              <w:r w:rsidRPr="00C106B9" w:rsidDel="00622575">
                <w:rPr>
                  <w:rFonts w:cstheme="minorHAnsi"/>
                  <w:color w:val="000000" w:themeColor="text1"/>
                </w:rPr>
                <w:delText>-</w:delText>
              </w:r>
            </w:del>
          </w:p>
        </w:tc>
        <w:tc>
          <w:tcPr>
            <w:tcW w:w="2305" w:type="dxa"/>
            <w:tcBorders>
              <w:top w:val="single" w:sz="4" w:space="0" w:color="auto"/>
              <w:left w:val="single" w:sz="4" w:space="0" w:color="auto"/>
              <w:bottom w:val="single" w:sz="4" w:space="0" w:color="auto"/>
              <w:right w:val="single" w:sz="4" w:space="0" w:color="auto"/>
            </w:tcBorders>
            <w:tcPrChange w:id="781" w:author="Ramasubramani, Hariharan" w:date="2015-07-17T17:52:00Z">
              <w:tcPr>
                <w:tcW w:w="2305" w:type="dxa"/>
                <w:tcBorders>
                  <w:top w:val="single" w:sz="4" w:space="0" w:color="auto"/>
                  <w:left w:val="single" w:sz="4" w:space="0" w:color="auto"/>
                  <w:bottom w:val="single" w:sz="4" w:space="0" w:color="auto"/>
                  <w:right w:val="single" w:sz="4" w:space="0" w:color="auto"/>
                </w:tcBorders>
              </w:tcPr>
            </w:tcPrChange>
          </w:tcPr>
          <w:p w14:paraId="4EDFABBA" w14:textId="37AB6C99" w:rsidR="00AD5952" w:rsidDel="00622575" w:rsidRDefault="00AD5952" w:rsidP="009C3129">
            <w:pPr>
              <w:ind w:left="-57" w:right="-70" w:firstLine="0"/>
              <w:jc w:val="center"/>
              <w:rPr>
                <w:del w:id="782" w:author="Ramasubramani, Hariharan" w:date="2015-07-15T16:15:00Z"/>
                <w:rFonts w:cstheme="minorHAnsi"/>
                <w:color w:val="000000" w:themeColor="text1"/>
              </w:rPr>
            </w:pPr>
            <w:del w:id="783" w:author="Ramasubramani, Hariharan" w:date="2015-07-15T16:15:00Z">
              <w:r w:rsidDel="00622575">
                <w:rPr>
                  <w:rFonts w:cstheme="minorHAnsi"/>
                  <w:color w:val="000000" w:themeColor="text1"/>
                </w:rPr>
                <w:delText xml:space="preserve">Format: </w:delText>
              </w:r>
            </w:del>
          </w:p>
          <w:p w14:paraId="75CBDD20" w14:textId="1F1C965B" w:rsidR="00AD5952" w:rsidRPr="00C106B9" w:rsidDel="00622575" w:rsidRDefault="00AD5952" w:rsidP="009C3129">
            <w:pPr>
              <w:ind w:left="-57" w:right="-70" w:firstLine="0"/>
              <w:jc w:val="center"/>
              <w:rPr>
                <w:del w:id="784" w:author="Ramasubramani, Hariharan" w:date="2015-07-15T16:15:00Z"/>
                <w:rFonts w:cstheme="minorHAnsi"/>
                <w:color w:val="000000" w:themeColor="text1"/>
              </w:rPr>
            </w:pPr>
            <w:del w:id="785" w:author="Ramasubramani, Hariharan" w:date="2015-07-15T16:15:00Z">
              <w:r w:rsidDel="00622575">
                <w:rPr>
                  <w:rFonts w:cstheme="minorHAnsi"/>
                  <w:color w:val="000000" w:themeColor="text1"/>
                </w:rPr>
                <w:delText xml:space="preserve"> </w:delText>
              </w:r>
              <w:r w:rsidRPr="00C106B9" w:rsidDel="00622575">
                <w:rPr>
                  <w:rFonts w:cstheme="minorHAnsi"/>
                  <w:color w:val="000000" w:themeColor="text1"/>
                </w:rPr>
                <w:delText>Last Name</w:delText>
              </w:r>
            </w:del>
          </w:p>
        </w:tc>
      </w:tr>
      <w:tr w:rsidR="00AD5952" w:rsidRPr="0064740C" w:rsidDel="00622575" w14:paraId="66D53401" w14:textId="77777777" w:rsidTr="00AD5952">
        <w:trPr>
          <w:cantSplit/>
          <w:trHeight w:val="314"/>
          <w:jc w:val="center"/>
          <w:del w:id="786" w:author="Ramasubramani, Hariharan" w:date="2015-07-15T16:15:00Z"/>
          <w:trPrChange w:id="787" w:author="Ramasubramani, Hariharan" w:date="2015-07-17T17:52:00Z">
            <w:trPr>
              <w:cantSplit/>
              <w:trHeight w:val="314"/>
              <w:jc w:val="center"/>
            </w:trPr>
          </w:trPrChange>
        </w:trPr>
        <w:tc>
          <w:tcPr>
            <w:tcW w:w="1603" w:type="dxa"/>
            <w:tcBorders>
              <w:top w:val="single" w:sz="4" w:space="0" w:color="auto"/>
              <w:left w:val="single" w:sz="4" w:space="0" w:color="auto"/>
              <w:bottom w:val="single" w:sz="4" w:space="0" w:color="auto"/>
              <w:right w:val="single" w:sz="4" w:space="0" w:color="auto"/>
            </w:tcBorders>
            <w:tcPrChange w:id="788" w:author="Ramasubramani, Hariharan" w:date="2015-07-17T17:52:00Z">
              <w:tcPr>
                <w:tcW w:w="1603" w:type="dxa"/>
                <w:tcBorders>
                  <w:top w:val="single" w:sz="4" w:space="0" w:color="auto"/>
                  <w:left w:val="single" w:sz="4" w:space="0" w:color="auto"/>
                  <w:bottom w:val="single" w:sz="4" w:space="0" w:color="auto"/>
                  <w:right w:val="single" w:sz="4" w:space="0" w:color="auto"/>
                </w:tcBorders>
              </w:tcPr>
            </w:tcPrChange>
          </w:tcPr>
          <w:p w14:paraId="794DA58E" w14:textId="4BD21FA5" w:rsidR="00AD5952" w:rsidDel="00622575" w:rsidRDefault="00AD5952" w:rsidP="009C3129">
            <w:pPr>
              <w:ind w:firstLine="0"/>
              <w:rPr>
                <w:del w:id="789" w:author="Ramasubramani, Hariharan" w:date="2015-07-15T16:15:00Z"/>
                <w:rFonts w:cstheme="minorHAnsi"/>
              </w:rPr>
            </w:pPr>
            <w:del w:id="790" w:author="Ramasubramani, Hariharan" w:date="2015-07-15T16:15:00Z">
              <w:r w:rsidDel="00622575">
                <w:rPr>
                  <w:rFonts w:cstheme="minorHAnsi"/>
                </w:rPr>
                <w:delText>First Name</w:delText>
              </w:r>
            </w:del>
          </w:p>
        </w:tc>
        <w:tc>
          <w:tcPr>
            <w:tcW w:w="939" w:type="dxa"/>
            <w:tcBorders>
              <w:top w:val="single" w:sz="4" w:space="0" w:color="auto"/>
              <w:left w:val="single" w:sz="4" w:space="0" w:color="auto"/>
              <w:bottom w:val="single" w:sz="4" w:space="0" w:color="auto"/>
              <w:right w:val="single" w:sz="4" w:space="0" w:color="auto"/>
            </w:tcBorders>
            <w:tcPrChange w:id="791" w:author="Ramasubramani, Hariharan" w:date="2015-07-17T17:52:00Z">
              <w:tcPr>
                <w:tcW w:w="939" w:type="dxa"/>
                <w:tcBorders>
                  <w:top w:val="single" w:sz="4" w:space="0" w:color="auto"/>
                  <w:left w:val="single" w:sz="4" w:space="0" w:color="auto"/>
                  <w:bottom w:val="single" w:sz="4" w:space="0" w:color="auto"/>
                  <w:right w:val="single" w:sz="4" w:space="0" w:color="auto"/>
                </w:tcBorders>
              </w:tcPr>
            </w:tcPrChange>
          </w:tcPr>
          <w:p w14:paraId="37DC7B8C" w14:textId="107AB26A" w:rsidR="00AD5952" w:rsidRPr="0064740C" w:rsidDel="00622575" w:rsidRDefault="00AD5952" w:rsidP="009C3129">
            <w:pPr>
              <w:ind w:left="-57" w:firstLine="0"/>
              <w:jc w:val="center"/>
              <w:rPr>
                <w:del w:id="792" w:author="Ramasubramani, Hariharan" w:date="2015-07-15T16:15:00Z"/>
                <w:rFonts w:cstheme="minorHAnsi"/>
              </w:rPr>
            </w:pPr>
            <w:del w:id="793" w:author="Ramasubramani, Hariharan" w:date="2015-07-15T16:15:00Z">
              <w:r w:rsidDel="00622575">
                <w:rPr>
                  <w:rFonts w:cstheme="minorHAnsi"/>
                </w:rPr>
                <w:delText>AP</w:delText>
              </w:r>
            </w:del>
          </w:p>
        </w:tc>
        <w:tc>
          <w:tcPr>
            <w:tcW w:w="771" w:type="dxa"/>
            <w:tcBorders>
              <w:top w:val="single" w:sz="4" w:space="0" w:color="auto"/>
              <w:left w:val="single" w:sz="4" w:space="0" w:color="auto"/>
              <w:bottom w:val="single" w:sz="4" w:space="0" w:color="auto"/>
              <w:right w:val="single" w:sz="4" w:space="0" w:color="auto"/>
            </w:tcBorders>
            <w:tcPrChange w:id="794" w:author="Ramasubramani, Hariharan" w:date="2015-07-17T17:52:00Z">
              <w:tcPr>
                <w:tcW w:w="771" w:type="dxa"/>
                <w:tcBorders>
                  <w:top w:val="single" w:sz="4" w:space="0" w:color="auto"/>
                  <w:left w:val="single" w:sz="4" w:space="0" w:color="auto"/>
                  <w:bottom w:val="single" w:sz="4" w:space="0" w:color="auto"/>
                  <w:right w:val="single" w:sz="4" w:space="0" w:color="auto"/>
                </w:tcBorders>
              </w:tcPr>
            </w:tcPrChange>
          </w:tcPr>
          <w:p w14:paraId="207C6FD8" w14:textId="06053D23" w:rsidR="00AD5952" w:rsidRPr="0064740C" w:rsidDel="00622575" w:rsidRDefault="00AD5952" w:rsidP="009C3129">
            <w:pPr>
              <w:ind w:left="-57" w:firstLine="0"/>
              <w:jc w:val="center"/>
              <w:rPr>
                <w:del w:id="795" w:author="Ramasubramani, Hariharan" w:date="2015-07-15T16:15:00Z"/>
                <w:rFonts w:cstheme="minorHAnsi"/>
              </w:rPr>
            </w:pPr>
            <w:del w:id="796" w:author="Ramasubramani, Hariharan" w:date="2015-07-15T16:15:00Z">
              <w:r w:rsidDel="00622575">
                <w:rPr>
                  <w:rFonts w:cstheme="minorHAnsi"/>
                </w:rPr>
                <w:delText>NE</w:delText>
              </w:r>
            </w:del>
          </w:p>
        </w:tc>
        <w:tc>
          <w:tcPr>
            <w:tcW w:w="1202" w:type="dxa"/>
            <w:tcBorders>
              <w:top w:val="single" w:sz="4" w:space="0" w:color="auto"/>
              <w:left w:val="single" w:sz="4" w:space="0" w:color="auto"/>
              <w:bottom w:val="single" w:sz="4" w:space="0" w:color="auto"/>
              <w:right w:val="single" w:sz="4" w:space="0" w:color="auto"/>
            </w:tcBorders>
            <w:tcPrChange w:id="797" w:author="Ramasubramani, Hariharan" w:date="2015-07-17T17:52:00Z">
              <w:tcPr>
                <w:tcW w:w="1202" w:type="dxa"/>
                <w:tcBorders>
                  <w:top w:val="single" w:sz="4" w:space="0" w:color="auto"/>
                  <w:left w:val="single" w:sz="4" w:space="0" w:color="auto"/>
                  <w:bottom w:val="single" w:sz="4" w:space="0" w:color="auto"/>
                  <w:right w:val="single" w:sz="4" w:space="0" w:color="auto"/>
                </w:tcBorders>
              </w:tcPr>
            </w:tcPrChange>
          </w:tcPr>
          <w:p w14:paraId="60DB7DF8" w14:textId="361273D1" w:rsidR="00AD5952" w:rsidRPr="0064740C" w:rsidDel="00622575" w:rsidRDefault="00AD5952" w:rsidP="009C3129">
            <w:pPr>
              <w:ind w:left="-57" w:firstLine="0"/>
              <w:jc w:val="center"/>
              <w:rPr>
                <w:del w:id="798" w:author="Ramasubramani, Hariharan" w:date="2015-07-15T16:15:00Z"/>
                <w:rFonts w:cstheme="minorHAnsi"/>
              </w:rPr>
            </w:pPr>
            <w:del w:id="799" w:author="Ramasubramani, Hariharan" w:date="2015-07-15T16:15:00Z">
              <w:r w:rsidDel="00622575">
                <w:rPr>
                  <w:rFonts w:cstheme="minorHAnsi"/>
                </w:rPr>
                <w:delText>ANSC</w:delText>
              </w:r>
            </w:del>
          </w:p>
        </w:tc>
        <w:tc>
          <w:tcPr>
            <w:tcW w:w="712" w:type="dxa"/>
            <w:tcBorders>
              <w:top w:val="single" w:sz="4" w:space="0" w:color="auto"/>
              <w:left w:val="single" w:sz="4" w:space="0" w:color="auto"/>
              <w:bottom w:val="single" w:sz="4" w:space="0" w:color="auto"/>
              <w:right w:val="single" w:sz="4" w:space="0" w:color="auto"/>
            </w:tcBorders>
            <w:tcPrChange w:id="800" w:author="Ramasubramani, Hariharan" w:date="2015-07-17T17:52:00Z">
              <w:tcPr>
                <w:tcW w:w="712" w:type="dxa"/>
                <w:tcBorders>
                  <w:top w:val="single" w:sz="4" w:space="0" w:color="auto"/>
                  <w:left w:val="single" w:sz="4" w:space="0" w:color="auto"/>
                  <w:bottom w:val="single" w:sz="4" w:space="0" w:color="auto"/>
                  <w:right w:val="single" w:sz="4" w:space="0" w:color="auto"/>
                </w:tcBorders>
              </w:tcPr>
            </w:tcPrChange>
          </w:tcPr>
          <w:p w14:paraId="5F7C7E64" w14:textId="69AD52DB" w:rsidR="00AD5952" w:rsidRPr="0064740C" w:rsidDel="00622575" w:rsidRDefault="00AD5952" w:rsidP="009C3129">
            <w:pPr>
              <w:ind w:left="-57" w:firstLine="0"/>
              <w:jc w:val="center"/>
              <w:rPr>
                <w:del w:id="801" w:author="Ramasubramani, Hariharan" w:date="2015-07-15T16:15:00Z"/>
                <w:rFonts w:cstheme="minorHAnsi"/>
              </w:rPr>
            </w:pPr>
            <w:del w:id="802" w:author="Ramasubramani, Hariharan" w:date="2015-07-15T16:15:00Z">
              <w:r w:rsidDel="00622575">
                <w:rPr>
                  <w:rFonts w:cstheme="minorHAnsi"/>
                </w:rPr>
                <w:delText>-</w:delText>
              </w:r>
            </w:del>
          </w:p>
        </w:tc>
        <w:tc>
          <w:tcPr>
            <w:tcW w:w="2305" w:type="dxa"/>
            <w:tcBorders>
              <w:top w:val="single" w:sz="4" w:space="0" w:color="auto"/>
              <w:left w:val="single" w:sz="4" w:space="0" w:color="auto"/>
              <w:bottom w:val="single" w:sz="4" w:space="0" w:color="auto"/>
              <w:right w:val="single" w:sz="4" w:space="0" w:color="auto"/>
            </w:tcBorders>
            <w:tcPrChange w:id="803" w:author="Ramasubramani, Hariharan" w:date="2015-07-17T17:52:00Z">
              <w:tcPr>
                <w:tcW w:w="2305" w:type="dxa"/>
                <w:tcBorders>
                  <w:top w:val="single" w:sz="4" w:space="0" w:color="auto"/>
                  <w:left w:val="single" w:sz="4" w:space="0" w:color="auto"/>
                  <w:bottom w:val="single" w:sz="4" w:space="0" w:color="auto"/>
                  <w:right w:val="single" w:sz="4" w:space="0" w:color="auto"/>
                </w:tcBorders>
              </w:tcPr>
            </w:tcPrChange>
          </w:tcPr>
          <w:p w14:paraId="4609A05D" w14:textId="395081FC" w:rsidR="00AD5952" w:rsidDel="00622575" w:rsidRDefault="00AD5952" w:rsidP="009C3129">
            <w:pPr>
              <w:ind w:left="-57" w:right="-70" w:firstLine="0"/>
              <w:jc w:val="center"/>
              <w:rPr>
                <w:del w:id="804" w:author="Ramasubramani, Hariharan" w:date="2015-07-15T16:15:00Z"/>
                <w:rFonts w:cstheme="minorHAnsi"/>
              </w:rPr>
            </w:pPr>
            <w:del w:id="805" w:author="Ramasubramani, Hariharan" w:date="2015-07-15T16:15:00Z">
              <w:r w:rsidDel="00622575">
                <w:rPr>
                  <w:rFonts w:cstheme="minorHAnsi"/>
                </w:rPr>
                <w:delText>Format:</w:delText>
              </w:r>
            </w:del>
          </w:p>
          <w:p w14:paraId="7A59E80C" w14:textId="60978600" w:rsidR="00AD5952" w:rsidDel="00622575" w:rsidRDefault="00AD5952" w:rsidP="009C3129">
            <w:pPr>
              <w:ind w:left="-57" w:right="-70" w:firstLine="0"/>
              <w:jc w:val="center"/>
              <w:rPr>
                <w:del w:id="806" w:author="Ramasubramani, Hariharan" w:date="2015-07-15T16:15:00Z"/>
                <w:rFonts w:cstheme="minorHAnsi"/>
              </w:rPr>
            </w:pPr>
            <w:del w:id="807" w:author="Ramasubramani, Hariharan" w:date="2015-07-15T16:15:00Z">
              <w:r w:rsidDel="00622575">
                <w:rPr>
                  <w:rFonts w:cstheme="minorHAnsi"/>
                </w:rPr>
                <w:delText>First Name</w:delText>
              </w:r>
            </w:del>
          </w:p>
        </w:tc>
      </w:tr>
      <w:tr w:rsidR="00AD5952" w:rsidRPr="0064740C" w:rsidDel="00BD2761" w14:paraId="1C38EA20" w14:textId="77777777" w:rsidTr="00AD5952">
        <w:trPr>
          <w:cantSplit/>
          <w:trHeight w:val="314"/>
          <w:jc w:val="center"/>
          <w:del w:id="808" w:author="Ramasubramani, Hariharan" w:date="2015-07-13T11:42:00Z"/>
          <w:trPrChange w:id="809" w:author="Ramasubramani, Hariharan" w:date="2015-07-17T17:52:00Z">
            <w:trPr>
              <w:cantSplit/>
              <w:trHeight w:val="314"/>
              <w:jc w:val="center"/>
            </w:trPr>
          </w:trPrChange>
        </w:trPr>
        <w:tc>
          <w:tcPr>
            <w:tcW w:w="1603" w:type="dxa"/>
            <w:tcBorders>
              <w:top w:val="single" w:sz="4" w:space="0" w:color="auto"/>
              <w:left w:val="single" w:sz="4" w:space="0" w:color="auto"/>
              <w:bottom w:val="single" w:sz="4" w:space="0" w:color="auto"/>
              <w:right w:val="single" w:sz="4" w:space="0" w:color="auto"/>
            </w:tcBorders>
            <w:tcPrChange w:id="810" w:author="Ramasubramani, Hariharan" w:date="2015-07-17T17:52:00Z">
              <w:tcPr>
                <w:tcW w:w="1603" w:type="dxa"/>
                <w:tcBorders>
                  <w:top w:val="single" w:sz="4" w:space="0" w:color="auto"/>
                  <w:left w:val="single" w:sz="4" w:space="0" w:color="auto"/>
                  <w:bottom w:val="single" w:sz="4" w:space="0" w:color="auto"/>
                  <w:right w:val="single" w:sz="4" w:space="0" w:color="auto"/>
                </w:tcBorders>
              </w:tcPr>
            </w:tcPrChange>
          </w:tcPr>
          <w:p w14:paraId="17D02978" w14:textId="2F30FEC6" w:rsidR="00AD5952" w:rsidRPr="0003572D" w:rsidDel="00BD2761" w:rsidRDefault="00AD5952" w:rsidP="009C3129">
            <w:pPr>
              <w:ind w:firstLine="0"/>
              <w:rPr>
                <w:del w:id="811" w:author="Ramasubramani, Hariharan" w:date="2015-07-13T11:42:00Z"/>
                <w:rFonts w:cstheme="minorHAnsi"/>
                <w:strike/>
                <w:color w:val="000000" w:themeColor="text1"/>
                <w:rPrChange w:id="812" w:author="Ramasubramani, Hariharan" w:date="2015-07-13T11:38:00Z">
                  <w:rPr>
                    <w:del w:id="813" w:author="Ramasubramani, Hariharan" w:date="2015-07-13T11:42:00Z"/>
                    <w:rFonts w:cstheme="minorHAnsi"/>
                    <w:color w:val="000000" w:themeColor="text1"/>
                  </w:rPr>
                </w:rPrChange>
              </w:rPr>
            </w:pPr>
            <w:del w:id="814" w:author="Ramasubramani, Hariharan" w:date="2015-07-13T11:42:00Z">
              <w:r w:rsidRPr="0003572D" w:rsidDel="00BD2761">
                <w:rPr>
                  <w:rFonts w:cstheme="minorHAnsi"/>
                  <w:strike/>
                  <w:rPrChange w:id="815" w:author="Ramasubramani, Hariharan" w:date="2015-07-13T11:38:00Z">
                    <w:rPr>
                      <w:rFonts w:cstheme="minorHAnsi"/>
                    </w:rPr>
                  </w:rPrChange>
                </w:rPr>
                <w:delText>User PIN #</w:delText>
              </w:r>
            </w:del>
          </w:p>
        </w:tc>
        <w:tc>
          <w:tcPr>
            <w:tcW w:w="939" w:type="dxa"/>
            <w:tcBorders>
              <w:top w:val="single" w:sz="4" w:space="0" w:color="auto"/>
              <w:left w:val="single" w:sz="4" w:space="0" w:color="auto"/>
              <w:bottom w:val="single" w:sz="4" w:space="0" w:color="auto"/>
              <w:right w:val="single" w:sz="4" w:space="0" w:color="auto"/>
            </w:tcBorders>
            <w:tcPrChange w:id="816" w:author="Ramasubramani, Hariharan" w:date="2015-07-17T17:52:00Z">
              <w:tcPr>
                <w:tcW w:w="939" w:type="dxa"/>
                <w:tcBorders>
                  <w:top w:val="single" w:sz="4" w:space="0" w:color="auto"/>
                  <w:left w:val="single" w:sz="4" w:space="0" w:color="auto"/>
                  <w:bottom w:val="single" w:sz="4" w:space="0" w:color="auto"/>
                  <w:right w:val="single" w:sz="4" w:space="0" w:color="auto"/>
                </w:tcBorders>
              </w:tcPr>
            </w:tcPrChange>
          </w:tcPr>
          <w:p w14:paraId="7A79ECFE" w14:textId="17D7F786" w:rsidR="00AD5952" w:rsidRPr="0003572D" w:rsidDel="00BD2761" w:rsidRDefault="00AD5952" w:rsidP="009C3129">
            <w:pPr>
              <w:ind w:left="-57" w:firstLine="0"/>
              <w:jc w:val="center"/>
              <w:rPr>
                <w:del w:id="817" w:author="Ramasubramani, Hariharan" w:date="2015-07-13T11:42:00Z"/>
                <w:rFonts w:cstheme="minorHAnsi"/>
                <w:strike/>
                <w:color w:val="000000" w:themeColor="text1"/>
                <w:rPrChange w:id="818" w:author="Ramasubramani, Hariharan" w:date="2015-07-13T11:38:00Z">
                  <w:rPr>
                    <w:del w:id="819" w:author="Ramasubramani, Hariharan" w:date="2015-07-13T11:42:00Z"/>
                    <w:rFonts w:cstheme="minorHAnsi"/>
                    <w:color w:val="000000" w:themeColor="text1"/>
                  </w:rPr>
                </w:rPrChange>
              </w:rPr>
            </w:pPr>
            <w:del w:id="820" w:author="Ramasubramani, Hariharan" w:date="2015-07-13T11:42:00Z">
              <w:r w:rsidRPr="0003572D" w:rsidDel="00BD2761">
                <w:rPr>
                  <w:rFonts w:cstheme="minorHAnsi"/>
                  <w:strike/>
                  <w:rPrChange w:id="821" w:author="Ramasubramani, Hariharan" w:date="2015-07-13T11:38:00Z">
                    <w:rPr>
                      <w:rFonts w:cstheme="minorHAnsi"/>
                    </w:rPr>
                  </w:rPrChange>
                </w:rPr>
                <w:delText>AP</w:delText>
              </w:r>
            </w:del>
          </w:p>
        </w:tc>
        <w:tc>
          <w:tcPr>
            <w:tcW w:w="771" w:type="dxa"/>
            <w:tcBorders>
              <w:top w:val="single" w:sz="4" w:space="0" w:color="auto"/>
              <w:left w:val="single" w:sz="4" w:space="0" w:color="auto"/>
              <w:bottom w:val="single" w:sz="4" w:space="0" w:color="auto"/>
              <w:right w:val="single" w:sz="4" w:space="0" w:color="auto"/>
            </w:tcBorders>
            <w:tcPrChange w:id="822" w:author="Ramasubramani, Hariharan" w:date="2015-07-17T17:52:00Z">
              <w:tcPr>
                <w:tcW w:w="771" w:type="dxa"/>
                <w:tcBorders>
                  <w:top w:val="single" w:sz="4" w:space="0" w:color="auto"/>
                  <w:left w:val="single" w:sz="4" w:space="0" w:color="auto"/>
                  <w:bottom w:val="single" w:sz="4" w:space="0" w:color="auto"/>
                  <w:right w:val="single" w:sz="4" w:space="0" w:color="auto"/>
                </w:tcBorders>
              </w:tcPr>
            </w:tcPrChange>
          </w:tcPr>
          <w:p w14:paraId="3285CB0E" w14:textId="45C590A5" w:rsidR="00AD5952" w:rsidRPr="0003572D" w:rsidDel="00BD2761" w:rsidRDefault="00AD5952" w:rsidP="009C3129">
            <w:pPr>
              <w:ind w:left="-57" w:firstLine="0"/>
              <w:jc w:val="center"/>
              <w:rPr>
                <w:del w:id="823" w:author="Ramasubramani, Hariharan" w:date="2015-07-13T11:42:00Z"/>
                <w:rFonts w:cstheme="minorHAnsi"/>
                <w:strike/>
                <w:color w:val="000000" w:themeColor="text1"/>
                <w:rPrChange w:id="824" w:author="Ramasubramani, Hariharan" w:date="2015-07-13T11:38:00Z">
                  <w:rPr>
                    <w:del w:id="825" w:author="Ramasubramani, Hariharan" w:date="2015-07-13T11:42:00Z"/>
                    <w:rFonts w:cstheme="minorHAnsi"/>
                    <w:color w:val="000000" w:themeColor="text1"/>
                  </w:rPr>
                </w:rPrChange>
              </w:rPr>
            </w:pPr>
            <w:del w:id="826" w:author="Ramasubramani, Hariharan" w:date="2015-07-13T11:42:00Z">
              <w:r w:rsidRPr="0003572D" w:rsidDel="00BD2761">
                <w:rPr>
                  <w:rFonts w:cstheme="minorHAnsi"/>
                  <w:strike/>
                  <w:rPrChange w:id="827" w:author="Ramasubramani, Hariharan" w:date="2015-07-13T11:38:00Z">
                    <w:rPr>
                      <w:rFonts w:cstheme="minorHAnsi"/>
                    </w:rPr>
                  </w:rPrChange>
                </w:rPr>
                <w:delText>NE</w:delText>
              </w:r>
            </w:del>
          </w:p>
        </w:tc>
        <w:tc>
          <w:tcPr>
            <w:tcW w:w="1202" w:type="dxa"/>
            <w:tcBorders>
              <w:top w:val="single" w:sz="4" w:space="0" w:color="auto"/>
              <w:left w:val="single" w:sz="4" w:space="0" w:color="auto"/>
              <w:bottom w:val="single" w:sz="4" w:space="0" w:color="auto"/>
              <w:right w:val="single" w:sz="4" w:space="0" w:color="auto"/>
            </w:tcBorders>
            <w:tcPrChange w:id="828" w:author="Ramasubramani, Hariharan" w:date="2015-07-17T17:52:00Z">
              <w:tcPr>
                <w:tcW w:w="1202" w:type="dxa"/>
                <w:tcBorders>
                  <w:top w:val="single" w:sz="4" w:space="0" w:color="auto"/>
                  <w:left w:val="single" w:sz="4" w:space="0" w:color="auto"/>
                  <w:bottom w:val="single" w:sz="4" w:space="0" w:color="auto"/>
                  <w:right w:val="single" w:sz="4" w:space="0" w:color="auto"/>
                </w:tcBorders>
              </w:tcPr>
            </w:tcPrChange>
          </w:tcPr>
          <w:p w14:paraId="51CB9873" w14:textId="1E172C95" w:rsidR="00AD5952" w:rsidRPr="0003572D" w:rsidDel="00BD2761" w:rsidRDefault="00AD5952" w:rsidP="009C3129">
            <w:pPr>
              <w:ind w:left="-57" w:firstLine="0"/>
              <w:jc w:val="center"/>
              <w:rPr>
                <w:del w:id="829" w:author="Ramasubramani, Hariharan" w:date="2015-07-13T11:42:00Z"/>
                <w:rFonts w:cstheme="minorHAnsi"/>
                <w:strike/>
                <w:color w:val="000000" w:themeColor="text1"/>
                <w:rPrChange w:id="830" w:author="Ramasubramani, Hariharan" w:date="2015-07-13T11:38:00Z">
                  <w:rPr>
                    <w:del w:id="831" w:author="Ramasubramani, Hariharan" w:date="2015-07-13T11:42:00Z"/>
                    <w:rFonts w:cstheme="minorHAnsi"/>
                    <w:color w:val="000000" w:themeColor="text1"/>
                  </w:rPr>
                </w:rPrChange>
              </w:rPr>
            </w:pPr>
            <w:del w:id="832" w:author="Ramasubramani, Hariharan" w:date="2015-07-13T11:42:00Z">
              <w:r w:rsidRPr="0003572D" w:rsidDel="00BD2761">
                <w:rPr>
                  <w:rFonts w:cstheme="minorHAnsi"/>
                  <w:strike/>
                  <w:rPrChange w:id="833" w:author="Ramasubramani, Hariharan" w:date="2015-07-13T11:38:00Z">
                    <w:rPr>
                      <w:rFonts w:cstheme="minorHAnsi"/>
                    </w:rPr>
                  </w:rPrChange>
                </w:rPr>
                <w:delText>ANSC</w:delText>
              </w:r>
            </w:del>
          </w:p>
        </w:tc>
        <w:tc>
          <w:tcPr>
            <w:tcW w:w="712" w:type="dxa"/>
            <w:tcBorders>
              <w:top w:val="single" w:sz="4" w:space="0" w:color="auto"/>
              <w:left w:val="single" w:sz="4" w:space="0" w:color="auto"/>
              <w:bottom w:val="single" w:sz="4" w:space="0" w:color="auto"/>
              <w:right w:val="single" w:sz="4" w:space="0" w:color="auto"/>
            </w:tcBorders>
            <w:tcPrChange w:id="834" w:author="Ramasubramani, Hariharan" w:date="2015-07-17T17:52:00Z">
              <w:tcPr>
                <w:tcW w:w="712" w:type="dxa"/>
                <w:tcBorders>
                  <w:top w:val="single" w:sz="4" w:space="0" w:color="auto"/>
                  <w:left w:val="single" w:sz="4" w:space="0" w:color="auto"/>
                  <w:bottom w:val="single" w:sz="4" w:space="0" w:color="auto"/>
                  <w:right w:val="single" w:sz="4" w:space="0" w:color="auto"/>
                </w:tcBorders>
              </w:tcPr>
            </w:tcPrChange>
          </w:tcPr>
          <w:p w14:paraId="0AA44EBE" w14:textId="3B80ACDE" w:rsidR="00AD5952" w:rsidRPr="0003572D" w:rsidDel="00BD2761" w:rsidRDefault="00AD5952" w:rsidP="009C3129">
            <w:pPr>
              <w:ind w:left="-57" w:firstLine="0"/>
              <w:jc w:val="center"/>
              <w:rPr>
                <w:del w:id="835" w:author="Ramasubramani, Hariharan" w:date="2015-07-13T11:42:00Z"/>
                <w:rFonts w:cstheme="minorHAnsi"/>
                <w:strike/>
                <w:color w:val="000000" w:themeColor="text1"/>
                <w:rPrChange w:id="836" w:author="Ramasubramani, Hariharan" w:date="2015-07-13T11:38:00Z">
                  <w:rPr>
                    <w:del w:id="837" w:author="Ramasubramani, Hariharan" w:date="2015-07-13T11:42:00Z"/>
                    <w:rFonts w:cstheme="minorHAnsi"/>
                    <w:color w:val="000000" w:themeColor="text1"/>
                  </w:rPr>
                </w:rPrChange>
              </w:rPr>
            </w:pPr>
            <w:del w:id="838" w:author="Ramasubramani, Hariharan" w:date="2015-07-13T11:42:00Z">
              <w:r w:rsidRPr="0003572D" w:rsidDel="00BD2761">
                <w:rPr>
                  <w:rFonts w:cstheme="minorHAnsi"/>
                  <w:strike/>
                  <w:rPrChange w:id="839" w:author="Ramasubramani, Hariharan" w:date="2015-07-13T11:38:00Z">
                    <w:rPr>
                      <w:rFonts w:cstheme="minorHAnsi"/>
                    </w:rPr>
                  </w:rPrChange>
                </w:rPr>
                <w:delText>8</w:delText>
              </w:r>
            </w:del>
          </w:p>
        </w:tc>
        <w:tc>
          <w:tcPr>
            <w:tcW w:w="2305" w:type="dxa"/>
            <w:tcBorders>
              <w:top w:val="single" w:sz="4" w:space="0" w:color="auto"/>
              <w:left w:val="single" w:sz="4" w:space="0" w:color="auto"/>
              <w:bottom w:val="single" w:sz="4" w:space="0" w:color="auto"/>
              <w:right w:val="single" w:sz="4" w:space="0" w:color="auto"/>
            </w:tcBorders>
            <w:tcPrChange w:id="840" w:author="Ramasubramani, Hariharan" w:date="2015-07-17T17:52:00Z">
              <w:tcPr>
                <w:tcW w:w="2305" w:type="dxa"/>
                <w:tcBorders>
                  <w:top w:val="single" w:sz="4" w:space="0" w:color="auto"/>
                  <w:left w:val="single" w:sz="4" w:space="0" w:color="auto"/>
                  <w:bottom w:val="single" w:sz="4" w:space="0" w:color="auto"/>
                  <w:right w:val="single" w:sz="4" w:space="0" w:color="auto"/>
                </w:tcBorders>
              </w:tcPr>
            </w:tcPrChange>
          </w:tcPr>
          <w:p w14:paraId="5C6D9621" w14:textId="52748BF3" w:rsidR="00AD5952" w:rsidRPr="0003572D" w:rsidDel="00BD2761" w:rsidRDefault="00AD5952" w:rsidP="009C3129">
            <w:pPr>
              <w:ind w:left="-57" w:right="-70" w:firstLine="0"/>
              <w:jc w:val="center"/>
              <w:rPr>
                <w:del w:id="841" w:author="Ramasubramani, Hariharan" w:date="2015-07-13T11:42:00Z"/>
                <w:rFonts w:cstheme="minorHAnsi"/>
                <w:strike/>
                <w:rPrChange w:id="842" w:author="Ramasubramani, Hariharan" w:date="2015-07-13T11:38:00Z">
                  <w:rPr>
                    <w:del w:id="843" w:author="Ramasubramani, Hariharan" w:date="2015-07-13T11:42:00Z"/>
                    <w:rFonts w:cstheme="minorHAnsi"/>
                  </w:rPr>
                </w:rPrChange>
              </w:rPr>
            </w:pPr>
            <w:del w:id="844" w:author="Ramasubramani, Hariharan" w:date="2015-07-13T11:42:00Z">
              <w:r w:rsidRPr="0003572D" w:rsidDel="00BD2761">
                <w:rPr>
                  <w:rFonts w:cstheme="minorHAnsi"/>
                  <w:strike/>
                  <w:rPrChange w:id="845" w:author="Ramasubramani, Hariharan" w:date="2015-07-13T11:38:00Z">
                    <w:rPr>
                      <w:rFonts w:cstheme="minorHAnsi"/>
                    </w:rPr>
                  </w:rPrChange>
                </w:rPr>
                <w:delText>Format:</w:delText>
              </w:r>
            </w:del>
          </w:p>
          <w:p w14:paraId="73255849" w14:textId="3C5820B5" w:rsidR="00AD5952" w:rsidRPr="0003572D" w:rsidDel="00BD2761" w:rsidRDefault="00AD5952" w:rsidP="009C3129">
            <w:pPr>
              <w:ind w:left="-57" w:right="-70" w:firstLine="0"/>
              <w:jc w:val="center"/>
              <w:rPr>
                <w:del w:id="846" w:author="Ramasubramani, Hariharan" w:date="2015-07-13T11:42:00Z"/>
                <w:rFonts w:cstheme="minorHAnsi"/>
                <w:strike/>
                <w:color w:val="000000" w:themeColor="text1"/>
                <w:rPrChange w:id="847" w:author="Ramasubramani, Hariharan" w:date="2015-07-13T11:38:00Z">
                  <w:rPr>
                    <w:del w:id="848" w:author="Ramasubramani, Hariharan" w:date="2015-07-13T11:42:00Z"/>
                    <w:rFonts w:cstheme="minorHAnsi"/>
                    <w:color w:val="000000" w:themeColor="text1"/>
                  </w:rPr>
                </w:rPrChange>
              </w:rPr>
            </w:pPr>
            <w:del w:id="849" w:author="Ramasubramani, Hariharan" w:date="2015-07-13T11:31:00Z">
              <w:r w:rsidRPr="0003572D" w:rsidDel="00A43430">
                <w:rPr>
                  <w:rFonts w:cstheme="minorHAnsi"/>
                  <w:strike/>
                  <w:rPrChange w:id="850" w:author="Ramasubramani, Hariharan" w:date="2015-07-13T11:38:00Z">
                    <w:rPr>
                      <w:rFonts w:cstheme="minorHAnsi"/>
                    </w:rPr>
                  </w:rPrChange>
                </w:rPr>
                <w:delText>N9999999</w:delText>
              </w:r>
            </w:del>
          </w:p>
        </w:tc>
      </w:tr>
      <w:tr w:rsidR="00AD5952" w:rsidRPr="0064740C" w14:paraId="1057AF03" w14:textId="77777777" w:rsidTr="00AD5952">
        <w:trPr>
          <w:cantSplit/>
          <w:trHeight w:val="314"/>
          <w:jc w:val="center"/>
          <w:trPrChange w:id="851" w:author="Ramasubramani, Hariharan" w:date="2015-07-17T17:52:00Z">
            <w:trPr>
              <w:cantSplit/>
              <w:trHeight w:val="314"/>
              <w:jc w:val="center"/>
            </w:trPr>
          </w:trPrChange>
        </w:trPr>
        <w:tc>
          <w:tcPr>
            <w:tcW w:w="1603" w:type="dxa"/>
            <w:tcBorders>
              <w:top w:val="single" w:sz="4" w:space="0" w:color="auto"/>
              <w:left w:val="single" w:sz="4" w:space="0" w:color="auto"/>
              <w:bottom w:val="single" w:sz="4" w:space="0" w:color="auto"/>
              <w:right w:val="single" w:sz="4" w:space="0" w:color="auto"/>
            </w:tcBorders>
            <w:tcPrChange w:id="852" w:author="Ramasubramani, Hariharan" w:date="2015-07-17T17:52:00Z">
              <w:tcPr>
                <w:tcW w:w="1603" w:type="dxa"/>
                <w:tcBorders>
                  <w:top w:val="single" w:sz="4" w:space="0" w:color="auto"/>
                  <w:left w:val="single" w:sz="4" w:space="0" w:color="auto"/>
                  <w:bottom w:val="single" w:sz="4" w:space="0" w:color="auto"/>
                  <w:right w:val="single" w:sz="4" w:space="0" w:color="auto"/>
                </w:tcBorders>
              </w:tcPr>
            </w:tcPrChange>
          </w:tcPr>
          <w:p w14:paraId="148588C2" w14:textId="77777777" w:rsidR="00AD5952" w:rsidRDefault="00AD5952" w:rsidP="009C3129">
            <w:pPr>
              <w:ind w:firstLine="0"/>
              <w:rPr>
                <w:rFonts w:cstheme="minorHAnsi"/>
              </w:rPr>
            </w:pPr>
            <w:r>
              <w:rPr>
                <w:rFonts w:cstheme="minorHAnsi"/>
              </w:rPr>
              <w:t>Comments</w:t>
            </w:r>
          </w:p>
        </w:tc>
        <w:tc>
          <w:tcPr>
            <w:tcW w:w="939" w:type="dxa"/>
            <w:tcBorders>
              <w:top w:val="single" w:sz="4" w:space="0" w:color="auto"/>
              <w:left w:val="single" w:sz="4" w:space="0" w:color="auto"/>
              <w:bottom w:val="single" w:sz="4" w:space="0" w:color="auto"/>
              <w:right w:val="single" w:sz="4" w:space="0" w:color="auto"/>
            </w:tcBorders>
            <w:tcPrChange w:id="853" w:author="Ramasubramani, Hariharan" w:date="2015-07-17T17:52:00Z">
              <w:tcPr>
                <w:tcW w:w="939" w:type="dxa"/>
                <w:tcBorders>
                  <w:top w:val="single" w:sz="4" w:space="0" w:color="auto"/>
                  <w:left w:val="single" w:sz="4" w:space="0" w:color="auto"/>
                  <w:bottom w:val="single" w:sz="4" w:space="0" w:color="auto"/>
                  <w:right w:val="single" w:sz="4" w:space="0" w:color="auto"/>
                </w:tcBorders>
              </w:tcPr>
            </w:tcPrChange>
          </w:tcPr>
          <w:p w14:paraId="562F4312" w14:textId="77777777" w:rsidR="00AD5952" w:rsidRPr="0064740C" w:rsidRDefault="00AD5952" w:rsidP="009C3129">
            <w:pPr>
              <w:ind w:left="-57" w:firstLine="0"/>
              <w:jc w:val="center"/>
              <w:rPr>
                <w:rFonts w:cstheme="minorHAnsi"/>
              </w:rPr>
            </w:pPr>
            <w:r>
              <w:rPr>
                <w:rFonts w:cstheme="minorHAnsi"/>
              </w:rPr>
              <w:t>M</w:t>
            </w:r>
          </w:p>
        </w:tc>
        <w:tc>
          <w:tcPr>
            <w:tcW w:w="771" w:type="dxa"/>
            <w:tcBorders>
              <w:top w:val="single" w:sz="4" w:space="0" w:color="auto"/>
              <w:left w:val="single" w:sz="4" w:space="0" w:color="auto"/>
              <w:bottom w:val="single" w:sz="4" w:space="0" w:color="auto"/>
              <w:right w:val="single" w:sz="4" w:space="0" w:color="auto"/>
            </w:tcBorders>
            <w:tcPrChange w:id="854" w:author="Ramasubramani, Hariharan" w:date="2015-07-17T17:52:00Z">
              <w:tcPr>
                <w:tcW w:w="771" w:type="dxa"/>
                <w:tcBorders>
                  <w:top w:val="single" w:sz="4" w:space="0" w:color="auto"/>
                  <w:left w:val="single" w:sz="4" w:space="0" w:color="auto"/>
                  <w:bottom w:val="single" w:sz="4" w:space="0" w:color="auto"/>
                  <w:right w:val="single" w:sz="4" w:space="0" w:color="auto"/>
                </w:tcBorders>
              </w:tcPr>
            </w:tcPrChange>
          </w:tcPr>
          <w:p w14:paraId="6E2CF402" w14:textId="77777777" w:rsidR="00AD5952" w:rsidRPr="0064740C" w:rsidRDefault="00AD5952" w:rsidP="009C3129">
            <w:pPr>
              <w:ind w:left="-57" w:firstLine="0"/>
              <w:jc w:val="center"/>
              <w:rPr>
                <w:rFonts w:cstheme="minorHAnsi"/>
              </w:rPr>
            </w:pPr>
            <w:r>
              <w:rPr>
                <w:rFonts w:cstheme="minorHAnsi"/>
              </w:rPr>
              <w:t>E</w:t>
            </w:r>
          </w:p>
        </w:tc>
        <w:tc>
          <w:tcPr>
            <w:tcW w:w="1202" w:type="dxa"/>
            <w:tcBorders>
              <w:top w:val="single" w:sz="4" w:space="0" w:color="auto"/>
              <w:left w:val="single" w:sz="4" w:space="0" w:color="auto"/>
              <w:bottom w:val="single" w:sz="4" w:space="0" w:color="auto"/>
              <w:right w:val="single" w:sz="4" w:space="0" w:color="auto"/>
            </w:tcBorders>
            <w:tcPrChange w:id="855" w:author="Ramasubramani, Hariharan" w:date="2015-07-17T17:52:00Z">
              <w:tcPr>
                <w:tcW w:w="1202" w:type="dxa"/>
                <w:tcBorders>
                  <w:top w:val="single" w:sz="4" w:space="0" w:color="auto"/>
                  <w:left w:val="single" w:sz="4" w:space="0" w:color="auto"/>
                  <w:bottom w:val="single" w:sz="4" w:space="0" w:color="auto"/>
                  <w:right w:val="single" w:sz="4" w:space="0" w:color="auto"/>
                </w:tcBorders>
              </w:tcPr>
            </w:tcPrChange>
          </w:tcPr>
          <w:p w14:paraId="4D99F533" w14:textId="77777777" w:rsidR="00AD5952" w:rsidRPr="0064740C" w:rsidRDefault="00AD5952" w:rsidP="009C3129">
            <w:pPr>
              <w:ind w:left="-57" w:firstLine="0"/>
              <w:jc w:val="center"/>
              <w:rPr>
                <w:rFonts w:cstheme="minorHAnsi"/>
              </w:rPr>
            </w:pPr>
            <w:r>
              <w:rPr>
                <w:rFonts w:cstheme="minorHAnsi"/>
              </w:rPr>
              <w:t>Memo</w:t>
            </w:r>
          </w:p>
        </w:tc>
        <w:tc>
          <w:tcPr>
            <w:tcW w:w="712" w:type="dxa"/>
            <w:tcBorders>
              <w:top w:val="single" w:sz="4" w:space="0" w:color="auto"/>
              <w:left w:val="single" w:sz="4" w:space="0" w:color="auto"/>
              <w:bottom w:val="single" w:sz="4" w:space="0" w:color="auto"/>
              <w:right w:val="single" w:sz="4" w:space="0" w:color="auto"/>
            </w:tcBorders>
            <w:tcPrChange w:id="856" w:author="Ramasubramani, Hariharan" w:date="2015-07-17T17:52:00Z">
              <w:tcPr>
                <w:tcW w:w="712" w:type="dxa"/>
                <w:tcBorders>
                  <w:top w:val="single" w:sz="4" w:space="0" w:color="auto"/>
                  <w:left w:val="single" w:sz="4" w:space="0" w:color="auto"/>
                  <w:bottom w:val="single" w:sz="4" w:space="0" w:color="auto"/>
                  <w:right w:val="single" w:sz="4" w:space="0" w:color="auto"/>
                </w:tcBorders>
              </w:tcPr>
            </w:tcPrChange>
          </w:tcPr>
          <w:p w14:paraId="266084C3" w14:textId="77777777" w:rsidR="00AD5952" w:rsidRPr="0064740C" w:rsidRDefault="00AD5952" w:rsidP="009C3129">
            <w:pPr>
              <w:ind w:left="-57" w:firstLine="0"/>
              <w:jc w:val="center"/>
              <w:rPr>
                <w:rFonts w:cstheme="minorHAnsi"/>
              </w:rPr>
            </w:pPr>
            <w:r>
              <w:rPr>
                <w:rFonts w:cstheme="minorHAnsi"/>
              </w:rPr>
              <w:t>1000</w:t>
            </w:r>
          </w:p>
        </w:tc>
        <w:tc>
          <w:tcPr>
            <w:tcW w:w="2305" w:type="dxa"/>
            <w:tcBorders>
              <w:top w:val="single" w:sz="4" w:space="0" w:color="auto"/>
              <w:left w:val="single" w:sz="4" w:space="0" w:color="auto"/>
              <w:bottom w:val="single" w:sz="4" w:space="0" w:color="auto"/>
              <w:right w:val="single" w:sz="4" w:space="0" w:color="auto"/>
            </w:tcBorders>
            <w:tcPrChange w:id="857" w:author="Ramasubramani, Hariharan" w:date="2015-07-17T17:52:00Z">
              <w:tcPr>
                <w:tcW w:w="2305" w:type="dxa"/>
                <w:tcBorders>
                  <w:top w:val="single" w:sz="4" w:space="0" w:color="auto"/>
                  <w:left w:val="single" w:sz="4" w:space="0" w:color="auto"/>
                  <w:bottom w:val="single" w:sz="4" w:space="0" w:color="auto"/>
                  <w:right w:val="single" w:sz="4" w:space="0" w:color="auto"/>
                </w:tcBorders>
              </w:tcPr>
            </w:tcPrChange>
          </w:tcPr>
          <w:p w14:paraId="5FD20182" w14:textId="22F764A2" w:rsidR="00AD5952" w:rsidRDefault="00AD5952" w:rsidP="009C3129">
            <w:pPr>
              <w:ind w:left="-57" w:right="-70" w:firstLine="0"/>
              <w:jc w:val="center"/>
              <w:rPr>
                <w:rFonts w:cstheme="minorHAnsi"/>
              </w:rPr>
            </w:pPr>
            <w:ins w:id="858" w:author="Ramasubramani, Hariharan" w:date="2015-07-17T17:52:00Z">
              <w:r>
                <w:rPr>
                  <w:rFonts w:cstheme="minorHAnsi"/>
                </w:rPr>
                <w:t xml:space="preserve">Length :1000 </w:t>
              </w:r>
            </w:ins>
            <w:r>
              <w:rPr>
                <w:rFonts w:cstheme="minorHAnsi"/>
              </w:rPr>
              <w:t xml:space="preserve">Format: </w:t>
            </w:r>
          </w:p>
          <w:p w14:paraId="1690BBCF" w14:textId="74CC9699" w:rsidR="00AD5952" w:rsidRPr="0064740C" w:rsidRDefault="00AD5952" w:rsidP="009C3129">
            <w:pPr>
              <w:ind w:left="-57" w:right="-70" w:firstLine="0"/>
              <w:jc w:val="center"/>
              <w:rPr>
                <w:rFonts w:cstheme="minorHAnsi"/>
              </w:rPr>
            </w:pPr>
            <w:r>
              <w:rPr>
                <w:rFonts w:cstheme="minorHAnsi"/>
              </w:rPr>
              <w:t>Free form text - ANSC</w:t>
            </w:r>
          </w:p>
        </w:tc>
      </w:tr>
      <w:tr w:rsidR="00AD5952" w:rsidRPr="0064740C" w14:paraId="72E1DE7D" w14:textId="77777777" w:rsidTr="00AD5952">
        <w:trPr>
          <w:cantSplit/>
          <w:trHeight w:val="314"/>
          <w:jc w:val="center"/>
          <w:ins w:id="859" w:author="Ramasubramani, Hariharan" w:date="2015-07-15T16:15:00Z"/>
          <w:trPrChange w:id="860" w:author="Ramasubramani, Hariharan" w:date="2015-07-17T17:52:00Z">
            <w:trPr>
              <w:cantSplit/>
              <w:trHeight w:val="314"/>
              <w:jc w:val="center"/>
            </w:trPr>
          </w:trPrChange>
        </w:trPr>
        <w:tc>
          <w:tcPr>
            <w:tcW w:w="1603" w:type="dxa"/>
            <w:tcBorders>
              <w:top w:val="single" w:sz="4" w:space="0" w:color="auto"/>
              <w:left w:val="single" w:sz="4" w:space="0" w:color="auto"/>
              <w:bottom w:val="single" w:sz="4" w:space="0" w:color="auto"/>
              <w:right w:val="single" w:sz="4" w:space="0" w:color="auto"/>
            </w:tcBorders>
            <w:tcPrChange w:id="861" w:author="Ramasubramani, Hariharan" w:date="2015-07-17T17:52:00Z">
              <w:tcPr>
                <w:tcW w:w="1603" w:type="dxa"/>
                <w:tcBorders>
                  <w:top w:val="single" w:sz="4" w:space="0" w:color="auto"/>
                  <w:left w:val="single" w:sz="4" w:space="0" w:color="auto"/>
                  <w:bottom w:val="single" w:sz="4" w:space="0" w:color="auto"/>
                  <w:right w:val="single" w:sz="4" w:space="0" w:color="auto"/>
                </w:tcBorders>
              </w:tcPr>
            </w:tcPrChange>
          </w:tcPr>
          <w:p w14:paraId="28388A3D" w14:textId="464479BD" w:rsidR="00AD5952" w:rsidRDefault="00B7057E" w:rsidP="00622575">
            <w:pPr>
              <w:ind w:firstLine="0"/>
              <w:rPr>
                <w:ins w:id="862" w:author="Ramasubramani, Hariharan" w:date="2015-07-15T16:15:00Z"/>
                <w:rFonts w:cstheme="minorHAnsi"/>
              </w:rPr>
            </w:pPr>
            <w:commentRangeStart w:id="863"/>
            <w:ins w:id="864" w:author="Ramasubramani, Hariharan" w:date="2015-08-17T15:45:00Z">
              <w:r>
                <w:rPr>
                  <w:rFonts w:cstheme="minorHAnsi"/>
                  <w:color w:val="000000" w:themeColor="text1"/>
                </w:rPr>
                <w:t>N#</w:t>
              </w:r>
            </w:ins>
            <w:commentRangeStart w:id="865"/>
          </w:p>
        </w:tc>
        <w:tc>
          <w:tcPr>
            <w:tcW w:w="939" w:type="dxa"/>
            <w:tcBorders>
              <w:top w:val="single" w:sz="4" w:space="0" w:color="auto"/>
              <w:left w:val="single" w:sz="4" w:space="0" w:color="auto"/>
              <w:bottom w:val="single" w:sz="4" w:space="0" w:color="auto"/>
              <w:right w:val="single" w:sz="4" w:space="0" w:color="auto"/>
            </w:tcBorders>
            <w:tcPrChange w:id="866" w:author="Ramasubramani, Hariharan" w:date="2015-07-17T17:52:00Z">
              <w:tcPr>
                <w:tcW w:w="939" w:type="dxa"/>
                <w:tcBorders>
                  <w:top w:val="single" w:sz="4" w:space="0" w:color="auto"/>
                  <w:left w:val="single" w:sz="4" w:space="0" w:color="auto"/>
                  <w:bottom w:val="single" w:sz="4" w:space="0" w:color="auto"/>
                  <w:right w:val="single" w:sz="4" w:space="0" w:color="auto"/>
                </w:tcBorders>
              </w:tcPr>
            </w:tcPrChange>
          </w:tcPr>
          <w:p w14:paraId="7E0A3169" w14:textId="2E491560" w:rsidR="00AD5952" w:rsidRDefault="00AD5952" w:rsidP="00622575">
            <w:pPr>
              <w:ind w:left="-57" w:firstLine="0"/>
              <w:jc w:val="center"/>
              <w:rPr>
                <w:ins w:id="867" w:author="Ramasubramani, Hariharan" w:date="2015-07-15T16:15:00Z"/>
                <w:rFonts w:cstheme="minorHAnsi"/>
              </w:rPr>
            </w:pPr>
            <w:ins w:id="868" w:author="Ramasubramani, Hariharan" w:date="2015-07-15T16:16:00Z">
              <w:r>
                <w:rPr>
                  <w:rFonts w:cstheme="minorHAnsi"/>
                  <w:color w:val="000000" w:themeColor="text1"/>
                  <w:szCs w:val="18"/>
                </w:rPr>
                <w:t>AP</w:t>
              </w:r>
            </w:ins>
          </w:p>
        </w:tc>
        <w:tc>
          <w:tcPr>
            <w:tcW w:w="771" w:type="dxa"/>
            <w:tcBorders>
              <w:top w:val="single" w:sz="4" w:space="0" w:color="auto"/>
              <w:left w:val="single" w:sz="4" w:space="0" w:color="auto"/>
              <w:bottom w:val="single" w:sz="4" w:space="0" w:color="auto"/>
              <w:right w:val="single" w:sz="4" w:space="0" w:color="auto"/>
            </w:tcBorders>
            <w:tcPrChange w:id="869" w:author="Ramasubramani, Hariharan" w:date="2015-07-17T17:52:00Z">
              <w:tcPr>
                <w:tcW w:w="771" w:type="dxa"/>
                <w:tcBorders>
                  <w:top w:val="single" w:sz="4" w:space="0" w:color="auto"/>
                  <w:left w:val="single" w:sz="4" w:space="0" w:color="auto"/>
                  <w:bottom w:val="single" w:sz="4" w:space="0" w:color="auto"/>
                  <w:right w:val="single" w:sz="4" w:space="0" w:color="auto"/>
                </w:tcBorders>
              </w:tcPr>
            </w:tcPrChange>
          </w:tcPr>
          <w:p w14:paraId="681680A7" w14:textId="44C5D46C" w:rsidR="00AD5952" w:rsidRDefault="00AD5952" w:rsidP="00622575">
            <w:pPr>
              <w:ind w:left="-57" w:firstLine="0"/>
              <w:jc w:val="center"/>
              <w:rPr>
                <w:ins w:id="870" w:author="Ramasubramani, Hariharan" w:date="2015-07-15T16:15:00Z"/>
                <w:rFonts w:cstheme="minorHAnsi"/>
              </w:rPr>
            </w:pPr>
            <w:ins w:id="871" w:author="Ramasubramani, Hariharan" w:date="2015-07-15T16:16:00Z">
              <w:r>
                <w:rPr>
                  <w:rFonts w:cstheme="minorHAnsi"/>
                  <w:color w:val="000000" w:themeColor="text1"/>
                </w:rPr>
                <w:t>NE</w:t>
              </w:r>
            </w:ins>
          </w:p>
        </w:tc>
        <w:tc>
          <w:tcPr>
            <w:tcW w:w="1202" w:type="dxa"/>
            <w:tcBorders>
              <w:top w:val="single" w:sz="4" w:space="0" w:color="auto"/>
              <w:left w:val="single" w:sz="4" w:space="0" w:color="auto"/>
              <w:bottom w:val="single" w:sz="4" w:space="0" w:color="auto"/>
              <w:right w:val="single" w:sz="4" w:space="0" w:color="auto"/>
            </w:tcBorders>
            <w:tcPrChange w:id="872" w:author="Ramasubramani, Hariharan" w:date="2015-07-17T17:52:00Z">
              <w:tcPr>
                <w:tcW w:w="1202" w:type="dxa"/>
                <w:tcBorders>
                  <w:top w:val="single" w:sz="4" w:space="0" w:color="auto"/>
                  <w:left w:val="single" w:sz="4" w:space="0" w:color="auto"/>
                  <w:bottom w:val="single" w:sz="4" w:space="0" w:color="auto"/>
                  <w:right w:val="single" w:sz="4" w:space="0" w:color="auto"/>
                </w:tcBorders>
              </w:tcPr>
            </w:tcPrChange>
          </w:tcPr>
          <w:p w14:paraId="42527C15" w14:textId="7B9D526E" w:rsidR="00AD5952" w:rsidRDefault="002D37D1" w:rsidP="00622575">
            <w:pPr>
              <w:ind w:left="-57" w:firstLine="0"/>
              <w:jc w:val="center"/>
              <w:rPr>
                <w:ins w:id="873" w:author="Ramasubramani, Hariharan" w:date="2015-07-15T16:15:00Z"/>
                <w:rFonts w:cstheme="minorHAnsi"/>
              </w:rPr>
            </w:pPr>
            <w:ins w:id="874" w:author="Ramasubramani, Hariharan" w:date="2015-07-15T16:16:00Z">
              <w:r>
                <w:rPr>
                  <w:rFonts w:cstheme="minorHAnsi"/>
                  <w:color w:val="000000" w:themeColor="text1"/>
                </w:rPr>
                <w:t>AN</w:t>
              </w:r>
            </w:ins>
          </w:p>
        </w:tc>
        <w:tc>
          <w:tcPr>
            <w:tcW w:w="712" w:type="dxa"/>
            <w:tcBorders>
              <w:top w:val="single" w:sz="4" w:space="0" w:color="auto"/>
              <w:left w:val="single" w:sz="4" w:space="0" w:color="auto"/>
              <w:bottom w:val="single" w:sz="4" w:space="0" w:color="auto"/>
              <w:right w:val="single" w:sz="4" w:space="0" w:color="auto"/>
            </w:tcBorders>
            <w:tcPrChange w:id="875" w:author="Ramasubramani, Hariharan" w:date="2015-07-17T17:52:00Z">
              <w:tcPr>
                <w:tcW w:w="712" w:type="dxa"/>
                <w:tcBorders>
                  <w:top w:val="single" w:sz="4" w:space="0" w:color="auto"/>
                  <w:left w:val="single" w:sz="4" w:space="0" w:color="auto"/>
                  <w:bottom w:val="single" w:sz="4" w:space="0" w:color="auto"/>
                  <w:right w:val="single" w:sz="4" w:space="0" w:color="auto"/>
                </w:tcBorders>
              </w:tcPr>
            </w:tcPrChange>
          </w:tcPr>
          <w:p w14:paraId="716EFD4E" w14:textId="7E4D721D" w:rsidR="00AD5952" w:rsidRDefault="00AD5952" w:rsidP="00622575">
            <w:pPr>
              <w:ind w:left="-57" w:firstLine="0"/>
              <w:jc w:val="center"/>
              <w:rPr>
                <w:ins w:id="876" w:author="Ramasubramani, Hariharan" w:date="2015-07-15T16:15:00Z"/>
                <w:rFonts w:cstheme="minorHAnsi"/>
              </w:rPr>
            </w:pPr>
            <w:ins w:id="877" w:author="Ramasubramani, Hariharan" w:date="2015-07-15T16:16:00Z">
              <w:r>
                <w:rPr>
                  <w:rFonts w:cstheme="minorHAnsi"/>
                  <w:color w:val="000000" w:themeColor="text1"/>
                </w:rPr>
                <w:t>8</w:t>
              </w:r>
            </w:ins>
          </w:p>
        </w:tc>
        <w:tc>
          <w:tcPr>
            <w:tcW w:w="2305" w:type="dxa"/>
            <w:tcBorders>
              <w:top w:val="single" w:sz="4" w:space="0" w:color="auto"/>
              <w:left w:val="single" w:sz="4" w:space="0" w:color="auto"/>
              <w:bottom w:val="single" w:sz="4" w:space="0" w:color="auto"/>
              <w:right w:val="single" w:sz="4" w:space="0" w:color="auto"/>
            </w:tcBorders>
            <w:tcPrChange w:id="878" w:author="Ramasubramani, Hariharan" w:date="2015-07-17T17:52:00Z">
              <w:tcPr>
                <w:tcW w:w="2305" w:type="dxa"/>
                <w:tcBorders>
                  <w:top w:val="single" w:sz="4" w:space="0" w:color="auto"/>
                  <w:left w:val="single" w:sz="4" w:space="0" w:color="auto"/>
                  <w:bottom w:val="single" w:sz="4" w:space="0" w:color="auto"/>
                  <w:right w:val="single" w:sz="4" w:space="0" w:color="auto"/>
                </w:tcBorders>
              </w:tcPr>
            </w:tcPrChange>
          </w:tcPr>
          <w:p w14:paraId="49F884B5" w14:textId="7C1FAF1A" w:rsidR="00AD5952" w:rsidRDefault="00AD5952" w:rsidP="00622575">
            <w:pPr>
              <w:ind w:left="-57" w:right="-70" w:firstLine="0"/>
              <w:jc w:val="center"/>
              <w:rPr>
                <w:ins w:id="879" w:author="Ramasubramani, Hariharan" w:date="2015-07-15T16:15:00Z"/>
                <w:rFonts w:cstheme="minorHAnsi"/>
              </w:rPr>
            </w:pPr>
            <w:ins w:id="880" w:author="Ramasubramani, Hariharan" w:date="2015-07-15T16:16:00Z">
              <w:r>
                <w:rPr>
                  <w:rFonts w:cstheme="minorHAnsi"/>
                  <w:color w:val="000000" w:themeColor="text1"/>
                </w:rPr>
                <w:t>n9999999</w:t>
              </w:r>
            </w:ins>
            <w:commentRangeEnd w:id="865"/>
            <w:r w:rsidR="008D2CE3">
              <w:rPr>
                <w:rStyle w:val="CommentReference"/>
                <w:rFonts w:ascii="New York" w:eastAsia="Times New Roman" w:hAnsi="New York" w:cs="Times New Roman"/>
              </w:rPr>
              <w:commentReference w:id="865"/>
            </w:r>
            <w:r w:rsidR="008E7110">
              <w:rPr>
                <w:rStyle w:val="CommentReference"/>
                <w:rFonts w:ascii="New York" w:eastAsia="Times New Roman" w:hAnsi="New York" w:cs="Times New Roman"/>
              </w:rPr>
              <w:commentReference w:id="863"/>
            </w:r>
          </w:p>
        </w:tc>
      </w:tr>
      <w:commentRangeEnd w:id="863"/>
    </w:tbl>
    <w:p w14:paraId="0EE1B84C" w14:textId="77777777" w:rsidR="005F4718" w:rsidRPr="00C106B9" w:rsidRDefault="005F4718" w:rsidP="009C3129">
      <w:pPr>
        <w:pStyle w:val="ListParagraph"/>
        <w:spacing w:after="60"/>
        <w:ind w:left="619" w:firstLine="0"/>
        <w:rPr>
          <w:rFonts w:cstheme="minorHAnsi"/>
          <w:color w:val="000000" w:themeColor="text1"/>
        </w:rPr>
      </w:pPr>
    </w:p>
    <w:p w14:paraId="0467E38D" w14:textId="77777777" w:rsidR="005F4718" w:rsidRPr="00C106B9" w:rsidRDefault="005F4718" w:rsidP="009C3129">
      <w:pPr>
        <w:pStyle w:val="ListParagraph"/>
        <w:numPr>
          <w:ilvl w:val="1"/>
          <w:numId w:val="10"/>
        </w:numPr>
        <w:overflowPunct w:val="0"/>
        <w:autoSpaceDE w:val="0"/>
        <w:autoSpaceDN w:val="0"/>
        <w:spacing w:after="60"/>
        <w:ind w:firstLine="0"/>
        <w:textAlignment w:val="baseline"/>
        <w:rPr>
          <w:rFonts w:cstheme="minorHAnsi"/>
          <w:color w:val="000000" w:themeColor="text1"/>
        </w:rPr>
      </w:pPr>
      <w:r w:rsidRPr="00C106B9">
        <w:rPr>
          <w:rFonts w:cstheme="minorHAnsi"/>
          <w:color w:val="000000" w:themeColor="text1"/>
        </w:rPr>
        <w:t>The system shall display the following information when displaying a Comment</w:t>
      </w:r>
      <w:r>
        <w:rPr>
          <w:rFonts w:cstheme="minorHAnsi"/>
          <w:color w:val="000000" w:themeColor="text1"/>
        </w:rPr>
        <w:t>:</w:t>
      </w:r>
    </w:p>
    <w:tbl>
      <w:tblPr>
        <w:tblStyle w:val="TableGrid"/>
        <w:tblW w:w="6049" w:type="dxa"/>
        <w:jc w:val="center"/>
        <w:tblLayout w:type="fixed"/>
        <w:tblLook w:val="04A0" w:firstRow="1" w:lastRow="0" w:firstColumn="1" w:lastColumn="0" w:noHBand="0" w:noVBand="1"/>
        <w:tblPrChange w:id="881" w:author="Ramasubramani, Hariharan" w:date="2015-07-17T17:54:00Z">
          <w:tblPr>
            <w:tblStyle w:val="TableGrid"/>
            <w:tblW w:w="6823" w:type="dxa"/>
            <w:jc w:val="center"/>
            <w:tblLayout w:type="fixed"/>
            <w:tblLook w:val="04A0" w:firstRow="1" w:lastRow="0" w:firstColumn="1" w:lastColumn="0" w:noHBand="0" w:noVBand="1"/>
          </w:tblPr>
        </w:tblPrChange>
      </w:tblPr>
      <w:tblGrid>
        <w:gridCol w:w="1603"/>
        <w:gridCol w:w="939"/>
        <w:gridCol w:w="1202"/>
        <w:gridCol w:w="2305"/>
        <w:tblGridChange w:id="882">
          <w:tblGrid>
            <w:gridCol w:w="1603"/>
            <w:gridCol w:w="939"/>
            <w:gridCol w:w="1202"/>
            <w:gridCol w:w="2305"/>
          </w:tblGrid>
        </w:tblGridChange>
      </w:tblGrid>
      <w:tr w:rsidR="00AD5952" w:rsidRPr="00C106B9" w14:paraId="7276DB89" w14:textId="77777777" w:rsidTr="00AD5952">
        <w:trPr>
          <w:cantSplit/>
          <w:trHeight w:val="152"/>
          <w:tblHeader/>
          <w:jc w:val="center"/>
          <w:trPrChange w:id="883" w:author="Ramasubramani, Hariharan" w:date="2015-07-17T17:54:00Z">
            <w:trPr>
              <w:cantSplit/>
              <w:trHeight w:val="152"/>
              <w:tblHeader/>
              <w:jc w:val="center"/>
            </w:trPr>
          </w:trPrChange>
        </w:trPr>
        <w:tc>
          <w:tcPr>
            <w:tcW w:w="160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Change w:id="884" w:author="Ramasubramani, Hariharan" w:date="2015-07-17T17:54:00Z">
              <w:tcPr>
                <w:tcW w:w="160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tcPrChange>
          </w:tcPr>
          <w:p w14:paraId="64C019B4" w14:textId="77777777" w:rsidR="00AD5952" w:rsidRPr="00C106B9" w:rsidRDefault="00AD5952" w:rsidP="009C3129">
            <w:pPr>
              <w:spacing w:before="60"/>
              <w:ind w:left="-18" w:right="-75" w:firstLine="0"/>
              <w:rPr>
                <w:rFonts w:cstheme="minorHAnsi"/>
                <w:b/>
                <w:color w:val="000000" w:themeColor="text1"/>
                <w:sz w:val="20"/>
              </w:rPr>
            </w:pPr>
            <w:r w:rsidRPr="00C106B9">
              <w:rPr>
                <w:rFonts w:cstheme="minorHAnsi"/>
                <w:b/>
                <w:color w:val="000000" w:themeColor="text1"/>
                <w:sz w:val="20"/>
              </w:rPr>
              <w:t>Data Element</w:t>
            </w:r>
          </w:p>
        </w:tc>
        <w:tc>
          <w:tcPr>
            <w:tcW w:w="939"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Change w:id="885" w:author="Ramasubramani, Hariharan" w:date="2015-07-17T17:54:00Z">
              <w:tcPr>
                <w:tcW w:w="939"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tcPrChange>
          </w:tcPr>
          <w:p w14:paraId="76E5A891" w14:textId="77777777" w:rsidR="00AD5952" w:rsidRPr="00C106B9" w:rsidRDefault="00AD5952" w:rsidP="009C3129">
            <w:pPr>
              <w:spacing w:before="60"/>
              <w:ind w:left="-69" w:right="-69" w:firstLine="0"/>
              <w:jc w:val="center"/>
              <w:rPr>
                <w:rFonts w:cstheme="minorHAnsi"/>
                <w:b/>
                <w:color w:val="000000" w:themeColor="text1"/>
                <w:sz w:val="20"/>
              </w:rPr>
            </w:pPr>
            <w:r w:rsidRPr="00C106B9">
              <w:rPr>
                <w:rFonts w:cstheme="minorHAnsi"/>
                <w:b/>
                <w:color w:val="000000" w:themeColor="text1"/>
                <w:sz w:val="20"/>
              </w:rPr>
              <w:t>Required</w:t>
            </w:r>
          </w:p>
        </w:tc>
        <w:tc>
          <w:tcPr>
            <w:tcW w:w="120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Change w:id="886" w:author="Ramasubramani, Hariharan" w:date="2015-07-17T17:54:00Z">
              <w:tcPr>
                <w:tcW w:w="120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tcPrChange>
          </w:tcPr>
          <w:p w14:paraId="5D2B8A35" w14:textId="77777777" w:rsidR="00AD5952" w:rsidRPr="00C106B9" w:rsidRDefault="00AD5952" w:rsidP="009C3129">
            <w:pPr>
              <w:spacing w:before="60"/>
              <w:ind w:left="-57" w:right="-88" w:firstLine="0"/>
              <w:jc w:val="center"/>
              <w:rPr>
                <w:rFonts w:cstheme="minorHAnsi"/>
                <w:b/>
                <w:color w:val="000000" w:themeColor="text1"/>
                <w:sz w:val="20"/>
              </w:rPr>
            </w:pPr>
            <w:r w:rsidRPr="00C106B9">
              <w:rPr>
                <w:rFonts w:cstheme="minorHAnsi"/>
                <w:b/>
                <w:color w:val="000000" w:themeColor="text1"/>
                <w:sz w:val="20"/>
              </w:rPr>
              <w:t>Field Type</w:t>
            </w:r>
          </w:p>
        </w:tc>
        <w:tc>
          <w:tcPr>
            <w:tcW w:w="2305"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Change w:id="887" w:author="Ramasubramani, Hariharan" w:date="2015-07-17T17:54:00Z">
              <w:tcPr>
                <w:tcW w:w="2305"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tcPrChange>
          </w:tcPr>
          <w:p w14:paraId="4E29F157" w14:textId="77777777" w:rsidR="00AD5952" w:rsidRPr="00C106B9" w:rsidRDefault="00AD5952" w:rsidP="009C3129">
            <w:pPr>
              <w:spacing w:before="60"/>
              <w:ind w:left="-57" w:firstLine="0"/>
              <w:jc w:val="center"/>
              <w:rPr>
                <w:rFonts w:cstheme="minorHAnsi"/>
                <w:b/>
                <w:color w:val="000000" w:themeColor="text1"/>
                <w:sz w:val="20"/>
              </w:rPr>
            </w:pPr>
            <w:r w:rsidRPr="00C106B9">
              <w:rPr>
                <w:rFonts w:cstheme="minorHAnsi"/>
                <w:b/>
                <w:color w:val="000000" w:themeColor="text1"/>
                <w:sz w:val="20"/>
              </w:rPr>
              <w:t>Format/</w:t>
            </w:r>
            <w:r w:rsidRPr="00C106B9" w:rsidDel="002F754B">
              <w:rPr>
                <w:rFonts w:cstheme="minorHAnsi"/>
                <w:b/>
                <w:color w:val="000000" w:themeColor="text1"/>
                <w:sz w:val="20"/>
              </w:rPr>
              <w:t xml:space="preserve"> </w:t>
            </w:r>
            <w:r>
              <w:rPr>
                <w:rFonts w:cstheme="minorHAnsi"/>
                <w:b/>
                <w:color w:val="000000" w:themeColor="text1"/>
                <w:sz w:val="20"/>
              </w:rPr>
              <w:t>Values</w:t>
            </w:r>
          </w:p>
        </w:tc>
      </w:tr>
      <w:tr w:rsidR="00AD5952" w:rsidRPr="00C106B9" w14:paraId="06FFE442" w14:textId="77777777" w:rsidTr="00AD5952">
        <w:trPr>
          <w:cantSplit/>
          <w:trHeight w:val="314"/>
          <w:jc w:val="center"/>
          <w:trPrChange w:id="888" w:author="Ramasubramani, Hariharan" w:date="2015-07-17T17:54:00Z">
            <w:trPr>
              <w:cantSplit/>
              <w:trHeight w:val="314"/>
              <w:jc w:val="center"/>
            </w:trPr>
          </w:trPrChange>
        </w:trPr>
        <w:tc>
          <w:tcPr>
            <w:tcW w:w="1603" w:type="dxa"/>
            <w:tcBorders>
              <w:top w:val="single" w:sz="4" w:space="0" w:color="auto"/>
              <w:left w:val="single" w:sz="4" w:space="0" w:color="auto"/>
              <w:bottom w:val="single" w:sz="4" w:space="0" w:color="auto"/>
              <w:right w:val="single" w:sz="4" w:space="0" w:color="auto"/>
            </w:tcBorders>
            <w:tcPrChange w:id="889" w:author="Ramasubramani, Hariharan" w:date="2015-07-17T17:54:00Z">
              <w:tcPr>
                <w:tcW w:w="1603" w:type="dxa"/>
                <w:tcBorders>
                  <w:top w:val="single" w:sz="4" w:space="0" w:color="auto"/>
                  <w:left w:val="single" w:sz="4" w:space="0" w:color="auto"/>
                  <w:bottom w:val="single" w:sz="4" w:space="0" w:color="auto"/>
                  <w:right w:val="single" w:sz="4" w:space="0" w:color="auto"/>
                </w:tcBorders>
              </w:tcPr>
            </w:tcPrChange>
          </w:tcPr>
          <w:p w14:paraId="7509392A" w14:textId="77777777" w:rsidR="00AD5952" w:rsidRPr="00C106B9" w:rsidRDefault="00AD5952" w:rsidP="009C3129">
            <w:pPr>
              <w:ind w:firstLine="0"/>
              <w:rPr>
                <w:rFonts w:cstheme="minorHAnsi"/>
                <w:color w:val="000000" w:themeColor="text1"/>
              </w:rPr>
            </w:pPr>
            <w:r w:rsidRPr="00C106B9">
              <w:rPr>
                <w:rFonts w:cstheme="minorHAnsi"/>
                <w:color w:val="000000" w:themeColor="text1"/>
              </w:rPr>
              <w:t>Created Date</w:t>
            </w:r>
          </w:p>
        </w:tc>
        <w:tc>
          <w:tcPr>
            <w:tcW w:w="939" w:type="dxa"/>
            <w:tcBorders>
              <w:top w:val="single" w:sz="4" w:space="0" w:color="auto"/>
              <w:left w:val="single" w:sz="4" w:space="0" w:color="auto"/>
              <w:bottom w:val="single" w:sz="4" w:space="0" w:color="auto"/>
              <w:right w:val="single" w:sz="4" w:space="0" w:color="auto"/>
            </w:tcBorders>
            <w:tcPrChange w:id="890" w:author="Ramasubramani, Hariharan" w:date="2015-07-17T17:54:00Z">
              <w:tcPr>
                <w:tcW w:w="939" w:type="dxa"/>
                <w:tcBorders>
                  <w:top w:val="single" w:sz="4" w:space="0" w:color="auto"/>
                  <w:left w:val="single" w:sz="4" w:space="0" w:color="auto"/>
                  <w:bottom w:val="single" w:sz="4" w:space="0" w:color="auto"/>
                  <w:right w:val="single" w:sz="4" w:space="0" w:color="auto"/>
                </w:tcBorders>
              </w:tcPr>
            </w:tcPrChange>
          </w:tcPr>
          <w:p w14:paraId="0562458D" w14:textId="77777777" w:rsidR="00AD5952" w:rsidRPr="00C106B9" w:rsidRDefault="00AD5952" w:rsidP="009C3129">
            <w:pPr>
              <w:ind w:left="-57" w:firstLine="0"/>
              <w:jc w:val="center"/>
              <w:rPr>
                <w:rFonts w:cstheme="minorHAnsi"/>
                <w:color w:val="000000" w:themeColor="text1"/>
              </w:rPr>
            </w:pPr>
            <w:r w:rsidRPr="00C106B9">
              <w:rPr>
                <w:rFonts w:cstheme="minorHAnsi"/>
                <w:color w:val="000000" w:themeColor="text1"/>
              </w:rPr>
              <w:t>AP</w:t>
            </w:r>
          </w:p>
        </w:tc>
        <w:tc>
          <w:tcPr>
            <w:tcW w:w="1202" w:type="dxa"/>
            <w:tcBorders>
              <w:top w:val="single" w:sz="4" w:space="0" w:color="auto"/>
              <w:left w:val="single" w:sz="4" w:space="0" w:color="auto"/>
              <w:bottom w:val="single" w:sz="4" w:space="0" w:color="auto"/>
              <w:right w:val="single" w:sz="4" w:space="0" w:color="auto"/>
            </w:tcBorders>
            <w:tcPrChange w:id="891" w:author="Ramasubramani, Hariharan" w:date="2015-07-17T17:54:00Z">
              <w:tcPr>
                <w:tcW w:w="1202" w:type="dxa"/>
                <w:tcBorders>
                  <w:top w:val="single" w:sz="4" w:space="0" w:color="auto"/>
                  <w:left w:val="single" w:sz="4" w:space="0" w:color="auto"/>
                  <w:bottom w:val="single" w:sz="4" w:space="0" w:color="auto"/>
                  <w:right w:val="single" w:sz="4" w:space="0" w:color="auto"/>
                </w:tcBorders>
              </w:tcPr>
            </w:tcPrChange>
          </w:tcPr>
          <w:p w14:paraId="3DD4D7C5" w14:textId="77777777" w:rsidR="00AD5952" w:rsidRPr="00C106B9" w:rsidRDefault="00AD5952" w:rsidP="009C3129">
            <w:pPr>
              <w:ind w:left="-57" w:firstLine="0"/>
              <w:jc w:val="center"/>
              <w:rPr>
                <w:rFonts w:cstheme="minorHAnsi"/>
                <w:color w:val="000000" w:themeColor="text1"/>
              </w:rPr>
            </w:pPr>
            <w:r w:rsidRPr="00C106B9">
              <w:rPr>
                <w:rFonts w:cstheme="minorHAnsi"/>
                <w:color w:val="000000" w:themeColor="text1"/>
              </w:rPr>
              <w:t>Date/Time</w:t>
            </w:r>
          </w:p>
        </w:tc>
        <w:tc>
          <w:tcPr>
            <w:tcW w:w="2305" w:type="dxa"/>
            <w:tcBorders>
              <w:top w:val="single" w:sz="4" w:space="0" w:color="auto"/>
              <w:left w:val="single" w:sz="4" w:space="0" w:color="auto"/>
              <w:bottom w:val="single" w:sz="4" w:space="0" w:color="auto"/>
              <w:right w:val="single" w:sz="4" w:space="0" w:color="auto"/>
            </w:tcBorders>
            <w:tcPrChange w:id="892" w:author="Ramasubramani, Hariharan" w:date="2015-07-17T17:54:00Z">
              <w:tcPr>
                <w:tcW w:w="2305" w:type="dxa"/>
                <w:tcBorders>
                  <w:top w:val="single" w:sz="4" w:space="0" w:color="auto"/>
                  <w:left w:val="single" w:sz="4" w:space="0" w:color="auto"/>
                  <w:bottom w:val="single" w:sz="4" w:space="0" w:color="auto"/>
                  <w:right w:val="single" w:sz="4" w:space="0" w:color="auto"/>
                </w:tcBorders>
              </w:tcPr>
            </w:tcPrChange>
          </w:tcPr>
          <w:p w14:paraId="59C38CDA" w14:textId="7CAA22D0" w:rsidR="00AD5952" w:rsidRDefault="00AD5952" w:rsidP="009C3129">
            <w:pPr>
              <w:ind w:left="-57" w:right="-70" w:firstLine="0"/>
              <w:jc w:val="center"/>
              <w:rPr>
                <w:rFonts w:cstheme="minorHAnsi"/>
                <w:color w:val="000000" w:themeColor="text1"/>
              </w:rPr>
            </w:pPr>
            <w:ins w:id="893" w:author="Ramasubramani, Hariharan" w:date="2015-07-17T17:53:00Z">
              <w:r w:rsidRPr="00C106B9">
                <w:rPr>
                  <w:rFonts w:cstheme="minorHAnsi"/>
                  <w:color w:val="000000" w:themeColor="text1"/>
                </w:rPr>
                <w:t>Date/Time Saved</w:t>
              </w:r>
              <w:r>
                <w:rPr>
                  <w:rFonts w:cstheme="minorHAnsi"/>
                  <w:color w:val="000000" w:themeColor="text1"/>
                </w:rPr>
                <w:t xml:space="preserve"> </w:t>
              </w:r>
            </w:ins>
            <w:r>
              <w:rPr>
                <w:rFonts w:cstheme="minorHAnsi"/>
                <w:color w:val="000000" w:themeColor="text1"/>
              </w:rPr>
              <w:t xml:space="preserve">Format:  </w:t>
            </w:r>
          </w:p>
          <w:p w14:paraId="3DFF64EE" w14:textId="77777777" w:rsidR="00AD5952" w:rsidRPr="00C106B9" w:rsidRDefault="00AD5952" w:rsidP="009C3129">
            <w:pPr>
              <w:ind w:left="-57" w:right="-70" w:firstLine="0"/>
              <w:jc w:val="center"/>
              <w:rPr>
                <w:rFonts w:cstheme="minorHAnsi"/>
                <w:color w:val="000000" w:themeColor="text1"/>
              </w:rPr>
            </w:pPr>
            <w:r w:rsidRPr="00C106B9">
              <w:rPr>
                <w:rFonts w:cstheme="minorHAnsi"/>
                <w:color w:val="000000" w:themeColor="text1"/>
              </w:rPr>
              <w:t>mm/</w:t>
            </w:r>
            <w:proofErr w:type="spellStart"/>
            <w:r w:rsidRPr="00C106B9">
              <w:rPr>
                <w:rFonts w:cstheme="minorHAnsi"/>
                <w:color w:val="000000" w:themeColor="text1"/>
              </w:rPr>
              <w:t>dd</w:t>
            </w:r>
            <w:proofErr w:type="spellEnd"/>
            <w:r w:rsidRPr="00C106B9">
              <w:rPr>
                <w:rFonts w:cstheme="minorHAnsi"/>
                <w:color w:val="000000" w:themeColor="text1"/>
              </w:rPr>
              <w:t>/</w:t>
            </w:r>
            <w:proofErr w:type="spellStart"/>
            <w:r w:rsidRPr="00C106B9">
              <w:rPr>
                <w:rFonts w:cstheme="minorHAnsi"/>
                <w:color w:val="000000" w:themeColor="text1"/>
              </w:rPr>
              <w:t>yyyy</w:t>
            </w:r>
            <w:proofErr w:type="spellEnd"/>
            <w:r w:rsidRPr="00C106B9">
              <w:rPr>
                <w:rFonts w:cstheme="minorHAnsi"/>
                <w:color w:val="000000" w:themeColor="text1"/>
              </w:rPr>
              <w:t xml:space="preserve"> </w:t>
            </w:r>
            <w:proofErr w:type="spellStart"/>
            <w:r w:rsidRPr="00C106B9">
              <w:rPr>
                <w:rFonts w:cstheme="minorHAnsi"/>
                <w:color w:val="000000" w:themeColor="text1"/>
              </w:rPr>
              <w:t>hh:mm</w:t>
            </w:r>
            <w:proofErr w:type="spellEnd"/>
          </w:p>
        </w:tc>
      </w:tr>
      <w:tr w:rsidR="00AD5952" w:rsidRPr="00C106B9" w14:paraId="68E2D26D" w14:textId="77777777" w:rsidTr="00AD5952">
        <w:trPr>
          <w:cantSplit/>
          <w:trHeight w:val="314"/>
          <w:jc w:val="center"/>
          <w:trPrChange w:id="894" w:author="Ramasubramani, Hariharan" w:date="2015-07-17T17:54:00Z">
            <w:trPr>
              <w:cantSplit/>
              <w:trHeight w:val="314"/>
              <w:jc w:val="center"/>
            </w:trPr>
          </w:trPrChange>
        </w:trPr>
        <w:tc>
          <w:tcPr>
            <w:tcW w:w="1603" w:type="dxa"/>
            <w:tcBorders>
              <w:top w:val="single" w:sz="4" w:space="0" w:color="auto"/>
              <w:left w:val="single" w:sz="4" w:space="0" w:color="auto"/>
              <w:bottom w:val="single" w:sz="4" w:space="0" w:color="auto"/>
              <w:right w:val="single" w:sz="4" w:space="0" w:color="auto"/>
            </w:tcBorders>
            <w:tcPrChange w:id="895" w:author="Ramasubramani, Hariharan" w:date="2015-07-17T17:54:00Z">
              <w:tcPr>
                <w:tcW w:w="1603" w:type="dxa"/>
                <w:tcBorders>
                  <w:top w:val="single" w:sz="4" w:space="0" w:color="auto"/>
                  <w:left w:val="single" w:sz="4" w:space="0" w:color="auto"/>
                  <w:bottom w:val="single" w:sz="4" w:space="0" w:color="auto"/>
                  <w:right w:val="single" w:sz="4" w:space="0" w:color="auto"/>
                </w:tcBorders>
              </w:tcPr>
            </w:tcPrChange>
          </w:tcPr>
          <w:p w14:paraId="5428E53B" w14:textId="77777777" w:rsidR="00AD5952" w:rsidRPr="00C106B9" w:rsidRDefault="00AD5952" w:rsidP="009C3129">
            <w:pPr>
              <w:ind w:firstLine="0"/>
              <w:rPr>
                <w:rFonts w:cstheme="minorHAnsi"/>
                <w:color w:val="000000" w:themeColor="text1"/>
              </w:rPr>
            </w:pPr>
            <w:r w:rsidRPr="00C106B9">
              <w:rPr>
                <w:rFonts w:cstheme="minorHAnsi"/>
                <w:color w:val="000000" w:themeColor="text1"/>
              </w:rPr>
              <w:t>Created By</w:t>
            </w:r>
            <w:r>
              <w:rPr>
                <w:rFonts w:cstheme="minorHAnsi"/>
                <w:color w:val="000000" w:themeColor="text1"/>
              </w:rPr>
              <w:t>:  Last Name</w:t>
            </w:r>
          </w:p>
        </w:tc>
        <w:tc>
          <w:tcPr>
            <w:tcW w:w="939" w:type="dxa"/>
            <w:tcBorders>
              <w:top w:val="single" w:sz="4" w:space="0" w:color="auto"/>
              <w:left w:val="single" w:sz="4" w:space="0" w:color="auto"/>
              <w:bottom w:val="single" w:sz="4" w:space="0" w:color="auto"/>
              <w:right w:val="single" w:sz="4" w:space="0" w:color="auto"/>
            </w:tcBorders>
            <w:tcPrChange w:id="896" w:author="Ramasubramani, Hariharan" w:date="2015-07-17T17:54:00Z">
              <w:tcPr>
                <w:tcW w:w="939" w:type="dxa"/>
                <w:tcBorders>
                  <w:top w:val="single" w:sz="4" w:space="0" w:color="auto"/>
                  <w:left w:val="single" w:sz="4" w:space="0" w:color="auto"/>
                  <w:bottom w:val="single" w:sz="4" w:space="0" w:color="auto"/>
                  <w:right w:val="single" w:sz="4" w:space="0" w:color="auto"/>
                </w:tcBorders>
              </w:tcPr>
            </w:tcPrChange>
          </w:tcPr>
          <w:p w14:paraId="4E7EDA28" w14:textId="77777777" w:rsidR="00AD5952" w:rsidRPr="00C106B9" w:rsidRDefault="00AD5952" w:rsidP="009C3129">
            <w:pPr>
              <w:ind w:left="-57" w:firstLine="0"/>
              <w:jc w:val="center"/>
              <w:rPr>
                <w:rFonts w:cstheme="minorHAnsi"/>
                <w:color w:val="000000" w:themeColor="text1"/>
              </w:rPr>
            </w:pPr>
            <w:r w:rsidRPr="00C106B9">
              <w:rPr>
                <w:rFonts w:cstheme="minorHAnsi"/>
                <w:color w:val="000000" w:themeColor="text1"/>
              </w:rPr>
              <w:t>AP</w:t>
            </w:r>
          </w:p>
        </w:tc>
        <w:tc>
          <w:tcPr>
            <w:tcW w:w="1202" w:type="dxa"/>
            <w:tcBorders>
              <w:top w:val="single" w:sz="4" w:space="0" w:color="auto"/>
              <w:left w:val="single" w:sz="4" w:space="0" w:color="auto"/>
              <w:bottom w:val="single" w:sz="4" w:space="0" w:color="auto"/>
              <w:right w:val="single" w:sz="4" w:space="0" w:color="auto"/>
            </w:tcBorders>
            <w:tcPrChange w:id="897" w:author="Ramasubramani, Hariharan" w:date="2015-07-17T17:54:00Z">
              <w:tcPr>
                <w:tcW w:w="1202" w:type="dxa"/>
                <w:tcBorders>
                  <w:top w:val="single" w:sz="4" w:space="0" w:color="auto"/>
                  <w:left w:val="single" w:sz="4" w:space="0" w:color="auto"/>
                  <w:bottom w:val="single" w:sz="4" w:space="0" w:color="auto"/>
                  <w:right w:val="single" w:sz="4" w:space="0" w:color="auto"/>
                </w:tcBorders>
              </w:tcPr>
            </w:tcPrChange>
          </w:tcPr>
          <w:p w14:paraId="2B861093" w14:textId="7141F42D" w:rsidR="00AD5952" w:rsidRPr="00C106B9" w:rsidRDefault="00AD5952" w:rsidP="009C3129">
            <w:pPr>
              <w:ind w:left="-57" w:firstLine="0"/>
              <w:jc w:val="center"/>
              <w:rPr>
                <w:rFonts w:cstheme="minorHAnsi"/>
                <w:color w:val="000000" w:themeColor="text1"/>
              </w:rPr>
            </w:pPr>
            <w:r>
              <w:rPr>
                <w:rFonts w:cstheme="minorHAnsi"/>
                <w:color w:val="000000" w:themeColor="text1"/>
              </w:rPr>
              <w:t>ANSC</w:t>
            </w:r>
          </w:p>
        </w:tc>
        <w:tc>
          <w:tcPr>
            <w:tcW w:w="2305" w:type="dxa"/>
            <w:tcBorders>
              <w:top w:val="single" w:sz="4" w:space="0" w:color="auto"/>
              <w:left w:val="single" w:sz="4" w:space="0" w:color="auto"/>
              <w:bottom w:val="single" w:sz="4" w:space="0" w:color="auto"/>
              <w:right w:val="single" w:sz="4" w:space="0" w:color="auto"/>
            </w:tcBorders>
            <w:tcPrChange w:id="898" w:author="Ramasubramani, Hariharan" w:date="2015-07-17T17:54:00Z">
              <w:tcPr>
                <w:tcW w:w="2305" w:type="dxa"/>
                <w:tcBorders>
                  <w:top w:val="single" w:sz="4" w:space="0" w:color="auto"/>
                  <w:left w:val="single" w:sz="4" w:space="0" w:color="auto"/>
                  <w:bottom w:val="single" w:sz="4" w:space="0" w:color="auto"/>
                  <w:right w:val="single" w:sz="4" w:space="0" w:color="auto"/>
                </w:tcBorders>
              </w:tcPr>
            </w:tcPrChange>
          </w:tcPr>
          <w:p w14:paraId="364696B8" w14:textId="77777777" w:rsidR="00AD5952" w:rsidRDefault="00AD5952" w:rsidP="009C3129">
            <w:pPr>
              <w:ind w:left="-57" w:right="-70" w:firstLine="0"/>
              <w:jc w:val="center"/>
              <w:rPr>
                <w:rFonts w:cstheme="minorHAnsi"/>
                <w:color w:val="000000" w:themeColor="text1"/>
              </w:rPr>
            </w:pPr>
            <w:r>
              <w:rPr>
                <w:rFonts w:cstheme="minorHAnsi"/>
                <w:color w:val="000000" w:themeColor="text1"/>
              </w:rPr>
              <w:t xml:space="preserve">Format: </w:t>
            </w:r>
          </w:p>
          <w:p w14:paraId="4D10E30A" w14:textId="77777777" w:rsidR="00AD5952" w:rsidRPr="00C106B9" w:rsidRDefault="00AD5952" w:rsidP="009C3129">
            <w:pPr>
              <w:ind w:left="-57" w:right="-70" w:firstLine="0"/>
              <w:jc w:val="center"/>
              <w:rPr>
                <w:rFonts w:cstheme="minorHAnsi"/>
                <w:color w:val="000000" w:themeColor="text1"/>
              </w:rPr>
            </w:pPr>
            <w:r>
              <w:rPr>
                <w:rFonts w:cstheme="minorHAnsi"/>
                <w:color w:val="000000" w:themeColor="text1"/>
              </w:rPr>
              <w:t xml:space="preserve"> </w:t>
            </w:r>
            <w:r w:rsidRPr="00C106B9">
              <w:rPr>
                <w:rFonts w:cstheme="minorHAnsi"/>
                <w:color w:val="000000" w:themeColor="text1"/>
              </w:rPr>
              <w:t xml:space="preserve">Last Name </w:t>
            </w:r>
          </w:p>
        </w:tc>
      </w:tr>
      <w:tr w:rsidR="00AD5952" w:rsidRPr="00CF28F1" w14:paraId="38633AFB" w14:textId="77777777" w:rsidTr="00AD5952">
        <w:trPr>
          <w:cantSplit/>
          <w:trHeight w:val="314"/>
          <w:jc w:val="center"/>
          <w:trPrChange w:id="899" w:author="Ramasubramani, Hariharan" w:date="2015-07-17T17:54:00Z">
            <w:trPr>
              <w:cantSplit/>
              <w:trHeight w:val="314"/>
              <w:jc w:val="center"/>
            </w:trPr>
          </w:trPrChange>
        </w:trPr>
        <w:tc>
          <w:tcPr>
            <w:tcW w:w="1603" w:type="dxa"/>
            <w:tcBorders>
              <w:top w:val="single" w:sz="4" w:space="0" w:color="auto"/>
              <w:left w:val="single" w:sz="4" w:space="0" w:color="auto"/>
              <w:bottom w:val="single" w:sz="4" w:space="0" w:color="auto"/>
              <w:right w:val="single" w:sz="4" w:space="0" w:color="auto"/>
            </w:tcBorders>
            <w:tcPrChange w:id="900" w:author="Ramasubramani, Hariharan" w:date="2015-07-17T17:54:00Z">
              <w:tcPr>
                <w:tcW w:w="1603" w:type="dxa"/>
                <w:tcBorders>
                  <w:top w:val="single" w:sz="4" w:space="0" w:color="auto"/>
                  <w:left w:val="single" w:sz="4" w:space="0" w:color="auto"/>
                  <w:bottom w:val="single" w:sz="4" w:space="0" w:color="auto"/>
                  <w:right w:val="single" w:sz="4" w:space="0" w:color="auto"/>
                </w:tcBorders>
              </w:tcPr>
            </w:tcPrChange>
          </w:tcPr>
          <w:p w14:paraId="4ADA80EE" w14:textId="77777777" w:rsidR="00AD5952" w:rsidRDefault="00AD5952" w:rsidP="009C3129">
            <w:pPr>
              <w:ind w:firstLine="0"/>
              <w:rPr>
                <w:rFonts w:cstheme="minorHAnsi"/>
              </w:rPr>
            </w:pPr>
            <w:r>
              <w:rPr>
                <w:rFonts w:cstheme="minorHAnsi"/>
              </w:rPr>
              <w:t>First Name</w:t>
            </w:r>
          </w:p>
        </w:tc>
        <w:tc>
          <w:tcPr>
            <w:tcW w:w="939" w:type="dxa"/>
            <w:tcBorders>
              <w:top w:val="single" w:sz="4" w:space="0" w:color="auto"/>
              <w:left w:val="single" w:sz="4" w:space="0" w:color="auto"/>
              <w:bottom w:val="single" w:sz="4" w:space="0" w:color="auto"/>
              <w:right w:val="single" w:sz="4" w:space="0" w:color="auto"/>
            </w:tcBorders>
            <w:tcPrChange w:id="901" w:author="Ramasubramani, Hariharan" w:date="2015-07-17T17:54:00Z">
              <w:tcPr>
                <w:tcW w:w="939" w:type="dxa"/>
                <w:tcBorders>
                  <w:top w:val="single" w:sz="4" w:space="0" w:color="auto"/>
                  <w:left w:val="single" w:sz="4" w:space="0" w:color="auto"/>
                  <w:bottom w:val="single" w:sz="4" w:space="0" w:color="auto"/>
                  <w:right w:val="single" w:sz="4" w:space="0" w:color="auto"/>
                </w:tcBorders>
              </w:tcPr>
            </w:tcPrChange>
          </w:tcPr>
          <w:p w14:paraId="47CE9395" w14:textId="77777777" w:rsidR="00AD5952" w:rsidRPr="00CF28F1" w:rsidRDefault="00AD5952" w:rsidP="009C3129">
            <w:pPr>
              <w:ind w:left="-57" w:firstLine="0"/>
              <w:jc w:val="center"/>
              <w:rPr>
                <w:rFonts w:cstheme="minorHAnsi"/>
              </w:rPr>
            </w:pPr>
            <w:r>
              <w:rPr>
                <w:rFonts w:cstheme="minorHAnsi"/>
              </w:rPr>
              <w:t>AP</w:t>
            </w:r>
          </w:p>
        </w:tc>
        <w:tc>
          <w:tcPr>
            <w:tcW w:w="1202" w:type="dxa"/>
            <w:tcBorders>
              <w:top w:val="single" w:sz="4" w:space="0" w:color="auto"/>
              <w:left w:val="single" w:sz="4" w:space="0" w:color="auto"/>
              <w:bottom w:val="single" w:sz="4" w:space="0" w:color="auto"/>
              <w:right w:val="single" w:sz="4" w:space="0" w:color="auto"/>
            </w:tcBorders>
            <w:tcPrChange w:id="902" w:author="Ramasubramani, Hariharan" w:date="2015-07-17T17:54:00Z">
              <w:tcPr>
                <w:tcW w:w="1202" w:type="dxa"/>
                <w:tcBorders>
                  <w:top w:val="single" w:sz="4" w:space="0" w:color="auto"/>
                  <w:left w:val="single" w:sz="4" w:space="0" w:color="auto"/>
                  <w:bottom w:val="single" w:sz="4" w:space="0" w:color="auto"/>
                  <w:right w:val="single" w:sz="4" w:space="0" w:color="auto"/>
                </w:tcBorders>
              </w:tcPr>
            </w:tcPrChange>
          </w:tcPr>
          <w:p w14:paraId="3E85751B" w14:textId="05835A08" w:rsidR="00AD5952" w:rsidRPr="00CF28F1" w:rsidRDefault="00AD5952" w:rsidP="009C3129">
            <w:pPr>
              <w:ind w:left="-57" w:firstLine="0"/>
              <w:jc w:val="center"/>
              <w:rPr>
                <w:rFonts w:cstheme="minorHAnsi"/>
              </w:rPr>
            </w:pPr>
            <w:r>
              <w:rPr>
                <w:rFonts w:cstheme="minorHAnsi"/>
              </w:rPr>
              <w:t>ANSC</w:t>
            </w:r>
          </w:p>
        </w:tc>
        <w:tc>
          <w:tcPr>
            <w:tcW w:w="2305" w:type="dxa"/>
            <w:tcBorders>
              <w:top w:val="single" w:sz="4" w:space="0" w:color="auto"/>
              <w:left w:val="single" w:sz="4" w:space="0" w:color="auto"/>
              <w:bottom w:val="single" w:sz="4" w:space="0" w:color="auto"/>
              <w:right w:val="single" w:sz="4" w:space="0" w:color="auto"/>
            </w:tcBorders>
            <w:tcPrChange w:id="903" w:author="Ramasubramani, Hariharan" w:date="2015-07-17T17:54:00Z">
              <w:tcPr>
                <w:tcW w:w="2305" w:type="dxa"/>
                <w:tcBorders>
                  <w:top w:val="single" w:sz="4" w:space="0" w:color="auto"/>
                  <w:left w:val="single" w:sz="4" w:space="0" w:color="auto"/>
                  <w:bottom w:val="single" w:sz="4" w:space="0" w:color="auto"/>
                  <w:right w:val="single" w:sz="4" w:space="0" w:color="auto"/>
                </w:tcBorders>
              </w:tcPr>
            </w:tcPrChange>
          </w:tcPr>
          <w:p w14:paraId="59CA32FC" w14:textId="77777777" w:rsidR="00AD5952" w:rsidRDefault="00AD5952" w:rsidP="009C3129">
            <w:pPr>
              <w:ind w:left="-57" w:right="-70" w:firstLine="0"/>
              <w:jc w:val="center"/>
              <w:rPr>
                <w:rFonts w:cstheme="minorHAnsi"/>
              </w:rPr>
            </w:pPr>
            <w:r>
              <w:rPr>
                <w:rFonts w:cstheme="minorHAnsi"/>
              </w:rPr>
              <w:t xml:space="preserve">Format:  </w:t>
            </w:r>
          </w:p>
          <w:p w14:paraId="3D12E548" w14:textId="77777777" w:rsidR="00AD5952" w:rsidRPr="00CF28F1" w:rsidRDefault="00AD5952" w:rsidP="009C3129">
            <w:pPr>
              <w:ind w:left="-57" w:right="-70" w:firstLine="0"/>
              <w:jc w:val="center"/>
              <w:rPr>
                <w:rFonts w:cstheme="minorHAnsi"/>
              </w:rPr>
            </w:pPr>
            <w:r>
              <w:rPr>
                <w:rFonts w:cstheme="minorHAnsi"/>
              </w:rPr>
              <w:t>First Name</w:t>
            </w:r>
          </w:p>
        </w:tc>
      </w:tr>
      <w:tr w:rsidR="002D37D1" w:rsidRPr="00CF28F1" w14:paraId="604FE035" w14:textId="77777777" w:rsidTr="00AD5952">
        <w:trPr>
          <w:cantSplit/>
          <w:trHeight w:val="314"/>
          <w:jc w:val="center"/>
          <w:ins w:id="904" w:author="Ramasubramani, Hariharan" w:date="2015-08-17T15:58:00Z"/>
        </w:trPr>
        <w:tc>
          <w:tcPr>
            <w:tcW w:w="1603" w:type="dxa"/>
            <w:tcBorders>
              <w:top w:val="single" w:sz="4" w:space="0" w:color="auto"/>
              <w:left w:val="single" w:sz="4" w:space="0" w:color="auto"/>
              <w:bottom w:val="single" w:sz="4" w:space="0" w:color="auto"/>
              <w:right w:val="single" w:sz="4" w:space="0" w:color="auto"/>
            </w:tcBorders>
          </w:tcPr>
          <w:p w14:paraId="29E4D865" w14:textId="735949E3" w:rsidR="002D37D1" w:rsidRDefault="002D37D1" w:rsidP="009C3129">
            <w:pPr>
              <w:ind w:firstLine="0"/>
              <w:rPr>
                <w:ins w:id="905" w:author="Ramasubramani, Hariharan" w:date="2015-08-17T15:58:00Z"/>
                <w:rFonts w:cstheme="minorHAnsi"/>
              </w:rPr>
            </w:pPr>
            <w:ins w:id="906" w:author="Ramasubramani, Hariharan" w:date="2015-08-17T15:58:00Z">
              <w:r>
                <w:rPr>
                  <w:rFonts w:cstheme="minorHAnsi"/>
                </w:rPr>
                <w:t>N#</w:t>
              </w:r>
            </w:ins>
          </w:p>
        </w:tc>
        <w:tc>
          <w:tcPr>
            <w:tcW w:w="939" w:type="dxa"/>
            <w:tcBorders>
              <w:top w:val="single" w:sz="4" w:space="0" w:color="auto"/>
              <w:left w:val="single" w:sz="4" w:space="0" w:color="auto"/>
              <w:bottom w:val="single" w:sz="4" w:space="0" w:color="auto"/>
              <w:right w:val="single" w:sz="4" w:space="0" w:color="auto"/>
            </w:tcBorders>
          </w:tcPr>
          <w:p w14:paraId="4B4E6DDD" w14:textId="2D3EDCFD" w:rsidR="002D37D1" w:rsidRDefault="002D37D1" w:rsidP="009C3129">
            <w:pPr>
              <w:ind w:left="-57" w:firstLine="0"/>
              <w:jc w:val="center"/>
              <w:rPr>
                <w:ins w:id="907" w:author="Ramasubramani, Hariharan" w:date="2015-08-17T15:58:00Z"/>
                <w:rFonts w:cstheme="minorHAnsi"/>
              </w:rPr>
            </w:pPr>
            <w:ins w:id="908" w:author="Ramasubramani, Hariharan" w:date="2015-08-17T16:01:00Z">
              <w:r>
                <w:rPr>
                  <w:rFonts w:cstheme="minorHAnsi"/>
                </w:rPr>
                <w:t>AP</w:t>
              </w:r>
            </w:ins>
          </w:p>
        </w:tc>
        <w:tc>
          <w:tcPr>
            <w:tcW w:w="1202" w:type="dxa"/>
            <w:tcBorders>
              <w:top w:val="single" w:sz="4" w:space="0" w:color="auto"/>
              <w:left w:val="single" w:sz="4" w:space="0" w:color="auto"/>
              <w:bottom w:val="single" w:sz="4" w:space="0" w:color="auto"/>
              <w:right w:val="single" w:sz="4" w:space="0" w:color="auto"/>
            </w:tcBorders>
          </w:tcPr>
          <w:p w14:paraId="1AD98297" w14:textId="5FB09094" w:rsidR="002D37D1" w:rsidRDefault="002D37D1" w:rsidP="009C3129">
            <w:pPr>
              <w:ind w:left="-57" w:firstLine="0"/>
              <w:jc w:val="center"/>
              <w:rPr>
                <w:ins w:id="909" w:author="Ramasubramani, Hariharan" w:date="2015-08-17T15:58:00Z"/>
                <w:rFonts w:cstheme="minorHAnsi"/>
              </w:rPr>
            </w:pPr>
            <w:ins w:id="910" w:author="Ramasubramani, Hariharan" w:date="2015-08-17T16:01:00Z">
              <w:r>
                <w:rPr>
                  <w:rFonts w:cstheme="minorHAnsi"/>
                </w:rPr>
                <w:t>AN</w:t>
              </w:r>
            </w:ins>
          </w:p>
        </w:tc>
        <w:tc>
          <w:tcPr>
            <w:tcW w:w="2305" w:type="dxa"/>
            <w:tcBorders>
              <w:top w:val="single" w:sz="4" w:space="0" w:color="auto"/>
              <w:left w:val="single" w:sz="4" w:space="0" w:color="auto"/>
              <w:bottom w:val="single" w:sz="4" w:space="0" w:color="auto"/>
              <w:right w:val="single" w:sz="4" w:space="0" w:color="auto"/>
            </w:tcBorders>
          </w:tcPr>
          <w:p w14:paraId="2573A363" w14:textId="10422385" w:rsidR="002D37D1" w:rsidRDefault="00A67234" w:rsidP="009C3129">
            <w:pPr>
              <w:ind w:left="-57" w:right="-70" w:firstLine="0"/>
              <w:jc w:val="center"/>
              <w:rPr>
                <w:ins w:id="911" w:author="Ramasubramani, Hariharan" w:date="2015-08-17T15:58:00Z"/>
                <w:rFonts w:cstheme="minorHAnsi"/>
              </w:rPr>
            </w:pPr>
            <w:ins w:id="912" w:author="Ramasubramani, Hariharan" w:date="2015-08-17T17:13:00Z">
              <w:r>
                <w:rPr>
                  <w:rFonts w:cstheme="minorHAnsi"/>
                </w:rPr>
                <w:t>n</w:t>
              </w:r>
            </w:ins>
            <w:ins w:id="913" w:author="Ramasubramani, Hariharan" w:date="2015-08-17T17:12:00Z">
              <w:r>
                <w:rPr>
                  <w:rFonts w:cstheme="minorHAnsi"/>
                </w:rPr>
                <w:t>9</w:t>
              </w:r>
            </w:ins>
            <w:ins w:id="914" w:author="Ramasubramani, Hariharan" w:date="2015-08-17T17:13:00Z">
              <w:r>
                <w:rPr>
                  <w:rFonts w:cstheme="minorHAnsi"/>
                </w:rPr>
                <w:t>999999</w:t>
              </w:r>
            </w:ins>
          </w:p>
        </w:tc>
      </w:tr>
      <w:tr w:rsidR="00AD5952" w:rsidRPr="00CF28F1" w:rsidDel="00BD2761" w14:paraId="15450511" w14:textId="77777777" w:rsidTr="00AD5952">
        <w:trPr>
          <w:cantSplit/>
          <w:trHeight w:val="314"/>
          <w:jc w:val="center"/>
          <w:del w:id="915" w:author="Ramasubramani, Hariharan" w:date="2015-07-13T11:42:00Z"/>
          <w:trPrChange w:id="916" w:author="Ramasubramani, Hariharan" w:date="2015-07-17T17:54:00Z">
            <w:trPr>
              <w:cantSplit/>
              <w:trHeight w:val="314"/>
              <w:jc w:val="center"/>
            </w:trPr>
          </w:trPrChange>
        </w:trPr>
        <w:tc>
          <w:tcPr>
            <w:tcW w:w="1603" w:type="dxa"/>
            <w:tcBorders>
              <w:top w:val="single" w:sz="4" w:space="0" w:color="auto"/>
              <w:left w:val="single" w:sz="4" w:space="0" w:color="auto"/>
              <w:bottom w:val="single" w:sz="4" w:space="0" w:color="auto"/>
              <w:right w:val="single" w:sz="4" w:space="0" w:color="auto"/>
            </w:tcBorders>
            <w:tcPrChange w:id="917" w:author="Ramasubramani, Hariharan" w:date="2015-07-17T17:54:00Z">
              <w:tcPr>
                <w:tcW w:w="1603" w:type="dxa"/>
                <w:tcBorders>
                  <w:top w:val="single" w:sz="4" w:space="0" w:color="auto"/>
                  <w:left w:val="single" w:sz="4" w:space="0" w:color="auto"/>
                  <w:bottom w:val="single" w:sz="4" w:space="0" w:color="auto"/>
                  <w:right w:val="single" w:sz="4" w:space="0" w:color="auto"/>
                </w:tcBorders>
              </w:tcPr>
            </w:tcPrChange>
          </w:tcPr>
          <w:p w14:paraId="457197C0" w14:textId="304342EE" w:rsidR="00AD5952" w:rsidRPr="00A43430" w:rsidDel="00BD2761" w:rsidRDefault="00AD5952" w:rsidP="009C3129">
            <w:pPr>
              <w:ind w:firstLine="0"/>
              <w:rPr>
                <w:del w:id="918" w:author="Ramasubramani, Hariharan" w:date="2015-07-13T11:42:00Z"/>
                <w:rFonts w:cstheme="minorHAnsi"/>
                <w:strike/>
                <w:color w:val="000000" w:themeColor="text1"/>
                <w:rPrChange w:id="919" w:author="Ramasubramani, Hariharan" w:date="2015-07-13T11:34:00Z">
                  <w:rPr>
                    <w:del w:id="920" w:author="Ramasubramani, Hariharan" w:date="2015-07-13T11:42:00Z"/>
                    <w:rFonts w:cstheme="minorHAnsi"/>
                    <w:color w:val="000000" w:themeColor="text1"/>
                  </w:rPr>
                </w:rPrChange>
              </w:rPr>
            </w:pPr>
            <w:del w:id="921" w:author="Ramasubramani, Hariharan" w:date="2015-07-13T11:42:00Z">
              <w:r w:rsidRPr="00A43430" w:rsidDel="00BD2761">
                <w:rPr>
                  <w:rFonts w:cstheme="minorHAnsi"/>
                  <w:strike/>
                  <w:rPrChange w:id="922" w:author="Ramasubramani, Hariharan" w:date="2015-07-13T11:34:00Z">
                    <w:rPr>
                      <w:rFonts w:cstheme="minorHAnsi"/>
                    </w:rPr>
                  </w:rPrChange>
                </w:rPr>
                <w:delText>User PIN #</w:delText>
              </w:r>
            </w:del>
          </w:p>
        </w:tc>
        <w:tc>
          <w:tcPr>
            <w:tcW w:w="939" w:type="dxa"/>
            <w:tcBorders>
              <w:top w:val="single" w:sz="4" w:space="0" w:color="auto"/>
              <w:left w:val="single" w:sz="4" w:space="0" w:color="auto"/>
              <w:bottom w:val="single" w:sz="4" w:space="0" w:color="auto"/>
              <w:right w:val="single" w:sz="4" w:space="0" w:color="auto"/>
            </w:tcBorders>
            <w:tcPrChange w:id="923" w:author="Ramasubramani, Hariharan" w:date="2015-07-17T17:54:00Z">
              <w:tcPr>
                <w:tcW w:w="939" w:type="dxa"/>
                <w:tcBorders>
                  <w:top w:val="single" w:sz="4" w:space="0" w:color="auto"/>
                  <w:left w:val="single" w:sz="4" w:space="0" w:color="auto"/>
                  <w:bottom w:val="single" w:sz="4" w:space="0" w:color="auto"/>
                  <w:right w:val="single" w:sz="4" w:space="0" w:color="auto"/>
                </w:tcBorders>
              </w:tcPr>
            </w:tcPrChange>
          </w:tcPr>
          <w:p w14:paraId="346F6E8B" w14:textId="23C04C82" w:rsidR="00AD5952" w:rsidRPr="00A43430" w:rsidDel="00BD2761" w:rsidRDefault="00AD5952" w:rsidP="009C3129">
            <w:pPr>
              <w:ind w:left="-57" w:firstLine="0"/>
              <w:jc w:val="center"/>
              <w:rPr>
                <w:del w:id="924" w:author="Ramasubramani, Hariharan" w:date="2015-07-13T11:42:00Z"/>
                <w:rFonts w:cstheme="minorHAnsi"/>
                <w:strike/>
                <w:color w:val="000000" w:themeColor="text1"/>
                <w:rPrChange w:id="925" w:author="Ramasubramani, Hariharan" w:date="2015-07-13T11:34:00Z">
                  <w:rPr>
                    <w:del w:id="926" w:author="Ramasubramani, Hariharan" w:date="2015-07-13T11:42:00Z"/>
                    <w:rFonts w:cstheme="minorHAnsi"/>
                    <w:color w:val="000000" w:themeColor="text1"/>
                  </w:rPr>
                </w:rPrChange>
              </w:rPr>
            </w:pPr>
            <w:del w:id="927" w:author="Ramasubramani, Hariharan" w:date="2015-07-13T11:42:00Z">
              <w:r w:rsidRPr="00A43430" w:rsidDel="00BD2761">
                <w:rPr>
                  <w:rFonts w:cstheme="minorHAnsi"/>
                  <w:strike/>
                  <w:rPrChange w:id="928" w:author="Ramasubramani, Hariharan" w:date="2015-07-13T11:34:00Z">
                    <w:rPr>
                      <w:rFonts w:cstheme="minorHAnsi"/>
                    </w:rPr>
                  </w:rPrChange>
                </w:rPr>
                <w:delText>AP</w:delText>
              </w:r>
            </w:del>
          </w:p>
        </w:tc>
        <w:tc>
          <w:tcPr>
            <w:tcW w:w="1202" w:type="dxa"/>
            <w:tcBorders>
              <w:top w:val="single" w:sz="4" w:space="0" w:color="auto"/>
              <w:left w:val="single" w:sz="4" w:space="0" w:color="auto"/>
              <w:bottom w:val="single" w:sz="4" w:space="0" w:color="auto"/>
              <w:right w:val="single" w:sz="4" w:space="0" w:color="auto"/>
            </w:tcBorders>
            <w:tcPrChange w:id="929" w:author="Ramasubramani, Hariharan" w:date="2015-07-17T17:54:00Z">
              <w:tcPr>
                <w:tcW w:w="1202" w:type="dxa"/>
                <w:tcBorders>
                  <w:top w:val="single" w:sz="4" w:space="0" w:color="auto"/>
                  <w:left w:val="single" w:sz="4" w:space="0" w:color="auto"/>
                  <w:bottom w:val="single" w:sz="4" w:space="0" w:color="auto"/>
                  <w:right w:val="single" w:sz="4" w:space="0" w:color="auto"/>
                </w:tcBorders>
              </w:tcPr>
            </w:tcPrChange>
          </w:tcPr>
          <w:p w14:paraId="764ADB04" w14:textId="5B665E34" w:rsidR="00AD5952" w:rsidRPr="00A43430" w:rsidDel="00BD2761" w:rsidRDefault="00AD5952" w:rsidP="009C3129">
            <w:pPr>
              <w:ind w:left="-57" w:firstLine="0"/>
              <w:jc w:val="center"/>
              <w:rPr>
                <w:del w:id="930" w:author="Ramasubramani, Hariharan" w:date="2015-07-13T11:42:00Z"/>
                <w:rFonts w:cstheme="minorHAnsi"/>
                <w:strike/>
                <w:color w:val="000000" w:themeColor="text1"/>
                <w:rPrChange w:id="931" w:author="Ramasubramani, Hariharan" w:date="2015-07-13T11:34:00Z">
                  <w:rPr>
                    <w:del w:id="932" w:author="Ramasubramani, Hariharan" w:date="2015-07-13T11:42:00Z"/>
                    <w:rFonts w:cstheme="minorHAnsi"/>
                    <w:color w:val="000000" w:themeColor="text1"/>
                  </w:rPr>
                </w:rPrChange>
              </w:rPr>
            </w:pPr>
            <w:del w:id="933" w:author="Ramasubramani, Hariharan" w:date="2015-07-13T11:42:00Z">
              <w:r w:rsidRPr="00A43430" w:rsidDel="00BD2761">
                <w:rPr>
                  <w:rFonts w:cstheme="minorHAnsi"/>
                  <w:strike/>
                  <w:rPrChange w:id="934" w:author="Ramasubramani, Hariharan" w:date="2015-07-13T11:34:00Z">
                    <w:rPr>
                      <w:rFonts w:cstheme="minorHAnsi"/>
                    </w:rPr>
                  </w:rPrChange>
                </w:rPr>
                <w:delText>ANSC</w:delText>
              </w:r>
            </w:del>
          </w:p>
        </w:tc>
        <w:tc>
          <w:tcPr>
            <w:tcW w:w="2305" w:type="dxa"/>
            <w:tcBorders>
              <w:top w:val="single" w:sz="4" w:space="0" w:color="auto"/>
              <w:left w:val="single" w:sz="4" w:space="0" w:color="auto"/>
              <w:bottom w:val="single" w:sz="4" w:space="0" w:color="auto"/>
              <w:right w:val="single" w:sz="4" w:space="0" w:color="auto"/>
            </w:tcBorders>
            <w:tcPrChange w:id="935" w:author="Ramasubramani, Hariharan" w:date="2015-07-17T17:54:00Z">
              <w:tcPr>
                <w:tcW w:w="2305" w:type="dxa"/>
                <w:tcBorders>
                  <w:top w:val="single" w:sz="4" w:space="0" w:color="auto"/>
                  <w:left w:val="single" w:sz="4" w:space="0" w:color="auto"/>
                  <w:bottom w:val="single" w:sz="4" w:space="0" w:color="auto"/>
                  <w:right w:val="single" w:sz="4" w:space="0" w:color="auto"/>
                </w:tcBorders>
              </w:tcPr>
            </w:tcPrChange>
          </w:tcPr>
          <w:p w14:paraId="7D69C4F7" w14:textId="1F397036" w:rsidR="00AD5952" w:rsidRPr="00A43430" w:rsidDel="00BD2761" w:rsidRDefault="00AD5952" w:rsidP="009C3129">
            <w:pPr>
              <w:ind w:left="-57" w:right="-70" w:firstLine="0"/>
              <w:jc w:val="center"/>
              <w:rPr>
                <w:del w:id="936" w:author="Ramasubramani, Hariharan" w:date="2015-07-13T11:42:00Z"/>
                <w:rFonts w:cstheme="minorHAnsi"/>
                <w:strike/>
                <w:rPrChange w:id="937" w:author="Ramasubramani, Hariharan" w:date="2015-07-13T11:34:00Z">
                  <w:rPr>
                    <w:del w:id="938" w:author="Ramasubramani, Hariharan" w:date="2015-07-13T11:42:00Z"/>
                    <w:rFonts w:cstheme="minorHAnsi"/>
                  </w:rPr>
                </w:rPrChange>
              </w:rPr>
            </w:pPr>
            <w:del w:id="939" w:author="Ramasubramani, Hariharan" w:date="2015-07-13T11:42:00Z">
              <w:r w:rsidRPr="00A43430" w:rsidDel="00BD2761">
                <w:rPr>
                  <w:rFonts w:cstheme="minorHAnsi"/>
                  <w:strike/>
                  <w:rPrChange w:id="940" w:author="Ramasubramani, Hariharan" w:date="2015-07-13T11:34:00Z">
                    <w:rPr>
                      <w:rFonts w:cstheme="minorHAnsi"/>
                    </w:rPr>
                  </w:rPrChange>
                </w:rPr>
                <w:delText xml:space="preserve">Format: </w:delText>
              </w:r>
            </w:del>
          </w:p>
          <w:p w14:paraId="5DB62B1E" w14:textId="1807A060" w:rsidR="00AD5952" w:rsidRPr="00A43430" w:rsidDel="00BD2761" w:rsidRDefault="00AD5952" w:rsidP="009C3129">
            <w:pPr>
              <w:ind w:left="-57" w:right="-70" w:firstLine="0"/>
              <w:jc w:val="center"/>
              <w:rPr>
                <w:del w:id="941" w:author="Ramasubramani, Hariharan" w:date="2015-07-13T11:42:00Z"/>
                <w:rFonts w:cstheme="minorHAnsi"/>
                <w:strike/>
                <w:color w:val="000000" w:themeColor="text1"/>
                <w:rPrChange w:id="942" w:author="Ramasubramani, Hariharan" w:date="2015-07-13T11:34:00Z">
                  <w:rPr>
                    <w:del w:id="943" w:author="Ramasubramani, Hariharan" w:date="2015-07-13T11:42:00Z"/>
                    <w:rFonts w:cstheme="minorHAnsi"/>
                    <w:color w:val="000000" w:themeColor="text1"/>
                  </w:rPr>
                </w:rPrChange>
              </w:rPr>
            </w:pPr>
            <w:del w:id="944" w:author="Ramasubramani, Hariharan" w:date="2015-07-13T11:32:00Z">
              <w:r w:rsidRPr="00A43430" w:rsidDel="00A43430">
                <w:rPr>
                  <w:rFonts w:cstheme="minorHAnsi"/>
                  <w:strike/>
                  <w:rPrChange w:id="945" w:author="Ramasubramani, Hariharan" w:date="2015-07-13T11:34:00Z">
                    <w:rPr>
                      <w:rFonts w:cstheme="minorHAnsi"/>
                    </w:rPr>
                  </w:rPrChange>
                </w:rPr>
                <w:delText>N9999999</w:delText>
              </w:r>
            </w:del>
          </w:p>
        </w:tc>
      </w:tr>
      <w:tr w:rsidR="00AD5952" w:rsidRPr="00C106B9" w14:paraId="06FF1559" w14:textId="77777777" w:rsidTr="00AD5952">
        <w:trPr>
          <w:cantSplit/>
          <w:trHeight w:val="314"/>
          <w:jc w:val="center"/>
          <w:trPrChange w:id="946" w:author="Ramasubramani, Hariharan" w:date="2015-07-17T17:54:00Z">
            <w:trPr>
              <w:cantSplit/>
              <w:trHeight w:val="314"/>
              <w:jc w:val="center"/>
            </w:trPr>
          </w:trPrChange>
        </w:trPr>
        <w:tc>
          <w:tcPr>
            <w:tcW w:w="1603" w:type="dxa"/>
            <w:tcBorders>
              <w:top w:val="single" w:sz="4" w:space="0" w:color="auto"/>
              <w:left w:val="single" w:sz="4" w:space="0" w:color="auto"/>
              <w:bottom w:val="single" w:sz="4" w:space="0" w:color="auto"/>
              <w:right w:val="single" w:sz="4" w:space="0" w:color="auto"/>
            </w:tcBorders>
            <w:tcPrChange w:id="947" w:author="Ramasubramani, Hariharan" w:date="2015-07-17T17:54:00Z">
              <w:tcPr>
                <w:tcW w:w="1603" w:type="dxa"/>
                <w:tcBorders>
                  <w:top w:val="single" w:sz="4" w:space="0" w:color="auto"/>
                  <w:left w:val="single" w:sz="4" w:space="0" w:color="auto"/>
                  <w:bottom w:val="single" w:sz="4" w:space="0" w:color="auto"/>
                  <w:right w:val="single" w:sz="4" w:space="0" w:color="auto"/>
                </w:tcBorders>
              </w:tcPr>
            </w:tcPrChange>
          </w:tcPr>
          <w:p w14:paraId="628945B8" w14:textId="77777777" w:rsidR="00AD5952" w:rsidRPr="00C106B9" w:rsidRDefault="00AD5952" w:rsidP="009C3129">
            <w:pPr>
              <w:ind w:firstLine="0"/>
              <w:rPr>
                <w:rFonts w:cstheme="minorHAnsi"/>
                <w:color w:val="000000" w:themeColor="text1"/>
              </w:rPr>
            </w:pPr>
            <w:commentRangeStart w:id="948"/>
            <w:commentRangeStart w:id="949"/>
            <w:r w:rsidRPr="00C106B9">
              <w:rPr>
                <w:rFonts w:cstheme="minorHAnsi"/>
                <w:color w:val="000000" w:themeColor="text1"/>
              </w:rPr>
              <w:t>Comment</w:t>
            </w:r>
            <w:r>
              <w:rPr>
                <w:rFonts w:cstheme="minorHAnsi"/>
                <w:color w:val="000000" w:themeColor="text1"/>
              </w:rPr>
              <w:t>s</w:t>
            </w:r>
          </w:p>
        </w:tc>
        <w:tc>
          <w:tcPr>
            <w:tcW w:w="939" w:type="dxa"/>
            <w:tcBorders>
              <w:top w:val="single" w:sz="4" w:space="0" w:color="auto"/>
              <w:left w:val="single" w:sz="4" w:space="0" w:color="auto"/>
              <w:bottom w:val="single" w:sz="4" w:space="0" w:color="auto"/>
              <w:right w:val="single" w:sz="4" w:space="0" w:color="auto"/>
            </w:tcBorders>
            <w:tcPrChange w:id="950" w:author="Ramasubramani, Hariharan" w:date="2015-07-17T17:54:00Z">
              <w:tcPr>
                <w:tcW w:w="939" w:type="dxa"/>
                <w:tcBorders>
                  <w:top w:val="single" w:sz="4" w:space="0" w:color="auto"/>
                  <w:left w:val="single" w:sz="4" w:space="0" w:color="auto"/>
                  <w:bottom w:val="single" w:sz="4" w:space="0" w:color="auto"/>
                  <w:right w:val="single" w:sz="4" w:space="0" w:color="auto"/>
                </w:tcBorders>
              </w:tcPr>
            </w:tcPrChange>
          </w:tcPr>
          <w:p w14:paraId="2C5F542D" w14:textId="77777777" w:rsidR="00AD5952" w:rsidRPr="00C106B9" w:rsidRDefault="00AD5952" w:rsidP="009C3129">
            <w:pPr>
              <w:ind w:left="-57" w:firstLine="0"/>
              <w:jc w:val="center"/>
              <w:rPr>
                <w:rFonts w:cstheme="minorHAnsi"/>
                <w:color w:val="000000" w:themeColor="text1"/>
              </w:rPr>
            </w:pPr>
            <w:r w:rsidRPr="00C106B9">
              <w:rPr>
                <w:rFonts w:cstheme="minorHAnsi"/>
                <w:color w:val="000000" w:themeColor="text1"/>
              </w:rPr>
              <w:t>AP</w:t>
            </w:r>
          </w:p>
        </w:tc>
        <w:tc>
          <w:tcPr>
            <w:tcW w:w="1202" w:type="dxa"/>
            <w:tcBorders>
              <w:top w:val="single" w:sz="4" w:space="0" w:color="auto"/>
              <w:left w:val="single" w:sz="4" w:space="0" w:color="auto"/>
              <w:bottom w:val="single" w:sz="4" w:space="0" w:color="auto"/>
              <w:right w:val="single" w:sz="4" w:space="0" w:color="auto"/>
            </w:tcBorders>
            <w:tcPrChange w:id="951" w:author="Ramasubramani, Hariharan" w:date="2015-07-17T17:54:00Z">
              <w:tcPr>
                <w:tcW w:w="1202" w:type="dxa"/>
                <w:tcBorders>
                  <w:top w:val="single" w:sz="4" w:space="0" w:color="auto"/>
                  <w:left w:val="single" w:sz="4" w:space="0" w:color="auto"/>
                  <w:bottom w:val="single" w:sz="4" w:space="0" w:color="auto"/>
                  <w:right w:val="single" w:sz="4" w:space="0" w:color="auto"/>
                </w:tcBorders>
              </w:tcPr>
            </w:tcPrChange>
          </w:tcPr>
          <w:p w14:paraId="39DF1A4E" w14:textId="77777777" w:rsidR="00AD5952" w:rsidRPr="00C106B9" w:rsidRDefault="00AD5952" w:rsidP="009C3129">
            <w:pPr>
              <w:ind w:left="-57" w:firstLine="0"/>
              <w:jc w:val="center"/>
              <w:rPr>
                <w:rFonts w:cstheme="minorHAnsi"/>
                <w:color w:val="000000" w:themeColor="text1"/>
              </w:rPr>
            </w:pPr>
            <w:r w:rsidRPr="00C106B9">
              <w:rPr>
                <w:rFonts w:cstheme="minorHAnsi"/>
                <w:color w:val="000000" w:themeColor="text1"/>
              </w:rPr>
              <w:t>Memo</w:t>
            </w:r>
          </w:p>
        </w:tc>
        <w:tc>
          <w:tcPr>
            <w:tcW w:w="2305" w:type="dxa"/>
            <w:tcBorders>
              <w:top w:val="single" w:sz="4" w:space="0" w:color="auto"/>
              <w:left w:val="single" w:sz="4" w:space="0" w:color="auto"/>
              <w:bottom w:val="single" w:sz="4" w:space="0" w:color="auto"/>
              <w:right w:val="single" w:sz="4" w:space="0" w:color="auto"/>
            </w:tcBorders>
            <w:tcPrChange w:id="952" w:author="Ramasubramani, Hariharan" w:date="2015-07-17T17:54:00Z">
              <w:tcPr>
                <w:tcW w:w="2305" w:type="dxa"/>
                <w:tcBorders>
                  <w:top w:val="single" w:sz="4" w:space="0" w:color="auto"/>
                  <w:left w:val="single" w:sz="4" w:space="0" w:color="auto"/>
                  <w:bottom w:val="single" w:sz="4" w:space="0" w:color="auto"/>
                  <w:right w:val="single" w:sz="4" w:space="0" w:color="auto"/>
                </w:tcBorders>
              </w:tcPr>
            </w:tcPrChange>
          </w:tcPr>
          <w:p w14:paraId="2313A4D1" w14:textId="63D50CC7" w:rsidR="00AD5952" w:rsidRDefault="00AD5952" w:rsidP="009C3129">
            <w:pPr>
              <w:ind w:left="-57" w:right="-70" w:firstLine="0"/>
              <w:jc w:val="center"/>
              <w:rPr>
                <w:rFonts w:cstheme="minorHAnsi"/>
                <w:color w:val="000000" w:themeColor="text1"/>
              </w:rPr>
            </w:pPr>
            <w:ins w:id="953" w:author="Ramasubramani, Hariharan" w:date="2015-07-17T17:54:00Z">
              <w:r>
                <w:rPr>
                  <w:rFonts w:cstheme="minorHAnsi"/>
                  <w:color w:val="000000" w:themeColor="text1"/>
                </w:rPr>
                <w:t xml:space="preserve">Length:1000 </w:t>
              </w:r>
            </w:ins>
            <w:r>
              <w:rPr>
                <w:rFonts w:cstheme="minorHAnsi"/>
                <w:color w:val="000000" w:themeColor="text1"/>
              </w:rPr>
              <w:t xml:space="preserve">Format:  </w:t>
            </w:r>
          </w:p>
          <w:p w14:paraId="43A6A4A4" w14:textId="77777777" w:rsidR="00AD5952" w:rsidRPr="00C106B9" w:rsidRDefault="00AD5952" w:rsidP="009C3129">
            <w:pPr>
              <w:ind w:left="-57" w:right="-70" w:firstLine="0"/>
              <w:jc w:val="center"/>
              <w:rPr>
                <w:rFonts w:cstheme="minorHAnsi"/>
                <w:color w:val="000000" w:themeColor="text1"/>
              </w:rPr>
            </w:pPr>
            <w:r>
              <w:rPr>
                <w:rFonts w:cstheme="minorHAnsi"/>
                <w:color w:val="000000" w:themeColor="text1"/>
              </w:rPr>
              <w:t>Free Form Text</w:t>
            </w:r>
            <w:commentRangeEnd w:id="948"/>
            <w:r w:rsidR="005E0681">
              <w:rPr>
                <w:rStyle w:val="CommentReference"/>
                <w:rFonts w:ascii="New York" w:eastAsia="Times New Roman" w:hAnsi="New York" w:cs="Times New Roman"/>
              </w:rPr>
              <w:commentReference w:id="948"/>
            </w:r>
            <w:r w:rsidR="00CA7F4F">
              <w:rPr>
                <w:rStyle w:val="CommentReference"/>
                <w:rFonts w:ascii="New York" w:eastAsia="Times New Roman" w:hAnsi="New York" w:cs="Times New Roman"/>
              </w:rPr>
              <w:commentReference w:id="949"/>
            </w:r>
          </w:p>
        </w:tc>
      </w:tr>
      <w:commentRangeEnd w:id="949"/>
    </w:tbl>
    <w:p w14:paraId="02E2B11B" w14:textId="77777777" w:rsidR="005F4718" w:rsidRPr="00C106B9" w:rsidRDefault="005F4718" w:rsidP="009C3129">
      <w:pPr>
        <w:pStyle w:val="ListParagraph"/>
        <w:spacing w:after="60"/>
        <w:ind w:left="619" w:firstLine="0"/>
        <w:rPr>
          <w:rFonts w:cstheme="minorHAnsi"/>
          <w:color w:val="000000" w:themeColor="text1"/>
        </w:rPr>
      </w:pPr>
    </w:p>
    <w:p w14:paraId="1C733B39" w14:textId="5F297D0A" w:rsidR="005F4718" w:rsidRPr="00A60695" w:rsidRDefault="005F4718" w:rsidP="009C3129">
      <w:pPr>
        <w:pStyle w:val="ListParagraph"/>
        <w:numPr>
          <w:ilvl w:val="1"/>
          <w:numId w:val="10"/>
        </w:numPr>
        <w:overflowPunct w:val="0"/>
        <w:autoSpaceDE w:val="0"/>
        <w:autoSpaceDN w:val="0"/>
        <w:spacing w:after="60"/>
        <w:ind w:firstLine="0"/>
        <w:textAlignment w:val="baseline"/>
        <w:rPr>
          <w:rFonts w:cstheme="minorHAnsi"/>
          <w:color w:val="000000" w:themeColor="text1"/>
        </w:rPr>
      </w:pPr>
      <w:r w:rsidRPr="00C106B9">
        <w:rPr>
          <w:rFonts w:cstheme="minorHAnsi"/>
          <w:color w:val="000000" w:themeColor="text1"/>
        </w:rPr>
        <w:t>The system shall provide the ability to sort each column in a list ascending and descending order</w:t>
      </w:r>
      <w:r>
        <w:rPr>
          <w:rFonts w:cstheme="minorHAnsi"/>
          <w:color w:val="000000" w:themeColor="text1"/>
        </w:rPr>
        <w:t>.</w:t>
      </w:r>
    </w:p>
    <w:p w14:paraId="0BB3B1AF" w14:textId="77777777" w:rsidR="005F4718" w:rsidRPr="00C106B9" w:rsidRDefault="005F4718" w:rsidP="009C3129">
      <w:pPr>
        <w:pStyle w:val="ListParagraph"/>
        <w:ind w:firstLine="0"/>
        <w:rPr>
          <w:rFonts w:cstheme="minorHAnsi"/>
          <w:color w:val="000000" w:themeColor="text1"/>
        </w:rPr>
      </w:pPr>
    </w:p>
    <w:p w14:paraId="07B42DFE" w14:textId="77777777" w:rsidR="005F4718" w:rsidRPr="00C106B9" w:rsidRDefault="005F4718" w:rsidP="009C3129">
      <w:pPr>
        <w:pStyle w:val="ListParagraph"/>
        <w:numPr>
          <w:ilvl w:val="1"/>
          <w:numId w:val="10"/>
        </w:numPr>
        <w:overflowPunct w:val="0"/>
        <w:autoSpaceDE w:val="0"/>
        <w:autoSpaceDN w:val="0"/>
        <w:spacing w:after="60"/>
        <w:ind w:firstLine="0"/>
        <w:textAlignment w:val="baseline"/>
        <w:rPr>
          <w:rFonts w:cstheme="minorHAnsi"/>
          <w:color w:val="000000" w:themeColor="text1"/>
        </w:rPr>
      </w:pPr>
      <w:r w:rsidRPr="00C106B9">
        <w:rPr>
          <w:rFonts w:cstheme="minorHAnsi"/>
          <w:color w:val="000000" w:themeColor="text1"/>
        </w:rPr>
        <w:t>The system shall provide the ability to enter dates in multiple formats</w:t>
      </w:r>
      <w:r>
        <w:rPr>
          <w:rFonts w:cstheme="minorHAnsi"/>
          <w:color w:val="000000" w:themeColor="text1"/>
        </w:rPr>
        <w:t xml:space="preserve"> (Note: This does not apply to the Revision Date format) (CR 409):</w:t>
      </w:r>
    </w:p>
    <w:p w14:paraId="26550B38" w14:textId="77777777" w:rsidR="005F4718" w:rsidRPr="001A1516" w:rsidRDefault="005F4718" w:rsidP="009C3129">
      <w:pPr>
        <w:pStyle w:val="ListParagraph"/>
        <w:numPr>
          <w:ilvl w:val="2"/>
          <w:numId w:val="10"/>
        </w:numPr>
        <w:overflowPunct w:val="0"/>
        <w:autoSpaceDE w:val="0"/>
        <w:autoSpaceDN w:val="0"/>
        <w:spacing w:after="60"/>
        <w:ind w:firstLine="0"/>
        <w:textAlignment w:val="baseline"/>
        <w:rPr>
          <w:rFonts w:cstheme="minorHAnsi"/>
          <w:color w:val="000000"/>
        </w:rPr>
      </w:pPr>
      <w:r w:rsidRPr="001A1516">
        <w:rPr>
          <w:rFonts w:cstheme="minorHAnsi"/>
          <w:color w:val="000000"/>
        </w:rPr>
        <w:t>m/d/</w:t>
      </w:r>
      <w:proofErr w:type="spellStart"/>
      <w:r w:rsidRPr="001A1516">
        <w:rPr>
          <w:rFonts w:cstheme="minorHAnsi"/>
          <w:color w:val="000000"/>
        </w:rPr>
        <w:t>yy</w:t>
      </w:r>
      <w:proofErr w:type="spellEnd"/>
      <w:r w:rsidRPr="001A1516">
        <w:rPr>
          <w:rFonts w:cstheme="minorHAnsi"/>
          <w:color w:val="000000"/>
        </w:rPr>
        <w:t> </w:t>
      </w:r>
    </w:p>
    <w:p w14:paraId="279C21B0" w14:textId="77777777" w:rsidR="005F4718" w:rsidRPr="001A1516" w:rsidRDefault="005F4718" w:rsidP="009C3129">
      <w:pPr>
        <w:pStyle w:val="ListParagraph"/>
        <w:numPr>
          <w:ilvl w:val="2"/>
          <w:numId w:val="10"/>
        </w:numPr>
        <w:overflowPunct w:val="0"/>
        <w:autoSpaceDE w:val="0"/>
        <w:autoSpaceDN w:val="0"/>
        <w:spacing w:after="60"/>
        <w:ind w:firstLine="0"/>
        <w:textAlignment w:val="baseline"/>
        <w:rPr>
          <w:rFonts w:cstheme="minorHAnsi"/>
          <w:color w:val="000000"/>
        </w:rPr>
      </w:pPr>
      <w:r w:rsidRPr="001A1516">
        <w:rPr>
          <w:rFonts w:cstheme="minorHAnsi"/>
          <w:color w:val="000000"/>
        </w:rPr>
        <w:t>mm/</w:t>
      </w:r>
      <w:proofErr w:type="spellStart"/>
      <w:r w:rsidRPr="001A1516">
        <w:rPr>
          <w:rFonts w:cstheme="minorHAnsi"/>
          <w:color w:val="000000"/>
        </w:rPr>
        <w:t>dd</w:t>
      </w:r>
      <w:proofErr w:type="spellEnd"/>
      <w:r w:rsidRPr="001A1516">
        <w:rPr>
          <w:rFonts w:cstheme="minorHAnsi"/>
          <w:color w:val="000000"/>
        </w:rPr>
        <w:t>/</w:t>
      </w:r>
      <w:proofErr w:type="spellStart"/>
      <w:r w:rsidRPr="001A1516">
        <w:rPr>
          <w:rFonts w:cstheme="minorHAnsi"/>
          <w:color w:val="000000"/>
        </w:rPr>
        <w:t>yy</w:t>
      </w:r>
      <w:proofErr w:type="spellEnd"/>
      <w:r w:rsidRPr="001A1516">
        <w:rPr>
          <w:rFonts w:cstheme="minorHAnsi"/>
          <w:color w:val="000000"/>
        </w:rPr>
        <w:t> </w:t>
      </w:r>
    </w:p>
    <w:p w14:paraId="2BC51536" w14:textId="38E8E218" w:rsidR="005F4718" w:rsidRPr="001A1516" w:rsidDel="00832ECB" w:rsidRDefault="005F4718">
      <w:pPr>
        <w:pStyle w:val="ListParagraph"/>
        <w:numPr>
          <w:ilvl w:val="2"/>
          <w:numId w:val="10"/>
        </w:numPr>
        <w:overflowPunct w:val="0"/>
        <w:autoSpaceDE w:val="0"/>
        <w:autoSpaceDN w:val="0"/>
        <w:spacing w:after="60"/>
        <w:ind w:firstLine="0"/>
        <w:textAlignment w:val="baseline"/>
        <w:rPr>
          <w:del w:id="954" w:author="Ramasubramani, Hariharan" w:date="2015-07-20T13:24:00Z"/>
          <w:rFonts w:cstheme="minorHAnsi"/>
          <w:color w:val="000000"/>
        </w:rPr>
      </w:pPr>
      <w:r w:rsidRPr="00832ECB">
        <w:rPr>
          <w:rFonts w:cstheme="minorHAnsi"/>
          <w:color w:val="000000"/>
        </w:rPr>
        <w:t>mm/</w:t>
      </w:r>
      <w:proofErr w:type="spellStart"/>
      <w:r w:rsidRPr="00832ECB">
        <w:rPr>
          <w:rFonts w:cstheme="minorHAnsi"/>
          <w:color w:val="000000"/>
        </w:rPr>
        <w:t>dd</w:t>
      </w:r>
      <w:proofErr w:type="spellEnd"/>
      <w:r w:rsidRPr="00832ECB">
        <w:rPr>
          <w:rFonts w:cstheme="minorHAnsi"/>
          <w:color w:val="000000"/>
        </w:rPr>
        <w:t>/</w:t>
      </w:r>
      <w:proofErr w:type="spellStart"/>
      <w:r w:rsidRPr="00832ECB">
        <w:rPr>
          <w:rFonts w:cstheme="minorHAnsi"/>
          <w:color w:val="000000"/>
        </w:rPr>
        <w:t>yyyy</w:t>
      </w:r>
      <w:proofErr w:type="spellEnd"/>
      <w:r w:rsidRPr="00832ECB">
        <w:rPr>
          <w:rFonts w:cstheme="minorHAnsi"/>
          <w:color w:val="000000"/>
        </w:rPr>
        <w:t> </w:t>
      </w:r>
    </w:p>
    <w:p w14:paraId="42CB7BE7" w14:textId="3E5316E5" w:rsidR="005F4718" w:rsidRPr="00832ECB" w:rsidRDefault="005F4718">
      <w:pPr>
        <w:pStyle w:val="ListParagraph"/>
        <w:numPr>
          <w:ilvl w:val="2"/>
          <w:numId w:val="10"/>
        </w:numPr>
        <w:overflowPunct w:val="0"/>
        <w:autoSpaceDE w:val="0"/>
        <w:autoSpaceDN w:val="0"/>
        <w:spacing w:after="60"/>
        <w:ind w:firstLine="0"/>
        <w:textAlignment w:val="baseline"/>
        <w:rPr>
          <w:rFonts w:cstheme="minorHAnsi"/>
          <w:color w:val="000000"/>
        </w:rPr>
      </w:pPr>
      <w:del w:id="955" w:author="Ramasubramani, Hariharan" w:date="2015-07-20T13:24:00Z">
        <w:r w:rsidRPr="00832ECB" w:rsidDel="00832ECB">
          <w:rPr>
            <w:rFonts w:cstheme="minorHAnsi"/>
            <w:color w:val="000000"/>
          </w:rPr>
          <w:delText>Removed to align with IT Solution(CR 409)</w:delText>
        </w:r>
      </w:del>
    </w:p>
    <w:p w14:paraId="135D2B1B" w14:textId="25F1A292" w:rsidR="005F4718" w:rsidRPr="001A1516" w:rsidDel="00832ECB" w:rsidRDefault="005F4718" w:rsidP="009C3129">
      <w:pPr>
        <w:pStyle w:val="ListParagraph"/>
        <w:numPr>
          <w:ilvl w:val="2"/>
          <w:numId w:val="10"/>
        </w:numPr>
        <w:overflowPunct w:val="0"/>
        <w:autoSpaceDE w:val="0"/>
        <w:autoSpaceDN w:val="0"/>
        <w:spacing w:after="60"/>
        <w:ind w:firstLine="0"/>
        <w:textAlignment w:val="baseline"/>
        <w:rPr>
          <w:del w:id="956" w:author="Ramasubramani, Hariharan" w:date="2015-07-20T13:24:00Z"/>
          <w:rFonts w:cstheme="minorHAnsi"/>
        </w:rPr>
      </w:pPr>
      <w:del w:id="957" w:author="Ramasubramani, Hariharan" w:date="2015-07-20T13:24:00Z">
        <w:r w:rsidDel="00832ECB">
          <w:rPr>
            <w:rFonts w:cstheme="minorHAnsi"/>
            <w:color w:val="000000"/>
          </w:rPr>
          <w:delText>Removed to align with IT Solution (CR 409)</w:delText>
        </w:r>
      </w:del>
    </w:p>
    <w:p w14:paraId="784B6AA5" w14:textId="77777777" w:rsidR="005F4718" w:rsidRPr="001A1516" w:rsidRDefault="005F4718" w:rsidP="009C3129">
      <w:pPr>
        <w:pStyle w:val="ListParagraph"/>
        <w:numPr>
          <w:ilvl w:val="3"/>
          <w:numId w:val="10"/>
        </w:numPr>
        <w:overflowPunct w:val="0"/>
        <w:autoSpaceDE w:val="0"/>
        <w:autoSpaceDN w:val="0"/>
        <w:spacing w:after="60"/>
        <w:ind w:firstLine="0"/>
        <w:textAlignment w:val="baseline"/>
        <w:rPr>
          <w:rFonts w:cstheme="minorHAnsi"/>
        </w:rPr>
      </w:pPr>
      <w:r w:rsidRPr="001A1516">
        <w:rPr>
          <w:rFonts w:cstheme="minorHAnsi"/>
          <w:color w:val="000000"/>
        </w:rPr>
        <w:t>The system shall transform the entered date into the following format:</w:t>
      </w:r>
    </w:p>
    <w:p w14:paraId="004732DB" w14:textId="77777777" w:rsidR="005F4718" w:rsidRPr="00524BF5" w:rsidRDefault="005F4718" w:rsidP="009C3129">
      <w:pPr>
        <w:pStyle w:val="ListParagraph"/>
        <w:numPr>
          <w:ilvl w:val="4"/>
          <w:numId w:val="10"/>
        </w:numPr>
        <w:overflowPunct w:val="0"/>
        <w:autoSpaceDE w:val="0"/>
        <w:autoSpaceDN w:val="0"/>
        <w:spacing w:after="60"/>
        <w:ind w:firstLine="0"/>
        <w:textAlignment w:val="baseline"/>
        <w:rPr>
          <w:rFonts w:cstheme="minorHAnsi"/>
        </w:rPr>
      </w:pPr>
      <w:r w:rsidRPr="001A1516">
        <w:rPr>
          <w:rFonts w:cstheme="minorHAnsi"/>
          <w:color w:val="000000"/>
        </w:rPr>
        <w:t>mm/</w:t>
      </w:r>
      <w:proofErr w:type="spellStart"/>
      <w:r w:rsidRPr="001A1516">
        <w:rPr>
          <w:rFonts w:cstheme="minorHAnsi"/>
          <w:color w:val="000000"/>
        </w:rPr>
        <w:t>dd</w:t>
      </w:r>
      <w:proofErr w:type="spellEnd"/>
      <w:r w:rsidRPr="001A1516">
        <w:rPr>
          <w:rFonts w:cstheme="minorHAnsi"/>
          <w:color w:val="000000"/>
        </w:rPr>
        <w:t>/</w:t>
      </w:r>
      <w:proofErr w:type="spellStart"/>
      <w:r w:rsidRPr="001A1516">
        <w:rPr>
          <w:rFonts w:cstheme="minorHAnsi"/>
          <w:color w:val="000000"/>
        </w:rPr>
        <w:t>yyyy</w:t>
      </w:r>
      <w:proofErr w:type="spellEnd"/>
      <w:r w:rsidRPr="001A1516">
        <w:rPr>
          <w:rFonts w:cstheme="minorHAnsi"/>
          <w:color w:val="000000"/>
        </w:rPr>
        <w:t xml:space="preserve">  </w:t>
      </w:r>
    </w:p>
    <w:p w14:paraId="3344C95E" w14:textId="66E4FB3E" w:rsidR="00EC7326" w:rsidDel="0067275C" w:rsidRDefault="00EC7326" w:rsidP="00524BF5">
      <w:pPr>
        <w:pStyle w:val="ListParagraph"/>
        <w:overflowPunct w:val="0"/>
        <w:autoSpaceDE w:val="0"/>
        <w:autoSpaceDN w:val="0"/>
        <w:spacing w:after="60"/>
        <w:ind w:left="0" w:firstLine="0"/>
        <w:textAlignment w:val="baseline"/>
        <w:rPr>
          <w:del w:id="958" w:author="Ramasubramani, Hariharan" w:date="2015-07-20T17:39:00Z"/>
          <w:rFonts w:cstheme="minorHAnsi"/>
          <w:color w:val="000000"/>
        </w:rPr>
      </w:pPr>
    </w:p>
    <w:p w14:paraId="5C4DAB0C" w14:textId="7BA9B95B" w:rsidR="00EC7326" w:rsidDel="00832ECB" w:rsidRDefault="00EC7326" w:rsidP="00524BF5">
      <w:pPr>
        <w:pStyle w:val="Note"/>
        <w:rPr>
          <w:del w:id="959" w:author="Ramasubramani, Hariharan" w:date="2015-07-20T13:25:00Z"/>
        </w:rPr>
      </w:pPr>
      <w:del w:id="960" w:author="Ramasubramani, Hariharan" w:date="2015-07-20T17:39:00Z">
        <w:r w:rsidDel="0067275C">
          <w:delText xml:space="preserve">Note: </w:delText>
        </w:r>
      </w:del>
      <w:del w:id="961" w:author="Ramasubramani, Hariharan" w:date="2015-07-20T13:25:00Z">
        <w:r w:rsidDel="00832ECB">
          <w:delText>Since Revision Date does not use the Dojo Date widget, it will manually be validated that it follows the format of MM/YY where two numeric digits are required before and after the slash. If an invalid entry is made, the error will be displayed as “Please enter valid revision date in mm/yy format.”</w:delText>
        </w:r>
      </w:del>
    </w:p>
    <w:p w14:paraId="58AF6407" w14:textId="6697C171" w:rsidR="00EC7326" w:rsidDel="0067275C" w:rsidRDefault="00EC7326" w:rsidP="00524BF5">
      <w:pPr>
        <w:pStyle w:val="Note"/>
        <w:rPr>
          <w:del w:id="962" w:author="Ramasubramani, Hariharan" w:date="2015-07-20T17:39:00Z"/>
        </w:rPr>
      </w:pPr>
      <w:del w:id="963" w:author="Ramasubramani, Hariharan" w:date="2015-07-20T17:39:00Z">
        <w:r w:rsidDel="0067275C">
          <w:delText xml:space="preserve">All other date validation errors will display in accordance with the standard </w:delText>
        </w:r>
        <w:r w:rsidR="00380FE3" w:rsidDel="0067275C">
          <w:fldChar w:fldCharType="begin"/>
        </w:r>
        <w:r w:rsidR="00380FE3" w:rsidDel="0067275C">
          <w:delInstrText xml:space="preserve"> HYPERLINK "http://pmecollaborate/it/ilh/BAPGRM/Realease%202/Standard_Dojo_Widgets.docx" </w:delInstrText>
        </w:r>
        <w:r w:rsidR="00380FE3" w:rsidDel="0067275C">
          <w:fldChar w:fldCharType="separate"/>
        </w:r>
        <w:r w:rsidRPr="00EC7326" w:rsidDel="0067275C">
          <w:rPr>
            <w:rStyle w:val="Hyperlink"/>
          </w:rPr>
          <w:delText>Dojo validation errors</w:delText>
        </w:r>
        <w:r w:rsidR="00380FE3" w:rsidDel="0067275C">
          <w:rPr>
            <w:rStyle w:val="Hyperlink"/>
          </w:rPr>
          <w:fldChar w:fldCharType="end"/>
        </w:r>
        <w:r w:rsidDel="0067275C">
          <w:delText xml:space="preserve">. </w:delText>
        </w:r>
      </w:del>
    </w:p>
    <w:p w14:paraId="5B9D561B" w14:textId="77777777" w:rsidR="00EC7326" w:rsidRPr="00524BF5" w:rsidRDefault="00EC7326" w:rsidP="00524BF5">
      <w:pPr>
        <w:pStyle w:val="ListParagraph"/>
        <w:overflowPunct w:val="0"/>
        <w:autoSpaceDE w:val="0"/>
        <w:autoSpaceDN w:val="0"/>
        <w:spacing w:after="60"/>
        <w:ind w:left="0" w:firstLine="0"/>
        <w:textAlignment w:val="baseline"/>
        <w:rPr>
          <w:rFonts w:cstheme="minorHAnsi"/>
        </w:rPr>
      </w:pPr>
    </w:p>
    <w:p w14:paraId="5E4847A5" w14:textId="41A5C57D" w:rsidR="00315A0A" w:rsidRDefault="00315A0A" w:rsidP="00524BF5">
      <w:pPr>
        <w:pStyle w:val="ListParagraph"/>
        <w:numPr>
          <w:ilvl w:val="1"/>
          <w:numId w:val="10"/>
        </w:numPr>
        <w:overflowPunct w:val="0"/>
        <w:autoSpaceDE w:val="0"/>
        <w:autoSpaceDN w:val="0"/>
        <w:spacing w:after="60"/>
        <w:ind w:firstLine="11"/>
        <w:textAlignment w:val="baseline"/>
        <w:rPr>
          <w:rFonts w:cstheme="minorHAnsi"/>
        </w:rPr>
      </w:pPr>
      <w:r>
        <w:rPr>
          <w:rFonts w:cstheme="minorHAnsi"/>
        </w:rPr>
        <w:t xml:space="preserve">When </w:t>
      </w:r>
      <w:r w:rsidR="00CC1330">
        <w:rPr>
          <w:rFonts w:cstheme="minorHAnsi"/>
        </w:rPr>
        <w:t xml:space="preserve">any </w:t>
      </w:r>
      <w:r>
        <w:rPr>
          <w:rFonts w:cstheme="minorHAnsi"/>
        </w:rPr>
        <w:t>field level validation</w:t>
      </w:r>
      <w:r w:rsidR="00CC1330">
        <w:rPr>
          <w:rFonts w:cstheme="minorHAnsi"/>
        </w:rPr>
        <w:t xml:space="preserve"> in FRMS</w:t>
      </w:r>
      <w:r>
        <w:rPr>
          <w:rFonts w:cstheme="minorHAnsi"/>
        </w:rPr>
        <w:t xml:space="preserve"> fail</w:t>
      </w:r>
      <w:r w:rsidR="00CC1330">
        <w:rPr>
          <w:rFonts w:cstheme="minorHAnsi"/>
        </w:rPr>
        <w:t>s, the field</w:t>
      </w:r>
      <w:r>
        <w:rPr>
          <w:rFonts w:cstheme="minorHAnsi"/>
        </w:rPr>
        <w:t xml:space="preserve"> will visually indicate the e</w:t>
      </w:r>
      <w:r w:rsidR="00CC1330">
        <w:rPr>
          <w:rFonts w:cstheme="minorHAnsi"/>
        </w:rPr>
        <w:t xml:space="preserve">rror </w:t>
      </w:r>
      <w:del w:id="964" w:author="Ramasubramani, Hariharan" w:date="2015-08-04T09:28:00Z">
        <w:r w:rsidR="00CC1330" w:rsidDel="002F6D9C">
          <w:rPr>
            <w:rFonts w:cstheme="minorHAnsi"/>
          </w:rPr>
          <w:delText xml:space="preserve">visually </w:delText>
        </w:r>
      </w:del>
      <w:del w:id="965" w:author="Ramasubramani, Hariharan" w:date="2015-08-03T12:54:00Z">
        <w:r w:rsidR="00CC1330" w:rsidDel="00BF582D">
          <w:rPr>
            <w:rFonts w:cstheme="minorHAnsi"/>
          </w:rPr>
          <w:delText>with the standard</w:delText>
        </w:r>
        <w:r w:rsidDel="00BF582D">
          <w:rPr>
            <w:rFonts w:cstheme="minorHAnsi"/>
          </w:rPr>
          <w:delText xml:space="preserve"> Dojo validation representation (</w:delText>
        </w:r>
        <w:r w:rsidR="005727DB" w:rsidDel="00BF582D">
          <w:fldChar w:fldCharType="begin"/>
        </w:r>
        <w:r w:rsidR="005727DB" w:rsidDel="00BF582D">
          <w:delInstrText xml:space="preserve"> HYPERLINK "http://pmecollaborate/it/ilh/BAPGRM/Realease%202/Standard_Dojo_Widgets.docx" </w:delInstrText>
        </w:r>
        <w:r w:rsidR="005727DB" w:rsidDel="00BF582D">
          <w:fldChar w:fldCharType="separate"/>
        </w:r>
        <w:r w:rsidRPr="00EC7326" w:rsidDel="00BF582D">
          <w:rPr>
            <w:rStyle w:val="Hyperlink"/>
            <w:rFonts w:cstheme="minorHAnsi"/>
          </w:rPr>
          <w:delText>see the linked Dojo 495</w:delText>
        </w:r>
        <w:r w:rsidR="005727DB" w:rsidDel="00BF582D">
          <w:rPr>
            <w:rStyle w:val="Hyperlink"/>
            <w:rFonts w:cstheme="minorHAnsi"/>
          </w:rPr>
          <w:fldChar w:fldCharType="end"/>
        </w:r>
      </w:del>
      <w:ins w:id="966" w:author="Ramasubramani, Hariharan" w:date="2015-08-03T12:56:00Z">
        <w:r w:rsidR="00BF582D">
          <w:rPr>
            <w:rFonts w:cstheme="minorHAnsi"/>
          </w:rPr>
          <w:t>as noted in section</w:t>
        </w:r>
      </w:ins>
      <w:ins w:id="967" w:author="Ramasubramani, Hariharan" w:date="2015-08-03T12:54:00Z">
        <w:r w:rsidR="00BF582D">
          <w:rPr>
            <w:rFonts w:cstheme="minorHAnsi"/>
          </w:rPr>
          <w:t xml:space="preserve"> 1.1.1.1</w:t>
        </w:r>
      </w:ins>
      <w:del w:id="968" w:author="Ramasubramani, Hariharan" w:date="2015-08-03T12:56:00Z">
        <w:r w:rsidDel="00BF582D">
          <w:rPr>
            <w:rFonts w:cstheme="minorHAnsi"/>
          </w:rPr>
          <w:delText>)</w:delText>
        </w:r>
      </w:del>
      <w:r>
        <w:rPr>
          <w:rFonts w:cstheme="minorHAnsi"/>
        </w:rPr>
        <w:t xml:space="preserve"> </w:t>
      </w:r>
      <w:del w:id="969" w:author="Ramasubramani, Hariharan" w:date="2015-07-13T11:39:00Z">
        <w:r w:rsidDel="00A978E7">
          <w:rPr>
            <w:rFonts w:cstheme="minorHAnsi"/>
          </w:rPr>
          <w:delText>as well as</w:delText>
        </w:r>
      </w:del>
      <w:ins w:id="970" w:author="Ramasubramani, Hariharan" w:date="2015-07-13T11:39:00Z">
        <w:r w:rsidR="00A978E7">
          <w:rPr>
            <w:rFonts w:cstheme="minorHAnsi"/>
          </w:rPr>
          <w:t>or</w:t>
        </w:r>
      </w:ins>
      <w:r>
        <w:rPr>
          <w:rFonts w:cstheme="minorHAnsi"/>
        </w:rPr>
        <w:t xml:space="preserve"> the corresponding label changing to a bold, red font. Basic hover text giving further detail will be displayed as </w:t>
      </w:r>
      <w:del w:id="971" w:author="Ramasubramani, Hariharan" w:date="2015-08-03T10:06:00Z">
        <w:r w:rsidDel="00AD1255">
          <w:rPr>
            <w:rFonts w:cstheme="minorHAnsi"/>
          </w:rPr>
          <w:delText>approprate</w:delText>
        </w:r>
      </w:del>
      <w:ins w:id="972" w:author="Ramasubramani, Hariharan" w:date="2015-08-03T10:06:00Z">
        <w:r w:rsidR="00AD1255">
          <w:rPr>
            <w:rFonts w:cstheme="minorHAnsi"/>
          </w:rPr>
          <w:t>appropriate</w:t>
        </w:r>
      </w:ins>
      <w:r>
        <w:rPr>
          <w:rFonts w:cstheme="minorHAnsi"/>
        </w:rPr>
        <w:t xml:space="preserve"> below:</w:t>
      </w:r>
    </w:p>
    <w:p w14:paraId="1514CF88" w14:textId="1035B734" w:rsidR="00315A0A" w:rsidRDefault="00315A0A" w:rsidP="00524BF5">
      <w:pPr>
        <w:pStyle w:val="ListParagraph"/>
        <w:numPr>
          <w:ilvl w:val="2"/>
          <w:numId w:val="10"/>
        </w:numPr>
        <w:overflowPunct w:val="0"/>
        <w:autoSpaceDE w:val="0"/>
        <w:autoSpaceDN w:val="0"/>
        <w:spacing w:after="60"/>
        <w:ind w:firstLine="36"/>
        <w:textAlignment w:val="baseline"/>
        <w:rPr>
          <w:rFonts w:cstheme="minorHAnsi"/>
        </w:rPr>
      </w:pPr>
      <w:r>
        <w:rPr>
          <w:rFonts w:cstheme="minorHAnsi"/>
        </w:rPr>
        <w:t>For required fields, if no value is entered: “This value is required”</w:t>
      </w:r>
    </w:p>
    <w:p w14:paraId="77C20C18" w14:textId="63F95333" w:rsidR="00315A0A" w:rsidRDefault="00562620" w:rsidP="00524BF5">
      <w:pPr>
        <w:pStyle w:val="ListParagraph"/>
        <w:numPr>
          <w:ilvl w:val="2"/>
          <w:numId w:val="10"/>
        </w:numPr>
        <w:overflowPunct w:val="0"/>
        <w:autoSpaceDE w:val="0"/>
        <w:autoSpaceDN w:val="0"/>
        <w:spacing w:after="60"/>
        <w:ind w:firstLine="36"/>
        <w:textAlignment w:val="baseline"/>
        <w:rPr>
          <w:rFonts w:cstheme="minorHAnsi"/>
        </w:rPr>
      </w:pPr>
      <w:r>
        <w:rPr>
          <w:rFonts w:cstheme="minorHAnsi"/>
        </w:rPr>
        <w:t>For alpha-numeric (AN) only fields, if invalid characters are entered: “Only alpha-numeric characters are allowed”</w:t>
      </w:r>
    </w:p>
    <w:p w14:paraId="4E4643BB" w14:textId="6B511FB3" w:rsidR="00562620" w:rsidRDefault="00562620" w:rsidP="00524BF5">
      <w:pPr>
        <w:pStyle w:val="ListParagraph"/>
        <w:numPr>
          <w:ilvl w:val="2"/>
          <w:numId w:val="10"/>
        </w:numPr>
        <w:overflowPunct w:val="0"/>
        <w:autoSpaceDE w:val="0"/>
        <w:autoSpaceDN w:val="0"/>
        <w:spacing w:after="60"/>
        <w:ind w:firstLine="36"/>
        <w:textAlignment w:val="baseline"/>
        <w:rPr>
          <w:rFonts w:cstheme="minorHAnsi"/>
        </w:rPr>
      </w:pPr>
      <w:r>
        <w:rPr>
          <w:rFonts w:cstheme="minorHAnsi"/>
        </w:rPr>
        <w:t>For numeric on</w:t>
      </w:r>
      <w:ins w:id="973" w:author="Ramasubramani, Hariharan" w:date="2015-08-03T10:07:00Z">
        <w:r w:rsidR="00AD1255">
          <w:rPr>
            <w:rFonts w:cstheme="minorHAnsi"/>
          </w:rPr>
          <w:t>l</w:t>
        </w:r>
      </w:ins>
      <w:r>
        <w:rPr>
          <w:rFonts w:cstheme="minorHAnsi"/>
        </w:rPr>
        <w:t>y fields, if invalid characters are entered: “Only numeric characters are allowed”</w:t>
      </w:r>
      <w:ins w:id="974" w:author="Ramasubramani, Hariharan" w:date="2015-07-17T17:55:00Z">
        <w:r w:rsidR="00AD5952">
          <w:rPr>
            <w:rFonts w:cstheme="minorHAnsi"/>
          </w:rPr>
          <w:br/>
        </w:r>
      </w:ins>
    </w:p>
    <w:p w14:paraId="674135D0" w14:textId="5DADB008" w:rsidR="00562620" w:rsidRPr="001A1516" w:rsidRDefault="00562620" w:rsidP="00524BF5">
      <w:pPr>
        <w:pStyle w:val="ListParagraph"/>
        <w:numPr>
          <w:ilvl w:val="1"/>
          <w:numId w:val="10"/>
        </w:numPr>
        <w:overflowPunct w:val="0"/>
        <w:autoSpaceDE w:val="0"/>
        <w:autoSpaceDN w:val="0"/>
        <w:spacing w:after="60"/>
        <w:ind w:firstLine="11"/>
        <w:textAlignment w:val="baseline"/>
        <w:rPr>
          <w:rFonts w:cstheme="minorHAnsi"/>
        </w:rPr>
      </w:pPr>
      <w:r>
        <w:rPr>
          <w:rFonts w:cstheme="minorHAnsi"/>
        </w:rPr>
        <w:t>For maximum length of fields, the UI will prevent the user from entering more characters than is allowed. There is no need for additional messaging, as the user is prevented from entering text that is too long.</w:t>
      </w:r>
      <w:ins w:id="975" w:author="Ramasubramani, Hariharan" w:date="2015-07-17T17:18:00Z">
        <w:r w:rsidR="00E747C6">
          <w:rPr>
            <w:rFonts w:cstheme="minorHAnsi"/>
          </w:rPr>
          <w:br/>
        </w:r>
      </w:ins>
    </w:p>
    <w:p w14:paraId="28D1B434" w14:textId="77777777" w:rsidR="001F74D2" w:rsidRDefault="001F74D2" w:rsidP="001F74D2">
      <w:pPr>
        <w:pStyle w:val="ListParagraph"/>
        <w:numPr>
          <w:ilvl w:val="1"/>
          <w:numId w:val="10"/>
        </w:numPr>
        <w:overflowPunct w:val="0"/>
        <w:autoSpaceDE w:val="0"/>
        <w:autoSpaceDN w:val="0"/>
        <w:spacing w:after="60"/>
        <w:ind w:firstLine="11"/>
        <w:textAlignment w:val="baseline"/>
        <w:rPr>
          <w:ins w:id="976" w:author="Ramasubramani, Hariharan" w:date="2015-07-20T13:19:00Z"/>
          <w:rFonts w:cstheme="minorHAnsi"/>
        </w:rPr>
      </w:pPr>
      <w:commentRangeStart w:id="977"/>
      <w:commentRangeStart w:id="978"/>
      <w:ins w:id="979" w:author="Ramasubramani, Hariharan" w:date="2015-07-20T13:19:00Z">
        <w:r>
          <w:rPr>
            <w:rFonts w:cstheme="minorHAnsi"/>
          </w:rPr>
          <w:t>Products Screen</w:t>
        </w:r>
      </w:ins>
      <w:commentRangeEnd w:id="977"/>
      <w:r w:rsidR="005E0681">
        <w:rPr>
          <w:rStyle w:val="CommentReference"/>
          <w:rFonts w:ascii="New York" w:eastAsia="Times New Roman" w:hAnsi="New York" w:cs="Times New Roman"/>
        </w:rPr>
        <w:commentReference w:id="977"/>
      </w:r>
      <w:commentRangeEnd w:id="978"/>
      <w:r w:rsidR="005D092C">
        <w:rPr>
          <w:rStyle w:val="CommentReference"/>
          <w:rFonts w:ascii="New York" w:eastAsia="Times New Roman" w:hAnsi="New York" w:cs="Times New Roman"/>
        </w:rPr>
        <w:commentReference w:id="978"/>
      </w:r>
    </w:p>
    <w:p w14:paraId="0FFAE55E" w14:textId="77777777" w:rsidR="001F74D2" w:rsidRDefault="001F74D2" w:rsidP="001F74D2">
      <w:pPr>
        <w:pStyle w:val="ListParagraph"/>
        <w:numPr>
          <w:ilvl w:val="2"/>
          <w:numId w:val="10"/>
        </w:numPr>
        <w:overflowPunct w:val="0"/>
        <w:autoSpaceDE w:val="0"/>
        <w:autoSpaceDN w:val="0"/>
        <w:spacing w:after="60"/>
        <w:ind w:firstLine="36"/>
        <w:textAlignment w:val="baseline"/>
        <w:rPr>
          <w:ins w:id="980" w:author="Ramasubramani, Hariharan" w:date="2015-08-18T10:54:00Z"/>
          <w:rFonts w:cstheme="minorHAnsi"/>
        </w:rPr>
      </w:pPr>
      <w:ins w:id="981" w:author="Ramasubramani, Hariharan" w:date="2015-07-20T13:19:00Z">
        <w:r w:rsidRPr="008F44EC">
          <w:rPr>
            <w:rFonts w:cstheme="minorHAnsi"/>
          </w:rPr>
          <w:t xml:space="preserve">This screen is used to select product name(s) for Create/Modify Forms/Records modules. </w:t>
        </w:r>
      </w:ins>
    </w:p>
    <w:p w14:paraId="09850567" w14:textId="4F2CFF35" w:rsidR="006C4A88" w:rsidRDefault="006C4A88" w:rsidP="001F74D2">
      <w:pPr>
        <w:pStyle w:val="ListParagraph"/>
        <w:numPr>
          <w:ilvl w:val="2"/>
          <w:numId w:val="10"/>
        </w:numPr>
        <w:overflowPunct w:val="0"/>
        <w:autoSpaceDE w:val="0"/>
        <w:autoSpaceDN w:val="0"/>
        <w:spacing w:after="60"/>
        <w:ind w:firstLine="36"/>
        <w:textAlignment w:val="baseline"/>
        <w:rPr>
          <w:ins w:id="982" w:author="Ramasubramani, Hariharan" w:date="2015-07-20T13:19:00Z"/>
          <w:rFonts w:cstheme="minorHAnsi"/>
        </w:rPr>
      </w:pPr>
      <w:ins w:id="983" w:author="Ramasubramani, Hariharan" w:date="2015-08-18T10:54:00Z">
        <w:r>
          <w:rPr>
            <w:rFonts w:cstheme="minorHAnsi"/>
          </w:rPr>
          <w:t>The values are populated from RDM using Product Service.  Any changes to the external product list shall be automatically available in FRMS Products Screen.</w:t>
        </w:r>
      </w:ins>
    </w:p>
    <w:p w14:paraId="273DFCA6" w14:textId="77777777" w:rsidR="001F74D2" w:rsidRPr="008F44EC" w:rsidRDefault="001F74D2" w:rsidP="001F74D2">
      <w:pPr>
        <w:pStyle w:val="ListParagraph"/>
        <w:numPr>
          <w:ilvl w:val="2"/>
          <w:numId w:val="10"/>
        </w:numPr>
        <w:overflowPunct w:val="0"/>
        <w:autoSpaceDE w:val="0"/>
        <w:autoSpaceDN w:val="0"/>
        <w:spacing w:after="60"/>
        <w:ind w:firstLine="36"/>
        <w:textAlignment w:val="baseline"/>
        <w:rPr>
          <w:ins w:id="984" w:author="Ramasubramani, Hariharan" w:date="2015-07-20T13:19:00Z"/>
          <w:rFonts w:cstheme="minorHAnsi"/>
        </w:rPr>
      </w:pPr>
      <w:commentRangeStart w:id="985"/>
      <w:commentRangeStart w:id="986"/>
      <w:ins w:id="987" w:author="Ramasubramani, Hariharan" w:date="2015-07-20T13:19:00Z">
        <w:r w:rsidRPr="008F44EC">
          <w:rPr>
            <w:rFonts w:cstheme="minorHAnsi"/>
            <w:color w:val="000000" w:themeColor="text1"/>
          </w:rPr>
          <w:t>All sections in this screen are used as filter criteria for Product name(s).  The exception being if no values are selected from a given group, it mean that group is not used in the filter criteria (the same as having all selected for that group).  Selecting any of the checkbox values in Line of Business, Product Type, Product Series Name, Product CSO Mortality Type, Product Sub Type and Product Marketing Name will refresh and show product names in Excluded box related to the selection.</w:t>
        </w:r>
      </w:ins>
      <w:commentRangeEnd w:id="985"/>
      <w:r w:rsidR="00B874D8">
        <w:rPr>
          <w:rStyle w:val="CommentReference"/>
          <w:rFonts w:ascii="New York" w:eastAsia="Times New Roman" w:hAnsi="New York" w:cs="Times New Roman"/>
        </w:rPr>
        <w:commentReference w:id="985"/>
      </w:r>
      <w:commentRangeEnd w:id="986"/>
      <w:r w:rsidR="003D4582">
        <w:rPr>
          <w:rStyle w:val="CommentReference"/>
          <w:rFonts w:ascii="New York" w:eastAsia="Times New Roman" w:hAnsi="New York" w:cs="Times New Roman"/>
        </w:rPr>
        <w:commentReference w:id="986"/>
      </w:r>
    </w:p>
    <w:p w14:paraId="203D3EE8" w14:textId="07775F66" w:rsidR="00FF3AEE" w:rsidRPr="00FF3AEE" w:rsidRDefault="0018149F" w:rsidP="001F74D2">
      <w:pPr>
        <w:pStyle w:val="ListParagraph"/>
        <w:numPr>
          <w:ilvl w:val="2"/>
          <w:numId w:val="10"/>
        </w:numPr>
        <w:overflowPunct w:val="0"/>
        <w:autoSpaceDE w:val="0"/>
        <w:autoSpaceDN w:val="0"/>
        <w:spacing w:after="60"/>
        <w:ind w:firstLine="36"/>
        <w:textAlignment w:val="baseline"/>
        <w:rPr>
          <w:ins w:id="988" w:author="Ramasubramani, Hariharan" w:date="2015-08-03T12:58:00Z"/>
          <w:rFonts w:cstheme="minorHAnsi"/>
          <w:rPrChange w:id="989" w:author="Ramasubramani, Hariharan" w:date="2015-08-03T12:58:00Z">
            <w:rPr>
              <w:ins w:id="990" w:author="Ramasubramani, Hariharan" w:date="2015-08-03T12:58:00Z"/>
              <w:rFonts w:cstheme="minorHAnsi"/>
              <w:color w:val="000000" w:themeColor="text1"/>
            </w:rPr>
          </w:rPrChange>
        </w:rPr>
      </w:pPr>
      <w:ins w:id="991" w:author="Ramasubramani, Hariharan" w:date="2015-08-20T13:45:00Z">
        <w:r>
          <w:rPr>
            <w:rFonts w:cstheme="minorHAnsi"/>
            <w:color w:val="000000" w:themeColor="text1"/>
          </w:rPr>
          <w:t>Select product</w:t>
        </w:r>
      </w:ins>
      <w:ins w:id="992" w:author="Ramasubramani, Hariharan" w:date="2015-08-20T13:46:00Z">
        <w:r>
          <w:rPr>
            <w:rFonts w:cstheme="minorHAnsi"/>
            <w:color w:val="000000" w:themeColor="text1"/>
          </w:rPr>
          <w:t xml:space="preserve"> </w:t>
        </w:r>
      </w:ins>
      <w:ins w:id="993" w:author="Ramasubramani, Hariharan" w:date="2015-08-20T13:45:00Z">
        <w:r>
          <w:rPr>
            <w:rFonts w:cstheme="minorHAnsi"/>
            <w:color w:val="000000" w:themeColor="text1"/>
          </w:rPr>
          <w:t xml:space="preserve">name </w:t>
        </w:r>
      </w:ins>
      <w:ins w:id="994" w:author="Ramasubramani, Hariharan" w:date="2015-08-20T13:46:00Z">
        <w:r>
          <w:rPr>
            <w:rFonts w:cstheme="minorHAnsi"/>
            <w:color w:val="000000" w:themeColor="text1"/>
          </w:rPr>
          <w:t xml:space="preserve">from Excluded box </w:t>
        </w:r>
      </w:ins>
      <w:ins w:id="995" w:author="Ramasubramani, Hariharan" w:date="2015-08-20T13:45:00Z">
        <w:r>
          <w:rPr>
            <w:rFonts w:cstheme="minorHAnsi"/>
            <w:color w:val="000000" w:themeColor="text1"/>
          </w:rPr>
          <w:t xml:space="preserve">and </w:t>
        </w:r>
      </w:ins>
      <w:ins w:id="996" w:author="Ramasubramani, Hariharan" w:date="2015-07-20T13:19:00Z">
        <w:r w:rsidR="001F74D2" w:rsidRPr="008F44EC">
          <w:rPr>
            <w:rFonts w:cstheme="minorHAnsi"/>
            <w:color w:val="000000" w:themeColor="text1"/>
          </w:rPr>
          <w:t xml:space="preserve">Clicking </w:t>
        </w:r>
      </w:ins>
      <w:ins w:id="997" w:author="Ramasubramani, Hariharan" w:date="2015-08-20T13:46:00Z">
        <w:r>
          <w:rPr>
            <w:rFonts w:cstheme="minorHAnsi"/>
            <w:color w:val="000000" w:themeColor="text1"/>
          </w:rPr>
          <w:t>“</w:t>
        </w:r>
      </w:ins>
      <w:ins w:id="998" w:author="Ramasubramani, Hariharan" w:date="2015-07-20T13:19:00Z">
        <w:r w:rsidR="001F74D2" w:rsidRPr="008F44EC">
          <w:rPr>
            <w:rFonts w:cstheme="minorHAnsi"/>
            <w:color w:val="000000" w:themeColor="text1"/>
          </w:rPr>
          <w:t>Include</w:t>
        </w:r>
      </w:ins>
      <w:ins w:id="999" w:author="Ramasubramani, Hariharan" w:date="2015-08-20T13:46:00Z">
        <w:r>
          <w:rPr>
            <w:rFonts w:cstheme="minorHAnsi"/>
            <w:color w:val="000000" w:themeColor="text1"/>
          </w:rPr>
          <w:t>”</w:t>
        </w:r>
      </w:ins>
      <w:ins w:id="1000" w:author="Ramasubramani, Hariharan" w:date="2015-08-03T12:57:00Z">
        <w:r w:rsidR="00FF3AEE">
          <w:rPr>
            <w:rFonts w:cstheme="minorHAnsi"/>
            <w:color w:val="000000" w:themeColor="text1"/>
          </w:rPr>
          <w:t xml:space="preserve"> </w:t>
        </w:r>
      </w:ins>
      <w:ins w:id="1001" w:author="Ramasubramani, Hariharan" w:date="2015-08-20T13:46:00Z">
        <w:r>
          <w:rPr>
            <w:rFonts w:cstheme="minorHAnsi"/>
            <w:color w:val="000000" w:themeColor="text1"/>
          </w:rPr>
          <w:t xml:space="preserve">button </w:t>
        </w:r>
      </w:ins>
      <w:ins w:id="1002" w:author="Ramasubramani, Hariharan" w:date="2015-08-03T12:58:00Z">
        <w:r w:rsidR="00FF3AEE">
          <w:rPr>
            <w:rFonts w:cstheme="minorHAnsi"/>
            <w:color w:val="000000" w:themeColor="text1"/>
          </w:rPr>
          <w:t xml:space="preserve">shall include the product name to </w:t>
        </w:r>
        <w:proofErr w:type="gramStart"/>
        <w:r w:rsidR="00FF3AEE">
          <w:rPr>
            <w:rFonts w:cstheme="minorHAnsi"/>
            <w:color w:val="000000" w:themeColor="text1"/>
          </w:rPr>
          <w:t>Included</w:t>
        </w:r>
        <w:proofErr w:type="gramEnd"/>
        <w:r w:rsidR="00FF3AEE">
          <w:rPr>
            <w:rFonts w:cstheme="minorHAnsi"/>
            <w:color w:val="000000" w:themeColor="text1"/>
          </w:rPr>
          <w:t xml:space="preserve"> box.</w:t>
        </w:r>
      </w:ins>
    </w:p>
    <w:p w14:paraId="0EA355A0" w14:textId="17A4A300" w:rsidR="00FF3AEE" w:rsidRPr="00FF3AEE" w:rsidRDefault="0018149F" w:rsidP="001F74D2">
      <w:pPr>
        <w:pStyle w:val="ListParagraph"/>
        <w:numPr>
          <w:ilvl w:val="2"/>
          <w:numId w:val="10"/>
        </w:numPr>
        <w:overflowPunct w:val="0"/>
        <w:autoSpaceDE w:val="0"/>
        <w:autoSpaceDN w:val="0"/>
        <w:spacing w:after="60"/>
        <w:ind w:firstLine="36"/>
        <w:textAlignment w:val="baseline"/>
        <w:rPr>
          <w:ins w:id="1003" w:author="Ramasubramani, Hariharan" w:date="2015-08-03T12:59:00Z"/>
          <w:rFonts w:cstheme="minorHAnsi"/>
          <w:rPrChange w:id="1004" w:author="Ramasubramani, Hariharan" w:date="2015-08-03T12:59:00Z">
            <w:rPr>
              <w:ins w:id="1005" w:author="Ramasubramani, Hariharan" w:date="2015-08-03T12:59:00Z"/>
              <w:rFonts w:cstheme="minorHAnsi"/>
              <w:color w:val="000000" w:themeColor="text1"/>
            </w:rPr>
          </w:rPrChange>
        </w:rPr>
      </w:pPr>
      <w:ins w:id="1006" w:author="Ramasubramani, Hariharan" w:date="2015-08-20T13:47:00Z">
        <w:r>
          <w:rPr>
            <w:rFonts w:cstheme="minorHAnsi"/>
            <w:color w:val="000000" w:themeColor="text1"/>
          </w:rPr>
          <w:t xml:space="preserve">Select product name from </w:t>
        </w:r>
        <w:proofErr w:type="gramStart"/>
        <w:r>
          <w:rPr>
            <w:rFonts w:cstheme="minorHAnsi"/>
            <w:color w:val="000000" w:themeColor="text1"/>
          </w:rPr>
          <w:t>Included</w:t>
        </w:r>
        <w:proofErr w:type="gramEnd"/>
        <w:r>
          <w:rPr>
            <w:rFonts w:cstheme="minorHAnsi"/>
            <w:color w:val="000000" w:themeColor="text1"/>
          </w:rPr>
          <w:t xml:space="preserve"> box and </w:t>
        </w:r>
      </w:ins>
      <w:ins w:id="1007" w:author="Ramasubramani, Hariharan" w:date="2015-08-03T12:58:00Z">
        <w:r w:rsidR="00FF3AEE">
          <w:rPr>
            <w:rFonts w:cstheme="minorHAnsi"/>
            <w:color w:val="000000" w:themeColor="text1"/>
          </w:rPr>
          <w:t xml:space="preserve">Clicking </w:t>
        </w:r>
      </w:ins>
      <w:ins w:id="1008" w:author="Ramasubramani, Hariharan" w:date="2015-08-20T13:47:00Z">
        <w:r>
          <w:rPr>
            <w:rFonts w:cstheme="minorHAnsi"/>
            <w:color w:val="000000" w:themeColor="text1"/>
          </w:rPr>
          <w:t>“</w:t>
        </w:r>
      </w:ins>
      <w:ins w:id="1009" w:author="Ramasubramani, Hariharan" w:date="2015-08-03T12:58:00Z">
        <w:r w:rsidR="00FF3AEE">
          <w:rPr>
            <w:rFonts w:cstheme="minorHAnsi"/>
            <w:color w:val="000000" w:themeColor="text1"/>
          </w:rPr>
          <w:t>Exclude</w:t>
        </w:r>
      </w:ins>
      <w:ins w:id="1010" w:author="Ramasubramani, Hariharan" w:date="2015-08-20T13:47:00Z">
        <w:r>
          <w:rPr>
            <w:rFonts w:cstheme="minorHAnsi"/>
            <w:color w:val="000000" w:themeColor="text1"/>
          </w:rPr>
          <w:t>”</w:t>
        </w:r>
      </w:ins>
      <w:ins w:id="1011" w:author="Ramasubramani, Hariharan" w:date="2015-08-20T13:49:00Z">
        <w:r>
          <w:rPr>
            <w:rFonts w:cstheme="minorHAnsi"/>
            <w:color w:val="000000" w:themeColor="text1"/>
          </w:rPr>
          <w:t xml:space="preserve"> button</w:t>
        </w:r>
      </w:ins>
      <w:ins w:id="1012" w:author="Ramasubramani, Hariharan" w:date="2015-08-03T12:58:00Z">
        <w:r w:rsidR="00FF3AEE">
          <w:rPr>
            <w:rFonts w:cstheme="minorHAnsi"/>
            <w:color w:val="000000" w:themeColor="text1"/>
          </w:rPr>
          <w:t xml:space="preserve"> </w:t>
        </w:r>
      </w:ins>
      <w:ins w:id="1013" w:author="Ramasubramani, Hariharan" w:date="2015-08-03T12:59:00Z">
        <w:r w:rsidR="00FF3AEE">
          <w:rPr>
            <w:rFonts w:cstheme="minorHAnsi"/>
            <w:color w:val="000000" w:themeColor="text1"/>
          </w:rPr>
          <w:t xml:space="preserve">shall exclude the product name </w:t>
        </w:r>
      </w:ins>
      <w:ins w:id="1014" w:author="Ramasubramani, Hariharan" w:date="2015-08-03T17:12:00Z">
        <w:r w:rsidR="00494AC9">
          <w:rPr>
            <w:rFonts w:cstheme="minorHAnsi"/>
            <w:color w:val="000000" w:themeColor="text1"/>
          </w:rPr>
          <w:t>from</w:t>
        </w:r>
      </w:ins>
      <w:ins w:id="1015" w:author="Ramasubramani, Hariharan" w:date="2015-08-03T12:59:00Z">
        <w:r w:rsidR="00FF3AEE">
          <w:rPr>
            <w:rFonts w:cstheme="minorHAnsi"/>
            <w:color w:val="000000" w:themeColor="text1"/>
          </w:rPr>
          <w:t xml:space="preserve"> </w:t>
        </w:r>
      </w:ins>
      <w:ins w:id="1016" w:author="Ramasubramani, Hariharan" w:date="2015-08-03T17:13:00Z">
        <w:r w:rsidR="00494AC9">
          <w:rPr>
            <w:rFonts w:cstheme="minorHAnsi"/>
            <w:color w:val="000000" w:themeColor="text1"/>
          </w:rPr>
          <w:t>Included</w:t>
        </w:r>
      </w:ins>
      <w:ins w:id="1017" w:author="Ramasubramani, Hariharan" w:date="2015-08-03T12:59:00Z">
        <w:r w:rsidR="00FF3AEE">
          <w:rPr>
            <w:rFonts w:cstheme="minorHAnsi"/>
            <w:color w:val="000000" w:themeColor="text1"/>
          </w:rPr>
          <w:t xml:space="preserve"> box.</w:t>
        </w:r>
      </w:ins>
    </w:p>
    <w:p w14:paraId="6976AC5B" w14:textId="10DD47C0" w:rsidR="00FF3AEE" w:rsidRPr="00FF3AEE" w:rsidRDefault="00FF3AEE" w:rsidP="001F74D2">
      <w:pPr>
        <w:pStyle w:val="ListParagraph"/>
        <w:numPr>
          <w:ilvl w:val="2"/>
          <w:numId w:val="10"/>
        </w:numPr>
        <w:overflowPunct w:val="0"/>
        <w:autoSpaceDE w:val="0"/>
        <w:autoSpaceDN w:val="0"/>
        <w:spacing w:after="60"/>
        <w:ind w:firstLine="36"/>
        <w:textAlignment w:val="baseline"/>
        <w:rPr>
          <w:ins w:id="1018" w:author="Ramasubramani, Hariharan" w:date="2015-08-03T12:59:00Z"/>
          <w:rFonts w:cstheme="minorHAnsi"/>
          <w:rPrChange w:id="1019" w:author="Ramasubramani, Hariharan" w:date="2015-08-03T13:00:00Z">
            <w:rPr>
              <w:ins w:id="1020" w:author="Ramasubramani, Hariharan" w:date="2015-08-03T12:59:00Z"/>
              <w:rFonts w:cstheme="minorHAnsi"/>
              <w:color w:val="000000" w:themeColor="text1"/>
            </w:rPr>
          </w:rPrChange>
        </w:rPr>
      </w:pPr>
      <w:ins w:id="1021" w:author="Ramasubramani, Hariharan" w:date="2015-08-03T12:59:00Z">
        <w:r>
          <w:rPr>
            <w:rFonts w:cstheme="minorHAnsi"/>
            <w:color w:val="000000" w:themeColor="text1"/>
          </w:rPr>
          <w:t xml:space="preserve">Clicking </w:t>
        </w:r>
      </w:ins>
      <w:ins w:id="1022" w:author="Ramasubramani, Hariharan" w:date="2015-08-19T08:53:00Z">
        <w:r w:rsidR="00F95FA2">
          <w:rPr>
            <w:rFonts w:cstheme="minorHAnsi"/>
            <w:color w:val="000000" w:themeColor="text1"/>
          </w:rPr>
          <w:t>“</w:t>
        </w:r>
      </w:ins>
      <w:ins w:id="1023" w:author="Ramasubramani, Hariharan" w:date="2015-08-03T12:59:00Z">
        <w:r>
          <w:rPr>
            <w:rFonts w:cstheme="minorHAnsi"/>
            <w:color w:val="000000" w:themeColor="text1"/>
          </w:rPr>
          <w:t>Include All</w:t>
        </w:r>
      </w:ins>
      <w:ins w:id="1024" w:author="Ramasubramani, Hariharan" w:date="2015-08-19T08:53:00Z">
        <w:r w:rsidR="00F95FA2">
          <w:rPr>
            <w:rFonts w:cstheme="minorHAnsi"/>
            <w:color w:val="000000" w:themeColor="text1"/>
          </w:rPr>
          <w:t>”</w:t>
        </w:r>
      </w:ins>
      <w:ins w:id="1025" w:author="Ramasubramani, Hariharan" w:date="2015-08-03T12:59:00Z">
        <w:r>
          <w:rPr>
            <w:rFonts w:cstheme="minorHAnsi"/>
            <w:color w:val="000000" w:themeColor="text1"/>
          </w:rPr>
          <w:t xml:space="preserve"> shall include </w:t>
        </w:r>
      </w:ins>
      <w:ins w:id="1026" w:author="Ramasubramani, Hariharan" w:date="2015-08-19T08:52:00Z">
        <w:r w:rsidR="00F95FA2">
          <w:rPr>
            <w:rFonts w:cstheme="minorHAnsi"/>
            <w:color w:val="000000" w:themeColor="text1"/>
          </w:rPr>
          <w:t>everything</w:t>
        </w:r>
      </w:ins>
      <w:ins w:id="1027" w:author="Ramasubramani, Hariharan" w:date="2015-08-03T12:59:00Z">
        <w:r>
          <w:rPr>
            <w:rFonts w:cstheme="minorHAnsi"/>
            <w:color w:val="000000" w:themeColor="text1"/>
          </w:rPr>
          <w:t xml:space="preserve"> to </w:t>
        </w:r>
        <w:proofErr w:type="gramStart"/>
        <w:r>
          <w:rPr>
            <w:rFonts w:cstheme="minorHAnsi"/>
            <w:color w:val="000000" w:themeColor="text1"/>
          </w:rPr>
          <w:t>Included</w:t>
        </w:r>
        <w:proofErr w:type="gramEnd"/>
        <w:r>
          <w:rPr>
            <w:rFonts w:cstheme="minorHAnsi"/>
            <w:color w:val="000000" w:themeColor="text1"/>
          </w:rPr>
          <w:t xml:space="preserve"> box.</w:t>
        </w:r>
      </w:ins>
    </w:p>
    <w:p w14:paraId="7F4397C5" w14:textId="71E655E2" w:rsidR="00FF3AEE" w:rsidRPr="00FF3AEE" w:rsidRDefault="00FF3AEE" w:rsidP="001F74D2">
      <w:pPr>
        <w:pStyle w:val="ListParagraph"/>
        <w:numPr>
          <w:ilvl w:val="2"/>
          <w:numId w:val="10"/>
        </w:numPr>
        <w:overflowPunct w:val="0"/>
        <w:autoSpaceDE w:val="0"/>
        <w:autoSpaceDN w:val="0"/>
        <w:spacing w:after="60"/>
        <w:ind w:firstLine="36"/>
        <w:textAlignment w:val="baseline"/>
        <w:rPr>
          <w:ins w:id="1028" w:author="Ramasubramani, Hariharan" w:date="2015-08-03T12:57:00Z"/>
          <w:rFonts w:cstheme="minorHAnsi"/>
          <w:rPrChange w:id="1029" w:author="Ramasubramani, Hariharan" w:date="2015-08-03T12:58:00Z">
            <w:rPr>
              <w:ins w:id="1030" w:author="Ramasubramani, Hariharan" w:date="2015-08-03T12:57:00Z"/>
              <w:rFonts w:cstheme="minorHAnsi"/>
              <w:color w:val="000000" w:themeColor="text1"/>
            </w:rPr>
          </w:rPrChange>
        </w:rPr>
      </w:pPr>
      <w:commentRangeStart w:id="1031"/>
      <w:commentRangeStart w:id="1032"/>
      <w:ins w:id="1033" w:author="Ramasubramani, Hariharan" w:date="2015-08-03T13:00:00Z">
        <w:r>
          <w:rPr>
            <w:rFonts w:cstheme="minorHAnsi"/>
            <w:color w:val="000000" w:themeColor="text1"/>
          </w:rPr>
          <w:t xml:space="preserve">Clicking </w:t>
        </w:r>
      </w:ins>
      <w:ins w:id="1034" w:author="Ramasubramani, Hariharan" w:date="2015-08-19T08:53:00Z">
        <w:r w:rsidR="00F95FA2">
          <w:rPr>
            <w:rFonts w:cstheme="minorHAnsi"/>
            <w:color w:val="000000" w:themeColor="text1"/>
          </w:rPr>
          <w:t>“</w:t>
        </w:r>
      </w:ins>
      <w:ins w:id="1035" w:author="Ramasubramani, Hariharan" w:date="2015-08-03T13:00:00Z">
        <w:r>
          <w:rPr>
            <w:rFonts w:cstheme="minorHAnsi"/>
            <w:color w:val="000000" w:themeColor="text1"/>
          </w:rPr>
          <w:t>Exclude All</w:t>
        </w:r>
      </w:ins>
      <w:ins w:id="1036" w:author="Ramasubramani, Hariharan" w:date="2015-08-19T08:53:00Z">
        <w:r w:rsidR="00F95FA2">
          <w:rPr>
            <w:rFonts w:cstheme="minorHAnsi"/>
            <w:color w:val="000000" w:themeColor="text1"/>
          </w:rPr>
          <w:t>”</w:t>
        </w:r>
      </w:ins>
      <w:ins w:id="1037" w:author="Ramasubramani, Hariharan" w:date="2015-08-03T13:00:00Z">
        <w:r>
          <w:rPr>
            <w:rFonts w:cstheme="minorHAnsi"/>
            <w:color w:val="000000" w:themeColor="text1"/>
          </w:rPr>
          <w:t xml:space="preserve"> shall exclude </w:t>
        </w:r>
      </w:ins>
      <w:ins w:id="1038" w:author="Ramasubramani, Hariharan" w:date="2015-08-25T14:50:00Z">
        <w:r w:rsidR="008063AE">
          <w:rPr>
            <w:rFonts w:cstheme="minorHAnsi"/>
            <w:color w:val="000000" w:themeColor="text1"/>
          </w:rPr>
          <w:t xml:space="preserve">all Product names </w:t>
        </w:r>
      </w:ins>
      <w:ins w:id="1039" w:author="Ramasubramani, Hariharan" w:date="2015-08-03T13:00:00Z">
        <w:r>
          <w:rPr>
            <w:rFonts w:cstheme="minorHAnsi"/>
            <w:color w:val="000000" w:themeColor="text1"/>
          </w:rPr>
          <w:t xml:space="preserve">from </w:t>
        </w:r>
        <w:proofErr w:type="gramStart"/>
        <w:r>
          <w:rPr>
            <w:rFonts w:cstheme="minorHAnsi"/>
            <w:color w:val="000000" w:themeColor="text1"/>
          </w:rPr>
          <w:t>Included</w:t>
        </w:r>
        <w:proofErr w:type="gramEnd"/>
        <w:r>
          <w:rPr>
            <w:rFonts w:cstheme="minorHAnsi"/>
            <w:color w:val="000000" w:themeColor="text1"/>
          </w:rPr>
          <w:t xml:space="preserve"> box</w:t>
        </w:r>
      </w:ins>
      <w:ins w:id="1040" w:author="Ramasubramani, Hariharan" w:date="2015-08-25T14:50:00Z">
        <w:r w:rsidR="008063AE">
          <w:rPr>
            <w:rFonts w:cstheme="minorHAnsi"/>
            <w:color w:val="000000" w:themeColor="text1"/>
          </w:rPr>
          <w:t xml:space="preserve"> and included in Excluded box</w:t>
        </w:r>
      </w:ins>
      <w:ins w:id="1041" w:author="Ramasubramani, Hariharan" w:date="2015-08-03T13:00:00Z">
        <w:r>
          <w:rPr>
            <w:rFonts w:cstheme="minorHAnsi"/>
            <w:color w:val="000000" w:themeColor="text1"/>
          </w:rPr>
          <w:t>.</w:t>
        </w:r>
      </w:ins>
      <w:ins w:id="1042" w:author="Ramasubramani, Hariharan" w:date="2015-08-03T12:59:00Z">
        <w:r>
          <w:rPr>
            <w:rFonts w:cstheme="minorHAnsi"/>
            <w:color w:val="000000" w:themeColor="text1"/>
          </w:rPr>
          <w:t xml:space="preserve"> </w:t>
        </w:r>
      </w:ins>
      <w:ins w:id="1043" w:author="Ramasubramani, Hariharan" w:date="2015-08-03T12:58:00Z">
        <w:r>
          <w:rPr>
            <w:rFonts w:cstheme="minorHAnsi"/>
            <w:color w:val="000000" w:themeColor="text1"/>
          </w:rPr>
          <w:t xml:space="preserve"> </w:t>
        </w:r>
      </w:ins>
      <w:commentRangeEnd w:id="1031"/>
      <w:r w:rsidR="005E0681">
        <w:rPr>
          <w:rStyle w:val="CommentReference"/>
          <w:rFonts w:ascii="New York" w:eastAsia="Times New Roman" w:hAnsi="New York" w:cs="Times New Roman"/>
        </w:rPr>
        <w:commentReference w:id="1031"/>
      </w:r>
      <w:commentRangeEnd w:id="1032"/>
      <w:r w:rsidR="00721911">
        <w:rPr>
          <w:rStyle w:val="CommentReference"/>
          <w:rFonts w:ascii="New York" w:eastAsia="Times New Roman" w:hAnsi="New York" w:cs="Times New Roman"/>
        </w:rPr>
        <w:commentReference w:id="1032"/>
      </w:r>
    </w:p>
    <w:p w14:paraId="10123A4F" w14:textId="2CE21DE0" w:rsidR="001F74D2" w:rsidRPr="008F44EC" w:rsidRDefault="001F74D2" w:rsidP="001F74D2">
      <w:pPr>
        <w:pStyle w:val="ListParagraph"/>
        <w:numPr>
          <w:ilvl w:val="2"/>
          <w:numId w:val="10"/>
        </w:numPr>
        <w:overflowPunct w:val="0"/>
        <w:autoSpaceDE w:val="0"/>
        <w:autoSpaceDN w:val="0"/>
        <w:spacing w:after="60"/>
        <w:ind w:firstLine="36"/>
        <w:textAlignment w:val="baseline"/>
        <w:rPr>
          <w:ins w:id="1044" w:author="Ramasubramani, Hariharan" w:date="2015-07-20T13:19:00Z"/>
          <w:rFonts w:cstheme="minorHAnsi"/>
        </w:rPr>
      </w:pPr>
      <w:ins w:id="1045" w:author="Ramasubramani, Hariharan" w:date="2015-07-20T13:19:00Z">
        <w:r w:rsidRPr="008F44EC">
          <w:rPr>
            <w:rFonts w:cstheme="minorHAnsi"/>
            <w:color w:val="000000" w:themeColor="text1"/>
          </w:rPr>
          <w:t xml:space="preserve">Clicking Save button </w:t>
        </w:r>
      </w:ins>
      <w:ins w:id="1046" w:author="Ramasubramani, Hariharan" w:date="2015-08-03T10:07:00Z">
        <w:r w:rsidR="00AD1255">
          <w:rPr>
            <w:rFonts w:cstheme="minorHAnsi"/>
            <w:color w:val="000000" w:themeColor="text1"/>
          </w:rPr>
          <w:t>shall</w:t>
        </w:r>
      </w:ins>
      <w:ins w:id="1047" w:author="Ramasubramani, Hariharan" w:date="2015-07-20T13:19:00Z">
        <w:r w:rsidRPr="008F44EC">
          <w:rPr>
            <w:rFonts w:cstheme="minorHAnsi"/>
            <w:color w:val="000000" w:themeColor="text1"/>
          </w:rPr>
          <w:t xml:space="preserve"> return the user to </w:t>
        </w:r>
      </w:ins>
      <w:ins w:id="1048" w:author="Ramasubramani, Hariharan" w:date="2015-08-17T17:18:00Z">
        <w:r w:rsidR="00E74CD2">
          <w:rPr>
            <w:rFonts w:cstheme="minorHAnsi"/>
            <w:color w:val="000000" w:themeColor="text1"/>
          </w:rPr>
          <w:t>Forms</w:t>
        </w:r>
      </w:ins>
      <w:commentRangeStart w:id="1049"/>
      <w:commentRangeStart w:id="1050"/>
      <w:ins w:id="1051" w:author="Ramasubramani, Hariharan" w:date="2015-07-20T13:19:00Z">
        <w:r w:rsidRPr="008F44EC">
          <w:rPr>
            <w:rFonts w:cstheme="minorHAnsi"/>
            <w:color w:val="000000" w:themeColor="text1"/>
          </w:rPr>
          <w:t xml:space="preserve"> screen </w:t>
        </w:r>
      </w:ins>
      <w:commentRangeEnd w:id="1049"/>
      <w:r w:rsidR="005E0681">
        <w:rPr>
          <w:rStyle w:val="CommentReference"/>
          <w:rFonts w:ascii="New York" w:eastAsia="Times New Roman" w:hAnsi="New York" w:cs="Times New Roman"/>
        </w:rPr>
        <w:commentReference w:id="1049"/>
      </w:r>
      <w:commentRangeEnd w:id="1050"/>
      <w:r w:rsidR="00721911">
        <w:rPr>
          <w:rStyle w:val="CommentReference"/>
          <w:rFonts w:ascii="New York" w:eastAsia="Times New Roman" w:hAnsi="New York" w:cs="Times New Roman"/>
        </w:rPr>
        <w:commentReference w:id="1050"/>
      </w:r>
      <w:ins w:id="1052" w:author="Ramasubramani, Hariharan" w:date="2015-07-20T13:19:00Z">
        <w:r w:rsidRPr="008F44EC">
          <w:rPr>
            <w:rFonts w:cstheme="minorHAnsi"/>
            <w:color w:val="000000" w:themeColor="text1"/>
          </w:rPr>
          <w:t xml:space="preserve">with </w:t>
        </w:r>
        <w:proofErr w:type="gramStart"/>
        <w:r w:rsidRPr="008F44EC">
          <w:rPr>
            <w:rFonts w:cstheme="minorHAnsi"/>
            <w:color w:val="000000" w:themeColor="text1"/>
          </w:rPr>
          <w:t>Included</w:t>
        </w:r>
        <w:proofErr w:type="gramEnd"/>
        <w:r w:rsidRPr="008F44EC">
          <w:rPr>
            <w:rFonts w:cstheme="minorHAnsi"/>
            <w:color w:val="000000" w:themeColor="text1"/>
          </w:rPr>
          <w:t xml:space="preserve"> box product name</w:t>
        </w:r>
      </w:ins>
      <w:ins w:id="1053" w:author="Ramasubramani, Hariharan" w:date="2015-08-03T17:15:00Z">
        <w:r w:rsidR="00494AC9">
          <w:rPr>
            <w:rFonts w:cstheme="minorHAnsi"/>
            <w:color w:val="000000" w:themeColor="text1"/>
          </w:rPr>
          <w:t>(</w:t>
        </w:r>
      </w:ins>
      <w:ins w:id="1054" w:author="Ramasubramani, Hariharan" w:date="2015-07-20T13:19:00Z">
        <w:r w:rsidRPr="008F44EC">
          <w:rPr>
            <w:rFonts w:cstheme="minorHAnsi"/>
            <w:color w:val="000000" w:themeColor="text1"/>
          </w:rPr>
          <w:t>s</w:t>
        </w:r>
      </w:ins>
      <w:ins w:id="1055" w:author="Ramasubramani, Hariharan" w:date="2015-08-03T17:15:00Z">
        <w:r w:rsidR="00494AC9">
          <w:rPr>
            <w:rFonts w:cstheme="minorHAnsi"/>
            <w:color w:val="000000" w:themeColor="text1"/>
          </w:rPr>
          <w:t>)</w:t>
        </w:r>
      </w:ins>
      <w:ins w:id="1056" w:author="Ramasubramani, Hariharan" w:date="2015-07-20T13:19:00Z">
        <w:r w:rsidRPr="008F44EC">
          <w:rPr>
            <w:rFonts w:cstheme="minorHAnsi"/>
            <w:color w:val="000000" w:themeColor="text1"/>
          </w:rPr>
          <w:t xml:space="preserve"> to Rules section.</w:t>
        </w:r>
      </w:ins>
    </w:p>
    <w:p w14:paraId="26539F8C" w14:textId="7DA6EB47" w:rsidR="001F74D2" w:rsidRPr="008F44EC" w:rsidRDefault="001F74D2" w:rsidP="001F74D2">
      <w:pPr>
        <w:pStyle w:val="ListParagraph"/>
        <w:numPr>
          <w:ilvl w:val="2"/>
          <w:numId w:val="10"/>
        </w:numPr>
        <w:overflowPunct w:val="0"/>
        <w:autoSpaceDE w:val="0"/>
        <w:autoSpaceDN w:val="0"/>
        <w:spacing w:after="60"/>
        <w:ind w:firstLine="36"/>
        <w:textAlignment w:val="baseline"/>
        <w:rPr>
          <w:ins w:id="1057" w:author="Ramasubramani, Hariharan" w:date="2015-07-20T13:19:00Z"/>
          <w:rFonts w:cstheme="minorHAnsi"/>
        </w:rPr>
      </w:pPr>
      <w:ins w:id="1058" w:author="Ramasubramani, Hariharan" w:date="2015-07-20T13:19:00Z">
        <w:r w:rsidRPr="008F44EC">
          <w:rPr>
            <w:rFonts w:cstheme="minorHAnsi"/>
            <w:color w:val="000000" w:themeColor="text1"/>
          </w:rPr>
          <w:t xml:space="preserve">Clicking Cancel will </w:t>
        </w:r>
        <w:r w:rsidRPr="008F44EC">
          <w:rPr>
            <w:rFonts w:cstheme="minorHAnsi"/>
          </w:rPr>
          <w:t xml:space="preserve">invoke Unsaved Changes functionality (Sec 1.9 Unsaved Changes) </w:t>
        </w:r>
        <w:r w:rsidRPr="008F44EC">
          <w:rPr>
            <w:rFonts w:cstheme="minorHAnsi"/>
            <w:color w:val="000000" w:themeColor="text1"/>
          </w:rPr>
          <w:t xml:space="preserve">and does not cancel the Create Form that is in progress. </w:t>
        </w:r>
      </w:ins>
    </w:p>
    <w:p w14:paraId="7F7447A2" w14:textId="19B0B232" w:rsidR="00710D7C" w:rsidRDefault="005E0681" w:rsidP="00710D7C">
      <w:pPr>
        <w:overflowPunct w:val="0"/>
        <w:autoSpaceDE w:val="0"/>
        <w:autoSpaceDN w:val="0"/>
        <w:spacing w:after="60"/>
        <w:ind w:left="720" w:firstLine="0"/>
        <w:textAlignment w:val="baseline"/>
        <w:rPr>
          <w:ins w:id="1059" w:author="Ramasubramani, Hariharan" w:date="2015-07-17T17:27:00Z"/>
          <w:rFonts w:cstheme="minorHAnsi"/>
          <w:color w:val="000000" w:themeColor="text1"/>
        </w:rPr>
      </w:pPr>
      <w:r>
        <w:rPr>
          <w:rStyle w:val="CommentReference"/>
          <w:rFonts w:ascii="New York" w:eastAsia="Times New Roman" w:hAnsi="New York" w:cs="Times New Roman"/>
        </w:rPr>
        <w:commentReference w:id="1060"/>
      </w:r>
      <w:r w:rsidR="00C51BD9">
        <w:rPr>
          <w:rStyle w:val="CommentReference"/>
          <w:rFonts w:ascii="New York" w:eastAsia="Times New Roman" w:hAnsi="New York" w:cs="Times New Roman"/>
        </w:rPr>
        <w:commentReference w:id="1061"/>
      </w:r>
      <w:ins w:id="1062" w:author="Ramasubramani, Hariharan" w:date="2015-08-18T11:01:00Z">
        <w:r w:rsidR="006C4A88" w:rsidRPr="006C4A88">
          <w:t xml:space="preserve"> </w:t>
        </w:r>
        <w:r w:rsidR="006C4A88">
          <w:rPr>
            <w:noProof/>
          </w:rPr>
          <w:drawing>
            <wp:inline distT="0" distB="0" distL="0" distR="0" wp14:anchorId="17E9B216" wp14:editId="17C2740D">
              <wp:extent cx="6858000" cy="5746473"/>
              <wp:effectExtent l="0" t="0" r="0" b="0"/>
              <wp:docPr id="125" name="Picture 125" descr="C:\Users\n0262988\AppData\Local\Microsoft\Windows\Temporary Internet Files\Content.Word\Produc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0262988\AppData\Local\Microsoft\Windows\Temporary Internet Files\Content.Word\Products.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858000" cy="5746473"/>
                      </a:xfrm>
                      <a:prstGeom prst="rect">
                        <a:avLst/>
                      </a:prstGeom>
                      <a:noFill/>
                      <a:ln>
                        <a:noFill/>
                      </a:ln>
                    </pic:spPr>
                  </pic:pic>
                </a:graphicData>
              </a:graphic>
            </wp:inline>
          </w:drawing>
        </w:r>
      </w:ins>
    </w:p>
    <w:p w14:paraId="04971247" w14:textId="751B45BD" w:rsidR="00710D7C" w:rsidRDefault="00710D7C">
      <w:pPr>
        <w:overflowPunct w:val="0"/>
        <w:autoSpaceDE w:val="0"/>
        <w:autoSpaceDN w:val="0"/>
        <w:spacing w:after="60"/>
        <w:ind w:left="720" w:firstLine="0"/>
        <w:jc w:val="center"/>
        <w:textAlignment w:val="baseline"/>
        <w:rPr>
          <w:ins w:id="1063" w:author="Ramasubramani, Hariharan" w:date="2015-08-17T17:38:00Z"/>
          <w:rFonts w:cstheme="minorHAnsi"/>
          <w:color w:val="000000" w:themeColor="text1"/>
        </w:rPr>
        <w:pPrChange w:id="1064" w:author="Ramasubramani, Hariharan" w:date="2015-07-17T17:27:00Z">
          <w:pPr>
            <w:overflowPunct w:val="0"/>
            <w:autoSpaceDE w:val="0"/>
            <w:autoSpaceDN w:val="0"/>
            <w:spacing w:after="60"/>
            <w:ind w:left="720" w:firstLine="0"/>
            <w:textAlignment w:val="baseline"/>
          </w:pPr>
        </w:pPrChange>
      </w:pPr>
      <w:proofErr w:type="gramStart"/>
      <w:ins w:id="1065" w:author="Ramasubramani, Hariharan" w:date="2015-07-17T17:27:00Z">
        <w:r>
          <w:rPr>
            <w:rFonts w:cstheme="minorHAnsi"/>
            <w:color w:val="000000" w:themeColor="text1"/>
          </w:rPr>
          <w:t>Fig</w:t>
        </w:r>
        <w:r w:rsidR="004A4B37">
          <w:rPr>
            <w:rFonts w:cstheme="minorHAnsi"/>
            <w:color w:val="000000" w:themeColor="text1"/>
          </w:rPr>
          <w:t xml:space="preserve"> :</w:t>
        </w:r>
        <w:proofErr w:type="gramEnd"/>
        <w:r w:rsidR="004A4B37">
          <w:rPr>
            <w:rFonts w:cstheme="minorHAnsi"/>
            <w:color w:val="000000" w:themeColor="text1"/>
          </w:rPr>
          <w:t xml:space="preserve"> 1.</w:t>
        </w:r>
      </w:ins>
      <w:ins w:id="1066" w:author="Ramasubramani, Hariharan" w:date="2015-08-04T09:31:00Z">
        <w:r w:rsidR="002F6D9C">
          <w:rPr>
            <w:rFonts w:cstheme="minorHAnsi"/>
            <w:color w:val="000000" w:themeColor="text1"/>
          </w:rPr>
          <w:t>c</w:t>
        </w:r>
      </w:ins>
      <w:ins w:id="1067" w:author="Ramasubramani, Hariharan" w:date="2015-07-17T17:27:00Z">
        <w:r>
          <w:rPr>
            <w:rFonts w:cstheme="minorHAnsi"/>
            <w:color w:val="000000" w:themeColor="text1"/>
          </w:rPr>
          <w:t xml:space="preserve"> – Products Screen</w:t>
        </w:r>
      </w:ins>
    </w:p>
    <w:p w14:paraId="170005DC" w14:textId="77777777" w:rsidR="00FE4912" w:rsidRDefault="00FE4912">
      <w:pPr>
        <w:overflowPunct w:val="0"/>
        <w:autoSpaceDE w:val="0"/>
        <w:autoSpaceDN w:val="0"/>
        <w:spacing w:after="60"/>
        <w:ind w:left="720" w:firstLine="0"/>
        <w:jc w:val="center"/>
        <w:textAlignment w:val="baseline"/>
        <w:rPr>
          <w:ins w:id="1068" w:author="Ramasubramani, Hariharan" w:date="2015-08-17T17:38:00Z"/>
          <w:rFonts w:cstheme="minorHAnsi"/>
          <w:color w:val="000000" w:themeColor="text1"/>
        </w:rPr>
        <w:pPrChange w:id="1069" w:author="Ramasubramani, Hariharan" w:date="2015-07-17T17:27:00Z">
          <w:pPr>
            <w:overflowPunct w:val="0"/>
            <w:autoSpaceDE w:val="0"/>
            <w:autoSpaceDN w:val="0"/>
            <w:spacing w:after="60"/>
            <w:ind w:left="720" w:firstLine="0"/>
            <w:textAlignment w:val="baseline"/>
          </w:pPr>
        </w:pPrChange>
      </w:pPr>
    </w:p>
    <w:p w14:paraId="508C398F" w14:textId="237B45BA" w:rsidR="00FE4912" w:rsidRDefault="002954CB" w:rsidP="007557A7">
      <w:pPr>
        <w:overflowPunct w:val="0"/>
        <w:autoSpaceDE w:val="0"/>
        <w:autoSpaceDN w:val="0"/>
        <w:spacing w:after="60"/>
        <w:ind w:left="720" w:firstLine="0"/>
        <w:textAlignment w:val="baseline"/>
        <w:rPr>
          <w:ins w:id="1070" w:author="Ramasubramani, Hariharan" w:date="2015-08-17T17:38:00Z"/>
          <w:rFonts w:cstheme="minorHAnsi"/>
          <w:color w:val="000000" w:themeColor="text1"/>
        </w:rPr>
      </w:pPr>
      <w:ins w:id="1071" w:author="Ramasubramani, Hariharan" w:date="2015-08-18T11:03:00Z">
        <w:r>
          <w:rPr>
            <w:rFonts w:cstheme="minorHAnsi"/>
            <w:color w:val="000000" w:themeColor="text1"/>
          </w:rPr>
          <w:t xml:space="preserve">   </w:t>
        </w:r>
        <w:r w:rsidR="006C4A88">
          <w:rPr>
            <w:rFonts w:cstheme="minorHAnsi"/>
            <w:color w:val="000000" w:themeColor="text1"/>
          </w:rPr>
          <w:t>Product Screen Fields</w:t>
        </w:r>
      </w:ins>
    </w:p>
    <w:tbl>
      <w:tblPr>
        <w:tblStyle w:val="TableGrid"/>
        <w:tblW w:w="6789" w:type="dxa"/>
        <w:jc w:val="center"/>
        <w:tblLayout w:type="fixed"/>
        <w:tblLook w:val="04A0" w:firstRow="1" w:lastRow="0" w:firstColumn="1" w:lastColumn="0" w:noHBand="0" w:noVBand="1"/>
      </w:tblPr>
      <w:tblGrid>
        <w:gridCol w:w="1750"/>
        <w:gridCol w:w="939"/>
        <w:gridCol w:w="2050"/>
        <w:gridCol w:w="2050"/>
      </w:tblGrid>
      <w:tr w:rsidR="00FE4912" w14:paraId="1CF7176F" w14:textId="77777777" w:rsidTr="002954CB">
        <w:trPr>
          <w:cantSplit/>
          <w:trHeight w:val="152"/>
          <w:tblHeader/>
          <w:jc w:val="center"/>
          <w:ins w:id="1072" w:author="Ramasubramani, Hariharan" w:date="2015-08-17T17:39:00Z"/>
        </w:trPr>
        <w:tc>
          <w:tcPr>
            <w:tcW w:w="17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7CF8F4A" w14:textId="77777777" w:rsidR="00FE4912" w:rsidRPr="00C106B9" w:rsidRDefault="00FE4912" w:rsidP="002954CB">
            <w:pPr>
              <w:spacing w:before="60"/>
              <w:ind w:left="-18" w:right="-75" w:firstLine="0"/>
              <w:rPr>
                <w:ins w:id="1073" w:author="Ramasubramani, Hariharan" w:date="2015-08-17T17:39:00Z"/>
                <w:rFonts w:cstheme="minorHAnsi"/>
                <w:b/>
                <w:color w:val="000000" w:themeColor="text1"/>
                <w:sz w:val="20"/>
              </w:rPr>
            </w:pPr>
            <w:ins w:id="1074" w:author="Ramasubramani, Hariharan" w:date="2015-08-17T17:39:00Z">
              <w:r>
                <w:rPr>
                  <w:rFonts w:cstheme="minorHAnsi"/>
                  <w:b/>
                  <w:color w:val="000000" w:themeColor="text1"/>
                  <w:sz w:val="20"/>
                </w:rPr>
                <w:t>Screen Label</w:t>
              </w:r>
            </w:ins>
          </w:p>
        </w:tc>
        <w:tc>
          <w:tcPr>
            <w:tcW w:w="939"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0B8E42B" w14:textId="77777777" w:rsidR="00FE4912" w:rsidRPr="00C106B9" w:rsidRDefault="00FE4912" w:rsidP="002954CB">
            <w:pPr>
              <w:spacing w:before="60"/>
              <w:ind w:left="-69" w:right="-69" w:firstLine="0"/>
              <w:jc w:val="center"/>
              <w:rPr>
                <w:ins w:id="1075" w:author="Ramasubramani, Hariharan" w:date="2015-08-17T17:39:00Z"/>
                <w:rFonts w:cstheme="minorHAnsi"/>
                <w:b/>
                <w:color w:val="000000" w:themeColor="text1"/>
                <w:sz w:val="20"/>
              </w:rPr>
            </w:pPr>
            <w:ins w:id="1076" w:author="Ramasubramani, Hariharan" w:date="2015-08-17T17:39:00Z">
              <w:r w:rsidRPr="00C106B9">
                <w:rPr>
                  <w:rFonts w:cstheme="minorHAnsi"/>
                  <w:b/>
                  <w:color w:val="000000" w:themeColor="text1"/>
                  <w:sz w:val="20"/>
                </w:rPr>
                <w:t>Required</w:t>
              </w:r>
              <w:r>
                <w:rPr>
                  <w:rFonts w:cstheme="minorHAnsi"/>
                  <w:b/>
                  <w:color w:val="000000" w:themeColor="text1"/>
                  <w:sz w:val="20"/>
                </w:rPr>
                <w:t xml:space="preserve"> For Shell</w:t>
              </w:r>
            </w:ins>
          </w:p>
        </w:tc>
        <w:tc>
          <w:tcPr>
            <w:tcW w:w="20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016411B" w14:textId="77777777" w:rsidR="00FE4912" w:rsidRPr="00C106B9" w:rsidRDefault="00FE4912" w:rsidP="002954CB">
            <w:pPr>
              <w:spacing w:before="60"/>
              <w:ind w:left="-57" w:firstLine="0"/>
              <w:jc w:val="center"/>
              <w:rPr>
                <w:ins w:id="1077" w:author="Ramasubramani, Hariharan" w:date="2015-08-17T17:39:00Z"/>
                <w:rFonts w:cstheme="minorHAnsi"/>
                <w:b/>
                <w:color w:val="000000" w:themeColor="text1"/>
                <w:sz w:val="20"/>
              </w:rPr>
            </w:pPr>
            <w:ins w:id="1078" w:author="Ramasubramani, Hariharan" w:date="2015-08-17T17:39:00Z">
              <w:r>
                <w:rPr>
                  <w:rFonts w:cstheme="minorHAnsi"/>
                  <w:b/>
                  <w:color w:val="000000" w:themeColor="text1"/>
                  <w:sz w:val="20"/>
                </w:rPr>
                <w:t>Other Information</w:t>
              </w:r>
            </w:ins>
          </w:p>
        </w:tc>
        <w:tc>
          <w:tcPr>
            <w:tcW w:w="2050"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0CC6978" w14:textId="77777777" w:rsidR="00FE4912" w:rsidRDefault="00FE4912" w:rsidP="002954CB">
            <w:pPr>
              <w:spacing w:before="60"/>
              <w:ind w:left="-57" w:firstLine="0"/>
              <w:jc w:val="center"/>
              <w:rPr>
                <w:ins w:id="1079" w:author="Ramasubramani, Hariharan" w:date="2015-08-17T17:39:00Z"/>
                <w:rFonts w:cstheme="minorHAnsi"/>
                <w:b/>
                <w:color w:val="000000" w:themeColor="text1"/>
                <w:sz w:val="20"/>
              </w:rPr>
            </w:pPr>
            <w:ins w:id="1080" w:author="Ramasubramani, Hariharan" w:date="2015-08-17T17:39:00Z">
              <w:r w:rsidRPr="00C106B9">
                <w:rPr>
                  <w:rFonts w:cstheme="minorHAnsi"/>
                  <w:b/>
                  <w:color w:val="000000" w:themeColor="text1"/>
                  <w:sz w:val="20"/>
                </w:rPr>
                <w:t>Required</w:t>
              </w:r>
              <w:r>
                <w:rPr>
                  <w:rFonts w:cstheme="minorHAnsi"/>
                  <w:b/>
                  <w:color w:val="000000" w:themeColor="text1"/>
                  <w:sz w:val="20"/>
                </w:rPr>
                <w:t xml:space="preserve"> For Promotion</w:t>
              </w:r>
            </w:ins>
          </w:p>
        </w:tc>
      </w:tr>
      <w:tr w:rsidR="00FE4912" w:rsidRPr="005A4699" w14:paraId="66F476B5" w14:textId="77777777" w:rsidTr="002954CB">
        <w:trPr>
          <w:cantSplit/>
          <w:trHeight w:val="314"/>
          <w:jc w:val="center"/>
          <w:ins w:id="1081" w:author="Ramasubramani, Hariharan" w:date="2015-08-17T17:39:00Z"/>
        </w:trPr>
        <w:tc>
          <w:tcPr>
            <w:tcW w:w="1750" w:type="dxa"/>
            <w:tcBorders>
              <w:top w:val="single" w:sz="4" w:space="0" w:color="auto"/>
              <w:left w:val="single" w:sz="4" w:space="0" w:color="auto"/>
              <w:bottom w:val="single" w:sz="4" w:space="0" w:color="auto"/>
              <w:right w:val="single" w:sz="4" w:space="0" w:color="auto"/>
            </w:tcBorders>
          </w:tcPr>
          <w:p w14:paraId="4E4AB3F2" w14:textId="3223DE3A" w:rsidR="00FE4912" w:rsidRPr="00C106B9" w:rsidRDefault="00FE4912" w:rsidP="00FE4912">
            <w:pPr>
              <w:ind w:left="-18" w:firstLine="0"/>
              <w:rPr>
                <w:ins w:id="1082" w:author="Ramasubramani, Hariharan" w:date="2015-08-17T17:39:00Z"/>
                <w:rFonts w:cstheme="minorHAnsi"/>
                <w:color w:val="000000" w:themeColor="text1"/>
              </w:rPr>
            </w:pPr>
            <w:ins w:id="1083" w:author="Ramasubramani, Hariharan" w:date="2015-08-17T17:39:00Z">
              <w:r w:rsidRPr="00C106B9">
                <w:rPr>
                  <w:rFonts w:cstheme="minorHAnsi"/>
                  <w:color w:val="000000" w:themeColor="text1"/>
                  <w:szCs w:val="18"/>
                </w:rPr>
                <w:t>Line of Business</w:t>
              </w:r>
            </w:ins>
          </w:p>
        </w:tc>
        <w:tc>
          <w:tcPr>
            <w:tcW w:w="939" w:type="dxa"/>
            <w:tcBorders>
              <w:top w:val="single" w:sz="4" w:space="0" w:color="auto"/>
              <w:left w:val="single" w:sz="4" w:space="0" w:color="auto"/>
              <w:bottom w:val="single" w:sz="4" w:space="0" w:color="auto"/>
              <w:right w:val="single" w:sz="4" w:space="0" w:color="auto"/>
            </w:tcBorders>
          </w:tcPr>
          <w:p w14:paraId="22E634B7" w14:textId="2511138A" w:rsidR="00FE4912" w:rsidRPr="00C106B9" w:rsidRDefault="00FE4912" w:rsidP="00FE4912">
            <w:pPr>
              <w:ind w:left="-57" w:firstLine="0"/>
              <w:jc w:val="center"/>
              <w:rPr>
                <w:ins w:id="1084" w:author="Ramasubramani, Hariharan" w:date="2015-08-17T17:39:00Z"/>
                <w:rFonts w:cstheme="minorHAnsi"/>
                <w:color w:val="000000" w:themeColor="text1"/>
              </w:rPr>
            </w:pPr>
            <w:ins w:id="1085" w:author="Ramasubramani, Hariharan" w:date="2015-08-17T17:39:00Z">
              <w:r>
                <w:rPr>
                  <w:rFonts w:cstheme="minorHAnsi"/>
                  <w:color w:val="000000" w:themeColor="text1"/>
                  <w:szCs w:val="18"/>
                </w:rPr>
                <w:t>O</w:t>
              </w:r>
            </w:ins>
          </w:p>
        </w:tc>
        <w:tc>
          <w:tcPr>
            <w:tcW w:w="2050" w:type="dxa"/>
            <w:tcBorders>
              <w:top w:val="single" w:sz="4" w:space="0" w:color="auto"/>
              <w:left w:val="single" w:sz="4" w:space="0" w:color="auto"/>
              <w:bottom w:val="single" w:sz="4" w:space="0" w:color="auto"/>
              <w:right w:val="single" w:sz="4" w:space="0" w:color="auto"/>
            </w:tcBorders>
          </w:tcPr>
          <w:p w14:paraId="7481163C" w14:textId="1B275F04" w:rsidR="00FE4912" w:rsidRPr="0023762F" w:rsidRDefault="00FE4912" w:rsidP="00FE4912">
            <w:pPr>
              <w:overflowPunct w:val="0"/>
              <w:autoSpaceDE w:val="0"/>
              <w:autoSpaceDN w:val="0"/>
              <w:adjustRightInd w:val="0"/>
              <w:ind w:firstLine="0"/>
              <w:textAlignment w:val="baseline"/>
              <w:rPr>
                <w:ins w:id="1086" w:author="Ramasubramani, Hariharan" w:date="2015-08-17T17:39:00Z"/>
                <w:rFonts w:cstheme="minorHAnsi"/>
                <w:color w:val="000000" w:themeColor="text1"/>
              </w:rPr>
            </w:pPr>
            <w:ins w:id="1087" w:author="Ramasubramani, Hariharan" w:date="2015-08-17T17:39:00Z">
              <w:r w:rsidRPr="00C106B9">
                <w:rPr>
                  <w:rFonts w:cstheme="minorHAnsi"/>
                  <w:color w:val="000000" w:themeColor="text1"/>
                  <w:szCs w:val="18"/>
                </w:rPr>
                <w:t xml:space="preserve">See: </w:t>
              </w:r>
              <w:r>
                <w:rPr>
                  <w:rFonts w:cstheme="minorHAnsi"/>
                  <w:color w:val="000000" w:themeColor="text1"/>
                  <w:szCs w:val="18"/>
                </w:rPr>
                <w:t>Product Master List</w:t>
              </w:r>
            </w:ins>
          </w:p>
        </w:tc>
        <w:tc>
          <w:tcPr>
            <w:tcW w:w="2050" w:type="dxa"/>
            <w:tcBorders>
              <w:top w:val="single" w:sz="4" w:space="0" w:color="auto"/>
              <w:left w:val="single" w:sz="4" w:space="0" w:color="auto"/>
              <w:bottom w:val="single" w:sz="4" w:space="0" w:color="auto"/>
              <w:right w:val="single" w:sz="4" w:space="0" w:color="auto"/>
            </w:tcBorders>
          </w:tcPr>
          <w:p w14:paraId="173F0020" w14:textId="2CE968AB" w:rsidR="00FE4912" w:rsidRPr="005A4699" w:rsidRDefault="00FE4912" w:rsidP="00FE4912">
            <w:pPr>
              <w:overflowPunct w:val="0"/>
              <w:autoSpaceDE w:val="0"/>
              <w:autoSpaceDN w:val="0"/>
              <w:adjustRightInd w:val="0"/>
              <w:ind w:firstLine="0"/>
              <w:textAlignment w:val="baseline"/>
              <w:rPr>
                <w:ins w:id="1088" w:author="Ramasubramani, Hariharan" w:date="2015-08-17T17:39:00Z"/>
                <w:rFonts w:cstheme="minorHAnsi"/>
                <w:color w:val="000000" w:themeColor="text1"/>
              </w:rPr>
            </w:pPr>
            <w:ins w:id="1089" w:author="Ramasubramani, Hariharan" w:date="2015-08-17T17:39:00Z">
              <w:r>
                <w:rPr>
                  <w:rFonts w:cstheme="minorHAnsi"/>
                  <w:color w:val="000000" w:themeColor="text1"/>
                  <w:szCs w:val="18"/>
                </w:rPr>
                <w:t>O</w:t>
              </w:r>
            </w:ins>
          </w:p>
        </w:tc>
      </w:tr>
      <w:tr w:rsidR="00FE4912" w14:paraId="0BFB728F" w14:textId="77777777" w:rsidTr="002954CB">
        <w:trPr>
          <w:cantSplit/>
          <w:trHeight w:val="314"/>
          <w:jc w:val="center"/>
          <w:ins w:id="1090" w:author="Ramasubramani, Hariharan" w:date="2015-08-17T17:39:00Z"/>
        </w:trPr>
        <w:tc>
          <w:tcPr>
            <w:tcW w:w="1750" w:type="dxa"/>
            <w:tcBorders>
              <w:top w:val="single" w:sz="4" w:space="0" w:color="auto"/>
              <w:left w:val="single" w:sz="4" w:space="0" w:color="auto"/>
              <w:bottom w:val="single" w:sz="4" w:space="0" w:color="auto"/>
              <w:right w:val="single" w:sz="4" w:space="0" w:color="auto"/>
            </w:tcBorders>
          </w:tcPr>
          <w:p w14:paraId="4B7AE89A" w14:textId="58F8E563" w:rsidR="00FE4912" w:rsidRDefault="00FE4912" w:rsidP="00FE4912">
            <w:pPr>
              <w:ind w:left="-18" w:firstLine="0"/>
              <w:rPr>
                <w:ins w:id="1091" w:author="Ramasubramani, Hariharan" w:date="2015-08-17T17:39:00Z"/>
                <w:rFonts w:cstheme="minorHAnsi"/>
                <w:color w:val="000000" w:themeColor="text1"/>
              </w:rPr>
            </w:pPr>
            <w:ins w:id="1092" w:author="Ramasubramani, Hariharan" w:date="2015-08-17T17:39:00Z">
              <w:r>
                <w:rPr>
                  <w:rFonts w:cstheme="minorHAnsi"/>
                  <w:color w:val="000000" w:themeColor="text1"/>
                </w:rPr>
                <w:t>Product Type</w:t>
              </w:r>
            </w:ins>
          </w:p>
        </w:tc>
        <w:tc>
          <w:tcPr>
            <w:tcW w:w="939" w:type="dxa"/>
            <w:tcBorders>
              <w:top w:val="single" w:sz="4" w:space="0" w:color="auto"/>
              <w:left w:val="single" w:sz="4" w:space="0" w:color="auto"/>
              <w:bottom w:val="single" w:sz="4" w:space="0" w:color="auto"/>
              <w:right w:val="single" w:sz="4" w:space="0" w:color="auto"/>
            </w:tcBorders>
          </w:tcPr>
          <w:p w14:paraId="453A3689" w14:textId="07F04DAB" w:rsidR="00FE4912" w:rsidRPr="00C106B9" w:rsidRDefault="00FE4912" w:rsidP="00FE4912">
            <w:pPr>
              <w:ind w:left="-57" w:firstLine="0"/>
              <w:jc w:val="center"/>
              <w:rPr>
                <w:ins w:id="1093" w:author="Ramasubramani, Hariharan" w:date="2015-08-17T17:39:00Z"/>
                <w:rFonts w:cstheme="minorHAnsi"/>
                <w:color w:val="000000" w:themeColor="text1"/>
              </w:rPr>
            </w:pPr>
            <w:ins w:id="1094" w:author="Ramasubramani, Hariharan" w:date="2015-08-17T17:39:00Z">
              <w:r>
                <w:rPr>
                  <w:rFonts w:cstheme="minorHAnsi"/>
                  <w:color w:val="000000" w:themeColor="text1"/>
                  <w:szCs w:val="18"/>
                </w:rPr>
                <w:t>O</w:t>
              </w:r>
            </w:ins>
          </w:p>
        </w:tc>
        <w:tc>
          <w:tcPr>
            <w:tcW w:w="2050" w:type="dxa"/>
            <w:tcBorders>
              <w:top w:val="single" w:sz="4" w:space="0" w:color="auto"/>
              <w:left w:val="single" w:sz="4" w:space="0" w:color="auto"/>
              <w:bottom w:val="single" w:sz="4" w:space="0" w:color="auto"/>
              <w:right w:val="single" w:sz="4" w:space="0" w:color="auto"/>
            </w:tcBorders>
          </w:tcPr>
          <w:p w14:paraId="654AF065" w14:textId="28E03E36" w:rsidR="00FE4912" w:rsidRDefault="00FE4912" w:rsidP="00FE4912">
            <w:pPr>
              <w:ind w:firstLine="0"/>
              <w:rPr>
                <w:ins w:id="1095" w:author="Ramasubramani, Hariharan" w:date="2015-08-17T17:39:00Z"/>
                <w:rFonts w:cstheme="minorHAnsi"/>
                <w:color w:val="000000" w:themeColor="text1"/>
              </w:rPr>
            </w:pPr>
            <w:ins w:id="1096" w:author="Ramasubramani, Hariharan" w:date="2015-08-17T17:39:00Z">
              <w:r w:rsidRPr="00C106B9">
                <w:rPr>
                  <w:rFonts w:cstheme="minorHAnsi"/>
                  <w:color w:val="000000" w:themeColor="text1"/>
                  <w:szCs w:val="18"/>
                </w:rPr>
                <w:t xml:space="preserve">See: </w:t>
              </w:r>
              <w:r>
                <w:rPr>
                  <w:rFonts w:cstheme="minorHAnsi"/>
                  <w:color w:val="000000" w:themeColor="text1"/>
                  <w:szCs w:val="18"/>
                </w:rPr>
                <w:t>Product Master List</w:t>
              </w:r>
            </w:ins>
          </w:p>
        </w:tc>
        <w:tc>
          <w:tcPr>
            <w:tcW w:w="2050" w:type="dxa"/>
            <w:tcBorders>
              <w:top w:val="single" w:sz="4" w:space="0" w:color="auto"/>
              <w:left w:val="single" w:sz="4" w:space="0" w:color="auto"/>
              <w:bottom w:val="single" w:sz="4" w:space="0" w:color="auto"/>
              <w:right w:val="single" w:sz="4" w:space="0" w:color="auto"/>
            </w:tcBorders>
          </w:tcPr>
          <w:p w14:paraId="06F54F9A" w14:textId="3DBF7416" w:rsidR="00FE4912" w:rsidRDefault="00FE4912" w:rsidP="00FE4912">
            <w:pPr>
              <w:ind w:firstLine="0"/>
              <w:rPr>
                <w:ins w:id="1097" w:author="Ramasubramani, Hariharan" w:date="2015-08-17T17:39:00Z"/>
                <w:rFonts w:cstheme="minorHAnsi"/>
                <w:color w:val="000000" w:themeColor="text1"/>
              </w:rPr>
            </w:pPr>
            <w:ins w:id="1098" w:author="Ramasubramani, Hariharan" w:date="2015-08-17T17:39:00Z">
              <w:r>
                <w:rPr>
                  <w:rFonts w:cstheme="minorHAnsi"/>
                  <w:color w:val="000000" w:themeColor="text1"/>
                  <w:szCs w:val="18"/>
                </w:rPr>
                <w:t>O</w:t>
              </w:r>
            </w:ins>
          </w:p>
        </w:tc>
      </w:tr>
      <w:tr w:rsidR="00C51BD9" w:rsidRPr="00C106B9" w14:paraId="128A29D1" w14:textId="77777777" w:rsidTr="002954CB">
        <w:trPr>
          <w:cantSplit/>
          <w:trHeight w:val="314"/>
          <w:jc w:val="center"/>
          <w:ins w:id="1099" w:author="Ramasubramani, Hariharan" w:date="2015-08-17T17:39:00Z"/>
        </w:trPr>
        <w:tc>
          <w:tcPr>
            <w:tcW w:w="1750" w:type="dxa"/>
            <w:tcBorders>
              <w:top w:val="single" w:sz="4" w:space="0" w:color="auto"/>
              <w:left w:val="single" w:sz="4" w:space="0" w:color="auto"/>
              <w:bottom w:val="single" w:sz="4" w:space="0" w:color="auto"/>
              <w:right w:val="single" w:sz="4" w:space="0" w:color="auto"/>
            </w:tcBorders>
          </w:tcPr>
          <w:p w14:paraId="4866807C" w14:textId="49E2FE0D" w:rsidR="00C51BD9" w:rsidRPr="00C106B9" w:rsidRDefault="00C51BD9" w:rsidP="00C51BD9">
            <w:pPr>
              <w:ind w:left="-18" w:firstLine="0"/>
              <w:rPr>
                <w:ins w:id="1100" w:author="Ramasubramani, Hariharan" w:date="2015-08-17T17:39:00Z"/>
                <w:rFonts w:cstheme="minorHAnsi"/>
                <w:color w:val="000000" w:themeColor="text1"/>
              </w:rPr>
            </w:pPr>
            <w:ins w:id="1101" w:author="Ramasubramani, Hariharan" w:date="2015-08-18T10:49:00Z">
              <w:r>
                <w:rPr>
                  <w:rFonts w:cstheme="minorHAnsi"/>
                  <w:color w:val="000000" w:themeColor="text1"/>
                </w:rPr>
                <w:t>Product Sub Type</w:t>
              </w:r>
            </w:ins>
          </w:p>
        </w:tc>
        <w:tc>
          <w:tcPr>
            <w:tcW w:w="939" w:type="dxa"/>
            <w:tcBorders>
              <w:top w:val="single" w:sz="4" w:space="0" w:color="auto"/>
              <w:left w:val="single" w:sz="4" w:space="0" w:color="auto"/>
              <w:bottom w:val="single" w:sz="4" w:space="0" w:color="auto"/>
              <w:right w:val="single" w:sz="4" w:space="0" w:color="auto"/>
            </w:tcBorders>
          </w:tcPr>
          <w:p w14:paraId="1F5BF927" w14:textId="24390813" w:rsidR="00C51BD9" w:rsidRPr="00C106B9" w:rsidRDefault="00C51BD9" w:rsidP="00C51BD9">
            <w:pPr>
              <w:ind w:left="-57" w:firstLine="0"/>
              <w:jc w:val="center"/>
              <w:rPr>
                <w:ins w:id="1102" w:author="Ramasubramani, Hariharan" w:date="2015-08-17T17:39:00Z"/>
                <w:rFonts w:cstheme="minorHAnsi"/>
                <w:color w:val="000000" w:themeColor="text1"/>
              </w:rPr>
            </w:pPr>
            <w:ins w:id="1103" w:author="Ramasubramani, Hariharan" w:date="2015-08-18T10:49:00Z">
              <w:r>
                <w:rPr>
                  <w:rFonts w:cstheme="minorHAnsi"/>
                  <w:color w:val="000000" w:themeColor="text1"/>
                  <w:szCs w:val="18"/>
                </w:rPr>
                <w:t>O</w:t>
              </w:r>
            </w:ins>
          </w:p>
        </w:tc>
        <w:tc>
          <w:tcPr>
            <w:tcW w:w="2050" w:type="dxa"/>
            <w:tcBorders>
              <w:top w:val="single" w:sz="4" w:space="0" w:color="auto"/>
              <w:left w:val="single" w:sz="4" w:space="0" w:color="auto"/>
              <w:bottom w:val="single" w:sz="4" w:space="0" w:color="auto"/>
              <w:right w:val="single" w:sz="4" w:space="0" w:color="auto"/>
            </w:tcBorders>
          </w:tcPr>
          <w:p w14:paraId="26721A6C" w14:textId="3AF78217" w:rsidR="00C51BD9" w:rsidRPr="00C106B9" w:rsidRDefault="00C51BD9" w:rsidP="00C51BD9">
            <w:pPr>
              <w:ind w:firstLine="0"/>
              <w:rPr>
                <w:ins w:id="1104" w:author="Ramasubramani, Hariharan" w:date="2015-08-17T17:39:00Z"/>
                <w:rFonts w:cstheme="minorHAnsi"/>
                <w:color w:val="000000" w:themeColor="text1"/>
              </w:rPr>
            </w:pPr>
            <w:ins w:id="1105" w:author="Ramasubramani, Hariharan" w:date="2015-08-18T10:49:00Z">
              <w:r w:rsidRPr="00C106B9">
                <w:rPr>
                  <w:rFonts w:cstheme="minorHAnsi"/>
                  <w:color w:val="000000" w:themeColor="text1"/>
                  <w:szCs w:val="18"/>
                </w:rPr>
                <w:t xml:space="preserve">See: </w:t>
              </w:r>
              <w:r>
                <w:rPr>
                  <w:rFonts w:cstheme="minorHAnsi"/>
                  <w:color w:val="000000" w:themeColor="text1"/>
                  <w:szCs w:val="18"/>
                </w:rPr>
                <w:t>Product Master List</w:t>
              </w:r>
            </w:ins>
          </w:p>
        </w:tc>
        <w:tc>
          <w:tcPr>
            <w:tcW w:w="2050" w:type="dxa"/>
            <w:tcBorders>
              <w:top w:val="single" w:sz="4" w:space="0" w:color="auto"/>
              <w:left w:val="single" w:sz="4" w:space="0" w:color="auto"/>
              <w:bottom w:val="single" w:sz="4" w:space="0" w:color="auto"/>
              <w:right w:val="single" w:sz="4" w:space="0" w:color="auto"/>
            </w:tcBorders>
          </w:tcPr>
          <w:p w14:paraId="026C5F21" w14:textId="4446873E" w:rsidR="00C51BD9" w:rsidRPr="00C106B9" w:rsidRDefault="00C51BD9" w:rsidP="00C51BD9">
            <w:pPr>
              <w:ind w:firstLine="0"/>
              <w:rPr>
                <w:ins w:id="1106" w:author="Ramasubramani, Hariharan" w:date="2015-08-17T17:39:00Z"/>
                <w:rFonts w:cstheme="minorHAnsi"/>
                <w:color w:val="000000" w:themeColor="text1"/>
              </w:rPr>
            </w:pPr>
            <w:ins w:id="1107" w:author="Ramasubramani, Hariharan" w:date="2015-08-18T10:49:00Z">
              <w:r>
                <w:rPr>
                  <w:rFonts w:cstheme="minorHAnsi"/>
                  <w:color w:val="000000" w:themeColor="text1"/>
                  <w:szCs w:val="18"/>
                </w:rPr>
                <w:t>O</w:t>
              </w:r>
            </w:ins>
          </w:p>
        </w:tc>
      </w:tr>
      <w:tr w:rsidR="00C51BD9" w:rsidRPr="00C106B9" w14:paraId="16C18070" w14:textId="77777777" w:rsidTr="002954CB">
        <w:trPr>
          <w:cantSplit/>
          <w:trHeight w:val="314"/>
          <w:jc w:val="center"/>
          <w:ins w:id="1108" w:author="Ramasubramani, Hariharan" w:date="2015-08-17T17:39:00Z"/>
        </w:trPr>
        <w:tc>
          <w:tcPr>
            <w:tcW w:w="1750" w:type="dxa"/>
            <w:tcBorders>
              <w:top w:val="single" w:sz="4" w:space="0" w:color="auto"/>
              <w:left w:val="single" w:sz="4" w:space="0" w:color="auto"/>
              <w:bottom w:val="single" w:sz="4" w:space="0" w:color="auto"/>
              <w:right w:val="single" w:sz="4" w:space="0" w:color="auto"/>
            </w:tcBorders>
          </w:tcPr>
          <w:p w14:paraId="1A13A341" w14:textId="186918F0" w:rsidR="00C51BD9" w:rsidRDefault="00C51BD9" w:rsidP="00C51BD9">
            <w:pPr>
              <w:ind w:left="-18" w:firstLine="0"/>
              <w:rPr>
                <w:ins w:id="1109" w:author="Ramasubramani, Hariharan" w:date="2015-08-17T17:39:00Z"/>
                <w:rFonts w:cstheme="minorHAnsi"/>
                <w:color w:val="000000" w:themeColor="text1"/>
              </w:rPr>
            </w:pPr>
            <w:ins w:id="1110" w:author="Ramasubramani, Hariharan" w:date="2015-08-17T17:39:00Z">
              <w:r>
                <w:rPr>
                  <w:rFonts w:cstheme="minorHAnsi"/>
                  <w:color w:val="000000" w:themeColor="text1"/>
                </w:rPr>
                <w:t>Product CSO Mortality Table</w:t>
              </w:r>
            </w:ins>
          </w:p>
        </w:tc>
        <w:tc>
          <w:tcPr>
            <w:tcW w:w="939" w:type="dxa"/>
            <w:tcBorders>
              <w:top w:val="single" w:sz="4" w:space="0" w:color="auto"/>
              <w:left w:val="single" w:sz="4" w:space="0" w:color="auto"/>
              <w:bottom w:val="single" w:sz="4" w:space="0" w:color="auto"/>
              <w:right w:val="single" w:sz="4" w:space="0" w:color="auto"/>
            </w:tcBorders>
          </w:tcPr>
          <w:p w14:paraId="7E6ABB7E" w14:textId="616261DD" w:rsidR="00C51BD9" w:rsidRDefault="00C51BD9" w:rsidP="00C51BD9">
            <w:pPr>
              <w:ind w:left="-57" w:firstLine="0"/>
              <w:jc w:val="center"/>
              <w:rPr>
                <w:ins w:id="1111" w:author="Ramasubramani, Hariharan" w:date="2015-08-17T17:39:00Z"/>
                <w:rFonts w:cstheme="minorHAnsi"/>
                <w:color w:val="000000" w:themeColor="text1"/>
                <w:szCs w:val="18"/>
              </w:rPr>
            </w:pPr>
            <w:ins w:id="1112" w:author="Ramasubramani, Hariharan" w:date="2015-08-17T17:39:00Z">
              <w:r>
                <w:rPr>
                  <w:rFonts w:cstheme="minorHAnsi"/>
                  <w:color w:val="000000" w:themeColor="text1"/>
                  <w:szCs w:val="18"/>
                </w:rPr>
                <w:t>O</w:t>
              </w:r>
            </w:ins>
          </w:p>
        </w:tc>
        <w:tc>
          <w:tcPr>
            <w:tcW w:w="2050" w:type="dxa"/>
            <w:tcBorders>
              <w:top w:val="single" w:sz="4" w:space="0" w:color="auto"/>
              <w:left w:val="single" w:sz="4" w:space="0" w:color="auto"/>
              <w:bottom w:val="single" w:sz="4" w:space="0" w:color="auto"/>
              <w:right w:val="single" w:sz="4" w:space="0" w:color="auto"/>
            </w:tcBorders>
          </w:tcPr>
          <w:p w14:paraId="5FA7CA88" w14:textId="16514649" w:rsidR="00C51BD9" w:rsidRPr="00C106B9" w:rsidRDefault="00C51BD9" w:rsidP="00C51BD9">
            <w:pPr>
              <w:ind w:firstLine="0"/>
              <w:rPr>
                <w:ins w:id="1113" w:author="Ramasubramani, Hariharan" w:date="2015-08-17T17:39:00Z"/>
                <w:rFonts w:cstheme="minorHAnsi"/>
                <w:color w:val="000000" w:themeColor="text1"/>
                <w:szCs w:val="18"/>
              </w:rPr>
            </w:pPr>
            <w:ins w:id="1114" w:author="Ramasubramani, Hariharan" w:date="2015-08-17T17:39:00Z">
              <w:r>
                <w:rPr>
                  <w:rFonts w:cstheme="minorHAnsi"/>
                  <w:color w:val="000000" w:themeColor="text1"/>
                  <w:szCs w:val="18"/>
                </w:rPr>
                <w:t>See:  Product Master List</w:t>
              </w:r>
            </w:ins>
          </w:p>
        </w:tc>
        <w:tc>
          <w:tcPr>
            <w:tcW w:w="2050" w:type="dxa"/>
            <w:tcBorders>
              <w:top w:val="single" w:sz="4" w:space="0" w:color="auto"/>
              <w:left w:val="single" w:sz="4" w:space="0" w:color="auto"/>
              <w:bottom w:val="single" w:sz="4" w:space="0" w:color="auto"/>
              <w:right w:val="single" w:sz="4" w:space="0" w:color="auto"/>
            </w:tcBorders>
          </w:tcPr>
          <w:p w14:paraId="4311A3B0" w14:textId="470220AE" w:rsidR="00C51BD9" w:rsidRDefault="00C51BD9" w:rsidP="00C51BD9">
            <w:pPr>
              <w:ind w:firstLine="0"/>
              <w:rPr>
                <w:ins w:id="1115" w:author="Ramasubramani, Hariharan" w:date="2015-08-17T17:39:00Z"/>
                <w:rFonts w:cstheme="minorHAnsi"/>
                <w:color w:val="000000" w:themeColor="text1"/>
                <w:szCs w:val="18"/>
              </w:rPr>
            </w:pPr>
            <w:ins w:id="1116" w:author="Ramasubramani, Hariharan" w:date="2015-08-17T17:39:00Z">
              <w:r>
                <w:rPr>
                  <w:rFonts w:cstheme="minorHAnsi"/>
                  <w:color w:val="000000" w:themeColor="text1"/>
                  <w:szCs w:val="18"/>
                </w:rPr>
                <w:t>O</w:t>
              </w:r>
            </w:ins>
          </w:p>
        </w:tc>
      </w:tr>
      <w:tr w:rsidR="00C51BD9" w:rsidRPr="00C106B9" w14:paraId="154E135F" w14:textId="77777777" w:rsidTr="002954CB">
        <w:trPr>
          <w:cantSplit/>
          <w:trHeight w:val="314"/>
          <w:jc w:val="center"/>
          <w:ins w:id="1117" w:author="Ramasubramani, Hariharan" w:date="2015-08-17T17:39:00Z"/>
        </w:trPr>
        <w:tc>
          <w:tcPr>
            <w:tcW w:w="1750" w:type="dxa"/>
            <w:tcBorders>
              <w:top w:val="single" w:sz="4" w:space="0" w:color="auto"/>
              <w:left w:val="single" w:sz="4" w:space="0" w:color="auto"/>
              <w:bottom w:val="single" w:sz="4" w:space="0" w:color="auto"/>
              <w:right w:val="single" w:sz="4" w:space="0" w:color="auto"/>
            </w:tcBorders>
          </w:tcPr>
          <w:p w14:paraId="081B1BBF" w14:textId="7E1E9A8A" w:rsidR="00C51BD9" w:rsidRDefault="00C51BD9" w:rsidP="00C51BD9">
            <w:pPr>
              <w:ind w:left="-18" w:firstLine="0"/>
              <w:rPr>
                <w:ins w:id="1118" w:author="Ramasubramani, Hariharan" w:date="2015-08-17T17:39:00Z"/>
                <w:rFonts w:cstheme="minorHAnsi"/>
                <w:color w:val="000000" w:themeColor="text1"/>
              </w:rPr>
            </w:pPr>
            <w:ins w:id="1119" w:author="Ramasubramani, Hariharan" w:date="2015-08-18T10:49:00Z">
              <w:r>
                <w:rPr>
                  <w:rFonts w:cstheme="minorHAnsi"/>
                  <w:color w:val="000000" w:themeColor="text1"/>
                </w:rPr>
                <w:t>Product Series Name</w:t>
              </w:r>
            </w:ins>
          </w:p>
        </w:tc>
        <w:tc>
          <w:tcPr>
            <w:tcW w:w="939" w:type="dxa"/>
            <w:tcBorders>
              <w:top w:val="single" w:sz="4" w:space="0" w:color="auto"/>
              <w:left w:val="single" w:sz="4" w:space="0" w:color="auto"/>
              <w:bottom w:val="single" w:sz="4" w:space="0" w:color="auto"/>
              <w:right w:val="single" w:sz="4" w:space="0" w:color="auto"/>
            </w:tcBorders>
          </w:tcPr>
          <w:p w14:paraId="1304186D" w14:textId="771BA1D5" w:rsidR="00C51BD9" w:rsidRDefault="00C51BD9" w:rsidP="00C51BD9">
            <w:pPr>
              <w:ind w:left="-57" w:firstLine="0"/>
              <w:jc w:val="center"/>
              <w:rPr>
                <w:ins w:id="1120" w:author="Ramasubramani, Hariharan" w:date="2015-08-17T17:39:00Z"/>
                <w:rFonts w:cstheme="minorHAnsi"/>
                <w:color w:val="000000" w:themeColor="text1"/>
                <w:szCs w:val="18"/>
              </w:rPr>
            </w:pPr>
            <w:ins w:id="1121" w:author="Ramasubramani, Hariharan" w:date="2015-08-18T10:49:00Z">
              <w:r>
                <w:rPr>
                  <w:rFonts w:cstheme="minorHAnsi"/>
                  <w:color w:val="000000" w:themeColor="text1"/>
                  <w:szCs w:val="18"/>
                </w:rPr>
                <w:t>O</w:t>
              </w:r>
            </w:ins>
          </w:p>
        </w:tc>
        <w:tc>
          <w:tcPr>
            <w:tcW w:w="2050" w:type="dxa"/>
            <w:tcBorders>
              <w:top w:val="single" w:sz="4" w:space="0" w:color="auto"/>
              <w:left w:val="single" w:sz="4" w:space="0" w:color="auto"/>
              <w:bottom w:val="single" w:sz="4" w:space="0" w:color="auto"/>
              <w:right w:val="single" w:sz="4" w:space="0" w:color="auto"/>
            </w:tcBorders>
          </w:tcPr>
          <w:p w14:paraId="1F29BD41" w14:textId="7A1C5266" w:rsidR="00C51BD9" w:rsidRDefault="00C51BD9" w:rsidP="00C51BD9">
            <w:pPr>
              <w:ind w:firstLine="0"/>
              <w:rPr>
                <w:ins w:id="1122" w:author="Ramasubramani, Hariharan" w:date="2015-08-17T17:39:00Z"/>
                <w:rFonts w:cstheme="minorHAnsi"/>
                <w:color w:val="000000" w:themeColor="text1"/>
                <w:szCs w:val="18"/>
              </w:rPr>
            </w:pPr>
            <w:ins w:id="1123" w:author="Ramasubramani, Hariharan" w:date="2015-08-18T10:49:00Z">
              <w:r w:rsidRPr="00C106B9">
                <w:rPr>
                  <w:rFonts w:cstheme="minorHAnsi"/>
                  <w:color w:val="000000" w:themeColor="text1"/>
                  <w:szCs w:val="18"/>
                </w:rPr>
                <w:t xml:space="preserve">See: </w:t>
              </w:r>
              <w:r>
                <w:rPr>
                  <w:rFonts w:cstheme="minorHAnsi"/>
                  <w:color w:val="000000" w:themeColor="text1"/>
                  <w:szCs w:val="18"/>
                </w:rPr>
                <w:t>Product Master List</w:t>
              </w:r>
            </w:ins>
          </w:p>
        </w:tc>
        <w:tc>
          <w:tcPr>
            <w:tcW w:w="2050" w:type="dxa"/>
            <w:tcBorders>
              <w:top w:val="single" w:sz="4" w:space="0" w:color="auto"/>
              <w:left w:val="single" w:sz="4" w:space="0" w:color="auto"/>
              <w:bottom w:val="single" w:sz="4" w:space="0" w:color="auto"/>
              <w:right w:val="single" w:sz="4" w:space="0" w:color="auto"/>
            </w:tcBorders>
          </w:tcPr>
          <w:p w14:paraId="1F4E2E2C" w14:textId="2B921428" w:rsidR="00C51BD9" w:rsidRDefault="00C51BD9" w:rsidP="00C51BD9">
            <w:pPr>
              <w:ind w:firstLine="0"/>
              <w:rPr>
                <w:ins w:id="1124" w:author="Ramasubramani, Hariharan" w:date="2015-08-17T17:39:00Z"/>
                <w:rFonts w:cstheme="minorHAnsi"/>
                <w:color w:val="000000" w:themeColor="text1"/>
                <w:szCs w:val="18"/>
              </w:rPr>
            </w:pPr>
            <w:ins w:id="1125" w:author="Ramasubramani, Hariharan" w:date="2015-08-18T10:49:00Z">
              <w:r>
                <w:rPr>
                  <w:rFonts w:cstheme="minorHAnsi"/>
                  <w:color w:val="000000" w:themeColor="text1"/>
                  <w:szCs w:val="18"/>
                </w:rPr>
                <w:t>O</w:t>
              </w:r>
            </w:ins>
          </w:p>
        </w:tc>
      </w:tr>
      <w:tr w:rsidR="00C51BD9" w:rsidRPr="00C106B9" w14:paraId="6FA60C3A" w14:textId="77777777" w:rsidTr="002954CB">
        <w:trPr>
          <w:cantSplit/>
          <w:trHeight w:val="314"/>
          <w:jc w:val="center"/>
          <w:ins w:id="1126" w:author="Ramasubramani, Hariharan" w:date="2015-08-18T10:49:00Z"/>
        </w:trPr>
        <w:tc>
          <w:tcPr>
            <w:tcW w:w="1750" w:type="dxa"/>
            <w:tcBorders>
              <w:top w:val="single" w:sz="4" w:space="0" w:color="auto"/>
              <w:left w:val="single" w:sz="4" w:space="0" w:color="auto"/>
              <w:bottom w:val="single" w:sz="4" w:space="0" w:color="auto"/>
              <w:right w:val="single" w:sz="4" w:space="0" w:color="auto"/>
            </w:tcBorders>
          </w:tcPr>
          <w:p w14:paraId="351301DE" w14:textId="4D0820F2" w:rsidR="00C51BD9" w:rsidRDefault="006C4A88" w:rsidP="007557A7">
            <w:pPr>
              <w:ind w:left="-18" w:firstLine="0"/>
              <w:rPr>
                <w:ins w:id="1127" w:author="Ramasubramani, Hariharan" w:date="2015-08-18T10:49:00Z"/>
                <w:rFonts w:cstheme="minorHAnsi"/>
                <w:color w:val="000000" w:themeColor="text1"/>
              </w:rPr>
            </w:pPr>
            <w:ins w:id="1128" w:author="Ramasubramani, Hariharan" w:date="2015-08-18T10:53:00Z">
              <w:r>
                <w:rPr>
                  <w:rFonts w:cstheme="minorHAnsi"/>
                  <w:color w:val="000000" w:themeColor="text1"/>
                </w:rPr>
                <w:t>Master Product Code</w:t>
              </w:r>
            </w:ins>
          </w:p>
        </w:tc>
        <w:tc>
          <w:tcPr>
            <w:tcW w:w="939" w:type="dxa"/>
            <w:tcBorders>
              <w:top w:val="single" w:sz="4" w:space="0" w:color="auto"/>
              <w:left w:val="single" w:sz="4" w:space="0" w:color="auto"/>
              <w:bottom w:val="single" w:sz="4" w:space="0" w:color="auto"/>
              <w:right w:val="single" w:sz="4" w:space="0" w:color="auto"/>
            </w:tcBorders>
          </w:tcPr>
          <w:p w14:paraId="353B7B30" w14:textId="4BE4C88B" w:rsidR="00C51BD9" w:rsidRDefault="006C4A88" w:rsidP="00C51BD9">
            <w:pPr>
              <w:ind w:left="-57" w:firstLine="0"/>
              <w:jc w:val="center"/>
              <w:rPr>
                <w:ins w:id="1129" w:author="Ramasubramani, Hariharan" w:date="2015-08-18T10:49:00Z"/>
                <w:rFonts w:cstheme="minorHAnsi"/>
                <w:color w:val="000000" w:themeColor="text1"/>
                <w:szCs w:val="18"/>
              </w:rPr>
            </w:pPr>
            <w:ins w:id="1130" w:author="Ramasubramani, Hariharan" w:date="2015-08-18T10:53:00Z">
              <w:r>
                <w:rPr>
                  <w:rFonts w:cstheme="minorHAnsi"/>
                  <w:color w:val="000000" w:themeColor="text1"/>
                  <w:szCs w:val="18"/>
                </w:rPr>
                <w:t>O</w:t>
              </w:r>
            </w:ins>
          </w:p>
        </w:tc>
        <w:tc>
          <w:tcPr>
            <w:tcW w:w="2050" w:type="dxa"/>
            <w:tcBorders>
              <w:top w:val="single" w:sz="4" w:space="0" w:color="auto"/>
              <w:left w:val="single" w:sz="4" w:space="0" w:color="auto"/>
              <w:bottom w:val="single" w:sz="4" w:space="0" w:color="auto"/>
              <w:right w:val="single" w:sz="4" w:space="0" w:color="auto"/>
            </w:tcBorders>
          </w:tcPr>
          <w:p w14:paraId="45F1BC99" w14:textId="2C1F96AB" w:rsidR="00C51BD9" w:rsidRPr="00C106B9" w:rsidRDefault="006C4A88" w:rsidP="00C51BD9">
            <w:pPr>
              <w:ind w:firstLine="0"/>
              <w:rPr>
                <w:ins w:id="1131" w:author="Ramasubramani, Hariharan" w:date="2015-08-18T10:49:00Z"/>
                <w:rFonts w:cstheme="minorHAnsi"/>
                <w:color w:val="000000" w:themeColor="text1"/>
                <w:szCs w:val="18"/>
              </w:rPr>
            </w:pPr>
            <w:ins w:id="1132" w:author="Ramasubramani, Hariharan" w:date="2015-08-18T10:53:00Z">
              <w:r w:rsidRPr="00C106B9">
                <w:rPr>
                  <w:rFonts w:cstheme="minorHAnsi"/>
                  <w:color w:val="000000" w:themeColor="text1"/>
                  <w:szCs w:val="18"/>
                </w:rPr>
                <w:t xml:space="preserve">See: </w:t>
              </w:r>
              <w:r>
                <w:rPr>
                  <w:rFonts w:cstheme="minorHAnsi"/>
                  <w:color w:val="000000" w:themeColor="text1"/>
                  <w:szCs w:val="18"/>
                </w:rPr>
                <w:t>Product Master List</w:t>
              </w:r>
            </w:ins>
          </w:p>
        </w:tc>
        <w:tc>
          <w:tcPr>
            <w:tcW w:w="2050" w:type="dxa"/>
            <w:tcBorders>
              <w:top w:val="single" w:sz="4" w:space="0" w:color="auto"/>
              <w:left w:val="single" w:sz="4" w:space="0" w:color="auto"/>
              <w:bottom w:val="single" w:sz="4" w:space="0" w:color="auto"/>
              <w:right w:val="single" w:sz="4" w:space="0" w:color="auto"/>
            </w:tcBorders>
          </w:tcPr>
          <w:p w14:paraId="65DD2374" w14:textId="52E3D591" w:rsidR="00C51BD9" w:rsidRDefault="006C4A88" w:rsidP="00C51BD9">
            <w:pPr>
              <w:ind w:firstLine="0"/>
              <w:rPr>
                <w:ins w:id="1133" w:author="Ramasubramani, Hariharan" w:date="2015-08-18T10:49:00Z"/>
                <w:rFonts w:cstheme="minorHAnsi"/>
                <w:color w:val="000000" w:themeColor="text1"/>
                <w:szCs w:val="18"/>
              </w:rPr>
            </w:pPr>
            <w:ins w:id="1134" w:author="Ramasubramani, Hariharan" w:date="2015-08-18T10:53:00Z">
              <w:r>
                <w:rPr>
                  <w:rFonts w:cstheme="minorHAnsi"/>
                  <w:color w:val="000000" w:themeColor="text1"/>
                  <w:szCs w:val="18"/>
                </w:rPr>
                <w:t>O</w:t>
              </w:r>
            </w:ins>
          </w:p>
        </w:tc>
      </w:tr>
      <w:tr w:rsidR="006C4A88" w:rsidRPr="00C106B9" w14:paraId="6DE16767" w14:textId="77777777" w:rsidTr="002954CB">
        <w:trPr>
          <w:cantSplit/>
          <w:trHeight w:val="314"/>
          <w:jc w:val="center"/>
          <w:ins w:id="1135" w:author="Ramasubramani, Hariharan" w:date="2015-08-18T10:49:00Z"/>
        </w:trPr>
        <w:tc>
          <w:tcPr>
            <w:tcW w:w="1750" w:type="dxa"/>
            <w:tcBorders>
              <w:top w:val="single" w:sz="4" w:space="0" w:color="auto"/>
              <w:left w:val="single" w:sz="4" w:space="0" w:color="auto"/>
              <w:bottom w:val="single" w:sz="4" w:space="0" w:color="auto"/>
              <w:right w:val="single" w:sz="4" w:space="0" w:color="auto"/>
            </w:tcBorders>
          </w:tcPr>
          <w:p w14:paraId="3E043B5A" w14:textId="227315EE" w:rsidR="006C4A88" w:rsidRDefault="006C4A88" w:rsidP="006C4A88">
            <w:pPr>
              <w:ind w:left="-18" w:firstLine="0"/>
              <w:rPr>
                <w:ins w:id="1136" w:author="Ramasubramani, Hariharan" w:date="2015-08-18T10:49:00Z"/>
                <w:rFonts w:cstheme="minorHAnsi"/>
                <w:color w:val="000000" w:themeColor="text1"/>
              </w:rPr>
            </w:pPr>
            <w:ins w:id="1137" w:author="Ramasubramani, Hariharan" w:date="2015-08-18T10:53:00Z">
              <w:r>
                <w:rPr>
                  <w:rFonts w:cstheme="minorHAnsi"/>
                  <w:color w:val="000000" w:themeColor="text1"/>
                  <w:szCs w:val="18"/>
                </w:rPr>
                <w:t>Product Abbreviated Name</w:t>
              </w:r>
            </w:ins>
          </w:p>
        </w:tc>
        <w:tc>
          <w:tcPr>
            <w:tcW w:w="939" w:type="dxa"/>
            <w:tcBorders>
              <w:top w:val="single" w:sz="4" w:space="0" w:color="auto"/>
              <w:left w:val="single" w:sz="4" w:space="0" w:color="auto"/>
              <w:bottom w:val="single" w:sz="4" w:space="0" w:color="auto"/>
              <w:right w:val="single" w:sz="4" w:space="0" w:color="auto"/>
            </w:tcBorders>
          </w:tcPr>
          <w:p w14:paraId="4365CE73" w14:textId="341D1292" w:rsidR="006C4A88" w:rsidRDefault="006C4A88" w:rsidP="006C4A88">
            <w:pPr>
              <w:ind w:left="-57" w:firstLine="0"/>
              <w:jc w:val="center"/>
              <w:rPr>
                <w:ins w:id="1138" w:author="Ramasubramani, Hariharan" w:date="2015-08-18T10:49:00Z"/>
                <w:rFonts w:cstheme="minorHAnsi"/>
                <w:color w:val="000000" w:themeColor="text1"/>
                <w:szCs w:val="18"/>
              </w:rPr>
            </w:pPr>
            <w:ins w:id="1139" w:author="Ramasubramani, Hariharan" w:date="2015-08-18T10:53:00Z">
              <w:r>
                <w:rPr>
                  <w:rFonts w:cstheme="minorHAnsi"/>
                  <w:color w:val="000000" w:themeColor="text1"/>
                  <w:szCs w:val="18"/>
                </w:rPr>
                <w:t>O</w:t>
              </w:r>
            </w:ins>
          </w:p>
        </w:tc>
        <w:tc>
          <w:tcPr>
            <w:tcW w:w="2050" w:type="dxa"/>
            <w:tcBorders>
              <w:top w:val="single" w:sz="4" w:space="0" w:color="auto"/>
              <w:left w:val="single" w:sz="4" w:space="0" w:color="auto"/>
              <w:bottom w:val="single" w:sz="4" w:space="0" w:color="auto"/>
              <w:right w:val="single" w:sz="4" w:space="0" w:color="auto"/>
            </w:tcBorders>
          </w:tcPr>
          <w:p w14:paraId="33ADFB0D" w14:textId="5A5E2CFA" w:rsidR="006C4A88" w:rsidRPr="00C106B9" w:rsidRDefault="006C4A88" w:rsidP="006C4A88">
            <w:pPr>
              <w:ind w:firstLine="0"/>
              <w:rPr>
                <w:ins w:id="1140" w:author="Ramasubramani, Hariharan" w:date="2015-08-18T10:49:00Z"/>
                <w:rFonts w:cstheme="minorHAnsi"/>
                <w:color w:val="000000" w:themeColor="text1"/>
                <w:szCs w:val="18"/>
              </w:rPr>
            </w:pPr>
            <w:ins w:id="1141" w:author="Ramasubramani, Hariharan" w:date="2015-08-18T10:53:00Z">
              <w:r>
                <w:rPr>
                  <w:rFonts w:cstheme="minorHAnsi"/>
                  <w:color w:val="000000" w:themeColor="text1"/>
                  <w:szCs w:val="18"/>
                </w:rPr>
                <w:t>See: Product Master List</w:t>
              </w:r>
            </w:ins>
          </w:p>
        </w:tc>
        <w:tc>
          <w:tcPr>
            <w:tcW w:w="2050" w:type="dxa"/>
            <w:tcBorders>
              <w:top w:val="single" w:sz="4" w:space="0" w:color="auto"/>
              <w:left w:val="single" w:sz="4" w:space="0" w:color="auto"/>
              <w:bottom w:val="single" w:sz="4" w:space="0" w:color="auto"/>
              <w:right w:val="single" w:sz="4" w:space="0" w:color="auto"/>
            </w:tcBorders>
          </w:tcPr>
          <w:p w14:paraId="3485036E" w14:textId="69F046AA" w:rsidR="006C4A88" w:rsidRDefault="006C4A88" w:rsidP="006C4A88">
            <w:pPr>
              <w:ind w:firstLine="0"/>
              <w:rPr>
                <w:ins w:id="1142" w:author="Ramasubramani, Hariharan" w:date="2015-08-18T10:49:00Z"/>
                <w:rFonts w:cstheme="minorHAnsi"/>
                <w:color w:val="000000" w:themeColor="text1"/>
                <w:szCs w:val="18"/>
              </w:rPr>
            </w:pPr>
            <w:ins w:id="1143" w:author="Ramasubramani, Hariharan" w:date="2015-08-18T10:53:00Z">
              <w:r>
                <w:rPr>
                  <w:rFonts w:cstheme="minorHAnsi"/>
                  <w:color w:val="000000" w:themeColor="text1"/>
                  <w:szCs w:val="18"/>
                </w:rPr>
                <w:t>O</w:t>
              </w:r>
            </w:ins>
          </w:p>
        </w:tc>
      </w:tr>
      <w:tr w:rsidR="006C4A88" w:rsidRPr="00C106B9" w14:paraId="56300DF3" w14:textId="77777777" w:rsidTr="002954CB">
        <w:trPr>
          <w:cantSplit/>
          <w:trHeight w:val="314"/>
          <w:jc w:val="center"/>
          <w:ins w:id="1144" w:author="Ramasubramani, Hariharan" w:date="2015-08-17T17:39:00Z"/>
        </w:trPr>
        <w:tc>
          <w:tcPr>
            <w:tcW w:w="1750" w:type="dxa"/>
            <w:tcBorders>
              <w:top w:val="single" w:sz="4" w:space="0" w:color="auto"/>
              <w:left w:val="single" w:sz="4" w:space="0" w:color="auto"/>
              <w:bottom w:val="single" w:sz="4" w:space="0" w:color="auto"/>
              <w:right w:val="single" w:sz="4" w:space="0" w:color="auto"/>
            </w:tcBorders>
          </w:tcPr>
          <w:p w14:paraId="63FC0536" w14:textId="41D3CB6A" w:rsidR="006C4A88" w:rsidRDefault="006C4A88" w:rsidP="006C4A88">
            <w:pPr>
              <w:ind w:left="-18" w:firstLine="0"/>
              <w:rPr>
                <w:ins w:id="1145" w:author="Ramasubramani, Hariharan" w:date="2015-08-17T17:39:00Z"/>
                <w:rFonts w:cstheme="minorHAnsi"/>
                <w:color w:val="000000" w:themeColor="text1"/>
              </w:rPr>
            </w:pPr>
            <w:ins w:id="1146" w:author="Ramasubramani, Hariharan" w:date="2015-08-18T10:53:00Z">
              <w:r>
                <w:rPr>
                  <w:rFonts w:cstheme="minorHAnsi"/>
                  <w:color w:val="000000" w:themeColor="text1"/>
                  <w:szCs w:val="18"/>
                </w:rPr>
                <w:t>Product Abbreviated Marketing Name</w:t>
              </w:r>
            </w:ins>
          </w:p>
        </w:tc>
        <w:tc>
          <w:tcPr>
            <w:tcW w:w="939" w:type="dxa"/>
            <w:tcBorders>
              <w:top w:val="single" w:sz="4" w:space="0" w:color="auto"/>
              <w:left w:val="single" w:sz="4" w:space="0" w:color="auto"/>
              <w:bottom w:val="single" w:sz="4" w:space="0" w:color="auto"/>
              <w:right w:val="single" w:sz="4" w:space="0" w:color="auto"/>
            </w:tcBorders>
          </w:tcPr>
          <w:p w14:paraId="5660DF4D" w14:textId="752F6B4F" w:rsidR="006C4A88" w:rsidRDefault="006C4A88" w:rsidP="006C4A88">
            <w:pPr>
              <w:ind w:left="-57" w:firstLine="0"/>
              <w:jc w:val="center"/>
              <w:rPr>
                <w:ins w:id="1147" w:author="Ramasubramani, Hariharan" w:date="2015-08-17T17:39:00Z"/>
                <w:rFonts w:cstheme="minorHAnsi"/>
                <w:color w:val="000000" w:themeColor="text1"/>
                <w:szCs w:val="18"/>
              </w:rPr>
            </w:pPr>
            <w:ins w:id="1148" w:author="Ramasubramani, Hariharan" w:date="2015-08-18T10:53:00Z">
              <w:r>
                <w:rPr>
                  <w:rFonts w:cstheme="minorHAnsi"/>
                  <w:color w:val="000000" w:themeColor="text1"/>
                  <w:szCs w:val="18"/>
                </w:rPr>
                <w:t>O</w:t>
              </w:r>
            </w:ins>
          </w:p>
        </w:tc>
        <w:tc>
          <w:tcPr>
            <w:tcW w:w="2050" w:type="dxa"/>
            <w:tcBorders>
              <w:top w:val="single" w:sz="4" w:space="0" w:color="auto"/>
              <w:left w:val="single" w:sz="4" w:space="0" w:color="auto"/>
              <w:bottom w:val="single" w:sz="4" w:space="0" w:color="auto"/>
              <w:right w:val="single" w:sz="4" w:space="0" w:color="auto"/>
            </w:tcBorders>
          </w:tcPr>
          <w:p w14:paraId="5D638262" w14:textId="3734B2AE" w:rsidR="006C4A88" w:rsidRPr="00C106B9" w:rsidRDefault="006C4A88" w:rsidP="006C4A88">
            <w:pPr>
              <w:ind w:firstLine="0"/>
              <w:rPr>
                <w:ins w:id="1149" w:author="Ramasubramani, Hariharan" w:date="2015-08-17T17:39:00Z"/>
                <w:rFonts w:cstheme="minorHAnsi"/>
                <w:color w:val="000000" w:themeColor="text1"/>
                <w:szCs w:val="18"/>
              </w:rPr>
            </w:pPr>
            <w:ins w:id="1150" w:author="Ramasubramani, Hariharan" w:date="2015-08-18T10:53:00Z">
              <w:r>
                <w:rPr>
                  <w:rFonts w:cstheme="minorHAnsi"/>
                  <w:color w:val="000000" w:themeColor="text1"/>
                  <w:szCs w:val="18"/>
                </w:rPr>
                <w:t>See: Product Master List</w:t>
              </w:r>
            </w:ins>
          </w:p>
        </w:tc>
        <w:tc>
          <w:tcPr>
            <w:tcW w:w="2050" w:type="dxa"/>
            <w:tcBorders>
              <w:top w:val="single" w:sz="4" w:space="0" w:color="auto"/>
              <w:left w:val="single" w:sz="4" w:space="0" w:color="auto"/>
              <w:bottom w:val="single" w:sz="4" w:space="0" w:color="auto"/>
              <w:right w:val="single" w:sz="4" w:space="0" w:color="auto"/>
            </w:tcBorders>
          </w:tcPr>
          <w:p w14:paraId="4D8DDBA4" w14:textId="7BB79626" w:rsidR="006C4A88" w:rsidRDefault="006C4A88" w:rsidP="006C4A88">
            <w:pPr>
              <w:ind w:firstLine="0"/>
              <w:rPr>
                <w:ins w:id="1151" w:author="Ramasubramani, Hariharan" w:date="2015-08-17T17:39:00Z"/>
                <w:rFonts w:cstheme="minorHAnsi"/>
                <w:color w:val="000000" w:themeColor="text1"/>
                <w:szCs w:val="18"/>
              </w:rPr>
            </w:pPr>
            <w:ins w:id="1152" w:author="Ramasubramani, Hariharan" w:date="2015-08-18T10:53:00Z">
              <w:r>
                <w:rPr>
                  <w:rFonts w:cstheme="minorHAnsi"/>
                  <w:color w:val="000000" w:themeColor="text1"/>
                  <w:szCs w:val="18"/>
                </w:rPr>
                <w:t>O</w:t>
              </w:r>
            </w:ins>
          </w:p>
        </w:tc>
      </w:tr>
      <w:tr w:rsidR="006C4A88" w:rsidRPr="00C106B9" w14:paraId="75613ADD" w14:textId="77777777" w:rsidTr="002954CB">
        <w:trPr>
          <w:cantSplit/>
          <w:trHeight w:val="314"/>
          <w:jc w:val="center"/>
          <w:ins w:id="1153" w:author="Ramasubramani, Hariharan" w:date="2015-08-17T17:39:00Z"/>
        </w:trPr>
        <w:tc>
          <w:tcPr>
            <w:tcW w:w="1750" w:type="dxa"/>
            <w:tcBorders>
              <w:top w:val="single" w:sz="4" w:space="0" w:color="auto"/>
              <w:left w:val="single" w:sz="4" w:space="0" w:color="auto"/>
              <w:bottom w:val="single" w:sz="4" w:space="0" w:color="auto"/>
              <w:right w:val="single" w:sz="4" w:space="0" w:color="auto"/>
            </w:tcBorders>
          </w:tcPr>
          <w:p w14:paraId="50EF92F1" w14:textId="3649C2EB" w:rsidR="006C4A88" w:rsidRDefault="006C4A88" w:rsidP="006C4A88">
            <w:pPr>
              <w:ind w:left="-18" w:firstLine="0"/>
              <w:rPr>
                <w:ins w:id="1154" w:author="Ramasubramani, Hariharan" w:date="2015-08-17T17:39:00Z"/>
                <w:rFonts w:cstheme="minorHAnsi"/>
                <w:color w:val="000000" w:themeColor="text1"/>
                <w:szCs w:val="18"/>
              </w:rPr>
            </w:pPr>
            <w:ins w:id="1155" w:author="Ramasubramani, Hariharan" w:date="2015-08-18T10:53:00Z">
              <w:r>
                <w:rPr>
                  <w:rFonts w:cstheme="minorHAnsi"/>
                  <w:color w:val="000000" w:themeColor="text1"/>
                  <w:szCs w:val="18"/>
                </w:rPr>
                <w:t>Product Name</w:t>
              </w:r>
            </w:ins>
          </w:p>
        </w:tc>
        <w:tc>
          <w:tcPr>
            <w:tcW w:w="939" w:type="dxa"/>
            <w:tcBorders>
              <w:top w:val="single" w:sz="4" w:space="0" w:color="auto"/>
              <w:left w:val="single" w:sz="4" w:space="0" w:color="auto"/>
              <w:bottom w:val="single" w:sz="4" w:space="0" w:color="auto"/>
              <w:right w:val="single" w:sz="4" w:space="0" w:color="auto"/>
            </w:tcBorders>
          </w:tcPr>
          <w:p w14:paraId="11E50477" w14:textId="46C78BA9" w:rsidR="006C4A88" w:rsidRDefault="006C4A88" w:rsidP="006C4A88">
            <w:pPr>
              <w:ind w:left="-57" w:firstLine="0"/>
              <w:jc w:val="center"/>
              <w:rPr>
                <w:ins w:id="1156" w:author="Ramasubramani, Hariharan" w:date="2015-08-17T17:39:00Z"/>
                <w:rFonts w:cstheme="minorHAnsi"/>
                <w:color w:val="000000" w:themeColor="text1"/>
                <w:szCs w:val="18"/>
              </w:rPr>
            </w:pPr>
            <w:ins w:id="1157" w:author="Ramasubramani, Hariharan" w:date="2015-08-18T10:53:00Z">
              <w:r>
                <w:rPr>
                  <w:rFonts w:cstheme="minorHAnsi"/>
                  <w:color w:val="000000" w:themeColor="text1"/>
                  <w:szCs w:val="18"/>
                </w:rPr>
                <w:t>O</w:t>
              </w:r>
            </w:ins>
          </w:p>
        </w:tc>
        <w:tc>
          <w:tcPr>
            <w:tcW w:w="2050" w:type="dxa"/>
            <w:tcBorders>
              <w:top w:val="single" w:sz="4" w:space="0" w:color="auto"/>
              <w:left w:val="single" w:sz="4" w:space="0" w:color="auto"/>
              <w:bottom w:val="single" w:sz="4" w:space="0" w:color="auto"/>
              <w:right w:val="single" w:sz="4" w:space="0" w:color="auto"/>
            </w:tcBorders>
          </w:tcPr>
          <w:p w14:paraId="19E905B3" w14:textId="7045A783" w:rsidR="006C4A88" w:rsidRDefault="006C4A88" w:rsidP="006C4A88">
            <w:pPr>
              <w:ind w:firstLine="0"/>
              <w:rPr>
                <w:ins w:id="1158" w:author="Ramasubramani, Hariharan" w:date="2015-08-17T17:39:00Z"/>
                <w:rFonts w:cstheme="minorHAnsi"/>
                <w:color w:val="000000" w:themeColor="text1"/>
                <w:szCs w:val="18"/>
              </w:rPr>
            </w:pPr>
            <w:ins w:id="1159" w:author="Ramasubramani, Hariharan" w:date="2015-08-18T10:53:00Z">
              <w:r>
                <w:rPr>
                  <w:rFonts w:cstheme="minorHAnsi"/>
                  <w:color w:val="000000" w:themeColor="text1"/>
                  <w:szCs w:val="18"/>
                </w:rPr>
                <w:t>See: Product Master List</w:t>
              </w:r>
            </w:ins>
          </w:p>
        </w:tc>
        <w:tc>
          <w:tcPr>
            <w:tcW w:w="2050" w:type="dxa"/>
            <w:tcBorders>
              <w:top w:val="single" w:sz="4" w:space="0" w:color="auto"/>
              <w:left w:val="single" w:sz="4" w:space="0" w:color="auto"/>
              <w:bottom w:val="single" w:sz="4" w:space="0" w:color="auto"/>
              <w:right w:val="single" w:sz="4" w:space="0" w:color="auto"/>
            </w:tcBorders>
          </w:tcPr>
          <w:p w14:paraId="1B8C6DE9" w14:textId="3B38339E" w:rsidR="006C4A88" w:rsidRDefault="006C4A88" w:rsidP="006C4A88">
            <w:pPr>
              <w:ind w:firstLine="0"/>
              <w:rPr>
                <w:ins w:id="1160" w:author="Ramasubramani, Hariharan" w:date="2015-08-17T17:39:00Z"/>
                <w:rFonts w:cstheme="minorHAnsi"/>
                <w:color w:val="000000" w:themeColor="text1"/>
                <w:szCs w:val="18"/>
              </w:rPr>
            </w:pPr>
            <w:ins w:id="1161" w:author="Ramasubramani, Hariharan" w:date="2015-08-18T10:53:00Z">
              <w:r>
                <w:rPr>
                  <w:rFonts w:cstheme="minorHAnsi"/>
                  <w:color w:val="000000" w:themeColor="text1"/>
                  <w:szCs w:val="18"/>
                </w:rPr>
                <w:t>M</w:t>
              </w:r>
            </w:ins>
          </w:p>
        </w:tc>
      </w:tr>
    </w:tbl>
    <w:p w14:paraId="76ED86A9" w14:textId="77777777" w:rsidR="00FE4912" w:rsidRDefault="00FE4912">
      <w:pPr>
        <w:overflowPunct w:val="0"/>
        <w:autoSpaceDE w:val="0"/>
        <w:autoSpaceDN w:val="0"/>
        <w:spacing w:after="60"/>
        <w:ind w:left="720" w:firstLine="0"/>
        <w:jc w:val="center"/>
        <w:textAlignment w:val="baseline"/>
        <w:rPr>
          <w:ins w:id="1162" w:author="Ramasubramani, Hariharan" w:date="2015-08-17T17:38:00Z"/>
          <w:rFonts w:cstheme="minorHAnsi"/>
          <w:color w:val="000000" w:themeColor="text1"/>
        </w:rPr>
        <w:pPrChange w:id="1163" w:author="Ramasubramani, Hariharan" w:date="2015-07-17T17:27:00Z">
          <w:pPr>
            <w:overflowPunct w:val="0"/>
            <w:autoSpaceDE w:val="0"/>
            <w:autoSpaceDN w:val="0"/>
            <w:spacing w:after="60"/>
            <w:ind w:left="720" w:firstLine="0"/>
            <w:textAlignment w:val="baseline"/>
          </w:pPr>
        </w:pPrChange>
      </w:pPr>
    </w:p>
    <w:p w14:paraId="1153F503" w14:textId="77777777" w:rsidR="00FE4912" w:rsidRDefault="00FE4912">
      <w:pPr>
        <w:overflowPunct w:val="0"/>
        <w:autoSpaceDE w:val="0"/>
        <w:autoSpaceDN w:val="0"/>
        <w:spacing w:after="60"/>
        <w:ind w:left="720" w:firstLine="0"/>
        <w:jc w:val="center"/>
        <w:textAlignment w:val="baseline"/>
        <w:rPr>
          <w:ins w:id="1164" w:author="Ramasubramani, Hariharan" w:date="2015-07-20T17:40:00Z"/>
          <w:rFonts w:cstheme="minorHAnsi"/>
          <w:color w:val="000000" w:themeColor="text1"/>
        </w:rPr>
        <w:pPrChange w:id="1165" w:author="Ramasubramani, Hariharan" w:date="2015-07-17T17:27:00Z">
          <w:pPr>
            <w:overflowPunct w:val="0"/>
            <w:autoSpaceDE w:val="0"/>
            <w:autoSpaceDN w:val="0"/>
            <w:spacing w:after="60"/>
            <w:ind w:left="720" w:firstLine="0"/>
            <w:textAlignment w:val="baseline"/>
          </w:pPr>
        </w:pPrChange>
      </w:pPr>
    </w:p>
    <w:p w14:paraId="5F1D5EF0" w14:textId="77777777" w:rsidR="0067275C" w:rsidRPr="00C81834" w:rsidRDefault="0067275C">
      <w:pPr>
        <w:overflowPunct w:val="0"/>
        <w:autoSpaceDE w:val="0"/>
        <w:autoSpaceDN w:val="0"/>
        <w:spacing w:after="60"/>
        <w:ind w:left="720" w:firstLine="0"/>
        <w:jc w:val="center"/>
        <w:textAlignment w:val="baseline"/>
        <w:rPr>
          <w:ins w:id="1166" w:author="Ramasubramani, Hariharan" w:date="2015-07-17T17:25:00Z"/>
          <w:rFonts w:cstheme="minorHAnsi"/>
          <w:color w:val="000000" w:themeColor="text1"/>
        </w:rPr>
        <w:pPrChange w:id="1167" w:author="Ramasubramani, Hariharan" w:date="2015-07-17T17:27:00Z">
          <w:pPr>
            <w:overflowPunct w:val="0"/>
            <w:autoSpaceDE w:val="0"/>
            <w:autoSpaceDN w:val="0"/>
            <w:spacing w:after="60"/>
            <w:ind w:left="720" w:firstLine="0"/>
            <w:textAlignment w:val="baseline"/>
          </w:pPr>
        </w:pPrChange>
      </w:pPr>
    </w:p>
    <w:p w14:paraId="19A1DD80" w14:textId="77777777" w:rsidR="001F74D2" w:rsidRDefault="00710D7C">
      <w:pPr>
        <w:pStyle w:val="ListParagraph"/>
        <w:numPr>
          <w:ilvl w:val="1"/>
          <w:numId w:val="10"/>
        </w:numPr>
        <w:overflowPunct w:val="0"/>
        <w:autoSpaceDE w:val="0"/>
        <w:autoSpaceDN w:val="0"/>
        <w:spacing w:after="60"/>
        <w:ind w:firstLine="11"/>
        <w:textAlignment w:val="baseline"/>
        <w:rPr>
          <w:ins w:id="1168" w:author="Ramasubramani, Hariharan" w:date="2015-07-20T13:20:00Z"/>
          <w:rFonts w:cstheme="minorHAnsi"/>
        </w:rPr>
        <w:pPrChange w:id="1169" w:author="Ramasubramani, Hariharan" w:date="2015-07-17T17:21:00Z">
          <w:pPr>
            <w:overflowPunct w:val="0"/>
            <w:autoSpaceDE w:val="0"/>
            <w:autoSpaceDN w:val="0"/>
            <w:spacing w:after="60"/>
            <w:ind w:left="720" w:firstLine="0"/>
            <w:textAlignment w:val="baseline"/>
          </w:pPr>
        </w:pPrChange>
      </w:pPr>
      <w:ins w:id="1170" w:author="Ramasubramani, Hariharan" w:date="2015-07-17T17:28:00Z">
        <w:r>
          <w:rPr>
            <w:rFonts w:cstheme="minorHAnsi"/>
          </w:rPr>
          <w:t>Unsaved Changes</w:t>
        </w:r>
      </w:ins>
    </w:p>
    <w:p w14:paraId="61AD32A4" w14:textId="16C34BAD" w:rsidR="00710D7C" w:rsidRDefault="004A4B37">
      <w:pPr>
        <w:pStyle w:val="ListParagraph"/>
        <w:numPr>
          <w:ilvl w:val="2"/>
          <w:numId w:val="10"/>
        </w:numPr>
        <w:overflowPunct w:val="0"/>
        <w:autoSpaceDE w:val="0"/>
        <w:autoSpaceDN w:val="0"/>
        <w:spacing w:after="60"/>
        <w:ind w:firstLine="36"/>
        <w:textAlignment w:val="baseline"/>
        <w:rPr>
          <w:ins w:id="1171" w:author="Ramasubramani, Hariharan" w:date="2015-07-20T13:20:00Z"/>
          <w:rFonts w:cstheme="minorHAnsi"/>
        </w:rPr>
        <w:pPrChange w:id="1172" w:author="Ramasubramani, Hariharan" w:date="2015-07-20T13:20:00Z">
          <w:pPr>
            <w:overflowPunct w:val="0"/>
            <w:autoSpaceDE w:val="0"/>
            <w:autoSpaceDN w:val="0"/>
            <w:spacing w:after="60"/>
            <w:ind w:left="720" w:firstLine="0"/>
            <w:textAlignment w:val="baseline"/>
          </w:pPr>
        </w:pPrChange>
      </w:pPr>
      <w:ins w:id="1173" w:author="Ramasubramani, Hariharan" w:date="2015-07-17T17:31:00Z">
        <w:r>
          <w:rPr>
            <w:rFonts w:cstheme="minorHAnsi"/>
          </w:rPr>
          <w:t xml:space="preserve">User </w:t>
        </w:r>
      </w:ins>
      <w:ins w:id="1174" w:author="Ramasubramani, Hariharan" w:date="2015-07-21T12:53:00Z">
        <w:r w:rsidR="00121A71">
          <w:rPr>
            <w:rFonts w:cstheme="minorHAnsi"/>
          </w:rPr>
          <w:t>shall</w:t>
        </w:r>
      </w:ins>
      <w:ins w:id="1175" w:author="Ramasubramani, Hariharan" w:date="2015-07-17T17:31:00Z">
        <w:r>
          <w:rPr>
            <w:rFonts w:cstheme="minorHAnsi"/>
          </w:rPr>
          <w:t xml:space="preserve"> get unsaved changes alert message when click</w:t>
        </w:r>
      </w:ins>
      <w:ins w:id="1176" w:author="Ramasubramani, Hariharan" w:date="2015-07-17T17:35:00Z">
        <w:r>
          <w:rPr>
            <w:rFonts w:cstheme="minorHAnsi"/>
          </w:rPr>
          <w:t>ing</w:t>
        </w:r>
      </w:ins>
      <w:ins w:id="1177" w:author="Ramasubramani, Hariharan" w:date="2015-07-17T17:31:00Z">
        <w:r>
          <w:rPr>
            <w:rFonts w:cstheme="minorHAnsi"/>
          </w:rPr>
          <w:t xml:space="preserve"> on cancel</w:t>
        </w:r>
      </w:ins>
      <w:ins w:id="1178" w:author="Ramasubramani, Hariharan" w:date="2015-07-17T17:33:00Z">
        <w:r>
          <w:rPr>
            <w:rFonts w:cstheme="minorHAnsi"/>
          </w:rPr>
          <w:t xml:space="preserve"> </w:t>
        </w:r>
      </w:ins>
      <w:ins w:id="1179" w:author="Ramasubramani, Hariharan" w:date="2015-07-17T17:35:00Z">
        <w:r>
          <w:rPr>
            <w:rFonts w:cstheme="minorHAnsi"/>
          </w:rPr>
          <w:t xml:space="preserve">instead of save </w:t>
        </w:r>
      </w:ins>
      <w:ins w:id="1180" w:author="Ramasubramani, Hariharan" w:date="2015-07-17T17:33:00Z">
        <w:r>
          <w:rPr>
            <w:rFonts w:cstheme="minorHAnsi"/>
          </w:rPr>
          <w:t>after they add/update any of the screen values</w:t>
        </w:r>
      </w:ins>
      <w:ins w:id="1181" w:author="Ramasubramani, Hariharan" w:date="2015-07-17T17:36:00Z">
        <w:r>
          <w:rPr>
            <w:rFonts w:cstheme="minorHAnsi"/>
          </w:rPr>
          <w:t>.</w:t>
        </w:r>
      </w:ins>
      <w:ins w:id="1182" w:author="Ramasubramani, Hariharan" w:date="2015-07-17T17:31:00Z">
        <w:r>
          <w:rPr>
            <w:rFonts w:cstheme="minorHAnsi"/>
          </w:rPr>
          <w:t xml:space="preserve"> </w:t>
        </w:r>
      </w:ins>
    </w:p>
    <w:p w14:paraId="5AE0D3B7" w14:textId="375F7BC6" w:rsidR="00710D7C" w:rsidRPr="001F74D2" w:rsidRDefault="00710D7C">
      <w:pPr>
        <w:pStyle w:val="ListParagraph"/>
        <w:numPr>
          <w:ilvl w:val="2"/>
          <w:numId w:val="10"/>
        </w:numPr>
        <w:overflowPunct w:val="0"/>
        <w:autoSpaceDE w:val="0"/>
        <w:autoSpaceDN w:val="0"/>
        <w:spacing w:after="60"/>
        <w:ind w:firstLine="36"/>
        <w:textAlignment w:val="baseline"/>
        <w:rPr>
          <w:ins w:id="1183" w:author="Ramasubramani, Hariharan" w:date="2015-07-20T13:20:00Z"/>
          <w:rFonts w:cstheme="minorHAnsi"/>
          <w:rPrChange w:id="1184" w:author="Ramasubramani, Hariharan" w:date="2015-07-20T13:20:00Z">
            <w:rPr>
              <w:ins w:id="1185" w:author="Ramasubramani, Hariharan" w:date="2015-07-20T13:20:00Z"/>
              <w:rFonts w:cstheme="minorHAnsi"/>
              <w:color w:val="000000" w:themeColor="text1"/>
            </w:rPr>
          </w:rPrChange>
        </w:rPr>
        <w:pPrChange w:id="1186" w:author="Ramasubramani, Hariharan" w:date="2015-07-20T13:20:00Z">
          <w:pPr>
            <w:pStyle w:val="ListParagraph"/>
            <w:numPr>
              <w:numId w:val="10"/>
            </w:numPr>
            <w:tabs>
              <w:tab w:val="num" w:pos="432"/>
            </w:tabs>
            <w:overflowPunct w:val="0"/>
            <w:autoSpaceDE w:val="0"/>
            <w:autoSpaceDN w:val="0"/>
            <w:spacing w:after="60"/>
            <w:ind w:left="360" w:hanging="360"/>
            <w:textAlignment w:val="baseline"/>
          </w:pPr>
        </w:pPrChange>
      </w:pPr>
      <w:ins w:id="1187" w:author="Ramasubramani, Hariharan" w:date="2015-07-17T17:29:00Z">
        <w:r w:rsidRPr="00CB367C">
          <w:rPr>
            <w:rFonts w:cstheme="minorHAnsi"/>
          </w:rPr>
          <w:t xml:space="preserve">Clicking Discard </w:t>
        </w:r>
      </w:ins>
      <w:ins w:id="1188" w:author="Ramasubramani, Hariharan" w:date="2015-07-21T12:53:00Z">
        <w:r w:rsidR="00121A71">
          <w:rPr>
            <w:rFonts w:cstheme="minorHAnsi"/>
          </w:rPr>
          <w:t>shall</w:t>
        </w:r>
      </w:ins>
      <w:ins w:id="1189" w:author="Ramasubramani, Hariharan" w:date="2015-07-17T17:29:00Z">
        <w:r w:rsidRPr="00CB367C">
          <w:rPr>
            <w:rFonts w:cstheme="minorHAnsi"/>
          </w:rPr>
          <w:t xml:space="preserve"> not save changes and user will lose any unsaved changes.  </w:t>
        </w:r>
      </w:ins>
    </w:p>
    <w:p w14:paraId="64A24D42" w14:textId="03135E6B" w:rsidR="004A4B37" w:rsidRPr="00CB367C" w:rsidRDefault="00710D7C">
      <w:pPr>
        <w:pStyle w:val="ListParagraph"/>
        <w:numPr>
          <w:ilvl w:val="2"/>
          <w:numId w:val="10"/>
        </w:numPr>
        <w:overflowPunct w:val="0"/>
        <w:autoSpaceDE w:val="0"/>
        <w:autoSpaceDN w:val="0"/>
        <w:spacing w:after="60"/>
        <w:ind w:firstLine="36"/>
        <w:textAlignment w:val="baseline"/>
        <w:rPr>
          <w:ins w:id="1190" w:author="Ramasubramani, Hariharan" w:date="2015-07-17T17:29:00Z"/>
          <w:rFonts w:cstheme="minorHAnsi"/>
        </w:rPr>
        <w:pPrChange w:id="1191" w:author="Ramasubramani, Hariharan" w:date="2015-07-20T13:20:00Z">
          <w:pPr>
            <w:pStyle w:val="ListParagraph"/>
            <w:numPr>
              <w:numId w:val="10"/>
            </w:numPr>
            <w:tabs>
              <w:tab w:val="num" w:pos="432"/>
            </w:tabs>
            <w:overflowPunct w:val="0"/>
            <w:autoSpaceDE w:val="0"/>
            <w:autoSpaceDN w:val="0"/>
            <w:spacing w:after="60"/>
            <w:ind w:left="360" w:hanging="360"/>
            <w:textAlignment w:val="baseline"/>
          </w:pPr>
        </w:pPrChange>
      </w:pPr>
      <w:ins w:id="1192" w:author="Ramasubramani, Hariharan" w:date="2015-07-17T17:29:00Z">
        <w:r w:rsidRPr="00CB367C">
          <w:rPr>
            <w:rFonts w:cstheme="minorHAnsi"/>
          </w:rPr>
          <w:t xml:space="preserve">Clicking Cancel </w:t>
        </w:r>
      </w:ins>
      <w:ins w:id="1193" w:author="Ramasubramani, Hariharan" w:date="2015-07-21T12:53:00Z">
        <w:r w:rsidR="00121A71">
          <w:rPr>
            <w:rFonts w:cstheme="minorHAnsi"/>
          </w:rPr>
          <w:t>shall</w:t>
        </w:r>
      </w:ins>
      <w:ins w:id="1194" w:author="Ramasubramani, Hariharan" w:date="2015-07-17T17:29:00Z">
        <w:r w:rsidRPr="00CB367C">
          <w:rPr>
            <w:rFonts w:cstheme="minorHAnsi"/>
          </w:rPr>
          <w:t xml:space="preserve"> keep the user on the </w:t>
        </w:r>
      </w:ins>
      <w:ins w:id="1195" w:author="Ramasubramani, Hariharan" w:date="2015-07-17T17:31:00Z">
        <w:r w:rsidR="004A4B37" w:rsidRPr="00CB367C">
          <w:rPr>
            <w:rFonts w:cstheme="minorHAnsi"/>
          </w:rPr>
          <w:t>calling</w:t>
        </w:r>
      </w:ins>
      <w:ins w:id="1196" w:author="Ramasubramani, Hariharan" w:date="2015-07-17T17:29:00Z">
        <w:r w:rsidRPr="00CB367C">
          <w:rPr>
            <w:rFonts w:cstheme="minorHAnsi"/>
          </w:rPr>
          <w:t xml:space="preserve"> screen where they can save the changes and perform any other actions as necessary.</w:t>
        </w:r>
      </w:ins>
    </w:p>
    <w:p w14:paraId="389A3B14" w14:textId="77777777" w:rsidR="004A4B37" w:rsidRDefault="004A4B37">
      <w:pPr>
        <w:overflowPunct w:val="0"/>
        <w:autoSpaceDE w:val="0"/>
        <w:autoSpaceDN w:val="0"/>
        <w:spacing w:after="60"/>
        <w:ind w:left="630" w:firstLine="0"/>
        <w:textAlignment w:val="baseline"/>
        <w:rPr>
          <w:ins w:id="1197" w:author="Ramasubramani, Hariharan" w:date="2015-07-17T17:30:00Z"/>
          <w:rFonts w:cstheme="minorHAnsi"/>
          <w:color w:val="000000" w:themeColor="text1"/>
        </w:rPr>
        <w:pPrChange w:id="1198" w:author="Ramasubramani, Hariharan" w:date="2015-07-17T17:29:00Z">
          <w:pPr>
            <w:pStyle w:val="ListParagraph"/>
            <w:numPr>
              <w:numId w:val="10"/>
            </w:numPr>
            <w:tabs>
              <w:tab w:val="num" w:pos="432"/>
            </w:tabs>
            <w:overflowPunct w:val="0"/>
            <w:autoSpaceDE w:val="0"/>
            <w:autoSpaceDN w:val="0"/>
            <w:spacing w:after="60"/>
            <w:ind w:left="360" w:hanging="360"/>
            <w:textAlignment w:val="baseline"/>
          </w:pPr>
        </w:pPrChange>
      </w:pPr>
    </w:p>
    <w:p w14:paraId="7E26F269" w14:textId="5FC9CCBA" w:rsidR="00710D7C" w:rsidRPr="004A4B37" w:rsidRDefault="004A4B37">
      <w:pPr>
        <w:overflowPunct w:val="0"/>
        <w:autoSpaceDE w:val="0"/>
        <w:autoSpaceDN w:val="0"/>
        <w:spacing w:after="60"/>
        <w:ind w:left="3600" w:firstLine="0"/>
        <w:textAlignment w:val="baseline"/>
        <w:rPr>
          <w:ins w:id="1199" w:author="Ramasubramani, Hariharan" w:date="2015-07-17T17:29:00Z"/>
          <w:rFonts w:cstheme="minorHAnsi"/>
          <w:color w:val="000000" w:themeColor="text1"/>
          <w:rPrChange w:id="1200" w:author="Ramasubramani, Hariharan" w:date="2015-07-17T17:29:00Z">
            <w:rPr>
              <w:ins w:id="1201" w:author="Ramasubramani, Hariharan" w:date="2015-07-17T17:29:00Z"/>
            </w:rPr>
          </w:rPrChange>
        </w:rPr>
        <w:pPrChange w:id="1202" w:author="Ramasubramani, Hariharan" w:date="2015-07-17T17:30:00Z">
          <w:pPr>
            <w:pStyle w:val="ListParagraph"/>
            <w:numPr>
              <w:numId w:val="10"/>
            </w:numPr>
            <w:tabs>
              <w:tab w:val="num" w:pos="432"/>
            </w:tabs>
            <w:overflowPunct w:val="0"/>
            <w:autoSpaceDE w:val="0"/>
            <w:autoSpaceDN w:val="0"/>
            <w:spacing w:after="60"/>
            <w:ind w:left="360" w:hanging="360"/>
            <w:textAlignment w:val="baseline"/>
          </w:pPr>
        </w:pPrChange>
      </w:pPr>
      <w:ins w:id="1203" w:author="Ramasubramani, Hariharan" w:date="2015-07-17T17:30:00Z">
        <w:r>
          <w:rPr>
            <w:noProof/>
          </w:rPr>
          <w:drawing>
            <wp:inline distT="0" distB="0" distL="0" distR="0" wp14:anchorId="47E7A962" wp14:editId="1D59ECB8">
              <wp:extent cx="3423984" cy="1354118"/>
              <wp:effectExtent l="0" t="0" r="508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3423984" cy="1354118"/>
                      </a:xfrm>
                      <a:prstGeom prst="rect">
                        <a:avLst/>
                      </a:prstGeom>
                    </pic:spPr>
                  </pic:pic>
                </a:graphicData>
              </a:graphic>
            </wp:inline>
          </w:drawing>
        </w:r>
        <w:r>
          <w:rPr>
            <w:rFonts w:cstheme="minorHAnsi"/>
            <w:color w:val="000000" w:themeColor="text1"/>
          </w:rPr>
          <w:br/>
          <w:t>Fig: 1.</w:t>
        </w:r>
      </w:ins>
      <w:ins w:id="1204" w:author="Ramasubramani, Hariharan" w:date="2015-08-04T09:32:00Z">
        <w:r w:rsidR="002F6D9C">
          <w:rPr>
            <w:rFonts w:cstheme="minorHAnsi"/>
            <w:color w:val="000000" w:themeColor="text1"/>
          </w:rPr>
          <w:t>d</w:t>
        </w:r>
      </w:ins>
      <w:ins w:id="1205" w:author="Ramasubramani, Hariharan" w:date="2015-07-17T17:30:00Z">
        <w:r>
          <w:rPr>
            <w:rFonts w:cstheme="minorHAnsi"/>
            <w:color w:val="000000" w:themeColor="text1"/>
          </w:rPr>
          <w:t xml:space="preserve"> – Unsaved Changes Alert</w:t>
        </w:r>
      </w:ins>
      <w:ins w:id="1206" w:author="Ramasubramani, Hariharan" w:date="2015-07-17T17:29:00Z">
        <w:r>
          <w:rPr>
            <w:rFonts w:cstheme="minorHAnsi"/>
            <w:color w:val="000000" w:themeColor="text1"/>
          </w:rPr>
          <w:br/>
        </w:r>
      </w:ins>
    </w:p>
    <w:p w14:paraId="37E2CB45" w14:textId="77777777" w:rsidR="001F74D2" w:rsidRDefault="00437918" w:rsidP="00437918">
      <w:pPr>
        <w:pStyle w:val="ListParagraph"/>
        <w:numPr>
          <w:ilvl w:val="1"/>
          <w:numId w:val="10"/>
        </w:numPr>
        <w:overflowPunct w:val="0"/>
        <w:autoSpaceDE w:val="0"/>
        <w:autoSpaceDN w:val="0"/>
        <w:spacing w:after="60"/>
        <w:ind w:firstLine="11"/>
        <w:textAlignment w:val="baseline"/>
        <w:rPr>
          <w:ins w:id="1207" w:author="Ramasubramani, Hariharan" w:date="2015-07-20T13:20:00Z"/>
          <w:rFonts w:cstheme="minorHAnsi"/>
        </w:rPr>
      </w:pPr>
      <w:ins w:id="1208" w:author="Ramasubramani, Hariharan" w:date="2015-07-20T13:18:00Z">
        <w:r>
          <w:rPr>
            <w:rFonts w:cstheme="minorHAnsi"/>
          </w:rPr>
          <w:t>View/Add Comments</w:t>
        </w:r>
      </w:ins>
    </w:p>
    <w:p w14:paraId="49FC363E" w14:textId="2FABD3C0" w:rsidR="001F74D2" w:rsidRDefault="00437918">
      <w:pPr>
        <w:pStyle w:val="ListParagraph"/>
        <w:numPr>
          <w:ilvl w:val="2"/>
          <w:numId w:val="10"/>
        </w:numPr>
        <w:overflowPunct w:val="0"/>
        <w:autoSpaceDE w:val="0"/>
        <w:autoSpaceDN w:val="0"/>
        <w:spacing w:after="60"/>
        <w:ind w:firstLine="36"/>
        <w:textAlignment w:val="baseline"/>
        <w:rPr>
          <w:ins w:id="1209" w:author="Ramasubramani, Hariharan" w:date="2015-08-18T11:12:00Z"/>
          <w:rFonts w:cstheme="minorHAnsi"/>
        </w:rPr>
        <w:pPrChange w:id="1210" w:author="Ramasubramani, Hariharan" w:date="2015-07-20T13:21:00Z">
          <w:pPr>
            <w:pStyle w:val="ListParagraph"/>
            <w:numPr>
              <w:ilvl w:val="1"/>
              <w:numId w:val="10"/>
            </w:numPr>
            <w:tabs>
              <w:tab w:val="num" w:pos="1170"/>
            </w:tabs>
            <w:overflowPunct w:val="0"/>
            <w:autoSpaceDE w:val="0"/>
            <w:autoSpaceDN w:val="0"/>
            <w:spacing w:after="60"/>
            <w:ind w:left="619" w:firstLine="11"/>
            <w:textAlignment w:val="baseline"/>
          </w:pPr>
        </w:pPrChange>
      </w:pPr>
      <w:commentRangeStart w:id="1211"/>
      <w:commentRangeStart w:id="1212"/>
      <w:ins w:id="1213" w:author="Ramasubramani, Hariharan" w:date="2015-07-20T13:18:00Z">
        <w:r>
          <w:rPr>
            <w:rFonts w:cstheme="minorHAnsi"/>
          </w:rPr>
          <w:t xml:space="preserve">In the comments screen user shall see the Form/Record </w:t>
        </w:r>
      </w:ins>
      <w:ins w:id="1214" w:author="Ramasubramani, Hariharan" w:date="2015-08-18T11:04:00Z">
        <w:r w:rsidR="002954CB">
          <w:rPr>
            <w:rFonts w:cstheme="minorHAnsi"/>
          </w:rPr>
          <w:t>#</w:t>
        </w:r>
      </w:ins>
      <w:ins w:id="1215" w:author="Ramasubramani, Hariharan" w:date="2015-07-20T13:18:00Z">
        <w:r w:rsidR="00B952DE">
          <w:rPr>
            <w:rFonts w:cstheme="minorHAnsi"/>
          </w:rPr>
          <w:t>, Revision Date, RIC</w:t>
        </w:r>
        <w:r>
          <w:rPr>
            <w:rFonts w:cstheme="minorHAnsi"/>
          </w:rPr>
          <w:t>, Record Title/Form Description and Pr</w:t>
        </w:r>
        <w:r w:rsidR="002F6D9C">
          <w:rPr>
            <w:rFonts w:cstheme="minorHAnsi"/>
          </w:rPr>
          <w:t>evious entered comments (Fig 1.e</w:t>
        </w:r>
        <w:r>
          <w:rPr>
            <w:rFonts w:cstheme="minorHAnsi"/>
          </w:rPr>
          <w:t xml:space="preserve">). </w:t>
        </w:r>
      </w:ins>
      <w:commentRangeEnd w:id="1211"/>
      <w:r w:rsidR="003155C3">
        <w:rPr>
          <w:rStyle w:val="CommentReference"/>
          <w:rFonts w:ascii="New York" w:eastAsia="Times New Roman" w:hAnsi="New York" w:cs="Times New Roman"/>
        </w:rPr>
        <w:commentReference w:id="1211"/>
      </w:r>
      <w:commentRangeEnd w:id="1212"/>
      <w:r w:rsidR="008D7A66">
        <w:rPr>
          <w:rStyle w:val="CommentReference"/>
          <w:rFonts w:ascii="New York" w:eastAsia="Times New Roman" w:hAnsi="New York" w:cs="Times New Roman"/>
        </w:rPr>
        <w:commentReference w:id="1212"/>
      </w:r>
    </w:p>
    <w:p w14:paraId="367A04FA" w14:textId="6DE730DB" w:rsidR="00CF2EAD" w:rsidRDefault="00CF2EAD">
      <w:pPr>
        <w:pStyle w:val="ListParagraph"/>
        <w:numPr>
          <w:ilvl w:val="2"/>
          <w:numId w:val="10"/>
        </w:numPr>
        <w:overflowPunct w:val="0"/>
        <w:autoSpaceDE w:val="0"/>
        <w:autoSpaceDN w:val="0"/>
        <w:spacing w:after="60"/>
        <w:ind w:left="1080" w:firstLine="0"/>
        <w:textAlignment w:val="baseline"/>
        <w:rPr>
          <w:ins w:id="1216" w:author="Ramasubramani, Hariharan" w:date="2015-08-18T11:13:00Z"/>
          <w:rFonts w:cstheme="minorHAnsi"/>
        </w:rPr>
        <w:pPrChange w:id="1217" w:author="Ramasubramani, Hariharan" w:date="2015-08-18T11:13:00Z">
          <w:pPr>
            <w:pStyle w:val="ListParagraph"/>
            <w:numPr>
              <w:ilvl w:val="1"/>
              <w:numId w:val="10"/>
            </w:numPr>
            <w:tabs>
              <w:tab w:val="num" w:pos="1170"/>
            </w:tabs>
            <w:overflowPunct w:val="0"/>
            <w:autoSpaceDE w:val="0"/>
            <w:autoSpaceDN w:val="0"/>
            <w:spacing w:after="60"/>
            <w:ind w:left="619" w:firstLine="11"/>
            <w:textAlignment w:val="baseline"/>
          </w:pPr>
        </w:pPrChange>
      </w:pPr>
      <w:ins w:id="1218" w:author="Ramasubramani, Hariharan" w:date="2015-08-18T11:12:00Z">
        <w:r w:rsidRPr="007557A7">
          <w:rPr>
            <w:rFonts w:cstheme="minorHAnsi"/>
          </w:rPr>
          <w:t xml:space="preserve">User shall see the Form #, Revision Date, RIC, Form Description when the comments screen invoked from Forms </w:t>
        </w:r>
      </w:ins>
      <w:ins w:id="1219" w:author="Ramasubramani, Hariharan" w:date="2015-08-18T11:14:00Z">
        <w:r>
          <w:rPr>
            <w:rFonts w:cstheme="minorHAnsi"/>
          </w:rPr>
          <w:t>Screen</w:t>
        </w:r>
      </w:ins>
      <w:ins w:id="1220" w:author="Ramasubramani, Hariharan" w:date="2015-08-18T11:12:00Z">
        <w:r w:rsidRPr="007557A7">
          <w:rPr>
            <w:rFonts w:cstheme="minorHAnsi"/>
          </w:rPr>
          <w:t>.</w:t>
        </w:r>
      </w:ins>
    </w:p>
    <w:p w14:paraId="5AA4F52E" w14:textId="116D8025" w:rsidR="00CF2EAD" w:rsidRDefault="00CF2EAD">
      <w:pPr>
        <w:pStyle w:val="ListParagraph"/>
        <w:numPr>
          <w:ilvl w:val="2"/>
          <w:numId w:val="10"/>
        </w:numPr>
        <w:overflowPunct w:val="0"/>
        <w:autoSpaceDE w:val="0"/>
        <w:autoSpaceDN w:val="0"/>
        <w:spacing w:after="60"/>
        <w:ind w:left="1080" w:firstLine="0"/>
        <w:textAlignment w:val="baseline"/>
        <w:rPr>
          <w:ins w:id="1221" w:author="Ramasubramani, Hariharan" w:date="2015-08-18T11:14:00Z"/>
          <w:rFonts w:cstheme="minorHAnsi"/>
        </w:rPr>
        <w:pPrChange w:id="1222" w:author="Ramasubramani, Hariharan" w:date="2015-08-18T11:13:00Z">
          <w:pPr>
            <w:pStyle w:val="ListParagraph"/>
            <w:numPr>
              <w:ilvl w:val="1"/>
              <w:numId w:val="10"/>
            </w:numPr>
            <w:tabs>
              <w:tab w:val="num" w:pos="1170"/>
            </w:tabs>
            <w:overflowPunct w:val="0"/>
            <w:autoSpaceDE w:val="0"/>
            <w:autoSpaceDN w:val="0"/>
            <w:spacing w:after="60"/>
            <w:ind w:left="619" w:firstLine="11"/>
            <w:textAlignment w:val="baseline"/>
          </w:pPr>
        </w:pPrChange>
      </w:pPr>
      <w:ins w:id="1223" w:author="Ramasubramani, Hariharan" w:date="2015-08-18T11:13:00Z">
        <w:r>
          <w:rPr>
            <w:rFonts w:cstheme="minorHAnsi"/>
          </w:rPr>
          <w:t>User shall see the Record #, RIC, Record Title when the comments screen invoked from Records Screen.</w:t>
        </w:r>
      </w:ins>
    </w:p>
    <w:p w14:paraId="7845A8B5" w14:textId="2BB7B7F8" w:rsidR="00CF2EAD" w:rsidRPr="007557A7" w:rsidRDefault="00CF2EAD">
      <w:pPr>
        <w:pStyle w:val="ListParagraph"/>
        <w:numPr>
          <w:ilvl w:val="2"/>
          <w:numId w:val="10"/>
        </w:numPr>
        <w:overflowPunct w:val="0"/>
        <w:autoSpaceDE w:val="0"/>
        <w:autoSpaceDN w:val="0"/>
        <w:spacing w:after="60"/>
        <w:ind w:left="1080" w:firstLine="0"/>
        <w:textAlignment w:val="baseline"/>
        <w:rPr>
          <w:ins w:id="1224" w:author="Ramasubramani, Hariharan" w:date="2015-07-20T13:21:00Z"/>
          <w:rFonts w:cstheme="minorHAnsi"/>
        </w:rPr>
        <w:pPrChange w:id="1225" w:author="Ramasubramani, Hariharan" w:date="2015-08-18T11:13:00Z">
          <w:pPr>
            <w:pStyle w:val="ListParagraph"/>
            <w:numPr>
              <w:ilvl w:val="1"/>
              <w:numId w:val="10"/>
            </w:numPr>
            <w:tabs>
              <w:tab w:val="num" w:pos="1170"/>
            </w:tabs>
            <w:overflowPunct w:val="0"/>
            <w:autoSpaceDE w:val="0"/>
            <w:autoSpaceDN w:val="0"/>
            <w:spacing w:after="60"/>
            <w:ind w:left="619" w:firstLine="11"/>
            <w:textAlignment w:val="baseline"/>
          </w:pPr>
        </w:pPrChange>
      </w:pPr>
      <w:ins w:id="1226" w:author="Ramasubramani, Hariharan" w:date="2015-08-18T11:14:00Z">
        <w:r>
          <w:rPr>
            <w:rFonts w:cstheme="minorHAnsi"/>
          </w:rPr>
          <w:t>User sha</w:t>
        </w:r>
        <w:r w:rsidR="00E63B8D">
          <w:rPr>
            <w:rFonts w:cstheme="minorHAnsi"/>
          </w:rPr>
          <w:t xml:space="preserve">ll see the Package Name, RIC </w:t>
        </w:r>
        <w:r>
          <w:rPr>
            <w:rFonts w:cstheme="minorHAnsi"/>
          </w:rPr>
          <w:t>when the comments screen invoked from Package Screen.</w:t>
        </w:r>
      </w:ins>
      <w:ins w:id="1227" w:author="Ramasubramani, Hariharan" w:date="2015-08-18T11:16:00Z">
        <w:r w:rsidR="00027416">
          <w:rPr>
            <w:rFonts w:cstheme="minorHAnsi"/>
          </w:rPr>
          <w:t xml:space="preserve"> </w:t>
        </w:r>
      </w:ins>
    </w:p>
    <w:p w14:paraId="1BB70BCE" w14:textId="123DF44D" w:rsidR="001F74D2" w:rsidRDefault="00437918">
      <w:pPr>
        <w:pStyle w:val="ListParagraph"/>
        <w:numPr>
          <w:ilvl w:val="2"/>
          <w:numId w:val="10"/>
        </w:numPr>
        <w:overflowPunct w:val="0"/>
        <w:autoSpaceDE w:val="0"/>
        <w:autoSpaceDN w:val="0"/>
        <w:spacing w:after="60"/>
        <w:ind w:firstLine="36"/>
        <w:textAlignment w:val="baseline"/>
        <w:rPr>
          <w:ins w:id="1228" w:author="Ramasubramani, Hariharan" w:date="2015-07-20T13:21:00Z"/>
          <w:rFonts w:cstheme="minorHAnsi"/>
        </w:rPr>
        <w:pPrChange w:id="1229" w:author="Ramasubramani, Hariharan" w:date="2015-07-20T13:21:00Z">
          <w:pPr>
            <w:pStyle w:val="ListParagraph"/>
            <w:numPr>
              <w:ilvl w:val="1"/>
              <w:numId w:val="10"/>
            </w:numPr>
            <w:tabs>
              <w:tab w:val="num" w:pos="1170"/>
            </w:tabs>
            <w:overflowPunct w:val="0"/>
            <w:autoSpaceDE w:val="0"/>
            <w:autoSpaceDN w:val="0"/>
            <w:spacing w:after="60"/>
            <w:ind w:left="619" w:firstLine="11"/>
            <w:textAlignment w:val="baseline"/>
          </w:pPr>
        </w:pPrChange>
      </w:pPr>
      <w:ins w:id="1230" w:author="Ramasubramani, Hariharan" w:date="2015-07-20T13:18:00Z">
        <w:r>
          <w:rPr>
            <w:rFonts w:cstheme="minorHAnsi"/>
          </w:rPr>
          <w:t xml:space="preserve">Previous Comments </w:t>
        </w:r>
      </w:ins>
      <w:ins w:id="1231" w:author="Ramasubramani, Hariharan" w:date="2015-07-21T12:53:00Z">
        <w:r w:rsidR="00121A71">
          <w:rPr>
            <w:rFonts w:cstheme="minorHAnsi"/>
          </w:rPr>
          <w:t>shall</w:t>
        </w:r>
      </w:ins>
      <w:ins w:id="1232" w:author="Ramasubramani, Hariharan" w:date="2015-07-20T13:18:00Z">
        <w:r>
          <w:rPr>
            <w:rFonts w:cstheme="minorHAnsi"/>
          </w:rPr>
          <w:t xml:space="preserve"> be displayed in descending order based on Created Date.</w:t>
        </w:r>
      </w:ins>
    </w:p>
    <w:p w14:paraId="13822CE1" w14:textId="77777777" w:rsidR="001F74D2" w:rsidRDefault="00437918">
      <w:pPr>
        <w:pStyle w:val="ListParagraph"/>
        <w:numPr>
          <w:ilvl w:val="2"/>
          <w:numId w:val="10"/>
        </w:numPr>
        <w:overflowPunct w:val="0"/>
        <w:autoSpaceDE w:val="0"/>
        <w:autoSpaceDN w:val="0"/>
        <w:spacing w:after="60"/>
        <w:ind w:firstLine="36"/>
        <w:textAlignment w:val="baseline"/>
        <w:rPr>
          <w:ins w:id="1233" w:author="Ramasubramani, Hariharan" w:date="2015-07-20T13:21:00Z"/>
          <w:rFonts w:cstheme="minorHAnsi"/>
        </w:rPr>
        <w:pPrChange w:id="1234" w:author="Ramasubramani, Hariharan" w:date="2015-07-20T13:21:00Z">
          <w:pPr>
            <w:pStyle w:val="ListParagraph"/>
            <w:numPr>
              <w:ilvl w:val="1"/>
              <w:numId w:val="10"/>
            </w:numPr>
            <w:tabs>
              <w:tab w:val="num" w:pos="1170"/>
            </w:tabs>
            <w:overflowPunct w:val="0"/>
            <w:autoSpaceDE w:val="0"/>
            <w:autoSpaceDN w:val="0"/>
            <w:spacing w:after="60"/>
            <w:ind w:left="619" w:firstLine="11"/>
            <w:textAlignment w:val="baseline"/>
          </w:pPr>
        </w:pPrChange>
      </w:pPr>
      <w:ins w:id="1235" w:author="Ramasubramani, Hariharan" w:date="2015-07-20T13:18:00Z">
        <w:r>
          <w:rPr>
            <w:rFonts w:cstheme="minorHAnsi"/>
          </w:rPr>
          <w:t>User shall enter new comments under Add Comment Section.</w:t>
        </w:r>
      </w:ins>
    </w:p>
    <w:p w14:paraId="04A33956" w14:textId="28EADD21" w:rsidR="001F74D2" w:rsidRDefault="00437918">
      <w:pPr>
        <w:pStyle w:val="ListParagraph"/>
        <w:numPr>
          <w:ilvl w:val="2"/>
          <w:numId w:val="10"/>
        </w:numPr>
        <w:overflowPunct w:val="0"/>
        <w:autoSpaceDE w:val="0"/>
        <w:autoSpaceDN w:val="0"/>
        <w:spacing w:after="60"/>
        <w:ind w:firstLine="36"/>
        <w:textAlignment w:val="baseline"/>
        <w:rPr>
          <w:ins w:id="1236" w:author="Ramasubramani, Hariharan" w:date="2015-07-20T13:22:00Z"/>
          <w:rFonts w:cstheme="minorHAnsi"/>
        </w:rPr>
        <w:pPrChange w:id="1237" w:author="Ramasubramani, Hariharan" w:date="2015-07-20T13:21:00Z">
          <w:pPr>
            <w:pStyle w:val="ListParagraph"/>
            <w:numPr>
              <w:ilvl w:val="1"/>
              <w:numId w:val="10"/>
            </w:numPr>
            <w:tabs>
              <w:tab w:val="num" w:pos="1170"/>
            </w:tabs>
            <w:overflowPunct w:val="0"/>
            <w:autoSpaceDE w:val="0"/>
            <w:autoSpaceDN w:val="0"/>
            <w:spacing w:after="60"/>
            <w:ind w:left="619" w:firstLine="11"/>
            <w:textAlignment w:val="baseline"/>
          </w:pPr>
        </w:pPrChange>
      </w:pPr>
      <w:ins w:id="1238" w:author="Ramasubramani, Hariharan" w:date="2015-07-20T13:18:00Z">
        <w:r>
          <w:rPr>
            <w:rFonts w:cstheme="minorHAnsi"/>
          </w:rPr>
          <w:t xml:space="preserve">Clicking Save </w:t>
        </w:r>
      </w:ins>
      <w:ins w:id="1239" w:author="Ramasubramani, Hariharan" w:date="2015-07-21T12:53:00Z">
        <w:r w:rsidR="00121A71">
          <w:rPr>
            <w:rFonts w:cstheme="minorHAnsi"/>
          </w:rPr>
          <w:t>shall</w:t>
        </w:r>
      </w:ins>
      <w:ins w:id="1240" w:author="Ramasubramani, Hariharan" w:date="2015-07-20T13:18:00Z">
        <w:r>
          <w:rPr>
            <w:rFonts w:cstheme="minorHAnsi"/>
          </w:rPr>
          <w:t xml:space="preserve"> save the comments and refresh that comment in comments section table.</w:t>
        </w:r>
      </w:ins>
    </w:p>
    <w:p w14:paraId="3E1D3583" w14:textId="7CE89F99" w:rsidR="00832ECB" w:rsidRDefault="00832ECB">
      <w:pPr>
        <w:pStyle w:val="ListParagraph"/>
        <w:numPr>
          <w:ilvl w:val="2"/>
          <w:numId w:val="10"/>
        </w:numPr>
        <w:overflowPunct w:val="0"/>
        <w:autoSpaceDE w:val="0"/>
        <w:autoSpaceDN w:val="0"/>
        <w:spacing w:after="60"/>
        <w:ind w:firstLine="36"/>
        <w:textAlignment w:val="baseline"/>
        <w:rPr>
          <w:ins w:id="1241" w:author="Ramasubramani, Hariharan" w:date="2015-07-20T13:21:00Z"/>
          <w:rFonts w:cstheme="minorHAnsi"/>
        </w:rPr>
        <w:pPrChange w:id="1242" w:author="Ramasubramani, Hariharan" w:date="2015-07-20T13:21:00Z">
          <w:pPr>
            <w:pStyle w:val="ListParagraph"/>
            <w:numPr>
              <w:ilvl w:val="1"/>
              <w:numId w:val="10"/>
            </w:numPr>
            <w:tabs>
              <w:tab w:val="num" w:pos="1170"/>
            </w:tabs>
            <w:overflowPunct w:val="0"/>
            <w:autoSpaceDE w:val="0"/>
            <w:autoSpaceDN w:val="0"/>
            <w:spacing w:after="60"/>
            <w:ind w:left="619" w:firstLine="11"/>
            <w:textAlignment w:val="baseline"/>
          </w:pPr>
        </w:pPrChange>
      </w:pPr>
      <w:ins w:id="1243" w:author="Ramasubramani, Hariharan" w:date="2015-07-20T13:22:00Z">
        <w:r>
          <w:rPr>
            <w:rFonts w:cstheme="minorHAnsi"/>
          </w:rPr>
          <w:t xml:space="preserve">Clicking Cancel </w:t>
        </w:r>
      </w:ins>
      <w:ins w:id="1244" w:author="Ramasubramani, Hariharan" w:date="2015-07-21T12:53:00Z">
        <w:r w:rsidR="00121A71">
          <w:rPr>
            <w:rFonts w:cstheme="minorHAnsi"/>
          </w:rPr>
          <w:t>shall</w:t>
        </w:r>
      </w:ins>
      <w:ins w:id="1245" w:author="Ramasubramani, Hariharan" w:date="2015-07-20T13:22:00Z">
        <w:r>
          <w:rPr>
            <w:rFonts w:cstheme="minorHAnsi"/>
          </w:rPr>
          <w:t xml:space="preserve"> invoke </w:t>
        </w:r>
      </w:ins>
      <w:ins w:id="1246" w:author="Ramasubramani, Hariharan" w:date="2015-07-20T13:23:00Z">
        <w:r>
          <w:rPr>
            <w:rFonts w:cstheme="minorHAnsi"/>
          </w:rPr>
          <w:t>Unsaved Changes functionality (Sec 1.9 Unsaved Changes)</w:t>
        </w:r>
      </w:ins>
      <w:ins w:id="1247" w:author="Ramasubramani, Hariharan" w:date="2015-07-20T13:22:00Z">
        <w:r>
          <w:rPr>
            <w:rFonts w:cstheme="minorHAnsi"/>
          </w:rPr>
          <w:br/>
        </w:r>
      </w:ins>
    </w:p>
    <w:p w14:paraId="2B0FF50E" w14:textId="451428F0" w:rsidR="00437918" w:rsidRDefault="00437918">
      <w:pPr>
        <w:pStyle w:val="ListParagraph"/>
        <w:overflowPunct w:val="0"/>
        <w:autoSpaceDE w:val="0"/>
        <w:autoSpaceDN w:val="0"/>
        <w:spacing w:after="60"/>
        <w:ind w:left="0" w:firstLine="0"/>
        <w:textAlignment w:val="baseline"/>
        <w:rPr>
          <w:ins w:id="1248" w:author="Ramasubramani, Hariharan" w:date="2015-07-20T13:18:00Z"/>
          <w:rFonts w:cstheme="minorHAnsi"/>
        </w:rPr>
        <w:pPrChange w:id="1249" w:author="Ramasubramani, Hariharan" w:date="2015-08-03T16:16:00Z">
          <w:pPr>
            <w:pStyle w:val="ListParagraph"/>
            <w:numPr>
              <w:ilvl w:val="1"/>
              <w:numId w:val="10"/>
            </w:numPr>
            <w:tabs>
              <w:tab w:val="num" w:pos="1170"/>
            </w:tabs>
            <w:overflowPunct w:val="0"/>
            <w:autoSpaceDE w:val="0"/>
            <w:autoSpaceDN w:val="0"/>
            <w:spacing w:after="60"/>
            <w:ind w:left="619" w:firstLine="11"/>
            <w:textAlignment w:val="baseline"/>
          </w:pPr>
        </w:pPrChange>
      </w:pPr>
      <w:ins w:id="1250" w:author="Ramasubramani, Hariharan" w:date="2015-07-20T13:19:00Z">
        <w:r>
          <w:rPr>
            <w:rFonts w:cstheme="minorHAnsi"/>
          </w:rPr>
          <w:br/>
        </w:r>
      </w:ins>
      <w:ins w:id="1251" w:author="Ramasubramani, Hariharan" w:date="2015-08-20T11:23:00Z">
        <w:r w:rsidR="000913EE">
          <w:rPr>
            <w:noProof/>
          </w:rPr>
          <w:drawing>
            <wp:inline distT="0" distB="0" distL="0" distR="0" wp14:anchorId="67A3F186" wp14:editId="5D8AD63E">
              <wp:extent cx="6858000" cy="4885717"/>
              <wp:effectExtent l="0" t="0" r="0" b="0"/>
              <wp:docPr id="177" name="Picture 177" descr="C:\Users\n0262988\AppData\Local\Microsoft\Windows\Temporary Internet Files\Content.Word\Comme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n0262988\AppData\Local\Microsoft\Windows\Temporary Internet Files\Content.Word\Comments.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858000" cy="4885717"/>
                      </a:xfrm>
                      <a:prstGeom prst="rect">
                        <a:avLst/>
                      </a:prstGeom>
                      <a:noFill/>
                      <a:ln>
                        <a:noFill/>
                      </a:ln>
                    </pic:spPr>
                  </pic:pic>
                </a:graphicData>
              </a:graphic>
            </wp:inline>
          </w:drawing>
        </w:r>
      </w:ins>
      <w:ins w:id="1252" w:author="Ramasubramani, Hariharan" w:date="2015-07-20T13:18:00Z">
        <w:r>
          <w:rPr>
            <w:rFonts w:cstheme="minorHAnsi"/>
          </w:rPr>
          <w:t xml:space="preserve">      </w:t>
        </w:r>
      </w:ins>
      <w:ins w:id="1253" w:author="Ramasubramani, Hariharan" w:date="2015-07-20T13:19:00Z">
        <w:r>
          <w:rPr>
            <w:rFonts w:cstheme="minorHAnsi"/>
          </w:rPr>
          <w:br/>
          <w:t xml:space="preserve">                                     </w:t>
        </w:r>
        <w:r w:rsidR="002F6D9C">
          <w:rPr>
            <w:rFonts w:cstheme="minorHAnsi"/>
          </w:rPr>
          <w:t>Fig 1.e</w:t>
        </w:r>
        <w:r w:rsidRPr="00DF2A39">
          <w:rPr>
            <w:rFonts w:cstheme="minorHAnsi"/>
          </w:rPr>
          <w:t xml:space="preserve"> View/Add Comments Screen</w:t>
        </w:r>
        <w:r>
          <w:rPr>
            <w:rFonts w:cstheme="minorHAnsi"/>
          </w:rPr>
          <w:br/>
        </w:r>
        <w:r>
          <w:rPr>
            <w:rFonts w:cstheme="minorHAnsi"/>
          </w:rPr>
          <w:br/>
        </w:r>
      </w:ins>
    </w:p>
    <w:p w14:paraId="2D899597" w14:textId="17FC12C2" w:rsidR="003D05A5" w:rsidRDefault="008F03C4">
      <w:pPr>
        <w:pStyle w:val="ListParagraph"/>
        <w:numPr>
          <w:ilvl w:val="1"/>
          <w:numId w:val="10"/>
        </w:numPr>
        <w:overflowPunct w:val="0"/>
        <w:autoSpaceDE w:val="0"/>
        <w:autoSpaceDN w:val="0"/>
        <w:spacing w:after="60"/>
        <w:ind w:firstLine="11"/>
        <w:textAlignment w:val="baseline"/>
        <w:rPr>
          <w:ins w:id="1254" w:author="Ramasubramani, Hariharan" w:date="2015-07-22T15:40:00Z"/>
          <w:rFonts w:cstheme="minorHAnsi"/>
        </w:rPr>
        <w:pPrChange w:id="1255" w:author="Ramasubramani, Hariharan" w:date="2015-07-17T17:21:00Z">
          <w:pPr>
            <w:overflowPunct w:val="0"/>
            <w:autoSpaceDE w:val="0"/>
            <w:autoSpaceDN w:val="0"/>
            <w:spacing w:after="60"/>
            <w:ind w:left="720" w:firstLine="0"/>
            <w:textAlignment w:val="baseline"/>
          </w:pPr>
        </w:pPrChange>
      </w:pPr>
      <w:ins w:id="1256" w:author="Ramasubramani, Hariharan" w:date="2015-08-18T13:03:00Z">
        <w:r>
          <w:rPr>
            <w:rFonts w:cstheme="minorHAnsi"/>
          </w:rPr>
          <w:t xml:space="preserve">Production </w:t>
        </w:r>
      </w:ins>
      <w:ins w:id="1257" w:author="Ramasubramani, Hariharan" w:date="2015-07-22T13:16:00Z">
        <w:r w:rsidR="00AC26B8">
          <w:rPr>
            <w:rFonts w:cstheme="minorHAnsi"/>
          </w:rPr>
          <w:t>Promotion Indicator</w:t>
        </w:r>
      </w:ins>
    </w:p>
    <w:p w14:paraId="37F9A28A" w14:textId="746F519C" w:rsidR="00E16F93" w:rsidRDefault="009C4AC2" w:rsidP="00E16F93">
      <w:pPr>
        <w:pStyle w:val="ListParagraph"/>
        <w:numPr>
          <w:ilvl w:val="4"/>
          <w:numId w:val="10"/>
        </w:numPr>
        <w:overflowPunct w:val="0"/>
        <w:autoSpaceDE w:val="0"/>
        <w:autoSpaceDN w:val="0"/>
        <w:spacing w:after="60"/>
        <w:textAlignment w:val="baseline"/>
        <w:rPr>
          <w:ins w:id="1258" w:author="Ramasubramani, Hariharan" w:date="2015-07-22T15:40:00Z"/>
          <w:rFonts w:cstheme="minorHAnsi"/>
        </w:rPr>
      </w:pPr>
      <w:ins w:id="1259" w:author="Ramasubramani, Hariharan" w:date="2015-08-03T17:26:00Z">
        <w:r>
          <w:rPr>
            <w:rFonts w:cstheme="minorHAnsi"/>
          </w:rPr>
          <w:t>Rest</w:t>
        </w:r>
      </w:ins>
      <w:ins w:id="1260" w:author="Ramasubramani, Hariharan" w:date="2015-08-03T13:01:00Z">
        <w:r w:rsidR="00D637D1">
          <w:rPr>
            <w:rFonts w:cstheme="minorHAnsi"/>
          </w:rPr>
          <w:t xml:space="preserve"> service</w:t>
        </w:r>
      </w:ins>
      <w:ins w:id="1261" w:author="Ramasubramani, Hariharan" w:date="2015-07-22T15:40:00Z">
        <w:r w:rsidR="00E16F93">
          <w:rPr>
            <w:rFonts w:cstheme="minorHAnsi"/>
          </w:rPr>
          <w:t xml:space="preserve"> shall </w:t>
        </w:r>
      </w:ins>
      <w:ins w:id="1262" w:author="Ramasubramani, Hariharan" w:date="2015-08-18T13:09:00Z">
        <w:r w:rsidR="00A73469">
          <w:rPr>
            <w:rFonts w:cstheme="minorHAnsi"/>
          </w:rPr>
          <w:t>not set any promotion indicator value</w:t>
        </w:r>
      </w:ins>
      <w:ins w:id="1263" w:author="Ramasubramani, Hariharan" w:date="2015-08-20T15:09:00Z">
        <w:r w:rsidR="00D81139">
          <w:rPr>
            <w:rFonts w:cstheme="minorHAnsi"/>
          </w:rPr>
          <w:t xml:space="preserve"> (</w:t>
        </w:r>
        <w:proofErr w:type="spellStart"/>
        <w:r w:rsidR="00D81139">
          <w:rPr>
            <w:rFonts w:cstheme="minorHAnsi"/>
          </w:rPr>
          <w:t>ie</w:t>
        </w:r>
        <w:proofErr w:type="spellEnd"/>
        <w:r w:rsidR="00D81139">
          <w:rPr>
            <w:rFonts w:cstheme="minorHAnsi"/>
          </w:rPr>
          <w:t xml:space="preserve"> null)</w:t>
        </w:r>
      </w:ins>
      <w:ins w:id="1264" w:author="Ramasubramani, Hariharan" w:date="2015-08-18T13:09:00Z">
        <w:r w:rsidR="00A73469">
          <w:rPr>
            <w:rFonts w:cstheme="minorHAnsi"/>
          </w:rPr>
          <w:t xml:space="preserve"> to </w:t>
        </w:r>
      </w:ins>
      <w:ins w:id="1265" w:author="Ramasubramani, Hariharan" w:date="2015-07-22T15:41:00Z">
        <w:r w:rsidR="00E16F93">
          <w:rPr>
            <w:rFonts w:cstheme="minorHAnsi"/>
          </w:rPr>
          <w:t>database</w:t>
        </w:r>
      </w:ins>
      <w:ins w:id="1266" w:author="Ramasubramani, Hariharan" w:date="2015-08-18T13:10:00Z">
        <w:r w:rsidR="00A73469">
          <w:rPr>
            <w:rFonts w:cstheme="minorHAnsi"/>
          </w:rPr>
          <w:t xml:space="preserve"> </w:t>
        </w:r>
      </w:ins>
      <w:ins w:id="1267" w:author="Ramasubramani, Hariharan" w:date="2015-07-22T15:40:00Z">
        <w:r w:rsidR="00493471">
          <w:rPr>
            <w:rFonts w:cstheme="minorHAnsi"/>
          </w:rPr>
          <w:t>when user create</w:t>
        </w:r>
        <w:r w:rsidR="00E16F93">
          <w:rPr>
            <w:rFonts w:cstheme="minorHAnsi"/>
          </w:rPr>
          <w:t xml:space="preserve"> Form, Record, Package Version and Forms Module</w:t>
        </w:r>
      </w:ins>
      <w:ins w:id="1268" w:author="Ramasubramani, Hariharan" w:date="2015-08-20T15:19:00Z">
        <w:r w:rsidR="00D81139">
          <w:rPr>
            <w:rFonts w:cstheme="minorHAnsi"/>
          </w:rPr>
          <w:t xml:space="preserve"> Entry</w:t>
        </w:r>
      </w:ins>
      <w:ins w:id="1269" w:author="Ramasubramani, Hariharan" w:date="2015-07-22T15:40:00Z">
        <w:r w:rsidR="00E16F93">
          <w:rPr>
            <w:rFonts w:cstheme="minorHAnsi"/>
          </w:rPr>
          <w:t>.</w:t>
        </w:r>
      </w:ins>
    </w:p>
    <w:p w14:paraId="7EDD5229" w14:textId="79953B6F" w:rsidR="00E16F93" w:rsidRDefault="009C4AC2" w:rsidP="00E16F93">
      <w:pPr>
        <w:pStyle w:val="ListParagraph"/>
        <w:numPr>
          <w:ilvl w:val="4"/>
          <w:numId w:val="128"/>
        </w:numPr>
        <w:overflowPunct w:val="0"/>
        <w:autoSpaceDE w:val="0"/>
        <w:autoSpaceDN w:val="0"/>
        <w:spacing w:after="60"/>
        <w:textAlignment w:val="baseline"/>
        <w:rPr>
          <w:ins w:id="1270" w:author="Ramasubramani, Hariharan" w:date="2015-07-22T15:40:00Z"/>
          <w:rFonts w:cstheme="minorHAnsi"/>
        </w:rPr>
      </w:pPr>
      <w:ins w:id="1271" w:author="Ramasubramani, Hariharan" w:date="2015-08-03T17:26:00Z">
        <w:r>
          <w:rPr>
            <w:rFonts w:cstheme="minorHAnsi"/>
          </w:rPr>
          <w:t>Rest</w:t>
        </w:r>
      </w:ins>
      <w:ins w:id="1272" w:author="Ramasubramani, Hariharan" w:date="2015-08-03T13:02:00Z">
        <w:r w:rsidR="00D637D1">
          <w:rPr>
            <w:rFonts w:cstheme="minorHAnsi"/>
          </w:rPr>
          <w:t xml:space="preserve"> service </w:t>
        </w:r>
      </w:ins>
      <w:ins w:id="1273" w:author="Ramasubramani, Hariharan" w:date="2015-07-22T15:40:00Z">
        <w:r w:rsidR="00E16F93">
          <w:rPr>
            <w:rFonts w:cstheme="minorHAnsi"/>
          </w:rPr>
          <w:t xml:space="preserve">shall set Promotion Indicator to </w:t>
        </w:r>
      </w:ins>
      <w:ins w:id="1274" w:author="Ramasubramani, Hariharan" w:date="2015-08-18T13:05:00Z">
        <w:r w:rsidR="008F03C4">
          <w:rPr>
            <w:rFonts w:cstheme="minorHAnsi"/>
          </w:rPr>
          <w:t>1</w:t>
        </w:r>
      </w:ins>
      <w:ins w:id="1275" w:author="Ramasubramani, Hariharan" w:date="2015-07-22T15:40:00Z">
        <w:r w:rsidR="00E16F93">
          <w:rPr>
            <w:rFonts w:cstheme="minorHAnsi"/>
          </w:rPr>
          <w:t xml:space="preserve"> when the user check </w:t>
        </w:r>
      </w:ins>
      <w:ins w:id="1276" w:author="Ramasubramani, Hariharan" w:date="2015-07-22T15:42:00Z">
        <w:r w:rsidR="002C3873">
          <w:rPr>
            <w:rFonts w:cstheme="minorHAnsi"/>
          </w:rPr>
          <w:t>‘</w:t>
        </w:r>
      </w:ins>
      <w:ins w:id="1277" w:author="Ramasubramani, Hariharan" w:date="2015-07-22T15:40:00Z">
        <w:r w:rsidR="00E16F93">
          <w:rPr>
            <w:rFonts w:cstheme="minorHAnsi"/>
          </w:rPr>
          <w:t xml:space="preserve">Mark </w:t>
        </w:r>
      </w:ins>
      <w:ins w:id="1278" w:author="Ramasubramani, Hariharan" w:date="2015-08-03T10:08:00Z">
        <w:r w:rsidR="00AD1255">
          <w:rPr>
            <w:rFonts w:cstheme="minorHAnsi"/>
          </w:rPr>
          <w:t>for</w:t>
        </w:r>
      </w:ins>
      <w:ins w:id="1279" w:author="Ramasubramani, Hariharan" w:date="2015-07-22T15:40:00Z">
        <w:r w:rsidR="00E16F93">
          <w:rPr>
            <w:rFonts w:cstheme="minorHAnsi"/>
          </w:rPr>
          <w:t xml:space="preserve"> Promotion</w:t>
        </w:r>
      </w:ins>
      <w:ins w:id="1280" w:author="Ramasubramani, Hariharan" w:date="2015-07-22T15:42:00Z">
        <w:r w:rsidR="002C3873">
          <w:rPr>
            <w:rFonts w:cstheme="minorHAnsi"/>
          </w:rPr>
          <w:t>’</w:t>
        </w:r>
      </w:ins>
      <w:ins w:id="1281" w:author="Ramasubramani, Hariharan" w:date="2015-07-22T15:40:00Z">
        <w:r w:rsidR="00E16F93">
          <w:rPr>
            <w:rFonts w:cstheme="minorHAnsi"/>
          </w:rPr>
          <w:t xml:space="preserve"> check box from Create/Modify Form, Create/Modify Record, Modify Package, Create/Modify Forms Module </w:t>
        </w:r>
      </w:ins>
      <w:ins w:id="1282" w:author="Ramasubramani, Hariharan" w:date="2015-08-20T15:20:00Z">
        <w:r w:rsidR="009E145A">
          <w:rPr>
            <w:rFonts w:cstheme="minorHAnsi"/>
          </w:rPr>
          <w:t xml:space="preserve">Entry </w:t>
        </w:r>
      </w:ins>
      <w:ins w:id="1283" w:author="Ramasubramani, Hariharan" w:date="2015-07-22T15:40:00Z">
        <w:r w:rsidR="00E16F93">
          <w:rPr>
            <w:rFonts w:cstheme="minorHAnsi"/>
          </w:rPr>
          <w:t xml:space="preserve">User </w:t>
        </w:r>
      </w:ins>
      <w:ins w:id="1284" w:author="Ramasubramani, Hariharan" w:date="2015-08-03T10:08:00Z">
        <w:r w:rsidR="00AD1255">
          <w:rPr>
            <w:rFonts w:cstheme="minorHAnsi"/>
          </w:rPr>
          <w:t>Interface</w:t>
        </w:r>
      </w:ins>
      <w:ins w:id="1285" w:author="Ramasubramani, Hariharan" w:date="2015-07-22T15:40:00Z">
        <w:r w:rsidR="00E16F93">
          <w:rPr>
            <w:rFonts w:cstheme="minorHAnsi"/>
          </w:rPr>
          <w:t>.</w:t>
        </w:r>
      </w:ins>
    </w:p>
    <w:p w14:paraId="5485F66B" w14:textId="5B55106C" w:rsidR="009C4AC2" w:rsidRDefault="00E16F93">
      <w:pPr>
        <w:pStyle w:val="ListParagraph"/>
        <w:numPr>
          <w:ilvl w:val="4"/>
          <w:numId w:val="130"/>
        </w:numPr>
        <w:overflowPunct w:val="0"/>
        <w:autoSpaceDE w:val="0"/>
        <w:autoSpaceDN w:val="0"/>
        <w:spacing w:after="60"/>
        <w:textAlignment w:val="baseline"/>
        <w:rPr>
          <w:ins w:id="1286" w:author="Ramasubramani, Hariharan" w:date="2015-08-03T17:26:00Z"/>
          <w:rFonts w:cstheme="minorHAnsi"/>
        </w:rPr>
      </w:pPr>
      <w:proofErr w:type="spellStart"/>
      <w:ins w:id="1287" w:author="Ramasubramani, Hariharan" w:date="2015-07-22T15:40:00Z">
        <w:r w:rsidRPr="00CB367C">
          <w:rPr>
            <w:rFonts w:cstheme="minorHAnsi"/>
          </w:rPr>
          <w:t>Informatica</w:t>
        </w:r>
        <w:proofErr w:type="spellEnd"/>
        <w:r w:rsidRPr="00CB367C">
          <w:rPr>
            <w:rFonts w:cstheme="minorHAnsi"/>
          </w:rPr>
          <w:t xml:space="preserve"> Job</w:t>
        </w:r>
      </w:ins>
      <w:ins w:id="1288" w:author="Ramasubramani, Hariharan" w:date="2015-08-03T13:02:00Z">
        <w:r w:rsidR="00562069">
          <w:rPr>
            <w:rFonts w:cstheme="minorHAnsi"/>
          </w:rPr>
          <w:t xml:space="preserve"> </w:t>
        </w:r>
      </w:ins>
      <w:ins w:id="1289" w:author="Ramasubramani, Hariharan" w:date="2015-07-22T15:40:00Z">
        <w:r w:rsidRPr="00CB367C">
          <w:rPr>
            <w:rFonts w:cstheme="minorHAnsi"/>
          </w:rPr>
          <w:t xml:space="preserve">shall set Promotion Indicator to </w:t>
        </w:r>
      </w:ins>
      <w:ins w:id="1290" w:author="Ramasubramani, Hariharan" w:date="2015-08-18T13:05:00Z">
        <w:r w:rsidR="008F03C4">
          <w:rPr>
            <w:rFonts w:cstheme="minorHAnsi"/>
          </w:rPr>
          <w:t>0</w:t>
        </w:r>
      </w:ins>
      <w:ins w:id="1291" w:author="Ramasubramani, Hariharan" w:date="2015-07-22T15:40:00Z">
        <w:r w:rsidRPr="00CB367C">
          <w:rPr>
            <w:rFonts w:cstheme="minorHAnsi"/>
          </w:rPr>
          <w:t xml:space="preserve"> when Release Group successfully promoted to Production system.</w:t>
        </w:r>
      </w:ins>
      <w:ins w:id="1292" w:author="Ramasubramani, Hariharan" w:date="2015-08-03T17:23:00Z">
        <w:r w:rsidR="009C4AC2">
          <w:rPr>
            <w:rFonts w:cstheme="minorHAnsi"/>
          </w:rPr>
          <w:br/>
        </w:r>
      </w:ins>
    </w:p>
    <w:p w14:paraId="3FDC7918" w14:textId="5029952B" w:rsidR="009C4AC2" w:rsidRDefault="009C4AC2" w:rsidP="009C4AC2">
      <w:pPr>
        <w:pStyle w:val="ListParagraph"/>
        <w:overflowPunct w:val="0"/>
        <w:autoSpaceDE w:val="0"/>
        <w:autoSpaceDN w:val="0"/>
        <w:spacing w:after="60"/>
        <w:ind w:left="360" w:firstLine="0"/>
        <w:textAlignment w:val="baseline"/>
        <w:rPr>
          <w:ins w:id="1293" w:author="Ramasubramani, Hariharan" w:date="2015-08-03T17:27:00Z"/>
          <w:rFonts w:cstheme="minorHAnsi"/>
        </w:rPr>
      </w:pPr>
      <w:ins w:id="1294" w:author="Ramasubramani, Hariharan" w:date="2015-08-03T17:25:00Z">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ins>
      <w:ins w:id="1295" w:author="Ramasubramani, Hariharan" w:date="2015-07-22T15:40:00Z">
        <w:r w:rsidR="00E16F93" w:rsidRPr="00CB367C">
          <w:rPr>
            <w:rFonts w:cstheme="minorHAnsi"/>
          </w:rPr>
          <w:br/>
        </w:r>
      </w:ins>
    </w:p>
    <w:p w14:paraId="3C2CDFFF" w14:textId="77777777" w:rsidR="009C4AC2" w:rsidRDefault="009C4AC2">
      <w:pPr>
        <w:rPr>
          <w:ins w:id="1296" w:author="Ramasubramani, Hariharan" w:date="2015-08-03T17:27:00Z"/>
          <w:rFonts w:cstheme="minorHAnsi"/>
        </w:rPr>
      </w:pPr>
      <w:ins w:id="1297" w:author="Ramasubramani, Hariharan" w:date="2015-08-03T17:27:00Z">
        <w:r>
          <w:rPr>
            <w:rFonts w:cstheme="minorHAnsi"/>
          </w:rPr>
          <w:br w:type="page"/>
        </w:r>
      </w:ins>
    </w:p>
    <w:p w14:paraId="6A4B47D1" w14:textId="02A52FF6" w:rsidR="00A60695" w:rsidDel="00604092" w:rsidRDefault="00A60695" w:rsidP="009C3129">
      <w:pPr>
        <w:pStyle w:val="ListParagraph"/>
        <w:spacing w:after="60"/>
        <w:ind w:left="619" w:firstLine="0"/>
        <w:rPr>
          <w:del w:id="1298" w:author="Ramasubramani, Hariharan" w:date="2015-07-20T12:54:00Z"/>
          <w:rFonts w:cstheme="minorHAnsi"/>
          <w:color w:val="000000" w:themeColor="text1"/>
        </w:rPr>
      </w:pPr>
      <w:bookmarkStart w:id="1299" w:name="_Toc426384537"/>
      <w:bookmarkStart w:id="1300" w:name="_Toc426385941"/>
      <w:bookmarkStart w:id="1301" w:name="_Toc426388748"/>
      <w:bookmarkStart w:id="1302" w:name="_Toc426390152"/>
      <w:bookmarkStart w:id="1303" w:name="_Toc426391556"/>
      <w:bookmarkStart w:id="1304" w:name="_Toc426392959"/>
      <w:bookmarkStart w:id="1305" w:name="_Toc427824544"/>
      <w:bookmarkStart w:id="1306" w:name="_Toc427852357"/>
      <w:bookmarkStart w:id="1307" w:name="_Toc427854597"/>
      <w:bookmarkStart w:id="1308" w:name="_Toc427856798"/>
      <w:bookmarkEnd w:id="1299"/>
      <w:bookmarkEnd w:id="1300"/>
      <w:bookmarkEnd w:id="1301"/>
      <w:bookmarkEnd w:id="1302"/>
      <w:bookmarkEnd w:id="1303"/>
      <w:bookmarkEnd w:id="1304"/>
      <w:bookmarkEnd w:id="1305"/>
      <w:bookmarkEnd w:id="1306"/>
      <w:bookmarkEnd w:id="1307"/>
      <w:bookmarkEnd w:id="1308"/>
    </w:p>
    <w:p w14:paraId="650F169B" w14:textId="6E021D84" w:rsidR="00A60695" w:rsidRPr="001552B2" w:rsidDel="008D22BA" w:rsidRDefault="001827C9" w:rsidP="001827C9">
      <w:pPr>
        <w:pStyle w:val="BlockComment"/>
        <w:rPr>
          <w:del w:id="1309" w:author="Ramasubramani, Hariharan" w:date="2015-07-17T12:44:00Z"/>
        </w:rPr>
      </w:pPr>
      <w:del w:id="1310" w:author="Ramasubramani, Hariharan" w:date="2015-07-20T12:54:00Z">
        <w:r w:rsidDel="00604092">
          <w:delText>The following screens depict top level navigation of the FRMS administrative interface. Users will log in from the Liberty Life Portal, and the Active Directory Federation Services will provide the SAML token for authentication purposes only.</w:delText>
        </w:r>
      </w:del>
      <w:del w:id="1311" w:author="Ramasubramani, Hariharan" w:date="2015-07-17T12:44:00Z">
        <w:r w:rsidDel="008D22BA">
          <w:delText xml:space="preserve"> </w:delText>
        </w:r>
      </w:del>
      <w:del w:id="1312" w:author="Ramasubramani, Hariharan" w:date="2015-07-13T11:41:00Z">
        <w:r w:rsidRPr="001552B2" w:rsidDel="00BD2761">
          <w:delText>All user priviliges will be maintained inside of FRMS itself.</w:delText>
        </w:r>
      </w:del>
      <w:bookmarkStart w:id="1313" w:name="_Toc426384538"/>
      <w:bookmarkStart w:id="1314" w:name="_Toc426385942"/>
      <w:bookmarkStart w:id="1315" w:name="_Toc426387345"/>
      <w:bookmarkStart w:id="1316" w:name="_Toc426388749"/>
      <w:bookmarkStart w:id="1317" w:name="_Toc426390153"/>
      <w:bookmarkStart w:id="1318" w:name="_Toc426391557"/>
      <w:bookmarkStart w:id="1319" w:name="_Toc426392960"/>
      <w:bookmarkStart w:id="1320" w:name="_Toc427824545"/>
      <w:bookmarkStart w:id="1321" w:name="_Toc427852358"/>
      <w:bookmarkStart w:id="1322" w:name="_Toc427854598"/>
      <w:bookmarkStart w:id="1323" w:name="_Toc427856799"/>
      <w:bookmarkEnd w:id="1313"/>
      <w:bookmarkEnd w:id="1314"/>
      <w:bookmarkEnd w:id="1315"/>
      <w:bookmarkEnd w:id="1316"/>
      <w:bookmarkEnd w:id="1317"/>
      <w:bookmarkEnd w:id="1318"/>
      <w:bookmarkEnd w:id="1319"/>
      <w:bookmarkEnd w:id="1320"/>
      <w:bookmarkEnd w:id="1321"/>
      <w:bookmarkEnd w:id="1322"/>
      <w:bookmarkEnd w:id="1323"/>
    </w:p>
    <w:p w14:paraId="28BCE560" w14:textId="146EA54D" w:rsidR="001827C9" w:rsidRPr="001827C9" w:rsidDel="00604092" w:rsidRDefault="001827C9" w:rsidP="001827C9">
      <w:pPr>
        <w:pStyle w:val="BlockComment"/>
        <w:rPr>
          <w:del w:id="1324" w:author="Ramasubramani, Hariharan" w:date="2015-07-20T12:54:00Z"/>
        </w:rPr>
      </w:pPr>
      <w:del w:id="1325" w:author="Ramasubramani, Hariharan" w:date="2015-07-20T12:54:00Z">
        <w:r w:rsidDel="00604092">
          <w:delText>The FRMS will appear like all other R2 applications in the Liberty Life Portal.</w:delText>
        </w:r>
        <w:bookmarkStart w:id="1326" w:name="_Toc426384539"/>
        <w:bookmarkStart w:id="1327" w:name="_Toc426385943"/>
        <w:bookmarkStart w:id="1328" w:name="_Toc426387346"/>
        <w:bookmarkStart w:id="1329" w:name="_Toc426388750"/>
        <w:bookmarkStart w:id="1330" w:name="_Toc426390154"/>
        <w:bookmarkStart w:id="1331" w:name="_Toc426391558"/>
        <w:bookmarkStart w:id="1332" w:name="_Toc426392961"/>
        <w:bookmarkStart w:id="1333" w:name="_Toc427824546"/>
        <w:bookmarkStart w:id="1334" w:name="_Toc427852359"/>
        <w:bookmarkStart w:id="1335" w:name="_Toc427854599"/>
        <w:bookmarkStart w:id="1336" w:name="_Toc427856800"/>
        <w:bookmarkEnd w:id="1326"/>
        <w:bookmarkEnd w:id="1327"/>
        <w:bookmarkEnd w:id="1328"/>
        <w:bookmarkEnd w:id="1329"/>
        <w:bookmarkEnd w:id="1330"/>
        <w:bookmarkEnd w:id="1331"/>
        <w:bookmarkEnd w:id="1332"/>
        <w:bookmarkEnd w:id="1333"/>
        <w:bookmarkEnd w:id="1334"/>
        <w:bookmarkEnd w:id="1335"/>
        <w:bookmarkEnd w:id="1336"/>
      </w:del>
    </w:p>
    <w:p w14:paraId="0EE337EA" w14:textId="7008EF03" w:rsidR="00A60695" w:rsidDel="00604092" w:rsidRDefault="008A27A4" w:rsidP="009C3129">
      <w:pPr>
        <w:pStyle w:val="ListParagraph"/>
        <w:spacing w:after="60"/>
        <w:ind w:left="0" w:firstLine="0"/>
        <w:jc w:val="center"/>
        <w:rPr>
          <w:del w:id="1337" w:author="Ramasubramani, Hariharan" w:date="2015-07-20T12:54:00Z"/>
          <w:rFonts w:cstheme="minorHAnsi"/>
          <w:color w:val="000000" w:themeColor="text1"/>
        </w:rPr>
      </w:pPr>
      <w:ins w:id="1338" w:author="Hariharan Ramasubramani" w:date="2015-04-08T15:22:00Z">
        <w:del w:id="1339" w:author="Ramasubramani, Hariharan" w:date="2015-07-13T11:43:00Z">
          <w:r w:rsidDel="00BD2761">
            <w:rPr>
              <w:noProof/>
            </w:rPr>
            <w:drawing>
              <wp:inline distT="0" distB="0" distL="0" distR="0" wp14:anchorId="2E346E2A" wp14:editId="4DF4FB4C">
                <wp:extent cx="5943600" cy="2619375"/>
                <wp:effectExtent l="0" t="0" r="0" b="952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943600" cy="2619375"/>
                        </a:xfrm>
                        <a:prstGeom prst="rect">
                          <a:avLst/>
                        </a:prstGeom>
                      </pic:spPr>
                    </pic:pic>
                  </a:graphicData>
                </a:graphic>
              </wp:inline>
            </w:drawing>
          </w:r>
        </w:del>
      </w:ins>
      <w:del w:id="1340" w:author="Ramasubramani, Hariharan" w:date="2015-07-20T12:54:00Z">
        <w:r w:rsidR="00FF02AD" w:rsidDel="00604092">
          <w:rPr>
            <w:rFonts w:ascii="New York" w:eastAsia="Times New Roman" w:hAnsi="New York" w:cs="Times New Roman"/>
            <w:noProof/>
            <w:sz w:val="16"/>
            <w:szCs w:val="16"/>
          </w:rPr>
          <w:drawing>
            <wp:inline distT="0" distB="0" distL="0" distR="0" wp14:anchorId="21085ACD" wp14:editId="40F5F351">
              <wp:extent cx="6858000" cy="5089525"/>
              <wp:effectExtent l="19050" t="19050" r="19050" b="1587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s.png"/>
                      <pic:cNvPicPr/>
                    </pic:nvPicPr>
                    <pic:blipFill>
                      <a:blip r:embed="rId27">
                        <a:extLst>
                          <a:ext uri="{28A0092B-C50C-407E-A947-70E740481C1C}">
                            <a14:useLocalDpi xmlns:a14="http://schemas.microsoft.com/office/drawing/2010/main" val="0"/>
                          </a:ext>
                        </a:extLst>
                      </a:blip>
                      <a:stretch>
                        <a:fillRect/>
                      </a:stretch>
                    </pic:blipFill>
                    <pic:spPr>
                      <a:xfrm>
                        <a:off x="0" y="0"/>
                        <a:ext cx="6858000" cy="5089525"/>
                      </a:xfrm>
                      <a:prstGeom prst="rect">
                        <a:avLst/>
                      </a:prstGeom>
                      <a:ln>
                        <a:solidFill>
                          <a:schemeClr val="accent1"/>
                        </a:solidFill>
                      </a:ln>
                    </pic:spPr>
                  </pic:pic>
                </a:graphicData>
              </a:graphic>
            </wp:inline>
          </w:drawing>
        </w:r>
        <w:bookmarkStart w:id="1341" w:name="_Toc426384540"/>
        <w:bookmarkStart w:id="1342" w:name="_Toc426385944"/>
        <w:bookmarkStart w:id="1343" w:name="_Toc426387347"/>
        <w:bookmarkStart w:id="1344" w:name="_Toc426388751"/>
        <w:bookmarkStart w:id="1345" w:name="_Toc426390155"/>
        <w:bookmarkStart w:id="1346" w:name="_Toc426391559"/>
        <w:bookmarkStart w:id="1347" w:name="_Toc426392962"/>
        <w:bookmarkStart w:id="1348" w:name="_Toc427824547"/>
        <w:bookmarkStart w:id="1349" w:name="_Toc427852360"/>
        <w:bookmarkStart w:id="1350" w:name="_Toc427854600"/>
        <w:bookmarkStart w:id="1351" w:name="_Toc427856801"/>
        <w:bookmarkEnd w:id="1341"/>
        <w:bookmarkEnd w:id="1342"/>
        <w:bookmarkEnd w:id="1343"/>
        <w:bookmarkEnd w:id="1344"/>
        <w:bookmarkEnd w:id="1345"/>
        <w:bookmarkEnd w:id="1346"/>
        <w:bookmarkEnd w:id="1347"/>
        <w:bookmarkEnd w:id="1348"/>
        <w:bookmarkEnd w:id="1349"/>
        <w:bookmarkEnd w:id="1350"/>
        <w:bookmarkEnd w:id="1351"/>
      </w:del>
    </w:p>
    <w:p w14:paraId="70EFF10F" w14:textId="0F6CE8C3" w:rsidR="00A60695" w:rsidDel="00BD2761" w:rsidRDefault="00A60695" w:rsidP="00B8193C">
      <w:pPr>
        <w:pStyle w:val="ListParagraph"/>
        <w:spacing w:after="60"/>
        <w:ind w:left="0" w:firstLine="0"/>
        <w:jc w:val="center"/>
        <w:rPr>
          <w:del w:id="1352" w:author="Ramasubramani, Hariharan" w:date="2015-07-13T11:43:00Z"/>
          <w:rFonts w:cstheme="minorHAnsi"/>
          <w:color w:val="000000" w:themeColor="text1"/>
        </w:rPr>
      </w:pPr>
      <w:del w:id="1353" w:author="Ramasubramani, Hariharan" w:date="2015-07-13T11:43:00Z">
        <w:r w:rsidDel="00BD2761">
          <w:rPr>
            <w:rFonts w:cstheme="minorHAnsi"/>
            <w:color w:val="000000" w:themeColor="text1"/>
          </w:rPr>
          <w:delText>Fig</w:delText>
        </w:r>
        <w:r w:rsidR="000705DB" w:rsidDel="00BD2761">
          <w:rPr>
            <w:rFonts w:cstheme="minorHAnsi"/>
            <w:color w:val="000000" w:themeColor="text1"/>
          </w:rPr>
          <w:delText>: 1.a</w:delText>
        </w:r>
        <w:r w:rsidDel="00BD2761">
          <w:rPr>
            <w:rFonts w:cstheme="minorHAnsi"/>
            <w:color w:val="000000" w:themeColor="text1"/>
          </w:rPr>
          <w:delText xml:space="preserve"> - Main Navigation</w:delText>
        </w:r>
        <w:r w:rsidR="009F42E6" w:rsidDel="00BD2761">
          <w:rPr>
            <w:rFonts w:cstheme="minorHAnsi"/>
            <w:color w:val="000000" w:themeColor="text1"/>
          </w:rPr>
          <w:delText xml:space="preserve"> Users Screen</w:delText>
        </w:r>
        <w:bookmarkStart w:id="1354" w:name="_Toc426384541"/>
        <w:bookmarkStart w:id="1355" w:name="_Toc426385945"/>
        <w:bookmarkStart w:id="1356" w:name="_Toc426387348"/>
        <w:bookmarkStart w:id="1357" w:name="_Toc426388752"/>
        <w:bookmarkStart w:id="1358" w:name="_Toc426390156"/>
        <w:bookmarkStart w:id="1359" w:name="_Toc426391560"/>
        <w:bookmarkStart w:id="1360" w:name="_Toc426392963"/>
        <w:bookmarkStart w:id="1361" w:name="_Toc427824548"/>
        <w:bookmarkStart w:id="1362" w:name="_Toc427852361"/>
        <w:bookmarkStart w:id="1363" w:name="_Toc427854601"/>
        <w:bookmarkStart w:id="1364" w:name="_Toc427856802"/>
        <w:bookmarkEnd w:id="1354"/>
        <w:bookmarkEnd w:id="1355"/>
        <w:bookmarkEnd w:id="1356"/>
        <w:bookmarkEnd w:id="1357"/>
        <w:bookmarkEnd w:id="1358"/>
        <w:bookmarkEnd w:id="1359"/>
        <w:bookmarkEnd w:id="1360"/>
        <w:bookmarkEnd w:id="1361"/>
        <w:bookmarkEnd w:id="1362"/>
        <w:bookmarkEnd w:id="1363"/>
        <w:bookmarkEnd w:id="1364"/>
      </w:del>
    </w:p>
    <w:p w14:paraId="6F308C95" w14:textId="64039549" w:rsidR="0023691A" w:rsidDel="006969F7" w:rsidRDefault="0023691A" w:rsidP="00C632A9">
      <w:pPr>
        <w:pStyle w:val="BlockComment"/>
        <w:shd w:val="clear" w:color="auto" w:fill="FFFF00"/>
        <w:rPr>
          <w:del w:id="1365" w:author="Ramasubramani, Hariharan" w:date="2015-07-13T13:19:00Z"/>
        </w:rPr>
      </w:pPr>
      <w:del w:id="1366" w:author="Ramasubramani, Hariharan" w:date="2015-07-13T13:19:00Z">
        <w:r w:rsidDel="006969F7">
          <w:delText xml:space="preserve">Note: All users will have read access to the entire system (with the exception of User Administration, see requirement 2.1.1.1), so all tabs will be visible to all users with the exception of Users, </w:delText>
        </w:r>
        <w:r w:rsidR="00500C55" w:rsidDel="006969F7">
          <w:delText>which is only viewable to users with the User Administration privilege.</w:delText>
        </w:r>
        <w:r w:rsidDel="006969F7">
          <w:delText xml:space="preserve"> </w:delText>
        </w:r>
        <w:bookmarkStart w:id="1367" w:name="_Toc426384542"/>
        <w:bookmarkStart w:id="1368" w:name="_Toc426385946"/>
        <w:bookmarkStart w:id="1369" w:name="_Toc426387349"/>
        <w:bookmarkStart w:id="1370" w:name="_Toc426388753"/>
        <w:bookmarkStart w:id="1371" w:name="_Toc426390157"/>
        <w:bookmarkStart w:id="1372" w:name="_Toc426391561"/>
        <w:bookmarkStart w:id="1373" w:name="_Toc426392964"/>
        <w:bookmarkStart w:id="1374" w:name="_Toc427824549"/>
        <w:bookmarkStart w:id="1375" w:name="_Toc427852362"/>
        <w:bookmarkStart w:id="1376" w:name="_Toc427854602"/>
        <w:bookmarkStart w:id="1377" w:name="_Toc427856803"/>
        <w:bookmarkEnd w:id="1367"/>
        <w:bookmarkEnd w:id="1368"/>
        <w:bookmarkEnd w:id="1369"/>
        <w:bookmarkEnd w:id="1370"/>
        <w:bookmarkEnd w:id="1371"/>
        <w:bookmarkEnd w:id="1372"/>
        <w:bookmarkEnd w:id="1373"/>
        <w:bookmarkEnd w:id="1374"/>
        <w:bookmarkEnd w:id="1375"/>
        <w:bookmarkEnd w:id="1376"/>
        <w:bookmarkEnd w:id="1377"/>
      </w:del>
    </w:p>
    <w:p w14:paraId="7FEDD891" w14:textId="786D5526" w:rsidR="004C57AD" w:rsidDel="006969F7" w:rsidRDefault="00A31A3B" w:rsidP="00C632A9">
      <w:pPr>
        <w:pStyle w:val="BlockComment"/>
        <w:shd w:val="clear" w:color="auto" w:fill="FFFF00"/>
        <w:rPr>
          <w:del w:id="1378" w:author="Ramasubramani, Hariharan" w:date="2015-07-13T13:20:00Z"/>
        </w:rPr>
      </w:pPr>
      <w:del w:id="1379" w:author="Ramasubramani, Hariharan" w:date="2015-07-13T13:20:00Z">
        <w:r w:rsidDel="006969F7">
          <w:delText>User Privileges shown on the Main Navigation User Screen are for the currently selected User in the Users table and are read-only</w:delText>
        </w:r>
        <w:r w:rsidR="00986D50" w:rsidDel="006969F7">
          <w:delText xml:space="preserve"> to show the User’s</w:delText>
        </w:r>
        <w:r w:rsidDel="006969F7">
          <w:delText xml:space="preserve"> current priviledges</w:delText>
        </w:r>
        <w:bookmarkStart w:id="1380" w:name="_Toc426384543"/>
        <w:bookmarkStart w:id="1381" w:name="_Toc426385947"/>
        <w:bookmarkStart w:id="1382" w:name="_Toc426387350"/>
        <w:bookmarkStart w:id="1383" w:name="_Toc426388754"/>
        <w:bookmarkStart w:id="1384" w:name="_Toc426390158"/>
        <w:bookmarkStart w:id="1385" w:name="_Toc426391562"/>
        <w:bookmarkStart w:id="1386" w:name="_Toc426392965"/>
        <w:bookmarkStart w:id="1387" w:name="_Toc427824550"/>
        <w:bookmarkStart w:id="1388" w:name="_Toc427852363"/>
        <w:bookmarkStart w:id="1389" w:name="_Toc427854603"/>
        <w:bookmarkStart w:id="1390" w:name="_Toc427856804"/>
        <w:bookmarkEnd w:id="1380"/>
        <w:bookmarkEnd w:id="1381"/>
        <w:bookmarkEnd w:id="1382"/>
        <w:bookmarkEnd w:id="1383"/>
        <w:bookmarkEnd w:id="1384"/>
        <w:bookmarkEnd w:id="1385"/>
        <w:bookmarkEnd w:id="1386"/>
        <w:bookmarkEnd w:id="1387"/>
        <w:bookmarkEnd w:id="1388"/>
        <w:bookmarkEnd w:id="1389"/>
        <w:bookmarkEnd w:id="1390"/>
      </w:del>
    </w:p>
    <w:p w14:paraId="06E8D22A" w14:textId="29A2EFF6" w:rsidR="0040316E" w:rsidDel="006969F7" w:rsidRDefault="0040316E" w:rsidP="00C632A9">
      <w:pPr>
        <w:pStyle w:val="BlockComment"/>
        <w:shd w:val="clear" w:color="auto" w:fill="FFFF00"/>
        <w:rPr>
          <w:del w:id="1391" w:author="Ramasubramani, Hariharan" w:date="2015-07-13T13:20:00Z"/>
        </w:rPr>
      </w:pPr>
      <w:del w:id="1392" w:author="Ramasubramani, Hariharan" w:date="2015-07-13T13:20:00Z">
        <w:r w:rsidDel="006969F7">
          <w:delText>On initial login, Users w</w:delText>
        </w:r>
        <w:r w:rsidR="00532F64" w:rsidDel="006969F7">
          <w:delText>ill be brought to the Forms tab with the Forms Search screen selected by default.</w:delText>
        </w:r>
        <w:bookmarkStart w:id="1393" w:name="_Toc426384544"/>
        <w:bookmarkStart w:id="1394" w:name="_Toc426385948"/>
        <w:bookmarkStart w:id="1395" w:name="_Toc426387351"/>
        <w:bookmarkStart w:id="1396" w:name="_Toc426388755"/>
        <w:bookmarkStart w:id="1397" w:name="_Toc426390159"/>
        <w:bookmarkStart w:id="1398" w:name="_Toc426391563"/>
        <w:bookmarkStart w:id="1399" w:name="_Toc426392966"/>
        <w:bookmarkStart w:id="1400" w:name="_Toc427824551"/>
        <w:bookmarkStart w:id="1401" w:name="_Toc427852364"/>
        <w:bookmarkStart w:id="1402" w:name="_Toc427854604"/>
        <w:bookmarkStart w:id="1403" w:name="_Toc427856805"/>
        <w:bookmarkEnd w:id="1393"/>
        <w:bookmarkEnd w:id="1394"/>
        <w:bookmarkEnd w:id="1395"/>
        <w:bookmarkEnd w:id="1396"/>
        <w:bookmarkEnd w:id="1397"/>
        <w:bookmarkEnd w:id="1398"/>
        <w:bookmarkEnd w:id="1399"/>
        <w:bookmarkEnd w:id="1400"/>
        <w:bookmarkEnd w:id="1401"/>
        <w:bookmarkEnd w:id="1402"/>
        <w:bookmarkEnd w:id="1403"/>
      </w:del>
    </w:p>
    <w:p w14:paraId="348E2AB6" w14:textId="6B4B87DE" w:rsidR="0023691A" w:rsidDel="00BA1DAB" w:rsidRDefault="0023691A" w:rsidP="00B8193C">
      <w:pPr>
        <w:pStyle w:val="ListParagraph"/>
        <w:spacing w:after="60"/>
        <w:ind w:left="0" w:firstLine="0"/>
        <w:jc w:val="center"/>
        <w:rPr>
          <w:del w:id="1404" w:author="Ramasubramani, Hariharan" w:date="2015-07-13T15:26:00Z"/>
          <w:rFonts w:cstheme="minorHAnsi"/>
          <w:color w:val="000000" w:themeColor="text1"/>
        </w:rPr>
      </w:pPr>
      <w:bookmarkStart w:id="1405" w:name="_Toc426384545"/>
      <w:bookmarkStart w:id="1406" w:name="_Toc426385949"/>
      <w:bookmarkStart w:id="1407" w:name="_Toc426387352"/>
      <w:bookmarkStart w:id="1408" w:name="_Toc426388756"/>
      <w:bookmarkStart w:id="1409" w:name="_Toc426390160"/>
      <w:bookmarkStart w:id="1410" w:name="_Toc426391564"/>
      <w:bookmarkStart w:id="1411" w:name="_Toc426392967"/>
      <w:bookmarkStart w:id="1412" w:name="_Toc427824552"/>
      <w:bookmarkStart w:id="1413" w:name="_Toc427852365"/>
      <w:bookmarkStart w:id="1414" w:name="_Toc427854605"/>
      <w:bookmarkStart w:id="1415" w:name="_Toc427856806"/>
      <w:bookmarkEnd w:id="1405"/>
      <w:bookmarkEnd w:id="1406"/>
      <w:bookmarkEnd w:id="1407"/>
      <w:bookmarkEnd w:id="1408"/>
      <w:bookmarkEnd w:id="1409"/>
      <w:bookmarkEnd w:id="1410"/>
      <w:bookmarkEnd w:id="1411"/>
      <w:bookmarkEnd w:id="1412"/>
      <w:bookmarkEnd w:id="1413"/>
      <w:bookmarkEnd w:id="1414"/>
      <w:bookmarkEnd w:id="1415"/>
    </w:p>
    <w:p w14:paraId="08D9F75B" w14:textId="29B07580" w:rsidR="0067292E" w:rsidRPr="004801AC" w:rsidDel="006969F7" w:rsidRDefault="00791203" w:rsidP="0067292E">
      <w:pPr>
        <w:pBdr>
          <w:top w:val="single" w:sz="4" w:space="1" w:color="auto"/>
          <w:left w:val="single" w:sz="4" w:space="4" w:color="auto"/>
          <w:bottom w:val="single" w:sz="4" w:space="1" w:color="auto"/>
          <w:right w:val="single" w:sz="4" w:space="4" w:color="auto"/>
        </w:pBdr>
        <w:shd w:val="clear" w:color="auto" w:fill="C6D9F1" w:themeFill="text2" w:themeFillTint="33"/>
        <w:overflowPunct w:val="0"/>
        <w:autoSpaceDE w:val="0"/>
        <w:autoSpaceDN w:val="0"/>
        <w:spacing w:after="240"/>
        <w:ind w:firstLine="0"/>
        <w:textAlignment w:val="baseline"/>
        <w:rPr>
          <w:del w:id="1416" w:author="Ramasubramani, Hariharan" w:date="2015-07-13T13:20:00Z"/>
          <w:rFonts w:cstheme="minorHAnsi"/>
          <w:i/>
          <w:color w:val="000000" w:themeColor="text1"/>
        </w:rPr>
      </w:pPr>
      <w:del w:id="1417" w:author="Ramasubramani, Hariharan" w:date="2015-07-13T13:20:00Z">
        <w:r w:rsidDel="006969F7">
          <w:rPr>
            <w:rFonts w:cstheme="minorHAnsi"/>
            <w:i/>
            <w:color w:val="000000" w:themeColor="text1"/>
          </w:rPr>
          <w:delText>The Main Navigation Users Screen</w:delText>
        </w:r>
        <w:r w:rsidR="00EF281B" w:rsidDel="006969F7">
          <w:rPr>
            <w:rFonts w:cstheme="minorHAnsi"/>
            <w:i/>
            <w:color w:val="000000" w:themeColor="text1"/>
          </w:rPr>
          <w:delText xml:space="preserve"> is where all functio</w:delText>
        </w:r>
        <w:r w:rsidR="00D8788E" w:rsidDel="006969F7">
          <w:rPr>
            <w:rFonts w:cstheme="minorHAnsi"/>
            <w:i/>
            <w:color w:val="000000" w:themeColor="text1"/>
          </w:rPr>
          <w:delText xml:space="preserve">ns related to managing Users is </w:delText>
        </w:r>
        <w:r w:rsidR="00EF281B" w:rsidDel="006969F7">
          <w:rPr>
            <w:rFonts w:cstheme="minorHAnsi"/>
            <w:i/>
            <w:color w:val="000000" w:themeColor="text1"/>
          </w:rPr>
          <w:delText xml:space="preserve">performed.  From this screen </w:delText>
        </w:r>
        <w:r w:rsidR="00091692" w:rsidDel="006969F7">
          <w:rPr>
            <w:rFonts w:cstheme="minorHAnsi"/>
            <w:i/>
            <w:color w:val="000000" w:themeColor="text1"/>
          </w:rPr>
          <w:delText xml:space="preserve">User </w:delText>
        </w:r>
        <w:r w:rsidR="00EF281B" w:rsidDel="006969F7">
          <w:rPr>
            <w:rFonts w:cstheme="minorHAnsi"/>
            <w:i/>
            <w:color w:val="000000" w:themeColor="text1"/>
          </w:rPr>
          <w:delText xml:space="preserve">Administrators </w:delText>
        </w:r>
        <w:r w:rsidR="00091692" w:rsidDel="006969F7">
          <w:rPr>
            <w:rFonts w:cstheme="minorHAnsi"/>
            <w:i/>
            <w:color w:val="000000" w:themeColor="text1"/>
          </w:rPr>
          <w:delText>(with the User Administration privilege)</w:delText>
        </w:r>
        <w:r w:rsidR="00EF281B" w:rsidDel="006969F7">
          <w:rPr>
            <w:rFonts w:cstheme="minorHAnsi"/>
            <w:i/>
            <w:color w:val="000000" w:themeColor="text1"/>
          </w:rPr>
          <w:delText>can view existing system users,</w:delText>
        </w:r>
        <w:r w:rsidR="000164C9" w:rsidDel="006969F7">
          <w:rPr>
            <w:rFonts w:cstheme="minorHAnsi"/>
            <w:i/>
            <w:color w:val="000000" w:themeColor="text1"/>
          </w:rPr>
          <w:delText xml:space="preserve"> view user history,</w:delText>
        </w:r>
        <w:r w:rsidR="00EF281B" w:rsidDel="006969F7">
          <w:rPr>
            <w:rFonts w:cstheme="minorHAnsi"/>
            <w:i/>
            <w:color w:val="000000" w:themeColor="text1"/>
          </w:rPr>
          <w:delText xml:space="preserve"> add new users, edit user permissions</w:delText>
        </w:r>
        <w:r w:rsidR="00091692" w:rsidDel="006969F7">
          <w:rPr>
            <w:rFonts w:cstheme="minorHAnsi"/>
            <w:i/>
            <w:color w:val="000000" w:themeColor="text1"/>
          </w:rPr>
          <w:delText>,</w:delText>
        </w:r>
        <w:r w:rsidR="00EF281B" w:rsidDel="006969F7">
          <w:rPr>
            <w:rFonts w:cstheme="minorHAnsi"/>
            <w:i/>
            <w:color w:val="000000" w:themeColor="text1"/>
          </w:rPr>
          <w:delText xml:space="preserve"> etc.</w:delText>
        </w:r>
        <w:bookmarkStart w:id="1418" w:name="_Toc426384546"/>
        <w:bookmarkStart w:id="1419" w:name="_Toc426385950"/>
        <w:bookmarkStart w:id="1420" w:name="_Toc426387353"/>
        <w:bookmarkStart w:id="1421" w:name="_Toc426388757"/>
        <w:bookmarkStart w:id="1422" w:name="_Toc426390161"/>
        <w:bookmarkStart w:id="1423" w:name="_Toc426391565"/>
        <w:bookmarkStart w:id="1424" w:name="_Toc426392968"/>
        <w:bookmarkStart w:id="1425" w:name="_Toc427824553"/>
        <w:bookmarkStart w:id="1426" w:name="_Toc427852366"/>
        <w:bookmarkStart w:id="1427" w:name="_Toc427854606"/>
        <w:bookmarkStart w:id="1428" w:name="_Toc427856807"/>
        <w:bookmarkEnd w:id="1418"/>
        <w:bookmarkEnd w:id="1419"/>
        <w:bookmarkEnd w:id="1420"/>
        <w:bookmarkEnd w:id="1421"/>
        <w:bookmarkEnd w:id="1422"/>
        <w:bookmarkEnd w:id="1423"/>
        <w:bookmarkEnd w:id="1424"/>
        <w:bookmarkEnd w:id="1425"/>
        <w:bookmarkEnd w:id="1426"/>
        <w:bookmarkEnd w:id="1427"/>
        <w:bookmarkEnd w:id="1428"/>
      </w:del>
    </w:p>
    <w:p w14:paraId="1608CD64" w14:textId="0076DEBC" w:rsidR="0085514C" w:rsidDel="00BA1DAB" w:rsidRDefault="00592CA7" w:rsidP="009C3129">
      <w:pPr>
        <w:pStyle w:val="ListParagraph"/>
        <w:spacing w:after="60"/>
        <w:ind w:left="0" w:firstLine="0"/>
        <w:rPr>
          <w:del w:id="1429" w:author="Ramasubramani, Hariharan" w:date="2015-07-13T15:26:00Z"/>
          <w:rFonts w:cstheme="minorHAnsi"/>
          <w:color w:val="000000" w:themeColor="text1"/>
        </w:rPr>
      </w:pPr>
      <w:ins w:id="1430" w:author="Hariharan Ramasubramani" w:date="2015-04-30T10:07:00Z">
        <w:del w:id="1431" w:author="Ramasubramani, Hariharan" w:date="2015-07-13T13:20:00Z">
          <w:r w:rsidDel="006969F7">
            <w:rPr>
              <w:noProof/>
            </w:rPr>
            <w:drawing>
              <wp:inline distT="0" distB="0" distL="0" distR="0" wp14:anchorId="4F2C1353" wp14:editId="0338A786">
                <wp:extent cx="6858000" cy="2597256"/>
                <wp:effectExtent l="0" t="0" r="0" b="0"/>
                <wp:docPr id="8" name="Picture 8" descr="C:\Users\n0262988\Desktop\recordSe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0262988\Desktop\recordSearch.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858000" cy="2597256"/>
                        </a:xfrm>
                        <a:prstGeom prst="rect">
                          <a:avLst/>
                        </a:prstGeom>
                        <a:noFill/>
                        <a:ln>
                          <a:noFill/>
                        </a:ln>
                      </pic:spPr>
                    </pic:pic>
                  </a:graphicData>
                </a:graphic>
              </wp:inline>
            </w:drawing>
          </w:r>
        </w:del>
      </w:ins>
      <w:bookmarkStart w:id="1432" w:name="_Toc426384547"/>
      <w:bookmarkStart w:id="1433" w:name="_Toc426385951"/>
      <w:bookmarkStart w:id="1434" w:name="_Toc426387354"/>
      <w:bookmarkStart w:id="1435" w:name="_Toc426388758"/>
      <w:bookmarkStart w:id="1436" w:name="_Toc426390162"/>
      <w:bookmarkStart w:id="1437" w:name="_Toc426391566"/>
      <w:bookmarkStart w:id="1438" w:name="_Toc426392969"/>
      <w:bookmarkStart w:id="1439" w:name="_Toc427824554"/>
      <w:bookmarkStart w:id="1440" w:name="_Toc427852367"/>
      <w:bookmarkStart w:id="1441" w:name="_Toc427854607"/>
      <w:bookmarkStart w:id="1442" w:name="_Toc427856808"/>
      <w:bookmarkEnd w:id="1432"/>
      <w:bookmarkEnd w:id="1433"/>
      <w:bookmarkEnd w:id="1434"/>
      <w:bookmarkEnd w:id="1435"/>
      <w:bookmarkEnd w:id="1436"/>
      <w:bookmarkEnd w:id="1437"/>
      <w:bookmarkEnd w:id="1438"/>
      <w:bookmarkEnd w:id="1439"/>
      <w:bookmarkEnd w:id="1440"/>
      <w:bookmarkEnd w:id="1441"/>
      <w:bookmarkEnd w:id="1442"/>
    </w:p>
    <w:p w14:paraId="6ABC3158" w14:textId="2A6AC054" w:rsidR="0085514C" w:rsidDel="00CE0C93" w:rsidRDefault="00FF02AD">
      <w:pPr>
        <w:pStyle w:val="ListParagraph"/>
        <w:spacing w:after="60"/>
        <w:ind w:left="0" w:firstLine="0"/>
        <w:rPr>
          <w:del w:id="1443" w:author="Ramasubramani, Hariharan" w:date="2015-07-17T17:09:00Z"/>
          <w:rFonts w:cstheme="minorHAnsi"/>
          <w:color w:val="000000" w:themeColor="text1"/>
        </w:rPr>
        <w:pPrChange w:id="1444" w:author="Ramasubramani, Hariharan" w:date="2015-07-13T15:26:00Z">
          <w:pPr>
            <w:pStyle w:val="ListParagraph"/>
            <w:spacing w:after="60"/>
            <w:ind w:left="0" w:firstLine="0"/>
            <w:jc w:val="center"/>
          </w:pPr>
        </w:pPrChange>
      </w:pPr>
      <w:del w:id="1445" w:author="Ramasubramani, Hariharan" w:date="2015-07-17T17:09:00Z">
        <w:r w:rsidDel="00CE0C93">
          <w:rPr>
            <w:rFonts w:ascii="New York" w:eastAsia="Times New Roman" w:hAnsi="New York" w:cs="Times New Roman"/>
            <w:noProof/>
            <w:sz w:val="16"/>
            <w:szCs w:val="16"/>
          </w:rPr>
          <w:drawing>
            <wp:inline distT="0" distB="0" distL="0" distR="0" wp14:anchorId="2BB4D757" wp14:editId="1BE301C5">
              <wp:extent cx="6858000" cy="4728210"/>
              <wp:effectExtent l="19050" t="19050" r="19050" b="1524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cords2.png"/>
                      <pic:cNvPicPr/>
                    </pic:nvPicPr>
                    <pic:blipFill>
                      <a:blip r:embed="rId29">
                        <a:extLst>
                          <a:ext uri="{28A0092B-C50C-407E-A947-70E740481C1C}">
                            <a14:useLocalDpi xmlns:a14="http://schemas.microsoft.com/office/drawing/2010/main" val="0"/>
                          </a:ext>
                        </a:extLst>
                      </a:blip>
                      <a:stretch>
                        <a:fillRect/>
                      </a:stretch>
                    </pic:blipFill>
                    <pic:spPr>
                      <a:xfrm>
                        <a:off x="0" y="0"/>
                        <a:ext cx="6858000" cy="4728210"/>
                      </a:xfrm>
                      <a:prstGeom prst="rect">
                        <a:avLst/>
                      </a:prstGeom>
                      <a:ln>
                        <a:solidFill>
                          <a:schemeClr val="accent1"/>
                        </a:solidFill>
                      </a:ln>
                    </pic:spPr>
                  </pic:pic>
                </a:graphicData>
              </a:graphic>
            </wp:inline>
          </w:drawing>
        </w:r>
        <w:bookmarkStart w:id="1446" w:name="_Toc426384548"/>
        <w:bookmarkStart w:id="1447" w:name="_Toc426385952"/>
        <w:bookmarkStart w:id="1448" w:name="_Toc426387355"/>
        <w:bookmarkStart w:id="1449" w:name="_Toc426388759"/>
        <w:bookmarkStart w:id="1450" w:name="_Toc426390163"/>
        <w:bookmarkStart w:id="1451" w:name="_Toc426391567"/>
        <w:bookmarkStart w:id="1452" w:name="_Toc426392970"/>
        <w:bookmarkStart w:id="1453" w:name="_Toc427824555"/>
        <w:bookmarkStart w:id="1454" w:name="_Toc427852368"/>
        <w:bookmarkStart w:id="1455" w:name="_Toc427854608"/>
        <w:bookmarkStart w:id="1456" w:name="_Toc427856809"/>
        <w:bookmarkEnd w:id="1446"/>
        <w:bookmarkEnd w:id="1447"/>
        <w:bookmarkEnd w:id="1448"/>
        <w:bookmarkEnd w:id="1449"/>
        <w:bookmarkEnd w:id="1450"/>
        <w:bookmarkEnd w:id="1451"/>
        <w:bookmarkEnd w:id="1452"/>
        <w:bookmarkEnd w:id="1453"/>
        <w:bookmarkEnd w:id="1454"/>
        <w:bookmarkEnd w:id="1455"/>
        <w:bookmarkEnd w:id="1456"/>
      </w:del>
    </w:p>
    <w:p w14:paraId="60D094B0" w14:textId="06E8AF48" w:rsidR="006D06CB" w:rsidDel="00CE0C93" w:rsidRDefault="006D06CB" w:rsidP="006D06CB">
      <w:pPr>
        <w:pStyle w:val="ListParagraph"/>
        <w:spacing w:after="60"/>
        <w:ind w:left="0" w:firstLine="0"/>
        <w:jc w:val="center"/>
        <w:rPr>
          <w:del w:id="1457" w:author="Ramasubramani, Hariharan" w:date="2015-07-17T17:09:00Z"/>
          <w:rFonts w:cstheme="minorHAnsi"/>
          <w:color w:val="000000" w:themeColor="text1"/>
        </w:rPr>
      </w:pPr>
      <w:del w:id="1458" w:author="Ramasubramani, Hariharan" w:date="2015-07-17T14:20:00Z">
        <w:r w:rsidDel="0075450C">
          <w:rPr>
            <w:rFonts w:cstheme="minorHAnsi"/>
            <w:color w:val="000000" w:themeColor="text1"/>
          </w:rPr>
          <w:delText>Fig: 1.b - Main Navigation Records Screen</w:delText>
        </w:r>
      </w:del>
      <w:bookmarkStart w:id="1459" w:name="_Toc426384549"/>
      <w:bookmarkStart w:id="1460" w:name="_Toc426385953"/>
      <w:bookmarkStart w:id="1461" w:name="_Toc426387356"/>
      <w:bookmarkStart w:id="1462" w:name="_Toc426388760"/>
      <w:bookmarkStart w:id="1463" w:name="_Toc426390164"/>
      <w:bookmarkStart w:id="1464" w:name="_Toc426391568"/>
      <w:bookmarkStart w:id="1465" w:name="_Toc426392971"/>
      <w:bookmarkStart w:id="1466" w:name="_Toc427824556"/>
      <w:bookmarkStart w:id="1467" w:name="_Toc427852369"/>
      <w:bookmarkStart w:id="1468" w:name="_Toc427854609"/>
      <w:bookmarkStart w:id="1469" w:name="_Toc427856810"/>
      <w:bookmarkEnd w:id="1459"/>
      <w:bookmarkEnd w:id="1460"/>
      <w:bookmarkEnd w:id="1461"/>
      <w:bookmarkEnd w:id="1462"/>
      <w:bookmarkEnd w:id="1463"/>
      <w:bookmarkEnd w:id="1464"/>
      <w:bookmarkEnd w:id="1465"/>
      <w:bookmarkEnd w:id="1466"/>
      <w:bookmarkEnd w:id="1467"/>
      <w:bookmarkEnd w:id="1468"/>
      <w:bookmarkEnd w:id="1469"/>
    </w:p>
    <w:p w14:paraId="4BCA92EE" w14:textId="4132FCC3" w:rsidR="0085514C" w:rsidDel="00604092" w:rsidRDefault="0085514C">
      <w:pPr>
        <w:pStyle w:val="ListParagraph"/>
        <w:spacing w:after="60"/>
        <w:ind w:left="0" w:firstLine="0"/>
        <w:jc w:val="center"/>
        <w:rPr>
          <w:del w:id="1470" w:author="Ramasubramani, Hariharan" w:date="2015-07-20T12:54:00Z"/>
          <w:rFonts w:cstheme="minorHAnsi"/>
          <w:color w:val="000000" w:themeColor="text1"/>
        </w:rPr>
        <w:pPrChange w:id="1471" w:author="Ramasubramani, Hariharan" w:date="2015-07-17T17:09:00Z">
          <w:pPr>
            <w:pStyle w:val="ListParagraph"/>
            <w:spacing w:after="60"/>
            <w:ind w:left="0" w:firstLine="0"/>
          </w:pPr>
        </w:pPrChange>
      </w:pPr>
      <w:bookmarkStart w:id="1472" w:name="_Toc426384550"/>
      <w:bookmarkStart w:id="1473" w:name="_Toc426385954"/>
      <w:bookmarkStart w:id="1474" w:name="_Toc426387357"/>
      <w:bookmarkStart w:id="1475" w:name="_Toc426388761"/>
      <w:bookmarkStart w:id="1476" w:name="_Toc426390165"/>
      <w:bookmarkStart w:id="1477" w:name="_Toc426391569"/>
      <w:bookmarkStart w:id="1478" w:name="_Toc426392972"/>
      <w:bookmarkStart w:id="1479" w:name="_Toc427824557"/>
      <w:bookmarkStart w:id="1480" w:name="_Toc427852370"/>
      <w:bookmarkStart w:id="1481" w:name="_Toc427854610"/>
      <w:bookmarkStart w:id="1482" w:name="_Toc427856811"/>
      <w:bookmarkEnd w:id="1472"/>
      <w:bookmarkEnd w:id="1473"/>
      <w:bookmarkEnd w:id="1474"/>
      <w:bookmarkEnd w:id="1475"/>
      <w:bookmarkEnd w:id="1476"/>
      <w:bookmarkEnd w:id="1477"/>
      <w:bookmarkEnd w:id="1478"/>
      <w:bookmarkEnd w:id="1479"/>
      <w:bookmarkEnd w:id="1480"/>
      <w:bookmarkEnd w:id="1481"/>
      <w:bookmarkEnd w:id="1482"/>
    </w:p>
    <w:p w14:paraId="0114F6EF" w14:textId="5C1793D0" w:rsidR="004B7C40" w:rsidDel="00604092" w:rsidRDefault="004B7C40" w:rsidP="00A977F1">
      <w:pPr>
        <w:pStyle w:val="ListParagraph"/>
        <w:spacing w:after="60"/>
        <w:ind w:left="0" w:firstLine="0"/>
        <w:rPr>
          <w:del w:id="1483" w:author="Ramasubramani, Hariharan" w:date="2015-07-20T12:54:00Z"/>
          <w:rFonts w:cstheme="minorHAnsi"/>
          <w:color w:val="000000" w:themeColor="text1"/>
        </w:rPr>
      </w:pPr>
      <w:bookmarkStart w:id="1484" w:name="_Toc426384551"/>
      <w:bookmarkStart w:id="1485" w:name="_Toc426385955"/>
      <w:bookmarkStart w:id="1486" w:name="_Toc426387358"/>
      <w:bookmarkStart w:id="1487" w:name="_Toc426388762"/>
      <w:bookmarkStart w:id="1488" w:name="_Toc426390166"/>
      <w:bookmarkStart w:id="1489" w:name="_Toc426391570"/>
      <w:bookmarkStart w:id="1490" w:name="_Toc426392973"/>
      <w:bookmarkStart w:id="1491" w:name="_Toc427824558"/>
      <w:bookmarkStart w:id="1492" w:name="_Toc427852371"/>
      <w:bookmarkStart w:id="1493" w:name="_Toc427854611"/>
      <w:bookmarkStart w:id="1494" w:name="_Toc427856812"/>
      <w:bookmarkEnd w:id="1484"/>
      <w:bookmarkEnd w:id="1485"/>
      <w:bookmarkEnd w:id="1486"/>
      <w:bookmarkEnd w:id="1487"/>
      <w:bookmarkEnd w:id="1488"/>
      <w:bookmarkEnd w:id="1489"/>
      <w:bookmarkEnd w:id="1490"/>
      <w:bookmarkEnd w:id="1491"/>
      <w:bookmarkEnd w:id="1492"/>
      <w:bookmarkEnd w:id="1493"/>
      <w:bookmarkEnd w:id="1494"/>
    </w:p>
    <w:p w14:paraId="7C15E875" w14:textId="47E3C518" w:rsidR="006A0597" w:rsidDel="0075450C" w:rsidRDefault="00434117">
      <w:pPr>
        <w:pBdr>
          <w:top w:val="single" w:sz="4" w:space="1" w:color="auto"/>
          <w:left w:val="single" w:sz="4" w:space="4" w:color="auto"/>
          <w:bottom w:val="single" w:sz="4" w:space="1" w:color="auto"/>
          <w:right w:val="single" w:sz="4" w:space="4" w:color="auto"/>
        </w:pBdr>
        <w:shd w:val="clear" w:color="auto" w:fill="C6D9F1" w:themeFill="text2" w:themeFillTint="33"/>
        <w:overflowPunct w:val="0"/>
        <w:autoSpaceDE w:val="0"/>
        <w:autoSpaceDN w:val="0"/>
        <w:spacing w:after="240"/>
        <w:ind w:left="990" w:firstLine="0"/>
        <w:textAlignment w:val="baseline"/>
        <w:rPr>
          <w:del w:id="1495" w:author="Ramasubramani, Hariharan" w:date="2015-07-17T14:16:00Z"/>
          <w:rFonts w:cstheme="minorHAnsi"/>
          <w:i/>
          <w:color w:val="000000" w:themeColor="text1"/>
        </w:rPr>
        <w:pPrChange w:id="1496" w:author="Ramasubramani, Hariharan" w:date="2015-07-17T17:38:00Z">
          <w:pPr>
            <w:pBdr>
              <w:top w:val="single" w:sz="4" w:space="1" w:color="auto"/>
              <w:left w:val="single" w:sz="4" w:space="4" w:color="auto"/>
              <w:bottom w:val="single" w:sz="4" w:space="1" w:color="auto"/>
              <w:right w:val="single" w:sz="4" w:space="4" w:color="auto"/>
            </w:pBdr>
            <w:shd w:val="clear" w:color="auto" w:fill="C6D9F1" w:themeFill="text2" w:themeFillTint="33"/>
            <w:overflowPunct w:val="0"/>
            <w:autoSpaceDE w:val="0"/>
            <w:autoSpaceDN w:val="0"/>
            <w:spacing w:after="240"/>
            <w:ind w:firstLine="0"/>
            <w:textAlignment w:val="baseline"/>
          </w:pPr>
        </w:pPrChange>
      </w:pPr>
      <w:del w:id="1497" w:author="Ramasubramani, Hariharan" w:date="2015-07-17T14:16:00Z">
        <w:r w:rsidDel="0075450C">
          <w:rPr>
            <w:rFonts w:cstheme="minorHAnsi"/>
            <w:i/>
            <w:color w:val="000000" w:themeColor="text1"/>
          </w:rPr>
          <w:delText xml:space="preserve">The Main Navigation Records Screen is where all functions related to </w:delText>
        </w:r>
      </w:del>
      <w:del w:id="1498" w:author="Ramasubramani, Hariharan" w:date="2015-07-13T13:37:00Z">
        <w:r w:rsidDel="001F36D3">
          <w:rPr>
            <w:rFonts w:cstheme="minorHAnsi"/>
            <w:i/>
            <w:color w:val="000000" w:themeColor="text1"/>
          </w:rPr>
          <w:delText xml:space="preserve">managing </w:delText>
        </w:r>
      </w:del>
      <w:del w:id="1499" w:author="Ramasubramani, Hariharan" w:date="2015-07-17T14:16:00Z">
        <w:r w:rsidDel="0075450C">
          <w:rPr>
            <w:rFonts w:cstheme="minorHAnsi"/>
            <w:i/>
            <w:color w:val="000000" w:themeColor="text1"/>
          </w:rPr>
          <w:delText>Record</w:delText>
        </w:r>
      </w:del>
      <w:del w:id="1500" w:author="Ramasubramani, Hariharan" w:date="2015-07-13T13:37:00Z">
        <w:r w:rsidDel="001F36D3">
          <w:rPr>
            <w:rFonts w:cstheme="minorHAnsi"/>
            <w:i/>
            <w:color w:val="000000" w:themeColor="text1"/>
          </w:rPr>
          <w:delText>s</w:delText>
        </w:r>
      </w:del>
      <w:del w:id="1501" w:author="Ramasubramani, Hariharan" w:date="2015-07-17T14:16:00Z">
        <w:r w:rsidDel="0075450C">
          <w:rPr>
            <w:rFonts w:cstheme="minorHAnsi"/>
            <w:i/>
            <w:color w:val="000000" w:themeColor="text1"/>
          </w:rPr>
          <w:delText xml:space="preserve"> is performed.  From this </w:delText>
        </w:r>
      </w:del>
      <w:del w:id="1502" w:author="Ramasubramani, Hariharan" w:date="2015-07-15T16:21:00Z">
        <w:r w:rsidDel="001552B2">
          <w:rPr>
            <w:rFonts w:cstheme="minorHAnsi"/>
            <w:i/>
            <w:color w:val="000000" w:themeColor="text1"/>
          </w:rPr>
          <w:delText xml:space="preserve">screen </w:delText>
        </w:r>
      </w:del>
      <w:del w:id="1503" w:author="Ramasubramani, Hariharan" w:date="2015-07-17T14:16:00Z">
        <w:r w:rsidDel="0075450C">
          <w:rPr>
            <w:rFonts w:cstheme="minorHAnsi"/>
            <w:i/>
            <w:color w:val="000000" w:themeColor="text1"/>
          </w:rPr>
          <w:delText xml:space="preserve">users can </w:delText>
        </w:r>
        <w:r w:rsidR="00B60B64" w:rsidDel="0075450C">
          <w:rPr>
            <w:rFonts w:cstheme="minorHAnsi"/>
            <w:i/>
            <w:color w:val="000000" w:themeColor="text1"/>
          </w:rPr>
          <w:delText>create new Records</w:delText>
        </w:r>
      </w:del>
      <w:del w:id="1504" w:author="Ramasubramani, Hariharan" w:date="2015-07-13T13:59:00Z">
        <w:r w:rsidR="00B60B64" w:rsidDel="008061F6">
          <w:rPr>
            <w:rFonts w:cstheme="minorHAnsi"/>
            <w:i/>
            <w:color w:val="000000" w:themeColor="text1"/>
          </w:rPr>
          <w:delText xml:space="preserve">, </w:delText>
        </w:r>
        <w:r w:rsidDel="008061F6">
          <w:rPr>
            <w:rFonts w:cstheme="minorHAnsi"/>
            <w:i/>
            <w:color w:val="000000" w:themeColor="text1"/>
          </w:rPr>
          <w:delText xml:space="preserve">search for existing Records, view and modify Records, view the History of a Record, export Record Search Results and update </w:delText>
        </w:r>
        <w:r w:rsidR="00B60B64" w:rsidDel="008061F6">
          <w:rPr>
            <w:rFonts w:cstheme="minorHAnsi"/>
            <w:i/>
            <w:color w:val="000000" w:themeColor="text1"/>
          </w:rPr>
          <w:delText xml:space="preserve">the Life Expiration Date of </w:delText>
        </w:r>
        <w:r w:rsidDel="008061F6">
          <w:rPr>
            <w:rFonts w:cstheme="minorHAnsi"/>
            <w:i/>
            <w:color w:val="000000" w:themeColor="text1"/>
          </w:rPr>
          <w:delText>Record</w:delText>
        </w:r>
        <w:r w:rsidR="00B60B64" w:rsidDel="008061F6">
          <w:rPr>
            <w:rFonts w:cstheme="minorHAnsi"/>
            <w:i/>
            <w:color w:val="000000" w:themeColor="text1"/>
          </w:rPr>
          <w:delText>(s)</w:delText>
        </w:r>
      </w:del>
      <w:del w:id="1505" w:author="Ramasubramani, Hariharan" w:date="2015-07-13T14:23:00Z">
        <w:r w:rsidDel="003F6922">
          <w:rPr>
            <w:rFonts w:cstheme="minorHAnsi"/>
            <w:i/>
            <w:color w:val="000000" w:themeColor="text1"/>
          </w:rPr>
          <w:delText>.</w:delText>
        </w:r>
      </w:del>
      <w:bookmarkStart w:id="1506" w:name="_Toc426384552"/>
      <w:bookmarkStart w:id="1507" w:name="_Toc426385956"/>
      <w:bookmarkStart w:id="1508" w:name="_Toc426387359"/>
      <w:bookmarkStart w:id="1509" w:name="_Toc426388763"/>
      <w:bookmarkStart w:id="1510" w:name="_Toc426390167"/>
      <w:bookmarkStart w:id="1511" w:name="_Toc426391571"/>
      <w:bookmarkStart w:id="1512" w:name="_Toc426392974"/>
      <w:bookmarkStart w:id="1513" w:name="_Toc427824559"/>
      <w:bookmarkStart w:id="1514" w:name="_Toc427852372"/>
      <w:bookmarkStart w:id="1515" w:name="_Toc427854612"/>
      <w:bookmarkStart w:id="1516" w:name="_Toc427856813"/>
      <w:bookmarkEnd w:id="1506"/>
      <w:bookmarkEnd w:id="1507"/>
      <w:bookmarkEnd w:id="1508"/>
      <w:bookmarkEnd w:id="1509"/>
      <w:bookmarkEnd w:id="1510"/>
      <w:bookmarkEnd w:id="1511"/>
      <w:bookmarkEnd w:id="1512"/>
      <w:bookmarkEnd w:id="1513"/>
      <w:bookmarkEnd w:id="1514"/>
      <w:bookmarkEnd w:id="1515"/>
      <w:bookmarkEnd w:id="1516"/>
    </w:p>
    <w:p w14:paraId="421B3E06" w14:textId="0F86C2AB" w:rsidR="00765F28" w:rsidDel="008061F6" w:rsidRDefault="00765F28">
      <w:pPr>
        <w:pBdr>
          <w:top w:val="single" w:sz="4" w:space="1" w:color="auto"/>
          <w:left w:val="single" w:sz="4" w:space="4" w:color="auto"/>
          <w:bottom w:val="single" w:sz="4" w:space="1" w:color="auto"/>
          <w:right w:val="single" w:sz="4" w:space="4" w:color="auto"/>
        </w:pBdr>
        <w:shd w:val="clear" w:color="auto" w:fill="C6D9F1" w:themeFill="text2" w:themeFillTint="33"/>
        <w:overflowPunct w:val="0"/>
        <w:autoSpaceDE w:val="0"/>
        <w:autoSpaceDN w:val="0"/>
        <w:spacing w:after="240"/>
        <w:ind w:left="990" w:firstLine="0"/>
        <w:textAlignment w:val="baseline"/>
        <w:rPr>
          <w:del w:id="1517" w:author="Ramasubramani, Hariharan" w:date="2015-07-13T13:59:00Z"/>
          <w:rFonts w:cstheme="minorHAnsi"/>
          <w:i/>
          <w:color w:val="000000" w:themeColor="text1"/>
        </w:rPr>
        <w:pPrChange w:id="1518" w:author="Ramasubramani, Hariharan" w:date="2015-07-17T17:38:00Z">
          <w:pPr>
            <w:pBdr>
              <w:top w:val="single" w:sz="4" w:space="1" w:color="auto"/>
              <w:left w:val="single" w:sz="4" w:space="4" w:color="auto"/>
              <w:bottom w:val="single" w:sz="4" w:space="1" w:color="auto"/>
              <w:right w:val="single" w:sz="4" w:space="4" w:color="auto"/>
            </w:pBdr>
            <w:shd w:val="clear" w:color="auto" w:fill="C6D9F1" w:themeFill="text2" w:themeFillTint="33"/>
            <w:overflowPunct w:val="0"/>
            <w:autoSpaceDE w:val="0"/>
            <w:autoSpaceDN w:val="0"/>
            <w:spacing w:after="240"/>
            <w:ind w:firstLine="0"/>
            <w:textAlignment w:val="baseline"/>
          </w:pPr>
        </w:pPrChange>
      </w:pPr>
      <w:del w:id="1519" w:author="Ramasubramani, Hariharan" w:date="2015-07-13T13:59:00Z">
        <w:r w:rsidDel="008061F6">
          <w:rPr>
            <w:rFonts w:cstheme="minorHAnsi"/>
            <w:i/>
            <w:color w:val="000000" w:themeColor="text1"/>
          </w:rPr>
          <w:delText>Clicking the Update Exp Date button will enable the Life Exp date field in the table for editing.</w:delText>
        </w:r>
        <w:bookmarkStart w:id="1520" w:name="_Toc426384553"/>
        <w:bookmarkStart w:id="1521" w:name="_Toc426385957"/>
        <w:bookmarkStart w:id="1522" w:name="_Toc426387360"/>
        <w:bookmarkStart w:id="1523" w:name="_Toc426388764"/>
        <w:bookmarkStart w:id="1524" w:name="_Toc426390168"/>
        <w:bookmarkStart w:id="1525" w:name="_Toc426391572"/>
        <w:bookmarkStart w:id="1526" w:name="_Toc426392975"/>
        <w:bookmarkStart w:id="1527" w:name="_Toc427824560"/>
        <w:bookmarkStart w:id="1528" w:name="_Toc427852373"/>
        <w:bookmarkStart w:id="1529" w:name="_Toc427854613"/>
        <w:bookmarkStart w:id="1530" w:name="_Toc427856814"/>
        <w:bookmarkEnd w:id="1520"/>
        <w:bookmarkEnd w:id="1521"/>
        <w:bookmarkEnd w:id="1522"/>
        <w:bookmarkEnd w:id="1523"/>
        <w:bookmarkEnd w:id="1524"/>
        <w:bookmarkEnd w:id="1525"/>
        <w:bookmarkEnd w:id="1526"/>
        <w:bookmarkEnd w:id="1527"/>
        <w:bookmarkEnd w:id="1528"/>
        <w:bookmarkEnd w:id="1529"/>
        <w:bookmarkEnd w:id="1530"/>
      </w:del>
    </w:p>
    <w:p w14:paraId="6FA042C3" w14:textId="3FE6C86D" w:rsidR="006A0597" w:rsidDel="008061F6" w:rsidRDefault="006A0597">
      <w:pPr>
        <w:pBdr>
          <w:top w:val="single" w:sz="4" w:space="1" w:color="auto"/>
          <w:left w:val="single" w:sz="4" w:space="4" w:color="auto"/>
          <w:bottom w:val="single" w:sz="4" w:space="1" w:color="auto"/>
          <w:right w:val="single" w:sz="4" w:space="4" w:color="auto"/>
        </w:pBdr>
        <w:shd w:val="clear" w:color="auto" w:fill="C6D9F1" w:themeFill="text2" w:themeFillTint="33"/>
        <w:overflowPunct w:val="0"/>
        <w:autoSpaceDE w:val="0"/>
        <w:autoSpaceDN w:val="0"/>
        <w:spacing w:after="240"/>
        <w:ind w:left="990" w:firstLine="0"/>
        <w:textAlignment w:val="baseline"/>
        <w:rPr>
          <w:del w:id="1531" w:author="Ramasubramani, Hariharan" w:date="2015-07-13T13:59:00Z"/>
          <w:rFonts w:cstheme="minorHAnsi"/>
          <w:i/>
          <w:color w:val="000000" w:themeColor="text1"/>
        </w:rPr>
        <w:pPrChange w:id="1532" w:author="Ramasubramani, Hariharan" w:date="2015-07-17T17:38:00Z">
          <w:pPr>
            <w:pBdr>
              <w:top w:val="single" w:sz="4" w:space="1" w:color="auto"/>
              <w:left w:val="single" w:sz="4" w:space="4" w:color="auto"/>
              <w:bottom w:val="single" w:sz="4" w:space="1" w:color="auto"/>
              <w:right w:val="single" w:sz="4" w:space="4" w:color="auto"/>
            </w:pBdr>
            <w:shd w:val="clear" w:color="auto" w:fill="C6D9F1" w:themeFill="text2" w:themeFillTint="33"/>
            <w:overflowPunct w:val="0"/>
            <w:autoSpaceDE w:val="0"/>
            <w:autoSpaceDN w:val="0"/>
            <w:spacing w:after="240"/>
            <w:ind w:firstLine="0"/>
            <w:textAlignment w:val="baseline"/>
          </w:pPr>
        </w:pPrChange>
      </w:pPr>
      <w:del w:id="1533" w:author="Ramasubramani, Hariharan" w:date="2015-07-13T13:59:00Z">
        <w:r w:rsidDel="008061F6">
          <w:rPr>
            <w:rFonts w:cstheme="minorHAnsi"/>
            <w:i/>
            <w:color w:val="000000" w:themeColor="text1"/>
          </w:rPr>
          <w:delText>On the initial display of the screen, all the search fields and the search results section will be empty.</w:delText>
        </w:r>
        <w:bookmarkStart w:id="1534" w:name="_Toc426384554"/>
        <w:bookmarkStart w:id="1535" w:name="_Toc426385958"/>
        <w:bookmarkStart w:id="1536" w:name="_Toc426387361"/>
        <w:bookmarkStart w:id="1537" w:name="_Toc426388765"/>
        <w:bookmarkStart w:id="1538" w:name="_Toc426390169"/>
        <w:bookmarkStart w:id="1539" w:name="_Toc426391573"/>
        <w:bookmarkStart w:id="1540" w:name="_Toc426392976"/>
        <w:bookmarkStart w:id="1541" w:name="_Toc427824561"/>
        <w:bookmarkStart w:id="1542" w:name="_Toc427852374"/>
        <w:bookmarkStart w:id="1543" w:name="_Toc427854614"/>
        <w:bookmarkStart w:id="1544" w:name="_Toc427856815"/>
        <w:bookmarkEnd w:id="1534"/>
        <w:bookmarkEnd w:id="1535"/>
        <w:bookmarkEnd w:id="1536"/>
        <w:bookmarkEnd w:id="1537"/>
        <w:bookmarkEnd w:id="1538"/>
        <w:bookmarkEnd w:id="1539"/>
        <w:bookmarkEnd w:id="1540"/>
        <w:bookmarkEnd w:id="1541"/>
        <w:bookmarkEnd w:id="1542"/>
        <w:bookmarkEnd w:id="1543"/>
        <w:bookmarkEnd w:id="1544"/>
      </w:del>
    </w:p>
    <w:p w14:paraId="17101155" w14:textId="4F4F38B7" w:rsidR="006A0597" w:rsidDel="008061F6" w:rsidRDefault="006A0597">
      <w:pPr>
        <w:pBdr>
          <w:top w:val="single" w:sz="4" w:space="1" w:color="auto"/>
          <w:left w:val="single" w:sz="4" w:space="4" w:color="auto"/>
          <w:bottom w:val="single" w:sz="4" w:space="1" w:color="auto"/>
          <w:right w:val="single" w:sz="4" w:space="4" w:color="auto"/>
        </w:pBdr>
        <w:shd w:val="clear" w:color="auto" w:fill="C6D9F1" w:themeFill="text2" w:themeFillTint="33"/>
        <w:overflowPunct w:val="0"/>
        <w:autoSpaceDE w:val="0"/>
        <w:autoSpaceDN w:val="0"/>
        <w:spacing w:after="240"/>
        <w:ind w:left="990" w:firstLine="0"/>
        <w:textAlignment w:val="baseline"/>
        <w:rPr>
          <w:del w:id="1545" w:author="Ramasubramani, Hariharan" w:date="2015-07-13T13:59:00Z"/>
          <w:i/>
        </w:rPr>
        <w:pPrChange w:id="1546" w:author="Ramasubramani, Hariharan" w:date="2015-07-17T17:38:00Z">
          <w:pPr>
            <w:pBdr>
              <w:top w:val="single" w:sz="4" w:space="1" w:color="auto"/>
              <w:left w:val="single" w:sz="4" w:space="4" w:color="auto"/>
              <w:bottom w:val="single" w:sz="4" w:space="1" w:color="auto"/>
              <w:right w:val="single" w:sz="4" w:space="4" w:color="auto"/>
            </w:pBdr>
            <w:shd w:val="clear" w:color="auto" w:fill="C6D9F1" w:themeFill="text2" w:themeFillTint="33"/>
            <w:overflowPunct w:val="0"/>
            <w:autoSpaceDE w:val="0"/>
            <w:autoSpaceDN w:val="0"/>
            <w:spacing w:after="240"/>
            <w:ind w:firstLine="0"/>
            <w:textAlignment w:val="baseline"/>
          </w:pPr>
        </w:pPrChange>
      </w:pPr>
      <w:del w:id="1547" w:author="Ramasubramani, Hariharan" w:date="2015-07-13T13:59:00Z">
        <w:r w:rsidRPr="00A977F1" w:rsidDel="008061F6">
          <w:rPr>
            <w:i/>
          </w:rPr>
          <w:delText xml:space="preserve">Clicking the Full Screen button will display the Record </w:delText>
        </w:r>
        <w:r w:rsidDel="008061F6">
          <w:rPr>
            <w:i/>
          </w:rPr>
          <w:delText>Search</w:delText>
        </w:r>
        <w:r w:rsidRPr="00A977F1" w:rsidDel="008061F6">
          <w:rPr>
            <w:i/>
          </w:rPr>
          <w:delText xml:space="preserve"> Results section in full screen mode to be able to maximize the number of search results displayed.</w:delText>
        </w:r>
        <w:r w:rsidR="00765F28" w:rsidDel="008061F6">
          <w:rPr>
            <w:i/>
          </w:rPr>
          <w:delText xml:space="preserve">  Full Screen mode will have a Close button</w:delText>
        </w:r>
        <w:r w:rsidR="005B5D71" w:rsidDel="008061F6">
          <w:rPr>
            <w:i/>
          </w:rPr>
          <w:delText xml:space="preserve"> on the top right corner </w:delText>
        </w:r>
        <w:r w:rsidR="009C5526" w:rsidDel="008061F6">
          <w:rPr>
            <w:i/>
          </w:rPr>
          <w:delText>of the screen indicated with ‘x’ icon</w:delText>
        </w:r>
        <w:r w:rsidR="00765F28" w:rsidDel="008061F6">
          <w:rPr>
            <w:i/>
          </w:rPr>
          <w:delText xml:space="preserve"> to exit </w:delText>
        </w:r>
        <w:r w:rsidR="003D5F47" w:rsidDel="008061F6">
          <w:rPr>
            <w:i/>
          </w:rPr>
          <w:delText xml:space="preserve">full screen </w:delText>
        </w:r>
        <w:r w:rsidR="00765F28" w:rsidDel="008061F6">
          <w:rPr>
            <w:i/>
          </w:rPr>
          <w:delText>and return to normal screen mode.</w:delText>
        </w:r>
        <w:bookmarkStart w:id="1548" w:name="_Toc426384555"/>
        <w:bookmarkStart w:id="1549" w:name="_Toc426385959"/>
        <w:bookmarkStart w:id="1550" w:name="_Toc426387362"/>
        <w:bookmarkStart w:id="1551" w:name="_Toc426388766"/>
        <w:bookmarkStart w:id="1552" w:name="_Toc426390170"/>
        <w:bookmarkStart w:id="1553" w:name="_Toc426391574"/>
        <w:bookmarkStart w:id="1554" w:name="_Toc426392977"/>
        <w:bookmarkStart w:id="1555" w:name="_Toc427824562"/>
        <w:bookmarkStart w:id="1556" w:name="_Toc427852375"/>
        <w:bookmarkStart w:id="1557" w:name="_Toc427854615"/>
        <w:bookmarkStart w:id="1558" w:name="_Toc427856816"/>
        <w:bookmarkEnd w:id="1548"/>
        <w:bookmarkEnd w:id="1549"/>
        <w:bookmarkEnd w:id="1550"/>
        <w:bookmarkEnd w:id="1551"/>
        <w:bookmarkEnd w:id="1552"/>
        <w:bookmarkEnd w:id="1553"/>
        <w:bookmarkEnd w:id="1554"/>
        <w:bookmarkEnd w:id="1555"/>
        <w:bookmarkEnd w:id="1556"/>
        <w:bookmarkEnd w:id="1557"/>
        <w:bookmarkEnd w:id="1558"/>
      </w:del>
    </w:p>
    <w:p w14:paraId="401A9AF6" w14:textId="24C6BA7C" w:rsidR="00765F28" w:rsidRPr="006A0597" w:rsidDel="008061F6" w:rsidRDefault="00765F28">
      <w:pPr>
        <w:pBdr>
          <w:top w:val="single" w:sz="4" w:space="1" w:color="auto"/>
          <w:left w:val="single" w:sz="4" w:space="4" w:color="auto"/>
          <w:bottom w:val="single" w:sz="4" w:space="1" w:color="auto"/>
          <w:right w:val="single" w:sz="4" w:space="4" w:color="auto"/>
        </w:pBdr>
        <w:shd w:val="clear" w:color="auto" w:fill="C6D9F1" w:themeFill="text2" w:themeFillTint="33"/>
        <w:overflowPunct w:val="0"/>
        <w:autoSpaceDE w:val="0"/>
        <w:autoSpaceDN w:val="0"/>
        <w:spacing w:after="240"/>
        <w:ind w:left="990" w:firstLine="0"/>
        <w:textAlignment w:val="baseline"/>
        <w:rPr>
          <w:del w:id="1559" w:author="Ramasubramani, Hariharan" w:date="2015-07-13T14:00:00Z"/>
          <w:rFonts w:cstheme="minorHAnsi"/>
          <w:i/>
          <w:color w:val="000000" w:themeColor="text1"/>
        </w:rPr>
        <w:pPrChange w:id="1560" w:author="Ramasubramani, Hariharan" w:date="2015-07-17T17:38:00Z">
          <w:pPr>
            <w:pBdr>
              <w:top w:val="single" w:sz="4" w:space="1" w:color="auto"/>
              <w:left w:val="single" w:sz="4" w:space="4" w:color="auto"/>
              <w:bottom w:val="single" w:sz="4" w:space="1" w:color="auto"/>
              <w:right w:val="single" w:sz="4" w:space="4" w:color="auto"/>
            </w:pBdr>
            <w:shd w:val="clear" w:color="auto" w:fill="C6D9F1" w:themeFill="text2" w:themeFillTint="33"/>
            <w:overflowPunct w:val="0"/>
            <w:autoSpaceDE w:val="0"/>
            <w:autoSpaceDN w:val="0"/>
            <w:spacing w:after="240"/>
            <w:ind w:firstLine="0"/>
            <w:textAlignment w:val="baseline"/>
          </w:pPr>
        </w:pPrChange>
      </w:pPr>
      <w:del w:id="1561" w:author="Ramasubramani, Hariharan" w:date="2015-07-13T14:00:00Z">
        <w:r w:rsidDel="008061F6">
          <w:rPr>
            <w:i/>
          </w:rPr>
          <w:delText>The Export, Full Screen and Update Exp Date buttons will be disable</w:delText>
        </w:r>
        <w:r w:rsidR="00607C9E" w:rsidDel="008061F6">
          <w:rPr>
            <w:i/>
          </w:rPr>
          <w:delText>d</w:delText>
        </w:r>
        <w:r w:rsidDel="008061F6">
          <w:rPr>
            <w:i/>
          </w:rPr>
          <w:delText xml:space="preserve"> if no search results are returned.</w:delText>
        </w:r>
        <w:bookmarkStart w:id="1562" w:name="_Toc426384556"/>
        <w:bookmarkStart w:id="1563" w:name="_Toc426385960"/>
        <w:bookmarkStart w:id="1564" w:name="_Toc426387363"/>
        <w:bookmarkStart w:id="1565" w:name="_Toc426388767"/>
        <w:bookmarkStart w:id="1566" w:name="_Toc426390171"/>
        <w:bookmarkStart w:id="1567" w:name="_Toc426391575"/>
        <w:bookmarkStart w:id="1568" w:name="_Toc426392978"/>
        <w:bookmarkStart w:id="1569" w:name="_Toc427824563"/>
        <w:bookmarkStart w:id="1570" w:name="_Toc427852376"/>
        <w:bookmarkStart w:id="1571" w:name="_Toc427854616"/>
        <w:bookmarkStart w:id="1572" w:name="_Toc427856817"/>
        <w:bookmarkEnd w:id="1562"/>
        <w:bookmarkEnd w:id="1563"/>
        <w:bookmarkEnd w:id="1564"/>
        <w:bookmarkEnd w:id="1565"/>
        <w:bookmarkEnd w:id="1566"/>
        <w:bookmarkEnd w:id="1567"/>
        <w:bookmarkEnd w:id="1568"/>
        <w:bookmarkEnd w:id="1569"/>
        <w:bookmarkEnd w:id="1570"/>
        <w:bookmarkEnd w:id="1571"/>
        <w:bookmarkEnd w:id="1572"/>
      </w:del>
    </w:p>
    <w:p w14:paraId="3554AF97" w14:textId="541D9C9B" w:rsidR="00983764" w:rsidDel="00860505" w:rsidRDefault="00983764">
      <w:pPr>
        <w:pStyle w:val="ListParagraph"/>
        <w:spacing w:after="60"/>
        <w:ind w:left="990" w:firstLine="0"/>
        <w:rPr>
          <w:del w:id="1573" w:author="Ramasubramani, Hariharan" w:date="2015-07-13T15:25:00Z"/>
          <w:rFonts w:cstheme="minorHAnsi"/>
          <w:color w:val="000000" w:themeColor="text1"/>
        </w:rPr>
        <w:pPrChange w:id="1574" w:author="Ramasubramani, Hariharan" w:date="2015-07-17T17:38:00Z">
          <w:pPr>
            <w:pStyle w:val="ListParagraph"/>
            <w:spacing w:after="60"/>
            <w:ind w:left="0" w:firstLine="0"/>
          </w:pPr>
        </w:pPrChange>
      </w:pPr>
      <w:bookmarkStart w:id="1575" w:name="_Toc426384557"/>
      <w:bookmarkStart w:id="1576" w:name="_Toc426385961"/>
      <w:bookmarkStart w:id="1577" w:name="_Toc426387364"/>
      <w:bookmarkStart w:id="1578" w:name="_Toc426388768"/>
      <w:bookmarkStart w:id="1579" w:name="_Toc426390172"/>
      <w:bookmarkStart w:id="1580" w:name="_Toc426391576"/>
      <w:bookmarkStart w:id="1581" w:name="_Toc426392979"/>
      <w:bookmarkStart w:id="1582" w:name="_Toc427824564"/>
      <w:bookmarkStart w:id="1583" w:name="_Toc427852377"/>
      <w:bookmarkStart w:id="1584" w:name="_Toc427854617"/>
      <w:bookmarkStart w:id="1585" w:name="_Toc427856818"/>
      <w:bookmarkEnd w:id="1575"/>
      <w:bookmarkEnd w:id="1576"/>
      <w:bookmarkEnd w:id="1577"/>
      <w:bookmarkEnd w:id="1578"/>
      <w:bookmarkEnd w:id="1579"/>
      <w:bookmarkEnd w:id="1580"/>
      <w:bookmarkEnd w:id="1581"/>
      <w:bookmarkEnd w:id="1582"/>
      <w:bookmarkEnd w:id="1583"/>
      <w:bookmarkEnd w:id="1584"/>
      <w:bookmarkEnd w:id="1585"/>
    </w:p>
    <w:p w14:paraId="73DEA42E" w14:textId="387AA520" w:rsidR="00673F6C" w:rsidDel="00860505" w:rsidRDefault="00673F6C">
      <w:pPr>
        <w:pStyle w:val="ListParagraph"/>
        <w:spacing w:after="60"/>
        <w:ind w:left="990" w:firstLine="0"/>
        <w:rPr>
          <w:ins w:id="1586" w:author="Liberty Mutual" w:date="2015-04-28T13:02:00Z"/>
          <w:del w:id="1587" w:author="Ramasubramani, Hariharan" w:date="2015-07-13T15:25:00Z"/>
          <w:rFonts w:cstheme="minorHAnsi"/>
          <w:color w:val="000000" w:themeColor="text1"/>
        </w:rPr>
        <w:pPrChange w:id="1588" w:author="Ramasubramani, Hariharan" w:date="2015-07-17T17:38:00Z">
          <w:pPr>
            <w:pStyle w:val="ListParagraph"/>
            <w:spacing w:after="60"/>
            <w:ind w:left="0" w:firstLine="0"/>
          </w:pPr>
        </w:pPrChange>
      </w:pPr>
      <w:bookmarkStart w:id="1589" w:name="_Toc426384558"/>
      <w:bookmarkStart w:id="1590" w:name="_Toc426385962"/>
      <w:bookmarkStart w:id="1591" w:name="_Toc426387365"/>
      <w:bookmarkStart w:id="1592" w:name="_Toc426388769"/>
      <w:bookmarkStart w:id="1593" w:name="_Toc426390173"/>
      <w:bookmarkStart w:id="1594" w:name="_Toc426391577"/>
      <w:bookmarkStart w:id="1595" w:name="_Toc426392980"/>
      <w:bookmarkStart w:id="1596" w:name="_Toc427824565"/>
      <w:bookmarkStart w:id="1597" w:name="_Toc427852378"/>
      <w:bookmarkStart w:id="1598" w:name="_Toc427854618"/>
      <w:bookmarkStart w:id="1599" w:name="_Toc427856819"/>
      <w:bookmarkEnd w:id="1589"/>
      <w:bookmarkEnd w:id="1590"/>
      <w:bookmarkEnd w:id="1591"/>
      <w:bookmarkEnd w:id="1592"/>
      <w:bookmarkEnd w:id="1593"/>
      <w:bookmarkEnd w:id="1594"/>
      <w:bookmarkEnd w:id="1595"/>
      <w:bookmarkEnd w:id="1596"/>
      <w:bookmarkEnd w:id="1597"/>
      <w:bookmarkEnd w:id="1598"/>
      <w:bookmarkEnd w:id="1599"/>
    </w:p>
    <w:p w14:paraId="3F4D76F7" w14:textId="5A6438E1" w:rsidR="00673F6C" w:rsidDel="00CE0C93" w:rsidRDefault="00673F6C">
      <w:pPr>
        <w:pStyle w:val="ListParagraph"/>
        <w:spacing w:after="60"/>
        <w:ind w:left="990" w:firstLine="0"/>
        <w:rPr>
          <w:ins w:id="1600" w:author="Liberty Mutual" w:date="2015-04-28T13:02:00Z"/>
          <w:del w:id="1601" w:author="Ramasubramani, Hariharan" w:date="2015-07-17T17:09:00Z"/>
          <w:rFonts w:cstheme="minorHAnsi"/>
          <w:color w:val="000000" w:themeColor="text1"/>
        </w:rPr>
        <w:pPrChange w:id="1602" w:author="Ramasubramani, Hariharan" w:date="2015-07-17T17:38:00Z">
          <w:pPr>
            <w:pStyle w:val="ListParagraph"/>
            <w:spacing w:after="60"/>
            <w:ind w:left="0" w:firstLine="0"/>
          </w:pPr>
        </w:pPrChange>
      </w:pPr>
      <w:ins w:id="1603" w:author="Liberty Mutual" w:date="2015-04-28T13:02:00Z">
        <w:del w:id="1604" w:author="Ramasubramani, Hariharan" w:date="2015-07-13T13:20:00Z">
          <w:r w:rsidDel="006969F7">
            <w:rPr>
              <w:rFonts w:cstheme="minorHAnsi"/>
              <w:noProof/>
              <w:color w:val="000000" w:themeColor="text1"/>
            </w:rPr>
            <w:drawing>
              <wp:inline distT="0" distB="0" distL="0" distR="0" wp14:anchorId="06557060" wp14:editId="477D16B0">
                <wp:extent cx="6847205" cy="3401695"/>
                <wp:effectExtent l="0" t="0" r="0" b="825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847205" cy="3401695"/>
                        </a:xfrm>
                        <a:prstGeom prst="rect">
                          <a:avLst/>
                        </a:prstGeom>
                        <a:noFill/>
                        <a:ln>
                          <a:noFill/>
                        </a:ln>
                      </pic:spPr>
                    </pic:pic>
                  </a:graphicData>
                </a:graphic>
              </wp:inline>
            </w:drawing>
          </w:r>
        </w:del>
        <w:bookmarkStart w:id="1605" w:name="_Toc426384559"/>
        <w:bookmarkStart w:id="1606" w:name="_Toc426385963"/>
        <w:bookmarkStart w:id="1607" w:name="_Toc426387366"/>
        <w:bookmarkStart w:id="1608" w:name="_Toc426388770"/>
        <w:bookmarkStart w:id="1609" w:name="_Toc426390174"/>
        <w:bookmarkStart w:id="1610" w:name="_Toc426391578"/>
        <w:bookmarkStart w:id="1611" w:name="_Toc426392981"/>
        <w:bookmarkStart w:id="1612" w:name="_Toc427824566"/>
        <w:bookmarkStart w:id="1613" w:name="_Toc427852379"/>
        <w:bookmarkStart w:id="1614" w:name="_Toc427854619"/>
        <w:bookmarkStart w:id="1615" w:name="_Toc427856820"/>
        <w:bookmarkEnd w:id="1605"/>
        <w:bookmarkEnd w:id="1606"/>
        <w:bookmarkEnd w:id="1607"/>
        <w:bookmarkEnd w:id="1608"/>
        <w:bookmarkEnd w:id="1609"/>
        <w:bookmarkEnd w:id="1610"/>
        <w:bookmarkEnd w:id="1611"/>
        <w:bookmarkEnd w:id="1612"/>
        <w:bookmarkEnd w:id="1613"/>
        <w:bookmarkEnd w:id="1614"/>
        <w:bookmarkEnd w:id="1615"/>
      </w:ins>
    </w:p>
    <w:p w14:paraId="0CE0F2F3" w14:textId="13A0D290" w:rsidR="00983764" w:rsidDel="00CE0C93" w:rsidRDefault="00983764">
      <w:pPr>
        <w:pStyle w:val="ListParagraph"/>
        <w:spacing w:after="60"/>
        <w:ind w:left="990" w:firstLine="0"/>
        <w:rPr>
          <w:del w:id="1616" w:author="Ramasubramani, Hariharan" w:date="2015-07-17T17:09:00Z"/>
          <w:rFonts w:cstheme="minorHAnsi"/>
          <w:color w:val="000000" w:themeColor="text1"/>
        </w:rPr>
        <w:pPrChange w:id="1617" w:author="Ramasubramani, Hariharan" w:date="2015-07-17T17:38:00Z">
          <w:pPr>
            <w:pStyle w:val="ListParagraph"/>
            <w:spacing w:after="60"/>
            <w:ind w:left="0" w:firstLine="0"/>
          </w:pPr>
        </w:pPrChange>
      </w:pPr>
      <w:bookmarkStart w:id="1618" w:name="_Toc426384560"/>
      <w:bookmarkStart w:id="1619" w:name="_Toc426385964"/>
      <w:bookmarkStart w:id="1620" w:name="_Toc426387367"/>
      <w:bookmarkStart w:id="1621" w:name="_Toc426388771"/>
      <w:bookmarkStart w:id="1622" w:name="_Toc426390175"/>
      <w:bookmarkStart w:id="1623" w:name="_Toc426391579"/>
      <w:bookmarkStart w:id="1624" w:name="_Toc426392982"/>
      <w:bookmarkStart w:id="1625" w:name="_Toc427824567"/>
      <w:bookmarkStart w:id="1626" w:name="_Toc427852380"/>
      <w:bookmarkStart w:id="1627" w:name="_Toc427854620"/>
      <w:bookmarkStart w:id="1628" w:name="_Toc427856821"/>
      <w:bookmarkEnd w:id="1618"/>
      <w:bookmarkEnd w:id="1619"/>
      <w:bookmarkEnd w:id="1620"/>
      <w:bookmarkEnd w:id="1621"/>
      <w:bookmarkEnd w:id="1622"/>
      <w:bookmarkEnd w:id="1623"/>
      <w:bookmarkEnd w:id="1624"/>
      <w:bookmarkEnd w:id="1625"/>
      <w:bookmarkEnd w:id="1626"/>
      <w:bookmarkEnd w:id="1627"/>
      <w:bookmarkEnd w:id="1628"/>
    </w:p>
    <w:p w14:paraId="3A4899FF" w14:textId="62D61D41" w:rsidR="00983764" w:rsidDel="00CE0C93" w:rsidRDefault="00983764">
      <w:pPr>
        <w:pStyle w:val="ListParagraph"/>
        <w:spacing w:after="60"/>
        <w:ind w:left="990" w:firstLine="0"/>
        <w:jc w:val="center"/>
        <w:rPr>
          <w:del w:id="1629" w:author="Ramasubramani, Hariharan" w:date="2015-07-17T17:09:00Z"/>
          <w:rFonts w:cstheme="minorHAnsi"/>
          <w:color w:val="000000" w:themeColor="text1"/>
        </w:rPr>
        <w:pPrChange w:id="1630" w:author="Ramasubramani, Hariharan" w:date="2015-07-17T17:38:00Z">
          <w:pPr>
            <w:pStyle w:val="ListParagraph"/>
            <w:spacing w:after="60"/>
            <w:ind w:left="0" w:firstLine="0"/>
            <w:jc w:val="center"/>
          </w:pPr>
        </w:pPrChange>
      </w:pPr>
      <w:del w:id="1631" w:author="Ramasubramani, Hariharan" w:date="2015-07-17T15:35:00Z">
        <w:r w:rsidDel="000B76E7">
          <w:rPr>
            <w:rFonts w:cstheme="minorHAnsi"/>
            <w:color w:val="000000" w:themeColor="text1"/>
          </w:rPr>
          <w:delText>Fig:</w:delText>
        </w:r>
        <w:r w:rsidR="000705DB" w:rsidDel="000B76E7">
          <w:rPr>
            <w:rFonts w:cstheme="minorHAnsi"/>
            <w:color w:val="000000" w:themeColor="text1"/>
          </w:rPr>
          <w:delText xml:space="preserve"> 1.c</w:delText>
        </w:r>
        <w:r w:rsidDel="000B76E7">
          <w:rPr>
            <w:rFonts w:cstheme="minorHAnsi"/>
            <w:color w:val="000000" w:themeColor="text1"/>
          </w:rPr>
          <w:delText xml:space="preserve"> - Main Navigation Forms Screen</w:delText>
        </w:r>
      </w:del>
      <w:bookmarkStart w:id="1632" w:name="_Toc426384561"/>
      <w:bookmarkStart w:id="1633" w:name="_Toc426385965"/>
      <w:bookmarkStart w:id="1634" w:name="_Toc426387368"/>
      <w:bookmarkStart w:id="1635" w:name="_Toc426388772"/>
      <w:bookmarkStart w:id="1636" w:name="_Toc426390176"/>
      <w:bookmarkStart w:id="1637" w:name="_Toc426391580"/>
      <w:bookmarkStart w:id="1638" w:name="_Toc426392983"/>
      <w:bookmarkStart w:id="1639" w:name="_Toc427824568"/>
      <w:bookmarkStart w:id="1640" w:name="_Toc427852381"/>
      <w:bookmarkStart w:id="1641" w:name="_Toc427854621"/>
      <w:bookmarkStart w:id="1642" w:name="_Toc427856822"/>
      <w:bookmarkEnd w:id="1632"/>
      <w:bookmarkEnd w:id="1633"/>
      <w:bookmarkEnd w:id="1634"/>
      <w:bookmarkEnd w:id="1635"/>
      <w:bookmarkEnd w:id="1636"/>
      <w:bookmarkEnd w:id="1637"/>
      <w:bookmarkEnd w:id="1638"/>
      <w:bookmarkEnd w:id="1639"/>
      <w:bookmarkEnd w:id="1640"/>
      <w:bookmarkEnd w:id="1641"/>
      <w:bookmarkEnd w:id="1642"/>
    </w:p>
    <w:p w14:paraId="7E5F6D53" w14:textId="7B7A2FCF" w:rsidR="00B60B64" w:rsidRPr="004801AC" w:rsidDel="00CE0C93" w:rsidRDefault="00B60B64">
      <w:pPr>
        <w:pBdr>
          <w:top w:val="single" w:sz="4" w:space="1" w:color="auto"/>
          <w:left w:val="single" w:sz="4" w:space="4" w:color="auto"/>
          <w:bottom w:val="single" w:sz="4" w:space="1" w:color="auto"/>
          <w:right w:val="single" w:sz="4" w:space="4" w:color="auto"/>
        </w:pBdr>
        <w:shd w:val="clear" w:color="auto" w:fill="C6D9F1" w:themeFill="text2" w:themeFillTint="33"/>
        <w:overflowPunct w:val="0"/>
        <w:autoSpaceDE w:val="0"/>
        <w:autoSpaceDN w:val="0"/>
        <w:spacing w:after="240"/>
        <w:ind w:left="990" w:firstLine="0"/>
        <w:textAlignment w:val="baseline"/>
        <w:rPr>
          <w:del w:id="1643" w:author="Ramasubramani, Hariharan" w:date="2015-07-17T17:09:00Z"/>
          <w:rFonts w:cstheme="minorHAnsi"/>
          <w:i/>
          <w:color w:val="000000" w:themeColor="text1"/>
        </w:rPr>
        <w:pPrChange w:id="1644" w:author="Ramasubramani, Hariharan" w:date="2015-07-17T17:38:00Z">
          <w:pPr>
            <w:pBdr>
              <w:top w:val="single" w:sz="4" w:space="1" w:color="auto"/>
              <w:left w:val="single" w:sz="4" w:space="4" w:color="auto"/>
              <w:bottom w:val="single" w:sz="4" w:space="1" w:color="auto"/>
              <w:right w:val="single" w:sz="4" w:space="4" w:color="auto"/>
            </w:pBdr>
            <w:shd w:val="clear" w:color="auto" w:fill="C6D9F1" w:themeFill="text2" w:themeFillTint="33"/>
            <w:overflowPunct w:val="0"/>
            <w:autoSpaceDE w:val="0"/>
            <w:autoSpaceDN w:val="0"/>
            <w:spacing w:after="240"/>
            <w:ind w:firstLine="0"/>
            <w:textAlignment w:val="baseline"/>
          </w:pPr>
        </w:pPrChange>
      </w:pPr>
      <w:del w:id="1645" w:author="Ramasubramani, Hariharan" w:date="2015-07-17T17:09:00Z">
        <w:r w:rsidDel="00CE0C93">
          <w:rPr>
            <w:rFonts w:cstheme="minorHAnsi"/>
            <w:i/>
            <w:color w:val="000000" w:themeColor="text1"/>
          </w:rPr>
          <w:delText xml:space="preserve">The Main Navigation Forms Screen is where all functions related to </w:delText>
        </w:r>
      </w:del>
      <w:del w:id="1646" w:author="Ramasubramani, Hariharan" w:date="2015-07-13T14:00:00Z">
        <w:r w:rsidDel="008061F6">
          <w:rPr>
            <w:rFonts w:cstheme="minorHAnsi"/>
            <w:i/>
            <w:color w:val="000000" w:themeColor="text1"/>
          </w:rPr>
          <w:delText xml:space="preserve">managing </w:delText>
        </w:r>
      </w:del>
      <w:del w:id="1647" w:author="Ramasubramani, Hariharan" w:date="2015-07-17T17:09:00Z">
        <w:r w:rsidDel="00CE0C93">
          <w:rPr>
            <w:rFonts w:cstheme="minorHAnsi"/>
            <w:i/>
            <w:color w:val="000000" w:themeColor="text1"/>
          </w:rPr>
          <w:delText>Form</w:delText>
        </w:r>
      </w:del>
      <w:del w:id="1648" w:author="Ramasubramani, Hariharan" w:date="2015-07-13T14:00:00Z">
        <w:r w:rsidDel="008061F6">
          <w:rPr>
            <w:rFonts w:cstheme="minorHAnsi"/>
            <w:i/>
            <w:color w:val="000000" w:themeColor="text1"/>
          </w:rPr>
          <w:delText>s</w:delText>
        </w:r>
      </w:del>
      <w:del w:id="1649" w:author="Ramasubramani, Hariharan" w:date="2015-07-17T17:09:00Z">
        <w:r w:rsidDel="00CE0C93">
          <w:rPr>
            <w:rFonts w:cstheme="minorHAnsi"/>
            <w:i/>
            <w:color w:val="000000" w:themeColor="text1"/>
          </w:rPr>
          <w:delText xml:space="preserve"> is performed.  From this </w:delText>
        </w:r>
      </w:del>
      <w:del w:id="1650" w:author="Ramasubramani, Hariharan" w:date="2015-07-15T16:22:00Z">
        <w:r w:rsidDel="00A1468C">
          <w:rPr>
            <w:rFonts w:cstheme="minorHAnsi"/>
            <w:i/>
            <w:color w:val="000000" w:themeColor="text1"/>
          </w:rPr>
          <w:delText xml:space="preserve">screen </w:delText>
        </w:r>
      </w:del>
      <w:del w:id="1651" w:author="Ramasubramani, Hariharan" w:date="2015-07-17T17:09:00Z">
        <w:r w:rsidDel="00CE0C93">
          <w:rPr>
            <w:rFonts w:cstheme="minorHAnsi"/>
            <w:i/>
            <w:color w:val="000000" w:themeColor="text1"/>
          </w:rPr>
          <w:delText>users can create new Forms</w:delText>
        </w:r>
      </w:del>
      <w:del w:id="1652" w:author="Ramasubramani, Hariharan" w:date="2015-07-13T14:00:00Z">
        <w:r w:rsidDel="008061F6">
          <w:rPr>
            <w:rFonts w:cstheme="minorHAnsi"/>
            <w:i/>
            <w:color w:val="000000" w:themeColor="text1"/>
          </w:rPr>
          <w:delText>, search for existing Forms, view and modify Forms, and export Form Search Results.</w:delText>
        </w:r>
      </w:del>
      <w:bookmarkStart w:id="1653" w:name="_Toc426384562"/>
      <w:bookmarkStart w:id="1654" w:name="_Toc426385966"/>
      <w:bookmarkStart w:id="1655" w:name="_Toc426387369"/>
      <w:bookmarkStart w:id="1656" w:name="_Toc426388773"/>
      <w:bookmarkStart w:id="1657" w:name="_Toc426390177"/>
      <w:bookmarkStart w:id="1658" w:name="_Toc426391581"/>
      <w:bookmarkStart w:id="1659" w:name="_Toc426392984"/>
      <w:bookmarkStart w:id="1660" w:name="_Toc427824569"/>
      <w:bookmarkStart w:id="1661" w:name="_Toc427852382"/>
      <w:bookmarkStart w:id="1662" w:name="_Toc427854622"/>
      <w:bookmarkStart w:id="1663" w:name="_Toc427856823"/>
      <w:bookmarkEnd w:id="1653"/>
      <w:bookmarkEnd w:id="1654"/>
      <w:bookmarkEnd w:id="1655"/>
      <w:bookmarkEnd w:id="1656"/>
      <w:bookmarkEnd w:id="1657"/>
      <w:bookmarkEnd w:id="1658"/>
      <w:bookmarkEnd w:id="1659"/>
      <w:bookmarkEnd w:id="1660"/>
      <w:bookmarkEnd w:id="1661"/>
      <w:bookmarkEnd w:id="1662"/>
      <w:bookmarkEnd w:id="1663"/>
    </w:p>
    <w:p w14:paraId="0E48AC86" w14:textId="1D4C8E84" w:rsidR="00983764" w:rsidDel="000B76E7" w:rsidRDefault="00603E44">
      <w:pPr>
        <w:pStyle w:val="ListParagraph"/>
        <w:spacing w:after="60"/>
        <w:ind w:left="990" w:firstLine="0"/>
        <w:rPr>
          <w:del w:id="1664" w:author="Ramasubramani, Hariharan" w:date="2015-07-17T15:35:00Z"/>
          <w:rFonts w:cstheme="minorHAnsi"/>
          <w:color w:val="000000" w:themeColor="text1"/>
        </w:rPr>
        <w:pPrChange w:id="1665" w:author="Ramasubramani, Hariharan" w:date="2015-07-17T17:38:00Z">
          <w:pPr>
            <w:pStyle w:val="ListParagraph"/>
            <w:spacing w:after="60"/>
            <w:ind w:left="0" w:firstLine="0"/>
          </w:pPr>
        </w:pPrChange>
      </w:pPr>
      <w:ins w:id="1666" w:author="Hariharan Ramasubramani" w:date="2015-03-11T13:09:00Z">
        <w:del w:id="1667" w:author="Ramasubramani, Hariharan" w:date="2015-07-13T13:33:00Z">
          <w:r w:rsidDel="001F36D3">
            <w:rPr>
              <w:noProof/>
            </w:rPr>
            <w:drawing>
              <wp:inline distT="0" distB="0" distL="0" distR="0" wp14:anchorId="6BEA5D9E" wp14:editId="369109A7">
                <wp:extent cx="6462215" cy="457289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6462845" cy="4573336"/>
                        </a:xfrm>
                        <a:prstGeom prst="rect">
                          <a:avLst/>
                        </a:prstGeom>
                      </pic:spPr>
                    </pic:pic>
                  </a:graphicData>
                </a:graphic>
              </wp:inline>
            </w:drawing>
          </w:r>
        </w:del>
      </w:ins>
      <w:del w:id="1668" w:author="Ramasubramani, Hariharan" w:date="2015-07-17T15:35:00Z">
        <w:r w:rsidR="0084319C" w:rsidDel="000B76E7">
          <w:rPr>
            <w:rFonts w:cstheme="minorHAnsi"/>
            <w:noProof/>
            <w:color w:val="000000" w:themeColor="text1"/>
          </w:rPr>
          <w:drawing>
            <wp:inline distT="0" distB="0" distL="0" distR="0" wp14:anchorId="5C050871" wp14:editId="40D3B9C2">
              <wp:extent cx="6858000" cy="448691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ckagesnav.png"/>
                      <pic:cNvPicPr/>
                    </pic:nvPicPr>
                    <pic:blipFill>
                      <a:blip r:embed="rId32">
                        <a:extLst>
                          <a:ext uri="{28A0092B-C50C-407E-A947-70E740481C1C}">
                            <a14:useLocalDpi xmlns:a14="http://schemas.microsoft.com/office/drawing/2010/main" val="0"/>
                          </a:ext>
                        </a:extLst>
                      </a:blip>
                      <a:stretch>
                        <a:fillRect/>
                      </a:stretch>
                    </pic:blipFill>
                    <pic:spPr>
                      <a:xfrm>
                        <a:off x="0" y="0"/>
                        <a:ext cx="6858000" cy="4486910"/>
                      </a:xfrm>
                      <a:prstGeom prst="rect">
                        <a:avLst/>
                      </a:prstGeom>
                    </pic:spPr>
                  </pic:pic>
                </a:graphicData>
              </a:graphic>
            </wp:inline>
          </w:drawing>
        </w:r>
        <w:bookmarkStart w:id="1669" w:name="_Toc426384563"/>
        <w:bookmarkStart w:id="1670" w:name="_Toc426385967"/>
        <w:bookmarkStart w:id="1671" w:name="_Toc426387370"/>
        <w:bookmarkStart w:id="1672" w:name="_Toc426388774"/>
        <w:bookmarkStart w:id="1673" w:name="_Toc426390178"/>
        <w:bookmarkStart w:id="1674" w:name="_Toc426391582"/>
        <w:bookmarkStart w:id="1675" w:name="_Toc426392985"/>
        <w:bookmarkStart w:id="1676" w:name="_Toc427824570"/>
        <w:bookmarkStart w:id="1677" w:name="_Toc427852383"/>
        <w:bookmarkStart w:id="1678" w:name="_Toc427854623"/>
        <w:bookmarkStart w:id="1679" w:name="_Toc427856824"/>
        <w:bookmarkEnd w:id="1669"/>
        <w:bookmarkEnd w:id="1670"/>
        <w:bookmarkEnd w:id="1671"/>
        <w:bookmarkEnd w:id="1672"/>
        <w:bookmarkEnd w:id="1673"/>
        <w:bookmarkEnd w:id="1674"/>
        <w:bookmarkEnd w:id="1675"/>
        <w:bookmarkEnd w:id="1676"/>
        <w:bookmarkEnd w:id="1677"/>
        <w:bookmarkEnd w:id="1678"/>
        <w:bookmarkEnd w:id="1679"/>
      </w:del>
    </w:p>
    <w:p w14:paraId="65950952" w14:textId="17B5BA1E" w:rsidR="003F35A7" w:rsidDel="000B76E7" w:rsidRDefault="003F35A7">
      <w:pPr>
        <w:pStyle w:val="ListParagraph"/>
        <w:spacing w:after="60"/>
        <w:ind w:left="990" w:firstLine="0"/>
        <w:jc w:val="center"/>
        <w:rPr>
          <w:del w:id="1680" w:author="Ramasubramani, Hariharan" w:date="2015-07-17T15:35:00Z"/>
          <w:rFonts w:cstheme="minorHAnsi"/>
          <w:color w:val="000000" w:themeColor="text1"/>
        </w:rPr>
        <w:pPrChange w:id="1681" w:author="Ramasubramani, Hariharan" w:date="2015-07-17T17:38:00Z">
          <w:pPr>
            <w:pStyle w:val="ListParagraph"/>
            <w:spacing w:after="60"/>
            <w:ind w:left="0" w:firstLine="0"/>
            <w:jc w:val="center"/>
          </w:pPr>
        </w:pPrChange>
      </w:pPr>
      <w:del w:id="1682" w:author="Ramasubramani, Hariharan" w:date="2015-07-17T15:35:00Z">
        <w:r w:rsidDel="000B76E7">
          <w:rPr>
            <w:rFonts w:cstheme="minorHAnsi"/>
            <w:color w:val="000000" w:themeColor="text1"/>
          </w:rPr>
          <w:delText>Fig: 1.d - Main Navigation Packages Screen</w:delText>
        </w:r>
        <w:bookmarkStart w:id="1683" w:name="_Toc426384564"/>
        <w:bookmarkStart w:id="1684" w:name="_Toc426385968"/>
        <w:bookmarkStart w:id="1685" w:name="_Toc426387371"/>
        <w:bookmarkStart w:id="1686" w:name="_Toc426388775"/>
        <w:bookmarkStart w:id="1687" w:name="_Toc426390179"/>
        <w:bookmarkStart w:id="1688" w:name="_Toc426391583"/>
        <w:bookmarkStart w:id="1689" w:name="_Toc426392986"/>
        <w:bookmarkStart w:id="1690" w:name="_Toc427824571"/>
        <w:bookmarkStart w:id="1691" w:name="_Toc427852384"/>
        <w:bookmarkStart w:id="1692" w:name="_Toc427854624"/>
        <w:bookmarkStart w:id="1693" w:name="_Toc427856825"/>
        <w:bookmarkEnd w:id="1683"/>
        <w:bookmarkEnd w:id="1684"/>
        <w:bookmarkEnd w:id="1685"/>
        <w:bookmarkEnd w:id="1686"/>
        <w:bookmarkEnd w:id="1687"/>
        <w:bookmarkEnd w:id="1688"/>
        <w:bookmarkEnd w:id="1689"/>
        <w:bookmarkEnd w:id="1690"/>
        <w:bookmarkEnd w:id="1691"/>
        <w:bookmarkEnd w:id="1692"/>
        <w:bookmarkEnd w:id="1693"/>
      </w:del>
    </w:p>
    <w:p w14:paraId="3283A42A" w14:textId="31B1D695" w:rsidR="00930952" w:rsidDel="000B76E7" w:rsidRDefault="00930952">
      <w:pPr>
        <w:pStyle w:val="ListParagraph"/>
        <w:spacing w:after="60"/>
        <w:ind w:left="990" w:firstLine="0"/>
        <w:jc w:val="center"/>
        <w:rPr>
          <w:del w:id="1694" w:author="Ramasubramani, Hariharan" w:date="2015-07-17T15:35:00Z"/>
          <w:rFonts w:cstheme="minorHAnsi"/>
          <w:color w:val="000000" w:themeColor="text1"/>
        </w:rPr>
        <w:pPrChange w:id="1695" w:author="Ramasubramani, Hariharan" w:date="2015-07-17T17:38:00Z">
          <w:pPr>
            <w:pStyle w:val="ListParagraph"/>
            <w:spacing w:after="60"/>
            <w:ind w:left="0" w:firstLine="0"/>
          </w:pPr>
        </w:pPrChange>
      </w:pPr>
      <w:bookmarkStart w:id="1696" w:name="_Toc426384565"/>
      <w:bookmarkStart w:id="1697" w:name="_Toc426385969"/>
      <w:bookmarkStart w:id="1698" w:name="_Toc426387372"/>
      <w:bookmarkStart w:id="1699" w:name="_Toc426388776"/>
      <w:bookmarkStart w:id="1700" w:name="_Toc426390180"/>
      <w:bookmarkStart w:id="1701" w:name="_Toc426391584"/>
      <w:bookmarkStart w:id="1702" w:name="_Toc426392987"/>
      <w:bookmarkStart w:id="1703" w:name="_Toc427824572"/>
      <w:bookmarkStart w:id="1704" w:name="_Toc427852385"/>
      <w:bookmarkStart w:id="1705" w:name="_Toc427854625"/>
      <w:bookmarkStart w:id="1706" w:name="_Toc427856826"/>
      <w:bookmarkEnd w:id="1696"/>
      <w:bookmarkEnd w:id="1697"/>
      <w:bookmarkEnd w:id="1698"/>
      <w:bookmarkEnd w:id="1699"/>
      <w:bookmarkEnd w:id="1700"/>
      <w:bookmarkEnd w:id="1701"/>
      <w:bookmarkEnd w:id="1702"/>
      <w:bookmarkEnd w:id="1703"/>
      <w:bookmarkEnd w:id="1704"/>
      <w:bookmarkEnd w:id="1705"/>
      <w:bookmarkEnd w:id="1706"/>
    </w:p>
    <w:p w14:paraId="2D0C365A" w14:textId="3AA822AE" w:rsidR="00A30047" w:rsidDel="00CE0C93" w:rsidRDefault="004B1473">
      <w:pPr>
        <w:pStyle w:val="ListParagraph"/>
        <w:spacing w:after="60"/>
        <w:ind w:left="990" w:firstLine="0"/>
        <w:rPr>
          <w:del w:id="1707" w:author="Ramasubramani, Hariharan" w:date="2015-07-17T17:09:00Z"/>
          <w:rFonts w:cstheme="minorHAnsi"/>
          <w:color w:val="000000" w:themeColor="text1"/>
        </w:rPr>
        <w:pPrChange w:id="1708" w:author="Ramasubramani, Hariharan" w:date="2015-07-17T17:38:00Z">
          <w:pPr>
            <w:pStyle w:val="ListParagraph"/>
            <w:spacing w:after="60"/>
            <w:ind w:left="0" w:firstLine="0"/>
          </w:pPr>
        </w:pPrChange>
      </w:pPr>
      <w:del w:id="1709" w:author="Ramasubramani, Hariharan" w:date="2015-07-17T17:09:00Z">
        <w:r w:rsidRPr="00A977F1" w:rsidDel="00CE0C93">
          <w:rPr>
            <w:rFonts w:cstheme="minorHAnsi"/>
            <w:noProof/>
            <w:color w:val="000000" w:themeColor="text1"/>
          </w:rPr>
          <w:drawing>
            <wp:inline distT="0" distB="0" distL="0" distR="0" wp14:anchorId="1B33F92C" wp14:editId="705DA463">
              <wp:extent cx="6858000" cy="503745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ckages.png"/>
                      <pic:cNvPicPr/>
                    </pic:nvPicPr>
                    <pic:blipFill>
                      <a:blip r:embed="rId33">
                        <a:extLst>
                          <a:ext uri="{28A0092B-C50C-407E-A947-70E740481C1C}">
                            <a14:useLocalDpi xmlns:a14="http://schemas.microsoft.com/office/drawing/2010/main" val="0"/>
                          </a:ext>
                        </a:extLst>
                      </a:blip>
                      <a:stretch>
                        <a:fillRect/>
                      </a:stretch>
                    </pic:blipFill>
                    <pic:spPr>
                      <a:xfrm>
                        <a:off x="0" y="0"/>
                        <a:ext cx="6858000" cy="5037455"/>
                      </a:xfrm>
                      <a:prstGeom prst="rect">
                        <a:avLst/>
                      </a:prstGeom>
                    </pic:spPr>
                  </pic:pic>
                </a:graphicData>
              </a:graphic>
            </wp:inline>
          </w:drawing>
        </w:r>
        <w:bookmarkStart w:id="1710" w:name="_Toc426384566"/>
        <w:bookmarkStart w:id="1711" w:name="_Toc426385970"/>
        <w:bookmarkStart w:id="1712" w:name="_Toc426387373"/>
        <w:bookmarkStart w:id="1713" w:name="_Toc426388777"/>
        <w:bookmarkStart w:id="1714" w:name="_Toc426390181"/>
        <w:bookmarkStart w:id="1715" w:name="_Toc426391585"/>
        <w:bookmarkStart w:id="1716" w:name="_Toc426392988"/>
        <w:bookmarkStart w:id="1717" w:name="_Toc427824573"/>
        <w:bookmarkStart w:id="1718" w:name="_Toc427852386"/>
        <w:bookmarkStart w:id="1719" w:name="_Toc427854626"/>
        <w:bookmarkStart w:id="1720" w:name="_Toc427856827"/>
        <w:bookmarkEnd w:id="1710"/>
        <w:bookmarkEnd w:id="1711"/>
        <w:bookmarkEnd w:id="1712"/>
        <w:bookmarkEnd w:id="1713"/>
        <w:bookmarkEnd w:id="1714"/>
        <w:bookmarkEnd w:id="1715"/>
        <w:bookmarkEnd w:id="1716"/>
        <w:bookmarkEnd w:id="1717"/>
        <w:bookmarkEnd w:id="1718"/>
        <w:bookmarkEnd w:id="1719"/>
        <w:bookmarkEnd w:id="1720"/>
      </w:del>
    </w:p>
    <w:p w14:paraId="62E7C2DC" w14:textId="01E827C8" w:rsidR="00A30047" w:rsidDel="00CE0C93" w:rsidRDefault="00A30047">
      <w:pPr>
        <w:pStyle w:val="ListParagraph"/>
        <w:spacing w:after="60"/>
        <w:ind w:left="990" w:firstLine="0"/>
        <w:rPr>
          <w:del w:id="1721" w:author="Ramasubramani, Hariharan" w:date="2015-07-17T17:09:00Z"/>
          <w:rFonts w:cstheme="minorHAnsi"/>
          <w:color w:val="000000" w:themeColor="text1"/>
        </w:rPr>
        <w:pPrChange w:id="1722" w:author="Ramasubramani, Hariharan" w:date="2015-07-17T17:38:00Z">
          <w:pPr>
            <w:pStyle w:val="ListParagraph"/>
            <w:spacing w:after="60"/>
            <w:ind w:left="0" w:firstLine="0"/>
          </w:pPr>
        </w:pPrChange>
      </w:pPr>
      <w:bookmarkStart w:id="1723" w:name="_Toc426384567"/>
      <w:bookmarkStart w:id="1724" w:name="_Toc426385971"/>
      <w:bookmarkStart w:id="1725" w:name="_Toc426387374"/>
      <w:bookmarkStart w:id="1726" w:name="_Toc426388778"/>
      <w:bookmarkStart w:id="1727" w:name="_Toc426390182"/>
      <w:bookmarkStart w:id="1728" w:name="_Toc426391586"/>
      <w:bookmarkStart w:id="1729" w:name="_Toc426392989"/>
      <w:bookmarkStart w:id="1730" w:name="_Toc427824574"/>
      <w:bookmarkStart w:id="1731" w:name="_Toc427852387"/>
      <w:bookmarkStart w:id="1732" w:name="_Toc427854627"/>
      <w:bookmarkStart w:id="1733" w:name="_Toc427856828"/>
      <w:bookmarkEnd w:id="1723"/>
      <w:bookmarkEnd w:id="1724"/>
      <w:bookmarkEnd w:id="1725"/>
      <w:bookmarkEnd w:id="1726"/>
      <w:bookmarkEnd w:id="1727"/>
      <w:bookmarkEnd w:id="1728"/>
      <w:bookmarkEnd w:id="1729"/>
      <w:bookmarkEnd w:id="1730"/>
      <w:bookmarkEnd w:id="1731"/>
      <w:bookmarkEnd w:id="1732"/>
      <w:bookmarkEnd w:id="1733"/>
    </w:p>
    <w:p w14:paraId="39E25436" w14:textId="7F26182F" w:rsidR="003F35A7" w:rsidRPr="004801AC" w:rsidDel="00CE0C93" w:rsidRDefault="003F35A7">
      <w:pPr>
        <w:pBdr>
          <w:top w:val="single" w:sz="4" w:space="1" w:color="auto"/>
          <w:left w:val="single" w:sz="4" w:space="4" w:color="auto"/>
          <w:bottom w:val="single" w:sz="4" w:space="1" w:color="auto"/>
          <w:right w:val="single" w:sz="4" w:space="4" w:color="auto"/>
        </w:pBdr>
        <w:shd w:val="clear" w:color="auto" w:fill="C6D9F1" w:themeFill="text2" w:themeFillTint="33"/>
        <w:overflowPunct w:val="0"/>
        <w:autoSpaceDE w:val="0"/>
        <w:autoSpaceDN w:val="0"/>
        <w:spacing w:after="240"/>
        <w:ind w:left="990" w:firstLine="0"/>
        <w:textAlignment w:val="baseline"/>
        <w:rPr>
          <w:del w:id="1734" w:author="Ramasubramani, Hariharan" w:date="2015-07-17T17:09:00Z"/>
          <w:rFonts w:cstheme="minorHAnsi"/>
          <w:i/>
          <w:color w:val="000000" w:themeColor="text1"/>
        </w:rPr>
        <w:pPrChange w:id="1735" w:author="Ramasubramani, Hariharan" w:date="2015-07-17T17:38:00Z">
          <w:pPr>
            <w:pBdr>
              <w:top w:val="single" w:sz="4" w:space="1" w:color="auto"/>
              <w:left w:val="single" w:sz="4" w:space="4" w:color="auto"/>
              <w:bottom w:val="single" w:sz="4" w:space="1" w:color="auto"/>
              <w:right w:val="single" w:sz="4" w:space="4" w:color="auto"/>
            </w:pBdr>
            <w:shd w:val="clear" w:color="auto" w:fill="C6D9F1" w:themeFill="text2" w:themeFillTint="33"/>
            <w:overflowPunct w:val="0"/>
            <w:autoSpaceDE w:val="0"/>
            <w:autoSpaceDN w:val="0"/>
            <w:spacing w:after="240"/>
            <w:ind w:firstLine="0"/>
            <w:textAlignment w:val="baseline"/>
          </w:pPr>
        </w:pPrChange>
      </w:pPr>
      <w:del w:id="1736" w:author="Ramasubramani, Hariharan" w:date="2015-07-17T17:09:00Z">
        <w:r w:rsidDel="00CE0C93">
          <w:rPr>
            <w:rFonts w:cstheme="minorHAnsi"/>
            <w:i/>
            <w:color w:val="000000" w:themeColor="text1"/>
          </w:rPr>
          <w:delText xml:space="preserve">The Main Navigation Packages Screen is where all functions related to </w:delText>
        </w:r>
      </w:del>
      <w:del w:id="1737" w:author="Ramasubramani, Hariharan" w:date="2015-07-13T14:01:00Z">
        <w:r w:rsidDel="00683137">
          <w:rPr>
            <w:rFonts w:cstheme="minorHAnsi"/>
            <w:i/>
            <w:color w:val="000000" w:themeColor="text1"/>
          </w:rPr>
          <w:delText xml:space="preserve">managing </w:delText>
        </w:r>
      </w:del>
      <w:del w:id="1738" w:author="Ramasubramani, Hariharan" w:date="2015-07-17T17:09:00Z">
        <w:r w:rsidDel="00CE0C93">
          <w:rPr>
            <w:rFonts w:cstheme="minorHAnsi"/>
            <w:i/>
            <w:color w:val="000000" w:themeColor="text1"/>
          </w:rPr>
          <w:delText>Package</w:delText>
        </w:r>
      </w:del>
      <w:del w:id="1739" w:author="Ramasubramani, Hariharan" w:date="2015-07-13T14:01:00Z">
        <w:r w:rsidDel="00683137">
          <w:rPr>
            <w:rFonts w:cstheme="minorHAnsi"/>
            <w:i/>
            <w:color w:val="000000" w:themeColor="text1"/>
          </w:rPr>
          <w:delText>s</w:delText>
        </w:r>
      </w:del>
      <w:del w:id="1740" w:author="Ramasubramani, Hariharan" w:date="2015-07-17T17:09:00Z">
        <w:r w:rsidDel="00CE0C93">
          <w:rPr>
            <w:rFonts w:cstheme="minorHAnsi"/>
            <w:i/>
            <w:color w:val="000000" w:themeColor="text1"/>
          </w:rPr>
          <w:delText xml:space="preserve"> is performed.  From this </w:delText>
        </w:r>
      </w:del>
      <w:del w:id="1741" w:author="Ramasubramani, Hariharan" w:date="2015-07-15T16:22:00Z">
        <w:r w:rsidDel="00A1468C">
          <w:rPr>
            <w:rFonts w:cstheme="minorHAnsi"/>
            <w:i/>
            <w:color w:val="000000" w:themeColor="text1"/>
          </w:rPr>
          <w:delText xml:space="preserve">screen </w:delText>
        </w:r>
      </w:del>
      <w:del w:id="1742" w:author="Ramasubramani, Hariharan" w:date="2015-07-17T17:09:00Z">
        <w:r w:rsidDel="00CE0C93">
          <w:rPr>
            <w:rFonts w:cstheme="minorHAnsi"/>
            <w:i/>
            <w:color w:val="000000" w:themeColor="text1"/>
          </w:rPr>
          <w:delText>users can create new Package</w:delText>
        </w:r>
      </w:del>
      <w:del w:id="1743" w:author="Ramasubramani, Hariharan" w:date="2015-07-13T14:01:00Z">
        <w:r w:rsidDel="00683137">
          <w:rPr>
            <w:rFonts w:cstheme="minorHAnsi"/>
            <w:i/>
            <w:color w:val="000000" w:themeColor="text1"/>
          </w:rPr>
          <w:delText>s, search for existing Packages, view and modify Packages, and export Package Search Results.</w:delText>
        </w:r>
      </w:del>
      <w:bookmarkStart w:id="1744" w:name="_Toc426384568"/>
      <w:bookmarkStart w:id="1745" w:name="_Toc426385972"/>
      <w:bookmarkStart w:id="1746" w:name="_Toc426387375"/>
      <w:bookmarkStart w:id="1747" w:name="_Toc426388779"/>
      <w:bookmarkStart w:id="1748" w:name="_Toc426390183"/>
      <w:bookmarkStart w:id="1749" w:name="_Toc426391587"/>
      <w:bookmarkStart w:id="1750" w:name="_Toc426392990"/>
      <w:bookmarkStart w:id="1751" w:name="_Toc427824575"/>
      <w:bookmarkStart w:id="1752" w:name="_Toc427852388"/>
      <w:bookmarkStart w:id="1753" w:name="_Toc427854628"/>
      <w:bookmarkStart w:id="1754" w:name="_Toc427856829"/>
      <w:bookmarkEnd w:id="1744"/>
      <w:bookmarkEnd w:id="1745"/>
      <w:bookmarkEnd w:id="1746"/>
      <w:bookmarkEnd w:id="1747"/>
      <w:bookmarkEnd w:id="1748"/>
      <w:bookmarkEnd w:id="1749"/>
      <w:bookmarkEnd w:id="1750"/>
      <w:bookmarkEnd w:id="1751"/>
      <w:bookmarkEnd w:id="1752"/>
      <w:bookmarkEnd w:id="1753"/>
      <w:bookmarkEnd w:id="1754"/>
    </w:p>
    <w:p w14:paraId="7F3DABE8" w14:textId="6C3381C3" w:rsidR="00930952" w:rsidDel="000B76E7" w:rsidRDefault="00930952">
      <w:pPr>
        <w:pStyle w:val="ListParagraph"/>
        <w:spacing w:after="60"/>
        <w:ind w:left="0" w:firstLine="0"/>
        <w:rPr>
          <w:del w:id="1755" w:author="Ramasubramani, Hariharan" w:date="2015-07-17T15:35:00Z"/>
          <w:rFonts w:cstheme="minorHAnsi"/>
          <w:color w:val="000000" w:themeColor="text1"/>
        </w:rPr>
      </w:pPr>
      <w:bookmarkStart w:id="1756" w:name="_Toc426384569"/>
      <w:bookmarkStart w:id="1757" w:name="_Toc426385973"/>
      <w:bookmarkStart w:id="1758" w:name="_Toc426387376"/>
      <w:bookmarkStart w:id="1759" w:name="_Toc426388780"/>
      <w:bookmarkStart w:id="1760" w:name="_Toc426390184"/>
      <w:bookmarkStart w:id="1761" w:name="_Toc426391588"/>
      <w:bookmarkStart w:id="1762" w:name="_Toc426392991"/>
      <w:bookmarkStart w:id="1763" w:name="_Toc427824576"/>
      <w:bookmarkStart w:id="1764" w:name="_Toc427852389"/>
      <w:bookmarkStart w:id="1765" w:name="_Toc427854629"/>
      <w:bookmarkStart w:id="1766" w:name="_Toc427856830"/>
      <w:bookmarkEnd w:id="1756"/>
      <w:bookmarkEnd w:id="1757"/>
      <w:bookmarkEnd w:id="1758"/>
      <w:bookmarkEnd w:id="1759"/>
      <w:bookmarkEnd w:id="1760"/>
      <w:bookmarkEnd w:id="1761"/>
      <w:bookmarkEnd w:id="1762"/>
      <w:bookmarkEnd w:id="1763"/>
      <w:bookmarkEnd w:id="1764"/>
      <w:bookmarkEnd w:id="1765"/>
      <w:bookmarkEnd w:id="1766"/>
    </w:p>
    <w:p w14:paraId="7BF8DC83" w14:textId="0F060E41" w:rsidR="00930952" w:rsidDel="00E747C6" w:rsidRDefault="00930952">
      <w:pPr>
        <w:pStyle w:val="ListParagraph"/>
        <w:spacing w:after="60"/>
        <w:ind w:left="0" w:firstLine="0"/>
        <w:rPr>
          <w:del w:id="1767" w:author="Ramasubramani, Hariharan" w:date="2015-07-17T17:18:00Z"/>
          <w:rFonts w:cstheme="minorHAnsi"/>
          <w:color w:val="000000" w:themeColor="text1"/>
        </w:rPr>
        <w:pPrChange w:id="1768" w:author="Ramasubramani, Hariharan" w:date="2015-07-17T17:09:00Z">
          <w:pPr>
            <w:pStyle w:val="ListParagraph"/>
            <w:spacing w:after="60"/>
            <w:ind w:left="0" w:firstLine="0"/>
            <w:jc w:val="center"/>
          </w:pPr>
        </w:pPrChange>
      </w:pPr>
      <w:bookmarkStart w:id="1769" w:name="_Toc426384570"/>
      <w:bookmarkStart w:id="1770" w:name="_Toc426385974"/>
      <w:bookmarkStart w:id="1771" w:name="_Toc426387377"/>
      <w:bookmarkStart w:id="1772" w:name="_Toc426388781"/>
      <w:bookmarkStart w:id="1773" w:name="_Toc426390185"/>
      <w:bookmarkStart w:id="1774" w:name="_Toc426391589"/>
      <w:bookmarkStart w:id="1775" w:name="_Toc426392992"/>
      <w:bookmarkStart w:id="1776" w:name="_Toc427824577"/>
      <w:bookmarkStart w:id="1777" w:name="_Toc427852390"/>
      <w:bookmarkStart w:id="1778" w:name="_Toc427854630"/>
      <w:bookmarkStart w:id="1779" w:name="_Toc427856831"/>
      <w:bookmarkEnd w:id="1769"/>
      <w:bookmarkEnd w:id="1770"/>
      <w:bookmarkEnd w:id="1771"/>
      <w:bookmarkEnd w:id="1772"/>
      <w:bookmarkEnd w:id="1773"/>
      <w:bookmarkEnd w:id="1774"/>
      <w:bookmarkEnd w:id="1775"/>
      <w:bookmarkEnd w:id="1776"/>
      <w:bookmarkEnd w:id="1777"/>
      <w:bookmarkEnd w:id="1778"/>
      <w:bookmarkEnd w:id="1779"/>
    </w:p>
    <w:p w14:paraId="74D51AC3" w14:textId="3CB410D8" w:rsidR="00A30047" w:rsidDel="00604092" w:rsidRDefault="00A30047" w:rsidP="00930952">
      <w:pPr>
        <w:pStyle w:val="ListParagraph"/>
        <w:spacing w:after="60"/>
        <w:ind w:left="0" w:firstLine="0"/>
        <w:jc w:val="center"/>
        <w:rPr>
          <w:del w:id="1780" w:author="Ramasubramani, Hariharan" w:date="2015-07-20T12:54:00Z"/>
          <w:rFonts w:cstheme="minorHAnsi"/>
          <w:color w:val="000000" w:themeColor="text1"/>
        </w:rPr>
      </w:pPr>
      <w:bookmarkStart w:id="1781" w:name="_Toc426384571"/>
      <w:bookmarkStart w:id="1782" w:name="_Toc426385975"/>
      <w:bookmarkStart w:id="1783" w:name="_Toc426387378"/>
      <w:bookmarkStart w:id="1784" w:name="_Toc426388782"/>
      <w:bookmarkStart w:id="1785" w:name="_Toc426390186"/>
      <w:bookmarkStart w:id="1786" w:name="_Toc426391590"/>
      <w:bookmarkStart w:id="1787" w:name="_Toc426392993"/>
      <w:bookmarkStart w:id="1788" w:name="_Toc427824578"/>
      <w:bookmarkStart w:id="1789" w:name="_Toc427852391"/>
      <w:bookmarkStart w:id="1790" w:name="_Toc427854631"/>
      <w:bookmarkStart w:id="1791" w:name="_Toc427856832"/>
      <w:bookmarkEnd w:id="1781"/>
      <w:bookmarkEnd w:id="1782"/>
      <w:bookmarkEnd w:id="1783"/>
      <w:bookmarkEnd w:id="1784"/>
      <w:bookmarkEnd w:id="1785"/>
      <w:bookmarkEnd w:id="1786"/>
      <w:bookmarkEnd w:id="1787"/>
      <w:bookmarkEnd w:id="1788"/>
      <w:bookmarkEnd w:id="1789"/>
      <w:bookmarkEnd w:id="1790"/>
      <w:bookmarkEnd w:id="1791"/>
    </w:p>
    <w:p w14:paraId="2E70A978" w14:textId="36A8372B" w:rsidR="00A30047" w:rsidDel="00604092" w:rsidRDefault="00EE2311" w:rsidP="00930952">
      <w:pPr>
        <w:pStyle w:val="ListParagraph"/>
        <w:spacing w:after="60"/>
        <w:ind w:left="0" w:firstLine="0"/>
        <w:jc w:val="center"/>
        <w:rPr>
          <w:del w:id="1792" w:author="Ramasubramani, Hariharan" w:date="2015-07-20T12:54:00Z"/>
          <w:rFonts w:cstheme="minorHAnsi"/>
          <w:color w:val="000000" w:themeColor="text1"/>
        </w:rPr>
      </w:pPr>
      <w:ins w:id="1793" w:author="Hariharan Ramasubramani" w:date="2015-04-27T11:53:00Z">
        <w:del w:id="1794" w:author="Ramasubramani, Hariharan" w:date="2015-07-13T14:02:00Z">
          <w:r w:rsidDel="00AF6E33">
            <w:rPr>
              <w:noProof/>
            </w:rPr>
            <w:drawing>
              <wp:inline distT="0" distB="0" distL="0" distR="0" wp14:anchorId="7F62C61E" wp14:editId="2CFED9A4">
                <wp:extent cx="5943600" cy="213804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943600" cy="2138045"/>
                        </a:xfrm>
                        <a:prstGeom prst="rect">
                          <a:avLst/>
                        </a:prstGeom>
                      </pic:spPr>
                    </pic:pic>
                  </a:graphicData>
                </a:graphic>
              </wp:inline>
            </w:drawing>
          </w:r>
        </w:del>
      </w:ins>
      <w:del w:id="1795" w:author="Ramasubramani, Hariharan" w:date="2015-07-20T12:54:00Z">
        <w:r w:rsidR="005651C8" w:rsidDel="00604092">
          <w:rPr>
            <w:rFonts w:ascii="New York" w:eastAsia="Times New Roman" w:hAnsi="New York" w:cs="Times New Roman"/>
            <w:noProof/>
            <w:sz w:val="16"/>
            <w:szCs w:val="16"/>
          </w:rPr>
          <w:drawing>
            <wp:inline distT="0" distB="0" distL="0" distR="0" wp14:anchorId="692F0ED6" wp14:editId="4FC3B66A">
              <wp:extent cx="6858000" cy="4232275"/>
              <wp:effectExtent l="19050" t="19050" r="19050" b="1587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motion.png"/>
                      <pic:cNvPicPr/>
                    </pic:nvPicPr>
                    <pic:blipFill>
                      <a:blip r:embed="rId35">
                        <a:extLst>
                          <a:ext uri="{28A0092B-C50C-407E-A947-70E740481C1C}">
                            <a14:useLocalDpi xmlns:a14="http://schemas.microsoft.com/office/drawing/2010/main" val="0"/>
                          </a:ext>
                        </a:extLst>
                      </a:blip>
                      <a:stretch>
                        <a:fillRect/>
                      </a:stretch>
                    </pic:blipFill>
                    <pic:spPr>
                      <a:xfrm>
                        <a:off x="0" y="0"/>
                        <a:ext cx="6858000" cy="4232275"/>
                      </a:xfrm>
                      <a:prstGeom prst="rect">
                        <a:avLst/>
                      </a:prstGeom>
                      <a:ln>
                        <a:solidFill>
                          <a:schemeClr val="accent1"/>
                        </a:solidFill>
                      </a:ln>
                    </pic:spPr>
                  </pic:pic>
                </a:graphicData>
              </a:graphic>
            </wp:inline>
          </w:drawing>
        </w:r>
        <w:bookmarkStart w:id="1796" w:name="_Toc426384572"/>
        <w:bookmarkStart w:id="1797" w:name="_Toc426385976"/>
        <w:bookmarkStart w:id="1798" w:name="_Toc426387379"/>
        <w:bookmarkStart w:id="1799" w:name="_Toc426388783"/>
        <w:bookmarkStart w:id="1800" w:name="_Toc426390187"/>
        <w:bookmarkStart w:id="1801" w:name="_Toc426391591"/>
        <w:bookmarkStart w:id="1802" w:name="_Toc426392994"/>
        <w:bookmarkStart w:id="1803" w:name="_Toc427824579"/>
        <w:bookmarkStart w:id="1804" w:name="_Toc427852392"/>
        <w:bookmarkStart w:id="1805" w:name="_Toc427854632"/>
        <w:bookmarkStart w:id="1806" w:name="_Toc427856833"/>
        <w:bookmarkEnd w:id="1796"/>
        <w:bookmarkEnd w:id="1797"/>
        <w:bookmarkEnd w:id="1798"/>
        <w:bookmarkEnd w:id="1799"/>
        <w:bookmarkEnd w:id="1800"/>
        <w:bookmarkEnd w:id="1801"/>
        <w:bookmarkEnd w:id="1802"/>
        <w:bookmarkEnd w:id="1803"/>
        <w:bookmarkEnd w:id="1804"/>
        <w:bookmarkEnd w:id="1805"/>
        <w:bookmarkEnd w:id="1806"/>
      </w:del>
    </w:p>
    <w:p w14:paraId="2FDB01DB" w14:textId="20812B3E" w:rsidR="00FC5E15" w:rsidDel="000B76E7" w:rsidRDefault="00FC5E15" w:rsidP="00FC5E15">
      <w:pPr>
        <w:pStyle w:val="ListParagraph"/>
        <w:spacing w:after="60"/>
        <w:ind w:left="0" w:firstLine="0"/>
        <w:jc w:val="center"/>
        <w:rPr>
          <w:del w:id="1807" w:author="Ramasubramani, Hariharan" w:date="2015-07-17T15:35:00Z"/>
          <w:rFonts w:cstheme="minorHAnsi"/>
          <w:color w:val="000000" w:themeColor="text1"/>
        </w:rPr>
      </w:pPr>
      <w:del w:id="1808" w:author="Ramasubramani, Hariharan" w:date="2015-07-17T15:35:00Z">
        <w:r w:rsidDel="000B76E7">
          <w:rPr>
            <w:rFonts w:cstheme="minorHAnsi"/>
            <w:color w:val="000000" w:themeColor="text1"/>
          </w:rPr>
          <w:delText>Fig: 1.</w:delText>
        </w:r>
      </w:del>
      <w:del w:id="1809" w:author="Ramasubramani, Hariharan" w:date="2015-07-13T15:23:00Z">
        <w:r w:rsidDel="000346B0">
          <w:rPr>
            <w:rFonts w:cstheme="minorHAnsi"/>
            <w:color w:val="000000" w:themeColor="text1"/>
          </w:rPr>
          <w:delText>e</w:delText>
        </w:r>
      </w:del>
      <w:del w:id="1810" w:author="Ramasubramani, Hariharan" w:date="2015-07-17T15:35:00Z">
        <w:r w:rsidDel="000B76E7">
          <w:rPr>
            <w:rFonts w:cstheme="minorHAnsi"/>
            <w:color w:val="000000" w:themeColor="text1"/>
          </w:rPr>
          <w:delText xml:space="preserve"> - Main Navigation Promotion Screen</w:delText>
        </w:r>
        <w:bookmarkStart w:id="1811" w:name="_Toc426384573"/>
        <w:bookmarkStart w:id="1812" w:name="_Toc426385977"/>
        <w:bookmarkStart w:id="1813" w:name="_Toc426387380"/>
        <w:bookmarkStart w:id="1814" w:name="_Toc426388784"/>
        <w:bookmarkStart w:id="1815" w:name="_Toc426390188"/>
        <w:bookmarkStart w:id="1816" w:name="_Toc426391592"/>
        <w:bookmarkStart w:id="1817" w:name="_Toc426392995"/>
        <w:bookmarkStart w:id="1818" w:name="_Toc427824580"/>
        <w:bookmarkStart w:id="1819" w:name="_Toc427852393"/>
        <w:bookmarkStart w:id="1820" w:name="_Toc427854633"/>
        <w:bookmarkStart w:id="1821" w:name="_Toc427856834"/>
        <w:bookmarkEnd w:id="1811"/>
        <w:bookmarkEnd w:id="1812"/>
        <w:bookmarkEnd w:id="1813"/>
        <w:bookmarkEnd w:id="1814"/>
        <w:bookmarkEnd w:id="1815"/>
        <w:bookmarkEnd w:id="1816"/>
        <w:bookmarkEnd w:id="1817"/>
        <w:bookmarkEnd w:id="1818"/>
        <w:bookmarkEnd w:id="1819"/>
        <w:bookmarkEnd w:id="1820"/>
        <w:bookmarkEnd w:id="1821"/>
      </w:del>
    </w:p>
    <w:p w14:paraId="589C6EE3" w14:textId="7A2C01D8" w:rsidR="00A30047" w:rsidDel="00604092" w:rsidRDefault="00A30047" w:rsidP="00930952">
      <w:pPr>
        <w:pStyle w:val="ListParagraph"/>
        <w:spacing w:after="60"/>
        <w:ind w:left="0" w:firstLine="0"/>
        <w:jc w:val="center"/>
        <w:rPr>
          <w:del w:id="1822" w:author="Ramasubramani, Hariharan" w:date="2015-07-20T12:54:00Z"/>
          <w:rFonts w:cstheme="minorHAnsi"/>
          <w:color w:val="000000" w:themeColor="text1"/>
        </w:rPr>
      </w:pPr>
      <w:bookmarkStart w:id="1823" w:name="_Toc426384574"/>
      <w:bookmarkStart w:id="1824" w:name="_Toc426385978"/>
      <w:bookmarkStart w:id="1825" w:name="_Toc426387381"/>
      <w:bookmarkStart w:id="1826" w:name="_Toc426388785"/>
      <w:bookmarkStart w:id="1827" w:name="_Toc426390189"/>
      <w:bookmarkStart w:id="1828" w:name="_Toc426391593"/>
      <w:bookmarkStart w:id="1829" w:name="_Toc426392996"/>
      <w:bookmarkStart w:id="1830" w:name="_Toc427824581"/>
      <w:bookmarkStart w:id="1831" w:name="_Toc427852394"/>
      <w:bookmarkStart w:id="1832" w:name="_Toc427854634"/>
      <w:bookmarkStart w:id="1833" w:name="_Toc427856835"/>
      <w:bookmarkEnd w:id="1823"/>
      <w:bookmarkEnd w:id="1824"/>
      <w:bookmarkEnd w:id="1825"/>
      <w:bookmarkEnd w:id="1826"/>
      <w:bookmarkEnd w:id="1827"/>
      <w:bookmarkEnd w:id="1828"/>
      <w:bookmarkEnd w:id="1829"/>
      <w:bookmarkEnd w:id="1830"/>
      <w:bookmarkEnd w:id="1831"/>
      <w:bookmarkEnd w:id="1832"/>
      <w:bookmarkEnd w:id="1833"/>
    </w:p>
    <w:p w14:paraId="0456EB3C" w14:textId="4BA84AFB" w:rsidR="00A30047" w:rsidDel="00BA1DAB" w:rsidRDefault="00A30047" w:rsidP="00930952">
      <w:pPr>
        <w:pStyle w:val="ListParagraph"/>
        <w:spacing w:after="60"/>
        <w:ind w:left="0" w:firstLine="0"/>
        <w:jc w:val="center"/>
        <w:rPr>
          <w:del w:id="1834" w:author="Ramasubramani, Hariharan" w:date="2015-07-13T15:27:00Z"/>
          <w:rFonts w:cstheme="minorHAnsi"/>
          <w:color w:val="000000" w:themeColor="text1"/>
        </w:rPr>
      </w:pPr>
      <w:bookmarkStart w:id="1835" w:name="_Toc426384575"/>
      <w:bookmarkStart w:id="1836" w:name="_Toc426385979"/>
      <w:bookmarkStart w:id="1837" w:name="_Toc426387382"/>
      <w:bookmarkStart w:id="1838" w:name="_Toc426388786"/>
      <w:bookmarkStart w:id="1839" w:name="_Toc426390190"/>
      <w:bookmarkStart w:id="1840" w:name="_Toc426391594"/>
      <w:bookmarkStart w:id="1841" w:name="_Toc426392997"/>
      <w:bookmarkStart w:id="1842" w:name="_Toc427824582"/>
      <w:bookmarkStart w:id="1843" w:name="_Toc427852395"/>
      <w:bookmarkStart w:id="1844" w:name="_Toc427854635"/>
      <w:bookmarkStart w:id="1845" w:name="_Toc427856836"/>
      <w:bookmarkEnd w:id="1835"/>
      <w:bookmarkEnd w:id="1836"/>
      <w:bookmarkEnd w:id="1837"/>
      <w:bookmarkEnd w:id="1838"/>
      <w:bookmarkEnd w:id="1839"/>
      <w:bookmarkEnd w:id="1840"/>
      <w:bookmarkEnd w:id="1841"/>
      <w:bookmarkEnd w:id="1842"/>
      <w:bookmarkEnd w:id="1843"/>
      <w:bookmarkEnd w:id="1844"/>
      <w:bookmarkEnd w:id="1845"/>
    </w:p>
    <w:p w14:paraId="74218736" w14:textId="2178478C" w:rsidR="00930952" w:rsidDel="00604092" w:rsidRDefault="00930952" w:rsidP="00930952">
      <w:pPr>
        <w:pBdr>
          <w:top w:val="single" w:sz="4" w:space="1" w:color="auto"/>
          <w:left w:val="single" w:sz="4" w:space="4" w:color="auto"/>
          <w:bottom w:val="single" w:sz="4" w:space="1" w:color="auto"/>
          <w:right w:val="single" w:sz="4" w:space="4" w:color="auto"/>
        </w:pBdr>
        <w:shd w:val="clear" w:color="auto" w:fill="C6D9F1" w:themeFill="text2" w:themeFillTint="33"/>
        <w:overflowPunct w:val="0"/>
        <w:autoSpaceDE w:val="0"/>
        <w:autoSpaceDN w:val="0"/>
        <w:spacing w:after="240"/>
        <w:ind w:firstLine="0"/>
        <w:textAlignment w:val="baseline"/>
        <w:rPr>
          <w:del w:id="1846" w:author="Ramasubramani, Hariharan" w:date="2015-07-20T12:54:00Z"/>
          <w:rFonts w:cstheme="minorHAnsi"/>
          <w:i/>
          <w:color w:val="000000" w:themeColor="text1"/>
        </w:rPr>
      </w:pPr>
      <w:del w:id="1847" w:author="Ramasubramani, Hariharan" w:date="2015-07-20T12:54:00Z">
        <w:r w:rsidDel="00604092">
          <w:rPr>
            <w:rFonts w:cstheme="minorHAnsi"/>
            <w:i/>
            <w:color w:val="000000" w:themeColor="text1"/>
          </w:rPr>
          <w:delText xml:space="preserve">The Main Navigation Promotion Screen is where all functions related to FRMS data promotion are handled. From this </w:delText>
        </w:r>
      </w:del>
      <w:del w:id="1848" w:author="Ramasubramani, Hariharan" w:date="2015-07-15T16:23:00Z">
        <w:r w:rsidDel="00A1468C">
          <w:rPr>
            <w:rFonts w:cstheme="minorHAnsi"/>
            <w:i/>
            <w:color w:val="000000" w:themeColor="text1"/>
          </w:rPr>
          <w:delText xml:space="preserve">screen </w:delText>
        </w:r>
      </w:del>
      <w:del w:id="1849" w:author="Ramasubramani, Hariharan" w:date="2015-07-20T12:54:00Z">
        <w:r w:rsidDel="00604092">
          <w:rPr>
            <w:rFonts w:cstheme="minorHAnsi"/>
            <w:i/>
            <w:color w:val="000000" w:themeColor="text1"/>
          </w:rPr>
          <w:delText xml:space="preserve">users can </w:delText>
        </w:r>
        <w:r w:rsidR="005B0BB0" w:rsidDel="00604092">
          <w:rPr>
            <w:rFonts w:cstheme="minorHAnsi"/>
            <w:i/>
            <w:color w:val="000000" w:themeColor="text1"/>
          </w:rPr>
          <w:delText xml:space="preserve">Create Release Groups, </w:delText>
        </w:r>
        <w:r w:rsidDel="00604092">
          <w:rPr>
            <w:rFonts w:cstheme="minorHAnsi"/>
            <w:i/>
            <w:color w:val="000000" w:themeColor="text1"/>
          </w:rPr>
          <w:delText xml:space="preserve">view </w:delText>
        </w:r>
      </w:del>
      <w:del w:id="1850" w:author="Ramasubramani, Hariharan" w:date="2015-07-15T16:23:00Z">
        <w:r w:rsidR="005B0BB0" w:rsidDel="00A1468C">
          <w:rPr>
            <w:rFonts w:cstheme="minorHAnsi"/>
            <w:i/>
            <w:color w:val="000000" w:themeColor="text1"/>
          </w:rPr>
          <w:delText xml:space="preserve">In Progress </w:delText>
        </w:r>
      </w:del>
      <w:del w:id="1851" w:author="Ramasubramani, Hariharan" w:date="2015-07-20T12:54:00Z">
        <w:r w:rsidR="005B0BB0" w:rsidDel="00604092">
          <w:rPr>
            <w:rFonts w:cstheme="minorHAnsi"/>
            <w:i/>
            <w:color w:val="000000" w:themeColor="text1"/>
          </w:rPr>
          <w:delText>Release Groups, Released Groups in Production</w:delText>
        </w:r>
        <w:r w:rsidDel="00604092">
          <w:rPr>
            <w:rFonts w:cstheme="minorHAnsi"/>
            <w:i/>
            <w:color w:val="000000" w:themeColor="text1"/>
          </w:rPr>
          <w:delText>, or Canceled Release Groups.</w:delText>
        </w:r>
        <w:bookmarkStart w:id="1852" w:name="_Toc426384576"/>
        <w:bookmarkStart w:id="1853" w:name="_Toc426385980"/>
        <w:bookmarkStart w:id="1854" w:name="_Toc426387383"/>
        <w:bookmarkStart w:id="1855" w:name="_Toc426388787"/>
        <w:bookmarkStart w:id="1856" w:name="_Toc426390191"/>
        <w:bookmarkStart w:id="1857" w:name="_Toc426391595"/>
        <w:bookmarkStart w:id="1858" w:name="_Toc426392998"/>
        <w:bookmarkStart w:id="1859" w:name="_Toc427824583"/>
        <w:bookmarkStart w:id="1860" w:name="_Toc427852396"/>
        <w:bookmarkStart w:id="1861" w:name="_Toc427854636"/>
        <w:bookmarkStart w:id="1862" w:name="_Toc427856837"/>
        <w:bookmarkEnd w:id="1852"/>
        <w:bookmarkEnd w:id="1853"/>
        <w:bookmarkEnd w:id="1854"/>
        <w:bookmarkEnd w:id="1855"/>
        <w:bookmarkEnd w:id="1856"/>
        <w:bookmarkEnd w:id="1857"/>
        <w:bookmarkEnd w:id="1858"/>
        <w:bookmarkEnd w:id="1859"/>
        <w:bookmarkEnd w:id="1860"/>
        <w:bookmarkEnd w:id="1861"/>
        <w:bookmarkEnd w:id="1862"/>
      </w:del>
    </w:p>
    <w:p w14:paraId="10867E1B" w14:textId="0089496C" w:rsidR="005B0BB0" w:rsidRPr="004801AC" w:rsidDel="00604092" w:rsidRDefault="00B9113A" w:rsidP="00930952">
      <w:pPr>
        <w:pBdr>
          <w:top w:val="single" w:sz="4" w:space="1" w:color="auto"/>
          <w:left w:val="single" w:sz="4" w:space="4" w:color="auto"/>
          <w:bottom w:val="single" w:sz="4" w:space="1" w:color="auto"/>
          <w:right w:val="single" w:sz="4" w:space="4" w:color="auto"/>
        </w:pBdr>
        <w:shd w:val="clear" w:color="auto" w:fill="C6D9F1" w:themeFill="text2" w:themeFillTint="33"/>
        <w:overflowPunct w:val="0"/>
        <w:autoSpaceDE w:val="0"/>
        <w:autoSpaceDN w:val="0"/>
        <w:spacing w:after="240"/>
        <w:ind w:firstLine="0"/>
        <w:textAlignment w:val="baseline"/>
        <w:rPr>
          <w:del w:id="1863" w:author="Ramasubramani, Hariharan" w:date="2015-07-20T12:54:00Z"/>
          <w:rFonts w:cstheme="minorHAnsi"/>
          <w:i/>
          <w:color w:val="000000" w:themeColor="text1"/>
        </w:rPr>
      </w:pPr>
      <w:del w:id="1864" w:author="Ramasubramani, Hariharan" w:date="2015-07-20T12:54:00Z">
        <w:r w:rsidDel="00604092">
          <w:rPr>
            <w:rFonts w:cstheme="minorHAnsi"/>
            <w:i/>
            <w:color w:val="000000" w:themeColor="text1"/>
          </w:rPr>
          <w:delText xml:space="preserve">The </w:delText>
        </w:r>
      </w:del>
      <w:del w:id="1865" w:author="Ramasubramani, Hariharan" w:date="2015-07-13T14:37:00Z">
        <w:r w:rsidDel="0008127B">
          <w:rPr>
            <w:rFonts w:cstheme="minorHAnsi"/>
            <w:i/>
            <w:color w:val="000000" w:themeColor="text1"/>
          </w:rPr>
          <w:delText>In Progress</w:delText>
        </w:r>
      </w:del>
      <w:del w:id="1866" w:author="Ramasubramani, Hariharan" w:date="2015-07-20T12:54:00Z">
        <w:r w:rsidDel="00604092">
          <w:rPr>
            <w:rFonts w:cstheme="minorHAnsi"/>
            <w:i/>
            <w:color w:val="000000" w:themeColor="text1"/>
          </w:rPr>
          <w:delText xml:space="preserve"> Release Group</w:delText>
        </w:r>
      </w:del>
      <w:del w:id="1867" w:author="Ramasubramani, Hariharan" w:date="2015-07-13T14:37:00Z">
        <w:r w:rsidDel="0008127B">
          <w:rPr>
            <w:rFonts w:cstheme="minorHAnsi"/>
            <w:i/>
            <w:color w:val="000000" w:themeColor="text1"/>
          </w:rPr>
          <w:delText>s</w:delText>
        </w:r>
      </w:del>
      <w:del w:id="1868" w:author="Ramasubramani, Hariharan" w:date="2015-07-20T12:54:00Z">
        <w:r w:rsidDel="00604092">
          <w:rPr>
            <w:rFonts w:cstheme="minorHAnsi"/>
            <w:i/>
            <w:color w:val="000000" w:themeColor="text1"/>
          </w:rPr>
          <w:delText xml:space="preserve"> will be the default view.</w:delText>
        </w:r>
        <w:bookmarkStart w:id="1869" w:name="_Toc426384577"/>
        <w:bookmarkStart w:id="1870" w:name="_Toc426385981"/>
        <w:bookmarkStart w:id="1871" w:name="_Toc426387384"/>
        <w:bookmarkStart w:id="1872" w:name="_Toc426388788"/>
        <w:bookmarkStart w:id="1873" w:name="_Toc426390192"/>
        <w:bookmarkStart w:id="1874" w:name="_Toc426391596"/>
        <w:bookmarkStart w:id="1875" w:name="_Toc426392999"/>
        <w:bookmarkStart w:id="1876" w:name="_Toc427824584"/>
        <w:bookmarkStart w:id="1877" w:name="_Toc427852397"/>
        <w:bookmarkStart w:id="1878" w:name="_Toc427854637"/>
        <w:bookmarkStart w:id="1879" w:name="_Toc427856838"/>
        <w:bookmarkEnd w:id="1869"/>
        <w:bookmarkEnd w:id="1870"/>
        <w:bookmarkEnd w:id="1871"/>
        <w:bookmarkEnd w:id="1872"/>
        <w:bookmarkEnd w:id="1873"/>
        <w:bookmarkEnd w:id="1874"/>
        <w:bookmarkEnd w:id="1875"/>
        <w:bookmarkEnd w:id="1876"/>
        <w:bookmarkEnd w:id="1877"/>
        <w:bookmarkEnd w:id="1878"/>
        <w:bookmarkEnd w:id="1879"/>
      </w:del>
    </w:p>
    <w:p w14:paraId="657D1022" w14:textId="683D3F05" w:rsidR="00585126" w:rsidDel="00A07AA5" w:rsidRDefault="00585126" w:rsidP="00CE0C93">
      <w:pPr>
        <w:pStyle w:val="ListParagraph"/>
        <w:numPr>
          <w:ilvl w:val="0"/>
          <w:numId w:val="26"/>
        </w:numPr>
        <w:spacing w:after="60"/>
        <w:rPr>
          <w:del w:id="1880" w:author="Ramasubramani, Hariharan" w:date="2015-07-17T15:54:00Z"/>
          <w:rFonts w:cstheme="minorHAnsi"/>
          <w:color w:val="000000" w:themeColor="text1"/>
        </w:rPr>
      </w:pPr>
      <w:bookmarkStart w:id="1881" w:name="_Toc424912112"/>
      <w:bookmarkStart w:id="1882" w:name="_Toc424915221"/>
      <w:bookmarkStart w:id="1883" w:name="_Toc424918251"/>
      <w:bookmarkStart w:id="1884" w:name="_Toc425149101"/>
      <w:bookmarkStart w:id="1885" w:name="_Toc425161640"/>
      <w:bookmarkStart w:id="1886" w:name="_Toc425162648"/>
      <w:bookmarkStart w:id="1887" w:name="_Toc425163054"/>
      <w:bookmarkStart w:id="1888" w:name="_Toc425170541"/>
      <w:bookmarkStart w:id="1889" w:name="_Toc425172854"/>
      <w:bookmarkStart w:id="1890" w:name="_Toc425234327"/>
      <w:bookmarkStart w:id="1891" w:name="_Toc425237879"/>
      <w:bookmarkStart w:id="1892" w:name="_Toc425239125"/>
      <w:bookmarkStart w:id="1893" w:name="_Toc425240372"/>
      <w:bookmarkStart w:id="1894" w:name="_Toc425241618"/>
      <w:bookmarkStart w:id="1895" w:name="_Toc425242864"/>
      <w:bookmarkStart w:id="1896" w:name="_Toc425244111"/>
      <w:bookmarkStart w:id="1897" w:name="_Toc425245358"/>
      <w:bookmarkStart w:id="1898" w:name="_Toc425246605"/>
      <w:bookmarkStart w:id="1899" w:name="_Toc425247851"/>
      <w:bookmarkStart w:id="1900" w:name="_Toc425249098"/>
      <w:bookmarkStart w:id="1901" w:name="_Toc425250345"/>
      <w:bookmarkStart w:id="1902" w:name="_Toc425251592"/>
      <w:bookmarkStart w:id="1903" w:name="_Toc425252262"/>
      <w:bookmarkStart w:id="1904" w:name="_Toc425252933"/>
      <w:bookmarkStart w:id="1905" w:name="_Toc425256324"/>
      <w:bookmarkStart w:id="1906" w:name="_Toc425276025"/>
      <w:bookmarkStart w:id="1907" w:name="_Toc425342123"/>
      <w:bookmarkStart w:id="1908" w:name="_Toc425349329"/>
      <w:bookmarkStart w:id="1909" w:name="_Toc425352478"/>
      <w:bookmarkStart w:id="1910" w:name="_Toc425353163"/>
      <w:bookmarkStart w:id="1911" w:name="_Toc425787156"/>
      <w:bookmarkStart w:id="1912" w:name="_Toc425787842"/>
      <w:bookmarkStart w:id="1913" w:name="_Toc425788529"/>
      <w:bookmarkStart w:id="1914" w:name="_Toc425789216"/>
      <w:bookmarkStart w:id="1915" w:name="_Toc425789903"/>
      <w:bookmarkStart w:id="1916" w:name="_Toc425793643"/>
      <w:bookmarkStart w:id="1917" w:name="_Toc426384578"/>
      <w:bookmarkStart w:id="1918" w:name="_Toc426385982"/>
      <w:bookmarkStart w:id="1919" w:name="_Toc426387385"/>
      <w:bookmarkStart w:id="1920" w:name="_Toc426388789"/>
      <w:bookmarkStart w:id="1921" w:name="_Toc426390193"/>
      <w:bookmarkStart w:id="1922" w:name="_Toc426391597"/>
      <w:bookmarkStart w:id="1923" w:name="_Toc426393000"/>
      <w:bookmarkStart w:id="1924" w:name="_Toc427824585"/>
      <w:bookmarkStart w:id="1925" w:name="_Toc427852398"/>
      <w:bookmarkStart w:id="1926" w:name="_Toc427854638"/>
      <w:bookmarkStart w:id="1927" w:name="_Toc427856839"/>
      <w:bookmarkEnd w:id="1881"/>
      <w:bookmarkEnd w:id="1882"/>
      <w:bookmarkEnd w:id="1883"/>
      <w:bookmarkEnd w:id="1884"/>
      <w:bookmarkEnd w:id="1885"/>
      <w:bookmarkEnd w:id="1886"/>
      <w:bookmarkEnd w:id="1887"/>
      <w:bookmarkEnd w:id="1888"/>
      <w:bookmarkEnd w:id="1889"/>
      <w:bookmarkEnd w:id="1890"/>
      <w:bookmarkEnd w:id="1891"/>
      <w:bookmarkEnd w:id="1892"/>
      <w:bookmarkEnd w:id="1893"/>
      <w:bookmarkEnd w:id="1894"/>
      <w:bookmarkEnd w:id="1895"/>
      <w:bookmarkEnd w:id="1896"/>
      <w:bookmarkEnd w:id="1897"/>
      <w:bookmarkEnd w:id="1898"/>
      <w:bookmarkEnd w:id="1899"/>
      <w:bookmarkEnd w:id="1900"/>
      <w:bookmarkEnd w:id="1901"/>
      <w:bookmarkEnd w:id="1902"/>
      <w:bookmarkEnd w:id="1903"/>
      <w:bookmarkEnd w:id="1904"/>
      <w:bookmarkEnd w:id="1905"/>
      <w:bookmarkEnd w:id="1906"/>
      <w:bookmarkEnd w:id="1907"/>
      <w:bookmarkEnd w:id="1908"/>
      <w:bookmarkEnd w:id="1909"/>
      <w:bookmarkEnd w:id="1910"/>
      <w:bookmarkEnd w:id="1911"/>
      <w:bookmarkEnd w:id="1912"/>
      <w:bookmarkEnd w:id="1913"/>
      <w:bookmarkEnd w:id="1914"/>
      <w:bookmarkEnd w:id="1915"/>
      <w:bookmarkEnd w:id="1916"/>
      <w:bookmarkEnd w:id="1917"/>
      <w:bookmarkEnd w:id="1918"/>
      <w:bookmarkEnd w:id="1919"/>
      <w:bookmarkEnd w:id="1920"/>
      <w:bookmarkEnd w:id="1921"/>
      <w:bookmarkEnd w:id="1922"/>
      <w:bookmarkEnd w:id="1923"/>
      <w:bookmarkEnd w:id="1924"/>
      <w:bookmarkEnd w:id="1925"/>
      <w:bookmarkEnd w:id="1926"/>
      <w:bookmarkEnd w:id="1927"/>
    </w:p>
    <w:p w14:paraId="153089C0" w14:textId="4DB833EA" w:rsidR="00930952" w:rsidRPr="00C106B9" w:rsidDel="00A07AA5" w:rsidRDefault="00585126" w:rsidP="00CE0C93">
      <w:pPr>
        <w:pStyle w:val="BlockComment"/>
        <w:numPr>
          <w:ilvl w:val="0"/>
          <w:numId w:val="26"/>
        </w:numPr>
        <w:shd w:val="clear" w:color="auto" w:fill="FFC000"/>
        <w:rPr>
          <w:del w:id="1928" w:author="Ramasubramani, Hariharan" w:date="2015-07-17T15:54:00Z"/>
        </w:rPr>
      </w:pPr>
      <w:del w:id="1929" w:author="Ramasubramani, Hariharan" w:date="2015-07-17T15:54:00Z">
        <w:r w:rsidDel="00A07AA5">
          <w:delText>Note: Based on feedback, it was decided that this list should replace the “Created” and “Created by” fields with “Modified” and “Modified by” respectively. This will be updated in the implementation with the screen shot added here after completion.</w:delText>
        </w:r>
        <w:bookmarkStart w:id="1930" w:name="_Toc424912113"/>
        <w:bookmarkStart w:id="1931" w:name="_Toc424915222"/>
        <w:bookmarkStart w:id="1932" w:name="_Toc424918252"/>
        <w:bookmarkStart w:id="1933" w:name="_Toc425149102"/>
        <w:bookmarkStart w:id="1934" w:name="_Toc425161641"/>
        <w:bookmarkStart w:id="1935" w:name="_Toc425162649"/>
        <w:bookmarkStart w:id="1936" w:name="_Toc425163055"/>
        <w:bookmarkStart w:id="1937" w:name="_Toc425170542"/>
        <w:bookmarkStart w:id="1938" w:name="_Toc425172855"/>
        <w:bookmarkStart w:id="1939" w:name="_Toc425234328"/>
        <w:bookmarkStart w:id="1940" w:name="_Toc425237880"/>
        <w:bookmarkStart w:id="1941" w:name="_Toc425239126"/>
        <w:bookmarkStart w:id="1942" w:name="_Toc425240373"/>
        <w:bookmarkStart w:id="1943" w:name="_Toc425241619"/>
        <w:bookmarkStart w:id="1944" w:name="_Toc425242865"/>
        <w:bookmarkStart w:id="1945" w:name="_Toc425244112"/>
        <w:bookmarkStart w:id="1946" w:name="_Toc425245359"/>
        <w:bookmarkStart w:id="1947" w:name="_Toc425246606"/>
        <w:bookmarkStart w:id="1948" w:name="_Toc425247852"/>
        <w:bookmarkStart w:id="1949" w:name="_Toc425249099"/>
        <w:bookmarkStart w:id="1950" w:name="_Toc425250346"/>
        <w:bookmarkStart w:id="1951" w:name="_Toc425251593"/>
        <w:bookmarkStart w:id="1952" w:name="_Toc425252263"/>
        <w:bookmarkStart w:id="1953" w:name="_Toc425252934"/>
        <w:bookmarkStart w:id="1954" w:name="_Toc425256325"/>
        <w:bookmarkStart w:id="1955" w:name="_Toc425276026"/>
        <w:bookmarkStart w:id="1956" w:name="_Toc425342124"/>
        <w:bookmarkStart w:id="1957" w:name="_Toc425349330"/>
        <w:bookmarkStart w:id="1958" w:name="_Toc425352479"/>
        <w:bookmarkStart w:id="1959" w:name="_Toc425353164"/>
        <w:bookmarkStart w:id="1960" w:name="_Toc425787157"/>
        <w:bookmarkStart w:id="1961" w:name="_Toc425787843"/>
        <w:bookmarkStart w:id="1962" w:name="_Toc425788530"/>
        <w:bookmarkStart w:id="1963" w:name="_Toc425789217"/>
        <w:bookmarkStart w:id="1964" w:name="_Toc425789904"/>
        <w:bookmarkStart w:id="1965" w:name="_Toc425793644"/>
        <w:bookmarkStart w:id="1966" w:name="_Toc426384579"/>
        <w:bookmarkStart w:id="1967" w:name="_Toc426385983"/>
        <w:bookmarkStart w:id="1968" w:name="_Toc426387386"/>
        <w:bookmarkStart w:id="1969" w:name="_Toc426388790"/>
        <w:bookmarkStart w:id="1970" w:name="_Toc426390194"/>
        <w:bookmarkStart w:id="1971" w:name="_Toc426391598"/>
        <w:bookmarkStart w:id="1972" w:name="_Toc426393001"/>
        <w:bookmarkStart w:id="1973" w:name="_Toc427824586"/>
        <w:bookmarkStart w:id="1974" w:name="_Toc427852399"/>
        <w:bookmarkStart w:id="1975" w:name="_Toc427854639"/>
        <w:bookmarkStart w:id="1976" w:name="_Toc427856840"/>
        <w:bookmarkEnd w:id="1930"/>
        <w:bookmarkEnd w:id="1931"/>
        <w:bookmarkEnd w:id="1932"/>
        <w:bookmarkEnd w:id="1933"/>
        <w:bookmarkEnd w:id="1934"/>
        <w:bookmarkEnd w:id="1935"/>
        <w:bookmarkEnd w:id="1936"/>
        <w:bookmarkEnd w:id="1937"/>
        <w:bookmarkEnd w:id="1938"/>
        <w:bookmarkEnd w:id="1939"/>
        <w:bookmarkEnd w:id="1940"/>
        <w:bookmarkEnd w:id="1941"/>
        <w:bookmarkEnd w:id="1942"/>
        <w:bookmarkEnd w:id="1943"/>
        <w:bookmarkEnd w:id="1944"/>
        <w:bookmarkEnd w:id="1945"/>
        <w:bookmarkEnd w:id="1946"/>
        <w:bookmarkEnd w:id="1947"/>
        <w:bookmarkEnd w:id="1948"/>
        <w:bookmarkEnd w:id="1949"/>
        <w:bookmarkEnd w:id="1950"/>
        <w:bookmarkEnd w:id="1951"/>
        <w:bookmarkEnd w:id="1952"/>
        <w:bookmarkEnd w:id="1953"/>
        <w:bookmarkEnd w:id="1954"/>
        <w:bookmarkEnd w:id="1955"/>
        <w:bookmarkEnd w:id="1956"/>
        <w:bookmarkEnd w:id="1957"/>
        <w:bookmarkEnd w:id="1958"/>
        <w:bookmarkEnd w:id="1959"/>
        <w:bookmarkEnd w:id="1960"/>
        <w:bookmarkEnd w:id="1961"/>
        <w:bookmarkEnd w:id="1962"/>
        <w:bookmarkEnd w:id="1963"/>
        <w:bookmarkEnd w:id="1964"/>
        <w:bookmarkEnd w:id="1965"/>
        <w:bookmarkEnd w:id="1966"/>
        <w:bookmarkEnd w:id="1967"/>
        <w:bookmarkEnd w:id="1968"/>
        <w:bookmarkEnd w:id="1969"/>
        <w:bookmarkEnd w:id="1970"/>
        <w:bookmarkEnd w:id="1971"/>
        <w:bookmarkEnd w:id="1972"/>
        <w:bookmarkEnd w:id="1973"/>
        <w:bookmarkEnd w:id="1974"/>
        <w:bookmarkEnd w:id="1975"/>
        <w:bookmarkEnd w:id="1976"/>
      </w:del>
    </w:p>
    <w:p w14:paraId="53ACAC5B" w14:textId="37C62CF7" w:rsidR="005F4718" w:rsidRPr="00C106B9" w:rsidDel="00DB21C1" w:rsidRDefault="005F4718" w:rsidP="00CE0C93">
      <w:pPr>
        <w:pStyle w:val="Heading1"/>
        <w:keepNext/>
        <w:numPr>
          <w:ilvl w:val="0"/>
          <w:numId w:val="26"/>
        </w:numPr>
        <w:pBdr>
          <w:bottom w:val="none" w:sz="0" w:space="0" w:color="auto"/>
        </w:pBdr>
        <w:shd w:val="pct12" w:color="auto" w:fill="auto"/>
        <w:overflowPunct w:val="0"/>
        <w:autoSpaceDE w:val="0"/>
        <w:autoSpaceDN w:val="0"/>
        <w:adjustRightInd w:val="0"/>
        <w:spacing w:before="240" w:after="60"/>
        <w:ind w:firstLine="0"/>
        <w:textAlignment w:val="baseline"/>
        <w:rPr>
          <w:del w:id="1977" w:author="Ramasubramani, Hariharan" w:date="2015-07-17T12:00:00Z"/>
          <w:rFonts w:asciiTheme="minorHAnsi" w:hAnsiTheme="minorHAnsi" w:cstheme="minorHAnsi"/>
          <w:color w:val="000000" w:themeColor="text1"/>
        </w:rPr>
      </w:pPr>
      <w:bookmarkStart w:id="1978" w:name="_Toc380218960"/>
      <w:del w:id="1979" w:author="Ramasubramani, Hariharan" w:date="2015-07-17T12:00:00Z">
        <w:r w:rsidDel="00DB21C1">
          <w:rPr>
            <w:rFonts w:asciiTheme="minorHAnsi" w:hAnsiTheme="minorHAnsi" w:cstheme="minorHAnsi"/>
            <w:color w:val="000000" w:themeColor="text1"/>
          </w:rPr>
          <w:delText>User Administration</w:delText>
        </w:r>
        <w:bookmarkStart w:id="1980" w:name="_Toc424912114"/>
        <w:bookmarkStart w:id="1981" w:name="_Toc424915223"/>
        <w:bookmarkStart w:id="1982" w:name="_Toc424918253"/>
        <w:bookmarkStart w:id="1983" w:name="_Toc425149103"/>
        <w:bookmarkStart w:id="1984" w:name="_Toc425161642"/>
        <w:bookmarkStart w:id="1985" w:name="_Toc425162650"/>
        <w:bookmarkStart w:id="1986" w:name="_Toc425163056"/>
        <w:bookmarkStart w:id="1987" w:name="_Toc425170543"/>
        <w:bookmarkStart w:id="1988" w:name="_Toc425172856"/>
        <w:bookmarkStart w:id="1989" w:name="_Toc425234329"/>
        <w:bookmarkStart w:id="1990" w:name="_Toc425237881"/>
        <w:bookmarkStart w:id="1991" w:name="_Toc425239127"/>
        <w:bookmarkStart w:id="1992" w:name="_Toc425240374"/>
        <w:bookmarkStart w:id="1993" w:name="_Toc425241620"/>
        <w:bookmarkStart w:id="1994" w:name="_Toc425242866"/>
        <w:bookmarkStart w:id="1995" w:name="_Toc425244113"/>
        <w:bookmarkStart w:id="1996" w:name="_Toc425245360"/>
        <w:bookmarkStart w:id="1997" w:name="_Toc425246607"/>
        <w:bookmarkStart w:id="1998" w:name="_Toc425247853"/>
        <w:bookmarkStart w:id="1999" w:name="_Toc425249100"/>
        <w:bookmarkStart w:id="2000" w:name="_Toc425250347"/>
        <w:bookmarkStart w:id="2001" w:name="_Toc425251594"/>
        <w:bookmarkStart w:id="2002" w:name="_Toc425252264"/>
        <w:bookmarkStart w:id="2003" w:name="_Toc425252935"/>
        <w:bookmarkStart w:id="2004" w:name="_Toc425256326"/>
        <w:bookmarkStart w:id="2005" w:name="_Toc425276027"/>
        <w:bookmarkStart w:id="2006" w:name="_Toc425342125"/>
        <w:bookmarkStart w:id="2007" w:name="_Toc425349331"/>
        <w:bookmarkStart w:id="2008" w:name="_Toc425352480"/>
        <w:bookmarkStart w:id="2009" w:name="_Toc425353165"/>
        <w:bookmarkStart w:id="2010" w:name="_Toc425787158"/>
        <w:bookmarkStart w:id="2011" w:name="_Toc425787844"/>
        <w:bookmarkStart w:id="2012" w:name="_Toc425788531"/>
        <w:bookmarkStart w:id="2013" w:name="_Toc425789218"/>
        <w:bookmarkStart w:id="2014" w:name="_Toc425789905"/>
        <w:bookmarkStart w:id="2015" w:name="_Toc425793645"/>
        <w:bookmarkStart w:id="2016" w:name="_Toc426384580"/>
        <w:bookmarkStart w:id="2017" w:name="_Toc426385984"/>
        <w:bookmarkStart w:id="2018" w:name="_Toc426387387"/>
        <w:bookmarkStart w:id="2019" w:name="_Toc426388791"/>
        <w:bookmarkStart w:id="2020" w:name="_Toc426390195"/>
        <w:bookmarkStart w:id="2021" w:name="_Toc426391599"/>
        <w:bookmarkStart w:id="2022" w:name="_Toc426393002"/>
        <w:bookmarkStart w:id="2023" w:name="_Toc427824587"/>
        <w:bookmarkStart w:id="2024" w:name="_Toc427852400"/>
        <w:bookmarkStart w:id="2025" w:name="_Toc427854640"/>
        <w:bookmarkStart w:id="2026" w:name="_Toc427856841"/>
        <w:bookmarkEnd w:id="1978"/>
        <w:bookmarkEnd w:id="1980"/>
        <w:bookmarkEnd w:id="1981"/>
        <w:bookmarkEnd w:id="1982"/>
        <w:bookmarkEnd w:id="1983"/>
        <w:bookmarkEnd w:id="1984"/>
        <w:bookmarkEnd w:id="1985"/>
        <w:bookmarkEnd w:id="1986"/>
        <w:bookmarkEnd w:id="1987"/>
        <w:bookmarkEnd w:id="1988"/>
        <w:bookmarkEnd w:id="1989"/>
        <w:bookmarkEnd w:id="1990"/>
        <w:bookmarkEnd w:id="1991"/>
        <w:bookmarkEnd w:id="1992"/>
        <w:bookmarkEnd w:id="1993"/>
        <w:bookmarkEnd w:id="1994"/>
        <w:bookmarkEnd w:id="1995"/>
        <w:bookmarkEnd w:id="1996"/>
        <w:bookmarkEnd w:id="1997"/>
        <w:bookmarkEnd w:id="1998"/>
        <w:bookmarkEnd w:id="1999"/>
        <w:bookmarkEnd w:id="2000"/>
        <w:bookmarkEnd w:id="2001"/>
        <w:bookmarkEnd w:id="2002"/>
        <w:bookmarkEnd w:id="2003"/>
        <w:bookmarkEnd w:id="2004"/>
        <w:bookmarkEnd w:id="2005"/>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bookmarkEnd w:id="2020"/>
        <w:bookmarkEnd w:id="2021"/>
        <w:bookmarkEnd w:id="2022"/>
        <w:bookmarkEnd w:id="2023"/>
        <w:bookmarkEnd w:id="2024"/>
        <w:bookmarkEnd w:id="2025"/>
        <w:bookmarkEnd w:id="2026"/>
      </w:del>
    </w:p>
    <w:p w14:paraId="225CEF75" w14:textId="2B5853A8" w:rsidR="005F4718" w:rsidRPr="00C106B9" w:rsidDel="00DB21C1" w:rsidRDefault="005F4718" w:rsidP="00CE0C93">
      <w:pPr>
        <w:pStyle w:val="ListParagraph"/>
        <w:numPr>
          <w:ilvl w:val="0"/>
          <w:numId w:val="26"/>
        </w:numPr>
        <w:overflowPunct w:val="0"/>
        <w:autoSpaceDE w:val="0"/>
        <w:autoSpaceDN w:val="0"/>
        <w:spacing w:after="60"/>
        <w:ind w:firstLine="0"/>
        <w:textAlignment w:val="baseline"/>
        <w:rPr>
          <w:del w:id="2027" w:author="Ramasubramani, Hariharan" w:date="2015-07-17T12:00:00Z"/>
          <w:rFonts w:cstheme="minorHAnsi"/>
          <w:vanish/>
          <w:color w:val="000000" w:themeColor="text1"/>
        </w:rPr>
      </w:pPr>
      <w:bookmarkStart w:id="2028" w:name="_Toc424912115"/>
      <w:bookmarkStart w:id="2029" w:name="_Toc424915224"/>
      <w:bookmarkStart w:id="2030" w:name="_Toc424918254"/>
      <w:bookmarkStart w:id="2031" w:name="_Toc425149104"/>
      <w:bookmarkStart w:id="2032" w:name="_Toc425161643"/>
      <w:bookmarkStart w:id="2033" w:name="_Toc425162651"/>
      <w:bookmarkStart w:id="2034" w:name="_Toc425163057"/>
      <w:bookmarkStart w:id="2035" w:name="_Toc425170544"/>
      <w:bookmarkStart w:id="2036" w:name="_Toc425172857"/>
      <w:bookmarkStart w:id="2037" w:name="_Toc425234330"/>
      <w:bookmarkStart w:id="2038" w:name="_Toc425237882"/>
      <w:bookmarkStart w:id="2039" w:name="_Toc425239128"/>
      <w:bookmarkStart w:id="2040" w:name="_Toc425240375"/>
      <w:bookmarkStart w:id="2041" w:name="_Toc425241621"/>
      <w:bookmarkStart w:id="2042" w:name="_Toc425242867"/>
      <w:bookmarkStart w:id="2043" w:name="_Toc425244114"/>
      <w:bookmarkStart w:id="2044" w:name="_Toc425245361"/>
      <w:bookmarkStart w:id="2045" w:name="_Toc425246608"/>
      <w:bookmarkStart w:id="2046" w:name="_Toc425247854"/>
      <w:bookmarkStart w:id="2047" w:name="_Toc425249101"/>
      <w:bookmarkStart w:id="2048" w:name="_Toc425250348"/>
      <w:bookmarkStart w:id="2049" w:name="_Toc425251595"/>
      <w:bookmarkStart w:id="2050" w:name="_Toc425252265"/>
      <w:bookmarkStart w:id="2051" w:name="_Toc425252936"/>
      <w:bookmarkStart w:id="2052" w:name="_Toc425256327"/>
      <w:bookmarkStart w:id="2053" w:name="_Toc425276028"/>
      <w:bookmarkStart w:id="2054" w:name="_Toc425342126"/>
      <w:bookmarkStart w:id="2055" w:name="_Toc425349332"/>
      <w:bookmarkStart w:id="2056" w:name="_Toc425352481"/>
      <w:bookmarkStart w:id="2057" w:name="_Toc425353166"/>
      <w:bookmarkStart w:id="2058" w:name="_Toc425787159"/>
      <w:bookmarkStart w:id="2059" w:name="_Toc425787845"/>
      <w:bookmarkStart w:id="2060" w:name="_Toc425788532"/>
      <w:bookmarkStart w:id="2061" w:name="_Toc425789219"/>
      <w:bookmarkStart w:id="2062" w:name="_Toc425789906"/>
      <w:bookmarkStart w:id="2063" w:name="_Toc425793646"/>
      <w:bookmarkStart w:id="2064" w:name="_Toc426384581"/>
      <w:bookmarkStart w:id="2065" w:name="_Toc426385985"/>
      <w:bookmarkStart w:id="2066" w:name="_Toc426387388"/>
      <w:bookmarkStart w:id="2067" w:name="_Toc426388792"/>
      <w:bookmarkStart w:id="2068" w:name="_Toc426390196"/>
      <w:bookmarkStart w:id="2069" w:name="_Toc426391600"/>
      <w:bookmarkStart w:id="2070" w:name="_Toc426393003"/>
      <w:bookmarkStart w:id="2071" w:name="_Toc427824588"/>
      <w:bookmarkStart w:id="2072" w:name="_Toc427852401"/>
      <w:bookmarkStart w:id="2073" w:name="_Toc427854641"/>
      <w:bookmarkStart w:id="2074" w:name="_Toc427856842"/>
      <w:bookmarkEnd w:id="2028"/>
      <w:bookmarkEnd w:id="2029"/>
      <w:bookmarkEnd w:id="2030"/>
      <w:bookmarkEnd w:id="2031"/>
      <w:bookmarkEnd w:id="2032"/>
      <w:bookmarkEnd w:id="2033"/>
      <w:bookmarkEnd w:id="2034"/>
      <w:bookmarkEnd w:id="2035"/>
      <w:bookmarkEnd w:id="2036"/>
      <w:bookmarkEnd w:id="2037"/>
      <w:bookmarkEnd w:id="2038"/>
      <w:bookmarkEnd w:id="2039"/>
      <w:bookmarkEnd w:id="2040"/>
      <w:bookmarkEnd w:id="2041"/>
      <w:bookmarkEnd w:id="2042"/>
      <w:bookmarkEnd w:id="2043"/>
      <w:bookmarkEnd w:id="2044"/>
      <w:bookmarkEnd w:id="2045"/>
      <w:bookmarkEnd w:id="2046"/>
      <w:bookmarkEnd w:id="2047"/>
      <w:bookmarkEnd w:id="2048"/>
      <w:bookmarkEnd w:id="2049"/>
      <w:bookmarkEnd w:id="2050"/>
      <w:bookmarkEnd w:id="2051"/>
      <w:bookmarkEnd w:id="2052"/>
      <w:bookmarkEnd w:id="2053"/>
      <w:bookmarkEnd w:id="2054"/>
      <w:bookmarkEnd w:id="2055"/>
      <w:bookmarkEnd w:id="2056"/>
      <w:bookmarkEnd w:id="2057"/>
      <w:bookmarkEnd w:id="2058"/>
      <w:bookmarkEnd w:id="2059"/>
      <w:bookmarkEnd w:id="2060"/>
      <w:bookmarkEnd w:id="2061"/>
      <w:bookmarkEnd w:id="2062"/>
      <w:bookmarkEnd w:id="2063"/>
      <w:bookmarkEnd w:id="2064"/>
      <w:bookmarkEnd w:id="2065"/>
      <w:bookmarkEnd w:id="2066"/>
      <w:bookmarkEnd w:id="2067"/>
      <w:bookmarkEnd w:id="2068"/>
      <w:bookmarkEnd w:id="2069"/>
      <w:bookmarkEnd w:id="2070"/>
      <w:bookmarkEnd w:id="2071"/>
      <w:bookmarkEnd w:id="2072"/>
      <w:bookmarkEnd w:id="2073"/>
      <w:bookmarkEnd w:id="2074"/>
    </w:p>
    <w:p w14:paraId="625B3185" w14:textId="768E0D6C" w:rsidR="005F4718" w:rsidRPr="00C106B9" w:rsidDel="00DB21C1" w:rsidRDefault="005F4718" w:rsidP="00CE0C93">
      <w:pPr>
        <w:pStyle w:val="ListParagraph"/>
        <w:numPr>
          <w:ilvl w:val="0"/>
          <w:numId w:val="26"/>
        </w:numPr>
        <w:overflowPunct w:val="0"/>
        <w:autoSpaceDE w:val="0"/>
        <w:autoSpaceDN w:val="0"/>
        <w:spacing w:after="60"/>
        <w:ind w:firstLine="0"/>
        <w:textAlignment w:val="baseline"/>
        <w:rPr>
          <w:del w:id="2075" w:author="Ramasubramani, Hariharan" w:date="2015-07-17T12:00:00Z"/>
          <w:rFonts w:cstheme="minorHAnsi"/>
          <w:vanish/>
          <w:color w:val="000000" w:themeColor="text1"/>
        </w:rPr>
      </w:pPr>
      <w:bookmarkStart w:id="2076" w:name="_Toc424912116"/>
      <w:bookmarkStart w:id="2077" w:name="_Toc424915225"/>
      <w:bookmarkStart w:id="2078" w:name="_Toc424918255"/>
      <w:bookmarkStart w:id="2079" w:name="_Toc425149105"/>
      <w:bookmarkStart w:id="2080" w:name="_Toc425161644"/>
      <w:bookmarkStart w:id="2081" w:name="_Toc425162652"/>
      <w:bookmarkStart w:id="2082" w:name="_Toc425163058"/>
      <w:bookmarkStart w:id="2083" w:name="_Toc425170545"/>
      <w:bookmarkStart w:id="2084" w:name="_Toc425172858"/>
      <w:bookmarkStart w:id="2085" w:name="_Toc425234331"/>
      <w:bookmarkStart w:id="2086" w:name="_Toc425237883"/>
      <w:bookmarkStart w:id="2087" w:name="_Toc425239129"/>
      <w:bookmarkStart w:id="2088" w:name="_Toc425240376"/>
      <w:bookmarkStart w:id="2089" w:name="_Toc425241622"/>
      <w:bookmarkStart w:id="2090" w:name="_Toc425242868"/>
      <w:bookmarkStart w:id="2091" w:name="_Toc425244115"/>
      <w:bookmarkStart w:id="2092" w:name="_Toc425245362"/>
      <w:bookmarkStart w:id="2093" w:name="_Toc425246609"/>
      <w:bookmarkStart w:id="2094" w:name="_Toc425247855"/>
      <w:bookmarkStart w:id="2095" w:name="_Toc425249102"/>
      <w:bookmarkStart w:id="2096" w:name="_Toc425250349"/>
      <w:bookmarkStart w:id="2097" w:name="_Toc425251596"/>
      <w:bookmarkStart w:id="2098" w:name="_Toc425252266"/>
      <w:bookmarkStart w:id="2099" w:name="_Toc425252937"/>
      <w:bookmarkStart w:id="2100" w:name="_Toc425256328"/>
      <w:bookmarkStart w:id="2101" w:name="_Toc425276029"/>
      <w:bookmarkStart w:id="2102" w:name="_Toc425342127"/>
      <w:bookmarkStart w:id="2103" w:name="_Toc425349333"/>
      <w:bookmarkStart w:id="2104" w:name="_Toc425352482"/>
      <w:bookmarkStart w:id="2105" w:name="_Toc425353167"/>
      <w:bookmarkStart w:id="2106" w:name="_Toc425787160"/>
      <w:bookmarkStart w:id="2107" w:name="_Toc425787846"/>
      <w:bookmarkStart w:id="2108" w:name="_Toc425788533"/>
      <w:bookmarkStart w:id="2109" w:name="_Toc425789220"/>
      <w:bookmarkStart w:id="2110" w:name="_Toc425789907"/>
      <w:bookmarkStart w:id="2111" w:name="_Toc425793647"/>
      <w:bookmarkStart w:id="2112" w:name="_Toc426384582"/>
      <w:bookmarkStart w:id="2113" w:name="_Toc426385986"/>
      <w:bookmarkStart w:id="2114" w:name="_Toc426387389"/>
      <w:bookmarkStart w:id="2115" w:name="_Toc426388793"/>
      <w:bookmarkStart w:id="2116" w:name="_Toc426390197"/>
      <w:bookmarkStart w:id="2117" w:name="_Toc426391601"/>
      <w:bookmarkStart w:id="2118" w:name="_Toc426393004"/>
      <w:bookmarkStart w:id="2119" w:name="_Toc427824589"/>
      <w:bookmarkStart w:id="2120" w:name="_Toc427852402"/>
      <w:bookmarkStart w:id="2121" w:name="_Toc427854642"/>
      <w:bookmarkStart w:id="2122" w:name="_Toc427856843"/>
      <w:bookmarkEnd w:id="2076"/>
      <w:bookmarkEnd w:id="2077"/>
      <w:bookmarkEnd w:id="2078"/>
      <w:bookmarkEnd w:id="2079"/>
      <w:bookmarkEnd w:id="2080"/>
      <w:bookmarkEnd w:id="2081"/>
      <w:bookmarkEnd w:id="2082"/>
      <w:bookmarkEnd w:id="2083"/>
      <w:bookmarkEnd w:id="2084"/>
      <w:bookmarkEnd w:id="2085"/>
      <w:bookmarkEnd w:id="2086"/>
      <w:bookmarkEnd w:id="2087"/>
      <w:bookmarkEnd w:id="2088"/>
      <w:bookmarkEnd w:id="2089"/>
      <w:bookmarkEnd w:id="2090"/>
      <w:bookmarkEnd w:id="2091"/>
      <w:bookmarkEnd w:id="2092"/>
      <w:bookmarkEnd w:id="2093"/>
      <w:bookmarkEnd w:id="2094"/>
      <w:bookmarkEnd w:id="2095"/>
      <w:bookmarkEnd w:id="2096"/>
      <w:bookmarkEnd w:id="2097"/>
      <w:bookmarkEnd w:id="2098"/>
      <w:bookmarkEnd w:id="2099"/>
      <w:bookmarkEnd w:id="2100"/>
      <w:bookmarkEnd w:id="2101"/>
      <w:bookmarkEnd w:id="2102"/>
      <w:bookmarkEnd w:id="2103"/>
      <w:bookmarkEnd w:id="2104"/>
      <w:bookmarkEnd w:id="2105"/>
      <w:bookmarkEnd w:id="2106"/>
      <w:bookmarkEnd w:id="2107"/>
      <w:bookmarkEnd w:id="2108"/>
      <w:bookmarkEnd w:id="2109"/>
      <w:bookmarkEnd w:id="2110"/>
      <w:bookmarkEnd w:id="2111"/>
      <w:bookmarkEnd w:id="2112"/>
      <w:bookmarkEnd w:id="2113"/>
      <w:bookmarkEnd w:id="2114"/>
      <w:bookmarkEnd w:id="2115"/>
      <w:bookmarkEnd w:id="2116"/>
      <w:bookmarkEnd w:id="2117"/>
      <w:bookmarkEnd w:id="2118"/>
      <w:bookmarkEnd w:id="2119"/>
      <w:bookmarkEnd w:id="2120"/>
      <w:bookmarkEnd w:id="2121"/>
      <w:bookmarkEnd w:id="2122"/>
    </w:p>
    <w:p w14:paraId="5F87A93C" w14:textId="1E89B0CA" w:rsidR="005F4718" w:rsidDel="00413F3D" w:rsidRDefault="005F4718">
      <w:pPr>
        <w:numPr>
          <w:ilvl w:val="0"/>
          <w:numId w:val="26"/>
        </w:numPr>
        <w:overflowPunct w:val="0"/>
        <w:autoSpaceDE w:val="0"/>
        <w:autoSpaceDN w:val="0"/>
        <w:spacing w:after="60"/>
        <w:textAlignment w:val="baseline"/>
        <w:rPr>
          <w:del w:id="2123" w:author="Ramasubramani, Hariharan" w:date="2015-07-13T14:40:00Z"/>
          <w:rFonts w:cstheme="minorHAnsi"/>
          <w:color w:val="000000" w:themeColor="text1"/>
        </w:rPr>
        <w:pPrChange w:id="2124" w:author="Ramasubramani, Hariharan" w:date="2015-07-13T14:40:00Z">
          <w:pPr>
            <w:pStyle w:val="ListParagraph"/>
            <w:numPr>
              <w:ilvl w:val="1"/>
              <w:numId w:val="11"/>
            </w:numPr>
            <w:tabs>
              <w:tab w:val="num" w:pos="1170"/>
            </w:tabs>
            <w:overflowPunct w:val="0"/>
            <w:autoSpaceDE w:val="0"/>
            <w:autoSpaceDN w:val="0"/>
            <w:spacing w:after="60"/>
            <w:ind w:left="619" w:firstLine="0"/>
            <w:textAlignment w:val="baseline"/>
          </w:pPr>
        </w:pPrChange>
      </w:pPr>
      <w:del w:id="2125" w:author="Ramasubramani, Hariharan" w:date="2015-07-13T14:40:00Z">
        <w:r w:rsidDel="00413F3D">
          <w:rPr>
            <w:rFonts w:cstheme="minorHAnsi"/>
            <w:color w:val="000000" w:themeColor="text1"/>
          </w:rPr>
          <w:delText>A RequestIT (currently #3013) will need to be successfully completed prior to the user having the ability to log-into the FRMS system.</w:delText>
        </w:r>
        <w:bookmarkStart w:id="2126" w:name="_Toc424912117"/>
        <w:bookmarkStart w:id="2127" w:name="_Toc424915226"/>
        <w:bookmarkStart w:id="2128" w:name="_Toc424918256"/>
        <w:bookmarkStart w:id="2129" w:name="_Toc425149106"/>
        <w:bookmarkStart w:id="2130" w:name="_Toc425161645"/>
        <w:bookmarkStart w:id="2131" w:name="_Toc425162653"/>
        <w:bookmarkStart w:id="2132" w:name="_Toc425163059"/>
        <w:bookmarkStart w:id="2133" w:name="_Toc425170546"/>
        <w:bookmarkStart w:id="2134" w:name="_Toc425172859"/>
        <w:bookmarkStart w:id="2135" w:name="_Toc425234332"/>
        <w:bookmarkStart w:id="2136" w:name="_Toc425237884"/>
        <w:bookmarkStart w:id="2137" w:name="_Toc425239130"/>
        <w:bookmarkStart w:id="2138" w:name="_Toc425240377"/>
        <w:bookmarkStart w:id="2139" w:name="_Toc425241623"/>
        <w:bookmarkStart w:id="2140" w:name="_Toc425242869"/>
        <w:bookmarkStart w:id="2141" w:name="_Toc425244116"/>
        <w:bookmarkStart w:id="2142" w:name="_Toc425245363"/>
        <w:bookmarkStart w:id="2143" w:name="_Toc425246610"/>
        <w:bookmarkStart w:id="2144" w:name="_Toc425247856"/>
        <w:bookmarkStart w:id="2145" w:name="_Toc425249103"/>
        <w:bookmarkStart w:id="2146" w:name="_Toc425250350"/>
        <w:bookmarkStart w:id="2147" w:name="_Toc425251597"/>
        <w:bookmarkStart w:id="2148" w:name="_Toc425252267"/>
        <w:bookmarkStart w:id="2149" w:name="_Toc425252938"/>
        <w:bookmarkStart w:id="2150" w:name="_Toc425256329"/>
        <w:bookmarkStart w:id="2151" w:name="_Toc425276030"/>
        <w:bookmarkStart w:id="2152" w:name="_Toc425342128"/>
        <w:bookmarkStart w:id="2153" w:name="_Toc425349334"/>
        <w:bookmarkStart w:id="2154" w:name="_Toc425352483"/>
        <w:bookmarkStart w:id="2155" w:name="_Toc425353168"/>
        <w:bookmarkStart w:id="2156" w:name="_Toc425787161"/>
        <w:bookmarkStart w:id="2157" w:name="_Toc425787847"/>
        <w:bookmarkStart w:id="2158" w:name="_Toc425788534"/>
        <w:bookmarkStart w:id="2159" w:name="_Toc425789221"/>
        <w:bookmarkStart w:id="2160" w:name="_Toc425789908"/>
        <w:bookmarkStart w:id="2161" w:name="_Toc425793648"/>
        <w:bookmarkStart w:id="2162" w:name="_Toc426384583"/>
        <w:bookmarkStart w:id="2163" w:name="_Toc426385987"/>
        <w:bookmarkStart w:id="2164" w:name="_Toc426387390"/>
        <w:bookmarkStart w:id="2165" w:name="_Toc426388794"/>
        <w:bookmarkStart w:id="2166" w:name="_Toc426390198"/>
        <w:bookmarkStart w:id="2167" w:name="_Toc426391602"/>
        <w:bookmarkStart w:id="2168" w:name="_Toc426393005"/>
        <w:bookmarkStart w:id="2169" w:name="_Toc427824590"/>
        <w:bookmarkStart w:id="2170" w:name="_Toc427852403"/>
        <w:bookmarkStart w:id="2171" w:name="_Toc427854643"/>
        <w:bookmarkStart w:id="2172" w:name="_Toc427856844"/>
        <w:bookmarkEnd w:id="2126"/>
        <w:bookmarkEnd w:id="2127"/>
        <w:bookmarkEnd w:id="2128"/>
        <w:bookmarkEnd w:id="2129"/>
        <w:bookmarkEnd w:id="2130"/>
        <w:bookmarkEnd w:id="2131"/>
        <w:bookmarkEnd w:id="2132"/>
        <w:bookmarkEnd w:id="2133"/>
        <w:bookmarkEnd w:id="2134"/>
        <w:bookmarkEnd w:id="2135"/>
        <w:bookmarkEnd w:id="2136"/>
        <w:bookmarkEnd w:id="2137"/>
        <w:bookmarkEnd w:id="2138"/>
        <w:bookmarkEnd w:id="2139"/>
        <w:bookmarkEnd w:id="2140"/>
        <w:bookmarkEnd w:id="2141"/>
        <w:bookmarkEnd w:id="2142"/>
        <w:bookmarkEnd w:id="2143"/>
        <w:bookmarkEnd w:id="2144"/>
        <w:bookmarkEnd w:id="2145"/>
        <w:bookmarkEnd w:id="2146"/>
        <w:bookmarkEnd w:id="2147"/>
        <w:bookmarkEnd w:id="2148"/>
        <w:bookmarkEnd w:id="2149"/>
        <w:bookmarkEnd w:id="2150"/>
        <w:bookmarkEnd w:id="2151"/>
        <w:bookmarkEnd w:id="2152"/>
        <w:bookmarkEnd w:id="2153"/>
        <w:bookmarkEnd w:id="2154"/>
        <w:bookmarkEnd w:id="2155"/>
        <w:bookmarkEnd w:id="2156"/>
        <w:bookmarkEnd w:id="2157"/>
        <w:bookmarkEnd w:id="2158"/>
        <w:bookmarkEnd w:id="2159"/>
        <w:bookmarkEnd w:id="2160"/>
        <w:bookmarkEnd w:id="2161"/>
        <w:bookmarkEnd w:id="2162"/>
        <w:bookmarkEnd w:id="2163"/>
        <w:bookmarkEnd w:id="2164"/>
        <w:bookmarkEnd w:id="2165"/>
        <w:bookmarkEnd w:id="2166"/>
        <w:bookmarkEnd w:id="2167"/>
        <w:bookmarkEnd w:id="2168"/>
        <w:bookmarkEnd w:id="2169"/>
        <w:bookmarkEnd w:id="2170"/>
        <w:bookmarkEnd w:id="2171"/>
        <w:bookmarkEnd w:id="2172"/>
      </w:del>
    </w:p>
    <w:p w14:paraId="72744E8A" w14:textId="00242AF0" w:rsidR="005F4718" w:rsidDel="00413F3D" w:rsidRDefault="005F4718">
      <w:pPr>
        <w:numPr>
          <w:ilvl w:val="0"/>
          <w:numId w:val="26"/>
        </w:numPr>
        <w:overflowPunct w:val="0"/>
        <w:autoSpaceDE w:val="0"/>
        <w:autoSpaceDN w:val="0"/>
        <w:spacing w:after="60"/>
        <w:textAlignment w:val="baseline"/>
        <w:rPr>
          <w:del w:id="2173" w:author="Ramasubramani, Hariharan" w:date="2015-07-13T14:40:00Z"/>
          <w:rFonts w:cstheme="minorHAnsi"/>
          <w:color w:val="000000" w:themeColor="text1"/>
        </w:rPr>
        <w:pPrChange w:id="2174" w:author="Ramasubramani, Hariharan" w:date="2015-07-13T14:40:00Z">
          <w:pPr>
            <w:pStyle w:val="ListParagraph"/>
            <w:numPr>
              <w:ilvl w:val="2"/>
              <w:numId w:val="11"/>
            </w:numPr>
            <w:tabs>
              <w:tab w:val="num" w:pos="1512"/>
            </w:tabs>
            <w:overflowPunct w:val="0"/>
            <w:autoSpaceDE w:val="0"/>
            <w:autoSpaceDN w:val="0"/>
            <w:spacing w:after="60"/>
            <w:ind w:left="1044" w:firstLine="0"/>
            <w:textAlignment w:val="baseline"/>
          </w:pPr>
        </w:pPrChange>
      </w:pPr>
      <w:del w:id="2175" w:author="Ramasubramani, Hariharan" w:date="2015-07-13T14:40:00Z">
        <w:r w:rsidDel="00413F3D">
          <w:rPr>
            <w:rFonts w:cstheme="minorHAnsi"/>
            <w:color w:val="000000" w:themeColor="text1"/>
          </w:rPr>
          <w:delText>Upon successful completion of the RequestIT for a user, the user shall have the ability to log into the FRMS system.</w:delText>
        </w:r>
        <w:bookmarkStart w:id="2176" w:name="_Toc424912118"/>
        <w:bookmarkStart w:id="2177" w:name="_Toc424915227"/>
        <w:bookmarkStart w:id="2178" w:name="_Toc424918257"/>
        <w:bookmarkStart w:id="2179" w:name="_Toc425149107"/>
        <w:bookmarkStart w:id="2180" w:name="_Toc425161646"/>
        <w:bookmarkStart w:id="2181" w:name="_Toc425162654"/>
        <w:bookmarkStart w:id="2182" w:name="_Toc425163060"/>
        <w:bookmarkStart w:id="2183" w:name="_Toc425170547"/>
        <w:bookmarkStart w:id="2184" w:name="_Toc425172860"/>
        <w:bookmarkStart w:id="2185" w:name="_Toc425234333"/>
        <w:bookmarkStart w:id="2186" w:name="_Toc425237885"/>
        <w:bookmarkStart w:id="2187" w:name="_Toc425239131"/>
        <w:bookmarkStart w:id="2188" w:name="_Toc425240378"/>
        <w:bookmarkStart w:id="2189" w:name="_Toc425241624"/>
        <w:bookmarkStart w:id="2190" w:name="_Toc425242870"/>
        <w:bookmarkStart w:id="2191" w:name="_Toc425244117"/>
        <w:bookmarkStart w:id="2192" w:name="_Toc425245364"/>
        <w:bookmarkStart w:id="2193" w:name="_Toc425246611"/>
        <w:bookmarkStart w:id="2194" w:name="_Toc425247857"/>
        <w:bookmarkStart w:id="2195" w:name="_Toc425249104"/>
        <w:bookmarkStart w:id="2196" w:name="_Toc425250351"/>
        <w:bookmarkStart w:id="2197" w:name="_Toc425251598"/>
        <w:bookmarkStart w:id="2198" w:name="_Toc425252268"/>
        <w:bookmarkStart w:id="2199" w:name="_Toc425252939"/>
        <w:bookmarkStart w:id="2200" w:name="_Toc425256330"/>
        <w:bookmarkStart w:id="2201" w:name="_Toc425276031"/>
        <w:bookmarkStart w:id="2202" w:name="_Toc425342129"/>
        <w:bookmarkStart w:id="2203" w:name="_Toc425349335"/>
        <w:bookmarkStart w:id="2204" w:name="_Toc425352484"/>
        <w:bookmarkStart w:id="2205" w:name="_Toc425353169"/>
        <w:bookmarkStart w:id="2206" w:name="_Toc425787162"/>
        <w:bookmarkStart w:id="2207" w:name="_Toc425787848"/>
        <w:bookmarkStart w:id="2208" w:name="_Toc425788535"/>
        <w:bookmarkStart w:id="2209" w:name="_Toc425789222"/>
        <w:bookmarkStart w:id="2210" w:name="_Toc425789909"/>
        <w:bookmarkStart w:id="2211" w:name="_Toc425793649"/>
        <w:bookmarkStart w:id="2212" w:name="_Toc426384584"/>
        <w:bookmarkStart w:id="2213" w:name="_Toc426385988"/>
        <w:bookmarkStart w:id="2214" w:name="_Toc426387391"/>
        <w:bookmarkStart w:id="2215" w:name="_Toc426388795"/>
        <w:bookmarkStart w:id="2216" w:name="_Toc426390199"/>
        <w:bookmarkStart w:id="2217" w:name="_Toc426391603"/>
        <w:bookmarkStart w:id="2218" w:name="_Toc426393006"/>
        <w:bookmarkStart w:id="2219" w:name="_Toc427824591"/>
        <w:bookmarkStart w:id="2220" w:name="_Toc427852404"/>
        <w:bookmarkStart w:id="2221" w:name="_Toc427854644"/>
        <w:bookmarkStart w:id="2222" w:name="_Toc427856845"/>
        <w:bookmarkEnd w:id="2176"/>
        <w:bookmarkEnd w:id="2177"/>
        <w:bookmarkEnd w:id="2178"/>
        <w:bookmarkEnd w:id="2179"/>
        <w:bookmarkEnd w:id="2180"/>
        <w:bookmarkEnd w:id="2181"/>
        <w:bookmarkEnd w:id="2182"/>
        <w:bookmarkEnd w:id="2183"/>
        <w:bookmarkEnd w:id="2184"/>
        <w:bookmarkEnd w:id="2185"/>
        <w:bookmarkEnd w:id="2186"/>
        <w:bookmarkEnd w:id="2187"/>
        <w:bookmarkEnd w:id="2188"/>
        <w:bookmarkEnd w:id="2189"/>
        <w:bookmarkEnd w:id="2190"/>
        <w:bookmarkEnd w:id="2191"/>
        <w:bookmarkEnd w:id="2192"/>
        <w:bookmarkEnd w:id="2193"/>
        <w:bookmarkEnd w:id="2194"/>
        <w:bookmarkEnd w:id="2195"/>
        <w:bookmarkEnd w:id="2196"/>
        <w:bookmarkEnd w:id="2197"/>
        <w:bookmarkEnd w:id="2198"/>
        <w:bookmarkEnd w:id="2199"/>
        <w:bookmarkEnd w:id="2200"/>
        <w:bookmarkEnd w:id="2201"/>
        <w:bookmarkEnd w:id="2202"/>
        <w:bookmarkEnd w:id="2203"/>
        <w:bookmarkEnd w:id="2204"/>
        <w:bookmarkEnd w:id="2205"/>
        <w:bookmarkEnd w:id="2206"/>
        <w:bookmarkEnd w:id="2207"/>
        <w:bookmarkEnd w:id="2208"/>
        <w:bookmarkEnd w:id="2209"/>
        <w:bookmarkEnd w:id="2210"/>
        <w:bookmarkEnd w:id="2211"/>
        <w:bookmarkEnd w:id="2212"/>
        <w:bookmarkEnd w:id="2213"/>
        <w:bookmarkEnd w:id="2214"/>
        <w:bookmarkEnd w:id="2215"/>
        <w:bookmarkEnd w:id="2216"/>
        <w:bookmarkEnd w:id="2217"/>
        <w:bookmarkEnd w:id="2218"/>
        <w:bookmarkEnd w:id="2219"/>
        <w:bookmarkEnd w:id="2220"/>
        <w:bookmarkEnd w:id="2221"/>
        <w:bookmarkEnd w:id="2222"/>
      </w:del>
    </w:p>
    <w:p w14:paraId="72F60BFA" w14:textId="13731F93" w:rsidR="005F4718" w:rsidDel="00413F3D" w:rsidRDefault="005F4718">
      <w:pPr>
        <w:numPr>
          <w:ilvl w:val="0"/>
          <w:numId w:val="26"/>
        </w:numPr>
        <w:overflowPunct w:val="0"/>
        <w:autoSpaceDE w:val="0"/>
        <w:autoSpaceDN w:val="0"/>
        <w:spacing w:after="60"/>
        <w:textAlignment w:val="baseline"/>
        <w:rPr>
          <w:del w:id="2223" w:author="Ramasubramani, Hariharan" w:date="2015-07-13T14:40:00Z"/>
          <w:rFonts w:cstheme="minorHAnsi"/>
          <w:color w:val="000000" w:themeColor="text1"/>
        </w:rPr>
        <w:pPrChange w:id="2224" w:author="Ramasubramani, Hariharan" w:date="2015-07-13T14:40:00Z">
          <w:pPr>
            <w:pStyle w:val="ListParagraph"/>
            <w:numPr>
              <w:ilvl w:val="3"/>
              <w:numId w:val="11"/>
            </w:numPr>
            <w:tabs>
              <w:tab w:val="num" w:pos="2088"/>
            </w:tabs>
            <w:overflowPunct w:val="0"/>
            <w:autoSpaceDE w:val="0"/>
            <w:autoSpaceDN w:val="0"/>
            <w:spacing w:after="60"/>
            <w:ind w:left="1728" w:firstLine="0"/>
            <w:textAlignment w:val="baseline"/>
          </w:pPr>
        </w:pPrChange>
      </w:pPr>
      <w:del w:id="2225" w:author="Ramasubramani, Hariharan" w:date="2015-07-13T14:40:00Z">
        <w:r w:rsidDel="00413F3D">
          <w:rPr>
            <w:rFonts w:cstheme="minorHAnsi"/>
            <w:color w:val="000000" w:themeColor="text1"/>
          </w:rPr>
          <w:delText>The user shall have ‘Read Only’ permission of the system except for</w:delText>
        </w:r>
        <w:bookmarkStart w:id="2226" w:name="_Toc424912119"/>
        <w:bookmarkStart w:id="2227" w:name="_Toc424915228"/>
        <w:bookmarkStart w:id="2228" w:name="_Toc424918258"/>
        <w:bookmarkStart w:id="2229" w:name="_Toc425149108"/>
        <w:bookmarkStart w:id="2230" w:name="_Toc425161647"/>
        <w:bookmarkStart w:id="2231" w:name="_Toc425162655"/>
        <w:bookmarkStart w:id="2232" w:name="_Toc425163061"/>
        <w:bookmarkStart w:id="2233" w:name="_Toc425170548"/>
        <w:bookmarkStart w:id="2234" w:name="_Toc425172861"/>
        <w:bookmarkStart w:id="2235" w:name="_Toc425234334"/>
        <w:bookmarkStart w:id="2236" w:name="_Toc425237886"/>
        <w:bookmarkStart w:id="2237" w:name="_Toc425239132"/>
        <w:bookmarkStart w:id="2238" w:name="_Toc425240379"/>
        <w:bookmarkStart w:id="2239" w:name="_Toc425241625"/>
        <w:bookmarkStart w:id="2240" w:name="_Toc425242871"/>
        <w:bookmarkStart w:id="2241" w:name="_Toc425244118"/>
        <w:bookmarkStart w:id="2242" w:name="_Toc425245365"/>
        <w:bookmarkStart w:id="2243" w:name="_Toc425246612"/>
        <w:bookmarkStart w:id="2244" w:name="_Toc425247858"/>
        <w:bookmarkStart w:id="2245" w:name="_Toc425249105"/>
        <w:bookmarkStart w:id="2246" w:name="_Toc425250352"/>
        <w:bookmarkStart w:id="2247" w:name="_Toc425251599"/>
        <w:bookmarkStart w:id="2248" w:name="_Toc425252269"/>
        <w:bookmarkStart w:id="2249" w:name="_Toc425252940"/>
        <w:bookmarkStart w:id="2250" w:name="_Toc425256331"/>
        <w:bookmarkStart w:id="2251" w:name="_Toc425276032"/>
        <w:bookmarkStart w:id="2252" w:name="_Toc425342130"/>
        <w:bookmarkStart w:id="2253" w:name="_Toc425349336"/>
        <w:bookmarkStart w:id="2254" w:name="_Toc425352485"/>
        <w:bookmarkStart w:id="2255" w:name="_Toc425353170"/>
        <w:bookmarkStart w:id="2256" w:name="_Toc425787163"/>
        <w:bookmarkStart w:id="2257" w:name="_Toc425787849"/>
        <w:bookmarkStart w:id="2258" w:name="_Toc425788536"/>
        <w:bookmarkStart w:id="2259" w:name="_Toc425789223"/>
        <w:bookmarkStart w:id="2260" w:name="_Toc425789910"/>
        <w:bookmarkStart w:id="2261" w:name="_Toc425793650"/>
        <w:bookmarkStart w:id="2262" w:name="_Toc426384585"/>
        <w:bookmarkStart w:id="2263" w:name="_Toc426385989"/>
        <w:bookmarkStart w:id="2264" w:name="_Toc426387392"/>
        <w:bookmarkStart w:id="2265" w:name="_Toc426388796"/>
        <w:bookmarkStart w:id="2266" w:name="_Toc426390200"/>
        <w:bookmarkStart w:id="2267" w:name="_Toc426391604"/>
        <w:bookmarkStart w:id="2268" w:name="_Toc426393007"/>
        <w:bookmarkStart w:id="2269" w:name="_Toc427824592"/>
        <w:bookmarkStart w:id="2270" w:name="_Toc427852405"/>
        <w:bookmarkStart w:id="2271" w:name="_Toc427854645"/>
        <w:bookmarkStart w:id="2272" w:name="_Toc427856846"/>
        <w:bookmarkEnd w:id="2226"/>
        <w:bookmarkEnd w:id="2227"/>
        <w:bookmarkEnd w:id="2228"/>
        <w:bookmarkEnd w:id="2229"/>
        <w:bookmarkEnd w:id="2230"/>
        <w:bookmarkEnd w:id="2231"/>
        <w:bookmarkEnd w:id="2232"/>
        <w:bookmarkEnd w:id="2233"/>
        <w:bookmarkEnd w:id="2234"/>
        <w:bookmarkEnd w:id="2235"/>
        <w:bookmarkEnd w:id="2236"/>
        <w:bookmarkEnd w:id="2237"/>
        <w:bookmarkEnd w:id="2238"/>
        <w:bookmarkEnd w:id="2239"/>
        <w:bookmarkEnd w:id="2240"/>
        <w:bookmarkEnd w:id="2241"/>
        <w:bookmarkEnd w:id="2242"/>
        <w:bookmarkEnd w:id="2243"/>
        <w:bookmarkEnd w:id="2244"/>
        <w:bookmarkEnd w:id="2245"/>
        <w:bookmarkEnd w:id="2246"/>
        <w:bookmarkEnd w:id="2247"/>
        <w:bookmarkEnd w:id="2248"/>
        <w:bookmarkEnd w:id="2249"/>
        <w:bookmarkEnd w:id="2250"/>
        <w:bookmarkEnd w:id="2251"/>
        <w:bookmarkEnd w:id="2252"/>
        <w:bookmarkEnd w:id="2253"/>
        <w:bookmarkEnd w:id="2254"/>
        <w:bookmarkEnd w:id="2255"/>
        <w:bookmarkEnd w:id="2256"/>
        <w:bookmarkEnd w:id="2257"/>
        <w:bookmarkEnd w:id="2258"/>
        <w:bookmarkEnd w:id="2259"/>
        <w:bookmarkEnd w:id="2260"/>
        <w:bookmarkEnd w:id="2261"/>
        <w:bookmarkEnd w:id="2262"/>
        <w:bookmarkEnd w:id="2263"/>
        <w:bookmarkEnd w:id="2264"/>
        <w:bookmarkEnd w:id="2265"/>
        <w:bookmarkEnd w:id="2266"/>
        <w:bookmarkEnd w:id="2267"/>
        <w:bookmarkEnd w:id="2268"/>
        <w:bookmarkEnd w:id="2269"/>
        <w:bookmarkEnd w:id="2270"/>
        <w:bookmarkEnd w:id="2271"/>
        <w:bookmarkEnd w:id="2272"/>
      </w:del>
    </w:p>
    <w:p w14:paraId="64365BCC" w14:textId="718E3510" w:rsidR="005F4718" w:rsidDel="00413F3D" w:rsidRDefault="005F4718">
      <w:pPr>
        <w:numPr>
          <w:ilvl w:val="0"/>
          <w:numId w:val="26"/>
        </w:numPr>
        <w:overflowPunct w:val="0"/>
        <w:autoSpaceDE w:val="0"/>
        <w:autoSpaceDN w:val="0"/>
        <w:spacing w:after="60"/>
        <w:textAlignment w:val="baseline"/>
        <w:rPr>
          <w:del w:id="2273" w:author="Ramasubramani, Hariharan" w:date="2015-07-13T14:40:00Z"/>
          <w:rFonts w:cstheme="minorHAnsi"/>
          <w:color w:val="000000" w:themeColor="text1"/>
        </w:rPr>
        <w:pPrChange w:id="2274" w:author="Ramasubramani, Hariharan" w:date="2015-07-13T14:40:00Z">
          <w:pPr>
            <w:pStyle w:val="ListParagraph"/>
            <w:numPr>
              <w:ilvl w:val="4"/>
              <w:numId w:val="11"/>
            </w:numPr>
            <w:tabs>
              <w:tab w:val="num" w:pos="2232"/>
            </w:tabs>
            <w:overflowPunct w:val="0"/>
            <w:autoSpaceDE w:val="0"/>
            <w:autoSpaceDN w:val="0"/>
            <w:spacing w:after="60"/>
            <w:ind w:left="2232" w:firstLine="0"/>
            <w:textAlignment w:val="baseline"/>
          </w:pPr>
        </w:pPrChange>
      </w:pPr>
      <w:del w:id="2275" w:author="Ramasubramani, Hariharan" w:date="2015-07-13T14:40:00Z">
        <w:r w:rsidDel="00413F3D">
          <w:rPr>
            <w:rFonts w:cstheme="minorHAnsi"/>
            <w:color w:val="000000" w:themeColor="text1"/>
          </w:rPr>
          <w:delText xml:space="preserve">The User Administration screen </w:delText>
        </w:r>
        <w:r w:rsidRPr="00413F3D" w:rsidDel="00413F3D">
          <w:rPr>
            <w:rFonts w:cstheme="minorHAnsi"/>
            <w:color w:val="000000" w:themeColor="text1"/>
            <w:rPrChange w:id="2276" w:author="Ramasubramani, Hariharan" w:date="2015-07-13T14:40:00Z">
              <w:rPr>
                <w:rFonts w:cstheme="minorHAnsi"/>
                <w:i/>
                <w:color w:val="000000" w:themeColor="text1"/>
              </w:rPr>
            </w:rPrChange>
          </w:rPr>
          <w:delText>and</w:delText>
        </w:r>
        <w:r w:rsidDel="00413F3D">
          <w:rPr>
            <w:rFonts w:cstheme="minorHAnsi"/>
            <w:color w:val="000000" w:themeColor="text1"/>
          </w:rPr>
          <w:delText xml:space="preserve"> </w:delText>
        </w:r>
        <w:bookmarkStart w:id="2277" w:name="_Toc424912120"/>
        <w:bookmarkStart w:id="2278" w:name="_Toc424915229"/>
        <w:bookmarkStart w:id="2279" w:name="_Toc424918259"/>
        <w:bookmarkStart w:id="2280" w:name="_Toc425149109"/>
        <w:bookmarkStart w:id="2281" w:name="_Toc425161648"/>
        <w:bookmarkStart w:id="2282" w:name="_Toc425162656"/>
        <w:bookmarkStart w:id="2283" w:name="_Toc425163062"/>
        <w:bookmarkStart w:id="2284" w:name="_Toc425170549"/>
        <w:bookmarkStart w:id="2285" w:name="_Toc425172862"/>
        <w:bookmarkStart w:id="2286" w:name="_Toc425234335"/>
        <w:bookmarkStart w:id="2287" w:name="_Toc425237887"/>
        <w:bookmarkStart w:id="2288" w:name="_Toc425239133"/>
        <w:bookmarkStart w:id="2289" w:name="_Toc425240380"/>
        <w:bookmarkStart w:id="2290" w:name="_Toc425241626"/>
        <w:bookmarkStart w:id="2291" w:name="_Toc425242872"/>
        <w:bookmarkStart w:id="2292" w:name="_Toc425244119"/>
        <w:bookmarkStart w:id="2293" w:name="_Toc425245366"/>
        <w:bookmarkStart w:id="2294" w:name="_Toc425246613"/>
        <w:bookmarkStart w:id="2295" w:name="_Toc425247859"/>
        <w:bookmarkStart w:id="2296" w:name="_Toc425249106"/>
        <w:bookmarkStart w:id="2297" w:name="_Toc425250353"/>
        <w:bookmarkStart w:id="2298" w:name="_Toc425251600"/>
        <w:bookmarkStart w:id="2299" w:name="_Toc425252270"/>
        <w:bookmarkStart w:id="2300" w:name="_Toc425252941"/>
        <w:bookmarkStart w:id="2301" w:name="_Toc425256332"/>
        <w:bookmarkStart w:id="2302" w:name="_Toc425276033"/>
        <w:bookmarkStart w:id="2303" w:name="_Toc425342131"/>
        <w:bookmarkStart w:id="2304" w:name="_Toc425349337"/>
        <w:bookmarkStart w:id="2305" w:name="_Toc425352486"/>
        <w:bookmarkStart w:id="2306" w:name="_Toc425353171"/>
        <w:bookmarkStart w:id="2307" w:name="_Toc425787164"/>
        <w:bookmarkStart w:id="2308" w:name="_Toc425787850"/>
        <w:bookmarkStart w:id="2309" w:name="_Toc425788537"/>
        <w:bookmarkStart w:id="2310" w:name="_Toc425789224"/>
        <w:bookmarkStart w:id="2311" w:name="_Toc425789911"/>
        <w:bookmarkStart w:id="2312" w:name="_Toc425793651"/>
        <w:bookmarkStart w:id="2313" w:name="_Toc426384586"/>
        <w:bookmarkStart w:id="2314" w:name="_Toc426385990"/>
        <w:bookmarkStart w:id="2315" w:name="_Toc426387393"/>
        <w:bookmarkStart w:id="2316" w:name="_Toc426388797"/>
        <w:bookmarkStart w:id="2317" w:name="_Toc426390201"/>
        <w:bookmarkStart w:id="2318" w:name="_Toc426391605"/>
        <w:bookmarkStart w:id="2319" w:name="_Toc426393008"/>
        <w:bookmarkStart w:id="2320" w:name="_Toc427824593"/>
        <w:bookmarkStart w:id="2321" w:name="_Toc427852406"/>
        <w:bookmarkStart w:id="2322" w:name="_Toc427854646"/>
        <w:bookmarkStart w:id="2323" w:name="_Toc427856847"/>
        <w:bookmarkEnd w:id="2277"/>
        <w:bookmarkEnd w:id="2278"/>
        <w:bookmarkEnd w:id="2279"/>
        <w:bookmarkEnd w:id="2280"/>
        <w:bookmarkEnd w:id="2281"/>
        <w:bookmarkEnd w:id="2282"/>
        <w:bookmarkEnd w:id="2283"/>
        <w:bookmarkEnd w:id="2284"/>
        <w:bookmarkEnd w:id="2285"/>
        <w:bookmarkEnd w:id="2286"/>
        <w:bookmarkEnd w:id="2287"/>
        <w:bookmarkEnd w:id="2288"/>
        <w:bookmarkEnd w:id="2289"/>
        <w:bookmarkEnd w:id="2290"/>
        <w:bookmarkEnd w:id="2291"/>
        <w:bookmarkEnd w:id="2292"/>
        <w:bookmarkEnd w:id="2293"/>
        <w:bookmarkEnd w:id="2294"/>
        <w:bookmarkEnd w:id="2295"/>
        <w:bookmarkEnd w:id="2296"/>
        <w:bookmarkEnd w:id="2297"/>
        <w:bookmarkEnd w:id="2298"/>
        <w:bookmarkEnd w:id="2299"/>
        <w:bookmarkEnd w:id="2300"/>
        <w:bookmarkEnd w:id="2301"/>
        <w:bookmarkEnd w:id="2302"/>
        <w:bookmarkEnd w:id="2303"/>
        <w:bookmarkEnd w:id="2304"/>
        <w:bookmarkEnd w:id="2305"/>
        <w:bookmarkEnd w:id="2306"/>
        <w:bookmarkEnd w:id="2307"/>
        <w:bookmarkEnd w:id="2308"/>
        <w:bookmarkEnd w:id="2309"/>
        <w:bookmarkEnd w:id="2310"/>
        <w:bookmarkEnd w:id="2311"/>
        <w:bookmarkEnd w:id="2312"/>
        <w:bookmarkEnd w:id="2313"/>
        <w:bookmarkEnd w:id="2314"/>
        <w:bookmarkEnd w:id="2315"/>
        <w:bookmarkEnd w:id="2316"/>
        <w:bookmarkEnd w:id="2317"/>
        <w:bookmarkEnd w:id="2318"/>
        <w:bookmarkEnd w:id="2319"/>
        <w:bookmarkEnd w:id="2320"/>
        <w:bookmarkEnd w:id="2321"/>
        <w:bookmarkEnd w:id="2322"/>
        <w:bookmarkEnd w:id="2323"/>
      </w:del>
    </w:p>
    <w:p w14:paraId="4DB4B8E8" w14:textId="34BEE348" w:rsidR="008C172F" w:rsidDel="00413F3D" w:rsidRDefault="005F4718">
      <w:pPr>
        <w:numPr>
          <w:ilvl w:val="0"/>
          <w:numId w:val="26"/>
        </w:numPr>
        <w:overflowPunct w:val="0"/>
        <w:autoSpaceDE w:val="0"/>
        <w:autoSpaceDN w:val="0"/>
        <w:spacing w:after="60"/>
        <w:textAlignment w:val="baseline"/>
        <w:rPr>
          <w:del w:id="2324" w:author="Ramasubramani, Hariharan" w:date="2015-07-13T14:40:00Z"/>
          <w:rFonts w:cstheme="minorHAnsi"/>
          <w:color w:val="000000" w:themeColor="text1"/>
        </w:rPr>
        <w:pPrChange w:id="2325" w:author="Ramasubramani, Hariharan" w:date="2015-07-13T14:40:00Z">
          <w:pPr>
            <w:pStyle w:val="ListParagraph"/>
            <w:numPr>
              <w:ilvl w:val="4"/>
              <w:numId w:val="11"/>
            </w:numPr>
            <w:tabs>
              <w:tab w:val="num" w:pos="2232"/>
            </w:tabs>
            <w:overflowPunct w:val="0"/>
            <w:autoSpaceDE w:val="0"/>
            <w:autoSpaceDN w:val="0"/>
            <w:spacing w:after="60"/>
            <w:ind w:left="2232" w:firstLine="0"/>
            <w:textAlignment w:val="baseline"/>
          </w:pPr>
        </w:pPrChange>
      </w:pPr>
      <w:del w:id="2326" w:author="Ramasubramani, Hariharan" w:date="2015-07-13T14:40:00Z">
        <w:r w:rsidDel="00413F3D">
          <w:rPr>
            <w:rFonts w:cstheme="minorHAnsi"/>
            <w:color w:val="000000" w:themeColor="text1"/>
          </w:rPr>
          <w:delText>The Archived user screen</w:delText>
        </w:r>
      </w:del>
      <w:ins w:id="2327" w:author="Hariharan Ramasubramani" w:date="2015-04-30T10:10:00Z">
        <w:del w:id="2328" w:author="Ramasubramani, Hariharan" w:date="2015-07-13T14:40:00Z">
          <w:r w:rsidR="004A2786" w:rsidDel="00413F3D">
            <w:rPr>
              <w:rFonts w:cstheme="minorHAnsi"/>
              <w:color w:val="000000" w:themeColor="text1"/>
            </w:rPr>
            <w:br/>
          </w:r>
          <w:r w:rsidR="004A2786" w:rsidRPr="00413F3D" w:rsidDel="00413F3D">
            <w:rPr>
              <w:rFonts w:cstheme="minorHAnsi"/>
              <w:color w:val="000000" w:themeColor="text1"/>
              <w:rPrChange w:id="2329" w:author="Ramasubramani, Hariharan" w:date="2015-07-13T14:40:00Z">
                <w:rPr/>
              </w:rPrChange>
            </w:rPr>
            <w:delText>When the user dosent have FRMS permission the User tab will not shown to logged in User.</w:delText>
          </w:r>
        </w:del>
      </w:ins>
      <w:bookmarkStart w:id="2330" w:name="_Toc424912121"/>
      <w:bookmarkStart w:id="2331" w:name="_Toc424915230"/>
      <w:bookmarkStart w:id="2332" w:name="_Toc424918260"/>
      <w:bookmarkStart w:id="2333" w:name="_Toc425149110"/>
      <w:bookmarkStart w:id="2334" w:name="_Toc425161649"/>
      <w:bookmarkStart w:id="2335" w:name="_Toc425162657"/>
      <w:bookmarkStart w:id="2336" w:name="_Toc425163063"/>
      <w:bookmarkStart w:id="2337" w:name="_Toc425170550"/>
      <w:bookmarkStart w:id="2338" w:name="_Toc425172863"/>
      <w:bookmarkStart w:id="2339" w:name="_Toc425234336"/>
      <w:bookmarkStart w:id="2340" w:name="_Toc425237888"/>
      <w:bookmarkStart w:id="2341" w:name="_Toc425239134"/>
      <w:bookmarkStart w:id="2342" w:name="_Toc425240381"/>
      <w:bookmarkStart w:id="2343" w:name="_Toc425241627"/>
      <w:bookmarkStart w:id="2344" w:name="_Toc425242873"/>
      <w:bookmarkStart w:id="2345" w:name="_Toc425244120"/>
      <w:bookmarkStart w:id="2346" w:name="_Toc425245367"/>
      <w:bookmarkStart w:id="2347" w:name="_Toc425246614"/>
      <w:bookmarkStart w:id="2348" w:name="_Toc425247860"/>
      <w:bookmarkStart w:id="2349" w:name="_Toc425249107"/>
      <w:bookmarkStart w:id="2350" w:name="_Toc425250354"/>
      <w:bookmarkStart w:id="2351" w:name="_Toc425251601"/>
      <w:bookmarkStart w:id="2352" w:name="_Toc425252271"/>
      <w:bookmarkStart w:id="2353" w:name="_Toc425252942"/>
      <w:bookmarkStart w:id="2354" w:name="_Toc425256333"/>
      <w:bookmarkStart w:id="2355" w:name="_Toc425276034"/>
      <w:bookmarkStart w:id="2356" w:name="_Toc425342132"/>
      <w:bookmarkStart w:id="2357" w:name="_Toc425349338"/>
      <w:bookmarkStart w:id="2358" w:name="_Toc425352487"/>
      <w:bookmarkStart w:id="2359" w:name="_Toc425353172"/>
      <w:bookmarkStart w:id="2360" w:name="_Toc425787165"/>
      <w:bookmarkStart w:id="2361" w:name="_Toc425787851"/>
      <w:bookmarkStart w:id="2362" w:name="_Toc425788538"/>
      <w:bookmarkStart w:id="2363" w:name="_Toc425789225"/>
      <w:bookmarkStart w:id="2364" w:name="_Toc425789912"/>
      <w:bookmarkStart w:id="2365" w:name="_Toc425793652"/>
      <w:bookmarkStart w:id="2366" w:name="_Toc426384587"/>
      <w:bookmarkStart w:id="2367" w:name="_Toc426385991"/>
      <w:bookmarkStart w:id="2368" w:name="_Toc426387394"/>
      <w:bookmarkStart w:id="2369" w:name="_Toc426388798"/>
      <w:bookmarkStart w:id="2370" w:name="_Toc426390202"/>
      <w:bookmarkStart w:id="2371" w:name="_Toc426391606"/>
      <w:bookmarkStart w:id="2372" w:name="_Toc426393009"/>
      <w:bookmarkStart w:id="2373" w:name="_Toc427824594"/>
      <w:bookmarkStart w:id="2374" w:name="_Toc427852407"/>
      <w:bookmarkStart w:id="2375" w:name="_Toc427854647"/>
      <w:bookmarkStart w:id="2376" w:name="_Toc427856848"/>
      <w:bookmarkEnd w:id="2330"/>
      <w:bookmarkEnd w:id="2331"/>
      <w:bookmarkEnd w:id="2332"/>
      <w:bookmarkEnd w:id="2333"/>
      <w:bookmarkEnd w:id="2334"/>
      <w:bookmarkEnd w:id="2335"/>
      <w:bookmarkEnd w:id="2336"/>
      <w:bookmarkEnd w:id="2337"/>
      <w:bookmarkEnd w:id="2338"/>
      <w:bookmarkEnd w:id="2339"/>
      <w:bookmarkEnd w:id="2340"/>
      <w:bookmarkEnd w:id="2341"/>
      <w:bookmarkEnd w:id="2342"/>
      <w:bookmarkEnd w:id="2343"/>
      <w:bookmarkEnd w:id="2344"/>
      <w:bookmarkEnd w:id="2345"/>
      <w:bookmarkEnd w:id="2346"/>
      <w:bookmarkEnd w:id="2347"/>
      <w:bookmarkEnd w:id="2348"/>
      <w:bookmarkEnd w:id="2349"/>
      <w:bookmarkEnd w:id="2350"/>
      <w:bookmarkEnd w:id="2351"/>
      <w:bookmarkEnd w:id="2352"/>
      <w:bookmarkEnd w:id="2353"/>
      <w:bookmarkEnd w:id="2354"/>
      <w:bookmarkEnd w:id="2355"/>
      <w:bookmarkEnd w:id="2356"/>
      <w:bookmarkEnd w:id="2357"/>
      <w:bookmarkEnd w:id="2358"/>
      <w:bookmarkEnd w:id="2359"/>
      <w:bookmarkEnd w:id="2360"/>
      <w:bookmarkEnd w:id="2361"/>
      <w:bookmarkEnd w:id="2362"/>
      <w:bookmarkEnd w:id="2363"/>
      <w:bookmarkEnd w:id="2364"/>
      <w:bookmarkEnd w:id="2365"/>
      <w:bookmarkEnd w:id="2366"/>
      <w:bookmarkEnd w:id="2367"/>
      <w:bookmarkEnd w:id="2368"/>
      <w:bookmarkEnd w:id="2369"/>
      <w:bookmarkEnd w:id="2370"/>
      <w:bookmarkEnd w:id="2371"/>
      <w:bookmarkEnd w:id="2372"/>
      <w:bookmarkEnd w:id="2373"/>
      <w:bookmarkEnd w:id="2374"/>
      <w:bookmarkEnd w:id="2375"/>
      <w:bookmarkEnd w:id="2376"/>
    </w:p>
    <w:p w14:paraId="59A01E87" w14:textId="5EB13025" w:rsidR="009E6035" w:rsidDel="00413F3D" w:rsidRDefault="002A60E4">
      <w:pPr>
        <w:numPr>
          <w:ilvl w:val="0"/>
          <w:numId w:val="26"/>
        </w:numPr>
        <w:overflowPunct w:val="0"/>
        <w:autoSpaceDE w:val="0"/>
        <w:autoSpaceDN w:val="0"/>
        <w:spacing w:after="60"/>
        <w:textAlignment w:val="baseline"/>
        <w:rPr>
          <w:del w:id="2377" w:author="Ramasubramani, Hariharan" w:date="2015-07-13T14:40:00Z"/>
          <w:rFonts w:cstheme="minorHAnsi"/>
          <w:color w:val="000000" w:themeColor="text1"/>
        </w:rPr>
        <w:pPrChange w:id="2378" w:author="Ramasubramani, Hariharan" w:date="2015-07-13T14:40:00Z">
          <w:pPr>
            <w:overflowPunct w:val="0"/>
            <w:autoSpaceDE w:val="0"/>
            <w:autoSpaceDN w:val="0"/>
            <w:spacing w:after="60"/>
            <w:ind w:firstLine="0"/>
            <w:jc w:val="center"/>
            <w:textAlignment w:val="baseline"/>
          </w:pPr>
        </w:pPrChange>
      </w:pPr>
      <w:ins w:id="2379" w:author="Hariharan Ramasubramani" w:date="2015-04-08T13:05:00Z">
        <w:del w:id="2380" w:author="Ramasubramani, Hariharan" w:date="2015-07-13T14:40:00Z">
          <w:r w:rsidRPr="00413F3D" w:rsidDel="00413F3D">
            <w:rPr>
              <w:rFonts w:cstheme="minorHAnsi"/>
              <w:noProof/>
              <w:color w:val="000000" w:themeColor="text1"/>
              <w:rPrChange w:id="2381" w:author="Ramasubramani, Hariharan" w:date="2015-07-13T14:40:00Z">
                <w:rPr>
                  <w:noProof/>
                </w:rPr>
              </w:rPrChange>
            </w:rPr>
            <w:drawing>
              <wp:inline distT="0" distB="0" distL="0" distR="0" wp14:anchorId="23F7C416" wp14:editId="732A54BC">
                <wp:extent cx="5943600" cy="270637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943600" cy="2706370"/>
                        </a:xfrm>
                        <a:prstGeom prst="rect">
                          <a:avLst/>
                        </a:prstGeom>
                      </pic:spPr>
                    </pic:pic>
                  </a:graphicData>
                </a:graphic>
              </wp:inline>
            </w:drawing>
          </w:r>
        </w:del>
      </w:ins>
      <w:del w:id="2382" w:author="Ramasubramani, Hariharan" w:date="2015-07-13T14:40:00Z">
        <w:r w:rsidR="002D5F41" w:rsidDel="00413F3D">
          <w:rPr>
            <w:rFonts w:cstheme="minorHAnsi"/>
            <w:noProof/>
            <w:color w:val="000000" w:themeColor="text1"/>
          </w:rPr>
          <w:drawing>
            <wp:inline distT="0" distB="0" distL="0" distR="0" wp14:anchorId="3BDCE3EB" wp14:editId="310F48F5">
              <wp:extent cx="6858000" cy="4268470"/>
              <wp:effectExtent l="19050" t="19050" r="19050" b="177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plifiedUsers.png"/>
                      <pic:cNvPicPr/>
                    </pic:nvPicPr>
                    <pic:blipFill>
                      <a:blip r:embed="rId37">
                        <a:extLst>
                          <a:ext uri="{28A0092B-C50C-407E-A947-70E740481C1C}">
                            <a14:useLocalDpi xmlns:a14="http://schemas.microsoft.com/office/drawing/2010/main" val="0"/>
                          </a:ext>
                        </a:extLst>
                      </a:blip>
                      <a:stretch>
                        <a:fillRect/>
                      </a:stretch>
                    </pic:blipFill>
                    <pic:spPr>
                      <a:xfrm>
                        <a:off x="0" y="0"/>
                        <a:ext cx="6858000" cy="4268470"/>
                      </a:xfrm>
                      <a:prstGeom prst="rect">
                        <a:avLst/>
                      </a:prstGeom>
                      <a:ln>
                        <a:solidFill>
                          <a:schemeClr val="accent1"/>
                        </a:solidFill>
                      </a:ln>
                    </pic:spPr>
                  </pic:pic>
                </a:graphicData>
              </a:graphic>
            </wp:inline>
          </w:drawing>
        </w:r>
        <w:bookmarkStart w:id="2383" w:name="_Toc424912122"/>
        <w:bookmarkStart w:id="2384" w:name="_Toc424915231"/>
        <w:bookmarkStart w:id="2385" w:name="_Toc424918261"/>
        <w:bookmarkStart w:id="2386" w:name="_Toc425149111"/>
        <w:bookmarkStart w:id="2387" w:name="_Toc425161650"/>
        <w:bookmarkStart w:id="2388" w:name="_Toc425162658"/>
        <w:bookmarkStart w:id="2389" w:name="_Toc425163064"/>
        <w:bookmarkStart w:id="2390" w:name="_Toc425170551"/>
        <w:bookmarkStart w:id="2391" w:name="_Toc425172864"/>
        <w:bookmarkStart w:id="2392" w:name="_Toc425234337"/>
        <w:bookmarkStart w:id="2393" w:name="_Toc425237889"/>
        <w:bookmarkStart w:id="2394" w:name="_Toc425239135"/>
        <w:bookmarkStart w:id="2395" w:name="_Toc425240382"/>
        <w:bookmarkStart w:id="2396" w:name="_Toc425241628"/>
        <w:bookmarkStart w:id="2397" w:name="_Toc425242874"/>
        <w:bookmarkStart w:id="2398" w:name="_Toc425244121"/>
        <w:bookmarkStart w:id="2399" w:name="_Toc425245368"/>
        <w:bookmarkStart w:id="2400" w:name="_Toc425246615"/>
        <w:bookmarkStart w:id="2401" w:name="_Toc425247861"/>
        <w:bookmarkStart w:id="2402" w:name="_Toc425249108"/>
        <w:bookmarkStart w:id="2403" w:name="_Toc425250355"/>
        <w:bookmarkStart w:id="2404" w:name="_Toc425251602"/>
        <w:bookmarkStart w:id="2405" w:name="_Toc425252272"/>
        <w:bookmarkStart w:id="2406" w:name="_Toc425252943"/>
        <w:bookmarkStart w:id="2407" w:name="_Toc425256334"/>
        <w:bookmarkStart w:id="2408" w:name="_Toc425276035"/>
        <w:bookmarkStart w:id="2409" w:name="_Toc425342133"/>
        <w:bookmarkStart w:id="2410" w:name="_Toc425349339"/>
        <w:bookmarkStart w:id="2411" w:name="_Toc425352488"/>
        <w:bookmarkStart w:id="2412" w:name="_Toc425353173"/>
        <w:bookmarkStart w:id="2413" w:name="_Toc425787166"/>
        <w:bookmarkStart w:id="2414" w:name="_Toc425787852"/>
        <w:bookmarkStart w:id="2415" w:name="_Toc425788539"/>
        <w:bookmarkStart w:id="2416" w:name="_Toc425789226"/>
        <w:bookmarkStart w:id="2417" w:name="_Toc425789913"/>
        <w:bookmarkStart w:id="2418" w:name="_Toc425793653"/>
        <w:bookmarkStart w:id="2419" w:name="_Toc426384588"/>
        <w:bookmarkStart w:id="2420" w:name="_Toc426385992"/>
        <w:bookmarkStart w:id="2421" w:name="_Toc426387395"/>
        <w:bookmarkStart w:id="2422" w:name="_Toc426388799"/>
        <w:bookmarkStart w:id="2423" w:name="_Toc426390203"/>
        <w:bookmarkStart w:id="2424" w:name="_Toc426391607"/>
        <w:bookmarkStart w:id="2425" w:name="_Toc426393010"/>
        <w:bookmarkStart w:id="2426" w:name="_Toc427824595"/>
        <w:bookmarkStart w:id="2427" w:name="_Toc427852408"/>
        <w:bookmarkStart w:id="2428" w:name="_Toc427854648"/>
        <w:bookmarkStart w:id="2429" w:name="_Toc427856849"/>
        <w:bookmarkEnd w:id="2383"/>
        <w:bookmarkEnd w:id="2384"/>
        <w:bookmarkEnd w:id="2385"/>
        <w:bookmarkEnd w:id="2386"/>
        <w:bookmarkEnd w:id="2387"/>
        <w:bookmarkEnd w:id="2388"/>
        <w:bookmarkEnd w:id="2389"/>
        <w:bookmarkEnd w:id="2390"/>
        <w:bookmarkEnd w:id="2391"/>
        <w:bookmarkEnd w:id="2392"/>
        <w:bookmarkEnd w:id="2393"/>
        <w:bookmarkEnd w:id="2394"/>
        <w:bookmarkEnd w:id="2395"/>
        <w:bookmarkEnd w:id="2396"/>
        <w:bookmarkEnd w:id="2397"/>
        <w:bookmarkEnd w:id="2398"/>
        <w:bookmarkEnd w:id="2399"/>
        <w:bookmarkEnd w:id="2400"/>
        <w:bookmarkEnd w:id="2401"/>
        <w:bookmarkEnd w:id="2402"/>
        <w:bookmarkEnd w:id="2403"/>
        <w:bookmarkEnd w:id="2404"/>
        <w:bookmarkEnd w:id="2405"/>
        <w:bookmarkEnd w:id="2406"/>
        <w:bookmarkEnd w:id="2407"/>
        <w:bookmarkEnd w:id="2408"/>
        <w:bookmarkEnd w:id="2409"/>
        <w:bookmarkEnd w:id="2410"/>
        <w:bookmarkEnd w:id="2411"/>
        <w:bookmarkEnd w:id="2412"/>
        <w:bookmarkEnd w:id="2413"/>
        <w:bookmarkEnd w:id="2414"/>
        <w:bookmarkEnd w:id="2415"/>
        <w:bookmarkEnd w:id="2416"/>
        <w:bookmarkEnd w:id="2417"/>
        <w:bookmarkEnd w:id="2418"/>
        <w:bookmarkEnd w:id="2419"/>
        <w:bookmarkEnd w:id="2420"/>
        <w:bookmarkEnd w:id="2421"/>
        <w:bookmarkEnd w:id="2422"/>
        <w:bookmarkEnd w:id="2423"/>
        <w:bookmarkEnd w:id="2424"/>
        <w:bookmarkEnd w:id="2425"/>
        <w:bookmarkEnd w:id="2426"/>
        <w:bookmarkEnd w:id="2427"/>
        <w:bookmarkEnd w:id="2428"/>
        <w:bookmarkEnd w:id="2429"/>
      </w:del>
    </w:p>
    <w:p w14:paraId="28A4CCDC" w14:textId="31C6C6F2" w:rsidR="008C172F" w:rsidDel="00413F3D" w:rsidRDefault="009E6035">
      <w:pPr>
        <w:numPr>
          <w:ilvl w:val="0"/>
          <w:numId w:val="26"/>
        </w:numPr>
        <w:overflowPunct w:val="0"/>
        <w:autoSpaceDE w:val="0"/>
        <w:autoSpaceDN w:val="0"/>
        <w:spacing w:after="60"/>
        <w:textAlignment w:val="baseline"/>
        <w:rPr>
          <w:del w:id="2430" w:author="Ramasubramani, Hariharan" w:date="2015-07-13T14:40:00Z"/>
          <w:rFonts w:cstheme="minorHAnsi"/>
          <w:color w:val="000000" w:themeColor="text1"/>
        </w:rPr>
        <w:pPrChange w:id="2431" w:author="Ramasubramani, Hariharan" w:date="2015-07-13T14:40:00Z">
          <w:pPr>
            <w:overflowPunct w:val="0"/>
            <w:autoSpaceDE w:val="0"/>
            <w:autoSpaceDN w:val="0"/>
            <w:spacing w:after="60"/>
            <w:ind w:firstLine="0"/>
            <w:jc w:val="center"/>
            <w:textAlignment w:val="baseline"/>
          </w:pPr>
        </w:pPrChange>
      </w:pPr>
      <w:del w:id="2432" w:author="Ramasubramani, Hariharan" w:date="2015-07-13T14:40:00Z">
        <w:r w:rsidDel="00413F3D">
          <w:rPr>
            <w:rFonts w:cstheme="minorHAnsi"/>
            <w:color w:val="000000" w:themeColor="text1"/>
          </w:rPr>
          <w:delText>Fig:</w:delText>
        </w:r>
        <w:r w:rsidR="00941BA0" w:rsidDel="00413F3D">
          <w:rPr>
            <w:rFonts w:cstheme="minorHAnsi"/>
            <w:color w:val="000000" w:themeColor="text1"/>
          </w:rPr>
          <w:delText xml:space="preserve"> 2.a</w:delText>
        </w:r>
        <w:r w:rsidDel="00413F3D">
          <w:rPr>
            <w:rFonts w:cstheme="minorHAnsi"/>
            <w:color w:val="000000" w:themeColor="text1"/>
          </w:rPr>
          <w:delText xml:space="preserve"> - User</w:delText>
        </w:r>
        <w:r w:rsidR="002D5F41" w:rsidDel="00413F3D">
          <w:rPr>
            <w:rFonts w:cstheme="minorHAnsi"/>
            <w:color w:val="000000" w:themeColor="text1"/>
          </w:rPr>
          <w:delText>s</w:delText>
        </w:r>
        <w:r w:rsidDel="00413F3D">
          <w:rPr>
            <w:rFonts w:cstheme="minorHAnsi"/>
            <w:color w:val="000000" w:themeColor="text1"/>
          </w:rPr>
          <w:delText xml:space="preserve"> Administration Screen</w:delText>
        </w:r>
        <w:bookmarkStart w:id="2433" w:name="_Toc424912123"/>
        <w:bookmarkStart w:id="2434" w:name="_Toc424915232"/>
        <w:bookmarkStart w:id="2435" w:name="_Toc424918262"/>
        <w:bookmarkStart w:id="2436" w:name="_Toc425149112"/>
        <w:bookmarkStart w:id="2437" w:name="_Toc425161651"/>
        <w:bookmarkStart w:id="2438" w:name="_Toc425162659"/>
        <w:bookmarkStart w:id="2439" w:name="_Toc425163065"/>
        <w:bookmarkStart w:id="2440" w:name="_Toc425170552"/>
        <w:bookmarkStart w:id="2441" w:name="_Toc425172865"/>
        <w:bookmarkStart w:id="2442" w:name="_Toc425234338"/>
        <w:bookmarkStart w:id="2443" w:name="_Toc425237890"/>
        <w:bookmarkStart w:id="2444" w:name="_Toc425239136"/>
        <w:bookmarkStart w:id="2445" w:name="_Toc425240383"/>
        <w:bookmarkStart w:id="2446" w:name="_Toc425241629"/>
        <w:bookmarkStart w:id="2447" w:name="_Toc425242875"/>
        <w:bookmarkStart w:id="2448" w:name="_Toc425244122"/>
        <w:bookmarkStart w:id="2449" w:name="_Toc425245369"/>
        <w:bookmarkStart w:id="2450" w:name="_Toc425246616"/>
        <w:bookmarkStart w:id="2451" w:name="_Toc425247862"/>
        <w:bookmarkStart w:id="2452" w:name="_Toc425249109"/>
        <w:bookmarkStart w:id="2453" w:name="_Toc425250356"/>
        <w:bookmarkStart w:id="2454" w:name="_Toc425251603"/>
        <w:bookmarkStart w:id="2455" w:name="_Toc425252273"/>
        <w:bookmarkStart w:id="2456" w:name="_Toc425252944"/>
        <w:bookmarkStart w:id="2457" w:name="_Toc425256335"/>
        <w:bookmarkStart w:id="2458" w:name="_Toc425276036"/>
        <w:bookmarkStart w:id="2459" w:name="_Toc425342134"/>
        <w:bookmarkStart w:id="2460" w:name="_Toc425349340"/>
        <w:bookmarkStart w:id="2461" w:name="_Toc425352489"/>
        <w:bookmarkStart w:id="2462" w:name="_Toc425353174"/>
        <w:bookmarkStart w:id="2463" w:name="_Toc425787167"/>
        <w:bookmarkStart w:id="2464" w:name="_Toc425787853"/>
        <w:bookmarkStart w:id="2465" w:name="_Toc425788540"/>
        <w:bookmarkStart w:id="2466" w:name="_Toc425789227"/>
        <w:bookmarkStart w:id="2467" w:name="_Toc425789914"/>
        <w:bookmarkStart w:id="2468" w:name="_Toc425793654"/>
        <w:bookmarkStart w:id="2469" w:name="_Toc426384589"/>
        <w:bookmarkStart w:id="2470" w:name="_Toc426385993"/>
        <w:bookmarkStart w:id="2471" w:name="_Toc426387396"/>
        <w:bookmarkStart w:id="2472" w:name="_Toc426388800"/>
        <w:bookmarkStart w:id="2473" w:name="_Toc426390204"/>
        <w:bookmarkStart w:id="2474" w:name="_Toc426391608"/>
        <w:bookmarkStart w:id="2475" w:name="_Toc426393011"/>
        <w:bookmarkStart w:id="2476" w:name="_Toc427824596"/>
        <w:bookmarkStart w:id="2477" w:name="_Toc427852409"/>
        <w:bookmarkStart w:id="2478" w:name="_Toc427854649"/>
        <w:bookmarkStart w:id="2479" w:name="_Toc427856850"/>
        <w:bookmarkEnd w:id="2433"/>
        <w:bookmarkEnd w:id="2434"/>
        <w:bookmarkEnd w:id="2435"/>
        <w:bookmarkEnd w:id="2436"/>
        <w:bookmarkEnd w:id="2437"/>
        <w:bookmarkEnd w:id="2438"/>
        <w:bookmarkEnd w:id="2439"/>
        <w:bookmarkEnd w:id="2440"/>
        <w:bookmarkEnd w:id="2441"/>
        <w:bookmarkEnd w:id="2442"/>
        <w:bookmarkEnd w:id="2443"/>
        <w:bookmarkEnd w:id="2444"/>
        <w:bookmarkEnd w:id="2445"/>
        <w:bookmarkEnd w:id="2446"/>
        <w:bookmarkEnd w:id="2447"/>
        <w:bookmarkEnd w:id="2448"/>
        <w:bookmarkEnd w:id="2449"/>
        <w:bookmarkEnd w:id="2450"/>
        <w:bookmarkEnd w:id="2451"/>
        <w:bookmarkEnd w:id="2452"/>
        <w:bookmarkEnd w:id="2453"/>
        <w:bookmarkEnd w:id="2454"/>
        <w:bookmarkEnd w:id="2455"/>
        <w:bookmarkEnd w:id="2456"/>
        <w:bookmarkEnd w:id="2457"/>
        <w:bookmarkEnd w:id="2458"/>
        <w:bookmarkEnd w:id="2459"/>
        <w:bookmarkEnd w:id="2460"/>
        <w:bookmarkEnd w:id="2461"/>
        <w:bookmarkEnd w:id="2462"/>
        <w:bookmarkEnd w:id="2463"/>
        <w:bookmarkEnd w:id="2464"/>
        <w:bookmarkEnd w:id="2465"/>
        <w:bookmarkEnd w:id="2466"/>
        <w:bookmarkEnd w:id="2467"/>
        <w:bookmarkEnd w:id="2468"/>
        <w:bookmarkEnd w:id="2469"/>
        <w:bookmarkEnd w:id="2470"/>
        <w:bookmarkEnd w:id="2471"/>
        <w:bookmarkEnd w:id="2472"/>
        <w:bookmarkEnd w:id="2473"/>
        <w:bookmarkEnd w:id="2474"/>
        <w:bookmarkEnd w:id="2475"/>
        <w:bookmarkEnd w:id="2476"/>
        <w:bookmarkEnd w:id="2477"/>
        <w:bookmarkEnd w:id="2478"/>
        <w:bookmarkEnd w:id="2479"/>
      </w:del>
    </w:p>
    <w:p w14:paraId="37C3E4A2" w14:textId="31CAF01B" w:rsidR="00521C26" w:rsidDel="00413F3D" w:rsidRDefault="00521C26">
      <w:pPr>
        <w:numPr>
          <w:ilvl w:val="0"/>
          <w:numId w:val="26"/>
        </w:numPr>
        <w:overflowPunct w:val="0"/>
        <w:autoSpaceDE w:val="0"/>
        <w:autoSpaceDN w:val="0"/>
        <w:spacing w:after="60"/>
        <w:textAlignment w:val="baseline"/>
        <w:rPr>
          <w:del w:id="2480" w:author="Ramasubramani, Hariharan" w:date="2015-07-13T14:40:00Z"/>
          <w:rFonts w:cstheme="minorHAnsi"/>
          <w:color w:val="000000" w:themeColor="text1"/>
        </w:rPr>
        <w:pPrChange w:id="2481" w:author="Ramasubramani, Hariharan" w:date="2015-07-13T14:40:00Z">
          <w:pPr>
            <w:overflowPunct w:val="0"/>
            <w:autoSpaceDE w:val="0"/>
            <w:autoSpaceDN w:val="0"/>
            <w:spacing w:after="60"/>
            <w:ind w:firstLine="0"/>
            <w:textAlignment w:val="baseline"/>
          </w:pPr>
        </w:pPrChange>
      </w:pPr>
      <w:bookmarkStart w:id="2482" w:name="_Toc424912124"/>
      <w:bookmarkStart w:id="2483" w:name="_Toc424915233"/>
      <w:bookmarkStart w:id="2484" w:name="_Toc424918263"/>
      <w:bookmarkStart w:id="2485" w:name="_Toc425149113"/>
      <w:bookmarkStart w:id="2486" w:name="_Toc425161652"/>
      <w:bookmarkStart w:id="2487" w:name="_Toc425162660"/>
      <w:bookmarkStart w:id="2488" w:name="_Toc425163066"/>
      <w:bookmarkStart w:id="2489" w:name="_Toc425170553"/>
      <w:bookmarkStart w:id="2490" w:name="_Toc425172866"/>
      <w:bookmarkStart w:id="2491" w:name="_Toc425234339"/>
      <w:bookmarkStart w:id="2492" w:name="_Toc425237891"/>
      <w:bookmarkStart w:id="2493" w:name="_Toc425239137"/>
      <w:bookmarkStart w:id="2494" w:name="_Toc425240384"/>
      <w:bookmarkStart w:id="2495" w:name="_Toc425241630"/>
      <w:bookmarkStart w:id="2496" w:name="_Toc425242876"/>
      <w:bookmarkStart w:id="2497" w:name="_Toc425244123"/>
      <w:bookmarkStart w:id="2498" w:name="_Toc425245370"/>
      <w:bookmarkStart w:id="2499" w:name="_Toc425246617"/>
      <w:bookmarkStart w:id="2500" w:name="_Toc425247863"/>
      <w:bookmarkStart w:id="2501" w:name="_Toc425249110"/>
      <w:bookmarkStart w:id="2502" w:name="_Toc425250357"/>
      <w:bookmarkStart w:id="2503" w:name="_Toc425251604"/>
      <w:bookmarkStart w:id="2504" w:name="_Toc425252274"/>
      <w:bookmarkStart w:id="2505" w:name="_Toc425252945"/>
      <w:bookmarkStart w:id="2506" w:name="_Toc425256336"/>
      <w:bookmarkStart w:id="2507" w:name="_Toc425276037"/>
      <w:bookmarkStart w:id="2508" w:name="_Toc425342135"/>
      <w:bookmarkStart w:id="2509" w:name="_Toc425349341"/>
      <w:bookmarkStart w:id="2510" w:name="_Toc425352490"/>
      <w:bookmarkStart w:id="2511" w:name="_Toc425353175"/>
      <w:bookmarkStart w:id="2512" w:name="_Toc425787168"/>
      <w:bookmarkStart w:id="2513" w:name="_Toc425787854"/>
      <w:bookmarkStart w:id="2514" w:name="_Toc425788541"/>
      <w:bookmarkStart w:id="2515" w:name="_Toc425789228"/>
      <w:bookmarkStart w:id="2516" w:name="_Toc425789915"/>
      <w:bookmarkStart w:id="2517" w:name="_Toc425793655"/>
      <w:bookmarkStart w:id="2518" w:name="_Toc426384590"/>
      <w:bookmarkStart w:id="2519" w:name="_Toc426385994"/>
      <w:bookmarkStart w:id="2520" w:name="_Toc426387397"/>
      <w:bookmarkStart w:id="2521" w:name="_Toc426388801"/>
      <w:bookmarkStart w:id="2522" w:name="_Toc426390205"/>
      <w:bookmarkStart w:id="2523" w:name="_Toc426391609"/>
      <w:bookmarkStart w:id="2524" w:name="_Toc426393012"/>
      <w:bookmarkStart w:id="2525" w:name="_Toc427824597"/>
      <w:bookmarkStart w:id="2526" w:name="_Toc427852410"/>
      <w:bookmarkStart w:id="2527" w:name="_Toc427854650"/>
      <w:bookmarkStart w:id="2528" w:name="_Toc427856851"/>
      <w:bookmarkEnd w:id="2482"/>
      <w:bookmarkEnd w:id="2483"/>
      <w:bookmarkEnd w:id="2484"/>
      <w:bookmarkEnd w:id="2485"/>
      <w:bookmarkEnd w:id="2486"/>
      <w:bookmarkEnd w:id="2487"/>
      <w:bookmarkEnd w:id="2488"/>
      <w:bookmarkEnd w:id="2489"/>
      <w:bookmarkEnd w:id="2490"/>
      <w:bookmarkEnd w:id="2491"/>
      <w:bookmarkEnd w:id="2492"/>
      <w:bookmarkEnd w:id="2493"/>
      <w:bookmarkEnd w:id="2494"/>
      <w:bookmarkEnd w:id="2495"/>
      <w:bookmarkEnd w:id="2496"/>
      <w:bookmarkEnd w:id="2497"/>
      <w:bookmarkEnd w:id="2498"/>
      <w:bookmarkEnd w:id="2499"/>
      <w:bookmarkEnd w:id="2500"/>
      <w:bookmarkEnd w:id="2501"/>
      <w:bookmarkEnd w:id="2502"/>
      <w:bookmarkEnd w:id="2503"/>
      <w:bookmarkEnd w:id="2504"/>
      <w:bookmarkEnd w:id="2505"/>
      <w:bookmarkEnd w:id="2506"/>
      <w:bookmarkEnd w:id="2507"/>
      <w:bookmarkEnd w:id="2508"/>
      <w:bookmarkEnd w:id="2509"/>
      <w:bookmarkEnd w:id="2510"/>
      <w:bookmarkEnd w:id="2511"/>
      <w:bookmarkEnd w:id="2512"/>
      <w:bookmarkEnd w:id="2513"/>
      <w:bookmarkEnd w:id="2514"/>
      <w:bookmarkEnd w:id="2515"/>
      <w:bookmarkEnd w:id="2516"/>
      <w:bookmarkEnd w:id="2517"/>
      <w:bookmarkEnd w:id="2518"/>
      <w:bookmarkEnd w:id="2519"/>
      <w:bookmarkEnd w:id="2520"/>
      <w:bookmarkEnd w:id="2521"/>
      <w:bookmarkEnd w:id="2522"/>
      <w:bookmarkEnd w:id="2523"/>
      <w:bookmarkEnd w:id="2524"/>
      <w:bookmarkEnd w:id="2525"/>
      <w:bookmarkEnd w:id="2526"/>
      <w:bookmarkEnd w:id="2527"/>
      <w:bookmarkEnd w:id="2528"/>
    </w:p>
    <w:p w14:paraId="17A39EA7" w14:textId="577F49F3" w:rsidR="004801AC" w:rsidRPr="00413F3D" w:rsidDel="00413F3D" w:rsidRDefault="00C737A0">
      <w:pPr>
        <w:numPr>
          <w:ilvl w:val="0"/>
          <w:numId w:val="26"/>
        </w:numPr>
        <w:overflowPunct w:val="0"/>
        <w:autoSpaceDE w:val="0"/>
        <w:autoSpaceDN w:val="0"/>
        <w:spacing w:after="60"/>
        <w:textAlignment w:val="baseline"/>
        <w:rPr>
          <w:del w:id="2529" w:author="Ramasubramani, Hariharan" w:date="2015-07-13T14:40:00Z"/>
          <w:rFonts w:cstheme="minorHAnsi"/>
          <w:color w:val="000000" w:themeColor="text1"/>
          <w:rPrChange w:id="2530" w:author="Ramasubramani, Hariharan" w:date="2015-07-13T14:40:00Z">
            <w:rPr>
              <w:del w:id="2531" w:author="Ramasubramani, Hariharan" w:date="2015-07-13T14:40:00Z"/>
              <w:rFonts w:cstheme="minorHAnsi"/>
              <w:i/>
              <w:color w:val="000000" w:themeColor="text1"/>
            </w:rPr>
          </w:rPrChange>
        </w:rPr>
        <w:pPrChange w:id="2532" w:author="Ramasubramani, Hariharan" w:date="2015-07-13T14:40:00Z">
          <w:pPr>
            <w:pBdr>
              <w:top w:val="single" w:sz="4" w:space="1" w:color="auto"/>
              <w:left w:val="single" w:sz="4" w:space="4" w:color="auto"/>
              <w:bottom w:val="single" w:sz="4" w:space="1" w:color="auto"/>
              <w:right w:val="single" w:sz="4" w:space="4" w:color="auto"/>
            </w:pBdr>
            <w:shd w:val="clear" w:color="auto" w:fill="C6D9F1" w:themeFill="text2" w:themeFillTint="33"/>
            <w:overflowPunct w:val="0"/>
            <w:autoSpaceDE w:val="0"/>
            <w:autoSpaceDN w:val="0"/>
            <w:spacing w:after="240"/>
            <w:ind w:firstLine="0"/>
            <w:textAlignment w:val="baseline"/>
          </w:pPr>
        </w:pPrChange>
      </w:pPr>
      <w:del w:id="2533" w:author="Ramasubramani, Hariharan" w:date="2015-07-13T14:40:00Z">
        <w:r w:rsidRPr="00413F3D" w:rsidDel="00413F3D">
          <w:rPr>
            <w:rFonts w:cstheme="minorHAnsi"/>
            <w:color w:val="000000" w:themeColor="text1"/>
            <w:rPrChange w:id="2534" w:author="Ramasubramani, Hariharan" w:date="2015-07-13T14:40:00Z">
              <w:rPr>
                <w:rFonts w:cstheme="minorHAnsi"/>
                <w:i/>
                <w:color w:val="000000" w:themeColor="text1"/>
              </w:rPr>
            </w:rPrChange>
          </w:rPr>
          <w:delText>The User</w:delText>
        </w:r>
        <w:r w:rsidR="002D5F41" w:rsidRPr="00413F3D" w:rsidDel="00413F3D">
          <w:rPr>
            <w:rFonts w:cstheme="minorHAnsi"/>
            <w:color w:val="000000" w:themeColor="text1"/>
            <w:rPrChange w:id="2535" w:author="Ramasubramani, Hariharan" w:date="2015-07-13T14:40:00Z">
              <w:rPr>
                <w:rFonts w:cstheme="minorHAnsi"/>
                <w:i/>
                <w:color w:val="000000" w:themeColor="text1"/>
              </w:rPr>
            </w:rPrChange>
          </w:rPr>
          <w:delText>s</w:delText>
        </w:r>
        <w:r w:rsidRPr="00413F3D" w:rsidDel="00413F3D">
          <w:rPr>
            <w:rFonts w:cstheme="minorHAnsi"/>
            <w:color w:val="000000" w:themeColor="text1"/>
            <w:rPrChange w:id="2536" w:author="Ramasubramani, Hariharan" w:date="2015-07-13T14:40:00Z">
              <w:rPr>
                <w:rFonts w:cstheme="minorHAnsi"/>
                <w:i/>
                <w:color w:val="000000" w:themeColor="text1"/>
              </w:rPr>
            </w:rPrChange>
          </w:rPr>
          <w:delText xml:space="preserve"> Administration Screen is</w:delText>
        </w:r>
        <w:r w:rsidR="00163873" w:rsidRPr="00413F3D" w:rsidDel="00413F3D">
          <w:rPr>
            <w:rFonts w:cstheme="minorHAnsi"/>
            <w:color w:val="000000" w:themeColor="text1"/>
            <w:rPrChange w:id="2537" w:author="Ramasubramani, Hariharan" w:date="2015-07-13T14:40:00Z">
              <w:rPr>
                <w:rFonts w:cstheme="minorHAnsi"/>
                <w:i/>
                <w:color w:val="000000" w:themeColor="text1"/>
              </w:rPr>
            </w:rPrChange>
          </w:rPr>
          <w:delText xml:space="preserve"> displayed by clicking the Users tab of the Main Navigation screen (Fig</w:delText>
        </w:r>
        <w:r w:rsidR="00B8193C" w:rsidRPr="00413F3D" w:rsidDel="00413F3D">
          <w:rPr>
            <w:rFonts w:cstheme="minorHAnsi"/>
            <w:color w:val="000000" w:themeColor="text1"/>
            <w:rPrChange w:id="2538" w:author="Ramasubramani, Hariharan" w:date="2015-07-13T14:40:00Z">
              <w:rPr>
                <w:rFonts w:cstheme="minorHAnsi"/>
                <w:i/>
                <w:color w:val="000000" w:themeColor="text1"/>
              </w:rPr>
            </w:rPrChange>
          </w:rPr>
          <w:delText>: 1.a</w:delText>
        </w:r>
        <w:r w:rsidR="00163873" w:rsidRPr="00413F3D" w:rsidDel="00413F3D">
          <w:rPr>
            <w:rFonts w:cstheme="minorHAnsi"/>
            <w:color w:val="000000" w:themeColor="text1"/>
            <w:rPrChange w:id="2539" w:author="Ramasubramani, Hariharan" w:date="2015-07-13T14:40:00Z">
              <w:rPr>
                <w:rFonts w:cstheme="minorHAnsi"/>
                <w:i/>
                <w:color w:val="000000" w:themeColor="text1"/>
              </w:rPr>
            </w:rPrChange>
          </w:rPr>
          <w:delText>) and is</w:delText>
        </w:r>
        <w:r w:rsidRPr="00413F3D" w:rsidDel="00413F3D">
          <w:rPr>
            <w:rFonts w:cstheme="minorHAnsi"/>
            <w:color w:val="000000" w:themeColor="text1"/>
            <w:rPrChange w:id="2540" w:author="Ramasubramani, Hariharan" w:date="2015-07-13T14:40:00Z">
              <w:rPr>
                <w:rFonts w:cstheme="minorHAnsi"/>
                <w:i/>
                <w:color w:val="000000" w:themeColor="text1"/>
              </w:rPr>
            </w:rPrChange>
          </w:rPr>
          <w:delText xml:space="preserve"> used by Administrators to configure and </w:delText>
        </w:r>
        <w:r w:rsidR="002B700D" w:rsidRPr="00413F3D" w:rsidDel="00413F3D">
          <w:rPr>
            <w:rFonts w:cstheme="minorHAnsi"/>
            <w:color w:val="000000" w:themeColor="text1"/>
            <w:rPrChange w:id="2541" w:author="Ramasubramani, Hariharan" w:date="2015-07-13T14:40:00Z">
              <w:rPr>
                <w:rFonts w:cstheme="minorHAnsi"/>
                <w:i/>
                <w:color w:val="000000" w:themeColor="text1"/>
              </w:rPr>
            </w:rPrChange>
          </w:rPr>
          <w:delText>m</w:delText>
        </w:r>
        <w:r w:rsidRPr="00413F3D" w:rsidDel="00413F3D">
          <w:rPr>
            <w:rFonts w:cstheme="minorHAnsi"/>
            <w:color w:val="000000" w:themeColor="text1"/>
            <w:rPrChange w:id="2542" w:author="Ramasubramani, Hariharan" w:date="2015-07-13T14:40:00Z">
              <w:rPr>
                <w:rFonts w:cstheme="minorHAnsi"/>
                <w:i/>
                <w:color w:val="000000" w:themeColor="text1"/>
              </w:rPr>
            </w:rPrChange>
          </w:rPr>
          <w:delText xml:space="preserve">anage Users of the system.  </w:delText>
        </w:r>
        <w:r w:rsidR="00D82409" w:rsidRPr="00413F3D" w:rsidDel="00413F3D">
          <w:rPr>
            <w:rFonts w:cstheme="minorHAnsi"/>
            <w:color w:val="000000" w:themeColor="text1"/>
            <w:rPrChange w:id="2543" w:author="Ramasubramani, Hariharan" w:date="2015-07-13T14:40:00Z">
              <w:rPr>
                <w:rFonts w:cstheme="minorHAnsi"/>
                <w:i/>
                <w:color w:val="000000" w:themeColor="text1"/>
              </w:rPr>
            </w:rPrChange>
          </w:rPr>
          <w:delText>The screen will dis</w:delText>
        </w:r>
        <w:r w:rsidR="00B8193C" w:rsidRPr="00413F3D" w:rsidDel="00413F3D">
          <w:rPr>
            <w:rFonts w:cstheme="minorHAnsi"/>
            <w:color w:val="000000" w:themeColor="text1"/>
            <w:rPrChange w:id="2544" w:author="Ramasubramani, Hariharan" w:date="2015-07-13T14:40:00Z">
              <w:rPr>
                <w:rFonts w:cstheme="minorHAnsi"/>
                <w:i/>
                <w:color w:val="000000" w:themeColor="text1"/>
              </w:rPr>
            </w:rPrChange>
          </w:rPr>
          <w:delText xml:space="preserve">play the current Active Users. </w:delText>
        </w:r>
        <w:r w:rsidRPr="00413F3D" w:rsidDel="00413F3D">
          <w:rPr>
            <w:rFonts w:cstheme="minorHAnsi"/>
            <w:color w:val="000000" w:themeColor="text1"/>
            <w:rPrChange w:id="2545" w:author="Ramasubramani, Hariharan" w:date="2015-07-13T14:40:00Z">
              <w:rPr>
                <w:rFonts w:cstheme="minorHAnsi"/>
                <w:i/>
                <w:color w:val="000000" w:themeColor="text1"/>
              </w:rPr>
            </w:rPrChange>
          </w:rPr>
          <w:delText>From this screen Administrators will be able Add and Edit Users,</w:delText>
        </w:r>
        <w:r w:rsidR="00CE7BFC" w:rsidRPr="00413F3D" w:rsidDel="00413F3D">
          <w:rPr>
            <w:rFonts w:cstheme="minorHAnsi"/>
            <w:color w:val="000000" w:themeColor="text1"/>
            <w:rPrChange w:id="2546" w:author="Ramasubramani, Hariharan" w:date="2015-07-13T14:40:00Z">
              <w:rPr>
                <w:rFonts w:cstheme="minorHAnsi"/>
                <w:i/>
                <w:color w:val="000000" w:themeColor="text1"/>
              </w:rPr>
            </w:rPrChange>
          </w:rPr>
          <w:delText xml:space="preserve"> as well as </w:delText>
        </w:r>
        <w:r w:rsidRPr="00413F3D" w:rsidDel="00413F3D">
          <w:rPr>
            <w:rFonts w:cstheme="minorHAnsi"/>
            <w:color w:val="000000" w:themeColor="text1"/>
            <w:rPrChange w:id="2547" w:author="Ramasubramani, Hariharan" w:date="2015-07-13T14:40:00Z">
              <w:rPr>
                <w:rFonts w:cstheme="minorHAnsi"/>
                <w:i/>
                <w:color w:val="000000" w:themeColor="text1"/>
              </w:rPr>
            </w:rPrChange>
          </w:rPr>
          <w:delText>View Histor</w:delText>
        </w:r>
        <w:r w:rsidR="00C73C27" w:rsidRPr="00413F3D" w:rsidDel="00413F3D">
          <w:rPr>
            <w:rFonts w:cstheme="minorHAnsi"/>
            <w:color w:val="000000" w:themeColor="text1"/>
            <w:rPrChange w:id="2548" w:author="Ramasubramani, Hariharan" w:date="2015-07-13T14:40:00Z">
              <w:rPr>
                <w:rFonts w:cstheme="minorHAnsi"/>
                <w:i/>
                <w:color w:val="000000" w:themeColor="text1"/>
              </w:rPr>
            </w:rPrChange>
          </w:rPr>
          <w:delText>y and Archived information for U</w:delText>
        </w:r>
        <w:r w:rsidRPr="00413F3D" w:rsidDel="00413F3D">
          <w:rPr>
            <w:rFonts w:cstheme="minorHAnsi"/>
            <w:color w:val="000000" w:themeColor="text1"/>
            <w:rPrChange w:id="2549" w:author="Ramasubramani, Hariharan" w:date="2015-07-13T14:40:00Z">
              <w:rPr>
                <w:rFonts w:cstheme="minorHAnsi"/>
                <w:i/>
                <w:color w:val="000000" w:themeColor="text1"/>
              </w:rPr>
            </w:rPrChange>
          </w:rPr>
          <w:delText>sers</w:delText>
        </w:r>
        <w:r w:rsidR="00CE7BFC" w:rsidRPr="00413F3D" w:rsidDel="00413F3D">
          <w:rPr>
            <w:rFonts w:cstheme="minorHAnsi"/>
            <w:color w:val="000000" w:themeColor="text1"/>
            <w:rPrChange w:id="2550" w:author="Ramasubramani, Hariharan" w:date="2015-07-13T14:40:00Z">
              <w:rPr>
                <w:rFonts w:cstheme="minorHAnsi"/>
                <w:i/>
                <w:color w:val="000000" w:themeColor="text1"/>
              </w:rPr>
            </w:rPrChange>
          </w:rPr>
          <w:delText xml:space="preserve">.  </w:delText>
        </w:r>
        <w:bookmarkStart w:id="2551" w:name="_Toc424912125"/>
        <w:bookmarkStart w:id="2552" w:name="_Toc424915234"/>
        <w:bookmarkStart w:id="2553" w:name="_Toc424918264"/>
        <w:bookmarkStart w:id="2554" w:name="_Toc425149114"/>
        <w:bookmarkStart w:id="2555" w:name="_Toc425161653"/>
        <w:bookmarkStart w:id="2556" w:name="_Toc425162661"/>
        <w:bookmarkStart w:id="2557" w:name="_Toc425163067"/>
        <w:bookmarkStart w:id="2558" w:name="_Toc425170554"/>
        <w:bookmarkStart w:id="2559" w:name="_Toc425172867"/>
        <w:bookmarkStart w:id="2560" w:name="_Toc425234340"/>
        <w:bookmarkStart w:id="2561" w:name="_Toc425237892"/>
        <w:bookmarkStart w:id="2562" w:name="_Toc425239138"/>
        <w:bookmarkStart w:id="2563" w:name="_Toc425240385"/>
        <w:bookmarkStart w:id="2564" w:name="_Toc425241631"/>
        <w:bookmarkStart w:id="2565" w:name="_Toc425242877"/>
        <w:bookmarkStart w:id="2566" w:name="_Toc425244124"/>
        <w:bookmarkStart w:id="2567" w:name="_Toc425245371"/>
        <w:bookmarkStart w:id="2568" w:name="_Toc425246618"/>
        <w:bookmarkStart w:id="2569" w:name="_Toc425247864"/>
        <w:bookmarkStart w:id="2570" w:name="_Toc425249111"/>
        <w:bookmarkStart w:id="2571" w:name="_Toc425250358"/>
        <w:bookmarkStart w:id="2572" w:name="_Toc425251605"/>
        <w:bookmarkStart w:id="2573" w:name="_Toc425252275"/>
        <w:bookmarkStart w:id="2574" w:name="_Toc425252946"/>
        <w:bookmarkStart w:id="2575" w:name="_Toc425256337"/>
        <w:bookmarkStart w:id="2576" w:name="_Toc425276038"/>
        <w:bookmarkStart w:id="2577" w:name="_Toc425342136"/>
        <w:bookmarkStart w:id="2578" w:name="_Toc425349342"/>
        <w:bookmarkStart w:id="2579" w:name="_Toc425352491"/>
        <w:bookmarkStart w:id="2580" w:name="_Toc425353176"/>
        <w:bookmarkStart w:id="2581" w:name="_Toc425787169"/>
        <w:bookmarkStart w:id="2582" w:name="_Toc425787855"/>
        <w:bookmarkStart w:id="2583" w:name="_Toc425788542"/>
        <w:bookmarkStart w:id="2584" w:name="_Toc425789229"/>
        <w:bookmarkStart w:id="2585" w:name="_Toc425789916"/>
        <w:bookmarkStart w:id="2586" w:name="_Toc425793656"/>
        <w:bookmarkStart w:id="2587" w:name="_Toc426384591"/>
        <w:bookmarkStart w:id="2588" w:name="_Toc426385995"/>
        <w:bookmarkStart w:id="2589" w:name="_Toc426387398"/>
        <w:bookmarkStart w:id="2590" w:name="_Toc426388802"/>
        <w:bookmarkStart w:id="2591" w:name="_Toc426390206"/>
        <w:bookmarkStart w:id="2592" w:name="_Toc426391610"/>
        <w:bookmarkStart w:id="2593" w:name="_Toc426393013"/>
        <w:bookmarkStart w:id="2594" w:name="_Toc427824598"/>
        <w:bookmarkStart w:id="2595" w:name="_Toc427852411"/>
        <w:bookmarkStart w:id="2596" w:name="_Toc427854651"/>
        <w:bookmarkStart w:id="2597" w:name="_Toc427856852"/>
        <w:bookmarkEnd w:id="2551"/>
        <w:bookmarkEnd w:id="2552"/>
        <w:bookmarkEnd w:id="2553"/>
        <w:bookmarkEnd w:id="2554"/>
        <w:bookmarkEnd w:id="2555"/>
        <w:bookmarkEnd w:id="2556"/>
        <w:bookmarkEnd w:id="2557"/>
        <w:bookmarkEnd w:id="2558"/>
        <w:bookmarkEnd w:id="2559"/>
        <w:bookmarkEnd w:id="2560"/>
        <w:bookmarkEnd w:id="2561"/>
        <w:bookmarkEnd w:id="2562"/>
        <w:bookmarkEnd w:id="2563"/>
        <w:bookmarkEnd w:id="2564"/>
        <w:bookmarkEnd w:id="2565"/>
        <w:bookmarkEnd w:id="2566"/>
        <w:bookmarkEnd w:id="2567"/>
        <w:bookmarkEnd w:id="2568"/>
        <w:bookmarkEnd w:id="2569"/>
        <w:bookmarkEnd w:id="2570"/>
        <w:bookmarkEnd w:id="2571"/>
        <w:bookmarkEnd w:id="2572"/>
        <w:bookmarkEnd w:id="2573"/>
        <w:bookmarkEnd w:id="2574"/>
        <w:bookmarkEnd w:id="2575"/>
        <w:bookmarkEnd w:id="2576"/>
        <w:bookmarkEnd w:id="2577"/>
        <w:bookmarkEnd w:id="2578"/>
        <w:bookmarkEnd w:id="2579"/>
        <w:bookmarkEnd w:id="2580"/>
        <w:bookmarkEnd w:id="2581"/>
        <w:bookmarkEnd w:id="2582"/>
        <w:bookmarkEnd w:id="2583"/>
        <w:bookmarkEnd w:id="2584"/>
        <w:bookmarkEnd w:id="2585"/>
        <w:bookmarkEnd w:id="2586"/>
        <w:bookmarkEnd w:id="2587"/>
        <w:bookmarkEnd w:id="2588"/>
        <w:bookmarkEnd w:id="2589"/>
        <w:bookmarkEnd w:id="2590"/>
        <w:bookmarkEnd w:id="2591"/>
        <w:bookmarkEnd w:id="2592"/>
        <w:bookmarkEnd w:id="2593"/>
        <w:bookmarkEnd w:id="2594"/>
        <w:bookmarkEnd w:id="2595"/>
        <w:bookmarkEnd w:id="2596"/>
        <w:bookmarkEnd w:id="2597"/>
      </w:del>
    </w:p>
    <w:p w14:paraId="1DA6B1F4" w14:textId="0C2C9F7C" w:rsidR="00B8193C" w:rsidRPr="00413F3D" w:rsidDel="00413F3D" w:rsidRDefault="00CE7BFC">
      <w:pPr>
        <w:numPr>
          <w:ilvl w:val="0"/>
          <w:numId w:val="26"/>
        </w:numPr>
        <w:overflowPunct w:val="0"/>
        <w:autoSpaceDE w:val="0"/>
        <w:autoSpaceDN w:val="0"/>
        <w:spacing w:after="60"/>
        <w:textAlignment w:val="baseline"/>
        <w:rPr>
          <w:del w:id="2598" w:author="Ramasubramani, Hariharan" w:date="2015-07-13T14:40:00Z"/>
          <w:rFonts w:cstheme="minorHAnsi"/>
          <w:color w:val="000000" w:themeColor="text1"/>
          <w:rPrChange w:id="2599" w:author="Ramasubramani, Hariharan" w:date="2015-07-13T14:40:00Z">
            <w:rPr>
              <w:del w:id="2600" w:author="Ramasubramani, Hariharan" w:date="2015-07-13T14:40:00Z"/>
              <w:rFonts w:cstheme="minorHAnsi"/>
              <w:i/>
              <w:color w:val="000000" w:themeColor="text1"/>
            </w:rPr>
          </w:rPrChange>
        </w:rPr>
        <w:pPrChange w:id="2601" w:author="Ramasubramani, Hariharan" w:date="2015-07-13T14:40:00Z">
          <w:pPr>
            <w:pBdr>
              <w:top w:val="single" w:sz="4" w:space="1" w:color="auto"/>
              <w:left w:val="single" w:sz="4" w:space="4" w:color="auto"/>
              <w:bottom w:val="single" w:sz="4" w:space="1" w:color="auto"/>
              <w:right w:val="single" w:sz="4" w:space="4" w:color="auto"/>
            </w:pBdr>
            <w:shd w:val="clear" w:color="auto" w:fill="C6D9F1" w:themeFill="text2" w:themeFillTint="33"/>
            <w:overflowPunct w:val="0"/>
            <w:autoSpaceDE w:val="0"/>
            <w:autoSpaceDN w:val="0"/>
            <w:spacing w:after="240"/>
            <w:ind w:firstLine="0"/>
            <w:textAlignment w:val="baseline"/>
          </w:pPr>
        </w:pPrChange>
      </w:pPr>
      <w:del w:id="2602" w:author="Ramasubramani, Hariharan" w:date="2015-07-13T14:40:00Z">
        <w:r w:rsidRPr="00413F3D" w:rsidDel="00413F3D">
          <w:rPr>
            <w:rFonts w:cstheme="minorHAnsi"/>
            <w:color w:val="000000" w:themeColor="text1"/>
            <w:rPrChange w:id="2603" w:author="Ramasubramani, Hariharan" w:date="2015-07-13T14:40:00Z">
              <w:rPr>
                <w:rFonts w:cstheme="minorHAnsi"/>
                <w:i/>
                <w:color w:val="000000" w:themeColor="text1"/>
              </w:rPr>
            </w:rPrChange>
          </w:rPr>
          <w:delText xml:space="preserve">Clicking on a User row will display </w:delText>
        </w:r>
        <w:r w:rsidR="004801AC" w:rsidRPr="00413F3D" w:rsidDel="00413F3D">
          <w:rPr>
            <w:rFonts w:cstheme="minorHAnsi"/>
            <w:color w:val="000000" w:themeColor="text1"/>
            <w:rPrChange w:id="2604" w:author="Ramasubramani, Hariharan" w:date="2015-07-13T14:40:00Z">
              <w:rPr>
                <w:rFonts w:cstheme="minorHAnsi"/>
                <w:i/>
                <w:color w:val="000000" w:themeColor="text1"/>
              </w:rPr>
            </w:rPrChange>
          </w:rPr>
          <w:delText xml:space="preserve">(read only) </w:delText>
        </w:r>
        <w:r w:rsidRPr="00413F3D" w:rsidDel="00413F3D">
          <w:rPr>
            <w:rFonts w:cstheme="minorHAnsi"/>
            <w:color w:val="000000" w:themeColor="text1"/>
            <w:rPrChange w:id="2605" w:author="Ramasubramani, Hariharan" w:date="2015-07-13T14:40:00Z">
              <w:rPr>
                <w:rFonts w:cstheme="minorHAnsi"/>
                <w:i/>
                <w:color w:val="000000" w:themeColor="text1"/>
              </w:rPr>
            </w:rPrChange>
          </w:rPr>
          <w:delText xml:space="preserve">the </w:delText>
        </w:r>
        <w:r w:rsidR="00C737A0" w:rsidRPr="00413F3D" w:rsidDel="00413F3D">
          <w:rPr>
            <w:rFonts w:cstheme="minorHAnsi"/>
            <w:color w:val="000000" w:themeColor="text1"/>
            <w:rPrChange w:id="2606" w:author="Ramasubramani, Hariharan" w:date="2015-07-13T14:40:00Z">
              <w:rPr>
                <w:rFonts w:cstheme="minorHAnsi"/>
                <w:i/>
                <w:color w:val="000000" w:themeColor="text1"/>
              </w:rPr>
            </w:rPrChange>
          </w:rPr>
          <w:delText>current syst</w:delText>
        </w:r>
        <w:r w:rsidRPr="00413F3D" w:rsidDel="00413F3D">
          <w:rPr>
            <w:rFonts w:cstheme="minorHAnsi"/>
            <w:color w:val="000000" w:themeColor="text1"/>
            <w:rPrChange w:id="2607" w:author="Ramasubramani, Hariharan" w:date="2015-07-13T14:40:00Z">
              <w:rPr>
                <w:rFonts w:cstheme="minorHAnsi"/>
                <w:i/>
                <w:color w:val="000000" w:themeColor="text1"/>
              </w:rPr>
            </w:rPrChange>
          </w:rPr>
          <w:delText>em permissions assigned to the User.</w:delText>
        </w:r>
        <w:r w:rsidR="00D82409" w:rsidRPr="00413F3D" w:rsidDel="00413F3D">
          <w:rPr>
            <w:rFonts w:cstheme="minorHAnsi"/>
            <w:color w:val="000000" w:themeColor="text1"/>
            <w:rPrChange w:id="2608" w:author="Ramasubramani, Hariharan" w:date="2015-07-13T14:40:00Z">
              <w:rPr>
                <w:rFonts w:cstheme="minorHAnsi"/>
                <w:i/>
                <w:color w:val="000000" w:themeColor="text1"/>
              </w:rPr>
            </w:rPrChange>
          </w:rPr>
          <w:delText xml:space="preserve"> </w:delText>
        </w:r>
        <w:bookmarkStart w:id="2609" w:name="_Toc424912126"/>
        <w:bookmarkStart w:id="2610" w:name="_Toc424915235"/>
        <w:bookmarkStart w:id="2611" w:name="_Toc424918265"/>
        <w:bookmarkStart w:id="2612" w:name="_Toc425149115"/>
        <w:bookmarkStart w:id="2613" w:name="_Toc425161654"/>
        <w:bookmarkStart w:id="2614" w:name="_Toc425162662"/>
        <w:bookmarkStart w:id="2615" w:name="_Toc425163068"/>
        <w:bookmarkStart w:id="2616" w:name="_Toc425170555"/>
        <w:bookmarkStart w:id="2617" w:name="_Toc425172868"/>
        <w:bookmarkStart w:id="2618" w:name="_Toc425234341"/>
        <w:bookmarkStart w:id="2619" w:name="_Toc425237893"/>
        <w:bookmarkStart w:id="2620" w:name="_Toc425239139"/>
        <w:bookmarkStart w:id="2621" w:name="_Toc425240386"/>
        <w:bookmarkStart w:id="2622" w:name="_Toc425241632"/>
        <w:bookmarkStart w:id="2623" w:name="_Toc425242878"/>
        <w:bookmarkStart w:id="2624" w:name="_Toc425244125"/>
        <w:bookmarkStart w:id="2625" w:name="_Toc425245372"/>
        <w:bookmarkStart w:id="2626" w:name="_Toc425246619"/>
        <w:bookmarkStart w:id="2627" w:name="_Toc425247865"/>
        <w:bookmarkStart w:id="2628" w:name="_Toc425249112"/>
        <w:bookmarkStart w:id="2629" w:name="_Toc425250359"/>
        <w:bookmarkStart w:id="2630" w:name="_Toc425251606"/>
        <w:bookmarkStart w:id="2631" w:name="_Toc425252276"/>
        <w:bookmarkStart w:id="2632" w:name="_Toc425252947"/>
        <w:bookmarkStart w:id="2633" w:name="_Toc425256338"/>
        <w:bookmarkStart w:id="2634" w:name="_Toc425276039"/>
        <w:bookmarkStart w:id="2635" w:name="_Toc425342137"/>
        <w:bookmarkStart w:id="2636" w:name="_Toc425349343"/>
        <w:bookmarkStart w:id="2637" w:name="_Toc425352492"/>
        <w:bookmarkStart w:id="2638" w:name="_Toc425353177"/>
        <w:bookmarkStart w:id="2639" w:name="_Toc425787170"/>
        <w:bookmarkStart w:id="2640" w:name="_Toc425787856"/>
        <w:bookmarkStart w:id="2641" w:name="_Toc425788543"/>
        <w:bookmarkStart w:id="2642" w:name="_Toc425789230"/>
        <w:bookmarkStart w:id="2643" w:name="_Toc425789917"/>
        <w:bookmarkStart w:id="2644" w:name="_Toc425793657"/>
        <w:bookmarkStart w:id="2645" w:name="_Toc426384592"/>
        <w:bookmarkStart w:id="2646" w:name="_Toc426385996"/>
        <w:bookmarkStart w:id="2647" w:name="_Toc426387399"/>
        <w:bookmarkStart w:id="2648" w:name="_Toc426388803"/>
        <w:bookmarkStart w:id="2649" w:name="_Toc426390207"/>
        <w:bookmarkStart w:id="2650" w:name="_Toc426391611"/>
        <w:bookmarkStart w:id="2651" w:name="_Toc426393014"/>
        <w:bookmarkStart w:id="2652" w:name="_Toc427824599"/>
        <w:bookmarkStart w:id="2653" w:name="_Toc427852412"/>
        <w:bookmarkStart w:id="2654" w:name="_Toc427854652"/>
        <w:bookmarkStart w:id="2655" w:name="_Toc427856853"/>
        <w:bookmarkEnd w:id="2609"/>
        <w:bookmarkEnd w:id="2610"/>
        <w:bookmarkEnd w:id="2611"/>
        <w:bookmarkEnd w:id="2612"/>
        <w:bookmarkEnd w:id="2613"/>
        <w:bookmarkEnd w:id="2614"/>
        <w:bookmarkEnd w:id="2615"/>
        <w:bookmarkEnd w:id="2616"/>
        <w:bookmarkEnd w:id="2617"/>
        <w:bookmarkEnd w:id="2618"/>
        <w:bookmarkEnd w:id="2619"/>
        <w:bookmarkEnd w:id="2620"/>
        <w:bookmarkEnd w:id="2621"/>
        <w:bookmarkEnd w:id="2622"/>
        <w:bookmarkEnd w:id="2623"/>
        <w:bookmarkEnd w:id="2624"/>
        <w:bookmarkEnd w:id="2625"/>
        <w:bookmarkEnd w:id="2626"/>
        <w:bookmarkEnd w:id="2627"/>
        <w:bookmarkEnd w:id="2628"/>
        <w:bookmarkEnd w:id="2629"/>
        <w:bookmarkEnd w:id="2630"/>
        <w:bookmarkEnd w:id="2631"/>
        <w:bookmarkEnd w:id="2632"/>
        <w:bookmarkEnd w:id="2633"/>
        <w:bookmarkEnd w:id="2634"/>
        <w:bookmarkEnd w:id="2635"/>
        <w:bookmarkEnd w:id="2636"/>
        <w:bookmarkEnd w:id="2637"/>
        <w:bookmarkEnd w:id="2638"/>
        <w:bookmarkEnd w:id="2639"/>
        <w:bookmarkEnd w:id="2640"/>
        <w:bookmarkEnd w:id="2641"/>
        <w:bookmarkEnd w:id="2642"/>
        <w:bookmarkEnd w:id="2643"/>
        <w:bookmarkEnd w:id="2644"/>
        <w:bookmarkEnd w:id="2645"/>
        <w:bookmarkEnd w:id="2646"/>
        <w:bookmarkEnd w:id="2647"/>
        <w:bookmarkEnd w:id="2648"/>
        <w:bookmarkEnd w:id="2649"/>
        <w:bookmarkEnd w:id="2650"/>
        <w:bookmarkEnd w:id="2651"/>
        <w:bookmarkEnd w:id="2652"/>
        <w:bookmarkEnd w:id="2653"/>
        <w:bookmarkEnd w:id="2654"/>
        <w:bookmarkEnd w:id="2655"/>
      </w:del>
    </w:p>
    <w:p w14:paraId="2E98194F" w14:textId="651D59AB" w:rsidR="00521C26" w:rsidRPr="00413F3D" w:rsidDel="00413F3D" w:rsidRDefault="004801AC">
      <w:pPr>
        <w:numPr>
          <w:ilvl w:val="0"/>
          <w:numId w:val="26"/>
        </w:numPr>
        <w:overflowPunct w:val="0"/>
        <w:autoSpaceDE w:val="0"/>
        <w:autoSpaceDN w:val="0"/>
        <w:spacing w:after="60"/>
        <w:textAlignment w:val="baseline"/>
        <w:rPr>
          <w:del w:id="2656" w:author="Ramasubramani, Hariharan" w:date="2015-07-13T14:40:00Z"/>
          <w:rFonts w:cstheme="minorHAnsi"/>
          <w:color w:val="000000" w:themeColor="text1"/>
          <w:rPrChange w:id="2657" w:author="Ramasubramani, Hariharan" w:date="2015-07-13T14:40:00Z">
            <w:rPr>
              <w:del w:id="2658" w:author="Ramasubramani, Hariharan" w:date="2015-07-13T14:40:00Z"/>
              <w:rFonts w:cstheme="minorHAnsi"/>
              <w:i/>
              <w:color w:val="000000" w:themeColor="text1"/>
            </w:rPr>
          </w:rPrChange>
        </w:rPr>
        <w:pPrChange w:id="2659" w:author="Ramasubramani, Hariharan" w:date="2015-07-13T14:40:00Z">
          <w:pPr>
            <w:pBdr>
              <w:top w:val="single" w:sz="4" w:space="1" w:color="auto"/>
              <w:left w:val="single" w:sz="4" w:space="4" w:color="auto"/>
              <w:bottom w:val="single" w:sz="4" w:space="1" w:color="auto"/>
              <w:right w:val="single" w:sz="4" w:space="4" w:color="auto"/>
            </w:pBdr>
            <w:shd w:val="clear" w:color="auto" w:fill="C6D9F1" w:themeFill="text2" w:themeFillTint="33"/>
            <w:overflowPunct w:val="0"/>
            <w:autoSpaceDE w:val="0"/>
            <w:autoSpaceDN w:val="0"/>
            <w:spacing w:after="240"/>
            <w:ind w:firstLine="0"/>
            <w:textAlignment w:val="baseline"/>
          </w:pPr>
        </w:pPrChange>
      </w:pPr>
      <w:del w:id="2660" w:author="Ramasubramani, Hariharan" w:date="2015-07-13T14:40:00Z">
        <w:r w:rsidRPr="00413F3D" w:rsidDel="00413F3D">
          <w:rPr>
            <w:rFonts w:cstheme="minorHAnsi"/>
            <w:color w:val="000000" w:themeColor="text1"/>
            <w:rPrChange w:id="2661" w:author="Ramasubramani, Hariharan" w:date="2015-07-13T14:40:00Z">
              <w:rPr>
                <w:rFonts w:cstheme="minorHAnsi"/>
                <w:i/>
                <w:color w:val="000000" w:themeColor="text1"/>
              </w:rPr>
            </w:rPrChange>
          </w:rPr>
          <w:delText>Clicking on the “Edit” button will take the Edit User screen as shown in Fig: 2.</w:delText>
        </w:r>
        <w:r w:rsidR="00211EF1" w:rsidRPr="00413F3D" w:rsidDel="00413F3D">
          <w:rPr>
            <w:rFonts w:cstheme="minorHAnsi"/>
            <w:color w:val="000000" w:themeColor="text1"/>
            <w:rPrChange w:id="2662" w:author="Ramasubramani, Hariharan" w:date="2015-07-13T14:40:00Z">
              <w:rPr>
                <w:rFonts w:cstheme="minorHAnsi"/>
                <w:i/>
                <w:color w:val="000000" w:themeColor="text1"/>
              </w:rPr>
            </w:rPrChange>
          </w:rPr>
          <w:delText>d</w:delText>
        </w:r>
        <w:r w:rsidRPr="00413F3D" w:rsidDel="00413F3D">
          <w:rPr>
            <w:rFonts w:cstheme="minorHAnsi"/>
            <w:color w:val="000000" w:themeColor="text1"/>
            <w:rPrChange w:id="2663" w:author="Ramasubramani, Hariharan" w:date="2015-07-13T14:40:00Z">
              <w:rPr>
                <w:rFonts w:cstheme="minorHAnsi"/>
                <w:i/>
                <w:color w:val="000000" w:themeColor="text1"/>
              </w:rPr>
            </w:rPrChange>
          </w:rPr>
          <w:delText>.</w:delText>
        </w:r>
        <w:bookmarkStart w:id="2664" w:name="_Toc424912127"/>
        <w:bookmarkStart w:id="2665" w:name="_Toc424915236"/>
        <w:bookmarkStart w:id="2666" w:name="_Toc424918266"/>
        <w:bookmarkStart w:id="2667" w:name="_Toc425149116"/>
        <w:bookmarkStart w:id="2668" w:name="_Toc425161655"/>
        <w:bookmarkStart w:id="2669" w:name="_Toc425162663"/>
        <w:bookmarkStart w:id="2670" w:name="_Toc425163069"/>
        <w:bookmarkStart w:id="2671" w:name="_Toc425170556"/>
        <w:bookmarkStart w:id="2672" w:name="_Toc425172869"/>
        <w:bookmarkStart w:id="2673" w:name="_Toc425234342"/>
        <w:bookmarkStart w:id="2674" w:name="_Toc425237894"/>
        <w:bookmarkStart w:id="2675" w:name="_Toc425239140"/>
        <w:bookmarkStart w:id="2676" w:name="_Toc425240387"/>
        <w:bookmarkStart w:id="2677" w:name="_Toc425241633"/>
        <w:bookmarkStart w:id="2678" w:name="_Toc425242879"/>
        <w:bookmarkStart w:id="2679" w:name="_Toc425244126"/>
        <w:bookmarkStart w:id="2680" w:name="_Toc425245373"/>
        <w:bookmarkStart w:id="2681" w:name="_Toc425246620"/>
        <w:bookmarkStart w:id="2682" w:name="_Toc425247866"/>
        <w:bookmarkStart w:id="2683" w:name="_Toc425249113"/>
        <w:bookmarkStart w:id="2684" w:name="_Toc425250360"/>
        <w:bookmarkStart w:id="2685" w:name="_Toc425251607"/>
        <w:bookmarkStart w:id="2686" w:name="_Toc425252277"/>
        <w:bookmarkStart w:id="2687" w:name="_Toc425252948"/>
        <w:bookmarkStart w:id="2688" w:name="_Toc425256339"/>
        <w:bookmarkStart w:id="2689" w:name="_Toc425276040"/>
        <w:bookmarkStart w:id="2690" w:name="_Toc425342138"/>
        <w:bookmarkStart w:id="2691" w:name="_Toc425349344"/>
        <w:bookmarkStart w:id="2692" w:name="_Toc425352493"/>
        <w:bookmarkStart w:id="2693" w:name="_Toc425353178"/>
        <w:bookmarkStart w:id="2694" w:name="_Toc425787171"/>
        <w:bookmarkStart w:id="2695" w:name="_Toc425787857"/>
        <w:bookmarkStart w:id="2696" w:name="_Toc425788544"/>
        <w:bookmarkStart w:id="2697" w:name="_Toc425789231"/>
        <w:bookmarkStart w:id="2698" w:name="_Toc425789918"/>
        <w:bookmarkStart w:id="2699" w:name="_Toc425793658"/>
        <w:bookmarkStart w:id="2700" w:name="_Toc426384593"/>
        <w:bookmarkStart w:id="2701" w:name="_Toc426385997"/>
        <w:bookmarkStart w:id="2702" w:name="_Toc426387400"/>
        <w:bookmarkStart w:id="2703" w:name="_Toc426388804"/>
        <w:bookmarkStart w:id="2704" w:name="_Toc426390208"/>
        <w:bookmarkStart w:id="2705" w:name="_Toc426391612"/>
        <w:bookmarkStart w:id="2706" w:name="_Toc426393015"/>
        <w:bookmarkStart w:id="2707" w:name="_Toc427824600"/>
        <w:bookmarkStart w:id="2708" w:name="_Toc427852413"/>
        <w:bookmarkStart w:id="2709" w:name="_Toc427854653"/>
        <w:bookmarkStart w:id="2710" w:name="_Toc427856854"/>
        <w:bookmarkEnd w:id="2664"/>
        <w:bookmarkEnd w:id="2665"/>
        <w:bookmarkEnd w:id="2666"/>
        <w:bookmarkEnd w:id="2667"/>
        <w:bookmarkEnd w:id="2668"/>
        <w:bookmarkEnd w:id="2669"/>
        <w:bookmarkEnd w:id="2670"/>
        <w:bookmarkEnd w:id="2671"/>
        <w:bookmarkEnd w:id="2672"/>
        <w:bookmarkEnd w:id="2673"/>
        <w:bookmarkEnd w:id="2674"/>
        <w:bookmarkEnd w:id="2675"/>
        <w:bookmarkEnd w:id="2676"/>
        <w:bookmarkEnd w:id="2677"/>
        <w:bookmarkEnd w:id="2678"/>
        <w:bookmarkEnd w:id="2679"/>
        <w:bookmarkEnd w:id="2680"/>
        <w:bookmarkEnd w:id="2681"/>
        <w:bookmarkEnd w:id="2682"/>
        <w:bookmarkEnd w:id="2683"/>
        <w:bookmarkEnd w:id="2684"/>
        <w:bookmarkEnd w:id="2685"/>
        <w:bookmarkEnd w:id="2686"/>
        <w:bookmarkEnd w:id="2687"/>
        <w:bookmarkEnd w:id="2688"/>
        <w:bookmarkEnd w:id="2689"/>
        <w:bookmarkEnd w:id="2690"/>
        <w:bookmarkEnd w:id="2691"/>
        <w:bookmarkEnd w:id="2692"/>
        <w:bookmarkEnd w:id="2693"/>
        <w:bookmarkEnd w:id="2694"/>
        <w:bookmarkEnd w:id="2695"/>
        <w:bookmarkEnd w:id="2696"/>
        <w:bookmarkEnd w:id="2697"/>
        <w:bookmarkEnd w:id="2698"/>
        <w:bookmarkEnd w:id="2699"/>
        <w:bookmarkEnd w:id="2700"/>
        <w:bookmarkEnd w:id="2701"/>
        <w:bookmarkEnd w:id="2702"/>
        <w:bookmarkEnd w:id="2703"/>
        <w:bookmarkEnd w:id="2704"/>
        <w:bookmarkEnd w:id="2705"/>
        <w:bookmarkEnd w:id="2706"/>
        <w:bookmarkEnd w:id="2707"/>
        <w:bookmarkEnd w:id="2708"/>
        <w:bookmarkEnd w:id="2709"/>
        <w:bookmarkEnd w:id="2710"/>
      </w:del>
    </w:p>
    <w:p w14:paraId="5C5DC586" w14:textId="623CA9F7" w:rsidR="004801AC" w:rsidRPr="00413F3D" w:rsidDel="00413F3D" w:rsidRDefault="004801AC">
      <w:pPr>
        <w:numPr>
          <w:ilvl w:val="0"/>
          <w:numId w:val="26"/>
        </w:numPr>
        <w:overflowPunct w:val="0"/>
        <w:autoSpaceDE w:val="0"/>
        <w:autoSpaceDN w:val="0"/>
        <w:spacing w:after="60"/>
        <w:textAlignment w:val="baseline"/>
        <w:rPr>
          <w:del w:id="2711" w:author="Ramasubramani, Hariharan" w:date="2015-07-13T14:40:00Z"/>
          <w:rFonts w:cstheme="minorHAnsi"/>
          <w:color w:val="000000" w:themeColor="text1"/>
          <w:rPrChange w:id="2712" w:author="Ramasubramani, Hariharan" w:date="2015-07-13T14:40:00Z">
            <w:rPr>
              <w:del w:id="2713" w:author="Ramasubramani, Hariharan" w:date="2015-07-13T14:40:00Z"/>
              <w:rFonts w:cstheme="minorHAnsi"/>
              <w:i/>
              <w:color w:val="000000" w:themeColor="text1"/>
            </w:rPr>
          </w:rPrChange>
        </w:rPr>
        <w:pPrChange w:id="2714" w:author="Ramasubramani, Hariharan" w:date="2015-07-13T14:40:00Z">
          <w:pPr>
            <w:pBdr>
              <w:top w:val="single" w:sz="4" w:space="1" w:color="auto"/>
              <w:left w:val="single" w:sz="4" w:space="4" w:color="auto"/>
              <w:bottom w:val="single" w:sz="4" w:space="1" w:color="auto"/>
              <w:right w:val="single" w:sz="4" w:space="4" w:color="auto"/>
            </w:pBdr>
            <w:shd w:val="clear" w:color="auto" w:fill="C6D9F1" w:themeFill="text2" w:themeFillTint="33"/>
            <w:overflowPunct w:val="0"/>
            <w:autoSpaceDE w:val="0"/>
            <w:autoSpaceDN w:val="0"/>
            <w:spacing w:after="240"/>
            <w:ind w:firstLine="0"/>
            <w:textAlignment w:val="baseline"/>
          </w:pPr>
        </w:pPrChange>
      </w:pPr>
      <w:del w:id="2715" w:author="Ramasubramani, Hariharan" w:date="2015-07-13T14:40:00Z">
        <w:r w:rsidRPr="00413F3D" w:rsidDel="00413F3D">
          <w:rPr>
            <w:rFonts w:cstheme="minorHAnsi"/>
            <w:color w:val="000000" w:themeColor="text1"/>
            <w:rPrChange w:id="2716" w:author="Ramasubramani, Hariharan" w:date="2015-07-13T14:40:00Z">
              <w:rPr>
                <w:rFonts w:cstheme="minorHAnsi"/>
                <w:i/>
                <w:color w:val="000000" w:themeColor="text1"/>
              </w:rPr>
            </w:rPrChange>
          </w:rPr>
          <w:delText>Clicking on the “View” button takes the user to the User History screen as shown in Fig 2.</w:delText>
        </w:r>
        <w:r w:rsidR="00E072D6" w:rsidRPr="00413F3D" w:rsidDel="00413F3D">
          <w:rPr>
            <w:rFonts w:cstheme="minorHAnsi"/>
            <w:color w:val="000000" w:themeColor="text1"/>
            <w:rPrChange w:id="2717" w:author="Ramasubramani, Hariharan" w:date="2015-07-13T14:40:00Z">
              <w:rPr>
                <w:rFonts w:cstheme="minorHAnsi"/>
                <w:i/>
                <w:color w:val="000000" w:themeColor="text1"/>
              </w:rPr>
            </w:rPrChange>
          </w:rPr>
          <w:delText>f.</w:delText>
        </w:r>
        <w:bookmarkStart w:id="2718" w:name="_Toc424912128"/>
        <w:bookmarkStart w:id="2719" w:name="_Toc424915237"/>
        <w:bookmarkStart w:id="2720" w:name="_Toc424918267"/>
        <w:bookmarkStart w:id="2721" w:name="_Toc425149117"/>
        <w:bookmarkStart w:id="2722" w:name="_Toc425161656"/>
        <w:bookmarkStart w:id="2723" w:name="_Toc425162664"/>
        <w:bookmarkStart w:id="2724" w:name="_Toc425163070"/>
        <w:bookmarkStart w:id="2725" w:name="_Toc425170557"/>
        <w:bookmarkStart w:id="2726" w:name="_Toc425172870"/>
        <w:bookmarkStart w:id="2727" w:name="_Toc425234343"/>
        <w:bookmarkStart w:id="2728" w:name="_Toc425237895"/>
        <w:bookmarkStart w:id="2729" w:name="_Toc425239141"/>
        <w:bookmarkStart w:id="2730" w:name="_Toc425240388"/>
        <w:bookmarkStart w:id="2731" w:name="_Toc425241634"/>
        <w:bookmarkStart w:id="2732" w:name="_Toc425242880"/>
        <w:bookmarkStart w:id="2733" w:name="_Toc425244127"/>
        <w:bookmarkStart w:id="2734" w:name="_Toc425245374"/>
        <w:bookmarkStart w:id="2735" w:name="_Toc425246621"/>
        <w:bookmarkStart w:id="2736" w:name="_Toc425247867"/>
        <w:bookmarkStart w:id="2737" w:name="_Toc425249114"/>
        <w:bookmarkStart w:id="2738" w:name="_Toc425250361"/>
        <w:bookmarkStart w:id="2739" w:name="_Toc425251608"/>
        <w:bookmarkStart w:id="2740" w:name="_Toc425252278"/>
        <w:bookmarkStart w:id="2741" w:name="_Toc425252949"/>
        <w:bookmarkStart w:id="2742" w:name="_Toc425256340"/>
        <w:bookmarkStart w:id="2743" w:name="_Toc425276041"/>
        <w:bookmarkStart w:id="2744" w:name="_Toc425342139"/>
        <w:bookmarkStart w:id="2745" w:name="_Toc425349345"/>
        <w:bookmarkStart w:id="2746" w:name="_Toc425352494"/>
        <w:bookmarkStart w:id="2747" w:name="_Toc425353179"/>
        <w:bookmarkStart w:id="2748" w:name="_Toc425787172"/>
        <w:bookmarkStart w:id="2749" w:name="_Toc425787858"/>
        <w:bookmarkStart w:id="2750" w:name="_Toc425788545"/>
        <w:bookmarkStart w:id="2751" w:name="_Toc425789232"/>
        <w:bookmarkStart w:id="2752" w:name="_Toc425789919"/>
        <w:bookmarkStart w:id="2753" w:name="_Toc425793659"/>
        <w:bookmarkStart w:id="2754" w:name="_Toc426384594"/>
        <w:bookmarkStart w:id="2755" w:name="_Toc426385998"/>
        <w:bookmarkStart w:id="2756" w:name="_Toc426387401"/>
        <w:bookmarkStart w:id="2757" w:name="_Toc426388805"/>
        <w:bookmarkStart w:id="2758" w:name="_Toc426390209"/>
        <w:bookmarkStart w:id="2759" w:name="_Toc426391613"/>
        <w:bookmarkStart w:id="2760" w:name="_Toc426393016"/>
        <w:bookmarkStart w:id="2761" w:name="_Toc427824601"/>
        <w:bookmarkStart w:id="2762" w:name="_Toc427852414"/>
        <w:bookmarkStart w:id="2763" w:name="_Toc427854654"/>
        <w:bookmarkStart w:id="2764" w:name="_Toc427856855"/>
        <w:bookmarkEnd w:id="2718"/>
        <w:bookmarkEnd w:id="2719"/>
        <w:bookmarkEnd w:id="2720"/>
        <w:bookmarkEnd w:id="2721"/>
        <w:bookmarkEnd w:id="2722"/>
        <w:bookmarkEnd w:id="2723"/>
        <w:bookmarkEnd w:id="2724"/>
        <w:bookmarkEnd w:id="2725"/>
        <w:bookmarkEnd w:id="2726"/>
        <w:bookmarkEnd w:id="2727"/>
        <w:bookmarkEnd w:id="2728"/>
        <w:bookmarkEnd w:id="2729"/>
        <w:bookmarkEnd w:id="2730"/>
        <w:bookmarkEnd w:id="2731"/>
        <w:bookmarkEnd w:id="2732"/>
        <w:bookmarkEnd w:id="2733"/>
        <w:bookmarkEnd w:id="2734"/>
        <w:bookmarkEnd w:id="2735"/>
        <w:bookmarkEnd w:id="2736"/>
        <w:bookmarkEnd w:id="2737"/>
        <w:bookmarkEnd w:id="2738"/>
        <w:bookmarkEnd w:id="2739"/>
        <w:bookmarkEnd w:id="2740"/>
        <w:bookmarkEnd w:id="2741"/>
        <w:bookmarkEnd w:id="2742"/>
        <w:bookmarkEnd w:id="2743"/>
        <w:bookmarkEnd w:id="2744"/>
        <w:bookmarkEnd w:id="2745"/>
        <w:bookmarkEnd w:id="2746"/>
        <w:bookmarkEnd w:id="2747"/>
        <w:bookmarkEnd w:id="2748"/>
        <w:bookmarkEnd w:id="2749"/>
        <w:bookmarkEnd w:id="2750"/>
        <w:bookmarkEnd w:id="2751"/>
        <w:bookmarkEnd w:id="2752"/>
        <w:bookmarkEnd w:id="2753"/>
        <w:bookmarkEnd w:id="2754"/>
        <w:bookmarkEnd w:id="2755"/>
        <w:bookmarkEnd w:id="2756"/>
        <w:bookmarkEnd w:id="2757"/>
        <w:bookmarkEnd w:id="2758"/>
        <w:bookmarkEnd w:id="2759"/>
        <w:bookmarkEnd w:id="2760"/>
        <w:bookmarkEnd w:id="2761"/>
        <w:bookmarkEnd w:id="2762"/>
        <w:bookmarkEnd w:id="2763"/>
        <w:bookmarkEnd w:id="2764"/>
      </w:del>
    </w:p>
    <w:p w14:paraId="03659370" w14:textId="41CC2B62" w:rsidR="000F1715" w:rsidRPr="00413F3D" w:rsidDel="00413F3D" w:rsidRDefault="000F1715">
      <w:pPr>
        <w:numPr>
          <w:ilvl w:val="0"/>
          <w:numId w:val="26"/>
        </w:numPr>
        <w:overflowPunct w:val="0"/>
        <w:autoSpaceDE w:val="0"/>
        <w:autoSpaceDN w:val="0"/>
        <w:spacing w:after="60"/>
        <w:textAlignment w:val="baseline"/>
        <w:rPr>
          <w:del w:id="2765" w:author="Ramasubramani, Hariharan" w:date="2015-07-13T14:40:00Z"/>
          <w:rFonts w:cstheme="minorHAnsi"/>
          <w:color w:val="000000" w:themeColor="text1"/>
          <w:rPrChange w:id="2766" w:author="Ramasubramani, Hariharan" w:date="2015-07-13T14:40:00Z">
            <w:rPr>
              <w:del w:id="2767" w:author="Ramasubramani, Hariharan" w:date="2015-07-13T14:40:00Z"/>
              <w:rFonts w:cstheme="minorHAnsi"/>
              <w:i/>
              <w:color w:val="000000" w:themeColor="text1"/>
            </w:rPr>
          </w:rPrChange>
        </w:rPr>
        <w:pPrChange w:id="2768" w:author="Ramasubramani, Hariharan" w:date="2015-07-13T14:40:00Z">
          <w:pPr>
            <w:pBdr>
              <w:top w:val="single" w:sz="4" w:space="1" w:color="auto"/>
              <w:left w:val="single" w:sz="4" w:space="4" w:color="auto"/>
              <w:bottom w:val="single" w:sz="4" w:space="1" w:color="auto"/>
              <w:right w:val="single" w:sz="4" w:space="4" w:color="auto"/>
            </w:pBdr>
            <w:shd w:val="clear" w:color="auto" w:fill="C6D9F1" w:themeFill="text2" w:themeFillTint="33"/>
            <w:overflowPunct w:val="0"/>
            <w:autoSpaceDE w:val="0"/>
            <w:autoSpaceDN w:val="0"/>
            <w:spacing w:after="240"/>
            <w:ind w:firstLine="0"/>
            <w:textAlignment w:val="baseline"/>
          </w:pPr>
        </w:pPrChange>
      </w:pPr>
      <w:del w:id="2769" w:author="Ramasubramani, Hariharan" w:date="2015-07-13T14:40:00Z">
        <w:r w:rsidRPr="00413F3D" w:rsidDel="00413F3D">
          <w:rPr>
            <w:rFonts w:cstheme="minorHAnsi"/>
            <w:color w:val="000000" w:themeColor="text1"/>
            <w:rPrChange w:id="2770" w:author="Ramasubramani, Hariharan" w:date="2015-07-13T14:40:00Z">
              <w:rPr>
                <w:rFonts w:cstheme="minorHAnsi"/>
                <w:i/>
                <w:color w:val="000000" w:themeColor="text1"/>
              </w:rPr>
            </w:rPrChange>
          </w:rPr>
          <w:delText xml:space="preserve">After clicking the </w:delText>
        </w:r>
        <w:r w:rsidR="004801AC" w:rsidRPr="00413F3D" w:rsidDel="00413F3D">
          <w:rPr>
            <w:rFonts w:cstheme="minorHAnsi"/>
            <w:color w:val="000000" w:themeColor="text1"/>
            <w:rPrChange w:id="2771" w:author="Ramasubramani, Hariharan" w:date="2015-07-13T14:40:00Z">
              <w:rPr>
                <w:rFonts w:cstheme="minorHAnsi"/>
                <w:i/>
                <w:color w:val="000000" w:themeColor="text1"/>
              </w:rPr>
            </w:rPrChange>
          </w:rPr>
          <w:delText>“</w:delText>
        </w:r>
        <w:r w:rsidRPr="00413F3D" w:rsidDel="00413F3D">
          <w:rPr>
            <w:rFonts w:cstheme="minorHAnsi"/>
            <w:color w:val="000000" w:themeColor="text1"/>
            <w:rPrChange w:id="2772" w:author="Ramasubramani, Hariharan" w:date="2015-07-13T14:40:00Z">
              <w:rPr>
                <w:rFonts w:cstheme="minorHAnsi"/>
                <w:i/>
                <w:color w:val="000000" w:themeColor="text1"/>
              </w:rPr>
            </w:rPrChange>
          </w:rPr>
          <w:delText>Add User</w:delText>
        </w:r>
        <w:r w:rsidR="004801AC" w:rsidRPr="00413F3D" w:rsidDel="00413F3D">
          <w:rPr>
            <w:rFonts w:cstheme="minorHAnsi"/>
            <w:color w:val="000000" w:themeColor="text1"/>
            <w:rPrChange w:id="2773" w:author="Ramasubramani, Hariharan" w:date="2015-07-13T14:40:00Z">
              <w:rPr>
                <w:rFonts w:cstheme="minorHAnsi"/>
                <w:i/>
                <w:color w:val="000000" w:themeColor="text1"/>
              </w:rPr>
            </w:rPrChange>
          </w:rPr>
          <w:delText>”</w:delText>
        </w:r>
        <w:r w:rsidRPr="00413F3D" w:rsidDel="00413F3D">
          <w:rPr>
            <w:rFonts w:cstheme="minorHAnsi"/>
            <w:color w:val="000000" w:themeColor="text1"/>
            <w:rPrChange w:id="2774" w:author="Ramasubramani, Hariharan" w:date="2015-07-13T14:40:00Z">
              <w:rPr>
                <w:rFonts w:cstheme="minorHAnsi"/>
                <w:i/>
                <w:color w:val="000000" w:themeColor="text1"/>
              </w:rPr>
            </w:rPrChange>
          </w:rPr>
          <w:delText xml:space="preserve"> button on the Users Administration screen, the Add User screen (Fig: 2.b) will be displayed where the Administrator can enter the details of the new User.</w:delText>
        </w:r>
        <w:bookmarkStart w:id="2775" w:name="_Toc424912129"/>
        <w:bookmarkStart w:id="2776" w:name="_Toc424915238"/>
        <w:bookmarkStart w:id="2777" w:name="_Toc424918268"/>
        <w:bookmarkStart w:id="2778" w:name="_Toc425149118"/>
        <w:bookmarkStart w:id="2779" w:name="_Toc425161657"/>
        <w:bookmarkStart w:id="2780" w:name="_Toc425162665"/>
        <w:bookmarkStart w:id="2781" w:name="_Toc425163071"/>
        <w:bookmarkStart w:id="2782" w:name="_Toc425170558"/>
        <w:bookmarkStart w:id="2783" w:name="_Toc425172871"/>
        <w:bookmarkStart w:id="2784" w:name="_Toc425234344"/>
        <w:bookmarkStart w:id="2785" w:name="_Toc425237896"/>
        <w:bookmarkStart w:id="2786" w:name="_Toc425239142"/>
        <w:bookmarkStart w:id="2787" w:name="_Toc425240389"/>
        <w:bookmarkStart w:id="2788" w:name="_Toc425241635"/>
        <w:bookmarkStart w:id="2789" w:name="_Toc425242881"/>
        <w:bookmarkStart w:id="2790" w:name="_Toc425244128"/>
        <w:bookmarkStart w:id="2791" w:name="_Toc425245375"/>
        <w:bookmarkStart w:id="2792" w:name="_Toc425246622"/>
        <w:bookmarkStart w:id="2793" w:name="_Toc425247868"/>
        <w:bookmarkStart w:id="2794" w:name="_Toc425249115"/>
        <w:bookmarkStart w:id="2795" w:name="_Toc425250362"/>
        <w:bookmarkStart w:id="2796" w:name="_Toc425251609"/>
        <w:bookmarkStart w:id="2797" w:name="_Toc425252279"/>
        <w:bookmarkStart w:id="2798" w:name="_Toc425252950"/>
        <w:bookmarkStart w:id="2799" w:name="_Toc425256341"/>
        <w:bookmarkStart w:id="2800" w:name="_Toc425276042"/>
        <w:bookmarkStart w:id="2801" w:name="_Toc425342140"/>
        <w:bookmarkStart w:id="2802" w:name="_Toc425349346"/>
        <w:bookmarkStart w:id="2803" w:name="_Toc425352495"/>
        <w:bookmarkStart w:id="2804" w:name="_Toc425353180"/>
        <w:bookmarkStart w:id="2805" w:name="_Toc425787173"/>
        <w:bookmarkStart w:id="2806" w:name="_Toc425787859"/>
        <w:bookmarkStart w:id="2807" w:name="_Toc425788546"/>
        <w:bookmarkStart w:id="2808" w:name="_Toc425789233"/>
        <w:bookmarkStart w:id="2809" w:name="_Toc425789920"/>
        <w:bookmarkStart w:id="2810" w:name="_Toc425793660"/>
        <w:bookmarkStart w:id="2811" w:name="_Toc426384595"/>
        <w:bookmarkStart w:id="2812" w:name="_Toc426385999"/>
        <w:bookmarkStart w:id="2813" w:name="_Toc426387402"/>
        <w:bookmarkStart w:id="2814" w:name="_Toc426388806"/>
        <w:bookmarkStart w:id="2815" w:name="_Toc426390210"/>
        <w:bookmarkStart w:id="2816" w:name="_Toc426391614"/>
        <w:bookmarkStart w:id="2817" w:name="_Toc426393017"/>
        <w:bookmarkStart w:id="2818" w:name="_Toc427824602"/>
        <w:bookmarkStart w:id="2819" w:name="_Toc427852415"/>
        <w:bookmarkStart w:id="2820" w:name="_Toc427854655"/>
        <w:bookmarkStart w:id="2821" w:name="_Toc427856856"/>
        <w:bookmarkEnd w:id="2775"/>
        <w:bookmarkEnd w:id="2776"/>
        <w:bookmarkEnd w:id="2777"/>
        <w:bookmarkEnd w:id="2778"/>
        <w:bookmarkEnd w:id="2779"/>
        <w:bookmarkEnd w:id="2780"/>
        <w:bookmarkEnd w:id="2781"/>
        <w:bookmarkEnd w:id="2782"/>
        <w:bookmarkEnd w:id="2783"/>
        <w:bookmarkEnd w:id="2784"/>
        <w:bookmarkEnd w:id="2785"/>
        <w:bookmarkEnd w:id="2786"/>
        <w:bookmarkEnd w:id="2787"/>
        <w:bookmarkEnd w:id="2788"/>
        <w:bookmarkEnd w:id="2789"/>
        <w:bookmarkEnd w:id="2790"/>
        <w:bookmarkEnd w:id="2791"/>
        <w:bookmarkEnd w:id="2792"/>
        <w:bookmarkEnd w:id="2793"/>
        <w:bookmarkEnd w:id="2794"/>
        <w:bookmarkEnd w:id="2795"/>
        <w:bookmarkEnd w:id="2796"/>
        <w:bookmarkEnd w:id="2797"/>
        <w:bookmarkEnd w:id="2798"/>
        <w:bookmarkEnd w:id="2799"/>
        <w:bookmarkEnd w:id="2800"/>
        <w:bookmarkEnd w:id="2801"/>
        <w:bookmarkEnd w:id="2802"/>
        <w:bookmarkEnd w:id="2803"/>
        <w:bookmarkEnd w:id="2804"/>
        <w:bookmarkEnd w:id="2805"/>
        <w:bookmarkEnd w:id="2806"/>
        <w:bookmarkEnd w:id="2807"/>
        <w:bookmarkEnd w:id="2808"/>
        <w:bookmarkEnd w:id="2809"/>
        <w:bookmarkEnd w:id="2810"/>
        <w:bookmarkEnd w:id="2811"/>
        <w:bookmarkEnd w:id="2812"/>
        <w:bookmarkEnd w:id="2813"/>
        <w:bookmarkEnd w:id="2814"/>
        <w:bookmarkEnd w:id="2815"/>
        <w:bookmarkEnd w:id="2816"/>
        <w:bookmarkEnd w:id="2817"/>
        <w:bookmarkEnd w:id="2818"/>
        <w:bookmarkEnd w:id="2819"/>
        <w:bookmarkEnd w:id="2820"/>
        <w:bookmarkEnd w:id="2821"/>
      </w:del>
    </w:p>
    <w:p w14:paraId="6E7D2AE1" w14:textId="05394073" w:rsidR="004C57AD" w:rsidRPr="00413F3D" w:rsidDel="00413F3D" w:rsidRDefault="004C57AD">
      <w:pPr>
        <w:numPr>
          <w:ilvl w:val="0"/>
          <w:numId w:val="26"/>
        </w:numPr>
        <w:overflowPunct w:val="0"/>
        <w:autoSpaceDE w:val="0"/>
        <w:autoSpaceDN w:val="0"/>
        <w:spacing w:after="60"/>
        <w:textAlignment w:val="baseline"/>
        <w:rPr>
          <w:del w:id="2822" w:author="Ramasubramani, Hariharan" w:date="2015-07-13T14:40:00Z"/>
          <w:rFonts w:cstheme="minorHAnsi"/>
          <w:color w:val="000000" w:themeColor="text1"/>
          <w:rPrChange w:id="2823" w:author="Ramasubramani, Hariharan" w:date="2015-07-13T14:40:00Z">
            <w:rPr>
              <w:del w:id="2824" w:author="Ramasubramani, Hariharan" w:date="2015-07-13T14:40:00Z"/>
              <w:rFonts w:cstheme="minorHAnsi"/>
              <w:i/>
              <w:color w:val="000000" w:themeColor="text1"/>
            </w:rPr>
          </w:rPrChange>
        </w:rPr>
        <w:pPrChange w:id="2825" w:author="Ramasubramani, Hariharan" w:date="2015-07-13T14:40:00Z">
          <w:pPr>
            <w:pBdr>
              <w:top w:val="single" w:sz="4" w:space="1" w:color="auto"/>
              <w:left w:val="single" w:sz="4" w:space="4" w:color="auto"/>
              <w:bottom w:val="single" w:sz="4" w:space="1" w:color="auto"/>
              <w:right w:val="single" w:sz="4" w:space="4" w:color="auto"/>
            </w:pBdr>
            <w:shd w:val="clear" w:color="auto" w:fill="C6D9F1" w:themeFill="text2" w:themeFillTint="33"/>
            <w:overflowPunct w:val="0"/>
            <w:autoSpaceDE w:val="0"/>
            <w:autoSpaceDN w:val="0"/>
            <w:spacing w:after="240"/>
            <w:ind w:firstLine="0"/>
            <w:textAlignment w:val="baseline"/>
          </w:pPr>
        </w:pPrChange>
      </w:pPr>
      <w:del w:id="2826" w:author="Ramasubramani, Hariharan" w:date="2015-07-13T14:40:00Z">
        <w:r w:rsidRPr="00413F3D" w:rsidDel="00413F3D">
          <w:rPr>
            <w:rFonts w:cstheme="minorHAnsi"/>
            <w:color w:val="000000" w:themeColor="text1"/>
            <w:rPrChange w:id="2827" w:author="Ramasubramani, Hariharan" w:date="2015-07-13T14:40:00Z">
              <w:rPr>
                <w:rFonts w:cstheme="minorHAnsi"/>
                <w:i/>
                <w:color w:val="000000" w:themeColor="text1"/>
              </w:rPr>
            </w:rPrChange>
          </w:rPr>
          <w:delText>Default sort order of the table will be by Last Name, ascending.</w:delText>
        </w:r>
        <w:bookmarkStart w:id="2828" w:name="_Toc424912130"/>
        <w:bookmarkStart w:id="2829" w:name="_Toc424915239"/>
        <w:bookmarkStart w:id="2830" w:name="_Toc424918269"/>
        <w:bookmarkStart w:id="2831" w:name="_Toc425149119"/>
        <w:bookmarkStart w:id="2832" w:name="_Toc425161658"/>
        <w:bookmarkStart w:id="2833" w:name="_Toc425162666"/>
        <w:bookmarkStart w:id="2834" w:name="_Toc425163072"/>
        <w:bookmarkStart w:id="2835" w:name="_Toc425170559"/>
        <w:bookmarkStart w:id="2836" w:name="_Toc425172872"/>
        <w:bookmarkStart w:id="2837" w:name="_Toc425234345"/>
        <w:bookmarkStart w:id="2838" w:name="_Toc425237897"/>
        <w:bookmarkStart w:id="2839" w:name="_Toc425239143"/>
        <w:bookmarkStart w:id="2840" w:name="_Toc425240390"/>
        <w:bookmarkStart w:id="2841" w:name="_Toc425241636"/>
        <w:bookmarkStart w:id="2842" w:name="_Toc425242882"/>
        <w:bookmarkStart w:id="2843" w:name="_Toc425244129"/>
        <w:bookmarkStart w:id="2844" w:name="_Toc425245376"/>
        <w:bookmarkStart w:id="2845" w:name="_Toc425246623"/>
        <w:bookmarkStart w:id="2846" w:name="_Toc425247869"/>
        <w:bookmarkStart w:id="2847" w:name="_Toc425249116"/>
        <w:bookmarkStart w:id="2848" w:name="_Toc425250363"/>
        <w:bookmarkStart w:id="2849" w:name="_Toc425251610"/>
        <w:bookmarkStart w:id="2850" w:name="_Toc425252280"/>
        <w:bookmarkStart w:id="2851" w:name="_Toc425252951"/>
        <w:bookmarkStart w:id="2852" w:name="_Toc425256342"/>
        <w:bookmarkStart w:id="2853" w:name="_Toc425276043"/>
        <w:bookmarkStart w:id="2854" w:name="_Toc425342141"/>
        <w:bookmarkStart w:id="2855" w:name="_Toc425349347"/>
        <w:bookmarkStart w:id="2856" w:name="_Toc425352496"/>
        <w:bookmarkStart w:id="2857" w:name="_Toc425353181"/>
        <w:bookmarkStart w:id="2858" w:name="_Toc425787174"/>
        <w:bookmarkStart w:id="2859" w:name="_Toc425787860"/>
        <w:bookmarkStart w:id="2860" w:name="_Toc425788547"/>
        <w:bookmarkStart w:id="2861" w:name="_Toc425789234"/>
        <w:bookmarkStart w:id="2862" w:name="_Toc425789921"/>
        <w:bookmarkStart w:id="2863" w:name="_Toc425793661"/>
        <w:bookmarkStart w:id="2864" w:name="_Toc426384596"/>
        <w:bookmarkStart w:id="2865" w:name="_Toc426386000"/>
        <w:bookmarkStart w:id="2866" w:name="_Toc426387403"/>
        <w:bookmarkStart w:id="2867" w:name="_Toc426388807"/>
        <w:bookmarkStart w:id="2868" w:name="_Toc426390211"/>
        <w:bookmarkStart w:id="2869" w:name="_Toc426391615"/>
        <w:bookmarkStart w:id="2870" w:name="_Toc426393018"/>
        <w:bookmarkStart w:id="2871" w:name="_Toc427824603"/>
        <w:bookmarkStart w:id="2872" w:name="_Toc427852416"/>
        <w:bookmarkStart w:id="2873" w:name="_Toc427854656"/>
        <w:bookmarkStart w:id="2874" w:name="_Toc427856857"/>
        <w:bookmarkEnd w:id="2828"/>
        <w:bookmarkEnd w:id="2829"/>
        <w:bookmarkEnd w:id="2830"/>
        <w:bookmarkEnd w:id="2831"/>
        <w:bookmarkEnd w:id="2832"/>
        <w:bookmarkEnd w:id="2833"/>
        <w:bookmarkEnd w:id="2834"/>
        <w:bookmarkEnd w:id="2835"/>
        <w:bookmarkEnd w:id="2836"/>
        <w:bookmarkEnd w:id="2837"/>
        <w:bookmarkEnd w:id="2838"/>
        <w:bookmarkEnd w:id="2839"/>
        <w:bookmarkEnd w:id="2840"/>
        <w:bookmarkEnd w:id="2841"/>
        <w:bookmarkEnd w:id="2842"/>
        <w:bookmarkEnd w:id="2843"/>
        <w:bookmarkEnd w:id="2844"/>
        <w:bookmarkEnd w:id="2845"/>
        <w:bookmarkEnd w:id="2846"/>
        <w:bookmarkEnd w:id="2847"/>
        <w:bookmarkEnd w:id="2848"/>
        <w:bookmarkEnd w:id="2849"/>
        <w:bookmarkEnd w:id="2850"/>
        <w:bookmarkEnd w:id="2851"/>
        <w:bookmarkEnd w:id="2852"/>
        <w:bookmarkEnd w:id="2853"/>
        <w:bookmarkEnd w:id="2854"/>
        <w:bookmarkEnd w:id="2855"/>
        <w:bookmarkEnd w:id="2856"/>
        <w:bookmarkEnd w:id="2857"/>
        <w:bookmarkEnd w:id="2858"/>
        <w:bookmarkEnd w:id="2859"/>
        <w:bookmarkEnd w:id="2860"/>
        <w:bookmarkEnd w:id="2861"/>
        <w:bookmarkEnd w:id="2862"/>
        <w:bookmarkEnd w:id="2863"/>
        <w:bookmarkEnd w:id="2864"/>
        <w:bookmarkEnd w:id="2865"/>
        <w:bookmarkEnd w:id="2866"/>
        <w:bookmarkEnd w:id="2867"/>
        <w:bookmarkEnd w:id="2868"/>
        <w:bookmarkEnd w:id="2869"/>
        <w:bookmarkEnd w:id="2870"/>
        <w:bookmarkEnd w:id="2871"/>
        <w:bookmarkEnd w:id="2872"/>
        <w:bookmarkEnd w:id="2873"/>
        <w:bookmarkEnd w:id="2874"/>
      </w:del>
    </w:p>
    <w:p w14:paraId="0BC77234" w14:textId="006A339A" w:rsidR="008C172F" w:rsidDel="00413F3D" w:rsidRDefault="008C172F">
      <w:pPr>
        <w:numPr>
          <w:ilvl w:val="0"/>
          <w:numId w:val="26"/>
        </w:numPr>
        <w:overflowPunct w:val="0"/>
        <w:autoSpaceDE w:val="0"/>
        <w:autoSpaceDN w:val="0"/>
        <w:spacing w:after="60"/>
        <w:textAlignment w:val="baseline"/>
        <w:rPr>
          <w:del w:id="2875" w:author="Ramasubramani, Hariharan" w:date="2015-07-13T14:40:00Z"/>
          <w:rFonts w:cstheme="minorHAnsi"/>
          <w:color w:val="000000" w:themeColor="text1"/>
        </w:rPr>
        <w:pPrChange w:id="2876" w:author="Ramasubramani, Hariharan" w:date="2015-07-13T14:40:00Z">
          <w:pPr>
            <w:pStyle w:val="ListParagraph"/>
            <w:overflowPunct w:val="0"/>
            <w:autoSpaceDE w:val="0"/>
            <w:autoSpaceDN w:val="0"/>
            <w:spacing w:after="60"/>
            <w:ind w:left="0" w:firstLine="0"/>
            <w:textAlignment w:val="baseline"/>
          </w:pPr>
        </w:pPrChange>
      </w:pPr>
      <w:bookmarkStart w:id="2877" w:name="_Toc424912131"/>
      <w:bookmarkStart w:id="2878" w:name="_Toc424915240"/>
      <w:bookmarkStart w:id="2879" w:name="_Toc424918270"/>
      <w:bookmarkStart w:id="2880" w:name="_Toc425149120"/>
      <w:bookmarkStart w:id="2881" w:name="_Toc425161659"/>
      <w:bookmarkStart w:id="2882" w:name="_Toc425162667"/>
      <w:bookmarkStart w:id="2883" w:name="_Toc425163073"/>
      <w:bookmarkStart w:id="2884" w:name="_Toc425170560"/>
      <w:bookmarkStart w:id="2885" w:name="_Toc425172873"/>
      <w:bookmarkStart w:id="2886" w:name="_Toc425234346"/>
      <w:bookmarkStart w:id="2887" w:name="_Toc425237898"/>
      <w:bookmarkStart w:id="2888" w:name="_Toc425239144"/>
      <w:bookmarkStart w:id="2889" w:name="_Toc425240391"/>
      <w:bookmarkStart w:id="2890" w:name="_Toc425241637"/>
      <w:bookmarkStart w:id="2891" w:name="_Toc425242883"/>
      <w:bookmarkStart w:id="2892" w:name="_Toc425244130"/>
      <w:bookmarkStart w:id="2893" w:name="_Toc425245377"/>
      <w:bookmarkStart w:id="2894" w:name="_Toc425246624"/>
      <w:bookmarkStart w:id="2895" w:name="_Toc425247870"/>
      <w:bookmarkStart w:id="2896" w:name="_Toc425249117"/>
      <w:bookmarkStart w:id="2897" w:name="_Toc425250364"/>
      <w:bookmarkStart w:id="2898" w:name="_Toc425251611"/>
      <w:bookmarkStart w:id="2899" w:name="_Toc425252281"/>
      <w:bookmarkStart w:id="2900" w:name="_Toc425252952"/>
      <w:bookmarkStart w:id="2901" w:name="_Toc425256343"/>
      <w:bookmarkStart w:id="2902" w:name="_Toc425276044"/>
      <w:bookmarkStart w:id="2903" w:name="_Toc425342142"/>
      <w:bookmarkStart w:id="2904" w:name="_Toc425349348"/>
      <w:bookmarkStart w:id="2905" w:name="_Toc425352497"/>
      <w:bookmarkStart w:id="2906" w:name="_Toc425353182"/>
      <w:bookmarkStart w:id="2907" w:name="_Toc425787175"/>
      <w:bookmarkStart w:id="2908" w:name="_Toc425787861"/>
      <w:bookmarkStart w:id="2909" w:name="_Toc425788548"/>
      <w:bookmarkStart w:id="2910" w:name="_Toc425789235"/>
      <w:bookmarkStart w:id="2911" w:name="_Toc425789922"/>
      <w:bookmarkStart w:id="2912" w:name="_Toc425793662"/>
      <w:bookmarkStart w:id="2913" w:name="_Toc426384597"/>
      <w:bookmarkStart w:id="2914" w:name="_Toc426386001"/>
      <w:bookmarkStart w:id="2915" w:name="_Toc426387404"/>
      <w:bookmarkStart w:id="2916" w:name="_Toc426388808"/>
      <w:bookmarkStart w:id="2917" w:name="_Toc426390212"/>
      <w:bookmarkStart w:id="2918" w:name="_Toc426391616"/>
      <w:bookmarkStart w:id="2919" w:name="_Toc426393019"/>
      <w:bookmarkStart w:id="2920" w:name="_Toc427824604"/>
      <w:bookmarkStart w:id="2921" w:name="_Toc427852417"/>
      <w:bookmarkStart w:id="2922" w:name="_Toc427854657"/>
      <w:bookmarkStart w:id="2923" w:name="_Toc427856858"/>
      <w:bookmarkEnd w:id="2877"/>
      <w:bookmarkEnd w:id="2878"/>
      <w:bookmarkEnd w:id="2879"/>
      <w:bookmarkEnd w:id="2880"/>
      <w:bookmarkEnd w:id="2881"/>
      <w:bookmarkEnd w:id="2882"/>
      <w:bookmarkEnd w:id="2883"/>
      <w:bookmarkEnd w:id="2884"/>
      <w:bookmarkEnd w:id="2885"/>
      <w:bookmarkEnd w:id="2886"/>
      <w:bookmarkEnd w:id="2887"/>
      <w:bookmarkEnd w:id="2888"/>
      <w:bookmarkEnd w:id="2889"/>
      <w:bookmarkEnd w:id="2890"/>
      <w:bookmarkEnd w:id="2891"/>
      <w:bookmarkEnd w:id="2892"/>
      <w:bookmarkEnd w:id="2893"/>
      <w:bookmarkEnd w:id="2894"/>
      <w:bookmarkEnd w:id="2895"/>
      <w:bookmarkEnd w:id="2896"/>
      <w:bookmarkEnd w:id="2897"/>
      <w:bookmarkEnd w:id="2898"/>
      <w:bookmarkEnd w:id="2899"/>
      <w:bookmarkEnd w:id="2900"/>
      <w:bookmarkEnd w:id="2901"/>
      <w:bookmarkEnd w:id="2902"/>
      <w:bookmarkEnd w:id="2903"/>
      <w:bookmarkEnd w:id="2904"/>
      <w:bookmarkEnd w:id="2905"/>
      <w:bookmarkEnd w:id="2906"/>
      <w:bookmarkEnd w:id="2907"/>
      <w:bookmarkEnd w:id="2908"/>
      <w:bookmarkEnd w:id="2909"/>
      <w:bookmarkEnd w:id="2910"/>
      <w:bookmarkEnd w:id="2911"/>
      <w:bookmarkEnd w:id="2912"/>
      <w:bookmarkEnd w:id="2913"/>
      <w:bookmarkEnd w:id="2914"/>
      <w:bookmarkEnd w:id="2915"/>
      <w:bookmarkEnd w:id="2916"/>
      <w:bookmarkEnd w:id="2917"/>
      <w:bookmarkEnd w:id="2918"/>
      <w:bookmarkEnd w:id="2919"/>
      <w:bookmarkEnd w:id="2920"/>
      <w:bookmarkEnd w:id="2921"/>
      <w:bookmarkEnd w:id="2922"/>
      <w:bookmarkEnd w:id="2923"/>
    </w:p>
    <w:p w14:paraId="21F1BFBA" w14:textId="1089A192" w:rsidR="005F4718" w:rsidDel="00413F3D" w:rsidRDefault="005F4718">
      <w:pPr>
        <w:numPr>
          <w:ilvl w:val="0"/>
          <w:numId w:val="26"/>
        </w:numPr>
        <w:overflowPunct w:val="0"/>
        <w:autoSpaceDE w:val="0"/>
        <w:autoSpaceDN w:val="0"/>
        <w:spacing w:after="60"/>
        <w:textAlignment w:val="baseline"/>
        <w:rPr>
          <w:del w:id="2924" w:author="Ramasubramani, Hariharan" w:date="2015-07-13T14:40:00Z"/>
          <w:rFonts w:cstheme="minorHAnsi"/>
          <w:color w:val="000000" w:themeColor="text1"/>
        </w:rPr>
        <w:pPrChange w:id="2925" w:author="Ramasubramani, Hariharan" w:date="2015-07-13T14:40:00Z">
          <w:pPr>
            <w:pStyle w:val="ListParagraph"/>
            <w:numPr>
              <w:ilvl w:val="1"/>
              <w:numId w:val="11"/>
            </w:numPr>
            <w:tabs>
              <w:tab w:val="num" w:pos="1170"/>
            </w:tabs>
            <w:overflowPunct w:val="0"/>
            <w:autoSpaceDE w:val="0"/>
            <w:autoSpaceDN w:val="0"/>
            <w:spacing w:after="60"/>
            <w:ind w:left="619" w:firstLine="0"/>
            <w:textAlignment w:val="baseline"/>
          </w:pPr>
        </w:pPrChange>
      </w:pPr>
      <w:del w:id="2926" w:author="Ramasubramani, Hariharan" w:date="2015-07-13T14:40:00Z">
        <w:r w:rsidDel="00413F3D">
          <w:rPr>
            <w:rFonts w:cstheme="minorHAnsi"/>
            <w:color w:val="000000" w:themeColor="text1"/>
          </w:rPr>
          <w:delText>A RequestIT (currently #3013) shall be successfully completed to remove the ability to log-into the FRMS system.</w:delText>
        </w:r>
        <w:bookmarkStart w:id="2927" w:name="_Toc424912132"/>
        <w:bookmarkStart w:id="2928" w:name="_Toc424915241"/>
        <w:bookmarkStart w:id="2929" w:name="_Toc424918271"/>
        <w:bookmarkStart w:id="2930" w:name="_Toc425149121"/>
        <w:bookmarkStart w:id="2931" w:name="_Toc425161660"/>
        <w:bookmarkStart w:id="2932" w:name="_Toc425162668"/>
        <w:bookmarkStart w:id="2933" w:name="_Toc425163074"/>
        <w:bookmarkStart w:id="2934" w:name="_Toc425170561"/>
        <w:bookmarkStart w:id="2935" w:name="_Toc425172874"/>
        <w:bookmarkStart w:id="2936" w:name="_Toc425234347"/>
        <w:bookmarkStart w:id="2937" w:name="_Toc425237899"/>
        <w:bookmarkStart w:id="2938" w:name="_Toc425239145"/>
        <w:bookmarkStart w:id="2939" w:name="_Toc425240392"/>
        <w:bookmarkStart w:id="2940" w:name="_Toc425241638"/>
        <w:bookmarkStart w:id="2941" w:name="_Toc425242884"/>
        <w:bookmarkStart w:id="2942" w:name="_Toc425244131"/>
        <w:bookmarkStart w:id="2943" w:name="_Toc425245378"/>
        <w:bookmarkStart w:id="2944" w:name="_Toc425246625"/>
        <w:bookmarkStart w:id="2945" w:name="_Toc425247871"/>
        <w:bookmarkStart w:id="2946" w:name="_Toc425249118"/>
        <w:bookmarkStart w:id="2947" w:name="_Toc425250365"/>
        <w:bookmarkStart w:id="2948" w:name="_Toc425251612"/>
        <w:bookmarkStart w:id="2949" w:name="_Toc425252282"/>
        <w:bookmarkStart w:id="2950" w:name="_Toc425252953"/>
        <w:bookmarkStart w:id="2951" w:name="_Toc425256344"/>
        <w:bookmarkStart w:id="2952" w:name="_Toc425276045"/>
        <w:bookmarkStart w:id="2953" w:name="_Toc425342143"/>
        <w:bookmarkStart w:id="2954" w:name="_Toc425349349"/>
        <w:bookmarkStart w:id="2955" w:name="_Toc425352498"/>
        <w:bookmarkStart w:id="2956" w:name="_Toc425353183"/>
        <w:bookmarkStart w:id="2957" w:name="_Toc425787176"/>
        <w:bookmarkStart w:id="2958" w:name="_Toc425787862"/>
        <w:bookmarkStart w:id="2959" w:name="_Toc425788549"/>
        <w:bookmarkStart w:id="2960" w:name="_Toc425789236"/>
        <w:bookmarkStart w:id="2961" w:name="_Toc425789923"/>
        <w:bookmarkStart w:id="2962" w:name="_Toc425793663"/>
        <w:bookmarkStart w:id="2963" w:name="_Toc426384598"/>
        <w:bookmarkStart w:id="2964" w:name="_Toc426386002"/>
        <w:bookmarkStart w:id="2965" w:name="_Toc426387405"/>
        <w:bookmarkStart w:id="2966" w:name="_Toc426388809"/>
        <w:bookmarkStart w:id="2967" w:name="_Toc426390213"/>
        <w:bookmarkStart w:id="2968" w:name="_Toc426391617"/>
        <w:bookmarkStart w:id="2969" w:name="_Toc426393020"/>
        <w:bookmarkStart w:id="2970" w:name="_Toc427824605"/>
        <w:bookmarkStart w:id="2971" w:name="_Toc427852418"/>
        <w:bookmarkStart w:id="2972" w:name="_Toc427854658"/>
        <w:bookmarkStart w:id="2973" w:name="_Toc427856859"/>
        <w:bookmarkEnd w:id="2927"/>
        <w:bookmarkEnd w:id="2928"/>
        <w:bookmarkEnd w:id="2929"/>
        <w:bookmarkEnd w:id="2930"/>
        <w:bookmarkEnd w:id="2931"/>
        <w:bookmarkEnd w:id="2932"/>
        <w:bookmarkEnd w:id="2933"/>
        <w:bookmarkEnd w:id="2934"/>
        <w:bookmarkEnd w:id="2935"/>
        <w:bookmarkEnd w:id="2936"/>
        <w:bookmarkEnd w:id="2937"/>
        <w:bookmarkEnd w:id="2938"/>
        <w:bookmarkEnd w:id="2939"/>
        <w:bookmarkEnd w:id="2940"/>
        <w:bookmarkEnd w:id="2941"/>
        <w:bookmarkEnd w:id="2942"/>
        <w:bookmarkEnd w:id="2943"/>
        <w:bookmarkEnd w:id="2944"/>
        <w:bookmarkEnd w:id="2945"/>
        <w:bookmarkEnd w:id="2946"/>
        <w:bookmarkEnd w:id="2947"/>
        <w:bookmarkEnd w:id="2948"/>
        <w:bookmarkEnd w:id="2949"/>
        <w:bookmarkEnd w:id="2950"/>
        <w:bookmarkEnd w:id="2951"/>
        <w:bookmarkEnd w:id="2952"/>
        <w:bookmarkEnd w:id="2953"/>
        <w:bookmarkEnd w:id="2954"/>
        <w:bookmarkEnd w:id="2955"/>
        <w:bookmarkEnd w:id="2956"/>
        <w:bookmarkEnd w:id="2957"/>
        <w:bookmarkEnd w:id="2958"/>
        <w:bookmarkEnd w:id="2959"/>
        <w:bookmarkEnd w:id="2960"/>
        <w:bookmarkEnd w:id="2961"/>
        <w:bookmarkEnd w:id="2962"/>
        <w:bookmarkEnd w:id="2963"/>
        <w:bookmarkEnd w:id="2964"/>
        <w:bookmarkEnd w:id="2965"/>
        <w:bookmarkEnd w:id="2966"/>
        <w:bookmarkEnd w:id="2967"/>
        <w:bookmarkEnd w:id="2968"/>
        <w:bookmarkEnd w:id="2969"/>
        <w:bookmarkEnd w:id="2970"/>
        <w:bookmarkEnd w:id="2971"/>
        <w:bookmarkEnd w:id="2972"/>
        <w:bookmarkEnd w:id="2973"/>
      </w:del>
    </w:p>
    <w:p w14:paraId="2639B6F5" w14:textId="52D1E354" w:rsidR="003478AA" w:rsidRPr="009E6035" w:rsidDel="00413F3D" w:rsidRDefault="005F4718">
      <w:pPr>
        <w:numPr>
          <w:ilvl w:val="0"/>
          <w:numId w:val="26"/>
        </w:numPr>
        <w:overflowPunct w:val="0"/>
        <w:autoSpaceDE w:val="0"/>
        <w:autoSpaceDN w:val="0"/>
        <w:spacing w:after="60"/>
        <w:textAlignment w:val="baseline"/>
        <w:rPr>
          <w:del w:id="2974" w:author="Ramasubramani, Hariharan" w:date="2015-07-13T14:40:00Z"/>
          <w:rFonts w:cstheme="minorHAnsi"/>
          <w:color w:val="000000" w:themeColor="text1"/>
        </w:rPr>
        <w:pPrChange w:id="2975" w:author="Ramasubramani, Hariharan" w:date="2015-07-13T14:40:00Z">
          <w:pPr>
            <w:pStyle w:val="ListParagraph"/>
            <w:numPr>
              <w:ilvl w:val="2"/>
              <w:numId w:val="11"/>
            </w:numPr>
            <w:tabs>
              <w:tab w:val="num" w:pos="1512"/>
            </w:tabs>
            <w:overflowPunct w:val="0"/>
            <w:autoSpaceDE w:val="0"/>
            <w:autoSpaceDN w:val="0"/>
            <w:spacing w:after="60"/>
            <w:ind w:left="1044" w:firstLine="0"/>
            <w:textAlignment w:val="baseline"/>
          </w:pPr>
        </w:pPrChange>
      </w:pPr>
      <w:del w:id="2976" w:author="Ramasubramani, Hariharan" w:date="2015-07-13T14:40:00Z">
        <w:r w:rsidDel="00413F3D">
          <w:rPr>
            <w:rFonts w:cstheme="minorHAnsi"/>
            <w:color w:val="000000" w:themeColor="text1"/>
          </w:rPr>
          <w:delText>The User Administrator shall have the ability to add a user independent of the RequestIT request.</w:delText>
        </w:r>
        <w:bookmarkStart w:id="2977" w:name="_Toc424912133"/>
        <w:bookmarkStart w:id="2978" w:name="_Toc424915242"/>
        <w:bookmarkStart w:id="2979" w:name="_Toc424918272"/>
        <w:bookmarkStart w:id="2980" w:name="_Toc425149122"/>
        <w:bookmarkStart w:id="2981" w:name="_Toc425161661"/>
        <w:bookmarkStart w:id="2982" w:name="_Toc425162669"/>
        <w:bookmarkStart w:id="2983" w:name="_Toc425163075"/>
        <w:bookmarkStart w:id="2984" w:name="_Toc425170562"/>
        <w:bookmarkStart w:id="2985" w:name="_Toc425172875"/>
        <w:bookmarkStart w:id="2986" w:name="_Toc425234348"/>
        <w:bookmarkStart w:id="2987" w:name="_Toc425237900"/>
        <w:bookmarkStart w:id="2988" w:name="_Toc425239146"/>
        <w:bookmarkStart w:id="2989" w:name="_Toc425240393"/>
        <w:bookmarkStart w:id="2990" w:name="_Toc425241639"/>
        <w:bookmarkStart w:id="2991" w:name="_Toc425242885"/>
        <w:bookmarkStart w:id="2992" w:name="_Toc425244132"/>
        <w:bookmarkStart w:id="2993" w:name="_Toc425245379"/>
        <w:bookmarkStart w:id="2994" w:name="_Toc425246626"/>
        <w:bookmarkStart w:id="2995" w:name="_Toc425247872"/>
        <w:bookmarkStart w:id="2996" w:name="_Toc425249119"/>
        <w:bookmarkStart w:id="2997" w:name="_Toc425250366"/>
        <w:bookmarkStart w:id="2998" w:name="_Toc425251613"/>
        <w:bookmarkStart w:id="2999" w:name="_Toc425252283"/>
        <w:bookmarkStart w:id="3000" w:name="_Toc425252954"/>
        <w:bookmarkStart w:id="3001" w:name="_Toc425256345"/>
        <w:bookmarkStart w:id="3002" w:name="_Toc425276046"/>
        <w:bookmarkStart w:id="3003" w:name="_Toc425342144"/>
        <w:bookmarkStart w:id="3004" w:name="_Toc425349350"/>
        <w:bookmarkStart w:id="3005" w:name="_Toc425352499"/>
        <w:bookmarkStart w:id="3006" w:name="_Toc425353184"/>
        <w:bookmarkStart w:id="3007" w:name="_Toc425787177"/>
        <w:bookmarkStart w:id="3008" w:name="_Toc425787863"/>
        <w:bookmarkStart w:id="3009" w:name="_Toc425788550"/>
        <w:bookmarkStart w:id="3010" w:name="_Toc425789237"/>
        <w:bookmarkStart w:id="3011" w:name="_Toc425789924"/>
        <w:bookmarkStart w:id="3012" w:name="_Toc425793664"/>
        <w:bookmarkStart w:id="3013" w:name="_Toc426384599"/>
        <w:bookmarkStart w:id="3014" w:name="_Toc426386003"/>
        <w:bookmarkStart w:id="3015" w:name="_Toc426387406"/>
        <w:bookmarkStart w:id="3016" w:name="_Toc426388810"/>
        <w:bookmarkStart w:id="3017" w:name="_Toc426390214"/>
        <w:bookmarkStart w:id="3018" w:name="_Toc426391618"/>
        <w:bookmarkStart w:id="3019" w:name="_Toc426393021"/>
        <w:bookmarkStart w:id="3020" w:name="_Toc427824606"/>
        <w:bookmarkStart w:id="3021" w:name="_Toc427852419"/>
        <w:bookmarkStart w:id="3022" w:name="_Toc427854659"/>
        <w:bookmarkStart w:id="3023" w:name="_Toc427856860"/>
        <w:bookmarkEnd w:id="2977"/>
        <w:bookmarkEnd w:id="2978"/>
        <w:bookmarkEnd w:id="2979"/>
        <w:bookmarkEnd w:id="2980"/>
        <w:bookmarkEnd w:id="2981"/>
        <w:bookmarkEnd w:id="2982"/>
        <w:bookmarkEnd w:id="2983"/>
        <w:bookmarkEnd w:id="2984"/>
        <w:bookmarkEnd w:id="2985"/>
        <w:bookmarkEnd w:id="2986"/>
        <w:bookmarkEnd w:id="2987"/>
        <w:bookmarkEnd w:id="2988"/>
        <w:bookmarkEnd w:id="2989"/>
        <w:bookmarkEnd w:id="2990"/>
        <w:bookmarkEnd w:id="2991"/>
        <w:bookmarkEnd w:id="2992"/>
        <w:bookmarkEnd w:id="2993"/>
        <w:bookmarkEnd w:id="2994"/>
        <w:bookmarkEnd w:id="2995"/>
        <w:bookmarkEnd w:id="2996"/>
        <w:bookmarkEnd w:id="2997"/>
        <w:bookmarkEnd w:id="2998"/>
        <w:bookmarkEnd w:id="2999"/>
        <w:bookmarkEnd w:id="3000"/>
        <w:bookmarkEnd w:id="3001"/>
        <w:bookmarkEnd w:id="3002"/>
        <w:bookmarkEnd w:id="3003"/>
        <w:bookmarkEnd w:id="3004"/>
        <w:bookmarkEnd w:id="3005"/>
        <w:bookmarkEnd w:id="3006"/>
        <w:bookmarkEnd w:id="3007"/>
        <w:bookmarkEnd w:id="3008"/>
        <w:bookmarkEnd w:id="3009"/>
        <w:bookmarkEnd w:id="3010"/>
        <w:bookmarkEnd w:id="3011"/>
        <w:bookmarkEnd w:id="3012"/>
        <w:bookmarkEnd w:id="3013"/>
        <w:bookmarkEnd w:id="3014"/>
        <w:bookmarkEnd w:id="3015"/>
        <w:bookmarkEnd w:id="3016"/>
        <w:bookmarkEnd w:id="3017"/>
        <w:bookmarkEnd w:id="3018"/>
        <w:bookmarkEnd w:id="3019"/>
        <w:bookmarkEnd w:id="3020"/>
        <w:bookmarkEnd w:id="3021"/>
        <w:bookmarkEnd w:id="3022"/>
        <w:bookmarkEnd w:id="3023"/>
      </w:del>
    </w:p>
    <w:p w14:paraId="216CF0A7" w14:textId="1100B74E" w:rsidR="005F4718" w:rsidDel="00413F3D" w:rsidRDefault="005F4718">
      <w:pPr>
        <w:numPr>
          <w:ilvl w:val="0"/>
          <w:numId w:val="26"/>
        </w:numPr>
        <w:overflowPunct w:val="0"/>
        <w:autoSpaceDE w:val="0"/>
        <w:autoSpaceDN w:val="0"/>
        <w:spacing w:after="60"/>
        <w:textAlignment w:val="baseline"/>
        <w:rPr>
          <w:del w:id="3024" w:author="Ramasubramani, Hariharan" w:date="2015-07-13T14:40:00Z"/>
          <w:rFonts w:cstheme="minorHAnsi"/>
          <w:color w:val="000000" w:themeColor="text1"/>
        </w:rPr>
        <w:pPrChange w:id="3025" w:author="Ramasubramani, Hariharan" w:date="2015-07-13T14:40:00Z">
          <w:pPr>
            <w:pStyle w:val="ListParagraph"/>
            <w:numPr>
              <w:ilvl w:val="2"/>
              <w:numId w:val="11"/>
            </w:numPr>
            <w:tabs>
              <w:tab w:val="num" w:pos="1512"/>
            </w:tabs>
            <w:overflowPunct w:val="0"/>
            <w:autoSpaceDE w:val="0"/>
            <w:autoSpaceDN w:val="0"/>
            <w:spacing w:after="60"/>
            <w:ind w:left="1044" w:firstLine="0"/>
            <w:textAlignment w:val="baseline"/>
          </w:pPr>
        </w:pPrChange>
      </w:pPr>
      <w:del w:id="3026" w:author="Ramasubramani, Hariharan" w:date="2015-07-13T14:40:00Z">
        <w:r w:rsidDel="00413F3D">
          <w:rPr>
            <w:rFonts w:cstheme="minorHAnsi"/>
            <w:color w:val="000000" w:themeColor="text1"/>
          </w:rPr>
          <w:delText>The User Administrator shall have the ability to add permissions to a user independent of the RequestIT Request.</w:delText>
        </w:r>
        <w:bookmarkStart w:id="3027" w:name="_Toc424912134"/>
        <w:bookmarkStart w:id="3028" w:name="_Toc424915243"/>
        <w:bookmarkStart w:id="3029" w:name="_Toc424918273"/>
        <w:bookmarkStart w:id="3030" w:name="_Toc425149123"/>
        <w:bookmarkStart w:id="3031" w:name="_Toc425161662"/>
        <w:bookmarkStart w:id="3032" w:name="_Toc425162670"/>
        <w:bookmarkStart w:id="3033" w:name="_Toc425163076"/>
        <w:bookmarkStart w:id="3034" w:name="_Toc425170563"/>
        <w:bookmarkStart w:id="3035" w:name="_Toc425172876"/>
        <w:bookmarkStart w:id="3036" w:name="_Toc425234349"/>
        <w:bookmarkStart w:id="3037" w:name="_Toc425237901"/>
        <w:bookmarkStart w:id="3038" w:name="_Toc425239147"/>
        <w:bookmarkStart w:id="3039" w:name="_Toc425240394"/>
        <w:bookmarkStart w:id="3040" w:name="_Toc425241640"/>
        <w:bookmarkStart w:id="3041" w:name="_Toc425242886"/>
        <w:bookmarkStart w:id="3042" w:name="_Toc425244133"/>
        <w:bookmarkStart w:id="3043" w:name="_Toc425245380"/>
        <w:bookmarkStart w:id="3044" w:name="_Toc425246627"/>
        <w:bookmarkStart w:id="3045" w:name="_Toc425247873"/>
        <w:bookmarkStart w:id="3046" w:name="_Toc425249120"/>
        <w:bookmarkStart w:id="3047" w:name="_Toc425250367"/>
        <w:bookmarkStart w:id="3048" w:name="_Toc425251614"/>
        <w:bookmarkStart w:id="3049" w:name="_Toc425252284"/>
        <w:bookmarkStart w:id="3050" w:name="_Toc425252955"/>
        <w:bookmarkStart w:id="3051" w:name="_Toc425256346"/>
        <w:bookmarkStart w:id="3052" w:name="_Toc425276047"/>
        <w:bookmarkStart w:id="3053" w:name="_Toc425342145"/>
        <w:bookmarkStart w:id="3054" w:name="_Toc425349351"/>
        <w:bookmarkStart w:id="3055" w:name="_Toc425352500"/>
        <w:bookmarkStart w:id="3056" w:name="_Toc425353185"/>
        <w:bookmarkStart w:id="3057" w:name="_Toc425787178"/>
        <w:bookmarkStart w:id="3058" w:name="_Toc425787864"/>
        <w:bookmarkStart w:id="3059" w:name="_Toc425788551"/>
        <w:bookmarkStart w:id="3060" w:name="_Toc425789238"/>
        <w:bookmarkStart w:id="3061" w:name="_Toc425789925"/>
        <w:bookmarkStart w:id="3062" w:name="_Toc425793665"/>
        <w:bookmarkStart w:id="3063" w:name="_Toc426384600"/>
        <w:bookmarkStart w:id="3064" w:name="_Toc426386004"/>
        <w:bookmarkStart w:id="3065" w:name="_Toc426387407"/>
        <w:bookmarkStart w:id="3066" w:name="_Toc426388811"/>
        <w:bookmarkStart w:id="3067" w:name="_Toc426390215"/>
        <w:bookmarkStart w:id="3068" w:name="_Toc426391619"/>
        <w:bookmarkStart w:id="3069" w:name="_Toc426393022"/>
        <w:bookmarkStart w:id="3070" w:name="_Toc427824607"/>
        <w:bookmarkStart w:id="3071" w:name="_Toc427852420"/>
        <w:bookmarkStart w:id="3072" w:name="_Toc427854660"/>
        <w:bookmarkStart w:id="3073" w:name="_Toc427856861"/>
        <w:bookmarkEnd w:id="3027"/>
        <w:bookmarkEnd w:id="3028"/>
        <w:bookmarkEnd w:id="3029"/>
        <w:bookmarkEnd w:id="3030"/>
        <w:bookmarkEnd w:id="3031"/>
        <w:bookmarkEnd w:id="3032"/>
        <w:bookmarkEnd w:id="3033"/>
        <w:bookmarkEnd w:id="3034"/>
        <w:bookmarkEnd w:id="3035"/>
        <w:bookmarkEnd w:id="3036"/>
        <w:bookmarkEnd w:id="3037"/>
        <w:bookmarkEnd w:id="3038"/>
        <w:bookmarkEnd w:id="3039"/>
        <w:bookmarkEnd w:id="3040"/>
        <w:bookmarkEnd w:id="3041"/>
        <w:bookmarkEnd w:id="3042"/>
        <w:bookmarkEnd w:id="3043"/>
        <w:bookmarkEnd w:id="3044"/>
        <w:bookmarkEnd w:id="3045"/>
        <w:bookmarkEnd w:id="3046"/>
        <w:bookmarkEnd w:id="3047"/>
        <w:bookmarkEnd w:id="3048"/>
        <w:bookmarkEnd w:id="3049"/>
        <w:bookmarkEnd w:id="3050"/>
        <w:bookmarkEnd w:id="3051"/>
        <w:bookmarkEnd w:id="3052"/>
        <w:bookmarkEnd w:id="3053"/>
        <w:bookmarkEnd w:id="3054"/>
        <w:bookmarkEnd w:id="3055"/>
        <w:bookmarkEnd w:id="3056"/>
        <w:bookmarkEnd w:id="3057"/>
        <w:bookmarkEnd w:id="3058"/>
        <w:bookmarkEnd w:id="3059"/>
        <w:bookmarkEnd w:id="3060"/>
        <w:bookmarkEnd w:id="3061"/>
        <w:bookmarkEnd w:id="3062"/>
        <w:bookmarkEnd w:id="3063"/>
        <w:bookmarkEnd w:id="3064"/>
        <w:bookmarkEnd w:id="3065"/>
        <w:bookmarkEnd w:id="3066"/>
        <w:bookmarkEnd w:id="3067"/>
        <w:bookmarkEnd w:id="3068"/>
        <w:bookmarkEnd w:id="3069"/>
        <w:bookmarkEnd w:id="3070"/>
        <w:bookmarkEnd w:id="3071"/>
        <w:bookmarkEnd w:id="3072"/>
        <w:bookmarkEnd w:id="3073"/>
      </w:del>
    </w:p>
    <w:p w14:paraId="6B58FEAC" w14:textId="6384DCF0" w:rsidR="005F4718" w:rsidDel="00413F3D" w:rsidRDefault="005F4718">
      <w:pPr>
        <w:numPr>
          <w:ilvl w:val="0"/>
          <w:numId w:val="26"/>
        </w:numPr>
        <w:overflowPunct w:val="0"/>
        <w:autoSpaceDE w:val="0"/>
        <w:autoSpaceDN w:val="0"/>
        <w:spacing w:after="60"/>
        <w:textAlignment w:val="baseline"/>
        <w:rPr>
          <w:del w:id="3074" w:author="Ramasubramani, Hariharan" w:date="2015-07-13T14:40:00Z"/>
          <w:rFonts w:cstheme="minorHAnsi"/>
          <w:color w:val="000000" w:themeColor="text1"/>
        </w:rPr>
        <w:pPrChange w:id="3075" w:author="Ramasubramani, Hariharan" w:date="2015-07-13T14:40:00Z">
          <w:pPr>
            <w:pStyle w:val="ListParagraph"/>
            <w:numPr>
              <w:ilvl w:val="3"/>
              <w:numId w:val="11"/>
            </w:numPr>
            <w:tabs>
              <w:tab w:val="num" w:pos="2088"/>
            </w:tabs>
            <w:overflowPunct w:val="0"/>
            <w:autoSpaceDE w:val="0"/>
            <w:autoSpaceDN w:val="0"/>
            <w:spacing w:after="60"/>
            <w:ind w:left="1728" w:firstLine="0"/>
            <w:textAlignment w:val="baseline"/>
          </w:pPr>
        </w:pPrChange>
      </w:pPr>
      <w:del w:id="3076" w:author="Ramasubramani, Hariharan" w:date="2015-07-13T14:40:00Z">
        <w:r w:rsidDel="00413F3D">
          <w:rPr>
            <w:rFonts w:cstheme="minorHAnsi"/>
            <w:color w:val="000000" w:themeColor="text1"/>
          </w:rPr>
          <w:delText xml:space="preserve">Adding a user without the RequestIT completed will not allow the user to log-into the system. </w:delText>
        </w:r>
        <w:bookmarkStart w:id="3077" w:name="_Toc424912135"/>
        <w:bookmarkStart w:id="3078" w:name="_Toc424915244"/>
        <w:bookmarkStart w:id="3079" w:name="_Toc424918274"/>
        <w:bookmarkStart w:id="3080" w:name="_Toc425149124"/>
        <w:bookmarkStart w:id="3081" w:name="_Toc425161663"/>
        <w:bookmarkStart w:id="3082" w:name="_Toc425162671"/>
        <w:bookmarkStart w:id="3083" w:name="_Toc425163077"/>
        <w:bookmarkStart w:id="3084" w:name="_Toc425170564"/>
        <w:bookmarkStart w:id="3085" w:name="_Toc425172877"/>
        <w:bookmarkStart w:id="3086" w:name="_Toc425234350"/>
        <w:bookmarkStart w:id="3087" w:name="_Toc425237902"/>
        <w:bookmarkStart w:id="3088" w:name="_Toc425239148"/>
        <w:bookmarkStart w:id="3089" w:name="_Toc425240395"/>
        <w:bookmarkStart w:id="3090" w:name="_Toc425241641"/>
        <w:bookmarkStart w:id="3091" w:name="_Toc425242887"/>
        <w:bookmarkStart w:id="3092" w:name="_Toc425244134"/>
        <w:bookmarkStart w:id="3093" w:name="_Toc425245381"/>
        <w:bookmarkStart w:id="3094" w:name="_Toc425246628"/>
        <w:bookmarkStart w:id="3095" w:name="_Toc425247874"/>
        <w:bookmarkStart w:id="3096" w:name="_Toc425249121"/>
        <w:bookmarkStart w:id="3097" w:name="_Toc425250368"/>
        <w:bookmarkStart w:id="3098" w:name="_Toc425251615"/>
        <w:bookmarkStart w:id="3099" w:name="_Toc425252285"/>
        <w:bookmarkStart w:id="3100" w:name="_Toc425252956"/>
        <w:bookmarkStart w:id="3101" w:name="_Toc425256347"/>
        <w:bookmarkStart w:id="3102" w:name="_Toc425276048"/>
        <w:bookmarkStart w:id="3103" w:name="_Toc425342146"/>
        <w:bookmarkStart w:id="3104" w:name="_Toc425349352"/>
        <w:bookmarkStart w:id="3105" w:name="_Toc425352501"/>
        <w:bookmarkStart w:id="3106" w:name="_Toc425353186"/>
        <w:bookmarkStart w:id="3107" w:name="_Toc425787179"/>
        <w:bookmarkStart w:id="3108" w:name="_Toc425787865"/>
        <w:bookmarkStart w:id="3109" w:name="_Toc425788552"/>
        <w:bookmarkStart w:id="3110" w:name="_Toc425789239"/>
        <w:bookmarkStart w:id="3111" w:name="_Toc425789926"/>
        <w:bookmarkStart w:id="3112" w:name="_Toc425793666"/>
        <w:bookmarkStart w:id="3113" w:name="_Toc426384601"/>
        <w:bookmarkStart w:id="3114" w:name="_Toc426386005"/>
        <w:bookmarkStart w:id="3115" w:name="_Toc426387408"/>
        <w:bookmarkStart w:id="3116" w:name="_Toc426388812"/>
        <w:bookmarkStart w:id="3117" w:name="_Toc426390216"/>
        <w:bookmarkStart w:id="3118" w:name="_Toc426391620"/>
        <w:bookmarkStart w:id="3119" w:name="_Toc426393023"/>
        <w:bookmarkStart w:id="3120" w:name="_Toc427824608"/>
        <w:bookmarkStart w:id="3121" w:name="_Toc427852421"/>
        <w:bookmarkStart w:id="3122" w:name="_Toc427854661"/>
        <w:bookmarkStart w:id="3123" w:name="_Toc427856862"/>
        <w:bookmarkEnd w:id="3077"/>
        <w:bookmarkEnd w:id="3078"/>
        <w:bookmarkEnd w:id="3079"/>
        <w:bookmarkEnd w:id="3080"/>
        <w:bookmarkEnd w:id="3081"/>
        <w:bookmarkEnd w:id="3082"/>
        <w:bookmarkEnd w:id="3083"/>
        <w:bookmarkEnd w:id="3084"/>
        <w:bookmarkEnd w:id="3085"/>
        <w:bookmarkEnd w:id="3086"/>
        <w:bookmarkEnd w:id="3087"/>
        <w:bookmarkEnd w:id="3088"/>
        <w:bookmarkEnd w:id="3089"/>
        <w:bookmarkEnd w:id="3090"/>
        <w:bookmarkEnd w:id="3091"/>
        <w:bookmarkEnd w:id="3092"/>
        <w:bookmarkEnd w:id="3093"/>
        <w:bookmarkEnd w:id="3094"/>
        <w:bookmarkEnd w:id="3095"/>
        <w:bookmarkEnd w:id="3096"/>
        <w:bookmarkEnd w:id="3097"/>
        <w:bookmarkEnd w:id="3098"/>
        <w:bookmarkEnd w:id="3099"/>
        <w:bookmarkEnd w:id="3100"/>
        <w:bookmarkEnd w:id="3101"/>
        <w:bookmarkEnd w:id="3102"/>
        <w:bookmarkEnd w:id="3103"/>
        <w:bookmarkEnd w:id="3104"/>
        <w:bookmarkEnd w:id="3105"/>
        <w:bookmarkEnd w:id="3106"/>
        <w:bookmarkEnd w:id="3107"/>
        <w:bookmarkEnd w:id="3108"/>
        <w:bookmarkEnd w:id="3109"/>
        <w:bookmarkEnd w:id="3110"/>
        <w:bookmarkEnd w:id="3111"/>
        <w:bookmarkEnd w:id="3112"/>
        <w:bookmarkEnd w:id="3113"/>
        <w:bookmarkEnd w:id="3114"/>
        <w:bookmarkEnd w:id="3115"/>
        <w:bookmarkEnd w:id="3116"/>
        <w:bookmarkEnd w:id="3117"/>
        <w:bookmarkEnd w:id="3118"/>
        <w:bookmarkEnd w:id="3119"/>
        <w:bookmarkEnd w:id="3120"/>
        <w:bookmarkEnd w:id="3121"/>
        <w:bookmarkEnd w:id="3122"/>
        <w:bookmarkEnd w:id="3123"/>
      </w:del>
    </w:p>
    <w:p w14:paraId="502EFBAD" w14:textId="28D44098" w:rsidR="005F4718" w:rsidRPr="00856FBA" w:rsidDel="00413F3D" w:rsidRDefault="005F4718">
      <w:pPr>
        <w:numPr>
          <w:ilvl w:val="0"/>
          <w:numId w:val="26"/>
        </w:numPr>
        <w:overflowPunct w:val="0"/>
        <w:autoSpaceDE w:val="0"/>
        <w:autoSpaceDN w:val="0"/>
        <w:spacing w:after="60"/>
        <w:textAlignment w:val="baseline"/>
        <w:rPr>
          <w:del w:id="3124" w:author="Ramasubramani, Hariharan" w:date="2015-07-13T14:40:00Z"/>
          <w:rFonts w:cstheme="minorHAnsi"/>
          <w:color w:val="000000" w:themeColor="text1"/>
        </w:rPr>
        <w:pPrChange w:id="3125" w:author="Ramasubramani, Hariharan" w:date="2015-07-13T14:40:00Z">
          <w:pPr>
            <w:pStyle w:val="ListParagraph"/>
            <w:numPr>
              <w:ilvl w:val="2"/>
              <w:numId w:val="11"/>
            </w:numPr>
            <w:tabs>
              <w:tab w:val="num" w:pos="1512"/>
            </w:tabs>
            <w:overflowPunct w:val="0"/>
            <w:autoSpaceDE w:val="0"/>
            <w:autoSpaceDN w:val="0"/>
            <w:spacing w:after="60"/>
            <w:ind w:left="1044" w:firstLine="0"/>
            <w:textAlignment w:val="baseline"/>
          </w:pPr>
        </w:pPrChange>
      </w:pPr>
      <w:del w:id="3126" w:author="Ramasubramani, Hariharan" w:date="2015-07-13T14:40:00Z">
        <w:r w:rsidRPr="00856FBA" w:rsidDel="00413F3D">
          <w:rPr>
            <w:rFonts w:cstheme="minorHAnsi"/>
            <w:color w:val="000000" w:themeColor="text1"/>
          </w:rPr>
          <w:delText xml:space="preserve">The following will need to be added to the FRMS when adding a </w:delText>
        </w:r>
        <w:r w:rsidDel="00413F3D">
          <w:rPr>
            <w:rFonts w:cstheme="minorHAnsi"/>
            <w:color w:val="000000" w:themeColor="text1"/>
          </w:rPr>
          <w:delText xml:space="preserve">new </w:delText>
        </w:r>
        <w:r w:rsidRPr="00856FBA" w:rsidDel="00413F3D">
          <w:rPr>
            <w:rFonts w:cstheme="minorHAnsi"/>
            <w:color w:val="000000" w:themeColor="text1"/>
          </w:rPr>
          <w:delText>user:</w:delText>
        </w:r>
        <w:bookmarkStart w:id="3127" w:name="_Toc424912136"/>
        <w:bookmarkStart w:id="3128" w:name="_Toc424915245"/>
        <w:bookmarkStart w:id="3129" w:name="_Toc424918275"/>
        <w:bookmarkStart w:id="3130" w:name="_Toc425149125"/>
        <w:bookmarkStart w:id="3131" w:name="_Toc425161664"/>
        <w:bookmarkStart w:id="3132" w:name="_Toc425162672"/>
        <w:bookmarkStart w:id="3133" w:name="_Toc425163078"/>
        <w:bookmarkStart w:id="3134" w:name="_Toc425170565"/>
        <w:bookmarkStart w:id="3135" w:name="_Toc425172878"/>
        <w:bookmarkStart w:id="3136" w:name="_Toc425234351"/>
        <w:bookmarkStart w:id="3137" w:name="_Toc425237903"/>
        <w:bookmarkStart w:id="3138" w:name="_Toc425239149"/>
        <w:bookmarkStart w:id="3139" w:name="_Toc425240396"/>
        <w:bookmarkStart w:id="3140" w:name="_Toc425241642"/>
        <w:bookmarkStart w:id="3141" w:name="_Toc425242888"/>
        <w:bookmarkStart w:id="3142" w:name="_Toc425244135"/>
        <w:bookmarkStart w:id="3143" w:name="_Toc425245382"/>
        <w:bookmarkStart w:id="3144" w:name="_Toc425246629"/>
        <w:bookmarkStart w:id="3145" w:name="_Toc425247875"/>
        <w:bookmarkStart w:id="3146" w:name="_Toc425249122"/>
        <w:bookmarkStart w:id="3147" w:name="_Toc425250369"/>
        <w:bookmarkStart w:id="3148" w:name="_Toc425251616"/>
        <w:bookmarkStart w:id="3149" w:name="_Toc425252286"/>
        <w:bookmarkStart w:id="3150" w:name="_Toc425252957"/>
        <w:bookmarkStart w:id="3151" w:name="_Toc425256348"/>
        <w:bookmarkStart w:id="3152" w:name="_Toc425276049"/>
        <w:bookmarkStart w:id="3153" w:name="_Toc425342147"/>
        <w:bookmarkStart w:id="3154" w:name="_Toc425349353"/>
        <w:bookmarkStart w:id="3155" w:name="_Toc425352502"/>
        <w:bookmarkStart w:id="3156" w:name="_Toc425353187"/>
        <w:bookmarkStart w:id="3157" w:name="_Toc425787180"/>
        <w:bookmarkStart w:id="3158" w:name="_Toc425787866"/>
        <w:bookmarkStart w:id="3159" w:name="_Toc425788553"/>
        <w:bookmarkStart w:id="3160" w:name="_Toc425789240"/>
        <w:bookmarkStart w:id="3161" w:name="_Toc425789927"/>
        <w:bookmarkStart w:id="3162" w:name="_Toc425793667"/>
        <w:bookmarkStart w:id="3163" w:name="_Toc426384602"/>
        <w:bookmarkStart w:id="3164" w:name="_Toc426386006"/>
        <w:bookmarkStart w:id="3165" w:name="_Toc426387409"/>
        <w:bookmarkStart w:id="3166" w:name="_Toc426388813"/>
        <w:bookmarkStart w:id="3167" w:name="_Toc426390217"/>
        <w:bookmarkStart w:id="3168" w:name="_Toc426391621"/>
        <w:bookmarkStart w:id="3169" w:name="_Toc426393024"/>
        <w:bookmarkStart w:id="3170" w:name="_Toc427824609"/>
        <w:bookmarkStart w:id="3171" w:name="_Toc427852422"/>
        <w:bookmarkStart w:id="3172" w:name="_Toc427854662"/>
        <w:bookmarkStart w:id="3173" w:name="_Toc427856863"/>
        <w:bookmarkEnd w:id="3127"/>
        <w:bookmarkEnd w:id="3128"/>
        <w:bookmarkEnd w:id="3129"/>
        <w:bookmarkEnd w:id="3130"/>
        <w:bookmarkEnd w:id="3131"/>
        <w:bookmarkEnd w:id="3132"/>
        <w:bookmarkEnd w:id="3133"/>
        <w:bookmarkEnd w:id="3134"/>
        <w:bookmarkEnd w:id="3135"/>
        <w:bookmarkEnd w:id="3136"/>
        <w:bookmarkEnd w:id="3137"/>
        <w:bookmarkEnd w:id="3138"/>
        <w:bookmarkEnd w:id="3139"/>
        <w:bookmarkEnd w:id="3140"/>
        <w:bookmarkEnd w:id="3141"/>
        <w:bookmarkEnd w:id="3142"/>
        <w:bookmarkEnd w:id="3143"/>
        <w:bookmarkEnd w:id="3144"/>
        <w:bookmarkEnd w:id="3145"/>
        <w:bookmarkEnd w:id="3146"/>
        <w:bookmarkEnd w:id="3147"/>
        <w:bookmarkEnd w:id="3148"/>
        <w:bookmarkEnd w:id="3149"/>
        <w:bookmarkEnd w:id="3150"/>
        <w:bookmarkEnd w:id="3151"/>
        <w:bookmarkEnd w:id="3152"/>
        <w:bookmarkEnd w:id="3153"/>
        <w:bookmarkEnd w:id="3154"/>
        <w:bookmarkEnd w:id="3155"/>
        <w:bookmarkEnd w:id="3156"/>
        <w:bookmarkEnd w:id="3157"/>
        <w:bookmarkEnd w:id="3158"/>
        <w:bookmarkEnd w:id="3159"/>
        <w:bookmarkEnd w:id="3160"/>
        <w:bookmarkEnd w:id="3161"/>
        <w:bookmarkEnd w:id="3162"/>
        <w:bookmarkEnd w:id="3163"/>
        <w:bookmarkEnd w:id="3164"/>
        <w:bookmarkEnd w:id="3165"/>
        <w:bookmarkEnd w:id="3166"/>
        <w:bookmarkEnd w:id="3167"/>
        <w:bookmarkEnd w:id="3168"/>
        <w:bookmarkEnd w:id="3169"/>
        <w:bookmarkEnd w:id="3170"/>
        <w:bookmarkEnd w:id="3171"/>
        <w:bookmarkEnd w:id="3172"/>
        <w:bookmarkEnd w:id="3173"/>
      </w:del>
    </w:p>
    <w:tbl>
      <w:tblPr>
        <w:tblStyle w:val="TableGrid"/>
        <w:tblW w:w="10890" w:type="dxa"/>
        <w:jc w:val="center"/>
        <w:tblLayout w:type="fixed"/>
        <w:tblLook w:val="04A0" w:firstRow="1" w:lastRow="0" w:firstColumn="1" w:lastColumn="0" w:noHBand="0" w:noVBand="1"/>
      </w:tblPr>
      <w:tblGrid>
        <w:gridCol w:w="1057"/>
        <w:gridCol w:w="1971"/>
        <w:gridCol w:w="1568"/>
        <w:gridCol w:w="939"/>
        <w:gridCol w:w="771"/>
        <w:gridCol w:w="929"/>
        <w:gridCol w:w="712"/>
        <w:gridCol w:w="1971"/>
        <w:gridCol w:w="972"/>
      </w:tblGrid>
      <w:tr w:rsidR="005F4718" w:rsidRPr="00C106B9" w:rsidDel="00413F3D" w14:paraId="6EC3E25E" w14:textId="7B6ABF6D" w:rsidTr="008C172F">
        <w:trPr>
          <w:cantSplit/>
          <w:trHeight w:val="314"/>
          <w:tblHeader/>
          <w:jc w:val="center"/>
          <w:del w:id="3174" w:author="Ramasubramani, Hariharan" w:date="2015-07-13T14:40:00Z"/>
        </w:trPr>
        <w:tc>
          <w:tcPr>
            <w:tcW w:w="10890" w:type="dxa"/>
            <w:gridSpan w:val="9"/>
            <w:tcBorders>
              <w:top w:val="single" w:sz="4" w:space="0" w:color="auto"/>
              <w:left w:val="single" w:sz="4" w:space="0" w:color="auto"/>
              <w:bottom w:val="single" w:sz="4" w:space="0" w:color="auto"/>
              <w:right w:val="single" w:sz="4" w:space="0" w:color="auto"/>
            </w:tcBorders>
            <w:shd w:val="clear" w:color="auto" w:fill="000000" w:themeFill="text1"/>
          </w:tcPr>
          <w:p w14:paraId="357A0AF8" w14:textId="495C9FE6" w:rsidR="005F4718" w:rsidRPr="00C106B9" w:rsidDel="00413F3D" w:rsidRDefault="005F4718">
            <w:pPr>
              <w:numPr>
                <w:ilvl w:val="0"/>
                <w:numId w:val="26"/>
              </w:numPr>
              <w:overflowPunct w:val="0"/>
              <w:autoSpaceDE w:val="0"/>
              <w:autoSpaceDN w:val="0"/>
              <w:spacing w:after="60"/>
              <w:textAlignment w:val="baseline"/>
              <w:rPr>
                <w:del w:id="3175" w:author="Ramasubramani, Hariharan" w:date="2015-07-13T14:40:00Z"/>
                <w:rFonts w:cstheme="minorHAnsi"/>
                <w:b/>
                <w:color w:val="FFFFFF" w:themeColor="background1"/>
              </w:rPr>
              <w:pPrChange w:id="3176" w:author="Ramasubramani, Hariharan" w:date="2015-07-13T14:40:00Z">
                <w:pPr>
                  <w:spacing w:after="60"/>
                  <w:ind w:firstLine="0"/>
                </w:pPr>
              </w:pPrChange>
            </w:pPr>
            <w:del w:id="3177" w:author="Ramasubramani, Hariharan" w:date="2015-07-13T14:40:00Z">
              <w:r w:rsidDel="00413F3D">
                <w:rPr>
                  <w:rFonts w:cstheme="minorHAnsi"/>
                  <w:b/>
                  <w:color w:val="FFFFFF" w:themeColor="background1"/>
                </w:rPr>
                <w:delText xml:space="preserve">Add User </w:delText>
              </w:r>
              <w:r w:rsidRPr="00C106B9" w:rsidDel="00413F3D">
                <w:rPr>
                  <w:rFonts w:cstheme="minorHAnsi"/>
                  <w:b/>
                  <w:color w:val="FFFFFF" w:themeColor="background1"/>
                </w:rPr>
                <w:delText xml:space="preserve"> Data Elements</w:delText>
              </w:r>
              <w:bookmarkStart w:id="3178" w:name="_Toc424912137"/>
              <w:bookmarkStart w:id="3179" w:name="_Toc424915246"/>
              <w:bookmarkStart w:id="3180" w:name="_Toc424918276"/>
              <w:bookmarkStart w:id="3181" w:name="_Toc425149126"/>
              <w:bookmarkStart w:id="3182" w:name="_Toc425161665"/>
              <w:bookmarkStart w:id="3183" w:name="_Toc425162673"/>
              <w:bookmarkStart w:id="3184" w:name="_Toc425163079"/>
              <w:bookmarkStart w:id="3185" w:name="_Toc425170566"/>
              <w:bookmarkStart w:id="3186" w:name="_Toc425172879"/>
              <w:bookmarkStart w:id="3187" w:name="_Toc425234352"/>
              <w:bookmarkStart w:id="3188" w:name="_Toc425237904"/>
              <w:bookmarkStart w:id="3189" w:name="_Toc425239150"/>
              <w:bookmarkStart w:id="3190" w:name="_Toc425240397"/>
              <w:bookmarkStart w:id="3191" w:name="_Toc425241643"/>
              <w:bookmarkStart w:id="3192" w:name="_Toc425242889"/>
              <w:bookmarkStart w:id="3193" w:name="_Toc425244136"/>
              <w:bookmarkStart w:id="3194" w:name="_Toc425245383"/>
              <w:bookmarkStart w:id="3195" w:name="_Toc425246630"/>
              <w:bookmarkStart w:id="3196" w:name="_Toc425247876"/>
              <w:bookmarkStart w:id="3197" w:name="_Toc425249123"/>
              <w:bookmarkStart w:id="3198" w:name="_Toc425250370"/>
              <w:bookmarkStart w:id="3199" w:name="_Toc425251617"/>
              <w:bookmarkStart w:id="3200" w:name="_Toc425252287"/>
              <w:bookmarkStart w:id="3201" w:name="_Toc425252958"/>
              <w:bookmarkStart w:id="3202" w:name="_Toc425256349"/>
              <w:bookmarkStart w:id="3203" w:name="_Toc425276050"/>
              <w:bookmarkStart w:id="3204" w:name="_Toc425342148"/>
              <w:bookmarkStart w:id="3205" w:name="_Toc425349354"/>
              <w:bookmarkStart w:id="3206" w:name="_Toc425352503"/>
              <w:bookmarkStart w:id="3207" w:name="_Toc425353188"/>
              <w:bookmarkStart w:id="3208" w:name="_Toc425787181"/>
              <w:bookmarkStart w:id="3209" w:name="_Toc425787867"/>
              <w:bookmarkStart w:id="3210" w:name="_Toc425788554"/>
              <w:bookmarkStart w:id="3211" w:name="_Toc425789241"/>
              <w:bookmarkStart w:id="3212" w:name="_Toc425789928"/>
              <w:bookmarkStart w:id="3213" w:name="_Toc425793668"/>
              <w:bookmarkStart w:id="3214" w:name="_Toc426384603"/>
              <w:bookmarkStart w:id="3215" w:name="_Toc426386007"/>
              <w:bookmarkStart w:id="3216" w:name="_Toc426387410"/>
              <w:bookmarkStart w:id="3217" w:name="_Toc426388814"/>
              <w:bookmarkStart w:id="3218" w:name="_Toc426390218"/>
              <w:bookmarkStart w:id="3219" w:name="_Toc426391622"/>
              <w:bookmarkStart w:id="3220" w:name="_Toc426393025"/>
              <w:bookmarkStart w:id="3221" w:name="_Toc427824610"/>
              <w:bookmarkStart w:id="3222" w:name="_Toc427852423"/>
              <w:bookmarkStart w:id="3223" w:name="_Toc427854663"/>
              <w:bookmarkStart w:id="3224" w:name="_Toc427856864"/>
              <w:bookmarkEnd w:id="3178"/>
              <w:bookmarkEnd w:id="3179"/>
              <w:bookmarkEnd w:id="3180"/>
              <w:bookmarkEnd w:id="3181"/>
              <w:bookmarkEnd w:id="3182"/>
              <w:bookmarkEnd w:id="3183"/>
              <w:bookmarkEnd w:id="3184"/>
              <w:bookmarkEnd w:id="3185"/>
              <w:bookmarkEnd w:id="3186"/>
              <w:bookmarkEnd w:id="3187"/>
              <w:bookmarkEnd w:id="3188"/>
              <w:bookmarkEnd w:id="3189"/>
              <w:bookmarkEnd w:id="3190"/>
              <w:bookmarkEnd w:id="3191"/>
              <w:bookmarkEnd w:id="3192"/>
              <w:bookmarkEnd w:id="3193"/>
              <w:bookmarkEnd w:id="3194"/>
              <w:bookmarkEnd w:id="3195"/>
              <w:bookmarkEnd w:id="3196"/>
              <w:bookmarkEnd w:id="3197"/>
              <w:bookmarkEnd w:id="3198"/>
              <w:bookmarkEnd w:id="3199"/>
              <w:bookmarkEnd w:id="3200"/>
              <w:bookmarkEnd w:id="3201"/>
              <w:bookmarkEnd w:id="3202"/>
              <w:bookmarkEnd w:id="3203"/>
              <w:bookmarkEnd w:id="3204"/>
              <w:bookmarkEnd w:id="3205"/>
              <w:bookmarkEnd w:id="3206"/>
              <w:bookmarkEnd w:id="3207"/>
              <w:bookmarkEnd w:id="3208"/>
              <w:bookmarkEnd w:id="3209"/>
              <w:bookmarkEnd w:id="3210"/>
              <w:bookmarkEnd w:id="3211"/>
              <w:bookmarkEnd w:id="3212"/>
              <w:bookmarkEnd w:id="3213"/>
              <w:bookmarkEnd w:id="3214"/>
              <w:bookmarkEnd w:id="3215"/>
              <w:bookmarkEnd w:id="3216"/>
              <w:bookmarkEnd w:id="3217"/>
              <w:bookmarkEnd w:id="3218"/>
              <w:bookmarkEnd w:id="3219"/>
              <w:bookmarkEnd w:id="3220"/>
              <w:bookmarkEnd w:id="3221"/>
              <w:bookmarkEnd w:id="3222"/>
              <w:bookmarkEnd w:id="3223"/>
              <w:bookmarkEnd w:id="3224"/>
            </w:del>
          </w:p>
          <w:p w14:paraId="26038DE2" w14:textId="6813A142" w:rsidR="005F4718" w:rsidRPr="002703D0" w:rsidDel="00413F3D" w:rsidRDefault="005F4718">
            <w:pPr>
              <w:numPr>
                <w:ilvl w:val="0"/>
                <w:numId w:val="26"/>
              </w:numPr>
              <w:overflowPunct w:val="0"/>
              <w:autoSpaceDE w:val="0"/>
              <w:autoSpaceDN w:val="0"/>
              <w:spacing w:after="60"/>
              <w:textAlignment w:val="baseline"/>
              <w:rPr>
                <w:del w:id="3225" w:author="Ramasubramani, Hariharan" w:date="2015-07-13T14:40:00Z"/>
                <w:rFonts w:cstheme="minorHAnsi"/>
                <w:b/>
                <w:color w:val="FFFFFF" w:themeColor="background1"/>
                <w:sz w:val="18"/>
                <w:szCs w:val="18"/>
              </w:rPr>
              <w:pPrChange w:id="3226" w:author="Ramasubramani, Hariharan" w:date="2015-07-13T14:40:00Z">
                <w:pPr>
                  <w:spacing w:after="60"/>
                  <w:ind w:firstLine="0"/>
                </w:pPr>
              </w:pPrChange>
            </w:pPr>
            <w:del w:id="3227" w:author="Ramasubramani, Hariharan" w:date="2015-07-13T14:40:00Z">
              <w:r w:rsidRPr="002703D0" w:rsidDel="00413F3D">
                <w:rPr>
                  <w:rFonts w:cstheme="minorHAnsi"/>
                  <w:b/>
                  <w:color w:val="FFFFFF" w:themeColor="background1"/>
                  <w:sz w:val="18"/>
                  <w:szCs w:val="18"/>
                </w:rPr>
                <w:delText>Required: Mandatory (M), Conditional Mandatory (CM), Optional (O), Auto-Populated (AP)</w:delText>
              </w:r>
              <w:bookmarkStart w:id="3228" w:name="_Toc424912138"/>
              <w:bookmarkStart w:id="3229" w:name="_Toc424915247"/>
              <w:bookmarkStart w:id="3230" w:name="_Toc424918277"/>
              <w:bookmarkStart w:id="3231" w:name="_Toc425149127"/>
              <w:bookmarkStart w:id="3232" w:name="_Toc425161666"/>
              <w:bookmarkStart w:id="3233" w:name="_Toc425162674"/>
              <w:bookmarkStart w:id="3234" w:name="_Toc425163080"/>
              <w:bookmarkStart w:id="3235" w:name="_Toc425170567"/>
              <w:bookmarkStart w:id="3236" w:name="_Toc425172880"/>
              <w:bookmarkStart w:id="3237" w:name="_Toc425234353"/>
              <w:bookmarkStart w:id="3238" w:name="_Toc425237905"/>
              <w:bookmarkStart w:id="3239" w:name="_Toc425239151"/>
              <w:bookmarkStart w:id="3240" w:name="_Toc425240398"/>
              <w:bookmarkStart w:id="3241" w:name="_Toc425241644"/>
              <w:bookmarkStart w:id="3242" w:name="_Toc425242890"/>
              <w:bookmarkStart w:id="3243" w:name="_Toc425244137"/>
              <w:bookmarkStart w:id="3244" w:name="_Toc425245384"/>
              <w:bookmarkStart w:id="3245" w:name="_Toc425246631"/>
              <w:bookmarkStart w:id="3246" w:name="_Toc425247877"/>
              <w:bookmarkStart w:id="3247" w:name="_Toc425249124"/>
              <w:bookmarkStart w:id="3248" w:name="_Toc425250371"/>
              <w:bookmarkStart w:id="3249" w:name="_Toc425251618"/>
              <w:bookmarkStart w:id="3250" w:name="_Toc425252288"/>
              <w:bookmarkStart w:id="3251" w:name="_Toc425252959"/>
              <w:bookmarkStart w:id="3252" w:name="_Toc425256350"/>
              <w:bookmarkStart w:id="3253" w:name="_Toc425276051"/>
              <w:bookmarkStart w:id="3254" w:name="_Toc425342149"/>
              <w:bookmarkStart w:id="3255" w:name="_Toc425349355"/>
              <w:bookmarkStart w:id="3256" w:name="_Toc425352504"/>
              <w:bookmarkStart w:id="3257" w:name="_Toc425353189"/>
              <w:bookmarkStart w:id="3258" w:name="_Toc425787182"/>
              <w:bookmarkStart w:id="3259" w:name="_Toc425787868"/>
              <w:bookmarkStart w:id="3260" w:name="_Toc425788555"/>
              <w:bookmarkStart w:id="3261" w:name="_Toc425789242"/>
              <w:bookmarkStart w:id="3262" w:name="_Toc425789929"/>
              <w:bookmarkStart w:id="3263" w:name="_Toc425793669"/>
              <w:bookmarkStart w:id="3264" w:name="_Toc426384604"/>
              <w:bookmarkStart w:id="3265" w:name="_Toc426386008"/>
              <w:bookmarkStart w:id="3266" w:name="_Toc426387411"/>
              <w:bookmarkStart w:id="3267" w:name="_Toc426388815"/>
              <w:bookmarkStart w:id="3268" w:name="_Toc426390219"/>
              <w:bookmarkStart w:id="3269" w:name="_Toc426391623"/>
              <w:bookmarkStart w:id="3270" w:name="_Toc426393026"/>
              <w:bookmarkStart w:id="3271" w:name="_Toc427824611"/>
              <w:bookmarkStart w:id="3272" w:name="_Toc427852424"/>
              <w:bookmarkStart w:id="3273" w:name="_Toc427854664"/>
              <w:bookmarkStart w:id="3274" w:name="_Toc427856865"/>
              <w:bookmarkEnd w:id="3228"/>
              <w:bookmarkEnd w:id="3229"/>
              <w:bookmarkEnd w:id="3230"/>
              <w:bookmarkEnd w:id="3231"/>
              <w:bookmarkEnd w:id="3232"/>
              <w:bookmarkEnd w:id="3233"/>
              <w:bookmarkEnd w:id="3234"/>
              <w:bookmarkEnd w:id="3235"/>
              <w:bookmarkEnd w:id="3236"/>
              <w:bookmarkEnd w:id="3237"/>
              <w:bookmarkEnd w:id="3238"/>
              <w:bookmarkEnd w:id="3239"/>
              <w:bookmarkEnd w:id="3240"/>
              <w:bookmarkEnd w:id="3241"/>
              <w:bookmarkEnd w:id="3242"/>
              <w:bookmarkEnd w:id="3243"/>
              <w:bookmarkEnd w:id="3244"/>
              <w:bookmarkEnd w:id="3245"/>
              <w:bookmarkEnd w:id="3246"/>
              <w:bookmarkEnd w:id="3247"/>
              <w:bookmarkEnd w:id="3248"/>
              <w:bookmarkEnd w:id="3249"/>
              <w:bookmarkEnd w:id="3250"/>
              <w:bookmarkEnd w:id="3251"/>
              <w:bookmarkEnd w:id="3252"/>
              <w:bookmarkEnd w:id="3253"/>
              <w:bookmarkEnd w:id="3254"/>
              <w:bookmarkEnd w:id="3255"/>
              <w:bookmarkEnd w:id="3256"/>
              <w:bookmarkEnd w:id="3257"/>
              <w:bookmarkEnd w:id="3258"/>
              <w:bookmarkEnd w:id="3259"/>
              <w:bookmarkEnd w:id="3260"/>
              <w:bookmarkEnd w:id="3261"/>
              <w:bookmarkEnd w:id="3262"/>
              <w:bookmarkEnd w:id="3263"/>
              <w:bookmarkEnd w:id="3264"/>
              <w:bookmarkEnd w:id="3265"/>
              <w:bookmarkEnd w:id="3266"/>
              <w:bookmarkEnd w:id="3267"/>
              <w:bookmarkEnd w:id="3268"/>
              <w:bookmarkEnd w:id="3269"/>
              <w:bookmarkEnd w:id="3270"/>
              <w:bookmarkEnd w:id="3271"/>
              <w:bookmarkEnd w:id="3272"/>
              <w:bookmarkEnd w:id="3273"/>
              <w:bookmarkEnd w:id="3274"/>
            </w:del>
          </w:p>
          <w:p w14:paraId="7166DD02" w14:textId="541E5E2E" w:rsidR="005F4718" w:rsidRPr="002703D0" w:rsidDel="00413F3D" w:rsidRDefault="005F4718">
            <w:pPr>
              <w:numPr>
                <w:ilvl w:val="0"/>
                <w:numId w:val="26"/>
              </w:numPr>
              <w:overflowPunct w:val="0"/>
              <w:autoSpaceDE w:val="0"/>
              <w:autoSpaceDN w:val="0"/>
              <w:spacing w:after="60"/>
              <w:textAlignment w:val="baseline"/>
              <w:rPr>
                <w:del w:id="3275" w:author="Ramasubramani, Hariharan" w:date="2015-07-13T14:40:00Z"/>
                <w:rFonts w:cstheme="minorHAnsi"/>
                <w:b/>
                <w:color w:val="FFFFFF" w:themeColor="background1"/>
                <w:sz w:val="18"/>
                <w:szCs w:val="18"/>
              </w:rPr>
              <w:pPrChange w:id="3276" w:author="Ramasubramani, Hariharan" w:date="2015-07-13T14:40:00Z">
                <w:pPr>
                  <w:spacing w:after="60"/>
                  <w:ind w:firstLine="0"/>
                </w:pPr>
              </w:pPrChange>
            </w:pPr>
            <w:del w:id="3277" w:author="Ramasubramani, Hariharan" w:date="2015-07-13T14:40:00Z">
              <w:r w:rsidRPr="002703D0" w:rsidDel="00413F3D">
                <w:rPr>
                  <w:rFonts w:cstheme="minorHAnsi"/>
                  <w:b/>
                  <w:color w:val="FFFFFF" w:themeColor="background1"/>
                  <w:sz w:val="18"/>
                  <w:szCs w:val="18"/>
                </w:rPr>
                <w:delText>Caption:  Field Label</w:delText>
              </w:r>
              <w:bookmarkStart w:id="3278" w:name="_Toc424912139"/>
              <w:bookmarkStart w:id="3279" w:name="_Toc424915248"/>
              <w:bookmarkStart w:id="3280" w:name="_Toc424918278"/>
              <w:bookmarkStart w:id="3281" w:name="_Toc425149128"/>
              <w:bookmarkStart w:id="3282" w:name="_Toc425161667"/>
              <w:bookmarkStart w:id="3283" w:name="_Toc425162675"/>
              <w:bookmarkStart w:id="3284" w:name="_Toc425163081"/>
              <w:bookmarkStart w:id="3285" w:name="_Toc425170568"/>
              <w:bookmarkStart w:id="3286" w:name="_Toc425172881"/>
              <w:bookmarkStart w:id="3287" w:name="_Toc425234354"/>
              <w:bookmarkStart w:id="3288" w:name="_Toc425237906"/>
              <w:bookmarkStart w:id="3289" w:name="_Toc425239152"/>
              <w:bookmarkStart w:id="3290" w:name="_Toc425240399"/>
              <w:bookmarkStart w:id="3291" w:name="_Toc425241645"/>
              <w:bookmarkStart w:id="3292" w:name="_Toc425242891"/>
              <w:bookmarkStart w:id="3293" w:name="_Toc425244138"/>
              <w:bookmarkStart w:id="3294" w:name="_Toc425245385"/>
              <w:bookmarkStart w:id="3295" w:name="_Toc425246632"/>
              <w:bookmarkStart w:id="3296" w:name="_Toc425247878"/>
              <w:bookmarkStart w:id="3297" w:name="_Toc425249125"/>
              <w:bookmarkStart w:id="3298" w:name="_Toc425250372"/>
              <w:bookmarkStart w:id="3299" w:name="_Toc425251619"/>
              <w:bookmarkStart w:id="3300" w:name="_Toc425252289"/>
              <w:bookmarkStart w:id="3301" w:name="_Toc425252960"/>
              <w:bookmarkStart w:id="3302" w:name="_Toc425256351"/>
              <w:bookmarkStart w:id="3303" w:name="_Toc425276052"/>
              <w:bookmarkStart w:id="3304" w:name="_Toc425342150"/>
              <w:bookmarkStart w:id="3305" w:name="_Toc425349356"/>
              <w:bookmarkStart w:id="3306" w:name="_Toc425352505"/>
              <w:bookmarkStart w:id="3307" w:name="_Toc425353190"/>
              <w:bookmarkStart w:id="3308" w:name="_Toc425787183"/>
              <w:bookmarkStart w:id="3309" w:name="_Toc425787869"/>
              <w:bookmarkStart w:id="3310" w:name="_Toc425788556"/>
              <w:bookmarkStart w:id="3311" w:name="_Toc425789243"/>
              <w:bookmarkStart w:id="3312" w:name="_Toc425789930"/>
              <w:bookmarkStart w:id="3313" w:name="_Toc425793670"/>
              <w:bookmarkStart w:id="3314" w:name="_Toc426384605"/>
              <w:bookmarkStart w:id="3315" w:name="_Toc426386009"/>
              <w:bookmarkStart w:id="3316" w:name="_Toc426387412"/>
              <w:bookmarkStart w:id="3317" w:name="_Toc426388816"/>
              <w:bookmarkStart w:id="3318" w:name="_Toc426390220"/>
              <w:bookmarkStart w:id="3319" w:name="_Toc426391624"/>
              <w:bookmarkStart w:id="3320" w:name="_Toc426393027"/>
              <w:bookmarkStart w:id="3321" w:name="_Toc427824612"/>
              <w:bookmarkStart w:id="3322" w:name="_Toc427852425"/>
              <w:bookmarkStart w:id="3323" w:name="_Toc427854665"/>
              <w:bookmarkStart w:id="3324" w:name="_Toc427856866"/>
              <w:bookmarkEnd w:id="3278"/>
              <w:bookmarkEnd w:id="3279"/>
              <w:bookmarkEnd w:id="3280"/>
              <w:bookmarkEnd w:id="3281"/>
              <w:bookmarkEnd w:id="3282"/>
              <w:bookmarkEnd w:id="3283"/>
              <w:bookmarkEnd w:id="3284"/>
              <w:bookmarkEnd w:id="3285"/>
              <w:bookmarkEnd w:id="3286"/>
              <w:bookmarkEnd w:id="3287"/>
              <w:bookmarkEnd w:id="3288"/>
              <w:bookmarkEnd w:id="3289"/>
              <w:bookmarkEnd w:id="3290"/>
              <w:bookmarkEnd w:id="3291"/>
              <w:bookmarkEnd w:id="3292"/>
              <w:bookmarkEnd w:id="3293"/>
              <w:bookmarkEnd w:id="3294"/>
              <w:bookmarkEnd w:id="3295"/>
              <w:bookmarkEnd w:id="3296"/>
              <w:bookmarkEnd w:id="3297"/>
              <w:bookmarkEnd w:id="3298"/>
              <w:bookmarkEnd w:id="3299"/>
              <w:bookmarkEnd w:id="3300"/>
              <w:bookmarkEnd w:id="3301"/>
              <w:bookmarkEnd w:id="3302"/>
              <w:bookmarkEnd w:id="3303"/>
              <w:bookmarkEnd w:id="3304"/>
              <w:bookmarkEnd w:id="3305"/>
              <w:bookmarkEnd w:id="3306"/>
              <w:bookmarkEnd w:id="3307"/>
              <w:bookmarkEnd w:id="3308"/>
              <w:bookmarkEnd w:id="3309"/>
              <w:bookmarkEnd w:id="3310"/>
              <w:bookmarkEnd w:id="3311"/>
              <w:bookmarkEnd w:id="3312"/>
              <w:bookmarkEnd w:id="3313"/>
              <w:bookmarkEnd w:id="3314"/>
              <w:bookmarkEnd w:id="3315"/>
              <w:bookmarkEnd w:id="3316"/>
              <w:bookmarkEnd w:id="3317"/>
              <w:bookmarkEnd w:id="3318"/>
              <w:bookmarkEnd w:id="3319"/>
              <w:bookmarkEnd w:id="3320"/>
              <w:bookmarkEnd w:id="3321"/>
              <w:bookmarkEnd w:id="3322"/>
              <w:bookmarkEnd w:id="3323"/>
              <w:bookmarkEnd w:id="3324"/>
            </w:del>
          </w:p>
          <w:p w14:paraId="123981A0" w14:textId="2C0FF88F" w:rsidR="005F4718" w:rsidRPr="002703D0" w:rsidDel="00413F3D" w:rsidRDefault="005F4718">
            <w:pPr>
              <w:numPr>
                <w:ilvl w:val="0"/>
                <w:numId w:val="26"/>
              </w:numPr>
              <w:overflowPunct w:val="0"/>
              <w:autoSpaceDE w:val="0"/>
              <w:autoSpaceDN w:val="0"/>
              <w:spacing w:after="60"/>
              <w:textAlignment w:val="baseline"/>
              <w:rPr>
                <w:del w:id="3325" w:author="Ramasubramani, Hariharan" w:date="2015-07-13T14:40:00Z"/>
                <w:rFonts w:cstheme="minorHAnsi"/>
                <w:b/>
                <w:color w:val="FFFFFF" w:themeColor="background1"/>
                <w:sz w:val="18"/>
                <w:szCs w:val="18"/>
              </w:rPr>
              <w:pPrChange w:id="3326" w:author="Ramasubramani, Hariharan" w:date="2015-07-13T14:40:00Z">
                <w:pPr>
                  <w:spacing w:after="60"/>
                  <w:ind w:firstLine="0"/>
                </w:pPr>
              </w:pPrChange>
            </w:pPr>
            <w:del w:id="3327" w:author="Ramasubramani, Hariharan" w:date="2015-07-13T14:40:00Z">
              <w:r w:rsidRPr="002703D0" w:rsidDel="00413F3D">
                <w:rPr>
                  <w:rFonts w:cstheme="minorHAnsi"/>
                  <w:b/>
                  <w:color w:val="FFFFFF" w:themeColor="background1"/>
                  <w:sz w:val="18"/>
                  <w:szCs w:val="18"/>
                </w:rPr>
                <w:delText>Editable: Not Editable (NE), Editable (E)</w:delText>
              </w:r>
              <w:bookmarkStart w:id="3328" w:name="_Toc424912140"/>
              <w:bookmarkStart w:id="3329" w:name="_Toc424915249"/>
              <w:bookmarkStart w:id="3330" w:name="_Toc424918279"/>
              <w:bookmarkStart w:id="3331" w:name="_Toc425149129"/>
              <w:bookmarkStart w:id="3332" w:name="_Toc425161668"/>
              <w:bookmarkStart w:id="3333" w:name="_Toc425162676"/>
              <w:bookmarkStart w:id="3334" w:name="_Toc425163082"/>
              <w:bookmarkStart w:id="3335" w:name="_Toc425170569"/>
              <w:bookmarkStart w:id="3336" w:name="_Toc425172882"/>
              <w:bookmarkStart w:id="3337" w:name="_Toc425234355"/>
              <w:bookmarkStart w:id="3338" w:name="_Toc425237907"/>
              <w:bookmarkStart w:id="3339" w:name="_Toc425239153"/>
              <w:bookmarkStart w:id="3340" w:name="_Toc425240400"/>
              <w:bookmarkStart w:id="3341" w:name="_Toc425241646"/>
              <w:bookmarkStart w:id="3342" w:name="_Toc425242892"/>
              <w:bookmarkStart w:id="3343" w:name="_Toc425244139"/>
              <w:bookmarkStart w:id="3344" w:name="_Toc425245386"/>
              <w:bookmarkStart w:id="3345" w:name="_Toc425246633"/>
              <w:bookmarkStart w:id="3346" w:name="_Toc425247879"/>
              <w:bookmarkStart w:id="3347" w:name="_Toc425249126"/>
              <w:bookmarkStart w:id="3348" w:name="_Toc425250373"/>
              <w:bookmarkStart w:id="3349" w:name="_Toc425251620"/>
              <w:bookmarkStart w:id="3350" w:name="_Toc425252290"/>
              <w:bookmarkStart w:id="3351" w:name="_Toc425252961"/>
              <w:bookmarkStart w:id="3352" w:name="_Toc425256352"/>
              <w:bookmarkStart w:id="3353" w:name="_Toc425276053"/>
              <w:bookmarkStart w:id="3354" w:name="_Toc425342151"/>
              <w:bookmarkStart w:id="3355" w:name="_Toc425349357"/>
              <w:bookmarkStart w:id="3356" w:name="_Toc425352506"/>
              <w:bookmarkStart w:id="3357" w:name="_Toc425353191"/>
              <w:bookmarkStart w:id="3358" w:name="_Toc425787184"/>
              <w:bookmarkStart w:id="3359" w:name="_Toc425787870"/>
              <w:bookmarkStart w:id="3360" w:name="_Toc425788557"/>
              <w:bookmarkStart w:id="3361" w:name="_Toc425789244"/>
              <w:bookmarkStart w:id="3362" w:name="_Toc425789931"/>
              <w:bookmarkStart w:id="3363" w:name="_Toc425793671"/>
              <w:bookmarkStart w:id="3364" w:name="_Toc426384606"/>
              <w:bookmarkStart w:id="3365" w:name="_Toc426386010"/>
              <w:bookmarkStart w:id="3366" w:name="_Toc426387413"/>
              <w:bookmarkStart w:id="3367" w:name="_Toc426388817"/>
              <w:bookmarkStart w:id="3368" w:name="_Toc426390221"/>
              <w:bookmarkStart w:id="3369" w:name="_Toc426391625"/>
              <w:bookmarkStart w:id="3370" w:name="_Toc426393028"/>
              <w:bookmarkStart w:id="3371" w:name="_Toc427824613"/>
              <w:bookmarkStart w:id="3372" w:name="_Toc427852426"/>
              <w:bookmarkStart w:id="3373" w:name="_Toc427854666"/>
              <w:bookmarkStart w:id="3374" w:name="_Toc427856867"/>
              <w:bookmarkEnd w:id="3328"/>
              <w:bookmarkEnd w:id="3329"/>
              <w:bookmarkEnd w:id="3330"/>
              <w:bookmarkEnd w:id="3331"/>
              <w:bookmarkEnd w:id="3332"/>
              <w:bookmarkEnd w:id="3333"/>
              <w:bookmarkEnd w:id="3334"/>
              <w:bookmarkEnd w:id="3335"/>
              <w:bookmarkEnd w:id="3336"/>
              <w:bookmarkEnd w:id="3337"/>
              <w:bookmarkEnd w:id="3338"/>
              <w:bookmarkEnd w:id="3339"/>
              <w:bookmarkEnd w:id="3340"/>
              <w:bookmarkEnd w:id="3341"/>
              <w:bookmarkEnd w:id="3342"/>
              <w:bookmarkEnd w:id="3343"/>
              <w:bookmarkEnd w:id="3344"/>
              <w:bookmarkEnd w:id="3345"/>
              <w:bookmarkEnd w:id="3346"/>
              <w:bookmarkEnd w:id="3347"/>
              <w:bookmarkEnd w:id="3348"/>
              <w:bookmarkEnd w:id="3349"/>
              <w:bookmarkEnd w:id="3350"/>
              <w:bookmarkEnd w:id="3351"/>
              <w:bookmarkEnd w:id="3352"/>
              <w:bookmarkEnd w:id="3353"/>
              <w:bookmarkEnd w:id="3354"/>
              <w:bookmarkEnd w:id="3355"/>
              <w:bookmarkEnd w:id="3356"/>
              <w:bookmarkEnd w:id="3357"/>
              <w:bookmarkEnd w:id="3358"/>
              <w:bookmarkEnd w:id="3359"/>
              <w:bookmarkEnd w:id="3360"/>
              <w:bookmarkEnd w:id="3361"/>
              <w:bookmarkEnd w:id="3362"/>
              <w:bookmarkEnd w:id="3363"/>
              <w:bookmarkEnd w:id="3364"/>
              <w:bookmarkEnd w:id="3365"/>
              <w:bookmarkEnd w:id="3366"/>
              <w:bookmarkEnd w:id="3367"/>
              <w:bookmarkEnd w:id="3368"/>
              <w:bookmarkEnd w:id="3369"/>
              <w:bookmarkEnd w:id="3370"/>
              <w:bookmarkEnd w:id="3371"/>
              <w:bookmarkEnd w:id="3372"/>
              <w:bookmarkEnd w:id="3373"/>
              <w:bookmarkEnd w:id="3374"/>
            </w:del>
          </w:p>
          <w:p w14:paraId="432EA02E" w14:textId="78234068" w:rsidR="005F4718" w:rsidRPr="00C106B9" w:rsidDel="00413F3D" w:rsidRDefault="005F4718">
            <w:pPr>
              <w:numPr>
                <w:ilvl w:val="0"/>
                <w:numId w:val="26"/>
              </w:numPr>
              <w:overflowPunct w:val="0"/>
              <w:autoSpaceDE w:val="0"/>
              <w:autoSpaceDN w:val="0"/>
              <w:spacing w:after="60"/>
              <w:textAlignment w:val="baseline"/>
              <w:rPr>
                <w:del w:id="3375" w:author="Ramasubramani, Hariharan" w:date="2015-07-13T14:40:00Z"/>
                <w:rFonts w:cstheme="minorHAnsi"/>
                <w:b/>
                <w:color w:val="FFFFFF" w:themeColor="background1"/>
              </w:rPr>
              <w:pPrChange w:id="3376" w:author="Ramasubramani, Hariharan" w:date="2015-07-13T14:40:00Z">
                <w:pPr>
                  <w:spacing w:after="60"/>
                  <w:ind w:firstLine="0"/>
                </w:pPr>
              </w:pPrChange>
            </w:pPr>
            <w:del w:id="3377" w:author="Ramasubramani, Hariharan" w:date="2015-07-13T14:40:00Z">
              <w:r w:rsidRPr="002703D0" w:rsidDel="00413F3D">
                <w:rPr>
                  <w:rFonts w:cstheme="minorHAnsi"/>
                  <w:b/>
                  <w:color w:val="FFFFFF" w:themeColor="background1"/>
                  <w:sz w:val="18"/>
                  <w:szCs w:val="18"/>
                </w:rPr>
                <w:delText>Field Type:  Date/Time, Alpha-Numeric Special Characters (</w:delText>
              </w:r>
              <w:r w:rsidR="00A137AC" w:rsidDel="00413F3D">
                <w:rPr>
                  <w:rFonts w:cstheme="minorHAnsi"/>
                  <w:b/>
                  <w:color w:val="FFFFFF" w:themeColor="background1"/>
                  <w:sz w:val="18"/>
                  <w:szCs w:val="18"/>
                </w:rPr>
                <w:delText>ANSC</w:delText>
              </w:r>
              <w:r w:rsidRPr="002703D0" w:rsidDel="00413F3D">
                <w:rPr>
                  <w:rFonts w:cstheme="minorHAnsi"/>
                  <w:b/>
                  <w:color w:val="FFFFFF" w:themeColor="background1"/>
                  <w:sz w:val="18"/>
                  <w:szCs w:val="18"/>
                </w:rPr>
                <w:delText>), Boolean (radio button)</w:delText>
              </w:r>
              <w:bookmarkStart w:id="3378" w:name="_Toc424912141"/>
              <w:bookmarkStart w:id="3379" w:name="_Toc424915250"/>
              <w:bookmarkStart w:id="3380" w:name="_Toc424918280"/>
              <w:bookmarkStart w:id="3381" w:name="_Toc425149130"/>
              <w:bookmarkStart w:id="3382" w:name="_Toc425161669"/>
              <w:bookmarkStart w:id="3383" w:name="_Toc425162677"/>
              <w:bookmarkStart w:id="3384" w:name="_Toc425163083"/>
              <w:bookmarkStart w:id="3385" w:name="_Toc425170570"/>
              <w:bookmarkStart w:id="3386" w:name="_Toc425172883"/>
              <w:bookmarkStart w:id="3387" w:name="_Toc425234356"/>
              <w:bookmarkStart w:id="3388" w:name="_Toc425237908"/>
              <w:bookmarkStart w:id="3389" w:name="_Toc425239154"/>
              <w:bookmarkStart w:id="3390" w:name="_Toc425240401"/>
              <w:bookmarkStart w:id="3391" w:name="_Toc425241647"/>
              <w:bookmarkStart w:id="3392" w:name="_Toc425242893"/>
              <w:bookmarkStart w:id="3393" w:name="_Toc425244140"/>
              <w:bookmarkStart w:id="3394" w:name="_Toc425245387"/>
              <w:bookmarkStart w:id="3395" w:name="_Toc425246634"/>
              <w:bookmarkStart w:id="3396" w:name="_Toc425247880"/>
              <w:bookmarkStart w:id="3397" w:name="_Toc425249127"/>
              <w:bookmarkStart w:id="3398" w:name="_Toc425250374"/>
              <w:bookmarkStart w:id="3399" w:name="_Toc425251621"/>
              <w:bookmarkStart w:id="3400" w:name="_Toc425252291"/>
              <w:bookmarkStart w:id="3401" w:name="_Toc425252962"/>
              <w:bookmarkStart w:id="3402" w:name="_Toc425256353"/>
              <w:bookmarkStart w:id="3403" w:name="_Toc425276054"/>
              <w:bookmarkStart w:id="3404" w:name="_Toc425342152"/>
              <w:bookmarkStart w:id="3405" w:name="_Toc425349358"/>
              <w:bookmarkStart w:id="3406" w:name="_Toc425352507"/>
              <w:bookmarkStart w:id="3407" w:name="_Toc425353192"/>
              <w:bookmarkStart w:id="3408" w:name="_Toc425787185"/>
              <w:bookmarkStart w:id="3409" w:name="_Toc425787871"/>
              <w:bookmarkStart w:id="3410" w:name="_Toc425788558"/>
              <w:bookmarkStart w:id="3411" w:name="_Toc425789245"/>
              <w:bookmarkStart w:id="3412" w:name="_Toc425789932"/>
              <w:bookmarkStart w:id="3413" w:name="_Toc425793672"/>
              <w:bookmarkStart w:id="3414" w:name="_Toc426384607"/>
              <w:bookmarkStart w:id="3415" w:name="_Toc426386011"/>
              <w:bookmarkStart w:id="3416" w:name="_Toc426387414"/>
              <w:bookmarkStart w:id="3417" w:name="_Toc426388818"/>
              <w:bookmarkStart w:id="3418" w:name="_Toc426390222"/>
              <w:bookmarkStart w:id="3419" w:name="_Toc426391626"/>
              <w:bookmarkStart w:id="3420" w:name="_Toc426393029"/>
              <w:bookmarkStart w:id="3421" w:name="_Toc427824614"/>
              <w:bookmarkStart w:id="3422" w:name="_Toc427852427"/>
              <w:bookmarkStart w:id="3423" w:name="_Toc427854667"/>
              <w:bookmarkStart w:id="3424" w:name="_Toc427856868"/>
              <w:bookmarkEnd w:id="3378"/>
              <w:bookmarkEnd w:id="3379"/>
              <w:bookmarkEnd w:id="3380"/>
              <w:bookmarkEnd w:id="3381"/>
              <w:bookmarkEnd w:id="3382"/>
              <w:bookmarkEnd w:id="3383"/>
              <w:bookmarkEnd w:id="3384"/>
              <w:bookmarkEnd w:id="3385"/>
              <w:bookmarkEnd w:id="3386"/>
              <w:bookmarkEnd w:id="3387"/>
              <w:bookmarkEnd w:id="3388"/>
              <w:bookmarkEnd w:id="3389"/>
              <w:bookmarkEnd w:id="3390"/>
              <w:bookmarkEnd w:id="3391"/>
              <w:bookmarkEnd w:id="3392"/>
              <w:bookmarkEnd w:id="3393"/>
              <w:bookmarkEnd w:id="3394"/>
              <w:bookmarkEnd w:id="3395"/>
              <w:bookmarkEnd w:id="3396"/>
              <w:bookmarkEnd w:id="3397"/>
              <w:bookmarkEnd w:id="3398"/>
              <w:bookmarkEnd w:id="3399"/>
              <w:bookmarkEnd w:id="3400"/>
              <w:bookmarkEnd w:id="3401"/>
              <w:bookmarkEnd w:id="3402"/>
              <w:bookmarkEnd w:id="3403"/>
              <w:bookmarkEnd w:id="3404"/>
              <w:bookmarkEnd w:id="3405"/>
              <w:bookmarkEnd w:id="3406"/>
              <w:bookmarkEnd w:id="3407"/>
              <w:bookmarkEnd w:id="3408"/>
              <w:bookmarkEnd w:id="3409"/>
              <w:bookmarkEnd w:id="3410"/>
              <w:bookmarkEnd w:id="3411"/>
              <w:bookmarkEnd w:id="3412"/>
              <w:bookmarkEnd w:id="3413"/>
              <w:bookmarkEnd w:id="3414"/>
              <w:bookmarkEnd w:id="3415"/>
              <w:bookmarkEnd w:id="3416"/>
              <w:bookmarkEnd w:id="3417"/>
              <w:bookmarkEnd w:id="3418"/>
              <w:bookmarkEnd w:id="3419"/>
              <w:bookmarkEnd w:id="3420"/>
              <w:bookmarkEnd w:id="3421"/>
              <w:bookmarkEnd w:id="3422"/>
              <w:bookmarkEnd w:id="3423"/>
              <w:bookmarkEnd w:id="3424"/>
            </w:del>
          </w:p>
        </w:tc>
        <w:bookmarkStart w:id="3425" w:name="_Toc424912142"/>
        <w:bookmarkStart w:id="3426" w:name="_Toc424915251"/>
        <w:bookmarkStart w:id="3427" w:name="_Toc424918281"/>
        <w:bookmarkStart w:id="3428" w:name="_Toc425149131"/>
        <w:bookmarkStart w:id="3429" w:name="_Toc425161670"/>
        <w:bookmarkStart w:id="3430" w:name="_Toc425162678"/>
        <w:bookmarkStart w:id="3431" w:name="_Toc425163084"/>
        <w:bookmarkStart w:id="3432" w:name="_Toc425170571"/>
        <w:bookmarkStart w:id="3433" w:name="_Toc425172884"/>
        <w:bookmarkStart w:id="3434" w:name="_Toc425234357"/>
        <w:bookmarkStart w:id="3435" w:name="_Toc425237909"/>
        <w:bookmarkStart w:id="3436" w:name="_Toc425239155"/>
        <w:bookmarkStart w:id="3437" w:name="_Toc425240402"/>
        <w:bookmarkStart w:id="3438" w:name="_Toc425241648"/>
        <w:bookmarkStart w:id="3439" w:name="_Toc425242894"/>
        <w:bookmarkStart w:id="3440" w:name="_Toc425244141"/>
        <w:bookmarkStart w:id="3441" w:name="_Toc425245388"/>
        <w:bookmarkStart w:id="3442" w:name="_Toc425246635"/>
        <w:bookmarkStart w:id="3443" w:name="_Toc425247881"/>
        <w:bookmarkStart w:id="3444" w:name="_Toc425249128"/>
        <w:bookmarkStart w:id="3445" w:name="_Toc425250375"/>
        <w:bookmarkStart w:id="3446" w:name="_Toc425251622"/>
        <w:bookmarkStart w:id="3447" w:name="_Toc425252292"/>
        <w:bookmarkStart w:id="3448" w:name="_Toc425252963"/>
        <w:bookmarkStart w:id="3449" w:name="_Toc425256354"/>
        <w:bookmarkStart w:id="3450" w:name="_Toc425276055"/>
        <w:bookmarkStart w:id="3451" w:name="_Toc425342153"/>
        <w:bookmarkStart w:id="3452" w:name="_Toc425349359"/>
        <w:bookmarkStart w:id="3453" w:name="_Toc425352508"/>
        <w:bookmarkStart w:id="3454" w:name="_Toc425353193"/>
        <w:bookmarkStart w:id="3455" w:name="_Toc425787186"/>
        <w:bookmarkStart w:id="3456" w:name="_Toc425787872"/>
        <w:bookmarkStart w:id="3457" w:name="_Toc425788559"/>
        <w:bookmarkStart w:id="3458" w:name="_Toc425789246"/>
        <w:bookmarkStart w:id="3459" w:name="_Toc425789933"/>
        <w:bookmarkStart w:id="3460" w:name="_Toc425793673"/>
        <w:bookmarkStart w:id="3461" w:name="_Toc426384608"/>
        <w:bookmarkStart w:id="3462" w:name="_Toc426386012"/>
        <w:bookmarkStart w:id="3463" w:name="_Toc426387415"/>
        <w:bookmarkStart w:id="3464" w:name="_Toc426388819"/>
        <w:bookmarkStart w:id="3465" w:name="_Toc426390223"/>
        <w:bookmarkStart w:id="3466" w:name="_Toc426391627"/>
        <w:bookmarkStart w:id="3467" w:name="_Toc426393030"/>
        <w:bookmarkStart w:id="3468" w:name="_Toc427824615"/>
        <w:bookmarkStart w:id="3469" w:name="_Toc427852428"/>
        <w:bookmarkStart w:id="3470" w:name="_Toc427854668"/>
        <w:bookmarkStart w:id="3471" w:name="_Toc427856869"/>
        <w:bookmarkEnd w:id="3425"/>
        <w:bookmarkEnd w:id="3426"/>
        <w:bookmarkEnd w:id="3427"/>
        <w:bookmarkEnd w:id="3428"/>
        <w:bookmarkEnd w:id="3429"/>
        <w:bookmarkEnd w:id="3430"/>
        <w:bookmarkEnd w:id="3431"/>
        <w:bookmarkEnd w:id="3432"/>
        <w:bookmarkEnd w:id="3433"/>
        <w:bookmarkEnd w:id="3434"/>
        <w:bookmarkEnd w:id="3435"/>
        <w:bookmarkEnd w:id="3436"/>
        <w:bookmarkEnd w:id="3437"/>
        <w:bookmarkEnd w:id="3438"/>
        <w:bookmarkEnd w:id="3439"/>
        <w:bookmarkEnd w:id="3440"/>
        <w:bookmarkEnd w:id="3441"/>
        <w:bookmarkEnd w:id="3442"/>
        <w:bookmarkEnd w:id="3443"/>
        <w:bookmarkEnd w:id="3444"/>
        <w:bookmarkEnd w:id="3445"/>
        <w:bookmarkEnd w:id="3446"/>
        <w:bookmarkEnd w:id="3447"/>
        <w:bookmarkEnd w:id="3448"/>
        <w:bookmarkEnd w:id="3449"/>
        <w:bookmarkEnd w:id="3450"/>
        <w:bookmarkEnd w:id="3451"/>
        <w:bookmarkEnd w:id="3452"/>
        <w:bookmarkEnd w:id="3453"/>
        <w:bookmarkEnd w:id="3454"/>
        <w:bookmarkEnd w:id="3455"/>
        <w:bookmarkEnd w:id="3456"/>
        <w:bookmarkEnd w:id="3457"/>
        <w:bookmarkEnd w:id="3458"/>
        <w:bookmarkEnd w:id="3459"/>
        <w:bookmarkEnd w:id="3460"/>
        <w:bookmarkEnd w:id="3461"/>
        <w:bookmarkEnd w:id="3462"/>
        <w:bookmarkEnd w:id="3463"/>
        <w:bookmarkEnd w:id="3464"/>
        <w:bookmarkEnd w:id="3465"/>
        <w:bookmarkEnd w:id="3466"/>
        <w:bookmarkEnd w:id="3467"/>
        <w:bookmarkEnd w:id="3468"/>
        <w:bookmarkEnd w:id="3469"/>
        <w:bookmarkEnd w:id="3470"/>
        <w:bookmarkEnd w:id="3471"/>
      </w:tr>
      <w:tr w:rsidR="005F4718" w:rsidRPr="00C106B9" w:rsidDel="00413F3D" w14:paraId="5F399D75" w14:textId="10052E22" w:rsidTr="008C172F">
        <w:trPr>
          <w:cantSplit/>
          <w:trHeight w:val="152"/>
          <w:tblHeader/>
          <w:jc w:val="center"/>
          <w:del w:id="3472" w:author="Ramasubramani, Hariharan" w:date="2015-07-13T14:40:00Z"/>
        </w:trPr>
        <w:tc>
          <w:tcPr>
            <w:tcW w:w="105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BD0324C" w14:textId="493EBD4C" w:rsidR="005F4718" w:rsidRPr="00C106B9" w:rsidDel="00413F3D" w:rsidRDefault="005F4718">
            <w:pPr>
              <w:numPr>
                <w:ilvl w:val="0"/>
                <w:numId w:val="26"/>
              </w:numPr>
              <w:overflowPunct w:val="0"/>
              <w:autoSpaceDE w:val="0"/>
              <w:autoSpaceDN w:val="0"/>
              <w:spacing w:after="60"/>
              <w:textAlignment w:val="baseline"/>
              <w:rPr>
                <w:del w:id="3473" w:author="Ramasubramani, Hariharan" w:date="2015-07-13T14:40:00Z"/>
                <w:rFonts w:cstheme="minorHAnsi"/>
                <w:b/>
                <w:color w:val="000000" w:themeColor="text1"/>
                <w:sz w:val="20"/>
              </w:rPr>
              <w:pPrChange w:id="3474" w:author="Ramasubramani, Hariharan" w:date="2015-07-13T14:40:00Z">
                <w:pPr>
                  <w:spacing w:before="60"/>
                  <w:ind w:left="-9" w:right="-121" w:firstLine="0"/>
                  <w:jc w:val="center"/>
                </w:pPr>
              </w:pPrChange>
            </w:pPr>
            <w:del w:id="3475" w:author="Ramasubramani, Hariharan" w:date="2015-07-13T14:40:00Z">
              <w:r w:rsidRPr="00C106B9" w:rsidDel="00413F3D">
                <w:rPr>
                  <w:rFonts w:cstheme="minorHAnsi"/>
                  <w:b/>
                  <w:color w:val="000000" w:themeColor="text1"/>
                  <w:sz w:val="20"/>
                </w:rPr>
                <w:delText>Req’t #</w:delText>
              </w:r>
              <w:bookmarkStart w:id="3476" w:name="_Toc424912143"/>
              <w:bookmarkStart w:id="3477" w:name="_Toc424915252"/>
              <w:bookmarkStart w:id="3478" w:name="_Toc424918282"/>
              <w:bookmarkStart w:id="3479" w:name="_Toc425149132"/>
              <w:bookmarkStart w:id="3480" w:name="_Toc425161671"/>
              <w:bookmarkStart w:id="3481" w:name="_Toc425162679"/>
              <w:bookmarkStart w:id="3482" w:name="_Toc425163085"/>
              <w:bookmarkStart w:id="3483" w:name="_Toc425170572"/>
              <w:bookmarkStart w:id="3484" w:name="_Toc425172885"/>
              <w:bookmarkStart w:id="3485" w:name="_Toc425234358"/>
              <w:bookmarkStart w:id="3486" w:name="_Toc425237910"/>
              <w:bookmarkStart w:id="3487" w:name="_Toc425239156"/>
              <w:bookmarkStart w:id="3488" w:name="_Toc425240403"/>
              <w:bookmarkStart w:id="3489" w:name="_Toc425241649"/>
              <w:bookmarkStart w:id="3490" w:name="_Toc425242895"/>
              <w:bookmarkStart w:id="3491" w:name="_Toc425244142"/>
              <w:bookmarkStart w:id="3492" w:name="_Toc425245389"/>
              <w:bookmarkStart w:id="3493" w:name="_Toc425246636"/>
              <w:bookmarkStart w:id="3494" w:name="_Toc425247882"/>
              <w:bookmarkStart w:id="3495" w:name="_Toc425249129"/>
              <w:bookmarkStart w:id="3496" w:name="_Toc425250376"/>
              <w:bookmarkStart w:id="3497" w:name="_Toc425251623"/>
              <w:bookmarkStart w:id="3498" w:name="_Toc425252293"/>
              <w:bookmarkStart w:id="3499" w:name="_Toc425252964"/>
              <w:bookmarkStart w:id="3500" w:name="_Toc425256355"/>
              <w:bookmarkStart w:id="3501" w:name="_Toc425276056"/>
              <w:bookmarkStart w:id="3502" w:name="_Toc425342154"/>
              <w:bookmarkStart w:id="3503" w:name="_Toc425349360"/>
              <w:bookmarkStart w:id="3504" w:name="_Toc425352509"/>
              <w:bookmarkStart w:id="3505" w:name="_Toc425353194"/>
              <w:bookmarkStart w:id="3506" w:name="_Toc425787187"/>
              <w:bookmarkStart w:id="3507" w:name="_Toc425787873"/>
              <w:bookmarkStart w:id="3508" w:name="_Toc425788560"/>
              <w:bookmarkStart w:id="3509" w:name="_Toc425789247"/>
              <w:bookmarkStart w:id="3510" w:name="_Toc425789934"/>
              <w:bookmarkStart w:id="3511" w:name="_Toc425793674"/>
              <w:bookmarkStart w:id="3512" w:name="_Toc426384609"/>
              <w:bookmarkStart w:id="3513" w:name="_Toc426386013"/>
              <w:bookmarkStart w:id="3514" w:name="_Toc426387416"/>
              <w:bookmarkStart w:id="3515" w:name="_Toc426388820"/>
              <w:bookmarkStart w:id="3516" w:name="_Toc426390224"/>
              <w:bookmarkStart w:id="3517" w:name="_Toc426391628"/>
              <w:bookmarkStart w:id="3518" w:name="_Toc426393031"/>
              <w:bookmarkStart w:id="3519" w:name="_Toc427824616"/>
              <w:bookmarkStart w:id="3520" w:name="_Toc427852429"/>
              <w:bookmarkStart w:id="3521" w:name="_Toc427854669"/>
              <w:bookmarkStart w:id="3522" w:name="_Toc427856870"/>
              <w:bookmarkEnd w:id="3476"/>
              <w:bookmarkEnd w:id="3477"/>
              <w:bookmarkEnd w:id="3478"/>
              <w:bookmarkEnd w:id="3479"/>
              <w:bookmarkEnd w:id="3480"/>
              <w:bookmarkEnd w:id="3481"/>
              <w:bookmarkEnd w:id="3482"/>
              <w:bookmarkEnd w:id="3483"/>
              <w:bookmarkEnd w:id="3484"/>
              <w:bookmarkEnd w:id="3485"/>
              <w:bookmarkEnd w:id="3486"/>
              <w:bookmarkEnd w:id="3487"/>
              <w:bookmarkEnd w:id="3488"/>
              <w:bookmarkEnd w:id="3489"/>
              <w:bookmarkEnd w:id="3490"/>
              <w:bookmarkEnd w:id="3491"/>
              <w:bookmarkEnd w:id="3492"/>
              <w:bookmarkEnd w:id="3493"/>
              <w:bookmarkEnd w:id="3494"/>
              <w:bookmarkEnd w:id="3495"/>
              <w:bookmarkEnd w:id="3496"/>
              <w:bookmarkEnd w:id="3497"/>
              <w:bookmarkEnd w:id="3498"/>
              <w:bookmarkEnd w:id="3499"/>
              <w:bookmarkEnd w:id="3500"/>
              <w:bookmarkEnd w:id="3501"/>
              <w:bookmarkEnd w:id="3502"/>
              <w:bookmarkEnd w:id="3503"/>
              <w:bookmarkEnd w:id="3504"/>
              <w:bookmarkEnd w:id="3505"/>
              <w:bookmarkEnd w:id="3506"/>
              <w:bookmarkEnd w:id="3507"/>
              <w:bookmarkEnd w:id="3508"/>
              <w:bookmarkEnd w:id="3509"/>
              <w:bookmarkEnd w:id="3510"/>
              <w:bookmarkEnd w:id="3511"/>
              <w:bookmarkEnd w:id="3512"/>
              <w:bookmarkEnd w:id="3513"/>
              <w:bookmarkEnd w:id="3514"/>
              <w:bookmarkEnd w:id="3515"/>
              <w:bookmarkEnd w:id="3516"/>
              <w:bookmarkEnd w:id="3517"/>
              <w:bookmarkEnd w:id="3518"/>
              <w:bookmarkEnd w:id="3519"/>
              <w:bookmarkEnd w:id="3520"/>
              <w:bookmarkEnd w:id="3521"/>
              <w:bookmarkEnd w:id="3522"/>
            </w:del>
          </w:p>
        </w:tc>
        <w:tc>
          <w:tcPr>
            <w:tcW w:w="1971"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D267B15" w14:textId="06F0DA77" w:rsidR="005F4718" w:rsidRPr="00C106B9" w:rsidDel="00413F3D" w:rsidRDefault="005F4718">
            <w:pPr>
              <w:numPr>
                <w:ilvl w:val="0"/>
                <w:numId w:val="26"/>
              </w:numPr>
              <w:overflowPunct w:val="0"/>
              <w:autoSpaceDE w:val="0"/>
              <w:autoSpaceDN w:val="0"/>
              <w:spacing w:after="60"/>
              <w:textAlignment w:val="baseline"/>
              <w:rPr>
                <w:del w:id="3523" w:author="Ramasubramani, Hariharan" w:date="2015-07-13T14:40:00Z"/>
                <w:rFonts w:cstheme="minorHAnsi"/>
                <w:b/>
                <w:color w:val="000000" w:themeColor="text1"/>
                <w:sz w:val="20"/>
              </w:rPr>
              <w:pPrChange w:id="3524" w:author="Ramasubramani, Hariharan" w:date="2015-07-13T14:40:00Z">
                <w:pPr>
                  <w:spacing w:before="60"/>
                  <w:ind w:left="-18" w:right="-75" w:firstLine="0"/>
                </w:pPr>
              </w:pPrChange>
            </w:pPr>
            <w:del w:id="3525" w:author="Ramasubramani, Hariharan" w:date="2015-07-13T14:40:00Z">
              <w:r w:rsidRPr="00C106B9" w:rsidDel="00413F3D">
                <w:rPr>
                  <w:rFonts w:cstheme="minorHAnsi"/>
                  <w:b/>
                  <w:color w:val="000000" w:themeColor="text1"/>
                  <w:sz w:val="20"/>
                </w:rPr>
                <w:delText>Data Element</w:delText>
              </w:r>
              <w:bookmarkStart w:id="3526" w:name="_Toc424912144"/>
              <w:bookmarkStart w:id="3527" w:name="_Toc424915253"/>
              <w:bookmarkStart w:id="3528" w:name="_Toc424918283"/>
              <w:bookmarkStart w:id="3529" w:name="_Toc425149133"/>
              <w:bookmarkStart w:id="3530" w:name="_Toc425161672"/>
              <w:bookmarkStart w:id="3531" w:name="_Toc425162680"/>
              <w:bookmarkStart w:id="3532" w:name="_Toc425163086"/>
              <w:bookmarkStart w:id="3533" w:name="_Toc425170573"/>
              <w:bookmarkStart w:id="3534" w:name="_Toc425172886"/>
              <w:bookmarkStart w:id="3535" w:name="_Toc425234359"/>
              <w:bookmarkStart w:id="3536" w:name="_Toc425237911"/>
              <w:bookmarkStart w:id="3537" w:name="_Toc425239157"/>
              <w:bookmarkStart w:id="3538" w:name="_Toc425240404"/>
              <w:bookmarkStart w:id="3539" w:name="_Toc425241650"/>
              <w:bookmarkStart w:id="3540" w:name="_Toc425242896"/>
              <w:bookmarkStart w:id="3541" w:name="_Toc425244143"/>
              <w:bookmarkStart w:id="3542" w:name="_Toc425245390"/>
              <w:bookmarkStart w:id="3543" w:name="_Toc425246637"/>
              <w:bookmarkStart w:id="3544" w:name="_Toc425247883"/>
              <w:bookmarkStart w:id="3545" w:name="_Toc425249130"/>
              <w:bookmarkStart w:id="3546" w:name="_Toc425250377"/>
              <w:bookmarkStart w:id="3547" w:name="_Toc425251624"/>
              <w:bookmarkStart w:id="3548" w:name="_Toc425252294"/>
              <w:bookmarkStart w:id="3549" w:name="_Toc425252965"/>
              <w:bookmarkStart w:id="3550" w:name="_Toc425256356"/>
              <w:bookmarkStart w:id="3551" w:name="_Toc425276057"/>
              <w:bookmarkStart w:id="3552" w:name="_Toc425342155"/>
              <w:bookmarkStart w:id="3553" w:name="_Toc425349361"/>
              <w:bookmarkStart w:id="3554" w:name="_Toc425352510"/>
              <w:bookmarkStart w:id="3555" w:name="_Toc425353195"/>
              <w:bookmarkStart w:id="3556" w:name="_Toc425787188"/>
              <w:bookmarkStart w:id="3557" w:name="_Toc425787874"/>
              <w:bookmarkStart w:id="3558" w:name="_Toc425788561"/>
              <w:bookmarkStart w:id="3559" w:name="_Toc425789248"/>
              <w:bookmarkStart w:id="3560" w:name="_Toc425789935"/>
              <w:bookmarkStart w:id="3561" w:name="_Toc425793675"/>
              <w:bookmarkStart w:id="3562" w:name="_Toc426384610"/>
              <w:bookmarkStart w:id="3563" w:name="_Toc426386014"/>
              <w:bookmarkStart w:id="3564" w:name="_Toc426387417"/>
              <w:bookmarkStart w:id="3565" w:name="_Toc426388821"/>
              <w:bookmarkStart w:id="3566" w:name="_Toc426390225"/>
              <w:bookmarkStart w:id="3567" w:name="_Toc426391629"/>
              <w:bookmarkStart w:id="3568" w:name="_Toc426393032"/>
              <w:bookmarkStart w:id="3569" w:name="_Toc427824617"/>
              <w:bookmarkStart w:id="3570" w:name="_Toc427852430"/>
              <w:bookmarkStart w:id="3571" w:name="_Toc427854670"/>
              <w:bookmarkStart w:id="3572" w:name="_Toc427856871"/>
              <w:bookmarkEnd w:id="3526"/>
              <w:bookmarkEnd w:id="3527"/>
              <w:bookmarkEnd w:id="3528"/>
              <w:bookmarkEnd w:id="3529"/>
              <w:bookmarkEnd w:id="3530"/>
              <w:bookmarkEnd w:id="3531"/>
              <w:bookmarkEnd w:id="3532"/>
              <w:bookmarkEnd w:id="3533"/>
              <w:bookmarkEnd w:id="3534"/>
              <w:bookmarkEnd w:id="3535"/>
              <w:bookmarkEnd w:id="3536"/>
              <w:bookmarkEnd w:id="3537"/>
              <w:bookmarkEnd w:id="3538"/>
              <w:bookmarkEnd w:id="3539"/>
              <w:bookmarkEnd w:id="3540"/>
              <w:bookmarkEnd w:id="3541"/>
              <w:bookmarkEnd w:id="3542"/>
              <w:bookmarkEnd w:id="3543"/>
              <w:bookmarkEnd w:id="3544"/>
              <w:bookmarkEnd w:id="3545"/>
              <w:bookmarkEnd w:id="3546"/>
              <w:bookmarkEnd w:id="3547"/>
              <w:bookmarkEnd w:id="3548"/>
              <w:bookmarkEnd w:id="3549"/>
              <w:bookmarkEnd w:id="3550"/>
              <w:bookmarkEnd w:id="3551"/>
              <w:bookmarkEnd w:id="3552"/>
              <w:bookmarkEnd w:id="3553"/>
              <w:bookmarkEnd w:id="3554"/>
              <w:bookmarkEnd w:id="3555"/>
              <w:bookmarkEnd w:id="3556"/>
              <w:bookmarkEnd w:id="3557"/>
              <w:bookmarkEnd w:id="3558"/>
              <w:bookmarkEnd w:id="3559"/>
              <w:bookmarkEnd w:id="3560"/>
              <w:bookmarkEnd w:id="3561"/>
              <w:bookmarkEnd w:id="3562"/>
              <w:bookmarkEnd w:id="3563"/>
              <w:bookmarkEnd w:id="3564"/>
              <w:bookmarkEnd w:id="3565"/>
              <w:bookmarkEnd w:id="3566"/>
              <w:bookmarkEnd w:id="3567"/>
              <w:bookmarkEnd w:id="3568"/>
              <w:bookmarkEnd w:id="3569"/>
              <w:bookmarkEnd w:id="3570"/>
              <w:bookmarkEnd w:id="3571"/>
              <w:bookmarkEnd w:id="3572"/>
            </w:del>
          </w:p>
        </w:tc>
        <w:tc>
          <w:tcPr>
            <w:tcW w:w="156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84C96A4" w14:textId="60F9B024" w:rsidR="005F4718" w:rsidRPr="00C106B9" w:rsidDel="00413F3D" w:rsidRDefault="005F4718">
            <w:pPr>
              <w:numPr>
                <w:ilvl w:val="0"/>
                <w:numId w:val="26"/>
              </w:numPr>
              <w:overflowPunct w:val="0"/>
              <w:autoSpaceDE w:val="0"/>
              <w:autoSpaceDN w:val="0"/>
              <w:spacing w:after="60"/>
              <w:textAlignment w:val="baseline"/>
              <w:rPr>
                <w:del w:id="3573" w:author="Ramasubramani, Hariharan" w:date="2015-07-13T14:40:00Z"/>
                <w:rFonts w:cstheme="minorHAnsi"/>
                <w:b/>
                <w:color w:val="000000" w:themeColor="text1"/>
                <w:sz w:val="20"/>
              </w:rPr>
              <w:pPrChange w:id="3574" w:author="Ramasubramani, Hariharan" w:date="2015-07-13T14:40:00Z">
                <w:pPr>
                  <w:spacing w:before="60"/>
                  <w:ind w:left="-2" w:right="-99" w:firstLine="0"/>
                  <w:jc w:val="center"/>
                </w:pPr>
              </w:pPrChange>
            </w:pPr>
            <w:del w:id="3575" w:author="Ramasubramani, Hariharan" w:date="2015-07-13T14:40:00Z">
              <w:r w:rsidRPr="00C106B9" w:rsidDel="00413F3D">
                <w:rPr>
                  <w:rFonts w:cstheme="minorHAnsi"/>
                  <w:b/>
                  <w:color w:val="000000" w:themeColor="text1"/>
                  <w:sz w:val="20"/>
                </w:rPr>
                <w:delText>Caption</w:delText>
              </w:r>
              <w:bookmarkStart w:id="3576" w:name="_Toc424912145"/>
              <w:bookmarkStart w:id="3577" w:name="_Toc424915254"/>
              <w:bookmarkStart w:id="3578" w:name="_Toc424918284"/>
              <w:bookmarkStart w:id="3579" w:name="_Toc425149134"/>
              <w:bookmarkStart w:id="3580" w:name="_Toc425161673"/>
              <w:bookmarkStart w:id="3581" w:name="_Toc425162681"/>
              <w:bookmarkStart w:id="3582" w:name="_Toc425163087"/>
              <w:bookmarkStart w:id="3583" w:name="_Toc425170574"/>
              <w:bookmarkStart w:id="3584" w:name="_Toc425172887"/>
              <w:bookmarkStart w:id="3585" w:name="_Toc425234360"/>
              <w:bookmarkStart w:id="3586" w:name="_Toc425237912"/>
              <w:bookmarkStart w:id="3587" w:name="_Toc425239158"/>
              <w:bookmarkStart w:id="3588" w:name="_Toc425240405"/>
              <w:bookmarkStart w:id="3589" w:name="_Toc425241651"/>
              <w:bookmarkStart w:id="3590" w:name="_Toc425242897"/>
              <w:bookmarkStart w:id="3591" w:name="_Toc425244144"/>
              <w:bookmarkStart w:id="3592" w:name="_Toc425245391"/>
              <w:bookmarkStart w:id="3593" w:name="_Toc425246638"/>
              <w:bookmarkStart w:id="3594" w:name="_Toc425247884"/>
              <w:bookmarkStart w:id="3595" w:name="_Toc425249131"/>
              <w:bookmarkStart w:id="3596" w:name="_Toc425250378"/>
              <w:bookmarkStart w:id="3597" w:name="_Toc425251625"/>
              <w:bookmarkStart w:id="3598" w:name="_Toc425252295"/>
              <w:bookmarkStart w:id="3599" w:name="_Toc425252966"/>
              <w:bookmarkStart w:id="3600" w:name="_Toc425256357"/>
              <w:bookmarkStart w:id="3601" w:name="_Toc425276058"/>
              <w:bookmarkStart w:id="3602" w:name="_Toc425342156"/>
              <w:bookmarkStart w:id="3603" w:name="_Toc425349362"/>
              <w:bookmarkStart w:id="3604" w:name="_Toc425352511"/>
              <w:bookmarkStart w:id="3605" w:name="_Toc425353196"/>
              <w:bookmarkStart w:id="3606" w:name="_Toc425787189"/>
              <w:bookmarkStart w:id="3607" w:name="_Toc425787875"/>
              <w:bookmarkStart w:id="3608" w:name="_Toc425788562"/>
              <w:bookmarkStart w:id="3609" w:name="_Toc425789249"/>
              <w:bookmarkStart w:id="3610" w:name="_Toc425789936"/>
              <w:bookmarkStart w:id="3611" w:name="_Toc425793676"/>
              <w:bookmarkStart w:id="3612" w:name="_Toc426384611"/>
              <w:bookmarkStart w:id="3613" w:name="_Toc426386015"/>
              <w:bookmarkStart w:id="3614" w:name="_Toc426387418"/>
              <w:bookmarkStart w:id="3615" w:name="_Toc426388822"/>
              <w:bookmarkStart w:id="3616" w:name="_Toc426390226"/>
              <w:bookmarkStart w:id="3617" w:name="_Toc426391630"/>
              <w:bookmarkStart w:id="3618" w:name="_Toc426393033"/>
              <w:bookmarkStart w:id="3619" w:name="_Toc427824618"/>
              <w:bookmarkStart w:id="3620" w:name="_Toc427852431"/>
              <w:bookmarkStart w:id="3621" w:name="_Toc427854671"/>
              <w:bookmarkStart w:id="3622" w:name="_Toc427856872"/>
              <w:bookmarkEnd w:id="3576"/>
              <w:bookmarkEnd w:id="3577"/>
              <w:bookmarkEnd w:id="3578"/>
              <w:bookmarkEnd w:id="3579"/>
              <w:bookmarkEnd w:id="3580"/>
              <w:bookmarkEnd w:id="3581"/>
              <w:bookmarkEnd w:id="3582"/>
              <w:bookmarkEnd w:id="3583"/>
              <w:bookmarkEnd w:id="3584"/>
              <w:bookmarkEnd w:id="3585"/>
              <w:bookmarkEnd w:id="3586"/>
              <w:bookmarkEnd w:id="3587"/>
              <w:bookmarkEnd w:id="3588"/>
              <w:bookmarkEnd w:id="3589"/>
              <w:bookmarkEnd w:id="3590"/>
              <w:bookmarkEnd w:id="3591"/>
              <w:bookmarkEnd w:id="3592"/>
              <w:bookmarkEnd w:id="3593"/>
              <w:bookmarkEnd w:id="3594"/>
              <w:bookmarkEnd w:id="3595"/>
              <w:bookmarkEnd w:id="3596"/>
              <w:bookmarkEnd w:id="3597"/>
              <w:bookmarkEnd w:id="3598"/>
              <w:bookmarkEnd w:id="3599"/>
              <w:bookmarkEnd w:id="3600"/>
              <w:bookmarkEnd w:id="3601"/>
              <w:bookmarkEnd w:id="3602"/>
              <w:bookmarkEnd w:id="3603"/>
              <w:bookmarkEnd w:id="3604"/>
              <w:bookmarkEnd w:id="3605"/>
              <w:bookmarkEnd w:id="3606"/>
              <w:bookmarkEnd w:id="3607"/>
              <w:bookmarkEnd w:id="3608"/>
              <w:bookmarkEnd w:id="3609"/>
              <w:bookmarkEnd w:id="3610"/>
              <w:bookmarkEnd w:id="3611"/>
              <w:bookmarkEnd w:id="3612"/>
              <w:bookmarkEnd w:id="3613"/>
              <w:bookmarkEnd w:id="3614"/>
              <w:bookmarkEnd w:id="3615"/>
              <w:bookmarkEnd w:id="3616"/>
              <w:bookmarkEnd w:id="3617"/>
              <w:bookmarkEnd w:id="3618"/>
              <w:bookmarkEnd w:id="3619"/>
              <w:bookmarkEnd w:id="3620"/>
              <w:bookmarkEnd w:id="3621"/>
              <w:bookmarkEnd w:id="3622"/>
            </w:del>
          </w:p>
        </w:tc>
        <w:tc>
          <w:tcPr>
            <w:tcW w:w="939"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D3BEC64" w14:textId="65E735A9" w:rsidR="005F4718" w:rsidRPr="00C106B9" w:rsidDel="00413F3D" w:rsidRDefault="005F4718">
            <w:pPr>
              <w:numPr>
                <w:ilvl w:val="0"/>
                <w:numId w:val="26"/>
              </w:numPr>
              <w:overflowPunct w:val="0"/>
              <w:autoSpaceDE w:val="0"/>
              <w:autoSpaceDN w:val="0"/>
              <w:spacing w:after="60"/>
              <w:textAlignment w:val="baseline"/>
              <w:rPr>
                <w:del w:id="3623" w:author="Ramasubramani, Hariharan" w:date="2015-07-13T14:40:00Z"/>
                <w:rFonts w:cstheme="minorHAnsi"/>
                <w:b/>
                <w:color w:val="000000" w:themeColor="text1"/>
                <w:sz w:val="20"/>
              </w:rPr>
              <w:pPrChange w:id="3624" w:author="Ramasubramani, Hariharan" w:date="2015-07-13T14:40:00Z">
                <w:pPr>
                  <w:spacing w:before="60"/>
                  <w:ind w:left="-69" w:right="-69" w:firstLine="0"/>
                  <w:jc w:val="center"/>
                </w:pPr>
              </w:pPrChange>
            </w:pPr>
            <w:del w:id="3625" w:author="Ramasubramani, Hariharan" w:date="2015-07-13T14:40:00Z">
              <w:r w:rsidRPr="00C106B9" w:rsidDel="00413F3D">
                <w:rPr>
                  <w:rFonts w:cstheme="minorHAnsi"/>
                  <w:b/>
                  <w:color w:val="000000" w:themeColor="text1"/>
                  <w:sz w:val="20"/>
                </w:rPr>
                <w:delText>Required</w:delText>
              </w:r>
              <w:bookmarkStart w:id="3626" w:name="_Toc424912146"/>
              <w:bookmarkStart w:id="3627" w:name="_Toc424915255"/>
              <w:bookmarkStart w:id="3628" w:name="_Toc424918285"/>
              <w:bookmarkStart w:id="3629" w:name="_Toc425149135"/>
              <w:bookmarkStart w:id="3630" w:name="_Toc425161674"/>
              <w:bookmarkStart w:id="3631" w:name="_Toc425162682"/>
              <w:bookmarkStart w:id="3632" w:name="_Toc425163088"/>
              <w:bookmarkStart w:id="3633" w:name="_Toc425170575"/>
              <w:bookmarkStart w:id="3634" w:name="_Toc425172888"/>
              <w:bookmarkStart w:id="3635" w:name="_Toc425234361"/>
              <w:bookmarkStart w:id="3636" w:name="_Toc425237913"/>
              <w:bookmarkStart w:id="3637" w:name="_Toc425239159"/>
              <w:bookmarkStart w:id="3638" w:name="_Toc425240406"/>
              <w:bookmarkStart w:id="3639" w:name="_Toc425241652"/>
              <w:bookmarkStart w:id="3640" w:name="_Toc425242898"/>
              <w:bookmarkStart w:id="3641" w:name="_Toc425244145"/>
              <w:bookmarkStart w:id="3642" w:name="_Toc425245392"/>
              <w:bookmarkStart w:id="3643" w:name="_Toc425246639"/>
              <w:bookmarkStart w:id="3644" w:name="_Toc425247885"/>
              <w:bookmarkStart w:id="3645" w:name="_Toc425249132"/>
              <w:bookmarkStart w:id="3646" w:name="_Toc425250379"/>
              <w:bookmarkStart w:id="3647" w:name="_Toc425251626"/>
              <w:bookmarkStart w:id="3648" w:name="_Toc425252296"/>
              <w:bookmarkStart w:id="3649" w:name="_Toc425252967"/>
              <w:bookmarkStart w:id="3650" w:name="_Toc425256358"/>
              <w:bookmarkStart w:id="3651" w:name="_Toc425276059"/>
              <w:bookmarkStart w:id="3652" w:name="_Toc425342157"/>
              <w:bookmarkStart w:id="3653" w:name="_Toc425349363"/>
              <w:bookmarkStart w:id="3654" w:name="_Toc425352512"/>
              <w:bookmarkStart w:id="3655" w:name="_Toc425353197"/>
              <w:bookmarkStart w:id="3656" w:name="_Toc425787190"/>
              <w:bookmarkStart w:id="3657" w:name="_Toc425787876"/>
              <w:bookmarkStart w:id="3658" w:name="_Toc425788563"/>
              <w:bookmarkStart w:id="3659" w:name="_Toc425789250"/>
              <w:bookmarkStart w:id="3660" w:name="_Toc425789937"/>
              <w:bookmarkStart w:id="3661" w:name="_Toc425793677"/>
              <w:bookmarkStart w:id="3662" w:name="_Toc426384612"/>
              <w:bookmarkStart w:id="3663" w:name="_Toc426386016"/>
              <w:bookmarkStart w:id="3664" w:name="_Toc426387419"/>
              <w:bookmarkStart w:id="3665" w:name="_Toc426388823"/>
              <w:bookmarkStart w:id="3666" w:name="_Toc426390227"/>
              <w:bookmarkStart w:id="3667" w:name="_Toc426391631"/>
              <w:bookmarkStart w:id="3668" w:name="_Toc426393034"/>
              <w:bookmarkStart w:id="3669" w:name="_Toc427824619"/>
              <w:bookmarkStart w:id="3670" w:name="_Toc427852432"/>
              <w:bookmarkStart w:id="3671" w:name="_Toc427854672"/>
              <w:bookmarkStart w:id="3672" w:name="_Toc427856873"/>
              <w:bookmarkEnd w:id="3626"/>
              <w:bookmarkEnd w:id="3627"/>
              <w:bookmarkEnd w:id="3628"/>
              <w:bookmarkEnd w:id="3629"/>
              <w:bookmarkEnd w:id="3630"/>
              <w:bookmarkEnd w:id="3631"/>
              <w:bookmarkEnd w:id="3632"/>
              <w:bookmarkEnd w:id="3633"/>
              <w:bookmarkEnd w:id="3634"/>
              <w:bookmarkEnd w:id="3635"/>
              <w:bookmarkEnd w:id="3636"/>
              <w:bookmarkEnd w:id="3637"/>
              <w:bookmarkEnd w:id="3638"/>
              <w:bookmarkEnd w:id="3639"/>
              <w:bookmarkEnd w:id="3640"/>
              <w:bookmarkEnd w:id="3641"/>
              <w:bookmarkEnd w:id="3642"/>
              <w:bookmarkEnd w:id="3643"/>
              <w:bookmarkEnd w:id="3644"/>
              <w:bookmarkEnd w:id="3645"/>
              <w:bookmarkEnd w:id="3646"/>
              <w:bookmarkEnd w:id="3647"/>
              <w:bookmarkEnd w:id="3648"/>
              <w:bookmarkEnd w:id="3649"/>
              <w:bookmarkEnd w:id="3650"/>
              <w:bookmarkEnd w:id="3651"/>
              <w:bookmarkEnd w:id="3652"/>
              <w:bookmarkEnd w:id="3653"/>
              <w:bookmarkEnd w:id="3654"/>
              <w:bookmarkEnd w:id="3655"/>
              <w:bookmarkEnd w:id="3656"/>
              <w:bookmarkEnd w:id="3657"/>
              <w:bookmarkEnd w:id="3658"/>
              <w:bookmarkEnd w:id="3659"/>
              <w:bookmarkEnd w:id="3660"/>
              <w:bookmarkEnd w:id="3661"/>
              <w:bookmarkEnd w:id="3662"/>
              <w:bookmarkEnd w:id="3663"/>
              <w:bookmarkEnd w:id="3664"/>
              <w:bookmarkEnd w:id="3665"/>
              <w:bookmarkEnd w:id="3666"/>
              <w:bookmarkEnd w:id="3667"/>
              <w:bookmarkEnd w:id="3668"/>
              <w:bookmarkEnd w:id="3669"/>
              <w:bookmarkEnd w:id="3670"/>
              <w:bookmarkEnd w:id="3671"/>
              <w:bookmarkEnd w:id="3672"/>
            </w:del>
          </w:p>
        </w:tc>
        <w:tc>
          <w:tcPr>
            <w:tcW w:w="771"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EE897DD" w14:textId="72027367" w:rsidR="005F4718" w:rsidRPr="00C106B9" w:rsidDel="00413F3D" w:rsidRDefault="005F4718">
            <w:pPr>
              <w:numPr>
                <w:ilvl w:val="0"/>
                <w:numId w:val="26"/>
              </w:numPr>
              <w:overflowPunct w:val="0"/>
              <w:autoSpaceDE w:val="0"/>
              <w:autoSpaceDN w:val="0"/>
              <w:spacing w:after="60"/>
              <w:textAlignment w:val="baseline"/>
              <w:rPr>
                <w:del w:id="3673" w:author="Ramasubramani, Hariharan" w:date="2015-07-13T14:40:00Z"/>
                <w:rFonts w:cstheme="minorHAnsi"/>
                <w:b/>
                <w:color w:val="000000" w:themeColor="text1"/>
                <w:sz w:val="20"/>
              </w:rPr>
              <w:pPrChange w:id="3674" w:author="Ramasubramani, Hariharan" w:date="2015-07-13T14:40:00Z">
                <w:pPr>
                  <w:spacing w:before="60"/>
                  <w:ind w:left="-57" w:right="-127" w:firstLine="0"/>
                  <w:jc w:val="center"/>
                </w:pPr>
              </w:pPrChange>
            </w:pPr>
            <w:del w:id="3675" w:author="Ramasubramani, Hariharan" w:date="2015-07-13T14:40:00Z">
              <w:r w:rsidRPr="00C106B9" w:rsidDel="00413F3D">
                <w:rPr>
                  <w:rFonts w:cstheme="minorHAnsi"/>
                  <w:b/>
                  <w:color w:val="000000" w:themeColor="text1"/>
                  <w:sz w:val="20"/>
                </w:rPr>
                <w:delText xml:space="preserve">Editable </w:delText>
              </w:r>
              <w:bookmarkStart w:id="3676" w:name="_Toc424912147"/>
              <w:bookmarkStart w:id="3677" w:name="_Toc424915256"/>
              <w:bookmarkStart w:id="3678" w:name="_Toc424918286"/>
              <w:bookmarkStart w:id="3679" w:name="_Toc425149136"/>
              <w:bookmarkStart w:id="3680" w:name="_Toc425161675"/>
              <w:bookmarkStart w:id="3681" w:name="_Toc425162683"/>
              <w:bookmarkStart w:id="3682" w:name="_Toc425163089"/>
              <w:bookmarkStart w:id="3683" w:name="_Toc425170576"/>
              <w:bookmarkStart w:id="3684" w:name="_Toc425172889"/>
              <w:bookmarkStart w:id="3685" w:name="_Toc425234362"/>
              <w:bookmarkStart w:id="3686" w:name="_Toc425237914"/>
              <w:bookmarkStart w:id="3687" w:name="_Toc425239160"/>
              <w:bookmarkStart w:id="3688" w:name="_Toc425240407"/>
              <w:bookmarkStart w:id="3689" w:name="_Toc425241653"/>
              <w:bookmarkStart w:id="3690" w:name="_Toc425242899"/>
              <w:bookmarkStart w:id="3691" w:name="_Toc425244146"/>
              <w:bookmarkStart w:id="3692" w:name="_Toc425245393"/>
              <w:bookmarkStart w:id="3693" w:name="_Toc425246640"/>
              <w:bookmarkStart w:id="3694" w:name="_Toc425247886"/>
              <w:bookmarkStart w:id="3695" w:name="_Toc425249133"/>
              <w:bookmarkStart w:id="3696" w:name="_Toc425250380"/>
              <w:bookmarkStart w:id="3697" w:name="_Toc425251627"/>
              <w:bookmarkStart w:id="3698" w:name="_Toc425252297"/>
              <w:bookmarkStart w:id="3699" w:name="_Toc425252968"/>
              <w:bookmarkStart w:id="3700" w:name="_Toc425256359"/>
              <w:bookmarkStart w:id="3701" w:name="_Toc425276060"/>
              <w:bookmarkStart w:id="3702" w:name="_Toc425342158"/>
              <w:bookmarkStart w:id="3703" w:name="_Toc425349364"/>
              <w:bookmarkStart w:id="3704" w:name="_Toc425352513"/>
              <w:bookmarkStart w:id="3705" w:name="_Toc425353198"/>
              <w:bookmarkStart w:id="3706" w:name="_Toc425787191"/>
              <w:bookmarkStart w:id="3707" w:name="_Toc425787877"/>
              <w:bookmarkStart w:id="3708" w:name="_Toc425788564"/>
              <w:bookmarkStart w:id="3709" w:name="_Toc425789251"/>
              <w:bookmarkStart w:id="3710" w:name="_Toc425789938"/>
              <w:bookmarkStart w:id="3711" w:name="_Toc425793678"/>
              <w:bookmarkStart w:id="3712" w:name="_Toc426384613"/>
              <w:bookmarkStart w:id="3713" w:name="_Toc426386017"/>
              <w:bookmarkStart w:id="3714" w:name="_Toc426387420"/>
              <w:bookmarkStart w:id="3715" w:name="_Toc426388824"/>
              <w:bookmarkStart w:id="3716" w:name="_Toc426390228"/>
              <w:bookmarkStart w:id="3717" w:name="_Toc426391632"/>
              <w:bookmarkStart w:id="3718" w:name="_Toc426393035"/>
              <w:bookmarkStart w:id="3719" w:name="_Toc427824620"/>
              <w:bookmarkStart w:id="3720" w:name="_Toc427852433"/>
              <w:bookmarkStart w:id="3721" w:name="_Toc427854673"/>
              <w:bookmarkStart w:id="3722" w:name="_Toc427856874"/>
              <w:bookmarkEnd w:id="3676"/>
              <w:bookmarkEnd w:id="3677"/>
              <w:bookmarkEnd w:id="3678"/>
              <w:bookmarkEnd w:id="3679"/>
              <w:bookmarkEnd w:id="3680"/>
              <w:bookmarkEnd w:id="3681"/>
              <w:bookmarkEnd w:id="3682"/>
              <w:bookmarkEnd w:id="3683"/>
              <w:bookmarkEnd w:id="3684"/>
              <w:bookmarkEnd w:id="3685"/>
              <w:bookmarkEnd w:id="3686"/>
              <w:bookmarkEnd w:id="3687"/>
              <w:bookmarkEnd w:id="3688"/>
              <w:bookmarkEnd w:id="3689"/>
              <w:bookmarkEnd w:id="3690"/>
              <w:bookmarkEnd w:id="3691"/>
              <w:bookmarkEnd w:id="3692"/>
              <w:bookmarkEnd w:id="3693"/>
              <w:bookmarkEnd w:id="3694"/>
              <w:bookmarkEnd w:id="3695"/>
              <w:bookmarkEnd w:id="3696"/>
              <w:bookmarkEnd w:id="3697"/>
              <w:bookmarkEnd w:id="3698"/>
              <w:bookmarkEnd w:id="3699"/>
              <w:bookmarkEnd w:id="3700"/>
              <w:bookmarkEnd w:id="3701"/>
              <w:bookmarkEnd w:id="3702"/>
              <w:bookmarkEnd w:id="3703"/>
              <w:bookmarkEnd w:id="3704"/>
              <w:bookmarkEnd w:id="3705"/>
              <w:bookmarkEnd w:id="3706"/>
              <w:bookmarkEnd w:id="3707"/>
              <w:bookmarkEnd w:id="3708"/>
              <w:bookmarkEnd w:id="3709"/>
              <w:bookmarkEnd w:id="3710"/>
              <w:bookmarkEnd w:id="3711"/>
              <w:bookmarkEnd w:id="3712"/>
              <w:bookmarkEnd w:id="3713"/>
              <w:bookmarkEnd w:id="3714"/>
              <w:bookmarkEnd w:id="3715"/>
              <w:bookmarkEnd w:id="3716"/>
              <w:bookmarkEnd w:id="3717"/>
              <w:bookmarkEnd w:id="3718"/>
              <w:bookmarkEnd w:id="3719"/>
              <w:bookmarkEnd w:id="3720"/>
              <w:bookmarkEnd w:id="3721"/>
              <w:bookmarkEnd w:id="3722"/>
            </w:del>
          </w:p>
        </w:tc>
        <w:tc>
          <w:tcPr>
            <w:tcW w:w="929"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C16C38A" w14:textId="48DDF084" w:rsidR="005F4718" w:rsidRPr="00C106B9" w:rsidDel="00413F3D" w:rsidRDefault="005F4718">
            <w:pPr>
              <w:numPr>
                <w:ilvl w:val="0"/>
                <w:numId w:val="26"/>
              </w:numPr>
              <w:overflowPunct w:val="0"/>
              <w:autoSpaceDE w:val="0"/>
              <w:autoSpaceDN w:val="0"/>
              <w:spacing w:after="60"/>
              <w:textAlignment w:val="baseline"/>
              <w:rPr>
                <w:del w:id="3723" w:author="Ramasubramani, Hariharan" w:date="2015-07-13T14:40:00Z"/>
                <w:rFonts w:cstheme="minorHAnsi"/>
                <w:b/>
                <w:color w:val="000000" w:themeColor="text1"/>
                <w:sz w:val="20"/>
              </w:rPr>
              <w:pPrChange w:id="3724" w:author="Ramasubramani, Hariharan" w:date="2015-07-13T14:40:00Z">
                <w:pPr>
                  <w:spacing w:before="60"/>
                  <w:ind w:left="-57" w:right="-88" w:firstLine="0"/>
                  <w:jc w:val="center"/>
                </w:pPr>
              </w:pPrChange>
            </w:pPr>
            <w:del w:id="3725" w:author="Ramasubramani, Hariharan" w:date="2015-07-13T14:40:00Z">
              <w:r w:rsidRPr="00C106B9" w:rsidDel="00413F3D">
                <w:rPr>
                  <w:rFonts w:cstheme="minorHAnsi"/>
                  <w:b/>
                  <w:color w:val="000000" w:themeColor="text1"/>
                  <w:sz w:val="20"/>
                </w:rPr>
                <w:delText>Field Type</w:delText>
              </w:r>
              <w:bookmarkStart w:id="3726" w:name="_Toc424912148"/>
              <w:bookmarkStart w:id="3727" w:name="_Toc424915257"/>
              <w:bookmarkStart w:id="3728" w:name="_Toc424918287"/>
              <w:bookmarkStart w:id="3729" w:name="_Toc425149137"/>
              <w:bookmarkStart w:id="3730" w:name="_Toc425161676"/>
              <w:bookmarkStart w:id="3731" w:name="_Toc425162684"/>
              <w:bookmarkStart w:id="3732" w:name="_Toc425163090"/>
              <w:bookmarkStart w:id="3733" w:name="_Toc425170577"/>
              <w:bookmarkStart w:id="3734" w:name="_Toc425172890"/>
              <w:bookmarkStart w:id="3735" w:name="_Toc425234363"/>
              <w:bookmarkStart w:id="3736" w:name="_Toc425237915"/>
              <w:bookmarkStart w:id="3737" w:name="_Toc425239161"/>
              <w:bookmarkStart w:id="3738" w:name="_Toc425240408"/>
              <w:bookmarkStart w:id="3739" w:name="_Toc425241654"/>
              <w:bookmarkStart w:id="3740" w:name="_Toc425242900"/>
              <w:bookmarkStart w:id="3741" w:name="_Toc425244147"/>
              <w:bookmarkStart w:id="3742" w:name="_Toc425245394"/>
              <w:bookmarkStart w:id="3743" w:name="_Toc425246641"/>
              <w:bookmarkStart w:id="3744" w:name="_Toc425247887"/>
              <w:bookmarkStart w:id="3745" w:name="_Toc425249134"/>
              <w:bookmarkStart w:id="3746" w:name="_Toc425250381"/>
              <w:bookmarkStart w:id="3747" w:name="_Toc425251628"/>
              <w:bookmarkStart w:id="3748" w:name="_Toc425252298"/>
              <w:bookmarkStart w:id="3749" w:name="_Toc425252969"/>
              <w:bookmarkStart w:id="3750" w:name="_Toc425256360"/>
              <w:bookmarkStart w:id="3751" w:name="_Toc425276061"/>
              <w:bookmarkStart w:id="3752" w:name="_Toc425342159"/>
              <w:bookmarkStart w:id="3753" w:name="_Toc425349365"/>
              <w:bookmarkStart w:id="3754" w:name="_Toc425352514"/>
              <w:bookmarkStart w:id="3755" w:name="_Toc425353199"/>
              <w:bookmarkStart w:id="3756" w:name="_Toc425787192"/>
              <w:bookmarkStart w:id="3757" w:name="_Toc425787878"/>
              <w:bookmarkStart w:id="3758" w:name="_Toc425788565"/>
              <w:bookmarkStart w:id="3759" w:name="_Toc425789252"/>
              <w:bookmarkStart w:id="3760" w:name="_Toc425789939"/>
              <w:bookmarkStart w:id="3761" w:name="_Toc425793679"/>
              <w:bookmarkStart w:id="3762" w:name="_Toc426384614"/>
              <w:bookmarkStart w:id="3763" w:name="_Toc426386018"/>
              <w:bookmarkStart w:id="3764" w:name="_Toc426387421"/>
              <w:bookmarkStart w:id="3765" w:name="_Toc426388825"/>
              <w:bookmarkStart w:id="3766" w:name="_Toc426390229"/>
              <w:bookmarkStart w:id="3767" w:name="_Toc426391633"/>
              <w:bookmarkStart w:id="3768" w:name="_Toc426393036"/>
              <w:bookmarkStart w:id="3769" w:name="_Toc427824621"/>
              <w:bookmarkStart w:id="3770" w:name="_Toc427852434"/>
              <w:bookmarkStart w:id="3771" w:name="_Toc427854674"/>
              <w:bookmarkStart w:id="3772" w:name="_Toc427856875"/>
              <w:bookmarkEnd w:id="3726"/>
              <w:bookmarkEnd w:id="3727"/>
              <w:bookmarkEnd w:id="3728"/>
              <w:bookmarkEnd w:id="3729"/>
              <w:bookmarkEnd w:id="3730"/>
              <w:bookmarkEnd w:id="3731"/>
              <w:bookmarkEnd w:id="3732"/>
              <w:bookmarkEnd w:id="3733"/>
              <w:bookmarkEnd w:id="3734"/>
              <w:bookmarkEnd w:id="3735"/>
              <w:bookmarkEnd w:id="3736"/>
              <w:bookmarkEnd w:id="3737"/>
              <w:bookmarkEnd w:id="3738"/>
              <w:bookmarkEnd w:id="3739"/>
              <w:bookmarkEnd w:id="3740"/>
              <w:bookmarkEnd w:id="3741"/>
              <w:bookmarkEnd w:id="3742"/>
              <w:bookmarkEnd w:id="3743"/>
              <w:bookmarkEnd w:id="3744"/>
              <w:bookmarkEnd w:id="3745"/>
              <w:bookmarkEnd w:id="3746"/>
              <w:bookmarkEnd w:id="3747"/>
              <w:bookmarkEnd w:id="3748"/>
              <w:bookmarkEnd w:id="3749"/>
              <w:bookmarkEnd w:id="3750"/>
              <w:bookmarkEnd w:id="3751"/>
              <w:bookmarkEnd w:id="3752"/>
              <w:bookmarkEnd w:id="3753"/>
              <w:bookmarkEnd w:id="3754"/>
              <w:bookmarkEnd w:id="3755"/>
              <w:bookmarkEnd w:id="3756"/>
              <w:bookmarkEnd w:id="3757"/>
              <w:bookmarkEnd w:id="3758"/>
              <w:bookmarkEnd w:id="3759"/>
              <w:bookmarkEnd w:id="3760"/>
              <w:bookmarkEnd w:id="3761"/>
              <w:bookmarkEnd w:id="3762"/>
              <w:bookmarkEnd w:id="3763"/>
              <w:bookmarkEnd w:id="3764"/>
              <w:bookmarkEnd w:id="3765"/>
              <w:bookmarkEnd w:id="3766"/>
              <w:bookmarkEnd w:id="3767"/>
              <w:bookmarkEnd w:id="3768"/>
              <w:bookmarkEnd w:id="3769"/>
              <w:bookmarkEnd w:id="3770"/>
              <w:bookmarkEnd w:id="3771"/>
              <w:bookmarkEnd w:id="3772"/>
            </w:del>
          </w:p>
        </w:tc>
        <w:tc>
          <w:tcPr>
            <w:tcW w:w="71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0585F33" w14:textId="0560C0A3" w:rsidR="005F4718" w:rsidRPr="00C106B9" w:rsidDel="00413F3D" w:rsidRDefault="005F4718">
            <w:pPr>
              <w:numPr>
                <w:ilvl w:val="0"/>
                <w:numId w:val="26"/>
              </w:numPr>
              <w:overflowPunct w:val="0"/>
              <w:autoSpaceDE w:val="0"/>
              <w:autoSpaceDN w:val="0"/>
              <w:spacing w:after="60"/>
              <w:textAlignment w:val="baseline"/>
              <w:rPr>
                <w:del w:id="3773" w:author="Ramasubramani, Hariharan" w:date="2015-07-13T14:40:00Z"/>
                <w:rFonts w:cstheme="minorHAnsi"/>
                <w:b/>
                <w:color w:val="000000" w:themeColor="text1"/>
                <w:sz w:val="20"/>
              </w:rPr>
              <w:pPrChange w:id="3774" w:author="Ramasubramani, Hariharan" w:date="2015-07-13T14:40:00Z">
                <w:pPr>
                  <w:spacing w:before="60"/>
                  <w:ind w:left="-57" w:right="-86" w:firstLine="0"/>
                  <w:jc w:val="center"/>
                </w:pPr>
              </w:pPrChange>
            </w:pPr>
            <w:del w:id="3775" w:author="Ramasubramani, Hariharan" w:date="2015-07-13T14:40:00Z">
              <w:r w:rsidRPr="00C106B9" w:rsidDel="00413F3D">
                <w:rPr>
                  <w:rFonts w:cstheme="minorHAnsi"/>
                  <w:b/>
                  <w:color w:val="000000" w:themeColor="text1"/>
                  <w:sz w:val="20"/>
                </w:rPr>
                <w:delText>Length</w:delText>
              </w:r>
              <w:bookmarkStart w:id="3776" w:name="_Toc424912149"/>
              <w:bookmarkStart w:id="3777" w:name="_Toc424915258"/>
              <w:bookmarkStart w:id="3778" w:name="_Toc424918288"/>
              <w:bookmarkStart w:id="3779" w:name="_Toc425149138"/>
              <w:bookmarkStart w:id="3780" w:name="_Toc425161677"/>
              <w:bookmarkStart w:id="3781" w:name="_Toc425162685"/>
              <w:bookmarkStart w:id="3782" w:name="_Toc425163091"/>
              <w:bookmarkStart w:id="3783" w:name="_Toc425170578"/>
              <w:bookmarkStart w:id="3784" w:name="_Toc425172891"/>
              <w:bookmarkStart w:id="3785" w:name="_Toc425234364"/>
              <w:bookmarkStart w:id="3786" w:name="_Toc425237916"/>
              <w:bookmarkStart w:id="3787" w:name="_Toc425239162"/>
              <w:bookmarkStart w:id="3788" w:name="_Toc425240409"/>
              <w:bookmarkStart w:id="3789" w:name="_Toc425241655"/>
              <w:bookmarkStart w:id="3790" w:name="_Toc425242901"/>
              <w:bookmarkStart w:id="3791" w:name="_Toc425244148"/>
              <w:bookmarkStart w:id="3792" w:name="_Toc425245395"/>
              <w:bookmarkStart w:id="3793" w:name="_Toc425246642"/>
              <w:bookmarkStart w:id="3794" w:name="_Toc425247888"/>
              <w:bookmarkStart w:id="3795" w:name="_Toc425249135"/>
              <w:bookmarkStart w:id="3796" w:name="_Toc425250382"/>
              <w:bookmarkStart w:id="3797" w:name="_Toc425251629"/>
              <w:bookmarkStart w:id="3798" w:name="_Toc425252299"/>
              <w:bookmarkStart w:id="3799" w:name="_Toc425252970"/>
              <w:bookmarkStart w:id="3800" w:name="_Toc425256361"/>
              <w:bookmarkStart w:id="3801" w:name="_Toc425276062"/>
              <w:bookmarkStart w:id="3802" w:name="_Toc425342160"/>
              <w:bookmarkStart w:id="3803" w:name="_Toc425349366"/>
              <w:bookmarkStart w:id="3804" w:name="_Toc425352515"/>
              <w:bookmarkStart w:id="3805" w:name="_Toc425353200"/>
              <w:bookmarkStart w:id="3806" w:name="_Toc425787193"/>
              <w:bookmarkStart w:id="3807" w:name="_Toc425787879"/>
              <w:bookmarkStart w:id="3808" w:name="_Toc425788566"/>
              <w:bookmarkStart w:id="3809" w:name="_Toc425789253"/>
              <w:bookmarkStart w:id="3810" w:name="_Toc425789940"/>
              <w:bookmarkStart w:id="3811" w:name="_Toc425793680"/>
              <w:bookmarkStart w:id="3812" w:name="_Toc426384615"/>
              <w:bookmarkStart w:id="3813" w:name="_Toc426386019"/>
              <w:bookmarkStart w:id="3814" w:name="_Toc426387422"/>
              <w:bookmarkStart w:id="3815" w:name="_Toc426388826"/>
              <w:bookmarkStart w:id="3816" w:name="_Toc426390230"/>
              <w:bookmarkStart w:id="3817" w:name="_Toc426391634"/>
              <w:bookmarkStart w:id="3818" w:name="_Toc426393037"/>
              <w:bookmarkStart w:id="3819" w:name="_Toc427824622"/>
              <w:bookmarkStart w:id="3820" w:name="_Toc427852435"/>
              <w:bookmarkStart w:id="3821" w:name="_Toc427854675"/>
              <w:bookmarkStart w:id="3822" w:name="_Toc427856876"/>
              <w:bookmarkEnd w:id="3776"/>
              <w:bookmarkEnd w:id="3777"/>
              <w:bookmarkEnd w:id="3778"/>
              <w:bookmarkEnd w:id="3779"/>
              <w:bookmarkEnd w:id="3780"/>
              <w:bookmarkEnd w:id="3781"/>
              <w:bookmarkEnd w:id="3782"/>
              <w:bookmarkEnd w:id="3783"/>
              <w:bookmarkEnd w:id="3784"/>
              <w:bookmarkEnd w:id="3785"/>
              <w:bookmarkEnd w:id="3786"/>
              <w:bookmarkEnd w:id="3787"/>
              <w:bookmarkEnd w:id="3788"/>
              <w:bookmarkEnd w:id="3789"/>
              <w:bookmarkEnd w:id="3790"/>
              <w:bookmarkEnd w:id="3791"/>
              <w:bookmarkEnd w:id="3792"/>
              <w:bookmarkEnd w:id="3793"/>
              <w:bookmarkEnd w:id="3794"/>
              <w:bookmarkEnd w:id="3795"/>
              <w:bookmarkEnd w:id="3796"/>
              <w:bookmarkEnd w:id="3797"/>
              <w:bookmarkEnd w:id="3798"/>
              <w:bookmarkEnd w:id="3799"/>
              <w:bookmarkEnd w:id="3800"/>
              <w:bookmarkEnd w:id="3801"/>
              <w:bookmarkEnd w:id="3802"/>
              <w:bookmarkEnd w:id="3803"/>
              <w:bookmarkEnd w:id="3804"/>
              <w:bookmarkEnd w:id="3805"/>
              <w:bookmarkEnd w:id="3806"/>
              <w:bookmarkEnd w:id="3807"/>
              <w:bookmarkEnd w:id="3808"/>
              <w:bookmarkEnd w:id="3809"/>
              <w:bookmarkEnd w:id="3810"/>
              <w:bookmarkEnd w:id="3811"/>
              <w:bookmarkEnd w:id="3812"/>
              <w:bookmarkEnd w:id="3813"/>
              <w:bookmarkEnd w:id="3814"/>
              <w:bookmarkEnd w:id="3815"/>
              <w:bookmarkEnd w:id="3816"/>
              <w:bookmarkEnd w:id="3817"/>
              <w:bookmarkEnd w:id="3818"/>
              <w:bookmarkEnd w:id="3819"/>
              <w:bookmarkEnd w:id="3820"/>
              <w:bookmarkEnd w:id="3821"/>
              <w:bookmarkEnd w:id="3822"/>
            </w:del>
          </w:p>
        </w:tc>
        <w:tc>
          <w:tcPr>
            <w:tcW w:w="1971"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948E7BD" w14:textId="6BCAE808" w:rsidR="005F4718" w:rsidRPr="00C106B9" w:rsidDel="00413F3D" w:rsidRDefault="005F4718">
            <w:pPr>
              <w:numPr>
                <w:ilvl w:val="0"/>
                <w:numId w:val="26"/>
              </w:numPr>
              <w:overflowPunct w:val="0"/>
              <w:autoSpaceDE w:val="0"/>
              <w:autoSpaceDN w:val="0"/>
              <w:spacing w:after="60"/>
              <w:textAlignment w:val="baseline"/>
              <w:rPr>
                <w:del w:id="3823" w:author="Ramasubramani, Hariharan" w:date="2015-07-13T14:40:00Z"/>
                <w:rFonts w:cstheme="minorHAnsi"/>
                <w:b/>
                <w:color w:val="000000" w:themeColor="text1"/>
                <w:sz w:val="20"/>
              </w:rPr>
              <w:pPrChange w:id="3824" w:author="Ramasubramani, Hariharan" w:date="2015-07-13T14:40:00Z">
                <w:pPr>
                  <w:spacing w:before="60"/>
                  <w:ind w:left="-57" w:firstLine="0"/>
                  <w:jc w:val="center"/>
                </w:pPr>
              </w:pPrChange>
            </w:pPr>
            <w:del w:id="3825" w:author="Ramasubramani, Hariharan" w:date="2015-07-13T14:40:00Z">
              <w:r w:rsidRPr="00C106B9" w:rsidDel="00413F3D">
                <w:rPr>
                  <w:rFonts w:cstheme="minorHAnsi"/>
                  <w:b/>
                  <w:color w:val="000000" w:themeColor="text1"/>
                  <w:sz w:val="20"/>
                </w:rPr>
                <w:delText>Format</w:delText>
              </w:r>
              <w:bookmarkStart w:id="3826" w:name="_Toc424912150"/>
              <w:bookmarkStart w:id="3827" w:name="_Toc424915259"/>
              <w:bookmarkStart w:id="3828" w:name="_Toc424918289"/>
              <w:bookmarkStart w:id="3829" w:name="_Toc425149139"/>
              <w:bookmarkStart w:id="3830" w:name="_Toc425161678"/>
              <w:bookmarkStart w:id="3831" w:name="_Toc425162686"/>
              <w:bookmarkStart w:id="3832" w:name="_Toc425163092"/>
              <w:bookmarkStart w:id="3833" w:name="_Toc425170579"/>
              <w:bookmarkStart w:id="3834" w:name="_Toc425172892"/>
              <w:bookmarkStart w:id="3835" w:name="_Toc425234365"/>
              <w:bookmarkStart w:id="3836" w:name="_Toc425237917"/>
              <w:bookmarkStart w:id="3837" w:name="_Toc425239163"/>
              <w:bookmarkStart w:id="3838" w:name="_Toc425240410"/>
              <w:bookmarkStart w:id="3839" w:name="_Toc425241656"/>
              <w:bookmarkStart w:id="3840" w:name="_Toc425242902"/>
              <w:bookmarkStart w:id="3841" w:name="_Toc425244149"/>
              <w:bookmarkStart w:id="3842" w:name="_Toc425245396"/>
              <w:bookmarkStart w:id="3843" w:name="_Toc425246643"/>
              <w:bookmarkStart w:id="3844" w:name="_Toc425247889"/>
              <w:bookmarkStart w:id="3845" w:name="_Toc425249136"/>
              <w:bookmarkStart w:id="3846" w:name="_Toc425250383"/>
              <w:bookmarkStart w:id="3847" w:name="_Toc425251630"/>
              <w:bookmarkStart w:id="3848" w:name="_Toc425252300"/>
              <w:bookmarkStart w:id="3849" w:name="_Toc425252971"/>
              <w:bookmarkStart w:id="3850" w:name="_Toc425256362"/>
              <w:bookmarkStart w:id="3851" w:name="_Toc425276063"/>
              <w:bookmarkStart w:id="3852" w:name="_Toc425342161"/>
              <w:bookmarkStart w:id="3853" w:name="_Toc425349367"/>
              <w:bookmarkStart w:id="3854" w:name="_Toc425352516"/>
              <w:bookmarkStart w:id="3855" w:name="_Toc425353201"/>
              <w:bookmarkStart w:id="3856" w:name="_Toc425787194"/>
              <w:bookmarkStart w:id="3857" w:name="_Toc425787880"/>
              <w:bookmarkStart w:id="3858" w:name="_Toc425788567"/>
              <w:bookmarkStart w:id="3859" w:name="_Toc425789254"/>
              <w:bookmarkStart w:id="3860" w:name="_Toc425789941"/>
              <w:bookmarkStart w:id="3861" w:name="_Toc425793681"/>
              <w:bookmarkStart w:id="3862" w:name="_Toc426384616"/>
              <w:bookmarkStart w:id="3863" w:name="_Toc426386020"/>
              <w:bookmarkStart w:id="3864" w:name="_Toc426387423"/>
              <w:bookmarkStart w:id="3865" w:name="_Toc426388827"/>
              <w:bookmarkStart w:id="3866" w:name="_Toc426390231"/>
              <w:bookmarkStart w:id="3867" w:name="_Toc426391635"/>
              <w:bookmarkStart w:id="3868" w:name="_Toc426393038"/>
              <w:bookmarkStart w:id="3869" w:name="_Toc427824623"/>
              <w:bookmarkStart w:id="3870" w:name="_Toc427852436"/>
              <w:bookmarkStart w:id="3871" w:name="_Toc427854676"/>
              <w:bookmarkStart w:id="3872" w:name="_Toc427856877"/>
              <w:bookmarkEnd w:id="3826"/>
              <w:bookmarkEnd w:id="3827"/>
              <w:bookmarkEnd w:id="3828"/>
              <w:bookmarkEnd w:id="3829"/>
              <w:bookmarkEnd w:id="3830"/>
              <w:bookmarkEnd w:id="3831"/>
              <w:bookmarkEnd w:id="3832"/>
              <w:bookmarkEnd w:id="3833"/>
              <w:bookmarkEnd w:id="3834"/>
              <w:bookmarkEnd w:id="3835"/>
              <w:bookmarkEnd w:id="3836"/>
              <w:bookmarkEnd w:id="3837"/>
              <w:bookmarkEnd w:id="3838"/>
              <w:bookmarkEnd w:id="3839"/>
              <w:bookmarkEnd w:id="3840"/>
              <w:bookmarkEnd w:id="3841"/>
              <w:bookmarkEnd w:id="3842"/>
              <w:bookmarkEnd w:id="3843"/>
              <w:bookmarkEnd w:id="3844"/>
              <w:bookmarkEnd w:id="3845"/>
              <w:bookmarkEnd w:id="3846"/>
              <w:bookmarkEnd w:id="3847"/>
              <w:bookmarkEnd w:id="3848"/>
              <w:bookmarkEnd w:id="3849"/>
              <w:bookmarkEnd w:id="3850"/>
              <w:bookmarkEnd w:id="3851"/>
              <w:bookmarkEnd w:id="3852"/>
              <w:bookmarkEnd w:id="3853"/>
              <w:bookmarkEnd w:id="3854"/>
              <w:bookmarkEnd w:id="3855"/>
              <w:bookmarkEnd w:id="3856"/>
              <w:bookmarkEnd w:id="3857"/>
              <w:bookmarkEnd w:id="3858"/>
              <w:bookmarkEnd w:id="3859"/>
              <w:bookmarkEnd w:id="3860"/>
              <w:bookmarkEnd w:id="3861"/>
              <w:bookmarkEnd w:id="3862"/>
              <w:bookmarkEnd w:id="3863"/>
              <w:bookmarkEnd w:id="3864"/>
              <w:bookmarkEnd w:id="3865"/>
              <w:bookmarkEnd w:id="3866"/>
              <w:bookmarkEnd w:id="3867"/>
              <w:bookmarkEnd w:id="3868"/>
              <w:bookmarkEnd w:id="3869"/>
              <w:bookmarkEnd w:id="3870"/>
              <w:bookmarkEnd w:id="3871"/>
              <w:bookmarkEnd w:id="3872"/>
            </w:del>
          </w:p>
        </w:tc>
        <w:tc>
          <w:tcPr>
            <w:tcW w:w="97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CEF310D" w14:textId="62346B4C" w:rsidR="005F4718" w:rsidRPr="00C106B9" w:rsidDel="00413F3D" w:rsidRDefault="005F4718">
            <w:pPr>
              <w:numPr>
                <w:ilvl w:val="0"/>
                <w:numId w:val="26"/>
              </w:numPr>
              <w:overflowPunct w:val="0"/>
              <w:autoSpaceDE w:val="0"/>
              <w:autoSpaceDN w:val="0"/>
              <w:spacing w:after="60"/>
              <w:textAlignment w:val="baseline"/>
              <w:rPr>
                <w:del w:id="3873" w:author="Ramasubramani, Hariharan" w:date="2015-07-13T14:40:00Z"/>
                <w:rFonts w:cstheme="minorHAnsi"/>
                <w:b/>
                <w:color w:val="000000" w:themeColor="text1"/>
                <w:sz w:val="20"/>
              </w:rPr>
              <w:pPrChange w:id="3874" w:author="Ramasubramani, Hariharan" w:date="2015-07-13T14:40:00Z">
                <w:pPr>
                  <w:spacing w:before="60"/>
                  <w:ind w:left="-57" w:firstLine="0"/>
                  <w:jc w:val="center"/>
                </w:pPr>
              </w:pPrChange>
            </w:pPr>
            <w:del w:id="3875" w:author="Ramasubramani, Hariharan" w:date="2015-07-13T14:40:00Z">
              <w:r w:rsidRPr="00C106B9" w:rsidDel="00413F3D">
                <w:rPr>
                  <w:rFonts w:cstheme="minorHAnsi"/>
                  <w:b/>
                  <w:color w:val="000000" w:themeColor="text1"/>
                  <w:sz w:val="20"/>
                </w:rPr>
                <w:delText xml:space="preserve">Default </w:delText>
              </w:r>
              <w:bookmarkStart w:id="3876" w:name="_Toc424912151"/>
              <w:bookmarkStart w:id="3877" w:name="_Toc424915260"/>
              <w:bookmarkStart w:id="3878" w:name="_Toc424918290"/>
              <w:bookmarkStart w:id="3879" w:name="_Toc425149140"/>
              <w:bookmarkStart w:id="3880" w:name="_Toc425161679"/>
              <w:bookmarkStart w:id="3881" w:name="_Toc425162687"/>
              <w:bookmarkStart w:id="3882" w:name="_Toc425163093"/>
              <w:bookmarkStart w:id="3883" w:name="_Toc425170580"/>
              <w:bookmarkStart w:id="3884" w:name="_Toc425172893"/>
              <w:bookmarkStart w:id="3885" w:name="_Toc425234366"/>
              <w:bookmarkStart w:id="3886" w:name="_Toc425237918"/>
              <w:bookmarkStart w:id="3887" w:name="_Toc425239164"/>
              <w:bookmarkStart w:id="3888" w:name="_Toc425240411"/>
              <w:bookmarkStart w:id="3889" w:name="_Toc425241657"/>
              <w:bookmarkStart w:id="3890" w:name="_Toc425242903"/>
              <w:bookmarkStart w:id="3891" w:name="_Toc425244150"/>
              <w:bookmarkStart w:id="3892" w:name="_Toc425245397"/>
              <w:bookmarkStart w:id="3893" w:name="_Toc425246644"/>
              <w:bookmarkStart w:id="3894" w:name="_Toc425247890"/>
              <w:bookmarkStart w:id="3895" w:name="_Toc425249137"/>
              <w:bookmarkStart w:id="3896" w:name="_Toc425250384"/>
              <w:bookmarkStart w:id="3897" w:name="_Toc425251631"/>
              <w:bookmarkStart w:id="3898" w:name="_Toc425252301"/>
              <w:bookmarkStart w:id="3899" w:name="_Toc425252972"/>
              <w:bookmarkStart w:id="3900" w:name="_Toc425256363"/>
              <w:bookmarkStart w:id="3901" w:name="_Toc425276064"/>
              <w:bookmarkStart w:id="3902" w:name="_Toc425342162"/>
              <w:bookmarkStart w:id="3903" w:name="_Toc425349368"/>
              <w:bookmarkStart w:id="3904" w:name="_Toc425352517"/>
              <w:bookmarkStart w:id="3905" w:name="_Toc425353202"/>
              <w:bookmarkStart w:id="3906" w:name="_Toc425787195"/>
              <w:bookmarkStart w:id="3907" w:name="_Toc425787881"/>
              <w:bookmarkStart w:id="3908" w:name="_Toc425788568"/>
              <w:bookmarkStart w:id="3909" w:name="_Toc425789255"/>
              <w:bookmarkStart w:id="3910" w:name="_Toc425789942"/>
              <w:bookmarkStart w:id="3911" w:name="_Toc425793682"/>
              <w:bookmarkStart w:id="3912" w:name="_Toc426384617"/>
              <w:bookmarkStart w:id="3913" w:name="_Toc426386021"/>
              <w:bookmarkStart w:id="3914" w:name="_Toc426387424"/>
              <w:bookmarkStart w:id="3915" w:name="_Toc426388828"/>
              <w:bookmarkStart w:id="3916" w:name="_Toc426390232"/>
              <w:bookmarkStart w:id="3917" w:name="_Toc426391636"/>
              <w:bookmarkStart w:id="3918" w:name="_Toc426393039"/>
              <w:bookmarkStart w:id="3919" w:name="_Toc427824624"/>
              <w:bookmarkStart w:id="3920" w:name="_Toc427852437"/>
              <w:bookmarkStart w:id="3921" w:name="_Toc427854677"/>
              <w:bookmarkStart w:id="3922" w:name="_Toc427856878"/>
              <w:bookmarkEnd w:id="3876"/>
              <w:bookmarkEnd w:id="3877"/>
              <w:bookmarkEnd w:id="3878"/>
              <w:bookmarkEnd w:id="3879"/>
              <w:bookmarkEnd w:id="3880"/>
              <w:bookmarkEnd w:id="3881"/>
              <w:bookmarkEnd w:id="3882"/>
              <w:bookmarkEnd w:id="3883"/>
              <w:bookmarkEnd w:id="3884"/>
              <w:bookmarkEnd w:id="3885"/>
              <w:bookmarkEnd w:id="3886"/>
              <w:bookmarkEnd w:id="3887"/>
              <w:bookmarkEnd w:id="3888"/>
              <w:bookmarkEnd w:id="3889"/>
              <w:bookmarkEnd w:id="3890"/>
              <w:bookmarkEnd w:id="3891"/>
              <w:bookmarkEnd w:id="3892"/>
              <w:bookmarkEnd w:id="3893"/>
              <w:bookmarkEnd w:id="3894"/>
              <w:bookmarkEnd w:id="3895"/>
              <w:bookmarkEnd w:id="3896"/>
              <w:bookmarkEnd w:id="3897"/>
              <w:bookmarkEnd w:id="3898"/>
              <w:bookmarkEnd w:id="3899"/>
              <w:bookmarkEnd w:id="3900"/>
              <w:bookmarkEnd w:id="3901"/>
              <w:bookmarkEnd w:id="3902"/>
              <w:bookmarkEnd w:id="3903"/>
              <w:bookmarkEnd w:id="3904"/>
              <w:bookmarkEnd w:id="3905"/>
              <w:bookmarkEnd w:id="3906"/>
              <w:bookmarkEnd w:id="3907"/>
              <w:bookmarkEnd w:id="3908"/>
              <w:bookmarkEnd w:id="3909"/>
              <w:bookmarkEnd w:id="3910"/>
              <w:bookmarkEnd w:id="3911"/>
              <w:bookmarkEnd w:id="3912"/>
              <w:bookmarkEnd w:id="3913"/>
              <w:bookmarkEnd w:id="3914"/>
              <w:bookmarkEnd w:id="3915"/>
              <w:bookmarkEnd w:id="3916"/>
              <w:bookmarkEnd w:id="3917"/>
              <w:bookmarkEnd w:id="3918"/>
              <w:bookmarkEnd w:id="3919"/>
              <w:bookmarkEnd w:id="3920"/>
              <w:bookmarkEnd w:id="3921"/>
              <w:bookmarkEnd w:id="3922"/>
            </w:del>
          </w:p>
        </w:tc>
        <w:bookmarkStart w:id="3923" w:name="_Toc424912152"/>
        <w:bookmarkStart w:id="3924" w:name="_Toc424915261"/>
        <w:bookmarkStart w:id="3925" w:name="_Toc424918291"/>
        <w:bookmarkStart w:id="3926" w:name="_Toc425149141"/>
        <w:bookmarkStart w:id="3927" w:name="_Toc425161680"/>
        <w:bookmarkStart w:id="3928" w:name="_Toc425162688"/>
        <w:bookmarkStart w:id="3929" w:name="_Toc425163094"/>
        <w:bookmarkStart w:id="3930" w:name="_Toc425170581"/>
        <w:bookmarkStart w:id="3931" w:name="_Toc425172894"/>
        <w:bookmarkStart w:id="3932" w:name="_Toc425234367"/>
        <w:bookmarkStart w:id="3933" w:name="_Toc425237919"/>
        <w:bookmarkStart w:id="3934" w:name="_Toc425239165"/>
        <w:bookmarkStart w:id="3935" w:name="_Toc425240412"/>
        <w:bookmarkStart w:id="3936" w:name="_Toc425241658"/>
        <w:bookmarkStart w:id="3937" w:name="_Toc425242904"/>
        <w:bookmarkStart w:id="3938" w:name="_Toc425244151"/>
        <w:bookmarkStart w:id="3939" w:name="_Toc425245398"/>
        <w:bookmarkStart w:id="3940" w:name="_Toc425246645"/>
        <w:bookmarkStart w:id="3941" w:name="_Toc425247891"/>
        <w:bookmarkStart w:id="3942" w:name="_Toc425249138"/>
        <w:bookmarkStart w:id="3943" w:name="_Toc425250385"/>
        <w:bookmarkStart w:id="3944" w:name="_Toc425251632"/>
        <w:bookmarkStart w:id="3945" w:name="_Toc425252302"/>
        <w:bookmarkStart w:id="3946" w:name="_Toc425252973"/>
        <w:bookmarkStart w:id="3947" w:name="_Toc425256364"/>
        <w:bookmarkStart w:id="3948" w:name="_Toc425276065"/>
        <w:bookmarkStart w:id="3949" w:name="_Toc425342163"/>
        <w:bookmarkStart w:id="3950" w:name="_Toc425349369"/>
        <w:bookmarkStart w:id="3951" w:name="_Toc425352518"/>
        <w:bookmarkStart w:id="3952" w:name="_Toc425353203"/>
        <w:bookmarkStart w:id="3953" w:name="_Toc425787196"/>
        <w:bookmarkStart w:id="3954" w:name="_Toc425787882"/>
        <w:bookmarkStart w:id="3955" w:name="_Toc425788569"/>
        <w:bookmarkStart w:id="3956" w:name="_Toc425789256"/>
        <w:bookmarkStart w:id="3957" w:name="_Toc425789943"/>
        <w:bookmarkStart w:id="3958" w:name="_Toc425793683"/>
        <w:bookmarkStart w:id="3959" w:name="_Toc426384618"/>
        <w:bookmarkStart w:id="3960" w:name="_Toc426386022"/>
        <w:bookmarkStart w:id="3961" w:name="_Toc426387425"/>
        <w:bookmarkStart w:id="3962" w:name="_Toc426388829"/>
        <w:bookmarkStart w:id="3963" w:name="_Toc426390233"/>
        <w:bookmarkStart w:id="3964" w:name="_Toc426391637"/>
        <w:bookmarkStart w:id="3965" w:name="_Toc426393040"/>
        <w:bookmarkStart w:id="3966" w:name="_Toc427824625"/>
        <w:bookmarkStart w:id="3967" w:name="_Toc427852438"/>
        <w:bookmarkStart w:id="3968" w:name="_Toc427854678"/>
        <w:bookmarkStart w:id="3969" w:name="_Toc427856879"/>
        <w:bookmarkEnd w:id="3923"/>
        <w:bookmarkEnd w:id="3924"/>
        <w:bookmarkEnd w:id="3925"/>
        <w:bookmarkEnd w:id="3926"/>
        <w:bookmarkEnd w:id="3927"/>
        <w:bookmarkEnd w:id="3928"/>
        <w:bookmarkEnd w:id="3929"/>
        <w:bookmarkEnd w:id="3930"/>
        <w:bookmarkEnd w:id="3931"/>
        <w:bookmarkEnd w:id="3932"/>
        <w:bookmarkEnd w:id="3933"/>
        <w:bookmarkEnd w:id="3934"/>
        <w:bookmarkEnd w:id="3935"/>
        <w:bookmarkEnd w:id="3936"/>
        <w:bookmarkEnd w:id="3937"/>
        <w:bookmarkEnd w:id="3938"/>
        <w:bookmarkEnd w:id="3939"/>
        <w:bookmarkEnd w:id="3940"/>
        <w:bookmarkEnd w:id="3941"/>
        <w:bookmarkEnd w:id="3942"/>
        <w:bookmarkEnd w:id="3943"/>
        <w:bookmarkEnd w:id="3944"/>
        <w:bookmarkEnd w:id="3945"/>
        <w:bookmarkEnd w:id="3946"/>
        <w:bookmarkEnd w:id="3947"/>
        <w:bookmarkEnd w:id="3948"/>
        <w:bookmarkEnd w:id="3949"/>
        <w:bookmarkEnd w:id="3950"/>
        <w:bookmarkEnd w:id="3951"/>
        <w:bookmarkEnd w:id="3952"/>
        <w:bookmarkEnd w:id="3953"/>
        <w:bookmarkEnd w:id="3954"/>
        <w:bookmarkEnd w:id="3955"/>
        <w:bookmarkEnd w:id="3956"/>
        <w:bookmarkEnd w:id="3957"/>
        <w:bookmarkEnd w:id="3958"/>
        <w:bookmarkEnd w:id="3959"/>
        <w:bookmarkEnd w:id="3960"/>
        <w:bookmarkEnd w:id="3961"/>
        <w:bookmarkEnd w:id="3962"/>
        <w:bookmarkEnd w:id="3963"/>
        <w:bookmarkEnd w:id="3964"/>
        <w:bookmarkEnd w:id="3965"/>
        <w:bookmarkEnd w:id="3966"/>
        <w:bookmarkEnd w:id="3967"/>
        <w:bookmarkEnd w:id="3968"/>
        <w:bookmarkEnd w:id="3969"/>
      </w:tr>
      <w:tr w:rsidR="005F4718" w:rsidRPr="00C106B9" w:rsidDel="00413F3D" w14:paraId="2F415B6C" w14:textId="5836629C" w:rsidTr="008C172F">
        <w:trPr>
          <w:cantSplit/>
          <w:trHeight w:val="314"/>
          <w:jc w:val="center"/>
          <w:del w:id="3970" w:author="Ramasubramani, Hariharan" w:date="2015-07-13T14:40:00Z"/>
        </w:trPr>
        <w:tc>
          <w:tcPr>
            <w:tcW w:w="1057" w:type="dxa"/>
            <w:tcBorders>
              <w:top w:val="single" w:sz="4" w:space="0" w:color="auto"/>
              <w:left w:val="single" w:sz="4" w:space="0" w:color="auto"/>
              <w:bottom w:val="single" w:sz="4" w:space="0" w:color="auto"/>
              <w:right w:val="single" w:sz="4" w:space="0" w:color="auto"/>
            </w:tcBorders>
          </w:tcPr>
          <w:p w14:paraId="405A7442" w14:textId="31C79AEE" w:rsidR="005F4718" w:rsidRPr="00C106B9" w:rsidDel="00413F3D" w:rsidRDefault="005F4718">
            <w:pPr>
              <w:numPr>
                <w:ilvl w:val="0"/>
                <w:numId w:val="26"/>
              </w:numPr>
              <w:overflowPunct w:val="0"/>
              <w:autoSpaceDE w:val="0"/>
              <w:autoSpaceDN w:val="0"/>
              <w:spacing w:after="60"/>
              <w:textAlignment w:val="baseline"/>
              <w:rPr>
                <w:del w:id="3971" w:author="Ramasubramani, Hariharan" w:date="2015-07-13T14:40:00Z"/>
                <w:rFonts w:cstheme="minorHAnsi"/>
                <w:color w:val="000000" w:themeColor="text1"/>
              </w:rPr>
              <w:pPrChange w:id="3972" w:author="Ramasubramani, Hariharan" w:date="2015-07-13T14:40:00Z">
                <w:pPr>
                  <w:pStyle w:val="ListParagraph"/>
                  <w:numPr>
                    <w:ilvl w:val="3"/>
                    <w:numId w:val="11"/>
                  </w:numPr>
                  <w:tabs>
                    <w:tab w:val="num" w:pos="2088"/>
                  </w:tabs>
                  <w:overflowPunct w:val="0"/>
                  <w:autoSpaceDE w:val="0"/>
                  <w:autoSpaceDN w:val="0"/>
                  <w:spacing w:after="60"/>
                  <w:ind w:left="0" w:firstLine="0"/>
                  <w:textAlignment w:val="baseline"/>
                </w:pPr>
              </w:pPrChange>
            </w:pPr>
            <w:bookmarkStart w:id="3973" w:name="_Toc424912153"/>
            <w:bookmarkStart w:id="3974" w:name="_Toc424915262"/>
            <w:bookmarkStart w:id="3975" w:name="_Toc424918292"/>
            <w:bookmarkStart w:id="3976" w:name="_Toc425149142"/>
            <w:bookmarkStart w:id="3977" w:name="_Toc425161681"/>
            <w:bookmarkStart w:id="3978" w:name="_Toc425162689"/>
            <w:bookmarkStart w:id="3979" w:name="_Toc425163095"/>
            <w:bookmarkStart w:id="3980" w:name="_Toc425170582"/>
            <w:bookmarkStart w:id="3981" w:name="_Toc425172895"/>
            <w:bookmarkStart w:id="3982" w:name="_Toc425234368"/>
            <w:bookmarkStart w:id="3983" w:name="_Toc425237920"/>
            <w:bookmarkStart w:id="3984" w:name="_Toc425239166"/>
            <w:bookmarkStart w:id="3985" w:name="_Toc425240413"/>
            <w:bookmarkStart w:id="3986" w:name="_Toc425241659"/>
            <w:bookmarkStart w:id="3987" w:name="_Toc425242905"/>
            <w:bookmarkStart w:id="3988" w:name="_Toc425244152"/>
            <w:bookmarkStart w:id="3989" w:name="_Toc425245399"/>
            <w:bookmarkStart w:id="3990" w:name="_Toc425246646"/>
            <w:bookmarkStart w:id="3991" w:name="_Toc425247892"/>
            <w:bookmarkStart w:id="3992" w:name="_Toc425249139"/>
            <w:bookmarkStart w:id="3993" w:name="_Toc425250386"/>
            <w:bookmarkStart w:id="3994" w:name="_Toc425251633"/>
            <w:bookmarkStart w:id="3995" w:name="_Toc425252303"/>
            <w:bookmarkStart w:id="3996" w:name="_Toc425252974"/>
            <w:bookmarkStart w:id="3997" w:name="_Toc425256365"/>
            <w:bookmarkStart w:id="3998" w:name="_Toc425276066"/>
            <w:bookmarkStart w:id="3999" w:name="_Toc425342164"/>
            <w:bookmarkStart w:id="4000" w:name="_Toc425349370"/>
            <w:bookmarkStart w:id="4001" w:name="_Toc425352519"/>
            <w:bookmarkStart w:id="4002" w:name="_Toc425353204"/>
            <w:bookmarkStart w:id="4003" w:name="_Toc425787197"/>
            <w:bookmarkStart w:id="4004" w:name="_Toc425787883"/>
            <w:bookmarkStart w:id="4005" w:name="_Toc425788570"/>
            <w:bookmarkStart w:id="4006" w:name="_Toc425789257"/>
            <w:bookmarkStart w:id="4007" w:name="_Toc425789944"/>
            <w:bookmarkStart w:id="4008" w:name="_Toc425793684"/>
            <w:bookmarkStart w:id="4009" w:name="_Toc426384619"/>
            <w:bookmarkStart w:id="4010" w:name="_Toc426386023"/>
            <w:bookmarkStart w:id="4011" w:name="_Toc426387426"/>
            <w:bookmarkStart w:id="4012" w:name="_Toc426388830"/>
            <w:bookmarkStart w:id="4013" w:name="_Toc426390234"/>
            <w:bookmarkStart w:id="4014" w:name="_Toc426391638"/>
            <w:bookmarkStart w:id="4015" w:name="_Toc426393041"/>
            <w:bookmarkStart w:id="4016" w:name="_Toc427824626"/>
            <w:bookmarkStart w:id="4017" w:name="_Toc427852439"/>
            <w:bookmarkStart w:id="4018" w:name="_Toc427854679"/>
            <w:bookmarkStart w:id="4019" w:name="_Toc427856880"/>
            <w:bookmarkEnd w:id="3973"/>
            <w:bookmarkEnd w:id="3974"/>
            <w:bookmarkEnd w:id="3975"/>
            <w:bookmarkEnd w:id="3976"/>
            <w:bookmarkEnd w:id="3977"/>
            <w:bookmarkEnd w:id="3978"/>
            <w:bookmarkEnd w:id="3979"/>
            <w:bookmarkEnd w:id="3980"/>
            <w:bookmarkEnd w:id="3981"/>
            <w:bookmarkEnd w:id="3982"/>
            <w:bookmarkEnd w:id="3983"/>
            <w:bookmarkEnd w:id="3984"/>
            <w:bookmarkEnd w:id="3985"/>
            <w:bookmarkEnd w:id="3986"/>
            <w:bookmarkEnd w:id="3987"/>
            <w:bookmarkEnd w:id="3988"/>
            <w:bookmarkEnd w:id="3989"/>
            <w:bookmarkEnd w:id="3990"/>
            <w:bookmarkEnd w:id="3991"/>
            <w:bookmarkEnd w:id="3992"/>
            <w:bookmarkEnd w:id="3993"/>
            <w:bookmarkEnd w:id="3994"/>
            <w:bookmarkEnd w:id="3995"/>
            <w:bookmarkEnd w:id="3996"/>
            <w:bookmarkEnd w:id="3997"/>
            <w:bookmarkEnd w:id="3998"/>
            <w:bookmarkEnd w:id="3999"/>
            <w:bookmarkEnd w:id="4000"/>
            <w:bookmarkEnd w:id="4001"/>
            <w:bookmarkEnd w:id="4002"/>
            <w:bookmarkEnd w:id="4003"/>
            <w:bookmarkEnd w:id="4004"/>
            <w:bookmarkEnd w:id="4005"/>
            <w:bookmarkEnd w:id="4006"/>
            <w:bookmarkEnd w:id="4007"/>
            <w:bookmarkEnd w:id="4008"/>
            <w:bookmarkEnd w:id="4009"/>
            <w:bookmarkEnd w:id="4010"/>
            <w:bookmarkEnd w:id="4011"/>
            <w:bookmarkEnd w:id="4012"/>
            <w:bookmarkEnd w:id="4013"/>
            <w:bookmarkEnd w:id="4014"/>
            <w:bookmarkEnd w:id="4015"/>
            <w:bookmarkEnd w:id="4016"/>
            <w:bookmarkEnd w:id="4017"/>
            <w:bookmarkEnd w:id="4018"/>
            <w:bookmarkEnd w:id="4019"/>
          </w:p>
        </w:tc>
        <w:tc>
          <w:tcPr>
            <w:tcW w:w="1971" w:type="dxa"/>
            <w:tcBorders>
              <w:top w:val="single" w:sz="4" w:space="0" w:color="auto"/>
              <w:left w:val="single" w:sz="4" w:space="0" w:color="auto"/>
              <w:bottom w:val="single" w:sz="4" w:space="0" w:color="auto"/>
              <w:right w:val="single" w:sz="4" w:space="0" w:color="auto"/>
            </w:tcBorders>
          </w:tcPr>
          <w:p w14:paraId="692AF140" w14:textId="05A391B4" w:rsidR="005F4718" w:rsidRPr="00C106B9" w:rsidDel="00413F3D" w:rsidRDefault="005F4718">
            <w:pPr>
              <w:numPr>
                <w:ilvl w:val="0"/>
                <w:numId w:val="26"/>
              </w:numPr>
              <w:overflowPunct w:val="0"/>
              <w:autoSpaceDE w:val="0"/>
              <w:autoSpaceDN w:val="0"/>
              <w:spacing w:after="60"/>
              <w:textAlignment w:val="baseline"/>
              <w:rPr>
                <w:del w:id="4020" w:author="Ramasubramani, Hariharan" w:date="2015-07-13T14:40:00Z"/>
                <w:rFonts w:cstheme="minorHAnsi"/>
                <w:color w:val="000000" w:themeColor="text1"/>
              </w:rPr>
              <w:pPrChange w:id="4021" w:author="Ramasubramani, Hariharan" w:date="2015-07-13T14:40:00Z">
                <w:pPr>
                  <w:ind w:left="-18" w:firstLine="0"/>
                </w:pPr>
              </w:pPrChange>
            </w:pPr>
            <w:del w:id="4022" w:author="Ramasubramani, Hariharan" w:date="2015-07-13T14:40:00Z">
              <w:r w:rsidDel="00413F3D">
                <w:rPr>
                  <w:rFonts w:cstheme="minorHAnsi"/>
                  <w:color w:val="000000" w:themeColor="text1"/>
                </w:rPr>
                <w:delText>N#</w:delText>
              </w:r>
              <w:bookmarkStart w:id="4023" w:name="_Toc424912154"/>
              <w:bookmarkStart w:id="4024" w:name="_Toc424915263"/>
              <w:bookmarkStart w:id="4025" w:name="_Toc424918293"/>
              <w:bookmarkStart w:id="4026" w:name="_Toc425149143"/>
              <w:bookmarkStart w:id="4027" w:name="_Toc425161682"/>
              <w:bookmarkStart w:id="4028" w:name="_Toc425162690"/>
              <w:bookmarkStart w:id="4029" w:name="_Toc425163096"/>
              <w:bookmarkStart w:id="4030" w:name="_Toc425170583"/>
              <w:bookmarkStart w:id="4031" w:name="_Toc425172896"/>
              <w:bookmarkStart w:id="4032" w:name="_Toc425234369"/>
              <w:bookmarkStart w:id="4033" w:name="_Toc425237921"/>
              <w:bookmarkStart w:id="4034" w:name="_Toc425239167"/>
              <w:bookmarkStart w:id="4035" w:name="_Toc425240414"/>
              <w:bookmarkStart w:id="4036" w:name="_Toc425241660"/>
              <w:bookmarkStart w:id="4037" w:name="_Toc425242906"/>
              <w:bookmarkStart w:id="4038" w:name="_Toc425244153"/>
              <w:bookmarkStart w:id="4039" w:name="_Toc425245400"/>
              <w:bookmarkStart w:id="4040" w:name="_Toc425246647"/>
              <w:bookmarkStart w:id="4041" w:name="_Toc425247893"/>
              <w:bookmarkStart w:id="4042" w:name="_Toc425249140"/>
              <w:bookmarkStart w:id="4043" w:name="_Toc425250387"/>
              <w:bookmarkStart w:id="4044" w:name="_Toc425251634"/>
              <w:bookmarkStart w:id="4045" w:name="_Toc425252304"/>
              <w:bookmarkStart w:id="4046" w:name="_Toc425252975"/>
              <w:bookmarkStart w:id="4047" w:name="_Toc425256366"/>
              <w:bookmarkStart w:id="4048" w:name="_Toc425276067"/>
              <w:bookmarkStart w:id="4049" w:name="_Toc425342165"/>
              <w:bookmarkStart w:id="4050" w:name="_Toc425349371"/>
              <w:bookmarkStart w:id="4051" w:name="_Toc425352520"/>
              <w:bookmarkStart w:id="4052" w:name="_Toc425353205"/>
              <w:bookmarkStart w:id="4053" w:name="_Toc425787198"/>
              <w:bookmarkStart w:id="4054" w:name="_Toc425787884"/>
              <w:bookmarkStart w:id="4055" w:name="_Toc425788571"/>
              <w:bookmarkStart w:id="4056" w:name="_Toc425789258"/>
              <w:bookmarkStart w:id="4057" w:name="_Toc425789945"/>
              <w:bookmarkStart w:id="4058" w:name="_Toc425793685"/>
              <w:bookmarkStart w:id="4059" w:name="_Toc426384620"/>
              <w:bookmarkStart w:id="4060" w:name="_Toc426386024"/>
              <w:bookmarkStart w:id="4061" w:name="_Toc426387427"/>
              <w:bookmarkStart w:id="4062" w:name="_Toc426388831"/>
              <w:bookmarkStart w:id="4063" w:name="_Toc426390235"/>
              <w:bookmarkStart w:id="4064" w:name="_Toc426391639"/>
              <w:bookmarkStart w:id="4065" w:name="_Toc426393042"/>
              <w:bookmarkStart w:id="4066" w:name="_Toc427824627"/>
              <w:bookmarkStart w:id="4067" w:name="_Toc427852440"/>
              <w:bookmarkStart w:id="4068" w:name="_Toc427854680"/>
              <w:bookmarkStart w:id="4069" w:name="_Toc427856881"/>
              <w:bookmarkEnd w:id="4023"/>
              <w:bookmarkEnd w:id="4024"/>
              <w:bookmarkEnd w:id="4025"/>
              <w:bookmarkEnd w:id="4026"/>
              <w:bookmarkEnd w:id="4027"/>
              <w:bookmarkEnd w:id="4028"/>
              <w:bookmarkEnd w:id="4029"/>
              <w:bookmarkEnd w:id="4030"/>
              <w:bookmarkEnd w:id="4031"/>
              <w:bookmarkEnd w:id="4032"/>
              <w:bookmarkEnd w:id="4033"/>
              <w:bookmarkEnd w:id="4034"/>
              <w:bookmarkEnd w:id="4035"/>
              <w:bookmarkEnd w:id="4036"/>
              <w:bookmarkEnd w:id="4037"/>
              <w:bookmarkEnd w:id="4038"/>
              <w:bookmarkEnd w:id="4039"/>
              <w:bookmarkEnd w:id="4040"/>
              <w:bookmarkEnd w:id="4041"/>
              <w:bookmarkEnd w:id="4042"/>
              <w:bookmarkEnd w:id="4043"/>
              <w:bookmarkEnd w:id="4044"/>
              <w:bookmarkEnd w:id="4045"/>
              <w:bookmarkEnd w:id="4046"/>
              <w:bookmarkEnd w:id="4047"/>
              <w:bookmarkEnd w:id="4048"/>
              <w:bookmarkEnd w:id="4049"/>
              <w:bookmarkEnd w:id="4050"/>
              <w:bookmarkEnd w:id="4051"/>
              <w:bookmarkEnd w:id="4052"/>
              <w:bookmarkEnd w:id="4053"/>
              <w:bookmarkEnd w:id="4054"/>
              <w:bookmarkEnd w:id="4055"/>
              <w:bookmarkEnd w:id="4056"/>
              <w:bookmarkEnd w:id="4057"/>
              <w:bookmarkEnd w:id="4058"/>
              <w:bookmarkEnd w:id="4059"/>
              <w:bookmarkEnd w:id="4060"/>
              <w:bookmarkEnd w:id="4061"/>
              <w:bookmarkEnd w:id="4062"/>
              <w:bookmarkEnd w:id="4063"/>
              <w:bookmarkEnd w:id="4064"/>
              <w:bookmarkEnd w:id="4065"/>
              <w:bookmarkEnd w:id="4066"/>
              <w:bookmarkEnd w:id="4067"/>
              <w:bookmarkEnd w:id="4068"/>
              <w:bookmarkEnd w:id="4069"/>
            </w:del>
          </w:p>
        </w:tc>
        <w:tc>
          <w:tcPr>
            <w:tcW w:w="1568" w:type="dxa"/>
            <w:tcBorders>
              <w:top w:val="single" w:sz="4" w:space="0" w:color="auto"/>
              <w:left w:val="single" w:sz="4" w:space="0" w:color="auto"/>
              <w:bottom w:val="single" w:sz="4" w:space="0" w:color="auto"/>
              <w:right w:val="single" w:sz="4" w:space="0" w:color="auto"/>
            </w:tcBorders>
          </w:tcPr>
          <w:p w14:paraId="2F7605F5" w14:textId="3A6B6D64" w:rsidR="005F4718" w:rsidRPr="00C106B9" w:rsidDel="00413F3D" w:rsidRDefault="005F4718">
            <w:pPr>
              <w:numPr>
                <w:ilvl w:val="0"/>
                <w:numId w:val="26"/>
              </w:numPr>
              <w:overflowPunct w:val="0"/>
              <w:autoSpaceDE w:val="0"/>
              <w:autoSpaceDN w:val="0"/>
              <w:spacing w:after="60"/>
              <w:textAlignment w:val="baseline"/>
              <w:rPr>
                <w:del w:id="4070" w:author="Ramasubramani, Hariharan" w:date="2015-07-13T14:40:00Z"/>
                <w:rFonts w:cstheme="minorHAnsi"/>
                <w:color w:val="000000" w:themeColor="text1"/>
              </w:rPr>
              <w:pPrChange w:id="4071" w:author="Ramasubramani, Hariharan" w:date="2015-07-13T14:40:00Z">
                <w:pPr>
                  <w:ind w:left="-2" w:firstLine="0"/>
                </w:pPr>
              </w:pPrChange>
            </w:pPr>
            <w:del w:id="4072" w:author="Ramasubramani, Hariharan" w:date="2015-07-13T14:40:00Z">
              <w:r w:rsidDel="00413F3D">
                <w:rPr>
                  <w:rFonts w:cstheme="minorHAnsi"/>
                  <w:color w:val="000000" w:themeColor="text1"/>
                </w:rPr>
                <w:delText>N#</w:delText>
              </w:r>
              <w:bookmarkStart w:id="4073" w:name="_Toc424912155"/>
              <w:bookmarkStart w:id="4074" w:name="_Toc424915264"/>
              <w:bookmarkStart w:id="4075" w:name="_Toc424918294"/>
              <w:bookmarkStart w:id="4076" w:name="_Toc425149144"/>
              <w:bookmarkStart w:id="4077" w:name="_Toc425161683"/>
              <w:bookmarkStart w:id="4078" w:name="_Toc425162691"/>
              <w:bookmarkStart w:id="4079" w:name="_Toc425163097"/>
              <w:bookmarkStart w:id="4080" w:name="_Toc425170584"/>
              <w:bookmarkStart w:id="4081" w:name="_Toc425172897"/>
              <w:bookmarkStart w:id="4082" w:name="_Toc425234370"/>
              <w:bookmarkStart w:id="4083" w:name="_Toc425237922"/>
              <w:bookmarkStart w:id="4084" w:name="_Toc425239168"/>
              <w:bookmarkStart w:id="4085" w:name="_Toc425240415"/>
              <w:bookmarkStart w:id="4086" w:name="_Toc425241661"/>
              <w:bookmarkStart w:id="4087" w:name="_Toc425242907"/>
              <w:bookmarkStart w:id="4088" w:name="_Toc425244154"/>
              <w:bookmarkStart w:id="4089" w:name="_Toc425245401"/>
              <w:bookmarkStart w:id="4090" w:name="_Toc425246648"/>
              <w:bookmarkStart w:id="4091" w:name="_Toc425247894"/>
              <w:bookmarkStart w:id="4092" w:name="_Toc425249141"/>
              <w:bookmarkStart w:id="4093" w:name="_Toc425250388"/>
              <w:bookmarkStart w:id="4094" w:name="_Toc425251635"/>
              <w:bookmarkStart w:id="4095" w:name="_Toc425252305"/>
              <w:bookmarkStart w:id="4096" w:name="_Toc425252976"/>
              <w:bookmarkStart w:id="4097" w:name="_Toc425256367"/>
              <w:bookmarkStart w:id="4098" w:name="_Toc425276068"/>
              <w:bookmarkStart w:id="4099" w:name="_Toc425342166"/>
              <w:bookmarkStart w:id="4100" w:name="_Toc425349372"/>
              <w:bookmarkStart w:id="4101" w:name="_Toc425352521"/>
              <w:bookmarkStart w:id="4102" w:name="_Toc425353206"/>
              <w:bookmarkStart w:id="4103" w:name="_Toc425787199"/>
              <w:bookmarkStart w:id="4104" w:name="_Toc425787885"/>
              <w:bookmarkStart w:id="4105" w:name="_Toc425788572"/>
              <w:bookmarkStart w:id="4106" w:name="_Toc425789259"/>
              <w:bookmarkStart w:id="4107" w:name="_Toc425789946"/>
              <w:bookmarkStart w:id="4108" w:name="_Toc425793686"/>
              <w:bookmarkStart w:id="4109" w:name="_Toc426384621"/>
              <w:bookmarkStart w:id="4110" w:name="_Toc426386025"/>
              <w:bookmarkStart w:id="4111" w:name="_Toc426387428"/>
              <w:bookmarkStart w:id="4112" w:name="_Toc426388832"/>
              <w:bookmarkStart w:id="4113" w:name="_Toc426390236"/>
              <w:bookmarkStart w:id="4114" w:name="_Toc426391640"/>
              <w:bookmarkStart w:id="4115" w:name="_Toc426393043"/>
              <w:bookmarkStart w:id="4116" w:name="_Toc427824628"/>
              <w:bookmarkStart w:id="4117" w:name="_Toc427852441"/>
              <w:bookmarkStart w:id="4118" w:name="_Toc427854681"/>
              <w:bookmarkStart w:id="4119" w:name="_Toc427856882"/>
              <w:bookmarkEnd w:id="4073"/>
              <w:bookmarkEnd w:id="4074"/>
              <w:bookmarkEnd w:id="4075"/>
              <w:bookmarkEnd w:id="4076"/>
              <w:bookmarkEnd w:id="4077"/>
              <w:bookmarkEnd w:id="4078"/>
              <w:bookmarkEnd w:id="4079"/>
              <w:bookmarkEnd w:id="4080"/>
              <w:bookmarkEnd w:id="4081"/>
              <w:bookmarkEnd w:id="4082"/>
              <w:bookmarkEnd w:id="4083"/>
              <w:bookmarkEnd w:id="4084"/>
              <w:bookmarkEnd w:id="4085"/>
              <w:bookmarkEnd w:id="4086"/>
              <w:bookmarkEnd w:id="4087"/>
              <w:bookmarkEnd w:id="4088"/>
              <w:bookmarkEnd w:id="4089"/>
              <w:bookmarkEnd w:id="4090"/>
              <w:bookmarkEnd w:id="4091"/>
              <w:bookmarkEnd w:id="4092"/>
              <w:bookmarkEnd w:id="4093"/>
              <w:bookmarkEnd w:id="4094"/>
              <w:bookmarkEnd w:id="4095"/>
              <w:bookmarkEnd w:id="4096"/>
              <w:bookmarkEnd w:id="4097"/>
              <w:bookmarkEnd w:id="4098"/>
              <w:bookmarkEnd w:id="4099"/>
              <w:bookmarkEnd w:id="4100"/>
              <w:bookmarkEnd w:id="4101"/>
              <w:bookmarkEnd w:id="4102"/>
              <w:bookmarkEnd w:id="4103"/>
              <w:bookmarkEnd w:id="4104"/>
              <w:bookmarkEnd w:id="4105"/>
              <w:bookmarkEnd w:id="4106"/>
              <w:bookmarkEnd w:id="4107"/>
              <w:bookmarkEnd w:id="4108"/>
              <w:bookmarkEnd w:id="4109"/>
              <w:bookmarkEnd w:id="4110"/>
              <w:bookmarkEnd w:id="4111"/>
              <w:bookmarkEnd w:id="4112"/>
              <w:bookmarkEnd w:id="4113"/>
              <w:bookmarkEnd w:id="4114"/>
              <w:bookmarkEnd w:id="4115"/>
              <w:bookmarkEnd w:id="4116"/>
              <w:bookmarkEnd w:id="4117"/>
              <w:bookmarkEnd w:id="4118"/>
              <w:bookmarkEnd w:id="4119"/>
            </w:del>
          </w:p>
        </w:tc>
        <w:tc>
          <w:tcPr>
            <w:tcW w:w="939" w:type="dxa"/>
            <w:tcBorders>
              <w:top w:val="single" w:sz="4" w:space="0" w:color="auto"/>
              <w:left w:val="single" w:sz="4" w:space="0" w:color="auto"/>
              <w:bottom w:val="single" w:sz="4" w:space="0" w:color="auto"/>
              <w:right w:val="single" w:sz="4" w:space="0" w:color="auto"/>
            </w:tcBorders>
          </w:tcPr>
          <w:p w14:paraId="5DCF5C72" w14:textId="151C2970" w:rsidR="005F4718" w:rsidRPr="00C106B9" w:rsidDel="00413F3D" w:rsidRDefault="005F4718">
            <w:pPr>
              <w:numPr>
                <w:ilvl w:val="0"/>
                <w:numId w:val="26"/>
              </w:numPr>
              <w:overflowPunct w:val="0"/>
              <w:autoSpaceDE w:val="0"/>
              <w:autoSpaceDN w:val="0"/>
              <w:spacing w:after="60"/>
              <w:textAlignment w:val="baseline"/>
              <w:rPr>
                <w:del w:id="4120" w:author="Ramasubramani, Hariharan" w:date="2015-07-13T14:40:00Z"/>
                <w:rFonts w:cstheme="minorHAnsi"/>
                <w:color w:val="000000" w:themeColor="text1"/>
              </w:rPr>
              <w:pPrChange w:id="4121" w:author="Ramasubramani, Hariharan" w:date="2015-07-13T14:40:00Z">
                <w:pPr>
                  <w:ind w:left="-57" w:firstLine="0"/>
                  <w:jc w:val="center"/>
                </w:pPr>
              </w:pPrChange>
            </w:pPr>
            <w:del w:id="4122" w:author="Ramasubramani, Hariharan" w:date="2015-07-13T14:40:00Z">
              <w:r w:rsidDel="00413F3D">
                <w:rPr>
                  <w:rFonts w:cstheme="minorHAnsi"/>
                  <w:color w:val="000000" w:themeColor="text1"/>
                </w:rPr>
                <w:delText>Yes</w:delText>
              </w:r>
              <w:bookmarkStart w:id="4123" w:name="_Toc424912156"/>
              <w:bookmarkStart w:id="4124" w:name="_Toc424915265"/>
              <w:bookmarkStart w:id="4125" w:name="_Toc424918295"/>
              <w:bookmarkStart w:id="4126" w:name="_Toc425149145"/>
              <w:bookmarkStart w:id="4127" w:name="_Toc425161684"/>
              <w:bookmarkStart w:id="4128" w:name="_Toc425162692"/>
              <w:bookmarkStart w:id="4129" w:name="_Toc425163098"/>
              <w:bookmarkStart w:id="4130" w:name="_Toc425170585"/>
              <w:bookmarkStart w:id="4131" w:name="_Toc425172898"/>
              <w:bookmarkStart w:id="4132" w:name="_Toc425234371"/>
              <w:bookmarkStart w:id="4133" w:name="_Toc425237923"/>
              <w:bookmarkStart w:id="4134" w:name="_Toc425239169"/>
              <w:bookmarkStart w:id="4135" w:name="_Toc425240416"/>
              <w:bookmarkStart w:id="4136" w:name="_Toc425241662"/>
              <w:bookmarkStart w:id="4137" w:name="_Toc425242908"/>
              <w:bookmarkStart w:id="4138" w:name="_Toc425244155"/>
              <w:bookmarkStart w:id="4139" w:name="_Toc425245402"/>
              <w:bookmarkStart w:id="4140" w:name="_Toc425246649"/>
              <w:bookmarkStart w:id="4141" w:name="_Toc425247895"/>
              <w:bookmarkStart w:id="4142" w:name="_Toc425249142"/>
              <w:bookmarkStart w:id="4143" w:name="_Toc425250389"/>
              <w:bookmarkStart w:id="4144" w:name="_Toc425251636"/>
              <w:bookmarkStart w:id="4145" w:name="_Toc425252306"/>
              <w:bookmarkStart w:id="4146" w:name="_Toc425252977"/>
              <w:bookmarkStart w:id="4147" w:name="_Toc425256368"/>
              <w:bookmarkStart w:id="4148" w:name="_Toc425276069"/>
              <w:bookmarkStart w:id="4149" w:name="_Toc425342167"/>
              <w:bookmarkStart w:id="4150" w:name="_Toc425349373"/>
              <w:bookmarkStart w:id="4151" w:name="_Toc425352522"/>
              <w:bookmarkStart w:id="4152" w:name="_Toc425353207"/>
              <w:bookmarkStart w:id="4153" w:name="_Toc425787200"/>
              <w:bookmarkStart w:id="4154" w:name="_Toc425787886"/>
              <w:bookmarkStart w:id="4155" w:name="_Toc425788573"/>
              <w:bookmarkStart w:id="4156" w:name="_Toc425789260"/>
              <w:bookmarkStart w:id="4157" w:name="_Toc425789947"/>
              <w:bookmarkStart w:id="4158" w:name="_Toc425793687"/>
              <w:bookmarkStart w:id="4159" w:name="_Toc426384622"/>
              <w:bookmarkStart w:id="4160" w:name="_Toc426386026"/>
              <w:bookmarkStart w:id="4161" w:name="_Toc426387429"/>
              <w:bookmarkStart w:id="4162" w:name="_Toc426388833"/>
              <w:bookmarkStart w:id="4163" w:name="_Toc426390237"/>
              <w:bookmarkStart w:id="4164" w:name="_Toc426391641"/>
              <w:bookmarkStart w:id="4165" w:name="_Toc426393044"/>
              <w:bookmarkStart w:id="4166" w:name="_Toc427824629"/>
              <w:bookmarkStart w:id="4167" w:name="_Toc427852442"/>
              <w:bookmarkStart w:id="4168" w:name="_Toc427854682"/>
              <w:bookmarkStart w:id="4169" w:name="_Toc427856883"/>
              <w:bookmarkEnd w:id="4123"/>
              <w:bookmarkEnd w:id="4124"/>
              <w:bookmarkEnd w:id="4125"/>
              <w:bookmarkEnd w:id="4126"/>
              <w:bookmarkEnd w:id="4127"/>
              <w:bookmarkEnd w:id="4128"/>
              <w:bookmarkEnd w:id="4129"/>
              <w:bookmarkEnd w:id="4130"/>
              <w:bookmarkEnd w:id="4131"/>
              <w:bookmarkEnd w:id="4132"/>
              <w:bookmarkEnd w:id="4133"/>
              <w:bookmarkEnd w:id="4134"/>
              <w:bookmarkEnd w:id="4135"/>
              <w:bookmarkEnd w:id="4136"/>
              <w:bookmarkEnd w:id="4137"/>
              <w:bookmarkEnd w:id="4138"/>
              <w:bookmarkEnd w:id="4139"/>
              <w:bookmarkEnd w:id="4140"/>
              <w:bookmarkEnd w:id="4141"/>
              <w:bookmarkEnd w:id="4142"/>
              <w:bookmarkEnd w:id="4143"/>
              <w:bookmarkEnd w:id="4144"/>
              <w:bookmarkEnd w:id="4145"/>
              <w:bookmarkEnd w:id="4146"/>
              <w:bookmarkEnd w:id="4147"/>
              <w:bookmarkEnd w:id="4148"/>
              <w:bookmarkEnd w:id="4149"/>
              <w:bookmarkEnd w:id="4150"/>
              <w:bookmarkEnd w:id="4151"/>
              <w:bookmarkEnd w:id="4152"/>
              <w:bookmarkEnd w:id="4153"/>
              <w:bookmarkEnd w:id="4154"/>
              <w:bookmarkEnd w:id="4155"/>
              <w:bookmarkEnd w:id="4156"/>
              <w:bookmarkEnd w:id="4157"/>
              <w:bookmarkEnd w:id="4158"/>
              <w:bookmarkEnd w:id="4159"/>
              <w:bookmarkEnd w:id="4160"/>
              <w:bookmarkEnd w:id="4161"/>
              <w:bookmarkEnd w:id="4162"/>
              <w:bookmarkEnd w:id="4163"/>
              <w:bookmarkEnd w:id="4164"/>
              <w:bookmarkEnd w:id="4165"/>
              <w:bookmarkEnd w:id="4166"/>
              <w:bookmarkEnd w:id="4167"/>
              <w:bookmarkEnd w:id="4168"/>
              <w:bookmarkEnd w:id="4169"/>
            </w:del>
          </w:p>
        </w:tc>
        <w:tc>
          <w:tcPr>
            <w:tcW w:w="771" w:type="dxa"/>
            <w:tcBorders>
              <w:top w:val="single" w:sz="4" w:space="0" w:color="auto"/>
              <w:left w:val="single" w:sz="4" w:space="0" w:color="auto"/>
              <w:bottom w:val="single" w:sz="4" w:space="0" w:color="auto"/>
              <w:right w:val="single" w:sz="4" w:space="0" w:color="auto"/>
            </w:tcBorders>
          </w:tcPr>
          <w:p w14:paraId="771A7673" w14:textId="48EBA16E" w:rsidR="005F4718" w:rsidRPr="00C106B9" w:rsidDel="00413F3D" w:rsidRDefault="005F4718">
            <w:pPr>
              <w:numPr>
                <w:ilvl w:val="0"/>
                <w:numId w:val="26"/>
              </w:numPr>
              <w:overflowPunct w:val="0"/>
              <w:autoSpaceDE w:val="0"/>
              <w:autoSpaceDN w:val="0"/>
              <w:spacing w:after="60"/>
              <w:textAlignment w:val="baseline"/>
              <w:rPr>
                <w:del w:id="4170" w:author="Ramasubramani, Hariharan" w:date="2015-07-13T14:40:00Z"/>
                <w:rFonts w:cstheme="minorHAnsi"/>
                <w:color w:val="000000" w:themeColor="text1"/>
              </w:rPr>
              <w:pPrChange w:id="4171" w:author="Ramasubramani, Hariharan" w:date="2015-07-13T14:40:00Z">
                <w:pPr>
                  <w:ind w:left="-57" w:firstLine="0"/>
                  <w:jc w:val="center"/>
                </w:pPr>
              </w:pPrChange>
            </w:pPr>
            <w:del w:id="4172" w:author="Ramasubramani, Hariharan" w:date="2015-07-13T14:40:00Z">
              <w:r w:rsidDel="00413F3D">
                <w:rPr>
                  <w:rFonts w:cstheme="minorHAnsi"/>
                  <w:color w:val="000000" w:themeColor="text1"/>
                </w:rPr>
                <w:delText>E</w:delText>
              </w:r>
              <w:bookmarkStart w:id="4173" w:name="_Toc424912157"/>
              <w:bookmarkStart w:id="4174" w:name="_Toc424915266"/>
              <w:bookmarkStart w:id="4175" w:name="_Toc424918296"/>
              <w:bookmarkStart w:id="4176" w:name="_Toc425149146"/>
              <w:bookmarkStart w:id="4177" w:name="_Toc425161685"/>
              <w:bookmarkStart w:id="4178" w:name="_Toc425162693"/>
              <w:bookmarkStart w:id="4179" w:name="_Toc425163099"/>
              <w:bookmarkStart w:id="4180" w:name="_Toc425170586"/>
              <w:bookmarkStart w:id="4181" w:name="_Toc425172899"/>
              <w:bookmarkStart w:id="4182" w:name="_Toc425234372"/>
              <w:bookmarkStart w:id="4183" w:name="_Toc425237924"/>
              <w:bookmarkStart w:id="4184" w:name="_Toc425239170"/>
              <w:bookmarkStart w:id="4185" w:name="_Toc425240417"/>
              <w:bookmarkStart w:id="4186" w:name="_Toc425241663"/>
              <w:bookmarkStart w:id="4187" w:name="_Toc425242909"/>
              <w:bookmarkStart w:id="4188" w:name="_Toc425244156"/>
              <w:bookmarkStart w:id="4189" w:name="_Toc425245403"/>
              <w:bookmarkStart w:id="4190" w:name="_Toc425246650"/>
              <w:bookmarkStart w:id="4191" w:name="_Toc425247896"/>
              <w:bookmarkStart w:id="4192" w:name="_Toc425249143"/>
              <w:bookmarkStart w:id="4193" w:name="_Toc425250390"/>
              <w:bookmarkStart w:id="4194" w:name="_Toc425251637"/>
              <w:bookmarkStart w:id="4195" w:name="_Toc425252307"/>
              <w:bookmarkStart w:id="4196" w:name="_Toc425252978"/>
              <w:bookmarkStart w:id="4197" w:name="_Toc425256369"/>
              <w:bookmarkStart w:id="4198" w:name="_Toc425276070"/>
              <w:bookmarkStart w:id="4199" w:name="_Toc425342168"/>
              <w:bookmarkStart w:id="4200" w:name="_Toc425349374"/>
              <w:bookmarkStart w:id="4201" w:name="_Toc425352523"/>
              <w:bookmarkStart w:id="4202" w:name="_Toc425353208"/>
              <w:bookmarkStart w:id="4203" w:name="_Toc425787201"/>
              <w:bookmarkStart w:id="4204" w:name="_Toc425787887"/>
              <w:bookmarkStart w:id="4205" w:name="_Toc425788574"/>
              <w:bookmarkStart w:id="4206" w:name="_Toc425789261"/>
              <w:bookmarkStart w:id="4207" w:name="_Toc425789948"/>
              <w:bookmarkStart w:id="4208" w:name="_Toc425793688"/>
              <w:bookmarkStart w:id="4209" w:name="_Toc426384623"/>
              <w:bookmarkStart w:id="4210" w:name="_Toc426386027"/>
              <w:bookmarkStart w:id="4211" w:name="_Toc426387430"/>
              <w:bookmarkStart w:id="4212" w:name="_Toc426388834"/>
              <w:bookmarkStart w:id="4213" w:name="_Toc426390238"/>
              <w:bookmarkStart w:id="4214" w:name="_Toc426391642"/>
              <w:bookmarkStart w:id="4215" w:name="_Toc426393045"/>
              <w:bookmarkStart w:id="4216" w:name="_Toc427824630"/>
              <w:bookmarkStart w:id="4217" w:name="_Toc427852443"/>
              <w:bookmarkStart w:id="4218" w:name="_Toc427854683"/>
              <w:bookmarkStart w:id="4219" w:name="_Toc427856884"/>
              <w:bookmarkEnd w:id="4173"/>
              <w:bookmarkEnd w:id="4174"/>
              <w:bookmarkEnd w:id="4175"/>
              <w:bookmarkEnd w:id="4176"/>
              <w:bookmarkEnd w:id="4177"/>
              <w:bookmarkEnd w:id="4178"/>
              <w:bookmarkEnd w:id="4179"/>
              <w:bookmarkEnd w:id="4180"/>
              <w:bookmarkEnd w:id="4181"/>
              <w:bookmarkEnd w:id="4182"/>
              <w:bookmarkEnd w:id="4183"/>
              <w:bookmarkEnd w:id="4184"/>
              <w:bookmarkEnd w:id="4185"/>
              <w:bookmarkEnd w:id="4186"/>
              <w:bookmarkEnd w:id="4187"/>
              <w:bookmarkEnd w:id="4188"/>
              <w:bookmarkEnd w:id="4189"/>
              <w:bookmarkEnd w:id="4190"/>
              <w:bookmarkEnd w:id="4191"/>
              <w:bookmarkEnd w:id="4192"/>
              <w:bookmarkEnd w:id="4193"/>
              <w:bookmarkEnd w:id="4194"/>
              <w:bookmarkEnd w:id="4195"/>
              <w:bookmarkEnd w:id="4196"/>
              <w:bookmarkEnd w:id="4197"/>
              <w:bookmarkEnd w:id="4198"/>
              <w:bookmarkEnd w:id="4199"/>
              <w:bookmarkEnd w:id="4200"/>
              <w:bookmarkEnd w:id="4201"/>
              <w:bookmarkEnd w:id="4202"/>
              <w:bookmarkEnd w:id="4203"/>
              <w:bookmarkEnd w:id="4204"/>
              <w:bookmarkEnd w:id="4205"/>
              <w:bookmarkEnd w:id="4206"/>
              <w:bookmarkEnd w:id="4207"/>
              <w:bookmarkEnd w:id="4208"/>
              <w:bookmarkEnd w:id="4209"/>
              <w:bookmarkEnd w:id="4210"/>
              <w:bookmarkEnd w:id="4211"/>
              <w:bookmarkEnd w:id="4212"/>
              <w:bookmarkEnd w:id="4213"/>
              <w:bookmarkEnd w:id="4214"/>
              <w:bookmarkEnd w:id="4215"/>
              <w:bookmarkEnd w:id="4216"/>
              <w:bookmarkEnd w:id="4217"/>
              <w:bookmarkEnd w:id="4218"/>
              <w:bookmarkEnd w:id="4219"/>
            </w:del>
          </w:p>
        </w:tc>
        <w:tc>
          <w:tcPr>
            <w:tcW w:w="929" w:type="dxa"/>
            <w:tcBorders>
              <w:top w:val="single" w:sz="4" w:space="0" w:color="auto"/>
              <w:left w:val="single" w:sz="4" w:space="0" w:color="auto"/>
              <w:bottom w:val="single" w:sz="4" w:space="0" w:color="auto"/>
              <w:right w:val="single" w:sz="4" w:space="0" w:color="auto"/>
            </w:tcBorders>
          </w:tcPr>
          <w:p w14:paraId="4D3F0F57" w14:textId="129CDB32" w:rsidR="005F4718" w:rsidRPr="00C106B9" w:rsidDel="00413F3D" w:rsidRDefault="005F4718">
            <w:pPr>
              <w:numPr>
                <w:ilvl w:val="0"/>
                <w:numId w:val="26"/>
              </w:numPr>
              <w:overflowPunct w:val="0"/>
              <w:autoSpaceDE w:val="0"/>
              <w:autoSpaceDN w:val="0"/>
              <w:spacing w:after="60"/>
              <w:textAlignment w:val="baseline"/>
              <w:rPr>
                <w:del w:id="4220" w:author="Ramasubramani, Hariharan" w:date="2015-07-13T14:40:00Z"/>
                <w:rFonts w:cstheme="minorHAnsi"/>
                <w:color w:val="000000" w:themeColor="text1"/>
              </w:rPr>
              <w:pPrChange w:id="4221" w:author="Ramasubramani, Hariharan" w:date="2015-07-13T14:40:00Z">
                <w:pPr>
                  <w:ind w:left="-57" w:firstLine="0"/>
                  <w:jc w:val="center"/>
                </w:pPr>
              </w:pPrChange>
            </w:pPr>
            <w:del w:id="4222" w:author="Ramasubramani, Hariharan" w:date="2015-07-13T14:40:00Z">
              <w:r w:rsidRPr="00C106B9" w:rsidDel="00413F3D">
                <w:rPr>
                  <w:rFonts w:cstheme="minorHAnsi"/>
                  <w:color w:val="000000" w:themeColor="text1"/>
                </w:rPr>
                <w:delText>AN</w:delText>
              </w:r>
              <w:bookmarkStart w:id="4223" w:name="_Toc424912158"/>
              <w:bookmarkStart w:id="4224" w:name="_Toc424915267"/>
              <w:bookmarkStart w:id="4225" w:name="_Toc424918297"/>
              <w:bookmarkStart w:id="4226" w:name="_Toc425149147"/>
              <w:bookmarkStart w:id="4227" w:name="_Toc425161686"/>
              <w:bookmarkStart w:id="4228" w:name="_Toc425162694"/>
              <w:bookmarkStart w:id="4229" w:name="_Toc425163100"/>
              <w:bookmarkStart w:id="4230" w:name="_Toc425170587"/>
              <w:bookmarkStart w:id="4231" w:name="_Toc425172900"/>
              <w:bookmarkStart w:id="4232" w:name="_Toc425234373"/>
              <w:bookmarkStart w:id="4233" w:name="_Toc425237925"/>
              <w:bookmarkStart w:id="4234" w:name="_Toc425239171"/>
              <w:bookmarkStart w:id="4235" w:name="_Toc425240418"/>
              <w:bookmarkStart w:id="4236" w:name="_Toc425241664"/>
              <w:bookmarkStart w:id="4237" w:name="_Toc425242910"/>
              <w:bookmarkStart w:id="4238" w:name="_Toc425244157"/>
              <w:bookmarkStart w:id="4239" w:name="_Toc425245404"/>
              <w:bookmarkStart w:id="4240" w:name="_Toc425246651"/>
              <w:bookmarkStart w:id="4241" w:name="_Toc425247897"/>
              <w:bookmarkStart w:id="4242" w:name="_Toc425249144"/>
              <w:bookmarkStart w:id="4243" w:name="_Toc425250391"/>
              <w:bookmarkStart w:id="4244" w:name="_Toc425251638"/>
              <w:bookmarkStart w:id="4245" w:name="_Toc425252308"/>
              <w:bookmarkStart w:id="4246" w:name="_Toc425252979"/>
              <w:bookmarkStart w:id="4247" w:name="_Toc425256370"/>
              <w:bookmarkStart w:id="4248" w:name="_Toc425276071"/>
              <w:bookmarkStart w:id="4249" w:name="_Toc425342169"/>
              <w:bookmarkStart w:id="4250" w:name="_Toc425349375"/>
              <w:bookmarkStart w:id="4251" w:name="_Toc425352524"/>
              <w:bookmarkStart w:id="4252" w:name="_Toc425353209"/>
              <w:bookmarkStart w:id="4253" w:name="_Toc425787202"/>
              <w:bookmarkStart w:id="4254" w:name="_Toc425787888"/>
              <w:bookmarkStart w:id="4255" w:name="_Toc425788575"/>
              <w:bookmarkStart w:id="4256" w:name="_Toc425789262"/>
              <w:bookmarkStart w:id="4257" w:name="_Toc425789949"/>
              <w:bookmarkStart w:id="4258" w:name="_Toc425793689"/>
              <w:bookmarkStart w:id="4259" w:name="_Toc426384624"/>
              <w:bookmarkStart w:id="4260" w:name="_Toc426386028"/>
              <w:bookmarkStart w:id="4261" w:name="_Toc426387431"/>
              <w:bookmarkStart w:id="4262" w:name="_Toc426388835"/>
              <w:bookmarkStart w:id="4263" w:name="_Toc426390239"/>
              <w:bookmarkStart w:id="4264" w:name="_Toc426391643"/>
              <w:bookmarkStart w:id="4265" w:name="_Toc426393046"/>
              <w:bookmarkStart w:id="4266" w:name="_Toc427824631"/>
              <w:bookmarkStart w:id="4267" w:name="_Toc427852444"/>
              <w:bookmarkStart w:id="4268" w:name="_Toc427854684"/>
              <w:bookmarkStart w:id="4269" w:name="_Toc427856885"/>
              <w:bookmarkEnd w:id="4223"/>
              <w:bookmarkEnd w:id="4224"/>
              <w:bookmarkEnd w:id="4225"/>
              <w:bookmarkEnd w:id="4226"/>
              <w:bookmarkEnd w:id="4227"/>
              <w:bookmarkEnd w:id="4228"/>
              <w:bookmarkEnd w:id="4229"/>
              <w:bookmarkEnd w:id="4230"/>
              <w:bookmarkEnd w:id="4231"/>
              <w:bookmarkEnd w:id="4232"/>
              <w:bookmarkEnd w:id="4233"/>
              <w:bookmarkEnd w:id="4234"/>
              <w:bookmarkEnd w:id="4235"/>
              <w:bookmarkEnd w:id="4236"/>
              <w:bookmarkEnd w:id="4237"/>
              <w:bookmarkEnd w:id="4238"/>
              <w:bookmarkEnd w:id="4239"/>
              <w:bookmarkEnd w:id="4240"/>
              <w:bookmarkEnd w:id="4241"/>
              <w:bookmarkEnd w:id="4242"/>
              <w:bookmarkEnd w:id="4243"/>
              <w:bookmarkEnd w:id="4244"/>
              <w:bookmarkEnd w:id="4245"/>
              <w:bookmarkEnd w:id="4246"/>
              <w:bookmarkEnd w:id="4247"/>
              <w:bookmarkEnd w:id="4248"/>
              <w:bookmarkEnd w:id="4249"/>
              <w:bookmarkEnd w:id="4250"/>
              <w:bookmarkEnd w:id="4251"/>
              <w:bookmarkEnd w:id="4252"/>
              <w:bookmarkEnd w:id="4253"/>
              <w:bookmarkEnd w:id="4254"/>
              <w:bookmarkEnd w:id="4255"/>
              <w:bookmarkEnd w:id="4256"/>
              <w:bookmarkEnd w:id="4257"/>
              <w:bookmarkEnd w:id="4258"/>
              <w:bookmarkEnd w:id="4259"/>
              <w:bookmarkEnd w:id="4260"/>
              <w:bookmarkEnd w:id="4261"/>
              <w:bookmarkEnd w:id="4262"/>
              <w:bookmarkEnd w:id="4263"/>
              <w:bookmarkEnd w:id="4264"/>
              <w:bookmarkEnd w:id="4265"/>
              <w:bookmarkEnd w:id="4266"/>
              <w:bookmarkEnd w:id="4267"/>
              <w:bookmarkEnd w:id="4268"/>
              <w:bookmarkEnd w:id="4269"/>
            </w:del>
          </w:p>
        </w:tc>
        <w:tc>
          <w:tcPr>
            <w:tcW w:w="712" w:type="dxa"/>
            <w:tcBorders>
              <w:top w:val="single" w:sz="4" w:space="0" w:color="auto"/>
              <w:left w:val="single" w:sz="4" w:space="0" w:color="auto"/>
              <w:bottom w:val="single" w:sz="4" w:space="0" w:color="auto"/>
              <w:right w:val="single" w:sz="4" w:space="0" w:color="auto"/>
            </w:tcBorders>
          </w:tcPr>
          <w:p w14:paraId="073C564C" w14:textId="4158BC96" w:rsidR="005F4718" w:rsidRPr="00C106B9" w:rsidDel="00413F3D" w:rsidRDefault="005F4718">
            <w:pPr>
              <w:numPr>
                <w:ilvl w:val="0"/>
                <w:numId w:val="26"/>
              </w:numPr>
              <w:overflowPunct w:val="0"/>
              <w:autoSpaceDE w:val="0"/>
              <w:autoSpaceDN w:val="0"/>
              <w:spacing w:after="60"/>
              <w:textAlignment w:val="baseline"/>
              <w:rPr>
                <w:del w:id="4270" w:author="Ramasubramani, Hariharan" w:date="2015-07-13T14:40:00Z"/>
                <w:rFonts w:cstheme="minorHAnsi"/>
                <w:color w:val="000000" w:themeColor="text1"/>
              </w:rPr>
              <w:pPrChange w:id="4271" w:author="Ramasubramani, Hariharan" w:date="2015-07-13T14:40:00Z">
                <w:pPr>
                  <w:ind w:left="-57" w:firstLine="0"/>
                  <w:jc w:val="center"/>
                </w:pPr>
              </w:pPrChange>
            </w:pPr>
            <w:del w:id="4272" w:author="Ramasubramani, Hariharan" w:date="2015-07-13T14:40:00Z">
              <w:r w:rsidDel="00413F3D">
                <w:rPr>
                  <w:rFonts w:cstheme="minorHAnsi"/>
                  <w:color w:val="000000" w:themeColor="text1"/>
                </w:rPr>
                <w:delText>8</w:delText>
              </w:r>
              <w:bookmarkStart w:id="4273" w:name="_Toc424912159"/>
              <w:bookmarkStart w:id="4274" w:name="_Toc424915268"/>
              <w:bookmarkStart w:id="4275" w:name="_Toc424918298"/>
              <w:bookmarkStart w:id="4276" w:name="_Toc425149148"/>
              <w:bookmarkStart w:id="4277" w:name="_Toc425161687"/>
              <w:bookmarkStart w:id="4278" w:name="_Toc425162695"/>
              <w:bookmarkStart w:id="4279" w:name="_Toc425163101"/>
              <w:bookmarkStart w:id="4280" w:name="_Toc425170588"/>
              <w:bookmarkStart w:id="4281" w:name="_Toc425172901"/>
              <w:bookmarkStart w:id="4282" w:name="_Toc425234374"/>
              <w:bookmarkStart w:id="4283" w:name="_Toc425237926"/>
              <w:bookmarkStart w:id="4284" w:name="_Toc425239172"/>
              <w:bookmarkStart w:id="4285" w:name="_Toc425240419"/>
              <w:bookmarkStart w:id="4286" w:name="_Toc425241665"/>
              <w:bookmarkStart w:id="4287" w:name="_Toc425242911"/>
              <w:bookmarkStart w:id="4288" w:name="_Toc425244158"/>
              <w:bookmarkStart w:id="4289" w:name="_Toc425245405"/>
              <w:bookmarkStart w:id="4290" w:name="_Toc425246652"/>
              <w:bookmarkStart w:id="4291" w:name="_Toc425247898"/>
              <w:bookmarkStart w:id="4292" w:name="_Toc425249145"/>
              <w:bookmarkStart w:id="4293" w:name="_Toc425250392"/>
              <w:bookmarkStart w:id="4294" w:name="_Toc425251639"/>
              <w:bookmarkStart w:id="4295" w:name="_Toc425252309"/>
              <w:bookmarkStart w:id="4296" w:name="_Toc425252980"/>
              <w:bookmarkStart w:id="4297" w:name="_Toc425256371"/>
              <w:bookmarkStart w:id="4298" w:name="_Toc425276072"/>
              <w:bookmarkStart w:id="4299" w:name="_Toc425342170"/>
              <w:bookmarkStart w:id="4300" w:name="_Toc425349376"/>
              <w:bookmarkStart w:id="4301" w:name="_Toc425352525"/>
              <w:bookmarkStart w:id="4302" w:name="_Toc425353210"/>
              <w:bookmarkStart w:id="4303" w:name="_Toc425787203"/>
              <w:bookmarkStart w:id="4304" w:name="_Toc425787889"/>
              <w:bookmarkStart w:id="4305" w:name="_Toc425788576"/>
              <w:bookmarkStart w:id="4306" w:name="_Toc425789263"/>
              <w:bookmarkStart w:id="4307" w:name="_Toc425789950"/>
              <w:bookmarkStart w:id="4308" w:name="_Toc425793690"/>
              <w:bookmarkStart w:id="4309" w:name="_Toc426384625"/>
              <w:bookmarkStart w:id="4310" w:name="_Toc426386029"/>
              <w:bookmarkStart w:id="4311" w:name="_Toc426387432"/>
              <w:bookmarkStart w:id="4312" w:name="_Toc426388836"/>
              <w:bookmarkStart w:id="4313" w:name="_Toc426390240"/>
              <w:bookmarkStart w:id="4314" w:name="_Toc426391644"/>
              <w:bookmarkStart w:id="4315" w:name="_Toc426393047"/>
              <w:bookmarkStart w:id="4316" w:name="_Toc427824632"/>
              <w:bookmarkStart w:id="4317" w:name="_Toc427852445"/>
              <w:bookmarkStart w:id="4318" w:name="_Toc427854685"/>
              <w:bookmarkStart w:id="4319" w:name="_Toc427856886"/>
              <w:bookmarkEnd w:id="4273"/>
              <w:bookmarkEnd w:id="4274"/>
              <w:bookmarkEnd w:id="4275"/>
              <w:bookmarkEnd w:id="4276"/>
              <w:bookmarkEnd w:id="4277"/>
              <w:bookmarkEnd w:id="4278"/>
              <w:bookmarkEnd w:id="4279"/>
              <w:bookmarkEnd w:id="4280"/>
              <w:bookmarkEnd w:id="4281"/>
              <w:bookmarkEnd w:id="4282"/>
              <w:bookmarkEnd w:id="4283"/>
              <w:bookmarkEnd w:id="4284"/>
              <w:bookmarkEnd w:id="4285"/>
              <w:bookmarkEnd w:id="4286"/>
              <w:bookmarkEnd w:id="4287"/>
              <w:bookmarkEnd w:id="4288"/>
              <w:bookmarkEnd w:id="4289"/>
              <w:bookmarkEnd w:id="4290"/>
              <w:bookmarkEnd w:id="4291"/>
              <w:bookmarkEnd w:id="4292"/>
              <w:bookmarkEnd w:id="4293"/>
              <w:bookmarkEnd w:id="4294"/>
              <w:bookmarkEnd w:id="4295"/>
              <w:bookmarkEnd w:id="4296"/>
              <w:bookmarkEnd w:id="4297"/>
              <w:bookmarkEnd w:id="4298"/>
              <w:bookmarkEnd w:id="4299"/>
              <w:bookmarkEnd w:id="4300"/>
              <w:bookmarkEnd w:id="4301"/>
              <w:bookmarkEnd w:id="4302"/>
              <w:bookmarkEnd w:id="4303"/>
              <w:bookmarkEnd w:id="4304"/>
              <w:bookmarkEnd w:id="4305"/>
              <w:bookmarkEnd w:id="4306"/>
              <w:bookmarkEnd w:id="4307"/>
              <w:bookmarkEnd w:id="4308"/>
              <w:bookmarkEnd w:id="4309"/>
              <w:bookmarkEnd w:id="4310"/>
              <w:bookmarkEnd w:id="4311"/>
              <w:bookmarkEnd w:id="4312"/>
              <w:bookmarkEnd w:id="4313"/>
              <w:bookmarkEnd w:id="4314"/>
              <w:bookmarkEnd w:id="4315"/>
              <w:bookmarkEnd w:id="4316"/>
              <w:bookmarkEnd w:id="4317"/>
              <w:bookmarkEnd w:id="4318"/>
              <w:bookmarkEnd w:id="4319"/>
            </w:del>
          </w:p>
        </w:tc>
        <w:tc>
          <w:tcPr>
            <w:tcW w:w="1971" w:type="dxa"/>
            <w:tcBorders>
              <w:top w:val="single" w:sz="4" w:space="0" w:color="auto"/>
              <w:left w:val="single" w:sz="4" w:space="0" w:color="auto"/>
              <w:bottom w:val="single" w:sz="4" w:space="0" w:color="auto"/>
              <w:right w:val="single" w:sz="4" w:space="0" w:color="auto"/>
            </w:tcBorders>
          </w:tcPr>
          <w:p w14:paraId="30C76559" w14:textId="49AB1C63" w:rsidR="005F4718" w:rsidRPr="00C106B9" w:rsidDel="00413F3D" w:rsidRDefault="005F4718">
            <w:pPr>
              <w:numPr>
                <w:ilvl w:val="0"/>
                <w:numId w:val="26"/>
              </w:numPr>
              <w:overflowPunct w:val="0"/>
              <w:autoSpaceDE w:val="0"/>
              <w:autoSpaceDN w:val="0"/>
              <w:spacing w:after="60"/>
              <w:textAlignment w:val="baseline"/>
              <w:rPr>
                <w:del w:id="4320" w:author="Ramasubramani, Hariharan" w:date="2015-07-13T14:40:00Z"/>
                <w:rFonts w:cstheme="minorHAnsi"/>
                <w:color w:val="000000" w:themeColor="text1"/>
              </w:rPr>
              <w:pPrChange w:id="4321" w:author="Ramasubramani, Hariharan" w:date="2015-07-13T14:40:00Z">
                <w:pPr>
                  <w:ind w:left="-57" w:firstLine="0"/>
                  <w:jc w:val="center"/>
                </w:pPr>
              </w:pPrChange>
            </w:pPr>
            <w:del w:id="4322" w:author="Ramasubramani, Hariharan" w:date="2015-07-13T14:40:00Z">
              <w:r w:rsidDel="00413F3D">
                <w:rPr>
                  <w:rFonts w:cstheme="minorHAnsi"/>
                  <w:color w:val="000000" w:themeColor="text1"/>
                </w:rPr>
                <w:delText>n9999999</w:delText>
              </w:r>
              <w:bookmarkStart w:id="4323" w:name="_Toc424912160"/>
              <w:bookmarkStart w:id="4324" w:name="_Toc424915269"/>
              <w:bookmarkStart w:id="4325" w:name="_Toc424918299"/>
              <w:bookmarkStart w:id="4326" w:name="_Toc425149149"/>
              <w:bookmarkStart w:id="4327" w:name="_Toc425161688"/>
              <w:bookmarkStart w:id="4328" w:name="_Toc425162696"/>
              <w:bookmarkStart w:id="4329" w:name="_Toc425163102"/>
              <w:bookmarkStart w:id="4330" w:name="_Toc425170589"/>
              <w:bookmarkStart w:id="4331" w:name="_Toc425172902"/>
              <w:bookmarkStart w:id="4332" w:name="_Toc425234375"/>
              <w:bookmarkStart w:id="4333" w:name="_Toc425237927"/>
              <w:bookmarkStart w:id="4334" w:name="_Toc425239173"/>
              <w:bookmarkStart w:id="4335" w:name="_Toc425240420"/>
              <w:bookmarkStart w:id="4336" w:name="_Toc425241666"/>
              <w:bookmarkStart w:id="4337" w:name="_Toc425242912"/>
              <w:bookmarkStart w:id="4338" w:name="_Toc425244159"/>
              <w:bookmarkStart w:id="4339" w:name="_Toc425245406"/>
              <w:bookmarkStart w:id="4340" w:name="_Toc425246653"/>
              <w:bookmarkStart w:id="4341" w:name="_Toc425247899"/>
              <w:bookmarkStart w:id="4342" w:name="_Toc425249146"/>
              <w:bookmarkStart w:id="4343" w:name="_Toc425250393"/>
              <w:bookmarkStart w:id="4344" w:name="_Toc425251640"/>
              <w:bookmarkStart w:id="4345" w:name="_Toc425252310"/>
              <w:bookmarkStart w:id="4346" w:name="_Toc425252981"/>
              <w:bookmarkStart w:id="4347" w:name="_Toc425256372"/>
              <w:bookmarkStart w:id="4348" w:name="_Toc425276073"/>
              <w:bookmarkStart w:id="4349" w:name="_Toc425342171"/>
              <w:bookmarkStart w:id="4350" w:name="_Toc425349377"/>
              <w:bookmarkStart w:id="4351" w:name="_Toc425352526"/>
              <w:bookmarkStart w:id="4352" w:name="_Toc425353211"/>
              <w:bookmarkStart w:id="4353" w:name="_Toc425787204"/>
              <w:bookmarkStart w:id="4354" w:name="_Toc425787890"/>
              <w:bookmarkStart w:id="4355" w:name="_Toc425788577"/>
              <w:bookmarkStart w:id="4356" w:name="_Toc425789264"/>
              <w:bookmarkStart w:id="4357" w:name="_Toc425789951"/>
              <w:bookmarkStart w:id="4358" w:name="_Toc425793691"/>
              <w:bookmarkStart w:id="4359" w:name="_Toc426384626"/>
              <w:bookmarkStart w:id="4360" w:name="_Toc426386030"/>
              <w:bookmarkStart w:id="4361" w:name="_Toc426387433"/>
              <w:bookmarkStart w:id="4362" w:name="_Toc426388837"/>
              <w:bookmarkStart w:id="4363" w:name="_Toc426390241"/>
              <w:bookmarkStart w:id="4364" w:name="_Toc426391645"/>
              <w:bookmarkStart w:id="4365" w:name="_Toc426393048"/>
              <w:bookmarkStart w:id="4366" w:name="_Toc427824633"/>
              <w:bookmarkStart w:id="4367" w:name="_Toc427852446"/>
              <w:bookmarkStart w:id="4368" w:name="_Toc427854686"/>
              <w:bookmarkStart w:id="4369" w:name="_Toc427856887"/>
              <w:bookmarkEnd w:id="4323"/>
              <w:bookmarkEnd w:id="4324"/>
              <w:bookmarkEnd w:id="4325"/>
              <w:bookmarkEnd w:id="4326"/>
              <w:bookmarkEnd w:id="4327"/>
              <w:bookmarkEnd w:id="4328"/>
              <w:bookmarkEnd w:id="4329"/>
              <w:bookmarkEnd w:id="4330"/>
              <w:bookmarkEnd w:id="4331"/>
              <w:bookmarkEnd w:id="4332"/>
              <w:bookmarkEnd w:id="4333"/>
              <w:bookmarkEnd w:id="4334"/>
              <w:bookmarkEnd w:id="4335"/>
              <w:bookmarkEnd w:id="4336"/>
              <w:bookmarkEnd w:id="4337"/>
              <w:bookmarkEnd w:id="4338"/>
              <w:bookmarkEnd w:id="4339"/>
              <w:bookmarkEnd w:id="4340"/>
              <w:bookmarkEnd w:id="4341"/>
              <w:bookmarkEnd w:id="4342"/>
              <w:bookmarkEnd w:id="4343"/>
              <w:bookmarkEnd w:id="4344"/>
              <w:bookmarkEnd w:id="4345"/>
              <w:bookmarkEnd w:id="4346"/>
              <w:bookmarkEnd w:id="4347"/>
              <w:bookmarkEnd w:id="4348"/>
              <w:bookmarkEnd w:id="4349"/>
              <w:bookmarkEnd w:id="4350"/>
              <w:bookmarkEnd w:id="4351"/>
              <w:bookmarkEnd w:id="4352"/>
              <w:bookmarkEnd w:id="4353"/>
              <w:bookmarkEnd w:id="4354"/>
              <w:bookmarkEnd w:id="4355"/>
              <w:bookmarkEnd w:id="4356"/>
              <w:bookmarkEnd w:id="4357"/>
              <w:bookmarkEnd w:id="4358"/>
              <w:bookmarkEnd w:id="4359"/>
              <w:bookmarkEnd w:id="4360"/>
              <w:bookmarkEnd w:id="4361"/>
              <w:bookmarkEnd w:id="4362"/>
              <w:bookmarkEnd w:id="4363"/>
              <w:bookmarkEnd w:id="4364"/>
              <w:bookmarkEnd w:id="4365"/>
              <w:bookmarkEnd w:id="4366"/>
              <w:bookmarkEnd w:id="4367"/>
              <w:bookmarkEnd w:id="4368"/>
              <w:bookmarkEnd w:id="4369"/>
            </w:del>
          </w:p>
        </w:tc>
        <w:tc>
          <w:tcPr>
            <w:tcW w:w="972" w:type="dxa"/>
            <w:tcBorders>
              <w:top w:val="single" w:sz="4" w:space="0" w:color="auto"/>
              <w:left w:val="single" w:sz="4" w:space="0" w:color="auto"/>
              <w:bottom w:val="single" w:sz="4" w:space="0" w:color="auto"/>
              <w:right w:val="single" w:sz="4" w:space="0" w:color="auto"/>
            </w:tcBorders>
          </w:tcPr>
          <w:p w14:paraId="6C87C299" w14:textId="21FF3F91" w:rsidR="005F4718" w:rsidRPr="00C106B9" w:rsidDel="00413F3D" w:rsidRDefault="005F4718">
            <w:pPr>
              <w:numPr>
                <w:ilvl w:val="0"/>
                <w:numId w:val="26"/>
              </w:numPr>
              <w:overflowPunct w:val="0"/>
              <w:autoSpaceDE w:val="0"/>
              <w:autoSpaceDN w:val="0"/>
              <w:spacing w:after="60"/>
              <w:textAlignment w:val="baseline"/>
              <w:rPr>
                <w:del w:id="4370" w:author="Ramasubramani, Hariharan" w:date="2015-07-13T14:40:00Z"/>
                <w:rFonts w:cstheme="minorHAnsi"/>
                <w:color w:val="000000" w:themeColor="text1"/>
              </w:rPr>
              <w:pPrChange w:id="4371" w:author="Ramasubramani, Hariharan" w:date="2015-07-13T14:40:00Z">
                <w:pPr>
                  <w:ind w:left="-57" w:firstLine="0"/>
                  <w:jc w:val="center"/>
                </w:pPr>
              </w:pPrChange>
            </w:pPr>
            <w:del w:id="4372" w:author="Ramasubramani, Hariharan" w:date="2015-07-13T14:40:00Z">
              <w:r w:rsidDel="00413F3D">
                <w:rPr>
                  <w:rFonts w:cstheme="minorHAnsi"/>
                  <w:color w:val="000000" w:themeColor="text1"/>
                </w:rPr>
                <w:delText xml:space="preserve">Lower case n when a n# is added  </w:delText>
              </w:r>
              <w:bookmarkStart w:id="4373" w:name="_Toc424912161"/>
              <w:bookmarkStart w:id="4374" w:name="_Toc424915270"/>
              <w:bookmarkStart w:id="4375" w:name="_Toc424918300"/>
              <w:bookmarkStart w:id="4376" w:name="_Toc425149150"/>
              <w:bookmarkStart w:id="4377" w:name="_Toc425161689"/>
              <w:bookmarkStart w:id="4378" w:name="_Toc425162697"/>
              <w:bookmarkStart w:id="4379" w:name="_Toc425163103"/>
              <w:bookmarkStart w:id="4380" w:name="_Toc425170590"/>
              <w:bookmarkStart w:id="4381" w:name="_Toc425172903"/>
              <w:bookmarkStart w:id="4382" w:name="_Toc425234376"/>
              <w:bookmarkStart w:id="4383" w:name="_Toc425237928"/>
              <w:bookmarkStart w:id="4384" w:name="_Toc425239174"/>
              <w:bookmarkStart w:id="4385" w:name="_Toc425240421"/>
              <w:bookmarkStart w:id="4386" w:name="_Toc425241667"/>
              <w:bookmarkStart w:id="4387" w:name="_Toc425242913"/>
              <w:bookmarkStart w:id="4388" w:name="_Toc425244160"/>
              <w:bookmarkStart w:id="4389" w:name="_Toc425245407"/>
              <w:bookmarkStart w:id="4390" w:name="_Toc425246654"/>
              <w:bookmarkStart w:id="4391" w:name="_Toc425247900"/>
              <w:bookmarkStart w:id="4392" w:name="_Toc425249147"/>
              <w:bookmarkStart w:id="4393" w:name="_Toc425250394"/>
              <w:bookmarkStart w:id="4394" w:name="_Toc425251641"/>
              <w:bookmarkStart w:id="4395" w:name="_Toc425252311"/>
              <w:bookmarkStart w:id="4396" w:name="_Toc425252982"/>
              <w:bookmarkStart w:id="4397" w:name="_Toc425256373"/>
              <w:bookmarkStart w:id="4398" w:name="_Toc425276074"/>
              <w:bookmarkStart w:id="4399" w:name="_Toc425342172"/>
              <w:bookmarkStart w:id="4400" w:name="_Toc425349378"/>
              <w:bookmarkStart w:id="4401" w:name="_Toc425352527"/>
              <w:bookmarkStart w:id="4402" w:name="_Toc425353212"/>
              <w:bookmarkStart w:id="4403" w:name="_Toc425787205"/>
              <w:bookmarkStart w:id="4404" w:name="_Toc425787891"/>
              <w:bookmarkStart w:id="4405" w:name="_Toc425788578"/>
              <w:bookmarkStart w:id="4406" w:name="_Toc425789265"/>
              <w:bookmarkStart w:id="4407" w:name="_Toc425789952"/>
              <w:bookmarkStart w:id="4408" w:name="_Toc425793692"/>
              <w:bookmarkStart w:id="4409" w:name="_Toc426384627"/>
              <w:bookmarkStart w:id="4410" w:name="_Toc426386031"/>
              <w:bookmarkStart w:id="4411" w:name="_Toc426387434"/>
              <w:bookmarkStart w:id="4412" w:name="_Toc426388838"/>
              <w:bookmarkStart w:id="4413" w:name="_Toc426390242"/>
              <w:bookmarkStart w:id="4414" w:name="_Toc426391646"/>
              <w:bookmarkStart w:id="4415" w:name="_Toc426393049"/>
              <w:bookmarkStart w:id="4416" w:name="_Toc427824634"/>
              <w:bookmarkStart w:id="4417" w:name="_Toc427852447"/>
              <w:bookmarkStart w:id="4418" w:name="_Toc427854687"/>
              <w:bookmarkStart w:id="4419" w:name="_Toc427856888"/>
              <w:bookmarkEnd w:id="4373"/>
              <w:bookmarkEnd w:id="4374"/>
              <w:bookmarkEnd w:id="4375"/>
              <w:bookmarkEnd w:id="4376"/>
              <w:bookmarkEnd w:id="4377"/>
              <w:bookmarkEnd w:id="4378"/>
              <w:bookmarkEnd w:id="4379"/>
              <w:bookmarkEnd w:id="4380"/>
              <w:bookmarkEnd w:id="4381"/>
              <w:bookmarkEnd w:id="4382"/>
              <w:bookmarkEnd w:id="4383"/>
              <w:bookmarkEnd w:id="4384"/>
              <w:bookmarkEnd w:id="4385"/>
              <w:bookmarkEnd w:id="4386"/>
              <w:bookmarkEnd w:id="4387"/>
              <w:bookmarkEnd w:id="4388"/>
              <w:bookmarkEnd w:id="4389"/>
              <w:bookmarkEnd w:id="4390"/>
              <w:bookmarkEnd w:id="4391"/>
              <w:bookmarkEnd w:id="4392"/>
              <w:bookmarkEnd w:id="4393"/>
              <w:bookmarkEnd w:id="4394"/>
              <w:bookmarkEnd w:id="4395"/>
              <w:bookmarkEnd w:id="4396"/>
              <w:bookmarkEnd w:id="4397"/>
              <w:bookmarkEnd w:id="4398"/>
              <w:bookmarkEnd w:id="4399"/>
              <w:bookmarkEnd w:id="4400"/>
              <w:bookmarkEnd w:id="4401"/>
              <w:bookmarkEnd w:id="4402"/>
              <w:bookmarkEnd w:id="4403"/>
              <w:bookmarkEnd w:id="4404"/>
              <w:bookmarkEnd w:id="4405"/>
              <w:bookmarkEnd w:id="4406"/>
              <w:bookmarkEnd w:id="4407"/>
              <w:bookmarkEnd w:id="4408"/>
              <w:bookmarkEnd w:id="4409"/>
              <w:bookmarkEnd w:id="4410"/>
              <w:bookmarkEnd w:id="4411"/>
              <w:bookmarkEnd w:id="4412"/>
              <w:bookmarkEnd w:id="4413"/>
              <w:bookmarkEnd w:id="4414"/>
              <w:bookmarkEnd w:id="4415"/>
              <w:bookmarkEnd w:id="4416"/>
              <w:bookmarkEnd w:id="4417"/>
              <w:bookmarkEnd w:id="4418"/>
              <w:bookmarkEnd w:id="4419"/>
            </w:del>
          </w:p>
        </w:tc>
        <w:bookmarkStart w:id="4420" w:name="_Toc424912162"/>
        <w:bookmarkStart w:id="4421" w:name="_Toc424915271"/>
        <w:bookmarkStart w:id="4422" w:name="_Toc424918301"/>
        <w:bookmarkStart w:id="4423" w:name="_Toc425149151"/>
        <w:bookmarkStart w:id="4424" w:name="_Toc425161690"/>
        <w:bookmarkStart w:id="4425" w:name="_Toc425162698"/>
        <w:bookmarkStart w:id="4426" w:name="_Toc425163104"/>
        <w:bookmarkStart w:id="4427" w:name="_Toc425170591"/>
        <w:bookmarkStart w:id="4428" w:name="_Toc425172904"/>
        <w:bookmarkStart w:id="4429" w:name="_Toc425234377"/>
        <w:bookmarkStart w:id="4430" w:name="_Toc425237929"/>
        <w:bookmarkStart w:id="4431" w:name="_Toc425239175"/>
        <w:bookmarkStart w:id="4432" w:name="_Toc425240422"/>
        <w:bookmarkStart w:id="4433" w:name="_Toc425241668"/>
        <w:bookmarkStart w:id="4434" w:name="_Toc425242914"/>
        <w:bookmarkStart w:id="4435" w:name="_Toc425244161"/>
        <w:bookmarkStart w:id="4436" w:name="_Toc425245408"/>
        <w:bookmarkStart w:id="4437" w:name="_Toc425246655"/>
        <w:bookmarkStart w:id="4438" w:name="_Toc425247901"/>
        <w:bookmarkStart w:id="4439" w:name="_Toc425249148"/>
        <w:bookmarkStart w:id="4440" w:name="_Toc425250395"/>
        <w:bookmarkStart w:id="4441" w:name="_Toc425251642"/>
        <w:bookmarkStart w:id="4442" w:name="_Toc425252312"/>
        <w:bookmarkStart w:id="4443" w:name="_Toc425252983"/>
        <w:bookmarkStart w:id="4444" w:name="_Toc425256374"/>
        <w:bookmarkStart w:id="4445" w:name="_Toc425276075"/>
        <w:bookmarkStart w:id="4446" w:name="_Toc425342173"/>
        <w:bookmarkStart w:id="4447" w:name="_Toc425349379"/>
        <w:bookmarkStart w:id="4448" w:name="_Toc425352528"/>
        <w:bookmarkStart w:id="4449" w:name="_Toc425353213"/>
        <w:bookmarkStart w:id="4450" w:name="_Toc425787206"/>
        <w:bookmarkStart w:id="4451" w:name="_Toc425787892"/>
        <w:bookmarkStart w:id="4452" w:name="_Toc425788579"/>
        <w:bookmarkStart w:id="4453" w:name="_Toc425789266"/>
        <w:bookmarkStart w:id="4454" w:name="_Toc425789953"/>
        <w:bookmarkStart w:id="4455" w:name="_Toc425793693"/>
        <w:bookmarkStart w:id="4456" w:name="_Toc426384628"/>
        <w:bookmarkStart w:id="4457" w:name="_Toc426386032"/>
        <w:bookmarkStart w:id="4458" w:name="_Toc426387435"/>
        <w:bookmarkStart w:id="4459" w:name="_Toc426388839"/>
        <w:bookmarkStart w:id="4460" w:name="_Toc426390243"/>
        <w:bookmarkStart w:id="4461" w:name="_Toc426391647"/>
        <w:bookmarkStart w:id="4462" w:name="_Toc426393050"/>
        <w:bookmarkStart w:id="4463" w:name="_Toc427824635"/>
        <w:bookmarkStart w:id="4464" w:name="_Toc427852448"/>
        <w:bookmarkStart w:id="4465" w:name="_Toc427854688"/>
        <w:bookmarkStart w:id="4466" w:name="_Toc427856889"/>
        <w:bookmarkEnd w:id="4420"/>
        <w:bookmarkEnd w:id="4421"/>
        <w:bookmarkEnd w:id="4422"/>
        <w:bookmarkEnd w:id="4423"/>
        <w:bookmarkEnd w:id="4424"/>
        <w:bookmarkEnd w:id="4425"/>
        <w:bookmarkEnd w:id="4426"/>
        <w:bookmarkEnd w:id="4427"/>
        <w:bookmarkEnd w:id="4428"/>
        <w:bookmarkEnd w:id="4429"/>
        <w:bookmarkEnd w:id="4430"/>
        <w:bookmarkEnd w:id="4431"/>
        <w:bookmarkEnd w:id="4432"/>
        <w:bookmarkEnd w:id="4433"/>
        <w:bookmarkEnd w:id="4434"/>
        <w:bookmarkEnd w:id="4435"/>
        <w:bookmarkEnd w:id="4436"/>
        <w:bookmarkEnd w:id="4437"/>
        <w:bookmarkEnd w:id="4438"/>
        <w:bookmarkEnd w:id="4439"/>
        <w:bookmarkEnd w:id="4440"/>
        <w:bookmarkEnd w:id="4441"/>
        <w:bookmarkEnd w:id="4442"/>
        <w:bookmarkEnd w:id="4443"/>
        <w:bookmarkEnd w:id="4444"/>
        <w:bookmarkEnd w:id="4445"/>
        <w:bookmarkEnd w:id="4446"/>
        <w:bookmarkEnd w:id="4447"/>
        <w:bookmarkEnd w:id="4448"/>
        <w:bookmarkEnd w:id="4449"/>
        <w:bookmarkEnd w:id="4450"/>
        <w:bookmarkEnd w:id="4451"/>
        <w:bookmarkEnd w:id="4452"/>
        <w:bookmarkEnd w:id="4453"/>
        <w:bookmarkEnd w:id="4454"/>
        <w:bookmarkEnd w:id="4455"/>
        <w:bookmarkEnd w:id="4456"/>
        <w:bookmarkEnd w:id="4457"/>
        <w:bookmarkEnd w:id="4458"/>
        <w:bookmarkEnd w:id="4459"/>
        <w:bookmarkEnd w:id="4460"/>
        <w:bookmarkEnd w:id="4461"/>
        <w:bookmarkEnd w:id="4462"/>
        <w:bookmarkEnd w:id="4463"/>
        <w:bookmarkEnd w:id="4464"/>
        <w:bookmarkEnd w:id="4465"/>
        <w:bookmarkEnd w:id="4466"/>
      </w:tr>
      <w:tr w:rsidR="005F4718" w:rsidRPr="00C106B9" w:rsidDel="00413F3D" w14:paraId="11FFC88B" w14:textId="1F26EBA7" w:rsidTr="008C172F">
        <w:trPr>
          <w:cantSplit/>
          <w:trHeight w:val="314"/>
          <w:jc w:val="center"/>
          <w:del w:id="4467" w:author="Ramasubramani, Hariharan" w:date="2015-07-13T14:40:00Z"/>
        </w:trPr>
        <w:tc>
          <w:tcPr>
            <w:tcW w:w="1057" w:type="dxa"/>
            <w:tcBorders>
              <w:top w:val="single" w:sz="4" w:space="0" w:color="auto"/>
              <w:left w:val="single" w:sz="4" w:space="0" w:color="auto"/>
              <w:bottom w:val="single" w:sz="4" w:space="0" w:color="auto"/>
              <w:right w:val="single" w:sz="4" w:space="0" w:color="auto"/>
            </w:tcBorders>
          </w:tcPr>
          <w:p w14:paraId="795D112D" w14:textId="3971D8B5" w:rsidR="005F4718" w:rsidRPr="00C106B9" w:rsidDel="00413F3D" w:rsidRDefault="005F4718">
            <w:pPr>
              <w:numPr>
                <w:ilvl w:val="0"/>
                <w:numId w:val="26"/>
              </w:numPr>
              <w:overflowPunct w:val="0"/>
              <w:autoSpaceDE w:val="0"/>
              <w:autoSpaceDN w:val="0"/>
              <w:spacing w:after="60"/>
              <w:textAlignment w:val="baseline"/>
              <w:rPr>
                <w:del w:id="4468" w:author="Ramasubramani, Hariharan" w:date="2015-07-13T14:40:00Z"/>
                <w:rFonts w:cstheme="minorHAnsi"/>
                <w:color w:val="000000" w:themeColor="text1"/>
              </w:rPr>
              <w:pPrChange w:id="4469" w:author="Ramasubramani, Hariharan" w:date="2015-07-13T14:40:00Z">
                <w:pPr>
                  <w:pStyle w:val="ListParagraph"/>
                  <w:numPr>
                    <w:ilvl w:val="3"/>
                    <w:numId w:val="11"/>
                  </w:numPr>
                  <w:tabs>
                    <w:tab w:val="num" w:pos="2088"/>
                  </w:tabs>
                  <w:overflowPunct w:val="0"/>
                  <w:autoSpaceDE w:val="0"/>
                  <w:autoSpaceDN w:val="0"/>
                  <w:spacing w:after="60"/>
                  <w:ind w:left="0" w:firstLine="0"/>
                  <w:textAlignment w:val="baseline"/>
                </w:pPr>
              </w:pPrChange>
            </w:pPr>
            <w:bookmarkStart w:id="4470" w:name="_Toc424912163"/>
            <w:bookmarkStart w:id="4471" w:name="_Toc424915272"/>
            <w:bookmarkStart w:id="4472" w:name="_Toc424918302"/>
            <w:bookmarkStart w:id="4473" w:name="_Toc425149152"/>
            <w:bookmarkStart w:id="4474" w:name="_Toc425161691"/>
            <w:bookmarkStart w:id="4475" w:name="_Toc425162699"/>
            <w:bookmarkStart w:id="4476" w:name="_Toc425163105"/>
            <w:bookmarkStart w:id="4477" w:name="_Toc425170592"/>
            <w:bookmarkStart w:id="4478" w:name="_Toc425172905"/>
            <w:bookmarkStart w:id="4479" w:name="_Toc425234378"/>
            <w:bookmarkStart w:id="4480" w:name="_Toc425237930"/>
            <w:bookmarkStart w:id="4481" w:name="_Toc425239176"/>
            <w:bookmarkStart w:id="4482" w:name="_Toc425240423"/>
            <w:bookmarkStart w:id="4483" w:name="_Toc425241669"/>
            <w:bookmarkStart w:id="4484" w:name="_Toc425242915"/>
            <w:bookmarkStart w:id="4485" w:name="_Toc425244162"/>
            <w:bookmarkStart w:id="4486" w:name="_Toc425245409"/>
            <w:bookmarkStart w:id="4487" w:name="_Toc425246656"/>
            <w:bookmarkStart w:id="4488" w:name="_Toc425247902"/>
            <w:bookmarkStart w:id="4489" w:name="_Toc425249149"/>
            <w:bookmarkStart w:id="4490" w:name="_Toc425250396"/>
            <w:bookmarkStart w:id="4491" w:name="_Toc425251643"/>
            <w:bookmarkStart w:id="4492" w:name="_Toc425252313"/>
            <w:bookmarkStart w:id="4493" w:name="_Toc425252984"/>
            <w:bookmarkStart w:id="4494" w:name="_Toc425256375"/>
            <w:bookmarkStart w:id="4495" w:name="_Toc425276076"/>
            <w:bookmarkStart w:id="4496" w:name="_Toc425342174"/>
            <w:bookmarkStart w:id="4497" w:name="_Toc425349380"/>
            <w:bookmarkStart w:id="4498" w:name="_Toc425352529"/>
            <w:bookmarkStart w:id="4499" w:name="_Toc425353214"/>
            <w:bookmarkStart w:id="4500" w:name="_Toc425787207"/>
            <w:bookmarkStart w:id="4501" w:name="_Toc425787893"/>
            <w:bookmarkStart w:id="4502" w:name="_Toc425788580"/>
            <w:bookmarkStart w:id="4503" w:name="_Toc425789267"/>
            <w:bookmarkStart w:id="4504" w:name="_Toc425789954"/>
            <w:bookmarkStart w:id="4505" w:name="_Toc425793694"/>
            <w:bookmarkStart w:id="4506" w:name="_Toc426384629"/>
            <w:bookmarkStart w:id="4507" w:name="_Toc426386033"/>
            <w:bookmarkStart w:id="4508" w:name="_Toc426387436"/>
            <w:bookmarkStart w:id="4509" w:name="_Toc426388840"/>
            <w:bookmarkStart w:id="4510" w:name="_Toc426390244"/>
            <w:bookmarkStart w:id="4511" w:name="_Toc426391648"/>
            <w:bookmarkStart w:id="4512" w:name="_Toc426393051"/>
            <w:bookmarkStart w:id="4513" w:name="_Toc427824636"/>
            <w:bookmarkStart w:id="4514" w:name="_Toc427852449"/>
            <w:bookmarkStart w:id="4515" w:name="_Toc427854689"/>
            <w:bookmarkStart w:id="4516" w:name="_Toc427856890"/>
            <w:bookmarkEnd w:id="4470"/>
            <w:bookmarkEnd w:id="4471"/>
            <w:bookmarkEnd w:id="4472"/>
            <w:bookmarkEnd w:id="4473"/>
            <w:bookmarkEnd w:id="4474"/>
            <w:bookmarkEnd w:id="4475"/>
            <w:bookmarkEnd w:id="4476"/>
            <w:bookmarkEnd w:id="4477"/>
            <w:bookmarkEnd w:id="4478"/>
            <w:bookmarkEnd w:id="4479"/>
            <w:bookmarkEnd w:id="4480"/>
            <w:bookmarkEnd w:id="4481"/>
            <w:bookmarkEnd w:id="4482"/>
            <w:bookmarkEnd w:id="4483"/>
            <w:bookmarkEnd w:id="4484"/>
            <w:bookmarkEnd w:id="4485"/>
            <w:bookmarkEnd w:id="4486"/>
            <w:bookmarkEnd w:id="4487"/>
            <w:bookmarkEnd w:id="4488"/>
            <w:bookmarkEnd w:id="4489"/>
            <w:bookmarkEnd w:id="4490"/>
            <w:bookmarkEnd w:id="4491"/>
            <w:bookmarkEnd w:id="4492"/>
            <w:bookmarkEnd w:id="4493"/>
            <w:bookmarkEnd w:id="4494"/>
            <w:bookmarkEnd w:id="4495"/>
            <w:bookmarkEnd w:id="4496"/>
            <w:bookmarkEnd w:id="4497"/>
            <w:bookmarkEnd w:id="4498"/>
            <w:bookmarkEnd w:id="4499"/>
            <w:bookmarkEnd w:id="4500"/>
            <w:bookmarkEnd w:id="4501"/>
            <w:bookmarkEnd w:id="4502"/>
            <w:bookmarkEnd w:id="4503"/>
            <w:bookmarkEnd w:id="4504"/>
            <w:bookmarkEnd w:id="4505"/>
            <w:bookmarkEnd w:id="4506"/>
            <w:bookmarkEnd w:id="4507"/>
            <w:bookmarkEnd w:id="4508"/>
            <w:bookmarkEnd w:id="4509"/>
            <w:bookmarkEnd w:id="4510"/>
            <w:bookmarkEnd w:id="4511"/>
            <w:bookmarkEnd w:id="4512"/>
            <w:bookmarkEnd w:id="4513"/>
            <w:bookmarkEnd w:id="4514"/>
            <w:bookmarkEnd w:id="4515"/>
            <w:bookmarkEnd w:id="4516"/>
          </w:p>
        </w:tc>
        <w:tc>
          <w:tcPr>
            <w:tcW w:w="1971" w:type="dxa"/>
            <w:tcBorders>
              <w:top w:val="single" w:sz="4" w:space="0" w:color="auto"/>
              <w:left w:val="single" w:sz="4" w:space="0" w:color="auto"/>
              <w:bottom w:val="single" w:sz="4" w:space="0" w:color="auto"/>
              <w:right w:val="single" w:sz="4" w:space="0" w:color="auto"/>
            </w:tcBorders>
          </w:tcPr>
          <w:p w14:paraId="0268EE7A" w14:textId="363D489B" w:rsidR="005F4718" w:rsidRPr="00C106B9" w:rsidDel="00413F3D" w:rsidRDefault="005F4718">
            <w:pPr>
              <w:numPr>
                <w:ilvl w:val="0"/>
                <w:numId w:val="26"/>
              </w:numPr>
              <w:overflowPunct w:val="0"/>
              <w:autoSpaceDE w:val="0"/>
              <w:autoSpaceDN w:val="0"/>
              <w:spacing w:after="60"/>
              <w:textAlignment w:val="baseline"/>
              <w:rPr>
                <w:del w:id="4517" w:author="Ramasubramani, Hariharan" w:date="2015-07-13T14:40:00Z"/>
                <w:rFonts w:cstheme="minorHAnsi"/>
                <w:color w:val="000000" w:themeColor="text1"/>
              </w:rPr>
              <w:pPrChange w:id="4518" w:author="Ramasubramani, Hariharan" w:date="2015-07-13T14:40:00Z">
                <w:pPr>
                  <w:ind w:left="-18" w:firstLine="0"/>
                </w:pPr>
              </w:pPrChange>
            </w:pPr>
            <w:del w:id="4519" w:author="Ramasubramani, Hariharan" w:date="2015-07-13T14:40:00Z">
              <w:r w:rsidDel="00413F3D">
                <w:rPr>
                  <w:rFonts w:cstheme="minorHAnsi"/>
                  <w:color w:val="000000" w:themeColor="text1"/>
                </w:rPr>
                <w:delText>Last Name</w:delText>
              </w:r>
              <w:bookmarkStart w:id="4520" w:name="_Toc424912164"/>
              <w:bookmarkStart w:id="4521" w:name="_Toc424915273"/>
              <w:bookmarkStart w:id="4522" w:name="_Toc424918303"/>
              <w:bookmarkStart w:id="4523" w:name="_Toc425149153"/>
              <w:bookmarkStart w:id="4524" w:name="_Toc425161692"/>
              <w:bookmarkStart w:id="4525" w:name="_Toc425162700"/>
              <w:bookmarkStart w:id="4526" w:name="_Toc425163106"/>
              <w:bookmarkStart w:id="4527" w:name="_Toc425170593"/>
              <w:bookmarkStart w:id="4528" w:name="_Toc425172906"/>
              <w:bookmarkStart w:id="4529" w:name="_Toc425234379"/>
              <w:bookmarkStart w:id="4530" w:name="_Toc425237931"/>
              <w:bookmarkStart w:id="4531" w:name="_Toc425239177"/>
              <w:bookmarkStart w:id="4532" w:name="_Toc425240424"/>
              <w:bookmarkStart w:id="4533" w:name="_Toc425241670"/>
              <w:bookmarkStart w:id="4534" w:name="_Toc425242916"/>
              <w:bookmarkStart w:id="4535" w:name="_Toc425244163"/>
              <w:bookmarkStart w:id="4536" w:name="_Toc425245410"/>
              <w:bookmarkStart w:id="4537" w:name="_Toc425246657"/>
              <w:bookmarkStart w:id="4538" w:name="_Toc425247903"/>
              <w:bookmarkStart w:id="4539" w:name="_Toc425249150"/>
              <w:bookmarkStart w:id="4540" w:name="_Toc425250397"/>
              <w:bookmarkStart w:id="4541" w:name="_Toc425251644"/>
              <w:bookmarkStart w:id="4542" w:name="_Toc425252314"/>
              <w:bookmarkStart w:id="4543" w:name="_Toc425252985"/>
              <w:bookmarkStart w:id="4544" w:name="_Toc425256376"/>
              <w:bookmarkStart w:id="4545" w:name="_Toc425276077"/>
              <w:bookmarkStart w:id="4546" w:name="_Toc425342175"/>
              <w:bookmarkStart w:id="4547" w:name="_Toc425349381"/>
              <w:bookmarkStart w:id="4548" w:name="_Toc425352530"/>
              <w:bookmarkStart w:id="4549" w:name="_Toc425353215"/>
              <w:bookmarkStart w:id="4550" w:name="_Toc425787208"/>
              <w:bookmarkStart w:id="4551" w:name="_Toc425787894"/>
              <w:bookmarkStart w:id="4552" w:name="_Toc425788581"/>
              <w:bookmarkStart w:id="4553" w:name="_Toc425789268"/>
              <w:bookmarkStart w:id="4554" w:name="_Toc425789955"/>
              <w:bookmarkStart w:id="4555" w:name="_Toc425793695"/>
              <w:bookmarkStart w:id="4556" w:name="_Toc426384630"/>
              <w:bookmarkStart w:id="4557" w:name="_Toc426386034"/>
              <w:bookmarkStart w:id="4558" w:name="_Toc426387437"/>
              <w:bookmarkStart w:id="4559" w:name="_Toc426388841"/>
              <w:bookmarkStart w:id="4560" w:name="_Toc426390245"/>
              <w:bookmarkStart w:id="4561" w:name="_Toc426391649"/>
              <w:bookmarkStart w:id="4562" w:name="_Toc426393052"/>
              <w:bookmarkStart w:id="4563" w:name="_Toc427824637"/>
              <w:bookmarkStart w:id="4564" w:name="_Toc427852450"/>
              <w:bookmarkStart w:id="4565" w:name="_Toc427854690"/>
              <w:bookmarkStart w:id="4566" w:name="_Toc427856891"/>
              <w:bookmarkEnd w:id="4520"/>
              <w:bookmarkEnd w:id="4521"/>
              <w:bookmarkEnd w:id="4522"/>
              <w:bookmarkEnd w:id="4523"/>
              <w:bookmarkEnd w:id="4524"/>
              <w:bookmarkEnd w:id="4525"/>
              <w:bookmarkEnd w:id="4526"/>
              <w:bookmarkEnd w:id="4527"/>
              <w:bookmarkEnd w:id="4528"/>
              <w:bookmarkEnd w:id="4529"/>
              <w:bookmarkEnd w:id="4530"/>
              <w:bookmarkEnd w:id="4531"/>
              <w:bookmarkEnd w:id="4532"/>
              <w:bookmarkEnd w:id="4533"/>
              <w:bookmarkEnd w:id="4534"/>
              <w:bookmarkEnd w:id="4535"/>
              <w:bookmarkEnd w:id="4536"/>
              <w:bookmarkEnd w:id="4537"/>
              <w:bookmarkEnd w:id="4538"/>
              <w:bookmarkEnd w:id="4539"/>
              <w:bookmarkEnd w:id="4540"/>
              <w:bookmarkEnd w:id="4541"/>
              <w:bookmarkEnd w:id="4542"/>
              <w:bookmarkEnd w:id="4543"/>
              <w:bookmarkEnd w:id="4544"/>
              <w:bookmarkEnd w:id="4545"/>
              <w:bookmarkEnd w:id="4546"/>
              <w:bookmarkEnd w:id="4547"/>
              <w:bookmarkEnd w:id="4548"/>
              <w:bookmarkEnd w:id="4549"/>
              <w:bookmarkEnd w:id="4550"/>
              <w:bookmarkEnd w:id="4551"/>
              <w:bookmarkEnd w:id="4552"/>
              <w:bookmarkEnd w:id="4553"/>
              <w:bookmarkEnd w:id="4554"/>
              <w:bookmarkEnd w:id="4555"/>
              <w:bookmarkEnd w:id="4556"/>
              <w:bookmarkEnd w:id="4557"/>
              <w:bookmarkEnd w:id="4558"/>
              <w:bookmarkEnd w:id="4559"/>
              <w:bookmarkEnd w:id="4560"/>
              <w:bookmarkEnd w:id="4561"/>
              <w:bookmarkEnd w:id="4562"/>
              <w:bookmarkEnd w:id="4563"/>
              <w:bookmarkEnd w:id="4564"/>
              <w:bookmarkEnd w:id="4565"/>
              <w:bookmarkEnd w:id="4566"/>
            </w:del>
          </w:p>
        </w:tc>
        <w:tc>
          <w:tcPr>
            <w:tcW w:w="1568" w:type="dxa"/>
            <w:tcBorders>
              <w:top w:val="single" w:sz="4" w:space="0" w:color="auto"/>
              <w:left w:val="single" w:sz="4" w:space="0" w:color="auto"/>
              <w:bottom w:val="single" w:sz="4" w:space="0" w:color="auto"/>
              <w:right w:val="single" w:sz="4" w:space="0" w:color="auto"/>
            </w:tcBorders>
          </w:tcPr>
          <w:p w14:paraId="0E916D01" w14:textId="5FD29F4F" w:rsidR="005F4718" w:rsidRPr="00C106B9" w:rsidDel="00413F3D" w:rsidRDefault="005F4718">
            <w:pPr>
              <w:numPr>
                <w:ilvl w:val="0"/>
                <w:numId w:val="26"/>
              </w:numPr>
              <w:overflowPunct w:val="0"/>
              <w:autoSpaceDE w:val="0"/>
              <w:autoSpaceDN w:val="0"/>
              <w:spacing w:after="60"/>
              <w:textAlignment w:val="baseline"/>
              <w:rPr>
                <w:del w:id="4567" w:author="Ramasubramani, Hariharan" w:date="2015-07-13T14:40:00Z"/>
                <w:rFonts w:cstheme="minorHAnsi"/>
                <w:color w:val="000000" w:themeColor="text1"/>
              </w:rPr>
              <w:pPrChange w:id="4568" w:author="Ramasubramani, Hariharan" w:date="2015-07-13T14:40:00Z">
                <w:pPr>
                  <w:ind w:left="-2" w:firstLine="0"/>
                </w:pPr>
              </w:pPrChange>
            </w:pPr>
            <w:del w:id="4569" w:author="Ramasubramani, Hariharan" w:date="2015-07-13T14:40:00Z">
              <w:r w:rsidDel="00413F3D">
                <w:rPr>
                  <w:rFonts w:cstheme="minorHAnsi"/>
                  <w:color w:val="000000" w:themeColor="text1"/>
                </w:rPr>
                <w:delText>Last Name</w:delText>
              </w:r>
              <w:bookmarkStart w:id="4570" w:name="_Toc424912165"/>
              <w:bookmarkStart w:id="4571" w:name="_Toc424915274"/>
              <w:bookmarkStart w:id="4572" w:name="_Toc424918304"/>
              <w:bookmarkStart w:id="4573" w:name="_Toc425149154"/>
              <w:bookmarkStart w:id="4574" w:name="_Toc425161693"/>
              <w:bookmarkStart w:id="4575" w:name="_Toc425162701"/>
              <w:bookmarkStart w:id="4576" w:name="_Toc425163107"/>
              <w:bookmarkStart w:id="4577" w:name="_Toc425170594"/>
              <w:bookmarkStart w:id="4578" w:name="_Toc425172907"/>
              <w:bookmarkStart w:id="4579" w:name="_Toc425234380"/>
              <w:bookmarkStart w:id="4580" w:name="_Toc425237932"/>
              <w:bookmarkStart w:id="4581" w:name="_Toc425239178"/>
              <w:bookmarkStart w:id="4582" w:name="_Toc425240425"/>
              <w:bookmarkStart w:id="4583" w:name="_Toc425241671"/>
              <w:bookmarkStart w:id="4584" w:name="_Toc425242917"/>
              <w:bookmarkStart w:id="4585" w:name="_Toc425244164"/>
              <w:bookmarkStart w:id="4586" w:name="_Toc425245411"/>
              <w:bookmarkStart w:id="4587" w:name="_Toc425246658"/>
              <w:bookmarkStart w:id="4588" w:name="_Toc425247904"/>
              <w:bookmarkStart w:id="4589" w:name="_Toc425249151"/>
              <w:bookmarkStart w:id="4590" w:name="_Toc425250398"/>
              <w:bookmarkStart w:id="4591" w:name="_Toc425251645"/>
              <w:bookmarkStart w:id="4592" w:name="_Toc425252315"/>
              <w:bookmarkStart w:id="4593" w:name="_Toc425252986"/>
              <w:bookmarkStart w:id="4594" w:name="_Toc425256377"/>
              <w:bookmarkStart w:id="4595" w:name="_Toc425276078"/>
              <w:bookmarkStart w:id="4596" w:name="_Toc425342176"/>
              <w:bookmarkStart w:id="4597" w:name="_Toc425349382"/>
              <w:bookmarkStart w:id="4598" w:name="_Toc425352531"/>
              <w:bookmarkStart w:id="4599" w:name="_Toc425353216"/>
              <w:bookmarkStart w:id="4600" w:name="_Toc425787209"/>
              <w:bookmarkStart w:id="4601" w:name="_Toc425787895"/>
              <w:bookmarkStart w:id="4602" w:name="_Toc425788582"/>
              <w:bookmarkStart w:id="4603" w:name="_Toc425789269"/>
              <w:bookmarkStart w:id="4604" w:name="_Toc425789956"/>
              <w:bookmarkStart w:id="4605" w:name="_Toc425793696"/>
              <w:bookmarkStart w:id="4606" w:name="_Toc426384631"/>
              <w:bookmarkStart w:id="4607" w:name="_Toc426386035"/>
              <w:bookmarkStart w:id="4608" w:name="_Toc426387438"/>
              <w:bookmarkStart w:id="4609" w:name="_Toc426388842"/>
              <w:bookmarkStart w:id="4610" w:name="_Toc426390246"/>
              <w:bookmarkStart w:id="4611" w:name="_Toc426391650"/>
              <w:bookmarkStart w:id="4612" w:name="_Toc426393053"/>
              <w:bookmarkStart w:id="4613" w:name="_Toc427824638"/>
              <w:bookmarkStart w:id="4614" w:name="_Toc427852451"/>
              <w:bookmarkStart w:id="4615" w:name="_Toc427854691"/>
              <w:bookmarkStart w:id="4616" w:name="_Toc427856892"/>
              <w:bookmarkEnd w:id="4570"/>
              <w:bookmarkEnd w:id="4571"/>
              <w:bookmarkEnd w:id="4572"/>
              <w:bookmarkEnd w:id="4573"/>
              <w:bookmarkEnd w:id="4574"/>
              <w:bookmarkEnd w:id="4575"/>
              <w:bookmarkEnd w:id="4576"/>
              <w:bookmarkEnd w:id="4577"/>
              <w:bookmarkEnd w:id="4578"/>
              <w:bookmarkEnd w:id="4579"/>
              <w:bookmarkEnd w:id="4580"/>
              <w:bookmarkEnd w:id="4581"/>
              <w:bookmarkEnd w:id="4582"/>
              <w:bookmarkEnd w:id="4583"/>
              <w:bookmarkEnd w:id="4584"/>
              <w:bookmarkEnd w:id="4585"/>
              <w:bookmarkEnd w:id="4586"/>
              <w:bookmarkEnd w:id="4587"/>
              <w:bookmarkEnd w:id="4588"/>
              <w:bookmarkEnd w:id="4589"/>
              <w:bookmarkEnd w:id="4590"/>
              <w:bookmarkEnd w:id="4591"/>
              <w:bookmarkEnd w:id="4592"/>
              <w:bookmarkEnd w:id="4593"/>
              <w:bookmarkEnd w:id="4594"/>
              <w:bookmarkEnd w:id="4595"/>
              <w:bookmarkEnd w:id="4596"/>
              <w:bookmarkEnd w:id="4597"/>
              <w:bookmarkEnd w:id="4598"/>
              <w:bookmarkEnd w:id="4599"/>
              <w:bookmarkEnd w:id="4600"/>
              <w:bookmarkEnd w:id="4601"/>
              <w:bookmarkEnd w:id="4602"/>
              <w:bookmarkEnd w:id="4603"/>
              <w:bookmarkEnd w:id="4604"/>
              <w:bookmarkEnd w:id="4605"/>
              <w:bookmarkEnd w:id="4606"/>
              <w:bookmarkEnd w:id="4607"/>
              <w:bookmarkEnd w:id="4608"/>
              <w:bookmarkEnd w:id="4609"/>
              <w:bookmarkEnd w:id="4610"/>
              <w:bookmarkEnd w:id="4611"/>
              <w:bookmarkEnd w:id="4612"/>
              <w:bookmarkEnd w:id="4613"/>
              <w:bookmarkEnd w:id="4614"/>
              <w:bookmarkEnd w:id="4615"/>
              <w:bookmarkEnd w:id="4616"/>
            </w:del>
          </w:p>
        </w:tc>
        <w:tc>
          <w:tcPr>
            <w:tcW w:w="939" w:type="dxa"/>
            <w:tcBorders>
              <w:top w:val="single" w:sz="4" w:space="0" w:color="auto"/>
              <w:left w:val="single" w:sz="4" w:space="0" w:color="auto"/>
              <w:bottom w:val="single" w:sz="4" w:space="0" w:color="auto"/>
              <w:right w:val="single" w:sz="4" w:space="0" w:color="auto"/>
            </w:tcBorders>
          </w:tcPr>
          <w:p w14:paraId="7C0F790F" w14:textId="7D3441AF" w:rsidR="005F4718" w:rsidRPr="00C106B9" w:rsidDel="00413F3D" w:rsidRDefault="005F4718">
            <w:pPr>
              <w:numPr>
                <w:ilvl w:val="0"/>
                <w:numId w:val="26"/>
              </w:numPr>
              <w:overflowPunct w:val="0"/>
              <w:autoSpaceDE w:val="0"/>
              <w:autoSpaceDN w:val="0"/>
              <w:spacing w:after="60"/>
              <w:textAlignment w:val="baseline"/>
              <w:rPr>
                <w:del w:id="4617" w:author="Ramasubramani, Hariharan" w:date="2015-07-13T14:40:00Z"/>
                <w:rFonts w:cstheme="minorHAnsi"/>
                <w:color w:val="000000" w:themeColor="text1"/>
              </w:rPr>
              <w:pPrChange w:id="4618" w:author="Ramasubramani, Hariharan" w:date="2015-07-13T14:40:00Z">
                <w:pPr>
                  <w:ind w:left="-57" w:firstLine="0"/>
                  <w:jc w:val="center"/>
                </w:pPr>
              </w:pPrChange>
            </w:pPr>
            <w:del w:id="4619" w:author="Ramasubramani, Hariharan" w:date="2015-07-13T14:40:00Z">
              <w:r w:rsidDel="00413F3D">
                <w:rPr>
                  <w:rFonts w:cstheme="minorHAnsi"/>
                  <w:color w:val="000000" w:themeColor="text1"/>
                </w:rPr>
                <w:delText>Yes</w:delText>
              </w:r>
              <w:bookmarkStart w:id="4620" w:name="_Toc424912166"/>
              <w:bookmarkStart w:id="4621" w:name="_Toc424915275"/>
              <w:bookmarkStart w:id="4622" w:name="_Toc424918305"/>
              <w:bookmarkStart w:id="4623" w:name="_Toc425149155"/>
              <w:bookmarkStart w:id="4624" w:name="_Toc425161694"/>
              <w:bookmarkStart w:id="4625" w:name="_Toc425162702"/>
              <w:bookmarkStart w:id="4626" w:name="_Toc425163108"/>
              <w:bookmarkStart w:id="4627" w:name="_Toc425170595"/>
              <w:bookmarkStart w:id="4628" w:name="_Toc425172908"/>
              <w:bookmarkStart w:id="4629" w:name="_Toc425234381"/>
              <w:bookmarkStart w:id="4630" w:name="_Toc425237933"/>
              <w:bookmarkStart w:id="4631" w:name="_Toc425239179"/>
              <w:bookmarkStart w:id="4632" w:name="_Toc425240426"/>
              <w:bookmarkStart w:id="4633" w:name="_Toc425241672"/>
              <w:bookmarkStart w:id="4634" w:name="_Toc425242918"/>
              <w:bookmarkStart w:id="4635" w:name="_Toc425244165"/>
              <w:bookmarkStart w:id="4636" w:name="_Toc425245412"/>
              <w:bookmarkStart w:id="4637" w:name="_Toc425246659"/>
              <w:bookmarkStart w:id="4638" w:name="_Toc425247905"/>
              <w:bookmarkStart w:id="4639" w:name="_Toc425249152"/>
              <w:bookmarkStart w:id="4640" w:name="_Toc425250399"/>
              <w:bookmarkStart w:id="4641" w:name="_Toc425251646"/>
              <w:bookmarkStart w:id="4642" w:name="_Toc425252316"/>
              <w:bookmarkStart w:id="4643" w:name="_Toc425252987"/>
              <w:bookmarkStart w:id="4644" w:name="_Toc425256378"/>
              <w:bookmarkStart w:id="4645" w:name="_Toc425276079"/>
              <w:bookmarkStart w:id="4646" w:name="_Toc425342177"/>
              <w:bookmarkStart w:id="4647" w:name="_Toc425349383"/>
              <w:bookmarkStart w:id="4648" w:name="_Toc425352532"/>
              <w:bookmarkStart w:id="4649" w:name="_Toc425353217"/>
              <w:bookmarkStart w:id="4650" w:name="_Toc425787210"/>
              <w:bookmarkStart w:id="4651" w:name="_Toc425787896"/>
              <w:bookmarkStart w:id="4652" w:name="_Toc425788583"/>
              <w:bookmarkStart w:id="4653" w:name="_Toc425789270"/>
              <w:bookmarkStart w:id="4654" w:name="_Toc425789957"/>
              <w:bookmarkStart w:id="4655" w:name="_Toc425793697"/>
              <w:bookmarkStart w:id="4656" w:name="_Toc426384632"/>
              <w:bookmarkStart w:id="4657" w:name="_Toc426386036"/>
              <w:bookmarkStart w:id="4658" w:name="_Toc426387439"/>
              <w:bookmarkStart w:id="4659" w:name="_Toc426388843"/>
              <w:bookmarkStart w:id="4660" w:name="_Toc426390247"/>
              <w:bookmarkStart w:id="4661" w:name="_Toc426391651"/>
              <w:bookmarkStart w:id="4662" w:name="_Toc426393054"/>
              <w:bookmarkStart w:id="4663" w:name="_Toc427824639"/>
              <w:bookmarkStart w:id="4664" w:name="_Toc427852452"/>
              <w:bookmarkStart w:id="4665" w:name="_Toc427854692"/>
              <w:bookmarkStart w:id="4666" w:name="_Toc427856893"/>
              <w:bookmarkEnd w:id="4620"/>
              <w:bookmarkEnd w:id="4621"/>
              <w:bookmarkEnd w:id="4622"/>
              <w:bookmarkEnd w:id="4623"/>
              <w:bookmarkEnd w:id="4624"/>
              <w:bookmarkEnd w:id="4625"/>
              <w:bookmarkEnd w:id="4626"/>
              <w:bookmarkEnd w:id="4627"/>
              <w:bookmarkEnd w:id="4628"/>
              <w:bookmarkEnd w:id="4629"/>
              <w:bookmarkEnd w:id="4630"/>
              <w:bookmarkEnd w:id="4631"/>
              <w:bookmarkEnd w:id="4632"/>
              <w:bookmarkEnd w:id="4633"/>
              <w:bookmarkEnd w:id="4634"/>
              <w:bookmarkEnd w:id="4635"/>
              <w:bookmarkEnd w:id="4636"/>
              <w:bookmarkEnd w:id="4637"/>
              <w:bookmarkEnd w:id="4638"/>
              <w:bookmarkEnd w:id="4639"/>
              <w:bookmarkEnd w:id="4640"/>
              <w:bookmarkEnd w:id="4641"/>
              <w:bookmarkEnd w:id="4642"/>
              <w:bookmarkEnd w:id="4643"/>
              <w:bookmarkEnd w:id="4644"/>
              <w:bookmarkEnd w:id="4645"/>
              <w:bookmarkEnd w:id="4646"/>
              <w:bookmarkEnd w:id="4647"/>
              <w:bookmarkEnd w:id="4648"/>
              <w:bookmarkEnd w:id="4649"/>
              <w:bookmarkEnd w:id="4650"/>
              <w:bookmarkEnd w:id="4651"/>
              <w:bookmarkEnd w:id="4652"/>
              <w:bookmarkEnd w:id="4653"/>
              <w:bookmarkEnd w:id="4654"/>
              <w:bookmarkEnd w:id="4655"/>
              <w:bookmarkEnd w:id="4656"/>
              <w:bookmarkEnd w:id="4657"/>
              <w:bookmarkEnd w:id="4658"/>
              <w:bookmarkEnd w:id="4659"/>
              <w:bookmarkEnd w:id="4660"/>
              <w:bookmarkEnd w:id="4661"/>
              <w:bookmarkEnd w:id="4662"/>
              <w:bookmarkEnd w:id="4663"/>
              <w:bookmarkEnd w:id="4664"/>
              <w:bookmarkEnd w:id="4665"/>
              <w:bookmarkEnd w:id="4666"/>
            </w:del>
          </w:p>
        </w:tc>
        <w:tc>
          <w:tcPr>
            <w:tcW w:w="771" w:type="dxa"/>
            <w:tcBorders>
              <w:top w:val="single" w:sz="4" w:space="0" w:color="auto"/>
              <w:left w:val="single" w:sz="4" w:space="0" w:color="auto"/>
              <w:bottom w:val="single" w:sz="4" w:space="0" w:color="auto"/>
              <w:right w:val="single" w:sz="4" w:space="0" w:color="auto"/>
            </w:tcBorders>
          </w:tcPr>
          <w:p w14:paraId="78A4200B" w14:textId="58C8DCD8" w:rsidR="005F4718" w:rsidRPr="00C106B9" w:rsidDel="00413F3D" w:rsidRDefault="005F4718">
            <w:pPr>
              <w:numPr>
                <w:ilvl w:val="0"/>
                <w:numId w:val="26"/>
              </w:numPr>
              <w:overflowPunct w:val="0"/>
              <w:autoSpaceDE w:val="0"/>
              <w:autoSpaceDN w:val="0"/>
              <w:spacing w:after="60"/>
              <w:textAlignment w:val="baseline"/>
              <w:rPr>
                <w:del w:id="4667" w:author="Ramasubramani, Hariharan" w:date="2015-07-13T14:40:00Z"/>
                <w:rFonts w:cstheme="minorHAnsi"/>
                <w:color w:val="000000" w:themeColor="text1"/>
              </w:rPr>
              <w:pPrChange w:id="4668" w:author="Ramasubramani, Hariharan" w:date="2015-07-13T14:40:00Z">
                <w:pPr>
                  <w:ind w:left="-57" w:firstLine="0"/>
                  <w:jc w:val="center"/>
                </w:pPr>
              </w:pPrChange>
            </w:pPr>
            <w:del w:id="4669" w:author="Ramasubramani, Hariharan" w:date="2015-07-13T14:40:00Z">
              <w:r w:rsidRPr="00C106B9" w:rsidDel="00413F3D">
                <w:rPr>
                  <w:rFonts w:cstheme="minorHAnsi"/>
                  <w:color w:val="000000" w:themeColor="text1"/>
                </w:rPr>
                <w:delText>E</w:delText>
              </w:r>
              <w:bookmarkStart w:id="4670" w:name="_Toc424912167"/>
              <w:bookmarkStart w:id="4671" w:name="_Toc424915276"/>
              <w:bookmarkStart w:id="4672" w:name="_Toc424918306"/>
              <w:bookmarkStart w:id="4673" w:name="_Toc425149156"/>
              <w:bookmarkStart w:id="4674" w:name="_Toc425161695"/>
              <w:bookmarkStart w:id="4675" w:name="_Toc425162703"/>
              <w:bookmarkStart w:id="4676" w:name="_Toc425163109"/>
              <w:bookmarkStart w:id="4677" w:name="_Toc425170596"/>
              <w:bookmarkStart w:id="4678" w:name="_Toc425172909"/>
              <w:bookmarkStart w:id="4679" w:name="_Toc425234382"/>
              <w:bookmarkStart w:id="4680" w:name="_Toc425237934"/>
              <w:bookmarkStart w:id="4681" w:name="_Toc425239180"/>
              <w:bookmarkStart w:id="4682" w:name="_Toc425240427"/>
              <w:bookmarkStart w:id="4683" w:name="_Toc425241673"/>
              <w:bookmarkStart w:id="4684" w:name="_Toc425242919"/>
              <w:bookmarkStart w:id="4685" w:name="_Toc425244166"/>
              <w:bookmarkStart w:id="4686" w:name="_Toc425245413"/>
              <w:bookmarkStart w:id="4687" w:name="_Toc425246660"/>
              <w:bookmarkStart w:id="4688" w:name="_Toc425247906"/>
              <w:bookmarkStart w:id="4689" w:name="_Toc425249153"/>
              <w:bookmarkStart w:id="4690" w:name="_Toc425250400"/>
              <w:bookmarkStart w:id="4691" w:name="_Toc425251647"/>
              <w:bookmarkStart w:id="4692" w:name="_Toc425252317"/>
              <w:bookmarkStart w:id="4693" w:name="_Toc425252988"/>
              <w:bookmarkStart w:id="4694" w:name="_Toc425256379"/>
              <w:bookmarkStart w:id="4695" w:name="_Toc425276080"/>
              <w:bookmarkStart w:id="4696" w:name="_Toc425342178"/>
              <w:bookmarkStart w:id="4697" w:name="_Toc425349384"/>
              <w:bookmarkStart w:id="4698" w:name="_Toc425352533"/>
              <w:bookmarkStart w:id="4699" w:name="_Toc425353218"/>
              <w:bookmarkStart w:id="4700" w:name="_Toc425787211"/>
              <w:bookmarkStart w:id="4701" w:name="_Toc425787897"/>
              <w:bookmarkStart w:id="4702" w:name="_Toc425788584"/>
              <w:bookmarkStart w:id="4703" w:name="_Toc425789271"/>
              <w:bookmarkStart w:id="4704" w:name="_Toc425789958"/>
              <w:bookmarkStart w:id="4705" w:name="_Toc425793698"/>
              <w:bookmarkStart w:id="4706" w:name="_Toc426384633"/>
              <w:bookmarkStart w:id="4707" w:name="_Toc426386037"/>
              <w:bookmarkStart w:id="4708" w:name="_Toc426387440"/>
              <w:bookmarkStart w:id="4709" w:name="_Toc426388844"/>
              <w:bookmarkStart w:id="4710" w:name="_Toc426390248"/>
              <w:bookmarkStart w:id="4711" w:name="_Toc426391652"/>
              <w:bookmarkStart w:id="4712" w:name="_Toc426393055"/>
              <w:bookmarkStart w:id="4713" w:name="_Toc427824640"/>
              <w:bookmarkStart w:id="4714" w:name="_Toc427852453"/>
              <w:bookmarkStart w:id="4715" w:name="_Toc427854693"/>
              <w:bookmarkStart w:id="4716" w:name="_Toc427856894"/>
              <w:bookmarkEnd w:id="4670"/>
              <w:bookmarkEnd w:id="4671"/>
              <w:bookmarkEnd w:id="4672"/>
              <w:bookmarkEnd w:id="4673"/>
              <w:bookmarkEnd w:id="4674"/>
              <w:bookmarkEnd w:id="4675"/>
              <w:bookmarkEnd w:id="4676"/>
              <w:bookmarkEnd w:id="4677"/>
              <w:bookmarkEnd w:id="4678"/>
              <w:bookmarkEnd w:id="4679"/>
              <w:bookmarkEnd w:id="4680"/>
              <w:bookmarkEnd w:id="4681"/>
              <w:bookmarkEnd w:id="4682"/>
              <w:bookmarkEnd w:id="4683"/>
              <w:bookmarkEnd w:id="4684"/>
              <w:bookmarkEnd w:id="4685"/>
              <w:bookmarkEnd w:id="4686"/>
              <w:bookmarkEnd w:id="4687"/>
              <w:bookmarkEnd w:id="4688"/>
              <w:bookmarkEnd w:id="4689"/>
              <w:bookmarkEnd w:id="4690"/>
              <w:bookmarkEnd w:id="4691"/>
              <w:bookmarkEnd w:id="4692"/>
              <w:bookmarkEnd w:id="4693"/>
              <w:bookmarkEnd w:id="4694"/>
              <w:bookmarkEnd w:id="4695"/>
              <w:bookmarkEnd w:id="4696"/>
              <w:bookmarkEnd w:id="4697"/>
              <w:bookmarkEnd w:id="4698"/>
              <w:bookmarkEnd w:id="4699"/>
              <w:bookmarkEnd w:id="4700"/>
              <w:bookmarkEnd w:id="4701"/>
              <w:bookmarkEnd w:id="4702"/>
              <w:bookmarkEnd w:id="4703"/>
              <w:bookmarkEnd w:id="4704"/>
              <w:bookmarkEnd w:id="4705"/>
              <w:bookmarkEnd w:id="4706"/>
              <w:bookmarkEnd w:id="4707"/>
              <w:bookmarkEnd w:id="4708"/>
              <w:bookmarkEnd w:id="4709"/>
              <w:bookmarkEnd w:id="4710"/>
              <w:bookmarkEnd w:id="4711"/>
              <w:bookmarkEnd w:id="4712"/>
              <w:bookmarkEnd w:id="4713"/>
              <w:bookmarkEnd w:id="4714"/>
              <w:bookmarkEnd w:id="4715"/>
              <w:bookmarkEnd w:id="4716"/>
            </w:del>
          </w:p>
        </w:tc>
        <w:tc>
          <w:tcPr>
            <w:tcW w:w="929" w:type="dxa"/>
            <w:tcBorders>
              <w:top w:val="single" w:sz="4" w:space="0" w:color="auto"/>
              <w:left w:val="single" w:sz="4" w:space="0" w:color="auto"/>
              <w:bottom w:val="single" w:sz="4" w:space="0" w:color="auto"/>
              <w:right w:val="single" w:sz="4" w:space="0" w:color="auto"/>
            </w:tcBorders>
          </w:tcPr>
          <w:p w14:paraId="4B6E3FE7" w14:textId="57D69B43" w:rsidR="005F4718" w:rsidRPr="00C106B9" w:rsidDel="00413F3D" w:rsidRDefault="00A137AC">
            <w:pPr>
              <w:numPr>
                <w:ilvl w:val="0"/>
                <w:numId w:val="26"/>
              </w:numPr>
              <w:overflowPunct w:val="0"/>
              <w:autoSpaceDE w:val="0"/>
              <w:autoSpaceDN w:val="0"/>
              <w:spacing w:after="60"/>
              <w:textAlignment w:val="baseline"/>
              <w:rPr>
                <w:del w:id="4717" w:author="Ramasubramani, Hariharan" w:date="2015-07-13T14:40:00Z"/>
                <w:rFonts w:cstheme="minorHAnsi"/>
                <w:color w:val="000000" w:themeColor="text1"/>
              </w:rPr>
              <w:pPrChange w:id="4718" w:author="Ramasubramani, Hariharan" w:date="2015-07-13T14:40:00Z">
                <w:pPr>
                  <w:ind w:left="-57" w:firstLine="0"/>
                  <w:jc w:val="center"/>
                </w:pPr>
              </w:pPrChange>
            </w:pPr>
            <w:del w:id="4719" w:author="Ramasubramani, Hariharan" w:date="2015-07-13T14:40:00Z">
              <w:r w:rsidDel="00413F3D">
                <w:rPr>
                  <w:rFonts w:cstheme="minorHAnsi"/>
                  <w:color w:val="000000" w:themeColor="text1"/>
                </w:rPr>
                <w:delText>ANSC</w:delText>
              </w:r>
              <w:bookmarkStart w:id="4720" w:name="_Toc424912168"/>
              <w:bookmarkStart w:id="4721" w:name="_Toc424915277"/>
              <w:bookmarkStart w:id="4722" w:name="_Toc424918307"/>
              <w:bookmarkStart w:id="4723" w:name="_Toc425149157"/>
              <w:bookmarkStart w:id="4724" w:name="_Toc425161696"/>
              <w:bookmarkStart w:id="4725" w:name="_Toc425162704"/>
              <w:bookmarkStart w:id="4726" w:name="_Toc425163110"/>
              <w:bookmarkStart w:id="4727" w:name="_Toc425170597"/>
              <w:bookmarkStart w:id="4728" w:name="_Toc425172910"/>
              <w:bookmarkStart w:id="4729" w:name="_Toc425234383"/>
              <w:bookmarkStart w:id="4730" w:name="_Toc425237935"/>
              <w:bookmarkStart w:id="4731" w:name="_Toc425239181"/>
              <w:bookmarkStart w:id="4732" w:name="_Toc425240428"/>
              <w:bookmarkStart w:id="4733" w:name="_Toc425241674"/>
              <w:bookmarkStart w:id="4734" w:name="_Toc425242920"/>
              <w:bookmarkStart w:id="4735" w:name="_Toc425244167"/>
              <w:bookmarkStart w:id="4736" w:name="_Toc425245414"/>
              <w:bookmarkStart w:id="4737" w:name="_Toc425246661"/>
              <w:bookmarkStart w:id="4738" w:name="_Toc425247907"/>
              <w:bookmarkStart w:id="4739" w:name="_Toc425249154"/>
              <w:bookmarkStart w:id="4740" w:name="_Toc425250401"/>
              <w:bookmarkStart w:id="4741" w:name="_Toc425251648"/>
              <w:bookmarkStart w:id="4742" w:name="_Toc425252318"/>
              <w:bookmarkStart w:id="4743" w:name="_Toc425252989"/>
              <w:bookmarkStart w:id="4744" w:name="_Toc425256380"/>
              <w:bookmarkStart w:id="4745" w:name="_Toc425276081"/>
              <w:bookmarkStart w:id="4746" w:name="_Toc425342179"/>
              <w:bookmarkStart w:id="4747" w:name="_Toc425349385"/>
              <w:bookmarkStart w:id="4748" w:name="_Toc425352534"/>
              <w:bookmarkStart w:id="4749" w:name="_Toc425353219"/>
              <w:bookmarkStart w:id="4750" w:name="_Toc425787212"/>
              <w:bookmarkStart w:id="4751" w:name="_Toc425787898"/>
              <w:bookmarkStart w:id="4752" w:name="_Toc425788585"/>
              <w:bookmarkStart w:id="4753" w:name="_Toc425789272"/>
              <w:bookmarkStart w:id="4754" w:name="_Toc425789959"/>
              <w:bookmarkStart w:id="4755" w:name="_Toc425793699"/>
              <w:bookmarkStart w:id="4756" w:name="_Toc426384634"/>
              <w:bookmarkStart w:id="4757" w:name="_Toc426386038"/>
              <w:bookmarkStart w:id="4758" w:name="_Toc426387441"/>
              <w:bookmarkStart w:id="4759" w:name="_Toc426388845"/>
              <w:bookmarkStart w:id="4760" w:name="_Toc426390249"/>
              <w:bookmarkStart w:id="4761" w:name="_Toc426391653"/>
              <w:bookmarkStart w:id="4762" w:name="_Toc426393056"/>
              <w:bookmarkStart w:id="4763" w:name="_Toc427824641"/>
              <w:bookmarkStart w:id="4764" w:name="_Toc427852454"/>
              <w:bookmarkStart w:id="4765" w:name="_Toc427854694"/>
              <w:bookmarkStart w:id="4766" w:name="_Toc427856895"/>
              <w:bookmarkEnd w:id="4720"/>
              <w:bookmarkEnd w:id="4721"/>
              <w:bookmarkEnd w:id="4722"/>
              <w:bookmarkEnd w:id="4723"/>
              <w:bookmarkEnd w:id="4724"/>
              <w:bookmarkEnd w:id="4725"/>
              <w:bookmarkEnd w:id="4726"/>
              <w:bookmarkEnd w:id="4727"/>
              <w:bookmarkEnd w:id="4728"/>
              <w:bookmarkEnd w:id="4729"/>
              <w:bookmarkEnd w:id="4730"/>
              <w:bookmarkEnd w:id="4731"/>
              <w:bookmarkEnd w:id="4732"/>
              <w:bookmarkEnd w:id="4733"/>
              <w:bookmarkEnd w:id="4734"/>
              <w:bookmarkEnd w:id="4735"/>
              <w:bookmarkEnd w:id="4736"/>
              <w:bookmarkEnd w:id="4737"/>
              <w:bookmarkEnd w:id="4738"/>
              <w:bookmarkEnd w:id="4739"/>
              <w:bookmarkEnd w:id="4740"/>
              <w:bookmarkEnd w:id="4741"/>
              <w:bookmarkEnd w:id="4742"/>
              <w:bookmarkEnd w:id="4743"/>
              <w:bookmarkEnd w:id="4744"/>
              <w:bookmarkEnd w:id="4745"/>
              <w:bookmarkEnd w:id="4746"/>
              <w:bookmarkEnd w:id="4747"/>
              <w:bookmarkEnd w:id="4748"/>
              <w:bookmarkEnd w:id="4749"/>
              <w:bookmarkEnd w:id="4750"/>
              <w:bookmarkEnd w:id="4751"/>
              <w:bookmarkEnd w:id="4752"/>
              <w:bookmarkEnd w:id="4753"/>
              <w:bookmarkEnd w:id="4754"/>
              <w:bookmarkEnd w:id="4755"/>
              <w:bookmarkEnd w:id="4756"/>
              <w:bookmarkEnd w:id="4757"/>
              <w:bookmarkEnd w:id="4758"/>
              <w:bookmarkEnd w:id="4759"/>
              <w:bookmarkEnd w:id="4760"/>
              <w:bookmarkEnd w:id="4761"/>
              <w:bookmarkEnd w:id="4762"/>
              <w:bookmarkEnd w:id="4763"/>
              <w:bookmarkEnd w:id="4764"/>
              <w:bookmarkEnd w:id="4765"/>
              <w:bookmarkEnd w:id="4766"/>
            </w:del>
          </w:p>
        </w:tc>
        <w:tc>
          <w:tcPr>
            <w:tcW w:w="712" w:type="dxa"/>
            <w:tcBorders>
              <w:top w:val="single" w:sz="4" w:space="0" w:color="auto"/>
              <w:left w:val="single" w:sz="4" w:space="0" w:color="auto"/>
              <w:bottom w:val="single" w:sz="4" w:space="0" w:color="auto"/>
              <w:right w:val="single" w:sz="4" w:space="0" w:color="auto"/>
            </w:tcBorders>
          </w:tcPr>
          <w:p w14:paraId="5F966F23" w14:textId="5F0F45E9" w:rsidR="005F4718" w:rsidRPr="00C106B9" w:rsidDel="00413F3D" w:rsidRDefault="005F4718">
            <w:pPr>
              <w:numPr>
                <w:ilvl w:val="0"/>
                <w:numId w:val="26"/>
              </w:numPr>
              <w:overflowPunct w:val="0"/>
              <w:autoSpaceDE w:val="0"/>
              <w:autoSpaceDN w:val="0"/>
              <w:spacing w:after="60"/>
              <w:textAlignment w:val="baseline"/>
              <w:rPr>
                <w:del w:id="4767" w:author="Ramasubramani, Hariharan" w:date="2015-07-13T14:40:00Z"/>
                <w:rFonts w:cstheme="minorHAnsi"/>
                <w:color w:val="000000" w:themeColor="text1"/>
              </w:rPr>
              <w:pPrChange w:id="4768" w:author="Ramasubramani, Hariharan" w:date="2015-07-13T14:40:00Z">
                <w:pPr>
                  <w:ind w:left="-57" w:firstLine="0"/>
                  <w:jc w:val="center"/>
                </w:pPr>
              </w:pPrChange>
            </w:pPr>
            <w:del w:id="4769" w:author="Ramasubramani, Hariharan" w:date="2015-07-13T14:40:00Z">
              <w:r w:rsidRPr="00C106B9" w:rsidDel="00413F3D">
                <w:rPr>
                  <w:rFonts w:cstheme="minorHAnsi"/>
                  <w:color w:val="000000" w:themeColor="text1"/>
                </w:rPr>
                <w:delText>-</w:delText>
              </w:r>
              <w:bookmarkStart w:id="4770" w:name="_Toc424912169"/>
              <w:bookmarkStart w:id="4771" w:name="_Toc424915278"/>
              <w:bookmarkStart w:id="4772" w:name="_Toc424918308"/>
              <w:bookmarkStart w:id="4773" w:name="_Toc425149158"/>
              <w:bookmarkStart w:id="4774" w:name="_Toc425161697"/>
              <w:bookmarkStart w:id="4775" w:name="_Toc425162705"/>
              <w:bookmarkStart w:id="4776" w:name="_Toc425163111"/>
              <w:bookmarkStart w:id="4777" w:name="_Toc425170598"/>
              <w:bookmarkStart w:id="4778" w:name="_Toc425172911"/>
              <w:bookmarkStart w:id="4779" w:name="_Toc425234384"/>
              <w:bookmarkStart w:id="4780" w:name="_Toc425237936"/>
              <w:bookmarkStart w:id="4781" w:name="_Toc425239182"/>
              <w:bookmarkStart w:id="4782" w:name="_Toc425240429"/>
              <w:bookmarkStart w:id="4783" w:name="_Toc425241675"/>
              <w:bookmarkStart w:id="4784" w:name="_Toc425242921"/>
              <w:bookmarkStart w:id="4785" w:name="_Toc425244168"/>
              <w:bookmarkStart w:id="4786" w:name="_Toc425245415"/>
              <w:bookmarkStart w:id="4787" w:name="_Toc425246662"/>
              <w:bookmarkStart w:id="4788" w:name="_Toc425247908"/>
              <w:bookmarkStart w:id="4789" w:name="_Toc425249155"/>
              <w:bookmarkStart w:id="4790" w:name="_Toc425250402"/>
              <w:bookmarkStart w:id="4791" w:name="_Toc425251649"/>
              <w:bookmarkStart w:id="4792" w:name="_Toc425252319"/>
              <w:bookmarkStart w:id="4793" w:name="_Toc425252990"/>
              <w:bookmarkStart w:id="4794" w:name="_Toc425256381"/>
              <w:bookmarkStart w:id="4795" w:name="_Toc425276082"/>
              <w:bookmarkStart w:id="4796" w:name="_Toc425342180"/>
              <w:bookmarkStart w:id="4797" w:name="_Toc425349386"/>
              <w:bookmarkStart w:id="4798" w:name="_Toc425352535"/>
              <w:bookmarkStart w:id="4799" w:name="_Toc425353220"/>
              <w:bookmarkStart w:id="4800" w:name="_Toc425787213"/>
              <w:bookmarkStart w:id="4801" w:name="_Toc425787899"/>
              <w:bookmarkStart w:id="4802" w:name="_Toc425788586"/>
              <w:bookmarkStart w:id="4803" w:name="_Toc425789273"/>
              <w:bookmarkStart w:id="4804" w:name="_Toc425789960"/>
              <w:bookmarkStart w:id="4805" w:name="_Toc425793700"/>
              <w:bookmarkStart w:id="4806" w:name="_Toc426384635"/>
              <w:bookmarkStart w:id="4807" w:name="_Toc426386039"/>
              <w:bookmarkStart w:id="4808" w:name="_Toc426387442"/>
              <w:bookmarkStart w:id="4809" w:name="_Toc426388846"/>
              <w:bookmarkStart w:id="4810" w:name="_Toc426390250"/>
              <w:bookmarkStart w:id="4811" w:name="_Toc426391654"/>
              <w:bookmarkStart w:id="4812" w:name="_Toc426393057"/>
              <w:bookmarkStart w:id="4813" w:name="_Toc427824642"/>
              <w:bookmarkStart w:id="4814" w:name="_Toc427852455"/>
              <w:bookmarkStart w:id="4815" w:name="_Toc427854695"/>
              <w:bookmarkStart w:id="4816" w:name="_Toc427856896"/>
              <w:bookmarkEnd w:id="4770"/>
              <w:bookmarkEnd w:id="4771"/>
              <w:bookmarkEnd w:id="4772"/>
              <w:bookmarkEnd w:id="4773"/>
              <w:bookmarkEnd w:id="4774"/>
              <w:bookmarkEnd w:id="4775"/>
              <w:bookmarkEnd w:id="4776"/>
              <w:bookmarkEnd w:id="4777"/>
              <w:bookmarkEnd w:id="4778"/>
              <w:bookmarkEnd w:id="4779"/>
              <w:bookmarkEnd w:id="4780"/>
              <w:bookmarkEnd w:id="4781"/>
              <w:bookmarkEnd w:id="4782"/>
              <w:bookmarkEnd w:id="4783"/>
              <w:bookmarkEnd w:id="4784"/>
              <w:bookmarkEnd w:id="4785"/>
              <w:bookmarkEnd w:id="4786"/>
              <w:bookmarkEnd w:id="4787"/>
              <w:bookmarkEnd w:id="4788"/>
              <w:bookmarkEnd w:id="4789"/>
              <w:bookmarkEnd w:id="4790"/>
              <w:bookmarkEnd w:id="4791"/>
              <w:bookmarkEnd w:id="4792"/>
              <w:bookmarkEnd w:id="4793"/>
              <w:bookmarkEnd w:id="4794"/>
              <w:bookmarkEnd w:id="4795"/>
              <w:bookmarkEnd w:id="4796"/>
              <w:bookmarkEnd w:id="4797"/>
              <w:bookmarkEnd w:id="4798"/>
              <w:bookmarkEnd w:id="4799"/>
              <w:bookmarkEnd w:id="4800"/>
              <w:bookmarkEnd w:id="4801"/>
              <w:bookmarkEnd w:id="4802"/>
              <w:bookmarkEnd w:id="4803"/>
              <w:bookmarkEnd w:id="4804"/>
              <w:bookmarkEnd w:id="4805"/>
              <w:bookmarkEnd w:id="4806"/>
              <w:bookmarkEnd w:id="4807"/>
              <w:bookmarkEnd w:id="4808"/>
              <w:bookmarkEnd w:id="4809"/>
              <w:bookmarkEnd w:id="4810"/>
              <w:bookmarkEnd w:id="4811"/>
              <w:bookmarkEnd w:id="4812"/>
              <w:bookmarkEnd w:id="4813"/>
              <w:bookmarkEnd w:id="4814"/>
              <w:bookmarkEnd w:id="4815"/>
              <w:bookmarkEnd w:id="4816"/>
            </w:del>
          </w:p>
        </w:tc>
        <w:tc>
          <w:tcPr>
            <w:tcW w:w="1971" w:type="dxa"/>
            <w:tcBorders>
              <w:top w:val="single" w:sz="4" w:space="0" w:color="auto"/>
              <w:left w:val="single" w:sz="4" w:space="0" w:color="auto"/>
              <w:bottom w:val="single" w:sz="4" w:space="0" w:color="auto"/>
              <w:right w:val="single" w:sz="4" w:space="0" w:color="auto"/>
            </w:tcBorders>
          </w:tcPr>
          <w:p w14:paraId="293272F9" w14:textId="77A21AA7" w:rsidR="005F4718" w:rsidRPr="00C106B9" w:rsidDel="00413F3D" w:rsidRDefault="005F4718">
            <w:pPr>
              <w:numPr>
                <w:ilvl w:val="0"/>
                <w:numId w:val="26"/>
              </w:numPr>
              <w:overflowPunct w:val="0"/>
              <w:autoSpaceDE w:val="0"/>
              <w:autoSpaceDN w:val="0"/>
              <w:spacing w:after="60"/>
              <w:textAlignment w:val="baseline"/>
              <w:rPr>
                <w:del w:id="4817" w:author="Ramasubramani, Hariharan" w:date="2015-07-13T14:40:00Z"/>
                <w:rFonts w:cstheme="minorHAnsi"/>
                <w:color w:val="000000" w:themeColor="text1"/>
              </w:rPr>
              <w:pPrChange w:id="4818" w:author="Ramasubramani, Hariharan" w:date="2015-07-13T14:40:00Z">
                <w:pPr>
                  <w:pStyle w:val="ListParagraph"/>
                  <w:ind w:left="-65" w:firstLine="0"/>
                  <w:jc w:val="center"/>
                </w:pPr>
              </w:pPrChange>
            </w:pPr>
            <w:del w:id="4819" w:author="Ramasubramani, Hariharan" w:date="2015-07-13T14:40:00Z">
              <w:r w:rsidDel="00413F3D">
                <w:rPr>
                  <w:rFonts w:cstheme="minorHAnsi"/>
                  <w:color w:val="000000" w:themeColor="text1"/>
                </w:rPr>
                <w:delText xml:space="preserve">- </w:delText>
              </w:r>
              <w:bookmarkStart w:id="4820" w:name="_Toc424912170"/>
              <w:bookmarkStart w:id="4821" w:name="_Toc424915279"/>
              <w:bookmarkStart w:id="4822" w:name="_Toc424918309"/>
              <w:bookmarkStart w:id="4823" w:name="_Toc425149159"/>
              <w:bookmarkStart w:id="4824" w:name="_Toc425161698"/>
              <w:bookmarkStart w:id="4825" w:name="_Toc425162706"/>
              <w:bookmarkStart w:id="4826" w:name="_Toc425163112"/>
              <w:bookmarkStart w:id="4827" w:name="_Toc425170599"/>
              <w:bookmarkStart w:id="4828" w:name="_Toc425172912"/>
              <w:bookmarkStart w:id="4829" w:name="_Toc425234385"/>
              <w:bookmarkStart w:id="4830" w:name="_Toc425237937"/>
              <w:bookmarkStart w:id="4831" w:name="_Toc425239183"/>
              <w:bookmarkStart w:id="4832" w:name="_Toc425240430"/>
              <w:bookmarkStart w:id="4833" w:name="_Toc425241676"/>
              <w:bookmarkStart w:id="4834" w:name="_Toc425242922"/>
              <w:bookmarkStart w:id="4835" w:name="_Toc425244169"/>
              <w:bookmarkStart w:id="4836" w:name="_Toc425245416"/>
              <w:bookmarkStart w:id="4837" w:name="_Toc425246663"/>
              <w:bookmarkStart w:id="4838" w:name="_Toc425247909"/>
              <w:bookmarkStart w:id="4839" w:name="_Toc425249156"/>
              <w:bookmarkStart w:id="4840" w:name="_Toc425250403"/>
              <w:bookmarkStart w:id="4841" w:name="_Toc425251650"/>
              <w:bookmarkStart w:id="4842" w:name="_Toc425252320"/>
              <w:bookmarkStart w:id="4843" w:name="_Toc425252991"/>
              <w:bookmarkStart w:id="4844" w:name="_Toc425256382"/>
              <w:bookmarkStart w:id="4845" w:name="_Toc425276083"/>
              <w:bookmarkStart w:id="4846" w:name="_Toc425342181"/>
              <w:bookmarkStart w:id="4847" w:name="_Toc425349387"/>
              <w:bookmarkStart w:id="4848" w:name="_Toc425352536"/>
              <w:bookmarkStart w:id="4849" w:name="_Toc425353221"/>
              <w:bookmarkStart w:id="4850" w:name="_Toc425787214"/>
              <w:bookmarkStart w:id="4851" w:name="_Toc425787900"/>
              <w:bookmarkStart w:id="4852" w:name="_Toc425788587"/>
              <w:bookmarkStart w:id="4853" w:name="_Toc425789274"/>
              <w:bookmarkStart w:id="4854" w:name="_Toc425789961"/>
              <w:bookmarkStart w:id="4855" w:name="_Toc425793701"/>
              <w:bookmarkStart w:id="4856" w:name="_Toc426384636"/>
              <w:bookmarkStart w:id="4857" w:name="_Toc426386040"/>
              <w:bookmarkStart w:id="4858" w:name="_Toc426387443"/>
              <w:bookmarkStart w:id="4859" w:name="_Toc426388847"/>
              <w:bookmarkStart w:id="4860" w:name="_Toc426390251"/>
              <w:bookmarkStart w:id="4861" w:name="_Toc426391655"/>
              <w:bookmarkStart w:id="4862" w:name="_Toc426393058"/>
              <w:bookmarkStart w:id="4863" w:name="_Toc427824643"/>
              <w:bookmarkStart w:id="4864" w:name="_Toc427852456"/>
              <w:bookmarkStart w:id="4865" w:name="_Toc427854696"/>
              <w:bookmarkStart w:id="4866" w:name="_Toc427856897"/>
              <w:bookmarkEnd w:id="4820"/>
              <w:bookmarkEnd w:id="4821"/>
              <w:bookmarkEnd w:id="4822"/>
              <w:bookmarkEnd w:id="4823"/>
              <w:bookmarkEnd w:id="4824"/>
              <w:bookmarkEnd w:id="4825"/>
              <w:bookmarkEnd w:id="4826"/>
              <w:bookmarkEnd w:id="4827"/>
              <w:bookmarkEnd w:id="4828"/>
              <w:bookmarkEnd w:id="4829"/>
              <w:bookmarkEnd w:id="4830"/>
              <w:bookmarkEnd w:id="4831"/>
              <w:bookmarkEnd w:id="4832"/>
              <w:bookmarkEnd w:id="4833"/>
              <w:bookmarkEnd w:id="4834"/>
              <w:bookmarkEnd w:id="4835"/>
              <w:bookmarkEnd w:id="4836"/>
              <w:bookmarkEnd w:id="4837"/>
              <w:bookmarkEnd w:id="4838"/>
              <w:bookmarkEnd w:id="4839"/>
              <w:bookmarkEnd w:id="4840"/>
              <w:bookmarkEnd w:id="4841"/>
              <w:bookmarkEnd w:id="4842"/>
              <w:bookmarkEnd w:id="4843"/>
              <w:bookmarkEnd w:id="4844"/>
              <w:bookmarkEnd w:id="4845"/>
              <w:bookmarkEnd w:id="4846"/>
              <w:bookmarkEnd w:id="4847"/>
              <w:bookmarkEnd w:id="4848"/>
              <w:bookmarkEnd w:id="4849"/>
              <w:bookmarkEnd w:id="4850"/>
              <w:bookmarkEnd w:id="4851"/>
              <w:bookmarkEnd w:id="4852"/>
              <w:bookmarkEnd w:id="4853"/>
              <w:bookmarkEnd w:id="4854"/>
              <w:bookmarkEnd w:id="4855"/>
              <w:bookmarkEnd w:id="4856"/>
              <w:bookmarkEnd w:id="4857"/>
              <w:bookmarkEnd w:id="4858"/>
              <w:bookmarkEnd w:id="4859"/>
              <w:bookmarkEnd w:id="4860"/>
              <w:bookmarkEnd w:id="4861"/>
              <w:bookmarkEnd w:id="4862"/>
              <w:bookmarkEnd w:id="4863"/>
              <w:bookmarkEnd w:id="4864"/>
              <w:bookmarkEnd w:id="4865"/>
              <w:bookmarkEnd w:id="4866"/>
            </w:del>
          </w:p>
        </w:tc>
        <w:tc>
          <w:tcPr>
            <w:tcW w:w="972" w:type="dxa"/>
            <w:tcBorders>
              <w:top w:val="single" w:sz="4" w:space="0" w:color="auto"/>
              <w:left w:val="single" w:sz="4" w:space="0" w:color="auto"/>
              <w:bottom w:val="single" w:sz="4" w:space="0" w:color="auto"/>
              <w:right w:val="single" w:sz="4" w:space="0" w:color="auto"/>
            </w:tcBorders>
          </w:tcPr>
          <w:p w14:paraId="0F718B75" w14:textId="20E57E31" w:rsidR="005F4718" w:rsidRPr="00C106B9" w:rsidDel="00413F3D" w:rsidRDefault="005F4718">
            <w:pPr>
              <w:numPr>
                <w:ilvl w:val="0"/>
                <w:numId w:val="26"/>
              </w:numPr>
              <w:overflowPunct w:val="0"/>
              <w:autoSpaceDE w:val="0"/>
              <w:autoSpaceDN w:val="0"/>
              <w:spacing w:after="60"/>
              <w:textAlignment w:val="baseline"/>
              <w:rPr>
                <w:del w:id="4867" w:author="Ramasubramani, Hariharan" w:date="2015-07-13T14:40:00Z"/>
                <w:rFonts w:cstheme="minorHAnsi"/>
                <w:color w:val="000000" w:themeColor="text1"/>
              </w:rPr>
              <w:pPrChange w:id="4868" w:author="Ramasubramani, Hariharan" w:date="2015-07-13T14:40:00Z">
                <w:pPr>
                  <w:ind w:left="-57" w:firstLine="0"/>
                  <w:jc w:val="center"/>
                </w:pPr>
              </w:pPrChange>
            </w:pPr>
            <w:del w:id="4869" w:author="Ramasubramani, Hariharan" w:date="2015-07-13T14:40:00Z">
              <w:r w:rsidRPr="00C106B9" w:rsidDel="00413F3D">
                <w:rPr>
                  <w:rFonts w:cstheme="minorHAnsi"/>
                  <w:color w:val="000000" w:themeColor="text1"/>
                </w:rPr>
                <w:delText>-</w:delText>
              </w:r>
              <w:bookmarkStart w:id="4870" w:name="_Toc424912171"/>
              <w:bookmarkStart w:id="4871" w:name="_Toc424915280"/>
              <w:bookmarkStart w:id="4872" w:name="_Toc424918310"/>
              <w:bookmarkStart w:id="4873" w:name="_Toc425149160"/>
              <w:bookmarkStart w:id="4874" w:name="_Toc425161699"/>
              <w:bookmarkStart w:id="4875" w:name="_Toc425162707"/>
              <w:bookmarkStart w:id="4876" w:name="_Toc425163113"/>
              <w:bookmarkStart w:id="4877" w:name="_Toc425170600"/>
              <w:bookmarkStart w:id="4878" w:name="_Toc425172913"/>
              <w:bookmarkStart w:id="4879" w:name="_Toc425234386"/>
              <w:bookmarkStart w:id="4880" w:name="_Toc425237938"/>
              <w:bookmarkStart w:id="4881" w:name="_Toc425239184"/>
              <w:bookmarkStart w:id="4882" w:name="_Toc425240431"/>
              <w:bookmarkStart w:id="4883" w:name="_Toc425241677"/>
              <w:bookmarkStart w:id="4884" w:name="_Toc425242923"/>
              <w:bookmarkStart w:id="4885" w:name="_Toc425244170"/>
              <w:bookmarkStart w:id="4886" w:name="_Toc425245417"/>
              <w:bookmarkStart w:id="4887" w:name="_Toc425246664"/>
              <w:bookmarkStart w:id="4888" w:name="_Toc425247910"/>
              <w:bookmarkStart w:id="4889" w:name="_Toc425249157"/>
              <w:bookmarkStart w:id="4890" w:name="_Toc425250404"/>
              <w:bookmarkStart w:id="4891" w:name="_Toc425251651"/>
              <w:bookmarkStart w:id="4892" w:name="_Toc425252321"/>
              <w:bookmarkStart w:id="4893" w:name="_Toc425252992"/>
              <w:bookmarkStart w:id="4894" w:name="_Toc425256383"/>
              <w:bookmarkStart w:id="4895" w:name="_Toc425276084"/>
              <w:bookmarkStart w:id="4896" w:name="_Toc425342182"/>
              <w:bookmarkStart w:id="4897" w:name="_Toc425349388"/>
              <w:bookmarkStart w:id="4898" w:name="_Toc425352537"/>
              <w:bookmarkStart w:id="4899" w:name="_Toc425353222"/>
              <w:bookmarkStart w:id="4900" w:name="_Toc425787215"/>
              <w:bookmarkStart w:id="4901" w:name="_Toc425787901"/>
              <w:bookmarkStart w:id="4902" w:name="_Toc425788588"/>
              <w:bookmarkStart w:id="4903" w:name="_Toc425789275"/>
              <w:bookmarkStart w:id="4904" w:name="_Toc425789962"/>
              <w:bookmarkStart w:id="4905" w:name="_Toc425793702"/>
              <w:bookmarkStart w:id="4906" w:name="_Toc426384637"/>
              <w:bookmarkStart w:id="4907" w:name="_Toc426386041"/>
              <w:bookmarkStart w:id="4908" w:name="_Toc426387444"/>
              <w:bookmarkStart w:id="4909" w:name="_Toc426388848"/>
              <w:bookmarkStart w:id="4910" w:name="_Toc426390252"/>
              <w:bookmarkStart w:id="4911" w:name="_Toc426391656"/>
              <w:bookmarkStart w:id="4912" w:name="_Toc426393059"/>
              <w:bookmarkStart w:id="4913" w:name="_Toc427824644"/>
              <w:bookmarkStart w:id="4914" w:name="_Toc427852457"/>
              <w:bookmarkStart w:id="4915" w:name="_Toc427854697"/>
              <w:bookmarkStart w:id="4916" w:name="_Toc427856898"/>
              <w:bookmarkEnd w:id="4870"/>
              <w:bookmarkEnd w:id="4871"/>
              <w:bookmarkEnd w:id="4872"/>
              <w:bookmarkEnd w:id="4873"/>
              <w:bookmarkEnd w:id="4874"/>
              <w:bookmarkEnd w:id="4875"/>
              <w:bookmarkEnd w:id="4876"/>
              <w:bookmarkEnd w:id="4877"/>
              <w:bookmarkEnd w:id="4878"/>
              <w:bookmarkEnd w:id="4879"/>
              <w:bookmarkEnd w:id="4880"/>
              <w:bookmarkEnd w:id="4881"/>
              <w:bookmarkEnd w:id="4882"/>
              <w:bookmarkEnd w:id="4883"/>
              <w:bookmarkEnd w:id="4884"/>
              <w:bookmarkEnd w:id="4885"/>
              <w:bookmarkEnd w:id="4886"/>
              <w:bookmarkEnd w:id="4887"/>
              <w:bookmarkEnd w:id="4888"/>
              <w:bookmarkEnd w:id="4889"/>
              <w:bookmarkEnd w:id="4890"/>
              <w:bookmarkEnd w:id="4891"/>
              <w:bookmarkEnd w:id="4892"/>
              <w:bookmarkEnd w:id="4893"/>
              <w:bookmarkEnd w:id="4894"/>
              <w:bookmarkEnd w:id="4895"/>
              <w:bookmarkEnd w:id="4896"/>
              <w:bookmarkEnd w:id="4897"/>
              <w:bookmarkEnd w:id="4898"/>
              <w:bookmarkEnd w:id="4899"/>
              <w:bookmarkEnd w:id="4900"/>
              <w:bookmarkEnd w:id="4901"/>
              <w:bookmarkEnd w:id="4902"/>
              <w:bookmarkEnd w:id="4903"/>
              <w:bookmarkEnd w:id="4904"/>
              <w:bookmarkEnd w:id="4905"/>
              <w:bookmarkEnd w:id="4906"/>
              <w:bookmarkEnd w:id="4907"/>
              <w:bookmarkEnd w:id="4908"/>
              <w:bookmarkEnd w:id="4909"/>
              <w:bookmarkEnd w:id="4910"/>
              <w:bookmarkEnd w:id="4911"/>
              <w:bookmarkEnd w:id="4912"/>
              <w:bookmarkEnd w:id="4913"/>
              <w:bookmarkEnd w:id="4914"/>
              <w:bookmarkEnd w:id="4915"/>
              <w:bookmarkEnd w:id="4916"/>
            </w:del>
          </w:p>
        </w:tc>
        <w:bookmarkStart w:id="4917" w:name="_Toc424912172"/>
        <w:bookmarkStart w:id="4918" w:name="_Toc424915281"/>
        <w:bookmarkStart w:id="4919" w:name="_Toc424918311"/>
        <w:bookmarkStart w:id="4920" w:name="_Toc425149161"/>
        <w:bookmarkStart w:id="4921" w:name="_Toc425161700"/>
        <w:bookmarkStart w:id="4922" w:name="_Toc425162708"/>
        <w:bookmarkStart w:id="4923" w:name="_Toc425163114"/>
        <w:bookmarkStart w:id="4924" w:name="_Toc425170601"/>
        <w:bookmarkStart w:id="4925" w:name="_Toc425172914"/>
        <w:bookmarkStart w:id="4926" w:name="_Toc425234387"/>
        <w:bookmarkStart w:id="4927" w:name="_Toc425237939"/>
        <w:bookmarkStart w:id="4928" w:name="_Toc425239185"/>
        <w:bookmarkStart w:id="4929" w:name="_Toc425240432"/>
        <w:bookmarkStart w:id="4930" w:name="_Toc425241678"/>
        <w:bookmarkStart w:id="4931" w:name="_Toc425242924"/>
        <w:bookmarkStart w:id="4932" w:name="_Toc425244171"/>
        <w:bookmarkStart w:id="4933" w:name="_Toc425245418"/>
        <w:bookmarkStart w:id="4934" w:name="_Toc425246665"/>
        <w:bookmarkStart w:id="4935" w:name="_Toc425247911"/>
        <w:bookmarkStart w:id="4936" w:name="_Toc425249158"/>
        <w:bookmarkStart w:id="4937" w:name="_Toc425250405"/>
        <w:bookmarkStart w:id="4938" w:name="_Toc425251652"/>
        <w:bookmarkStart w:id="4939" w:name="_Toc425252322"/>
        <w:bookmarkStart w:id="4940" w:name="_Toc425252993"/>
        <w:bookmarkStart w:id="4941" w:name="_Toc425256384"/>
        <w:bookmarkStart w:id="4942" w:name="_Toc425276085"/>
        <w:bookmarkStart w:id="4943" w:name="_Toc425342183"/>
        <w:bookmarkStart w:id="4944" w:name="_Toc425349389"/>
        <w:bookmarkStart w:id="4945" w:name="_Toc425352538"/>
        <w:bookmarkStart w:id="4946" w:name="_Toc425353223"/>
        <w:bookmarkStart w:id="4947" w:name="_Toc425787216"/>
        <w:bookmarkStart w:id="4948" w:name="_Toc425787902"/>
        <w:bookmarkStart w:id="4949" w:name="_Toc425788589"/>
        <w:bookmarkStart w:id="4950" w:name="_Toc425789276"/>
        <w:bookmarkStart w:id="4951" w:name="_Toc425789963"/>
        <w:bookmarkStart w:id="4952" w:name="_Toc425793703"/>
        <w:bookmarkStart w:id="4953" w:name="_Toc426384638"/>
        <w:bookmarkStart w:id="4954" w:name="_Toc426386042"/>
        <w:bookmarkStart w:id="4955" w:name="_Toc426387445"/>
        <w:bookmarkStart w:id="4956" w:name="_Toc426388849"/>
        <w:bookmarkStart w:id="4957" w:name="_Toc426390253"/>
        <w:bookmarkStart w:id="4958" w:name="_Toc426391657"/>
        <w:bookmarkStart w:id="4959" w:name="_Toc426393060"/>
        <w:bookmarkStart w:id="4960" w:name="_Toc427824645"/>
        <w:bookmarkStart w:id="4961" w:name="_Toc427852458"/>
        <w:bookmarkStart w:id="4962" w:name="_Toc427854698"/>
        <w:bookmarkStart w:id="4963" w:name="_Toc427856899"/>
        <w:bookmarkEnd w:id="4917"/>
        <w:bookmarkEnd w:id="4918"/>
        <w:bookmarkEnd w:id="4919"/>
        <w:bookmarkEnd w:id="4920"/>
        <w:bookmarkEnd w:id="4921"/>
        <w:bookmarkEnd w:id="4922"/>
        <w:bookmarkEnd w:id="4923"/>
        <w:bookmarkEnd w:id="4924"/>
        <w:bookmarkEnd w:id="4925"/>
        <w:bookmarkEnd w:id="4926"/>
        <w:bookmarkEnd w:id="4927"/>
        <w:bookmarkEnd w:id="4928"/>
        <w:bookmarkEnd w:id="4929"/>
        <w:bookmarkEnd w:id="4930"/>
        <w:bookmarkEnd w:id="4931"/>
        <w:bookmarkEnd w:id="4932"/>
        <w:bookmarkEnd w:id="4933"/>
        <w:bookmarkEnd w:id="4934"/>
        <w:bookmarkEnd w:id="4935"/>
        <w:bookmarkEnd w:id="4936"/>
        <w:bookmarkEnd w:id="4937"/>
        <w:bookmarkEnd w:id="4938"/>
        <w:bookmarkEnd w:id="4939"/>
        <w:bookmarkEnd w:id="4940"/>
        <w:bookmarkEnd w:id="4941"/>
        <w:bookmarkEnd w:id="4942"/>
        <w:bookmarkEnd w:id="4943"/>
        <w:bookmarkEnd w:id="4944"/>
        <w:bookmarkEnd w:id="4945"/>
        <w:bookmarkEnd w:id="4946"/>
        <w:bookmarkEnd w:id="4947"/>
        <w:bookmarkEnd w:id="4948"/>
        <w:bookmarkEnd w:id="4949"/>
        <w:bookmarkEnd w:id="4950"/>
        <w:bookmarkEnd w:id="4951"/>
        <w:bookmarkEnd w:id="4952"/>
        <w:bookmarkEnd w:id="4953"/>
        <w:bookmarkEnd w:id="4954"/>
        <w:bookmarkEnd w:id="4955"/>
        <w:bookmarkEnd w:id="4956"/>
        <w:bookmarkEnd w:id="4957"/>
        <w:bookmarkEnd w:id="4958"/>
        <w:bookmarkEnd w:id="4959"/>
        <w:bookmarkEnd w:id="4960"/>
        <w:bookmarkEnd w:id="4961"/>
        <w:bookmarkEnd w:id="4962"/>
        <w:bookmarkEnd w:id="4963"/>
      </w:tr>
      <w:tr w:rsidR="005F4718" w:rsidRPr="00C106B9" w:rsidDel="00413F3D" w14:paraId="26593667" w14:textId="771EF245" w:rsidTr="008C172F">
        <w:trPr>
          <w:cantSplit/>
          <w:trHeight w:val="314"/>
          <w:jc w:val="center"/>
          <w:del w:id="4964" w:author="Ramasubramani, Hariharan" w:date="2015-07-13T14:40:00Z"/>
        </w:trPr>
        <w:tc>
          <w:tcPr>
            <w:tcW w:w="1057" w:type="dxa"/>
            <w:tcBorders>
              <w:top w:val="single" w:sz="4" w:space="0" w:color="auto"/>
              <w:left w:val="single" w:sz="4" w:space="0" w:color="auto"/>
              <w:bottom w:val="single" w:sz="4" w:space="0" w:color="auto"/>
              <w:right w:val="single" w:sz="4" w:space="0" w:color="auto"/>
            </w:tcBorders>
          </w:tcPr>
          <w:p w14:paraId="1CBD4973" w14:textId="332B34F1" w:rsidR="005F4718" w:rsidRPr="00C106B9" w:rsidDel="00413F3D" w:rsidRDefault="005F4718">
            <w:pPr>
              <w:numPr>
                <w:ilvl w:val="0"/>
                <w:numId w:val="26"/>
              </w:numPr>
              <w:overflowPunct w:val="0"/>
              <w:autoSpaceDE w:val="0"/>
              <w:autoSpaceDN w:val="0"/>
              <w:spacing w:after="60"/>
              <w:textAlignment w:val="baseline"/>
              <w:rPr>
                <w:del w:id="4965" w:author="Ramasubramani, Hariharan" w:date="2015-07-13T14:40:00Z"/>
                <w:rFonts w:cstheme="minorHAnsi"/>
                <w:color w:val="000000" w:themeColor="text1"/>
              </w:rPr>
              <w:pPrChange w:id="4966" w:author="Ramasubramani, Hariharan" w:date="2015-07-13T14:40:00Z">
                <w:pPr>
                  <w:pStyle w:val="ListParagraph"/>
                  <w:numPr>
                    <w:ilvl w:val="3"/>
                    <w:numId w:val="11"/>
                  </w:numPr>
                  <w:tabs>
                    <w:tab w:val="num" w:pos="2088"/>
                  </w:tabs>
                  <w:overflowPunct w:val="0"/>
                  <w:autoSpaceDE w:val="0"/>
                  <w:autoSpaceDN w:val="0"/>
                  <w:spacing w:after="60"/>
                  <w:ind w:left="0" w:firstLine="0"/>
                  <w:textAlignment w:val="baseline"/>
                </w:pPr>
              </w:pPrChange>
            </w:pPr>
            <w:bookmarkStart w:id="4967" w:name="_Toc424912173"/>
            <w:bookmarkStart w:id="4968" w:name="_Toc424915282"/>
            <w:bookmarkStart w:id="4969" w:name="_Toc424918312"/>
            <w:bookmarkStart w:id="4970" w:name="_Toc425149162"/>
            <w:bookmarkStart w:id="4971" w:name="_Toc425161701"/>
            <w:bookmarkStart w:id="4972" w:name="_Toc425162709"/>
            <w:bookmarkStart w:id="4973" w:name="_Toc425163115"/>
            <w:bookmarkStart w:id="4974" w:name="_Toc425170602"/>
            <w:bookmarkStart w:id="4975" w:name="_Toc425172915"/>
            <w:bookmarkStart w:id="4976" w:name="_Toc425234388"/>
            <w:bookmarkStart w:id="4977" w:name="_Toc425237940"/>
            <w:bookmarkStart w:id="4978" w:name="_Toc425239186"/>
            <w:bookmarkStart w:id="4979" w:name="_Toc425240433"/>
            <w:bookmarkStart w:id="4980" w:name="_Toc425241679"/>
            <w:bookmarkStart w:id="4981" w:name="_Toc425242925"/>
            <w:bookmarkStart w:id="4982" w:name="_Toc425244172"/>
            <w:bookmarkStart w:id="4983" w:name="_Toc425245419"/>
            <w:bookmarkStart w:id="4984" w:name="_Toc425246666"/>
            <w:bookmarkStart w:id="4985" w:name="_Toc425247912"/>
            <w:bookmarkStart w:id="4986" w:name="_Toc425249159"/>
            <w:bookmarkStart w:id="4987" w:name="_Toc425250406"/>
            <w:bookmarkStart w:id="4988" w:name="_Toc425251653"/>
            <w:bookmarkStart w:id="4989" w:name="_Toc425252323"/>
            <w:bookmarkStart w:id="4990" w:name="_Toc425252994"/>
            <w:bookmarkStart w:id="4991" w:name="_Toc425256385"/>
            <w:bookmarkStart w:id="4992" w:name="_Toc425276086"/>
            <w:bookmarkStart w:id="4993" w:name="_Toc425342184"/>
            <w:bookmarkStart w:id="4994" w:name="_Toc425349390"/>
            <w:bookmarkStart w:id="4995" w:name="_Toc425352539"/>
            <w:bookmarkStart w:id="4996" w:name="_Toc425353224"/>
            <w:bookmarkStart w:id="4997" w:name="_Toc425787217"/>
            <w:bookmarkStart w:id="4998" w:name="_Toc425787903"/>
            <w:bookmarkStart w:id="4999" w:name="_Toc425788590"/>
            <w:bookmarkStart w:id="5000" w:name="_Toc425789277"/>
            <w:bookmarkStart w:id="5001" w:name="_Toc425789964"/>
            <w:bookmarkStart w:id="5002" w:name="_Toc425793704"/>
            <w:bookmarkStart w:id="5003" w:name="_Toc426384639"/>
            <w:bookmarkStart w:id="5004" w:name="_Toc426386043"/>
            <w:bookmarkStart w:id="5005" w:name="_Toc426387446"/>
            <w:bookmarkStart w:id="5006" w:name="_Toc426388850"/>
            <w:bookmarkStart w:id="5007" w:name="_Toc426390254"/>
            <w:bookmarkStart w:id="5008" w:name="_Toc426391658"/>
            <w:bookmarkStart w:id="5009" w:name="_Toc426393061"/>
            <w:bookmarkStart w:id="5010" w:name="_Toc427824646"/>
            <w:bookmarkStart w:id="5011" w:name="_Toc427852459"/>
            <w:bookmarkStart w:id="5012" w:name="_Toc427854699"/>
            <w:bookmarkStart w:id="5013" w:name="_Toc427856900"/>
            <w:bookmarkEnd w:id="4967"/>
            <w:bookmarkEnd w:id="4968"/>
            <w:bookmarkEnd w:id="4969"/>
            <w:bookmarkEnd w:id="4970"/>
            <w:bookmarkEnd w:id="4971"/>
            <w:bookmarkEnd w:id="4972"/>
            <w:bookmarkEnd w:id="4973"/>
            <w:bookmarkEnd w:id="4974"/>
            <w:bookmarkEnd w:id="4975"/>
            <w:bookmarkEnd w:id="4976"/>
            <w:bookmarkEnd w:id="4977"/>
            <w:bookmarkEnd w:id="4978"/>
            <w:bookmarkEnd w:id="4979"/>
            <w:bookmarkEnd w:id="4980"/>
            <w:bookmarkEnd w:id="4981"/>
            <w:bookmarkEnd w:id="4982"/>
            <w:bookmarkEnd w:id="4983"/>
            <w:bookmarkEnd w:id="4984"/>
            <w:bookmarkEnd w:id="4985"/>
            <w:bookmarkEnd w:id="4986"/>
            <w:bookmarkEnd w:id="4987"/>
            <w:bookmarkEnd w:id="4988"/>
            <w:bookmarkEnd w:id="4989"/>
            <w:bookmarkEnd w:id="4990"/>
            <w:bookmarkEnd w:id="4991"/>
            <w:bookmarkEnd w:id="4992"/>
            <w:bookmarkEnd w:id="4993"/>
            <w:bookmarkEnd w:id="4994"/>
            <w:bookmarkEnd w:id="4995"/>
            <w:bookmarkEnd w:id="4996"/>
            <w:bookmarkEnd w:id="4997"/>
            <w:bookmarkEnd w:id="4998"/>
            <w:bookmarkEnd w:id="4999"/>
            <w:bookmarkEnd w:id="5000"/>
            <w:bookmarkEnd w:id="5001"/>
            <w:bookmarkEnd w:id="5002"/>
            <w:bookmarkEnd w:id="5003"/>
            <w:bookmarkEnd w:id="5004"/>
            <w:bookmarkEnd w:id="5005"/>
            <w:bookmarkEnd w:id="5006"/>
            <w:bookmarkEnd w:id="5007"/>
            <w:bookmarkEnd w:id="5008"/>
            <w:bookmarkEnd w:id="5009"/>
            <w:bookmarkEnd w:id="5010"/>
            <w:bookmarkEnd w:id="5011"/>
            <w:bookmarkEnd w:id="5012"/>
            <w:bookmarkEnd w:id="5013"/>
          </w:p>
        </w:tc>
        <w:tc>
          <w:tcPr>
            <w:tcW w:w="1971" w:type="dxa"/>
            <w:tcBorders>
              <w:top w:val="single" w:sz="4" w:space="0" w:color="auto"/>
              <w:left w:val="single" w:sz="4" w:space="0" w:color="auto"/>
              <w:bottom w:val="single" w:sz="4" w:space="0" w:color="auto"/>
              <w:right w:val="single" w:sz="4" w:space="0" w:color="auto"/>
            </w:tcBorders>
          </w:tcPr>
          <w:p w14:paraId="24B78929" w14:textId="1FE2115D" w:rsidR="005F4718" w:rsidRPr="00C106B9" w:rsidDel="00413F3D" w:rsidRDefault="005F4718">
            <w:pPr>
              <w:numPr>
                <w:ilvl w:val="0"/>
                <w:numId w:val="26"/>
              </w:numPr>
              <w:overflowPunct w:val="0"/>
              <w:autoSpaceDE w:val="0"/>
              <w:autoSpaceDN w:val="0"/>
              <w:spacing w:after="60"/>
              <w:textAlignment w:val="baseline"/>
              <w:rPr>
                <w:del w:id="5014" w:author="Ramasubramani, Hariharan" w:date="2015-07-13T14:40:00Z"/>
                <w:rFonts w:cstheme="minorHAnsi"/>
                <w:color w:val="000000" w:themeColor="text1"/>
              </w:rPr>
              <w:pPrChange w:id="5015" w:author="Ramasubramani, Hariharan" w:date="2015-07-13T14:40:00Z">
                <w:pPr>
                  <w:ind w:firstLine="0"/>
                </w:pPr>
              </w:pPrChange>
            </w:pPr>
            <w:del w:id="5016" w:author="Ramasubramani, Hariharan" w:date="2015-07-13T14:40:00Z">
              <w:r w:rsidDel="00413F3D">
                <w:rPr>
                  <w:rFonts w:cstheme="minorHAnsi"/>
                  <w:color w:val="000000" w:themeColor="text1"/>
                </w:rPr>
                <w:delText>First Name</w:delText>
              </w:r>
              <w:bookmarkStart w:id="5017" w:name="_Toc424912174"/>
              <w:bookmarkStart w:id="5018" w:name="_Toc424915283"/>
              <w:bookmarkStart w:id="5019" w:name="_Toc424918313"/>
              <w:bookmarkStart w:id="5020" w:name="_Toc425149163"/>
              <w:bookmarkStart w:id="5021" w:name="_Toc425161702"/>
              <w:bookmarkStart w:id="5022" w:name="_Toc425162710"/>
              <w:bookmarkStart w:id="5023" w:name="_Toc425163116"/>
              <w:bookmarkStart w:id="5024" w:name="_Toc425170603"/>
              <w:bookmarkStart w:id="5025" w:name="_Toc425172916"/>
              <w:bookmarkStart w:id="5026" w:name="_Toc425234389"/>
              <w:bookmarkStart w:id="5027" w:name="_Toc425237941"/>
              <w:bookmarkStart w:id="5028" w:name="_Toc425239187"/>
              <w:bookmarkStart w:id="5029" w:name="_Toc425240434"/>
              <w:bookmarkStart w:id="5030" w:name="_Toc425241680"/>
              <w:bookmarkStart w:id="5031" w:name="_Toc425242926"/>
              <w:bookmarkStart w:id="5032" w:name="_Toc425244173"/>
              <w:bookmarkStart w:id="5033" w:name="_Toc425245420"/>
              <w:bookmarkStart w:id="5034" w:name="_Toc425246667"/>
              <w:bookmarkStart w:id="5035" w:name="_Toc425247913"/>
              <w:bookmarkStart w:id="5036" w:name="_Toc425249160"/>
              <w:bookmarkStart w:id="5037" w:name="_Toc425250407"/>
              <w:bookmarkStart w:id="5038" w:name="_Toc425251654"/>
              <w:bookmarkStart w:id="5039" w:name="_Toc425252324"/>
              <w:bookmarkStart w:id="5040" w:name="_Toc425252995"/>
              <w:bookmarkStart w:id="5041" w:name="_Toc425256386"/>
              <w:bookmarkStart w:id="5042" w:name="_Toc425276087"/>
              <w:bookmarkStart w:id="5043" w:name="_Toc425342185"/>
              <w:bookmarkStart w:id="5044" w:name="_Toc425349391"/>
              <w:bookmarkStart w:id="5045" w:name="_Toc425352540"/>
              <w:bookmarkStart w:id="5046" w:name="_Toc425353225"/>
              <w:bookmarkStart w:id="5047" w:name="_Toc425787218"/>
              <w:bookmarkStart w:id="5048" w:name="_Toc425787904"/>
              <w:bookmarkStart w:id="5049" w:name="_Toc425788591"/>
              <w:bookmarkStart w:id="5050" w:name="_Toc425789278"/>
              <w:bookmarkStart w:id="5051" w:name="_Toc425789965"/>
              <w:bookmarkStart w:id="5052" w:name="_Toc425793705"/>
              <w:bookmarkStart w:id="5053" w:name="_Toc426384640"/>
              <w:bookmarkStart w:id="5054" w:name="_Toc426386044"/>
              <w:bookmarkStart w:id="5055" w:name="_Toc426387447"/>
              <w:bookmarkStart w:id="5056" w:name="_Toc426388851"/>
              <w:bookmarkStart w:id="5057" w:name="_Toc426390255"/>
              <w:bookmarkStart w:id="5058" w:name="_Toc426391659"/>
              <w:bookmarkStart w:id="5059" w:name="_Toc426393062"/>
              <w:bookmarkStart w:id="5060" w:name="_Toc427824647"/>
              <w:bookmarkStart w:id="5061" w:name="_Toc427852460"/>
              <w:bookmarkStart w:id="5062" w:name="_Toc427854700"/>
              <w:bookmarkStart w:id="5063" w:name="_Toc427856901"/>
              <w:bookmarkEnd w:id="5017"/>
              <w:bookmarkEnd w:id="5018"/>
              <w:bookmarkEnd w:id="5019"/>
              <w:bookmarkEnd w:id="5020"/>
              <w:bookmarkEnd w:id="5021"/>
              <w:bookmarkEnd w:id="5022"/>
              <w:bookmarkEnd w:id="5023"/>
              <w:bookmarkEnd w:id="5024"/>
              <w:bookmarkEnd w:id="5025"/>
              <w:bookmarkEnd w:id="5026"/>
              <w:bookmarkEnd w:id="5027"/>
              <w:bookmarkEnd w:id="5028"/>
              <w:bookmarkEnd w:id="5029"/>
              <w:bookmarkEnd w:id="5030"/>
              <w:bookmarkEnd w:id="5031"/>
              <w:bookmarkEnd w:id="5032"/>
              <w:bookmarkEnd w:id="5033"/>
              <w:bookmarkEnd w:id="5034"/>
              <w:bookmarkEnd w:id="5035"/>
              <w:bookmarkEnd w:id="5036"/>
              <w:bookmarkEnd w:id="5037"/>
              <w:bookmarkEnd w:id="5038"/>
              <w:bookmarkEnd w:id="5039"/>
              <w:bookmarkEnd w:id="5040"/>
              <w:bookmarkEnd w:id="5041"/>
              <w:bookmarkEnd w:id="5042"/>
              <w:bookmarkEnd w:id="5043"/>
              <w:bookmarkEnd w:id="5044"/>
              <w:bookmarkEnd w:id="5045"/>
              <w:bookmarkEnd w:id="5046"/>
              <w:bookmarkEnd w:id="5047"/>
              <w:bookmarkEnd w:id="5048"/>
              <w:bookmarkEnd w:id="5049"/>
              <w:bookmarkEnd w:id="5050"/>
              <w:bookmarkEnd w:id="5051"/>
              <w:bookmarkEnd w:id="5052"/>
              <w:bookmarkEnd w:id="5053"/>
              <w:bookmarkEnd w:id="5054"/>
              <w:bookmarkEnd w:id="5055"/>
              <w:bookmarkEnd w:id="5056"/>
              <w:bookmarkEnd w:id="5057"/>
              <w:bookmarkEnd w:id="5058"/>
              <w:bookmarkEnd w:id="5059"/>
              <w:bookmarkEnd w:id="5060"/>
              <w:bookmarkEnd w:id="5061"/>
              <w:bookmarkEnd w:id="5062"/>
              <w:bookmarkEnd w:id="5063"/>
            </w:del>
          </w:p>
        </w:tc>
        <w:tc>
          <w:tcPr>
            <w:tcW w:w="1568" w:type="dxa"/>
            <w:tcBorders>
              <w:top w:val="single" w:sz="4" w:space="0" w:color="auto"/>
              <w:left w:val="single" w:sz="4" w:space="0" w:color="auto"/>
              <w:bottom w:val="single" w:sz="4" w:space="0" w:color="auto"/>
              <w:right w:val="single" w:sz="4" w:space="0" w:color="auto"/>
            </w:tcBorders>
          </w:tcPr>
          <w:p w14:paraId="3015AF34" w14:textId="07D9D6CE" w:rsidR="005F4718" w:rsidRPr="00C106B9" w:rsidDel="00413F3D" w:rsidRDefault="005F4718">
            <w:pPr>
              <w:numPr>
                <w:ilvl w:val="0"/>
                <w:numId w:val="26"/>
              </w:numPr>
              <w:overflowPunct w:val="0"/>
              <w:autoSpaceDE w:val="0"/>
              <w:autoSpaceDN w:val="0"/>
              <w:spacing w:after="60"/>
              <w:textAlignment w:val="baseline"/>
              <w:rPr>
                <w:del w:id="5064" w:author="Ramasubramani, Hariharan" w:date="2015-07-13T14:40:00Z"/>
                <w:rFonts w:cstheme="minorHAnsi"/>
                <w:color w:val="000000" w:themeColor="text1"/>
              </w:rPr>
              <w:pPrChange w:id="5065" w:author="Ramasubramani, Hariharan" w:date="2015-07-13T14:40:00Z">
                <w:pPr>
                  <w:ind w:left="-2" w:firstLine="0"/>
                </w:pPr>
              </w:pPrChange>
            </w:pPr>
            <w:del w:id="5066" w:author="Ramasubramani, Hariharan" w:date="2015-07-13T14:40:00Z">
              <w:r w:rsidDel="00413F3D">
                <w:rPr>
                  <w:rFonts w:cstheme="minorHAnsi"/>
                  <w:color w:val="000000" w:themeColor="text1"/>
                </w:rPr>
                <w:delText>First Name</w:delText>
              </w:r>
              <w:bookmarkStart w:id="5067" w:name="_Toc424912175"/>
              <w:bookmarkStart w:id="5068" w:name="_Toc424915284"/>
              <w:bookmarkStart w:id="5069" w:name="_Toc424918314"/>
              <w:bookmarkStart w:id="5070" w:name="_Toc425149164"/>
              <w:bookmarkStart w:id="5071" w:name="_Toc425161703"/>
              <w:bookmarkStart w:id="5072" w:name="_Toc425162711"/>
              <w:bookmarkStart w:id="5073" w:name="_Toc425163117"/>
              <w:bookmarkStart w:id="5074" w:name="_Toc425170604"/>
              <w:bookmarkStart w:id="5075" w:name="_Toc425172917"/>
              <w:bookmarkStart w:id="5076" w:name="_Toc425234390"/>
              <w:bookmarkStart w:id="5077" w:name="_Toc425237942"/>
              <w:bookmarkStart w:id="5078" w:name="_Toc425239188"/>
              <w:bookmarkStart w:id="5079" w:name="_Toc425240435"/>
              <w:bookmarkStart w:id="5080" w:name="_Toc425241681"/>
              <w:bookmarkStart w:id="5081" w:name="_Toc425242927"/>
              <w:bookmarkStart w:id="5082" w:name="_Toc425244174"/>
              <w:bookmarkStart w:id="5083" w:name="_Toc425245421"/>
              <w:bookmarkStart w:id="5084" w:name="_Toc425246668"/>
              <w:bookmarkStart w:id="5085" w:name="_Toc425247914"/>
              <w:bookmarkStart w:id="5086" w:name="_Toc425249161"/>
              <w:bookmarkStart w:id="5087" w:name="_Toc425250408"/>
              <w:bookmarkStart w:id="5088" w:name="_Toc425251655"/>
              <w:bookmarkStart w:id="5089" w:name="_Toc425252325"/>
              <w:bookmarkStart w:id="5090" w:name="_Toc425252996"/>
              <w:bookmarkStart w:id="5091" w:name="_Toc425256387"/>
              <w:bookmarkStart w:id="5092" w:name="_Toc425276088"/>
              <w:bookmarkStart w:id="5093" w:name="_Toc425342186"/>
              <w:bookmarkStart w:id="5094" w:name="_Toc425349392"/>
              <w:bookmarkStart w:id="5095" w:name="_Toc425352541"/>
              <w:bookmarkStart w:id="5096" w:name="_Toc425353226"/>
              <w:bookmarkStart w:id="5097" w:name="_Toc425787219"/>
              <w:bookmarkStart w:id="5098" w:name="_Toc425787905"/>
              <w:bookmarkStart w:id="5099" w:name="_Toc425788592"/>
              <w:bookmarkStart w:id="5100" w:name="_Toc425789279"/>
              <w:bookmarkStart w:id="5101" w:name="_Toc425789966"/>
              <w:bookmarkStart w:id="5102" w:name="_Toc425793706"/>
              <w:bookmarkStart w:id="5103" w:name="_Toc426384641"/>
              <w:bookmarkStart w:id="5104" w:name="_Toc426386045"/>
              <w:bookmarkStart w:id="5105" w:name="_Toc426387448"/>
              <w:bookmarkStart w:id="5106" w:name="_Toc426388852"/>
              <w:bookmarkStart w:id="5107" w:name="_Toc426390256"/>
              <w:bookmarkStart w:id="5108" w:name="_Toc426391660"/>
              <w:bookmarkStart w:id="5109" w:name="_Toc426393063"/>
              <w:bookmarkStart w:id="5110" w:name="_Toc427824648"/>
              <w:bookmarkStart w:id="5111" w:name="_Toc427852461"/>
              <w:bookmarkStart w:id="5112" w:name="_Toc427854701"/>
              <w:bookmarkStart w:id="5113" w:name="_Toc427856902"/>
              <w:bookmarkEnd w:id="5067"/>
              <w:bookmarkEnd w:id="5068"/>
              <w:bookmarkEnd w:id="5069"/>
              <w:bookmarkEnd w:id="5070"/>
              <w:bookmarkEnd w:id="5071"/>
              <w:bookmarkEnd w:id="5072"/>
              <w:bookmarkEnd w:id="5073"/>
              <w:bookmarkEnd w:id="5074"/>
              <w:bookmarkEnd w:id="5075"/>
              <w:bookmarkEnd w:id="5076"/>
              <w:bookmarkEnd w:id="5077"/>
              <w:bookmarkEnd w:id="5078"/>
              <w:bookmarkEnd w:id="5079"/>
              <w:bookmarkEnd w:id="5080"/>
              <w:bookmarkEnd w:id="5081"/>
              <w:bookmarkEnd w:id="5082"/>
              <w:bookmarkEnd w:id="5083"/>
              <w:bookmarkEnd w:id="5084"/>
              <w:bookmarkEnd w:id="5085"/>
              <w:bookmarkEnd w:id="5086"/>
              <w:bookmarkEnd w:id="5087"/>
              <w:bookmarkEnd w:id="5088"/>
              <w:bookmarkEnd w:id="5089"/>
              <w:bookmarkEnd w:id="5090"/>
              <w:bookmarkEnd w:id="5091"/>
              <w:bookmarkEnd w:id="5092"/>
              <w:bookmarkEnd w:id="5093"/>
              <w:bookmarkEnd w:id="5094"/>
              <w:bookmarkEnd w:id="5095"/>
              <w:bookmarkEnd w:id="5096"/>
              <w:bookmarkEnd w:id="5097"/>
              <w:bookmarkEnd w:id="5098"/>
              <w:bookmarkEnd w:id="5099"/>
              <w:bookmarkEnd w:id="5100"/>
              <w:bookmarkEnd w:id="5101"/>
              <w:bookmarkEnd w:id="5102"/>
              <w:bookmarkEnd w:id="5103"/>
              <w:bookmarkEnd w:id="5104"/>
              <w:bookmarkEnd w:id="5105"/>
              <w:bookmarkEnd w:id="5106"/>
              <w:bookmarkEnd w:id="5107"/>
              <w:bookmarkEnd w:id="5108"/>
              <w:bookmarkEnd w:id="5109"/>
              <w:bookmarkEnd w:id="5110"/>
              <w:bookmarkEnd w:id="5111"/>
              <w:bookmarkEnd w:id="5112"/>
              <w:bookmarkEnd w:id="5113"/>
            </w:del>
          </w:p>
        </w:tc>
        <w:tc>
          <w:tcPr>
            <w:tcW w:w="939" w:type="dxa"/>
            <w:tcBorders>
              <w:top w:val="single" w:sz="4" w:space="0" w:color="auto"/>
              <w:left w:val="single" w:sz="4" w:space="0" w:color="auto"/>
              <w:bottom w:val="single" w:sz="4" w:space="0" w:color="auto"/>
              <w:right w:val="single" w:sz="4" w:space="0" w:color="auto"/>
            </w:tcBorders>
          </w:tcPr>
          <w:p w14:paraId="4AEF3867" w14:textId="1AC2062A" w:rsidR="005F4718" w:rsidRPr="00C106B9" w:rsidDel="00413F3D" w:rsidRDefault="005F4718">
            <w:pPr>
              <w:numPr>
                <w:ilvl w:val="0"/>
                <w:numId w:val="26"/>
              </w:numPr>
              <w:overflowPunct w:val="0"/>
              <w:autoSpaceDE w:val="0"/>
              <w:autoSpaceDN w:val="0"/>
              <w:spacing w:after="60"/>
              <w:textAlignment w:val="baseline"/>
              <w:rPr>
                <w:del w:id="5114" w:author="Ramasubramani, Hariharan" w:date="2015-07-13T14:40:00Z"/>
                <w:rFonts w:cstheme="minorHAnsi"/>
                <w:color w:val="000000" w:themeColor="text1"/>
              </w:rPr>
              <w:pPrChange w:id="5115" w:author="Ramasubramani, Hariharan" w:date="2015-07-13T14:40:00Z">
                <w:pPr>
                  <w:ind w:left="-57" w:firstLine="0"/>
                  <w:jc w:val="center"/>
                </w:pPr>
              </w:pPrChange>
            </w:pPr>
            <w:del w:id="5116" w:author="Ramasubramani, Hariharan" w:date="2015-07-13T14:40:00Z">
              <w:r w:rsidDel="00413F3D">
                <w:rPr>
                  <w:rFonts w:cstheme="minorHAnsi"/>
                  <w:color w:val="000000" w:themeColor="text1"/>
                </w:rPr>
                <w:delText>Yes</w:delText>
              </w:r>
              <w:bookmarkStart w:id="5117" w:name="_Toc424912176"/>
              <w:bookmarkStart w:id="5118" w:name="_Toc424915285"/>
              <w:bookmarkStart w:id="5119" w:name="_Toc424918315"/>
              <w:bookmarkStart w:id="5120" w:name="_Toc425149165"/>
              <w:bookmarkStart w:id="5121" w:name="_Toc425161704"/>
              <w:bookmarkStart w:id="5122" w:name="_Toc425162712"/>
              <w:bookmarkStart w:id="5123" w:name="_Toc425163118"/>
              <w:bookmarkStart w:id="5124" w:name="_Toc425170605"/>
              <w:bookmarkStart w:id="5125" w:name="_Toc425172918"/>
              <w:bookmarkStart w:id="5126" w:name="_Toc425234391"/>
              <w:bookmarkStart w:id="5127" w:name="_Toc425237943"/>
              <w:bookmarkStart w:id="5128" w:name="_Toc425239189"/>
              <w:bookmarkStart w:id="5129" w:name="_Toc425240436"/>
              <w:bookmarkStart w:id="5130" w:name="_Toc425241682"/>
              <w:bookmarkStart w:id="5131" w:name="_Toc425242928"/>
              <w:bookmarkStart w:id="5132" w:name="_Toc425244175"/>
              <w:bookmarkStart w:id="5133" w:name="_Toc425245422"/>
              <w:bookmarkStart w:id="5134" w:name="_Toc425246669"/>
              <w:bookmarkStart w:id="5135" w:name="_Toc425247915"/>
              <w:bookmarkStart w:id="5136" w:name="_Toc425249162"/>
              <w:bookmarkStart w:id="5137" w:name="_Toc425250409"/>
              <w:bookmarkStart w:id="5138" w:name="_Toc425251656"/>
              <w:bookmarkStart w:id="5139" w:name="_Toc425252326"/>
              <w:bookmarkStart w:id="5140" w:name="_Toc425252997"/>
              <w:bookmarkStart w:id="5141" w:name="_Toc425256388"/>
              <w:bookmarkStart w:id="5142" w:name="_Toc425276089"/>
              <w:bookmarkStart w:id="5143" w:name="_Toc425342187"/>
              <w:bookmarkStart w:id="5144" w:name="_Toc425349393"/>
              <w:bookmarkStart w:id="5145" w:name="_Toc425352542"/>
              <w:bookmarkStart w:id="5146" w:name="_Toc425353227"/>
              <w:bookmarkStart w:id="5147" w:name="_Toc425787220"/>
              <w:bookmarkStart w:id="5148" w:name="_Toc425787906"/>
              <w:bookmarkStart w:id="5149" w:name="_Toc425788593"/>
              <w:bookmarkStart w:id="5150" w:name="_Toc425789280"/>
              <w:bookmarkStart w:id="5151" w:name="_Toc425789967"/>
              <w:bookmarkStart w:id="5152" w:name="_Toc425793707"/>
              <w:bookmarkStart w:id="5153" w:name="_Toc426384642"/>
              <w:bookmarkStart w:id="5154" w:name="_Toc426386046"/>
              <w:bookmarkStart w:id="5155" w:name="_Toc426387449"/>
              <w:bookmarkStart w:id="5156" w:name="_Toc426388853"/>
              <w:bookmarkStart w:id="5157" w:name="_Toc426390257"/>
              <w:bookmarkStart w:id="5158" w:name="_Toc426391661"/>
              <w:bookmarkStart w:id="5159" w:name="_Toc426393064"/>
              <w:bookmarkStart w:id="5160" w:name="_Toc427824649"/>
              <w:bookmarkStart w:id="5161" w:name="_Toc427852462"/>
              <w:bookmarkStart w:id="5162" w:name="_Toc427854702"/>
              <w:bookmarkStart w:id="5163" w:name="_Toc427856903"/>
              <w:bookmarkEnd w:id="5117"/>
              <w:bookmarkEnd w:id="5118"/>
              <w:bookmarkEnd w:id="5119"/>
              <w:bookmarkEnd w:id="5120"/>
              <w:bookmarkEnd w:id="5121"/>
              <w:bookmarkEnd w:id="5122"/>
              <w:bookmarkEnd w:id="5123"/>
              <w:bookmarkEnd w:id="5124"/>
              <w:bookmarkEnd w:id="5125"/>
              <w:bookmarkEnd w:id="5126"/>
              <w:bookmarkEnd w:id="5127"/>
              <w:bookmarkEnd w:id="5128"/>
              <w:bookmarkEnd w:id="5129"/>
              <w:bookmarkEnd w:id="5130"/>
              <w:bookmarkEnd w:id="5131"/>
              <w:bookmarkEnd w:id="5132"/>
              <w:bookmarkEnd w:id="5133"/>
              <w:bookmarkEnd w:id="5134"/>
              <w:bookmarkEnd w:id="5135"/>
              <w:bookmarkEnd w:id="5136"/>
              <w:bookmarkEnd w:id="5137"/>
              <w:bookmarkEnd w:id="5138"/>
              <w:bookmarkEnd w:id="5139"/>
              <w:bookmarkEnd w:id="5140"/>
              <w:bookmarkEnd w:id="5141"/>
              <w:bookmarkEnd w:id="5142"/>
              <w:bookmarkEnd w:id="5143"/>
              <w:bookmarkEnd w:id="5144"/>
              <w:bookmarkEnd w:id="5145"/>
              <w:bookmarkEnd w:id="5146"/>
              <w:bookmarkEnd w:id="5147"/>
              <w:bookmarkEnd w:id="5148"/>
              <w:bookmarkEnd w:id="5149"/>
              <w:bookmarkEnd w:id="5150"/>
              <w:bookmarkEnd w:id="5151"/>
              <w:bookmarkEnd w:id="5152"/>
              <w:bookmarkEnd w:id="5153"/>
              <w:bookmarkEnd w:id="5154"/>
              <w:bookmarkEnd w:id="5155"/>
              <w:bookmarkEnd w:id="5156"/>
              <w:bookmarkEnd w:id="5157"/>
              <w:bookmarkEnd w:id="5158"/>
              <w:bookmarkEnd w:id="5159"/>
              <w:bookmarkEnd w:id="5160"/>
              <w:bookmarkEnd w:id="5161"/>
              <w:bookmarkEnd w:id="5162"/>
              <w:bookmarkEnd w:id="5163"/>
            </w:del>
          </w:p>
        </w:tc>
        <w:tc>
          <w:tcPr>
            <w:tcW w:w="771" w:type="dxa"/>
            <w:tcBorders>
              <w:top w:val="single" w:sz="4" w:space="0" w:color="auto"/>
              <w:left w:val="single" w:sz="4" w:space="0" w:color="auto"/>
              <w:bottom w:val="single" w:sz="4" w:space="0" w:color="auto"/>
              <w:right w:val="single" w:sz="4" w:space="0" w:color="auto"/>
            </w:tcBorders>
          </w:tcPr>
          <w:p w14:paraId="5653B171" w14:textId="00DAD3B1" w:rsidR="005F4718" w:rsidRPr="00C106B9" w:rsidDel="00413F3D" w:rsidRDefault="005F4718">
            <w:pPr>
              <w:numPr>
                <w:ilvl w:val="0"/>
                <w:numId w:val="26"/>
              </w:numPr>
              <w:overflowPunct w:val="0"/>
              <w:autoSpaceDE w:val="0"/>
              <w:autoSpaceDN w:val="0"/>
              <w:spacing w:after="60"/>
              <w:textAlignment w:val="baseline"/>
              <w:rPr>
                <w:del w:id="5164" w:author="Ramasubramani, Hariharan" w:date="2015-07-13T14:40:00Z"/>
                <w:rFonts w:cstheme="minorHAnsi"/>
                <w:color w:val="000000" w:themeColor="text1"/>
              </w:rPr>
              <w:pPrChange w:id="5165" w:author="Ramasubramani, Hariharan" w:date="2015-07-13T14:40:00Z">
                <w:pPr>
                  <w:ind w:left="-57" w:firstLine="0"/>
                  <w:jc w:val="center"/>
                </w:pPr>
              </w:pPrChange>
            </w:pPr>
            <w:del w:id="5166" w:author="Ramasubramani, Hariharan" w:date="2015-07-13T14:40:00Z">
              <w:r w:rsidDel="00413F3D">
                <w:rPr>
                  <w:rFonts w:cstheme="minorHAnsi"/>
                  <w:color w:val="000000" w:themeColor="text1"/>
                </w:rPr>
                <w:delText>E</w:delText>
              </w:r>
              <w:bookmarkStart w:id="5167" w:name="_Toc424912177"/>
              <w:bookmarkStart w:id="5168" w:name="_Toc424915286"/>
              <w:bookmarkStart w:id="5169" w:name="_Toc424918316"/>
              <w:bookmarkStart w:id="5170" w:name="_Toc425149166"/>
              <w:bookmarkStart w:id="5171" w:name="_Toc425161705"/>
              <w:bookmarkStart w:id="5172" w:name="_Toc425162713"/>
              <w:bookmarkStart w:id="5173" w:name="_Toc425163119"/>
              <w:bookmarkStart w:id="5174" w:name="_Toc425170606"/>
              <w:bookmarkStart w:id="5175" w:name="_Toc425172919"/>
              <w:bookmarkStart w:id="5176" w:name="_Toc425234392"/>
              <w:bookmarkStart w:id="5177" w:name="_Toc425237944"/>
              <w:bookmarkStart w:id="5178" w:name="_Toc425239190"/>
              <w:bookmarkStart w:id="5179" w:name="_Toc425240437"/>
              <w:bookmarkStart w:id="5180" w:name="_Toc425241683"/>
              <w:bookmarkStart w:id="5181" w:name="_Toc425242929"/>
              <w:bookmarkStart w:id="5182" w:name="_Toc425244176"/>
              <w:bookmarkStart w:id="5183" w:name="_Toc425245423"/>
              <w:bookmarkStart w:id="5184" w:name="_Toc425246670"/>
              <w:bookmarkStart w:id="5185" w:name="_Toc425247916"/>
              <w:bookmarkStart w:id="5186" w:name="_Toc425249163"/>
              <w:bookmarkStart w:id="5187" w:name="_Toc425250410"/>
              <w:bookmarkStart w:id="5188" w:name="_Toc425251657"/>
              <w:bookmarkStart w:id="5189" w:name="_Toc425252327"/>
              <w:bookmarkStart w:id="5190" w:name="_Toc425252998"/>
              <w:bookmarkStart w:id="5191" w:name="_Toc425256389"/>
              <w:bookmarkStart w:id="5192" w:name="_Toc425276090"/>
              <w:bookmarkStart w:id="5193" w:name="_Toc425342188"/>
              <w:bookmarkStart w:id="5194" w:name="_Toc425349394"/>
              <w:bookmarkStart w:id="5195" w:name="_Toc425352543"/>
              <w:bookmarkStart w:id="5196" w:name="_Toc425353228"/>
              <w:bookmarkStart w:id="5197" w:name="_Toc425787221"/>
              <w:bookmarkStart w:id="5198" w:name="_Toc425787907"/>
              <w:bookmarkStart w:id="5199" w:name="_Toc425788594"/>
              <w:bookmarkStart w:id="5200" w:name="_Toc425789281"/>
              <w:bookmarkStart w:id="5201" w:name="_Toc425789968"/>
              <w:bookmarkStart w:id="5202" w:name="_Toc425793708"/>
              <w:bookmarkStart w:id="5203" w:name="_Toc426384643"/>
              <w:bookmarkStart w:id="5204" w:name="_Toc426386047"/>
              <w:bookmarkStart w:id="5205" w:name="_Toc426387450"/>
              <w:bookmarkStart w:id="5206" w:name="_Toc426388854"/>
              <w:bookmarkStart w:id="5207" w:name="_Toc426390258"/>
              <w:bookmarkStart w:id="5208" w:name="_Toc426391662"/>
              <w:bookmarkStart w:id="5209" w:name="_Toc426393065"/>
              <w:bookmarkStart w:id="5210" w:name="_Toc427824650"/>
              <w:bookmarkStart w:id="5211" w:name="_Toc427852463"/>
              <w:bookmarkStart w:id="5212" w:name="_Toc427854703"/>
              <w:bookmarkStart w:id="5213" w:name="_Toc427856904"/>
              <w:bookmarkEnd w:id="5167"/>
              <w:bookmarkEnd w:id="5168"/>
              <w:bookmarkEnd w:id="5169"/>
              <w:bookmarkEnd w:id="5170"/>
              <w:bookmarkEnd w:id="5171"/>
              <w:bookmarkEnd w:id="5172"/>
              <w:bookmarkEnd w:id="5173"/>
              <w:bookmarkEnd w:id="5174"/>
              <w:bookmarkEnd w:id="5175"/>
              <w:bookmarkEnd w:id="5176"/>
              <w:bookmarkEnd w:id="5177"/>
              <w:bookmarkEnd w:id="5178"/>
              <w:bookmarkEnd w:id="5179"/>
              <w:bookmarkEnd w:id="5180"/>
              <w:bookmarkEnd w:id="5181"/>
              <w:bookmarkEnd w:id="5182"/>
              <w:bookmarkEnd w:id="5183"/>
              <w:bookmarkEnd w:id="5184"/>
              <w:bookmarkEnd w:id="5185"/>
              <w:bookmarkEnd w:id="5186"/>
              <w:bookmarkEnd w:id="5187"/>
              <w:bookmarkEnd w:id="5188"/>
              <w:bookmarkEnd w:id="5189"/>
              <w:bookmarkEnd w:id="5190"/>
              <w:bookmarkEnd w:id="5191"/>
              <w:bookmarkEnd w:id="5192"/>
              <w:bookmarkEnd w:id="5193"/>
              <w:bookmarkEnd w:id="5194"/>
              <w:bookmarkEnd w:id="5195"/>
              <w:bookmarkEnd w:id="5196"/>
              <w:bookmarkEnd w:id="5197"/>
              <w:bookmarkEnd w:id="5198"/>
              <w:bookmarkEnd w:id="5199"/>
              <w:bookmarkEnd w:id="5200"/>
              <w:bookmarkEnd w:id="5201"/>
              <w:bookmarkEnd w:id="5202"/>
              <w:bookmarkEnd w:id="5203"/>
              <w:bookmarkEnd w:id="5204"/>
              <w:bookmarkEnd w:id="5205"/>
              <w:bookmarkEnd w:id="5206"/>
              <w:bookmarkEnd w:id="5207"/>
              <w:bookmarkEnd w:id="5208"/>
              <w:bookmarkEnd w:id="5209"/>
              <w:bookmarkEnd w:id="5210"/>
              <w:bookmarkEnd w:id="5211"/>
              <w:bookmarkEnd w:id="5212"/>
              <w:bookmarkEnd w:id="5213"/>
            </w:del>
          </w:p>
        </w:tc>
        <w:tc>
          <w:tcPr>
            <w:tcW w:w="929" w:type="dxa"/>
            <w:tcBorders>
              <w:top w:val="single" w:sz="4" w:space="0" w:color="auto"/>
              <w:left w:val="single" w:sz="4" w:space="0" w:color="auto"/>
              <w:bottom w:val="single" w:sz="4" w:space="0" w:color="auto"/>
              <w:right w:val="single" w:sz="4" w:space="0" w:color="auto"/>
            </w:tcBorders>
          </w:tcPr>
          <w:p w14:paraId="63CB16B6" w14:textId="7290B74A" w:rsidR="005F4718" w:rsidRPr="00C106B9" w:rsidDel="00413F3D" w:rsidRDefault="00A137AC">
            <w:pPr>
              <w:numPr>
                <w:ilvl w:val="0"/>
                <w:numId w:val="26"/>
              </w:numPr>
              <w:overflowPunct w:val="0"/>
              <w:autoSpaceDE w:val="0"/>
              <w:autoSpaceDN w:val="0"/>
              <w:spacing w:after="60"/>
              <w:textAlignment w:val="baseline"/>
              <w:rPr>
                <w:del w:id="5214" w:author="Ramasubramani, Hariharan" w:date="2015-07-13T14:40:00Z"/>
                <w:rFonts w:cstheme="minorHAnsi"/>
                <w:color w:val="000000" w:themeColor="text1"/>
              </w:rPr>
              <w:pPrChange w:id="5215" w:author="Ramasubramani, Hariharan" w:date="2015-07-13T14:40:00Z">
                <w:pPr>
                  <w:ind w:left="-57" w:firstLine="0"/>
                  <w:jc w:val="center"/>
                </w:pPr>
              </w:pPrChange>
            </w:pPr>
            <w:del w:id="5216" w:author="Ramasubramani, Hariharan" w:date="2015-07-13T14:40:00Z">
              <w:r w:rsidDel="00413F3D">
                <w:rPr>
                  <w:rFonts w:cstheme="minorHAnsi"/>
                  <w:color w:val="000000" w:themeColor="text1"/>
                </w:rPr>
                <w:delText>ANSC</w:delText>
              </w:r>
              <w:bookmarkStart w:id="5217" w:name="_Toc424912178"/>
              <w:bookmarkStart w:id="5218" w:name="_Toc424915287"/>
              <w:bookmarkStart w:id="5219" w:name="_Toc424918317"/>
              <w:bookmarkStart w:id="5220" w:name="_Toc425149167"/>
              <w:bookmarkStart w:id="5221" w:name="_Toc425161706"/>
              <w:bookmarkStart w:id="5222" w:name="_Toc425162714"/>
              <w:bookmarkStart w:id="5223" w:name="_Toc425163120"/>
              <w:bookmarkStart w:id="5224" w:name="_Toc425170607"/>
              <w:bookmarkStart w:id="5225" w:name="_Toc425172920"/>
              <w:bookmarkStart w:id="5226" w:name="_Toc425234393"/>
              <w:bookmarkStart w:id="5227" w:name="_Toc425237945"/>
              <w:bookmarkStart w:id="5228" w:name="_Toc425239191"/>
              <w:bookmarkStart w:id="5229" w:name="_Toc425240438"/>
              <w:bookmarkStart w:id="5230" w:name="_Toc425241684"/>
              <w:bookmarkStart w:id="5231" w:name="_Toc425242930"/>
              <w:bookmarkStart w:id="5232" w:name="_Toc425244177"/>
              <w:bookmarkStart w:id="5233" w:name="_Toc425245424"/>
              <w:bookmarkStart w:id="5234" w:name="_Toc425246671"/>
              <w:bookmarkStart w:id="5235" w:name="_Toc425247917"/>
              <w:bookmarkStart w:id="5236" w:name="_Toc425249164"/>
              <w:bookmarkStart w:id="5237" w:name="_Toc425250411"/>
              <w:bookmarkStart w:id="5238" w:name="_Toc425251658"/>
              <w:bookmarkStart w:id="5239" w:name="_Toc425252328"/>
              <w:bookmarkStart w:id="5240" w:name="_Toc425252999"/>
              <w:bookmarkStart w:id="5241" w:name="_Toc425256390"/>
              <w:bookmarkStart w:id="5242" w:name="_Toc425276091"/>
              <w:bookmarkStart w:id="5243" w:name="_Toc425342189"/>
              <w:bookmarkStart w:id="5244" w:name="_Toc425349395"/>
              <w:bookmarkStart w:id="5245" w:name="_Toc425352544"/>
              <w:bookmarkStart w:id="5246" w:name="_Toc425353229"/>
              <w:bookmarkStart w:id="5247" w:name="_Toc425787222"/>
              <w:bookmarkStart w:id="5248" w:name="_Toc425787908"/>
              <w:bookmarkStart w:id="5249" w:name="_Toc425788595"/>
              <w:bookmarkStart w:id="5250" w:name="_Toc425789282"/>
              <w:bookmarkStart w:id="5251" w:name="_Toc425789969"/>
              <w:bookmarkStart w:id="5252" w:name="_Toc425793709"/>
              <w:bookmarkStart w:id="5253" w:name="_Toc426384644"/>
              <w:bookmarkStart w:id="5254" w:name="_Toc426386048"/>
              <w:bookmarkStart w:id="5255" w:name="_Toc426387451"/>
              <w:bookmarkStart w:id="5256" w:name="_Toc426388855"/>
              <w:bookmarkStart w:id="5257" w:name="_Toc426390259"/>
              <w:bookmarkStart w:id="5258" w:name="_Toc426391663"/>
              <w:bookmarkStart w:id="5259" w:name="_Toc426393066"/>
              <w:bookmarkStart w:id="5260" w:name="_Toc427824651"/>
              <w:bookmarkStart w:id="5261" w:name="_Toc427852464"/>
              <w:bookmarkStart w:id="5262" w:name="_Toc427854704"/>
              <w:bookmarkStart w:id="5263" w:name="_Toc427856905"/>
              <w:bookmarkEnd w:id="5217"/>
              <w:bookmarkEnd w:id="5218"/>
              <w:bookmarkEnd w:id="5219"/>
              <w:bookmarkEnd w:id="5220"/>
              <w:bookmarkEnd w:id="5221"/>
              <w:bookmarkEnd w:id="5222"/>
              <w:bookmarkEnd w:id="5223"/>
              <w:bookmarkEnd w:id="5224"/>
              <w:bookmarkEnd w:id="5225"/>
              <w:bookmarkEnd w:id="5226"/>
              <w:bookmarkEnd w:id="5227"/>
              <w:bookmarkEnd w:id="5228"/>
              <w:bookmarkEnd w:id="5229"/>
              <w:bookmarkEnd w:id="5230"/>
              <w:bookmarkEnd w:id="5231"/>
              <w:bookmarkEnd w:id="5232"/>
              <w:bookmarkEnd w:id="5233"/>
              <w:bookmarkEnd w:id="5234"/>
              <w:bookmarkEnd w:id="5235"/>
              <w:bookmarkEnd w:id="5236"/>
              <w:bookmarkEnd w:id="5237"/>
              <w:bookmarkEnd w:id="5238"/>
              <w:bookmarkEnd w:id="5239"/>
              <w:bookmarkEnd w:id="5240"/>
              <w:bookmarkEnd w:id="5241"/>
              <w:bookmarkEnd w:id="5242"/>
              <w:bookmarkEnd w:id="5243"/>
              <w:bookmarkEnd w:id="5244"/>
              <w:bookmarkEnd w:id="5245"/>
              <w:bookmarkEnd w:id="5246"/>
              <w:bookmarkEnd w:id="5247"/>
              <w:bookmarkEnd w:id="5248"/>
              <w:bookmarkEnd w:id="5249"/>
              <w:bookmarkEnd w:id="5250"/>
              <w:bookmarkEnd w:id="5251"/>
              <w:bookmarkEnd w:id="5252"/>
              <w:bookmarkEnd w:id="5253"/>
              <w:bookmarkEnd w:id="5254"/>
              <w:bookmarkEnd w:id="5255"/>
              <w:bookmarkEnd w:id="5256"/>
              <w:bookmarkEnd w:id="5257"/>
              <w:bookmarkEnd w:id="5258"/>
              <w:bookmarkEnd w:id="5259"/>
              <w:bookmarkEnd w:id="5260"/>
              <w:bookmarkEnd w:id="5261"/>
              <w:bookmarkEnd w:id="5262"/>
              <w:bookmarkEnd w:id="5263"/>
            </w:del>
          </w:p>
        </w:tc>
        <w:tc>
          <w:tcPr>
            <w:tcW w:w="712" w:type="dxa"/>
            <w:tcBorders>
              <w:top w:val="single" w:sz="4" w:space="0" w:color="auto"/>
              <w:left w:val="single" w:sz="4" w:space="0" w:color="auto"/>
              <w:bottom w:val="single" w:sz="4" w:space="0" w:color="auto"/>
              <w:right w:val="single" w:sz="4" w:space="0" w:color="auto"/>
            </w:tcBorders>
          </w:tcPr>
          <w:p w14:paraId="01333C15" w14:textId="34D488DF" w:rsidR="005F4718" w:rsidRPr="00C106B9" w:rsidDel="00413F3D" w:rsidRDefault="005F4718">
            <w:pPr>
              <w:numPr>
                <w:ilvl w:val="0"/>
                <w:numId w:val="26"/>
              </w:numPr>
              <w:overflowPunct w:val="0"/>
              <w:autoSpaceDE w:val="0"/>
              <w:autoSpaceDN w:val="0"/>
              <w:spacing w:after="60"/>
              <w:textAlignment w:val="baseline"/>
              <w:rPr>
                <w:del w:id="5264" w:author="Ramasubramani, Hariharan" w:date="2015-07-13T14:40:00Z"/>
                <w:rFonts w:cstheme="minorHAnsi"/>
                <w:color w:val="000000" w:themeColor="text1"/>
              </w:rPr>
              <w:pPrChange w:id="5265" w:author="Ramasubramani, Hariharan" w:date="2015-07-13T14:40:00Z">
                <w:pPr>
                  <w:ind w:left="-57" w:firstLine="0"/>
                  <w:jc w:val="center"/>
                </w:pPr>
              </w:pPrChange>
            </w:pPr>
            <w:del w:id="5266" w:author="Ramasubramani, Hariharan" w:date="2015-07-13T14:40:00Z">
              <w:r w:rsidRPr="00C106B9" w:rsidDel="00413F3D">
                <w:rPr>
                  <w:rFonts w:cstheme="minorHAnsi"/>
                  <w:color w:val="000000" w:themeColor="text1"/>
                </w:rPr>
                <w:delText>-</w:delText>
              </w:r>
              <w:bookmarkStart w:id="5267" w:name="_Toc424912179"/>
              <w:bookmarkStart w:id="5268" w:name="_Toc424915288"/>
              <w:bookmarkStart w:id="5269" w:name="_Toc424918318"/>
              <w:bookmarkStart w:id="5270" w:name="_Toc425149168"/>
              <w:bookmarkStart w:id="5271" w:name="_Toc425161707"/>
              <w:bookmarkStart w:id="5272" w:name="_Toc425162715"/>
              <w:bookmarkStart w:id="5273" w:name="_Toc425163121"/>
              <w:bookmarkStart w:id="5274" w:name="_Toc425170608"/>
              <w:bookmarkStart w:id="5275" w:name="_Toc425172921"/>
              <w:bookmarkStart w:id="5276" w:name="_Toc425234394"/>
              <w:bookmarkStart w:id="5277" w:name="_Toc425237946"/>
              <w:bookmarkStart w:id="5278" w:name="_Toc425239192"/>
              <w:bookmarkStart w:id="5279" w:name="_Toc425240439"/>
              <w:bookmarkStart w:id="5280" w:name="_Toc425241685"/>
              <w:bookmarkStart w:id="5281" w:name="_Toc425242931"/>
              <w:bookmarkStart w:id="5282" w:name="_Toc425244178"/>
              <w:bookmarkStart w:id="5283" w:name="_Toc425245425"/>
              <w:bookmarkStart w:id="5284" w:name="_Toc425246672"/>
              <w:bookmarkStart w:id="5285" w:name="_Toc425247918"/>
              <w:bookmarkStart w:id="5286" w:name="_Toc425249165"/>
              <w:bookmarkStart w:id="5287" w:name="_Toc425250412"/>
              <w:bookmarkStart w:id="5288" w:name="_Toc425251659"/>
              <w:bookmarkStart w:id="5289" w:name="_Toc425252329"/>
              <w:bookmarkStart w:id="5290" w:name="_Toc425253000"/>
              <w:bookmarkStart w:id="5291" w:name="_Toc425256391"/>
              <w:bookmarkStart w:id="5292" w:name="_Toc425276092"/>
              <w:bookmarkStart w:id="5293" w:name="_Toc425342190"/>
              <w:bookmarkStart w:id="5294" w:name="_Toc425349396"/>
              <w:bookmarkStart w:id="5295" w:name="_Toc425352545"/>
              <w:bookmarkStart w:id="5296" w:name="_Toc425353230"/>
              <w:bookmarkStart w:id="5297" w:name="_Toc425787223"/>
              <w:bookmarkStart w:id="5298" w:name="_Toc425787909"/>
              <w:bookmarkStart w:id="5299" w:name="_Toc425788596"/>
              <w:bookmarkStart w:id="5300" w:name="_Toc425789283"/>
              <w:bookmarkStart w:id="5301" w:name="_Toc425789970"/>
              <w:bookmarkStart w:id="5302" w:name="_Toc425793710"/>
              <w:bookmarkStart w:id="5303" w:name="_Toc426384645"/>
              <w:bookmarkStart w:id="5304" w:name="_Toc426386049"/>
              <w:bookmarkStart w:id="5305" w:name="_Toc426387452"/>
              <w:bookmarkStart w:id="5306" w:name="_Toc426388856"/>
              <w:bookmarkStart w:id="5307" w:name="_Toc426390260"/>
              <w:bookmarkStart w:id="5308" w:name="_Toc426391664"/>
              <w:bookmarkStart w:id="5309" w:name="_Toc426393067"/>
              <w:bookmarkStart w:id="5310" w:name="_Toc427824652"/>
              <w:bookmarkStart w:id="5311" w:name="_Toc427852465"/>
              <w:bookmarkStart w:id="5312" w:name="_Toc427854705"/>
              <w:bookmarkStart w:id="5313" w:name="_Toc427856906"/>
              <w:bookmarkEnd w:id="5267"/>
              <w:bookmarkEnd w:id="5268"/>
              <w:bookmarkEnd w:id="5269"/>
              <w:bookmarkEnd w:id="5270"/>
              <w:bookmarkEnd w:id="5271"/>
              <w:bookmarkEnd w:id="5272"/>
              <w:bookmarkEnd w:id="5273"/>
              <w:bookmarkEnd w:id="5274"/>
              <w:bookmarkEnd w:id="5275"/>
              <w:bookmarkEnd w:id="5276"/>
              <w:bookmarkEnd w:id="5277"/>
              <w:bookmarkEnd w:id="5278"/>
              <w:bookmarkEnd w:id="5279"/>
              <w:bookmarkEnd w:id="5280"/>
              <w:bookmarkEnd w:id="5281"/>
              <w:bookmarkEnd w:id="5282"/>
              <w:bookmarkEnd w:id="5283"/>
              <w:bookmarkEnd w:id="5284"/>
              <w:bookmarkEnd w:id="5285"/>
              <w:bookmarkEnd w:id="5286"/>
              <w:bookmarkEnd w:id="5287"/>
              <w:bookmarkEnd w:id="5288"/>
              <w:bookmarkEnd w:id="5289"/>
              <w:bookmarkEnd w:id="5290"/>
              <w:bookmarkEnd w:id="5291"/>
              <w:bookmarkEnd w:id="5292"/>
              <w:bookmarkEnd w:id="5293"/>
              <w:bookmarkEnd w:id="5294"/>
              <w:bookmarkEnd w:id="5295"/>
              <w:bookmarkEnd w:id="5296"/>
              <w:bookmarkEnd w:id="5297"/>
              <w:bookmarkEnd w:id="5298"/>
              <w:bookmarkEnd w:id="5299"/>
              <w:bookmarkEnd w:id="5300"/>
              <w:bookmarkEnd w:id="5301"/>
              <w:bookmarkEnd w:id="5302"/>
              <w:bookmarkEnd w:id="5303"/>
              <w:bookmarkEnd w:id="5304"/>
              <w:bookmarkEnd w:id="5305"/>
              <w:bookmarkEnd w:id="5306"/>
              <w:bookmarkEnd w:id="5307"/>
              <w:bookmarkEnd w:id="5308"/>
              <w:bookmarkEnd w:id="5309"/>
              <w:bookmarkEnd w:id="5310"/>
              <w:bookmarkEnd w:id="5311"/>
              <w:bookmarkEnd w:id="5312"/>
              <w:bookmarkEnd w:id="5313"/>
            </w:del>
          </w:p>
        </w:tc>
        <w:tc>
          <w:tcPr>
            <w:tcW w:w="1971" w:type="dxa"/>
            <w:tcBorders>
              <w:top w:val="single" w:sz="4" w:space="0" w:color="auto"/>
              <w:left w:val="single" w:sz="4" w:space="0" w:color="auto"/>
              <w:bottom w:val="single" w:sz="4" w:space="0" w:color="auto"/>
              <w:right w:val="single" w:sz="4" w:space="0" w:color="auto"/>
            </w:tcBorders>
          </w:tcPr>
          <w:p w14:paraId="25949DB0" w14:textId="312A9D99" w:rsidR="005F4718" w:rsidRPr="00C106B9" w:rsidDel="00413F3D" w:rsidRDefault="005F4718">
            <w:pPr>
              <w:numPr>
                <w:ilvl w:val="0"/>
                <w:numId w:val="26"/>
              </w:numPr>
              <w:overflowPunct w:val="0"/>
              <w:autoSpaceDE w:val="0"/>
              <w:autoSpaceDN w:val="0"/>
              <w:spacing w:after="60"/>
              <w:textAlignment w:val="baseline"/>
              <w:rPr>
                <w:del w:id="5314" w:author="Ramasubramani, Hariharan" w:date="2015-07-13T14:40:00Z"/>
                <w:rFonts w:cstheme="minorHAnsi"/>
                <w:color w:val="000000" w:themeColor="text1"/>
              </w:rPr>
              <w:pPrChange w:id="5315" w:author="Ramasubramani, Hariharan" w:date="2015-07-13T14:40:00Z">
                <w:pPr>
                  <w:ind w:left="-57" w:firstLine="0"/>
                  <w:jc w:val="center"/>
                </w:pPr>
              </w:pPrChange>
            </w:pPr>
            <w:del w:id="5316" w:author="Ramasubramani, Hariharan" w:date="2015-07-13T14:40:00Z">
              <w:r w:rsidDel="00413F3D">
                <w:rPr>
                  <w:rFonts w:cstheme="minorHAnsi"/>
                  <w:color w:val="000000" w:themeColor="text1"/>
                </w:rPr>
                <w:delText>-</w:delText>
              </w:r>
              <w:bookmarkStart w:id="5317" w:name="_Toc424912180"/>
              <w:bookmarkStart w:id="5318" w:name="_Toc424915289"/>
              <w:bookmarkStart w:id="5319" w:name="_Toc424918319"/>
              <w:bookmarkStart w:id="5320" w:name="_Toc425149169"/>
              <w:bookmarkStart w:id="5321" w:name="_Toc425161708"/>
              <w:bookmarkStart w:id="5322" w:name="_Toc425162716"/>
              <w:bookmarkStart w:id="5323" w:name="_Toc425163122"/>
              <w:bookmarkStart w:id="5324" w:name="_Toc425170609"/>
              <w:bookmarkStart w:id="5325" w:name="_Toc425172922"/>
              <w:bookmarkStart w:id="5326" w:name="_Toc425234395"/>
              <w:bookmarkStart w:id="5327" w:name="_Toc425237947"/>
              <w:bookmarkStart w:id="5328" w:name="_Toc425239193"/>
              <w:bookmarkStart w:id="5329" w:name="_Toc425240440"/>
              <w:bookmarkStart w:id="5330" w:name="_Toc425241686"/>
              <w:bookmarkStart w:id="5331" w:name="_Toc425242932"/>
              <w:bookmarkStart w:id="5332" w:name="_Toc425244179"/>
              <w:bookmarkStart w:id="5333" w:name="_Toc425245426"/>
              <w:bookmarkStart w:id="5334" w:name="_Toc425246673"/>
              <w:bookmarkStart w:id="5335" w:name="_Toc425247919"/>
              <w:bookmarkStart w:id="5336" w:name="_Toc425249166"/>
              <w:bookmarkStart w:id="5337" w:name="_Toc425250413"/>
              <w:bookmarkStart w:id="5338" w:name="_Toc425251660"/>
              <w:bookmarkStart w:id="5339" w:name="_Toc425252330"/>
              <w:bookmarkStart w:id="5340" w:name="_Toc425253001"/>
              <w:bookmarkStart w:id="5341" w:name="_Toc425256392"/>
              <w:bookmarkStart w:id="5342" w:name="_Toc425276093"/>
              <w:bookmarkStart w:id="5343" w:name="_Toc425342191"/>
              <w:bookmarkStart w:id="5344" w:name="_Toc425349397"/>
              <w:bookmarkStart w:id="5345" w:name="_Toc425352546"/>
              <w:bookmarkStart w:id="5346" w:name="_Toc425353231"/>
              <w:bookmarkStart w:id="5347" w:name="_Toc425787224"/>
              <w:bookmarkStart w:id="5348" w:name="_Toc425787910"/>
              <w:bookmarkStart w:id="5349" w:name="_Toc425788597"/>
              <w:bookmarkStart w:id="5350" w:name="_Toc425789284"/>
              <w:bookmarkStart w:id="5351" w:name="_Toc425789971"/>
              <w:bookmarkStart w:id="5352" w:name="_Toc425793711"/>
              <w:bookmarkStart w:id="5353" w:name="_Toc426384646"/>
              <w:bookmarkStart w:id="5354" w:name="_Toc426386050"/>
              <w:bookmarkStart w:id="5355" w:name="_Toc426387453"/>
              <w:bookmarkStart w:id="5356" w:name="_Toc426388857"/>
              <w:bookmarkStart w:id="5357" w:name="_Toc426390261"/>
              <w:bookmarkStart w:id="5358" w:name="_Toc426391665"/>
              <w:bookmarkStart w:id="5359" w:name="_Toc426393068"/>
              <w:bookmarkStart w:id="5360" w:name="_Toc427824653"/>
              <w:bookmarkStart w:id="5361" w:name="_Toc427852466"/>
              <w:bookmarkStart w:id="5362" w:name="_Toc427854706"/>
              <w:bookmarkStart w:id="5363" w:name="_Toc427856907"/>
              <w:bookmarkEnd w:id="5317"/>
              <w:bookmarkEnd w:id="5318"/>
              <w:bookmarkEnd w:id="5319"/>
              <w:bookmarkEnd w:id="5320"/>
              <w:bookmarkEnd w:id="5321"/>
              <w:bookmarkEnd w:id="5322"/>
              <w:bookmarkEnd w:id="5323"/>
              <w:bookmarkEnd w:id="5324"/>
              <w:bookmarkEnd w:id="5325"/>
              <w:bookmarkEnd w:id="5326"/>
              <w:bookmarkEnd w:id="5327"/>
              <w:bookmarkEnd w:id="5328"/>
              <w:bookmarkEnd w:id="5329"/>
              <w:bookmarkEnd w:id="5330"/>
              <w:bookmarkEnd w:id="5331"/>
              <w:bookmarkEnd w:id="5332"/>
              <w:bookmarkEnd w:id="5333"/>
              <w:bookmarkEnd w:id="5334"/>
              <w:bookmarkEnd w:id="5335"/>
              <w:bookmarkEnd w:id="5336"/>
              <w:bookmarkEnd w:id="5337"/>
              <w:bookmarkEnd w:id="5338"/>
              <w:bookmarkEnd w:id="5339"/>
              <w:bookmarkEnd w:id="5340"/>
              <w:bookmarkEnd w:id="5341"/>
              <w:bookmarkEnd w:id="5342"/>
              <w:bookmarkEnd w:id="5343"/>
              <w:bookmarkEnd w:id="5344"/>
              <w:bookmarkEnd w:id="5345"/>
              <w:bookmarkEnd w:id="5346"/>
              <w:bookmarkEnd w:id="5347"/>
              <w:bookmarkEnd w:id="5348"/>
              <w:bookmarkEnd w:id="5349"/>
              <w:bookmarkEnd w:id="5350"/>
              <w:bookmarkEnd w:id="5351"/>
              <w:bookmarkEnd w:id="5352"/>
              <w:bookmarkEnd w:id="5353"/>
              <w:bookmarkEnd w:id="5354"/>
              <w:bookmarkEnd w:id="5355"/>
              <w:bookmarkEnd w:id="5356"/>
              <w:bookmarkEnd w:id="5357"/>
              <w:bookmarkEnd w:id="5358"/>
              <w:bookmarkEnd w:id="5359"/>
              <w:bookmarkEnd w:id="5360"/>
              <w:bookmarkEnd w:id="5361"/>
              <w:bookmarkEnd w:id="5362"/>
              <w:bookmarkEnd w:id="5363"/>
            </w:del>
          </w:p>
        </w:tc>
        <w:tc>
          <w:tcPr>
            <w:tcW w:w="972" w:type="dxa"/>
            <w:tcBorders>
              <w:top w:val="single" w:sz="4" w:space="0" w:color="auto"/>
              <w:left w:val="single" w:sz="4" w:space="0" w:color="auto"/>
              <w:bottom w:val="single" w:sz="4" w:space="0" w:color="auto"/>
              <w:right w:val="single" w:sz="4" w:space="0" w:color="auto"/>
            </w:tcBorders>
          </w:tcPr>
          <w:p w14:paraId="51723B49" w14:textId="4AECBD17" w:rsidR="005F4718" w:rsidRPr="00C106B9" w:rsidDel="00413F3D" w:rsidRDefault="005F4718">
            <w:pPr>
              <w:numPr>
                <w:ilvl w:val="0"/>
                <w:numId w:val="26"/>
              </w:numPr>
              <w:overflowPunct w:val="0"/>
              <w:autoSpaceDE w:val="0"/>
              <w:autoSpaceDN w:val="0"/>
              <w:spacing w:after="60"/>
              <w:textAlignment w:val="baseline"/>
              <w:rPr>
                <w:del w:id="5364" w:author="Ramasubramani, Hariharan" w:date="2015-07-13T14:40:00Z"/>
                <w:rFonts w:cstheme="minorHAnsi"/>
                <w:color w:val="000000" w:themeColor="text1"/>
              </w:rPr>
              <w:pPrChange w:id="5365" w:author="Ramasubramani, Hariharan" w:date="2015-07-13T14:40:00Z">
                <w:pPr>
                  <w:ind w:left="-57" w:firstLine="0"/>
                  <w:jc w:val="center"/>
                </w:pPr>
              </w:pPrChange>
            </w:pPr>
            <w:del w:id="5366" w:author="Ramasubramani, Hariharan" w:date="2015-07-13T14:40:00Z">
              <w:r w:rsidRPr="00C106B9" w:rsidDel="00413F3D">
                <w:rPr>
                  <w:rFonts w:cstheme="minorHAnsi"/>
                  <w:color w:val="000000" w:themeColor="text1"/>
                </w:rPr>
                <w:delText>-</w:delText>
              </w:r>
              <w:bookmarkStart w:id="5367" w:name="_Toc424912181"/>
              <w:bookmarkStart w:id="5368" w:name="_Toc424915290"/>
              <w:bookmarkStart w:id="5369" w:name="_Toc424918320"/>
              <w:bookmarkStart w:id="5370" w:name="_Toc425149170"/>
              <w:bookmarkStart w:id="5371" w:name="_Toc425161709"/>
              <w:bookmarkStart w:id="5372" w:name="_Toc425162717"/>
              <w:bookmarkStart w:id="5373" w:name="_Toc425163123"/>
              <w:bookmarkStart w:id="5374" w:name="_Toc425170610"/>
              <w:bookmarkStart w:id="5375" w:name="_Toc425172923"/>
              <w:bookmarkStart w:id="5376" w:name="_Toc425234396"/>
              <w:bookmarkStart w:id="5377" w:name="_Toc425237948"/>
              <w:bookmarkStart w:id="5378" w:name="_Toc425239194"/>
              <w:bookmarkStart w:id="5379" w:name="_Toc425240441"/>
              <w:bookmarkStart w:id="5380" w:name="_Toc425241687"/>
              <w:bookmarkStart w:id="5381" w:name="_Toc425242933"/>
              <w:bookmarkStart w:id="5382" w:name="_Toc425244180"/>
              <w:bookmarkStart w:id="5383" w:name="_Toc425245427"/>
              <w:bookmarkStart w:id="5384" w:name="_Toc425246674"/>
              <w:bookmarkStart w:id="5385" w:name="_Toc425247920"/>
              <w:bookmarkStart w:id="5386" w:name="_Toc425249167"/>
              <w:bookmarkStart w:id="5387" w:name="_Toc425250414"/>
              <w:bookmarkStart w:id="5388" w:name="_Toc425251661"/>
              <w:bookmarkStart w:id="5389" w:name="_Toc425252331"/>
              <w:bookmarkStart w:id="5390" w:name="_Toc425253002"/>
              <w:bookmarkStart w:id="5391" w:name="_Toc425256393"/>
              <w:bookmarkStart w:id="5392" w:name="_Toc425276094"/>
              <w:bookmarkStart w:id="5393" w:name="_Toc425342192"/>
              <w:bookmarkStart w:id="5394" w:name="_Toc425349398"/>
              <w:bookmarkStart w:id="5395" w:name="_Toc425352547"/>
              <w:bookmarkStart w:id="5396" w:name="_Toc425353232"/>
              <w:bookmarkStart w:id="5397" w:name="_Toc425787225"/>
              <w:bookmarkStart w:id="5398" w:name="_Toc425787911"/>
              <w:bookmarkStart w:id="5399" w:name="_Toc425788598"/>
              <w:bookmarkStart w:id="5400" w:name="_Toc425789285"/>
              <w:bookmarkStart w:id="5401" w:name="_Toc425789972"/>
              <w:bookmarkStart w:id="5402" w:name="_Toc425793712"/>
              <w:bookmarkStart w:id="5403" w:name="_Toc426384647"/>
              <w:bookmarkStart w:id="5404" w:name="_Toc426386051"/>
              <w:bookmarkStart w:id="5405" w:name="_Toc426387454"/>
              <w:bookmarkStart w:id="5406" w:name="_Toc426388858"/>
              <w:bookmarkStart w:id="5407" w:name="_Toc426390262"/>
              <w:bookmarkStart w:id="5408" w:name="_Toc426391666"/>
              <w:bookmarkStart w:id="5409" w:name="_Toc426393069"/>
              <w:bookmarkStart w:id="5410" w:name="_Toc427824654"/>
              <w:bookmarkStart w:id="5411" w:name="_Toc427852467"/>
              <w:bookmarkStart w:id="5412" w:name="_Toc427854707"/>
              <w:bookmarkStart w:id="5413" w:name="_Toc427856908"/>
              <w:bookmarkEnd w:id="5367"/>
              <w:bookmarkEnd w:id="5368"/>
              <w:bookmarkEnd w:id="5369"/>
              <w:bookmarkEnd w:id="5370"/>
              <w:bookmarkEnd w:id="5371"/>
              <w:bookmarkEnd w:id="5372"/>
              <w:bookmarkEnd w:id="5373"/>
              <w:bookmarkEnd w:id="5374"/>
              <w:bookmarkEnd w:id="5375"/>
              <w:bookmarkEnd w:id="5376"/>
              <w:bookmarkEnd w:id="5377"/>
              <w:bookmarkEnd w:id="5378"/>
              <w:bookmarkEnd w:id="5379"/>
              <w:bookmarkEnd w:id="5380"/>
              <w:bookmarkEnd w:id="5381"/>
              <w:bookmarkEnd w:id="5382"/>
              <w:bookmarkEnd w:id="5383"/>
              <w:bookmarkEnd w:id="5384"/>
              <w:bookmarkEnd w:id="5385"/>
              <w:bookmarkEnd w:id="5386"/>
              <w:bookmarkEnd w:id="5387"/>
              <w:bookmarkEnd w:id="5388"/>
              <w:bookmarkEnd w:id="5389"/>
              <w:bookmarkEnd w:id="5390"/>
              <w:bookmarkEnd w:id="5391"/>
              <w:bookmarkEnd w:id="5392"/>
              <w:bookmarkEnd w:id="5393"/>
              <w:bookmarkEnd w:id="5394"/>
              <w:bookmarkEnd w:id="5395"/>
              <w:bookmarkEnd w:id="5396"/>
              <w:bookmarkEnd w:id="5397"/>
              <w:bookmarkEnd w:id="5398"/>
              <w:bookmarkEnd w:id="5399"/>
              <w:bookmarkEnd w:id="5400"/>
              <w:bookmarkEnd w:id="5401"/>
              <w:bookmarkEnd w:id="5402"/>
              <w:bookmarkEnd w:id="5403"/>
              <w:bookmarkEnd w:id="5404"/>
              <w:bookmarkEnd w:id="5405"/>
              <w:bookmarkEnd w:id="5406"/>
              <w:bookmarkEnd w:id="5407"/>
              <w:bookmarkEnd w:id="5408"/>
              <w:bookmarkEnd w:id="5409"/>
              <w:bookmarkEnd w:id="5410"/>
              <w:bookmarkEnd w:id="5411"/>
              <w:bookmarkEnd w:id="5412"/>
              <w:bookmarkEnd w:id="5413"/>
            </w:del>
          </w:p>
        </w:tc>
        <w:bookmarkStart w:id="5414" w:name="_Toc424912182"/>
        <w:bookmarkStart w:id="5415" w:name="_Toc424915291"/>
        <w:bookmarkStart w:id="5416" w:name="_Toc424918321"/>
        <w:bookmarkStart w:id="5417" w:name="_Toc425149171"/>
        <w:bookmarkStart w:id="5418" w:name="_Toc425161710"/>
        <w:bookmarkStart w:id="5419" w:name="_Toc425162718"/>
        <w:bookmarkStart w:id="5420" w:name="_Toc425163124"/>
        <w:bookmarkStart w:id="5421" w:name="_Toc425170611"/>
        <w:bookmarkStart w:id="5422" w:name="_Toc425172924"/>
        <w:bookmarkStart w:id="5423" w:name="_Toc425234397"/>
        <w:bookmarkStart w:id="5424" w:name="_Toc425237949"/>
        <w:bookmarkStart w:id="5425" w:name="_Toc425239195"/>
        <w:bookmarkStart w:id="5426" w:name="_Toc425240442"/>
        <w:bookmarkStart w:id="5427" w:name="_Toc425241688"/>
        <w:bookmarkStart w:id="5428" w:name="_Toc425242934"/>
        <w:bookmarkStart w:id="5429" w:name="_Toc425244181"/>
        <w:bookmarkStart w:id="5430" w:name="_Toc425245428"/>
        <w:bookmarkStart w:id="5431" w:name="_Toc425246675"/>
        <w:bookmarkStart w:id="5432" w:name="_Toc425247921"/>
        <w:bookmarkStart w:id="5433" w:name="_Toc425249168"/>
        <w:bookmarkStart w:id="5434" w:name="_Toc425250415"/>
        <w:bookmarkStart w:id="5435" w:name="_Toc425251662"/>
        <w:bookmarkStart w:id="5436" w:name="_Toc425252332"/>
        <w:bookmarkStart w:id="5437" w:name="_Toc425253003"/>
        <w:bookmarkStart w:id="5438" w:name="_Toc425256394"/>
        <w:bookmarkStart w:id="5439" w:name="_Toc425276095"/>
        <w:bookmarkStart w:id="5440" w:name="_Toc425342193"/>
        <w:bookmarkStart w:id="5441" w:name="_Toc425349399"/>
        <w:bookmarkStart w:id="5442" w:name="_Toc425352548"/>
        <w:bookmarkStart w:id="5443" w:name="_Toc425353233"/>
        <w:bookmarkStart w:id="5444" w:name="_Toc425787226"/>
        <w:bookmarkStart w:id="5445" w:name="_Toc425787912"/>
        <w:bookmarkStart w:id="5446" w:name="_Toc425788599"/>
        <w:bookmarkStart w:id="5447" w:name="_Toc425789286"/>
        <w:bookmarkStart w:id="5448" w:name="_Toc425789973"/>
        <w:bookmarkStart w:id="5449" w:name="_Toc425793713"/>
        <w:bookmarkStart w:id="5450" w:name="_Toc426384648"/>
        <w:bookmarkStart w:id="5451" w:name="_Toc426386052"/>
        <w:bookmarkStart w:id="5452" w:name="_Toc426387455"/>
        <w:bookmarkStart w:id="5453" w:name="_Toc426388859"/>
        <w:bookmarkStart w:id="5454" w:name="_Toc426390263"/>
        <w:bookmarkStart w:id="5455" w:name="_Toc426391667"/>
        <w:bookmarkStart w:id="5456" w:name="_Toc426393070"/>
        <w:bookmarkStart w:id="5457" w:name="_Toc427824655"/>
        <w:bookmarkStart w:id="5458" w:name="_Toc427852468"/>
        <w:bookmarkStart w:id="5459" w:name="_Toc427854708"/>
        <w:bookmarkStart w:id="5460" w:name="_Toc427856909"/>
        <w:bookmarkEnd w:id="5414"/>
        <w:bookmarkEnd w:id="5415"/>
        <w:bookmarkEnd w:id="5416"/>
        <w:bookmarkEnd w:id="5417"/>
        <w:bookmarkEnd w:id="5418"/>
        <w:bookmarkEnd w:id="5419"/>
        <w:bookmarkEnd w:id="5420"/>
        <w:bookmarkEnd w:id="5421"/>
        <w:bookmarkEnd w:id="5422"/>
        <w:bookmarkEnd w:id="5423"/>
        <w:bookmarkEnd w:id="5424"/>
        <w:bookmarkEnd w:id="5425"/>
        <w:bookmarkEnd w:id="5426"/>
        <w:bookmarkEnd w:id="5427"/>
        <w:bookmarkEnd w:id="5428"/>
        <w:bookmarkEnd w:id="5429"/>
        <w:bookmarkEnd w:id="5430"/>
        <w:bookmarkEnd w:id="5431"/>
        <w:bookmarkEnd w:id="5432"/>
        <w:bookmarkEnd w:id="5433"/>
        <w:bookmarkEnd w:id="5434"/>
        <w:bookmarkEnd w:id="5435"/>
        <w:bookmarkEnd w:id="5436"/>
        <w:bookmarkEnd w:id="5437"/>
        <w:bookmarkEnd w:id="5438"/>
        <w:bookmarkEnd w:id="5439"/>
        <w:bookmarkEnd w:id="5440"/>
        <w:bookmarkEnd w:id="5441"/>
        <w:bookmarkEnd w:id="5442"/>
        <w:bookmarkEnd w:id="5443"/>
        <w:bookmarkEnd w:id="5444"/>
        <w:bookmarkEnd w:id="5445"/>
        <w:bookmarkEnd w:id="5446"/>
        <w:bookmarkEnd w:id="5447"/>
        <w:bookmarkEnd w:id="5448"/>
        <w:bookmarkEnd w:id="5449"/>
        <w:bookmarkEnd w:id="5450"/>
        <w:bookmarkEnd w:id="5451"/>
        <w:bookmarkEnd w:id="5452"/>
        <w:bookmarkEnd w:id="5453"/>
        <w:bookmarkEnd w:id="5454"/>
        <w:bookmarkEnd w:id="5455"/>
        <w:bookmarkEnd w:id="5456"/>
        <w:bookmarkEnd w:id="5457"/>
        <w:bookmarkEnd w:id="5458"/>
        <w:bookmarkEnd w:id="5459"/>
        <w:bookmarkEnd w:id="5460"/>
      </w:tr>
    </w:tbl>
    <w:p w14:paraId="1F50FEF3" w14:textId="794135E0" w:rsidR="002F40CD" w:rsidDel="00413F3D" w:rsidRDefault="002F40CD">
      <w:pPr>
        <w:numPr>
          <w:ilvl w:val="0"/>
          <w:numId w:val="26"/>
        </w:numPr>
        <w:overflowPunct w:val="0"/>
        <w:autoSpaceDE w:val="0"/>
        <w:autoSpaceDN w:val="0"/>
        <w:spacing w:after="60"/>
        <w:textAlignment w:val="baseline"/>
        <w:rPr>
          <w:del w:id="5461" w:author="Ramasubramani, Hariharan" w:date="2015-07-13T14:40:00Z"/>
          <w:rFonts w:cstheme="minorHAnsi"/>
          <w:color w:val="000000" w:themeColor="text1"/>
        </w:rPr>
        <w:pPrChange w:id="5462" w:author="Ramasubramani, Hariharan" w:date="2015-07-13T14:40:00Z">
          <w:pPr>
            <w:pStyle w:val="ListParagraph"/>
            <w:overflowPunct w:val="0"/>
            <w:autoSpaceDE w:val="0"/>
            <w:autoSpaceDN w:val="0"/>
            <w:spacing w:after="60"/>
            <w:ind w:left="1044" w:firstLine="0"/>
            <w:textAlignment w:val="baseline"/>
          </w:pPr>
        </w:pPrChange>
      </w:pPr>
      <w:bookmarkStart w:id="5463" w:name="_Toc424912183"/>
      <w:bookmarkStart w:id="5464" w:name="_Toc424915292"/>
      <w:bookmarkStart w:id="5465" w:name="_Toc424918322"/>
      <w:bookmarkStart w:id="5466" w:name="_Toc425149172"/>
      <w:bookmarkStart w:id="5467" w:name="_Toc425161711"/>
      <w:bookmarkStart w:id="5468" w:name="_Toc425162719"/>
      <w:bookmarkStart w:id="5469" w:name="_Toc425163125"/>
      <w:bookmarkStart w:id="5470" w:name="_Toc425170612"/>
      <w:bookmarkStart w:id="5471" w:name="_Toc425172925"/>
      <w:bookmarkStart w:id="5472" w:name="_Toc425234398"/>
      <w:bookmarkStart w:id="5473" w:name="_Toc425237950"/>
      <w:bookmarkStart w:id="5474" w:name="_Toc425239196"/>
      <w:bookmarkStart w:id="5475" w:name="_Toc425240443"/>
      <w:bookmarkStart w:id="5476" w:name="_Toc425241689"/>
      <w:bookmarkStart w:id="5477" w:name="_Toc425242935"/>
      <w:bookmarkStart w:id="5478" w:name="_Toc425244182"/>
      <w:bookmarkStart w:id="5479" w:name="_Toc425245429"/>
      <w:bookmarkStart w:id="5480" w:name="_Toc425246676"/>
      <w:bookmarkStart w:id="5481" w:name="_Toc425247922"/>
      <w:bookmarkStart w:id="5482" w:name="_Toc425249169"/>
      <w:bookmarkStart w:id="5483" w:name="_Toc425250416"/>
      <w:bookmarkStart w:id="5484" w:name="_Toc425251663"/>
      <w:bookmarkStart w:id="5485" w:name="_Toc425252333"/>
      <w:bookmarkStart w:id="5486" w:name="_Toc425253004"/>
      <w:bookmarkStart w:id="5487" w:name="_Toc425256395"/>
      <w:bookmarkStart w:id="5488" w:name="_Toc425276096"/>
      <w:bookmarkStart w:id="5489" w:name="_Toc425342194"/>
      <w:bookmarkStart w:id="5490" w:name="_Toc425349400"/>
      <w:bookmarkStart w:id="5491" w:name="_Toc425352549"/>
      <w:bookmarkStart w:id="5492" w:name="_Toc425353234"/>
      <w:bookmarkStart w:id="5493" w:name="_Toc425787227"/>
      <w:bookmarkStart w:id="5494" w:name="_Toc425787913"/>
      <w:bookmarkStart w:id="5495" w:name="_Toc425788600"/>
      <w:bookmarkStart w:id="5496" w:name="_Toc425789287"/>
      <w:bookmarkStart w:id="5497" w:name="_Toc425789974"/>
      <w:bookmarkStart w:id="5498" w:name="_Toc425793714"/>
      <w:bookmarkStart w:id="5499" w:name="_Toc426384649"/>
      <w:bookmarkStart w:id="5500" w:name="_Toc426386053"/>
      <w:bookmarkStart w:id="5501" w:name="_Toc426387456"/>
      <w:bookmarkStart w:id="5502" w:name="_Toc426388860"/>
      <w:bookmarkStart w:id="5503" w:name="_Toc426390264"/>
      <w:bookmarkStart w:id="5504" w:name="_Toc426391668"/>
      <w:bookmarkStart w:id="5505" w:name="_Toc426393071"/>
      <w:bookmarkStart w:id="5506" w:name="_Toc427824656"/>
      <w:bookmarkStart w:id="5507" w:name="_Toc427852469"/>
      <w:bookmarkStart w:id="5508" w:name="_Toc427854709"/>
      <w:bookmarkStart w:id="5509" w:name="_Toc427856910"/>
      <w:bookmarkEnd w:id="5463"/>
      <w:bookmarkEnd w:id="5464"/>
      <w:bookmarkEnd w:id="5465"/>
      <w:bookmarkEnd w:id="5466"/>
      <w:bookmarkEnd w:id="5467"/>
      <w:bookmarkEnd w:id="5468"/>
      <w:bookmarkEnd w:id="5469"/>
      <w:bookmarkEnd w:id="5470"/>
      <w:bookmarkEnd w:id="5471"/>
      <w:bookmarkEnd w:id="5472"/>
      <w:bookmarkEnd w:id="5473"/>
      <w:bookmarkEnd w:id="5474"/>
      <w:bookmarkEnd w:id="5475"/>
      <w:bookmarkEnd w:id="5476"/>
      <w:bookmarkEnd w:id="5477"/>
      <w:bookmarkEnd w:id="5478"/>
      <w:bookmarkEnd w:id="5479"/>
      <w:bookmarkEnd w:id="5480"/>
      <w:bookmarkEnd w:id="5481"/>
      <w:bookmarkEnd w:id="5482"/>
      <w:bookmarkEnd w:id="5483"/>
      <w:bookmarkEnd w:id="5484"/>
      <w:bookmarkEnd w:id="5485"/>
      <w:bookmarkEnd w:id="5486"/>
      <w:bookmarkEnd w:id="5487"/>
      <w:bookmarkEnd w:id="5488"/>
      <w:bookmarkEnd w:id="5489"/>
      <w:bookmarkEnd w:id="5490"/>
      <w:bookmarkEnd w:id="5491"/>
      <w:bookmarkEnd w:id="5492"/>
      <w:bookmarkEnd w:id="5493"/>
      <w:bookmarkEnd w:id="5494"/>
      <w:bookmarkEnd w:id="5495"/>
      <w:bookmarkEnd w:id="5496"/>
      <w:bookmarkEnd w:id="5497"/>
      <w:bookmarkEnd w:id="5498"/>
      <w:bookmarkEnd w:id="5499"/>
      <w:bookmarkEnd w:id="5500"/>
      <w:bookmarkEnd w:id="5501"/>
      <w:bookmarkEnd w:id="5502"/>
      <w:bookmarkEnd w:id="5503"/>
      <w:bookmarkEnd w:id="5504"/>
      <w:bookmarkEnd w:id="5505"/>
      <w:bookmarkEnd w:id="5506"/>
      <w:bookmarkEnd w:id="5507"/>
      <w:bookmarkEnd w:id="5508"/>
      <w:bookmarkEnd w:id="5509"/>
    </w:p>
    <w:p w14:paraId="015162EF" w14:textId="1A22E480" w:rsidR="002F40CD" w:rsidDel="00413F3D" w:rsidRDefault="00C16CB7">
      <w:pPr>
        <w:numPr>
          <w:ilvl w:val="0"/>
          <w:numId w:val="26"/>
        </w:numPr>
        <w:overflowPunct w:val="0"/>
        <w:autoSpaceDE w:val="0"/>
        <w:autoSpaceDN w:val="0"/>
        <w:spacing w:after="60"/>
        <w:textAlignment w:val="baseline"/>
        <w:rPr>
          <w:del w:id="5510" w:author="Ramasubramani, Hariharan" w:date="2015-07-13T14:40:00Z"/>
          <w:rFonts w:cstheme="minorHAnsi"/>
          <w:color w:val="000000" w:themeColor="text1"/>
        </w:rPr>
        <w:pPrChange w:id="5511" w:author="Ramasubramani, Hariharan" w:date="2015-07-13T14:40:00Z">
          <w:pPr>
            <w:pStyle w:val="ListParagraph"/>
            <w:overflowPunct w:val="0"/>
            <w:autoSpaceDE w:val="0"/>
            <w:autoSpaceDN w:val="0"/>
            <w:spacing w:after="60"/>
            <w:ind w:left="0" w:firstLine="0"/>
            <w:jc w:val="center"/>
            <w:textAlignment w:val="baseline"/>
          </w:pPr>
        </w:pPrChange>
      </w:pPr>
      <w:ins w:id="5512" w:author="Hariharan Ramasubramani" w:date="2015-04-08T13:02:00Z">
        <w:del w:id="5513" w:author="Ramasubramani, Hariharan" w:date="2015-07-13T14:40:00Z">
          <w:r w:rsidDel="00413F3D">
            <w:rPr>
              <w:noProof/>
            </w:rPr>
            <w:drawing>
              <wp:inline distT="0" distB="0" distL="0" distR="0" wp14:anchorId="6C0ED2BC" wp14:editId="500489E5">
                <wp:extent cx="5943600" cy="4436745"/>
                <wp:effectExtent l="0" t="0" r="0" b="190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943600" cy="4436745"/>
                        </a:xfrm>
                        <a:prstGeom prst="rect">
                          <a:avLst/>
                        </a:prstGeom>
                      </pic:spPr>
                    </pic:pic>
                  </a:graphicData>
                </a:graphic>
              </wp:inline>
            </w:drawing>
          </w:r>
        </w:del>
      </w:ins>
      <w:del w:id="5514" w:author="Ramasubramani, Hariharan" w:date="2015-07-13T14:40:00Z">
        <w:r w:rsidR="00F413B1" w:rsidDel="00413F3D">
          <w:rPr>
            <w:rFonts w:cstheme="minorHAnsi"/>
            <w:noProof/>
            <w:color w:val="000000" w:themeColor="text1"/>
          </w:rPr>
          <w:drawing>
            <wp:inline distT="0" distB="0" distL="0" distR="0" wp14:anchorId="62EAE0AF" wp14:editId="4F7B860F">
              <wp:extent cx="4400550" cy="4524375"/>
              <wp:effectExtent l="19050" t="19050" r="19050" b="285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plifiedAddUser.png"/>
                      <pic:cNvPicPr/>
                    </pic:nvPicPr>
                    <pic:blipFill>
                      <a:blip r:embed="rId39">
                        <a:extLst>
                          <a:ext uri="{28A0092B-C50C-407E-A947-70E740481C1C}">
                            <a14:useLocalDpi xmlns:a14="http://schemas.microsoft.com/office/drawing/2010/main" val="0"/>
                          </a:ext>
                        </a:extLst>
                      </a:blip>
                      <a:stretch>
                        <a:fillRect/>
                      </a:stretch>
                    </pic:blipFill>
                    <pic:spPr>
                      <a:xfrm>
                        <a:off x="0" y="0"/>
                        <a:ext cx="4400550" cy="4524375"/>
                      </a:xfrm>
                      <a:prstGeom prst="rect">
                        <a:avLst/>
                      </a:prstGeom>
                      <a:ln>
                        <a:solidFill>
                          <a:schemeClr val="accent1"/>
                        </a:solidFill>
                      </a:ln>
                    </pic:spPr>
                  </pic:pic>
                </a:graphicData>
              </a:graphic>
            </wp:inline>
          </w:drawing>
        </w:r>
        <w:bookmarkStart w:id="5515" w:name="_Toc424912184"/>
        <w:bookmarkStart w:id="5516" w:name="_Toc424915293"/>
        <w:bookmarkStart w:id="5517" w:name="_Toc424918323"/>
        <w:bookmarkStart w:id="5518" w:name="_Toc425149173"/>
        <w:bookmarkStart w:id="5519" w:name="_Toc425161712"/>
        <w:bookmarkStart w:id="5520" w:name="_Toc425162720"/>
        <w:bookmarkStart w:id="5521" w:name="_Toc425163126"/>
        <w:bookmarkStart w:id="5522" w:name="_Toc425170613"/>
        <w:bookmarkStart w:id="5523" w:name="_Toc425172926"/>
        <w:bookmarkStart w:id="5524" w:name="_Toc425234399"/>
        <w:bookmarkStart w:id="5525" w:name="_Toc425237951"/>
        <w:bookmarkStart w:id="5526" w:name="_Toc425239197"/>
        <w:bookmarkStart w:id="5527" w:name="_Toc425240444"/>
        <w:bookmarkStart w:id="5528" w:name="_Toc425241690"/>
        <w:bookmarkStart w:id="5529" w:name="_Toc425242936"/>
        <w:bookmarkStart w:id="5530" w:name="_Toc425244183"/>
        <w:bookmarkStart w:id="5531" w:name="_Toc425245430"/>
        <w:bookmarkStart w:id="5532" w:name="_Toc425246677"/>
        <w:bookmarkStart w:id="5533" w:name="_Toc425247923"/>
        <w:bookmarkStart w:id="5534" w:name="_Toc425249170"/>
        <w:bookmarkStart w:id="5535" w:name="_Toc425250417"/>
        <w:bookmarkStart w:id="5536" w:name="_Toc425251664"/>
        <w:bookmarkStart w:id="5537" w:name="_Toc425252334"/>
        <w:bookmarkStart w:id="5538" w:name="_Toc425253005"/>
        <w:bookmarkStart w:id="5539" w:name="_Toc425256396"/>
        <w:bookmarkStart w:id="5540" w:name="_Toc425276097"/>
        <w:bookmarkStart w:id="5541" w:name="_Toc425342195"/>
        <w:bookmarkStart w:id="5542" w:name="_Toc425349401"/>
        <w:bookmarkStart w:id="5543" w:name="_Toc425352550"/>
        <w:bookmarkStart w:id="5544" w:name="_Toc425353235"/>
        <w:bookmarkStart w:id="5545" w:name="_Toc425787228"/>
        <w:bookmarkStart w:id="5546" w:name="_Toc425787914"/>
        <w:bookmarkStart w:id="5547" w:name="_Toc425788601"/>
        <w:bookmarkStart w:id="5548" w:name="_Toc425789288"/>
        <w:bookmarkStart w:id="5549" w:name="_Toc425789975"/>
        <w:bookmarkStart w:id="5550" w:name="_Toc425793715"/>
        <w:bookmarkStart w:id="5551" w:name="_Toc426384650"/>
        <w:bookmarkStart w:id="5552" w:name="_Toc426386054"/>
        <w:bookmarkStart w:id="5553" w:name="_Toc426387457"/>
        <w:bookmarkStart w:id="5554" w:name="_Toc426388861"/>
        <w:bookmarkStart w:id="5555" w:name="_Toc426390265"/>
        <w:bookmarkStart w:id="5556" w:name="_Toc426391669"/>
        <w:bookmarkStart w:id="5557" w:name="_Toc426393072"/>
        <w:bookmarkStart w:id="5558" w:name="_Toc427824657"/>
        <w:bookmarkStart w:id="5559" w:name="_Toc427852470"/>
        <w:bookmarkStart w:id="5560" w:name="_Toc427854710"/>
        <w:bookmarkStart w:id="5561" w:name="_Toc427856911"/>
        <w:bookmarkEnd w:id="5515"/>
        <w:bookmarkEnd w:id="5516"/>
        <w:bookmarkEnd w:id="5517"/>
        <w:bookmarkEnd w:id="5518"/>
        <w:bookmarkEnd w:id="5519"/>
        <w:bookmarkEnd w:id="5520"/>
        <w:bookmarkEnd w:id="5521"/>
        <w:bookmarkEnd w:id="5522"/>
        <w:bookmarkEnd w:id="5523"/>
        <w:bookmarkEnd w:id="5524"/>
        <w:bookmarkEnd w:id="5525"/>
        <w:bookmarkEnd w:id="5526"/>
        <w:bookmarkEnd w:id="5527"/>
        <w:bookmarkEnd w:id="5528"/>
        <w:bookmarkEnd w:id="5529"/>
        <w:bookmarkEnd w:id="5530"/>
        <w:bookmarkEnd w:id="5531"/>
        <w:bookmarkEnd w:id="5532"/>
        <w:bookmarkEnd w:id="5533"/>
        <w:bookmarkEnd w:id="5534"/>
        <w:bookmarkEnd w:id="5535"/>
        <w:bookmarkEnd w:id="5536"/>
        <w:bookmarkEnd w:id="5537"/>
        <w:bookmarkEnd w:id="5538"/>
        <w:bookmarkEnd w:id="5539"/>
        <w:bookmarkEnd w:id="5540"/>
        <w:bookmarkEnd w:id="5541"/>
        <w:bookmarkEnd w:id="5542"/>
        <w:bookmarkEnd w:id="5543"/>
        <w:bookmarkEnd w:id="5544"/>
        <w:bookmarkEnd w:id="5545"/>
        <w:bookmarkEnd w:id="5546"/>
        <w:bookmarkEnd w:id="5547"/>
        <w:bookmarkEnd w:id="5548"/>
        <w:bookmarkEnd w:id="5549"/>
        <w:bookmarkEnd w:id="5550"/>
        <w:bookmarkEnd w:id="5551"/>
        <w:bookmarkEnd w:id="5552"/>
        <w:bookmarkEnd w:id="5553"/>
        <w:bookmarkEnd w:id="5554"/>
        <w:bookmarkEnd w:id="5555"/>
        <w:bookmarkEnd w:id="5556"/>
        <w:bookmarkEnd w:id="5557"/>
        <w:bookmarkEnd w:id="5558"/>
        <w:bookmarkEnd w:id="5559"/>
        <w:bookmarkEnd w:id="5560"/>
        <w:bookmarkEnd w:id="5561"/>
      </w:del>
    </w:p>
    <w:p w14:paraId="317550DB" w14:textId="5F42D85E" w:rsidR="002F40CD" w:rsidRPr="00015923" w:rsidDel="00413F3D" w:rsidRDefault="002F40CD">
      <w:pPr>
        <w:numPr>
          <w:ilvl w:val="0"/>
          <w:numId w:val="26"/>
        </w:numPr>
        <w:overflowPunct w:val="0"/>
        <w:autoSpaceDE w:val="0"/>
        <w:autoSpaceDN w:val="0"/>
        <w:spacing w:after="60"/>
        <w:textAlignment w:val="baseline"/>
        <w:rPr>
          <w:del w:id="5562" w:author="Ramasubramani, Hariharan" w:date="2015-07-13T14:40:00Z"/>
          <w:rFonts w:cstheme="minorHAnsi"/>
          <w:color w:val="000000" w:themeColor="text1"/>
        </w:rPr>
        <w:pPrChange w:id="5563" w:author="Ramasubramani, Hariharan" w:date="2015-07-13T14:40:00Z">
          <w:pPr>
            <w:overflowPunct w:val="0"/>
            <w:autoSpaceDE w:val="0"/>
            <w:autoSpaceDN w:val="0"/>
            <w:spacing w:after="60"/>
            <w:ind w:firstLine="0"/>
            <w:jc w:val="center"/>
            <w:textAlignment w:val="baseline"/>
          </w:pPr>
        </w:pPrChange>
      </w:pPr>
      <w:del w:id="5564" w:author="Ramasubramani, Hariharan" w:date="2015-07-13T14:40:00Z">
        <w:r w:rsidDel="00413F3D">
          <w:rPr>
            <w:rFonts w:cstheme="minorHAnsi"/>
            <w:color w:val="000000" w:themeColor="text1"/>
          </w:rPr>
          <w:delText>Fig:</w:delText>
        </w:r>
        <w:r w:rsidR="00941BA0" w:rsidDel="00413F3D">
          <w:rPr>
            <w:rFonts w:cstheme="minorHAnsi"/>
            <w:color w:val="000000" w:themeColor="text1"/>
          </w:rPr>
          <w:delText xml:space="preserve"> 2.b</w:delText>
        </w:r>
        <w:r w:rsidDel="00413F3D">
          <w:rPr>
            <w:rFonts w:cstheme="minorHAnsi"/>
            <w:color w:val="000000" w:themeColor="text1"/>
          </w:rPr>
          <w:delText xml:space="preserve"> - Add User Screen</w:delText>
        </w:r>
        <w:bookmarkStart w:id="5565" w:name="_Toc424912185"/>
        <w:bookmarkStart w:id="5566" w:name="_Toc424915294"/>
        <w:bookmarkStart w:id="5567" w:name="_Toc424918324"/>
        <w:bookmarkStart w:id="5568" w:name="_Toc425149174"/>
        <w:bookmarkStart w:id="5569" w:name="_Toc425161713"/>
        <w:bookmarkStart w:id="5570" w:name="_Toc425162721"/>
        <w:bookmarkStart w:id="5571" w:name="_Toc425163127"/>
        <w:bookmarkStart w:id="5572" w:name="_Toc425170614"/>
        <w:bookmarkStart w:id="5573" w:name="_Toc425172927"/>
        <w:bookmarkStart w:id="5574" w:name="_Toc425234400"/>
        <w:bookmarkStart w:id="5575" w:name="_Toc425237952"/>
        <w:bookmarkStart w:id="5576" w:name="_Toc425239198"/>
        <w:bookmarkStart w:id="5577" w:name="_Toc425240445"/>
        <w:bookmarkStart w:id="5578" w:name="_Toc425241691"/>
        <w:bookmarkStart w:id="5579" w:name="_Toc425242937"/>
        <w:bookmarkStart w:id="5580" w:name="_Toc425244184"/>
        <w:bookmarkStart w:id="5581" w:name="_Toc425245431"/>
        <w:bookmarkStart w:id="5582" w:name="_Toc425246678"/>
        <w:bookmarkStart w:id="5583" w:name="_Toc425247924"/>
        <w:bookmarkStart w:id="5584" w:name="_Toc425249171"/>
        <w:bookmarkStart w:id="5585" w:name="_Toc425250418"/>
        <w:bookmarkStart w:id="5586" w:name="_Toc425251665"/>
        <w:bookmarkStart w:id="5587" w:name="_Toc425252335"/>
        <w:bookmarkStart w:id="5588" w:name="_Toc425253006"/>
        <w:bookmarkStart w:id="5589" w:name="_Toc425256397"/>
        <w:bookmarkStart w:id="5590" w:name="_Toc425276098"/>
        <w:bookmarkStart w:id="5591" w:name="_Toc425342196"/>
        <w:bookmarkStart w:id="5592" w:name="_Toc425349402"/>
        <w:bookmarkStart w:id="5593" w:name="_Toc425352551"/>
        <w:bookmarkStart w:id="5594" w:name="_Toc425353236"/>
        <w:bookmarkStart w:id="5595" w:name="_Toc425787229"/>
        <w:bookmarkStart w:id="5596" w:name="_Toc425787915"/>
        <w:bookmarkStart w:id="5597" w:name="_Toc425788602"/>
        <w:bookmarkStart w:id="5598" w:name="_Toc425789289"/>
        <w:bookmarkStart w:id="5599" w:name="_Toc425789976"/>
        <w:bookmarkStart w:id="5600" w:name="_Toc425793716"/>
        <w:bookmarkStart w:id="5601" w:name="_Toc426384651"/>
        <w:bookmarkStart w:id="5602" w:name="_Toc426386055"/>
        <w:bookmarkStart w:id="5603" w:name="_Toc426387458"/>
        <w:bookmarkStart w:id="5604" w:name="_Toc426388862"/>
        <w:bookmarkStart w:id="5605" w:name="_Toc426390266"/>
        <w:bookmarkStart w:id="5606" w:name="_Toc426391670"/>
        <w:bookmarkStart w:id="5607" w:name="_Toc426393073"/>
        <w:bookmarkStart w:id="5608" w:name="_Toc427824658"/>
        <w:bookmarkStart w:id="5609" w:name="_Toc427852471"/>
        <w:bookmarkStart w:id="5610" w:name="_Toc427854711"/>
        <w:bookmarkStart w:id="5611" w:name="_Toc427856912"/>
        <w:bookmarkEnd w:id="5565"/>
        <w:bookmarkEnd w:id="5566"/>
        <w:bookmarkEnd w:id="5567"/>
        <w:bookmarkEnd w:id="5568"/>
        <w:bookmarkEnd w:id="5569"/>
        <w:bookmarkEnd w:id="5570"/>
        <w:bookmarkEnd w:id="5571"/>
        <w:bookmarkEnd w:id="5572"/>
        <w:bookmarkEnd w:id="5573"/>
        <w:bookmarkEnd w:id="5574"/>
        <w:bookmarkEnd w:id="5575"/>
        <w:bookmarkEnd w:id="5576"/>
        <w:bookmarkEnd w:id="5577"/>
        <w:bookmarkEnd w:id="5578"/>
        <w:bookmarkEnd w:id="5579"/>
        <w:bookmarkEnd w:id="5580"/>
        <w:bookmarkEnd w:id="5581"/>
        <w:bookmarkEnd w:id="5582"/>
        <w:bookmarkEnd w:id="5583"/>
        <w:bookmarkEnd w:id="5584"/>
        <w:bookmarkEnd w:id="5585"/>
        <w:bookmarkEnd w:id="5586"/>
        <w:bookmarkEnd w:id="5587"/>
        <w:bookmarkEnd w:id="5588"/>
        <w:bookmarkEnd w:id="5589"/>
        <w:bookmarkEnd w:id="5590"/>
        <w:bookmarkEnd w:id="5591"/>
        <w:bookmarkEnd w:id="5592"/>
        <w:bookmarkEnd w:id="5593"/>
        <w:bookmarkEnd w:id="5594"/>
        <w:bookmarkEnd w:id="5595"/>
        <w:bookmarkEnd w:id="5596"/>
        <w:bookmarkEnd w:id="5597"/>
        <w:bookmarkEnd w:id="5598"/>
        <w:bookmarkEnd w:id="5599"/>
        <w:bookmarkEnd w:id="5600"/>
        <w:bookmarkEnd w:id="5601"/>
        <w:bookmarkEnd w:id="5602"/>
        <w:bookmarkEnd w:id="5603"/>
        <w:bookmarkEnd w:id="5604"/>
        <w:bookmarkEnd w:id="5605"/>
        <w:bookmarkEnd w:id="5606"/>
        <w:bookmarkEnd w:id="5607"/>
        <w:bookmarkEnd w:id="5608"/>
        <w:bookmarkEnd w:id="5609"/>
        <w:bookmarkEnd w:id="5610"/>
        <w:bookmarkEnd w:id="5611"/>
      </w:del>
    </w:p>
    <w:p w14:paraId="0090FBE6" w14:textId="14C2D9BB" w:rsidR="00F17F83" w:rsidDel="00413F3D" w:rsidRDefault="0012399D">
      <w:pPr>
        <w:numPr>
          <w:ilvl w:val="0"/>
          <w:numId w:val="26"/>
        </w:numPr>
        <w:overflowPunct w:val="0"/>
        <w:autoSpaceDE w:val="0"/>
        <w:autoSpaceDN w:val="0"/>
        <w:spacing w:after="60"/>
        <w:textAlignment w:val="baseline"/>
        <w:rPr>
          <w:del w:id="5612" w:author="Ramasubramani, Hariharan" w:date="2015-07-13T14:40:00Z"/>
        </w:rPr>
        <w:pPrChange w:id="5613" w:author="Ramasubramani, Hariharan" w:date="2015-07-13T14:40:00Z">
          <w:pPr>
            <w:pStyle w:val="BlockComment"/>
          </w:pPr>
        </w:pPrChange>
      </w:pPr>
      <w:del w:id="5614" w:author="Ramasubramani, Hariharan" w:date="2015-07-13T14:40:00Z">
        <w:r w:rsidRPr="00542C5A" w:rsidDel="00413F3D">
          <w:delText>Clicking Save will save the User information and return the Administrator to t</w:delText>
        </w:r>
        <w:r w:rsidR="00F17F83" w:rsidDel="00413F3D">
          <w:delText>he User Administration screen.</w:delText>
        </w:r>
        <w:bookmarkStart w:id="5615" w:name="_Toc424912186"/>
        <w:bookmarkStart w:id="5616" w:name="_Toc424915295"/>
        <w:bookmarkStart w:id="5617" w:name="_Toc424918325"/>
        <w:bookmarkStart w:id="5618" w:name="_Toc425149175"/>
        <w:bookmarkStart w:id="5619" w:name="_Toc425161714"/>
        <w:bookmarkStart w:id="5620" w:name="_Toc425162722"/>
        <w:bookmarkStart w:id="5621" w:name="_Toc425163128"/>
        <w:bookmarkStart w:id="5622" w:name="_Toc425170615"/>
        <w:bookmarkStart w:id="5623" w:name="_Toc425172928"/>
        <w:bookmarkStart w:id="5624" w:name="_Toc425234401"/>
        <w:bookmarkStart w:id="5625" w:name="_Toc425237953"/>
        <w:bookmarkStart w:id="5626" w:name="_Toc425239199"/>
        <w:bookmarkStart w:id="5627" w:name="_Toc425240446"/>
        <w:bookmarkStart w:id="5628" w:name="_Toc425241692"/>
        <w:bookmarkStart w:id="5629" w:name="_Toc425242938"/>
        <w:bookmarkStart w:id="5630" w:name="_Toc425244185"/>
        <w:bookmarkStart w:id="5631" w:name="_Toc425245432"/>
        <w:bookmarkStart w:id="5632" w:name="_Toc425246679"/>
        <w:bookmarkStart w:id="5633" w:name="_Toc425247925"/>
        <w:bookmarkStart w:id="5634" w:name="_Toc425249172"/>
        <w:bookmarkStart w:id="5635" w:name="_Toc425250419"/>
        <w:bookmarkStart w:id="5636" w:name="_Toc425251666"/>
        <w:bookmarkStart w:id="5637" w:name="_Toc425252336"/>
        <w:bookmarkStart w:id="5638" w:name="_Toc425253007"/>
        <w:bookmarkStart w:id="5639" w:name="_Toc425256398"/>
        <w:bookmarkStart w:id="5640" w:name="_Toc425276099"/>
        <w:bookmarkStart w:id="5641" w:name="_Toc425342197"/>
        <w:bookmarkStart w:id="5642" w:name="_Toc425349403"/>
        <w:bookmarkStart w:id="5643" w:name="_Toc425352552"/>
        <w:bookmarkStart w:id="5644" w:name="_Toc425353237"/>
        <w:bookmarkStart w:id="5645" w:name="_Toc425787230"/>
        <w:bookmarkStart w:id="5646" w:name="_Toc425787916"/>
        <w:bookmarkStart w:id="5647" w:name="_Toc425788603"/>
        <w:bookmarkStart w:id="5648" w:name="_Toc425789290"/>
        <w:bookmarkStart w:id="5649" w:name="_Toc425789977"/>
        <w:bookmarkStart w:id="5650" w:name="_Toc425793717"/>
        <w:bookmarkStart w:id="5651" w:name="_Toc426384652"/>
        <w:bookmarkStart w:id="5652" w:name="_Toc426386056"/>
        <w:bookmarkStart w:id="5653" w:name="_Toc426387459"/>
        <w:bookmarkStart w:id="5654" w:name="_Toc426388863"/>
        <w:bookmarkStart w:id="5655" w:name="_Toc426390267"/>
        <w:bookmarkStart w:id="5656" w:name="_Toc426391671"/>
        <w:bookmarkStart w:id="5657" w:name="_Toc426393074"/>
        <w:bookmarkStart w:id="5658" w:name="_Toc427824659"/>
        <w:bookmarkStart w:id="5659" w:name="_Toc427852472"/>
        <w:bookmarkStart w:id="5660" w:name="_Toc427854712"/>
        <w:bookmarkStart w:id="5661" w:name="_Toc427856913"/>
        <w:bookmarkEnd w:id="5615"/>
        <w:bookmarkEnd w:id="5616"/>
        <w:bookmarkEnd w:id="5617"/>
        <w:bookmarkEnd w:id="5618"/>
        <w:bookmarkEnd w:id="5619"/>
        <w:bookmarkEnd w:id="5620"/>
        <w:bookmarkEnd w:id="5621"/>
        <w:bookmarkEnd w:id="5622"/>
        <w:bookmarkEnd w:id="5623"/>
        <w:bookmarkEnd w:id="5624"/>
        <w:bookmarkEnd w:id="5625"/>
        <w:bookmarkEnd w:id="5626"/>
        <w:bookmarkEnd w:id="5627"/>
        <w:bookmarkEnd w:id="5628"/>
        <w:bookmarkEnd w:id="5629"/>
        <w:bookmarkEnd w:id="5630"/>
        <w:bookmarkEnd w:id="5631"/>
        <w:bookmarkEnd w:id="5632"/>
        <w:bookmarkEnd w:id="5633"/>
        <w:bookmarkEnd w:id="5634"/>
        <w:bookmarkEnd w:id="5635"/>
        <w:bookmarkEnd w:id="5636"/>
        <w:bookmarkEnd w:id="5637"/>
        <w:bookmarkEnd w:id="5638"/>
        <w:bookmarkEnd w:id="5639"/>
        <w:bookmarkEnd w:id="5640"/>
        <w:bookmarkEnd w:id="5641"/>
        <w:bookmarkEnd w:id="5642"/>
        <w:bookmarkEnd w:id="5643"/>
        <w:bookmarkEnd w:id="5644"/>
        <w:bookmarkEnd w:id="5645"/>
        <w:bookmarkEnd w:id="5646"/>
        <w:bookmarkEnd w:id="5647"/>
        <w:bookmarkEnd w:id="5648"/>
        <w:bookmarkEnd w:id="5649"/>
        <w:bookmarkEnd w:id="5650"/>
        <w:bookmarkEnd w:id="5651"/>
        <w:bookmarkEnd w:id="5652"/>
        <w:bookmarkEnd w:id="5653"/>
        <w:bookmarkEnd w:id="5654"/>
        <w:bookmarkEnd w:id="5655"/>
        <w:bookmarkEnd w:id="5656"/>
        <w:bookmarkEnd w:id="5657"/>
        <w:bookmarkEnd w:id="5658"/>
        <w:bookmarkEnd w:id="5659"/>
        <w:bookmarkEnd w:id="5660"/>
        <w:bookmarkEnd w:id="5661"/>
      </w:del>
    </w:p>
    <w:p w14:paraId="15493629" w14:textId="7C001C04" w:rsidR="008E44F8" w:rsidDel="00413F3D" w:rsidRDefault="0034765E">
      <w:pPr>
        <w:numPr>
          <w:ilvl w:val="0"/>
          <w:numId w:val="26"/>
        </w:numPr>
        <w:overflowPunct w:val="0"/>
        <w:autoSpaceDE w:val="0"/>
        <w:autoSpaceDN w:val="0"/>
        <w:spacing w:after="60"/>
        <w:textAlignment w:val="baseline"/>
        <w:rPr>
          <w:del w:id="5662" w:author="Ramasubramani, Hariharan" w:date="2015-07-13T14:40:00Z"/>
        </w:rPr>
        <w:pPrChange w:id="5663" w:author="Ramasubramani, Hariharan" w:date="2015-07-13T14:40:00Z">
          <w:pPr>
            <w:pStyle w:val="BlockComment"/>
          </w:pPr>
        </w:pPrChange>
      </w:pPr>
      <w:del w:id="5664" w:author="Ramasubramani, Hariharan" w:date="2015-07-13T14:40:00Z">
        <w:r w:rsidDel="00413F3D">
          <w:delText>Client side v</w:delText>
        </w:r>
        <w:r w:rsidR="008E44F8" w:rsidDel="00413F3D">
          <w:delText xml:space="preserve">alidation will be performed on the N# field to ensure that </w:delText>
        </w:r>
        <w:r w:rsidR="00585126" w:rsidDel="00413F3D">
          <w:delText>d</w:delText>
        </w:r>
        <w:r w:rsidR="008E44F8" w:rsidDel="00413F3D">
          <w:delText>upplicate users are not entered into the system.</w:delText>
        </w:r>
        <w:r w:rsidR="00055F6D" w:rsidDel="00413F3D">
          <w:delText xml:space="preserve"> The validation will state that “A profile for this User already exists.”</w:delText>
        </w:r>
        <w:bookmarkStart w:id="5665" w:name="_Toc424912187"/>
        <w:bookmarkStart w:id="5666" w:name="_Toc424915296"/>
        <w:bookmarkStart w:id="5667" w:name="_Toc424918326"/>
        <w:bookmarkStart w:id="5668" w:name="_Toc425149176"/>
        <w:bookmarkStart w:id="5669" w:name="_Toc425161715"/>
        <w:bookmarkStart w:id="5670" w:name="_Toc425162723"/>
        <w:bookmarkStart w:id="5671" w:name="_Toc425163129"/>
        <w:bookmarkStart w:id="5672" w:name="_Toc425170616"/>
        <w:bookmarkStart w:id="5673" w:name="_Toc425172929"/>
        <w:bookmarkStart w:id="5674" w:name="_Toc425234402"/>
        <w:bookmarkStart w:id="5675" w:name="_Toc425237954"/>
        <w:bookmarkStart w:id="5676" w:name="_Toc425239200"/>
        <w:bookmarkStart w:id="5677" w:name="_Toc425240447"/>
        <w:bookmarkStart w:id="5678" w:name="_Toc425241693"/>
        <w:bookmarkStart w:id="5679" w:name="_Toc425242939"/>
        <w:bookmarkStart w:id="5680" w:name="_Toc425244186"/>
        <w:bookmarkStart w:id="5681" w:name="_Toc425245433"/>
        <w:bookmarkStart w:id="5682" w:name="_Toc425246680"/>
        <w:bookmarkStart w:id="5683" w:name="_Toc425247926"/>
        <w:bookmarkStart w:id="5684" w:name="_Toc425249173"/>
        <w:bookmarkStart w:id="5685" w:name="_Toc425250420"/>
        <w:bookmarkStart w:id="5686" w:name="_Toc425251667"/>
        <w:bookmarkStart w:id="5687" w:name="_Toc425252337"/>
        <w:bookmarkStart w:id="5688" w:name="_Toc425253008"/>
        <w:bookmarkStart w:id="5689" w:name="_Toc425256399"/>
        <w:bookmarkStart w:id="5690" w:name="_Toc425276100"/>
        <w:bookmarkStart w:id="5691" w:name="_Toc425342198"/>
        <w:bookmarkStart w:id="5692" w:name="_Toc425349404"/>
        <w:bookmarkStart w:id="5693" w:name="_Toc425352553"/>
        <w:bookmarkStart w:id="5694" w:name="_Toc425353238"/>
        <w:bookmarkStart w:id="5695" w:name="_Toc425787231"/>
        <w:bookmarkStart w:id="5696" w:name="_Toc425787917"/>
        <w:bookmarkStart w:id="5697" w:name="_Toc425788604"/>
        <w:bookmarkStart w:id="5698" w:name="_Toc425789291"/>
        <w:bookmarkStart w:id="5699" w:name="_Toc425789978"/>
        <w:bookmarkStart w:id="5700" w:name="_Toc425793718"/>
        <w:bookmarkStart w:id="5701" w:name="_Toc426384653"/>
        <w:bookmarkStart w:id="5702" w:name="_Toc426386057"/>
        <w:bookmarkStart w:id="5703" w:name="_Toc426387460"/>
        <w:bookmarkStart w:id="5704" w:name="_Toc426388864"/>
        <w:bookmarkStart w:id="5705" w:name="_Toc426390268"/>
        <w:bookmarkStart w:id="5706" w:name="_Toc426391672"/>
        <w:bookmarkStart w:id="5707" w:name="_Toc426393075"/>
        <w:bookmarkStart w:id="5708" w:name="_Toc427824660"/>
        <w:bookmarkStart w:id="5709" w:name="_Toc427852473"/>
        <w:bookmarkStart w:id="5710" w:name="_Toc427854713"/>
        <w:bookmarkStart w:id="5711" w:name="_Toc427856914"/>
        <w:bookmarkEnd w:id="5665"/>
        <w:bookmarkEnd w:id="5666"/>
        <w:bookmarkEnd w:id="5667"/>
        <w:bookmarkEnd w:id="5668"/>
        <w:bookmarkEnd w:id="5669"/>
        <w:bookmarkEnd w:id="5670"/>
        <w:bookmarkEnd w:id="5671"/>
        <w:bookmarkEnd w:id="5672"/>
        <w:bookmarkEnd w:id="5673"/>
        <w:bookmarkEnd w:id="5674"/>
        <w:bookmarkEnd w:id="5675"/>
        <w:bookmarkEnd w:id="5676"/>
        <w:bookmarkEnd w:id="5677"/>
        <w:bookmarkEnd w:id="5678"/>
        <w:bookmarkEnd w:id="5679"/>
        <w:bookmarkEnd w:id="5680"/>
        <w:bookmarkEnd w:id="5681"/>
        <w:bookmarkEnd w:id="5682"/>
        <w:bookmarkEnd w:id="5683"/>
        <w:bookmarkEnd w:id="5684"/>
        <w:bookmarkEnd w:id="5685"/>
        <w:bookmarkEnd w:id="5686"/>
        <w:bookmarkEnd w:id="5687"/>
        <w:bookmarkEnd w:id="5688"/>
        <w:bookmarkEnd w:id="5689"/>
        <w:bookmarkEnd w:id="5690"/>
        <w:bookmarkEnd w:id="5691"/>
        <w:bookmarkEnd w:id="5692"/>
        <w:bookmarkEnd w:id="5693"/>
        <w:bookmarkEnd w:id="5694"/>
        <w:bookmarkEnd w:id="5695"/>
        <w:bookmarkEnd w:id="5696"/>
        <w:bookmarkEnd w:id="5697"/>
        <w:bookmarkEnd w:id="5698"/>
        <w:bookmarkEnd w:id="5699"/>
        <w:bookmarkEnd w:id="5700"/>
        <w:bookmarkEnd w:id="5701"/>
        <w:bookmarkEnd w:id="5702"/>
        <w:bookmarkEnd w:id="5703"/>
        <w:bookmarkEnd w:id="5704"/>
        <w:bookmarkEnd w:id="5705"/>
        <w:bookmarkEnd w:id="5706"/>
        <w:bookmarkEnd w:id="5707"/>
        <w:bookmarkEnd w:id="5708"/>
        <w:bookmarkEnd w:id="5709"/>
        <w:bookmarkEnd w:id="5710"/>
        <w:bookmarkEnd w:id="5711"/>
      </w:del>
    </w:p>
    <w:p w14:paraId="2E2BE438" w14:textId="33392677" w:rsidR="0012399D" w:rsidDel="00413F3D" w:rsidRDefault="00A354A7">
      <w:pPr>
        <w:numPr>
          <w:ilvl w:val="0"/>
          <w:numId w:val="26"/>
        </w:numPr>
        <w:overflowPunct w:val="0"/>
        <w:autoSpaceDE w:val="0"/>
        <w:autoSpaceDN w:val="0"/>
        <w:spacing w:after="60"/>
        <w:textAlignment w:val="baseline"/>
        <w:rPr>
          <w:del w:id="5712" w:author="Ramasubramani, Hariharan" w:date="2015-07-13T14:40:00Z"/>
        </w:rPr>
        <w:pPrChange w:id="5713" w:author="Ramasubramani, Hariharan" w:date="2015-07-13T14:40:00Z">
          <w:pPr>
            <w:pStyle w:val="BlockComment"/>
          </w:pPr>
        </w:pPrChange>
      </w:pPr>
      <w:del w:id="5714" w:author="Ramasubramani, Hariharan" w:date="2015-07-13T14:40:00Z">
        <w:r w:rsidRPr="00542C5A" w:rsidDel="00413F3D">
          <w:delText>If Cancel is clicked and there are any unsaved changes an alert will displayed</w:delText>
        </w:r>
        <w:r w:rsidR="0012399D" w:rsidRPr="00542C5A" w:rsidDel="00413F3D">
          <w:delText>.</w:delText>
        </w:r>
        <w:bookmarkStart w:id="5715" w:name="_Toc424912188"/>
        <w:bookmarkStart w:id="5716" w:name="_Toc424915297"/>
        <w:bookmarkStart w:id="5717" w:name="_Toc424918327"/>
        <w:bookmarkStart w:id="5718" w:name="_Toc425149177"/>
        <w:bookmarkStart w:id="5719" w:name="_Toc425161716"/>
        <w:bookmarkStart w:id="5720" w:name="_Toc425162724"/>
        <w:bookmarkStart w:id="5721" w:name="_Toc425163130"/>
        <w:bookmarkStart w:id="5722" w:name="_Toc425170617"/>
        <w:bookmarkStart w:id="5723" w:name="_Toc425172930"/>
        <w:bookmarkStart w:id="5724" w:name="_Toc425234403"/>
        <w:bookmarkStart w:id="5725" w:name="_Toc425237955"/>
        <w:bookmarkStart w:id="5726" w:name="_Toc425239201"/>
        <w:bookmarkStart w:id="5727" w:name="_Toc425240448"/>
        <w:bookmarkStart w:id="5728" w:name="_Toc425241694"/>
        <w:bookmarkStart w:id="5729" w:name="_Toc425242940"/>
        <w:bookmarkStart w:id="5730" w:name="_Toc425244187"/>
        <w:bookmarkStart w:id="5731" w:name="_Toc425245434"/>
        <w:bookmarkStart w:id="5732" w:name="_Toc425246681"/>
        <w:bookmarkStart w:id="5733" w:name="_Toc425247927"/>
        <w:bookmarkStart w:id="5734" w:name="_Toc425249174"/>
        <w:bookmarkStart w:id="5735" w:name="_Toc425250421"/>
        <w:bookmarkStart w:id="5736" w:name="_Toc425251668"/>
        <w:bookmarkStart w:id="5737" w:name="_Toc425252338"/>
        <w:bookmarkStart w:id="5738" w:name="_Toc425253009"/>
        <w:bookmarkStart w:id="5739" w:name="_Toc425256400"/>
        <w:bookmarkStart w:id="5740" w:name="_Toc425276101"/>
        <w:bookmarkStart w:id="5741" w:name="_Toc425342199"/>
        <w:bookmarkStart w:id="5742" w:name="_Toc425349405"/>
        <w:bookmarkStart w:id="5743" w:name="_Toc425352554"/>
        <w:bookmarkStart w:id="5744" w:name="_Toc425353239"/>
        <w:bookmarkStart w:id="5745" w:name="_Toc425787232"/>
        <w:bookmarkStart w:id="5746" w:name="_Toc425787918"/>
        <w:bookmarkStart w:id="5747" w:name="_Toc425788605"/>
        <w:bookmarkStart w:id="5748" w:name="_Toc425789292"/>
        <w:bookmarkStart w:id="5749" w:name="_Toc425789979"/>
        <w:bookmarkStart w:id="5750" w:name="_Toc425793719"/>
        <w:bookmarkStart w:id="5751" w:name="_Toc426384654"/>
        <w:bookmarkStart w:id="5752" w:name="_Toc426386058"/>
        <w:bookmarkStart w:id="5753" w:name="_Toc426387461"/>
        <w:bookmarkStart w:id="5754" w:name="_Toc426388865"/>
        <w:bookmarkStart w:id="5755" w:name="_Toc426390269"/>
        <w:bookmarkStart w:id="5756" w:name="_Toc426391673"/>
        <w:bookmarkStart w:id="5757" w:name="_Toc426393076"/>
        <w:bookmarkStart w:id="5758" w:name="_Toc427824661"/>
        <w:bookmarkStart w:id="5759" w:name="_Toc427852474"/>
        <w:bookmarkStart w:id="5760" w:name="_Toc427854714"/>
        <w:bookmarkStart w:id="5761" w:name="_Toc427856915"/>
        <w:bookmarkEnd w:id="5715"/>
        <w:bookmarkEnd w:id="5716"/>
        <w:bookmarkEnd w:id="5717"/>
        <w:bookmarkEnd w:id="5718"/>
        <w:bookmarkEnd w:id="5719"/>
        <w:bookmarkEnd w:id="5720"/>
        <w:bookmarkEnd w:id="5721"/>
        <w:bookmarkEnd w:id="5722"/>
        <w:bookmarkEnd w:id="5723"/>
        <w:bookmarkEnd w:id="5724"/>
        <w:bookmarkEnd w:id="5725"/>
        <w:bookmarkEnd w:id="5726"/>
        <w:bookmarkEnd w:id="5727"/>
        <w:bookmarkEnd w:id="5728"/>
        <w:bookmarkEnd w:id="5729"/>
        <w:bookmarkEnd w:id="5730"/>
        <w:bookmarkEnd w:id="5731"/>
        <w:bookmarkEnd w:id="5732"/>
        <w:bookmarkEnd w:id="5733"/>
        <w:bookmarkEnd w:id="5734"/>
        <w:bookmarkEnd w:id="5735"/>
        <w:bookmarkEnd w:id="5736"/>
        <w:bookmarkEnd w:id="5737"/>
        <w:bookmarkEnd w:id="5738"/>
        <w:bookmarkEnd w:id="5739"/>
        <w:bookmarkEnd w:id="5740"/>
        <w:bookmarkEnd w:id="5741"/>
        <w:bookmarkEnd w:id="5742"/>
        <w:bookmarkEnd w:id="5743"/>
        <w:bookmarkEnd w:id="5744"/>
        <w:bookmarkEnd w:id="5745"/>
        <w:bookmarkEnd w:id="5746"/>
        <w:bookmarkEnd w:id="5747"/>
        <w:bookmarkEnd w:id="5748"/>
        <w:bookmarkEnd w:id="5749"/>
        <w:bookmarkEnd w:id="5750"/>
        <w:bookmarkEnd w:id="5751"/>
        <w:bookmarkEnd w:id="5752"/>
        <w:bookmarkEnd w:id="5753"/>
        <w:bookmarkEnd w:id="5754"/>
        <w:bookmarkEnd w:id="5755"/>
        <w:bookmarkEnd w:id="5756"/>
        <w:bookmarkEnd w:id="5757"/>
        <w:bookmarkEnd w:id="5758"/>
        <w:bookmarkEnd w:id="5759"/>
        <w:bookmarkEnd w:id="5760"/>
        <w:bookmarkEnd w:id="5761"/>
      </w:del>
    </w:p>
    <w:p w14:paraId="1FBA8997" w14:textId="685C9492" w:rsidR="00015923" w:rsidRPr="00542C5A" w:rsidDel="00413F3D" w:rsidRDefault="00015923">
      <w:pPr>
        <w:numPr>
          <w:ilvl w:val="0"/>
          <w:numId w:val="26"/>
        </w:numPr>
        <w:overflowPunct w:val="0"/>
        <w:autoSpaceDE w:val="0"/>
        <w:autoSpaceDN w:val="0"/>
        <w:spacing w:after="60"/>
        <w:textAlignment w:val="baseline"/>
        <w:rPr>
          <w:del w:id="5762" w:author="Ramasubramani, Hariharan" w:date="2015-07-13T14:40:00Z"/>
        </w:rPr>
        <w:pPrChange w:id="5763" w:author="Ramasubramani, Hariharan" w:date="2015-07-13T14:40:00Z">
          <w:pPr>
            <w:pStyle w:val="BlockComment"/>
          </w:pPr>
        </w:pPrChange>
      </w:pPr>
      <w:del w:id="5764" w:author="Ramasubramani, Hariharan" w:date="2015-07-13T14:40:00Z">
        <w:r w:rsidRPr="000F1715" w:rsidDel="00413F3D">
          <w:delText>Fields den</w:delText>
        </w:r>
        <w:r w:rsidDel="00413F3D">
          <w:delText>oted with an ‘*’ are required.</w:delText>
        </w:r>
        <w:bookmarkStart w:id="5765" w:name="_Toc424912189"/>
        <w:bookmarkStart w:id="5766" w:name="_Toc424915298"/>
        <w:bookmarkStart w:id="5767" w:name="_Toc424918328"/>
        <w:bookmarkStart w:id="5768" w:name="_Toc425149178"/>
        <w:bookmarkStart w:id="5769" w:name="_Toc425161717"/>
        <w:bookmarkStart w:id="5770" w:name="_Toc425162725"/>
        <w:bookmarkStart w:id="5771" w:name="_Toc425163131"/>
        <w:bookmarkStart w:id="5772" w:name="_Toc425170618"/>
        <w:bookmarkStart w:id="5773" w:name="_Toc425172931"/>
        <w:bookmarkStart w:id="5774" w:name="_Toc425234404"/>
        <w:bookmarkStart w:id="5775" w:name="_Toc425237956"/>
        <w:bookmarkStart w:id="5776" w:name="_Toc425239202"/>
        <w:bookmarkStart w:id="5777" w:name="_Toc425240449"/>
        <w:bookmarkStart w:id="5778" w:name="_Toc425241695"/>
        <w:bookmarkStart w:id="5779" w:name="_Toc425242941"/>
        <w:bookmarkStart w:id="5780" w:name="_Toc425244188"/>
        <w:bookmarkStart w:id="5781" w:name="_Toc425245435"/>
        <w:bookmarkStart w:id="5782" w:name="_Toc425246682"/>
        <w:bookmarkStart w:id="5783" w:name="_Toc425247928"/>
        <w:bookmarkStart w:id="5784" w:name="_Toc425249175"/>
        <w:bookmarkStart w:id="5785" w:name="_Toc425250422"/>
        <w:bookmarkStart w:id="5786" w:name="_Toc425251669"/>
        <w:bookmarkStart w:id="5787" w:name="_Toc425252339"/>
        <w:bookmarkStart w:id="5788" w:name="_Toc425253010"/>
        <w:bookmarkStart w:id="5789" w:name="_Toc425256401"/>
        <w:bookmarkStart w:id="5790" w:name="_Toc425276102"/>
        <w:bookmarkStart w:id="5791" w:name="_Toc425342200"/>
        <w:bookmarkStart w:id="5792" w:name="_Toc425349406"/>
        <w:bookmarkStart w:id="5793" w:name="_Toc425352555"/>
        <w:bookmarkStart w:id="5794" w:name="_Toc425353240"/>
        <w:bookmarkStart w:id="5795" w:name="_Toc425787233"/>
        <w:bookmarkStart w:id="5796" w:name="_Toc425787919"/>
        <w:bookmarkStart w:id="5797" w:name="_Toc425788606"/>
        <w:bookmarkStart w:id="5798" w:name="_Toc425789293"/>
        <w:bookmarkStart w:id="5799" w:name="_Toc425789980"/>
        <w:bookmarkStart w:id="5800" w:name="_Toc425793720"/>
        <w:bookmarkStart w:id="5801" w:name="_Toc426384655"/>
        <w:bookmarkStart w:id="5802" w:name="_Toc426386059"/>
        <w:bookmarkStart w:id="5803" w:name="_Toc426387462"/>
        <w:bookmarkStart w:id="5804" w:name="_Toc426388866"/>
        <w:bookmarkStart w:id="5805" w:name="_Toc426390270"/>
        <w:bookmarkStart w:id="5806" w:name="_Toc426391674"/>
        <w:bookmarkStart w:id="5807" w:name="_Toc426393077"/>
        <w:bookmarkStart w:id="5808" w:name="_Toc427824662"/>
        <w:bookmarkStart w:id="5809" w:name="_Toc427852475"/>
        <w:bookmarkStart w:id="5810" w:name="_Toc427854715"/>
        <w:bookmarkStart w:id="5811" w:name="_Toc427856916"/>
        <w:bookmarkEnd w:id="5765"/>
        <w:bookmarkEnd w:id="5766"/>
        <w:bookmarkEnd w:id="5767"/>
        <w:bookmarkEnd w:id="5768"/>
        <w:bookmarkEnd w:id="5769"/>
        <w:bookmarkEnd w:id="5770"/>
        <w:bookmarkEnd w:id="5771"/>
        <w:bookmarkEnd w:id="5772"/>
        <w:bookmarkEnd w:id="5773"/>
        <w:bookmarkEnd w:id="5774"/>
        <w:bookmarkEnd w:id="5775"/>
        <w:bookmarkEnd w:id="5776"/>
        <w:bookmarkEnd w:id="5777"/>
        <w:bookmarkEnd w:id="5778"/>
        <w:bookmarkEnd w:id="5779"/>
        <w:bookmarkEnd w:id="5780"/>
        <w:bookmarkEnd w:id="5781"/>
        <w:bookmarkEnd w:id="5782"/>
        <w:bookmarkEnd w:id="5783"/>
        <w:bookmarkEnd w:id="5784"/>
        <w:bookmarkEnd w:id="5785"/>
        <w:bookmarkEnd w:id="5786"/>
        <w:bookmarkEnd w:id="5787"/>
        <w:bookmarkEnd w:id="5788"/>
        <w:bookmarkEnd w:id="5789"/>
        <w:bookmarkEnd w:id="5790"/>
        <w:bookmarkEnd w:id="5791"/>
        <w:bookmarkEnd w:id="5792"/>
        <w:bookmarkEnd w:id="5793"/>
        <w:bookmarkEnd w:id="5794"/>
        <w:bookmarkEnd w:id="5795"/>
        <w:bookmarkEnd w:id="5796"/>
        <w:bookmarkEnd w:id="5797"/>
        <w:bookmarkEnd w:id="5798"/>
        <w:bookmarkEnd w:id="5799"/>
        <w:bookmarkEnd w:id="5800"/>
        <w:bookmarkEnd w:id="5801"/>
        <w:bookmarkEnd w:id="5802"/>
        <w:bookmarkEnd w:id="5803"/>
        <w:bookmarkEnd w:id="5804"/>
        <w:bookmarkEnd w:id="5805"/>
        <w:bookmarkEnd w:id="5806"/>
        <w:bookmarkEnd w:id="5807"/>
        <w:bookmarkEnd w:id="5808"/>
        <w:bookmarkEnd w:id="5809"/>
        <w:bookmarkEnd w:id="5810"/>
        <w:bookmarkEnd w:id="5811"/>
      </w:del>
    </w:p>
    <w:p w14:paraId="02A048DA" w14:textId="54C98A7F" w:rsidR="00A354A7" w:rsidDel="00413F3D" w:rsidRDefault="00ED2F30">
      <w:pPr>
        <w:numPr>
          <w:ilvl w:val="0"/>
          <w:numId w:val="26"/>
        </w:numPr>
        <w:overflowPunct w:val="0"/>
        <w:autoSpaceDE w:val="0"/>
        <w:autoSpaceDN w:val="0"/>
        <w:spacing w:after="60"/>
        <w:textAlignment w:val="baseline"/>
        <w:rPr>
          <w:del w:id="5812" w:author="Ramasubramani, Hariharan" w:date="2015-07-13T14:40:00Z"/>
          <w:rFonts w:cstheme="minorHAnsi"/>
          <w:color w:val="000000" w:themeColor="text1"/>
        </w:rPr>
        <w:pPrChange w:id="5813" w:author="Ramasubramani, Hariharan" w:date="2015-07-13T14:40:00Z">
          <w:pPr>
            <w:overflowPunct w:val="0"/>
            <w:autoSpaceDE w:val="0"/>
            <w:autoSpaceDN w:val="0"/>
            <w:spacing w:after="60"/>
            <w:ind w:left="2160" w:firstLine="0"/>
            <w:textAlignment w:val="baseline"/>
          </w:pPr>
        </w:pPrChange>
      </w:pPr>
      <w:ins w:id="5814" w:author="Hariharan Ramasubramani" w:date="2015-04-27T13:13:00Z">
        <w:del w:id="5815" w:author="Ramasubramani, Hariharan" w:date="2015-07-13T14:40:00Z">
          <w:r w:rsidDel="00413F3D">
            <w:rPr>
              <w:noProof/>
            </w:rPr>
            <w:drawing>
              <wp:inline distT="0" distB="0" distL="0" distR="0" wp14:anchorId="28C045A7" wp14:editId="733CE8F7">
                <wp:extent cx="2733675" cy="1095375"/>
                <wp:effectExtent l="0" t="0" r="9525" b="952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2733675" cy="1095375"/>
                        </a:xfrm>
                        <a:prstGeom prst="rect">
                          <a:avLst/>
                        </a:prstGeom>
                      </pic:spPr>
                    </pic:pic>
                  </a:graphicData>
                </a:graphic>
              </wp:inline>
            </w:drawing>
          </w:r>
        </w:del>
      </w:ins>
      <w:bookmarkStart w:id="5816" w:name="_Toc424912190"/>
      <w:bookmarkStart w:id="5817" w:name="_Toc424915299"/>
      <w:bookmarkStart w:id="5818" w:name="_Toc424918329"/>
      <w:bookmarkStart w:id="5819" w:name="_Toc425149179"/>
      <w:bookmarkStart w:id="5820" w:name="_Toc425161718"/>
      <w:bookmarkStart w:id="5821" w:name="_Toc425162726"/>
      <w:bookmarkStart w:id="5822" w:name="_Toc425163132"/>
      <w:bookmarkStart w:id="5823" w:name="_Toc425170619"/>
      <w:bookmarkStart w:id="5824" w:name="_Toc425172932"/>
      <w:bookmarkStart w:id="5825" w:name="_Toc425234405"/>
      <w:bookmarkStart w:id="5826" w:name="_Toc425237957"/>
      <w:bookmarkStart w:id="5827" w:name="_Toc425239203"/>
      <w:bookmarkStart w:id="5828" w:name="_Toc425240450"/>
      <w:bookmarkStart w:id="5829" w:name="_Toc425241696"/>
      <w:bookmarkStart w:id="5830" w:name="_Toc425242942"/>
      <w:bookmarkStart w:id="5831" w:name="_Toc425244189"/>
      <w:bookmarkStart w:id="5832" w:name="_Toc425245436"/>
      <w:bookmarkStart w:id="5833" w:name="_Toc425246683"/>
      <w:bookmarkStart w:id="5834" w:name="_Toc425247929"/>
      <w:bookmarkStart w:id="5835" w:name="_Toc425249176"/>
      <w:bookmarkStart w:id="5836" w:name="_Toc425250423"/>
      <w:bookmarkStart w:id="5837" w:name="_Toc425251670"/>
      <w:bookmarkStart w:id="5838" w:name="_Toc425252340"/>
      <w:bookmarkStart w:id="5839" w:name="_Toc425253011"/>
      <w:bookmarkStart w:id="5840" w:name="_Toc425256402"/>
      <w:bookmarkStart w:id="5841" w:name="_Toc425276103"/>
      <w:bookmarkStart w:id="5842" w:name="_Toc425342201"/>
      <w:bookmarkStart w:id="5843" w:name="_Toc425349407"/>
      <w:bookmarkStart w:id="5844" w:name="_Toc425352556"/>
      <w:bookmarkStart w:id="5845" w:name="_Toc425353241"/>
      <w:bookmarkStart w:id="5846" w:name="_Toc425787234"/>
      <w:bookmarkStart w:id="5847" w:name="_Toc425787920"/>
      <w:bookmarkStart w:id="5848" w:name="_Toc425788607"/>
      <w:bookmarkStart w:id="5849" w:name="_Toc425789294"/>
      <w:bookmarkStart w:id="5850" w:name="_Toc425789981"/>
      <w:bookmarkStart w:id="5851" w:name="_Toc425793721"/>
      <w:bookmarkStart w:id="5852" w:name="_Toc426384656"/>
      <w:bookmarkStart w:id="5853" w:name="_Toc426386060"/>
      <w:bookmarkStart w:id="5854" w:name="_Toc426387463"/>
      <w:bookmarkStart w:id="5855" w:name="_Toc426388867"/>
      <w:bookmarkStart w:id="5856" w:name="_Toc426390271"/>
      <w:bookmarkStart w:id="5857" w:name="_Toc426391675"/>
      <w:bookmarkStart w:id="5858" w:name="_Toc426393078"/>
      <w:bookmarkStart w:id="5859" w:name="_Toc427824663"/>
      <w:bookmarkStart w:id="5860" w:name="_Toc427852476"/>
      <w:bookmarkStart w:id="5861" w:name="_Toc427854716"/>
      <w:bookmarkStart w:id="5862" w:name="_Toc427856917"/>
      <w:bookmarkEnd w:id="5816"/>
      <w:bookmarkEnd w:id="5817"/>
      <w:bookmarkEnd w:id="5818"/>
      <w:bookmarkEnd w:id="5819"/>
      <w:bookmarkEnd w:id="5820"/>
      <w:bookmarkEnd w:id="5821"/>
      <w:bookmarkEnd w:id="5822"/>
      <w:bookmarkEnd w:id="5823"/>
      <w:bookmarkEnd w:id="5824"/>
      <w:bookmarkEnd w:id="5825"/>
      <w:bookmarkEnd w:id="5826"/>
      <w:bookmarkEnd w:id="5827"/>
      <w:bookmarkEnd w:id="5828"/>
      <w:bookmarkEnd w:id="5829"/>
      <w:bookmarkEnd w:id="5830"/>
      <w:bookmarkEnd w:id="5831"/>
      <w:bookmarkEnd w:id="5832"/>
      <w:bookmarkEnd w:id="5833"/>
      <w:bookmarkEnd w:id="5834"/>
      <w:bookmarkEnd w:id="5835"/>
      <w:bookmarkEnd w:id="5836"/>
      <w:bookmarkEnd w:id="5837"/>
      <w:bookmarkEnd w:id="5838"/>
      <w:bookmarkEnd w:id="5839"/>
      <w:bookmarkEnd w:id="5840"/>
      <w:bookmarkEnd w:id="5841"/>
      <w:bookmarkEnd w:id="5842"/>
      <w:bookmarkEnd w:id="5843"/>
      <w:bookmarkEnd w:id="5844"/>
      <w:bookmarkEnd w:id="5845"/>
      <w:bookmarkEnd w:id="5846"/>
      <w:bookmarkEnd w:id="5847"/>
      <w:bookmarkEnd w:id="5848"/>
      <w:bookmarkEnd w:id="5849"/>
      <w:bookmarkEnd w:id="5850"/>
      <w:bookmarkEnd w:id="5851"/>
      <w:bookmarkEnd w:id="5852"/>
      <w:bookmarkEnd w:id="5853"/>
      <w:bookmarkEnd w:id="5854"/>
      <w:bookmarkEnd w:id="5855"/>
      <w:bookmarkEnd w:id="5856"/>
      <w:bookmarkEnd w:id="5857"/>
      <w:bookmarkEnd w:id="5858"/>
      <w:bookmarkEnd w:id="5859"/>
      <w:bookmarkEnd w:id="5860"/>
      <w:bookmarkEnd w:id="5861"/>
      <w:bookmarkEnd w:id="5862"/>
    </w:p>
    <w:p w14:paraId="4823C295" w14:textId="37893A9B" w:rsidR="00585126" w:rsidDel="00413F3D" w:rsidRDefault="00585126">
      <w:pPr>
        <w:numPr>
          <w:ilvl w:val="0"/>
          <w:numId w:val="26"/>
        </w:numPr>
        <w:overflowPunct w:val="0"/>
        <w:autoSpaceDE w:val="0"/>
        <w:autoSpaceDN w:val="0"/>
        <w:spacing w:after="60"/>
        <w:textAlignment w:val="baseline"/>
        <w:rPr>
          <w:del w:id="5863" w:author="Ramasubramani, Hariharan" w:date="2015-07-13T14:40:00Z"/>
        </w:rPr>
        <w:pPrChange w:id="5864" w:author="Ramasubramani, Hariharan" w:date="2015-07-13T14:40:00Z">
          <w:pPr>
            <w:pStyle w:val="BlockComment"/>
            <w:shd w:val="clear" w:color="auto" w:fill="FFC000"/>
          </w:pPr>
        </w:pPrChange>
      </w:pPr>
      <w:del w:id="5865" w:author="Ramasubramani, Hariharan" w:date="2015-07-13T14:40:00Z">
        <w:r w:rsidDel="00413F3D">
          <w:delText>Note: The “Packcage Write” checkbox has a typo. The actual implimentation will fix the spelling to “Package Write”.</w:delText>
        </w:r>
        <w:bookmarkStart w:id="5866" w:name="_Toc424912191"/>
        <w:bookmarkStart w:id="5867" w:name="_Toc424915300"/>
        <w:bookmarkStart w:id="5868" w:name="_Toc424918330"/>
        <w:bookmarkStart w:id="5869" w:name="_Toc425149180"/>
        <w:bookmarkStart w:id="5870" w:name="_Toc425161719"/>
        <w:bookmarkStart w:id="5871" w:name="_Toc425162727"/>
        <w:bookmarkStart w:id="5872" w:name="_Toc425163133"/>
        <w:bookmarkStart w:id="5873" w:name="_Toc425170620"/>
        <w:bookmarkStart w:id="5874" w:name="_Toc425172933"/>
        <w:bookmarkStart w:id="5875" w:name="_Toc425234406"/>
        <w:bookmarkStart w:id="5876" w:name="_Toc425237958"/>
        <w:bookmarkStart w:id="5877" w:name="_Toc425239204"/>
        <w:bookmarkStart w:id="5878" w:name="_Toc425240451"/>
        <w:bookmarkStart w:id="5879" w:name="_Toc425241697"/>
        <w:bookmarkStart w:id="5880" w:name="_Toc425242943"/>
        <w:bookmarkStart w:id="5881" w:name="_Toc425244190"/>
        <w:bookmarkStart w:id="5882" w:name="_Toc425245437"/>
        <w:bookmarkStart w:id="5883" w:name="_Toc425246684"/>
        <w:bookmarkStart w:id="5884" w:name="_Toc425247930"/>
        <w:bookmarkStart w:id="5885" w:name="_Toc425249177"/>
        <w:bookmarkStart w:id="5886" w:name="_Toc425250424"/>
        <w:bookmarkStart w:id="5887" w:name="_Toc425251671"/>
        <w:bookmarkStart w:id="5888" w:name="_Toc425252341"/>
        <w:bookmarkStart w:id="5889" w:name="_Toc425253012"/>
        <w:bookmarkStart w:id="5890" w:name="_Toc425256403"/>
        <w:bookmarkStart w:id="5891" w:name="_Toc425276104"/>
        <w:bookmarkStart w:id="5892" w:name="_Toc425342202"/>
        <w:bookmarkStart w:id="5893" w:name="_Toc425349408"/>
        <w:bookmarkStart w:id="5894" w:name="_Toc425352557"/>
        <w:bookmarkStart w:id="5895" w:name="_Toc425353242"/>
        <w:bookmarkStart w:id="5896" w:name="_Toc425787235"/>
        <w:bookmarkStart w:id="5897" w:name="_Toc425787921"/>
        <w:bookmarkStart w:id="5898" w:name="_Toc425788608"/>
        <w:bookmarkStart w:id="5899" w:name="_Toc425789295"/>
        <w:bookmarkStart w:id="5900" w:name="_Toc425789982"/>
        <w:bookmarkStart w:id="5901" w:name="_Toc425793722"/>
        <w:bookmarkStart w:id="5902" w:name="_Toc426384657"/>
        <w:bookmarkStart w:id="5903" w:name="_Toc426386061"/>
        <w:bookmarkStart w:id="5904" w:name="_Toc426387464"/>
        <w:bookmarkStart w:id="5905" w:name="_Toc426388868"/>
        <w:bookmarkStart w:id="5906" w:name="_Toc426390272"/>
        <w:bookmarkStart w:id="5907" w:name="_Toc426391676"/>
        <w:bookmarkStart w:id="5908" w:name="_Toc426393079"/>
        <w:bookmarkStart w:id="5909" w:name="_Toc427824664"/>
        <w:bookmarkStart w:id="5910" w:name="_Toc427852477"/>
        <w:bookmarkStart w:id="5911" w:name="_Toc427854717"/>
        <w:bookmarkStart w:id="5912" w:name="_Toc427856918"/>
        <w:bookmarkEnd w:id="5866"/>
        <w:bookmarkEnd w:id="5867"/>
        <w:bookmarkEnd w:id="5868"/>
        <w:bookmarkEnd w:id="5869"/>
        <w:bookmarkEnd w:id="5870"/>
        <w:bookmarkEnd w:id="5871"/>
        <w:bookmarkEnd w:id="5872"/>
        <w:bookmarkEnd w:id="5873"/>
        <w:bookmarkEnd w:id="5874"/>
        <w:bookmarkEnd w:id="5875"/>
        <w:bookmarkEnd w:id="5876"/>
        <w:bookmarkEnd w:id="5877"/>
        <w:bookmarkEnd w:id="5878"/>
        <w:bookmarkEnd w:id="5879"/>
        <w:bookmarkEnd w:id="5880"/>
        <w:bookmarkEnd w:id="5881"/>
        <w:bookmarkEnd w:id="5882"/>
        <w:bookmarkEnd w:id="5883"/>
        <w:bookmarkEnd w:id="5884"/>
        <w:bookmarkEnd w:id="5885"/>
        <w:bookmarkEnd w:id="5886"/>
        <w:bookmarkEnd w:id="5887"/>
        <w:bookmarkEnd w:id="5888"/>
        <w:bookmarkEnd w:id="5889"/>
        <w:bookmarkEnd w:id="5890"/>
        <w:bookmarkEnd w:id="5891"/>
        <w:bookmarkEnd w:id="5892"/>
        <w:bookmarkEnd w:id="5893"/>
        <w:bookmarkEnd w:id="5894"/>
        <w:bookmarkEnd w:id="5895"/>
        <w:bookmarkEnd w:id="5896"/>
        <w:bookmarkEnd w:id="5897"/>
        <w:bookmarkEnd w:id="5898"/>
        <w:bookmarkEnd w:id="5899"/>
        <w:bookmarkEnd w:id="5900"/>
        <w:bookmarkEnd w:id="5901"/>
        <w:bookmarkEnd w:id="5902"/>
        <w:bookmarkEnd w:id="5903"/>
        <w:bookmarkEnd w:id="5904"/>
        <w:bookmarkEnd w:id="5905"/>
        <w:bookmarkEnd w:id="5906"/>
        <w:bookmarkEnd w:id="5907"/>
        <w:bookmarkEnd w:id="5908"/>
        <w:bookmarkEnd w:id="5909"/>
        <w:bookmarkEnd w:id="5910"/>
        <w:bookmarkEnd w:id="5911"/>
        <w:bookmarkEnd w:id="5912"/>
      </w:del>
    </w:p>
    <w:p w14:paraId="1EEC9C0F" w14:textId="269A1E5B" w:rsidR="00585126" w:rsidDel="00413F3D" w:rsidRDefault="00585126">
      <w:pPr>
        <w:numPr>
          <w:ilvl w:val="0"/>
          <w:numId w:val="26"/>
        </w:numPr>
        <w:overflowPunct w:val="0"/>
        <w:autoSpaceDE w:val="0"/>
        <w:autoSpaceDN w:val="0"/>
        <w:spacing w:after="60"/>
        <w:textAlignment w:val="baseline"/>
        <w:rPr>
          <w:del w:id="5913" w:author="Ramasubramani, Hariharan" w:date="2015-07-13T14:40:00Z"/>
          <w:rFonts w:cstheme="minorHAnsi"/>
          <w:color w:val="000000" w:themeColor="text1"/>
        </w:rPr>
        <w:pPrChange w:id="5914" w:author="Ramasubramani, Hariharan" w:date="2015-07-13T14:40:00Z">
          <w:pPr>
            <w:overflowPunct w:val="0"/>
            <w:autoSpaceDE w:val="0"/>
            <w:autoSpaceDN w:val="0"/>
            <w:spacing w:after="60"/>
            <w:ind w:left="2160" w:firstLine="0"/>
            <w:textAlignment w:val="baseline"/>
          </w:pPr>
        </w:pPrChange>
      </w:pPr>
      <w:bookmarkStart w:id="5915" w:name="_Toc424912192"/>
      <w:bookmarkStart w:id="5916" w:name="_Toc424915301"/>
      <w:bookmarkStart w:id="5917" w:name="_Toc424918331"/>
      <w:bookmarkStart w:id="5918" w:name="_Toc425149181"/>
      <w:bookmarkStart w:id="5919" w:name="_Toc425161720"/>
      <w:bookmarkStart w:id="5920" w:name="_Toc425162728"/>
      <w:bookmarkStart w:id="5921" w:name="_Toc425163134"/>
      <w:bookmarkStart w:id="5922" w:name="_Toc425170621"/>
      <w:bookmarkStart w:id="5923" w:name="_Toc425172934"/>
      <w:bookmarkStart w:id="5924" w:name="_Toc425234407"/>
      <w:bookmarkStart w:id="5925" w:name="_Toc425237959"/>
      <w:bookmarkStart w:id="5926" w:name="_Toc425239205"/>
      <w:bookmarkStart w:id="5927" w:name="_Toc425240452"/>
      <w:bookmarkStart w:id="5928" w:name="_Toc425241698"/>
      <w:bookmarkStart w:id="5929" w:name="_Toc425242944"/>
      <w:bookmarkStart w:id="5930" w:name="_Toc425244191"/>
      <w:bookmarkStart w:id="5931" w:name="_Toc425245438"/>
      <w:bookmarkStart w:id="5932" w:name="_Toc425246685"/>
      <w:bookmarkStart w:id="5933" w:name="_Toc425247931"/>
      <w:bookmarkStart w:id="5934" w:name="_Toc425249178"/>
      <w:bookmarkStart w:id="5935" w:name="_Toc425250425"/>
      <w:bookmarkStart w:id="5936" w:name="_Toc425251672"/>
      <w:bookmarkStart w:id="5937" w:name="_Toc425252342"/>
      <w:bookmarkStart w:id="5938" w:name="_Toc425253013"/>
      <w:bookmarkStart w:id="5939" w:name="_Toc425256404"/>
      <w:bookmarkStart w:id="5940" w:name="_Toc425276105"/>
      <w:bookmarkStart w:id="5941" w:name="_Toc425342203"/>
      <w:bookmarkStart w:id="5942" w:name="_Toc425349409"/>
      <w:bookmarkStart w:id="5943" w:name="_Toc425352558"/>
      <w:bookmarkStart w:id="5944" w:name="_Toc425353243"/>
      <w:bookmarkStart w:id="5945" w:name="_Toc425787236"/>
      <w:bookmarkStart w:id="5946" w:name="_Toc425787922"/>
      <w:bookmarkStart w:id="5947" w:name="_Toc425788609"/>
      <w:bookmarkStart w:id="5948" w:name="_Toc425789296"/>
      <w:bookmarkStart w:id="5949" w:name="_Toc425789983"/>
      <w:bookmarkStart w:id="5950" w:name="_Toc425793723"/>
      <w:bookmarkStart w:id="5951" w:name="_Toc426384658"/>
      <w:bookmarkStart w:id="5952" w:name="_Toc426386062"/>
      <w:bookmarkStart w:id="5953" w:name="_Toc426387465"/>
      <w:bookmarkStart w:id="5954" w:name="_Toc426388869"/>
      <w:bookmarkStart w:id="5955" w:name="_Toc426390273"/>
      <w:bookmarkStart w:id="5956" w:name="_Toc426391677"/>
      <w:bookmarkStart w:id="5957" w:name="_Toc426393080"/>
      <w:bookmarkStart w:id="5958" w:name="_Toc427824665"/>
      <w:bookmarkStart w:id="5959" w:name="_Toc427852478"/>
      <w:bookmarkStart w:id="5960" w:name="_Toc427854718"/>
      <w:bookmarkStart w:id="5961" w:name="_Toc427856919"/>
      <w:bookmarkEnd w:id="5915"/>
      <w:bookmarkEnd w:id="5916"/>
      <w:bookmarkEnd w:id="5917"/>
      <w:bookmarkEnd w:id="5918"/>
      <w:bookmarkEnd w:id="5919"/>
      <w:bookmarkEnd w:id="5920"/>
      <w:bookmarkEnd w:id="5921"/>
      <w:bookmarkEnd w:id="5922"/>
      <w:bookmarkEnd w:id="5923"/>
      <w:bookmarkEnd w:id="5924"/>
      <w:bookmarkEnd w:id="5925"/>
      <w:bookmarkEnd w:id="5926"/>
      <w:bookmarkEnd w:id="5927"/>
      <w:bookmarkEnd w:id="5928"/>
      <w:bookmarkEnd w:id="5929"/>
      <w:bookmarkEnd w:id="5930"/>
      <w:bookmarkEnd w:id="5931"/>
      <w:bookmarkEnd w:id="5932"/>
      <w:bookmarkEnd w:id="5933"/>
      <w:bookmarkEnd w:id="5934"/>
      <w:bookmarkEnd w:id="5935"/>
      <w:bookmarkEnd w:id="5936"/>
      <w:bookmarkEnd w:id="5937"/>
      <w:bookmarkEnd w:id="5938"/>
      <w:bookmarkEnd w:id="5939"/>
      <w:bookmarkEnd w:id="5940"/>
      <w:bookmarkEnd w:id="5941"/>
      <w:bookmarkEnd w:id="5942"/>
      <w:bookmarkEnd w:id="5943"/>
      <w:bookmarkEnd w:id="5944"/>
      <w:bookmarkEnd w:id="5945"/>
      <w:bookmarkEnd w:id="5946"/>
      <w:bookmarkEnd w:id="5947"/>
      <w:bookmarkEnd w:id="5948"/>
      <w:bookmarkEnd w:id="5949"/>
      <w:bookmarkEnd w:id="5950"/>
      <w:bookmarkEnd w:id="5951"/>
      <w:bookmarkEnd w:id="5952"/>
      <w:bookmarkEnd w:id="5953"/>
      <w:bookmarkEnd w:id="5954"/>
      <w:bookmarkEnd w:id="5955"/>
      <w:bookmarkEnd w:id="5956"/>
      <w:bookmarkEnd w:id="5957"/>
      <w:bookmarkEnd w:id="5958"/>
      <w:bookmarkEnd w:id="5959"/>
      <w:bookmarkEnd w:id="5960"/>
      <w:bookmarkEnd w:id="5961"/>
    </w:p>
    <w:p w14:paraId="0A3A431D" w14:textId="018B5EEE" w:rsidR="00585126" w:rsidDel="00413F3D" w:rsidRDefault="00585126">
      <w:pPr>
        <w:numPr>
          <w:ilvl w:val="0"/>
          <w:numId w:val="26"/>
        </w:numPr>
        <w:overflowPunct w:val="0"/>
        <w:autoSpaceDE w:val="0"/>
        <w:autoSpaceDN w:val="0"/>
        <w:spacing w:after="60"/>
        <w:textAlignment w:val="baseline"/>
        <w:rPr>
          <w:del w:id="5962" w:author="Ramasubramani, Hariharan" w:date="2015-07-13T14:40:00Z"/>
          <w:rFonts w:cstheme="minorHAnsi"/>
          <w:color w:val="000000" w:themeColor="text1"/>
        </w:rPr>
        <w:pPrChange w:id="5963" w:author="Ramasubramani, Hariharan" w:date="2015-07-13T14:40:00Z">
          <w:pPr>
            <w:overflowPunct w:val="0"/>
            <w:autoSpaceDE w:val="0"/>
            <w:autoSpaceDN w:val="0"/>
            <w:spacing w:after="60"/>
            <w:ind w:left="2160" w:firstLine="0"/>
            <w:textAlignment w:val="baseline"/>
          </w:pPr>
        </w:pPrChange>
      </w:pPr>
      <w:bookmarkStart w:id="5964" w:name="_Toc424912193"/>
      <w:bookmarkStart w:id="5965" w:name="_Toc424915302"/>
      <w:bookmarkStart w:id="5966" w:name="_Toc424918332"/>
      <w:bookmarkStart w:id="5967" w:name="_Toc425149182"/>
      <w:bookmarkStart w:id="5968" w:name="_Toc425161721"/>
      <w:bookmarkStart w:id="5969" w:name="_Toc425162729"/>
      <w:bookmarkStart w:id="5970" w:name="_Toc425163135"/>
      <w:bookmarkStart w:id="5971" w:name="_Toc425170622"/>
      <w:bookmarkStart w:id="5972" w:name="_Toc425172935"/>
      <w:bookmarkStart w:id="5973" w:name="_Toc425234408"/>
      <w:bookmarkStart w:id="5974" w:name="_Toc425237960"/>
      <w:bookmarkStart w:id="5975" w:name="_Toc425239206"/>
      <w:bookmarkStart w:id="5976" w:name="_Toc425240453"/>
      <w:bookmarkStart w:id="5977" w:name="_Toc425241699"/>
      <w:bookmarkStart w:id="5978" w:name="_Toc425242945"/>
      <w:bookmarkStart w:id="5979" w:name="_Toc425244192"/>
      <w:bookmarkStart w:id="5980" w:name="_Toc425245439"/>
      <w:bookmarkStart w:id="5981" w:name="_Toc425246686"/>
      <w:bookmarkStart w:id="5982" w:name="_Toc425247932"/>
      <w:bookmarkStart w:id="5983" w:name="_Toc425249179"/>
      <w:bookmarkStart w:id="5984" w:name="_Toc425250426"/>
      <w:bookmarkStart w:id="5985" w:name="_Toc425251673"/>
      <w:bookmarkStart w:id="5986" w:name="_Toc425252343"/>
      <w:bookmarkStart w:id="5987" w:name="_Toc425253014"/>
      <w:bookmarkStart w:id="5988" w:name="_Toc425256405"/>
      <w:bookmarkStart w:id="5989" w:name="_Toc425276106"/>
      <w:bookmarkStart w:id="5990" w:name="_Toc425342204"/>
      <w:bookmarkStart w:id="5991" w:name="_Toc425349410"/>
      <w:bookmarkStart w:id="5992" w:name="_Toc425352559"/>
      <w:bookmarkStart w:id="5993" w:name="_Toc425353244"/>
      <w:bookmarkStart w:id="5994" w:name="_Toc425787237"/>
      <w:bookmarkStart w:id="5995" w:name="_Toc425787923"/>
      <w:bookmarkStart w:id="5996" w:name="_Toc425788610"/>
      <w:bookmarkStart w:id="5997" w:name="_Toc425789297"/>
      <w:bookmarkStart w:id="5998" w:name="_Toc425789984"/>
      <w:bookmarkStart w:id="5999" w:name="_Toc425793724"/>
      <w:bookmarkStart w:id="6000" w:name="_Toc426384659"/>
      <w:bookmarkStart w:id="6001" w:name="_Toc426386063"/>
      <w:bookmarkStart w:id="6002" w:name="_Toc426387466"/>
      <w:bookmarkStart w:id="6003" w:name="_Toc426388870"/>
      <w:bookmarkStart w:id="6004" w:name="_Toc426390274"/>
      <w:bookmarkStart w:id="6005" w:name="_Toc426391678"/>
      <w:bookmarkStart w:id="6006" w:name="_Toc426393081"/>
      <w:bookmarkStart w:id="6007" w:name="_Toc427824666"/>
      <w:bookmarkStart w:id="6008" w:name="_Toc427852479"/>
      <w:bookmarkStart w:id="6009" w:name="_Toc427854719"/>
      <w:bookmarkStart w:id="6010" w:name="_Toc427856920"/>
      <w:bookmarkEnd w:id="5964"/>
      <w:bookmarkEnd w:id="5965"/>
      <w:bookmarkEnd w:id="5966"/>
      <w:bookmarkEnd w:id="5967"/>
      <w:bookmarkEnd w:id="5968"/>
      <w:bookmarkEnd w:id="5969"/>
      <w:bookmarkEnd w:id="5970"/>
      <w:bookmarkEnd w:id="5971"/>
      <w:bookmarkEnd w:id="5972"/>
      <w:bookmarkEnd w:id="5973"/>
      <w:bookmarkEnd w:id="5974"/>
      <w:bookmarkEnd w:id="5975"/>
      <w:bookmarkEnd w:id="5976"/>
      <w:bookmarkEnd w:id="5977"/>
      <w:bookmarkEnd w:id="5978"/>
      <w:bookmarkEnd w:id="5979"/>
      <w:bookmarkEnd w:id="5980"/>
      <w:bookmarkEnd w:id="5981"/>
      <w:bookmarkEnd w:id="5982"/>
      <w:bookmarkEnd w:id="5983"/>
      <w:bookmarkEnd w:id="5984"/>
      <w:bookmarkEnd w:id="5985"/>
      <w:bookmarkEnd w:id="5986"/>
      <w:bookmarkEnd w:id="5987"/>
      <w:bookmarkEnd w:id="5988"/>
      <w:bookmarkEnd w:id="5989"/>
      <w:bookmarkEnd w:id="5990"/>
      <w:bookmarkEnd w:id="5991"/>
      <w:bookmarkEnd w:id="5992"/>
      <w:bookmarkEnd w:id="5993"/>
      <w:bookmarkEnd w:id="5994"/>
      <w:bookmarkEnd w:id="5995"/>
      <w:bookmarkEnd w:id="5996"/>
      <w:bookmarkEnd w:id="5997"/>
      <w:bookmarkEnd w:id="5998"/>
      <w:bookmarkEnd w:id="5999"/>
      <w:bookmarkEnd w:id="6000"/>
      <w:bookmarkEnd w:id="6001"/>
      <w:bookmarkEnd w:id="6002"/>
      <w:bookmarkEnd w:id="6003"/>
      <w:bookmarkEnd w:id="6004"/>
      <w:bookmarkEnd w:id="6005"/>
      <w:bookmarkEnd w:id="6006"/>
      <w:bookmarkEnd w:id="6007"/>
      <w:bookmarkEnd w:id="6008"/>
      <w:bookmarkEnd w:id="6009"/>
      <w:bookmarkEnd w:id="6010"/>
    </w:p>
    <w:p w14:paraId="782D5D3D" w14:textId="5AC58A14" w:rsidR="00585126" w:rsidDel="00413F3D" w:rsidRDefault="00585126">
      <w:pPr>
        <w:numPr>
          <w:ilvl w:val="0"/>
          <w:numId w:val="26"/>
        </w:numPr>
        <w:overflowPunct w:val="0"/>
        <w:autoSpaceDE w:val="0"/>
        <w:autoSpaceDN w:val="0"/>
        <w:spacing w:after="60"/>
        <w:textAlignment w:val="baseline"/>
        <w:rPr>
          <w:del w:id="6011" w:author="Ramasubramani, Hariharan" w:date="2015-07-13T14:40:00Z"/>
          <w:rFonts w:cstheme="minorHAnsi"/>
          <w:color w:val="000000" w:themeColor="text1"/>
        </w:rPr>
        <w:pPrChange w:id="6012" w:author="Ramasubramani, Hariharan" w:date="2015-07-13T14:40:00Z">
          <w:pPr>
            <w:overflowPunct w:val="0"/>
            <w:autoSpaceDE w:val="0"/>
            <w:autoSpaceDN w:val="0"/>
            <w:spacing w:after="60"/>
            <w:ind w:left="2160" w:firstLine="0"/>
            <w:textAlignment w:val="baseline"/>
          </w:pPr>
        </w:pPrChange>
      </w:pPr>
      <w:bookmarkStart w:id="6013" w:name="_Toc424912194"/>
      <w:bookmarkStart w:id="6014" w:name="_Toc424915303"/>
      <w:bookmarkStart w:id="6015" w:name="_Toc424918333"/>
      <w:bookmarkStart w:id="6016" w:name="_Toc425149183"/>
      <w:bookmarkStart w:id="6017" w:name="_Toc425161722"/>
      <w:bookmarkStart w:id="6018" w:name="_Toc425162730"/>
      <w:bookmarkStart w:id="6019" w:name="_Toc425163136"/>
      <w:bookmarkStart w:id="6020" w:name="_Toc425170623"/>
      <w:bookmarkStart w:id="6021" w:name="_Toc425172936"/>
      <w:bookmarkStart w:id="6022" w:name="_Toc425234409"/>
      <w:bookmarkStart w:id="6023" w:name="_Toc425237961"/>
      <w:bookmarkStart w:id="6024" w:name="_Toc425239207"/>
      <w:bookmarkStart w:id="6025" w:name="_Toc425240454"/>
      <w:bookmarkStart w:id="6026" w:name="_Toc425241700"/>
      <w:bookmarkStart w:id="6027" w:name="_Toc425242946"/>
      <w:bookmarkStart w:id="6028" w:name="_Toc425244193"/>
      <w:bookmarkStart w:id="6029" w:name="_Toc425245440"/>
      <w:bookmarkStart w:id="6030" w:name="_Toc425246687"/>
      <w:bookmarkStart w:id="6031" w:name="_Toc425247933"/>
      <w:bookmarkStart w:id="6032" w:name="_Toc425249180"/>
      <w:bookmarkStart w:id="6033" w:name="_Toc425250427"/>
      <w:bookmarkStart w:id="6034" w:name="_Toc425251674"/>
      <w:bookmarkStart w:id="6035" w:name="_Toc425252344"/>
      <w:bookmarkStart w:id="6036" w:name="_Toc425253015"/>
      <w:bookmarkStart w:id="6037" w:name="_Toc425256406"/>
      <w:bookmarkStart w:id="6038" w:name="_Toc425276107"/>
      <w:bookmarkStart w:id="6039" w:name="_Toc425342205"/>
      <w:bookmarkStart w:id="6040" w:name="_Toc425349411"/>
      <w:bookmarkStart w:id="6041" w:name="_Toc425352560"/>
      <w:bookmarkStart w:id="6042" w:name="_Toc425353245"/>
      <w:bookmarkStart w:id="6043" w:name="_Toc425787238"/>
      <w:bookmarkStart w:id="6044" w:name="_Toc425787924"/>
      <w:bookmarkStart w:id="6045" w:name="_Toc425788611"/>
      <w:bookmarkStart w:id="6046" w:name="_Toc425789298"/>
      <w:bookmarkStart w:id="6047" w:name="_Toc425789985"/>
      <w:bookmarkStart w:id="6048" w:name="_Toc425793725"/>
      <w:bookmarkStart w:id="6049" w:name="_Toc426384660"/>
      <w:bookmarkStart w:id="6050" w:name="_Toc426386064"/>
      <w:bookmarkStart w:id="6051" w:name="_Toc426387467"/>
      <w:bookmarkStart w:id="6052" w:name="_Toc426388871"/>
      <w:bookmarkStart w:id="6053" w:name="_Toc426390275"/>
      <w:bookmarkStart w:id="6054" w:name="_Toc426391679"/>
      <w:bookmarkStart w:id="6055" w:name="_Toc426393082"/>
      <w:bookmarkStart w:id="6056" w:name="_Toc427824667"/>
      <w:bookmarkStart w:id="6057" w:name="_Toc427852480"/>
      <w:bookmarkStart w:id="6058" w:name="_Toc427854720"/>
      <w:bookmarkStart w:id="6059" w:name="_Toc427856921"/>
      <w:bookmarkEnd w:id="6013"/>
      <w:bookmarkEnd w:id="6014"/>
      <w:bookmarkEnd w:id="6015"/>
      <w:bookmarkEnd w:id="6016"/>
      <w:bookmarkEnd w:id="6017"/>
      <w:bookmarkEnd w:id="6018"/>
      <w:bookmarkEnd w:id="6019"/>
      <w:bookmarkEnd w:id="6020"/>
      <w:bookmarkEnd w:id="6021"/>
      <w:bookmarkEnd w:id="6022"/>
      <w:bookmarkEnd w:id="6023"/>
      <w:bookmarkEnd w:id="6024"/>
      <w:bookmarkEnd w:id="6025"/>
      <w:bookmarkEnd w:id="6026"/>
      <w:bookmarkEnd w:id="6027"/>
      <w:bookmarkEnd w:id="6028"/>
      <w:bookmarkEnd w:id="6029"/>
      <w:bookmarkEnd w:id="6030"/>
      <w:bookmarkEnd w:id="6031"/>
      <w:bookmarkEnd w:id="6032"/>
      <w:bookmarkEnd w:id="6033"/>
      <w:bookmarkEnd w:id="6034"/>
      <w:bookmarkEnd w:id="6035"/>
      <w:bookmarkEnd w:id="6036"/>
      <w:bookmarkEnd w:id="6037"/>
      <w:bookmarkEnd w:id="6038"/>
      <w:bookmarkEnd w:id="6039"/>
      <w:bookmarkEnd w:id="6040"/>
      <w:bookmarkEnd w:id="6041"/>
      <w:bookmarkEnd w:id="6042"/>
      <w:bookmarkEnd w:id="6043"/>
      <w:bookmarkEnd w:id="6044"/>
      <w:bookmarkEnd w:id="6045"/>
      <w:bookmarkEnd w:id="6046"/>
      <w:bookmarkEnd w:id="6047"/>
      <w:bookmarkEnd w:id="6048"/>
      <w:bookmarkEnd w:id="6049"/>
      <w:bookmarkEnd w:id="6050"/>
      <w:bookmarkEnd w:id="6051"/>
      <w:bookmarkEnd w:id="6052"/>
      <w:bookmarkEnd w:id="6053"/>
      <w:bookmarkEnd w:id="6054"/>
      <w:bookmarkEnd w:id="6055"/>
      <w:bookmarkEnd w:id="6056"/>
      <w:bookmarkEnd w:id="6057"/>
      <w:bookmarkEnd w:id="6058"/>
      <w:bookmarkEnd w:id="6059"/>
    </w:p>
    <w:p w14:paraId="7F5EE5B7" w14:textId="674F1541" w:rsidR="00585126" w:rsidDel="00413F3D" w:rsidRDefault="00585126">
      <w:pPr>
        <w:numPr>
          <w:ilvl w:val="0"/>
          <w:numId w:val="26"/>
        </w:numPr>
        <w:overflowPunct w:val="0"/>
        <w:autoSpaceDE w:val="0"/>
        <w:autoSpaceDN w:val="0"/>
        <w:spacing w:after="60"/>
        <w:textAlignment w:val="baseline"/>
        <w:rPr>
          <w:del w:id="6060" w:author="Ramasubramani, Hariharan" w:date="2015-07-13T14:40:00Z"/>
          <w:rFonts w:cstheme="minorHAnsi"/>
          <w:color w:val="000000" w:themeColor="text1"/>
        </w:rPr>
        <w:pPrChange w:id="6061" w:author="Ramasubramani, Hariharan" w:date="2015-07-13T14:40:00Z">
          <w:pPr>
            <w:overflowPunct w:val="0"/>
            <w:autoSpaceDE w:val="0"/>
            <w:autoSpaceDN w:val="0"/>
            <w:spacing w:after="60"/>
            <w:ind w:left="2160" w:firstLine="0"/>
            <w:textAlignment w:val="baseline"/>
          </w:pPr>
        </w:pPrChange>
      </w:pPr>
      <w:bookmarkStart w:id="6062" w:name="_Toc424912195"/>
      <w:bookmarkStart w:id="6063" w:name="_Toc424915304"/>
      <w:bookmarkStart w:id="6064" w:name="_Toc424918334"/>
      <w:bookmarkStart w:id="6065" w:name="_Toc425149184"/>
      <w:bookmarkStart w:id="6066" w:name="_Toc425161723"/>
      <w:bookmarkStart w:id="6067" w:name="_Toc425162731"/>
      <w:bookmarkStart w:id="6068" w:name="_Toc425163137"/>
      <w:bookmarkStart w:id="6069" w:name="_Toc425170624"/>
      <w:bookmarkStart w:id="6070" w:name="_Toc425172937"/>
      <w:bookmarkStart w:id="6071" w:name="_Toc425234410"/>
      <w:bookmarkStart w:id="6072" w:name="_Toc425237962"/>
      <w:bookmarkStart w:id="6073" w:name="_Toc425239208"/>
      <w:bookmarkStart w:id="6074" w:name="_Toc425240455"/>
      <w:bookmarkStart w:id="6075" w:name="_Toc425241701"/>
      <w:bookmarkStart w:id="6076" w:name="_Toc425242947"/>
      <w:bookmarkStart w:id="6077" w:name="_Toc425244194"/>
      <w:bookmarkStart w:id="6078" w:name="_Toc425245441"/>
      <w:bookmarkStart w:id="6079" w:name="_Toc425246688"/>
      <w:bookmarkStart w:id="6080" w:name="_Toc425247934"/>
      <w:bookmarkStart w:id="6081" w:name="_Toc425249181"/>
      <w:bookmarkStart w:id="6082" w:name="_Toc425250428"/>
      <w:bookmarkStart w:id="6083" w:name="_Toc425251675"/>
      <w:bookmarkStart w:id="6084" w:name="_Toc425252345"/>
      <w:bookmarkStart w:id="6085" w:name="_Toc425253016"/>
      <w:bookmarkStart w:id="6086" w:name="_Toc425256407"/>
      <w:bookmarkStart w:id="6087" w:name="_Toc425276108"/>
      <w:bookmarkStart w:id="6088" w:name="_Toc425342206"/>
      <w:bookmarkStart w:id="6089" w:name="_Toc425349412"/>
      <w:bookmarkStart w:id="6090" w:name="_Toc425352561"/>
      <w:bookmarkStart w:id="6091" w:name="_Toc425353246"/>
      <w:bookmarkStart w:id="6092" w:name="_Toc425787239"/>
      <w:bookmarkStart w:id="6093" w:name="_Toc425787925"/>
      <w:bookmarkStart w:id="6094" w:name="_Toc425788612"/>
      <w:bookmarkStart w:id="6095" w:name="_Toc425789299"/>
      <w:bookmarkStart w:id="6096" w:name="_Toc425789986"/>
      <w:bookmarkStart w:id="6097" w:name="_Toc425793726"/>
      <w:bookmarkStart w:id="6098" w:name="_Toc426384661"/>
      <w:bookmarkStart w:id="6099" w:name="_Toc426386065"/>
      <w:bookmarkStart w:id="6100" w:name="_Toc426387468"/>
      <w:bookmarkStart w:id="6101" w:name="_Toc426388872"/>
      <w:bookmarkStart w:id="6102" w:name="_Toc426390276"/>
      <w:bookmarkStart w:id="6103" w:name="_Toc426391680"/>
      <w:bookmarkStart w:id="6104" w:name="_Toc426393083"/>
      <w:bookmarkStart w:id="6105" w:name="_Toc427824668"/>
      <w:bookmarkStart w:id="6106" w:name="_Toc427852481"/>
      <w:bookmarkStart w:id="6107" w:name="_Toc427854721"/>
      <w:bookmarkStart w:id="6108" w:name="_Toc427856922"/>
      <w:bookmarkEnd w:id="6062"/>
      <w:bookmarkEnd w:id="6063"/>
      <w:bookmarkEnd w:id="6064"/>
      <w:bookmarkEnd w:id="6065"/>
      <w:bookmarkEnd w:id="6066"/>
      <w:bookmarkEnd w:id="6067"/>
      <w:bookmarkEnd w:id="6068"/>
      <w:bookmarkEnd w:id="6069"/>
      <w:bookmarkEnd w:id="6070"/>
      <w:bookmarkEnd w:id="6071"/>
      <w:bookmarkEnd w:id="6072"/>
      <w:bookmarkEnd w:id="6073"/>
      <w:bookmarkEnd w:id="6074"/>
      <w:bookmarkEnd w:id="6075"/>
      <w:bookmarkEnd w:id="6076"/>
      <w:bookmarkEnd w:id="6077"/>
      <w:bookmarkEnd w:id="6078"/>
      <w:bookmarkEnd w:id="6079"/>
      <w:bookmarkEnd w:id="6080"/>
      <w:bookmarkEnd w:id="6081"/>
      <w:bookmarkEnd w:id="6082"/>
      <w:bookmarkEnd w:id="6083"/>
      <w:bookmarkEnd w:id="6084"/>
      <w:bookmarkEnd w:id="6085"/>
      <w:bookmarkEnd w:id="6086"/>
      <w:bookmarkEnd w:id="6087"/>
      <w:bookmarkEnd w:id="6088"/>
      <w:bookmarkEnd w:id="6089"/>
      <w:bookmarkEnd w:id="6090"/>
      <w:bookmarkEnd w:id="6091"/>
      <w:bookmarkEnd w:id="6092"/>
      <w:bookmarkEnd w:id="6093"/>
      <w:bookmarkEnd w:id="6094"/>
      <w:bookmarkEnd w:id="6095"/>
      <w:bookmarkEnd w:id="6096"/>
      <w:bookmarkEnd w:id="6097"/>
      <w:bookmarkEnd w:id="6098"/>
      <w:bookmarkEnd w:id="6099"/>
      <w:bookmarkEnd w:id="6100"/>
      <w:bookmarkEnd w:id="6101"/>
      <w:bookmarkEnd w:id="6102"/>
      <w:bookmarkEnd w:id="6103"/>
      <w:bookmarkEnd w:id="6104"/>
      <w:bookmarkEnd w:id="6105"/>
      <w:bookmarkEnd w:id="6106"/>
      <w:bookmarkEnd w:id="6107"/>
      <w:bookmarkEnd w:id="6108"/>
    </w:p>
    <w:p w14:paraId="769FA7B8" w14:textId="5FEF4ACF" w:rsidR="00585126" w:rsidDel="00413F3D" w:rsidRDefault="00585126">
      <w:pPr>
        <w:numPr>
          <w:ilvl w:val="0"/>
          <w:numId w:val="26"/>
        </w:numPr>
        <w:overflowPunct w:val="0"/>
        <w:autoSpaceDE w:val="0"/>
        <w:autoSpaceDN w:val="0"/>
        <w:spacing w:after="60"/>
        <w:textAlignment w:val="baseline"/>
        <w:rPr>
          <w:del w:id="6109" w:author="Ramasubramani, Hariharan" w:date="2015-07-13T14:40:00Z"/>
          <w:rFonts w:cstheme="minorHAnsi"/>
          <w:color w:val="000000" w:themeColor="text1"/>
        </w:rPr>
        <w:pPrChange w:id="6110" w:author="Ramasubramani, Hariharan" w:date="2015-07-13T14:40:00Z">
          <w:pPr>
            <w:overflowPunct w:val="0"/>
            <w:autoSpaceDE w:val="0"/>
            <w:autoSpaceDN w:val="0"/>
            <w:spacing w:after="60"/>
            <w:ind w:left="2160" w:firstLine="0"/>
            <w:textAlignment w:val="baseline"/>
          </w:pPr>
        </w:pPrChange>
      </w:pPr>
      <w:bookmarkStart w:id="6111" w:name="_Toc424912196"/>
      <w:bookmarkStart w:id="6112" w:name="_Toc424915305"/>
      <w:bookmarkStart w:id="6113" w:name="_Toc424918335"/>
      <w:bookmarkStart w:id="6114" w:name="_Toc425149185"/>
      <w:bookmarkStart w:id="6115" w:name="_Toc425161724"/>
      <w:bookmarkStart w:id="6116" w:name="_Toc425162732"/>
      <w:bookmarkStart w:id="6117" w:name="_Toc425163138"/>
      <w:bookmarkStart w:id="6118" w:name="_Toc425170625"/>
      <w:bookmarkStart w:id="6119" w:name="_Toc425172938"/>
      <w:bookmarkStart w:id="6120" w:name="_Toc425234411"/>
      <w:bookmarkStart w:id="6121" w:name="_Toc425237963"/>
      <w:bookmarkStart w:id="6122" w:name="_Toc425239209"/>
      <w:bookmarkStart w:id="6123" w:name="_Toc425240456"/>
      <w:bookmarkStart w:id="6124" w:name="_Toc425241702"/>
      <w:bookmarkStart w:id="6125" w:name="_Toc425242948"/>
      <w:bookmarkStart w:id="6126" w:name="_Toc425244195"/>
      <w:bookmarkStart w:id="6127" w:name="_Toc425245442"/>
      <w:bookmarkStart w:id="6128" w:name="_Toc425246689"/>
      <w:bookmarkStart w:id="6129" w:name="_Toc425247935"/>
      <w:bookmarkStart w:id="6130" w:name="_Toc425249182"/>
      <w:bookmarkStart w:id="6131" w:name="_Toc425250429"/>
      <w:bookmarkStart w:id="6132" w:name="_Toc425251676"/>
      <w:bookmarkStart w:id="6133" w:name="_Toc425252346"/>
      <w:bookmarkStart w:id="6134" w:name="_Toc425253017"/>
      <w:bookmarkStart w:id="6135" w:name="_Toc425256408"/>
      <w:bookmarkStart w:id="6136" w:name="_Toc425276109"/>
      <w:bookmarkStart w:id="6137" w:name="_Toc425342207"/>
      <w:bookmarkStart w:id="6138" w:name="_Toc425349413"/>
      <w:bookmarkStart w:id="6139" w:name="_Toc425352562"/>
      <w:bookmarkStart w:id="6140" w:name="_Toc425353247"/>
      <w:bookmarkStart w:id="6141" w:name="_Toc425787240"/>
      <w:bookmarkStart w:id="6142" w:name="_Toc425787926"/>
      <w:bookmarkStart w:id="6143" w:name="_Toc425788613"/>
      <w:bookmarkStart w:id="6144" w:name="_Toc425789300"/>
      <w:bookmarkStart w:id="6145" w:name="_Toc425789987"/>
      <w:bookmarkStart w:id="6146" w:name="_Toc425793727"/>
      <w:bookmarkStart w:id="6147" w:name="_Toc426384662"/>
      <w:bookmarkStart w:id="6148" w:name="_Toc426386066"/>
      <w:bookmarkStart w:id="6149" w:name="_Toc426387469"/>
      <w:bookmarkStart w:id="6150" w:name="_Toc426388873"/>
      <w:bookmarkStart w:id="6151" w:name="_Toc426390277"/>
      <w:bookmarkStart w:id="6152" w:name="_Toc426391681"/>
      <w:bookmarkStart w:id="6153" w:name="_Toc426393084"/>
      <w:bookmarkStart w:id="6154" w:name="_Toc427824669"/>
      <w:bookmarkStart w:id="6155" w:name="_Toc427852482"/>
      <w:bookmarkStart w:id="6156" w:name="_Toc427854722"/>
      <w:bookmarkStart w:id="6157" w:name="_Toc427856923"/>
      <w:bookmarkEnd w:id="6111"/>
      <w:bookmarkEnd w:id="6112"/>
      <w:bookmarkEnd w:id="6113"/>
      <w:bookmarkEnd w:id="6114"/>
      <w:bookmarkEnd w:id="6115"/>
      <w:bookmarkEnd w:id="6116"/>
      <w:bookmarkEnd w:id="6117"/>
      <w:bookmarkEnd w:id="6118"/>
      <w:bookmarkEnd w:id="6119"/>
      <w:bookmarkEnd w:id="6120"/>
      <w:bookmarkEnd w:id="6121"/>
      <w:bookmarkEnd w:id="6122"/>
      <w:bookmarkEnd w:id="6123"/>
      <w:bookmarkEnd w:id="6124"/>
      <w:bookmarkEnd w:id="6125"/>
      <w:bookmarkEnd w:id="6126"/>
      <w:bookmarkEnd w:id="6127"/>
      <w:bookmarkEnd w:id="6128"/>
      <w:bookmarkEnd w:id="6129"/>
      <w:bookmarkEnd w:id="6130"/>
      <w:bookmarkEnd w:id="6131"/>
      <w:bookmarkEnd w:id="6132"/>
      <w:bookmarkEnd w:id="6133"/>
      <w:bookmarkEnd w:id="6134"/>
      <w:bookmarkEnd w:id="6135"/>
      <w:bookmarkEnd w:id="6136"/>
      <w:bookmarkEnd w:id="6137"/>
      <w:bookmarkEnd w:id="6138"/>
      <w:bookmarkEnd w:id="6139"/>
      <w:bookmarkEnd w:id="6140"/>
      <w:bookmarkEnd w:id="6141"/>
      <w:bookmarkEnd w:id="6142"/>
      <w:bookmarkEnd w:id="6143"/>
      <w:bookmarkEnd w:id="6144"/>
      <w:bookmarkEnd w:id="6145"/>
      <w:bookmarkEnd w:id="6146"/>
      <w:bookmarkEnd w:id="6147"/>
      <w:bookmarkEnd w:id="6148"/>
      <w:bookmarkEnd w:id="6149"/>
      <w:bookmarkEnd w:id="6150"/>
      <w:bookmarkEnd w:id="6151"/>
      <w:bookmarkEnd w:id="6152"/>
      <w:bookmarkEnd w:id="6153"/>
      <w:bookmarkEnd w:id="6154"/>
      <w:bookmarkEnd w:id="6155"/>
      <w:bookmarkEnd w:id="6156"/>
      <w:bookmarkEnd w:id="6157"/>
    </w:p>
    <w:p w14:paraId="65F242FD" w14:textId="7A15CC20" w:rsidR="00585126" w:rsidDel="00413F3D" w:rsidRDefault="00585126">
      <w:pPr>
        <w:numPr>
          <w:ilvl w:val="0"/>
          <w:numId w:val="26"/>
        </w:numPr>
        <w:overflowPunct w:val="0"/>
        <w:autoSpaceDE w:val="0"/>
        <w:autoSpaceDN w:val="0"/>
        <w:spacing w:after="60"/>
        <w:textAlignment w:val="baseline"/>
        <w:rPr>
          <w:del w:id="6158" w:author="Ramasubramani, Hariharan" w:date="2015-07-13T14:40:00Z"/>
          <w:rFonts w:cstheme="minorHAnsi"/>
          <w:color w:val="000000" w:themeColor="text1"/>
        </w:rPr>
        <w:pPrChange w:id="6159" w:author="Ramasubramani, Hariharan" w:date="2015-07-13T14:40:00Z">
          <w:pPr>
            <w:overflowPunct w:val="0"/>
            <w:autoSpaceDE w:val="0"/>
            <w:autoSpaceDN w:val="0"/>
            <w:spacing w:after="60"/>
            <w:ind w:left="2160" w:firstLine="0"/>
            <w:textAlignment w:val="baseline"/>
          </w:pPr>
        </w:pPrChange>
      </w:pPr>
      <w:bookmarkStart w:id="6160" w:name="_Toc424912197"/>
      <w:bookmarkStart w:id="6161" w:name="_Toc424915306"/>
      <w:bookmarkStart w:id="6162" w:name="_Toc424918336"/>
      <w:bookmarkStart w:id="6163" w:name="_Toc425149186"/>
      <w:bookmarkStart w:id="6164" w:name="_Toc425161725"/>
      <w:bookmarkStart w:id="6165" w:name="_Toc425162733"/>
      <w:bookmarkStart w:id="6166" w:name="_Toc425163139"/>
      <w:bookmarkStart w:id="6167" w:name="_Toc425170626"/>
      <w:bookmarkStart w:id="6168" w:name="_Toc425172939"/>
      <w:bookmarkStart w:id="6169" w:name="_Toc425234412"/>
      <w:bookmarkStart w:id="6170" w:name="_Toc425237964"/>
      <w:bookmarkStart w:id="6171" w:name="_Toc425239210"/>
      <w:bookmarkStart w:id="6172" w:name="_Toc425240457"/>
      <w:bookmarkStart w:id="6173" w:name="_Toc425241703"/>
      <w:bookmarkStart w:id="6174" w:name="_Toc425242949"/>
      <w:bookmarkStart w:id="6175" w:name="_Toc425244196"/>
      <w:bookmarkStart w:id="6176" w:name="_Toc425245443"/>
      <w:bookmarkStart w:id="6177" w:name="_Toc425246690"/>
      <w:bookmarkStart w:id="6178" w:name="_Toc425247936"/>
      <w:bookmarkStart w:id="6179" w:name="_Toc425249183"/>
      <w:bookmarkStart w:id="6180" w:name="_Toc425250430"/>
      <w:bookmarkStart w:id="6181" w:name="_Toc425251677"/>
      <w:bookmarkStart w:id="6182" w:name="_Toc425252347"/>
      <w:bookmarkStart w:id="6183" w:name="_Toc425253018"/>
      <w:bookmarkStart w:id="6184" w:name="_Toc425256409"/>
      <w:bookmarkStart w:id="6185" w:name="_Toc425276110"/>
      <w:bookmarkStart w:id="6186" w:name="_Toc425342208"/>
      <w:bookmarkStart w:id="6187" w:name="_Toc425349414"/>
      <w:bookmarkStart w:id="6188" w:name="_Toc425352563"/>
      <w:bookmarkStart w:id="6189" w:name="_Toc425353248"/>
      <w:bookmarkStart w:id="6190" w:name="_Toc425787241"/>
      <w:bookmarkStart w:id="6191" w:name="_Toc425787927"/>
      <w:bookmarkStart w:id="6192" w:name="_Toc425788614"/>
      <w:bookmarkStart w:id="6193" w:name="_Toc425789301"/>
      <w:bookmarkStart w:id="6194" w:name="_Toc425789988"/>
      <w:bookmarkStart w:id="6195" w:name="_Toc425793728"/>
      <w:bookmarkStart w:id="6196" w:name="_Toc426384663"/>
      <w:bookmarkStart w:id="6197" w:name="_Toc426386067"/>
      <w:bookmarkStart w:id="6198" w:name="_Toc426387470"/>
      <w:bookmarkStart w:id="6199" w:name="_Toc426388874"/>
      <w:bookmarkStart w:id="6200" w:name="_Toc426390278"/>
      <w:bookmarkStart w:id="6201" w:name="_Toc426391682"/>
      <w:bookmarkStart w:id="6202" w:name="_Toc426393085"/>
      <w:bookmarkStart w:id="6203" w:name="_Toc427824670"/>
      <w:bookmarkStart w:id="6204" w:name="_Toc427852483"/>
      <w:bookmarkStart w:id="6205" w:name="_Toc427854723"/>
      <w:bookmarkStart w:id="6206" w:name="_Toc427856924"/>
      <w:bookmarkEnd w:id="6160"/>
      <w:bookmarkEnd w:id="6161"/>
      <w:bookmarkEnd w:id="6162"/>
      <w:bookmarkEnd w:id="6163"/>
      <w:bookmarkEnd w:id="6164"/>
      <w:bookmarkEnd w:id="6165"/>
      <w:bookmarkEnd w:id="6166"/>
      <w:bookmarkEnd w:id="6167"/>
      <w:bookmarkEnd w:id="6168"/>
      <w:bookmarkEnd w:id="6169"/>
      <w:bookmarkEnd w:id="6170"/>
      <w:bookmarkEnd w:id="6171"/>
      <w:bookmarkEnd w:id="6172"/>
      <w:bookmarkEnd w:id="6173"/>
      <w:bookmarkEnd w:id="6174"/>
      <w:bookmarkEnd w:id="6175"/>
      <w:bookmarkEnd w:id="6176"/>
      <w:bookmarkEnd w:id="6177"/>
      <w:bookmarkEnd w:id="6178"/>
      <w:bookmarkEnd w:id="6179"/>
      <w:bookmarkEnd w:id="6180"/>
      <w:bookmarkEnd w:id="6181"/>
      <w:bookmarkEnd w:id="6182"/>
      <w:bookmarkEnd w:id="6183"/>
      <w:bookmarkEnd w:id="6184"/>
      <w:bookmarkEnd w:id="6185"/>
      <w:bookmarkEnd w:id="6186"/>
      <w:bookmarkEnd w:id="6187"/>
      <w:bookmarkEnd w:id="6188"/>
      <w:bookmarkEnd w:id="6189"/>
      <w:bookmarkEnd w:id="6190"/>
      <w:bookmarkEnd w:id="6191"/>
      <w:bookmarkEnd w:id="6192"/>
      <w:bookmarkEnd w:id="6193"/>
      <w:bookmarkEnd w:id="6194"/>
      <w:bookmarkEnd w:id="6195"/>
      <w:bookmarkEnd w:id="6196"/>
      <w:bookmarkEnd w:id="6197"/>
      <w:bookmarkEnd w:id="6198"/>
      <w:bookmarkEnd w:id="6199"/>
      <w:bookmarkEnd w:id="6200"/>
      <w:bookmarkEnd w:id="6201"/>
      <w:bookmarkEnd w:id="6202"/>
      <w:bookmarkEnd w:id="6203"/>
      <w:bookmarkEnd w:id="6204"/>
      <w:bookmarkEnd w:id="6205"/>
      <w:bookmarkEnd w:id="6206"/>
    </w:p>
    <w:p w14:paraId="2D2CCD42" w14:textId="232FE3B7" w:rsidR="002F40CD" w:rsidDel="00413F3D" w:rsidRDefault="0076363A">
      <w:pPr>
        <w:numPr>
          <w:ilvl w:val="0"/>
          <w:numId w:val="26"/>
        </w:numPr>
        <w:overflowPunct w:val="0"/>
        <w:autoSpaceDE w:val="0"/>
        <w:autoSpaceDN w:val="0"/>
        <w:spacing w:after="60"/>
        <w:textAlignment w:val="baseline"/>
        <w:rPr>
          <w:del w:id="6207" w:author="Ramasubramani, Hariharan" w:date="2015-07-13T14:40:00Z"/>
          <w:rFonts w:cstheme="minorHAnsi"/>
          <w:color w:val="000000" w:themeColor="text1"/>
        </w:rPr>
        <w:pPrChange w:id="6208" w:author="Ramasubramani, Hariharan" w:date="2015-07-13T14:40:00Z">
          <w:pPr>
            <w:overflowPunct w:val="0"/>
            <w:autoSpaceDE w:val="0"/>
            <w:autoSpaceDN w:val="0"/>
            <w:spacing w:after="60"/>
            <w:ind w:firstLine="0"/>
            <w:jc w:val="center"/>
            <w:textAlignment w:val="baseline"/>
          </w:pPr>
        </w:pPrChange>
      </w:pPr>
      <w:ins w:id="6209" w:author="Hariharan Ramasubramani" w:date="2015-04-27T11:58:00Z">
        <w:del w:id="6210" w:author="Ramasubramani, Hariharan" w:date="2015-07-13T14:40:00Z">
          <w:r w:rsidDel="00413F3D">
            <w:rPr>
              <w:noProof/>
            </w:rPr>
            <w:drawing>
              <wp:inline distT="0" distB="0" distL="0" distR="0" wp14:anchorId="708791F2" wp14:editId="1BF6D65F">
                <wp:extent cx="3657600" cy="134302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3657600" cy="1343025"/>
                        </a:xfrm>
                        <a:prstGeom prst="rect">
                          <a:avLst/>
                        </a:prstGeom>
                      </pic:spPr>
                    </pic:pic>
                  </a:graphicData>
                </a:graphic>
              </wp:inline>
            </w:drawing>
          </w:r>
        </w:del>
      </w:ins>
      <w:del w:id="6211" w:author="Ramasubramani, Hariharan" w:date="2015-07-13T14:40:00Z">
        <w:r w:rsidR="00A354A7" w:rsidDel="00413F3D">
          <w:rPr>
            <w:rFonts w:cstheme="minorHAnsi"/>
            <w:noProof/>
            <w:color w:val="000000" w:themeColor="text1"/>
          </w:rPr>
          <w:drawing>
            <wp:anchor distT="0" distB="0" distL="114300" distR="114300" simplePos="0" relativeHeight="251658240" behindDoc="0" locked="0" layoutInCell="1" allowOverlap="1" wp14:anchorId="03958475" wp14:editId="678AABE3">
              <wp:simplePos x="0" y="0"/>
              <wp:positionH relativeFrom="column">
                <wp:posOffset>1828800</wp:posOffset>
              </wp:positionH>
              <wp:positionV relativeFrom="paragraph">
                <wp:align>top</wp:align>
              </wp:positionV>
              <wp:extent cx="3305175" cy="1371600"/>
              <wp:effectExtent l="0" t="0" r="9525" b="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savedChangesAlert.png"/>
                      <pic:cNvPicPr/>
                    </pic:nvPicPr>
                    <pic:blipFill>
                      <a:blip r:embed="rId42">
                        <a:extLst>
                          <a:ext uri="{28A0092B-C50C-407E-A947-70E740481C1C}">
                            <a14:useLocalDpi xmlns:a14="http://schemas.microsoft.com/office/drawing/2010/main" val="0"/>
                          </a:ext>
                        </a:extLst>
                      </a:blip>
                      <a:stretch>
                        <a:fillRect/>
                      </a:stretch>
                    </pic:blipFill>
                    <pic:spPr>
                      <a:xfrm>
                        <a:off x="0" y="0"/>
                        <a:ext cx="3305175" cy="1371600"/>
                      </a:xfrm>
                      <a:prstGeom prst="rect">
                        <a:avLst/>
                      </a:prstGeom>
                    </pic:spPr>
                  </pic:pic>
                </a:graphicData>
              </a:graphic>
            </wp:anchor>
          </w:drawing>
        </w:r>
        <w:r w:rsidR="00B8193C" w:rsidDel="00413F3D">
          <w:rPr>
            <w:rFonts w:cstheme="minorHAnsi"/>
            <w:color w:val="000000" w:themeColor="text1"/>
          </w:rPr>
          <w:br w:type="textWrapping" w:clear="all"/>
          <w:delText>Fig: 2.c – Unsaved Changes</w:delText>
        </w:r>
        <w:bookmarkStart w:id="6212" w:name="_Toc424912198"/>
        <w:bookmarkStart w:id="6213" w:name="_Toc424915307"/>
        <w:bookmarkStart w:id="6214" w:name="_Toc424918337"/>
        <w:bookmarkStart w:id="6215" w:name="_Toc425149187"/>
        <w:bookmarkStart w:id="6216" w:name="_Toc425161726"/>
        <w:bookmarkStart w:id="6217" w:name="_Toc425162734"/>
        <w:bookmarkStart w:id="6218" w:name="_Toc425163140"/>
        <w:bookmarkStart w:id="6219" w:name="_Toc425170627"/>
        <w:bookmarkStart w:id="6220" w:name="_Toc425172940"/>
        <w:bookmarkStart w:id="6221" w:name="_Toc425234413"/>
        <w:bookmarkStart w:id="6222" w:name="_Toc425237965"/>
        <w:bookmarkStart w:id="6223" w:name="_Toc425239211"/>
        <w:bookmarkStart w:id="6224" w:name="_Toc425240458"/>
        <w:bookmarkStart w:id="6225" w:name="_Toc425241704"/>
        <w:bookmarkStart w:id="6226" w:name="_Toc425242950"/>
        <w:bookmarkStart w:id="6227" w:name="_Toc425244197"/>
        <w:bookmarkStart w:id="6228" w:name="_Toc425245444"/>
        <w:bookmarkStart w:id="6229" w:name="_Toc425246691"/>
        <w:bookmarkStart w:id="6230" w:name="_Toc425247937"/>
        <w:bookmarkStart w:id="6231" w:name="_Toc425249184"/>
        <w:bookmarkStart w:id="6232" w:name="_Toc425250431"/>
        <w:bookmarkStart w:id="6233" w:name="_Toc425251678"/>
        <w:bookmarkStart w:id="6234" w:name="_Toc425252348"/>
        <w:bookmarkStart w:id="6235" w:name="_Toc425253019"/>
        <w:bookmarkStart w:id="6236" w:name="_Toc425256410"/>
        <w:bookmarkStart w:id="6237" w:name="_Toc425276111"/>
        <w:bookmarkStart w:id="6238" w:name="_Toc425342209"/>
        <w:bookmarkStart w:id="6239" w:name="_Toc425349415"/>
        <w:bookmarkStart w:id="6240" w:name="_Toc425352564"/>
        <w:bookmarkStart w:id="6241" w:name="_Toc425353249"/>
        <w:bookmarkStart w:id="6242" w:name="_Toc425787242"/>
        <w:bookmarkStart w:id="6243" w:name="_Toc425787928"/>
        <w:bookmarkStart w:id="6244" w:name="_Toc425788615"/>
        <w:bookmarkStart w:id="6245" w:name="_Toc425789302"/>
        <w:bookmarkStart w:id="6246" w:name="_Toc425789989"/>
        <w:bookmarkStart w:id="6247" w:name="_Toc425793729"/>
        <w:bookmarkStart w:id="6248" w:name="_Toc426384664"/>
        <w:bookmarkStart w:id="6249" w:name="_Toc426386068"/>
        <w:bookmarkStart w:id="6250" w:name="_Toc426387471"/>
        <w:bookmarkStart w:id="6251" w:name="_Toc426388875"/>
        <w:bookmarkStart w:id="6252" w:name="_Toc426390279"/>
        <w:bookmarkStart w:id="6253" w:name="_Toc426391683"/>
        <w:bookmarkStart w:id="6254" w:name="_Toc426393086"/>
        <w:bookmarkStart w:id="6255" w:name="_Toc427824671"/>
        <w:bookmarkStart w:id="6256" w:name="_Toc427852484"/>
        <w:bookmarkStart w:id="6257" w:name="_Toc427854724"/>
        <w:bookmarkStart w:id="6258" w:name="_Toc427856925"/>
        <w:bookmarkEnd w:id="6212"/>
        <w:bookmarkEnd w:id="6213"/>
        <w:bookmarkEnd w:id="6214"/>
        <w:bookmarkEnd w:id="6215"/>
        <w:bookmarkEnd w:id="6216"/>
        <w:bookmarkEnd w:id="6217"/>
        <w:bookmarkEnd w:id="6218"/>
        <w:bookmarkEnd w:id="6219"/>
        <w:bookmarkEnd w:id="6220"/>
        <w:bookmarkEnd w:id="6221"/>
        <w:bookmarkEnd w:id="6222"/>
        <w:bookmarkEnd w:id="6223"/>
        <w:bookmarkEnd w:id="6224"/>
        <w:bookmarkEnd w:id="6225"/>
        <w:bookmarkEnd w:id="6226"/>
        <w:bookmarkEnd w:id="6227"/>
        <w:bookmarkEnd w:id="6228"/>
        <w:bookmarkEnd w:id="6229"/>
        <w:bookmarkEnd w:id="6230"/>
        <w:bookmarkEnd w:id="6231"/>
        <w:bookmarkEnd w:id="6232"/>
        <w:bookmarkEnd w:id="6233"/>
        <w:bookmarkEnd w:id="6234"/>
        <w:bookmarkEnd w:id="6235"/>
        <w:bookmarkEnd w:id="6236"/>
        <w:bookmarkEnd w:id="6237"/>
        <w:bookmarkEnd w:id="6238"/>
        <w:bookmarkEnd w:id="6239"/>
        <w:bookmarkEnd w:id="6240"/>
        <w:bookmarkEnd w:id="6241"/>
        <w:bookmarkEnd w:id="6242"/>
        <w:bookmarkEnd w:id="6243"/>
        <w:bookmarkEnd w:id="6244"/>
        <w:bookmarkEnd w:id="6245"/>
        <w:bookmarkEnd w:id="6246"/>
        <w:bookmarkEnd w:id="6247"/>
        <w:bookmarkEnd w:id="6248"/>
        <w:bookmarkEnd w:id="6249"/>
        <w:bookmarkEnd w:id="6250"/>
        <w:bookmarkEnd w:id="6251"/>
        <w:bookmarkEnd w:id="6252"/>
        <w:bookmarkEnd w:id="6253"/>
        <w:bookmarkEnd w:id="6254"/>
        <w:bookmarkEnd w:id="6255"/>
        <w:bookmarkEnd w:id="6256"/>
        <w:bookmarkEnd w:id="6257"/>
        <w:bookmarkEnd w:id="6258"/>
      </w:del>
    </w:p>
    <w:p w14:paraId="5A17944F" w14:textId="7F3FB4D9" w:rsidR="00A354A7" w:rsidDel="00413F3D" w:rsidRDefault="00A354A7">
      <w:pPr>
        <w:numPr>
          <w:ilvl w:val="0"/>
          <w:numId w:val="26"/>
        </w:numPr>
        <w:overflowPunct w:val="0"/>
        <w:autoSpaceDE w:val="0"/>
        <w:autoSpaceDN w:val="0"/>
        <w:spacing w:after="60"/>
        <w:textAlignment w:val="baseline"/>
        <w:rPr>
          <w:del w:id="6259" w:author="Ramasubramani, Hariharan" w:date="2015-07-13T14:40:00Z"/>
          <w:rFonts w:cstheme="minorHAnsi"/>
          <w:color w:val="000000" w:themeColor="text1"/>
        </w:rPr>
        <w:pPrChange w:id="6260" w:author="Ramasubramani, Hariharan" w:date="2015-07-13T14:40:00Z">
          <w:pPr>
            <w:overflowPunct w:val="0"/>
            <w:autoSpaceDE w:val="0"/>
            <w:autoSpaceDN w:val="0"/>
            <w:spacing w:after="60"/>
            <w:ind w:left="2160" w:firstLine="720"/>
            <w:textAlignment w:val="baseline"/>
          </w:pPr>
        </w:pPrChange>
      </w:pPr>
      <w:bookmarkStart w:id="6261" w:name="_Toc424912199"/>
      <w:bookmarkStart w:id="6262" w:name="_Toc424915308"/>
      <w:bookmarkStart w:id="6263" w:name="_Toc424918338"/>
      <w:bookmarkStart w:id="6264" w:name="_Toc425149188"/>
      <w:bookmarkStart w:id="6265" w:name="_Toc425161727"/>
      <w:bookmarkStart w:id="6266" w:name="_Toc425162735"/>
      <w:bookmarkStart w:id="6267" w:name="_Toc425163141"/>
      <w:bookmarkStart w:id="6268" w:name="_Toc425170628"/>
      <w:bookmarkStart w:id="6269" w:name="_Toc425172941"/>
      <w:bookmarkStart w:id="6270" w:name="_Toc425234414"/>
      <w:bookmarkStart w:id="6271" w:name="_Toc425237966"/>
      <w:bookmarkStart w:id="6272" w:name="_Toc425239212"/>
      <w:bookmarkStart w:id="6273" w:name="_Toc425240459"/>
      <w:bookmarkStart w:id="6274" w:name="_Toc425241705"/>
      <w:bookmarkStart w:id="6275" w:name="_Toc425242951"/>
      <w:bookmarkStart w:id="6276" w:name="_Toc425244198"/>
      <w:bookmarkStart w:id="6277" w:name="_Toc425245445"/>
      <w:bookmarkStart w:id="6278" w:name="_Toc425246692"/>
      <w:bookmarkStart w:id="6279" w:name="_Toc425247938"/>
      <w:bookmarkStart w:id="6280" w:name="_Toc425249185"/>
      <w:bookmarkStart w:id="6281" w:name="_Toc425250432"/>
      <w:bookmarkStart w:id="6282" w:name="_Toc425251679"/>
      <w:bookmarkStart w:id="6283" w:name="_Toc425252349"/>
      <w:bookmarkStart w:id="6284" w:name="_Toc425253020"/>
      <w:bookmarkStart w:id="6285" w:name="_Toc425256411"/>
      <w:bookmarkStart w:id="6286" w:name="_Toc425276112"/>
      <w:bookmarkStart w:id="6287" w:name="_Toc425342210"/>
      <w:bookmarkStart w:id="6288" w:name="_Toc425349416"/>
      <w:bookmarkStart w:id="6289" w:name="_Toc425352565"/>
      <w:bookmarkStart w:id="6290" w:name="_Toc425353250"/>
      <w:bookmarkStart w:id="6291" w:name="_Toc425787243"/>
      <w:bookmarkStart w:id="6292" w:name="_Toc425787929"/>
      <w:bookmarkStart w:id="6293" w:name="_Toc425788616"/>
      <w:bookmarkStart w:id="6294" w:name="_Toc425789303"/>
      <w:bookmarkStart w:id="6295" w:name="_Toc425789990"/>
      <w:bookmarkStart w:id="6296" w:name="_Toc425793730"/>
      <w:bookmarkStart w:id="6297" w:name="_Toc426384665"/>
      <w:bookmarkStart w:id="6298" w:name="_Toc426386069"/>
      <w:bookmarkStart w:id="6299" w:name="_Toc426387472"/>
      <w:bookmarkStart w:id="6300" w:name="_Toc426388876"/>
      <w:bookmarkStart w:id="6301" w:name="_Toc426390280"/>
      <w:bookmarkStart w:id="6302" w:name="_Toc426391684"/>
      <w:bookmarkStart w:id="6303" w:name="_Toc426393087"/>
      <w:bookmarkStart w:id="6304" w:name="_Toc427824672"/>
      <w:bookmarkStart w:id="6305" w:name="_Toc427852485"/>
      <w:bookmarkStart w:id="6306" w:name="_Toc427854725"/>
      <w:bookmarkStart w:id="6307" w:name="_Toc427856926"/>
      <w:bookmarkEnd w:id="6261"/>
      <w:bookmarkEnd w:id="6262"/>
      <w:bookmarkEnd w:id="6263"/>
      <w:bookmarkEnd w:id="6264"/>
      <w:bookmarkEnd w:id="6265"/>
      <w:bookmarkEnd w:id="6266"/>
      <w:bookmarkEnd w:id="6267"/>
      <w:bookmarkEnd w:id="6268"/>
      <w:bookmarkEnd w:id="6269"/>
      <w:bookmarkEnd w:id="6270"/>
      <w:bookmarkEnd w:id="6271"/>
      <w:bookmarkEnd w:id="6272"/>
      <w:bookmarkEnd w:id="6273"/>
      <w:bookmarkEnd w:id="6274"/>
      <w:bookmarkEnd w:id="6275"/>
      <w:bookmarkEnd w:id="6276"/>
      <w:bookmarkEnd w:id="6277"/>
      <w:bookmarkEnd w:id="6278"/>
      <w:bookmarkEnd w:id="6279"/>
      <w:bookmarkEnd w:id="6280"/>
      <w:bookmarkEnd w:id="6281"/>
      <w:bookmarkEnd w:id="6282"/>
      <w:bookmarkEnd w:id="6283"/>
      <w:bookmarkEnd w:id="6284"/>
      <w:bookmarkEnd w:id="6285"/>
      <w:bookmarkEnd w:id="6286"/>
      <w:bookmarkEnd w:id="6287"/>
      <w:bookmarkEnd w:id="6288"/>
      <w:bookmarkEnd w:id="6289"/>
      <w:bookmarkEnd w:id="6290"/>
      <w:bookmarkEnd w:id="6291"/>
      <w:bookmarkEnd w:id="6292"/>
      <w:bookmarkEnd w:id="6293"/>
      <w:bookmarkEnd w:id="6294"/>
      <w:bookmarkEnd w:id="6295"/>
      <w:bookmarkEnd w:id="6296"/>
      <w:bookmarkEnd w:id="6297"/>
      <w:bookmarkEnd w:id="6298"/>
      <w:bookmarkEnd w:id="6299"/>
      <w:bookmarkEnd w:id="6300"/>
      <w:bookmarkEnd w:id="6301"/>
      <w:bookmarkEnd w:id="6302"/>
      <w:bookmarkEnd w:id="6303"/>
      <w:bookmarkEnd w:id="6304"/>
      <w:bookmarkEnd w:id="6305"/>
      <w:bookmarkEnd w:id="6306"/>
      <w:bookmarkEnd w:id="6307"/>
    </w:p>
    <w:p w14:paraId="3D23C628" w14:textId="2D1135D7" w:rsidR="00F17F83" w:rsidDel="00413F3D" w:rsidRDefault="00A354A7">
      <w:pPr>
        <w:numPr>
          <w:ilvl w:val="0"/>
          <w:numId w:val="26"/>
        </w:numPr>
        <w:overflowPunct w:val="0"/>
        <w:autoSpaceDE w:val="0"/>
        <w:autoSpaceDN w:val="0"/>
        <w:spacing w:after="60"/>
        <w:textAlignment w:val="baseline"/>
        <w:rPr>
          <w:del w:id="6308" w:author="Ramasubramani, Hariharan" w:date="2015-07-13T14:40:00Z"/>
        </w:rPr>
        <w:pPrChange w:id="6309" w:author="Ramasubramani, Hariharan" w:date="2015-07-13T14:40:00Z">
          <w:pPr>
            <w:pStyle w:val="BlockComment"/>
          </w:pPr>
        </w:pPrChange>
      </w:pPr>
      <w:del w:id="6310" w:author="Ramasubramani, Hariharan" w:date="2015-07-13T14:40:00Z">
        <w:r w:rsidRPr="000F1715" w:rsidDel="00413F3D">
          <w:delText>Clicking Discard will not save changes and the Administrator will be returned to the User Administration Screen.</w:delText>
        </w:r>
        <w:bookmarkStart w:id="6311" w:name="_Toc424912200"/>
        <w:bookmarkStart w:id="6312" w:name="_Toc424915309"/>
        <w:bookmarkStart w:id="6313" w:name="_Toc424918339"/>
        <w:bookmarkStart w:id="6314" w:name="_Toc425149189"/>
        <w:bookmarkStart w:id="6315" w:name="_Toc425161728"/>
        <w:bookmarkStart w:id="6316" w:name="_Toc425162736"/>
        <w:bookmarkStart w:id="6317" w:name="_Toc425163142"/>
        <w:bookmarkStart w:id="6318" w:name="_Toc425170629"/>
        <w:bookmarkStart w:id="6319" w:name="_Toc425172942"/>
        <w:bookmarkStart w:id="6320" w:name="_Toc425234415"/>
        <w:bookmarkStart w:id="6321" w:name="_Toc425237967"/>
        <w:bookmarkStart w:id="6322" w:name="_Toc425239213"/>
        <w:bookmarkStart w:id="6323" w:name="_Toc425240460"/>
        <w:bookmarkStart w:id="6324" w:name="_Toc425241706"/>
        <w:bookmarkStart w:id="6325" w:name="_Toc425242952"/>
        <w:bookmarkStart w:id="6326" w:name="_Toc425244199"/>
        <w:bookmarkStart w:id="6327" w:name="_Toc425245446"/>
        <w:bookmarkStart w:id="6328" w:name="_Toc425246693"/>
        <w:bookmarkStart w:id="6329" w:name="_Toc425247939"/>
        <w:bookmarkStart w:id="6330" w:name="_Toc425249186"/>
        <w:bookmarkStart w:id="6331" w:name="_Toc425250433"/>
        <w:bookmarkStart w:id="6332" w:name="_Toc425251680"/>
        <w:bookmarkStart w:id="6333" w:name="_Toc425252350"/>
        <w:bookmarkStart w:id="6334" w:name="_Toc425253021"/>
        <w:bookmarkStart w:id="6335" w:name="_Toc425256412"/>
        <w:bookmarkStart w:id="6336" w:name="_Toc425276113"/>
        <w:bookmarkStart w:id="6337" w:name="_Toc425342211"/>
        <w:bookmarkStart w:id="6338" w:name="_Toc425349417"/>
        <w:bookmarkStart w:id="6339" w:name="_Toc425352566"/>
        <w:bookmarkStart w:id="6340" w:name="_Toc425353251"/>
        <w:bookmarkStart w:id="6341" w:name="_Toc425787244"/>
        <w:bookmarkStart w:id="6342" w:name="_Toc425787930"/>
        <w:bookmarkStart w:id="6343" w:name="_Toc425788617"/>
        <w:bookmarkStart w:id="6344" w:name="_Toc425789304"/>
        <w:bookmarkStart w:id="6345" w:name="_Toc425789991"/>
        <w:bookmarkStart w:id="6346" w:name="_Toc425793731"/>
        <w:bookmarkStart w:id="6347" w:name="_Toc426384666"/>
        <w:bookmarkStart w:id="6348" w:name="_Toc426386070"/>
        <w:bookmarkStart w:id="6349" w:name="_Toc426387473"/>
        <w:bookmarkStart w:id="6350" w:name="_Toc426388877"/>
        <w:bookmarkStart w:id="6351" w:name="_Toc426390281"/>
        <w:bookmarkStart w:id="6352" w:name="_Toc426391685"/>
        <w:bookmarkStart w:id="6353" w:name="_Toc426393088"/>
        <w:bookmarkStart w:id="6354" w:name="_Toc427824673"/>
        <w:bookmarkStart w:id="6355" w:name="_Toc427852486"/>
        <w:bookmarkStart w:id="6356" w:name="_Toc427854726"/>
        <w:bookmarkStart w:id="6357" w:name="_Toc427856927"/>
        <w:bookmarkEnd w:id="6311"/>
        <w:bookmarkEnd w:id="6312"/>
        <w:bookmarkEnd w:id="6313"/>
        <w:bookmarkEnd w:id="6314"/>
        <w:bookmarkEnd w:id="6315"/>
        <w:bookmarkEnd w:id="6316"/>
        <w:bookmarkEnd w:id="6317"/>
        <w:bookmarkEnd w:id="6318"/>
        <w:bookmarkEnd w:id="6319"/>
        <w:bookmarkEnd w:id="6320"/>
        <w:bookmarkEnd w:id="6321"/>
        <w:bookmarkEnd w:id="6322"/>
        <w:bookmarkEnd w:id="6323"/>
        <w:bookmarkEnd w:id="6324"/>
        <w:bookmarkEnd w:id="6325"/>
        <w:bookmarkEnd w:id="6326"/>
        <w:bookmarkEnd w:id="6327"/>
        <w:bookmarkEnd w:id="6328"/>
        <w:bookmarkEnd w:id="6329"/>
        <w:bookmarkEnd w:id="6330"/>
        <w:bookmarkEnd w:id="6331"/>
        <w:bookmarkEnd w:id="6332"/>
        <w:bookmarkEnd w:id="6333"/>
        <w:bookmarkEnd w:id="6334"/>
        <w:bookmarkEnd w:id="6335"/>
        <w:bookmarkEnd w:id="6336"/>
        <w:bookmarkEnd w:id="6337"/>
        <w:bookmarkEnd w:id="6338"/>
        <w:bookmarkEnd w:id="6339"/>
        <w:bookmarkEnd w:id="6340"/>
        <w:bookmarkEnd w:id="6341"/>
        <w:bookmarkEnd w:id="6342"/>
        <w:bookmarkEnd w:id="6343"/>
        <w:bookmarkEnd w:id="6344"/>
        <w:bookmarkEnd w:id="6345"/>
        <w:bookmarkEnd w:id="6346"/>
        <w:bookmarkEnd w:id="6347"/>
        <w:bookmarkEnd w:id="6348"/>
        <w:bookmarkEnd w:id="6349"/>
        <w:bookmarkEnd w:id="6350"/>
        <w:bookmarkEnd w:id="6351"/>
        <w:bookmarkEnd w:id="6352"/>
        <w:bookmarkEnd w:id="6353"/>
        <w:bookmarkEnd w:id="6354"/>
        <w:bookmarkEnd w:id="6355"/>
        <w:bookmarkEnd w:id="6356"/>
        <w:bookmarkEnd w:id="6357"/>
      </w:del>
    </w:p>
    <w:p w14:paraId="30525E1A" w14:textId="32141D2D" w:rsidR="00F17F83" w:rsidDel="00413F3D" w:rsidRDefault="00A354A7">
      <w:pPr>
        <w:numPr>
          <w:ilvl w:val="0"/>
          <w:numId w:val="26"/>
        </w:numPr>
        <w:overflowPunct w:val="0"/>
        <w:autoSpaceDE w:val="0"/>
        <w:autoSpaceDN w:val="0"/>
        <w:spacing w:after="60"/>
        <w:textAlignment w:val="baseline"/>
        <w:rPr>
          <w:del w:id="6358" w:author="Ramasubramani, Hariharan" w:date="2015-07-13T14:40:00Z"/>
        </w:rPr>
        <w:pPrChange w:id="6359" w:author="Ramasubramani, Hariharan" w:date="2015-07-13T14:40:00Z">
          <w:pPr>
            <w:pStyle w:val="BlockComment"/>
          </w:pPr>
        </w:pPrChange>
      </w:pPr>
      <w:del w:id="6360" w:author="Ramasubramani, Hariharan" w:date="2015-07-13T14:40:00Z">
        <w:r w:rsidRPr="000F1715" w:rsidDel="00413F3D">
          <w:delText xml:space="preserve">Clicking Cancel will keep the user on </w:delText>
        </w:r>
        <w:r w:rsidR="008E44F8" w:rsidDel="00413F3D">
          <w:delText xml:space="preserve">either the </w:delText>
        </w:r>
        <w:r w:rsidRPr="000F1715" w:rsidDel="00413F3D">
          <w:delText xml:space="preserve">Add User screen </w:delText>
        </w:r>
        <w:r w:rsidR="008E44F8" w:rsidDel="00413F3D">
          <w:delText xml:space="preserve">or Edit User screen </w:delText>
        </w:r>
        <w:r w:rsidRPr="000F1715" w:rsidDel="00413F3D">
          <w:delText>where they can save the changes and perform any other actions as necessary.</w:delText>
        </w:r>
        <w:r w:rsidR="00B8651E" w:rsidRPr="000F1715" w:rsidDel="00413F3D">
          <w:delText xml:space="preserve"> </w:delText>
        </w:r>
        <w:bookmarkStart w:id="6361" w:name="_Toc424912201"/>
        <w:bookmarkStart w:id="6362" w:name="_Toc424915310"/>
        <w:bookmarkStart w:id="6363" w:name="_Toc424918340"/>
        <w:bookmarkStart w:id="6364" w:name="_Toc425149190"/>
        <w:bookmarkStart w:id="6365" w:name="_Toc425161729"/>
        <w:bookmarkStart w:id="6366" w:name="_Toc425162737"/>
        <w:bookmarkStart w:id="6367" w:name="_Toc425163143"/>
        <w:bookmarkStart w:id="6368" w:name="_Toc425170630"/>
        <w:bookmarkStart w:id="6369" w:name="_Toc425172943"/>
        <w:bookmarkStart w:id="6370" w:name="_Toc425234416"/>
        <w:bookmarkStart w:id="6371" w:name="_Toc425237968"/>
        <w:bookmarkStart w:id="6372" w:name="_Toc425239214"/>
        <w:bookmarkStart w:id="6373" w:name="_Toc425240461"/>
        <w:bookmarkStart w:id="6374" w:name="_Toc425241707"/>
        <w:bookmarkStart w:id="6375" w:name="_Toc425242953"/>
        <w:bookmarkStart w:id="6376" w:name="_Toc425244200"/>
        <w:bookmarkStart w:id="6377" w:name="_Toc425245447"/>
        <w:bookmarkStart w:id="6378" w:name="_Toc425246694"/>
        <w:bookmarkStart w:id="6379" w:name="_Toc425247940"/>
        <w:bookmarkStart w:id="6380" w:name="_Toc425249187"/>
        <w:bookmarkStart w:id="6381" w:name="_Toc425250434"/>
        <w:bookmarkStart w:id="6382" w:name="_Toc425251681"/>
        <w:bookmarkStart w:id="6383" w:name="_Toc425252351"/>
        <w:bookmarkStart w:id="6384" w:name="_Toc425253022"/>
        <w:bookmarkStart w:id="6385" w:name="_Toc425256413"/>
        <w:bookmarkStart w:id="6386" w:name="_Toc425276114"/>
        <w:bookmarkStart w:id="6387" w:name="_Toc425342212"/>
        <w:bookmarkStart w:id="6388" w:name="_Toc425349418"/>
        <w:bookmarkStart w:id="6389" w:name="_Toc425352567"/>
        <w:bookmarkStart w:id="6390" w:name="_Toc425353252"/>
        <w:bookmarkStart w:id="6391" w:name="_Toc425787245"/>
        <w:bookmarkStart w:id="6392" w:name="_Toc425787931"/>
        <w:bookmarkStart w:id="6393" w:name="_Toc425788618"/>
        <w:bookmarkStart w:id="6394" w:name="_Toc425789305"/>
        <w:bookmarkStart w:id="6395" w:name="_Toc425789992"/>
        <w:bookmarkStart w:id="6396" w:name="_Toc425793732"/>
        <w:bookmarkStart w:id="6397" w:name="_Toc426384667"/>
        <w:bookmarkStart w:id="6398" w:name="_Toc426386071"/>
        <w:bookmarkStart w:id="6399" w:name="_Toc426387474"/>
        <w:bookmarkStart w:id="6400" w:name="_Toc426388878"/>
        <w:bookmarkStart w:id="6401" w:name="_Toc426390282"/>
        <w:bookmarkStart w:id="6402" w:name="_Toc426391686"/>
        <w:bookmarkStart w:id="6403" w:name="_Toc426393089"/>
        <w:bookmarkStart w:id="6404" w:name="_Toc427824674"/>
        <w:bookmarkStart w:id="6405" w:name="_Toc427852487"/>
        <w:bookmarkStart w:id="6406" w:name="_Toc427854727"/>
        <w:bookmarkStart w:id="6407" w:name="_Toc427856928"/>
        <w:bookmarkEnd w:id="6361"/>
        <w:bookmarkEnd w:id="6362"/>
        <w:bookmarkEnd w:id="6363"/>
        <w:bookmarkEnd w:id="6364"/>
        <w:bookmarkEnd w:id="6365"/>
        <w:bookmarkEnd w:id="6366"/>
        <w:bookmarkEnd w:id="6367"/>
        <w:bookmarkEnd w:id="6368"/>
        <w:bookmarkEnd w:id="6369"/>
        <w:bookmarkEnd w:id="6370"/>
        <w:bookmarkEnd w:id="6371"/>
        <w:bookmarkEnd w:id="6372"/>
        <w:bookmarkEnd w:id="6373"/>
        <w:bookmarkEnd w:id="6374"/>
        <w:bookmarkEnd w:id="6375"/>
        <w:bookmarkEnd w:id="6376"/>
        <w:bookmarkEnd w:id="6377"/>
        <w:bookmarkEnd w:id="6378"/>
        <w:bookmarkEnd w:id="6379"/>
        <w:bookmarkEnd w:id="6380"/>
        <w:bookmarkEnd w:id="6381"/>
        <w:bookmarkEnd w:id="6382"/>
        <w:bookmarkEnd w:id="6383"/>
        <w:bookmarkEnd w:id="6384"/>
        <w:bookmarkEnd w:id="6385"/>
        <w:bookmarkEnd w:id="6386"/>
        <w:bookmarkEnd w:id="6387"/>
        <w:bookmarkEnd w:id="6388"/>
        <w:bookmarkEnd w:id="6389"/>
        <w:bookmarkEnd w:id="6390"/>
        <w:bookmarkEnd w:id="6391"/>
        <w:bookmarkEnd w:id="6392"/>
        <w:bookmarkEnd w:id="6393"/>
        <w:bookmarkEnd w:id="6394"/>
        <w:bookmarkEnd w:id="6395"/>
        <w:bookmarkEnd w:id="6396"/>
        <w:bookmarkEnd w:id="6397"/>
        <w:bookmarkEnd w:id="6398"/>
        <w:bookmarkEnd w:id="6399"/>
        <w:bookmarkEnd w:id="6400"/>
        <w:bookmarkEnd w:id="6401"/>
        <w:bookmarkEnd w:id="6402"/>
        <w:bookmarkEnd w:id="6403"/>
        <w:bookmarkEnd w:id="6404"/>
        <w:bookmarkEnd w:id="6405"/>
        <w:bookmarkEnd w:id="6406"/>
        <w:bookmarkEnd w:id="6407"/>
      </w:del>
    </w:p>
    <w:p w14:paraId="6957488C" w14:textId="48B0150C" w:rsidR="0097207D" w:rsidRPr="002F40CD" w:rsidDel="00413F3D" w:rsidRDefault="0097207D" w:rsidP="00CE0C93">
      <w:pPr>
        <w:numPr>
          <w:ilvl w:val="0"/>
          <w:numId w:val="26"/>
        </w:numPr>
        <w:overflowPunct w:val="0"/>
        <w:autoSpaceDE w:val="0"/>
        <w:autoSpaceDN w:val="0"/>
        <w:spacing w:after="60"/>
        <w:textAlignment w:val="baseline"/>
        <w:rPr>
          <w:del w:id="6408" w:author="Ramasubramani, Hariharan" w:date="2015-07-13T14:40:00Z"/>
          <w:rFonts w:cstheme="minorHAnsi"/>
          <w:color w:val="000000" w:themeColor="text1"/>
        </w:rPr>
      </w:pPr>
      <w:bookmarkStart w:id="6409" w:name="_Toc424912202"/>
      <w:bookmarkStart w:id="6410" w:name="_Toc424915311"/>
      <w:bookmarkStart w:id="6411" w:name="_Toc424918341"/>
      <w:bookmarkStart w:id="6412" w:name="_Toc425149191"/>
      <w:bookmarkStart w:id="6413" w:name="_Toc425161730"/>
      <w:bookmarkStart w:id="6414" w:name="_Toc425162738"/>
      <w:bookmarkStart w:id="6415" w:name="_Toc425163144"/>
      <w:bookmarkStart w:id="6416" w:name="_Toc425170631"/>
      <w:bookmarkStart w:id="6417" w:name="_Toc425172944"/>
      <w:bookmarkStart w:id="6418" w:name="_Toc425234417"/>
      <w:bookmarkStart w:id="6419" w:name="_Toc425237969"/>
      <w:bookmarkStart w:id="6420" w:name="_Toc425239215"/>
      <w:bookmarkStart w:id="6421" w:name="_Toc425240462"/>
      <w:bookmarkStart w:id="6422" w:name="_Toc425241708"/>
      <w:bookmarkStart w:id="6423" w:name="_Toc425242954"/>
      <w:bookmarkStart w:id="6424" w:name="_Toc425244201"/>
      <w:bookmarkStart w:id="6425" w:name="_Toc425245448"/>
      <w:bookmarkStart w:id="6426" w:name="_Toc425246695"/>
      <w:bookmarkStart w:id="6427" w:name="_Toc425247941"/>
      <w:bookmarkStart w:id="6428" w:name="_Toc425249188"/>
      <w:bookmarkStart w:id="6429" w:name="_Toc425250435"/>
      <w:bookmarkStart w:id="6430" w:name="_Toc425251682"/>
      <w:bookmarkStart w:id="6431" w:name="_Toc425252352"/>
      <w:bookmarkStart w:id="6432" w:name="_Toc425253023"/>
      <w:bookmarkStart w:id="6433" w:name="_Toc425256414"/>
      <w:bookmarkStart w:id="6434" w:name="_Toc425276115"/>
      <w:bookmarkStart w:id="6435" w:name="_Toc425342213"/>
      <w:bookmarkStart w:id="6436" w:name="_Toc425349419"/>
      <w:bookmarkStart w:id="6437" w:name="_Toc425352568"/>
      <w:bookmarkStart w:id="6438" w:name="_Toc425353253"/>
      <w:bookmarkStart w:id="6439" w:name="_Toc425787246"/>
      <w:bookmarkStart w:id="6440" w:name="_Toc425787932"/>
      <w:bookmarkStart w:id="6441" w:name="_Toc425788619"/>
      <w:bookmarkStart w:id="6442" w:name="_Toc425789306"/>
      <w:bookmarkStart w:id="6443" w:name="_Toc425789993"/>
      <w:bookmarkStart w:id="6444" w:name="_Toc425793733"/>
      <w:bookmarkStart w:id="6445" w:name="_Toc426384668"/>
      <w:bookmarkStart w:id="6446" w:name="_Toc426386072"/>
      <w:bookmarkStart w:id="6447" w:name="_Toc426387475"/>
      <w:bookmarkStart w:id="6448" w:name="_Toc426388879"/>
      <w:bookmarkStart w:id="6449" w:name="_Toc426390283"/>
      <w:bookmarkStart w:id="6450" w:name="_Toc426391687"/>
      <w:bookmarkStart w:id="6451" w:name="_Toc426393090"/>
      <w:bookmarkStart w:id="6452" w:name="_Toc427824675"/>
      <w:bookmarkStart w:id="6453" w:name="_Toc427852488"/>
      <w:bookmarkStart w:id="6454" w:name="_Toc427854728"/>
      <w:bookmarkStart w:id="6455" w:name="_Toc427856929"/>
      <w:bookmarkEnd w:id="6409"/>
      <w:bookmarkEnd w:id="6410"/>
      <w:bookmarkEnd w:id="6411"/>
      <w:bookmarkEnd w:id="6412"/>
      <w:bookmarkEnd w:id="6413"/>
      <w:bookmarkEnd w:id="6414"/>
      <w:bookmarkEnd w:id="6415"/>
      <w:bookmarkEnd w:id="6416"/>
      <w:bookmarkEnd w:id="6417"/>
      <w:bookmarkEnd w:id="6418"/>
      <w:bookmarkEnd w:id="6419"/>
      <w:bookmarkEnd w:id="6420"/>
      <w:bookmarkEnd w:id="6421"/>
      <w:bookmarkEnd w:id="6422"/>
      <w:bookmarkEnd w:id="6423"/>
      <w:bookmarkEnd w:id="6424"/>
      <w:bookmarkEnd w:id="6425"/>
      <w:bookmarkEnd w:id="6426"/>
      <w:bookmarkEnd w:id="6427"/>
      <w:bookmarkEnd w:id="6428"/>
      <w:bookmarkEnd w:id="6429"/>
      <w:bookmarkEnd w:id="6430"/>
      <w:bookmarkEnd w:id="6431"/>
      <w:bookmarkEnd w:id="6432"/>
      <w:bookmarkEnd w:id="6433"/>
      <w:bookmarkEnd w:id="6434"/>
      <w:bookmarkEnd w:id="6435"/>
      <w:bookmarkEnd w:id="6436"/>
      <w:bookmarkEnd w:id="6437"/>
      <w:bookmarkEnd w:id="6438"/>
      <w:bookmarkEnd w:id="6439"/>
      <w:bookmarkEnd w:id="6440"/>
      <w:bookmarkEnd w:id="6441"/>
      <w:bookmarkEnd w:id="6442"/>
      <w:bookmarkEnd w:id="6443"/>
      <w:bookmarkEnd w:id="6444"/>
      <w:bookmarkEnd w:id="6445"/>
      <w:bookmarkEnd w:id="6446"/>
      <w:bookmarkEnd w:id="6447"/>
      <w:bookmarkEnd w:id="6448"/>
      <w:bookmarkEnd w:id="6449"/>
      <w:bookmarkEnd w:id="6450"/>
      <w:bookmarkEnd w:id="6451"/>
      <w:bookmarkEnd w:id="6452"/>
      <w:bookmarkEnd w:id="6453"/>
      <w:bookmarkEnd w:id="6454"/>
      <w:bookmarkEnd w:id="6455"/>
    </w:p>
    <w:p w14:paraId="2A4D1636" w14:textId="26245510" w:rsidR="002F40CD" w:rsidDel="00413F3D" w:rsidRDefault="002F40CD">
      <w:pPr>
        <w:numPr>
          <w:ilvl w:val="0"/>
          <w:numId w:val="26"/>
        </w:numPr>
        <w:overflowPunct w:val="0"/>
        <w:autoSpaceDE w:val="0"/>
        <w:autoSpaceDN w:val="0"/>
        <w:spacing w:after="60"/>
        <w:textAlignment w:val="baseline"/>
        <w:rPr>
          <w:del w:id="6456" w:author="Ramasubramani, Hariharan" w:date="2015-07-13T14:40:00Z"/>
          <w:rFonts w:cstheme="minorHAnsi"/>
          <w:color w:val="000000" w:themeColor="text1"/>
        </w:rPr>
        <w:pPrChange w:id="6457" w:author="Ramasubramani, Hariharan" w:date="2015-07-13T14:40:00Z">
          <w:pPr>
            <w:pStyle w:val="ListParagraph"/>
            <w:overflowPunct w:val="0"/>
            <w:autoSpaceDE w:val="0"/>
            <w:autoSpaceDN w:val="0"/>
            <w:spacing w:after="60"/>
            <w:ind w:left="1044" w:firstLine="0"/>
            <w:textAlignment w:val="baseline"/>
          </w:pPr>
        </w:pPrChange>
      </w:pPr>
      <w:bookmarkStart w:id="6458" w:name="_Toc424912203"/>
      <w:bookmarkStart w:id="6459" w:name="_Toc424915312"/>
      <w:bookmarkStart w:id="6460" w:name="_Toc424918342"/>
      <w:bookmarkStart w:id="6461" w:name="_Toc425149192"/>
      <w:bookmarkStart w:id="6462" w:name="_Toc425161731"/>
      <w:bookmarkStart w:id="6463" w:name="_Toc425162739"/>
      <w:bookmarkStart w:id="6464" w:name="_Toc425163145"/>
      <w:bookmarkStart w:id="6465" w:name="_Toc425170632"/>
      <w:bookmarkStart w:id="6466" w:name="_Toc425172945"/>
      <w:bookmarkStart w:id="6467" w:name="_Toc425234418"/>
      <w:bookmarkStart w:id="6468" w:name="_Toc425237970"/>
      <w:bookmarkStart w:id="6469" w:name="_Toc425239216"/>
      <w:bookmarkStart w:id="6470" w:name="_Toc425240463"/>
      <w:bookmarkStart w:id="6471" w:name="_Toc425241709"/>
      <w:bookmarkStart w:id="6472" w:name="_Toc425242955"/>
      <w:bookmarkStart w:id="6473" w:name="_Toc425244202"/>
      <w:bookmarkStart w:id="6474" w:name="_Toc425245449"/>
      <w:bookmarkStart w:id="6475" w:name="_Toc425246696"/>
      <w:bookmarkStart w:id="6476" w:name="_Toc425247942"/>
      <w:bookmarkStart w:id="6477" w:name="_Toc425249189"/>
      <w:bookmarkStart w:id="6478" w:name="_Toc425250436"/>
      <w:bookmarkStart w:id="6479" w:name="_Toc425251683"/>
      <w:bookmarkStart w:id="6480" w:name="_Toc425252353"/>
      <w:bookmarkStart w:id="6481" w:name="_Toc425253024"/>
      <w:bookmarkStart w:id="6482" w:name="_Toc425256415"/>
      <w:bookmarkStart w:id="6483" w:name="_Toc425276116"/>
      <w:bookmarkStart w:id="6484" w:name="_Toc425342214"/>
      <w:bookmarkStart w:id="6485" w:name="_Toc425349420"/>
      <w:bookmarkStart w:id="6486" w:name="_Toc425352569"/>
      <w:bookmarkStart w:id="6487" w:name="_Toc425353254"/>
      <w:bookmarkStart w:id="6488" w:name="_Toc425787247"/>
      <w:bookmarkStart w:id="6489" w:name="_Toc425787933"/>
      <w:bookmarkStart w:id="6490" w:name="_Toc425788620"/>
      <w:bookmarkStart w:id="6491" w:name="_Toc425789307"/>
      <w:bookmarkStart w:id="6492" w:name="_Toc425789994"/>
      <w:bookmarkStart w:id="6493" w:name="_Toc425793734"/>
      <w:bookmarkStart w:id="6494" w:name="_Toc426384669"/>
      <w:bookmarkStart w:id="6495" w:name="_Toc426386073"/>
      <w:bookmarkStart w:id="6496" w:name="_Toc426387476"/>
      <w:bookmarkStart w:id="6497" w:name="_Toc426388880"/>
      <w:bookmarkStart w:id="6498" w:name="_Toc426390284"/>
      <w:bookmarkStart w:id="6499" w:name="_Toc426391688"/>
      <w:bookmarkStart w:id="6500" w:name="_Toc426393091"/>
      <w:bookmarkStart w:id="6501" w:name="_Toc427824676"/>
      <w:bookmarkStart w:id="6502" w:name="_Toc427852489"/>
      <w:bookmarkStart w:id="6503" w:name="_Toc427854729"/>
      <w:bookmarkStart w:id="6504" w:name="_Toc427856930"/>
      <w:bookmarkEnd w:id="6458"/>
      <w:bookmarkEnd w:id="6459"/>
      <w:bookmarkEnd w:id="6460"/>
      <w:bookmarkEnd w:id="6461"/>
      <w:bookmarkEnd w:id="6462"/>
      <w:bookmarkEnd w:id="6463"/>
      <w:bookmarkEnd w:id="6464"/>
      <w:bookmarkEnd w:id="6465"/>
      <w:bookmarkEnd w:id="6466"/>
      <w:bookmarkEnd w:id="6467"/>
      <w:bookmarkEnd w:id="6468"/>
      <w:bookmarkEnd w:id="6469"/>
      <w:bookmarkEnd w:id="6470"/>
      <w:bookmarkEnd w:id="6471"/>
      <w:bookmarkEnd w:id="6472"/>
      <w:bookmarkEnd w:id="6473"/>
      <w:bookmarkEnd w:id="6474"/>
      <w:bookmarkEnd w:id="6475"/>
      <w:bookmarkEnd w:id="6476"/>
      <w:bookmarkEnd w:id="6477"/>
      <w:bookmarkEnd w:id="6478"/>
      <w:bookmarkEnd w:id="6479"/>
      <w:bookmarkEnd w:id="6480"/>
      <w:bookmarkEnd w:id="6481"/>
      <w:bookmarkEnd w:id="6482"/>
      <w:bookmarkEnd w:id="6483"/>
      <w:bookmarkEnd w:id="6484"/>
      <w:bookmarkEnd w:id="6485"/>
      <w:bookmarkEnd w:id="6486"/>
      <w:bookmarkEnd w:id="6487"/>
      <w:bookmarkEnd w:id="6488"/>
      <w:bookmarkEnd w:id="6489"/>
      <w:bookmarkEnd w:id="6490"/>
      <w:bookmarkEnd w:id="6491"/>
      <w:bookmarkEnd w:id="6492"/>
      <w:bookmarkEnd w:id="6493"/>
      <w:bookmarkEnd w:id="6494"/>
      <w:bookmarkEnd w:id="6495"/>
      <w:bookmarkEnd w:id="6496"/>
      <w:bookmarkEnd w:id="6497"/>
      <w:bookmarkEnd w:id="6498"/>
      <w:bookmarkEnd w:id="6499"/>
      <w:bookmarkEnd w:id="6500"/>
      <w:bookmarkEnd w:id="6501"/>
      <w:bookmarkEnd w:id="6502"/>
      <w:bookmarkEnd w:id="6503"/>
      <w:bookmarkEnd w:id="6504"/>
    </w:p>
    <w:p w14:paraId="4788C52A" w14:textId="5AE00946" w:rsidR="005F4718" w:rsidDel="00413F3D" w:rsidRDefault="005F4718">
      <w:pPr>
        <w:numPr>
          <w:ilvl w:val="0"/>
          <w:numId w:val="26"/>
        </w:numPr>
        <w:overflowPunct w:val="0"/>
        <w:autoSpaceDE w:val="0"/>
        <w:autoSpaceDN w:val="0"/>
        <w:spacing w:after="60"/>
        <w:textAlignment w:val="baseline"/>
        <w:rPr>
          <w:del w:id="6505" w:author="Ramasubramani, Hariharan" w:date="2015-07-13T14:40:00Z"/>
          <w:rFonts w:cstheme="minorHAnsi"/>
          <w:color w:val="000000" w:themeColor="text1"/>
        </w:rPr>
        <w:pPrChange w:id="6506" w:author="Ramasubramani, Hariharan" w:date="2015-07-13T14:40:00Z">
          <w:pPr>
            <w:pStyle w:val="ListParagraph"/>
            <w:numPr>
              <w:ilvl w:val="2"/>
              <w:numId w:val="11"/>
            </w:numPr>
            <w:tabs>
              <w:tab w:val="num" w:pos="1512"/>
            </w:tabs>
            <w:overflowPunct w:val="0"/>
            <w:autoSpaceDE w:val="0"/>
            <w:autoSpaceDN w:val="0"/>
            <w:spacing w:after="60"/>
            <w:ind w:left="1044" w:firstLine="0"/>
            <w:textAlignment w:val="baseline"/>
          </w:pPr>
        </w:pPrChange>
      </w:pPr>
      <w:del w:id="6507" w:author="Ramasubramani, Hariharan" w:date="2015-07-13T14:40:00Z">
        <w:r w:rsidDel="00413F3D">
          <w:rPr>
            <w:rFonts w:cstheme="minorHAnsi"/>
            <w:color w:val="000000" w:themeColor="text1"/>
          </w:rPr>
          <w:delText>The User Administrator shall have the ability to add permissions to a user.</w:delText>
        </w:r>
        <w:bookmarkStart w:id="6508" w:name="_Toc424912204"/>
        <w:bookmarkStart w:id="6509" w:name="_Toc424915313"/>
        <w:bookmarkStart w:id="6510" w:name="_Toc424918343"/>
        <w:bookmarkStart w:id="6511" w:name="_Toc425149193"/>
        <w:bookmarkStart w:id="6512" w:name="_Toc425161732"/>
        <w:bookmarkStart w:id="6513" w:name="_Toc425162740"/>
        <w:bookmarkStart w:id="6514" w:name="_Toc425163146"/>
        <w:bookmarkStart w:id="6515" w:name="_Toc425170633"/>
        <w:bookmarkStart w:id="6516" w:name="_Toc425172946"/>
        <w:bookmarkStart w:id="6517" w:name="_Toc425234419"/>
        <w:bookmarkStart w:id="6518" w:name="_Toc425237971"/>
        <w:bookmarkStart w:id="6519" w:name="_Toc425239217"/>
        <w:bookmarkStart w:id="6520" w:name="_Toc425240464"/>
        <w:bookmarkStart w:id="6521" w:name="_Toc425241710"/>
        <w:bookmarkStart w:id="6522" w:name="_Toc425242956"/>
        <w:bookmarkStart w:id="6523" w:name="_Toc425244203"/>
        <w:bookmarkStart w:id="6524" w:name="_Toc425245450"/>
        <w:bookmarkStart w:id="6525" w:name="_Toc425246697"/>
        <w:bookmarkStart w:id="6526" w:name="_Toc425247943"/>
        <w:bookmarkStart w:id="6527" w:name="_Toc425249190"/>
        <w:bookmarkStart w:id="6528" w:name="_Toc425250437"/>
        <w:bookmarkStart w:id="6529" w:name="_Toc425251684"/>
        <w:bookmarkStart w:id="6530" w:name="_Toc425252354"/>
        <w:bookmarkStart w:id="6531" w:name="_Toc425253025"/>
        <w:bookmarkStart w:id="6532" w:name="_Toc425256416"/>
        <w:bookmarkStart w:id="6533" w:name="_Toc425276117"/>
        <w:bookmarkStart w:id="6534" w:name="_Toc425342215"/>
        <w:bookmarkStart w:id="6535" w:name="_Toc425349421"/>
        <w:bookmarkStart w:id="6536" w:name="_Toc425352570"/>
        <w:bookmarkStart w:id="6537" w:name="_Toc425353255"/>
        <w:bookmarkStart w:id="6538" w:name="_Toc425787248"/>
        <w:bookmarkStart w:id="6539" w:name="_Toc425787934"/>
        <w:bookmarkStart w:id="6540" w:name="_Toc425788621"/>
        <w:bookmarkStart w:id="6541" w:name="_Toc425789308"/>
        <w:bookmarkStart w:id="6542" w:name="_Toc425789995"/>
        <w:bookmarkStart w:id="6543" w:name="_Toc425793735"/>
        <w:bookmarkStart w:id="6544" w:name="_Toc426384670"/>
        <w:bookmarkStart w:id="6545" w:name="_Toc426386074"/>
        <w:bookmarkStart w:id="6546" w:name="_Toc426387477"/>
        <w:bookmarkStart w:id="6547" w:name="_Toc426388881"/>
        <w:bookmarkStart w:id="6548" w:name="_Toc426390285"/>
        <w:bookmarkStart w:id="6549" w:name="_Toc426391689"/>
        <w:bookmarkStart w:id="6550" w:name="_Toc426393092"/>
        <w:bookmarkStart w:id="6551" w:name="_Toc427824677"/>
        <w:bookmarkStart w:id="6552" w:name="_Toc427852490"/>
        <w:bookmarkStart w:id="6553" w:name="_Toc427854730"/>
        <w:bookmarkStart w:id="6554" w:name="_Toc427856931"/>
        <w:bookmarkEnd w:id="6508"/>
        <w:bookmarkEnd w:id="6509"/>
        <w:bookmarkEnd w:id="6510"/>
        <w:bookmarkEnd w:id="6511"/>
        <w:bookmarkEnd w:id="6512"/>
        <w:bookmarkEnd w:id="6513"/>
        <w:bookmarkEnd w:id="6514"/>
        <w:bookmarkEnd w:id="6515"/>
        <w:bookmarkEnd w:id="6516"/>
        <w:bookmarkEnd w:id="6517"/>
        <w:bookmarkEnd w:id="6518"/>
        <w:bookmarkEnd w:id="6519"/>
        <w:bookmarkEnd w:id="6520"/>
        <w:bookmarkEnd w:id="6521"/>
        <w:bookmarkEnd w:id="6522"/>
        <w:bookmarkEnd w:id="6523"/>
        <w:bookmarkEnd w:id="6524"/>
        <w:bookmarkEnd w:id="6525"/>
        <w:bookmarkEnd w:id="6526"/>
        <w:bookmarkEnd w:id="6527"/>
        <w:bookmarkEnd w:id="6528"/>
        <w:bookmarkEnd w:id="6529"/>
        <w:bookmarkEnd w:id="6530"/>
        <w:bookmarkEnd w:id="6531"/>
        <w:bookmarkEnd w:id="6532"/>
        <w:bookmarkEnd w:id="6533"/>
        <w:bookmarkEnd w:id="6534"/>
        <w:bookmarkEnd w:id="6535"/>
        <w:bookmarkEnd w:id="6536"/>
        <w:bookmarkEnd w:id="6537"/>
        <w:bookmarkEnd w:id="6538"/>
        <w:bookmarkEnd w:id="6539"/>
        <w:bookmarkEnd w:id="6540"/>
        <w:bookmarkEnd w:id="6541"/>
        <w:bookmarkEnd w:id="6542"/>
        <w:bookmarkEnd w:id="6543"/>
        <w:bookmarkEnd w:id="6544"/>
        <w:bookmarkEnd w:id="6545"/>
        <w:bookmarkEnd w:id="6546"/>
        <w:bookmarkEnd w:id="6547"/>
        <w:bookmarkEnd w:id="6548"/>
        <w:bookmarkEnd w:id="6549"/>
        <w:bookmarkEnd w:id="6550"/>
        <w:bookmarkEnd w:id="6551"/>
        <w:bookmarkEnd w:id="6552"/>
        <w:bookmarkEnd w:id="6553"/>
        <w:bookmarkEnd w:id="6554"/>
      </w:del>
    </w:p>
    <w:p w14:paraId="6500BB7D" w14:textId="61B16D1B" w:rsidR="005F4718" w:rsidDel="00413F3D" w:rsidRDefault="005F4718">
      <w:pPr>
        <w:numPr>
          <w:ilvl w:val="0"/>
          <w:numId w:val="26"/>
        </w:numPr>
        <w:overflowPunct w:val="0"/>
        <w:autoSpaceDE w:val="0"/>
        <w:autoSpaceDN w:val="0"/>
        <w:spacing w:after="60"/>
        <w:textAlignment w:val="baseline"/>
        <w:rPr>
          <w:del w:id="6555" w:author="Ramasubramani, Hariharan" w:date="2015-07-13T14:40:00Z"/>
          <w:rFonts w:cstheme="minorHAnsi"/>
          <w:color w:val="000000" w:themeColor="text1"/>
        </w:rPr>
        <w:pPrChange w:id="6556" w:author="Ramasubramani, Hariharan" w:date="2015-07-13T14:40:00Z">
          <w:pPr>
            <w:pStyle w:val="ListParagraph"/>
            <w:numPr>
              <w:ilvl w:val="3"/>
              <w:numId w:val="11"/>
            </w:numPr>
            <w:tabs>
              <w:tab w:val="num" w:pos="2088"/>
            </w:tabs>
            <w:overflowPunct w:val="0"/>
            <w:autoSpaceDE w:val="0"/>
            <w:autoSpaceDN w:val="0"/>
            <w:spacing w:after="60"/>
            <w:ind w:left="1728" w:firstLine="0"/>
            <w:textAlignment w:val="baseline"/>
          </w:pPr>
        </w:pPrChange>
      </w:pPr>
      <w:del w:id="6557" w:author="Ramasubramani, Hariharan" w:date="2015-07-13T14:40:00Z">
        <w:r w:rsidDel="00413F3D">
          <w:rPr>
            <w:rFonts w:cstheme="minorHAnsi"/>
            <w:color w:val="000000" w:themeColor="text1"/>
          </w:rPr>
          <w:delText>If the User Administrator does not add any permissions to a user, the user shall have ‘Read Only’ access to the system once the LDAP group has been assigned to the user through a RequestIT.</w:delText>
        </w:r>
        <w:bookmarkStart w:id="6558" w:name="_Toc424912205"/>
        <w:bookmarkStart w:id="6559" w:name="_Toc424915314"/>
        <w:bookmarkStart w:id="6560" w:name="_Toc424918344"/>
        <w:bookmarkStart w:id="6561" w:name="_Toc425149194"/>
        <w:bookmarkStart w:id="6562" w:name="_Toc425161733"/>
        <w:bookmarkStart w:id="6563" w:name="_Toc425162741"/>
        <w:bookmarkStart w:id="6564" w:name="_Toc425163147"/>
        <w:bookmarkStart w:id="6565" w:name="_Toc425170634"/>
        <w:bookmarkStart w:id="6566" w:name="_Toc425172947"/>
        <w:bookmarkStart w:id="6567" w:name="_Toc425234420"/>
        <w:bookmarkStart w:id="6568" w:name="_Toc425237972"/>
        <w:bookmarkStart w:id="6569" w:name="_Toc425239218"/>
        <w:bookmarkStart w:id="6570" w:name="_Toc425240465"/>
        <w:bookmarkStart w:id="6571" w:name="_Toc425241711"/>
        <w:bookmarkStart w:id="6572" w:name="_Toc425242957"/>
        <w:bookmarkStart w:id="6573" w:name="_Toc425244204"/>
        <w:bookmarkStart w:id="6574" w:name="_Toc425245451"/>
        <w:bookmarkStart w:id="6575" w:name="_Toc425246698"/>
        <w:bookmarkStart w:id="6576" w:name="_Toc425247944"/>
        <w:bookmarkStart w:id="6577" w:name="_Toc425249191"/>
        <w:bookmarkStart w:id="6578" w:name="_Toc425250438"/>
        <w:bookmarkStart w:id="6579" w:name="_Toc425251685"/>
        <w:bookmarkStart w:id="6580" w:name="_Toc425252355"/>
        <w:bookmarkStart w:id="6581" w:name="_Toc425253026"/>
        <w:bookmarkStart w:id="6582" w:name="_Toc425256417"/>
        <w:bookmarkStart w:id="6583" w:name="_Toc425276118"/>
        <w:bookmarkStart w:id="6584" w:name="_Toc425342216"/>
        <w:bookmarkStart w:id="6585" w:name="_Toc425349422"/>
        <w:bookmarkStart w:id="6586" w:name="_Toc425352571"/>
        <w:bookmarkStart w:id="6587" w:name="_Toc425353256"/>
        <w:bookmarkStart w:id="6588" w:name="_Toc425787249"/>
        <w:bookmarkStart w:id="6589" w:name="_Toc425787935"/>
        <w:bookmarkStart w:id="6590" w:name="_Toc425788622"/>
        <w:bookmarkStart w:id="6591" w:name="_Toc425789309"/>
        <w:bookmarkStart w:id="6592" w:name="_Toc425789996"/>
        <w:bookmarkStart w:id="6593" w:name="_Toc425793736"/>
        <w:bookmarkStart w:id="6594" w:name="_Toc426384671"/>
        <w:bookmarkStart w:id="6595" w:name="_Toc426386075"/>
        <w:bookmarkStart w:id="6596" w:name="_Toc426387478"/>
        <w:bookmarkStart w:id="6597" w:name="_Toc426388882"/>
        <w:bookmarkStart w:id="6598" w:name="_Toc426390286"/>
        <w:bookmarkStart w:id="6599" w:name="_Toc426391690"/>
        <w:bookmarkStart w:id="6600" w:name="_Toc426393093"/>
        <w:bookmarkStart w:id="6601" w:name="_Toc427824678"/>
        <w:bookmarkStart w:id="6602" w:name="_Toc427852491"/>
        <w:bookmarkStart w:id="6603" w:name="_Toc427854731"/>
        <w:bookmarkStart w:id="6604" w:name="_Toc427856932"/>
        <w:bookmarkEnd w:id="6558"/>
        <w:bookmarkEnd w:id="6559"/>
        <w:bookmarkEnd w:id="6560"/>
        <w:bookmarkEnd w:id="6561"/>
        <w:bookmarkEnd w:id="6562"/>
        <w:bookmarkEnd w:id="6563"/>
        <w:bookmarkEnd w:id="6564"/>
        <w:bookmarkEnd w:id="6565"/>
        <w:bookmarkEnd w:id="6566"/>
        <w:bookmarkEnd w:id="6567"/>
        <w:bookmarkEnd w:id="6568"/>
        <w:bookmarkEnd w:id="6569"/>
        <w:bookmarkEnd w:id="6570"/>
        <w:bookmarkEnd w:id="6571"/>
        <w:bookmarkEnd w:id="6572"/>
        <w:bookmarkEnd w:id="6573"/>
        <w:bookmarkEnd w:id="6574"/>
        <w:bookmarkEnd w:id="6575"/>
        <w:bookmarkEnd w:id="6576"/>
        <w:bookmarkEnd w:id="6577"/>
        <w:bookmarkEnd w:id="6578"/>
        <w:bookmarkEnd w:id="6579"/>
        <w:bookmarkEnd w:id="6580"/>
        <w:bookmarkEnd w:id="6581"/>
        <w:bookmarkEnd w:id="6582"/>
        <w:bookmarkEnd w:id="6583"/>
        <w:bookmarkEnd w:id="6584"/>
        <w:bookmarkEnd w:id="6585"/>
        <w:bookmarkEnd w:id="6586"/>
        <w:bookmarkEnd w:id="6587"/>
        <w:bookmarkEnd w:id="6588"/>
        <w:bookmarkEnd w:id="6589"/>
        <w:bookmarkEnd w:id="6590"/>
        <w:bookmarkEnd w:id="6591"/>
        <w:bookmarkEnd w:id="6592"/>
        <w:bookmarkEnd w:id="6593"/>
        <w:bookmarkEnd w:id="6594"/>
        <w:bookmarkEnd w:id="6595"/>
        <w:bookmarkEnd w:id="6596"/>
        <w:bookmarkEnd w:id="6597"/>
        <w:bookmarkEnd w:id="6598"/>
        <w:bookmarkEnd w:id="6599"/>
        <w:bookmarkEnd w:id="6600"/>
        <w:bookmarkEnd w:id="6601"/>
        <w:bookmarkEnd w:id="6602"/>
        <w:bookmarkEnd w:id="6603"/>
        <w:bookmarkEnd w:id="6604"/>
      </w:del>
    </w:p>
    <w:p w14:paraId="6825A571" w14:textId="6EB39799" w:rsidR="005F4718" w:rsidDel="00413F3D" w:rsidRDefault="005F4718">
      <w:pPr>
        <w:numPr>
          <w:ilvl w:val="0"/>
          <w:numId w:val="26"/>
        </w:numPr>
        <w:overflowPunct w:val="0"/>
        <w:autoSpaceDE w:val="0"/>
        <w:autoSpaceDN w:val="0"/>
        <w:spacing w:after="60"/>
        <w:textAlignment w:val="baseline"/>
        <w:rPr>
          <w:del w:id="6605" w:author="Ramasubramani, Hariharan" w:date="2015-07-13T14:40:00Z"/>
          <w:rFonts w:cstheme="minorHAnsi"/>
          <w:color w:val="000000" w:themeColor="text1"/>
        </w:rPr>
        <w:pPrChange w:id="6606" w:author="Ramasubramani, Hariharan" w:date="2015-07-13T14:40:00Z">
          <w:pPr>
            <w:pStyle w:val="ListParagraph"/>
            <w:numPr>
              <w:ilvl w:val="3"/>
              <w:numId w:val="11"/>
            </w:numPr>
            <w:tabs>
              <w:tab w:val="num" w:pos="2088"/>
            </w:tabs>
            <w:overflowPunct w:val="0"/>
            <w:autoSpaceDE w:val="0"/>
            <w:autoSpaceDN w:val="0"/>
            <w:spacing w:after="60"/>
            <w:ind w:left="1728" w:firstLine="0"/>
            <w:textAlignment w:val="baseline"/>
          </w:pPr>
        </w:pPrChange>
      </w:pPr>
      <w:del w:id="6607" w:author="Ramasubramani, Hariharan" w:date="2015-07-13T14:40:00Z">
        <w:r w:rsidDel="00413F3D">
          <w:rPr>
            <w:rFonts w:cstheme="minorHAnsi"/>
            <w:color w:val="000000" w:themeColor="text1"/>
          </w:rPr>
          <w:delText>Adding permissions to a user shall allow the user to have the permission in real time.</w:delText>
        </w:r>
        <w:bookmarkStart w:id="6608" w:name="_Toc424912206"/>
        <w:bookmarkStart w:id="6609" w:name="_Toc424915315"/>
        <w:bookmarkStart w:id="6610" w:name="_Toc424918345"/>
        <w:bookmarkStart w:id="6611" w:name="_Toc425149195"/>
        <w:bookmarkStart w:id="6612" w:name="_Toc425161734"/>
        <w:bookmarkStart w:id="6613" w:name="_Toc425162742"/>
        <w:bookmarkStart w:id="6614" w:name="_Toc425163148"/>
        <w:bookmarkStart w:id="6615" w:name="_Toc425170635"/>
        <w:bookmarkStart w:id="6616" w:name="_Toc425172948"/>
        <w:bookmarkStart w:id="6617" w:name="_Toc425234421"/>
        <w:bookmarkStart w:id="6618" w:name="_Toc425237973"/>
        <w:bookmarkStart w:id="6619" w:name="_Toc425239219"/>
        <w:bookmarkStart w:id="6620" w:name="_Toc425240466"/>
        <w:bookmarkStart w:id="6621" w:name="_Toc425241712"/>
        <w:bookmarkStart w:id="6622" w:name="_Toc425242958"/>
        <w:bookmarkStart w:id="6623" w:name="_Toc425244205"/>
        <w:bookmarkStart w:id="6624" w:name="_Toc425245452"/>
        <w:bookmarkStart w:id="6625" w:name="_Toc425246699"/>
        <w:bookmarkStart w:id="6626" w:name="_Toc425247945"/>
        <w:bookmarkStart w:id="6627" w:name="_Toc425249192"/>
        <w:bookmarkStart w:id="6628" w:name="_Toc425250439"/>
        <w:bookmarkStart w:id="6629" w:name="_Toc425251686"/>
        <w:bookmarkStart w:id="6630" w:name="_Toc425252356"/>
        <w:bookmarkStart w:id="6631" w:name="_Toc425253027"/>
        <w:bookmarkStart w:id="6632" w:name="_Toc425256418"/>
        <w:bookmarkStart w:id="6633" w:name="_Toc425276119"/>
        <w:bookmarkStart w:id="6634" w:name="_Toc425342217"/>
        <w:bookmarkStart w:id="6635" w:name="_Toc425349423"/>
        <w:bookmarkStart w:id="6636" w:name="_Toc425352572"/>
        <w:bookmarkStart w:id="6637" w:name="_Toc425353257"/>
        <w:bookmarkStart w:id="6638" w:name="_Toc425787250"/>
        <w:bookmarkStart w:id="6639" w:name="_Toc425787936"/>
        <w:bookmarkStart w:id="6640" w:name="_Toc425788623"/>
        <w:bookmarkStart w:id="6641" w:name="_Toc425789310"/>
        <w:bookmarkStart w:id="6642" w:name="_Toc425789997"/>
        <w:bookmarkStart w:id="6643" w:name="_Toc425793737"/>
        <w:bookmarkStart w:id="6644" w:name="_Toc426384672"/>
        <w:bookmarkStart w:id="6645" w:name="_Toc426386076"/>
        <w:bookmarkStart w:id="6646" w:name="_Toc426387479"/>
        <w:bookmarkStart w:id="6647" w:name="_Toc426388883"/>
        <w:bookmarkStart w:id="6648" w:name="_Toc426390287"/>
        <w:bookmarkStart w:id="6649" w:name="_Toc426391691"/>
        <w:bookmarkStart w:id="6650" w:name="_Toc426393094"/>
        <w:bookmarkStart w:id="6651" w:name="_Toc427824679"/>
        <w:bookmarkStart w:id="6652" w:name="_Toc427852492"/>
        <w:bookmarkStart w:id="6653" w:name="_Toc427854732"/>
        <w:bookmarkStart w:id="6654" w:name="_Toc427856933"/>
        <w:bookmarkEnd w:id="6608"/>
        <w:bookmarkEnd w:id="6609"/>
        <w:bookmarkEnd w:id="6610"/>
        <w:bookmarkEnd w:id="6611"/>
        <w:bookmarkEnd w:id="6612"/>
        <w:bookmarkEnd w:id="6613"/>
        <w:bookmarkEnd w:id="6614"/>
        <w:bookmarkEnd w:id="6615"/>
        <w:bookmarkEnd w:id="6616"/>
        <w:bookmarkEnd w:id="6617"/>
        <w:bookmarkEnd w:id="6618"/>
        <w:bookmarkEnd w:id="6619"/>
        <w:bookmarkEnd w:id="6620"/>
        <w:bookmarkEnd w:id="6621"/>
        <w:bookmarkEnd w:id="6622"/>
        <w:bookmarkEnd w:id="6623"/>
        <w:bookmarkEnd w:id="6624"/>
        <w:bookmarkEnd w:id="6625"/>
        <w:bookmarkEnd w:id="6626"/>
        <w:bookmarkEnd w:id="6627"/>
        <w:bookmarkEnd w:id="6628"/>
        <w:bookmarkEnd w:id="6629"/>
        <w:bookmarkEnd w:id="6630"/>
        <w:bookmarkEnd w:id="6631"/>
        <w:bookmarkEnd w:id="6632"/>
        <w:bookmarkEnd w:id="6633"/>
        <w:bookmarkEnd w:id="6634"/>
        <w:bookmarkEnd w:id="6635"/>
        <w:bookmarkEnd w:id="6636"/>
        <w:bookmarkEnd w:id="6637"/>
        <w:bookmarkEnd w:id="6638"/>
        <w:bookmarkEnd w:id="6639"/>
        <w:bookmarkEnd w:id="6640"/>
        <w:bookmarkEnd w:id="6641"/>
        <w:bookmarkEnd w:id="6642"/>
        <w:bookmarkEnd w:id="6643"/>
        <w:bookmarkEnd w:id="6644"/>
        <w:bookmarkEnd w:id="6645"/>
        <w:bookmarkEnd w:id="6646"/>
        <w:bookmarkEnd w:id="6647"/>
        <w:bookmarkEnd w:id="6648"/>
        <w:bookmarkEnd w:id="6649"/>
        <w:bookmarkEnd w:id="6650"/>
        <w:bookmarkEnd w:id="6651"/>
        <w:bookmarkEnd w:id="6652"/>
        <w:bookmarkEnd w:id="6653"/>
        <w:bookmarkEnd w:id="6654"/>
      </w:del>
    </w:p>
    <w:p w14:paraId="0748C3A2" w14:textId="7ACBACE8" w:rsidR="005F4718" w:rsidDel="00413F3D" w:rsidRDefault="005F4718">
      <w:pPr>
        <w:numPr>
          <w:ilvl w:val="0"/>
          <w:numId w:val="26"/>
        </w:numPr>
        <w:overflowPunct w:val="0"/>
        <w:autoSpaceDE w:val="0"/>
        <w:autoSpaceDN w:val="0"/>
        <w:spacing w:after="60"/>
        <w:textAlignment w:val="baseline"/>
        <w:rPr>
          <w:del w:id="6655" w:author="Ramasubramani, Hariharan" w:date="2015-07-13T14:40:00Z"/>
          <w:rFonts w:cstheme="minorHAnsi"/>
          <w:color w:val="000000" w:themeColor="text1"/>
        </w:rPr>
        <w:pPrChange w:id="6656" w:author="Ramasubramani, Hariharan" w:date="2015-07-13T14:40:00Z">
          <w:pPr>
            <w:pStyle w:val="ListParagraph"/>
            <w:numPr>
              <w:ilvl w:val="3"/>
              <w:numId w:val="11"/>
            </w:numPr>
            <w:tabs>
              <w:tab w:val="num" w:pos="2088"/>
            </w:tabs>
            <w:overflowPunct w:val="0"/>
            <w:autoSpaceDE w:val="0"/>
            <w:autoSpaceDN w:val="0"/>
            <w:spacing w:after="60"/>
            <w:ind w:left="1728" w:firstLine="0"/>
            <w:textAlignment w:val="baseline"/>
          </w:pPr>
        </w:pPrChange>
      </w:pPr>
      <w:del w:id="6657" w:author="Ramasubramani, Hariharan" w:date="2015-07-13T14:40:00Z">
        <w:r w:rsidDel="00413F3D">
          <w:rPr>
            <w:rFonts w:cstheme="minorHAnsi"/>
            <w:color w:val="000000" w:themeColor="text1"/>
          </w:rPr>
          <w:delText>The following permissions may be added to a user:</w:delText>
        </w:r>
        <w:bookmarkStart w:id="6658" w:name="_Toc424912207"/>
        <w:bookmarkStart w:id="6659" w:name="_Toc424915316"/>
        <w:bookmarkStart w:id="6660" w:name="_Toc424918346"/>
        <w:bookmarkStart w:id="6661" w:name="_Toc425149196"/>
        <w:bookmarkStart w:id="6662" w:name="_Toc425161735"/>
        <w:bookmarkStart w:id="6663" w:name="_Toc425162743"/>
        <w:bookmarkStart w:id="6664" w:name="_Toc425163149"/>
        <w:bookmarkStart w:id="6665" w:name="_Toc425170636"/>
        <w:bookmarkStart w:id="6666" w:name="_Toc425172949"/>
        <w:bookmarkStart w:id="6667" w:name="_Toc425234422"/>
        <w:bookmarkStart w:id="6668" w:name="_Toc425237974"/>
        <w:bookmarkStart w:id="6669" w:name="_Toc425239220"/>
        <w:bookmarkStart w:id="6670" w:name="_Toc425240467"/>
        <w:bookmarkStart w:id="6671" w:name="_Toc425241713"/>
        <w:bookmarkStart w:id="6672" w:name="_Toc425242959"/>
        <w:bookmarkStart w:id="6673" w:name="_Toc425244206"/>
        <w:bookmarkStart w:id="6674" w:name="_Toc425245453"/>
        <w:bookmarkStart w:id="6675" w:name="_Toc425246700"/>
        <w:bookmarkStart w:id="6676" w:name="_Toc425247946"/>
        <w:bookmarkStart w:id="6677" w:name="_Toc425249193"/>
        <w:bookmarkStart w:id="6678" w:name="_Toc425250440"/>
        <w:bookmarkStart w:id="6679" w:name="_Toc425251687"/>
        <w:bookmarkStart w:id="6680" w:name="_Toc425252357"/>
        <w:bookmarkStart w:id="6681" w:name="_Toc425253028"/>
        <w:bookmarkStart w:id="6682" w:name="_Toc425256419"/>
        <w:bookmarkStart w:id="6683" w:name="_Toc425276120"/>
        <w:bookmarkStart w:id="6684" w:name="_Toc425342218"/>
        <w:bookmarkStart w:id="6685" w:name="_Toc425349424"/>
        <w:bookmarkStart w:id="6686" w:name="_Toc425352573"/>
        <w:bookmarkStart w:id="6687" w:name="_Toc425353258"/>
        <w:bookmarkStart w:id="6688" w:name="_Toc425787251"/>
        <w:bookmarkStart w:id="6689" w:name="_Toc425787937"/>
        <w:bookmarkStart w:id="6690" w:name="_Toc425788624"/>
        <w:bookmarkStart w:id="6691" w:name="_Toc425789311"/>
        <w:bookmarkStart w:id="6692" w:name="_Toc425789998"/>
        <w:bookmarkStart w:id="6693" w:name="_Toc425793738"/>
        <w:bookmarkStart w:id="6694" w:name="_Toc426384673"/>
        <w:bookmarkStart w:id="6695" w:name="_Toc426386077"/>
        <w:bookmarkStart w:id="6696" w:name="_Toc426387480"/>
        <w:bookmarkStart w:id="6697" w:name="_Toc426388884"/>
        <w:bookmarkStart w:id="6698" w:name="_Toc426390288"/>
        <w:bookmarkStart w:id="6699" w:name="_Toc426391692"/>
        <w:bookmarkStart w:id="6700" w:name="_Toc426393095"/>
        <w:bookmarkStart w:id="6701" w:name="_Toc427824680"/>
        <w:bookmarkStart w:id="6702" w:name="_Toc427852493"/>
        <w:bookmarkStart w:id="6703" w:name="_Toc427854733"/>
        <w:bookmarkStart w:id="6704" w:name="_Toc427856934"/>
        <w:bookmarkEnd w:id="6658"/>
        <w:bookmarkEnd w:id="6659"/>
        <w:bookmarkEnd w:id="6660"/>
        <w:bookmarkEnd w:id="6661"/>
        <w:bookmarkEnd w:id="6662"/>
        <w:bookmarkEnd w:id="6663"/>
        <w:bookmarkEnd w:id="6664"/>
        <w:bookmarkEnd w:id="6665"/>
        <w:bookmarkEnd w:id="6666"/>
        <w:bookmarkEnd w:id="6667"/>
        <w:bookmarkEnd w:id="6668"/>
        <w:bookmarkEnd w:id="6669"/>
        <w:bookmarkEnd w:id="6670"/>
        <w:bookmarkEnd w:id="6671"/>
        <w:bookmarkEnd w:id="6672"/>
        <w:bookmarkEnd w:id="6673"/>
        <w:bookmarkEnd w:id="6674"/>
        <w:bookmarkEnd w:id="6675"/>
        <w:bookmarkEnd w:id="6676"/>
        <w:bookmarkEnd w:id="6677"/>
        <w:bookmarkEnd w:id="6678"/>
        <w:bookmarkEnd w:id="6679"/>
        <w:bookmarkEnd w:id="6680"/>
        <w:bookmarkEnd w:id="6681"/>
        <w:bookmarkEnd w:id="6682"/>
        <w:bookmarkEnd w:id="6683"/>
        <w:bookmarkEnd w:id="6684"/>
        <w:bookmarkEnd w:id="6685"/>
        <w:bookmarkEnd w:id="6686"/>
        <w:bookmarkEnd w:id="6687"/>
        <w:bookmarkEnd w:id="6688"/>
        <w:bookmarkEnd w:id="6689"/>
        <w:bookmarkEnd w:id="6690"/>
        <w:bookmarkEnd w:id="6691"/>
        <w:bookmarkEnd w:id="6692"/>
        <w:bookmarkEnd w:id="6693"/>
        <w:bookmarkEnd w:id="6694"/>
        <w:bookmarkEnd w:id="6695"/>
        <w:bookmarkEnd w:id="6696"/>
        <w:bookmarkEnd w:id="6697"/>
        <w:bookmarkEnd w:id="6698"/>
        <w:bookmarkEnd w:id="6699"/>
        <w:bookmarkEnd w:id="6700"/>
        <w:bookmarkEnd w:id="6701"/>
        <w:bookmarkEnd w:id="6702"/>
        <w:bookmarkEnd w:id="6703"/>
        <w:bookmarkEnd w:id="6704"/>
      </w:del>
    </w:p>
    <w:p w14:paraId="0D85E0B1" w14:textId="72B548DF" w:rsidR="005F4718" w:rsidDel="00413F3D" w:rsidRDefault="005F4718">
      <w:pPr>
        <w:numPr>
          <w:ilvl w:val="0"/>
          <w:numId w:val="26"/>
        </w:numPr>
        <w:overflowPunct w:val="0"/>
        <w:autoSpaceDE w:val="0"/>
        <w:autoSpaceDN w:val="0"/>
        <w:spacing w:after="60"/>
        <w:textAlignment w:val="baseline"/>
        <w:rPr>
          <w:del w:id="6705" w:author="Ramasubramani, Hariharan" w:date="2015-07-13T14:40:00Z"/>
          <w:rFonts w:cstheme="minorHAnsi"/>
          <w:color w:val="000000" w:themeColor="text1"/>
        </w:rPr>
        <w:pPrChange w:id="6706" w:author="Ramasubramani, Hariharan" w:date="2015-07-13T14:40:00Z">
          <w:pPr>
            <w:pStyle w:val="ListParagraph"/>
            <w:numPr>
              <w:ilvl w:val="4"/>
              <w:numId w:val="11"/>
            </w:numPr>
            <w:tabs>
              <w:tab w:val="num" w:pos="2232"/>
            </w:tabs>
            <w:overflowPunct w:val="0"/>
            <w:autoSpaceDE w:val="0"/>
            <w:autoSpaceDN w:val="0"/>
            <w:spacing w:after="60"/>
            <w:ind w:left="2232" w:firstLine="0"/>
            <w:textAlignment w:val="baseline"/>
          </w:pPr>
        </w:pPrChange>
      </w:pPr>
      <w:del w:id="6707" w:author="Ramasubramani, Hariharan" w:date="2015-07-13T14:40:00Z">
        <w:r w:rsidDel="00413F3D">
          <w:rPr>
            <w:rFonts w:cstheme="minorHAnsi"/>
            <w:color w:val="000000" w:themeColor="text1"/>
          </w:rPr>
          <w:delText>Forms Write</w:delText>
        </w:r>
        <w:bookmarkStart w:id="6708" w:name="_Toc424912208"/>
        <w:bookmarkStart w:id="6709" w:name="_Toc424915317"/>
        <w:bookmarkStart w:id="6710" w:name="_Toc424918347"/>
        <w:bookmarkStart w:id="6711" w:name="_Toc425149197"/>
        <w:bookmarkStart w:id="6712" w:name="_Toc425161736"/>
        <w:bookmarkStart w:id="6713" w:name="_Toc425162744"/>
        <w:bookmarkStart w:id="6714" w:name="_Toc425163150"/>
        <w:bookmarkStart w:id="6715" w:name="_Toc425170637"/>
        <w:bookmarkStart w:id="6716" w:name="_Toc425172950"/>
        <w:bookmarkStart w:id="6717" w:name="_Toc425234423"/>
        <w:bookmarkStart w:id="6718" w:name="_Toc425237975"/>
        <w:bookmarkStart w:id="6719" w:name="_Toc425239221"/>
        <w:bookmarkStart w:id="6720" w:name="_Toc425240468"/>
        <w:bookmarkStart w:id="6721" w:name="_Toc425241714"/>
        <w:bookmarkStart w:id="6722" w:name="_Toc425242960"/>
        <w:bookmarkStart w:id="6723" w:name="_Toc425244207"/>
        <w:bookmarkStart w:id="6724" w:name="_Toc425245454"/>
        <w:bookmarkStart w:id="6725" w:name="_Toc425246701"/>
        <w:bookmarkStart w:id="6726" w:name="_Toc425247947"/>
        <w:bookmarkStart w:id="6727" w:name="_Toc425249194"/>
        <w:bookmarkStart w:id="6728" w:name="_Toc425250441"/>
        <w:bookmarkStart w:id="6729" w:name="_Toc425251688"/>
        <w:bookmarkStart w:id="6730" w:name="_Toc425252358"/>
        <w:bookmarkStart w:id="6731" w:name="_Toc425253029"/>
        <w:bookmarkStart w:id="6732" w:name="_Toc425256420"/>
        <w:bookmarkStart w:id="6733" w:name="_Toc425276121"/>
        <w:bookmarkStart w:id="6734" w:name="_Toc425342219"/>
        <w:bookmarkStart w:id="6735" w:name="_Toc425349425"/>
        <w:bookmarkStart w:id="6736" w:name="_Toc425352574"/>
        <w:bookmarkStart w:id="6737" w:name="_Toc425353259"/>
        <w:bookmarkStart w:id="6738" w:name="_Toc425787252"/>
        <w:bookmarkStart w:id="6739" w:name="_Toc425787938"/>
        <w:bookmarkStart w:id="6740" w:name="_Toc425788625"/>
        <w:bookmarkStart w:id="6741" w:name="_Toc425789312"/>
        <w:bookmarkStart w:id="6742" w:name="_Toc425789999"/>
        <w:bookmarkStart w:id="6743" w:name="_Toc425793739"/>
        <w:bookmarkStart w:id="6744" w:name="_Toc426384674"/>
        <w:bookmarkStart w:id="6745" w:name="_Toc426386078"/>
        <w:bookmarkStart w:id="6746" w:name="_Toc426387481"/>
        <w:bookmarkStart w:id="6747" w:name="_Toc426388885"/>
        <w:bookmarkStart w:id="6748" w:name="_Toc426390289"/>
        <w:bookmarkStart w:id="6749" w:name="_Toc426391693"/>
        <w:bookmarkStart w:id="6750" w:name="_Toc426393096"/>
        <w:bookmarkStart w:id="6751" w:name="_Toc427824681"/>
        <w:bookmarkStart w:id="6752" w:name="_Toc427852494"/>
        <w:bookmarkStart w:id="6753" w:name="_Toc427854734"/>
        <w:bookmarkStart w:id="6754" w:name="_Toc427856935"/>
        <w:bookmarkEnd w:id="6708"/>
        <w:bookmarkEnd w:id="6709"/>
        <w:bookmarkEnd w:id="6710"/>
        <w:bookmarkEnd w:id="6711"/>
        <w:bookmarkEnd w:id="6712"/>
        <w:bookmarkEnd w:id="6713"/>
        <w:bookmarkEnd w:id="6714"/>
        <w:bookmarkEnd w:id="6715"/>
        <w:bookmarkEnd w:id="6716"/>
        <w:bookmarkEnd w:id="6717"/>
        <w:bookmarkEnd w:id="6718"/>
        <w:bookmarkEnd w:id="6719"/>
        <w:bookmarkEnd w:id="6720"/>
        <w:bookmarkEnd w:id="6721"/>
        <w:bookmarkEnd w:id="6722"/>
        <w:bookmarkEnd w:id="6723"/>
        <w:bookmarkEnd w:id="6724"/>
        <w:bookmarkEnd w:id="6725"/>
        <w:bookmarkEnd w:id="6726"/>
        <w:bookmarkEnd w:id="6727"/>
        <w:bookmarkEnd w:id="6728"/>
        <w:bookmarkEnd w:id="6729"/>
        <w:bookmarkEnd w:id="6730"/>
        <w:bookmarkEnd w:id="6731"/>
        <w:bookmarkEnd w:id="6732"/>
        <w:bookmarkEnd w:id="6733"/>
        <w:bookmarkEnd w:id="6734"/>
        <w:bookmarkEnd w:id="6735"/>
        <w:bookmarkEnd w:id="6736"/>
        <w:bookmarkEnd w:id="6737"/>
        <w:bookmarkEnd w:id="6738"/>
        <w:bookmarkEnd w:id="6739"/>
        <w:bookmarkEnd w:id="6740"/>
        <w:bookmarkEnd w:id="6741"/>
        <w:bookmarkEnd w:id="6742"/>
        <w:bookmarkEnd w:id="6743"/>
        <w:bookmarkEnd w:id="6744"/>
        <w:bookmarkEnd w:id="6745"/>
        <w:bookmarkEnd w:id="6746"/>
        <w:bookmarkEnd w:id="6747"/>
        <w:bookmarkEnd w:id="6748"/>
        <w:bookmarkEnd w:id="6749"/>
        <w:bookmarkEnd w:id="6750"/>
        <w:bookmarkEnd w:id="6751"/>
        <w:bookmarkEnd w:id="6752"/>
        <w:bookmarkEnd w:id="6753"/>
        <w:bookmarkEnd w:id="6754"/>
      </w:del>
    </w:p>
    <w:p w14:paraId="64099AAC" w14:textId="2FB9984F" w:rsidR="005F4718" w:rsidDel="00413F3D" w:rsidRDefault="005F4718">
      <w:pPr>
        <w:numPr>
          <w:ilvl w:val="0"/>
          <w:numId w:val="26"/>
        </w:numPr>
        <w:overflowPunct w:val="0"/>
        <w:autoSpaceDE w:val="0"/>
        <w:autoSpaceDN w:val="0"/>
        <w:spacing w:after="60"/>
        <w:textAlignment w:val="baseline"/>
        <w:rPr>
          <w:del w:id="6755" w:author="Ramasubramani, Hariharan" w:date="2015-07-13T14:40:00Z"/>
          <w:rFonts w:cstheme="minorHAnsi"/>
          <w:color w:val="000000" w:themeColor="text1"/>
        </w:rPr>
        <w:pPrChange w:id="6756" w:author="Ramasubramani, Hariharan" w:date="2015-07-13T14:40:00Z">
          <w:pPr>
            <w:pStyle w:val="ListParagraph"/>
            <w:numPr>
              <w:ilvl w:val="4"/>
              <w:numId w:val="11"/>
            </w:numPr>
            <w:tabs>
              <w:tab w:val="num" w:pos="2232"/>
            </w:tabs>
            <w:overflowPunct w:val="0"/>
            <w:autoSpaceDE w:val="0"/>
            <w:autoSpaceDN w:val="0"/>
            <w:spacing w:after="60"/>
            <w:ind w:left="2232" w:firstLine="0"/>
            <w:textAlignment w:val="baseline"/>
          </w:pPr>
        </w:pPrChange>
      </w:pPr>
      <w:del w:id="6757" w:author="Ramasubramani, Hariharan" w:date="2015-07-13T14:40:00Z">
        <w:r w:rsidDel="00413F3D">
          <w:rPr>
            <w:rFonts w:cstheme="minorHAnsi"/>
            <w:color w:val="000000" w:themeColor="text1"/>
          </w:rPr>
          <w:delText>Records Write</w:delText>
        </w:r>
        <w:bookmarkStart w:id="6758" w:name="_Toc424912209"/>
        <w:bookmarkStart w:id="6759" w:name="_Toc424915318"/>
        <w:bookmarkStart w:id="6760" w:name="_Toc424918348"/>
        <w:bookmarkStart w:id="6761" w:name="_Toc425149198"/>
        <w:bookmarkStart w:id="6762" w:name="_Toc425161737"/>
        <w:bookmarkStart w:id="6763" w:name="_Toc425162745"/>
        <w:bookmarkStart w:id="6764" w:name="_Toc425163151"/>
        <w:bookmarkStart w:id="6765" w:name="_Toc425170638"/>
        <w:bookmarkStart w:id="6766" w:name="_Toc425172951"/>
        <w:bookmarkStart w:id="6767" w:name="_Toc425234424"/>
        <w:bookmarkStart w:id="6768" w:name="_Toc425237976"/>
        <w:bookmarkStart w:id="6769" w:name="_Toc425239222"/>
        <w:bookmarkStart w:id="6770" w:name="_Toc425240469"/>
        <w:bookmarkStart w:id="6771" w:name="_Toc425241715"/>
        <w:bookmarkStart w:id="6772" w:name="_Toc425242961"/>
        <w:bookmarkStart w:id="6773" w:name="_Toc425244208"/>
        <w:bookmarkStart w:id="6774" w:name="_Toc425245455"/>
        <w:bookmarkStart w:id="6775" w:name="_Toc425246702"/>
        <w:bookmarkStart w:id="6776" w:name="_Toc425247948"/>
        <w:bookmarkStart w:id="6777" w:name="_Toc425249195"/>
        <w:bookmarkStart w:id="6778" w:name="_Toc425250442"/>
        <w:bookmarkStart w:id="6779" w:name="_Toc425251689"/>
        <w:bookmarkStart w:id="6780" w:name="_Toc425252359"/>
        <w:bookmarkStart w:id="6781" w:name="_Toc425253030"/>
        <w:bookmarkStart w:id="6782" w:name="_Toc425256421"/>
        <w:bookmarkStart w:id="6783" w:name="_Toc425276122"/>
        <w:bookmarkStart w:id="6784" w:name="_Toc425342220"/>
        <w:bookmarkStart w:id="6785" w:name="_Toc425349426"/>
        <w:bookmarkStart w:id="6786" w:name="_Toc425352575"/>
        <w:bookmarkStart w:id="6787" w:name="_Toc425353260"/>
        <w:bookmarkStart w:id="6788" w:name="_Toc425787253"/>
        <w:bookmarkStart w:id="6789" w:name="_Toc425787939"/>
        <w:bookmarkStart w:id="6790" w:name="_Toc425788626"/>
        <w:bookmarkStart w:id="6791" w:name="_Toc425789313"/>
        <w:bookmarkStart w:id="6792" w:name="_Toc425790000"/>
        <w:bookmarkStart w:id="6793" w:name="_Toc425793740"/>
        <w:bookmarkStart w:id="6794" w:name="_Toc426384675"/>
        <w:bookmarkStart w:id="6795" w:name="_Toc426386079"/>
        <w:bookmarkStart w:id="6796" w:name="_Toc426387482"/>
        <w:bookmarkStart w:id="6797" w:name="_Toc426388886"/>
        <w:bookmarkStart w:id="6798" w:name="_Toc426390290"/>
        <w:bookmarkStart w:id="6799" w:name="_Toc426391694"/>
        <w:bookmarkStart w:id="6800" w:name="_Toc426393097"/>
        <w:bookmarkStart w:id="6801" w:name="_Toc427824682"/>
        <w:bookmarkStart w:id="6802" w:name="_Toc427852495"/>
        <w:bookmarkStart w:id="6803" w:name="_Toc427854735"/>
        <w:bookmarkStart w:id="6804" w:name="_Toc427856936"/>
        <w:bookmarkEnd w:id="6758"/>
        <w:bookmarkEnd w:id="6759"/>
        <w:bookmarkEnd w:id="6760"/>
        <w:bookmarkEnd w:id="6761"/>
        <w:bookmarkEnd w:id="6762"/>
        <w:bookmarkEnd w:id="6763"/>
        <w:bookmarkEnd w:id="6764"/>
        <w:bookmarkEnd w:id="6765"/>
        <w:bookmarkEnd w:id="6766"/>
        <w:bookmarkEnd w:id="6767"/>
        <w:bookmarkEnd w:id="6768"/>
        <w:bookmarkEnd w:id="6769"/>
        <w:bookmarkEnd w:id="6770"/>
        <w:bookmarkEnd w:id="6771"/>
        <w:bookmarkEnd w:id="6772"/>
        <w:bookmarkEnd w:id="6773"/>
        <w:bookmarkEnd w:id="6774"/>
        <w:bookmarkEnd w:id="6775"/>
        <w:bookmarkEnd w:id="6776"/>
        <w:bookmarkEnd w:id="6777"/>
        <w:bookmarkEnd w:id="6778"/>
        <w:bookmarkEnd w:id="6779"/>
        <w:bookmarkEnd w:id="6780"/>
        <w:bookmarkEnd w:id="6781"/>
        <w:bookmarkEnd w:id="6782"/>
        <w:bookmarkEnd w:id="6783"/>
        <w:bookmarkEnd w:id="6784"/>
        <w:bookmarkEnd w:id="6785"/>
        <w:bookmarkEnd w:id="6786"/>
        <w:bookmarkEnd w:id="6787"/>
        <w:bookmarkEnd w:id="6788"/>
        <w:bookmarkEnd w:id="6789"/>
        <w:bookmarkEnd w:id="6790"/>
        <w:bookmarkEnd w:id="6791"/>
        <w:bookmarkEnd w:id="6792"/>
        <w:bookmarkEnd w:id="6793"/>
        <w:bookmarkEnd w:id="6794"/>
        <w:bookmarkEnd w:id="6795"/>
        <w:bookmarkEnd w:id="6796"/>
        <w:bookmarkEnd w:id="6797"/>
        <w:bookmarkEnd w:id="6798"/>
        <w:bookmarkEnd w:id="6799"/>
        <w:bookmarkEnd w:id="6800"/>
        <w:bookmarkEnd w:id="6801"/>
        <w:bookmarkEnd w:id="6802"/>
        <w:bookmarkEnd w:id="6803"/>
        <w:bookmarkEnd w:id="6804"/>
      </w:del>
    </w:p>
    <w:p w14:paraId="5F7FB769" w14:textId="7E14EDEE" w:rsidR="005F4718" w:rsidDel="00413F3D" w:rsidRDefault="005F4718">
      <w:pPr>
        <w:numPr>
          <w:ilvl w:val="0"/>
          <w:numId w:val="26"/>
        </w:numPr>
        <w:overflowPunct w:val="0"/>
        <w:autoSpaceDE w:val="0"/>
        <w:autoSpaceDN w:val="0"/>
        <w:spacing w:after="60"/>
        <w:textAlignment w:val="baseline"/>
        <w:rPr>
          <w:del w:id="6805" w:author="Ramasubramani, Hariharan" w:date="2015-07-13T14:40:00Z"/>
          <w:rFonts w:cstheme="minorHAnsi"/>
          <w:color w:val="000000" w:themeColor="text1"/>
        </w:rPr>
        <w:pPrChange w:id="6806" w:author="Ramasubramani, Hariharan" w:date="2015-07-13T14:40:00Z">
          <w:pPr>
            <w:pStyle w:val="ListParagraph"/>
            <w:numPr>
              <w:ilvl w:val="4"/>
              <w:numId w:val="11"/>
            </w:numPr>
            <w:tabs>
              <w:tab w:val="num" w:pos="2232"/>
            </w:tabs>
            <w:overflowPunct w:val="0"/>
            <w:autoSpaceDE w:val="0"/>
            <w:autoSpaceDN w:val="0"/>
            <w:spacing w:after="60"/>
            <w:ind w:left="2232" w:firstLine="0"/>
            <w:textAlignment w:val="baseline"/>
          </w:pPr>
        </w:pPrChange>
      </w:pPr>
      <w:del w:id="6807" w:author="Ramasubramani, Hariharan" w:date="2015-07-13T14:40:00Z">
        <w:r w:rsidDel="00413F3D">
          <w:rPr>
            <w:rFonts w:cstheme="minorHAnsi"/>
            <w:color w:val="000000" w:themeColor="text1"/>
          </w:rPr>
          <w:delText>Package Write</w:delText>
        </w:r>
        <w:bookmarkStart w:id="6808" w:name="_Toc424912210"/>
        <w:bookmarkStart w:id="6809" w:name="_Toc424915319"/>
        <w:bookmarkStart w:id="6810" w:name="_Toc424918349"/>
        <w:bookmarkStart w:id="6811" w:name="_Toc425149199"/>
        <w:bookmarkStart w:id="6812" w:name="_Toc425161738"/>
        <w:bookmarkStart w:id="6813" w:name="_Toc425162746"/>
        <w:bookmarkStart w:id="6814" w:name="_Toc425163152"/>
        <w:bookmarkStart w:id="6815" w:name="_Toc425170639"/>
        <w:bookmarkStart w:id="6816" w:name="_Toc425172952"/>
        <w:bookmarkStart w:id="6817" w:name="_Toc425234425"/>
        <w:bookmarkStart w:id="6818" w:name="_Toc425237977"/>
        <w:bookmarkStart w:id="6819" w:name="_Toc425239223"/>
        <w:bookmarkStart w:id="6820" w:name="_Toc425240470"/>
        <w:bookmarkStart w:id="6821" w:name="_Toc425241716"/>
        <w:bookmarkStart w:id="6822" w:name="_Toc425242962"/>
        <w:bookmarkStart w:id="6823" w:name="_Toc425244209"/>
        <w:bookmarkStart w:id="6824" w:name="_Toc425245456"/>
        <w:bookmarkStart w:id="6825" w:name="_Toc425246703"/>
        <w:bookmarkStart w:id="6826" w:name="_Toc425247949"/>
        <w:bookmarkStart w:id="6827" w:name="_Toc425249196"/>
        <w:bookmarkStart w:id="6828" w:name="_Toc425250443"/>
        <w:bookmarkStart w:id="6829" w:name="_Toc425251690"/>
        <w:bookmarkStart w:id="6830" w:name="_Toc425252360"/>
        <w:bookmarkStart w:id="6831" w:name="_Toc425253031"/>
        <w:bookmarkStart w:id="6832" w:name="_Toc425256422"/>
        <w:bookmarkStart w:id="6833" w:name="_Toc425276123"/>
        <w:bookmarkStart w:id="6834" w:name="_Toc425342221"/>
        <w:bookmarkStart w:id="6835" w:name="_Toc425349427"/>
        <w:bookmarkStart w:id="6836" w:name="_Toc425352576"/>
        <w:bookmarkStart w:id="6837" w:name="_Toc425353261"/>
        <w:bookmarkStart w:id="6838" w:name="_Toc425787254"/>
        <w:bookmarkStart w:id="6839" w:name="_Toc425787940"/>
        <w:bookmarkStart w:id="6840" w:name="_Toc425788627"/>
        <w:bookmarkStart w:id="6841" w:name="_Toc425789314"/>
        <w:bookmarkStart w:id="6842" w:name="_Toc425790001"/>
        <w:bookmarkStart w:id="6843" w:name="_Toc425793741"/>
        <w:bookmarkStart w:id="6844" w:name="_Toc426384676"/>
        <w:bookmarkStart w:id="6845" w:name="_Toc426386080"/>
        <w:bookmarkStart w:id="6846" w:name="_Toc426387483"/>
        <w:bookmarkStart w:id="6847" w:name="_Toc426388887"/>
        <w:bookmarkStart w:id="6848" w:name="_Toc426390291"/>
        <w:bookmarkStart w:id="6849" w:name="_Toc426391695"/>
        <w:bookmarkStart w:id="6850" w:name="_Toc426393098"/>
        <w:bookmarkStart w:id="6851" w:name="_Toc427824683"/>
        <w:bookmarkStart w:id="6852" w:name="_Toc427852496"/>
        <w:bookmarkStart w:id="6853" w:name="_Toc427854736"/>
        <w:bookmarkStart w:id="6854" w:name="_Toc427856937"/>
        <w:bookmarkEnd w:id="6808"/>
        <w:bookmarkEnd w:id="6809"/>
        <w:bookmarkEnd w:id="6810"/>
        <w:bookmarkEnd w:id="6811"/>
        <w:bookmarkEnd w:id="6812"/>
        <w:bookmarkEnd w:id="6813"/>
        <w:bookmarkEnd w:id="6814"/>
        <w:bookmarkEnd w:id="6815"/>
        <w:bookmarkEnd w:id="6816"/>
        <w:bookmarkEnd w:id="6817"/>
        <w:bookmarkEnd w:id="6818"/>
        <w:bookmarkEnd w:id="6819"/>
        <w:bookmarkEnd w:id="6820"/>
        <w:bookmarkEnd w:id="6821"/>
        <w:bookmarkEnd w:id="6822"/>
        <w:bookmarkEnd w:id="6823"/>
        <w:bookmarkEnd w:id="6824"/>
        <w:bookmarkEnd w:id="6825"/>
        <w:bookmarkEnd w:id="6826"/>
        <w:bookmarkEnd w:id="6827"/>
        <w:bookmarkEnd w:id="6828"/>
        <w:bookmarkEnd w:id="6829"/>
        <w:bookmarkEnd w:id="6830"/>
        <w:bookmarkEnd w:id="6831"/>
        <w:bookmarkEnd w:id="6832"/>
        <w:bookmarkEnd w:id="6833"/>
        <w:bookmarkEnd w:id="6834"/>
        <w:bookmarkEnd w:id="6835"/>
        <w:bookmarkEnd w:id="6836"/>
        <w:bookmarkEnd w:id="6837"/>
        <w:bookmarkEnd w:id="6838"/>
        <w:bookmarkEnd w:id="6839"/>
        <w:bookmarkEnd w:id="6840"/>
        <w:bookmarkEnd w:id="6841"/>
        <w:bookmarkEnd w:id="6842"/>
        <w:bookmarkEnd w:id="6843"/>
        <w:bookmarkEnd w:id="6844"/>
        <w:bookmarkEnd w:id="6845"/>
        <w:bookmarkEnd w:id="6846"/>
        <w:bookmarkEnd w:id="6847"/>
        <w:bookmarkEnd w:id="6848"/>
        <w:bookmarkEnd w:id="6849"/>
        <w:bookmarkEnd w:id="6850"/>
        <w:bookmarkEnd w:id="6851"/>
        <w:bookmarkEnd w:id="6852"/>
        <w:bookmarkEnd w:id="6853"/>
        <w:bookmarkEnd w:id="6854"/>
      </w:del>
    </w:p>
    <w:p w14:paraId="41AC2BCF" w14:textId="6CA9C62C" w:rsidR="005F4718" w:rsidDel="00413F3D" w:rsidRDefault="00091692">
      <w:pPr>
        <w:numPr>
          <w:ilvl w:val="0"/>
          <w:numId w:val="26"/>
        </w:numPr>
        <w:overflowPunct w:val="0"/>
        <w:autoSpaceDE w:val="0"/>
        <w:autoSpaceDN w:val="0"/>
        <w:spacing w:after="60"/>
        <w:textAlignment w:val="baseline"/>
        <w:rPr>
          <w:del w:id="6855" w:author="Ramasubramani, Hariharan" w:date="2015-07-13T14:40:00Z"/>
          <w:rFonts w:cstheme="minorHAnsi"/>
          <w:color w:val="000000" w:themeColor="text1"/>
        </w:rPr>
        <w:pPrChange w:id="6856" w:author="Ramasubramani, Hariharan" w:date="2015-07-13T14:40:00Z">
          <w:pPr>
            <w:pStyle w:val="ListParagraph"/>
            <w:numPr>
              <w:ilvl w:val="4"/>
              <w:numId w:val="11"/>
            </w:numPr>
            <w:tabs>
              <w:tab w:val="num" w:pos="2232"/>
            </w:tabs>
            <w:overflowPunct w:val="0"/>
            <w:autoSpaceDE w:val="0"/>
            <w:autoSpaceDN w:val="0"/>
            <w:spacing w:after="60"/>
            <w:ind w:left="2232" w:firstLine="0"/>
            <w:textAlignment w:val="baseline"/>
          </w:pPr>
        </w:pPrChange>
      </w:pPr>
      <w:del w:id="6857" w:author="Ramasubramani, Hariharan" w:date="2015-07-13T14:40:00Z">
        <w:r w:rsidDel="00413F3D">
          <w:rPr>
            <w:rFonts w:cstheme="minorHAnsi"/>
            <w:color w:val="000000" w:themeColor="text1"/>
          </w:rPr>
          <w:delText xml:space="preserve">Removed </w:delText>
        </w:r>
        <w:r w:rsidR="00D71F29" w:rsidDel="00413F3D">
          <w:rPr>
            <w:rFonts w:cstheme="minorHAnsi"/>
            <w:color w:val="000000" w:themeColor="text1"/>
          </w:rPr>
          <w:delText xml:space="preserve">Metadata Write </w:delText>
        </w:r>
        <w:r w:rsidDel="00413F3D">
          <w:rPr>
            <w:rFonts w:cstheme="minorHAnsi"/>
            <w:color w:val="000000" w:themeColor="text1"/>
          </w:rPr>
          <w:delText>due to RDM usage</w:delText>
        </w:r>
        <w:bookmarkStart w:id="6858" w:name="_Toc424912211"/>
        <w:bookmarkStart w:id="6859" w:name="_Toc424915320"/>
        <w:bookmarkStart w:id="6860" w:name="_Toc424918350"/>
        <w:bookmarkStart w:id="6861" w:name="_Toc425149200"/>
        <w:bookmarkStart w:id="6862" w:name="_Toc425161739"/>
        <w:bookmarkStart w:id="6863" w:name="_Toc425162747"/>
        <w:bookmarkStart w:id="6864" w:name="_Toc425163153"/>
        <w:bookmarkStart w:id="6865" w:name="_Toc425170640"/>
        <w:bookmarkStart w:id="6866" w:name="_Toc425172953"/>
        <w:bookmarkStart w:id="6867" w:name="_Toc425234426"/>
        <w:bookmarkStart w:id="6868" w:name="_Toc425237978"/>
        <w:bookmarkStart w:id="6869" w:name="_Toc425239224"/>
        <w:bookmarkStart w:id="6870" w:name="_Toc425240471"/>
        <w:bookmarkStart w:id="6871" w:name="_Toc425241717"/>
        <w:bookmarkStart w:id="6872" w:name="_Toc425242963"/>
        <w:bookmarkStart w:id="6873" w:name="_Toc425244210"/>
        <w:bookmarkStart w:id="6874" w:name="_Toc425245457"/>
        <w:bookmarkStart w:id="6875" w:name="_Toc425246704"/>
        <w:bookmarkStart w:id="6876" w:name="_Toc425247950"/>
        <w:bookmarkStart w:id="6877" w:name="_Toc425249197"/>
        <w:bookmarkStart w:id="6878" w:name="_Toc425250444"/>
        <w:bookmarkStart w:id="6879" w:name="_Toc425251691"/>
        <w:bookmarkStart w:id="6880" w:name="_Toc425252361"/>
        <w:bookmarkStart w:id="6881" w:name="_Toc425253032"/>
        <w:bookmarkStart w:id="6882" w:name="_Toc425256423"/>
        <w:bookmarkStart w:id="6883" w:name="_Toc425276124"/>
        <w:bookmarkStart w:id="6884" w:name="_Toc425342222"/>
        <w:bookmarkStart w:id="6885" w:name="_Toc425349428"/>
        <w:bookmarkStart w:id="6886" w:name="_Toc425352577"/>
        <w:bookmarkStart w:id="6887" w:name="_Toc425353262"/>
        <w:bookmarkStart w:id="6888" w:name="_Toc425787255"/>
        <w:bookmarkStart w:id="6889" w:name="_Toc425787941"/>
        <w:bookmarkStart w:id="6890" w:name="_Toc425788628"/>
        <w:bookmarkStart w:id="6891" w:name="_Toc425789315"/>
        <w:bookmarkStart w:id="6892" w:name="_Toc425790002"/>
        <w:bookmarkStart w:id="6893" w:name="_Toc425793742"/>
        <w:bookmarkStart w:id="6894" w:name="_Toc426384677"/>
        <w:bookmarkStart w:id="6895" w:name="_Toc426386081"/>
        <w:bookmarkStart w:id="6896" w:name="_Toc426387484"/>
        <w:bookmarkStart w:id="6897" w:name="_Toc426388888"/>
        <w:bookmarkStart w:id="6898" w:name="_Toc426390292"/>
        <w:bookmarkStart w:id="6899" w:name="_Toc426391696"/>
        <w:bookmarkStart w:id="6900" w:name="_Toc426393099"/>
        <w:bookmarkStart w:id="6901" w:name="_Toc427824684"/>
        <w:bookmarkStart w:id="6902" w:name="_Toc427852497"/>
        <w:bookmarkStart w:id="6903" w:name="_Toc427854737"/>
        <w:bookmarkStart w:id="6904" w:name="_Toc427856938"/>
        <w:bookmarkEnd w:id="6858"/>
        <w:bookmarkEnd w:id="6859"/>
        <w:bookmarkEnd w:id="6860"/>
        <w:bookmarkEnd w:id="6861"/>
        <w:bookmarkEnd w:id="6862"/>
        <w:bookmarkEnd w:id="6863"/>
        <w:bookmarkEnd w:id="6864"/>
        <w:bookmarkEnd w:id="6865"/>
        <w:bookmarkEnd w:id="6866"/>
        <w:bookmarkEnd w:id="6867"/>
        <w:bookmarkEnd w:id="6868"/>
        <w:bookmarkEnd w:id="6869"/>
        <w:bookmarkEnd w:id="6870"/>
        <w:bookmarkEnd w:id="6871"/>
        <w:bookmarkEnd w:id="6872"/>
        <w:bookmarkEnd w:id="6873"/>
        <w:bookmarkEnd w:id="6874"/>
        <w:bookmarkEnd w:id="6875"/>
        <w:bookmarkEnd w:id="6876"/>
        <w:bookmarkEnd w:id="6877"/>
        <w:bookmarkEnd w:id="6878"/>
        <w:bookmarkEnd w:id="6879"/>
        <w:bookmarkEnd w:id="6880"/>
        <w:bookmarkEnd w:id="6881"/>
        <w:bookmarkEnd w:id="6882"/>
        <w:bookmarkEnd w:id="6883"/>
        <w:bookmarkEnd w:id="6884"/>
        <w:bookmarkEnd w:id="6885"/>
        <w:bookmarkEnd w:id="6886"/>
        <w:bookmarkEnd w:id="6887"/>
        <w:bookmarkEnd w:id="6888"/>
        <w:bookmarkEnd w:id="6889"/>
        <w:bookmarkEnd w:id="6890"/>
        <w:bookmarkEnd w:id="6891"/>
        <w:bookmarkEnd w:id="6892"/>
        <w:bookmarkEnd w:id="6893"/>
        <w:bookmarkEnd w:id="6894"/>
        <w:bookmarkEnd w:id="6895"/>
        <w:bookmarkEnd w:id="6896"/>
        <w:bookmarkEnd w:id="6897"/>
        <w:bookmarkEnd w:id="6898"/>
        <w:bookmarkEnd w:id="6899"/>
        <w:bookmarkEnd w:id="6900"/>
        <w:bookmarkEnd w:id="6901"/>
        <w:bookmarkEnd w:id="6902"/>
        <w:bookmarkEnd w:id="6903"/>
        <w:bookmarkEnd w:id="6904"/>
      </w:del>
    </w:p>
    <w:p w14:paraId="051976ED" w14:textId="48246B83" w:rsidR="005F4718" w:rsidDel="00413F3D" w:rsidRDefault="005F4718">
      <w:pPr>
        <w:numPr>
          <w:ilvl w:val="0"/>
          <w:numId w:val="26"/>
        </w:numPr>
        <w:overflowPunct w:val="0"/>
        <w:autoSpaceDE w:val="0"/>
        <w:autoSpaceDN w:val="0"/>
        <w:spacing w:after="60"/>
        <w:textAlignment w:val="baseline"/>
        <w:rPr>
          <w:del w:id="6905" w:author="Ramasubramani, Hariharan" w:date="2015-07-13T14:40:00Z"/>
          <w:rFonts w:cstheme="minorHAnsi"/>
          <w:color w:val="000000" w:themeColor="text1"/>
        </w:rPr>
        <w:pPrChange w:id="6906" w:author="Ramasubramani, Hariharan" w:date="2015-07-13T14:40:00Z">
          <w:pPr>
            <w:pStyle w:val="ListParagraph"/>
            <w:numPr>
              <w:ilvl w:val="4"/>
              <w:numId w:val="11"/>
            </w:numPr>
            <w:tabs>
              <w:tab w:val="num" w:pos="2232"/>
            </w:tabs>
            <w:overflowPunct w:val="0"/>
            <w:autoSpaceDE w:val="0"/>
            <w:autoSpaceDN w:val="0"/>
            <w:spacing w:after="60"/>
            <w:ind w:left="2232" w:firstLine="0"/>
            <w:textAlignment w:val="baseline"/>
          </w:pPr>
        </w:pPrChange>
      </w:pPr>
      <w:del w:id="6907" w:author="Ramasubramani, Hariharan" w:date="2015-07-13T14:40:00Z">
        <w:r w:rsidDel="00413F3D">
          <w:rPr>
            <w:rFonts w:cstheme="minorHAnsi"/>
            <w:color w:val="000000" w:themeColor="text1"/>
          </w:rPr>
          <w:delText xml:space="preserve">FRMS Promote </w:delText>
        </w:r>
        <w:bookmarkStart w:id="6908" w:name="_Toc424912212"/>
        <w:bookmarkStart w:id="6909" w:name="_Toc424915321"/>
        <w:bookmarkStart w:id="6910" w:name="_Toc424918351"/>
        <w:bookmarkStart w:id="6911" w:name="_Toc425149201"/>
        <w:bookmarkStart w:id="6912" w:name="_Toc425161740"/>
        <w:bookmarkStart w:id="6913" w:name="_Toc425162748"/>
        <w:bookmarkStart w:id="6914" w:name="_Toc425163154"/>
        <w:bookmarkStart w:id="6915" w:name="_Toc425170641"/>
        <w:bookmarkStart w:id="6916" w:name="_Toc425172954"/>
        <w:bookmarkStart w:id="6917" w:name="_Toc425234427"/>
        <w:bookmarkStart w:id="6918" w:name="_Toc425237979"/>
        <w:bookmarkStart w:id="6919" w:name="_Toc425239225"/>
        <w:bookmarkStart w:id="6920" w:name="_Toc425240472"/>
        <w:bookmarkStart w:id="6921" w:name="_Toc425241718"/>
        <w:bookmarkStart w:id="6922" w:name="_Toc425242964"/>
        <w:bookmarkStart w:id="6923" w:name="_Toc425244211"/>
        <w:bookmarkStart w:id="6924" w:name="_Toc425245458"/>
        <w:bookmarkStart w:id="6925" w:name="_Toc425246705"/>
        <w:bookmarkStart w:id="6926" w:name="_Toc425247951"/>
        <w:bookmarkStart w:id="6927" w:name="_Toc425249198"/>
        <w:bookmarkStart w:id="6928" w:name="_Toc425250445"/>
        <w:bookmarkStart w:id="6929" w:name="_Toc425251692"/>
        <w:bookmarkStart w:id="6930" w:name="_Toc425252362"/>
        <w:bookmarkStart w:id="6931" w:name="_Toc425253033"/>
        <w:bookmarkStart w:id="6932" w:name="_Toc425256424"/>
        <w:bookmarkStart w:id="6933" w:name="_Toc425276125"/>
        <w:bookmarkStart w:id="6934" w:name="_Toc425342223"/>
        <w:bookmarkStart w:id="6935" w:name="_Toc425349429"/>
        <w:bookmarkStart w:id="6936" w:name="_Toc425352578"/>
        <w:bookmarkStart w:id="6937" w:name="_Toc425353263"/>
        <w:bookmarkStart w:id="6938" w:name="_Toc425787256"/>
        <w:bookmarkStart w:id="6939" w:name="_Toc425787942"/>
        <w:bookmarkStart w:id="6940" w:name="_Toc425788629"/>
        <w:bookmarkStart w:id="6941" w:name="_Toc425789316"/>
        <w:bookmarkStart w:id="6942" w:name="_Toc425790003"/>
        <w:bookmarkStart w:id="6943" w:name="_Toc425793743"/>
        <w:bookmarkStart w:id="6944" w:name="_Toc426384678"/>
        <w:bookmarkStart w:id="6945" w:name="_Toc426386082"/>
        <w:bookmarkStart w:id="6946" w:name="_Toc426387485"/>
        <w:bookmarkStart w:id="6947" w:name="_Toc426388889"/>
        <w:bookmarkStart w:id="6948" w:name="_Toc426390293"/>
        <w:bookmarkStart w:id="6949" w:name="_Toc426391697"/>
        <w:bookmarkStart w:id="6950" w:name="_Toc426393100"/>
        <w:bookmarkStart w:id="6951" w:name="_Toc427824685"/>
        <w:bookmarkStart w:id="6952" w:name="_Toc427852498"/>
        <w:bookmarkStart w:id="6953" w:name="_Toc427854738"/>
        <w:bookmarkStart w:id="6954" w:name="_Toc427856939"/>
        <w:bookmarkEnd w:id="6908"/>
        <w:bookmarkEnd w:id="6909"/>
        <w:bookmarkEnd w:id="6910"/>
        <w:bookmarkEnd w:id="6911"/>
        <w:bookmarkEnd w:id="6912"/>
        <w:bookmarkEnd w:id="6913"/>
        <w:bookmarkEnd w:id="6914"/>
        <w:bookmarkEnd w:id="6915"/>
        <w:bookmarkEnd w:id="6916"/>
        <w:bookmarkEnd w:id="6917"/>
        <w:bookmarkEnd w:id="6918"/>
        <w:bookmarkEnd w:id="6919"/>
        <w:bookmarkEnd w:id="6920"/>
        <w:bookmarkEnd w:id="6921"/>
        <w:bookmarkEnd w:id="6922"/>
        <w:bookmarkEnd w:id="6923"/>
        <w:bookmarkEnd w:id="6924"/>
        <w:bookmarkEnd w:id="6925"/>
        <w:bookmarkEnd w:id="6926"/>
        <w:bookmarkEnd w:id="6927"/>
        <w:bookmarkEnd w:id="6928"/>
        <w:bookmarkEnd w:id="6929"/>
        <w:bookmarkEnd w:id="6930"/>
        <w:bookmarkEnd w:id="6931"/>
        <w:bookmarkEnd w:id="6932"/>
        <w:bookmarkEnd w:id="6933"/>
        <w:bookmarkEnd w:id="6934"/>
        <w:bookmarkEnd w:id="6935"/>
        <w:bookmarkEnd w:id="6936"/>
        <w:bookmarkEnd w:id="6937"/>
        <w:bookmarkEnd w:id="6938"/>
        <w:bookmarkEnd w:id="6939"/>
        <w:bookmarkEnd w:id="6940"/>
        <w:bookmarkEnd w:id="6941"/>
        <w:bookmarkEnd w:id="6942"/>
        <w:bookmarkEnd w:id="6943"/>
        <w:bookmarkEnd w:id="6944"/>
        <w:bookmarkEnd w:id="6945"/>
        <w:bookmarkEnd w:id="6946"/>
        <w:bookmarkEnd w:id="6947"/>
        <w:bookmarkEnd w:id="6948"/>
        <w:bookmarkEnd w:id="6949"/>
        <w:bookmarkEnd w:id="6950"/>
        <w:bookmarkEnd w:id="6951"/>
        <w:bookmarkEnd w:id="6952"/>
        <w:bookmarkEnd w:id="6953"/>
        <w:bookmarkEnd w:id="6954"/>
      </w:del>
    </w:p>
    <w:p w14:paraId="3CF40397" w14:textId="383D5F3A" w:rsidR="005F4718" w:rsidDel="00413F3D" w:rsidRDefault="005F4718">
      <w:pPr>
        <w:numPr>
          <w:ilvl w:val="0"/>
          <w:numId w:val="26"/>
        </w:numPr>
        <w:overflowPunct w:val="0"/>
        <w:autoSpaceDE w:val="0"/>
        <w:autoSpaceDN w:val="0"/>
        <w:spacing w:after="60"/>
        <w:textAlignment w:val="baseline"/>
        <w:rPr>
          <w:del w:id="6955" w:author="Ramasubramani, Hariharan" w:date="2015-07-13T14:40:00Z"/>
          <w:rFonts w:cstheme="minorHAnsi"/>
          <w:color w:val="000000" w:themeColor="text1"/>
        </w:rPr>
        <w:pPrChange w:id="6956" w:author="Ramasubramani, Hariharan" w:date="2015-07-13T14:40:00Z">
          <w:pPr>
            <w:pStyle w:val="ListParagraph"/>
            <w:numPr>
              <w:ilvl w:val="4"/>
              <w:numId w:val="11"/>
            </w:numPr>
            <w:tabs>
              <w:tab w:val="num" w:pos="2232"/>
            </w:tabs>
            <w:overflowPunct w:val="0"/>
            <w:autoSpaceDE w:val="0"/>
            <w:autoSpaceDN w:val="0"/>
            <w:spacing w:after="60"/>
            <w:ind w:left="2232" w:firstLine="0"/>
            <w:textAlignment w:val="baseline"/>
          </w:pPr>
        </w:pPrChange>
      </w:pPr>
      <w:del w:id="6957" w:author="Ramasubramani, Hariharan" w:date="2015-07-13T14:40:00Z">
        <w:r w:rsidDel="00413F3D">
          <w:rPr>
            <w:rFonts w:cstheme="minorHAnsi"/>
            <w:color w:val="000000" w:themeColor="text1"/>
          </w:rPr>
          <w:delText>User Administrator</w:delText>
        </w:r>
        <w:bookmarkStart w:id="6958" w:name="_Toc424912213"/>
        <w:bookmarkStart w:id="6959" w:name="_Toc424915322"/>
        <w:bookmarkStart w:id="6960" w:name="_Toc424918352"/>
        <w:bookmarkStart w:id="6961" w:name="_Toc425149202"/>
        <w:bookmarkStart w:id="6962" w:name="_Toc425161741"/>
        <w:bookmarkStart w:id="6963" w:name="_Toc425162749"/>
        <w:bookmarkStart w:id="6964" w:name="_Toc425163155"/>
        <w:bookmarkStart w:id="6965" w:name="_Toc425170642"/>
        <w:bookmarkStart w:id="6966" w:name="_Toc425172955"/>
        <w:bookmarkStart w:id="6967" w:name="_Toc425234428"/>
        <w:bookmarkStart w:id="6968" w:name="_Toc425237980"/>
        <w:bookmarkStart w:id="6969" w:name="_Toc425239226"/>
        <w:bookmarkStart w:id="6970" w:name="_Toc425240473"/>
        <w:bookmarkStart w:id="6971" w:name="_Toc425241719"/>
        <w:bookmarkStart w:id="6972" w:name="_Toc425242965"/>
        <w:bookmarkStart w:id="6973" w:name="_Toc425244212"/>
        <w:bookmarkStart w:id="6974" w:name="_Toc425245459"/>
        <w:bookmarkStart w:id="6975" w:name="_Toc425246706"/>
        <w:bookmarkStart w:id="6976" w:name="_Toc425247952"/>
        <w:bookmarkStart w:id="6977" w:name="_Toc425249199"/>
        <w:bookmarkStart w:id="6978" w:name="_Toc425250446"/>
        <w:bookmarkStart w:id="6979" w:name="_Toc425251693"/>
        <w:bookmarkStart w:id="6980" w:name="_Toc425252363"/>
        <w:bookmarkStart w:id="6981" w:name="_Toc425253034"/>
        <w:bookmarkStart w:id="6982" w:name="_Toc425256425"/>
        <w:bookmarkStart w:id="6983" w:name="_Toc425276126"/>
        <w:bookmarkStart w:id="6984" w:name="_Toc425342224"/>
        <w:bookmarkStart w:id="6985" w:name="_Toc425349430"/>
        <w:bookmarkStart w:id="6986" w:name="_Toc425352579"/>
        <w:bookmarkStart w:id="6987" w:name="_Toc425353264"/>
        <w:bookmarkStart w:id="6988" w:name="_Toc425787257"/>
        <w:bookmarkStart w:id="6989" w:name="_Toc425787943"/>
        <w:bookmarkStart w:id="6990" w:name="_Toc425788630"/>
        <w:bookmarkStart w:id="6991" w:name="_Toc425789317"/>
        <w:bookmarkStart w:id="6992" w:name="_Toc425790004"/>
        <w:bookmarkStart w:id="6993" w:name="_Toc425793744"/>
        <w:bookmarkStart w:id="6994" w:name="_Toc426384679"/>
        <w:bookmarkStart w:id="6995" w:name="_Toc426386083"/>
        <w:bookmarkStart w:id="6996" w:name="_Toc426387486"/>
        <w:bookmarkStart w:id="6997" w:name="_Toc426388890"/>
        <w:bookmarkStart w:id="6998" w:name="_Toc426390294"/>
        <w:bookmarkStart w:id="6999" w:name="_Toc426391698"/>
        <w:bookmarkStart w:id="7000" w:name="_Toc426393101"/>
        <w:bookmarkStart w:id="7001" w:name="_Toc427824686"/>
        <w:bookmarkStart w:id="7002" w:name="_Toc427852499"/>
        <w:bookmarkStart w:id="7003" w:name="_Toc427854739"/>
        <w:bookmarkStart w:id="7004" w:name="_Toc427856940"/>
        <w:bookmarkEnd w:id="6958"/>
        <w:bookmarkEnd w:id="6959"/>
        <w:bookmarkEnd w:id="6960"/>
        <w:bookmarkEnd w:id="6961"/>
        <w:bookmarkEnd w:id="6962"/>
        <w:bookmarkEnd w:id="6963"/>
        <w:bookmarkEnd w:id="6964"/>
        <w:bookmarkEnd w:id="6965"/>
        <w:bookmarkEnd w:id="6966"/>
        <w:bookmarkEnd w:id="6967"/>
        <w:bookmarkEnd w:id="6968"/>
        <w:bookmarkEnd w:id="6969"/>
        <w:bookmarkEnd w:id="6970"/>
        <w:bookmarkEnd w:id="6971"/>
        <w:bookmarkEnd w:id="6972"/>
        <w:bookmarkEnd w:id="6973"/>
        <w:bookmarkEnd w:id="6974"/>
        <w:bookmarkEnd w:id="6975"/>
        <w:bookmarkEnd w:id="6976"/>
        <w:bookmarkEnd w:id="6977"/>
        <w:bookmarkEnd w:id="6978"/>
        <w:bookmarkEnd w:id="6979"/>
        <w:bookmarkEnd w:id="6980"/>
        <w:bookmarkEnd w:id="6981"/>
        <w:bookmarkEnd w:id="6982"/>
        <w:bookmarkEnd w:id="6983"/>
        <w:bookmarkEnd w:id="6984"/>
        <w:bookmarkEnd w:id="6985"/>
        <w:bookmarkEnd w:id="6986"/>
        <w:bookmarkEnd w:id="6987"/>
        <w:bookmarkEnd w:id="6988"/>
        <w:bookmarkEnd w:id="6989"/>
        <w:bookmarkEnd w:id="6990"/>
        <w:bookmarkEnd w:id="6991"/>
        <w:bookmarkEnd w:id="6992"/>
        <w:bookmarkEnd w:id="6993"/>
        <w:bookmarkEnd w:id="6994"/>
        <w:bookmarkEnd w:id="6995"/>
        <w:bookmarkEnd w:id="6996"/>
        <w:bookmarkEnd w:id="6997"/>
        <w:bookmarkEnd w:id="6998"/>
        <w:bookmarkEnd w:id="6999"/>
        <w:bookmarkEnd w:id="7000"/>
        <w:bookmarkEnd w:id="7001"/>
        <w:bookmarkEnd w:id="7002"/>
        <w:bookmarkEnd w:id="7003"/>
        <w:bookmarkEnd w:id="7004"/>
      </w:del>
    </w:p>
    <w:p w14:paraId="4B47A281" w14:textId="7AE62ED9" w:rsidR="00B8651E" w:rsidDel="00413F3D" w:rsidRDefault="00BC0A9E">
      <w:pPr>
        <w:numPr>
          <w:ilvl w:val="0"/>
          <w:numId w:val="26"/>
        </w:numPr>
        <w:overflowPunct w:val="0"/>
        <w:autoSpaceDE w:val="0"/>
        <w:autoSpaceDN w:val="0"/>
        <w:spacing w:after="60"/>
        <w:textAlignment w:val="baseline"/>
        <w:rPr>
          <w:del w:id="7005" w:author="Ramasubramani, Hariharan" w:date="2015-07-13T14:40:00Z"/>
        </w:rPr>
        <w:pPrChange w:id="7006" w:author="Ramasubramani, Hariharan" w:date="2015-07-13T14:40:00Z">
          <w:pPr>
            <w:pStyle w:val="BlockComment"/>
          </w:pPr>
        </w:pPrChange>
      </w:pPr>
      <w:del w:id="7007" w:author="Ramasubramani, Hariharan" w:date="2015-07-13T14:40:00Z">
        <w:r w:rsidRPr="00B8651E" w:rsidDel="00413F3D">
          <w:delText xml:space="preserve">Adding permissions to the User can be performed when the user is added to the system using the Add User screen. (Fig: </w:delText>
        </w:r>
        <w:r w:rsidR="007215A5" w:rsidDel="00413F3D">
          <w:delText>2.b</w:delText>
        </w:r>
        <w:r w:rsidRPr="00B8651E" w:rsidDel="00413F3D">
          <w:delText>).</w:delText>
        </w:r>
        <w:r w:rsidR="00F158BF" w:rsidRPr="00B8651E" w:rsidDel="00413F3D">
          <w:delText xml:space="preserve">  </w:delText>
        </w:r>
        <w:bookmarkStart w:id="7008" w:name="_Toc424912214"/>
        <w:bookmarkStart w:id="7009" w:name="_Toc424915323"/>
        <w:bookmarkStart w:id="7010" w:name="_Toc424918353"/>
        <w:bookmarkStart w:id="7011" w:name="_Toc425149203"/>
        <w:bookmarkStart w:id="7012" w:name="_Toc425161742"/>
        <w:bookmarkStart w:id="7013" w:name="_Toc425162750"/>
        <w:bookmarkStart w:id="7014" w:name="_Toc425163156"/>
        <w:bookmarkStart w:id="7015" w:name="_Toc425170643"/>
        <w:bookmarkStart w:id="7016" w:name="_Toc425172956"/>
        <w:bookmarkStart w:id="7017" w:name="_Toc425234429"/>
        <w:bookmarkStart w:id="7018" w:name="_Toc425237981"/>
        <w:bookmarkStart w:id="7019" w:name="_Toc425239227"/>
        <w:bookmarkStart w:id="7020" w:name="_Toc425240474"/>
        <w:bookmarkStart w:id="7021" w:name="_Toc425241720"/>
        <w:bookmarkStart w:id="7022" w:name="_Toc425242966"/>
        <w:bookmarkStart w:id="7023" w:name="_Toc425244213"/>
        <w:bookmarkStart w:id="7024" w:name="_Toc425245460"/>
        <w:bookmarkStart w:id="7025" w:name="_Toc425246707"/>
        <w:bookmarkStart w:id="7026" w:name="_Toc425247953"/>
        <w:bookmarkStart w:id="7027" w:name="_Toc425249200"/>
        <w:bookmarkStart w:id="7028" w:name="_Toc425250447"/>
        <w:bookmarkStart w:id="7029" w:name="_Toc425251694"/>
        <w:bookmarkStart w:id="7030" w:name="_Toc425252364"/>
        <w:bookmarkStart w:id="7031" w:name="_Toc425253035"/>
        <w:bookmarkStart w:id="7032" w:name="_Toc425256426"/>
        <w:bookmarkStart w:id="7033" w:name="_Toc425276127"/>
        <w:bookmarkStart w:id="7034" w:name="_Toc425342225"/>
        <w:bookmarkStart w:id="7035" w:name="_Toc425349431"/>
        <w:bookmarkStart w:id="7036" w:name="_Toc425352580"/>
        <w:bookmarkStart w:id="7037" w:name="_Toc425353265"/>
        <w:bookmarkStart w:id="7038" w:name="_Toc425787258"/>
        <w:bookmarkStart w:id="7039" w:name="_Toc425787944"/>
        <w:bookmarkStart w:id="7040" w:name="_Toc425788631"/>
        <w:bookmarkStart w:id="7041" w:name="_Toc425789318"/>
        <w:bookmarkStart w:id="7042" w:name="_Toc425790005"/>
        <w:bookmarkStart w:id="7043" w:name="_Toc425793745"/>
        <w:bookmarkStart w:id="7044" w:name="_Toc426384680"/>
        <w:bookmarkStart w:id="7045" w:name="_Toc426386084"/>
        <w:bookmarkStart w:id="7046" w:name="_Toc426387487"/>
        <w:bookmarkStart w:id="7047" w:name="_Toc426388891"/>
        <w:bookmarkStart w:id="7048" w:name="_Toc426390295"/>
        <w:bookmarkStart w:id="7049" w:name="_Toc426391699"/>
        <w:bookmarkStart w:id="7050" w:name="_Toc426393102"/>
        <w:bookmarkStart w:id="7051" w:name="_Toc427824687"/>
        <w:bookmarkStart w:id="7052" w:name="_Toc427852500"/>
        <w:bookmarkStart w:id="7053" w:name="_Toc427854740"/>
        <w:bookmarkStart w:id="7054" w:name="_Toc427856941"/>
        <w:bookmarkEnd w:id="7008"/>
        <w:bookmarkEnd w:id="7009"/>
        <w:bookmarkEnd w:id="7010"/>
        <w:bookmarkEnd w:id="7011"/>
        <w:bookmarkEnd w:id="7012"/>
        <w:bookmarkEnd w:id="7013"/>
        <w:bookmarkEnd w:id="7014"/>
        <w:bookmarkEnd w:id="7015"/>
        <w:bookmarkEnd w:id="7016"/>
        <w:bookmarkEnd w:id="7017"/>
        <w:bookmarkEnd w:id="7018"/>
        <w:bookmarkEnd w:id="7019"/>
        <w:bookmarkEnd w:id="7020"/>
        <w:bookmarkEnd w:id="7021"/>
        <w:bookmarkEnd w:id="7022"/>
        <w:bookmarkEnd w:id="7023"/>
        <w:bookmarkEnd w:id="7024"/>
        <w:bookmarkEnd w:id="7025"/>
        <w:bookmarkEnd w:id="7026"/>
        <w:bookmarkEnd w:id="7027"/>
        <w:bookmarkEnd w:id="7028"/>
        <w:bookmarkEnd w:id="7029"/>
        <w:bookmarkEnd w:id="7030"/>
        <w:bookmarkEnd w:id="7031"/>
        <w:bookmarkEnd w:id="7032"/>
        <w:bookmarkEnd w:id="7033"/>
        <w:bookmarkEnd w:id="7034"/>
        <w:bookmarkEnd w:id="7035"/>
        <w:bookmarkEnd w:id="7036"/>
        <w:bookmarkEnd w:id="7037"/>
        <w:bookmarkEnd w:id="7038"/>
        <w:bookmarkEnd w:id="7039"/>
        <w:bookmarkEnd w:id="7040"/>
        <w:bookmarkEnd w:id="7041"/>
        <w:bookmarkEnd w:id="7042"/>
        <w:bookmarkEnd w:id="7043"/>
        <w:bookmarkEnd w:id="7044"/>
        <w:bookmarkEnd w:id="7045"/>
        <w:bookmarkEnd w:id="7046"/>
        <w:bookmarkEnd w:id="7047"/>
        <w:bookmarkEnd w:id="7048"/>
        <w:bookmarkEnd w:id="7049"/>
        <w:bookmarkEnd w:id="7050"/>
        <w:bookmarkEnd w:id="7051"/>
        <w:bookmarkEnd w:id="7052"/>
        <w:bookmarkEnd w:id="7053"/>
        <w:bookmarkEnd w:id="7054"/>
      </w:del>
    </w:p>
    <w:p w14:paraId="4912DD40" w14:textId="2A3B34A7" w:rsidR="004511CB" w:rsidDel="00413F3D" w:rsidRDefault="004511CB">
      <w:pPr>
        <w:numPr>
          <w:ilvl w:val="0"/>
          <w:numId w:val="26"/>
        </w:numPr>
        <w:overflowPunct w:val="0"/>
        <w:autoSpaceDE w:val="0"/>
        <w:autoSpaceDN w:val="0"/>
        <w:spacing w:after="60"/>
        <w:textAlignment w:val="baseline"/>
        <w:rPr>
          <w:del w:id="7055" w:author="Ramasubramani, Hariharan" w:date="2015-07-13T14:40:00Z"/>
        </w:rPr>
        <w:pPrChange w:id="7056" w:author="Ramasubramani, Hariharan" w:date="2015-07-13T14:40:00Z">
          <w:pPr>
            <w:pStyle w:val="BlockComment"/>
          </w:pPr>
        </w:pPrChange>
      </w:pPr>
      <w:del w:id="7057" w:author="Ramasubramani, Hariharan" w:date="2015-07-13T14:40:00Z">
        <w:r w:rsidDel="00413F3D">
          <w:delText>On deployment to production, the initial User Administrator account will be created</w:delText>
        </w:r>
        <w:r w:rsidR="00D71F29" w:rsidDel="00413F3D">
          <w:delText xml:space="preserve"> manually</w:delText>
        </w:r>
        <w:r w:rsidDel="00413F3D">
          <w:delText xml:space="preserve"> by IT.</w:delText>
        </w:r>
        <w:bookmarkStart w:id="7058" w:name="_Toc424912215"/>
        <w:bookmarkStart w:id="7059" w:name="_Toc424915324"/>
        <w:bookmarkStart w:id="7060" w:name="_Toc424918354"/>
        <w:bookmarkStart w:id="7061" w:name="_Toc425149204"/>
        <w:bookmarkStart w:id="7062" w:name="_Toc425161743"/>
        <w:bookmarkStart w:id="7063" w:name="_Toc425162751"/>
        <w:bookmarkStart w:id="7064" w:name="_Toc425163157"/>
        <w:bookmarkStart w:id="7065" w:name="_Toc425170644"/>
        <w:bookmarkStart w:id="7066" w:name="_Toc425172957"/>
        <w:bookmarkStart w:id="7067" w:name="_Toc425234430"/>
        <w:bookmarkStart w:id="7068" w:name="_Toc425237982"/>
        <w:bookmarkStart w:id="7069" w:name="_Toc425239228"/>
        <w:bookmarkStart w:id="7070" w:name="_Toc425240475"/>
        <w:bookmarkStart w:id="7071" w:name="_Toc425241721"/>
        <w:bookmarkStart w:id="7072" w:name="_Toc425242967"/>
        <w:bookmarkStart w:id="7073" w:name="_Toc425244214"/>
        <w:bookmarkStart w:id="7074" w:name="_Toc425245461"/>
        <w:bookmarkStart w:id="7075" w:name="_Toc425246708"/>
        <w:bookmarkStart w:id="7076" w:name="_Toc425247954"/>
        <w:bookmarkStart w:id="7077" w:name="_Toc425249201"/>
        <w:bookmarkStart w:id="7078" w:name="_Toc425250448"/>
        <w:bookmarkStart w:id="7079" w:name="_Toc425251695"/>
        <w:bookmarkStart w:id="7080" w:name="_Toc425252365"/>
        <w:bookmarkStart w:id="7081" w:name="_Toc425253036"/>
        <w:bookmarkStart w:id="7082" w:name="_Toc425256427"/>
        <w:bookmarkStart w:id="7083" w:name="_Toc425276128"/>
        <w:bookmarkStart w:id="7084" w:name="_Toc425342226"/>
        <w:bookmarkStart w:id="7085" w:name="_Toc425349432"/>
        <w:bookmarkStart w:id="7086" w:name="_Toc425352581"/>
        <w:bookmarkStart w:id="7087" w:name="_Toc425353266"/>
        <w:bookmarkStart w:id="7088" w:name="_Toc425787259"/>
        <w:bookmarkStart w:id="7089" w:name="_Toc425787945"/>
        <w:bookmarkStart w:id="7090" w:name="_Toc425788632"/>
        <w:bookmarkStart w:id="7091" w:name="_Toc425789319"/>
        <w:bookmarkStart w:id="7092" w:name="_Toc425790006"/>
        <w:bookmarkStart w:id="7093" w:name="_Toc425793746"/>
        <w:bookmarkStart w:id="7094" w:name="_Toc426384681"/>
        <w:bookmarkStart w:id="7095" w:name="_Toc426386085"/>
        <w:bookmarkStart w:id="7096" w:name="_Toc426387488"/>
        <w:bookmarkStart w:id="7097" w:name="_Toc426388892"/>
        <w:bookmarkStart w:id="7098" w:name="_Toc426390296"/>
        <w:bookmarkStart w:id="7099" w:name="_Toc426391700"/>
        <w:bookmarkStart w:id="7100" w:name="_Toc426393103"/>
        <w:bookmarkStart w:id="7101" w:name="_Toc427824688"/>
        <w:bookmarkStart w:id="7102" w:name="_Toc427852501"/>
        <w:bookmarkStart w:id="7103" w:name="_Toc427854741"/>
        <w:bookmarkStart w:id="7104" w:name="_Toc427856942"/>
        <w:bookmarkEnd w:id="7058"/>
        <w:bookmarkEnd w:id="7059"/>
        <w:bookmarkEnd w:id="7060"/>
        <w:bookmarkEnd w:id="7061"/>
        <w:bookmarkEnd w:id="7062"/>
        <w:bookmarkEnd w:id="7063"/>
        <w:bookmarkEnd w:id="7064"/>
        <w:bookmarkEnd w:id="7065"/>
        <w:bookmarkEnd w:id="7066"/>
        <w:bookmarkEnd w:id="7067"/>
        <w:bookmarkEnd w:id="7068"/>
        <w:bookmarkEnd w:id="7069"/>
        <w:bookmarkEnd w:id="7070"/>
        <w:bookmarkEnd w:id="7071"/>
        <w:bookmarkEnd w:id="7072"/>
        <w:bookmarkEnd w:id="7073"/>
        <w:bookmarkEnd w:id="7074"/>
        <w:bookmarkEnd w:id="7075"/>
        <w:bookmarkEnd w:id="7076"/>
        <w:bookmarkEnd w:id="7077"/>
        <w:bookmarkEnd w:id="7078"/>
        <w:bookmarkEnd w:id="7079"/>
        <w:bookmarkEnd w:id="7080"/>
        <w:bookmarkEnd w:id="7081"/>
        <w:bookmarkEnd w:id="7082"/>
        <w:bookmarkEnd w:id="7083"/>
        <w:bookmarkEnd w:id="7084"/>
        <w:bookmarkEnd w:id="7085"/>
        <w:bookmarkEnd w:id="7086"/>
        <w:bookmarkEnd w:id="7087"/>
        <w:bookmarkEnd w:id="7088"/>
        <w:bookmarkEnd w:id="7089"/>
        <w:bookmarkEnd w:id="7090"/>
        <w:bookmarkEnd w:id="7091"/>
        <w:bookmarkEnd w:id="7092"/>
        <w:bookmarkEnd w:id="7093"/>
        <w:bookmarkEnd w:id="7094"/>
        <w:bookmarkEnd w:id="7095"/>
        <w:bookmarkEnd w:id="7096"/>
        <w:bookmarkEnd w:id="7097"/>
        <w:bookmarkEnd w:id="7098"/>
        <w:bookmarkEnd w:id="7099"/>
        <w:bookmarkEnd w:id="7100"/>
        <w:bookmarkEnd w:id="7101"/>
        <w:bookmarkEnd w:id="7102"/>
        <w:bookmarkEnd w:id="7103"/>
        <w:bookmarkEnd w:id="7104"/>
      </w:del>
    </w:p>
    <w:p w14:paraId="18D52F72" w14:textId="3C5FA650" w:rsidR="00B8651E" w:rsidDel="00413F3D" w:rsidRDefault="00B8651E">
      <w:pPr>
        <w:numPr>
          <w:ilvl w:val="0"/>
          <w:numId w:val="26"/>
        </w:numPr>
        <w:overflowPunct w:val="0"/>
        <w:autoSpaceDE w:val="0"/>
        <w:autoSpaceDN w:val="0"/>
        <w:spacing w:after="60"/>
        <w:textAlignment w:val="baseline"/>
        <w:rPr>
          <w:del w:id="7105" w:author="Ramasubramani, Hariharan" w:date="2015-07-13T14:40:00Z"/>
          <w:rFonts w:cstheme="minorHAnsi"/>
          <w:i/>
          <w:color w:val="000000" w:themeColor="text1"/>
        </w:rPr>
        <w:pPrChange w:id="7106" w:author="Ramasubramani, Hariharan" w:date="2015-07-13T14:40:00Z">
          <w:pPr>
            <w:overflowPunct w:val="0"/>
            <w:autoSpaceDE w:val="0"/>
            <w:autoSpaceDN w:val="0"/>
            <w:spacing w:after="60"/>
            <w:ind w:left="1440" w:firstLine="0"/>
            <w:textAlignment w:val="baseline"/>
          </w:pPr>
        </w:pPrChange>
      </w:pPr>
      <w:bookmarkStart w:id="7107" w:name="_Toc424912216"/>
      <w:bookmarkStart w:id="7108" w:name="_Toc424915325"/>
      <w:bookmarkStart w:id="7109" w:name="_Toc424918355"/>
      <w:bookmarkStart w:id="7110" w:name="_Toc425149205"/>
      <w:bookmarkStart w:id="7111" w:name="_Toc425161744"/>
      <w:bookmarkStart w:id="7112" w:name="_Toc425162752"/>
      <w:bookmarkStart w:id="7113" w:name="_Toc425163158"/>
      <w:bookmarkStart w:id="7114" w:name="_Toc425170645"/>
      <w:bookmarkStart w:id="7115" w:name="_Toc425172958"/>
      <w:bookmarkStart w:id="7116" w:name="_Toc425234431"/>
      <w:bookmarkStart w:id="7117" w:name="_Toc425237983"/>
      <w:bookmarkStart w:id="7118" w:name="_Toc425239229"/>
      <w:bookmarkStart w:id="7119" w:name="_Toc425240476"/>
      <w:bookmarkStart w:id="7120" w:name="_Toc425241722"/>
      <w:bookmarkStart w:id="7121" w:name="_Toc425242968"/>
      <w:bookmarkStart w:id="7122" w:name="_Toc425244215"/>
      <w:bookmarkStart w:id="7123" w:name="_Toc425245462"/>
      <w:bookmarkStart w:id="7124" w:name="_Toc425246709"/>
      <w:bookmarkStart w:id="7125" w:name="_Toc425247955"/>
      <w:bookmarkStart w:id="7126" w:name="_Toc425249202"/>
      <w:bookmarkStart w:id="7127" w:name="_Toc425250449"/>
      <w:bookmarkStart w:id="7128" w:name="_Toc425251696"/>
      <w:bookmarkStart w:id="7129" w:name="_Toc425252366"/>
      <w:bookmarkStart w:id="7130" w:name="_Toc425253037"/>
      <w:bookmarkStart w:id="7131" w:name="_Toc425256428"/>
      <w:bookmarkStart w:id="7132" w:name="_Toc425276129"/>
      <w:bookmarkStart w:id="7133" w:name="_Toc425342227"/>
      <w:bookmarkStart w:id="7134" w:name="_Toc425349433"/>
      <w:bookmarkStart w:id="7135" w:name="_Toc425352582"/>
      <w:bookmarkStart w:id="7136" w:name="_Toc425353267"/>
      <w:bookmarkStart w:id="7137" w:name="_Toc425787260"/>
      <w:bookmarkStart w:id="7138" w:name="_Toc425787946"/>
      <w:bookmarkStart w:id="7139" w:name="_Toc425788633"/>
      <w:bookmarkStart w:id="7140" w:name="_Toc425789320"/>
      <w:bookmarkStart w:id="7141" w:name="_Toc425790007"/>
      <w:bookmarkStart w:id="7142" w:name="_Toc425793747"/>
      <w:bookmarkStart w:id="7143" w:name="_Toc426384682"/>
      <w:bookmarkStart w:id="7144" w:name="_Toc426386086"/>
      <w:bookmarkStart w:id="7145" w:name="_Toc426387489"/>
      <w:bookmarkStart w:id="7146" w:name="_Toc426388893"/>
      <w:bookmarkStart w:id="7147" w:name="_Toc426390297"/>
      <w:bookmarkStart w:id="7148" w:name="_Toc426391701"/>
      <w:bookmarkStart w:id="7149" w:name="_Toc426393104"/>
      <w:bookmarkStart w:id="7150" w:name="_Toc427824689"/>
      <w:bookmarkStart w:id="7151" w:name="_Toc427852502"/>
      <w:bookmarkStart w:id="7152" w:name="_Toc427854742"/>
      <w:bookmarkStart w:id="7153" w:name="_Toc427856943"/>
      <w:bookmarkEnd w:id="7107"/>
      <w:bookmarkEnd w:id="7108"/>
      <w:bookmarkEnd w:id="7109"/>
      <w:bookmarkEnd w:id="7110"/>
      <w:bookmarkEnd w:id="7111"/>
      <w:bookmarkEnd w:id="7112"/>
      <w:bookmarkEnd w:id="7113"/>
      <w:bookmarkEnd w:id="7114"/>
      <w:bookmarkEnd w:id="7115"/>
      <w:bookmarkEnd w:id="7116"/>
      <w:bookmarkEnd w:id="7117"/>
      <w:bookmarkEnd w:id="7118"/>
      <w:bookmarkEnd w:id="7119"/>
      <w:bookmarkEnd w:id="7120"/>
      <w:bookmarkEnd w:id="7121"/>
      <w:bookmarkEnd w:id="7122"/>
      <w:bookmarkEnd w:id="7123"/>
      <w:bookmarkEnd w:id="7124"/>
      <w:bookmarkEnd w:id="7125"/>
      <w:bookmarkEnd w:id="7126"/>
      <w:bookmarkEnd w:id="7127"/>
      <w:bookmarkEnd w:id="7128"/>
      <w:bookmarkEnd w:id="7129"/>
      <w:bookmarkEnd w:id="7130"/>
      <w:bookmarkEnd w:id="7131"/>
      <w:bookmarkEnd w:id="7132"/>
      <w:bookmarkEnd w:id="7133"/>
      <w:bookmarkEnd w:id="7134"/>
      <w:bookmarkEnd w:id="7135"/>
      <w:bookmarkEnd w:id="7136"/>
      <w:bookmarkEnd w:id="7137"/>
      <w:bookmarkEnd w:id="7138"/>
      <w:bookmarkEnd w:id="7139"/>
      <w:bookmarkEnd w:id="7140"/>
      <w:bookmarkEnd w:id="7141"/>
      <w:bookmarkEnd w:id="7142"/>
      <w:bookmarkEnd w:id="7143"/>
      <w:bookmarkEnd w:id="7144"/>
      <w:bookmarkEnd w:id="7145"/>
      <w:bookmarkEnd w:id="7146"/>
      <w:bookmarkEnd w:id="7147"/>
      <w:bookmarkEnd w:id="7148"/>
      <w:bookmarkEnd w:id="7149"/>
      <w:bookmarkEnd w:id="7150"/>
      <w:bookmarkEnd w:id="7151"/>
      <w:bookmarkEnd w:id="7152"/>
      <w:bookmarkEnd w:id="7153"/>
    </w:p>
    <w:p w14:paraId="46B14254" w14:textId="6FA82106" w:rsidR="00A6731C" w:rsidDel="00413F3D" w:rsidRDefault="000E35FA">
      <w:pPr>
        <w:numPr>
          <w:ilvl w:val="0"/>
          <w:numId w:val="26"/>
        </w:numPr>
        <w:overflowPunct w:val="0"/>
        <w:autoSpaceDE w:val="0"/>
        <w:autoSpaceDN w:val="0"/>
        <w:spacing w:after="60"/>
        <w:textAlignment w:val="baseline"/>
        <w:rPr>
          <w:del w:id="7154" w:author="Ramasubramani, Hariharan" w:date="2015-07-13T14:40:00Z"/>
        </w:rPr>
        <w:pPrChange w:id="7155" w:author="Ramasubramani, Hariharan" w:date="2015-07-13T14:40:00Z">
          <w:pPr>
            <w:pStyle w:val="Note"/>
          </w:pPr>
        </w:pPrChange>
      </w:pPr>
      <w:del w:id="7156" w:author="Ramasubramani, Hariharan" w:date="2015-07-13T14:40:00Z">
        <w:r w:rsidDel="00413F3D">
          <w:delText>Note</w:delText>
        </w:r>
        <w:r w:rsidRPr="000E35FA" w:rsidDel="00413F3D">
          <w:delText xml:space="preserve">: </w:delText>
        </w:r>
        <w:r w:rsidR="007A2299" w:rsidRPr="000E35FA" w:rsidDel="00413F3D">
          <w:delText xml:space="preserve">Metadata Write permissions </w:delText>
        </w:r>
        <w:r w:rsidR="00B8651E" w:rsidRPr="000E35FA" w:rsidDel="00413F3D">
          <w:delText xml:space="preserve">(requirement 2.2.4.3.4) </w:delText>
        </w:r>
        <w:r w:rsidR="007A2299" w:rsidRPr="000E35FA" w:rsidDel="00413F3D">
          <w:delText xml:space="preserve">are not included as administration of Metadata is </w:delText>
        </w:r>
        <w:r w:rsidR="00B8651E" w:rsidRPr="000E35FA" w:rsidDel="00413F3D">
          <w:delText>being handled by RDM instead of FRMS</w:delText>
        </w:r>
        <w:r w:rsidR="007A2299" w:rsidRPr="000E35FA" w:rsidDel="00413F3D">
          <w:delText>.</w:delText>
        </w:r>
        <w:bookmarkStart w:id="7157" w:name="_Toc424912217"/>
        <w:bookmarkStart w:id="7158" w:name="_Toc424915326"/>
        <w:bookmarkStart w:id="7159" w:name="_Toc424918356"/>
        <w:bookmarkStart w:id="7160" w:name="_Toc425149206"/>
        <w:bookmarkStart w:id="7161" w:name="_Toc425161745"/>
        <w:bookmarkStart w:id="7162" w:name="_Toc425162753"/>
        <w:bookmarkStart w:id="7163" w:name="_Toc425163159"/>
        <w:bookmarkStart w:id="7164" w:name="_Toc425170646"/>
        <w:bookmarkStart w:id="7165" w:name="_Toc425172959"/>
        <w:bookmarkStart w:id="7166" w:name="_Toc425234432"/>
        <w:bookmarkStart w:id="7167" w:name="_Toc425237984"/>
        <w:bookmarkStart w:id="7168" w:name="_Toc425239230"/>
        <w:bookmarkStart w:id="7169" w:name="_Toc425240477"/>
        <w:bookmarkStart w:id="7170" w:name="_Toc425241723"/>
        <w:bookmarkStart w:id="7171" w:name="_Toc425242969"/>
        <w:bookmarkStart w:id="7172" w:name="_Toc425244216"/>
        <w:bookmarkStart w:id="7173" w:name="_Toc425245463"/>
        <w:bookmarkStart w:id="7174" w:name="_Toc425246710"/>
        <w:bookmarkStart w:id="7175" w:name="_Toc425247956"/>
        <w:bookmarkStart w:id="7176" w:name="_Toc425249203"/>
        <w:bookmarkStart w:id="7177" w:name="_Toc425250450"/>
        <w:bookmarkStart w:id="7178" w:name="_Toc425251697"/>
        <w:bookmarkStart w:id="7179" w:name="_Toc425252367"/>
        <w:bookmarkStart w:id="7180" w:name="_Toc425253038"/>
        <w:bookmarkStart w:id="7181" w:name="_Toc425256429"/>
        <w:bookmarkStart w:id="7182" w:name="_Toc425276130"/>
        <w:bookmarkStart w:id="7183" w:name="_Toc425342228"/>
        <w:bookmarkStart w:id="7184" w:name="_Toc425349434"/>
        <w:bookmarkStart w:id="7185" w:name="_Toc425352583"/>
        <w:bookmarkStart w:id="7186" w:name="_Toc425353268"/>
        <w:bookmarkStart w:id="7187" w:name="_Toc425787261"/>
        <w:bookmarkStart w:id="7188" w:name="_Toc425787947"/>
        <w:bookmarkStart w:id="7189" w:name="_Toc425788634"/>
        <w:bookmarkStart w:id="7190" w:name="_Toc425789321"/>
        <w:bookmarkStart w:id="7191" w:name="_Toc425790008"/>
        <w:bookmarkStart w:id="7192" w:name="_Toc425793748"/>
        <w:bookmarkStart w:id="7193" w:name="_Toc426384683"/>
        <w:bookmarkStart w:id="7194" w:name="_Toc426386087"/>
        <w:bookmarkStart w:id="7195" w:name="_Toc426387490"/>
        <w:bookmarkStart w:id="7196" w:name="_Toc426388894"/>
        <w:bookmarkStart w:id="7197" w:name="_Toc426390298"/>
        <w:bookmarkStart w:id="7198" w:name="_Toc426391702"/>
        <w:bookmarkStart w:id="7199" w:name="_Toc426393105"/>
        <w:bookmarkStart w:id="7200" w:name="_Toc427824690"/>
        <w:bookmarkStart w:id="7201" w:name="_Toc427852503"/>
        <w:bookmarkStart w:id="7202" w:name="_Toc427854743"/>
        <w:bookmarkStart w:id="7203" w:name="_Toc427856944"/>
        <w:bookmarkEnd w:id="7157"/>
        <w:bookmarkEnd w:id="7158"/>
        <w:bookmarkEnd w:id="7159"/>
        <w:bookmarkEnd w:id="7160"/>
        <w:bookmarkEnd w:id="7161"/>
        <w:bookmarkEnd w:id="7162"/>
        <w:bookmarkEnd w:id="7163"/>
        <w:bookmarkEnd w:id="7164"/>
        <w:bookmarkEnd w:id="7165"/>
        <w:bookmarkEnd w:id="7166"/>
        <w:bookmarkEnd w:id="7167"/>
        <w:bookmarkEnd w:id="7168"/>
        <w:bookmarkEnd w:id="7169"/>
        <w:bookmarkEnd w:id="7170"/>
        <w:bookmarkEnd w:id="7171"/>
        <w:bookmarkEnd w:id="7172"/>
        <w:bookmarkEnd w:id="7173"/>
        <w:bookmarkEnd w:id="7174"/>
        <w:bookmarkEnd w:id="7175"/>
        <w:bookmarkEnd w:id="7176"/>
        <w:bookmarkEnd w:id="7177"/>
        <w:bookmarkEnd w:id="7178"/>
        <w:bookmarkEnd w:id="7179"/>
        <w:bookmarkEnd w:id="7180"/>
        <w:bookmarkEnd w:id="7181"/>
        <w:bookmarkEnd w:id="7182"/>
        <w:bookmarkEnd w:id="7183"/>
        <w:bookmarkEnd w:id="7184"/>
        <w:bookmarkEnd w:id="7185"/>
        <w:bookmarkEnd w:id="7186"/>
        <w:bookmarkEnd w:id="7187"/>
        <w:bookmarkEnd w:id="7188"/>
        <w:bookmarkEnd w:id="7189"/>
        <w:bookmarkEnd w:id="7190"/>
        <w:bookmarkEnd w:id="7191"/>
        <w:bookmarkEnd w:id="7192"/>
        <w:bookmarkEnd w:id="7193"/>
        <w:bookmarkEnd w:id="7194"/>
        <w:bookmarkEnd w:id="7195"/>
        <w:bookmarkEnd w:id="7196"/>
        <w:bookmarkEnd w:id="7197"/>
        <w:bookmarkEnd w:id="7198"/>
        <w:bookmarkEnd w:id="7199"/>
        <w:bookmarkEnd w:id="7200"/>
        <w:bookmarkEnd w:id="7201"/>
        <w:bookmarkEnd w:id="7202"/>
        <w:bookmarkEnd w:id="7203"/>
      </w:del>
    </w:p>
    <w:p w14:paraId="7DE21A5F" w14:textId="67E1ECD6" w:rsidR="00BC0A9E" w:rsidRPr="000E35FA" w:rsidDel="00413F3D" w:rsidRDefault="00A6731C">
      <w:pPr>
        <w:numPr>
          <w:ilvl w:val="0"/>
          <w:numId w:val="26"/>
        </w:numPr>
        <w:overflowPunct w:val="0"/>
        <w:autoSpaceDE w:val="0"/>
        <w:autoSpaceDN w:val="0"/>
        <w:spacing w:after="60"/>
        <w:textAlignment w:val="baseline"/>
        <w:rPr>
          <w:del w:id="7204" w:author="Ramasubramani, Hariharan" w:date="2015-07-13T14:40:00Z"/>
        </w:rPr>
        <w:pPrChange w:id="7205" w:author="Ramasubramani, Hariharan" w:date="2015-07-13T14:40:00Z">
          <w:pPr>
            <w:pStyle w:val="Note"/>
          </w:pPr>
        </w:pPrChange>
      </w:pPr>
      <w:del w:id="7206" w:author="Ramasubramani, Hariharan" w:date="2015-07-13T14:40:00Z">
        <w:r w:rsidDel="00413F3D">
          <w:delText>Added to Out of Scope section, item 8.</w:delText>
        </w:r>
        <w:bookmarkStart w:id="7207" w:name="_Toc424912218"/>
        <w:bookmarkStart w:id="7208" w:name="_Toc424915327"/>
        <w:bookmarkStart w:id="7209" w:name="_Toc424918357"/>
        <w:bookmarkStart w:id="7210" w:name="_Toc425149207"/>
        <w:bookmarkStart w:id="7211" w:name="_Toc425161746"/>
        <w:bookmarkStart w:id="7212" w:name="_Toc425162754"/>
        <w:bookmarkStart w:id="7213" w:name="_Toc425163160"/>
        <w:bookmarkStart w:id="7214" w:name="_Toc425170647"/>
        <w:bookmarkStart w:id="7215" w:name="_Toc425172960"/>
        <w:bookmarkStart w:id="7216" w:name="_Toc425234433"/>
        <w:bookmarkStart w:id="7217" w:name="_Toc425237985"/>
        <w:bookmarkStart w:id="7218" w:name="_Toc425239231"/>
        <w:bookmarkStart w:id="7219" w:name="_Toc425240478"/>
        <w:bookmarkStart w:id="7220" w:name="_Toc425241724"/>
        <w:bookmarkStart w:id="7221" w:name="_Toc425242970"/>
        <w:bookmarkStart w:id="7222" w:name="_Toc425244217"/>
        <w:bookmarkStart w:id="7223" w:name="_Toc425245464"/>
        <w:bookmarkStart w:id="7224" w:name="_Toc425246711"/>
        <w:bookmarkStart w:id="7225" w:name="_Toc425247957"/>
        <w:bookmarkStart w:id="7226" w:name="_Toc425249204"/>
        <w:bookmarkStart w:id="7227" w:name="_Toc425250451"/>
        <w:bookmarkStart w:id="7228" w:name="_Toc425251698"/>
        <w:bookmarkStart w:id="7229" w:name="_Toc425252368"/>
        <w:bookmarkStart w:id="7230" w:name="_Toc425253039"/>
        <w:bookmarkStart w:id="7231" w:name="_Toc425256430"/>
        <w:bookmarkStart w:id="7232" w:name="_Toc425276131"/>
        <w:bookmarkStart w:id="7233" w:name="_Toc425342229"/>
        <w:bookmarkStart w:id="7234" w:name="_Toc425349435"/>
        <w:bookmarkStart w:id="7235" w:name="_Toc425352584"/>
        <w:bookmarkStart w:id="7236" w:name="_Toc425353269"/>
        <w:bookmarkStart w:id="7237" w:name="_Toc425787262"/>
        <w:bookmarkStart w:id="7238" w:name="_Toc425787948"/>
        <w:bookmarkStart w:id="7239" w:name="_Toc425788635"/>
        <w:bookmarkStart w:id="7240" w:name="_Toc425789322"/>
        <w:bookmarkStart w:id="7241" w:name="_Toc425790009"/>
        <w:bookmarkStart w:id="7242" w:name="_Toc425793749"/>
        <w:bookmarkStart w:id="7243" w:name="_Toc426384684"/>
        <w:bookmarkStart w:id="7244" w:name="_Toc426386088"/>
        <w:bookmarkStart w:id="7245" w:name="_Toc426387491"/>
        <w:bookmarkStart w:id="7246" w:name="_Toc426388895"/>
        <w:bookmarkStart w:id="7247" w:name="_Toc426390299"/>
        <w:bookmarkStart w:id="7248" w:name="_Toc426391703"/>
        <w:bookmarkStart w:id="7249" w:name="_Toc426393106"/>
        <w:bookmarkStart w:id="7250" w:name="_Toc427824691"/>
        <w:bookmarkStart w:id="7251" w:name="_Toc427852504"/>
        <w:bookmarkStart w:id="7252" w:name="_Toc427854744"/>
        <w:bookmarkStart w:id="7253" w:name="_Toc427856945"/>
        <w:bookmarkEnd w:id="7207"/>
        <w:bookmarkEnd w:id="7208"/>
        <w:bookmarkEnd w:id="7209"/>
        <w:bookmarkEnd w:id="7210"/>
        <w:bookmarkEnd w:id="7211"/>
        <w:bookmarkEnd w:id="7212"/>
        <w:bookmarkEnd w:id="7213"/>
        <w:bookmarkEnd w:id="7214"/>
        <w:bookmarkEnd w:id="7215"/>
        <w:bookmarkEnd w:id="7216"/>
        <w:bookmarkEnd w:id="7217"/>
        <w:bookmarkEnd w:id="7218"/>
        <w:bookmarkEnd w:id="7219"/>
        <w:bookmarkEnd w:id="7220"/>
        <w:bookmarkEnd w:id="7221"/>
        <w:bookmarkEnd w:id="7222"/>
        <w:bookmarkEnd w:id="7223"/>
        <w:bookmarkEnd w:id="7224"/>
        <w:bookmarkEnd w:id="7225"/>
        <w:bookmarkEnd w:id="7226"/>
        <w:bookmarkEnd w:id="7227"/>
        <w:bookmarkEnd w:id="7228"/>
        <w:bookmarkEnd w:id="7229"/>
        <w:bookmarkEnd w:id="7230"/>
        <w:bookmarkEnd w:id="7231"/>
        <w:bookmarkEnd w:id="7232"/>
        <w:bookmarkEnd w:id="7233"/>
        <w:bookmarkEnd w:id="7234"/>
        <w:bookmarkEnd w:id="7235"/>
        <w:bookmarkEnd w:id="7236"/>
        <w:bookmarkEnd w:id="7237"/>
        <w:bookmarkEnd w:id="7238"/>
        <w:bookmarkEnd w:id="7239"/>
        <w:bookmarkEnd w:id="7240"/>
        <w:bookmarkEnd w:id="7241"/>
        <w:bookmarkEnd w:id="7242"/>
        <w:bookmarkEnd w:id="7243"/>
        <w:bookmarkEnd w:id="7244"/>
        <w:bookmarkEnd w:id="7245"/>
        <w:bookmarkEnd w:id="7246"/>
        <w:bookmarkEnd w:id="7247"/>
        <w:bookmarkEnd w:id="7248"/>
        <w:bookmarkEnd w:id="7249"/>
        <w:bookmarkEnd w:id="7250"/>
        <w:bookmarkEnd w:id="7251"/>
        <w:bookmarkEnd w:id="7252"/>
        <w:bookmarkEnd w:id="7253"/>
      </w:del>
    </w:p>
    <w:p w14:paraId="627DD75A" w14:textId="6147AA34" w:rsidR="001F39F9" w:rsidRPr="002F40CD" w:rsidDel="00413F3D" w:rsidRDefault="001F39F9">
      <w:pPr>
        <w:numPr>
          <w:ilvl w:val="0"/>
          <w:numId w:val="26"/>
        </w:numPr>
        <w:overflowPunct w:val="0"/>
        <w:autoSpaceDE w:val="0"/>
        <w:autoSpaceDN w:val="0"/>
        <w:spacing w:after="60"/>
        <w:textAlignment w:val="baseline"/>
        <w:rPr>
          <w:del w:id="7254" w:author="Ramasubramani, Hariharan" w:date="2015-07-13T14:40:00Z"/>
          <w:rFonts w:cstheme="minorHAnsi"/>
          <w:color w:val="000000" w:themeColor="text1"/>
        </w:rPr>
        <w:pPrChange w:id="7255" w:author="Ramasubramani, Hariharan" w:date="2015-07-13T14:40:00Z">
          <w:pPr>
            <w:overflowPunct w:val="0"/>
            <w:autoSpaceDE w:val="0"/>
            <w:autoSpaceDN w:val="0"/>
            <w:spacing w:after="60"/>
            <w:ind w:left="259" w:firstLine="0"/>
            <w:textAlignment w:val="baseline"/>
          </w:pPr>
        </w:pPrChange>
      </w:pPr>
      <w:bookmarkStart w:id="7256" w:name="_Toc424912219"/>
      <w:bookmarkStart w:id="7257" w:name="_Toc424915328"/>
      <w:bookmarkStart w:id="7258" w:name="_Toc424918358"/>
      <w:bookmarkStart w:id="7259" w:name="_Toc425149208"/>
      <w:bookmarkStart w:id="7260" w:name="_Toc425161747"/>
      <w:bookmarkStart w:id="7261" w:name="_Toc425162755"/>
      <w:bookmarkStart w:id="7262" w:name="_Toc425163161"/>
      <w:bookmarkStart w:id="7263" w:name="_Toc425170648"/>
      <w:bookmarkStart w:id="7264" w:name="_Toc425172961"/>
      <w:bookmarkStart w:id="7265" w:name="_Toc425234434"/>
      <w:bookmarkStart w:id="7266" w:name="_Toc425237986"/>
      <w:bookmarkStart w:id="7267" w:name="_Toc425239232"/>
      <w:bookmarkStart w:id="7268" w:name="_Toc425240479"/>
      <w:bookmarkStart w:id="7269" w:name="_Toc425241725"/>
      <w:bookmarkStart w:id="7270" w:name="_Toc425242971"/>
      <w:bookmarkStart w:id="7271" w:name="_Toc425244218"/>
      <w:bookmarkStart w:id="7272" w:name="_Toc425245465"/>
      <w:bookmarkStart w:id="7273" w:name="_Toc425246712"/>
      <w:bookmarkStart w:id="7274" w:name="_Toc425247958"/>
      <w:bookmarkStart w:id="7275" w:name="_Toc425249205"/>
      <w:bookmarkStart w:id="7276" w:name="_Toc425250452"/>
      <w:bookmarkStart w:id="7277" w:name="_Toc425251699"/>
      <w:bookmarkStart w:id="7278" w:name="_Toc425252369"/>
      <w:bookmarkStart w:id="7279" w:name="_Toc425253040"/>
      <w:bookmarkStart w:id="7280" w:name="_Toc425256431"/>
      <w:bookmarkStart w:id="7281" w:name="_Toc425276132"/>
      <w:bookmarkStart w:id="7282" w:name="_Toc425342230"/>
      <w:bookmarkStart w:id="7283" w:name="_Toc425349436"/>
      <w:bookmarkStart w:id="7284" w:name="_Toc425352585"/>
      <w:bookmarkStart w:id="7285" w:name="_Toc425353270"/>
      <w:bookmarkStart w:id="7286" w:name="_Toc425787263"/>
      <w:bookmarkStart w:id="7287" w:name="_Toc425787949"/>
      <w:bookmarkStart w:id="7288" w:name="_Toc425788636"/>
      <w:bookmarkStart w:id="7289" w:name="_Toc425789323"/>
      <w:bookmarkStart w:id="7290" w:name="_Toc425790010"/>
      <w:bookmarkStart w:id="7291" w:name="_Toc425793750"/>
      <w:bookmarkStart w:id="7292" w:name="_Toc426384685"/>
      <w:bookmarkStart w:id="7293" w:name="_Toc426386089"/>
      <w:bookmarkStart w:id="7294" w:name="_Toc426387492"/>
      <w:bookmarkStart w:id="7295" w:name="_Toc426388896"/>
      <w:bookmarkStart w:id="7296" w:name="_Toc426390300"/>
      <w:bookmarkStart w:id="7297" w:name="_Toc426391704"/>
      <w:bookmarkStart w:id="7298" w:name="_Toc426393107"/>
      <w:bookmarkStart w:id="7299" w:name="_Toc427824692"/>
      <w:bookmarkStart w:id="7300" w:name="_Toc427852505"/>
      <w:bookmarkStart w:id="7301" w:name="_Toc427854745"/>
      <w:bookmarkStart w:id="7302" w:name="_Toc427856946"/>
      <w:bookmarkEnd w:id="7256"/>
      <w:bookmarkEnd w:id="7257"/>
      <w:bookmarkEnd w:id="7258"/>
      <w:bookmarkEnd w:id="7259"/>
      <w:bookmarkEnd w:id="7260"/>
      <w:bookmarkEnd w:id="7261"/>
      <w:bookmarkEnd w:id="7262"/>
      <w:bookmarkEnd w:id="7263"/>
      <w:bookmarkEnd w:id="7264"/>
      <w:bookmarkEnd w:id="7265"/>
      <w:bookmarkEnd w:id="7266"/>
      <w:bookmarkEnd w:id="7267"/>
      <w:bookmarkEnd w:id="7268"/>
      <w:bookmarkEnd w:id="7269"/>
      <w:bookmarkEnd w:id="7270"/>
      <w:bookmarkEnd w:id="7271"/>
      <w:bookmarkEnd w:id="7272"/>
      <w:bookmarkEnd w:id="7273"/>
      <w:bookmarkEnd w:id="7274"/>
      <w:bookmarkEnd w:id="7275"/>
      <w:bookmarkEnd w:id="7276"/>
      <w:bookmarkEnd w:id="7277"/>
      <w:bookmarkEnd w:id="7278"/>
      <w:bookmarkEnd w:id="7279"/>
      <w:bookmarkEnd w:id="7280"/>
      <w:bookmarkEnd w:id="7281"/>
      <w:bookmarkEnd w:id="7282"/>
      <w:bookmarkEnd w:id="7283"/>
      <w:bookmarkEnd w:id="7284"/>
      <w:bookmarkEnd w:id="7285"/>
      <w:bookmarkEnd w:id="7286"/>
      <w:bookmarkEnd w:id="7287"/>
      <w:bookmarkEnd w:id="7288"/>
      <w:bookmarkEnd w:id="7289"/>
      <w:bookmarkEnd w:id="7290"/>
      <w:bookmarkEnd w:id="7291"/>
      <w:bookmarkEnd w:id="7292"/>
      <w:bookmarkEnd w:id="7293"/>
      <w:bookmarkEnd w:id="7294"/>
      <w:bookmarkEnd w:id="7295"/>
      <w:bookmarkEnd w:id="7296"/>
      <w:bookmarkEnd w:id="7297"/>
      <w:bookmarkEnd w:id="7298"/>
      <w:bookmarkEnd w:id="7299"/>
      <w:bookmarkEnd w:id="7300"/>
      <w:bookmarkEnd w:id="7301"/>
      <w:bookmarkEnd w:id="7302"/>
    </w:p>
    <w:p w14:paraId="783A991C" w14:textId="043ABB48" w:rsidR="005F4718" w:rsidRPr="00C106B9" w:rsidDel="00413F3D" w:rsidRDefault="005F4718">
      <w:pPr>
        <w:numPr>
          <w:ilvl w:val="0"/>
          <w:numId w:val="26"/>
        </w:numPr>
        <w:overflowPunct w:val="0"/>
        <w:autoSpaceDE w:val="0"/>
        <w:autoSpaceDN w:val="0"/>
        <w:spacing w:after="60"/>
        <w:textAlignment w:val="baseline"/>
        <w:rPr>
          <w:del w:id="7303" w:author="Ramasubramani, Hariharan" w:date="2015-07-13T14:40:00Z"/>
          <w:rFonts w:cstheme="minorHAnsi"/>
          <w:color w:val="000000" w:themeColor="text1"/>
        </w:rPr>
        <w:pPrChange w:id="7304" w:author="Ramasubramani, Hariharan" w:date="2015-07-13T14:40:00Z">
          <w:pPr>
            <w:pStyle w:val="ListParagraph"/>
            <w:numPr>
              <w:ilvl w:val="1"/>
              <w:numId w:val="11"/>
            </w:numPr>
            <w:tabs>
              <w:tab w:val="num" w:pos="1170"/>
            </w:tabs>
            <w:overflowPunct w:val="0"/>
            <w:autoSpaceDE w:val="0"/>
            <w:autoSpaceDN w:val="0"/>
            <w:spacing w:after="60"/>
            <w:ind w:left="619" w:firstLine="0"/>
            <w:textAlignment w:val="baseline"/>
          </w:pPr>
        </w:pPrChange>
      </w:pPr>
      <w:del w:id="7305" w:author="Ramasubramani, Hariharan" w:date="2015-07-13T14:40:00Z">
        <w:r w:rsidRPr="00C106B9" w:rsidDel="00413F3D">
          <w:rPr>
            <w:rFonts w:cstheme="minorHAnsi"/>
            <w:color w:val="000000" w:themeColor="text1"/>
          </w:rPr>
          <w:delText>The system shall provide the</w:delText>
        </w:r>
        <w:r w:rsidDel="00413F3D">
          <w:rPr>
            <w:rFonts w:cstheme="minorHAnsi"/>
            <w:color w:val="000000" w:themeColor="text1"/>
          </w:rPr>
          <w:delText xml:space="preserve"> User Administrator the </w:delText>
        </w:r>
        <w:r w:rsidRPr="00C106B9" w:rsidDel="00413F3D">
          <w:rPr>
            <w:rFonts w:cstheme="minorHAnsi"/>
            <w:color w:val="000000" w:themeColor="text1"/>
          </w:rPr>
          <w:delText xml:space="preserve">ability to </w:delText>
        </w:r>
        <w:r w:rsidDel="00413F3D">
          <w:rPr>
            <w:rFonts w:cstheme="minorHAnsi"/>
            <w:color w:val="000000" w:themeColor="text1"/>
          </w:rPr>
          <w:delText>edit a user’s permissions.</w:delText>
        </w:r>
        <w:bookmarkStart w:id="7306" w:name="_Toc424912220"/>
        <w:bookmarkStart w:id="7307" w:name="_Toc424915329"/>
        <w:bookmarkStart w:id="7308" w:name="_Toc424918359"/>
        <w:bookmarkStart w:id="7309" w:name="_Toc425149209"/>
        <w:bookmarkStart w:id="7310" w:name="_Toc425161748"/>
        <w:bookmarkStart w:id="7311" w:name="_Toc425162756"/>
        <w:bookmarkStart w:id="7312" w:name="_Toc425163162"/>
        <w:bookmarkStart w:id="7313" w:name="_Toc425170649"/>
        <w:bookmarkStart w:id="7314" w:name="_Toc425172962"/>
        <w:bookmarkStart w:id="7315" w:name="_Toc425234435"/>
        <w:bookmarkStart w:id="7316" w:name="_Toc425237987"/>
        <w:bookmarkStart w:id="7317" w:name="_Toc425239233"/>
        <w:bookmarkStart w:id="7318" w:name="_Toc425240480"/>
        <w:bookmarkStart w:id="7319" w:name="_Toc425241726"/>
        <w:bookmarkStart w:id="7320" w:name="_Toc425242972"/>
        <w:bookmarkStart w:id="7321" w:name="_Toc425244219"/>
        <w:bookmarkStart w:id="7322" w:name="_Toc425245466"/>
        <w:bookmarkStart w:id="7323" w:name="_Toc425246713"/>
        <w:bookmarkStart w:id="7324" w:name="_Toc425247959"/>
        <w:bookmarkStart w:id="7325" w:name="_Toc425249206"/>
        <w:bookmarkStart w:id="7326" w:name="_Toc425250453"/>
        <w:bookmarkStart w:id="7327" w:name="_Toc425251700"/>
        <w:bookmarkStart w:id="7328" w:name="_Toc425252370"/>
        <w:bookmarkStart w:id="7329" w:name="_Toc425253041"/>
        <w:bookmarkStart w:id="7330" w:name="_Toc425256432"/>
        <w:bookmarkStart w:id="7331" w:name="_Toc425276133"/>
        <w:bookmarkStart w:id="7332" w:name="_Toc425342231"/>
        <w:bookmarkStart w:id="7333" w:name="_Toc425349437"/>
        <w:bookmarkStart w:id="7334" w:name="_Toc425352586"/>
        <w:bookmarkStart w:id="7335" w:name="_Toc425353271"/>
        <w:bookmarkStart w:id="7336" w:name="_Toc425787264"/>
        <w:bookmarkStart w:id="7337" w:name="_Toc425787950"/>
        <w:bookmarkStart w:id="7338" w:name="_Toc425788637"/>
        <w:bookmarkStart w:id="7339" w:name="_Toc425789324"/>
        <w:bookmarkStart w:id="7340" w:name="_Toc425790011"/>
        <w:bookmarkStart w:id="7341" w:name="_Toc425793751"/>
        <w:bookmarkStart w:id="7342" w:name="_Toc426384686"/>
        <w:bookmarkStart w:id="7343" w:name="_Toc426386090"/>
        <w:bookmarkStart w:id="7344" w:name="_Toc426387493"/>
        <w:bookmarkStart w:id="7345" w:name="_Toc426388897"/>
        <w:bookmarkStart w:id="7346" w:name="_Toc426390301"/>
        <w:bookmarkStart w:id="7347" w:name="_Toc426391705"/>
        <w:bookmarkStart w:id="7348" w:name="_Toc426393108"/>
        <w:bookmarkStart w:id="7349" w:name="_Toc427824693"/>
        <w:bookmarkStart w:id="7350" w:name="_Toc427852506"/>
        <w:bookmarkStart w:id="7351" w:name="_Toc427854746"/>
        <w:bookmarkStart w:id="7352" w:name="_Toc427856947"/>
        <w:bookmarkEnd w:id="7306"/>
        <w:bookmarkEnd w:id="7307"/>
        <w:bookmarkEnd w:id="7308"/>
        <w:bookmarkEnd w:id="7309"/>
        <w:bookmarkEnd w:id="7310"/>
        <w:bookmarkEnd w:id="7311"/>
        <w:bookmarkEnd w:id="7312"/>
        <w:bookmarkEnd w:id="7313"/>
        <w:bookmarkEnd w:id="7314"/>
        <w:bookmarkEnd w:id="7315"/>
        <w:bookmarkEnd w:id="7316"/>
        <w:bookmarkEnd w:id="7317"/>
        <w:bookmarkEnd w:id="7318"/>
        <w:bookmarkEnd w:id="7319"/>
        <w:bookmarkEnd w:id="7320"/>
        <w:bookmarkEnd w:id="7321"/>
        <w:bookmarkEnd w:id="7322"/>
        <w:bookmarkEnd w:id="7323"/>
        <w:bookmarkEnd w:id="7324"/>
        <w:bookmarkEnd w:id="7325"/>
        <w:bookmarkEnd w:id="7326"/>
        <w:bookmarkEnd w:id="7327"/>
        <w:bookmarkEnd w:id="7328"/>
        <w:bookmarkEnd w:id="7329"/>
        <w:bookmarkEnd w:id="7330"/>
        <w:bookmarkEnd w:id="7331"/>
        <w:bookmarkEnd w:id="7332"/>
        <w:bookmarkEnd w:id="7333"/>
        <w:bookmarkEnd w:id="7334"/>
        <w:bookmarkEnd w:id="7335"/>
        <w:bookmarkEnd w:id="7336"/>
        <w:bookmarkEnd w:id="7337"/>
        <w:bookmarkEnd w:id="7338"/>
        <w:bookmarkEnd w:id="7339"/>
        <w:bookmarkEnd w:id="7340"/>
        <w:bookmarkEnd w:id="7341"/>
        <w:bookmarkEnd w:id="7342"/>
        <w:bookmarkEnd w:id="7343"/>
        <w:bookmarkEnd w:id="7344"/>
        <w:bookmarkEnd w:id="7345"/>
        <w:bookmarkEnd w:id="7346"/>
        <w:bookmarkEnd w:id="7347"/>
        <w:bookmarkEnd w:id="7348"/>
        <w:bookmarkEnd w:id="7349"/>
        <w:bookmarkEnd w:id="7350"/>
        <w:bookmarkEnd w:id="7351"/>
        <w:bookmarkEnd w:id="7352"/>
      </w:del>
    </w:p>
    <w:p w14:paraId="7B10BE88" w14:textId="2247B5F3" w:rsidR="005F4718" w:rsidDel="00413F3D" w:rsidRDefault="005F4718">
      <w:pPr>
        <w:numPr>
          <w:ilvl w:val="0"/>
          <w:numId w:val="26"/>
        </w:numPr>
        <w:overflowPunct w:val="0"/>
        <w:autoSpaceDE w:val="0"/>
        <w:autoSpaceDN w:val="0"/>
        <w:spacing w:after="60"/>
        <w:textAlignment w:val="baseline"/>
        <w:rPr>
          <w:del w:id="7353" w:author="Ramasubramani, Hariharan" w:date="2015-07-13T14:40:00Z"/>
          <w:rFonts w:cstheme="minorHAnsi"/>
          <w:color w:val="000000" w:themeColor="text1"/>
        </w:rPr>
        <w:pPrChange w:id="7354" w:author="Ramasubramani, Hariharan" w:date="2015-07-13T14:40:00Z">
          <w:pPr>
            <w:pStyle w:val="ListParagraph"/>
            <w:numPr>
              <w:ilvl w:val="2"/>
              <w:numId w:val="11"/>
            </w:numPr>
            <w:tabs>
              <w:tab w:val="num" w:pos="1512"/>
            </w:tabs>
            <w:overflowPunct w:val="0"/>
            <w:autoSpaceDE w:val="0"/>
            <w:autoSpaceDN w:val="0"/>
            <w:spacing w:after="60"/>
            <w:ind w:left="1044" w:firstLine="0"/>
            <w:textAlignment w:val="baseline"/>
          </w:pPr>
        </w:pPrChange>
      </w:pPr>
      <w:del w:id="7355" w:author="Ramasubramani, Hariharan" w:date="2015-07-13T14:40:00Z">
        <w:r w:rsidRPr="00C106B9" w:rsidDel="00413F3D">
          <w:rPr>
            <w:rFonts w:cstheme="minorHAnsi"/>
            <w:color w:val="000000" w:themeColor="text1"/>
          </w:rPr>
          <w:delText>The</w:delText>
        </w:r>
        <w:r w:rsidDel="00413F3D">
          <w:rPr>
            <w:rFonts w:cstheme="minorHAnsi"/>
            <w:color w:val="000000" w:themeColor="text1"/>
          </w:rPr>
          <w:delText xml:space="preserve"> User Administrator shall select the user to edit.</w:delText>
        </w:r>
        <w:bookmarkStart w:id="7356" w:name="_Toc424912221"/>
        <w:bookmarkStart w:id="7357" w:name="_Toc424915330"/>
        <w:bookmarkStart w:id="7358" w:name="_Toc424918360"/>
        <w:bookmarkStart w:id="7359" w:name="_Toc425149210"/>
        <w:bookmarkStart w:id="7360" w:name="_Toc425161749"/>
        <w:bookmarkStart w:id="7361" w:name="_Toc425162757"/>
        <w:bookmarkStart w:id="7362" w:name="_Toc425163163"/>
        <w:bookmarkStart w:id="7363" w:name="_Toc425170650"/>
        <w:bookmarkStart w:id="7364" w:name="_Toc425172963"/>
        <w:bookmarkStart w:id="7365" w:name="_Toc425234436"/>
        <w:bookmarkStart w:id="7366" w:name="_Toc425237988"/>
        <w:bookmarkStart w:id="7367" w:name="_Toc425239234"/>
        <w:bookmarkStart w:id="7368" w:name="_Toc425240481"/>
        <w:bookmarkStart w:id="7369" w:name="_Toc425241727"/>
        <w:bookmarkStart w:id="7370" w:name="_Toc425242973"/>
        <w:bookmarkStart w:id="7371" w:name="_Toc425244220"/>
        <w:bookmarkStart w:id="7372" w:name="_Toc425245467"/>
        <w:bookmarkStart w:id="7373" w:name="_Toc425246714"/>
        <w:bookmarkStart w:id="7374" w:name="_Toc425247960"/>
        <w:bookmarkStart w:id="7375" w:name="_Toc425249207"/>
        <w:bookmarkStart w:id="7376" w:name="_Toc425250454"/>
        <w:bookmarkStart w:id="7377" w:name="_Toc425251701"/>
        <w:bookmarkStart w:id="7378" w:name="_Toc425252371"/>
        <w:bookmarkStart w:id="7379" w:name="_Toc425253042"/>
        <w:bookmarkStart w:id="7380" w:name="_Toc425256433"/>
        <w:bookmarkStart w:id="7381" w:name="_Toc425276134"/>
        <w:bookmarkStart w:id="7382" w:name="_Toc425342232"/>
        <w:bookmarkStart w:id="7383" w:name="_Toc425349438"/>
        <w:bookmarkStart w:id="7384" w:name="_Toc425352587"/>
        <w:bookmarkStart w:id="7385" w:name="_Toc425353272"/>
        <w:bookmarkStart w:id="7386" w:name="_Toc425787265"/>
        <w:bookmarkStart w:id="7387" w:name="_Toc425787951"/>
        <w:bookmarkStart w:id="7388" w:name="_Toc425788638"/>
        <w:bookmarkStart w:id="7389" w:name="_Toc425789325"/>
        <w:bookmarkStart w:id="7390" w:name="_Toc425790012"/>
        <w:bookmarkStart w:id="7391" w:name="_Toc425793752"/>
        <w:bookmarkStart w:id="7392" w:name="_Toc426384687"/>
        <w:bookmarkStart w:id="7393" w:name="_Toc426386091"/>
        <w:bookmarkStart w:id="7394" w:name="_Toc426387494"/>
        <w:bookmarkStart w:id="7395" w:name="_Toc426388898"/>
        <w:bookmarkStart w:id="7396" w:name="_Toc426390302"/>
        <w:bookmarkStart w:id="7397" w:name="_Toc426391706"/>
        <w:bookmarkStart w:id="7398" w:name="_Toc426393109"/>
        <w:bookmarkStart w:id="7399" w:name="_Toc427824694"/>
        <w:bookmarkStart w:id="7400" w:name="_Toc427852507"/>
        <w:bookmarkStart w:id="7401" w:name="_Toc427854747"/>
        <w:bookmarkStart w:id="7402" w:name="_Toc427856948"/>
        <w:bookmarkEnd w:id="7356"/>
        <w:bookmarkEnd w:id="7357"/>
        <w:bookmarkEnd w:id="7358"/>
        <w:bookmarkEnd w:id="7359"/>
        <w:bookmarkEnd w:id="7360"/>
        <w:bookmarkEnd w:id="7361"/>
        <w:bookmarkEnd w:id="7362"/>
        <w:bookmarkEnd w:id="7363"/>
        <w:bookmarkEnd w:id="7364"/>
        <w:bookmarkEnd w:id="7365"/>
        <w:bookmarkEnd w:id="7366"/>
        <w:bookmarkEnd w:id="7367"/>
        <w:bookmarkEnd w:id="7368"/>
        <w:bookmarkEnd w:id="7369"/>
        <w:bookmarkEnd w:id="7370"/>
        <w:bookmarkEnd w:id="7371"/>
        <w:bookmarkEnd w:id="7372"/>
        <w:bookmarkEnd w:id="7373"/>
        <w:bookmarkEnd w:id="7374"/>
        <w:bookmarkEnd w:id="7375"/>
        <w:bookmarkEnd w:id="7376"/>
        <w:bookmarkEnd w:id="7377"/>
        <w:bookmarkEnd w:id="7378"/>
        <w:bookmarkEnd w:id="7379"/>
        <w:bookmarkEnd w:id="7380"/>
        <w:bookmarkEnd w:id="7381"/>
        <w:bookmarkEnd w:id="7382"/>
        <w:bookmarkEnd w:id="7383"/>
        <w:bookmarkEnd w:id="7384"/>
        <w:bookmarkEnd w:id="7385"/>
        <w:bookmarkEnd w:id="7386"/>
        <w:bookmarkEnd w:id="7387"/>
        <w:bookmarkEnd w:id="7388"/>
        <w:bookmarkEnd w:id="7389"/>
        <w:bookmarkEnd w:id="7390"/>
        <w:bookmarkEnd w:id="7391"/>
        <w:bookmarkEnd w:id="7392"/>
        <w:bookmarkEnd w:id="7393"/>
        <w:bookmarkEnd w:id="7394"/>
        <w:bookmarkEnd w:id="7395"/>
        <w:bookmarkEnd w:id="7396"/>
        <w:bookmarkEnd w:id="7397"/>
        <w:bookmarkEnd w:id="7398"/>
        <w:bookmarkEnd w:id="7399"/>
        <w:bookmarkEnd w:id="7400"/>
        <w:bookmarkEnd w:id="7401"/>
        <w:bookmarkEnd w:id="7402"/>
      </w:del>
    </w:p>
    <w:p w14:paraId="4C6A4EE2" w14:textId="341BE546" w:rsidR="005F4718" w:rsidDel="00413F3D" w:rsidRDefault="005F4718">
      <w:pPr>
        <w:numPr>
          <w:ilvl w:val="0"/>
          <w:numId w:val="26"/>
        </w:numPr>
        <w:overflowPunct w:val="0"/>
        <w:autoSpaceDE w:val="0"/>
        <w:autoSpaceDN w:val="0"/>
        <w:spacing w:after="60"/>
        <w:textAlignment w:val="baseline"/>
        <w:rPr>
          <w:del w:id="7403" w:author="Ramasubramani, Hariharan" w:date="2015-07-13T14:40:00Z"/>
          <w:rFonts w:cstheme="minorHAnsi"/>
          <w:color w:val="000000" w:themeColor="text1"/>
        </w:rPr>
        <w:pPrChange w:id="7404" w:author="Ramasubramani, Hariharan" w:date="2015-07-13T14:40:00Z">
          <w:pPr>
            <w:pStyle w:val="ListParagraph"/>
            <w:numPr>
              <w:ilvl w:val="3"/>
              <w:numId w:val="11"/>
            </w:numPr>
            <w:tabs>
              <w:tab w:val="num" w:pos="2088"/>
            </w:tabs>
            <w:overflowPunct w:val="0"/>
            <w:autoSpaceDE w:val="0"/>
            <w:autoSpaceDN w:val="0"/>
            <w:spacing w:after="60"/>
            <w:ind w:left="1728" w:firstLine="0"/>
            <w:textAlignment w:val="baseline"/>
          </w:pPr>
        </w:pPrChange>
      </w:pPr>
      <w:del w:id="7405" w:author="Ramasubramani, Hariharan" w:date="2015-07-13T14:40:00Z">
        <w:r w:rsidDel="00413F3D">
          <w:rPr>
            <w:rFonts w:cstheme="minorHAnsi"/>
            <w:color w:val="000000" w:themeColor="text1"/>
          </w:rPr>
          <w:delText>The following permissions for the selected user may be edited:</w:delText>
        </w:r>
        <w:bookmarkStart w:id="7406" w:name="_Toc424912222"/>
        <w:bookmarkStart w:id="7407" w:name="_Toc424915331"/>
        <w:bookmarkStart w:id="7408" w:name="_Toc424918361"/>
        <w:bookmarkStart w:id="7409" w:name="_Toc425149211"/>
        <w:bookmarkStart w:id="7410" w:name="_Toc425161750"/>
        <w:bookmarkStart w:id="7411" w:name="_Toc425162758"/>
        <w:bookmarkStart w:id="7412" w:name="_Toc425163164"/>
        <w:bookmarkStart w:id="7413" w:name="_Toc425170651"/>
        <w:bookmarkStart w:id="7414" w:name="_Toc425172964"/>
        <w:bookmarkStart w:id="7415" w:name="_Toc425234437"/>
        <w:bookmarkStart w:id="7416" w:name="_Toc425237989"/>
        <w:bookmarkStart w:id="7417" w:name="_Toc425239235"/>
        <w:bookmarkStart w:id="7418" w:name="_Toc425240482"/>
        <w:bookmarkStart w:id="7419" w:name="_Toc425241728"/>
        <w:bookmarkStart w:id="7420" w:name="_Toc425242974"/>
        <w:bookmarkStart w:id="7421" w:name="_Toc425244221"/>
        <w:bookmarkStart w:id="7422" w:name="_Toc425245468"/>
        <w:bookmarkStart w:id="7423" w:name="_Toc425246715"/>
        <w:bookmarkStart w:id="7424" w:name="_Toc425247961"/>
        <w:bookmarkStart w:id="7425" w:name="_Toc425249208"/>
        <w:bookmarkStart w:id="7426" w:name="_Toc425250455"/>
        <w:bookmarkStart w:id="7427" w:name="_Toc425251702"/>
        <w:bookmarkStart w:id="7428" w:name="_Toc425252372"/>
        <w:bookmarkStart w:id="7429" w:name="_Toc425253043"/>
        <w:bookmarkStart w:id="7430" w:name="_Toc425256434"/>
        <w:bookmarkStart w:id="7431" w:name="_Toc425276135"/>
        <w:bookmarkStart w:id="7432" w:name="_Toc425342233"/>
        <w:bookmarkStart w:id="7433" w:name="_Toc425349439"/>
        <w:bookmarkStart w:id="7434" w:name="_Toc425352588"/>
        <w:bookmarkStart w:id="7435" w:name="_Toc425353273"/>
        <w:bookmarkStart w:id="7436" w:name="_Toc425787266"/>
        <w:bookmarkStart w:id="7437" w:name="_Toc425787952"/>
        <w:bookmarkStart w:id="7438" w:name="_Toc425788639"/>
        <w:bookmarkStart w:id="7439" w:name="_Toc425789326"/>
        <w:bookmarkStart w:id="7440" w:name="_Toc425790013"/>
        <w:bookmarkStart w:id="7441" w:name="_Toc425793753"/>
        <w:bookmarkStart w:id="7442" w:name="_Toc426384688"/>
        <w:bookmarkStart w:id="7443" w:name="_Toc426386092"/>
        <w:bookmarkStart w:id="7444" w:name="_Toc426387495"/>
        <w:bookmarkStart w:id="7445" w:name="_Toc426388899"/>
        <w:bookmarkStart w:id="7446" w:name="_Toc426390303"/>
        <w:bookmarkStart w:id="7447" w:name="_Toc426391707"/>
        <w:bookmarkStart w:id="7448" w:name="_Toc426393110"/>
        <w:bookmarkStart w:id="7449" w:name="_Toc427824695"/>
        <w:bookmarkStart w:id="7450" w:name="_Toc427852508"/>
        <w:bookmarkStart w:id="7451" w:name="_Toc427854748"/>
        <w:bookmarkStart w:id="7452" w:name="_Toc427856949"/>
        <w:bookmarkEnd w:id="7406"/>
        <w:bookmarkEnd w:id="7407"/>
        <w:bookmarkEnd w:id="7408"/>
        <w:bookmarkEnd w:id="7409"/>
        <w:bookmarkEnd w:id="7410"/>
        <w:bookmarkEnd w:id="7411"/>
        <w:bookmarkEnd w:id="7412"/>
        <w:bookmarkEnd w:id="7413"/>
        <w:bookmarkEnd w:id="7414"/>
        <w:bookmarkEnd w:id="7415"/>
        <w:bookmarkEnd w:id="7416"/>
        <w:bookmarkEnd w:id="7417"/>
        <w:bookmarkEnd w:id="7418"/>
        <w:bookmarkEnd w:id="7419"/>
        <w:bookmarkEnd w:id="7420"/>
        <w:bookmarkEnd w:id="7421"/>
        <w:bookmarkEnd w:id="7422"/>
        <w:bookmarkEnd w:id="7423"/>
        <w:bookmarkEnd w:id="7424"/>
        <w:bookmarkEnd w:id="7425"/>
        <w:bookmarkEnd w:id="7426"/>
        <w:bookmarkEnd w:id="7427"/>
        <w:bookmarkEnd w:id="7428"/>
        <w:bookmarkEnd w:id="7429"/>
        <w:bookmarkEnd w:id="7430"/>
        <w:bookmarkEnd w:id="7431"/>
        <w:bookmarkEnd w:id="7432"/>
        <w:bookmarkEnd w:id="7433"/>
        <w:bookmarkEnd w:id="7434"/>
        <w:bookmarkEnd w:id="7435"/>
        <w:bookmarkEnd w:id="7436"/>
        <w:bookmarkEnd w:id="7437"/>
        <w:bookmarkEnd w:id="7438"/>
        <w:bookmarkEnd w:id="7439"/>
        <w:bookmarkEnd w:id="7440"/>
        <w:bookmarkEnd w:id="7441"/>
        <w:bookmarkEnd w:id="7442"/>
        <w:bookmarkEnd w:id="7443"/>
        <w:bookmarkEnd w:id="7444"/>
        <w:bookmarkEnd w:id="7445"/>
        <w:bookmarkEnd w:id="7446"/>
        <w:bookmarkEnd w:id="7447"/>
        <w:bookmarkEnd w:id="7448"/>
        <w:bookmarkEnd w:id="7449"/>
        <w:bookmarkEnd w:id="7450"/>
        <w:bookmarkEnd w:id="7451"/>
        <w:bookmarkEnd w:id="7452"/>
      </w:del>
    </w:p>
    <w:p w14:paraId="25610819" w14:textId="2D377889" w:rsidR="005F4718" w:rsidDel="00413F3D" w:rsidRDefault="005F4718">
      <w:pPr>
        <w:numPr>
          <w:ilvl w:val="0"/>
          <w:numId w:val="26"/>
        </w:numPr>
        <w:overflowPunct w:val="0"/>
        <w:autoSpaceDE w:val="0"/>
        <w:autoSpaceDN w:val="0"/>
        <w:spacing w:after="60"/>
        <w:textAlignment w:val="baseline"/>
        <w:rPr>
          <w:del w:id="7453" w:author="Ramasubramani, Hariharan" w:date="2015-07-13T14:40:00Z"/>
          <w:rFonts w:cstheme="minorHAnsi"/>
          <w:color w:val="000000" w:themeColor="text1"/>
        </w:rPr>
        <w:pPrChange w:id="7454" w:author="Ramasubramani, Hariharan" w:date="2015-07-13T14:40:00Z">
          <w:pPr>
            <w:pStyle w:val="ListParagraph"/>
            <w:numPr>
              <w:ilvl w:val="4"/>
              <w:numId w:val="11"/>
            </w:numPr>
            <w:tabs>
              <w:tab w:val="num" w:pos="2232"/>
            </w:tabs>
            <w:overflowPunct w:val="0"/>
            <w:autoSpaceDE w:val="0"/>
            <w:autoSpaceDN w:val="0"/>
            <w:spacing w:after="60"/>
            <w:ind w:left="2232" w:firstLine="0"/>
            <w:textAlignment w:val="baseline"/>
          </w:pPr>
        </w:pPrChange>
      </w:pPr>
      <w:del w:id="7455" w:author="Ramasubramani, Hariharan" w:date="2015-07-13T14:40:00Z">
        <w:r w:rsidDel="00413F3D">
          <w:rPr>
            <w:rFonts w:cstheme="minorHAnsi"/>
            <w:color w:val="000000" w:themeColor="text1"/>
          </w:rPr>
          <w:delText>Forms Write</w:delText>
        </w:r>
        <w:bookmarkStart w:id="7456" w:name="_Toc424912223"/>
        <w:bookmarkStart w:id="7457" w:name="_Toc424915332"/>
        <w:bookmarkStart w:id="7458" w:name="_Toc424918362"/>
        <w:bookmarkStart w:id="7459" w:name="_Toc425149212"/>
        <w:bookmarkStart w:id="7460" w:name="_Toc425161751"/>
        <w:bookmarkStart w:id="7461" w:name="_Toc425162759"/>
        <w:bookmarkStart w:id="7462" w:name="_Toc425163165"/>
        <w:bookmarkStart w:id="7463" w:name="_Toc425170652"/>
        <w:bookmarkStart w:id="7464" w:name="_Toc425172965"/>
        <w:bookmarkStart w:id="7465" w:name="_Toc425234438"/>
        <w:bookmarkStart w:id="7466" w:name="_Toc425237990"/>
        <w:bookmarkStart w:id="7467" w:name="_Toc425239236"/>
        <w:bookmarkStart w:id="7468" w:name="_Toc425240483"/>
        <w:bookmarkStart w:id="7469" w:name="_Toc425241729"/>
        <w:bookmarkStart w:id="7470" w:name="_Toc425242975"/>
        <w:bookmarkStart w:id="7471" w:name="_Toc425244222"/>
        <w:bookmarkStart w:id="7472" w:name="_Toc425245469"/>
        <w:bookmarkStart w:id="7473" w:name="_Toc425246716"/>
        <w:bookmarkStart w:id="7474" w:name="_Toc425247962"/>
        <w:bookmarkStart w:id="7475" w:name="_Toc425249209"/>
        <w:bookmarkStart w:id="7476" w:name="_Toc425250456"/>
        <w:bookmarkStart w:id="7477" w:name="_Toc425251703"/>
        <w:bookmarkStart w:id="7478" w:name="_Toc425252373"/>
        <w:bookmarkStart w:id="7479" w:name="_Toc425253044"/>
        <w:bookmarkStart w:id="7480" w:name="_Toc425256435"/>
        <w:bookmarkStart w:id="7481" w:name="_Toc425276136"/>
        <w:bookmarkStart w:id="7482" w:name="_Toc425342234"/>
        <w:bookmarkStart w:id="7483" w:name="_Toc425349440"/>
        <w:bookmarkStart w:id="7484" w:name="_Toc425352589"/>
        <w:bookmarkStart w:id="7485" w:name="_Toc425353274"/>
        <w:bookmarkStart w:id="7486" w:name="_Toc425787267"/>
        <w:bookmarkStart w:id="7487" w:name="_Toc425787953"/>
        <w:bookmarkStart w:id="7488" w:name="_Toc425788640"/>
        <w:bookmarkStart w:id="7489" w:name="_Toc425789327"/>
        <w:bookmarkStart w:id="7490" w:name="_Toc425790014"/>
        <w:bookmarkStart w:id="7491" w:name="_Toc425793754"/>
        <w:bookmarkStart w:id="7492" w:name="_Toc426384689"/>
        <w:bookmarkStart w:id="7493" w:name="_Toc426386093"/>
        <w:bookmarkStart w:id="7494" w:name="_Toc426387496"/>
        <w:bookmarkStart w:id="7495" w:name="_Toc426388900"/>
        <w:bookmarkStart w:id="7496" w:name="_Toc426390304"/>
        <w:bookmarkStart w:id="7497" w:name="_Toc426391708"/>
        <w:bookmarkStart w:id="7498" w:name="_Toc426393111"/>
        <w:bookmarkStart w:id="7499" w:name="_Toc427824696"/>
        <w:bookmarkStart w:id="7500" w:name="_Toc427852509"/>
        <w:bookmarkStart w:id="7501" w:name="_Toc427854749"/>
        <w:bookmarkStart w:id="7502" w:name="_Toc427856950"/>
        <w:bookmarkEnd w:id="7456"/>
        <w:bookmarkEnd w:id="7457"/>
        <w:bookmarkEnd w:id="7458"/>
        <w:bookmarkEnd w:id="7459"/>
        <w:bookmarkEnd w:id="7460"/>
        <w:bookmarkEnd w:id="7461"/>
        <w:bookmarkEnd w:id="7462"/>
        <w:bookmarkEnd w:id="7463"/>
        <w:bookmarkEnd w:id="7464"/>
        <w:bookmarkEnd w:id="7465"/>
        <w:bookmarkEnd w:id="7466"/>
        <w:bookmarkEnd w:id="7467"/>
        <w:bookmarkEnd w:id="7468"/>
        <w:bookmarkEnd w:id="7469"/>
        <w:bookmarkEnd w:id="7470"/>
        <w:bookmarkEnd w:id="7471"/>
        <w:bookmarkEnd w:id="7472"/>
        <w:bookmarkEnd w:id="7473"/>
        <w:bookmarkEnd w:id="7474"/>
        <w:bookmarkEnd w:id="7475"/>
        <w:bookmarkEnd w:id="7476"/>
        <w:bookmarkEnd w:id="7477"/>
        <w:bookmarkEnd w:id="7478"/>
        <w:bookmarkEnd w:id="7479"/>
        <w:bookmarkEnd w:id="7480"/>
        <w:bookmarkEnd w:id="7481"/>
        <w:bookmarkEnd w:id="7482"/>
        <w:bookmarkEnd w:id="7483"/>
        <w:bookmarkEnd w:id="7484"/>
        <w:bookmarkEnd w:id="7485"/>
        <w:bookmarkEnd w:id="7486"/>
        <w:bookmarkEnd w:id="7487"/>
        <w:bookmarkEnd w:id="7488"/>
        <w:bookmarkEnd w:id="7489"/>
        <w:bookmarkEnd w:id="7490"/>
        <w:bookmarkEnd w:id="7491"/>
        <w:bookmarkEnd w:id="7492"/>
        <w:bookmarkEnd w:id="7493"/>
        <w:bookmarkEnd w:id="7494"/>
        <w:bookmarkEnd w:id="7495"/>
        <w:bookmarkEnd w:id="7496"/>
        <w:bookmarkEnd w:id="7497"/>
        <w:bookmarkEnd w:id="7498"/>
        <w:bookmarkEnd w:id="7499"/>
        <w:bookmarkEnd w:id="7500"/>
        <w:bookmarkEnd w:id="7501"/>
        <w:bookmarkEnd w:id="7502"/>
      </w:del>
    </w:p>
    <w:p w14:paraId="16807250" w14:textId="4417EBE6" w:rsidR="005F4718" w:rsidDel="00413F3D" w:rsidRDefault="005F4718">
      <w:pPr>
        <w:numPr>
          <w:ilvl w:val="0"/>
          <w:numId w:val="26"/>
        </w:numPr>
        <w:overflowPunct w:val="0"/>
        <w:autoSpaceDE w:val="0"/>
        <w:autoSpaceDN w:val="0"/>
        <w:spacing w:after="60"/>
        <w:textAlignment w:val="baseline"/>
        <w:rPr>
          <w:del w:id="7503" w:author="Ramasubramani, Hariharan" w:date="2015-07-13T14:40:00Z"/>
          <w:rFonts w:cstheme="minorHAnsi"/>
          <w:color w:val="000000" w:themeColor="text1"/>
        </w:rPr>
        <w:pPrChange w:id="7504" w:author="Ramasubramani, Hariharan" w:date="2015-07-13T14:40:00Z">
          <w:pPr>
            <w:pStyle w:val="ListParagraph"/>
            <w:numPr>
              <w:ilvl w:val="5"/>
              <w:numId w:val="11"/>
            </w:numPr>
            <w:tabs>
              <w:tab w:val="num" w:pos="2916"/>
            </w:tabs>
            <w:overflowPunct w:val="0"/>
            <w:autoSpaceDE w:val="0"/>
            <w:autoSpaceDN w:val="0"/>
            <w:spacing w:after="60"/>
            <w:ind w:left="2916" w:firstLine="0"/>
            <w:textAlignment w:val="baseline"/>
          </w:pPr>
        </w:pPrChange>
      </w:pPr>
      <w:del w:id="7505" w:author="Ramasubramani, Hariharan" w:date="2015-07-13T14:40:00Z">
        <w:r w:rsidDel="00413F3D">
          <w:rPr>
            <w:rFonts w:cstheme="minorHAnsi"/>
            <w:color w:val="000000" w:themeColor="text1"/>
          </w:rPr>
          <w:delText xml:space="preserve">Write access to the Forms Tab </w:delText>
        </w:r>
        <w:bookmarkStart w:id="7506" w:name="_Toc424912224"/>
        <w:bookmarkStart w:id="7507" w:name="_Toc424915333"/>
        <w:bookmarkStart w:id="7508" w:name="_Toc424918363"/>
        <w:bookmarkStart w:id="7509" w:name="_Toc425149213"/>
        <w:bookmarkStart w:id="7510" w:name="_Toc425161752"/>
        <w:bookmarkStart w:id="7511" w:name="_Toc425162760"/>
        <w:bookmarkStart w:id="7512" w:name="_Toc425163166"/>
        <w:bookmarkStart w:id="7513" w:name="_Toc425170653"/>
        <w:bookmarkStart w:id="7514" w:name="_Toc425172966"/>
        <w:bookmarkStart w:id="7515" w:name="_Toc425234439"/>
        <w:bookmarkStart w:id="7516" w:name="_Toc425237991"/>
        <w:bookmarkStart w:id="7517" w:name="_Toc425239237"/>
        <w:bookmarkStart w:id="7518" w:name="_Toc425240484"/>
        <w:bookmarkStart w:id="7519" w:name="_Toc425241730"/>
        <w:bookmarkStart w:id="7520" w:name="_Toc425242976"/>
        <w:bookmarkStart w:id="7521" w:name="_Toc425244223"/>
        <w:bookmarkStart w:id="7522" w:name="_Toc425245470"/>
        <w:bookmarkStart w:id="7523" w:name="_Toc425246717"/>
        <w:bookmarkStart w:id="7524" w:name="_Toc425247963"/>
        <w:bookmarkStart w:id="7525" w:name="_Toc425249210"/>
        <w:bookmarkStart w:id="7526" w:name="_Toc425250457"/>
        <w:bookmarkStart w:id="7527" w:name="_Toc425251704"/>
        <w:bookmarkStart w:id="7528" w:name="_Toc425252374"/>
        <w:bookmarkStart w:id="7529" w:name="_Toc425253045"/>
        <w:bookmarkStart w:id="7530" w:name="_Toc425256436"/>
        <w:bookmarkStart w:id="7531" w:name="_Toc425276137"/>
        <w:bookmarkStart w:id="7532" w:name="_Toc425342235"/>
        <w:bookmarkStart w:id="7533" w:name="_Toc425349441"/>
        <w:bookmarkStart w:id="7534" w:name="_Toc425352590"/>
        <w:bookmarkStart w:id="7535" w:name="_Toc425353275"/>
        <w:bookmarkStart w:id="7536" w:name="_Toc425787268"/>
        <w:bookmarkStart w:id="7537" w:name="_Toc425787954"/>
        <w:bookmarkStart w:id="7538" w:name="_Toc425788641"/>
        <w:bookmarkStart w:id="7539" w:name="_Toc425789328"/>
        <w:bookmarkStart w:id="7540" w:name="_Toc425790015"/>
        <w:bookmarkStart w:id="7541" w:name="_Toc425793755"/>
        <w:bookmarkStart w:id="7542" w:name="_Toc426384690"/>
        <w:bookmarkStart w:id="7543" w:name="_Toc426386094"/>
        <w:bookmarkStart w:id="7544" w:name="_Toc426387497"/>
        <w:bookmarkStart w:id="7545" w:name="_Toc426388901"/>
        <w:bookmarkStart w:id="7546" w:name="_Toc426390305"/>
        <w:bookmarkStart w:id="7547" w:name="_Toc426391709"/>
        <w:bookmarkStart w:id="7548" w:name="_Toc426393112"/>
        <w:bookmarkStart w:id="7549" w:name="_Toc427824697"/>
        <w:bookmarkStart w:id="7550" w:name="_Toc427852510"/>
        <w:bookmarkStart w:id="7551" w:name="_Toc427854750"/>
        <w:bookmarkStart w:id="7552" w:name="_Toc427856951"/>
        <w:bookmarkEnd w:id="7506"/>
        <w:bookmarkEnd w:id="7507"/>
        <w:bookmarkEnd w:id="7508"/>
        <w:bookmarkEnd w:id="7509"/>
        <w:bookmarkEnd w:id="7510"/>
        <w:bookmarkEnd w:id="7511"/>
        <w:bookmarkEnd w:id="7512"/>
        <w:bookmarkEnd w:id="7513"/>
        <w:bookmarkEnd w:id="7514"/>
        <w:bookmarkEnd w:id="7515"/>
        <w:bookmarkEnd w:id="7516"/>
        <w:bookmarkEnd w:id="7517"/>
        <w:bookmarkEnd w:id="7518"/>
        <w:bookmarkEnd w:id="7519"/>
        <w:bookmarkEnd w:id="7520"/>
        <w:bookmarkEnd w:id="7521"/>
        <w:bookmarkEnd w:id="7522"/>
        <w:bookmarkEnd w:id="7523"/>
        <w:bookmarkEnd w:id="7524"/>
        <w:bookmarkEnd w:id="7525"/>
        <w:bookmarkEnd w:id="7526"/>
        <w:bookmarkEnd w:id="7527"/>
        <w:bookmarkEnd w:id="7528"/>
        <w:bookmarkEnd w:id="7529"/>
        <w:bookmarkEnd w:id="7530"/>
        <w:bookmarkEnd w:id="7531"/>
        <w:bookmarkEnd w:id="7532"/>
        <w:bookmarkEnd w:id="7533"/>
        <w:bookmarkEnd w:id="7534"/>
        <w:bookmarkEnd w:id="7535"/>
        <w:bookmarkEnd w:id="7536"/>
        <w:bookmarkEnd w:id="7537"/>
        <w:bookmarkEnd w:id="7538"/>
        <w:bookmarkEnd w:id="7539"/>
        <w:bookmarkEnd w:id="7540"/>
        <w:bookmarkEnd w:id="7541"/>
        <w:bookmarkEnd w:id="7542"/>
        <w:bookmarkEnd w:id="7543"/>
        <w:bookmarkEnd w:id="7544"/>
        <w:bookmarkEnd w:id="7545"/>
        <w:bookmarkEnd w:id="7546"/>
        <w:bookmarkEnd w:id="7547"/>
        <w:bookmarkEnd w:id="7548"/>
        <w:bookmarkEnd w:id="7549"/>
        <w:bookmarkEnd w:id="7550"/>
        <w:bookmarkEnd w:id="7551"/>
        <w:bookmarkEnd w:id="7552"/>
      </w:del>
    </w:p>
    <w:p w14:paraId="58AE28A0" w14:textId="64C19F02" w:rsidR="005F4718" w:rsidDel="00413F3D" w:rsidRDefault="005F4718">
      <w:pPr>
        <w:numPr>
          <w:ilvl w:val="0"/>
          <w:numId w:val="26"/>
        </w:numPr>
        <w:overflowPunct w:val="0"/>
        <w:autoSpaceDE w:val="0"/>
        <w:autoSpaceDN w:val="0"/>
        <w:spacing w:after="60"/>
        <w:textAlignment w:val="baseline"/>
        <w:rPr>
          <w:del w:id="7553" w:author="Ramasubramani, Hariharan" w:date="2015-07-13T14:40:00Z"/>
          <w:rFonts w:cstheme="minorHAnsi"/>
          <w:color w:val="000000" w:themeColor="text1"/>
        </w:rPr>
        <w:pPrChange w:id="7554" w:author="Ramasubramani, Hariharan" w:date="2015-07-13T14:40:00Z">
          <w:pPr>
            <w:pStyle w:val="ListParagraph"/>
            <w:numPr>
              <w:ilvl w:val="4"/>
              <w:numId w:val="11"/>
            </w:numPr>
            <w:tabs>
              <w:tab w:val="num" w:pos="2232"/>
            </w:tabs>
            <w:overflowPunct w:val="0"/>
            <w:autoSpaceDE w:val="0"/>
            <w:autoSpaceDN w:val="0"/>
            <w:spacing w:after="60"/>
            <w:ind w:left="2232" w:firstLine="0"/>
            <w:textAlignment w:val="baseline"/>
          </w:pPr>
        </w:pPrChange>
      </w:pPr>
      <w:del w:id="7555" w:author="Ramasubramani, Hariharan" w:date="2015-07-13T14:40:00Z">
        <w:r w:rsidDel="00413F3D">
          <w:rPr>
            <w:rFonts w:cstheme="minorHAnsi"/>
            <w:color w:val="000000" w:themeColor="text1"/>
          </w:rPr>
          <w:delText>Records Write</w:delText>
        </w:r>
        <w:bookmarkStart w:id="7556" w:name="_Toc424912225"/>
        <w:bookmarkStart w:id="7557" w:name="_Toc424915334"/>
        <w:bookmarkStart w:id="7558" w:name="_Toc424918364"/>
        <w:bookmarkStart w:id="7559" w:name="_Toc425149214"/>
        <w:bookmarkStart w:id="7560" w:name="_Toc425161753"/>
        <w:bookmarkStart w:id="7561" w:name="_Toc425162761"/>
        <w:bookmarkStart w:id="7562" w:name="_Toc425163167"/>
        <w:bookmarkStart w:id="7563" w:name="_Toc425170654"/>
        <w:bookmarkStart w:id="7564" w:name="_Toc425172967"/>
        <w:bookmarkStart w:id="7565" w:name="_Toc425234440"/>
        <w:bookmarkStart w:id="7566" w:name="_Toc425237992"/>
        <w:bookmarkStart w:id="7567" w:name="_Toc425239238"/>
        <w:bookmarkStart w:id="7568" w:name="_Toc425240485"/>
        <w:bookmarkStart w:id="7569" w:name="_Toc425241731"/>
        <w:bookmarkStart w:id="7570" w:name="_Toc425242977"/>
        <w:bookmarkStart w:id="7571" w:name="_Toc425244224"/>
        <w:bookmarkStart w:id="7572" w:name="_Toc425245471"/>
        <w:bookmarkStart w:id="7573" w:name="_Toc425246718"/>
        <w:bookmarkStart w:id="7574" w:name="_Toc425247964"/>
        <w:bookmarkStart w:id="7575" w:name="_Toc425249211"/>
        <w:bookmarkStart w:id="7576" w:name="_Toc425250458"/>
        <w:bookmarkStart w:id="7577" w:name="_Toc425251705"/>
        <w:bookmarkStart w:id="7578" w:name="_Toc425252375"/>
        <w:bookmarkStart w:id="7579" w:name="_Toc425253046"/>
        <w:bookmarkStart w:id="7580" w:name="_Toc425256437"/>
        <w:bookmarkStart w:id="7581" w:name="_Toc425276138"/>
        <w:bookmarkStart w:id="7582" w:name="_Toc425342236"/>
        <w:bookmarkStart w:id="7583" w:name="_Toc425349442"/>
        <w:bookmarkStart w:id="7584" w:name="_Toc425352591"/>
        <w:bookmarkStart w:id="7585" w:name="_Toc425353276"/>
        <w:bookmarkStart w:id="7586" w:name="_Toc425787269"/>
        <w:bookmarkStart w:id="7587" w:name="_Toc425787955"/>
        <w:bookmarkStart w:id="7588" w:name="_Toc425788642"/>
        <w:bookmarkStart w:id="7589" w:name="_Toc425789329"/>
        <w:bookmarkStart w:id="7590" w:name="_Toc425790016"/>
        <w:bookmarkStart w:id="7591" w:name="_Toc425793756"/>
        <w:bookmarkStart w:id="7592" w:name="_Toc426384691"/>
        <w:bookmarkStart w:id="7593" w:name="_Toc426386095"/>
        <w:bookmarkStart w:id="7594" w:name="_Toc426387498"/>
        <w:bookmarkStart w:id="7595" w:name="_Toc426388902"/>
        <w:bookmarkStart w:id="7596" w:name="_Toc426390306"/>
        <w:bookmarkStart w:id="7597" w:name="_Toc426391710"/>
        <w:bookmarkStart w:id="7598" w:name="_Toc426393113"/>
        <w:bookmarkStart w:id="7599" w:name="_Toc427824698"/>
        <w:bookmarkStart w:id="7600" w:name="_Toc427852511"/>
        <w:bookmarkStart w:id="7601" w:name="_Toc427854751"/>
        <w:bookmarkStart w:id="7602" w:name="_Toc427856952"/>
        <w:bookmarkEnd w:id="7556"/>
        <w:bookmarkEnd w:id="7557"/>
        <w:bookmarkEnd w:id="7558"/>
        <w:bookmarkEnd w:id="7559"/>
        <w:bookmarkEnd w:id="7560"/>
        <w:bookmarkEnd w:id="7561"/>
        <w:bookmarkEnd w:id="7562"/>
        <w:bookmarkEnd w:id="7563"/>
        <w:bookmarkEnd w:id="7564"/>
        <w:bookmarkEnd w:id="7565"/>
        <w:bookmarkEnd w:id="7566"/>
        <w:bookmarkEnd w:id="7567"/>
        <w:bookmarkEnd w:id="7568"/>
        <w:bookmarkEnd w:id="7569"/>
        <w:bookmarkEnd w:id="7570"/>
        <w:bookmarkEnd w:id="7571"/>
        <w:bookmarkEnd w:id="7572"/>
        <w:bookmarkEnd w:id="7573"/>
        <w:bookmarkEnd w:id="7574"/>
        <w:bookmarkEnd w:id="7575"/>
        <w:bookmarkEnd w:id="7576"/>
        <w:bookmarkEnd w:id="7577"/>
        <w:bookmarkEnd w:id="7578"/>
        <w:bookmarkEnd w:id="7579"/>
        <w:bookmarkEnd w:id="7580"/>
        <w:bookmarkEnd w:id="7581"/>
        <w:bookmarkEnd w:id="7582"/>
        <w:bookmarkEnd w:id="7583"/>
        <w:bookmarkEnd w:id="7584"/>
        <w:bookmarkEnd w:id="7585"/>
        <w:bookmarkEnd w:id="7586"/>
        <w:bookmarkEnd w:id="7587"/>
        <w:bookmarkEnd w:id="7588"/>
        <w:bookmarkEnd w:id="7589"/>
        <w:bookmarkEnd w:id="7590"/>
        <w:bookmarkEnd w:id="7591"/>
        <w:bookmarkEnd w:id="7592"/>
        <w:bookmarkEnd w:id="7593"/>
        <w:bookmarkEnd w:id="7594"/>
        <w:bookmarkEnd w:id="7595"/>
        <w:bookmarkEnd w:id="7596"/>
        <w:bookmarkEnd w:id="7597"/>
        <w:bookmarkEnd w:id="7598"/>
        <w:bookmarkEnd w:id="7599"/>
        <w:bookmarkEnd w:id="7600"/>
        <w:bookmarkEnd w:id="7601"/>
        <w:bookmarkEnd w:id="7602"/>
      </w:del>
    </w:p>
    <w:p w14:paraId="2C59597E" w14:textId="72FE025D" w:rsidR="005F4718" w:rsidDel="00413F3D" w:rsidRDefault="005F4718">
      <w:pPr>
        <w:numPr>
          <w:ilvl w:val="0"/>
          <w:numId w:val="26"/>
        </w:numPr>
        <w:overflowPunct w:val="0"/>
        <w:autoSpaceDE w:val="0"/>
        <w:autoSpaceDN w:val="0"/>
        <w:spacing w:after="60"/>
        <w:textAlignment w:val="baseline"/>
        <w:rPr>
          <w:del w:id="7603" w:author="Ramasubramani, Hariharan" w:date="2015-07-13T14:40:00Z"/>
          <w:rFonts w:cstheme="minorHAnsi"/>
          <w:color w:val="000000" w:themeColor="text1"/>
        </w:rPr>
        <w:pPrChange w:id="7604" w:author="Ramasubramani, Hariharan" w:date="2015-07-13T14:40:00Z">
          <w:pPr>
            <w:pStyle w:val="ListParagraph"/>
            <w:numPr>
              <w:ilvl w:val="5"/>
              <w:numId w:val="11"/>
            </w:numPr>
            <w:tabs>
              <w:tab w:val="num" w:pos="2916"/>
            </w:tabs>
            <w:overflowPunct w:val="0"/>
            <w:autoSpaceDE w:val="0"/>
            <w:autoSpaceDN w:val="0"/>
            <w:spacing w:after="60"/>
            <w:ind w:left="2916" w:firstLine="0"/>
            <w:textAlignment w:val="baseline"/>
          </w:pPr>
        </w:pPrChange>
      </w:pPr>
      <w:del w:id="7605" w:author="Ramasubramani, Hariharan" w:date="2015-07-13T14:40:00Z">
        <w:r w:rsidDel="00413F3D">
          <w:rPr>
            <w:rFonts w:cstheme="minorHAnsi"/>
            <w:color w:val="000000" w:themeColor="text1"/>
          </w:rPr>
          <w:delText>Write access to the Records Tab</w:delText>
        </w:r>
        <w:bookmarkStart w:id="7606" w:name="_Toc424912226"/>
        <w:bookmarkStart w:id="7607" w:name="_Toc424915335"/>
        <w:bookmarkStart w:id="7608" w:name="_Toc424918365"/>
        <w:bookmarkStart w:id="7609" w:name="_Toc425149215"/>
        <w:bookmarkStart w:id="7610" w:name="_Toc425161754"/>
        <w:bookmarkStart w:id="7611" w:name="_Toc425162762"/>
        <w:bookmarkStart w:id="7612" w:name="_Toc425163168"/>
        <w:bookmarkStart w:id="7613" w:name="_Toc425170655"/>
        <w:bookmarkStart w:id="7614" w:name="_Toc425172968"/>
        <w:bookmarkStart w:id="7615" w:name="_Toc425234441"/>
        <w:bookmarkStart w:id="7616" w:name="_Toc425237993"/>
        <w:bookmarkStart w:id="7617" w:name="_Toc425239239"/>
        <w:bookmarkStart w:id="7618" w:name="_Toc425240486"/>
        <w:bookmarkStart w:id="7619" w:name="_Toc425241732"/>
        <w:bookmarkStart w:id="7620" w:name="_Toc425242978"/>
        <w:bookmarkStart w:id="7621" w:name="_Toc425244225"/>
        <w:bookmarkStart w:id="7622" w:name="_Toc425245472"/>
        <w:bookmarkStart w:id="7623" w:name="_Toc425246719"/>
        <w:bookmarkStart w:id="7624" w:name="_Toc425247965"/>
        <w:bookmarkStart w:id="7625" w:name="_Toc425249212"/>
        <w:bookmarkStart w:id="7626" w:name="_Toc425250459"/>
        <w:bookmarkStart w:id="7627" w:name="_Toc425251706"/>
        <w:bookmarkStart w:id="7628" w:name="_Toc425252376"/>
        <w:bookmarkStart w:id="7629" w:name="_Toc425253047"/>
        <w:bookmarkStart w:id="7630" w:name="_Toc425256438"/>
        <w:bookmarkStart w:id="7631" w:name="_Toc425276139"/>
        <w:bookmarkStart w:id="7632" w:name="_Toc425342237"/>
        <w:bookmarkStart w:id="7633" w:name="_Toc425349443"/>
        <w:bookmarkStart w:id="7634" w:name="_Toc425352592"/>
        <w:bookmarkStart w:id="7635" w:name="_Toc425353277"/>
        <w:bookmarkStart w:id="7636" w:name="_Toc425787270"/>
        <w:bookmarkStart w:id="7637" w:name="_Toc425787956"/>
        <w:bookmarkStart w:id="7638" w:name="_Toc425788643"/>
        <w:bookmarkStart w:id="7639" w:name="_Toc425789330"/>
        <w:bookmarkStart w:id="7640" w:name="_Toc425790017"/>
        <w:bookmarkStart w:id="7641" w:name="_Toc425793757"/>
        <w:bookmarkStart w:id="7642" w:name="_Toc426384692"/>
        <w:bookmarkStart w:id="7643" w:name="_Toc426386096"/>
        <w:bookmarkStart w:id="7644" w:name="_Toc426387499"/>
        <w:bookmarkStart w:id="7645" w:name="_Toc426388903"/>
        <w:bookmarkStart w:id="7646" w:name="_Toc426390307"/>
        <w:bookmarkStart w:id="7647" w:name="_Toc426391711"/>
        <w:bookmarkStart w:id="7648" w:name="_Toc426393114"/>
        <w:bookmarkStart w:id="7649" w:name="_Toc427824699"/>
        <w:bookmarkStart w:id="7650" w:name="_Toc427852512"/>
        <w:bookmarkStart w:id="7651" w:name="_Toc427854752"/>
        <w:bookmarkStart w:id="7652" w:name="_Toc427856953"/>
        <w:bookmarkEnd w:id="7606"/>
        <w:bookmarkEnd w:id="7607"/>
        <w:bookmarkEnd w:id="7608"/>
        <w:bookmarkEnd w:id="7609"/>
        <w:bookmarkEnd w:id="7610"/>
        <w:bookmarkEnd w:id="7611"/>
        <w:bookmarkEnd w:id="7612"/>
        <w:bookmarkEnd w:id="7613"/>
        <w:bookmarkEnd w:id="7614"/>
        <w:bookmarkEnd w:id="7615"/>
        <w:bookmarkEnd w:id="7616"/>
        <w:bookmarkEnd w:id="7617"/>
        <w:bookmarkEnd w:id="7618"/>
        <w:bookmarkEnd w:id="7619"/>
        <w:bookmarkEnd w:id="7620"/>
        <w:bookmarkEnd w:id="7621"/>
        <w:bookmarkEnd w:id="7622"/>
        <w:bookmarkEnd w:id="7623"/>
        <w:bookmarkEnd w:id="7624"/>
        <w:bookmarkEnd w:id="7625"/>
        <w:bookmarkEnd w:id="7626"/>
        <w:bookmarkEnd w:id="7627"/>
        <w:bookmarkEnd w:id="7628"/>
        <w:bookmarkEnd w:id="7629"/>
        <w:bookmarkEnd w:id="7630"/>
        <w:bookmarkEnd w:id="7631"/>
        <w:bookmarkEnd w:id="7632"/>
        <w:bookmarkEnd w:id="7633"/>
        <w:bookmarkEnd w:id="7634"/>
        <w:bookmarkEnd w:id="7635"/>
        <w:bookmarkEnd w:id="7636"/>
        <w:bookmarkEnd w:id="7637"/>
        <w:bookmarkEnd w:id="7638"/>
        <w:bookmarkEnd w:id="7639"/>
        <w:bookmarkEnd w:id="7640"/>
        <w:bookmarkEnd w:id="7641"/>
        <w:bookmarkEnd w:id="7642"/>
        <w:bookmarkEnd w:id="7643"/>
        <w:bookmarkEnd w:id="7644"/>
        <w:bookmarkEnd w:id="7645"/>
        <w:bookmarkEnd w:id="7646"/>
        <w:bookmarkEnd w:id="7647"/>
        <w:bookmarkEnd w:id="7648"/>
        <w:bookmarkEnd w:id="7649"/>
        <w:bookmarkEnd w:id="7650"/>
        <w:bookmarkEnd w:id="7651"/>
        <w:bookmarkEnd w:id="7652"/>
      </w:del>
    </w:p>
    <w:p w14:paraId="7ACB08AB" w14:textId="15ADA68B" w:rsidR="005F4718" w:rsidDel="00413F3D" w:rsidRDefault="005F4718">
      <w:pPr>
        <w:numPr>
          <w:ilvl w:val="0"/>
          <w:numId w:val="26"/>
        </w:numPr>
        <w:overflowPunct w:val="0"/>
        <w:autoSpaceDE w:val="0"/>
        <w:autoSpaceDN w:val="0"/>
        <w:spacing w:after="60"/>
        <w:textAlignment w:val="baseline"/>
        <w:rPr>
          <w:del w:id="7653" w:author="Ramasubramani, Hariharan" w:date="2015-07-13T14:40:00Z"/>
          <w:rFonts w:cstheme="minorHAnsi"/>
          <w:color w:val="000000" w:themeColor="text1"/>
        </w:rPr>
        <w:pPrChange w:id="7654" w:author="Ramasubramani, Hariharan" w:date="2015-07-13T14:40:00Z">
          <w:pPr>
            <w:pStyle w:val="ListParagraph"/>
            <w:numPr>
              <w:ilvl w:val="4"/>
              <w:numId w:val="11"/>
            </w:numPr>
            <w:tabs>
              <w:tab w:val="num" w:pos="2232"/>
            </w:tabs>
            <w:overflowPunct w:val="0"/>
            <w:autoSpaceDE w:val="0"/>
            <w:autoSpaceDN w:val="0"/>
            <w:spacing w:after="60"/>
            <w:ind w:left="2232" w:firstLine="0"/>
            <w:textAlignment w:val="baseline"/>
          </w:pPr>
        </w:pPrChange>
      </w:pPr>
      <w:del w:id="7655" w:author="Ramasubramani, Hariharan" w:date="2015-07-13T14:40:00Z">
        <w:r w:rsidDel="00413F3D">
          <w:rPr>
            <w:rFonts w:cstheme="minorHAnsi"/>
            <w:color w:val="000000" w:themeColor="text1"/>
          </w:rPr>
          <w:delText>Package Write</w:delText>
        </w:r>
        <w:bookmarkStart w:id="7656" w:name="_Toc424912227"/>
        <w:bookmarkStart w:id="7657" w:name="_Toc424915336"/>
        <w:bookmarkStart w:id="7658" w:name="_Toc424918366"/>
        <w:bookmarkStart w:id="7659" w:name="_Toc425149216"/>
        <w:bookmarkStart w:id="7660" w:name="_Toc425161755"/>
        <w:bookmarkStart w:id="7661" w:name="_Toc425162763"/>
        <w:bookmarkStart w:id="7662" w:name="_Toc425163169"/>
        <w:bookmarkStart w:id="7663" w:name="_Toc425170656"/>
        <w:bookmarkStart w:id="7664" w:name="_Toc425172969"/>
        <w:bookmarkStart w:id="7665" w:name="_Toc425234442"/>
        <w:bookmarkStart w:id="7666" w:name="_Toc425237994"/>
        <w:bookmarkStart w:id="7667" w:name="_Toc425239240"/>
        <w:bookmarkStart w:id="7668" w:name="_Toc425240487"/>
        <w:bookmarkStart w:id="7669" w:name="_Toc425241733"/>
        <w:bookmarkStart w:id="7670" w:name="_Toc425242979"/>
        <w:bookmarkStart w:id="7671" w:name="_Toc425244226"/>
        <w:bookmarkStart w:id="7672" w:name="_Toc425245473"/>
        <w:bookmarkStart w:id="7673" w:name="_Toc425246720"/>
        <w:bookmarkStart w:id="7674" w:name="_Toc425247966"/>
        <w:bookmarkStart w:id="7675" w:name="_Toc425249213"/>
        <w:bookmarkStart w:id="7676" w:name="_Toc425250460"/>
        <w:bookmarkStart w:id="7677" w:name="_Toc425251707"/>
        <w:bookmarkStart w:id="7678" w:name="_Toc425252377"/>
        <w:bookmarkStart w:id="7679" w:name="_Toc425253048"/>
        <w:bookmarkStart w:id="7680" w:name="_Toc425256439"/>
        <w:bookmarkStart w:id="7681" w:name="_Toc425276140"/>
        <w:bookmarkStart w:id="7682" w:name="_Toc425342238"/>
        <w:bookmarkStart w:id="7683" w:name="_Toc425349444"/>
        <w:bookmarkStart w:id="7684" w:name="_Toc425352593"/>
        <w:bookmarkStart w:id="7685" w:name="_Toc425353278"/>
        <w:bookmarkStart w:id="7686" w:name="_Toc425787271"/>
        <w:bookmarkStart w:id="7687" w:name="_Toc425787957"/>
        <w:bookmarkStart w:id="7688" w:name="_Toc425788644"/>
        <w:bookmarkStart w:id="7689" w:name="_Toc425789331"/>
        <w:bookmarkStart w:id="7690" w:name="_Toc425790018"/>
        <w:bookmarkStart w:id="7691" w:name="_Toc425793758"/>
        <w:bookmarkStart w:id="7692" w:name="_Toc426384693"/>
        <w:bookmarkStart w:id="7693" w:name="_Toc426386097"/>
        <w:bookmarkStart w:id="7694" w:name="_Toc426387500"/>
        <w:bookmarkStart w:id="7695" w:name="_Toc426388904"/>
        <w:bookmarkStart w:id="7696" w:name="_Toc426390308"/>
        <w:bookmarkStart w:id="7697" w:name="_Toc426391712"/>
        <w:bookmarkStart w:id="7698" w:name="_Toc426393115"/>
        <w:bookmarkStart w:id="7699" w:name="_Toc427824700"/>
        <w:bookmarkStart w:id="7700" w:name="_Toc427852513"/>
        <w:bookmarkStart w:id="7701" w:name="_Toc427854753"/>
        <w:bookmarkStart w:id="7702" w:name="_Toc427856954"/>
        <w:bookmarkEnd w:id="7656"/>
        <w:bookmarkEnd w:id="7657"/>
        <w:bookmarkEnd w:id="7658"/>
        <w:bookmarkEnd w:id="7659"/>
        <w:bookmarkEnd w:id="7660"/>
        <w:bookmarkEnd w:id="7661"/>
        <w:bookmarkEnd w:id="7662"/>
        <w:bookmarkEnd w:id="7663"/>
        <w:bookmarkEnd w:id="7664"/>
        <w:bookmarkEnd w:id="7665"/>
        <w:bookmarkEnd w:id="7666"/>
        <w:bookmarkEnd w:id="7667"/>
        <w:bookmarkEnd w:id="7668"/>
        <w:bookmarkEnd w:id="7669"/>
        <w:bookmarkEnd w:id="7670"/>
        <w:bookmarkEnd w:id="7671"/>
        <w:bookmarkEnd w:id="7672"/>
        <w:bookmarkEnd w:id="7673"/>
        <w:bookmarkEnd w:id="7674"/>
        <w:bookmarkEnd w:id="7675"/>
        <w:bookmarkEnd w:id="7676"/>
        <w:bookmarkEnd w:id="7677"/>
        <w:bookmarkEnd w:id="7678"/>
        <w:bookmarkEnd w:id="7679"/>
        <w:bookmarkEnd w:id="7680"/>
        <w:bookmarkEnd w:id="7681"/>
        <w:bookmarkEnd w:id="7682"/>
        <w:bookmarkEnd w:id="7683"/>
        <w:bookmarkEnd w:id="7684"/>
        <w:bookmarkEnd w:id="7685"/>
        <w:bookmarkEnd w:id="7686"/>
        <w:bookmarkEnd w:id="7687"/>
        <w:bookmarkEnd w:id="7688"/>
        <w:bookmarkEnd w:id="7689"/>
        <w:bookmarkEnd w:id="7690"/>
        <w:bookmarkEnd w:id="7691"/>
        <w:bookmarkEnd w:id="7692"/>
        <w:bookmarkEnd w:id="7693"/>
        <w:bookmarkEnd w:id="7694"/>
        <w:bookmarkEnd w:id="7695"/>
        <w:bookmarkEnd w:id="7696"/>
        <w:bookmarkEnd w:id="7697"/>
        <w:bookmarkEnd w:id="7698"/>
        <w:bookmarkEnd w:id="7699"/>
        <w:bookmarkEnd w:id="7700"/>
        <w:bookmarkEnd w:id="7701"/>
        <w:bookmarkEnd w:id="7702"/>
      </w:del>
    </w:p>
    <w:p w14:paraId="5A18766A" w14:textId="05CDA66C" w:rsidR="005F4718" w:rsidDel="00413F3D" w:rsidRDefault="005F4718">
      <w:pPr>
        <w:numPr>
          <w:ilvl w:val="0"/>
          <w:numId w:val="26"/>
        </w:numPr>
        <w:overflowPunct w:val="0"/>
        <w:autoSpaceDE w:val="0"/>
        <w:autoSpaceDN w:val="0"/>
        <w:spacing w:after="60"/>
        <w:textAlignment w:val="baseline"/>
        <w:rPr>
          <w:del w:id="7703" w:author="Ramasubramani, Hariharan" w:date="2015-07-13T14:40:00Z"/>
          <w:rFonts w:cstheme="minorHAnsi"/>
          <w:color w:val="000000" w:themeColor="text1"/>
        </w:rPr>
        <w:pPrChange w:id="7704" w:author="Ramasubramani, Hariharan" w:date="2015-07-13T14:40:00Z">
          <w:pPr>
            <w:pStyle w:val="ListParagraph"/>
            <w:numPr>
              <w:ilvl w:val="5"/>
              <w:numId w:val="11"/>
            </w:numPr>
            <w:tabs>
              <w:tab w:val="num" w:pos="2916"/>
            </w:tabs>
            <w:overflowPunct w:val="0"/>
            <w:autoSpaceDE w:val="0"/>
            <w:autoSpaceDN w:val="0"/>
            <w:spacing w:after="60"/>
            <w:ind w:left="2916" w:firstLine="0"/>
            <w:textAlignment w:val="baseline"/>
          </w:pPr>
        </w:pPrChange>
      </w:pPr>
      <w:del w:id="7705" w:author="Ramasubramani, Hariharan" w:date="2015-07-13T14:40:00Z">
        <w:r w:rsidDel="00413F3D">
          <w:rPr>
            <w:rFonts w:cstheme="minorHAnsi"/>
            <w:color w:val="000000" w:themeColor="text1"/>
          </w:rPr>
          <w:delText>Write access to the Package Tab</w:delText>
        </w:r>
        <w:bookmarkStart w:id="7706" w:name="_Toc424912228"/>
        <w:bookmarkStart w:id="7707" w:name="_Toc424915337"/>
        <w:bookmarkStart w:id="7708" w:name="_Toc424918367"/>
        <w:bookmarkStart w:id="7709" w:name="_Toc425149217"/>
        <w:bookmarkStart w:id="7710" w:name="_Toc425161756"/>
        <w:bookmarkStart w:id="7711" w:name="_Toc425162764"/>
        <w:bookmarkStart w:id="7712" w:name="_Toc425163170"/>
        <w:bookmarkStart w:id="7713" w:name="_Toc425170657"/>
        <w:bookmarkStart w:id="7714" w:name="_Toc425172970"/>
        <w:bookmarkStart w:id="7715" w:name="_Toc425234443"/>
        <w:bookmarkStart w:id="7716" w:name="_Toc425237995"/>
        <w:bookmarkStart w:id="7717" w:name="_Toc425239241"/>
        <w:bookmarkStart w:id="7718" w:name="_Toc425240488"/>
        <w:bookmarkStart w:id="7719" w:name="_Toc425241734"/>
        <w:bookmarkStart w:id="7720" w:name="_Toc425242980"/>
        <w:bookmarkStart w:id="7721" w:name="_Toc425244227"/>
        <w:bookmarkStart w:id="7722" w:name="_Toc425245474"/>
        <w:bookmarkStart w:id="7723" w:name="_Toc425246721"/>
        <w:bookmarkStart w:id="7724" w:name="_Toc425247967"/>
        <w:bookmarkStart w:id="7725" w:name="_Toc425249214"/>
        <w:bookmarkStart w:id="7726" w:name="_Toc425250461"/>
        <w:bookmarkStart w:id="7727" w:name="_Toc425251708"/>
        <w:bookmarkStart w:id="7728" w:name="_Toc425252378"/>
        <w:bookmarkStart w:id="7729" w:name="_Toc425253049"/>
        <w:bookmarkStart w:id="7730" w:name="_Toc425256440"/>
        <w:bookmarkStart w:id="7731" w:name="_Toc425276141"/>
        <w:bookmarkStart w:id="7732" w:name="_Toc425342239"/>
        <w:bookmarkStart w:id="7733" w:name="_Toc425349445"/>
        <w:bookmarkStart w:id="7734" w:name="_Toc425352594"/>
        <w:bookmarkStart w:id="7735" w:name="_Toc425353279"/>
        <w:bookmarkStart w:id="7736" w:name="_Toc425787272"/>
        <w:bookmarkStart w:id="7737" w:name="_Toc425787958"/>
        <w:bookmarkStart w:id="7738" w:name="_Toc425788645"/>
        <w:bookmarkStart w:id="7739" w:name="_Toc425789332"/>
        <w:bookmarkStart w:id="7740" w:name="_Toc425790019"/>
        <w:bookmarkStart w:id="7741" w:name="_Toc425793759"/>
        <w:bookmarkStart w:id="7742" w:name="_Toc426384694"/>
        <w:bookmarkStart w:id="7743" w:name="_Toc426386098"/>
        <w:bookmarkStart w:id="7744" w:name="_Toc426387501"/>
        <w:bookmarkStart w:id="7745" w:name="_Toc426388905"/>
        <w:bookmarkStart w:id="7746" w:name="_Toc426390309"/>
        <w:bookmarkStart w:id="7747" w:name="_Toc426391713"/>
        <w:bookmarkStart w:id="7748" w:name="_Toc426393116"/>
        <w:bookmarkStart w:id="7749" w:name="_Toc427824701"/>
        <w:bookmarkStart w:id="7750" w:name="_Toc427852514"/>
        <w:bookmarkStart w:id="7751" w:name="_Toc427854754"/>
        <w:bookmarkStart w:id="7752" w:name="_Toc427856955"/>
        <w:bookmarkEnd w:id="7706"/>
        <w:bookmarkEnd w:id="7707"/>
        <w:bookmarkEnd w:id="7708"/>
        <w:bookmarkEnd w:id="7709"/>
        <w:bookmarkEnd w:id="7710"/>
        <w:bookmarkEnd w:id="7711"/>
        <w:bookmarkEnd w:id="7712"/>
        <w:bookmarkEnd w:id="7713"/>
        <w:bookmarkEnd w:id="7714"/>
        <w:bookmarkEnd w:id="7715"/>
        <w:bookmarkEnd w:id="7716"/>
        <w:bookmarkEnd w:id="7717"/>
        <w:bookmarkEnd w:id="7718"/>
        <w:bookmarkEnd w:id="7719"/>
        <w:bookmarkEnd w:id="7720"/>
        <w:bookmarkEnd w:id="7721"/>
        <w:bookmarkEnd w:id="7722"/>
        <w:bookmarkEnd w:id="7723"/>
        <w:bookmarkEnd w:id="7724"/>
        <w:bookmarkEnd w:id="7725"/>
        <w:bookmarkEnd w:id="7726"/>
        <w:bookmarkEnd w:id="7727"/>
        <w:bookmarkEnd w:id="7728"/>
        <w:bookmarkEnd w:id="7729"/>
        <w:bookmarkEnd w:id="7730"/>
        <w:bookmarkEnd w:id="7731"/>
        <w:bookmarkEnd w:id="7732"/>
        <w:bookmarkEnd w:id="7733"/>
        <w:bookmarkEnd w:id="7734"/>
        <w:bookmarkEnd w:id="7735"/>
        <w:bookmarkEnd w:id="7736"/>
        <w:bookmarkEnd w:id="7737"/>
        <w:bookmarkEnd w:id="7738"/>
        <w:bookmarkEnd w:id="7739"/>
        <w:bookmarkEnd w:id="7740"/>
        <w:bookmarkEnd w:id="7741"/>
        <w:bookmarkEnd w:id="7742"/>
        <w:bookmarkEnd w:id="7743"/>
        <w:bookmarkEnd w:id="7744"/>
        <w:bookmarkEnd w:id="7745"/>
        <w:bookmarkEnd w:id="7746"/>
        <w:bookmarkEnd w:id="7747"/>
        <w:bookmarkEnd w:id="7748"/>
        <w:bookmarkEnd w:id="7749"/>
        <w:bookmarkEnd w:id="7750"/>
        <w:bookmarkEnd w:id="7751"/>
        <w:bookmarkEnd w:id="7752"/>
      </w:del>
    </w:p>
    <w:p w14:paraId="7783A8BB" w14:textId="7B067E79" w:rsidR="005F4718" w:rsidDel="00413F3D" w:rsidRDefault="00A6731C">
      <w:pPr>
        <w:numPr>
          <w:ilvl w:val="0"/>
          <w:numId w:val="26"/>
        </w:numPr>
        <w:overflowPunct w:val="0"/>
        <w:autoSpaceDE w:val="0"/>
        <w:autoSpaceDN w:val="0"/>
        <w:spacing w:after="60"/>
        <w:textAlignment w:val="baseline"/>
        <w:rPr>
          <w:del w:id="7753" w:author="Ramasubramani, Hariharan" w:date="2015-07-13T14:40:00Z"/>
          <w:rFonts w:cstheme="minorHAnsi"/>
          <w:color w:val="000000" w:themeColor="text1"/>
        </w:rPr>
        <w:pPrChange w:id="7754" w:author="Ramasubramani, Hariharan" w:date="2015-07-13T14:40:00Z">
          <w:pPr>
            <w:pStyle w:val="ListParagraph"/>
            <w:numPr>
              <w:ilvl w:val="4"/>
              <w:numId w:val="11"/>
            </w:numPr>
            <w:tabs>
              <w:tab w:val="num" w:pos="2232"/>
            </w:tabs>
            <w:overflowPunct w:val="0"/>
            <w:autoSpaceDE w:val="0"/>
            <w:autoSpaceDN w:val="0"/>
            <w:spacing w:after="60"/>
            <w:ind w:left="2232" w:firstLine="0"/>
            <w:textAlignment w:val="baseline"/>
          </w:pPr>
        </w:pPrChange>
      </w:pPr>
      <w:del w:id="7755" w:author="Ramasubramani, Hariharan" w:date="2015-07-13T14:40:00Z">
        <w:r w:rsidDel="00413F3D">
          <w:rPr>
            <w:rFonts w:cstheme="minorHAnsi"/>
            <w:color w:val="000000" w:themeColor="text1"/>
          </w:rPr>
          <w:delText>Out of Scope, Metadata values will be maintained by RDM</w:delText>
        </w:r>
        <w:bookmarkStart w:id="7756" w:name="_Toc424912229"/>
        <w:bookmarkStart w:id="7757" w:name="_Toc424915338"/>
        <w:bookmarkStart w:id="7758" w:name="_Toc424918368"/>
        <w:bookmarkStart w:id="7759" w:name="_Toc425149218"/>
        <w:bookmarkStart w:id="7760" w:name="_Toc425161757"/>
        <w:bookmarkStart w:id="7761" w:name="_Toc425162765"/>
        <w:bookmarkStart w:id="7762" w:name="_Toc425163171"/>
        <w:bookmarkStart w:id="7763" w:name="_Toc425170658"/>
        <w:bookmarkStart w:id="7764" w:name="_Toc425172971"/>
        <w:bookmarkStart w:id="7765" w:name="_Toc425234444"/>
        <w:bookmarkStart w:id="7766" w:name="_Toc425237996"/>
        <w:bookmarkStart w:id="7767" w:name="_Toc425239242"/>
        <w:bookmarkStart w:id="7768" w:name="_Toc425240489"/>
        <w:bookmarkStart w:id="7769" w:name="_Toc425241735"/>
        <w:bookmarkStart w:id="7770" w:name="_Toc425242981"/>
        <w:bookmarkStart w:id="7771" w:name="_Toc425244228"/>
        <w:bookmarkStart w:id="7772" w:name="_Toc425245475"/>
        <w:bookmarkStart w:id="7773" w:name="_Toc425246722"/>
        <w:bookmarkStart w:id="7774" w:name="_Toc425247968"/>
        <w:bookmarkStart w:id="7775" w:name="_Toc425249215"/>
        <w:bookmarkStart w:id="7776" w:name="_Toc425250462"/>
        <w:bookmarkStart w:id="7777" w:name="_Toc425251709"/>
        <w:bookmarkStart w:id="7778" w:name="_Toc425252379"/>
        <w:bookmarkStart w:id="7779" w:name="_Toc425253050"/>
        <w:bookmarkStart w:id="7780" w:name="_Toc425256441"/>
        <w:bookmarkStart w:id="7781" w:name="_Toc425276142"/>
        <w:bookmarkStart w:id="7782" w:name="_Toc425342240"/>
        <w:bookmarkStart w:id="7783" w:name="_Toc425349446"/>
        <w:bookmarkStart w:id="7784" w:name="_Toc425352595"/>
        <w:bookmarkStart w:id="7785" w:name="_Toc425353280"/>
        <w:bookmarkStart w:id="7786" w:name="_Toc425787273"/>
        <w:bookmarkStart w:id="7787" w:name="_Toc425787959"/>
        <w:bookmarkStart w:id="7788" w:name="_Toc425788646"/>
        <w:bookmarkStart w:id="7789" w:name="_Toc425789333"/>
        <w:bookmarkStart w:id="7790" w:name="_Toc425790020"/>
        <w:bookmarkStart w:id="7791" w:name="_Toc425793760"/>
        <w:bookmarkStart w:id="7792" w:name="_Toc426384695"/>
        <w:bookmarkStart w:id="7793" w:name="_Toc426386099"/>
        <w:bookmarkStart w:id="7794" w:name="_Toc426387502"/>
        <w:bookmarkStart w:id="7795" w:name="_Toc426388906"/>
        <w:bookmarkStart w:id="7796" w:name="_Toc426390310"/>
        <w:bookmarkStart w:id="7797" w:name="_Toc426391714"/>
        <w:bookmarkStart w:id="7798" w:name="_Toc426393117"/>
        <w:bookmarkStart w:id="7799" w:name="_Toc427824702"/>
        <w:bookmarkStart w:id="7800" w:name="_Toc427852515"/>
        <w:bookmarkStart w:id="7801" w:name="_Toc427854755"/>
        <w:bookmarkStart w:id="7802" w:name="_Toc427856956"/>
        <w:bookmarkEnd w:id="7756"/>
        <w:bookmarkEnd w:id="7757"/>
        <w:bookmarkEnd w:id="7758"/>
        <w:bookmarkEnd w:id="7759"/>
        <w:bookmarkEnd w:id="7760"/>
        <w:bookmarkEnd w:id="7761"/>
        <w:bookmarkEnd w:id="7762"/>
        <w:bookmarkEnd w:id="7763"/>
        <w:bookmarkEnd w:id="7764"/>
        <w:bookmarkEnd w:id="7765"/>
        <w:bookmarkEnd w:id="7766"/>
        <w:bookmarkEnd w:id="7767"/>
        <w:bookmarkEnd w:id="7768"/>
        <w:bookmarkEnd w:id="7769"/>
        <w:bookmarkEnd w:id="7770"/>
        <w:bookmarkEnd w:id="7771"/>
        <w:bookmarkEnd w:id="7772"/>
        <w:bookmarkEnd w:id="7773"/>
        <w:bookmarkEnd w:id="7774"/>
        <w:bookmarkEnd w:id="7775"/>
        <w:bookmarkEnd w:id="7776"/>
        <w:bookmarkEnd w:id="7777"/>
        <w:bookmarkEnd w:id="7778"/>
        <w:bookmarkEnd w:id="7779"/>
        <w:bookmarkEnd w:id="7780"/>
        <w:bookmarkEnd w:id="7781"/>
        <w:bookmarkEnd w:id="7782"/>
        <w:bookmarkEnd w:id="7783"/>
        <w:bookmarkEnd w:id="7784"/>
        <w:bookmarkEnd w:id="7785"/>
        <w:bookmarkEnd w:id="7786"/>
        <w:bookmarkEnd w:id="7787"/>
        <w:bookmarkEnd w:id="7788"/>
        <w:bookmarkEnd w:id="7789"/>
        <w:bookmarkEnd w:id="7790"/>
        <w:bookmarkEnd w:id="7791"/>
        <w:bookmarkEnd w:id="7792"/>
        <w:bookmarkEnd w:id="7793"/>
        <w:bookmarkEnd w:id="7794"/>
        <w:bookmarkEnd w:id="7795"/>
        <w:bookmarkEnd w:id="7796"/>
        <w:bookmarkEnd w:id="7797"/>
        <w:bookmarkEnd w:id="7798"/>
        <w:bookmarkEnd w:id="7799"/>
        <w:bookmarkEnd w:id="7800"/>
        <w:bookmarkEnd w:id="7801"/>
        <w:bookmarkEnd w:id="7802"/>
      </w:del>
    </w:p>
    <w:p w14:paraId="10ED012D" w14:textId="432EF1E6" w:rsidR="005F4718" w:rsidDel="00413F3D" w:rsidRDefault="005F4718">
      <w:pPr>
        <w:numPr>
          <w:ilvl w:val="0"/>
          <w:numId w:val="26"/>
        </w:numPr>
        <w:overflowPunct w:val="0"/>
        <w:autoSpaceDE w:val="0"/>
        <w:autoSpaceDN w:val="0"/>
        <w:spacing w:after="60"/>
        <w:textAlignment w:val="baseline"/>
        <w:rPr>
          <w:del w:id="7803" w:author="Ramasubramani, Hariharan" w:date="2015-07-13T14:40:00Z"/>
          <w:rFonts w:cstheme="minorHAnsi"/>
          <w:color w:val="000000" w:themeColor="text1"/>
        </w:rPr>
        <w:pPrChange w:id="7804" w:author="Ramasubramani, Hariharan" w:date="2015-07-13T14:40:00Z">
          <w:pPr>
            <w:pStyle w:val="ListParagraph"/>
            <w:numPr>
              <w:ilvl w:val="5"/>
              <w:numId w:val="11"/>
            </w:numPr>
            <w:tabs>
              <w:tab w:val="num" w:pos="2916"/>
            </w:tabs>
            <w:overflowPunct w:val="0"/>
            <w:autoSpaceDE w:val="0"/>
            <w:autoSpaceDN w:val="0"/>
            <w:spacing w:after="60"/>
            <w:ind w:left="2916" w:firstLine="0"/>
            <w:textAlignment w:val="baseline"/>
          </w:pPr>
        </w:pPrChange>
      </w:pPr>
      <w:del w:id="7805" w:author="Ramasubramani, Hariharan" w:date="2015-07-13T14:40:00Z">
        <w:r w:rsidDel="00413F3D">
          <w:rPr>
            <w:rFonts w:cstheme="minorHAnsi"/>
            <w:color w:val="000000" w:themeColor="text1"/>
          </w:rPr>
          <w:delText>Write access to the Metadata Tab</w:delText>
        </w:r>
        <w:bookmarkStart w:id="7806" w:name="_Toc424912230"/>
        <w:bookmarkStart w:id="7807" w:name="_Toc424915339"/>
        <w:bookmarkStart w:id="7808" w:name="_Toc424918369"/>
        <w:bookmarkStart w:id="7809" w:name="_Toc425149219"/>
        <w:bookmarkStart w:id="7810" w:name="_Toc425161758"/>
        <w:bookmarkStart w:id="7811" w:name="_Toc425162766"/>
        <w:bookmarkStart w:id="7812" w:name="_Toc425163172"/>
        <w:bookmarkStart w:id="7813" w:name="_Toc425170659"/>
        <w:bookmarkStart w:id="7814" w:name="_Toc425172972"/>
        <w:bookmarkStart w:id="7815" w:name="_Toc425234445"/>
        <w:bookmarkStart w:id="7816" w:name="_Toc425237997"/>
        <w:bookmarkStart w:id="7817" w:name="_Toc425239243"/>
        <w:bookmarkStart w:id="7818" w:name="_Toc425240490"/>
        <w:bookmarkStart w:id="7819" w:name="_Toc425241736"/>
        <w:bookmarkStart w:id="7820" w:name="_Toc425242982"/>
        <w:bookmarkStart w:id="7821" w:name="_Toc425244229"/>
        <w:bookmarkStart w:id="7822" w:name="_Toc425245476"/>
        <w:bookmarkStart w:id="7823" w:name="_Toc425246723"/>
        <w:bookmarkStart w:id="7824" w:name="_Toc425247969"/>
        <w:bookmarkStart w:id="7825" w:name="_Toc425249216"/>
        <w:bookmarkStart w:id="7826" w:name="_Toc425250463"/>
        <w:bookmarkStart w:id="7827" w:name="_Toc425251710"/>
        <w:bookmarkStart w:id="7828" w:name="_Toc425252380"/>
        <w:bookmarkStart w:id="7829" w:name="_Toc425253051"/>
        <w:bookmarkStart w:id="7830" w:name="_Toc425256442"/>
        <w:bookmarkStart w:id="7831" w:name="_Toc425276143"/>
        <w:bookmarkStart w:id="7832" w:name="_Toc425342241"/>
        <w:bookmarkStart w:id="7833" w:name="_Toc425349447"/>
        <w:bookmarkStart w:id="7834" w:name="_Toc425352596"/>
        <w:bookmarkStart w:id="7835" w:name="_Toc425353281"/>
        <w:bookmarkStart w:id="7836" w:name="_Toc425787274"/>
        <w:bookmarkStart w:id="7837" w:name="_Toc425787960"/>
        <w:bookmarkStart w:id="7838" w:name="_Toc425788647"/>
        <w:bookmarkStart w:id="7839" w:name="_Toc425789334"/>
        <w:bookmarkStart w:id="7840" w:name="_Toc425790021"/>
        <w:bookmarkStart w:id="7841" w:name="_Toc425793761"/>
        <w:bookmarkStart w:id="7842" w:name="_Toc426384696"/>
        <w:bookmarkStart w:id="7843" w:name="_Toc426386100"/>
        <w:bookmarkStart w:id="7844" w:name="_Toc426387503"/>
        <w:bookmarkStart w:id="7845" w:name="_Toc426388907"/>
        <w:bookmarkStart w:id="7846" w:name="_Toc426390311"/>
        <w:bookmarkStart w:id="7847" w:name="_Toc426391715"/>
        <w:bookmarkStart w:id="7848" w:name="_Toc426393118"/>
        <w:bookmarkStart w:id="7849" w:name="_Toc427824703"/>
        <w:bookmarkStart w:id="7850" w:name="_Toc427852516"/>
        <w:bookmarkStart w:id="7851" w:name="_Toc427854756"/>
        <w:bookmarkStart w:id="7852" w:name="_Toc427856957"/>
        <w:bookmarkEnd w:id="7806"/>
        <w:bookmarkEnd w:id="7807"/>
        <w:bookmarkEnd w:id="7808"/>
        <w:bookmarkEnd w:id="7809"/>
        <w:bookmarkEnd w:id="7810"/>
        <w:bookmarkEnd w:id="7811"/>
        <w:bookmarkEnd w:id="7812"/>
        <w:bookmarkEnd w:id="7813"/>
        <w:bookmarkEnd w:id="7814"/>
        <w:bookmarkEnd w:id="7815"/>
        <w:bookmarkEnd w:id="7816"/>
        <w:bookmarkEnd w:id="7817"/>
        <w:bookmarkEnd w:id="7818"/>
        <w:bookmarkEnd w:id="7819"/>
        <w:bookmarkEnd w:id="7820"/>
        <w:bookmarkEnd w:id="7821"/>
        <w:bookmarkEnd w:id="7822"/>
        <w:bookmarkEnd w:id="7823"/>
        <w:bookmarkEnd w:id="7824"/>
        <w:bookmarkEnd w:id="7825"/>
        <w:bookmarkEnd w:id="7826"/>
        <w:bookmarkEnd w:id="7827"/>
        <w:bookmarkEnd w:id="7828"/>
        <w:bookmarkEnd w:id="7829"/>
        <w:bookmarkEnd w:id="7830"/>
        <w:bookmarkEnd w:id="7831"/>
        <w:bookmarkEnd w:id="7832"/>
        <w:bookmarkEnd w:id="7833"/>
        <w:bookmarkEnd w:id="7834"/>
        <w:bookmarkEnd w:id="7835"/>
        <w:bookmarkEnd w:id="7836"/>
        <w:bookmarkEnd w:id="7837"/>
        <w:bookmarkEnd w:id="7838"/>
        <w:bookmarkEnd w:id="7839"/>
        <w:bookmarkEnd w:id="7840"/>
        <w:bookmarkEnd w:id="7841"/>
        <w:bookmarkEnd w:id="7842"/>
        <w:bookmarkEnd w:id="7843"/>
        <w:bookmarkEnd w:id="7844"/>
        <w:bookmarkEnd w:id="7845"/>
        <w:bookmarkEnd w:id="7846"/>
        <w:bookmarkEnd w:id="7847"/>
        <w:bookmarkEnd w:id="7848"/>
        <w:bookmarkEnd w:id="7849"/>
        <w:bookmarkEnd w:id="7850"/>
        <w:bookmarkEnd w:id="7851"/>
        <w:bookmarkEnd w:id="7852"/>
      </w:del>
    </w:p>
    <w:p w14:paraId="6F52DCE8" w14:textId="7B02EDD3" w:rsidR="005F4718" w:rsidDel="00413F3D" w:rsidRDefault="005F4718">
      <w:pPr>
        <w:numPr>
          <w:ilvl w:val="0"/>
          <w:numId w:val="26"/>
        </w:numPr>
        <w:overflowPunct w:val="0"/>
        <w:autoSpaceDE w:val="0"/>
        <w:autoSpaceDN w:val="0"/>
        <w:spacing w:after="60"/>
        <w:textAlignment w:val="baseline"/>
        <w:rPr>
          <w:del w:id="7853" w:author="Ramasubramani, Hariharan" w:date="2015-07-13T14:40:00Z"/>
          <w:rFonts w:cstheme="minorHAnsi"/>
          <w:color w:val="000000" w:themeColor="text1"/>
        </w:rPr>
        <w:pPrChange w:id="7854" w:author="Ramasubramani, Hariharan" w:date="2015-07-13T14:40:00Z">
          <w:pPr>
            <w:pStyle w:val="ListParagraph"/>
            <w:numPr>
              <w:ilvl w:val="4"/>
              <w:numId w:val="11"/>
            </w:numPr>
            <w:tabs>
              <w:tab w:val="num" w:pos="2232"/>
            </w:tabs>
            <w:overflowPunct w:val="0"/>
            <w:autoSpaceDE w:val="0"/>
            <w:autoSpaceDN w:val="0"/>
            <w:spacing w:after="60"/>
            <w:ind w:left="2232" w:firstLine="0"/>
            <w:textAlignment w:val="baseline"/>
          </w:pPr>
        </w:pPrChange>
      </w:pPr>
      <w:del w:id="7855" w:author="Ramasubramani, Hariharan" w:date="2015-07-13T14:40:00Z">
        <w:r w:rsidDel="00413F3D">
          <w:rPr>
            <w:rFonts w:cstheme="minorHAnsi"/>
            <w:color w:val="000000" w:themeColor="text1"/>
          </w:rPr>
          <w:delText>Promote</w:delText>
        </w:r>
        <w:bookmarkStart w:id="7856" w:name="_Toc424912231"/>
        <w:bookmarkStart w:id="7857" w:name="_Toc424915340"/>
        <w:bookmarkStart w:id="7858" w:name="_Toc424918370"/>
        <w:bookmarkStart w:id="7859" w:name="_Toc425149220"/>
        <w:bookmarkStart w:id="7860" w:name="_Toc425161759"/>
        <w:bookmarkStart w:id="7861" w:name="_Toc425162767"/>
        <w:bookmarkStart w:id="7862" w:name="_Toc425163173"/>
        <w:bookmarkStart w:id="7863" w:name="_Toc425170660"/>
        <w:bookmarkStart w:id="7864" w:name="_Toc425172973"/>
        <w:bookmarkStart w:id="7865" w:name="_Toc425234446"/>
        <w:bookmarkStart w:id="7866" w:name="_Toc425237998"/>
        <w:bookmarkStart w:id="7867" w:name="_Toc425239244"/>
        <w:bookmarkStart w:id="7868" w:name="_Toc425240491"/>
        <w:bookmarkStart w:id="7869" w:name="_Toc425241737"/>
        <w:bookmarkStart w:id="7870" w:name="_Toc425242983"/>
        <w:bookmarkStart w:id="7871" w:name="_Toc425244230"/>
        <w:bookmarkStart w:id="7872" w:name="_Toc425245477"/>
        <w:bookmarkStart w:id="7873" w:name="_Toc425246724"/>
        <w:bookmarkStart w:id="7874" w:name="_Toc425247970"/>
        <w:bookmarkStart w:id="7875" w:name="_Toc425249217"/>
        <w:bookmarkStart w:id="7876" w:name="_Toc425250464"/>
        <w:bookmarkStart w:id="7877" w:name="_Toc425251711"/>
        <w:bookmarkStart w:id="7878" w:name="_Toc425252381"/>
        <w:bookmarkStart w:id="7879" w:name="_Toc425253052"/>
        <w:bookmarkStart w:id="7880" w:name="_Toc425256443"/>
        <w:bookmarkStart w:id="7881" w:name="_Toc425276144"/>
        <w:bookmarkStart w:id="7882" w:name="_Toc425342242"/>
        <w:bookmarkStart w:id="7883" w:name="_Toc425349448"/>
        <w:bookmarkStart w:id="7884" w:name="_Toc425352597"/>
        <w:bookmarkStart w:id="7885" w:name="_Toc425353282"/>
        <w:bookmarkStart w:id="7886" w:name="_Toc425787275"/>
        <w:bookmarkStart w:id="7887" w:name="_Toc425787961"/>
        <w:bookmarkStart w:id="7888" w:name="_Toc425788648"/>
        <w:bookmarkStart w:id="7889" w:name="_Toc425789335"/>
        <w:bookmarkStart w:id="7890" w:name="_Toc425790022"/>
        <w:bookmarkStart w:id="7891" w:name="_Toc425793762"/>
        <w:bookmarkStart w:id="7892" w:name="_Toc426384697"/>
        <w:bookmarkStart w:id="7893" w:name="_Toc426386101"/>
        <w:bookmarkStart w:id="7894" w:name="_Toc426387504"/>
        <w:bookmarkStart w:id="7895" w:name="_Toc426388908"/>
        <w:bookmarkStart w:id="7896" w:name="_Toc426390312"/>
        <w:bookmarkStart w:id="7897" w:name="_Toc426391716"/>
        <w:bookmarkStart w:id="7898" w:name="_Toc426393119"/>
        <w:bookmarkStart w:id="7899" w:name="_Toc427824704"/>
        <w:bookmarkStart w:id="7900" w:name="_Toc427852517"/>
        <w:bookmarkStart w:id="7901" w:name="_Toc427854757"/>
        <w:bookmarkStart w:id="7902" w:name="_Toc427856958"/>
        <w:bookmarkEnd w:id="7856"/>
        <w:bookmarkEnd w:id="7857"/>
        <w:bookmarkEnd w:id="7858"/>
        <w:bookmarkEnd w:id="7859"/>
        <w:bookmarkEnd w:id="7860"/>
        <w:bookmarkEnd w:id="7861"/>
        <w:bookmarkEnd w:id="7862"/>
        <w:bookmarkEnd w:id="7863"/>
        <w:bookmarkEnd w:id="7864"/>
        <w:bookmarkEnd w:id="7865"/>
        <w:bookmarkEnd w:id="7866"/>
        <w:bookmarkEnd w:id="7867"/>
        <w:bookmarkEnd w:id="7868"/>
        <w:bookmarkEnd w:id="7869"/>
        <w:bookmarkEnd w:id="7870"/>
        <w:bookmarkEnd w:id="7871"/>
        <w:bookmarkEnd w:id="7872"/>
        <w:bookmarkEnd w:id="7873"/>
        <w:bookmarkEnd w:id="7874"/>
        <w:bookmarkEnd w:id="7875"/>
        <w:bookmarkEnd w:id="7876"/>
        <w:bookmarkEnd w:id="7877"/>
        <w:bookmarkEnd w:id="7878"/>
        <w:bookmarkEnd w:id="7879"/>
        <w:bookmarkEnd w:id="7880"/>
        <w:bookmarkEnd w:id="7881"/>
        <w:bookmarkEnd w:id="7882"/>
        <w:bookmarkEnd w:id="7883"/>
        <w:bookmarkEnd w:id="7884"/>
        <w:bookmarkEnd w:id="7885"/>
        <w:bookmarkEnd w:id="7886"/>
        <w:bookmarkEnd w:id="7887"/>
        <w:bookmarkEnd w:id="7888"/>
        <w:bookmarkEnd w:id="7889"/>
        <w:bookmarkEnd w:id="7890"/>
        <w:bookmarkEnd w:id="7891"/>
        <w:bookmarkEnd w:id="7892"/>
        <w:bookmarkEnd w:id="7893"/>
        <w:bookmarkEnd w:id="7894"/>
        <w:bookmarkEnd w:id="7895"/>
        <w:bookmarkEnd w:id="7896"/>
        <w:bookmarkEnd w:id="7897"/>
        <w:bookmarkEnd w:id="7898"/>
        <w:bookmarkEnd w:id="7899"/>
        <w:bookmarkEnd w:id="7900"/>
        <w:bookmarkEnd w:id="7901"/>
        <w:bookmarkEnd w:id="7902"/>
      </w:del>
    </w:p>
    <w:p w14:paraId="58F1AE02" w14:textId="3A6ABFB9" w:rsidR="005F4718" w:rsidDel="00413F3D" w:rsidRDefault="005F4718">
      <w:pPr>
        <w:numPr>
          <w:ilvl w:val="0"/>
          <w:numId w:val="26"/>
        </w:numPr>
        <w:overflowPunct w:val="0"/>
        <w:autoSpaceDE w:val="0"/>
        <w:autoSpaceDN w:val="0"/>
        <w:spacing w:after="60"/>
        <w:textAlignment w:val="baseline"/>
        <w:rPr>
          <w:del w:id="7903" w:author="Ramasubramani, Hariharan" w:date="2015-07-13T14:40:00Z"/>
          <w:rFonts w:cstheme="minorHAnsi"/>
          <w:color w:val="000000" w:themeColor="text1"/>
        </w:rPr>
        <w:pPrChange w:id="7904" w:author="Ramasubramani, Hariharan" w:date="2015-07-13T14:40:00Z">
          <w:pPr>
            <w:pStyle w:val="ListParagraph"/>
            <w:numPr>
              <w:ilvl w:val="5"/>
              <w:numId w:val="11"/>
            </w:numPr>
            <w:tabs>
              <w:tab w:val="num" w:pos="2916"/>
            </w:tabs>
            <w:overflowPunct w:val="0"/>
            <w:autoSpaceDE w:val="0"/>
            <w:autoSpaceDN w:val="0"/>
            <w:spacing w:after="60"/>
            <w:ind w:left="2916" w:firstLine="0"/>
            <w:textAlignment w:val="baseline"/>
          </w:pPr>
        </w:pPrChange>
      </w:pPr>
      <w:del w:id="7905" w:author="Ramasubramani, Hariharan" w:date="2015-07-13T14:40:00Z">
        <w:r w:rsidDel="00413F3D">
          <w:rPr>
            <w:rFonts w:cstheme="minorHAnsi"/>
            <w:color w:val="000000" w:themeColor="text1"/>
          </w:rPr>
          <w:delText>Write access for promotion</w:delText>
        </w:r>
        <w:bookmarkStart w:id="7906" w:name="_Toc424912232"/>
        <w:bookmarkStart w:id="7907" w:name="_Toc424915341"/>
        <w:bookmarkStart w:id="7908" w:name="_Toc424918371"/>
        <w:bookmarkStart w:id="7909" w:name="_Toc425149221"/>
        <w:bookmarkStart w:id="7910" w:name="_Toc425161760"/>
        <w:bookmarkStart w:id="7911" w:name="_Toc425162768"/>
        <w:bookmarkStart w:id="7912" w:name="_Toc425163174"/>
        <w:bookmarkStart w:id="7913" w:name="_Toc425170661"/>
        <w:bookmarkStart w:id="7914" w:name="_Toc425172974"/>
        <w:bookmarkStart w:id="7915" w:name="_Toc425234447"/>
        <w:bookmarkStart w:id="7916" w:name="_Toc425237999"/>
        <w:bookmarkStart w:id="7917" w:name="_Toc425239245"/>
        <w:bookmarkStart w:id="7918" w:name="_Toc425240492"/>
        <w:bookmarkStart w:id="7919" w:name="_Toc425241738"/>
        <w:bookmarkStart w:id="7920" w:name="_Toc425242984"/>
        <w:bookmarkStart w:id="7921" w:name="_Toc425244231"/>
        <w:bookmarkStart w:id="7922" w:name="_Toc425245478"/>
        <w:bookmarkStart w:id="7923" w:name="_Toc425246725"/>
        <w:bookmarkStart w:id="7924" w:name="_Toc425247971"/>
        <w:bookmarkStart w:id="7925" w:name="_Toc425249218"/>
        <w:bookmarkStart w:id="7926" w:name="_Toc425250465"/>
        <w:bookmarkStart w:id="7927" w:name="_Toc425251712"/>
        <w:bookmarkStart w:id="7928" w:name="_Toc425252382"/>
        <w:bookmarkStart w:id="7929" w:name="_Toc425253053"/>
        <w:bookmarkStart w:id="7930" w:name="_Toc425256444"/>
        <w:bookmarkStart w:id="7931" w:name="_Toc425276145"/>
        <w:bookmarkStart w:id="7932" w:name="_Toc425342243"/>
        <w:bookmarkStart w:id="7933" w:name="_Toc425349449"/>
        <w:bookmarkStart w:id="7934" w:name="_Toc425352598"/>
        <w:bookmarkStart w:id="7935" w:name="_Toc425353283"/>
        <w:bookmarkStart w:id="7936" w:name="_Toc425787276"/>
        <w:bookmarkStart w:id="7937" w:name="_Toc425787962"/>
        <w:bookmarkStart w:id="7938" w:name="_Toc425788649"/>
        <w:bookmarkStart w:id="7939" w:name="_Toc425789336"/>
        <w:bookmarkStart w:id="7940" w:name="_Toc425790023"/>
        <w:bookmarkStart w:id="7941" w:name="_Toc425793763"/>
        <w:bookmarkStart w:id="7942" w:name="_Toc426384698"/>
        <w:bookmarkStart w:id="7943" w:name="_Toc426386102"/>
        <w:bookmarkStart w:id="7944" w:name="_Toc426387505"/>
        <w:bookmarkStart w:id="7945" w:name="_Toc426388909"/>
        <w:bookmarkStart w:id="7946" w:name="_Toc426390313"/>
        <w:bookmarkStart w:id="7947" w:name="_Toc426391717"/>
        <w:bookmarkStart w:id="7948" w:name="_Toc426393120"/>
        <w:bookmarkStart w:id="7949" w:name="_Toc427824705"/>
        <w:bookmarkStart w:id="7950" w:name="_Toc427852518"/>
        <w:bookmarkStart w:id="7951" w:name="_Toc427854758"/>
        <w:bookmarkStart w:id="7952" w:name="_Toc427856959"/>
        <w:bookmarkEnd w:id="7906"/>
        <w:bookmarkEnd w:id="7907"/>
        <w:bookmarkEnd w:id="7908"/>
        <w:bookmarkEnd w:id="7909"/>
        <w:bookmarkEnd w:id="7910"/>
        <w:bookmarkEnd w:id="7911"/>
        <w:bookmarkEnd w:id="7912"/>
        <w:bookmarkEnd w:id="7913"/>
        <w:bookmarkEnd w:id="7914"/>
        <w:bookmarkEnd w:id="7915"/>
        <w:bookmarkEnd w:id="7916"/>
        <w:bookmarkEnd w:id="7917"/>
        <w:bookmarkEnd w:id="7918"/>
        <w:bookmarkEnd w:id="7919"/>
        <w:bookmarkEnd w:id="7920"/>
        <w:bookmarkEnd w:id="7921"/>
        <w:bookmarkEnd w:id="7922"/>
        <w:bookmarkEnd w:id="7923"/>
        <w:bookmarkEnd w:id="7924"/>
        <w:bookmarkEnd w:id="7925"/>
        <w:bookmarkEnd w:id="7926"/>
        <w:bookmarkEnd w:id="7927"/>
        <w:bookmarkEnd w:id="7928"/>
        <w:bookmarkEnd w:id="7929"/>
        <w:bookmarkEnd w:id="7930"/>
        <w:bookmarkEnd w:id="7931"/>
        <w:bookmarkEnd w:id="7932"/>
        <w:bookmarkEnd w:id="7933"/>
        <w:bookmarkEnd w:id="7934"/>
        <w:bookmarkEnd w:id="7935"/>
        <w:bookmarkEnd w:id="7936"/>
        <w:bookmarkEnd w:id="7937"/>
        <w:bookmarkEnd w:id="7938"/>
        <w:bookmarkEnd w:id="7939"/>
        <w:bookmarkEnd w:id="7940"/>
        <w:bookmarkEnd w:id="7941"/>
        <w:bookmarkEnd w:id="7942"/>
        <w:bookmarkEnd w:id="7943"/>
        <w:bookmarkEnd w:id="7944"/>
        <w:bookmarkEnd w:id="7945"/>
        <w:bookmarkEnd w:id="7946"/>
        <w:bookmarkEnd w:id="7947"/>
        <w:bookmarkEnd w:id="7948"/>
        <w:bookmarkEnd w:id="7949"/>
        <w:bookmarkEnd w:id="7950"/>
        <w:bookmarkEnd w:id="7951"/>
        <w:bookmarkEnd w:id="7952"/>
      </w:del>
    </w:p>
    <w:p w14:paraId="4AAD7B23" w14:textId="2C49F0A7" w:rsidR="005F4718" w:rsidDel="00413F3D" w:rsidRDefault="005F4718">
      <w:pPr>
        <w:numPr>
          <w:ilvl w:val="0"/>
          <w:numId w:val="26"/>
        </w:numPr>
        <w:overflowPunct w:val="0"/>
        <w:autoSpaceDE w:val="0"/>
        <w:autoSpaceDN w:val="0"/>
        <w:spacing w:after="60"/>
        <w:textAlignment w:val="baseline"/>
        <w:rPr>
          <w:del w:id="7953" w:author="Ramasubramani, Hariharan" w:date="2015-07-13T14:40:00Z"/>
          <w:rFonts w:cstheme="minorHAnsi"/>
          <w:color w:val="000000" w:themeColor="text1"/>
        </w:rPr>
        <w:pPrChange w:id="7954" w:author="Ramasubramani, Hariharan" w:date="2015-07-13T14:40:00Z">
          <w:pPr>
            <w:pStyle w:val="ListParagraph"/>
            <w:numPr>
              <w:ilvl w:val="4"/>
              <w:numId w:val="11"/>
            </w:numPr>
            <w:tabs>
              <w:tab w:val="num" w:pos="2232"/>
            </w:tabs>
            <w:overflowPunct w:val="0"/>
            <w:autoSpaceDE w:val="0"/>
            <w:autoSpaceDN w:val="0"/>
            <w:spacing w:after="60"/>
            <w:ind w:left="2232" w:firstLine="0"/>
            <w:textAlignment w:val="baseline"/>
          </w:pPr>
        </w:pPrChange>
      </w:pPr>
      <w:del w:id="7955" w:author="Ramasubramani, Hariharan" w:date="2015-07-13T14:40:00Z">
        <w:r w:rsidDel="00413F3D">
          <w:rPr>
            <w:rFonts w:cstheme="minorHAnsi"/>
            <w:color w:val="000000" w:themeColor="text1"/>
          </w:rPr>
          <w:delText>User Administrator</w:delText>
        </w:r>
        <w:bookmarkStart w:id="7956" w:name="_Toc424912233"/>
        <w:bookmarkStart w:id="7957" w:name="_Toc424915342"/>
        <w:bookmarkStart w:id="7958" w:name="_Toc424918372"/>
        <w:bookmarkStart w:id="7959" w:name="_Toc425149222"/>
        <w:bookmarkStart w:id="7960" w:name="_Toc425161761"/>
        <w:bookmarkStart w:id="7961" w:name="_Toc425162769"/>
        <w:bookmarkStart w:id="7962" w:name="_Toc425163175"/>
        <w:bookmarkStart w:id="7963" w:name="_Toc425170662"/>
        <w:bookmarkStart w:id="7964" w:name="_Toc425172975"/>
        <w:bookmarkStart w:id="7965" w:name="_Toc425234448"/>
        <w:bookmarkStart w:id="7966" w:name="_Toc425238000"/>
        <w:bookmarkStart w:id="7967" w:name="_Toc425239246"/>
        <w:bookmarkStart w:id="7968" w:name="_Toc425240493"/>
        <w:bookmarkStart w:id="7969" w:name="_Toc425241739"/>
        <w:bookmarkStart w:id="7970" w:name="_Toc425242985"/>
        <w:bookmarkStart w:id="7971" w:name="_Toc425244232"/>
        <w:bookmarkStart w:id="7972" w:name="_Toc425245479"/>
        <w:bookmarkStart w:id="7973" w:name="_Toc425246726"/>
        <w:bookmarkStart w:id="7974" w:name="_Toc425247972"/>
        <w:bookmarkStart w:id="7975" w:name="_Toc425249219"/>
        <w:bookmarkStart w:id="7976" w:name="_Toc425250466"/>
        <w:bookmarkStart w:id="7977" w:name="_Toc425251713"/>
        <w:bookmarkStart w:id="7978" w:name="_Toc425252383"/>
        <w:bookmarkStart w:id="7979" w:name="_Toc425253054"/>
        <w:bookmarkStart w:id="7980" w:name="_Toc425256445"/>
        <w:bookmarkStart w:id="7981" w:name="_Toc425276146"/>
        <w:bookmarkStart w:id="7982" w:name="_Toc425342244"/>
        <w:bookmarkStart w:id="7983" w:name="_Toc425349450"/>
        <w:bookmarkStart w:id="7984" w:name="_Toc425352599"/>
        <w:bookmarkStart w:id="7985" w:name="_Toc425353284"/>
        <w:bookmarkStart w:id="7986" w:name="_Toc425787277"/>
        <w:bookmarkStart w:id="7987" w:name="_Toc425787963"/>
        <w:bookmarkStart w:id="7988" w:name="_Toc425788650"/>
        <w:bookmarkStart w:id="7989" w:name="_Toc425789337"/>
        <w:bookmarkStart w:id="7990" w:name="_Toc425790024"/>
        <w:bookmarkStart w:id="7991" w:name="_Toc425793764"/>
        <w:bookmarkStart w:id="7992" w:name="_Toc426384699"/>
        <w:bookmarkStart w:id="7993" w:name="_Toc426386103"/>
        <w:bookmarkStart w:id="7994" w:name="_Toc426387506"/>
        <w:bookmarkStart w:id="7995" w:name="_Toc426388910"/>
        <w:bookmarkStart w:id="7996" w:name="_Toc426390314"/>
        <w:bookmarkStart w:id="7997" w:name="_Toc426391718"/>
        <w:bookmarkStart w:id="7998" w:name="_Toc426393121"/>
        <w:bookmarkStart w:id="7999" w:name="_Toc427824706"/>
        <w:bookmarkStart w:id="8000" w:name="_Toc427852519"/>
        <w:bookmarkStart w:id="8001" w:name="_Toc427854759"/>
        <w:bookmarkStart w:id="8002" w:name="_Toc427856960"/>
        <w:bookmarkEnd w:id="7956"/>
        <w:bookmarkEnd w:id="7957"/>
        <w:bookmarkEnd w:id="7958"/>
        <w:bookmarkEnd w:id="7959"/>
        <w:bookmarkEnd w:id="7960"/>
        <w:bookmarkEnd w:id="7961"/>
        <w:bookmarkEnd w:id="7962"/>
        <w:bookmarkEnd w:id="7963"/>
        <w:bookmarkEnd w:id="7964"/>
        <w:bookmarkEnd w:id="7965"/>
        <w:bookmarkEnd w:id="7966"/>
        <w:bookmarkEnd w:id="7967"/>
        <w:bookmarkEnd w:id="7968"/>
        <w:bookmarkEnd w:id="7969"/>
        <w:bookmarkEnd w:id="7970"/>
        <w:bookmarkEnd w:id="7971"/>
        <w:bookmarkEnd w:id="7972"/>
        <w:bookmarkEnd w:id="7973"/>
        <w:bookmarkEnd w:id="7974"/>
        <w:bookmarkEnd w:id="7975"/>
        <w:bookmarkEnd w:id="7976"/>
        <w:bookmarkEnd w:id="7977"/>
        <w:bookmarkEnd w:id="7978"/>
        <w:bookmarkEnd w:id="7979"/>
        <w:bookmarkEnd w:id="7980"/>
        <w:bookmarkEnd w:id="7981"/>
        <w:bookmarkEnd w:id="7982"/>
        <w:bookmarkEnd w:id="7983"/>
        <w:bookmarkEnd w:id="7984"/>
        <w:bookmarkEnd w:id="7985"/>
        <w:bookmarkEnd w:id="7986"/>
        <w:bookmarkEnd w:id="7987"/>
        <w:bookmarkEnd w:id="7988"/>
        <w:bookmarkEnd w:id="7989"/>
        <w:bookmarkEnd w:id="7990"/>
        <w:bookmarkEnd w:id="7991"/>
        <w:bookmarkEnd w:id="7992"/>
        <w:bookmarkEnd w:id="7993"/>
        <w:bookmarkEnd w:id="7994"/>
        <w:bookmarkEnd w:id="7995"/>
        <w:bookmarkEnd w:id="7996"/>
        <w:bookmarkEnd w:id="7997"/>
        <w:bookmarkEnd w:id="7998"/>
        <w:bookmarkEnd w:id="7999"/>
        <w:bookmarkEnd w:id="8000"/>
        <w:bookmarkEnd w:id="8001"/>
        <w:bookmarkEnd w:id="8002"/>
      </w:del>
    </w:p>
    <w:p w14:paraId="301ECE70" w14:textId="01B3D02C" w:rsidR="001F39F9" w:rsidDel="00413F3D" w:rsidRDefault="005F4718">
      <w:pPr>
        <w:numPr>
          <w:ilvl w:val="0"/>
          <w:numId w:val="26"/>
        </w:numPr>
        <w:overflowPunct w:val="0"/>
        <w:autoSpaceDE w:val="0"/>
        <w:autoSpaceDN w:val="0"/>
        <w:spacing w:after="60"/>
        <w:textAlignment w:val="baseline"/>
        <w:rPr>
          <w:del w:id="8003" w:author="Ramasubramani, Hariharan" w:date="2015-07-13T14:40:00Z"/>
          <w:rFonts w:cstheme="minorHAnsi"/>
          <w:color w:val="000000" w:themeColor="text1"/>
        </w:rPr>
        <w:pPrChange w:id="8004" w:author="Ramasubramani, Hariharan" w:date="2015-07-13T14:40:00Z">
          <w:pPr>
            <w:pStyle w:val="ListParagraph"/>
            <w:numPr>
              <w:ilvl w:val="5"/>
              <w:numId w:val="11"/>
            </w:numPr>
            <w:tabs>
              <w:tab w:val="num" w:pos="2916"/>
            </w:tabs>
            <w:overflowPunct w:val="0"/>
            <w:autoSpaceDE w:val="0"/>
            <w:autoSpaceDN w:val="0"/>
            <w:spacing w:after="60"/>
            <w:ind w:left="2916" w:firstLine="0"/>
            <w:textAlignment w:val="baseline"/>
          </w:pPr>
        </w:pPrChange>
      </w:pPr>
      <w:del w:id="8005" w:author="Ramasubramani, Hariharan" w:date="2015-07-13T14:40:00Z">
        <w:r w:rsidDel="00413F3D">
          <w:rPr>
            <w:rFonts w:cstheme="minorHAnsi"/>
            <w:color w:val="000000" w:themeColor="text1"/>
          </w:rPr>
          <w:delText>Write access to User Administration</w:delText>
        </w:r>
        <w:bookmarkStart w:id="8006" w:name="_Toc424912234"/>
        <w:bookmarkStart w:id="8007" w:name="_Toc424915343"/>
        <w:bookmarkStart w:id="8008" w:name="_Toc424918373"/>
        <w:bookmarkStart w:id="8009" w:name="_Toc425149223"/>
        <w:bookmarkStart w:id="8010" w:name="_Toc425161762"/>
        <w:bookmarkStart w:id="8011" w:name="_Toc425162770"/>
        <w:bookmarkStart w:id="8012" w:name="_Toc425163176"/>
        <w:bookmarkStart w:id="8013" w:name="_Toc425170663"/>
        <w:bookmarkStart w:id="8014" w:name="_Toc425172976"/>
        <w:bookmarkStart w:id="8015" w:name="_Toc425234449"/>
        <w:bookmarkStart w:id="8016" w:name="_Toc425238001"/>
        <w:bookmarkStart w:id="8017" w:name="_Toc425239247"/>
        <w:bookmarkStart w:id="8018" w:name="_Toc425240494"/>
        <w:bookmarkStart w:id="8019" w:name="_Toc425241740"/>
        <w:bookmarkStart w:id="8020" w:name="_Toc425242986"/>
        <w:bookmarkStart w:id="8021" w:name="_Toc425244233"/>
        <w:bookmarkStart w:id="8022" w:name="_Toc425245480"/>
        <w:bookmarkStart w:id="8023" w:name="_Toc425246727"/>
        <w:bookmarkStart w:id="8024" w:name="_Toc425247973"/>
        <w:bookmarkStart w:id="8025" w:name="_Toc425249220"/>
        <w:bookmarkStart w:id="8026" w:name="_Toc425250467"/>
        <w:bookmarkStart w:id="8027" w:name="_Toc425251714"/>
        <w:bookmarkStart w:id="8028" w:name="_Toc425252384"/>
        <w:bookmarkStart w:id="8029" w:name="_Toc425253055"/>
        <w:bookmarkStart w:id="8030" w:name="_Toc425256446"/>
        <w:bookmarkStart w:id="8031" w:name="_Toc425276147"/>
        <w:bookmarkStart w:id="8032" w:name="_Toc425342245"/>
        <w:bookmarkStart w:id="8033" w:name="_Toc425349451"/>
        <w:bookmarkStart w:id="8034" w:name="_Toc425352600"/>
        <w:bookmarkStart w:id="8035" w:name="_Toc425353285"/>
        <w:bookmarkStart w:id="8036" w:name="_Toc425787278"/>
        <w:bookmarkStart w:id="8037" w:name="_Toc425787964"/>
        <w:bookmarkStart w:id="8038" w:name="_Toc425788651"/>
        <w:bookmarkStart w:id="8039" w:name="_Toc425789338"/>
        <w:bookmarkStart w:id="8040" w:name="_Toc425790025"/>
        <w:bookmarkStart w:id="8041" w:name="_Toc425793765"/>
        <w:bookmarkStart w:id="8042" w:name="_Toc426384700"/>
        <w:bookmarkStart w:id="8043" w:name="_Toc426386104"/>
        <w:bookmarkStart w:id="8044" w:name="_Toc426387507"/>
        <w:bookmarkStart w:id="8045" w:name="_Toc426388911"/>
        <w:bookmarkStart w:id="8046" w:name="_Toc426390315"/>
        <w:bookmarkStart w:id="8047" w:name="_Toc426391719"/>
        <w:bookmarkStart w:id="8048" w:name="_Toc426393122"/>
        <w:bookmarkStart w:id="8049" w:name="_Toc427824707"/>
        <w:bookmarkStart w:id="8050" w:name="_Toc427852520"/>
        <w:bookmarkStart w:id="8051" w:name="_Toc427854760"/>
        <w:bookmarkStart w:id="8052" w:name="_Toc427856961"/>
        <w:bookmarkEnd w:id="8006"/>
        <w:bookmarkEnd w:id="8007"/>
        <w:bookmarkEnd w:id="8008"/>
        <w:bookmarkEnd w:id="8009"/>
        <w:bookmarkEnd w:id="8010"/>
        <w:bookmarkEnd w:id="8011"/>
        <w:bookmarkEnd w:id="8012"/>
        <w:bookmarkEnd w:id="8013"/>
        <w:bookmarkEnd w:id="8014"/>
        <w:bookmarkEnd w:id="8015"/>
        <w:bookmarkEnd w:id="8016"/>
        <w:bookmarkEnd w:id="8017"/>
        <w:bookmarkEnd w:id="8018"/>
        <w:bookmarkEnd w:id="8019"/>
        <w:bookmarkEnd w:id="8020"/>
        <w:bookmarkEnd w:id="8021"/>
        <w:bookmarkEnd w:id="8022"/>
        <w:bookmarkEnd w:id="8023"/>
        <w:bookmarkEnd w:id="8024"/>
        <w:bookmarkEnd w:id="8025"/>
        <w:bookmarkEnd w:id="8026"/>
        <w:bookmarkEnd w:id="8027"/>
        <w:bookmarkEnd w:id="8028"/>
        <w:bookmarkEnd w:id="8029"/>
        <w:bookmarkEnd w:id="8030"/>
        <w:bookmarkEnd w:id="8031"/>
        <w:bookmarkEnd w:id="8032"/>
        <w:bookmarkEnd w:id="8033"/>
        <w:bookmarkEnd w:id="8034"/>
        <w:bookmarkEnd w:id="8035"/>
        <w:bookmarkEnd w:id="8036"/>
        <w:bookmarkEnd w:id="8037"/>
        <w:bookmarkEnd w:id="8038"/>
        <w:bookmarkEnd w:id="8039"/>
        <w:bookmarkEnd w:id="8040"/>
        <w:bookmarkEnd w:id="8041"/>
        <w:bookmarkEnd w:id="8042"/>
        <w:bookmarkEnd w:id="8043"/>
        <w:bookmarkEnd w:id="8044"/>
        <w:bookmarkEnd w:id="8045"/>
        <w:bookmarkEnd w:id="8046"/>
        <w:bookmarkEnd w:id="8047"/>
        <w:bookmarkEnd w:id="8048"/>
        <w:bookmarkEnd w:id="8049"/>
        <w:bookmarkEnd w:id="8050"/>
        <w:bookmarkEnd w:id="8051"/>
        <w:bookmarkEnd w:id="8052"/>
      </w:del>
    </w:p>
    <w:p w14:paraId="24781D3A" w14:textId="32D7CD98" w:rsidR="001F39F9" w:rsidDel="00413F3D" w:rsidRDefault="00B34DC6">
      <w:pPr>
        <w:numPr>
          <w:ilvl w:val="0"/>
          <w:numId w:val="26"/>
        </w:numPr>
        <w:overflowPunct w:val="0"/>
        <w:autoSpaceDE w:val="0"/>
        <w:autoSpaceDN w:val="0"/>
        <w:spacing w:after="60"/>
        <w:textAlignment w:val="baseline"/>
        <w:rPr>
          <w:del w:id="8053" w:author="Ramasubramani, Hariharan" w:date="2015-07-13T14:40:00Z"/>
          <w:rFonts w:cstheme="minorHAnsi"/>
          <w:color w:val="000000" w:themeColor="text1"/>
        </w:rPr>
        <w:pPrChange w:id="8054" w:author="Ramasubramani, Hariharan" w:date="2015-07-13T14:40:00Z">
          <w:pPr>
            <w:overflowPunct w:val="0"/>
            <w:autoSpaceDE w:val="0"/>
            <w:autoSpaceDN w:val="0"/>
            <w:spacing w:after="60"/>
            <w:ind w:firstLine="0"/>
            <w:jc w:val="center"/>
            <w:textAlignment w:val="baseline"/>
          </w:pPr>
        </w:pPrChange>
      </w:pPr>
      <w:ins w:id="8055" w:author="Hariharan Ramasubramani" w:date="2015-04-08T12:54:00Z">
        <w:del w:id="8056" w:author="Ramasubramani, Hariharan" w:date="2015-07-13T14:40:00Z">
          <w:r w:rsidDel="00413F3D">
            <w:rPr>
              <w:noProof/>
            </w:rPr>
            <w:drawing>
              <wp:inline distT="0" distB="0" distL="0" distR="0" wp14:anchorId="2FC34B41" wp14:editId="722AC90A">
                <wp:extent cx="5943600" cy="3691890"/>
                <wp:effectExtent l="0" t="0" r="0" b="381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943600" cy="3691890"/>
                        </a:xfrm>
                        <a:prstGeom prst="rect">
                          <a:avLst/>
                        </a:prstGeom>
                      </pic:spPr>
                    </pic:pic>
                  </a:graphicData>
                </a:graphic>
              </wp:inline>
            </w:drawing>
          </w:r>
        </w:del>
      </w:ins>
      <w:del w:id="8057" w:author="Ramasubramani, Hariharan" w:date="2015-07-13T14:40:00Z">
        <w:r w:rsidR="00F413B1" w:rsidDel="00413F3D">
          <w:rPr>
            <w:rFonts w:cstheme="minorHAnsi"/>
            <w:noProof/>
            <w:color w:val="000000" w:themeColor="text1"/>
          </w:rPr>
          <w:drawing>
            <wp:inline distT="0" distB="0" distL="0" distR="0" wp14:anchorId="68E74FF5" wp14:editId="6E6F68F6">
              <wp:extent cx="4400550" cy="4524375"/>
              <wp:effectExtent l="19050" t="19050" r="19050" b="285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plifiedEditUser.png"/>
                      <pic:cNvPicPr/>
                    </pic:nvPicPr>
                    <pic:blipFill>
                      <a:blip r:embed="rId44">
                        <a:extLst>
                          <a:ext uri="{28A0092B-C50C-407E-A947-70E740481C1C}">
                            <a14:useLocalDpi xmlns:a14="http://schemas.microsoft.com/office/drawing/2010/main" val="0"/>
                          </a:ext>
                        </a:extLst>
                      </a:blip>
                      <a:stretch>
                        <a:fillRect/>
                      </a:stretch>
                    </pic:blipFill>
                    <pic:spPr>
                      <a:xfrm>
                        <a:off x="0" y="0"/>
                        <a:ext cx="4400550" cy="4524375"/>
                      </a:xfrm>
                      <a:prstGeom prst="rect">
                        <a:avLst/>
                      </a:prstGeom>
                      <a:ln>
                        <a:solidFill>
                          <a:schemeClr val="accent1"/>
                        </a:solidFill>
                      </a:ln>
                    </pic:spPr>
                  </pic:pic>
                </a:graphicData>
              </a:graphic>
            </wp:inline>
          </w:drawing>
        </w:r>
        <w:bookmarkStart w:id="8058" w:name="_Toc424912235"/>
        <w:bookmarkStart w:id="8059" w:name="_Toc424915344"/>
        <w:bookmarkStart w:id="8060" w:name="_Toc424918374"/>
        <w:bookmarkStart w:id="8061" w:name="_Toc425149224"/>
        <w:bookmarkStart w:id="8062" w:name="_Toc425161763"/>
        <w:bookmarkStart w:id="8063" w:name="_Toc425162771"/>
        <w:bookmarkStart w:id="8064" w:name="_Toc425163177"/>
        <w:bookmarkStart w:id="8065" w:name="_Toc425170664"/>
        <w:bookmarkStart w:id="8066" w:name="_Toc425172977"/>
        <w:bookmarkStart w:id="8067" w:name="_Toc425234450"/>
        <w:bookmarkStart w:id="8068" w:name="_Toc425238002"/>
        <w:bookmarkStart w:id="8069" w:name="_Toc425239248"/>
        <w:bookmarkStart w:id="8070" w:name="_Toc425240495"/>
        <w:bookmarkStart w:id="8071" w:name="_Toc425241741"/>
        <w:bookmarkStart w:id="8072" w:name="_Toc425242987"/>
        <w:bookmarkStart w:id="8073" w:name="_Toc425244234"/>
        <w:bookmarkStart w:id="8074" w:name="_Toc425245481"/>
        <w:bookmarkStart w:id="8075" w:name="_Toc425246728"/>
        <w:bookmarkStart w:id="8076" w:name="_Toc425247974"/>
        <w:bookmarkStart w:id="8077" w:name="_Toc425249221"/>
        <w:bookmarkStart w:id="8078" w:name="_Toc425250468"/>
        <w:bookmarkStart w:id="8079" w:name="_Toc425251715"/>
        <w:bookmarkStart w:id="8080" w:name="_Toc425252385"/>
        <w:bookmarkStart w:id="8081" w:name="_Toc425253056"/>
        <w:bookmarkStart w:id="8082" w:name="_Toc425256447"/>
        <w:bookmarkStart w:id="8083" w:name="_Toc425276148"/>
        <w:bookmarkStart w:id="8084" w:name="_Toc425342246"/>
        <w:bookmarkStart w:id="8085" w:name="_Toc425349452"/>
        <w:bookmarkStart w:id="8086" w:name="_Toc425352601"/>
        <w:bookmarkStart w:id="8087" w:name="_Toc425353286"/>
        <w:bookmarkStart w:id="8088" w:name="_Toc425787279"/>
        <w:bookmarkStart w:id="8089" w:name="_Toc425787965"/>
        <w:bookmarkStart w:id="8090" w:name="_Toc425788652"/>
        <w:bookmarkStart w:id="8091" w:name="_Toc425789339"/>
        <w:bookmarkStart w:id="8092" w:name="_Toc425790026"/>
        <w:bookmarkStart w:id="8093" w:name="_Toc425793766"/>
        <w:bookmarkStart w:id="8094" w:name="_Toc426384701"/>
        <w:bookmarkStart w:id="8095" w:name="_Toc426386105"/>
        <w:bookmarkStart w:id="8096" w:name="_Toc426387508"/>
        <w:bookmarkStart w:id="8097" w:name="_Toc426388912"/>
        <w:bookmarkStart w:id="8098" w:name="_Toc426390316"/>
        <w:bookmarkStart w:id="8099" w:name="_Toc426391720"/>
        <w:bookmarkStart w:id="8100" w:name="_Toc426393123"/>
        <w:bookmarkStart w:id="8101" w:name="_Toc427824708"/>
        <w:bookmarkStart w:id="8102" w:name="_Toc427852521"/>
        <w:bookmarkStart w:id="8103" w:name="_Toc427854761"/>
        <w:bookmarkStart w:id="8104" w:name="_Toc427856962"/>
        <w:bookmarkEnd w:id="8058"/>
        <w:bookmarkEnd w:id="8059"/>
        <w:bookmarkEnd w:id="8060"/>
        <w:bookmarkEnd w:id="8061"/>
        <w:bookmarkEnd w:id="8062"/>
        <w:bookmarkEnd w:id="8063"/>
        <w:bookmarkEnd w:id="8064"/>
        <w:bookmarkEnd w:id="8065"/>
        <w:bookmarkEnd w:id="8066"/>
        <w:bookmarkEnd w:id="8067"/>
        <w:bookmarkEnd w:id="8068"/>
        <w:bookmarkEnd w:id="8069"/>
        <w:bookmarkEnd w:id="8070"/>
        <w:bookmarkEnd w:id="8071"/>
        <w:bookmarkEnd w:id="8072"/>
        <w:bookmarkEnd w:id="8073"/>
        <w:bookmarkEnd w:id="8074"/>
        <w:bookmarkEnd w:id="8075"/>
        <w:bookmarkEnd w:id="8076"/>
        <w:bookmarkEnd w:id="8077"/>
        <w:bookmarkEnd w:id="8078"/>
        <w:bookmarkEnd w:id="8079"/>
        <w:bookmarkEnd w:id="8080"/>
        <w:bookmarkEnd w:id="8081"/>
        <w:bookmarkEnd w:id="8082"/>
        <w:bookmarkEnd w:id="8083"/>
        <w:bookmarkEnd w:id="8084"/>
        <w:bookmarkEnd w:id="8085"/>
        <w:bookmarkEnd w:id="8086"/>
        <w:bookmarkEnd w:id="8087"/>
        <w:bookmarkEnd w:id="8088"/>
        <w:bookmarkEnd w:id="8089"/>
        <w:bookmarkEnd w:id="8090"/>
        <w:bookmarkEnd w:id="8091"/>
        <w:bookmarkEnd w:id="8092"/>
        <w:bookmarkEnd w:id="8093"/>
        <w:bookmarkEnd w:id="8094"/>
        <w:bookmarkEnd w:id="8095"/>
        <w:bookmarkEnd w:id="8096"/>
        <w:bookmarkEnd w:id="8097"/>
        <w:bookmarkEnd w:id="8098"/>
        <w:bookmarkEnd w:id="8099"/>
        <w:bookmarkEnd w:id="8100"/>
        <w:bookmarkEnd w:id="8101"/>
        <w:bookmarkEnd w:id="8102"/>
        <w:bookmarkEnd w:id="8103"/>
        <w:bookmarkEnd w:id="8104"/>
      </w:del>
    </w:p>
    <w:p w14:paraId="244CF61A" w14:textId="1F6F593C" w:rsidR="00F17F83" w:rsidRPr="00EF1CCB" w:rsidDel="00413F3D" w:rsidRDefault="001F39F9">
      <w:pPr>
        <w:numPr>
          <w:ilvl w:val="0"/>
          <w:numId w:val="26"/>
        </w:numPr>
        <w:overflowPunct w:val="0"/>
        <w:autoSpaceDE w:val="0"/>
        <w:autoSpaceDN w:val="0"/>
        <w:spacing w:after="60"/>
        <w:textAlignment w:val="baseline"/>
        <w:rPr>
          <w:del w:id="8105" w:author="Ramasubramani, Hariharan" w:date="2015-07-13T14:40:00Z"/>
          <w:rFonts w:cstheme="minorHAnsi"/>
          <w:color w:val="000000" w:themeColor="text1"/>
        </w:rPr>
        <w:pPrChange w:id="8106" w:author="Ramasubramani, Hariharan" w:date="2015-07-13T14:40:00Z">
          <w:pPr>
            <w:overflowPunct w:val="0"/>
            <w:autoSpaceDE w:val="0"/>
            <w:autoSpaceDN w:val="0"/>
            <w:spacing w:after="60"/>
            <w:ind w:firstLine="0"/>
            <w:jc w:val="center"/>
            <w:textAlignment w:val="baseline"/>
          </w:pPr>
        </w:pPrChange>
      </w:pPr>
      <w:del w:id="8107" w:author="Ramasubramani, Hariharan" w:date="2015-07-13T14:40:00Z">
        <w:r w:rsidDel="00413F3D">
          <w:rPr>
            <w:rFonts w:cstheme="minorHAnsi"/>
            <w:color w:val="000000" w:themeColor="text1"/>
          </w:rPr>
          <w:delText>Fig:</w:delText>
        </w:r>
        <w:r w:rsidR="007215A5" w:rsidDel="00413F3D">
          <w:rPr>
            <w:rFonts w:cstheme="minorHAnsi"/>
            <w:color w:val="000000" w:themeColor="text1"/>
          </w:rPr>
          <w:delText xml:space="preserve"> 2.d</w:delText>
        </w:r>
        <w:r w:rsidDel="00413F3D">
          <w:rPr>
            <w:rFonts w:cstheme="minorHAnsi"/>
            <w:color w:val="000000" w:themeColor="text1"/>
          </w:rPr>
          <w:delText xml:space="preserve"> - Edit User Screen</w:delText>
        </w:r>
        <w:bookmarkStart w:id="8108" w:name="_Toc424912236"/>
        <w:bookmarkStart w:id="8109" w:name="_Toc424915345"/>
        <w:bookmarkStart w:id="8110" w:name="_Toc424918375"/>
        <w:bookmarkStart w:id="8111" w:name="_Toc425149225"/>
        <w:bookmarkStart w:id="8112" w:name="_Toc425161764"/>
        <w:bookmarkStart w:id="8113" w:name="_Toc425162772"/>
        <w:bookmarkStart w:id="8114" w:name="_Toc425163178"/>
        <w:bookmarkStart w:id="8115" w:name="_Toc425170665"/>
        <w:bookmarkStart w:id="8116" w:name="_Toc425172978"/>
        <w:bookmarkStart w:id="8117" w:name="_Toc425234451"/>
        <w:bookmarkStart w:id="8118" w:name="_Toc425238003"/>
        <w:bookmarkStart w:id="8119" w:name="_Toc425239249"/>
        <w:bookmarkStart w:id="8120" w:name="_Toc425240496"/>
        <w:bookmarkStart w:id="8121" w:name="_Toc425241742"/>
        <w:bookmarkStart w:id="8122" w:name="_Toc425242988"/>
        <w:bookmarkStart w:id="8123" w:name="_Toc425244235"/>
        <w:bookmarkStart w:id="8124" w:name="_Toc425245482"/>
        <w:bookmarkStart w:id="8125" w:name="_Toc425246729"/>
        <w:bookmarkStart w:id="8126" w:name="_Toc425247975"/>
        <w:bookmarkStart w:id="8127" w:name="_Toc425249222"/>
        <w:bookmarkStart w:id="8128" w:name="_Toc425250469"/>
        <w:bookmarkStart w:id="8129" w:name="_Toc425251716"/>
        <w:bookmarkStart w:id="8130" w:name="_Toc425252386"/>
        <w:bookmarkStart w:id="8131" w:name="_Toc425253057"/>
        <w:bookmarkStart w:id="8132" w:name="_Toc425256448"/>
        <w:bookmarkStart w:id="8133" w:name="_Toc425276149"/>
        <w:bookmarkStart w:id="8134" w:name="_Toc425342247"/>
        <w:bookmarkStart w:id="8135" w:name="_Toc425349453"/>
        <w:bookmarkStart w:id="8136" w:name="_Toc425352602"/>
        <w:bookmarkStart w:id="8137" w:name="_Toc425353287"/>
        <w:bookmarkStart w:id="8138" w:name="_Toc425787280"/>
        <w:bookmarkStart w:id="8139" w:name="_Toc425787966"/>
        <w:bookmarkStart w:id="8140" w:name="_Toc425788653"/>
        <w:bookmarkStart w:id="8141" w:name="_Toc425789340"/>
        <w:bookmarkStart w:id="8142" w:name="_Toc425790027"/>
        <w:bookmarkStart w:id="8143" w:name="_Toc425793767"/>
        <w:bookmarkStart w:id="8144" w:name="_Toc426384702"/>
        <w:bookmarkStart w:id="8145" w:name="_Toc426386106"/>
        <w:bookmarkStart w:id="8146" w:name="_Toc426387509"/>
        <w:bookmarkStart w:id="8147" w:name="_Toc426388913"/>
        <w:bookmarkStart w:id="8148" w:name="_Toc426390317"/>
        <w:bookmarkStart w:id="8149" w:name="_Toc426391721"/>
        <w:bookmarkStart w:id="8150" w:name="_Toc426393124"/>
        <w:bookmarkStart w:id="8151" w:name="_Toc427824709"/>
        <w:bookmarkStart w:id="8152" w:name="_Toc427852522"/>
        <w:bookmarkStart w:id="8153" w:name="_Toc427854762"/>
        <w:bookmarkStart w:id="8154" w:name="_Toc427856963"/>
        <w:bookmarkEnd w:id="8108"/>
        <w:bookmarkEnd w:id="8109"/>
        <w:bookmarkEnd w:id="8110"/>
        <w:bookmarkEnd w:id="8111"/>
        <w:bookmarkEnd w:id="8112"/>
        <w:bookmarkEnd w:id="8113"/>
        <w:bookmarkEnd w:id="8114"/>
        <w:bookmarkEnd w:id="8115"/>
        <w:bookmarkEnd w:id="8116"/>
        <w:bookmarkEnd w:id="8117"/>
        <w:bookmarkEnd w:id="8118"/>
        <w:bookmarkEnd w:id="8119"/>
        <w:bookmarkEnd w:id="8120"/>
        <w:bookmarkEnd w:id="8121"/>
        <w:bookmarkEnd w:id="8122"/>
        <w:bookmarkEnd w:id="8123"/>
        <w:bookmarkEnd w:id="8124"/>
        <w:bookmarkEnd w:id="8125"/>
        <w:bookmarkEnd w:id="8126"/>
        <w:bookmarkEnd w:id="8127"/>
        <w:bookmarkEnd w:id="8128"/>
        <w:bookmarkEnd w:id="8129"/>
        <w:bookmarkEnd w:id="8130"/>
        <w:bookmarkEnd w:id="8131"/>
        <w:bookmarkEnd w:id="8132"/>
        <w:bookmarkEnd w:id="8133"/>
        <w:bookmarkEnd w:id="8134"/>
        <w:bookmarkEnd w:id="8135"/>
        <w:bookmarkEnd w:id="8136"/>
        <w:bookmarkEnd w:id="8137"/>
        <w:bookmarkEnd w:id="8138"/>
        <w:bookmarkEnd w:id="8139"/>
        <w:bookmarkEnd w:id="8140"/>
        <w:bookmarkEnd w:id="8141"/>
        <w:bookmarkEnd w:id="8142"/>
        <w:bookmarkEnd w:id="8143"/>
        <w:bookmarkEnd w:id="8144"/>
        <w:bookmarkEnd w:id="8145"/>
        <w:bookmarkEnd w:id="8146"/>
        <w:bookmarkEnd w:id="8147"/>
        <w:bookmarkEnd w:id="8148"/>
        <w:bookmarkEnd w:id="8149"/>
        <w:bookmarkEnd w:id="8150"/>
        <w:bookmarkEnd w:id="8151"/>
        <w:bookmarkEnd w:id="8152"/>
        <w:bookmarkEnd w:id="8153"/>
        <w:bookmarkEnd w:id="8154"/>
      </w:del>
    </w:p>
    <w:p w14:paraId="6EA81797" w14:textId="0CFFB3FD" w:rsidR="00F17F83" w:rsidDel="00413F3D" w:rsidRDefault="002D0293">
      <w:pPr>
        <w:numPr>
          <w:ilvl w:val="0"/>
          <w:numId w:val="26"/>
        </w:numPr>
        <w:overflowPunct w:val="0"/>
        <w:autoSpaceDE w:val="0"/>
        <w:autoSpaceDN w:val="0"/>
        <w:spacing w:after="60"/>
        <w:textAlignment w:val="baseline"/>
        <w:rPr>
          <w:del w:id="8155" w:author="Ramasubramani, Hariharan" w:date="2015-07-13T14:40:00Z"/>
        </w:rPr>
        <w:pPrChange w:id="8156" w:author="Ramasubramani, Hariharan" w:date="2015-07-13T14:40:00Z">
          <w:pPr>
            <w:pStyle w:val="BlockComment"/>
          </w:pPr>
        </w:pPrChange>
      </w:pPr>
      <w:del w:id="8157" w:author="Ramasubramani, Hariharan" w:date="2015-07-13T14:40:00Z">
        <w:r w:rsidRPr="00B8651E" w:rsidDel="00413F3D">
          <w:delText xml:space="preserve">After clicking [Edit] on a User row </w:delText>
        </w:r>
        <w:r w:rsidR="00D82409" w:rsidRPr="00B8651E" w:rsidDel="00413F3D">
          <w:delText>on the User</w:delText>
        </w:r>
        <w:r w:rsidR="002D5F41" w:rsidRPr="00B8651E" w:rsidDel="00413F3D">
          <w:delText>s</w:delText>
        </w:r>
        <w:r w:rsidR="00D82409" w:rsidRPr="00B8651E" w:rsidDel="00413F3D">
          <w:delText xml:space="preserve"> Administration screen (Fig:</w:delText>
        </w:r>
        <w:r w:rsidR="001C37A6" w:rsidDel="00413F3D">
          <w:delText xml:space="preserve"> </w:delText>
        </w:r>
        <w:r w:rsidR="007215A5" w:rsidDel="00413F3D">
          <w:delText>2.a</w:delText>
        </w:r>
        <w:r w:rsidR="00D82409" w:rsidRPr="00B8651E" w:rsidDel="00413F3D">
          <w:delText xml:space="preserve">), the </w:delText>
        </w:r>
        <w:r w:rsidRPr="00B8651E" w:rsidDel="00413F3D">
          <w:delText>Edit</w:delText>
        </w:r>
        <w:r w:rsidR="00D82409" w:rsidRPr="00B8651E" w:rsidDel="00413F3D">
          <w:delText xml:space="preserve"> User screen will be displayed where the Administrator can </w:delText>
        </w:r>
        <w:r w:rsidRPr="00B8651E" w:rsidDel="00413F3D">
          <w:delText xml:space="preserve">edit </w:delText>
        </w:r>
        <w:r w:rsidR="008E44F8" w:rsidDel="00413F3D">
          <w:delText>permissions for</w:delText>
        </w:r>
        <w:r w:rsidRPr="00B8651E" w:rsidDel="00413F3D">
          <w:delText xml:space="preserve"> an existing</w:delText>
        </w:r>
        <w:r w:rsidR="00D82409" w:rsidRPr="00B8651E" w:rsidDel="00413F3D">
          <w:delText xml:space="preserve"> User.</w:delText>
        </w:r>
        <w:bookmarkStart w:id="8158" w:name="_Toc424912237"/>
        <w:bookmarkStart w:id="8159" w:name="_Toc424915346"/>
        <w:bookmarkStart w:id="8160" w:name="_Toc424918376"/>
        <w:bookmarkStart w:id="8161" w:name="_Toc425149226"/>
        <w:bookmarkStart w:id="8162" w:name="_Toc425161765"/>
        <w:bookmarkStart w:id="8163" w:name="_Toc425162773"/>
        <w:bookmarkStart w:id="8164" w:name="_Toc425163179"/>
        <w:bookmarkStart w:id="8165" w:name="_Toc425170666"/>
        <w:bookmarkStart w:id="8166" w:name="_Toc425172979"/>
        <w:bookmarkStart w:id="8167" w:name="_Toc425234452"/>
        <w:bookmarkStart w:id="8168" w:name="_Toc425238004"/>
        <w:bookmarkStart w:id="8169" w:name="_Toc425239250"/>
        <w:bookmarkStart w:id="8170" w:name="_Toc425240497"/>
        <w:bookmarkStart w:id="8171" w:name="_Toc425241743"/>
        <w:bookmarkStart w:id="8172" w:name="_Toc425242989"/>
        <w:bookmarkStart w:id="8173" w:name="_Toc425244236"/>
        <w:bookmarkStart w:id="8174" w:name="_Toc425245483"/>
        <w:bookmarkStart w:id="8175" w:name="_Toc425246730"/>
        <w:bookmarkStart w:id="8176" w:name="_Toc425247976"/>
        <w:bookmarkStart w:id="8177" w:name="_Toc425249223"/>
        <w:bookmarkStart w:id="8178" w:name="_Toc425250470"/>
        <w:bookmarkStart w:id="8179" w:name="_Toc425251717"/>
        <w:bookmarkStart w:id="8180" w:name="_Toc425252387"/>
        <w:bookmarkStart w:id="8181" w:name="_Toc425253058"/>
        <w:bookmarkStart w:id="8182" w:name="_Toc425256449"/>
        <w:bookmarkStart w:id="8183" w:name="_Toc425276150"/>
        <w:bookmarkStart w:id="8184" w:name="_Toc425342248"/>
        <w:bookmarkStart w:id="8185" w:name="_Toc425349454"/>
        <w:bookmarkStart w:id="8186" w:name="_Toc425352603"/>
        <w:bookmarkStart w:id="8187" w:name="_Toc425353288"/>
        <w:bookmarkStart w:id="8188" w:name="_Toc425787281"/>
        <w:bookmarkStart w:id="8189" w:name="_Toc425787967"/>
        <w:bookmarkStart w:id="8190" w:name="_Toc425788654"/>
        <w:bookmarkStart w:id="8191" w:name="_Toc425789341"/>
        <w:bookmarkStart w:id="8192" w:name="_Toc425790028"/>
        <w:bookmarkStart w:id="8193" w:name="_Toc425793768"/>
        <w:bookmarkStart w:id="8194" w:name="_Toc426384703"/>
        <w:bookmarkStart w:id="8195" w:name="_Toc426386107"/>
        <w:bookmarkStart w:id="8196" w:name="_Toc426387510"/>
        <w:bookmarkStart w:id="8197" w:name="_Toc426388914"/>
        <w:bookmarkStart w:id="8198" w:name="_Toc426390318"/>
        <w:bookmarkStart w:id="8199" w:name="_Toc426391722"/>
        <w:bookmarkStart w:id="8200" w:name="_Toc426393125"/>
        <w:bookmarkStart w:id="8201" w:name="_Toc427824710"/>
        <w:bookmarkStart w:id="8202" w:name="_Toc427852523"/>
        <w:bookmarkStart w:id="8203" w:name="_Toc427854763"/>
        <w:bookmarkStart w:id="8204" w:name="_Toc427856964"/>
        <w:bookmarkEnd w:id="8158"/>
        <w:bookmarkEnd w:id="8159"/>
        <w:bookmarkEnd w:id="8160"/>
        <w:bookmarkEnd w:id="8161"/>
        <w:bookmarkEnd w:id="8162"/>
        <w:bookmarkEnd w:id="8163"/>
        <w:bookmarkEnd w:id="8164"/>
        <w:bookmarkEnd w:id="8165"/>
        <w:bookmarkEnd w:id="8166"/>
        <w:bookmarkEnd w:id="8167"/>
        <w:bookmarkEnd w:id="8168"/>
        <w:bookmarkEnd w:id="8169"/>
        <w:bookmarkEnd w:id="8170"/>
        <w:bookmarkEnd w:id="8171"/>
        <w:bookmarkEnd w:id="8172"/>
        <w:bookmarkEnd w:id="8173"/>
        <w:bookmarkEnd w:id="8174"/>
        <w:bookmarkEnd w:id="8175"/>
        <w:bookmarkEnd w:id="8176"/>
        <w:bookmarkEnd w:id="8177"/>
        <w:bookmarkEnd w:id="8178"/>
        <w:bookmarkEnd w:id="8179"/>
        <w:bookmarkEnd w:id="8180"/>
        <w:bookmarkEnd w:id="8181"/>
        <w:bookmarkEnd w:id="8182"/>
        <w:bookmarkEnd w:id="8183"/>
        <w:bookmarkEnd w:id="8184"/>
        <w:bookmarkEnd w:id="8185"/>
        <w:bookmarkEnd w:id="8186"/>
        <w:bookmarkEnd w:id="8187"/>
        <w:bookmarkEnd w:id="8188"/>
        <w:bookmarkEnd w:id="8189"/>
        <w:bookmarkEnd w:id="8190"/>
        <w:bookmarkEnd w:id="8191"/>
        <w:bookmarkEnd w:id="8192"/>
        <w:bookmarkEnd w:id="8193"/>
        <w:bookmarkEnd w:id="8194"/>
        <w:bookmarkEnd w:id="8195"/>
        <w:bookmarkEnd w:id="8196"/>
        <w:bookmarkEnd w:id="8197"/>
        <w:bookmarkEnd w:id="8198"/>
        <w:bookmarkEnd w:id="8199"/>
        <w:bookmarkEnd w:id="8200"/>
        <w:bookmarkEnd w:id="8201"/>
        <w:bookmarkEnd w:id="8202"/>
        <w:bookmarkEnd w:id="8203"/>
        <w:bookmarkEnd w:id="8204"/>
      </w:del>
    </w:p>
    <w:p w14:paraId="19785102" w14:textId="06E0414B" w:rsidR="00F17F83" w:rsidDel="00413F3D" w:rsidRDefault="00D82409">
      <w:pPr>
        <w:numPr>
          <w:ilvl w:val="0"/>
          <w:numId w:val="26"/>
        </w:numPr>
        <w:overflowPunct w:val="0"/>
        <w:autoSpaceDE w:val="0"/>
        <w:autoSpaceDN w:val="0"/>
        <w:spacing w:after="60"/>
        <w:textAlignment w:val="baseline"/>
        <w:rPr>
          <w:del w:id="8205" w:author="Ramasubramani, Hariharan" w:date="2015-07-13T14:40:00Z"/>
        </w:rPr>
        <w:pPrChange w:id="8206" w:author="Ramasubramani, Hariharan" w:date="2015-07-13T14:40:00Z">
          <w:pPr>
            <w:pStyle w:val="BlockComment"/>
          </w:pPr>
        </w:pPrChange>
      </w:pPr>
      <w:del w:id="8207" w:author="Ramasubramani, Hariharan" w:date="2015-07-13T14:40:00Z">
        <w:r w:rsidRPr="00B8651E" w:rsidDel="00413F3D">
          <w:delText>Clicking Save will save the</w:delText>
        </w:r>
        <w:r w:rsidR="002D0293" w:rsidRPr="00B8651E" w:rsidDel="00413F3D">
          <w:delText xml:space="preserve"> edited</w:delText>
        </w:r>
        <w:r w:rsidRPr="00B8651E" w:rsidDel="00413F3D">
          <w:delText xml:space="preserve"> User information and return the Administrator to the User</w:delText>
        </w:r>
        <w:r w:rsidR="002D5F41" w:rsidRPr="00B8651E" w:rsidDel="00413F3D">
          <w:delText>s</w:delText>
        </w:r>
        <w:r w:rsidR="00F17F83" w:rsidDel="00413F3D">
          <w:delText xml:space="preserve"> Administration screen.</w:delText>
        </w:r>
        <w:bookmarkStart w:id="8208" w:name="_Toc424912238"/>
        <w:bookmarkStart w:id="8209" w:name="_Toc424915347"/>
        <w:bookmarkStart w:id="8210" w:name="_Toc424918377"/>
        <w:bookmarkStart w:id="8211" w:name="_Toc425149227"/>
        <w:bookmarkStart w:id="8212" w:name="_Toc425161766"/>
        <w:bookmarkStart w:id="8213" w:name="_Toc425162774"/>
        <w:bookmarkStart w:id="8214" w:name="_Toc425163180"/>
        <w:bookmarkStart w:id="8215" w:name="_Toc425170667"/>
        <w:bookmarkStart w:id="8216" w:name="_Toc425172980"/>
        <w:bookmarkStart w:id="8217" w:name="_Toc425234453"/>
        <w:bookmarkStart w:id="8218" w:name="_Toc425238005"/>
        <w:bookmarkStart w:id="8219" w:name="_Toc425239251"/>
        <w:bookmarkStart w:id="8220" w:name="_Toc425240498"/>
        <w:bookmarkStart w:id="8221" w:name="_Toc425241744"/>
        <w:bookmarkStart w:id="8222" w:name="_Toc425242990"/>
        <w:bookmarkStart w:id="8223" w:name="_Toc425244237"/>
        <w:bookmarkStart w:id="8224" w:name="_Toc425245484"/>
        <w:bookmarkStart w:id="8225" w:name="_Toc425246731"/>
        <w:bookmarkStart w:id="8226" w:name="_Toc425247977"/>
        <w:bookmarkStart w:id="8227" w:name="_Toc425249224"/>
        <w:bookmarkStart w:id="8228" w:name="_Toc425250471"/>
        <w:bookmarkStart w:id="8229" w:name="_Toc425251718"/>
        <w:bookmarkStart w:id="8230" w:name="_Toc425252388"/>
        <w:bookmarkStart w:id="8231" w:name="_Toc425253059"/>
        <w:bookmarkStart w:id="8232" w:name="_Toc425256450"/>
        <w:bookmarkStart w:id="8233" w:name="_Toc425276151"/>
        <w:bookmarkStart w:id="8234" w:name="_Toc425342249"/>
        <w:bookmarkStart w:id="8235" w:name="_Toc425349455"/>
        <w:bookmarkStart w:id="8236" w:name="_Toc425352604"/>
        <w:bookmarkStart w:id="8237" w:name="_Toc425353289"/>
        <w:bookmarkStart w:id="8238" w:name="_Toc425787282"/>
        <w:bookmarkStart w:id="8239" w:name="_Toc425787968"/>
        <w:bookmarkStart w:id="8240" w:name="_Toc425788655"/>
        <w:bookmarkStart w:id="8241" w:name="_Toc425789342"/>
        <w:bookmarkStart w:id="8242" w:name="_Toc425790029"/>
        <w:bookmarkStart w:id="8243" w:name="_Toc425793769"/>
        <w:bookmarkStart w:id="8244" w:name="_Toc426384704"/>
        <w:bookmarkStart w:id="8245" w:name="_Toc426386108"/>
        <w:bookmarkStart w:id="8246" w:name="_Toc426387511"/>
        <w:bookmarkStart w:id="8247" w:name="_Toc426388915"/>
        <w:bookmarkStart w:id="8248" w:name="_Toc426390319"/>
        <w:bookmarkStart w:id="8249" w:name="_Toc426391723"/>
        <w:bookmarkStart w:id="8250" w:name="_Toc426393126"/>
        <w:bookmarkStart w:id="8251" w:name="_Toc427824711"/>
        <w:bookmarkStart w:id="8252" w:name="_Toc427852524"/>
        <w:bookmarkStart w:id="8253" w:name="_Toc427854764"/>
        <w:bookmarkStart w:id="8254" w:name="_Toc427856965"/>
        <w:bookmarkEnd w:id="8208"/>
        <w:bookmarkEnd w:id="8209"/>
        <w:bookmarkEnd w:id="8210"/>
        <w:bookmarkEnd w:id="8211"/>
        <w:bookmarkEnd w:id="8212"/>
        <w:bookmarkEnd w:id="8213"/>
        <w:bookmarkEnd w:id="8214"/>
        <w:bookmarkEnd w:id="8215"/>
        <w:bookmarkEnd w:id="8216"/>
        <w:bookmarkEnd w:id="8217"/>
        <w:bookmarkEnd w:id="8218"/>
        <w:bookmarkEnd w:id="8219"/>
        <w:bookmarkEnd w:id="8220"/>
        <w:bookmarkEnd w:id="8221"/>
        <w:bookmarkEnd w:id="8222"/>
        <w:bookmarkEnd w:id="8223"/>
        <w:bookmarkEnd w:id="8224"/>
        <w:bookmarkEnd w:id="8225"/>
        <w:bookmarkEnd w:id="8226"/>
        <w:bookmarkEnd w:id="8227"/>
        <w:bookmarkEnd w:id="8228"/>
        <w:bookmarkEnd w:id="8229"/>
        <w:bookmarkEnd w:id="8230"/>
        <w:bookmarkEnd w:id="8231"/>
        <w:bookmarkEnd w:id="8232"/>
        <w:bookmarkEnd w:id="8233"/>
        <w:bookmarkEnd w:id="8234"/>
        <w:bookmarkEnd w:id="8235"/>
        <w:bookmarkEnd w:id="8236"/>
        <w:bookmarkEnd w:id="8237"/>
        <w:bookmarkEnd w:id="8238"/>
        <w:bookmarkEnd w:id="8239"/>
        <w:bookmarkEnd w:id="8240"/>
        <w:bookmarkEnd w:id="8241"/>
        <w:bookmarkEnd w:id="8242"/>
        <w:bookmarkEnd w:id="8243"/>
        <w:bookmarkEnd w:id="8244"/>
        <w:bookmarkEnd w:id="8245"/>
        <w:bookmarkEnd w:id="8246"/>
        <w:bookmarkEnd w:id="8247"/>
        <w:bookmarkEnd w:id="8248"/>
        <w:bookmarkEnd w:id="8249"/>
        <w:bookmarkEnd w:id="8250"/>
        <w:bookmarkEnd w:id="8251"/>
        <w:bookmarkEnd w:id="8252"/>
        <w:bookmarkEnd w:id="8253"/>
        <w:bookmarkEnd w:id="8254"/>
      </w:del>
    </w:p>
    <w:p w14:paraId="34371074" w14:textId="360F77D8" w:rsidR="00F17F83" w:rsidDel="00413F3D" w:rsidRDefault="005D43A7">
      <w:pPr>
        <w:numPr>
          <w:ilvl w:val="0"/>
          <w:numId w:val="26"/>
        </w:numPr>
        <w:overflowPunct w:val="0"/>
        <w:autoSpaceDE w:val="0"/>
        <w:autoSpaceDN w:val="0"/>
        <w:spacing w:after="60"/>
        <w:textAlignment w:val="baseline"/>
        <w:rPr>
          <w:del w:id="8255" w:author="Ramasubramani, Hariharan" w:date="2015-07-13T14:40:00Z"/>
        </w:rPr>
        <w:pPrChange w:id="8256" w:author="Ramasubramani, Hariharan" w:date="2015-07-13T14:40:00Z">
          <w:pPr>
            <w:pStyle w:val="BlockComment"/>
          </w:pPr>
        </w:pPrChange>
      </w:pPr>
      <w:del w:id="8257" w:author="Ramasubramani, Hariharan" w:date="2015-07-13T14:40:00Z">
        <w:r w:rsidRPr="00B8651E" w:rsidDel="00413F3D">
          <w:delText xml:space="preserve">If Cancel is clicked and there are any unsaved changes an alert will </w:delText>
        </w:r>
        <w:r w:rsidR="00F91319" w:rsidDel="00413F3D">
          <w:delText xml:space="preserve">be </w:delText>
        </w:r>
        <w:r w:rsidRPr="00B8651E" w:rsidDel="00413F3D">
          <w:delText>displayed</w:delText>
        </w:r>
        <w:r w:rsidR="00B8193C" w:rsidRPr="00B8651E" w:rsidDel="00413F3D">
          <w:delText xml:space="preserve"> (see Fig: 2.c)</w:delText>
        </w:r>
        <w:r w:rsidRPr="00B8651E" w:rsidDel="00413F3D">
          <w:delText>.</w:delText>
        </w:r>
        <w:bookmarkStart w:id="8258" w:name="_Toc424912239"/>
        <w:bookmarkStart w:id="8259" w:name="_Toc424915348"/>
        <w:bookmarkStart w:id="8260" w:name="_Toc424918378"/>
        <w:bookmarkStart w:id="8261" w:name="_Toc425149228"/>
        <w:bookmarkStart w:id="8262" w:name="_Toc425161767"/>
        <w:bookmarkStart w:id="8263" w:name="_Toc425162775"/>
        <w:bookmarkStart w:id="8264" w:name="_Toc425163181"/>
        <w:bookmarkStart w:id="8265" w:name="_Toc425170668"/>
        <w:bookmarkStart w:id="8266" w:name="_Toc425172981"/>
        <w:bookmarkStart w:id="8267" w:name="_Toc425234454"/>
        <w:bookmarkStart w:id="8268" w:name="_Toc425238006"/>
        <w:bookmarkStart w:id="8269" w:name="_Toc425239252"/>
        <w:bookmarkStart w:id="8270" w:name="_Toc425240499"/>
        <w:bookmarkStart w:id="8271" w:name="_Toc425241745"/>
        <w:bookmarkStart w:id="8272" w:name="_Toc425242991"/>
        <w:bookmarkStart w:id="8273" w:name="_Toc425244238"/>
        <w:bookmarkStart w:id="8274" w:name="_Toc425245485"/>
        <w:bookmarkStart w:id="8275" w:name="_Toc425246732"/>
        <w:bookmarkStart w:id="8276" w:name="_Toc425247978"/>
        <w:bookmarkStart w:id="8277" w:name="_Toc425249225"/>
        <w:bookmarkStart w:id="8278" w:name="_Toc425250472"/>
        <w:bookmarkStart w:id="8279" w:name="_Toc425251719"/>
        <w:bookmarkStart w:id="8280" w:name="_Toc425252389"/>
        <w:bookmarkStart w:id="8281" w:name="_Toc425253060"/>
        <w:bookmarkStart w:id="8282" w:name="_Toc425256451"/>
        <w:bookmarkStart w:id="8283" w:name="_Toc425276152"/>
        <w:bookmarkStart w:id="8284" w:name="_Toc425342250"/>
        <w:bookmarkStart w:id="8285" w:name="_Toc425349456"/>
        <w:bookmarkStart w:id="8286" w:name="_Toc425352605"/>
        <w:bookmarkStart w:id="8287" w:name="_Toc425353290"/>
        <w:bookmarkStart w:id="8288" w:name="_Toc425787283"/>
        <w:bookmarkStart w:id="8289" w:name="_Toc425787969"/>
        <w:bookmarkStart w:id="8290" w:name="_Toc425788656"/>
        <w:bookmarkStart w:id="8291" w:name="_Toc425789343"/>
        <w:bookmarkStart w:id="8292" w:name="_Toc425790030"/>
        <w:bookmarkStart w:id="8293" w:name="_Toc425793770"/>
        <w:bookmarkStart w:id="8294" w:name="_Toc426384705"/>
        <w:bookmarkStart w:id="8295" w:name="_Toc426386109"/>
        <w:bookmarkStart w:id="8296" w:name="_Toc426387512"/>
        <w:bookmarkStart w:id="8297" w:name="_Toc426388916"/>
        <w:bookmarkStart w:id="8298" w:name="_Toc426390320"/>
        <w:bookmarkStart w:id="8299" w:name="_Toc426391724"/>
        <w:bookmarkStart w:id="8300" w:name="_Toc426393127"/>
        <w:bookmarkStart w:id="8301" w:name="_Toc427824712"/>
        <w:bookmarkStart w:id="8302" w:name="_Toc427852525"/>
        <w:bookmarkStart w:id="8303" w:name="_Toc427854765"/>
        <w:bookmarkStart w:id="8304" w:name="_Toc427856966"/>
        <w:bookmarkEnd w:id="8258"/>
        <w:bookmarkEnd w:id="8259"/>
        <w:bookmarkEnd w:id="8260"/>
        <w:bookmarkEnd w:id="8261"/>
        <w:bookmarkEnd w:id="8262"/>
        <w:bookmarkEnd w:id="8263"/>
        <w:bookmarkEnd w:id="8264"/>
        <w:bookmarkEnd w:id="8265"/>
        <w:bookmarkEnd w:id="8266"/>
        <w:bookmarkEnd w:id="8267"/>
        <w:bookmarkEnd w:id="8268"/>
        <w:bookmarkEnd w:id="8269"/>
        <w:bookmarkEnd w:id="8270"/>
        <w:bookmarkEnd w:id="8271"/>
        <w:bookmarkEnd w:id="8272"/>
        <w:bookmarkEnd w:id="8273"/>
        <w:bookmarkEnd w:id="8274"/>
        <w:bookmarkEnd w:id="8275"/>
        <w:bookmarkEnd w:id="8276"/>
        <w:bookmarkEnd w:id="8277"/>
        <w:bookmarkEnd w:id="8278"/>
        <w:bookmarkEnd w:id="8279"/>
        <w:bookmarkEnd w:id="8280"/>
        <w:bookmarkEnd w:id="8281"/>
        <w:bookmarkEnd w:id="8282"/>
        <w:bookmarkEnd w:id="8283"/>
        <w:bookmarkEnd w:id="8284"/>
        <w:bookmarkEnd w:id="8285"/>
        <w:bookmarkEnd w:id="8286"/>
        <w:bookmarkEnd w:id="8287"/>
        <w:bookmarkEnd w:id="8288"/>
        <w:bookmarkEnd w:id="8289"/>
        <w:bookmarkEnd w:id="8290"/>
        <w:bookmarkEnd w:id="8291"/>
        <w:bookmarkEnd w:id="8292"/>
        <w:bookmarkEnd w:id="8293"/>
        <w:bookmarkEnd w:id="8294"/>
        <w:bookmarkEnd w:id="8295"/>
        <w:bookmarkEnd w:id="8296"/>
        <w:bookmarkEnd w:id="8297"/>
        <w:bookmarkEnd w:id="8298"/>
        <w:bookmarkEnd w:id="8299"/>
        <w:bookmarkEnd w:id="8300"/>
        <w:bookmarkEnd w:id="8301"/>
        <w:bookmarkEnd w:id="8302"/>
        <w:bookmarkEnd w:id="8303"/>
        <w:bookmarkEnd w:id="8304"/>
      </w:del>
    </w:p>
    <w:p w14:paraId="410922CA" w14:textId="5DF9054A" w:rsidR="00F17F83" w:rsidDel="00413F3D" w:rsidRDefault="002D0293">
      <w:pPr>
        <w:numPr>
          <w:ilvl w:val="0"/>
          <w:numId w:val="26"/>
        </w:numPr>
        <w:overflowPunct w:val="0"/>
        <w:autoSpaceDE w:val="0"/>
        <w:autoSpaceDN w:val="0"/>
        <w:spacing w:after="60"/>
        <w:textAlignment w:val="baseline"/>
        <w:rPr>
          <w:del w:id="8305" w:author="Ramasubramani, Hariharan" w:date="2015-07-13T14:40:00Z"/>
        </w:rPr>
        <w:pPrChange w:id="8306" w:author="Ramasubramani, Hariharan" w:date="2015-07-13T14:40:00Z">
          <w:pPr>
            <w:pStyle w:val="BlockComment"/>
          </w:pPr>
        </w:pPrChange>
      </w:pPr>
      <w:del w:id="8307" w:author="Ramasubramani, Hariharan" w:date="2015-07-13T14:40:00Z">
        <w:r w:rsidRPr="00B8651E" w:rsidDel="00413F3D">
          <w:delText>Clicking Archive will archive the user, saving the User archive information and then return the Administrator to the User</w:delText>
        </w:r>
        <w:r w:rsidR="002D5F41" w:rsidRPr="00B8651E" w:rsidDel="00413F3D">
          <w:delText>s</w:delText>
        </w:r>
        <w:r w:rsidRPr="00B8651E" w:rsidDel="00413F3D">
          <w:delText xml:space="preserve"> Administration screen.</w:delText>
        </w:r>
        <w:r w:rsidR="0031459A" w:rsidDel="00413F3D">
          <w:delText xml:space="preserve"> Archiving a user will remove all permissions and the permissions check boxes will be blank after the archive function is completed.</w:delText>
        </w:r>
        <w:bookmarkStart w:id="8308" w:name="_Toc424912240"/>
        <w:bookmarkStart w:id="8309" w:name="_Toc424915349"/>
        <w:bookmarkStart w:id="8310" w:name="_Toc424918379"/>
        <w:bookmarkStart w:id="8311" w:name="_Toc425149229"/>
        <w:bookmarkStart w:id="8312" w:name="_Toc425161768"/>
        <w:bookmarkStart w:id="8313" w:name="_Toc425162776"/>
        <w:bookmarkStart w:id="8314" w:name="_Toc425163182"/>
        <w:bookmarkStart w:id="8315" w:name="_Toc425170669"/>
        <w:bookmarkStart w:id="8316" w:name="_Toc425172982"/>
        <w:bookmarkStart w:id="8317" w:name="_Toc425234455"/>
        <w:bookmarkStart w:id="8318" w:name="_Toc425238007"/>
        <w:bookmarkStart w:id="8319" w:name="_Toc425239253"/>
        <w:bookmarkStart w:id="8320" w:name="_Toc425240500"/>
        <w:bookmarkStart w:id="8321" w:name="_Toc425241746"/>
        <w:bookmarkStart w:id="8322" w:name="_Toc425242992"/>
        <w:bookmarkStart w:id="8323" w:name="_Toc425244239"/>
        <w:bookmarkStart w:id="8324" w:name="_Toc425245486"/>
        <w:bookmarkStart w:id="8325" w:name="_Toc425246733"/>
        <w:bookmarkStart w:id="8326" w:name="_Toc425247979"/>
        <w:bookmarkStart w:id="8327" w:name="_Toc425249226"/>
        <w:bookmarkStart w:id="8328" w:name="_Toc425250473"/>
        <w:bookmarkStart w:id="8329" w:name="_Toc425251720"/>
        <w:bookmarkStart w:id="8330" w:name="_Toc425252390"/>
        <w:bookmarkStart w:id="8331" w:name="_Toc425253061"/>
        <w:bookmarkStart w:id="8332" w:name="_Toc425256452"/>
        <w:bookmarkStart w:id="8333" w:name="_Toc425276153"/>
        <w:bookmarkStart w:id="8334" w:name="_Toc425342251"/>
        <w:bookmarkStart w:id="8335" w:name="_Toc425349457"/>
        <w:bookmarkStart w:id="8336" w:name="_Toc425352606"/>
        <w:bookmarkStart w:id="8337" w:name="_Toc425353291"/>
        <w:bookmarkStart w:id="8338" w:name="_Toc425787284"/>
        <w:bookmarkStart w:id="8339" w:name="_Toc425787970"/>
        <w:bookmarkStart w:id="8340" w:name="_Toc425788657"/>
        <w:bookmarkStart w:id="8341" w:name="_Toc425789344"/>
        <w:bookmarkStart w:id="8342" w:name="_Toc425790031"/>
        <w:bookmarkStart w:id="8343" w:name="_Toc425793771"/>
        <w:bookmarkStart w:id="8344" w:name="_Toc426384706"/>
        <w:bookmarkStart w:id="8345" w:name="_Toc426386110"/>
        <w:bookmarkStart w:id="8346" w:name="_Toc426387513"/>
        <w:bookmarkStart w:id="8347" w:name="_Toc426388917"/>
        <w:bookmarkStart w:id="8348" w:name="_Toc426390321"/>
        <w:bookmarkStart w:id="8349" w:name="_Toc426391725"/>
        <w:bookmarkStart w:id="8350" w:name="_Toc426393128"/>
        <w:bookmarkStart w:id="8351" w:name="_Toc427824713"/>
        <w:bookmarkStart w:id="8352" w:name="_Toc427852526"/>
        <w:bookmarkStart w:id="8353" w:name="_Toc427854766"/>
        <w:bookmarkStart w:id="8354" w:name="_Toc427856967"/>
        <w:bookmarkEnd w:id="8308"/>
        <w:bookmarkEnd w:id="8309"/>
        <w:bookmarkEnd w:id="8310"/>
        <w:bookmarkEnd w:id="8311"/>
        <w:bookmarkEnd w:id="8312"/>
        <w:bookmarkEnd w:id="8313"/>
        <w:bookmarkEnd w:id="8314"/>
        <w:bookmarkEnd w:id="8315"/>
        <w:bookmarkEnd w:id="8316"/>
        <w:bookmarkEnd w:id="8317"/>
        <w:bookmarkEnd w:id="8318"/>
        <w:bookmarkEnd w:id="8319"/>
        <w:bookmarkEnd w:id="8320"/>
        <w:bookmarkEnd w:id="8321"/>
        <w:bookmarkEnd w:id="8322"/>
        <w:bookmarkEnd w:id="8323"/>
        <w:bookmarkEnd w:id="8324"/>
        <w:bookmarkEnd w:id="8325"/>
        <w:bookmarkEnd w:id="8326"/>
        <w:bookmarkEnd w:id="8327"/>
        <w:bookmarkEnd w:id="8328"/>
        <w:bookmarkEnd w:id="8329"/>
        <w:bookmarkEnd w:id="8330"/>
        <w:bookmarkEnd w:id="8331"/>
        <w:bookmarkEnd w:id="8332"/>
        <w:bookmarkEnd w:id="8333"/>
        <w:bookmarkEnd w:id="8334"/>
        <w:bookmarkEnd w:id="8335"/>
        <w:bookmarkEnd w:id="8336"/>
        <w:bookmarkEnd w:id="8337"/>
        <w:bookmarkEnd w:id="8338"/>
        <w:bookmarkEnd w:id="8339"/>
        <w:bookmarkEnd w:id="8340"/>
        <w:bookmarkEnd w:id="8341"/>
        <w:bookmarkEnd w:id="8342"/>
        <w:bookmarkEnd w:id="8343"/>
        <w:bookmarkEnd w:id="8344"/>
        <w:bookmarkEnd w:id="8345"/>
        <w:bookmarkEnd w:id="8346"/>
        <w:bookmarkEnd w:id="8347"/>
        <w:bookmarkEnd w:id="8348"/>
        <w:bookmarkEnd w:id="8349"/>
        <w:bookmarkEnd w:id="8350"/>
        <w:bookmarkEnd w:id="8351"/>
        <w:bookmarkEnd w:id="8352"/>
        <w:bookmarkEnd w:id="8353"/>
        <w:bookmarkEnd w:id="8354"/>
      </w:del>
    </w:p>
    <w:p w14:paraId="3FFAECF8" w14:textId="60C6F8CD" w:rsidR="002702CE" w:rsidDel="00413F3D" w:rsidRDefault="002702CE">
      <w:pPr>
        <w:numPr>
          <w:ilvl w:val="0"/>
          <w:numId w:val="26"/>
        </w:numPr>
        <w:overflowPunct w:val="0"/>
        <w:autoSpaceDE w:val="0"/>
        <w:autoSpaceDN w:val="0"/>
        <w:spacing w:after="60"/>
        <w:textAlignment w:val="baseline"/>
        <w:rPr>
          <w:del w:id="8355" w:author="Ramasubramani, Hariharan" w:date="2015-07-13T14:40:00Z"/>
        </w:rPr>
        <w:pPrChange w:id="8356" w:author="Ramasubramani, Hariharan" w:date="2015-07-13T14:40:00Z">
          <w:pPr>
            <w:pStyle w:val="BlockComment"/>
          </w:pPr>
        </w:pPrChange>
      </w:pPr>
      <w:del w:id="8357" w:author="Ramasubramani, Hariharan" w:date="2015-07-13T14:40:00Z">
        <w:r w:rsidDel="00413F3D">
          <w:delText xml:space="preserve">Clicking Archive will display an alert (Fig 2.e) asking the Administrator to confirm that they want to archive the user.  </w:delText>
        </w:r>
        <w:bookmarkStart w:id="8358" w:name="_Toc424912241"/>
        <w:bookmarkStart w:id="8359" w:name="_Toc424915350"/>
        <w:bookmarkStart w:id="8360" w:name="_Toc424918380"/>
        <w:bookmarkStart w:id="8361" w:name="_Toc425149230"/>
        <w:bookmarkStart w:id="8362" w:name="_Toc425161769"/>
        <w:bookmarkStart w:id="8363" w:name="_Toc425162777"/>
        <w:bookmarkStart w:id="8364" w:name="_Toc425163183"/>
        <w:bookmarkStart w:id="8365" w:name="_Toc425170670"/>
        <w:bookmarkStart w:id="8366" w:name="_Toc425172983"/>
        <w:bookmarkStart w:id="8367" w:name="_Toc425234456"/>
        <w:bookmarkStart w:id="8368" w:name="_Toc425238008"/>
        <w:bookmarkStart w:id="8369" w:name="_Toc425239254"/>
        <w:bookmarkStart w:id="8370" w:name="_Toc425240501"/>
        <w:bookmarkStart w:id="8371" w:name="_Toc425241747"/>
        <w:bookmarkStart w:id="8372" w:name="_Toc425242993"/>
        <w:bookmarkStart w:id="8373" w:name="_Toc425244240"/>
        <w:bookmarkStart w:id="8374" w:name="_Toc425245487"/>
        <w:bookmarkStart w:id="8375" w:name="_Toc425246734"/>
        <w:bookmarkStart w:id="8376" w:name="_Toc425247980"/>
        <w:bookmarkStart w:id="8377" w:name="_Toc425249227"/>
        <w:bookmarkStart w:id="8378" w:name="_Toc425250474"/>
        <w:bookmarkStart w:id="8379" w:name="_Toc425251721"/>
        <w:bookmarkStart w:id="8380" w:name="_Toc425252391"/>
        <w:bookmarkStart w:id="8381" w:name="_Toc425253062"/>
        <w:bookmarkStart w:id="8382" w:name="_Toc425256453"/>
        <w:bookmarkStart w:id="8383" w:name="_Toc425276154"/>
        <w:bookmarkStart w:id="8384" w:name="_Toc425342252"/>
        <w:bookmarkStart w:id="8385" w:name="_Toc425349458"/>
        <w:bookmarkStart w:id="8386" w:name="_Toc425352607"/>
        <w:bookmarkStart w:id="8387" w:name="_Toc425353292"/>
        <w:bookmarkStart w:id="8388" w:name="_Toc425787285"/>
        <w:bookmarkStart w:id="8389" w:name="_Toc425787971"/>
        <w:bookmarkStart w:id="8390" w:name="_Toc425788658"/>
        <w:bookmarkStart w:id="8391" w:name="_Toc425789345"/>
        <w:bookmarkStart w:id="8392" w:name="_Toc425790032"/>
        <w:bookmarkStart w:id="8393" w:name="_Toc425793772"/>
        <w:bookmarkStart w:id="8394" w:name="_Toc426384707"/>
        <w:bookmarkStart w:id="8395" w:name="_Toc426386111"/>
        <w:bookmarkStart w:id="8396" w:name="_Toc426387514"/>
        <w:bookmarkStart w:id="8397" w:name="_Toc426388918"/>
        <w:bookmarkStart w:id="8398" w:name="_Toc426390322"/>
        <w:bookmarkStart w:id="8399" w:name="_Toc426391726"/>
        <w:bookmarkStart w:id="8400" w:name="_Toc426393129"/>
        <w:bookmarkStart w:id="8401" w:name="_Toc427824714"/>
        <w:bookmarkStart w:id="8402" w:name="_Toc427852527"/>
        <w:bookmarkStart w:id="8403" w:name="_Toc427854767"/>
        <w:bookmarkStart w:id="8404" w:name="_Toc427856968"/>
        <w:bookmarkEnd w:id="8358"/>
        <w:bookmarkEnd w:id="8359"/>
        <w:bookmarkEnd w:id="8360"/>
        <w:bookmarkEnd w:id="8361"/>
        <w:bookmarkEnd w:id="8362"/>
        <w:bookmarkEnd w:id="8363"/>
        <w:bookmarkEnd w:id="8364"/>
        <w:bookmarkEnd w:id="8365"/>
        <w:bookmarkEnd w:id="8366"/>
        <w:bookmarkEnd w:id="8367"/>
        <w:bookmarkEnd w:id="8368"/>
        <w:bookmarkEnd w:id="8369"/>
        <w:bookmarkEnd w:id="8370"/>
        <w:bookmarkEnd w:id="8371"/>
        <w:bookmarkEnd w:id="8372"/>
        <w:bookmarkEnd w:id="8373"/>
        <w:bookmarkEnd w:id="8374"/>
        <w:bookmarkEnd w:id="8375"/>
        <w:bookmarkEnd w:id="8376"/>
        <w:bookmarkEnd w:id="8377"/>
        <w:bookmarkEnd w:id="8378"/>
        <w:bookmarkEnd w:id="8379"/>
        <w:bookmarkEnd w:id="8380"/>
        <w:bookmarkEnd w:id="8381"/>
        <w:bookmarkEnd w:id="8382"/>
        <w:bookmarkEnd w:id="8383"/>
        <w:bookmarkEnd w:id="8384"/>
        <w:bookmarkEnd w:id="8385"/>
        <w:bookmarkEnd w:id="8386"/>
        <w:bookmarkEnd w:id="8387"/>
        <w:bookmarkEnd w:id="8388"/>
        <w:bookmarkEnd w:id="8389"/>
        <w:bookmarkEnd w:id="8390"/>
        <w:bookmarkEnd w:id="8391"/>
        <w:bookmarkEnd w:id="8392"/>
        <w:bookmarkEnd w:id="8393"/>
        <w:bookmarkEnd w:id="8394"/>
        <w:bookmarkEnd w:id="8395"/>
        <w:bookmarkEnd w:id="8396"/>
        <w:bookmarkEnd w:id="8397"/>
        <w:bookmarkEnd w:id="8398"/>
        <w:bookmarkEnd w:id="8399"/>
        <w:bookmarkEnd w:id="8400"/>
        <w:bookmarkEnd w:id="8401"/>
        <w:bookmarkEnd w:id="8402"/>
        <w:bookmarkEnd w:id="8403"/>
        <w:bookmarkEnd w:id="8404"/>
      </w:del>
    </w:p>
    <w:p w14:paraId="2E5B5BF0" w14:textId="60029605" w:rsidR="00D82409" w:rsidRPr="00B8651E" w:rsidDel="00413F3D" w:rsidRDefault="00B04B70">
      <w:pPr>
        <w:numPr>
          <w:ilvl w:val="0"/>
          <w:numId w:val="26"/>
        </w:numPr>
        <w:overflowPunct w:val="0"/>
        <w:autoSpaceDE w:val="0"/>
        <w:autoSpaceDN w:val="0"/>
        <w:spacing w:after="60"/>
        <w:textAlignment w:val="baseline"/>
        <w:rPr>
          <w:del w:id="8405" w:author="Ramasubramani, Hariharan" w:date="2015-07-13T14:40:00Z"/>
        </w:rPr>
        <w:pPrChange w:id="8406" w:author="Ramasubramani, Hariharan" w:date="2015-07-13T14:40:00Z">
          <w:pPr>
            <w:pStyle w:val="BlockComment"/>
          </w:pPr>
        </w:pPrChange>
      </w:pPr>
      <w:del w:id="8407" w:author="Ramasubramani, Hariharan" w:date="2015-07-13T14:40:00Z">
        <w:r w:rsidRPr="00B8651E" w:rsidDel="00413F3D">
          <w:delText>Fields denoted with an ‘*’ are required.</w:delText>
        </w:r>
        <w:bookmarkStart w:id="8408" w:name="_Toc424912242"/>
        <w:bookmarkStart w:id="8409" w:name="_Toc424915351"/>
        <w:bookmarkStart w:id="8410" w:name="_Toc424918381"/>
        <w:bookmarkStart w:id="8411" w:name="_Toc425149231"/>
        <w:bookmarkStart w:id="8412" w:name="_Toc425161770"/>
        <w:bookmarkStart w:id="8413" w:name="_Toc425162778"/>
        <w:bookmarkStart w:id="8414" w:name="_Toc425163184"/>
        <w:bookmarkStart w:id="8415" w:name="_Toc425170671"/>
        <w:bookmarkStart w:id="8416" w:name="_Toc425172984"/>
        <w:bookmarkStart w:id="8417" w:name="_Toc425234457"/>
        <w:bookmarkStart w:id="8418" w:name="_Toc425238009"/>
        <w:bookmarkStart w:id="8419" w:name="_Toc425239255"/>
        <w:bookmarkStart w:id="8420" w:name="_Toc425240502"/>
        <w:bookmarkStart w:id="8421" w:name="_Toc425241748"/>
        <w:bookmarkStart w:id="8422" w:name="_Toc425242994"/>
        <w:bookmarkStart w:id="8423" w:name="_Toc425244241"/>
        <w:bookmarkStart w:id="8424" w:name="_Toc425245488"/>
        <w:bookmarkStart w:id="8425" w:name="_Toc425246735"/>
        <w:bookmarkStart w:id="8426" w:name="_Toc425247981"/>
        <w:bookmarkStart w:id="8427" w:name="_Toc425249228"/>
        <w:bookmarkStart w:id="8428" w:name="_Toc425250475"/>
        <w:bookmarkStart w:id="8429" w:name="_Toc425251722"/>
        <w:bookmarkStart w:id="8430" w:name="_Toc425252392"/>
        <w:bookmarkStart w:id="8431" w:name="_Toc425253063"/>
        <w:bookmarkStart w:id="8432" w:name="_Toc425256454"/>
        <w:bookmarkStart w:id="8433" w:name="_Toc425276155"/>
        <w:bookmarkStart w:id="8434" w:name="_Toc425342253"/>
        <w:bookmarkStart w:id="8435" w:name="_Toc425349459"/>
        <w:bookmarkStart w:id="8436" w:name="_Toc425352608"/>
        <w:bookmarkStart w:id="8437" w:name="_Toc425353293"/>
        <w:bookmarkStart w:id="8438" w:name="_Toc425787286"/>
        <w:bookmarkStart w:id="8439" w:name="_Toc425787972"/>
        <w:bookmarkStart w:id="8440" w:name="_Toc425788659"/>
        <w:bookmarkStart w:id="8441" w:name="_Toc425789346"/>
        <w:bookmarkStart w:id="8442" w:name="_Toc425790033"/>
        <w:bookmarkStart w:id="8443" w:name="_Toc425793773"/>
        <w:bookmarkStart w:id="8444" w:name="_Toc426384708"/>
        <w:bookmarkStart w:id="8445" w:name="_Toc426386112"/>
        <w:bookmarkStart w:id="8446" w:name="_Toc426387515"/>
        <w:bookmarkStart w:id="8447" w:name="_Toc426388919"/>
        <w:bookmarkStart w:id="8448" w:name="_Toc426390323"/>
        <w:bookmarkStart w:id="8449" w:name="_Toc426391727"/>
        <w:bookmarkStart w:id="8450" w:name="_Toc426393130"/>
        <w:bookmarkStart w:id="8451" w:name="_Toc427824715"/>
        <w:bookmarkStart w:id="8452" w:name="_Toc427852528"/>
        <w:bookmarkStart w:id="8453" w:name="_Toc427854768"/>
        <w:bookmarkStart w:id="8454" w:name="_Toc427856969"/>
        <w:bookmarkEnd w:id="8408"/>
        <w:bookmarkEnd w:id="8409"/>
        <w:bookmarkEnd w:id="8410"/>
        <w:bookmarkEnd w:id="8411"/>
        <w:bookmarkEnd w:id="8412"/>
        <w:bookmarkEnd w:id="8413"/>
        <w:bookmarkEnd w:id="8414"/>
        <w:bookmarkEnd w:id="8415"/>
        <w:bookmarkEnd w:id="8416"/>
        <w:bookmarkEnd w:id="8417"/>
        <w:bookmarkEnd w:id="8418"/>
        <w:bookmarkEnd w:id="8419"/>
        <w:bookmarkEnd w:id="8420"/>
        <w:bookmarkEnd w:id="8421"/>
        <w:bookmarkEnd w:id="8422"/>
        <w:bookmarkEnd w:id="8423"/>
        <w:bookmarkEnd w:id="8424"/>
        <w:bookmarkEnd w:id="8425"/>
        <w:bookmarkEnd w:id="8426"/>
        <w:bookmarkEnd w:id="8427"/>
        <w:bookmarkEnd w:id="8428"/>
        <w:bookmarkEnd w:id="8429"/>
        <w:bookmarkEnd w:id="8430"/>
        <w:bookmarkEnd w:id="8431"/>
        <w:bookmarkEnd w:id="8432"/>
        <w:bookmarkEnd w:id="8433"/>
        <w:bookmarkEnd w:id="8434"/>
        <w:bookmarkEnd w:id="8435"/>
        <w:bookmarkEnd w:id="8436"/>
        <w:bookmarkEnd w:id="8437"/>
        <w:bookmarkEnd w:id="8438"/>
        <w:bookmarkEnd w:id="8439"/>
        <w:bookmarkEnd w:id="8440"/>
        <w:bookmarkEnd w:id="8441"/>
        <w:bookmarkEnd w:id="8442"/>
        <w:bookmarkEnd w:id="8443"/>
        <w:bookmarkEnd w:id="8444"/>
        <w:bookmarkEnd w:id="8445"/>
        <w:bookmarkEnd w:id="8446"/>
        <w:bookmarkEnd w:id="8447"/>
        <w:bookmarkEnd w:id="8448"/>
        <w:bookmarkEnd w:id="8449"/>
        <w:bookmarkEnd w:id="8450"/>
        <w:bookmarkEnd w:id="8451"/>
        <w:bookmarkEnd w:id="8452"/>
        <w:bookmarkEnd w:id="8453"/>
        <w:bookmarkEnd w:id="8454"/>
      </w:del>
    </w:p>
    <w:p w14:paraId="3AE639F7" w14:textId="5E42200C" w:rsidR="001F39F9" w:rsidDel="00413F3D" w:rsidRDefault="001F39F9">
      <w:pPr>
        <w:numPr>
          <w:ilvl w:val="0"/>
          <w:numId w:val="26"/>
        </w:numPr>
        <w:overflowPunct w:val="0"/>
        <w:autoSpaceDE w:val="0"/>
        <w:autoSpaceDN w:val="0"/>
        <w:spacing w:after="60"/>
        <w:textAlignment w:val="baseline"/>
        <w:rPr>
          <w:del w:id="8455" w:author="Ramasubramani, Hariharan" w:date="2015-07-13T14:40:00Z"/>
          <w:rFonts w:cstheme="minorHAnsi"/>
          <w:color w:val="000000" w:themeColor="text1"/>
        </w:rPr>
        <w:pPrChange w:id="8456" w:author="Ramasubramani, Hariharan" w:date="2015-07-13T14:40:00Z">
          <w:pPr>
            <w:overflowPunct w:val="0"/>
            <w:autoSpaceDE w:val="0"/>
            <w:autoSpaceDN w:val="0"/>
            <w:spacing w:after="60"/>
            <w:ind w:firstLine="0"/>
            <w:textAlignment w:val="baseline"/>
          </w:pPr>
        </w:pPrChange>
      </w:pPr>
      <w:bookmarkStart w:id="8457" w:name="_Toc424912243"/>
      <w:bookmarkStart w:id="8458" w:name="_Toc424915352"/>
      <w:bookmarkStart w:id="8459" w:name="_Toc424918382"/>
      <w:bookmarkStart w:id="8460" w:name="_Toc425149232"/>
      <w:bookmarkStart w:id="8461" w:name="_Toc425161771"/>
      <w:bookmarkStart w:id="8462" w:name="_Toc425162779"/>
      <w:bookmarkStart w:id="8463" w:name="_Toc425163185"/>
      <w:bookmarkStart w:id="8464" w:name="_Toc425170672"/>
      <w:bookmarkStart w:id="8465" w:name="_Toc425172985"/>
      <w:bookmarkStart w:id="8466" w:name="_Toc425234458"/>
      <w:bookmarkStart w:id="8467" w:name="_Toc425238010"/>
      <w:bookmarkStart w:id="8468" w:name="_Toc425239256"/>
      <w:bookmarkStart w:id="8469" w:name="_Toc425240503"/>
      <w:bookmarkStart w:id="8470" w:name="_Toc425241749"/>
      <w:bookmarkStart w:id="8471" w:name="_Toc425242995"/>
      <w:bookmarkStart w:id="8472" w:name="_Toc425244242"/>
      <w:bookmarkStart w:id="8473" w:name="_Toc425245489"/>
      <w:bookmarkStart w:id="8474" w:name="_Toc425246736"/>
      <w:bookmarkStart w:id="8475" w:name="_Toc425247982"/>
      <w:bookmarkStart w:id="8476" w:name="_Toc425249229"/>
      <w:bookmarkStart w:id="8477" w:name="_Toc425250476"/>
      <w:bookmarkStart w:id="8478" w:name="_Toc425251723"/>
      <w:bookmarkStart w:id="8479" w:name="_Toc425252393"/>
      <w:bookmarkStart w:id="8480" w:name="_Toc425253064"/>
      <w:bookmarkStart w:id="8481" w:name="_Toc425256455"/>
      <w:bookmarkStart w:id="8482" w:name="_Toc425276156"/>
      <w:bookmarkStart w:id="8483" w:name="_Toc425342254"/>
      <w:bookmarkStart w:id="8484" w:name="_Toc425349460"/>
      <w:bookmarkStart w:id="8485" w:name="_Toc425352609"/>
      <w:bookmarkStart w:id="8486" w:name="_Toc425353294"/>
      <w:bookmarkStart w:id="8487" w:name="_Toc425787287"/>
      <w:bookmarkStart w:id="8488" w:name="_Toc425787973"/>
      <w:bookmarkStart w:id="8489" w:name="_Toc425788660"/>
      <w:bookmarkStart w:id="8490" w:name="_Toc425789347"/>
      <w:bookmarkStart w:id="8491" w:name="_Toc425790034"/>
      <w:bookmarkStart w:id="8492" w:name="_Toc425793774"/>
      <w:bookmarkStart w:id="8493" w:name="_Toc426384709"/>
      <w:bookmarkStart w:id="8494" w:name="_Toc426386113"/>
      <w:bookmarkStart w:id="8495" w:name="_Toc426387516"/>
      <w:bookmarkStart w:id="8496" w:name="_Toc426388920"/>
      <w:bookmarkStart w:id="8497" w:name="_Toc426390324"/>
      <w:bookmarkStart w:id="8498" w:name="_Toc426391728"/>
      <w:bookmarkStart w:id="8499" w:name="_Toc426393131"/>
      <w:bookmarkStart w:id="8500" w:name="_Toc427824716"/>
      <w:bookmarkStart w:id="8501" w:name="_Toc427852529"/>
      <w:bookmarkStart w:id="8502" w:name="_Toc427854769"/>
      <w:bookmarkStart w:id="8503" w:name="_Toc427856970"/>
      <w:bookmarkEnd w:id="8457"/>
      <w:bookmarkEnd w:id="8458"/>
      <w:bookmarkEnd w:id="8459"/>
      <w:bookmarkEnd w:id="8460"/>
      <w:bookmarkEnd w:id="8461"/>
      <w:bookmarkEnd w:id="8462"/>
      <w:bookmarkEnd w:id="8463"/>
      <w:bookmarkEnd w:id="8464"/>
      <w:bookmarkEnd w:id="8465"/>
      <w:bookmarkEnd w:id="8466"/>
      <w:bookmarkEnd w:id="8467"/>
      <w:bookmarkEnd w:id="8468"/>
      <w:bookmarkEnd w:id="8469"/>
      <w:bookmarkEnd w:id="8470"/>
      <w:bookmarkEnd w:id="8471"/>
      <w:bookmarkEnd w:id="8472"/>
      <w:bookmarkEnd w:id="8473"/>
      <w:bookmarkEnd w:id="8474"/>
      <w:bookmarkEnd w:id="8475"/>
      <w:bookmarkEnd w:id="8476"/>
      <w:bookmarkEnd w:id="8477"/>
      <w:bookmarkEnd w:id="8478"/>
      <w:bookmarkEnd w:id="8479"/>
      <w:bookmarkEnd w:id="8480"/>
      <w:bookmarkEnd w:id="8481"/>
      <w:bookmarkEnd w:id="8482"/>
      <w:bookmarkEnd w:id="8483"/>
      <w:bookmarkEnd w:id="8484"/>
      <w:bookmarkEnd w:id="8485"/>
      <w:bookmarkEnd w:id="8486"/>
      <w:bookmarkEnd w:id="8487"/>
      <w:bookmarkEnd w:id="8488"/>
      <w:bookmarkEnd w:id="8489"/>
      <w:bookmarkEnd w:id="8490"/>
      <w:bookmarkEnd w:id="8491"/>
      <w:bookmarkEnd w:id="8492"/>
      <w:bookmarkEnd w:id="8493"/>
      <w:bookmarkEnd w:id="8494"/>
      <w:bookmarkEnd w:id="8495"/>
      <w:bookmarkEnd w:id="8496"/>
      <w:bookmarkEnd w:id="8497"/>
      <w:bookmarkEnd w:id="8498"/>
      <w:bookmarkEnd w:id="8499"/>
      <w:bookmarkEnd w:id="8500"/>
      <w:bookmarkEnd w:id="8501"/>
      <w:bookmarkEnd w:id="8502"/>
      <w:bookmarkEnd w:id="8503"/>
    </w:p>
    <w:p w14:paraId="7EC34CE7" w14:textId="339DEE70" w:rsidR="002702CE" w:rsidDel="00413F3D" w:rsidRDefault="0076363A">
      <w:pPr>
        <w:numPr>
          <w:ilvl w:val="0"/>
          <w:numId w:val="26"/>
        </w:numPr>
        <w:overflowPunct w:val="0"/>
        <w:autoSpaceDE w:val="0"/>
        <w:autoSpaceDN w:val="0"/>
        <w:spacing w:after="60"/>
        <w:textAlignment w:val="baseline"/>
        <w:rPr>
          <w:del w:id="8504" w:author="Ramasubramani, Hariharan" w:date="2015-07-13T14:40:00Z"/>
          <w:rFonts w:cstheme="minorHAnsi"/>
          <w:color w:val="000000" w:themeColor="text1"/>
        </w:rPr>
        <w:pPrChange w:id="8505" w:author="Ramasubramani, Hariharan" w:date="2015-07-13T14:40:00Z">
          <w:pPr>
            <w:overflowPunct w:val="0"/>
            <w:autoSpaceDE w:val="0"/>
            <w:autoSpaceDN w:val="0"/>
            <w:spacing w:after="60"/>
            <w:ind w:left="2160" w:firstLine="720"/>
            <w:textAlignment w:val="baseline"/>
          </w:pPr>
        </w:pPrChange>
      </w:pPr>
      <w:ins w:id="8506" w:author="Hariharan Ramasubramani" w:date="2015-04-27T12:01:00Z">
        <w:del w:id="8507" w:author="Ramasubramani, Hariharan" w:date="2015-07-13T14:40:00Z">
          <w:r w:rsidDel="00413F3D">
            <w:rPr>
              <w:noProof/>
            </w:rPr>
            <w:drawing>
              <wp:inline distT="0" distB="0" distL="0" distR="0" wp14:anchorId="63C1C149" wp14:editId="1B210A6D">
                <wp:extent cx="5153025" cy="111442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153025" cy="1114425"/>
                        </a:xfrm>
                        <a:prstGeom prst="rect">
                          <a:avLst/>
                        </a:prstGeom>
                      </pic:spPr>
                    </pic:pic>
                  </a:graphicData>
                </a:graphic>
              </wp:inline>
            </w:drawing>
          </w:r>
        </w:del>
      </w:ins>
      <w:del w:id="8508" w:author="Ramasubramani, Hariharan" w:date="2015-07-13T14:40:00Z">
        <w:r w:rsidR="002702CE" w:rsidRPr="00A977F1" w:rsidDel="00413F3D">
          <w:rPr>
            <w:rFonts w:cstheme="minorHAnsi"/>
            <w:noProof/>
            <w:color w:val="000000" w:themeColor="text1"/>
          </w:rPr>
          <w:drawing>
            <wp:inline distT="0" distB="0" distL="0" distR="0" wp14:anchorId="2B3AC13D" wp14:editId="5EDF5ADD">
              <wp:extent cx="3352800" cy="14097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chiveUserNotify.png"/>
                      <pic:cNvPicPr/>
                    </pic:nvPicPr>
                    <pic:blipFill>
                      <a:blip r:embed="rId46">
                        <a:extLst>
                          <a:ext uri="{28A0092B-C50C-407E-A947-70E740481C1C}">
                            <a14:useLocalDpi xmlns:a14="http://schemas.microsoft.com/office/drawing/2010/main" val="0"/>
                          </a:ext>
                        </a:extLst>
                      </a:blip>
                      <a:stretch>
                        <a:fillRect/>
                      </a:stretch>
                    </pic:blipFill>
                    <pic:spPr>
                      <a:xfrm>
                        <a:off x="0" y="0"/>
                        <a:ext cx="3352800" cy="1409700"/>
                      </a:xfrm>
                      <a:prstGeom prst="rect">
                        <a:avLst/>
                      </a:prstGeom>
                    </pic:spPr>
                  </pic:pic>
                </a:graphicData>
              </a:graphic>
            </wp:inline>
          </w:drawing>
        </w:r>
        <w:bookmarkStart w:id="8509" w:name="_Toc424912244"/>
        <w:bookmarkStart w:id="8510" w:name="_Toc424915353"/>
        <w:bookmarkStart w:id="8511" w:name="_Toc424918383"/>
        <w:bookmarkStart w:id="8512" w:name="_Toc425149233"/>
        <w:bookmarkStart w:id="8513" w:name="_Toc425161772"/>
        <w:bookmarkStart w:id="8514" w:name="_Toc425162780"/>
        <w:bookmarkStart w:id="8515" w:name="_Toc425163186"/>
        <w:bookmarkStart w:id="8516" w:name="_Toc425170673"/>
        <w:bookmarkStart w:id="8517" w:name="_Toc425172986"/>
        <w:bookmarkStart w:id="8518" w:name="_Toc425234459"/>
        <w:bookmarkStart w:id="8519" w:name="_Toc425238011"/>
        <w:bookmarkStart w:id="8520" w:name="_Toc425239257"/>
        <w:bookmarkStart w:id="8521" w:name="_Toc425240504"/>
        <w:bookmarkStart w:id="8522" w:name="_Toc425241750"/>
        <w:bookmarkStart w:id="8523" w:name="_Toc425242996"/>
        <w:bookmarkStart w:id="8524" w:name="_Toc425244243"/>
        <w:bookmarkStart w:id="8525" w:name="_Toc425245490"/>
        <w:bookmarkStart w:id="8526" w:name="_Toc425246737"/>
        <w:bookmarkStart w:id="8527" w:name="_Toc425247983"/>
        <w:bookmarkStart w:id="8528" w:name="_Toc425249230"/>
        <w:bookmarkStart w:id="8529" w:name="_Toc425250477"/>
        <w:bookmarkStart w:id="8530" w:name="_Toc425251724"/>
        <w:bookmarkStart w:id="8531" w:name="_Toc425252394"/>
        <w:bookmarkStart w:id="8532" w:name="_Toc425253065"/>
        <w:bookmarkStart w:id="8533" w:name="_Toc425256456"/>
        <w:bookmarkStart w:id="8534" w:name="_Toc425276157"/>
        <w:bookmarkStart w:id="8535" w:name="_Toc425342255"/>
        <w:bookmarkStart w:id="8536" w:name="_Toc425349461"/>
        <w:bookmarkStart w:id="8537" w:name="_Toc425352610"/>
        <w:bookmarkStart w:id="8538" w:name="_Toc425353295"/>
        <w:bookmarkStart w:id="8539" w:name="_Toc425787288"/>
        <w:bookmarkStart w:id="8540" w:name="_Toc425787974"/>
        <w:bookmarkStart w:id="8541" w:name="_Toc425788661"/>
        <w:bookmarkStart w:id="8542" w:name="_Toc425789348"/>
        <w:bookmarkStart w:id="8543" w:name="_Toc425790035"/>
        <w:bookmarkStart w:id="8544" w:name="_Toc425793775"/>
        <w:bookmarkStart w:id="8545" w:name="_Toc426384710"/>
        <w:bookmarkStart w:id="8546" w:name="_Toc426386114"/>
        <w:bookmarkStart w:id="8547" w:name="_Toc426387517"/>
        <w:bookmarkStart w:id="8548" w:name="_Toc426388921"/>
        <w:bookmarkStart w:id="8549" w:name="_Toc426390325"/>
        <w:bookmarkStart w:id="8550" w:name="_Toc426391729"/>
        <w:bookmarkStart w:id="8551" w:name="_Toc426393132"/>
        <w:bookmarkStart w:id="8552" w:name="_Toc427824717"/>
        <w:bookmarkStart w:id="8553" w:name="_Toc427852530"/>
        <w:bookmarkStart w:id="8554" w:name="_Toc427854770"/>
        <w:bookmarkStart w:id="8555" w:name="_Toc427856971"/>
        <w:bookmarkEnd w:id="8509"/>
        <w:bookmarkEnd w:id="8510"/>
        <w:bookmarkEnd w:id="8511"/>
        <w:bookmarkEnd w:id="8512"/>
        <w:bookmarkEnd w:id="8513"/>
        <w:bookmarkEnd w:id="8514"/>
        <w:bookmarkEnd w:id="8515"/>
        <w:bookmarkEnd w:id="8516"/>
        <w:bookmarkEnd w:id="8517"/>
        <w:bookmarkEnd w:id="8518"/>
        <w:bookmarkEnd w:id="8519"/>
        <w:bookmarkEnd w:id="8520"/>
        <w:bookmarkEnd w:id="8521"/>
        <w:bookmarkEnd w:id="8522"/>
        <w:bookmarkEnd w:id="8523"/>
        <w:bookmarkEnd w:id="8524"/>
        <w:bookmarkEnd w:id="8525"/>
        <w:bookmarkEnd w:id="8526"/>
        <w:bookmarkEnd w:id="8527"/>
        <w:bookmarkEnd w:id="8528"/>
        <w:bookmarkEnd w:id="8529"/>
        <w:bookmarkEnd w:id="8530"/>
        <w:bookmarkEnd w:id="8531"/>
        <w:bookmarkEnd w:id="8532"/>
        <w:bookmarkEnd w:id="8533"/>
        <w:bookmarkEnd w:id="8534"/>
        <w:bookmarkEnd w:id="8535"/>
        <w:bookmarkEnd w:id="8536"/>
        <w:bookmarkEnd w:id="8537"/>
        <w:bookmarkEnd w:id="8538"/>
        <w:bookmarkEnd w:id="8539"/>
        <w:bookmarkEnd w:id="8540"/>
        <w:bookmarkEnd w:id="8541"/>
        <w:bookmarkEnd w:id="8542"/>
        <w:bookmarkEnd w:id="8543"/>
        <w:bookmarkEnd w:id="8544"/>
        <w:bookmarkEnd w:id="8545"/>
        <w:bookmarkEnd w:id="8546"/>
        <w:bookmarkEnd w:id="8547"/>
        <w:bookmarkEnd w:id="8548"/>
        <w:bookmarkEnd w:id="8549"/>
        <w:bookmarkEnd w:id="8550"/>
        <w:bookmarkEnd w:id="8551"/>
        <w:bookmarkEnd w:id="8552"/>
        <w:bookmarkEnd w:id="8553"/>
        <w:bookmarkEnd w:id="8554"/>
        <w:bookmarkEnd w:id="8555"/>
      </w:del>
    </w:p>
    <w:p w14:paraId="0406BB93" w14:textId="0B51511A" w:rsidR="002702CE" w:rsidDel="00413F3D" w:rsidRDefault="002702CE">
      <w:pPr>
        <w:numPr>
          <w:ilvl w:val="0"/>
          <w:numId w:val="26"/>
        </w:numPr>
        <w:overflowPunct w:val="0"/>
        <w:autoSpaceDE w:val="0"/>
        <w:autoSpaceDN w:val="0"/>
        <w:spacing w:after="60"/>
        <w:textAlignment w:val="baseline"/>
        <w:rPr>
          <w:del w:id="8556" w:author="Ramasubramani, Hariharan" w:date="2015-07-13T14:40:00Z"/>
          <w:rFonts w:cstheme="minorHAnsi"/>
          <w:color w:val="000000" w:themeColor="text1"/>
        </w:rPr>
        <w:pPrChange w:id="8557" w:author="Ramasubramani, Hariharan" w:date="2015-07-13T14:40:00Z">
          <w:pPr>
            <w:overflowPunct w:val="0"/>
            <w:autoSpaceDE w:val="0"/>
            <w:autoSpaceDN w:val="0"/>
            <w:spacing w:after="60"/>
            <w:ind w:left="2160" w:firstLine="720"/>
            <w:textAlignment w:val="baseline"/>
          </w:pPr>
        </w:pPrChange>
      </w:pPr>
      <w:del w:id="8558" w:author="Ramasubramani, Hariharan" w:date="2015-07-13T14:40:00Z">
        <w:r w:rsidDel="00413F3D">
          <w:rPr>
            <w:rFonts w:cstheme="minorHAnsi"/>
            <w:color w:val="000000" w:themeColor="text1"/>
          </w:rPr>
          <w:delText>Fig: 2.e – Archive User Alert</w:delText>
        </w:r>
        <w:bookmarkStart w:id="8559" w:name="_Toc424912245"/>
        <w:bookmarkStart w:id="8560" w:name="_Toc424915354"/>
        <w:bookmarkStart w:id="8561" w:name="_Toc424918384"/>
        <w:bookmarkStart w:id="8562" w:name="_Toc425149234"/>
        <w:bookmarkStart w:id="8563" w:name="_Toc425161773"/>
        <w:bookmarkStart w:id="8564" w:name="_Toc425162781"/>
        <w:bookmarkStart w:id="8565" w:name="_Toc425163187"/>
        <w:bookmarkStart w:id="8566" w:name="_Toc425170674"/>
        <w:bookmarkStart w:id="8567" w:name="_Toc425172987"/>
        <w:bookmarkStart w:id="8568" w:name="_Toc425234460"/>
        <w:bookmarkStart w:id="8569" w:name="_Toc425238012"/>
        <w:bookmarkStart w:id="8570" w:name="_Toc425239258"/>
        <w:bookmarkStart w:id="8571" w:name="_Toc425240505"/>
        <w:bookmarkStart w:id="8572" w:name="_Toc425241751"/>
        <w:bookmarkStart w:id="8573" w:name="_Toc425242997"/>
        <w:bookmarkStart w:id="8574" w:name="_Toc425244244"/>
        <w:bookmarkStart w:id="8575" w:name="_Toc425245491"/>
        <w:bookmarkStart w:id="8576" w:name="_Toc425246738"/>
        <w:bookmarkStart w:id="8577" w:name="_Toc425247984"/>
        <w:bookmarkStart w:id="8578" w:name="_Toc425249231"/>
        <w:bookmarkStart w:id="8579" w:name="_Toc425250478"/>
        <w:bookmarkStart w:id="8580" w:name="_Toc425251725"/>
        <w:bookmarkStart w:id="8581" w:name="_Toc425252395"/>
        <w:bookmarkStart w:id="8582" w:name="_Toc425253066"/>
        <w:bookmarkStart w:id="8583" w:name="_Toc425256457"/>
        <w:bookmarkStart w:id="8584" w:name="_Toc425276158"/>
        <w:bookmarkStart w:id="8585" w:name="_Toc425342256"/>
        <w:bookmarkStart w:id="8586" w:name="_Toc425349462"/>
        <w:bookmarkStart w:id="8587" w:name="_Toc425352611"/>
        <w:bookmarkStart w:id="8588" w:name="_Toc425353296"/>
        <w:bookmarkStart w:id="8589" w:name="_Toc425787289"/>
        <w:bookmarkStart w:id="8590" w:name="_Toc425787975"/>
        <w:bookmarkStart w:id="8591" w:name="_Toc425788662"/>
        <w:bookmarkStart w:id="8592" w:name="_Toc425789349"/>
        <w:bookmarkStart w:id="8593" w:name="_Toc425790036"/>
        <w:bookmarkStart w:id="8594" w:name="_Toc425793776"/>
        <w:bookmarkStart w:id="8595" w:name="_Toc426384711"/>
        <w:bookmarkStart w:id="8596" w:name="_Toc426386115"/>
        <w:bookmarkStart w:id="8597" w:name="_Toc426387518"/>
        <w:bookmarkStart w:id="8598" w:name="_Toc426388922"/>
        <w:bookmarkStart w:id="8599" w:name="_Toc426390326"/>
        <w:bookmarkStart w:id="8600" w:name="_Toc426391730"/>
        <w:bookmarkStart w:id="8601" w:name="_Toc426393133"/>
        <w:bookmarkStart w:id="8602" w:name="_Toc427824718"/>
        <w:bookmarkStart w:id="8603" w:name="_Toc427852531"/>
        <w:bookmarkStart w:id="8604" w:name="_Toc427854771"/>
        <w:bookmarkStart w:id="8605" w:name="_Toc427856972"/>
        <w:bookmarkEnd w:id="8559"/>
        <w:bookmarkEnd w:id="8560"/>
        <w:bookmarkEnd w:id="8561"/>
        <w:bookmarkEnd w:id="8562"/>
        <w:bookmarkEnd w:id="8563"/>
        <w:bookmarkEnd w:id="8564"/>
        <w:bookmarkEnd w:id="8565"/>
        <w:bookmarkEnd w:id="8566"/>
        <w:bookmarkEnd w:id="8567"/>
        <w:bookmarkEnd w:id="8568"/>
        <w:bookmarkEnd w:id="8569"/>
        <w:bookmarkEnd w:id="8570"/>
        <w:bookmarkEnd w:id="8571"/>
        <w:bookmarkEnd w:id="8572"/>
        <w:bookmarkEnd w:id="8573"/>
        <w:bookmarkEnd w:id="8574"/>
        <w:bookmarkEnd w:id="8575"/>
        <w:bookmarkEnd w:id="8576"/>
        <w:bookmarkEnd w:id="8577"/>
        <w:bookmarkEnd w:id="8578"/>
        <w:bookmarkEnd w:id="8579"/>
        <w:bookmarkEnd w:id="8580"/>
        <w:bookmarkEnd w:id="8581"/>
        <w:bookmarkEnd w:id="8582"/>
        <w:bookmarkEnd w:id="8583"/>
        <w:bookmarkEnd w:id="8584"/>
        <w:bookmarkEnd w:id="8585"/>
        <w:bookmarkEnd w:id="8586"/>
        <w:bookmarkEnd w:id="8587"/>
        <w:bookmarkEnd w:id="8588"/>
        <w:bookmarkEnd w:id="8589"/>
        <w:bookmarkEnd w:id="8590"/>
        <w:bookmarkEnd w:id="8591"/>
        <w:bookmarkEnd w:id="8592"/>
        <w:bookmarkEnd w:id="8593"/>
        <w:bookmarkEnd w:id="8594"/>
        <w:bookmarkEnd w:id="8595"/>
        <w:bookmarkEnd w:id="8596"/>
        <w:bookmarkEnd w:id="8597"/>
        <w:bookmarkEnd w:id="8598"/>
        <w:bookmarkEnd w:id="8599"/>
        <w:bookmarkEnd w:id="8600"/>
        <w:bookmarkEnd w:id="8601"/>
        <w:bookmarkEnd w:id="8602"/>
        <w:bookmarkEnd w:id="8603"/>
        <w:bookmarkEnd w:id="8604"/>
        <w:bookmarkEnd w:id="8605"/>
      </w:del>
    </w:p>
    <w:p w14:paraId="63678B51" w14:textId="750E5F58" w:rsidR="00585126" w:rsidDel="00413F3D" w:rsidRDefault="008E44F8">
      <w:pPr>
        <w:numPr>
          <w:ilvl w:val="0"/>
          <w:numId w:val="26"/>
        </w:numPr>
        <w:overflowPunct w:val="0"/>
        <w:autoSpaceDE w:val="0"/>
        <w:autoSpaceDN w:val="0"/>
        <w:spacing w:after="60"/>
        <w:textAlignment w:val="baseline"/>
        <w:rPr>
          <w:del w:id="8606" w:author="Ramasubramani, Hariharan" w:date="2015-07-13T14:40:00Z"/>
        </w:rPr>
        <w:pPrChange w:id="8607" w:author="Ramasubramani, Hariharan" w:date="2015-07-13T14:40:00Z">
          <w:pPr>
            <w:pStyle w:val="BlockComment"/>
          </w:pPr>
        </w:pPrChange>
      </w:pPr>
      <w:del w:id="8608" w:author="Ramasubramani, Hariharan" w:date="2015-07-13T14:40:00Z">
        <w:r w:rsidDel="00413F3D">
          <w:delText>Clicking Confirm will save the User archive information and return the Administrator to the Users Administration screen.</w:delText>
        </w:r>
        <w:bookmarkStart w:id="8609" w:name="_Toc424912246"/>
        <w:bookmarkStart w:id="8610" w:name="_Toc424915355"/>
        <w:bookmarkStart w:id="8611" w:name="_Toc424918385"/>
        <w:bookmarkStart w:id="8612" w:name="_Toc425149235"/>
        <w:bookmarkStart w:id="8613" w:name="_Toc425161774"/>
        <w:bookmarkStart w:id="8614" w:name="_Toc425162782"/>
        <w:bookmarkStart w:id="8615" w:name="_Toc425163188"/>
        <w:bookmarkStart w:id="8616" w:name="_Toc425170675"/>
        <w:bookmarkStart w:id="8617" w:name="_Toc425172988"/>
        <w:bookmarkStart w:id="8618" w:name="_Toc425234461"/>
        <w:bookmarkStart w:id="8619" w:name="_Toc425238013"/>
        <w:bookmarkStart w:id="8620" w:name="_Toc425239259"/>
        <w:bookmarkStart w:id="8621" w:name="_Toc425240506"/>
        <w:bookmarkStart w:id="8622" w:name="_Toc425241752"/>
        <w:bookmarkStart w:id="8623" w:name="_Toc425242998"/>
        <w:bookmarkStart w:id="8624" w:name="_Toc425244245"/>
        <w:bookmarkStart w:id="8625" w:name="_Toc425245492"/>
        <w:bookmarkStart w:id="8626" w:name="_Toc425246739"/>
        <w:bookmarkStart w:id="8627" w:name="_Toc425247985"/>
        <w:bookmarkStart w:id="8628" w:name="_Toc425249232"/>
        <w:bookmarkStart w:id="8629" w:name="_Toc425250479"/>
        <w:bookmarkStart w:id="8630" w:name="_Toc425251726"/>
        <w:bookmarkStart w:id="8631" w:name="_Toc425252396"/>
        <w:bookmarkStart w:id="8632" w:name="_Toc425253067"/>
        <w:bookmarkStart w:id="8633" w:name="_Toc425256458"/>
        <w:bookmarkStart w:id="8634" w:name="_Toc425276159"/>
        <w:bookmarkStart w:id="8635" w:name="_Toc425342257"/>
        <w:bookmarkStart w:id="8636" w:name="_Toc425349463"/>
        <w:bookmarkStart w:id="8637" w:name="_Toc425352612"/>
        <w:bookmarkStart w:id="8638" w:name="_Toc425353297"/>
        <w:bookmarkStart w:id="8639" w:name="_Toc425787290"/>
        <w:bookmarkStart w:id="8640" w:name="_Toc425787976"/>
        <w:bookmarkStart w:id="8641" w:name="_Toc425788663"/>
        <w:bookmarkStart w:id="8642" w:name="_Toc425789350"/>
        <w:bookmarkStart w:id="8643" w:name="_Toc425790037"/>
        <w:bookmarkStart w:id="8644" w:name="_Toc425793777"/>
        <w:bookmarkStart w:id="8645" w:name="_Toc426384712"/>
        <w:bookmarkStart w:id="8646" w:name="_Toc426386116"/>
        <w:bookmarkStart w:id="8647" w:name="_Toc426387519"/>
        <w:bookmarkStart w:id="8648" w:name="_Toc426388923"/>
        <w:bookmarkStart w:id="8649" w:name="_Toc426390327"/>
        <w:bookmarkStart w:id="8650" w:name="_Toc426391731"/>
        <w:bookmarkStart w:id="8651" w:name="_Toc426393134"/>
        <w:bookmarkStart w:id="8652" w:name="_Toc427824719"/>
        <w:bookmarkStart w:id="8653" w:name="_Toc427852532"/>
        <w:bookmarkStart w:id="8654" w:name="_Toc427854772"/>
        <w:bookmarkStart w:id="8655" w:name="_Toc427856973"/>
        <w:bookmarkEnd w:id="8609"/>
        <w:bookmarkEnd w:id="8610"/>
        <w:bookmarkEnd w:id="8611"/>
        <w:bookmarkEnd w:id="8612"/>
        <w:bookmarkEnd w:id="8613"/>
        <w:bookmarkEnd w:id="8614"/>
        <w:bookmarkEnd w:id="8615"/>
        <w:bookmarkEnd w:id="8616"/>
        <w:bookmarkEnd w:id="8617"/>
        <w:bookmarkEnd w:id="8618"/>
        <w:bookmarkEnd w:id="8619"/>
        <w:bookmarkEnd w:id="8620"/>
        <w:bookmarkEnd w:id="8621"/>
        <w:bookmarkEnd w:id="8622"/>
        <w:bookmarkEnd w:id="8623"/>
        <w:bookmarkEnd w:id="8624"/>
        <w:bookmarkEnd w:id="8625"/>
        <w:bookmarkEnd w:id="8626"/>
        <w:bookmarkEnd w:id="8627"/>
        <w:bookmarkEnd w:id="8628"/>
        <w:bookmarkEnd w:id="8629"/>
        <w:bookmarkEnd w:id="8630"/>
        <w:bookmarkEnd w:id="8631"/>
        <w:bookmarkEnd w:id="8632"/>
        <w:bookmarkEnd w:id="8633"/>
        <w:bookmarkEnd w:id="8634"/>
        <w:bookmarkEnd w:id="8635"/>
        <w:bookmarkEnd w:id="8636"/>
        <w:bookmarkEnd w:id="8637"/>
        <w:bookmarkEnd w:id="8638"/>
        <w:bookmarkEnd w:id="8639"/>
        <w:bookmarkEnd w:id="8640"/>
        <w:bookmarkEnd w:id="8641"/>
        <w:bookmarkEnd w:id="8642"/>
        <w:bookmarkEnd w:id="8643"/>
        <w:bookmarkEnd w:id="8644"/>
        <w:bookmarkEnd w:id="8645"/>
        <w:bookmarkEnd w:id="8646"/>
        <w:bookmarkEnd w:id="8647"/>
        <w:bookmarkEnd w:id="8648"/>
        <w:bookmarkEnd w:id="8649"/>
        <w:bookmarkEnd w:id="8650"/>
        <w:bookmarkEnd w:id="8651"/>
        <w:bookmarkEnd w:id="8652"/>
        <w:bookmarkEnd w:id="8653"/>
        <w:bookmarkEnd w:id="8654"/>
        <w:bookmarkEnd w:id="8655"/>
      </w:del>
    </w:p>
    <w:p w14:paraId="011B137F" w14:textId="3CD788A9" w:rsidR="008E44F8" w:rsidDel="00413F3D" w:rsidRDefault="008E44F8">
      <w:pPr>
        <w:numPr>
          <w:ilvl w:val="0"/>
          <w:numId w:val="26"/>
        </w:numPr>
        <w:overflowPunct w:val="0"/>
        <w:autoSpaceDE w:val="0"/>
        <w:autoSpaceDN w:val="0"/>
        <w:spacing w:after="60"/>
        <w:textAlignment w:val="baseline"/>
        <w:rPr>
          <w:del w:id="8656" w:author="Ramasubramani, Hariharan" w:date="2015-07-13T14:40:00Z"/>
        </w:rPr>
        <w:pPrChange w:id="8657" w:author="Ramasubramani, Hariharan" w:date="2015-07-13T14:40:00Z">
          <w:pPr>
            <w:pStyle w:val="BlockComment"/>
          </w:pPr>
        </w:pPrChange>
      </w:pPr>
      <w:del w:id="8658" w:author="Ramasubramani, Hariharan" w:date="2015-07-13T14:40:00Z">
        <w:r w:rsidDel="00413F3D">
          <w:delText>Clicking Cancel will cancel the archiving of the user and return the Administrator to the Edit Users screen.</w:delText>
        </w:r>
        <w:bookmarkStart w:id="8659" w:name="_Toc424912247"/>
        <w:bookmarkStart w:id="8660" w:name="_Toc424915356"/>
        <w:bookmarkStart w:id="8661" w:name="_Toc424918386"/>
        <w:bookmarkStart w:id="8662" w:name="_Toc425149236"/>
        <w:bookmarkStart w:id="8663" w:name="_Toc425161775"/>
        <w:bookmarkStart w:id="8664" w:name="_Toc425162783"/>
        <w:bookmarkStart w:id="8665" w:name="_Toc425163189"/>
        <w:bookmarkStart w:id="8666" w:name="_Toc425170676"/>
        <w:bookmarkStart w:id="8667" w:name="_Toc425172989"/>
        <w:bookmarkStart w:id="8668" w:name="_Toc425234462"/>
        <w:bookmarkStart w:id="8669" w:name="_Toc425238014"/>
        <w:bookmarkStart w:id="8670" w:name="_Toc425239260"/>
        <w:bookmarkStart w:id="8671" w:name="_Toc425240507"/>
        <w:bookmarkStart w:id="8672" w:name="_Toc425241753"/>
        <w:bookmarkStart w:id="8673" w:name="_Toc425242999"/>
        <w:bookmarkStart w:id="8674" w:name="_Toc425244246"/>
        <w:bookmarkStart w:id="8675" w:name="_Toc425245493"/>
        <w:bookmarkStart w:id="8676" w:name="_Toc425246740"/>
        <w:bookmarkStart w:id="8677" w:name="_Toc425247986"/>
        <w:bookmarkStart w:id="8678" w:name="_Toc425249233"/>
        <w:bookmarkStart w:id="8679" w:name="_Toc425250480"/>
        <w:bookmarkStart w:id="8680" w:name="_Toc425251727"/>
        <w:bookmarkStart w:id="8681" w:name="_Toc425252397"/>
        <w:bookmarkStart w:id="8682" w:name="_Toc425253068"/>
        <w:bookmarkStart w:id="8683" w:name="_Toc425256459"/>
        <w:bookmarkStart w:id="8684" w:name="_Toc425276160"/>
        <w:bookmarkStart w:id="8685" w:name="_Toc425342258"/>
        <w:bookmarkStart w:id="8686" w:name="_Toc425349464"/>
        <w:bookmarkStart w:id="8687" w:name="_Toc425352613"/>
        <w:bookmarkStart w:id="8688" w:name="_Toc425353298"/>
        <w:bookmarkStart w:id="8689" w:name="_Toc425787291"/>
        <w:bookmarkStart w:id="8690" w:name="_Toc425787977"/>
        <w:bookmarkStart w:id="8691" w:name="_Toc425788664"/>
        <w:bookmarkStart w:id="8692" w:name="_Toc425789351"/>
        <w:bookmarkStart w:id="8693" w:name="_Toc425790038"/>
        <w:bookmarkStart w:id="8694" w:name="_Toc425793778"/>
        <w:bookmarkStart w:id="8695" w:name="_Toc426384713"/>
        <w:bookmarkStart w:id="8696" w:name="_Toc426386117"/>
        <w:bookmarkStart w:id="8697" w:name="_Toc426387520"/>
        <w:bookmarkStart w:id="8698" w:name="_Toc426388924"/>
        <w:bookmarkStart w:id="8699" w:name="_Toc426390328"/>
        <w:bookmarkStart w:id="8700" w:name="_Toc426391732"/>
        <w:bookmarkStart w:id="8701" w:name="_Toc426393135"/>
        <w:bookmarkStart w:id="8702" w:name="_Toc427824720"/>
        <w:bookmarkStart w:id="8703" w:name="_Toc427852533"/>
        <w:bookmarkStart w:id="8704" w:name="_Toc427854773"/>
        <w:bookmarkStart w:id="8705" w:name="_Toc427856974"/>
        <w:bookmarkEnd w:id="8659"/>
        <w:bookmarkEnd w:id="8660"/>
        <w:bookmarkEnd w:id="8661"/>
        <w:bookmarkEnd w:id="8662"/>
        <w:bookmarkEnd w:id="8663"/>
        <w:bookmarkEnd w:id="8664"/>
        <w:bookmarkEnd w:id="8665"/>
        <w:bookmarkEnd w:id="8666"/>
        <w:bookmarkEnd w:id="8667"/>
        <w:bookmarkEnd w:id="8668"/>
        <w:bookmarkEnd w:id="8669"/>
        <w:bookmarkEnd w:id="8670"/>
        <w:bookmarkEnd w:id="8671"/>
        <w:bookmarkEnd w:id="8672"/>
        <w:bookmarkEnd w:id="8673"/>
        <w:bookmarkEnd w:id="8674"/>
        <w:bookmarkEnd w:id="8675"/>
        <w:bookmarkEnd w:id="8676"/>
        <w:bookmarkEnd w:id="8677"/>
        <w:bookmarkEnd w:id="8678"/>
        <w:bookmarkEnd w:id="8679"/>
        <w:bookmarkEnd w:id="8680"/>
        <w:bookmarkEnd w:id="8681"/>
        <w:bookmarkEnd w:id="8682"/>
        <w:bookmarkEnd w:id="8683"/>
        <w:bookmarkEnd w:id="8684"/>
        <w:bookmarkEnd w:id="8685"/>
        <w:bookmarkEnd w:id="8686"/>
        <w:bookmarkEnd w:id="8687"/>
        <w:bookmarkEnd w:id="8688"/>
        <w:bookmarkEnd w:id="8689"/>
        <w:bookmarkEnd w:id="8690"/>
        <w:bookmarkEnd w:id="8691"/>
        <w:bookmarkEnd w:id="8692"/>
        <w:bookmarkEnd w:id="8693"/>
        <w:bookmarkEnd w:id="8694"/>
        <w:bookmarkEnd w:id="8695"/>
        <w:bookmarkEnd w:id="8696"/>
        <w:bookmarkEnd w:id="8697"/>
        <w:bookmarkEnd w:id="8698"/>
        <w:bookmarkEnd w:id="8699"/>
        <w:bookmarkEnd w:id="8700"/>
        <w:bookmarkEnd w:id="8701"/>
        <w:bookmarkEnd w:id="8702"/>
        <w:bookmarkEnd w:id="8703"/>
        <w:bookmarkEnd w:id="8704"/>
        <w:bookmarkEnd w:id="8705"/>
      </w:del>
    </w:p>
    <w:p w14:paraId="1AB10B1D" w14:textId="33A28546" w:rsidR="005F4718" w:rsidDel="00413F3D" w:rsidRDefault="005F4718">
      <w:pPr>
        <w:numPr>
          <w:ilvl w:val="0"/>
          <w:numId w:val="26"/>
        </w:numPr>
        <w:overflowPunct w:val="0"/>
        <w:autoSpaceDE w:val="0"/>
        <w:autoSpaceDN w:val="0"/>
        <w:spacing w:after="60"/>
        <w:textAlignment w:val="baseline"/>
        <w:rPr>
          <w:del w:id="8706" w:author="Ramasubramani, Hariharan" w:date="2015-07-13T14:40:00Z"/>
          <w:rFonts w:cstheme="minorHAnsi"/>
          <w:color w:val="000000" w:themeColor="text1"/>
        </w:rPr>
        <w:pPrChange w:id="8707" w:author="Ramasubramani, Hariharan" w:date="2015-07-13T14:40:00Z">
          <w:pPr>
            <w:pStyle w:val="ListParagraph"/>
            <w:numPr>
              <w:ilvl w:val="1"/>
              <w:numId w:val="11"/>
            </w:numPr>
            <w:tabs>
              <w:tab w:val="num" w:pos="1170"/>
            </w:tabs>
            <w:overflowPunct w:val="0"/>
            <w:autoSpaceDE w:val="0"/>
            <w:autoSpaceDN w:val="0"/>
            <w:spacing w:after="60"/>
            <w:ind w:left="619" w:firstLine="0"/>
            <w:textAlignment w:val="baseline"/>
          </w:pPr>
        </w:pPrChange>
      </w:pPr>
      <w:del w:id="8708" w:author="Ramasubramani, Hariharan" w:date="2015-07-13T14:40:00Z">
        <w:r w:rsidDel="00413F3D">
          <w:rPr>
            <w:rFonts w:cstheme="minorHAnsi"/>
            <w:color w:val="000000" w:themeColor="text1"/>
          </w:rPr>
          <w:delText>The system shall provide the User Administrator the ability to Archive a user.</w:delText>
        </w:r>
        <w:bookmarkStart w:id="8709" w:name="_Toc424912248"/>
        <w:bookmarkStart w:id="8710" w:name="_Toc424915357"/>
        <w:bookmarkStart w:id="8711" w:name="_Toc424918387"/>
        <w:bookmarkStart w:id="8712" w:name="_Toc425149237"/>
        <w:bookmarkStart w:id="8713" w:name="_Toc425161776"/>
        <w:bookmarkStart w:id="8714" w:name="_Toc425162784"/>
        <w:bookmarkStart w:id="8715" w:name="_Toc425163190"/>
        <w:bookmarkStart w:id="8716" w:name="_Toc425170677"/>
        <w:bookmarkStart w:id="8717" w:name="_Toc425172990"/>
        <w:bookmarkStart w:id="8718" w:name="_Toc425234463"/>
        <w:bookmarkStart w:id="8719" w:name="_Toc425238015"/>
        <w:bookmarkStart w:id="8720" w:name="_Toc425239261"/>
        <w:bookmarkStart w:id="8721" w:name="_Toc425240508"/>
        <w:bookmarkStart w:id="8722" w:name="_Toc425241754"/>
        <w:bookmarkStart w:id="8723" w:name="_Toc425243000"/>
        <w:bookmarkStart w:id="8724" w:name="_Toc425244247"/>
        <w:bookmarkStart w:id="8725" w:name="_Toc425245494"/>
        <w:bookmarkStart w:id="8726" w:name="_Toc425246741"/>
        <w:bookmarkStart w:id="8727" w:name="_Toc425247987"/>
        <w:bookmarkStart w:id="8728" w:name="_Toc425249234"/>
        <w:bookmarkStart w:id="8729" w:name="_Toc425250481"/>
        <w:bookmarkStart w:id="8730" w:name="_Toc425251728"/>
        <w:bookmarkStart w:id="8731" w:name="_Toc425252398"/>
        <w:bookmarkStart w:id="8732" w:name="_Toc425253069"/>
        <w:bookmarkStart w:id="8733" w:name="_Toc425256460"/>
        <w:bookmarkStart w:id="8734" w:name="_Toc425276161"/>
        <w:bookmarkStart w:id="8735" w:name="_Toc425342259"/>
        <w:bookmarkStart w:id="8736" w:name="_Toc425349465"/>
        <w:bookmarkStart w:id="8737" w:name="_Toc425352614"/>
        <w:bookmarkStart w:id="8738" w:name="_Toc425353299"/>
        <w:bookmarkStart w:id="8739" w:name="_Toc425787292"/>
        <w:bookmarkStart w:id="8740" w:name="_Toc425787978"/>
        <w:bookmarkStart w:id="8741" w:name="_Toc425788665"/>
        <w:bookmarkStart w:id="8742" w:name="_Toc425789352"/>
        <w:bookmarkStart w:id="8743" w:name="_Toc425790039"/>
        <w:bookmarkStart w:id="8744" w:name="_Toc425793779"/>
        <w:bookmarkStart w:id="8745" w:name="_Toc426384714"/>
        <w:bookmarkStart w:id="8746" w:name="_Toc426386118"/>
        <w:bookmarkStart w:id="8747" w:name="_Toc426387521"/>
        <w:bookmarkStart w:id="8748" w:name="_Toc426388925"/>
        <w:bookmarkStart w:id="8749" w:name="_Toc426390329"/>
        <w:bookmarkStart w:id="8750" w:name="_Toc426391733"/>
        <w:bookmarkStart w:id="8751" w:name="_Toc426393136"/>
        <w:bookmarkStart w:id="8752" w:name="_Toc427824721"/>
        <w:bookmarkStart w:id="8753" w:name="_Toc427852534"/>
        <w:bookmarkStart w:id="8754" w:name="_Toc427854774"/>
        <w:bookmarkStart w:id="8755" w:name="_Toc427856975"/>
        <w:bookmarkEnd w:id="8709"/>
        <w:bookmarkEnd w:id="8710"/>
        <w:bookmarkEnd w:id="8711"/>
        <w:bookmarkEnd w:id="8712"/>
        <w:bookmarkEnd w:id="8713"/>
        <w:bookmarkEnd w:id="8714"/>
        <w:bookmarkEnd w:id="8715"/>
        <w:bookmarkEnd w:id="8716"/>
        <w:bookmarkEnd w:id="8717"/>
        <w:bookmarkEnd w:id="8718"/>
        <w:bookmarkEnd w:id="8719"/>
        <w:bookmarkEnd w:id="8720"/>
        <w:bookmarkEnd w:id="8721"/>
        <w:bookmarkEnd w:id="8722"/>
        <w:bookmarkEnd w:id="8723"/>
        <w:bookmarkEnd w:id="8724"/>
        <w:bookmarkEnd w:id="8725"/>
        <w:bookmarkEnd w:id="8726"/>
        <w:bookmarkEnd w:id="8727"/>
        <w:bookmarkEnd w:id="8728"/>
        <w:bookmarkEnd w:id="8729"/>
        <w:bookmarkEnd w:id="8730"/>
        <w:bookmarkEnd w:id="8731"/>
        <w:bookmarkEnd w:id="8732"/>
        <w:bookmarkEnd w:id="8733"/>
        <w:bookmarkEnd w:id="8734"/>
        <w:bookmarkEnd w:id="8735"/>
        <w:bookmarkEnd w:id="8736"/>
        <w:bookmarkEnd w:id="8737"/>
        <w:bookmarkEnd w:id="8738"/>
        <w:bookmarkEnd w:id="8739"/>
        <w:bookmarkEnd w:id="8740"/>
        <w:bookmarkEnd w:id="8741"/>
        <w:bookmarkEnd w:id="8742"/>
        <w:bookmarkEnd w:id="8743"/>
        <w:bookmarkEnd w:id="8744"/>
        <w:bookmarkEnd w:id="8745"/>
        <w:bookmarkEnd w:id="8746"/>
        <w:bookmarkEnd w:id="8747"/>
        <w:bookmarkEnd w:id="8748"/>
        <w:bookmarkEnd w:id="8749"/>
        <w:bookmarkEnd w:id="8750"/>
        <w:bookmarkEnd w:id="8751"/>
        <w:bookmarkEnd w:id="8752"/>
        <w:bookmarkEnd w:id="8753"/>
        <w:bookmarkEnd w:id="8754"/>
        <w:bookmarkEnd w:id="8755"/>
      </w:del>
    </w:p>
    <w:p w14:paraId="1504253D" w14:textId="2BD6EA46" w:rsidR="005F4718" w:rsidDel="00413F3D" w:rsidRDefault="005F4718">
      <w:pPr>
        <w:numPr>
          <w:ilvl w:val="0"/>
          <w:numId w:val="26"/>
        </w:numPr>
        <w:overflowPunct w:val="0"/>
        <w:autoSpaceDE w:val="0"/>
        <w:autoSpaceDN w:val="0"/>
        <w:spacing w:after="60"/>
        <w:textAlignment w:val="baseline"/>
        <w:rPr>
          <w:del w:id="8756" w:author="Ramasubramani, Hariharan" w:date="2015-07-13T14:40:00Z"/>
          <w:rFonts w:cstheme="minorHAnsi"/>
          <w:color w:val="000000" w:themeColor="text1"/>
        </w:rPr>
        <w:pPrChange w:id="8757" w:author="Ramasubramani, Hariharan" w:date="2015-07-13T14:40:00Z">
          <w:pPr>
            <w:pStyle w:val="ListParagraph"/>
            <w:numPr>
              <w:ilvl w:val="2"/>
              <w:numId w:val="11"/>
            </w:numPr>
            <w:tabs>
              <w:tab w:val="num" w:pos="1512"/>
            </w:tabs>
            <w:overflowPunct w:val="0"/>
            <w:autoSpaceDE w:val="0"/>
            <w:autoSpaceDN w:val="0"/>
            <w:spacing w:after="60"/>
            <w:ind w:left="1044" w:firstLine="0"/>
            <w:textAlignment w:val="baseline"/>
          </w:pPr>
        </w:pPrChange>
      </w:pPr>
      <w:del w:id="8758" w:author="Ramasubramani, Hariharan" w:date="2015-07-13T14:40:00Z">
        <w:r w:rsidDel="00413F3D">
          <w:rPr>
            <w:rFonts w:cstheme="minorHAnsi"/>
            <w:color w:val="000000" w:themeColor="text1"/>
          </w:rPr>
          <w:delText>If the user is archived, the user will have read only permissions until the RequestIT is completed to remove the LDAP User group from their ID.</w:delText>
        </w:r>
        <w:bookmarkStart w:id="8759" w:name="_Toc424912249"/>
        <w:bookmarkStart w:id="8760" w:name="_Toc424915358"/>
        <w:bookmarkStart w:id="8761" w:name="_Toc424918388"/>
        <w:bookmarkStart w:id="8762" w:name="_Toc425149238"/>
        <w:bookmarkStart w:id="8763" w:name="_Toc425161777"/>
        <w:bookmarkStart w:id="8764" w:name="_Toc425162785"/>
        <w:bookmarkStart w:id="8765" w:name="_Toc425163191"/>
        <w:bookmarkStart w:id="8766" w:name="_Toc425170678"/>
        <w:bookmarkStart w:id="8767" w:name="_Toc425172991"/>
        <w:bookmarkStart w:id="8768" w:name="_Toc425234464"/>
        <w:bookmarkStart w:id="8769" w:name="_Toc425238016"/>
        <w:bookmarkStart w:id="8770" w:name="_Toc425239262"/>
        <w:bookmarkStart w:id="8771" w:name="_Toc425240509"/>
        <w:bookmarkStart w:id="8772" w:name="_Toc425241755"/>
        <w:bookmarkStart w:id="8773" w:name="_Toc425243001"/>
        <w:bookmarkStart w:id="8774" w:name="_Toc425244248"/>
        <w:bookmarkStart w:id="8775" w:name="_Toc425245495"/>
        <w:bookmarkStart w:id="8776" w:name="_Toc425246742"/>
        <w:bookmarkStart w:id="8777" w:name="_Toc425247988"/>
        <w:bookmarkStart w:id="8778" w:name="_Toc425249235"/>
        <w:bookmarkStart w:id="8779" w:name="_Toc425250482"/>
        <w:bookmarkStart w:id="8780" w:name="_Toc425251729"/>
        <w:bookmarkStart w:id="8781" w:name="_Toc425252399"/>
        <w:bookmarkStart w:id="8782" w:name="_Toc425253070"/>
        <w:bookmarkStart w:id="8783" w:name="_Toc425256461"/>
        <w:bookmarkStart w:id="8784" w:name="_Toc425276162"/>
        <w:bookmarkStart w:id="8785" w:name="_Toc425342260"/>
        <w:bookmarkStart w:id="8786" w:name="_Toc425349466"/>
        <w:bookmarkStart w:id="8787" w:name="_Toc425352615"/>
        <w:bookmarkStart w:id="8788" w:name="_Toc425353300"/>
        <w:bookmarkStart w:id="8789" w:name="_Toc425787293"/>
        <w:bookmarkStart w:id="8790" w:name="_Toc425787979"/>
        <w:bookmarkStart w:id="8791" w:name="_Toc425788666"/>
        <w:bookmarkStart w:id="8792" w:name="_Toc425789353"/>
        <w:bookmarkStart w:id="8793" w:name="_Toc425790040"/>
        <w:bookmarkStart w:id="8794" w:name="_Toc425793780"/>
        <w:bookmarkStart w:id="8795" w:name="_Toc426384715"/>
        <w:bookmarkStart w:id="8796" w:name="_Toc426386119"/>
        <w:bookmarkStart w:id="8797" w:name="_Toc426387522"/>
        <w:bookmarkStart w:id="8798" w:name="_Toc426388926"/>
        <w:bookmarkStart w:id="8799" w:name="_Toc426390330"/>
        <w:bookmarkStart w:id="8800" w:name="_Toc426391734"/>
        <w:bookmarkStart w:id="8801" w:name="_Toc426393137"/>
        <w:bookmarkStart w:id="8802" w:name="_Toc427824722"/>
        <w:bookmarkStart w:id="8803" w:name="_Toc427852535"/>
        <w:bookmarkStart w:id="8804" w:name="_Toc427854775"/>
        <w:bookmarkStart w:id="8805" w:name="_Toc427856976"/>
        <w:bookmarkEnd w:id="8759"/>
        <w:bookmarkEnd w:id="8760"/>
        <w:bookmarkEnd w:id="8761"/>
        <w:bookmarkEnd w:id="8762"/>
        <w:bookmarkEnd w:id="8763"/>
        <w:bookmarkEnd w:id="8764"/>
        <w:bookmarkEnd w:id="8765"/>
        <w:bookmarkEnd w:id="8766"/>
        <w:bookmarkEnd w:id="8767"/>
        <w:bookmarkEnd w:id="8768"/>
        <w:bookmarkEnd w:id="8769"/>
        <w:bookmarkEnd w:id="8770"/>
        <w:bookmarkEnd w:id="8771"/>
        <w:bookmarkEnd w:id="8772"/>
        <w:bookmarkEnd w:id="8773"/>
        <w:bookmarkEnd w:id="8774"/>
        <w:bookmarkEnd w:id="8775"/>
        <w:bookmarkEnd w:id="8776"/>
        <w:bookmarkEnd w:id="8777"/>
        <w:bookmarkEnd w:id="8778"/>
        <w:bookmarkEnd w:id="8779"/>
        <w:bookmarkEnd w:id="8780"/>
        <w:bookmarkEnd w:id="8781"/>
        <w:bookmarkEnd w:id="8782"/>
        <w:bookmarkEnd w:id="8783"/>
        <w:bookmarkEnd w:id="8784"/>
        <w:bookmarkEnd w:id="8785"/>
        <w:bookmarkEnd w:id="8786"/>
        <w:bookmarkEnd w:id="8787"/>
        <w:bookmarkEnd w:id="8788"/>
        <w:bookmarkEnd w:id="8789"/>
        <w:bookmarkEnd w:id="8790"/>
        <w:bookmarkEnd w:id="8791"/>
        <w:bookmarkEnd w:id="8792"/>
        <w:bookmarkEnd w:id="8793"/>
        <w:bookmarkEnd w:id="8794"/>
        <w:bookmarkEnd w:id="8795"/>
        <w:bookmarkEnd w:id="8796"/>
        <w:bookmarkEnd w:id="8797"/>
        <w:bookmarkEnd w:id="8798"/>
        <w:bookmarkEnd w:id="8799"/>
        <w:bookmarkEnd w:id="8800"/>
        <w:bookmarkEnd w:id="8801"/>
        <w:bookmarkEnd w:id="8802"/>
        <w:bookmarkEnd w:id="8803"/>
        <w:bookmarkEnd w:id="8804"/>
        <w:bookmarkEnd w:id="8805"/>
      </w:del>
    </w:p>
    <w:p w14:paraId="5B15567F" w14:textId="6EE64A95" w:rsidR="005F4718" w:rsidDel="00413F3D" w:rsidRDefault="005F4718">
      <w:pPr>
        <w:numPr>
          <w:ilvl w:val="0"/>
          <w:numId w:val="26"/>
        </w:numPr>
        <w:overflowPunct w:val="0"/>
        <w:autoSpaceDE w:val="0"/>
        <w:autoSpaceDN w:val="0"/>
        <w:spacing w:after="60"/>
        <w:textAlignment w:val="baseline"/>
        <w:rPr>
          <w:del w:id="8806" w:author="Ramasubramani, Hariharan" w:date="2015-07-13T14:40:00Z"/>
          <w:rFonts w:cstheme="minorHAnsi"/>
          <w:color w:val="000000" w:themeColor="text1"/>
        </w:rPr>
        <w:pPrChange w:id="8807" w:author="Ramasubramani, Hariharan" w:date="2015-07-13T14:40:00Z">
          <w:pPr>
            <w:pStyle w:val="ListParagraph"/>
            <w:numPr>
              <w:ilvl w:val="3"/>
              <w:numId w:val="11"/>
            </w:numPr>
            <w:tabs>
              <w:tab w:val="num" w:pos="2088"/>
            </w:tabs>
            <w:overflowPunct w:val="0"/>
            <w:autoSpaceDE w:val="0"/>
            <w:autoSpaceDN w:val="0"/>
            <w:spacing w:after="60"/>
            <w:ind w:left="1728" w:firstLine="0"/>
            <w:textAlignment w:val="baseline"/>
          </w:pPr>
        </w:pPrChange>
      </w:pPr>
      <w:del w:id="8808" w:author="Ramasubramani, Hariharan" w:date="2015-07-13T14:40:00Z">
        <w:r w:rsidDel="00413F3D">
          <w:rPr>
            <w:rFonts w:cstheme="minorHAnsi"/>
            <w:color w:val="000000" w:themeColor="text1"/>
          </w:rPr>
          <w:delText>Removing permissions from an archived user shall be in Real Time.</w:delText>
        </w:r>
        <w:bookmarkStart w:id="8809" w:name="_Toc424912250"/>
        <w:bookmarkStart w:id="8810" w:name="_Toc424915359"/>
        <w:bookmarkStart w:id="8811" w:name="_Toc424918389"/>
        <w:bookmarkStart w:id="8812" w:name="_Toc425149239"/>
        <w:bookmarkStart w:id="8813" w:name="_Toc425161778"/>
        <w:bookmarkStart w:id="8814" w:name="_Toc425162786"/>
        <w:bookmarkStart w:id="8815" w:name="_Toc425163192"/>
        <w:bookmarkStart w:id="8816" w:name="_Toc425170679"/>
        <w:bookmarkStart w:id="8817" w:name="_Toc425172992"/>
        <w:bookmarkStart w:id="8818" w:name="_Toc425234465"/>
        <w:bookmarkStart w:id="8819" w:name="_Toc425238017"/>
        <w:bookmarkStart w:id="8820" w:name="_Toc425239263"/>
        <w:bookmarkStart w:id="8821" w:name="_Toc425240510"/>
        <w:bookmarkStart w:id="8822" w:name="_Toc425241756"/>
        <w:bookmarkStart w:id="8823" w:name="_Toc425243002"/>
        <w:bookmarkStart w:id="8824" w:name="_Toc425244249"/>
        <w:bookmarkStart w:id="8825" w:name="_Toc425245496"/>
        <w:bookmarkStart w:id="8826" w:name="_Toc425246743"/>
        <w:bookmarkStart w:id="8827" w:name="_Toc425247989"/>
        <w:bookmarkStart w:id="8828" w:name="_Toc425249236"/>
        <w:bookmarkStart w:id="8829" w:name="_Toc425250483"/>
        <w:bookmarkStart w:id="8830" w:name="_Toc425251730"/>
        <w:bookmarkStart w:id="8831" w:name="_Toc425252400"/>
        <w:bookmarkStart w:id="8832" w:name="_Toc425253071"/>
        <w:bookmarkStart w:id="8833" w:name="_Toc425256462"/>
        <w:bookmarkStart w:id="8834" w:name="_Toc425276163"/>
        <w:bookmarkStart w:id="8835" w:name="_Toc425342261"/>
        <w:bookmarkStart w:id="8836" w:name="_Toc425349467"/>
        <w:bookmarkStart w:id="8837" w:name="_Toc425352616"/>
        <w:bookmarkStart w:id="8838" w:name="_Toc425353301"/>
        <w:bookmarkStart w:id="8839" w:name="_Toc425787294"/>
        <w:bookmarkStart w:id="8840" w:name="_Toc425787980"/>
        <w:bookmarkStart w:id="8841" w:name="_Toc425788667"/>
        <w:bookmarkStart w:id="8842" w:name="_Toc425789354"/>
        <w:bookmarkStart w:id="8843" w:name="_Toc425790041"/>
        <w:bookmarkStart w:id="8844" w:name="_Toc425793781"/>
        <w:bookmarkStart w:id="8845" w:name="_Toc426384716"/>
        <w:bookmarkStart w:id="8846" w:name="_Toc426386120"/>
        <w:bookmarkStart w:id="8847" w:name="_Toc426387523"/>
        <w:bookmarkStart w:id="8848" w:name="_Toc426388927"/>
        <w:bookmarkStart w:id="8849" w:name="_Toc426390331"/>
        <w:bookmarkStart w:id="8850" w:name="_Toc426391735"/>
        <w:bookmarkStart w:id="8851" w:name="_Toc426393138"/>
        <w:bookmarkStart w:id="8852" w:name="_Toc427824723"/>
        <w:bookmarkStart w:id="8853" w:name="_Toc427852536"/>
        <w:bookmarkStart w:id="8854" w:name="_Toc427854776"/>
        <w:bookmarkStart w:id="8855" w:name="_Toc427856977"/>
        <w:bookmarkEnd w:id="8809"/>
        <w:bookmarkEnd w:id="8810"/>
        <w:bookmarkEnd w:id="8811"/>
        <w:bookmarkEnd w:id="8812"/>
        <w:bookmarkEnd w:id="8813"/>
        <w:bookmarkEnd w:id="8814"/>
        <w:bookmarkEnd w:id="8815"/>
        <w:bookmarkEnd w:id="8816"/>
        <w:bookmarkEnd w:id="8817"/>
        <w:bookmarkEnd w:id="8818"/>
        <w:bookmarkEnd w:id="8819"/>
        <w:bookmarkEnd w:id="8820"/>
        <w:bookmarkEnd w:id="8821"/>
        <w:bookmarkEnd w:id="8822"/>
        <w:bookmarkEnd w:id="8823"/>
        <w:bookmarkEnd w:id="8824"/>
        <w:bookmarkEnd w:id="8825"/>
        <w:bookmarkEnd w:id="8826"/>
        <w:bookmarkEnd w:id="8827"/>
        <w:bookmarkEnd w:id="8828"/>
        <w:bookmarkEnd w:id="8829"/>
        <w:bookmarkEnd w:id="8830"/>
        <w:bookmarkEnd w:id="8831"/>
        <w:bookmarkEnd w:id="8832"/>
        <w:bookmarkEnd w:id="8833"/>
        <w:bookmarkEnd w:id="8834"/>
        <w:bookmarkEnd w:id="8835"/>
        <w:bookmarkEnd w:id="8836"/>
        <w:bookmarkEnd w:id="8837"/>
        <w:bookmarkEnd w:id="8838"/>
        <w:bookmarkEnd w:id="8839"/>
        <w:bookmarkEnd w:id="8840"/>
        <w:bookmarkEnd w:id="8841"/>
        <w:bookmarkEnd w:id="8842"/>
        <w:bookmarkEnd w:id="8843"/>
        <w:bookmarkEnd w:id="8844"/>
        <w:bookmarkEnd w:id="8845"/>
        <w:bookmarkEnd w:id="8846"/>
        <w:bookmarkEnd w:id="8847"/>
        <w:bookmarkEnd w:id="8848"/>
        <w:bookmarkEnd w:id="8849"/>
        <w:bookmarkEnd w:id="8850"/>
        <w:bookmarkEnd w:id="8851"/>
        <w:bookmarkEnd w:id="8852"/>
        <w:bookmarkEnd w:id="8853"/>
        <w:bookmarkEnd w:id="8854"/>
        <w:bookmarkEnd w:id="8855"/>
      </w:del>
    </w:p>
    <w:p w14:paraId="6FC6D1A5" w14:textId="3FE239F3" w:rsidR="000F1715" w:rsidRPr="00EF1CCB" w:rsidDel="00413F3D" w:rsidRDefault="005F4718">
      <w:pPr>
        <w:numPr>
          <w:ilvl w:val="0"/>
          <w:numId w:val="26"/>
        </w:numPr>
        <w:overflowPunct w:val="0"/>
        <w:autoSpaceDE w:val="0"/>
        <w:autoSpaceDN w:val="0"/>
        <w:spacing w:after="60"/>
        <w:textAlignment w:val="baseline"/>
        <w:rPr>
          <w:del w:id="8856" w:author="Ramasubramani, Hariharan" w:date="2015-07-13T14:40:00Z"/>
          <w:rFonts w:cstheme="minorHAnsi"/>
          <w:color w:val="000000" w:themeColor="text1"/>
        </w:rPr>
        <w:pPrChange w:id="8857" w:author="Ramasubramani, Hariharan" w:date="2015-07-13T14:40:00Z">
          <w:pPr>
            <w:pStyle w:val="ListParagraph"/>
            <w:numPr>
              <w:ilvl w:val="3"/>
              <w:numId w:val="11"/>
            </w:numPr>
            <w:tabs>
              <w:tab w:val="num" w:pos="2088"/>
            </w:tabs>
            <w:overflowPunct w:val="0"/>
            <w:autoSpaceDE w:val="0"/>
            <w:autoSpaceDN w:val="0"/>
            <w:spacing w:after="60"/>
            <w:ind w:left="1728" w:firstLine="0"/>
            <w:textAlignment w:val="baseline"/>
          </w:pPr>
        </w:pPrChange>
      </w:pPr>
      <w:del w:id="8858" w:author="Ramasubramani, Hariharan" w:date="2015-07-13T14:40:00Z">
        <w:r w:rsidDel="00413F3D">
          <w:rPr>
            <w:rFonts w:cstheme="minorHAnsi"/>
            <w:color w:val="000000" w:themeColor="text1"/>
          </w:rPr>
          <w:delText>The removal of the Active LDAP group of FRMS through RequestIT will prevent the user from logging into the FRMS system. (This will follow the RequestIT SLAs.)</w:delText>
        </w:r>
        <w:bookmarkStart w:id="8859" w:name="_Toc424912251"/>
        <w:bookmarkStart w:id="8860" w:name="_Toc424915360"/>
        <w:bookmarkStart w:id="8861" w:name="_Toc424918390"/>
        <w:bookmarkStart w:id="8862" w:name="_Toc425149240"/>
        <w:bookmarkStart w:id="8863" w:name="_Toc425161779"/>
        <w:bookmarkStart w:id="8864" w:name="_Toc425162787"/>
        <w:bookmarkStart w:id="8865" w:name="_Toc425163193"/>
        <w:bookmarkStart w:id="8866" w:name="_Toc425170680"/>
        <w:bookmarkStart w:id="8867" w:name="_Toc425172993"/>
        <w:bookmarkStart w:id="8868" w:name="_Toc425234466"/>
        <w:bookmarkStart w:id="8869" w:name="_Toc425238018"/>
        <w:bookmarkStart w:id="8870" w:name="_Toc425239264"/>
        <w:bookmarkStart w:id="8871" w:name="_Toc425240511"/>
        <w:bookmarkStart w:id="8872" w:name="_Toc425241757"/>
        <w:bookmarkStart w:id="8873" w:name="_Toc425243003"/>
        <w:bookmarkStart w:id="8874" w:name="_Toc425244250"/>
        <w:bookmarkStart w:id="8875" w:name="_Toc425245497"/>
        <w:bookmarkStart w:id="8876" w:name="_Toc425246744"/>
        <w:bookmarkStart w:id="8877" w:name="_Toc425247990"/>
        <w:bookmarkStart w:id="8878" w:name="_Toc425249237"/>
        <w:bookmarkStart w:id="8879" w:name="_Toc425250484"/>
        <w:bookmarkStart w:id="8880" w:name="_Toc425251731"/>
        <w:bookmarkStart w:id="8881" w:name="_Toc425252401"/>
        <w:bookmarkStart w:id="8882" w:name="_Toc425253072"/>
        <w:bookmarkStart w:id="8883" w:name="_Toc425256463"/>
        <w:bookmarkStart w:id="8884" w:name="_Toc425276164"/>
        <w:bookmarkStart w:id="8885" w:name="_Toc425342262"/>
        <w:bookmarkStart w:id="8886" w:name="_Toc425349468"/>
        <w:bookmarkStart w:id="8887" w:name="_Toc425352617"/>
        <w:bookmarkStart w:id="8888" w:name="_Toc425353302"/>
        <w:bookmarkStart w:id="8889" w:name="_Toc425787295"/>
        <w:bookmarkStart w:id="8890" w:name="_Toc425787981"/>
        <w:bookmarkStart w:id="8891" w:name="_Toc425788668"/>
        <w:bookmarkStart w:id="8892" w:name="_Toc425789355"/>
        <w:bookmarkStart w:id="8893" w:name="_Toc425790042"/>
        <w:bookmarkStart w:id="8894" w:name="_Toc425793782"/>
        <w:bookmarkStart w:id="8895" w:name="_Toc426384717"/>
        <w:bookmarkStart w:id="8896" w:name="_Toc426386121"/>
        <w:bookmarkStart w:id="8897" w:name="_Toc426387524"/>
        <w:bookmarkStart w:id="8898" w:name="_Toc426388928"/>
        <w:bookmarkStart w:id="8899" w:name="_Toc426390332"/>
        <w:bookmarkStart w:id="8900" w:name="_Toc426391736"/>
        <w:bookmarkStart w:id="8901" w:name="_Toc426393139"/>
        <w:bookmarkStart w:id="8902" w:name="_Toc427824724"/>
        <w:bookmarkStart w:id="8903" w:name="_Toc427852537"/>
        <w:bookmarkStart w:id="8904" w:name="_Toc427854777"/>
        <w:bookmarkStart w:id="8905" w:name="_Toc427856978"/>
        <w:bookmarkEnd w:id="8859"/>
        <w:bookmarkEnd w:id="8860"/>
        <w:bookmarkEnd w:id="8861"/>
        <w:bookmarkEnd w:id="8862"/>
        <w:bookmarkEnd w:id="8863"/>
        <w:bookmarkEnd w:id="8864"/>
        <w:bookmarkEnd w:id="8865"/>
        <w:bookmarkEnd w:id="8866"/>
        <w:bookmarkEnd w:id="8867"/>
        <w:bookmarkEnd w:id="8868"/>
        <w:bookmarkEnd w:id="8869"/>
        <w:bookmarkEnd w:id="8870"/>
        <w:bookmarkEnd w:id="8871"/>
        <w:bookmarkEnd w:id="8872"/>
        <w:bookmarkEnd w:id="8873"/>
        <w:bookmarkEnd w:id="8874"/>
        <w:bookmarkEnd w:id="8875"/>
        <w:bookmarkEnd w:id="8876"/>
        <w:bookmarkEnd w:id="8877"/>
        <w:bookmarkEnd w:id="8878"/>
        <w:bookmarkEnd w:id="8879"/>
        <w:bookmarkEnd w:id="8880"/>
        <w:bookmarkEnd w:id="8881"/>
        <w:bookmarkEnd w:id="8882"/>
        <w:bookmarkEnd w:id="8883"/>
        <w:bookmarkEnd w:id="8884"/>
        <w:bookmarkEnd w:id="8885"/>
        <w:bookmarkEnd w:id="8886"/>
        <w:bookmarkEnd w:id="8887"/>
        <w:bookmarkEnd w:id="8888"/>
        <w:bookmarkEnd w:id="8889"/>
        <w:bookmarkEnd w:id="8890"/>
        <w:bookmarkEnd w:id="8891"/>
        <w:bookmarkEnd w:id="8892"/>
        <w:bookmarkEnd w:id="8893"/>
        <w:bookmarkEnd w:id="8894"/>
        <w:bookmarkEnd w:id="8895"/>
        <w:bookmarkEnd w:id="8896"/>
        <w:bookmarkEnd w:id="8897"/>
        <w:bookmarkEnd w:id="8898"/>
        <w:bookmarkEnd w:id="8899"/>
        <w:bookmarkEnd w:id="8900"/>
        <w:bookmarkEnd w:id="8901"/>
        <w:bookmarkEnd w:id="8902"/>
        <w:bookmarkEnd w:id="8903"/>
        <w:bookmarkEnd w:id="8904"/>
        <w:bookmarkEnd w:id="8905"/>
      </w:del>
    </w:p>
    <w:p w14:paraId="06A76893" w14:textId="339E343B" w:rsidR="00F0259C" w:rsidRPr="000F1715" w:rsidDel="00413F3D" w:rsidRDefault="00F0259C">
      <w:pPr>
        <w:numPr>
          <w:ilvl w:val="0"/>
          <w:numId w:val="26"/>
        </w:numPr>
        <w:overflowPunct w:val="0"/>
        <w:autoSpaceDE w:val="0"/>
        <w:autoSpaceDN w:val="0"/>
        <w:spacing w:after="60"/>
        <w:textAlignment w:val="baseline"/>
        <w:rPr>
          <w:del w:id="8906" w:author="Ramasubramani, Hariharan" w:date="2015-07-13T14:40:00Z"/>
        </w:rPr>
        <w:pPrChange w:id="8907" w:author="Ramasubramani, Hariharan" w:date="2015-07-13T14:40:00Z">
          <w:pPr>
            <w:pStyle w:val="BlockComment"/>
          </w:pPr>
        </w:pPrChange>
      </w:pPr>
      <w:del w:id="8908" w:author="Ramasubramani, Hariharan" w:date="2015-07-13T14:40:00Z">
        <w:r w:rsidRPr="000F1715" w:rsidDel="00413F3D">
          <w:delText xml:space="preserve">Archiving a User is performed using the Edit User screen (Fig: </w:delText>
        </w:r>
        <w:r w:rsidR="00D04EE9" w:rsidDel="00413F3D">
          <w:delText>2.d</w:delText>
        </w:r>
        <w:r w:rsidRPr="000F1715" w:rsidDel="00413F3D">
          <w:delText>)</w:delText>
        </w:r>
        <w:bookmarkStart w:id="8909" w:name="_Toc424912252"/>
        <w:bookmarkStart w:id="8910" w:name="_Toc424915361"/>
        <w:bookmarkStart w:id="8911" w:name="_Toc424918391"/>
        <w:bookmarkStart w:id="8912" w:name="_Toc425149241"/>
        <w:bookmarkStart w:id="8913" w:name="_Toc425161780"/>
        <w:bookmarkStart w:id="8914" w:name="_Toc425162788"/>
        <w:bookmarkStart w:id="8915" w:name="_Toc425163194"/>
        <w:bookmarkStart w:id="8916" w:name="_Toc425170681"/>
        <w:bookmarkStart w:id="8917" w:name="_Toc425172994"/>
        <w:bookmarkStart w:id="8918" w:name="_Toc425234467"/>
        <w:bookmarkStart w:id="8919" w:name="_Toc425238019"/>
        <w:bookmarkStart w:id="8920" w:name="_Toc425239265"/>
        <w:bookmarkStart w:id="8921" w:name="_Toc425240512"/>
        <w:bookmarkStart w:id="8922" w:name="_Toc425241758"/>
        <w:bookmarkStart w:id="8923" w:name="_Toc425243004"/>
        <w:bookmarkStart w:id="8924" w:name="_Toc425244251"/>
        <w:bookmarkStart w:id="8925" w:name="_Toc425245498"/>
        <w:bookmarkStart w:id="8926" w:name="_Toc425246745"/>
        <w:bookmarkStart w:id="8927" w:name="_Toc425247991"/>
        <w:bookmarkStart w:id="8928" w:name="_Toc425249238"/>
        <w:bookmarkStart w:id="8929" w:name="_Toc425250485"/>
        <w:bookmarkStart w:id="8930" w:name="_Toc425251732"/>
        <w:bookmarkStart w:id="8931" w:name="_Toc425252402"/>
        <w:bookmarkStart w:id="8932" w:name="_Toc425253073"/>
        <w:bookmarkStart w:id="8933" w:name="_Toc425256464"/>
        <w:bookmarkStart w:id="8934" w:name="_Toc425276165"/>
        <w:bookmarkStart w:id="8935" w:name="_Toc425342263"/>
        <w:bookmarkStart w:id="8936" w:name="_Toc425349469"/>
        <w:bookmarkStart w:id="8937" w:name="_Toc425352618"/>
        <w:bookmarkStart w:id="8938" w:name="_Toc425353303"/>
        <w:bookmarkStart w:id="8939" w:name="_Toc425787296"/>
        <w:bookmarkStart w:id="8940" w:name="_Toc425787982"/>
        <w:bookmarkStart w:id="8941" w:name="_Toc425788669"/>
        <w:bookmarkStart w:id="8942" w:name="_Toc425789356"/>
        <w:bookmarkStart w:id="8943" w:name="_Toc425790043"/>
        <w:bookmarkStart w:id="8944" w:name="_Toc425793783"/>
        <w:bookmarkStart w:id="8945" w:name="_Toc426384718"/>
        <w:bookmarkStart w:id="8946" w:name="_Toc426386122"/>
        <w:bookmarkStart w:id="8947" w:name="_Toc426387525"/>
        <w:bookmarkStart w:id="8948" w:name="_Toc426388929"/>
        <w:bookmarkStart w:id="8949" w:name="_Toc426390333"/>
        <w:bookmarkStart w:id="8950" w:name="_Toc426391737"/>
        <w:bookmarkStart w:id="8951" w:name="_Toc426393140"/>
        <w:bookmarkStart w:id="8952" w:name="_Toc427824725"/>
        <w:bookmarkStart w:id="8953" w:name="_Toc427852538"/>
        <w:bookmarkStart w:id="8954" w:name="_Toc427854778"/>
        <w:bookmarkStart w:id="8955" w:name="_Toc427856979"/>
        <w:bookmarkEnd w:id="8909"/>
        <w:bookmarkEnd w:id="8910"/>
        <w:bookmarkEnd w:id="8911"/>
        <w:bookmarkEnd w:id="8912"/>
        <w:bookmarkEnd w:id="8913"/>
        <w:bookmarkEnd w:id="8914"/>
        <w:bookmarkEnd w:id="8915"/>
        <w:bookmarkEnd w:id="8916"/>
        <w:bookmarkEnd w:id="8917"/>
        <w:bookmarkEnd w:id="8918"/>
        <w:bookmarkEnd w:id="8919"/>
        <w:bookmarkEnd w:id="8920"/>
        <w:bookmarkEnd w:id="8921"/>
        <w:bookmarkEnd w:id="8922"/>
        <w:bookmarkEnd w:id="8923"/>
        <w:bookmarkEnd w:id="8924"/>
        <w:bookmarkEnd w:id="8925"/>
        <w:bookmarkEnd w:id="8926"/>
        <w:bookmarkEnd w:id="8927"/>
        <w:bookmarkEnd w:id="8928"/>
        <w:bookmarkEnd w:id="8929"/>
        <w:bookmarkEnd w:id="8930"/>
        <w:bookmarkEnd w:id="8931"/>
        <w:bookmarkEnd w:id="8932"/>
        <w:bookmarkEnd w:id="8933"/>
        <w:bookmarkEnd w:id="8934"/>
        <w:bookmarkEnd w:id="8935"/>
        <w:bookmarkEnd w:id="8936"/>
        <w:bookmarkEnd w:id="8937"/>
        <w:bookmarkEnd w:id="8938"/>
        <w:bookmarkEnd w:id="8939"/>
        <w:bookmarkEnd w:id="8940"/>
        <w:bookmarkEnd w:id="8941"/>
        <w:bookmarkEnd w:id="8942"/>
        <w:bookmarkEnd w:id="8943"/>
        <w:bookmarkEnd w:id="8944"/>
        <w:bookmarkEnd w:id="8945"/>
        <w:bookmarkEnd w:id="8946"/>
        <w:bookmarkEnd w:id="8947"/>
        <w:bookmarkEnd w:id="8948"/>
        <w:bookmarkEnd w:id="8949"/>
        <w:bookmarkEnd w:id="8950"/>
        <w:bookmarkEnd w:id="8951"/>
        <w:bookmarkEnd w:id="8952"/>
        <w:bookmarkEnd w:id="8953"/>
        <w:bookmarkEnd w:id="8954"/>
        <w:bookmarkEnd w:id="8955"/>
      </w:del>
    </w:p>
    <w:p w14:paraId="4DF05AD0" w14:textId="57468C6E" w:rsidR="00F0259C" w:rsidRPr="00F0259C" w:rsidDel="00413F3D" w:rsidRDefault="00F0259C">
      <w:pPr>
        <w:numPr>
          <w:ilvl w:val="0"/>
          <w:numId w:val="26"/>
        </w:numPr>
        <w:overflowPunct w:val="0"/>
        <w:autoSpaceDE w:val="0"/>
        <w:autoSpaceDN w:val="0"/>
        <w:spacing w:after="60"/>
        <w:textAlignment w:val="baseline"/>
        <w:rPr>
          <w:del w:id="8956" w:author="Ramasubramani, Hariharan" w:date="2015-07-13T14:40:00Z"/>
          <w:rFonts w:cstheme="minorHAnsi"/>
          <w:color w:val="000000" w:themeColor="text1"/>
        </w:rPr>
        <w:pPrChange w:id="8957" w:author="Ramasubramani, Hariharan" w:date="2015-07-13T14:40:00Z">
          <w:pPr>
            <w:overflowPunct w:val="0"/>
            <w:autoSpaceDE w:val="0"/>
            <w:autoSpaceDN w:val="0"/>
            <w:spacing w:after="60"/>
            <w:ind w:firstLine="0"/>
            <w:textAlignment w:val="baseline"/>
          </w:pPr>
        </w:pPrChange>
      </w:pPr>
      <w:bookmarkStart w:id="8958" w:name="_Toc424912253"/>
      <w:bookmarkStart w:id="8959" w:name="_Toc424915362"/>
      <w:bookmarkStart w:id="8960" w:name="_Toc424918392"/>
      <w:bookmarkStart w:id="8961" w:name="_Toc425149242"/>
      <w:bookmarkStart w:id="8962" w:name="_Toc425161781"/>
      <w:bookmarkStart w:id="8963" w:name="_Toc425162789"/>
      <w:bookmarkStart w:id="8964" w:name="_Toc425163195"/>
      <w:bookmarkStart w:id="8965" w:name="_Toc425170682"/>
      <w:bookmarkStart w:id="8966" w:name="_Toc425172995"/>
      <w:bookmarkStart w:id="8967" w:name="_Toc425234468"/>
      <w:bookmarkStart w:id="8968" w:name="_Toc425238020"/>
      <w:bookmarkStart w:id="8969" w:name="_Toc425239266"/>
      <w:bookmarkStart w:id="8970" w:name="_Toc425240513"/>
      <w:bookmarkStart w:id="8971" w:name="_Toc425241759"/>
      <w:bookmarkStart w:id="8972" w:name="_Toc425243005"/>
      <w:bookmarkStart w:id="8973" w:name="_Toc425244252"/>
      <w:bookmarkStart w:id="8974" w:name="_Toc425245499"/>
      <w:bookmarkStart w:id="8975" w:name="_Toc425246746"/>
      <w:bookmarkStart w:id="8976" w:name="_Toc425247992"/>
      <w:bookmarkStart w:id="8977" w:name="_Toc425249239"/>
      <w:bookmarkStart w:id="8978" w:name="_Toc425250486"/>
      <w:bookmarkStart w:id="8979" w:name="_Toc425251733"/>
      <w:bookmarkStart w:id="8980" w:name="_Toc425252403"/>
      <w:bookmarkStart w:id="8981" w:name="_Toc425253074"/>
      <w:bookmarkStart w:id="8982" w:name="_Toc425256465"/>
      <w:bookmarkStart w:id="8983" w:name="_Toc425276166"/>
      <w:bookmarkStart w:id="8984" w:name="_Toc425342264"/>
      <w:bookmarkStart w:id="8985" w:name="_Toc425349470"/>
      <w:bookmarkStart w:id="8986" w:name="_Toc425352619"/>
      <w:bookmarkStart w:id="8987" w:name="_Toc425353304"/>
      <w:bookmarkStart w:id="8988" w:name="_Toc425787297"/>
      <w:bookmarkStart w:id="8989" w:name="_Toc425787983"/>
      <w:bookmarkStart w:id="8990" w:name="_Toc425788670"/>
      <w:bookmarkStart w:id="8991" w:name="_Toc425789357"/>
      <w:bookmarkStart w:id="8992" w:name="_Toc425790044"/>
      <w:bookmarkStart w:id="8993" w:name="_Toc425793784"/>
      <w:bookmarkStart w:id="8994" w:name="_Toc426384719"/>
      <w:bookmarkStart w:id="8995" w:name="_Toc426386123"/>
      <w:bookmarkStart w:id="8996" w:name="_Toc426387526"/>
      <w:bookmarkStart w:id="8997" w:name="_Toc426388930"/>
      <w:bookmarkStart w:id="8998" w:name="_Toc426390334"/>
      <w:bookmarkStart w:id="8999" w:name="_Toc426391738"/>
      <w:bookmarkStart w:id="9000" w:name="_Toc426393141"/>
      <w:bookmarkStart w:id="9001" w:name="_Toc427824726"/>
      <w:bookmarkStart w:id="9002" w:name="_Toc427852539"/>
      <w:bookmarkStart w:id="9003" w:name="_Toc427854779"/>
      <w:bookmarkStart w:id="9004" w:name="_Toc427856980"/>
      <w:bookmarkEnd w:id="8958"/>
      <w:bookmarkEnd w:id="8959"/>
      <w:bookmarkEnd w:id="8960"/>
      <w:bookmarkEnd w:id="8961"/>
      <w:bookmarkEnd w:id="8962"/>
      <w:bookmarkEnd w:id="8963"/>
      <w:bookmarkEnd w:id="8964"/>
      <w:bookmarkEnd w:id="8965"/>
      <w:bookmarkEnd w:id="8966"/>
      <w:bookmarkEnd w:id="8967"/>
      <w:bookmarkEnd w:id="8968"/>
      <w:bookmarkEnd w:id="8969"/>
      <w:bookmarkEnd w:id="8970"/>
      <w:bookmarkEnd w:id="8971"/>
      <w:bookmarkEnd w:id="8972"/>
      <w:bookmarkEnd w:id="8973"/>
      <w:bookmarkEnd w:id="8974"/>
      <w:bookmarkEnd w:id="8975"/>
      <w:bookmarkEnd w:id="8976"/>
      <w:bookmarkEnd w:id="8977"/>
      <w:bookmarkEnd w:id="8978"/>
      <w:bookmarkEnd w:id="8979"/>
      <w:bookmarkEnd w:id="8980"/>
      <w:bookmarkEnd w:id="8981"/>
      <w:bookmarkEnd w:id="8982"/>
      <w:bookmarkEnd w:id="8983"/>
      <w:bookmarkEnd w:id="8984"/>
      <w:bookmarkEnd w:id="8985"/>
      <w:bookmarkEnd w:id="8986"/>
      <w:bookmarkEnd w:id="8987"/>
      <w:bookmarkEnd w:id="8988"/>
      <w:bookmarkEnd w:id="8989"/>
      <w:bookmarkEnd w:id="8990"/>
      <w:bookmarkEnd w:id="8991"/>
      <w:bookmarkEnd w:id="8992"/>
      <w:bookmarkEnd w:id="8993"/>
      <w:bookmarkEnd w:id="8994"/>
      <w:bookmarkEnd w:id="8995"/>
      <w:bookmarkEnd w:id="8996"/>
      <w:bookmarkEnd w:id="8997"/>
      <w:bookmarkEnd w:id="8998"/>
      <w:bookmarkEnd w:id="8999"/>
      <w:bookmarkEnd w:id="9000"/>
      <w:bookmarkEnd w:id="9001"/>
      <w:bookmarkEnd w:id="9002"/>
      <w:bookmarkEnd w:id="9003"/>
      <w:bookmarkEnd w:id="9004"/>
    </w:p>
    <w:p w14:paraId="056EFEDF" w14:textId="48863F5D" w:rsidR="001F39F9" w:rsidRPr="00D94FBB" w:rsidDel="00413F3D" w:rsidRDefault="001F39F9">
      <w:pPr>
        <w:numPr>
          <w:ilvl w:val="0"/>
          <w:numId w:val="26"/>
        </w:numPr>
        <w:overflowPunct w:val="0"/>
        <w:autoSpaceDE w:val="0"/>
        <w:autoSpaceDN w:val="0"/>
        <w:spacing w:after="60"/>
        <w:textAlignment w:val="baseline"/>
        <w:rPr>
          <w:del w:id="9005" w:author="Ramasubramani, Hariharan" w:date="2015-07-13T14:40:00Z"/>
          <w:rFonts w:cstheme="minorHAnsi"/>
          <w:color w:val="000000" w:themeColor="text1"/>
        </w:rPr>
        <w:pPrChange w:id="9006" w:author="Ramasubramani, Hariharan" w:date="2015-07-13T14:40:00Z">
          <w:pPr>
            <w:pStyle w:val="ListParagraph"/>
            <w:overflowPunct w:val="0"/>
            <w:autoSpaceDE w:val="0"/>
            <w:autoSpaceDN w:val="0"/>
            <w:spacing w:after="60"/>
            <w:ind w:left="619" w:firstLine="0"/>
            <w:textAlignment w:val="baseline"/>
          </w:pPr>
        </w:pPrChange>
      </w:pPr>
      <w:bookmarkStart w:id="9007" w:name="_Toc424912254"/>
      <w:bookmarkStart w:id="9008" w:name="_Toc424915363"/>
      <w:bookmarkStart w:id="9009" w:name="_Toc424918393"/>
      <w:bookmarkStart w:id="9010" w:name="_Toc425149243"/>
      <w:bookmarkStart w:id="9011" w:name="_Toc425161782"/>
      <w:bookmarkStart w:id="9012" w:name="_Toc425162790"/>
      <w:bookmarkStart w:id="9013" w:name="_Toc425163196"/>
      <w:bookmarkStart w:id="9014" w:name="_Toc425170683"/>
      <w:bookmarkStart w:id="9015" w:name="_Toc425172996"/>
      <w:bookmarkStart w:id="9016" w:name="_Toc425234469"/>
      <w:bookmarkStart w:id="9017" w:name="_Toc425238021"/>
      <w:bookmarkStart w:id="9018" w:name="_Toc425239267"/>
      <w:bookmarkStart w:id="9019" w:name="_Toc425240514"/>
      <w:bookmarkStart w:id="9020" w:name="_Toc425241760"/>
      <w:bookmarkStart w:id="9021" w:name="_Toc425243006"/>
      <w:bookmarkStart w:id="9022" w:name="_Toc425244253"/>
      <w:bookmarkStart w:id="9023" w:name="_Toc425245500"/>
      <w:bookmarkStart w:id="9024" w:name="_Toc425246747"/>
      <w:bookmarkStart w:id="9025" w:name="_Toc425247993"/>
      <w:bookmarkStart w:id="9026" w:name="_Toc425249240"/>
      <w:bookmarkStart w:id="9027" w:name="_Toc425250487"/>
      <w:bookmarkStart w:id="9028" w:name="_Toc425251734"/>
      <w:bookmarkStart w:id="9029" w:name="_Toc425252404"/>
      <w:bookmarkStart w:id="9030" w:name="_Toc425253075"/>
      <w:bookmarkStart w:id="9031" w:name="_Toc425256466"/>
      <w:bookmarkStart w:id="9032" w:name="_Toc425276167"/>
      <w:bookmarkStart w:id="9033" w:name="_Toc425342265"/>
      <w:bookmarkStart w:id="9034" w:name="_Toc425349471"/>
      <w:bookmarkStart w:id="9035" w:name="_Toc425352620"/>
      <w:bookmarkStart w:id="9036" w:name="_Toc425353305"/>
      <w:bookmarkStart w:id="9037" w:name="_Toc425787298"/>
      <w:bookmarkStart w:id="9038" w:name="_Toc425787984"/>
      <w:bookmarkStart w:id="9039" w:name="_Toc425788671"/>
      <w:bookmarkStart w:id="9040" w:name="_Toc425789358"/>
      <w:bookmarkStart w:id="9041" w:name="_Toc425790045"/>
      <w:bookmarkStart w:id="9042" w:name="_Toc425793785"/>
      <w:bookmarkStart w:id="9043" w:name="_Toc426384720"/>
      <w:bookmarkStart w:id="9044" w:name="_Toc426386124"/>
      <w:bookmarkStart w:id="9045" w:name="_Toc426387527"/>
      <w:bookmarkStart w:id="9046" w:name="_Toc426388931"/>
      <w:bookmarkStart w:id="9047" w:name="_Toc426390335"/>
      <w:bookmarkStart w:id="9048" w:name="_Toc426391739"/>
      <w:bookmarkStart w:id="9049" w:name="_Toc426393142"/>
      <w:bookmarkStart w:id="9050" w:name="_Toc427824727"/>
      <w:bookmarkStart w:id="9051" w:name="_Toc427852540"/>
      <w:bookmarkStart w:id="9052" w:name="_Toc427854780"/>
      <w:bookmarkStart w:id="9053" w:name="_Toc427856981"/>
      <w:bookmarkEnd w:id="9007"/>
      <w:bookmarkEnd w:id="9008"/>
      <w:bookmarkEnd w:id="9009"/>
      <w:bookmarkEnd w:id="9010"/>
      <w:bookmarkEnd w:id="9011"/>
      <w:bookmarkEnd w:id="9012"/>
      <w:bookmarkEnd w:id="9013"/>
      <w:bookmarkEnd w:id="9014"/>
      <w:bookmarkEnd w:id="9015"/>
      <w:bookmarkEnd w:id="9016"/>
      <w:bookmarkEnd w:id="9017"/>
      <w:bookmarkEnd w:id="9018"/>
      <w:bookmarkEnd w:id="9019"/>
      <w:bookmarkEnd w:id="9020"/>
      <w:bookmarkEnd w:id="9021"/>
      <w:bookmarkEnd w:id="9022"/>
      <w:bookmarkEnd w:id="9023"/>
      <w:bookmarkEnd w:id="9024"/>
      <w:bookmarkEnd w:id="9025"/>
      <w:bookmarkEnd w:id="9026"/>
      <w:bookmarkEnd w:id="9027"/>
      <w:bookmarkEnd w:id="9028"/>
      <w:bookmarkEnd w:id="9029"/>
      <w:bookmarkEnd w:id="9030"/>
      <w:bookmarkEnd w:id="9031"/>
      <w:bookmarkEnd w:id="9032"/>
      <w:bookmarkEnd w:id="9033"/>
      <w:bookmarkEnd w:id="9034"/>
      <w:bookmarkEnd w:id="9035"/>
      <w:bookmarkEnd w:id="9036"/>
      <w:bookmarkEnd w:id="9037"/>
      <w:bookmarkEnd w:id="9038"/>
      <w:bookmarkEnd w:id="9039"/>
      <w:bookmarkEnd w:id="9040"/>
      <w:bookmarkEnd w:id="9041"/>
      <w:bookmarkEnd w:id="9042"/>
      <w:bookmarkEnd w:id="9043"/>
      <w:bookmarkEnd w:id="9044"/>
      <w:bookmarkEnd w:id="9045"/>
      <w:bookmarkEnd w:id="9046"/>
      <w:bookmarkEnd w:id="9047"/>
      <w:bookmarkEnd w:id="9048"/>
      <w:bookmarkEnd w:id="9049"/>
      <w:bookmarkEnd w:id="9050"/>
      <w:bookmarkEnd w:id="9051"/>
      <w:bookmarkEnd w:id="9052"/>
      <w:bookmarkEnd w:id="9053"/>
    </w:p>
    <w:p w14:paraId="21AA71A1" w14:textId="14A0114F" w:rsidR="005F4718" w:rsidRPr="00C106B9" w:rsidDel="00413F3D" w:rsidRDefault="005F4718">
      <w:pPr>
        <w:numPr>
          <w:ilvl w:val="0"/>
          <w:numId w:val="26"/>
        </w:numPr>
        <w:overflowPunct w:val="0"/>
        <w:autoSpaceDE w:val="0"/>
        <w:autoSpaceDN w:val="0"/>
        <w:spacing w:after="60"/>
        <w:textAlignment w:val="baseline"/>
        <w:rPr>
          <w:del w:id="9054" w:author="Ramasubramani, Hariharan" w:date="2015-07-13T14:40:00Z"/>
          <w:rFonts w:cstheme="minorHAnsi"/>
          <w:color w:val="000000" w:themeColor="text1"/>
        </w:rPr>
        <w:pPrChange w:id="9055" w:author="Ramasubramani, Hariharan" w:date="2015-07-13T14:40:00Z">
          <w:pPr>
            <w:pStyle w:val="ListParagraph"/>
            <w:numPr>
              <w:ilvl w:val="1"/>
              <w:numId w:val="11"/>
            </w:numPr>
            <w:tabs>
              <w:tab w:val="num" w:pos="1170"/>
            </w:tabs>
            <w:overflowPunct w:val="0"/>
            <w:autoSpaceDE w:val="0"/>
            <w:autoSpaceDN w:val="0"/>
            <w:spacing w:after="60"/>
            <w:ind w:left="619" w:firstLine="0"/>
            <w:textAlignment w:val="baseline"/>
          </w:pPr>
        </w:pPrChange>
      </w:pPr>
      <w:del w:id="9056" w:author="Ramasubramani, Hariharan" w:date="2015-07-13T14:40:00Z">
        <w:r w:rsidRPr="00C106B9" w:rsidDel="00413F3D">
          <w:rPr>
            <w:rFonts w:cstheme="minorHAnsi"/>
            <w:color w:val="000000" w:themeColor="text1"/>
          </w:rPr>
          <w:delText>The system shall</w:delText>
        </w:r>
        <w:r w:rsidDel="00413F3D">
          <w:rPr>
            <w:rFonts w:cstheme="minorHAnsi"/>
            <w:color w:val="000000" w:themeColor="text1"/>
          </w:rPr>
          <w:delText xml:space="preserve"> capture the user history information.</w:delText>
        </w:r>
        <w:bookmarkStart w:id="9057" w:name="_Toc424912255"/>
        <w:bookmarkStart w:id="9058" w:name="_Toc424915364"/>
        <w:bookmarkStart w:id="9059" w:name="_Toc424918394"/>
        <w:bookmarkStart w:id="9060" w:name="_Toc425149244"/>
        <w:bookmarkStart w:id="9061" w:name="_Toc425161783"/>
        <w:bookmarkStart w:id="9062" w:name="_Toc425162791"/>
        <w:bookmarkStart w:id="9063" w:name="_Toc425163197"/>
        <w:bookmarkStart w:id="9064" w:name="_Toc425170684"/>
        <w:bookmarkStart w:id="9065" w:name="_Toc425172997"/>
        <w:bookmarkStart w:id="9066" w:name="_Toc425234470"/>
        <w:bookmarkStart w:id="9067" w:name="_Toc425238022"/>
        <w:bookmarkStart w:id="9068" w:name="_Toc425239268"/>
        <w:bookmarkStart w:id="9069" w:name="_Toc425240515"/>
        <w:bookmarkStart w:id="9070" w:name="_Toc425241761"/>
        <w:bookmarkStart w:id="9071" w:name="_Toc425243007"/>
        <w:bookmarkStart w:id="9072" w:name="_Toc425244254"/>
        <w:bookmarkStart w:id="9073" w:name="_Toc425245501"/>
        <w:bookmarkStart w:id="9074" w:name="_Toc425246748"/>
        <w:bookmarkStart w:id="9075" w:name="_Toc425247994"/>
        <w:bookmarkStart w:id="9076" w:name="_Toc425249241"/>
        <w:bookmarkStart w:id="9077" w:name="_Toc425250488"/>
        <w:bookmarkStart w:id="9078" w:name="_Toc425251735"/>
        <w:bookmarkStart w:id="9079" w:name="_Toc425252405"/>
        <w:bookmarkStart w:id="9080" w:name="_Toc425253076"/>
        <w:bookmarkStart w:id="9081" w:name="_Toc425256467"/>
        <w:bookmarkStart w:id="9082" w:name="_Toc425276168"/>
        <w:bookmarkStart w:id="9083" w:name="_Toc425342266"/>
        <w:bookmarkStart w:id="9084" w:name="_Toc425349472"/>
        <w:bookmarkStart w:id="9085" w:name="_Toc425352621"/>
        <w:bookmarkStart w:id="9086" w:name="_Toc425353306"/>
        <w:bookmarkStart w:id="9087" w:name="_Toc425787299"/>
        <w:bookmarkStart w:id="9088" w:name="_Toc425787985"/>
        <w:bookmarkStart w:id="9089" w:name="_Toc425788672"/>
        <w:bookmarkStart w:id="9090" w:name="_Toc425789359"/>
        <w:bookmarkStart w:id="9091" w:name="_Toc425790046"/>
        <w:bookmarkStart w:id="9092" w:name="_Toc425793786"/>
        <w:bookmarkStart w:id="9093" w:name="_Toc426384721"/>
        <w:bookmarkStart w:id="9094" w:name="_Toc426386125"/>
        <w:bookmarkStart w:id="9095" w:name="_Toc426387528"/>
        <w:bookmarkStart w:id="9096" w:name="_Toc426388932"/>
        <w:bookmarkStart w:id="9097" w:name="_Toc426390336"/>
        <w:bookmarkStart w:id="9098" w:name="_Toc426391740"/>
        <w:bookmarkStart w:id="9099" w:name="_Toc426393143"/>
        <w:bookmarkStart w:id="9100" w:name="_Toc427824728"/>
        <w:bookmarkStart w:id="9101" w:name="_Toc427852541"/>
        <w:bookmarkStart w:id="9102" w:name="_Toc427854781"/>
        <w:bookmarkStart w:id="9103" w:name="_Toc427856982"/>
        <w:bookmarkEnd w:id="9057"/>
        <w:bookmarkEnd w:id="9058"/>
        <w:bookmarkEnd w:id="9059"/>
        <w:bookmarkEnd w:id="9060"/>
        <w:bookmarkEnd w:id="9061"/>
        <w:bookmarkEnd w:id="9062"/>
        <w:bookmarkEnd w:id="9063"/>
        <w:bookmarkEnd w:id="9064"/>
        <w:bookmarkEnd w:id="9065"/>
        <w:bookmarkEnd w:id="9066"/>
        <w:bookmarkEnd w:id="9067"/>
        <w:bookmarkEnd w:id="9068"/>
        <w:bookmarkEnd w:id="9069"/>
        <w:bookmarkEnd w:id="9070"/>
        <w:bookmarkEnd w:id="9071"/>
        <w:bookmarkEnd w:id="9072"/>
        <w:bookmarkEnd w:id="9073"/>
        <w:bookmarkEnd w:id="9074"/>
        <w:bookmarkEnd w:id="9075"/>
        <w:bookmarkEnd w:id="9076"/>
        <w:bookmarkEnd w:id="9077"/>
        <w:bookmarkEnd w:id="9078"/>
        <w:bookmarkEnd w:id="9079"/>
        <w:bookmarkEnd w:id="9080"/>
        <w:bookmarkEnd w:id="9081"/>
        <w:bookmarkEnd w:id="9082"/>
        <w:bookmarkEnd w:id="9083"/>
        <w:bookmarkEnd w:id="9084"/>
        <w:bookmarkEnd w:id="9085"/>
        <w:bookmarkEnd w:id="9086"/>
        <w:bookmarkEnd w:id="9087"/>
        <w:bookmarkEnd w:id="9088"/>
        <w:bookmarkEnd w:id="9089"/>
        <w:bookmarkEnd w:id="9090"/>
        <w:bookmarkEnd w:id="9091"/>
        <w:bookmarkEnd w:id="9092"/>
        <w:bookmarkEnd w:id="9093"/>
        <w:bookmarkEnd w:id="9094"/>
        <w:bookmarkEnd w:id="9095"/>
        <w:bookmarkEnd w:id="9096"/>
        <w:bookmarkEnd w:id="9097"/>
        <w:bookmarkEnd w:id="9098"/>
        <w:bookmarkEnd w:id="9099"/>
        <w:bookmarkEnd w:id="9100"/>
        <w:bookmarkEnd w:id="9101"/>
        <w:bookmarkEnd w:id="9102"/>
        <w:bookmarkEnd w:id="9103"/>
      </w:del>
    </w:p>
    <w:p w14:paraId="22D5F44C" w14:textId="28095F47" w:rsidR="005F4718" w:rsidRPr="00C106B9" w:rsidDel="00413F3D" w:rsidRDefault="005F4718">
      <w:pPr>
        <w:numPr>
          <w:ilvl w:val="0"/>
          <w:numId w:val="26"/>
        </w:numPr>
        <w:overflowPunct w:val="0"/>
        <w:autoSpaceDE w:val="0"/>
        <w:autoSpaceDN w:val="0"/>
        <w:spacing w:after="60"/>
        <w:textAlignment w:val="baseline"/>
        <w:rPr>
          <w:del w:id="9104" w:author="Ramasubramani, Hariharan" w:date="2015-07-13T14:40:00Z"/>
          <w:rFonts w:cstheme="minorHAnsi"/>
          <w:color w:val="000000" w:themeColor="text1"/>
        </w:rPr>
        <w:pPrChange w:id="9105" w:author="Ramasubramani, Hariharan" w:date="2015-07-13T14:40:00Z">
          <w:pPr>
            <w:pStyle w:val="ListParagraph"/>
            <w:numPr>
              <w:ilvl w:val="2"/>
              <w:numId w:val="11"/>
            </w:numPr>
            <w:tabs>
              <w:tab w:val="num" w:pos="1512"/>
            </w:tabs>
            <w:overflowPunct w:val="0"/>
            <w:autoSpaceDE w:val="0"/>
            <w:autoSpaceDN w:val="0"/>
            <w:spacing w:after="60"/>
            <w:ind w:left="1044" w:firstLine="0"/>
            <w:textAlignment w:val="baseline"/>
          </w:pPr>
        </w:pPrChange>
      </w:pPr>
      <w:del w:id="9106" w:author="Ramasubramani, Hariharan" w:date="2015-07-13T14:40:00Z">
        <w:r w:rsidRPr="00C106B9" w:rsidDel="00413F3D">
          <w:rPr>
            <w:rFonts w:cstheme="minorHAnsi"/>
            <w:color w:val="000000" w:themeColor="text1"/>
          </w:rPr>
          <w:delText>The following data elements shall display for</w:delText>
        </w:r>
        <w:r w:rsidDel="00413F3D">
          <w:rPr>
            <w:rFonts w:cstheme="minorHAnsi"/>
            <w:color w:val="000000" w:themeColor="text1"/>
          </w:rPr>
          <w:delText xml:space="preserve"> User</w:delText>
        </w:r>
        <w:r w:rsidRPr="00C106B9" w:rsidDel="00413F3D">
          <w:rPr>
            <w:rFonts w:cstheme="minorHAnsi"/>
            <w:color w:val="000000" w:themeColor="text1"/>
          </w:rPr>
          <w:delText xml:space="preserve"> History</w:delText>
        </w:r>
        <w:r w:rsidDel="00413F3D">
          <w:rPr>
            <w:rFonts w:cstheme="minorHAnsi"/>
            <w:color w:val="000000" w:themeColor="text1"/>
          </w:rPr>
          <w:delText>:</w:delText>
        </w:r>
        <w:bookmarkStart w:id="9107" w:name="_Toc424912256"/>
        <w:bookmarkStart w:id="9108" w:name="_Toc424915365"/>
        <w:bookmarkStart w:id="9109" w:name="_Toc424918395"/>
        <w:bookmarkStart w:id="9110" w:name="_Toc425149245"/>
        <w:bookmarkStart w:id="9111" w:name="_Toc425161784"/>
        <w:bookmarkStart w:id="9112" w:name="_Toc425162792"/>
        <w:bookmarkStart w:id="9113" w:name="_Toc425163198"/>
        <w:bookmarkStart w:id="9114" w:name="_Toc425170685"/>
        <w:bookmarkStart w:id="9115" w:name="_Toc425172998"/>
        <w:bookmarkStart w:id="9116" w:name="_Toc425234471"/>
        <w:bookmarkStart w:id="9117" w:name="_Toc425238023"/>
        <w:bookmarkStart w:id="9118" w:name="_Toc425239269"/>
        <w:bookmarkStart w:id="9119" w:name="_Toc425240516"/>
        <w:bookmarkStart w:id="9120" w:name="_Toc425241762"/>
        <w:bookmarkStart w:id="9121" w:name="_Toc425243008"/>
        <w:bookmarkStart w:id="9122" w:name="_Toc425244255"/>
        <w:bookmarkStart w:id="9123" w:name="_Toc425245502"/>
        <w:bookmarkStart w:id="9124" w:name="_Toc425246749"/>
        <w:bookmarkStart w:id="9125" w:name="_Toc425247995"/>
        <w:bookmarkStart w:id="9126" w:name="_Toc425249242"/>
        <w:bookmarkStart w:id="9127" w:name="_Toc425250489"/>
        <w:bookmarkStart w:id="9128" w:name="_Toc425251736"/>
        <w:bookmarkStart w:id="9129" w:name="_Toc425252406"/>
        <w:bookmarkStart w:id="9130" w:name="_Toc425253077"/>
        <w:bookmarkStart w:id="9131" w:name="_Toc425256468"/>
        <w:bookmarkStart w:id="9132" w:name="_Toc425276169"/>
        <w:bookmarkStart w:id="9133" w:name="_Toc425342267"/>
        <w:bookmarkStart w:id="9134" w:name="_Toc425349473"/>
        <w:bookmarkStart w:id="9135" w:name="_Toc425352622"/>
        <w:bookmarkStart w:id="9136" w:name="_Toc425353307"/>
        <w:bookmarkStart w:id="9137" w:name="_Toc425787300"/>
        <w:bookmarkStart w:id="9138" w:name="_Toc425787986"/>
        <w:bookmarkStart w:id="9139" w:name="_Toc425788673"/>
        <w:bookmarkStart w:id="9140" w:name="_Toc425789360"/>
        <w:bookmarkStart w:id="9141" w:name="_Toc425790047"/>
        <w:bookmarkStart w:id="9142" w:name="_Toc425793787"/>
        <w:bookmarkStart w:id="9143" w:name="_Toc426384722"/>
        <w:bookmarkStart w:id="9144" w:name="_Toc426386126"/>
        <w:bookmarkStart w:id="9145" w:name="_Toc426387529"/>
        <w:bookmarkStart w:id="9146" w:name="_Toc426388933"/>
        <w:bookmarkStart w:id="9147" w:name="_Toc426390337"/>
        <w:bookmarkStart w:id="9148" w:name="_Toc426391741"/>
        <w:bookmarkStart w:id="9149" w:name="_Toc426393144"/>
        <w:bookmarkStart w:id="9150" w:name="_Toc427824729"/>
        <w:bookmarkStart w:id="9151" w:name="_Toc427852542"/>
        <w:bookmarkStart w:id="9152" w:name="_Toc427854782"/>
        <w:bookmarkStart w:id="9153" w:name="_Toc427856983"/>
        <w:bookmarkEnd w:id="9107"/>
        <w:bookmarkEnd w:id="9108"/>
        <w:bookmarkEnd w:id="9109"/>
        <w:bookmarkEnd w:id="9110"/>
        <w:bookmarkEnd w:id="9111"/>
        <w:bookmarkEnd w:id="9112"/>
        <w:bookmarkEnd w:id="9113"/>
        <w:bookmarkEnd w:id="9114"/>
        <w:bookmarkEnd w:id="9115"/>
        <w:bookmarkEnd w:id="9116"/>
        <w:bookmarkEnd w:id="9117"/>
        <w:bookmarkEnd w:id="9118"/>
        <w:bookmarkEnd w:id="9119"/>
        <w:bookmarkEnd w:id="9120"/>
        <w:bookmarkEnd w:id="9121"/>
        <w:bookmarkEnd w:id="9122"/>
        <w:bookmarkEnd w:id="9123"/>
        <w:bookmarkEnd w:id="9124"/>
        <w:bookmarkEnd w:id="9125"/>
        <w:bookmarkEnd w:id="9126"/>
        <w:bookmarkEnd w:id="9127"/>
        <w:bookmarkEnd w:id="9128"/>
        <w:bookmarkEnd w:id="9129"/>
        <w:bookmarkEnd w:id="9130"/>
        <w:bookmarkEnd w:id="9131"/>
        <w:bookmarkEnd w:id="9132"/>
        <w:bookmarkEnd w:id="9133"/>
        <w:bookmarkEnd w:id="9134"/>
        <w:bookmarkEnd w:id="9135"/>
        <w:bookmarkEnd w:id="9136"/>
        <w:bookmarkEnd w:id="9137"/>
        <w:bookmarkEnd w:id="9138"/>
        <w:bookmarkEnd w:id="9139"/>
        <w:bookmarkEnd w:id="9140"/>
        <w:bookmarkEnd w:id="9141"/>
        <w:bookmarkEnd w:id="9142"/>
        <w:bookmarkEnd w:id="9143"/>
        <w:bookmarkEnd w:id="9144"/>
        <w:bookmarkEnd w:id="9145"/>
        <w:bookmarkEnd w:id="9146"/>
        <w:bookmarkEnd w:id="9147"/>
        <w:bookmarkEnd w:id="9148"/>
        <w:bookmarkEnd w:id="9149"/>
        <w:bookmarkEnd w:id="9150"/>
        <w:bookmarkEnd w:id="9151"/>
        <w:bookmarkEnd w:id="9152"/>
        <w:bookmarkEnd w:id="9153"/>
      </w:del>
    </w:p>
    <w:tbl>
      <w:tblPr>
        <w:tblStyle w:val="TableGrid"/>
        <w:tblW w:w="11005" w:type="dxa"/>
        <w:jc w:val="center"/>
        <w:tblLayout w:type="fixed"/>
        <w:tblLook w:val="04A0" w:firstRow="1" w:lastRow="0" w:firstColumn="1" w:lastColumn="0" w:noHBand="0" w:noVBand="1"/>
      </w:tblPr>
      <w:tblGrid>
        <w:gridCol w:w="1057"/>
        <w:gridCol w:w="2106"/>
        <w:gridCol w:w="1045"/>
        <w:gridCol w:w="939"/>
        <w:gridCol w:w="771"/>
        <w:gridCol w:w="1202"/>
        <w:gridCol w:w="712"/>
        <w:gridCol w:w="2305"/>
        <w:gridCol w:w="868"/>
      </w:tblGrid>
      <w:tr w:rsidR="005F4718" w:rsidRPr="00C106B9" w:rsidDel="00413F3D" w14:paraId="18BE3817" w14:textId="65CB9FA2" w:rsidTr="004C039B">
        <w:trPr>
          <w:cantSplit/>
          <w:trHeight w:val="317"/>
          <w:tblHeader/>
          <w:jc w:val="center"/>
          <w:del w:id="9154" w:author="Ramasubramani, Hariharan" w:date="2015-07-13T14:40:00Z"/>
        </w:trPr>
        <w:tc>
          <w:tcPr>
            <w:tcW w:w="11005" w:type="dxa"/>
            <w:gridSpan w:val="9"/>
            <w:tcBorders>
              <w:top w:val="single" w:sz="4" w:space="0" w:color="auto"/>
              <w:left w:val="single" w:sz="4" w:space="0" w:color="auto"/>
              <w:bottom w:val="single" w:sz="4" w:space="0" w:color="auto"/>
              <w:right w:val="single" w:sz="4" w:space="0" w:color="auto"/>
            </w:tcBorders>
            <w:shd w:val="clear" w:color="auto" w:fill="000000" w:themeFill="text1"/>
          </w:tcPr>
          <w:p w14:paraId="0509D40A" w14:textId="41D79871" w:rsidR="005F4718" w:rsidRPr="00C106B9" w:rsidDel="00413F3D" w:rsidRDefault="005F4718">
            <w:pPr>
              <w:numPr>
                <w:ilvl w:val="0"/>
                <w:numId w:val="26"/>
              </w:numPr>
              <w:overflowPunct w:val="0"/>
              <w:autoSpaceDE w:val="0"/>
              <w:autoSpaceDN w:val="0"/>
              <w:spacing w:after="60"/>
              <w:textAlignment w:val="baseline"/>
              <w:rPr>
                <w:del w:id="9155" w:author="Ramasubramani, Hariharan" w:date="2015-07-13T14:40:00Z"/>
                <w:rFonts w:cstheme="minorHAnsi"/>
                <w:b/>
                <w:color w:val="FFFFFF" w:themeColor="background1"/>
              </w:rPr>
              <w:pPrChange w:id="9156" w:author="Ramasubramani, Hariharan" w:date="2015-07-13T14:40:00Z">
                <w:pPr>
                  <w:spacing w:after="60"/>
                  <w:ind w:firstLine="0"/>
                </w:pPr>
              </w:pPrChange>
            </w:pPr>
            <w:del w:id="9157" w:author="Ramasubramani, Hariharan" w:date="2015-07-13T14:40:00Z">
              <w:r w:rsidDel="00413F3D">
                <w:rPr>
                  <w:rFonts w:cstheme="minorHAnsi"/>
                  <w:b/>
                  <w:color w:val="FFFFFF" w:themeColor="background1"/>
                </w:rPr>
                <w:delText>User</w:delText>
              </w:r>
              <w:r w:rsidRPr="00C106B9" w:rsidDel="00413F3D">
                <w:rPr>
                  <w:rFonts w:cstheme="minorHAnsi"/>
                  <w:b/>
                  <w:color w:val="FFFFFF" w:themeColor="background1"/>
                </w:rPr>
                <w:delText xml:space="preserve"> </w:delText>
              </w:r>
              <w:r w:rsidDel="00413F3D">
                <w:rPr>
                  <w:rFonts w:cstheme="minorHAnsi"/>
                  <w:b/>
                  <w:color w:val="FFFFFF" w:themeColor="background1"/>
                </w:rPr>
                <w:delText xml:space="preserve">History </w:delText>
              </w:r>
              <w:r w:rsidRPr="00C106B9" w:rsidDel="00413F3D">
                <w:rPr>
                  <w:rFonts w:cstheme="minorHAnsi"/>
                  <w:b/>
                  <w:color w:val="FFFFFF" w:themeColor="background1"/>
                </w:rPr>
                <w:delText>Data Elements</w:delText>
              </w:r>
              <w:bookmarkStart w:id="9158" w:name="_Toc424912257"/>
              <w:bookmarkStart w:id="9159" w:name="_Toc424915366"/>
              <w:bookmarkStart w:id="9160" w:name="_Toc424918396"/>
              <w:bookmarkStart w:id="9161" w:name="_Toc425149246"/>
              <w:bookmarkStart w:id="9162" w:name="_Toc425161785"/>
              <w:bookmarkStart w:id="9163" w:name="_Toc425162793"/>
              <w:bookmarkStart w:id="9164" w:name="_Toc425163199"/>
              <w:bookmarkStart w:id="9165" w:name="_Toc425170686"/>
              <w:bookmarkStart w:id="9166" w:name="_Toc425172999"/>
              <w:bookmarkStart w:id="9167" w:name="_Toc425234472"/>
              <w:bookmarkStart w:id="9168" w:name="_Toc425238024"/>
              <w:bookmarkStart w:id="9169" w:name="_Toc425239270"/>
              <w:bookmarkStart w:id="9170" w:name="_Toc425240517"/>
              <w:bookmarkStart w:id="9171" w:name="_Toc425241763"/>
              <w:bookmarkStart w:id="9172" w:name="_Toc425243009"/>
              <w:bookmarkStart w:id="9173" w:name="_Toc425244256"/>
              <w:bookmarkStart w:id="9174" w:name="_Toc425245503"/>
              <w:bookmarkStart w:id="9175" w:name="_Toc425246750"/>
              <w:bookmarkStart w:id="9176" w:name="_Toc425247996"/>
              <w:bookmarkStart w:id="9177" w:name="_Toc425249243"/>
              <w:bookmarkStart w:id="9178" w:name="_Toc425250490"/>
              <w:bookmarkStart w:id="9179" w:name="_Toc425251737"/>
              <w:bookmarkStart w:id="9180" w:name="_Toc425252407"/>
              <w:bookmarkStart w:id="9181" w:name="_Toc425253078"/>
              <w:bookmarkStart w:id="9182" w:name="_Toc425256469"/>
              <w:bookmarkStart w:id="9183" w:name="_Toc425276170"/>
              <w:bookmarkStart w:id="9184" w:name="_Toc425342268"/>
              <w:bookmarkStart w:id="9185" w:name="_Toc425349474"/>
              <w:bookmarkStart w:id="9186" w:name="_Toc425352623"/>
              <w:bookmarkStart w:id="9187" w:name="_Toc425353308"/>
              <w:bookmarkStart w:id="9188" w:name="_Toc425787301"/>
              <w:bookmarkStart w:id="9189" w:name="_Toc425787987"/>
              <w:bookmarkStart w:id="9190" w:name="_Toc425788674"/>
              <w:bookmarkStart w:id="9191" w:name="_Toc425789361"/>
              <w:bookmarkStart w:id="9192" w:name="_Toc425790048"/>
              <w:bookmarkStart w:id="9193" w:name="_Toc425793788"/>
              <w:bookmarkStart w:id="9194" w:name="_Toc426384723"/>
              <w:bookmarkStart w:id="9195" w:name="_Toc426386127"/>
              <w:bookmarkStart w:id="9196" w:name="_Toc426387530"/>
              <w:bookmarkStart w:id="9197" w:name="_Toc426388934"/>
              <w:bookmarkStart w:id="9198" w:name="_Toc426390338"/>
              <w:bookmarkStart w:id="9199" w:name="_Toc426391742"/>
              <w:bookmarkStart w:id="9200" w:name="_Toc426393145"/>
              <w:bookmarkStart w:id="9201" w:name="_Toc427824730"/>
              <w:bookmarkStart w:id="9202" w:name="_Toc427852543"/>
              <w:bookmarkStart w:id="9203" w:name="_Toc427854783"/>
              <w:bookmarkStart w:id="9204" w:name="_Toc427856984"/>
              <w:bookmarkEnd w:id="9158"/>
              <w:bookmarkEnd w:id="9159"/>
              <w:bookmarkEnd w:id="9160"/>
              <w:bookmarkEnd w:id="9161"/>
              <w:bookmarkEnd w:id="9162"/>
              <w:bookmarkEnd w:id="9163"/>
              <w:bookmarkEnd w:id="9164"/>
              <w:bookmarkEnd w:id="9165"/>
              <w:bookmarkEnd w:id="9166"/>
              <w:bookmarkEnd w:id="9167"/>
              <w:bookmarkEnd w:id="9168"/>
              <w:bookmarkEnd w:id="9169"/>
              <w:bookmarkEnd w:id="9170"/>
              <w:bookmarkEnd w:id="9171"/>
              <w:bookmarkEnd w:id="9172"/>
              <w:bookmarkEnd w:id="9173"/>
              <w:bookmarkEnd w:id="9174"/>
              <w:bookmarkEnd w:id="9175"/>
              <w:bookmarkEnd w:id="9176"/>
              <w:bookmarkEnd w:id="9177"/>
              <w:bookmarkEnd w:id="9178"/>
              <w:bookmarkEnd w:id="9179"/>
              <w:bookmarkEnd w:id="9180"/>
              <w:bookmarkEnd w:id="9181"/>
              <w:bookmarkEnd w:id="9182"/>
              <w:bookmarkEnd w:id="9183"/>
              <w:bookmarkEnd w:id="9184"/>
              <w:bookmarkEnd w:id="9185"/>
              <w:bookmarkEnd w:id="9186"/>
              <w:bookmarkEnd w:id="9187"/>
              <w:bookmarkEnd w:id="9188"/>
              <w:bookmarkEnd w:id="9189"/>
              <w:bookmarkEnd w:id="9190"/>
              <w:bookmarkEnd w:id="9191"/>
              <w:bookmarkEnd w:id="9192"/>
              <w:bookmarkEnd w:id="9193"/>
              <w:bookmarkEnd w:id="9194"/>
              <w:bookmarkEnd w:id="9195"/>
              <w:bookmarkEnd w:id="9196"/>
              <w:bookmarkEnd w:id="9197"/>
              <w:bookmarkEnd w:id="9198"/>
              <w:bookmarkEnd w:id="9199"/>
              <w:bookmarkEnd w:id="9200"/>
              <w:bookmarkEnd w:id="9201"/>
              <w:bookmarkEnd w:id="9202"/>
              <w:bookmarkEnd w:id="9203"/>
              <w:bookmarkEnd w:id="9204"/>
            </w:del>
          </w:p>
          <w:p w14:paraId="65184199" w14:textId="26151DAA" w:rsidR="005F4718" w:rsidRPr="002703D0" w:rsidDel="00413F3D" w:rsidRDefault="005F4718">
            <w:pPr>
              <w:numPr>
                <w:ilvl w:val="0"/>
                <w:numId w:val="26"/>
              </w:numPr>
              <w:overflowPunct w:val="0"/>
              <w:autoSpaceDE w:val="0"/>
              <w:autoSpaceDN w:val="0"/>
              <w:spacing w:after="60"/>
              <w:textAlignment w:val="baseline"/>
              <w:rPr>
                <w:del w:id="9205" w:author="Ramasubramani, Hariharan" w:date="2015-07-13T14:40:00Z"/>
                <w:rFonts w:cstheme="minorHAnsi"/>
                <w:b/>
                <w:color w:val="FFFFFF" w:themeColor="background1"/>
                <w:sz w:val="18"/>
                <w:szCs w:val="18"/>
              </w:rPr>
              <w:pPrChange w:id="9206" w:author="Ramasubramani, Hariharan" w:date="2015-07-13T14:40:00Z">
                <w:pPr>
                  <w:spacing w:after="60"/>
                  <w:ind w:firstLine="0"/>
                </w:pPr>
              </w:pPrChange>
            </w:pPr>
            <w:del w:id="9207" w:author="Ramasubramani, Hariharan" w:date="2015-07-13T14:40:00Z">
              <w:r w:rsidRPr="002703D0" w:rsidDel="00413F3D">
                <w:rPr>
                  <w:rFonts w:cstheme="minorHAnsi"/>
                  <w:b/>
                  <w:color w:val="FFFFFF" w:themeColor="background1"/>
                  <w:sz w:val="18"/>
                  <w:szCs w:val="18"/>
                </w:rPr>
                <w:delText>Required: Mandatory (M), Conditional Mandatory (CM), Optional (O), Auto-Populated (AP)</w:delText>
              </w:r>
              <w:bookmarkStart w:id="9208" w:name="_Toc424912258"/>
              <w:bookmarkStart w:id="9209" w:name="_Toc424915367"/>
              <w:bookmarkStart w:id="9210" w:name="_Toc424918397"/>
              <w:bookmarkStart w:id="9211" w:name="_Toc425149247"/>
              <w:bookmarkStart w:id="9212" w:name="_Toc425161786"/>
              <w:bookmarkStart w:id="9213" w:name="_Toc425162794"/>
              <w:bookmarkStart w:id="9214" w:name="_Toc425163200"/>
              <w:bookmarkStart w:id="9215" w:name="_Toc425170687"/>
              <w:bookmarkStart w:id="9216" w:name="_Toc425173000"/>
              <w:bookmarkStart w:id="9217" w:name="_Toc425234473"/>
              <w:bookmarkStart w:id="9218" w:name="_Toc425238025"/>
              <w:bookmarkStart w:id="9219" w:name="_Toc425239271"/>
              <w:bookmarkStart w:id="9220" w:name="_Toc425240518"/>
              <w:bookmarkStart w:id="9221" w:name="_Toc425241764"/>
              <w:bookmarkStart w:id="9222" w:name="_Toc425243010"/>
              <w:bookmarkStart w:id="9223" w:name="_Toc425244257"/>
              <w:bookmarkStart w:id="9224" w:name="_Toc425245504"/>
              <w:bookmarkStart w:id="9225" w:name="_Toc425246751"/>
              <w:bookmarkStart w:id="9226" w:name="_Toc425247997"/>
              <w:bookmarkStart w:id="9227" w:name="_Toc425249244"/>
              <w:bookmarkStart w:id="9228" w:name="_Toc425250491"/>
              <w:bookmarkStart w:id="9229" w:name="_Toc425251738"/>
              <w:bookmarkStart w:id="9230" w:name="_Toc425252408"/>
              <w:bookmarkStart w:id="9231" w:name="_Toc425253079"/>
              <w:bookmarkStart w:id="9232" w:name="_Toc425256470"/>
              <w:bookmarkStart w:id="9233" w:name="_Toc425276171"/>
              <w:bookmarkStart w:id="9234" w:name="_Toc425342269"/>
              <w:bookmarkStart w:id="9235" w:name="_Toc425349475"/>
              <w:bookmarkStart w:id="9236" w:name="_Toc425352624"/>
              <w:bookmarkStart w:id="9237" w:name="_Toc425353309"/>
              <w:bookmarkStart w:id="9238" w:name="_Toc425787302"/>
              <w:bookmarkStart w:id="9239" w:name="_Toc425787988"/>
              <w:bookmarkStart w:id="9240" w:name="_Toc425788675"/>
              <w:bookmarkStart w:id="9241" w:name="_Toc425789362"/>
              <w:bookmarkStart w:id="9242" w:name="_Toc425790049"/>
              <w:bookmarkStart w:id="9243" w:name="_Toc425793789"/>
              <w:bookmarkStart w:id="9244" w:name="_Toc426384724"/>
              <w:bookmarkStart w:id="9245" w:name="_Toc426386128"/>
              <w:bookmarkStart w:id="9246" w:name="_Toc426387531"/>
              <w:bookmarkStart w:id="9247" w:name="_Toc426388935"/>
              <w:bookmarkStart w:id="9248" w:name="_Toc426390339"/>
              <w:bookmarkStart w:id="9249" w:name="_Toc426391743"/>
              <w:bookmarkStart w:id="9250" w:name="_Toc426393146"/>
              <w:bookmarkStart w:id="9251" w:name="_Toc427824731"/>
              <w:bookmarkStart w:id="9252" w:name="_Toc427852544"/>
              <w:bookmarkStart w:id="9253" w:name="_Toc427854784"/>
              <w:bookmarkStart w:id="9254" w:name="_Toc427856985"/>
              <w:bookmarkEnd w:id="9208"/>
              <w:bookmarkEnd w:id="9209"/>
              <w:bookmarkEnd w:id="9210"/>
              <w:bookmarkEnd w:id="9211"/>
              <w:bookmarkEnd w:id="9212"/>
              <w:bookmarkEnd w:id="9213"/>
              <w:bookmarkEnd w:id="9214"/>
              <w:bookmarkEnd w:id="9215"/>
              <w:bookmarkEnd w:id="9216"/>
              <w:bookmarkEnd w:id="9217"/>
              <w:bookmarkEnd w:id="9218"/>
              <w:bookmarkEnd w:id="9219"/>
              <w:bookmarkEnd w:id="9220"/>
              <w:bookmarkEnd w:id="9221"/>
              <w:bookmarkEnd w:id="9222"/>
              <w:bookmarkEnd w:id="9223"/>
              <w:bookmarkEnd w:id="9224"/>
              <w:bookmarkEnd w:id="9225"/>
              <w:bookmarkEnd w:id="9226"/>
              <w:bookmarkEnd w:id="9227"/>
              <w:bookmarkEnd w:id="9228"/>
              <w:bookmarkEnd w:id="9229"/>
              <w:bookmarkEnd w:id="9230"/>
              <w:bookmarkEnd w:id="9231"/>
              <w:bookmarkEnd w:id="9232"/>
              <w:bookmarkEnd w:id="9233"/>
              <w:bookmarkEnd w:id="9234"/>
              <w:bookmarkEnd w:id="9235"/>
              <w:bookmarkEnd w:id="9236"/>
              <w:bookmarkEnd w:id="9237"/>
              <w:bookmarkEnd w:id="9238"/>
              <w:bookmarkEnd w:id="9239"/>
              <w:bookmarkEnd w:id="9240"/>
              <w:bookmarkEnd w:id="9241"/>
              <w:bookmarkEnd w:id="9242"/>
              <w:bookmarkEnd w:id="9243"/>
              <w:bookmarkEnd w:id="9244"/>
              <w:bookmarkEnd w:id="9245"/>
              <w:bookmarkEnd w:id="9246"/>
              <w:bookmarkEnd w:id="9247"/>
              <w:bookmarkEnd w:id="9248"/>
              <w:bookmarkEnd w:id="9249"/>
              <w:bookmarkEnd w:id="9250"/>
              <w:bookmarkEnd w:id="9251"/>
              <w:bookmarkEnd w:id="9252"/>
              <w:bookmarkEnd w:id="9253"/>
              <w:bookmarkEnd w:id="9254"/>
            </w:del>
          </w:p>
          <w:p w14:paraId="6E996CBC" w14:textId="131FDAE0" w:rsidR="005F4718" w:rsidRPr="002703D0" w:rsidDel="00413F3D" w:rsidRDefault="005F4718">
            <w:pPr>
              <w:numPr>
                <w:ilvl w:val="0"/>
                <w:numId w:val="26"/>
              </w:numPr>
              <w:overflowPunct w:val="0"/>
              <w:autoSpaceDE w:val="0"/>
              <w:autoSpaceDN w:val="0"/>
              <w:spacing w:after="60"/>
              <w:textAlignment w:val="baseline"/>
              <w:rPr>
                <w:del w:id="9255" w:author="Ramasubramani, Hariharan" w:date="2015-07-13T14:40:00Z"/>
                <w:rFonts w:cstheme="minorHAnsi"/>
                <w:b/>
                <w:color w:val="FFFFFF" w:themeColor="background1"/>
                <w:sz w:val="18"/>
                <w:szCs w:val="18"/>
              </w:rPr>
              <w:pPrChange w:id="9256" w:author="Ramasubramani, Hariharan" w:date="2015-07-13T14:40:00Z">
                <w:pPr>
                  <w:spacing w:after="60"/>
                  <w:ind w:firstLine="0"/>
                </w:pPr>
              </w:pPrChange>
            </w:pPr>
            <w:del w:id="9257" w:author="Ramasubramani, Hariharan" w:date="2015-07-13T14:40:00Z">
              <w:r w:rsidRPr="002703D0" w:rsidDel="00413F3D">
                <w:rPr>
                  <w:rFonts w:cstheme="minorHAnsi"/>
                  <w:b/>
                  <w:color w:val="FFFFFF" w:themeColor="background1"/>
                  <w:sz w:val="18"/>
                  <w:szCs w:val="18"/>
                </w:rPr>
                <w:delText>Caption:  Field Label</w:delText>
              </w:r>
              <w:bookmarkStart w:id="9258" w:name="_Toc424912259"/>
              <w:bookmarkStart w:id="9259" w:name="_Toc424915368"/>
              <w:bookmarkStart w:id="9260" w:name="_Toc424918398"/>
              <w:bookmarkStart w:id="9261" w:name="_Toc425149248"/>
              <w:bookmarkStart w:id="9262" w:name="_Toc425161787"/>
              <w:bookmarkStart w:id="9263" w:name="_Toc425162795"/>
              <w:bookmarkStart w:id="9264" w:name="_Toc425163201"/>
              <w:bookmarkStart w:id="9265" w:name="_Toc425170688"/>
              <w:bookmarkStart w:id="9266" w:name="_Toc425173001"/>
              <w:bookmarkStart w:id="9267" w:name="_Toc425234474"/>
              <w:bookmarkStart w:id="9268" w:name="_Toc425238026"/>
              <w:bookmarkStart w:id="9269" w:name="_Toc425239272"/>
              <w:bookmarkStart w:id="9270" w:name="_Toc425240519"/>
              <w:bookmarkStart w:id="9271" w:name="_Toc425241765"/>
              <w:bookmarkStart w:id="9272" w:name="_Toc425243011"/>
              <w:bookmarkStart w:id="9273" w:name="_Toc425244258"/>
              <w:bookmarkStart w:id="9274" w:name="_Toc425245505"/>
              <w:bookmarkStart w:id="9275" w:name="_Toc425246752"/>
              <w:bookmarkStart w:id="9276" w:name="_Toc425247998"/>
              <w:bookmarkStart w:id="9277" w:name="_Toc425249245"/>
              <w:bookmarkStart w:id="9278" w:name="_Toc425250492"/>
              <w:bookmarkStart w:id="9279" w:name="_Toc425251739"/>
              <w:bookmarkStart w:id="9280" w:name="_Toc425252409"/>
              <w:bookmarkStart w:id="9281" w:name="_Toc425253080"/>
              <w:bookmarkStart w:id="9282" w:name="_Toc425256471"/>
              <w:bookmarkStart w:id="9283" w:name="_Toc425276172"/>
              <w:bookmarkStart w:id="9284" w:name="_Toc425342270"/>
              <w:bookmarkStart w:id="9285" w:name="_Toc425349476"/>
              <w:bookmarkStart w:id="9286" w:name="_Toc425352625"/>
              <w:bookmarkStart w:id="9287" w:name="_Toc425353310"/>
              <w:bookmarkStart w:id="9288" w:name="_Toc425787303"/>
              <w:bookmarkStart w:id="9289" w:name="_Toc425787989"/>
              <w:bookmarkStart w:id="9290" w:name="_Toc425788676"/>
              <w:bookmarkStart w:id="9291" w:name="_Toc425789363"/>
              <w:bookmarkStart w:id="9292" w:name="_Toc425790050"/>
              <w:bookmarkStart w:id="9293" w:name="_Toc425793790"/>
              <w:bookmarkStart w:id="9294" w:name="_Toc426384725"/>
              <w:bookmarkStart w:id="9295" w:name="_Toc426386129"/>
              <w:bookmarkStart w:id="9296" w:name="_Toc426387532"/>
              <w:bookmarkStart w:id="9297" w:name="_Toc426388936"/>
              <w:bookmarkStart w:id="9298" w:name="_Toc426390340"/>
              <w:bookmarkStart w:id="9299" w:name="_Toc426391744"/>
              <w:bookmarkStart w:id="9300" w:name="_Toc426393147"/>
              <w:bookmarkStart w:id="9301" w:name="_Toc427824732"/>
              <w:bookmarkStart w:id="9302" w:name="_Toc427852545"/>
              <w:bookmarkStart w:id="9303" w:name="_Toc427854785"/>
              <w:bookmarkStart w:id="9304" w:name="_Toc427856986"/>
              <w:bookmarkEnd w:id="9258"/>
              <w:bookmarkEnd w:id="9259"/>
              <w:bookmarkEnd w:id="9260"/>
              <w:bookmarkEnd w:id="9261"/>
              <w:bookmarkEnd w:id="9262"/>
              <w:bookmarkEnd w:id="9263"/>
              <w:bookmarkEnd w:id="9264"/>
              <w:bookmarkEnd w:id="9265"/>
              <w:bookmarkEnd w:id="9266"/>
              <w:bookmarkEnd w:id="9267"/>
              <w:bookmarkEnd w:id="9268"/>
              <w:bookmarkEnd w:id="9269"/>
              <w:bookmarkEnd w:id="9270"/>
              <w:bookmarkEnd w:id="9271"/>
              <w:bookmarkEnd w:id="9272"/>
              <w:bookmarkEnd w:id="9273"/>
              <w:bookmarkEnd w:id="9274"/>
              <w:bookmarkEnd w:id="9275"/>
              <w:bookmarkEnd w:id="9276"/>
              <w:bookmarkEnd w:id="9277"/>
              <w:bookmarkEnd w:id="9278"/>
              <w:bookmarkEnd w:id="9279"/>
              <w:bookmarkEnd w:id="9280"/>
              <w:bookmarkEnd w:id="9281"/>
              <w:bookmarkEnd w:id="9282"/>
              <w:bookmarkEnd w:id="9283"/>
              <w:bookmarkEnd w:id="9284"/>
              <w:bookmarkEnd w:id="9285"/>
              <w:bookmarkEnd w:id="9286"/>
              <w:bookmarkEnd w:id="9287"/>
              <w:bookmarkEnd w:id="9288"/>
              <w:bookmarkEnd w:id="9289"/>
              <w:bookmarkEnd w:id="9290"/>
              <w:bookmarkEnd w:id="9291"/>
              <w:bookmarkEnd w:id="9292"/>
              <w:bookmarkEnd w:id="9293"/>
              <w:bookmarkEnd w:id="9294"/>
              <w:bookmarkEnd w:id="9295"/>
              <w:bookmarkEnd w:id="9296"/>
              <w:bookmarkEnd w:id="9297"/>
              <w:bookmarkEnd w:id="9298"/>
              <w:bookmarkEnd w:id="9299"/>
              <w:bookmarkEnd w:id="9300"/>
              <w:bookmarkEnd w:id="9301"/>
              <w:bookmarkEnd w:id="9302"/>
              <w:bookmarkEnd w:id="9303"/>
              <w:bookmarkEnd w:id="9304"/>
            </w:del>
          </w:p>
          <w:p w14:paraId="0EED668E" w14:textId="481C8E3A" w:rsidR="005F4718" w:rsidRPr="002703D0" w:rsidDel="00413F3D" w:rsidRDefault="005F4718">
            <w:pPr>
              <w:numPr>
                <w:ilvl w:val="0"/>
                <w:numId w:val="26"/>
              </w:numPr>
              <w:overflowPunct w:val="0"/>
              <w:autoSpaceDE w:val="0"/>
              <w:autoSpaceDN w:val="0"/>
              <w:spacing w:after="60"/>
              <w:textAlignment w:val="baseline"/>
              <w:rPr>
                <w:del w:id="9305" w:author="Ramasubramani, Hariharan" w:date="2015-07-13T14:40:00Z"/>
                <w:rFonts w:cstheme="minorHAnsi"/>
                <w:b/>
                <w:color w:val="FFFFFF" w:themeColor="background1"/>
                <w:sz w:val="18"/>
                <w:szCs w:val="18"/>
              </w:rPr>
              <w:pPrChange w:id="9306" w:author="Ramasubramani, Hariharan" w:date="2015-07-13T14:40:00Z">
                <w:pPr>
                  <w:spacing w:after="60"/>
                  <w:ind w:firstLine="0"/>
                </w:pPr>
              </w:pPrChange>
            </w:pPr>
            <w:del w:id="9307" w:author="Ramasubramani, Hariharan" w:date="2015-07-13T14:40:00Z">
              <w:r w:rsidRPr="002703D0" w:rsidDel="00413F3D">
                <w:rPr>
                  <w:rFonts w:cstheme="minorHAnsi"/>
                  <w:b/>
                  <w:color w:val="FFFFFF" w:themeColor="background1"/>
                  <w:sz w:val="18"/>
                  <w:szCs w:val="18"/>
                </w:rPr>
                <w:delText>Editable: Not Editable (NE), Editable (E)</w:delText>
              </w:r>
              <w:bookmarkStart w:id="9308" w:name="_Toc424912260"/>
              <w:bookmarkStart w:id="9309" w:name="_Toc424915369"/>
              <w:bookmarkStart w:id="9310" w:name="_Toc424918399"/>
              <w:bookmarkStart w:id="9311" w:name="_Toc425149249"/>
              <w:bookmarkStart w:id="9312" w:name="_Toc425161788"/>
              <w:bookmarkStart w:id="9313" w:name="_Toc425162796"/>
              <w:bookmarkStart w:id="9314" w:name="_Toc425163202"/>
              <w:bookmarkStart w:id="9315" w:name="_Toc425170689"/>
              <w:bookmarkStart w:id="9316" w:name="_Toc425173002"/>
              <w:bookmarkStart w:id="9317" w:name="_Toc425234475"/>
              <w:bookmarkStart w:id="9318" w:name="_Toc425238027"/>
              <w:bookmarkStart w:id="9319" w:name="_Toc425239273"/>
              <w:bookmarkStart w:id="9320" w:name="_Toc425240520"/>
              <w:bookmarkStart w:id="9321" w:name="_Toc425241766"/>
              <w:bookmarkStart w:id="9322" w:name="_Toc425243012"/>
              <w:bookmarkStart w:id="9323" w:name="_Toc425244259"/>
              <w:bookmarkStart w:id="9324" w:name="_Toc425245506"/>
              <w:bookmarkStart w:id="9325" w:name="_Toc425246753"/>
              <w:bookmarkStart w:id="9326" w:name="_Toc425247999"/>
              <w:bookmarkStart w:id="9327" w:name="_Toc425249246"/>
              <w:bookmarkStart w:id="9328" w:name="_Toc425250493"/>
              <w:bookmarkStart w:id="9329" w:name="_Toc425251740"/>
              <w:bookmarkStart w:id="9330" w:name="_Toc425252410"/>
              <w:bookmarkStart w:id="9331" w:name="_Toc425253081"/>
              <w:bookmarkStart w:id="9332" w:name="_Toc425256472"/>
              <w:bookmarkStart w:id="9333" w:name="_Toc425276173"/>
              <w:bookmarkStart w:id="9334" w:name="_Toc425342271"/>
              <w:bookmarkStart w:id="9335" w:name="_Toc425349477"/>
              <w:bookmarkStart w:id="9336" w:name="_Toc425352626"/>
              <w:bookmarkStart w:id="9337" w:name="_Toc425353311"/>
              <w:bookmarkStart w:id="9338" w:name="_Toc425787304"/>
              <w:bookmarkStart w:id="9339" w:name="_Toc425787990"/>
              <w:bookmarkStart w:id="9340" w:name="_Toc425788677"/>
              <w:bookmarkStart w:id="9341" w:name="_Toc425789364"/>
              <w:bookmarkStart w:id="9342" w:name="_Toc425790051"/>
              <w:bookmarkStart w:id="9343" w:name="_Toc425793791"/>
              <w:bookmarkStart w:id="9344" w:name="_Toc426384726"/>
              <w:bookmarkStart w:id="9345" w:name="_Toc426386130"/>
              <w:bookmarkStart w:id="9346" w:name="_Toc426387533"/>
              <w:bookmarkStart w:id="9347" w:name="_Toc426388937"/>
              <w:bookmarkStart w:id="9348" w:name="_Toc426390341"/>
              <w:bookmarkStart w:id="9349" w:name="_Toc426391745"/>
              <w:bookmarkStart w:id="9350" w:name="_Toc426393148"/>
              <w:bookmarkStart w:id="9351" w:name="_Toc427824733"/>
              <w:bookmarkStart w:id="9352" w:name="_Toc427852546"/>
              <w:bookmarkStart w:id="9353" w:name="_Toc427854786"/>
              <w:bookmarkStart w:id="9354" w:name="_Toc427856987"/>
              <w:bookmarkEnd w:id="9308"/>
              <w:bookmarkEnd w:id="9309"/>
              <w:bookmarkEnd w:id="9310"/>
              <w:bookmarkEnd w:id="9311"/>
              <w:bookmarkEnd w:id="9312"/>
              <w:bookmarkEnd w:id="9313"/>
              <w:bookmarkEnd w:id="9314"/>
              <w:bookmarkEnd w:id="9315"/>
              <w:bookmarkEnd w:id="9316"/>
              <w:bookmarkEnd w:id="9317"/>
              <w:bookmarkEnd w:id="9318"/>
              <w:bookmarkEnd w:id="9319"/>
              <w:bookmarkEnd w:id="9320"/>
              <w:bookmarkEnd w:id="9321"/>
              <w:bookmarkEnd w:id="9322"/>
              <w:bookmarkEnd w:id="9323"/>
              <w:bookmarkEnd w:id="9324"/>
              <w:bookmarkEnd w:id="9325"/>
              <w:bookmarkEnd w:id="9326"/>
              <w:bookmarkEnd w:id="9327"/>
              <w:bookmarkEnd w:id="9328"/>
              <w:bookmarkEnd w:id="9329"/>
              <w:bookmarkEnd w:id="9330"/>
              <w:bookmarkEnd w:id="9331"/>
              <w:bookmarkEnd w:id="9332"/>
              <w:bookmarkEnd w:id="9333"/>
              <w:bookmarkEnd w:id="9334"/>
              <w:bookmarkEnd w:id="9335"/>
              <w:bookmarkEnd w:id="9336"/>
              <w:bookmarkEnd w:id="9337"/>
              <w:bookmarkEnd w:id="9338"/>
              <w:bookmarkEnd w:id="9339"/>
              <w:bookmarkEnd w:id="9340"/>
              <w:bookmarkEnd w:id="9341"/>
              <w:bookmarkEnd w:id="9342"/>
              <w:bookmarkEnd w:id="9343"/>
              <w:bookmarkEnd w:id="9344"/>
              <w:bookmarkEnd w:id="9345"/>
              <w:bookmarkEnd w:id="9346"/>
              <w:bookmarkEnd w:id="9347"/>
              <w:bookmarkEnd w:id="9348"/>
              <w:bookmarkEnd w:id="9349"/>
              <w:bookmarkEnd w:id="9350"/>
              <w:bookmarkEnd w:id="9351"/>
              <w:bookmarkEnd w:id="9352"/>
              <w:bookmarkEnd w:id="9353"/>
              <w:bookmarkEnd w:id="9354"/>
            </w:del>
          </w:p>
          <w:p w14:paraId="44840B9C" w14:textId="3FA987CD" w:rsidR="005F4718" w:rsidRPr="00C106B9" w:rsidDel="00413F3D" w:rsidRDefault="005F4718">
            <w:pPr>
              <w:numPr>
                <w:ilvl w:val="0"/>
                <w:numId w:val="26"/>
              </w:numPr>
              <w:overflowPunct w:val="0"/>
              <w:autoSpaceDE w:val="0"/>
              <w:autoSpaceDN w:val="0"/>
              <w:spacing w:after="60"/>
              <w:textAlignment w:val="baseline"/>
              <w:rPr>
                <w:del w:id="9355" w:author="Ramasubramani, Hariharan" w:date="2015-07-13T14:40:00Z"/>
                <w:rFonts w:cstheme="minorHAnsi"/>
                <w:b/>
                <w:color w:val="FFFFFF" w:themeColor="background1"/>
              </w:rPr>
              <w:pPrChange w:id="9356" w:author="Ramasubramani, Hariharan" w:date="2015-07-13T14:40:00Z">
                <w:pPr>
                  <w:spacing w:after="60"/>
                  <w:ind w:firstLine="0"/>
                </w:pPr>
              </w:pPrChange>
            </w:pPr>
            <w:del w:id="9357" w:author="Ramasubramani, Hariharan" w:date="2015-07-13T14:40:00Z">
              <w:r w:rsidRPr="002703D0" w:rsidDel="00413F3D">
                <w:rPr>
                  <w:rFonts w:cstheme="minorHAnsi"/>
                  <w:b/>
                  <w:color w:val="FFFFFF" w:themeColor="background1"/>
                  <w:sz w:val="18"/>
                  <w:szCs w:val="18"/>
                </w:rPr>
                <w:delText>Field Type:  Date/Time, Alpha-Numeric Special Characters (</w:delText>
              </w:r>
              <w:r w:rsidR="00A137AC" w:rsidDel="00413F3D">
                <w:rPr>
                  <w:rFonts w:cstheme="minorHAnsi"/>
                  <w:b/>
                  <w:color w:val="FFFFFF" w:themeColor="background1"/>
                  <w:sz w:val="18"/>
                  <w:szCs w:val="18"/>
                </w:rPr>
                <w:delText>ANSC</w:delText>
              </w:r>
              <w:r w:rsidRPr="002703D0" w:rsidDel="00413F3D">
                <w:rPr>
                  <w:rFonts w:cstheme="minorHAnsi"/>
                  <w:b/>
                  <w:color w:val="FFFFFF" w:themeColor="background1"/>
                  <w:sz w:val="18"/>
                  <w:szCs w:val="18"/>
                </w:rPr>
                <w:delText>), Boolean (radio button)</w:delText>
              </w:r>
              <w:bookmarkStart w:id="9358" w:name="_Toc424912261"/>
              <w:bookmarkStart w:id="9359" w:name="_Toc424915370"/>
              <w:bookmarkStart w:id="9360" w:name="_Toc424918400"/>
              <w:bookmarkStart w:id="9361" w:name="_Toc425149250"/>
              <w:bookmarkStart w:id="9362" w:name="_Toc425161789"/>
              <w:bookmarkStart w:id="9363" w:name="_Toc425162797"/>
              <w:bookmarkStart w:id="9364" w:name="_Toc425163203"/>
              <w:bookmarkStart w:id="9365" w:name="_Toc425170690"/>
              <w:bookmarkStart w:id="9366" w:name="_Toc425173003"/>
              <w:bookmarkStart w:id="9367" w:name="_Toc425234476"/>
              <w:bookmarkStart w:id="9368" w:name="_Toc425238028"/>
              <w:bookmarkStart w:id="9369" w:name="_Toc425239274"/>
              <w:bookmarkStart w:id="9370" w:name="_Toc425240521"/>
              <w:bookmarkStart w:id="9371" w:name="_Toc425241767"/>
              <w:bookmarkStart w:id="9372" w:name="_Toc425243013"/>
              <w:bookmarkStart w:id="9373" w:name="_Toc425244260"/>
              <w:bookmarkStart w:id="9374" w:name="_Toc425245507"/>
              <w:bookmarkStart w:id="9375" w:name="_Toc425246754"/>
              <w:bookmarkStart w:id="9376" w:name="_Toc425248000"/>
              <w:bookmarkStart w:id="9377" w:name="_Toc425249247"/>
              <w:bookmarkStart w:id="9378" w:name="_Toc425250494"/>
              <w:bookmarkStart w:id="9379" w:name="_Toc425251741"/>
              <w:bookmarkStart w:id="9380" w:name="_Toc425252411"/>
              <w:bookmarkStart w:id="9381" w:name="_Toc425253082"/>
              <w:bookmarkStart w:id="9382" w:name="_Toc425256473"/>
              <w:bookmarkStart w:id="9383" w:name="_Toc425276174"/>
              <w:bookmarkStart w:id="9384" w:name="_Toc425342272"/>
              <w:bookmarkStart w:id="9385" w:name="_Toc425349478"/>
              <w:bookmarkStart w:id="9386" w:name="_Toc425352627"/>
              <w:bookmarkStart w:id="9387" w:name="_Toc425353312"/>
              <w:bookmarkStart w:id="9388" w:name="_Toc425787305"/>
              <w:bookmarkStart w:id="9389" w:name="_Toc425787991"/>
              <w:bookmarkStart w:id="9390" w:name="_Toc425788678"/>
              <w:bookmarkStart w:id="9391" w:name="_Toc425789365"/>
              <w:bookmarkStart w:id="9392" w:name="_Toc425790052"/>
              <w:bookmarkStart w:id="9393" w:name="_Toc425793792"/>
              <w:bookmarkStart w:id="9394" w:name="_Toc426384727"/>
              <w:bookmarkStart w:id="9395" w:name="_Toc426386131"/>
              <w:bookmarkStart w:id="9396" w:name="_Toc426387534"/>
              <w:bookmarkStart w:id="9397" w:name="_Toc426388938"/>
              <w:bookmarkStart w:id="9398" w:name="_Toc426390342"/>
              <w:bookmarkStart w:id="9399" w:name="_Toc426391746"/>
              <w:bookmarkStart w:id="9400" w:name="_Toc426393149"/>
              <w:bookmarkStart w:id="9401" w:name="_Toc427824734"/>
              <w:bookmarkStart w:id="9402" w:name="_Toc427852547"/>
              <w:bookmarkStart w:id="9403" w:name="_Toc427854787"/>
              <w:bookmarkStart w:id="9404" w:name="_Toc427856988"/>
              <w:bookmarkEnd w:id="9358"/>
              <w:bookmarkEnd w:id="9359"/>
              <w:bookmarkEnd w:id="9360"/>
              <w:bookmarkEnd w:id="9361"/>
              <w:bookmarkEnd w:id="9362"/>
              <w:bookmarkEnd w:id="9363"/>
              <w:bookmarkEnd w:id="9364"/>
              <w:bookmarkEnd w:id="9365"/>
              <w:bookmarkEnd w:id="9366"/>
              <w:bookmarkEnd w:id="9367"/>
              <w:bookmarkEnd w:id="9368"/>
              <w:bookmarkEnd w:id="9369"/>
              <w:bookmarkEnd w:id="9370"/>
              <w:bookmarkEnd w:id="9371"/>
              <w:bookmarkEnd w:id="9372"/>
              <w:bookmarkEnd w:id="9373"/>
              <w:bookmarkEnd w:id="9374"/>
              <w:bookmarkEnd w:id="9375"/>
              <w:bookmarkEnd w:id="9376"/>
              <w:bookmarkEnd w:id="9377"/>
              <w:bookmarkEnd w:id="9378"/>
              <w:bookmarkEnd w:id="9379"/>
              <w:bookmarkEnd w:id="9380"/>
              <w:bookmarkEnd w:id="9381"/>
              <w:bookmarkEnd w:id="9382"/>
              <w:bookmarkEnd w:id="9383"/>
              <w:bookmarkEnd w:id="9384"/>
              <w:bookmarkEnd w:id="9385"/>
              <w:bookmarkEnd w:id="9386"/>
              <w:bookmarkEnd w:id="9387"/>
              <w:bookmarkEnd w:id="9388"/>
              <w:bookmarkEnd w:id="9389"/>
              <w:bookmarkEnd w:id="9390"/>
              <w:bookmarkEnd w:id="9391"/>
              <w:bookmarkEnd w:id="9392"/>
              <w:bookmarkEnd w:id="9393"/>
              <w:bookmarkEnd w:id="9394"/>
              <w:bookmarkEnd w:id="9395"/>
              <w:bookmarkEnd w:id="9396"/>
              <w:bookmarkEnd w:id="9397"/>
              <w:bookmarkEnd w:id="9398"/>
              <w:bookmarkEnd w:id="9399"/>
              <w:bookmarkEnd w:id="9400"/>
              <w:bookmarkEnd w:id="9401"/>
              <w:bookmarkEnd w:id="9402"/>
              <w:bookmarkEnd w:id="9403"/>
              <w:bookmarkEnd w:id="9404"/>
            </w:del>
          </w:p>
        </w:tc>
        <w:bookmarkStart w:id="9405" w:name="_Toc424912262"/>
        <w:bookmarkStart w:id="9406" w:name="_Toc424915371"/>
        <w:bookmarkStart w:id="9407" w:name="_Toc424918401"/>
        <w:bookmarkStart w:id="9408" w:name="_Toc425149251"/>
        <w:bookmarkStart w:id="9409" w:name="_Toc425161790"/>
        <w:bookmarkStart w:id="9410" w:name="_Toc425162798"/>
        <w:bookmarkStart w:id="9411" w:name="_Toc425163204"/>
        <w:bookmarkStart w:id="9412" w:name="_Toc425170691"/>
        <w:bookmarkStart w:id="9413" w:name="_Toc425173004"/>
        <w:bookmarkStart w:id="9414" w:name="_Toc425234477"/>
        <w:bookmarkStart w:id="9415" w:name="_Toc425238029"/>
        <w:bookmarkStart w:id="9416" w:name="_Toc425239275"/>
        <w:bookmarkStart w:id="9417" w:name="_Toc425240522"/>
        <w:bookmarkStart w:id="9418" w:name="_Toc425241768"/>
        <w:bookmarkStart w:id="9419" w:name="_Toc425243014"/>
        <w:bookmarkStart w:id="9420" w:name="_Toc425244261"/>
        <w:bookmarkStart w:id="9421" w:name="_Toc425245508"/>
        <w:bookmarkStart w:id="9422" w:name="_Toc425246755"/>
        <w:bookmarkStart w:id="9423" w:name="_Toc425248001"/>
        <w:bookmarkStart w:id="9424" w:name="_Toc425249248"/>
        <w:bookmarkStart w:id="9425" w:name="_Toc425250495"/>
        <w:bookmarkStart w:id="9426" w:name="_Toc425251742"/>
        <w:bookmarkStart w:id="9427" w:name="_Toc425252412"/>
        <w:bookmarkStart w:id="9428" w:name="_Toc425253083"/>
        <w:bookmarkStart w:id="9429" w:name="_Toc425256474"/>
        <w:bookmarkStart w:id="9430" w:name="_Toc425276175"/>
        <w:bookmarkStart w:id="9431" w:name="_Toc425342273"/>
        <w:bookmarkStart w:id="9432" w:name="_Toc425349479"/>
        <w:bookmarkStart w:id="9433" w:name="_Toc425352628"/>
        <w:bookmarkStart w:id="9434" w:name="_Toc425353313"/>
        <w:bookmarkStart w:id="9435" w:name="_Toc425787306"/>
        <w:bookmarkStart w:id="9436" w:name="_Toc425787992"/>
        <w:bookmarkStart w:id="9437" w:name="_Toc425788679"/>
        <w:bookmarkStart w:id="9438" w:name="_Toc425789366"/>
        <w:bookmarkStart w:id="9439" w:name="_Toc425790053"/>
        <w:bookmarkStart w:id="9440" w:name="_Toc425793793"/>
        <w:bookmarkStart w:id="9441" w:name="_Toc426384728"/>
        <w:bookmarkStart w:id="9442" w:name="_Toc426386132"/>
        <w:bookmarkStart w:id="9443" w:name="_Toc426387535"/>
        <w:bookmarkStart w:id="9444" w:name="_Toc426388939"/>
        <w:bookmarkStart w:id="9445" w:name="_Toc426390343"/>
        <w:bookmarkStart w:id="9446" w:name="_Toc426391747"/>
        <w:bookmarkStart w:id="9447" w:name="_Toc426393150"/>
        <w:bookmarkStart w:id="9448" w:name="_Toc427824735"/>
        <w:bookmarkStart w:id="9449" w:name="_Toc427852548"/>
        <w:bookmarkStart w:id="9450" w:name="_Toc427854788"/>
        <w:bookmarkStart w:id="9451" w:name="_Toc427856989"/>
        <w:bookmarkEnd w:id="9405"/>
        <w:bookmarkEnd w:id="9406"/>
        <w:bookmarkEnd w:id="9407"/>
        <w:bookmarkEnd w:id="9408"/>
        <w:bookmarkEnd w:id="9409"/>
        <w:bookmarkEnd w:id="9410"/>
        <w:bookmarkEnd w:id="9411"/>
        <w:bookmarkEnd w:id="9412"/>
        <w:bookmarkEnd w:id="9413"/>
        <w:bookmarkEnd w:id="9414"/>
        <w:bookmarkEnd w:id="9415"/>
        <w:bookmarkEnd w:id="9416"/>
        <w:bookmarkEnd w:id="9417"/>
        <w:bookmarkEnd w:id="9418"/>
        <w:bookmarkEnd w:id="9419"/>
        <w:bookmarkEnd w:id="9420"/>
        <w:bookmarkEnd w:id="9421"/>
        <w:bookmarkEnd w:id="9422"/>
        <w:bookmarkEnd w:id="9423"/>
        <w:bookmarkEnd w:id="9424"/>
        <w:bookmarkEnd w:id="9425"/>
        <w:bookmarkEnd w:id="9426"/>
        <w:bookmarkEnd w:id="9427"/>
        <w:bookmarkEnd w:id="9428"/>
        <w:bookmarkEnd w:id="9429"/>
        <w:bookmarkEnd w:id="9430"/>
        <w:bookmarkEnd w:id="9431"/>
        <w:bookmarkEnd w:id="9432"/>
        <w:bookmarkEnd w:id="9433"/>
        <w:bookmarkEnd w:id="9434"/>
        <w:bookmarkEnd w:id="9435"/>
        <w:bookmarkEnd w:id="9436"/>
        <w:bookmarkEnd w:id="9437"/>
        <w:bookmarkEnd w:id="9438"/>
        <w:bookmarkEnd w:id="9439"/>
        <w:bookmarkEnd w:id="9440"/>
        <w:bookmarkEnd w:id="9441"/>
        <w:bookmarkEnd w:id="9442"/>
        <w:bookmarkEnd w:id="9443"/>
        <w:bookmarkEnd w:id="9444"/>
        <w:bookmarkEnd w:id="9445"/>
        <w:bookmarkEnd w:id="9446"/>
        <w:bookmarkEnd w:id="9447"/>
        <w:bookmarkEnd w:id="9448"/>
        <w:bookmarkEnd w:id="9449"/>
        <w:bookmarkEnd w:id="9450"/>
        <w:bookmarkEnd w:id="9451"/>
      </w:tr>
      <w:tr w:rsidR="005F4718" w:rsidRPr="00C106B9" w:rsidDel="00413F3D" w14:paraId="7399AFCE" w14:textId="48AD1120" w:rsidTr="004C039B">
        <w:trPr>
          <w:cantSplit/>
          <w:trHeight w:val="154"/>
          <w:tblHeader/>
          <w:jc w:val="center"/>
          <w:del w:id="9452" w:author="Ramasubramani, Hariharan" w:date="2015-07-13T14:40:00Z"/>
        </w:trPr>
        <w:tc>
          <w:tcPr>
            <w:tcW w:w="105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47A8AB8" w14:textId="4FB7F3B9" w:rsidR="005F4718" w:rsidRPr="00C106B9" w:rsidDel="00413F3D" w:rsidRDefault="005F4718">
            <w:pPr>
              <w:numPr>
                <w:ilvl w:val="0"/>
                <w:numId w:val="26"/>
              </w:numPr>
              <w:overflowPunct w:val="0"/>
              <w:autoSpaceDE w:val="0"/>
              <w:autoSpaceDN w:val="0"/>
              <w:spacing w:after="60"/>
              <w:textAlignment w:val="baseline"/>
              <w:rPr>
                <w:del w:id="9453" w:author="Ramasubramani, Hariharan" w:date="2015-07-13T14:40:00Z"/>
                <w:rFonts w:cstheme="minorHAnsi"/>
                <w:b/>
                <w:color w:val="000000" w:themeColor="text1"/>
                <w:sz w:val="20"/>
              </w:rPr>
              <w:pPrChange w:id="9454" w:author="Ramasubramani, Hariharan" w:date="2015-07-13T14:40:00Z">
                <w:pPr>
                  <w:spacing w:before="60"/>
                  <w:ind w:left="-9" w:right="-121" w:firstLine="0"/>
                  <w:jc w:val="center"/>
                </w:pPr>
              </w:pPrChange>
            </w:pPr>
            <w:del w:id="9455" w:author="Ramasubramani, Hariharan" w:date="2015-07-13T14:40:00Z">
              <w:r w:rsidRPr="00C106B9" w:rsidDel="00413F3D">
                <w:rPr>
                  <w:rFonts w:cstheme="minorHAnsi"/>
                  <w:b/>
                  <w:color w:val="000000" w:themeColor="text1"/>
                  <w:sz w:val="20"/>
                </w:rPr>
                <w:delText>Req’t #</w:delText>
              </w:r>
              <w:bookmarkStart w:id="9456" w:name="_Toc424912263"/>
              <w:bookmarkStart w:id="9457" w:name="_Toc424915372"/>
              <w:bookmarkStart w:id="9458" w:name="_Toc424918402"/>
              <w:bookmarkStart w:id="9459" w:name="_Toc425149252"/>
              <w:bookmarkStart w:id="9460" w:name="_Toc425161791"/>
              <w:bookmarkStart w:id="9461" w:name="_Toc425162799"/>
              <w:bookmarkStart w:id="9462" w:name="_Toc425163205"/>
              <w:bookmarkStart w:id="9463" w:name="_Toc425170692"/>
              <w:bookmarkStart w:id="9464" w:name="_Toc425173005"/>
              <w:bookmarkStart w:id="9465" w:name="_Toc425234478"/>
              <w:bookmarkStart w:id="9466" w:name="_Toc425238030"/>
              <w:bookmarkStart w:id="9467" w:name="_Toc425239276"/>
              <w:bookmarkStart w:id="9468" w:name="_Toc425240523"/>
              <w:bookmarkStart w:id="9469" w:name="_Toc425241769"/>
              <w:bookmarkStart w:id="9470" w:name="_Toc425243015"/>
              <w:bookmarkStart w:id="9471" w:name="_Toc425244262"/>
              <w:bookmarkStart w:id="9472" w:name="_Toc425245509"/>
              <w:bookmarkStart w:id="9473" w:name="_Toc425246756"/>
              <w:bookmarkStart w:id="9474" w:name="_Toc425248002"/>
              <w:bookmarkStart w:id="9475" w:name="_Toc425249249"/>
              <w:bookmarkStart w:id="9476" w:name="_Toc425250496"/>
              <w:bookmarkStart w:id="9477" w:name="_Toc425251743"/>
              <w:bookmarkStart w:id="9478" w:name="_Toc425252413"/>
              <w:bookmarkStart w:id="9479" w:name="_Toc425253084"/>
              <w:bookmarkStart w:id="9480" w:name="_Toc425256475"/>
              <w:bookmarkStart w:id="9481" w:name="_Toc425276176"/>
              <w:bookmarkStart w:id="9482" w:name="_Toc425342274"/>
              <w:bookmarkStart w:id="9483" w:name="_Toc425349480"/>
              <w:bookmarkStart w:id="9484" w:name="_Toc425352629"/>
              <w:bookmarkStart w:id="9485" w:name="_Toc425353314"/>
              <w:bookmarkStart w:id="9486" w:name="_Toc425787307"/>
              <w:bookmarkStart w:id="9487" w:name="_Toc425787993"/>
              <w:bookmarkStart w:id="9488" w:name="_Toc425788680"/>
              <w:bookmarkStart w:id="9489" w:name="_Toc425789367"/>
              <w:bookmarkStart w:id="9490" w:name="_Toc425790054"/>
              <w:bookmarkStart w:id="9491" w:name="_Toc425793794"/>
              <w:bookmarkStart w:id="9492" w:name="_Toc426384729"/>
              <w:bookmarkStart w:id="9493" w:name="_Toc426386133"/>
              <w:bookmarkStart w:id="9494" w:name="_Toc426387536"/>
              <w:bookmarkStart w:id="9495" w:name="_Toc426388940"/>
              <w:bookmarkStart w:id="9496" w:name="_Toc426390344"/>
              <w:bookmarkStart w:id="9497" w:name="_Toc426391748"/>
              <w:bookmarkStart w:id="9498" w:name="_Toc426393151"/>
              <w:bookmarkStart w:id="9499" w:name="_Toc427824736"/>
              <w:bookmarkStart w:id="9500" w:name="_Toc427852549"/>
              <w:bookmarkStart w:id="9501" w:name="_Toc427854789"/>
              <w:bookmarkStart w:id="9502" w:name="_Toc427856990"/>
              <w:bookmarkEnd w:id="9456"/>
              <w:bookmarkEnd w:id="9457"/>
              <w:bookmarkEnd w:id="9458"/>
              <w:bookmarkEnd w:id="9459"/>
              <w:bookmarkEnd w:id="9460"/>
              <w:bookmarkEnd w:id="9461"/>
              <w:bookmarkEnd w:id="9462"/>
              <w:bookmarkEnd w:id="9463"/>
              <w:bookmarkEnd w:id="9464"/>
              <w:bookmarkEnd w:id="9465"/>
              <w:bookmarkEnd w:id="9466"/>
              <w:bookmarkEnd w:id="9467"/>
              <w:bookmarkEnd w:id="9468"/>
              <w:bookmarkEnd w:id="9469"/>
              <w:bookmarkEnd w:id="9470"/>
              <w:bookmarkEnd w:id="9471"/>
              <w:bookmarkEnd w:id="9472"/>
              <w:bookmarkEnd w:id="9473"/>
              <w:bookmarkEnd w:id="9474"/>
              <w:bookmarkEnd w:id="9475"/>
              <w:bookmarkEnd w:id="9476"/>
              <w:bookmarkEnd w:id="9477"/>
              <w:bookmarkEnd w:id="9478"/>
              <w:bookmarkEnd w:id="9479"/>
              <w:bookmarkEnd w:id="9480"/>
              <w:bookmarkEnd w:id="9481"/>
              <w:bookmarkEnd w:id="9482"/>
              <w:bookmarkEnd w:id="9483"/>
              <w:bookmarkEnd w:id="9484"/>
              <w:bookmarkEnd w:id="9485"/>
              <w:bookmarkEnd w:id="9486"/>
              <w:bookmarkEnd w:id="9487"/>
              <w:bookmarkEnd w:id="9488"/>
              <w:bookmarkEnd w:id="9489"/>
              <w:bookmarkEnd w:id="9490"/>
              <w:bookmarkEnd w:id="9491"/>
              <w:bookmarkEnd w:id="9492"/>
              <w:bookmarkEnd w:id="9493"/>
              <w:bookmarkEnd w:id="9494"/>
              <w:bookmarkEnd w:id="9495"/>
              <w:bookmarkEnd w:id="9496"/>
              <w:bookmarkEnd w:id="9497"/>
              <w:bookmarkEnd w:id="9498"/>
              <w:bookmarkEnd w:id="9499"/>
              <w:bookmarkEnd w:id="9500"/>
              <w:bookmarkEnd w:id="9501"/>
              <w:bookmarkEnd w:id="9502"/>
            </w:del>
          </w:p>
        </w:tc>
        <w:tc>
          <w:tcPr>
            <w:tcW w:w="210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C288FCE" w14:textId="5F0DF34C" w:rsidR="005F4718" w:rsidRPr="00C106B9" w:rsidDel="00413F3D" w:rsidRDefault="005F4718">
            <w:pPr>
              <w:numPr>
                <w:ilvl w:val="0"/>
                <w:numId w:val="26"/>
              </w:numPr>
              <w:overflowPunct w:val="0"/>
              <w:autoSpaceDE w:val="0"/>
              <w:autoSpaceDN w:val="0"/>
              <w:spacing w:after="60"/>
              <w:textAlignment w:val="baseline"/>
              <w:rPr>
                <w:del w:id="9503" w:author="Ramasubramani, Hariharan" w:date="2015-07-13T14:40:00Z"/>
                <w:rFonts w:cstheme="minorHAnsi"/>
                <w:b/>
                <w:color w:val="000000" w:themeColor="text1"/>
                <w:sz w:val="20"/>
              </w:rPr>
              <w:pPrChange w:id="9504" w:author="Ramasubramani, Hariharan" w:date="2015-07-13T14:40:00Z">
                <w:pPr>
                  <w:spacing w:before="60"/>
                  <w:ind w:left="-18" w:right="-75" w:firstLine="0"/>
                </w:pPr>
              </w:pPrChange>
            </w:pPr>
            <w:del w:id="9505" w:author="Ramasubramani, Hariharan" w:date="2015-07-13T14:40:00Z">
              <w:r w:rsidRPr="00C106B9" w:rsidDel="00413F3D">
                <w:rPr>
                  <w:rFonts w:cstheme="minorHAnsi"/>
                  <w:b/>
                  <w:color w:val="000000" w:themeColor="text1"/>
                  <w:sz w:val="20"/>
                </w:rPr>
                <w:delText>Data Element</w:delText>
              </w:r>
              <w:bookmarkStart w:id="9506" w:name="_Toc424912264"/>
              <w:bookmarkStart w:id="9507" w:name="_Toc424915373"/>
              <w:bookmarkStart w:id="9508" w:name="_Toc424918403"/>
              <w:bookmarkStart w:id="9509" w:name="_Toc425149253"/>
              <w:bookmarkStart w:id="9510" w:name="_Toc425161792"/>
              <w:bookmarkStart w:id="9511" w:name="_Toc425162800"/>
              <w:bookmarkStart w:id="9512" w:name="_Toc425163206"/>
              <w:bookmarkStart w:id="9513" w:name="_Toc425170693"/>
              <w:bookmarkStart w:id="9514" w:name="_Toc425173006"/>
              <w:bookmarkStart w:id="9515" w:name="_Toc425234479"/>
              <w:bookmarkStart w:id="9516" w:name="_Toc425238031"/>
              <w:bookmarkStart w:id="9517" w:name="_Toc425239277"/>
              <w:bookmarkStart w:id="9518" w:name="_Toc425240524"/>
              <w:bookmarkStart w:id="9519" w:name="_Toc425241770"/>
              <w:bookmarkStart w:id="9520" w:name="_Toc425243016"/>
              <w:bookmarkStart w:id="9521" w:name="_Toc425244263"/>
              <w:bookmarkStart w:id="9522" w:name="_Toc425245510"/>
              <w:bookmarkStart w:id="9523" w:name="_Toc425246757"/>
              <w:bookmarkStart w:id="9524" w:name="_Toc425248003"/>
              <w:bookmarkStart w:id="9525" w:name="_Toc425249250"/>
              <w:bookmarkStart w:id="9526" w:name="_Toc425250497"/>
              <w:bookmarkStart w:id="9527" w:name="_Toc425251744"/>
              <w:bookmarkStart w:id="9528" w:name="_Toc425252414"/>
              <w:bookmarkStart w:id="9529" w:name="_Toc425253085"/>
              <w:bookmarkStart w:id="9530" w:name="_Toc425256476"/>
              <w:bookmarkStart w:id="9531" w:name="_Toc425276177"/>
              <w:bookmarkStart w:id="9532" w:name="_Toc425342275"/>
              <w:bookmarkStart w:id="9533" w:name="_Toc425349481"/>
              <w:bookmarkStart w:id="9534" w:name="_Toc425352630"/>
              <w:bookmarkStart w:id="9535" w:name="_Toc425353315"/>
              <w:bookmarkStart w:id="9536" w:name="_Toc425787308"/>
              <w:bookmarkStart w:id="9537" w:name="_Toc425787994"/>
              <w:bookmarkStart w:id="9538" w:name="_Toc425788681"/>
              <w:bookmarkStart w:id="9539" w:name="_Toc425789368"/>
              <w:bookmarkStart w:id="9540" w:name="_Toc425790055"/>
              <w:bookmarkStart w:id="9541" w:name="_Toc425793795"/>
              <w:bookmarkStart w:id="9542" w:name="_Toc426384730"/>
              <w:bookmarkStart w:id="9543" w:name="_Toc426386134"/>
              <w:bookmarkStart w:id="9544" w:name="_Toc426387537"/>
              <w:bookmarkStart w:id="9545" w:name="_Toc426388941"/>
              <w:bookmarkStart w:id="9546" w:name="_Toc426390345"/>
              <w:bookmarkStart w:id="9547" w:name="_Toc426391749"/>
              <w:bookmarkStart w:id="9548" w:name="_Toc426393152"/>
              <w:bookmarkStart w:id="9549" w:name="_Toc427824737"/>
              <w:bookmarkStart w:id="9550" w:name="_Toc427852550"/>
              <w:bookmarkStart w:id="9551" w:name="_Toc427854790"/>
              <w:bookmarkStart w:id="9552" w:name="_Toc427856991"/>
              <w:bookmarkEnd w:id="9506"/>
              <w:bookmarkEnd w:id="9507"/>
              <w:bookmarkEnd w:id="9508"/>
              <w:bookmarkEnd w:id="9509"/>
              <w:bookmarkEnd w:id="9510"/>
              <w:bookmarkEnd w:id="9511"/>
              <w:bookmarkEnd w:id="9512"/>
              <w:bookmarkEnd w:id="9513"/>
              <w:bookmarkEnd w:id="9514"/>
              <w:bookmarkEnd w:id="9515"/>
              <w:bookmarkEnd w:id="9516"/>
              <w:bookmarkEnd w:id="9517"/>
              <w:bookmarkEnd w:id="9518"/>
              <w:bookmarkEnd w:id="9519"/>
              <w:bookmarkEnd w:id="9520"/>
              <w:bookmarkEnd w:id="9521"/>
              <w:bookmarkEnd w:id="9522"/>
              <w:bookmarkEnd w:id="9523"/>
              <w:bookmarkEnd w:id="9524"/>
              <w:bookmarkEnd w:id="9525"/>
              <w:bookmarkEnd w:id="9526"/>
              <w:bookmarkEnd w:id="9527"/>
              <w:bookmarkEnd w:id="9528"/>
              <w:bookmarkEnd w:id="9529"/>
              <w:bookmarkEnd w:id="9530"/>
              <w:bookmarkEnd w:id="9531"/>
              <w:bookmarkEnd w:id="9532"/>
              <w:bookmarkEnd w:id="9533"/>
              <w:bookmarkEnd w:id="9534"/>
              <w:bookmarkEnd w:id="9535"/>
              <w:bookmarkEnd w:id="9536"/>
              <w:bookmarkEnd w:id="9537"/>
              <w:bookmarkEnd w:id="9538"/>
              <w:bookmarkEnd w:id="9539"/>
              <w:bookmarkEnd w:id="9540"/>
              <w:bookmarkEnd w:id="9541"/>
              <w:bookmarkEnd w:id="9542"/>
              <w:bookmarkEnd w:id="9543"/>
              <w:bookmarkEnd w:id="9544"/>
              <w:bookmarkEnd w:id="9545"/>
              <w:bookmarkEnd w:id="9546"/>
              <w:bookmarkEnd w:id="9547"/>
              <w:bookmarkEnd w:id="9548"/>
              <w:bookmarkEnd w:id="9549"/>
              <w:bookmarkEnd w:id="9550"/>
              <w:bookmarkEnd w:id="9551"/>
              <w:bookmarkEnd w:id="9552"/>
            </w:del>
          </w:p>
        </w:tc>
        <w:tc>
          <w:tcPr>
            <w:tcW w:w="104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B21BF4F" w14:textId="353B8473" w:rsidR="005F4718" w:rsidRPr="00C106B9" w:rsidDel="00413F3D" w:rsidRDefault="005F4718">
            <w:pPr>
              <w:numPr>
                <w:ilvl w:val="0"/>
                <w:numId w:val="26"/>
              </w:numPr>
              <w:overflowPunct w:val="0"/>
              <w:autoSpaceDE w:val="0"/>
              <w:autoSpaceDN w:val="0"/>
              <w:spacing w:after="60"/>
              <w:textAlignment w:val="baseline"/>
              <w:rPr>
                <w:del w:id="9553" w:author="Ramasubramani, Hariharan" w:date="2015-07-13T14:40:00Z"/>
                <w:rFonts w:cstheme="minorHAnsi"/>
                <w:b/>
                <w:color w:val="000000" w:themeColor="text1"/>
                <w:sz w:val="20"/>
              </w:rPr>
              <w:pPrChange w:id="9554" w:author="Ramasubramani, Hariharan" w:date="2015-07-13T14:40:00Z">
                <w:pPr>
                  <w:spacing w:before="60"/>
                  <w:ind w:left="-120" w:right="-99" w:firstLine="0"/>
                  <w:jc w:val="center"/>
                </w:pPr>
              </w:pPrChange>
            </w:pPr>
            <w:del w:id="9555" w:author="Ramasubramani, Hariharan" w:date="2015-07-13T14:40:00Z">
              <w:r w:rsidRPr="00C106B9" w:rsidDel="00413F3D">
                <w:rPr>
                  <w:rFonts w:cstheme="minorHAnsi"/>
                  <w:b/>
                  <w:color w:val="000000" w:themeColor="text1"/>
                  <w:sz w:val="20"/>
                </w:rPr>
                <w:delText>Caption</w:delText>
              </w:r>
              <w:bookmarkStart w:id="9556" w:name="_Toc424912265"/>
              <w:bookmarkStart w:id="9557" w:name="_Toc424915374"/>
              <w:bookmarkStart w:id="9558" w:name="_Toc424918404"/>
              <w:bookmarkStart w:id="9559" w:name="_Toc425149254"/>
              <w:bookmarkStart w:id="9560" w:name="_Toc425161793"/>
              <w:bookmarkStart w:id="9561" w:name="_Toc425162801"/>
              <w:bookmarkStart w:id="9562" w:name="_Toc425163207"/>
              <w:bookmarkStart w:id="9563" w:name="_Toc425170694"/>
              <w:bookmarkStart w:id="9564" w:name="_Toc425173007"/>
              <w:bookmarkStart w:id="9565" w:name="_Toc425234480"/>
              <w:bookmarkStart w:id="9566" w:name="_Toc425238032"/>
              <w:bookmarkStart w:id="9567" w:name="_Toc425239278"/>
              <w:bookmarkStart w:id="9568" w:name="_Toc425240525"/>
              <w:bookmarkStart w:id="9569" w:name="_Toc425241771"/>
              <w:bookmarkStart w:id="9570" w:name="_Toc425243017"/>
              <w:bookmarkStart w:id="9571" w:name="_Toc425244264"/>
              <w:bookmarkStart w:id="9572" w:name="_Toc425245511"/>
              <w:bookmarkStart w:id="9573" w:name="_Toc425246758"/>
              <w:bookmarkStart w:id="9574" w:name="_Toc425248004"/>
              <w:bookmarkStart w:id="9575" w:name="_Toc425249251"/>
              <w:bookmarkStart w:id="9576" w:name="_Toc425250498"/>
              <w:bookmarkStart w:id="9577" w:name="_Toc425251745"/>
              <w:bookmarkStart w:id="9578" w:name="_Toc425252415"/>
              <w:bookmarkStart w:id="9579" w:name="_Toc425253086"/>
              <w:bookmarkStart w:id="9580" w:name="_Toc425256477"/>
              <w:bookmarkStart w:id="9581" w:name="_Toc425276178"/>
              <w:bookmarkStart w:id="9582" w:name="_Toc425342276"/>
              <w:bookmarkStart w:id="9583" w:name="_Toc425349482"/>
              <w:bookmarkStart w:id="9584" w:name="_Toc425352631"/>
              <w:bookmarkStart w:id="9585" w:name="_Toc425353316"/>
              <w:bookmarkStart w:id="9586" w:name="_Toc425787309"/>
              <w:bookmarkStart w:id="9587" w:name="_Toc425787995"/>
              <w:bookmarkStart w:id="9588" w:name="_Toc425788682"/>
              <w:bookmarkStart w:id="9589" w:name="_Toc425789369"/>
              <w:bookmarkStart w:id="9590" w:name="_Toc425790056"/>
              <w:bookmarkStart w:id="9591" w:name="_Toc425793796"/>
              <w:bookmarkStart w:id="9592" w:name="_Toc426384731"/>
              <w:bookmarkStart w:id="9593" w:name="_Toc426386135"/>
              <w:bookmarkStart w:id="9594" w:name="_Toc426387538"/>
              <w:bookmarkStart w:id="9595" w:name="_Toc426388942"/>
              <w:bookmarkStart w:id="9596" w:name="_Toc426390346"/>
              <w:bookmarkStart w:id="9597" w:name="_Toc426391750"/>
              <w:bookmarkStart w:id="9598" w:name="_Toc426393153"/>
              <w:bookmarkStart w:id="9599" w:name="_Toc427824738"/>
              <w:bookmarkStart w:id="9600" w:name="_Toc427852551"/>
              <w:bookmarkStart w:id="9601" w:name="_Toc427854791"/>
              <w:bookmarkStart w:id="9602" w:name="_Toc427856992"/>
              <w:bookmarkEnd w:id="9556"/>
              <w:bookmarkEnd w:id="9557"/>
              <w:bookmarkEnd w:id="9558"/>
              <w:bookmarkEnd w:id="9559"/>
              <w:bookmarkEnd w:id="9560"/>
              <w:bookmarkEnd w:id="9561"/>
              <w:bookmarkEnd w:id="9562"/>
              <w:bookmarkEnd w:id="9563"/>
              <w:bookmarkEnd w:id="9564"/>
              <w:bookmarkEnd w:id="9565"/>
              <w:bookmarkEnd w:id="9566"/>
              <w:bookmarkEnd w:id="9567"/>
              <w:bookmarkEnd w:id="9568"/>
              <w:bookmarkEnd w:id="9569"/>
              <w:bookmarkEnd w:id="9570"/>
              <w:bookmarkEnd w:id="9571"/>
              <w:bookmarkEnd w:id="9572"/>
              <w:bookmarkEnd w:id="9573"/>
              <w:bookmarkEnd w:id="9574"/>
              <w:bookmarkEnd w:id="9575"/>
              <w:bookmarkEnd w:id="9576"/>
              <w:bookmarkEnd w:id="9577"/>
              <w:bookmarkEnd w:id="9578"/>
              <w:bookmarkEnd w:id="9579"/>
              <w:bookmarkEnd w:id="9580"/>
              <w:bookmarkEnd w:id="9581"/>
              <w:bookmarkEnd w:id="9582"/>
              <w:bookmarkEnd w:id="9583"/>
              <w:bookmarkEnd w:id="9584"/>
              <w:bookmarkEnd w:id="9585"/>
              <w:bookmarkEnd w:id="9586"/>
              <w:bookmarkEnd w:id="9587"/>
              <w:bookmarkEnd w:id="9588"/>
              <w:bookmarkEnd w:id="9589"/>
              <w:bookmarkEnd w:id="9590"/>
              <w:bookmarkEnd w:id="9591"/>
              <w:bookmarkEnd w:id="9592"/>
              <w:bookmarkEnd w:id="9593"/>
              <w:bookmarkEnd w:id="9594"/>
              <w:bookmarkEnd w:id="9595"/>
              <w:bookmarkEnd w:id="9596"/>
              <w:bookmarkEnd w:id="9597"/>
              <w:bookmarkEnd w:id="9598"/>
              <w:bookmarkEnd w:id="9599"/>
              <w:bookmarkEnd w:id="9600"/>
              <w:bookmarkEnd w:id="9601"/>
              <w:bookmarkEnd w:id="9602"/>
            </w:del>
          </w:p>
        </w:tc>
        <w:tc>
          <w:tcPr>
            <w:tcW w:w="939"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8B4FBB7" w14:textId="47550173" w:rsidR="005F4718" w:rsidRPr="00C106B9" w:rsidDel="00413F3D" w:rsidRDefault="005F4718">
            <w:pPr>
              <w:numPr>
                <w:ilvl w:val="0"/>
                <w:numId w:val="26"/>
              </w:numPr>
              <w:overflowPunct w:val="0"/>
              <w:autoSpaceDE w:val="0"/>
              <w:autoSpaceDN w:val="0"/>
              <w:spacing w:after="60"/>
              <w:textAlignment w:val="baseline"/>
              <w:rPr>
                <w:del w:id="9603" w:author="Ramasubramani, Hariharan" w:date="2015-07-13T14:40:00Z"/>
                <w:rFonts w:cstheme="minorHAnsi"/>
                <w:b/>
                <w:color w:val="000000" w:themeColor="text1"/>
                <w:sz w:val="20"/>
              </w:rPr>
              <w:pPrChange w:id="9604" w:author="Ramasubramani, Hariharan" w:date="2015-07-13T14:40:00Z">
                <w:pPr>
                  <w:spacing w:before="60"/>
                  <w:ind w:left="-69" w:right="-69" w:firstLine="0"/>
                  <w:jc w:val="center"/>
                </w:pPr>
              </w:pPrChange>
            </w:pPr>
            <w:del w:id="9605" w:author="Ramasubramani, Hariharan" w:date="2015-07-13T14:40:00Z">
              <w:r w:rsidRPr="00C106B9" w:rsidDel="00413F3D">
                <w:rPr>
                  <w:rFonts w:cstheme="minorHAnsi"/>
                  <w:b/>
                  <w:color w:val="000000" w:themeColor="text1"/>
                  <w:sz w:val="20"/>
                </w:rPr>
                <w:delText>Required</w:delText>
              </w:r>
              <w:bookmarkStart w:id="9606" w:name="_Toc424912266"/>
              <w:bookmarkStart w:id="9607" w:name="_Toc424915375"/>
              <w:bookmarkStart w:id="9608" w:name="_Toc424918405"/>
              <w:bookmarkStart w:id="9609" w:name="_Toc425149255"/>
              <w:bookmarkStart w:id="9610" w:name="_Toc425161794"/>
              <w:bookmarkStart w:id="9611" w:name="_Toc425162802"/>
              <w:bookmarkStart w:id="9612" w:name="_Toc425163208"/>
              <w:bookmarkStart w:id="9613" w:name="_Toc425170695"/>
              <w:bookmarkStart w:id="9614" w:name="_Toc425173008"/>
              <w:bookmarkStart w:id="9615" w:name="_Toc425234481"/>
              <w:bookmarkStart w:id="9616" w:name="_Toc425238033"/>
              <w:bookmarkStart w:id="9617" w:name="_Toc425239279"/>
              <w:bookmarkStart w:id="9618" w:name="_Toc425240526"/>
              <w:bookmarkStart w:id="9619" w:name="_Toc425241772"/>
              <w:bookmarkStart w:id="9620" w:name="_Toc425243018"/>
              <w:bookmarkStart w:id="9621" w:name="_Toc425244265"/>
              <w:bookmarkStart w:id="9622" w:name="_Toc425245512"/>
              <w:bookmarkStart w:id="9623" w:name="_Toc425246759"/>
              <w:bookmarkStart w:id="9624" w:name="_Toc425248005"/>
              <w:bookmarkStart w:id="9625" w:name="_Toc425249252"/>
              <w:bookmarkStart w:id="9626" w:name="_Toc425250499"/>
              <w:bookmarkStart w:id="9627" w:name="_Toc425251746"/>
              <w:bookmarkStart w:id="9628" w:name="_Toc425252416"/>
              <w:bookmarkStart w:id="9629" w:name="_Toc425253087"/>
              <w:bookmarkStart w:id="9630" w:name="_Toc425256478"/>
              <w:bookmarkStart w:id="9631" w:name="_Toc425276179"/>
              <w:bookmarkStart w:id="9632" w:name="_Toc425342277"/>
              <w:bookmarkStart w:id="9633" w:name="_Toc425349483"/>
              <w:bookmarkStart w:id="9634" w:name="_Toc425352632"/>
              <w:bookmarkStart w:id="9635" w:name="_Toc425353317"/>
              <w:bookmarkStart w:id="9636" w:name="_Toc425787310"/>
              <w:bookmarkStart w:id="9637" w:name="_Toc425787996"/>
              <w:bookmarkStart w:id="9638" w:name="_Toc425788683"/>
              <w:bookmarkStart w:id="9639" w:name="_Toc425789370"/>
              <w:bookmarkStart w:id="9640" w:name="_Toc425790057"/>
              <w:bookmarkStart w:id="9641" w:name="_Toc425793797"/>
              <w:bookmarkStart w:id="9642" w:name="_Toc426384732"/>
              <w:bookmarkStart w:id="9643" w:name="_Toc426386136"/>
              <w:bookmarkStart w:id="9644" w:name="_Toc426387539"/>
              <w:bookmarkStart w:id="9645" w:name="_Toc426388943"/>
              <w:bookmarkStart w:id="9646" w:name="_Toc426390347"/>
              <w:bookmarkStart w:id="9647" w:name="_Toc426391751"/>
              <w:bookmarkStart w:id="9648" w:name="_Toc426393154"/>
              <w:bookmarkStart w:id="9649" w:name="_Toc427824739"/>
              <w:bookmarkStart w:id="9650" w:name="_Toc427852552"/>
              <w:bookmarkStart w:id="9651" w:name="_Toc427854792"/>
              <w:bookmarkStart w:id="9652" w:name="_Toc427856993"/>
              <w:bookmarkEnd w:id="9606"/>
              <w:bookmarkEnd w:id="9607"/>
              <w:bookmarkEnd w:id="9608"/>
              <w:bookmarkEnd w:id="9609"/>
              <w:bookmarkEnd w:id="9610"/>
              <w:bookmarkEnd w:id="9611"/>
              <w:bookmarkEnd w:id="9612"/>
              <w:bookmarkEnd w:id="9613"/>
              <w:bookmarkEnd w:id="9614"/>
              <w:bookmarkEnd w:id="9615"/>
              <w:bookmarkEnd w:id="9616"/>
              <w:bookmarkEnd w:id="9617"/>
              <w:bookmarkEnd w:id="9618"/>
              <w:bookmarkEnd w:id="9619"/>
              <w:bookmarkEnd w:id="9620"/>
              <w:bookmarkEnd w:id="9621"/>
              <w:bookmarkEnd w:id="9622"/>
              <w:bookmarkEnd w:id="9623"/>
              <w:bookmarkEnd w:id="9624"/>
              <w:bookmarkEnd w:id="9625"/>
              <w:bookmarkEnd w:id="9626"/>
              <w:bookmarkEnd w:id="9627"/>
              <w:bookmarkEnd w:id="9628"/>
              <w:bookmarkEnd w:id="9629"/>
              <w:bookmarkEnd w:id="9630"/>
              <w:bookmarkEnd w:id="9631"/>
              <w:bookmarkEnd w:id="9632"/>
              <w:bookmarkEnd w:id="9633"/>
              <w:bookmarkEnd w:id="9634"/>
              <w:bookmarkEnd w:id="9635"/>
              <w:bookmarkEnd w:id="9636"/>
              <w:bookmarkEnd w:id="9637"/>
              <w:bookmarkEnd w:id="9638"/>
              <w:bookmarkEnd w:id="9639"/>
              <w:bookmarkEnd w:id="9640"/>
              <w:bookmarkEnd w:id="9641"/>
              <w:bookmarkEnd w:id="9642"/>
              <w:bookmarkEnd w:id="9643"/>
              <w:bookmarkEnd w:id="9644"/>
              <w:bookmarkEnd w:id="9645"/>
              <w:bookmarkEnd w:id="9646"/>
              <w:bookmarkEnd w:id="9647"/>
              <w:bookmarkEnd w:id="9648"/>
              <w:bookmarkEnd w:id="9649"/>
              <w:bookmarkEnd w:id="9650"/>
              <w:bookmarkEnd w:id="9651"/>
              <w:bookmarkEnd w:id="9652"/>
            </w:del>
          </w:p>
        </w:tc>
        <w:tc>
          <w:tcPr>
            <w:tcW w:w="771"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2294FED" w14:textId="2325722B" w:rsidR="005F4718" w:rsidRPr="00C106B9" w:rsidDel="00413F3D" w:rsidRDefault="005F4718">
            <w:pPr>
              <w:numPr>
                <w:ilvl w:val="0"/>
                <w:numId w:val="26"/>
              </w:numPr>
              <w:overflowPunct w:val="0"/>
              <w:autoSpaceDE w:val="0"/>
              <w:autoSpaceDN w:val="0"/>
              <w:spacing w:after="60"/>
              <w:textAlignment w:val="baseline"/>
              <w:rPr>
                <w:del w:id="9653" w:author="Ramasubramani, Hariharan" w:date="2015-07-13T14:40:00Z"/>
                <w:rFonts w:cstheme="minorHAnsi"/>
                <w:b/>
                <w:color w:val="000000" w:themeColor="text1"/>
                <w:sz w:val="20"/>
              </w:rPr>
              <w:pPrChange w:id="9654" w:author="Ramasubramani, Hariharan" w:date="2015-07-13T14:40:00Z">
                <w:pPr>
                  <w:spacing w:before="60"/>
                  <w:ind w:left="-57" w:right="-127" w:firstLine="0"/>
                  <w:jc w:val="center"/>
                </w:pPr>
              </w:pPrChange>
            </w:pPr>
            <w:del w:id="9655" w:author="Ramasubramani, Hariharan" w:date="2015-07-13T14:40:00Z">
              <w:r w:rsidRPr="00C106B9" w:rsidDel="00413F3D">
                <w:rPr>
                  <w:rFonts w:cstheme="minorHAnsi"/>
                  <w:b/>
                  <w:color w:val="000000" w:themeColor="text1"/>
                  <w:sz w:val="20"/>
                </w:rPr>
                <w:delText xml:space="preserve">Editable </w:delText>
              </w:r>
              <w:bookmarkStart w:id="9656" w:name="_Toc424912267"/>
              <w:bookmarkStart w:id="9657" w:name="_Toc424915376"/>
              <w:bookmarkStart w:id="9658" w:name="_Toc424918406"/>
              <w:bookmarkStart w:id="9659" w:name="_Toc425149256"/>
              <w:bookmarkStart w:id="9660" w:name="_Toc425161795"/>
              <w:bookmarkStart w:id="9661" w:name="_Toc425162803"/>
              <w:bookmarkStart w:id="9662" w:name="_Toc425163209"/>
              <w:bookmarkStart w:id="9663" w:name="_Toc425170696"/>
              <w:bookmarkStart w:id="9664" w:name="_Toc425173009"/>
              <w:bookmarkStart w:id="9665" w:name="_Toc425234482"/>
              <w:bookmarkStart w:id="9666" w:name="_Toc425238034"/>
              <w:bookmarkStart w:id="9667" w:name="_Toc425239280"/>
              <w:bookmarkStart w:id="9668" w:name="_Toc425240527"/>
              <w:bookmarkStart w:id="9669" w:name="_Toc425241773"/>
              <w:bookmarkStart w:id="9670" w:name="_Toc425243019"/>
              <w:bookmarkStart w:id="9671" w:name="_Toc425244266"/>
              <w:bookmarkStart w:id="9672" w:name="_Toc425245513"/>
              <w:bookmarkStart w:id="9673" w:name="_Toc425246760"/>
              <w:bookmarkStart w:id="9674" w:name="_Toc425248006"/>
              <w:bookmarkStart w:id="9675" w:name="_Toc425249253"/>
              <w:bookmarkStart w:id="9676" w:name="_Toc425250500"/>
              <w:bookmarkStart w:id="9677" w:name="_Toc425251747"/>
              <w:bookmarkStart w:id="9678" w:name="_Toc425252417"/>
              <w:bookmarkStart w:id="9679" w:name="_Toc425253088"/>
              <w:bookmarkStart w:id="9680" w:name="_Toc425256479"/>
              <w:bookmarkStart w:id="9681" w:name="_Toc425276180"/>
              <w:bookmarkStart w:id="9682" w:name="_Toc425342278"/>
              <w:bookmarkStart w:id="9683" w:name="_Toc425349484"/>
              <w:bookmarkStart w:id="9684" w:name="_Toc425352633"/>
              <w:bookmarkStart w:id="9685" w:name="_Toc425353318"/>
              <w:bookmarkStart w:id="9686" w:name="_Toc425787311"/>
              <w:bookmarkStart w:id="9687" w:name="_Toc425787997"/>
              <w:bookmarkStart w:id="9688" w:name="_Toc425788684"/>
              <w:bookmarkStart w:id="9689" w:name="_Toc425789371"/>
              <w:bookmarkStart w:id="9690" w:name="_Toc425790058"/>
              <w:bookmarkStart w:id="9691" w:name="_Toc425793798"/>
              <w:bookmarkStart w:id="9692" w:name="_Toc426384733"/>
              <w:bookmarkStart w:id="9693" w:name="_Toc426386137"/>
              <w:bookmarkStart w:id="9694" w:name="_Toc426387540"/>
              <w:bookmarkStart w:id="9695" w:name="_Toc426388944"/>
              <w:bookmarkStart w:id="9696" w:name="_Toc426390348"/>
              <w:bookmarkStart w:id="9697" w:name="_Toc426391752"/>
              <w:bookmarkStart w:id="9698" w:name="_Toc426393155"/>
              <w:bookmarkStart w:id="9699" w:name="_Toc427824740"/>
              <w:bookmarkStart w:id="9700" w:name="_Toc427852553"/>
              <w:bookmarkStart w:id="9701" w:name="_Toc427854793"/>
              <w:bookmarkStart w:id="9702" w:name="_Toc427856994"/>
              <w:bookmarkEnd w:id="9656"/>
              <w:bookmarkEnd w:id="9657"/>
              <w:bookmarkEnd w:id="9658"/>
              <w:bookmarkEnd w:id="9659"/>
              <w:bookmarkEnd w:id="9660"/>
              <w:bookmarkEnd w:id="9661"/>
              <w:bookmarkEnd w:id="9662"/>
              <w:bookmarkEnd w:id="9663"/>
              <w:bookmarkEnd w:id="9664"/>
              <w:bookmarkEnd w:id="9665"/>
              <w:bookmarkEnd w:id="9666"/>
              <w:bookmarkEnd w:id="9667"/>
              <w:bookmarkEnd w:id="9668"/>
              <w:bookmarkEnd w:id="9669"/>
              <w:bookmarkEnd w:id="9670"/>
              <w:bookmarkEnd w:id="9671"/>
              <w:bookmarkEnd w:id="9672"/>
              <w:bookmarkEnd w:id="9673"/>
              <w:bookmarkEnd w:id="9674"/>
              <w:bookmarkEnd w:id="9675"/>
              <w:bookmarkEnd w:id="9676"/>
              <w:bookmarkEnd w:id="9677"/>
              <w:bookmarkEnd w:id="9678"/>
              <w:bookmarkEnd w:id="9679"/>
              <w:bookmarkEnd w:id="9680"/>
              <w:bookmarkEnd w:id="9681"/>
              <w:bookmarkEnd w:id="9682"/>
              <w:bookmarkEnd w:id="9683"/>
              <w:bookmarkEnd w:id="9684"/>
              <w:bookmarkEnd w:id="9685"/>
              <w:bookmarkEnd w:id="9686"/>
              <w:bookmarkEnd w:id="9687"/>
              <w:bookmarkEnd w:id="9688"/>
              <w:bookmarkEnd w:id="9689"/>
              <w:bookmarkEnd w:id="9690"/>
              <w:bookmarkEnd w:id="9691"/>
              <w:bookmarkEnd w:id="9692"/>
              <w:bookmarkEnd w:id="9693"/>
              <w:bookmarkEnd w:id="9694"/>
              <w:bookmarkEnd w:id="9695"/>
              <w:bookmarkEnd w:id="9696"/>
              <w:bookmarkEnd w:id="9697"/>
              <w:bookmarkEnd w:id="9698"/>
              <w:bookmarkEnd w:id="9699"/>
              <w:bookmarkEnd w:id="9700"/>
              <w:bookmarkEnd w:id="9701"/>
              <w:bookmarkEnd w:id="9702"/>
            </w:del>
          </w:p>
        </w:tc>
        <w:tc>
          <w:tcPr>
            <w:tcW w:w="120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5EC3CFF" w14:textId="1815B596" w:rsidR="005F4718" w:rsidRPr="00C106B9" w:rsidDel="00413F3D" w:rsidRDefault="005F4718">
            <w:pPr>
              <w:numPr>
                <w:ilvl w:val="0"/>
                <w:numId w:val="26"/>
              </w:numPr>
              <w:overflowPunct w:val="0"/>
              <w:autoSpaceDE w:val="0"/>
              <w:autoSpaceDN w:val="0"/>
              <w:spacing w:after="60"/>
              <w:textAlignment w:val="baseline"/>
              <w:rPr>
                <w:del w:id="9703" w:author="Ramasubramani, Hariharan" w:date="2015-07-13T14:40:00Z"/>
                <w:rFonts w:cstheme="minorHAnsi"/>
                <w:b/>
                <w:color w:val="000000" w:themeColor="text1"/>
                <w:sz w:val="20"/>
              </w:rPr>
              <w:pPrChange w:id="9704" w:author="Ramasubramani, Hariharan" w:date="2015-07-13T14:40:00Z">
                <w:pPr>
                  <w:spacing w:before="60"/>
                  <w:ind w:left="-57" w:right="-88" w:firstLine="0"/>
                  <w:jc w:val="center"/>
                </w:pPr>
              </w:pPrChange>
            </w:pPr>
            <w:del w:id="9705" w:author="Ramasubramani, Hariharan" w:date="2015-07-13T14:40:00Z">
              <w:r w:rsidRPr="00C106B9" w:rsidDel="00413F3D">
                <w:rPr>
                  <w:rFonts w:cstheme="minorHAnsi"/>
                  <w:b/>
                  <w:color w:val="000000" w:themeColor="text1"/>
                  <w:sz w:val="20"/>
                </w:rPr>
                <w:delText>Field Type</w:delText>
              </w:r>
              <w:bookmarkStart w:id="9706" w:name="_Toc424912268"/>
              <w:bookmarkStart w:id="9707" w:name="_Toc424915377"/>
              <w:bookmarkStart w:id="9708" w:name="_Toc424918407"/>
              <w:bookmarkStart w:id="9709" w:name="_Toc425149257"/>
              <w:bookmarkStart w:id="9710" w:name="_Toc425161796"/>
              <w:bookmarkStart w:id="9711" w:name="_Toc425162804"/>
              <w:bookmarkStart w:id="9712" w:name="_Toc425163210"/>
              <w:bookmarkStart w:id="9713" w:name="_Toc425170697"/>
              <w:bookmarkStart w:id="9714" w:name="_Toc425173010"/>
              <w:bookmarkStart w:id="9715" w:name="_Toc425234483"/>
              <w:bookmarkStart w:id="9716" w:name="_Toc425238035"/>
              <w:bookmarkStart w:id="9717" w:name="_Toc425239281"/>
              <w:bookmarkStart w:id="9718" w:name="_Toc425240528"/>
              <w:bookmarkStart w:id="9719" w:name="_Toc425241774"/>
              <w:bookmarkStart w:id="9720" w:name="_Toc425243020"/>
              <w:bookmarkStart w:id="9721" w:name="_Toc425244267"/>
              <w:bookmarkStart w:id="9722" w:name="_Toc425245514"/>
              <w:bookmarkStart w:id="9723" w:name="_Toc425246761"/>
              <w:bookmarkStart w:id="9724" w:name="_Toc425248007"/>
              <w:bookmarkStart w:id="9725" w:name="_Toc425249254"/>
              <w:bookmarkStart w:id="9726" w:name="_Toc425250501"/>
              <w:bookmarkStart w:id="9727" w:name="_Toc425251748"/>
              <w:bookmarkStart w:id="9728" w:name="_Toc425252418"/>
              <w:bookmarkStart w:id="9729" w:name="_Toc425253089"/>
              <w:bookmarkStart w:id="9730" w:name="_Toc425256480"/>
              <w:bookmarkStart w:id="9731" w:name="_Toc425276181"/>
              <w:bookmarkStart w:id="9732" w:name="_Toc425342279"/>
              <w:bookmarkStart w:id="9733" w:name="_Toc425349485"/>
              <w:bookmarkStart w:id="9734" w:name="_Toc425352634"/>
              <w:bookmarkStart w:id="9735" w:name="_Toc425353319"/>
              <w:bookmarkStart w:id="9736" w:name="_Toc425787312"/>
              <w:bookmarkStart w:id="9737" w:name="_Toc425787998"/>
              <w:bookmarkStart w:id="9738" w:name="_Toc425788685"/>
              <w:bookmarkStart w:id="9739" w:name="_Toc425789372"/>
              <w:bookmarkStart w:id="9740" w:name="_Toc425790059"/>
              <w:bookmarkStart w:id="9741" w:name="_Toc425793799"/>
              <w:bookmarkStart w:id="9742" w:name="_Toc426384734"/>
              <w:bookmarkStart w:id="9743" w:name="_Toc426386138"/>
              <w:bookmarkStart w:id="9744" w:name="_Toc426387541"/>
              <w:bookmarkStart w:id="9745" w:name="_Toc426388945"/>
              <w:bookmarkStart w:id="9746" w:name="_Toc426390349"/>
              <w:bookmarkStart w:id="9747" w:name="_Toc426391753"/>
              <w:bookmarkStart w:id="9748" w:name="_Toc426393156"/>
              <w:bookmarkStart w:id="9749" w:name="_Toc427824741"/>
              <w:bookmarkStart w:id="9750" w:name="_Toc427852554"/>
              <w:bookmarkStart w:id="9751" w:name="_Toc427854794"/>
              <w:bookmarkStart w:id="9752" w:name="_Toc427856995"/>
              <w:bookmarkEnd w:id="9706"/>
              <w:bookmarkEnd w:id="9707"/>
              <w:bookmarkEnd w:id="9708"/>
              <w:bookmarkEnd w:id="9709"/>
              <w:bookmarkEnd w:id="9710"/>
              <w:bookmarkEnd w:id="9711"/>
              <w:bookmarkEnd w:id="9712"/>
              <w:bookmarkEnd w:id="9713"/>
              <w:bookmarkEnd w:id="9714"/>
              <w:bookmarkEnd w:id="9715"/>
              <w:bookmarkEnd w:id="9716"/>
              <w:bookmarkEnd w:id="9717"/>
              <w:bookmarkEnd w:id="9718"/>
              <w:bookmarkEnd w:id="9719"/>
              <w:bookmarkEnd w:id="9720"/>
              <w:bookmarkEnd w:id="9721"/>
              <w:bookmarkEnd w:id="9722"/>
              <w:bookmarkEnd w:id="9723"/>
              <w:bookmarkEnd w:id="9724"/>
              <w:bookmarkEnd w:id="9725"/>
              <w:bookmarkEnd w:id="9726"/>
              <w:bookmarkEnd w:id="9727"/>
              <w:bookmarkEnd w:id="9728"/>
              <w:bookmarkEnd w:id="9729"/>
              <w:bookmarkEnd w:id="9730"/>
              <w:bookmarkEnd w:id="9731"/>
              <w:bookmarkEnd w:id="9732"/>
              <w:bookmarkEnd w:id="9733"/>
              <w:bookmarkEnd w:id="9734"/>
              <w:bookmarkEnd w:id="9735"/>
              <w:bookmarkEnd w:id="9736"/>
              <w:bookmarkEnd w:id="9737"/>
              <w:bookmarkEnd w:id="9738"/>
              <w:bookmarkEnd w:id="9739"/>
              <w:bookmarkEnd w:id="9740"/>
              <w:bookmarkEnd w:id="9741"/>
              <w:bookmarkEnd w:id="9742"/>
              <w:bookmarkEnd w:id="9743"/>
              <w:bookmarkEnd w:id="9744"/>
              <w:bookmarkEnd w:id="9745"/>
              <w:bookmarkEnd w:id="9746"/>
              <w:bookmarkEnd w:id="9747"/>
              <w:bookmarkEnd w:id="9748"/>
              <w:bookmarkEnd w:id="9749"/>
              <w:bookmarkEnd w:id="9750"/>
              <w:bookmarkEnd w:id="9751"/>
              <w:bookmarkEnd w:id="9752"/>
            </w:del>
          </w:p>
        </w:tc>
        <w:tc>
          <w:tcPr>
            <w:tcW w:w="71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2ECCCE4" w14:textId="13E4078C" w:rsidR="005F4718" w:rsidRPr="00C106B9" w:rsidDel="00413F3D" w:rsidRDefault="005F4718">
            <w:pPr>
              <w:numPr>
                <w:ilvl w:val="0"/>
                <w:numId w:val="26"/>
              </w:numPr>
              <w:overflowPunct w:val="0"/>
              <w:autoSpaceDE w:val="0"/>
              <w:autoSpaceDN w:val="0"/>
              <w:spacing w:after="60"/>
              <w:textAlignment w:val="baseline"/>
              <w:rPr>
                <w:del w:id="9753" w:author="Ramasubramani, Hariharan" w:date="2015-07-13T14:40:00Z"/>
                <w:rFonts w:cstheme="minorHAnsi"/>
                <w:b/>
                <w:color w:val="000000" w:themeColor="text1"/>
                <w:sz w:val="20"/>
              </w:rPr>
              <w:pPrChange w:id="9754" w:author="Ramasubramani, Hariharan" w:date="2015-07-13T14:40:00Z">
                <w:pPr>
                  <w:spacing w:before="60"/>
                  <w:ind w:left="-57" w:right="-86" w:firstLine="0"/>
                  <w:jc w:val="center"/>
                </w:pPr>
              </w:pPrChange>
            </w:pPr>
            <w:del w:id="9755" w:author="Ramasubramani, Hariharan" w:date="2015-07-13T14:40:00Z">
              <w:r w:rsidRPr="00C106B9" w:rsidDel="00413F3D">
                <w:rPr>
                  <w:rFonts w:cstheme="minorHAnsi"/>
                  <w:b/>
                  <w:color w:val="000000" w:themeColor="text1"/>
                  <w:sz w:val="20"/>
                </w:rPr>
                <w:delText>Length</w:delText>
              </w:r>
              <w:bookmarkStart w:id="9756" w:name="_Toc424912269"/>
              <w:bookmarkStart w:id="9757" w:name="_Toc424915378"/>
              <w:bookmarkStart w:id="9758" w:name="_Toc424918408"/>
              <w:bookmarkStart w:id="9759" w:name="_Toc425149258"/>
              <w:bookmarkStart w:id="9760" w:name="_Toc425161797"/>
              <w:bookmarkStart w:id="9761" w:name="_Toc425162805"/>
              <w:bookmarkStart w:id="9762" w:name="_Toc425163211"/>
              <w:bookmarkStart w:id="9763" w:name="_Toc425170698"/>
              <w:bookmarkStart w:id="9764" w:name="_Toc425173011"/>
              <w:bookmarkStart w:id="9765" w:name="_Toc425234484"/>
              <w:bookmarkStart w:id="9766" w:name="_Toc425238036"/>
              <w:bookmarkStart w:id="9767" w:name="_Toc425239282"/>
              <w:bookmarkStart w:id="9768" w:name="_Toc425240529"/>
              <w:bookmarkStart w:id="9769" w:name="_Toc425241775"/>
              <w:bookmarkStart w:id="9770" w:name="_Toc425243021"/>
              <w:bookmarkStart w:id="9771" w:name="_Toc425244268"/>
              <w:bookmarkStart w:id="9772" w:name="_Toc425245515"/>
              <w:bookmarkStart w:id="9773" w:name="_Toc425246762"/>
              <w:bookmarkStart w:id="9774" w:name="_Toc425248008"/>
              <w:bookmarkStart w:id="9775" w:name="_Toc425249255"/>
              <w:bookmarkStart w:id="9776" w:name="_Toc425250502"/>
              <w:bookmarkStart w:id="9777" w:name="_Toc425251749"/>
              <w:bookmarkStart w:id="9778" w:name="_Toc425252419"/>
              <w:bookmarkStart w:id="9779" w:name="_Toc425253090"/>
              <w:bookmarkStart w:id="9780" w:name="_Toc425256481"/>
              <w:bookmarkStart w:id="9781" w:name="_Toc425276182"/>
              <w:bookmarkStart w:id="9782" w:name="_Toc425342280"/>
              <w:bookmarkStart w:id="9783" w:name="_Toc425349486"/>
              <w:bookmarkStart w:id="9784" w:name="_Toc425352635"/>
              <w:bookmarkStart w:id="9785" w:name="_Toc425353320"/>
              <w:bookmarkStart w:id="9786" w:name="_Toc425787313"/>
              <w:bookmarkStart w:id="9787" w:name="_Toc425787999"/>
              <w:bookmarkStart w:id="9788" w:name="_Toc425788686"/>
              <w:bookmarkStart w:id="9789" w:name="_Toc425789373"/>
              <w:bookmarkStart w:id="9790" w:name="_Toc425790060"/>
              <w:bookmarkStart w:id="9791" w:name="_Toc425793800"/>
              <w:bookmarkStart w:id="9792" w:name="_Toc426384735"/>
              <w:bookmarkStart w:id="9793" w:name="_Toc426386139"/>
              <w:bookmarkStart w:id="9794" w:name="_Toc426387542"/>
              <w:bookmarkStart w:id="9795" w:name="_Toc426388946"/>
              <w:bookmarkStart w:id="9796" w:name="_Toc426390350"/>
              <w:bookmarkStart w:id="9797" w:name="_Toc426391754"/>
              <w:bookmarkStart w:id="9798" w:name="_Toc426393157"/>
              <w:bookmarkStart w:id="9799" w:name="_Toc427824742"/>
              <w:bookmarkStart w:id="9800" w:name="_Toc427852555"/>
              <w:bookmarkStart w:id="9801" w:name="_Toc427854795"/>
              <w:bookmarkStart w:id="9802" w:name="_Toc427856996"/>
              <w:bookmarkEnd w:id="9756"/>
              <w:bookmarkEnd w:id="9757"/>
              <w:bookmarkEnd w:id="9758"/>
              <w:bookmarkEnd w:id="9759"/>
              <w:bookmarkEnd w:id="9760"/>
              <w:bookmarkEnd w:id="9761"/>
              <w:bookmarkEnd w:id="9762"/>
              <w:bookmarkEnd w:id="9763"/>
              <w:bookmarkEnd w:id="9764"/>
              <w:bookmarkEnd w:id="9765"/>
              <w:bookmarkEnd w:id="9766"/>
              <w:bookmarkEnd w:id="9767"/>
              <w:bookmarkEnd w:id="9768"/>
              <w:bookmarkEnd w:id="9769"/>
              <w:bookmarkEnd w:id="9770"/>
              <w:bookmarkEnd w:id="9771"/>
              <w:bookmarkEnd w:id="9772"/>
              <w:bookmarkEnd w:id="9773"/>
              <w:bookmarkEnd w:id="9774"/>
              <w:bookmarkEnd w:id="9775"/>
              <w:bookmarkEnd w:id="9776"/>
              <w:bookmarkEnd w:id="9777"/>
              <w:bookmarkEnd w:id="9778"/>
              <w:bookmarkEnd w:id="9779"/>
              <w:bookmarkEnd w:id="9780"/>
              <w:bookmarkEnd w:id="9781"/>
              <w:bookmarkEnd w:id="9782"/>
              <w:bookmarkEnd w:id="9783"/>
              <w:bookmarkEnd w:id="9784"/>
              <w:bookmarkEnd w:id="9785"/>
              <w:bookmarkEnd w:id="9786"/>
              <w:bookmarkEnd w:id="9787"/>
              <w:bookmarkEnd w:id="9788"/>
              <w:bookmarkEnd w:id="9789"/>
              <w:bookmarkEnd w:id="9790"/>
              <w:bookmarkEnd w:id="9791"/>
              <w:bookmarkEnd w:id="9792"/>
              <w:bookmarkEnd w:id="9793"/>
              <w:bookmarkEnd w:id="9794"/>
              <w:bookmarkEnd w:id="9795"/>
              <w:bookmarkEnd w:id="9796"/>
              <w:bookmarkEnd w:id="9797"/>
              <w:bookmarkEnd w:id="9798"/>
              <w:bookmarkEnd w:id="9799"/>
              <w:bookmarkEnd w:id="9800"/>
              <w:bookmarkEnd w:id="9801"/>
              <w:bookmarkEnd w:id="9802"/>
            </w:del>
          </w:p>
        </w:tc>
        <w:tc>
          <w:tcPr>
            <w:tcW w:w="2305"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17D20E5" w14:textId="2BA42033" w:rsidR="005F4718" w:rsidRPr="00C106B9" w:rsidDel="00413F3D" w:rsidRDefault="005F4718">
            <w:pPr>
              <w:numPr>
                <w:ilvl w:val="0"/>
                <w:numId w:val="26"/>
              </w:numPr>
              <w:overflowPunct w:val="0"/>
              <w:autoSpaceDE w:val="0"/>
              <w:autoSpaceDN w:val="0"/>
              <w:spacing w:after="60"/>
              <w:textAlignment w:val="baseline"/>
              <w:rPr>
                <w:del w:id="9803" w:author="Ramasubramani, Hariharan" w:date="2015-07-13T14:40:00Z"/>
                <w:rFonts w:cstheme="minorHAnsi"/>
                <w:b/>
                <w:color w:val="000000" w:themeColor="text1"/>
                <w:sz w:val="20"/>
              </w:rPr>
              <w:pPrChange w:id="9804" w:author="Ramasubramani, Hariharan" w:date="2015-07-13T14:40:00Z">
                <w:pPr>
                  <w:spacing w:before="60"/>
                  <w:ind w:left="-57" w:firstLine="0"/>
                  <w:jc w:val="center"/>
                </w:pPr>
              </w:pPrChange>
            </w:pPr>
            <w:del w:id="9805" w:author="Ramasubramani, Hariharan" w:date="2015-07-13T14:40:00Z">
              <w:r w:rsidRPr="00C106B9" w:rsidDel="00413F3D">
                <w:rPr>
                  <w:rFonts w:cstheme="minorHAnsi"/>
                  <w:b/>
                  <w:color w:val="000000" w:themeColor="text1"/>
                  <w:sz w:val="20"/>
                </w:rPr>
                <w:delText xml:space="preserve">Format/ </w:delText>
              </w:r>
              <w:r w:rsidDel="00413F3D">
                <w:rPr>
                  <w:rFonts w:cstheme="minorHAnsi"/>
                  <w:b/>
                  <w:color w:val="000000" w:themeColor="text1"/>
                  <w:sz w:val="20"/>
                </w:rPr>
                <w:delText>Values:</w:delText>
              </w:r>
              <w:bookmarkStart w:id="9806" w:name="_Toc424912270"/>
              <w:bookmarkStart w:id="9807" w:name="_Toc424915379"/>
              <w:bookmarkStart w:id="9808" w:name="_Toc424918409"/>
              <w:bookmarkStart w:id="9809" w:name="_Toc425149259"/>
              <w:bookmarkStart w:id="9810" w:name="_Toc425161798"/>
              <w:bookmarkStart w:id="9811" w:name="_Toc425162806"/>
              <w:bookmarkStart w:id="9812" w:name="_Toc425163212"/>
              <w:bookmarkStart w:id="9813" w:name="_Toc425170699"/>
              <w:bookmarkStart w:id="9814" w:name="_Toc425173012"/>
              <w:bookmarkStart w:id="9815" w:name="_Toc425234485"/>
              <w:bookmarkStart w:id="9816" w:name="_Toc425238037"/>
              <w:bookmarkStart w:id="9817" w:name="_Toc425239283"/>
              <w:bookmarkStart w:id="9818" w:name="_Toc425240530"/>
              <w:bookmarkStart w:id="9819" w:name="_Toc425241776"/>
              <w:bookmarkStart w:id="9820" w:name="_Toc425243022"/>
              <w:bookmarkStart w:id="9821" w:name="_Toc425244269"/>
              <w:bookmarkStart w:id="9822" w:name="_Toc425245516"/>
              <w:bookmarkStart w:id="9823" w:name="_Toc425246763"/>
              <w:bookmarkStart w:id="9824" w:name="_Toc425248009"/>
              <w:bookmarkStart w:id="9825" w:name="_Toc425249256"/>
              <w:bookmarkStart w:id="9826" w:name="_Toc425250503"/>
              <w:bookmarkStart w:id="9827" w:name="_Toc425251750"/>
              <w:bookmarkStart w:id="9828" w:name="_Toc425252420"/>
              <w:bookmarkStart w:id="9829" w:name="_Toc425253091"/>
              <w:bookmarkStart w:id="9830" w:name="_Toc425256482"/>
              <w:bookmarkStart w:id="9831" w:name="_Toc425276183"/>
              <w:bookmarkStart w:id="9832" w:name="_Toc425342281"/>
              <w:bookmarkStart w:id="9833" w:name="_Toc425349487"/>
              <w:bookmarkStart w:id="9834" w:name="_Toc425352636"/>
              <w:bookmarkStart w:id="9835" w:name="_Toc425353321"/>
              <w:bookmarkStart w:id="9836" w:name="_Toc425787314"/>
              <w:bookmarkStart w:id="9837" w:name="_Toc425788000"/>
              <w:bookmarkStart w:id="9838" w:name="_Toc425788687"/>
              <w:bookmarkStart w:id="9839" w:name="_Toc425789374"/>
              <w:bookmarkStart w:id="9840" w:name="_Toc425790061"/>
              <w:bookmarkStart w:id="9841" w:name="_Toc425793801"/>
              <w:bookmarkStart w:id="9842" w:name="_Toc426384736"/>
              <w:bookmarkStart w:id="9843" w:name="_Toc426386140"/>
              <w:bookmarkStart w:id="9844" w:name="_Toc426387543"/>
              <w:bookmarkStart w:id="9845" w:name="_Toc426388947"/>
              <w:bookmarkStart w:id="9846" w:name="_Toc426390351"/>
              <w:bookmarkStart w:id="9847" w:name="_Toc426391755"/>
              <w:bookmarkStart w:id="9848" w:name="_Toc426393158"/>
              <w:bookmarkStart w:id="9849" w:name="_Toc427824743"/>
              <w:bookmarkStart w:id="9850" w:name="_Toc427852556"/>
              <w:bookmarkStart w:id="9851" w:name="_Toc427854796"/>
              <w:bookmarkStart w:id="9852" w:name="_Toc427856997"/>
              <w:bookmarkEnd w:id="9806"/>
              <w:bookmarkEnd w:id="9807"/>
              <w:bookmarkEnd w:id="9808"/>
              <w:bookmarkEnd w:id="9809"/>
              <w:bookmarkEnd w:id="9810"/>
              <w:bookmarkEnd w:id="9811"/>
              <w:bookmarkEnd w:id="9812"/>
              <w:bookmarkEnd w:id="9813"/>
              <w:bookmarkEnd w:id="9814"/>
              <w:bookmarkEnd w:id="9815"/>
              <w:bookmarkEnd w:id="9816"/>
              <w:bookmarkEnd w:id="9817"/>
              <w:bookmarkEnd w:id="9818"/>
              <w:bookmarkEnd w:id="9819"/>
              <w:bookmarkEnd w:id="9820"/>
              <w:bookmarkEnd w:id="9821"/>
              <w:bookmarkEnd w:id="9822"/>
              <w:bookmarkEnd w:id="9823"/>
              <w:bookmarkEnd w:id="9824"/>
              <w:bookmarkEnd w:id="9825"/>
              <w:bookmarkEnd w:id="9826"/>
              <w:bookmarkEnd w:id="9827"/>
              <w:bookmarkEnd w:id="9828"/>
              <w:bookmarkEnd w:id="9829"/>
              <w:bookmarkEnd w:id="9830"/>
              <w:bookmarkEnd w:id="9831"/>
              <w:bookmarkEnd w:id="9832"/>
              <w:bookmarkEnd w:id="9833"/>
              <w:bookmarkEnd w:id="9834"/>
              <w:bookmarkEnd w:id="9835"/>
              <w:bookmarkEnd w:id="9836"/>
              <w:bookmarkEnd w:id="9837"/>
              <w:bookmarkEnd w:id="9838"/>
              <w:bookmarkEnd w:id="9839"/>
              <w:bookmarkEnd w:id="9840"/>
              <w:bookmarkEnd w:id="9841"/>
              <w:bookmarkEnd w:id="9842"/>
              <w:bookmarkEnd w:id="9843"/>
              <w:bookmarkEnd w:id="9844"/>
              <w:bookmarkEnd w:id="9845"/>
              <w:bookmarkEnd w:id="9846"/>
              <w:bookmarkEnd w:id="9847"/>
              <w:bookmarkEnd w:id="9848"/>
              <w:bookmarkEnd w:id="9849"/>
              <w:bookmarkEnd w:id="9850"/>
              <w:bookmarkEnd w:id="9851"/>
              <w:bookmarkEnd w:id="9852"/>
            </w:del>
          </w:p>
        </w:tc>
        <w:tc>
          <w:tcPr>
            <w:tcW w:w="86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863B169" w14:textId="527409E9" w:rsidR="005F4718" w:rsidRPr="00C106B9" w:rsidDel="00413F3D" w:rsidRDefault="005F4718">
            <w:pPr>
              <w:numPr>
                <w:ilvl w:val="0"/>
                <w:numId w:val="26"/>
              </w:numPr>
              <w:overflowPunct w:val="0"/>
              <w:autoSpaceDE w:val="0"/>
              <w:autoSpaceDN w:val="0"/>
              <w:spacing w:after="60"/>
              <w:textAlignment w:val="baseline"/>
              <w:rPr>
                <w:del w:id="9853" w:author="Ramasubramani, Hariharan" w:date="2015-07-13T14:40:00Z"/>
                <w:rFonts w:cstheme="minorHAnsi"/>
                <w:b/>
                <w:color w:val="000000" w:themeColor="text1"/>
                <w:sz w:val="20"/>
              </w:rPr>
              <w:pPrChange w:id="9854" w:author="Ramasubramani, Hariharan" w:date="2015-07-13T14:40:00Z">
                <w:pPr>
                  <w:spacing w:before="60"/>
                  <w:ind w:left="-57" w:firstLine="0"/>
                  <w:jc w:val="center"/>
                </w:pPr>
              </w:pPrChange>
            </w:pPr>
            <w:del w:id="9855" w:author="Ramasubramani, Hariharan" w:date="2015-07-13T14:40:00Z">
              <w:r w:rsidRPr="00C106B9" w:rsidDel="00413F3D">
                <w:rPr>
                  <w:rFonts w:cstheme="minorHAnsi"/>
                  <w:b/>
                  <w:color w:val="000000" w:themeColor="text1"/>
                  <w:sz w:val="20"/>
                </w:rPr>
                <w:delText xml:space="preserve">Default </w:delText>
              </w:r>
              <w:bookmarkStart w:id="9856" w:name="_Toc424912271"/>
              <w:bookmarkStart w:id="9857" w:name="_Toc424915380"/>
              <w:bookmarkStart w:id="9858" w:name="_Toc424918410"/>
              <w:bookmarkStart w:id="9859" w:name="_Toc425149260"/>
              <w:bookmarkStart w:id="9860" w:name="_Toc425161799"/>
              <w:bookmarkStart w:id="9861" w:name="_Toc425162807"/>
              <w:bookmarkStart w:id="9862" w:name="_Toc425163213"/>
              <w:bookmarkStart w:id="9863" w:name="_Toc425170700"/>
              <w:bookmarkStart w:id="9864" w:name="_Toc425173013"/>
              <w:bookmarkStart w:id="9865" w:name="_Toc425234486"/>
              <w:bookmarkStart w:id="9866" w:name="_Toc425238038"/>
              <w:bookmarkStart w:id="9867" w:name="_Toc425239284"/>
              <w:bookmarkStart w:id="9868" w:name="_Toc425240531"/>
              <w:bookmarkStart w:id="9869" w:name="_Toc425241777"/>
              <w:bookmarkStart w:id="9870" w:name="_Toc425243023"/>
              <w:bookmarkStart w:id="9871" w:name="_Toc425244270"/>
              <w:bookmarkStart w:id="9872" w:name="_Toc425245517"/>
              <w:bookmarkStart w:id="9873" w:name="_Toc425246764"/>
              <w:bookmarkStart w:id="9874" w:name="_Toc425248010"/>
              <w:bookmarkStart w:id="9875" w:name="_Toc425249257"/>
              <w:bookmarkStart w:id="9876" w:name="_Toc425250504"/>
              <w:bookmarkStart w:id="9877" w:name="_Toc425251751"/>
              <w:bookmarkStart w:id="9878" w:name="_Toc425252421"/>
              <w:bookmarkStart w:id="9879" w:name="_Toc425253092"/>
              <w:bookmarkStart w:id="9880" w:name="_Toc425256483"/>
              <w:bookmarkStart w:id="9881" w:name="_Toc425276184"/>
              <w:bookmarkStart w:id="9882" w:name="_Toc425342282"/>
              <w:bookmarkStart w:id="9883" w:name="_Toc425349488"/>
              <w:bookmarkStart w:id="9884" w:name="_Toc425352637"/>
              <w:bookmarkStart w:id="9885" w:name="_Toc425353322"/>
              <w:bookmarkStart w:id="9886" w:name="_Toc425787315"/>
              <w:bookmarkStart w:id="9887" w:name="_Toc425788001"/>
              <w:bookmarkStart w:id="9888" w:name="_Toc425788688"/>
              <w:bookmarkStart w:id="9889" w:name="_Toc425789375"/>
              <w:bookmarkStart w:id="9890" w:name="_Toc425790062"/>
              <w:bookmarkStart w:id="9891" w:name="_Toc425793802"/>
              <w:bookmarkStart w:id="9892" w:name="_Toc426384737"/>
              <w:bookmarkStart w:id="9893" w:name="_Toc426386141"/>
              <w:bookmarkStart w:id="9894" w:name="_Toc426387544"/>
              <w:bookmarkStart w:id="9895" w:name="_Toc426388948"/>
              <w:bookmarkStart w:id="9896" w:name="_Toc426390352"/>
              <w:bookmarkStart w:id="9897" w:name="_Toc426391756"/>
              <w:bookmarkStart w:id="9898" w:name="_Toc426393159"/>
              <w:bookmarkStart w:id="9899" w:name="_Toc427824744"/>
              <w:bookmarkStart w:id="9900" w:name="_Toc427852557"/>
              <w:bookmarkStart w:id="9901" w:name="_Toc427854797"/>
              <w:bookmarkStart w:id="9902" w:name="_Toc427856998"/>
              <w:bookmarkEnd w:id="9856"/>
              <w:bookmarkEnd w:id="9857"/>
              <w:bookmarkEnd w:id="9858"/>
              <w:bookmarkEnd w:id="9859"/>
              <w:bookmarkEnd w:id="9860"/>
              <w:bookmarkEnd w:id="9861"/>
              <w:bookmarkEnd w:id="9862"/>
              <w:bookmarkEnd w:id="9863"/>
              <w:bookmarkEnd w:id="9864"/>
              <w:bookmarkEnd w:id="9865"/>
              <w:bookmarkEnd w:id="9866"/>
              <w:bookmarkEnd w:id="9867"/>
              <w:bookmarkEnd w:id="9868"/>
              <w:bookmarkEnd w:id="9869"/>
              <w:bookmarkEnd w:id="9870"/>
              <w:bookmarkEnd w:id="9871"/>
              <w:bookmarkEnd w:id="9872"/>
              <w:bookmarkEnd w:id="9873"/>
              <w:bookmarkEnd w:id="9874"/>
              <w:bookmarkEnd w:id="9875"/>
              <w:bookmarkEnd w:id="9876"/>
              <w:bookmarkEnd w:id="9877"/>
              <w:bookmarkEnd w:id="9878"/>
              <w:bookmarkEnd w:id="9879"/>
              <w:bookmarkEnd w:id="9880"/>
              <w:bookmarkEnd w:id="9881"/>
              <w:bookmarkEnd w:id="9882"/>
              <w:bookmarkEnd w:id="9883"/>
              <w:bookmarkEnd w:id="9884"/>
              <w:bookmarkEnd w:id="9885"/>
              <w:bookmarkEnd w:id="9886"/>
              <w:bookmarkEnd w:id="9887"/>
              <w:bookmarkEnd w:id="9888"/>
              <w:bookmarkEnd w:id="9889"/>
              <w:bookmarkEnd w:id="9890"/>
              <w:bookmarkEnd w:id="9891"/>
              <w:bookmarkEnd w:id="9892"/>
              <w:bookmarkEnd w:id="9893"/>
              <w:bookmarkEnd w:id="9894"/>
              <w:bookmarkEnd w:id="9895"/>
              <w:bookmarkEnd w:id="9896"/>
              <w:bookmarkEnd w:id="9897"/>
              <w:bookmarkEnd w:id="9898"/>
              <w:bookmarkEnd w:id="9899"/>
              <w:bookmarkEnd w:id="9900"/>
              <w:bookmarkEnd w:id="9901"/>
              <w:bookmarkEnd w:id="9902"/>
            </w:del>
          </w:p>
        </w:tc>
        <w:bookmarkStart w:id="9903" w:name="_Toc424912272"/>
        <w:bookmarkStart w:id="9904" w:name="_Toc424915381"/>
        <w:bookmarkStart w:id="9905" w:name="_Toc424918411"/>
        <w:bookmarkStart w:id="9906" w:name="_Toc425149261"/>
        <w:bookmarkStart w:id="9907" w:name="_Toc425161800"/>
        <w:bookmarkStart w:id="9908" w:name="_Toc425162808"/>
        <w:bookmarkStart w:id="9909" w:name="_Toc425163214"/>
        <w:bookmarkStart w:id="9910" w:name="_Toc425170701"/>
        <w:bookmarkStart w:id="9911" w:name="_Toc425173014"/>
        <w:bookmarkStart w:id="9912" w:name="_Toc425234487"/>
        <w:bookmarkStart w:id="9913" w:name="_Toc425238039"/>
        <w:bookmarkStart w:id="9914" w:name="_Toc425239285"/>
        <w:bookmarkStart w:id="9915" w:name="_Toc425240532"/>
        <w:bookmarkStart w:id="9916" w:name="_Toc425241778"/>
        <w:bookmarkStart w:id="9917" w:name="_Toc425243024"/>
        <w:bookmarkStart w:id="9918" w:name="_Toc425244271"/>
        <w:bookmarkStart w:id="9919" w:name="_Toc425245518"/>
        <w:bookmarkStart w:id="9920" w:name="_Toc425246765"/>
        <w:bookmarkStart w:id="9921" w:name="_Toc425248011"/>
        <w:bookmarkStart w:id="9922" w:name="_Toc425249258"/>
        <w:bookmarkStart w:id="9923" w:name="_Toc425250505"/>
        <w:bookmarkStart w:id="9924" w:name="_Toc425251752"/>
        <w:bookmarkStart w:id="9925" w:name="_Toc425252422"/>
        <w:bookmarkStart w:id="9926" w:name="_Toc425253093"/>
        <w:bookmarkStart w:id="9927" w:name="_Toc425256484"/>
        <w:bookmarkStart w:id="9928" w:name="_Toc425276185"/>
        <w:bookmarkStart w:id="9929" w:name="_Toc425342283"/>
        <w:bookmarkStart w:id="9930" w:name="_Toc425349489"/>
        <w:bookmarkStart w:id="9931" w:name="_Toc425352638"/>
        <w:bookmarkStart w:id="9932" w:name="_Toc425353323"/>
        <w:bookmarkStart w:id="9933" w:name="_Toc425787316"/>
        <w:bookmarkStart w:id="9934" w:name="_Toc425788002"/>
        <w:bookmarkStart w:id="9935" w:name="_Toc425788689"/>
        <w:bookmarkStart w:id="9936" w:name="_Toc425789376"/>
        <w:bookmarkStart w:id="9937" w:name="_Toc425790063"/>
        <w:bookmarkStart w:id="9938" w:name="_Toc425793803"/>
        <w:bookmarkStart w:id="9939" w:name="_Toc426384738"/>
        <w:bookmarkStart w:id="9940" w:name="_Toc426386142"/>
        <w:bookmarkStart w:id="9941" w:name="_Toc426387545"/>
        <w:bookmarkStart w:id="9942" w:name="_Toc426388949"/>
        <w:bookmarkStart w:id="9943" w:name="_Toc426390353"/>
        <w:bookmarkStart w:id="9944" w:name="_Toc426391757"/>
        <w:bookmarkStart w:id="9945" w:name="_Toc426393160"/>
        <w:bookmarkStart w:id="9946" w:name="_Toc427824745"/>
        <w:bookmarkStart w:id="9947" w:name="_Toc427852558"/>
        <w:bookmarkStart w:id="9948" w:name="_Toc427854798"/>
        <w:bookmarkStart w:id="9949" w:name="_Toc427856999"/>
        <w:bookmarkEnd w:id="9903"/>
        <w:bookmarkEnd w:id="9904"/>
        <w:bookmarkEnd w:id="9905"/>
        <w:bookmarkEnd w:id="9906"/>
        <w:bookmarkEnd w:id="9907"/>
        <w:bookmarkEnd w:id="9908"/>
        <w:bookmarkEnd w:id="9909"/>
        <w:bookmarkEnd w:id="9910"/>
        <w:bookmarkEnd w:id="9911"/>
        <w:bookmarkEnd w:id="9912"/>
        <w:bookmarkEnd w:id="9913"/>
        <w:bookmarkEnd w:id="9914"/>
        <w:bookmarkEnd w:id="9915"/>
        <w:bookmarkEnd w:id="9916"/>
        <w:bookmarkEnd w:id="9917"/>
        <w:bookmarkEnd w:id="9918"/>
        <w:bookmarkEnd w:id="9919"/>
        <w:bookmarkEnd w:id="9920"/>
        <w:bookmarkEnd w:id="9921"/>
        <w:bookmarkEnd w:id="9922"/>
        <w:bookmarkEnd w:id="9923"/>
        <w:bookmarkEnd w:id="9924"/>
        <w:bookmarkEnd w:id="9925"/>
        <w:bookmarkEnd w:id="9926"/>
        <w:bookmarkEnd w:id="9927"/>
        <w:bookmarkEnd w:id="9928"/>
        <w:bookmarkEnd w:id="9929"/>
        <w:bookmarkEnd w:id="9930"/>
        <w:bookmarkEnd w:id="9931"/>
        <w:bookmarkEnd w:id="9932"/>
        <w:bookmarkEnd w:id="9933"/>
        <w:bookmarkEnd w:id="9934"/>
        <w:bookmarkEnd w:id="9935"/>
        <w:bookmarkEnd w:id="9936"/>
        <w:bookmarkEnd w:id="9937"/>
        <w:bookmarkEnd w:id="9938"/>
        <w:bookmarkEnd w:id="9939"/>
        <w:bookmarkEnd w:id="9940"/>
        <w:bookmarkEnd w:id="9941"/>
        <w:bookmarkEnd w:id="9942"/>
        <w:bookmarkEnd w:id="9943"/>
        <w:bookmarkEnd w:id="9944"/>
        <w:bookmarkEnd w:id="9945"/>
        <w:bookmarkEnd w:id="9946"/>
        <w:bookmarkEnd w:id="9947"/>
        <w:bookmarkEnd w:id="9948"/>
        <w:bookmarkEnd w:id="9949"/>
      </w:tr>
      <w:tr w:rsidR="005F4718" w:rsidRPr="00C106B9" w:rsidDel="00413F3D" w14:paraId="12D6DCCE" w14:textId="2387513F" w:rsidTr="004C039B">
        <w:trPr>
          <w:cantSplit/>
          <w:trHeight w:val="317"/>
          <w:jc w:val="center"/>
          <w:del w:id="9950" w:author="Ramasubramani, Hariharan" w:date="2015-07-13T14:40:00Z"/>
        </w:trPr>
        <w:tc>
          <w:tcPr>
            <w:tcW w:w="1057" w:type="dxa"/>
            <w:tcBorders>
              <w:top w:val="single" w:sz="4" w:space="0" w:color="auto"/>
              <w:left w:val="single" w:sz="4" w:space="0" w:color="auto"/>
              <w:bottom w:val="single" w:sz="4" w:space="0" w:color="auto"/>
              <w:right w:val="single" w:sz="4" w:space="0" w:color="auto"/>
            </w:tcBorders>
          </w:tcPr>
          <w:p w14:paraId="69FA678C" w14:textId="3276DE87" w:rsidR="005F4718" w:rsidRPr="00C106B9" w:rsidDel="00413F3D" w:rsidRDefault="005F4718">
            <w:pPr>
              <w:numPr>
                <w:ilvl w:val="0"/>
                <w:numId w:val="26"/>
              </w:numPr>
              <w:overflowPunct w:val="0"/>
              <w:autoSpaceDE w:val="0"/>
              <w:autoSpaceDN w:val="0"/>
              <w:spacing w:after="60"/>
              <w:textAlignment w:val="baseline"/>
              <w:rPr>
                <w:del w:id="9951" w:author="Ramasubramani, Hariharan" w:date="2015-07-13T14:40:00Z"/>
                <w:rFonts w:cstheme="minorHAnsi"/>
                <w:color w:val="000000" w:themeColor="text1"/>
              </w:rPr>
              <w:pPrChange w:id="9952" w:author="Ramasubramani, Hariharan" w:date="2015-07-13T14:40:00Z">
                <w:pPr>
                  <w:pStyle w:val="ListParagraph"/>
                  <w:numPr>
                    <w:ilvl w:val="3"/>
                    <w:numId w:val="11"/>
                  </w:numPr>
                  <w:tabs>
                    <w:tab w:val="num" w:pos="2088"/>
                  </w:tabs>
                  <w:overflowPunct w:val="0"/>
                  <w:autoSpaceDE w:val="0"/>
                  <w:autoSpaceDN w:val="0"/>
                  <w:spacing w:after="60"/>
                  <w:ind w:left="0" w:firstLine="0"/>
                  <w:textAlignment w:val="baseline"/>
                </w:pPr>
              </w:pPrChange>
            </w:pPr>
            <w:bookmarkStart w:id="9953" w:name="_Toc424912273"/>
            <w:bookmarkStart w:id="9954" w:name="_Toc424915382"/>
            <w:bookmarkStart w:id="9955" w:name="_Toc424918412"/>
            <w:bookmarkStart w:id="9956" w:name="_Toc425149262"/>
            <w:bookmarkStart w:id="9957" w:name="_Toc425161801"/>
            <w:bookmarkStart w:id="9958" w:name="_Toc425162809"/>
            <w:bookmarkStart w:id="9959" w:name="_Toc425163215"/>
            <w:bookmarkStart w:id="9960" w:name="_Toc425170702"/>
            <w:bookmarkStart w:id="9961" w:name="_Toc425173015"/>
            <w:bookmarkStart w:id="9962" w:name="_Toc425234488"/>
            <w:bookmarkStart w:id="9963" w:name="_Toc425238040"/>
            <w:bookmarkStart w:id="9964" w:name="_Toc425239286"/>
            <w:bookmarkStart w:id="9965" w:name="_Toc425240533"/>
            <w:bookmarkStart w:id="9966" w:name="_Toc425241779"/>
            <w:bookmarkStart w:id="9967" w:name="_Toc425243025"/>
            <w:bookmarkStart w:id="9968" w:name="_Toc425244272"/>
            <w:bookmarkStart w:id="9969" w:name="_Toc425245519"/>
            <w:bookmarkStart w:id="9970" w:name="_Toc425246766"/>
            <w:bookmarkStart w:id="9971" w:name="_Toc425248012"/>
            <w:bookmarkStart w:id="9972" w:name="_Toc425249259"/>
            <w:bookmarkStart w:id="9973" w:name="_Toc425250506"/>
            <w:bookmarkStart w:id="9974" w:name="_Toc425251753"/>
            <w:bookmarkStart w:id="9975" w:name="_Toc425252423"/>
            <w:bookmarkStart w:id="9976" w:name="_Toc425253094"/>
            <w:bookmarkStart w:id="9977" w:name="_Toc425256485"/>
            <w:bookmarkStart w:id="9978" w:name="_Toc425276186"/>
            <w:bookmarkStart w:id="9979" w:name="_Toc425342284"/>
            <w:bookmarkStart w:id="9980" w:name="_Toc425349490"/>
            <w:bookmarkStart w:id="9981" w:name="_Toc425352639"/>
            <w:bookmarkStart w:id="9982" w:name="_Toc425353324"/>
            <w:bookmarkStart w:id="9983" w:name="_Toc425787317"/>
            <w:bookmarkStart w:id="9984" w:name="_Toc425788003"/>
            <w:bookmarkStart w:id="9985" w:name="_Toc425788690"/>
            <w:bookmarkStart w:id="9986" w:name="_Toc425789377"/>
            <w:bookmarkStart w:id="9987" w:name="_Toc425790064"/>
            <w:bookmarkStart w:id="9988" w:name="_Toc425793804"/>
            <w:bookmarkStart w:id="9989" w:name="_Toc426384739"/>
            <w:bookmarkStart w:id="9990" w:name="_Toc426386143"/>
            <w:bookmarkStart w:id="9991" w:name="_Toc426387546"/>
            <w:bookmarkStart w:id="9992" w:name="_Toc426388950"/>
            <w:bookmarkStart w:id="9993" w:name="_Toc426390354"/>
            <w:bookmarkStart w:id="9994" w:name="_Toc426391758"/>
            <w:bookmarkStart w:id="9995" w:name="_Toc426393161"/>
            <w:bookmarkStart w:id="9996" w:name="_Toc427824746"/>
            <w:bookmarkStart w:id="9997" w:name="_Toc427852559"/>
            <w:bookmarkStart w:id="9998" w:name="_Toc427854799"/>
            <w:bookmarkStart w:id="9999" w:name="_Toc427857000"/>
            <w:bookmarkEnd w:id="9953"/>
            <w:bookmarkEnd w:id="9954"/>
            <w:bookmarkEnd w:id="9955"/>
            <w:bookmarkEnd w:id="9956"/>
            <w:bookmarkEnd w:id="9957"/>
            <w:bookmarkEnd w:id="9958"/>
            <w:bookmarkEnd w:id="9959"/>
            <w:bookmarkEnd w:id="9960"/>
            <w:bookmarkEnd w:id="9961"/>
            <w:bookmarkEnd w:id="9962"/>
            <w:bookmarkEnd w:id="9963"/>
            <w:bookmarkEnd w:id="9964"/>
            <w:bookmarkEnd w:id="9965"/>
            <w:bookmarkEnd w:id="9966"/>
            <w:bookmarkEnd w:id="9967"/>
            <w:bookmarkEnd w:id="9968"/>
            <w:bookmarkEnd w:id="9969"/>
            <w:bookmarkEnd w:id="9970"/>
            <w:bookmarkEnd w:id="9971"/>
            <w:bookmarkEnd w:id="9972"/>
            <w:bookmarkEnd w:id="9973"/>
            <w:bookmarkEnd w:id="9974"/>
            <w:bookmarkEnd w:id="9975"/>
            <w:bookmarkEnd w:id="9976"/>
            <w:bookmarkEnd w:id="9977"/>
            <w:bookmarkEnd w:id="9978"/>
            <w:bookmarkEnd w:id="9979"/>
            <w:bookmarkEnd w:id="9980"/>
            <w:bookmarkEnd w:id="9981"/>
            <w:bookmarkEnd w:id="9982"/>
            <w:bookmarkEnd w:id="9983"/>
            <w:bookmarkEnd w:id="9984"/>
            <w:bookmarkEnd w:id="9985"/>
            <w:bookmarkEnd w:id="9986"/>
            <w:bookmarkEnd w:id="9987"/>
            <w:bookmarkEnd w:id="9988"/>
            <w:bookmarkEnd w:id="9989"/>
            <w:bookmarkEnd w:id="9990"/>
            <w:bookmarkEnd w:id="9991"/>
            <w:bookmarkEnd w:id="9992"/>
            <w:bookmarkEnd w:id="9993"/>
            <w:bookmarkEnd w:id="9994"/>
            <w:bookmarkEnd w:id="9995"/>
            <w:bookmarkEnd w:id="9996"/>
            <w:bookmarkEnd w:id="9997"/>
            <w:bookmarkEnd w:id="9998"/>
            <w:bookmarkEnd w:id="9999"/>
          </w:p>
        </w:tc>
        <w:tc>
          <w:tcPr>
            <w:tcW w:w="2106" w:type="dxa"/>
            <w:tcBorders>
              <w:top w:val="single" w:sz="4" w:space="0" w:color="auto"/>
              <w:left w:val="single" w:sz="4" w:space="0" w:color="auto"/>
              <w:bottom w:val="single" w:sz="4" w:space="0" w:color="auto"/>
              <w:right w:val="single" w:sz="4" w:space="0" w:color="auto"/>
            </w:tcBorders>
          </w:tcPr>
          <w:p w14:paraId="46634D7C" w14:textId="62933FB4" w:rsidR="005F4718" w:rsidRPr="00C106B9" w:rsidDel="00413F3D" w:rsidRDefault="005F4718">
            <w:pPr>
              <w:numPr>
                <w:ilvl w:val="0"/>
                <w:numId w:val="26"/>
              </w:numPr>
              <w:overflowPunct w:val="0"/>
              <w:autoSpaceDE w:val="0"/>
              <w:autoSpaceDN w:val="0"/>
              <w:spacing w:after="60"/>
              <w:textAlignment w:val="baseline"/>
              <w:rPr>
                <w:del w:id="10000" w:author="Ramasubramani, Hariharan" w:date="2015-07-13T14:40:00Z"/>
                <w:rFonts w:cstheme="minorHAnsi"/>
                <w:color w:val="000000" w:themeColor="text1"/>
              </w:rPr>
              <w:pPrChange w:id="10001" w:author="Ramasubramani, Hariharan" w:date="2015-07-13T14:40:00Z">
                <w:pPr>
                  <w:ind w:firstLine="0"/>
                </w:pPr>
              </w:pPrChange>
            </w:pPr>
            <w:del w:id="10002" w:author="Ramasubramani, Hariharan" w:date="2015-07-13T14:40:00Z">
              <w:r w:rsidDel="00413F3D">
                <w:rPr>
                  <w:rFonts w:cstheme="minorHAnsi"/>
                  <w:color w:val="000000" w:themeColor="text1"/>
                </w:rPr>
                <w:delText>Change Date</w:delText>
              </w:r>
              <w:bookmarkStart w:id="10003" w:name="_Toc424912274"/>
              <w:bookmarkStart w:id="10004" w:name="_Toc424915383"/>
              <w:bookmarkStart w:id="10005" w:name="_Toc424918413"/>
              <w:bookmarkStart w:id="10006" w:name="_Toc425149263"/>
              <w:bookmarkStart w:id="10007" w:name="_Toc425161802"/>
              <w:bookmarkStart w:id="10008" w:name="_Toc425162810"/>
              <w:bookmarkStart w:id="10009" w:name="_Toc425163216"/>
              <w:bookmarkStart w:id="10010" w:name="_Toc425170703"/>
              <w:bookmarkStart w:id="10011" w:name="_Toc425173016"/>
              <w:bookmarkStart w:id="10012" w:name="_Toc425234489"/>
              <w:bookmarkStart w:id="10013" w:name="_Toc425238041"/>
              <w:bookmarkStart w:id="10014" w:name="_Toc425239287"/>
              <w:bookmarkStart w:id="10015" w:name="_Toc425240534"/>
              <w:bookmarkStart w:id="10016" w:name="_Toc425241780"/>
              <w:bookmarkStart w:id="10017" w:name="_Toc425243026"/>
              <w:bookmarkStart w:id="10018" w:name="_Toc425244273"/>
              <w:bookmarkStart w:id="10019" w:name="_Toc425245520"/>
              <w:bookmarkStart w:id="10020" w:name="_Toc425246767"/>
              <w:bookmarkStart w:id="10021" w:name="_Toc425248013"/>
              <w:bookmarkStart w:id="10022" w:name="_Toc425249260"/>
              <w:bookmarkStart w:id="10023" w:name="_Toc425250507"/>
              <w:bookmarkStart w:id="10024" w:name="_Toc425251754"/>
              <w:bookmarkStart w:id="10025" w:name="_Toc425252424"/>
              <w:bookmarkStart w:id="10026" w:name="_Toc425253095"/>
              <w:bookmarkStart w:id="10027" w:name="_Toc425256486"/>
              <w:bookmarkStart w:id="10028" w:name="_Toc425276187"/>
              <w:bookmarkStart w:id="10029" w:name="_Toc425342285"/>
              <w:bookmarkStart w:id="10030" w:name="_Toc425349491"/>
              <w:bookmarkStart w:id="10031" w:name="_Toc425352640"/>
              <w:bookmarkStart w:id="10032" w:name="_Toc425353325"/>
              <w:bookmarkStart w:id="10033" w:name="_Toc425787318"/>
              <w:bookmarkStart w:id="10034" w:name="_Toc425788004"/>
              <w:bookmarkStart w:id="10035" w:name="_Toc425788691"/>
              <w:bookmarkStart w:id="10036" w:name="_Toc425789378"/>
              <w:bookmarkStart w:id="10037" w:name="_Toc425790065"/>
              <w:bookmarkStart w:id="10038" w:name="_Toc425793805"/>
              <w:bookmarkStart w:id="10039" w:name="_Toc426384740"/>
              <w:bookmarkStart w:id="10040" w:name="_Toc426386144"/>
              <w:bookmarkStart w:id="10041" w:name="_Toc426387547"/>
              <w:bookmarkStart w:id="10042" w:name="_Toc426388951"/>
              <w:bookmarkStart w:id="10043" w:name="_Toc426390355"/>
              <w:bookmarkStart w:id="10044" w:name="_Toc426391759"/>
              <w:bookmarkStart w:id="10045" w:name="_Toc426393162"/>
              <w:bookmarkStart w:id="10046" w:name="_Toc427824747"/>
              <w:bookmarkStart w:id="10047" w:name="_Toc427852560"/>
              <w:bookmarkStart w:id="10048" w:name="_Toc427854800"/>
              <w:bookmarkStart w:id="10049" w:name="_Toc427857001"/>
              <w:bookmarkEnd w:id="10003"/>
              <w:bookmarkEnd w:id="10004"/>
              <w:bookmarkEnd w:id="10005"/>
              <w:bookmarkEnd w:id="10006"/>
              <w:bookmarkEnd w:id="10007"/>
              <w:bookmarkEnd w:id="10008"/>
              <w:bookmarkEnd w:id="10009"/>
              <w:bookmarkEnd w:id="10010"/>
              <w:bookmarkEnd w:id="10011"/>
              <w:bookmarkEnd w:id="10012"/>
              <w:bookmarkEnd w:id="10013"/>
              <w:bookmarkEnd w:id="10014"/>
              <w:bookmarkEnd w:id="10015"/>
              <w:bookmarkEnd w:id="10016"/>
              <w:bookmarkEnd w:id="10017"/>
              <w:bookmarkEnd w:id="10018"/>
              <w:bookmarkEnd w:id="10019"/>
              <w:bookmarkEnd w:id="10020"/>
              <w:bookmarkEnd w:id="10021"/>
              <w:bookmarkEnd w:id="10022"/>
              <w:bookmarkEnd w:id="10023"/>
              <w:bookmarkEnd w:id="10024"/>
              <w:bookmarkEnd w:id="10025"/>
              <w:bookmarkEnd w:id="10026"/>
              <w:bookmarkEnd w:id="10027"/>
              <w:bookmarkEnd w:id="10028"/>
              <w:bookmarkEnd w:id="10029"/>
              <w:bookmarkEnd w:id="10030"/>
              <w:bookmarkEnd w:id="10031"/>
              <w:bookmarkEnd w:id="10032"/>
              <w:bookmarkEnd w:id="10033"/>
              <w:bookmarkEnd w:id="10034"/>
              <w:bookmarkEnd w:id="10035"/>
              <w:bookmarkEnd w:id="10036"/>
              <w:bookmarkEnd w:id="10037"/>
              <w:bookmarkEnd w:id="10038"/>
              <w:bookmarkEnd w:id="10039"/>
              <w:bookmarkEnd w:id="10040"/>
              <w:bookmarkEnd w:id="10041"/>
              <w:bookmarkEnd w:id="10042"/>
              <w:bookmarkEnd w:id="10043"/>
              <w:bookmarkEnd w:id="10044"/>
              <w:bookmarkEnd w:id="10045"/>
              <w:bookmarkEnd w:id="10046"/>
              <w:bookmarkEnd w:id="10047"/>
              <w:bookmarkEnd w:id="10048"/>
              <w:bookmarkEnd w:id="10049"/>
            </w:del>
          </w:p>
        </w:tc>
        <w:tc>
          <w:tcPr>
            <w:tcW w:w="1045" w:type="dxa"/>
            <w:tcBorders>
              <w:top w:val="single" w:sz="4" w:space="0" w:color="auto"/>
              <w:left w:val="single" w:sz="4" w:space="0" w:color="auto"/>
              <w:bottom w:val="single" w:sz="4" w:space="0" w:color="auto"/>
              <w:right w:val="single" w:sz="4" w:space="0" w:color="auto"/>
            </w:tcBorders>
          </w:tcPr>
          <w:p w14:paraId="6AA06FE7" w14:textId="7F8B7541" w:rsidR="005F4718" w:rsidRPr="00C106B9" w:rsidDel="00413F3D" w:rsidRDefault="005F4718">
            <w:pPr>
              <w:numPr>
                <w:ilvl w:val="0"/>
                <w:numId w:val="26"/>
              </w:numPr>
              <w:overflowPunct w:val="0"/>
              <w:autoSpaceDE w:val="0"/>
              <w:autoSpaceDN w:val="0"/>
              <w:spacing w:after="60"/>
              <w:textAlignment w:val="baseline"/>
              <w:rPr>
                <w:del w:id="10050" w:author="Ramasubramani, Hariharan" w:date="2015-07-13T14:40:00Z"/>
                <w:rFonts w:cstheme="minorHAnsi"/>
                <w:color w:val="000000" w:themeColor="text1"/>
              </w:rPr>
              <w:pPrChange w:id="10051" w:author="Ramasubramani, Hariharan" w:date="2015-07-13T14:40:00Z">
                <w:pPr>
                  <w:ind w:left="-2" w:firstLine="0"/>
                </w:pPr>
              </w:pPrChange>
            </w:pPr>
            <w:del w:id="10052" w:author="Ramasubramani, Hariharan" w:date="2015-07-13T14:40:00Z">
              <w:r w:rsidDel="00413F3D">
                <w:rPr>
                  <w:rFonts w:cstheme="minorHAnsi"/>
                  <w:color w:val="000000" w:themeColor="text1"/>
                </w:rPr>
                <w:delText>Archived Date</w:delText>
              </w:r>
              <w:bookmarkStart w:id="10053" w:name="_Toc424912275"/>
              <w:bookmarkStart w:id="10054" w:name="_Toc424915384"/>
              <w:bookmarkStart w:id="10055" w:name="_Toc424918414"/>
              <w:bookmarkStart w:id="10056" w:name="_Toc425149264"/>
              <w:bookmarkStart w:id="10057" w:name="_Toc425161803"/>
              <w:bookmarkStart w:id="10058" w:name="_Toc425162811"/>
              <w:bookmarkStart w:id="10059" w:name="_Toc425163217"/>
              <w:bookmarkStart w:id="10060" w:name="_Toc425170704"/>
              <w:bookmarkStart w:id="10061" w:name="_Toc425173017"/>
              <w:bookmarkStart w:id="10062" w:name="_Toc425234490"/>
              <w:bookmarkStart w:id="10063" w:name="_Toc425238042"/>
              <w:bookmarkStart w:id="10064" w:name="_Toc425239288"/>
              <w:bookmarkStart w:id="10065" w:name="_Toc425240535"/>
              <w:bookmarkStart w:id="10066" w:name="_Toc425241781"/>
              <w:bookmarkStart w:id="10067" w:name="_Toc425243027"/>
              <w:bookmarkStart w:id="10068" w:name="_Toc425244274"/>
              <w:bookmarkStart w:id="10069" w:name="_Toc425245521"/>
              <w:bookmarkStart w:id="10070" w:name="_Toc425246768"/>
              <w:bookmarkStart w:id="10071" w:name="_Toc425248014"/>
              <w:bookmarkStart w:id="10072" w:name="_Toc425249261"/>
              <w:bookmarkStart w:id="10073" w:name="_Toc425250508"/>
              <w:bookmarkStart w:id="10074" w:name="_Toc425251755"/>
              <w:bookmarkStart w:id="10075" w:name="_Toc425252425"/>
              <w:bookmarkStart w:id="10076" w:name="_Toc425253096"/>
              <w:bookmarkStart w:id="10077" w:name="_Toc425256487"/>
              <w:bookmarkStart w:id="10078" w:name="_Toc425276188"/>
              <w:bookmarkStart w:id="10079" w:name="_Toc425342286"/>
              <w:bookmarkStart w:id="10080" w:name="_Toc425349492"/>
              <w:bookmarkStart w:id="10081" w:name="_Toc425352641"/>
              <w:bookmarkStart w:id="10082" w:name="_Toc425353326"/>
              <w:bookmarkStart w:id="10083" w:name="_Toc425787319"/>
              <w:bookmarkStart w:id="10084" w:name="_Toc425788005"/>
              <w:bookmarkStart w:id="10085" w:name="_Toc425788692"/>
              <w:bookmarkStart w:id="10086" w:name="_Toc425789379"/>
              <w:bookmarkStart w:id="10087" w:name="_Toc425790066"/>
              <w:bookmarkStart w:id="10088" w:name="_Toc425793806"/>
              <w:bookmarkStart w:id="10089" w:name="_Toc426384741"/>
              <w:bookmarkStart w:id="10090" w:name="_Toc426386145"/>
              <w:bookmarkStart w:id="10091" w:name="_Toc426387548"/>
              <w:bookmarkStart w:id="10092" w:name="_Toc426388952"/>
              <w:bookmarkStart w:id="10093" w:name="_Toc426390356"/>
              <w:bookmarkStart w:id="10094" w:name="_Toc426391760"/>
              <w:bookmarkStart w:id="10095" w:name="_Toc426393163"/>
              <w:bookmarkStart w:id="10096" w:name="_Toc427824748"/>
              <w:bookmarkStart w:id="10097" w:name="_Toc427852561"/>
              <w:bookmarkStart w:id="10098" w:name="_Toc427854801"/>
              <w:bookmarkStart w:id="10099" w:name="_Toc427857002"/>
              <w:bookmarkEnd w:id="10053"/>
              <w:bookmarkEnd w:id="10054"/>
              <w:bookmarkEnd w:id="10055"/>
              <w:bookmarkEnd w:id="10056"/>
              <w:bookmarkEnd w:id="10057"/>
              <w:bookmarkEnd w:id="10058"/>
              <w:bookmarkEnd w:id="10059"/>
              <w:bookmarkEnd w:id="10060"/>
              <w:bookmarkEnd w:id="10061"/>
              <w:bookmarkEnd w:id="10062"/>
              <w:bookmarkEnd w:id="10063"/>
              <w:bookmarkEnd w:id="10064"/>
              <w:bookmarkEnd w:id="10065"/>
              <w:bookmarkEnd w:id="10066"/>
              <w:bookmarkEnd w:id="10067"/>
              <w:bookmarkEnd w:id="10068"/>
              <w:bookmarkEnd w:id="10069"/>
              <w:bookmarkEnd w:id="10070"/>
              <w:bookmarkEnd w:id="10071"/>
              <w:bookmarkEnd w:id="10072"/>
              <w:bookmarkEnd w:id="10073"/>
              <w:bookmarkEnd w:id="10074"/>
              <w:bookmarkEnd w:id="10075"/>
              <w:bookmarkEnd w:id="10076"/>
              <w:bookmarkEnd w:id="10077"/>
              <w:bookmarkEnd w:id="10078"/>
              <w:bookmarkEnd w:id="10079"/>
              <w:bookmarkEnd w:id="10080"/>
              <w:bookmarkEnd w:id="10081"/>
              <w:bookmarkEnd w:id="10082"/>
              <w:bookmarkEnd w:id="10083"/>
              <w:bookmarkEnd w:id="10084"/>
              <w:bookmarkEnd w:id="10085"/>
              <w:bookmarkEnd w:id="10086"/>
              <w:bookmarkEnd w:id="10087"/>
              <w:bookmarkEnd w:id="10088"/>
              <w:bookmarkEnd w:id="10089"/>
              <w:bookmarkEnd w:id="10090"/>
              <w:bookmarkEnd w:id="10091"/>
              <w:bookmarkEnd w:id="10092"/>
              <w:bookmarkEnd w:id="10093"/>
              <w:bookmarkEnd w:id="10094"/>
              <w:bookmarkEnd w:id="10095"/>
              <w:bookmarkEnd w:id="10096"/>
              <w:bookmarkEnd w:id="10097"/>
              <w:bookmarkEnd w:id="10098"/>
              <w:bookmarkEnd w:id="10099"/>
            </w:del>
          </w:p>
        </w:tc>
        <w:tc>
          <w:tcPr>
            <w:tcW w:w="939" w:type="dxa"/>
            <w:tcBorders>
              <w:top w:val="single" w:sz="4" w:space="0" w:color="auto"/>
              <w:left w:val="single" w:sz="4" w:space="0" w:color="auto"/>
              <w:bottom w:val="single" w:sz="4" w:space="0" w:color="auto"/>
              <w:right w:val="single" w:sz="4" w:space="0" w:color="auto"/>
            </w:tcBorders>
          </w:tcPr>
          <w:p w14:paraId="27F1D34D" w14:textId="241E451D" w:rsidR="005F4718" w:rsidRPr="00C106B9" w:rsidDel="00413F3D" w:rsidRDefault="005F4718">
            <w:pPr>
              <w:numPr>
                <w:ilvl w:val="0"/>
                <w:numId w:val="26"/>
              </w:numPr>
              <w:overflowPunct w:val="0"/>
              <w:autoSpaceDE w:val="0"/>
              <w:autoSpaceDN w:val="0"/>
              <w:spacing w:after="60"/>
              <w:textAlignment w:val="baseline"/>
              <w:rPr>
                <w:del w:id="10100" w:author="Ramasubramani, Hariharan" w:date="2015-07-13T14:40:00Z"/>
                <w:rFonts w:cstheme="minorHAnsi"/>
                <w:color w:val="000000" w:themeColor="text1"/>
              </w:rPr>
              <w:pPrChange w:id="10101" w:author="Ramasubramani, Hariharan" w:date="2015-07-13T14:40:00Z">
                <w:pPr>
                  <w:ind w:left="-57" w:firstLine="0"/>
                  <w:jc w:val="center"/>
                </w:pPr>
              </w:pPrChange>
            </w:pPr>
            <w:del w:id="10102" w:author="Ramasubramani, Hariharan" w:date="2015-07-13T14:40:00Z">
              <w:r w:rsidRPr="00C106B9" w:rsidDel="00413F3D">
                <w:rPr>
                  <w:rFonts w:cstheme="minorHAnsi"/>
                  <w:color w:val="000000" w:themeColor="text1"/>
                </w:rPr>
                <w:delText>AP</w:delText>
              </w:r>
              <w:bookmarkStart w:id="10103" w:name="_Toc424912276"/>
              <w:bookmarkStart w:id="10104" w:name="_Toc424915385"/>
              <w:bookmarkStart w:id="10105" w:name="_Toc424918415"/>
              <w:bookmarkStart w:id="10106" w:name="_Toc425149265"/>
              <w:bookmarkStart w:id="10107" w:name="_Toc425161804"/>
              <w:bookmarkStart w:id="10108" w:name="_Toc425162812"/>
              <w:bookmarkStart w:id="10109" w:name="_Toc425163218"/>
              <w:bookmarkStart w:id="10110" w:name="_Toc425170705"/>
              <w:bookmarkStart w:id="10111" w:name="_Toc425173018"/>
              <w:bookmarkStart w:id="10112" w:name="_Toc425234491"/>
              <w:bookmarkStart w:id="10113" w:name="_Toc425238043"/>
              <w:bookmarkStart w:id="10114" w:name="_Toc425239289"/>
              <w:bookmarkStart w:id="10115" w:name="_Toc425240536"/>
              <w:bookmarkStart w:id="10116" w:name="_Toc425241782"/>
              <w:bookmarkStart w:id="10117" w:name="_Toc425243028"/>
              <w:bookmarkStart w:id="10118" w:name="_Toc425244275"/>
              <w:bookmarkStart w:id="10119" w:name="_Toc425245522"/>
              <w:bookmarkStart w:id="10120" w:name="_Toc425246769"/>
              <w:bookmarkStart w:id="10121" w:name="_Toc425248015"/>
              <w:bookmarkStart w:id="10122" w:name="_Toc425249262"/>
              <w:bookmarkStart w:id="10123" w:name="_Toc425250509"/>
              <w:bookmarkStart w:id="10124" w:name="_Toc425251756"/>
              <w:bookmarkStart w:id="10125" w:name="_Toc425252426"/>
              <w:bookmarkStart w:id="10126" w:name="_Toc425253097"/>
              <w:bookmarkStart w:id="10127" w:name="_Toc425256488"/>
              <w:bookmarkStart w:id="10128" w:name="_Toc425276189"/>
              <w:bookmarkStart w:id="10129" w:name="_Toc425342287"/>
              <w:bookmarkStart w:id="10130" w:name="_Toc425349493"/>
              <w:bookmarkStart w:id="10131" w:name="_Toc425352642"/>
              <w:bookmarkStart w:id="10132" w:name="_Toc425353327"/>
              <w:bookmarkStart w:id="10133" w:name="_Toc425787320"/>
              <w:bookmarkStart w:id="10134" w:name="_Toc425788006"/>
              <w:bookmarkStart w:id="10135" w:name="_Toc425788693"/>
              <w:bookmarkStart w:id="10136" w:name="_Toc425789380"/>
              <w:bookmarkStart w:id="10137" w:name="_Toc425790067"/>
              <w:bookmarkStart w:id="10138" w:name="_Toc425793807"/>
              <w:bookmarkStart w:id="10139" w:name="_Toc426384742"/>
              <w:bookmarkStart w:id="10140" w:name="_Toc426386146"/>
              <w:bookmarkStart w:id="10141" w:name="_Toc426387549"/>
              <w:bookmarkStart w:id="10142" w:name="_Toc426388953"/>
              <w:bookmarkStart w:id="10143" w:name="_Toc426390357"/>
              <w:bookmarkStart w:id="10144" w:name="_Toc426391761"/>
              <w:bookmarkStart w:id="10145" w:name="_Toc426393164"/>
              <w:bookmarkStart w:id="10146" w:name="_Toc427824749"/>
              <w:bookmarkStart w:id="10147" w:name="_Toc427852562"/>
              <w:bookmarkStart w:id="10148" w:name="_Toc427854802"/>
              <w:bookmarkStart w:id="10149" w:name="_Toc427857003"/>
              <w:bookmarkEnd w:id="10103"/>
              <w:bookmarkEnd w:id="10104"/>
              <w:bookmarkEnd w:id="10105"/>
              <w:bookmarkEnd w:id="10106"/>
              <w:bookmarkEnd w:id="10107"/>
              <w:bookmarkEnd w:id="10108"/>
              <w:bookmarkEnd w:id="10109"/>
              <w:bookmarkEnd w:id="10110"/>
              <w:bookmarkEnd w:id="10111"/>
              <w:bookmarkEnd w:id="10112"/>
              <w:bookmarkEnd w:id="10113"/>
              <w:bookmarkEnd w:id="10114"/>
              <w:bookmarkEnd w:id="10115"/>
              <w:bookmarkEnd w:id="10116"/>
              <w:bookmarkEnd w:id="10117"/>
              <w:bookmarkEnd w:id="10118"/>
              <w:bookmarkEnd w:id="10119"/>
              <w:bookmarkEnd w:id="10120"/>
              <w:bookmarkEnd w:id="10121"/>
              <w:bookmarkEnd w:id="10122"/>
              <w:bookmarkEnd w:id="10123"/>
              <w:bookmarkEnd w:id="10124"/>
              <w:bookmarkEnd w:id="10125"/>
              <w:bookmarkEnd w:id="10126"/>
              <w:bookmarkEnd w:id="10127"/>
              <w:bookmarkEnd w:id="10128"/>
              <w:bookmarkEnd w:id="10129"/>
              <w:bookmarkEnd w:id="10130"/>
              <w:bookmarkEnd w:id="10131"/>
              <w:bookmarkEnd w:id="10132"/>
              <w:bookmarkEnd w:id="10133"/>
              <w:bookmarkEnd w:id="10134"/>
              <w:bookmarkEnd w:id="10135"/>
              <w:bookmarkEnd w:id="10136"/>
              <w:bookmarkEnd w:id="10137"/>
              <w:bookmarkEnd w:id="10138"/>
              <w:bookmarkEnd w:id="10139"/>
              <w:bookmarkEnd w:id="10140"/>
              <w:bookmarkEnd w:id="10141"/>
              <w:bookmarkEnd w:id="10142"/>
              <w:bookmarkEnd w:id="10143"/>
              <w:bookmarkEnd w:id="10144"/>
              <w:bookmarkEnd w:id="10145"/>
              <w:bookmarkEnd w:id="10146"/>
              <w:bookmarkEnd w:id="10147"/>
              <w:bookmarkEnd w:id="10148"/>
              <w:bookmarkEnd w:id="10149"/>
            </w:del>
          </w:p>
        </w:tc>
        <w:tc>
          <w:tcPr>
            <w:tcW w:w="771" w:type="dxa"/>
            <w:tcBorders>
              <w:top w:val="single" w:sz="4" w:space="0" w:color="auto"/>
              <w:left w:val="single" w:sz="4" w:space="0" w:color="auto"/>
              <w:bottom w:val="single" w:sz="4" w:space="0" w:color="auto"/>
              <w:right w:val="single" w:sz="4" w:space="0" w:color="auto"/>
            </w:tcBorders>
          </w:tcPr>
          <w:p w14:paraId="0343F769" w14:textId="384E1ECF" w:rsidR="005F4718" w:rsidRPr="00C106B9" w:rsidDel="00413F3D" w:rsidRDefault="005F4718">
            <w:pPr>
              <w:numPr>
                <w:ilvl w:val="0"/>
                <w:numId w:val="26"/>
              </w:numPr>
              <w:overflowPunct w:val="0"/>
              <w:autoSpaceDE w:val="0"/>
              <w:autoSpaceDN w:val="0"/>
              <w:spacing w:after="60"/>
              <w:textAlignment w:val="baseline"/>
              <w:rPr>
                <w:del w:id="10150" w:author="Ramasubramani, Hariharan" w:date="2015-07-13T14:40:00Z"/>
                <w:rFonts w:cstheme="minorHAnsi"/>
                <w:color w:val="000000" w:themeColor="text1"/>
              </w:rPr>
              <w:pPrChange w:id="10151" w:author="Ramasubramani, Hariharan" w:date="2015-07-13T14:40:00Z">
                <w:pPr>
                  <w:ind w:left="-57" w:firstLine="0"/>
                  <w:jc w:val="center"/>
                </w:pPr>
              </w:pPrChange>
            </w:pPr>
            <w:del w:id="10152" w:author="Ramasubramani, Hariharan" w:date="2015-07-13T14:40:00Z">
              <w:r w:rsidRPr="00C106B9" w:rsidDel="00413F3D">
                <w:rPr>
                  <w:rFonts w:cstheme="minorHAnsi"/>
                  <w:color w:val="000000" w:themeColor="text1"/>
                </w:rPr>
                <w:delText>NE</w:delText>
              </w:r>
              <w:bookmarkStart w:id="10153" w:name="_Toc424912277"/>
              <w:bookmarkStart w:id="10154" w:name="_Toc424915386"/>
              <w:bookmarkStart w:id="10155" w:name="_Toc424918416"/>
              <w:bookmarkStart w:id="10156" w:name="_Toc425149266"/>
              <w:bookmarkStart w:id="10157" w:name="_Toc425161805"/>
              <w:bookmarkStart w:id="10158" w:name="_Toc425162813"/>
              <w:bookmarkStart w:id="10159" w:name="_Toc425163219"/>
              <w:bookmarkStart w:id="10160" w:name="_Toc425170706"/>
              <w:bookmarkStart w:id="10161" w:name="_Toc425173019"/>
              <w:bookmarkStart w:id="10162" w:name="_Toc425234492"/>
              <w:bookmarkStart w:id="10163" w:name="_Toc425238044"/>
              <w:bookmarkStart w:id="10164" w:name="_Toc425239290"/>
              <w:bookmarkStart w:id="10165" w:name="_Toc425240537"/>
              <w:bookmarkStart w:id="10166" w:name="_Toc425241783"/>
              <w:bookmarkStart w:id="10167" w:name="_Toc425243029"/>
              <w:bookmarkStart w:id="10168" w:name="_Toc425244276"/>
              <w:bookmarkStart w:id="10169" w:name="_Toc425245523"/>
              <w:bookmarkStart w:id="10170" w:name="_Toc425246770"/>
              <w:bookmarkStart w:id="10171" w:name="_Toc425248016"/>
              <w:bookmarkStart w:id="10172" w:name="_Toc425249263"/>
              <w:bookmarkStart w:id="10173" w:name="_Toc425250510"/>
              <w:bookmarkStart w:id="10174" w:name="_Toc425251757"/>
              <w:bookmarkStart w:id="10175" w:name="_Toc425252427"/>
              <w:bookmarkStart w:id="10176" w:name="_Toc425253098"/>
              <w:bookmarkStart w:id="10177" w:name="_Toc425256489"/>
              <w:bookmarkStart w:id="10178" w:name="_Toc425276190"/>
              <w:bookmarkStart w:id="10179" w:name="_Toc425342288"/>
              <w:bookmarkStart w:id="10180" w:name="_Toc425349494"/>
              <w:bookmarkStart w:id="10181" w:name="_Toc425352643"/>
              <w:bookmarkStart w:id="10182" w:name="_Toc425353328"/>
              <w:bookmarkStart w:id="10183" w:name="_Toc425787321"/>
              <w:bookmarkStart w:id="10184" w:name="_Toc425788007"/>
              <w:bookmarkStart w:id="10185" w:name="_Toc425788694"/>
              <w:bookmarkStart w:id="10186" w:name="_Toc425789381"/>
              <w:bookmarkStart w:id="10187" w:name="_Toc425790068"/>
              <w:bookmarkStart w:id="10188" w:name="_Toc425793808"/>
              <w:bookmarkStart w:id="10189" w:name="_Toc426384743"/>
              <w:bookmarkStart w:id="10190" w:name="_Toc426386147"/>
              <w:bookmarkStart w:id="10191" w:name="_Toc426387550"/>
              <w:bookmarkStart w:id="10192" w:name="_Toc426388954"/>
              <w:bookmarkStart w:id="10193" w:name="_Toc426390358"/>
              <w:bookmarkStart w:id="10194" w:name="_Toc426391762"/>
              <w:bookmarkStart w:id="10195" w:name="_Toc426393165"/>
              <w:bookmarkStart w:id="10196" w:name="_Toc427824750"/>
              <w:bookmarkStart w:id="10197" w:name="_Toc427852563"/>
              <w:bookmarkStart w:id="10198" w:name="_Toc427854803"/>
              <w:bookmarkStart w:id="10199" w:name="_Toc427857004"/>
              <w:bookmarkEnd w:id="10153"/>
              <w:bookmarkEnd w:id="10154"/>
              <w:bookmarkEnd w:id="10155"/>
              <w:bookmarkEnd w:id="10156"/>
              <w:bookmarkEnd w:id="10157"/>
              <w:bookmarkEnd w:id="10158"/>
              <w:bookmarkEnd w:id="10159"/>
              <w:bookmarkEnd w:id="10160"/>
              <w:bookmarkEnd w:id="10161"/>
              <w:bookmarkEnd w:id="10162"/>
              <w:bookmarkEnd w:id="10163"/>
              <w:bookmarkEnd w:id="10164"/>
              <w:bookmarkEnd w:id="10165"/>
              <w:bookmarkEnd w:id="10166"/>
              <w:bookmarkEnd w:id="10167"/>
              <w:bookmarkEnd w:id="10168"/>
              <w:bookmarkEnd w:id="10169"/>
              <w:bookmarkEnd w:id="10170"/>
              <w:bookmarkEnd w:id="10171"/>
              <w:bookmarkEnd w:id="10172"/>
              <w:bookmarkEnd w:id="10173"/>
              <w:bookmarkEnd w:id="10174"/>
              <w:bookmarkEnd w:id="10175"/>
              <w:bookmarkEnd w:id="10176"/>
              <w:bookmarkEnd w:id="10177"/>
              <w:bookmarkEnd w:id="10178"/>
              <w:bookmarkEnd w:id="10179"/>
              <w:bookmarkEnd w:id="10180"/>
              <w:bookmarkEnd w:id="10181"/>
              <w:bookmarkEnd w:id="10182"/>
              <w:bookmarkEnd w:id="10183"/>
              <w:bookmarkEnd w:id="10184"/>
              <w:bookmarkEnd w:id="10185"/>
              <w:bookmarkEnd w:id="10186"/>
              <w:bookmarkEnd w:id="10187"/>
              <w:bookmarkEnd w:id="10188"/>
              <w:bookmarkEnd w:id="10189"/>
              <w:bookmarkEnd w:id="10190"/>
              <w:bookmarkEnd w:id="10191"/>
              <w:bookmarkEnd w:id="10192"/>
              <w:bookmarkEnd w:id="10193"/>
              <w:bookmarkEnd w:id="10194"/>
              <w:bookmarkEnd w:id="10195"/>
              <w:bookmarkEnd w:id="10196"/>
              <w:bookmarkEnd w:id="10197"/>
              <w:bookmarkEnd w:id="10198"/>
              <w:bookmarkEnd w:id="10199"/>
            </w:del>
          </w:p>
        </w:tc>
        <w:tc>
          <w:tcPr>
            <w:tcW w:w="1202" w:type="dxa"/>
            <w:tcBorders>
              <w:top w:val="single" w:sz="4" w:space="0" w:color="auto"/>
              <w:left w:val="single" w:sz="4" w:space="0" w:color="auto"/>
              <w:bottom w:val="single" w:sz="4" w:space="0" w:color="auto"/>
              <w:right w:val="single" w:sz="4" w:space="0" w:color="auto"/>
            </w:tcBorders>
          </w:tcPr>
          <w:p w14:paraId="617720BA" w14:textId="2800CAA9" w:rsidR="005F4718" w:rsidRPr="00C106B9" w:rsidDel="00413F3D" w:rsidRDefault="005F4718">
            <w:pPr>
              <w:numPr>
                <w:ilvl w:val="0"/>
                <w:numId w:val="26"/>
              </w:numPr>
              <w:overflowPunct w:val="0"/>
              <w:autoSpaceDE w:val="0"/>
              <w:autoSpaceDN w:val="0"/>
              <w:spacing w:after="60"/>
              <w:textAlignment w:val="baseline"/>
              <w:rPr>
                <w:del w:id="10200" w:author="Ramasubramani, Hariharan" w:date="2015-07-13T14:40:00Z"/>
                <w:rFonts w:cstheme="minorHAnsi"/>
                <w:color w:val="000000" w:themeColor="text1"/>
              </w:rPr>
              <w:pPrChange w:id="10201" w:author="Ramasubramani, Hariharan" w:date="2015-07-13T14:40:00Z">
                <w:pPr>
                  <w:ind w:left="-57" w:firstLine="0"/>
                  <w:jc w:val="center"/>
                </w:pPr>
              </w:pPrChange>
            </w:pPr>
            <w:del w:id="10202" w:author="Ramasubramani, Hariharan" w:date="2015-07-13T14:40:00Z">
              <w:r w:rsidRPr="00C106B9" w:rsidDel="00413F3D">
                <w:rPr>
                  <w:rFonts w:cstheme="minorHAnsi"/>
                  <w:color w:val="000000" w:themeColor="text1"/>
                </w:rPr>
                <w:delText>Date/Time</w:delText>
              </w:r>
              <w:bookmarkStart w:id="10203" w:name="_Toc424912278"/>
              <w:bookmarkStart w:id="10204" w:name="_Toc424915387"/>
              <w:bookmarkStart w:id="10205" w:name="_Toc424918417"/>
              <w:bookmarkStart w:id="10206" w:name="_Toc425149267"/>
              <w:bookmarkStart w:id="10207" w:name="_Toc425161806"/>
              <w:bookmarkStart w:id="10208" w:name="_Toc425162814"/>
              <w:bookmarkStart w:id="10209" w:name="_Toc425163220"/>
              <w:bookmarkStart w:id="10210" w:name="_Toc425170707"/>
              <w:bookmarkStart w:id="10211" w:name="_Toc425173020"/>
              <w:bookmarkStart w:id="10212" w:name="_Toc425234493"/>
              <w:bookmarkStart w:id="10213" w:name="_Toc425238045"/>
              <w:bookmarkStart w:id="10214" w:name="_Toc425239291"/>
              <w:bookmarkStart w:id="10215" w:name="_Toc425240538"/>
              <w:bookmarkStart w:id="10216" w:name="_Toc425241784"/>
              <w:bookmarkStart w:id="10217" w:name="_Toc425243030"/>
              <w:bookmarkStart w:id="10218" w:name="_Toc425244277"/>
              <w:bookmarkStart w:id="10219" w:name="_Toc425245524"/>
              <w:bookmarkStart w:id="10220" w:name="_Toc425246771"/>
              <w:bookmarkStart w:id="10221" w:name="_Toc425248017"/>
              <w:bookmarkStart w:id="10222" w:name="_Toc425249264"/>
              <w:bookmarkStart w:id="10223" w:name="_Toc425250511"/>
              <w:bookmarkStart w:id="10224" w:name="_Toc425251758"/>
              <w:bookmarkStart w:id="10225" w:name="_Toc425252428"/>
              <w:bookmarkStart w:id="10226" w:name="_Toc425253099"/>
              <w:bookmarkStart w:id="10227" w:name="_Toc425256490"/>
              <w:bookmarkStart w:id="10228" w:name="_Toc425276191"/>
              <w:bookmarkStart w:id="10229" w:name="_Toc425342289"/>
              <w:bookmarkStart w:id="10230" w:name="_Toc425349495"/>
              <w:bookmarkStart w:id="10231" w:name="_Toc425352644"/>
              <w:bookmarkStart w:id="10232" w:name="_Toc425353329"/>
              <w:bookmarkStart w:id="10233" w:name="_Toc425787322"/>
              <w:bookmarkStart w:id="10234" w:name="_Toc425788008"/>
              <w:bookmarkStart w:id="10235" w:name="_Toc425788695"/>
              <w:bookmarkStart w:id="10236" w:name="_Toc425789382"/>
              <w:bookmarkStart w:id="10237" w:name="_Toc425790069"/>
              <w:bookmarkStart w:id="10238" w:name="_Toc425793809"/>
              <w:bookmarkStart w:id="10239" w:name="_Toc426384744"/>
              <w:bookmarkStart w:id="10240" w:name="_Toc426386148"/>
              <w:bookmarkStart w:id="10241" w:name="_Toc426387551"/>
              <w:bookmarkStart w:id="10242" w:name="_Toc426388955"/>
              <w:bookmarkStart w:id="10243" w:name="_Toc426390359"/>
              <w:bookmarkStart w:id="10244" w:name="_Toc426391763"/>
              <w:bookmarkStart w:id="10245" w:name="_Toc426393166"/>
              <w:bookmarkStart w:id="10246" w:name="_Toc427824751"/>
              <w:bookmarkStart w:id="10247" w:name="_Toc427852564"/>
              <w:bookmarkStart w:id="10248" w:name="_Toc427854804"/>
              <w:bookmarkStart w:id="10249" w:name="_Toc427857005"/>
              <w:bookmarkEnd w:id="10203"/>
              <w:bookmarkEnd w:id="10204"/>
              <w:bookmarkEnd w:id="10205"/>
              <w:bookmarkEnd w:id="10206"/>
              <w:bookmarkEnd w:id="10207"/>
              <w:bookmarkEnd w:id="10208"/>
              <w:bookmarkEnd w:id="10209"/>
              <w:bookmarkEnd w:id="10210"/>
              <w:bookmarkEnd w:id="10211"/>
              <w:bookmarkEnd w:id="10212"/>
              <w:bookmarkEnd w:id="10213"/>
              <w:bookmarkEnd w:id="10214"/>
              <w:bookmarkEnd w:id="10215"/>
              <w:bookmarkEnd w:id="10216"/>
              <w:bookmarkEnd w:id="10217"/>
              <w:bookmarkEnd w:id="10218"/>
              <w:bookmarkEnd w:id="10219"/>
              <w:bookmarkEnd w:id="10220"/>
              <w:bookmarkEnd w:id="10221"/>
              <w:bookmarkEnd w:id="10222"/>
              <w:bookmarkEnd w:id="10223"/>
              <w:bookmarkEnd w:id="10224"/>
              <w:bookmarkEnd w:id="10225"/>
              <w:bookmarkEnd w:id="10226"/>
              <w:bookmarkEnd w:id="10227"/>
              <w:bookmarkEnd w:id="10228"/>
              <w:bookmarkEnd w:id="10229"/>
              <w:bookmarkEnd w:id="10230"/>
              <w:bookmarkEnd w:id="10231"/>
              <w:bookmarkEnd w:id="10232"/>
              <w:bookmarkEnd w:id="10233"/>
              <w:bookmarkEnd w:id="10234"/>
              <w:bookmarkEnd w:id="10235"/>
              <w:bookmarkEnd w:id="10236"/>
              <w:bookmarkEnd w:id="10237"/>
              <w:bookmarkEnd w:id="10238"/>
              <w:bookmarkEnd w:id="10239"/>
              <w:bookmarkEnd w:id="10240"/>
              <w:bookmarkEnd w:id="10241"/>
              <w:bookmarkEnd w:id="10242"/>
              <w:bookmarkEnd w:id="10243"/>
              <w:bookmarkEnd w:id="10244"/>
              <w:bookmarkEnd w:id="10245"/>
              <w:bookmarkEnd w:id="10246"/>
              <w:bookmarkEnd w:id="10247"/>
              <w:bookmarkEnd w:id="10248"/>
              <w:bookmarkEnd w:id="10249"/>
            </w:del>
          </w:p>
        </w:tc>
        <w:tc>
          <w:tcPr>
            <w:tcW w:w="712" w:type="dxa"/>
            <w:tcBorders>
              <w:top w:val="single" w:sz="4" w:space="0" w:color="auto"/>
              <w:left w:val="single" w:sz="4" w:space="0" w:color="auto"/>
              <w:bottom w:val="single" w:sz="4" w:space="0" w:color="auto"/>
              <w:right w:val="single" w:sz="4" w:space="0" w:color="auto"/>
            </w:tcBorders>
          </w:tcPr>
          <w:p w14:paraId="322F7882" w14:textId="416B789B" w:rsidR="005F4718" w:rsidRPr="00C106B9" w:rsidDel="00413F3D" w:rsidRDefault="005F4718">
            <w:pPr>
              <w:numPr>
                <w:ilvl w:val="0"/>
                <w:numId w:val="26"/>
              </w:numPr>
              <w:overflowPunct w:val="0"/>
              <w:autoSpaceDE w:val="0"/>
              <w:autoSpaceDN w:val="0"/>
              <w:spacing w:after="60"/>
              <w:textAlignment w:val="baseline"/>
              <w:rPr>
                <w:del w:id="10250" w:author="Ramasubramani, Hariharan" w:date="2015-07-13T14:40:00Z"/>
                <w:rFonts w:cstheme="minorHAnsi"/>
                <w:color w:val="000000" w:themeColor="text1"/>
              </w:rPr>
              <w:pPrChange w:id="10251" w:author="Ramasubramani, Hariharan" w:date="2015-07-13T14:40:00Z">
                <w:pPr>
                  <w:ind w:left="-57" w:firstLine="0"/>
                  <w:jc w:val="center"/>
                </w:pPr>
              </w:pPrChange>
            </w:pPr>
            <w:del w:id="10252" w:author="Ramasubramani, Hariharan" w:date="2015-07-13T14:40:00Z">
              <w:r w:rsidRPr="00C106B9" w:rsidDel="00413F3D">
                <w:rPr>
                  <w:rFonts w:cstheme="minorHAnsi"/>
                  <w:color w:val="000000" w:themeColor="text1"/>
                </w:rPr>
                <w:delText>-</w:delText>
              </w:r>
              <w:bookmarkStart w:id="10253" w:name="_Toc424912279"/>
              <w:bookmarkStart w:id="10254" w:name="_Toc424915388"/>
              <w:bookmarkStart w:id="10255" w:name="_Toc424918418"/>
              <w:bookmarkStart w:id="10256" w:name="_Toc425149268"/>
              <w:bookmarkStart w:id="10257" w:name="_Toc425161807"/>
              <w:bookmarkStart w:id="10258" w:name="_Toc425162815"/>
              <w:bookmarkStart w:id="10259" w:name="_Toc425163221"/>
              <w:bookmarkStart w:id="10260" w:name="_Toc425170708"/>
              <w:bookmarkStart w:id="10261" w:name="_Toc425173021"/>
              <w:bookmarkStart w:id="10262" w:name="_Toc425234494"/>
              <w:bookmarkStart w:id="10263" w:name="_Toc425238046"/>
              <w:bookmarkStart w:id="10264" w:name="_Toc425239292"/>
              <w:bookmarkStart w:id="10265" w:name="_Toc425240539"/>
              <w:bookmarkStart w:id="10266" w:name="_Toc425241785"/>
              <w:bookmarkStart w:id="10267" w:name="_Toc425243031"/>
              <w:bookmarkStart w:id="10268" w:name="_Toc425244278"/>
              <w:bookmarkStart w:id="10269" w:name="_Toc425245525"/>
              <w:bookmarkStart w:id="10270" w:name="_Toc425246772"/>
              <w:bookmarkStart w:id="10271" w:name="_Toc425248018"/>
              <w:bookmarkStart w:id="10272" w:name="_Toc425249265"/>
              <w:bookmarkStart w:id="10273" w:name="_Toc425250512"/>
              <w:bookmarkStart w:id="10274" w:name="_Toc425251759"/>
              <w:bookmarkStart w:id="10275" w:name="_Toc425252429"/>
              <w:bookmarkStart w:id="10276" w:name="_Toc425253100"/>
              <w:bookmarkStart w:id="10277" w:name="_Toc425256491"/>
              <w:bookmarkStart w:id="10278" w:name="_Toc425276192"/>
              <w:bookmarkStart w:id="10279" w:name="_Toc425342290"/>
              <w:bookmarkStart w:id="10280" w:name="_Toc425349496"/>
              <w:bookmarkStart w:id="10281" w:name="_Toc425352645"/>
              <w:bookmarkStart w:id="10282" w:name="_Toc425353330"/>
              <w:bookmarkStart w:id="10283" w:name="_Toc425787323"/>
              <w:bookmarkStart w:id="10284" w:name="_Toc425788009"/>
              <w:bookmarkStart w:id="10285" w:name="_Toc425788696"/>
              <w:bookmarkStart w:id="10286" w:name="_Toc425789383"/>
              <w:bookmarkStart w:id="10287" w:name="_Toc425790070"/>
              <w:bookmarkStart w:id="10288" w:name="_Toc425793810"/>
              <w:bookmarkStart w:id="10289" w:name="_Toc426384745"/>
              <w:bookmarkStart w:id="10290" w:name="_Toc426386149"/>
              <w:bookmarkStart w:id="10291" w:name="_Toc426387552"/>
              <w:bookmarkStart w:id="10292" w:name="_Toc426388956"/>
              <w:bookmarkStart w:id="10293" w:name="_Toc426390360"/>
              <w:bookmarkStart w:id="10294" w:name="_Toc426391764"/>
              <w:bookmarkStart w:id="10295" w:name="_Toc426393167"/>
              <w:bookmarkStart w:id="10296" w:name="_Toc427824752"/>
              <w:bookmarkStart w:id="10297" w:name="_Toc427852565"/>
              <w:bookmarkStart w:id="10298" w:name="_Toc427854805"/>
              <w:bookmarkStart w:id="10299" w:name="_Toc427857006"/>
              <w:bookmarkEnd w:id="10253"/>
              <w:bookmarkEnd w:id="10254"/>
              <w:bookmarkEnd w:id="10255"/>
              <w:bookmarkEnd w:id="10256"/>
              <w:bookmarkEnd w:id="10257"/>
              <w:bookmarkEnd w:id="10258"/>
              <w:bookmarkEnd w:id="10259"/>
              <w:bookmarkEnd w:id="10260"/>
              <w:bookmarkEnd w:id="10261"/>
              <w:bookmarkEnd w:id="10262"/>
              <w:bookmarkEnd w:id="10263"/>
              <w:bookmarkEnd w:id="10264"/>
              <w:bookmarkEnd w:id="10265"/>
              <w:bookmarkEnd w:id="10266"/>
              <w:bookmarkEnd w:id="10267"/>
              <w:bookmarkEnd w:id="10268"/>
              <w:bookmarkEnd w:id="10269"/>
              <w:bookmarkEnd w:id="10270"/>
              <w:bookmarkEnd w:id="10271"/>
              <w:bookmarkEnd w:id="10272"/>
              <w:bookmarkEnd w:id="10273"/>
              <w:bookmarkEnd w:id="10274"/>
              <w:bookmarkEnd w:id="10275"/>
              <w:bookmarkEnd w:id="10276"/>
              <w:bookmarkEnd w:id="10277"/>
              <w:bookmarkEnd w:id="10278"/>
              <w:bookmarkEnd w:id="10279"/>
              <w:bookmarkEnd w:id="10280"/>
              <w:bookmarkEnd w:id="10281"/>
              <w:bookmarkEnd w:id="10282"/>
              <w:bookmarkEnd w:id="10283"/>
              <w:bookmarkEnd w:id="10284"/>
              <w:bookmarkEnd w:id="10285"/>
              <w:bookmarkEnd w:id="10286"/>
              <w:bookmarkEnd w:id="10287"/>
              <w:bookmarkEnd w:id="10288"/>
              <w:bookmarkEnd w:id="10289"/>
              <w:bookmarkEnd w:id="10290"/>
              <w:bookmarkEnd w:id="10291"/>
              <w:bookmarkEnd w:id="10292"/>
              <w:bookmarkEnd w:id="10293"/>
              <w:bookmarkEnd w:id="10294"/>
              <w:bookmarkEnd w:id="10295"/>
              <w:bookmarkEnd w:id="10296"/>
              <w:bookmarkEnd w:id="10297"/>
              <w:bookmarkEnd w:id="10298"/>
              <w:bookmarkEnd w:id="10299"/>
            </w:del>
          </w:p>
        </w:tc>
        <w:tc>
          <w:tcPr>
            <w:tcW w:w="2305" w:type="dxa"/>
            <w:tcBorders>
              <w:top w:val="single" w:sz="4" w:space="0" w:color="auto"/>
              <w:left w:val="single" w:sz="4" w:space="0" w:color="auto"/>
              <w:bottom w:val="single" w:sz="4" w:space="0" w:color="auto"/>
              <w:right w:val="single" w:sz="4" w:space="0" w:color="auto"/>
            </w:tcBorders>
          </w:tcPr>
          <w:p w14:paraId="622EE426" w14:textId="52FEA986" w:rsidR="005F4718" w:rsidDel="00413F3D" w:rsidRDefault="005F4718">
            <w:pPr>
              <w:numPr>
                <w:ilvl w:val="0"/>
                <w:numId w:val="26"/>
              </w:numPr>
              <w:overflowPunct w:val="0"/>
              <w:autoSpaceDE w:val="0"/>
              <w:autoSpaceDN w:val="0"/>
              <w:spacing w:after="60"/>
              <w:textAlignment w:val="baseline"/>
              <w:rPr>
                <w:del w:id="10300" w:author="Ramasubramani, Hariharan" w:date="2015-07-13T14:40:00Z"/>
                <w:rFonts w:cstheme="minorHAnsi"/>
                <w:color w:val="000000" w:themeColor="text1"/>
              </w:rPr>
              <w:pPrChange w:id="10301" w:author="Ramasubramani, Hariharan" w:date="2015-07-13T14:40:00Z">
                <w:pPr>
                  <w:ind w:left="-57" w:right="-70" w:firstLine="0"/>
                  <w:jc w:val="center"/>
                </w:pPr>
              </w:pPrChange>
            </w:pPr>
            <w:del w:id="10302" w:author="Ramasubramani, Hariharan" w:date="2015-07-13T14:40:00Z">
              <w:r w:rsidDel="00413F3D">
                <w:rPr>
                  <w:rFonts w:cstheme="minorHAnsi"/>
                  <w:color w:val="000000" w:themeColor="text1"/>
                </w:rPr>
                <w:delText xml:space="preserve">Format:  </w:delText>
              </w:r>
              <w:bookmarkStart w:id="10303" w:name="_Toc424912280"/>
              <w:bookmarkStart w:id="10304" w:name="_Toc424915389"/>
              <w:bookmarkStart w:id="10305" w:name="_Toc424918419"/>
              <w:bookmarkStart w:id="10306" w:name="_Toc425149269"/>
              <w:bookmarkStart w:id="10307" w:name="_Toc425161808"/>
              <w:bookmarkStart w:id="10308" w:name="_Toc425162816"/>
              <w:bookmarkStart w:id="10309" w:name="_Toc425163222"/>
              <w:bookmarkStart w:id="10310" w:name="_Toc425170709"/>
              <w:bookmarkStart w:id="10311" w:name="_Toc425173022"/>
              <w:bookmarkStart w:id="10312" w:name="_Toc425234495"/>
              <w:bookmarkStart w:id="10313" w:name="_Toc425238047"/>
              <w:bookmarkStart w:id="10314" w:name="_Toc425239293"/>
              <w:bookmarkStart w:id="10315" w:name="_Toc425240540"/>
              <w:bookmarkStart w:id="10316" w:name="_Toc425241786"/>
              <w:bookmarkStart w:id="10317" w:name="_Toc425243032"/>
              <w:bookmarkStart w:id="10318" w:name="_Toc425244279"/>
              <w:bookmarkStart w:id="10319" w:name="_Toc425245526"/>
              <w:bookmarkStart w:id="10320" w:name="_Toc425246773"/>
              <w:bookmarkStart w:id="10321" w:name="_Toc425248019"/>
              <w:bookmarkStart w:id="10322" w:name="_Toc425249266"/>
              <w:bookmarkStart w:id="10323" w:name="_Toc425250513"/>
              <w:bookmarkStart w:id="10324" w:name="_Toc425251760"/>
              <w:bookmarkStart w:id="10325" w:name="_Toc425252430"/>
              <w:bookmarkStart w:id="10326" w:name="_Toc425253101"/>
              <w:bookmarkStart w:id="10327" w:name="_Toc425256492"/>
              <w:bookmarkStart w:id="10328" w:name="_Toc425276193"/>
              <w:bookmarkStart w:id="10329" w:name="_Toc425342291"/>
              <w:bookmarkStart w:id="10330" w:name="_Toc425349497"/>
              <w:bookmarkStart w:id="10331" w:name="_Toc425352646"/>
              <w:bookmarkStart w:id="10332" w:name="_Toc425353331"/>
              <w:bookmarkStart w:id="10333" w:name="_Toc425787324"/>
              <w:bookmarkStart w:id="10334" w:name="_Toc425788010"/>
              <w:bookmarkStart w:id="10335" w:name="_Toc425788697"/>
              <w:bookmarkStart w:id="10336" w:name="_Toc425789384"/>
              <w:bookmarkStart w:id="10337" w:name="_Toc425790071"/>
              <w:bookmarkStart w:id="10338" w:name="_Toc425793811"/>
              <w:bookmarkStart w:id="10339" w:name="_Toc426384746"/>
              <w:bookmarkStart w:id="10340" w:name="_Toc426386150"/>
              <w:bookmarkStart w:id="10341" w:name="_Toc426387553"/>
              <w:bookmarkStart w:id="10342" w:name="_Toc426388957"/>
              <w:bookmarkStart w:id="10343" w:name="_Toc426390361"/>
              <w:bookmarkStart w:id="10344" w:name="_Toc426391765"/>
              <w:bookmarkStart w:id="10345" w:name="_Toc426393168"/>
              <w:bookmarkStart w:id="10346" w:name="_Toc427824753"/>
              <w:bookmarkStart w:id="10347" w:name="_Toc427852566"/>
              <w:bookmarkStart w:id="10348" w:name="_Toc427854806"/>
              <w:bookmarkStart w:id="10349" w:name="_Toc427857007"/>
              <w:bookmarkEnd w:id="10303"/>
              <w:bookmarkEnd w:id="10304"/>
              <w:bookmarkEnd w:id="10305"/>
              <w:bookmarkEnd w:id="10306"/>
              <w:bookmarkEnd w:id="10307"/>
              <w:bookmarkEnd w:id="10308"/>
              <w:bookmarkEnd w:id="10309"/>
              <w:bookmarkEnd w:id="10310"/>
              <w:bookmarkEnd w:id="10311"/>
              <w:bookmarkEnd w:id="10312"/>
              <w:bookmarkEnd w:id="10313"/>
              <w:bookmarkEnd w:id="10314"/>
              <w:bookmarkEnd w:id="10315"/>
              <w:bookmarkEnd w:id="10316"/>
              <w:bookmarkEnd w:id="10317"/>
              <w:bookmarkEnd w:id="10318"/>
              <w:bookmarkEnd w:id="10319"/>
              <w:bookmarkEnd w:id="10320"/>
              <w:bookmarkEnd w:id="10321"/>
              <w:bookmarkEnd w:id="10322"/>
              <w:bookmarkEnd w:id="10323"/>
              <w:bookmarkEnd w:id="10324"/>
              <w:bookmarkEnd w:id="10325"/>
              <w:bookmarkEnd w:id="10326"/>
              <w:bookmarkEnd w:id="10327"/>
              <w:bookmarkEnd w:id="10328"/>
              <w:bookmarkEnd w:id="10329"/>
              <w:bookmarkEnd w:id="10330"/>
              <w:bookmarkEnd w:id="10331"/>
              <w:bookmarkEnd w:id="10332"/>
              <w:bookmarkEnd w:id="10333"/>
              <w:bookmarkEnd w:id="10334"/>
              <w:bookmarkEnd w:id="10335"/>
              <w:bookmarkEnd w:id="10336"/>
              <w:bookmarkEnd w:id="10337"/>
              <w:bookmarkEnd w:id="10338"/>
              <w:bookmarkEnd w:id="10339"/>
              <w:bookmarkEnd w:id="10340"/>
              <w:bookmarkEnd w:id="10341"/>
              <w:bookmarkEnd w:id="10342"/>
              <w:bookmarkEnd w:id="10343"/>
              <w:bookmarkEnd w:id="10344"/>
              <w:bookmarkEnd w:id="10345"/>
              <w:bookmarkEnd w:id="10346"/>
              <w:bookmarkEnd w:id="10347"/>
              <w:bookmarkEnd w:id="10348"/>
              <w:bookmarkEnd w:id="10349"/>
            </w:del>
          </w:p>
          <w:p w14:paraId="3BF3663D" w14:textId="0EBA6402" w:rsidR="005F4718" w:rsidRPr="00C106B9" w:rsidDel="00413F3D" w:rsidRDefault="005F4718">
            <w:pPr>
              <w:numPr>
                <w:ilvl w:val="0"/>
                <w:numId w:val="26"/>
              </w:numPr>
              <w:overflowPunct w:val="0"/>
              <w:autoSpaceDE w:val="0"/>
              <w:autoSpaceDN w:val="0"/>
              <w:spacing w:after="60"/>
              <w:textAlignment w:val="baseline"/>
              <w:rPr>
                <w:del w:id="10350" w:author="Ramasubramani, Hariharan" w:date="2015-07-13T14:40:00Z"/>
                <w:rFonts w:cstheme="minorHAnsi"/>
                <w:color w:val="000000" w:themeColor="text1"/>
              </w:rPr>
              <w:pPrChange w:id="10351" w:author="Ramasubramani, Hariharan" w:date="2015-07-13T14:40:00Z">
                <w:pPr>
                  <w:ind w:left="-57" w:right="-70" w:firstLine="0"/>
                  <w:jc w:val="center"/>
                </w:pPr>
              </w:pPrChange>
            </w:pPr>
            <w:del w:id="10352" w:author="Ramasubramani, Hariharan" w:date="2015-07-13T14:40:00Z">
              <w:r w:rsidRPr="00C106B9" w:rsidDel="00413F3D">
                <w:rPr>
                  <w:rFonts w:cstheme="minorHAnsi"/>
                  <w:color w:val="000000" w:themeColor="text1"/>
                </w:rPr>
                <w:delText>mm/dd/yyyy hh:mm</w:delText>
              </w:r>
              <w:bookmarkStart w:id="10353" w:name="_Toc424912281"/>
              <w:bookmarkStart w:id="10354" w:name="_Toc424915390"/>
              <w:bookmarkStart w:id="10355" w:name="_Toc424918420"/>
              <w:bookmarkStart w:id="10356" w:name="_Toc425149270"/>
              <w:bookmarkStart w:id="10357" w:name="_Toc425161809"/>
              <w:bookmarkStart w:id="10358" w:name="_Toc425162817"/>
              <w:bookmarkStart w:id="10359" w:name="_Toc425163223"/>
              <w:bookmarkStart w:id="10360" w:name="_Toc425170710"/>
              <w:bookmarkStart w:id="10361" w:name="_Toc425173023"/>
              <w:bookmarkStart w:id="10362" w:name="_Toc425234496"/>
              <w:bookmarkStart w:id="10363" w:name="_Toc425238048"/>
              <w:bookmarkStart w:id="10364" w:name="_Toc425239294"/>
              <w:bookmarkStart w:id="10365" w:name="_Toc425240541"/>
              <w:bookmarkStart w:id="10366" w:name="_Toc425241787"/>
              <w:bookmarkStart w:id="10367" w:name="_Toc425243033"/>
              <w:bookmarkStart w:id="10368" w:name="_Toc425244280"/>
              <w:bookmarkStart w:id="10369" w:name="_Toc425245527"/>
              <w:bookmarkStart w:id="10370" w:name="_Toc425246774"/>
              <w:bookmarkStart w:id="10371" w:name="_Toc425248020"/>
              <w:bookmarkStart w:id="10372" w:name="_Toc425249267"/>
              <w:bookmarkStart w:id="10373" w:name="_Toc425250514"/>
              <w:bookmarkStart w:id="10374" w:name="_Toc425251761"/>
              <w:bookmarkStart w:id="10375" w:name="_Toc425252431"/>
              <w:bookmarkStart w:id="10376" w:name="_Toc425253102"/>
              <w:bookmarkStart w:id="10377" w:name="_Toc425256493"/>
              <w:bookmarkStart w:id="10378" w:name="_Toc425276194"/>
              <w:bookmarkStart w:id="10379" w:name="_Toc425342292"/>
              <w:bookmarkStart w:id="10380" w:name="_Toc425349498"/>
              <w:bookmarkStart w:id="10381" w:name="_Toc425352647"/>
              <w:bookmarkStart w:id="10382" w:name="_Toc425353332"/>
              <w:bookmarkStart w:id="10383" w:name="_Toc425787325"/>
              <w:bookmarkStart w:id="10384" w:name="_Toc425788011"/>
              <w:bookmarkStart w:id="10385" w:name="_Toc425788698"/>
              <w:bookmarkStart w:id="10386" w:name="_Toc425789385"/>
              <w:bookmarkStart w:id="10387" w:name="_Toc425790072"/>
              <w:bookmarkStart w:id="10388" w:name="_Toc425793812"/>
              <w:bookmarkStart w:id="10389" w:name="_Toc426384747"/>
              <w:bookmarkStart w:id="10390" w:name="_Toc426386151"/>
              <w:bookmarkStart w:id="10391" w:name="_Toc426387554"/>
              <w:bookmarkStart w:id="10392" w:name="_Toc426388958"/>
              <w:bookmarkStart w:id="10393" w:name="_Toc426390362"/>
              <w:bookmarkStart w:id="10394" w:name="_Toc426391766"/>
              <w:bookmarkStart w:id="10395" w:name="_Toc426393169"/>
              <w:bookmarkStart w:id="10396" w:name="_Toc427824754"/>
              <w:bookmarkStart w:id="10397" w:name="_Toc427852567"/>
              <w:bookmarkStart w:id="10398" w:name="_Toc427854807"/>
              <w:bookmarkStart w:id="10399" w:name="_Toc427857008"/>
              <w:bookmarkEnd w:id="10353"/>
              <w:bookmarkEnd w:id="10354"/>
              <w:bookmarkEnd w:id="10355"/>
              <w:bookmarkEnd w:id="10356"/>
              <w:bookmarkEnd w:id="10357"/>
              <w:bookmarkEnd w:id="10358"/>
              <w:bookmarkEnd w:id="10359"/>
              <w:bookmarkEnd w:id="10360"/>
              <w:bookmarkEnd w:id="10361"/>
              <w:bookmarkEnd w:id="10362"/>
              <w:bookmarkEnd w:id="10363"/>
              <w:bookmarkEnd w:id="10364"/>
              <w:bookmarkEnd w:id="10365"/>
              <w:bookmarkEnd w:id="10366"/>
              <w:bookmarkEnd w:id="10367"/>
              <w:bookmarkEnd w:id="10368"/>
              <w:bookmarkEnd w:id="10369"/>
              <w:bookmarkEnd w:id="10370"/>
              <w:bookmarkEnd w:id="10371"/>
              <w:bookmarkEnd w:id="10372"/>
              <w:bookmarkEnd w:id="10373"/>
              <w:bookmarkEnd w:id="10374"/>
              <w:bookmarkEnd w:id="10375"/>
              <w:bookmarkEnd w:id="10376"/>
              <w:bookmarkEnd w:id="10377"/>
              <w:bookmarkEnd w:id="10378"/>
              <w:bookmarkEnd w:id="10379"/>
              <w:bookmarkEnd w:id="10380"/>
              <w:bookmarkEnd w:id="10381"/>
              <w:bookmarkEnd w:id="10382"/>
              <w:bookmarkEnd w:id="10383"/>
              <w:bookmarkEnd w:id="10384"/>
              <w:bookmarkEnd w:id="10385"/>
              <w:bookmarkEnd w:id="10386"/>
              <w:bookmarkEnd w:id="10387"/>
              <w:bookmarkEnd w:id="10388"/>
              <w:bookmarkEnd w:id="10389"/>
              <w:bookmarkEnd w:id="10390"/>
              <w:bookmarkEnd w:id="10391"/>
              <w:bookmarkEnd w:id="10392"/>
              <w:bookmarkEnd w:id="10393"/>
              <w:bookmarkEnd w:id="10394"/>
              <w:bookmarkEnd w:id="10395"/>
              <w:bookmarkEnd w:id="10396"/>
              <w:bookmarkEnd w:id="10397"/>
              <w:bookmarkEnd w:id="10398"/>
              <w:bookmarkEnd w:id="10399"/>
            </w:del>
          </w:p>
        </w:tc>
        <w:tc>
          <w:tcPr>
            <w:tcW w:w="868" w:type="dxa"/>
            <w:tcBorders>
              <w:top w:val="single" w:sz="4" w:space="0" w:color="auto"/>
              <w:left w:val="single" w:sz="4" w:space="0" w:color="auto"/>
              <w:bottom w:val="single" w:sz="4" w:space="0" w:color="auto"/>
              <w:right w:val="single" w:sz="4" w:space="0" w:color="auto"/>
            </w:tcBorders>
          </w:tcPr>
          <w:p w14:paraId="03A6033D" w14:textId="1F9B4A8A" w:rsidR="005F4718" w:rsidRPr="00C106B9" w:rsidDel="00413F3D" w:rsidRDefault="005F4718">
            <w:pPr>
              <w:numPr>
                <w:ilvl w:val="0"/>
                <w:numId w:val="26"/>
              </w:numPr>
              <w:overflowPunct w:val="0"/>
              <w:autoSpaceDE w:val="0"/>
              <w:autoSpaceDN w:val="0"/>
              <w:spacing w:after="60"/>
              <w:textAlignment w:val="baseline"/>
              <w:rPr>
                <w:del w:id="10400" w:author="Ramasubramani, Hariharan" w:date="2015-07-13T14:40:00Z"/>
                <w:rFonts w:cstheme="minorHAnsi"/>
                <w:color w:val="000000" w:themeColor="text1"/>
              </w:rPr>
              <w:pPrChange w:id="10401" w:author="Ramasubramani, Hariharan" w:date="2015-07-13T14:40:00Z">
                <w:pPr>
                  <w:ind w:left="-57" w:firstLine="0"/>
                  <w:jc w:val="center"/>
                </w:pPr>
              </w:pPrChange>
            </w:pPr>
            <w:del w:id="10402" w:author="Ramasubramani, Hariharan" w:date="2015-07-13T14:40:00Z">
              <w:r w:rsidRPr="00C106B9" w:rsidDel="00413F3D">
                <w:rPr>
                  <w:rFonts w:cstheme="minorHAnsi"/>
                  <w:color w:val="000000" w:themeColor="text1"/>
                </w:rPr>
                <w:delText>-</w:delText>
              </w:r>
              <w:bookmarkStart w:id="10403" w:name="_Toc424912282"/>
              <w:bookmarkStart w:id="10404" w:name="_Toc424915391"/>
              <w:bookmarkStart w:id="10405" w:name="_Toc424918421"/>
              <w:bookmarkStart w:id="10406" w:name="_Toc425149271"/>
              <w:bookmarkStart w:id="10407" w:name="_Toc425161810"/>
              <w:bookmarkStart w:id="10408" w:name="_Toc425162818"/>
              <w:bookmarkStart w:id="10409" w:name="_Toc425163224"/>
              <w:bookmarkStart w:id="10410" w:name="_Toc425170711"/>
              <w:bookmarkStart w:id="10411" w:name="_Toc425173024"/>
              <w:bookmarkStart w:id="10412" w:name="_Toc425234497"/>
              <w:bookmarkStart w:id="10413" w:name="_Toc425238049"/>
              <w:bookmarkStart w:id="10414" w:name="_Toc425239295"/>
              <w:bookmarkStart w:id="10415" w:name="_Toc425240542"/>
              <w:bookmarkStart w:id="10416" w:name="_Toc425241788"/>
              <w:bookmarkStart w:id="10417" w:name="_Toc425243034"/>
              <w:bookmarkStart w:id="10418" w:name="_Toc425244281"/>
              <w:bookmarkStart w:id="10419" w:name="_Toc425245528"/>
              <w:bookmarkStart w:id="10420" w:name="_Toc425246775"/>
              <w:bookmarkStart w:id="10421" w:name="_Toc425248021"/>
              <w:bookmarkStart w:id="10422" w:name="_Toc425249268"/>
              <w:bookmarkStart w:id="10423" w:name="_Toc425250515"/>
              <w:bookmarkStart w:id="10424" w:name="_Toc425251762"/>
              <w:bookmarkStart w:id="10425" w:name="_Toc425252432"/>
              <w:bookmarkStart w:id="10426" w:name="_Toc425253103"/>
              <w:bookmarkStart w:id="10427" w:name="_Toc425256494"/>
              <w:bookmarkStart w:id="10428" w:name="_Toc425276195"/>
              <w:bookmarkStart w:id="10429" w:name="_Toc425342293"/>
              <w:bookmarkStart w:id="10430" w:name="_Toc425349499"/>
              <w:bookmarkStart w:id="10431" w:name="_Toc425352648"/>
              <w:bookmarkStart w:id="10432" w:name="_Toc425353333"/>
              <w:bookmarkStart w:id="10433" w:name="_Toc425787326"/>
              <w:bookmarkStart w:id="10434" w:name="_Toc425788012"/>
              <w:bookmarkStart w:id="10435" w:name="_Toc425788699"/>
              <w:bookmarkStart w:id="10436" w:name="_Toc425789386"/>
              <w:bookmarkStart w:id="10437" w:name="_Toc425790073"/>
              <w:bookmarkStart w:id="10438" w:name="_Toc425793813"/>
              <w:bookmarkStart w:id="10439" w:name="_Toc426384748"/>
              <w:bookmarkStart w:id="10440" w:name="_Toc426386152"/>
              <w:bookmarkStart w:id="10441" w:name="_Toc426387555"/>
              <w:bookmarkStart w:id="10442" w:name="_Toc426388959"/>
              <w:bookmarkStart w:id="10443" w:name="_Toc426390363"/>
              <w:bookmarkStart w:id="10444" w:name="_Toc426391767"/>
              <w:bookmarkStart w:id="10445" w:name="_Toc426393170"/>
              <w:bookmarkStart w:id="10446" w:name="_Toc427824755"/>
              <w:bookmarkStart w:id="10447" w:name="_Toc427852568"/>
              <w:bookmarkStart w:id="10448" w:name="_Toc427854808"/>
              <w:bookmarkStart w:id="10449" w:name="_Toc427857009"/>
              <w:bookmarkEnd w:id="10403"/>
              <w:bookmarkEnd w:id="10404"/>
              <w:bookmarkEnd w:id="10405"/>
              <w:bookmarkEnd w:id="10406"/>
              <w:bookmarkEnd w:id="10407"/>
              <w:bookmarkEnd w:id="10408"/>
              <w:bookmarkEnd w:id="10409"/>
              <w:bookmarkEnd w:id="10410"/>
              <w:bookmarkEnd w:id="10411"/>
              <w:bookmarkEnd w:id="10412"/>
              <w:bookmarkEnd w:id="10413"/>
              <w:bookmarkEnd w:id="10414"/>
              <w:bookmarkEnd w:id="10415"/>
              <w:bookmarkEnd w:id="10416"/>
              <w:bookmarkEnd w:id="10417"/>
              <w:bookmarkEnd w:id="10418"/>
              <w:bookmarkEnd w:id="10419"/>
              <w:bookmarkEnd w:id="10420"/>
              <w:bookmarkEnd w:id="10421"/>
              <w:bookmarkEnd w:id="10422"/>
              <w:bookmarkEnd w:id="10423"/>
              <w:bookmarkEnd w:id="10424"/>
              <w:bookmarkEnd w:id="10425"/>
              <w:bookmarkEnd w:id="10426"/>
              <w:bookmarkEnd w:id="10427"/>
              <w:bookmarkEnd w:id="10428"/>
              <w:bookmarkEnd w:id="10429"/>
              <w:bookmarkEnd w:id="10430"/>
              <w:bookmarkEnd w:id="10431"/>
              <w:bookmarkEnd w:id="10432"/>
              <w:bookmarkEnd w:id="10433"/>
              <w:bookmarkEnd w:id="10434"/>
              <w:bookmarkEnd w:id="10435"/>
              <w:bookmarkEnd w:id="10436"/>
              <w:bookmarkEnd w:id="10437"/>
              <w:bookmarkEnd w:id="10438"/>
              <w:bookmarkEnd w:id="10439"/>
              <w:bookmarkEnd w:id="10440"/>
              <w:bookmarkEnd w:id="10441"/>
              <w:bookmarkEnd w:id="10442"/>
              <w:bookmarkEnd w:id="10443"/>
              <w:bookmarkEnd w:id="10444"/>
              <w:bookmarkEnd w:id="10445"/>
              <w:bookmarkEnd w:id="10446"/>
              <w:bookmarkEnd w:id="10447"/>
              <w:bookmarkEnd w:id="10448"/>
              <w:bookmarkEnd w:id="10449"/>
            </w:del>
          </w:p>
        </w:tc>
        <w:bookmarkStart w:id="10450" w:name="_Toc424912283"/>
        <w:bookmarkStart w:id="10451" w:name="_Toc424915392"/>
        <w:bookmarkStart w:id="10452" w:name="_Toc424918422"/>
        <w:bookmarkStart w:id="10453" w:name="_Toc425149272"/>
        <w:bookmarkStart w:id="10454" w:name="_Toc425161811"/>
        <w:bookmarkStart w:id="10455" w:name="_Toc425162819"/>
        <w:bookmarkStart w:id="10456" w:name="_Toc425163225"/>
        <w:bookmarkStart w:id="10457" w:name="_Toc425170712"/>
        <w:bookmarkStart w:id="10458" w:name="_Toc425173025"/>
        <w:bookmarkStart w:id="10459" w:name="_Toc425234498"/>
        <w:bookmarkStart w:id="10460" w:name="_Toc425238050"/>
        <w:bookmarkStart w:id="10461" w:name="_Toc425239296"/>
        <w:bookmarkStart w:id="10462" w:name="_Toc425240543"/>
        <w:bookmarkStart w:id="10463" w:name="_Toc425241789"/>
        <w:bookmarkStart w:id="10464" w:name="_Toc425243035"/>
        <w:bookmarkStart w:id="10465" w:name="_Toc425244282"/>
        <w:bookmarkStart w:id="10466" w:name="_Toc425245529"/>
        <w:bookmarkStart w:id="10467" w:name="_Toc425246776"/>
        <w:bookmarkStart w:id="10468" w:name="_Toc425248022"/>
        <w:bookmarkStart w:id="10469" w:name="_Toc425249269"/>
        <w:bookmarkStart w:id="10470" w:name="_Toc425250516"/>
        <w:bookmarkStart w:id="10471" w:name="_Toc425251763"/>
        <w:bookmarkStart w:id="10472" w:name="_Toc425252433"/>
        <w:bookmarkStart w:id="10473" w:name="_Toc425253104"/>
        <w:bookmarkStart w:id="10474" w:name="_Toc425256495"/>
        <w:bookmarkStart w:id="10475" w:name="_Toc425276196"/>
        <w:bookmarkStart w:id="10476" w:name="_Toc425342294"/>
        <w:bookmarkStart w:id="10477" w:name="_Toc425349500"/>
        <w:bookmarkStart w:id="10478" w:name="_Toc425352649"/>
        <w:bookmarkStart w:id="10479" w:name="_Toc425353334"/>
        <w:bookmarkStart w:id="10480" w:name="_Toc425787327"/>
        <w:bookmarkStart w:id="10481" w:name="_Toc425788013"/>
        <w:bookmarkStart w:id="10482" w:name="_Toc425788700"/>
        <w:bookmarkStart w:id="10483" w:name="_Toc425789387"/>
        <w:bookmarkStart w:id="10484" w:name="_Toc425790074"/>
        <w:bookmarkStart w:id="10485" w:name="_Toc425793814"/>
        <w:bookmarkStart w:id="10486" w:name="_Toc426384749"/>
        <w:bookmarkStart w:id="10487" w:name="_Toc426386153"/>
        <w:bookmarkStart w:id="10488" w:name="_Toc426387556"/>
        <w:bookmarkStart w:id="10489" w:name="_Toc426388960"/>
        <w:bookmarkStart w:id="10490" w:name="_Toc426390364"/>
        <w:bookmarkStart w:id="10491" w:name="_Toc426391768"/>
        <w:bookmarkStart w:id="10492" w:name="_Toc426393171"/>
        <w:bookmarkStart w:id="10493" w:name="_Toc427824756"/>
        <w:bookmarkStart w:id="10494" w:name="_Toc427852569"/>
        <w:bookmarkStart w:id="10495" w:name="_Toc427854809"/>
        <w:bookmarkStart w:id="10496" w:name="_Toc427857010"/>
        <w:bookmarkEnd w:id="10450"/>
        <w:bookmarkEnd w:id="10451"/>
        <w:bookmarkEnd w:id="10452"/>
        <w:bookmarkEnd w:id="10453"/>
        <w:bookmarkEnd w:id="10454"/>
        <w:bookmarkEnd w:id="10455"/>
        <w:bookmarkEnd w:id="10456"/>
        <w:bookmarkEnd w:id="10457"/>
        <w:bookmarkEnd w:id="10458"/>
        <w:bookmarkEnd w:id="10459"/>
        <w:bookmarkEnd w:id="10460"/>
        <w:bookmarkEnd w:id="10461"/>
        <w:bookmarkEnd w:id="10462"/>
        <w:bookmarkEnd w:id="10463"/>
        <w:bookmarkEnd w:id="10464"/>
        <w:bookmarkEnd w:id="10465"/>
        <w:bookmarkEnd w:id="10466"/>
        <w:bookmarkEnd w:id="10467"/>
        <w:bookmarkEnd w:id="10468"/>
        <w:bookmarkEnd w:id="10469"/>
        <w:bookmarkEnd w:id="10470"/>
        <w:bookmarkEnd w:id="10471"/>
        <w:bookmarkEnd w:id="10472"/>
        <w:bookmarkEnd w:id="10473"/>
        <w:bookmarkEnd w:id="10474"/>
        <w:bookmarkEnd w:id="10475"/>
        <w:bookmarkEnd w:id="10476"/>
        <w:bookmarkEnd w:id="10477"/>
        <w:bookmarkEnd w:id="10478"/>
        <w:bookmarkEnd w:id="10479"/>
        <w:bookmarkEnd w:id="10480"/>
        <w:bookmarkEnd w:id="10481"/>
        <w:bookmarkEnd w:id="10482"/>
        <w:bookmarkEnd w:id="10483"/>
        <w:bookmarkEnd w:id="10484"/>
        <w:bookmarkEnd w:id="10485"/>
        <w:bookmarkEnd w:id="10486"/>
        <w:bookmarkEnd w:id="10487"/>
        <w:bookmarkEnd w:id="10488"/>
        <w:bookmarkEnd w:id="10489"/>
        <w:bookmarkEnd w:id="10490"/>
        <w:bookmarkEnd w:id="10491"/>
        <w:bookmarkEnd w:id="10492"/>
        <w:bookmarkEnd w:id="10493"/>
        <w:bookmarkEnd w:id="10494"/>
        <w:bookmarkEnd w:id="10495"/>
        <w:bookmarkEnd w:id="10496"/>
      </w:tr>
      <w:tr w:rsidR="005F4718" w:rsidRPr="00C106B9" w:rsidDel="00413F3D" w14:paraId="4D50F7C5" w14:textId="29EC4A0D" w:rsidTr="004C039B">
        <w:trPr>
          <w:cantSplit/>
          <w:trHeight w:val="317"/>
          <w:jc w:val="center"/>
          <w:del w:id="10497" w:author="Ramasubramani, Hariharan" w:date="2015-07-13T14:40:00Z"/>
        </w:trPr>
        <w:tc>
          <w:tcPr>
            <w:tcW w:w="1057" w:type="dxa"/>
            <w:tcBorders>
              <w:top w:val="single" w:sz="4" w:space="0" w:color="auto"/>
              <w:left w:val="single" w:sz="4" w:space="0" w:color="auto"/>
              <w:bottom w:val="single" w:sz="4" w:space="0" w:color="auto"/>
              <w:right w:val="single" w:sz="4" w:space="0" w:color="auto"/>
            </w:tcBorders>
          </w:tcPr>
          <w:p w14:paraId="57E193AA" w14:textId="1944B1CF" w:rsidR="005F4718" w:rsidRPr="00C106B9" w:rsidDel="00413F3D" w:rsidRDefault="005F4718">
            <w:pPr>
              <w:numPr>
                <w:ilvl w:val="0"/>
                <w:numId w:val="26"/>
              </w:numPr>
              <w:overflowPunct w:val="0"/>
              <w:autoSpaceDE w:val="0"/>
              <w:autoSpaceDN w:val="0"/>
              <w:spacing w:after="60"/>
              <w:textAlignment w:val="baseline"/>
              <w:rPr>
                <w:del w:id="10498" w:author="Ramasubramani, Hariharan" w:date="2015-07-13T14:40:00Z"/>
                <w:rFonts w:cstheme="minorHAnsi"/>
                <w:color w:val="000000" w:themeColor="text1"/>
              </w:rPr>
              <w:pPrChange w:id="10499" w:author="Ramasubramani, Hariharan" w:date="2015-07-13T14:40:00Z">
                <w:pPr>
                  <w:pStyle w:val="ListParagraph"/>
                  <w:numPr>
                    <w:ilvl w:val="3"/>
                    <w:numId w:val="11"/>
                  </w:numPr>
                  <w:tabs>
                    <w:tab w:val="num" w:pos="2088"/>
                  </w:tabs>
                  <w:overflowPunct w:val="0"/>
                  <w:autoSpaceDE w:val="0"/>
                  <w:autoSpaceDN w:val="0"/>
                  <w:spacing w:after="60"/>
                  <w:ind w:left="0" w:firstLine="0"/>
                  <w:textAlignment w:val="baseline"/>
                </w:pPr>
              </w:pPrChange>
            </w:pPr>
            <w:bookmarkStart w:id="10500" w:name="_Toc424912284"/>
            <w:bookmarkStart w:id="10501" w:name="_Toc424915393"/>
            <w:bookmarkStart w:id="10502" w:name="_Toc424918423"/>
            <w:bookmarkStart w:id="10503" w:name="_Toc425149273"/>
            <w:bookmarkStart w:id="10504" w:name="_Toc425161812"/>
            <w:bookmarkStart w:id="10505" w:name="_Toc425162820"/>
            <w:bookmarkStart w:id="10506" w:name="_Toc425163226"/>
            <w:bookmarkStart w:id="10507" w:name="_Toc425170713"/>
            <w:bookmarkStart w:id="10508" w:name="_Toc425173026"/>
            <w:bookmarkStart w:id="10509" w:name="_Toc425234499"/>
            <w:bookmarkStart w:id="10510" w:name="_Toc425238051"/>
            <w:bookmarkStart w:id="10511" w:name="_Toc425239297"/>
            <w:bookmarkStart w:id="10512" w:name="_Toc425240544"/>
            <w:bookmarkStart w:id="10513" w:name="_Toc425241790"/>
            <w:bookmarkStart w:id="10514" w:name="_Toc425243036"/>
            <w:bookmarkStart w:id="10515" w:name="_Toc425244283"/>
            <w:bookmarkStart w:id="10516" w:name="_Toc425245530"/>
            <w:bookmarkStart w:id="10517" w:name="_Toc425246777"/>
            <w:bookmarkStart w:id="10518" w:name="_Toc425248023"/>
            <w:bookmarkStart w:id="10519" w:name="_Toc425249270"/>
            <w:bookmarkStart w:id="10520" w:name="_Toc425250517"/>
            <w:bookmarkStart w:id="10521" w:name="_Toc425251764"/>
            <w:bookmarkStart w:id="10522" w:name="_Toc425252434"/>
            <w:bookmarkStart w:id="10523" w:name="_Toc425253105"/>
            <w:bookmarkStart w:id="10524" w:name="_Toc425256496"/>
            <w:bookmarkStart w:id="10525" w:name="_Toc425276197"/>
            <w:bookmarkStart w:id="10526" w:name="_Toc425342295"/>
            <w:bookmarkStart w:id="10527" w:name="_Toc425349501"/>
            <w:bookmarkStart w:id="10528" w:name="_Toc425352650"/>
            <w:bookmarkStart w:id="10529" w:name="_Toc425353335"/>
            <w:bookmarkStart w:id="10530" w:name="_Toc425787328"/>
            <w:bookmarkStart w:id="10531" w:name="_Toc425788014"/>
            <w:bookmarkStart w:id="10532" w:name="_Toc425788701"/>
            <w:bookmarkStart w:id="10533" w:name="_Toc425789388"/>
            <w:bookmarkStart w:id="10534" w:name="_Toc425790075"/>
            <w:bookmarkStart w:id="10535" w:name="_Toc425793815"/>
            <w:bookmarkStart w:id="10536" w:name="_Toc426384750"/>
            <w:bookmarkStart w:id="10537" w:name="_Toc426386154"/>
            <w:bookmarkStart w:id="10538" w:name="_Toc426387557"/>
            <w:bookmarkStart w:id="10539" w:name="_Toc426388961"/>
            <w:bookmarkStart w:id="10540" w:name="_Toc426390365"/>
            <w:bookmarkStart w:id="10541" w:name="_Toc426391769"/>
            <w:bookmarkStart w:id="10542" w:name="_Toc426393172"/>
            <w:bookmarkStart w:id="10543" w:name="_Toc427824757"/>
            <w:bookmarkStart w:id="10544" w:name="_Toc427852570"/>
            <w:bookmarkStart w:id="10545" w:name="_Toc427854810"/>
            <w:bookmarkStart w:id="10546" w:name="_Toc427857011"/>
            <w:bookmarkEnd w:id="10500"/>
            <w:bookmarkEnd w:id="10501"/>
            <w:bookmarkEnd w:id="10502"/>
            <w:bookmarkEnd w:id="10503"/>
            <w:bookmarkEnd w:id="10504"/>
            <w:bookmarkEnd w:id="10505"/>
            <w:bookmarkEnd w:id="10506"/>
            <w:bookmarkEnd w:id="10507"/>
            <w:bookmarkEnd w:id="10508"/>
            <w:bookmarkEnd w:id="10509"/>
            <w:bookmarkEnd w:id="10510"/>
            <w:bookmarkEnd w:id="10511"/>
            <w:bookmarkEnd w:id="10512"/>
            <w:bookmarkEnd w:id="10513"/>
            <w:bookmarkEnd w:id="10514"/>
            <w:bookmarkEnd w:id="10515"/>
            <w:bookmarkEnd w:id="10516"/>
            <w:bookmarkEnd w:id="10517"/>
            <w:bookmarkEnd w:id="10518"/>
            <w:bookmarkEnd w:id="10519"/>
            <w:bookmarkEnd w:id="10520"/>
            <w:bookmarkEnd w:id="10521"/>
            <w:bookmarkEnd w:id="10522"/>
            <w:bookmarkEnd w:id="10523"/>
            <w:bookmarkEnd w:id="10524"/>
            <w:bookmarkEnd w:id="10525"/>
            <w:bookmarkEnd w:id="10526"/>
            <w:bookmarkEnd w:id="10527"/>
            <w:bookmarkEnd w:id="10528"/>
            <w:bookmarkEnd w:id="10529"/>
            <w:bookmarkEnd w:id="10530"/>
            <w:bookmarkEnd w:id="10531"/>
            <w:bookmarkEnd w:id="10532"/>
            <w:bookmarkEnd w:id="10533"/>
            <w:bookmarkEnd w:id="10534"/>
            <w:bookmarkEnd w:id="10535"/>
            <w:bookmarkEnd w:id="10536"/>
            <w:bookmarkEnd w:id="10537"/>
            <w:bookmarkEnd w:id="10538"/>
            <w:bookmarkEnd w:id="10539"/>
            <w:bookmarkEnd w:id="10540"/>
            <w:bookmarkEnd w:id="10541"/>
            <w:bookmarkEnd w:id="10542"/>
            <w:bookmarkEnd w:id="10543"/>
            <w:bookmarkEnd w:id="10544"/>
            <w:bookmarkEnd w:id="10545"/>
            <w:bookmarkEnd w:id="10546"/>
          </w:p>
        </w:tc>
        <w:tc>
          <w:tcPr>
            <w:tcW w:w="2106" w:type="dxa"/>
            <w:tcBorders>
              <w:top w:val="single" w:sz="4" w:space="0" w:color="auto"/>
              <w:left w:val="single" w:sz="4" w:space="0" w:color="auto"/>
              <w:bottom w:val="single" w:sz="4" w:space="0" w:color="auto"/>
              <w:right w:val="single" w:sz="4" w:space="0" w:color="auto"/>
            </w:tcBorders>
          </w:tcPr>
          <w:p w14:paraId="03EACFE1" w14:textId="1678728E" w:rsidR="005F4718" w:rsidRPr="00C106B9" w:rsidDel="00413F3D" w:rsidRDefault="005F4718">
            <w:pPr>
              <w:numPr>
                <w:ilvl w:val="0"/>
                <w:numId w:val="26"/>
              </w:numPr>
              <w:overflowPunct w:val="0"/>
              <w:autoSpaceDE w:val="0"/>
              <w:autoSpaceDN w:val="0"/>
              <w:spacing w:after="60"/>
              <w:textAlignment w:val="baseline"/>
              <w:rPr>
                <w:del w:id="10547" w:author="Ramasubramani, Hariharan" w:date="2015-07-13T14:40:00Z"/>
                <w:rFonts w:cstheme="minorHAnsi"/>
                <w:color w:val="000000" w:themeColor="text1"/>
              </w:rPr>
              <w:pPrChange w:id="10548" w:author="Ramasubramani, Hariharan" w:date="2015-07-13T14:40:00Z">
                <w:pPr>
                  <w:ind w:firstLine="0"/>
                </w:pPr>
              </w:pPrChange>
            </w:pPr>
            <w:del w:id="10549" w:author="Ramasubramani, Hariharan" w:date="2015-07-13T14:40:00Z">
              <w:r w:rsidDel="00413F3D">
                <w:rPr>
                  <w:rFonts w:cstheme="minorHAnsi"/>
                  <w:color w:val="000000" w:themeColor="text1"/>
                </w:rPr>
                <w:delText>Last Name</w:delText>
              </w:r>
              <w:bookmarkStart w:id="10550" w:name="_Toc424912285"/>
              <w:bookmarkStart w:id="10551" w:name="_Toc424915394"/>
              <w:bookmarkStart w:id="10552" w:name="_Toc424918424"/>
              <w:bookmarkStart w:id="10553" w:name="_Toc425149274"/>
              <w:bookmarkStart w:id="10554" w:name="_Toc425161813"/>
              <w:bookmarkStart w:id="10555" w:name="_Toc425162821"/>
              <w:bookmarkStart w:id="10556" w:name="_Toc425163227"/>
              <w:bookmarkStart w:id="10557" w:name="_Toc425170714"/>
              <w:bookmarkStart w:id="10558" w:name="_Toc425173027"/>
              <w:bookmarkStart w:id="10559" w:name="_Toc425234500"/>
              <w:bookmarkStart w:id="10560" w:name="_Toc425238052"/>
              <w:bookmarkStart w:id="10561" w:name="_Toc425239298"/>
              <w:bookmarkStart w:id="10562" w:name="_Toc425240545"/>
              <w:bookmarkStart w:id="10563" w:name="_Toc425241791"/>
              <w:bookmarkStart w:id="10564" w:name="_Toc425243037"/>
              <w:bookmarkStart w:id="10565" w:name="_Toc425244284"/>
              <w:bookmarkStart w:id="10566" w:name="_Toc425245531"/>
              <w:bookmarkStart w:id="10567" w:name="_Toc425246778"/>
              <w:bookmarkStart w:id="10568" w:name="_Toc425248024"/>
              <w:bookmarkStart w:id="10569" w:name="_Toc425249271"/>
              <w:bookmarkStart w:id="10570" w:name="_Toc425250518"/>
              <w:bookmarkStart w:id="10571" w:name="_Toc425251765"/>
              <w:bookmarkStart w:id="10572" w:name="_Toc425252435"/>
              <w:bookmarkStart w:id="10573" w:name="_Toc425253106"/>
              <w:bookmarkStart w:id="10574" w:name="_Toc425256497"/>
              <w:bookmarkStart w:id="10575" w:name="_Toc425276198"/>
              <w:bookmarkStart w:id="10576" w:name="_Toc425342296"/>
              <w:bookmarkStart w:id="10577" w:name="_Toc425349502"/>
              <w:bookmarkStart w:id="10578" w:name="_Toc425352651"/>
              <w:bookmarkStart w:id="10579" w:name="_Toc425353336"/>
              <w:bookmarkStart w:id="10580" w:name="_Toc425787329"/>
              <w:bookmarkStart w:id="10581" w:name="_Toc425788015"/>
              <w:bookmarkStart w:id="10582" w:name="_Toc425788702"/>
              <w:bookmarkStart w:id="10583" w:name="_Toc425789389"/>
              <w:bookmarkStart w:id="10584" w:name="_Toc425790076"/>
              <w:bookmarkStart w:id="10585" w:name="_Toc425793816"/>
              <w:bookmarkStart w:id="10586" w:name="_Toc426384751"/>
              <w:bookmarkStart w:id="10587" w:name="_Toc426386155"/>
              <w:bookmarkStart w:id="10588" w:name="_Toc426387558"/>
              <w:bookmarkStart w:id="10589" w:name="_Toc426388962"/>
              <w:bookmarkStart w:id="10590" w:name="_Toc426390366"/>
              <w:bookmarkStart w:id="10591" w:name="_Toc426391770"/>
              <w:bookmarkStart w:id="10592" w:name="_Toc426393173"/>
              <w:bookmarkStart w:id="10593" w:name="_Toc427824758"/>
              <w:bookmarkStart w:id="10594" w:name="_Toc427852571"/>
              <w:bookmarkStart w:id="10595" w:name="_Toc427854811"/>
              <w:bookmarkStart w:id="10596" w:name="_Toc427857012"/>
              <w:bookmarkEnd w:id="10550"/>
              <w:bookmarkEnd w:id="10551"/>
              <w:bookmarkEnd w:id="10552"/>
              <w:bookmarkEnd w:id="10553"/>
              <w:bookmarkEnd w:id="10554"/>
              <w:bookmarkEnd w:id="10555"/>
              <w:bookmarkEnd w:id="10556"/>
              <w:bookmarkEnd w:id="10557"/>
              <w:bookmarkEnd w:id="10558"/>
              <w:bookmarkEnd w:id="10559"/>
              <w:bookmarkEnd w:id="10560"/>
              <w:bookmarkEnd w:id="10561"/>
              <w:bookmarkEnd w:id="10562"/>
              <w:bookmarkEnd w:id="10563"/>
              <w:bookmarkEnd w:id="10564"/>
              <w:bookmarkEnd w:id="10565"/>
              <w:bookmarkEnd w:id="10566"/>
              <w:bookmarkEnd w:id="10567"/>
              <w:bookmarkEnd w:id="10568"/>
              <w:bookmarkEnd w:id="10569"/>
              <w:bookmarkEnd w:id="10570"/>
              <w:bookmarkEnd w:id="10571"/>
              <w:bookmarkEnd w:id="10572"/>
              <w:bookmarkEnd w:id="10573"/>
              <w:bookmarkEnd w:id="10574"/>
              <w:bookmarkEnd w:id="10575"/>
              <w:bookmarkEnd w:id="10576"/>
              <w:bookmarkEnd w:id="10577"/>
              <w:bookmarkEnd w:id="10578"/>
              <w:bookmarkEnd w:id="10579"/>
              <w:bookmarkEnd w:id="10580"/>
              <w:bookmarkEnd w:id="10581"/>
              <w:bookmarkEnd w:id="10582"/>
              <w:bookmarkEnd w:id="10583"/>
              <w:bookmarkEnd w:id="10584"/>
              <w:bookmarkEnd w:id="10585"/>
              <w:bookmarkEnd w:id="10586"/>
              <w:bookmarkEnd w:id="10587"/>
              <w:bookmarkEnd w:id="10588"/>
              <w:bookmarkEnd w:id="10589"/>
              <w:bookmarkEnd w:id="10590"/>
              <w:bookmarkEnd w:id="10591"/>
              <w:bookmarkEnd w:id="10592"/>
              <w:bookmarkEnd w:id="10593"/>
              <w:bookmarkEnd w:id="10594"/>
              <w:bookmarkEnd w:id="10595"/>
              <w:bookmarkEnd w:id="10596"/>
            </w:del>
          </w:p>
        </w:tc>
        <w:tc>
          <w:tcPr>
            <w:tcW w:w="1045" w:type="dxa"/>
            <w:tcBorders>
              <w:top w:val="single" w:sz="4" w:space="0" w:color="auto"/>
              <w:left w:val="single" w:sz="4" w:space="0" w:color="auto"/>
              <w:bottom w:val="single" w:sz="4" w:space="0" w:color="auto"/>
              <w:right w:val="single" w:sz="4" w:space="0" w:color="auto"/>
            </w:tcBorders>
          </w:tcPr>
          <w:p w14:paraId="6235AC86" w14:textId="1FFD6D24" w:rsidR="005F4718" w:rsidRPr="00C106B9" w:rsidDel="00413F3D" w:rsidRDefault="005F4718">
            <w:pPr>
              <w:numPr>
                <w:ilvl w:val="0"/>
                <w:numId w:val="26"/>
              </w:numPr>
              <w:overflowPunct w:val="0"/>
              <w:autoSpaceDE w:val="0"/>
              <w:autoSpaceDN w:val="0"/>
              <w:spacing w:after="60"/>
              <w:textAlignment w:val="baseline"/>
              <w:rPr>
                <w:del w:id="10597" w:author="Ramasubramani, Hariharan" w:date="2015-07-13T14:40:00Z"/>
                <w:rFonts w:cstheme="minorHAnsi"/>
                <w:color w:val="000000" w:themeColor="text1"/>
              </w:rPr>
              <w:pPrChange w:id="10598" w:author="Ramasubramani, Hariharan" w:date="2015-07-13T14:40:00Z">
                <w:pPr>
                  <w:ind w:left="-2" w:firstLine="0"/>
                </w:pPr>
              </w:pPrChange>
            </w:pPr>
            <w:del w:id="10599" w:author="Ramasubramani, Hariharan" w:date="2015-07-13T14:40:00Z">
              <w:r w:rsidDel="00413F3D">
                <w:rPr>
                  <w:rFonts w:cstheme="minorHAnsi"/>
                  <w:color w:val="000000" w:themeColor="text1"/>
                </w:rPr>
                <w:delText>Last Name</w:delText>
              </w:r>
              <w:bookmarkStart w:id="10600" w:name="_Toc424912286"/>
              <w:bookmarkStart w:id="10601" w:name="_Toc424915395"/>
              <w:bookmarkStart w:id="10602" w:name="_Toc424918425"/>
              <w:bookmarkStart w:id="10603" w:name="_Toc425149275"/>
              <w:bookmarkStart w:id="10604" w:name="_Toc425161814"/>
              <w:bookmarkStart w:id="10605" w:name="_Toc425162822"/>
              <w:bookmarkStart w:id="10606" w:name="_Toc425163228"/>
              <w:bookmarkStart w:id="10607" w:name="_Toc425170715"/>
              <w:bookmarkStart w:id="10608" w:name="_Toc425173028"/>
              <w:bookmarkStart w:id="10609" w:name="_Toc425234501"/>
              <w:bookmarkStart w:id="10610" w:name="_Toc425238053"/>
              <w:bookmarkStart w:id="10611" w:name="_Toc425239299"/>
              <w:bookmarkStart w:id="10612" w:name="_Toc425240546"/>
              <w:bookmarkStart w:id="10613" w:name="_Toc425241792"/>
              <w:bookmarkStart w:id="10614" w:name="_Toc425243038"/>
              <w:bookmarkStart w:id="10615" w:name="_Toc425244285"/>
              <w:bookmarkStart w:id="10616" w:name="_Toc425245532"/>
              <w:bookmarkStart w:id="10617" w:name="_Toc425246779"/>
              <w:bookmarkStart w:id="10618" w:name="_Toc425248025"/>
              <w:bookmarkStart w:id="10619" w:name="_Toc425249272"/>
              <w:bookmarkStart w:id="10620" w:name="_Toc425250519"/>
              <w:bookmarkStart w:id="10621" w:name="_Toc425251766"/>
              <w:bookmarkStart w:id="10622" w:name="_Toc425252436"/>
              <w:bookmarkStart w:id="10623" w:name="_Toc425253107"/>
              <w:bookmarkStart w:id="10624" w:name="_Toc425256498"/>
              <w:bookmarkStart w:id="10625" w:name="_Toc425276199"/>
              <w:bookmarkStart w:id="10626" w:name="_Toc425342297"/>
              <w:bookmarkStart w:id="10627" w:name="_Toc425349503"/>
              <w:bookmarkStart w:id="10628" w:name="_Toc425352652"/>
              <w:bookmarkStart w:id="10629" w:name="_Toc425353337"/>
              <w:bookmarkStart w:id="10630" w:name="_Toc425787330"/>
              <w:bookmarkStart w:id="10631" w:name="_Toc425788016"/>
              <w:bookmarkStart w:id="10632" w:name="_Toc425788703"/>
              <w:bookmarkStart w:id="10633" w:name="_Toc425789390"/>
              <w:bookmarkStart w:id="10634" w:name="_Toc425790077"/>
              <w:bookmarkStart w:id="10635" w:name="_Toc425793817"/>
              <w:bookmarkStart w:id="10636" w:name="_Toc426384752"/>
              <w:bookmarkStart w:id="10637" w:name="_Toc426386156"/>
              <w:bookmarkStart w:id="10638" w:name="_Toc426387559"/>
              <w:bookmarkStart w:id="10639" w:name="_Toc426388963"/>
              <w:bookmarkStart w:id="10640" w:name="_Toc426390367"/>
              <w:bookmarkStart w:id="10641" w:name="_Toc426391771"/>
              <w:bookmarkStart w:id="10642" w:name="_Toc426393174"/>
              <w:bookmarkStart w:id="10643" w:name="_Toc427824759"/>
              <w:bookmarkStart w:id="10644" w:name="_Toc427852572"/>
              <w:bookmarkStart w:id="10645" w:name="_Toc427854812"/>
              <w:bookmarkStart w:id="10646" w:name="_Toc427857013"/>
              <w:bookmarkEnd w:id="10600"/>
              <w:bookmarkEnd w:id="10601"/>
              <w:bookmarkEnd w:id="10602"/>
              <w:bookmarkEnd w:id="10603"/>
              <w:bookmarkEnd w:id="10604"/>
              <w:bookmarkEnd w:id="10605"/>
              <w:bookmarkEnd w:id="10606"/>
              <w:bookmarkEnd w:id="10607"/>
              <w:bookmarkEnd w:id="10608"/>
              <w:bookmarkEnd w:id="10609"/>
              <w:bookmarkEnd w:id="10610"/>
              <w:bookmarkEnd w:id="10611"/>
              <w:bookmarkEnd w:id="10612"/>
              <w:bookmarkEnd w:id="10613"/>
              <w:bookmarkEnd w:id="10614"/>
              <w:bookmarkEnd w:id="10615"/>
              <w:bookmarkEnd w:id="10616"/>
              <w:bookmarkEnd w:id="10617"/>
              <w:bookmarkEnd w:id="10618"/>
              <w:bookmarkEnd w:id="10619"/>
              <w:bookmarkEnd w:id="10620"/>
              <w:bookmarkEnd w:id="10621"/>
              <w:bookmarkEnd w:id="10622"/>
              <w:bookmarkEnd w:id="10623"/>
              <w:bookmarkEnd w:id="10624"/>
              <w:bookmarkEnd w:id="10625"/>
              <w:bookmarkEnd w:id="10626"/>
              <w:bookmarkEnd w:id="10627"/>
              <w:bookmarkEnd w:id="10628"/>
              <w:bookmarkEnd w:id="10629"/>
              <w:bookmarkEnd w:id="10630"/>
              <w:bookmarkEnd w:id="10631"/>
              <w:bookmarkEnd w:id="10632"/>
              <w:bookmarkEnd w:id="10633"/>
              <w:bookmarkEnd w:id="10634"/>
              <w:bookmarkEnd w:id="10635"/>
              <w:bookmarkEnd w:id="10636"/>
              <w:bookmarkEnd w:id="10637"/>
              <w:bookmarkEnd w:id="10638"/>
              <w:bookmarkEnd w:id="10639"/>
              <w:bookmarkEnd w:id="10640"/>
              <w:bookmarkEnd w:id="10641"/>
              <w:bookmarkEnd w:id="10642"/>
              <w:bookmarkEnd w:id="10643"/>
              <w:bookmarkEnd w:id="10644"/>
              <w:bookmarkEnd w:id="10645"/>
              <w:bookmarkEnd w:id="10646"/>
            </w:del>
          </w:p>
        </w:tc>
        <w:tc>
          <w:tcPr>
            <w:tcW w:w="939" w:type="dxa"/>
            <w:tcBorders>
              <w:top w:val="single" w:sz="4" w:space="0" w:color="auto"/>
              <w:left w:val="single" w:sz="4" w:space="0" w:color="auto"/>
              <w:bottom w:val="single" w:sz="4" w:space="0" w:color="auto"/>
              <w:right w:val="single" w:sz="4" w:space="0" w:color="auto"/>
            </w:tcBorders>
          </w:tcPr>
          <w:p w14:paraId="40287CF4" w14:textId="5850D25F" w:rsidR="005F4718" w:rsidRPr="00C106B9" w:rsidDel="00413F3D" w:rsidRDefault="005F4718">
            <w:pPr>
              <w:numPr>
                <w:ilvl w:val="0"/>
                <w:numId w:val="26"/>
              </w:numPr>
              <w:overflowPunct w:val="0"/>
              <w:autoSpaceDE w:val="0"/>
              <w:autoSpaceDN w:val="0"/>
              <w:spacing w:after="60"/>
              <w:textAlignment w:val="baseline"/>
              <w:rPr>
                <w:del w:id="10647" w:author="Ramasubramani, Hariharan" w:date="2015-07-13T14:40:00Z"/>
                <w:rFonts w:cstheme="minorHAnsi"/>
                <w:color w:val="000000" w:themeColor="text1"/>
              </w:rPr>
              <w:pPrChange w:id="10648" w:author="Ramasubramani, Hariharan" w:date="2015-07-13T14:40:00Z">
                <w:pPr>
                  <w:ind w:left="-57" w:firstLine="0"/>
                  <w:jc w:val="center"/>
                </w:pPr>
              </w:pPrChange>
            </w:pPr>
            <w:del w:id="10649" w:author="Ramasubramani, Hariharan" w:date="2015-07-13T14:40:00Z">
              <w:r w:rsidRPr="00C106B9" w:rsidDel="00413F3D">
                <w:rPr>
                  <w:rFonts w:cstheme="minorHAnsi"/>
                  <w:color w:val="000000" w:themeColor="text1"/>
                </w:rPr>
                <w:delText>AP</w:delText>
              </w:r>
              <w:bookmarkStart w:id="10650" w:name="_Toc424912287"/>
              <w:bookmarkStart w:id="10651" w:name="_Toc424915396"/>
              <w:bookmarkStart w:id="10652" w:name="_Toc424918426"/>
              <w:bookmarkStart w:id="10653" w:name="_Toc425149276"/>
              <w:bookmarkStart w:id="10654" w:name="_Toc425161815"/>
              <w:bookmarkStart w:id="10655" w:name="_Toc425162823"/>
              <w:bookmarkStart w:id="10656" w:name="_Toc425163229"/>
              <w:bookmarkStart w:id="10657" w:name="_Toc425170716"/>
              <w:bookmarkStart w:id="10658" w:name="_Toc425173029"/>
              <w:bookmarkStart w:id="10659" w:name="_Toc425234502"/>
              <w:bookmarkStart w:id="10660" w:name="_Toc425238054"/>
              <w:bookmarkStart w:id="10661" w:name="_Toc425239300"/>
              <w:bookmarkStart w:id="10662" w:name="_Toc425240547"/>
              <w:bookmarkStart w:id="10663" w:name="_Toc425241793"/>
              <w:bookmarkStart w:id="10664" w:name="_Toc425243039"/>
              <w:bookmarkStart w:id="10665" w:name="_Toc425244286"/>
              <w:bookmarkStart w:id="10666" w:name="_Toc425245533"/>
              <w:bookmarkStart w:id="10667" w:name="_Toc425246780"/>
              <w:bookmarkStart w:id="10668" w:name="_Toc425248026"/>
              <w:bookmarkStart w:id="10669" w:name="_Toc425249273"/>
              <w:bookmarkStart w:id="10670" w:name="_Toc425250520"/>
              <w:bookmarkStart w:id="10671" w:name="_Toc425251767"/>
              <w:bookmarkStart w:id="10672" w:name="_Toc425252437"/>
              <w:bookmarkStart w:id="10673" w:name="_Toc425253108"/>
              <w:bookmarkStart w:id="10674" w:name="_Toc425256499"/>
              <w:bookmarkStart w:id="10675" w:name="_Toc425276200"/>
              <w:bookmarkStart w:id="10676" w:name="_Toc425342298"/>
              <w:bookmarkStart w:id="10677" w:name="_Toc425349504"/>
              <w:bookmarkStart w:id="10678" w:name="_Toc425352653"/>
              <w:bookmarkStart w:id="10679" w:name="_Toc425353338"/>
              <w:bookmarkStart w:id="10680" w:name="_Toc425787331"/>
              <w:bookmarkStart w:id="10681" w:name="_Toc425788017"/>
              <w:bookmarkStart w:id="10682" w:name="_Toc425788704"/>
              <w:bookmarkStart w:id="10683" w:name="_Toc425789391"/>
              <w:bookmarkStart w:id="10684" w:name="_Toc425790078"/>
              <w:bookmarkStart w:id="10685" w:name="_Toc425793818"/>
              <w:bookmarkStart w:id="10686" w:name="_Toc426384753"/>
              <w:bookmarkStart w:id="10687" w:name="_Toc426386157"/>
              <w:bookmarkStart w:id="10688" w:name="_Toc426387560"/>
              <w:bookmarkStart w:id="10689" w:name="_Toc426388964"/>
              <w:bookmarkStart w:id="10690" w:name="_Toc426390368"/>
              <w:bookmarkStart w:id="10691" w:name="_Toc426391772"/>
              <w:bookmarkStart w:id="10692" w:name="_Toc426393175"/>
              <w:bookmarkStart w:id="10693" w:name="_Toc427824760"/>
              <w:bookmarkStart w:id="10694" w:name="_Toc427852573"/>
              <w:bookmarkStart w:id="10695" w:name="_Toc427854813"/>
              <w:bookmarkStart w:id="10696" w:name="_Toc427857014"/>
              <w:bookmarkEnd w:id="10650"/>
              <w:bookmarkEnd w:id="10651"/>
              <w:bookmarkEnd w:id="10652"/>
              <w:bookmarkEnd w:id="10653"/>
              <w:bookmarkEnd w:id="10654"/>
              <w:bookmarkEnd w:id="10655"/>
              <w:bookmarkEnd w:id="10656"/>
              <w:bookmarkEnd w:id="10657"/>
              <w:bookmarkEnd w:id="10658"/>
              <w:bookmarkEnd w:id="10659"/>
              <w:bookmarkEnd w:id="10660"/>
              <w:bookmarkEnd w:id="10661"/>
              <w:bookmarkEnd w:id="10662"/>
              <w:bookmarkEnd w:id="10663"/>
              <w:bookmarkEnd w:id="10664"/>
              <w:bookmarkEnd w:id="10665"/>
              <w:bookmarkEnd w:id="10666"/>
              <w:bookmarkEnd w:id="10667"/>
              <w:bookmarkEnd w:id="10668"/>
              <w:bookmarkEnd w:id="10669"/>
              <w:bookmarkEnd w:id="10670"/>
              <w:bookmarkEnd w:id="10671"/>
              <w:bookmarkEnd w:id="10672"/>
              <w:bookmarkEnd w:id="10673"/>
              <w:bookmarkEnd w:id="10674"/>
              <w:bookmarkEnd w:id="10675"/>
              <w:bookmarkEnd w:id="10676"/>
              <w:bookmarkEnd w:id="10677"/>
              <w:bookmarkEnd w:id="10678"/>
              <w:bookmarkEnd w:id="10679"/>
              <w:bookmarkEnd w:id="10680"/>
              <w:bookmarkEnd w:id="10681"/>
              <w:bookmarkEnd w:id="10682"/>
              <w:bookmarkEnd w:id="10683"/>
              <w:bookmarkEnd w:id="10684"/>
              <w:bookmarkEnd w:id="10685"/>
              <w:bookmarkEnd w:id="10686"/>
              <w:bookmarkEnd w:id="10687"/>
              <w:bookmarkEnd w:id="10688"/>
              <w:bookmarkEnd w:id="10689"/>
              <w:bookmarkEnd w:id="10690"/>
              <w:bookmarkEnd w:id="10691"/>
              <w:bookmarkEnd w:id="10692"/>
              <w:bookmarkEnd w:id="10693"/>
              <w:bookmarkEnd w:id="10694"/>
              <w:bookmarkEnd w:id="10695"/>
              <w:bookmarkEnd w:id="10696"/>
            </w:del>
          </w:p>
        </w:tc>
        <w:tc>
          <w:tcPr>
            <w:tcW w:w="771" w:type="dxa"/>
            <w:tcBorders>
              <w:top w:val="single" w:sz="4" w:space="0" w:color="auto"/>
              <w:left w:val="single" w:sz="4" w:space="0" w:color="auto"/>
              <w:bottom w:val="single" w:sz="4" w:space="0" w:color="auto"/>
              <w:right w:val="single" w:sz="4" w:space="0" w:color="auto"/>
            </w:tcBorders>
          </w:tcPr>
          <w:p w14:paraId="6C4E622C" w14:textId="2FA36D9D" w:rsidR="005F4718" w:rsidRPr="00C106B9" w:rsidDel="00413F3D" w:rsidRDefault="005F4718">
            <w:pPr>
              <w:numPr>
                <w:ilvl w:val="0"/>
                <w:numId w:val="26"/>
              </w:numPr>
              <w:overflowPunct w:val="0"/>
              <w:autoSpaceDE w:val="0"/>
              <w:autoSpaceDN w:val="0"/>
              <w:spacing w:after="60"/>
              <w:textAlignment w:val="baseline"/>
              <w:rPr>
                <w:del w:id="10697" w:author="Ramasubramani, Hariharan" w:date="2015-07-13T14:40:00Z"/>
                <w:rFonts w:cstheme="minorHAnsi"/>
                <w:color w:val="000000" w:themeColor="text1"/>
              </w:rPr>
              <w:pPrChange w:id="10698" w:author="Ramasubramani, Hariharan" w:date="2015-07-13T14:40:00Z">
                <w:pPr>
                  <w:ind w:left="-57" w:firstLine="0"/>
                  <w:jc w:val="center"/>
                </w:pPr>
              </w:pPrChange>
            </w:pPr>
            <w:del w:id="10699" w:author="Ramasubramani, Hariharan" w:date="2015-07-13T14:40:00Z">
              <w:r w:rsidRPr="00C106B9" w:rsidDel="00413F3D">
                <w:rPr>
                  <w:rFonts w:cstheme="minorHAnsi"/>
                  <w:color w:val="000000" w:themeColor="text1"/>
                </w:rPr>
                <w:delText>NE</w:delText>
              </w:r>
              <w:bookmarkStart w:id="10700" w:name="_Toc424912288"/>
              <w:bookmarkStart w:id="10701" w:name="_Toc424915397"/>
              <w:bookmarkStart w:id="10702" w:name="_Toc424918427"/>
              <w:bookmarkStart w:id="10703" w:name="_Toc425149277"/>
              <w:bookmarkStart w:id="10704" w:name="_Toc425161816"/>
              <w:bookmarkStart w:id="10705" w:name="_Toc425162824"/>
              <w:bookmarkStart w:id="10706" w:name="_Toc425163230"/>
              <w:bookmarkStart w:id="10707" w:name="_Toc425170717"/>
              <w:bookmarkStart w:id="10708" w:name="_Toc425173030"/>
              <w:bookmarkStart w:id="10709" w:name="_Toc425234503"/>
              <w:bookmarkStart w:id="10710" w:name="_Toc425238055"/>
              <w:bookmarkStart w:id="10711" w:name="_Toc425239301"/>
              <w:bookmarkStart w:id="10712" w:name="_Toc425240548"/>
              <w:bookmarkStart w:id="10713" w:name="_Toc425241794"/>
              <w:bookmarkStart w:id="10714" w:name="_Toc425243040"/>
              <w:bookmarkStart w:id="10715" w:name="_Toc425244287"/>
              <w:bookmarkStart w:id="10716" w:name="_Toc425245534"/>
              <w:bookmarkStart w:id="10717" w:name="_Toc425246781"/>
              <w:bookmarkStart w:id="10718" w:name="_Toc425248027"/>
              <w:bookmarkStart w:id="10719" w:name="_Toc425249274"/>
              <w:bookmarkStart w:id="10720" w:name="_Toc425250521"/>
              <w:bookmarkStart w:id="10721" w:name="_Toc425251768"/>
              <w:bookmarkStart w:id="10722" w:name="_Toc425252438"/>
              <w:bookmarkStart w:id="10723" w:name="_Toc425253109"/>
              <w:bookmarkStart w:id="10724" w:name="_Toc425256500"/>
              <w:bookmarkStart w:id="10725" w:name="_Toc425276201"/>
              <w:bookmarkStart w:id="10726" w:name="_Toc425342299"/>
              <w:bookmarkStart w:id="10727" w:name="_Toc425349505"/>
              <w:bookmarkStart w:id="10728" w:name="_Toc425352654"/>
              <w:bookmarkStart w:id="10729" w:name="_Toc425353339"/>
              <w:bookmarkStart w:id="10730" w:name="_Toc425787332"/>
              <w:bookmarkStart w:id="10731" w:name="_Toc425788018"/>
              <w:bookmarkStart w:id="10732" w:name="_Toc425788705"/>
              <w:bookmarkStart w:id="10733" w:name="_Toc425789392"/>
              <w:bookmarkStart w:id="10734" w:name="_Toc425790079"/>
              <w:bookmarkStart w:id="10735" w:name="_Toc425793819"/>
              <w:bookmarkStart w:id="10736" w:name="_Toc426384754"/>
              <w:bookmarkStart w:id="10737" w:name="_Toc426386158"/>
              <w:bookmarkStart w:id="10738" w:name="_Toc426387561"/>
              <w:bookmarkStart w:id="10739" w:name="_Toc426388965"/>
              <w:bookmarkStart w:id="10740" w:name="_Toc426390369"/>
              <w:bookmarkStart w:id="10741" w:name="_Toc426391773"/>
              <w:bookmarkStart w:id="10742" w:name="_Toc426393176"/>
              <w:bookmarkStart w:id="10743" w:name="_Toc427824761"/>
              <w:bookmarkStart w:id="10744" w:name="_Toc427852574"/>
              <w:bookmarkStart w:id="10745" w:name="_Toc427854814"/>
              <w:bookmarkStart w:id="10746" w:name="_Toc427857015"/>
              <w:bookmarkEnd w:id="10700"/>
              <w:bookmarkEnd w:id="10701"/>
              <w:bookmarkEnd w:id="10702"/>
              <w:bookmarkEnd w:id="10703"/>
              <w:bookmarkEnd w:id="10704"/>
              <w:bookmarkEnd w:id="10705"/>
              <w:bookmarkEnd w:id="10706"/>
              <w:bookmarkEnd w:id="10707"/>
              <w:bookmarkEnd w:id="10708"/>
              <w:bookmarkEnd w:id="10709"/>
              <w:bookmarkEnd w:id="10710"/>
              <w:bookmarkEnd w:id="10711"/>
              <w:bookmarkEnd w:id="10712"/>
              <w:bookmarkEnd w:id="10713"/>
              <w:bookmarkEnd w:id="10714"/>
              <w:bookmarkEnd w:id="10715"/>
              <w:bookmarkEnd w:id="10716"/>
              <w:bookmarkEnd w:id="10717"/>
              <w:bookmarkEnd w:id="10718"/>
              <w:bookmarkEnd w:id="10719"/>
              <w:bookmarkEnd w:id="10720"/>
              <w:bookmarkEnd w:id="10721"/>
              <w:bookmarkEnd w:id="10722"/>
              <w:bookmarkEnd w:id="10723"/>
              <w:bookmarkEnd w:id="10724"/>
              <w:bookmarkEnd w:id="10725"/>
              <w:bookmarkEnd w:id="10726"/>
              <w:bookmarkEnd w:id="10727"/>
              <w:bookmarkEnd w:id="10728"/>
              <w:bookmarkEnd w:id="10729"/>
              <w:bookmarkEnd w:id="10730"/>
              <w:bookmarkEnd w:id="10731"/>
              <w:bookmarkEnd w:id="10732"/>
              <w:bookmarkEnd w:id="10733"/>
              <w:bookmarkEnd w:id="10734"/>
              <w:bookmarkEnd w:id="10735"/>
              <w:bookmarkEnd w:id="10736"/>
              <w:bookmarkEnd w:id="10737"/>
              <w:bookmarkEnd w:id="10738"/>
              <w:bookmarkEnd w:id="10739"/>
              <w:bookmarkEnd w:id="10740"/>
              <w:bookmarkEnd w:id="10741"/>
              <w:bookmarkEnd w:id="10742"/>
              <w:bookmarkEnd w:id="10743"/>
              <w:bookmarkEnd w:id="10744"/>
              <w:bookmarkEnd w:id="10745"/>
              <w:bookmarkEnd w:id="10746"/>
            </w:del>
          </w:p>
        </w:tc>
        <w:tc>
          <w:tcPr>
            <w:tcW w:w="1202" w:type="dxa"/>
            <w:tcBorders>
              <w:top w:val="single" w:sz="4" w:space="0" w:color="auto"/>
              <w:left w:val="single" w:sz="4" w:space="0" w:color="auto"/>
              <w:bottom w:val="single" w:sz="4" w:space="0" w:color="auto"/>
              <w:right w:val="single" w:sz="4" w:space="0" w:color="auto"/>
            </w:tcBorders>
          </w:tcPr>
          <w:p w14:paraId="16192168" w14:textId="3F12DC30" w:rsidR="005F4718" w:rsidRPr="00C106B9" w:rsidDel="00413F3D" w:rsidRDefault="00A137AC">
            <w:pPr>
              <w:numPr>
                <w:ilvl w:val="0"/>
                <w:numId w:val="26"/>
              </w:numPr>
              <w:overflowPunct w:val="0"/>
              <w:autoSpaceDE w:val="0"/>
              <w:autoSpaceDN w:val="0"/>
              <w:spacing w:after="60"/>
              <w:textAlignment w:val="baseline"/>
              <w:rPr>
                <w:del w:id="10747" w:author="Ramasubramani, Hariharan" w:date="2015-07-13T14:40:00Z"/>
                <w:rFonts w:cstheme="minorHAnsi"/>
                <w:color w:val="000000" w:themeColor="text1"/>
              </w:rPr>
              <w:pPrChange w:id="10748" w:author="Ramasubramani, Hariharan" w:date="2015-07-13T14:40:00Z">
                <w:pPr>
                  <w:ind w:left="-57" w:firstLine="0"/>
                  <w:jc w:val="center"/>
                </w:pPr>
              </w:pPrChange>
            </w:pPr>
            <w:del w:id="10749" w:author="Ramasubramani, Hariharan" w:date="2015-07-13T14:40:00Z">
              <w:r w:rsidDel="00413F3D">
                <w:rPr>
                  <w:rFonts w:cstheme="minorHAnsi"/>
                  <w:color w:val="000000" w:themeColor="text1"/>
                </w:rPr>
                <w:delText>ANSC</w:delText>
              </w:r>
              <w:bookmarkStart w:id="10750" w:name="_Toc424912289"/>
              <w:bookmarkStart w:id="10751" w:name="_Toc424915398"/>
              <w:bookmarkStart w:id="10752" w:name="_Toc424918428"/>
              <w:bookmarkStart w:id="10753" w:name="_Toc425149278"/>
              <w:bookmarkStart w:id="10754" w:name="_Toc425161817"/>
              <w:bookmarkStart w:id="10755" w:name="_Toc425162825"/>
              <w:bookmarkStart w:id="10756" w:name="_Toc425163231"/>
              <w:bookmarkStart w:id="10757" w:name="_Toc425170718"/>
              <w:bookmarkStart w:id="10758" w:name="_Toc425173031"/>
              <w:bookmarkStart w:id="10759" w:name="_Toc425234504"/>
              <w:bookmarkStart w:id="10760" w:name="_Toc425238056"/>
              <w:bookmarkStart w:id="10761" w:name="_Toc425239302"/>
              <w:bookmarkStart w:id="10762" w:name="_Toc425240549"/>
              <w:bookmarkStart w:id="10763" w:name="_Toc425241795"/>
              <w:bookmarkStart w:id="10764" w:name="_Toc425243041"/>
              <w:bookmarkStart w:id="10765" w:name="_Toc425244288"/>
              <w:bookmarkStart w:id="10766" w:name="_Toc425245535"/>
              <w:bookmarkStart w:id="10767" w:name="_Toc425246782"/>
              <w:bookmarkStart w:id="10768" w:name="_Toc425248028"/>
              <w:bookmarkStart w:id="10769" w:name="_Toc425249275"/>
              <w:bookmarkStart w:id="10770" w:name="_Toc425250522"/>
              <w:bookmarkStart w:id="10771" w:name="_Toc425251769"/>
              <w:bookmarkStart w:id="10772" w:name="_Toc425252439"/>
              <w:bookmarkStart w:id="10773" w:name="_Toc425253110"/>
              <w:bookmarkStart w:id="10774" w:name="_Toc425256501"/>
              <w:bookmarkStart w:id="10775" w:name="_Toc425276202"/>
              <w:bookmarkStart w:id="10776" w:name="_Toc425342300"/>
              <w:bookmarkStart w:id="10777" w:name="_Toc425349506"/>
              <w:bookmarkStart w:id="10778" w:name="_Toc425352655"/>
              <w:bookmarkStart w:id="10779" w:name="_Toc425353340"/>
              <w:bookmarkStart w:id="10780" w:name="_Toc425787333"/>
              <w:bookmarkStart w:id="10781" w:name="_Toc425788019"/>
              <w:bookmarkStart w:id="10782" w:name="_Toc425788706"/>
              <w:bookmarkStart w:id="10783" w:name="_Toc425789393"/>
              <w:bookmarkStart w:id="10784" w:name="_Toc425790080"/>
              <w:bookmarkStart w:id="10785" w:name="_Toc425793820"/>
              <w:bookmarkStart w:id="10786" w:name="_Toc426384755"/>
              <w:bookmarkStart w:id="10787" w:name="_Toc426386159"/>
              <w:bookmarkStart w:id="10788" w:name="_Toc426387562"/>
              <w:bookmarkStart w:id="10789" w:name="_Toc426388966"/>
              <w:bookmarkStart w:id="10790" w:name="_Toc426390370"/>
              <w:bookmarkStart w:id="10791" w:name="_Toc426391774"/>
              <w:bookmarkStart w:id="10792" w:name="_Toc426393177"/>
              <w:bookmarkStart w:id="10793" w:name="_Toc427824762"/>
              <w:bookmarkStart w:id="10794" w:name="_Toc427852575"/>
              <w:bookmarkStart w:id="10795" w:name="_Toc427854815"/>
              <w:bookmarkStart w:id="10796" w:name="_Toc427857016"/>
              <w:bookmarkEnd w:id="10750"/>
              <w:bookmarkEnd w:id="10751"/>
              <w:bookmarkEnd w:id="10752"/>
              <w:bookmarkEnd w:id="10753"/>
              <w:bookmarkEnd w:id="10754"/>
              <w:bookmarkEnd w:id="10755"/>
              <w:bookmarkEnd w:id="10756"/>
              <w:bookmarkEnd w:id="10757"/>
              <w:bookmarkEnd w:id="10758"/>
              <w:bookmarkEnd w:id="10759"/>
              <w:bookmarkEnd w:id="10760"/>
              <w:bookmarkEnd w:id="10761"/>
              <w:bookmarkEnd w:id="10762"/>
              <w:bookmarkEnd w:id="10763"/>
              <w:bookmarkEnd w:id="10764"/>
              <w:bookmarkEnd w:id="10765"/>
              <w:bookmarkEnd w:id="10766"/>
              <w:bookmarkEnd w:id="10767"/>
              <w:bookmarkEnd w:id="10768"/>
              <w:bookmarkEnd w:id="10769"/>
              <w:bookmarkEnd w:id="10770"/>
              <w:bookmarkEnd w:id="10771"/>
              <w:bookmarkEnd w:id="10772"/>
              <w:bookmarkEnd w:id="10773"/>
              <w:bookmarkEnd w:id="10774"/>
              <w:bookmarkEnd w:id="10775"/>
              <w:bookmarkEnd w:id="10776"/>
              <w:bookmarkEnd w:id="10777"/>
              <w:bookmarkEnd w:id="10778"/>
              <w:bookmarkEnd w:id="10779"/>
              <w:bookmarkEnd w:id="10780"/>
              <w:bookmarkEnd w:id="10781"/>
              <w:bookmarkEnd w:id="10782"/>
              <w:bookmarkEnd w:id="10783"/>
              <w:bookmarkEnd w:id="10784"/>
              <w:bookmarkEnd w:id="10785"/>
              <w:bookmarkEnd w:id="10786"/>
              <w:bookmarkEnd w:id="10787"/>
              <w:bookmarkEnd w:id="10788"/>
              <w:bookmarkEnd w:id="10789"/>
              <w:bookmarkEnd w:id="10790"/>
              <w:bookmarkEnd w:id="10791"/>
              <w:bookmarkEnd w:id="10792"/>
              <w:bookmarkEnd w:id="10793"/>
              <w:bookmarkEnd w:id="10794"/>
              <w:bookmarkEnd w:id="10795"/>
              <w:bookmarkEnd w:id="10796"/>
            </w:del>
          </w:p>
        </w:tc>
        <w:tc>
          <w:tcPr>
            <w:tcW w:w="712" w:type="dxa"/>
            <w:tcBorders>
              <w:top w:val="single" w:sz="4" w:space="0" w:color="auto"/>
              <w:left w:val="single" w:sz="4" w:space="0" w:color="auto"/>
              <w:bottom w:val="single" w:sz="4" w:space="0" w:color="auto"/>
              <w:right w:val="single" w:sz="4" w:space="0" w:color="auto"/>
            </w:tcBorders>
          </w:tcPr>
          <w:p w14:paraId="5D234A27" w14:textId="5195E13F" w:rsidR="005F4718" w:rsidRPr="00C106B9" w:rsidDel="00413F3D" w:rsidRDefault="005F4718">
            <w:pPr>
              <w:numPr>
                <w:ilvl w:val="0"/>
                <w:numId w:val="26"/>
              </w:numPr>
              <w:overflowPunct w:val="0"/>
              <w:autoSpaceDE w:val="0"/>
              <w:autoSpaceDN w:val="0"/>
              <w:spacing w:after="60"/>
              <w:textAlignment w:val="baseline"/>
              <w:rPr>
                <w:del w:id="10797" w:author="Ramasubramani, Hariharan" w:date="2015-07-13T14:40:00Z"/>
                <w:rFonts w:cstheme="minorHAnsi"/>
                <w:color w:val="000000" w:themeColor="text1"/>
              </w:rPr>
              <w:pPrChange w:id="10798" w:author="Ramasubramani, Hariharan" w:date="2015-07-13T14:40:00Z">
                <w:pPr>
                  <w:ind w:left="-57" w:firstLine="0"/>
                  <w:jc w:val="center"/>
                </w:pPr>
              </w:pPrChange>
            </w:pPr>
            <w:del w:id="10799" w:author="Ramasubramani, Hariharan" w:date="2015-07-13T14:40:00Z">
              <w:r w:rsidRPr="00C106B9" w:rsidDel="00413F3D">
                <w:rPr>
                  <w:rFonts w:cstheme="minorHAnsi"/>
                  <w:color w:val="000000" w:themeColor="text1"/>
                </w:rPr>
                <w:delText>-</w:delText>
              </w:r>
              <w:bookmarkStart w:id="10800" w:name="_Toc424912290"/>
              <w:bookmarkStart w:id="10801" w:name="_Toc424915399"/>
              <w:bookmarkStart w:id="10802" w:name="_Toc424918429"/>
              <w:bookmarkStart w:id="10803" w:name="_Toc425149279"/>
              <w:bookmarkStart w:id="10804" w:name="_Toc425161818"/>
              <w:bookmarkStart w:id="10805" w:name="_Toc425162826"/>
              <w:bookmarkStart w:id="10806" w:name="_Toc425163232"/>
              <w:bookmarkStart w:id="10807" w:name="_Toc425170719"/>
              <w:bookmarkStart w:id="10808" w:name="_Toc425173032"/>
              <w:bookmarkStart w:id="10809" w:name="_Toc425234505"/>
              <w:bookmarkStart w:id="10810" w:name="_Toc425238057"/>
              <w:bookmarkStart w:id="10811" w:name="_Toc425239303"/>
              <w:bookmarkStart w:id="10812" w:name="_Toc425240550"/>
              <w:bookmarkStart w:id="10813" w:name="_Toc425241796"/>
              <w:bookmarkStart w:id="10814" w:name="_Toc425243042"/>
              <w:bookmarkStart w:id="10815" w:name="_Toc425244289"/>
              <w:bookmarkStart w:id="10816" w:name="_Toc425245536"/>
              <w:bookmarkStart w:id="10817" w:name="_Toc425246783"/>
              <w:bookmarkStart w:id="10818" w:name="_Toc425248029"/>
              <w:bookmarkStart w:id="10819" w:name="_Toc425249276"/>
              <w:bookmarkStart w:id="10820" w:name="_Toc425250523"/>
              <w:bookmarkStart w:id="10821" w:name="_Toc425251770"/>
              <w:bookmarkStart w:id="10822" w:name="_Toc425252440"/>
              <w:bookmarkStart w:id="10823" w:name="_Toc425253111"/>
              <w:bookmarkStart w:id="10824" w:name="_Toc425256502"/>
              <w:bookmarkStart w:id="10825" w:name="_Toc425276203"/>
              <w:bookmarkStart w:id="10826" w:name="_Toc425342301"/>
              <w:bookmarkStart w:id="10827" w:name="_Toc425349507"/>
              <w:bookmarkStart w:id="10828" w:name="_Toc425352656"/>
              <w:bookmarkStart w:id="10829" w:name="_Toc425353341"/>
              <w:bookmarkStart w:id="10830" w:name="_Toc425787334"/>
              <w:bookmarkStart w:id="10831" w:name="_Toc425788020"/>
              <w:bookmarkStart w:id="10832" w:name="_Toc425788707"/>
              <w:bookmarkStart w:id="10833" w:name="_Toc425789394"/>
              <w:bookmarkStart w:id="10834" w:name="_Toc425790081"/>
              <w:bookmarkStart w:id="10835" w:name="_Toc425793821"/>
              <w:bookmarkStart w:id="10836" w:name="_Toc426384756"/>
              <w:bookmarkStart w:id="10837" w:name="_Toc426386160"/>
              <w:bookmarkStart w:id="10838" w:name="_Toc426387563"/>
              <w:bookmarkStart w:id="10839" w:name="_Toc426388967"/>
              <w:bookmarkStart w:id="10840" w:name="_Toc426390371"/>
              <w:bookmarkStart w:id="10841" w:name="_Toc426391775"/>
              <w:bookmarkStart w:id="10842" w:name="_Toc426393178"/>
              <w:bookmarkStart w:id="10843" w:name="_Toc427824763"/>
              <w:bookmarkStart w:id="10844" w:name="_Toc427852576"/>
              <w:bookmarkStart w:id="10845" w:name="_Toc427854816"/>
              <w:bookmarkStart w:id="10846" w:name="_Toc427857017"/>
              <w:bookmarkEnd w:id="10800"/>
              <w:bookmarkEnd w:id="10801"/>
              <w:bookmarkEnd w:id="10802"/>
              <w:bookmarkEnd w:id="10803"/>
              <w:bookmarkEnd w:id="10804"/>
              <w:bookmarkEnd w:id="10805"/>
              <w:bookmarkEnd w:id="10806"/>
              <w:bookmarkEnd w:id="10807"/>
              <w:bookmarkEnd w:id="10808"/>
              <w:bookmarkEnd w:id="10809"/>
              <w:bookmarkEnd w:id="10810"/>
              <w:bookmarkEnd w:id="10811"/>
              <w:bookmarkEnd w:id="10812"/>
              <w:bookmarkEnd w:id="10813"/>
              <w:bookmarkEnd w:id="10814"/>
              <w:bookmarkEnd w:id="10815"/>
              <w:bookmarkEnd w:id="10816"/>
              <w:bookmarkEnd w:id="10817"/>
              <w:bookmarkEnd w:id="10818"/>
              <w:bookmarkEnd w:id="10819"/>
              <w:bookmarkEnd w:id="10820"/>
              <w:bookmarkEnd w:id="10821"/>
              <w:bookmarkEnd w:id="10822"/>
              <w:bookmarkEnd w:id="10823"/>
              <w:bookmarkEnd w:id="10824"/>
              <w:bookmarkEnd w:id="10825"/>
              <w:bookmarkEnd w:id="10826"/>
              <w:bookmarkEnd w:id="10827"/>
              <w:bookmarkEnd w:id="10828"/>
              <w:bookmarkEnd w:id="10829"/>
              <w:bookmarkEnd w:id="10830"/>
              <w:bookmarkEnd w:id="10831"/>
              <w:bookmarkEnd w:id="10832"/>
              <w:bookmarkEnd w:id="10833"/>
              <w:bookmarkEnd w:id="10834"/>
              <w:bookmarkEnd w:id="10835"/>
              <w:bookmarkEnd w:id="10836"/>
              <w:bookmarkEnd w:id="10837"/>
              <w:bookmarkEnd w:id="10838"/>
              <w:bookmarkEnd w:id="10839"/>
              <w:bookmarkEnd w:id="10840"/>
              <w:bookmarkEnd w:id="10841"/>
              <w:bookmarkEnd w:id="10842"/>
              <w:bookmarkEnd w:id="10843"/>
              <w:bookmarkEnd w:id="10844"/>
              <w:bookmarkEnd w:id="10845"/>
              <w:bookmarkEnd w:id="10846"/>
            </w:del>
          </w:p>
        </w:tc>
        <w:tc>
          <w:tcPr>
            <w:tcW w:w="2305" w:type="dxa"/>
            <w:tcBorders>
              <w:top w:val="single" w:sz="4" w:space="0" w:color="auto"/>
              <w:left w:val="single" w:sz="4" w:space="0" w:color="auto"/>
              <w:bottom w:val="single" w:sz="4" w:space="0" w:color="auto"/>
              <w:right w:val="single" w:sz="4" w:space="0" w:color="auto"/>
            </w:tcBorders>
          </w:tcPr>
          <w:p w14:paraId="2DE09CED" w14:textId="7DEF167C" w:rsidR="005F4718" w:rsidDel="00413F3D" w:rsidRDefault="005F4718">
            <w:pPr>
              <w:numPr>
                <w:ilvl w:val="0"/>
                <w:numId w:val="26"/>
              </w:numPr>
              <w:overflowPunct w:val="0"/>
              <w:autoSpaceDE w:val="0"/>
              <w:autoSpaceDN w:val="0"/>
              <w:spacing w:after="60"/>
              <w:textAlignment w:val="baseline"/>
              <w:rPr>
                <w:del w:id="10847" w:author="Ramasubramani, Hariharan" w:date="2015-07-13T14:40:00Z"/>
                <w:rFonts w:cstheme="minorHAnsi"/>
                <w:color w:val="000000" w:themeColor="text1"/>
              </w:rPr>
              <w:pPrChange w:id="10848" w:author="Ramasubramani, Hariharan" w:date="2015-07-13T14:40:00Z">
                <w:pPr>
                  <w:ind w:left="-57" w:right="-70" w:firstLine="0"/>
                  <w:jc w:val="center"/>
                </w:pPr>
              </w:pPrChange>
            </w:pPr>
            <w:del w:id="10849" w:author="Ramasubramani, Hariharan" w:date="2015-07-13T14:40:00Z">
              <w:r w:rsidDel="00413F3D">
                <w:rPr>
                  <w:rFonts w:cstheme="minorHAnsi"/>
                  <w:color w:val="000000" w:themeColor="text1"/>
                </w:rPr>
                <w:delText xml:space="preserve">Format: </w:delText>
              </w:r>
              <w:bookmarkStart w:id="10850" w:name="_Toc424912291"/>
              <w:bookmarkStart w:id="10851" w:name="_Toc424915400"/>
              <w:bookmarkStart w:id="10852" w:name="_Toc424918430"/>
              <w:bookmarkStart w:id="10853" w:name="_Toc425149280"/>
              <w:bookmarkStart w:id="10854" w:name="_Toc425161819"/>
              <w:bookmarkStart w:id="10855" w:name="_Toc425162827"/>
              <w:bookmarkStart w:id="10856" w:name="_Toc425163233"/>
              <w:bookmarkStart w:id="10857" w:name="_Toc425170720"/>
              <w:bookmarkStart w:id="10858" w:name="_Toc425173033"/>
              <w:bookmarkStart w:id="10859" w:name="_Toc425234506"/>
              <w:bookmarkStart w:id="10860" w:name="_Toc425238058"/>
              <w:bookmarkStart w:id="10861" w:name="_Toc425239304"/>
              <w:bookmarkStart w:id="10862" w:name="_Toc425240551"/>
              <w:bookmarkStart w:id="10863" w:name="_Toc425241797"/>
              <w:bookmarkStart w:id="10864" w:name="_Toc425243043"/>
              <w:bookmarkStart w:id="10865" w:name="_Toc425244290"/>
              <w:bookmarkStart w:id="10866" w:name="_Toc425245537"/>
              <w:bookmarkStart w:id="10867" w:name="_Toc425246784"/>
              <w:bookmarkStart w:id="10868" w:name="_Toc425248030"/>
              <w:bookmarkStart w:id="10869" w:name="_Toc425249277"/>
              <w:bookmarkStart w:id="10870" w:name="_Toc425250524"/>
              <w:bookmarkStart w:id="10871" w:name="_Toc425251771"/>
              <w:bookmarkStart w:id="10872" w:name="_Toc425252441"/>
              <w:bookmarkStart w:id="10873" w:name="_Toc425253112"/>
              <w:bookmarkStart w:id="10874" w:name="_Toc425256503"/>
              <w:bookmarkStart w:id="10875" w:name="_Toc425276204"/>
              <w:bookmarkStart w:id="10876" w:name="_Toc425342302"/>
              <w:bookmarkStart w:id="10877" w:name="_Toc425349508"/>
              <w:bookmarkStart w:id="10878" w:name="_Toc425352657"/>
              <w:bookmarkStart w:id="10879" w:name="_Toc425353342"/>
              <w:bookmarkStart w:id="10880" w:name="_Toc425787335"/>
              <w:bookmarkStart w:id="10881" w:name="_Toc425788021"/>
              <w:bookmarkStart w:id="10882" w:name="_Toc425788708"/>
              <w:bookmarkStart w:id="10883" w:name="_Toc425789395"/>
              <w:bookmarkStart w:id="10884" w:name="_Toc425790082"/>
              <w:bookmarkStart w:id="10885" w:name="_Toc425793822"/>
              <w:bookmarkStart w:id="10886" w:name="_Toc426384757"/>
              <w:bookmarkStart w:id="10887" w:name="_Toc426386161"/>
              <w:bookmarkStart w:id="10888" w:name="_Toc426387564"/>
              <w:bookmarkStart w:id="10889" w:name="_Toc426388968"/>
              <w:bookmarkStart w:id="10890" w:name="_Toc426390372"/>
              <w:bookmarkStart w:id="10891" w:name="_Toc426391776"/>
              <w:bookmarkStart w:id="10892" w:name="_Toc426393179"/>
              <w:bookmarkStart w:id="10893" w:name="_Toc427824764"/>
              <w:bookmarkStart w:id="10894" w:name="_Toc427852577"/>
              <w:bookmarkStart w:id="10895" w:name="_Toc427854817"/>
              <w:bookmarkStart w:id="10896" w:name="_Toc427857018"/>
              <w:bookmarkEnd w:id="10850"/>
              <w:bookmarkEnd w:id="10851"/>
              <w:bookmarkEnd w:id="10852"/>
              <w:bookmarkEnd w:id="10853"/>
              <w:bookmarkEnd w:id="10854"/>
              <w:bookmarkEnd w:id="10855"/>
              <w:bookmarkEnd w:id="10856"/>
              <w:bookmarkEnd w:id="10857"/>
              <w:bookmarkEnd w:id="10858"/>
              <w:bookmarkEnd w:id="10859"/>
              <w:bookmarkEnd w:id="10860"/>
              <w:bookmarkEnd w:id="10861"/>
              <w:bookmarkEnd w:id="10862"/>
              <w:bookmarkEnd w:id="10863"/>
              <w:bookmarkEnd w:id="10864"/>
              <w:bookmarkEnd w:id="10865"/>
              <w:bookmarkEnd w:id="10866"/>
              <w:bookmarkEnd w:id="10867"/>
              <w:bookmarkEnd w:id="10868"/>
              <w:bookmarkEnd w:id="10869"/>
              <w:bookmarkEnd w:id="10870"/>
              <w:bookmarkEnd w:id="10871"/>
              <w:bookmarkEnd w:id="10872"/>
              <w:bookmarkEnd w:id="10873"/>
              <w:bookmarkEnd w:id="10874"/>
              <w:bookmarkEnd w:id="10875"/>
              <w:bookmarkEnd w:id="10876"/>
              <w:bookmarkEnd w:id="10877"/>
              <w:bookmarkEnd w:id="10878"/>
              <w:bookmarkEnd w:id="10879"/>
              <w:bookmarkEnd w:id="10880"/>
              <w:bookmarkEnd w:id="10881"/>
              <w:bookmarkEnd w:id="10882"/>
              <w:bookmarkEnd w:id="10883"/>
              <w:bookmarkEnd w:id="10884"/>
              <w:bookmarkEnd w:id="10885"/>
              <w:bookmarkEnd w:id="10886"/>
              <w:bookmarkEnd w:id="10887"/>
              <w:bookmarkEnd w:id="10888"/>
              <w:bookmarkEnd w:id="10889"/>
              <w:bookmarkEnd w:id="10890"/>
              <w:bookmarkEnd w:id="10891"/>
              <w:bookmarkEnd w:id="10892"/>
              <w:bookmarkEnd w:id="10893"/>
              <w:bookmarkEnd w:id="10894"/>
              <w:bookmarkEnd w:id="10895"/>
              <w:bookmarkEnd w:id="10896"/>
            </w:del>
          </w:p>
          <w:p w14:paraId="1CF0F303" w14:textId="583E82C4" w:rsidR="005F4718" w:rsidRPr="00C106B9" w:rsidDel="00413F3D" w:rsidRDefault="005F4718">
            <w:pPr>
              <w:numPr>
                <w:ilvl w:val="0"/>
                <w:numId w:val="26"/>
              </w:numPr>
              <w:overflowPunct w:val="0"/>
              <w:autoSpaceDE w:val="0"/>
              <w:autoSpaceDN w:val="0"/>
              <w:spacing w:after="60"/>
              <w:textAlignment w:val="baseline"/>
              <w:rPr>
                <w:del w:id="10897" w:author="Ramasubramani, Hariharan" w:date="2015-07-13T14:40:00Z"/>
                <w:rFonts w:cstheme="minorHAnsi"/>
                <w:color w:val="000000" w:themeColor="text1"/>
              </w:rPr>
              <w:pPrChange w:id="10898" w:author="Ramasubramani, Hariharan" w:date="2015-07-13T14:40:00Z">
                <w:pPr>
                  <w:ind w:left="-57" w:right="-70" w:firstLine="0"/>
                  <w:jc w:val="center"/>
                </w:pPr>
              </w:pPrChange>
            </w:pPr>
            <w:del w:id="10899" w:author="Ramasubramani, Hariharan" w:date="2015-07-13T14:40:00Z">
              <w:r w:rsidRPr="00C106B9" w:rsidDel="00413F3D">
                <w:rPr>
                  <w:rFonts w:cstheme="minorHAnsi"/>
                  <w:color w:val="000000" w:themeColor="text1"/>
                </w:rPr>
                <w:delText>Last Name</w:delText>
              </w:r>
              <w:bookmarkStart w:id="10900" w:name="_Toc424912292"/>
              <w:bookmarkStart w:id="10901" w:name="_Toc424915401"/>
              <w:bookmarkStart w:id="10902" w:name="_Toc424918431"/>
              <w:bookmarkStart w:id="10903" w:name="_Toc425149281"/>
              <w:bookmarkStart w:id="10904" w:name="_Toc425161820"/>
              <w:bookmarkStart w:id="10905" w:name="_Toc425162828"/>
              <w:bookmarkStart w:id="10906" w:name="_Toc425163234"/>
              <w:bookmarkStart w:id="10907" w:name="_Toc425170721"/>
              <w:bookmarkStart w:id="10908" w:name="_Toc425173034"/>
              <w:bookmarkStart w:id="10909" w:name="_Toc425234507"/>
              <w:bookmarkStart w:id="10910" w:name="_Toc425238059"/>
              <w:bookmarkStart w:id="10911" w:name="_Toc425239305"/>
              <w:bookmarkStart w:id="10912" w:name="_Toc425240552"/>
              <w:bookmarkStart w:id="10913" w:name="_Toc425241798"/>
              <w:bookmarkStart w:id="10914" w:name="_Toc425243044"/>
              <w:bookmarkStart w:id="10915" w:name="_Toc425244291"/>
              <w:bookmarkStart w:id="10916" w:name="_Toc425245538"/>
              <w:bookmarkStart w:id="10917" w:name="_Toc425246785"/>
              <w:bookmarkStart w:id="10918" w:name="_Toc425248031"/>
              <w:bookmarkStart w:id="10919" w:name="_Toc425249278"/>
              <w:bookmarkStart w:id="10920" w:name="_Toc425250525"/>
              <w:bookmarkStart w:id="10921" w:name="_Toc425251772"/>
              <w:bookmarkStart w:id="10922" w:name="_Toc425252442"/>
              <w:bookmarkStart w:id="10923" w:name="_Toc425253113"/>
              <w:bookmarkStart w:id="10924" w:name="_Toc425256504"/>
              <w:bookmarkStart w:id="10925" w:name="_Toc425276205"/>
              <w:bookmarkStart w:id="10926" w:name="_Toc425342303"/>
              <w:bookmarkStart w:id="10927" w:name="_Toc425349509"/>
              <w:bookmarkStart w:id="10928" w:name="_Toc425352658"/>
              <w:bookmarkStart w:id="10929" w:name="_Toc425353343"/>
              <w:bookmarkStart w:id="10930" w:name="_Toc425787336"/>
              <w:bookmarkStart w:id="10931" w:name="_Toc425788022"/>
              <w:bookmarkStart w:id="10932" w:name="_Toc425788709"/>
              <w:bookmarkStart w:id="10933" w:name="_Toc425789396"/>
              <w:bookmarkStart w:id="10934" w:name="_Toc425790083"/>
              <w:bookmarkStart w:id="10935" w:name="_Toc425793823"/>
              <w:bookmarkStart w:id="10936" w:name="_Toc426384758"/>
              <w:bookmarkStart w:id="10937" w:name="_Toc426386162"/>
              <w:bookmarkStart w:id="10938" w:name="_Toc426387565"/>
              <w:bookmarkStart w:id="10939" w:name="_Toc426388969"/>
              <w:bookmarkStart w:id="10940" w:name="_Toc426390373"/>
              <w:bookmarkStart w:id="10941" w:name="_Toc426391777"/>
              <w:bookmarkStart w:id="10942" w:name="_Toc426393180"/>
              <w:bookmarkStart w:id="10943" w:name="_Toc427824765"/>
              <w:bookmarkStart w:id="10944" w:name="_Toc427852578"/>
              <w:bookmarkStart w:id="10945" w:name="_Toc427854818"/>
              <w:bookmarkStart w:id="10946" w:name="_Toc427857019"/>
              <w:bookmarkEnd w:id="10900"/>
              <w:bookmarkEnd w:id="10901"/>
              <w:bookmarkEnd w:id="10902"/>
              <w:bookmarkEnd w:id="10903"/>
              <w:bookmarkEnd w:id="10904"/>
              <w:bookmarkEnd w:id="10905"/>
              <w:bookmarkEnd w:id="10906"/>
              <w:bookmarkEnd w:id="10907"/>
              <w:bookmarkEnd w:id="10908"/>
              <w:bookmarkEnd w:id="10909"/>
              <w:bookmarkEnd w:id="10910"/>
              <w:bookmarkEnd w:id="10911"/>
              <w:bookmarkEnd w:id="10912"/>
              <w:bookmarkEnd w:id="10913"/>
              <w:bookmarkEnd w:id="10914"/>
              <w:bookmarkEnd w:id="10915"/>
              <w:bookmarkEnd w:id="10916"/>
              <w:bookmarkEnd w:id="10917"/>
              <w:bookmarkEnd w:id="10918"/>
              <w:bookmarkEnd w:id="10919"/>
              <w:bookmarkEnd w:id="10920"/>
              <w:bookmarkEnd w:id="10921"/>
              <w:bookmarkEnd w:id="10922"/>
              <w:bookmarkEnd w:id="10923"/>
              <w:bookmarkEnd w:id="10924"/>
              <w:bookmarkEnd w:id="10925"/>
              <w:bookmarkEnd w:id="10926"/>
              <w:bookmarkEnd w:id="10927"/>
              <w:bookmarkEnd w:id="10928"/>
              <w:bookmarkEnd w:id="10929"/>
              <w:bookmarkEnd w:id="10930"/>
              <w:bookmarkEnd w:id="10931"/>
              <w:bookmarkEnd w:id="10932"/>
              <w:bookmarkEnd w:id="10933"/>
              <w:bookmarkEnd w:id="10934"/>
              <w:bookmarkEnd w:id="10935"/>
              <w:bookmarkEnd w:id="10936"/>
              <w:bookmarkEnd w:id="10937"/>
              <w:bookmarkEnd w:id="10938"/>
              <w:bookmarkEnd w:id="10939"/>
              <w:bookmarkEnd w:id="10940"/>
              <w:bookmarkEnd w:id="10941"/>
              <w:bookmarkEnd w:id="10942"/>
              <w:bookmarkEnd w:id="10943"/>
              <w:bookmarkEnd w:id="10944"/>
              <w:bookmarkEnd w:id="10945"/>
              <w:bookmarkEnd w:id="10946"/>
            </w:del>
          </w:p>
        </w:tc>
        <w:tc>
          <w:tcPr>
            <w:tcW w:w="868" w:type="dxa"/>
            <w:tcBorders>
              <w:top w:val="single" w:sz="4" w:space="0" w:color="auto"/>
              <w:left w:val="single" w:sz="4" w:space="0" w:color="auto"/>
              <w:bottom w:val="single" w:sz="4" w:space="0" w:color="auto"/>
              <w:right w:val="single" w:sz="4" w:space="0" w:color="auto"/>
            </w:tcBorders>
          </w:tcPr>
          <w:p w14:paraId="62A7756E" w14:textId="712B6C72" w:rsidR="005F4718" w:rsidRPr="00C106B9" w:rsidDel="00413F3D" w:rsidRDefault="005F4718">
            <w:pPr>
              <w:numPr>
                <w:ilvl w:val="0"/>
                <w:numId w:val="26"/>
              </w:numPr>
              <w:overflowPunct w:val="0"/>
              <w:autoSpaceDE w:val="0"/>
              <w:autoSpaceDN w:val="0"/>
              <w:spacing w:after="60"/>
              <w:textAlignment w:val="baseline"/>
              <w:rPr>
                <w:del w:id="10947" w:author="Ramasubramani, Hariharan" w:date="2015-07-13T14:40:00Z"/>
                <w:rFonts w:cstheme="minorHAnsi"/>
                <w:color w:val="000000" w:themeColor="text1"/>
              </w:rPr>
              <w:pPrChange w:id="10948" w:author="Ramasubramani, Hariharan" w:date="2015-07-13T14:40:00Z">
                <w:pPr>
                  <w:ind w:left="-57" w:firstLine="0"/>
                  <w:jc w:val="center"/>
                </w:pPr>
              </w:pPrChange>
            </w:pPr>
            <w:del w:id="10949" w:author="Ramasubramani, Hariharan" w:date="2015-07-13T14:40:00Z">
              <w:r w:rsidRPr="00C106B9" w:rsidDel="00413F3D">
                <w:rPr>
                  <w:rFonts w:cstheme="minorHAnsi"/>
                  <w:color w:val="000000" w:themeColor="text1"/>
                </w:rPr>
                <w:delText>-</w:delText>
              </w:r>
              <w:bookmarkStart w:id="10950" w:name="_Toc424912293"/>
              <w:bookmarkStart w:id="10951" w:name="_Toc424915402"/>
              <w:bookmarkStart w:id="10952" w:name="_Toc424918432"/>
              <w:bookmarkStart w:id="10953" w:name="_Toc425149282"/>
              <w:bookmarkStart w:id="10954" w:name="_Toc425161821"/>
              <w:bookmarkStart w:id="10955" w:name="_Toc425162829"/>
              <w:bookmarkStart w:id="10956" w:name="_Toc425163235"/>
              <w:bookmarkStart w:id="10957" w:name="_Toc425170722"/>
              <w:bookmarkStart w:id="10958" w:name="_Toc425173035"/>
              <w:bookmarkStart w:id="10959" w:name="_Toc425234508"/>
              <w:bookmarkStart w:id="10960" w:name="_Toc425238060"/>
              <w:bookmarkStart w:id="10961" w:name="_Toc425239306"/>
              <w:bookmarkStart w:id="10962" w:name="_Toc425240553"/>
              <w:bookmarkStart w:id="10963" w:name="_Toc425241799"/>
              <w:bookmarkStart w:id="10964" w:name="_Toc425243045"/>
              <w:bookmarkStart w:id="10965" w:name="_Toc425244292"/>
              <w:bookmarkStart w:id="10966" w:name="_Toc425245539"/>
              <w:bookmarkStart w:id="10967" w:name="_Toc425246786"/>
              <w:bookmarkStart w:id="10968" w:name="_Toc425248032"/>
              <w:bookmarkStart w:id="10969" w:name="_Toc425249279"/>
              <w:bookmarkStart w:id="10970" w:name="_Toc425250526"/>
              <w:bookmarkStart w:id="10971" w:name="_Toc425251773"/>
              <w:bookmarkStart w:id="10972" w:name="_Toc425252443"/>
              <w:bookmarkStart w:id="10973" w:name="_Toc425253114"/>
              <w:bookmarkStart w:id="10974" w:name="_Toc425256505"/>
              <w:bookmarkStart w:id="10975" w:name="_Toc425276206"/>
              <w:bookmarkStart w:id="10976" w:name="_Toc425342304"/>
              <w:bookmarkStart w:id="10977" w:name="_Toc425349510"/>
              <w:bookmarkStart w:id="10978" w:name="_Toc425352659"/>
              <w:bookmarkStart w:id="10979" w:name="_Toc425353344"/>
              <w:bookmarkStart w:id="10980" w:name="_Toc425787337"/>
              <w:bookmarkStart w:id="10981" w:name="_Toc425788023"/>
              <w:bookmarkStart w:id="10982" w:name="_Toc425788710"/>
              <w:bookmarkStart w:id="10983" w:name="_Toc425789397"/>
              <w:bookmarkStart w:id="10984" w:name="_Toc425790084"/>
              <w:bookmarkStart w:id="10985" w:name="_Toc425793824"/>
              <w:bookmarkStart w:id="10986" w:name="_Toc426384759"/>
              <w:bookmarkStart w:id="10987" w:name="_Toc426386163"/>
              <w:bookmarkStart w:id="10988" w:name="_Toc426387566"/>
              <w:bookmarkStart w:id="10989" w:name="_Toc426388970"/>
              <w:bookmarkStart w:id="10990" w:name="_Toc426390374"/>
              <w:bookmarkStart w:id="10991" w:name="_Toc426391778"/>
              <w:bookmarkStart w:id="10992" w:name="_Toc426393181"/>
              <w:bookmarkStart w:id="10993" w:name="_Toc427824766"/>
              <w:bookmarkStart w:id="10994" w:name="_Toc427852579"/>
              <w:bookmarkStart w:id="10995" w:name="_Toc427854819"/>
              <w:bookmarkStart w:id="10996" w:name="_Toc427857020"/>
              <w:bookmarkEnd w:id="10950"/>
              <w:bookmarkEnd w:id="10951"/>
              <w:bookmarkEnd w:id="10952"/>
              <w:bookmarkEnd w:id="10953"/>
              <w:bookmarkEnd w:id="10954"/>
              <w:bookmarkEnd w:id="10955"/>
              <w:bookmarkEnd w:id="10956"/>
              <w:bookmarkEnd w:id="10957"/>
              <w:bookmarkEnd w:id="10958"/>
              <w:bookmarkEnd w:id="10959"/>
              <w:bookmarkEnd w:id="10960"/>
              <w:bookmarkEnd w:id="10961"/>
              <w:bookmarkEnd w:id="10962"/>
              <w:bookmarkEnd w:id="10963"/>
              <w:bookmarkEnd w:id="10964"/>
              <w:bookmarkEnd w:id="10965"/>
              <w:bookmarkEnd w:id="10966"/>
              <w:bookmarkEnd w:id="10967"/>
              <w:bookmarkEnd w:id="10968"/>
              <w:bookmarkEnd w:id="10969"/>
              <w:bookmarkEnd w:id="10970"/>
              <w:bookmarkEnd w:id="10971"/>
              <w:bookmarkEnd w:id="10972"/>
              <w:bookmarkEnd w:id="10973"/>
              <w:bookmarkEnd w:id="10974"/>
              <w:bookmarkEnd w:id="10975"/>
              <w:bookmarkEnd w:id="10976"/>
              <w:bookmarkEnd w:id="10977"/>
              <w:bookmarkEnd w:id="10978"/>
              <w:bookmarkEnd w:id="10979"/>
              <w:bookmarkEnd w:id="10980"/>
              <w:bookmarkEnd w:id="10981"/>
              <w:bookmarkEnd w:id="10982"/>
              <w:bookmarkEnd w:id="10983"/>
              <w:bookmarkEnd w:id="10984"/>
              <w:bookmarkEnd w:id="10985"/>
              <w:bookmarkEnd w:id="10986"/>
              <w:bookmarkEnd w:id="10987"/>
              <w:bookmarkEnd w:id="10988"/>
              <w:bookmarkEnd w:id="10989"/>
              <w:bookmarkEnd w:id="10990"/>
              <w:bookmarkEnd w:id="10991"/>
              <w:bookmarkEnd w:id="10992"/>
              <w:bookmarkEnd w:id="10993"/>
              <w:bookmarkEnd w:id="10994"/>
              <w:bookmarkEnd w:id="10995"/>
              <w:bookmarkEnd w:id="10996"/>
            </w:del>
          </w:p>
        </w:tc>
        <w:bookmarkStart w:id="10997" w:name="_Toc424912294"/>
        <w:bookmarkStart w:id="10998" w:name="_Toc424915403"/>
        <w:bookmarkStart w:id="10999" w:name="_Toc424918433"/>
        <w:bookmarkStart w:id="11000" w:name="_Toc425149283"/>
        <w:bookmarkStart w:id="11001" w:name="_Toc425161822"/>
        <w:bookmarkStart w:id="11002" w:name="_Toc425162830"/>
        <w:bookmarkStart w:id="11003" w:name="_Toc425163236"/>
        <w:bookmarkStart w:id="11004" w:name="_Toc425170723"/>
        <w:bookmarkStart w:id="11005" w:name="_Toc425173036"/>
        <w:bookmarkStart w:id="11006" w:name="_Toc425234509"/>
        <w:bookmarkStart w:id="11007" w:name="_Toc425238061"/>
        <w:bookmarkStart w:id="11008" w:name="_Toc425239307"/>
        <w:bookmarkStart w:id="11009" w:name="_Toc425240554"/>
        <w:bookmarkStart w:id="11010" w:name="_Toc425241800"/>
        <w:bookmarkStart w:id="11011" w:name="_Toc425243046"/>
        <w:bookmarkStart w:id="11012" w:name="_Toc425244293"/>
        <w:bookmarkStart w:id="11013" w:name="_Toc425245540"/>
        <w:bookmarkStart w:id="11014" w:name="_Toc425246787"/>
        <w:bookmarkStart w:id="11015" w:name="_Toc425248033"/>
        <w:bookmarkStart w:id="11016" w:name="_Toc425249280"/>
        <w:bookmarkStart w:id="11017" w:name="_Toc425250527"/>
        <w:bookmarkStart w:id="11018" w:name="_Toc425251774"/>
        <w:bookmarkStart w:id="11019" w:name="_Toc425252444"/>
        <w:bookmarkStart w:id="11020" w:name="_Toc425253115"/>
        <w:bookmarkStart w:id="11021" w:name="_Toc425256506"/>
        <w:bookmarkStart w:id="11022" w:name="_Toc425276207"/>
        <w:bookmarkStart w:id="11023" w:name="_Toc425342305"/>
        <w:bookmarkStart w:id="11024" w:name="_Toc425349511"/>
        <w:bookmarkStart w:id="11025" w:name="_Toc425352660"/>
        <w:bookmarkStart w:id="11026" w:name="_Toc425353345"/>
        <w:bookmarkStart w:id="11027" w:name="_Toc425787338"/>
        <w:bookmarkStart w:id="11028" w:name="_Toc425788024"/>
        <w:bookmarkStart w:id="11029" w:name="_Toc425788711"/>
        <w:bookmarkStart w:id="11030" w:name="_Toc425789398"/>
        <w:bookmarkStart w:id="11031" w:name="_Toc425790085"/>
        <w:bookmarkStart w:id="11032" w:name="_Toc425793825"/>
        <w:bookmarkStart w:id="11033" w:name="_Toc426384760"/>
        <w:bookmarkStart w:id="11034" w:name="_Toc426386164"/>
        <w:bookmarkStart w:id="11035" w:name="_Toc426387567"/>
        <w:bookmarkStart w:id="11036" w:name="_Toc426388971"/>
        <w:bookmarkStart w:id="11037" w:name="_Toc426390375"/>
        <w:bookmarkStart w:id="11038" w:name="_Toc426391779"/>
        <w:bookmarkStart w:id="11039" w:name="_Toc426393182"/>
        <w:bookmarkStart w:id="11040" w:name="_Toc427824767"/>
        <w:bookmarkStart w:id="11041" w:name="_Toc427852580"/>
        <w:bookmarkStart w:id="11042" w:name="_Toc427854820"/>
        <w:bookmarkStart w:id="11043" w:name="_Toc427857021"/>
        <w:bookmarkEnd w:id="10997"/>
        <w:bookmarkEnd w:id="10998"/>
        <w:bookmarkEnd w:id="10999"/>
        <w:bookmarkEnd w:id="11000"/>
        <w:bookmarkEnd w:id="11001"/>
        <w:bookmarkEnd w:id="11002"/>
        <w:bookmarkEnd w:id="11003"/>
        <w:bookmarkEnd w:id="11004"/>
        <w:bookmarkEnd w:id="11005"/>
        <w:bookmarkEnd w:id="11006"/>
        <w:bookmarkEnd w:id="11007"/>
        <w:bookmarkEnd w:id="11008"/>
        <w:bookmarkEnd w:id="11009"/>
        <w:bookmarkEnd w:id="11010"/>
        <w:bookmarkEnd w:id="11011"/>
        <w:bookmarkEnd w:id="11012"/>
        <w:bookmarkEnd w:id="11013"/>
        <w:bookmarkEnd w:id="11014"/>
        <w:bookmarkEnd w:id="11015"/>
        <w:bookmarkEnd w:id="11016"/>
        <w:bookmarkEnd w:id="11017"/>
        <w:bookmarkEnd w:id="11018"/>
        <w:bookmarkEnd w:id="11019"/>
        <w:bookmarkEnd w:id="11020"/>
        <w:bookmarkEnd w:id="11021"/>
        <w:bookmarkEnd w:id="11022"/>
        <w:bookmarkEnd w:id="11023"/>
        <w:bookmarkEnd w:id="11024"/>
        <w:bookmarkEnd w:id="11025"/>
        <w:bookmarkEnd w:id="11026"/>
        <w:bookmarkEnd w:id="11027"/>
        <w:bookmarkEnd w:id="11028"/>
        <w:bookmarkEnd w:id="11029"/>
        <w:bookmarkEnd w:id="11030"/>
        <w:bookmarkEnd w:id="11031"/>
        <w:bookmarkEnd w:id="11032"/>
        <w:bookmarkEnd w:id="11033"/>
        <w:bookmarkEnd w:id="11034"/>
        <w:bookmarkEnd w:id="11035"/>
        <w:bookmarkEnd w:id="11036"/>
        <w:bookmarkEnd w:id="11037"/>
        <w:bookmarkEnd w:id="11038"/>
        <w:bookmarkEnd w:id="11039"/>
        <w:bookmarkEnd w:id="11040"/>
        <w:bookmarkEnd w:id="11041"/>
        <w:bookmarkEnd w:id="11042"/>
        <w:bookmarkEnd w:id="11043"/>
      </w:tr>
      <w:tr w:rsidR="005F4718" w:rsidRPr="00CF28F1" w:rsidDel="00413F3D" w14:paraId="440A0994" w14:textId="68C603D2" w:rsidTr="004C039B">
        <w:trPr>
          <w:cantSplit/>
          <w:trHeight w:val="317"/>
          <w:jc w:val="center"/>
          <w:del w:id="11044" w:author="Ramasubramani, Hariharan" w:date="2015-07-13T14:40:00Z"/>
        </w:trPr>
        <w:tc>
          <w:tcPr>
            <w:tcW w:w="1057" w:type="dxa"/>
            <w:tcBorders>
              <w:top w:val="single" w:sz="4" w:space="0" w:color="auto"/>
              <w:left w:val="single" w:sz="4" w:space="0" w:color="auto"/>
              <w:bottom w:val="single" w:sz="4" w:space="0" w:color="auto"/>
              <w:right w:val="single" w:sz="4" w:space="0" w:color="auto"/>
            </w:tcBorders>
          </w:tcPr>
          <w:p w14:paraId="363E0F3E" w14:textId="68E19948" w:rsidR="005F4718" w:rsidRPr="00CF28F1" w:rsidDel="00413F3D" w:rsidRDefault="005F4718">
            <w:pPr>
              <w:numPr>
                <w:ilvl w:val="0"/>
                <w:numId w:val="26"/>
              </w:numPr>
              <w:overflowPunct w:val="0"/>
              <w:autoSpaceDE w:val="0"/>
              <w:autoSpaceDN w:val="0"/>
              <w:spacing w:after="60"/>
              <w:textAlignment w:val="baseline"/>
              <w:rPr>
                <w:del w:id="11045" w:author="Ramasubramani, Hariharan" w:date="2015-07-13T14:40:00Z"/>
                <w:rFonts w:cstheme="minorHAnsi"/>
                <w:color w:val="000000" w:themeColor="text1"/>
              </w:rPr>
              <w:pPrChange w:id="11046" w:author="Ramasubramani, Hariharan" w:date="2015-07-13T14:40:00Z">
                <w:pPr>
                  <w:pStyle w:val="ListParagraph"/>
                  <w:numPr>
                    <w:ilvl w:val="3"/>
                    <w:numId w:val="11"/>
                  </w:numPr>
                  <w:tabs>
                    <w:tab w:val="num" w:pos="2088"/>
                  </w:tabs>
                  <w:overflowPunct w:val="0"/>
                  <w:autoSpaceDE w:val="0"/>
                  <w:autoSpaceDN w:val="0"/>
                  <w:spacing w:after="60"/>
                  <w:ind w:left="0" w:firstLine="0"/>
                  <w:textAlignment w:val="baseline"/>
                </w:pPr>
              </w:pPrChange>
            </w:pPr>
            <w:bookmarkStart w:id="11047" w:name="_Toc424912295"/>
            <w:bookmarkStart w:id="11048" w:name="_Toc424915404"/>
            <w:bookmarkStart w:id="11049" w:name="_Toc424918434"/>
            <w:bookmarkStart w:id="11050" w:name="_Toc425149284"/>
            <w:bookmarkStart w:id="11051" w:name="_Toc425161823"/>
            <w:bookmarkStart w:id="11052" w:name="_Toc425162831"/>
            <w:bookmarkStart w:id="11053" w:name="_Toc425163237"/>
            <w:bookmarkStart w:id="11054" w:name="_Toc425170724"/>
            <w:bookmarkStart w:id="11055" w:name="_Toc425173037"/>
            <w:bookmarkStart w:id="11056" w:name="_Toc425234510"/>
            <w:bookmarkStart w:id="11057" w:name="_Toc425238062"/>
            <w:bookmarkStart w:id="11058" w:name="_Toc425239308"/>
            <w:bookmarkStart w:id="11059" w:name="_Toc425240555"/>
            <w:bookmarkStart w:id="11060" w:name="_Toc425241801"/>
            <w:bookmarkStart w:id="11061" w:name="_Toc425243047"/>
            <w:bookmarkStart w:id="11062" w:name="_Toc425244294"/>
            <w:bookmarkStart w:id="11063" w:name="_Toc425245541"/>
            <w:bookmarkStart w:id="11064" w:name="_Toc425246788"/>
            <w:bookmarkStart w:id="11065" w:name="_Toc425248034"/>
            <w:bookmarkStart w:id="11066" w:name="_Toc425249281"/>
            <w:bookmarkStart w:id="11067" w:name="_Toc425250528"/>
            <w:bookmarkStart w:id="11068" w:name="_Toc425251775"/>
            <w:bookmarkStart w:id="11069" w:name="_Toc425252445"/>
            <w:bookmarkStart w:id="11070" w:name="_Toc425253116"/>
            <w:bookmarkStart w:id="11071" w:name="_Toc425256507"/>
            <w:bookmarkStart w:id="11072" w:name="_Toc425276208"/>
            <w:bookmarkStart w:id="11073" w:name="_Toc425342306"/>
            <w:bookmarkStart w:id="11074" w:name="_Toc425349512"/>
            <w:bookmarkStart w:id="11075" w:name="_Toc425352661"/>
            <w:bookmarkStart w:id="11076" w:name="_Toc425353346"/>
            <w:bookmarkStart w:id="11077" w:name="_Toc425787339"/>
            <w:bookmarkStart w:id="11078" w:name="_Toc425788025"/>
            <w:bookmarkStart w:id="11079" w:name="_Toc425788712"/>
            <w:bookmarkStart w:id="11080" w:name="_Toc425789399"/>
            <w:bookmarkStart w:id="11081" w:name="_Toc425790086"/>
            <w:bookmarkStart w:id="11082" w:name="_Toc425793826"/>
            <w:bookmarkStart w:id="11083" w:name="_Toc426384761"/>
            <w:bookmarkStart w:id="11084" w:name="_Toc426386165"/>
            <w:bookmarkStart w:id="11085" w:name="_Toc426387568"/>
            <w:bookmarkStart w:id="11086" w:name="_Toc426388972"/>
            <w:bookmarkStart w:id="11087" w:name="_Toc426390376"/>
            <w:bookmarkStart w:id="11088" w:name="_Toc426391780"/>
            <w:bookmarkStart w:id="11089" w:name="_Toc426393183"/>
            <w:bookmarkStart w:id="11090" w:name="_Toc427824768"/>
            <w:bookmarkStart w:id="11091" w:name="_Toc427852581"/>
            <w:bookmarkStart w:id="11092" w:name="_Toc427854821"/>
            <w:bookmarkStart w:id="11093" w:name="_Toc427857022"/>
            <w:bookmarkEnd w:id="11047"/>
            <w:bookmarkEnd w:id="11048"/>
            <w:bookmarkEnd w:id="11049"/>
            <w:bookmarkEnd w:id="11050"/>
            <w:bookmarkEnd w:id="11051"/>
            <w:bookmarkEnd w:id="11052"/>
            <w:bookmarkEnd w:id="11053"/>
            <w:bookmarkEnd w:id="11054"/>
            <w:bookmarkEnd w:id="11055"/>
            <w:bookmarkEnd w:id="11056"/>
            <w:bookmarkEnd w:id="11057"/>
            <w:bookmarkEnd w:id="11058"/>
            <w:bookmarkEnd w:id="11059"/>
            <w:bookmarkEnd w:id="11060"/>
            <w:bookmarkEnd w:id="11061"/>
            <w:bookmarkEnd w:id="11062"/>
            <w:bookmarkEnd w:id="11063"/>
            <w:bookmarkEnd w:id="11064"/>
            <w:bookmarkEnd w:id="11065"/>
            <w:bookmarkEnd w:id="11066"/>
            <w:bookmarkEnd w:id="11067"/>
            <w:bookmarkEnd w:id="11068"/>
            <w:bookmarkEnd w:id="11069"/>
            <w:bookmarkEnd w:id="11070"/>
            <w:bookmarkEnd w:id="11071"/>
            <w:bookmarkEnd w:id="11072"/>
            <w:bookmarkEnd w:id="11073"/>
            <w:bookmarkEnd w:id="11074"/>
            <w:bookmarkEnd w:id="11075"/>
            <w:bookmarkEnd w:id="11076"/>
            <w:bookmarkEnd w:id="11077"/>
            <w:bookmarkEnd w:id="11078"/>
            <w:bookmarkEnd w:id="11079"/>
            <w:bookmarkEnd w:id="11080"/>
            <w:bookmarkEnd w:id="11081"/>
            <w:bookmarkEnd w:id="11082"/>
            <w:bookmarkEnd w:id="11083"/>
            <w:bookmarkEnd w:id="11084"/>
            <w:bookmarkEnd w:id="11085"/>
            <w:bookmarkEnd w:id="11086"/>
            <w:bookmarkEnd w:id="11087"/>
            <w:bookmarkEnd w:id="11088"/>
            <w:bookmarkEnd w:id="11089"/>
            <w:bookmarkEnd w:id="11090"/>
            <w:bookmarkEnd w:id="11091"/>
            <w:bookmarkEnd w:id="11092"/>
            <w:bookmarkEnd w:id="11093"/>
          </w:p>
        </w:tc>
        <w:tc>
          <w:tcPr>
            <w:tcW w:w="2106" w:type="dxa"/>
            <w:tcBorders>
              <w:top w:val="single" w:sz="4" w:space="0" w:color="auto"/>
              <w:left w:val="single" w:sz="4" w:space="0" w:color="auto"/>
              <w:bottom w:val="single" w:sz="4" w:space="0" w:color="auto"/>
              <w:right w:val="single" w:sz="4" w:space="0" w:color="auto"/>
            </w:tcBorders>
          </w:tcPr>
          <w:p w14:paraId="05DB8CBA" w14:textId="31C240B7" w:rsidR="005F4718" w:rsidDel="00413F3D" w:rsidRDefault="005F4718">
            <w:pPr>
              <w:numPr>
                <w:ilvl w:val="0"/>
                <w:numId w:val="26"/>
              </w:numPr>
              <w:overflowPunct w:val="0"/>
              <w:autoSpaceDE w:val="0"/>
              <w:autoSpaceDN w:val="0"/>
              <w:spacing w:after="60"/>
              <w:textAlignment w:val="baseline"/>
              <w:rPr>
                <w:del w:id="11094" w:author="Ramasubramani, Hariharan" w:date="2015-07-13T14:40:00Z"/>
                <w:rFonts w:cstheme="minorHAnsi"/>
              </w:rPr>
              <w:pPrChange w:id="11095" w:author="Ramasubramani, Hariharan" w:date="2015-07-13T14:40:00Z">
                <w:pPr>
                  <w:ind w:firstLine="0"/>
                </w:pPr>
              </w:pPrChange>
            </w:pPr>
            <w:del w:id="11096" w:author="Ramasubramani, Hariharan" w:date="2015-07-13T14:40:00Z">
              <w:r w:rsidDel="00413F3D">
                <w:rPr>
                  <w:rFonts w:cstheme="minorHAnsi"/>
                </w:rPr>
                <w:delText>First Name</w:delText>
              </w:r>
              <w:bookmarkStart w:id="11097" w:name="_Toc424912296"/>
              <w:bookmarkStart w:id="11098" w:name="_Toc424915405"/>
              <w:bookmarkStart w:id="11099" w:name="_Toc424918435"/>
              <w:bookmarkStart w:id="11100" w:name="_Toc425149285"/>
              <w:bookmarkStart w:id="11101" w:name="_Toc425161824"/>
              <w:bookmarkStart w:id="11102" w:name="_Toc425162832"/>
              <w:bookmarkStart w:id="11103" w:name="_Toc425163238"/>
              <w:bookmarkStart w:id="11104" w:name="_Toc425170725"/>
              <w:bookmarkStart w:id="11105" w:name="_Toc425173038"/>
              <w:bookmarkStart w:id="11106" w:name="_Toc425234511"/>
              <w:bookmarkStart w:id="11107" w:name="_Toc425238063"/>
              <w:bookmarkStart w:id="11108" w:name="_Toc425239309"/>
              <w:bookmarkStart w:id="11109" w:name="_Toc425240556"/>
              <w:bookmarkStart w:id="11110" w:name="_Toc425241802"/>
              <w:bookmarkStart w:id="11111" w:name="_Toc425243048"/>
              <w:bookmarkStart w:id="11112" w:name="_Toc425244295"/>
              <w:bookmarkStart w:id="11113" w:name="_Toc425245542"/>
              <w:bookmarkStart w:id="11114" w:name="_Toc425246789"/>
              <w:bookmarkStart w:id="11115" w:name="_Toc425248035"/>
              <w:bookmarkStart w:id="11116" w:name="_Toc425249282"/>
              <w:bookmarkStart w:id="11117" w:name="_Toc425250529"/>
              <w:bookmarkStart w:id="11118" w:name="_Toc425251776"/>
              <w:bookmarkStart w:id="11119" w:name="_Toc425252446"/>
              <w:bookmarkStart w:id="11120" w:name="_Toc425253117"/>
              <w:bookmarkStart w:id="11121" w:name="_Toc425256508"/>
              <w:bookmarkStart w:id="11122" w:name="_Toc425276209"/>
              <w:bookmarkStart w:id="11123" w:name="_Toc425342307"/>
              <w:bookmarkStart w:id="11124" w:name="_Toc425349513"/>
              <w:bookmarkStart w:id="11125" w:name="_Toc425352662"/>
              <w:bookmarkStart w:id="11126" w:name="_Toc425353347"/>
              <w:bookmarkStart w:id="11127" w:name="_Toc425787340"/>
              <w:bookmarkStart w:id="11128" w:name="_Toc425788026"/>
              <w:bookmarkStart w:id="11129" w:name="_Toc425788713"/>
              <w:bookmarkStart w:id="11130" w:name="_Toc425789400"/>
              <w:bookmarkStart w:id="11131" w:name="_Toc425790087"/>
              <w:bookmarkStart w:id="11132" w:name="_Toc425793827"/>
              <w:bookmarkStart w:id="11133" w:name="_Toc426384762"/>
              <w:bookmarkStart w:id="11134" w:name="_Toc426386166"/>
              <w:bookmarkStart w:id="11135" w:name="_Toc426387569"/>
              <w:bookmarkStart w:id="11136" w:name="_Toc426388973"/>
              <w:bookmarkStart w:id="11137" w:name="_Toc426390377"/>
              <w:bookmarkStart w:id="11138" w:name="_Toc426391781"/>
              <w:bookmarkStart w:id="11139" w:name="_Toc426393184"/>
              <w:bookmarkStart w:id="11140" w:name="_Toc427824769"/>
              <w:bookmarkStart w:id="11141" w:name="_Toc427852582"/>
              <w:bookmarkStart w:id="11142" w:name="_Toc427854822"/>
              <w:bookmarkStart w:id="11143" w:name="_Toc427857023"/>
              <w:bookmarkEnd w:id="11097"/>
              <w:bookmarkEnd w:id="11098"/>
              <w:bookmarkEnd w:id="11099"/>
              <w:bookmarkEnd w:id="11100"/>
              <w:bookmarkEnd w:id="11101"/>
              <w:bookmarkEnd w:id="11102"/>
              <w:bookmarkEnd w:id="11103"/>
              <w:bookmarkEnd w:id="11104"/>
              <w:bookmarkEnd w:id="11105"/>
              <w:bookmarkEnd w:id="11106"/>
              <w:bookmarkEnd w:id="11107"/>
              <w:bookmarkEnd w:id="11108"/>
              <w:bookmarkEnd w:id="11109"/>
              <w:bookmarkEnd w:id="11110"/>
              <w:bookmarkEnd w:id="11111"/>
              <w:bookmarkEnd w:id="11112"/>
              <w:bookmarkEnd w:id="11113"/>
              <w:bookmarkEnd w:id="11114"/>
              <w:bookmarkEnd w:id="11115"/>
              <w:bookmarkEnd w:id="11116"/>
              <w:bookmarkEnd w:id="11117"/>
              <w:bookmarkEnd w:id="11118"/>
              <w:bookmarkEnd w:id="11119"/>
              <w:bookmarkEnd w:id="11120"/>
              <w:bookmarkEnd w:id="11121"/>
              <w:bookmarkEnd w:id="11122"/>
              <w:bookmarkEnd w:id="11123"/>
              <w:bookmarkEnd w:id="11124"/>
              <w:bookmarkEnd w:id="11125"/>
              <w:bookmarkEnd w:id="11126"/>
              <w:bookmarkEnd w:id="11127"/>
              <w:bookmarkEnd w:id="11128"/>
              <w:bookmarkEnd w:id="11129"/>
              <w:bookmarkEnd w:id="11130"/>
              <w:bookmarkEnd w:id="11131"/>
              <w:bookmarkEnd w:id="11132"/>
              <w:bookmarkEnd w:id="11133"/>
              <w:bookmarkEnd w:id="11134"/>
              <w:bookmarkEnd w:id="11135"/>
              <w:bookmarkEnd w:id="11136"/>
              <w:bookmarkEnd w:id="11137"/>
              <w:bookmarkEnd w:id="11138"/>
              <w:bookmarkEnd w:id="11139"/>
              <w:bookmarkEnd w:id="11140"/>
              <w:bookmarkEnd w:id="11141"/>
              <w:bookmarkEnd w:id="11142"/>
              <w:bookmarkEnd w:id="11143"/>
            </w:del>
          </w:p>
        </w:tc>
        <w:tc>
          <w:tcPr>
            <w:tcW w:w="1045" w:type="dxa"/>
            <w:tcBorders>
              <w:top w:val="single" w:sz="4" w:space="0" w:color="auto"/>
              <w:left w:val="single" w:sz="4" w:space="0" w:color="auto"/>
              <w:bottom w:val="single" w:sz="4" w:space="0" w:color="auto"/>
              <w:right w:val="single" w:sz="4" w:space="0" w:color="auto"/>
            </w:tcBorders>
          </w:tcPr>
          <w:p w14:paraId="52B26ED2" w14:textId="2AFD2AD4" w:rsidR="005F4718" w:rsidRPr="00CF28F1" w:rsidDel="00413F3D" w:rsidRDefault="005F4718">
            <w:pPr>
              <w:numPr>
                <w:ilvl w:val="0"/>
                <w:numId w:val="26"/>
              </w:numPr>
              <w:overflowPunct w:val="0"/>
              <w:autoSpaceDE w:val="0"/>
              <w:autoSpaceDN w:val="0"/>
              <w:spacing w:after="60"/>
              <w:textAlignment w:val="baseline"/>
              <w:rPr>
                <w:del w:id="11144" w:author="Ramasubramani, Hariharan" w:date="2015-07-13T14:40:00Z"/>
                <w:rFonts w:cstheme="minorHAnsi"/>
              </w:rPr>
              <w:pPrChange w:id="11145" w:author="Ramasubramani, Hariharan" w:date="2015-07-13T14:40:00Z">
                <w:pPr>
                  <w:ind w:left="-2" w:firstLine="0"/>
                </w:pPr>
              </w:pPrChange>
            </w:pPr>
            <w:del w:id="11146" w:author="Ramasubramani, Hariharan" w:date="2015-07-13T14:40:00Z">
              <w:r w:rsidDel="00413F3D">
                <w:rPr>
                  <w:rFonts w:cstheme="minorHAnsi"/>
                </w:rPr>
                <w:delText>First Name</w:delText>
              </w:r>
              <w:bookmarkStart w:id="11147" w:name="_Toc424912297"/>
              <w:bookmarkStart w:id="11148" w:name="_Toc424915406"/>
              <w:bookmarkStart w:id="11149" w:name="_Toc424918436"/>
              <w:bookmarkStart w:id="11150" w:name="_Toc425149286"/>
              <w:bookmarkStart w:id="11151" w:name="_Toc425161825"/>
              <w:bookmarkStart w:id="11152" w:name="_Toc425162833"/>
              <w:bookmarkStart w:id="11153" w:name="_Toc425163239"/>
              <w:bookmarkStart w:id="11154" w:name="_Toc425170726"/>
              <w:bookmarkStart w:id="11155" w:name="_Toc425173039"/>
              <w:bookmarkStart w:id="11156" w:name="_Toc425234512"/>
              <w:bookmarkStart w:id="11157" w:name="_Toc425238064"/>
              <w:bookmarkStart w:id="11158" w:name="_Toc425239310"/>
              <w:bookmarkStart w:id="11159" w:name="_Toc425240557"/>
              <w:bookmarkStart w:id="11160" w:name="_Toc425241803"/>
              <w:bookmarkStart w:id="11161" w:name="_Toc425243049"/>
              <w:bookmarkStart w:id="11162" w:name="_Toc425244296"/>
              <w:bookmarkStart w:id="11163" w:name="_Toc425245543"/>
              <w:bookmarkStart w:id="11164" w:name="_Toc425246790"/>
              <w:bookmarkStart w:id="11165" w:name="_Toc425248036"/>
              <w:bookmarkStart w:id="11166" w:name="_Toc425249283"/>
              <w:bookmarkStart w:id="11167" w:name="_Toc425250530"/>
              <w:bookmarkStart w:id="11168" w:name="_Toc425251777"/>
              <w:bookmarkStart w:id="11169" w:name="_Toc425252447"/>
              <w:bookmarkStart w:id="11170" w:name="_Toc425253118"/>
              <w:bookmarkStart w:id="11171" w:name="_Toc425256509"/>
              <w:bookmarkStart w:id="11172" w:name="_Toc425276210"/>
              <w:bookmarkStart w:id="11173" w:name="_Toc425342308"/>
              <w:bookmarkStart w:id="11174" w:name="_Toc425349514"/>
              <w:bookmarkStart w:id="11175" w:name="_Toc425352663"/>
              <w:bookmarkStart w:id="11176" w:name="_Toc425353348"/>
              <w:bookmarkStart w:id="11177" w:name="_Toc425787341"/>
              <w:bookmarkStart w:id="11178" w:name="_Toc425788027"/>
              <w:bookmarkStart w:id="11179" w:name="_Toc425788714"/>
              <w:bookmarkStart w:id="11180" w:name="_Toc425789401"/>
              <w:bookmarkStart w:id="11181" w:name="_Toc425790088"/>
              <w:bookmarkStart w:id="11182" w:name="_Toc425793828"/>
              <w:bookmarkStart w:id="11183" w:name="_Toc426384763"/>
              <w:bookmarkStart w:id="11184" w:name="_Toc426386167"/>
              <w:bookmarkStart w:id="11185" w:name="_Toc426387570"/>
              <w:bookmarkStart w:id="11186" w:name="_Toc426388974"/>
              <w:bookmarkStart w:id="11187" w:name="_Toc426390378"/>
              <w:bookmarkStart w:id="11188" w:name="_Toc426391782"/>
              <w:bookmarkStart w:id="11189" w:name="_Toc426393185"/>
              <w:bookmarkStart w:id="11190" w:name="_Toc427824770"/>
              <w:bookmarkStart w:id="11191" w:name="_Toc427852583"/>
              <w:bookmarkStart w:id="11192" w:name="_Toc427854823"/>
              <w:bookmarkStart w:id="11193" w:name="_Toc427857024"/>
              <w:bookmarkEnd w:id="11147"/>
              <w:bookmarkEnd w:id="11148"/>
              <w:bookmarkEnd w:id="11149"/>
              <w:bookmarkEnd w:id="11150"/>
              <w:bookmarkEnd w:id="11151"/>
              <w:bookmarkEnd w:id="11152"/>
              <w:bookmarkEnd w:id="11153"/>
              <w:bookmarkEnd w:id="11154"/>
              <w:bookmarkEnd w:id="11155"/>
              <w:bookmarkEnd w:id="11156"/>
              <w:bookmarkEnd w:id="11157"/>
              <w:bookmarkEnd w:id="11158"/>
              <w:bookmarkEnd w:id="11159"/>
              <w:bookmarkEnd w:id="11160"/>
              <w:bookmarkEnd w:id="11161"/>
              <w:bookmarkEnd w:id="11162"/>
              <w:bookmarkEnd w:id="11163"/>
              <w:bookmarkEnd w:id="11164"/>
              <w:bookmarkEnd w:id="11165"/>
              <w:bookmarkEnd w:id="11166"/>
              <w:bookmarkEnd w:id="11167"/>
              <w:bookmarkEnd w:id="11168"/>
              <w:bookmarkEnd w:id="11169"/>
              <w:bookmarkEnd w:id="11170"/>
              <w:bookmarkEnd w:id="11171"/>
              <w:bookmarkEnd w:id="11172"/>
              <w:bookmarkEnd w:id="11173"/>
              <w:bookmarkEnd w:id="11174"/>
              <w:bookmarkEnd w:id="11175"/>
              <w:bookmarkEnd w:id="11176"/>
              <w:bookmarkEnd w:id="11177"/>
              <w:bookmarkEnd w:id="11178"/>
              <w:bookmarkEnd w:id="11179"/>
              <w:bookmarkEnd w:id="11180"/>
              <w:bookmarkEnd w:id="11181"/>
              <w:bookmarkEnd w:id="11182"/>
              <w:bookmarkEnd w:id="11183"/>
              <w:bookmarkEnd w:id="11184"/>
              <w:bookmarkEnd w:id="11185"/>
              <w:bookmarkEnd w:id="11186"/>
              <w:bookmarkEnd w:id="11187"/>
              <w:bookmarkEnd w:id="11188"/>
              <w:bookmarkEnd w:id="11189"/>
              <w:bookmarkEnd w:id="11190"/>
              <w:bookmarkEnd w:id="11191"/>
              <w:bookmarkEnd w:id="11192"/>
              <w:bookmarkEnd w:id="11193"/>
            </w:del>
          </w:p>
        </w:tc>
        <w:tc>
          <w:tcPr>
            <w:tcW w:w="939" w:type="dxa"/>
            <w:tcBorders>
              <w:top w:val="single" w:sz="4" w:space="0" w:color="auto"/>
              <w:left w:val="single" w:sz="4" w:space="0" w:color="auto"/>
              <w:bottom w:val="single" w:sz="4" w:space="0" w:color="auto"/>
              <w:right w:val="single" w:sz="4" w:space="0" w:color="auto"/>
            </w:tcBorders>
          </w:tcPr>
          <w:p w14:paraId="2252516C" w14:textId="16EA16E4" w:rsidR="005F4718" w:rsidRPr="00CF28F1" w:rsidDel="00413F3D" w:rsidRDefault="005F4718">
            <w:pPr>
              <w:numPr>
                <w:ilvl w:val="0"/>
                <w:numId w:val="26"/>
              </w:numPr>
              <w:overflowPunct w:val="0"/>
              <w:autoSpaceDE w:val="0"/>
              <w:autoSpaceDN w:val="0"/>
              <w:spacing w:after="60"/>
              <w:textAlignment w:val="baseline"/>
              <w:rPr>
                <w:del w:id="11194" w:author="Ramasubramani, Hariharan" w:date="2015-07-13T14:40:00Z"/>
                <w:rFonts w:cstheme="minorHAnsi"/>
              </w:rPr>
              <w:pPrChange w:id="11195" w:author="Ramasubramani, Hariharan" w:date="2015-07-13T14:40:00Z">
                <w:pPr>
                  <w:ind w:left="-57" w:firstLine="0"/>
                  <w:jc w:val="center"/>
                </w:pPr>
              </w:pPrChange>
            </w:pPr>
            <w:del w:id="11196" w:author="Ramasubramani, Hariharan" w:date="2015-07-13T14:40:00Z">
              <w:r w:rsidDel="00413F3D">
                <w:rPr>
                  <w:rFonts w:cstheme="minorHAnsi"/>
                </w:rPr>
                <w:delText>AP</w:delText>
              </w:r>
              <w:bookmarkStart w:id="11197" w:name="_Toc424912298"/>
              <w:bookmarkStart w:id="11198" w:name="_Toc424915407"/>
              <w:bookmarkStart w:id="11199" w:name="_Toc424918437"/>
              <w:bookmarkStart w:id="11200" w:name="_Toc425149287"/>
              <w:bookmarkStart w:id="11201" w:name="_Toc425161826"/>
              <w:bookmarkStart w:id="11202" w:name="_Toc425162834"/>
              <w:bookmarkStart w:id="11203" w:name="_Toc425163240"/>
              <w:bookmarkStart w:id="11204" w:name="_Toc425170727"/>
              <w:bookmarkStart w:id="11205" w:name="_Toc425173040"/>
              <w:bookmarkStart w:id="11206" w:name="_Toc425234513"/>
              <w:bookmarkStart w:id="11207" w:name="_Toc425238065"/>
              <w:bookmarkStart w:id="11208" w:name="_Toc425239311"/>
              <w:bookmarkStart w:id="11209" w:name="_Toc425240558"/>
              <w:bookmarkStart w:id="11210" w:name="_Toc425241804"/>
              <w:bookmarkStart w:id="11211" w:name="_Toc425243050"/>
              <w:bookmarkStart w:id="11212" w:name="_Toc425244297"/>
              <w:bookmarkStart w:id="11213" w:name="_Toc425245544"/>
              <w:bookmarkStart w:id="11214" w:name="_Toc425246791"/>
              <w:bookmarkStart w:id="11215" w:name="_Toc425248037"/>
              <w:bookmarkStart w:id="11216" w:name="_Toc425249284"/>
              <w:bookmarkStart w:id="11217" w:name="_Toc425250531"/>
              <w:bookmarkStart w:id="11218" w:name="_Toc425251778"/>
              <w:bookmarkStart w:id="11219" w:name="_Toc425252448"/>
              <w:bookmarkStart w:id="11220" w:name="_Toc425253119"/>
              <w:bookmarkStart w:id="11221" w:name="_Toc425256510"/>
              <w:bookmarkStart w:id="11222" w:name="_Toc425276211"/>
              <w:bookmarkStart w:id="11223" w:name="_Toc425342309"/>
              <w:bookmarkStart w:id="11224" w:name="_Toc425349515"/>
              <w:bookmarkStart w:id="11225" w:name="_Toc425352664"/>
              <w:bookmarkStart w:id="11226" w:name="_Toc425353349"/>
              <w:bookmarkStart w:id="11227" w:name="_Toc425787342"/>
              <w:bookmarkStart w:id="11228" w:name="_Toc425788028"/>
              <w:bookmarkStart w:id="11229" w:name="_Toc425788715"/>
              <w:bookmarkStart w:id="11230" w:name="_Toc425789402"/>
              <w:bookmarkStart w:id="11231" w:name="_Toc425790089"/>
              <w:bookmarkStart w:id="11232" w:name="_Toc425793829"/>
              <w:bookmarkStart w:id="11233" w:name="_Toc426384764"/>
              <w:bookmarkStart w:id="11234" w:name="_Toc426386168"/>
              <w:bookmarkStart w:id="11235" w:name="_Toc426387571"/>
              <w:bookmarkStart w:id="11236" w:name="_Toc426388975"/>
              <w:bookmarkStart w:id="11237" w:name="_Toc426390379"/>
              <w:bookmarkStart w:id="11238" w:name="_Toc426391783"/>
              <w:bookmarkStart w:id="11239" w:name="_Toc426393186"/>
              <w:bookmarkStart w:id="11240" w:name="_Toc427824771"/>
              <w:bookmarkStart w:id="11241" w:name="_Toc427852584"/>
              <w:bookmarkStart w:id="11242" w:name="_Toc427854824"/>
              <w:bookmarkStart w:id="11243" w:name="_Toc427857025"/>
              <w:bookmarkEnd w:id="11197"/>
              <w:bookmarkEnd w:id="11198"/>
              <w:bookmarkEnd w:id="11199"/>
              <w:bookmarkEnd w:id="11200"/>
              <w:bookmarkEnd w:id="11201"/>
              <w:bookmarkEnd w:id="11202"/>
              <w:bookmarkEnd w:id="11203"/>
              <w:bookmarkEnd w:id="11204"/>
              <w:bookmarkEnd w:id="11205"/>
              <w:bookmarkEnd w:id="11206"/>
              <w:bookmarkEnd w:id="11207"/>
              <w:bookmarkEnd w:id="11208"/>
              <w:bookmarkEnd w:id="11209"/>
              <w:bookmarkEnd w:id="11210"/>
              <w:bookmarkEnd w:id="11211"/>
              <w:bookmarkEnd w:id="11212"/>
              <w:bookmarkEnd w:id="11213"/>
              <w:bookmarkEnd w:id="11214"/>
              <w:bookmarkEnd w:id="11215"/>
              <w:bookmarkEnd w:id="11216"/>
              <w:bookmarkEnd w:id="11217"/>
              <w:bookmarkEnd w:id="11218"/>
              <w:bookmarkEnd w:id="11219"/>
              <w:bookmarkEnd w:id="11220"/>
              <w:bookmarkEnd w:id="11221"/>
              <w:bookmarkEnd w:id="11222"/>
              <w:bookmarkEnd w:id="11223"/>
              <w:bookmarkEnd w:id="11224"/>
              <w:bookmarkEnd w:id="11225"/>
              <w:bookmarkEnd w:id="11226"/>
              <w:bookmarkEnd w:id="11227"/>
              <w:bookmarkEnd w:id="11228"/>
              <w:bookmarkEnd w:id="11229"/>
              <w:bookmarkEnd w:id="11230"/>
              <w:bookmarkEnd w:id="11231"/>
              <w:bookmarkEnd w:id="11232"/>
              <w:bookmarkEnd w:id="11233"/>
              <w:bookmarkEnd w:id="11234"/>
              <w:bookmarkEnd w:id="11235"/>
              <w:bookmarkEnd w:id="11236"/>
              <w:bookmarkEnd w:id="11237"/>
              <w:bookmarkEnd w:id="11238"/>
              <w:bookmarkEnd w:id="11239"/>
              <w:bookmarkEnd w:id="11240"/>
              <w:bookmarkEnd w:id="11241"/>
              <w:bookmarkEnd w:id="11242"/>
              <w:bookmarkEnd w:id="11243"/>
            </w:del>
          </w:p>
        </w:tc>
        <w:tc>
          <w:tcPr>
            <w:tcW w:w="771" w:type="dxa"/>
            <w:tcBorders>
              <w:top w:val="single" w:sz="4" w:space="0" w:color="auto"/>
              <w:left w:val="single" w:sz="4" w:space="0" w:color="auto"/>
              <w:bottom w:val="single" w:sz="4" w:space="0" w:color="auto"/>
              <w:right w:val="single" w:sz="4" w:space="0" w:color="auto"/>
            </w:tcBorders>
          </w:tcPr>
          <w:p w14:paraId="4B0A5BA0" w14:textId="2BEE190F" w:rsidR="005F4718" w:rsidRPr="00CF28F1" w:rsidDel="00413F3D" w:rsidRDefault="005F4718">
            <w:pPr>
              <w:numPr>
                <w:ilvl w:val="0"/>
                <w:numId w:val="26"/>
              </w:numPr>
              <w:overflowPunct w:val="0"/>
              <w:autoSpaceDE w:val="0"/>
              <w:autoSpaceDN w:val="0"/>
              <w:spacing w:after="60"/>
              <w:textAlignment w:val="baseline"/>
              <w:rPr>
                <w:del w:id="11244" w:author="Ramasubramani, Hariharan" w:date="2015-07-13T14:40:00Z"/>
                <w:rFonts w:cstheme="minorHAnsi"/>
              </w:rPr>
              <w:pPrChange w:id="11245" w:author="Ramasubramani, Hariharan" w:date="2015-07-13T14:40:00Z">
                <w:pPr>
                  <w:ind w:left="-57" w:firstLine="0"/>
                  <w:jc w:val="center"/>
                </w:pPr>
              </w:pPrChange>
            </w:pPr>
            <w:del w:id="11246" w:author="Ramasubramani, Hariharan" w:date="2015-07-13T14:40:00Z">
              <w:r w:rsidDel="00413F3D">
                <w:rPr>
                  <w:rFonts w:cstheme="minorHAnsi"/>
                </w:rPr>
                <w:delText>NE</w:delText>
              </w:r>
              <w:bookmarkStart w:id="11247" w:name="_Toc424912299"/>
              <w:bookmarkStart w:id="11248" w:name="_Toc424915408"/>
              <w:bookmarkStart w:id="11249" w:name="_Toc424918438"/>
              <w:bookmarkStart w:id="11250" w:name="_Toc425149288"/>
              <w:bookmarkStart w:id="11251" w:name="_Toc425161827"/>
              <w:bookmarkStart w:id="11252" w:name="_Toc425162835"/>
              <w:bookmarkStart w:id="11253" w:name="_Toc425163241"/>
              <w:bookmarkStart w:id="11254" w:name="_Toc425170728"/>
              <w:bookmarkStart w:id="11255" w:name="_Toc425173041"/>
              <w:bookmarkStart w:id="11256" w:name="_Toc425234514"/>
              <w:bookmarkStart w:id="11257" w:name="_Toc425238066"/>
              <w:bookmarkStart w:id="11258" w:name="_Toc425239312"/>
              <w:bookmarkStart w:id="11259" w:name="_Toc425240559"/>
              <w:bookmarkStart w:id="11260" w:name="_Toc425241805"/>
              <w:bookmarkStart w:id="11261" w:name="_Toc425243051"/>
              <w:bookmarkStart w:id="11262" w:name="_Toc425244298"/>
              <w:bookmarkStart w:id="11263" w:name="_Toc425245545"/>
              <w:bookmarkStart w:id="11264" w:name="_Toc425246792"/>
              <w:bookmarkStart w:id="11265" w:name="_Toc425248038"/>
              <w:bookmarkStart w:id="11266" w:name="_Toc425249285"/>
              <w:bookmarkStart w:id="11267" w:name="_Toc425250532"/>
              <w:bookmarkStart w:id="11268" w:name="_Toc425251779"/>
              <w:bookmarkStart w:id="11269" w:name="_Toc425252449"/>
              <w:bookmarkStart w:id="11270" w:name="_Toc425253120"/>
              <w:bookmarkStart w:id="11271" w:name="_Toc425256511"/>
              <w:bookmarkStart w:id="11272" w:name="_Toc425276212"/>
              <w:bookmarkStart w:id="11273" w:name="_Toc425342310"/>
              <w:bookmarkStart w:id="11274" w:name="_Toc425349516"/>
              <w:bookmarkStart w:id="11275" w:name="_Toc425352665"/>
              <w:bookmarkStart w:id="11276" w:name="_Toc425353350"/>
              <w:bookmarkStart w:id="11277" w:name="_Toc425787343"/>
              <w:bookmarkStart w:id="11278" w:name="_Toc425788029"/>
              <w:bookmarkStart w:id="11279" w:name="_Toc425788716"/>
              <w:bookmarkStart w:id="11280" w:name="_Toc425789403"/>
              <w:bookmarkStart w:id="11281" w:name="_Toc425790090"/>
              <w:bookmarkStart w:id="11282" w:name="_Toc425793830"/>
              <w:bookmarkStart w:id="11283" w:name="_Toc426384765"/>
              <w:bookmarkStart w:id="11284" w:name="_Toc426386169"/>
              <w:bookmarkStart w:id="11285" w:name="_Toc426387572"/>
              <w:bookmarkStart w:id="11286" w:name="_Toc426388976"/>
              <w:bookmarkStart w:id="11287" w:name="_Toc426390380"/>
              <w:bookmarkStart w:id="11288" w:name="_Toc426391784"/>
              <w:bookmarkStart w:id="11289" w:name="_Toc426393187"/>
              <w:bookmarkStart w:id="11290" w:name="_Toc427824772"/>
              <w:bookmarkStart w:id="11291" w:name="_Toc427852585"/>
              <w:bookmarkStart w:id="11292" w:name="_Toc427854825"/>
              <w:bookmarkStart w:id="11293" w:name="_Toc427857026"/>
              <w:bookmarkEnd w:id="11247"/>
              <w:bookmarkEnd w:id="11248"/>
              <w:bookmarkEnd w:id="11249"/>
              <w:bookmarkEnd w:id="11250"/>
              <w:bookmarkEnd w:id="11251"/>
              <w:bookmarkEnd w:id="11252"/>
              <w:bookmarkEnd w:id="11253"/>
              <w:bookmarkEnd w:id="11254"/>
              <w:bookmarkEnd w:id="11255"/>
              <w:bookmarkEnd w:id="11256"/>
              <w:bookmarkEnd w:id="11257"/>
              <w:bookmarkEnd w:id="11258"/>
              <w:bookmarkEnd w:id="11259"/>
              <w:bookmarkEnd w:id="11260"/>
              <w:bookmarkEnd w:id="11261"/>
              <w:bookmarkEnd w:id="11262"/>
              <w:bookmarkEnd w:id="11263"/>
              <w:bookmarkEnd w:id="11264"/>
              <w:bookmarkEnd w:id="11265"/>
              <w:bookmarkEnd w:id="11266"/>
              <w:bookmarkEnd w:id="11267"/>
              <w:bookmarkEnd w:id="11268"/>
              <w:bookmarkEnd w:id="11269"/>
              <w:bookmarkEnd w:id="11270"/>
              <w:bookmarkEnd w:id="11271"/>
              <w:bookmarkEnd w:id="11272"/>
              <w:bookmarkEnd w:id="11273"/>
              <w:bookmarkEnd w:id="11274"/>
              <w:bookmarkEnd w:id="11275"/>
              <w:bookmarkEnd w:id="11276"/>
              <w:bookmarkEnd w:id="11277"/>
              <w:bookmarkEnd w:id="11278"/>
              <w:bookmarkEnd w:id="11279"/>
              <w:bookmarkEnd w:id="11280"/>
              <w:bookmarkEnd w:id="11281"/>
              <w:bookmarkEnd w:id="11282"/>
              <w:bookmarkEnd w:id="11283"/>
              <w:bookmarkEnd w:id="11284"/>
              <w:bookmarkEnd w:id="11285"/>
              <w:bookmarkEnd w:id="11286"/>
              <w:bookmarkEnd w:id="11287"/>
              <w:bookmarkEnd w:id="11288"/>
              <w:bookmarkEnd w:id="11289"/>
              <w:bookmarkEnd w:id="11290"/>
              <w:bookmarkEnd w:id="11291"/>
              <w:bookmarkEnd w:id="11292"/>
              <w:bookmarkEnd w:id="11293"/>
            </w:del>
          </w:p>
        </w:tc>
        <w:tc>
          <w:tcPr>
            <w:tcW w:w="1202" w:type="dxa"/>
            <w:tcBorders>
              <w:top w:val="single" w:sz="4" w:space="0" w:color="auto"/>
              <w:left w:val="single" w:sz="4" w:space="0" w:color="auto"/>
              <w:bottom w:val="single" w:sz="4" w:space="0" w:color="auto"/>
              <w:right w:val="single" w:sz="4" w:space="0" w:color="auto"/>
            </w:tcBorders>
          </w:tcPr>
          <w:p w14:paraId="6769D639" w14:textId="184F39F9" w:rsidR="005F4718" w:rsidRPr="00CF28F1" w:rsidDel="00413F3D" w:rsidRDefault="00A137AC">
            <w:pPr>
              <w:numPr>
                <w:ilvl w:val="0"/>
                <w:numId w:val="26"/>
              </w:numPr>
              <w:overflowPunct w:val="0"/>
              <w:autoSpaceDE w:val="0"/>
              <w:autoSpaceDN w:val="0"/>
              <w:spacing w:after="60"/>
              <w:textAlignment w:val="baseline"/>
              <w:rPr>
                <w:del w:id="11294" w:author="Ramasubramani, Hariharan" w:date="2015-07-13T14:40:00Z"/>
                <w:rFonts w:cstheme="minorHAnsi"/>
              </w:rPr>
              <w:pPrChange w:id="11295" w:author="Ramasubramani, Hariharan" w:date="2015-07-13T14:40:00Z">
                <w:pPr>
                  <w:ind w:left="-57" w:firstLine="0"/>
                  <w:jc w:val="center"/>
                </w:pPr>
              </w:pPrChange>
            </w:pPr>
            <w:del w:id="11296" w:author="Ramasubramani, Hariharan" w:date="2015-07-13T14:40:00Z">
              <w:r w:rsidDel="00413F3D">
                <w:rPr>
                  <w:rFonts w:cstheme="minorHAnsi"/>
                </w:rPr>
                <w:delText>ANSC</w:delText>
              </w:r>
              <w:bookmarkStart w:id="11297" w:name="_Toc424912300"/>
              <w:bookmarkStart w:id="11298" w:name="_Toc424915409"/>
              <w:bookmarkStart w:id="11299" w:name="_Toc424918439"/>
              <w:bookmarkStart w:id="11300" w:name="_Toc425149289"/>
              <w:bookmarkStart w:id="11301" w:name="_Toc425161828"/>
              <w:bookmarkStart w:id="11302" w:name="_Toc425162836"/>
              <w:bookmarkStart w:id="11303" w:name="_Toc425163242"/>
              <w:bookmarkStart w:id="11304" w:name="_Toc425170729"/>
              <w:bookmarkStart w:id="11305" w:name="_Toc425173042"/>
              <w:bookmarkStart w:id="11306" w:name="_Toc425234515"/>
              <w:bookmarkStart w:id="11307" w:name="_Toc425238067"/>
              <w:bookmarkStart w:id="11308" w:name="_Toc425239313"/>
              <w:bookmarkStart w:id="11309" w:name="_Toc425240560"/>
              <w:bookmarkStart w:id="11310" w:name="_Toc425241806"/>
              <w:bookmarkStart w:id="11311" w:name="_Toc425243052"/>
              <w:bookmarkStart w:id="11312" w:name="_Toc425244299"/>
              <w:bookmarkStart w:id="11313" w:name="_Toc425245546"/>
              <w:bookmarkStart w:id="11314" w:name="_Toc425246793"/>
              <w:bookmarkStart w:id="11315" w:name="_Toc425248039"/>
              <w:bookmarkStart w:id="11316" w:name="_Toc425249286"/>
              <w:bookmarkStart w:id="11317" w:name="_Toc425250533"/>
              <w:bookmarkStart w:id="11318" w:name="_Toc425251780"/>
              <w:bookmarkStart w:id="11319" w:name="_Toc425252450"/>
              <w:bookmarkStart w:id="11320" w:name="_Toc425253121"/>
              <w:bookmarkStart w:id="11321" w:name="_Toc425256512"/>
              <w:bookmarkStart w:id="11322" w:name="_Toc425276213"/>
              <w:bookmarkStart w:id="11323" w:name="_Toc425342311"/>
              <w:bookmarkStart w:id="11324" w:name="_Toc425349517"/>
              <w:bookmarkStart w:id="11325" w:name="_Toc425352666"/>
              <w:bookmarkStart w:id="11326" w:name="_Toc425353351"/>
              <w:bookmarkStart w:id="11327" w:name="_Toc425787344"/>
              <w:bookmarkStart w:id="11328" w:name="_Toc425788030"/>
              <w:bookmarkStart w:id="11329" w:name="_Toc425788717"/>
              <w:bookmarkStart w:id="11330" w:name="_Toc425789404"/>
              <w:bookmarkStart w:id="11331" w:name="_Toc425790091"/>
              <w:bookmarkStart w:id="11332" w:name="_Toc425793831"/>
              <w:bookmarkStart w:id="11333" w:name="_Toc426384766"/>
              <w:bookmarkStart w:id="11334" w:name="_Toc426386170"/>
              <w:bookmarkStart w:id="11335" w:name="_Toc426387573"/>
              <w:bookmarkStart w:id="11336" w:name="_Toc426388977"/>
              <w:bookmarkStart w:id="11337" w:name="_Toc426390381"/>
              <w:bookmarkStart w:id="11338" w:name="_Toc426391785"/>
              <w:bookmarkStart w:id="11339" w:name="_Toc426393188"/>
              <w:bookmarkStart w:id="11340" w:name="_Toc427824773"/>
              <w:bookmarkStart w:id="11341" w:name="_Toc427852586"/>
              <w:bookmarkStart w:id="11342" w:name="_Toc427854826"/>
              <w:bookmarkStart w:id="11343" w:name="_Toc427857027"/>
              <w:bookmarkEnd w:id="11297"/>
              <w:bookmarkEnd w:id="11298"/>
              <w:bookmarkEnd w:id="11299"/>
              <w:bookmarkEnd w:id="11300"/>
              <w:bookmarkEnd w:id="11301"/>
              <w:bookmarkEnd w:id="11302"/>
              <w:bookmarkEnd w:id="11303"/>
              <w:bookmarkEnd w:id="11304"/>
              <w:bookmarkEnd w:id="11305"/>
              <w:bookmarkEnd w:id="11306"/>
              <w:bookmarkEnd w:id="11307"/>
              <w:bookmarkEnd w:id="11308"/>
              <w:bookmarkEnd w:id="11309"/>
              <w:bookmarkEnd w:id="11310"/>
              <w:bookmarkEnd w:id="11311"/>
              <w:bookmarkEnd w:id="11312"/>
              <w:bookmarkEnd w:id="11313"/>
              <w:bookmarkEnd w:id="11314"/>
              <w:bookmarkEnd w:id="11315"/>
              <w:bookmarkEnd w:id="11316"/>
              <w:bookmarkEnd w:id="11317"/>
              <w:bookmarkEnd w:id="11318"/>
              <w:bookmarkEnd w:id="11319"/>
              <w:bookmarkEnd w:id="11320"/>
              <w:bookmarkEnd w:id="11321"/>
              <w:bookmarkEnd w:id="11322"/>
              <w:bookmarkEnd w:id="11323"/>
              <w:bookmarkEnd w:id="11324"/>
              <w:bookmarkEnd w:id="11325"/>
              <w:bookmarkEnd w:id="11326"/>
              <w:bookmarkEnd w:id="11327"/>
              <w:bookmarkEnd w:id="11328"/>
              <w:bookmarkEnd w:id="11329"/>
              <w:bookmarkEnd w:id="11330"/>
              <w:bookmarkEnd w:id="11331"/>
              <w:bookmarkEnd w:id="11332"/>
              <w:bookmarkEnd w:id="11333"/>
              <w:bookmarkEnd w:id="11334"/>
              <w:bookmarkEnd w:id="11335"/>
              <w:bookmarkEnd w:id="11336"/>
              <w:bookmarkEnd w:id="11337"/>
              <w:bookmarkEnd w:id="11338"/>
              <w:bookmarkEnd w:id="11339"/>
              <w:bookmarkEnd w:id="11340"/>
              <w:bookmarkEnd w:id="11341"/>
              <w:bookmarkEnd w:id="11342"/>
              <w:bookmarkEnd w:id="11343"/>
            </w:del>
          </w:p>
        </w:tc>
        <w:tc>
          <w:tcPr>
            <w:tcW w:w="712" w:type="dxa"/>
            <w:tcBorders>
              <w:top w:val="single" w:sz="4" w:space="0" w:color="auto"/>
              <w:left w:val="single" w:sz="4" w:space="0" w:color="auto"/>
              <w:bottom w:val="single" w:sz="4" w:space="0" w:color="auto"/>
              <w:right w:val="single" w:sz="4" w:space="0" w:color="auto"/>
            </w:tcBorders>
          </w:tcPr>
          <w:p w14:paraId="624C4563" w14:textId="07778810" w:rsidR="005F4718" w:rsidRPr="00CF28F1" w:rsidDel="00413F3D" w:rsidRDefault="005F4718">
            <w:pPr>
              <w:numPr>
                <w:ilvl w:val="0"/>
                <w:numId w:val="26"/>
              </w:numPr>
              <w:overflowPunct w:val="0"/>
              <w:autoSpaceDE w:val="0"/>
              <w:autoSpaceDN w:val="0"/>
              <w:spacing w:after="60"/>
              <w:textAlignment w:val="baseline"/>
              <w:rPr>
                <w:del w:id="11344" w:author="Ramasubramani, Hariharan" w:date="2015-07-13T14:40:00Z"/>
                <w:rFonts w:cstheme="minorHAnsi"/>
              </w:rPr>
              <w:pPrChange w:id="11345" w:author="Ramasubramani, Hariharan" w:date="2015-07-13T14:40:00Z">
                <w:pPr>
                  <w:ind w:left="-57" w:firstLine="0"/>
                  <w:jc w:val="center"/>
                </w:pPr>
              </w:pPrChange>
            </w:pPr>
            <w:del w:id="11346" w:author="Ramasubramani, Hariharan" w:date="2015-07-13T14:40:00Z">
              <w:r w:rsidDel="00413F3D">
                <w:rPr>
                  <w:rFonts w:cstheme="minorHAnsi"/>
                </w:rPr>
                <w:delText>-</w:delText>
              </w:r>
              <w:bookmarkStart w:id="11347" w:name="_Toc424912301"/>
              <w:bookmarkStart w:id="11348" w:name="_Toc424915410"/>
              <w:bookmarkStart w:id="11349" w:name="_Toc424918440"/>
              <w:bookmarkStart w:id="11350" w:name="_Toc425149290"/>
              <w:bookmarkStart w:id="11351" w:name="_Toc425161829"/>
              <w:bookmarkStart w:id="11352" w:name="_Toc425162837"/>
              <w:bookmarkStart w:id="11353" w:name="_Toc425163243"/>
              <w:bookmarkStart w:id="11354" w:name="_Toc425170730"/>
              <w:bookmarkStart w:id="11355" w:name="_Toc425173043"/>
              <w:bookmarkStart w:id="11356" w:name="_Toc425234516"/>
              <w:bookmarkStart w:id="11357" w:name="_Toc425238068"/>
              <w:bookmarkStart w:id="11358" w:name="_Toc425239314"/>
              <w:bookmarkStart w:id="11359" w:name="_Toc425240561"/>
              <w:bookmarkStart w:id="11360" w:name="_Toc425241807"/>
              <w:bookmarkStart w:id="11361" w:name="_Toc425243053"/>
              <w:bookmarkStart w:id="11362" w:name="_Toc425244300"/>
              <w:bookmarkStart w:id="11363" w:name="_Toc425245547"/>
              <w:bookmarkStart w:id="11364" w:name="_Toc425246794"/>
              <w:bookmarkStart w:id="11365" w:name="_Toc425248040"/>
              <w:bookmarkStart w:id="11366" w:name="_Toc425249287"/>
              <w:bookmarkStart w:id="11367" w:name="_Toc425250534"/>
              <w:bookmarkStart w:id="11368" w:name="_Toc425251781"/>
              <w:bookmarkStart w:id="11369" w:name="_Toc425252451"/>
              <w:bookmarkStart w:id="11370" w:name="_Toc425253122"/>
              <w:bookmarkStart w:id="11371" w:name="_Toc425256513"/>
              <w:bookmarkStart w:id="11372" w:name="_Toc425276214"/>
              <w:bookmarkStart w:id="11373" w:name="_Toc425342312"/>
              <w:bookmarkStart w:id="11374" w:name="_Toc425349518"/>
              <w:bookmarkStart w:id="11375" w:name="_Toc425352667"/>
              <w:bookmarkStart w:id="11376" w:name="_Toc425353352"/>
              <w:bookmarkStart w:id="11377" w:name="_Toc425787345"/>
              <w:bookmarkStart w:id="11378" w:name="_Toc425788031"/>
              <w:bookmarkStart w:id="11379" w:name="_Toc425788718"/>
              <w:bookmarkStart w:id="11380" w:name="_Toc425789405"/>
              <w:bookmarkStart w:id="11381" w:name="_Toc425790092"/>
              <w:bookmarkStart w:id="11382" w:name="_Toc425793832"/>
              <w:bookmarkStart w:id="11383" w:name="_Toc426384767"/>
              <w:bookmarkStart w:id="11384" w:name="_Toc426386171"/>
              <w:bookmarkStart w:id="11385" w:name="_Toc426387574"/>
              <w:bookmarkStart w:id="11386" w:name="_Toc426388978"/>
              <w:bookmarkStart w:id="11387" w:name="_Toc426390382"/>
              <w:bookmarkStart w:id="11388" w:name="_Toc426391786"/>
              <w:bookmarkStart w:id="11389" w:name="_Toc426393189"/>
              <w:bookmarkStart w:id="11390" w:name="_Toc427824774"/>
              <w:bookmarkStart w:id="11391" w:name="_Toc427852587"/>
              <w:bookmarkStart w:id="11392" w:name="_Toc427854827"/>
              <w:bookmarkStart w:id="11393" w:name="_Toc427857028"/>
              <w:bookmarkEnd w:id="11347"/>
              <w:bookmarkEnd w:id="11348"/>
              <w:bookmarkEnd w:id="11349"/>
              <w:bookmarkEnd w:id="11350"/>
              <w:bookmarkEnd w:id="11351"/>
              <w:bookmarkEnd w:id="11352"/>
              <w:bookmarkEnd w:id="11353"/>
              <w:bookmarkEnd w:id="11354"/>
              <w:bookmarkEnd w:id="11355"/>
              <w:bookmarkEnd w:id="11356"/>
              <w:bookmarkEnd w:id="11357"/>
              <w:bookmarkEnd w:id="11358"/>
              <w:bookmarkEnd w:id="11359"/>
              <w:bookmarkEnd w:id="11360"/>
              <w:bookmarkEnd w:id="11361"/>
              <w:bookmarkEnd w:id="11362"/>
              <w:bookmarkEnd w:id="11363"/>
              <w:bookmarkEnd w:id="11364"/>
              <w:bookmarkEnd w:id="11365"/>
              <w:bookmarkEnd w:id="11366"/>
              <w:bookmarkEnd w:id="11367"/>
              <w:bookmarkEnd w:id="11368"/>
              <w:bookmarkEnd w:id="11369"/>
              <w:bookmarkEnd w:id="11370"/>
              <w:bookmarkEnd w:id="11371"/>
              <w:bookmarkEnd w:id="11372"/>
              <w:bookmarkEnd w:id="11373"/>
              <w:bookmarkEnd w:id="11374"/>
              <w:bookmarkEnd w:id="11375"/>
              <w:bookmarkEnd w:id="11376"/>
              <w:bookmarkEnd w:id="11377"/>
              <w:bookmarkEnd w:id="11378"/>
              <w:bookmarkEnd w:id="11379"/>
              <w:bookmarkEnd w:id="11380"/>
              <w:bookmarkEnd w:id="11381"/>
              <w:bookmarkEnd w:id="11382"/>
              <w:bookmarkEnd w:id="11383"/>
              <w:bookmarkEnd w:id="11384"/>
              <w:bookmarkEnd w:id="11385"/>
              <w:bookmarkEnd w:id="11386"/>
              <w:bookmarkEnd w:id="11387"/>
              <w:bookmarkEnd w:id="11388"/>
              <w:bookmarkEnd w:id="11389"/>
              <w:bookmarkEnd w:id="11390"/>
              <w:bookmarkEnd w:id="11391"/>
              <w:bookmarkEnd w:id="11392"/>
              <w:bookmarkEnd w:id="11393"/>
            </w:del>
          </w:p>
        </w:tc>
        <w:tc>
          <w:tcPr>
            <w:tcW w:w="2305" w:type="dxa"/>
            <w:tcBorders>
              <w:top w:val="single" w:sz="4" w:space="0" w:color="auto"/>
              <w:left w:val="single" w:sz="4" w:space="0" w:color="auto"/>
              <w:bottom w:val="single" w:sz="4" w:space="0" w:color="auto"/>
              <w:right w:val="single" w:sz="4" w:space="0" w:color="auto"/>
            </w:tcBorders>
          </w:tcPr>
          <w:p w14:paraId="230ECA66" w14:textId="0FAB84E3" w:rsidR="005F4718" w:rsidDel="00413F3D" w:rsidRDefault="005F4718">
            <w:pPr>
              <w:numPr>
                <w:ilvl w:val="0"/>
                <w:numId w:val="26"/>
              </w:numPr>
              <w:overflowPunct w:val="0"/>
              <w:autoSpaceDE w:val="0"/>
              <w:autoSpaceDN w:val="0"/>
              <w:spacing w:after="60"/>
              <w:textAlignment w:val="baseline"/>
              <w:rPr>
                <w:del w:id="11394" w:author="Ramasubramani, Hariharan" w:date="2015-07-13T14:40:00Z"/>
                <w:rFonts w:cstheme="minorHAnsi"/>
              </w:rPr>
              <w:pPrChange w:id="11395" w:author="Ramasubramani, Hariharan" w:date="2015-07-13T14:40:00Z">
                <w:pPr>
                  <w:ind w:left="-57" w:right="-70" w:firstLine="0"/>
                  <w:jc w:val="center"/>
                </w:pPr>
              </w:pPrChange>
            </w:pPr>
            <w:del w:id="11396" w:author="Ramasubramani, Hariharan" w:date="2015-07-13T14:40:00Z">
              <w:r w:rsidDel="00413F3D">
                <w:rPr>
                  <w:rFonts w:cstheme="minorHAnsi"/>
                </w:rPr>
                <w:delText>Format:</w:delText>
              </w:r>
              <w:bookmarkStart w:id="11397" w:name="_Toc424912302"/>
              <w:bookmarkStart w:id="11398" w:name="_Toc424915411"/>
              <w:bookmarkStart w:id="11399" w:name="_Toc424918441"/>
              <w:bookmarkStart w:id="11400" w:name="_Toc425149291"/>
              <w:bookmarkStart w:id="11401" w:name="_Toc425161830"/>
              <w:bookmarkStart w:id="11402" w:name="_Toc425162838"/>
              <w:bookmarkStart w:id="11403" w:name="_Toc425163244"/>
              <w:bookmarkStart w:id="11404" w:name="_Toc425170731"/>
              <w:bookmarkStart w:id="11405" w:name="_Toc425173044"/>
              <w:bookmarkStart w:id="11406" w:name="_Toc425234517"/>
              <w:bookmarkStart w:id="11407" w:name="_Toc425238069"/>
              <w:bookmarkStart w:id="11408" w:name="_Toc425239315"/>
              <w:bookmarkStart w:id="11409" w:name="_Toc425240562"/>
              <w:bookmarkStart w:id="11410" w:name="_Toc425241808"/>
              <w:bookmarkStart w:id="11411" w:name="_Toc425243054"/>
              <w:bookmarkStart w:id="11412" w:name="_Toc425244301"/>
              <w:bookmarkStart w:id="11413" w:name="_Toc425245548"/>
              <w:bookmarkStart w:id="11414" w:name="_Toc425246795"/>
              <w:bookmarkStart w:id="11415" w:name="_Toc425248041"/>
              <w:bookmarkStart w:id="11416" w:name="_Toc425249288"/>
              <w:bookmarkStart w:id="11417" w:name="_Toc425250535"/>
              <w:bookmarkStart w:id="11418" w:name="_Toc425251782"/>
              <w:bookmarkStart w:id="11419" w:name="_Toc425252452"/>
              <w:bookmarkStart w:id="11420" w:name="_Toc425253123"/>
              <w:bookmarkStart w:id="11421" w:name="_Toc425256514"/>
              <w:bookmarkStart w:id="11422" w:name="_Toc425276215"/>
              <w:bookmarkStart w:id="11423" w:name="_Toc425342313"/>
              <w:bookmarkStart w:id="11424" w:name="_Toc425349519"/>
              <w:bookmarkStart w:id="11425" w:name="_Toc425352668"/>
              <w:bookmarkStart w:id="11426" w:name="_Toc425353353"/>
              <w:bookmarkStart w:id="11427" w:name="_Toc425787346"/>
              <w:bookmarkStart w:id="11428" w:name="_Toc425788032"/>
              <w:bookmarkStart w:id="11429" w:name="_Toc425788719"/>
              <w:bookmarkStart w:id="11430" w:name="_Toc425789406"/>
              <w:bookmarkStart w:id="11431" w:name="_Toc425790093"/>
              <w:bookmarkStart w:id="11432" w:name="_Toc425793833"/>
              <w:bookmarkStart w:id="11433" w:name="_Toc426384768"/>
              <w:bookmarkStart w:id="11434" w:name="_Toc426386172"/>
              <w:bookmarkStart w:id="11435" w:name="_Toc426387575"/>
              <w:bookmarkStart w:id="11436" w:name="_Toc426388979"/>
              <w:bookmarkStart w:id="11437" w:name="_Toc426390383"/>
              <w:bookmarkStart w:id="11438" w:name="_Toc426391787"/>
              <w:bookmarkStart w:id="11439" w:name="_Toc426393190"/>
              <w:bookmarkStart w:id="11440" w:name="_Toc427824775"/>
              <w:bookmarkStart w:id="11441" w:name="_Toc427852588"/>
              <w:bookmarkStart w:id="11442" w:name="_Toc427854828"/>
              <w:bookmarkStart w:id="11443" w:name="_Toc427857029"/>
              <w:bookmarkEnd w:id="11397"/>
              <w:bookmarkEnd w:id="11398"/>
              <w:bookmarkEnd w:id="11399"/>
              <w:bookmarkEnd w:id="11400"/>
              <w:bookmarkEnd w:id="11401"/>
              <w:bookmarkEnd w:id="11402"/>
              <w:bookmarkEnd w:id="11403"/>
              <w:bookmarkEnd w:id="11404"/>
              <w:bookmarkEnd w:id="11405"/>
              <w:bookmarkEnd w:id="11406"/>
              <w:bookmarkEnd w:id="11407"/>
              <w:bookmarkEnd w:id="11408"/>
              <w:bookmarkEnd w:id="11409"/>
              <w:bookmarkEnd w:id="11410"/>
              <w:bookmarkEnd w:id="11411"/>
              <w:bookmarkEnd w:id="11412"/>
              <w:bookmarkEnd w:id="11413"/>
              <w:bookmarkEnd w:id="11414"/>
              <w:bookmarkEnd w:id="11415"/>
              <w:bookmarkEnd w:id="11416"/>
              <w:bookmarkEnd w:id="11417"/>
              <w:bookmarkEnd w:id="11418"/>
              <w:bookmarkEnd w:id="11419"/>
              <w:bookmarkEnd w:id="11420"/>
              <w:bookmarkEnd w:id="11421"/>
              <w:bookmarkEnd w:id="11422"/>
              <w:bookmarkEnd w:id="11423"/>
              <w:bookmarkEnd w:id="11424"/>
              <w:bookmarkEnd w:id="11425"/>
              <w:bookmarkEnd w:id="11426"/>
              <w:bookmarkEnd w:id="11427"/>
              <w:bookmarkEnd w:id="11428"/>
              <w:bookmarkEnd w:id="11429"/>
              <w:bookmarkEnd w:id="11430"/>
              <w:bookmarkEnd w:id="11431"/>
              <w:bookmarkEnd w:id="11432"/>
              <w:bookmarkEnd w:id="11433"/>
              <w:bookmarkEnd w:id="11434"/>
              <w:bookmarkEnd w:id="11435"/>
              <w:bookmarkEnd w:id="11436"/>
              <w:bookmarkEnd w:id="11437"/>
              <w:bookmarkEnd w:id="11438"/>
              <w:bookmarkEnd w:id="11439"/>
              <w:bookmarkEnd w:id="11440"/>
              <w:bookmarkEnd w:id="11441"/>
              <w:bookmarkEnd w:id="11442"/>
              <w:bookmarkEnd w:id="11443"/>
            </w:del>
          </w:p>
          <w:p w14:paraId="09775FF5" w14:textId="575A8CBA" w:rsidR="005F4718" w:rsidRPr="00CF28F1" w:rsidDel="00413F3D" w:rsidRDefault="005F4718">
            <w:pPr>
              <w:numPr>
                <w:ilvl w:val="0"/>
                <w:numId w:val="26"/>
              </w:numPr>
              <w:overflowPunct w:val="0"/>
              <w:autoSpaceDE w:val="0"/>
              <w:autoSpaceDN w:val="0"/>
              <w:spacing w:after="60"/>
              <w:textAlignment w:val="baseline"/>
              <w:rPr>
                <w:del w:id="11444" w:author="Ramasubramani, Hariharan" w:date="2015-07-13T14:40:00Z"/>
                <w:rFonts w:cstheme="minorHAnsi"/>
              </w:rPr>
              <w:pPrChange w:id="11445" w:author="Ramasubramani, Hariharan" w:date="2015-07-13T14:40:00Z">
                <w:pPr>
                  <w:ind w:left="-57" w:right="-70" w:firstLine="0"/>
                  <w:jc w:val="center"/>
                </w:pPr>
              </w:pPrChange>
            </w:pPr>
            <w:del w:id="11446" w:author="Ramasubramani, Hariharan" w:date="2015-07-13T14:40:00Z">
              <w:r w:rsidDel="00413F3D">
                <w:rPr>
                  <w:rFonts w:cstheme="minorHAnsi"/>
                </w:rPr>
                <w:delText>First Name</w:delText>
              </w:r>
              <w:bookmarkStart w:id="11447" w:name="_Toc424912303"/>
              <w:bookmarkStart w:id="11448" w:name="_Toc424915412"/>
              <w:bookmarkStart w:id="11449" w:name="_Toc424918442"/>
              <w:bookmarkStart w:id="11450" w:name="_Toc425149292"/>
              <w:bookmarkStart w:id="11451" w:name="_Toc425161831"/>
              <w:bookmarkStart w:id="11452" w:name="_Toc425162839"/>
              <w:bookmarkStart w:id="11453" w:name="_Toc425163245"/>
              <w:bookmarkStart w:id="11454" w:name="_Toc425170732"/>
              <w:bookmarkStart w:id="11455" w:name="_Toc425173045"/>
              <w:bookmarkStart w:id="11456" w:name="_Toc425234518"/>
              <w:bookmarkStart w:id="11457" w:name="_Toc425238070"/>
              <w:bookmarkStart w:id="11458" w:name="_Toc425239316"/>
              <w:bookmarkStart w:id="11459" w:name="_Toc425240563"/>
              <w:bookmarkStart w:id="11460" w:name="_Toc425241809"/>
              <w:bookmarkStart w:id="11461" w:name="_Toc425243055"/>
              <w:bookmarkStart w:id="11462" w:name="_Toc425244302"/>
              <w:bookmarkStart w:id="11463" w:name="_Toc425245549"/>
              <w:bookmarkStart w:id="11464" w:name="_Toc425246796"/>
              <w:bookmarkStart w:id="11465" w:name="_Toc425248042"/>
              <w:bookmarkStart w:id="11466" w:name="_Toc425249289"/>
              <w:bookmarkStart w:id="11467" w:name="_Toc425250536"/>
              <w:bookmarkStart w:id="11468" w:name="_Toc425251783"/>
              <w:bookmarkStart w:id="11469" w:name="_Toc425252453"/>
              <w:bookmarkStart w:id="11470" w:name="_Toc425253124"/>
              <w:bookmarkStart w:id="11471" w:name="_Toc425256515"/>
              <w:bookmarkStart w:id="11472" w:name="_Toc425276216"/>
              <w:bookmarkStart w:id="11473" w:name="_Toc425342314"/>
              <w:bookmarkStart w:id="11474" w:name="_Toc425349520"/>
              <w:bookmarkStart w:id="11475" w:name="_Toc425352669"/>
              <w:bookmarkStart w:id="11476" w:name="_Toc425353354"/>
              <w:bookmarkStart w:id="11477" w:name="_Toc425787347"/>
              <w:bookmarkStart w:id="11478" w:name="_Toc425788033"/>
              <w:bookmarkStart w:id="11479" w:name="_Toc425788720"/>
              <w:bookmarkStart w:id="11480" w:name="_Toc425789407"/>
              <w:bookmarkStart w:id="11481" w:name="_Toc425790094"/>
              <w:bookmarkStart w:id="11482" w:name="_Toc425793834"/>
              <w:bookmarkStart w:id="11483" w:name="_Toc426384769"/>
              <w:bookmarkStart w:id="11484" w:name="_Toc426386173"/>
              <w:bookmarkStart w:id="11485" w:name="_Toc426387576"/>
              <w:bookmarkStart w:id="11486" w:name="_Toc426388980"/>
              <w:bookmarkStart w:id="11487" w:name="_Toc426390384"/>
              <w:bookmarkStart w:id="11488" w:name="_Toc426391788"/>
              <w:bookmarkStart w:id="11489" w:name="_Toc426393191"/>
              <w:bookmarkStart w:id="11490" w:name="_Toc427824776"/>
              <w:bookmarkStart w:id="11491" w:name="_Toc427852589"/>
              <w:bookmarkStart w:id="11492" w:name="_Toc427854829"/>
              <w:bookmarkStart w:id="11493" w:name="_Toc427857030"/>
              <w:bookmarkEnd w:id="11447"/>
              <w:bookmarkEnd w:id="11448"/>
              <w:bookmarkEnd w:id="11449"/>
              <w:bookmarkEnd w:id="11450"/>
              <w:bookmarkEnd w:id="11451"/>
              <w:bookmarkEnd w:id="11452"/>
              <w:bookmarkEnd w:id="11453"/>
              <w:bookmarkEnd w:id="11454"/>
              <w:bookmarkEnd w:id="11455"/>
              <w:bookmarkEnd w:id="11456"/>
              <w:bookmarkEnd w:id="11457"/>
              <w:bookmarkEnd w:id="11458"/>
              <w:bookmarkEnd w:id="11459"/>
              <w:bookmarkEnd w:id="11460"/>
              <w:bookmarkEnd w:id="11461"/>
              <w:bookmarkEnd w:id="11462"/>
              <w:bookmarkEnd w:id="11463"/>
              <w:bookmarkEnd w:id="11464"/>
              <w:bookmarkEnd w:id="11465"/>
              <w:bookmarkEnd w:id="11466"/>
              <w:bookmarkEnd w:id="11467"/>
              <w:bookmarkEnd w:id="11468"/>
              <w:bookmarkEnd w:id="11469"/>
              <w:bookmarkEnd w:id="11470"/>
              <w:bookmarkEnd w:id="11471"/>
              <w:bookmarkEnd w:id="11472"/>
              <w:bookmarkEnd w:id="11473"/>
              <w:bookmarkEnd w:id="11474"/>
              <w:bookmarkEnd w:id="11475"/>
              <w:bookmarkEnd w:id="11476"/>
              <w:bookmarkEnd w:id="11477"/>
              <w:bookmarkEnd w:id="11478"/>
              <w:bookmarkEnd w:id="11479"/>
              <w:bookmarkEnd w:id="11480"/>
              <w:bookmarkEnd w:id="11481"/>
              <w:bookmarkEnd w:id="11482"/>
              <w:bookmarkEnd w:id="11483"/>
              <w:bookmarkEnd w:id="11484"/>
              <w:bookmarkEnd w:id="11485"/>
              <w:bookmarkEnd w:id="11486"/>
              <w:bookmarkEnd w:id="11487"/>
              <w:bookmarkEnd w:id="11488"/>
              <w:bookmarkEnd w:id="11489"/>
              <w:bookmarkEnd w:id="11490"/>
              <w:bookmarkEnd w:id="11491"/>
              <w:bookmarkEnd w:id="11492"/>
              <w:bookmarkEnd w:id="11493"/>
            </w:del>
          </w:p>
        </w:tc>
        <w:tc>
          <w:tcPr>
            <w:tcW w:w="868" w:type="dxa"/>
            <w:tcBorders>
              <w:top w:val="single" w:sz="4" w:space="0" w:color="auto"/>
              <w:left w:val="single" w:sz="4" w:space="0" w:color="auto"/>
              <w:bottom w:val="single" w:sz="4" w:space="0" w:color="auto"/>
              <w:right w:val="single" w:sz="4" w:space="0" w:color="auto"/>
            </w:tcBorders>
          </w:tcPr>
          <w:p w14:paraId="43A8F69F" w14:textId="47D59BC7" w:rsidR="005F4718" w:rsidRPr="00CF28F1" w:rsidDel="00413F3D" w:rsidRDefault="005F4718">
            <w:pPr>
              <w:numPr>
                <w:ilvl w:val="0"/>
                <w:numId w:val="26"/>
              </w:numPr>
              <w:overflowPunct w:val="0"/>
              <w:autoSpaceDE w:val="0"/>
              <w:autoSpaceDN w:val="0"/>
              <w:spacing w:after="60"/>
              <w:textAlignment w:val="baseline"/>
              <w:rPr>
                <w:del w:id="11494" w:author="Ramasubramani, Hariharan" w:date="2015-07-13T14:40:00Z"/>
                <w:rFonts w:cstheme="minorHAnsi"/>
              </w:rPr>
              <w:pPrChange w:id="11495" w:author="Ramasubramani, Hariharan" w:date="2015-07-13T14:40:00Z">
                <w:pPr>
                  <w:ind w:left="-57" w:firstLine="0"/>
                  <w:jc w:val="center"/>
                </w:pPr>
              </w:pPrChange>
            </w:pPr>
            <w:bookmarkStart w:id="11496" w:name="_Toc424912304"/>
            <w:bookmarkStart w:id="11497" w:name="_Toc424915413"/>
            <w:bookmarkStart w:id="11498" w:name="_Toc424918443"/>
            <w:bookmarkStart w:id="11499" w:name="_Toc425149293"/>
            <w:bookmarkStart w:id="11500" w:name="_Toc425161832"/>
            <w:bookmarkStart w:id="11501" w:name="_Toc425162840"/>
            <w:bookmarkStart w:id="11502" w:name="_Toc425163246"/>
            <w:bookmarkStart w:id="11503" w:name="_Toc425170733"/>
            <w:bookmarkStart w:id="11504" w:name="_Toc425173046"/>
            <w:bookmarkStart w:id="11505" w:name="_Toc425234519"/>
            <w:bookmarkStart w:id="11506" w:name="_Toc425238071"/>
            <w:bookmarkStart w:id="11507" w:name="_Toc425239317"/>
            <w:bookmarkStart w:id="11508" w:name="_Toc425240564"/>
            <w:bookmarkStart w:id="11509" w:name="_Toc425241810"/>
            <w:bookmarkStart w:id="11510" w:name="_Toc425243056"/>
            <w:bookmarkStart w:id="11511" w:name="_Toc425244303"/>
            <w:bookmarkStart w:id="11512" w:name="_Toc425245550"/>
            <w:bookmarkStart w:id="11513" w:name="_Toc425246797"/>
            <w:bookmarkStart w:id="11514" w:name="_Toc425248043"/>
            <w:bookmarkStart w:id="11515" w:name="_Toc425249290"/>
            <w:bookmarkStart w:id="11516" w:name="_Toc425250537"/>
            <w:bookmarkStart w:id="11517" w:name="_Toc425251784"/>
            <w:bookmarkStart w:id="11518" w:name="_Toc425252454"/>
            <w:bookmarkStart w:id="11519" w:name="_Toc425253125"/>
            <w:bookmarkStart w:id="11520" w:name="_Toc425256516"/>
            <w:bookmarkStart w:id="11521" w:name="_Toc425276217"/>
            <w:bookmarkStart w:id="11522" w:name="_Toc425342315"/>
            <w:bookmarkStart w:id="11523" w:name="_Toc425349521"/>
            <w:bookmarkStart w:id="11524" w:name="_Toc425352670"/>
            <w:bookmarkStart w:id="11525" w:name="_Toc425353355"/>
            <w:bookmarkStart w:id="11526" w:name="_Toc425787348"/>
            <w:bookmarkStart w:id="11527" w:name="_Toc425788034"/>
            <w:bookmarkStart w:id="11528" w:name="_Toc425788721"/>
            <w:bookmarkStart w:id="11529" w:name="_Toc425789408"/>
            <w:bookmarkStart w:id="11530" w:name="_Toc425790095"/>
            <w:bookmarkStart w:id="11531" w:name="_Toc425793835"/>
            <w:bookmarkStart w:id="11532" w:name="_Toc426384770"/>
            <w:bookmarkStart w:id="11533" w:name="_Toc426386174"/>
            <w:bookmarkStart w:id="11534" w:name="_Toc426387577"/>
            <w:bookmarkStart w:id="11535" w:name="_Toc426388981"/>
            <w:bookmarkStart w:id="11536" w:name="_Toc426390385"/>
            <w:bookmarkStart w:id="11537" w:name="_Toc426391789"/>
            <w:bookmarkStart w:id="11538" w:name="_Toc426393192"/>
            <w:bookmarkStart w:id="11539" w:name="_Toc427824777"/>
            <w:bookmarkStart w:id="11540" w:name="_Toc427852590"/>
            <w:bookmarkStart w:id="11541" w:name="_Toc427854830"/>
            <w:bookmarkStart w:id="11542" w:name="_Toc427857031"/>
            <w:bookmarkEnd w:id="11496"/>
            <w:bookmarkEnd w:id="11497"/>
            <w:bookmarkEnd w:id="11498"/>
            <w:bookmarkEnd w:id="11499"/>
            <w:bookmarkEnd w:id="11500"/>
            <w:bookmarkEnd w:id="11501"/>
            <w:bookmarkEnd w:id="11502"/>
            <w:bookmarkEnd w:id="11503"/>
            <w:bookmarkEnd w:id="11504"/>
            <w:bookmarkEnd w:id="11505"/>
            <w:bookmarkEnd w:id="11506"/>
            <w:bookmarkEnd w:id="11507"/>
            <w:bookmarkEnd w:id="11508"/>
            <w:bookmarkEnd w:id="11509"/>
            <w:bookmarkEnd w:id="11510"/>
            <w:bookmarkEnd w:id="11511"/>
            <w:bookmarkEnd w:id="11512"/>
            <w:bookmarkEnd w:id="11513"/>
            <w:bookmarkEnd w:id="11514"/>
            <w:bookmarkEnd w:id="11515"/>
            <w:bookmarkEnd w:id="11516"/>
            <w:bookmarkEnd w:id="11517"/>
            <w:bookmarkEnd w:id="11518"/>
            <w:bookmarkEnd w:id="11519"/>
            <w:bookmarkEnd w:id="11520"/>
            <w:bookmarkEnd w:id="11521"/>
            <w:bookmarkEnd w:id="11522"/>
            <w:bookmarkEnd w:id="11523"/>
            <w:bookmarkEnd w:id="11524"/>
            <w:bookmarkEnd w:id="11525"/>
            <w:bookmarkEnd w:id="11526"/>
            <w:bookmarkEnd w:id="11527"/>
            <w:bookmarkEnd w:id="11528"/>
            <w:bookmarkEnd w:id="11529"/>
            <w:bookmarkEnd w:id="11530"/>
            <w:bookmarkEnd w:id="11531"/>
            <w:bookmarkEnd w:id="11532"/>
            <w:bookmarkEnd w:id="11533"/>
            <w:bookmarkEnd w:id="11534"/>
            <w:bookmarkEnd w:id="11535"/>
            <w:bookmarkEnd w:id="11536"/>
            <w:bookmarkEnd w:id="11537"/>
            <w:bookmarkEnd w:id="11538"/>
            <w:bookmarkEnd w:id="11539"/>
            <w:bookmarkEnd w:id="11540"/>
            <w:bookmarkEnd w:id="11541"/>
            <w:bookmarkEnd w:id="11542"/>
          </w:p>
        </w:tc>
        <w:bookmarkStart w:id="11543" w:name="_Toc424912305"/>
        <w:bookmarkStart w:id="11544" w:name="_Toc424915414"/>
        <w:bookmarkStart w:id="11545" w:name="_Toc424918444"/>
        <w:bookmarkStart w:id="11546" w:name="_Toc425149294"/>
        <w:bookmarkStart w:id="11547" w:name="_Toc425161833"/>
        <w:bookmarkStart w:id="11548" w:name="_Toc425162841"/>
        <w:bookmarkStart w:id="11549" w:name="_Toc425163247"/>
        <w:bookmarkStart w:id="11550" w:name="_Toc425170734"/>
        <w:bookmarkStart w:id="11551" w:name="_Toc425173047"/>
        <w:bookmarkStart w:id="11552" w:name="_Toc425234520"/>
        <w:bookmarkStart w:id="11553" w:name="_Toc425238072"/>
        <w:bookmarkStart w:id="11554" w:name="_Toc425239318"/>
        <w:bookmarkStart w:id="11555" w:name="_Toc425240565"/>
        <w:bookmarkStart w:id="11556" w:name="_Toc425241811"/>
        <w:bookmarkStart w:id="11557" w:name="_Toc425243057"/>
        <w:bookmarkStart w:id="11558" w:name="_Toc425244304"/>
        <w:bookmarkStart w:id="11559" w:name="_Toc425245551"/>
        <w:bookmarkStart w:id="11560" w:name="_Toc425246798"/>
        <w:bookmarkStart w:id="11561" w:name="_Toc425248044"/>
        <w:bookmarkStart w:id="11562" w:name="_Toc425249291"/>
        <w:bookmarkStart w:id="11563" w:name="_Toc425250538"/>
        <w:bookmarkStart w:id="11564" w:name="_Toc425251785"/>
        <w:bookmarkStart w:id="11565" w:name="_Toc425252455"/>
        <w:bookmarkStart w:id="11566" w:name="_Toc425253126"/>
        <w:bookmarkStart w:id="11567" w:name="_Toc425256517"/>
        <w:bookmarkStart w:id="11568" w:name="_Toc425276218"/>
        <w:bookmarkStart w:id="11569" w:name="_Toc425342316"/>
        <w:bookmarkStart w:id="11570" w:name="_Toc425349522"/>
        <w:bookmarkStart w:id="11571" w:name="_Toc425352671"/>
        <w:bookmarkStart w:id="11572" w:name="_Toc425353356"/>
        <w:bookmarkStart w:id="11573" w:name="_Toc425787349"/>
        <w:bookmarkStart w:id="11574" w:name="_Toc425788035"/>
        <w:bookmarkStart w:id="11575" w:name="_Toc425788722"/>
        <w:bookmarkStart w:id="11576" w:name="_Toc425789409"/>
        <w:bookmarkStart w:id="11577" w:name="_Toc425790096"/>
        <w:bookmarkStart w:id="11578" w:name="_Toc425793836"/>
        <w:bookmarkStart w:id="11579" w:name="_Toc426384771"/>
        <w:bookmarkStart w:id="11580" w:name="_Toc426386175"/>
        <w:bookmarkStart w:id="11581" w:name="_Toc426387578"/>
        <w:bookmarkStart w:id="11582" w:name="_Toc426388982"/>
        <w:bookmarkStart w:id="11583" w:name="_Toc426390386"/>
        <w:bookmarkStart w:id="11584" w:name="_Toc426391790"/>
        <w:bookmarkStart w:id="11585" w:name="_Toc426393193"/>
        <w:bookmarkStart w:id="11586" w:name="_Toc427824778"/>
        <w:bookmarkStart w:id="11587" w:name="_Toc427852591"/>
        <w:bookmarkStart w:id="11588" w:name="_Toc427854831"/>
        <w:bookmarkStart w:id="11589" w:name="_Toc427857032"/>
        <w:bookmarkEnd w:id="11543"/>
        <w:bookmarkEnd w:id="11544"/>
        <w:bookmarkEnd w:id="11545"/>
        <w:bookmarkEnd w:id="11546"/>
        <w:bookmarkEnd w:id="11547"/>
        <w:bookmarkEnd w:id="11548"/>
        <w:bookmarkEnd w:id="11549"/>
        <w:bookmarkEnd w:id="11550"/>
        <w:bookmarkEnd w:id="11551"/>
        <w:bookmarkEnd w:id="11552"/>
        <w:bookmarkEnd w:id="11553"/>
        <w:bookmarkEnd w:id="11554"/>
        <w:bookmarkEnd w:id="11555"/>
        <w:bookmarkEnd w:id="11556"/>
        <w:bookmarkEnd w:id="11557"/>
        <w:bookmarkEnd w:id="11558"/>
        <w:bookmarkEnd w:id="11559"/>
        <w:bookmarkEnd w:id="11560"/>
        <w:bookmarkEnd w:id="11561"/>
        <w:bookmarkEnd w:id="11562"/>
        <w:bookmarkEnd w:id="11563"/>
        <w:bookmarkEnd w:id="11564"/>
        <w:bookmarkEnd w:id="11565"/>
        <w:bookmarkEnd w:id="11566"/>
        <w:bookmarkEnd w:id="11567"/>
        <w:bookmarkEnd w:id="11568"/>
        <w:bookmarkEnd w:id="11569"/>
        <w:bookmarkEnd w:id="11570"/>
        <w:bookmarkEnd w:id="11571"/>
        <w:bookmarkEnd w:id="11572"/>
        <w:bookmarkEnd w:id="11573"/>
        <w:bookmarkEnd w:id="11574"/>
        <w:bookmarkEnd w:id="11575"/>
        <w:bookmarkEnd w:id="11576"/>
        <w:bookmarkEnd w:id="11577"/>
        <w:bookmarkEnd w:id="11578"/>
        <w:bookmarkEnd w:id="11579"/>
        <w:bookmarkEnd w:id="11580"/>
        <w:bookmarkEnd w:id="11581"/>
        <w:bookmarkEnd w:id="11582"/>
        <w:bookmarkEnd w:id="11583"/>
        <w:bookmarkEnd w:id="11584"/>
        <w:bookmarkEnd w:id="11585"/>
        <w:bookmarkEnd w:id="11586"/>
        <w:bookmarkEnd w:id="11587"/>
        <w:bookmarkEnd w:id="11588"/>
        <w:bookmarkEnd w:id="11589"/>
      </w:tr>
      <w:tr w:rsidR="005F4718" w:rsidRPr="00CF28F1" w:rsidDel="00413F3D" w14:paraId="14C6FB0C" w14:textId="427BFE53" w:rsidTr="004C039B">
        <w:trPr>
          <w:cantSplit/>
          <w:trHeight w:val="317"/>
          <w:jc w:val="center"/>
          <w:del w:id="11590" w:author="Ramasubramani, Hariharan" w:date="2015-07-13T14:40:00Z"/>
        </w:trPr>
        <w:tc>
          <w:tcPr>
            <w:tcW w:w="1057" w:type="dxa"/>
            <w:tcBorders>
              <w:top w:val="single" w:sz="4" w:space="0" w:color="auto"/>
              <w:left w:val="single" w:sz="4" w:space="0" w:color="auto"/>
              <w:bottom w:val="single" w:sz="4" w:space="0" w:color="auto"/>
              <w:right w:val="single" w:sz="4" w:space="0" w:color="auto"/>
            </w:tcBorders>
          </w:tcPr>
          <w:p w14:paraId="501E481C" w14:textId="0F8D8A06" w:rsidR="005F4718" w:rsidRPr="00CF28F1" w:rsidDel="00413F3D" w:rsidRDefault="005F4718">
            <w:pPr>
              <w:numPr>
                <w:ilvl w:val="0"/>
                <w:numId w:val="26"/>
              </w:numPr>
              <w:overflowPunct w:val="0"/>
              <w:autoSpaceDE w:val="0"/>
              <w:autoSpaceDN w:val="0"/>
              <w:spacing w:after="60"/>
              <w:textAlignment w:val="baseline"/>
              <w:rPr>
                <w:del w:id="11591" w:author="Ramasubramani, Hariharan" w:date="2015-07-13T14:40:00Z"/>
                <w:rFonts w:cstheme="minorHAnsi"/>
                <w:color w:val="000000" w:themeColor="text1"/>
              </w:rPr>
              <w:pPrChange w:id="11592" w:author="Ramasubramani, Hariharan" w:date="2015-07-13T14:40:00Z">
                <w:pPr>
                  <w:pStyle w:val="ListParagraph"/>
                  <w:numPr>
                    <w:ilvl w:val="3"/>
                    <w:numId w:val="11"/>
                  </w:numPr>
                  <w:tabs>
                    <w:tab w:val="num" w:pos="2088"/>
                  </w:tabs>
                  <w:overflowPunct w:val="0"/>
                  <w:autoSpaceDE w:val="0"/>
                  <w:autoSpaceDN w:val="0"/>
                  <w:spacing w:after="60"/>
                  <w:ind w:left="0" w:firstLine="0"/>
                  <w:textAlignment w:val="baseline"/>
                </w:pPr>
              </w:pPrChange>
            </w:pPr>
            <w:bookmarkStart w:id="11593" w:name="_Toc424912306"/>
            <w:bookmarkStart w:id="11594" w:name="_Toc424915415"/>
            <w:bookmarkStart w:id="11595" w:name="_Toc424918445"/>
            <w:bookmarkStart w:id="11596" w:name="_Toc425149295"/>
            <w:bookmarkStart w:id="11597" w:name="_Toc425161834"/>
            <w:bookmarkStart w:id="11598" w:name="_Toc425162842"/>
            <w:bookmarkStart w:id="11599" w:name="_Toc425163248"/>
            <w:bookmarkStart w:id="11600" w:name="_Toc425170735"/>
            <w:bookmarkStart w:id="11601" w:name="_Toc425173048"/>
            <w:bookmarkStart w:id="11602" w:name="_Toc425234521"/>
            <w:bookmarkStart w:id="11603" w:name="_Toc425238073"/>
            <w:bookmarkStart w:id="11604" w:name="_Toc425239319"/>
            <w:bookmarkStart w:id="11605" w:name="_Toc425240566"/>
            <w:bookmarkStart w:id="11606" w:name="_Toc425241812"/>
            <w:bookmarkStart w:id="11607" w:name="_Toc425243058"/>
            <w:bookmarkStart w:id="11608" w:name="_Toc425244305"/>
            <w:bookmarkStart w:id="11609" w:name="_Toc425245552"/>
            <w:bookmarkStart w:id="11610" w:name="_Toc425246799"/>
            <w:bookmarkStart w:id="11611" w:name="_Toc425248045"/>
            <w:bookmarkStart w:id="11612" w:name="_Toc425249292"/>
            <w:bookmarkStart w:id="11613" w:name="_Toc425250539"/>
            <w:bookmarkStart w:id="11614" w:name="_Toc425251786"/>
            <w:bookmarkStart w:id="11615" w:name="_Toc425252456"/>
            <w:bookmarkStart w:id="11616" w:name="_Toc425253127"/>
            <w:bookmarkStart w:id="11617" w:name="_Toc425256518"/>
            <w:bookmarkStart w:id="11618" w:name="_Toc425276219"/>
            <w:bookmarkStart w:id="11619" w:name="_Toc425342317"/>
            <w:bookmarkStart w:id="11620" w:name="_Toc425349523"/>
            <w:bookmarkStart w:id="11621" w:name="_Toc425352672"/>
            <w:bookmarkStart w:id="11622" w:name="_Toc425353357"/>
            <w:bookmarkStart w:id="11623" w:name="_Toc425787350"/>
            <w:bookmarkStart w:id="11624" w:name="_Toc425788036"/>
            <w:bookmarkStart w:id="11625" w:name="_Toc425788723"/>
            <w:bookmarkStart w:id="11626" w:name="_Toc425789410"/>
            <w:bookmarkStart w:id="11627" w:name="_Toc425790097"/>
            <w:bookmarkStart w:id="11628" w:name="_Toc425793837"/>
            <w:bookmarkStart w:id="11629" w:name="_Toc426384772"/>
            <w:bookmarkStart w:id="11630" w:name="_Toc426386176"/>
            <w:bookmarkStart w:id="11631" w:name="_Toc426387579"/>
            <w:bookmarkStart w:id="11632" w:name="_Toc426388983"/>
            <w:bookmarkStart w:id="11633" w:name="_Toc426390387"/>
            <w:bookmarkStart w:id="11634" w:name="_Toc426391791"/>
            <w:bookmarkStart w:id="11635" w:name="_Toc426393194"/>
            <w:bookmarkStart w:id="11636" w:name="_Toc427824779"/>
            <w:bookmarkStart w:id="11637" w:name="_Toc427852592"/>
            <w:bookmarkStart w:id="11638" w:name="_Toc427854832"/>
            <w:bookmarkStart w:id="11639" w:name="_Toc427857033"/>
            <w:bookmarkEnd w:id="11593"/>
            <w:bookmarkEnd w:id="11594"/>
            <w:bookmarkEnd w:id="11595"/>
            <w:bookmarkEnd w:id="11596"/>
            <w:bookmarkEnd w:id="11597"/>
            <w:bookmarkEnd w:id="11598"/>
            <w:bookmarkEnd w:id="11599"/>
            <w:bookmarkEnd w:id="11600"/>
            <w:bookmarkEnd w:id="11601"/>
            <w:bookmarkEnd w:id="11602"/>
            <w:bookmarkEnd w:id="11603"/>
            <w:bookmarkEnd w:id="11604"/>
            <w:bookmarkEnd w:id="11605"/>
            <w:bookmarkEnd w:id="11606"/>
            <w:bookmarkEnd w:id="11607"/>
            <w:bookmarkEnd w:id="11608"/>
            <w:bookmarkEnd w:id="11609"/>
            <w:bookmarkEnd w:id="11610"/>
            <w:bookmarkEnd w:id="11611"/>
            <w:bookmarkEnd w:id="11612"/>
            <w:bookmarkEnd w:id="11613"/>
            <w:bookmarkEnd w:id="11614"/>
            <w:bookmarkEnd w:id="11615"/>
            <w:bookmarkEnd w:id="11616"/>
            <w:bookmarkEnd w:id="11617"/>
            <w:bookmarkEnd w:id="11618"/>
            <w:bookmarkEnd w:id="11619"/>
            <w:bookmarkEnd w:id="11620"/>
            <w:bookmarkEnd w:id="11621"/>
            <w:bookmarkEnd w:id="11622"/>
            <w:bookmarkEnd w:id="11623"/>
            <w:bookmarkEnd w:id="11624"/>
            <w:bookmarkEnd w:id="11625"/>
            <w:bookmarkEnd w:id="11626"/>
            <w:bookmarkEnd w:id="11627"/>
            <w:bookmarkEnd w:id="11628"/>
            <w:bookmarkEnd w:id="11629"/>
            <w:bookmarkEnd w:id="11630"/>
            <w:bookmarkEnd w:id="11631"/>
            <w:bookmarkEnd w:id="11632"/>
            <w:bookmarkEnd w:id="11633"/>
            <w:bookmarkEnd w:id="11634"/>
            <w:bookmarkEnd w:id="11635"/>
            <w:bookmarkEnd w:id="11636"/>
            <w:bookmarkEnd w:id="11637"/>
            <w:bookmarkEnd w:id="11638"/>
            <w:bookmarkEnd w:id="11639"/>
          </w:p>
        </w:tc>
        <w:tc>
          <w:tcPr>
            <w:tcW w:w="2106" w:type="dxa"/>
            <w:tcBorders>
              <w:top w:val="single" w:sz="4" w:space="0" w:color="auto"/>
              <w:left w:val="single" w:sz="4" w:space="0" w:color="auto"/>
              <w:bottom w:val="single" w:sz="4" w:space="0" w:color="auto"/>
              <w:right w:val="single" w:sz="4" w:space="0" w:color="auto"/>
            </w:tcBorders>
          </w:tcPr>
          <w:p w14:paraId="34C12FBE" w14:textId="21D80ACA" w:rsidR="005F4718" w:rsidRPr="00CF28F1" w:rsidDel="00413F3D" w:rsidRDefault="005F4718">
            <w:pPr>
              <w:numPr>
                <w:ilvl w:val="0"/>
                <w:numId w:val="26"/>
              </w:numPr>
              <w:overflowPunct w:val="0"/>
              <w:autoSpaceDE w:val="0"/>
              <w:autoSpaceDN w:val="0"/>
              <w:spacing w:after="60"/>
              <w:textAlignment w:val="baseline"/>
              <w:rPr>
                <w:del w:id="11640" w:author="Ramasubramani, Hariharan" w:date="2015-07-13T14:40:00Z"/>
                <w:rFonts w:cstheme="minorHAnsi"/>
                <w:color w:val="000000" w:themeColor="text1"/>
              </w:rPr>
              <w:pPrChange w:id="11641" w:author="Ramasubramani, Hariharan" w:date="2015-07-13T14:40:00Z">
                <w:pPr>
                  <w:ind w:firstLine="0"/>
                </w:pPr>
              </w:pPrChange>
            </w:pPr>
            <w:del w:id="11642" w:author="Ramasubramani, Hariharan" w:date="2015-07-13T14:40:00Z">
              <w:r w:rsidDel="00413F3D">
                <w:rPr>
                  <w:rFonts w:cstheme="minorHAnsi"/>
                </w:rPr>
                <w:delText>User PIN #</w:delText>
              </w:r>
              <w:bookmarkStart w:id="11643" w:name="_Toc424912307"/>
              <w:bookmarkStart w:id="11644" w:name="_Toc424915416"/>
              <w:bookmarkStart w:id="11645" w:name="_Toc424918446"/>
              <w:bookmarkStart w:id="11646" w:name="_Toc425149296"/>
              <w:bookmarkStart w:id="11647" w:name="_Toc425161835"/>
              <w:bookmarkStart w:id="11648" w:name="_Toc425162843"/>
              <w:bookmarkStart w:id="11649" w:name="_Toc425163249"/>
              <w:bookmarkStart w:id="11650" w:name="_Toc425170736"/>
              <w:bookmarkStart w:id="11651" w:name="_Toc425173049"/>
              <w:bookmarkStart w:id="11652" w:name="_Toc425234522"/>
              <w:bookmarkStart w:id="11653" w:name="_Toc425238074"/>
              <w:bookmarkStart w:id="11654" w:name="_Toc425239320"/>
              <w:bookmarkStart w:id="11655" w:name="_Toc425240567"/>
              <w:bookmarkStart w:id="11656" w:name="_Toc425241813"/>
              <w:bookmarkStart w:id="11657" w:name="_Toc425243059"/>
              <w:bookmarkStart w:id="11658" w:name="_Toc425244306"/>
              <w:bookmarkStart w:id="11659" w:name="_Toc425245553"/>
              <w:bookmarkStart w:id="11660" w:name="_Toc425246800"/>
              <w:bookmarkStart w:id="11661" w:name="_Toc425248046"/>
              <w:bookmarkStart w:id="11662" w:name="_Toc425249293"/>
              <w:bookmarkStart w:id="11663" w:name="_Toc425250540"/>
              <w:bookmarkStart w:id="11664" w:name="_Toc425251787"/>
              <w:bookmarkStart w:id="11665" w:name="_Toc425252457"/>
              <w:bookmarkStart w:id="11666" w:name="_Toc425253128"/>
              <w:bookmarkStart w:id="11667" w:name="_Toc425256519"/>
              <w:bookmarkStart w:id="11668" w:name="_Toc425276220"/>
              <w:bookmarkStart w:id="11669" w:name="_Toc425342318"/>
              <w:bookmarkStart w:id="11670" w:name="_Toc425349524"/>
              <w:bookmarkStart w:id="11671" w:name="_Toc425352673"/>
              <w:bookmarkStart w:id="11672" w:name="_Toc425353358"/>
              <w:bookmarkStart w:id="11673" w:name="_Toc425787351"/>
              <w:bookmarkStart w:id="11674" w:name="_Toc425788037"/>
              <w:bookmarkStart w:id="11675" w:name="_Toc425788724"/>
              <w:bookmarkStart w:id="11676" w:name="_Toc425789411"/>
              <w:bookmarkStart w:id="11677" w:name="_Toc425790098"/>
              <w:bookmarkStart w:id="11678" w:name="_Toc425793838"/>
              <w:bookmarkStart w:id="11679" w:name="_Toc426384773"/>
              <w:bookmarkStart w:id="11680" w:name="_Toc426386177"/>
              <w:bookmarkStart w:id="11681" w:name="_Toc426387580"/>
              <w:bookmarkStart w:id="11682" w:name="_Toc426388984"/>
              <w:bookmarkStart w:id="11683" w:name="_Toc426390388"/>
              <w:bookmarkStart w:id="11684" w:name="_Toc426391792"/>
              <w:bookmarkStart w:id="11685" w:name="_Toc426393195"/>
              <w:bookmarkStart w:id="11686" w:name="_Toc427824780"/>
              <w:bookmarkStart w:id="11687" w:name="_Toc427852593"/>
              <w:bookmarkStart w:id="11688" w:name="_Toc427854833"/>
              <w:bookmarkStart w:id="11689" w:name="_Toc427857034"/>
              <w:bookmarkEnd w:id="11643"/>
              <w:bookmarkEnd w:id="11644"/>
              <w:bookmarkEnd w:id="11645"/>
              <w:bookmarkEnd w:id="11646"/>
              <w:bookmarkEnd w:id="11647"/>
              <w:bookmarkEnd w:id="11648"/>
              <w:bookmarkEnd w:id="11649"/>
              <w:bookmarkEnd w:id="11650"/>
              <w:bookmarkEnd w:id="11651"/>
              <w:bookmarkEnd w:id="11652"/>
              <w:bookmarkEnd w:id="11653"/>
              <w:bookmarkEnd w:id="11654"/>
              <w:bookmarkEnd w:id="11655"/>
              <w:bookmarkEnd w:id="11656"/>
              <w:bookmarkEnd w:id="11657"/>
              <w:bookmarkEnd w:id="11658"/>
              <w:bookmarkEnd w:id="11659"/>
              <w:bookmarkEnd w:id="11660"/>
              <w:bookmarkEnd w:id="11661"/>
              <w:bookmarkEnd w:id="11662"/>
              <w:bookmarkEnd w:id="11663"/>
              <w:bookmarkEnd w:id="11664"/>
              <w:bookmarkEnd w:id="11665"/>
              <w:bookmarkEnd w:id="11666"/>
              <w:bookmarkEnd w:id="11667"/>
              <w:bookmarkEnd w:id="11668"/>
              <w:bookmarkEnd w:id="11669"/>
              <w:bookmarkEnd w:id="11670"/>
              <w:bookmarkEnd w:id="11671"/>
              <w:bookmarkEnd w:id="11672"/>
              <w:bookmarkEnd w:id="11673"/>
              <w:bookmarkEnd w:id="11674"/>
              <w:bookmarkEnd w:id="11675"/>
              <w:bookmarkEnd w:id="11676"/>
              <w:bookmarkEnd w:id="11677"/>
              <w:bookmarkEnd w:id="11678"/>
              <w:bookmarkEnd w:id="11679"/>
              <w:bookmarkEnd w:id="11680"/>
              <w:bookmarkEnd w:id="11681"/>
              <w:bookmarkEnd w:id="11682"/>
              <w:bookmarkEnd w:id="11683"/>
              <w:bookmarkEnd w:id="11684"/>
              <w:bookmarkEnd w:id="11685"/>
              <w:bookmarkEnd w:id="11686"/>
              <w:bookmarkEnd w:id="11687"/>
              <w:bookmarkEnd w:id="11688"/>
              <w:bookmarkEnd w:id="11689"/>
            </w:del>
          </w:p>
        </w:tc>
        <w:tc>
          <w:tcPr>
            <w:tcW w:w="1045" w:type="dxa"/>
            <w:tcBorders>
              <w:top w:val="single" w:sz="4" w:space="0" w:color="auto"/>
              <w:left w:val="single" w:sz="4" w:space="0" w:color="auto"/>
              <w:bottom w:val="single" w:sz="4" w:space="0" w:color="auto"/>
              <w:right w:val="single" w:sz="4" w:space="0" w:color="auto"/>
            </w:tcBorders>
          </w:tcPr>
          <w:p w14:paraId="72515021" w14:textId="6284BCA0" w:rsidR="005F4718" w:rsidRPr="00CF28F1" w:rsidDel="00413F3D" w:rsidRDefault="005F4718">
            <w:pPr>
              <w:numPr>
                <w:ilvl w:val="0"/>
                <w:numId w:val="26"/>
              </w:numPr>
              <w:overflowPunct w:val="0"/>
              <w:autoSpaceDE w:val="0"/>
              <w:autoSpaceDN w:val="0"/>
              <w:spacing w:after="60"/>
              <w:textAlignment w:val="baseline"/>
              <w:rPr>
                <w:del w:id="11690" w:author="Ramasubramani, Hariharan" w:date="2015-07-13T14:40:00Z"/>
                <w:rFonts w:cstheme="minorHAnsi"/>
                <w:color w:val="000000" w:themeColor="text1"/>
              </w:rPr>
              <w:pPrChange w:id="11691" w:author="Ramasubramani, Hariharan" w:date="2015-07-13T14:40:00Z">
                <w:pPr>
                  <w:ind w:left="-2" w:firstLine="0"/>
                </w:pPr>
              </w:pPrChange>
            </w:pPr>
            <w:del w:id="11692" w:author="Ramasubramani, Hariharan" w:date="2015-07-13T14:40:00Z">
              <w:r w:rsidRPr="00CF28F1" w:rsidDel="00413F3D">
                <w:rPr>
                  <w:rFonts w:cstheme="minorHAnsi"/>
                </w:rPr>
                <w:delText>N#</w:delText>
              </w:r>
              <w:bookmarkStart w:id="11693" w:name="_Toc424912308"/>
              <w:bookmarkStart w:id="11694" w:name="_Toc424915417"/>
              <w:bookmarkStart w:id="11695" w:name="_Toc424918447"/>
              <w:bookmarkStart w:id="11696" w:name="_Toc425149297"/>
              <w:bookmarkStart w:id="11697" w:name="_Toc425161836"/>
              <w:bookmarkStart w:id="11698" w:name="_Toc425162844"/>
              <w:bookmarkStart w:id="11699" w:name="_Toc425163250"/>
              <w:bookmarkStart w:id="11700" w:name="_Toc425170737"/>
              <w:bookmarkStart w:id="11701" w:name="_Toc425173050"/>
              <w:bookmarkStart w:id="11702" w:name="_Toc425234523"/>
              <w:bookmarkStart w:id="11703" w:name="_Toc425238075"/>
              <w:bookmarkStart w:id="11704" w:name="_Toc425239321"/>
              <w:bookmarkStart w:id="11705" w:name="_Toc425240568"/>
              <w:bookmarkStart w:id="11706" w:name="_Toc425241814"/>
              <w:bookmarkStart w:id="11707" w:name="_Toc425243060"/>
              <w:bookmarkStart w:id="11708" w:name="_Toc425244307"/>
              <w:bookmarkStart w:id="11709" w:name="_Toc425245554"/>
              <w:bookmarkStart w:id="11710" w:name="_Toc425246801"/>
              <w:bookmarkStart w:id="11711" w:name="_Toc425248047"/>
              <w:bookmarkStart w:id="11712" w:name="_Toc425249294"/>
              <w:bookmarkStart w:id="11713" w:name="_Toc425250541"/>
              <w:bookmarkStart w:id="11714" w:name="_Toc425251788"/>
              <w:bookmarkStart w:id="11715" w:name="_Toc425252458"/>
              <w:bookmarkStart w:id="11716" w:name="_Toc425253129"/>
              <w:bookmarkStart w:id="11717" w:name="_Toc425256520"/>
              <w:bookmarkStart w:id="11718" w:name="_Toc425276221"/>
              <w:bookmarkStart w:id="11719" w:name="_Toc425342319"/>
              <w:bookmarkStart w:id="11720" w:name="_Toc425349525"/>
              <w:bookmarkStart w:id="11721" w:name="_Toc425352674"/>
              <w:bookmarkStart w:id="11722" w:name="_Toc425353359"/>
              <w:bookmarkStart w:id="11723" w:name="_Toc425787352"/>
              <w:bookmarkStart w:id="11724" w:name="_Toc425788038"/>
              <w:bookmarkStart w:id="11725" w:name="_Toc425788725"/>
              <w:bookmarkStart w:id="11726" w:name="_Toc425789412"/>
              <w:bookmarkStart w:id="11727" w:name="_Toc425790099"/>
              <w:bookmarkStart w:id="11728" w:name="_Toc425793839"/>
              <w:bookmarkStart w:id="11729" w:name="_Toc426384774"/>
              <w:bookmarkStart w:id="11730" w:name="_Toc426386178"/>
              <w:bookmarkStart w:id="11731" w:name="_Toc426387581"/>
              <w:bookmarkStart w:id="11732" w:name="_Toc426388985"/>
              <w:bookmarkStart w:id="11733" w:name="_Toc426390389"/>
              <w:bookmarkStart w:id="11734" w:name="_Toc426391793"/>
              <w:bookmarkStart w:id="11735" w:name="_Toc426393196"/>
              <w:bookmarkStart w:id="11736" w:name="_Toc427824781"/>
              <w:bookmarkStart w:id="11737" w:name="_Toc427852594"/>
              <w:bookmarkStart w:id="11738" w:name="_Toc427854834"/>
              <w:bookmarkStart w:id="11739" w:name="_Toc427857035"/>
              <w:bookmarkEnd w:id="11693"/>
              <w:bookmarkEnd w:id="11694"/>
              <w:bookmarkEnd w:id="11695"/>
              <w:bookmarkEnd w:id="11696"/>
              <w:bookmarkEnd w:id="11697"/>
              <w:bookmarkEnd w:id="11698"/>
              <w:bookmarkEnd w:id="11699"/>
              <w:bookmarkEnd w:id="11700"/>
              <w:bookmarkEnd w:id="11701"/>
              <w:bookmarkEnd w:id="11702"/>
              <w:bookmarkEnd w:id="11703"/>
              <w:bookmarkEnd w:id="11704"/>
              <w:bookmarkEnd w:id="11705"/>
              <w:bookmarkEnd w:id="11706"/>
              <w:bookmarkEnd w:id="11707"/>
              <w:bookmarkEnd w:id="11708"/>
              <w:bookmarkEnd w:id="11709"/>
              <w:bookmarkEnd w:id="11710"/>
              <w:bookmarkEnd w:id="11711"/>
              <w:bookmarkEnd w:id="11712"/>
              <w:bookmarkEnd w:id="11713"/>
              <w:bookmarkEnd w:id="11714"/>
              <w:bookmarkEnd w:id="11715"/>
              <w:bookmarkEnd w:id="11716"/>
              <w:bookmarkEnd w:id="11717"/>
              <w:bookmarkEnd w:id="11718"/>
              <w:bookmarkEnd w:id="11719"/>
              <w:bookmarkEnd w:id="11720"/>
              <w:bookmarkEnd w:id="11721"/>
              <w:bookmarkEnd w:id="11722"/>
              <w:bookmarkEnd w:id="11723"/>
              <w:bookmarkEnd w:id="11724"/>
              <w:bookmarkEnd w:id="11725"/>
              <w:bookmarkEnd w:id="11726"/>
              <w:bookmarkEnd w:id="11727"/>
              <w:bookmarkEnd w:id="11728"/>
              <w:bookmarkEnd w:id="11729"/>
              <w:bookmarkEnd w:id="11730"/>
              <w:bookmarkEnd w:id="11731"/>
              <w:bookmarkEnd w:id="11732"/>
              <w:bookmarkEnd w:id="11733"/>
              <w:bookmarkEnd w:id="11734"/>
              <w:bookmarkEnd w:id="11735"/>
              <w:bookmarkEnd w:id="11736"/>
              <w:bookmarkEnd w:id="11737"/>
              <w:bookmarkEnd w:id="11738"/>
              <w:bookmarkEnd w:id="11739"/>
            </w:del>
          </w:p>
        </w:tc>
        <w:tc>
          <w:tcPr>
            <w:tcW w:w="939" w:type="dxa"/>
            <w:tcBorders>
              <w:top w:val="single" w:sz="4" w:space="0" w:color="auto"/>
              <w:left w:val="single" w:sz="4" w:space="0" w:color="auto"/>
              <w:bottom w:val="single" w:sz="4" w:space="0" w:color="auto"/>
              <w:right w:val="single" w:sz="4" w:space="0" w:color="auto"/>
            </w:tcBorders>
          </w:tcPr>
          <w:p w14:paraId="347C0676" w14:textId="10CD6005" w:rsidR="005F4718" w:rsidRPr="00CF28F1" w:rsidDel="00413F3D" w:rsidRDefault="005F4718">
            <w:pPr>
              <w:numPr>
                <w:ilvl w:val="0"/>
                <w:numId w:val="26"/>
              </w:numPr>
              <w:overflowPunct w:val="0"/>
              <w:autoSpaceDE w:val="0"/>
              <w:autoSpaceDN w:val="0"/>
              <w:spacing w:after="60"/>
              <w:textAlignment w:val="baseline"/>
              <w:rPr>
                <w:del w:id="11740" w:author="Ramasubramani, Hariharan" w:date="2015-07-13T14:40:00Z"/>
                <w:rFonts w:cstheme="minorHAnsi"/>
                <w:color w:val="000000" w:themeColor="text1"/>
              </w:rPr>
              <w:pPrChange w:id="11741" w:author="Ramasubramani, Hariharan" w:date="2015-07-13T14:40:00Z">
                <w:pPr>
                  <w:ind w:left="-57" w:firstLine="0"/>
                  <w:jc w:val="center"/>
                </w:pPr>
              </w:pPrChange>
            </w:pPr>
            <w:del w:id="11742" w:author="Ramasubramani, Hariharan" w:date="2015-07-13T14:40:00Z">
              <w:r w:rsidRPr="00CF28F1" w:rsidDel="00413F3D">
                <w:rPr>
                  <w:rFonts w:cstheme="minorHAnsi"/>
                </w:rPr>
                <w:delText>AP</w:delText>
              </w:r>
              <w:bookmarkStart w:id="11743" w:name="_Toc424912309"/>
              <w:bookmarkStart w:id="11744" w:name="_Toc424915418"/>
              <w:bookmarkStart w:id="11745" w:name="_Toc424918448"/>
              <w:bookmarkStart w:id="11746" w:name="_Toc425149298"/>
              <w:bookmarkStart w:id="11747" w:name="_Toc425161837"/>
              <w:bookmarkStart w:id="11748" w:name="_Toc425162845"/>
              <w:bookmarkStart w:id="11749" w:name="_Toc425163251"/>
              <w:bookmarkStart w:id="11750" w:name="_Toc425170738"/>
              <w:bookmarkStart w:id="11751" w:name="_Toc425173051"/>
              <w:bookmarkStart w:id="11752" w:name="_Toc425234524"/>
              <w:bookmarkStart w:id="11753" w:name="_Toc425238076"/>
              <w:bookmarkStart w:id="11754" w:name="_Toc425239322"/>
              <w:bookmarkStart w:id="11755" w:name="_Toc425240569"/>
              <w:bookmarkStart w:id="11756" w:name="_Toc425241815"/>
              <w:bookmarkStart w:id="11757" w:name="_Toc425243061"/>
              <w:bookmarkStart w:id="11758" w:name="_Toc425244308"/>
              <w:bookmarkStart w:id="11759" w:name="_Toc425245555"/>
              <w:bookmarkStart w:id="11760" w:name="_Toc425246802"/>
              <w:bookmarkStart w:id="11761" w:name="_Toc425248048"/>
              <w:bookmarkStart w:id="11762" w:name="_Toc425249295"/>
              <w:bookmarkStart w:id="11763" w:name="_Toc425250542"/>
              <w:bookmarkStart w:id="11764" w:name="_Toc425251789"/>
              <w:bookmarkStart w:id="11765" w:name="_Toc425252459"/>
              <w:bookmarkStart w:id="11766" w:name="_Toc425253130"/>
              <w:bookmarkStart w:id="11767" w:name="_Toc425256521"/>
              <w:bookmarkStart w:id="11768" w:name="_Toc425276222"/>
              <w:bookmarkStart w:id="11769" w:name="_Toc425342320"/>
              <w:bookmarkStart w:id="11770" w:name="_Toc425349526"/>
              <w:bookmarkStart w:id="11771" w:name="_Toc425352675"/>
              <w:bookmarkStart w:id="11772" w:name="_Toc425353360"/>
              <w:bookmarkStart w:id="11773" w:name="_Toc425787353"/>
              <w:bookmarkStart w:id="11774" w:name="_Toc425788039"/>
              <w:bookmarkStart w:id="11775" w:name="_Toc425788726"/>
              <w:bookmarkStart w:id="11776" w:name="_Toc425789413"/>
              <w:bookmarkStart w:id="11777" w:name="_Toc425790100"/>
              <w:bookmarkStart w:id="11778" w:name="_Toc425793840"/>
              <w:bookmarkStart w:id="11779" w:name="_Toc426384775"/>
              <w:bookmarkStart w:id="11780" w:name="_Toc426386179"/>
              <w:bookmarkStart w:id="11781" w:name="_Toc426387582"/>
              <w:bookmarkStart w:id="11782" w:name="_Toc426388986"/>
              <w:bookmarkStart w:id="11783" w:name="_Toc426390390"/>
              <w:bookmarkStart w:id="11784" w:name="_Toc426391794"/>
              <w:bookmarkStart w:id="11785" w:name="_Toc426393197"/>
              <w:bookmarkStart w:id="11786" w:name="_Toc427824782"/>
              <w:bookmarkStart w:id="11787" w:name="_Toc427852595"/>
              <w:bookmarkStart w:id="11788" w:name="_Toc427854835"/>
              <w:bookmarkStart w:id="11789" w:name="_Toc427857036"/>
              <w:bookmarkEnd w:id="11743"/>
              <w:bookmarkEnd w:id="11744"/>
              <w:bookmarkEnd w:id="11745"/>
              <w:bookmarkEnd w:id="11746"/>
              <w:bookmarkEnd w:id="11747"/>
              <w:bookmarkEnd w:id="11748"/>
              <w:bookmarkEnd w:id="11749"/>
              <w:bookmarkEnd w:id="11750"/>
              <w:bookmarkEnd w:id="11751"/>
              <w:bookmarkEnd w:id="11752"/>
              <w:bookmarkEnd w:id="11753"/>
              <w:bookmarkEnd w:id="11754"/>
              <w:bookmarkEnd w:id="11755"/>
              <w:bookmarkEnd w:id="11756"/>
              <w:bookmarkEnd w:id="11757"/>
              <w:bookmarkEnd w:id="11758"/>
              <w:bookmarkEnd w:id="11759"/>
              <w:bookmarkEnd w:id="11760"/>
              <w:bookmarkEnd w:id="11761"/>
              <w:bookmarkEnd w:id="11762"/>
              <w:bookmarkEnd w:id="11763"/>
              <w:bookmarkEnd w:id="11764"/>
              <w:bookmarkEnd w:id="11765"/>
              <w:bookmarkEnd w:id="11766"/>
              <w:bookmarkEnd w:id="11767"/>
              <w:bookmarkEnd w:id="11768"/>
              <w:bookmarkEnd w:id="11769"/>
              <w:bookmarkEnd w:id="11770"/>
              <w:bookmarkEnd w:id="11771"/>
              <w:bookmarkEnd w:id="11772"/>
              <w:bookmarkEnd w:id="11773"/>
              <w:bookmarkEnd w:id="11774"/>
              <w:bookmarkEnd w:id="11775"/>
              <w:bookmarkEnd w:id="11776"/>
              <w:bookmarkEnd w:id="11777"/>
              <w:bookmarkEnd w:id="11778"/>
              <w:bookmarkEnd w:id="11779"/>
              <w:bookmarkEnd w:id="11780"/>
              <w:bookmarkEnd w:id="11781"/>
              <w:bookmarkEnd w:id="11782"/>
              <w:bookmarkEnd w:id="11783"/>
              <w:bookmarkEnd w:id="11784"/>
              <w:bookmarkEnd w:id="11785"/>
              <w:bookmarkEnd w:id="11786"/>
              <w:bookmarkEnd w:id="11787"/>
              <w:bookmarkEnd w:id="11788"/>
              <w:bookmarkEnd w:id="11789"/>
            </w:del>
          </w:p>
        </w:tc>
        <w:tc>
          <w:tcPr>
            <w:tcW w:w="771" w:type="dxa"/>
            <w:tcBorders>
              <w:top w:val="single" w:sz="4" w:space="0" w:color="auto"/>
              <w:left w:val="single" w:sz="4" w:space="0" w:color="auto"/>
              <w:bottom w:val="single" w:sz="4" w:space="0" w:color="auto"/>
              <w:right w:val="single" w:sz="4" w:space="0" w:color="auto"/>
            </w:tcBorders>
          </w:tcPr>
          <w:p w14:paraId="1510BC1B" w14:textId="600D6BD4" w:rsidR="005F4718" w:rsidRPr="00CF28F1" w:rsidDel="00413F3D" w:rsidRDefault="005F4718">
            <w:pPr>
              <w:numPr>
                <w:ilvl w:val="0"/>
                <w:numId w:val="26"/>
              </w:numPr>
              <w:overflowPunct w:val="0"/>
              <w:autoSpaceDE w:val="0"/>
              <w:autoSpaceDN w:val="0"/>
              <w:spacing w:after="60"/>
              <w:textAlignment w:val="baseline"/>
              <w:rPr>
                <w:del w:id="11790" w:author="Ramasubramani, Hariharan" w:date="2015-07-13T14:40:00Z"/>
                <w:rFonts w:cstheme="minorHAnsi"/>
                <w:color w:val="000000" w:themeColor="text1"/>
              </w:rPr>
              <w:pPrChange w:id="11791" w:author="Ramasubramani, Hariharan" w:date="2015-07-13T14:40:00Z">
                <w:pPr>
                  <w:ind w:left="-57" w:firstLine="0"/>
                  <w:jc w:val="center"/>
                </w:pPr>
              </w:pPrChange>
            </w:pPr>
            <w:del w:id="11792" w:author="Ramasubramani, Hariharan" w:date="2015-07-13T14:40:00Z">
              <w:r w:rsidRPr="00CF28F1" w:rsidDel="00413F3D">
                <w:rPr>
                  <w:rFonts w:cstheme="minorHAnsi"/>
                </w:rPr>
                <w:delText>NE</w:delText>
              </w:r>
              <w:bookmarkStart w:id="11793" w:name="_Toc424912310"/>
              <w:bookmarkStart w:id="11794" w:name="_Toc424915419"/>
              <w:bookmarkStart w:id="11795" w:name="_Toc424918449"/>
              <w:bookmarkStart w:id="11796" w:name="_Toc425149299"/>
              <w:bookmarkStart w:id="11797" w:name="_Toc425161838"/>
              <w:bookmarkStart w:id="11798" w:name="_Toc425162846"/>
              <w:bookmarkStart w:id="11799" w:name="_Toc425163252"/>
              <w:bookmarkStart w:id="11800" w:name="_Toc425170739"/>
              <w:bookmarkStart w:id="11801" w:name="_Toc425173052"/>
              <w:bookmarkStart w:id="11802" w:name="_Toc425234525"/>
              <w:bookmarkStart w:id="11803" w:name="_Toc425238077"/>
              <w:bookmarkStart w:id="11804" w:name="_Toc425239323"/>
              <w:bookmarkStart w:id="11805" w:name="_Toc425240570"/>
              <w:bookmarkStart w:id="11806" w:name="_Toc425241816"/>
              <w:bookmarkStart w:id="11807" w:name="_Toc425243062"/>
              <w:bookmarkStart w:id="11808" w:name="_Toc425244309"/>
              <w:bookmarkStart w:id="11809" w:name="_Toc425245556"/>
              <w:bookmarkStart w:id="11810" w:name="_Toc425246803"/>
              <w:bookmarkStart w:id="11811" w:name="_Toc425248049"/>
              <w:bookmarkStart w:id="11812" w:name="_Toc425249296"/>
              <w:bookmarkStart w:id="11813" w:name="_Toc425250543"/>
              <w:bookmarkStart w:id="11814" w:name="_Toc425251790"/>
              <w:bookmarkStart w:id="11815" w:name="_Toc425252460"/>
              <w:bookmarkStart w:id="11816" w:name="_Toc425253131"/>
              <w:bookmarkStart w:id="11817" w:name="_Toc425256522"/>
              <w:bookmarkStart w:id="11818" w:name="_Toc425276223"/>
              <w:bookmarkStart w:id="11819" w:name="_Toc425342321"/>
              <w:bookmarkStart w:id="11820" w:name="_Toc425349527"/>
              <w:bookmarkStart w:id="11821" w:name="_Toc425352676"/>
              <w:bookmarkStart w:id="11822" w:name="_Toc425353361"/>
              <w:bookmarkStart w:id="11823" w:name="_Toc425787354"/>
              <w:bookmarkStart w:id="11824" w:name="_Toc425788040"/>
              <w:bookmarkStart w:id="11825" w:name="_Toc425788727"/>
              <w:bookmarkStart w:id="11826" w:name="_Toc425789414"/>
              <w:bookmarkStart w:id="11827" w:name="_Toc425790101"/>
              <w:bookmarkStart w:id="11828" w:name="_Toc425793841"/>
              <w:bookmarkStart w:id="11829" w:name="_Toc426384776"/>
              <w:bookmarkStart w:id="11830" w:name="_Toc426386180"/>
              <w:bookmarkStart w:id="11831" w:name="_Toc426387583"/>
              <w:bookmarkStart w:id="11832" w:name="_Toc426388987"/>
              <w:bookmarkStart w:id="11833" w:name="_Toc426390391"/>
              <w:bookmarkStart w:id="11834" w:name="_Toc426391795"/>
              <w:bookmarkStart w:id="11835" w:name="_Toc426393198"/>
              <w:bookmarkStart w:id="11836" w:name="_Toc427824783"/>
              <w:bookmarkStart w:id="11837" w:name="_Toc427852596"/>
              <w:bookmarkStart w:id="11838" w:name="_Toc427854836"/>
              <w:bookmarkStart w:id="11839" w:name="_Toc427857037"/>
              <w:bookmarkEnd w:id="11793"/>
              <w:bookmarkEnd w:id="11794"/>
              <w:bookmarkEnd w:id="11795"/>
              <w:bookmarkEnd w:id="11796"/>
              <w:bookmarkEnd w:id="11797"/>
              <w:bookmarkEnd w:id="11798"/>
              <w:bookmarkEnd w:id="11799"/>
              <w:bookmarkEnd w:id="11800"/>
              <w:bookmarkEnd w:id="11801"/>
              <w:bookmarkEnd w:id="11802"/>
              <w:bookmarkEnd w:id="11803"/>
              <w:bookmarkEnd w:id="11804"/>
              <w:bookmarkEnd w:id="11805"/>
              <w:bookmarkEnd w:id="11806"/>
              <w:bookmarkEnd w:id="11807"/>
              <w:bookmarkEnd w:id="11808"/>
              <w:bookmarkEnd w:id="11809"/>
              <w:bookmarkEnd w:id="11810"/>
              <w:bookmarkEnd w:id="11811"/>
              <w:bookmarkEnd w:id="11812"/>
              <w:bookmarkEnd w:id="11813"/>
              <w:bookmarkEnd w:id="11814"/>
              <w:bookmarkEnd w:id="11815"/>
              <w:bookmarkEnd w:id="11816"/>
              <w:bookmarkEnd w:id="11817"/>
              <w:bookmarkEnd w:id="11818"/>
              <w:bookmarkEnd w:id="11819"/>
              <w:bookmarkEnd w:id="11820"/>
              <w:bookmarkEnd w:id="11821"/>
              <w:bookmarkEnd w:id="11822"/>
              <w:bookmarkEnd w:id="11823"/>
              <w:bookmarkEnd w:id="11824"/>
              <w:bookmarkEnd w:id="11825"/>
              <w:bookmarkEnd w:id="11826"/>
              <w:bookmarkEnd w:id="11827"/>
              <w:bookmarkEnd w:id="11828"/>
              <w:bookmarkEnd w:id="11829"/>
              <w:bookmarkEnd w:id="11830"/>
              <w:bookmarkEnd w:id="11831"/>
              <w:bookmarkEnd w:id="11832"/>
              <w:bookmarkEnd w:id="11833"/>
              <w:bookmarkEnd w:id="11834"/>
              <w:bookmarkEnd w:id="11835"/>
              <w:bookmarkEnd w:id="11836"/>
              <w:bookmarkEnd w:id="11837"/>
              <w:bookmarkEnd w:id="11838"/>
              <w:bookmarkEnd w:id="11839"/>
            </w:del>
          </w:p>
        </w:tc>
        <w:tc>
          <w:tcPr>
            <w:tcW w:w="1202" w:type="dxa"/>
            <w:tcBorders>
              <w:top w:val="single" w:sz="4" w:space="0" w:color="auto"/>
              <w:left w:val="single" w:sz="4" w:space="0" w:color="auto"/>
              <w:bottom w:val="single" w:sz="4" w:space="0" w:color="auto"/>
              <w:right w:val="single" w:sz="4" w:space="0" w:color="auto"/>
            </w:tcBorders>
          </w:tcPr>
          <w:p w14:paraId="3E0D061D" w14:textId="44DFE3E1" w:rsidR="005F4718" w:rsidRPr="00CF28F1" w:rsidDel="00413F3D" w:rsidRDefault="00A137AC">
            <w:pPr>
              <w:numPr>
                <w:ilvl w:val="0"/>
                <w:numId w:val="26"/>
              </w:numPr>
              <w:overflowPunct w:val="0"/>
              <w:autoSpaceDE w:val="0"/>
              <w:autoSpaceDN w:val="0"/>
              <w:spacing w:after="60"/>
              <w:textAlignment w:val="baseline"/>
              <w:rPr>
                <w:del w:id="11840" w:author="Ramasubramani, Hariharan" w:date="2015-07-13T14:40:00Z"/>
                <w:rFonts w:cstheme="minorHAnsi"/>
                <w:color w:val="000000" w:themeColor="text1"/>
              </w:rPr>
              <w:pPrChange w:id="11841" w:author="Ramasubramani, Hariharan" w:date="2015-07-13T14:40:00Z">
                <w:pPr>
                  <w:ind w:left="-57" w:firstLine="0"/>
                  <w:jc w:val="center"/>
                </w:pPr>
              </w:pPrChange>
            </w:pPr>
            <w:del w:id="11842" w:author="Ramasubramani, Hariharan" w:date="2015-07-13T14:40:00Z">
              <w:r w:rsidDel="00413F3D">
                <w:rPr>
                  <w:rFonts w:cstheme="minorHAnsi"/>
                </w:rPr>
                <w:delText>ANSC</w:delText>
              </w:r>
              <w:bookmarkStart w:id="11843" w:name="_Toc424912311"/>
              <w:bookmarkStart w:id="11844" w:name="_Toc424915420"/>
              <w:bookmarkStart w:id="11845" w:name="_Toc424918450"/>
              <w:bookmarkStart w:id="11846" w:name="_Toc425149300"/>
              <w:bookmarkStart w:id="11847" w:name="_Toc425161839"/>
              <w:bookmarkStart w:id="11848" w:name="_Toc425162847"/>
              <w:bookmarkStart w:id="11849" w:name="_Toc425163253"/>
              <w:bookmarkStart w:id="11850" w:name="_Toc425170740"/>
              <w:bookmarkStart w:id="11851" w:name="_Toc425173053"/>
              <w:bookmarkStart w:id="11852" w:name="_Toc425234526"/>
              <w:bookmarkStart w:id="11853" w:name="_Toc425238078"/>
              <w:bookmarkStart w:id="11854" w:name="_Toc425239324"/>
              <w:bookmarkStart w:id="11855" w:name="_Toc425240571"/>
              <w:bookmarkStart w:id="11856" w:name="_Toc425241817"/>
              <w:bookmarkStart w:id="11857" w:name="_Toc425243063"/>
              <w:bookmarkStart w:id="11858" w:name="_Toc425244310"/>
              <w:bookmarkStart w:id="11859" w:name="_Toc425245557"/>
              <w:bookmarkStart w:id="11860" w:name="_Toc425246804"/>
              <w:bookmarkStart w:id="11861" w:name="_Toc425248050"/>
              <w:bookmarkStart w:id="11862" w:name="_Toc425249297"/>
              <w:bookmarkStart w:id="11863" w:name="_Toc425250544"/>
              <w:bookmarkStart w:id="11864" w:name="_Toc425251791"/>
              <w:bookmarkStart w:id="11865" w:name="_Toc425252461"/>
              <w:bookmarkStart w:id="11866" w:name="_Toc425253132"/>
              <w:bookmarkStart w:id="11867" w:name="_Toc425256523"/>
              <w:bookmarkStart w:id="11868" w:name="_Toc425276224"/>
              <w:bookmarkStart w:id="11869" w:name="_Toc425342322"/>
              <w:bookmarkStart w:id="11870" w:name="_Toc425349528"/>
              <w:bookmarkStart w:id="11871" w:name="_Toc425352677"/>
              <w:bookmarkStart w:id="11872" w:name="_Toc425353362"/>
              <w:bookmarkStart w:id="11873" w:name="_Toc425787355"/>
              <w:bookmarkStart w:id="11874" w:name="_Toc425788041"/>
              <w:bookmarkStart w:id="11875" w:name="_Toc425788728"/>
              <w:bookmarkStart w:id="11876" w:name="_Toc425789415"/>
              <w:bookmarkStart w:id="11877" w:name="_Toc425790102"/>
              <w:bookmarkStart w:id="11878" w:name="_Toc425793842"/>
              <w:bookmarkStart w:id="11879" w:name="_Toc426384777"/>
              <w:bookmarkStart w:id="11880" w:name="_Toc426386181"/>
              <w:bookmarkStart w:id="11881" w:name="_Toc426387584"/>
              <w:bookmarkStart w:id="11882" w:name="_Toc426388988"/>
              <w:bookmarkStart w:id="11883" w:name="_Toc426390392"/>
              <w:bookmarkStart w:id="11884" w:name="_Toc426391796"/>
              <w:bookmarkStart w:id="11885" w:name="_Toc426393199"/>
              <w:bookmarkStart w:id="11886" w:name="_Toc427824784"/>
              <w:bookmarkStart w:id="11887" w:name="_Toc427852597"/>
              <w:bookmarkStart w:id="11888" w:name="_Toc427854837"/>
              <w:bookmarkStart w:id="11889" w:name="_Toc427857038"/>
              <w:bookmarkEnd w:id="11843"/>
              <w:bookmarkEnd w:id="11844"/>
              <w:bookmarkEnd w:id="11845"/>
              <w:bookmarkEnd w:id="11846"/>
              <w:bookmarkEnd w:id="11847"/>
              <w:bookmarkEnd w:id="11848"/>
              <w:bookmarkEnd w:id="11849"/>
              <w:bookmarkEnd w:id="11850"/>
              <w:bookmarkEnd w:id="11851"/>
              <w:bookmarkEnd w:id="11852"/>
              <w:bookmarkEnd w:id="11853"/>
              <w:bookmarkEnd w:id="11854"/>
              <w:bookmarkEnd w:id="11855"/>
              <w:bookmarkEnd w:id="11856"/>
              <w:bookmarkEnd w:id="11857"/>
              <w:bookmarkEnd w:id="11858"/>
              <w:bookmarkEnd w:id="11859"/>
              <w:bookmarkEnd w:id="11860"/>
              <w:bookmarkEnd w:id="11861"/>
              <w:bookmarkEnd w:id="11862"/>
              <w:bookmarkEnd w:id="11863"/>
              <w:bookmarkEnd w:id="11864"/>
              <w:bookmarkEnd w:id="11865"/>
              <w:bookmarkEnd w:id="11866"/>
              <w:bookmarkEnd w:id="11867"/>
              <w:bookmarkEnd w:id="11868"/>
              <w:bookmarkEnd w:id="11869"/>
              <w:bookmarkEnd w:id="11870"/>
              <w:bookmarkEnd w:id="11871"/>
              <w:bookmarkEnd w:id="11872"/>
              <w:bookmarkEnd w:id="11873"/>
              <w:bookmarkEnd w:id="11874"/>
              <w:bookmarkEnd w:id="11875"/>
              <w:bookmarkEnd w:id="11876"/>
              <w:bookmarkEnd w:id="11877"/>
              <w:bookmarkEnd w:id="11878"/>
              <w:bookmarkEnd w:id="11879"/>
              <w:bookmarkEnd w:id="11880"/>
              <w:bookmarkEnd w:id="11881"/>
              <w:bookmarkEnd w:id="11882"/>
              <w:bookmarkEnd w:id="11883"/>
              <w:bookmarkEnd w:id="11884"/>
              <w:bookmarkEnd w:id="11885"/>
              <w:bookmarkEnd w:id="11886"/>
              <w:bookmarkEnd w:id="11887"/>
              <w:bookmarkEnd w:id="11888"/>
              <w:bookmarkEnd w:id="11889"/>
            </w:del>
          </w:p>
        </w:tc>
        <w:tc>
          <w:tcPr>
            <w:tcW w:w="712" w:type="dxa"/>
            <w:tcBorders>
              <w:top w:val="single" w:sz="4" w:space="0" w:color="auto"/>
              <w:left w:val="single" w:sz="4" w:space="0" w:color="auto"/>
              <w:bottom w:val="single" w:sz="4" w:space="0" w:color="auto"/>
              <w:right w:val="single" w:sz="4" w:space="0" w:color="auto"/>
            </w:tcBorders>
          </w:tcPr>
          <w:p w14:paraId="14B06A1E" w14:textId="22B147E2" w:rsidR="005F4718" w:rsidRPr="00CF28F1" w:rsidDel="00413F3D" w:rsidRDefault="005F4718">
            <w:pPr>
              <w:numPr>
                <w:ilvl w:val="0"/>
                <w:numId w:val="26"/>
              </w:numPr>
              <w:overflowPunct w:val="0"/>
              <w:autoSpaceDE w:val="0"/>
              <w:autoSpaceDN w:val="0"/>
              <w:spacing w:after="60"/>
              <w:textAlignment w:val="baseline"/>
              <w:rPr>
                <w:del w:id="11890" w:author="Ramasubramani, Hariharan" w:date="2015-07-13T14:40:00Z"/>
                <w:rFonts w:cstheme="minorHAnsi"/>
                <w:color w:val="000000" w:themeColor="text1"/>
              </w:rPr>
              <w:pPrChange w:id="11891" w:author="Ramasubramani, Hariharan" w:date="2015-07-13T14:40:00Z">
                <w:pPr>
                  <w:ind w:left="-57" w:firstLine="0"/>
                  <w:jc w:val="center"/>
                </w:pPr>
              </w:pPrChange>
            </w:pPr>
            <w:del w:id="11892" w:author="Ramasubramani, Hariharan" w:date="2015-07-13T14:40:00Z">
              <w:r w:rsidRPr="00CF28F1" w:rsidDel="00413F3D">
                <w:rPr>
                  <w:rFonts w:cstheme="minorHAnsi"/>
                </w:rPr>
                <w:delText>8</w:delText>
              </w:r>
              <w:bookmarkStart w:id="11893" w:name="_Toc424912312"/>
              <w:bookmarkStart w:id="11894" w:name="_Toc424915421"/>
              <w:bookmarkStart w:id="11895" w:name="_Toc424918451"/>
              <w:bookmarkStart w:id="11896" w:name="_Toc425149301"/>
              <w:bookmarkStart w:id="11897" w:name="_Toc425161840"/>
              <w:bookmarkStart w:id="11898" w:name="_Toc425162848"/>
              <w:bookmarkStart w:id="11899" w:name="_Toc425163254"/>
              <w:bookmarkStart w:id="11900" w:name="_Toc425170741"/>
              <w:bookmarkStart w:id="11901" w:name="_Toc425173054"/>
              <w:bookmarkStart w:id="11902" w:name="_Toc425234527"/>
              <w:bookmarkStart w:id="11903" w:name="_Toc425238079"/>
              <w:bookmarkStart w:id="11904" w:name="_Toc425239325"/>
              <w:bookmarkStart w:id="11905" w:name="_Toc425240572"/>
              <w:bookmarkStart w:id="11906" w:name="_Toc425241818"/>
              <w:bookmarkStart w:id="11907" w:name="_Toc425243064"/>
              <w:bookmarkStart w:id="11908" w:name="_Toc425244311"/>
              <w:bookmarkStart w:id="11909" w:name="_Toc425245558"/>
              <w:bookmarkStart w:id="11910" w:name="_Toc425246805"/>
              <w:bookmarkStart w:id="11911" w:name="_Toc425248051"/>
              <w:bookmarkStart w:id="11912" w:name="_Toc425249298"/>
              <w:bookmarkStart w:id="11913" w:name="_Toc425250545"/>
              <w:bookmarkStart w:id="11914" w:name="_Toc425251792"/>
              <w:bookmarkStart w:id="11915" w:name="_Toc425252462"/>
              <w:bookmarkStart w:id="11916" w:name="_Toc425253133"/>
              <w:bookmarkStart w:id="11917" w:name="_Toc425256524"/>
              <w:bookmarkStart w:id="11918" w:name="_Toc425276225"/>
              <w:bookmarkStart w:id="11919" w:name="_Toc425342323"/>
              <w:bookmarkStart w:id="11920" w:name="_Toc425349529"/>
              <w:bookmarkStart w:id="11921" w:name="_Toc425352678"/>
              <w:bookmarkStart w:id="11922" w:name="_Toc425353363"/>
              <w:bookmarkStart w:id="11923" w:name="_Toc425787356"/>
              <w:bookmarkStart w:id="11924" w:name="_Toc425788042"/>
              <w:bookmarkStart w:id="11925" w:name="_Toc425788729"/>
              <w:bookmarkStart w:id="11926" w:name="_Toc425789416"/>
              <w:bookmarkStart w:id="11927" w:name="_Toc425790103"/>
              <w:bookmarkStart w:id="11928" w:name="_Toc425793843"/>
              <w:bookmarkStart w:id="11929" w:name="_Toc426384778"/>
              <w:bookmarkStart w:id="11930" w:name="_Toc426386182"/>
              <w:bookmarkStart w:id="11931" w:name="_Toc426387585"/>
              <w:bookmarkStart w:id="11932" w:name="_Toc426388989"/>
              <w:bookmarkStart w:id="11933" w:name="_Toc426390393"/>
              <w:bookmarkStart w:id="11934" w:name="_Toc426391797"/>
              <w:bookmarkStart w:id="11935" w:name="_Toc426393200"/>
              <w:bookmarkStart w:id="11936" w:name="_Toc427824785"/>
              <w:bookmarkStart w:id="11937" w:name="_Toc427852598"/>
              <w:bookmarkStart w:id="11938" w:name="_Toc427854838"/>
              <w:bookmarkStart w:id="11939" w:name="_Toc427857039"/>
              <w:bookmarkEnd w:id="11893"/>
              <w:bookmarkEnd w:id="11894"/>
              <w:bookmarkEnd w:id="11895"/>
              <w:bookmarkEnd w:id="11896"/>
              <w:bookmarkEnd w:id="11897"/>
              <w:bookmarkEnd w:id="11898"/>
              <w:bookmarkEnd w:id="11899"/>
              <w:bookmarkEnd w:id="11900"/>
              <w:bookmarkEnd w:id="11901"/>
              <w:bookmarkEnd w:id="11902"/>
              <w:bookmarkEnd w:id="11903"/>
              <w:bookmarkEnd w:id="11904"/>
              <w:bookmarkEnd w:id="11905"/>
              <w:bookmarkEnd w:id="11906"/>
              <w:bookmarkEnd w:id="11907"/>
              <w:bookmarkEnd w:id="11908"/>
              <w:bookmarkEnd w:id="11909"/>
              <w:bookmarkEnd w:id="11910"/>
              <w:bookmarkEnd w:id="11911"/>
              <w:bookmarkEnd w:id="11912"/>
              <w:bookmarkEnd w:id="11913"/>
              <w:bookmarkEnd w:id="11914"/>
              <w:bookmarkEnd w:id="11915"/>
              <w:bookmarkEnd w:id="11916"/>
              <w:bookmarkEnd w:id="11917"/>
              <w:bookmarkEnd w:id="11918"/>
              <w:bookmarkEnd w:id="11919"/>
              <w:bookmarkEnd w:id="11920"/>
              <w:bookmarkEnd w:id="11921"/>
              <w:bookmarkEnd w:id="11922"/>
              <w:bookmarkEnd w:id="11923"/>
              <w:bookmarkEnd w:id="11924"/>
              <w:bookmarkEnd w:id="11925"/>
              <w:bookmarkEnd w:id="11926"/>
              <w:bookmarkEnd w:id="11927"/>
              <w:bookmarkEnd w:id="11928"/>
              <w:bookmarkEnd w:id="11929"/>
              <w:bookmarkEnd w:id="11930"/>
              <w:bookmarkEnd w:id="11931"/>
              <w:bookmarkEnd w:id="11932"/>
              <w:bookmarkEnd w:id="11933"/>
              <w:bookmarkEnd w:id="11934"/>
              <w:bookmarkEnd w:id="11935"/>
              <w:bookmarkEnd w:id="11936"/>
              <w:bookmarkEnd w:id="11937"/>
              <w:bookmarkEnd w:id="11938"/>
              <w:bookmarkEnd w:id="11939"/>
            </w:del>
          </w:p>
        </w:tc>
        <w:tc>
          <w:tcPr>
            <w:tcW w:w="2305" w:type="dxa"/>
            <w:tcBorders>
              <w:top w:val="single" w:sz="4" w:space="0" w:color="auto"/>
              <w:left w:val="single" w:sz="4" w:space="0" w:color="auto"/>
              <w:bottom w:val="single" w:sz="4" w:space="0" w:color="auto"/>
              <w:right w:val="single" w:sz="4" w:space="0" w:color="auto"/>
            </w:tcBorders>
          </w:tcPr>
          <w:p w14:paraId="4EE3C3BC" w14:textId="00A777F8" w:rsidR="005F4718" w:rsidDel="00413F3D" w:rsidRDefault="005F4718">
            <w:pPr>
              <w:numPr>
                <w:ilvl w:val="0"/>
                <w:numId w:val="26"/>
              </w:numPr>
              <w:overflowPunct w:val="0"/>
              <w:autoSpaceDE w:val="0"/>
              <w:autoSpaceDN w:val="0"/>
              <w:spacing w:after="60"/>
              <w:textAlignment w:val="baseline"/>
              <w:rPr>
                <w:del w:id="11940" w:author="Ramasubramani, Hariharan" w:date="2015-07-13T14:40:00Z"/>
                <w:rFonts w:cstheme="minorHAnsi"/>
              </w:rPr>
              <w:pPrChange w:id="11941" w:author="Ramasubramani, Hariharan" w:date="2015-07-13T14:40:00Z">
                <w:pPr>
                  <w:ind w:left="-57" w:right="-70" w:firstLine="0"/>
                  <w:jc w:val="center"/>
                </w:pPr>
              </w:pPrChange>
            </w:pPr>
            <w:del w:id="11942" w:author="Ramasubramani, Hariharan" w:date="2015-07-13T14:40:00Z">
              <w:r w:rsidDel="00413F3D">
                <w:rPr>
                  <w:rFonts w:cstheme="minorHAnsi"/>
                </w:rPr>
                <w:delText>Format:</w:delText>
              </w:r>
              <w:bookmarkStart w:id="11943" w:name="_Toc424912313"/>
              <w:bookmarkStart w:id="11944" w:name="_Toc424915422"/>
              <w:bookmarkStart w:id="11945" w:name="_Toc424918452"/>
              <w:bookmarkStart w:id="11946" w:name="_Toc425149302"/>
              <w:bookmarkStart w:id="11947" w:name="_Toc425161841"/>
              <w:bookmarkStart w:id="11948" w:name="_Toc425162849"/>
              <w:bookmarkStart w:id="11949" w:name="_Toc425163255"/>
              <w:bookmarkStart w:id="11950" w:name="_Toc425170742"/>
              <w:bookmarkStart w:id="11951" w:name="_Toc425173055"/>
              <w:bookmarkStart w:id="11952" w:name="_Toc425234528"/>
              <w:bookmarkStart w:id="11953" w:name="_Toc425238080"/>
              <w:bookmarkStart w:id="11954" w:name="_Toc425239326"/>
              <w:bookmarkStart w:id="11955" w:name="_Toc425240573"/>
              <w:bookmarkStart w:id="11956" w:name="_Toc425241819"/>
              <w:bookmarkStart w:id="11957" w:name="_Toc425243065"/>
              <w:bookmarkStart w:id="11958" w:name="_Toc425244312"/>
              <w:bookmarkStart w:id="11959" w:name="_Toc425245559"/>
              <w:bookmarkStart w:id="11960" w:name="_Toc425246806"/>
              <w:bookmarkStart w:id="11961" w:name="_Toc425248052"/>
              <w:bookmarkStart w:id="11962" w:name="_Toc425249299"/>
              <w:bookmarkStart w:id="11963" w:name="_Toc425250546"/>
              <w:bookmarkStart w:id="11964" w:name="_Toc425251793"/>
              <w:bookmarkStart w:id="11965" w:name="_Toc425252463"/>
              <w:bookmarkStart w:id="11966" w:name="_Toc425253134"/>
              <w:bookmarkStart w:id="11967" w:name="_Toc425256525"/>
              <w:bookmarkStart w:id="11968" w:name="_Toc425276226"/>
              <w:bookmarkStart w:id="11969" w:name="_Toc425342324"/>
              <w:bookmarkStart w:id="11970" w:name="_Toc425349530"/>
              <w:bookmarkStart w:id="11971" w:name="_Toc425352679"/>
              <w:bookmarkStart w:id="11972" w:name="_Toc425353364"/>
              <w:bookmarkStart w:id="11973" w:name="_Toc425787357"/>
              <w:bookmarkStart w:id="11974" w:name="_Toc425788043"/>
              <w:bookmarkStart w:id="11975" w:name="_Toc425788730"/>
              <w:bookmarkStart w:id="11976" w:name="_Toc425789417"/>
              <w:bookmarkStart w:id="11977" w:name="_Toc425790104"/>
              <w:bookmarkStart w:id="11978" w:name="_Toc425793844"/>
              <w:bookmarkStart w:id="11979" w:name="_Toc426384779"/>
              <w:bookmarkStart w:id="11980" w:name="_Toc426386183"/>
              <w:bookmarkStart w:id="11981" w:name="_Toc426387586"/>
              <w:bookmarkStart w:id="11982" w:name="_Toc426388990"/>
              <w:bookmarkStart w:id="11983" w:name="_Toc426390394"/>
              <w:bookmarkStart w:id="11984" w:name="_Toc426391798"/>
              <w:bookmarkStart w:id="11985" w:name="_Toc426393201"/>
              <w:bookmarkStart w:id="11986" w:name="_Toc427824786"/>
              <w:bookmarkStart w:id="11987" w:name="_Toc427852599"/>
              <w:bookmarkStart w:id="11988" w:name="_Toc427854839"/>
              <w:bookmarkStart w:id="11989" w:name="_Toc427857040"/>
              <w:bookmarkEnd w:id="11943"/>
              <w:bookmarkEnd w:id="11944"/>
              <w:bookmarkEnd w:id="11945"/>
              <w:bookmarkEnd w:id="11946"/>
              <w:bookmarkEnd w:id="11947"/>
              <w:bookmarkEnd w:id="11948"/>
              <w:bookmarkEnd w:id="11949"/>
              <w:bookmarkEnd w:id="11950"/>
              <w:bookmarkEnd w:id="11951"/>
              <w:bookmarkEnd w:id="11952"/>
              <w:bookmarkEnd w:id="11953"/>
              <w:bookmarkEnd w:id="11954"/>
              <w:bookmarkEnd w:id="11955"/>
              <w:bookmarkEnd w:id="11956"/>
              <w:bookmarkEnd w:id="11957"/>
              <w:bookmarkEnd w:id="11958"/>
              <w:bookmarkEnd w:id="11959"/>
              <w:bookmarkEnd w:id="11960"/>
              <w:bookmarkEnd w:id="11961"/>
              <w:bookmarkEnd w:id="11962"/>
              <w:bookmarkEnd w:id="11963"/>
              <w:bookmarkEnd w:id="11964"/>
              <w:bookmarkEnd w:id="11965"/>
              <w:bookmarkEnd w:id="11966"/>
              <w:bookmarkEnd w:id="11967"/>
              <w:bookmarkEnd w:id="11968"/>
              <w:bookmarkEnd w:id="11969"/>
              <w:bookmarkEnd w:id="11970"/>
              <w:bookmarkEnd w:id="11971"/>
              <w:bookmarkEnd w:id="11972"/>
              <w:bookmarkEnd w:id="11973"/>
              <w:bookmarkEnd w:id="11974"/>
              <w:bookmarkEnd w:id="11975"/>
              <w:bookmarkEnd w:id="11976"/>
              <w:bookmarkEnd w:id="11977"/>
              <w:bookmarkEnd w:id="11978"/>
              <w:bookmarkEnd w:id="11979"/>
              <w:bookmarkEnd w:id="11980"/>
              <w:bookmarkEnd w:id="11981"/>
              <w:bookmarkEnd w:id="11982"/>
              <w:bookmarkEnd w:id="11983"/>
              <w:bookmarkEnd w:id="11984"/>
              <w:bookmarkEnd w:id="11985"/>
              <w:bookmarkEnd w:id="11986"/>
              <w:bookmarkEnd w:id="11987"/>
              <w:bookmarkEnd w:id="11988"/>
              <w:bookmarkEnd w:id="11989"/>
            </w:del>
          </w:p>
          <w:p w14:paraId="12D8DE0A" w14:textId="53BE5B31" w:rsidR="005F4718" w:rsidRPr="00CF28F1" w:rsidDel="00413F3D" w:rsidRDefault="005F4718">
            <w:pPr>
              <w:numPr>
                <w:ilvl w:val="0"/>
                <w:numId w:val="26"/>
              </w:numPr>
              <w:overflowPunct w:val="0"/>
              <w:autoSpaceDE w:val="0"/>
              <w:autoSpaceDN w:val="0"/>
              <w:spacing w:after="60"/>
              <w:textAlignment w:val="baseline"/>
              <w:rPr>
                <w:del w:id="11990" w:author="Ramasubramani, Hariharan" w:date="2015-07-13T14:40:00Z"/>
                <w:rFonts w:cstheme="minorHAnsi"/>
                <w:color w:val="000000" w:themeColor="text1"/>
              </w:rPr>
              <w:pPrChange w:id="11991" w:author="Ramasubramani, Hariharan" w:date="2015-07-13T14:40:00Z">
                <w:pPr>
                  <w:ind w:left="-57" w:right="-70" w:firstLine="0"/>
                  <w:jc w:val="center"/>
                </w:pPr>
              </w:pPrChange>
            </w:pPr>
            <w:del w:id="11992" w:author="Ramasubramani, Hariharan" w:date="2015-07-13T14:40:00Z">
              <w:r w:rsidDel="00413F3D">
                <w:rPr>
                  <w:rFonts w:cstheme="minorHAnsi"/>
                </w:rPr>
                <w:delText>N9999999</w:delText>
              </w:r>
              <w:bookmarkStart w:id="11993" w:name="_Toc424912314"/>
              <w:bookmarkStart w:id="11994" w:name="_Toc424915423"/>
              <w:bookmarkStart w:id="11995" w:name="_Toc424918453"/>
              <w:bookmarkStart w:id="11996" w:name="_Toc425149303"/>
              <w:bookmarkStart w:id="11997" w:name="_Toc425161842"/>
              <w:bookmarkStart w:id="11998" w:name="_Toc425162850"/>
              <w:bookmarkStart w:id="11999" w:name="_Toc425163256"/>
              <w:bookmarkStart w:id="12000" w:name="_Toc425170743"/>
              <w:bookmarkStart w:id="12001" w:name="_Toc425173056"/>
              <w:bookmarkStart w:id="12002" w:name="_Toc425234529"/>
              <w:bookmarkStart w:id="12003" w:name="_Toc425238081"/>
              <w:bookmarkStart w:id="12004" w:name="_Toc425239327"/>
              <w:bookmarkStart w:id="12005" w:name="_Toc425240574"/>
              <w:bookmarkStart w:id="12006" w:name="_Toc425241820"/>
              <w:bookmarkStart w:id="12007" w:name="_Toc425243066"/>
              <w:bookmarkStart w:id="12008" w:name="_Toc425244313"/>
              <w:bookmarkStart w:id="12009" w:name="_Toc425245560"/>
              <w:bookmarkStart w:id="12010" w:name="_Toc425246807"/>
              <w:bookmarkStart w:id="12011" w:name="_Toc425248053"/>
              <w:bookmarkStart w:id="12012" w:name="_Toc425249300"/>
              <w:bookmarkStart w:id="12013" w:name="_Toc425250547"/>
              <w:bookmarkStart w:id="12014" w:name="_Toc425251794"/>
              <w:bookmarkStart w:id="12015" w:name="_Toc425252464"/>
              <w:bookmarkStart w:id="12016" w:name="_Toc425253135"/>
              <w:bookmarkStart w:id="12017" w:name="_Toc425256526"/>
              <w:bookmarkStart w:id="12018" w:name="_Toc425276227"/>
              <w:bookmarkStart w:id="12019" w:name="_Toc425342325"/>
              <w:bookmarkStart w:id="12020" w:name="_Toc425349531"/>
              <w:bookmarkStart w:id="12021" w:name="_Toc425352680"/>
              <w:bookmarkStart w:id="12022" w:name="_Toc425353365"/>
              <w:bookmarkStart w:id="12023" w:name="_Toc425787358"/>
              <w:bookmarkStart w:id="12024" w:name="_Toc425788044"/>
              <w:bookmarkStart w:id="12025" w:name="_Toc425788731"/>
              <w:bookmarkStart w:id="12026" w:name="_Toc425789418"/>
              <w:bookmarkStart w:id="12027" w:name="_Toc425790105"/>
              <w:bookmarkStart w:id="12028" w:name="_Toc425793845"/>
              <w:bookmarkStart w:id="12029" w:name="_Toc426384780"/>
              <w:bookmarkStart w:id="12030" w:name="_Toc426386184"/>
              <w:bookmarkStart w:id="12031" w:name="_Toc426387587"/>
              <w:bookmarkStart w:id="12032" w:name="_Toc426388991"/>
              <w:bookmarkStart w:id="12033" w:name="_Toc426390395"/>
              <w:bookmarkStart w:id="12034" w:name="_Toc426391799"/>
              <w:bookmarkStart w:id="12035" w:name="_Toc426393202"/>
              <w:bookmarkStart w:id="12036" w:name="_Toc427824787"/>
              <w:bookmarkStart w:id="12037" w:name="_Toc427852600"/>
              <w:bookmarkStart w:id="12038" w:name="_Toc427854840"/>
              <w:bookmarkStart w:id="12039" w:name="_Toc427857041"/>
              <w:bookmarkEnd w:id="11993"/>
              <w:bookmarkEnd w:id="11994"/>
              <w:bookmarkEnd w:id="11995"/>
              <w:bookmarkEnd w:id="11996"/>
              <w:bookmarkEnd w:id="11997"/>
              <w:bookmarkEnd w:id="11998"/>
              <w:bookmarkEnd w:id="11999"/>
              <w:bookmarkEnd w:id="12000"/>
              <w:bookmarkEnd w:id="12001"/>
              <w:bookmarkEnd w:id="12002"/>
              <w:bookmarkEnd w:id="12003"/>
              <w:bookmarkEnd w:id="12004"/>
              <w:bookmarkEnd w:id="12005"/>
              <w:bookmarkEnd w:id="12006"/>
              <w:bookmarkEnd w:id="12007"/>
              <w:bookmarkEnd w:id="12008"/>
              <w:bookmarkEnd w:id="12009"/>
              <w:bookmarkEnd w:id="12010"/>
              <w:bookmarkEnd w:id="12011"/>
              <w:bookmarkEnd w:id="12012"/>
              <w:bookmarkEnd w:id="12013"/>
              <w:bookmarkEnd w:id="12014"/>
              <w:bookmarkEnd w:id="12015"/>
              <w:bookmarkEnd w:id="12016"/>
              <w:bookmarkEnd w:id="12017"/>
              <w:bookmarkEnd w:id="12018"/>
              <w:bookmarkEnd w:id="12019"/>
              <w:bookmarkEnd w:id="12020"/>
              <w:bookmarkEnd w:id="12021"/>
              <w:bookmarkEnd w:id="12022"/>
              <w:bookmarkEnd w:id="12023"/>
              <w:bookmarkEnd w:id="12024"/>
              <w:bookmarkEnd w:id="12025"/>
              <w:bookmarkEnd w:id="12026"/>
              <w:bookmarkEnd w:id="12027"/>
              <w:bookmarkEnd w:id="12028"/>
              <w:bookmarkEnd w:id="12029"/>
              <w:bookmarkEnd w:id="12030"/>
              <w:bookmarkEnd w:id="12031"/>
              <w:bookmarkEnd w:id="12032"/>
              <w:bookmarkEnd w:id="12033"/>
              <w:bookmarkEnd w:id="12034"/>
              <w:bookmarkEnd w:id="12035"/>
              <w:bookmarkEnd w:id="12036"/>
              <w:bookmarkEnd w:id="12037"/>
              <w:bookmarkEnd w:id="12038"/>
              <w:bookmarkEnd w:id="12039"/>
            </w:del>
          </w:p>
        </w:tc>
        <w:tc>
          <w:tcPr>
            <w:tcW w:w="868" w:type="dxa"/>
            <w:tcBorders>
              <w:top w:val="single" w:sz="4" w:space="0" w:color="auto"/>
              <w:left w:val="single" w:sz="4" w:space="0" w:color="auto"/>
              <w:bottom w:val="single" w:sz="4" w:space="0" w:color="auto"/>
              <w:right w:val="single" w:sz="4" w:space="0" w:color="auto"/>
            </w:tcBorders>
          </w:tcPr>
          <w:p w14:paraId="24CAD7D6" w14:textId="21AE9AF9" w:rsidR="005F4718" w:rsidRPr="00CF28F1" w:rsidDel="00413F3D" w:rsidRDefault="005F4718">
            <w:pPr>
              <w:numPr>
                <w:ilvl w:val="0"/>
                <w:numId w:val="26"/>
              </w:numPr>
              <w:overflowPunct w:val="0"/>
              <w:autoSpaceDE w:val="0"/>
              <w:autoSpaceDN w:val="0"/>
              <w:spacing w:after="60"/>
              <w:textAlignment w:val="baseline"/>
              <w:rPr>
                <w:del w:id="12040" w:author="Ramasubramani, Hariharan" w:date="2015-07-13T14:40:00Z"/>
                <w:rFonts w:cstheme="minorHAnsi"/>
                <w:color w:val="000000" w:themeColor="text1"/>
              </w:rPr>
              <w:pPrChange w:id="12041" w:author="Ramasubramani, Hariharan" w:date="2015-07-13T14:40:00Z">
                <w:pPr>
                  <w:ind w:left="-57" w:firstLine="0"/>
                  <w:jc w:val="center"/>
                </w:pPr>
              </w:pPrChange>
            </w:pPr>
            <w:del w:id="12042" w:author="Ramasubramani, Hariharan" w:date="2015-07-13T14:40:00Z">
              <w:r w:rsidDel="00413F3D">
                <w:rPr>
                  <w:rFonts w:cstheme="minorHAnsi"/>
                </w:rPr>
                <w:delText>-</w:delText>
              </w:r>
              <w:bookmarkStart w:id="12043" w:name="_Toc424912315"/>
              <w:bookmarkStart w:id="12044" w:name="_Toc424915424"/>
              <w:bookmarkStart w:id="12045" w:name="_Toc424918454"/>
              <w:bookmarkStart w:id="12046" w:name="_Toc425149304"/>
              <w:bookmarkStart w:id="12047" w:name="_Toc425161843"/>
              <w:bookmarkStart w:id="12048" w:name="_Toc425162851"/>
              <w:bookmarkStart w:id="12049" w:name="_Toc425163257"/>
              <w:bookmarkStart w:id="12050" w:name="_Toc425170744"/>
              <w:bookmarkStart w:id="12051" w:name="_Toc425173057"/>
              <w:bookmarkStart w:id="12052" w:name="_Toc425234530"/>
              <w:bookmarkStart w:id="12053" w:name="_Toc425238082"/>
              <w:bookmarkStart w:id="12054" w:name="_Toc425239328"/>
              <w:bookmarkStart w:id="12055" w:name="_Toc425240575"/>
              <w:bookmarkStart w:id="12056" w:name="_Toc425241821"/>
              <w:bookmarkStart w:id="12057" w:name="_Toc425243067"/>
              <w:bookmarkStart w:id="12058" w:name="_Toc425244314"/>
              <w:bookmarkStart w:id="12059" w:name="_Toc425245561"/>
              <w:bookmarkStart w:id="12060" w:name="_Toc425246808"/>
              <w:bookmarkStart w:id="12061" w:name="_Toc425248054"/>
              <w:bookmarkStart w:id="12062" w:name="_Toc425249301"/>
              <w:bookmarkStart w:id="12063" w:name="_Toc425250548"/>
              <w:bookmarkStart w:id="12064" w:name="_Toc425251795"/>
              <w:bookmarkStart w:id="12065" w:name="_Toc425252465"/>
              <w:bookmarkStart w:id="12066" w:name="_Toc425253136"/>
              <w:bookmarkStart w:id="12067" w:name="_Toc425256527"/>
              <w:bookmarkStart w:id="12068" w:name="_Toc425276228"/>
              <w:bookmarkStart w:id="12069" w:name="_Toc425342326"/>
              <w:bookmarkStart w:id="12070" w:name="_Toc425349532"/>
              <w:bookmarkStart w:id="12071" w:name="_Toc425352681"/>
              <w:bookmarkStart w:id="12072" w:name="_Toc425353366"/>
              <w:bookmarkStart w:id="12073" w:name="_Toc425787359"/>
              <w:bookmarkStart w:id="12074" w:name="_Toc425788045"/>
              <w:bookmarkStart w:id="12075" w:name="_Toc425788732"/>
              <w:bookmarkStart w:id="12076" w:name="_Toc425789419"/>
              <w:bookmarkStart w:id="12077" w:name="_Toc425790106"/>
              <w:bookmarkStart w:id="12078" w:name="_Toc425793846"/>
              <w:bookmarkStart w:id="12079" w:name="_Toc426384781"/>
              <w:bookmarkStart w:id="12080" w:name="_Toc426386185"/>
              <w:bookmarkStart w:id="12081" w:name="_Toc426387588"/>
              <w:bookmarkStart w:id="12082" w:name="_Toc426388992"/>
              <w:bookmarkStart w:id="12083" w:name="_Toc426390396"/>
              <w:bookmarkStart w:id="12084" w:name="_Toc426391800"/>
              <w:bookmarkStart w:id="12085" w:name="_Toc426393203"/>
              <w:bookmarkStart w:id="12086" w:name="_Toc427824788"/>
              <w:bookmarkStart w:id="12087" w:name="_Toc427852601"/>
              <w:bookmarkStart w:id="12088" w:name="_Toc427854841"/>
              <w:bookmarkStart w:id="12089" w:name="_Toc427857042"/>
              <w:bookmarkEnd w:id="12043"/>
              <w:bookmarkEnd w:id="12044"/>
              <w:bookmarkEnd w:id="12045"/>
              <w:bookmarkEnd w:id="12046"/>
              <w:bookmarkEnd w:id="12047"/>
              <w:bookmarkEnd w:id="12048"/>
              <w:bookmarkEnd w:id="12049"/>
              <w:bookmarkEnd w:id="12050"/>
              <w:bookmarkEnd w:id="12051"/>
              <w:bookmarkEnd w:id="12052"/>
              <w:bookmarkEnd w:id="12053"/>
              <w:bookmarkEnd w:id="12054"/>
              <w:bookmarkEnd w:id="12055"/>
              <w:bookmarkEnd w:id="12056"/>
              <w:bookmarkEnd w:id="12057"/>
              <w:bookmarkEnd w:id="12058"/>
              <w:bookmarkEnd w:id="12059"/>
              <w:bookmarkEnd w:id="12060"/>
              <w:bookmarkEnd w:id="12061"/>
              <w:bookmarkEnd w:id="12062"/>
              <w:bookmarkEnd w:id="12063"/>
              <w:bookmarkEnd w:id="12064"/>
              <w:bookmarkEnd w:id="12065"/>
              <w:bookmarkEnd w:id="12066"/>
              <w:bookmarkEnd w:id="12067"/>
              <w:bookmarkEnd w:id="12068"/>
              <w:bookmarkEnd w:id="12069"/>
              <w:bookmarkEnd w:id="12070"/>
              <w:bookmarkEnd w:id="12071"/>
              <w:bookmarkEnd w:id="12072"/>
              <w:bookmarkEnd w:id="12073"/>
              <w:bookmarkEnd w:id="12074"/>
              <w:bookmarkEnd w:id="12075"/>
              <w:bookmarkEnd w:id="12076"/>
              <w:bookmarkEnd w:id="12077"/>
              <w:bookmarkEnd w:id="12078"/>
              <w:bookmarkEnd w:id="12079"/>
              <w:bookmarkEnd w:id="12080"/>
              <w:bookmarkEnd w:id="12081"/>
              <w:bookmarkEnd w:id="12082"/>
              <w:bookmarkEnd w:id="12083"/>
              <w:bookmarkEnd w:id="12084"/>
              <w:bookmarkEnd w:id="12085"/>
              <w:bookmarkEnd w:id="12086"/>
              <w:bookmarkEnd w:id="12087"/>
              <w:bookmarkEnd w:id="12088"/>
              <w:bookmarkEnd w:id="12089"/>
            </w:del>
          </w:p>
        </w:tc>
        <w:bookmarkStart w:id="12090" w:name="_Toc424912316"/>
        <w:bookmarkStart w:id="12091" w:name="_Toc424915425"/>
        <w:bookmarkStart w:id="12092" w:name="_Toc424918455"/>
        <w:bookmarkStart w:id="12093" w:name="_Toc425149305"/>
        <w:bookmarkStart w:id="12094" w:name="_Toc425161844"/>
        <w:bookmarkStart w:id="12095" w:name="_Toc425162852"/>
        <w:bookmarkStart w:id="12096" w:name="_Toc425163258"/>
        <w:bookmarkStart w:id="12097" w:name="_Toc425170745"/>
        <w:bookmarkStart w:id="12098" w:name="_Toc425173058"/>
        <w:bookmarkStart w:id="12099" w:name="_Toc425234531"/>
        <w:bookmarkStart w:id="12100" w:name="_Toc425238083"/>
        <w:bookmarkStart w:id="12101" w:name="_Toc425239329"/>
        <w:bookmarkStart w:id="12102" w:name="_Toc425240576"/>
        <w:bookmarkStart w:id="12103" w:name="_Toc425241822"/>
        <w:bookmarkStart w:id="12104" w:name="_Toc425243068"/>
        <w:bookmarkStart w:id="12105" w:name="_Toc425244315"/>
        <w:bookmarkStart w:id="12106" w:name="_Toc425245562"/>
        <w:bookmarkStart w:id="12107" w:name="_Toc425246809"/>
        <w:bookmarkStart w:id="12108" w:name="_Toc425248055"/>
        <w:bookmarkStart w:id="12109" w:name="_Toc425249302"/>
        <w:bookmarkStart w:id="12110" w:name="_Toc425250549"/>
        <w:bookmarkStart w:id="12111" w:name="_Toc425251796"/>
        <w:bookmarkStart w:id="12112" w:name="_Toc425252466"/>
        <w:bookmarkStart w:id="12113" w:name="_Toc425253137"/>
        <w:bookmarkStart w:id="12114" w:name="_Toc425256528"/>
        <w:bookmarkStart w:id="12115" w:name="_Toc425276229"/>
        <w:bookmarkStart w:id="12116" w:name="_Toc425342327"/>
        <w:bookmarkStart w:id="12117" w:name="_Toc425349533"/>
        <w:bookmarkStart w:id="12118" w:name="_Toc425352682"/>
        <w:bookmarkStart w:id="12119" w:name="_Toc425353367"/>
        <w:bookmarkStart w:id="12120" w:name="_Toc425787360"/>
        <w:bookmarkStart w:id="12121" w:name="_Toc425788046"/>
        <w:bookmarkStart w:id="12122" w:name="_Toc425788733"/>
        <w:bookmarkStart w:id="12123" w:name="_Toc425789420"/>
        <w:bookmarkStart w:id="12124" w:name="_Toc425790107"/>
        <w:bookmarkStart w:id="12125" w:name="_Toc425793847"/>
        <w:bookmarkStart w:id="12126" w:name="_Toc426384782"/>
        <w:bookmarkStart w:id="12127" w:name="_Toc426386186"/>
        <w:bookmarkStart w:id="12128" w:name="_Toc426387589"/>
        <w:bookmarkStart w:id="12129" w:name="_Toc426388993"/>
        <w:bookmarkStart w:id="12130" w:name="_Toc426390397"/>
        <w:bookmarkStart w:id="12131" w:name="_Toc426391801"/>
        <w:bookmarkStart w:id="12132" w:name="_Toc426393204"/>
        <w:bookmarkStart w:id="12133" w:name="_Toc427824789"/>
        <w:bookmarkStart w:id="12134" w:name="_Toc427852602"/>
        <w:bookmarkStart w:id="12135" w:name="_Toc427854842"/>
        <w:bookmarkStart w:id="12136" w:name="_Toc427857043"/>
        <w:bookmarkEnd w:id="12090"/>
        <w:bookmarkEnd w:id="12091"/>
        <w:bookmarkEnd w:id="12092"/>
        <w:bookmarkEnd w:id="12093"/>
        <w:bookmarkEnd w:id="12094"/>
        <w:bookmarkEnd w:id="12095"/>
        <w:bookmarkEnd w:id="12096"/>
        <w:bookmarkEnd w:id="12097"/>
        <w:bookmarkEnd w:id="12098"/>
        <w:bookmarkEnd w:id="12099"/>
        <w:bookmarkEnd w:id="12100"/>
        <w:bookmarkEnd w:id="12101"/>
        <w:bookmarkEnd w:id="12102"/>
        <w:bookmarkEnd w:id="12103"/>
        <w:bookmarkEnd w:id="12104"/>
        <w:bookmarkEnd w:id="12105"/>
        <w:bookmarkEnd w:id="12106"/>
        <w:bookmarkEnd w:id="12107"/>
        <w:bookmarkEnd w:id="12108"/>
        <w:bookmarkEnd w:id="12109"/>
        <w:bookmarkEnd w:id="12110"/>
        <w:bookmarkEnd w:id="12111"/>
        <w:bookmarkEnd w:id="12112"/>
        <w:bookmarkEnd w:id="12113"/>
        <w:bookmarkEnd w:id="12114"/>
        <w:bookmarkEnd w:id="12115"/>
        <w:bookmarkEnd w:id="12116"/>
        <w:bookmarkEnd w:id="12117"/>
        <w:bookmarkEnd w:id="12118"/>
        <w:bookmarkEnd w:id="12119"/>
        <w:bookmarkEnd w:id="12120"/>
        <w:bookmarkEnd w:id="12121"/>
        <w:bookmarkEnd w:id="12122"/>
        <w:bookmarkEnd w:id="12123"/>
        <w:bookmarkEnd w:id="12124"/>
        <w:bookmarkEnd w:id="12125"/>
        <w:bookmarkEnd w:id="12126"/>
        <w:bookmarkEnd w:id="12127"/>
        <w:bookmarkEnd w:id="12128"/>
        <w:bookmarkEnd w:id="12129"/>
        <w:bookmarkEnd w:id="12130"/>
        <w:bookmarkEnd w:id="12131"/>
        <w:bookmarkEnd w:id="12132"/>
        <w:bookmarkEnd w:id="12133"/>
        <w:bookmarkEnd w:id="12134"/>
        <w:bookmarkEnd w:id="12135"/>
        <w:bookmarkEnd w:id="12136"/>
      </w:tr>
      <w:tr w:rsidR="005F4718" w:rsidRPr="00CF28F1" w:rsidDel="00413F3D" w14:paraId="1369E264" w14:textId="24B79FF8" w:rsidTr="004C039B">
        <w:trPr>
          <w:cantSplit/>
          <w:trHeight w:val="317"/>
          <w:jc w:val="center"/>
          <w:del w:id="12137" w:author="Ramasubramani, Hariharan" w:date="2015-07-13T14:40:00Z"/>
        </w:trPr>
        <w:tc>
          <w:tcPr>
            <w:tcW w:w="1057" w:type="dxa"/>
            <w:tcBorders>
              <w:top w:val="single" w:sz="4" w:space="0" w:color="auto"/>
              <w:left w:val="single" w:sz="4" w:space="0" w:color="auto"/>
              <w:bottom w:val="single" w:sz="4" w:space="0" w:color="auto"/>
              <w:right w:val="single" w:sz="4" w:space="0" w:color="auto"/>
            </w:tcBorders>
          </w:tcPr>
          <w:p w14:paraId="3099A7B8" w14:textId="29D89503" w:rsidR="005F4718" w:rsidRPr="00CF28F1" w:rsidDel="00413F3D" w:rsidRDefault="005F4718">
            <w:pPr>
              <w:numPr>
                <w:ilvl w:val="0"/>
                <w:numId w:val="26"/>
              </w:numPr>
              <w:overflowPunct w:val="0"/>
              <w:autoSpaceDE w:val="0"/>
              <w:autoSpaceDN w:val="0"/>
              <w:spacing w:after="60"/>
              <w:textAlignment w:val="baseline"/>
              <w:rPr>
                <w:del w:id="12138" w:author="Ramasubramani, Hariharan" w:date="2015-07-13T14:40:00Z"/>
                <w:rFonts w:cstheme="minorHAnsi"/>
                <w:color w:val="000000" w:themeColor="text1"/>
              </w:rPr>
              <w:pPrChange w:id="12139" w:author="Ramasubramani, Hariharan" w:date="2015-07-13T14:40:00Z">
                <w:pPr>
                  <w:pStyle w:val="ListParagraph"/>
                  <w:numPr>
                    <w:ilvl w:val="3"/>
                    <w:numId w:val="11"/>
                  </w:numPr>
                  <w:tabs>
                    <w:tab w:val="num" w:pos="2088"/>
                  </w:tabs>
                  <w:overflowPunct w:val="0"/>
                  <w:autoSpaceDE w:val="0"/>
                  <w:autoSpaceDN w:val="0"/>
                  <w:spacing w:after="60"/>
                  <w:ind w:left="0" w:firstLine="0"/>
                  <w:textAlignment w:val="baseline"/>
                </w:pPr>
              </w:pPrChange>
            </w:pPr>
            <w:bookmarkStart w:id="12140" w:name="_Toc424912317"/>
            <w:bookmarkStart w:id="12141" w:name="_Toc424915426"/>
            <w:bookmarkStart w:id="12142" w:name="_Toc424918456"/>
            <w:bookmarkStart w:id="12143" w:name="_Toc425149306"/>
            <w:bookmarkStart w:id="12144" w:name="_Toc425161845"/>
            <w:bookmarkStart w:id="12145" w:name="_Toc425162853"/>
            <w:bookmarkStart w:id="12146" w:name="_Toc425163259"/>
            <w:bookmarkStart w:id="12147" w:name="_Toc425170746"/>
            <w:bookmarkStart w:id="12148" w:name="_Toc425173059"/>
            <w:bookmarkStart w:id="12149" w:name="_Toc425234532"/>
            <w:bookmarkStart w:id="12150" w:name="_Toc425238084"/>
            <w:bookmarkStart w:id="12151" w:name="_Toc425239330"/>
            <w:bookmarkStart w:id="12152" w:name="_Toc425240577"/>
            <w:bookmarkStart w:id="12153" w:name="_Toc425241823"/>
            <w:bookmarkStart w:id="12154" w:name="_Toc425243069"/>
            <w:bookmarkStart w:id="12155" w:name="_Toc425244316"/>
            <w:bookmarkStart w:id="12156" w:name="_Toc425245563"/>
            <w:bookmarkStart w:id="12157" w:name="_Toc425246810"/>
            <w:bookmarkStart w:id="12158" w:name="_Toc425248056"/>
            <w:bookmarkStart w:id="12159" w:name="_Toc425249303"/>
            <w:bookmarkStart w:id="12160" w:name="_Toc425250550"/>
            <w:bookmarkStart w:id="12161" w:name="_Toc425251797"/>
            <w:bookmarkStart w:id="12162" w:name="_Toc425252467"/>
            <w:bookmarkStart w:id="12163" w:name="_Toc425253138"/>
            <w:bookmarkStart w:id="12164" w:name="_Toc425256529"/>
            <w:bookmarkStart w:id="12165" w:name="_Toc425276230"/>
            <w:bookmarkStart w:id="12166" w:name="_Toc425342328"/>
            <w:bookmarkStart w:id="12167" w:name="_Toc425349534"/>
            <w:bookmarkStart w:id="12168" w:name="_Toc425352683"/>
            <w:bookmarkStart w:id="12169" w:name="_Toc425353368"/>
            <w:bookmarkStart w:id="12170" w:name="_Toc425787361"/>
            <w:bookmarkStart w:id="12171" w:name="_Toc425788047"/>
            <w:bookmarkStart w:id="12172" w:name="_Toc425788734"/>
            <w:bookmarkStart w:id="12173" w:name="_Toc425789421"/>
            <w:bookmarkStart w:id="12174" w:name="_Toc425790108"/>
            <w:bookmarkStart w:id="12175" w:name="_Toc425793848"/>
            <w:bookmarkStart w:id="12176" w:name="_Toc426384783"/>
            <w:bookmarkStart w:id="12177" w:name="_Toc426386187"/>
            <w:bookmarkStart w:id="12178" w:name="_Toc426387590"/>
            <w:bookmarkStart w:id="12179" w:name="_Toc426388994"/>
            <w:bookmarkStart w:id="12180" w:name="_Toc426390398"/>
            <w:bookmarkStart w:id="12181" w:name="_Toc426391802"/>
            <w:bookmarkStart w:id="12182" w:name="_Toc426393205"/>
            <w:bookmarkStart w:id="12183" w:name="_Toc427824790"/>
            <w:bookmarkStart w:id="12184" w:name="_Toc427852603"/>
            <w:bookmarkStart w:id="12185" w:name="_Toc427854843"/>
            <w:bookmarkStart w:id="12186" w:name="_Toc427857044"/>
            <w:bookmarkEnd w:id="12140"/>
            <w:bookmarkEnd w:id="12141"/>
            <w:bookmarkEnd w:id="12142"/>
            <w:bookmarkEnd w:id="12143"/>
            <w:bookmarkEnd w:id="12144"/>
            <w:bookmarkEnd w:id="12145"/>
            <w:bookmarkEnd w:id="12146"/>
            <w:bookmarkEnd w:id="12147"/>
            <w:bookmarkEnd w:id="12148"/>
            <w:bookmarkEnd w:id="12149"/>
            <w:bookmarkEnd w:id="12150"/>
            <w:bookmarkEnd w:id="12151"/>
            <w:bookmarkEnd w:id="12152"/>
            <w:bookmarkEnd w:id="12153"/>
            <w:bookmarkEnd w:id="12154"/>
            <w:bookmarkEnd w:id="12155"/>
            <w:bookmarkEnd w:id="12156"/>
            <w:bookmarkEnd w:id="12157"/>
            <w:bookmarkEnd w:id="12158"/>
            <w:bookmarkEnd w:id="12159"/>
            <w:bookmarkEnd w:id="12160"/>
            <w:bookmarkEnd w:id="12161"/>
            <w:bookmarkEnd w:id="12162"/>
            <w:bookmarkEnd w:id="12163"/>
            <w:bookmarkEnd w:id="12164"/>
            <w:bookmarkEnd w:id="12165"/>
            <w:bookmarkEnd w:id="12166"/>
            <w:bookmarkEnd w:id="12167"/>
            <w:bookmarkEnd w:id="12168"/>
            <w:bookmarkEnd w:id="12169"/>
            <w:bookmarkEnd w:id="12170"/>
            <w:bookmarkEnd w:id="12171"/>
            <w:bookmarkEnd w:id="12172"/>
            <w:bookmarkEnd w:id="12173"/>
            <w:bookmarkEnd w:id="12174"/>
            <w:bookmarkEnd w:id="12175"/>
            <w:bookmarkEnd w:id="12176"/>
            <w:bookmarkEnd w:id="12177"/>
            <w:bookmarkEnd w:id="12178"/>
            <w:bookmarkEnd w:id="12179"/>
            <w:bookmarkEnd w:id="12180"/>
            <w:bookmarkEnd w:id="12181"/>
            <w:bookmarkEnd w:id="12182"/>
            <w:bookmarkEnd w:id="12183"/>
            <w:bookmarkEnd w:id="12184"/>
            <w:bookmarkEnd w:id="12185"/>
            <w:bookmarkEnd w:id="12186"/>
          </w:p>
        </w:tc>
        <w:tc>
          <w:tcPr>
            <w:tcW w:w="2106" w:type="dxa"/>
            <w:tcBorders>
              <w:top w:val="single" w:sz="4" w:space="0" w:color="auto"/>
              <w:left w:val="single" w:sz="4" w:space="0" w:color="auto"/>
              <w:bottom w:val="single" w:sz="4" w:space="0" w:color="auto"/>
              <w:right w:val="single" w:sz="4" w:space="0" w:color="auto"/>
            </w:tcBorders>
          </w:tcPr>
          <w:p w14:paraId="11C405B4" w14:textId="74D96C47" w:rsidR="005F4718" w:rsidDel="00413F3D" w:rsidRDefault="005F4718">
            <w:pPr>
              <w:numPr>
                <w:ilvl w:val="0"/>
                <w:numId w:val="26"/>
              </w:numPr>
              <w:overflowPunct w:val="0"/>
              <w:autoSpaceDE w:val="0"/>
              <w:autoSpaceDN w:val="0"/>
              <w:spacing w:after="60"/>
              <w:textAlignment w:val="baseline"/>
              <w:rPr>
                <w:del w:id="12187" w:author="Ramasubramani, Hariharan" w:date="2015-07-13T14:40:00Z"/>
                <w:rFonts w:cstheme="minorHAnsi"/>
              </w:rPr>
              <w:pPrChange w:id="12188" w:author="Ramasubramani, Hariharan" w:date="2015-07-13T14:40:00Z">
                <w:pPr>
                  <w:ind w:firstLine="0"/>
                </w:pPr>
              </w:pPrChange>
            </w:pPr>
            <w:del w:id="12189" w:author="Ramasubramani, Hariharan" w:date="2015-07-13T14:40:00Z">
              <w:r w:rsidDel="00413F3D">
                <w:rPr>
                  <w:rFonts w:cstheme="minorHAnsi"/>
                </w:rPr>
                <w:delText>User Change</w:delText>
              </w:r>
              <w:bookmarkStart w:id="12190" w:name="_Toc424912318"/>
              <w:bookmarkStart w:id="12191" w:name="_Toc424915427"/>
              <w:bookmarkStart w:id="12192" w:name="_Toc424918457"/>
              <w:bookmarkStart w:id="12193" w:name="_Toc425149307"/>
              <w:bookmarkStart w:id="12194" w:name="_Toc425161846"/>
              <w:bookmarkStart w:id="12195" w:name="_Toc425162854"/>
              <w:bookmarkStart w:id="12196" w:name="_Toc425163260"/>
              <w:bookmarkStart w:id="12197" w:name="_Toc425170747"/>
              <w:bookmarkStart w:id="12198" w:name="_Toc425173060"/>
              <w:bookmarkStart w:id="12199" w:name="_Toc425234533"/>
              <w:bookmarkStart w:id="12200" w:name="_Toc425238085"/>
              <w:bookmarkStart w:id="12201" w:name="_Toc425239331"/>
              <w:bookmarkStart w:id="12202" w:name="_Toc425240578"/>
              <w:bookmarkStart w:id="12203" w:name="_Toc425241824"/>
              <w:bookmarkStart w:id="12204" w:name="_Toc425243070"/>
              <w:bookmarkStart w:id="12205" w:name="_Toc425244317"/>
              <w:bookmarkStart w:id="12206" w:name="_Toc425245564"/>
              <w:bookmarkStart w:id="12207" w:name="_Toc425246811"/>
              <w:bookmarkStart w:id="12208" w:name="_Toc425248057"/>
              <w:bookmarkStart w:id="12209" w:name="_Toc425249304"/>
              <w:bookmarkStart w:id="12210" w:name="_Toc425250551"/>
              <w:bookmarkStart w:id="12211" w:name="_Toc425251798"/>
              <w:bookmarkStart w:id="12212" w:name="_Toc425252468"/>
              <w:bookmarkStart w:id="12213" w:name="_Toc425253139"/>
              <w:bookmarkStart w:id="12214" w:name="_Toc425256530"/>
              <w:bookmarkStart w:id="12215" w:name="_Toc425276231"/>
              <w:bookmarkStart w:id="12216" w:name="_Toc425342329"/>
              <w:bookmarkStart w:id="12217" w:name="_Toc425349535"/>
              <w:bookmarkStart w:id="12218" w:name="_Toc425352684"/>
              <w:bookmarkStart w:id="12219" w:name="_Toc425353369"/>
              <w:bookmarkStart w:id="12220" w:name="_Toc425787362"/>
              <w:bookmarkStart w:id="12221" w:name="_Toc425788048"/>
              <w:bookmarkStart w:id="12222" w:name="_Toc425788735"/>
              <w:bookmarkStart w:id="12223" w:name="_Toc425789422"/>
              <w:bookmarkStart w:id="12224" w:name="_Toc425790109"/>
              <w:bookmarkStart w:id="12225" w:name="_Toc425793849"/>
              <w:bookmarkStart w:id="12226" w:name="_Toc426384784"/>
              <w:bookmarkStart w:id="12227" w:name="_Toc426386188"/>
              <w:bookmarkStart w:id="12228" w:name="_Toc426387591"/>
              <w:bookmarkStart w:id="12229" w:name="_Toc426388995"/>
              <w:bookmarkStart w:id="12230" w:name="_Toc426390399"/>
              <w:bookmarkStart w:id="12231" w:name="_Toc426391803"/>
              <w:bookmarkStart w:id="12232" w:name="_Toc426393206"/>
              <w:bookmarkStart w:id="12233" w:name="_Toc427824791"/>
              <w:bookmarkStart w:id="12234" w:name="_Toc427852604"/>
              <w:bookmarkStart w:id="12235" w:name="_Toc427854844"/>
              <w:bookmarkStart w:id="12236" w:name="_Toc427857045"/>
              <w:bookmarkEnd w:id="12190"/>
              <w:bookmarkEnd w:id="12191"/>
              <w:bookmarkEnd w:id="12192"/>
              <w:bookmarkEnd w:id="12193"/>
              <w:bookmarkEnd w:id="12194"/>
              <w:bookmarkEnd w:id="12195"/>
              <w:bookmarkEnd w:id="12196"/>
              <w:bookmarkEnd w:id="12197"/>
              <w:bookmarkEnd w:id="12198"/>
              <w:bookmarkEnd w:id="12199"/>
              <w:bookmarkEnd w:id="12200"/>
              <w:bookmarkEnd w:id="12201"/>
              <w:bookmarkEnd w:id="12202"/>
              <w:bookmarkEnd w:id="12203"/>
              <w:bookmarkEnd w:id="12204"/>
              <w:bookmarkEnd w:id="12205"/>
              <w:bookmarkEnd w:id="12206"/>
              <w:bookmarkEnd w:id="12207"/>
              <w:bookmarkEnd w:id="12208"/>
              <w:bookmarkEnd w:id="12209"/>
              <w:bookmarkEnd w:id="12210"/>
              <w:bookmarkEnd w:id="12211"/>
              <w:bookmarkEnd w:id="12212"/>
              <w:bookmarkEnd w:id="12213"/>
              <w:bookmarkEnd w:id="12214"/>
              <w:bookmarkEnd w:id="12215"/>
              <w:bookmarkEnd w:id="12216"/>
              <w:bookmarkEnd w:id="12217"/>
              <w:bookmarkEnd w:id="12218"/>
              <w:bookmarkEnd w:id="12219"/>
              <w:bookmarkEnd w:id="12220"/>
              <w:bookmarkEnd w:id="12221"/>
              <w:bookmarkEnd w:id="12222"/>
              <w:bookmarkEnd w:id="12223"/>
              <w:bookmarkEnd w:id="12224"/>
              <w:bookmarkEnd w:id="12225"/>
              <w:bookmarkEnd w:id="12226"/>
              <w:bookmarkEnd w:id="12227"/>
              <w:bookmarkEnd w:id="12228"/>
              <w:bookmarkEnd w:id="12229"/>
              <w:bookmarkEnd w:id="12230"/>
              <w:bookmarkEnd w:id="12231"/>
              <w:bookmarkEnd w:id="12232"/>
              <w:bookmarkEnd w:id="12233"/>
              <w:bookmarkEnd w:id="12234"/>
              <w:bookmarkEnd w:id="12235"/>
              <w:bookmarkEnd w:id="12236"/>
            </w:del>
          </w:p>
        </w:tc>
        <w:tc>
          <w:tcPr>
            <w:tcW w:w="1045" w:type="dxa"/>
            <w:tcBorders>
              <w:top w:val="single" w:sz="4" w:space="0" w:color="auto"/>
              <w:left w:val="single" w:sz="4" w:space="0" w:color="auto"/>
              <w:bottom w:val="single" w:sz="4" w:space="0" w:color="auto"/>
              <w:right w:val="single" w:sz="4" w:space="0" w:color="auto"/>
            </w:tcBorders>
          </w:tcPr>
          <w:p w14:paraId="281B8549" w14:textId="4B397925" w:rsidR="005F4718" w:rsidRPr="00CF28F1" w:rsidDel="00413F3D" w:rsidRDefault="005F4718">
            <w:pPr>
              <w:numPr>
                <w:ilvl w:val="0"/>
                <w:numId w:val="26"/>
              </w:numPr>
              <w:overflowPunct w:val="0"/>
              <w:autoSpaceDE w:val="0"/>
              <w:autoSpaceDN w:val="0"/>
              <w:spacing w:after="60"/>
              <w:textAlignment w:val="baseline"/>
              <w:rPr>
                <w:del w:id="12237" w:author="Ramasubramani, Hariharan" w:date="2015-07-13T14:40:00Z"/>
                <w:rFonts w:cstheme="minorHAnsi"/>
              </w:rPr>
              <w:pPrChange w:id="12238" w:author="Ramasubramani, Hariharan" w:date="2015-07-13T14:40:00Z">
                <w:pPr>
                  <w:ind w:left="-2" w:firstLine="0"/>
                </w:pPr>
              </w:pPrChange>
            </w:pPr>
            <w:del w:id="12239" w:author="Ramasubramani, Hariharan" w:date="2015-07-13T14:40:00Z">
              <w:r w:rsidDel="00413F3D">
                <w:rPr>
                  <w:rFonts w:cstheme="minorHAnsi"/>
                </w:rPr>
                <w:delText>User Change</w:delText>
              </w:r>
              <w:bookmarkStart w:id="12240" w:name="_Toc424912319"/>
              <w:bookmarkStart w:id="12241" w:name="_Toc424915428"/>
              <w:bookmarkStart w:id="12242" w:name="_Toc424918458"/>
              <w:bookmarkStart w:id="12243" w:name="_Toc425149308"/>
              <w:bookmarkStart w:id="12244" w:name="_Toc425161847"/>
              <w:bookmarkStart w:id="12245" w:name="_Toc425162855"/>
              <w:bookmarkStart w:id="12246" w:name="_Toc425163261"/>
              <w:bookmarkStart w:id="12247" w:name="_Toc425170748"/>
              <w:bookmarkStart w:id="12248" w:name="_Toc425173061"/>
              <w:bookmarkStart w:id="12249" w:name="_Toc425234534"/>
              <w:bookmarkStart w:id="12250" w:name="_Toc425238086"/>
              <w:bookmarkStart w:id="12251" w:name="_Toc425239332"/>
              <w:bookmarkStart w:id="12252" w:name="_Toc425240579"/>
              <w:bookmarkStart w:id="12253" w:name="_Toc425241825"/>
              <w:bookmarkStart w:id="12254" w:name="_Toc425243071"/>
              <w:bookmarkStart w:id="12255" w:name="_Toc425244318"/>
              <w:bookmarkStart w:id="12256" w:name="_Toc425245565"/>
              <w:bookmarkStart w:id="12257" w:name="_Toc425246812"/>
              <w:bookmarkStart w:id="12258" w:name="_Toc425248058"/>
              <w:bookmarkStart w:id="12259" w:name="_Toc425249305"/>
              <w:bookmarkStart w:id="12260" w:name="_Toc425250552"/>
              <w:bookmarkStart w:id="12261" w:name="_Toc425251799"/>
              <w:bookmarkStart w:id="12262" w:name="_Toc425252469"/>
              <w:bookmarkStart w:id="12263" w:name="_Toc425253140"/>
              <w:bookmarkStart w:id="12264" w:name="_Toc425256531"/>
              <w:bookmarkStart w:id="12265" w:name="_Toc425276232"/>
              <w:bookmarkStart w:id="12266" w:name="_Toc425342330"/>
              <w:bookmarkStart w:id="12267" w:name="_Toc425349536"/>
              <w:bookmarkStart w:id="12268" w:name="_Toc425352685"/>
              <w:bookmarkStart w:id="12269" w:name="_Toc425353370"/>
              <w:bookmarkStart w:id="12270" w:name="_Toc425787363"/>
              <w:bookmarkStart w:id="12271" w:name="_Toc425788049"/>
              <w:bookmarkStart w:id="12272" w:name="_Toc425788736"/>
              <w:bookmarkStart w:id="12273" w:name="_Toc425789423"/>
              <w:bookmarkStart w:id="12274" w:name="_Toc425790110"/>
              <w:bookmarkStart w:id="12275" w:name="_Toc425793850"/>
              <w:bookmarkStart w:id="12276" w:name="_Toc426384785"/>
              <w:bookmarkStart w:id="12277" w:name="_Toc426386189"/>
              <w:bookmarkStart w:id="12278" w:name="_Toc426387592"/>
              <w:bookmarkStart w:id="12279" w:name="_Toc426388996"/>
              <w:bookmarkStart w:id="12280" w:name="_Toc426390400"/>
              <w:bookmarkStart w:id="12281" w:name="_Toc426391804"/>
              <w:bookmarkStart w:id="12282" w:name="_Toc426393207"/>
              <w:bookmarkStart w:id="12283" w:name="_Toc427824792"/>
              <w:bookmarkStart w:id="12284" w:name="_Toc427852605"/>
              <w:bookmarkStart w:id="12285" w:name="_Toc427854845"/>
              <w:bookmarkStart w:id="12286" w:name="_Toc427857046"/>
              <w:bookmarkEnd w:id="12240"/>
              <w:bookmarkEnd w:id="12241"/>
              <w:bookmarkEnd w:id="12242"/>
              <w:bookmarkEnd w:id="12243"/>
              <w:bookmarkEnd w:id="12244"/>
              <w:bookmarkEnd w:id="12245"/>
              <w:bookmarkEnd w:id="12246"/>
              <w:bookmarkEnd w:id="12247"/>
              <w:bookmarkEnd w:id="12248"/>
              <w:bookmarkEnd w:id="12249"/>
              <w:bookmarkEnd w:id="12250"/>
              <w:bookmarkEnd w:id="12251"/>
              <w:bookmarkEnd w:id="12252"/>
              <w:bookmarkEnd w:id="12253"/>
              <w:bookmarkEnd w:id="12254"/>
              <w:bookmarkEnd w:id="12255"/>
              <w:bookmarkEnd w:id="12256"/>
              <w:bookmarkEnd w:id="12257"/>
              <w:bookmarkEnd w:id="12258"/>
              <w:bookmarkEnd w:id="12259"/>
              <w:bookmarkEnd w:id="12260"/>
              <w:bookmarkEnd w:id="12261"/>
              <w:bookmarkEnd w:id="12262"/>
              <w:bookmarkEnd w:id="12263"/>
              <w:bookmarkEnd w:id="12264"/>
              <w:bookmarkEnd w:id="12265"/>
              <w:bookmarkEnd w:id="12266"/>
              <w:bookmarkEnd w:id="12267"/>
              <w:bookmarkEnd w:id="12268"/>
              <w:bookmarkEnd w:id="12269"/>
              <w:bookmarkEnd w:id="12270"/>
              <w:bookmarkEnd w:id="12271"/>
              <w:bookmarkEnd w:id="12272"/>
              <w:bookmarkEnd w:id="12273"/>
              <w:bookmarkEnd w:id="12274"/>
              <w:bookmarkEnd w:id="12275"/>
              <w:bookmarkEnd w:id="12276"/>
              <w:bookmarkEnd w:id="12277"/>
              <w:bookmarkEnd w:id="12278"/>
              <w:bookmarkEnd w:id="12279"/>
              <w:bookmarkEnd w:id="12280"/>
              <w:bookmarkEnd w:id="12281"/>
              <w:bookmarkEnd w:id="12282"/>
              <w:bookmarkEnd w:id="12283"/>
              <w:bookmarkEnd w:id="12284"/>
              <w:bookmarkEnd w:id="12285"/>
              <w:bookmarkEnd w:id="12286"/>
            </w:del>
          </w:p>
        </w:tc>
        <w:tc>
          <w:tcPr>
            <w:tcW w:w="939" w:type="dxa"/>
            <w:tcBorders>
              <w:top w:val="single" w:sz="4" w:space="0" w:color="auto"/>
              <w:left w:val="single" w:sz="4" w:space="0" w:color="auto"/>
              <w:bottom w:val="single" w:sz="4" w:space="0" w:color="auto"/>
              <w:right w:val="single" w:sz="4" w:space="0" w:color="auto"/>
            </w:tcBorders>
          </w:tcPr>
          <w:p w14:paraId="42D51284" w14:textId="73FF4DE2" w:rsidR="005F4718" w:rsidRPr="00CF28F1" w:rsidDel="00413F3D" w:rsidRDefault="005F4718">
            <w:pPr>
              <w:numPr>
                <w:ilvl w:val="0"/>
                <w:numId w:val="26"/>
              </w:numPr>
              <w:overflowPunct w:val="0"/>
              <w:autoSpaceDE w:val="0"/>
              <w:autoSpaceDN w:val="0"/>
              <w:spacing w:after="60"/>
              <w:textAlignment w:val="baseline"/>
              <w:rPr>
                <w:del w:id="12287" w:author="Ramasubramani, Hariharan" w:date="2015-07-13T14:40:00Z"/>
                <w:rFonts w:cstheme="minorHAnsi"/>
              </w:rPr>
              <w:pPrChange w:id="12288" w:author="Ramasubramani, Hariharan" w:date="2015-07-13T14:40:00Z">
                <w:pPr>
                  <w:ind w:left="-57" w:firstLine="0"/>
                  <w:jc w:val="center"/>
                </w:pPr>
              </w:pPrChange>
            </w:pPr>
            <w:del w:id="12289" w:author="Ramasubramani, Hariharan" w:date="2015-07-13T14:40:00Z">
              <w:r w:rsidDel="00413F3D">
                <w:rPr>
                  <w:rFonts w:cstheme="minorHAnsi"/>
                </w:rPr>
                <w:delText>AP</w:delText>
              </w:r>
              <w:bookmarkStart w:id="12290" w:name="_Toc424912320"/>
              <w:bookmarkStart w:id="12291" w:name="_Toc424915429"/>
              <w:bookmarkStart w:id="12292" w:name="_Toc424918459"/>
              <w:bookmarkStart w:id="12293" w:name="_Toc425149309"/>
              <w:bookmarkStart w:id="12294" w:name="_Toc425161848"/>
              <w:bookmarkStart w:id="12295" w:name="_Toc425162856"/>
              <w:bookmarkStart w:id="12296" w:name="_Toc425163262"/>
              <w:bookmarkStart w:id="12297" w:name="_Toc425170749"/>
              <w:bookmarkStart w:id="12298" w:name="_Toc425173062"/>
              <w:bookmarkStart w:id="12299" w:name="_Toc425234535"/>
              <w:bookmarkStart w:id="12300" w:name="_Toc425238087"/>
              <w:bookmarkStart w:id="12301" w:name="_Toc425239333"/>
              <w:bookmarkStart w:id="12302" w:name="_Toc425240580"/>
              <w:bookmarkStart w:id="12303" w:name="_Toc425241826"/>
              <w:bookmarkStart w:id="12304" w:name="_Toc425243072"/>
              <w:bookmarkStart w:id="12305" w:name="_Toc425244319"/>
              <w:bookmarkStart w:id="12306" w:name="_Toc425245566"/>
              <w:bookmarkStart w:id="12307" w:name="_Toc425246813"/>
              <w:bookmarkStart w:id="12308" w:name="_Toc425248059"/>
              <w:bookmarkStart w:id="12309" w:name="_Toc425249306"/>
              <w:bookmarkStart w:id="12310" w:name="_Toc425250553"/>
              <w:bookmarkStart w:id="12311" w:name="_Toc425251800"/>
              <w:bookmarkStart w:id="12312" w:name="_Toc425252470"/>
              <w:bookmarkStart w:id="12313" w:name="_Toc425253141"/>
              <w:bookmarkStart w:id="12314" w:name="_Toc425256532"/>
              <w:bookmarkStart w:id="12315" w:name="_Toc425276233"/>
              <w:bookmarkStart w:id="12316" w:name="_Toc425342331"/>
              <w:bookmarkStart w:id="12317" w:name="_Toc425349537"/>
              <w:bookmarkStart w:id="12318" w:name="_Toc425352686"/>
              <w:bookmarkStart w:id="12319" w:name="_Toc425353371"/>
              <w:bookmarkStart w:id="12320" w:name="_Toc425787364"/>
              <w:bookmarkStart w:id="12321" w:name="_Toc425788050"/>
              <w:bookmarkStart w:id="12322" w:name="_Toc425788737"/>
              <w:bookmarkStart w:id="12323" w:name="_Toc425789424"/>
              <w:bookmarkStart w:id="12324" w:name="_Toc425790111"/>
              <w:bookmarkStart w:id="12325" w:name="_Toc425793851"/>
              <w:bookmarkStart w:id="12326" w:name="_Toc426384786"/>
              <w:bookmarkStart w:id="12327" w:name="_Toc426386190"/>
              <w:bookmarkStart w:id="12328" w:name="_Toc426387593"/>
              <w:bookmarkStart w:id="12329" w:name="_Toc426388997"/>
              <w:bookmarkStart w:id="12330" w:name="_Toc426390401"/>
              <w:bookmarkStart w:id="12331" w:name="_Toc426391805"/>
              <w:bookmarkStart w:id="12332" w:name="_Toc426393208"/>
              <w:bookmarkStart w:id="12333" w:name="_Toc427824793"/>
              <w:bookmarkStart w:id="12334" w:name="_Toc427852606"/>
              <w:bookmarkStart w:id="12335" w:name="_Toc427854846"/>
              <w:bookmarkStart w:id="12336" w:name="_Toc427857047"/>
              <w:bookmarkEnd w:id="12290"/>
              <w:bookmarkEnd w:id="12291"/>
              <w:bookmarkEnd w:id="12292"/>
              <w:bookmarkEnd w:id="12293"/>
              <w:bookmarkEnd w:id="12294"/>
              <w:bookmarkEnd w:id="12295"/>
              <w:bookmarkEnd w:id="12296"/>
              <w:bookmarkEnd w:id="12297"/>
              <w:bookmarkEnd w:id="12298"/>
              <w:bookmarkEnd w:id="12299"/>
              <w:bookmarkEnd w:id="12300"/>
              <w:bookmarkEnd w:id="12301"/>
              <w:bookmarkEnd w:id="12302"/>
              <w:bookmarkEnd w:id="12303"/>
              <w:bookmarkEnd w:id="12304"/>
              <w:bookmarkEnd w:id="12305"/>
              <w:bookmarkEnd w:id="12306"/>
              <w:bookmarkEnd w:id="12307"/>
              <w:bookmarkEnd w:id="12308"/>
              <w:bookmarkEnd w:id="12309"/>
              <w:bookmarkEnd w:id="12310"/>
              <w:bookmarkEnd w:id="12311"/>
              <w:bookmarkEnd w:id="12312"/>
              <w:bookmarkEnd w:id="12313"/>
              <w:bookmarkEnd w:id="12314"/>
              <w:bookmarkEnd w:id="12315"/>
              <w:bookmarkEnd w:id="12316"/>
              <w:bookmarkEnd w:id="12317"/>
              <w:bookmarkEnd w:id="12318"/>
              <w:bookmarkEnd w:id="12319"/>
              <w:bookmarkEnd w:id="12320"/>
              <w:bookmarkEnd w:id="12321"/>
              <w:bookmarkEnd w:id="12322"/>
              <w:bookmarkEnd w:id="12323"/>
              <w:bookmarkEnd w:id="12324"/>
              <w:bookmarkEnd w:id="12325"/>
              <w:bookmarkEnd w:id="12326"/>
              <w:bookmarkEnd w:id="12327"/>
              <w:bookmarkEnd w:id="12328"/>
              <w:bookmarkEnd w:id="12329"/>
              <w:bookmarkEnd w:id="12330"/>
              <w:bookmarkEnd w:id="12331"/>
              <w:bookmarkEnd w:id="12332"/>
              <w:bookmarkEnd w:id="12333"/>
              <w:bookmarkEnd w:id="12334"/>
              <w:bookmarkEnd w:id="12335"/>
              <w:bookmarkEnd w:id="12336"/>
            </w:del>
          </w:p>
        </w:tc>
        <w:tc>
          <w:tcPr>
            <w:tcW w:w="771" w:type="dxa"/>
            <w:tcBorders>
              <w:top w:val="single" w:sz="4" w:space="0" w:color="auto"/>
              <w:left w:val="single" w:sz="4" w:space="0" w:color="auto"/>
              <w:bottom w:val="single" w:sz="4" w:space="0" w:color="auto"/>
              <w:right w:val="single" w:sz="4" w:space="0" w:color="auto"/>
            </w:tcBorders>
          </w:tcPr>
          <w:p w14:paraId="0334395C" w14:textId="6F408108" w:rsidR="005F4718" w:rsidRPr="00CF28F1" w:rsidDel="00413F3D" w:rsidRDefault="005F4718">
            <w:pPr>
              <w:numPr>
                <w:ilvl w:val="0"/>
                <w:numId w:val="26"/>
              </w:numPr>
              <w:overflowPunct w:val="0"/>
              <w:autoSpaceDE w:val="0"/>
              <w:autoSpaceDN w:val="0"/>
              <w:spacing w:after="60"/>
              <w:textAlignment w:val="baseline"/>
              <w:rPr>
                <w:del w:id="12337" w:author="Ramasubramani, Hariharan" w:date="2015-07-13T14:40:00Z"/>
                <w:rFonts w:cstheme="minorHAnsi"/>
              </w:rPr>
              <w:pPrChange w:id="12338" w:author="Ramasubramani, Hariharan" w:date="2015-07-13T14:40:00Z">
                <w:pPr>
                  <w:ind w:left="-57" w:firstLine="0"/>
                  <w:jc w:val="center"/>
                </w:pPr>
              </w:pPrChange>
            </w:pPr>
            <w:del w:id="12339" w:author="Ramasubramani, Hariharan" w:date="2015-07-13T14:40:00Z">
              <w:r w:rsidDel="00413F3D">
                <w:rPr>
                  <w:rFonts w:cstheme="minorHAnsi"/>
                </w:rPr>
                <w:delText>NE</w:delText>
              </w:r>
              <w:bookmarkStart w:id="12340" w:name="_Toc424912321"/>
              <w:bookmarkStart w:id="12341" w:name="_Toc424915430"/>
              <w:bookmarkStart w:id="12342" w:name="_Toc424918460"/>
              <w:bookmarkStart w:id="12343" w:name="_Toc425149310"/>
              <w:bookmarkStart w:id="12344" w:name="_Toc425161849"/>
              <w:bookmarkStart w:id="12345" w:name="_Toc425162857"/>
              <w:bookmarkStart w:id="12346" w:name="_Toc425163263"/>
              <w:bookmarkStart w:id="12347" w:name="_Toc425170750"/>
              <w:bookmarkStart w:id="12348" w:name="_Toc425173063"/>
              <w:bookmarkStart w:id="12349" w:name="_Toc425234536"/>
              <w:bookmarkStart w:id="12350" w:name="_Toc425238088"/>
              <w:bookmarkStart w:id="12351" w:name="_Toc425239334"/>
              <w:bookmarkStart w:id="12352" w:name="_Toc425240581"/>
              <w:bookmarkStart w:id="12353" w:name="_Toc425241827"/>
              <w:bookmarkStart w:id="12354" w:name="_Toc425243073"/>
              <w:bookmarkStart w:id="12355" w:name="_Toc425244320"/>
              <w:bookmarkStart w:id="12356" w:name="_Toc425245567"/>
              <w:bookmarkStart w:id="12357" w:name="_Toc425246814"/>
              <w:bookmarkStart w:id="12358" w:name="_Toc425248060"/>
              <w:bookmarkStart w:id="12359" w:name="_Toc425249307"/>
              <w:bookmarkStart w:id="12360" w:name="_Toc425250554"/>
              <w:bookmarkStart w:id="12361" w:name="_Toc425251801"/>
              <w:bookmarkStart w:id="12362" w:name="_Toc425252471"/>
              <w:bookmarkStart w:id="12363" w:name="_Toc425253142"/>
              <w:bookmarkStart w:id="12364" w:name="_Toc425256533"/>
              <w:bookmarkStart w:id="12365" w:name="_Toc425276234"/>
              <w:bookmarkStart w:id="12366" w:name="_Toc425342332"/>
              <w:bookmarkStart w:id="12367" w:name="_Toc425349538"/>
              <w:bookmarkStart w:id="12368" w:name="_Toc425352687"/>
              <w:bookmarkStart w:id="12369" w:name="_Toc425353372"/>
              <w:bookmarkStart w:id="12370" w:name="_Toc425787365"/>
              <w:bookmarkStart w:id="12371" w:name="_Toc425788051"/>
              <w:bookmarkStart w:id="12372" w:name="_Toc425788738"/>
              <w:bookmarkStart w:id="12373" w:name="_Toc425789425"/>
              <w:bookmarkStart w:id="12374" w:name="_Toc425790112"/>
              <w:bookmarkStart w:id="12375" w:name="_Toc425793852"/>
              <w:bookmarkStart w:id="12376" w:name="_Toc426384787"/>
              <w:bookmarkStart w:id="12377" w:name="_Toc426386191"/>
              <w:bookmarkStart w:id="12378" w:name="_Toc426387594"/>
              <w:bookmarkStart w:id="12379" w:name="_Toc426388998"/>
              <w:bookmarkStart w:id="12380" w:name="_Toc426390402"/>
              <w:bookmarkStart w:id="12381" w:name="_Toc426391806"/>
              <w:bookmarkStart w:id="12382" w:name="_Toc426393209"/>
              <w:bookmarkStart w:id="12383" w:name="_Toc427824794"/>
              <w:bookmarkStart w:id="12384" w:name="_Toc427852607"/>
              <w:bookmarkStart w:id="12385" w:name="_Toc427854847"/>
              <w:bookmarkStart w:id="12386" w:name="_Toc427857048"/>
              <w:bookmarkEnd w:id="12340"/>
              <w:bookmarkEnd w:id="12341"/>
              <w:bookmarkEnd w:id="12342"/>
              <w:bookmarkEnd w:id="12343"/>
              <w:bookmarkEnd w:id="12344"/>
              <w:bookmarkEnd w:id="12345"/>
              <w:bookmarkEnd w:id="12346"/>
              <w:bookmarkEnd w:id="12347"/>
              <w:bookmarkEnd w:id="12348"/>
              <w:bookmarkEnd w:id="12349"/>
              <w:bookmarkEnd w:id="12350"/>
              <w:bookmarkEnd w:id="12351"/>
              <w:bookmarkEnd w:id="12352"/>
              <w:bookmarkEnd w:id="12353"/>
              <w:bookmarkEnd w:id="12354"/>
              <w:bookmarkEnd w:id="12355"/>
              <w:bookmarkEnd w:id="12356"/>
              <w:bookmarkEnd w:id="12357"/>
              <w:bookmarkEnd w:id="12358"/>
              <w:bookmarkEnd w:id="12359"/>
              <w:bookmarkEnd w:id="12360"/>
              <w:bookmarkEnd w:id="12361"/>
              <w:bookmarkEnd w:id="12362"/>
              <w:bookmarkEnd w:id="12363"/>
              <w:bookmarkEnd w:id="12364"/>
              <w:bookmarkEnd w:id="12365"/>
              <w:bookmarkEnd w:id="12366"/>
              <w:bookmarkEnd w:id="12367"/>
              <w:bookmarkEnd w:id="12368"/>
              <w:bookmarkEnd w:id="12369"/>
              <w:bookmarkEnd w:id="12370"/>
              <w:bookmarkEnd w:id="12371"/>
              <w:bookmarkEnd w:id="12372"/>
              <w:bookmarkEnd w:id="12373"/>
              <w:bookmarkEnd w:id="12374"/>
              <w:bookmarkEnd w:id="12375"/>
              <w:bookmarkEnd w:id="12376"/>
              <w:bookmarkEnd w:id="12377"/>
              <w:bookmarkEnd w:id="12378"/>
              <w:bookmarkEnd w:id="12379"/>
              <w:bookmarkEnd w:id="12380"/>
              <w:bookmarkEnd w:id="12381"/>
              <w:bookmarkEnd w:id="12382"/>
              <w:bookmarkEnd w:id="12383"/>
              <w:bookmarkEnd w:id="12384"/>
              <w:bookmarkEnd w:id="12385"/>
              <w:bookmarkEnd w:id="12386"/>
            </w:del>
          </w:p>
        </w:tc>
        <w:tc>
          <w:tcPr>
            <w:tcW w:w="1202" w:type="dxa"/>
            <w:tcBorders>
              <w:top w:val="single" w:sz="4" w:space="0" w:color="auto"/>
              <w:left w:val="single" w:sz="4" w:space="0" w:color="auto"/>
              <w:bottom w:val="single" w:sz="4" w:space="0" w:color="auto"/>
              <w:right w:val="single" w:sz="4" w:space="0" w:color="auto"/>
            </w:tcBorders>
          </w:tcPr>
          <w:p w14:paraId="05892504" w14:textId="42DEB1A5" w:rsidR="005F4718" w:rsidRPr="00CF28F1" w:rsidDel="00413F3D" w:rsidRDefault="00A137AC">
            <w:pPr>
              <w:numPr>
                <w:ilvl w:val="0"/>
                <w:numId w:val="26"/>
              </w:numPr>
              <w:overflowPunct w:val="0"/>
              <w:autoSpaceDE w:val="0"/>
              <w:autoSpaceDN w:val="0"/>
              <w:spacing w:after="60"/>
              <w:textAlignment w:val="baseline"/>
              <w:rPr>
                <w:del w:id="12387" w:author="Ramasubramani, Hariharan" w:date="2015-07-13T14:40:00Z"/>
                <w:rFonts w:cstheme="minorHAnsi"/>
              </w:rPr>
              <w:pPrChange w:id="12388" w:author="Ramasubramani, Hariharan" w:date="2015-07-13T14:40:00Z">
                <w:pPr>
                  <w:ind w:left="-57" w:firstLine="0"/>
                  <w:jc w:val="center"/>
                </w:pPr>
              </w:pPrChange>
            </w:pPr>
            <w:del w:id="12389" w:author="Ramasubramani, Hariharan" w:date="2015-07-13T14:40:00Z">
              <w:r w:rsidDel="00413F3D">
                <w:rPr>
                  <w:rFonts w:cstheme="minorHAnsi"/>
                </w:rPr>
                <w:delText>ANSC</w:delText>
              </w:r>
              <w:bookmarkStart w:id="12390" w:name="_Toc424912322"/>
              <w:bookmarkStart w:id="12391" w:name="_Toc424915431"/>
              <w:bookmarkStart w:id="12392" w:name="_Toc424918461"/>
              <w:bookmarkStart w:id="12393" w:name="_Toc425149311"/>
              <w:bookmarkStart w:id="12394" w:name="_Toc425161850"/>
              <w:bookmarkStart w:id="12395" w:name="_Toc425162858"/>
              <w:bookmarkStart w:id="12396" w:name="_Toc425163264"/>
              <w:bookmarkStart w:id="12397" w:name="_Toc425170751"/>
              <w:bookmarkStart w:id="12398" w:name="_Toc425173064"/>
              <w:bookmarkStart w:id="12399" w:name="_Toc425234537"/>
              <w:bookmarkStart w:id="12400" w:name="_Toc425238089"/>
              <w:bookmarkStart w:id="12401" w:name="_Toc425239335"/>
              <w:bookmarkStart w:id="12402" w:name="_Toc425240582"/>
              <w:bookmarkStart w:id="12403" w:name="_Toc425241828"/>
              <w:bookmarkStart w:id="12404" w:name="_Toc425243074"/>
              <w:bookmarkStart w:id="12405" w:name="_Toc425244321"/>
              <w:bookmarkStart w:id="12406" w:name="_Toc425245568"/>
              <w:bookmarkStart w:id="12407" w:name="_Toc425246815"/>
              <w:bookmarkStart w:id="12408" w:name="_Toc425248061"/>
              <w:bookmarkStart w:id="12409" w:name="_Toc425249308"/>
              <w:bookmarkStart w:id="12410" w:name="_Toc425250555"/>
              <w:bookmarkStart w:id="12411" w:name="_Toc425251802"/>
              <w:bookmarkStart w:id="12412" w:name="_Toc425252472"/>
              <w:bookmarkStart w:id="12413" w:name="_Toc425253143"/>
              <w:bookmarkStart w:id="12414" w:name="_Toc425256534"/>
              <w:bookmarkStart w:id="12415" w:name="_Toc425276235"/>
              <w:bookmarkStart w:id="12416" w:name="_Toc425342333"/>
              <w:bookmarkStart w:id="12417" w:name="_Toc425349539"/>
              <w:bookmarkStart w:id="12418" w:name="_Toc425352688"/>
              <w:bookmarkStart w:id="12419" w:name="_Toc425353373"/>
              <w:bookmarkStart w:id="12420" w:name="_Toc425787366"/>
              <w:bookmarkStart w:id="12421" w:name="_Toc425788052"/>
              <w:bookmarkStart w:id="12422" w:name="_Toc425788739"/>
              <w:bookmarkStart w:id="12423" w:name="_Toc425789426"/>
              <w:bookmarkStart w:id="12424" w:name="_Toc425790113"/>
              <w:bookmarkStart w:id="12425" w:name="_Toc425793853"/>
              <w:bookmarkStart w:id="12426" w:name="_Toc426384788"/>
              <w:bookmarkStart w:id="12427" w:name="_Toc426386192"/>
              <w:bookmarkStart w:id="12428" w:name="_Toc426387595"/>
              <w:bookmarkStart w:id="12429" w:name="_Toc426388999"/>
              <w:bookmarkStart w:id="12430" w:name="_Toc426390403"/>
              <w:bookmarkStart w:id="12431" w:name="_Toc426391807"/>
              <w:bookmarkStart w:id="12432" w:name="_Toc426393210"/>
              <w:bookmarkStart w:id="12433" w:name="_Toc427824795"/>
              <w:bookmarkStart w:id="12434" w:name="_Toc427852608"/>
              <w:bookmarkStart w:id="12435" w:name="_Toc427854848"/>
              <w:bookmarkStart w:id="12436" w:name="_Toc427857049"/>
              <w:bookmarkEnd w:id="12390"/>
              <w:bookmarkEnd w:id="12391"/>
              <w:bookmarkEnd w:id="12392"/>
              <w:bookmarkEnd w:id="12393"/>
              <w:bookmarkEnd w:id="12394"/>
              <w:bookmarkEnd w:id="12395"/>
              <w:bookmarkEnd w:id="12396"/>
              <w:bookmarkEnd w:id="12397"/>
              <w:bookmarkEnd w:id="12398"/>
              <w:bookmarkEnd w:id="12399"/>
              <w:bookmarkEnd w:id="12400"/>
              <w:bookmarkEnd w:id="12401"/>
              <w:bookmarkEnd w:id="12402"/>
              <w:bookmarkEnd w:id="12403"/>
              <w:bookmarkEnd w:id="12404"/>
              <w:bookmarkEnd w:id="12405"/>
              <w:bookmarkEnd w:id="12406"/>
              <w:bookmarkEnd w:id="12407"/>
              <w:bookmarkEnd w:id="12408"/>
              <w:bookmarkEnd w:id="12409"/>
              <w:bookmarkEnd w:id="12410"/>
              <w:bookmarkEnd w:id="12411"/>
              <w:bookmarkEnd w:id="12412"/>
              <w:bookmarkEnd w:id="12413"/>
              <w:bookmarkEnd w:id="12414"/>
              <w:bookmarkEnd w:id="12415"/>
              <w:bookmarkEnd w:id="12416"/>
              <w:bookmarkEnd w:id="12417"/>
              <w:bookmarkEnd w:id="12418"/>
              <w:bookmarkEnd w:id="12419"/>
              <w:bookmarkEnd w:id="12420"/>
              <w:bookmarkEnd w:id="12421"/>
              <w:bookmarkEnd w:id="12422"/>
              <w:bookmarkEnd w:id="12423"/>
              <w:bookmarkEnd w:id="12424"/>
              <w:bookmarkEnd w:id="12425"/>
              <w:bookmarkEnd w:id="12426"/>
              <w:bookmarkEnd w:id="12427"/>
              <w:bookmarkEnd w:id="12428"/>
              <w:bookmarkEnd w:id="12429"/>
              <w:bookmarkEnd w:id="12430"/>
              <w:bookmarkEnd w:id="12431"/>
              <w:bookmarkEnd w:id="12432"/>
              <w:bookmarkEnd w:id="12433"/>
              <w:bookmarkEnd w:id="12434"/>
              <w:bookmarkEnd w:id="12435"/>
              <w:bookmarkEnd w:id="12436"/>
            </w:del>
          </w:p>
        </w:tc>
        <w:tc>
          <w:tcPr>
            <w:tcW w:w="712" w:type="dxa"/>
            <w:tcBorders>
              <w:top w:val="single" w:sz="4" w:space="0" w:color="auto"/>
              <w:left w:val="single" w:sz="4" w:space="0" w:color="auto"/>
              <w:bottom w:val="single" w:sz="4" w:space="0" w:color="auto"/>
              <w:right w:val="single" w:sz="4" w:space="0" w:color="auto"/>
            </w:tcBorders>
          </w:tcPr>
          <w:p w14:paraId="795DAC78" w14:textId="7451E6FF" w:rsidR="005F4718" w:rsidRPr="00CF28F1" w:rsidDel="00413F3D" w:rsidRDefault="005F4718">
            <w:pPr>
              <w:numPr>
                <w:ilvl w:val="0"/>
                <w:numId w:val="26"/>
              </w:numPr>
              <w:overflowPunct w:val="0"/>
              <w:autoSpaceDE w:val="0"/>
              <w:autoSpaceDN w:val="0"/>
              <w:spacing w:after="60"/>
              <w:textAlignment w:val="baseline"/>
              <w:rPr>
                <w:del w:id="12437" w:author="Ramasubramani, Hariharan" w:date="2015-07-13T14:40:00Z"/>
                <w:rFonts w:cstheme="minorHAnsi"/>
              </w:rPr>
              <w:pPrChange w:id="12438" w:author="Ramasubramani, Hariharan" w:date="2015-07-13T14:40:00Z">
                <w:pPr>
                  <w:ind w:left="-57" w:firstLine="0"/>
                  <w:jc w:val="center"/>
                </w:pPr>
              </w:pPrChange>
            </w:pPr>
            <w:bookmarkStart w:id="12439" w:name="_Toc424912323"/>
            <w:bookmarkStart w:id="12440" w:name="_Toc424915432"/>
            <w:bookmarkStart w:id="12441" w:name="_Toc424918462"/>
            <w:bookmarkStart w:id="12442" w:name="_Toc425149312"/>
            <w:bookmarkStart w:id="12443" w:name="_Toc425161851"/>
            <w:bookmarkStart w:id="12444" w:name="_Toc425162859"/>
            <w:bookmarkStart w:id="12445" w:name="_Toc425163265"/>
            <w:bookmarkStart w:id="12446" w:name="_Toc425170752"/>
            <w:bookmarkStart w:id="12447" w:name="_Toc425173065"/>
            <w:bookmarkStart w:id="12448" w:name="_Toc425234538"/>
            <w:bookmarkStart w:id="12449" w:name="_Toc425238090"/>
            <w:bookmarkStart w:id="12450" w:name="_Toc425239336"/>
            <w:bookmarkStart w:id="12451" w:name="_Toc425240583"/>
            <w:bookmarkStart w:id="12452" w:name="_Toc425241829"/>
            <w:bookmarkStart w:id="12453" w:name="_Toc425243075"/>
            <w:bookmarkStart w:id="12454" w:name="_Toc425244322"/>
            <w:bookmarkStart w:id="12455" w:name="_Toc425245569"/>
            <w:bookmarkStart w:id="12456" w:name="_Toc425246816"/>
            <w:bookmarkStart w:id="12457" w:name="_Toc425248062"/>
            <w:bookmarkStart w:id="12458" w:name="_Toc425249309"/>
            <w:bookmarkStart w:id="12459" w:name="_Toc425250556"/>
            <w:bookmarkStart w:id="12460" w:name="_Toc425251803"/>
            <w:bookmarkStart w:id="12461" w:name="_Toc425252473"/>
            <w:bookmarkStart w:id="12462" w:name="_Toc425253144"/>
            <w:bookmarkStart w:id="12463" w:name="_Toc425256535"/>
            <w:bookmarkStart w:id="12464" w:name="_Toc425276236"/>
            <w:bookmarkStart w:id="12465" w:name="_Toc425342334"/>
            <w:bookmarkStart w:id="12466" w:name="_Toc425349540"/>
            <w:bookmarkStart w:id="12467" w:name="_Toc425352689"/>
            <w:bookmarkStart w:id="12468" w:name="_Toc425353374"/>
            <w:bookmarkStart w:id="12469" w:name="_Toc425787367"/>
            <w:bookmarkStart w:id="12470" w:name="_Toc425788053"/>
            <w:bookmarkStart w:id="12471" w:name="_Toc425788740"/>
            <w:bookmarkStart w:id="12472" w:name="_Toc425789427"/>
            <w:bookmarkStart w:id="12473" w:name="_Toc425790114"/>
            <w:bookmarkStart w:id="12474" w:name="_Toc425793854"/>
            <w:bookmarkStart w:id="12475" w:name="_Toc426384789"/>
            <w:bookmarkStart w:id="12476" w:name="_Toc426386193"/>
            <w:bookmarkStart w:id="12477" w:name="_Toc426387596"/>
            <w:bookmarkStart w:id="12478" w:name="_Toc426389000"/>
            <w:bookmarkStart w:id="12479" w:name="_Toc426390404"/>
            <w:bookmarkStart w:id="12480" w:name="_Toc426391808"/>
            <w:bookmarkStart w:id="12481" w:name="_Toc426393211"/>
            <w:bookmarkStart w:id="12482" w:name="_Toc427824796"/>
            <w:bookmarkStart w:id="12483" w:name="_Toc427852609"/>
            <w:bookmarkStart w:id="12484" w:name="_Toc427854849"/>
            <w:bookmarkStart w:id="12485" w:name="_Toc427857050"/>
            <w:bookmarkEnd w:id="12439"/>
            <w:bookmarkEnd w:id="12440"/>
            <w:bookmarkEnd w:id="12441"/>
            <w:bookmarkEnd w:id="12442"/>
            <w:bookmarkEnd w:id="12443"/>
            <w:bookmarkEnd w:id="12444"/>
            <w:bookmarkEnd w:id="12445"/>
            <w:bookmarkEnd w:id="12446"/>
            <w:bookmarkEnd w:id="12447"/>
            <w:bookmarkEnd w:id="12448"/>
            <w:bookmarkEnd w:id="12449"/>
            <w:bookmarkEnd w:id="12450"/>
            <w:bookmarkEnd w:id="12451"/>
            <w:bookmarkEnd w:id="12452"/>
            <w:bookmarkEnd w:id="12453"/>
            <w:bookmarkEnd w:id="12454"/>
            <w:bookmarkEnd w:id="12455"/>
            <w:bookmarkEnd w:id="12456"/>
            <w:bookmarkEnd w:id="12457"/>
            <w:bookmarkEnd w:id="12458"/>
            <w:bookmarkEnd w:id="12459"/>
            <w:bookmarkEnd w:id="12460"/>
            <w:bookmarkEnd w:id="12461"/>
            <w:bookmarkEnd w:id="12462"/>
            <w:bookmarkEnd w:id="12463"/>
            <w:bookmarkEnd w:id="12464"/>
            <w:bookmarkEnd w:id="12465"/>
            <w:bookmarkEnd w:id="12466"/>
            <w:bookmarkEnd w:id="12467"/>
            <w:bookmarkEnd w:id="12468"/>
            <w:bookmarkEnd w:id="12469"/>
            <w:bookmarkEnd w:id="12470"/>
            <w:bookmarkEnd w:id="12471"/>
            <w:bookmarkEnd w:id="12472"/>
            <w:bookmarkEnd w:id="12473"/>
            <w:bookmarkEnd w:id="12474"/>
            <w:bookmarkEnd w:id="12475"/>
            <w:bookmarkEnd w:id="12476"/>
            <w:bookmarkEnd w:id="12477"/>
            <w:bookmarkEnd w:id="12478"/>
            <w:bookmarkEnd w:id="12479"/>
            <w:bookmarkEnd w:id="12480"/>
            <w:bookmarkEnd w:id="12481"/>
            <w:bookmarkEnd w:id="12482"/>
            <w:bookmarkEnd w:id="12483"/>
            <w:bookmarkEnd w:id="12484"/>
            <w:bookmarkEnd w:id="12485"/>
          </w:p>
        </w:tc>
        <w:tc>
          <w:tcPr>
            <w:tcW w:w="2305" w:type="dxa"/>
            <w:tcBorders>
              <w:top w:val="single" w:sz="4" w:space="0" w:color="auto"/>
              <w:left w:val="single" w:sz="4" w:space="0" w:color="auto"/>
              <w:bottom w:val="single" w:sz="4" w:space="0" w:color="auto"/>
              <w:right w:val="single" w:sz="4" w:space="0" w:color="auto"/>
            </w:tcBorders>
          </w:tcPr>
          <w:p w14:paraId="19AE7A43" w14:textId="0517BF99" w:rsidR="005F4718" w:rsidDel="00413F3D" w:rsidRDefault="005F4718">
            <w:pPr>
              <w:numPr>
                <w:ilvl w:val="0"/>
                <w:numId w:val="26"/>
              </w:numPr>
              <w:overflowPunct w:val="0"/>
              <w:autoSpaceDE w:val="0"/>
              <w:autoSpaceDN w:val="0"/>
              <w:spacing w:after="60"/>
              <w:textAlignment w:val="baseline"/>
              <w:rPr>
                <w:del w:id="12486" w:author="Ramasubramani, Hariharan" w:date="2015-07-13T14:40:00Z"/>
                <w:rFonts w:cstheme="minorHAnsi"/>
              </w:rPr>
              <w:pPrChange w:id="12487" w:author="Ramasubramani, Hariharan" w:date="2015-07-13T14:40:00Z">
                <w:pPr>
                  <w:ind w:left="-57" w:right="-70" w:firstLine="0"/>
                  <w:jc w:val="center"/>
                </w:pPr>
              </w:pPrChange>
            </w:pPr>
            <w:del w:id="12488" w:author="Ramasubramani, Hariharan" w:date="2015-07-13T14:40:00Z">
              <w:r w:rsidDel="00413F3D">
                <w:rPr>
                  <w:rFonts w:cstheme="minorHAnsi"/>
                </w:rPr>
                <w:delText>Values:</w:delText>
              </w:r>
              <w:bookmarkStart w:id="12489" w:name="_Toc424912324"/>
              <w:bookmarkStart w:id="12490" w:name="_Toc424915433"/>
              <w:bookmarkStart w:id="12491" w:name="_Toc424918463"/>
              <w:bookmarkStart w:id="12492" w:name="_Toc425149313"/>
              <w:bookmarkStart w:id="12493" w:name="_Toc425161852"/>
              <w:bookmarkStart w:id="12494" w:name="_Toc425162860"/>
              <w:bookmarkStart w:id="12495" w:name="_Toc425163266"/>
              <w:bookmarkStart w:id="12496" w:name="_Toc425170753"/>
              <w:bookmarkStart w:id="12497" w:name="_Toc425173066"/>
              <w:bookmarkStart w:id="12498" w:name="_Toc425234539"/>
              <w:bookmarkStart w:id="12499" w:name="_Toc425238091"/>
              <w:bookmarkStart w:id="12500" w:name="_Toc425239337"/>
              <w:bookmarkStart w:id="12501" w:name="_Toc425240584"/>
              <w:bookmarkStart w:id="12502" w:name="_Toc425241830"/>
              <w:bookmarkStart w:id="12503" w:name="_Toc425243076"/>
              <w:bookmarkStart w:id="12504" w:name="_Toc425244323"/>
              <w:bookmarkStart w:id="12505" w:name="_Toc425245570"/>
              <w:bookmarkStart w:id="12506" w:name="_Toc425246817"/>
              <w:bookmarkStart w:id="12507" w:name="_Toc425248063"/>
              <w:bookmarkStart w:id="12508" w:name="_Toc425249310"/>
              <w:bookmarkStart w:id="12509" w:name="_Toc425250557"/>
              <w:bookmarkStart w:id="12510" w:name="_Toc425251804"/>
              <w:bookmarkStart w:id="12511" w:name="_Toc425252474"/>
              <w:bookmarkStart w:id="12512" w:name="_Toc425253145"/>
              <w:bookmarkStart w:id="12513" w:name="_Toc425256536"/>
              <w:bookmarkStart w:id="12514" w:name="_Toc425276237"/>
              <w:bookmarkStart w:id="12515" w:name="_Toc425342335"/>
              <w:bookmarkStart w:id="12516" w:name="_Toc425349541"/>
              <w:bookmarkStart w:id="12517" w:name="_Toc425352690"/>
              <w:bookmarkStart w:id="12518" w:name="_Toc425353375"/>
              <w:bookmarkStart w:id="12519" w:name="_Toc425787368"/>
              <w:bookmarkStart w:id="12520" w:name="_Toc425788054"/>
              <w:bookmarkStart w:id="12521" w:name="_Toc425788741"/>
              <w:bookmarkStart w:id="12522" w:name="_Toc425789428"/>
              <w:bookmarkStart w:id="12523" w:name="_Toc425790115"/>
              <w:bookmarkStart w:id="12524" w:name="_Toc425793855"/>
              <w:bookmarkStart w:id="12525" w:name="_Toc426384790"/>
              <w:bookmarkStart w:id="12526" w:name="_Toc426386194"/>
              <w:bookmarkStart w:id="12527" w:name="_Toc426387597"/>
              <w:bookmarkStart w:id="12528" w:name="_Toc426389001"/>
              <w:bookmarkStart w:id="12529" w:name="_Toc426390405"/>
              <w:bookmarkStart w:id="12530" w:name="_Toc426391809"/>
              <w:bookmarkStart w:id="12531" w:name="_Toc426393212"/>
              <w:bookmarkStart w:id="12532" w:name="_Toc427824797"/>
              <w:bookmarkStart w:id="12533" w:name="_Toc427852610"/>
              <w:bookmarkStart w:id="12534" w:name="_Toc427854850"/>
              <w:bookmarkStart w:id="12535" w:name="_Toc427857051"/>
              <w:bookmarkEnd w:id="12489"/>
              <w:bookmarkEnd w:id="12490"/>
              <w:bookmarkEnd w:id="12491"/>
              <w:bookmarkEnd w:id="12492"/>
              <w:bookmarkEnd w:id="12493"/>
              <w:bookmarkEnd w:id="12494"/>
              <w:bookmarkEnd w:id="12495"/>
              <w:bookmarkEnd w:id="12496"/>
              <w:bookmarkEnd w:id="12497"/>
              <w:bookmarkEnd w:id="12498"/>
              <w:bookmarkEnd w:id="12499"/>
              <w:bookmarkEnd w:id="12500"/>
              <w:bookmarkEnd w:id="12501"/>
              <w:bookmarkEnd w:id="12502"/>
              <w:bookmarkEnd w:id="12503"/>
              <w:bookmarkEnd w:id="12504"/>
              <w:bookmarkEnd w:id="12505"/>
              <w:bookmarkEnd w:id="12506"/>
              <w:bookmarkEnd w:id="12507"/>
              <w:bookmarkEnd w:id="12508"/>
              <w:bookmarkEnd w:id="12509"/>
              <w:bookmarkEnd w:id="12510"/>
              <w:bookmarkEnd w:id="12511"/>
              <w:bookmarkEnd w:id="12512"/>
              <w:bookmarkEnd w:id="12513"/>
              <w:bookmarkEnd w:id="12514"/>
              <w:bookmarkEnd w:id="12515"/>
              <w:bookmarkEnd w:id="12516"/>
              <w:bookmarkEnd w:id="12517"/>
              <w:bookmarkEnd w:id="12518"/>
              <w:bookmarkEnd w:id="12519"/>
              <w:bookmarkEnd w:id="12520"/>
              <w:bookmarkEnd w:id="12521"/>
              <w:bookmarkEnd w:id="12522"/>
              <w:bookmarkEnd w:id="12523"/>
              <w:bookmarkEnd w:id="12524"/>
              <w:bookmarkEnd w:id="12525"/>
              <w:bookmarkEnd w:id="12526"/>
              <w:bookmarkEnd w:id="12527"/>
              <w:bookmarkEnd w:id="12528"/>
              <w:bookmarkEnd w:id="12529"/>
              <w:bookmarkEnd w:id="12530"/>
              <w:bookmarkEnd w:id="12531"/>
              <w:bookmarkEnd w:id="12532"/>
              <w:bookmarkEnd w:id="12533"/>
              <w:bookmarkEnd w:id="12534"/>
              <w:bookmarkEnd w:id="12535"/>
            </w:del>
          </w:p>
          <w:p w14:paraId="55951EA7" w14:textId="7B1E06E7" w:rsidR="005F4718" w:rsidDel="00413F3D" w:rsidRDefault="005F4718">
            <w:pPr>
              <w:numPr>
                <w:ilvl w:val="0"/>
                <w:numId w:val="26"/>
              </w:numPr>
              <w:overflowPunct w:val="0"/>
              <w:autoSpaceDE w:val="0"/>
              <w:autoSpaceDN w:val="0"/>
              <w:spacing w:after="60"/>
              <w:textAlignment w:val="baseline"/>
              <w:rPr>
                <w:del w:id="12536" w:author="Ramasubramani, Hariharan" w:date="2015-07-13T14:40:00Z"/>
                <w:rFonts w:cstheme="minorHAnsi"/>
              </w:rPr>
              <w:pPrChange w:id="12537" w:author="Ramasubramani, Hariharan" w:date="2015-07-13T14:40:00Z">
                <w:pPr>
                  <w:ind w:left="-57" w:right="-70" w:firstLine="0"/>
                  <w:jc w:val="center"/>
                </w:pPr>
              </w:pPrChange>
            </w:pPr>
            <w:del w:id="12538" w:author="Ramasubramani, Hariharan" w:date="2015-07-13T14:40:00Z">
              <w:r w:rsidDel="00413F3D">
                <w:rPr>
                  <w:rFonts w:cstheme="minorHAnsi"/>
                </w:rPr>
                <w:delText>Archived</w:delText>
              </w:r>
              <w:bookmarkStart w:id="12539" w:name="_Toc424912325"/>
              <w:bookmarkStart w:id="12540" w:name="_Toc424915434"/>
              <w:bookmarkStart w:id="12541" w:name="_Toc424918464"/>
              <w:bookmarkStart w:id="12542" w:name="_Toc425149314"/>
              <w:bookmarkStart w:id="12543" w:name="_Toc425161853"/>
              <w:bookmarkStart w:id="12544" w:name="_Toc425162861"/>
              <w:bookmarkStart w:id="12545" w:name="_Toc425163267"/>
              <w:bookmarkStart w:id="12546" w:name="_Toc425170754"/>
              <w:bookmarkStart w:id="12547" w:name="_Toc425173067"/>
              <w:bookmarkStart w:id="12548" w:name="_Toc425234540"/>
              <w:bookmarkStart w:id="12549" w:name="_Toc425238092"/>
              <w:bookmarkStart w:id="12550" w:name="_Toc425239338"/>
              <w:bookmarkStart w:id="12551" w:name="_Toc425240585"/>
              <w:bookmarkStart w:id="12552" w:name="_Toc425241831"/>
              <w:bookmarkStart w:id="12553" w:name="_Toc425243077"/>
              <w:bookmarkStart w:id="12554" w:name="_Toc425244324"/>
              <w:bookmarkStart w:id="12555" w:name="_Toc425245571"/>
              <w:bookmarkStart w:id="12556" w:name="_Toc425246818"/>
              <w:bookmarkStart w:id="12557" w:name="_Toc425248064"/>
              <w:bookmarkStart w:id="12558" w:name="_Toc425249311"/>
              <w:bookmarkStart w:id="12559" w:name="_Toc425250558"/>
              <w:bookmarkStart w:id="12560" w:name="_Toc425251805"/>
              <w:bookmarkStart w:id="12561" w:name="_Toc425252475"/>
              <w:bookmarkStart w:id="12562" w:name="_Toc425253146"/>
              <w:bookmarkStart w:id="12563" w:name="_Toc425256537"/>
              <w:bookmarkStart w:id="12564" w:name="_Toc425276238"/>
              <w:bookmarkStart w:id="12565" w:name="_Toc425342336"/>
              <w:bookmarkStart w:id="12566" w:name="_Toc425349542"/>
              <w:bookmarkStart w:id="12567" w:name="_Toc425352691"/>
              <w:bookmarkStart w:id="12568" w:name="_Toc425353376"/>
              <w:bookmarkStart w:id="12569" w:name="_Toc425787369"/>
              <w:bookmarkStart w:id="12570" w:name="_Toc425788055"/>
              <w:bookmarkStart w:id="12571" w:name="_Toc425788742"/>
              <w:bookmarkStart w:id="12572" w:name="_Toc425789429"/>
              <w:bookmarkStart w:id="12573" w:name="_Toc425790116"/>
              <w:bookmarkStart w:id="12574" w:name="_Toc425793856"/>
              <w:bookmarkStart w:id="12575" w:name="_Toc426384791"/>
              <w:bookmarkStart w:id="12576" w:name="_Toc426386195"/>
              <w:bookmarkStart w:id="12577" w:name="_Toc426387598"/>
              <w:bookmarkStart w:id="12578" w:name="_Toc426389002"/>
              <w:bookmarkStart w:id="12579" w:name="_Toc426390406"/>
              <w:bookmarkStart w:id="12580" w:name="_Toc426391810"/>
              <w:bookmarkStart w:id="12581" w:name="_Toc426393213"/>
              <w:bookmarkStart w:id="12582" w:name="_Toc427824798"/>
              <w:bookmarkStart w:id="12583" w:name="_Toc427852611"/>
              <w:bookmarkStart w:id="12584" w:name="_Toc427854851"/>
              <w:bookmarkStart w:id="12585" w:name="_Toc427857052"/>
              <w:bookmarkEnd w:id="12539"/>
              <w:bookmarkEnd w:id="12540"/>
              <w:bookmarkEnd w:id="12541"/>
              <w:bookmarkEnd w:id="12542"/>
              <w:bookmarkEnd w:id="12543"/>
              <w:bookmarkEnd w:id="12544"/>
              <w:bookmarkEnd w:id="12545"/>
              <w:bookmarkEnd w:id="12546"/>
              <w:bookmarkEnd w:id="12547"/>
              <w:bookmarkEnd w:id="12548"/>
              <w:bookmarkEnd w:id="12549"/>
              <w:bookmarkEnd w:id="12550"/>
              <w:bookmarkEnd w:id="12551"/>
              <w:bookmarkEnd w:id="12552"/>
              <w:bookmarkEnd w:id="12553"/>
              <w:bookmarkEnd w:id="12554"/>
              <w:bookmarkEnd w:id="12555"/>
              <w:bookmarkEnd w:id="12556"/>
              <w:bookmarkEnd w:id="12557"/>
              <w:bookmarkEnd w:id="12558"/>
              <w:bookmarkEnd w:id="12559"/>
              <w:bookmarkEnd w:id="12560"/>
              <w:bookmarkEnd w:id="12561"/>
              <w:bookmarkEnd w:id="12562"/>
              <w:bookmarkEnd w:id="12563"/>
              <w:bookmarkEnd w:id="12564"/>
              <w:bookmarkEnd w:id="12565"/>
              <w:bookmarkEnd w:id="12566"/>
              <w:bookmarkEnd w:id="12567"/>
              <w:bookmarkEnd w:id="12568"/>
              <w:bookmarkEnd w:id="12569"/>
              <w:bookmarkEnd w:id="12570"/>
              <w:bookmarkEnd w:id="12571"/>
              <w:bookmarkEnd w:id="12572"/>
              <w:bookmarkEnd w:id="12573"/>
              <w:bookmarkEnd w:id="12574"/>
              <w:bookmarkEnd w:id="12575"/>
              <w:bookmarkEnd w:id="12576"/>
              <w:bookmarkEnd w:id="12577"/>
              <w:bookmarkEnd w:id="12578"/>
              <w:bookmarkEnd w:id="12579"/>
              <w:bookmarkEnd w:id="12580"/>
              <w:bookmarkEnd w:id="12581"/>
              <w:bookmarkEnd w:id="12582"/>
              <w:bookmarkEnd w:id="12583"/>
              <w:bookmarkEnd w:id="12584"/>
              <w:bookmarkEnd w:id="12585"/>
            </w:del>
          </w:p>
          <w:p w14:paraId="54C5BCFD" w14:textId="49FBC035" w:rsidR="005F4718" w:rsidDel="00413F3D" w:rsidRDefault="005F4718">
            <w:pPr>
              <w:numPr>
                <w:ilvl w:val="0"/>
                <w:numId w:val="26"/>
              </w:numPr>
              <w:overflowPunct w:val="0"/>
              <w:autoSpaceDE w:val="0"/>
              <w:autoSpaceDN w:val="0"/>
              <w:spacing w:after="60"/>
              <w:textAlignment w:val="baseline"/>
              <w:rPr>
                <w:del w:id="12586" w:author="Ramasubramani, Hariharan" w:date="2015-07-13T14:40:00Z"/>
                <w:rFonts w:cstheme="minorHAnsi"/>
              </w:rPr>
              <w:pPrChange w:id="12587" w:author="Ramasubramani, Hariharan" w:date="2015-07-13T14:40:00Z">
                <w:pPr>
                  <w:ind w:left="-57" w:right="-70" w:firstLine="0"/>
                  <w:jc w:val="center"/>
                </w:pPr>
              </w:pPrChange>
            </w:pPr>
            <w:del w:id="12588" w:author="Ramasubramani, Hariharan" w:date="2015-07-13T14:40:00Z">
              <w:r w:rsidDel="00413F3D">
                <w:rPr>
                  <w:rFonts w:cstheme="minorHAnsi"/>
                </w:rPr>
                <w:delText>Permission Granted:[Permission]</w:delText>
              </w:r>
              <w:bookmarkStart w:id="12589" w:name="_Toc424912326"/>
              <w:bookmarkStart w:id="12590" w:name="_Toc424915435"/>
              <w:bookmarkStart w:id="12591" w:name="_Toc424918465"/>
              <w:bookmarkStart w:id="12592" w:name="_Toc425149315"/>
              <w:bookmarkStart w:id="12593" w:name="_Toc425161854"/>
              <w:bookmarkStart w:id="12594" w:name="_Toc425162862"/>
              <w:bookmarkStart w:id="12595" w:name="_Toc425163268"/>
              <w:bookmarkStart w:id="12596" w:name="_Toc425170755"/>
              <w:bookmarkStart w:id="12597" w:name="_Toc425173068"/>
              <w:bookmarkStart w:id="12598" w:name="_Toc425234541"/>
              <w:bookmarkStart w:id="12599" w:name="_Toc425238093"/>
              <w:bookmarkStart w:id="12600" w:name="_Toc425239339"/>
              <w:bookmarkStart w:id="12601" w:name="_Toc425240586"/>
              <w:bookmarkStart w:id="12602" w:name="_Toc425241832"/>
              <w:bookmarkStart w:id="12603" w:name="_Toc425243078"/>
              <w:bookmarkStart w:id="12604" w:name="_Toc425244325"/>
              <w:bookmarkStart w:id="12605" w:name="_Toc425245572"/>
              <w:bookmarkStart w:id="12606" w:name="_Toc425246819"/>
              <w:bookmarkStart w:id="12607" w:name="_Toc425248065"/>
              <w:bookmarkStart w:id="12608" w:name="_Toc425249312"/>
              <w:bookmarkStart w:id="12609" w:name="_Toc425250559"/>
              <w:bookmarkStart w:id="12610" w:name="_Toc425251806"/>
              <w:bookmarkStart w:id="12611" w:name="_Toc425252476"/>
              <w:bookmarkStart w:id="12612" w:name="_Toc425253147"/>
              <w:bookmarkStart w:id="12613" w:name="_Toc425256538"/>
              <w:bookmarkStart w:id="12614" w:name="_Toc425276239"/>
              <w:bookmarkStart w:id="12615" w:name="_Toc425342337"/>
              <w:bookmarkStart w:id="12616" w:name="_Toc425349543"/>
              <w:bookmarkStart w:id="12617" w:name="_Toc425352692"/>
              <w:bookmarkStart w:id="12618" w:name="_Toc425353377"/>
              <w:bookmarkStart w:id="12619" w:name="_Toc425787370"/>
              <w:bookmarkStart w:id="12620" w:name="_Toc425788056"/>
              <w:bookmarkStart w:id="12621" w:name="_Toc425788743"/>
              <w:bookmarkStart w:id="12622" w:name="_Toc425789430"/>
              <w:bookmarkStart w:id="12623" w:name="_Toc425790117"/>
              <w:bookmarkStart w:id="12624" w:name="_Toc425793857"/>
              <w:bookmarkStart w:id="12625" w:name="_Toc426384792"/>
              <w:bookmarkStart w:id="12626" w:name="_Toc426386196"/>
              <w:bookmarkStart w:id="12627" w:name="_Toc426387599"/>
              <w:bookmarkStart w:id="12628" w:name="_Toc426389003"/>
              <w:bookmarkStart w:id="12629" w:name="_Toc426390407"/>
              <w:bookmarkStart w:id="12630" w:name="_Toc426391811"/>
              <w:bookmarkStart w:id="12631" w:name="_Toc426393214"/>
              <w:bookmarkStart w:id="12632" w:name="_Toc427824799"/>
              <w:bookmarkStart w:id="12633" w:name="_Toc427852612"/>
              <w:bookmarkStart w:id="12634" w:name="_Toc427854852"/>
              <w:bookmarkStart w:id="12635" w:name="_Toc427857053"/>
              <w:bookmarkEnd w:id="12589"/>
              <w:bookmarkEnd w:id="12590"/>
              <w:bookmarkEnd w:id="12591"/>
              <w:bookmarkEnd w:id="12592"/>
              <w:bookmarkEnd w:id="12593"/>
              <w:bookmarkEnd w:id="12594"/>
              <w:bookmarkEnd w:id="12595"/>
              <w:bookmarkEnd w:id="12596"/>
              <w:bookmarkEnd w:id="12597"/>
              <w:bookmarkEnd w:id="12598"/>
              <w:bookmarkEnd w:id="12599"/>
              <w:bookmarkEnd w:id="12600"/>
              <w:bookmarkEnd w:id="12601"/>
              <w:bookmarkEnd w:id="12602"/>
              <w:bookmarkEnd w:id="12603"/>
              <w:bookmarkEnd w:id="12604"/>
              <w:bookmarkEnd w:id="12605"/>
              <w:bookmarkEnd w:id="12606"/>
              <w:bookmarkEnd w:id="12607"/>
              <w:bookmarkEnd w:id="12608"/>
              <w:bookmarkEnd w:id="12609"/>
              <w:bookmarkEnd w:id="12610"/>
              <w:bookmarkEnd w:id="12611"/>
              <w:bookmarkEnd w:id="12612"/>
              <w:bookmarkEnd w:id="12613"/>
              <w:bookmarkEnd w:id="12614"/>
              <w:bookmarkEnd w:id="12615"/>
              <w:bookmarkEnd w:id="12616"/>
              <w:bookmarkEnd w:id="12617"/>
              <w:bookmarkEnd w:id="12618"/>
              <w:bookmarkEnd w:id="12619"/>
              <w:bookmarkEnd w:id="12620"/>
              <w:bookmarkEnd w:id="12621"/>
              <w:bookmarkEnd w:id="12622"/>
              <w:bookmarkEnd w:id="12623"/>
              <w:bookmarkEnd w:id="12624"/>
              <w:bookmarkEnd w:id="12625"/>
              <w:bookmarkEnd w:id="12626"/>
              <w:bookmarkEnd w:id="12627"/>
              <w:bookmarkEnd w:id="12628"/>
              <w:bookmarkEnd w:id="12629"/>
              <w:bookmarkEnd w:id="12630"/>
              <w:bookmarkEnd w:id="12631"/>
              <w:bookmarkEnd w:id="12632"/>
              <w:bookmarkEnd w:id="12633"/>
              <w:bookmarkEnd w:id="12634"/>
              <w:bookmarkEnd w:id="12635"/>
            </w:del>
          </w:p>
          <w:p w14:paraId="40F02B53" w14:textId="5A09877F" w:rsidR="005F4718" w:rsidDel="00413F3D" w:rsidRDefault="005F4718">
            <w:pPr>
              <w:numPr>
                <w:ilvl w:val="0"/>
                <w:numId w:val="26"/>
              </w:numPr>
              <w:overflowPunct w:val="0"/>
              <w:autoSpaceDE w:val="0"/>
              <w:autoSpaceDN w:val="0"/>
              <w:spacing w:after="60"/>
              <w:textAlignment w:val="baseline"/>
              <w:rPr>
                <w:del w:id="12636" w:author="Ramasubramani, Hariharan" w:date="2015-07-13T14:40:00Z"/>
                <w:rFonts w:cstheme="minorHAnsi"/>
              </w:rPr>
              <w:pPrChange w:id="12637" w:author="Ramasubramani, Hariharan" w:date="2015-07-13T14:40:00Z">
                <w:pPr>
                  <w:ind w:left="-57" w:right="-70" w:firstLine="0"/>
                  <w:jc w:val="center"/>
                </w:pPr>
              </w:pPrChange>
            </w:pPr>
            <w:del w:id="12638" w:author="Ramasubramani, Hariharan" w:date="2015-07-13T14:40:00Z">
              <w:r w:rsidDel="00413F3D">
                <w:rPr>
                  <w:rFonts w:cstheme="minorHAnsi"/>
                </w:rPr>
                <w:delText>Permission Removed:[Permission(s)</w:delText>
              </w:r>
              <w:bookmarkStart w:id="12639" w:name="_Toc424912327"/>
              <w:bookmarkStart w:id="12640" w:name="_Toc424915436"/>
              <w:bookmarkStart w:id="12641" w:name="_Toc424918466"/>
              <w:bookmarkStart w:id="12642" w:name="_Toc425149316"/>
              <w:bookmarkStart w:id="12643" w:name="_Toc425161855"/>
              <w:bookmarkStart w:id="12644" w:name="_Toc425162863"/>
              <w:bookmarkStart w:id="12645" w:name="_Toc425163269"/>
              <w:bookmarkStart w:id="12646" w:name="_Toc425170756"/>
              <w:bookmarkStart w:id="12647" w:name="_Toc425173069"/>
              <w:bookmarkStart w:id="12648" w:name="_Toc425234542"/>
              <w:bookmarkStart w:id="12649" w:name="_Toc425238094"/>
              <w:bookmarkStart w:id="12650" w:name="_Toc425239340"/>
              <w:bookmarkStart w:id="12651" w:name="_Toc425240587"/>
              <w:bookmarkStart w:id="12652" w:name="_Toc425241833"/>
              <w:bookmarkStart w:id="12653" w:name="_Toc425243079"/>
              <w:bookmarkStart w:id="12654" w:name="_Toc425244326"/>
              <w:bookmarkStart w:id="12655" w:name="_Toc425245573"/>
              <w:bookmarkStart w:id="12656" w:name="_Toc425246820"/>
              <w:bookmarkStart w:id="12657" w:name="_Toc425248066"/>
              <w:bookmarkStart w:id="12658" w:name="_Toc425249313"/>
              <w:bookmarkStart w:id="12659" w:name="_Toc425250560"/>
              <w:bookmarkStart w:id="12660" w:name="_Toc425251807"/>
              <w:bookmarkStart w:id="12661" w:name="_Toc425252477"/>
              <w:bookmarkStart w:id="12662" w:name="_Toc425253148"/>
              <w:bookmarkStart w:id="12663" w:name="_Toc425256539"/>
              <w:bookmarkStart w:id="12664" w:name="_Toc425276240"/>
              <w:bookmarkStart w:id="12665" w:name="_Toc425342338"/>
              <w:bookmarkStart w:id="12666" w:name="_Toc425349544"/>
              <w:bookmarkStart w:id="12667" w:name="_Toc425352693"/>
              <w:bookmarkStart w:id="12668" w:name="_Toc425353378"/>
              <w:bookmarkStart w:id="12669" w:name="_Toc425787371"/>
              <w:bookmarkStart w:id="12670" w:name="_Toc425788057"/>
              <w:bookmarkStart w:id="12671" w:name="_Toc425788744"/>
              <w:bookmarkStart w:id="12672" w:name="_Toc425789431"/>
              <w:bookmarkStart w:id="12673" w:name="_Toc425790118"/>
              <w:bookmarkStart w:id="12674" w:name="_Toc425793858"/>
              <w:bookmarkStart w:id="12675" w:name="_Toc426384793"/>
              <w:bookmarkStart w:id="12676" w:name="_Toc426386197"/>
              <w:bookmarkStart w:id="12677" w:name="_Toc426387600"/>
              <w:bookmarkStart w:id="12678" w:name="_Toc426389004"/>
              <w:bookmarkStart w:id="12679" w:name="_Toc426390408"/>
              <w:bookmarkStart w:id="12680" w:name="_Toc426391812"/>
              <w:bookmarkStart w:id="12681" w:name="_Toc426393215"/>
              <w:bookmarkStart w:id="12682" w:name="_Toc427824800"/>
              <w:bookmarkStart w:id="12683" w:name="_Toc427852613"/>
              <w:bookmarkStart w:id="12684" w:name="_Toc427854853"/>
              <w:bookmarkStart w:id="12685" w:name="_Toc427857054"/>
              <w:bookmarkEnd w:id="12639"/>
              <w:bookmarkEnd w:id="12640"/>
              <w:bookmarkEnd w:id="12641"/>
              <w:bookmarkEnd w:id="12642"/>
              <w:bookmarkEnd w:id="12643"/>
              <w:bookmarkEnd w:id="12644"/>
              <w:bookmarkEnd w:id="12645"/>
              <w:bookmarkEnd w:id="12646"/>
              <w:bookmarkEnd w:id="12647"/>
              <w:bookmarkEnd w:id="12648"/>
              <w:bookmarkEnd w:id="12649"/>
              <w:bookmarkEnd w:id="12650"/>
              <w:bookmarkEnd w:id="12651"/>
              <w:bookmarkEnd w:id="12652"/>
              <w:bookmarkEnd w:id="12653"/>
              <w:bookmarkEnd w:id="12654"/>
              <w:bookmarkEnd w:id="12655"/>
              <w:bookmarkEnd w:id="12656"/>
              <w:bookmarkEnd w:id="12657"/>
              <w:bookmarkEnd w:id="12658"/>
              <w:bookmarkEnd w:id="12659"/>
              <w:bookmarkEnd w:id="12660"/>
              <w:bookmarkEnd w:id="12661"/>
              <w:bookmarkEnd w:id="12662"/>
              <w:bookmarkEnd w:id="12663"/>
              <w:bookmarkEnd w:id="12664"/>
              <w:bookmarkEnd w:id="12665"/>
              <w:bookmarkEnd w:id="12666"/>
              <w:bookmarkEnd w:id="12667"/>
              <w:bookmarkEnd w:id="12668"/>
              <w:bookmarkEnd w:id="12669"/>
              <w:bookmarkEnd w:id="12670"/>
              <w:bookmarkEnd w:id="12671"/>
              <w:bookmarkEnd w:id="12672"/>
              <w:bookmarkEnd w:id="12673"/>
              <w:bookmarkEnd w:id="12674"/>
              <w:bookmarkEnd w:id="12675"/>
              <w:bookmarkEnd w:id="12676"/>
              <w:bookmarkEnd w:id="12677"/>
              <w:bookmarkEnd w:id="12678"/>
              <w:bookmarkEnd w:id="12679"/>
              <w:bookmarkEnd w:id="12680"/>
              <w:bookmarkEnd w:id="12681"/>
              <w:bookmarkEnd w:id="12682"/>
              <w:bookmarkEnd w:id="12683"/>
              <w:bookmarkEnd w:id="12684"/>
              <w:bookmarkEnd w:id="12685"/>
            </w:del>
          </w:p>
        </w:tc>
        <w:tc>
          <w:tcPr>
            <w:tcW w:w="868" w:type="dxa"/>
            <w:tcBorders>
              <w:top w:val="single" w:sz="4" w:space="0" w:color="auto"/>
              <w:left w:val="single" w:sz="4" w:space="0" w:color="auto"/>
              <w:bottom w:val="single" w:sz="4" w:space="0" w:color="auto"/>
              <w:right w:val="single" w:sz="4" w:space="0" w:color="auto"/>
            </w:tcBorders>
          </w:tcPr>
          <w:p w14:paraId="58BADAD4" w14:textId="3A9FEF99" w:rsidR="005F4718" w:rsidRPr="00CF28F1" w:rsidDel="00413F3D" w:rsidRDefault="005F4718">
            <w:pPr>
              <w:numPr>
                <w:ilvl w:val="0"/>
                <w:numId w:val="26"/>
              </w:numPr>
              <w:overflowPunct w:val="0"/>
              <w:autoSpaceDE w:val="0"/>
              <w:autoSpaceDN w:val="0"/>
              <w:spacing w:after="60"/>
              <w:textAlignment w:val="baseline"/>
              <w:rPr>
                <w:del w:id="12686" w:author="Ramasubramani, Hariharan" w:date="2015-07-13T14:40:00Z"/>
                <w:rFonts w:cstheme="minorHAnsi"/>
              </w:rPr>
              <w:pPrChange w:id="12687" w:author="Ramasubramani, Hariharan" w:date="2015-07-13T14:40:00Z">
                <w:pPr>
                  <w:ind w:left="-57" w:firstLine="0"/>
                  <w:jc w:val="center"/>
                </w:pPr>
              </w:pPrChange>
            </w:pPr>
            <w:bookmarkStart w:id="12688" w:name="_Toc424912328"/>
            <w:bookmarkStart w:id="12689" w:name="_Toc424915437"/>
            <w:bookmarkStart w:id="12690" w:name="_Toc424918467"/>
            <w:bookmarkStart w:id="12691" w:name="_Toc425149317"/>
            <w:bookmarkStart w:id="12692" w:name="_Toc425161856"/>
            <w:bookmarkStart w:id="12693" w:name="_Toc425162864"/>
            <w:bookmarkStart w:id="12694" w:name="_Toc425163270"/>
            <w:bookmarkStart w:id="12695" w:name="_Toc425170757"/>
            <w:bookmarkStart w:id="12696" w:name="_Toc425173070"/>
            <w:bookmarkStart w:id="12697" w:name="_Toc425234543"/>
            <w:bookmarkStart w:id="12698" w:name="_Toc425238095"/>
            <w:bookmarkStart w:id="12699" w:name="_Toc425239341"/>
            <w:bookmarkStart w:id="12700" w:name="_Toc425240588"/>
            <w:bookmarkStart w:id="12701" w:name="_Toc425241834"/>
            <w:bookmarkStart w:id="12702" w:name="_Toc425243080"/>
            <w:bookmarkStart w:id="12703" w:name="_Toc425244327"/>
            <w:bookmarkStart w:id="12704" w:name="_Toc425245574"/>
            <w:bookmarkStart w:id="12705" w:name="_Toc425246821"/>
            <w:bookmarkStart w:id="12706" w:name="_Toc425248067"/>
            <w:bookmarkStart w:id="12707" w:name="_Toc425249314"/>
            <w:bookmarkStart w:id="12708" w:name="_Toc425250561"/>
            <w:bookmarkStart w:id="12709" w:name="_Toc425251808"/>
            <w:bookmarkStart w:id="12710" w:name="_Toc425252478"/>
            <w:bookmarkStart w:id="12711" w:name="_Toc425253149"/>
            <w:bookmarkStart w:id="12712" w:name="_Toc425256540"/>
            <w:bookmarkStart w:id="12713" w:name="_Toc425276241"/>
            <w:bookmarkStart w:id="12714" w:name="_Toc425342339"/>
            <w:bookmarkStart w:id="12715" w:name="_Toc425349545"/>
            <w:bookmarkStart w:id="12716" w:name="_Toc425352694"/>
            <w:bookmarkStart w:id="12717" w:name="_Toc425353379"/>
            <w:bookmarkStart w:id="12718" w:name="_Toc425787372"/>
            <w:bookmarkStart w:id="12719" w:name="_Toc425788058"/>
            <w:bookmarkStart w:id="12720" w:name="_Toc425788745"/>
            <w:bookmarkStart w:id="12721" w:name="_Toc425789432"/>
            <w:bookmarkStart w:id="12722" w:name="_Toc425790119"/>
            <w:bookmarkStart w:id="12723" w:name="_Toc425793859"/>
            <w:bookmarkStart w:id="12724" w:name="_Toc426384794"/>
            <w:bookmarkStart w:id="12725" w:name="_Toc426386198"/>
            <w:bookmarkStart w:id="12726" w:name="_Toc426387601"/>
            <w:bookmarkStart w:id="12727" w:name="_Toc426389005"/>
            <w:bookmarkStart w:id="12728" w:name="_Toc426390409"/>
            <w:bookmarkStart w:id="12729" w:name="_Toc426391813"/>
            <w:bookmarkStart w:id="12730" w:name="_Toc426393216"/>
            <w:bookmarkStart w:id="12731" w:name="_Toc427824801"/>
            <w:bookmarkStart w:id="12732" w:name="_Toc427852614"/>
            <w:bookmarkStart w:id="12733" w:name="_Toc427854854"/>
            <w:bookmarkStart w:id="12734" w:name="_Toc427857055"/>
            <w:bookmarkEnd w:id="12688"/>
            <w:bookmarkEnd w:id="12689"/>
            <w:bookmarkEnd w:id="12690"/>
            <w:bookmarkEnd w:id="12691"/>
            <w:bookmarkEnd w:id="12692"/>
            <w:bookmarkEnd w:id="12693"/>
            <w:bookmarkEnd w:id="12694"/>
            <w:bookmarkEnd w:id="12695"/>
            <w:bookmarkEnd w:id="12696"/>
            <w:bookmarkEnd w:id="12697"/>
            <w:bookmarkEnd w:id="12698"/>
            <w:bookmarkEnd w:id="12699"/>
            <w:bookmarkEnd w:id="12700"/>
            <w:bookmarkEnd w:id="12701"/>
            <w:bookmarkEnd w:id="12702"/>
            <w:bookmarkEnd w:id="12703"/>
            <w:bookmarkEnd w:id="12704"/>
            <w:bookmarkEnd w:id="12705"/>
            <w:bookmarkEnd w:id="12706"/>
            <w:bookmarkEnd w:id="12707"/>
            <w:bookmarkEnd w:id="12708"/>
            <w:bookmarkEnd w:id="12709"/>
            <w:bookmarkEnd w:id="12710"/>
            <w:bookmarkEnd w:id="12711"/>
            <w:bookmarkEnd w:id="12712"/>
            <w:bookmarkEnd w:id="12713"/>
            <w:bookmarkEnd w:id="12714"/>
            <w:bookmarkEnd w:id="12715"/>
            <w:bookmarkEnd w:id="12716"/>
            <w:bookmarkEnd w:id="12717"/>
            <w:bookmarkEnd w:id="12718"/>
            <w:bookmarkEnd w:id="12719"/>
            <w:bookmarkEnd w:id="12720"/>
            <w:bookmarkEnd w:id="12721"/>
            <w:bookmarkEnd w:id="12722"/>
            <w:bookmarkEnd w:id="12723"/>
            <w:bookmarkEnd w:id="12724"/>
            <w:bookmarkEnd w:id="12725"/>
            <w:bookmarkEnd w:id="12726"/>
            <w:bookmarkEnd w:id="12727"/>
            <w:bookmarkEnd w:id="12728"/>
            <w:bookmarkEnd w:id="12729"/>
            <w:bookmarkEnd w:id="12730"/>
            <w:bookmarkEnd w:id="12731"/>
            <w:bookmarkEnd w:id="12732"/>
            <w:bookmarkEnd w:id="12733"/>
            <w:bookmarkEnd w:id="12734"/>
          </w:p>
        </w:tc>
        <w:bookmarkStart w:id="12735" w:name="_Toc424912329"/>
        <w:bookmarkStart w:id="12736" w:name="_Toc424915438"/>
        <w:bookmarkStart w:id="12737" w:name="_Toc424918468"/>
        <w:bookmarkStart w:id="12738" w:name="_Toc425149318"/>
        <w:bookmarkStart w:id="12739" w:name="_Toc425161857"/>
        <w:bookmarkStart w:id="12740" w:name="_Toc425162865"/>
        <w:bookmarkStart w:id="12741" w:name="_Toc425163271"/>
        <w:bookmarkStart w:id="12742" w:name="_Toc425170758"/>
        <w:bookmarkStart w:id="12743" w:name="_Toc425173071"/>
        <w:bookmarkStart w:id="12744" w:name="_Toc425234544"/>
        <w:bookmarkStart w:id="12745" w:name="_Toc425238096"/>
        <w:bookmarkStart w:id="12746" w:name="_Toc425239342"/>
        <w:bookmarkStart w:id="12747" w:name="_Toc425240589"/>
        <w:bookmarkStart w:id="12748" w:name="_Toc425241835"/>
        <w:bookmarkStart w:id="12749" w:name="_Toc425243081"/>
        <w:bookmarkStart w:id="12750" w:name="_Toc425244328"/>
        <w:bookmarkStart w:id="12751" w:name="_Toc425245575"/>
        <w:bookmarkStart w:id="12752" w:name="_Toc425246822"/>
        <w:bookmarkStart w:id="12753" w:name="_Toc425248068"/>
        <w:bookmarkStart w:id="12754" w:name="_Toc425249315"/>
        <w:bookmarkStart w:id="12755" w:name="_Toc425250562"/>
        <w:bookmarkStart w:id="12756" w:name="_Toc425251809"/>
        <w:bookmarkStart w:id="12757" w:name="_Toc425252479"/>
        <w:bookmarkStart w:id="12758" w:name="_Toc425253150"/>
        <w:bookmarkStart w:id="12759" w:name="_Toc425256541"/>
        <w:bookmarkStart w:id="12760" w:name="_Toc425276242"/>
        <w:bookmarkStart w:id="12761" w:name="_Toc425342340"/>
        <w:bookmarkStart w:id="12762" w:name="_Toc425349546"/>
        <w:bookmarkStart w:id="12763" w:name="_Toc425352695"/>
        <w:bookmarkStart w:id="12764" w:name="_Toc425353380"/>
        <w:bookmarkStart w:id="12765" w:name="_Toc425787373"/>
        <w:bookmarkStart w:id="12766" w:name="_Toc425788059"/>
        <w:bookmarkStart w:id="12767" w:name="_Toc425788746"/>
        <w:bookmarkStart w:id="12768" w:name="_Toc425789433"/>
        <w:bookmarkStart w:id="12769" w:name="_Toc425790120"/>
        <w:bookmarkStart w:id="12770" w:name="_Toc425793860"/>
        <w:bookmarkStart w:id="12771" w:name="_Toc426384795"/>
        <w:bookmarkStart w:id="12772" w:name="_Toc426386199"/>
        <w:bookmarkStart w:id="12773" w:name="_Toc426387602"/>
        <w:bookmarkStart w:id="12774" w:name="_Toc426389006"/>
        <w:bookmarkStart w:id="12775" w:name="_Toc426390410"/>
        <w:bookmarkStart w:id="12776" w:name="_Toc426391814"/>
        <w:bookmarkStart w:id="12777" w:name="_Toc426393217"/>
        <w:bookmarkStart w:id="12778" w:name="_Toc427824802"/>
        <w:bookmarkStart w:id="12779" w:name="_Toc427852615"/>
        <w:bookmarkStart w:id="12780" w:name="_Toc427854855"/>
        <w:bookmarkStart w:id="12781" w:name="_Toc427857056"/>
        <w:bookmarkEnd w:id="12735"/>
        <w:bookmarkEnd w:id="12736"/>
        <w:bookmarkEnd w:id="12737"/>
        <w:bookmarkEnd w:id="12738"/>
        <w:bookmarkEnd w:id="12739"/>
        <w:bookmarkEnd w:id="12740"/>
        <w:bookmarkEnd w:id="12741"/>
        <w:bookmarkEnd w:id="12742"/>
        <w:bookmarkEnd w:id="12743"/>
        <w:bookmarkEnd w:id="12744"/>
        <w:bookmarkEnd w:id="12745"/>
        <w:bookmarkEnd w:id="12746"/>
        <w:bookmarkEnd w:id="12747"/>
        <w:bookmarkEnd w:id="12748"/>
        <w:bookmarkEnd w:id="12749"/>
        <w:bookmarkEnd w:id="12750"/>
        <w:bookmarkEnd w:id="12751"/>
        <w:bookmarkEnd w:id="12752"/>
        <w:bookmarkEnd w:id="12753"/>
        <w:bookmarkEnd w:id="12754"/>
        <w:bookmarkEnd w:id="12755"/>
        <w:bookmarkEnd w:id="12756"/>
        <w:bookmarkEnd w:id="12757"/>
        <w:bookmarkEnd w:id="12758"/>
        <w:bookmarkEnd w:id="12759"/>
        <w:bookmarkEnd w:id="12760"/>
        <w:bookmarkEnd w:id="12761"/>
        <w:bookmarkEnd w:id="12762"/>
        <w:bookmarkEnd w:id="12763"/>
        <w:bookmarkEnd w:id="12764"/>
        <w:bookmarkEnd w:id="12765"/>
        <w:bookmarkEnd w:id="12766"/>
        <w:bookmarkEnd w:id="12767"/>
        <w:bookmarkEnd w:id="12768"/>
        <w:bookmarkEnd w:id="12769"/>
        <w:bookmarkEnd w:id="12770"/>
        <w:bookmarkEnd w:id="12771"/>
        <w:bookmarkEnd w:id="12772"/>
        <w:bookmarkEnd w:id="12773"/>
        <w:bookmarkEnd w:id="12774"/>
        <w:bookmarkEnd w:id="12775"/>
        <w:bookmarkEnd w:id="12776"/>
        <w:bookmarkEnd w:id="12777"/>
        <w:bookmarkEnd w:id="12778"/>
        <w:bookmarkEnd w:id="12779"/>
        <w:bookmarkEnd w:id="12780"/>
        <w:bookmarkEnd w:id="12781"/>
      </w:tr>
    </w:tbl>
    <w:p w14:paraId="601ED4F7" w14:textId="3380A956" w:rsidR="005F4718" w:rsidDel="00413F3D" w:rsidRDefault="005F4718">
      <w:pPr>
        <w:numPr>
          <w:ilvl w:val="0"/>
          <w:numId w:val="26"/>
        </w:numPr>
        <w:overflowPunct w:val="0"/>
        <w:autoSpaceDE w:val="0"/>
        <w:autoSpaceDN w:val="0"/>
        <w:spacing w:after="60"/>
        <w:textAlignment w:val="baseline"/>
        <w:rPr>
          <w:del w:id="12782" w:author="Ramasubramani, Hariharan" w:date="2015-07-13T14:40:00Z"/>
          <w:rFonts w:cstheme="minorHAnsi"/>
          <w:color w:val="000000" w:themeColor="text1"/>
        </w:rPr>
        <w:pPrChange w:id="12783" w:author="Ramasubramani, Hariharan" w:date="2015-07-13T14:40:00Z">
          <w:pPr>
            <w:pStyle w:val="ListParagraph"/>
            <w:spacing w:after="60"/>
            <w:ind w:left="1044" w:firstLine="0"/>
          </w:pPr>
        </w:pPrChange>
      </w:pPr>
      <w:bookmarkStart w:id="12784" w:name="_Toc424912330"/>
      <w:bookmarkStart w:id="12785" w:name="_Toc424915439"/>
      <w:bookmarkStart w:id="12786" w:name="_Toc424918469"/>
      <w:bookmarkStart w:id="12787" w:name="_Toc425149319"/>
      <w:bookmarkStart w:id="12788" w:name="_Toc425161858"/>
      <w:bookmarkStart w:id="12789" w:name="_Toc425162866"/>
      <w:bookmarkStart w:id="12790" w:name="_Toc425163272"/>
      <w:bookmarkStart w:id="12791" w:name="_Toc425170759"/>
      <w:bookmarkStart w:id="12792" w:name="_Toc425173072"/>
      <w:bookmarkStart w:id="12793" w:name="_Toc425234545"/>
      <w:bookmarkStart w:id="12794" w:name="_Toc425238097"/>
      <w:bookmarkStart w:id="12795" w:name="_Toc425239343"/>
      <w:bookmarkStart w:id="12796" w:name="_Toc425240590"/>
      <w:bookmarkStart w:id="12797" w:name="_Toc425241836"/>
      <w:bookmarkStart w:id="12798" w:name="_Toc425243082"/>
      <w:bookmarkStart w:id="12799" w:name="_Toc425244329"/>
      <w:bookmarkStart w:id="12800" w:name="_Toc425245576"/>
      <w:bookmarkStart w:id="12801" w:name="_Toc425246823"/>
      <w:bookmarkStart w:id="12802" w:name="_Toc425248069"/>
      <w:bookmarkStart w:id="12803" w:name="_Toc425249316"/>
      <w:bookmarkStart w:id="12804" w:name="_Toc425250563"/>
      <w:bookmarkStart w:id="12805" w:name="_Toc425251810"/>
      <w:bookmarkStart w:id="12806" w:name="_Toc425252480"/>
      <w:bookmarkStart w:id="12807" w:name="_Toc425253151"/>
      <w:bookmarkStart w:id="12808" w:name="_Toc425256542"/>
      <w:bookmarkStart w:id="12809" w:name="_Toc425276243"/>
      <w:bookmarkStart w:id="12810" w:name="_Toc425342341"/>
      <w:bookmarkStart w:id="12811" w:name="_Toc425349547"/>
      <w:bookmarkStart w:id="12812" w:name="_Toc425352696"/>
      <w:bookmarkStart w:id="12813" w:name="_Toc425353381"/>
      <w:bookmarkStart w:id="12814" w:name="_Toc425787374"/>
      <w:bookmarkStart w:id="12815" w:name="_Toc425788060"/>
      <w:bookmarkStart w:id="12816" w:name="_Toc425788747"/>
      <w:bookmarkStart w:id="12817" w:name="_Toc425789434"/>
      <w:bookmarkStart w:id="12818" w:name="_Toc425790121"/>
      <w:bookmarkStart w:id="12819" w:name="_Toc425793861"/>
      <w:bookmarkStart w:id="12820" w:name="_Toc426384796"/>
      <w:bookmarkStart w:id="12821" w:name="_Toc426386200"/>
      <w:bookmarkStart w:id="12822" w:name="_Toc426387603"/>
      <w:bookmarkStart w:id="12823" w:name="_Toc426389007"/>
      <w:bookmarkStart w:id="12824" w:name="_Toc426390411"/>
      <w:bookmarkStart w:id="12825" w:name="_Toc426391815"/>
      <w:bookmarkStart w:id="12826" w:name="_Toc426393218"/>
      <w:bookmarkStart w:id="12827" w:name="_Toc427824803"/>
      <w:bookmarkStart w:id="12828" w:name="_Toc427852616"/>
      <w:bookmarkStart w:id="12829" w:name="_Toc427854856"/>
      <w:bookmarkStart w:id="12830" w:name="_Toc427857057"/>
      <w:bookmarkEnd w:id="12784"/>
      <w:bookmarkEnd w:id="12785"/>
      <w:bookmarkEnd w:id="12786"/>
      <w:bookmarkEnd w:id="12787"/>
      <w:bookmarkEnd w:id="12788"/>
      <w:bookmarkEnd w:id="12789"/>
      <w:bookmarkEnd w:id="12790"/>
      <w:bookmarkEnd w:id="12791"/>
      <w:bookmarkEnd w:id="12792"/>
      <w:bookmarkEnd w:id="12793"/>
      <w:bookmarkEnd w:id="12794"/>
      <w:bookmarkEnd w:id="12795"/>
      <w:bookmarkEnd w:id="12796"/>
      <w:bookmarkEnd w:id="12797"/>
      <w:bookmarkEnd w:id="12798"/>
      <w:bookmarkEnd w:id="12799"/>
      <w:bookmarkEnd w:id="12800"/>
      <w:bookmarkEnd w:id="12801"/>
      <w:bookmarkEnd w:id="12802"/>
      <w:bookmarkEnd w:id="12803"/>
      <w:bookmarkEnd w:id="12804"/>
      <w:bookmarkEnd w:id="12805"/>
      <w:bookmarkEnd w:id="12806"/>
      <w:bookmarkEnd w:id="12807"/>
      <w:bookmarkEnd w:id="12808"/>
      <w:bookmarkEnd w:id="12809"/>
      <w:bookmarkEnd w:id="12810"/>
      <w:bookmarkEnd w:id="12811"/>
      <w:bookmarkEnd w:id="12812"/>
      <w:bookmarkEnd w:id="12813"/>
      <w:bookmarkEnd w:id="12814"/>
      <w:bookmarkEnd w:id="12815"/>
      <w:bookmarkEnd w:id="12816"/>
      <w:bookmarkEnd w:id="12817"/>
      <w:bookmarkEnd w:id="12818"/>
      <w:bookmarkEnd w:id="12819"/>
      <w:bookmarkEnd w:id="12820"/>
      <w:bookmarkEnd w:id="12821"/>
      <w:bookmarkEnd w:id="12822"/>
      <w:bookmarkEnd w:id="12823"/>
      <w:bookmarkEnd w:id="12824"/>
      <w:bookmarkEnd w:id="12825"/>
      <w:bookmarkEnd w:id="12826"/>
      <w:bookmarkEnd w:id="12827"/>
      <w:bookmarkEnd w:id="12828"/>
      <w:bookmarkEnd w:id="12829"/>
      <w:bookmarkEnd w:id="12830"/>
    </w:p>
    <w:p w14:paraId="3442A106" w14:textId="69ED2394" w:rsidR="00103E67" w:rsidDel="00413F3D" w:rsidRDefault="00103E67">
      <w:pPr>
        <w:numPr>
          <w:ilvl w:val="0"/>
          <w:numId w:val="26"/>
        </w:numPr>
        <w:overflowPunct w:val="0"/>
        <w:autoSpaceDE w:val="0"/>
        <w:autoSpaceDN w:val="0"/>
        <w:spacing w:after="60"/>
        <w:textAlignment w:val="baseline"/>
        <w:rPr>
          <w:del w:id="12831" w:author="Ramasubramani, Hariharan" w:date="2015-07-13T14:40:00Z"/>
          <w:rFonts w:cstheme="minorHAnsi"/>
          <w:color w:val="000000" w:themeColor="text1"/>
        </w:rPr>
        <w:pPrChange w:id="12832" w:author="Ramasubramani, Hariharan" w:date="2015-07-13T14:40:00Z">
          <w:pPr>
            <w:pStyle w:val="ListParagraph"/>
            <w:spacing w:after="60"/>
            <w:ind w:left="1044" w:firstLine="0"/>
          </w:pPr>
        </w:pPrChange>
      </w:pPr>
      <w:bookmarkStart w:id="12833" w:name="_Toc424912331"/>
      <w:bookmarkStart w:id="12834" w:name="_Toc424915440"/>
      <w:bookmarkStart w:id="12835" w:name="_Toc424918470"/>
      <w:bookmarkStart w:id="12836" w:name="_Toc425149320"/>
      <w:bookmarkStart w:id="12837" w:name="_Toc425161859"/>
      <w:bookmarkStart w:id="12838" w:name="_Toc425162867"/>
      <w:bookmarkStart w:id="12839" w:name="_Toc425163273"/>
      <w:bookmarkStart w:id="12840" w:name="_Toc425170760"/>
      <w:bookmarkStart w:id="12841" w:name="_Toc425173073"/>
      <w:bookmarkStart w:id="12842" w:name="_Toc425234546"/>
      <w:bookmarkStart w:id="12843" w:name="_Toc425238098"/>
      <w:bookmarkStart w:id="12844" w:name="_Toc425239344"/>
      <w:bookmarkStart w:id="12845" w:name="_Toc425240591"/>
      <w:bookmarkStart w:id="12846" w:name="_Toc425241837"/>
      <w:bookmarkStart w:id="12847" w:name="_Toc425243083"/>
      <w:bookmarkStart w:id="12848" w:name="_Toc425244330"/>
      <w:bookmarkStart w:id="12849" w:name="_Toc425245577"/>
      <w:bookmarkStart w:id="12850" w:name="_Toc425246824"/>
      <w:bookmarkStart w:id="12851" w:name="_Toc425248070"/>
      <w:bookmarkStart w:id="12852" w:name="_Toc425249317"/>
      <w:bookmarkStart w:id="12853" w:name="_Toc425250564"/>
      <w:bookmarkStart w:id="12854" w:name="_Toc425251811"/>
      <w:bookmarkStart w:id="12855" w:name="_Toc425252481"/>
      <w:bookmarkStart w:id="12856" w:name="_Toc425253152"/>
      <w:bookmarkStart w:id="12857" w:name="_Toc425256543"/>
      <w:bookmarkStart w:id="12858" w:name="_Toc425276244"/>
      <w:bookmarkStart w:id="12859" w:name="_Toc425342342"/>
      <w:bookmarkStart w:id="12860" w:name="_Toc425349548"/>
      <w:bookmarkStart w:id="12861" w:name="_Toc425352697"/>
      <w:bookmarkStart w:id="12862" w:name="_Toc425353382"/>
      <w:bookmarkStart w:id="12863" w:name="_Toc425787375"/>
      <w:bookmarkStart w:id="12864" w:name="_Toc425788061"/>
      <w:bookmarkStart w:id="12865" w:name="_Toc425788748"/>
      <w:bookmarkStart w:id="12866" w:name="_Toc425789435"/>
      <w:bookmarkStart w:id="12867" w:name="_Toc425790122"/>
      <w:bookmarkStart w:id="12868" w:name="_Toc425793862"/>
      <w:bookmarkStart w:id="12869" w:name="_Toc426384797"/>
      <w:bookmarkStart w:id="12870" w:name="_Toc426386201"/>
      <w:bookmarkStart w:id="12871" w:name="_Toc426387604"/>
      <w:bookmarkStart w:id="12872" w:name="_Toc426389008"/>
      <w:bookmarkStart w:id="12873" w:name="_Toc426390412"/>
      <w:bookmarkStart w:id="12874" w:name="_Toc426391816"/>
      <w:bookmarkStart w:id="12875" w:name="_Toc426393219"/>
      <w:bookmarkStart w:id="12876" w:name="_Toc427824804"/>
      <w:bookmarkStart w:id="12877" w:name="_Toc427852617"/>
      <w:bookmarkStart w:id="12878" w:name="_Toc427854857"/>
      <w:bookmarkStart w:id="12879" w:name="_Toc427857058"/>
      <w:bookmarkEnd w:id="12833"/>
      <w:bookmarkEnd w:id="12834"/>
      <w:bookmarkEnd w:id="12835"/>
      <w:bookmarkEnd w:id="12836"/>
      <w:bookmarkEnd w:id="12837"/>
      <w:bookmarkEnd w:id="12838"/>
      <w:bookmarkEnd w:id="12839"/>
      <w:bookmarkEnd w:id="12840"/>
      <w:bookmarkEnd w:id="12841"/>
      <w:bookmarkEnd w:id="12842"/>
      <w:bookmarkEnd w:id="12843"/>
      <w:bookmarkEnd w:id="12844"/>
      <w:bookmarkEnd w:id="12845"/>
      <w:bookmarkEnd w:id="12846"/>
      <w:bookmarkEnd w:id="12847"/>
      <w:bookmarkEnd w:id="12848"/>
      <w:bookmarkEnd w:id="12849"/>
      <w:bookmarkEnd w:id="12850"/>
      <w:bookmarkEnd w:id="12851"/>
      <w:bookmarkEnd w:id="12852"/>
      <w:bookmarkEnd w:id="12853"/>
      <w:bookmarkEnd w:id="12854"/>
      <w:bookmarkEnd w:id="12855"/>
      <w:bookmarkEnd w:id="12856"/>
      <w:bookmarkEnd w:id="12857"/>
      <w:bookmarkEnd w:id="12858"/>
      <w:bookmarkEnd w:id="12859"/>
      <w:bookmarkEnd w:id="12860"/>
      <w:bookmarkEnd w:id="12861"/>
      <w:bookmarkEnd w:id="12862"/>
      <w:bookmarkEnd w:id="12863"/>
      <w:bookmarkEnd w:id="12864"/>
      <w:bookmarkEnd w:id="12865"/>
      <w:bookmarkEnd w:id="12866"/>
      <w:bookmarkEnd w:id="12867"/>
      <w:bookmarkEnd w:id="12868"/>
      <w:bookmarkEnd w:id="12869"/>
      <w:bookmarkEnd w:id="12870"/>
      <w:bookmarkEnd w:id="12871"/>
      <w:bookmarkEnd w:id="12872"/>
      <w:bookmarkEnd w:id="12873"/>
      <w:bookmarkEnd w:id="12874"/>
      <w:bookmarkEnd w:id="12875"/>
      <w:bookmarkEnd w:id="12876"/>
      <w:bookmarkEnd w:id="12877"/>
      <w:bookmarkEnd w:id="12878"/>
      <w:bookmarkEnd w:id="12879"/>
    </w:p>
    <w:p w14:paraId="7B282F14" w14:textId="7E216B8D" w:rsidR="00103E67" w:rsidDel="00413F3D" w:rsidRDefault="0076363A">
      <w:pPr>
        <w:numPr>
          <w:ilvl w:val="0"/>
          <w:numId w:val="26"/>
        </w:numPr>
        <w:overflowPunct w:val="0"/>
        <w:autoSpaceDE w:val="0"/>
        <w:autoSpaceDN w:val="0"/>
        <w:spacing w:after="60"/>
        <w:textAlignment w:val="baseline"/>
        <w:rPr>
          <w:del w:id="12880" w:author="Ramasubramani, Hariharan" w:date="2015-07-13T14:40:00Z"/>
          <w:rFonts w:cstheme="minorHAnsi"/>
          <w:color w:val="000000" w:themeColor="text1"/>
        </w:rPr>
        <w:pPrChange w:id="12881" w:author="Ramasubramani, Hariharan" w:date="2015-07-13T14:40:00Z">
          <w:pPr>
            <w:pStyle w:val="ListParagraph"/>
            <w:spacing w:after="60"/>
            <w:ind w:left="0" w:firstLine="0"/>
            <w:jc w:val="center"/>
          </w:pPr>
        </w:pPrChange>
      </w:pPr>
      <w:ins w:id="12882" w:author="Hariharan Ramasubramani" w:date="2015-04-27T12:05:00Z">
        <w:del w:id="12883" w:author="Ramasubramani, Hariharan" w:date="2015-07-13T14:40:00Z">
          <w:r w:rsidRPr="0076363A" w:rsidDel="00413F3D">
            <w:rPr>
              <w:noProof/>
            </w:rPr>
            <w:delText xml:space="preserve"> </w:delText>
          </w:r>
          <w:r w:rsidDel="00413F3D">
            <w:rPr>
              <w:noProof/>
            </w:rPr>
            <w:drawing>
              <wp:inline distT="0" distB="0" distL="0" distR="0" wp14:anchorId="2B9B7830" wp14:editId="065E9D70">
                <wp:extent cx="5943600" cy="200723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943600" cy="2007235"/>
                        </a:xfrm>
                        <a:prstGeom prst="rect">
                          <a:avLst/>
                        </a:prstGeom>
                      </pic:spPr>
                    </pic:pic>
                  </a:graphicData>
                </a:graphic>
              </wp:inline>
            </w:drawing>
          </w:r>
        </w:del>
      </w:ins>
      <w:del w:id="12884" w:author="Ramasubramani, Hariharan" w:date="2015-07-13T14:40:00Z">
        <w:r w:rsidR="00A31B2D" w:rsidRPr="00A977F1" w:rsidDel="00413F3D">
          <w:rPr>
            <w:rFonts w:ascii="New York" w:eastAsia="Times New Roman" w:hAnsi="New York" w:cs="Times New Roman"/>
            <w:noProof/>
            <w:sz w:val="16"/>
            <w:szCs w:val="16"/>
          </w:rPr>
          <w:drawing>
            <wp:inline distT="0" distB="0" distL="0" distR="0" wp14:anchorId="59D68037" wp14:editId="4DE755B6">
              <wp:extent cx="6858000" cy="2571750"/>
              <wp:effectExtent l="19050" t="19050" r="19050" b="190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History.png"/>
                      <pic:cNvPicPr/>
                    </pic:nvPicPr>
                    <pic:blipFill>
                      <a:blip r:embed="rId48">
                        <a:extLst>
                          <a:ext uri="{28A0092B-C50C-407E-A947-70E740481C1C}">
                            <a14:useLocalDpi xmlns:a14="http://schemas.microsoft.com/office/drawing/2010/main" val="0"/>
                          </a:ext>
                        </a:extLst>
                      </a:blip>
                      <a:stretch>
                        <a:fillRect/>
                      </a:stretch>
                    </pic:blipFill>
                    <pic:spPr>
                      <a:xfrm>
                        <a:off x="0" y="0"/>
                        <a:ext cx="6858000" cy="2571750"/>
                      </a:xfrm>
                      <a:prstGeom prst="rect">
                        <a:avLst/>
                      </a:prstGeom>
                      <a:ln>
                        <a:solidFill>
                          <a:schemeClr val="accent1"/>
                        </a:solidFill>
                      </a:ln>
                    </pic:spPr>
                  </pic:pic>
                </a:graphicData>
              </a:graphic>
            </wp:inline>
          </w:drawing>
        </w:r>
        <w:bookmarkStart w:id="12885" w:name="_Toc424912332"/>
        <w:bookmarkStart w:id="12886" w:name="_Toc424915441"/>
        <w:bookmarkStart w:id="12887" w:name="_Toc424918471"/>
        <w:bookmarkStart w:id="12888" w:name="_Toc425149321"/>
        <w:bookmarkStart w:id="12889" w:name="_Toc425161860"/>
        <w:bookmarkStart w:id="12890" w:name="_Toc425162868"/>
        <w:bookmarkStart w:id="12891" w:name="_Toc425163274"/>
        <w:bookmarkStart w:id="12892" w:name="_Toc425170761"/>
        <w:bookmarkStart w:id="12893" w:name="_Toc425173074"/>
        <w:bookmarkStart w:id="12894" w:name="_Toc425234547"/>
        <w:bookmarkStart w:id="12895" w:name="_Toc425238099"/>
        <w:bookmarkStart w:id="12896" w:name="_Toc425239345"/>
        <w:bookmarkStart w:id="12897" w:name="_Toc425240592"/>
        <w:bookmarkStart w:id="12898" w:name="_Toc425241838"/>
        <w:bookmarkStart w:id="12899" w:name="_Toc425243084"/>
        <w:bookmarkStart w:id="12900" w:name="_Toc425244331"/>
        <w:bookmarkStart w:id="12901" w:name="_Toc425245578"/>
        <w:bookmarkStart w:id="12902" w:name="_Toc425246825"/>
        <w:bookmarkStart w:id="12903" w:name="_Toc425248071"/>
        <w:bookmarkStart w:id="12904" w:name="_Toc425249318"/>
        <w:bookmarkStart w:id="12905" w:name="_Toc425250565"/>
        <w:bookmarkStart w:id="12906" w:name="_Toc425251812"/>
        <w:bookmarkStart w:id="12907" w:name="_Toc425252482"/>
        <w:bookmarkStart w:id="12908" w:name="_Toc425253153"/>
        <w:bookmarkStart w:id="12909" w:name="_Toc425256544"/>
        <w:bookmarkStart w:id="12910" w:name="_Toc425276245"/>
        <w:bookmarkStart w:id="12911" w:name="_Toc425342343"/>
        <w:bookmarkStart w:id="12912" w:name="_Toc425349549"/>
        <w:bookmarkStart w:id="12913" w:name="_Toc425352698"/>
        <w:bookmarkStart w:id="12914" w:name="_Toc425353383"/>
        <w:bookmarkStart w:id="12915" w:name="_Toc425787376"/>
        <w:bookmarkStart w:id="12916" w:name="_Toc425788062"/>
        <w:bookmarkStart w:id="12917" w:name="_Toc425788749"/>
        <w:bookmarkStart w:id="12918" w:name="_Toc425789436"/>
        <w:bookmarkStart w:id="12919" w:name="_Toc425790123"/>
        <w:bookmarkStart w:id="12920" w:name="_Toc425793863"/>
        <w:bookmarkStart w:id="12921" w:name="_Toc426384798"/>
        <w:bookmarkStart w:id="12922" w:name="_Toc426386202"/>
        <w:bookmarkStart w:id="12923" w:name="_Toc426387605"/>
        <w:bookmarkStart w:id="12924" w:name="_Toc426389009"/>
        <w:bookmarkStart w:id="12925" w:name="_Toc426390413"/>
        <w:bookmarkStart w:id="12926" w:name="_Toc426391817"/>
        <w:bookmarkStart w:id="12927" w:name="_Toc426393220"/>
        <w:bookmarkStart w:id="12928" w:name="_Toc427824805"/>
        <w:bookmarkStart w:id="12929" w:name="_Toc427852618"/>
        <w:bookmarkStart w:id="12930" w:name="_Toc427854858"/>
        <w:bookmarkStart w:id="12931" w:name="_Toc427857059"/>
        <w:bookmarkEnd w:id="12885"/>
        <w:bookmarkEnd w:id="12886"/>
        <w:bookmarkEnd w:id="12887"/>
        <w:bookmarkEnd w:id="12888"/>
        <w:bookmarkEnd w:id="12889"/>
        <w:bookmarkEnd w:id="12890"/>
        <w:bookmarkEnd w:id="12891"/>
        <w:bookmarkEnd w:id="12892"/>
        <w:bookmarkEnd w:id="12893"/>
        <w:bookmarkEnd w:id="12894"/>
        <w:bookmarkEnd w:id="12895"/>
        <w:bookmarkEnd w:id="12896"/>
        <w:bookmarkEnd w:id="12897"/>
        <w:bookmarkEnd w:id="12898"/>
        <w:bookmarkEnd w:id="12899"/>
        <w:bookmarkEnd w:id="12900"/>
        <w:bookmarkEnd w:id="12901"/>
        <w:bookmarkEnd w:id="12902"/>
        <w:bookmarkEnd w:id="12903"/>
        <w:bookmarkEnd w:id="12904"/>
        <w:bookmarkEnd w:id="12905"/>
        <w:bookmarkEnd w:id="12906"/>
        <w:bookmarkEnd w:id="12907"/>
        <w:bookmarkEnd w:id="12908"/>
        <w:bookmarkEnd w:id="12909"/>
        <w:bookmarkEnd w:id="12910"/>
        <w:bookmarkEnd w:id="12911"/>
        <w:bookmarkEnd w:id="12912"/>
        <w:bookmarkEnd w:id="12913"/>
        <w:bookmarkEnd w:id="12914"/>
        <w:bookmarkEnd w:id="12915"/>
        <w:bookmarkEnd w:id="12916"/>
        <w:bookmarkEnd w:id="12917"/>
        <w:bookmarkEnd w:id="12918"/>
        <w:bookmarkEnd w:id="12919"/>
        <w:bookmarkEnd w:id="12920"/>
        <w:bookmarkEnd w:id="12921"/>
        <w:bookmarkEnd w:id="12922"/>
        <w:bookmarkEnd w:id="12923"/>
        <w:bookmarkEnd w:id="12924"/>
        <w:bookmarkEnd w:id="12925"/>
        <w:bookmarkEnd w:id="12926"/>
        <w:bookmarkEnd w:id="12927"/>
        <w:bookmarkEnd w:id="12928"/>
        <w:bookmarkEnd w:id="12929"/>
        <w:bookmarkEnd w:id="12930"/>
        <w:bookmarkEnd w:id="12931"/>
      </w:del>
    </w:p>
    <w:p w14:paraId="3965A7D2" w14:textId="530895F3" w:rsidR="000F1715" w:rsidRPr="00EF1CCB" w:rsidDel="00413F3D" w:rsidRDefault="00103E67">
      <w:pPr>
        <w:numPr>
          <w:ilvl w:val="0"/>
          <w:numId w:val="26"/>
        </w:numPr>
        <w:overflowPunct w:val="0"/>
        <w:autoSpaceDE w:val="0"/>
        <w:autoSpaceDN w:val="0"/>
        <w:spacing w:after="60"/>
        <w:textAlignment w:val="baseline"/>
        <w:rPr>
          <w:del w:id="12932" w:author="Ramasubramani, Hariharan" w:date="2015-07-13T14:40:00Z"/>
          <w:rFonts w:cstheme="minorHAnsi"/>
          <w:color w:val="000000" w:themeColor="text1"/>
        </w:rPr>
        <w:pPrChange w:id="12933" w:author="Ramasubramani, Hariharan" w:date="2015-07-13T14:40:00Z">
          <w:pPr>
            <w:pStyle w:val="ListParagraph"/>
            <w:spacing w:after="60"/>
            <w:ind w:left="0" w:firstLine="0"/>
            <w:jc w:val="center"/>
          </w:pPr>
        </w:pPrChange>
      </w:pPr>
      <w:del w:id="12934" w:author="Ramasubramani, Hariharan" w:date="2015-07-13T14:40:00Z">
        <w:r w:rsidDel="00413F3D">
          <w:rPr>
            <w:rFonts w:cstheme="minorHAnsi"/>
            <w:color w:val="000000" w:themeColor="text1"/>
          </w:rPr>
          <w:delText>F</w:delText>
        </w:r>
        <w:r w:rsidR="0039020A" w:rsidDel="00413F3D">
          <w:rPr>
            <w:rFonts w:cstheme="minorHAnsi"/>
            <w:color w:val="000000" w:themeColor="text1"/>
          </w:rPr>
          <w:delText>ig:</w:delText>
        </w:r>
        <w:r w:rsidR="00E6273F" w:rsidDel="00413F3D">
          <w:rPr>
            <w:rFonts w:cstheme="minorHAnsi"/>
            <w:color w:val="000000" w:themeColor="text1"/>
          </w:rPr>
          <w:delText xml:space="preserve"> 2.</w:delText>
        </w:r>
        <w:r w:rsidR="002702CE" w:rsidDel="00413F3D">
          <w:rPr>
            <w:rFonts w:cstheme="minorHAnsi"/>
            <w:color w:val="000000" w:themeColor="text1"/>
          </w:rPr>
          <w:delText>f</w:delText>
        </w:r>
        <w:r w:rsidR="0039020A" w:rsidDel="00413F3D">
          <w:rPr>
            <w:rFonts w:cstheme="minorHAnsi"/>
            <w:color w:val="000000" w:themeColor="text1"/>
          </w:rPr>
          <w:delText xml:space="preserve"> - User History Screen</w:delText>
        </w:r>
        <w:bookmarkStart w:id="12935" w:name="_Toc424912333"/>
        <w:bookmarkStart w:id="12936" w:name="_Toc424915442"/>
        <w:bookmarkStart w:id="12937" w:name="_Toc424918472"/>
        <w:bookmarkStart w:id="12938" w:name="_Toc425149322"/>
        <w:bookmarkStart w:id="12939" w:name="_Toc425161861"/>
        <w:bookmarkStart w:id="12940" w:name="_Toc425162869"/>
        <w:bookmarkStart w:id="12941" w:name="_Toc425163275"/>
        <w:bookmarkStart w:id="12942" w:name="_Toc425170762"/>
        <w:bookmarkStart w:id="12943" w:name="_Toc425173075"/>
        <w:bookmarkStart w:id="12944" w:name="_Toc425234548"/>
        <w:bookmarkStart w:id="12945" w:name="_Toc425238100"/>
        <w:bookmarkStart w:id="12946" w:name="_Toc425239346"/>
        <w:bookmarkStart w:id="12947" w:name="_Toc425240593"/>
        <w:bookmarkStart w:id="12948" w:name="_Toc425241839"/>
        <w:bookmarkStart w:id="12949" w:name="_Toc425243085"/>
        <w:bookmarkStart w:id="12950" w:name="_Toc425244332"/>
        <w:bookmarkStart w:id="12951" w:name="_Toc425245579"/>
        <w:bookmarkStart w:id="12952" w:name="_Toc425246826"/>
        <w:bookmarkStart w:id="12953" w:name="_Toc425248072"/>
        <w:bookmarkStart w:id="12954" w:name="_Toc425249319"/>
        <w:bookmarkStart w:id="12955" w:name="_Toc425250566"/>
        <w:bookmarkStart w:id="12956" w:name="_Toc425251813"/>
        <w:bookmarkStart w:id="12957" w:name="_Toc425252483"/>
        <w:bookmarkStart w:id="12958" w:name="_Toc425253154"/>
        <w:bookmarkStart w:id="12959" w:name="_Toc425256545"/>
        <w:bookmarkStart w:id="12960" w:name="_Toc425276246"/>
        <w:bookmarkStart w:id="12961" w:name="_Toc425342344"/>
        <w:bookmarkStart w:id="12962" w:name="_Toc425349550"/>
        <w:bookmarkStart w:id="12963" w:name="_Toc425352699"/>
        <w:bookmarkStart w:id="12964" w:name="_Toc425353384"/>
        <w:bookmarkStart w:id="12965" w:name="_Toc425787377"/>
        <w:bookmarkStart w:id="12966" w:name="_Toc425788063"/>
        <w:bookmarkStart w:id="12967" w:name="_Toc425788750"/>
        <w:bookmarkStart w:id="12968" w:name="_Toc425789437"/>
        <w:bookmarkStart w:id="12969" w:name="_Toc425790124"/>
        <w:bookmarkStart w:id="12970" w:name="_Toc425793864"/>
        <w:bookmarkStart w:id="12971" w:name="_Toc426384799"/>
        <w:bookmarkStart w:id="12972" w:name="_Toc426386203"/>
        <w:bookmarkStart w:id="12973" w:name="_Toc426387606"/>
        <w:bookmarkStart w:id="12974" w:name="_Toc426389010"/>
        <w:bookmarkStart w:id="12975" w:name="_Toc426390414"/>
        <w:bookmarkStart w:id="12976" w:name="_Toc426391818"/>
        <w:bookmarkStart w:id="12977" w:name="_Toc426393221"/>
        <w:bookmarkStart w:id="12978" w:name="_Toc427824806"/>
        <w:bookmarkStart w:id="12979" w:name="_Toc427852619"/>
        <w:bookmarkStart w:id="12980" w:name="_Toc427854859"/>
        <w:bookmarkStart w:id="12981" w:name="_Toc427857060"/>
        <w:bookmarkEnd w:id="12935"/>
        <w:bookmarkEnd w:id="12936"/>
        <w:bookmarkEnd w:id="12937"/>
        <w:bookmarkEnd w:id="12938"/>
        <w:bookmarkEnd w:id="12939"/>
        <w:bookmarkEnd w:id="12940"/>
        <w:bookmarkEnd w:id="12941"/>
        <w:bookmarkEnd w:id="12942"/>
        <w:bookmarkEnd w:id="12943"/>
        <w:bookmarkEnd w:id="12944"/>
        <w:bookmarkEnd w:id="12945"/>
        <w:bookmarkEnd w:id="12946"/>
        <w:bookmarkEnd w:id="12947"/>
        <w:bookmarkEnd w:id="12948"/>
        <w:bookmarkEnd w:id="12949"/>
        <w:bookmarkEnd w:id="12950"/>
        <w:bookmarkEnd w:id="12951"/>
        <w:bookmarkEnd w:id="12952"/>
        <w:bookmarkEnd w:id="12953"/>
        <w:bookmarkEnd w:id="12954"/>
        <w:bookmarkEnd w:id="12955"/>
        <w:bookmarkEnd w:id="12956"/>
        <w:bookmarkEnd w:id="12957"/>
        <w:bookmarkEnd w:id="12958"/>
        <w:bookmarkEnd w:id="12959"/>
        <w:bookmarkEnd w:id="12960"/>
        <w:bookmarkEnd w:id="12961"/>
        <w:bookmarkEnd w:id="12962"/>
        <w:bookmarkEnd w:id="12963"/>
        <w:bookmarkEnd w:id="12964"/>
        <w:bookmarkEnd w:id="12965"/>
        <w:bookmarkEnd w:id="12966"/>
        <w:bookmarkEnd w:id="12967"/>
        <w:bookmarkEnd w:id="12968"/>
        <w:bookmarkEnd w:id="12969"/>
        <w:bookmarkEnd w:id="12970"/>
        <w:bookmarkEnd w:id="12971"/>
        <w:bookmarkEnd w:id="12972"/>
        <w:bookmarkEnd w:id="12973"/>
        <w:bookmarkEnd w:id="12974"/>
        <w:bookmarkEnd w:id="12975"/>
        <w:bookmarkEnd w:id="12976"/>
        <w:bookmarkEnd w:id="12977"/>
        <w:bookmarkEnd w:id="12978"/>
        <w:bookmarkEnd w:id="12979"/>
        <w:bookmarkEnd w:id="12980"/>
        <w:bookmarkEnd w:id="12981"/>
      </w:del>
    </w:p>
    <w:p w14:paraId="061A95A3" w14:textId="7E641653" w:rsidR="00B607CD" w:rsidRPr="000F1715" w:rsidDel="00413F3D" w:rsidRDefault="00B607CD">
      <w:pPr>
        <w:numPr>
          <w:ilvl w:val="0"/>
          <w:numId w:val="26"/>
        </w:numPr>
        <w:overflowPunct w:val="0"/>
        <w:autoSpaceDE w:val="0"/>
        <w:autoSpaceDN w:val="0"/>
        <w:spacing w:after="60"/>
        <w:textAlignment w:val="baseline"/>
        <w:rPr>
          <w:del w:id="12982" w:author="Ramasubramani, Hariharan" w:date="2015-07-13T14:40:00Z"/>
        </w:rPr>
        <w:pPrChange w:id="12983" w:author="Ramasubramani, Hariharan" w:date="2015-07-13T14:40:00Z">
          <w:pPr>
            <w:pStyle w:val="BlockComment"/>
          </w:pPr>
        </w:pPrChange>
      </w:pPr>
      <w:del w:id="12984" w:author="Ramasubramani, Hariharan" w:date="2015-07-13T14:40:00Z">
        <w:r w:rsidRPr="000F1715" w:rsidDel="00413F3D">
          <w:delText xml:space="preserve">The User History screen displays all changes made to a User’s account.  Clicking Done will return the Administrator to calling screen. </w:delText>
        </w:r>
        <w:bookmarkStart w:id="12985" w:name="_Toc424912334"/>
        <w:bookmarkStart w:id="12986" w:name="_Toc424915443"/>
        <w:bookmarkStart w:id="12987" w:name="_Toc424918473"/>
        <w:bookmarkStart w:id="12988" w:name="_Toc425149323"/>
        <w:bookmarkStart w:id="12989" w:name="_Toc425161862"/>
        <w:bookmarkStart w:id="12990" w:name="_Toc425162870"/>
        <w:bookmarkStart w:id="12991" w:name="_Toc425163276"/>
        <w:bookmarkStart w:id="12992" w:name="_Toc425170763"/>
        <w:bookmarkStart w:id="12993" w:name="_Toc425173076"/>
        <w:bookmarkStart w:id="12994" w:name="_Toc425234549"/>
        <w:bookmarkStart w:id="12995" w:name="_Toc425238101"/>
        <w:bookmarkStart w:id="12996" w:name="_Toc425239347"/>
        <w:bookmarkStart w:id="12997" w:name="_Toc425240594"/>
        <w:bookmarkStart w:id="12998" w:name="_Toc425241840"/>
        <w:bookmarkStart w:id="12999" w:name="_Toc425243086"/>
        <w:bookmarkStart w:id="13000" w:name="_Toc425244333"/>
        <w:bookmarkStart w:id="13001" w:name="_Toc425245580"/>
        <w:bookmarkStart w:id="13002" w:name="_Toc425246827"/>
        <w:bookmarkStart w:id="13003" w:name="_Toc425248073"/>
        <w:bookmarkStart w:id="13004" w:name="_Toc425249320"/>
        <w:bookmarkStart w:id="13005" w:name="_Toc425250567"/>
        <w:bookmarkStart w:id="13006" w:name="_Toc425251814"/>
        <w:bookmarkStart w:id="13007" w:name="_Toc425252484"/>
        <w:bookmarkStart w:id="13008" w:name="_Toc425253155"/>
        <w:bookmarkStart w:id="13009" w:name="_Toc425256546"/>
        <w:bookmarkStart w:id="13010" w:name="_Toc425276247"/>
        <w:bookmarkStart w:id="13011" w:name="_Toc425342345"/>
        <w:bookmarkStart w:id="13012" w:name="_Toc425349551"/>
        <w:bookmarkStart w:id="13013" w:name="_Toc425352700"/>
        <w:bookmarkStart w:id="13014" w:name="_Toc425353385"/>
        <w:bookmarkStart w:id="13015" w:name="_Toc425787378"/>
        <w:bookmarkStart w:id="13016" w:name="_Toc425788064"/>
        <w:bookmarkStart w:id="13017" w:name="_Toc425788751"/>
        <w:bookmarkStart w:id="13018" w:name="_Toc425789438"/>
        <w:bookmarkStart w:id="13019" w:name="_Toc425790125"/>
        <w:bookmarkStart w:id="13020" w:name="_Toc425793865"/>
        <w:bookmarkStart w:id="13021" w:name="_Toc426384800"/>
        <w:bookmarkStart w:id="13022" w:name="_Toc426386204"/>
        <w:bookmarkStart w:id="13023" w:name="_Toc426387607"/>
        <w:bookmarkStart w:id="13024" w:name="_Toc426389011"/>
        <w:bookmarkStart w:id="13025" w:name="_Toc426390415"/>
        <w:bookmarkStart w:id="13026" w:name="_Toc426391819"/>
        <w:bookmarkStart w:id="13027" w:name="_Toc426393222"/>
        <w:bookmarkStart w:id="13028" w:name="_Toc427824807"/>
        <w:bookmarkStart w:id="13029" w:name="_Toc427852620"/>
        <w:bookmarkStart w:id="13030" w:name="_Toc427854860"/>
        <w:bookmarkStart w:id="13031" w:name="_Toc427857061"/>
        <w:bookmarkEnd w:id="12985"/>
        <w:bookmarkEnd w:id="12986"/>
        <w:bookmarkEnd w:id="12987"/>
        <w:bookmarkEnd w:id="12988"/>
        <w:bookmarkEnd w:id="12989"/>
        <w:bookmarkEnd w:id="12990"/>
        <w:bookmarkEnd w:id="12991"/>
        <w:bookmarkEnd w:id="12992"/>
        <w:bookmarkEnd w:id="12993"/>
        <w:bookmarkEnd w:id="12994"/>
        <w:bookmarkEnd w:id="12995"/>
        <w:bookmarkEnd w:id="12996"/>
        <w:bookmarkEnd w:id="12997"/>
        <w:bookmarkEnd w:id="12998"/>
        <w:bookmarkEnd w:id="12999"/>
        <w:bookmarkEnd w:id="13000"/>
        <w:bookmarkEnd w:id="13001"/>
        <w:bookmarkEnd w:id="13002"/>
        <w:bookmarkEnd w:id="13003"/>
        <w:bookmarkEnd w:id="13004"/>
        <w:bookmarkEnd w:id="13005"/>
        <w:bookmarkEnd w:id="13006"/>
        <w:bookmarkEnd w:id="13007"/>
        <w:bookmarkEnd w:id="13008"/>
        <w:bookmarkEnd w:id="13009"/>
        <w:bookmarkEnd w:id="13010"/>
        <w:bookmarkEnd w:id="13011"/>
        <w:bookmarkEnd w:id="13012"/>
        <w:bookmarkEnd w:id="13013"/>
        <w:bookmarkEnd w:id="13014"/>
        <w:bookmarkEnd w:id="13015"/>
        <w:bookmarkEnd w:id="13016"/>
        <w:bookmarkEnd w:id="13017"/>
        <w:bookmarkEnd w:id="13018"/>
        <w:bookmarkEnd w:id="13019"/>
        <w:bookmarkEnd w:id="13020"/>
        <w:bookmarkEnd w:id="13021"/>
        <w:bookmarkEnd w:id="13022"/>
        <w:bookmarkEnd w:id="13023"/>
        <w:bookmarkEnd w:id="13024"/>
        <w:bookmarkEnd w:id="13025"/>
        <w:bookmarkEnd w:id="13026"/>
        <w:bookmarkEnd w:id="13027"/>
        <w:bookmarkEnd w:id="13028"/>
        <w:bookmarkEnd w:id="13029"/>
        <w:bookmarkEnd w:id="13030"/>
        <w:bookmarkEnd w:id="13031"/>
      </w:del>
    </w:p>
    <w:p w14:paraId="3E0B3723" w14:textId="60B96E5A" w:rsidR="00103E67" w:rsidRPr="00C106B9" w:rsidDel="00413F3D" w:rsidRDefault="00103E67">
      <w:pPr>
        <w:numPr>
          <w:ilvl w:val="0"/>
          <w:numId w:val="26"/>
        </w:numPr>
        <w:overflowPunct w:val="0"/>
        <w:autoSpaceDE w:val="0"/>
        <w:autoSpaceDN w:val="0"/>
        <w:spacing w:after="60"/>
        <w:textAlignment w:val="baseline"/>
        <w:rPr>
          <w:del w:id="13032" w:author="Ramasubramani, Hariharan" w:date="2015-07-13T14:40:00Z"/>
          <w:rFonts w:cstheme="minorHAnsi"/>
          <w:color w:val="000000" w:themeColor="text1"/>
        </w:rPr>
        <w:pPrChange w:id="13033" w:author="Ramasubramani, Hariharan" w:date="2015-07-13T14:40:00Z">
          <w:pPr>
            <w:pStyle w:val="ListParagraph"/>
            <w:spacing w:after="60"/>
            <w:ind w:left="1044" w:firstLine="0"/>
          </w:pPr>
        </w:pPrChange>
      </w:pPr>
      <w:bookmarkStart w:id="13034" w:name="_Toc424912335"/>
      <w:bookmarkStart w:id="13035" w:name="_Toc424915444"/>
      <w:bookmarkStart w:id="13036" w:name="_Toc424918474"/>
      <w:bookmarkStart w:id="13037" w:name="_Toc425149324"/>
      <w:bookmarkStart w:id="13038" w:name="_Toc425161863"/>
      <w:bookmarkStart w:id="13039" w:name="_Toc425162871"/>
      <w:bookmarkStart w:id="13040" w:name="_Toc425163277"/>
      <w:bookmarkStart w:id="13041" w:name="_Toc425170764"/>
      <w:bookmarkStart w:id="13042" w:name="_Toc425173077"/>
      <w:bookmarkStart w:id="13043" w:name="_Toc425234550"/>
      <w:bookmarkStart w:id="13044" w:name="_Toc425238102"/>
      <w:bookmarkStart w:id="13045" w:name="_Toc425239348"/>
      <w:bookmarkStart w:id="13046" w:name="_Toc425240595"/>
      <w:bookmarkStart w:id="13047" w:name="_Toc425241841"/>
      <w:bookmarkStart w:id="13048" w:name="_Toc425243087"/>
      <w:bookmarkStart w:id="13049" w:name="_Toc425244334"/>
      <w:bookmarkStart w:id="13050" w:name="_Toc425245581"/>
      <w:bookmarkStart w:id="13051" w:name="_Toc425246828"/>
      <w:bookmarkStart w:id="13052" w:name="_Toc425248074"/>
      <w:bookmarkStart w:id="13053" w:name="_Toc425249321"/>
      <w:bookmarkStart w:id="13054" w:name="_Toc425250568"/>
      <w:bookmarkStart w:id="13055" w:name="_Toc425251815"/>
      <w:bookmarkStart w:id="13056" w:name="_Toc425252485"/>
      <w:bookmarkStart w:id="13057" w:name="_Toc425253156"/>
      <w:bookmarkStart w:id="13058" w:name="_Toc425256547"/>
      <w:bookmarkStart w:id="13059" w:name="_Toc425276248"/>
      <w:bookmarkStart w:id="13060" w:name="_Toc425342346"/>
      <w:bookmarkStart w:id="13061" w:name="_Toc425349552"/>
      <w:bookmarkStart w:id="13062" w:name="_Toc425352701"/>
      <w:bookmarkStart w:id="13063" w:name="_Toc425353386"/>
      <w:bookmarkStart w:id="13064" w:name="_Toc425787379"/>
      <w:bookmarkStart w:id="13065" w:name="_Toc425788065"/>
      <w:bookmarkStart w:id="13066" w:name="_Toc425788752"/>
      <w:bookmarkStart w:id="13067" w:name="_Toc425789439"/>
      <w:bookmarkStart w:id="13068" w:name="_Toc425790126"/>
      <w:bookmarkStart w:id="13069" w:name="_Toc425793866"/>
      <w:bookmarkStart w:id="13070" w:name="_Toc426384801"/>
      <w:bookmarkStart w:id="13071" w:name="_Toc426386205"/>
      <w:bookmarkStart w:id="13072" w:name="_Toc426387608"/>
      <w:bookmarkStart w:id="13073" w:name="_Toc426389012"/>
      <w:bookmarkStart w:id="13074" w:name="_Toc426390416"/>
      <w:bookmarkStart w:id="13075" w:name="_Toc426391820"/>
      <w:bookmarkStart w:id="13076" w:name="_Toc426393223"/>
      <w:bookmarkStart w:id="13077" w:name="_Toc427824808"/>
      <w:bookmarkStart w:id="13078" w:name="_Toc427852621"/>
      <w:bookmarkStart w:id="13079" w:name="_Toc427854861"/>
      <w:bookmarkStart w:id="13080" w:name="_Toc427857062"/>
      <w:bookmarkEnd w:id="13034"/>
      <w:bookmarkEnd w:id="13035"/>
      <w:bookmarkEnd w:id="13036"/>
      <w:bookmarkEnd w:id="13037"/>
      <w:bookmarkEnd w:id="13038"/>
      <w:bookmarkEnd w:id="13039"/>
      <w:bookmarkEnd w:id="13040"/>
      <w:bookmarkEnd w:id="13041"/>
      <w:bookmarkEnd w:id="13042"/>
      <w:bookmarkEnd w:id="13043"/>
      <w:bookmarkEnd w:id="13044"/>
      <w:bookmarkEnd w:id="13045"/>
      <w:bookmarkEnd w:id="13046"/>
      <w:bookmarkEnd w:id="13047"/>
      <w:bookmarkEnd w:id="13048"/>
      <w:bookmarkEnd w:id="13049"/>
      <w:bookmarkEnd w:id="13050"/>
      <w:bookmarkEnd w:id="13051"/>
      <w:bookmarkEnd w:id="13052"/>
      <w:bookmarkEnd w:id="13053"/>
      <w:bookmarkEnd w:id="13054"/>
      <w:bookmarkEnd w:id="13055"/>
      <w:bookmarkEnd w:id="13056"/>
      <w:bookmarkEnd w:id="13057"/>
      <w:bookmarkEnd w:id="13058"/>
      <w:bookmarkEnd w:id="13059"/>
      <w:bookmarkEnd w:id="13060"/>
      <w:bookmarkEnd w:id="13061"/>
      <w:bookmarkEnd w:id="13062"/>
      <w:bookmarkEnd w:id="13063"/>
      <w:bookmarkEnd w:id="13064"/>
      <w:bookmarkEnd w:id="13065"/>
      <w:bookmarkEnd w:id="13066"/>
      <w:bookmarkEnd w:id="13067"/>
      <w:bookmarkEnd w:id="13068"/>
      <w:bookmarkEnd w:id="13069"/>
      <w:bookmarkEnd w:id="13070"/>
      <w:bookmarkEnd w:id="13071"/>
      <w:bookmarkEnd w:id="13072"/>
      <w:bookmarkEnd w:id="13073"/>
      <w:bookmarkEnd w:id="13074"/>
      <w:bookmarkEnd w:id="13075"/>
      <w:bookmarkEnd w:id="13076"/>
      <w:bookmarkEnd w:id="13077"/>
      <w:bookmarkEnd w:id="13078"/>
      <w:bookmarkEnd w:id="13079"/>
      <w:bookmarkEnd w:id="13080"/>
    </w:p>
    <w:p w14:paraId="19DD023E" w14:textId="44CB6ACE" w:rsidR="005F4718" w:rsidDel="00413F3D" w:rsidRDefault="005F4718">
      <w:pPr>
        <w:numPr>
          <w:ilvl w:val="0"/>
          <w:numId w:val="26"/>
        </w:numPr>
        <w:overflowPunct w:val="0"/>
        <w:autoSpaceDE w:val="0"/>
        <w:autoSpaceDN w:val="0"/>
        <w:spacing w:after="60"/>
        <w:textAlignment w:val="baseline"/>
        <w:rPr>
          <w:del w:id="13081" w:author="Ramasubramani, Hariharan" w:date="2015-07-13T14:40:00Z"/>
          <w:rFonts w:cstheme="minorHAnsi"/>
          <w:color w:val="000000" w:themeColor="text1"/>
        </w:rPr>
        <w:pPrChange w:id="13082" w:author="Ramasubramani, Hariharan" w:date="2015-07-13T14:40:00Z">
          <w:pPr>
            <w:pStyle w:val="ListParagraph"/>
            <w:numPr>
              <w:ilvl w:val="1"/>
              <w:numId w:val="11"/>
            </w:numPr>
            <w:tabs>
              <w:tab w:val="num" w:pos="1170"/>
            </w:tabs>
            <w:overflowPunct w:val="0"/>
            <w:autoSpaceDE w:val="0"/>
            <w:autoSpaceDN w:val="0"/>
            <w:spacing w:after="60"/>
            <w:ind w:left="619" w:firstLine="0"/>
            <w:textAlignment w:val="baseline"/>
          </w:pPr>
        </w:pPrChange>
      </w:pPr>
      <w:del w:id="13083" w:author="Ramasubramani, Hariharan" w:date="2015-07-13T14:40:00Z">
        <w:r w:rsidDel="00413F3D">
          <w:rPr>
            <w:rFonts w:cstheme="minorHAnsi"/>
            <w:color w:val="000000" w:themeColor="text1"/>
          </w:rPr>
          <w:delText>The system shall provide the User Administrator the ability to restore an Archived User to allow permissions to be assigned to the user.</w:delText>
        </w:r>
        <w:bookmarkStart w:id="13084" w:name="_Toc424912336"/>
        <w:bookmarkStart w:id="13085" w:name="_Toc424915445"/>
        <w:bookmarkStart w:id="13086" w:name="_Toc424918475"/>
        <w:bookmarkStart w:id="13087" w:name="_Toc425149325"/>
        <w:bookmarkStart w:id="13088" w:name="_Toc425161864"/>
        <w:bookmarkStart w:id="13089" w:name="_Toc425162872"/>
        <w:bookmarkStart w:id="13090" w:name="_Toc425163278"/>
        <w:bookmarkStart w:id="13091" w:name="_Toc425170765"/>
        <w:bookmarkStart w:id="13092" w:name="_Toc425173078"/>
        <w:bookmarkStart w:id="13093" w:name="_Toc425234551"/>
        <w:bookmarkStart w:id="13094" w:name="_Toc425238103"/>
        <w:bookmarkStart w:id="13095" w:name="_Toc425239349"/>
        <w:bookmarkStart w:id="13096" w:name="_Toc425240596"/>
        <w:bookmarkStart w:id="13097" w:name="_Toc425241842"/>
        <w:bookmarkStart w:id="13098" w:name="_Toc425243088"/>
        <w:bookmarkStart w:id="13099" w:name="_Toc425244335"/>
        <w:bookmarkStart w:id="13100" w:name="_Toc425245582"/>
        <w:bookmarkStart w:id="13101" w:name="_Toc425246829"/>
        <w:bookmarkStart w:id="13102" w:name="_Toc425248075"/>
        <w:bookmarkStart w:id="13103" w:name="_Toc425249322"/>
        <w:bookmarkStart w:id="13104" w:name="_Toc425250569"/>
        <w:bookmarkStart w:id="13105" w:name="_Toc425251816"/>
        <w:bookmarkStart w:id="13106" w:name="_Toc425252486"/>
        <w:bookmarkStart w:id="13107" w:name="_Toc425253157"/>
        <w:bookmarkStart w:id="13108" w:name="_Toc425256548"/>
        <w:bookmarkStart w:id="13109" w:name="_Toc425276249"/>
        <w:bookmarkStart w:id="13110" w:name="_Toc425342347"/>
        <w:bookmarkStart w:id="13111" w:name="_Toc425349553"/>
        <w:bookmarkStart w:id="13112" w:name="_Toc425352702"/>
        <w:bookmarkStart w:id="13113" w:name="_Toc425353387"/>
        <w:bookmarkStart w:id="13114" w:name="_Toc425787380"/>
        <w:bookmarkStart w:id="13115" w:name="_Toc425788066"/>
        <w:bookmarkStart w:id="13116" w:name="_Toc425788753"/>
        <w:bookmarkStart w:id="13117" w:name="_Toc425789440"/>
        <w:bookmarkStart w:id="13118" w:name="_Toc425790127"/>
        <w:bookmarkStart w:id="13119" w:name="_Toc425793867"/>
        <w:bookmarkStart w:id="13120" w:name="_Toc426384802"/>
        <w:bookmarkStart w:id="13121" w:name="_Toc426386206"/>
        <w:bookmarkStart w:id="13122" w:name="_Toc426387609"/>
        <w:bookmarkStart w:id="13123" w:name="_Toc426389013"/>
        <w:bookmarkStart w:id="13124" w:name="_Toc426390417"/>
        <w:bookmarkStart w:id="13125" w:name="_Toc426391821"/>
        <w:bookmarkStart w:id="13126" w:name="_Toc426393224"/>
        <w:bookmarkStart w:id="13127" w:name="_Toc427824809"/>
        <w:bookmarkStart w:id="13128" w:name="_Toc427852622"/>
        <w:bookmarkStart w:id="13129" w:name="_Toc427854862"/>
        <w:bookmarkStart w:id="13130" w:name="_Toc427857063"/>
        <w:bookmarkEnd w:id="13084"/>
        <w:bookmarkEnd w:id="13085"/>
        <w:bookmarkEnd w:id="13086"/>
        <w:bookmarkEnd w:id="13087"/>
        <w:bookmarkEnd w:id="13088"/>
        <w:bookmarkEnd w:id="13089"/>
        <w:bookmarkEnd w:id="13090"/>
        <w:bookmarkEnd w:id="13091"/>
        <w:bookmarkEnd w:id="13092"/>
        <w:bookmarkEnd w:id="13093"/>
        <w:bookmarkEnd w:id="13094"/>
        <w:bookmarkEnd w:id="13095"/>
        <w:bookmarkEnd w:id="13096"/>
        <w:bookmarkEnd w:id="13097"/>
        <w:bookmarkEnd w:id="13098"/>
        <w:bookmarkEnd w:id="13099"/>
        <w:bookmarkEnd w:id="13100"/>
        <w:bookmarkEnd w:id="13101"/>
        <w:bookmarkEnd w:id="13102"/>
        <w:bookmarkEnd w:id="13103"/>
        <w:bookmarkEnd w:id="13104"/>
        <w:bookmarkEnd w:id="13105"/>
        <w:bookmarkEnd w:id="13106"/>
        <w:bookmarkEnd w:id="13107"/>
        <w:bookmarkEnd w:id="13108"/>
        <w:bookmarkEnd w:id="13109"/>
        <w:bookmarkEnd w:id="13110"/>
        <w:bookmarkEnd w:id="13111"/>
        <w:bookmarkEnd w:id="13112"/>
        <w:bookmarkEnd w:id="13113"/>
        <w:bookmarkEnd w:id="13114"/>
        <w:bookmarkEnd w:id="13115"/>
        <w:bookmarkEnd w:id="13116"/>
        <w:bookmarkEnd w:id="13117"/>
        <w:bookmarkEnd w:id="13118"/>
        <w:bookmarkEnd w:id="13119"/>
        <w:bookmarkEnd w:id="13120"/>
        <w:bookmarkEnd w:id="13121"/>
        <w:bookmarkEnd w:id="13122"/>
        <w:bookmarkEnd w:id="13123"/>
        <w:bookmarkEnd w:id="13124"/>
        <w:bookmarkEnd w:id="13125"/>
        <w:bookmarkEnd w:id="13126"/>
        <w:bookmarkEnd w:id="13127"/>
        <w:bookmarkEnd w:id="13128"/>
        <w:bookmarkEnd w:id="13129"/>
        <w:bookmarkEnd w:id="13130"/>
      </w:del>
    </w:p>
    <w:p w14:paraId="4EABB753" w14:textId="3F4AE545" w:rsidR="005F4718" w:rsidDel="00413F3D" w:rsidRDefault="005F4718">
      <w:pPr>
        <w:numPr>
          <w:ilvl w:val="0"/>
          <w:numId w:val="26"/>
        </w:numPr>
        <w:overflowPunct w:val="0"/>
        <w:autoSpaceDE w:val="0"/>
        <w:autoSpaceDN w:val="0"/>
        <w:spacing w:after="60"/>
        <w:textAlignment w:val="baseline"/>
        <w:rPr>
          <w:del w:id="13131" w:author="Ramasubramani, Hariharan" w:date="2015-07-13T14:40:00Z"/>
          <w:rFonts w:cstheme="minorHAnsi"/>
          <w:color w:val="000000" w:themeColor="text1"/>
        </w:rPr>
        <w:pPrChange w:id="13132" w:author="Ramasubramani, Hariharan" w:date="2015-07-13T14:40:00Z">
          <w:pPr>
            <w:pStyle w:val="ListParagraph"/>
            <w:numPr>
              <w:ilvl w:val="2"/>
              <w:numId w:val="11"/>
            </w:numPr>
            <w:tabs>
              <w:tab w:val="num" w:pos="1512"/>
            </w:tabs>
            <w:overflowPunct w:val="0"/>
            <w:autoSpaceDE w:val="0"/>
            <w:autoSpaceDN w:val="0"/>
            <w:spacing w:after="60"/>
            <w:ind w:left="1044" w:firstLine="0"/>
            <w:textAlignment w:val="baseline"/>
          </w:pPr>
        </w:pPrChange>
      </w:pPr>
      <w:del w:id="13133" w:author="Ramasubramani, Hariharan" w:date="2015-07-13T14:40:00Z">
        <w:r w:rsidDel="00413F3D">
          <w:rPr>
            <w:rFonts w:cstheme="minorHAnsi"/>
            <w:color w:val="000000" w:themeColor="text1"/>
          </w:rPr>
          <w:delText>Upon restoring a user, the previous permissions will not restore.</w:delText>
        </w:r>
        <w:bookmarkStart w:id="13134" w:name="_Toc424912337"/>
        <w:bookmarkStart w:id="13135" w:name="_Toc424915446"/>
        <w:bookmarkStart w:id="13136" w:name="_Toc424918476"/>
        <w:bookmarkStart w:id="13137" w:name="_Toc425149326"/>
        <w:bookmarkStart w:id="13138" w:name="_Toc425161865"/>
        <w:bookmarkStart w:id="13139" w:name="_Toc425162873"/>
        <w:bookmarkStart w:id="13140" w:name="_Toc425163279"/>
        <w:bookmarkStart w:id="13141" w:name="_Toc425170766"/>
        <w:bookmarkStart w:id="13142" w:name="_Toc425173079"/>
        <w:bookmarkStart w:id="13143" w:name="_Toc425234552"/>
        <w:bookmarkStart w:id="13144" w:name="_Toc425238104"/>
        <w:bookmarkStart w:id="13145" w:name="_Toc425239350"/>
        <w:bookmarkStart w:id="13146" w:name="_Toc425240597"/>
        <w:bookmarkStart w:id="13147" w:name="_Toc425241843"/>
        <w:bookmarkStart w:id="13148" w:name="_Toc425243089"/>
        <w:bookmarkStart w:id="13149" w:name="_Toc425244336"/>
        <w:bookmarkStart w:id="13150" w:name="_Toc425245583"/>
        <w:bookmarkStart w:id="13151" w:name="_Toc425246830"/>
        <w:bookmarkStart w:id="13152" w:name="_Toc425248076"/>
        <w:bookmarkStart w:id="13153" w:name="_Toc425249323"/>
        <w:bookmarkStart w:id="13154" w:name="_Toc425250570"/>
        <w:bookmarkStart w:id="13155" w:name="_Toc425251817"/>
        <w:bookmarkStart w:id="13156" w:name="_Toc425252487"/>
        <w:bookmarkStart w:id="13157" w:name="_Toc425253158"/>
        <w:bookmarkStart w:id="13158" w:name="_Toc425256549"/>
        <w:bookmarkStart w:id="13159" w:name="_Toc425276250"/>
        <w:bookmarkStart w:id="13160" w:name="_Toc425342348"/>
        <w:bookmarkStart w:id="13161" w:name="_Toc425349554"/>
        <w:bookmarkStart w:id="13162" w:name="_Toc425352703"/>
        <w:bookmarkStart w:id="13163" w:name="_Toc425353388"/>
        <w:bookmarkStart w:id="13164" w:name="_Toc425787381"/>
        <w:bookmarkStart w:id="13165" w:name="_Toc425788067"/>
        <w:bookmarkStart w:id="13166" w:name="_Toc425788754"/>
        <w:bookmarkStart w:id="13167" w:name="_Toc425789441"/>
        <w:bookmarkStart w:id="13168" w:name="_Toc425790128"/>
        <w:bookmarkStart w:id="13169" w:name="_Toc425793868"/>
        <w:bookmarkStart w:id="13170" w:name="_Toc426384803"/>
        <w:bookmarkStart w:id="13171" w:name="_Toc426386207"/>
        <w:bookmarkStart w:id="13172" w:name="_Toc426387610"/>
        <w:bookmarkStart w:id="13173" w:name="_Toc426389014"/>
        <w:bookmarkStart w:id="13174" w:name="_Toc426390418"/>
        <w:bookmarkStart w:id="13175" w:name="_Toc426391822"/>
        <w:bookmarkStart w:id="13176" w:name="_Toc426393225"/>
        <w:bookmarkStart w:id="13177" w:name="_Toc427824810"/>
        <w:bookmarkStart w:id="13178" w:name="_Toc427852623"/>
        <w:bookmarkStart w:id="13179" w:name="_Toc427854863"/>
        <w:bookmarkStart w:id="13180" w:name="_Toc427857064"/>
        <w:bookmarkEnd w:id="13134"/>
        <w:bookmarkEnd w:id="13135"/>
        <w:bookmarkEnd w:id="13136"/>
        <w:bookmarkEnd w:id="13137"/>
        <w:bookmarkEnd w:id="13138"/>
        <w:bookmarkEnd w:id="13139"/>
        <w:bookmarkEnd w:id="13140"/>
        <w:bookmarkEnd w:id="13141"/>
        <w:bookmarkEnd w:id="13142"/>
        <w:bookmarkEnd w:id="13143"/>
        <w:bookmarkEnd w:id="13144"/>
        <w:bookmarkEnd w:id="13145"/>
        <w:bookmarkEnd w:id="13146"/>
        <w:bookmarkEnd w:id="13147"/>
        <w:bookmarkEnd w:id="13148"/>
        <w:bookmarkEnd w:id="13149"/>
        <w:bookmarkEnd w:id="13150"/>
        <w:bookmarkEnd w:id="13151"/>
        <w:bookmarkEnd w:id="13152"/>
        <w:bookmarkEnd w:id="13153"/>
        <w:bookmarkEnd w:id="13154"/>
        <w:bookmarkEnd w:id="13155"/>
        <w:bookmarkEnd w:id="13156"/>
        <w:bookmarkEnd w:id="13157"/>
        <w:bookmarkEnd w:id="13158"/>
        <w:bookmarkEnd w:id="13159"/>
        <w:bookmarkEnd w:id="13160"/>
        <w:bookmarkEnd w:id="13161"/>
        <w:bookmarkEnd w:id="13162"/>
        <w:bookmarkEnd w:id="13163"/>
        <w:bookmarkEnd w:id="13164"/>
        <w:bookmarkEnd w:id="13165"/>
        <w:bookmarkEnd w:id="13166"/>
        <w:bookmarkEnd w:id="13167"/>
        <w:bookmarkEnd w:id="13168"/>
        <w:bookmarkEnd w:id="13169"/>
        <w:bookmarkEnd w:id="13170"/>
        <w:bookmarkEnd w:id="13171"/>
        <w:bookmarkEnd w:id="13172"/>
        <w:bookmarkEnd w:id="13173"/>
        <w:bookmarkEnd w:id="13174"/>
        <w:bookmarkEnd w:id="13175"/>
        <w:bookmarkEnd w:id="13176"/>
        <w:bookmarkEnd w:id="13177"/>
        <w:bookmarkEnd w:id="13178"/>
        <w:bookmarkEnd w:id="13179"/>
        <w:bookmarkEnd w:id="13180"/>
      </w:del>
    </w:p>
    <w:p w14:paraId="2CA4CAD6" w14:textId="374A5432" w:rsidR="005F4718" w:rsidDel="00413F3D" w:rsidRDefault="005F4718">
      <w:pPr>
        <w:numPr>
          <w:ilvl w:val="0"/>
          <w:numId w:val="26"/>
        </w:numPr>
        <w:overflowPunct w:val="0"/>
        <w:autoSpaceDE w:val="0"/>
        <w:autoSpaceDN w:val="0"/>
        <w:spacing w:after="60"/>
        <w:textAlignment w:val="baseline"/>
        <w:rPr>
          <w:del w:id="13181" w:author="Ramasubramani, Hariharan" w:date="2015-07-13T14:40:00Z"/>
          <w:rFonts w:cstheme="minorHAnsi"/>
          <w:color w:val="000000" w:themeColor="text1"/>
        </w:rPr>
        <w:pPrChange w:id="13182" w:author="Ramasubramani, Hariharan" w:date="2015-07-13T14:40:00Z">
          <w:pPr>
            <w:pStyle w:val="ListParagraph"/>
            <w:numPr>
              <w:ilvl w:val="2"/>
              <w:numId w:val="11"/>
            </w:numPr>
            <w:tabs>
              <w:tab w:val="num" w:pos="1512"/>
            </w:tabs>
            <w:overflowPunct w:val="0"/>
            <w:autoSpaceDE w:val="0"/>
            <w:autoSpaceDN w:val="0"/>
            <w:spacing w:after="60"/>
            <w:ind w:left="1044" w:firstLine="0"/>
            <w:textAlignment w:val="baseline"/>
          </w:pPr>
        </w:pPrChange>
      </w:pPr>
      <w:del w:id="13183" w:author="Ramasubramani, Hariharan" w:date="2015-07-13T14:40:00Z">
        <w:r w:rsidDel="00413F3D">
          <w:rPr>
            <w:rFonts w:cstheme="minorHAnsi"/>
            <w:color w:val="000000" w:themeColor="text1"/>
          </w:rPr>
          <w:delText>The User Administrator will have the ability to add permissions to the user.</w:delText>
        </w:r>
        <w:bookmarkStart w:id="13184" w:name="_Toc424912338"/>
        <w:bookmarkStart w:id="13185" w:name="_Toc424915447"/>
        <w:bookmarkStart w:id="13186" w:name="_Toc424918477"/>
        <w:bookmarkStart w:id="13187" w:name="_Toc425149327"/>
        <w:bookmarkStart w:id="13188" w:name="_Toc425161866"/>
        <w:bookmarkStart w:id="13189" w:name="_Toc425162874"/>
        <w:bookmarkStart w:id="13190" w:name="_Toc425163280"/>
        <w:bookmarkStart w:id="13191" w:name="_Toc425170767"/>
        <w:bookmarkStart w:id="13192" w:name="_Toc425173080"/>
        <w:bookmarkStart w:id="13193" w:name="_Toc425234553"/>
        <w:bookmarkStart w:id="13194" w:name="_Toc425238105"/>
        <w:bookmarkStart w:id="13195" w:name="_Toc425239351"/>
        <w:bookmarkStart w:id="13196" w:name="_Toc425240598"/>
        <w:bookmarkStart w:id="13197" w:name="_Toc425241844"/>
        <w:bookmarkStart w:id="13198" w:name="_Toc425243090"/>
        <w:bookmarkStart w:id="13199" w:name="_Toc425244337"/>
        <w:bookmarkStart w:id="13200" w:name="_Toc425245584"/>
        <w:bookmarkStart w:id="13201" w:name="_Toc425246831"/>
        <w:bookmarkStart w:id="13202" w:name="_Toc425248077"/>
        <w:bookmarkStart w:id="13203" w:name="_Toc425249324"/>
        <w:bookmarkStart w:id="13204" w:name="_Toc425250571"/>
        <w:bookmarkStart w:id="13205" w:name="_Toc425251818"/>
        <w:bookmarkStart w:id="13206" w:name="_Toc425252488"/>
        <w:bookmarkStart w:id="13207" w:name="_Toc425253159"/>
        <w:bookmarkStart w:id="13208" w:name="_Toc425256550"/>
        <w:bookmarkStart w:id="13209" w:name="_Toc425276251"/>
        <w:bookmarkStart w:id="13210" w:name="_Toc425342349"/>
        <w:bookmarkStart w:id="13211" w:name="_Toc425349555"/>
        <w:bookmarkStart w:id="13212" w:name="_Toc425352704"/>
        <w:bookmarkStart w:id="13213" w:name="_Toc425353389"/>
        <w:bookmarkStart w:id="13214" w:name="_Toc425787382"/>
        <w:bookmarkStart w:id="13215" w:name="_Toc425788068"/>
        <w:bookmarkStart w:id="13216" w:name="_Toc425788755"/>
        <w:bookmarkStart w:id="13217" w:name="_Toc425789442"/>
        <w:bookmarkStart w:id="13218" w:name="_Toc425790129"/>
        <w:bookmarkStart w:id="13219" w:name="_Toc425793869"/>
        <w:bookmarkStart w:id="13220" w:name="_Toc426384804"/>
        <w:bookmarkStart w:id="13221" w:name="_Toc426386208"/>
        <w:bookmarkStart w:id="13222" w:name="_Toc426387611"/>
        <w:bookmarkStart w:id="13223" w:name="_Toc426389015"/>
        <w:bookmarkStart w:id="13224" w:name="_Toc426390419"/>
        <w:bookmarkStart w:id="13225" w:name="_Toc426391823"/>
        <w:bookmarkStart w:id="13226" w:name="_Toc426393226"/>
        <w:bookmarkStart w:id="13227" w:name="_Toc427824811"/>
        <w:bookmarkStart w:id="13228" w:name="_Toc427852624"/>
        <w:bookmarkStart w:id="13229" w:name="_Toc427854864"/>
        <w:bookmarkStart w:id="13230" w:name="_Toc427857065"/>
        <w:bookmarkEnd w:id="13184"/>
        <w:bookmarkEnd w:id="13185"/>
        <w:bookmarkEnd w:id="13186"/>
        <w:bookmarkEnd w:id="13187"/>
        <w:bookmarkEnd w:id="13188"/>
        <w:bookmarkEnd w:id="13189"/>
        <w:bookmarkEnd w:id="13190"/>
        <w:bookmarkEnd w:id="13191"/>
        <w:bookmarkEnd w:id="13192"/>
        <w:bookmarkEnd w:id="13193"/>
        <w:bookmarkEnd w:id="13194"/>
        <w:bookmarkEnd w:id="13195"/>
        <w:bookmarkEnd w:id="13196"/>
        <w:bookmarkEnd w:id="13197"/>
        <w:bookmarkEnd w:id="13198"/>
        <w:bookmarkEnd w:id="13199"/>
        <w:bookmarkEnd w:id="13200"/>
        <w:bookmarkEnd w:id="13201"/>
        <w:bookmarkEnd w:id="13202"/>
        <w:bookmarkEnd w:id="13203"/>
        <w:bookmarkEnd w:id="13204"/>
        <w:bookmarkEnd w:id="13205"/>
        <w:bookmarkEnd w:id="13206"/>
        <w:bookmarkEnd w:id="13207"/>
        <w:bookmarkEnd w:id="13208"/>
        <w:bookmarkEnd w:id="13209"/>
        <w:bookmarkEnd w:id="13210"/>
        <w:bookmarkEnd w:id="13211"/>
        <w:bookmarkEnd w:id="13212"/>
        <w:bookmarkEnd w:id="13213"/>
        <w:bookmarkEnd w:id="13214"/>
        <w:bookmarkEnd w:id="13215"/>
        <w:bookmarkEnd w:id="13216"/>
        <w:bookmarkEnd w:id="13217"/>
        <w:bookmarkEnd w:id="13218"/>
        <w:bookmarkEnd w:id="13219"/>
        <w:bookmarkEnd w:id="13220"/>
        <w:bookmarkEnd w:id="13221"/>
        <w:bookmarkEnd w:id="13222"/>
        <w:bookmarkEnd w:id="13223"/>
        <w:bookmarkEnd w:id="13224"/>
        <w:bookmarkEnd w:id="13225"/>
        <w:bookmarkEnd w:id="13226"/>
        <w:bookmarkEnd w:id="13227"/>
        <w:bookmarkEnd w:id="13228"/>
        <w:bookmarkEnd w:id="13229"/>
        <w:bookmarkEnd w:id="13230"/>
      </w:del>
    </w:p>
    <w:p w14:paraId="254DFABB" w14:textId="69460209" w:rsidR="00DA74CD" w:rsidDel="00413F3D" w:rsidRDefault="005F4718">
      <w:pPr>
        <w:numPr>
          <w:ilvl w:val="0"/>
          <w:numId w:val="26"/>
        </w:numPr>
        <w:overflowPunct w:val="0"/>
        <w:autoSpaceDE w:val="0"/>
        <w:autoSpaceDN w:val="0"/>
        <w:spacing w:after="60"/>
        <w:textAlignment w:val="baseline"/>
        <w:rPr>
          <w:del w:id="13231" w:author="Ramasubramani, Hariharan" w:date="2015-07-13T14:40:00Z"/>
          <w:rFonts w:cstheme="minorHAnsi"/>
          <w:color w:val="000000" w:themeColor="text1"/>
        </w:rPr>
        <w:pPrChange w:id="13232" w:author="Ramasubramani, Hariharan" w:date="2015-07-13T14:40:00Z">
          <w:pPr>
            <w:pStyle w:val="ListParagraph"/>
            <w:numPr>
              <w:ilvl w:val="3"/>
              <w:numId w:val="11"/>
            </w:numPr>
            <w:tabs>
              <w:tab w:val="num" w:pos="2088"/>
            </w:tabs>
            <w:overflowPunct w:val="0"/>
            <w:autoSpaceDE w:val="0"/>
            <w:autoSpaceDN w:val="0"/>
            <w:spacing w:after="60"/>
            <w:ind w:left="1728" w:firstLine="0"/>
            <w:textAlignment w:val="baseline"/>
          </w:pPr>
        </w:pPrChange>
      </w:pPr>
      <w:del w:id="13233" w:author="Ramasubramani, Hariharan" w:date="2015-07-13T14:40:00Z">
        <w:r w:rsidDel="00413F3D">
          <w:rPr>
            <w:rFonts w:cstheme="minorHAnsi"/>
            <w:color w:val="000000" w:themeColor="text1"/>
          </w:rPr>
          <w:delText xml:space="preserve">If the user no longer has an active LDAP group assigned to their n#, that will need to be requested through RequestIT for log-in. </w:delText>
        </w:r>
        <w:bookmarkStart w:id="13234" w:name="_Toc424912339"/>
        <w:bookmarkStart w:id="13235" w:name="_Toc424915448"/>
        <w:bookmarkStart w:id="13236" w:name="_Toc424918478"/>
        <w:bookmarkStart w:id="13237" w:name="_Toc425149328"/>
        <w:bookmarkStart w:id="13238" w:name="_Toc425161867"/>
        <w:bookmarkStart w:id="13239" w:name="_Toc425162875"/>
        <w:bookmarkStart w:id="13240" w:name="_Toc425163281"/>
        <w:bookmarkStart w:id="13241" w:name="_Toc425170768"/>
        <w:bookmarkStart w:id="13242" w:name="_Toc425173081"/>
        <w:bookmarkStart w:id="13243" w:name="_Toc425234554"/>
        <w:bookmarkStart w:id="13244" w:name="_Toc425238106"/>
        <w:bookmarkStart w:id="13245" w:name="_Toc425239352"/>
        <w:bookmarkStart w:id="13246" w:name="_Toc425240599"/>
        <w:bookmarkStart w:id="13247" w:name="_Toc425241845"/>
        <w:bookmarkStart w:id="13248" w:name="_Toc425243091"/>
        <w:bookmarkStart w:id="13249" w:name="_Toc425244338"/>
        <w:bookmarkStart w:id="13250" w:name="_Toc425245585"/>
        <w:bookmarkStart w:id="13251" w:name="_Toc425246832"/>
        <w:bookmarkStart w:id="13252" w:name="_Toc425248078"/>
        <w:bookmarkStart w:id="13253" w:name="_Toc425249325"/>
        <w:bookmarkStart w:id="13254" w:name="_Toc425250572"/>
        <w:bookmarkStart w:id="13255" w:name="_Toc425251819"/>
        <w:bookmarkStart w:id="13256" w:name="_Toc425252489"/>
        <w:bookmarkStart w:id="13257" w:name="_Toc425253160"/>
        <w:bookmarkStart w:id="13258" w:name="_Toc425256551"/>
        <w:bookmarkStart w:id="13259" w:name="_Toc425276252"/>
        <w:bookmarkStart w:id="13260" w:name="_Toc425342350"/>
        <w:bookmarkStart w:id="13261" w:name="_Toc425349556"/>
        <w:bookmarkStart w:id="13262" w:name="_Toc425352705"/>
        <w:bookmarkStart w:id="13263" w:name="_Toc425353390"/>
        <w:bookmarkStart w:id="13264" w:name="_Toc425787383"/>
        <w:bookmarkStart w:id="13265" w:name="_Toc425788069"/>
        <w:bookmarkStart w:id="13266" w:name="_Toc425788756"/>
        <w:bookmarkStart w:id="13267" w:name="_Toc425789443"/>
        <w:bookmarkStart w:id="13268" w:name="_Toc425790130"/>
        <w:bookmarkStart w:id="13269" w:name="_Toc425793870"/>
        <w:bookmarkStart w:id="13270" w:name="_Toc426384805"/>
        <w:bookmarkStart w:id="13271" w:name="_Toc426386209"/>
        <w:bookmarkStart w:id="13272" w:name="_Toc426387612"/>
        <w:bookmarkStart w:id="13273" w:name="_Toc426389016"/>
        <w:bookmarkStart w:id="13274" w:name="_Toc426390420"/>
        <w:bookmarkStart w:id="13275" w:name="_Toc426391824"/>
        <w:bookmarkStart w:id="13276" w:name="_Toc426393227"/>
        <w:bookmarkStart w:id="13277" w:name="_Toc427824812"/>
        <w:bookmarkStart w:id="13278" w:name="_Toc427852625"/>
        <w:bookmarkStart w:id="13279" w:name="_Toc427854865"/>
        <w:bookmarkStart w:id="13280" w:name="_Toc427857066"/>
        <w:bookmarkEnd w:id="13234"/>
        <w:bookmarkEnd w:id="13235"/>
        <w:bookmarkEnd w:id="13236"/>
        <w:bookmarkEnd w:id="13237"/>
        <w:bookmarkEnd w:id="13238"/>
        <w:bookmarkEnd w:id="13239"/>
        <w:bookmarkEnd w:id="13240"/>
        <w:bookmarkEnd w:id="13241"/>
        <w:bookmarkEnd w:id="13242"/>
        <w:bookmarkEnd w:id="13243"/>
        <w:bookmarkEnd w:id="13244"/>
        <w:bookmarkEnd w:id="13245"/>
        <w:bookmarkEnd w:id="13246"/>
        <w:bookmarkEnd w:id="13247"/>
        <w:bookmarkEnd w:id="13248"/>
        <w:bookmarkEnd w:id="13249"/>
        <w:bookmarkEnd w:id="13250"/>
        <w:bookmarkEnd w:id="13251"/>
        <w:bookmarkEnd w:id="13252"/>
        <w:bookmarkEnd w:id="13253"/>
        <w:bookmarkEnd w:id="13254"/>
        <w:bookmarkEnd w:id="13255"/>
        <w:bookmarkEnd w:id="13256"/>
        <w:bookmarkEnd w:id="13257"/>
        <w:bookmarkEnd w:id="13258"/>
        <w:bookmarkEnd w:id="13259"/>
        <w:bookmarkEnd w:id="13260"/>
        <w:bookmarkEnd w:id="13261"/>
        <w:bookmarkEnd w:id="13262"/>
        <w:bookmarkEnd w:id="13263"/>
        <w:bookmarkEnd w:id="13264"/>
        <w:bookmarkEnd w:id="13265"/>
        <w:bookmarkEnd w:id="13266"/>
        <w:bookmarkEnd w:id="13267"/>
        <w:bookmarkEnd w:id="13268"/>
        <w:bookmarkEnd w:id="13269"/>
        <w:bookmarkEnd w:id="13270"/>
        <w:bookmarkEnd w:id="13271"/>
        <w:bookmarkEnd w:id="13272"/>
        <w:bookmarkEnd w:id="13273"/>
        <w:bookmarkEnd w:id="13274"/>
        <w:bookmarkEnd w:id="13275"/>
        <w:bookmarkEnd w:id="13276"/>
        <w:bookmarkEnd w:id="13277"/>
        <w:bookmarkEnd w:id="13278"/>
        <w:bookmarkEnd w:id="13279"/>
        <w:bookmarkEnd w:id="13280"/>
      </w:del>
    </w:p>
    <w:p w14:paraId="49064BDC" w14:textId="19200ADF" w:rsidR="005F4718" w:rsidDel="00413F3D" w:rsidRDefault="00B34DC6">
      <w:pPr>
        <w:numPr>
          <w:ilvl w:val="0"/>
          <w:numId w:val="26"/>
        </w:numPr>
        <w:overflowPunct w:val="0"/>
        <w:autoSpaceDE w:val="0"/>
        <w:autoSpaceDN w:val="0"/>
        <w:spacing w:after="60"/>
        <w:textAlignment w:val="baseline"/>
        <w:rPr>
          <w:del w:id="13281" w:author="Ramasubramani, Hariharan" w:date="2015-07-13T14:40:00Z"/>
          <w:rFonts w:cstheme="minorHAnsi"/>
          <w:color w:val="000000" w:themeColor="text1"/>
        </w:rPr>
        <w:pPrChange w:id="13282" w:author="Ramasubramani, Hariharan" w:date="2015-07-13T14:40:00Z">
          <w:pPr>
            <w:overflowPunct w:val="0"/>
            <w:autoSpaceDE w:val="0"/>
            <w:autoSpaceDN w:val="0"/>
            <w:spacing w:after="60"/>
            <w:ind w:firstLine="0"/>
            <w:jc w:val="center"/>
            <w:textAlignment w:val="baseline"/>
          </w:pPr>
        </w:pPrChange>
      </w:pPr>
      <w:ins w:id="13283" w:author="Hariharan Ramasubramani" w:date="2015-04-08T12:52:00Z">
        <w:del w:id="13284" w:author="Ramasubramani, Hariharan" w:date="2015-07-13T14:40:00Z">
          <w:r w:rsidDel="00413F3D">
            <w:rPr>
              <w:noProof/>
            </w:rPr>
            <w:drawing>
              <wp:inline distT="0" distB="0" distL="0" distR="0" wp14:anchorId="67D4D109" wp14:editId="6A642859">
                <wp:extent cx="5943600" cy="106997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943600" cy="1069975"/>
                        </a:xfrm>
                        <a:prstGeom prst="rect">
                          <a:avLst/>
                        </a:prstGeom>
                      </pic:spPr>
                    </pic:pic>
                  </a:graphicData>
                </a:graphic>
              </wp:inline>
            </w:drawing>
          </w:r>
        </w:del>
      </w:ins>
      <w:del w:id="13285" w:author="Ramasubramani, Hariharan" w:date="2015-07-13T14:40:00Z">
        <w:r w:rsidR="00DA74CD" w:rsidDel="00413F3D">
          <w:rPr>
            <w:rFonts w:cstheme="minorHAnsi"/>
            <w:noProof/>
            <w:color w:val="000000" w:themeColor="text1"/>
          </w:rPr>
          <w:drawing>
            <wp:inline distT="0" distB="0" distL="0" distR="0" wp14:anchorId="3CF184FB" wp14:editId="2D4BEED5">
              <wp:extent cx="5534025" cy="3476625"/>
              <wp:effectExtent l="19050" t="19050" r="28575" b="285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chivedUsers.png"/>
                      <pic:cNvPicPr/>
                    </pic:nvPicPr>
                    <pic:blipFill>
                      <a:blip r:embed="rId50">
                        <a:extLst>
                          <a:ext uri="{28A0092B-C50C-407E-A947-70E740481C1C}">
                            <a14:useLocalDpi xmlns:a14="http://schemas.microsoft.com/office/drawing/2010/main" val="0"/>
                          </a:ext>
                        </a:extLst>
                      </a:blip>
                      <a:stretch>
                        <a:fillRect/>
                      </a:stretch>
                    </pic:blipFill>
                    <pic:spPr>
                      <a:xfrm>
                        <a:off x="0" y="0"/>
                        <a:ext cx="5534025" cy="3476625"/>
                      </a:xfrm>
                      <a:prstGeom prst="rect">
                        <a:avLst/>
                      </a:prstGeom>
                      <a:ln>
                        <a:solidFill>
                          <a:schemeClr val="accent1"/>
                        </a:solidFill>
                      </a:ln>
                    </pic:spPr>
                  </pic:pic>
                </a:graphicData>
              </a:graphic>
            </wp:inline>
          </w:drawing>
        </w:r>
        <w:bookmarkStart w:id="13286" w:name="_Toc424912340"/>
        <w:bookmarkStart w:id="13287" w:name="_Toc424915449"/>
        <w:bookmarkStart w:id="13288" w:name="_Toc424918479"/>
        <w:bookmarkStart w:id="13289" w:name="_Toc425149329"/>
        <w:bookmarkStart w:id="13290" w:name="_Toc425161868"/>
        <w:bookmarkStart w:id="13291" w:name="_Toc425162876"/>
        <w:bookmarkStart w:id="13292" w:name="_Toc425163282"/>
        <w:bookmarkStart w:id="13293" w:name="_Toc425170769"/>
        <w:bookmarkStart w:id="13294" w:name="_Toc425173082"/>
        <w:bookmarkStart w:id="13295" w:name="_Toc425234555"/>
        <w:bookmarkStart w:id="13296" w:name="_Toc425238107"/>
        <w:bookmarkStart w:id="13297" w:name="_Toc425239353"/>
        <w:bookmarkStart w:id="13298" w:name="_Toc425240600"/>
        <w:bookmarkStart w:id="13299" w:name="_Toc425241846"/>
        <w:bookmarkStart w:id="13300" w:name="_Toc425243092"/>
        <w:bookmarkStart w:id="13301" w:name="_Toc425244339"/>
        <w:bookmarkStart w:id="13302" w:name="_Toc425245586"/>
        <w:bookmarkStart w:id="13303" w:name="_Toc425246833"/>
        <w:bookmarkStart w:id="13304" w:name="_Toc425248079"/>
        <w:bookmarkStart w:id="13305" w:name="_Toc425249326"/>
        <w:bookmarkStart w:id="13306" w:name="_Toc425250573"/>
        <w:bookmarkStart w:id="13307" w:name="_Toc425251820"/>
        <w:bookmarkStart w:id="13308" w:name="_Toc425252490"/>
        <w:bookmarkStart w:id="13309" w:name="_Toc425253161"/>
        <w:bookmarkStart w:id="13310" w:name="_Toc425256552"/>
        <w:bookmarkStart w:id="13311" w:name="_Toc425276253"/>
        <w:bookmarkStart w:id="13312" w:name="_Toc425342351"/>
        <w:bookmarkStart w:id="13313" w:name="_Toc425349557"/>
        <w:bookmarkStart w:id="13314" w:name="_Toc425352706"/>
        <w:bookmarkStart w:id="13315" w:name="_Toc425353391"/>
        <w:bookmarkStart w:id="13316" w:name="_Toc425787384"/>
        <w:bookmarkStart w:id="13317" w:name="_Toc425788070"/>
        <w:bookmarkStart w:id="13318" w:name="_Toc425788757"/>
        <w:bookmarkStart w:id="13319" w:name="_Toc425789444"/>
        <w:bookmarkStart w:id="13320" w:name="_Toc425790131"/>
        <w:bookmarkStart w:id="13321" w:name="_Toc425793871"/>
        <w:bookmarkStart w:id="13322" w:name="_Toc426384806"/>
        <w:bookmarkStart w:id="13323" w:name="_Toc426386210"/>
        <w:bookmarkStart w:id="13324" w:name="_Toc426387613"/>
        <w:bookmarkStart w:id="13325" w:name="_Toc426389017"/>
        <w:bookmarkStart w:id="13326" w:name="_Toc426390421"/>
        <w:bookmarkStart w:id="13327" w:name="_Toc426391825"/>
        <w:bookmarkStart w:id="13328" w:name="_Toc426393228"/>
        <w:bookmarkStart w:id="13329" w:name="_Toc427824813"/>
        <w:bookmarkStart w:id="13330" w:name="_Toc427852626"/>
        <w:bookmarkStart w:id="13331" w:name="_Toc427854866"/>
        <w:bookmarkStart w:id="13332" w:name="_Toc427857067"/>
        <w:bookmarkEnd w:id="13286"/>
        <w:bookmarkEnd w:id="13287"/>
        <w:bookmarkEnd w:id="13288"/>
        <w:bookmarkEnd w:id="13289"/>
        <w:bookmarkEnd w:id="13290"/>
        <w:bookmarkEnd w:id="13291"/>
        <w:bookmarkEnd w:id="13292"/>
        <w:bookmarkEnd w:id="13293"/>
        <w:bookmarkEnd w:id="13294"/>
        <w:bookmarkEnd w:id="13295"/>
        <w:bookmarkEnd w:id="13296"/>
        <w:bookmarkEnd w:id="13297"/>
        <w:bookmarkEnd w:id="13298"/>
        <w:bookmarkEnd w:id="13299"/>
        <w:bookmarkEnd w:id="13300"/>
        <w:bookmarkEnd w:id="13301"/>
        <w:bookmarkEnd w:id="13302"/>
        <w:bookmarkEnd w:id="13303"/>
        <w:bookmarkEnd w:id="13304"/>
        <w:bookmarkEnd w:id="13305"/>
        <w:bookmarkEnd w:id="13306"/>
        <w:bookmarkEnd w:id="13307"/>
        <w:bookmarkEnd w:id="13308"/>
        <w:bookmarkEnd w:id="13309"/>
        <w:bookmarkEnd w:id="13310"/>
        <w:bookmarkEnd w:id="13311"/>
        <w:bookmarkEnd w:id="13312"/>
        <w:bookmarkEnd w:id="13313"/>
        <w:bookmarkEnd w:id="13314"/>
        <w:bookmarkEnd w:id="13315"/>
        <w:bookmarkEnd w:id="13316"/>
        <w:bookmarkEnd w:id="13317"/>
        <w:bookmarkEnd w:id="13318"/>
        <w:bookmarkEnd w:id="13319"/>
        <w:bookmarkEnd w:id="13320"/>
        <w:bookmarkEnd w:id="13321"/>
        <w:bookmarkEnd w:id="13322"/>
        <w:bookmarkEnd w:id="13323"/>
        <w:bookmarkEnd w:id="13324"/>
        <w:bookmarkEnd w:id="13325"/>
        <w:bookmarkEnd w:id="13326"/>
        <w:bookmarkEnd w:id="13327"/>
        <w:bookmarkEnd w:id="13328"/>
        <w:bookmarkEnd w:id="13329"/>
        <w:bookmarkEnd w:id="13330"/>
        <w:bookmarkEnd w:id="13331"/>
        <w:bookmarkEnd w:id="13332"/>
      </w:del>
    </w:p>
    <w:p w14:paraId="7CEC3925" w14:textId="108A0106" w:rsidR="000F1715" w:rsidRPr="00EF1CCB" w:rsidDel="00413F3D" w:rsidRDefault="00DA74CD">
      <w:pPr>
        <w:numPr>
          <w:ilvl w:val="0"/>
          <w:numId w:val="26"/>
        </w:numPr>
        <w:overflowPunct w:val="0"/>
        <w:autoSpaceDE w:val="0"/>
        <w:autoSpaceDN w:val="0"/>
        <w:spacing w:after="60"/>
        <w:textAlignment w:val="baseline"/>
        <w:rPr>
          <w:del w:id="13333" w:author="Ramasubramani, Hariharan" w:date="2015-07-13T14:40:00Z"/>
          <w:rFonts w:cstheme="minorHAnsi"/>
          <w:color w:val="000000" w:themeColor="text1"/>
        </w:rPr>
        <w:pPrChange w:id="13334" w:author="Ramasubramani, Hariharan" w:date="2015-07-13T14:40:00Z">
          <w:pPr>
            <w:overflowPunct w:val="0"/>
            <w:autoSpaceDE w:val="0"/>
            <w:autoSpaceDN w:val="0"/>
            <w:spacing w:after="60"/>
            <w:ind w:firstLine="0"/>
            <w:jc w:val="center"/>
            <w:textAlignment w:val="baseline"/>
          </w:pPr>
        </w:pPrChange>
      </w:pPr>
      <w:del w:id="13335" w:author="Ramasubramani, Hariharan" w:date="2015-07-13T14:40:00Z">
        <w:r w:rsidDel="00413F3D">
          <w:rPr>
            <w:rFonts w:cstheme="minorHAnsi"/>
            <w:color w:val="000000" w:themeColor="text1"/>
          </w:rPr>
          <w:delText>Fig:</w:delText>
        </w:r>
        <w:r w:rsidR="00E6273F" w:rsidDel="00413F3D">
          <w:rPr>
            <w:rFonts w:cstheme="minorHAnsi"/>
            <w:color w:val="000000" w:themeColor="text1"/>
          </w:rPr>
          <w:delText xml:space="preserve"> 2.</w:delText>
        </w:r>
        <w:r w:rsidR="0096149E" w:rsidDel="00413F3D">
          <w:rPr>
            <w:rFonts w:cstheme="minorHAnsi"/>
            <w:color w:val="000000" w:themeColor="text1"/>
          </w:rPr>
          <w:delText>g</w:delText>
        </w:r>
        <w:r w:rsidDel="00413F3D">
          <w:rPr>
            <w:rFonts w:cstheme="minorHAnsi"/>
            <w:color w:val="000000" w:themeColor="text1"/>
          </w:rPr>
          <w:delText xml:space="preserve"> - Archived Users Screen</w:delText>
        </w:r>
        <w:bookmarkStart w:id="13336" w:name="_Toc424912341"/>
        <w:bookmarkStart w:id="13337" w:name="_Toc424915450"/>
        <w:bookmarkStart w:id="13338" w:name="_Toc424918480"/>
        <w:bookmarkStart w:id="13339" w:name="_Toc425149330"/>
        <w:bookmarkStart w:id="13340" w:name="_Toc425161869"/>
        <w:bookmarkStart w:id="13341" w:name="_Toc425162877"/>
        <w:bookmarkStart w:id="13342" w:name="_Toc425163283"/>
        <w:bookmarkStart w:id="13343" w:name="_Toc425170770"/>
        <w:bookmarkStart w:id="13344" w:name="_Toc425173083"/>
        <w:bookmarkStart w:id="13345" w:name="_Toc425234556"/>
        <w:bookmarkStart w:id="13346" w:name="_Toc425238108"/>
        <w:bookmarkStart w:id="13347" w:name="_Toc425239354"/>
        <w:bookmarkStart w:id="13348" w:name="_Toc425240601"/>
        <w:bookmarkStart w:id="13349" w:name="_Toc425241847"/>
        <w:bookmarkStart w:id="13350" w:name="_Toc425243093"/>
        <w:bookmarkStart w:id="13351" w:name="_Toc425244340"/>
        <w:bookmarkStart w:id="13352" w:name="_Toc425245587"/>
        <w:bookmarkStart w:id="13353" w:name="_Toc425246834"/>
        <w:bookmarkStart w:id="13354" w:name="_Toc425248080"/>
        <w:bookmarkStart w:id="13355" w:name="_Toc425249327"/>
        <w:bookmarkStart w:id="13356" w:name="_Toc425250574"/>
        <w:bookmarkStart w:id="13357" w:name="_Toc425251821"/>
        <w:bookmarkStart w:id="13358" w:name="_Toc425252491"/>
        <w:bookmarkStart w:id="13359" w:name="_Toc425253162"/>
        <w:bookmarkStart w:id="13360" w:name="_Toc425256553"/>
        <w:bookmarkStart w:id="13361" w:name="_Toc425276254"/>
        <w:bookmarkStart w:id="13362" w:name="_Toc425342352"/>
        <w:bookmarkStart w:id="13363" w:name="_Toc425349558"/>
        <w:bookmarkStart w:id="13364" w:name="_Toc425352707"/>
        <w:bookmarkStart w:id="13365" w:name="_Toc425353392"/>
        <w:bookmarkStart w:id="13366" w:name="_Toc425787385"/>
        <w:bookmarkStart w:id="13367" w:name="_Toc425788071"/>
        <w:bookmarkStart w:id="13368" w:name="_Toc425788758"/>
        <w:bookmarkStart w:id="13369" w:name="_Toc425789445"/>
        <w:bookmarkStart w:id="13370" w:name="_Toc425790132"/>
        <w:bookmarkStart w:id="13371" w:name="_Toc425793872"/>
        <w:bookmarkStart w:id="13372" w:name="_Toc426384807"/>
        <w:bookmarkStart w:id="13373" w:name="_Toc426386211"/>
        <w:bookmarkStart w:id="13374" w:name="_Toc426387614"/>
        <w:bookmarkStart w:id="13375" w:name="_Toc426389018"/>
        <w:bookmarkStart w:id="13376" w:name="_Toc426390422"/>
        <w:bookmarkStart w:id="13377" w:name="_Toc426391826"/>
        <w:bookmarkStart w:id="13378" w:name="_Toc426393229"/>
        <w:bookmarkStart w:id="13379" w:name="_Toc427824814"/>
        <w:bookmarkStart w:id="13380" w:name="_Toc427852627"/>
        <w:bookmarkStart w:id="13381" w:name="_Toc427854867"/>
        <w:bookmarkStart w:id="13382" w:name="_Toc427857068"/>
        <w:bookmarkEnd w:id="13336"/>
        <w:bookmarkEnd w:id="13337"/>
        <w:bookmarkEnd w:id="13338"/>
        <w:bookmarkEnd w:id="13339"/>
        <w:bookmarkEnd w:id="13340"/>
        <w:bookmarkEnd w:id="13341"/>
        <w:bookmarkEnd w:id="13342"/>
        <w:bookmarkEnd w:id="13343"/>
        <w:bookmarkEnd w:id="13344"/>
        <w:bookmarkEnd w:id="13345"/>
        <w:bookmarkEnd w:id="13346"/>
        <w:bookmarkEnd w:id="13347"/>
        <w:bookmarkEnd w:id="13348"/>
        <w:bookmarkEnd w:id="13349"/>
        <w:bookmarkEnd w:id="13350"/>
        <w:bookmarkEnd w:id="13351"/>
        <w:bookmarkEnd w:id="13352"/>
        <w:bookmarkEnd w:id="13353"/>
        <w:bookmarkEnd w:id="13354"/>
        <w:bookmarkEnd w:id="13355"/>
        <w:bookmarkEnd w:id="13356"/>
        <w:bookmarkEnd w:id="13357"/>
        <w:bookmarkEnd w:id="13358"/>
        <w:bookmarkEnd w:id="13359"/>
        <w:bookmarkEnd w:id="13360"/>
        <w:bookmarkEnd w:id="13361"/>
        <w:bookmarkEnd w:id="13362"/>
        <w:bookmarkEnd w:id="13363"/>
        <w:bookmarkEnd w:id="13364"/>
        <w:bookmarkEnd w:id="13365"/>
        <w:bookmarkEnd w:id="13366"/>
        <w:bookmarkEnd w:id="13367"/>
        <w:bookmarkEnd w:id="13368"/>
        <w:bookmarkEnd w:id="13369"/>
        <w:bookmarkEnd w:id="13370"/>
        <w:bookmarkEnd w:id="13371"/>
        <w:bookmarkEnd w:id="13372"/>
        <w:bookmarkEnd w:id="13373"/>
        <w:bookmarkEnd w:id="13374"/>
        <w:bookmarkEnd w:id="13375"/>
        <w:bookmarkEnd w:id="13376"/>
        <w:bookmarkEnd w:id="13377"/>
        <w:bookmarkEnd w:id="13378"/>
        <w:bookmarkEnd w:id="13379"/>
        <w:bookmarkEnd w:id="13380"/>
        <w:bookmarkEnd w:id="13381"/>
        <w:bookmarkEnd w:id="13382"/>
      </w:del>
    </w:p>
    <w:p w14:paraId="499FFAAC" w14:textId="2D703694" w:rsidR="00B26F72" w:rsidDel="00413F3D" w:rsidRDefault="00DA74CD">
      <w:pPr>
        <w:numPr>
          <w:ilvl w:val="0"/>
          <w:numId w:val="26"/>
        </w:numPr>
        <w:overflowPunct w:val="0"/>
        <w:autoSpaceDE w:val="0"/>
        <w:autoSpaceDN w:val="0"/>
        <w:spacing w:after="60"/>
        <w:textAlignment w:val="baseline"/>
        <w:rPr>
          <w:del w:id="13383" w:author="Ramasubramani, Hariharan" w:date="2015-07-13T14:40:00Z"/>
        </w:rPr>
        <w:pPrChange w:id="13384" w:author="Ramasubramani, Hariharan" w:date="2015-07-13T14:40:00Z">
          <w:pPr>
            <w:pStyle w:val="BlockComment"/>
          </w:pPr>
        </w:pPrChange>
      </w:pPr>
      <w:del w:id="13385" w:author="Ramasubramani, Hariharan" w:date="2015-07-13T14:40:00Z">
        <w:r w:rsidRPr="000F1715" w:rsidDel="00413F3D">
          <w:delText>After clicking View Archived on the User</w:delText>
        </w:r>
        <w:r w:rsidR="002D5F41" w:rsidRPr="000F1715" w:rsidDel="00413F3D">
          <w:delText>s</w:delText>
        </w:r>
        <w:r w:rsidRPr="000F1715" w:rsidDel="00413F3D">
          <w:delText xml:space="preserve"> Administration screen (Fig: </w:delText>
        </w:r>
        <w:r w:rsidR="00462EA2" w:rsidDel="00413F3D">
          <w:delText xml:space="preserve">2.a </w:delText>
        </w:r>
        <w:r w:rsidRPr="000F1715" w:rsidDel="00413F3D">
          <w:delText>- User</w:delText>
        </w:r>
        <w:r w:rsidR="002D5F41" w:rsidRPr="000F1715" w:rsidDel="00413F3D">
          <w:delText>s</w:delText>
        </w:r>
        <w:r w:rsidRPr="000F1715" w:rsidDel="00413F3D">
          <w:delText xml:space="preserve"> Ad</w:delText>
        </w:r>
        <w:r w:rsidR="00462EA2" w:rsidDel="00413F3D">
          <w:delText>ministration Screen</w:delText>
        </w:r>
        <w:r w:rsidRPr="000F1715" w:rsidDel="00413F3D">
          <w:delText xml:space="preserve">), the Archived Users screen will be displayed and populated with a list of Archived Users.  </w:delText>
        </w:r>
        <w:bookmarkStart w:id="13386" w:name="_Toc424912342"/>
        <w:bookmarkStart w:id="13387" w:name="_Toc424915451"/>
        <w:bookmarkStart w:id="13388" w:name="_Toc424918481"/>
        <w:bookmarkStart w:id="13389" w:name="_Toc425149331"/>
        <w:bookmarkStart w:id="13390" w:name="_Toc425161870"/>
        <w:bookmarkStart w:id="13391" w:name="_Toc425162878"/>
        <w:bookmarkStart w:id="13392" w:name="_Toc425163284"/>
        <w:bookmarkStart w:id="13393" w:name="_Toc425170771"/>
        <w:bookmarkStart w:id="13394" w:name="_Toc425173084"/>
        <w:bookmarkStart w:id="13395" w:name="_Toc425234557"/>
        <w:bookmarkStart w:id="13396" w:name="_Toc425238109"/>
        <w:bookmarkStart w:id="13397" w:name="_Toc425239355"/>
        <w:bookmarkStart w:id="13398" w:name="_Toc425240602"/>
        <w:bookmarkStart w:id="13399" w:name="_Toc425241848"/>
        <w:bookmarkStart w:id="13400" w:name="_Toc425243094"/>
        <w:bookmarkStart w:id="13401" w:name="_Toc425244341"/>
        <w:bookmarkStart w:id="13402" w:name="_Toc425245588"/>
        <w:bookmarkStart w:id="13403" w:name="_Toc425246835"/>
        <w:bookmarkStart w:id="13404" w:name="_Toc425248081"/>
        <w:bookmarkStart w:id="13405" w:name="_Toc425249328"/>
        <w:bookmarkStart w:id="13406" w:name="_Toc425250575"/>
        <w:bookmarkStart w:id="13407" w:name="_Toc425251822"/>
        <w:bookmarkStart w:id="13408" w:name="_Toc425252492"/>
        <w:bookmarkStart w:id="13409" w:name="_Toc425253163"/>
        <w:bookmarkStart w:id="13410" w:name="_Toc425256554"/>
        <w:bookmarkStart w:id="13411" w:name="_Toc425276255"/>
        <w:bookmarkStart w:id="13412" w:name="_Toc425342353"/>
        <w:bookmarkStart w:id="13413" w:name="_Toc425349559"/>
        <w:bookmarkStart w:id="13414" w:name="_Toc425352708"/>
        <w:bookmarkStart w:id="13415" w:name="_Toc425353393"/>
        <w:bookmarkStart w:id="13416" w:name="_Toc425787386"/>
        <w:bookmarkStart w:id="13417" w:name="_Toc425788072"/>
        <w:bookmarkStart w:id="13418" w:name="_Toc425788759"/>
        <w:bookmarkStart w:id="13419" w:name="_Toc425789446"/>
        <w:bookmarkStart w:id="13420" w:name="_Toc425790133"/>
        <w:bookmarkStart w:id="13421" w:name="_Toc425793873"/>
        <w:bookmarkStart w:id="13422" w:name="_Toc426384808"/>
        <w:bookmarkStart w:id="13423" w:name="_Toc426386212"/>
        <w:bookmarkStart w:id="13424" w:name="_Toc426387615"/>
        <w:bookmarkStart w:id="13425" w:name="_Toc426389019"/>
        <w:bookmarkStart w:id="13426" w:name="_Toc426390423"/>
        <w:bookmarkStart w:id="13427" w:name="_Toc426391827"/>
        <w:bookmarkStart w:id="13428" w:name="_Toc426393230"/>
        <w:bookmarkStart w:id="13429" w:name="_Toc427824815"/>
        <w:bookmarkStart w:id="13430" w:name="_Toc427852628"/>
        <w:bookmarkStart w:id="13431" w:name="_Toc427854868"/>
        <w:bookmarkStart w:id="13432" w:name="_Toc427857069"/>
        <w:bookmarkEnd w:id="13386"/>
        <w:bookmarkEnd w:id="13387"/>
        <w:bookmarkEnd w:id="13388"/>
        <w:bookmarkEnd w:id="13389"/>
        <w:bookmarkEnd w:id="13390"/>
        <w:bookmarkEnd w:id="13391"/>
        <w:bookmarkEnd w:id="13392"/>
        <w:bookmarkEnd w:id="13393"/>
        <w:bookmarkEnd w:id="13394"/>
        <w:bookmarkEnd w:id="13395"/>
        <w:bookmarkEnd w:id="13396"/>
        <w:bookmarkEnd w:id="13397"/>
        <w:bookmarkEnd w:id="13398"/>
        <w:bookmarkEnd w:id="13399"/>
        <w:bookmarkEnd w:id="13400"/>
        <w:bookmarkEnd w:id="13401"/>
        <w:bookmarkEnd w:id="13402"/>
        <w:bookmarkEnd w:id="13403"/>
        <w:bookmarkEnd w:id="13404"/>
        <w:bookmarkEnd w:id="13405"/>
        <w:bookmarkEnd w:id="13406"/>
        <w:bookmarkEnd w:id="13407"/>
        <w:bookmarkEnd w:id="13408"/>
        <w:bookmarkEnd w:id="13409"/>
        <w:bookmarkEnd w:id="13410"/>
        <w:bookmarkEnd w:id="13411"/>
        <w:bookmarkEnd w:id="13412"/>
        <w:bookmarkEnd w:id="13413"/>
        <w:bookmarkEnd w:id="13414"/>
        <w:bookmarkEnd w:id="13415"/>
        <w:bookmarkEnd w:id="13416"/>
        <w:bookmarkEnd w:id="13417"/>
        <w:bookmarkEnd w:id="13418"/>
        <w:bookmarkEnd w:id="13419"/>
        <w:bookmarkEnd w:id="13420"/>
        <w:bookmarkEnd w:id="13421"/>
        <w:bookmarkEnd w:id="13422"/>
        <w:bookmarkEnd w:id="13423"/>
        <w:bookmarkEnd w:id="13424"/>
        <w:bookmarkEnd w:id="13425"/>
        <w:bookmarkEnd w:id="13426"/>
        <w:bookmarkEnd w:id="13427"/>
        <w:bookmarkEnd w:id="13428"/>
        <w:bookmarkEnd w:id="13429"/>
        <w:bookmarkEnd w:id="13430"/>
        <w:bookmarkEnd w:id="13431"/>
        <w:bookmarkEnd w:id="13432"/>
      </w:del>
    </w:p>
    <w:p w14:paraId="4C5A1376" w14:textId="337F6A52" w:rsidR="002205B3" w:rsidDel="00413F3D" w:rsidRDefault="00DA74CD">
      <w:pPr>
        <w:numPr>
          <w:ilvl w:val="0"/>
          <w:numId w:val="26"/>
        </w:numPr>
        <w:overflowPunct w:val="0"/>
        <w:autoSpaceDE w:val="0"/>
        <w:autoSpaceDN w:val="0"/>
        <w:spacing w:after="60"/>
        <w:textAlignment w:val="baseline"/>
        <w:rPr>
          <w:del w:id="13433" w:author="Ramasubramani, Hariharan" w:date="2015-07-13T14:40:00Z"/>
        </w:rPr>
        <w:pPrChange w:id="13434" w:author="Ramasubramani, Hariharan" w:date="2015-07-13T14:40:00Z">
          <w:pPr>
            <w:pStyle w:val="BlockComment"/>
          </w:pPr>
        </w:pPrChange>
      </w:pPr>
      <w:del w:id="13435" w:author="Ramasubramani, Hariharan" w:date="2015-07-13T14:40:00Z">
        <w:r w:rsidRPr="000F1715" w:rsidDel="00413F3D">
          <w:delText>Clicking [Restore] on a User row will restore the</w:delText>
        </w:r>
        <w:r w:rsidR="002205B3" w:rsidDel="00413F3D">
          <w:delText xml:space="preserve"> User to the Active User list and return the </w:delText>
        </w:r>
        <w:r w:rsidR="00462EA2" w:rsidDel="00413F3D">
          <w:delText>Administrator to the Edit User screen (Fig: 2.d – Edit Users screen)</w:delText>
        </w:r>
        <w:r w:rsidR="00B76165" w:rsidDel="00413F3D">
          <w:delText xml:space="preserve"> and display the restored User.</w:delText>
        </w:r>
        <w:bookmarkStart w:id="13436" w:name="_Toc424912343"/>
        <w:bookmarkStart w:id="13437" w:name="_Toc424915452"/>
        <w:bookmarkStart w:id="13438" w:name="_Toc424918482"/>
        <w:bookmarkStart w:id="13439" w:name="_Toc425149332"/>
        <w:bookmarkStart w:id="13440" w:name="_Toc425161871"/>
        <w:bookmarkStart w:id="13441" w:name="_Toc425162879"/>
        <w:bookmarkStart w:id="13442" w:name="_Toc425163285"/>
        <w:bookmarkStart w:id="13443" w:name="_Toc425170772"/>
        <w:bookmarkStart w:id="13444" w:name="_Toc425173085"/>
        <w:bookmarkStart w:id="13445" w:name="_Toc425234558"/>
        <w:bookmarkStart w:id="13446" w:name="_Toc425238110"/>
        <w:bookmarkStart w:id="13447" w:name="_Toc425239356"/>
        <w:bookmarkStart w:id="13448" w:name="_Toc425240603"/>
        <w:bookmarkStart w:id="13449" w:name="_Toc425241849"/>
        <w:bookmarkStart w:id="13450" w:name="_Toc425243095"/>
        <w:bookmarkStart w:id="13451" w:name="_Toc425244342"/>
        <w:bookmarkStart w:id="13452" w:name="_Toc425245589"/>
        <w:bookmarkStart w:id="13453" w:name="_Toc425246836"/>
        <w:bookmarkStart w:id="13454" w:name="_Toc425248082"/>
        <w:bookmarkStart w:id="13455" w:name="_Toc425249329"/>
        <w:bookmarkStart w:id="13456" w:name="_Toc425250576"/>
        <w:bookmarkStart w:id="13457" w:name="_Toc425251823"/>
        <w:bookmarkStart w:id="13458" w:name="_Toc425252493"/>
        <w:bookmarkStart w:id="13459" w:name="_Toc425253164"/>
        <w:bookmarkStart w:id="13460" w:name="_Toc425256555"/>
        <w:bookmarkStart w:id="13461" w:name="_Toc425276256"/>
        <w:bookmarkStart w:id="13462" w:name="_Toc425342354"/>
        <w:bookmarkStart w:id="13463" w:name="_Toc425349560"/>
        <w:bookmarkStart w:id="13464" w:name="_Toc425352709"/>
        <w:bookmarkStart w:id="13465" w:name="_Toc425353394"/>
        <w:bookmarkStart w:id="13466" w:name="_Toc425787387"/>
        <w:bookmarkStart w:id="13467" w:name="_Toc425788073"/>
        <w:bookmarkStart w:id="13468" w:name="_Toc425788760"/>
        <w:bookmarkStart w:id="13469" w:name="_Toc425789447"/>
        <w:bookmarkStart w:id="13470" w:name="_Toc425790134"/>
        <w:bookmarkStart w:id="13471" w:name="_Toc425793874"/>
        <w:bookmarkStart w:id="13472" w:name="_Toc426384809"/>
        <w:bookmarkStart w:id="13473" w:name="_Toc426386213"/>
        <w:bookmarkStart w:id="13474" w:name="_Toc426387616"/>
        <w:bookmarkStart w:id="13475" w:name="_Toc426389020"/>
        <w:bookmarkStart w:id="13476" w:name="_Toc426390424"/>
        <w:bookmarkStart w:id="13477" w:name="_Toc426391828"/>
        <w:bookmarkStart w:id="13478" w:name="_Toc426393231"/>
        <w:bookmarkStart w:id="13479" w:name="_Toc427824816"/>
        <w:bookmarkStart w:id="13480" w:name="_Toc427852629"/>
        <w:bookmarkStart w:id="13481" w:name="_Toc427854869"/>
        <w:bookmarkStart w:id="13482" w:name="_Toc427857070"/>
        <w:bookmarkEnd w:id="13436"/>
        <w:bookmarkEnd w:id="13437"/>
        <w:bookmarkEnd w:id="13438"/>
        <w:bookmarkEnd w:id="13439"/>
        <w:bookmarkEnd w:id="13440"/>
        <w:bookmarkEnd w:id="13441"/>
        <w:bookmarkEnd w:id="13442"/>
        <w:bookmarkEnd w:id="13443"/>
        <w:bookmarkEnd w:id="13444"/>
        <w:bookmarkEnd w:id="13445"/>
        <w:bookmarkEnd w:id="13446"/>
        <w:bookmarkEnd w:id="13447"/>
        <w:bookmarkEnd w:id="13448"/>
        <w:bookmarkEnd w:id="13449"/>
        <w:bookmarkEnd w:id="13450"/>
        <w:bookmarkEnd w:id="13451"/>
        <w:bookmarkEnd w:id="13452"/>
        <w:bookmarkEnd w:id="13453"/>
        <w:bookmarkEnd w:id="13454"/>
        <w:bookmarkEnd w:id="13455"/>
        <w:bookmarkEnd w:id="13456"/>
        <w:bookmarkEnd w:id="13457"/>
        <w:bookmarkEnd w:id="13458"/>
        <w:bookmarkEnd w:id="13459"/>
        <w:bookmarkEnd w:id="13460"/>
        <w:bookmarkEnd w:id="13461"/>
        <w:bookmarkEnd w:id="13462"/>
        <w:bookmarkEnd w:id="13463"/>
        <w:bookmarkEnd w:id="13464"/>
        <w:bookmarkEnd w:id="13465"/>
        <w:bookmarkEnd w:id="13466"/>
        <w:bookmarkEnd w:id="13467"/>
        <w:bookmarkEnd w:id="13468"/>
        <w:bookmarkEnd w:id="13469"/>
        <w:bookmarkEnd w:id="13470"/>
        <w:bookmarkEnd w:id="13471"/>
        <w:bookmarkEnd w:id="13472"/>
        <w:bookmarkEnd w:id="13473"/>
        <w:bookmarkEnd w:id="13474"/>
        <w:bookmarkEnd w:id="13475"/>
        <w:bookmarkEnd w:id="13476"/>
        <w:bookmarkEnd w:id="13477"/>
        <w:bookmarkEnd w:id="13478"/>
        <w:bookmarkEnd w:id="13479"/>
        <w:bookmarkEnd w:id="13480"/>
        <w:bookmarkEnd w:id="13481"/>
        <w:bookmarkEnd w:id="13482"/>
      </w:del>
    </w:p>
    <w:p w14:paraId="231D36B1" w14:textId="651CD01D" w:rsidR="00B26F72" w:rsidDel="00413F3D" w:rsidRDefault="00DA74CD">
      <w:pPr>
        <w:numPr>
          <w:ilvl w:val="0"/>
          <w:numId w:val="26"/>
        </w:numPr>
        <w:overflowPunct w:val="0"/>
        <w:autoSpaceDE w:val="0"/>
        <w:autoSpaceDN w:val="0"/>
        <w:spacing w:after="60"/>
        <w:textAlignment w:val="baseline"/>
        <w:rPr>
          <w:del w:id="13483" w:author="Ramasubramani, Hariharan" w:date="2015-07-13T14:40:00Z"/>
        </w:rPr>
        <w:pPrChange w:id="13484" w:author="Ramasubramani, Hariharan" w:date="2015-07-13T14:40:00Z">
          <w:pPr>
            <w:pStyle w:val="BlockComment"/>
          </w:pPr>
        </w:pPrChange>
      </w:pPr>
      <w:del w:id="13485" w:author="Ramasubramani, Hariharan" w:date="2015-07-13T14:40:00Z">
        <w:r w:rsidRPr="000F1715" w:rsidDel="00413F3D">
          <w:delText>The Administrator</w:delText>
        </w:r>
        <w:r w:rsidR="00B607CD" w:rsidRPr="000F1715" w:rsidDel="00413F3D">
          <w:delText xml:space="preserve"> can view the User History (Fig: </w:delText>
        </w:r>
        <w:r w:rsidR="00462EA2" w:rsidDel="00413F3D">
          <w:delText xml:space="preserve">2.f </w:delText>
        </w:r>
        <w:r w:rsidR="00B607CD" w:rsidRPr="000F1715" w:rsidDel="00413F3D">
          <w:delText xml:space="preserve">- </w:delText>
        </w:r>
        <w:r w:rsidR="00462EA2" w:rsidDel="00413F3D">
          <w:delText>User History Screen</w:delText>
        </w:r>
        <w:r w:rsidR="00B607CD" w:rsidRPr="000F1715" w:rsidDel="00413F3D">
          <w:delText xml:space="preserve">) </w:delText>
        </w:r>
        <w:r w:rsidRPr="000F1715" w:rsidDel="00413F3D">
          <w:delText>by clicking [</w:delText>
        </w:r>
        <w:r w:rsidR="00305AA3" w:rsidDel="00413F3D">
          <w:delText>View</w:delText>
        </w:r>
        <w:r w:rsidRPr="000F1715" w:rsidDel="00413F3D">
          <w:delText xml:space="preserve">] </w:delText>
        </w:r>
        <w:r w:rsidR="00305AA3" w:rsidDel="00413F3D">
          <w:delText xml:space="preserve">in the History column </w:delText>
        </w:r>
        <w:r w:rsidRPr="000F1715" w:rsidDel="00413F3D">
          <w:delText xml:space="preserve">on a User row.  </w:delText>
        </w:r>
        <w:bookmarkStart w:id="13486" w:name="_Toc424912344"/>
        <w:bookmarkStart w:id="13487" w:name="_Toc424915453"/>
        <w:bookmarkStart w:id="13488" w:name="_Toc424918483"/>
        <w:bookmarkStart w:id="13489" w:name="_Toc425149333"/>
        <w:bookmarkStart w:id="13490" w:name="_Toc425161872"/>
        <w:bookmarkStart w:id="13491" w:name="_Toc425162880"/>
        <w:bookmarkStart w:id="13492" w:name="_Toc425163286"/>
        <w:bookmarkStart w:id="13493" w:name="_Toc425170773"/>
        <w:bookmarkStart w:id="13494" w:name="_Toc425173086"/>
        <w:bookmarkStart w:id="13495" w:name="_Toc425234559"/>
        <w:bookmarkStart w:id="13496" w:name="_Toc425238111"/>
        <w:bookmarkStart w:id="13497" w:name="_Toc425239357"/>
        <w:bookmarkStart w:id="13498" w:name="_Toc425240604"/>
        <w:bookmarkStart w:id="13499" w:name="_Toc425241850"/>
        <w:bookmarkStart w:id="13500" w:name="_Toc425243096"/>
        <w:bookmarkStart w:id="13501" w:name="_Toc425244343"/>
        <w:bookmarkStart w:id="13502" w:name="_Toc425245590"/>
        <w:bookmarkStart w:id="13503" w:name="_Toc425246837"/>
        <w:bookmarkStart w:id="13504" w:name="_Toc425248083"/>
        <w:bookmarkStart w:id="13505" w:name="_Toc425249330"/>
        <w:bookmarkStart w:id="13506" w:name="_Toc425250577"/>
        <w:bookmarkStart w:id="13507" w:name="_Toc425251824"/>
        <w:bookmarkStart w:id="13508" w:name="_Toc425252494"/>
        <w:bookmarkStart w:id="13509" w:name="_Toc425253165"/>
        <w:bookmarkStart w:id="13510" w:name="_Toc425256556"/>
        <w:bookmarkStart w:id="13511" w:name="_Toc425276257"/>
        <w:bookmarkStart w:id="13512" w:name="_Toc425342355"/>
        <w:bookmarkStart w:id="13513" w:name="_Toc425349561"/>
        <w:bookmarkStart w:id="13514" w:name="_Toc425352710"/>
        <w:bookmarkStart w:id="13515" w:name="_Toc425353395"/>
        <w:bookmarkStart w:id="13516" w:name="_Toc425787388"/>
        <w:bookmarkStart w:id="13517" w:name="_Toc425788074"/>
        <w:bookmarkStart w:id="13518" w:name="_Toc425788761"/>
        <w:bookmarkStart w:id="13519" w:name="_Toc425789448"/>
        <w:bookmarkStart w:id="13520" w:name="_Toc425790135"/>
        <w:bookmarkStart w:id="13521" w:name="_Toc425793875"/>
        <w:bookmarkStart w:id="13522" w:name="_Toc426384810"/>
        <w:bookmarkStart w:id="13523" w:name="_Toc426386214"/>
        <w:bookmarkStart w:id="13524" w:name="_Toc426387617"/>
        <w:bookmarkStart w:id="13525" w:name="_Toc426389021"/>
        <w:bookmarkStart w:id="13526" w:name="_Toc426390425"/>
        <w:bookmarkStart w:id="13527" w:name="_Toc426391829"/>
        <w:bookmarkStart w:id="13528" w:name="_Toc426393232"/>
        <w:bookmarkStart w:id="13529" w:name="_Toc427824817"/>
        <w:bookmarkStart w:id="13530" w:name="_Toc427852630"/>
        <w:bookmarkStart w:id="13531" w:name="_Toc427854870"/>
        <w:bookmarkStart w:id="13532" w:name="_Toc427857071"/>
        <w:bookmarkEnd w:id="13486"/>
        <w:bookmarkEnd w:id="13487"/>
        <w:bookmarkEnd w:id="13488"/>
        <w:bookmarkEnd w:id="13489"/>
        <w:bookmarkEnd w:id="13490"/>
        <w:bookmarkEnd w:id="13491"/>
        <w:bookmarkEnd w:id="13492"/>
        <w:bookmarkEnd w:id="13493"/>
        <w:bookmarkEnd w:id="13494"/>
        <w:bookmarkEnd w:id="13495"/>
        <w:bookmarkEnd w:id="13496"/>
        <w:bookmarkEnd w:id="13497"/>
        <w:bookmarkEnd w:id="13498"/>
        <w:bookmarkEnd w:id="13499"/>
        <w:bookmarkEnd w:id="13500"/>
        <w:bookmarkEnd w:id="13501"/>
        <w:bookmarkEnd w:id="13502"/>
        <w:bookmarkEnd w:id="13503"/>
        <w:bookmarkEnd w:id="13504"/>
        <w:bookmarkEnd w:id="13505"/>
        <w:bookmarkEnd w:id="13506"/>
        <w:bookmarkEnd w:id="13507"/>
        <w:bookmarkEnd w:id="13508"/>
        <w:bookmarkEnd w:id="13509"/>
        <w:bookmarkEnd w:id="13510"/>
        <w:bookmarkEnd w:id="13511"/>
        <w:bookmarkEnd w:id="13512"/>
        <w:bookmarkEnd w:id="13513"/>
        <w:bookmarkEnd w:id="13514"/>
        <w:bookmarkEnd w:id="13515"/>
        <w:bookmarkEnd w:id="13516"/>
        <w:bookmarkEnd w:id="13517"/>
        <w:bookmarkEnd w:id="13518"/>
        <w:bookmarkEnd w:id="13519"/>
        <w:bookmarkEnd w:id="13520"/>
        <w:bookmarkEnd w:id="13521"/>
        <w:bookmarkEnd w:id="13522"/>
        <w:bookmarkEnd w:id="13523"/>
        <w:bookmarkEnd w:id="13524"/>
        <w:bookmarkEnd w:id="13525"/>
        <w:bookmarkEnd w:id="13526"/>
        <w:bookmarkEnd w:id="13527"/>
        <w:bookmarkEnd w:id="13528"/>
        <w:bookmarkEnd w:id="13529"/>
        <w:bookmarkEnd w:id="13530"/>
        <w:bookmarkEnd w:id="13531"/>
        <w:bookmarkEnd w:id="13532"/>
      </w:del>
    </w:p>
    <w:p w14:paraId="041EF6CF" w14:textId="1D68CD51" w:rsidR="00DA74CD" w:rsidRPr="000F1715" w:rsidDel="00413F3D" w:rsidRDefault="00DA74CD">
      <w:pPr>
        <w:numPr>
          <w:ilvl w:val="0"/>
          <w:numId w:val="26"/>
        </w:numPr>
        <w:overflowPunct w:val="0"/>
        <w:autoSpaceDE w:val="0"/>
        <w:autoSpaceDN w:val="0"/>
        <w:spacing w:after="60"/>
        <w:textAlignment w:val="baseline"/>
        <w:rPr>
          <w:del w:id="13533" w:author="Ramasubramani, Hariharan" w:date="2015-07-13T14:40:00Z"/>
        </w:rPr>
        <w:pPrChange w:id="13534" w:author="Ramasubramani, Hariharan" w:date="2015-07-13T14:40:00Z">
          <w:pPr>
            <w:pStyle w:val="BlockComment"/>
          </w:pPr>
        </w:pPrChange>
      </w:pPr>
      <w:del w:id="13535" w:author="Ramasubramani, Hariharan" w:date="2015-07-13T14:40:00Z">
        <w:r w:rsidRPr="000F1715" w:rsidDel="00413F3D">
          <w:delText>Clicking Done will return the Administrator to the Users Administration screen.</w:delText>
        </w:r>
        <w:bookmarkStart w:id="13536" w:name="_Toc424912345"/>
        <w:bookmarkStart w:id="13537" w:name="_Toc424915454"/>
        <w:bookmarkStart w:id="13538" w:name="_Toc424918484"/>
        <w:bookmarkStart w:id="13539" w:name="_Toc425149334"/>
        <w:bookmarkStart w:id="13540" w:name="_Toc425161873"/>
        <w:bookmarkStart w:id="13541" w:name="_Toc425162881"/>
        <w:bookmarkStart w:id="13542" w:name="_Toc425163287"/>
        <w:bookmarkStart w:id="13543" w:name="_Toc425170774"/>
        <w:bookmarkStart w:id="13544" w:name="_Toc425173087"/>
        <w:bookmarkStart w:id="13545" w:name="_Toc425234560"/>
        <w:bookmarkStart w:id="13546" w:name="_Toc425238112"/>
        <w:bookmarkStart w:id="13547" w:name="_Toc425239358"/>
        <w:bookmarkStart w:id="13548" w:name="_Toc425240605"/>
        <w:bookmarkStart w:id="13549" w:name="_Toc425241851"/>
        <w:bookmarkStart w:id="13550" w:name="_Toc425243097"/>
        <w:bookmarkStart w:id="13551" w:name="_Toc425244344"/>
        <w:bookmarkStart w:id="13552" w:name="_Toc425245591"/>
        <w:bookmarkStart w:id="13553" w:name="_Toc425246838"/>
        <w:bookmarkStart w:id="13554" w:name="_Toc425248084"/>
        <w:bookmarkStart w:id="13555" w:name="_Toc425249331"/>
        <w:bookmarkStart w:id="13556" w:name="_Toc425250578"/>
        <w:bookmarkStart w:id="13557" w:name="_Toc425251825"/>
        <w:bookmarkStart w:id="13558" w:name="_Toc425252495"/>
        <w:bookmarkStart w:id="13559" w:name="_Toc425253166"/>
        <w:bookmarkStart w:id="13560" w:name="_Toc425256557"/>
        <w:bookmarkStart w:id="13561" w:name="_Toc425276258"/>
        <w:bookmarkStart w:id="13562" w:name="_Toc425342356"/>
        <w:bookmarkStart w:id="13563" w:name="_Toc425349562"/>
        <w:bookmarkStart w:id="13564" w:name="_Toc425352711"/>
        <w:bookmarkStart w:id="13565" w:name="_Toc425353396"/>
        <w:bookmarkStart w:id="13566" w:name="_Toc425787389"/>
        <w:bookmarkStart w:id="13567" w:name="_Toc425788075"/>
        <w:bookmarkStart w:id="13568" w:name="_Toc425788762"/>
        <w:bookmarkStart w:id="13569" w:name="_Toc425789449"/>
        <w:bookmarkStart w:id="13570" w:name="_Toc425790136"/>
        <w:bookmarkStart w:id="13571" w:name="_Toc425793876"/>
        <w:bookmarkStart w:id="13572" w:name="_Toc426384811"/>
        <w:bookmarkStart w:id="13573" w:name="_Toc426386215"/>
        <w:bookmarkStart w:id="13574" w:name="_Toc426387618"/>
        <w:bookmarkStart w:id="13575" w:name="_Toc426389022"/>
        <w:bookmarkStart w:id="13576" w:name="_Toc426390426"/>
        <w:bookmarkStart w:id="13577" w:name="_Toc426391830"/>
        <w:bookmarkStart w:id="13578" w:name="_Toc426393233"/>
        <w:bookmarkStart w:id="13579" w:name="_Toc427824818"/>
        <w:bookmarkStart w:id="13580" w:name="_Toc427852631"/>
        <w:bookmarkStart w:id="13581" w:name="_Toc427854871"/>
        <w:bookmarkStart w:id="13582" w:name="_Toc427857072"/>
        <w:bookmarkEnd w:id="13536"/>
        <w:bookmarkEnd w:id="13537"/>
        <w:bookmarkEnd w:id="13538"/>
        <w:bookmarkEnd w:id="13539"/>
        <w:bookmarkEnd w:id="13540"/>
        <w:bookmarkEnd w:id="13541"/>
        <w:bookmarkEnd w:id="13542"/>
        <w:bookmarkEnd w:id="13543"/>
        <w:bookmarkEnd w:id="13544"/>
        <w:bookmarkEnd w:id="13545"/>
        <w:bookmarkEnd w:id="13546"/>
        <w:bookmarkEnd w:id="13547"/>
        <w:bookmarkEnd w:id="13548"/>
        <w:bookmarkEnd w:id="13549"/>
        <w:bookmarkEnd w:id="13550"/>
        <w:bookmarkEnd w:id="13551"/>
        <w:bookmarkEnd w:id="13552"/>
        <w:bookmarkEnd w:id="13553"/>
        <w:bookmarkEnd w:id="13554"/>
        <w:bookmarkEnd w:id="13555"/>
        <w:bookmarkEnd w:id="13556"/>
        <w:bookmarkEnd w:id="13557"/>
        <w:bookmarkEnd w:id="13558"/>
        <w:bookmarkEnd w:id="13559"/>
        <w:bookmarkEnd w:id="13560"/>
        <w:bookmarkEnd w:id="13561"/>
        <w:bookmarkEnd w:id="13562"/>
        <w:bookmarkEnd w:id="13563"/>
        <w:bookmarkEnd w:id="13564"/>
        <w:bookmarkEnd w:id="13565"/>
        <w:bookmarkEnd w:id="13566"/>
        <w:bookmarkEnd w:id="13567"/>
        <w:bookmarkEnd w:id="13568"/>
        <w:bookmarkEnd w:id="13569"/>
        <w:bookmarkEnd w:id="13570"/>
        <w:bookmarkEnd w:id="13571"/>
        <w:bookmarkEnd w:id="13572"/>
        <w:bookmarkEnd w:id="13573"/>
        <w:bookmarkEnd w:id="13574"/>
        <w:bookmarkEnd w:id="13575"/>
        <w:bookmarkEnd w:id="13576"/>
        <w:bookmarkEnd w:id="13577"/>
        <w:bookmarkEnd w:id="13578"/>
        <w:bookmarkEnd w:id="13579"/>
        <w:bookmarkEnd w:id="13580"/>
        <w:bookmarkEnd w:id="13581"/>
        <w:bookmarkEnd w:id="13582"/>
      </w:del>
    </w:p>
    <w:p w14:paraId="4B243F0D" w14:textId="58995BAA" w:rsidR="00D748BA" w:rsidRPr="00D748BA" w:rsidDel="00413F3D" w:rsidRDefault="00D748BA">
      <w:pPr>
        <w:numPr>
          <w:ilvl w:val="0"/>
          <w:numId w:val="26"/>
        </w:numPr>
        <w:overflowPunct w:val="0"/>
        <w:autoSpaceDE w:val="0"/>
        <w:autoSpaceDN w:val="0"/>
        <w:spacing w:after="60"/>
        <w:textAlignment w:val="baseline"/>
        <w:rPr>
          <w:del w:id="13583" w:author="Ramasubramani, Hariharan" w:date="2015-07-13T14:40:00Z"/>
          <w:rFonts w:cstheme="minorHAnsi"/>
          <w:color w:val="000000" w:themeColor="text1"/>
        </w:rPr>
        <w:pPrChange w:id="13584" w:author="Ramasubramani, Hariharan" w:date="2015-07-13T14:40:00Z">
          <w:pPr>
            <w:overflowPunct w:val="0"/>
            <w:autoSpaceDE w:val="0"/>
            <w:autoSpaceDN w:val="0"/>
            <w:spacing w:after="60"/>
            <w:ind w:firstLine="0"/>
            <w:textAlignment w:val="baseline"/>
          </w:pPr>
        </w:pPrChange>
      </w:pPr>
      <w:bookmarkStart w:id="13585" w:name="_Toc424912346"/>
      <w:bookmarkStart w:id="13586" w:name="_Toc424915455"/>
      <w:bookmarkStart w:id="13587" w:name="_Toc424918485"/>
      <w:bookmarkStart w:id="13588" w:name="_Toc425149335"/>
      <w:bookmarkStart w:id="13589" w:name="_Toc425161874"/>
      <w:bookmarkStart w:id="13590" w:name="_Toc425162882"/>
      <w:bookmarkStart w:id="13591" w:name="_Toc425163288"/>
      <w:bookmarkStart w:id="13592" w:name="_Toc425170775"/>
      <w:bookmarkStart w:id="13593" w:name="_Toc425173088"/>
      <w:bookmarkStart w:id="13594" w:name="_Toc425234561"/>
      <w:bookmarkStart w:id="13595" w:name="_Toc425238113"/>
      <w:bookmarkStart w:id="13596" w:name="_Toc425239359"/>
      <w:bookmarkStart w:id="13597" w:name="_Toc425240606"/>
      <w:bookmarkStart w:id="13598" w:name="_Toc425241852"/>
      <w:bookmarkStart w:id="13599" w:name="_Toc425243098"/>
      <w:bookmarkStart w:id="13600" w:name="_Toc425244345"/>
      <w:bookmarkStart w:id="13601" w:name="_Toc425245592"/>
      <w:bookmarkStart w:id="13602" w:name="_Toc425246839"/>
      <w:bookmarkStart w:id="13603" w:name="_Toc425248085"/>
      <w:bookmarkStart w:id="13604" w:name="_Toc425249332"/>
      <w:bookmarkStart w:id="13605" w:name="_Toc425250579"/>
      <w:bookmarkStart w:id="13606" w:name="_Toc425251826"/>
      <w:bookmarkStart w:id="13607" w:name="_Toc425252496"/>
      <w:bookmarkStart w:id="13608" w:name="_Toc425253167"/>
      <w:bookmarkStart w:id="13609" w:name="_Toc425256558"/>
      <w:bookmarkStart w:id="13610" w:name="_Toc425276259"/>
      <w:bookmarkStart w:id="13611" w:name="_Toc425342357"/>
      <w:bookmarkStart w:id="13612" w:name="_Toc425349563"/>
      <w:bookmarkStart w:id="13613" w:name="_Toc425352712"/>
      <w:bookmarkStart w:id="13614" w:name="_Toc425353397"/>
      <w:bookmarkStart w:id="13615" w:name="_Toc425787390"/>
      <w:bookmarkStart w:id="13616" w:name="_Toc425788076"/>
      <w:bookmarkStart w:id="13617" w:name="_Toc425788763"/>
      <w:bookmarkStart w:id="13618" w:name="_Toc425789450"/>
      <w:bookmarkStart w:id="13619" w:name="_Toc425790137"/>
      <w:bookmarkStart w:id="13620" w:name="_Toc425793877"/>
      <w:bookmarkStart w:id="13621" w:name="_Toc426384812"/>
      <w:bookmarkStart w:id="13622" w:name="_Toc426386216"/>
      <w:bookmarkStart w:id="13623" w:name="_Toc426387619"/>
      <w:bookmarkStart w:id="13624" w:name="_Toc426389023"/>
      <w:bookmarkStart w:id="13625" w:name="_Toc426390427"/>
      <w:bookmarkStart w:id="13626" w:name="_Toc426391831"/>
      <w:bookmarkStart w:id="13627" w:name="_Toc426393234"/>
      <w:bookmarkStart w:id="13628" w:name="_Toc427824819"/>
      <w:bookmarkStart w:id="13629" w:name="_Toc427852632"/>
      <w:bookmarkStart w:id="13630" w:name="_Toc427854872"/>
      <w:bookmarkStart w:id="13631" w:name="_Toc427857073"/>
      <w:bookmarkEnd w:id="13585"/>
      <w:bookmarkEnd w:id="13586"/>
      <w:bookmarkEnd w:id="13587"/>
      <w:bookmarkEnd w:id="13588"/>
      <w:bookmarkEnd w:id="13589"/>
      <w:bookmarkEnd w:id="13590"/>
      <w:bookmarkEnd w:id="13591"/>
      <w:bookmarkEnd w:id="13592"/>
      <w:bookmarkEnd w:id="13593"/>
      <w:bookmarkEnd w:id="13594"/>
      <w:bookmarkEnd w:id="13595"/>
      <w:bookmarkEnd w:id="13596"/>
      <w:bookmarkEnd w:id="13597"/>
      <w:bookmarkEnd w:id="13598"/>
      <w:bookmarkEnd w:id="13599"/>
      <w:bookmarkEnd w:id="13600"/>
      <w:bookmarkEnd w:id="13601"/>
      <w:bookmarkEnd w:id="13602"/>
      <w:bookmarkEnd w:id="13603"/>
      <w:bookmarkEnd w:id="13604"/>
      <w:bookmarkEnd w:id="13605"/>
      <w:bookmarkEnd w:id="13606"/>
      <w:bookmarkEnd w:id="13607"/>
      <w:bookmarkEnd w:id="13608"/>
      <w:bookmarkEnd w:id="13609"/>
      <w:bookmarkEnd w:id="13610"/>
      <w:bookmarkEnd w:id="13611"/>
      <w:bookmarkEnd w:id="13612"/>
      <w:bookmarkEnd w:id="13613"/>
      <w:bookmarkEnd w:id="13614"/>
      <w:bookmarkEnd w:id="13615"/>
      <w:bookmarkEnd w:id="13616"/>
      <w:bookmarkEnd w:id="13617"/>
      <w:bookmarkEnd w:id="13618"/>
      <w:bookmarkEnd w:id="13619"/>
      <w:bookmarkEnd w:id="13620"/>
      <w:bookmarkEnd w:id="13621"/>
      <w:bookmarkEnd w:id="13622"/>
      <w:bookmarkEnd w:id="13623"/>
      <w:bookmarkEnd w:id="13624"/>
      <w:bookmarkEnd w:id="13625"/>
      <w:bookmarkEnd w:id="13626"/>
      <w:bookmarkEnd w:id="13627"/>
      <w:bookmarkEnd w:id="13628"/>
      <w:bookmarkEnd w:id="13629"/>
      <w:bookmarkEnd w:id="13630"/>
      <w:bookmarkEnd w:id="13631"/>
    </w:p>
    <w:p w14:paraId="119901C7" w14:textId="0E5E6E4A" w:rsidR="005F4718" w:rsidDel="00413F3D" w:rsidRDefault="005F4718">
      <w:pPr>
        <w:numPr>
          <w:ilvl w:val="0"/>
          <w:numId w:val="26"/>
        </w:numPr>
        <w:overflowPunct w:val="0"/>
        <w:autoSpaceDE w:val="0"/>
        <w:autoSpaceDN w:val="0"/>
        <w:spacing w:after="60"/>
        <w:textAlignment w:val="baseline"/>
        <w:rPr>
          <w:del w:id="13632" w:author="Ramasubramani, Hariharan" w:date="2015-07-13T14:40:00Z"/>
          <w:rFonts w:cstheme="minorHAnsi"/>
          <w:color w:val="000000" w:themeColor="text1"/>
        </w:rPr>
        <w:pPrChange w:id="13633" w:author="Ramasubramani, Hariharan" w:date="2015-07-13T14:40:00Z">
          <w:pPr>
            <w:pStyle w:val="ListParagraph"/>
            <w:numPr>
              <w:ilvl w:val="1"/>
              <w:numId w:val="11"/>
            </w:numPr>
            <w:tabs>
              <w:tab w:val="num" w:pos="1170"/>
            </w:tabs>
            <w:overflowPunct w:val="0"/>
            <w:autoSpaceDE w:val="0"/>
            <w:autoSpaceDN w:val="0"/>
            <w:spacing w:after="60"/>
            <w:ind w:left="619" w:firstLine="0"/>
            <w:textAlignment w:val="baseline"/>
          </w:pPr>
        </w:pPrChange>
      </w:pPr>
      <w:del w:id="13634" w:author="Ramasubramani, Hariharan" w:date="2015-07-13T14:40:00Z">
        <w:r w:rsidDel="00413F3D">
          <w:rPr>
            <w:rFonts w:cstheme="minorHAnsi"/>
            <w:color w:val="000000" w:themeColor="text1"/>
          </w:rPr>
          <w:delText>A user that has the permission of User Administrator shall not be able to administer their own permissions.</w:delText>
        </w:r>
        <w:bookmarkStart w:id="13635" w:name="_Toc424912347"/>
        <w:bookmarkStart w:id="13636" w:name="_Toc424915456"/>
        <w:bookmarkStart w:id="13637" w:name="_Toc424918486"/>
        <w:bookmarkStart w:id="13638" w:name="_Toc425149336"/>
        <w:bookmarkStart w:id="13639" w:name="_Toc425161875"/>
        <w:bookmarkStart w:id="13640" w:name="_Toc425162883"/>
        <w:bookmarkStart w:id="13641" w:name="_Toc425163289"/>
        <w:bookmarkStart w:id="13642" w:name="_Toc425170776"/>
        <w:bookmarkStart w:id="13643" w:name="_Toc425173089"/>
        <w:bookmarkStart w:id="13644" w:name="_Toc425234562"/>
        <w:bookmarkStart w:id="13645" w:name="_Toc425238114"/>
        <w:bookmarkStart w:id="13646" w:name="_Toc425239360"/>
        <w:bookmarkStart w:id="13647" w:name="_Toc425240607"/>
        <w:bookmarkStart w:id="13648" w:name="_Toc425241853"/>
        <w:bookmarkStart w:id="13649" w:name="_Toc425243099"/>
        <w:bookmarkStart w:id="13650" w:name="_Toc425244346"/>
        <w:bookmarkStart w:id="13651" w:name="_Toc425245593"/>
        <w:bookmarkStart w:id="13652" w:name="_Toc425246840"/>
        <w:bookmarkStart w:id="13653" w:name="_Toc425248086"/>
        <w:bookmarkStart w:id="13654" w:name="_Toc425249333"/>
        <w:bookmarkStart w:id="13655" w:name="_Toc425250580"/>
        <w:bookmarkStart w:id="13656" w:name="_Toc425251827"/>
        <w:bookmarkStart w:id="13657" w:name="_Toc425252497"/>
        <w:bookmarkStart w:id="13658" w:name="_Toc425253168"/>
        <w:bookmarkStart w:id="13659" w:name="_Toc425256559"/>
        <w:bookmarkStart w:id="13660" w:name="_Toc425276260"/>
        <w:bookmarkStart w:id="13661" w:name="_Toc425342358"/>
        <w:bookmarkStart w:id="13662" w:name="_Toc425349564"/>
        <w:bookmarkStart w:id="13663" w:name="_Toc425352713"/>
        <w:bookmarkStart w:id="13664" w:name="_Toc425353398"/>
        <w:bookmarkStart w:id="13665" w:name="_Toc425787391"/>
        <w:bookmarkStart w:id="13666" w:name="_Toc425788077"/>
        <w:bookmarkStart w:id="13667" w:name="_Toc425788764"/>
        <w:bookmarkStart w:id="13668" w:name="_Toc425789451"/>
        <w:bookmarkStart w:id="13669" w:name="_Toc425790138"/>
        <w:bookmarkStart w:id="13670" w:name="_Toc425793878"/>
        <w:bookmarkStart w:id="13671" w:name="_Toc426384813"/>
        <w:bookmarkStart w:id="13672" w:name="_Toc426386217"/>
        <w:bookmarkStart w:id="13673" w:name="_Toc426387620"/>
        <w:bookmarkStart w:id="13674" w:name="_Toc426389024"/>
        <w:bookmarkStart w:id="13675" w:name="_Toc426390428"/>
        <w:bookmarkStart w:id="13676" w:name="_Toc426391832"/>
        <w:bookmarkStart w:id="13677" w:name="_Toc426393235"/>
        <w:bookmarkStart w:id="13678" w:name="_Toc427824820"/>
        <w:bookmarkStart w:id="13679" w:name="_Toc427852633"/>
        <w:bookmarkStart w:id="13680" w:name="_Toc427854873"/>
        <w:bookmarkStart w:id="13681" w:name="_Toc427857074"/>
        <w:bookmarkEnd w:id="13635"/>
        <w:bookmarkEnd w:id="13636"/>
        <w:bookmarkEnd w:id="13637"/>
        <w:bookmarkEnd w:id="13638"/>
        <w:bookmarkEnd w:id="13639"/>
        <w:bookmarkEnd w:id="13640"/>
        <w:bookmarkEnd w:id="13641"/>
        <w:bookmarkEnd w:id="13642"/>
        <w:bookmarkEnd w:id="13643"/>
        <w:bookmarkEnd w:id="13644"/>
        <w:bookmarkEnd w:id="13645"/>
        <w:bookmarkEnd w:id="13646"/>
        <w:bookmarkEnd w:id="13647"/>
        <w:bookmarkEnd w:id="13648"/>
        <w:bookmarkEnd w:id="13649"/>
        <w:bookmarkEnd w:id="13650"/>
        <w:bookmarkEnd w:id="13651"/>
        <w:bookmarkEnd w:id="13652"/>
        <w:bookmarkEnd w:id="13653"/>
        <w:bookmarkEnd w:id="13654"/>
        <w:bookmarkEnd w:id="13655"/>
        <w:bookmarkEnd w:id="13656"/>
        <w:bookmarkEnd w:id="13657"/>
        <w:bookmarkEnd w:id="13658"/>
        <w:bookmarkEnd w:id="13659"/>
        <w:bookmarkEnd w:id="13660"/>
        <w:bookmarkEnd w:id="13661"/>
        <w:bookmarkEnd w:id="13662"/>
        <w:bookmarkEnd w:id="13663"/>
        <w:bookmarkEnd w:id="13664"/>
        <w:bookmarkEnd w:id="13665"/>
        <w:bookmarkEnd w:id="13666"/>
        <w:bookmarkEnd w:id="13667"/>
        <w:bookmarkEnd w:id="13668"/>
        <w:bookmarkEnd w:id="13669"/>
        <w:bookmarkEnd w:id="13670"/>
        <w:bookmarkEnd w:id="13671"/>
        <w:bookmarkEnd w:id="13672"/>
        <w:bookmarkEnd w:id="13673"/>
        <w:bookmarkEnd w:id="13674"/>
        <w:bookmarkEnd w:id="13675"/>
        <w:bookmarkEnd w:id="13676"/>
        <w:bookmarkEnd w:id="13677"/>
        <w:bookmarkEnd w:id="13678"/>
        <w:bookmarkEnd w:id="13679"/>
        <w:bookmarkEnd w:id="13680"/>
        <w:bookmarkEnd w:id="13681"/>
      </w:del>
    </w:p>
    <w:p w14:paraId="35E5F461" w14:textId="0CCA72F3" w:rsidR="005F4718" w:rsidDel="00413F3D" w:rsidRDefault="005F4718">
      <w:pPr>
        <w:numPr>
          <w:ilvl w:val="0"/>
          <w:numId w:val="26"/>
        </w:numPr>
        <w:overflowPunct w:val="0"/>
        <w:autoSpaceDE w:val="0"/>
        <w:autoSpaceDN w:val="0"/>
        <w:spacing w:after="60"/>
        <w:textAlignment w:val="baseline"/>
        <w:rPr>
          <w:del w:id="13682" w:author="Ramasubramani, Hariharan" w:date="2015-07-13T14:40:00Z"/>
          <w:rFonts w:cstheme="minorHAnsi"/>
          <w:color w:val="000000" w:themeColor="text1"/>
        </w:rPr>
        <w:pPrChange w:id="13683" w:author="Ramasubramani, Hariharan" w:date="2015-07-13T14:40:00Z">
          <w:pPr>
            <w:pStyle w:val="ListParagraph"/>
            <w:numPr>
              <w:ilvl w:val="2"/>
              <w:numId w:val="11"/>
            </w:numPr>
            <w:tabs>
              <w:tab w:val="num" w:pos="1512"/>
            </w:tabs>
            <w:overflowPunct w:val="0"/>
            <w:autoSpaceDE w:val="0"/>
            <w:autoSpaceDN w:val="0"/>
            <w:spacing w:after="60"/>
            <w:ind w:left="1044" w:firstLine="0"/>
            <w:textAlignment w:val="baseline"/>
          </w:pPr>
        </w:pPrChange>
      </w:pPr>
      <w:del w:id="13684" w:author="Ramasubramani, Hariharan" w:date="2015-07-13T14:40:00Z">
        <w:r w:rsidDel="00413F3D">
          <w:rPr>
            <w:rFonts w:cstheme="minorHAnsi"/>
            <w:color w:val="000000" w:themeColor="text1"/>
          </w:rPr>
          <w:delText>A minimum of two users with User Administration permission are required in the FRMS system.</w:delText>
        </w:r>
        <w:bookmarkStart w:id="13685" w:name="_Toc424912348"/>
        <w:bookmarkStart w:id="13686" w:name="_Toc424915457"/>
        <w:bookmarkStart w:id="13687" w:name="_Toc424918487"/>
        <w:bookmarkStart w:id="13688" w:name="_Toc425149337"/>
        <w:bookmarkStart w:id="13689" w:name="_Toc425161876"/>
        <w:bookmarkStart w:id="13690" w:name="_Toc425162884"/>
        <w:bookmarkStart w:id="13691" w:name="_Toc425163290"/>
        <w:bookmarkStart w:id="13692" w:name="_Toc425170777"/>
        <w:bookmarkStart w:id="13693" w:name="_Toc425173090"/>
        <w:bookmarkStart w:id="13694" w:name="_Toc425234563"/>
        <w:bookmarkStart w:id="13695" w:name="_Toc425238115"/>
        <w:bookmarkStart w:id="13696" w:name="_Toc425239361"/>
        <w:bookmarkStart w:id="13697" w:name="_Toc425240608"/>
        <w:bookmarkStart w:id="13698" w:name="_Toc425241854"/>
        <w:bookmarkStart w:id="13699" w:name="_Toc425243100"/>
        <w:bookmarkStart w:id="13700" w:name="_Toc425244347"/>
        <w:bookmarkStart w:id="13701" w:name="_Toc425245594"/>
        <w:bookmarkStart w:id="13702" w:name="_Toc425246841"/>
        <w:bookmarkStart w:id="13703" w:name="_Toc425248087"/>
        <w:bookmarkStart w:id="13704" w:name="_Toc425249334"/>
        <w:bookmarkStart w:id="13705" w:name="_Toc425250581"/>
        <w:bookmarkStart w:id="13706" w:name="_Toc425251828"/>
        <w:bookmarkStart w:id="13707" w:name="_Toc425252498"/>
        <w:bookmarkStart w:id="13708" w:name="_Toc425253169"/>
        <w:bookmarkStart w:id="13709" w:name="_Toc425256560"/>
        <w:bookmarkStart w:id="13710" w:name="_Toc425276261"/>
        <w:bookmarkStart w:id="13711" w:name="_Toc425342359"/>
        <w:bookmarkStart w:id="13712" w:name="_Toc425349565"/>
        <w:bookmarkStart w:id="13713" w:name="_Toc425352714"/>
        <w:bookmarkStart w:id="13714" w:name="_Toc425353399"/>
        <w:bookmarkStart w:id="13715" w:name="_Toc425787392"/>
        <w:bookmarkStart w:id="13716" w:name="_Toc425788078"/>
        <w:bookmarkStart w:id="13717" w:name="_Toc425788765"/>
        <w:bookmarkStart w:id="13718" w:name="_Toc425789452"/>
        <w:bookmarkStart w:id="13719" w:name="_Toc425790139"/>
        <w:bookmarkStart w:id="13720" w:name="_Toc425793879"/>
        <w:bookmarkStart w:id="13721" w:name="_Toc426384814"/>
        <w:bookmarkStart w:id="13722" w:name="_Toc426386218"/>
        <w:bookmarkStart w:id="13723" w:name="_Toc426387621"/>
        <w:bookmarkStart w:id="13724" w:name="_Toc426389025"/>
        <w:bookmarkStart w:id="13725" w:name="_Toc426390429"/>
        <w:bookmarkStart w:id="13726" w:name="_Toc426391833"/>
        <w:bookmarkStart w:id="13727" w:name="_Toc426393236"/>
        <w:bookmarkStart w:id="13728" w:name="_Toc427824821"/>
        <w:bookmarkStart w:id="13729" w:name="_Toc427852634"/>
        <w:bookmarkStart w:id="13730" w:name="_Toc427854874"/>
        <w:bookmarkStart w:id="13731" w:name="_Toc427857075"/>
        <w:bookmarkEnd w:id="13685"/>
        <w:bookmarkEnd w:id="13686"/>
        <w:bookmarkEnd w:id="13687"/>
        <w:bookmarkEnd w:id="13688"/>
        <w:bookmarkEnd w:id="13689"/>
        <w:bookmarkEnd w:id="13690"/>
        <w:bookmarkEnd w:id="13691"/>
        <w:bookmarkEnd w:id="13692"/>
        <w:bookmarkEnd w:id="13693"/>
        <w:bookmarkEnd w:id="13694"/>
        <w:bookmarkEnd w:id="13695"/>
        <w:bookmarkEnd w:id="13696"/>
        <w:bookmarkEnd w:id="13697"/>
        <w:bookmarkEnd w:id="13698"/>
        <w:bookmarkEnd w:id="13699"/>
        <w:bookmarkEnd w:id="13700"/>
        <w:bookmarkEnd w:id="13701"/>
        <w:bookmarkEnd w:id="13702"/>
        <w:bookmarkEnd w:id="13703"/>
        <w:bookmarkEnd w:id="13704"/>
        <w:bookmarkEnd w:id="13705"/>
        <w:bookmarkEnd w:id="13706"/>
        <w:bookmarkEnd w:id="13707"/>
        <w:bookmarkEnd w:id="13708"/>
        <w:bookmarkEnd w:id="13709"/>
        <w:bookmarkEnd w:id="13710"/>
        <w:bookmarkEnd w:id="13711"/>
        <w:bookmarkEnd w:id="13712"/>
        <w:bookmarkEnd w:id="13713"/>
        <w:bookmarkEnd w:id="13714"/>
        <w:bookmarkEnd w:id="13715"/>
        <w:bookmarkEnd w:id="13716"/>
        <w:bookmarkEnd w:id="13717"/>
        <w:bookmarkEnd w:id="13718"/>
        <w:bookmarkEnd w:id="13719"/>
        <w:bookmarkEnd w:id="13720"/>
        <w:bookmarkEnd w:id="13721"/>
        <w:bookmarkEnd w:id="13722"/>
        <w:bookmarkEnd w:id="13723"/>
        <w:bookmarkEnd w:id="13724"/>
        <w:bookmarkEnd w:id="13725"/>
        <w:bookmarkEnd w:id="13726"/>
        <w:bookmarkEnd w:id="13727"/>
        <w:bookmarkEnd w:id="13728"/>
        <w:bookmarkEnd w:id="13729"/>
        <w:bookmarkEnd w:id="13730"/>
        <w:bookmarkEnd w:id="13731"/>
      </w:del>
    </w:p>
    <w:p w14:paraId="51DCF2D9" w14:textId="56B19A2C" w:rsidR="005F4718" w:rsidDel="00413F3D" w:rsidRDefault="005F4718">
      <w:pPr>
        <w:numPr>
          <w:ilvl w:val="0"/>
          <w:numId w:val="26"/>
        </w:numPr>
        <w:overflowPunct w:val="0"/>
        <w:autoSpaceDE w:val="0"/>
        <w:autoSpaceDN w:val="0"/>
        <w:spacing w:after="60"/>
        <w:textAlignment w:val="baseline"/>
        <w:rPr>
          <w:del w:id="13732" w:author="Ramasubramani, Hariharan" w:date="2015-07-13T14:40:00Z"/>
          <w:rFonts w:cstheme="minorHAnsi"/>
          <w:color w:val="000000" w:themeColor="text1"/>
        </w:rPr>
        <w:pPrChange w:id="13733" w:author="Ramasubramani, Hariharan" w:date="2015-07-13T14:40:00Z">
          <w:pPr>
            <w:pStyle w:val="ListParagraph"/>
            <w:numPr>
              <w:ilvl w:val="3"/>
              <w:numId w:val="11"/>
            </w:numPr>
            <w:tabs>
              <w:tab w:val="num" w:pos="2088"/>
            </w:tabs>
            <w:overflowPunct w:val="0"/>
            <w:autoSpaceDE w:val="0"/>
            <w:autoSpaceDN w:val="0"/>
            <w:spacing w:after="60"/>
            <w:ind w:left="1728" w:firstLine="0"/>
            <w:textAlignment w:val="baseline"/>
          </w:pPr>
        </w:pPrChange>
      </w:pPr>
      <w:del w:id="13734" w:author="Ramasubramani, Hariharan" w:date="2015-07-13T14:40:00Z">
        <w:r w:rsidDel="00413F3D">
          <w:rPr>
            <w:rFonts w:cstheme="minorHAnsi"/>
            <w:color w:val="000000" w:themeColor="text1"/>
          </w:rPr>
          <w:delText>If a user with User Administrator permission attempts to remove a second user’s ‘User Administrator’ permission, the system shall present the following edit:  Two active users must have User Administrator permission.  Add User Administrator permission to another user prior to removing the permission from this user.</w:delText>
        </w:r>
        <w:bookmarkStart w:id="13735" w:name="_Toc424912349"/>
        <w:bookmarkStart w:id="13736" w:name="_Toc424915458"/>
        <w:bookmarkStart w:id="13737" w:name="_Toc424918488"/>
        <w:bookmarkStart w:id="13738" w:name="_Toc425149338"/>
        <w:bookmarkStart w:id="13739" w:name="_Toc425161877"/>
        <w:bookmarkStart w:id="13740" w:name="_Toc425162885"/>
        <w:bookmarkStart w:id="13741" w:name="_Toc425163291"/>
        <w:bookmarkStart w:id="13742" w:name="_Toc425170778"/>
        <w:bookmarkStart w:id="13743" w:name="_Toc425173091"/>
        <w:bookmarkStart w:id="13744" w:name="_Toc425234564"/>
        <w:bookmarkStart w:id="13745" w:name="_Toc425238116"/>
        <w:bookmarkStart w:id="13746" w:name="_Toc425239362"/>
        <w:bookmarkStart w:id="13747" w:name="_Toc425240609"/>
        <w:bookmarkStart w:id="13748" w:name="_Toc425241855"/>
        <w:bookmarkStart w:id="13749" w:name="_Toc425243101"/>
        <w:bookmarkStart w:id="13750" w:name="_Toc425244348"/>
        <w:bookmarkStart w:id="13751" w:name="_Toc425245595"/>
        <w:bookmarkStart w:id="13752" w:name="_Toc425246842"/>
        <w:bookmarkStart w:id="13753" w:name="_Toc425248088"/>
        <w:bookmarkStart w:id="13754" w:name="_Toc425249335"/>
        <w:bookmarkStart w:id="13755" w:name="_Toc425250582"/>
        <w:bookmarkStart w:id="13756" w:name="_Toc425251829"/>
        <w:bookmarkStart w:id="13757" w:name="_Toc425252499"/>
        <w:bookmarkStart w:id="13758" w:name="_Toc425253170"/>
        <w:bookmarkStart w:id="13759" w:name="_Toc425256561"/>
        <w:bookmarkStart w:id="13760" w:name="_Toc425276262"/>
        <w:bookmarkStart w:id="13761" w:name="_Toc425342360"/>
        <w:bookmarkStart w:id="13762" w:name="_Toc425349566"/>
        <w:bookmarkStart w:id="13763" w:name="_Toc425352715"/>
        <w:bookmarkStart w:id="13764" w:name="_Toc425353400"/>
        <w:bookmarkStart w:id="13765" w:name="_Toc425787393"/>
        <w:bookmarkStart w:id="13766" w:name="_Toc425788079"/>
        <w:bookmarkStart w:id="13767" w:name="_Toc425788766"/>
        <w:bookmarkStart w:id="13768" w:name="_Toc425789453"/>
        <w:bookmarkStart w:id="13769" w:name="_Toc425790140"/>
        <w:bookmarkStart w:id="13770" w:name="_Toc425793880"/>
        <w:bookmarkStart w:id="13771" w:name="_Toc426384815"/>
        <w:bookmarkStart w:id="13772" w:name="_Toc426386219"/>
        <w:bookmarkStart w:id="13773" w:name="_Toc426387622"/>
        <w:bookmarkStart w:id="13774" w:name="_Toc426389026"/>
        <w:bookmarkStart w:id="13775" w:name="_Toc426390430"/>
        <w:bookmarkStart w:id="13776" w:name="_Toc426391834"/>
        <w:bookmarkStart w:id="13777" w:name="_Toc426393237"/>
        <w:bookmarkStart w:id="13778" w:name="_Toc427824822"/>
        <w:bookmarkStart w:id="13779" w:name="_Toc427852635"/>
        <w:bookmarkStart w:id="13780" w:name="_Toc427854875"/>
        <w:bookmarkStart w:id="13781" w:name="_Toc427857076"/>
        <w:bookmarkEnd w:id="13735"/>
        <w:bookmarkEnd w:id="13736"/>
        <w:bookmarkEnd w:id="13737"/>
        <w:bookmarkEnd w:id="13738"/>
        <w:bookmarkEnd w:id="13739"/>
        <w:bookmarkEnd w:id="13740"/>
        <w:bookmarkEnd w:id="13741"/>
        <w:bookmarkEnd w:id="13742"/>
        <w:bookmarkEnd w:id="13743"/>
        <w:bookmarkEnd w:id="13744"/>
        <w:bookmarkEnd w:id="13745"/>
        <w:bookmarkEnd w:id="13746"/>
        <w:bookmarkEnd w:id="13747"/>
        <w:bookmarkEnd w:id="13748"/>
        <w:bookmarkEnd w:id="13749"/>
        <w:bookmarkEnd w:id="13750"/>
        <w:bookmarkEnd w:id="13751"/>
        <w:bookmarkEnd w:id="13752"/>
        <w:bookmarkEnd w:id="13753"/>
        <w:bookmarkEnd w:id="13754"/>
        <w:bookmarkEnd w:id="13755"/>
        <w:bookmarkEnd w:id="13756"/>
        <w:bookmarkEnd w:id="13757"/>
        <w:bookmarkEnd w:id="13758"/>
        <w:bookmarkEnd w:id="13759"/>
        <w:bookmarkEnd w:id="13760"/>
        <w:bookmarkEnd w:id="13761"/>
        <w:bookmarkEnd w:id="13762"/>
        <w:bookmarkEnd w:id="13763"/>
        <w:bookmarkEnd w:id="13764"/>
        <w:bookmarkEnd w:id="13765"/>
        <w:bookmarkEnd w:id="13766"/>
        <w:bookmarkEnd w:id="13767"/>
        <w:bookmarkEnd w:id="13768"/>
        <w:bookmarkEnd w:id="13769"/>
        <w:bookmarkEnd w:id="13770"/>
        <w:bookmarkEnd w:id="13771"/>
        <w:bookmarkEnd w:id="13772"/>
        <w:bookmarkEnd w:id="13773"/>
        <w:bookmarkEnd w:id="13774"/>
        <w:bookmarkEnd w:id="13775"/>
        <w:bookmarkEnd w:id="13776"/>
        <w:bookmarkEnd w:id="13777"/>
        <w:bookmarkEnd w:id="13778"/>
        <w:bookmarkEnd w:id="13779"/>
        <w:bookmarkEnd w:id="13780"/>
        <w:bookmarkEnd w:id="13781"/>
      </w:del>
    </w:p>
    <w:p w14:paraId="3049FA7F" w14:textId="76745E0D" w:rsidR="00B76165" w:rsidDel="00413F3D" w:rsidRDefault="00B76165">
      <w:pPr>
        <w:numPr>
          <w:ilvl w:val="0"/>
          <w:numId w:val="26"/>
        </w:numPr>
        <w:overflowPunct w:val="0"/>
        <w:autoSpaceDE w:val="0"/>
        <w:autoSpaceDN w:val="0"/>
        <w:spacing w:after="60"/>
        <w:textAlignment w:val="baseline"/>
        <w:rPr>
          <w:del w:id="13782" w:author="Ramasubramani, Hariharan" w:date="2015-07-13T14:40:00Z"/>
          <w:rFonts w:cstheme="minorHAnsi"/>
          <w:color w:val="000000" w:themeColor="text1"/>
        </w:rPr>
        <w:pPrChange w:id="13783" w:author="Ramasubramani, Hariharan" w:date="2015-07-13T14:40:00Z">
          <w:pPr>
            <w:overflowPunct w:val="0"/>
            <w:autoSpaceDE w:val="0"/>
            <w:autoSpaceDN w:val="0"/>
            <w:spacing w:after="60"/>
            <w:ind w:left="1368" w:firstLine="0"/>
            <w:textAlignment w:val="baseline"/>
          </w:pPr>
        </w:pPrChange>
      </w:pPr>
      <w:bookmarkStart w:id="13784" w:name="_Toc424912350"/>
      <w:bookmarkStart w:id="13785" w:name="_Toc424915459"/>
      <w:bookmarkStart w:id="13786" w:name="_Toc424918489"/>
      <w:bookmarkStart w:id="13787" w:name="_Toc425149339"/>
      <w:bookmarkStart w:id="13788" w:name="_Toc425161878"/>
      <w:bookmarkStart w:id="13789" w:name="_Toc425162886"/>
      <w:bookmarkStart w:id="13790" w:name="_Toc425163292"/>
      <w:bookmarkStart w:id="13791" w:name="_Toc425170779"/>
      <w:bookmarkStart w:id="13792" w:name="_Toc425173092"/>
      <w:bookmarkStart w:id="13793" w:name="_Toc425234565"/>
      <w:bookmarkStart w:id="13794" w:name="_Toc425238117"/>
      <w:bookmarkStart w:id="13795" w:name="_Toc425239363"/>
      <w:bookmarkStart w:id="13796" w:name="_Toc425240610"/>
      <w:bookmarkStart w:id="13797" w:name="_Toc425241856"/>
      <w:bookmarkStart w:id="13798" w:name="_Toc425243102"/>
      <w:bookmarkStart w:id="13799" w:name="_Toc425244349"/>
      <w:bookmarkStart w:id="13800" w:name="_Toc425245596"/>
      <w:bookmarkStart w:id="13801" w:name="_Toc425246843"/>
      <w:bookmarkStart w:id="13802" w:name="_Toc425248089"/>
      <w:bookmarkStart w:id="13803" w:name="_Toc425249336"/>
      <w:bookmarkStart w:id="13804" w:name="_Toc425250583"/>
      <w:bookmarkStart w:id="13805" w:name="_Toc425251830"/>
      <w:bookmarkStart w:id="13806" w:name="_Toc425252500"/>
      <w:bookmarkStart w:id="13807" w:name="_Toc425253171"/>
      <w:bookmarkStart w:id="13808" w:name="_Toc425256562"/>
      <w:bookmarkStart w:id="13809" w:name="_Toc425276263"/>
      <w:bookmarkStart w:id="13810" w:name="_Toc425342361"/>
      <w:bookmarkStart w:id="13811" w:name="_Toc425349567"/>
      <w:bookmarkStart w:id="13812" w:name="_Toc425352716"/>
      <w:bookmarkStart w:id="13813" w:name="_Toc425353401"/>
      <w:bookmarkStart w:id="13814" w:name="_Toc425787394"/>
      <w:bookmarkStart w:id="13815" w:name="_Toc425788080"/>
      <w:bookmarkStart w:id="13816" w:name="_Toc425788767"/>
      <w:bookmarkStart w:id="13817" w:name="_Toc425789454"/>
      <w:bookmarkStart w:id="13818" w:name="_Toc425790141"/>
      <w:bookmarkStart w:id="13819" w:name="_Toc425793881"/>
      <w:bookmarkStart w:id="13820" w:name="_Toc426384816"/>
      <w:bookmarkStart w:id="13821" w:name="_Toc426386220"/>
      <w:bookmarkStart w:id="13822" w:name="_Toc426387623"/>
      <w:bookmarkStart w:id="13823" w:name="_Toc426389027"/>
      <w:bookmarkStart w:id="13824" w:name="_Toc426390431"/>
      <w:bookmarkStart w:id="13825" w:name="_Toc426391835"/>
      <w:bookmarkStart w:id="13826" w:name="_Toc426393238"/>
      <w:bookmarkStart w:id="13827" w:name="_Toc427824823"/>
      <w:bookmarkStart w:id="13828" w:name="_Toc427852636"/>
      <w:bookmarkStart w:id="13829" w:name="_Toc427854876"/>
      <w:bookmarkStart w:id="13830" w:name="_Toc427857077"/>
      <w:bookmarkEnd w:id="13784"/>
      <w:bookmarkEnd w:id="13785"/>
      <w:bookmarkEnd w:id="13786"/>
      <w:bookmarkEnd w:id="13787"/>
      <w:bookmarkEnd w:id="13788"/>
      <w:bookmarkEnd w:id="13789"/>
      <w:bookmarkEnd w:id="13790"/>
      <w:bookmarkEnd w:id="13791"/>
      <w:bookmarkEnd w:id="13792"/>
      <w:bookmarkEnd w:id="13793"/>
      <w:bookmarkEnd w:id="13794"/>
      <w:bookmarkEnd w:id="13795"/>
      <w:bookmarkEnd w:id="13796"/>
      <w:bookmarkEnd w:id="13797"/>
      <w:bookmarkEnd w:id="13798"/>
      <w:bookmarkEnd w:id="13799"/>
      <w:bookmarkEnd w:id="13800"/>
      <w:bookmarkEnd w:id="13801"/>
      <w:bookmarkEnd w:id="13802"/>
      <w:bookmarkEnd w:id="13803"/>
      <w:bookmarkEnd w:id="13804"/>
      <w:bookmarkEnd w:id="13805"/>
      <w:bookmarkEnd w:id="13806"/>
      <w:bookmarkEnd w:id="13807"/>
      <w:bookmarkEnd w:id="13808"/>
      <w:bookmarkEnd w:id="13809"/>
      <w:bookmarkEnd w:id="13810"/>
      <w:bookmarkEnd w:id="13811"/>
      <w:bookmarkEnd w:id="13812"/>
      <w:bookmarkEnd w:id="13813"/>
      <w:bookmarkEnd w:id="13814"/>
      <w:bookmarkEnd w:id="13815"/>
      <w:bookmarkEnd w:id="13816"/>
      <w:bookmarkEnd w:id="13817"/>
      <w:bookmarkEnd w:id="13818"/>
      <w:bookmarkEnd w:id="13819"/>
      <w:bookmarkEnd w:id="13820"/>
      <w:bookmarkEnd w:id="13821"/>
      <w:bookmarkEnd w:id="13822"/>
      <w:bookmarkEnd w:id="13823"/>
      <w:bookmarkEnd w:id="13824"/>
      <w:bookmarkEnd w:id="13825"/>
      <w:bookmarkEnd w:id="13826"/>
      <w:bookmarkEnd w:id="13827"/>
      <w:bookmarkEnd w:id="13828"/>
      <w:bookmarkEnd w:id="13829"/>
      <w:bookmarkEnd w:id="13830"/>
    </w:p>
    <w:p w14:paraId="4232204A" w14:textId="69491148" w:rsidR="00B76165" w:rsidDel="00413F3D" w:rsidRDefault="00B76165">
      <w:pPr>
        <w:numPr>
          <w:ilvl w:val="0"/>
          <w:numId w:val="26"/>
        </w:numPr>
        <w:overflowPunct w:val="0"/>
        <w:autoSpaceDE w:val="0"/>
        <w:autoSpaceDN w:val="0"/>
        <w:spacing w:after="60"/>
        <w:textAlignment w:val="baseline"/>
        <w:rPr>
          <w:del w:id="13831" w:author="Ramasubramani, Hariharan" w:date="2015-07-13T14:40:00Z"/>
          <w:rFonts w:cstheme="minorHAnsi"/>
          <w:color w:val="000000" w:themeColor="text1"/>
        </w:rPr>
        <w:pPrChange w:id="13832" w:author="Ramasubramani, Hariharan" w:date="2015-07-13T14:40:00Z">
          <w:pPr>
            <w:overflowPunct w:val="0"/>
            <w:autoSpaceDE w:val="0"/>
            <w:autoSpaceDN w:val="0"/>
            <w:spacing w:after="60"/>
            <w:ind w:firstLine="0"/>
            <w:textAlignment w:val="baseline"/>
          </w:pPr>
        </w:pPrChange>
      </w:pPr>
      <w:bookmarkStart w:id="13833" w:name="_Toc424912351"/>
      <w:bookmarkStart w:id="13834" w:name="_Toc424915460"/>
      <w:bookmarkStart w:id="13835" w:name="_Toc424918490"/>
      <w:bookmarkStart w:id="13836" w:name="_Toc425149340"/>
      <w:bookmarkStart w:id="13837" w:name="_Toc425161879"/>
      <w:bookmarkStart w:id="13838" w:name="_Toc425162887"/>
      <w:bookmarkStart w:id="13839" w:name="_Toc425163293"/>
      <w:bookmarkStart w:id="13840" w:name="_Toc425170780"/>
      <w:bookmarkStart w:id="13841" w:name="_Toc425173093"/>
      <w:bookmarkStart w:id="13842" w:name="_Toc425234566"/>
      <w:bookmarkStart w:id="13843" w:name="_Toc425238118"/>
      <w:bookmarkStart w:id="13844" w:name="_Toc425239364"/>
      <w:bookmarkStart w:id="13845" w:name="_Toc425240611"/>
      <w:bookmarkStart w:id="13846" w:name="_Toc425241857"/>
      <w:bookmarkStart w:id="13847" w:name="_Toc425243103"/>
      <w:bookmarkStart w:id="13848" w:name="_Toc425244350"/>
      <w:bookmarkStart w:id="13849" w:name="_Toc425245597"/>
      <w:bookmarkStart w:id="13850" w:name="_Toc425246844"/>
      <w:bookmarkStart w:id="13851" w:name="_Toc425248090"/>
      <w:bookmarkStart w:id="13852" w:name="_Toc425249337"/>
      <w:bookmarkStart w:id="13853" w:name="_Toc425250584"/>
      <w:bookmarkStart w:id="13854" w:name="_Toc425251831"/>
      <w:bookmarkStart w:id="13855" w:name="_Toc425252501"/>
      <w:bookmarkStart w:id="13856" w:name="_Toc425253172"/>
      <w:bookmarkStart w:id="13857" w:name="_Toc425256563"/>
      <w:bookmarkStart w:id="13858" w:name="_Toc425276264"/>
      <w:bookmarkStart w:id="13859" w:name="_Toc425342362"/>
      <w:bookmarkStart w:id="13860" w:name="_Toc425349568"/>
      <w:bookmarkStart w:id="13861" w:name="_Toc425352717"/>
      <w:bookmarkStart w:id="13862" w:name="_Toc425353402"/>
      <w:bookmarkStart w:id="13863" w:name="_Toc425787395"/>
      <w:bookmarkStart w:id="13864" w:name="_Toc425788081"/>
      <w:bookmarkStart w:id="13865" w:name="_Toc425788768"/>
      <w:bookmarkStart w:id="13866" w:name="_Toc425789455"/>
      <w:bookmarkStart w:id="13867" w:name="_Toc425790142"/>
      <w:bookmarkStart w:id="13868" w:name="_Toc425793882"/>
      <w:bookmarkStart w:id="13869" w:name="_Toc426384817"/>
      <w:bookmarkStart w:id="13870" w:name="_Toc426386221"/>
      <w:bookmarkStart w:id="13871" w:name="_Toc426387624"/>
      <w:bookmarkStart w:id="13872" w:name="_Toc426389028"/>
      <w:bookmarkStart w:id="13873" w:name="_Toc426390432"/>
      <w:bookmarkStart w:id="13874" w:name="_Toc426391836"/>
      <w:bookmarkStart w:id="13875" w:name="_Toc426393239"/>
      <w:bookmarkStart w:id="13876" w:name="_Toc427824824"/>
      <w:bookmarkStart w:id="13877" w:name="_Toc427852637"/>
      <w:bookmarkStart w:id="13878" w:name="_Toc427854877"/>
      <w:bookmarkStart w:id="13879" w:name="_Toc427857078"/>
      <w:bookmarkEnd w:id="13833"/>
      <w:bookmarkEnd w:id="13834"/>
      <w:bookmarkEnd w:id="13835"/>
      <w:bookmarkEnd w:id="13836"/>
      <w:bookmarkEnd w:id="13837"/>
      <w:bookmarkEnd w:id="13838"/>
      <w:bookmarkEnd w:id="13839"/>
      <w:bookmarkEnd w:id="13840"/>
      <w:bookmarkEnd w:id="13841"/>
      <w:bookmarkEnd w:id="13842"/>
      <w:bookmarkEnd w:id="13843"/>
      <w:bookmarkEnd w:id="13844"/>
      <w:bookmarkEnd w:id="13845"/>
      <w:bookmarkEnd w:id="13846"/>
      <w:bookmarkEnd w:id="13847"/>
      <w:bookmarkEnd w:id="13848"/>
      <w:bookmarkEnd w:id="13849"/>
      <w:bookmarkEnd w:id="13850"/>
      <w:bookmarkEnd w:id="13851"/>
      <w:bookmarkEnd w:id="13852"/>
      <w:bookmarkEnd w:id="13853"/>
      <w:bookmarkEnd w:id="13854"/>
      <w:bookmarkEnd w:id="13855"/>
      <w:bookmarkEnd w:id="13856"/>
      <w:bookmarkEnd w:id="13857"/>
      <w:bookmarkEnd w:id="13858"/>
      <w:bookmarkEnd w:id="13859"/>
      <w:bookmarkEnd w:id="13860"/>
      <w:bookmarkEnd w:id="13861"/>
      <w:bookmarkEnd w:id="13862"/>
      <w:bookmarkEnd w:id="13863"/>
      <w:bookmarkEnd w:id="13864"/>
      <w:bookmarkEnd w:id="13865"/>
      <w:bookmarkEnd w:id="13866"/>
      <w:bookmarkEnd w:id="13867"/>
      <w:bookmarkEnd w:id="13868"/>
      <w:bookmarkEnd w:id="13869"/>
      <w:bookmarkEnd w:id="13870"/>
      <w:bookmarkEnd w:id="13871"/>
      <w:bookmarkEnd w:id="13872"/>
      <w:bookmarkEnd w:id="13873"/>
      <w:bookmarkEnd w:id="13874"/>
      <w:bookmarkEnd w:id="13875"/>
      <w:bookmarkEnd w:id="13876"/>
      <w:bookmarkEnd w:id="13877"/>
      <w:bookmarkEnd w:id="13878"/>
      <w:bookmarkEnd w:id="13879"/>
    </w:p>
    <w:p w14:paraId="2BF95C3A" w14:textId="457C8705" w:rsidR="00EA404F" w:rsidDel="00413F3D" w:rsidRDefault="00AA0C9E">
      <w:pPr>
        <w:numPr>
          <w:ilvl w:val="0"/>
          <w:numId w:val="26"/>
        </w:numPr>
        <w:overflowPunct w:val="0"/>
        <w:autoSpaceDE w:val="0"/>
        <w:autoSpaceDN w:val="0"/>
        <w:spacing w:after="60"/>
        <w:textAlignment w:val="baseline"/>
        <w:rPr>
          <w:del w:id="13880" w:author="Ramasubramani, Hariharan" w:date="2015-07-13T14:40:00Z"/>
          <w:rFonts w:cstheme="minorHAnsi"/>
          <w:color w:val="000000" w:themeColor="text1"/>
        </w:rPr>
        <w:pPrChange w:id="13881" w:author="Ramasubramani, Hariharan" w:date="2015-07-13T14:40:00Z">
          <w:pPr>
            <w:overflowPunct w:val="0"/>
            <w:autoSpaceDE w:val="0"/>
            <w:autoSpaceDN w:val="0"/>
            <w:spacing w:after="60"/>
            <w:ind w:left="1368" w:firstLine="0"/>
            <w:textAlignment w:val="baseline"/>
          </w:pPr>
        </w:pPrChange>
      </w:pPr>
      <w:ins w:id="13882" w:author="Hariharan Ramasubramani" w:date="2015-04-27T13:42:00Z">
        <w:del w:id="13883" w:author="Ramasubramani, Hariharan" w:date="2015-07-13T14:40:00Z">
          <w:r w:rsidDel="00413F3D">
            <w:rPr>
              <w:noProof/>
            </w:rPr>
            <w:drawing>
              <wp:inline distT="0" distB="0" distL="0" distR="0" wp14:anchorId="19AA0FE2" wp14:editId="2C30101E">
                <wp:extent cx="5943600" cy="1385570"/>
                <wp:effectExtent l="0" t="0" r="0" b="508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943600" cy="1385570"/>
                        </a:xfrm>
                        <a:prstGeom prst="rect">
                          <a:avLst/>
                        </a:prstGeom>
                      </pic:spPr>
                    </pic:pic>
                  </a:graphicData>
                </a:graphic>
              </wp:inline>
            </w:drawing>
          </w:r>
        </w:del>
      </w:ins>
      <w:del w:id="13884" w:author="Ramasubramani, Hariharan" w:date="2015-07-13T14:40:00Z">
        <w:r w:rsidR="00EA404F" w:rsidDel="00413F3D">
          <w:rPr>
            <w:rFonts w:cstheme="minorHAnsi"/>
            <w:noProof/>
            <w:color w:val="000000" w:themeColor="text1"/>
          </w:rPr>
          <w:drawing>
            <wp:inline distT="0" distB="0" distL="0" distR="0" wp14:anchorId="00C299F1" wp14:editId="5EF35351">
              <wp:extent cx="4400550" cy="19050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RemoveNotify.png"/>
                      <pic:cNvPicPr/>
                    </pic:nvPicPr>
                    <pic:blipFill>
                      <a:blip r:embed="rId52">
                        <a:extLst>
                          <a:ext uri="{28A0092B-C50C-407E-A947-70E740481C1C}">
                            <a14:useLocalDpi xmlns:a14="http://schemas.microsoft.com/office/drawing/2010/main" val="0"/>
                          </a:ext>
                        </a:extLst>
                      </a:blip>
                      <a:stretch>
                        <a:fillRect/>
                      </a:stretch>
                    </pic:blipFill>
                    <pic:spPr>
                      <a:xfrm>
                        <a:off x="0" y="0"/>
                        <a:ext cx="4400550" cy="1905000"/>
                      </a:xfrm>
                      <a:prstGeom prst="rect">
                        <a:avLst/>
                      </a:prstGeom>
                    </pic:spPr>
                  </pic:pic>
                </a:graphicData>
              </a:graphic>
            </wp:inline>
          </w:drawing>
        </w:r>
        <w:bookmarkStart w:id="13885" w:name="_Toc424912352"/>
        <w:bookmarkStart w:id="13886" w:name="_Toc424915461"/>
        <w:bookmarkStart w:id="13887" w:name="_Toc424918491"/>
        <w:bookmarkStart w:id="13888" w:name="_Toc425149341"/>
        <w:bookmarkStart w:id="13889" w:name="_Toc425161880"/>
        <w:bookmarkStart w:id="13890" w:name="_Toc425162888"/>
        <w:bookmarkStart w:id="13891" w:name="_Toc425163294"/>
        <w:bookmarkStart w:id="13892" w:name="_Toc425170781"/>
        <w:bookmarkStart w:id="13893" w:name="_Toc425173094"/>
        <w:bookmarkStart w:id="13894" w:name="_Toc425234567"/>
        <w:bookmarkStart w:id="13895" w:name="_Toc425238119"/>
        <w:bookmarkStart w:id="13896" w:name="_Toc425239365"/>
        <w:bookmarkStart w:id="13897" w:name="_Toc425240612"/>
        <w:bookmarkStart w:id="13898" w:name="_Toc425241858"/>
        <w:bookmarkStart w:id="13899" w:name="_Toc425243104"/>
        <w:bookmarkStart w:id="13900" w:name="_Toc425244351"/>
        <w:bookmarkStart w:id="13901" w:name="_Toc425245598"/>
        <w:bookmarkStart w:id="13902" w:name="_Toc425246845"/>
        <w:bookmarkStart w:id="13903" w:name="_Toc425248091"/>
        <w:bookmarkStart w:id="13904" w:name="_Toc425249338"/>
        <w:bookmarkStart w:id="13905" w:name="_Toc425250585"/>
        <w:bookmarkStart w:id="13906" w:name="_Toc425251832"/>
        <w:bookmarkStart w:id="13907" w:name="_Toc425252502"/>
        <w:bookmarkStart w:id="13908" w:name="_Toc425253173"/>
        <w:bookmarkStart w:id="13909" w:name="_Toc425256564"/>
        <w:bookmarkStart w:id="13910" w:name="_Toc425276265"/>
        <w:bookmarkStart w:id="13911" w:name="_Toc425342363"/>
        <w:bookmarkStart w:id="13912" w:name="_Toc425349569"/>
        <w:bookmarkStart w:id="13913" w:name="_Toc425352718"/>
        <w:bookmarkStart w:id="13914" w:name="_Toc425353403"/>
        <w:bookmarkStart w:id="13915" w:name="_Toc425787396"/>
        <w:bookmarkStart w:id="13916" w:name="_Toc425788082"/>
        <w:bookmarkStart w:id="13917" w:name="_Toc425788769"/>
        <w:bookmarkStart w:id="13918" w:name="_Toc425789456"/>
        <w:bookmarkStart w:id="13919" w:name="_Toc425790143"/>
        <w:bookmarkStart w:id="13920" w:name="_Toc425793883"/>
        <w:bookmarkStart w:id="13921" w:name="_Toc426384818"/>
        <w:bookmarkStart w:id="13922" w:name="_Toc426386222"/>
        <w:bookmarkStart w:id="13923" w:name="_Toc426387625"/>
        <w:bookmarkStart w:id="13924" w:name="_Toc426389029"/>
        <w:bookmarkStart w:id="13925" w:name="_Toc426390433"/>
        <w:bookmarkStart w:id="13926" w:name="_Toc426391837"/>
        <w:bookmarkStart w:id="13927" w:name="_Toc426393240"/>
        <w:bookmarkStart w:id="13928" w:name="_Toc427824825"/>
        <w:bookmarkStart w:id="13929" w:name="_Toc427852638"/>
        <w:bookmarkStart w:id="13930" w:name="_Toc427854878"/>
        <w:bookmarkStart w:id="13931" w:name="_Toc427857079"/>
        <w:bookmarkEnd w:id="13885"/>
        <w:bookmarkEnd w:id="13886"/>
        <w:bookmarkEnd w:id="13887"/>
        <w:bookmarkEnd w:id="13888"/>
        <w:bookmarkEnd w:id="13889"/>
        <w:bookmarkEnd w:id="13890"/>
        <w:bookmarkEnd w:id="13891"/>
        <w:bookmarkEnd w:id="13892"/>
        <w:bookmarkEnd w:id="13893"/>
        <w:bookmarkEnd w:id="13894"/>
        <w:bookmarkEnd w:id="13895"/>
        <w:bookmarkEnd w:id="13896"/>
        <w:bookmarkEnd w:id="13897"/>
        <w:bookmarkEnd w:id="13898"/>
        <w:bookmarkEnd w:id="13899"/>
        <w:bookmarkEnd w:id="13900"/>
        <w:bookmarkEnd w:id="13901"/>
        <w:bookmarkEnd w:id="13902"/>
        <w:bookmarkEnd w:id="13903"/>
        <w:bookmarkEnd w:id="13904"/>
        <w:bookmarkEnd w:id="13905"/>
        <w:bookmarkEnd w:id="13906"/>
        <w:bookmarkEnd w:id="13907"/>
        <w:bookmarkEnd w:id="13908"/>
        <w:bookmarkEnd w:id="13909"/>
        <w:bookmarkEnd w:id="13910"/>
        <w:bookmarkEnd w:id="13911"/>
        <w:bookmarkEnd w:id="13912"/>
        <w:bookmarkEnd w:id="13913"/>
        <w:bookmarkEnd w:id="13914"/>
        <w:bookmarkEnd w:id="13915"/>
        <w:bookmarkEnd w:id="13916"/>
        <w:bookmarkEnd w:id="13917"/>
        <w:bookmarkEnd w:id="13918"/>
        <w:bookmarkEnd w:id="13919"/>
        <w:bookmarkEnd w:id="13920"/>
        <w:bookmarkEnd w:id="13921"/>
        <w:bookmarkEnd w:id="13922"/>
        <w:bookmarkEnd w:id="13923"/>
        <w:bookmarkEnd w:id="13924"/>
        <w:bookmarkEnd w:id="13925"/>
        <w:bookmarkEnd w:id="13926"/>
        <w:bookmarkEnd w:id="13927"/>
        <w:bookmarkEnd w:id="13928"/>
        <w:bookmarkEnd w:id="13929"/>
        <w:bookmarkEnd w:id="13930"/>
        <w:bookmarkEnd w:id="13931"/>
      </w:del>
    </w:p>
    <w:p w14:paraId="652A89E7" w14:textId="0D712CF9" w:rsidR="00E072D6" w:rsidDel="00413F3D" w:rsidRDefault="00E072D6">
      <w:pPr>
        <w:numPr>
          <w:ilvl w:val="0"/>
          <w:numId w:val="26"/>
        </w:numPr>
        <w:overflowPunct w:val="0"/>
        <w:autoSpaceDE w:val="0"/>
        <w:autoSpaceDN w:val="0"/>
        <w:spacing w:after="60"/>
        <w:textAlignment w:val="baseline"/>
        <w:rPr>
          <w:del w:id="13932" w:author="Ramasubramani, Hariharan" w:date="2015-07-13T14:40:00Z"/>
          <w:rFonts w:cstheme="minorHAnsi"/>
          <w:color w:val="000000" w:themeColor="text1"/>
        </w:rPr>
        <w:pPrChange w:id="13933" w:author="Ramasubramani, Hariharan" w:date="2015-07-13T14:40:00Z">
          <w:pPr>
            <w:overflowPunct w:val="0"/>
            <w:autoSpaceDE w:val="0"/>
            <w:autoSpaceDN w:val="0"/>
            <w:spacing w:after="60"/>
            <w:ind w:firstLine="0"/>
            <w:jc w:val="center"/>
            <w:textAlignment w:val="baseline"/>
          </w:pPr>
        </w:pPrChange>
      </w:pPr>
      <w:del w:id="13934" w:author="Ramasubramani, Hariharan" w:date="2015-07-13T14:40:00Z">
        <w:r w:rsidDel="00413F3D">
          <w:rPr>
            <w:rFonts w:cstheme="minorHAnsi"/>
            <w:color w:val="000000" w:themeColor="text1"/>
          </w:rPr>
          <w:delText>Fig: 2.h – Active Administrators Alert 1</w:delText>
        </w:r>
        <w:bookmarkStart w:id="13935" w:name="_Toc424912353"/>
        <w:bookmarkStart w:id="13936" w:name="_Toc424915462"/>
        <w:bookmarkStart w:id="13937" w:name="_Toc424918492"/>
        <w:bookmarkStart w:id="13938" w:name="_Toc425149342"/>
        <w:bookmarkStart w:id="13939" w:name="_Toc425161881"/>
        <w:bookmarkStart w:id="13940" w:name="_Toc425162889"/>
        <w:bookmarkStart w:id="13941" w:name="_Toc425163295"/>
        <w:bookmarkStart w:id="13942" w:name="_Toc425170782"/>
        <w:bookmarkStart w:id="13943" w:name="_Toc425173095"/>
        <w:bookmarkStart w:id="13944" w:name="_Toc425234568"/>
        <w:bookmarkStart w:id="13945" w:name="_Toc425238120"/>
        <w:bookmarkStart w:id="13946" w:name="_Toc425239366"/>
        <w:bookmarkStart w:id="13947" w:name="_Toc425240613"/>
        <w:bookmarkStart w:id="13948" w:name="_Toc425241859"/>
        <w:bookmarkStart w:id="13949" w:name="_Toc425243105"/>
        <w:bookmarkStart w:id="13950" w:name="_Toc425244352"/>
        <w:bookmarkStart w:id="13951" w:name="_Toc425245599"/>
        <w:bookmarkStart w:id="13952" w:name="_Toc425246846"/>
        <w:bookmarkStart w:id="13953" w:name="_Toc425248092"/>
        <w:bookmarkStart w:id="13954" w:name="_Toc425249339"/>
        <w:bookmarkStart w:id="13955" w:name="_Toc425250586"/>
        <w:bookmarkStart w:id="13956" w:name="_Toc425251833"/>
        <w:bookmarkStart w:id="13957" w:name="_Toc425252503"/>
        <w:bookmarkStart w:id="13958" w:name="_Toc425253174"/>
        <w:bookmarkStart w:id="13959" w:name="_Toc425256565"/>
        <w:bookmarkStart w:id="13960" w:name="_Toc425276266"/>
        <w:bookmarkStart w:id="13961" w:name="_Toc425342364"/>
        <w:bookmarkStart w:id="13962" w:name="_Toc425349570"/>
        <w:bookmarkStart w:id="13963" w:name="_Toc425352719"/>
        <w:bookmarkStart w:id="13964" w:name="_Toc425353404"/>
        <w:bookmarkStart w:id="13965" w:name="_Toc425787397"/>
        <w:bookmarkStart w:id="13966" w:name="_Toc425788083"/>
        <w:bookmarkStart w:id="13967" w:name="_Toc425788770"/>
        <w:bookmarkStart w:id="13968" w:name="_Toc425789457"/>
        <w:bookmarkStart w:id="13969" w:name="_Toc425790144"/>
        <w:bookmarkStart w:id="13970" w:name="_Toc425793884"/>
        <w:bookmarkStart w:id="13971" w:name="_Toc426384819"/>
        <w:bookmarkStart w:id="13972" w:name="_Toc426386223"/>
        <w:bookmarkStart w:id="13973" w:name="_Toc426387626"/>
        <w:bookmarkStart w:id="13974" w:name="_Toc426389030"/>
        <w:bookmarkStart w:id="13975" w:name="_Toc426390434"/>
        <w:bookmarkStart w:id="13976" w:name="_Toc426391838"/>
        <w:bookmarkStart w:id="13977" w:name="_Toc426393241"/>
        <w:bookmarkStart w:id="13978" w:name="_Toc427824826"/>
        <w:bookmarkStart w:id="13979" w:name="_Toc427852639"/>
        <w:bookmarkStart w:id="13980" w:name="_Toc427854879"/>
        <w:bookmarkStart w:id="13981" w:name="_Toc427857080"/>
        <w:bookmarkEnd w:id="13935"/>
        <w:bookmarkEnd w:id="13936"/>
        <w:bookmarkEnd w:id="13937"/>
        <w:bookmarkEnd w:id="13938"/>
        <w:bookmarkEnd w:id="13939"/>
        <w:bookmarkEnd w:id="13940"/>
        <w:bookmarkEnd w:id="13941"/>
        <w:bookmarkEnd w:id="13942"/>
        <w:bookmarkEnd w:id="13943"/>
        <w:bookmarkEnd w:id="13944"/>
        <w:bookmarkEnd w:id="13945"/>
        <w:bookmarkEnd w:id="13946"/>
        <w:bookmarkEnd w:id="13947"/>
        <w:bookmarkEnd w:id="13948"/>
        <w:bookmarkEnd w:id="13949"/>
        <w:bookmarkEnd w:id="13950"/>
        <w:bookmarkEnd w:id="13951"/>
        <w:bookmarkEnd w:id="13952"/>
        <w:bookmarkEnd w:id="13953"/>
        <w:bookmarkEnd w:id="13954"/>
        <w:bookmarkEnd w:id="13955"/>
        <w:bookmarkEnd w:id="13956"/>
        <w:bookmarkEnd w:id="13957"/>
        <w:bookmarkEnd w:id="13958"/>
        <w:bookmarkEnd w:id="13959"/>
        <w:bookmarkEnd w:id="13960"/>
        <w:bookmarkEnd w:id="13961"/>
        <w:bookmarkEnd w:id="13962"/>
        <w:bookmarkEnd w:id="13963"/>
        <w:bookmarkEnd w:id="13964"/>
        <w:bookmarkEnd w:id="13965"/>
        <w:bookmarkEnd w:id="13966"/>
        <w:bookmarkEnd w:id="13967"/>
        <w:bookmarkEnd w:id="13968"/>
        <w:bookmarkEnd w:id="13969"/>
        <w:bookmarkEnd w:id="13970"/>
        <w:bookmarkEnd w:id="13971"/>
        <w:bookmarkEnd w:id="13972"/>
        <w:bookmarkEnd w:id="13973"/>
        <w:bookmarkEnd w:id="13974"/>
        <w:bookmarkEnd w:id="13975"/>
        <w:bookmarkEnd w:id="13976"/>
        <w:bookmarkEnd w:id="13977"/>
        <w:bookmarkEnd w:id="13978"/>
        <w:bookmarkEnd w:id="13979"/>
        <w:bookmarkEnd w:id="13980"/>
        <w:bookmarkEnd w:id="13981"/>
      </w:del>
    </w:p>
    <w:p w14:paraId="7633E02B" w14:textId="1A402F2E" w:rsidR="00B76165" w:rsidRPr="000F1715" w:rsidDel="00413F3D" w:rsidRDefault="00B76165">
      <w:pPr>
        <w:numPr>
          <w:ilvl w:val="0"/>
          <w:numId w:val="26"/>
        </w:numPr>
        <w:overflowPunct w:val="0"/>
        <w:autoSpaceDE w:val="0"/>
        <w:autoSpaceDN w:val="0"/>
        <w:spacing w:after="60"/>
        <w:textAlignment w:val="baseline"/>
        <w:rPr>
          <w:del w:id="13982" w:author="Ramasubramani, Hariharan" w:date="2015-07-13T14:40:00Z"/>
        </w:rPr>
        <w:pPrChange w:id="13983" w:author="Ramasubramani, Hariharan" w:date="2015-07-13T14:40:00Z">
          <w:pPr>
            <w:pStyle w:val="BlockComment"/>
          </w:pPr>
        </w:pPrChange>
      </w:pPr>
      <w:del w:id="13984" w:author="Ramasubramani, Hariharan" w:date="2015-07-13T14:40:00Z">
        <w:r w:rsidDel="00413F3D">
          <w:delText>Clicking Dismiss wil return the Administrator to the Edit Users Screen</w:delText>
        </w:r>
        <w:bookmarkStart w:id="13985" w:name="_Toc424912354"/>
        <w:bookmarkStart w:id="13986" w:name="_Toc424915463"/>
        <w:bookmarkStart w:id="13987" w:name="_Toc424918493"/>
        <w:bookmarkStart w:id="13988" w:name="_Toc425149343"/>
        <w:bookmarkStart w:id="13989" w:name="_Toc425161882"/>
        <w:bookmarkStart w:id="13990" w:name="_Toc425162890"/>
        <w:bookmarkStart w:id="13991" w:name="_Toc425163296"/>
        <w:bookmarkStart w:id="13992" w:name="_Toc425170783"/>
        <w:bookmarkStart w:id="13993" w:name="_Toc425173096"/>
        <w:bookmarkStart w:id="13994" w:name="_Toc425234569"/>
        <w:bookmarkStart w:id="13995" w:name="_Toc425238121"/>
        <w:bookmarkStart w:id="13996" w:name="_Toc425239367"/>
        <w:bookmarkStart w:id="13997" w:name="_Toc425240614"/>
        <w:bookmarkStart w:id="13998" w:name="_Toc425241860"/>
        <w:bookmarkStart w:id="13999" w:name="_Toc425243106"/>
        <w:bookmarkStart w:id="14000" w:name="_Toc425244353"/>
        <w:bookmarkStart w:id="14001" w:name="_Toc425245600"/>
        <w:bookmarkStart w:id="14002" w:name="_Toc425246847"/>
        <w:bookmarkStart w:id="14003" w:name="_Toc425248093"/>
        <w:bookmarkStart w:id="14004" w:name="_Toc425249340"/>
        <w:bookmarkStart w:id="14005" w:name="_Toc425250587"/>
        <w:bookmarkStart w:id="14006" w:name="_Toc425251834"/>
        <w:bookmarkStart w:id="14007" w:name="_Toc425252504"/>
        <w:bookmarkStart w:id="14008" w:name="_Toc425253175"/>
        <w:bookmarkStart w:id="14009" w:name="_Toc425256566"/>
        <w:bookmarkStart w:id="14010" w:name="_Toc425276267"/>
        <w:bookmarkStart w:id="14011" w:name="_Toc425342365"/>
        <w:bookmarkStart w:id="14012" w:name="_Toc425349571"/>
        <w:bookmarkStart w:id="14013" w:name="_Toc425352720"/>
        <w:bookmarkStart w:id="14014" w:name="_Toc425353405"/>
        <w:bookmarkStart w:id="14015" w:name="_Toc425787398"/>
        <w:bookmarkStart w:id="14016" w:name="_Toc425788084"/>
        <w:bookmarkStart w:id="14017" w:name="_Toc425788771"/>
        <w:bookmarkStart w:id="14018" w:name="_Toc425789458"/>
        <w:bookmarkStart w:id="14019" w:name="_Toc425790145"/>
        <w:bookmarkStart w:id="14020" w:name="_Toc425793885"/>
        <w:bookmarkStart w:id="14021" w:name="_Toc426384820"/>
        <w:bookmarkStart w:id="14022" w:name="_Toc426386224"/>
        <w:bookmarkStart w:id="14023" w:name="_Toc426387627"/>
        <w:bookmarkStart w:id="14024" w:name="_Toc426389031"/>
        <w:bookmarkStart w:id="14025" w:name="_Toc426390435"/>
        <w:bookmarkStart w:id="14026" w:name="_Toc426391839"/>
        <w:bookmarkStart w:id="14027" w:name="_Toc426393242"/>
        <w:bookmarkStart w:id="14028" w:name="_Toc427824827"/>
        <w:bookmarkStart w:id="14029" w:name="_Toc427852640"/>
        <w:bookmarkStart w:id="14030" w:name="_Toc427854880"/>
        <w:bookmarkStart w:id="14031" w:name="_Toc427857081"/>
        <w:bookmarkEnd w:id="13985"/>
        <w:bookmarkEnd w:id="13986"/>
        <w:bookmarkEnd w:id="13987"/>
        <w:bookmarkEnd w:id="13988"/>
        <w:bookmarkEnd w:id="13989"/>
        <w:bookmarkEnd w:id="13990"/>
        <w:bookmarkEnd w:id="13991"/>
        <w:bookmarkEnd w:id="13992"/>
        <w:bookmarkEnd w:id="13993"/>
        <w:bookmarkEnd w:id="13994"/>
        <w:bookmarkEnd w:id="13995"/>
        <w:bookmarkEnd w:id="13996"/>
        <w:bookmarkEnd w:id="13997"/>
        <w:bookmarkEnd w:id="13998"/>
        <w:bookmarkEnd w:id="13999"/>
        <w:bookmarkEnd w:id="14000"/>
        <w:bookmarkEnd w:id="14001"/>
        <w:bookmarkEnd w:id="14002"/>
        <w:bookmarkEnd w:id="14003"/>
        <w:bookmarkEnd w:id="14004"/>
        <w:bookmarkEnd w:id="14005"/>
        <w:bookmarkEnd w:id="14006"/>
        <w:bookmarkEnd w:id="14007"/>
        <w:bookmarkEnd w:id="14008"/>
        <w:bookmarkEnd w:id="14009"/>
        <w:bookmarkEnd w:id="14010"/>
        <w:bookmarkEnd w:id="14011"/>
        <w:bookmarkEnd w:id="14012"/>
        <w:bookmarkEnd w:id="14013"/>
        <w:bookmarkEnd w:id="14014"/>
        <w:bookmarkEnd w:id="14015"/>
        <w:bookmarkEnd w:id="14016"/>
        <w:bookmarkEnd w:id="14017"/>
        <w:bookmarkEnd w:id="14018"/>
        <w:bookmarkEnd w:id="14019"/>
        <w:bookmarkEnd w:id="14020"/>
        <w:bookmarkEnd w:id="14021"/>
        <w:bookmarkEnd w:id="14022"/>
        <w:bookmarkEnd w:id="14023"/>
        <w:bookmarkEnd w:id="14024"/>
        <w:bookmarkEnd w:id="14025"/>
        <w:bookmarkEnd w:id="14026"/>
        <w:bookmarkEnd w:id="14027"/>
        <w:bookmarkEnd w:id="14028"/>
        <w:bookmarkEnd w:id="14029"/>
        <w:bookmarkEnd w:id="14030"/>
        <w:bookmarkEnd w:id="14031"/>
      </w:del>
    </w:p>
    <w:p w14:paraId="73E5F85B" w14:textId="2B5EAA4A" w:rsidR="00EA404F" w:rsidRPr="00EA404F" w:rsidDel="00413F3D" w:rsidRDefault="00EA404F">
      <w:pPr>
        <w:numPr>
          <w:ilvl w:val="0"/>
          <w:numId w:val="26"/>
        </w:numPr>
        <w:overflowPunct w:val="0"/>
        <w:autoSpaceDE w:val="0"/>
        <w:autoSpaceDN w:val="0"/>
        <w:spacing w:after="60"/>
        <w:textAlignment w:val="baseline"/>
        <w:rPr>
          <w:del w:id="14032" w:author="Ramasubramani, Hariharan" w:date="2015-07-13T14:40:00Z"/>
          <w:rFonts w:cstheme="minorHAnsi"/>
          <w:color w:val="000000" w:themeColor="text1"/>
        </w:rPr>
        <w:pPrChange w:id="14033" w:author="Ramasubramani, Hariharan" w:date="2015-07-13T14:40:00Z">
          <w:pPr>
            <w:overflowPunct w:val="0"/>
            <w:autoSpaceDE w:val="0"/>
            <w:autoSpaceDN w:val="0"/>
            <w:spacing w:after="60"/>
            <w:ind w:left="1368" w:firstLine="0"/>
            <w:textAlignment w:val="baseline"/>
          </w:pPr>
        </w:pPrChange>
      </w:pPr>
      <w:bookmarkStart w:id="14034" w:name="_Toc424912355"/>
      <w:bookmarkStart w:id="14035" w:name="_Toc424915464"/>
      <w:bookmarkStart w:id="14036" w:name="_Toc424918494"/>
      <w:bookmarkStart w:id="14037" w:name="_Toc425149344"/>
      <w:bookmarkStart w:id="14038" w:name="_Toc425161883"/>
      <w:bookmarkStart w:id="14039" w:name="_Toc425162891"/>
      <w:bookmarkStart w:id="14040" w:name="_Toc425163297"/>
      <w:bookmarkStart w:id="14041" w:name="_Toc425170784"/>
      <w:bookmarkStart w:id="14042" w:name="_Toc425173097"/>
      <w:bookmarkStart w:id="14043" w:name="_Toc425234570"/>
      <w:bookmarkStart w:id="14044" w:name="_Toc425238122"/>
      <w:bookmarkStart w:id="14045" w:name="_Toc425239368"/>
      <w:bookmarkStart w:id="14046" w:name="_Toc425240615"/>
      <w:bookmarkStart w:id="14047" w:name="_Toc425241861"/>
      <w:bookmarkStart w:id="14048" w:name="_Toc425243107"/>
      <w:bookmarkStart w:id="14049" w:name="_Toc425244354"/>
      <w:bookmarkStart w:id="14050" w:name="_Toc425245601"/>
      <w:bookmarkStart w:id="14051" w:name="_Toc425246848"/>
      <w:bookmarkStart w:id="14052" w:name="_Toc425248094"/>
      <w:bookmarkStart w:id="14053" w:name="_Toc425249341"/>
      <w:bookmarkStart w:id="14054" w:name="_Toc425250588"/>
      <w:bookmarkStart w:id="14055" w:name="_Toc425251835"/>
      <w:bookmarkStart w:id="14056" w:name="_Toc425252505"/>
      <w:bookmarkStart w:id="14057" w:name="_Toc425253176"/>
      <w:bookmarkStart w:id="14058" w:name="_Toc425256567"/>
      <w:bookmarkStart w:id="14059" w:name="_Toc425276268"/>
      <w:bookmarkStart w:id="14060" w:name="_Toc425342366"/>
      <w:bookmarkStart w:id="14061" w:name="_Toc425349572"/>
      <w:bookmarkStart w:id="14062" w:name="_Toc425352721"/>
      <w:bookmarkStart w:id="14063" w:name="_Toc425353406"/>
      <w:bookmarkStart w:id="14064" w:name="_Toc425787399"/>
      <w:bookmarkStart w:id="14065" w:name="_Toc425788085"/>
      <w:bookmarkStart w:id="14066" w:name="_Toc425788772"/>
      <w:bookmarkStart w:id="14067" w:name="_Toc425789459"/>
      <w:bookmarkStart w:id="14068" w:name="_Toc425790146"/>
      <w:bookmarkStart w:id="14069" w:name="_Toc425793886"/>
      <w:bookmarkStart w:id="14070" w:name="_Toc426384821"/>
      <w:bookmarkStart w:id="14071" w:name="_Toc426386225"/>
      <w:bookmarkStart w:id="14072" w:name="_Toc426387628"/>
      <w:bookmarkStart w:id="14073" w:name="_Toc426389032"/>
      <w:bookmarkStart w:id="14074" w:name="_Toc426390436"/>
      <w:bookmarkStart w:id="14075" w:name="_Toc426391840"/>
      <w:bookmarkStart w:id="14076" w:name="_Toc426393243"/>
      <w:bookmarkStart w:id="14077" w:name="_Toc427824828"/>
      <w:bookmarkStart w:id="14078" w:name="_Toc427852641"/>
      <w:bookmarkStart w:id="14079" w:name="_Toc427854881"/>
      <w:bookmarkStart w:id="14080" w:name="_Toc427857082"/>
      <w:bookmarkEnd w:id="14034"/>
      <w:bookmarkEnd w:id="14035"/>
      <w:bookmarkEnd w:id="14036"/>
      <w:bookmarkEnd w:id="14037"/>
      <w:bookmarkEnd w:id="14038"/>
      <w:bookmarkEnd w:id="14039"/>
      <w:bookmarkEnd w:id="14040"/>
      <w:bookmarkEnd w:id="14041"/>
      <w:bookmarkEnd w:id="14042"/>
      <w:bookmarkEnd w:id="14043"/>
      <w:bookmarkEnd w:id="14044"/>
      <w:bookmarkEnd w:id="14045"/>
      <w:bookmarkEnd w:id="14046"/>
      <w:bookmarkEnd w:id="14047"/>
      <w:bookmarkEnd w:id="14048"/>
      <w:bookmarkEnd w:id="14049"/>
      <w:bookmarkEnd w:id="14050"/>
      <w:bookmarkEnd w:id="14051"/>
      <w:bookmarkEnd w:id="14052"/>
      <w:bookmarkEnd w:id="14053"/>
      <w:bookmarkEnd w:id="14054"/>
      <w:bookmarkEnd w:id="14055"/>
      <w:bookmarkEnd w:id="14056"/>
      <w:bookmarkEnd w:id="14057"/>
      <w:bookmarkEnd w:id="14058"/>
      <w:bookmarkEnd w:id="14059"/>
      <w:bookmarkEnd w:id="14060"/>
      <w:bookmarkEnd w:id="14061"/>
      <w:bookmarkEnd w:id="14062"/>
      <w:bookmarkEnd w:id="14063"/>
      <w:bookmarkEnd w:id="14064"/>
      <w:bookmarkEnd w:id="14065"/>
      <w:bookmarkEnd w:id="14066"/>
      <w:bookmarkEnd w:id="14067"/>
      <w:bookmarkEnd w:id="14068"/>
      <w:bookmarkEnd w:id="14069"/>
      <w:bookmarkEnd w:id="14070"/>
      <w:bookmarkEnd w:id="14071"/>
      <w:bookmarkEnd w:id="14072"/>
      <w:bookmarkEnd w:id="14073"/>
      <w:bookmarkEnd w:id="14074"/>
      <w:bookmarkEnd w:id="14075"/>
      <w:bookmarkEnd w:id="14076"/>
      <w:bookmarkEnd w:id="14077"/>
      <w:bookmarkEnd w:id="14078"/>
      <w:bookmarkEnd w:id="14079"/>
      <w:bookmarkEnd w:id="14080"/>
    </w:p>
    <w:p w14:paraId="245D3EDC" w14:textId="450E6EE0" w:rsidR="005F4718" w:rsidDel="00413F3D" w:rsidRDefault="005F4718">
      <w:pPr>
        <w:numPr>
          <w:ilvl w:val="0"/>
          <w:numId w:val="26"/>
        </w:numPr>
        <w:overflowPunct w:val="0"/>
        <w:autoSpaceDE w:val="0"/>
        <w:autoSpaceDN w:val="0"/>
        <w:spacing w:after="60"/>
        <w:textAlignment w:val="baseline"/>
        <w:rPr>
          <w:del w:id="14081" w:author="Ramasubramani, Hariharan" w:date="2015-07-13T14:40:00Z"/>
          <w:rFonts w:cstheme="minorHAnsi"/>
          <w:color w:val="000000" w:themeColor="text1"/>
        </w:rPr>
        <w:pPrChange w:id="14082" w:author="Ramasubramani, Hariharan" w:date="2015-07-13T14:40:00Z">
          <w:pPr>
            <w:pStyle w:val="ListParagraph"/>
            <w:numPr>
              <w:ilvl w:val="4"/>
              <w:numId w:val="11"/>
            </w:numPr>
            <w:tabs>
              <w:tab w:val="num" w:pos="2232"/>
            </w:tabs>
            <w:overflowPunct w:val="0"/>
            <w:autoSpaceDE w:val="0"/>
            <w:autoSpaceDN w:val="0"/>
            <w:spacing w:after="60"/>
            <w:ind w:left="2232" w:firstLine="0"/>
            <w:textAlignment w:val="baseline"/>
          </w:pPr>
        </w:pPrChange>
      </w:pPr>
      <w:del w:id="14083" w:author="Ramasubramani, Hariharan" w:date="2015-07-13T14:40:00Z">
        <w:r w:rsidDel="00413F3D">
          <w:rPr>
            <w:rFonts w:cstheme="minorHAnsi"/>
            <w:color w:val="000000" w:themeColor="text1"/>
          </w:rPr>
          <w:delText>If there are three active users with User Administrator permission, no message shall appear.</w:delText>
        </w:r>
        <w:bookmarkStart w:id="14084" w:name="_Toc424912356"/>
        <w:bookmarkStart w:id="14085" w:name="_Toc424915465"/>
        <w:bookmarkStart w:id="14086" w:name="_Toc424918495"/>
        <w:bookmarkStart w:id="14087" w:name="_Toc425149345"/>
        <w:bookmarkStart w:id="14088" w:name="_Toc425161884"/>
        <w:bookmarkStart w:id="14089" w:name="_Toc425162892"/>
        <w:bookmarkStart w:id="14090" w:name="_Toc425163298"/>
        <w:bookmarkStart w:id="14091" w:name="_Toc425170785"/>
        <w:bookmarkStart w:id="14092" w:name="_Toc425173098"/>
        <w:bookmarkStart w:id="14093" w:name="_Toc425234571"/>
        <w:bookmarkStart w:id="14094" w:name="_Toc425238123"/>
        <w:bookmarkStart w:id="14095" w:name="_Toc425239369"/>
        <w:bookmarkStart w:id="14096" w:name="_Toc425240616"/>
        <w:bookmarkStart w:id="14097" w:name="_Toc425241862"/>
        <w:bookmarkStart w:id="14098" w:name="_Toc425243108"/>
        <w:bookmarkStart w:id="14099" w:name="_Toc425244355"/>
        <w:bookmarkStart w:id="14100" w:name="_Toc425245602"/>
        <w:bookmarkStart w:id="14101" w:name="_Toc425246849"/>
        <w:bookmarkStart w:id="14102" w:name="_Toc425248095"/>
        <w:bookmarkStart w:id="14103" w:name="_Toc425249342"/>
        <w:bookmarkStart w:id="14104" w:name="_Toc425250589"/>
        <w:bookmarkStart w:id="14105" w:name="_Toc425251836"/>
        <w:bookmarkStart w:id="14106" w:name="_Toc425252506"/>
        <w:bookmarkStart w:id="14107" w:name="_Toc425253177"/>
        <w:bookmarkStart w:id="14108" w:name="_Toc425256568"/>
        <w:bookmarkStart w:id="14109" w:name="_Toc425276269"/>
        <w:bookmarkStart w:id="14110" w:name="_Toc425342367"/>
        <w:bookmarkStart w:id="14111" w:name="_Toc425349573"/>
        <w:bookmarkStart w:id="14112" w:name="_Toc425352722"/>
        <w:bookmarkStart w:id="14113" w:name="_Toc425353407"/>
        <w:bookmarkStart w:id="14114" w:name="_Toc425787400"/>
        <w:bookmarkStart w:id="14115" w:name="_Toc425788086"/>
        <w:bookmarkStart w:id="14116" w:name="_Toc425788773"/>
        <w:bookmarkStart w:id="14117" w:name="_Toc425789460"/>
        <w:bookmarkStart w:id="14118" w:name="_Toc425790147"/>
        <w:bookmarkStart w:id="14119" w:name="_Toc425793887"/>
        <w:bookmarkStart w:id="14120" w:name="_Toc426384822"/>
        <w:bookmarkStart w:id="14121" w:name="_Toc426386226"/>
        <w:bookmarkStart w:id="14122" w:name="_Toc426387629"/>
        <w:bookmarkStart w:id="14123" w:name="_Toc426389033"/>
        <w:bookmarkStart w:id="14124" w:name="_Toc426390437"/>
        <w:bookmarkStart w:id="14125" w:name="_Toc426391841"/>
        <w:bookmarkStart w:id="14126" w:name="_Toc426393244"/>
        <w:bookmarkStart w:id="14127" w:name="_Toc427824829"/>
        <w:bookmarkStart w:id="14128" w:name="_Toc427852642"/>
        <w:bookmarkStart w:id="14129" w:name="_Toc427854882"/>
        <w:bookmarkStart w:id="14130" w:name="_Toc427857083"/>
        <w:bookmarkEnd w:id="14084"/>
        <w:bookmarkEnd w:id="14085"/>
        <w:bookmarkEnd w:id="14086"/>
        <w:bookmarkEnd w:id="14087"/>
        <w:bookmarkEnd w:id="14088"/>
        <w:bookmarkEnd w:id="14089"/>
        <w:bookmarkEnd w:id="14090"/>
        <w:bookmarkEnd w:id="14091"/>
        <w:bookmarkEnd w:id="14092"/>
        <w:bookmarkEnd w:id="14093"/>
        <w:bookmarkEnd w:id="14094"/>
        <w:bookmarkEnd w:id="14095"/>
        <w:bookmarkEnd w:id="14096"/>
        <w:bookmarkEnd w:id="14097"/>
        <w:bookmarkEnd w:id="14098"/>
        <w:bookmarkEnd w:id="14099"/>
        <w:bookmarkEnd w:id="14100"/>
        <w:bookmarkEnd w:id="14101"/>
        <w:bookmarkEnd w:id="14102"/>
        <w:bookmarkEnd w:id="14103"/>
        <w:bookmarkEnd w:id="14104"/>
        <w:bookmarkEnd w:id="14105"/>
        <w:bookmarkEnd w:id="14106"/>
        <w:bookmarkEnd w:id="14107"/>
        <w:bookmarkEnd w:id="14108"/>
        <w:bookmarkEnd w:id="14109"/>
        <w:bookmarkEnd w:id="14110"/>
        <w:bookmarkEnd w:id="14111"/>
        <w:bookmarkEnd w:id="14112"/>
        <w:bookmarkEnd w:id="14113"/>
        <w:bookmarkEnd w:id="14114"/>
        <w:bookmarkEnd w:id="14115"/>
        <w:bookmarkEnd w:id="14116"/>
        <w:bookmarkEnd w:id="14117"/>
        <w:bookmarkEnd w:id="14118"/>
        <w:bookmarkEnd w:id="14119"/>
        <w:bookmarkEnd w:id="14120"/>
        <w:bookmarkEnd w:id="14121"/>
        <w:bookmarkEnd w:id="14122"/>
        <w:bookmarkEnd w:id="14123"/>
        <w:bookmarkEnd w:id="14124"/>
        <w:bookmarkEnd w:id="14125"/>
        <w:bookmarkEnd w:id="14126"/>
        <w:bookmarkEnd w:id="14127"/>
        <w:bookmarkEnd w:id="14128"/>
        <w:bookmarkEnd w:id="14129"/>
        <w:bookmarkEnd w:id="14130"/>
      </w:del>
    </w:p>
    <w:p w14:paraId="2841311A" w14:textId="3E1FBE14" w:rsidR="005F4718" w:rsidDel="00413F3D" w:rsidRDefault="005F4718">
      <w:pPr>
        <w:numPr>
          <w:ilvl w:val="0"/>
          <w:numId w:val="26"/>
        </w:numPr>
        <w:overflowPunct w:val="0"/>
        <w:autoSpaceDE w:val="0"/>
        <w:autoSpaceDN w:val="0"/>
        <w:spacing w:after="60"/>
        <w:textAlignment w:val="baseline"/>
        <w:rPr>
          <w:del w:id="14131" w:author="Ramasubramani, Hariharan" w:date="2015-07-13T14:40:00Z"/>
          <w:rFonts w:cstheme="minorHAnsi"/>
          <w:color w:val="000000" w:themeColor="text1"/>
        </w:rPr>
        <w:pPrChange w:id="14132" w:author="Ramasubramani, Hariharan" w:date="2015-07-13T14:40:00Z">
          <w:pPr>
            <w:pStyle w:val="ListParagraph"/>
            <w:numPr>
              <w:ilvl w:val="3"/>
              <w:numId w:val="11"/>
            </w:numPr>
            <w:tabs>
              <w:tab w:val="num" w:pos="2088"/>
            </w:tabs>
            <w:overflowPunct w:val="0"/>
            <w:autoSpaceDE w:val="0"/>
            <w:autoSpaceDN w:val="0"/>
            <w:spacing w:after="60"/>
            <w:ind w:left="1728" w:firstLine="0"/>
            <w:textAlignment w:val="baseline"/>
          </w:pPr>
        </w:pPrChange>
      </w:pPr>
      <w:del w:id="14133" w:author="Ramasubramani, Hariharan" w:date="2015-07-13T14:40:00Z">
        <w:r w:rsidDel="00413F3D">
          <w:rPr>
            <w:rFonts w:cstheme="minorHAnsi"/>
            <w:color w:val="000000" w:themeColor="text1"/>
          </w:rPr>
          <w:delText>If there are only two user’s with User Administrator permission, and one of the users attempts to Archive the other user with User Administrator permission, the system shall present the following edit:  Two Administrators must be active in the system.  First add Us</w:delText>
        </w:r>
        <w:r w:rsidR="009F6975" w:rsidDel="00413F3D">
          <w:rPr>
            <w:rFonts w:cstheme="minorHAnsi"/>
            <w:color w:val="000000" w:themeColor="text1"/>
          </w:rPr>
          <w:delText xml:space="preserve">er Administrator permission to </w:delText>
        </w:r>
        <w:r w:rsidDel="00413F3D">
          <w:rPr>
            <w:rFonts w:cstheme="minorHAnsi"/>
            <w:color w:val="000000" w:themeColor="text1"/>
          </w:rPr>
          <w:delText>another user prior to Archiving this user.</w:delText>
        </w:r>
        <w:bookmarkStart w:id="14134" w:name="_Toc424912357"/>
        <w:bookmarkStart w:id="14135" w:name="_Toc424915466"/>
        <w:bookmarkStart w:id="14136" w:name="_Toc424918496"/>
        <w:bookmarkStart w:id="14137" w:name="_Toc425149346"/>
        <w:bookmarkStart w:id="14138" w:name="_Toc425161885"/>
        <w:bookmarkStart w:id="14139" w:name="_Toc425162893"/>
        <w:bookmarkStart w:id="14140" w:name="_Toc425163299"/>
        <w:bookmarkStart w:id="14141" w:name="_Toc425170786"/>
        <w:bookmarkStart w:id="14142" w:name="_Toc425173099"/>
        <w:bookmarkStart w:id="14143" w:name="_Toc425234572"/>
        <w:bookmarkStart w:id="14144" w:name="_Toc425238124"/>
        <w:bookmarkStart w:id="14145" w:name="_Toc425239370"/>
        <w:bookmarkStart w:id="14146" w:name="_Toc425240617"/>
        <w:bookmarkStart w:id="14147" w:name="_Toc425241863"/>
        <w:bookmarkStart w:id="14148" w:name="_Toc425243109"/>
        <w:bookmarkStart w:id="14149" w:name="_Toc425244356"/>
        <w:bookmarkStart w:id="14150" w:name="_Toc425245603"/>
        <w:bookmarkStart w:id="14151" w:name="_Toc425246850"/>
        <w:bookmarkStart w:id="14152" w:name="_Toc425248096"/>
        <w:bookmarkStart w:id="14153" w:name="_Toc425249343"/>
        <w:bookmarkStart w:id="14154" w:name="_Toc425250590"/>
        <w:bookmarkStart w:id="14155" w:name="_Toc425251837"/>
        <w:bookmarkStart w:id="14156" w:name="_Toc425252507"/>
        <w:bookmarkStart w:id="14157" w:name="_Toc425253178"/>
        <w:bookmarkStart w:id="14158" w:name="_Toc425256569"/>
        <w:bookmarkStart w:id="14159" w:name="_Toc425276270"/>
        <w:bookmarkStart w:id="14160" w:name="_Toc425342368"/>
        <w:bookmarkStart w:id="14161" w:name="_Toc425349574"/>
        <w:bookmarkStart w:id="14162" w:name="_Toc425352723"/>
        <w:bookmarkStart w:id="14163" w:name="_Toc425353408"/>
        <w:bookmarkStart w:id="14164" w:name="_Toc425787401"/>
        <w:bookmarkStart w:id="14165" w:name="_Toc425788087"/>
        <w:bookmarkStart w:id="14166" w:name="_Toc425788774"/>
        <w:bookmarkStart w:id="14167" w:name="_Toc425789461"/>
        <w:bookmarkStart w:id="14168" w:name="_Toc425790148"/>
        <w:bookmarkStart w:id="14169" w:name="_Toc425793888"/>
        <w:bookmarkStart w:id="14170" w:name="_Toc426384823"/>
        <w:bookmarkStart w:id="14171" w:name="_Toc426386227"/>
        <w:bookmarkStart w:id="14172" w:name="_Toc426387630"/>
        <w:bookmarkStart w:id="14173" w:name="_Toc426389034"/>
        <w:bookmarkStart w:id="14174" w:name="_Toc426390438"/>
        <w:bookmarkStart w:id="14175" w:name="_Toc426391842"/>
        <w:bookmarkStart w:id="14176" w:name="_Toc426393245"/>
        <w:bookmarkStart w:id="14177" w:name="_Toc427824830"/>
        <w:bookmarkStart w:id="14178" w:name="_Toc427852643"/>
        <w:bookmarkStart w:id="14179" w:name="_Toc427854883"/>
        <w:bookmarkStart w:id="14180" w:name="_Toc427857084"/>
        <w:bookmarkEnd w:id="14134"/>
        <w:bookmarkEnd w:id="14135"/>
        <w:bookmarkEnd w:id="14136"/>
        <w:bookmarkEnd w:id="14137"/>
        <w:bookmarkEnd w:id="14138"/>
        <w:bookmarkEnd w:id="14139"/>
        <w:bookmarkEnd w:id="14140"/>
        <w:bookmarkEnd w:id="14141"/>
        <w:bookmarkEnd w:id="14142"/>
        <w:bookmarkEnd w:id="14143"/>
        <w:bookmarkEnd w:id="14144"/>
        <w:bookmarkEnd w:id="14145"/>
        <w:bookmarkEnd w:id="14146"/>
        <w:bookmarkEnd w:id="14147"/>
        <w:bookmarkEnd w:id="14148"/>
        <w:bookmarkEnd w:id="14149"/>
        <w:bookmarkEnd w:id="14150"/>
        <w:bookmarkEnd w:id="14151"/>
        <w:bookmarkEnd w:id="14152"/>
        <w:bookmarkEnd w:id="14153"/>
        <w:bookmarkEnd w:id="14154"/>
        <w:bookmarkEnd w:id="14155"/>
        <w:bookmarkEnd w:id="14156"/>
        <w:bookmarkEnd w:id="14157"/>
        <w:bookmarkEnd w:id="14158"/>
        <w:bookmarkEnd w:id="14159"/>
        <w:bookmarkEnd w:id="14160"/>
        <w:bookmarkEnd w:id="14161"/>
        <w:bookmarkEnd w:id="14162"/>
        <w:bookmarkEnd w:id="14163"/>
        <w:bookmarkEnd w:id="14164"/>
        <w:bookmarkEnd w:id="14165"/>
        <w:bookmarkEnd w:id="14166"/>
        <w:bookmarkEnd w:id="14167"/>
        <w:bookmarkEnd w:id="14168"/>
        <w:bookmarkEnd w:id="14169"/>
        <w:bookmarkEnd w:id="14170"/>
        <w:bookmarkEnd w:id="14171"/>
        <w:bookmarkEnd w:id="14172"/>
        <w:bookmarkEnd w:id="14173"/>
        <w:bookmarkEnd w:id="14174"/>
        <w:bookmarkEnd w:id="14175"/>
        <w:bookmarkEnd w:id="14176"/>
        <w:bookmarkEnd w:id="14177"/>
        <w:bookmarkEnd w:id="14178"/>
        <w:bookmarkEnd w:id="14179"/>
        <w:bookmarkEnd w:id="14180"/>
      </w:del>
    </w:p>
    <w:p w14:paraId="335EF3C0" w14:textId="29957A3D" w:rsidR="009D57A2" w:rsidDel="00413F3D" w:rsidRDefault="00E06194">
      <w:pPr>
        <w:numPr>
          <w:ilvl w:val="0"/>
          <w:numId w:val="26"/>
        </w:numPr>
        <w:overflowPunct w:val="0"/>
        <w:autoSpaceDE w:val="0"/>
        <w:autoSpaceDN w:val="0"/>
        <w:spacing w:after="60"/>
        <w:textAlignment w:val="baseline"/>
        <w:rPr>
          <w:del w:id="14181" w:author="Ramasubramani, Hariharan" w:date="2015-07-13T14:40:00Z"/>
          <w:rFonts w:cstheme="minorHAnsi"/>
          <w:color w:val="000000" w:themeColor="text1"/>
        </w:rPr>
        <w:pPrChange w:id="14182" w:author="Ramasubramani, Hariharan" w:date="2015-07-13T14:40:00Z">
          <w:pPr>
            <w:overflowPunct w:val="0"/>
            <w:autoSpaceDE w:val="0"/>
            <w:autoSpaceDN w:val="0"/>
            <w:spacing w:after="60"/>
            <w:ind w:left="1368" w:firstLine="0"/>
            <w:textAlignment w:val="baseline"/>
          </w:pPr>
        </w:pPrChange>
      </w:pPr>
      <w:ins w:id="14183" w:author="Hariharan Ramasubramani" w:date="2015-04-27T13:38:00Z">
        <w:del w:id="14184" w:author="Ramasubramani, Hariharan" w:date="2015-07-13T14:40:00Z">
          <w:r w:rsidDel="00413F3D">
            <w:rPr>
              <w:noProof/>
            </w:rPr>
            <w:drawing>
              <wp:inline distT="0" distB="0" distL="0" distR="0" wp14:anchorId="15E26DE1" wp14:editId="2A9DFF32">
                <wp:extent cx="5829300" cy="1552575"/>
                <wp:effectExtent l="0" t="0" r="0" b="952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829300" cy="1552575"/>
                        </a:xfrm>
                        <a:prstGeom prst="rect">
                          <a:avLst/>
                        </a:prstGeom>
                      </pic:spPr>
                    </pic:pic>
                  </a:graphicData>
                </a:graphic>
              </wp:inline>
            </w:drawing>
          </w:r>
        </w:del>
      </w:ins>
      <w:del w:id="14185" w:author="Ramasubramani, Hariharan" w:date="2015-07-13T14:40:00Z">
        <w:r w:rsidR="009D57A2" w:rsidDel="00413F3D">
          <w:rPr>
            <w:rFonts w:cstheme="minorHAnsi"/>
            <w:noProof/>
            <w:color w:val="000000" w:themeColor="text1"/>
          </w:rPr>
          <w:drawing>
            <wp:inline distT="0" distB="0" distL="0" distR="0" wp14:anchorId="3B116966" wp14:editId="3A7F6D94">
              <wp:extent cx="4400550" cy="19050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ArchiveNotify.png"/>
                      <pic:cNvPicPr/>
                    </pic:nvPicPr>
                    <pic:blipFill>
                      <a:blip r:embed="rId54">
                        <a:extLst>
                          <a:ext uri="{28A0092B-C50C-407E-A947-70E740481C1C}">
                            <a14:useLocalDpi xmlns:a14="http://schemas.microsoft.com/office/drawing/2010/main" val="0"/>
                          </a:ext>
                        </a:extLst>
                      </a:blip>
                      <a:stretch>
                        <a:fillRect/>
                      </a:stretch>
                    </pic:blipFill>
                    <pic:spPr>
                      <a:xfrm>
                        <a:off x="0" y="0"/>
                        <a:ext cx="4400550" cy="1905000"/>
                      </a:xfrm>
                      <a:prstGeom prst="rect">
                        <a:avLst/>
                      </a:prstGeom>
                    </pic:spPr>
                  </pic:pic>
                </a:graphicData>
              </a:graphic>
            </wp:inline>
          </w:drawing>
        </w:r>
        <w:bookmarkStart w:id="14186" w:name="_Toc424912358"/>
        <w:bookmarkStart w:id="14187" w:name="_Toc424915467"/>
        <w:bookmarkStart w:id="14188" w:name="_Toc424918497"/>
        <w:bookmarkStart w:id="14189" w:name="_Toc425149347"/>
        <w:bookmarkStart w:id="14190" w:name="_Toc425161886"/>
        <w:bookmarkStart w:id="14191" w:name="_Toc425162894"/>
        <w:bookmarkStart w:id="14192" w:name="_Toc425163300"/>
        <w:bookmarkStart w:id="14193" w:name="_Toc425170787"/>
        <w:bookmarkStart w:id="14194" w:name="_Toc425173100"/>
        <w:bookmarkStart w:id="14195" w:name="_Toc425234573"/>
        <w:bookmarkStart w:id="14196" w:name="_Toc425238125"/>
        <w:bookmarkStart w:id="14197" w:name="_Toc425239371"/>
        <w:bookmarkStart w:id="14198" w:name="_Toc425240618"/>
        <w:bookmarkStart w:id="14199" w:name="_Toc425241864"/>
        <w:bookmarkStart w:id="14200" w:name="_Toc425243110"/>
        <w:bookmarkStart w:id="14201" w:name="_Toc425244357"/>
        <w:bookmarkStart w:id="14202" w:name="_Toc425245604"/>
        <w:bookmarkStart w:id="14203" w:name="_Toc425246851"/>
        <w:bookmarkStart w:id="14204" w:name="_Toc425248097"/>
        <w:bookmarkStart w:id="14205" w:name="_Toc425249344"/>
        <w:bookmarkStart w:id="14206" w:name="_Toc425250591"/>
        <w:bookmarkStart w:id="14207" w:name="_Toc425251838"/>
        <w:bookmarkStart w:id="14208" w:name="_Toc425252508"/>
        <w:bookmarkStart w:id="14209" w:name="_Toc425253179"/>
        <w:bookmarkStart w:id="14210" w:name="_Toc425256570"/>
        <w:bookmarkStart w:id="14211" w:name="_Toc425276271"/>
        <w:bookmarkStart w:id="14212" w:name="_Toc425342369"/>
        <w:bookmarkStart w:id="14213" w:name="_Toc425349575"/>
        <w:bookmarkStart w:id="14214" w:name="_Toc425352724"/>
        <w:bookmarkStart w:id="14215" w:name="_Toc425353409"/>
        <w:bookmarkStart w:id="14216" w:name="_Toc425787402"/>
        <w:bookmarkStart w:id="14217" w:name="_Toc425788088"/>
        <w:bookmarkStart w:id="14218" w:name="_Toc425788775"/>
        <w:bookmarkStart w:id="14219" w:name="_Toc425789462"/>
        <w:bookmarkStart w:id="14220" w:name="_Toc425790149"/>
        <w:bookmarkStart w:id="14221" w:name="_Toc425793889"/>
        <w:bookmarkStart w:id="14222" w:name="_Toc426384824"/>
        <w:bookmarkStart w:id="14223" w:name="_Toc426386228"/>
        <w:bookmarkStart w:id="14224" w:name="_Toc426387631"/>
        <w:bookmarkStart w:id="14225" w:name="_Toc426389035"/>
        <w:bookmarkStart w:id="14226" w:name="_Toc426390439"/>
        <w:bookmarkStart w:id="14227" w:name="_Toc426391843"/>
        <w:bookmarkStart w:id="14228" w:name="_Toc426393246"/>
        <w:bookmarkStart w:id="14229" w:name="_Toc427824831"/>
        <w:bookmarkStart w:id="14230" w:name="_Toc427852644"/>
        <w:bookmarkStart w:id="14231" w:name="_Toc427854884"/>
        <w:bookmarkStart w:id="14232" w:name="_Toc427857085"/>
        <w:bookmarkEnd w:id="14186"/>
        <w:bookmarkEnd w:id="14187"/>
        <w:bookmarkEnd w:id="14188"/>
        <w:bookmarkEnd w:id="14189"/>
        <w:bookmarkEnd w:id="14190"/>
        <w:bookmarkEnd w:id="14191"/>
        <w:bookmarkEnd w:id="14192"/>
        <w:bookmarkEnd w:id="14193"/>
        <w:bookmarkEnd w:id="14194"/>
        <w:bookmarkEnd w:id="14195"/>
        <w:bookmarkEnd w:id="14196"/>
        <w:bookmarkEnd w:id="14197"/>
        <w:bookmarkEnd w:id="14198"/>
        <w:bookmarkEnd w:id="14199"/>
        <w:bookmarkEnd w:id="14200"/>
        <w:bookmarkEnd w:id="14201"/>
        <w:bookmarkEnd w:id="14202"/>
        <w:bookmarkEnd w:id="14203"/>
        <w:bookmarkEnd w:id="14204"/>
        <w:bookmarkEnd w:id="14205"/>
        <w:bookmarkEnd w:id="14206"/>
        <w:bookmarkEnd w:id="14207"/>
        <w:bookmarkEnd w:id="14208"/>
        <w:bookmarkEnd w:id="14209"/>
        <w:bookmarkEnd w:id="14210"/>
        <w:bookmarkEnd w:id="14211"/>
        <w:bookmarkEnd w:id="14212"/>
        <w:bookmarkEnd w:id="14213"/>
        <w:bookmarkEnd w:id="14214"/>
        <w:bookmarkEnd w:id="14215"/>
        <w:bookmarkEnd w:id="14216"/>
        <w:bookmarkEnd w:id="14217"/>
        <w:bookmarkEnd w:id="14218"/>
        <w:bookmarkEnd w:id="14219"/>
        <w:bookmarkEnd w:id="14220"/>
        <w:bookmarkEnd w:id="14221"/>
        <w:bookmarkEnd w:id="14222"/>
        <w:bookmarkEnd w:id="14223"/>
        <w:bookmarkEnd w:id="14224"/>
        <w:bookmarkEnd w:id="14225"/>
        <w:bookmarkEnd w:id="14226"/>
        <w:bookmarkEnd w:id="14227"/>
        <w:bookmarkEnd w:id="14228"/>
        <w:bookmarkEnd w:id="14229"/>
        <w:bookmarkEnd w:id="14230"/>
        <w:bookmarkEnd w:id="14231"/>
        <w:bookmarkEnd w:id="14232"/>
      </w:del>
    </w:p>
    <w:p w14:paraId="28DAFFF1" w14:textId="4734FF61" w:rsidR="00B76165" w:rsidDel="00413F3D" w:rsidRDefault="00E072D6">
      <w:pPr>
        <w:numPr>
          <w:ilvl w:val="0"/>
          <w:numId w:val="26"/>
        </w:numPr>
        <w:overflowPunct w:val="0"/>
        <w:autoSpaceDE w:val="0"/>
        <w:autoSpaceDN w:val="0"/>
        <w:spacing w:after="60"/>
        <w:textAlignment w:val="baseline"/>
        <w:rPr>
          <w:del w:id="14233" w:author="Ramasubramani, Hariharan" w:date="2015-07-13T14:40:00Z"/>
          <w:rFonts w:cstheme="minorHAnsi"/>
          <w:color w:val="000000" w:themeColor="text1"/>
        </w:rPr>
        <w:pPrChange w:id="14234" w:author="Ramasubramani, Hariharan" w:date="2015-07-13T14:40:00Z">
          <w:pPr>
            <w:overflowPunct w:val="0"/>
            <w:autoSpaceDE w:val="0"/>
            <w:autoSpaceDN w:val="0"/>
            <w:spacing w:after="60"/>
            <w:ind w:firstLine="0"/>
            <w:jc w:val="center"/>
            <w:textAlignment w:val="baseline"/>
          </w:pPr>
        </w:pPrChange>
      </w:pPr>
      <w:del w:id="14235" w:author="Ramasubramani, Hariharan" w:date="2015-07-13T14:40:00Z">
        <w:r w:rsidDel="00413F3D">
          <w:rPr>
            <w:rFonts w:cstheme="minorHAnsi"/>
            <w:color w:val="000000" w:themeColor="text1"/>
          </w:rPr>
          <w:delText>Fig: 2.i – Active Administrators Alert 2</w:delText>
        </w:r>
        <w:bookmarkStart w:id="14236" w:name="_Toc424912359"/>
        <w:bookmarkStart w:id="14237" w:name="_Toc424915468"/>
        <w:bookmarkStart w:id="14238" w:name="_Toc424918498"/>
        <w:bookmarkStart w:id="14239" w:name="_Toc425149348"/>
        <w:bookmarkStart w:id="14240" w:name="_Toc425161887"/>
        <w:bookmarkStart w:id="14241" w:name="_Toc425162895"/>
        <w:bookmarkStart w:id="14242" w:name="_Toc425163301"/>
        <w:bookmarkStart w:id="14243" w:name="_Toc425170788"/>
        <w:bookmarkStart w:id="14244" w:name="_Toc425173101"/>
        <w:bookmarkStart w:id="14245" w:name="_Toc425234574"/>
        <w:bookmarkStart w:id="14246" w:name="_Toc425238126"/>
        <w:bookmarkStart w:id="14247" w:name="_Toc425239372"/>
        <w:bookmarkStart w:id="14248" w:name="_Toc425240619"/>
        <w:bookmarkStart w:id="14249" w:name="_Toc425241865"/>
        <w:bookmarkStart w:id="14250" w:name="_Toc425243111"/>
        <w:bookmarkStart w:id="14251" w:name="_Toc425244358"/>
        <w:bookmarkStart w:id="14252" w:name="_Toc425245605"/>
        <w:bookmarkStart w:id="14253" w:name="_Toc425246852"/>
        <w:bookmarkStart w:id="14254" w:name="_Toc425248098"/>
        <w:bookmarkStart w:id="14255" w:name="_Toc425249345"/>
        <w:bookmarkStart w:id="14256" w:name="_Toc425250592"/>
        <w:bookmarkStart w:id="14257" w:name="_Toc425251839"/>
        <w:bookmarkStart w:id="14258" w:name="_Toc425252509"/>
        <w:bookmarkStart w:id="14259" w:name="_Toc425253180"/>
        <w:bookmarkStart w:id="14260" w:name="_Toc425256571"/>
        <w:bookmarkStart w:id="14261" w:name="_Toc425276272"/>
        <w:bookmarkStart w:id="14262" w:name="_Toc425342370"/>
        <w:bookmarkStart w:id="14263" w:name="_Toc425349576"/>
        <w:bookmarkStart w:id="14264" w:name="_Toc425352725"/>
        <w:bookmarkStart w:id="14265" w:name="_Toc425353410"/>
        <w:bookmarkStart w:id="14266" w:name="_Toc425787403"/>
        <w:bookmarkStart w:id="14267" w:name="_Toc425788089"/>
        <w:bookmarkStart w:id="14268" w:name="_Toc425788776"/>
        <w:bookmarkStart w:id="14269" w:name="_Toc425789463"/>
        <w:bookmarkStart w:id="14270" w:name="_Toc425790150"/>
        <w:bookmarkStart w:id="14271" w:name="_Toc425793890"/>
        <w:bookmarkStart w:id="14272" w:name="_Toc426384825"/>
        <w:bookmarkStart w:id="14273" w:name="_Toc426386229"/>
        <w:bookmarkStart w:id="14274" w:name="_Toc426387632"/>
        <w:bookmarkStart w:id="14275" w:name="_Toc426389036"/>
        <w:bookmarkStart w:id="14276" w:name="_Toc426390440"/>
        <w:bookmarkStart w:id="14277" w:name="_Toc426391844"/>
        <w:bookmarkStart w:id="14278" w:name="_Toc426393247"/>
        <w:bookmarkStart w:id="14279" w:name="_Toc427824832"/>
        <w:bookmarkStart w:id="14280" w:name="_Toc427852645"/>
        <w:bookmarkStart w:id="14281" w:name="_Toc427854885"/>
        <w:bookmarkStart w:id="14282" w:name="_Toc427857086"/>
        <w:bookmarkEnd w:id="14236"/>
        <w:bookmarkEnd w:id="14237"/>
        <w:bookmarkEnd w:id="14238"/>
        <w:bookmarkEnd w:id="14239"/>
        <w:bookmarkEnd w:id="14240"/>
        <w:bookmarkEnd w:id="14241"/>
        <w:bookmarkEnd w:id="14242"/>
        <w:bookmarkEnd w:id="14243"/>
        <w:bookmarkEnd w:id="14244"/>
        <w:bookmarkEnd w:id="14245"/>
        <w:bookmarkEnd w:id="14246"/>
        <w:bookmarkEnd w:id="14247"/>
        <w:bookmarkEnd w:id="14248"/>
        <w:bookmarkEnd w:id="14249"/>
        <w:bookmarkEnd w:id="14250"/>
        <w:bookmarkEnd w:id="14251"/>
        <w:bookmarkEnd w:id="14252"/>
        <w:bookmarkEnd w:id="14253"/>
        <w:bookmarkEnd w:id="14254"/>
        <w:bookmarkEnd w:id="14255"/>
        <w:bookmarkEnd w:id="14256"/>
        <w:bookmarkEnd w:id="14257"/>
        <w:bookmarkEnd w:id="14258"/>
        <w:bookmarkEnd w:id="14259"/>
        <w:bookmarkEnd w:id="14260"/>
        <w:bookmarkEnd w:id="14261"/>
        <w:bookmarkEnd w:id="14262"/>
        <w:bookmarkEnd w:id="14263"/>
        <w:bookmarkEnd w:id="14264"/>
        <w:bookmarkEnd w:id="14265"/>
        <w:bookmarkEnd w:id="14266"/>
        <w:bookmarkEnd w:id="14267"/>
        <w:bookmarkEnd w:id="14268"/>
        <w:bookmarkEnd w:id="14269"/>
        <w:bookmarkEnd w:id="14270"/>
        <w:bookmarkEnd w:id="14271"/>
        <w:bookmarkEnd w:id="14272"/>
        <w:bookmarkEnd w:id="14273"/>
        <w:bookmarkEnd w:id="14274"/>
        <w:bookmarkEnd w:id="14275"/>
        <w:bookmarkEnd w:id="14276"/>
        <w:bookmarkEnd w:id="14277"/>
        <w:bookmarkEnd w:id="14278"/>
        <w:bookmarkEnd w:id="14279"/>
        <w:bookmarkEnd w:id="14280"/>
        <w:bookmarkEnd w:id="14281"/>
        <w:bookmarkEnd w:id="14282"/>
      </w:del>
    </w:p>
    <w:p w14:paraId="406F0669" w14:textId="188020DA" w:rsidR="00B76165" w:rsidRPr="000F1715" w:rsidDel="00413F3D" w:rsidRDefault="00B76165">
      <w:pPr>
        <w:numPr>
          <w:ilvl w:val="0"/>
          <w:numId w:val="26"/>
        </w:numPr>
        <w:overflowPunct w:val="0"/>
        <w:autoSpaceDE w:val="0"/>
        <w:autoSpaceDN w:val="0"/>
        <w:spacing w:after="60"/>
        <w:textAlignment w:val="baseline"/>
        <w:rPr>
          <w:del w:id="14283" w:author="Ramasubramani, Hariharan" w:date="2015-07-13T14:40:00Z"/>
        </w:rPr>
        <w:pPrChange w:id="14284" w:author="Ramasubramani, Hariharan" w:date="2015-07-13T14:40:00Z">
          <w:pPr>
            <w:pStyle w:val="BlockComment"/>
          </w:pPr>
        </w:pPrChange>
      </w:pPr>
      <w:del w:id="14285" w:author="Ramasubramani, Hariharan" w:date="2015-07-13T14:40:00Z">
        <w:r w:rsidDel="00413F3D">
          <w:delText>Clicking Dismiss wil return the Administrator to the Edit Users Screen</w:delText>
        </w:r>
        <w:bookmarkStart w:id="14286" w:name="_Toc424912360"/>
        <w:bookmarkStart w:id="14287" w:name="_Toc424915469"/>
        <w:bookmarkStart w:id="14288" w:name="_Toc424918499"/>
        <w:bookmarkStart w:id="14289" w:name="_Toc425149349"/>
        <w:bookmarkStart w:id="14290" w:name="_Toc425161888"/>
        <w:bookmarkStart w:id="14291" w:name="_Toc425162896"/>
        <w:bookmarkStart w:id="14292" w:name="_Toc425163302"/>
        <w:bookmarkStart w:id="14293" w:name="_Toc425170789"/>
        <w:bookmarkStart w:id="14294" w:name="_Toc425173102"/>
        <w:bookmarkStart w:id="14295" w:name="_Toc425234575"/>
        <w:bookmarkStart w:id="14296" w:name="_Toc425238127"/>
        <w:bookmarkStart w:id="14297" w:name="_Toc425239373"/>
        <w:bookmarkStart w:id="14298" w:name="_Toc425240620"/>
        <w:bookmarkStart w:id="14299" w:name="_Toc425241866"/>
        <w:bookmarkStart w:id="14300" w:name="_Toc425243112"/>
        <w:bookmarkStart w:id="14301" w:name="_Toc425244359"/>
        <w:bookmarkStart w:id="14302" w:name="_Toc425245606"/>
        <w:bookmarkStart w:id="14303" w:name="_Toc425246853"/>
        <w:bookmarkStart w:id="14304" w:name="_Toc425248099"/>
        <w:bookmarkStart w:id="14305" w:name="_Toc425249346"/>
        <w:bookmarkStart w:id="14306" w:name="_Toc425250593"/>
        <w:bookmarkStart w:id="14307" w:name="_Toc425251840"/>
        <w:bookmarkStart w:id="14308" w:name="_Toc425252510"/>
        <w:bookmarkStart w:id="14309" w:name="_Toc425253181"/>
        <w:bookmarkStart w:id="14310" w:name="_Toc425256572"/>
        <w:bookmarkStart w:id="14311" w:name="_Toc425276273"/>
        <w:bookmarkStart w:id="14312" w:name="_Toc425342371"/>
        <w:bookmarkStart w:id="14313" w:name="_Toc425349577"/>
        <w:bookmarkStart w:id="14314" w:name="_Toc425352726"/>
        <w:bookmarkStart w:id="14315" w:name="_Toc425353411"/>
        <w:bookmarkStart w:id="14316" w:name="_Toc425787404"/>
        <w:bookmarkStart w:id="14317" w:name="_Toc425788090"/>
        <w:bookmarkStart w:id="14318" w:name="_Toc425788777"/>
        <w:bookmarkStart w:id="14319" w:name="_Toc425789464"/>
        <w:bookmarkStart w:id="14320" w:name="_Toc425790151"/>
        <w:bookmarkStart w:id="14321" w:name="_Toc425793891"/>
        <w:bookmarkStart w:id="14322" w:name="_Toc426384826"/>
        <w:bookmarkStart w:id="14323" w:name="_Toc426386230"/>
        <w:bookmarkStart w:id="14324" w:name="_Toc426387633"/>
        <w:bookmarkStart w:id="14325" w:name="_Toc426389037"/>
        <w:bookmarkStart w:id="14326" w:name="_Toc426390441"/>
        <w:bookmarkStart w:id="14327" w:name="_Toc426391845"/>
        <w:bookmarkStart w:id="14328" w:name="_Toc426393248"/>
        <w:bookmarkStart w:id="14329" w:name="_Toc427824833"/>
        <w:bookmarkStart w:id="14330" w:name="_Toc427852646"/>
        <w:bookmarkStart w:id="14331" w:name="_Toc427854886"/>
        <w:bookmarkStart w:id="14332" w:name="_Toc427857087"/>
        <w:bookmarkEnd w:id="14286"/>
        <w:bookmarkEnd w:id="14287"/>
        <w:bookmarkEnd w:id="14288"/>
        <w:bookmarkEnd w:id="14289"/>
        <w:bookmarkEnd w:id="14290"/>
        <w:bookmarkEnd w:id="14291"/>
        <w:bookmarkEnd w:id="14292"/>
        <w:bookmarkEnd w:id="14293"/>
        <w:bookmarkEnd w:id="14294"/>
        <w:bookmarkEnd w:id="14295"/>
        <w:bookmarkEnd w:id="14296"/>
        <w:bookmarkEnd w:id="14297"/>
        <w:bookmarkEnd w:id="14298"/>
        <w:bookmarkEnd w:id="14299"/>
        <w:bookmarkEnd w:id="14300"/>
        <w:bookmarkEnd w:id="14301"/>
        <w:bookmarkEnd w:id="14302"/>
        <w:bookmarkEnd w:id="14303"/>
        <w:bookmarkEnd w:id="14304"/>
        <w:bookmarkEnd w:id="14305"/>
        <w:bookmarkEnd w:id="14306"/>
        <w:bookmarkEnd w:id="14307"/>
        <w:bookmarkEnd w:id="14308"/>
        <w:bookmarkEnd w:id="14309"/>
        <w:bookmarkEnd w:id="14310"/>
        <w:bookmarkEnd w:id="14311"/>
        <w:bookmarkEnd w:id="14312"/>
        <w:bookmarkEnd w:id="14313"/>
        <w:bookmarkEnd w:id="14314"/>
        <w:bookmarkEnd w:id="14315"/>
        <w:bookmarkEnd w:id="14316"/>
        <w:bookmarkEnd w:id="14317"/>
        <w:bookmarkEnd w:id="14318"/>
        <w:bookmarkEnd w:id="14319"/>
        <w:bookmarkEnd w:id="14320"/>
        <w:bookmarkEnd w:id="14321"/>
        <w:bookmarkEnd w:id="14322"/>
        <w:bookmarkEnd w:id="14323"/>
        <w:bookmarkEnd w:id="14324"/>
        <w:bookmarkEnd w:id="14325"/>
        <w:bookmarkEnd w:id="14326"/>
        <w:bookmarkEnd w:id="14327"/>
        <w:bookmarkEnd w:id="14328"/>
        <w:bookmarkEnd w:id="14329"/>
        <w:bookmarkEnd w:id="14330"/>
        <w:bookmarkEnd w:id="14331"/>
        <w:bookmarkEnd w:id="14332"/>
      </w:del>
    </w:p>
    <w:p w14:paraId="74998422" w14:textId="0678FF46" w:rsidR="00B76165" w:rsidRPr="009D57A2" w:rsidDel="00413F3D" w:rsidRDefault="00B76165">
      <w:pPr>
        <w:numPr>
          <w:ilvl w:val="0"/>
          <w:numId w:val="26"/>
        </w:numPr>
        <w:overflowPunct w:val="0"/>
        <w:autoSpaceDE w:val="0"/>
        <w:autoSpaceDN w:val="0"/>
        <w:spacing w:after="60"/>
        <w:textAlignment w:val="baseline"/>
        <w:rPr>
          <w:del w:id="14333" w:author="Ramasubramani, Hariharan" w:date="2015-07-13T14:40:00Z"/>
          <w:rFonts w:cstheme="minorHAnsi"/>
          <w:color w:val="000000" w:themeColor="text1"/>
        </w:rPr>
        <w:pPrChange w:id="14334" w:author="Ramasubramani, Hariharan" w:date="2015-07-13T14:40:00Z">
          <w:pPr>
            <w:overflowPunct w:val="0"/>
            <w:autoSpaceDE w:val="0"/>
            <w:autoSpaceDN w:val="0"/>
            <w:spacing w:after="60"/>
            <w:ind w:left="1368" w:firstLine="0"/>
            <w:textAlignment w:val="baseline"/>
          </w:pPr>
        </w:pPrChange>
      </w:pPr>
      <w:bookmarkStart w:id="14335" w:name="_Toc424912361"/>
      <w:bookmarkStart w:id="14336" w:name="_Toc424915470"/>
      <w:bookmarkStart w:id="14337" w:name="_Toc424918500"/>
      <w:bookmarkStart w:id="14338" w:name="_Toc425149350"/>
      <w:bookmarkStart w:id="14339" w:name="_Toc425161889"/>
      <w:bookmarkStart w:id="14340" w:name="_Toc425162897"/>
      <w:bookmarkStart w:id="14341" w:name="_Toc425163303"/>
      <w:bookmarkStart w:id="14342" w:name="_Toc425170790"/>
      <w:bookmarkStart w:id="14343" w:name="_Toc425173103"/>
      <w:bookmarkStart w:id="14344" w:name="_Toc425234576"/>
      <w:bookmarkStart w:id="14345" w:name="_Toc425238128"/>
      <w:bookmarkStart w:id="14346" w:name="_Toc425239374"/>
      <w:bookmarkStart w:id="14347" w:name="_Toc425240621"/>
      <w:bookmarkStart w:id="14348" w:name="_Toc425241867"/>
      <w:bookmarkStart w:id="14349" w:name="_Toc425243113"/>
      <w:bookmarkStart w:id="14350" w:name="_Toc425244360"/>
      <w:bookmarkStart w:id="14351" w:name="_Toc425245607"/>
      <w:bookmarkStart w:id="14352" w:name="_Toc425246854"/>
      <w:bookmarkStart w:id="14353" w:name="_Toc425248100"/>
      <w:bookmarkStart w:id="14354" w:name="_Toc425249347"/>
      <w:bookmarkStart w:id="14355" w:name="_Toc425250594"/>
      <w:bookmarkStart w:id="14356" w:name="_Toc425251841"/>
      <w:bookmarkStart w:id="14357" w:name="_Toc425252511"/>
      <w:bookmarkStart w:id="14358" w:name="_Toc425253182"/>
      <w:bookmarkStart w:id="14359" w:name="_Toc425256573"/>
      <w:bookmarkStart w:id="14360" w:name="_Toc425276274"/>
      <w:bookmarkStart w:id="14361" w:name="_Toc425342372"/>
      <w:bookmarkStart w:id="14362" w:name="_Toc425349578"/>
      <w:bookmarkStart w:id="14363" w:name="_Toc425352727"/>
      <w:bookmarkStart w:id="14364" w:name="_Toc425353412"/>
      <w:bookmarkStart w:id="14365" w:name="_Toc425787405"/>
      <w:bookmarkStart w:id="14366" w:name="_Toc425788091"/>
      <w:bookmarkStart w:id="14367" w:name="_Toc425788778"/>
      <w:bookmarkStart w:id="14368" w:name="_Toc425789465"/>
      <w:bookmarkStart w:id="14369" w:name="_Toc425790152"/>
      <w:bookmarkStart w:id="14370" w:name="_Toc425793892"/>
      <w:bookmarkStart w:id="14371" w:name="_Toc426384827"/>
      <w:bookmarkStart w:id="14372" w:name="_Toc426386231"/>
      <w:bookmarkStart w:id="14373" w:name="_Toc426387634"/>
      <w:bookmarkStart w:id="14374" w:name="_Toc426389038"/>
      <w:bookmarkStart w:id="14375" w:name="_Toc426390442"/>
      <w:bookmarkStart w:id="14376" w:name="_Toc426391846"/>
      <w:bookmarkStart w:id="14377" w:name="_Toc426393249"/>
      <w:bookmarkStart w:id="14378" w:name="_Toc427824834"/>
      <w:bookmarkStart w:id="14379" w:name="_Toc427852647"/>
      <w:bookmarkStart w:id="14380" w:name="_Toc427854887"/>
      <w:bookmarkStart w:id="14381" w:name="_Toc427857088"/>
      <w:bookmarkEnd w:id="14335"/>
      <w:bookmarkEnd w:id="14336"/>
      <w:bookmarkEnd w:id="14337"/>
      <w:bookmarkEnd w:id="14338"/>
      <w:bookmarkEnd w:id="14339"/>
      <w:bookmarkEnd w:id="14340"/>
      <w:bookmarkEnd w:id="14341"/>
      <w:bookmarkEnd w:id="14342"/>
      <w:bookmarkEnd w:id="14343"/>
      <w:bookmarkEnd w:id="14344"/>
      <w:bookmarkEnd w:id="14345"/>
      <w:bookmarkEnd w:id="14346"/>
      <w:bookmarkEnd w:id="14347"/>
      <w:bookmarkEnd w:id="14348"/>
      <w:bookmarkEnd w:id="14349"/>
      <w:bookmarkEnd w:id="14350"/>
      <w:bookmarkEnd w:id="14351"/>
      <w:bookmarkEnd w:id="14352"/>
      <w:bookmarkEnd w:id="14353"/>
      <w:bookmarkEnd w:id="14354"/>
      <w:bookmarkEnd w:id="14355"/>
      <w:bookmarkEnd w:id="14356"/>
      <w:bookmarkEnd w:id="14357"/>
      <w:bookmarkEnd w:id="14358"/>
      <w:bookmarkEnd w:id="14359"/>
      <w:bookmarkEnd w:id="14360"/>
      <w:bookmarkEnd w:id="14361"/>
      <w:bookmarkEnd w:id="14362"/>
      <w:bookmarkEnd w:id="14363"/>
      <w:bookmarkEnd w:id="14364"/>
      <w:bookmarkEnd w:id="14365"/>
      <w:bookmarkEnd w:id="14366"/>
      <w:bookmarkEnd w:id="14367"/>
      <w:bookmarkEnd w:id="14368"/>
      <w:bookmarkEnd w:id="14369"/>
      <w:bookmarkEnd w:id="14370"/>
      <w:bookmarkEnd w:id="14371"/>
      <w:bookmarkEnd w:id="14372"/>
      <w:bookmarkEnd w:id="14373"/>
      <w:bookmarkEnd w:id="14374"/>
      <w:bookmarkEnd w:id="14375"/>
      <w:bookmarkEnd w:id="14376"/>
      <w:bookmarkEnd w:id="14377"/>
      <w:bookmarkEnd w:id="14378"/>
      <w:bookmarkEnd w:id="14379"/>
      <w:bookmarkEnd w:id="14380"/>
      <w:bookmarkEnd w:id="14381"/>
    </w:p>
    <w:p w14:paraId="6805683E" w14:textId="0F60CD0D" w:rsidR="005F4718" w:rsidDel="00413F3D" w:rsidRDefault="005F4718">
      <w:pPr>
        <w:numPr>
          <w:ilvl w:val="0"/>
          <w:numId w:val="26"/>
        </w:numPr>
        <w:overflowPunct w:val="0"/>
        <w:autoSpaceDE w:val="0"/>
        <w:autoSpaceDN w:val="0"/>
        <w:spacing w:after="60"/>
        <w:textAlignment w:val="baseline"/>
        <w:rPr>
          <w:del w:id="14382" w:author="Ramasubramani, Hariharan" w:date="2015-07-13T14:40:00Z"/>
          <w:rFonts w:cstheme="minorHAnsi"/>
          <w:color w:val="000000" w:themeColor="text1"/>
        </w:rPr>
        <w:pPrChange w:id="14383" w:author="Ramasubramani, Hariharan" w:date="2015-07-13T14:40:00Z">
          <w:pPr>
            <w:pStyle w:val="ListParagraph"/>
            <w:numPr>
              <w:ilvl w:val="1"/>
              <w:numId w:val="11"/>
            </w:numPr>
            <w:tabs>
              <w:tab w:val="num" w:pos="1170"/>
            </w:tabs>
            <w:overflowPunct w:val="0"/>
            <w:autoSpaceDE w:val="0"/>
            <w:autoSpaceDN w:val="0"/>
            <w:spacing w:after="60"/>
            <w:ind w:left="619" w:firstLine="0"/>
            <w:textAlignment w:val="baseline"/>
          </w:pPr>
        </w:pPrChange>
      </w:pPr>
      <w:del w:id="14384" w:author="Ramasubramani, Hariharan" w:date="2015-07-13T14:40:00Z">
        <w:r w:rsidDel="00413F3D">
          <w:rPr>
            <w:rFonts w:cstheme="minorHAnsi"/>
            <w:color w:val="000000" w:themeColor="text1"/>
          </w:rPr>
          <w:delText>The system shall determine if a newly added user is a duplicate.</w:delText>
        </w:r>
        <w:bookmarkStart w:id="14385" w:name="_Toc424912362"/>
        <w:bookmarkStart w:id="14386" w:name="_Toc424915471"/>
        <w:bookmarkStart w:id="14387" w:name="_Toc424918501"/>
        <w:bookmarkStart w:id="14388" w:name="_Toc425149351"/>
        <w:bookmarkStart w:id="14389" w:name="_Toc425161890"/>
        <w:bookmarkStart w:id="14390" w:name="_Toc425162898"/>
        <w:bookmarkStart w:id="14391" w:name="_Toc425163304"/>
        <w:bookmarkStart w:id="14392" w:name="_Toc425170791"/>
        <w:bookmarkStart w:id="14393" w:name="_Toc425173104"/>
        <w:bookmarkStart w:id="14394" w:name="_Toc425234577"/>
        <w:bookmarkStart w:id="14395" w:name="_Toc425238129"/>
        <w:bookmarkStart w:id="14396" w:name="_Toc425239375"/>
        <w:bookmarkStart w:id="14397" w:name="_Toc425240622"/>
        <w:bookmarkStart w:id="14398" w:name="_Toc425241868"/>
        <w:bookmarkStart w:id="14399" w:name="_Toc425243114"/>
        <w:bookmarkStart w:id="14400" w:name="_Toc425244361"/>
        <w:bookmarkStart w:id="14401" w:name="_Toc425245608"/>
        <w:bookmarkStart w:id="14402" w:name="_Toc425246855"/>
        <w:bookmarkStart w:id="14403" w:name="_Toc425248101"/>
        <w:bookmarkStart w:id="14404" w:name="_Toc425249348"/>
        <w:bookmarkStart w:id="14405" w:name="_Toc425250595"/>
        <w:bookmarkStart w:id="14406" w:name="_Toc425251842"/>
        <w:bookmarkStart w:id="14407" w:name="_Toc425252512"/>
        <w:bookmarkStart w:id="14408" w:name="_Toc425253183"/>
        <w:bookmarkStart w:id="14409" w:name="_Toc425256574"/>
        <w:bookmarkStart w:id="14410" w:name="_Toc425276275"/>
        <w:bookmarkStart w:id="14411" w:name="_Toc425342373"/>
        <w:bookmarkStart w:id="14412" w:name="_Toc425349579"/>
        <w:bookmarkStart w:id="14413" w:name="_Toc425352728"/>
        <w:bookmarkStart w:id="14414" w:name="_Toc425353413"/>
        <w:bookmarkStart w:id="14415" w:name="_Toc425787406"/>
        <w:bookmarkStart w:id="14416" w:name="_Toc425788092"/>
        <w:bookmarkStart w:id="14417" w:name="_Toc425788779"/>
        <w:bookmarkStart w:id="14418" w:name="_Toc425789466"/>
        <w:bookmarkStart w:id="14419" w:name="_Toc425790153"/>
        <w:bookmarkStart w:id="14420" w:name="_Toc425793893"/>
        <w:bookmarkStart w:id="14421" w:name="_Toc426384828"/>
        <w:bookmarkStart w:id="14422" w:name="_Toc426386232"/>
        <w:bookmarkStart w:id="14423" w:name="_Toc426387635"/>
        <w:bookmarkStart w:id="14424" w:name="_Toc426389039"/>
        <w:bookmarkStart w:id="14425" w:name="_Toc426390443"/>
        <w:bookmarkStart w:id="14426" w:name="_Toc426391847"/>
        <w:bookmarkStart w:id="14427" w:name="_Toc426393250"/>
        <w:bookmarkStart w:id="14428" w:name="_Toc427824835"/>
        <w:bookmarkStart w:id="14429" w:name="_Toc427852648"/>
        <w:bookmarkStart w:id="14430" w:name="_Toc427854888"/>
        <w:bookmarkStart w:id="14431" w:name="_Toc427857089"/>
        <w:bookmarkEnd w:id="14385"/>
        <w:bookmarkEnd w:id="14386"/>
        <w:bookmarkEnd w:id="14387"/>
        <w:bookmarkEnd w:id="14388"/>
        <w:bookmarkEnd w:id="14389"/>
        <w:bookmarkEnd w:id="14390"/>
        <w:bookmarkEnd w:id="14391"/>
        <w:bookmarkEnd w:id="14392"/>
        <w:bookmarkEnd w:id="14393"/>
        <w:bookmarkEnd w:id="14394"/>
        <w:bookmarkEnd w:id="14395"/>
        <w:bookmarkEnd w:id="14396"/>
        <w:bookmarkEnd w:id="14397"/>
        <w:bookmarkEnd w:id="14398"/>
        <w:bookmarkEnd w:id="14399"/>
        <w:bookmarkEnd w:id="14400"/>
        <w:bookmarkEnd w:id="14401"/>
        <w:bookmarkEnd w:id="14402"/>
        <w:bookmarkEnd w:id="14403"/>
        <w:bookmarkEnd w:id="14404"/>
        <w:bookmarkEnd w:id="14405"/>
        <w:bookmarkEnd w:id="14406"/>
        <w:bookmarkEnd w:id="14407"/>
        <w:bookmarkEnd w:id="14408"/>
        <w:bookmarkEnd w:id="14409"/>
        <w:bookmarkEnd w:id="14410"/>
        <w:bookmarkEnd w:id="14411"/>
        <w:bookmarkEnd w:id="14412"/>
        <w:bookmarkEnd w:id="14413"/>
        <w:bookmarkEnd w:id="14414"/>
        <w:bookmarkEnd w:id="14415"/>
        <w:bookmarkEnd w:id="14416"/>
        <w:bookmarkEnd w:id="14417"/>
        <w:bookmarkEnd w:id="14418"/>
        <w:bookmarkEnd w:id="14419"/>
        <w:bookmarkEnd w:id="14420"/>
        <w:bookmarkEnd w:id="14421"/>
        <w:bookmarkEnd w:id="14422"/>
        <w:bookmarkEnd w:id="14423"/>
        <w:bookmarkEnd w:id="14424"/>
        <w:bookmarkEnd w:id="14425"/>
        <w:bookmarkEnd w:id="14426"/>
        <w:bookmarkEnd w:id="14427"/>
        <w:bookmarkEnd w:id="14428"/>
        <w:bookmarkEnd w:id="14429"/>
        <w:bookmarkEnd w:id="14430"/>
        <w:bookmarkEnd w:id="14431"/>
      </w:del>
    </w:p>
    <w:p w14:paraId="327CFC66" w14:textId="181D07F2" w:rsidR="005F4718" w:rsidDel="00413F3D" w:rsidRDefault="005F4718">
      <w:pPr>
        <w:numPr>
          <w:ilvl w:val="0"/>
          <w:numId w:val="26"/>
        </w:numPr>
        <w:overflowPunct w:val="0"/>
        <w:autoSpaceDE w:val="0"/>
        <w:autoSpaceDN w:val="0"/>
        <w:spacing w:after="60"/>
        <w:textAlignment w:val="baseline"/>
        <w:rPr>
          <w:del w:id="14432" w:author="Ramasubramani, Hariharan" w:date="2015-07-13T14:40:00Z"/>
          <w:rFonts w:cstheme="minorHAnsi"/>
          <w:color w:val="000000" w:themeColor="text1"/>
        </w:rPr>
        <w:pPrChange w:id="14433" w:author="Ramasubramani, Hariharan" w:date="2015-07-13T14:40:00Z">
          <w:pPr>
            <w:pStyle w:val="ListParagraph"/>
            <w:numPr>
              <w:ilvl w:val="2"/>
              <w:numId w:val="11"/>
            </w:numPr>
            <w:tabs>
              <w:tab w:val="num" w:pos="1512"/>
            </w:tabs>
            <w:overflowPunct w:val="0"/>
            <w:autoSpaceDE w:val="0"/>
            <w:autoSpaceDN w:val="0"/>
            <w:spacing w:after="60"/>
            <w:ind w:left="1044" w:firstLine="0"/>
            <w:textAlignment w:val="baseline"/>
          </w:pPr>
        </w:pPrChange>
      </w:pPr>
      <w:del w:id="14434" w:author="Ramasubramani, Hariharan" w:date="2015-07-13T14:40:00Z">
        <w:r w:rsidRPr="002867A5" w:rsidDel="00413F3D">
          <w:rPr>
            <w:rFonts w:cstheme="minorHAnsi"/>
            <w:color w:val="000000" w:themeColor="text1"/>
          </w:rPr>
          <w:delText>The system shall determine the duplication based upon if the n# is an exact match.</w:delText>
        </w:r>
        <w:bookmarkStart w:id="14435" w:name="_Toc424912363"/>
        <w:bookmarkStart w:id="14436" w:name="_Toc424915472"/>
        <w:bookmarkStart w:id="14437" w:name="_Toc424918502"/>
        <w:bookmarkStart w:id="14438" w:name="_Toc425149352"/>
        <w:bookmarkStart w:id="14439" w:name="_Toc425161891"/>
        <w:bookmarkStart w:id="14440" w:name="_Toc425162899"/>
        <w:bookmarkStart w:id="14441" w:name="_Toc425163305"/>
        <w:bookmarkStart w:id="14442" w:name="_Toc425170792"/>
        <w:bookmarkStart w:id="14443" w:name="_Toc425173105"/>
        <w:bookmarkStart w:id="14444" w:name="_Toc425234578"/>
        <w:bookmarkStart w:id="14445" w:name="_Toc425238130"/>
        <w:bookmarkStart w:id="14446" w:name="_Toc425239376"/>
        <w:bookmarkStart w:id="14447" w:name="_Toc425240623"/>
        <w:bookmarkStart w:id="14448" w:name="_Toc425241869"/>
        <w:bookmarkStart w:id="14449" w:name="_Toc425243115"/>
        <w:bookmarkStart w:id="14450" w:name="_Toc425244362"/>
        <w:bookmarkStart w:id="14451" w:name="_Toc425245609"/>
        <w:bookmarkStart w:id="14452" w:name="_Toc425246856"/>
        <w:bookmarkStart w:id="14453" w:name="_Toc425248102"/>
        <w:bookmarkStart w:id="14454" w:name="_Toc425249349"/>
        <w:bookmarkStart w:id="14455" w:name="_Toc425250596"/>
        <w:bookmarkStart w:id="14456" w:name="_Toc425251843"/>
        <w:bookmarkStart w:id="14457" w:name="_Toc425252513"/>
        <w:bookmarkStart w:id="14458" w:name="_Toc425253184"/>
        <w:bookmarkStart w:id="14459" w:name="_Toc425256575"/>
        <w:bookmarkStart w:id="14460" w:name="_Toc425276276"/>
        <w:bookmarkStart w:id="14461" w:name="_Toc425342374"/>
        <w:bookmarkStart w:id="14462" w:name="_Toc425349580"/>
        <w:bookmarkStart w:id="14463" w:name="_Toc425352729"/>
        <w:bookmarkStart w:id="14464" w:name="_Toc425353414"/>
        <w:bookmarkStart w:id="14465" w:name="_Toc425787407"/>
        <w:bookmarkStart w:id="14466" w:name="_Toc425788093"/>
        <w:bookmarkStart w:id="14467" w:name="_Toc425788780"/>
        <w:bookmarkStart w:id="14468" w:name="_Toc425789467"/>
        <w:bookmarkStart w:id="14469" w:name="_Toc425790154"/>
        <w:bookmarkStart w:id="14470" w:name="_Toc425793894"/>
        <w:bookmarkStart w:id="14471" w:name="_Toc426384829"/>
        <w:bookmarkStart w:id="14472" w:name="_Toc426386233"/>
        <w:bookmarkStart w:id="14473" w:name="_Toc426387636"/>
        <w:bookmarkStart w:id="14474" w:name="_Toc426389040"/>
        <w:bookmarkStart w:id="14475" w:name="_Toc426390444"/>
        <w:bookmarkStart w:id="14476" w:name="_Toc426391848"/>
        <w:bookmarkStart w:id="14477" w:name="_Toc426393251"/>
        <w:bookmarkStart w:id="14478" w:name="_Toc427824836"/>
        <w:bookmarkStart w:id="14479" w:name="_Toc427852649"/>
        <w:bookmarkStart w:id="14480" w:name="_Toc427854889"/>
        <w:bookmarkStart w:id="14481" w:name="_Toc427857090"/>
        <w:bookmarkEnd w:id="14435"/>
        <w:bookmarkEnd w:id="14436"/>
        <w:bookmarkEnd w:id="14437"/>
        <w:bookmarkEnd w:id="14438"/>
        <w:bookmarkEnd w:id="14439"/>
        <w:bookmarkEnd w:id="14440"/>
        <w:bookmarkEnd w:id="14441"/>
        <w:bookmarkEnd w:id="14442"/>
        <w:bookmarkEnd w:id="14443"/>
        <w:bookmarkEnd w:id="14444"/>
        <w:bookmarkEnd w:id="14445"/>
        <w:bookmarkEnd w:id="14446"/>
        <w:bookmarkEnd w:id="14447"/>
        <w:bookmarkEnd w:id="14448"/>
        <w:bookmarkEnd w:id="14449"/>
        <w:bookmarkEnd w:id="14450"/>
        <w:bookmarkEnd w:id="14451"/>
        <w:bookmarkEnd w:id="14452"/>
        <w:bookmarkEnd w:id="14453"/>
        <w:bookmarkEnd w:id="14454"/>
        <w:bookmarkEnd w:id="14455"/>
        <w:bookmarkEnd w:id="14456"/>
        <w:bookmarkEnd w:id="14457"/>
        <w:bookmarkEnd w:id="14458"/>
        <w:bookmarkEnd w:id="14459"/>
        <w:bookmarkEnd w:id="14460"/>
        <w:bookmarkEnd w:id="14461"/>
        <w:bookmarkEnd w:id="14462"/>
        <w:bookmarkEnd w:id="14463"/>
        <w:bookmarkEnd w:id="14464"/>
        <w:bookmarkEnd w:id="14465"/>
        <w:bookmarkEnd w:id="14466"/>
        <w:bookmarkEnd w:id="14467"/>
        <w:bookmarkEnd w:id="14468"/>
        <w:bookmarkEnd w:id="14469"/>
        <w:bookmarkEnd w:id="14470"/>
        <w:bookmarkEnd w:id="14471"/>
        <w:bookmarkEnd w:id="14472"/>
        <w:bookmarkEnd w:id="14473"/>
        <w:bookmarkEnd w:id="14474"/>
        <w:bookmarkEnd w:id="14475"/>
        <w:bookmarkEnd w:id="14476"/>
        <w:bookmarkEnd w:id="14477"/>
        <w:bookmarkEnd w:id="14478"/>
        <w:bookmarkEnd w:id="14479"/>
        <w:bookmarkEnd w:id="14480"/>
        <w:bookmarkEnd w:id="14481"/>
      </w:del>
    </w:p>
    <w:p w14:paraId="525D0593" w14:textId="79926444" w:rsidR="00130E0C" w:rsidDel="00413F3D" w:rsidRDefault="005F4718">
      <w:pPr>
        <w:numPr>
          <w:ilvl w:val="0"/>
          <w:numId w:val="26"/>
        </w:numPr>
        <w:overflowPunct w:val="0"/>
        <w:autoSpaceDE w:val="0"/>
        <w:autoSpaceDN w:val="0"/>
        <w:spacing w:after="60"/>
        <w:textAlignment w:val="baseline"/>
        <w:rPr>
          <w:del w:id="14482" w:author="Ramasubramani, Hariharan" w:date="2015-07-13T14:40:00Z"/>
          <w:rFonts w:cstheme="minorHAnsi"/>
          <w:color w:val="000000" w:themeColor="text1"/>
        </w:rPr>
        <w:pPrChange w:id="14483" w:author="Ramasubramani, Hariharan" w:date="2015-07-13T14:40:00Z">
          <w:pPr>
            <w:pStyle w:val="ListParagraph"/>
            <w:numPr>
              <w:ilvl w:val="2"/>
              <w:numId w:val="11"/>
            </w:numPr>
            <w:tabs>
              <w:tab w:val="num" w:pos="1512"/>
            </w:tabs>
            <w:overflowPunct w:val="0"/>
            <w:autoSpaceDE w:val="0"/>
            <w:autoSpaceDN w:val="0"/>
            <w:spacing w:after="60"/>
            <w:ind w:left="1044" w:firstLine="0"/>
            <w:textAlignment w:val="baseline"/>
          </w:pPr>
        </w:pPrChange>
      </w:pPr>
      <w:del w:id="14484" w:author="Ramasubramani, Hariharan" w:date="2015-07-13T14:40:00Z">
        <w:r w:rsidRPr="002867A5" w:rsidDel="00413F3D">
          <w:rPr>
            <w:rFonts w:cstheme="minorHAnsi"/>
            <w:color w:val="000000" w:themeColor="text1"/>
          </w:rPr>
          <w:delText>If the n# is an exact match, display the following edit:  This is a duplicate entry. Please modify your request.</w:delText>
        </w:r>
        <w:r w:rsidDel="00413F3D">
          <w:rPr>
            <w:rFonts w:cstheme="minorHAnsi"/>
            <w:color w:val="000000" w:themeColor="text1"/>
          </w:rPr>
          <w:delText xml:space="preserve">  </w:delText>
        </w:r>
        <w:bookmarkStart w:id="14485" w:name="_Toc424912364"/>
        <w:bookmarkStart w:id="14486" w:name="_Toc424915473"/>
        <w:bookmarkStart w:id="14487" w:name="_Toc424918503"/>
        <w:bookmarkStart w:id="14488" w:name="_Toc425149353"/>
        <w:bookmarkStart w:id="14489" w:name="_Toc425161892"/>
        <w:bookmarkStart w:id="14490" w:name="_Toc425162900"/>
        <w:bookmarkStart w:id="14491" w:name="_Toc425163306"/>
        <w:bookmarkStart w:id="14492" w:name="_Toc425170793"/>
        <w:bookmarkStart w:id="14493" w:name="_Toc425173106"/>
        <w:bookmarkStart w:id="14494" w:name="_Toc425234579"/>
        <w:bookmarkStart w:id="14495" w:name="_Toc425238131"/>
        <w:bookmarkStart w:id="14496" w:name="_Toc425239377"/>
        <w:bookmarkStart w:id="14497" w:name="_Toc425240624"/>
        <w:bookmarkStart w:id="14498" w:name="_Toc425241870"/>
        <w:bookmarkStart w:id="14499" w:name="_Toc425243116"/>
        <w:bookmarkStart w:id="14500" w:name="_Toc425244363"/>
        <w:bookmarkStart w:id="14501" w:name="_Toc425245610"/>
        <w:bookmarkStart w:id="14502" w:name="_Toc425246857"/>
        <w:bookmarkStart w:id="14503" w:name="_Toc425248103"/>
        <w:bookmarkStart w:id="14504" w:name="_Toc425249350"/>
        <w:bookmarkStart w:id="14505" w:name="_Toc425250597"/>
        <w:bookmarkStart w:id="14506" w:name="_Toc425251844"/>
        <w:bookmarkStart w:id="14507" w:name="_Toc425252514"/>
        <w:bookmarkStart w:id="14508" w:name="_Toc425253185"/>
        <w:bookmarkStart w:id="14509" w:name="_Toc425256576"/>
        <w:bookmarkStart w:id="14510" w:name="_Toc425276277"/>
        <w:bookmarkStart w:id="14511" w:name="_Toc425342375"/>
        <w:bookmarkStart w:id="14512" w:name="_Toc425349581"/>
        <w:bookmarkStart w:id="14513" w:name="_Toc425352730"/>
        <w:bookmarkStart w:id="14514" w:name="_Toc425353415"/>
        <w:bookmarkStart w:id="14515" w:name="_Toc425787408"/>
        <w:bookmarkStart w:id="14516" w:name="_Toc425788094"/>
        <w:bookmarkStart w:id="14517" w:name="_Toc425788781"/>
        <w:bookmarkStart w:id="14518" w:name="_Toc425789468"/>
        <w:bookmarkStart w:id="14519" w:name="_Toc425790155"/>
        <w:bookmarkStart w:id="14520" w:name="_Toc425793895"/>
        <w:bookmarkStart w:id="14521" w:name="_Toc426384830"/>
        <w:bookmarkStart w:id="14522" w:name="_Toc426386234"/>
        <w:bookmarkStart w:id="14523" w:name="_Toc426387637"/>
        <w:bookmarkStart w:id="14524" w:name="_Toc426389041"/>
        <w:bookmarkStart w:id="14525" w:name="_Toc426390445"/>
        <w:bookmarkStart w:id="14526" w:name="_Toc426391849"/>
        <w:bookmarkStart w:id="14527" w:name="_Toc426393252"/>
        <w:bookmarkStart w:id="14528" w:name="_Toc427824837"/>
        <w:bookmarkStart w:id="14529" w:name="_Toc427852650"/>
        <w:bookmarkStart w:id="14530" w:name="_Toc427854890"/>
        <w:bookmarkStart w:id="14531" w:name="_Toc427857091"/>
        <w:bookmarkEnd w:id="14485"/>
        <w:bookmarkEnd w:id="14486"/>
        <w:bookmarkEnd w:id="14487"/>
        <w:bookmarkEnd w:id="14488"/>
        <w:bookmarkEnd w:id="14489"/>
        <w:bookmarkEnd w:id="14490"/>
        <w:bookmarkEnd w:id="14491"/>
        <w:bookmarkEnd w:id="14492"/>
        <w:bookmarkEnd w:id="14493"/>
        <w:bookmarkEnd w:id="14494"/>
        <w:bookmarkEnd w:id="14495"/>
        <w:bookmarkEnd w:id="14496"/>
        <w:bookmarkEnd w:id="14497"/>
        <w:bookmarkEnd w:id="14498"/>
        <w:bookmarkEnd w:id="14499"/>
        <w:bookmarkEnd w:id="14500"/>
        <w:bookmarkEnd w:id="14501"/>
        <w:bookmarkEnd w:id="14502"/>
        <w:bookmarkEnd w:id="14503"/>
        <w:bookmarkEnd w:id="14504"/>
        <w:bookmarkEnd w:id="14505"/>
        <w:bookmarkEnd w:id="14506"/>
        <w:bookmarkEnd w:id="14507"/>
        <w:bookmarkEnd w:id="14508"/>
        <w:bookmarkEnd w:id="14509"/>
        <w:bookmarkEnd w:id="14510"/>
        <w:bookmarkEnd w:id="14511"/>
        <w:bookmarkEnd w:id="14512"/>
        <w:bookmarkEnd w:id="14513"/>
        <w:bookmarkEnd w:id="14514"/>
        <w:bookmarkEnd w:id="14515"/>
        <w:bookmarkEnd w:id="14516"/>
        <w:bookmarkEnd w:id="14517"/>
        <w:bookmarkEnd w:id="14518"/>
        <w:bookmarkEnd w:id="14519"/>
        <w:bookmarkEnd w:id="14520"/>
        <w:bookmarkEnd w:id="14521"/>
        <w:bookmarkEnd w:id="14522"/>
        <w:bookmarkEnd w:id="14523"/>
        <w:bookmarkEnd w:id="14524"/>
        <w:bookmarkEnd w:id="14525"/>
        <w:bookmarkEnd w:id="14526"/>
        <w:bookmarkEnd w:id="14527"/>
        <w:bookmarkEnd w:id="14528"/>
        <w:bookmarkEnd w:id="14529"/>
        <w:bookmarkEnd w:id="14530"/>
        <w:bookmarkEnd w:id="14531"/>
      </w:del>
    </w:p>
    <w:p w14:paraId="1CC7440C" w14:textId="001D7FE4" w:rsidR="00130E0C" w:rsidDel="00413F3D" w:rsidRDefault="00130E0C">
      <w:pPr>
        <w:numPr>
          <w:ilvl w:val="0"/>
          <w:numId w:val="26"/>
        </w:numPr>
        <w:overflowPunct w:val="0"/>
        <w:autoSpaceDE w:val="0"/>
        <w:autoSpaceDN w:val="0"/>
        <w:spacing w:after="60"/>
        <w:textAlignment w:val="baseline"/>
        <w:rPr>
          <w:del w:id="14532" w:author="Ramasubramani, Hariharan" w:date="2015-07-13T14:40:00Z"/>
          <w:rFonts w:cstheme="minorHAnsi"/>
          <w:color w:val="000000" w:themeColor="text1"/>
        </w:rPr>
        <w:pPrChange w:id="14533" w:author="Ramasubramani, Hariharan" w:date="2015-07-13T14:40:00Z">
          <w:pPr>
            <w:overflowPunct w:val="0"/>
            <w:autoSpaceDE w:val="0"/>
            <w:autoSpaceDN w:val="0"/>
            <w:spacing w:after="60"/>
            <w:ind w:left="324" w:firstLine="0"/>
            <w:textAlignment w:val="baseline"/>
          </w:pPr>
        </w:pPrChange>
      </w:pPr>
      <w:bookmarkStart w:id="14534" w:name="_Toc424912365"/>
      <w:bookmarkStart w:id="14535" w:name="_Toc424915474"/>
      <w:bookmarkStart w:id="14536" w:name="_Toc424918504"/>
      <w:bookmarkStart w:id="14537" w:name="_Toc425149354"/>
      <w:bookmarkStart w:id="14538" w:name="_Toc425161893"/>
      <w:bookmarkStart w:id="14539" w:name="_Toc425162901"/>
      <w:bookmarkStart w:id="14540" w:name="_Toc425163307"/>
      <w:bookmarkStart w:id="14541" w:name="_Toc425170794"/>
      <w:bookmarkStart w:id="14542" w:name="_Toc425173107"/>
      <w:bookmarkStart w:id="14543" w:name="_Toc425234580"/>
      <w:bookmarkStart w:id="14544" w:name="_Toc425238132"/>
      <w:bookmarkStart w:id="14545" w:name="_Toc425239378"/>
      <w:bookmarkStart w:id="14546" w:name="_Toc425240625"/>
      <w:bookmarkStart w:id="14547" w:name="_Toc425241871"/>
      <w:bookmarkStart w:id="14548" w:name="_Toc425243117"/>
      <w:bookmarkStart w:id="14549" w:name="_Toc425244364"/>
      <w:bookmarkStart w:id="14550" w:name="_Toc425245611"/>
      <w:bookmarkStart w:id="14551" w:name="_Toc425246858"/>
      <w:bookmarkStart w:id="14552" w:name="_Toc425248104"/>
      <w:bookmarkStart w:id="14553" w:name="_Toc425249351"/>
      <w:bookmarkStart w:id="14554" w:name="_Toc425250598"/>
      <w:bookmarkStart w:id="14555" w:name="_Toc425251845"/>
      <w:bookmarkStart w:id="14556" w:name="_Toc425252515"/>
      <w:bookmarkStart w:id="14557" w:name="_Toc425253186"/>
      <w:bookmarkStart w:id="14558" w:name="_Toc425256577"/>
      <w:bookmarkStart w:id="14559" w:name="_Toc425276278"/>
      <w:bookmarkStart w:id="14560" w:name="_Toc425342376"/>
      <w:bookmarkStart w:id="14561" w:name="_Toc425349582"/>
      <w:bookmarkStart w:id="14562" w:name="_Toc425352731"/>
      <w:bookmarkStart w:id="14563" w:name="_Toc425353416"/>
      <w:bookmarkStart w:id="14564" w:name="_Toc425787409"/>
      <w:bookmarkStart w:id="14565" w:name="_Toc425788095"/>
      <w:bookmarkStart w:id="14566" w:name="_Toc425788782"/>
      <w:bookmarkStart w:id="14567" w:name="_Toc425789469"/>
      <w:bookmarkStart w:id="14568" w:name="_Toc425790156"/>
      <w:bookmarkStart w:id="14569" w:name="_Toc425793896"/>
      <w:bookmarkStart w:id="14570" w:name="_Toc426384831"/>
      <w:bookmarkStart w:id="14571" w:name="_Toc426386235"/>
      <w:bookmarkStart w:id="14572" w:name="_Toc426387638"/>
      <w:bookmarkStart w:id="14573" w:name="_Toc426389042"/>
      <w:bookmarkStart w:id="14574" w:name="_Toc426390446"/>
      <w:bookmarkStart w:id="14575" w:name="_Toc426391850"/>
      <w:bookmarkStart w:id="14576" w:name="_Toc426393253"/>
      <w:bookmarkStart w:id="14577" w:name="_Toc427824838"/>
      <w:bookmarkStart w:id="14578" w:name="_Toc427852651"/>
      <w:bookmarkStart w:id="14579" w:name="_Toc427854891"/>
      <w:bookmarkStart w:id="14580" w:name="_Toc427857092"/>
      <w:bookmarkEnd w:id="14534"/>
      <w:bookmarkEnd w:id="14535"/>
      <w:bookmarkEnd w:id="14536"/>
      <w:bookmarkEnd w:id="14537"/>
      <w:bookmarkEnd w:id="14538"/>
      <w:bookmarkEnd w:id="14539"/>
      <w:bookmarkEnd w:id="14540"/>
      <w:bookmarkEnd w:id="14541"/>
      <w:bookmarkEnd w:id="14542"/>
      <w:bookmarkEnd w:id="14543"/>
      <w:bookmarkEnd w:id="14544"/>
      <w:bookmarkEnd w:id="14545"/>
      <w:bookmarkEnd w:id="14546"/>
      <w:bookmarkEnd w:id="14547"/>
      <w:bookmarkEnd w:id="14548"/>
      <w:bookmarkEnd w:id="14549"/>
      <w:bookmarkEnd w:id="14550"/>
      <w:bookmarkEnd w:id="14551"/>
      <w:bookmarkEnd w:id="14552"/>
      <w:bookmarkEnd w:id="14553"/>
      <w:bookmarkEnd w:id="14554"/>
      <w:bookmarkEnd w:id="14555"/>
      <w:bookmarkEnd w:id="14556"/>
      <w:bookmarkEnd w:id="14557"/>
      <w:bookmarkEnd w:id="14558"/>
      <w:bookmarkEnd w:id="14559"/>
      <w:bookmarkEnd w:id="14560"/>
      <w:bookmarkEnd w:id="14561"/>
      <w:bookmarkEnd w:id="14562"/>
      <w:bookmarkEnd w:id="14563"/>
      <w:bookmarkEnd w:id="14564"/>
      <w:bookmarkEnd w:id="14565"/>
      <w:bookmarkEnd w:id="14566"/>
      <w:bookmarkEnd w:id="14567"/>
      <w:bookmarkEnd w:id="14568"/>
      <w:bookmarkEnd w:id="14569"/>
      <w:bookmarkEnd w:id="14570"/>
      <w:bookmarkEnd w:id="14571"/>
      <w:bookmarkEnd w:id="14572"/>
      <w:bookmarkEnd w:id="14573"/>
      <w:bookmarkEnd w:id="14574"/>
      <w:bookmarkEnd w:id="14575"/>
      <w:bookmarkEnd w:id="14576"/>
      <w:bookmarkEnd w:id="14577"/>
      <w:bookmarkEnd w:id="14578"/>
      <w:bookmarkEnd w:id="14579"/>
      <w:bookmarkEnd w:id="14580"/>
    </w:p>
    <w:p w14:paraId="7FEBA1C7" w14:textId="1E46DEA4" w:rsidR="005F4718" w:rsidDel="00413F3D" w:rsidRDefault="00A94AAA">
      <w:pPr>
        <w:numPr>
          <w:ilvl w:val="0"/>
          <w:numId w:val="26"/>
        </w:numPr>
        <w:overflowPunct w:val="0"/>
        <w:autoSpaceDE w:val="0"/>
        <w:autoSpaceDN w:val="0"/>
        <w:spacing w:after="60"/>
        <w:textAlignment w:val="baseline"/>
        <w:rPr>
          <w:del w:id="14581" w:author="Ramasubramani, Hariharan" w:date="2015-07-13T14:40:00Z"/>
          <w:rFonts w:cstheme="minorHAnsi"/>
          <w:color w:val="000000" w:themeColor="text1"/>
        </w:rPr>
        <w:pPrChange w:id="14582" w:author="Ramasubramani, Hariharan" w:date="2015-07-13T14:40:00Z">
          <w:pPr>
            <w:overflowPunct w:val="0"/>
            <w:autoSpaceDE w:val="0"/>
            <w:autoSpaceDN w:val="0"/>
            <w:spacing w:after="60"/>
            <w:ind w:left="1800" w:firstLine="0"/>
            <w:textAlignment w:val="baseline"/>
          </w:pPr>
        </w:pPrChange>
      </w:pPr>
      <w:ins w:id="14583" w:author="Hariharan Ramasubramani" w:date="2015-04-27T13:20:00Z">
        <w:del w:id="14584" w:author="Ramasubramani, Hariharan" w:date="2015-07-13T14:40:00Z">
          <w:r w:rsidDel="00413F3D">
            <w:rPr>
              <w:noProof/>
            </w:rPr>
            <w:drawing>
              <wp:inline distT="0" distB="0" distL="0" distR="0" wp14:anchorId="73F5A369" wp14:editId="318ADA2C">
                <wp:extent cx="3943350" cy="1133475"/>
                <wp:effectExtent l="0" t="0" r="0" b="952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3943350" cy="1133475"/>
                        </a:xfrm>
                        <a:prstGeom prst="rect">
                          <a:avLst/>
                        </a:prstGeom>
                      </pic:spPr>
                    </pic:pic>
                  </a:graphicData>
                </a:graphic>
              </wp:inline>
            </w:drawing>
          </w:r>
        </w:del>
      </w:ins>
      <w:del w:id="14585" w:author="Ramasubramani, Hariharan" w:date="2015-07-13T14:40:00Z">
        <w:r w:rsidR="00130E0C" w:rsidDel="00413F3D">
          <w:rPr>
            <w:rFonts w:cstheme="minorHAnsi"/>
            <w:noProof/>
            <w:color w:val="000000" w:themeColor="text1"/>
          </w:rPr>
          <w:drawing>
            <wp:inline distT="0" distB="0" distL="0" distR="0" wp14:anchorId="0693C037" wp14:editId="2507671E">
              <wp:extent cx="4400550" cy="19050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upUserNotify.png"/>
                      <pic:cNvPicPr/>
                    </pic:nvPicPr>
                    <pic:blipFill>
                      <a:blip r:embed="rId56">
                        <a:extLst>
                          <a:ext uri="{28A0092B-C50C-407E-A947-70E740481C1C}">
                            <a14:useLocalDpi xmlns:a14="http://schemas.microsoft.com/office/drawing/2010/main" val="0"/>
                          </a:ext>
                        </a:extLst>
                      </a:blip>
                      <a:stretch>
                        <a:fillRect/>
                      </a:stretch>
                    </pic:blipFill>
                    <pic:spPr>
                      <a:xfrm>
                        <a:off x="0" y="0"/>
                        <a:ext cx="4400550" cy="1905000"/>
                      </a:xfrm>
                      <a:prstGeom prst="rect">
                        <a:avLst/>
                      </a:prstGeom>
                    </pic:spPr>
                  </pic:pic>
                </a:graphicData>
              </a:graphic>
            </wp:inline>
          </w:drawing>
        </w:r>
        <w:r w:rsidR="005F4718" w:rsidRPr="00130E0C" w:rsidDel="00413F3D">
          <w:rPr>
            <w:rFonts w:cstheme="minorHAnsi"/>
            <w:color w:val="000000" w:themeColor="text1"/>
          </w:rPr>
          <w:delText xml:space="preserve"> </w:delText>
        </w:r>
        <w:bookmarkStart w:id="14586" w:name="_Toc424912366"/>
        <w:bookmarkStart w:id="14587" w:name="_Toc424915475"/>
        <w:bookmarkStart w:id="14588" w:name="_Toc424918505"/>
        <w:bookmarkStart w:id="14589" w:name="_Toc425149355"/>
        <w:bookmarkStart w:id="14590" w:name="_Toc425161894"/>
        <w:bookmarkStart w:id="14591" w:name="_Toc425162902"/>
        <w:bookmarkStart w:id="14592" w:name="_Toc425163308"/>
        <w:bookmarkStart w:id="14593" w:name="_Toc425170795"/>
        <w:bookmarkStart w:id="14594" w:name="_Toc425173108"/>
        <w:bookmarkStart w:id="14595" w:name="_Toc425234581"/>
        <w:bookmarkStart w:id="14596" w:name="_Toc425238133"/>
        <w:bookmarkStart w:id="14597" w:name="_Toc425239379"/>
        <w:bookmarkStart w:id="14598" w:name="_Toc425240626"/>
        <w:bookmarkStart w:id="14599" w:name="_Toc425241872"/>
        <w:bookmarkStart w:id="14600" w:name="_Toc425243118"/>
        <w:bookmarkStart w:id="14601" w:name="_Toc425244365"/>
        <w:bookmarkStart w:id="14602" w:name="_Toc425245612"/>
        <w:bookmarkStart w:id="14603" w:name="_Toc425246859"/>
        <w:bookmarkStart w:id="14604" w:name="_Toc425248105"/>
        <w:bookmarkStart w:id="14605" w:name="_Toc425249352"/>
        <w:bookmarkStart w:id="14606" w:name="_Toc425250599"/>
        <w:bookmarkStart w:id="14607" w:name="_Toc425251846"/>
        <w:bookmarkStart w:id="14608" w:name="_Toc425252516"/>
        <w:bookmarkStart w:id="14609" w:name="_Toc425253187"/>
        <w:bookmarkStart w:id="14610" w:name="_Toc425256578"/>
        <w:bookmarkStart w:id="14611" w:name="_Toc425276279"/>
        <w:bookmarkStart w:id="14612" w:name="_Toc425342377"/>
        <w:bookmarkStart w:id="14613" w:name="_Toc425349583"/>
        <w:bookmarkStart w:id="14614" w:name="_Toc425352732"/>
        <w:bookmarkStart w:id="14615" w:name="_Toc425353417"/>
        <w:bookmarkStart w:id="14616" w:name="_Toc425787410"/>
        <w:bookmarkStart w:id="14617" w:name="_Toc425788096"/>
        <w:bookmarkStart w:id="14618" w:name="_Toc425788783"/>
        <w:bookmarkStart w:id="14619" w:name="_Toc425789470"/>
        <w:bookmarkStart w:id="14620" w:name="_Toc425790157"/>
        <w:bookmarkStart w:id="14621" w:name="_Toc425793897"/>
        <w:bookmarkStart w:id="14622" w:name="_Toc426384832"/>
        <w:bookmarkStart w:id="14623" w:name="_Toc426386236"/>
        <w:bookmarkStart w:id="14624" w:name="_Toc426387639"/>
        <w:bookmarkStart w:id="14625" w:name="_Toc426389043"/>
        <w:bookmarkStart w:id="14626" w:name="_Toc426390447"/>
        <w:bookmarkStart w:id="14627" w:name="_Toc426391851"/>
        <w:bookmarkStart w:id="14628" w:name="_Toc426393254"/>
        <w:bookmarkStart w:id="14629" w:name="_Toc427824839"/>
        <w:bookmarkStart w:id="14630" w:name="_Toc427852652"/>
        <w:bookmarkStart w:id="14631" w:name="_Toc427854892"/>
        <w:bookmarkStart w:id="14632" w:name="_Toc427857093"/>
        <w:bookmarkEnd w:id="14586"/>
        <w:bookmarkEnd w:id="14587"/>
        <w:bookmarkEnd w:id="14588"/>
        <w:bookmarkEnd w:id="14589"/>
        <w:bookmarkEnd w:id="14590"/>
        <w:bookmarkEnd w:id="14591"/>
        <w:bookmarkEnd w:id="14592"/>
        <w:bookmarkEnd w:id="14593"/>
        <w:bookmarkEnd w:id="14594"/>
        <w:bookmarkEnd w:id="14595"/>
        <w:bookmarkEnd w:id="14596"/>
        <w:bookmarkEnd w:id="14597"/>
        <w:bookmarkEnd w:id="14598"/>
        <w:bookmarkEnd w:id="14599"/>
        <w:bookmarkEnd w:id="14600"/>
        <w:bookmarkEnd w:id="14601"/>
        <w:bookmarkEnd w:id="14602"/>
        <w:bookmarkEnd w:id="14603"/>
        <w:bookmarkEnd w:id="14604"/>
        <w:bookmarkEnd w:id="14605"/>
        <w:bookmarkEnd w:id="14606"/>
        <w:bookmarkEnd w:id="14607"/>
        <w:bookmarkEnd w:id="14608"/>
        <w:bookmarkEnd w:id="14609"/>
        <w:bookmarkEnd w:id="14610"/>
        <w:bookmarkEnd w:id="14611"/>
        <w:bookmarkEnd w:id="14612"/>
        <w:bookmarkEnd w:id="14613"/>
        <w:bookmarkEnd w:id="14614"/>
        <w:bookmarkEnd w:id="14615"/>
        <w:bookmarkEnd w:id="14616"/>
        <w:bookmarkEnd w:id="14617"/>
        <w:bookmarkEnd w:id="14618"/>
        <w:bookmarkEnd w:id="14619"/>
        <w:bookmarkEnd w:id="14620"/>
        <w:bookmarkEnd w:id="14621"/>
        <w:bookmarkEnd w:id="14622"/>
        <w:bookmarkEnd w:id="14623"/>
        <w:bookmarkEnd w:id="14624"/>
        <w:bookmarkEnd w:id="14625"/>
        <w:bookmarkEnd w:id="14626"/>
        <w:bookmarkEnd w:id="14627"/>
        <w:bookmarkEnd w:id="14628"/>
        <w:bookmarkEnd w:id="14629"/>
        <w:bookmarkEnd w:id="14630"/>
        <w:bookmarkEnd w:id="14631"/>
        <w:bookmarkEnd w:id="14632"/>
      </w:del>
    </w:p>
    <w:p w14:paraId="2693348D" w14:textId="3EB8A9B1" w:rsidR="00E072D6" w:rsidRPr="00EF1CCB" w:rsidDel="00413F3D" w:rsidRDefault="00E072D6">
      <w:pPr>
        <w:numPr>
          <w:ilvl w:val="0"/>
          <w:numId w:val="26"/>
        </w:numPr>
        <w:overflowPunct w:val="0"/>
        <w:autoSpaceDE w:val="0"/>
        <w:autoSpaceDN w:val="0"/>
        <w:spacing w:after="60"/>
        <w:textAlignment w:val="baseline"/>
        <w:rPr>
          <w:del w:id="14633" w:author="Ramasubramani, Hariharan" w:date="2015-07-13T14:40:00Z"/>
          <w:rFonts w:cstheme="minorHAnsi"/>
          <w:color w:val="000000" w:themeColor="text1"/>
        </w:rPr>
        <w:pPrChange w:id="14634" w:author="Ramasubramani, Hariharan" w:date="2015-07-13T14:40:00Z">
          <w:pPr>
            <w:overflowPunct w:val="0"/>
            <w:autoSpaceDE w:val="0"/>
            <w:autoSpaceDN w:val="0"/>
            <w:spacing w:after="60"/>
            <w:ind w:firstLine="0"/>
            <w:jc w:val="center"/>
            <w:textAlignment w:val="baseline"/>
          </w:pPr>
        </w:pPrChange>
      </w:pPr>
      <w:del w:id="14635" w:author="Ramasubramani, Hariharan" w:date="2015-07-13T14:40:00Z">
        <w:r w:rsidDel="00413F3D">
          <w:rPr>
            <w:rFonts w:cstheme="minorHAnsi"/>
            <w:color w:val="000000" w:themeColor="text1"/>
          </w:rPr>
          <w:delText xml:space="preserve">Fig: 2.h – Duplicate User Alert </w:delText>
        </w:r>
        <w:bookmarkStart w:id="14636" w:name="_Toc424912367"/>
        <w:bookmarkStart w:id="14637" w:name="_Toc424915476"/>
        <w:bookmarkStart w:id="14638" w:name="_Toc424918506"/>
        <w:bookmarkStart w:id="14639" w:name="_Toc425149356"/>
        <w:bookmarkStart w:id="14640" w:name="_Toc425161895"/>
        <w:bookmarkStart w:id="14641" w:name="_Toc425162903"/>
        <w:bookmarkStart w:id="14642" w:name="_Toc425163309"/>
        <w:bookmarkStart w:id="14643" w:name="_Toc425170796"/>
        <w:bookmarkStart w:id="14644" w:name="_Toc425173109"/>
        <w:bookmarkStart w:id="14645" w:name="_Toc425234582"/>
        <w:bookmarkStart w:id="14646" w:name="_Toc425238134"/>
        <w:bookmarkStart w:id="14647" w:name="_Toc425239380"/>
        <w:bookmarkStart w:id="14648" w:name="_Toc425240627"/>
        <w:bookmarkStart w:id="14649" w:name="_Toc425241873"/>
        <w:bookmarkStart w:id="14650" w:name="_Toc425243119"/>
        <w:bookmarkStart w:id="14651" w:name="_Toc425244366"/>
        <w:bookmarkStart w:id="14652" w:name="_Toc425245613"/>
        <w:bookmarkStart w:id="14653" w:name="_Toc425246860"/>
        <w:bookmarkStart w:id="14654" w:name="_Toc425248106"/>
        <w:bookmarkStart w:id="14655" w:name="_Toc425249353"/>
        <w:bookmarkStart w:id="14656" w:name="_Toc425250600"/>
        <w:bookmarkStart w:id="14657" w:name="_Toc425251847"/>
        <w:bookmarkStart w:id="14658" w:name="_Toc425252517"/>
        <w:bookmarkStart w:id="14659" w:name="_Toc425253188"/>
        <w:bookmarkStart w:id="14660" w:name="_Toc425256579"/>
        <w:bookmarkStart w:id="14661" w:name="_Toc425276280"/>
        <w:bookmarkStart w:id="14662" w:name="_Toc425342378"/>
        <w:bookmarkStart w:id="14663" w:name="_Toc425349584"/>
        <w:bookmarkStart w:id="14664" w:name="_Toc425352733"/>
        <w:bookmarkStart w:id="14665" w:name="_Toc425353418"/>
        <w:bookmarkStart w:id="14666" w:name="_Toc425787411"/>
        <w:bookmarkStart w:id="14667" w:name="_Toc425788097"/>
        <w:bookmarkStart w:id="14668" w:name="_Toc425788784"/>
        <w:bookmarkStart w:id="14669" w:name="_Toc425789471"/>
        <w:bookmarkStart w:id="14670" w:name="_Toc425790158"/>
        <w:bookmarkStart w:id="14671" w:name="_Toc425793898"/>
        <w:bookmarkStart w:id="14672" w:name="_Toc426384833"/>
        <w:bookmarkStart w:id="14673" w:name="_Toc426386237"/>
        <w:bookmarkStart w:id="14674" w:name="_Toc426387640"/>
        <w:bookmarkStart w:id="14675" w:name="_Toc426389044"/>
        <w:bookmarkStart w:id="14676" w:name="_Toc426390448"/>
        <w:bookmarkStart w:id="14677" w:name="_Toc426391852"/>
        <w:bookmarkStart w:id="14678" w:name="_Toc426393255"/>
        <w:bookmarkStart w:id="14679" w:name="_Toc427824840"/>
        <w:bookmarkStart w:id="14680" w:name="_Toc427852653"/>
        <w:bookmarkStart w:id="14681" w:name="_Toc427854893"/>
        <w:bookmarkStart w:id="14682" w:name="_Toc427857094"/>
        <w:bookmarkEnd w:id="14636"/>
        <w:bookmarkEnd w:id="14637"/>
        <w:bookmarkEnd w:id="14638"/>
        <w:bookmarkEnd w:id="14639"/>
        <w:bookmarkEnd w:id="14640"/>
        <w:bookmarkEnd w:id="14641"/>
        <w:bookmarkEnd w:id="14642"/>
        <w:bookmarkEnd w:id="14643"/>
        <w:bookmarkEnd w:id="14644"/>
        <w:bookmarkEnd w:id="14645"/>
        <w:bookmarkEnd w:id="14646"/>
        <w:bookmarkEnd w:id="14647"/>
        <w:bookmarkEnd w:id="14648"/>
        <w:bookmarkEnd w:id="14649"/>
        <w:bookmarkEnd w:id="14650"/>
        <w:bookmarkEnd w:id="14651"/>
        <w:bookmarkEnd w:id="14652"/>
        <w:bookmarkEnd w:id="14653"/>
        <w:bookmarkEnd w:id="14654"/>
        <w:bookmarkEnd w:id="14655"/>
        <w:bookmarkEnd w:id="14656"/>
        <w:bookmarkEnd w:id="14657"/>
        <w:bookmarkEnd w:id="14658"/>
        <w:bookmarkEnd w:id="14659"/>
        <w:bookmarkEnd w:id="14660"/>
        <w:bookmarkEnd w:id="14661"/>
        <w:bookmarkEnd w:id="14662"/>
        <w:bookmarkEnd w:id="14663"/>
        <w:bookmarkEnd w:id="14664"/>
        <w:bookmarkEnd w:id="14665"/>
        <w:bookmarkEnd w:id="14666"/>
        <w:bookmarkEnd w:id="14667"/>
        <w:bookmarkEnd w:id="14668"/>
        <w:bookmarkEnd w:id="14669"/>
        <w:bookmarkEnd w:id="14670"/>
        <w:bookmarkEnd w:id="14671"/>
        <w:bookmarkEnd w:id="14672"/>
        <w:bookmarkEnd w:id="14673"/>
        <w:bookmarkEnd w:id="14674"/>
        <w:bookmarkEnd w:id="14675"/>
        <w:bookmarkEnd w:id="14676"/>
        <w:bookmarkEnd w:id="14677"/>
        <w:bookmarkEnd w:id="14678"/>
        <w:bookmarkEnd w:id="14679"/>
        <w:bookmarkEnd w:id="14680"/>
        <w:bookmarkEnd w:id="14681"/>
        <w:bookmarkEnd w:id="14682"/>
      </w:del>
    </w:p>
    <w:p w14:paraId="75465762" w14:textId="4D52BBC6" w:rsidR="00E072D6" w:rsidDel="00413F3D" w:rsidRDefault="00E072D6">
      <w:pPr>
        <w:numPr>
          <w:ilvl w:val="0"/>
          <w:numId w:val="26"/>
        </w:numPr>
        <w:overflowPunct w:val="0"/>
        <w:autoSpaceDE w:val="0"/>
        <w:autoSpaceDN w:val="0"/>
        <w:spacing w:after="60"/>
        <w:textAlignment w:val="baseline"/>
        <w:rPr>
          <w:del w:id="14683" w:author="Ramasubramani, Hariharan" w:date="2015-07-13T14:40:00Z"/>
          <w:rFonts w:cstheme="minorHAnsi"/>
          <w:color w:val="000000" w:themeColor="text1"/>
        </w:rPr>
        <w:pPrChange w:id="14684" w:author="Ramasubramani, Hariharan" w:date="2015-07-13T14:40:00Z">
          <w:pPr>
            <w:overflowPunct w:val="0"/>
            <w:autoSpaceDE w:val="0"/>
            <w:autoSpaceDN w:val="0"/>
            <w:spacing w:after="60"/>
            <w:ind w:left="1800" w:firstLine="0"/>
            <w:textAlignment w:val="baseline"/>
          </w:pPr>
        </w:pPrChange>
      </w:pPr>
      <w:bookmarkStart w:id="14685" w:name="_Toc424912368"/>
      <w:bookmarkStart w:id="14686" w:name="_Toc424915477"/>
      <w:bookmarkStart w:id="14687" w:name="_Toc424918507"/>
      <w:bookmarkStart w:id="14688" w:name="_Toc425149357"/>
      <w:bookmarkStart w:id="14689" w:name="_Toc425161896"/>
      <w:bookmarkStart w:id="14690" w:name="_Toc425162904"/>
      <w:bookmarkStart w:id="14691" w:name="_Toc425163310"/>
      <w:bookmarkStart w:id="14692" w:name="_Toc425170797"/>
      <w:bookmarkStart w:id="14693" w:name="_Toc425173110"/>
      <w:bookmarkStart w:id="14694" w:name="_Toc425234583"/>
      <w:bookmarkStart w:id="14695" w:name="_Toc425238135"/>
      <w:bookmarkStart w:id="14696" w:name="_Toc425239381"/>
      <w:bookmarkStart w:id="14697" w:name="_Toc425240628"/>
      <w:bookmarkStart w:id="14698" w:name="_Toc425241874"/>
      <w:bookmarkStart w:id="14699" w:name="_Toc425243120"/>
      <w:bookmarkStart w:id="14700" w:name="_Toc425244367"/>
      <w:bookmarkStart w:id="14701" w:name="_Toc425245614"/>
      <w:bookmarkStart w:id="14702" w:name="_Toc425246861"/>
      <w:bookmarkStart w:id="14703" w:name="_Toc425248107"/>
      <w:bookmarkStart w:id="14704" w:name="_Toc425249354"/>
      <w:bookmarkStart w:id="14705" w:name="_Toc425250601"/>
      <w:bookmarkStart w:id="14706" w:name="_Toc425251848"/>
      <w:bookmarkStart w:id="14707" w:name="_Toc425252518"/>
      <w:bookmarkStart w:id="14708" w:name="_Toc425253189"/>
      <w:bookmarkStart w:id="14709" w:name="_Toc425256580"/>
      <w:bookmarkStart w:id="14710" w:name="_Toc425276281"/>
      <w:bookmarkStart w:id="14711" w:name="_Toc425342379"/>
      <w:bookmarkStart w:id="14712" w:name="_Toc425349585"/>
      <w:bookmarkStart w:id="14713" w:name="_Toc425352734"/>
      <w:bookmarkStart w:id="14714" w:name="_Toc425353419"/>
      <w:bookmarkStart w:id="14715" w:name="_Toc425787412"/>
      <w:bookmarkStart w:id="14716" w:name="_Toc425788098"/>
      <w:bookmarkStart w:id="14717" w:name="_Toc425788785"/>
      <w:bookmarkStart w:id="14718" w:name="_Toc425789472"/>
      <w:bookmarkStart w:id="14719" w:name="_Toc425790159"/>
      <w:bookmarkStart w:id="14720" w:name="_Toc425793899"/>
      <w:bookmarkStart w:id="14721" w:name="_Toc426384834"/>
      <w:bookmarkStart w:id="14722" w:name="_Toc426386238"/>
      <w:bookmarkStart w:id="14723" w:name="_Toc426387641"/>
      <w:bookmarkStart w:id="14724" w:name="_Toc426389045"/>
      <w:bookmarkStart w:id="14725" w:name="_Toc426390449"/>
      <w:bookmarkStart w:id="14726" w:name="_Toc426391853"/>
      <w:bookmarkStart w:id="14727" w:name="_Toc426393256"/>
      <w:bookmarkStart w:id="14728" w:name="_Toc427824841"/>
      <w:bookmarkStart w:id="14729" w:name="_Toc427852654"/>
      <w:bookmarkStart w:id="14730" w:name="_Toc427854894"/>
      <w:bookmarkStart w:id="14731" w:name="_Toc427857095"/>
      <w:bookmarkEnd w:id="14685"/>
      <w:bookmarkEnd w:id="14686"/>
      <w:bookmarkEnd w:id="14687"/>
      <w:bookmarkEnd w:id="14688"/>
      <w:bookmarkEnd w:id="14689"/>
      <w:bookmarkEnd w:id="14690"/>
      <w:bookmarkEnd w:id="14691"/>
      <w:bookmarkEnd w:id="14692"/>
      <w:bookmarkEnd w:id="14693"/>
      <w:bookmarkEnd w:id="14694"/>
      <w:bookmarkEnd w:id="14695"/>
      <w:bookmarkEnd w:id="14696"/>
      <w:bookmarkEnd w:id="14697"/>
      <w:bookmarkEnd w:id="14698"/>
      <w:bookmarkEnd w:id="14699"/>
      <w:bookmarkEnd w:id="14700"/>
      <w:bookmarkEnd w:id="14701"/>
      <w:bookmarkEnd w:id="14702"/>
      <w:bookmarkEnd w:id="14703"/>
      <w:bookmarkEnd w:id="14704"/>
      <w:bookmarkEnd w:id="14705"/>
      <w:bookmarkEnd w:id="14706"/>
      <w:bookmarkEnd w:id="14707"/>
      <w:bookmarkEnd w:id="14708"/>
      <w:bookmarkEnd w:id="14709"/>
      <w:bookmarkEnd w:id="14710"/>
      <w:bookmarkEnd w:id="14711"/>
      <w:bookmarkEnd w:id="14712"/>
      <w:bookmarkEnd w:id="14713"/>
      <w:bookmarkEnd w:id="14714"/>
      <w:bookmarkEnd w:id="14715"/>
      <w:bookmarkEnd w:id="14716"/>
      <w:bookmarkEnd w:id="14717"/>
      <w:bookmarkEnd w:id="14718"/>
      <w:bookmarkEnd w:id="14719"/>
      <w:bookmarkEnd w:id="14720"/>
      <w:bookmarkEnd w:id="14721"/>
      <w:bookmarkEnd w:id="14722"/>
      <w:bookmarkEnd w:id="14723"/>
      <w:bookmarkEnd w:id="14724"/>
      <w:bookmarkEnd w:id="14725"/>
      <w:bookmarkEnd w:id="14726"/>
      <w:bookmarkEnd w:id="14727"/>
      <w:bookmarkEnd w:id="14728"/>
      <w:bookmarkEnd w:id="14729"/>
      <w:bookmarkEnd w:id="14730"/>
      <w:bookmarkEnd w:id="14731"/>
    </w:p>
    <w:p w14:paraId="3AB13334" w14:textId="6BE905F8" w:rsidR="00B76165" w:rsidRPr="000F1715" w:rsidDel="00413F3D" w:rsidRDefault="00B76165">
      <w:pPr>
        <w:numPr>
          <w:ilvl w:val="0"/>
          <w:numId w:val="26"/>
        </w:numPr>
        <w:overflowPunct w:val="0"/>
        <w:autoSpaceDE w:val="0"/>
        <w:autoSpaceDN w:val="0"/>
        <w:spacing w:after="60"/>
        <w:textAlignment w:val="baseline"/>
        <w:rPr>
          <w:del w:id="14732" w:author="Ramasubramani, Hariharan" w:date="2015-07-13T14:40:00Z"/>
        </w:rPr>
        <w:pPrChange w:id="14733" w:author="Ramasubramani, Hariharan" w:date="2015-07-13T14:40:00Z">
          <w:pPr>
            <w:pStyle w:val="BlockComment"/>
          </w:pPr>
        </w:pPrChange>
      </w:pPr>
      <w:del w:id="14734" w:author="Ramasubramani, Hariharan" w:date="2015-07-13T14:40:00Z">
        <w:r w:rsidDel="00413F3D">
          <w:delText>Clicking Dismiss wil return the Administrator to the Add Users Screen</w:delText>
        </w:r>
        <w:bookmarkStart w:id="14735" w:name="_Toc424912369"/>
        <w:bookmarkStart w:id="14736" w:name="_Toc424915478"/>
        <w:bookmarkStart w:id="14737" w:name="_Toc424918508"/>
        <w:bookmarkStart w:id="14738" w:name="_Toc425149358"/>
        <w:bookmarkStart w:id="14739" w:name="_Toc425161897"/>
        <w:bookmarkStart w:id="14740" w:name="_Toc425162905"/>
        <w:bookmarkStart w:id="14741" w:name="_Toc425163311"/>
        <w:bookmarkStart w:id="14742" w:name="_Toc425170798"/>
        <w:bookmarkStart w:id="14743" w:name="_Toc425173111"/>
        <w:bookmarkStart w:id="14744" w:name="_Toc425234584"/>
        <w:bookmarkStart w:id="14745" w:name="_Toc425238136"/>
        <w:bookmarkStart w:id="14746" w:name="_Toc425239382"/>
        <w:bookmarkStart w:id="14747" w:name="_Toc425240629"/>
        <w:bookmarkStart w:id="14748" w:name="_Toc425241875"/>
        <w:bookmarkStart w:id="14749" w:name="_Toc425243121"/>
        <w:bookmarkStart w:id="14750" w:name="_Toc425244368"/>
        <w:bookmarkStart w:id="14751" w:name="_Toc425245615"/>
        <w:bookmarkStart w:id="14752" w:name="_Toc425246862"/>
        <w:bookmarkStart w:id="14753" w:name="_Toc425248108"/>
        <w:bookmarkStart w:id="14754" w:name="_Toc425249355"/>
        <w:bookmarkStart w:id="14755" w:name="_Toc425250602"/>
        <w:bookmarkStart w:id="14756" w:name="_Toc425251849"/>
        <w:bookmarkStart w:id="14757" w:name="_Toc425252519"/>
        <w:bookmarkStart w:id="14758" w:name="_Toc425253190"/>
        <w:bookmarkStart w:id="14759" w:name="_Toc425256581"/>
        <w:bookmarkStart w:id="14760" w:name="_Toc425276282"/>
        <w:bookmarkStart w:id="14761" w:name="_Toc425342380"/>
        <w:bookmarkStart w:id="14762" w:name="_Toc425349586"/>
        <w:bookmarkStart w:id="14763" w:name="_Toc425352735"/>
        <w:bookmarkStart w:id="14764" w:name="_Toc425353420"/>
        <w:bookmarkStart w:id="14765" w:name="_Toc425787413"/>
        <w:bookmarkStart w:id="14766" w:name="_Toc425788099"/>
        <w:bookmarkStart w:id="14767" w:name="_Toc425788786"/>
        <w:bookmarkStart w:id="14768" w:name="_Toc425789473"/>
        <w:bookmarkStart w:id="14769" w:name="_Toc425790160"/>
        <w:bookmarkStart w:id="14770" w:name="_Toc425793900"/>
        <w:bookmarkStart w:id="14771" w:name="_Toc426384835"/>
        <w:bookmarkStart w:id="14772" w:name="_Toc426386239"/>
        <w:bookmarkStart w:id="14773" w:name="_Toc426387642"/>
        <w:bookmarkStart w:id="14774" w:name="_Toc426389046"/>
        <w:bookmarkStart w:id="14775" w:name="_Toc426390450"/>
        <w:bookmarkStart w:id="14776" w:name="_Toc426391854"/>
        <w:bookmarkStart w:id="14777" w:name="_Toc426393257"/>
        <w:bookmarkStart w:id="14778" w:name="_Toc427824842"/>
        <w:bookmarkStart w:id="14779" w:name="_Toc427852655"/>
        <w:bookmarkStart w:id="14780" w:name="_Toc427854895"/>
        <w:bookmarkStart w:id="14781" w:name="_Toc427857096"/>
        <w:bookmarkEnd w:id="14735"/>
        <w:bookmarkEnd w:id="14736"/>
        <w:bookmarkEnd w:id="14737"/>
        <w:bookmarkEnd w:id="14738"/>
        <w:bookmarkEnd w:id="14739"/>
        <w:bookmarkEnd w:id="14740"/>
        <w:bookmarkEnd w:id="14741"/>
        <w:bookmarkEnd w:id="14742"/>
        <w:bookmarkEnd w:id="14743"/>
        <w:bookmarkEnd w:id="14744"/>
        <w:bookmarkEnd w:id="14745"/>
        <w:bookmarkEnd w:id="14746"/>
        <w:bookmarkEnd w:id="14747"/>
        <w:bookmarkEnd w:id="14748"/>
        <w:bookmarkEnd w:id="14749"/>
        <w:bookmarkEnd w:id="14750"/>
        <w:bookmarkEnd w:id="14751"/>
        <w:bookmarkEnd w:id="14752"/>
        <w:bookmarkEnd w:id="14753"/>
        <w:bookmarkEnd w:id="14754"/>
        <w:bookmarkEnd w:id="14755"/>
        <w:bookmarkEnd w:id="14756"/>
        <w:bookmarkEnd w:id="14757"/>
        <w:bookmarkEnd w:id="14758"/>
        <w:bookmarkEnd w:id="14759"/>
        <w:bookmarkEnd w:id="14760"/>
        <w:bookmarkEnd w:id="14761"/>
        <w:bookmarkEnd w:id="14762"/>
        <w:bookmarkEnd w:id="14763"/>
        <w:bookmarkEnd w:id="14764"/>
        <w:bookmarkEnd w:id="14765"/>
        <w:bookmarkEnd w:id="14766"/>
        <w:bookmarkEnd w:id="14767"/>
        <w:bookmarkEnd w:id="14768"/>
        <w:bookmarkEnd w:id="14769"/>
        <w:bookmarkEnd w:id="14770"/>
        <w:bookmarkEnd w:id="14771"/>
        <w:bookmarkEnd w:id="14772"/>
        <w:bookmarkEnd w:id="14773"/>
        <w:bookmarkEnd w:id="14774"/>
        <w:bookmarkEnd w:id="14775"/>
        <w:bookmarkEnd w:id="14776"/>
        <w:bookmarkEnd w:id="14777"/>
        <w:bookmarkEnd w:id="14778"/>
        <w:bookmarkEnd w:id="14779"/>
        <w:bookmarkEnd w:id="14780"/>
        <w:bookmarkEnd w:id="14781"/>
      </w:del>
    </w:p>
    <w:p w14:paraId="7E55BFEF" w14:textId="016F0C75" w:rsidR="00B76165" w:rsidRPr="00130E0C" w:rsidDel="00DB21C1" w:rsidRDefault="00B76165">
      <w:pPr>
        <w:numPr>
          <w:ilvl w:val="0"/>
          <w:numId w:val="26"/>
        </w:numPr>
        <w:overflowPunct w:val="0"/>
        <w:autoSpaceDE w:val="0"/>
        <w:autoSpaceDN w:val="0"/>
        <w:spacing w:after="60"/>
        <w:textAlignment w:val="baseline"/>
        <w:rPr>
          <w:del w:id="14782" w:author="Ramasubramani, Hariharan" w:date="2015-07-17T12:00:00Z"/>
          <w:rFonts w:cstheme="minorHAnsi"/>
          <w:color w:val="000000" w:themeColor="text1"/>
        </w:rPr>
        <w:pPrChange w:id="14783" w:author="Ramasubramani, Hariharan" w:date="2015-07-13T14:40:00Z">
          <w:pPr>
            <w:overflowPunct w:val="0"/>
            <w:autoSpaceDE w:val="0"/>
            <w:autoSpaceDN w:val="0"/>
            <w:spacing w:after="60"/>
            <w:ind w:left="1800" w:firstLine="0"/>
            <w:textAlignment w:val="baseline"/>
          </w:pPr>
        </w:pPrChange>
      </w:pPr>
      <w:bookmarkStart w:id="14784" w:name="_Toc424912370"/>
      <w:bookmarkStart w:id="14785" w:name="_Toc424915479"/>
      <w:bookmarkStart w:id="14786" w:name="_Toc424918509"/>
      <w:bookmarkStart w:id="14787" w:name="_Toc425149359"/>
      <w:bookmarkStart w:id="14788" w:name="_Toc425161898"/>
      <w:bookmarkStart w:id="14789" w:name="_Toc425162906"/>
      <w:bookmarkStart w:id="14790" w:name="_Toc425163312"/>
      <w:bookmarkStart w:id="14791" w:name="_Toc425170799"/>
      <w:bookmarkStart w:id="14792" w:name="_Toc425173112"/>
      <w:bookmarkStart w:id="14793" w:name="_Toc425234585"/>
      <w:bookmarkStart w:id="14794" w:name="_Toc425238137"/>
      <w:bookmarkStart w:id="14795" w:name="_Toc425239383"/>
      <w:bookmarkStart w:id="14796" w:name="_Toc425240630"/>
      <w:bookmarkStart w:id="14797" w:name="_Toc425241876"/>
      <w:bookmarkStart w:id="14798" w:name="_Toc425243122"/>
      <w:bookmarkStart w:id="14799" w:name="_Toc425244369"/>
      <w:bookmarkStart w:id="14800" w:name="_Toc425245616"/>
      <w:bookmarkStart w:id="14801" w:name="_Toc425246863"/>
      <w:bookmarkStart w:id="14802" w:name="_Toc425248109"/>
      <w:bookmarkStart w:id="14803" w:name="_Toc425249356"/>
      <w:bookmarkStart w:id="14804" w:name="_Toc425250603"/>
      <w:bookmarkStart w:id="14805" w:name="_Toc425251850"/>
      <w:bookmarkStart w:id="14806" w:name="_Toc425252520"/>
      <w:bookmarkStart w:id="14807" w:name="_Toc425253191"/>
      <w:bookmarkStart w:id="14808" w:name="_Toc425256582"/>
      <w:bookmarkStart w:id="14809" w:name="_Toc425276283"/>
      <w:bookmarkStart w:id="14810" w:name="_Toc425342381"/>
      <w:bookmarkStart w:id="14811" w:name="_Toc425349587"/>
      <w:bookmarkStart w:id="14812" w:name="_Toc425352736"/>
      <w:bookmarkStart w:id="14813" w:name="_Toc425353421"/>
      <w:bookmarkStart w:id="14814" w:name="_Toc425787414"/>
      <w:bookmarkStart w:id="14815" w:name="_Toc425788100"/>
      <w:bookmarkStart w:id="14816" w:name="_Toc425788787"/>
      <w:bookmarkStart w:id="14817" w:name="_Toc425789474"/>
      <w:bookmarkStart w:id="14818" w:name="_Toc425790161"/>
      <w:bookmarkStart w:id="14819" w:name="_Toc425793901"/>
      <w:bookmarkStart w:id="14820" w:name="_Toc426384836"/>
      <w:bookmarkStart w:id="14821" w:name="_Toc426386240"/>
      <w:bookmarkStart w:id="14822" w:name="_Toc426387643"/>
      <w:bookmarkStart w:id="14823" w:name="_Toc426389047"/>
      <w:bookmarkStart w:id="14824" w:name="_Toc426390451"/>
      <w:bookmarkStart w:id="14825" w:name="_Toc426391855"/>
      <w:bookmarkStart w:id="14826" w:name="_Toc426393258"/>
      <w:bookmarkStart w:id="14827" w:name="_Toc427824843"/>
      <w:bookmarkStart w:id="14828" w:name="_Toc427852656"/>
      <w:bookmarkStart w:id="14829" w:name="_Toc427854896"/>
      <w:bookmarkStart w:id="14830" w:name="_Toc427857097"/>
      <w:bookmarkEnd w:id="14784"/>
      <w:bookmarkEnd w:id="14785"/>
      <w:bookmarkEnd w:id="14786"/>
      <w:bookmarkEnd w:id="14787"/>
      <w:bookmarkEnd w:id="14788"/>
      <w:bookmarkEnd w:id="14789"/>
      <w:bookmarkEnd w:id="14790"/>
      <w:bookmarkEnd w:id="14791"/>
      <w:bookmarkEnd w:id="14792"/>
      <w:bookmarkEnd w:id="14793"/>
      <w:bookmarkEnd w:id="14794"/>
      <w:bookmarkEnd w:id="14795"/>
      <w:bookmarkEnd w:id="14796"/>
      <w:bookmarkEnd w:id="14797"/>
      <w:bookmarkEnd w:id="14798"/>
      <w:bookmarkEnd w:id="14799"/>
      <w:bookmarkEnd w:id="14800"/>
      <w:bookmarkEnd w:id="14801"/>
      <w:bookmarkEnd w:id="14802"/>
      <w:bookmarkEnd w:id="14803"/>
      <w:bookmarkEnd w:id="14804"/>
      <w:bookmarkEnd w:id="14805"/>
      <w:bookmarkEnd w:id="14806"/>
      <w:bookmarkEnd w:id="14807"/>
      <w:bookmarkEnd w:id="14808"/>
      <w:bookmarkEnd w:id="14809"/>
      <w:bookmarkEnd w:id="14810"/>
      <w:bookmarkEnd w:id="14811"/>
      <w:bookmarkEnd w:id="14812"/>
      <w:bookmarkEnd w:id="14813"/>
      <w:bookmarkEnd w:id="14814"/>
      <w:bookmarkEnd w:id="14815"/>
      <w:bookmarkEnd w:id="14816"/>
      <w:bookmarkEnd w:id="14817"/>
      <w:bookmarkEnd w:id="14818"/>
      <w:bookmarkEnd w:id="14819"/>
      <w:bookmarkEnd w:id="14820"/>
      <w:bookmarkEnd w:id="14821"/>
      <w:bookmarkEnd w:id="14822"/>
      <w:bookmarkEnd w:id="14823"/>
      <w:bookmarkEnd w:id="14824"/>
      <w:bookmarkEnd w:id="14825"/>
      <w:bookmarkEnd w:id="14826"/>
      <w:bookmarkEnd w:id="14827"/>
      <w:bookmarkEnd w:id="14828"/>
      <w:bookmarkEnd w:id="14829"/>
      <w:bookmarkEnd w:id="14830"/>
    </w:p>
    <w:p w14:paraId="0DAA4F80" w14:textId="52ED5F95" w:rsidR="005F4718" w:rsidRPr="00C106B9" w:rsidDel="00DB21C1" w:rsidRDefault="001827C9" w:rsidP="00CE0C93">
      <w:pPr>
        <w:pStyle w:val="Heading1"/>
        <w:keepNext/>
        <w:numPr>
          <w:ilvl w:val="0"/>
          <w:numId w:val="26"/>
        </w:numPr>
        <w:pBdr>
          <w:bottom w:val="none" w:sz="0" w:space="0" w:color="auto"/>
        </w:pBdr>
        <w:shd w:val="pct12" w:color="auto" w:fill="auto"/>
        <w:overflowPunct w:val="0"/>
        <w:autoSpaceDE w:val="0"/>
        <w:autoSpaceDN w:val="0"/>
        <w:adjustRightInd w:val="0"/>
        <w:spacing w:before="240" w:after="60"/>
        <w:ind w:firstLine="0"/>
        <w:textAlignment w:val="baseline"/>
        <w:rPr>
          <w:del w:id="14831" w:author="Ramasubramani, Hariharan" w:date="2015-07-17T12:00:00Z"/>
          <w:rFonts w:asciiTheme="minorHAnsi" w:hAnsiTheme="minorHAnsi" w:cstheme="minorHAnsi"/>
          <w:color w:val="000000" w:themeColor="text1"/>
        </w:rPr>
      </w:pPr>
      <w:bookmarkStart w:id="14832" w:name="_Toc380218961"/>
      <w:del w:id="14833" w:author="Ramasubramani, Hariharan" w:date="2015-07-17T12:00:00Z">
        <w:r w:rsidDel="00DB21C1">
          <w:rPr>
            <w:rFonts w:asciiTheme="minorHAnsi" w:hAnsiTheme="minorHAnsi" w:cstheme="minorHAnsi"/>
            <w:color w:val="000000" w:themeColor="text1"/>
          </w:rPr>
          <w:delText xml:space="preserve">(Empty) </w:delText>
        </w:r>
        <w:r w:rsidR="005F4718" w:rsidRPr="00C106B9" w:rsidDel="00DB21C1">
          <w:rPr>
            <w:rFonts w:asciiTheme="minorHAnsi" w:hAnsiTheme="minorHAnsi" w:cstheme="minorHAnsi"/>
            <w:color w:val="000000" w:themeColor="text1"/>
          </w:rPr>
          <w:delText>Meta-data Administration</w:delText>
        </w:r>
        <w:bookmarkStart w:id="14834" w:name="_Toc424912371"/>
        <w:bookmarkStart w:id="14835" w:name="_Toc424915480"/>
        <w:bookmarkStart w:id="14836" w:name="_Toc424918510"/>
        <w:bookmarkStart w:id="14837" w:name="_Toc425149360"/>
        <w:bookmarkStart w:id="14838" w:name="_Toc425161899"/>
        <w:bookmarkStart w:id="14839" w:name="_Toc425162907"/>
        <w:bookmarkStart w:id="14840" w:name="_Toc425163313"/>
        <w:bookmarkStart w:id="14841" w:name="_Toc425170800"/>
        <w:bookmarkStart w:id="14842" w:name="_Toc425173113"/>
        <w:bookmarkStart w:id="14843" w:name="_Toc425234586"/>
        <w:bookmarkStart w:id="14844" w:name="_Toc425238138"/>
        <w:bookmarkStart w:id="14845" w:name="_Toc425239384"/>
        <w:bookmarkStart w:id="14846" w:name="_Toc425240631"/>
        <w:bookmarkStart w:id="14847" w:name="_Toc425241877"/>
        <w:bookmarkStart w:id="14848" w:name="_Toc425243123"/>
        <w:bookmarkStart w:id="14849" w:name="_Toc425244370"/>
        <w:bookmarkStart w:id="14850" w:name="_Toc425245617"/>
        <w:bookmarkStart w:id="14851" w:name="_Toc425246864"/>
        <w:bookmarkStart w:id="14852" w:name="_Toc425248110"/>
        <w:bookmarkStart w:id="14853" w:name="_Toc425249357"/>
        <w:bookmarkStart w:id="14854" w:name="_Toc425250604"/>
        <w:bookmarkStart w:id="14855" w:name="_Toc425251851"/>
        <w:bookmarkStart w:id="14856" w:name="_Toc425252521"/>
        <w:bookmarkStart w:id="14857" w:name="_Toc425253192"/>
        <w:bookmarkStart w:id="14858" w:name="_Toc425256583"/>
        <w:bookmarkStart w:id="14859" w:name="_Toc425276284"/>
        <w:bookmarkStart w:id="14860" w:name="_Toc425342382"/>
        <w:bookmarkStart w:id="14861" w:name="_Toc425349588"/>
        <w:bookmarkStart w:id="14862" w:name="_Toc425352737"/>
        <w:bookmarkStart w:id="14863" w:name="_Toc425353422"/>
        <w:bookmarkStart w:id="14864" w:name="_Toc425787415"/>
        <w:bookmarkStart w:id="14865" w:name="_Toc425788101"/>
        <w:bookmarkStart w:id="14866" w:name="_Toc425788788"/>
        <w:bookmarkStart w:id="14867" w:name="_Toc425789475"/>
        <w:bookmarkStart w:id="14868" w:name="_Toc425790162"/>
        <w:bookmarkStart w:id="14869" w:name="_Toc425793902"/>
        <w:bookmarkStart w:id="14870" w:name="_Toc426384837"/>
        <w:bookmarkStart w:id="14871" w:name="_Toc426386241"/>
        <w:bookmarkStart w:id="14872" w:name="_Toc426387644"/>
        <w:bookmarkStart w:id="14873" w:name="_Toc426389048"/>
        <w:bookmarkStart w:id="14874" w:name="_Toc426390452"/>
        <w:bookmarkStart w:id="14875" w:name="_Toc426391856"/>
        <w:bookmarkStart w:id="14876" w:name="_Toc426393259"/>
        <w:bookmarkStart w:id="14877" w:name="_Toc427824844"/>
        <w:bookmarkStart w:id="14878" w:name="_Toc427852657"/>
        <w:bookmarkStart w:id="14879" w:name="_Toc427854897"/>
        <w:bookmarkStart w:id="14880" w:name="_Toc427857098"/>
        <w:bookmarkEnd w:id="14832"/>
        <w:bookmarkEnd w:id="14834"/>
        <w:bookmarkEnd w:id="14835"/>
        <w:bookmarkEnd w:id="14836"/>
        <w:bookmarkEnd w:id="14837"/>
        <w:bookmarkEnd w:id="14838"/>
        <w:bookmarkEnd w:id="14839"/>
        <w:bookmarkEnd w:id="14840"/>
        <w:bookmarkEnd w:id="14841"/>
        <w:bookmarkEnd w:id="14842"/>
        <w:bookmarkEnd w:id="14843"/>
        <w:bookmarkEnd w:id="14844"/>
        <w:bookmarkEnd w:id="14845"/>
        <w:bookmarkEnd w:id="14846"/>
        <w:bookmarkEnd w:id="14847"/>
        <w:bookmarkEnd w:id="14848"/>
        <w:bookmarkEnd w:id="14849"/>
        <w:bookmarkEnd w:id="14850"/>
        <w:bookmarkEnd w:id="14851"/>
        <w:bookmarkEnd w:id="14852"/>
        <w:bookmarkEnd w:id="14853"/>
        <w:bookmarkEnd w:id="14854"/>
        <w:bookmarkEnd w:id="14855"/>
        <w:bookmarkEnd w:id="14856"/>
        <w:bookmarkEnd w:id="14857"/>
        <w:bookmarkEnd w:id="14858"/>
        <w:bookmarkEnd w:id="14859"/>
        <w:bookmarkEnd w:id="14860"/>
        <w:bookmarkEnd w:id="14861"/>
        <w:bookmarkEnd w:id="14862"/>
        <w:bookmarkEnd w:id="14863"/>
        <w:bookmarkEnd w:id="14864"/>
        <w:bookmarkEnd w:id="14865"/>
        <w:bookmarkEnd w:id="14866"/>
        <w:bookmarkEnd w:id="14867"/>
        <w:bookmarkEnd w:id="14868"/>
        <w:bookmarkEnd w:id="14869"/>
        <w:bookmarkEnd w:id="14870"/>
        <w:bookmarkEnd w:id="14871"/>
        <w:bookmarkEnd w:id="14872"/>
        <w:bookmarkEnd w:id="14873"/>
        <w:bookmarkEnd w:id="14874"/>
        <w:bookmarkEnd w:id="14875"/>
        <w:bookmarkEnd w:id="14876"/>
        <w:bookmarkEnd w:id="14877"/>
        <w:bookmarkEnd w:id="14878"/>
        <w:bookmarkEnd w:id="14879"/>
        <w:bookmarkEnd w:id="14880"/>
      </w:del>
    </w:p>
    <w:p w14:paraId="2100E622" w14:textId="154E9ED4" w:rsidR="006A4F8A" w:rsidDel="00DB21C1" w:rsidRDefault="001827C9" w:rsidP="00CE0C93">
      <w:pPr>
        <w:pStyle w:val="ListParagraph"/>
        <w:numPr>
          <w:ilvl w:val="0"/>
          <w:numId w:val="26"/>
        </w:numPr>
        <w:spacing w:after="60"/>
        <w:rPr>
          <w:del w:id="14881" w:author="Ramasubramani, Hariharan" w:date="2015-07-17T12:00:00Z"/>
          <w:rFonts w:cstheme="minorHAnsi"/>
          <w:color w:val="000000" w:themeColor="text1"/>
        </w:rPr>
      </w:pPr>
      <w:del w:id="14882" w:author="Ramasubramani, Hariharan" w:date="2015-07-17T12:00:00Z">
        <w:r w:rsidDel="00DB21C1">
          <w:rPr>
            <w:rFonts w:cstheme="minorHAnsi"/>
            <w:color w:val="000000" w:themeColor="text1"/>
          </w:rPr>
          <w:delText xml:space="preserve">Meta-data Administration is being solutioned by the RDM/Reference Data system and services. There is no FRMS </w:delText>
        </w:r>
        <w:r w:rsidR="00BF15A6" w:rsidDel="00DB21C1">
          <w:rPr>
            <w:rFonts w:cstheme="minorHAnsi"/>
            <w:color w:val="000000" w:themeColor="text1"/>
          </w:rPr>
          <w:delText xml:space="preserve">user </w:delText>
        </w:r>
        <w:r w:rsidDel="00DB21C1">
          <w:rPr>
            <w:rFonts w:cstheme="minorHAnsi"/>
            <w:color w:val="000000" w:themeColor="text1"/>
          </w:rPr>
          <w:delText>interface for this section of requirements.</w:delText>
        </w:r>
        <w:bookmarkStart w:id="14883" w:name="_Toc424912372"/>
        <w:bookmarkStart w:id="14884" w:name="_Toc424915481"/>
        <w:bookmarkStart w:id="14885" w:name="_Toc424918511"/>
        <w:bookmarkStart w:id="14886" w:name="_Toc425149361"/>
        <w:bookmarkStart w:id="14887" w:name="_Toc425161900"/>
        <w:bookmarkStart w:id="14888" w:name="_Toc425162908"/>
        <w:bookmarkStart w:id="14889" w:name="_Toc425163314"/>
        <w:bookmarkStart w:id="14890" w:name="_Toc425170801"/>
        <w:bookmarkStart w:id="14891" w:name="_Toc425173114"/>
        <w:bookmarkStart w:id="14892" w:name="_Toc425234587"/>
        <w:bookmarkStart w:id="14893" w:name="_Toc425238139"/>
        <w:bookmarkStart w:id="14894" w:name="_Toc425239385"/>
        <w:bookmarkStart w:id="14895" w:name="_Toc425240632"/>
        <w:bookmarkStart w:id="14896" w:name="_Toc425241878"/>
        <w:bookmarkStart w:id="14897" w:name="_Toc425243124"/>
        <w:bookmarkStart w:id="14898" w:name="_Toc425244371"/>
        <w:bookmarkStart w:id="14899" w:name="_Toc425245618"/>
        <w:bookmarkStart w:id="14900" w:name="_Toc425246865"/>
        <w:bookmarkStart w:id="14901" w:name="_Toc425248111"/>
        <w:bookmarkStart w:id="14902" w:name="_Toc425249358"/>
        <w:bookmarkStart w:id="14903" w:name="_Toc425250605"/>
        <w:bookmarkStart w:id="14904" w:name="_Toc425251852"/>
        <w:bookmarkStart w:id="14905" w:name="_Toc425252522"/>
        <w:bookmarkStart w:id="14906" w:name="_Toc425253193"/>
        <w:bookmarkStart w:id="14907" w:name="_Toc425256584"/>
        <w:bookmarkStart w:id="14908" w:name="_Toc425276285"/>
        <w:bookmarkStart w:id="14909" w:name="_Toc425342383"/>
        <w:bookmarkStart w:id="14910" w:name="_Toc425349589"/>
        <w:bookmarkStart w:id="14911" w:name="_Toc425352738"/>
        <w:bookmarkStart w:id="14912" w:name="_Toc425353423"/>
        <w:bookmarkStart w:id="14913" w:name="_Toc425787416"/>
        <w:bookmarkStart w:id="14914" w:name="_Toc425788102"/>
        <w:bookmarkStart w:id="14915" w:name="_Toc425788789"/>
        <w:bookmarkStart w:id="14916" w:name="_Toc425789476"/>
        <w:bookmarkStart w:id="14917" w:name="_Toc425790163"/>
        <w:bookmarkStart w:id="14918" w:name="_Toc425793903"/>
        <w:bookmarkStart w:id="14919" w:name="_Toc426384838"/>
        <w:bookmarkStart w:id="14920" w:name="_Toc426386242"/>
        <w:bookmarkStart w:id="14921" w:name="_Toc426387645"/>
        <w:bookmarkStart w:id="14922" w:name="_Toc426389049"/>
        <w:bookmarkStart w:id="14923" w:name="_Toc426390453"/>
        <w:bookmarkStart w:id="14924" w:name="_Toc426391857"/>
        <w:bookmarkStart w:id="14925" w:name="_Toc426393260"/>
        <w:bookmarkStart w:id="14926" w:name="_Toc427824845"/>
        <w:bookmarkStart w:id="14927" w:name="_Toc427852658"/>
        <w:bookmarkStart w:id="14928" w:name="_Toc427854898"/>
        <w:bookmarkStart w:id="14929" w:name="_Toc427857099"/>
        <w:bookmarkEnd w:id="14883"/>
        <w:bookmarkEnd w:id="14884"/>
        <w:bookmarkEnd w:id="14885"/>
        <w:bookmarkEnd w:id="14886"/>
        <w:bookmarkEnd w:id="14887"/>
        <w:bookmarkEnd w:id="14888"/>
        <w:bookmarkEnd w:id="14889"/>
        <w:bookmarkEnd w:id="14890"/>
        <w:bookmarkEnd w:id="14891"/>
        <w:bookmarkEnd w:id="14892"/>
        <w:bookmarkEnd w:id="14893"/>
        <w:bookmarkEnd w:id="14894"/>
        <w:bookmarkEnd w:id="14895"/>
        <w:bookmarkEnd w:id="14896"/>
        <w:bookmarkEnd w:id="14897"/>
        <w:bookmarkEnd w:id="14898"/>
        <w:bookmarkEnd w:id="14899"/>
        <w:bookmarkEnd w:id="14900"/>
        <w:bookmarkEnd w:id="14901"/>
        <w:bookmarkEnd w:id="14902"/>
        <w:bookmarkEnd w:id="14903"/>
        <w:bookmarkEnd w:id="14904"/>
        <w:bookmarkEnd w:id="14905"/>
        <w:bookmarkEnd w:id="14906"/>
        <w:bookmarkEnd w:id="14907"/>
        <w:bookmarkEnd w:id="14908"/>
        <w:bookmarkEnd w:id="14909"/>
        <w:bookmarkEnd w:id="14910"/>
        <w:bookmarkEnd w:id="14911"/>
        <w:bookmarkEnd w:id="14912"/>
        <w:bookmarkEnd w:id="14913"/>
        <w:bookmarkEnd w:id="14914"/>
        <w:bookmarkEnd w:id="14915"/>
        <w:bookmarkEnd w:id="14916"/>
        <w:bookmarkEnd w:id="14917"/>
        <w:bookmarkEnd w:id="14918"/>
        <w:bookmarkEnd w:id="14919"/>
        <w:bookmarkEnd w:id="14920"/>
        <w:bookmarkEnd w:id="14921"/>
        <w:bookmarkEnd w:id="14922"/>
        <w:bookmarkEnd w:id="14923"/>
        <w:bookmarkEnd w:id="14924"/>
        <w:bookmarkEnd w:id="14925"/>
        <w:bookmarkEnd w:id="14926"/>
        <w:bookmarkEnd w:id="14927"/>
        <w:bookmarkEnd w:id="14928"/>
        <w:bookmarkEnd w:id="14929"/>
      </w:del>
    </w:p>
    <w:p w14:paraId="3F1487CA" w14:textId="42448DB5" w:rsidR="005F4718" w:rsidRPr="00C106B9" w:rsidDel="00382FC8" w:rsidRDefault="005F4718" w:rsidP="00CE0C93">
      <w:pPr>
        <w:pStyle w:val="ListParagraph"/>
        <w:numPr>
          <w:ilvl w:val="0"/>
          <w:numId w:val="26"/>
        </w:numPr>
        <w:spacing w:after="60"/>
        <w:rPr>
          <w:del w:id="14930" w:author="Ramasubramani, Hariharan" w:date="2015-07-13T15:23:00Z"/>
          <w:rFonts w:cstheme="minorHAnsi"/>
          <w:color w:val="000000" w:themeColor="text1"/>
        </w:rPr>
      </w:pPr>
      <w:bookmarkStart w:id="14931" w:name="_Toc424912373"/>
      <w:bookmarkStart w:id="14932" w:name="_Toc424915482"/>
      <w:bookmarkStart w:id="14933" w:name="_Toc424918512"/>
      <w:bookmarkStart w:id="14934" w:name="_Toc425149362"/>
      <w:bookmarkStart w:id="14935" w:name="_Toc425161901"/>
      <w:bookmarkStart w:id="14936" w:name="_Toc425162909"/>
      <w:bookmarkStart w:id="14937" w:name="_Toc425163315"/>
      <w:bookmarkStart w:id="14938" w:name="_Toc425170802"/>
      <w:bookmarkStart w:id="14939" w:name="_Toc425173115"/>
      <w:bookmarkStart w:id="14940" w:name="_Toc425234588"/>
      <w:bookmarkStart w:id="14941" w:name="_Toc425238140"/>
      <w:bookmarkStart w:id="14942" w:name="_Toc425239386"/>
      <w:bookmarkStart w:id="14943" w:name="_Toc425240633"/>
      <w:bookmarkStart w:id="14944" w:name="_Toc425241879"/>
      <w:bookmarkStart w:id="14945" w:name="_Toc425243125"/>
      <w:bookmarkStart w:id="14946" w:name="_Toc425244372"/>
      <w:bookmarkStart w:id="14947" w:name="_Toc425245619"/>
      <w:bookmarkStart w:id="14948" w:name="_Toc425246866"/>
      <w:bookmarkStart w:id="14949" w:name="_Toc425248112"/>
      <w:bookmarkStart w:id="14950" w:name="_Toc425249359"/>
      <w:bookmarkStart w:id="14951" w:name="_Toc425250606"/>
      <w:bookmarkStart w:id="14952" w:name="_Toc425251853"/>
      <w:bookmarkStart w:id="14953" w:name="_Toc425252523"/>
      <w:bookmarkStart w:id="14954" w:name="_Toc425253194"/>
      <w:bookmarkStart w:id="14955" w:name="_Toc425256585"/>
      <w:bookmarkStart w:id="14956" w:name="_Toc425276286"/>
      <w:bookmarkStart w:id="14957" w:name="_Toc425342384"/>
      <w:bookmarkStart w:id="14958" w:name="_Toc425349590"/>
      <w:bookmarkStart w:id="14959" w:name="_Toc425352739"/>
      <w:bookmarkStart w:id="14960" w:name="_Toc425353424"/>
      <w:bookmarkStart w:id="14961" w:name="_Toc425787417"/>
      <w:bookmarkStart w:id="14962" w:name="_Toc425788103"/>
      <w:bookmarkStart w:id="14963" w:name="_Toc425788790"/>
      <w:bookmarkStart w:id="14964" w:name="_Toc425789477"/>
      <w:bookmarkStart w:id="14965" w:name="_Toc425790164"/>
      <w:bookmarkStart w:id="14966" w:name="_Toc425793904"/>
      <w:bookmarkStart w:id="14967" w:name="_Toc426384839"/>
      <w:bookmarkStart w:id="14968" w:name="_Toc426386243"/>
      <w:bookmarkStart w:id="14969" w:name="_Toc426387646"/>
      <w:bookmarkStart w:id="14970" w:name="_Toc426389050"/>
      <w:bookmarkStart w:id="14971" w:name="_Toc426390454"/>
      <w:bookmarkStart w:id="14972" w:name="_Toc426391858"/>
      <w:bookmarkStart w:id="14973" w:name="_Toc426393261"/>
      <w:bookmarkStart w:id="14974" w:name="_Toc427824846"/>
      <w:bookmarkStart w:id="14975" w:name="_Toc427852659"/>
      <w:bookmarkStart w:id="14976" w:name="_Toc427854899"/>
      <w:bookmarkStart w:id="14977" w:name="_Toc427857100"/>
      <w:bookmarkEnd w:id="14931"/>
      <w:bookmarkEnd w:id="14932"/>
      <w:bookmarkEnd w:id="14933"/>
      <w:bookmarkEnd w:id="14934"/>
      <w:bookmarkEnd w:id="14935"/>
      <w:bookmarkEnd w:id="14936"/>
      <w:bookmarkEnd w:id="14937"/>
      <w:bookmarkEnd w:id="14938"/>
      <w:bookmarkEnd w:id="14939"/>
      <w:bookmarkEnd w:id="14940"/>
      <w:bookmarkEnd w:id="14941"/>
      <w:bookmarkEnd w:id="14942"/>
      <w:bookmarkEnd w:id="14943"/>
      <w:bookmarkEnd w:id="14944"/>
      <w:bookmarkEnd w:id="14945"/>
      <w:bookmarkEnd w:id="14946"/>
      <w:bookmarkEnd w:id="14947"/>
      <w:bookmarkEnd w:id="14948"/>
      <w:bookmarkEnd w:id="14949"/>
      <w:bookmarkEnd w:id="14950"/>
      <w:bookmarkEnd w:id="14951"/>
      <w:bookmarkEnd w:id="14952"/>
      <w:bookmarkEnd w:id="14953"/>
      <w:bookmarkEnd w:id="14954"/>
      <w:bookmarkEnd w:id="14955"/>
      <w:bookmarkEnd w:id="14956"/>
      <w:bookmarkEnd w:id="14957"/>
      <w:bookmarkEnd w:id="14958"/>
      <w:bookmarkEnd w:id="14959"/>
      <w:bookmarkEnd w:id="14960"/>
      <w:bookmarkEnd w:id="14961"/>
      <w:bookmarkEnd w:id="14962"/>
      <w:bookmarkEnd w:id="14963"/>
      <w:bookmarkEnd w:id="14964"/>
      <w:bookmarkEnd w:id="14965"/>
      <w:bookmarkEnd w:id="14966"/>
      <w:bookmarkEnd w:id="14967"/>
      <w:bookmarkEnd w:id="14968"/>
      <w:bookmarkEnd w:id="14969"/>
      <w:bookmarkEnd w:id="14970"/>
      <w:bookmarkEnd w:id="14971"/>
      <w:bookmarkEnd w:id="14972"/>
      <w:bookmarkEnd w:id="14973"/>
      <w:bookmarkEnd w:id="14974"/>
      <w:bookmarkEnd w:id="14975"/>
      <w:bookmarkEnd w:id="14976"/>
      <w:bookmarkEnd w:id="14977"/>
    </w:p>
    <w:p w14:paraId="7F974952" w14:textId="2EAC7525" w:rsidR="005F4718" w:rsidRPr="00F5442F" w:rsidDel="00A07AA5" w:rsidRDefault="005F4718" w:rsidP="00CE0C93">
      <w:pPr>
        <w:pStyle w:val="ListParagraph"/>
        <w:numPr>
          <w:ilvl w:val="0"/>
          <w:numId w:val="26"/>
        </w:numPr>
        <w:spacing w:after="60"/>
        <w:rPr>
          <w:del w:id="14978" w:author="Ramasubramani, Hariharan" w:date="2015-07-17T15:54:00Z"/>
          <w:rFonts w:cstheme="minorHAnsi"/>
          <w:color w:val="000000" w:themeColor="text1"/>
        </w:rPr>
      </w:pPr>
      <w:bookmarkStart w:id="14979" w:name="_Toc424912374"/>
      <w:bookmarkStart w:id="14980" w:name="_Toc424915483"/>
      <w:bookmarkStart w:id="14981" w:name="_Toc424918513"/>
      <w:bookmarkStart w:id="14982" w:name="_Toc425149363"/>
      <w:bookmarkStart w:id="14983" w:name="_Toc425161902"/>
      <w:bookmarkStart w:id="14984" w:name="_Toc425162910"/>
      <w:bookmarkStart w:id="14985" w:name="_Toc425163316"/>
      <w:bookmarkStart w:id="14986" w:name="_Toc425170803"/>
      <w:bookmarkStart w:id="14987" w:name="_Toc425173116"/>
      <w:bookmarkStart w:id="14988" w:name="_Toc425234589"/>
      <w:bookmarkStart w:id="14989" w:name="_Toc425238141"/>
      <w:bookmarkStart w:id="14990" w:name="_Toc425239387"/>
      <w:bookmarkStart w:id="14991" w:name="_Toc425240634"/>
      <w:bookmarkStart w:id="14992" w:name="_Toc425241880"/>
      <w:bookmarkStart w:id="14993" w:name="_Toc425243126"/>
      <w:bookmarkStart w:id="14994" w:name="_Toc425244373"/>
      <w:bookmarkStart w:id="14995" w:name="_Toc425245620"/>
      <w:bookmarkStart w:id="14996" w:name="_Toc425246867"/>
      <w:bookmarkStart w:id="14997" w:name="_Toc425248113"/>
      <w:bookmarkStart w:id="14998" w:name="_Toc425249360"/>
      <w:bookmarkStart w:id="14999" w:name="_Toc425250607"/>
      <w:bookmarkStart w:id="15000" w:name="_Toc425251854"/>
      <w:bookmarkStart w:id="15001" w:name="_Toc425252524"/>
      <w:bookmarkStart w:id="15002" w:name="_Toc425253195"/>
      <w:bookmarkStart w:id="15003" w:name="_Toc425256586"/>
      <w:bookmarkStart w:id="15004" w:name="_Toc425276287"/>
      <w:bookmarkStart w:id="15005" w:name="_Toc425342385"/>
      <w:bookmarkStart w:id="15006" w:name="_Toc425349591"/>
      <w:bookmarkStart w:id="15007" w:name="_Toc425352740"/>
      <w:bookmarkStart w:id="15008" w:name="_Toc425353425"/>
      <w:bookmarkStart w:id="15009" w:name="_Toc425787418"/>
      <w:bookmarkStart w:id="15010" w:name="_Toc425788104"/>
      <w:bookmarkStart w:id="15011" w:name="_Toc425788791"/>
      <w:bookmarkStart w:id="15012" w:name="_Toc425789478"/>
      <w:bookmarkStart w:id="15013" w:name="_Toc425790165"/>
      <w:bookmarkStart w:id="15014" w:name="_Toc425793905"/>
      <w:bookmarkStart w:id="15015" w:name="_Toc426384840"/>
      <w:bookmarkStart w:id="15016" w:name="_Toc426386244"/>
      <w:bookmarkStart w:id="15017" w:name="_Toc426387647"/>
      <w:bookmarkStart w:id="15018" w:name="_Toc426389051"/>
      <w:bookmarkStart w:id="15019" w:name="_Toc426390455"/>
      <w:bookmarkStart w:id="15020" w:name="_Toc426391859"/>
      <w:bookmarkStart w:id="15021" w:name="_Toc426393262"/>
      <w:bookmarkStart w:id="15022" w:name="_Toc427824847"/>
      <w:bookmarkStart w:id="15023" w:name="_Toc427852660"/>
      <w:bookmarkStart w:id="15024" w:name="_Toc427854900"/>
      <w:bookmarkStart w:id="15025" w:name="_Toc427857101"/>
      <w:bookmarkEnd w:id="14979"/>
      <w:bookmarkEnd w:id="14980"/>
      <w:bookmarkEnd w:id="14981"/>
      <w:bookmarkEnd w:id="14982"/>
      <w:bookmarkEnd w:id="14983"/>
      <w:bookmarkEnd w:id="14984"/>
      <w:bookmarkEnd w:id="14985"/>
      <w:bookmarkEnd w:id="14986"/>
      <w:bookmarkEnd w:id="14987"/>
      <w:bookmarkEnd w:id="14988"/>
      <w:bookmarkEnd w:id="14989"/>
      <w:bookmarkEnd w:id="14990"/>
      <w:bookmarkEnd w:id="14991"/>
      <w:bookmarkEnd w:id="14992"/>
      <w:bookmarkEnd w:id="14993"/>
      <w:bookmarkEnd w:id="14994"/>
      <w:bookmarkEnd w:id="14995"/>
      <w:bookmarkEnd w:id="14996"/>
      <w:bookmarkEnd w:id="14997"/>
      <w:bookmarkEnd w:id="14998"/>
      <w:bookmarkEnd w:id="14999"/>
      <w:bookmarkEnd w:id="15000"/>
      <w:bookmarkEnd w:id="15001"/>
      <w:bookmarkEnd w:id="15002"/>
      <w:bookmarkEnd w:id="15003"/>
      <w:bookmarkEnd w:id="15004"/>
      <w:bookmarkEnd w:id="15005"/>
      <w:bookmarkEnd w:id="15006"/>
      <w:bookmarkEnd w:id="15007"/>
      <w:bookmarkEnd w:id="15008"/>
      <w:bookmarkEnd w:id="15009"/>
      <w:bookmarkEnd w:id="15010"/>
      <w:bookmarkEnd w:id="15011"/>
      <w:bookmarkEnd w:id="15012"/>
      <w:bookmarkEnd w:id="15013"/>
      <w:bookmarkEnd w:id="15014"/>
      <w:bookmarkEnd w:id="15015"/>
      <w:bookmarkEnd w:id="15016"/>
      <w:bookmarkEnd w:id="15017"/>
      <w:bookmarkEnd w:id="15018"/>
      <w:bookmarkEnd w:id="15019"/>
      <w:bookmarkEnd w:id="15020"/>
      <w:bookmarkEnd w:id="15021"/>
      <w:bookmarkEnd w:id="15022"/>
      <w:bookmarkEnd w:id="15023"/>
      <w:bookmarkEnd w:id="15024"/>
      <w:bookmarkEnd w:id="15025"/>
    </w:p>
    <w:p w14:paraId="69E4D49C" w14:textId="150744D2" w:rsidR="005F4718" w:rsidRPr="00E629FE" w:rsidDel="00380FE3" w:rsidRDefault="005F4718" w:rsidP="00CE0C93">
      <w:pPr>
        <w:pStyle w:val="Heading1"/>
        <w:keepNext/>
        <w:numPr>
          <w:ilvl w:val="0"/>
          <w:numId w:val="26"/>
        </w:numPr>
        <w:pBdr>
          <w:bottom w:val="none" w:sz="0" w:space="0" w:color="auto"/>
        </w:pBdr>
        <w:shd w:val="pct12" w:color="auto" w:fill="auto"/>
        <w:overflowPunct w:val="0"/>
        <w:autoSpaceDE w:val="0"/>
        <w:autoSpaceDN w:val="0"/>
        <w:adjustRightInd w:val="0"/>
        <w:spacing w:before="240" w:after="60"/>
        <w:ind w:firstLine="0"/>
        <w:textAlignment w:val="baseline"/>
        <w:rPr>
          <w:del w:id="15026" w:author="Ramasubramani, Hariharan" w:date="2015-07-20T09:16:00Z"/>
          <w:rFonts w:asciiTheme="minorHAnsi" w:hAnsiTheme="minorHAnsi" w:cstheme="minorHAnsi"/>
          <w:color w:val="000000" w:themeColor="text1"/>
        </w:rPr>
      </w:pPr>
      <w:bookmarkStart w:id="15027" w:name="_Toc335402818"/>
      <w:bookmarkStart w:id="15028" w:name="_Toc380218962"/>
      <w:bookmarkEnd w:id="15027"/>
      <w:del w:id="15029" w:author="Ramasubramani, Hariharan" w:date="2015-07-20T09:16:00Z">
        <w:r w:rsidRPr="00E629FE" w:rsidDel="00380FE3">
          <w:rPr>
            <w:rFonts w:asciiTheme="minorHAnsi" w:hAnsiTheme="minorHAnsi" w:cstheme="minorHAnsi"/>
            <w:color w:val="000000" w:themeColor="text1"/>
          </w:rPr>
          <w:delText>Create/Modify Record</w:delText>
        </w:r>
        <w:bookmarkEnd w:id="15028"/>
        <w:r w:rsidRPr="00E629FE" w:rsidDel="00380FE3">
          <w:rPr>
            <w:rFonts w:asciiTheme="minorHAnsi" w:hAnsiTheme="minorHAnsi" w:cstheme="minorHAnsi"/>
            <w:color w:val="000000" w:themeColor="text1"/>
          </w:rPr>
          <w:delText xml:space="preserve"> </w:delText>
        </w:r>
        <w:bookmarkStart w:id="15030" w:name="_Toc425149364"/>
        <w:bookmarkStart w:id="15031" w:name="_Toc425161903"/>
        <w:bookmarkStart w:id="15032" w:name="_Toc425162911"/>
        <w:bookmarkStart w:id="15033" w:name="_Toc425163317"/>
        <w:bookmarkStart w:id="15034" w:name="_Toc425170804"/>
        <w:bookmarkStart w:id="15035" w:name="_Toc425173117"/>
        <w:bookmarkStart w:id="15036" w:name="_Toc425234590"/>
        <w:bookmarkStart w:id="15037" w:name="_Toc425238142"/>
        <w:bookmarkStart w:id="15038" w:name="_Toc425239388"/>
        <w:bookmarkStart w:id="15039" w:name="_Toc425240635"/>
        <w:bookmarkStart w:id="15040" w:name="_Toc425241881"/>
        <w:bookmarkStart w:id="15041" w:name="_Toc425243127"/>
        <w:bookmarkStart w:id="15042" w:name="_Toc425244374"/>
        <w:bookmarkStart w:id="15043" w:name="_Toc425245621"/>
        <w:bookmarkStart w:id="15044" w:name="_Toc425246868"/>
        <w:bookmarkStart w:id="15045" w:name="_Toc425248114"/>
        <w:bookmarkStart w:id="15046" w:name="_Toc425249361"/>
        <w:bookmarkStart w:id="15047" w:name="_Toc425250608"/>
        <w:bookmarkStart w:id="15048" w:name="_Toc425251855"/>
        <w:bookmarkStart w:id="15049" w:name="_Toc425252525"/>
        <w:bookmarkStart w:id="15050" w:name="_Toc425253196"/>
        <w:bookmarkStart w:id="15051" w:name="_Toc425256587"/>
        <w:bookmarkStart w:id="15052" w:name="_Toc425276288"/>
        <w:bookmarkStart w:id="15053" w:name="_Toc425342386"/>
        <w:bookmarkStart w:id="15054" w:name="_Toc425349592"/>
        <w:bookmarkStart w:id="15055" w:name="_Toc425352741"/>
        <w:bookmarkStart w:id="15056" w:name="_Toc425353426"/>
        <w:bookmarkStart w:id="15057" w:name="_Toc425787419"/>
        <w:bookmarkStart w:id="15058" w:name="_Toc425788105"/>
        <w:bookmarkStart w:id="15059" w:name="_Toc425788792"/>
        <w:bookmarkStart w:id="15060" w:name="_Toc425789479"/>
        <w:bookmarkStart w:id="15061" w:name="_Toc425790166"/>
        <w:bookmarkStart w:id="15062" w:name="_Toc425793906"/>
        <w:bookmarkStart w:id="15063" w:name="_Toc426384841"/>
        <w:bookmarkStart w:id="15064" w:name="_Toc426386245"/>
        <w:bookmarkStart w:id="15065" w:name="_Toc426387648"/>
        <w:bookmarkStart w:id="15066" w:name="_Toc426389052"/>
        <w:bookmarkStart w:id="15067" w:name="_Toc426390456"/>
        <w:bookmarkStart w:id="15068" w:name="_Toc426391860"/>
        <w:bookmarkStart w:id="15069" w:name="_Toc426393263"/>
        <w:bookmarkStart w:id="15070" w:name="_Toc427824848"/>
        <w:bookmarkStart w:id="15071" w:name="_Toc427852661"/>
        <w:bookmarkStart w:id="15072" w:name="_Toc427854901"/>
        <w:bookmarkStart w:id="15073" w:name="_Toc427857102"/>
        <w:bookmarkEnd w:id="15030"/>
        <w:bookmarkEnd w:id="15031"/>
        <w:bookmarkEnd w:id="15032"/>
        <w:bookmarkEnd w:id="15033"/>
        <w:bookmarkEnd w:id="15034"/>
        <w:bookmarkEnd w:id="15035"/>
        <w:bookmarkEnd w:id="15036"/>
        <w:bookmarkEnd w:id="15037"/>
        <w:bookmarkEnd w:id="15038"/>
        <w:bookmarkEnd w:id="15039"/>
        <w:bookmarkEnd w:id="15040"/>
        <w:bookmarkEnd w:id="15041"/>
        <w:bookmarkEnd w:id="15042"/>
        <w:bookmarkEnd w:id="15043"/>
        <w:bookmarkEnd w:id="15044"/>
        <w:bookmarkEnd w:id="15045"/>
        <w:bookmarkEnd w:id="15046"/>
        <w:bookmarkEnd w:id="15047"/>
        <w:bookmarkEnd w:id="15048"/>
        <w:bookmarkEnd w:id="15049"/>
        <w:bookmarkEnd w:id="15050"/>
        <w:bookmarkEnd w:id="15051"/>
        <w:bookmarkEnd w:id="15052"/>
        <w:bookmarkEnd w:id="15053"/>
        <w:bookmarkEnd w:id="15054"/>
        <w:bookmarkEnd w:id="15055"/>
        <w:bookmarkEnd w:id="15056"/>
        <w:bookmarkEnd w:id="15057"/>
        <w:bookmarkEnd w:id="15058"/>
        <w:bookmarkEnd w:id="15059"/>
        <w:bookmarkEnd w:id="15060"/>
        <w:bookmarkEnd w:id="15061"/>
        <w:bookmarkEnd w:id="15062"/>
        <w:bookmarkEnd w:id="15063"/>
        <w:bookmarkEnd w:id="15064"/>
        <w:bookmarkEnd w:id="15065"/>
        <w:bookmarkEnd w:id="15066"/>
        <w:bookmarkEnd w:id="15067"/>
        <w:bookmarkEnd w:id="15068"/>
        <w:bookmarkEnd w:id="15069"/>
        <w:bookmarkEnd w:id="15070"/>
        <w:bookmarkEnd w:id="15071"/>
        <w:bookmarkEnd w:id="15072"/>
        <w:bookmarkEnd w:id="15073"/>
      </w:del>
    </w:p>
    <w:p w14:paraId="0ABD4E66" w14:textId="69F5A06C" w:rsidR="005F4718" w:rsidRPr="00C106B9" w:rsidDel="0011163F" w:rsidRDefault="005F4718" w:rsidP="009C3129">
      <w:pPr>
        <w:pStyle w:val="ListParagraph"/>
        <w:numPr>
          <w:ilvl w:val="1"/>
          <w:numId w:val="7"/>
        </w:numPr>
        <w:overflowPunct w:val="0"/>
        <w:autoSpaceDE w:val="0"/>
        <w:autoSpaceDN w:val="0"/>
        <w:spacing w:after="60"/>
        <w:ind w:firstLine="0"/>
        <w:textAlignment w:val="baseline"/>
        <w:rPr>
          <w:del w:id="15074" w:author="Ramasubramani, Hariharan" w:date="2015-07-13T16:01:00Z"/>
          <w:rFonts w:cstheme="minorHAnsi"/>
          <w:color w:val="000000" w:themeColor="text1"/>
        </w:rPr>
      </w:pPr>
      <w:del w:id="15075" w:author="Ramasubramani, Hariharan" w:date="2015-07-13T16:01:00Z">
        <w:r w:rsidRPr="00C106B9" w:rsidDel="0011163F">
          <w:rPr>
            <w:rFonts w:cstheme="minorHAnsi"/>
            <w:color w:val="000000" w:themeColor="text1"/>
          </w:rPr>
          <w:delText>The system shall provide the ability to view the history for a Record Indexing Classification</w:delText>
        </w:r>
        <w:r w:rsidDel="0011163F">
          <w:rPr>
            <w:rFonts w:cstheme="minorHAnsi"/>
            <w:color w:val="000000" w:themeColor="text1"/>
          </w:rPr>
          <w:delText>.</w:delText>
        </w:r>
        <w:bookmarkStart w:id="15076" w:name="_Toc425149365"/>
        <w:bookmarkStart w:id="15077" w:name="_Toc425161904"/>
        <w:bookmarkStart w:id="15078" w:name="_Toc425162912"/>
        <w:bookmarkStart w:id="15079" w:name="_Toc425163318"/>
        <w:bookmarkStart w:id="15080" w:name="_Toc425170805"/>
        <w:bookmarkStart w:id="15081" w:name="_Toc425173118"/>
        <w:bookmarkStart w:id="15082" w:name="_Toc425234591"/>
        <w:bookmarkStart w:id="15083" w:name="_Toc425238143"/>
        <w:bookmarkStart w:id="15084" w:name="_Toc425239389"/>
        <w:bookmarkStart w:id="15085" w:name="_Toc425240636"/>
        <w:bookmarkStart w:id="15086" w:name="_Toc425241882"/>
        <w:bookmarkStart w:id="15087" w:name="_Toc425243128"/>
        <w:bookmarkStart w:id="15088" w:name="_Toc425244375"/>
        <w:bookmarkStart w:id="15089" w:name="_Toc425245622"/>
        <w:bookmarkStart w:id="15090" w:name="_Toc425246869"/>
        <w:bookmarkStart w:id="15091" w:name="_Toc425248115"/>
        <w:bookmarkStart w:id="15092" w:name="_Toc425249362"/>
        <w:bookmarkStart w:id="15093" w:name="_Toc425250609"/>
        <w:bookmarkStart w:id="15094" w:name="_Toc425251856"/>
        <w:bookmarkStart w:id="15095" w:name="_Toc425252526"/>
        <w:bookmarkStart w:id="15096" w:name="_Toc425253197"/>
        <w:bookmarkStart w:id="15097" w:name="_Toc425256588"/>
        <w:bookmarkStart w:id="15098" w:name="_Toc425276289"/>
        <w:bookmarkStart w:id="15099" w:name="_Toc425342387"/>
        <w:bookmarkStart w:id="15100" w:name="_Toc425349593"/>
        <w:bookmarkStart w:id="15101" w:name="_Toc425352742"/>
        <w:bookmarkStart w:id="15102" w:name="_Toc425353427"/>
        <w:bookmarkStart w:id="15103" w:name="_Toc425787420"/>
        <w:bookmarkStart w:id="15104" w:name="_Toc425788106"/>
        <w:bookmarkStart w:id="15105" w:name="_Toc425788793"/>
        <w:bookmarkStart w:id="15106" w:name="_Toc425789480"/>
        <w:bookmarkStart w:id="15107" w:name="_Toc425790167"/>
        <w:bookmarkStart w:id="15108" w:name="_Toc425793907"/>
        <w:bookmarkStart w:id="15109" w:name="_Toc426384842"/>
        <w:bookmarkStart w:id="15110" w:name="_Toc426386246"/>
        <w:bookmarkStart w:id="15111" w:name="_Toc426387649"/>
        <w:bookmarkStart w:id="15112" w:name="_Toc426389053"/>
        <w:bookmarkStart w:id="15113" w:name="_Toc426390457"/>
        <w:bookmarkStart w:id="15114" w:name="_Toc426391861"/>
        <w:bookmarkStart w:id="15115" w:name="_Toc426393264"/>
        <w:bookmarkStart w:id="15116" w:name="_Toc427824849"/>
        <w:bookmarkStart w:id="15117" w:name="_Toc427852662"/>
        <w:bookmarkStart w:id="15118" w:name="_Toc427854902"/>
        <w:bookmarkStart w:id="15119" w:name="_Toc427857103"/>
        <w:bookmarkEnd w:id="15076"/>
        <w:bookmarkEnd w:id="15077"/>
        <w:bookmarkEnd w:id="15078"/>
        <w:bookmarkEnd w:id="15079"/>
        <w:bookmarkEnd w:id="15080"/>
        <w:bookmarkEnd w:id="15081"/>
        <w:bookmarkEnd w:id="15082"/>
        <w:bookmarkEnd w:id="15083"/>
        <w:bookmarkEnd w:id="15084"/>
        <w:bookmarkEnd w:id="15085"/>
        <w:bookmarkEnd w:id="15086"/>
        <w:bookmarkEnd w:id="15087"/>
        <w:bookmarkEnd w:id="15088"/>
        <w:bookmarkEnd w:id="15089"/>
        <w:bookmarkEnd w:id="15090"/>
        <w:bookmarkEnd w:id="15091"/>
        <w:bookmarkEnd w:id="15092"/>
        <w:bookmarkEnd w:id="15093"/>
        <w:bookmarkEnd w:id="15094"/>
        <w:bookmarkEnd w:id="15095"/>
        <w:bookmarkEnd w:id="15096"/>
        <w:bookmarkEnd w:id="15097"/>
        <w:bookmarkEnd w:id="15098"/>
        <w:bookmarkEnd w:id="15099"/>
        <w:bookmarkEnd w:id="15100"/>
        <w:bookmarkEnd w:id="15101"/>
        <w:bookmarkEnd w:id="15102"/>
        <w:bookmarkEnd w:id="15103"/>
        <w:bookmarkEnd w:id="15104"/>
        <w:bookmarkEnd w:id="15105"/>
        <w:bookmarkEnd w:id="15106"/>
        <w:bookmarkEnd w:id="15107"/>
        <w:bookmarkEnd w:id="15108"/>
        <w:bookmarkEnd w:id="15109"/>
        <w:bookmarkEnd w:id="15110"/>
        <w:bookmarkEnd w:id="15111"/>
        <w:bookmarkEnd w:id="15112"/>
        <w:bookmarkEnd w:id="15113"/>
        <w:bookmarkEnd w:id="15114"/>
        <w:bookmarkEnd w:id="15115"/>
        <w:bookmarkEnd w:id="15116"/>
        <w:bookmarkEnd w:id="15117"/>
        <w:bookmarkEnd w:id="15118"/>
        <w:bookmarkEnd w:id="15119"/>
      </w:del>
    </w:p>
    <w:p w14:paraId="1B755DD9" w14:textId="041BB32D" w:rsidR="005F4718" w:rsidRPr="00C106B9" w:rsidDel="0011163F" w:rsidRDefault="005F4718" w:rsidP="009C3129">
      <w:pPr>
        <w:pStyle w:val="ListParagraph"/>
        <w:numPr>
          <w:ilvl w:val="2"/>
          <w:numId w:val="7"/>
        </w:numPr>
        <w:overflowPunct w:val="0"/>
        <w:autoSpaceDE w:val="0"/>
        <w:autoSpaceDN w:val="0"/>
        <w:spacing w:after="60"/>
        <w:ind w:firstLine="0"/>
        <w:textAlignment w:val="baseline"/>
        <w:rPr>
          <w:del w:id="15120" w:author="Ramasubramani, Hariharan" w:date="2015-07-13T16:01:00Z"/>
          <w:rFonts w:cstheme="minorHAnsi"/>
          <w:color w:val="000000" w:themeColor="text1"/>
        </w:rPr>
      </w:pPr>
      <w:del w:id="15121" w:author="Ramasubramani, Hariharan" w:date="2015-07-13T16:01:00Z">
        <w:r w:rsidRPr="00C106B9" w:rsidDel="0011163F">
          <w:rPr>
            <w:rFonts w:cstheme="minorHAnsi"/>
            <w:color w:val="000000" w:themeColor="text1"/>
          </w:rPr>
          <w:delText>The following data elements shall display for Record Indexing Classification History</w:delText>
        </w:r>
        <w:r w:rsidDel="0011163F">
          <w:rPr>
            <w:rFonts w:cstheme="minorHAnsi"/>
            <w:color w:val="000000" w:themeColor="text1"/>
          </w:rPr>
          <w:delText>:</w:delText>
        </w:r>
        <w:bookmarkStart w:id="15122" w:name="_Toc425149366"/>
        <w:bookmarkStart w:id="15123" w:name="_Toc425161905"/>
        <w:bookmarkStart w:id="15124" w:name="_Toc425162913"/>
        <w:bookmarkStart w:id="15125" w:name="_Toc425163319"/>
        <w:bookmarkStart w:id="15126" w:name="_Toc425170806"/>
        <w:bookmarkStart w:id="15127" w:name="_Toc425173119"/>
        <w:bookmarkStart w:id="15128" w:name="_Toc425234592"/>
        <w:bookmarkStart w:id="15129" w:name="_Toc425238144"/>
        <w:bookmarkStart w:id="15130" w:name="_Toc425239390"/>
        <w:bookmarkStart w:id="15131" w:name="_Toc425240637"/>
        <w:bookmarkStart w:id="15132" w:name="_Toc425241883"/>
        <w:bookmarkStart w:id="15133" w:name="_Toc425243129"/>
        <w:bookmarkStart w:id="15134" w:name="_Toc425244376"/>
        <w:bookmarkStart w:id="15135" w:name="_Toc425245623"/>
        <w:bookmarkStart w:id="15136" w:name="_Toc425246870"/>
        <w:bookmarkStart w:id="15137" w:name="_Toc425248116"/>
        <w:bookmarkStart w:id="15138" w:name="_Toc425249363"/>
        <w:bookmarkStart w:id="15139" w:name="_Toc425250610"/>
        <w:bookmarkStart w:id="15140" w:name="_Toc425251857"/>
        <w:bookmarkStart w:id="15141" w:name="_Toc425252527"/>
        <w:bookmarkStart w:id="15142" w:name="_Toc425253198"/>
        <w:bookmarkStart w:id="15143" w:name="_Toc425256589"/>
        <w:bookmarkStart w:id="15144" w:name="_Toc425276290"/>
        <w:bookmarkStart w:id="15145" w:name="_Toc425342388"/>
        <w:bookmarkStart w:id="15146" w:name="_Toc425349594"/>
        <w:bookmarkStart w:id="15147" w:name="_Toc425352743"/>
        <w:bookmarkStart w:id="15148" w:name="_Toc425353428"/>
        <w:bookmarkStart w:id="15149" w:name="_Toc425787421"/>
        <w:bookmarkStart w:id="15150" w:name="_Toc425788107"/>
        <w:bookmarkStart w:id="15151" w:name="_Toc425788794"/>
        <w:bookmarkStart w:id="15152" w:name="_Toc425789481"/>
        <w:bookmarkStart w:id="15153" w:name="_Toc425790168"/>
        <w:bookmarkStart w:id="15154" w:name="_Toc425793908"/>
        <w:bookmarkStart w:id="15155" w:name="_Toc426384843"/>
        <w:bookmarkStart w:id="15156" w:name="_Toc426386247"/>
        <w:bookmarkStart w:id="15157" w:name="_Toc426387650"/>
        <w:bookmarkStart w:id="15158" w:name="_Toc426389054"/>
        <w:bookmarkStart w:id="15159" w:name="_Toc426390458"/>
        <w:bookmarkStart w:id="15160" w:name="_Toc426391862"/>
        <w:bookmarkStart w:id="15161" w:name="_Toc426393265"/>
        <w:bookmarkStart w:id="15162" w:name="_Toc427824850"/>
        <w:bookmarkStart w:id="15163" w:name="_Toc427852663"/>
        <w:bookmarkStart w:id="15164" w:name="_Toc427854903"/>
        <w:bookmarkStart w:id="15165" w:name="_Toc427857104"/>
        <w:bookmarkEnd w:id="15122"/>
        <w:bookmarkEnd w:id="15123"/>
        <w:bookmarkEnd w:id="15124"/>
        <w:bookmarkEnd w:id="15125"/>
        <w:bookmarkEnd w:id="15126"/>
        <w:bookmarkEnd w:id="15127"/>
        <w:bookmarkEnd w:id="15128"/>
        <w:bookmarkEnd w:id="15129"/>
        <w:bookmarkEnd w:id="15130"/>
        <w:bookmarkEnd w:id="15131"/>
        <w:bookmarkEnd w:id="15132"/>
        <w:bookmarkEnd w:id="15133"/>
        <w:bookmarkEnd w:id="15134"/>
        <w:bookmarkEnd w:id="15135"/>
        <w:bookmarkEnd w:id="15136"/>
        <w:bookmarkEnd w:id="15137"/>
        <w:bookmarkEnd w:id="15138"/>
        <w:bookmarkEnd w:id="15139"/>
        <w:bookmarkEnd w:id="15140"/>
        <w:bookmarkEnd w:id="15141"/>
        <w:bookmarkEnd w:id="15142"/>
        <w:bookmarkEnd w:id="15143"/>
        <w:bookmarkEnd w:id="15144"/>
        <w:bookmarkEnd w:id="15145"/>
        <w:bookmarkEnd w:id="15146"/>
        <w:bookmarkEnd w:id="15147"/>
        <w:bookmarkEnd w:id="15148"/>
        <w:bookmarkEnd w:id="15149"/>
        <w:bookmarkEnd w:id="15150"/>
        <w:bookmarkEnd w:id="15151"/>
        <w:bookmarkEnd w:id="15152"/>
        <w:bookmarkEnd w:id="15153"/>
        <w:bookmarkEnd w:id="15154"/>
        <w:bookmarkEnd w:id="15155"/>
        <w:bookmarkEnd w:id="15156"/>
        <w:bookmarkEnd w:id="15157"/>
        <w:bookmarkEnd w:id="15158"/>
        <w:bookmarkEnd w:id="15159"/>
        <w:bookmarkEnd w:id="15160"/>
        <w:bookmarkEnd w:id="15161"/>
        <w:bookmarkEnd w:id="15162"/>
        <w:bookmarkEnd w:id="15163"/>
        <w:bookmarkEnd w:id="15164"/>
        <w:bookmarkEnd w:id="15165"/>
      </w:del>
    </w:p>
    <w:tbl>
      <w:tblPr>
        <w:tblStyle w:val="TableGrid"/>
        <w:tblW w:w="10953" w:type="dxa"/>
        <w:jc w:val="center"/>
        <w:tblLayout w:type="fixed"/>
        <w:tblLook w:val="04A0" w:firstRow="1" w:lastRow="0" w:firstColumn="1" w:lastColumn="0" w:noHBand="0" w:noVBand="1"/>
      </w:tblPr>
      <w:tblGrid>
        <w:gridCol w:w="1057"/>
        <w:gridCol w:w="2016"/>
        <w:gridCol w:w="798"/>
        <w:gridCol w:w="939"/>
        <w:gridCol w:w="771"/>
        <w:gridCol w:w="1351"/>
        <w:gridCol w:w="712"/>
        <w:gridCol w:w="2441"/>
        <w:gridCol w:w="868"/>
      </w:tblGrid>
      <w:tr w:rsidR="005F4718" w:rsidRPr="00C106B9" w:rsidDel="0011163F" w14:paraId="6F513845" w14:textId="0C8DC575" w:rsidTr="008C172F">
        <w:trPr>
          <w:cantSplit/>
          <w:trHeight w:val="314"/>
          <w:tblHeader/>
          <w:jc w:val="center"/>
          <w:del w:id="15166" w:author="Ramasubramani, Hariharan" w:date="2015-07-13T16:01:00Z"/>
        </w:trPr>
        <w:tc>
          <w:tcPr>
            <w:tcW w:w="10953" w:type="dxa"/>
            <w:gridSpan w:val="9"/>
            <w:tcBorders>
              <w:top w:val="single" w:sz="4" w:space="0" w:color="auto"/>
              <w:left w:val="single" w:sz="4" w:space="0" w:color="auto"/>
              <w:bottom w:val="single" w:sz="4" w:space="0" w:color="auto"/>
              <w:right w:val="single" w:sz="4" w:space="0" w:color="auto"/>
            </w:tcBorders>
            <w:shd w:val="clear" w:color="auto" w:fill="000000" w:themeFill="text1"/>
          </w:tcPr>
          <w:p w14:paraId="009E098E" w14:textId="55BF9294" w:rsidR="005F4718" w:rsidRPr="00C106B9" w:rsidDel="0011163F" w:rsidRDefault="005F4718" w:rsidP="009C3129">
            <w:pPr>
              <w:spacing w:after="60"/>
              <w:ind w:firstLine="0"/>
              <w:rPr>
                <w:del w:id="15167" w:author="Ramasubramani, Hariharan" w:date="2015-07-13T16:01:00Z"/>
                <w:rFonts w:cstheme="minorHAnsi"/>
                <w:b/>
                <w:color w:val="FFFFFF" w:themeColor="background1"/>
              </w:rPr>
            </w:pPr>
            <w:del w:id="15168" w:author="Ramasubramani, Hariharan" w:date="2015-07-13T16:01:00Z">
              <w:r w:rsidRPr="00C106B9" w:rsidDel="0011163F">
                <w:rPr>
                  <w:rFonts w:cstheme="minorHAnsi"/>
                  <w:b/>
                  <w:color w:val="FFFFFF" w:themeColor="background1"/>
                </w:rPr>
                <w:delText xml:space="preserve">View Record Indexing  </w:delText>
              </w:r>
              <w:r w:rsidDel="0011163F">
                <w:rPr>
                  <w:rFonts w:cstheme="minorHAnsi"/>
                  <w:b/>
                  <w:color w:val="FFFFFF" w:themeColor="background1"/>
                </w:rPr>
                <w:delText xml:space="preserve">History </w:delText>
              </w:r>
              <w:r w:rsidRPr="00C106B9" w:rsidDel="0011163F">
                <w:rPr>
                  <w:rFonts w:cstheme="minorHAnsi"/>
                  <w:b/>
                  <w:color w:val="FFFFFF" w:themeColor="background1"/>
                </w:rPr>
                <w:delText>Data Elements</w:delText>
              </w:r>
              <w:bookmarkStart w:id="15169" w:name="_Toc425149367"/>
              <w:bookmarkStart w:id="15170" w:name="_Toc425161906"/>
              <w:bookmarkStart w:id="15171" w:name="_Toc425162914"/>
              <w:bookmarkStart w:id="15172" w:name="_Toc425163320"/>
              <w:bookmarkStart w:id="15173" w:name="_Toc425170807"/>
              <w:bookmarkStart w:id="15174" w:name="_Toc425173120"/>
              <w:bookmarkStart w:id="15175" w:name="_Toc425234593"/>
              <w:bookmarkStart w:id="15176" w:name="_Toc425238145"/>
              <w:bookmarkStart w:id="15177" w:name="_Toc425239391"/>
              <w:bookmarkStart w:id="15178" w:name="_Toc425240638"/>
              <w:bookmarkStart w:id="15179" w:name="_Toc425241884"/>
              <w:bookmarkStart w:id="15180" w:name="_Toc425243130"/>
              <w:bookmarkStart w:id="15181" w:name="_Toc425244377"/>
              <w:bookmarkStart w:id="15182" w:name="_Toc425245624"/>
              <w:bookmarkStart w:id="15183" w:name="_Toc425246871"/>
              <w:bookmarkStart w:id="15184" w:name="_Toc425248117"/>
              <w:bookmarkStart w:id="15185" w:name="_Toc425249364"/>
              <w:bookmarkStart w:id="15186" w:name="_Toc425250611"/>
              <w:bookmarkStart w:id="15187" w:name="_Toc425251858"/>
              <w:bookmarkStart w:id="15188" w:name="_Toc425252528"/>
              <w:bookmarkStart w:id="15189" w:name="_Toc425253199"/>
              <w:bookmarkStart w:id="15190" w:name="_Toc425256590"/>
              <w:bookmarkStart w:id="15191" w:name="_Toc425276291"/>
              <w:bookmarkStart w:id="15192" w:name="_Toc425342389"/>
              <w:bookmarkStart w:id="15193" w:name="_Toc425349595"/>
              <w:bookmarkStart w:id="15194" w:name="_Toc425352744"/>
              <w:bookmarkStart w:id="15195" w:name="_Toc425353429"/>
              <w:bookmarkStart w:id="15196" w:name="_Toc425787422"/>
              <w:bookmarkStart w:id="15197" w:name="_Toc425788108"/>
              <w:bookmarkStart w:id="15198" w:name="_Toc425788795"/>
              <w:bookmarkStart w:id="15199" w:name="_Toc425789482"/>
              <w:bookmarkStart w:id="15200" w:name="_Toc425790169"/>
              <w:bookmarkStart w:id="15201" w:name="_Toc425793909"/>
              <w:bookmarkStart w:id="15202" w:name="_Toc426384844"/>
              <w:bookmarkStart w:id="15203" w:name="_Toc426386248"/>
              <w:bookmarkStart w:id="15204" w:name="_Toc426387651"/>
              <w:bookmarkStart w:id="15205" w:name="_Toc426389055"/>
              <w:bookmarkStart w:id="15206" w:name="_Toc426390459"/>
              <w:bookmarkStart w:id="15207" w:name="_Toc426391863"/>
              <w:bookmarkStart w:id="15208" w:name="_Toc426393266"/>
              <w:bookmarkStart w:id="15209" w:name="_Toc427824851"/>
              <w:bookmarkStart w:id="15210" w:name="_Toc427852664"/>
              <w:bookmarkStart w:id="15211" w:name="_Toc427854904"/>
              <w:bookmarkStart w:id="15212" w:name="_Toc427857105"/>
              <w:bookmarkEnd w:id="15169"/>
              <w:bookmarkEnd w:id="15170"/>
              <w:bookmarkEnd w:id="15171"/>
              <w:bookmarkEnd w:id="15172"/>
              <w:bookmarkEnd w:id="15173"/>
              <w:bookmarkEnd w:id="15174"/>
              <w:bookmarkEnd w:id="15175"/>
              <w:bookmarkEnd w:id="15176"/>
              <w:bookmarkEnd w:id="15177"/>
              <w:bookmarkEnd w:id="15178"/>
              <w:bookmarkEnd w:id="15179"/>
              <w:bookmarkEnd w:id="15180"/>
              <w:bookmarkEnd w:id="15181"/>
              <w:bookmarkEnd w:id="15182"/>
              <w:bookmarkEnd w:id="15183"/>
              <w:bookmarkEnd w:id="15184"/>
              <w:bookmarkEnd w:id="15185"/>
              <w:bookmarkEnd w:id="15186"/>
              <w:bookmarkEnd w:id="15187"/>
              <w:bookmarkEnd w:id="15188"/>
              <w:bookmarkEnd w:id="15189"/>
              <w:bookmarkEnd w:id="15190"/>
              <w:bookmarkEnd w:id="15191"/>
              <w:bookmarkEnd w:id="15192"/>
              <w:bookmarkEnd w:id="15193"/>
              <w:bookmarkEnd w:id="15194"/>
              <w:bookmarkEnd w:id="15195"/>
              <w:bookmarkEnd w:id="15196"/>
              <w:bookmarkEnd w:id="15197"/>
              <w:bookmarkEnd w:id="15198"/>
              <w:bookmarkEnd w:id="15199"/>
              <w:bookmarkEnd w:id="15200"/>
              <w:bookmarkEnd w:id="15201"/>
              <w:bookmarkEnd w:id="15202"/>
              <w:bookmarkEnd w:id="15203"/>
              <w:bookmarkEnd w:id="15204"/>
              <w:bookmarkEnd w:id="15205"/>
              <w:bookmarkEnd w:id="15206"/>
              <w:bookmarkEnd w:id="15207"/>
              <w:bookmarkEnd w:id="15208"/>
              <w:bookmarkEnd w:id="15209"/>
              <w:bookmarkEnd w:id="15210"/>
              <w:bookmarkEnd w:id="15211"/>
              <w:bookmarkEnd w:id="15212"/>
            </w:del>
          </w:p>
          <w:p w14:paraId="49E13725" w14:textId="5AA812A4" w:rsidR="005F4718" w:rsidDel="0011163F" w:rsidRDefault="005F4718" w:rsidP="009C3129">
            <w:pPr>
              <w:spacing w:after="60"/>
              <w:ind w:firstLine="0"/>
              <w:rPr>
                <w:del w:id="15213" w:author="Ramasubramani, Hariharan" w:date="2015-07-13T16:01:00Z"/>
                <w:rFonts w:cstheme="minorHAnsi"/>
                <w:b/>
                <w:color w:val="FFFFFF" w:themeColor="background1"/>
                <w:sz w:val="20"/>
              </w:rPr>
            </w:pPr>
            <w:del w:id="15214" w:author="Ramasubramani, Hariharan" w:date="2015-07-13T16:01:00Z">
              <w:r w:rsidRPr="00C106B9" w:rsidDel="0011163F">
                <w:rPr>
                  <w:rFonts w:cstheme="minorHAnsi"/>
                  <w:b/>
                  <w:color w:val="FFFFFF" w:themeColor="background1"/>
                  <w:sz w:val="20"/>
                </w:rPr>
                <w:delText>Required: Mandatory (M), Conditional Mandatory (CM), Optional (O), Auto-Populated (AP</w:delText>
              </w:r>
              <w:r w:rsidDel="0011163F">
                <w:rPr>
                  <w:rFonts w:cstheme="minorHAnsi"/>
                  <w:b/>
                  <w:color w:val="FFFFFF" w:themeColor="background1"/>
                  <w:sz w:val="20"/>
                </w:rPr>
                <w:delText>)</w:delText>
              </w:r>
              <w:bookmarkStart w:id="15215" w:name="_Toc425149368"/>
              <w:bookmarkStart w:id="15216" w:name="_Toc425161907"/>
              <w:bookmarkStart w:id="15217" w:name="_Toc425162915"/>
              <w:bookmarkStart w:id="15218" w:name="_Toc425163321"/>
              <w:bookmarkStart w:id="15219" w:name="_Toc425170808"/>
              <w:bookmarkStart w:id="15220" w:name="_Toc425173121"/>
              <w:bookmarkStart w:id="15221" w:name="_Toc425234594"/>
              <w:bookmarkStart w:id="15222" w:name="_Toc425238146"/>
              <w:bookmarkStart w:id="15223" w:name="_Toc425239392"/>
              <w:bookmarkStart w:id="15224" w:name="_Toc425240639"/>
              <w:bookmarkStart w:id="15225" w:name="_Toc425241885"/>
              <w:bookmarkStart w:id="15226" w:name="_Toc425243131"/>
              <w:bookmarkStart w:id="15227" w:name="_Toc425244378"/>
              <w:bookmarkStart w:id="15228" w:name="_Toc425245625"/>
              <w:bookmarkStart w:id="15229" w:name="_Toc425246872"/>
              <w:bookmarkStart w:id="15230" w:name="_Toc425248118"/>
              <w:bookmarkStart w:id="15231" w:name="_Toc425249365"/>
              <w:bookmarkStart w:id="15232" w:name="_Toc425250612"/>
              <w:bookmarkStart w:id="15233" w:name="_Toc425251859"/>
              <w:bookmarkStart w:id="15234" w:name="_Toc425252529"/>
              <w:bookmarkStart w:id="15235" w:name="_Toc425253200"/>
              <w:bookmarkStart w:id="15236" w:name="_Toc425256591"/>
              <w:bookmarkStart w:id="15237" w:name="_Toc425276292"/>
              <w:bookmarkStart w:id="15238" w:name="_Toc425342390"/>
              <w:bookmarkStart w:id="15239" w:name="_Toc425349596"/>
              <w:bookmarkStart w:id="15240" w:name="_Toc425352745"/>
              <w:bookmarkStart w:id="15241" w:name="_Toc425353430"/>
              <w:bookmarkStart w:id="15242" w:name="_Toc425787423"/>
              <w:bookmarkStart w:id="15243" w:name="_Toc425788109"/>
              <w:bookmarkStart w:id="15244" w:name="_Toc425788796"/>
              <w:bookmarkStart w:id="15245" w:name="_Toc425789483"/>
              <w:bookmarkStart w:id="15246" w:name="_Toc425790170"/>
              <w:bookmarkStart w:id="15247" w:name="_Toc425793910"/>
              <w:bookmarkStart w:id="15248" w:name="_Toc426384845"/>
              <w:bookmarkStart w:id="15249" w:name="_Toc426386249"/>
              <w:bookmarkStart w:id="15250" w:name="_Toc426387652"/>
              <w:bookmarkStart w:id="15251" w:name="_Toc426389056"/>
              <w:bookmarkStart w:id="15252" w:name="_Toc426390460"/>
              <w:bookmarkStart w:id="15253" w:name="_Toc426391864"/>
              <w:bookmarkStart w:id="15254" w:name="_Toc426393267"/>
              <w:bookmarkStart w:id="15255" w:name="_Toc427824852"/>
              <w:bookmarkStart w:id="15256" w:name="_Toc427852665"/>
              <w:bookmarkStart w:id="15257" w:name="_Toc427854905"/>
              <w:bookmarkStart w:id="15258" w:name="_Toc427857106"/>
              <w:bookmarkEnd w:id="15215"/>
              <w:bookmarkEnd w:id="15216"/>
              <w:bookmarkEnd w:id="15217"/>
              <w:bookmarkEnd w:id="15218"/>
              <w:bookmarkEnd w:id="15219"/>
              <w:bookmarkEnd w:id="15220"/>
              <w:bookmarkEnd w:id="15221"/>
              <w:bookmarkEnd w:id="15222"/>
              <w:bookmarkEnd w:id="15223"/>
              <w:bookmarkEnd w:id="15224"/>
              <w:bookmarkEnd w:id="15225"/>
              <w:bookmarkEnd w:id="15226"/>
              <w:bookmarkEnd w:id="15227"/>
              <w:bookmarkEnd w:id="15228"/>
              <w:bookmarkEnd w:id="15229"/>
              <w:bookmarkEnd w:id="15230"/>
              <w:bookmarkEnd w:id="15231"/>
              <w:bookmarkEnd w:id="15232"/>
              <w:bookmarkEnd w:id="15233"/>
              <w:bookmarkEnd w:id="15234"/>
              <w:bookmarkEnd w:id="15235"/>
              <w:bookmarkEnd w:id="15236"/>
              <w:bookmarkEnd w:id="15237"/>
              <w:bookmarkEnd w:id="15238"/>
              <w:bookmarkEnd w:id="15239"/>
              <w:bookmarkEnd w:id="15240"/>
              <w:bookmarkEnd w:id="15241"/>
              <w:bookmarkEnd w:id="15242"/>
              <w:bookmarkEnd w:id="15243"/>
              <w:bookmarkEnd w:id="15244"/>
              <w:bookmarkEnd w:id="15245"/>
              <w:bookmarkEnd w:id="15246"/>
              <w:bookmarkEnd w:id="15247"/>
              <w:bookmarkEnd w:id="15248"/>
              <w:bookmarkEnd w:id="15249"/>
              <w:bookmarkEnd w:id="15250"/>
              <w:bookmarkEnd w:id="15251"/>
              <w:bookmarkEnd w:id="15252"/>
              <w:bookmarkEnd w:id="15253"/>
              <w:bookmarkEnd w:id="15254"/>
              <w:bookmarkEnd w:id="15255"/>
              <w:bookmarkEnd w:id="15256"/>
              <w:bookmarkEnd w:id="15257"/>
              <w:bookmarkEnd w:id="15258"/>
            </w:del>
          </w:p>
          <w:p w14:paraId="600D66E0" w14:textId="7CE01336" w:rsidR="005F4718" w:rsidRPr="000337E7" w:rsidDel="0011163F" w:rsidRDefault="005F4718" w:rsidP="009C3129">
            <w:pPr>
              <w:spacing w:after="60"/>
              <w:ind w:firstLine="0"/>
              <w:rPr>
                <w:del w:id="15259" w:author="Ramasubramani, Hariharan" w:date="2015-07-13T16:01:00Z"/>
                <w:rFonts w:cstheme="minorHAnsi"/>
                <w:b/>
                <w:color w:val="FFFFFF" w:themeColor="background1"/>
                <w:sz w:val="18"/>
                <w:szCs w:val="18"/>
              </w:rPr>
            </w:pPr>
            <w:del w:id="15260" w:author="Ramasubramani, Hariharan" w:date="2015-07-13T16:01:00Z">
              <w:r w:rsidRPr="000337E7" w:rsidDel="0011163F">
                <w:rPr>
                  <w:rFonts w:cstheme="minorHAnsi"/>
                  <w:b/>
                  <w:color w:val="FFFFFF" w:themeColor="background1"/>
                  <w:sz w:val="18"/>
                  <w:szCs w:val="18"/>
                </w:rPr>
                <w:delText>Caption:  Field Label</w:delText>
              </w:r>
              <w:bookmarkStart w:id="15261" w:name="_Toc425149369"/>
              <w:bookmarkStart w:id="15262" w:name="_Toc425161908"/>
              <w:bookmarkStart w:id="15263" w:name="_Toc425162916"/>
              <w:bookmarkStart w:id="15264" w:name="_Toc425163322"/>
              <w:bookmarkStart w:id="15265" w:name="_Toc425170809"/>
              <w:bookmarkStart w:id="15266" w:name="_Toc425173122"/>
              <w:bookmarkStart w:id="15267" w:name="_Toc425234595"/>
              <w:bookmarkStart w:id="15268" w:name="_Toc425238147"/>
              <w:bookmarkStart w:id="15269" w:name="_Toc425239393"/>
              <w:bookmarkStart w:id="15270" w:name="_Toc425240640"/>
              <w:bookmarkStart w:id="15271" w:name="_Toc425241886"/>
              <w:bookmarkStart w:id="15272" w:name="_Toc425243132"/>
              <w:bookmarkStart w:id="15273" w:name="_Toc425244379"/>
              <w:bookmarkStart w:id="15274" w:name="_Toc425245626"/>
              <w:bookmarkStart w:id="15275" w:name="_Toc425246873"/>
              <w:bookmarkStart w:id="15276" w:name="_Toc425248119"/>
              <w:bookmarkStart w:id="15277" w:name="_Toc425249366"/>
              <w:bookmarkStart w:id="15278" w:name="_Toc425250613"/>
              <w:bookmarkStart w:id="15279" w:name="_Toc425251860"/>
              <w:bookmarkStart w:id="15280" w:name="_Toc425252530"/>
              <w:bookmarkStart w:id="15281" w:name="_Toc425253201"/>
              <w:bookmarkStart w:id="15282" w:name="_Toc425256592"/>
              <w:bookmarkStart w:id="15283" w:name="_Toc425276293"/>
              <w:bookmarkStart w:id="15284" w:name="_Toc425342391"/>
              <w:bookmarkStart w:id="15285" w:name="_Toc425349597"/>
              <w:bookmarkStart w:id="15286" w:name="_Toc425352746"/>
              <w:bookmarkStart w:id="15287" w:name="_Toc425353431"/>
              <w:bookmarkStart w:id="15288" w:name="_Toc425787424"/>
              <w:bookmarkStart w:id="15289" w:name="_Toc425788110"/>
              <w:bookmarkStart w:id="15290" w:name="_Toc425788797"/>
              <w:bookmarkStart w:id="15291" w:name="_Toc425789484"/>
              <w:bookmarkStart w:id="15292" w:name="_Toc425790171"/>
              <w:bookmarkStart w:id="15293" w:name="_Toc425793911"/>
              <w:bookmarkStart w:id="15294" w:name="_Toc426384846"/>
              <w:bookmarkStart w:id="15295" w:name="_Toc426386250"/>
              <w:bookmarkStart w:id="15296" w:name="_Toc426387653"/>
              <w:bookmarkStart w:id="15297" w:name="_Toc426389057"/>
              <w:bookmarkStart w:id="15298" w:name="_Toc426390461"/>
              <w:bookmarkStart w:id="15299" w:name="_Toc426391865"/>
              <w:bookmarkStart w:id="15300" w:name="_Toc426393268"/>
              <w:bookmarkStart w:id="15301" w:name="_Toc427824853"/>
              <w:bookmarkStart w:id="15302" w:name="_Toc427852666"/>
              <w:bookmarkStart w:id="15303" w:name="_Toc427854906"/>
              <w:bookmarkStart w:id="15304" w:name="_Toc427857107"/>
              <w:bookmarkEnd w:id="15261"/>
              <w:bookmarkEnd w:id="15262"/>
              <w:bookmarkEnd w:id="15263"/>
              <w:bookmarkEnd w:id="15264"/>
              <w:bookmarkEnd w:id="15265"/>
              <w:bookmarkEnd w:id="15266"/>
              <w:bookmarkEnd w:id="15267"/>
              <w:bookmarkEnd w:id="15268"/>
              <w:bookmarkEnd w:id="15269"/>
              <w:bookmarkEnd w:id="15270"/>
              <w:bookmarkEnd w:id="15271"/>
              <w:bookmarkEnd w:id="15272"/>
              <w:bookmarkEnd w:id="15273"/>
              <w:bookmarkEnd w:id="15274"/>
              <w:bookmarkEnd w:id="15275"/>
              <w:bookmarkEnd w:id="15276"/>
              <w:bookmarkEnd w:id="15277"/>
              <w:bookmarkEnd w:id="15278"/>
              <w:bookmarkEnd w:id="15279"/>
              <w:bookmarkEnd w:id="15280"/>
              <w:bookmarkEnd w:id="15281"/>
              <w:bookmarkEnd w:id="15282"/>
              <w:bookmarkEnd w:id="15283"/>
              <w:bookmarkEnd w:id="15284"/>
              <w:bookmarkEnd w:id="15285"/>
              <w:bookmarkEnd w:id="15286"/>
              <w:bookmarkEnd w:id="15287"/>
              <w:bookmarkEnd w:id="15288"/>
              <w:bookmarkEnd w:id="15289"/>
              <w:bookmarkEnd w:id="15290"/>
              <w:bookmarkEnd w:id="15291"/>
              <w:bookmarkEnd w:id="15292"/>
              <w:bookmarkEnd w:id="15293"/>
              <w:bookmarkEnd w:id="15294"/>
              <w:bookmarkEnd w:id="15295"/>
              <w:bookmarkEnd w:id="15296"/>
              <w:bookmarkEnd w:id="15297"/>
              <w:bookmarkEnd w:id="15298"/>
              <w:bookmarkEnd w:id="15299"/>
              <w:bookmarkEnd w:id="15300"/>
              <w:bookmarkEnd w:id="15301"/>
              <w:bookmarkEnd w:id="15302"/>
              <w:bookmarkEnd w:id="15303"/>
              <w:bookmarkEnd w:id="15304"/>
            </w:del>
          </w:p>
          <w:p w14:paraId="7D307BE8" w14:textId="3B4E0590" w:rsidR="005F4718" w:rsidRPr="000337E7" w:rsidDel="0011163F" w:rsidRDefault="005F4718" w:rsidP="009C3129">
            <w:pPr>
              <w:spacing w:after="60"/>
              <w:ind w:firstLine="0"/>
              <w:rPr>
                <w:del w:id="15305" w:author="Ramasubramani, Hariharan" w:date="2015-07-13T16:01:00Z"/>
                <w:rFonts w:cstheme="minorHAnsi"/>
                <w:b/>
                <w:color w:val="FFFFFF" w:themeColor="background1"/>
                <w:sz w:val="18"/>
                <w:szCs w:val="18"/>
              </w:rPr>
            </w:pPr>
            <w:del w:id="15306" w:author="Ramasubramani, Hariharan" w:date="2015-07-13T16:01:00Z">
              <w:r w:rsidRPr="000337E7" w:rsidDel="0011163F">
                <w:rPr>
                  <w:rFonts w:cstheme="minorHAnsi"/>
                  <w:b/>
                  <w:color w:val="FFFFFF" w:themeColor="background1"/>
                  <w:sz w:val="18"/>
                  <w:szCs w:val="18"/>
                </w:rPr>
                <w:delText>Editable: Not Editable (NE), Editable (E)</w:delText>
              </w:r>
              <w:bookmarkStart w:id="15307" w:name="_Toc425149370"/>
              <w:bookmarkStart w:id="15308" w:name="_Toc425161909"/>
              <w:bookmarkStart w:id="15309" w:name="_Toc425162917"/>
              <w:bookmarkStart w:id="15310" w:name="_Toc425163323"/>
              <w:bookmarkStart w:id="15311" w:name="_Toc425170810"/>
              <w:bookmarkStart w:id="15312" w:name="_Toc425173123"/>
              <w:bookmarkStart w:id="15313" w:name="_Toc425234596"/>
              <w:bookmarkStart w:id="15314" w:name="_Toc425238148"/>
              <w:bookmarkStart w:id="15315" w:name="_Toc425239394"/>
              <w:bookmarkStart w:id="15316" w:name="_Toc425240641"/>
              <w:bookmarkStart w:id="15317" w:name="_Toc425241887"/>
              <w:bookmarkStart w:id="15318" w:name="_Toc425243133"/>
              <w:bookmarkStart w:id="15319" w:name="_Toc425244380"/>
              <w:bookmarkStart w:id="15320" w:name="_Toc425245627"/>
              <w:bookmarkStart w:id="15321" w:name="_Toc425246874"/>
              <w:bookmarkStart w:id="15322" w:name="_Toc425248120"/>
              <w:bookmarkStart w:id="15323" w:name="_Toc425249367"/>
              <w:bookmarkStart w:id="15324" w:name="_Toc425250614"/>
              <w:bookmarkStart w:id="15325" w:name="_Toc425251861"/>
              <w:bookmarkStart w:id="15326" w:name="_Toc425252531"/>
              <w:bookmarkStart w:id="15327" w:name="_Toc425253202"/>
              <w:bookmarkStart w:id="15328" w:name="_Toc425256593"/>
              <w:bookmarkStart w:id="15329" w:name="_Toc425276294"/>
              <w:bookmarkStart w:id="15330" w:name="_Toc425342392"/>
              <w:bookmarkStart w:id="15331" w:name="_Toc425349598"/>
              <w:bookmarkStart w:id="15332" w:name="_Toc425352747"/>
              <w:bookmarkStart w:id="15333" w:name="_Toc425353432"/>
              <w:bookmarkStart w:id="15334" w:name="_Toc425787425"/>
              <w:bookmarkStart w:id="15335" w:name="_Toc425788111"/>
              <w:bookmarkStart w:id="15336" w:name="_Toc425788798"/>
              <w:bookmarkStart w:id="15337" w:name="_Toc425789485"/>
              <w:bookmarkStart w:id="15338" w:name="_Toc425790172"/>
              <w:bookmarkStart w:id="15339" w:name="_Toc425793912"/>
              <w:bookmarkStart w:id="15340" w:name="_Toc426384847"/>
              <w:bookmarkStart w:id="15341" w:name="_Toc426386251"/>
              <w:bookmarkStart w:id="15342" w:name="_Toc426387654"/>
              <w:bookmarkStart w:id="15343" w:name="_Toc426389058"/>
              <w:bookmarkStart w:id="15344" w:name="_Toc426390462"/>
              <w:bookmarkStart w:id="15345" w:name="_Toc426391866"/>
              <w:bookmarkStart w:id="15346" w:name="_Toc426393269"/>
              <w:bookmarkStart w:id="15347" w:name="_Toc427824854"/>
              <w:bookmarkStart w:id="15348" w:name="_Toc427852667"/>
              <w:bookmarkStart w:id="15349" w:name="_Toc427854907"/>
              <w:bookmarkStart w:id="15350" w:name="_Toc427857108"/>
              <w:bookmarkEnd w:id="15307"/>
              <w:bookmarkEnd w:id="15308"/>
              <w:bookmarkEnd w:id="15309"/>
              <w:bookmarkEnd w:id="15310"/>
              <w:bookmarkEnd w:id="15311"/>
              <w:bookmarkEnd w:id="15312"/>
              <w:bookmarkEnd w:id="15313"/>
              <w:bookmarkEnd w:id="15314"/>
              <w:bookmarkEnd w:id="15315"/>
              <w:bookmarkEnd w:id="15316"/>
              <w:bookmarkEnd w:id="15317"/>
              <w:bookmarkEnd w:id="15318"/>
              <w:bookmarkEnd w:id="15319"/>
              <w:bookmarkEnd w:id="15320"/>
              <w:bookmarkEnd w:id="15321"/>
              <w:bookmarkEnd w:id="15322"/>
              <w:bookmarkEnd w:id="15323"/>
              <w:bookmarkEnd w:id="15324"/>
              <w:bookmarkEnd w:id="15325"/>
              <w:bookmarkEnd w:id="15326"/>
              <w:bookmarkEnd w:id="15327"/>
              <w:bookmarkEnd w:id="15328"/>
              <w:bookmarkEnd w:id="15329"/>
              <w:bookmarkEnd w:id="15330"/>
              <w:bookmarkEnd w:id="15331"/>
              <w:bookmarkEnd w:id="15332"/>
              <w:bookmarkEnd w:id="15333"/>
              <w:bookmarkEnd w:id="15334"/>
              <w:bookmarkEnd w:id="15335"/>
              <w:bookmarkEnd w:id="15336"/>
              <w:bookmarkEnd w:id="15337"/>
              <w:bookmarkEnd w:id="15338"/>
              <w:bookmarkEnd w:id="15339"/>
              <w:bookmarkEnd w:id="15340"/>
              <w:bookmarkEnd w:id="15341"/>
              <w:bookmarkEnd w:id="15342"/>
              <w:bookmarkEnd w:id="15343"/>
              <w:bookmarkEnd w:id="15344"/>
              <w:bookmarkEnd w:id="15345"/>
              <w:bookmarkEnd w:id="15346"/>
              <w:bookmarkEnd w:id="15347"/>
              <w:bookmarkEnd w:id="15348"/>
              <w:bookmarkEnd w:id="15349"/>
              <w:bookmarkEnd w:id="15350"/>
            </w:del>
          </w:p>
          <w:p w14:paraId="480E7FFF" w14:textId="0B06523E" w:rsidR="005F4718" w:rsidRPr="00C106B9" w:rsidDel="0011163F" w:rsidRDefault="005F4718" w:rsidP="009C3129">
            <w:pPr>
              <w:spacing w:after="60"/>
              <w:ind w:firstLine="0"/>
              <w:rPr>
                <w:del w:id="15351" w:author="Ramasubramani, Hariharan" w:date="2015-07-13T16:01:00Z"/>
                <w:rFonts w:cstheme="minorHAnsi"/>
                <w:b/>
                <w:color w:val="FFFFFF" w:themeColor="background1"/>
              </w:rPr>
            </w:pPr>
            <w:del w:id="15352" w:author="Ramasubramani, Hariharan" w:date="2015-07-13T16:01:00Z">
              <w:r w:rsidRPr="000337E7" w:rsidDel="0011163F">
                <w:rPr>
                  <w:rFonts w:cstheme="minorHAnsi"/>
                  <w:b/>
                  <w:color w:val="FFFFFF" w:themeColor="background1"/>
                  <w:sz w:val="18"/>
                  <w:szCs w:val="18"/>
                </w:rPr>
                <w:delText>Field Type:  Date/Time, Alpha-Numeric Special Characters (</w:delText>
              </w:r>
              <w:r w:rsidR="00A137AC" w:rsidDel="0011163F">
                <w:rPr>
                  <w:rFonts w:cstheme="minorHAnsi"/>
                  <w:b/>
                  <w:color w:val="FFFFFF" w:themeColor="background1"/>
                  <w:sz w:val="18"/>
                  <w:szCs w:val="18"/>
                </w:rPr>
                <w:delText>ANSC</w:delText>
              </w:r>
              <w:r w:rsidRPr="000337E7" w:rsidDel="0011163F">
                <w:rPr>
                  <w:rFonts w:cstheme="minorHAnsi"/>
                  <w:b/>
                  <w:color w:val="FFFFFF" w:themeColor="background1"/>
                  <w:sz w:val="18"/>
                  <w:szCs w:val="18"/>
                </w:rPr>
                <w:delText>), Boolean (radio button)</w:delText>
              </w:r>
              <w:bookmarkStart w:id="15353" w:name="_Toc425149371"/>
              <w:bookmarkStart w:id="15354" w:name="_Toc425161910"/>
              <w:bookmarkStart w:id="15355" w:name="_Toc425162918"/>
              <w:bookmarkStart w:id="15356" w:name="_Toc425163324"/>
              <w:bookmarkStart w:id="15357" w:name="_Toc425170811"/>
              <w:bookmarkStart w:id="15358" w:name="_Toc425173124"/>
              <w:bookmarkStart w:id="15359" w:name="_Toc425234597"/>
              <w:bookmarkStart w:id="15360" w:name="_Toc425238149"/>
              <w:bookmarkStart w:id="15361" w:name="_Toc425239395"/>
              <w:bookmarkStart w:id="15362" w:name="_Toc425240642"/>
              <w:bookmarkStart w:id="15363" w:name="_Toc425241888"/>
              <w:bookmarkStart w:id="15364" w:name="_Toc425243134"/>
              <w:bookmarkStart w:id="15365" w:name="_Toc425244381"/>
              <w:bookmarkStart w:id="15366" w:name="_Toc425245628"/>
              <w:bookmarkStart w:id="15367" w:name="_Toc425246875"/>
              <w:bookmarkStart w:id="15368" w:name="_Toc425248121"/>
              <w:bookmarkStart w:id="15369" w:name="_Toc425249368"/>
              <w:bookmarkStart w:id="15370" w:name="_Toc425250615"/>
              <w:bookmarkStart w:id="15371" w:name="_Toc425251862"/>
              <w:bookmarkStart w:id="15372" w:name="_Toc425252532"/>
              <w:bookmarkStart w:id="15373" w:name="_Toc425253203"/>
              <w:bookmarkStart w:id="15374" w:name="_Toc425256594"/>
              <w:bookmarkStart w:id="15375" w:name="_Toc425276295"/>
              <w:bookmarkStart w:id="15376" w:name="_Toc425342393"/>
              <w:bookmarkStart w:id="15377" w:name="_Toc425349599"/>
              <w:bookmarkStart w:id="15378" w:name="_Toc425352748"/>
              <w:bookmarkStart w:id="15379" w:name="_Toc425353433"/>
              <w:bookmarkStart w:id="15380" w:name="_Toc425787426"/>
              <w:bookmarkStart w:id="15381" w:name="_Toc425788112"/>
              <w:bookmarkStart w:id="15382" w:name="_Toc425788799"/>
              <w:bookmarkStart w:id="15383" w:name="_Toc425789486"/>
              <w:bookmarkStart w:id="15384" w:name="_Toc425790173"/>
              <w:bookmarkStart w:id="15385" w:name="_Toc425793913"/>
              <w:bookmarkStart w:id="15386" w:name="_Toc426384848"/>
              <w:bookmarkStart w:id="15387" w:name="_Toc426386252"/>
              <w:bookmarkStart w:id="15388" w:name="_Toc426387655"/>
              <w:bookmarkStart w:id="15389" w:name="_Toc426389059"/>
              <w:bookmarkStart w:id="15390" w:name="_Toc426390463"/>
              <w:bookmarkStart w:id="15391" w:name="_Toc426391867"/>
              <w:bookmarkStart w:id="15392" w:name="_Toc426393270"/>
              <w:bookmarkStart w:id="15393" w:name="_Toc427824855"/>
              <w:bookmarkStart w:id="15394" w:name="_Toc427852668"/>
              <w:bookmarkStart w:id="15395" w:name="_Toc427854908"/>
              <w:bookmarkStart w:id="15396" w:name="_Toc427857109"/>
              <w:bookmarkEnd w:id="15353"/>
              <w:bookmarkEnd w:id="15354"/>
              <w:bookmarkEnd w:id="15355"/>
              <w:bookmarkEnd w:id="15356"/>
              <w:bookmarkEnd w:id="15357"/>
              <w:bookmarkEnd w:id="15358"/>
              <w:bookmarkEnd w:id="15359"/>
              <w:bookmarkEnd w:id="15360"/>
              <w:bookmarkEnd w:id="15361"/>
              <w:bookmarkEnd w:id="15362"/>
              <w:bookmarkEnd w:id="15363"/>
              <w:bookmarkEnd w:id="15364"/>
              <w:bookmarkEnd w:id="15365"/>
              <w:bookmarkEnd w:id="15366"/>
              <w:bookmarkEnd w:id="15367"/>
              <w:bookmarkEnd w:id="15368"/>
              <w:bookmarkEnd w:id="15369"/>
              <w:bookmarkEnd w:id="15370"/>
              <w:bookmarkEnd w:id="15371"/>
              <w:bookmarkEnd w:id="15372"/>
              <w:bookmarkEnd w:id="15373"/>
              <w:bookmarkEnd w:id="15374"/>
              <w:bookmarkEnd w:id="15375"/>
              <w:bookmarkEnd w:id="15376"/>
              <w:bookmarkEnd w:id="15377"/>
              <w:bookmarkEnd w:id="15378"/>
              <w:bookmarkEnd w:id="15379"/>
              <w:bookmarkEnd w:id="15380"/>
              <w:bookmarkEnd w:id="15381"/>
              <w:bookmarkEnd w:id="15382"/>
              <w:bookmarkEnd w:id="15383"/>
              <w:bookmarkEnd w:id="15384"/>
              <w:bookmarkEnd w:id="15385"/>
              <w:bookmarkEnd w:id="15386"/>
              <w:bookmarkEnd w:id="15387"/>
              <w:bookmarkEnd w:id="15388"/>
              <w:bookmarkEnd w:id="15389"/>
              <w:bookmarkEnd w:id="15390"/>
              <w:bookmarkEnd w:id="15391"/>
              <w:bookmarkEnd w:id="15392"/>
              <w:bookmarkEnd w:id="15393"/>
              <w:bookmarkEnd w:id="15394"/>
              <w:bookmarkEnd w:id="15395"/>
              <w:bookmarkEnd w:id="15396"/>
            </w:del>
          </w:p>
        </w:tc>
        <w:bookmarkStart w:id="15397" w:name="_Toc425149372"/>
        <w:bookmarkStart w:id="15398" w:name="_Toc425161911"/>
        <w:bookmarkStart w:id="15399" w:name="_Toc425162919"/>
        <w:bookmarkStart w:id="15400" w:name="_Toc425163325"/>
        <w:bookmarkStart w:id="15401" w:name="_Toc425170812"/>
        <w:bookmarkStart w:id="15402" w:name="_Toc425173125"/>
        <w:bookmarkStart w:id="15403" w:name="_Toc425234598"/>
        <w:bookmarkStart w:id="15404" w:name="_Toc425238150"/>
        <w:bookmarkStart w:id="15405" w:name="_Toc425239396"/>
        <w:bookmarkStart w:id="15406" w:name="_Toc425240643"/>
        <w:bookmarkStart w:id="15407" w:name="_Toc425241889"/>
        <w:bookmarkStart w:id="15408" w:name="_Toc425243135"/>
        <w:bookmarkStart w:id="15409" w:name="_Toc425244382"/>
        <w:bookmarkStart w:id="15410" w:name="_Toc425245629"/>
        <w:bookmarkStart w:id="15411" w:name="_Toc425246876"/>
        <w:bookmarkStart w:id="15412" w:name="_Toc425248122"/>
        <w:bookmarkStart w:id="15413" w:name="_Toc425249369"/>
        <w:bookmarkStart w:id="15414" w:name="_Toc425250616"/>
        <w:bookmarkStart w:id="15415" w:name="_Toc425251863"/>
        <w:bookmarkStart w:id="15416" w:name="_Toc425252533"/>
        <w:bookmarkStart w:id="15417" w:name="_Toc425253204"/>
        <w:bookmarkStart w:id="15418" w:name="_Toc425256595"/>
        <w:bookmarkStart w:id="15419" w:name="_Toc425276296"/>
        <w:bookmarkStart w:id="15420" w:name="_Toc425342394"/>
        <w:bookmarkStart w:id="15421" w:name="_Toc425349600"/>
        <w:bookmarkStart w:id="15422" w:name="_Toc425352749"/>
        <w:bookmarkStart w:id="15423" w:name="_Toc425353434"/>
        <w:bookmarkStart w:id="15424" w:name="_Toc425787427"/>
        <w:bookmarkStart w:id="15425" w:name="_Toc425788113"/>
        <w:bookmarkStart w:id="15426" w:name="_Toc425788800"/>
        <w:bookmarkStart w:id="15427" w:name="_Toc425789487"/>
        <w:bookmarkStart w:id="15428" w:name="_Toc425790174"/>
        <w:bookmarkStart w:id="15429" w:name="_Toc425793914"/>
        <w:bookmarkStart w:id="15430" w:name="_Toc426384849"/>
        <w:bookmarkStart w:id="15431" w:name="_Toc426386253"/>
        <w:bookmarkStart w:id="15432" w:name="_Toc426387656"/>
        <w:bookmarkStart w:id="15433" w:name="_Toc426389060"/>
        <w:bookmarkStart w:id="15434" w:name="_Toc426390464"/>
        <w:bookmarkStart w:id="15435" w:name="_Toc426391868"/>
        <w:bookmarkStart w:id="15436" w:name="_Toc426393271"/>
        <w:bookmarkStart w:id="15437" w:name="_Toc427824856"/>
        <w:bookmarkStart w:id="15438" w:name="_Toc427852669"/>
        <w:bookmarkStart w:id="15439" w:name="_Toc427854909"/>
        <w:bookmarkStart w:id="15440" w:name="_Toc427857110"/>
        <w:bookmarkEnd w:id="15397"/>
        <w:bookmarkEnd w:id="15398"/>
        <w:bookmarkEnd w:id="15399"/>
        <w:bookmarkEnd w:id="15400"/>
        <w:bookmarkEnd w:id="15401"/>
        <w:bookmarkEnd w:id="15402"/>
        <w:bookmarkEnd w:id="15403"/>
        <w:bookmarkEnd w:id="15404"/>
        <w:bookmarkEnd w:id="15405"/>
        <w:bookmarkEnd w:id="15406"/>
        <w:bookmarkEnd w:id="15407"/>
        <w:bookmarkEnd w:id="15408"/>
        <w:bookmarkEnd w:id="15409"/>
        <w:bookmarkEnd w:id="15410"/>
        <w:bookmarkEnd w:id="15411"/>
        <w:bookmarkEnd w:id="15412"/>
        <w:bookmarkEnd w:id="15413"/>
        <w:bookmarkEnd w:id="15414"/>
        <w:bookmarkEnd w:id="15415"/>
        <w:bookmarkEnd w:id="15416"/>
        <w:bookmarkEnd w:id="15417"/>
        <w:bookmarkEnd w:id="15418"/>
        <w:bookmarkEnd w:id="15419"/>
        <w:bookmarkEnd w:id="15420"/>
        <w:bookmarkEnd w:id="15421"/>
        <w:bookmarkEnd w:id="15422"/>
        <w:bookmarkEnd w:id="15423"/>
        <w:bookmarkEnd w:id="15424"/>
        <w:bookmarkEnd w:id="15425"/>
        <w:bookmarkEnd w:id="15426"/>
        <w:bookmarkEnd w:id="15427"/>
        <w:bookmarkEnd w:id="15428"/>
        <w:bookmarkEnd w:id="15429"/>
        <w:bookmarkEnd w:id="15430"/>
        <w:bookmarkEnd w:id="15431"/>
        <w:bookmarkEnd w:id="15432"/>
        <w:bookmarkEnd w:id="15433"/>
        <w:bookmarkEnd w:id="15434"/>
        <w:bookmarkEnd w:id="15435"/>
        <w:bookmarkEnd w:id="15436"/>
        <w:bookmarkEnd w:id="15437"/>
        <w:bookmarkEnd w:id="15438"/>
        <w:bookmarkEnd w:id="15439"/>
        <w:bookmarkEnd w:id="15440"/>
      </w:tr>
      <w:tr w:rsidR="005F4718" w:rsidRPr="00C106B9" w:rsidDel="0011163F" w14:paraId="253484C6" w14:textId="30357CFF" w:rsidTr="008C172F">
        <w:trPr>
          <w:cantSplit/>
          <w:trHeight w:val="152"/>
          <w:tblHeader/>
          <w:jc w:val="center"/>
          <w:del w:id="15441" w:author="Ramasubramani, Hariharan" w:date="2015-07-13T16:01:00Z"/>
        </w:trPr>
        <w:tc>
          <w:tcPr>
            <w:tcW w:w="105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9E898B8" w14:textId="35DCBE12" w:rsidR="005F4718" w:rsidRPr="00C106B9" w:rsidDel="0011163F" w:rsidRDefault="005F4718" w:rsidP="009C3129">
            <w:pPr>
              <w:spacing w:before="60"/>
              <w:ind w:left="-9" w:right="-121" w:firstLine="0"/>
              <w:jc w:val="center"/>
              <w:rPr>
                <w:del w:id="15442" w:author="Ramasubramani, Hariharan" w:date="2015-07-13T16:01:00Z"/>
                <w:rFonts w:cstheme="minorHAnsi"/>
                <w:b/>
                <w:color w:val="000000" w:themeColor="text1"/>
                <w:sz w:val="20"/>
              </w:rPr>
            </w:pPr>
            <w:del w:id="15443" w:author="Ramasubramani, Hariharan" w:date="2015-07-13T16:01:00Z">
              <w:r w:rsidRPr="00C106B9" w:rsidDel="0011163F">
                <w:rPr>
                  <w:rFonts w:cstheme="minorHAnsi"/>
                  <w:b/>
                  <w:color w:val="000000" w:themeColor="text1"/>
                  <w:sz w:val="20"/>
                </w:rPr>
                <w:delText>Req’t #</w:delText>
              </w:r>
              <w:bookmarkStart w:id="15444" w:name="_Toc425149373"/>
              <w:bookmarkStart w:id="15445" w:name="_Toc425161912"/>
              <w:bookmarkStart w:id="15446" w:name="_Toc425162920"/>
              <w:bookmarkStart w:id="15447" w:name="_Toc425163326"/>
              <w:bookmarkStart w:id="15448" w:name="_Toc425170813"/>
              <w:bookmarkStart w:id="15449" w:name="_Toc425173126"/>
              <w:bookmarkStart w:id="15450" w:name="_Toc425234599"/>
              <w:bookmarkStart w:id="15451" w:name="_Toc425238151"/>
              <w:bookmarkStart w:id="15452" w:name="_Toc425239397"/>
              <w:bookmarkStart w:id="15453" w:name="_Toc425240644"/>
              <w:bookmarkStart w:id="15454" w:name="_Toc425241890"/>
              <w:bookmarkStart w:id="15455" w:name="_Toc425243136"/>
              <w:bookmarkStart w:id="15456" w:name="_Toc425244383"/>
              <w:bookmarkStart w:id="15457" w:name="_Toc425245630"/>
              <w:bookmarkStart w:id="15458" w:name="_Toc425246877"/>
              <w:bookmarkStart w:id="15459" w:name="_Toc425248123"/>
              <w:bookmarkStart w:id="15460" w:name="_Toc425249370"/>
              <w:bookmarkStart w:id="15461" w:name="_Toc425250617"/>
              <w:bookmarkStart w:id="15462" w:name="_Toc425251864"/>
              <w:bookmarkStart w:id="15463" w:name="_Toc425252534"/>
              <w:bookmarkStart w:id="15464" w:name="_Toc425253205"/>
              <w:bookmarkStart w:id="15465" w:name="_Toc425256596"/>
              <w:bookmarkStart w:id="15466" w:name="_Toc425276297"/>
              <w:bookmarkStart w:id="15467" w:name="_Toc425342395"/>
              <w:bookmarkStart w:id="15468" w:name="_Toc425349601"/>
              <w:bookmarkStart w:id="15469" w:name="_Toc425352750"/>
              <w:bookmarkStart w:id="15470" w:name="_Toc425353435"/>
              <w:bookmarkStart w:id="15471" w:name="_Toc425787428"/>
              <w:bookmarkStart w:id="15472" w:name="_Toc425788114"/>
              <w:bookmarkStart w:id="15473" w:name="_Toc425788801"/>
              <w:bookmarkStart w:id="15474" w:name="_Toc425789488"/>
              <w:bookmarkStart w:id="15475" w:name="_Toc425790175"/>
              <w:bookmarkStart w:id="15476" w:name="_Toc425793915"/>
              <w:bookmarkStart w:id="15477" w:name="_Toc426384850"/>
              <w:bookmarkStart w:id="15478" w:name="_Toc426386254"/>
              <w:bookmarkStart w:id="15479" w:name="_Toc426387657"/>
              <w:bookmarkStart w:id="15480" w:name="_Toc426389061"/>
              <w:bookmarkStart w:id="15481" w:name="_Toc426390465"/>
              <w:bookmarkStart w:id="15482" w:name="_Toc426391869"/>
              <w:bookmarkStart w:id="15483" w:name="_Toc426393272"/>
              <w:bookmarkStart w:id="15484" w:name="_Toc427824857"/>
              <w:bookmarkStart w:id="15485" w:name="_Toc427852670"/>
              <w:bookmarkStart w:id="15486" w:name="_Toc427854910"/>
              <w:bookmarkStart w:id="15487" w:name="_Toc427857111"/>
              <w:bookmarkEnd w:id="15444"/>
              <w:bookmarkEnd w:id="15445"/>
              <w:bookmarkEnd w:id="15446"/>
              <w:bookmarkEnd w:id="15447"/>
              <w:bookmarkEnd w:id="15448"/>
              <w:bookmarkEnd w:id="15449"/>
              <w:bookmarkEnd w:id="15450"/>
              <w:bookmarkEnd w:id="15451"/>
              <w:bookmarkEnd w:id="15452"/>
              <w:bookmarkEnd w:id="15453"/>
              <w:bookmarkEnd w:id="15454"/>
              <w:bookmarkEnd w:id="15455"/>
              <w:bookmarkEnd w:id="15456"/>
              <w:bookmarkEnd w:id="15457"/>
              <w:bookmarkEnd w:id="15458"/>
              <w:bookmarkEnd w:id="15459"/>
              <w:bookmarkEnd w:id="15460"/>
              <w:bookmarkEnd w:id="15461"/>
              <w:bookmarkEnd w:id="15462"/>
              <w:bookmarkEnd w:id="15463"/>
              <w:bookmarkEnd w:id="15464"/>
              <w:bookmarkEnd w:id="15465"/>
              <w:bookmarkEnd w:id="15466"/>
              <w:bookmarkEnd w:id="15467"/>
              <w:bookmarkEnd w:id="15468"/>
              <w:bookmarkEnd w:id="15469"/>
              <w:bookmarkEnd w:id="15470"/>
              <w:bookmarkEnd w:id="15471"/>
              <w:bookmarkEnd w:id="15472"/>
              <w:bookmarkEnd w:id="15473"/>
              <w:bookmarkEnd w:id="15474"/>
              <w:bookmarkEnd w:id="15475"/>
              <w:bookmarkEnd w:id="15476"/>
              <w:bookmarkEnd w:id="15477"/>
              <w:bookmarkEnd w:id="15478"/>
              <w:bookmarkEnd w:id="15479"/>
              <w:bookmarkEnd w:id="15480"/>
              <w:bookmarkEnd w:id="15481"/>
              <w:bookmarkEnd w:id="15482"/>
              <w:bookmarkEnd w:id="15483"/>
              <w:bookmarkEnd w:id="15484"/>
              <w:bookmarkEnd w:id="15485"/>
              <w:bookmarkEnd w:id="15486"/>
              <w:bookmarkEnd w:id="15487"/>
            </w:del>
          </w:p>
        </w:tc>
        <w:tc>
          <w:tcPr>
            <w:tcW w:w="201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B3782D2" w14:textId="70748497" w:rsidR="005F4718" w:rsidRPr="00C106B9" w:rsidDel="0011163F" w:rsidRDefault="005F4718" w:rsidP="009C3129">
            <w:pPr>
              <w:spacing w:before="60"/>
              <w:ind w:left="-18" w:right="-75" w:firstLine="0"/>
              <w:rPr>
                <w:del w:id="15488" w:author="Ramasubramani, Hariharan" w:date="2015-07-13T16:01:00Z"/>
                <w:rFonts w:cstheme="minorHAnsi"/>
                <w:b/>
                <w:color w:val="000000" w:themeColor="text1"/>
                <w:sz w:val="20"/>
              </w:rPr>
            </w:pPr>
            <w:del w:id="15489" w:author="Ramasubramani, Hariharan" w:date="2015-07-13T16:01:00Z">
              <w:r w:rsidRPr="00C106B9" w:rsidDel="0011163F">
                <w:rPr>
                  <w:rFonts w:cstheme="minorHAnsi"/>
                  <w:b/>
                  <w:color w:val="000000" w:themeColor="text1"/>
                  <w:sz w:val="20"/>
                </w:rPr>
                <w:delText>Data Element</w:delText>
              </w:r>
              <w:bookmarkStart w:id="15490" w:name="_Toc425149374"/>
              <w:bookmarkStart w:id="15491" w:name="_Toc425161913"/>
              <w:bookmarkStart w:id="15492" w:name="_Toc425162921"/>
              <w:bookmarkStart w:id="15493" w:name="_Toc425163327"/>
              <w:bookmarkStart w:id="15494" w:name="_Toc425170814"/>
              <w:bookmarkStart w:id="15495" w:name="_Toc425173127"/>
              <w:bookmarkStart w:id="15496" w:name="_Toc425234600"/>
              <w:bookmarkStart w:id="15497" w:name="_Toc425238152"/>
              <w:bookmarkStart w:id="15498" w:name="_Toc425239398"/>
              <w:bookmarkStart w:id="15499" w:name="_Toc425240645"/>
              <w:bookmarkStart w:id="15500" w:name="_Toc425241891"/>
              <w:bookmarkStart w:id="15501" w:name="_Toc425243137"/>
              <w:bookmarkStart w:id="15502" w:name="_Toc425244384"/>
              <w:bookmarkStart w:id="15503" w:name="_Toc425245631"/>
              <w:bookmarkStart w:id="15504" w:name="_Toc425246878"/>
              <w:bookmarkStart w:id="15505" w:name="_Toc425248124"/>
              <w:bookmarkStart w:id="15506" w:name="_Toc425249371"/>
              <w:bookmarkStart w:id="15507" w:name="_Toc425250618"/>
              <w:bookmarkStart w:id="15508" w:name="_Toc425251865"/>
              <w:bookmarkStart w:id="15509" w:name="_Toc425252535"/>
              <w:bookmarkStart w:id="15510" w:name="_Toc425253206"/>
              <w:bookmarkStart w:id="15511" w:name="_Toc425256597"/>
              <w:bookmarkStart w:id="15512" w:name="_Toc425276298"/>
              <w:bookmarkStart w:id="15513" w:name="_Toc425342396"/>
              <w:bookmarkStart w:id="15514" w:name="_Toc425349602"/>
              <w:bookmarkStart w:id="15515" w:name="_Toc425352751"/>
              <w:bookmarkStart w:id="15516" w:name="_Toc425353436"/>
              <w:bookmarkStart w:id="15517" w:name="_Toc425787429"/>
              <w:bookmarkStart w:id="15518" w:name="_Toc425788115"/>
              <w:bookmarkStart w:id="15519" w:name="_Toc425788802"/>
              <w:bookmarkStart w:id="15520" w:name="_Toc425789489"/>
              <w:bookmarkStart w:id="15521" w:name="_Toc425790176"/>
              <w:bookmarkStart w:id="15522" w:name="_Toc425793916"/>
              <w:bookmarkStart w:id="15523" w:name="_Toc426384851"/>
              <w:bookmarkStart w:id="15524" w:name="_Toc426386255"/>
              <w:bookmarkStart w:id="15525" w:name="_Toc426387658"/>
              <w:bookmarkStart w:id="15526" w:name="_Toc426389062"/>
              <w:bookmarkStart w:id="15527" w:name="_Toc426390466"/>
              <w:bookmarkStart w:id="15528" w:name="_Toc426391870"/>
              <w:bookmarkStart w:id="15529" w:name="_Toc426393273"/>
              <w:bookmarkStart w:id="15530" w:name="_Toc427824858"/>
              <w:bookmarkStart w:id="15531" w:name="_Toc427852671"/>
              <w:bookmarkStart w:id="15532" w:name="_Toc427854911"/>
              <w:bookmarkStart w:id="15533" w:name="_Toc427857112"/>
              <w:bookmarkEnd w:id="15490"/>
              <w:bookmarkEnd w:id="15491"/>
              <w:bookmarkEnd w:id="15492"/>
              <w:bookmarkEnd w:id="15493"/>
              <w:bookmarkEnd w:id="15494"/>
              <w:bookmarkEnd w:id="15495"/>
              <w:bookmarkEnd w:id="15496"/>
              <w:bookmarkEnd w:id="15497"/>
              <w:bookmarkEnd w:id="15498"/>
              <w:bookmarkEnd w:id="15499"/>
              <w:bookmarkEnd w:id="15500"/>
              <w:bookmarkEnd w:id="15501"/>
              <w:bookmarkEnd w:id="15502"/>
              <w:bookmarkEnd w:id="15503"/>
              <w:bookmarkEnd w:id="15504"/>
              <w:bookmarkEnd w:id="15505"/>
              <w:bookmarkEnd w:id="15506"/>
              <w:bookmarkEnd w:id="15507"/>
              <w:bookmarkEnd w:id="15508"/>
              <w:bookmarkEnd w:id="15509"/>
              <w:bookmarkEnd w:id="15510"/>
              <w:bookmarkEnd w:id="15511"/>
              <w:bookmarkEnd w:id="15512"/>
              <w:bookmarkEnd w:id="15513"/>
              <w:bookmarkEnd w:id="15514"/>
              <w:bookmarkEnd w:id="15515"/>
              <w:bookmarkEnd w:id="15516"/>
              <w:bookmarkEnd w:id="15517"/>
              <w:bookmarkEnd w:id="15518"/>
              <w:bookmarkEnd w:id="15519"/>
              <w:bookmarkEnd w:id="15520"/>
              <w:bookmarkEnd w:id="15521"/>
              <w:bookmarkEnd w:id="15522"/>
              <w:bookmarkEnd w:id="15523"/>
              <w:bookmarkEnd w:id="15524"/>
              <w:bookmarkEnd w:id="15525"/>
              <w:bookmarkEnd w:id="15526"/>
              <w:bookmarkEnd w:id="15527"/>
              <w:bookmarkEnd w:id="15528"/>
              <w:bookmarkEnd w:id="15529"/>
              <w:bookmarkEnd w:id="15530"/>
              <w:bookmarkEnd w:id="15531"/>
              <w:bookmarkEnd w:id="15532"/>
              <w:bookmarkEnd w:id="15533"/>
            </w:del>
          </w:p>
        </w:tc>
        <w:tc>
          <w:tcPr>
            <w:tcW w:w="79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BA259B3" w14:textId="410F7CB5" w:rsidR="005F4718" w:rsidRPr="00C106B9" w:rsidDel="0011163F" w:rsidRDefault="005F4718" w:rsidP="009C3129">
            <w:pPr>
              <w:spacing w:before="60"/>
              <w:ind w:left="-120" w:right="-99" w:firstLine="0"/>
              <w:jc w:val="center"/>
              <w:rPr>
                <w:del w:id="15534" w:author="Ramasubramani, Hariharan" w:date="2015-07-13T16:01:00Z"/>
                <w:rFonts w:cstheme="minorHAnsi"/>
                <w:b/>
                <w:color w:val="000000" w:themeColor="text1"/>
                <w:sz w:val="20"/>
              </w:rPr>
            </w:pPr>
            <w:del w:id="15535" w:author="Ramasubramani, Hariharan" w:date="2015-07-13T16:01:00Z">
              <w:r w:rsidRPr="00C106B9" w:rsidDel="0011163F">
                <w:rPr>
                  <w:rFonts w:cstheme="minorHAnsi"/>
                  <w:b/>
                  <w:color w:val="000000" w:themeColor="text1"/>
                  <w:sz w:val="20"/>
                </w:rPr>
                <w:delText>Caption</w:delText>
              </w:r>
              <w:bookmarkStart w:id="15536" w:name="_Toc425149375"/>
              <w:bookmarkStart w:id="15537" w:name="_Toc425161914"/>
              <w:bookmarkStart w:id="15538" w:name="_Toc425162922"/>
              <w:bookmarkStart w:id="15539" w:name="_Toc425163328"/>
              <w:bookmarkStart w:id="15540" w:name="_Toc425170815"/>
              <w:bookmarkStart w:id="15541" w:name="_Toc425173128"/>
              <w:bookmarkStart w:id="15542" w:name="_Toc425234601"/>
              <w:bookmarkStart w:id="15543" w:name="_Toc425238153"/>
              <w:bookmarkStart w:id="15544" w:name="_Toc425239399"/>
              <w:bookmarkStart w:id="15545" w:name="_Toc425240646"/>
              <w:bookmarkStart w:id="15546" w:name="_Toc425241892"/>
              <w:bookmarkStart w:id="15547" w:name="_Toc425243138"/>
              <w:bookmarkStart w:id="15548" w:name="_Toc425244385"/>
              <w:bookmarkStart w:id="15549" w:name="_Toc425245632"/>
              <w:bookmarkStart w:id="15550" w:name="_Toc425246879"/>
              <w:bookmarkStart w:id="15551" w:name="_Toc425248125"/>
              <w:bookmarkStart w:id="15552" w:name="_Toc425249372"/>
              <w:bookmarkStart w:id="15553" w:name="_Toc425250619"/>
              <w:bookmarkStart w:id="15554" w:name="_Toc425251866"/>
              <w:bookmarkStart w:id="15555" w:name="_Toc425252536"/>
              <w:bookmarkStart w:id="15556" w:name="_Toc425253207"/>
              <w:bookmarkStart w:id="15557" w:name="_Toc425256598"/>
              <w:bookmarkStart w:id="15558" w:name="_Toc425276299"/>
              <w:bookmarkStart w:id="15559" w:name="_Toc425342397"/>
              <w:bookmarkStart w:id="15560" w:name="_Toc425349603"/>
              <w:bookmarkStart w:id="15561" w:name="_Toc425352752"/>
              <w:bookmarkStart w:id="15562" w:name="_Toc425353437"/>
              <w:bookmarkStart w:id="15563" w:name="_Toc425787430"/>
              <w:bookmarkStart w:id="15564" w:name="_Toc425788116"/>
              <w:bookmarkStart w:id="15565" w:name="_Toc425788803"/>
              <w:bookmarkStart w:id="15566" w:name="_Toc425789490"/>
              <w:bookmarkStart w:id="15567" w:name="_Toc425790177"/>
              <w:bookmarkStart w:id="15568" w:name="_Toc425793917"/>
              <w:bookmarkStart w:id="15569" w:name="_Toc426384852"/>
              <w:bookmarkStart w:id="15570" w:name="_Toc426386256"/>
              <w:bookmarkStart w:id="15571" w:name="_Toc426387659"/>
              <w:bookmarkStart w:id="15572" w:name="_Toc426389063"/>
              <w:bookmarkStart w:id="15573" w:name="_Toc426390467"/>
              <w:bookmarkStart w:id="15574" w:name="_Toc426391871"/>
              <w:bookmarkStart w:id="15575" w:name="_Toc426393274"/>
              <w:bookmarkStart w:id="15576" w:name="_Toc427824859"/>
              <w:bookmarkStart w:id="15577" w:name="_Toc427852672"/>
              <w:bookmarkStart w:id="15578" w:name="_Toc427854912"/>
              <w:bookmarkStart w:id="15579" w:name="_Toc427857113"/>
              <w:bookmarkEnd w:id="15536"/>
              <w:bookmarkEnd w:id="15537"/>
              <w:bookmarkEnd w:id="15538"/>
              <w:bookmarkEnd w:id="15539"/>
              <w:bookmarkEnd w:id="15540"/>
              <w:bookmarkEnd w:id="15541"/>
              <w:bookmarkEnd w:id="15542"/>
              <w:bookmarkEnd w:id="15543"/>
              <w:bookmarkEnd w:id="15544"/>
              <w:bookmarkEnd w:id="15545"/>
              <w:bookmarkEnd w:id="15546"/>
              <w:bookmarkEnd w:id="15547"/>
              <w:bookmarkEnd w:id="15548"/>
              <w:bookmarkEnd w:id="15549"/>
              <w:bookmarkEnd w:id="15550"/>
              <w:bookmarkEnd w:id="15551"/>
              <w:bookmarkEnd w:id="15552"/>
              <w:bookmarkEnd w:id="15553"/>
              <w:bookmarkEnd w:id="15554"/>
              <w:bookmarkEnd w:id="15555"/>
              <w:bookmarkEnd w:id="15556"/>
              <w:bookmarkEnd w:id="15557"/>
              <w:bookmarkEnd w:id="15558"/>
              <w:bookmarkEnd w:id="15559"/>
              <w:bookmarkEnd w:id="15560"/>
              <w:bookmarkEnd w:id="15561"/>
              <w:bookmarkEnd w:id="15562"/>
              <w:bookmarkEnd w:id="15563"/>
              <w:bookmarkEnd w:id="15564"/>
              <w:bookmarkEnd w:id="15565"/>
              <w:bookmarkEnd w:id="15566"/>
              <w:bookmarkEnd w:id="15567"/>
              <w:bookmarkEnd w:id="15568"/>
              <w:bookmarkEnd w:id="15569"/>
              <w:bookmarkEnd w:id="15570"/>
              <w:bookmarkEnd w:id="15571"/>
              <w:bookmarkEnd w:id="15572"/>
              <w:bookmarkEnd w:id="15573"/>
              <w:bookmarkEnd w:id="15574"/>
              <w:bookmarkEnd w:id="15575"/>
              <w:bookmarkEnd w:id="15576"/>
              <w:bookmarkEnd w:id="15577"/>
              <w:bookmarkEnd w:id="15578"/>
              <w:bookmarkEnd w:id="15579"/>
            </w:del>
          </w:p>
        </w:tc>
        <w:tc>
          <w:tcPr>
            <w:tcW w:w="939"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E5816B2" w14:textId="0A2FFC4E" w:rsidR="005F4718" w:rsidRPr="00C106B9" w:rsidDel="0011163F" w:rsidRDefault="005F4718" w:rsidP="009C3129">
            <w:pPr>
              <w:spacing w:before="60"/>
              <w:ind w:left="-69" w:right="-69" w:firstLine="0"/>
              <w:jc w:val="center"/>
              <w:rPr>
                <w:del w:id="15580" w:author="Ramasubramani, Hariharan" w:date="2015-07-13T16:01:00Z"/>
                <w:rFonts w:cstheme="minorHAnsi"/>
                <w:b/>
                <w:color w:val="000000" w:themeColor="text1"/>
                <w:sz w:val="20"/>
              </w:rPr>
            </w:pPr>
            <w:del w:id="15581" w:author="Ramasubramani, Hariharan" w:date="2015-07-13T16:01:00Z">
              <w:r w:rsidRPr="00C106B9" w:rsidDel="0011163F">
                <w:rPr>
                  <w:rFonts w:cstheme="minorHAnsi"/>
                  <w:b/>
                  <w:color w:val="000000" w:themeColor="text1"/>
                  <w:sz w:val="20"/>
                </w:rPr>
                <w:delText>Required</w:delText>
              </w:r>
              <w:bookmarkStart w:id="15582" w:name="_Toc425149376"/>
              <w:bookmarkStart w:id="15583" w:name="_Toc425161915"/>
              <w:bookmarkStart w:id="15584" w:name="_Toc425162923"/>
              <w:bookmarkStart w:id="15585" w:name="_Toc425163329"/>
              <w:bookmarkStart w:id="15586" w:name="_Toc425170816"/>
              <w:bookmarkStart w:id="15587" w:name="_Toc425173129"/>
              <w:bookmarkStart w:id="15588" w:name="_Toc425234602"/>
              <w:bookmarkStart w:id="15589" w:name="_Toc425238154"/>
              <w:bookmarkStart w:id="15590" w:name="_Toc425239400"/>
              <w:bookmarkStart w:id="15591" w:name="_Toc425240647"/>
              <w:bookmarkStart w:id="15592" w:name="_Toc425241893"/>
              <w:bookmarkStart w:id="15593" w:name="_Toc425243139"/>
              <w:bookmarkStart w:id="15594" w:name="_Toc425244386"/>
              <w:bookmarkStart w:id="15595" w:name="_Toc425245633"/>
              <w:bookmarkStart w:id="15596" w:name="_Toc425246880"/>
              <w:bookmarkStart w:id="15597" w:name="_Toc425248126"/>
              <w:bookmarkStart w:id="15598" w:name="_Toc425249373"/>
              <w:bookmarkStart w:id="15599" w:name="_Toc425250620"/>
              <w:bookmarkStart w:id="15600" w:name="_Toc425251867"/>
              <w:bookmarkStart w:id="15601" w:name="_Toc425252537"/>
              <w:bookmarkStart w:id="15602" w:name="_Toc425253208"/>
              <w:bookmarkStart w:id="15603" w:name="_Toc425256599"/>
              <w:bookmarkStart w:id="15604" w:name="_Toc425276300"/>
              <w:bookmarkStart w:id="15605" w:name="_Toc425342398"/>
              <w:bookmarkStart w:id="15606" w:name="_Toc425349604"/>
              <w:bookmarkStart w:id="15607" w:name="_Toc425352753"/>
              <w:bookmarkStart w:id="15608" w:name="_Toc425353438"/>
              <w:bookmarkStart w:id="15609" w:name="_Toc425787431"/>
              <w:bookmarkStart w:id="15610" w:name="_Toc425788117"/>
              <w:bookmarkStart w:id="15611" w:name="_Toc425788804"/>
              <w:bookmarkStart w:id="15612" w:name="_Toc425789491"/>
              <w:bookmarkStart w:id="15613" w:name="_Toc425790178"/>
              <w:bookmarkStart w:id="15614" w:name="_Toc425793918"/>
              <w:bookmarkStart w:id="15615" w:name="_Toc426384853"/>
              <w:bookmarkStart w:id="15616" w:name="_Toc426386257"/>
              <w:bookmarkStart w:id="15617" w:name="_Toc426387660"/>
              <w:bookmarkStart w:id="15618" w:name="_Toc426389064"/>
              <w:bookmarkStart w:id="15619" w:name="_Toc426390468"/>
              <w:bookmarkStart w:id="15620" w:name="_Toc426391872"/>
              <w:bookmarkStart w:id="15621" w:name="_Toc426393275"/>
              <w:bookmarkStart w:id="15622" w:name="_Toc427824860"/>
              <w:bookmarkStart w:id="15623" w:name="_Toc427852673"/>
              <w:bookmarkStart w:id="15624" w:name="_Toc427854913"/>
              <w:bookmarkStart w:id="15625" w:name="_Toc427857114"/>
              <w:bookmarkEnd w:id="15582"/>
              <w:bookmarkEnd w:id="15583"/>
              <w:bookmarkEnd w:id="15584"/>
              <w:bookmarkEnd w:id="15585"/>
              <w:bookmarkEnd w:id="15586"/>
              <w:bookmarkEnd w:id="15587"/>
              <w:bookmarkEnd w:id="15588"/>
              <w:bookmarkEnd w:id="15589"/>
              <w:bookmarkEnd w:id="15590"/>
              <w:bookmarkEnd w:id="15591"/>
              <w:bookmarkEnd w:id="15592"/>
              <w:bookmarkEnd w:id="15593"/>
              <w:bookmarkEnd w:id="15594"/>
              <w:bookmarkEnd w:id="15595"/>
              <w:bookmarkEnd w:id="15596"/>
              <w:bookmarkEnd w:id="15597"/>
              <w:bookmarkEnd w:id="15598"/>
              <w:bookmarkEnd w:id="15599"/>
              <w:bookmarkEnd w:id="15600"/>
              <w:bookmarkEnd w:id="15601"/>
              <w:bookmarkEnd w:id="15602"/>
              <w:bookmarkEnd w:id="15603"/>
              <w:bookmarkEnd w:id="15604"/>
              <w:bookmarkEnd w:id="15605"/>
              <w:bookmarkEnd w:id="15606"/>
              <w:bookmarkEnd w:id="15607"/>
              <w:bookmarkEnd w:id="15608"/>
              <w:bookmarkEnd w:id="15609"/>
              <w:bookmarkEnd w:id="15610"/>
              <w:bookmarkEnd w:id="15611"/>
              <w:bookmarkEnd w:id="15612"/>
              <w:bookmarkEnd w:id="15613"/>
              <w:bookmarkEnd w:id="15614"/>
              <w:bookmarkEnd w:id="15615"/>
              <w:bookmarkEnd w:id="15616"/>
              <w:bookmarkEnd w:id="15617"/>
              <w:bookmarkEnd w:id="15618"/>
              <w:bookmarkEnd w:id="15619"/>
              <w:bookmarkEnd w:id="15620"/>
              <w:bookmarkEnd w:id="15621"/>
              <w:bookmarkEnd w:id="15622"/>
              <w:bookmarkEnd w:id="15623"/>
              <w:bookmarkEnd w:id="15624"/>
              <w:bookmarkEnd w:id="15625"/>
            </w:del>
          </w:p>
        </w:tc>
        <w:tc>
          <w:tcPr>
            <w:tcW w:w="771"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46B8F72" w14:textId="6DEEF9ED" w:rsidR="005F4718" w:rsidRPr="00C106B9" w:rsidDel="0011163F" w:rsidRDefault="005F4718" w:rsidP="009C3129">
            <w:pPr>
              <w:spacing w:before="60"/>
              <w:ind w:left="-57" w:right="-127" w:firstLine="0"/>
              <w:jc w:val="center"/>
              <w:rPr>
                <w:del w:id="15626" w:author="Ramasubramani, Hariharan" w:date="2015-07-13T16:01:00Z"/>
                <w:rFonts w:cstheme="minorHAnsi"/>
                <w:b/>
                <w:color w:val="000000" w:themeColor="text1"/>
                <w:sz w:val="20"/>
              </w:rPr>
            </w:pPr>
            <w:del w:id="15627" w:author="Ramasubramani, Hariharan" w:date="2015-07-13T16:01:00Z">
              <w:r w:rsidRPr="00C106B9" w:rsidDel="0011163F">
                <w:rPr>
                  <w:rFonts w:cstheme="minorHAnsi"/>
                  <w:b/>
                  <w:color w:val="000000" w:themeColor="text1"/>
                  <w:sz w:val="20"/>
                </w:rPr>
                <w:delText xml:space="preserve">Editable </w:delText>
              </w:r>
              <w:bookmarkStart w:id="15628" w:name="_Toc425149377"/>
              <w:bookmarkStart w:id="15629" w:name="_Toc425161916"/>
              <w:bookmarkStart w:id="15630" w:name="_Toc425162924"/>
              <w:bookmarkStart w:id="15631" w:name="_Toc425163330"/>
              <w:bookmarkStart w:id="15632" w:name="_Toc425170817"/>
              <w:bookmarkStart w:id="15633" w:name="_Toc425173130"/>
              <w:bookmarkStart w:id="15634" w:name="_Toc425234603"/>
              <w:bookmarkStart w:id="15635" w:name="_Toc425238155"/>
              <w:bookmarkStart w:id="15636" w:name="_Toc425239401"/>
              <w:bookmarkStart w:id="15637" w:name="_Toc425240648"/>
              <w:bookmarkStart w:id="15638" w:name="_Toc425241894"/>
              <w:bookmarkStart w:id="15639" w:name="_Toc425243140"/>
              <w:bookmarkStart w:id="15640" w:name="_Toc425244387"/>
              <w:bookmarkStart w:id="15641" w:name="_Toc425245634"/>
              <w:bookmarkStart w:id="15642" w:name="_Toc425246881"/>
              <w:bookmarkStart w:id="15643" w:name="_Toc425248127"/>
              <w:bookmarkStart w:id="15644" w:name="_Toc425249374"/>
              <w:bookmarkStart w:id="15645" w:name="_Toc425250621"/>
              <w:bookmarkStart w:id="15646" w:name="_Toc425251868"/>
              <w:bookmarkStart w:id="15647" w:name="_Toc425252538"/>
              <w:bookmarkStart w:id="15648" w:name="_Toc425253209"/>
              <w:bookmarkStart w:id="15649" w:name="_Toc425256600"/>
              <w:bookmarkStart w:id="15650" w:name="_Toc425276301"/>
              <w:bookmarkStart w:id="15651" w:name="_Toc425342399"/>
              <w:bookmarkStart w:id="15652" w:name="_Toc425349605"/>
              <w:bookmarkStart w:id="15653" w:name="_Toc425352754"/>
              <w:bookmarkStart w:id="15654" w:name="_Toc425353439"/>
              <w:bookmarkStart w:id="15655" w:name="_Toc425787432"/>
              <w:bookmarkStart w:id="15656" w:name="_Toc425788118"/>
              <w:bookmarkStart w:id="15657" w:name="_Toc425788805"/>
              <w:bookmarkStart w:id="15658" w:name="_Toc425789492"/>
              <w:bookmarkStart w:id="15659" w:name="_Toc425790179"/>
              <w:bookmarkStart w:id="15660" w:name="_Toc425793919"/>
              <w:bookmarkStart w:id="15661" w:name="_Toc426384854"/>
              <w:bookmarkStart w:id="15662" w:name="_Toc426386258"/>
              <w:bookmarkStart w:id="15663" w:name="_Toc426387661"/>
              <w:bookmarkStart w:id="15664" w:name="_Toc426389065"/>
              <w:bookmarkStart w:id="15665" w:name="_Toc426390469"/>
              <w:bookmarkStart w:id="15666" w:name="_Toc426391873"/>
              <w:bookmarkStart w:id="15667" w:name="_Toc426393276"/>
              <w:bookmarkStart w:id="15668" w:name="_Toc427824861"/>
              <w:bookmarkStart w:id="15669" w:name="_Toc427852674"/>
              <w:bookmarkStart w:id="15670" w:name="_Toc427854914"/>
              <w:bookmarkStart w:id="15671" w:name="_Toc427857115"/>
              <w:bookmarkEnd w:id="15628"/>
              <w:bookmarkEnd w:id="15629"/>
              <w:bookmarkEnd w:id="15630"/>
              <w:bookmarkEnd w:id="15631"/>
              <w:bookmarkEnd w:id="15632"/>
              <w:bookmarkEnd w:id="15633"/>
              <w:bookmarkEnd w:id="15634"/>
              <w:bookmarkEnd w:id="15635"/>
              <w:bookmarkEnd w:id="15636"/>
              <w:bookmarkEnd w:id="15637"/>
              <w:bookmarkEnd w:id="15638"/>
              <w:bookmarkEnd w:id="15639"/>
              <w:bookmarkEnd w:id="15640"/>
              <w:bookmarkEnd w:id="15641"/>
              <w:bookmarkEnd w:id="15642"/>
              <w:bookmarkEnd w:id="15643"/>
              <w:bookmarkEnd w:id="15644"/>
              <w:bookmarkEnd w:id="15645"/>
              <w:bookmarkEnd w:id="15646"/>
              <w:bookmarkEnd w:id="15647"/>
              <w:bookmarkEnd w:id="15648"/>
              <w:bookmarkEnd w:id="15649"/>
              <w:bookmarkEnd w:id="15650"/>
              <w:bookmarkEnd w:id="15651"/>
              <w:bookmarkEnd w:id="15652"/>
              <w:bookmarkEnd w:id="15653"/>
              <w:bookmarkEnd w:id="15654"/>
              <w:bookmarkEnd w:id="15655"/>
              <w:bookmarkEnd w:id="15656"/>
              <w:bookmarkEnd w:id="15657"/>
              <w:bookmarkEnd w:id="15658"/>
              <w:bookmarkEnd w:id="15659"/>
              <w:bookmarkEnd w:id="15660"/>
              <w:bookmarkEnd w:id="15661"/>
              <w:bookmarkEnd w:id="15662"/>
              <w:bookmarkEnd w:id="15663"/>
              <w:bookmarkEnd w:id="15664"/>
              <w:bookmarkEnd w:id="15665"/>
              <w:bookmarkEnd w:id="15666"/>
              <w:bookmarkEnd w:id="15667"/>
              <w:bookmarkEnd w:id="15668"/>
              <w:bookmarkEnd w:id="15669"/>
              <w:bookmarkEnd w:id="15670"/>
              <w:bookmarkEnd w:id="15671"/>
            </w:del>
          </w:p>
        </w:tc>
        <w:tc>
          <w:tcPr>
            <w:tcW w:w="1351"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D6AC7A7" w14:textId="03F6DEC8" w:rsidR="005F4718" w:rsidRPr="00C106B9" w:rsidDel="0011163F" w:rsidRDefault="005F4718" w:rsidP="009C3129">
            <w:pPr>
              <w:spacing w:before="60"/>
              <w:ind w:left="-57" w:right="-88" w:firstLine="0"/>
              <w:jc w:val="center"/>
              <w:rPr>
                <w:del w:id="15672" w:author="Ramasubramani, Hariharan" w:date="2015-07-13T16:01:00Z"/>
                <w:rFonts w:cstheme="minorHAnsi"/>
                <w:b/>
                <w:color w:val="000000" w:themeColor="text1"/>
                <w:sz w:val="20"/>
              </w:rPr>
            </w:pPr>
            <w:del w:id="15673" w:author="Ramasubramani, Hariharan" w:date="2015-07-13T16:01:00Z">
              <w:r w:rsidRPr="00C106B9" w:rsidDel="0011163F">
                <w:rPr>
                  <w:rFonts w:cstheme="minorHAnsi"/>
                  <w:b/>
                  <w:color w:val="000000" w:themeColor="text1"/>
                  <w:sz w:val="20"/>
                </w:rPr>
                <w:delText>Field Type</w:delText>
              </w:r>
              <w:bookmarkStart w:id="15674" w:name="_Toc425149378"/>
              <w:bookmarkStart w:id="15675" w:name="_Toc425161917"/>
              <w:bookmarkStart w:id="15676" w:name="_Toc425162925"/>
              <w:bookmarkStart w:id="15677" w:name="_Toc425163331"/>
              <w:bookmarkStart w:id="15678" w:name="_Toc425170818"/>
              <w:bookmarkStart w:id="15679" w:name="_Toc425173131"/>
              <w:bookmarkStart w:id="15680" w:name="_Toc425234604"/>
              <w:bookmarkStart w:id="15681" w:name="_Toc425238156"/>
              <w:bookmarkStart w:id="15682" w:name="_Toc425239402"/>
              <w:bookmarkStart w:id="15683" w:name="_Toc425240649"/>
              <w:bookmarkStart w:id="15684" w:name="_Toc425241895"/>
              <w:bookmarkStart w:id="15685" w:name="_Toc425243141"/>
              <w:bookmarkStart w:id="15686" w:name="_Toc425244388"/>
              <w:bookmarkStart w:id="15687" w:name="_Toc425245635"/>
              <w:bookmarkStart w:id="15688" w:name="_Toc425246882"/>
              <w:bookmarkStart w:id="15689" w:name="_Toc425248128"/>
              <w:bookmarkStart w:id="15690" w:name="_Toc425249375"/>
              <w:bookmarkStart w:id="15691" w:name="_Toc425250622"/>
              <w:bookmarkStart w:id="15692" w:name="_Toc425251869"/>
              <w:bookmarkStart w:id="15693" w:name="_Toc425252539"/>
              <w:bookmarkStart w:id="15694" w:name="_Toc425253210"/>
              <w:bookmarkStart w:id="15695" w:name="_Toc425256601"/>
              <w:bookmarkStart w:id="15696" w:name="_Toc425276302"/>
              <w:bookmarkStart w:id="15697" w:name="_Toc425342400"/>
              <w:bookmarkStart w:id="15698" w:name="_Toc425349606"/>
              <w:bookmarkStart w:id="15699" w:name="_Toc425352755"/>
              <w:bookmarkStart w:id="15700" w:name="_Toc425353440"/>
              <w:bookmarkStart w:id="15701" w:name="_Toc425787433"/>
              <w:bookmarkStart w:id="15702" w:name="_Toc425788119"/>
              <w:bookmarkStart w:id="15703" w:name="_Toc425788806"/>
              <w:bookmarkStart w:id="15704" w:name="_Toc425789493"/>
              <w:bookmarkStart w:id="15705" w:name="_Toc425790180"/>
              <w:bookmarkStart w:id="15706" w:name="_Toc425793920"/>
              <w:bookmarkStart w:id="15707" w:name="_Toc426384855"/>
              <w:bookmarkStart w:id="15708" w:name="_Toc426386259"/>
              <w:bookmarkStart w:id="15709" w:name="_Toc426387662"/>
              <w:bookmarkStart w:id="15710" w:name="_Toc426389066"/>
              <w:bookmarkStart w:id="15711" w:name="_Toc426390470"/>
              <w:bookmarkStart w:id="15712" w:name="_Toc426391874"/>
              <w:bookmarkStart w:id="15713" w:name="_Toc426393277"/>
              <w:bookmarkStart w:id="15714" w:name="_Toc427824862"/>
              <w:bookmarkStart w:id="15715" w:name="_Toc427852675"/>
              <w:bookmarkStart w:id="15716" w:name="_Toc427854915"/>
              <w:bookmarkStart w:id="15717" w:name="_Toc427857116"/>
              <w:bookmarkEnd w:id="15674"/>
              <w:bookmarkEnd w:id="15675"/>
              <w:bookmarkEnd w:id="15676"/>
              <w:bookmarkEnd w:id="15677"/>
              <w:bookmarkEnd w:id="15678"/>
              <w:bookmarkEnd w:id="15679"/>
              <w:bookmarkEnd w:id="15680"/>
              <w:bookmarkEnd w:id="15681"/>
              <w:bookmarkEnd w:id="15682"/>
              <w:bookmarkEnd w:id="15683"/>
              <w:bookmarkEnd w:id="15684"/>
              <w:bookmarkEnd w:id="15685"/>
              <w:bookmarkEnd w:id="15686"/>
              <w:bookmarkEnd w:id="15687"/>
              <w:bookmarkEnd w:id="15688"/>
              <w:bookmarkEnd w:id="15689"/>
              <w:bookmarkEnd w:id="15690"/>
              <w:bookmarkEnd w:id="15691"/>
              <w:bookmarkEnd w:id="15692"/>
              <w:bookmarkEnd w:id="15693"/>
              <w:bookmarkEnd w:id="15694"/>
              <w:bookmarkEnd w:id="15695"/>
              <w:bookmarkEnd w:id="15696"/>
              <w:bookmarkEnd w:id="15697"/>
              <w:bookmarkEnd w:id="15698"/>
              <w:bookmarkEnd w:id="15699"/>
              <w:bookmarkEnd w:id="15700"/>
              <w:bookmarkEnd w:id="15701"/>
              <w:bookmarkEnd w:id="15702"/>
              <w:bookmarkEnd w:id="15703"/>
              <w:bookmarkEnd w:id="15704"/>
              <w:bookmarkEnd w:id="15705"/>
              <w:bookmarkEnd w:id="15706"/>
              <w:bookmarkEnd w:id="15707"/>
              <w:bookmarkEnd w:id="15708"/>
              <w:bookmarkEnd w:id="15709"/>
              <w:bookmarkEnd w:id="15710"/>
              <w:bookmarkEnd w:id="15711"/>
              <w:bookmarkEnd w:id="15712"/>
              <w:bookmarkEnd w:id="15713"/>
              <w:bookmarkEnd w:id="15714"/>
              <w:bookmarkEnd w:id="15715"/>
              <w:bookmarkEnd w:id="15716"/>
              <w:bookmarkEnd w:id="15717"/>
            </w:del>
          </w:p>
        </w:tc>
        <w:tc>
          <w:tcPr>
            <w:tcW w:w="71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47A3733" w14:textId="30CD3E81" w:rsidR="005F4718" w:rsidRPr="00C106B9" w:rsidDel="0011163F" w:rsidRDefault="005F4718" w:rsidP="009C3129">
            <w:pPr>
              <w:spacing w:before="60"/>
              <w:ind w:left="-57" w:right="-86" w:firstLine="0"/>
              <w:jc w:val="center"/>
              <w:rPr>
                <w:del w:id="15718" w:author="Ramasubramani, Hariharan" w:date="2015-07-13T16:01:00Z"/>
                <w:rFonts w:cstheme="minorHAnsi"/>
                <w:b/>
                <w:color w:val="000000" w:themeColor="text1"/>
                <w:sz w:val="20"/>
              </w:rPr>
            </w:pPr>
            <w:del w:id="15719" w:author="Ramasubramani, Hariharan" w:date="2015-07-13T16:01:00Z">
              <w:r w:rsidRPr="00C106B9" w:rsidDel="0011163F">
                <w:rPr>
                  <w:rFonts w:cstheme="minorHAnsi"/>
                  <w:b/>
                  <w:color w:val="000000" w:themeColor="text1"/>
                  <w:sz w:val="20"/>
                </w:rPr>
                <w:delText>Length</w:delText>
              </w:r>
              <w:bookmarkStart w:id="15720" w:name="_Toc425149379"/>
              <w:bookmarkStart w:id="15721" w:name="_Toc425161918"/>
              <w:bookmarkStart w:id="15722" w:name="_Toc425162926"/>
              <w:bookmarkStart w:id="15723" w:name="_Toc425163332"/>
              <w:bookmarkStart w:id="15724" w:name="_Toc425170819"/>
              <w:bookmarkStart w:id="15725" w:name="_Toc425173132"/>
              <w:bookmarkStart w:id="15726" w:name="_Toc425234605"/>
              <w:bookmarkStart w:id="15727" w:name="_Toc425238157"/>
              <w:bookmarkStart w:id="15728" w:name="_Toc425239403"/>
              <w:bookmarkStart w:id="15729" w:name="_Toc425240650"/>
              <w:bookmarkStart w:id="15730" w:name="_Toc425241896"/>
              <w:bookmarkStart w:id="15731" w:name="_Toc425243142"/>
              <w:bookmarkStart w:id="15732" w:name="_Toc425244389"/>
              <w:bookmarkStart w:id="15733" w:name="_Toc425245636"/>
              <w:bookmarkStart w:id="15734" w:name="_Toc425246883"/>
              <w:bookmarkStart w:id="15735" w:name="_Toc425248129"/>
              <w:bookmarkStart w:id="15736" w:name="_Toc425249376"/>
              <w:bookmarkStart w:id="15737" w:name="_Toc425250623"/>
              <w:bookmarkStart w:id="15738" w:name="_Toc425251870"/>
              <w:bookmarkStart w:id="15739" w:name="_Toc425252540"/>
              <w:bookmarkStart w:id="15740" w:name="_Toc425253211"/>
              <w:bookmarkStart w:id="15741" w:name="_Toc425256602"/>
              <w:bookmarkStart w:id="15742" w:name="_Toc425276303"/>
              <w:bookmarkStart w:id="15743" w:name="_Toc425342401"/>
              <w:bookmarkStart w:id="15744" w:name="_Toc425349607"/>
              <w:bookmarkStart w:id="15745" w:name="_Toc425352756"/>
              <w:bookmarkStart w:id="15746" w:name="_Toc425353441"/>
              <w:bookmarkStart w:id="15747" w:name="_Toc425787434"/>
              <w:bookmarkStart w:id="15748" w:name="_Toc425788120"/>
              <w:bookmarkStart w:id="15749" w:name="_Toc425788807"/>
              <w:bookmarkStart w:id="15750" w:name="_Toc425789494"/>
              <w:bookmarkStart w:id="15751" w:name="_Toc425790181"/>
              <w:bookmarkStart w:id="15752" w:name="_Toc425793921"/>
              <w:bookmarkStart w:id="15753" w:name="_Toc426384856"/>
              <w:bookmarkStart w:id="15754" w:name="_Toc426386260"/>
              <w:bookmarkStart w:id="15755" w:name="_Toc426387663"/>
              <w:bookmarkStart w:id="15756" w:name="_Toc426389067"/>
              <w:bookmarkStart w:id="15757" w:name="_Toc426390471"/>
              <w:bookmarkStart w:id="15758" w:name="_Toc426391875"/>
              <w:bookmarkStart w:id="15759" w:name="_Toc426393278"/>
              <w:bookmarkStart w:id="15760" w:name="_Toc427824863"/>
              <w:bookmarkStart w:id="15761" w:name="_Toc427852676"/>
              <w:bookmarkStart w:id="15762" w:name="_Toc427854916"/>
              <w:bookmarkStart w:id="15763" w:name="_Toc427857117"/>
              <w:bookmarkEnd w:id="15720"/>
              <w:bookmarkEnd w:id="15721"/>
              <w:bookmarkEnd w:id="15722"/>
              <w:bookmarkEnd w:id="15723"/>
              <w:bookmarkEnd w:id="15724"/>
              <w:bookmarkEnd w:id="15725"/>
              <w:bookmarkEnd w:id="15726"/>
              <w:bookmarkEnd w:id="15727"/>
              <w:bookmarkEnd w:id="15728"/>
              <w:bookmarkEnd w:id="15729"/>
              <w:bookmarkEnd w:id="15730"/>
              <w:bookmarkEnd w:id="15731"/>
              <w:bookmarkEnd w:id="15732"/>
              <w:bookmarkEnd w:id="15733"/>
              <w:bookmarkEnd w:id="15734"/>
              <w:bookmarkEnd w:id="15735"/>
              <w:bookmarkEnd w:id="15736"/>
              <w:bookmarkEnd w:id="15737"/>
              <w:bookmarkEnd w:id="15738"/>
              <w:bookmarkEnd w:id="15739"/>
              <w:bookmarkEnd w:id="15740"/>
              <w:bookmarkEnd w:id="15741"/>
              <w:bookmarkEnd w:id="15742"/>
              <w:bookmarkEnd w:id="15743"/>
              <w:bookmarkEnd w:id="15744"/>
              <w:bookmarkEnd w:id="15745"/>
              <w:bookmarkEnd w:id="15746"/>
              <w:bookmarkEnd w:id="15747"/>
              <w:bookmarkEnd w:id="15748"/>
              <w:bookmarkEnd w:id="15749"/>
              <w:bookmarkEnd w:id="15750"/>
              <w:bookmarkEnd w:id="15751"/>
              <w:bookmarkEnd w:id="15752"/>
              <w:bookmarkEnd w:id="15753"/>
              <w:bookmarkEnd w:id="15754"/>
              <w:bookmarkEnd w:id="15755"/>
              <w:bookmarkEnd w:id="15756"/>
              <w:bookmarkEnd w:id="15757"/>
              <w:bookmarkEnd w:id="15758"/>
              <w:bookmarkEnd w:id="15759"/>
              <w:bookmarkEnd w:id="15760"/>
              <w:bookmarkEnd w:id="15761"/>
              <w:bookmarkEnd w:id="15762"/>
              <w:bookmarkEnd w:id="15763"/>
            </w:del>
          </w:p>
        </w:tc>
        <w:tc>
          <w:tcPr>
            <w:tcW w:w="2441"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FA457BA" w14:textId="1C465124" w:rsidR="005F4718" w:rsidRPr="00C106B9" w:rsidDel="0011163F" w:rsidRDefault="005F4718" w:rsidP="009C3129">
            <w:pPr>
              <w:spacing w:before="60"/>
              <w:ind w:left="-57" w:firstLine="0"/>
              <w:jc w:val="center"/>
              <w:rPr>
                <w:del w:id="15764" w:author="Ramasubramani, Hariharan" w:date="2015-07-13T16:01:00Z"/>
                <w:rFonts w:cstheme="minorHAnsi"/>
                <w:b/>
                <w:color w:val="000000" w:themeColor="text1"/>
                <w:sz w:val="20"/>
              </w:rPr>
            </w:pPr>
            <w:del w:id="15765" w:author="Ramasubramani, Hariharan" w:date="2015-07-13T16:01:00Z">
              <w:r w:rsidRPr="00C106B9" w:rsidDel="0011163F">
                <w:rPr>
                  <w:rFonts w:cstheme="minorHAnsi"/>
                  <w:b/>
                  <w:color w:val="000000" w:themeColor="text1"/>
                  <w:sz w:val="20"/>
                </w:rPr>
                <w:delText>Format</w:delText>
              </w:r>
              <w:r w:rsidDel="0011163F">
                <w:rPr>
                  <w:rFonts w:cstheme="minorHAnsi"/>
                  <w:b/>
                  <w:color w:val="000000" w:themeColor="text1"/>
                  <w:sz w:val="20"/>
                </w:rPr>
                <w:delText>/Values</w:delText>
              </w:r>
              <w:bookmarkStart w:id="15766" w:name="_Toc425149380"/>
              <w:bookmarkStart w:id="15767" w:name="_Toc425161919"/>
              <w:bookmarkStart w:id="15768" w:name="_Toc425162927"/>
              <w:bookmarkStart w:id="15769" w:name="_Toc425163333"/>
              <w:bookmarkStart w:id="15770" w:name="_Toc425170820"/>
              <w:bookmarkStart w:id="15771" w:name="_Toc425173133"/>
              <w:bookmarkStart w:id="15772" w:name="_Toc425234606"/>
              <w:bookmarkStart w:id="15773" w:name="_Toc425238158"/>
              <w:bookmarkStart w:id="15774" w:name="_Toc425239404"/>
              <w:bookmarkStart w:id="15775" w:name="_Toc425240651"/>
              <w:bookmarkStart w:id="15776" w:name="_Toc425241897"/>
              <w:bookmarkStart w:id="15777" w:name="_Toc425243143"/>
              <w:bookmarkStart w:id="15778" w:name="_Toc425244390"/>
              <w:bookmarkStart w:id="15779" w:name="_Toc425245637"/>
              <w:bookmarkStart w:id="15780" w:name="_Toc425246884"/>
              <w:bookmarkStart w:id="15781" w:name="_Toc425248130"/>
              <w:bookmarkStart w:id="15782" w:name="_Toc425249377"/>
              <w:bookmarkStart w:id="15783" w:name="_Toc425250624"/>
              <w:bookmarkStart w:id="15784" w:name="_Toc425251871"/>
              <w:bookmarkStart w:id="15785" w:name="_Toc425252541"/>
              <w:bookmarkStart w:id="15786" w:name="_Toc425253212"/>
              <w:bookmarkStart w:id="15787" w:name="_Toc425256603"/>
              <w:bookmarkStart w:id="15788" w:name="_Toc425276304"/>
              <w:bookmarkStart w:id="15789" w:name="_Toc425342402"/>
              <w:bookmarkStart w:id="15790" w:name="_Toc425349608"/>
              <w:bookmarkStart w:id="15791" w:name="_Toc425352757"/>
              <w:bookmarkStart w:id="15792" w:name="_Toc425353442"/>
              <w:bookmarkStart w:id="15793" w:name="_Toc425787435"/>
              <w:bookmarkStart w:id="15794" w:name="_Toc425788121"/>
              <w:bookmarkStart w:id="15795" w:name="_Toc425788808"/>
              <w:bookmarkStart w:id="15796" w:name="_Toc425789495"/>
              <w:bookmarkStart w:id="15797" w:name="_Toc425790182"/>
              <w:bookmarkStart w:id="15798" w:name="_Toc425793922"/>
              <w:bookmarkStart w:id="15799" w:name="_Toc426384857"/>
              <w:bookmarkStart w:id="15800" w:name="_Toc426386261"/>
              <w:bookmarkStart w:id="15801" w:name="_Toc426387664"/>
              <w:bookmarkStart w:id="15802" w:name="_Toc426389068"/>
              <w:bookmarkStart w:id="15803" w:name="_Toc426390472"/>
              <w:bookmarkStart w:id="15804" w:name="_Toc426391876"/>
              <w:bookmarkStart w:id="15805" w:name="_Toc426393279"/>
              <w:bookmarkStart w:id="15806" w:name="_Toc427824864"/>
              <w:bookmarkStart w:id="15807" w:name="_Toc427852677"/>
              <w:bookmarkStart w:id="15808" w:name="_Toc427854917"/>
              <w:bookmarkStart w:id="15809" w:name="_Toc427857118"/>
              <w:bookmarkEnd w:id="15766"/>
              <w:bookmarkEnd w:id="15767"/>
              <w:bookmarkEnd w:id="15768"/>
              <w:bookmarkEnd w:id="15769"/>
              <w:bookmarkEnd w:id="15770"/>
              <w:bookmarkEnd w:id="15771"/>
              <w:bookmarkEnd w:id="15772"/>
              <w:bookmarkEnd w:id="15773"/>
              <w:bookmarkEnd w:id="15774"/>
              <w:bookmarkEnd w:id="15775"/>
              <w:bookmarkEnd w:id="15776"/>
              <w:bookmarkEnd w:id="15777"/>
              <w:bookmarkEnd w:id="15778"/>
              <w:bookmarkEnd w:id="15779"/>
              <w:bookmarkEnd w:id="15780"/>
              <w:bookmarkEnd w:id="15781"/>
              <w:bookmarkEnd w:id="15782"/>
              <w:bookmarkEnd w:id="15783"/>
              <w:bookmarkEnd w:id="15784"/>
              <w:bookmarkEnd w:id="15785"/>
              <w:bookmarkEnd w:id="15786"/>
              <w:bookmarkEnd w:id="15787"/>
              <w:bookmarkEnd w:id="15788"/>
              <w:bookmarkEnd w:id="15789"/>
              <w:bookmarkEnd w:id="15790"/>
              <w:bookmarkEnd w:id="15791"/>
              <w:bookmarkEnd w:id="15792"/>
              <w:bookmarkEnd w:id="15793"/>
              <w:bookmarkEnd w:id="15794"/>
              <w:bookmarkEnd w:id="15795"/>
              <w:bookmarkEnd w:id="15796"/>
              <w:bookmarkEnd w:id="15797"/>
              <w:bookmarkEnd w:id="15798"/>
              <w:bookmarkEnd w:id="15799"/>
              <w:bookmarkEnd w:id="15800"/>
              <w:bookmarkEnd w:id="15801"/>
              <w:bookmarkEnd w:id="15802"/>
              <w:bookmarkEnd w:id="15803"/>
              <w:bookmarkEnd w:id="15804"/>
              <w:bookmarkEnd w:id="15805"/>
              <w:bookmarkEnd w:id="15806"/>
              <w:bookmarkEnd w:id="15807"/>
              <w:bookmarkEnd w:id="15808"/>
              <w:bookmarkEnd w:id="15809"/>
            </w:del>
          </w:p>
        </w:tc>
        <w:tc>
          <w:tcPr>
            <w:tcW w:w="86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EC636E3" w14:textId="50A39FC7" w:rsidR="005F4718" w:rsidRPr="00C106B9" w:rsidDel="0011163F" w:rsidRDefault="005F4718" w:rsidP="009C3129">
            <w:pPr>
              <w:spacing w:before="60"/>
              <w:ind w:left="-57" w:firstLine="0"/>
              <w:jc w:val="center"/>
              <w:rPr>
                <w:del w:id="15810" w:author="Ramasubramani, Hariharan" w:date="2015-07-13T16:01:00Z"/>
                <w:rFonts w:cstheme="minorHAnsi"/>
                <w:b/>
                <w:color w:val="000000" w:themeColor="text1"/>
                <w:sz w:val="20"/>
              </w:rPr>
            </w:pPr>
            <w:del w:id="15811" w:author="Ramasubramani, Hariharan" w:date="2015-07-13T16:01:00Z">
              <w:r w:rsidRPr="00C106B9" w:rsidDel="0011163F">
                <w:rPr>
                  <w:rFonts w:cstheme="minorHAnsi"/>
                  <w:b/>
                  <w:color w:val="000000" w:themeColor="text1"/>
                  <w:sz w:val="20"/>
                </w:rPr>
                <w:delText xml:space="preserve">Default </w:delText>
              </w:r>
              <w:bookmarkStart w:id="15812" w:name="_Toc425149381"/>
              <w:bookmarkStart w:id="15813" w:name="_Toc425161920"/>
              <w:bookmarkStart w:id="15814" w:name="_Toc425162928"/>
              <w:bookmarkStart w:id="15815" w:name="_Toc425163334"/>
              <w:bookmarkStart w:id="15816" w:name="_Toc425170821"/>
              <w:bookmarkStart w:id="15817" w:name="_Toc425173134"/>
              <w:bookmarkStart w:id="15818" w:name="_Toc425234607"/>
              <w:bookmarkStart w:id="15819" w:name="_Toc425238159"/>
              <w:bookmarkStart w:id="15820" w:name="_Toc425239405"/>
              <w:bookmarkStart w:id="15821" w:name="_Toc425240652"/>
              <w:bookmarkStart w:id="15822" w:name="_Toc425241898"/>
              <w:bookmarkStart w:id="15823" w:name="_Toc425243144"/>
              <w:bookmarkStart w:id="15824" w:name="_Toc425244391"/>
              <w:bookmarkStart w:id="15825" w:name="_Toc425245638"/>
              <w:bookmarkStart w:id="15826" w:name="_Toc425246885"/>
              <w:bookmarkStart w:id="15827" w:name="_Toc425248131"/>
              <w:bookmarkStart w:id="15828" w:name="_Toc425249378"/>
              <w:bookmarkStart w:id="15829" w:name="_Toc425250625"/>
              <w:bookmarkStart w:id="15830" w:name="_Toc425251872"/>
              <w:bookmarkStart w:id="15831" w:name="_Toc425252542"/>
              <w:bookmarkStart w:id="15832" w:name="_Toc425253213"/>
              <w:bookmarkStart w:id="15833" w:name="_Toc425256604"/>
              <w:bookmarkStart w:id="15834" w:name="_Toc425276305"/>
              <w:bookmarkStart w:id="15835" w:name="_Toc425342403"/>
              <w:bookmarkStart w:id="15836" w:name="_Toc425349609"/>
              <w:bookmarkStart w:id="15837" w:name="_Toc425352758"/>
              <w:bookmarkStart w:id="15838" w:name="_Toc425353443"/>
              <w:bookmarkStart w:id="15839" w:name="_Toc425787436"/>
              <w:bookmarkStart w:id="15840" w:name="_Toc425788122"/>
              <w:bookmarkStart w:id="15841" w:name="_Toc425788809"/>
              <w:bookmarkStart w:id="15842" w:name="_Toc425789496"/>
              <w:bookmarkStart w:id="15843" w:name="_Toc425790183"/>
              <w:bookmarkStart w:id="15844" w:name="_Toc425793923"/>
              <w:bookmarkStart w:id="15845" w:name="_Toc426384858"/>
              <w:bookmarkStart w:id="15846" w:name="_Toc426386262"/>
              <w:bookmarkStart w:id="15847" w:name="_Toc426387665"/>
              <w:bookmarkStart w:id="15848" w:name="_Toc426389069"/>
              <w:bookmarkStart w:id="15849" w:name="_Toc426390473"/>
              <w:bookmarkStart w:id="15850" w:name="_Toc426391877"/>
              <w:bookmarkStart w:id="15851" w:name="_Toc426393280"/>
              <w:bookmarkStart w:id="15852" w:name="_Toc427824865"/>
              <w:bookmarkStart w:id="15853" w:name="_Toc427852678"/>
              <w:bookmarkStart w:id="15854" w:name="_Toc427854918"/>
              <w:bookmarkStart w:id="15855" w:name="_Toc427857119"/>
              <w:bookmarkEnd w:id="15812"/>
              <w:bookmarkEnd w:id="15813"/>
              <w:bookmarkEnd w:id="15814"/>
              <w:bookmarkEnd w:id="15815"/>
              <w:bookmarkEnd w:id="15816"/>
              <w:bookmarkEnd w:id="15817"/>
              <w:bookmarkEnd w:id="15818"/>
              <w:bookmarkEnd w:id="15819"/>
              <w:bookmarkEnd w:id="15820"/>
              <w:bookmarkEnd w:id="15821"/>
              <w:bookmarkEnd w:id="15822"/>
              <w:bookmarkEnd w:id="15823"/>
              <w:bookmarkEnd w:id="15824"/>
              <w:bookmarkEnd w:id="15825"/>
              <w:bookmarkEnd w:id="15826"/>
              <w:bookmarkEnd w:id="15827"/>
              <w:bookmarkEnd w:id="15828"/>
              <w:bookmarkEnd w:id="15829"/>
              <w:bookmarkEnd w:id="15830"/>
              <w:bookmarkEnd w:id="15831"/>
              <w:bookmarkEnd w:id="15832"/>
              <w:bookmarkEnd w:id="15833"/>
              <w:bookmarkEnd w:id="15834"/>
              <w:bookmarkEnd w:id="15835"/>
              <w:bookmarkEnd w:id="15836"/>
              <w:bookmarkEnd w:id="15837"/>
              <w:bookmarkEnd w:id="15838"/>
              <w:bookmarkEnd w:id="15839"/>
              <w:bookmarkEnd w:id="15840"/>
              <w:bookmarkEnd w:id="15841"/>
              <w:bookmarkEnd w:id="15842"/>
              <w:bookmarkEnd w:id="15843"/>
              <w:bookmarkEnd w:id="15844"/>
              <w:bookmarkEnd w:id="15845"/>
              <w:bookmarkEnd w:id="15846"/>
              <w:bookmarkEnd w:id="15847"/>
              <w:bookmarkEnd w:id="15848"/>
              <w:bookmarkEnd w:id="15849"/>
              <w:bookmarkEnd w:id="15850"/>
              <w:bookmarkEnd w:id="15851"/>
              <w:bookmarkEnd w:id="15852"/>
              <w:bookmarkEnd w:id="15853"/>
              <w:bookmarkEnd w:id="15854"/>
              <w:bookmarkEnd w:id="15855"/>
            </w:del>
          </w:p>
        </w:tc>
        <w:bookmarkStart w:id="15856" w:name="_Toc425149382"/>
        <w:bookmarkStart w:id="15857" w:name="_Toc425161921"/>
        <w:bookmarkStart w:id="15858" w:name="_Toc425162929"/>
        <w:bookmarkStart w:id="15859" w:name="_Toc425163335"/>
        <w:bookmarkStart w:id="15860" w:name="_Toc425170822"/>
        <w:bookmarkStart w:id="15861" w:name="_Toc425173135"/>
        <w:bookmarkStart w:id="15862" w:name="_Toc425234608"/>
        <w:bookmarkStart w:id="15863" w:name="_Toc425238160"/>
        <w:bookmarkStart w:id="15864" w:name="_Toc425239406"/>
        <w:bookmarkStart w:id="15865" w:name="_Toc425240653"/>
        <w:bookmarkStart w:id="15866" w:name="_Toc425241899"/>
        <w:bookmarkStart w:id="15867" w:name="_Toc425243145"/>
        <w:bookmarkStart w:id="15868" w:name="_Toc425244392"/>
        <w:bookmarkStart w:id="15869" w:name="_Toc425245639"/>
        <w:bookmarkStart w:id="15870" w:name="_Toc425246886"/>
        <w:bookmarkStart w:id="15871" w:name="_Toc425248132"/>
        <w:bookmarkStart w:id="15872" w:name="_Toc425249379"/>
        <w:bookmarkStart w:id="15873" w:name="_Toc425250626"/>
        <w:bookmarkStart w:id="15874" w:name="_Toc425251873"/>
        <w:bookmarkStart w:id="15875" w:name="_Toc425252543"/>
        <w:bookmarkStart w:id="15876" w:name="_Toc425253214"/>
        <w:bookmarkStart w:id="15877" w:name="_Toc425256605"/>
        <w:bookmarkStart w:id="15878" w:name="_Toc425276306"/>
        <w:bookmarkStart w:id="15879" w:name="_Toc425342404"/>
        <w:bookmarkStart w:id="15880" w:name="_Toc425349610"/>
        <w:bookmarkStart w:id="15881" w:name="_Toc425352759"/>
        <w:bookmarkStart w:id="15882" w:name="_Toc425353444"/>
        <w:bookmarkStart w:id="15883" w:name="_Toc425787437"/>
        <w:bookmarkStart w:id="15884" w:name="_Toc425788123"/>
        <w:bookmarkStart w:id="15885" w:name="_Toc425788810"/>
        <w:bookmarkStart w:id="15886" w:name="_Toc425789497"/>
        <w:bookmarkStart w:id="15887" w:name="_Toc425790184"/>
        <w:bookmarkStart w:id="15888" w:name="_Toc425793924"/>
        <w:bookmarkStart w:id="15889" w:name="_Toc426384859"/>
        <w:bookmarkStart w:id="15890" w:name="_Toc426386263"/>
        <w:bookmarkStart w:id="15891" w:name="_Toc426387666"/>
        <w:bookmarkStart w:id="15892" w:name="_Toc426389070"/>
        <w:bookmarkStart w:id="15893" w:name="_Toc426390474"/>
        <w:bookmarkStart w:id="15894" w:name="_Toc426391878"/>
        <w:bookmarkStart w:id="15895" w:name="_Toc426393281"/>
        <w:bookmarkStart w:id="15896" w:name="_Toc427824866"/>
        <w:bookmarkStart w:id="15897" w:name="_Toc427852679"/>
        <w:bookmarkStart w:id="15898" w:name="_Toc427854919"/>
        <w:bookmarkStart w:id="15899" w:name="_Toc427857120"/>
        <w:bookmarkEnd w:id="15856"/>
        <w:bookmarkEnd w:id="15857"/>
        <w:bookmarkEnd w:id="15858"/>
        <w:bookmarkEnd w:id="15859"/>
        <w:bookmarkEnd w:id="15860"/>
        <w:bookmarkEnd w:id="15861"/>
        <w:bookmarkEnd w:id="15862"/>
        <w:bookmarkEnd w:id="15863"/>
        <w:bookmarkEnd w:id="15864"/>
        <w:bookmarkEnd w:id="15865"/>
        <w:bookmarkEnd w:id="15866"/>
        <w:bookmarkEnd w:id="15867"/>
        <w:bookmarkEnd w:id="15868"/>
        <w:bookmarkEnd w:id="15869"/>
        <w:bookmarkEnd w:id="15870"/>
        <w:bookmarkEnd w:id="15871"/>
        <w:bookmarkEnd w:id="15872"/>
        <w:bookmarkEnd w:id="15873"/>
        <w:bookmarkEnd w:id="15874"/>
        <w:bookmarkEnd w:id="15875"/>
        <w:bookmarkEnd w:id="15876"/>
        <w:bookmarkEnd w:id="15877"/>
        <w:bookmarkEnd w:id="15878"/>
        <w:bookmarkEnd w:id="15879"/>
        <w:bookmarkEnd w:id="15880"/>
        <w:bookmarkEnd w:id="15881"/>
        <w:bookmarkEnd w:id="15882"/>
        <w:bookmarkEnd w:id="15883"/>
        <w:bookmarkEnd w:id="15884"/>
        <w:bookmarkEnd w:id="15885"/>
        <w:bookmarkEnd w:id="15886"/>
        <w:bookmarkEnd w:id="15887"/>
        <w:bookmarkEnd w:id="15888"/>
        <w:bookmarkEnd w:id="15889"/>
        <w:bookmarkEnd w:id="15890"/>
        <w:bookmarkEnd w:id="15891"/>
        <w:bookmarkEnd w:id="15892"/>
        <w:bookmarkEnd w:id="15893"/>
        <w:bookmarkEnd w:id="15894"/>
        <w:bookmarkEnd w:id="15895"/>
        <w:bookmarkEnd w:id="15896"/>
        <w:bookmarkEnd w:id="15897"/>
        <w:bookmarkEnd w:id="15898"/>
        <w:bookmarkEnd w:id="15899"/>
      </w:tr>
      <w:tr w:rsidR="005F4718" w:rsidRPr="00C106B9" w:rsidDel="0011163F" w14:paraId="0AD578DB" w14:textId="4DA98FDE" w:rsidTr="008C172F">
        <w:trPr>
          <w:cantSplit/>
          <w:trHeight w:val="314"/>
          <w:jc w:val="center"/>
          <w:del w:id="15900" w:author="Ramasubramani, Hariharan" w:date="2015-07-13T16:01:00Z"/>
        </w:trPr>
        <w:tc>
          <w:tcPr>
            <w:tcW w:w="1057" w:type="dxa"/>
            <w:tcBorders>
              <w:top w:val="single" w:sz="4" w:space="0" w:color="auto"/>
              <w:left w:val="single" w:sz="4" w:space="0" w:color="auto"/>
              <w:bottom w:val="single" w:sz="4" w:space="0" w:color="auto"/>
              <w:right w:val="single" w:sz="4" w:space="0" w:color="auto"/>
            </w:tcBorders>
          </w:tcPr>
          <w:p w14:paraId="6AD65F64" w14:textId="0F09051A" w:rsidR="005F4718" w:rsidRPr="00C106B9" w:rsidDel="0011163F" w:rsidRDefault="005F4718" w:rsidP="009C3129">
            <w:pPr>
              <w:pStyle w:val="ListParagraph"/>
              <w:numPr>
                <w:ilvl w:val="3"/>
                <w:numId w:val="7"/>
              </w:numPr>
              <w:overflowPunct w:val="0"/>
              <w:autoSpaceDE w:val="0"/>
              <w:autoSpaceDN w:val="0"/>
              <w:spacing w:after="60"/>
              <w:ind w:left="-43" w:firstLine="0"/>
              <w:textAlignment w:val="baseline"/>
              <w:rPr>
                <w:del w:id="15901" w:author="Ramasubramani, Hariharan" w:date="2015-07-13T16:01:00Z"/>
                <w:rFonts w:cstheme="minorHAnsi"/>
                <w:color w:val="000000" w:themeColor="text1"/>
              </w:rPr>
            </w:pPr>
            <w:bookmarkStart w:id="15902" w:name="_Toc425149383"/>
            <w:bookmarkStart w:id="15903" w:name="_Toc425161922"/>
            <w:bookmarkStart w:id="15904" w:name="_Toc425162930"/>
            <w:bookmarkStart w:id="15905" w:name="_Toc425163336"/>
            <w:bookmarkStart w:id="15906" w:name="_Toc425170823"/>
            <w:bookmarkStart w:id="15907" w:name="_Toc425173136"/>
            <w:bookmarkStart w:id="15908" w:name="_Toc425234609"/>
            <w:bookmarkStart w:id="15909" w:name="_Toc425238161"/>
            <w:bookmarkStart w:id="15910" w:name="_Toc425239407"/>
            <w:bookmarkStart w:id="15911" w:name="_Toc425240654"/>
            <w:bookmarkStart w:id="15912" w:name="_Toc425241900"/>
            <w:bookmarkStart w:id="15913" w:name="_Toc425243146"/>
            <w:bookmarkStart w:id="15914" w:name="_Toc425244393"/>
            <w:bookmarkStart w:id="15915" w:name="_Toc425245640"/>
            <w:bookmarkStart w:id="15916" w:name="_Toc425246887"/>
            <w:bookmarkStart w:id="15917" w:name="_Toc425248133"/>
            <w:bookmarkStart w:id="15918" w:name="_Toc425249380"/>
            <w:bookmarkStart w:id="15919" w:name="_Toc425250627"/>
            <w:bookmarkStart w:id="15920" w:name="_Toc425251874"/>
            <w:bookmarkStart w:id="15921" w:name="_Toc425252544"/>
            <w:bookmarkStart w:id="15922" w:name="_Toc425253215"/>
            <w:bookmarkStart w:id="15923" w:name="_Toc425256606"/>
            <w:bookmarkStart w:id="15924" w:name="_Toc425276307"/>
            <w:bookmarkStart w:id="15925" w:name="_Toc425342405"/>
            <w:bookmarkStart w:id="15926" w:name="_Toc425349611"/>
            <w:bookmarkStart w:id="15927" w:name="_Toc425352760"/>
            <w:bookmarkStart w:id="15928" w:name="_Toc425353445"/>
            <w:bookmarkStart w:id="15929" w:name="_Toc425787438"/>
            <w:bookmarkStart w:id="15930" w:name="_Toc425788124"/>
            <w:bookmarkStart w:id="15931" w:name="_Toc425788811"/>
            <w:bookmarkStart w:id="15932" w:name="_Toc425789498"/>
            <w:bookmarkStart w:id="15933" w:name="_Toc425790185"/>
            <w:bookmarkStart w:id="15934" w:name="_Toc425793925"/>
            <w:bookmarkStart w:id="15935" w:name="_Toc426384860"/>
            <w:bookmarkStart w:id="15936" w:name="_Toc426386264"/>
            <w:bookmarkStart w:id="15937" w:name="_Toc426387667"/>
            <w:bookmarkStart w:id="15938" w:name="_Toc426389071"/>
            <w:bookmarkStart w:id="15939" w:name="_Toc426390475"/>
            <w:bookmarkStart w:id="15940" w:name="_Toc426391879"/>
            <w:bookmarkStart w:id="15941" w:name="_Toc426393282"/>
            <w:bookmarkStart w:id="15942" w:name="_Toc427824867"/>
            <w:bookmarkStart w:id="15943" w:name="_Toc427852680"/>
            <w:bookmarkStart w:id="15944" w:name="_Toc427854920"/>
            <w:bookmarkStart w:id="15945" w:name="_Toc427857121"/>
            <w:bookmarkEnd w:id="15902"/>
            <w:bookmarkEnd w:id="15903"/>
            <w:bookmarkEnd w:id="15904"/>
            <w:bookmarkEnd w:id="15905"/>
            <w:bookmarkEnd w:id="15906"/>
            <w:bookmarkEnd w:id="15907"/>
            <w:bookmarkEnd w:id="15908"/>
            <w:bookmarkEnd w:id="15909"/>
            <w:bookmarkEnd w:id="15910"/>
            <w:bookmarkEnd w:id="15911"/>
            <w:bookmarkEnd w:id="15912"/>
            <w:bookmarkEnd w:id="15913"/>
            <w:bookmarkEnd w:id="15914"/>
            <w:bookmarkEnd w:id="15915"/>
            <w:bookmarkEnd w:id="15916"/>
            <w:bookmarkEnd w:id="15917"/>
            <w:bookmarkEnd w:id="15918"/>
            <w:bookmarkEnd w:id="15919"/>
            <w:bookmarkEnd w:id="15920"/>
            <w:bookmarkEnd w:id="15921"/>
            <w:bookmarkEnd w:id="15922"/>
            <w:bookmarkEnd w:id="15923"/>
            <w:bookmarkEnd w:id="15924"/>
            <w:bookmarkEnd w:id="15925"/>
            <w:bookmarkEnd w:id="15926"/>
            <w:bookmarkEnd w:id="15927"/>
            <w:bookmarkEnd w:id="15928"/>
            <w:bookmarkEnd w:id="15929"/>
            <w:bookmarkEnd w:id="15930"/>
            <w:bookmarkEnd w:id="15931"/>
            <w:bookmarkEnd w:id="15932"/>
            <w:bookmarkEnd w:id="15933"/>
            <w:bookmarkEnd w:id="15934"/>
            <w:bookmarkEnd w:id="15935"/>
            <w:bookmarkEnd w:id="15936"/>
            <w:bookmarkEnd w:id="15937"/>
            <w:bookmarkEnd w:id="15938"/>
            <w:bookmarkEnd w:id="15939"/>
            <w:bookmarkEnd w:id="15940"/>
            <w:bookmarkEnd w:id="15941"/>
            <w:bookmarkEnd w:id="15942"/>
            <w:bookmarkEnd w:id="15943"/>
            <w:bookmarkEnd w:id="15944"/>
            <w:bookmarkEnd w:id="15945"/>
          </w:p>
        </w:tc>
        <w:tc>
          <w:tcPr>
            <w:tcW w:w="2016" w:type="dxa"/>
            <w:tcBorders>
              <w:top w:val="single" w:sz="4" w:space="0" w:color="auto"/>
              <w:left w:val="single" w:sz="4" w:space="0" w:color="auto"/>
              <w:bottom w:val="single" w:sz="4" w:space="0" w:color="auto"/>
              <w:right w:val="single" w:sz="4" w:space="0" w:color="auto"/>
            </w:tcBorders>
          </w:tcPr>
          <w:p w14:paraId="3D1679C3" w14:textId="68156E57" w:rsidR="005F4718" w:rsidRPr="00C106B9" w:rsidDel="0011163F" w:rsidRDefault="005F4718" w:rsidP="009C3129">
            <w:pPr>
              <w:ind w:firstLine="0"/>
              <w:rPr>
                <w:del w:id="15946" w:author="Ramasubramani, Hariharan" w:date="2015-07-13T16:01:00Z"/>
                <w:rFonts w:cstheme="minorHAnsi"/>
                <w:color w:val="000000" w:themeColor="text1"/>
              </w:rPr>
            </w:pPr>
            <w:del w:id="15947" w:author="Ramasubramani, Hariharan" w:date="2015-07-13T16:01:00Z">
              <w:r w:rsidRPr="00C106B9" w:rsidDel="0011163F">
                <w:rPr>
                  <w:rFonts w:cstheme="minorHAnsi"/>
                  <w:color w:val="000000" w:themeColor="text1"/>
                </w:rPr>
                <w:delText>Created Date</w:delText>
              </w:r>
              <w:bookmarkStart w:id="15948" w:name="_Toc425149384"/>
              <w:bookmarkStart w:id="15949" w:name="_Toc425161923"/>
              <w:bookmarkStart w:id="15950" w:name="_Toc425162931"/>
              <w:bookmarkStart w:id="15951" w:name="_Toc425163337"/>
              <w:bookmarkStart w:id="15952" w:name="_Toc425170824"/>
              <w:bookmarkStart w:id="15953" w:name="_Toc425173137"/>
              <w:bookmarkStart w:id="15954" w:name="_Toc425234610"/>
              <w:bookmarkStart w:id="15955" w:name="_Toc425238162"/>
              <w:bookmarkStart w:id="15956" w:name="_Toc425239408"/>
              <w:bookmarkStart w:id="15957" w:name="_Toc425240655"/>
              <w:bookmarkStart w:id="15958" w:name="_Toc425241901"/>
              <w:bookmarkStart w:id="15959" w:name="_Toc425243147"/>
              <w:bookmarkStart w:id="15960" w:name="_Toc425244394"/>
              <w:bookmarkStart w:id="15961" w:name="_Toc425245641"/>
              <w:bookmarkStart w:id="15962" w:name="_Toc425246888"/>
              <w:bookmarkStart w:id="15963" w:name="_Toc425248134"/>
              <w:bookmarkStart w:id="15964" w:name="_Toc425249381"/>
              <w:bookmarkStart w:id="15965" w:name="_Toc425250628"/>
              <w:bookmarkStart w:id="15966" w:name="_Toc425251875"/>
              <w:bookmarkStart w:id="15967" w:name="_Toc425252545"/>
              <w:bookmarkStart w:id="15968" w:name="_Toc425253216"/>
              <w:bookmarkStart w:id="15969" w:name="_Toc425256607"/>
              <w:bookmarkStart w:id="15970" w:name="_Toc425276308"/>
              <w:bookmarkStart w:id="15971" w:name="_Toc425342406"/>
              <w:bookmarkStart w:id="15972" w:name="_Toc425349612"/>
              <w:bookmarkStart w:id="15973" w:name="_Toc425352761"/>
              <w:bookmarkStart w:id="15974" w:name="_Toc425353446"/>
              <w:bookmarkStart w:id="15975" w:name="_Toc425787439"/>
              <w:bookmarkStart w:id="15976" w:name="_Toc425788125"/>
              <w:bookmarkStart w:id="15977" w:name="_Toc425788812"/>
              <w:bookmarkStart w:id="15978" w:name="_Toc425789499"/>
              <w:bookmarkStart w:id="15979" w:name="_Toc425790186"/>
              <w:bookmarkStart w:id="15980" w:name="_Toc425793926"/>
              <w:bookmarkStart w:id="15981" w:name="_Toc426384861"/>
              <w:bookmarkStart w:id="15982" w:name="_Toc426386265"/>
              <w:bookmarkStart w:id="15983" w:name="_Toc426387668"/>
              <w:bookmarkStart w:id="15984" w:name="_Toc426389072"/>
              <w:bookmarkStart w:id="15985" w:name="_Toc426390476"/>
              <w:bookmarkStart w:id="15986" w:name="_Toc426391880"/>
              <w:bookmarkStart w:id="15987" w:name="_Toc426393283"/>
              <w:bookmarkStart w:id="15988" w:name="_Toc427824868"/>
              <w:bookmarkStart w:id="15989" w:name="_Toc427852681"/>
              <w:bookmarkStart w:id="15990" w:name="_Toc427854921"/>
              <w:bookmarkStart w:id="15991" w:name="_Toc427857122"/>
              <w:bookmarkEnd w:id="15948"/>
              <w:bookmarkEnd w:id="15949"/>
              <w:bookmarkEnd w:id="15950"/>
              <w:bookmarkEnd w:id="15951"/>
              <w:bookmarkEnd w:id="15952"/>
              <w:bookmarkEnd w:id="15953"/>
              <w:bookmarkEnd w:id="15954"/>
              <w:bookmarkEnd w:id="15955"/>
              <w:bookmarkEnd w:id="15956"/>
              <w:bookmarkEnd w:id="15957"/>
              <w:bookmarkEnd w:id="15958"/>
              <w:bookmarkEnd w:id="15959"/>
              <w:bookmarkEnd w:id="15960"/>
              <w:bookmarkEnd w:id="15961"/>
              <w:bookmarkEnd w:id="15962"/>
              <w:bookmarkEnd w:id="15963"/>
              <w:bookmarkEnd w:id="15964"/>
              <w:bookmarkEnd w:id="15965"/>
              <w:bookmarkEnd w:id="15966"/>
              <w:bookmarkEnd w:id="15967"/>
              <w:bookmarkEnd w:id="15968"/>
              <w:bookmarkEnd w:id="15969"/>
              <w:bookmarkEnd w:id="15970"/>
              <w:bookmarkEnd w:id="15971"/>
              <w:bookmarkEnd w:id="15972"/>
              <w:bookmarkEnd w:id="15973"/>
              <w:bookmarkEnd w:id="15974"/>
              <w:bookmarkEnd w:id="15975"/>
              <w:bookmarkEnd w:id="15976"/>
              <w:bookmarkEnd w:id="15977"/>
              <w:bookmarkEnd w:id="15978"/>
              <w:bookmarkEnd w:id="15979"/>
              <w:bookmarkEnd w:id="15980"/>
              <w:bookmarkEnd w:id="15981"/>
              <w:bookmarkEnd w:id="15982"/>
              <w:bookmarkEnd w:id="15983"/>
              <w:bookmarkEnd w:id="15984"/>
              <w:bookmarkEnd w:id="15985"/>
              <w:bookmarkEnd w:id="15986"/>
              <w:bookmarkEnd w:id="15987"/>
              <w:bookmarkEnd w:id="15988"/>
              <w:bookmarkEnd w:id="15989"/>
              <w:bookmarkEnd w:id="15990"/>
              <w:bookmarkEnd w:id="15991"/>
            </w:del>
          </w:p>
        </w:tc>
        <w:tc>
          <w:tcPr>
            <w:tcW w:w="798" w:type="dxa"/>
            <w:tcBorders>
              <w:top w:val="single" w:sz="4" w:space="0" w:color="auto"/>
              <w:left w:val="single" w:sz="4" w:space="0" w:color="auto"/>
              <w:bottom w:val="single" w:sz="4" w:space="0" w:color="auto"/>
              <w:right w:val="single" w:sz="4" w:space="0" w:color="auto"/>
            </w:tcBorders>
          </w:tcPr>
          <w:p w14:paraId="224A0030" w14:textId="1936ECC7" w:rsidR="005F4718" w:rsidRPr="00C106B9" w:rsidDel="0011163F" w:rsidRDefault="005F4718" w:rsidP="009C3129">
            <w:pPr>
              <w:ind w:left="-2" w:firstLine="0"/>
              <w:rPr>
                <w:del w:id="15992" w:author="Ramasubramani, Hariharan" w:date="2015-07-13T16:01:00Z"/>
                <w:rFonts w:cstheme="minorHAnsi"/>
                <w:color w:val="000000" w:themeColor="text1"/>
              </w:rPr>
            </w:pPr>
            <w:del w:id="15993" w:author="Ramasubramani, Hariharan" w:date="2015-07-13T16:01:00Z">
              <w:r w:rsidRPr="00C106B9" w:rsidDel="0011163F">
                <w:rPr>
                  <w:rFonts w:cstheme="minorHAnsi"/>
                  <w:color w:val="000000" w:themeColor="text1"/>
                </w:rPr>
                <w:delText>-</w:delText>
              </w:r>
              <w:bookmarkStart w:id="15994" w:name="_Toc425149385"/>
              <w:bookmarkStart w:id="15995" w:name="_Toc425161924"/>
              <w:bookmarkStart w:id="15996" w:name="_Toc425162932"/>
              <w:bookmarkStart w:id="15997" w:name="_Toc425163338"/>
              <w:bookmarkStart w:id="15998" w:name="_Toc425170825"/>
              <w:bookmarkStart w:id="15999" w:name="_Toc425173138"/>
              <w:bookmarkStart w:id="16000" w:name="_Toc425234611"/>
              <w:bookmarkStart w:id="16001" w:name="_Toc425238163"/>
              <w:bookmarkStart w:id="16002" w:name="_Toc425239409"/>
              <w:bookmarkStart w:id="16003" w:name="_Toc425240656"/>
              <w:bookmarkStart w:id="16004" w:name="_Toc425241902"/>
              <w:bookmarkStart w:id="16005" w:name="_Toc425243148"/>
              <w:bookmarkStart w:id="16006" w:name="_Toc425244395"/>
              <w:bookmarkStart w:id="16007" w:name="_Toc425245642"/>
              <w:bookmarkStart w:id="16008" w:name="_Toc425246889"/>
              <w:bookmarkStart w:id="16009" w:name="_Toc425248135"/>
              <w:bookmarkStart w:id="16010" w:name="_Toc425249382"/>
              <w:bookmarkStart w:id="16011" w:name="_Toc425250629"/>
              <w:bookmarkStart w:id="16012" w:name="_Toc425251876"/>
              <w:bookmarkStart w:id="16013" w:name="_Toc425252546"/>
              <w:bookmarkStart w:id="16014" w:name="_Toc425253217"/>
              <w:bookmarkStart w:id="16015" w:name="_Toc425256608"/>
              <w:bookmarkStart w:id="16016" w:name="_Toc425276309"/>
              <w:bookmarkStart w:id="16017" w:name="_Toc425342407"/>
              <w:bookmarkStart w:id="16018" w:name="_Toc425349613"/>
              <w:bookmarkStart w:id="16019" w:name="_Toc425352762"/>
              <w:bookmarkStart w:id="16020" w:name="_Toc425353447"/>
              <w:bookmarkStart w:id="16021" w:name="_Toc425787440"/>
              <w:bookmarkStart w:id="16022" w:name="_Toc425788126"/>
              <w:bookmarkStart w:id="16023" w:name="_Toc425788813"/>
              <w:bookmarkStart w:id="16024" w:name="_Toc425789500"/>
              <w:bookmarkStart w:id="16025" w:name="_Toc425790187"/>
              <w:bookmarkStart w:id="16026" w:name="_Toc425793927"/>
              <w:bookmarkStart w:id="16027" w:name="_Toc426384862"/>
              <w:bookmarkStart w:id="16028" w:name="_Toc426386266"/>
              <w:bookmarkStart w:id="16029" w:name="_Toc426387669"/>
              <w:bookmarkStart w:id="16030" w:name="_Toc426389073"/>
              <w:bookmarkStart w:id="16031" w:name="_Toc426390477"/>
              <w:bookmarkStart w:id="16032" w:name="_Toc426391881"/>
              <w:bookmarkStart w:id="16033" w:name="_Toc426393284"/>
              <w:bookmarkStart w:id="16034" w:name="_Toc427824869"/>
              <w:bookmarkStart w:id="16035" w:name="_Toc427852682"/>
              <w:bookmarkStart w:id="16036" w:name="_Toc427854922"/>
              <w:bookmarkStart w:id="16037" w:name="_Toc427857123"/>
              <w:bookmarkEnd w:id="15994"/>
              <w:bookmarkEnd w:id="15995"/>
              <w:bookmarkEnd w:id="15996"/>
              <w:bookmarkEnd w:id="15997"/>
              <w:bookmarkEnd w:id="15998"/>
              <w:bookmarkEnd w:id="15999"/>
              <w:bookmarkEnd w:id="16000"/>
              <w:bookmarkEnd w:id="16001"/>
              <w:bookmarkEnd w:id="16002"/>
              <w:bookmarkEnd w:id="16003"/>
              <w:bookmarkEnd w:id="16004"/>
              <w:bookmarkEnd w:id="16005"/>
              <w:bookmarkEnd w:id="16006"/>
              <w:bookmarkEnd w:id="16007"/>
              <w:bookmarkEnd w:id="16008"/>
              <w:bookmarkEnd w:id="16009"/>
              <w:bookmarkEnd w:id="16010"/>
              <w:bookmarkEnd w:id="16011"/>
              <w:bookmarkEnd w:id="16012"/>
              <w:bookmarkEnd w:id="16013"/>
              <w:bookmarkEnd w:id="16014"/>
              <w:bookmarkEnd w:id="16015"/>
              <w:bookmarkEnd w:id="16016"/>
              <w:bookmarkEnd w:id="16017"/>
              <w:bookmarkEnd w:id="16018"/>
              <w:bookmarkEnd w:id="16019"/>
              <w:bookmarkEnd w:id="16020"/>
              <w:bookmarkEnd w:id="16021"/>
              <w:bookmarkEnd w:id="16022"/>
              <w:bookmarkEnd w:id="16023"/>
              <w:bookmarkEnd w:id="16024"/>
              <w:bookmarkEnd w:id="16025"/>
              <w:bookmarkEnd w:id="16026"/>
              <w:bookmarkEnd w:id="16027"/>
              <w:bookmarkEnd w:id="16028"/>
              <w:bookmarkEnd w:id="16029"/>
              <w:bookmarkEnd w:id="16030"/>
              <w:bookmarkEnd w:id="16031"/>
              <w:bookmarkEnd w:id="16032"/>
              <w:bookmarkEnd w:id="16033"/>
              <w:bookmarkEnd w:id="16034"/>
              <w:bookmarkEnd w:id="16035"/>
              <w:bookmarkEnd w:id="16036"/>
              <w:bookmarkEnd w:id="16037"/>
            </w:del>
          </w:p>
        </w:tc>
        <w:tc>
          <w:tcPr>
            <w:tcW w:w="939" w:type="dxa"/>
            <w:tcBorders>
              <w:top w:val="single" w:sz="4" w:space="0" w:color="auto"/>
              <w:left w:val="single" w:sz="4" w:space="0" w:color="auto"/>
              <w:bottom w:val="single" w:sz="4" w:space="0" w:color="auto"/>
              <w:right w:val="single" w:sz="4" w:space="0" w:color="auto"/>
            </w:tcBorders>
          </w:tcPr>
          <w:p w14:paraId="0BF5FCD2" w14:textId="6B265AB8" w:rsidR="005F4718" w:rsidRPr="00C106B9" w:rsidDel="0011163F" w:rsidRDefault="005F4718" w:rsidP="009C3129">
            <w:pPr>
              <w:ind w:left="-57" w:firstLine="0"/>
              <w:jc w:val="center"/>
              <w:rPr>
                <w:del w:id="16038" w:author="Ramasubramani, Hariharan" w:date="2015-07-13T16:01:00Z"/>
                <w:rFonts w:cstheme="minorHAnsi"/>
                <w:color w:val="000000" w:themeColor="text1"/>
              </w:rPr>
            </w:pPr>
            <w:del w:id="16039" w:author="Ramasubramani, Hariharan" w:date="2015-07-13T16:01:00Z">
              <w:r w:rsidRPr="00C106B9" w:rsidDel="0011163F">
                <w:rPr>
                  <w:rFonts w:cstheme="minorHAnsi"/>
                  <w:color w:val="000000" w:themeColor="text1"/>
                </w:rPr>
                <w:delText>AP</w:delText>
              </w:r>
              <w:bookmarkStart w:id="16040" w:name="_Toc425149386"/>
              <w:bookmarkStart w:id="16041" w:name="_Toc425161925"/>
              <w:bookmarkStart w:id="16042" w:name="_Toc425162933"/>
              <w:bookmarkStart w:id="16043" w:name="_Toc425163339"/>
              <w:bookmarkStart w:id="16044" w:name="_Toc425170826"/>
              <w:bookmarkStart w:id="16045" w:name="_Toc425173139"/>
              <w:bookmarkStart w:id="16046" w:name="_Toc425234612"/>
              <w:bookmarkStart w:id="16047" w:name="_Toc425238164"/>
              <w:bookmarkStart w:id="16048" w:name="_Toc425239410"/>
              <w:bookmarkStart w:id="16049" w:name="_Toc425240657"/>
              <w:bookmarkStart w:id="16050" w:name="_Toc425241903"/>
              <w:bookmarkStart w:id="16051" w:name="_Toc425243149"/>
              <w:bookmarkStart w:id="16052" w:name="_Toc425244396"/>
              <w:bookmarkStart w:id="16053" w:name="_Toc425245643"/>
              <w:bookmarkStart w:id="16054" w:name="_Toc425246890"/>
              <w:bookmarkStart w:id="16055" w:name="_Toc425248136"/>
              <w:bookmarkStart w:id="16056" w:name="_Toc425249383"/>
              <w:bookmarkStart w:id="16057" w:name="_Toc425250630"/>
              <w:bookmarkStart w:id="16058" w:name="_Toc425251877"/>
              <w:bookmarkStart w:id="16059" w:name="_Toc425252547"/>
              <w:bookmarkStart w:id="16060" w:name="_Toc425253218"/>
              <w:bookmarkStart w:id="16061" w:name="_Toc425256609"/>
              <w:bookmarkStart w:id="16062" w:name="_Toc425276310"/>
              <w:bookmarkStart w:id="16063" w:name="_Toc425342408"/>
              <w:bookmarkStart w:id="16064" w:name="_Toc425349614"/>
              <w:bookmarkStart w:id="16065" w:name="_Toc425352763"/>
              <w:bookmarkStart w:id="16066" w:name="_Toc425353448"/>
              <w:bookmarkStart w:id="16067" w:name="_Toc425787441"/>
              <w:bookmarkStart w:id="16068" w:name="_Toc425788127"/>
              <w:bookmarkStart w:id="16069" w:name="_Toc425788814"/>
              <w:bookmarkStart w:id="16070" w:name="_Toc425789501"/>
              <w:bookmarkStart w:id="16071" w:name="_Toc425790188"/>
              <w:bookmarkStart w:id="16072" w:name="_Toc425793928"/>
              <w:bookmarkStart w:id="16073" w:name="_Toc426384863"/>
              <w:bookmarkStart w:id="16074" w:name="_Toc426386267"/>
              <w:bookmarkStart w:id="16075" w:name="_Toc426387670"/>
              <w:bookmarkStart w:id="16076" w:name="_Toc426389074"/>
              <w:bookmarkStart w:id="16077" w:name="_Toc426390478"/>
              <w:bookmarkStart w:id="16078" w:name="_Toc426391882"/>
              <w:bookmarkStart w:id="16079" w:name="_Toc426393285"/>
              <w:bookmarkStart w:id="16080" w:name="_Toc427824870"/>
              <w:bookmarkStart w:id="16081" w:name="_Toc427852683"/>
              <w:bookmarkStart w:id="16082" w:name="_Toc427854923"/>
              <w:bookmarkStart w:id="16083" w:name="_Toc427857124"/>
              <w:bookmarkEnd w:id="16040"/>
              <w:bookmarkEnd w:id="16041"/>
              <w:bookmarkEnd w:id="16042"/>
              <w:bookmarkEnd w:id="16043"/>
              <w:bookmarkEnd w:id="16044"/>
              <w:bookmarkEnd w:id="16045"/>
              <w:bookmarkEnd w:id="16046"/>
              <w:bookmarkEnd w:id="16047"/>
              <w:bookmarkEnd w:id="16048"/>
              <w:bookmarkEnd w:id="16049"/>
              <w:bookmarkEnd w:id="16050"/>
              <w:bookmarkEnd w:id="16051"/>
              <w:bookmarkEnd w:id="16052"/>
              <w:bookmarkEnd w:id="16053"/>
              <w:bookmarkEnd w:id="16054"/>
              <w:bookmarkEnd w:id="16055"/>
              <w:bookmarkEnd w:id="16056"/>
              <w:bookmarkEnd w:id="16057"/>
              <w:bookmarkEnd w:id="16058"/>
              <w:bookmarkEnd w:id="16059"/>
              <w:bookmarkEnd w:id="16060"/>
              <w:bookmarkEnd w:id="16061"/>
              <w:bookmarkEnd w:id="16062"/>
              <w:bookmarkEnd w:id="16063"/>
              <w:bookmarkEnd w:id="16064"/>
              <w:bookmarkEnd w:id="16065"/>
              <w:bookmarkEnd w:id="16066"/>
              <w:bookmarkEnd w:id="16067"/>
              <w:bookmarkEnd w:id="16068"/>
              <w:bookmarkEnd w:id="16069"/>
              <w:bookmarkEnd w:id="16070"/>
              <w:bookmarkEnd w:id="16071"/>
              <w:bookmarkEnd w:id="16072"/>
              <w:bookmarkEnd w:id="16073"/>
              <w:bookmarkEnd w:id="16074"/>
              <w:bookmarkEnd w:id="16075"/>
              <w:bookmarkEnd w:id="16076"/>
              <w:bookmarkEnd w:id="16077"/>
              <w:bookmarkEnd w:id="16078"/>
              <w:bookmarkEnd w:id="16079"/>
              <w:bookmarkEnd w:id="16080"/>
              <w:bookmarkEnd w:id="16081"/>
              <w:bookmarkEnd w:id="16082"/>
              <w:bookmarkEnd w:id="16083"/>
            </w:del>
          </w:p>
        </w:tc>
        <w:tc>
          <w:tcPr>
            <w:tcW w:w="771" w:type="dxa"/>
            <w:tcBorders>
              <w:top w:val="single" w:sz="4" w:space="0" w:color="auto"/>
              <w:left w:val="single" w:sz="4" w:space="0" w:color="auto"/>
              <w:bottom w:val="single" w:sz="4" w:space="0" w:color="auto"/>
              <w:right w:val="single" w:sz="4" w:space="0" w:color="auto"/>
            </w:tcBorders>
          </w:tcPr>
          <w:p w14:paraId="76F0AD6C" w14:textId="3973292C" w:rsidR="005F4718" w:rsidRPr="00C106B9" w:rsidDel="0011163F" w:rsidRDefault="005F4718" w:rsidP="009C3129">
            <w:pPr>
              <w:ind w:left="-57" w:firstLine="0"/>
              <w:jc w:val="center"/>
              <w:rPr>
                <w:del w:id="16084" w:author="Ramasubramani, Hariharan" w:date="2015-07-13T16:01:00Z"/>
                <w:rFonts w:cstheme="minorHAnsi"/>
                <w:color w:val="000000" w:themeColor="text1"/>
              </w:rPr>
            </w:pPr>
            <w:del w:id="16085" w:author="Ramasubramani, Hariharan" w:date="2015-07-13T16:01:00Z">
              <w:r w:rsidRPr="00C106B9" w:rsidDel="0011163F">
                <w:rPr>
                  <w:rFonts w:cstheme="minorHAnsi"/>
                  <w:color w:val="000000" w:themeColor="text1"/>
                </w:rPr>
                <w:delText>NE</w:delText>
              </w:r>
              <w:bookmarkStart w:id="16086" w:name="_Toc425149387"/>
              <w:bookmarkStart w:id="16087" w:name="_Toc425161926"/>
              <w:bookmarkStart w:id="16088" w:name="_Toc425162934"/>
              <w:bookmarkStart w:id="16089" w:name="_Toc425163340"/>
              <w:bookmarkStart w:id="16090" w:name="_Toc425170827"/>
              <w:bookmarkStart w:id="16091" w:name="_Toc425173140"/>
              <w:bookmarkStart w:id="16092" w:name="_Toc425234613"/>
              <w:bookmarkStart w:id="16093" w:name="_Toc425238165"/>
              <w:bookmarkStart w:id="16094" w:name="_Toc425239411"/>
              <w:bookmarkStart w:id="16095" w:name="_Toc425240658"/>
              <w:bookmarkStart w:id="16096" w:name="_Toc425241904"/>
              <w:bookmarkStart w:id="16097" w:name="_Toc425243150"/>
              <w:bookmarkStart w:id="16098" w:name="_Toc425244397"/>
              <w:bookmarkStart w:id="16099" w:name="_Toc425245644"/>
              <w:bookmarkStart w:id="16100" w:name="_Toc425246891"/>
              <w:bookmarkStart w:id="16101" w:name="_Toc425248137"/>
              <w:bookmarkStart w:id="16102" w:name="_Toc425249384"/>
              <w:bookmarkStart w:id="16103" w:name="_Toc425250631"/>
              <w:bookmarkStart w:id="16104" w:name="_Toc425251878"/>
              <w:bookmarkStart w:id="16105" w:name="_Toc425252548"/>
              <w:bookmarkStart w:id="16106" w:name="_Toc425253219"/>
              <w:bookmarkStart w:id="16107" w:name="_Toc425256610"/>
              <w:bookmarkStart w:id="16108" w:name="_Toc425276311"/>
              <w:bookmarkStart w:id="16109" w:name="_Toc425342409"/>
              <w:bookmarkStart w:id="16110" w:name="_Toc425349615"/>
              <w:bookmarkStart w:id="16111" w:name="_Toc425352764"/>
              <w:bookmarkStart w:id="16112" w:name="_Toc425353449"/>
              <w:bookmarkStart w:id="16113" w:name="_Toc425787442"/>
              <w:bookmarkStart w:id="16114" w:name="_Toc425788128"/>
              <w:bookmarkStart w:id="16115" w:name="_Toc425788815"/>
              <w:bookmarkStart w:id="16116" w:name="_Toc425789502"/>
              <w:bookmarkStart w:id="16117" w:name="_Toc425790189"/>
              <w:bookmarkStart w:id="16118" w:name="_Toc425793929"/>
              <w:bookmarkStart w:id="16119" w:name="_Toc426384864"/>
              <w:bookmarkStart w:id="16120" w:name="_Toc426386268"/>
              <w:bookmarkStart w:id="16121" w:name="_Toc426387671"/>
              <w:bookmarkStart w:id="16122" w:name="_Toc426389075"/>
              <w:bookmarkStart w:id="16123" w:name="_Toc426390479"/>
              <w:bookmarkStart w:id="16124" w:name="_Toc426391883"/>
              <w:bookmarkStart w:id="16125" w:name="_Toc426393286"/>
              <w:bookmarkStart w:id="16126" w:name="_Toc427824871"/>
              <w:bookmarkStart w:id="16127" w:name="_Toc427852684"/>
              <w:bookmarkStart w:id="16128" w:name="_Toc427854924"/>
              <w:bookmarkStart w:id="16129" w:name="_Toc427857125"/>
              <w:bookmarkEnd w:id="16086"/>
              <w:bookmarkEnd w:id="16087"/>
              <w:bookmarkEnd w:id="16088"/>
              <w:bookmarkEnd w:id="16089"/>
              <w:bookmarkEnd w:id="16090"/>
              <w:bookmarkEnd w:id="16091"/>
              <w:bookmarkEnd w:id="16092"/>
              <w:bookmarkEnd w:id="16093"/>
              <w:bookmarkEnd w:id="16094"/>
              <w:bookmarkEnd w:id="16095"/>
              <w:bookmarkEnd w:id="16096"/>
              <w:bookmarkEnd w:id="16097"/>
              <w:bookmarkEnd w:id="16098"/>
              <w:bookmarkEnd w:id="16099"/>
              <w:bookmarkEnd w:id="16100"/>
              <w:bookmarkEnd w:id="16101"/>
              <w:bookmarkEnd w:id="16102"/>
              <w:bookmarkEnd w:id="16103"/>
              <w:bookmarkEnd w:id="16104"/>
              <w:bookmarkEnd w:id="16105"/>
              <w:bookmarkEnd w:id="16106"/>
              <w:bookmarkEnd w:id="16107"/>
              <w:bookmarkEnd w:id="16108"/>
              <w:bookmarkEnd w:id="16109"/>
              <w:bookmarkEnd w:id="16110"/>
              <w:bookmarkEnd w:id="16111"/>
              <w:bookmarkEnd w:id="16112"/>
              <w:bookmarkEnd w:id="16113"/>
              <w:bookmarkEnd w:id="16114"/>
              <w:bookmarkEnd w:id="16115"/>
              <w:bookmarkEnd w:id="16116"/>
              <w:bookmarkEnd w:id="16117"/>
              <w:bookmarkEnd w:id="16118"/>
              <w:bookmarkEnd w:id="16119"/>
              <w:bookmarkEnd w:id="16120"/>
              <w:bookmarkEnd w:id="16121"/>
              <w:bookmarkEnd w:id="16122"/>
              <w:bookmarkEnd w:id="16123"/>
              <w:bookmarkEnd w:id="16124"/>
              <w:bookmarkEnd w:id="16125"/>
              <w:bookmarkEnd w:id="16126"/>
              <w:bookmarkEnd w:id="16127"/>
              <w:bookmarkEnd w:id="16128"/>
              <w:bookmarkEnd w:id="16129"/>
            </w:del>
          </w:p>
        </w:tc>
        <w:tc>
          <w:tcPr>
            <w:tcW w:w="1351" w:type="dxa"/>
            <w:tcBorders>
              <w:top w:val="single" w:sz="4" w:space="0" w:color="auto"/>
              <w:left w:val="single" w:sz="4" w:space="0" w:color="auto"/>
              <w:bottom w:val="single" w:sz="4" w:space="0" w:color="auto"/>
              <w:right w:val="single" w:sz="4" w:space="0" w:color="auto"/>
            </w:tcBorders>
          </w:tcPr>
          <w:p w14:paraId="0A39FDBA" w14:textId="11FF5F38" w:rsidR="005F4718" w:rsidRPr="00C106B9" w:rsidDel="0011163F" w:rsidRDefault="005F4718" w:rsidP="009C3129">
            <w:pPr>
              <w:ind w:left="-57" w:firstLine="0"/>
              <w:jc w:val="center"/>
              <w:rPr>
                <w:del w:id="16130" w:author="Ramasubramani, Hariharan" w:date="2015-07-13T16:01:00Z"/>
                <w:rFonts w:cstheme="minorHAnsi"/>
                <w:color w:val="000000" w:themeColor="text1"/>
              </w:rPr>
            </w:pPr>
            <w:del w:id="16131" w:author="Ramasubramani, Hariharan" w:date="2015-07-13T16:01:00Z">
              <w:r w:rsidRPr="00C106B9" w:rsidDel="0011163F">
                <w:rPr>
                  <w:rFonts w:cstheme="minorHAnsi"/>
                  <w:color w:val="000000" w:themeColor="text1"/>
                </w:rPr>
                <w:delText>Date/Time</w:delText>
              </w:r>
              <w:bookmarkStart w:id="16132" w:name="_Toc425149388"/>
              <w:bookmarkStart w:id="16133" w:name="_Toc425161927"/>
              <w:bookmarkStart w:id="16134" w:name="_Toc425162935"/>
              <w:bookmarkStart w:id="16135" w:name="_Toc425163341"/>
              <w:bookmarkStart w:id="16136" w:name="_Toc425170828"/>
              <w:bookmarkStart w:id="16137" w:name="_Toc425173141"/>
              <w:bookmarkStart w:id="16138" w:name="_Toc425234614"/>
              <w:bookmarkStart w:id="16139" w:name="_Toc425238166"/>
              <w:bookmarkStart w:id="16140" w:name="_Toc425239412"/>
              <w:bookmarkStart w:id="16141" w:name="_Toc425240659"/>
              <w:bookmarkStart w:id="16142" w:name="_Toc425241905"/>
              <w:bookmarkStart w:id="16143" w:name="_Toc425243151"/>
              <w:bookmarkStart w:id="16144" w:name="_Toc425244398"/>
              <w:bookmarkStart w:id="16145" w:name="_Toc425245645"/>
              <w:bookmarkStart w:id="16146" w:name="_Toc425246892"/>
              <w:bookmarkStart w:id="16147" w:name="_Toc425248138"/>
              <w:bookmarkStart w:id="16148" w:name="_Toc425249385"/>
              <w:bookmarkStart w:id="16149" w:name="_Toc425250632"/>
              <w:bookmarkStart w:id="16150" w:name="_Toc425251879"/>
              <w:bookmarkStart w:id="16151" w:name="_Toc425252549"/>
              <w:bookmarkStart w:id="16152" w:name="_Toc425253220"/>
              <w:bookmarkStart w:id="16153" w:name="_Toc425256611"/>
              <w:bookmarkStart w:id="16154" w:name="_Toc425276312"/>
              <w:bookmarkStart w:id="16155" w:name="_Toc425342410"/>
              <w:bookmarkStart w:id="16156" w:name="_Toc425349616"/>
              <w:bookmarkStart w:id="16157" w:name="_Toc425352765"/>
              <w:bookmarkStart w:id="16158" w:name="_Toc425353450"/>
              <w:bookmarkStart w:id="16159" w:name="_Toc425787443"/>
              <w:bookmarkStart w:id="16160" w:name="_Toc425788129"/>
              <w:bookmarkStart w:id="16161" w:name="_Toc425788816"/>
              <w:bookmarkStart w:id="16162" w:name="_Toc425789503"/>
              <w:bookmarkStart w:id="16163" w:name="_Toc425790190"/>
              <w:bookmarkStart w:id="16164" w:name="_Toc425793930"/>
              <w:bookmarkStart w:id="16165" w:name="_Toc426384865"/>
              <w:bookmarkStart w:id="16166" w:name="_Toc426386269"/>
              <w:bookmarkStart w:id="16167" w:name="_Toc426387672"/>
              <w:bookmarkStart w:id="16168" w:name="_Toc426389076"/>
              <w:bookmarkStart w:id="16169" w:name="_Toc426390480"/>
              <w:bookmarkStart w:id="16170" w:name="_Toc426391884"/>
              <w:bookmarkStart w:id="16171" w:name="_Toc426393287"/>
              <w:bookmarkStart w:id="16172" w:name="_Toc427824872"/>
              <w:bookmarkStart w:id="16173" w:name="_Toc427852685"/>
              <w:bookmarkStart w:id="16174" w:name="_Toc427854925"/>
              <w:bookmarkStart w:id="16175" w:name="_Toc427857126"/>
              <w:bookmarkEnd w:id="16132"/>
              <w:bookmarkEnd w:id="16133"/>
              <w:bookmarkEnd w:id="16134"/>
              <w:bookmarkEnd w:id="16135"/>
              <w:bookmarkEnd w:id="16136"/>
              <w:bookmarkEnd w:id="16137"/>
              <w:bookmarkEnd w:id="16138"/>
              <w:bookmarkEnd w:id="16139"/>
              <w:bookmarkEnd w:id="16140"/>
              <w:bookmarkEnd w:id="16141"/>
              <w:bookmarkEnd w:id="16142"/>
              <w:bookmarkEnd w:id="16143"/>
              <w:bookmarkEnd w:id="16144"/>
              <w:bookmarkEnd w:id="16145"/>
              <w:bookmarkEnd w:id="16146"/>
              <w:bookmarkEnd w:id="16147"/>
              <w:bookmarkEnd w:id="16148"/>
              <w:bookmarkEnd w:id="16149"/>
              <w:bookmarkEnd w:id="16150"/>
              <w:bookmarkEnd w:id="16151"/>
              <w:bookmarkEnd w:id="16152"/>
              <w:bookmarkEnd w:id="16153"/>
              <w:bookmarkEnd w:id="16154"/>
              <w:bookmarkEnd w:id="16155"/>
              <w:bookmarkEnd w:id="16156"/>
              <w:bookmarkEnd w:id="16157"/>
              <w:bookmarkEnd w:id="16158"/>
              <w:bookmarkEnd w:id="16159"/>
              <w:bookmarkEnd w:id="16160"/>
              <w:bookmarkEnd w:id="16161"/>
              <w:bookmarkEnd w:id="16162"/>
              <w:bookmarkEnd w:id="16163"/>
              <w:bookmarkEnd w:id="16164"/>
              <w:bookmarkEnd w:id="16165"/>
              <w:bookmarkEnd w:id="16166"/>
              <w:bookmarkEnd w:id="16167"/>
              <w:bookmarkEnd w:id="16168"/>
              <w:bookmarkEnd w:id="16169"/>
              <w:bookmarkEnd w:id="16170"/>
              <w:bookmarkEnd w:id="16171"/>
              <w:bookmarkEnd w:id="16172"/>
              <w:bookmarkEnd w:id="16173"/>
              <w:bookmarkEnd w:id="16174"/>
              <w:bookmarkEnd w:id="16175"/>
            </w:del>
          </w:p>
        </w:tc>
        <w:tc>
          <w:tcPr>
            <w:tcW w:w="712" w:type="dxa"/>
            <w:tcBorders>
              <w:top w:val="single" w:sz="4" w:space="0" w:color="auto"/>
              <w:left w:val="single" w:sz="4" w:space="0" w:color="auto"/>
              <w:bottom w:val="single" w:sz="4" w:space="0" w:color="auto"/>
              <w:right w:val="single" w:sz="4" w:space="0" w:color="auto"/>
            </w:tcBorders>
          </w:tcPr>
          <w:p w14:paraId="6DC774DA" w14:textId="0CF49FD8" w:rsidR="005F4718" w:rsidRPr="00C106B9" w:rsidDel="0011163F" w:rsidRDefault="005F4718" w:rsidP="009C3129">
            <w:pPr>
              <w:ind w:left="-57" w:firstLine="0"/>
              <w:jc w:val="center"/>
              <w:rPr>
                <w:del w:id="16176" w:author="Ramasubramani, Hariharan" w:date="2015-07-13T16:01:00Z"/>
                <w:rFonts w:cstheme="minorHAnsi"/>
                <w:color w:val="000000" w:themeColor="text1"/>
              </w:rPr>
            </w:pPr>
            <w:del w:id="16177" w:author="Ramasubramani, Hariharan" w:date="2015-07-13T16:01:00Z">
              <w:r w:rsidRPr="00C106B9" w:rsidDel="0011163F">
                <w:rPr>
                  <w:rFonts w:cstheme="minorHAnsi"/>
                  <w:color w:val="000000" w:themeColor="text1"/>
                </w:rPr>
                <w:delText>-</w:delText>
              </w:r>
              <w:bookmarkStart w:id="16178" w:name="_Toc425149389"/>
              <w:bookmarkStart w:id="16179" w:name="_Toc425161928"/>
              <w:bookmarkStart w:id="16180" w:name="_Toc425162936"/>
              <w:bookmarkStart w:id="16181" w:name="_Toc425163342"/>
              <w:bookmarkStart w:id="16182" w:name="_Toc425170829"/>
              <w:bookmarkStart w:id="16183" w:name="_Toc425173142"/>
              <w:bookmarkStart w:id="16184" w:name="_Toc425234615"/>
              <w:bookmarkStart w:id="16185" w:name="_Toc425238167"/>
              <w:bookmarkStart w:id="16186" w:name="_Toc425239413"/>
              <w:bookmarkStart w:id="16187" w:name="_Toc425240660"/>
              <w:bookmarkStart w:id="16188" w:name="_Toc425241906"/>
              <w:bookmarkStart w:id="16189" w:name="_Toc425243152"/>
              <w:bookmarkStart w:id="16190" w:name="_Toc425244399"/>
              <w:bookmarkStart w:id="16191" w:name="_Toc425245646"/>
              <w:bookmarkStart w:id="16192" w:name="_Toc425246893"/>
              <w:bookmarkStart w:id="16193" w:name="_Toc425248139"/>
              <w:bookmarkStart w:id="16194" w:name="_Toc425249386"/>
              <w:bookmarkStart w:id="16195" w:name="_Toc425250633"/>
              <w:bookmarkStart w:id="16196" w:name="_Toc425251880"/>
              <w:bookmarkStart w:id="16197" w:name="_Toc425252550"/>
              <w:bookmarkStart w:id="16198" w:name="_Toc425253221"/>
              <w:bookmarkStart w:id="16199" w:name="_Toc425256612"/>
              <w:bookmarkStart w:id="16200" w:name="_Toc425276313"/>
              <w:bookmarkStart w:id="16201" w:name="_Toc425342411"/>
              <w:bookmarkStart w:id="16202" w:name="_Toc425349617"/>
              <w:bookmarkStart w:id="16203" w:name="_Toc425352766"/>
              <w:bookmarkStart w:id="16204" w:name="_Toc425353451"/>
              <w:bookmarkStart w:id="16205" w:name="_Toc425787444"/>
              <w:bookmarkStart w:id="16206" w:name="_Toc425788130"/>
              <w:bookmarkStart w:id="16207" w:name="_Toc425788817"/>
              <w:bookmarkStart w:id="16208" w:name="_Toc425789504"/>
              <w:bookmarkStart w:id="16209" w:name="_Toc425790191"/>
              <w:bookmarkStart w:id="16210" w:name="_Toc425793931"/>
              <w:bookmarkStart w:id="16211" w:name="_Toc426384866"/>
              <w:bookmarkStart w:id="16212" w:name="_Toc426386270"/>
              <w:bookmarkStart w:id="16213" w:name="_Toc426387673"/>
              <w:bookmarkStart w:id="16214" w:name="_Toc426389077"/>
              <w:bookmarkStart w:id="16215" w:name="_Toc426390481"/>
              <w:bookmarkStart w:id="16216" w:name="_Toc426391885"/>
              <w:bookmarkStart w:id="16217" w:name="_Toc426393288"/>
              <w:bookmarkStart w:id="16218" w:name="_Toc427824873"/>
              <w:bookmarkStart w:id="16219" w:name="_Toc427852686"/>
              <w:bookmarkStart w:id="16220" w:name="_Toc427854926"/>
              <w:bookmarkStart w:id="16221" w:name="_Toc427857127"/>
              <w:bookmarkEnd w:id="16178"/>
              <w:bookmarkEnd w:id="16179"/>
              <w:bookmarkEnd w:id="16180"/>
              <w:bookmarkEnd w:id="16181"/>
              <w:bookmarkEnd w:id="16182"/>
              <w:bookmarkEnd w:id="16183"/>
              <w:bookmarkEnd w:id="16184"/>
              <w:bookmarkEnd w:id="16185"/>
              <w:bookmarkEnd w:id="16186"/>
              <w:bookmarkEnd w:id="16187"/>
              <w:bookmarkEnd w:id="16188"/>
              <w:bookmarkEnd w:id="16189"/>
              <w:bookmarkEnd w:id="16190"/>
              <w:bookmarkEnd w:id="16191"/>
              <w:bookmarkEnd w:id="16192"/>
              <w:bookmarkEnd w:id="16193"/>
              <w:bookmarkEnd w:id="16194"/>
              <w:bookmarkEnd w:id="16195"/>
              <w:bookmarkEnd w:id="16196"/>
              <w:bookmarkEnd w:id="16197"/>
              <w:bookmarkEnd w:id="16198"/>
              <w:bookmarkEnd w:id="16199"/>
              <w:bookmarkEnd w:id="16200"/>
              <w:bookmarkEnd w:id="16201"/>
              <w:bookmarkEnd w:id="16202"/>
              <w:bookmarkEnd w:id="16203"/>
              <w:bookmarkEnd w:id="16204"/>
              <w:bookmarkEnd w:id="16205"/>
              <w:bookmarkEnd w:id="16206"/>
              <w:bookmarkEnd w:id="16207"/>
              <w:bookmarkEnd w:id="16208"/>
              <w:bookmarkEnd w:id="16209"/>
              <w:bookmarkEnd w:id="16210"/>
              <w:bookmarkEnd w:id="16211"/>
              <w:bookmarkEnd w:id="16212"/>
              <w:bookmarkEnd w:id="16213"/>
              <w:bookmarkEnd w:id="16214"/>
              <w:bookmarkEnd w:id="16215"/>
              <w:bookmarkEnd w:id="16216"/>
              <w:bookmarkEnd w:id="16217"/>
              <w:bookmarkEnd w:id="16218"/>
              <w:bookmarkEnd w:id="16219"/>
              <w:bookmarkEnd w:id="16220"/>
              <w:bookmarkEnd w:id="16221"/>
            </w:del>
          </w:p>
        </w:tc>
        <w:tc>
          <w:tcPr>
            <w:tcW w:w="2441" w:type="dxa"/>
            <w:tcBorders>
              <w:top w:val="single" w:sz="4" w:space="0" w:color="auto"/>
              <w:left w:val="single" w:sz="4" w:space="0" w:color="auto"/>
              <w:bottom w:val="single" w:sz="4" w:space="0" w:color="auto"/>
              <w:right w:val="single" w:sz="4" w:space="0" w:color="auto"/>
            </w:tcBorders>
          </w:tcPr>
          <w:p w14:paraId="17DAB673" w14:textId="1FA4D34C" w:rsidR="005F4718" w:rsidDel="0011163F" w:rsidRDefault="005F4718" w:rsidP="009C3129">
            <w:pPr>
              <w:ind w:left="-57" w:right="-70" w:firstLine="0"/>
              <w:jc w:val="center"/>
              <w:rPr>
                <w:del w:id="16222" w:author="Ramasubramani, Hariharan" w:date="2015-07-13T16:01:00Z"/>
                <w:rFonts w:cstheme="minorHAnsi"/>
                <w:color w:val="000000" w:themeColor="text1"/>
              </w:rPr>
            </w:pPr>
            <w:del w:id="16223" w:author="Ramasubramani, Hariharan" w:date="2015-07-13T16:01:00Z">
              <w:r w:rsidDel="0011163F">
                <w:rPr>
                  <w:rFonts w:cstheme="minorHAnsi"/>
                  <w:color w:val="000000" w:themeColor="text1"/>
                </w:rPr>
                <w:delText>Format:</w:delText>
              </w:r>
              <w:bookmarkStart w:id="16224" w:name="_Toc425149390"/>
              <w:bookmarkStart w:id="16225" w:name="_Toc425161929"/>
              <w:bookmarkStart w:id="16226" w:name="_Toc425162937"/>
              <w:bookmarkStart w:id="16227" w:name="_Toc425163343"/>
              <w:bookmarkStart w:id="16228" w:name="_Toc425170830"/>
              <w:bookmarkStart w:id="16229" w:name="_Toc425173143"/>
              <w:bookmarkStart w:id="16230" w:name="_Toc425234616"/>
              <w:bookmarkStart w:id="16231" w:name="_Toc425238168"/>
              <w:bookmarkStart w:id="16232" w:name="_Toc425239414"/>
              <w:bookmarkStart w:id="16233" w:name="_Toc425240661"/>
              <w:bookmarkStart w:id="16234" w:name="_Toc425241907"/>
              <w:bookmarkStart w:id="16235" w:name="_Toc425243153"/>
              <w:bookmarkStart w:id="16236" w:name="_Toc425244400"/>
              <w:bookmarkStart w:id="16237" w:name="_Toc425245647"/>
              <w:bookmarkStart w:id="16238" w:name="_Toc425246894"/>
              <w:bookmarkStart w:id="16239" w:name="_Toc425248140"/>
              <w:bookmarkStart w:id="16240" w:name="_Toc425249387"/>
              <w:bookmarkStart w:id="16241" w:name="_Toc425250634"/>
              <w:bookmarkStart w:id="16242" w:name="_Toc425251881"/>
              <w:bookmarkStart w:id="16243" w:name="_Toc425252551"/>
              <w:bookmarkStart w:id="16244" w:name="_Toc425253222"/>
              <w:bookmarkStart w:id="16245" w:name="_Toc425256613"/>
              <w:bookmarkStart w:id="16246" w:name="_Toc425276314"/>
              <w:bookmarkStart w:id="16247" w:name="_Toc425342412"/>
              <w:bookmarkStart w:id="16248" w:name="_Toc425349618"/>
              <w:bookmarkStart w:id="16249" w:name="_Toc425352767"/>
              <w:bookmarkStart w:id="16250" w:name="_Toc425353452"/>
              <w:bookmarkStart w:id="16251" w:name="_Toc425787445"/>
              <w:bookmarkStart w:id="16252" w:name="_Toc425788131"/>
              <w:bookmarkStart w:id="16253" w:name="_Toc425788818"/>
              <w:bookmarkStart w:id="16254" w:name="_Toc425789505"/>
              <w:bookmarkStart w:id="16255" w:name="_Toc425790192"/>
              <w:bookmarkStart w:id="16256" w:name="_Toc425793932"/>
              <w:bookmarkStart w:id="16257" w:name="_Toc426384867"/>
              <w:bookmarkStart w:id="16258" w:name="_Toc426386271"/>
              <w:bookmarkStart w:id="16259" w:name="_Toc426387674"/>
              <w:bookmarkStart w:id="16260" w:name="_Toc426389078"/>
              <w:bookmarkStart w:id="16261" w:name="_Toc426390482"/>
              <w:bookmarkStart w:id="16262" w:name="_Toc426391886"/>
              <w:bookmarkStart w:id="16263" w:name="_Toc426393289"/>
              <w:bookmarkStart w:id="16264" w:name="_Toc427824874"/>
              <w:bookmarkStart w:id="16265" w:name="_Toc427852687"/>
              <w:bookmarkStart w:id="16266" w:name="_Toc427854927"/>
              <w:bookmarkStart w:id="16267" w:name="_Toc427857128"/>
              <w:bookmarkEnd w:id="16224"/>
              <w:bookmarkEnd w:id="16225"/>
              <w:bookmarkEnd w:id="16226"/>
              <w:bookmarkEnd w:id="16227"/>
              <w:bookmarkEnd w:id="16228"/>
              <w:bookmarkEnd w:id="16229"/>
              <w:bookmarkEnd w:id="16230"/>
              <w:bookmarkEnd w:id="16231"/>
              <w:bookmarkEnd w:id="16232"/>
              <w:bookmarkEnd w:id="16233"/>
              <w:bookmarkEnd w:id="16234"/>
              <w:bookmarkEnd w:id="16235"/>
              <w:bookmarkEnd w:id="16236"/>
              <w:bookmarkEnd w:id="16237"/>
              <w:bookmarkEnd w:id="16238"/>
              <w:bookmarkEnd w:id="16239"/>
              <w:bookmarkEnd w:id="16240"/>
              <w:bookmarkEnd w:id="16241"/>
              <w:bookmarkEnd w:id="16242"/>
              <w:bookmarkEnd w:id="16243"/>
              <w:bookmarkEnd w:id="16244"/>
              <w:bookmarkEnd w:id="16245"/>
              <w:bookmarkEnd w:id="16246"/>
              <w:bookmarkEnd w:id="16247"/>
              <w:bookmarkEnd w:id="16248"/>
              <w:bookmarkEnd w:id="16249"/>
              <w:bookmarkEnd w:id="16250"/>
              <w:bookmarkEnd w:id="16251"/>
              <w:bookmarkEnd w:id="16252"/>
              <w:bookmarkEnd w:id="16253"/>
              <w:bookmarkEnd w:id="16254"/>
              <w:bookmarkEnd w:id="16255"/>
              <w:bookmarkEnd w:id="16256"/>
              <w:bookmarkEnd w:id="16257"/>
              <w:bookmarkEnd w:id="16258"/>
              <w:bookmarkEnd w:id="16259"/>
              <w:bookmarkEnd w:id="16260"/>
              <w:bookmarkEnd w:id="16261"/>
              <w:bookmarkEnd w:id="16262"/>
              <w:bookmarkEnd w:id="16263"/>
              <w:bookmarkEnd w:id="16264"/>
              <w:bookmarkEnd w:id="16265"/>
              <w:bookmarkEnd w:id="16266"/>
              <w:bookmarkEnd w:id="16267"/>
            </w:del>
          </w:p>
          <w:p w14:paraId="3C9618F1" w14:textId="114ADC6F" w:rsidR="005F4718" w:rsidRPr="00C106B9" w:rsidDel="0011163F" w:rsidRDefault="005F4718" w:rsidP="009C3129">
            <w:pPr>
              <w:ind w:left="-57" w:right="-70" w:firstLine="0"/>
              <w:jc w:val="center"/>
              <w:rPr>
                <w:del w:id="16268" w:author="Ramasubramani, Hariharan" w:date="2015-07-13T16:01:00Z"/>
                <w:rFonts w:cstheme="minorHAnsi"/>
                <w:color w:val="000000" w:themeColor="text1"/>
              </w:rPr>
            </w:pPr>
            <w:del w:id="16269" w:author="Ramasubramani, Hariharan" w:date="2015-07-13T16:01:00Z">
              <w:r w:rsidRPr="00C106B9" w:rsidDel="0011163F">
                <w:rPr>
                  <w:rFonts w:cstheme="minorHAnsi"/>
                  <w:color w:val="000000" w:themeColor="text1"/>
                </w:rPr>
                <w:delText>mm/dd/yyyy hh:mm</w:delText>
              </w:r>
              <w:bookmarkStart w:id="16270" w:name="_Toc425149391"/>
              <w:bookmarkStart w:id="16271" w:name="_Toc425161930"/>
              <w:bookmarkStart w:id="16272" w:name="_Toc425162938"/>
              <w:bookmarkStart w:id="16273" w:name="_Toc425163344"/>
              <w:bookmarkStart w:id="16274" w:name="_Toc425170831"/>
              <w:bookmarkStart w:id="16275" w:name="_Toc425173144"/>
              <w:bookmarkStart w:id="16276" w:name="_Toc425234617"/>
              <w:bookmarkStart w:id="16277" w:name="_Toc425238169"/>
              <w:bookmarkStart w:id="16278" w:name="_Toc425239415"/>
              <w:bookmarkStart w:id="16279" w:name="_Toc425240662"/>
              <w:bookmarkStart w:id="16280" w:name="_Toc425241908"/>
              <w:bookmarkStart w:id="16281" w:name="_Toc425243154"/>
              <w:bookmarkStart w:id="16282" w:name="_Toc425244401"/>
              <w:bookmarkStart w:id="16283" w:name="_Toc425245648"/>
              <w:bookmarkStart w:id="16284" w:name="_Toc425246895"/>
              <w:bookmarkStart w:id="16285" w:name="_Toc425248141"/>
              <w:bookmarkStart w:id="16286" w:name="_Toc425249388"/>
              <w:bookmarkStart w:id="16287" w:name="_Toc425250635"/>
              <w:bookmarkStart w:id="16288" w:name="_Toc425251882"/>
              <w:bookmarkStart w:id="16289" w:name="_Toc425252552"/>
              <w:bookmarkStart w:id="16290" w:name="_Toc425253223"/>
              <w:bookmarkStart w:id="16291" w:name="_Toc425256614"/>
              <w:bookmarkStart w:id="16292" w:name="_Toc425276315"/>
              <w:bookmarkStart w:id="16293" w:name="_Toc425342413"/>
              <w:bookmarkStart w:id="16294" w:name="_Toc425349619"/>
              <w:bookmarkStart w:id="16295" w:name="_Toc425352768"/>
              <w:bookmarkStart w:id="16296" w:name="_Toc425353453"/>
              <w:bookmarkStart w:id="16297" w:name="_Toc425787446"/>
              <w:bookmarkStart w:id="16298" w:name="_Toc425788132"/>
              <w:bookmarkStart w:id="16299" w:name="_Toc425788819"/>
              <w:bookmarkStart w:id="16300" w:name="_Toc425789506"/>
              <w:bookmarkStart w:id="16301" w:name="_Toc425790193"/>
              <w:bookmarkStart w:id="16302" w:name="_Toc425793933"/>
              <w:bookmarkStart w:id="16303" w:name="_Toc426384868"/>
              <w:bookmarkStart w:id="16304" w:name="_Toc426386272"/>
              <w:bookmarkStart w:id="16305" w:name="_Toc426387675"/>
              <w:bookmarkStart w:id="16306" w:name="_Toc426389079"/>
              <w:bookmarkStart w:id="16307" w:name="_Toc426390483"/>
              <w:bookmarkStart w:id="16308" w:name="_Toc426391887"/>
              <w:bookmarkStart w:id="16309" w:name="_Toc426393290"/>
              <w:bookmarkStart w:id="16310" w:name="_Toc427824875"/>
              <w:bookmarkStart w:id="16311" w:name="_Toc427852688"/>
              <w:bookmarkStart w:id="16312" w:name="_Toc427854928"/>
              <w:bookmarkStart w:id="16313" w:name="_Toc427857129"/>
              <w:bookmarkEnd w:id="16270"/>
              <w:bookmarkEnd w:id="16271"/>
              <w:bookmarkEnd w:id="16272"/>
              <w:bookmarkEnd w:id="16273"/>
              <w:bookmarkEnd w:id="16274"/>
              <w:bookmarkEnd w:id="16275"/>
              <w:bookmarkEnd w:id="16276"/>
              <w:bookmarkEnd w:id="16277"/>
              <w:bookmarkEnd w:id="16278"/>
              <w:bookmarkEnd w:id="16279"/>
              <w:bookmarkEnd w:id="16280"/>
              <w:bookmarkEnd w:id="16281"/>
              <w:bookmarkEnd w:id="16282"/>
              <w:bookmarkEnd w:id="16283"/>
              <w:bookmarkEnd w:id="16284"/>
              <w:bookmarkEnd w:id="16285"/>
              <w:bookmarkEnd w:id="16286"/>
              <w:bookmarkEnd w:id="16287"/>
              <w:bookmarkEnd w:id="16288"/>
              <w:bookmarkEnd w:id="16289"/>
              <w:bookmarkEnd w:id="16290"/>
              <w:bookmarkEnd w:id="16291"/>
              <w:bookmarkEnd w:id="16292"/>
              <w:bookmarkEnd w:id="16293"/>
              <w:bookmarkEnd w:id="16294"/>
              <w:bookmarkEnd w:id="16295"/>
              <w:bookmarkEnd w:id="16296"/>
              <w:bookmarkEnd w:id="16297"/>
              <w:bookmarkEnd w:id="16298"/>
              <w:bookmarkEnd w:id="16299"/>
              <w:bookmarkEnd w:id="16300"/>
              <w:bookmarkEnd w:id="16301"/>
              <w:bookmarkEnd w:id="16302"/>
              <w:bookmarkEnd w:id="16303"/>
              <w:bookmarkEnd w:id="16304"/>
              <w:bookmarkEnd w:id="16305"/>
              <w:bookmarkEnd w:id="16306"/>
              <w:bookmarkEnd w:id="16307"/>
              <w:bookmarkEnd w:id="16308"/>
              <w:bookmarkEnd w:id="16309"/>
              <w:bookmarkEnd w:id="16310"/>
              <w:bookmarkEnd w:id="16311"/>
              <w:bookmarkEnd w:id="16312"/>
              <w:bookmarkEnd w:id="16313"/>
            </w:del>
          </w:p>
        </w:tc>
        <w:tc>
          <w:tcPr>
            <w:tcW w:w="868" w:type="dxa"/>
            <w:tcBorders>
              <w:top w:val="single" w:sz="4" w:space="0" w:color="auto"/>
              <w:left w:val="single" w:sz="4" w:space="0" w:color="auto"/>
              <w:bottom w:val="single" w:sz="4" w:space="0" w:color="auto"/>
              <w:right w:val="single" w:sz="4" w:space="0" w:color="auto"/>
            </w:tcBorders>
          </w:tcPr>
          <w:p w14:paraId="6547B41C" w14:textId="7FF74F49" w:rsidR="005F4718" w:rsidRPr="00C106B9" w:rsidDel="0011163F" w:rsidRDefault="005F4718" w:rsidP="009C3129">
            <w:pPr>
              <w:ind w:left="-57" w:firstLine="0"/>
              <w:jc w:val="center"/>
              <w:rPr>
                <w:del w:id="16314" w:author="Ramasubramani, Hariharan" w:date="2015-07-13T16:01:00Z"/>
                <w:rFonts w:cstheme="minorHAnsi"/>
                <w:color w:val="000000" w:themeColor="text1"/>
              </w:rPr>
            </w:pPr>
            <w:del w:id="16315" w:author="Ramasubramani, Hariharan" w:date="2015-07-13T16:01:00Z">
              <w:r w:rsidRPr="00C106B9" w:rsidDel="0011163F">
                <w:rPr>
                  <w:rFonts w:cstheme="minorHAnsi"/>
                  <w:color w:val="000000" w:themeColor="text1"/>
                </w:rPr>
                <w:delText>-</w:delText>
              </w:r>
              <w:bookmarkStart w:id="16316" w:name="_Toc425149392"/>
              <w:bookmarkStart w:id="16317" w:name="_Toc425161931"/>
              <w:bookmarkStart w:id="16318" w:name="_Toc425162939"/>
              <w:bookmarkStart w:id="16319" w:name="_Toc425163345"/>
              <w:bookmarkStart w:id="16320" w:name="_Toc425170832"/>
              <w:bookmarkStart w:id="16321" w:name="_Toc425173145"/>
              <w:bookmarkStart w:id="16322" w:name="_Toc425234618"/>
              <w:bookmarkStart w:id="16323" w:name="_Toc425238170"/>
              <w:bookmarkStart w:id="16324" w:name="_Toc425239416"/>
              <w:bookmarkStart w:id="16325" w:name="_Toc425240663"/>
              <w:bookmarkStart w:id="16326" w:name="_Toc425241909"/>
              <w:bookmarkStart w:id="16327" w:name="_Toc425243155"/>
              <w:bookmarkStart w:id="16328" w:name="_Toc425244402"/>
              <w:bookmarkStart w:id="16329" w:name="_Toc425245649"/>
              <w:bookmarkStart w:id="16330" w:name="_Toc425246896"/>
              <w:bookmarkStart w:id="16331" w:name="_Toc425248142"/>
              <w:bookmarkStart w:id="16332" w:name="_Toc425249389"/>
              <w:bookmarkStart w:id="16333" w:name="_Toc425250636"/>
              <w:bookmarkStart w:id="16334" w:name="_Toc425251883"/>
              <w:bookmarkStart w:id="16335" w:name="_Toc425252553"/>
              <w:bookmarkStart w:id="16336" w:name="_Toc425253224"/>
              <w:bookmarkStart w:id="16337" w:name="_Toc425256615"/>
              <w:bookmarkStart w:id="16338" w:name="_Toc425276316"/>
              <w:bookmarkStart w:id="16339" w:name="_Toc425342414"/>
              <w:bookmarkStart w:id="16340" w:name="_Toc425349620"/>
              <w:bookmarkStart w:id="16341" w:name="_Toc425352769"/>
              <w:bookmarkStart w:id="16342" w:name="_Toc425353454"/>
              <w:bookmarkStart w:id="16343" w:name="_Toc425787447"/>
              <w:bookmarkStart w:id="16344" w:name="_Toc425788133"/>
              <w:bookmarkStart w:id="16345" w:name="_Toc425788820"/>
              <w:bookmarkStart w:id="16346" w:name="_Toc425789507"/>
              <w:bookmarkStart w:id="16347" w:name="_Toc425790194"/>
              <w:bookmarkStart w:id="16348" w:name="_Toc425793934"/>
              <w:bookmarkStart w:id="16349" w:name="_Toc426384869"/>
              <w:bookmarkStart w:id="16350" w:name="_Toc426386273"/>
              <w:bookmarkStart w:id="16351" w:name="_Toc426387676"/>
              <w:bookmarkStart w:id="16352" w:name="_Toc426389080"/>
              <w:bookmarkStart w:id="16353" w:name="_Toc426390484"/>
              <w:bookmarkStart w:id="16354" w:name="_Toc426391888"/>
              <w:bookmarkStart w:id="16355" w:name="_Toc426393291"/>
              <w:bookmarkStart w:id="16356" w:name="_Toc427824876"/>
              <w:bookmarkStart w:id="16357" w:name="_Toc427852689"/>
              <w:bookmarkStart w:id="16358" w:name="_Toc427854929"/>
              <w:bookmarkStart w:id="16359" w:name="_Toc427857130"/>
              <w:bookmarkEnd w:id="16316"/>
              <w:bookmarkEnd w:id="16317"/>
              <w:bookmarkEnd w:id="16318"/>
              <w:bookmarkEnd w:id="16319"/>
              <w:bookmarkEnd w:id="16320"/>
              <w:bookmarkEnd w:id="16321"/>
              <w:bookmarkEnd w:id="16322"/>
              <w:bookmarkEnd w:id="16323"/>
              <w:bookmarkEnd w:id="16324"/>
              <w:bookmarkEnd w:id="16325"/>
              <w:bookmarkEnd w:id="16326"/>
              <w:bookmarkEnd w:id="16327"/>
              <w:bookmarkEnd w:id="16328"/>
              <w:bookmarkEnd w:id="16329"/>
              <w:bookmarkEnd w:id="16330"/>
              <w:bookmarkEnd w:id="16331"/>
              <w:bookmarkEnd w:id="16332"/>
              <w:bookmarkEnd w:id="16333"/>
              <w:bookmarkEnd w:id="16334"/>
              <w:bookmarkEnd w:id="16335"/>
              <w:bookmarkEnd w:id="16336"/>
              <w:bookmarkEnd w:id="16337"/>
              <w:bookmarkEnd w:id="16338"/>
              <w:bookmarkEnd w:id="16339"/>
              <w:bookmarkEnd w:id="16340"/>
              <w:bookmarkEnd w:id="16341"/>
              <w:bookmarkEnd w:id="16342"/>
              <w:bookmarkEnd w:id="16343"/>
              <w:bookmarkEnd w:id="16344"/>
              <w:bookmarkEnd w:id="16345"/>
              <w:bookmarkEnd w:id="16346"/>
              <w:bookmarkEnd w:id="16347"/>
              <w:bookmarkEnd w:id="16348"/>
              <w:bookmarkEnd w:id="16349"/>
              <w:bookmarkEnd w:id="16350"/>
              <w:bookmarkEnd w:id="16351"/>
              <w:bookmarkEnd w:id="16352"/>
              <w:bookmarkEnd w:id="16353"/>
              <w:bookmarkEnd w:id="16354"/>
              <w:bookmarkEnd w:id="16355"/>
              <w:bookmarkEnd w:id="16356"/>
              <w:bookmarkEnd w:id="16357"/>
              <w:bookmarkEnd w:id="16358"/>
              <w:bookmarkEnd w:id="16359"/>
            </w:del>
          </w:p>
        </w:tc>
        <w:bookmarkStart w:id="16360" w:name="_Toc425149393"/>
        <w:bookmarkStart w:id="16361" w:name="_Toc425161932"/>
        <w:bookmarkStart w:id="16362" w:name="_Toc425162940"/>
        <w:bookmarkStart w:id="16363" w:name="_Toc425163346"/>
        <w:bookmarkStart w:id="16364" w:name="_Toc425170833"/>
        <w:bookmarkStart w:id="16365" w:name="_Toc425173146"/>
        <w:bookmarkStart w:id="16366" w:name="_Toc425234619"/>
        <w:bookmarkStart w:id="16367" w:name="_Toc425238171"/>
        <w:bookmarkStart w:id="16368" w:name="_Toc425239417"/>
        <w:bookmarkStart w:id="16369" w:name="_Toc425240664"/>
        <w:bookmarkStart w:id="16370" w:name="_Toc425241910"/>
        <w:bookmarkStart w:id="16371" w:name="_Toc425243156"/>
        <w:bookmarkStart w:id="16372" w:name="_Toc425244403"/>
        <w:bookmarkStart w:id="16373" w:name="_Toc425245650"/>
        <w:bookmarkStart w:id="16374" w:name="_Toc425246897"/>
        <w:bookmarkStart w:id="16375" w:name="_Toc425248143"/>
        <w:bookmarkStart w:id="16376" w:name="_Toc425249390"/>
        <w:bookmarkStart w:id="16377" w:name="_Toc425250637"/>
        <w:bookmarkStart w:id="16378" w:name="_Toc425251884"/>
        <w:bookmarkStart w:id="16379" w:name="_Toc425252554"/>
        <w:bookmarkStart w:id="16380" w:name="_Toc425253225"/>
        <w:bookmarkStart w:id="16381" w:name="_Toc425256616"/>
        <w:bookmarkStart w:id="16382" w:name="_Toc425276317"/>
        <w:bookmarkStart w:id="16383" w:name="_Toc425342415"/>
        <w:bookmarkStart w:id="16384" w:name="_Toc425349621"/>
        <w:bookmarkStart w:id="16385" w:name="_Toc425352770"/>
        <w:bookmarkStart w:id="16386" w:name="_Toc425353455"/>
        <w:bookmarkStart w:id="16387" w:name="_Toc425787448"/>
        <w:bookmarkStart w:id="16388" w:name="_Toc425788134"/>
        <w:bookmarkStart w:id="16389" w:name="_Toc425788821"/>
        <w:bookmarkStart w:id="16390" w:name="_Toc425789508"/>
        <w:bookmarkStart w:id="16391" w:name="_Toc425790195"/>
        <w:bookmarkStart w:id="16392" w:name="_Toc425793935"/>
        <w:bookmarkStart w:id="16393" w:name="_Toc426384870"/>
        <w:bookmarkStart w:id="16394" w:name="_Toc426386274"/>
        <w:bookmarkStart w:id="16395" w:name="_Toc426387677"/>
        <w:bookmarkStart w:id="16396" w:name="_Toc426389081"/>
        <w:bookmarkStart w:id="16397" w:name="_Toc426390485"/>
        <w:bookmarkStart w:id="16398" w:name="_Toc426391889"/>
        <w:bookmarkStart w:id="16399" w:name="_Toc426393292"/>
        <w:bookmarkStart w:id="16400" w:name="_Toc427824877"/>
        <w:bookmarkStart w:id="16401" w:name="_Toc427852690"/>
        <w:bookmarkStart w:id="16402" w:name="_Toc427854930"/>
        <w:bookmarkStart w:id="16403" w:name="_Toc427857131"/>
        <w:bookmarkEnd w:id="16360"/>
        <w:bookmarkEnd w:id="16361"/>
        <w:bookmarkEnd w:id="16362"/>
        <w:bookmarkEnd w:id="16363"/>
        <w:bookmarkEnd w:id="16364"/>
        <w:bookmarkEnd w:id="16365"/>
        <w:bookmarkEnd w:id="16366"/>
        <w:bookmarkEnd w:id="16367"/>
        <w:bookmarkEnd w:id="16368"/>
        <w:bookmarkEnd w:id="16369"/>
        <w:bookmarkEnd w:id="16370"/>
        <w:bookmarkEnd w:id="16371"/>
        <w:bookmarkEnd w:id="16372"/>
        <w:bookmarkEnd w:id="16373"/>
        <w:bookmarkEnd w:id="16374"/>
        <w:bookmarkEnd w:id="16375"/>
        <w:bookmarkEnd w:id="16376"/>
        <w:bookmarkEnd w:id="16377"/>
        <w:bookmarkEnd w:id="16378"/>
        <w:bookmarkEnd w:id="16379"/>
        <w:bookmarkEnd w:id="16380"/>
        <w:bookmarkEnd w:id="16381"/>
        <w:bookmarkEnd w:id="16382"/>
        <w:bookmarkEnd w:id="16383"/>
        <w:bookmarkEnd w:id="16384"/>
        <w:bookmarkEnd w:id="16385"/>
        <w:bookmarkEnd w:id="16386"/>
        <w:bookmarkEnd w:id="16387"/>
        <w:bookmarkEnd w:id="16388"/>
        <w:bookmarkEnd w:id="16389"/>
        <w:bookmarkEnd w:id="16390"/>
        <w:bookmarkEnd w:id="16391"/>
        <w:bookmarkEnd w:id="16392"/>
        <w:bookmarkEnd w:id="16393"/>
        <w:bookmarkEnd w:id="16394"/>
        <w:bookmarkEnd w:id="16395"/>
        <w:bookmarkEnd w:id="16396"/>
        <w:bookmarkEnd w:id="16397"/>
        <w:bookmarkEnd w:id="16398"/>
        <w:bookmarkEnd w:id="16399"/>
        <w:bookmarkEnd w:id="16400"/>
        <w:bookmarkEnd w:id="16401"/>
        <w:bookmarkEnd w:id="16402"/>
        <w:bookmarkEnd w:id="16403"/>
      </w:tr>
      <w:tr w:rsidR="005F4718" w:rsidRPr="00C106B9" w:rsidDel="0011163F" w14:paraId="7973A8A0" w14:textId="081368A1" w:rsidTr="008C172F">
        <w:trPr>
          <w:cantSplit/>
          <w:trHeight w:val="314"/>
          <w:jc w:val="center"/>
          <w:del w:id="16404" w:author="Ramasubramani, Hariharan" w:date="2015-07-13T16:01:00Z"/>
        </w:trPr>
        <w:tc>
          <w:tcPr>
            <w:tcW w:w="1057" w:type="dxa"/>
            <w:tcBorders>
              <w:top w:val="single" w:sz="4" w:space="0" w:color="auto"/>
              <w:left w:val="single" w:sz="4" w:space="0" w:color="auto"/>
              <w:bottom w:val="single" w:sz="4" w:space="0" w:color="auto"/>
              <w:right w:val="single" w:sz="4" w:space="0" w:color="auto"/>
            </w:tcBorders>
          </w:tcPr>
          <w:p w14:paraId="3A8A2580" w14:textId="7D01044C" w:rsidR="005F4718" w:rsidRPr="00C106B9" w:rsidDel="0011163F" w:rsidRDefault="005F4718" w:rsidP="009C3129">
            <w:pPr>
              <w:pStyle w:val="ListParagraph"/>
              <w:numPr>
                <w:ilvl w:val="3"/>
                <w:numId w:val="7"/>
              </w:numPr>
              <w:overflowPunct w:val="0"/>
              <w:autoSpaceDE w:val="0"/>
              <w:autoSpaceDN w:val="0"/>
              <w:spacing w:after="60"/>
              <w:ind w:left="-43" w:firstLine="0"/>
              <w:textAlignment w:val="baseline"/>
              <w:rPr>
                <w:del w:id="16405" w:author="Ramasubramani, Hariharan" w:date="2015-07-13T16:01:00Z"/>
                <w:rFonts w:cstheme="minorHAnsi"/>
                <w:color w:val="000000" w:themeColor="text1"/>
              </w:rPr>
            </w:pPr>
            <w:bookmarkStart w:id="16406" w:name="_Toc425149394"/>
            <w:bookmarkStart w:id="16407" w:name="_Toc425161933"/>
            <w:bookmarkStart w:id="16408" w:name="_Toc425162941"/>
            <w:bookmarkStart w:id="16409" w:name="_Toc425163347"/>
            <w:bookmarkStart w:id="16410" w:name="_Toc425170834"/>
            <w:bookmarkStart w:id="16411" w:name="_Toc425173147"/>
            <w:bookmarkStart w:id="16412" w:name="_Toc425234620"/>
            <w:bookmarkStart w:id="16413" w:name="_Toc425238172"/>
            <w:bookmarkStart w:id="16414" w:name="_Toc425239418"/>
            <w:bookmarkStart w:id="16415" w:name="_Toc425240665"/>
            <w:bookmarkStart w:id="16416" w:name="_Toc425241911"/>
            <w:bookmarkStart w:id="16417" w:name="_Toc425243157"/>
            <w:bookmarkStart w:id="16418" w:name="_Toc425244404"/>
            <w:bookmarkStart w:id="16419" w:name="_Toc425245651"/>
            <w:bookmarkStart w:id="16420" w:name="_Toc425246898"/>
            <w:bookmarkStart w:id="16421" w:name="_Toc425248144"/>
            <w:bookmarkStart w:id="16422" w:name="_Toc425249391"/>
            <w:bookmarkStart w:id="16423" w:name="_Toc425250638"/>
            <w:bookmarkStart w:id="16424" w:name="_Toc425251885"/>
            <w:bookmarkStart w:id="16425" w:name="_Toc425252555"/>
            <w:bookmarkStart w:id="16426" w:name="_Toc425253226"/>
            <w:bookmarkStart w:id="16427" w:name="_Toc425256617"/>
            <w:bookmarkStart w:id="16428" w:name="_Toc425276318"/>
            <w:bookmarkStart w:id="16429" w:name="_Toc425342416"/>
            <w:bookmarkStart w:id="16430" w:name="_Toc425349622"/>
            <w:bookmarkStart w:id="16431" w:name="_Toc425352771"/>
            <w:bookmarkStart w:id="16432" w:name="_Toc425353456"/>
            <w:bookmarkStart w:id="16433" w:name="_Toc425787449"/>
            <w:bookmarkStart w:id="16434" w:name="_Toc425788135"/>
            <w:bookmarkStart w:id="16435" w:name="_Toc425788822"/>
            <w:bookmarkStart w:id="16436" w:name="_Toc425789509"/>
            <w:bookmarkStart w:id="16437" w:name="_Toc425790196"/>
            <w:bookmarkStart w:id="16438" w:name="_Toc425793936"/>
            <w:bookmarkStart w:id="16439" w:name="_Toc426384871"/>
            <w:bookmarkStart w:id="16440" w:name="_Toc426386275"/>
            <w:bookmarkStart w:id="16441" w:name="_Toc426387678"/>
            <w:bookmarkStart w:id="16442" w:name="_Toc426389082"/>
            <w:bookmarkStart w:id="16443" w:name="_Toc426390486"/>
            <w:bookmarkStart w:id="16444" w:name="_Toc426391890"/>
            <w:bookmarkStart w:id="16445" w:name="_Toc426393293"/>
            <w:bookmarkStart w:id="16446" w:name="_Toc427824878"/>
            <w:bookmarkStart w:id="16447" w:name="_Toc427852691"/>
            <w:bookmarkStart w:id="16448" w:name="_Toc427854931"/>
            <w:bookmarkStart w:id="16449" w:name="_Toc427857132"/>
            <w:bookmarkEnd w:id="16406"/>
            <w:bookmarkEnd w:id="16407"/>
            <w:bookmarkEnd w:id="16408"/>
            <w:bookmarkEnd w:id="16409"/>
            <w:bookmarkEnd w:id="16410"/>
            <w:bookmarkEnd w:id="16411"/>
            <w:bookmarkEnd w:id="16412"/>
            <w:bookmarkEnd w:id="16413"/>
            <w:bookmarkEnd w:id="16414"/>
            <w:bookmarkEnd w:id="16415"/>
            <w:bookmarkEnd w:id="16416"/>
            <w:bookmarkEnd w:id="16417"/>
            <w:bookmarkEnd w:id="16418"/>
            <w:bookmarkEnd w:id="16419"/>
            <w:bookmarkEnd w:id="16420"/>
            <w:bookmarkEnd w:id="16421"/>
            <w:bookmarkEnd w:id="16422"/>
            <w:bookmarkEnd w:id="16423"/>
            <w:bookmarkEnd w:id="16424"/>
            <w:bookmarkEnd w:id="16425"/>
            <w:bookmarkEnd w:id="16426"/>
            <w:bookmarkEnd w:id="16427"/>
            <w:bookmarkEnd w:id="16428"/>
            <w:bookmarkEnd w:id="16429"/>
            <w:bookmarkEnd w:id="16430"/>
            <w:bookmarkEnd w:id="16431"/>
            <w:bookmarkEnd w:id="16432"/>
            <w:bookmarkEnd w:id="16433"/>
            <w:bookmarkEnd w:id="16434"/>
            <w:bookmarkEnd w:id="16435"/>
            <w:bookmarkEnd w:id="16436"/>
            <w:bookmarkEnd w:id="16437"/>
            <w:bookmarkEnd w:id="16438"/>
            <w:bookmarkEnd w:id="16439"/>
            <w:bookmarkEnd w:id="16440"/>
            <w:bookmarkEnd w:id="16441"/>
            <w:bookmarkEnd w:id="16442"/>
            <w:bookmarkEnd w:id="16443"/>
            <w:bookmarkEnd w:id="16444"/>
            <w:bookmarkEnd w:id="16445"/>
            <w:bookmarkEnd w:id="16446"/>
            <w:bookmarkEnd w:id="16447"/>
            <w:bookmarkEnd w:id="16448"/>
            <w:bookmarkEnd w:id="16449"/>
          </w:p>
        </w:tc>
        <w:tc>
          <w:tcPr>
            <w:tcW w:w="2016" w:type="dxa"/>
            <w:tcBorders>
              <w:top w:val="single" w:sz="4" w:space="0" w:color="auto"/>
              <w:left w:val="single" w:sz="4" w:space="0" w:color="auto"/>
              <w:bottom w:val="single" w:sz="4" w:space="0" w:color="auto"/>
              <w:right w:val="single" w:sz="4" w:space="0" w:color="auto"/>
            </w:tcBorders>
          </w:tcPr>
          <w:p w14:paraId="60CD8553" w14:textId="1E71D719" w:rsidR="005F4718" w:rsidRPr="00C106B9" w:rsidDel="0011163F" w:rsidRDefault="005F4718" w:rsidP="009C3129">
            <w:pPr>
              <w:ind w:firstLine="0"/>
              <w:rPr>
                <w:del w:id="16450" w:author="Ramasubramani, Hariharan" w:date="2015-07-13T16:01:00Z"/>
                <w:rFonts w:cstheme="minorHAnsi"/>
                <w:color w:val="000000" w:themeColor="text1"/>
              </w:rPr>
            </w:pPr>
            <w:del w:id="16451" w:author="Ramasubramani, Hariharan" w:date="2015-07-13T16:01:00Z">
              <w:r w:rsidRPr="00C106B9" w:rsidDel="0011163F">
                <w:rPr>
                  <w:rFonts w:cstheme="minorHAnsi"/>
                  <w:color w:val="000000" w:themeColor="text1"/>
                </w:rPr>
                <w:delText>Created By</w:delText>
              </w:r>
              <w:r w:rsidDel="0011163F">
                <w:rPr>
                  <w:rFonts w:cstheme="minorHAnsi"/>
                  <w:color w:val="000000" w:themeColor="text1"/>
                </w:rPr>
                <w:delText>: Last Name</w:delText>
              </w:r>
              <w:bookmarkStart w:id="16452" w:name="_Toc425149395"/>
              <w:bookmarkStart w:id="16453" w:name="_Toc425161934"/>
              <w:bookmarkStart w:id="16454" w:name="_Toc425162942"/>
              <w:bookmarkStart w:id="16455" w:name="_Toc425163348"/>
              <w:bookmarkStart w:id="16456" w:name="_Toc425170835"/>
              <w:bookmarkStart w:id="16457" w:name="_Toc425173148"/>
              <w:bookmarkStart w:id="16458" w:name="_Toc425234621"/>
              <w:bookmarkStart w:id="16459" w:name="_Toc425238173"/>
              <w:bookmarkStart w:id="16460" w:name="_Toc425239419"/>
              <w:bookmarkStart w:id="16461" w:name="_Toc425240666"/>
              <w:bookmarkStart w:id="16462" w:name="_Toc425241912"/>
              <w:bookmarkStart w:id="16463" w:name="_Toc425243158"/>
              <w:bookmarkStart w:id="16464" w:name="_Toc425244405"/>
              <w:bookmarkStart w:id="16465" w:name="_Toc425245652"/>
              <w:bookmarkStart w:id="16466" w:name="_Toc425246899"/>
              <w:bookmarkStart w:id="16467" w:name="_Toc425248145"/>
              <w:bookmarkStart w:id="16468" w:name="_Toc425249392"/>
              <w:bookmarkStart w:id="16469" w:name="_Toc425250639"/>
              <w:bookmarkStart w:id="16470" w:name="_Toc425251886"/>
              <w:bookmarkStart w:id="16471" w:name="_Toc425252556"/>
              <w:bookmarkStart w:id="16472" w:name="_Toc425253227"/>
              <w:bookmarkStart w:id="16473" w:name="_Toc425256618"/>
              <w:bookmarkStart w:id="16474" w:name="_Toc425276319"/>
              <w:bookmarkStart w:id="16475" w:name="_Toc425342417"/>
              <w:bookmarkStart w:id="16476" w:name="_Toc425349623"/>
              <w:bookmarkStart w:id="16477" w:name="_Toc425352772"/>
              <w:bookmarkStart w:id="16478" w:name="_Toc425353457"/>
              <w:bookmarkStart w:id="16479" w:name="_Toc425787450"/>
              <w:bookmarkStart w:id="16480" w:name="_Toc425788136"/>
              <w:bookmarkStart w:id="16481" w:name="_Toc425788823"/>
              <w:bookmarkStart w:id="16482" w:name="_Toc425789510"/>
              <w:bookmarkStart w:id="16483" w:name="_Toc425790197"/>
              <w:bookmarkStart w:id="16484" w:name="_Toc425793937"/>
              <w:bookmarkStart w:id="16485" w:name="_Toc426384872"/>
              <w:bookmarkStart w:id="16486" w:name="_Toc426386276"/>
              <w:bookmarkStart w:id="16487" w:name="_Toc426387679"/>
              <w:bookmarkStart w:id="16488" w:name="_Toc426389083"/>
              <w:bookmarkStart w:id="16489" w:name="_Toc426390487"/>
              <w:bookmarkStart w:id="16490" w:name="_Toc426391891"/>
              <w:bookmarkStart w:id="16491" w:name="_Toc426393294"/>
              <w:bookmarkStart w:id="16492" w:name="_Toc427824879"/>
              <w:bookmarkStart w:id="16493" w:name="_Toc427852692"/>
              <w:bookmarkStart w:id="16494" w:name="_Toc427854932"/>
              <w:bookmarkStart w:id="16495" w:name="_Toc427857133"/>
              <w:bookmarkEnd w:id="16452"/>
              <w:bookmarkEnd w:id="16453"/>
              <w:bookmarkEnd w:id="16454"/>
              <w:bookmarkEnd w:id="16455"/>
              <w:bookmarkEnd w:id="16456"/>
              <w:bookmarkEnd w:id="16457"/>
              <w:bookmarkEnd w:id="16458"/>
              <w:bookmarkEnd w:id="16459"/>
              <w:bookmarkEnd w:id="16460"/>
              <w:bookmarkEnd w:id="16461"/>
              <w:bookmarkEnd w:id="16462"/>
              <w:bookmarkEnd w:id="16463"/>
              <w:bookmarkEnd w:id="16464"/>
              <w:bookmarkEnd w:id="16465"/>
              <w:bookmarkEnd w:id="16466"/>
              <w:bookmarkEnd w:id="16467"/>
              <w:bookmarkEnd w:id="16468"/>
              <w:bookmarkEnd w:id="16469"/>
              <w:bookmarkEnd w:id="16470"/>
              <w:bookmarkEnd w:id="16471"/>
              <w:bookmarkEnd w:id="16472"/>
              <w:bookmarkEnd w:id="16473"/>
              <w:bookmarkEnd w:id="16474"/>
              <w:bookmarkEnd w:id="16475"/>
              <w:bookmarkEnd w:id="16476"/>
              <w:bookmarkEnd w:id="16477"/>
              <w:bookmarkEnd w:id="16478"/>
              <w:bookmarkEnd w:id="16479"/>
              <w:bookmarkEnd w:id="16480"/>
              <w:bookmarkEnd w:id="16481"/>
              <w:bookmarkEnd w:id="16482"/>
              <w:bookmarkEnd w:id="16483"/>
              <w:bookmarkEnd w:id="16484"/>
              <w:bookmarkEnd w:id="16485"/>
              <w:bookmarkEnd w:id="16486"/>
              <w:bookmarkEnd w:id="16487"/>
              <w:bookmarkEnd w:id="16488"/>
              <w:bookmarkEnd w:id="16489"/>
              <w:bookmarkEnd w:id="16490"/>
              <w:bookmarkEnd w:id="16491"/>
              <w:bookmarkEnd w:id="16492"/>
              <w:bookmarkEnd w:id="16493"/>
              <w:bookmarkEnd w:id="16494"/>
              <w:bookmarkEnd w:id="16495"/>
            </w:del>
          </w:p>
        </w:tc>
        <w:tc>
          <w:tcPr>
            <w:tcW w:w="798" w:type="dxa"/>
            <w:tcBorders>
              <w:top w:val="single" w:sz="4" w:space="0" w:color="auto"/>
              <w:left w:val="single" w:sz="4" w:space="0" w:color="auto"/>
              <w:bottom w:val="single" w:sz="4" w:space="0" w:color="auto"/>
              <w:right w:val="single" w:sz="4" w:space="0" w:color="auto"/>
            </w:tcBorders>
          </w:tcPr>
          <w:p w14:paraId="4780BB96" w14:textId="1055A3BD" w:rsidR="005F4718" w:rsidRPr="00C106B9" w:rsidDel="0011163F" w:rsidRDefault="005F4718" w:rsidP="009C3129">
            <w:pPr>
              <w:ind w:left="-2" w:firstLine="0"/>
              <w:rPr>
                <w:del w:id="16496" w:author="Ramasubramani, Hariharan" w:date="2015-07-13T16:01:00Z"/>
                <w:rFonts w:cstheme="minorHAnsi"/>
                <w:color w:val="000000" w:themeColor="text1"/>
              </w:rPr>
            </w:pPr>
            <w:del w:id="16497" w:author="Ramasubramani, Hariharan" w:date="2015-07-13T16:01:00Z">
              <w:r w:rsidRPr="00C106B9" w:rsidDel="0011163F">
                <w:rPr>
                  <w:rFonts w:cstheme="minorHAnsi"/>
                  <w:color w:val="000000" w:themeColor="text1"/>
                </w:rPr>
                <w:delText>-</w:delText>
              </w:r>
              <w:bookmarkStart w:id="16498" w:name="_Toc425149396"/>
              <w:bookmarkStart w:id="16499" w:name="_Toc425161935"/>
              <w:bookmarkStart w:id="16500" w:name="_Toc425162943"/>
              <w:bookmarkStart w:id="16501" w:name="_Toc425163349"/>
              <w:bookmarkStart w:id="16502" w:name="_Toc425170836"/>
              <w:bookmarkStart w:id="16503" w:name="_Toc425173149"/>
              <w:bookmarkStart w:id="16504" w:name="_Toc425234622"/>
              <w:bookmarkStart w:id="16505" w:name="_Toc425238174"/>
              <w:bookmarkStart w:id="16506" w:name="_Toc425239420"/>
              <w:bookmarkStart w:id="16507" w:name="_Toc425240667"/>
              <w:bookmarkStart w:id="16508" w:name="_Toc425241913"/>
              <w:bookmarkStart w:id="16509" w:name="_Toc425243159"/>
              <w:bookmarkStart w:id="16510" w:name="_Toc425244406"/>
              <w:bookmarkStart w:id="16511" w:name="_Toc425245653"/>
              <w:bookmarkStart w:id="16512" w:name="_Toc425246900"/>
              <w:bookmarkStart w:id="16513" w:name="_Toc425248146"/>
              <w:bookmarkStart w:id="16514" w:name="_Toc425249393"/>
              <w:bookmarkStart w:id="16515" w:name="_Toc425250640"/>
              <w:bookmarkStart w:id="16516" w:name="_Toc425251887"/>
              <w:bookmarkStart w:id="16517" w:name="_Toc425252557"/>
              <w:bookmarkStart w:id="16518" w:name="_Toc425253228"/>
              <w:bookmarkStart w:id="16519" w:name="_Toc425256619"/>
              <w:bookmarkStart w:id="16520" w:name="_Toc425276320"/>
              <w:bookmarkStart w:id="16521" w:name="_Toc425342418"/>
              <w:bookmarkStart w:id="16522" w:name="_Toc425349624"/>
              <w:bookmarkStart w:id="16523" w:name="_Toc425352773"/>
              <w:bookmarkStart w:id="16524" w:name="_Toc425353458"/>
              <w:bookmarkStart w:id="16525" w:name="_Toc425787451"/>
              <w:bookmarkStart w:id="16526" w:name="_Toc425788137"/>
              <w:bookmarkStart w:id="16527" w:name="_Toc425788824"/>
              <w:bookmarkStart w:id="16528" w:name="_Toc425789511"/>
              <w:bookmarkStart w:id="16529" w:name="_Toc425790198"/>
              <w:bookmarkStart w:id="16530" w:name="_Toc425793938"/>
              <w:bookmarkStart w:id="16531" w:name="_Toc426384873"/>
              <w:bookmarkStart w:id="16532" w:name="_Toc426386277"/>
              <w:bookmarkStart w:id="16533" w:name="_Toc426387680"/>
              <w:bookmarkStart w:id="16534" w:name="_Toc426389084"/>
              <w:bookmarkStart w:id="16535" w:name="_Toc426390488"/>
              <w:bookmarkStart w:id="16536" w:name="_Toc426391892"/>
              <w:bookmarkStart w:id="16537" w:name="_Toc426393295"/>
              <w:bookmarkStart w:id="16538" w:name="_Toc427824880"/>
              <w:bookmarkStart w:id="16539" w:name="_Toc427852693"/>
              <w:bookmarkStart w:id="16540" w:name="_Toc427854933"/>
              <w:bookmarkStart w:id="16541" w:name="_Toc427857134"/>
              <w:bookmarkEnd w:id="16498"/>
              <w:bookmarkEnd w:id="16499"/>
              <w:bookmarkEnd w:id="16500"/>
              <w:bookmarkEnd w:id="16501"/>
              <w:bookmarkEnd w:id="16502"/>
              <w:bookmarkEnd w:id="16503"/>
              <w:bookmarkEnd w:id="16504"/>
              <w:bookmarkEnd w:id="16505"/>
              <w:bookmarkEnd w:id="16506"/>
              <w:bookmarkEnd w:id="16507"/>
              <w:bookmarkEnd w:id="16508"/>
              <w:bookmarkEnd w:id="16509"/>
              <w:bookmarkEnd w:id="16510"/>
              <w:bookmarkEnd w:id="16511"/>
              <w:bookmarkEnd w:id="16512"/>
              <w:bookmarkEnd w:id="16513"/>
              <w:bookmarkEnd w:id="16514"/>
              <w:bookmarkEnd w:id="16515"/>
              <w:bookmarkEnd w:id="16516"/>
              <w:bookmarkEnd w:id="16517"/>
              <w:bookmarkEnd w:id="16518"/>
              <w:bookmarkEnd w:id="16519"/>
              <w:bookmarkEnd w:id="16520"/>
              <w:bookmarkEnd w:id="16521"/>
              <w:bookmarkEnd w:id="16522"/>
              <w:bookmarkEnd w:id="16523"/>
              <w:bookmarkEnd w:id="16524"/>
              <w:bookmarkEnd w:id="16525"/>
              <w:bookmarkEnd w:id="16526"/>
              <w:bookmarkEnd w:id="16527"/>
              <w:bookmarkEnd w:id="16528"/>
              <w:bookmarkEnd w:id="16529"/>
              <w:bookmarkEnd w:id="16530"/>
              <w:bookmarkEnd w:id="16531"/>
              <w:bookmarkEnd w:id="16532"/>
              <w:bookmarkEnd w:id="16533"/>
              <w:bookmarkEnd w:id="16534"/>
              <w:bookmarkEnd w:id="16535"/>
              <w:bookmarkEnd w:id="16536"/>
              <w:bookmarkEnd w:id="16537"/>
              <w:bookmarkEnd w:id="16538"/>
              <w:bookmarkEnd w:id="16539"/>
              <w:bookmarkEnd w:id="16540"/>
              <w:bookmarkEnd w:id="16541"/>
            </w:del>
          </w:p>
        </w:tc>
        <w:tc>
          <w:tcPr>
            <w:tcW w:w="939" w:type="dxa"/>
            <w:tcBorders>
              <w:top w:val="single" w:sz="4" w:space="0" w:color="auto"/>
              <w:left w:val="single" w:sz="4" w:space="0" w:color="auto"/>
              <w:bottom w:val="single" w:sz="4" w:space="0" w:color="auto"/>
              <w:right w:val="single" w:sz="4" w:space="0" w:color="auto"/>
            </w:tcBorders>
          </w:tcPr>
          <w:p w14:paraId="30A93BB1" w14:textId="40775257" w:rsidR="005F4718" w:rsidRPr="00C106B9" w:rsidDel="0011163F" w:rsidRDefault="005F4718" w:rsidP="009C3129">
            <w:pPr>
              <w:ind w:left="-57" w:firstLine="0"/>
              <w:jc w:val="center"/>
              <w:rPr>
                <w:del w:id="16542" w:author="Ramasubramani, Hariharan" w:date="2015-07-13T16:01:00Z"/>
                <w:rFonts w:cstheme="minorHAnsi"/>
                <w:color w:val="000000" w:themeColor="text1"/>
              </w:rPr>
            </w:pPr>
            <w:del w:id="16543" w:author="Ramasubramani, Hariharan" w:date="2015-07-13T16:01:00Z">
              <w:r w:rsidRPr="00C106B9" w:rsidDel="0011163F">
                <w:rPr>
                  <w:rFonts w:cstheme="minorHAnsi"/>
                  <w:color w:val="000000" w:themeColor="text1"/>
                </w:rPr>
                <w:delText>AP</w:delText>
              </w:r>
              <w:bookmarkStart w:id="16544" w:name="_Toc425149397"/>
              <w:bookmarkStart w:id="16545" w:name="_Toc425161936"/>
              <w:bookmarkStart w:id="16546" w:name="_Toc425162944"/>
              <w:bookmarkStart w:id="16547" w:name="_Toc425163350"/>
              <w:bookmarkStart w:id="16548" w:name="_Toc425170837"/>
              <w:bookmarkStart w:id="16549" w:name="_Toc425173150"/>
              <w:bookmarkStart w:id="16550" w:name="_Toc425234623"/>
              <w:bookmarkStart w:id="16551" w:name="_Toc425238175"/>
              <w:bookmarkStart w:id="16552" w:name="_Toc425239421"/>
              <w:bookmarkStart w:id="16553" w:name="_Toc425240668"/>
              <w:bookmarkStart w:id="16554" w:name="_Toc425241914"/>
              <w:bookmarkStart w:id="16555" w:name="_Toc425243160"/>
              <w:bookmarkStart w:id="16556" w:name="_Toc425244407"/>
              <w:bookmarkStart w:id="16557" w:name="_Toc425245654"/>
              <w:bookmarkStart w:id="16558" w:name="_Toc425246901"/>
              <w:bookmarkStart w:id="16559" w:name="_Toc425248147"/>
              <w:bookmarkStart w:id="16560" w:name="_Toc425249394"/>
              <w:bookmarkStart w:id="16561" w:name="_Toc425250641"/>
              <w:bookmarkStart w:id="16562" w:name="_Toc425251888"/>
              <w:bookmarkStart w:id="16563" w:name="_Toc425252558"/>
              <w:bookmarkStart w:id="16564" w:name="_Toc425253229"/>
              <w:bookmarkStart w:id="16565" w:name="_Toc425256620"/>
              <w:bookmarkStart w:id="16566" w:name="_Toc425276321"/>
              <w:bookmarkStart w:id="16567" w:name="_Toc425342419"/>
              <w:bookmarkStart w:id="16568" w:name="_Toc425349625"/>
              <w:bookmarkStart w:id="16569" w:name="_Toc425352774"/>
              <w:bookmarkStart w:id="16570" w:name="_Toc425353459"/>
              <w:bookmarkStart w:id="16571" w:name="_Toc425787452"/>
              <w:bookmarkStart w:id="16572" w:name="_Toc425788138"/>
              <w:bookmarkStart w:id="16573" w:name="_Toc425788825"/>
              <w:bookmarkStart w:id="16574" w:name="_Toc425789512"/>
              <w:bookmarkStart w:id="16575" w:name="_Toc425790199"/>
              <w:bookmarkStart w:id="16576" w:name="_Toc425793939"/>
              <w:bookmarkStart w:id="16577" w:name="_Toc426384874"/>
              <w:bookmarkStart w:id="16578" w:name="_Toc426386278"/>
              <w:bookmarkStart w:id="16579" w:name="_Toc426387681"/>
              <w:bookmarkStart w:id="16580" w:name="_Toc426389085"/>
              <w:bookmarkStart w:id="16581" w:name="_Toc426390489"/>
              <w:bookmarkStart w:id="16582" w:name="_Toc426391893"/>
              <w:bookmarkStart w:id="16583" w:name="_Toc426393296"/>
              <w:bookmarkStart w:id="16584" w:name="_Toc427824881"/>
              <w:bookmarkStart w:id="16585" w:name="_Toc427852694"/>
              <w:bookmarkStart w:id="16586" w:name="_Toc427854934"/>
              <w:bookmarkStart w:id="16587" w:name="_Toc427857135"/>
              <w:bookmarkEnd w:id="16544"/>
              <w:bookmarkEnd w:id="16545"/>
              <w:bookmarkEnd w:id="16546"/>
              <w:bookmarkEnd w:id="16547"/>
              <w:bookmarkEnd w:id="16548"/>
              <w:bookmarkEnd w:id="16549"/>
              <w:bookmarkEnd w:id="16550"/>
              <w:bookmarkEnd w:id="16551"/>
              <w:bookmarkEnd w:id="16552"/>
              <w:bookmarkEnd w:id="16553"/>
              <w:bookmarkEnd w:id="16554"/>
              <w:bookmarkEnd w:id="16555"/>
              <w:bookmarkEnd w:id="16556"/>
              <w:bookmarkEnd w:id="16557"/>
              <w:bookmarkEnd w:id="16558"/>
              <w:bookmarkEnd w:id="16559"/>
              <w:bookmarkEnd w:id="16560"/>
              <w:bookmarkEnd w:id="16561"/>
              <w:bookmarkEnd w:id="16562"/>
              <w:bookmarkEnd w:id="16563"/>
              <w:bookmarkEnd w:id="16564"/>
              <w:bookmarkEnd w:id="16565"/>
              <w:bookmarkEnd w:id="16566"/>
              <w:bookmarkEnd w:id="16567"/>
              <w:bookmarkEnd w:id="16568"/>
              <w:bookmarkEnd w:id="16569"/>
              <w:bookmarkEnd w:id="16570"/>
              <w:bookmarkEnd w:id="16571"/>
              <w:bookmarkEnd w:id="16572"/>
              <w:bookmarkEnd w:id="16573"/>
              <w:bookmarkEnd w:id="16574"/>
              <w:bookmarkEnd w:id="16575"/>
              <w:bookmarkEnd w:id="16576"/>
              <w:bookmarkEnd w:id="16577"/>
              <w:bookmarkEnd w:id="16578"/>
              <w:bookmarkEnd w:id="16579"/>
              <w:bookmarkEnd w:id="16580"/>
              <w:bookmarkEnd w:id="16581"/>
              <w:bookmarkEnd w:id="16582"/>
              <w:bookmarkEnd w:id="16583"/>
              <w:bookmarkEnd w:id="16584"/>
              <w:bookmarkEnd w:id="16585"/>
              <w:bookmarkEnd w:id="16586"/>
              <w:bookmarkEnd w:id="16587"/>
            </w:del>
          </w:p>
        </w:tc>
        <w:tc>
          <w:tcPr>
            <w:tcW w:w="771" w:type="dxa"/>
            <w:tcBorders>
              <w:top w:val="single" w:sz="4" w:space="0" w:color="auto"/>
              <w:left w:val="single" w:sz="4" w:space="0" w:color="auto"/>
              <w:bottom w:val="single" w:sz="4" w:space="0" w:color="auto"/>
              <w:right w:val="single" w:sz="4" w:space="0" w:color="auto"/>
            </w:tcBorders>
          </w:tcPr>
          <w:p w14:paraId="6763B2BD" w14:textId="3C9EB4CA" w:rsidR="005F4718" w:rsidRPr="00C106B9" w:rsidDel="0011163F" w:rsidRDefault="005F4718" w:rsidP="009C3129">
            <w:pPr>
              <w:ind w:left="-57" w:firstLine="0"/>
              <w:jc w:val="center"/>
              <w:rPr>
                <w:del w:id="16588" w:author="Ramasubramani, Hariharan" w:date="2015-07-13T16:01:00Z"/>
                <w:rFonts w:cstheme="minorHAnsi"/>
                <w:color w:val="000000" w:themeColor="text1"/>
              </w:rPr>
            </w:pPr>
            <w:del w:id="16589" w:author="Ramasubramani, Hariharan" w:date="2015-07-13T16:01:00Z">
              <w:r w:rsidRPr="00C106B9" w:rsidDel="0011163F">
                <w:rPr>
                  <w:rFonts w:cstheme="minorHAnsi"/>
                  <w:color w:val="000000" w:themeColor="text1"/>
                </w:rPr>
                <w:delText>NE</w:delText>
              </w:r>
              <w:bookmarkStart w:id="16590" w:name="_Toc425149398"/>
              <w:bookmarkStart w:id="16591" w:name="_Toc425161937"/>
              <w:bookmarkStart w:id="16592" w:name="_Toc425162945"/>
              <w:bookmarkStart w:id="16593" w:name="_Toc425163351"/>
              <w:bookmarkStart w:id="16594" w:name="_Toc425170838"/>
              <w:bookmarkStart w:id="16595" w:name="_Toc425173151"/>
              <w:bookmarkStart w:id="16596" w:name="_Toc425234624"/>
              <w:bookmarkStart w:id="16597" w:name="_Toc425238176"/>
              <w:bookmarkStart w:id="16598" w:name="_Toc425239422"/>
              <w:bookmarkStart w:id="16599" w:name="_Toc425240669"/>
              <w:bookmarkStart w:id="16600" w:name="_Toc425241915"/>
              <w:bookmarkStart w:id="16601" w:name="_Toc425243161"/>
              <w:bookmarkStart w:id="16602" w:name="_Toc425244408"/>
              <w:bookmarkStart w:id="16603" w:name="_Toc425245655"/>
              <w:bookmarkStart w:id="16604" w:name="_Toc425246902"/>
              <w:bookmarkStart w:id="16605" w:name="_Toc425248148"/>
              <w:bookmarkStart w:id="16606" w:name="_Toc425249395"/>
              <w:bookmarkStart w:id="16607" w:name="_Toc425250642"/>
              <w:bookmarkStart w:id="16608" w:name="_Toc425251889"/>
              <w:bookmarkStart w:id="16609" w:name="_Toc425252559"/>
              <w:bookmarkStart w:id="16610" w:name="_Toc425253230"/>
              <w:bookmarkStart w:id="16611" w:name="_Toc425256621"/>
              <w:bookmarkStart w:id="16612" w:name="_Toc425276322"/>
              <w:bookmarkStart w:id="16613" w:name="_Toc425342420"/>
              <w:bookmarkStart w:id="16614" w:name="_Toc425349626"/>
              <w:bookmarkStart w:id="16615" w:name="_Toc425352775"/>
              <w:bookmarkStart w:id="16616" w:name="_Toc425353460"/>
              <w:bookmarkStart w:id="16617" w:name="_Toc425787453"/>
              <w:bookmarkStart w:id="16618" w:name="_Toc425788139"/>
              <w:bookmarkStart w:id="16619" w:name="_Toc425788826"/>
              <w:bookmarkStart w:id="16620" w:name="_Toc425789513"/>
              <w:bookmarkStart w:id="16621" w:name="_Toc425790200"/>
              <w:bookmarkStart w:id="16622" w:name="_Toc425793940"/>
              <w:bookmarkStart w:id="16623" w:name="_Toc426384875"/>
              <w:bookmarkStart w:id="16624" w:name="_Toc426386279"/>
              <w:bookmarkStart w:id="16625" w:name="_Toc426387682"/>
              <w:bookmarkStart w:id="16626" w:name="_Toc426389086"/>
              <w:bookmarkStart w:id="16627" w:name="_Toc426390490"/>
              <w:bookmarkStart w:id="16628" w:name="_Toc426391894"/>
              <w:bookmarkStart w:id="16629" w:name="_Toc426393297"/>
              <w:bookmarkStart w:id="16630" w:name="_Toc427824882"/>
              <w:bookmarkStart w:id="16631" w:name="_Toc427852695"/>
              <w:bookmarkStart w:id="16632" w:name="_Toc427854935"/>
              <w:bookmarkStart w:id="16633" w:name="_Toc427857136"/>
              <w:bookmarkEnd w:id="16590"/>
              <w:bookmarkEnd w:id="16591"/>
              <w:bookmarkEnd w:id="16592"/>
              <w:bookmarkEnd w:id="16593"/>
              <w:bookmarkEnd w:id="16594"/>
              <w:bookmarkEnd w:id="16595"/>
              <w:bookmarkEnd w:id="16596"/>
              <w:bookmarkEnd w:id="16597"/>
              <w:bookmarkEnd w:id="16598"/>
              <w:bookmarkEnd w:id="16599"/>
              <w:bookmarkEnd w:id="16600"/>
              <w:bookmarkEnd w:id="16601"/>
              <w:bookmarkEnd w:id="16602"/>
              <w:bookmarkEnd w:id="16603"/>
              <w:bookmarkEnd w:id="16604"/>
              <w:bookmarkEnd w:id="16605"/>
              <w:bookmarkEnd w:id="16606"/>
              <w:bookmarkEnd w:id="16607"/>
              <w:bookmarkEnd w:id="16608"/>
              <w:bookmarkEnd w:id="16609"/>
              <w:bookmarkEnd w:id="16610"/>
              <w:bookmarkEnd w:id="16611"/>
              <w:bookmarkEnd w:id="16612"/>
              <w:bookmarkEnd w:id="16613"/>
              <w:bookmarkEnd w:id="16614"/>
              <w:bookmarkEnd w:id="16615"/>
              <w:bookmarkEnd w:id="16616"/>
              <w:bookmarkEnd w:id="16617"/>
              <w:bookmarkEnd w:id="16618"/>
              <w:bookmarkEnd w:id="16619"/>
              <w:bookmarkEnd w:id="16620"/>
              <w:bookmarkEnd w:id="16621"/>
              <w:bookmarkEnd w:id="16622"/>
              <w:bookmarkEnd w:id="16623"/>
              <w:bookmarkEnd w:id="16624"/>
              <w:bookmarkEnd w:id="16625"/>
              <w:bookmarkEnd w:id="16626"/>
              <w:bookmarkEnd w:id="16627"/>
              <w:bookmarkEnd w:id="16628"/>
              <w:bookmarkEnd w:id="16629"/>
              <w:bookmarkEnd w:id="16630"/>
              <w:bookmarkEnd w:id="16631"/>
              <w:bookmarkEnd w:id="16632"/>
              <w:bookmarkEnd w:id="16633"/>
            </w:del>
          </w:p>
        </w:tc>
        <w:tc>
          <w:tcPr>
            <w:tcW w:w="1351" w:type="dxa"/>
            <w:tcBorders>
              <w:top w:val="single" w:sz="4" w:space="0" w:color="auto"/>
              <w:left w:val="single" w:sz="4" w:space="0" w:color="auto"/>
              <w:bottom w:val="single" w:sz="4" w:space="0" w:color="auto"/>
              <w:right w:val="single" w:sz="4" w:space="0" w:color="auto"/>
            </w:tcBorders>
          </w:tcPr>
          <w:p w14:paraId="76CCFAC3" w14:textId="6D7A6EAA" w:rsidR="005F4718" w:rsidRPr="00C106B9" w:rsidDel="0011163F" w:rsidRDefault="00A137AC" w:rsidP="009C3129">
            <w:pPr>
              <w:ind w:left="-57" w:firstLine="0"/>
              <w:jc w:val="center"/>
              <w:rPr>
                <w:del w:id="16634" w:author="Ramasubramani, Hariharan" w:date="2015-07-13T16:01:00Z"/>
                <w:rFonts w:cstheme="minorHAnsi"/>
                <w:color w:val="000000" w:themeColor="text1"/>
              </w:rPr>
            </w:pPr>
            <w:del w:id="16635" w:author="Ramasubramani, Hariharan" w:date="2015-07-13T16:01:00Z">
              <w:r w:rsidDel="0011163F">
                <w:rPr>
                  <w:rFonts w:cstheme="minorHAnsi"/>
                  <w:color w:val="000000" w:themeColor="text1"/>
                </w:rPr>
                <w:delText>ANSC</w:delText>
              </w:r>
              <w:bookmarkStart w:id="16636" w:name="_Toc425149399"/>
              <w:bookmarkStart w:id="16637" w:name="_Toc425161938"/>
              <w:bookmarkStart w:id="16638" w:name="_Toc425162946"/>
              <w:bookmarkStart w:id="16639" w:name="_Toc425163352"/>
              <w:bookmarkStart w:id="16640" w:name="_Toc425170839"/>
              <w:bookmarkStart w:id="16641" w:name="_Toc425173152"/>
              <w:bookmarkStart w:id="16642" w:name="_Toc425234625"/>
              <w:bookmarkStart w:id="16643" w:name="_Toc425238177"/>
              <w:bookmarkStart w:id="16644" w:name="_Toc425239423"/>
              <w:bookmarkStart w:id="16645" w:name="_Toc425240670"/>
              <w:bookmarkStart w:id="16646" w:name="_Toc425241916"/>
              <w:bookmarkStart w:id="16647" w:name="_Toc425243162"/>
              <w:bookmarkStart w:id="16648" w:name="_Toc425244409"/>
              <w:bookmarkStart w:id="16649" w:name="_Toc425245656"/>
              <w:bookmarkStart w:id="16650" w:name="_Toc425246903"/>
              <w:bookmarkStart w:id="16651" w:name="_Toc425248149"/>
              <w:bookmarkStart w:id="16652" w:name="_Toc425249396"/>
              <w:bookmarkStart w:id="16653" w:name="_Toc425250643"/>
              <w:bookmarkStart w:id="16654" w:name="_Toc425251890"/>
              <w:bookmarkStart w:id="16655" w:name="_Toc425252560"/>
              <w:bookmarkStart w:id="16656" w:name="_Toc425253231"/>
              <w:bookmarkStart w:id="16657" w:name="_Toc425256622"/>
              <w:bookmarkStart w:id="16658" w:name="_Toc425276323"/>
              <w:bookmarkStart w:id="16659" w:name="_Toc425342421"/>
              <w:bookmarkStart w:id="16660" w:name="_Toc425349627"/>
              <w:bookmarkStart w:id="16661" w:name="_Toc425352776"/>
              <w:bookmarkStart w:id="16662" w:name="_Toc425353461"/>
              <w:bookmarkStart w:id="16663" w:name="_Toc425787454"/>
              <w:bookmarkStart w:id="16664" w:name="_Toc425788140"/>
              <w:bookmarkStart w:id="16665" w:name="_Toc425788827"/>
              <w:bookmarkStart w:id="16666" w:name="_Toc425789514"/>
              <w:bookmarkStart w:id="16667" w:name="_Toc425790201"/>
              <w:bookmarkStart w:id="16668" w:name="_Toc425793941"/>
              <w:bookmarkStart w:id="16669" w:name="_Toc426384876"/>
              <w:bookmarkStart w:id="16670" w:name="_Toc426386280"/>
              <w:bookmarkStart w:id="16671" w:name="_Toc426387683"/>
              <w:bookmarkStart w:id="16672" w:name="_Toc426389087"/>
              <w:bookmarkStart w:id="16673" w:name="_Toc426390491"/>
              <w:bookmarkStart w:id="16674" w:name="_Toc426391895"/>
              <w:bookmarkStart w:id="16675" w:name="_Toc426393298"/>
              <w:bookmarkStart w:id="16676" w:name="_Toc427824883"/>
              <w:bookmarkStart w:id="16677" w:name="_Toc427852696"/>
              <w:bookmarkStart w:id="16678" w:name="_Toc427854936"/>
              <w:bookmarkStart w:id="16679" w:name="_Toc427857137"/>
              <w:bookmarkEnd w:id="16636"/>
              <w:bookmarkEnd w:id="16637"/>
              <w:bookmarkEnd w:id="16638"/>
              <w:bookmarkEnd w:id="16639"/>
              <w:bookmarkEnd w:id="16640"/>
              <w:bookmarkEnd w:id="16641"/>
              <w:bookmarkEnd w:id="16642"/>
              <w:bookmarkEnd w:id="16643"/>
              <w:bookmarkEnd w:id="16644"/>
              <w:bookmarkEnd w:id="16645"/>
              <w:bookmarkEnd w:id="16646"/>
              <w:bookmarkEnd w:id="16647"/>
              <w:bookmarkEnd w:id="16648"/>
              <w:bookmarkEnd w:id="16649"/>
              <w:bookmarkEnd w:id="16650"/>
              <w:bookmarkEnd w:id="16651"/>
              <w:bookmarkEnd w:id="16652"/>
              <w:bookmarkEnd w:id="16653"/>
              <w:bookmarkEnd w:id="16654"/>
              <w:bookmarkEnd w:id="16655"/>
              <w:bookmarkEnd w:id="16656"/>
              <w:bookmarkEnd w:id="16657"/>
              <w:bookmarkEnd w:id="16658"/>
              <w:bookmarkEnd w:id="16659"/>
              <w:bookmarkEnd w:id="16660"/>
              <w:bookmarkEnd w:id="16661"/>
              <w:bookmarkEnd w:id="16662"/>
              <w:bookmarkEnd w:id="16663"/>
              <w:bookmarkEnd w:id="16664"/>
              <w:bookmarkEnd w:id="16665"/>
              <w:bookmarkEnd w:id="16666"/>
              <w:bookmarkEnd w:id="16667"/>
              <w:bookmarkEnd w:id="16668"/>
              <w:bookmarkEnd w:id="16669"/>
              <w:bookmarkEnd w:id="16670"/>
              <w:bookmarkEnd w:id="16671"/>
              <w:bookmarkEnd w:id="16672"/>
              <w:bookmarkEnd w:id="16673"/>
              <w:bookmarkEnd w:id="16674"/>
              <w:bookmarkEnd w:id="16675"/>
              <w:bookmarkEnd w:id="16676"/>
              <w:bookmarkEnd w:id="16677"/>
              <w:bookmarkEnd w:id="16678"/>
              <w:bookmarkEnd w:id="16679"/>
            </w:del>
          </w:p>
        </w:tc>
        <w:tc>
          <w:tcPr>
            <w:tcW w:w="712" w:type="dxa"/>
            <w:tcBorders>
              <w:top w:val="single" w:sz="4" w:space="0" w:color="auto"/>
              <w:left w:val="single" w:sz="4" w:space="0" w:color="auto"/>
              <w:bottom w:val="single" w:sz="4" w:space="0" w:color="auto"/>
              <w:right w:val="single" w:sz="4" w:space="0" w:color="auto"/>
            </w:tcBorders>
          </w:tcPr>
          <w:p w14:paraId="30BCFF94" w14:textId="0CF462B4" w:rsidR="005F4718" w:rsidRPr="00C106B9" w:rsidDel="0011163F" w:rsidRDefault="005F4718" w:rsidP="009C3129">
            <w:pPr>
              <w:ind w:left="-57" w:firstLine="0"/>
              <w:jc w:val="center"/>
              <w:rPr>
                <w:del w:id="16680" w:author="Ramasubramani, Hariharan" w:date="2015-07-13T16:01:00Z"/>
                <w:rFonts w:cstheme="minorHAnsi"/>
                <w:color w:val="000000" w:themeColor="text1"/>
              </w:rPr>
            </w:pPr>
            <w:del w:id="16681" w:author="Ramasubramani, Hariharan" w:date="2015-07-13T16:01:00Z">
              <w:r w:rsidRPr="00C106B9" w:rsidDel="0011163F">
                <w:rPr>
                  <w:rFonts w:cstheme="minorHAnsi"/>
                  <w:color w:val="000000" w:themeColor="text1"/>
                </w:rPr>
                <w:delText>-</w:delText>
              </w:r>
              <w:bookmarkStart w:id="16682" w:name="_Toc425149400"/>
              <w:bookmarkStart w:id="16683" w:name="_Toc425161939"/>
              <w:bookmarkStart w:id="16684" w:name="_Toc425162947"/>
              <w:bookmarkStart w:id="16685" w:name="_Toc425163353"/>
              <w:bookmarkStart w:id="16686" w:name="_Toc425170840"/>
              <w:bookmarkStart w:id="16687" w:name="_Toc425173153"/>
              <w:bookmarkStart w:id="16688" w:name="_Toc425234626"/>
              <w:bookmarkStart w:id="16689" w:name="_Toc425238178"/>
              <w:bookmarkStart w:id="16690" w:name="_Toc425239424"/>
              <w:bookmarkStart w:id="16691" w:name="_Toc425240671"/>
              <w:bookmarkStart w:id="16692" w:name="_Toc425241917"/>
              <w:bookmarkStart w:id="16693" w:name="_Toc425243163"/>
              <w:bookmarkStart w:id="16694" w:name="_Toc425244410"/>
              <w:bookmarkStart w:id="16695" w:name="_Toc425245657"/>
              <w:bookmarkStart w:id="16696" w:name="_Toc425246904"/>
              <w:bookmarkStart w:id="16697" w:name="_Toc425248150"/>
              <w:bookmarkStart w:id="16698" w:name="_Toc425249397"/>
              <w:bookmarkStart w:id="16699" w:name="_Toc425250644"/>
              <w:bookmarkStart w:id="16700" w:name="_Toc425251891"/>
              <w:bookmarkStart w:id="16701" w:name="_Toc425252561"/>
              <w:bookmarkStart w:id="16702" w:name="_Toc425253232"/>
              <w:bookmarkStart w:id="16703" w:name="_Toc425256623"/>
              <w:bookmarkStart w:id="16704" w:name="_Toc425276324"/>
              <w:bookmarkStart w:id="16705" w:name="_Toc425342422"/>
              <w:bookmarkStart w:id="16706" w:name="_Toc425349628"/>
              <w:bookmarkStart w:id="16707" w:name="_Toc425352777"/>
              <w:bookmarkStart w:id="16708" w:name="_Toc425353462"/>
              <w:bookmarkStart w:id="16709" w:name="_Toc425787455"/>
              <w:bookmarkStart w:id="16710" w:name="_Toc425788141"/>
              <w:bookmarkStart w:id="16711" w:name="_Toc425788828"/>
              <w:bookmarkStart w:id="16712" w:name="_Toc425789515"/>
              <w:bookmarkStart w:id="16713" w:name="_Toc425790202"/>
              <w:bookmarkStart w:id="16714" w:name="_Toc425793942"/>
              <w:bookmarkStart w:id="16715" w:name="_Toc426384877"/>
              <w:bookmarkStart w:id="16716" w:name="_Toc426386281"/>
              <w:bookmarkStart w:id="16717" w:name="_Toc426387684"/>
              <w:bookmarkStart w:id="16718" w:name="_Toc426389088"/>
              <w:bookmarkStart w:id="16719" w:name="_Toc426390492"/>
              <w:bookmarkStart w:id="16720" w:name="_Toc426391896"/>
              <w:bookmarkStart w:id="16721" w:name="_Toc426393299"/>
              <w:bookmarkStart w:id="16722" w:name="_Toc427824884"/>
              <w:bookmarkStart w:id="16723" w:name="_Toc427852697"/>
              <w:bookmarkStart w:id="16724" w:name="_Toc427854937"/>
              <w:bookmarkStart w:id="16725" w:name="_Toc427857138"/>
              <w:bookmarkEnd w:id="16682"/>
              <w:bookmarkEnd w:id="16683"/>
              <w:bookmarkEnd w:id="16684"/>
              <w:bookmarkEnd w:id="16685"/>
              <w:bookmarkEnd w:id="16686"/>
              <w:bookmarkEnd w:id="16687"/>
              <w:bookmarkEnd w:id="16688"/>
              <w:bookmarkEnd w:id="16689"/>
              <w:bookmarkEnd w:id="16690"/>
              <w:bookmarkEnd w:id="16691"/>
              <w:bookmarkEnd w:id="16692"/>
              <w:bookmarkEnd w:id="16693"/>
              <w:bookmarkEnd w:id="16694"/>
              <w:bookmarkEnd w:id="16695"/>
              <w:bookmarkEnd w:id="16696"/>
              <w:bookmarkEnd w:id="16697"/>
              <w:bookmarkEnd w:id="16698"/>
              <w:bookmarkEnd w:id="16699"/>
              <w:bookmarkEnd w:id="16700"/>
              <w:bookmarkEnd w:id="16701"/>
              <w:bookmarkEnd w:id="16702"/>
              <w:bookmarkEnd w:id="16703"/>
              <w:bookmarkEnd w:id="16704"/>
              <w:bookmarkEnd w:id="16705"/>
              <w:bookmarkEnd w:id="16706"/>
              <w:bookmarkEnd w:id="16707"/>
              <w:bookmarkEnd w:id="16708"/>
              <w:bookmarkEnd w:id="16709"/>
              <w:bookmarkEnd w:id="16710"/>
              <w:bookmarkEnd w:id="16711"/>
              <w:bookmarkEnd w:id="16712"/>
              <w:bookmarkEnd w:id="16713"/>
              <w:bookmarkEnd w:id="16714"/>
              <w:bookmarkEnd w:id="16715"/>
              <w:bookmarkEnd w:id="16716"/>
              <w:bookmarkEnd w:id="16717"/>
              <w:bookmarkEnd w:id="16718"/>
              <w:bookmarkEnd w:id="16719"/>
              <w:bookmarkEnd w:id="16720"/>
              <w:bookmarkEnd w:id="16721"/>
              <w:bookmarkEnd w:id="16722"/>
              <w:bookmarkEnd w:id="16723"/>
              <w:bookmarkEnd w:id="16724"/>
              <w:bookmarkEnd w:id="16725"/>
            </w:del>
          </w:p>
        </w:tc>
        <w:tc>
          <w:tcPr>
            <w:tcW w:w="2441" w:type="dxa"/>
            <w:tcBorders>
              <w:top w:val="single" w:sz="4" w:space="0" w:color="auto"/>
              <w:left w:val="single" w:sz="4" w:space="0" w:color="auto"/>
              <w:bottom w:val="single" w:sz="4" w:space="0" w:color="auto"/>
              <w:right w:val="single" w:sz="4" w:space="0" w:color="auto"/>
            </w:tcBorders>
          </w:tcPr>
          <w:p w14:paraId="5DA5AA9A" w14:textId="167B3915" w:rsidR="005F4718" w:rsidDel="0011163F" w:rsidRDefault="005F4718" w:rsidP="009C3129">
            <w:pPr>
              <w:ind w:left="-57" w:right="-70" w:firstLine="0"/>
              <w:jc w:val="center"/>
              <w:rPr>
                <w:del w:id="16726" w:author="Ramasubramani, Hariharan" w:date="2015-07-13T16:01:00Z"/>
                <w:rFonts w:cstheme="minorHAnsi"/>
                <w:color w:val="000000" w:themeColor="text1"/>
              </w:rPr>
            </w:pPr>
            <w:del w:id="16727" w:author="Ramasubramani, Hariharan" w:date="2015-07-13T16:01:00Z">
              <w:r w:rsidDel="0011163F">
                <w:rPr>
                  <w:rFonts w:cstheme="minorHAnsi"/>
                  <w:color w:val="000000" w:themeColor="text1"/>
                </w:rPr>
                <w:delText>Format:</w:delText>
              </w:r>
              <w:bookmarkStart w:id="16728" w:name="_Toc425149401"/>
              <w:bookmarkStart w:id="16729" w:name="_Toc425161940"/>
              <w:bookmarkStart w:id="16730" w:name="_Toc425162948"/>
              <w:bookmarkStart w:id="16731" w:name="_Toc425163354"/>
              <w:bookmarkStart w:id="16732" w:name="_Toc425170841"/>
              <w:bookmarkStart w:id="16733" w:name="_Toc425173154"/>
              <w:bookmarkStart w:id="16734" w:name="_Toc425234627"/>
              <w:bookmarkStart w:id="16735" w:name="_Toc425238179"/>
              <w:bookmarkStart w:id="16736" w:name="_Toc425239425"/>
              <w:bookmarkStart w:id="16737" w:name="_Toc425240672"/>
              <w:bookmarkStart w:id="16738" w:name="_Toc425241918"/>
              <w:bookmarkStart w:id="16739" w:name="_Toc425243164"/>
              <w:bookmarkStart w:id="16740" w:name="_Toc425244411"/>
              <w:bookmarkStart w:id="16741" w:name="_Toc425245658"/>
              <w:bookmarkStart w:id="16742" w:name="_Toc425246905"/>
              <w:bookmarkStart w:id="16743" w:name="_Toc425248151"/>
              <w:bookmarkStart w:id="16744" w:name="_Toc425249398"/>
              <w:bookmarkStart w:id="16745" w:name="_Toc425250645"/>
              <w:bookmarkStart w:id="16746" w:name="_Toc425251892"/>
              <w:bookmarkStart w:id="16747" w:name="_Toc425252562"/>
              <w:bookmarkStart w:id="16748" w:name="_Toc425253233"/>
              <w:bookmarkStart w:id="16749" w:name="_Toc425256624"/>
              <w:bookmarkStart w:id="16750" w:name="_Toc425276325"/>
              <w:bookmarkStart w:id="16751" w:name="_Toc425342423"/>
              <w:bookmarkStart w:id="16752" w:name="_Toc425349629"/>
              <w:bookmarkStart w:id="16753" w:name="_Toc425352778"/>
              <w:bookmarkStart w:id="16754" w:name="_Toc425353463"/>
              <w:bookmarkStart w:id="16755" w:name="_Toc425787456"/>
              <w:bookmarkStart w:id="16756" w:name="_Toc425788142"/>
              <w:bookmarkStart w:id="16757" w:name="_Toc425788829"/>
              <w:bookmarkStart w:id="16758" w:name="_Toc425789516"/>
              <w:bookmarkStart w:id="16759" w:name="_Toc425790203"/>
              <w:bookmarkStart w:id="16760" w:name="_Toc425793943"/>
              <w:bookmarkStart w:id="16761" w:name="_Toc426384878"/>
              <w:bookmarkStart w:id="16762" w:name="_Toc426386282"/>
              <w:bookmarkStart w:id="16763" w:name="_Toc426387685"/>
              <w:bookmarkStart w:id="16764" w:name="_Toc426389089"/>
              <w:bookmarkStart w:id="16765" w:name="_Toc426390493"/>
              <w:bookmarkStart w:id="16766" w:name="_Toc426391897"/>
              <w:bookmarkStart w:id="16767" w:name="_Toc426393300"/>
              <w:bookmarkStart w:id="16768" w:name="_Toc427824885"/>
              <w:bookmarkStart w:id="16769" w:name="_Toc427852698"/>
              <w:bookmarkStart w:id="16770" w:name="_Toc427854938"/>
              <w:bookmarkStart w:id="16771" w:name="_Toc427857139"/>
              <w:bookmarkEnd w:id="16728"/>
              <w:bookmarkEnd w:id="16729"/>
              <w:bookmarkEnd w:id="16730"/>
              <w:bookmarkEnd w:id="16731"/>
              <w:bookmarkEnd w:id="16732"/>
              <w:bookmarkEnd w:id="16733"/>
              <w:bookmarkEnd w:id="16734"/>
              <w:bookmarkEnd w:id="16735"/>
              <w:bookmarkEnd w:id="16736"/>
              <w:bookmarkEnd w:id="16737"/>
              <w:bookmarkEnd w:id="16738"/>
              <w:bookmarkEnd w:id="16739"/>
              <w:bookmarkEnd w:id="16740"/>
              <w:bookmarkEnd w:id="16741"/>
              <w:bookmarkEnd w:id="16742"/>
              <w:bookmarkEnd w:id="16743"/>
              <w:bookmarkEnd w:id="16744"/>
              <w:bookmarkEnd w:id="16745"/>
              <w:bookmarkEnd w:id="16746"/>
              <w:bookmarkEnd w:id="16747"/>
              <w:bookmarkEnd w:id="16748"/>
              <w:bookmarkEnd w:id="16749"/>
              <w:bookmarkEnd w:id="16750"/>
              <w:bookmarkEnd w:id="16751"/>
              <w:bookmarkEnd w:id="16752"/>
              <w:bookmarkEnd w:id="16753"/>
              <w:bookmarkEnd w:id="16754"/>
              <w:bookmarkEnd w:id="16755"/>
              <w:bookmarkEnd w:id="16756"/>
              <w:bookmarkEnd w:id="16757"/>
              <w:bookmarkEnd w:id="16758"/>
              <w:bookmarkEnd w:id="16759"/>
              <w:bookmarkEnd w:id="16760"/>
              <w:bookmarkEnd w:id="16761"/>
              <w:bookmarkEnd w:id="16762"/>
              <w:bookmarkEnd w:id="16763"/>
              <w:bookmarkEnd w:id="16764"/>
              <w:bookmarkEnd w:id="16765"/>
              <w:bookmarkEnd w:id="16766"/>
              <w:bookmarkEnd w:id="16767"/>
              <w:bookmarkEnd w:id="16768"/>
              <w:bookmarkEnd w:id="16769"/>
              <w:bookmarkEnd w:id="16770"/>
              <w:bookmarkEnd w:id="16771"/>
            </w:del>
          </w:p>
          <w:p w14:paraId="378ECDFB" w14:textId="10499C1F" w:rsidR="005F4718" w:rsidRPr="00C106B9" w:rsidDel="0011163F" w:rsidRDefault="005F4718" w:rsidP="009C3129">
            <w:pPr>
              <w:ind w:left="-57" w:right="-70" w:firstLine="0"/>
              <w:jc w:val="center"/>
              <w:rPr>
                <w:del w:id="16772" w:author="Ramasubramani, Hariharan" w:date="2015-07-13T16:01:00Z"/>
                <w:rFonts w:cstheme="minorHAnsi"/>
                <w:color w:val="000000" w:themeColor="text1"/>
              </w:rPr>
            </w:pPr>
            <w:del w:id="16773" w:author="Ramasubramani, Hariharan" w:date="2015-07-13T16:01:00Z">
              <w:r w:rsidRPr="00C106B9" w:rsidDel="0011163F">
                <w:rPr>
                  <w:rFonts w:cstheme="minorHAnsi"/>
                  <w:color w:val="000000" w:themeColor="text1"/>
                </w:rPr>
                <w:delText>Last Name</w:delText>
              </w:r>
              <w:bookmarkStart w:id="16774" w:name="_Toc425149402"/>
              <w:bookmarkStart w:id="16775" w:name="_Toc425161941"/>
              <w:bookmarkStart w:id="16776" w:name="_Toc425162949"/>
              <w:bookmarkStart w:id="16777" w:name="_Toc425163355"/>
              <w:bookmarkStart w:id="16778" w:name="_Toc425170842"/>
              <w:bookmarkStart w:id="16779" w:name="_Toc425173155"/>
              <w:bookmarkStart w:id="16780" w:name="_Toc425234628"/>
              <w:bookmarkStart w:id="16781" w:name="_Toc425238180"/>
              <w:bookmarkStart w:id="16782" w:name="_Toc425239426"/>
              <w:bookmarkStart w:id="16783" w:name="_Toc425240673"/>
              <w:bookmarkStart w:id="16784" w:name="_Toc425241919"/>
              <w:bookmarkStart w:id="16785" w:name="_Toc425243165"/>
              <w:bookmarkStart w:id="16786" w:name="_Toc425244412"/>
              <w:bookmarkStart w:id="16787" w:name="_Toc425245659"/>
              <w:bookmarkStart w:id="16788" w:name="_Toc425246906"/>
              <w:bookmarkStart w:id="16789" w:name="_Toc425248152"/>
              <w:bookmarkStart w:id="16790" w:name="_Toc425249399"/>
              <w:bookmarkStart w:id="16791" w:name="_Toc425250646"/>
              <w:bookmarkStart w:id="16792" w:name="_Toc425251893"/>
              <w:bookmarkStart w:id="16793" w:name="_Toc425252563"/>
              <w:bookmarkStart w:id="16794" w:name="_Toc425253234"/>
              <w:bookmarkStart w:id="16795" w:name="_Toc425256625"/>
              <w:bookmarkStart w:id="16796" w:name="_Toc425276326"/>
              <w:bookmarkStart w:id="16797" w:name="_Toc425342424"/>
              <w:bookmarkStart w:id="16798" w:name="_Toc425349630"/>
              <w:bookmarkStart w:id="16799" w:name="_Toc425352779"/>
              <w:bookmarkStart w:id="16800" w:name="_Toc425353464"/>
              <w:bookmarkStart w:id="16801" w:name="_Toc425787457"/>
              <w:bookmarkStart w:id="16802" w:name="_Toc425788143"/>
              <w:bookmarkStart w:id="16803" w:name="_Toc425788830"/>
              <w:bookmarkStart w:id="16804" w:name="_Toc425789517"/>
              <w:bookmarkStart w:id="16805" w:name="_Toc425790204"/>
              <w:bookmarkStart w:id="16806" w:name="_Toc425793944"/>
              <w:bookmarkStart w:id="16807" w:name="_Toc426384879"/>
              <w:bookmarkStart w:id="16808" w:name="_Toc426386283"/>
              <w:bookmarkStart w:id="16809" w:name="_Toc426387686"/>
              <w:bookmarkStart w:id="16810" w:name="_Toc426389090"/>
              <w:bookmarkStart w:id="16811" w:name="_Toc426390494"/>
              <w:bookmarkStart w:id="16812" w:name="_Toc426391898"/>
              <w:bookmarkStart w:id="16813" w:name="_Toc426393301"/>
              <w:bookmarkStart w:id="16814" w:name="_Toc427824886"/>
              <w:bookmarkStart w:id="16815" w:name="_Toc427852699"/>
              <w:bookmarkStart w:id="16816" w:name="_Toc427854939"/>
              <w:bookmarkStart w:id="16817" w:name="_Toc427857140"/>
              <w:bookmarkEnd w:id="16774"/>
              <w:bookmarkEnd w:id="16775"/>
              <w:bookmarkEnd w:id="16776"/>
              <w:bookmarkEnd w:id="16777"/>
              <w:bookmarkEnd w:id="16778"/>
              <w:bookmarkEnd w:id="16779"/>
              <w:bookmarkEnd w:id="16780"/>
              <w:bookmarkEnd w:id="16781"/>
              <w:bookmarkEnd w:id="16782"/>
              <w:bookmarkEnd w:id="16783"/>
              <w:bookmarkEnd w:id="16784"/>
              <w:bookmarkEnd w:id="16785"/>
              <w:bookmarkEnd w:id="16786"/>
              <w:bookmarkEnd w:id="16787"/>
              <w:bookmarkEnd w:id="16788"/>
              <w:bookmarkEnd w:id="16789"/>
              <w:bookmarkEnd w:id="16790"/>
              <w:bookmarkEnd w:id="16791"/>
              <w:bookmarkEnd w:id="16792"/>
              <w:bookmarkEnd w:id="16793"/>
              <w:bookmarkEnd w:id="16794"/>
              <w:bookmarkEnd w:id="16795"/>
              <w:bookmarkEnd w:id="16796"/>
              <w:bookmarkEnd w:id="16797"/>
              <w:bookmarkEnd w:id="16798"/>
              <w:bookmarkEnd w:id="16799"/>
              <w:bookmarkEnd w:id="16800"/>
              <w:bookmarkEnd w:id="16801"/>
              <w:bookmarkEnd w:id="16802"/>
              <w:bookmarkEnd w:id="16803"/>
              <w:bookmarkEnd w:id="16804"/>
              <w:bookmarkEnd w:id="16805"/>
              <w:bookmarkEnd w:id="16806"/>
              <w:bookmarkEnd w:id="16807"/>
              <w:bookmarkEnd w:id="16808"/>
              <w:bookmarkEnd w:id="16809"/>
              <w:bookmarkEnd w:id="16810"/>
              <w:bookmarkEnd w:id="16811"/>
              <w:bookmarkEnd w:id="16812"/>
              <w:bookmarkEnd w:id="16813"/>
              <w:bookmarkEnd w:id="16814"/>
              <w:bookmarkEnd w:id="16815"/>
              <w:bookmarkEnd w:id="16816"/>
              <w:bookmarkEnd w:id="16817"/>
            </w:del>
          </w:p>
        </w:tc>
        <w:tc>
          <w:tcPr>
            <w:tcW w:w="868" w:type="dxa"/>
            <w:tcBorders>
              <w:top w:val="single" w:sz="4" w:space="0" w:color="auto"/>
              <w:left w:val="single" w:sz="4" w:space="0" w:color="auto"/>
              <w:bottom w:val="single" w:sz="4" w:space="0" w:color="auto"/>
              <w:right w:val="single" w:sz="4" w:space="0" w:color="auto"/>
            </w:tcBorders>
          </w:tcPr>
          <w:p w14:paraId="7C80EF92" w14:textId="72F6FB4B" w:rsidR="005F4718" w:rsidRPr="00C106B9" w:rsidDel="0011163F" w:rsidRDefault="005F4718" w:rsidP="009C3129">
            <w:pPr>
              <w:ind w:left="-57" w:firstLine="0"/>
              <w:jc w:val="center"/>
              <w:rPr>
                <w:del w:id="16818" w:author="Ramasubramani, Hariharan" w:date="2015-07-13T16:01:00Z"/>
                <w:rFonts w:cstheme="minorHAnsi"/>
                <w:color w:val="000000" w:themeColor="text1"/>
              </w:rPr>
            </w:pPr>
            <w:del w:id="16819" w:author="Ramasubramani, Hariharan" w:date="2015-07-13T16:01:00Z">
              <w:r w:rsidRPr="00C106B9" w:rsidDel="0011163F">
                <w:rPr>
                  <w:rFonts w:cstheme="minorHAnsi"/>
                  <w:color w:val="000000" w:themeColor="text1"/>
                </w:rPr>
                <w:delText>-</w:delText>
              </w:r>
              <w:bookmarkStart w:id="16820" w:name="_Toc425149403"/>
              <w:bookmarkStart w:id="16821" w:name="_Toc425161942"/>
              <w:bookmarkStart w:id="16822" w:name="_Toc425162950"/>
              <w:bookmarkStart w:id="16823" w:name="_Toc425163356"/>
              <w:bookmarkStart w:id="16824" w:name="_Toc425170843"/>
              <w:bookmarkStart w:id="16825" w:name="_Toc425173156"/>
              <w:bookmarkStart w:id="16826" w:name="_Toc425234629"/>
              <w:bookmarkStart w:id="16827" w:name="_Toc425238181"/>
              <w:bookmarkStart w:id="16828" w:name="_Toc425239427"/>
              <w:bookmarkStart w:id="16829" w:name="_Toc425240674"/>
              <w:bookmarkStart w:id="16830" w:name="_Toc425241920"/>
              <w:bookmarkStart w:id="16831" w:name="_Toc425243166"/>
              <w:bookmarkStart w:id="16832" w:name="_Toc425244413"/>
              <w:bookmarkStart w:id="16833" w:name="_Toc425245660"/>
              <w:bookmarkStart w:id="16834" w:name="_Toc425246907"/>
              <w:bookmarkStart w:id="16835" w:name="_Toc425248153"/>
              <w:bookmarkStart w:id="16836" w:name="_Toc425249400"/>
              <w:bookmarkStart w:id="16837" w:name="_Toc425250647"/>
              <w:bookmarkStart w:id="16838" w:name="_Toc425251894"/>
              <w:bookmarkStart w:id="16839" w:name="_Toc425252564"/>
              <w:bookmarkStart w:id="16840" w:name="_Toc425253235"/>
              <w:bookmarkStart w:id="16841" w:name="_Toc425256626"/>
              <w:bookmarkStart w:id="16842" w:name="_Toc425276327"/>
              <w:bookmarkStart w:id="16843" w:name="_Toc425342425"/>
              <w:bookmarkStart w:id="16844" w:name="_Toc425349631"/>
              <w:bookmarkStart w:id="16845" w:name="_Toc425352780"/>
              <w:bookmarkStart w:id="16846" w:name="_Toc425353465"/>
              <w:bookmarkStart w:id="16847" w:name="_Toc425787458"/>
              <w:bookmarkStart w:id="16848" w:name="_Toc425788144"/>
              <w:bookmarkStart w:id="16849" w:name="_Toc425788831"/>
              <w:bookmarkStart w:id="16850" w:name="_Toc425789518"/>
              <w:bookmarkStart w:id="16851" w:name="_Toc425790205"/>
              <w:bookmarkStart w:id="16852" w:name="_Toc425793945"/>
              <w:bookmarkStart w:id="16853" w:name="_Toc426384880"/>
              <w:bookmarkStart w:id="16854" w:name="_Toc426386284"/>
              <w:bookmarkStart w:id="16855" w:name="_Toc426387687"/>
              <w:bookmarkStart w:id="16856" w:name="_Toc426389091"/>
              <w:bookmarkStart w:id="16857" w:name="_Toc426390495"/>
              <w:bookmarkStart w:id="16858" w:name="_Toc426391899"/>
              <w:bookmarkStart w:id="16859" w:name="_Toc426393302"/>
              <w:bookmarkStart w:id="16860" w:name="_Toc427824887"/>
              <w:bookmarkStart w:id="16861" w:name="_Toc427852700"/>
              <w:bookmarkStart w:id="16862" w:name="_Toc427854940"/>
              <w:bookmarkStart w:id="16863" w:name="_Toc427857141"/>
              <w:bookmarkEnd w:id="16820"/>
              <w:bookmarkEnd w:id="16821"/>
              <w:bookmarkEnd w:id="16822"/>
              <w:bookmarkEnd w:id="16823"/>
              <w:bookmarkEnd w:id="16824"/>
              <w:bookmarkEnd w:id="16825"/>
              <w:bookmarkEnd w:id="16826"/>
              <w:bookmarkEnd w:id="16827"/>
              <w:bookmarkEnd w:id="16828"/>
              <w:bookmarkEnd w:id="16829"/>
              <w:bookmarkEnd w:id="16830"/>
              <w:bookmarkEnd w:id="16831"/>
              <w:bookmarkEnd w:id="16832"/>
              <w:bookmarkEnd w:id="16833"/>
              <w:bookmarkEnd w:id="16834"/>
              <w:bookmarkEnd w:id="16835"/>
              <w:bookmarkEnd w:id="16836"/>
              <w:bookmarkEnd w:id="16837"/>
              <w:bookmarkEnd w:id="16838"/>
              <w:bookmarkEnd w:id="16839"/>
              <w:bookmarkEnd w:id="16840"/>
              <w:bookmarkEnd w:id="16841"/>
              <w:bookmarkEnd w:id="16842"/>
              <w:bookmarkEnd w:id="16843"/>
              <w:bookmarkEnd w:id="16844"/>
              <w:bookmarkEnd w:id="16845"/>
              <w:bookmarkEnd w:id="16846"/>
              <w:bookmarkEnd w:id="16847"/>
              <w:bookmarkEnd w:id="16848"/>
              <w:bookmarkEnd w:id="16849"/>
              <w:bookmarkEnd w:id="16850"/>
              <w:bookmarkEnd w:id="16851"/>
              <w:bookmarkEnd w:id="16852"/>
              <w:bookmarkEnd w:id="16853"/>
              <w:bookmarkEnd w:id="16854"/>
              <w:bookmarkEnd w:id="16855"/>
              <w:bookmarkEnd w:id="16856"/>
              <w:bookmarkEnd w:id="16857"/>
              <w:bookmarkEnd w:id="16858"/>
              <w:bookmarkEnd w:id="16859"/>
              <w:bookmarkEnd w:id="16860"/>
              <w:bookmarkEnd w:id="16861"/>
              <w:bookmarkEnd w:id="16862"/>
              <w:bookmarkEnd w:id="16863"/>
            </w:del>
          </w:p>
        </w:tc>
        <w:bookmarkStart w:id="16864" w:name="_Toc425149404"/>
        <w:bookmarkStart w:id="16865" w:name="_Toc425161943"/>
        <w:bookmarkStart w:id="16866" w:name="_Toc425162951"/>
        <w:bookmarkStart w:id="16867" w:name="_Toc425163357"/>
        <w:bookmarkStart w:id="16868" w:name="_Toc425170844"/>
        <w:bookmarkStart w:id="16869" w:name="_Toc425173157"/>
        <w:bookmarkStart w:id="16870" w:name="_Toc425234630"/>
        <w:bookmarkStart w:id="16871" w:name="_Toc425238182"/>
        <w:bookmarkStart w:id="16872" w:name="_Toc425239428"/>
        <w:bookmarkStart w:id="16873" w:name="_Toc425240675"/>
        <w:bookmarkStart w:id="16874" w:name="_Toc425241921"/>
        <w:bookmarkStart w:id="16875" w:name="_Toc425243167"/>
        <w:bookmarkStart w:id="16876" w:name="_Toc425244414"/>
        <w:bookmarkStart w:id="16877" w:name="_Toc425245661"/>
        <w:bookmarkStart w:id="16878" w:name="_Toc425246908"/>
        <w:bookmarkStart w:id="16879" w:name="_Toc425248154"/>
        <w:bookmarkStart w:id="16880" w:name="_Toc425249401"/>
        <w:bookmarkStart w:id="16881" w:name="_Toc425250648"/>
        <w:bookmarkStart w:id="16882" w:name="_Toc425251895"/>
        <w:bookmarkStart w:id="16883" w:name="_Toc425252565"/>
        <w:bookmarkStart w:id="16884" w:name="_Toc425253236"/>
        <w:bookmarkStart w:id="16885" w:name="_Toc425256627"/>
        <w:bookmarkStart w:id="16886" w:name="_Toc425276328"/>
        <w:bookmarkStart w:id="16887" w:name="_Toc425342426"/>
        <w:bookmarkStart w:id="16888" w:name="_Toc425349632"/>
        <w:bookmarkStart w:id="16889" w:name="_Toc425352781"/>
        <w:bookmarkStart w:id="16890" w:name="_Toc425353466"/>
        <w:bookmarkStart w:id="16891" w:name="_Toc425787459"/>
        <w:bookmarkStart w:id="16892" w:name="_Toc425788145"/>
        <w:bookmarkStart w:id="16893" w:name="_Toc425788832"/>
        <w:bookmarkStart w:id="16894" w:name="_Toc425789519"/>
        <w:bookmarkStart w:id="16895" w:name="_Toc425790206"/>
        <w:bookmarkStart w:id="16896" w:name="_Toc425793946"/>
        <w:bookmarkStart w:id="16897" w:name="_Toc426384881"/>
        <w:bookmarkStart w:id="16898" w:name="_Toc426386285"/>
        <w:bookmarkStart w:id="16899" w:name="_Toc426387688"/>
        <w:bookmarkStart w:id="16900" w:name="_Toc426389092"/>
        <w:bookmarkStart w:id="16901" w:name="_Toc426390496"/>
        <w:bookmarkStart w:id="16902" w:name="_Toc426391900"/>
        <w:bookmarkStart w:id="16903" w:name="_Toc426393303"/>
        <w:bookmarkStart w:id="16904" w:name="_Toc427824888"/>
        <w:bookmarkStart w:id="16905" w:name="_Toc427852701"/>
        <w:bookmarkStart w:id="16906" w:name="_Toc427854941"/>
        <w:bookmarkStart w:id="16907" w:name="_Toc427857142"/>
        <w:bookmarkEnd w:id="16864"/>
        <w:bookmarkEnd w:id="16865"/>
        <w:bookmarkEnd w:id="16866"/>
        <w:bookmarkEnd w:id="16867"/>
        <w:bookmarkEnd w:id="16868"/>
        <w:bookmarkEnd w:id="16869"/>
        <w:bookmarkEnd w:id="16870"/>
        <w:bookmarkEnd w:id="16871"/>
        <w:bookmarkEnd w:id="16872"/>
        <w:bookmarkEnd w:id="16873"/>
        <w:bookmarkEnd w:id="16874"/>
        <w:bookmarkEnd w:id="16875"/>
        <w:bookmarkEnd w:id="16876"/>
        <w:bookmarkEnd w:id="16877"/>
        <w:bookmarkEnd w:id="16878"/>
        <w:bookmarkEnd w:id="16879"/>
        <w:bookmarkEnd w:id="16880"/>
        <w:bookmarkEnd w:id="16881"/>
        <w:bookmarkEnd w:id="16882"/>
        <w:bookmarkEnd w:id="16883"/>
        <w:bookmarkEnd w:id="16884"/>
        <w:bookmarkEnd w:id="16885"/>
        <w:bookmarkEnd w:id="16886"/>
        <w:bookmarkEnd w:id="16887"/>
        <w:bookmarkEnd w:id="16888"/>
        <w:bookmarkEnd w:id="16889"/>
        <w:bookmarkEnd w:id="16890"/>
        <w:bookmarkEnd w:id="16891"/>
        <w:bookmarkEnd w:id="16892"/>
        <w:bookmarkEnd w:id="16893"/>
        <w:bookmarkEnd w:id="16894"/>
        <w:bookmarkEnd w:id="16895"/>
        <w:bookmarkEnd w:id="16896"/>
        <w:bookmarkEnd w:id="16897"/>
        <w:bookmarkEnd w:id="16898"/>
        <w:bookmarkEnd w:id="16899"/>
        <w:bookmarkEnd w:id="16900"/>
        <w:bookmarkEnd w:id="16901"/>
        <w:bookmarkEnd w:id="16902"/>
        <w:bookmarkEnd w:id="16903"/>
        <w:bookmarkEnd w:id="16904"/>
        <w:bookmarkEnd w:id="16905"/>
        <w:bookmarkEnd w:id="16906"/>
        <w:bookmarkEnd w:id="16907"/>
      </w:tr>
      <w:tr w:rsidR="005F4718" w:rsidRPr="00551888" w:rsidDel="0011163F" w14:paraId="59216AAF" w14:textId="77D3692E" w:rsidTr="008C172F">
        <w:trPr>
          <w:cantSplit/>
          <w:trHeight w:val="314"/>
          <w:jc w:val="center"/>
          <w:del w:id="16908" w:author="Ramasubramani, Hariharan" w:date="2015-07-13T16:01:00Z"/>
        </w:trPr>
        <w:tc>
          <w:tcPr>
            <w:tcW w:w="1057" w:type="dxa"/>
            <w:tcBorders>
              <w:top w:val="single" w:sz="4" w:space="0" w:color="auto"/>
              <w:left w:val="single" w:sz="4" w:space="0" w:color="auto"/>
              <w:bottom w:val="single" w:sz="4" w:space="0" w:color="auto"/>
              <w:right w:val="single" w:sz="4" w:space="0" w:color="auto"/>
            </w:tcBorders>
          </w:tcPr>
          <w:p w14:paraId="6518F43D" w14:textId="6BA1B00B" w:rsidR="005F4718" w:rsidRPr="00551888" w:rsidDel="0011163F" w:rsidRDefault="005F4718" w:rsidP="009C3129">
            <w:pPr>
              <w:pStyle w:val="ListParagraph"/>
              <w:numPr>
                <w:ilvl w:val="3"/>
                <w:numId w:val="7"/>
              </w:numPr>
              <w:overflowPunct w:val="0"/>
              <w:autoSpaceDE w:val="0"/>
              <w:autoSpaceDN w:val="0"/>
              <w:spacing w:after="60"/>
              <w:ind w:left="-43" w:firstLine="0"/>
              <w:textAlignment w:val="baseline"/>
              <w:rPr>
                <w:del w:id="16909" w:author="Ramasubramani, Hariharan" w:date="2015-07-13T16:01:00Z"/>
                <w:rFonts w:cstheme="minorHAnsi"/>
                <w:color w:val="000000" w:themeColor="text1"/>
              </w:rPr>
            </w:pPr>
            <w:bookmarkStart w:id="16910" w:name="_Toc425149405"/>
            <w:bookmarkStart w:id="16911" w:name="_Toc425161944"/>
            <w:bookmarkStart w:id="16912" w:name="_Toc425162952"/>
            <w:bookmarkStart w:id="16913" w:name="_Toc425163358"/>
            <w:bookmarkStart w:id="16914" w:name="_Toc425170845"/>
            <w:bookmarkStart w:id="16915" w:name="_Toc425173158"/>
            <w:bookmarkStart w:id="16916" w:name="_Toc425234631"/>
            <w:bookmarkStart w:id="16917" w:name="_Toc425238183"/>
            <w:bookmarkStart w:id="16918" w:name="_Toc425239429"/>
            <w:bookmarkStart w:id="16919" w:name="_Toc425240676"/>
            <w:bookmarkStart w:id="16920" w:name="_Toc425241922"/>
            <w:bookmarkStart w:id="16921" w:name="_Toc425243168"/>
            <w:bookmarkStart w:id="16922" w:name="_Toc425244415"/>
            <w:bookmarkStart w:id="16923" w:name="_Toc425245662"/>
            <w:bookmarkStart w:id="16924" w:name="_Toc425246909"/>
            <w:bookmarkStart w:id="16925" w:name="_Toc425248155"/>
            <w:bookmarkStart w:id="16926" w:name="_Toc425249402"/>
            <w:bookmarkStart w:id="16927" w:name="_Toc425250649"/>
            <w:bookmarkStart w:id="16928" w:name="_Toc425251896"/>
            <w:bookmarkStart w:id="16929" w:name="_Toc425252566"/>
            <w:bookmarkStart w:id="16930" w:name="_Toc425253237"/>
            <w:bookmarkStart w:id="16931" w:name="_Toc425256628"/>
            <w:bookmarkStart w:id="16932" w:name="_Toc425276329"/>
            <w:bookmarkStart w:id="16933" w:name="_Toc425342427"/>
            <w:bookmarkStart w:id="16934" w:name="_Toc425349633"/>
            <w:bookmarkStart w:id="16935" w:name="_Toc425352782"/>
            <w:bookmarkStart w:id="16936" w:name="_Toc425353467"/>
            <w:bookmarkStart w:id="16937" w:name="_Toc425787460"/>
            <w:bookmarkStart w:id="16938" w:name="_Toc425788146"/>
            <w:bookmarkStart w:id="16939" w:name="_Toc425788833"/>
            <w:bookmarkStart w:id="16940" w:name="_Toc425789520"/>
            <w:bookmarkStart w:id="16941" w:name="_Toc425790207"/>
            <w:bookmarkStart w:id="16942" w:name="_Toc425793947"/>
            <w:bookmarkStart w:id="16943" w:name="_Toc426384882"/>
            <w:bookmarkStart w:id="16944" w:name="_Toc426386286"/>
            <w:bookmarkStart w:id="16945" w:name="_Toc426387689"/>
            <w:bookmarkStart w:id="16946" w:name="_Toc426389093"/>
            <w:bookmarkStart w:id="16947" w:name="_Toc426390497"/>
            <w:bookmarkStart w:id="16948" w:name="_Toc426391901"/>
            <w:bookmarkStart w:id="16949" w:name="_Toc426393304"/>
            <w:bookmarkStart w:id="16950" w:name="_Toc427824889"/>
            <w:bookmarkStart w:id="16951" w:name="_Toc427852702"/>
            <w:bookmarkStart w:id="16952" w:name="_Toc427854942"/>
            <w:bookmarkStart w:id="16953" w:name="_Toc427857143"/>
            <w:bookmarkEnd w:id="16910"/>
            <w:bookmarkEnd w:id="16911"/>
            <w:bookmarkEnd w:id="16912"/>
            <w:bookmarkEnd w:id="16913"/>
            <w:bookmarkEnd w:id="16914"/>
            <w:bookmarkEnd w:id="16915"/>
            <w:bookmarkEnd w:id="16916"/>
            <w:bookmarkEnd w:id="16917"/>
            <w:bookmarkEnd w:id="16918"/>
            <w:bookmarkEnd w:id="16919"/>
            <w:bookmarkEnd w:id="16920"/>
            <w:bookmarkEnd w:id="16921"/>
            <w:bookmarkEnd w:id="16922"/>
            <w:bookmarkEnd w:id="16923"/>
            <w:bookmarkEnd w:id="16924"/>
            <w:bookmarkEnd w:id="16925"/>
            <w:bookmarkEnd w:id="16926"/>
            <w:bookmarkEnd w:id="16927"/>
            <w:bookmarkEnd w:id="16928"/>
            <w:bookmarkEnd w:id="16929"/>
            <w:bookmarkEnd w:id="16930"/>
            <w:bookmarkEnd w:id="16931"/>
            <w:bookmarkEnd w:id="16932"/>
            <w:bookmarkEnd w:id="16933"/>
            <w:bookmarkEnd w:id="16934"/>
            <w:bookmarkEnd w:id="16935"/>
            <w:bookmarkEnd w:id="16936"/>
            <w:bookmarkEnd w:id="16937"/>
            <w:bookmarkEnd w:id="16938"/>
            <w:bookmarkEnd w:id="16939"/>
            <w:bookmarkEnd w:id="16940"/>
            <w:bookmarkEnd w:id="16941"/>
            <w:bookmarkEnd w:id="16942"/>
            <w:bookmarkEnd w:id="16943"/>
            <w:bookmarkEnd w:id="16944"/>
            <w:bookmarkEnd w:id="16945"/>
            <w:bookmarkEnd w:id="16946"/>
            <w:bookmarkEnd w:id="16947"/>
            <w:bookmarkEnd w:id="16948"/>
            <w:bookmarkEnd w:id="16949"/>
            <w:bookmarkEnd w:id="16950"/>
            <w:bookmarkEnd w:id="16951"/>
            <w:bookmarkEnd w:id="16952"/>
            <w:bookmarkEnd w:id="16953"/>
          </w:p>
        </w:tc>
        <w:tc>
          <w:tcPr>
            <w:tcW w:w="2016" w:type="dxa"/>
            <w:tcBorders>
              <w:top w:val="single" w:sz="4" w:space="0" w:color="auto"/>
              <w:left w:val="single" w:sz="4" w:space="0" w:color="auto"/>
              <w:bottom w:val="single" w:sz="4" w:space="0" w:color="auto"/>
              <w:right w:val="single" w:sz="4" w:space="0" w:color="auto"/>
            </w:tcBorders>
          </w:tcPr>
          <w:p w14:paraId="095EBA94" w14:textId="49DD37A8" w:rsidR="005F4718" w:rsidRPr="00551888" w:rsidDel="0011163F" w:rsidRDefault="005F4718" w:rsidP="009C3129">
            <w:pPr>
              <w:ind w:firstLine="0"/>
              <w:rPr>
                <w:del w:id="16954" w:author="Ramasubramani, Hariharan" w:date="2015-07-13T16:01:00Z"/>
                <w:rFonts w:cstheme="minorHAnsi"/>
              </w:rPr>
            </w:pPr>
            <w:del w:id="16955" w:author="Ramasubramani, Hariharan" w:date="2015-07-13T16:01:00Z">
              <w:r w:rsidDel="0011163F">
                <w:rPr>
                  <w:rFonts w:cstheme="minorHAnsi"/>
                </w:rPr>
                <w:delText>First Name</w:delText>
              </w:r>
              <w:bookmarkStart w:id="16956" w:name="_Toc425149406"/>
              <w:bookmarkStart w:id="16957" w:name="_Toc425161945"/>
              <w:bookmarkStart w:id="16958" w:name="_Toc425162953"/>
              <w:bookmarkStart w:id="16959" w:name="_Toc425163359"/>
              <w:bookmarkStart w:id="16960" w:name="_Toc425170846"/>
              <w:bookmarkStart w:id="16961" w:name="_Toc425173159"/>
              <w:bookmarkStart w:id="16962" w:name="_Toc425234632"/>
              <w:bookmarkStart w:id="16963" w:name="_Toc425238184"/>
              <w:bookmarkStart w:id="16964" w:name="_Toc425239430"/>
              <w:bookmarkStart w:id="16965" w:name="_Toc425240677"/>
              <w:bookmarkStart w:id="16966" w:name="_Toc425241923"/>
              <w:bookmarkStart w:id="16967" w:name="_Toc425243169"/>
              <w:bookmarkStart w:id="16968" w:name="_Toc425244416"/>
              <w:bookmarkStart w:id="16969" w:name="_Toc425245663"/>
              <w:bookmarkStart w:id="16970" w:name="_Toc425246910"/>
              <w:bookmarkStart w:id="16971" w:name="_Toc425248156"/>
              <w:bookmarkStart w:id="16972" w:name="_Toc425249403"/>
              <w:bookmarkStart w:id="16973" w:name="_Toc425250650"/>
              <w:bookmarkStart w:id="16974" w:name="_Toc425251897"/>
              <w:bookmarkStart w:id="16975" w:name="_Toc425252567"/>
              <w:bookmarkStart w:id="16976" w:name="_Toc425253238"/>
              <w:bookmarkStart w:id="16977" w:name="_Toc425256629"/>
              <w:bookmarkStart w:id="16978" w:name="_Toc425276330"/>
              <w:bookmarkStart w:id="16979" w:name="_Toc425342428"/>
              <w:bookmarkStart w:id="16980" w:name="_Toc425349634"/>
              <w:bookmarkStart w:id="16981" w:name="_Toc425352783"/>
              <w:bookmarkStart w:id="16982" w:name="_Toc425353468"/>
              <w:bookmarkStart w:id="16983" w:name="_Toc425787461"/>
              <w:bookmarkStart w:id="16984" w:name="_Toc425788147"/>
              <w:bookmarkStart w:id="16985" w:name="_Toc425788834"/>
              <w:bookmarkStart w:id="16986" w:name="_Toc425789521"/>
              <w:bookmarkStart w:id="16987" w:name="_Toc425790208"/>
              <w:bookmarkStart w:id="16988" w:name="_Toc425793948"/>
              <w:bookmarkStart w:id="16989" w:name="_Toc426384883"/>
              <w:bookmarkStart w:id="16990" w:name="_Toc426386287"/>
              <w:bookmarkStart w:id="16991" w:name="_Toc426387690"/>
              <w:bookmarkStart w:id="16992" w:name="_Toc426389094"/>
              <w:bookmarkStart w:id="16993" w:name="_Toc426390498"/>
              <w:bookmarkStart w:id="16994" w:name="_Toc426391902"/>
              <w:bookmarkStart w:id="16995" w:name="_Toc426393305"/>
              <w:bookmarkStart w:id="16996" w:name="_Toc427824890"/>
              <w:bookmarkStart w:id="16997" w:name="_Toc427852703"/>
              <w:bookmarkStart w:id="16998" w:name="_Toc427854943"/>
              <w:bookmarkStart w:id="16999" w:name="_Toc427857144"/>
              <w:bookmarkEnd w:id="16956"/>
              <w:bookmarkEnd w:id="16957"/>
              <w:bookmarkEnd w:id="16958"/>
              <w:bookmarkEnd w:id="16959"/>
              <w:bookmarkEnd w:id="16960"/>
              <w:bookmarkEnd w:id="16961"/>
              <w:bookmarkEnd w:id="16962"/>
              <w:bookmarkEnd w:id="16963"/>
              <w:bookmarkEnd w:id="16964"/>
              <w:bookmarkEnd w:id="16965"/>
              <w:bookmarkEnd w:id="16966"/>
              <w:bookmarkEnd w:id="16967"/>
              <w:bookmarkEnd w:id="16968"/>
              <w:bookmarkEnd w:id="16969"/>
              <w:bookmarkEnd w:id="16970"/>
              <w:bookmarkEnd w:id="16971"/>
              <w:bookmarkEnd w:id="16972"/>
              <w:bookmarkEnd w:id="16973"/>
              <w:bookmarkEnd w:id="16974"/>
              <w:bookmarkEnd w:id="16975"/>
              <w:bookmarkEnd w:id="16976"/>
              <w:bookmarkEnd w:id="16977"/>
              <w:bookmarkEnd w:id="16978"/>
              <w:bookmarkEnd w:id="16979"/>
              <w:bookmarkEnd w:id="16980"/>
              <w:bookmarkEnd w:id="16981"/>
              <w:bookmarkEnd w:id="16982"/>
              <w:bookmarkEnd w:id="16983"/>
              <w:bookmarkEnd w:id="16984"/>
              <w:bookmarkEnd w:id="16985"/>
              <w:bookmarkEnd w:id="16986"/>
              <w:bookmarkEnd w:id="16987"/>
              <w:bookmarkEnd w:id="16988"/>
              <w:bookmarkEnd w:id="16989"/>
              <w:bookmarkEnd w:id="16990"/>
              <w:bookmarkEnd w:id="16991"/>
              <w:bookmarkEnd w:id="16992"/>
              <w:bookmarkEnd w:id="16993"/>
              <w:bookmarkEnd w:id="16994"/>
              <w:bookmarkEnd w:id="16995"/>
              <w:bookmarkEnd w:id="16996"/>
              <w:bookmarkEnd w:id="16997"/>
              <w:bookmarkEnd w:id="16998"/>
              <w:bookmarkEnd w:id="16999"/>
            </w:del>
          </w:p>
        </w:tc>
        <w:tc>
          <w:tcPr>
            <w:tcW w:w="798" w:type="dxa"/>
            <w:tcBorders>
              <w:top w:val="single" w:sz="4" w:space="0" w:color="auto"/>
              <w:left w:val="single" w:sz="4" w:space="0" w:color="auto"/>
              <w:bottom w:val="single" w:sz="4" w:space="0" w:color="auto"/>
              <w:right w:val="single" w:sz="4" w:space="0" w:color="auto"/>
            </w:tcBorders>
          </w:tcPr>
          <w:p w14:paraId="12288142" w14:textId="74534F05" w:rsidR="005F4718" w:rsidRPr="00551888" w:rsidDel="0011163F" w:rsidRDefault="005F4718" w:rsidP="009C3129">
            <w:pPr>
              <w:ind w:left="-2" w:firstLine="0"/>
              <w:rPr>
                <w:del w:id="17000" w:author="Ramasubramani, Hariharan" w:date="2015-07-13T16:01:00Z"/>
                <w:rFonts w:cstheme="minorHAnsi"/>
              </w:rPr>
            </w:pPr>
            <w:del w:id="17001" w:author="Ramasubramani, Hariharan" w:date="2015-07-13T16:01:00Z">
              <w:r w:rsidDel="0011163F">
                <w:rPr>
                  <w:rFonts w:cstheme="minorHAnsi"/>
                </w:rPr>
                <w:delText>-</w:delText>
              </w:r>
              <w:bookmarkStart w:id="17002" w:name="_Toc425149407"/>
              <w:bookmarkStart w:id="17003" w:name="_Toc425161946"/>
              <w:bookmarkStart w:id="17004" w:name="_Toc425162954"/>
              <w:bookmarkStart w:id="17005" w:name="_Toc425163360"/>
              <w:bookmarkStart w:id="17006" w:name="_Toc425170847"/>
              <w:bookmarkStart w:id="17007" w:name="_Toc425173160"/>
              <w:bookmarkStart w:id="17008" w:name="_Toc425234633"/>
              <w:bookmarkStart w:id="17009" w:name="_Toc425238185"/>
              <w:bookmarkStart w:id="17010" w:name="_Toc425239431"/>
              <w:bookmarkStart w:id="17011" w:name="_Toc425240678"/>
              <w:bookmarkStart w:id="17012" w:name="_Toc425241924"/>
              <w:bookmarkStart w:id="17013" w:name="_Toc425243170"/>
              <w:bookmarkStart w:id="17014" w:name="_Toc425244417"/>
              <w:bookmarkStart w:id="17015" w:name="_Toc425245664"/>
              <w:bookmarkStart w:id="17016" w:name="_Toc425246911"/>
              <w:bookmarkStart w:id="17017" w:name="_Toc425248157"/>
              <w:bookmarkStart w:id="17018" w:name="_Toc425249404"/>
              <w:bookmarkStart w:id="17019" w:name="_Toc425250651"/>
              <w:bookmarkStart w:id="17020" w:name="_Toc425251898"/>
              <w:bookmarkStart w:id="17021" w:name="_Toc425252568"/>
              <w:bookmarkStart w:id="17022" w:name="_Toc425253239"/>
              <w:bookmarkStart w:id="17023" w:name="_Toc425256630"/>
              <w:bookmarkStart w:id="17024" w:name="_Toc425276331"/>
              <w:bookmarkStart w:id="17025" w:name="_Toc425342429"/>
              <w:bookmarkStart w:id="17026" w:name="_Toc425349635"/>
              <w:bookmarkStart w:id="17027" w:name="_Toc425352784"/>
              <w:bookmarkStart w:id="17028" w:name="_Toc425353469"/>
              <w:bookmarkStart w:id="17029" w:name="_Toc425787462"/>
              <w:bookmarkStart w:id="17030" w:name="_Toc425788148"/>
              <w:bookmarkStart w:id="17031" w:name="_Toc425788835"/>
              <w:bookmarkStart w:id="17032" w:name="_Toc425789522"/>
              <w:bookmarkStart w:id="17033" w:name="_Toc425790209"/>
              <w:bookmarkStart w:id="17034" w:name="_Toc425793949"/>
              <w:bookmarkStart w:id="17035" w:name="_Toc426384884"/>
              <w:bookmarkStart w:id="17036" w:name="_Toc426386288"/>
              <w:bookmarkStart w:id="17037" w:name="_Toc426387691"/>
              <w:bookmarkStart w:id="17038" w:name="_Toc426389095"/>
              <w:bookmarkStart w:id="17039" w:name="_Toc426390499"/>
              <w:bookmarkStart w:id="17040" w:name="_Toc426391903"/>
              <w:bookmarkStart w:id="17041" w:name="_Toc426393306"/>
              <w:bookmarkStart w:id="17042" w:name="_Toc427824891"/>
              <w:bookmarkStart w:id="17043" w:name="_Toc427852704"/>
              <w:bookmarkStart w:id="17044" w:name="_Toc427854944"/>
              <w:bookmarkStart w:id="17045" w:name="_Toc427857145"/>
              <w:bookmarkEnd w:id="17002"/>
              <w:bookmarkEnd w:id="17003"/>
              <w:bookmarkEnd w:id="17004"/>
              <w:bookmarkEnd w:id="17005"/>
              <w:bookmarkEnd w:id="17006"/>
              <w:bookmarkEnd w:id="17007"/>
              <w:bookmarkEnd w:id="17008"/>
              <w:bookmarkEnd w:id="17009"/>
              <w:bookmarkEnd w:id="17010"/>
              <w:bookmarkEnd w:id="17011"/>
              <w:bookmarkEnd w:id="17012"/>
              <w:bookmarkEnd w:id="17013"/>
              <w:bookmarkEnd w:id="17014"/>
              <w:bookmarkEnd w:id="17015"/>
              <w:bookmarkEnd w:id="17016"/>
              <w:bookmarkEnd w:id="17017"/>
              <w:bookmarkEnd w:id="17018"/>
              <w:bookmarkEnd w:id="17019"/>
              <w:bookmarkEnd w:id="17020"/>
              <w:bookmarkEnd w:id="17021"/>
              <w:bookmarkEnd w:id="17022"/>
              <w:bookmarkEnd w:id="17023"/>
              <w:bookmarkEnd w:id="17024"/>
              <w:bookmarkEnd w:id="17025"/>
              <w:bookmarkEnd w:id="17026"/>
              <w:bookmarkEnd w:id="17027"/>
              <w:bookmarkEnd w:id="17028"/>
              <w:bookmarkEnd w:id="17029"/>
              <w:bookmarkEnd w:id="17030"/>
              <w:bookmarkEnd w:id="17031"/>
              <w:bookmarkEnd w:id="17032"/>
              <w:bookmarkEnd w:id="17033"/>
              <w:bookmarkEnd w:id="17034"/>
              <w:bookmarkEnd w:id="17035"/>
              <w:bookmarkEnd w:id="17036"/>
              <w:bookmarkEnd w:id="17037"/>
              <w:bookmarkEnd w:id="17038"/>
              <w:bookmarkEnd w:id="17039"/>
              <w:bookmarkEnd w:id="17040"/>
              <w:bookmarkEnd w:id="17041"/>
              <w:bookmarkEnd w:id="17042"/>
              <w:bookmarkEnd w:id="17043"/>
              <w:bookmarkEnd w:id="17044"/>
              <w:bookmarkEnd w:id="17045"/>
            </w:del>
          </w:p>
        </w:tc>
        <w:tc>
          <w:tcPr>
            <w:tcW w:w="939" w:type="dxa"/>
            <w:tcBorders>
              <w:top w:val="single" w:sz="4" w:space="0" w:color="auto"/>
              <w:left w:val="single" w:sz="4" w:space="0" w:color="auto"/>
              <w:bottom w:val="single" w:sz="4" w:space="0" w:color="auto"/>
              <w:right w:val="single" w:sz="4" w:space="0" w:color="auto"/>
            </w:tcBorders>
          </w:tcPr>
          <w:p w14:paraId="36F36B03" w14:textId="3FA1CB80" w:rsidR="005F4718" w:rsidRPr="00551888" w:rsidDel="0011163F" w:rsidRDefault="005F4718" w:rsidP="009C3129">
            <w:pPr>
              <w:ind w:left="-57" w:firstLine="0"/>
              <w:jc w:val="center"/>
              <w:rPr>
                <w:del w:id="17046" w:author="Ramasubramani, Hariharan" w:date="2015-07-13T16:01:00Z"/>
                <w:rFonts w:cstheme="minorHAnsi"/>
              </w:rPr>
            </w:pPr>
            <w:del w:id="17047" w:author="Ramasubramani, Hariharan" w:date="2015-07-13T16:01:00Z">
              <w:r w:rsidDel="0011163F">
                <w:rPr>
                  <w:rFonts w:cstheme="minorHAnsi"/>
                </w:rPr>
                <w:delText>AP</w:delText>
              </w:r>
              <w:bookmarkStart w:id="17048" w:name="_Toc425149408"/>
              <w:bookmarkStart w:id="17049" w:name="_Toc425161947"/>
              <w:bookmarkStart w:id="17050" w:name="_Toc425162955"/>
              <w:bookmarkStart w:id="17051" w:name="_Toc425163361"/>
              <w:bookmarkStart w:id="17052" w:name="_Toc425170848"/>
              <w:bookmarkStart w:id="17053" w:name="_Toc425173161"/>
              <w:bookmarkStart w:id="17054" w:name="_Toc425234634"/>
              <w:bookmarkStart w:id="17055" w:name="_Toc425238186"/>
              <w:bookmarkStart w:id="17056" w:name="_Toc425239432"/>
              <w:bookmarkStart w:id="17057" w:name="_Toc425240679"/>
              <w:bookmarkStart w:id="17058" w:name="_Toc425241925"/>
              <w:bookmarkStart w:id="17059" w:name="_Toc425243171"/>
              <w:bookmarkStart w:id="17060" w:name="_Toc425244418"/>
              <w:bookmarkStart w:id="17061" w:name="_Toc425245665"/>
              <w:bookmarkStart w:id="17062" w:name="_Toc425246912"/>
              <w:bookmarkStart w:id="17063" w:name="_Toc425248158"/>
              <w:bookmarkStart w:id="17064" w:name="_Toc425249405"/>
              <w:bookmarkStart w:id="17065" w:name="_Toc425250652"/>
              <w:bookmarkStart w:id="17066" w:name="_Toc425251899"/>
              <w:bookmarkStart w:id="17067" w:name="_Toc425252569"/>
              <w:bookmarkStart w:id="17068" w:name="_Toc425253240"/>
              <w:bookmarkStart w:id="17069" w:name="_Toc425256631"/>
              <w:bookmarkStart w:id="17070" w:name="_Toc425276332"/>
              <w:bookmarkStart w:id="17071" w:name="_Toc425342430"/>
              <w:bookmarkStart w:id="17072" w:name="_Toc425349636"/>
              <w:bookmarkStart w:id="17073" w:name="_Toc425352785"/>
              <w:bookmarkStart w:id="17074" w:name="_Toc425353470"/>
              <w:bookmarkStart w:id="17075" w:name="_Toc425787463"/>
              <w:bookmarkStart w:id="17076" w:name="_Toc425788149"/>
              <w:bookmarkStart w:id="17077" w:name="_Toc425788836"/>
              <w:bookmarkStart w:id="17078" w:name="_Toc425789523"/>
              <w:bookmarkStart w:id="17079" w:name="_Toc425790210"/>
              <w:bookmarkStart w:id="17080" w:name="_Toc425793950"/>
              <w:bookmarkStart w:id="17081" w:name="_Toc426384885"/>
              <w:bookmarkStart w:id="17082" w:name="_Toc426386289"/>
              <w:bookmarkStart w:id="17083" w:name="_Toc426387692"/>
              <w:bookmarkStart w:id="17084" w:name="_Toc426389096"/>
              <w:bookmarkStart w:id="17085" w:name="_Toc426390500"/>
              <w:bookmarkStart w:id="17086" w:name="_Toc426391904"/>
              <w:bookmarkStart w:id="17087" w:name="_Toc426393307"/>
              <w:bookmarkStart w:id="17088" w:name="_Toc427824892"/>
              <w:bookmarkStart w:id="17089" w:name="_Toc427852705"/>
              <w:bookmarkStart w:id="17090" w:name="_Toc427854945"/>
              <w:bookmarkStart w:id="17091" w:name="_Toc427857146"/>
              <w:bookmarkEnd w:id="17048"/>
              <w:bookmarkEnd w:id="17049"/>
              <w:bookmarkEnd w:id="17050"/>
              <w:bookmarkEnd w:id="17051"/>
              <w:bookmarkEnd w:id="17052"/>
              <w:bookmarkEnd w:id="17053"/>
              <w:bookmarkEnd w:id="17054"/>
              <w:bookmarkEnd w:id="17055"/>
              <w:bookmarkEnd w:id="17056"/>
              <w:bookmarkEnd w:id="17057"/>
              <w:bookmarkEnd w:id="17058"/>
              <w:bookmarkEnd w:id="17059"/>
              <w:bookmarkEnd w:id="17060"/>
              <w:bookmarkEnd w:id="17061"/>
              <w:bookmarkEnd w:id="17062"/>
              <w:bookmarkEnd w:id="17063"/>
              <w:bookmarkEnd w:id="17064"/>
              <w:bookmarkEnd w:id="17065"/>
              <w:bookmarkEnd w:id="17066"/>
              <w:bookmarkEnd w:id="17067"/>
              <w:bookmarkEnd w:id="17068"/>
              <w:bookmarkEnd w:id="17069"/>
              <w:bookmarkEnd w:id="17070"/>
              <w:bookmarkEnd w:id="17071"/>
              <w:bookmarkEnd w:id="17072"/>
              <w:bookmarkEnd w:id="17073"/>
              <w:bookmarkEnd w:id="17074"/>
              <w:bookmarkEnd w:id="17075"/>
              <w:bookmarkEnd w:id="17076"/>
              <w:bookmarkEnd w:id="17077"/>
              <w:bookmarkEnd w:id="17078"/>
              <w:bookmarkEnd w:id="17079"/>
              <w:bookmarkEnd w:id="17080"/>
              <w:bookmarkEnd w:id="17081"/>
              <w:bookmarkEnd w:id="17082"/>
              <w:bookmarkEnd w:id="17083"/>
              <w:bookmarkEnd w:id="17084"/>
              <w:bookmarkEnd w:id="17085"/>
              <w:bookmarkEnd w:id="17086"/>
              <w:bookmarkEnd w:id="17087"/>
              <w:bookmarkEnd w:id="17088"/>
              <w:bookmarkEnd w:id="17089"/>
              <w:bookmarkEnd w:id="17090"/>
              <w:bookmarkEnd w:id="17091"/>
            </w:del>
          </w:p>
        </w:tc>
        <w:tc>
          <w:tcPr>
            <w:tcW w:w="771" w:type="dxa"/>
            <w:tcBorders>
              <w:top w:val="single" w:sz="4" w:space="0" w:color="auto"/>
              <w:left w:val="single" w:sz="4" w:space="0" w:color="auto"/>
              <w:bottom w:val="single" w:sz="4" w:space="0" w:color="auto"/>
              <w:right w:val="single" w:sz="4" w:space="0" w:color="auto"/>
            </w:tcBorders>
          </w:tcPr>
          <w:p w14:paraId="335D281C" w14:textId="138F54E5" w:rsidR="005F4718" w:rsidRPr="00551888" w:rsidDel="0011163F" w:rsidRDefault="005F4718" w:rsidP="009C3129">
            <w:pPr>
              <w:ind w:left="-57" w:firstLine="0"/>
              <w:jc w:val="center"/>
              <w:rPr>
                <w:del w:id="17092" w:author="Ramasubramani, Hariharan" w:date="2015-07-13T16:01:00Z"/>
                <w:rFonts w:cstheme="minorHAnsi"/>
              </w:rPr>
            </w:pPr>
            <w:del w:id="17093" w:author="Ramasubramani, Hariharan" w:date="2015-07-13T16:01:00Z">
              <w:r w:rsidDel="0011163F">
                <w:rPr>
                  <w:rFonts w:cstheme="minorHAnsi"/>
                </w:rPr>
                <w:delText>NE</w:delText>
              </w:r>
              <w:bookmarkStart w:id="17094" w:name="_Toc425149409"/>
              <w:bookmarkStart w:id="17095" w:name="_Toc425161948"/>
              <w:bookmarkStart w:id="17096" w:name="_Toc425162956"/>
              <w:bookmarkStart w:id="17097" w:name="_Toc425163362"/>
              <w:bookmarkStart w:id="17098" w:name="_Toc425170849"/>
              <w:bookmarkStart w:id="17099" w:name="_Toc425173162"/>
              <w:bookmarkStart w:id="17100" w:name="_Toc425234635"/>
              <w:bookmarkStart w:id="17101" w:name="_Toc425238187"/>
              <w:bookmarkStart w:id="17102" w:name="_Toc425239433"/>
              <w:bookmarkStart w:id="17103" w:name="_Toc425240680"/>
              <w:bookmarkStart w:id="17104" w:name="_Toc425241926"/>
              <w:bookmarkStart w:id="17105" w:name="_Toc425243172"/>
              <w:bookmarkStart w:id="17106" w:name="_Toc425244419"/>
              <w:bookmarkStart w:id="17107" w:name="_Toc425245666"/>
              <w:bookmarkStart w:id="17108" w:name="_Toc425246913"/>
              <w:bookmarkStart w:id="17109" w:name="_Toc425248159"/>
              <w:bookmarkStart w:id="17110" w:name="_Toc425249406"/>
              <w:bookmarkStart w:id="17111" w:name="_Toc425250653"/>
              <w:bookmarkStart w:id="17112" w:name="_Toc425251900"/>
              <w:bookmarkStart w:id="17113" w:name="_Toc425252570"/>
              <w:bookmarkStart w:id="17114" w:name="_Toc425253241"/>
              <w:bookmarkStart w:id="17115" w:name="_Toc425256632"/>
              <w:bookmarkStart w:id="17116" w:name="_Toc425276333"/>
              <w:bookmarkStart w:id="17117" w:name="_Toc425342431"/>
              <w:bookmarkStart w:id="17118" w:name="_Toc425349637"/>
              <w:bookmarkStart w:id="17119" w:name="_Toc425352786"/>
              <w:bookmarkStart w:id="17120" w:name="_Toc425353471"/>
              <w:bookmarkStart w:id="17121" w:name="_Toc425787464"/>
              <w:bookmarkStart w:id="17122" w:name="_Toc425788150"/>
              <w:bookmarkStart w:id="17123" w:name="_Toc425788837"/>
              <w:bookmarkStart w:id="17124" w:name="_Toc425789524"/>
              <w:bookmarkStart w:id="17125" w:name="_Toc425790211"/>
              <w:bookmarkStart w:id="17126" w:name="_Toc425793951"/>
              <w:bookmarkStart w:id="17127" w:name="_Toc426384886"/>
              <w:bookmarkStart w:id="17128" w:name="_Toc426386290"/>
              <w:bookmarkStart w:id="17129" w:name="_Toc426387693"/>
              <w:bookmarkStart w:id="17130" w:name="_Toc426389097"/>
              <w:bookmarkStart w:id="17131" w:name="_Toc426390501"/>
              <w:bookmarkStart w:id="17132" w:name="_Toc426391905"/>
              <w:bookmarkStart w:id="17133" w:name="_Toc426393308"/>
              <w:bookmarkStart w:id="17134" w:name="_Toc427824893"/>
              <w:bookmarkStart w:id="17135" w:name="_Toc427852706"/>
              <w:bookmarkStart w:id="17136" w:name="_Toc427854946"/>
              <w:bookmarkStart w:id="17137" w:name="_Toc427857147"/>
              <w:bookmarkEnd w:id="17094"/>
              <w:bookmarkEnd w:id="17095"/>
              <w:bookmarkEnd w:id="17096"/>
              <w:bookmarkEnd w:id="17097"/>
              <w:bookmarkEnd w:id="17098"/>
              <w:bookmarkEnd w:id="17099"/>
              <w:bookmarkEnd w:id="17100"/>
              <w:bookmarkEnd w:id="17101"/>
              <w:bookmarkEnd w:id="17102"/>
              <w:bookmarkEnd w:id="17103"/>
              <w:bookmarkEnd w:id="17104"/>
              <w:bookmarkEnd w:id="17105"/>
              <w:bookmarkEnd w:id="17106"/>
              <w:bookmarkEnd w:id="17107"/>
              <w:bookmarkEnd w:id="17108"/>
              <w:bookmarkEnd w:id="17109"/>
              <w:bookmarkEnd w:id="17110"/>
              <w:bookmarkEnd w:id="17111"/>
              <w:bookmarkEnd w:id="17112"/>
              <w:bookmarkEnd w:id="17113"/>
              <w:bookmarkEnd w:id="17114"/>
              <w:bookmarkEnd w:id="17115"/>
              <w:bookmarkEnd w:id="17116"/>
              <w:bookmarkEnd w:id="17117"/>
              <w:bookmarkEnd w:id="17118"/>
              <w:bookmarkEnd w:id="17119"/>
              <w:bookmarkEnd w:id="17120"/>
              <w:bookmarkEnd w:id="17121"/>
              <w:bookmarkEnd w:id="17122"/>
              <w:bookmarkEnd w:id="17123"/>
              <w:bookmarkEnd w:id="17124"/>
              <w:bookmarkEnd w:id="17125"/>
              <w:bookmarkEnd w:id="17126"/>
              <w:bookmarkEnd w:id="17127"/>
              <w:bookmarkEnd w:id="17128"/>
              <w:bookmarkEnd w:id="17129"/>
              <w:bookmarkEnd w:id="17130"/>
              <w:bookmarkEnd w:id="17131"/>
              <w:bookmarkEnd w:id="17132"/>
              <w:bookmarkEnd w:id="17133"/>
              <w:bookmarkEnd w:id="17134"/>
              <w:bookmarkEnd w:id="17135"/>
              <w:bookmarkEnd w:id="17136"/>
              <w:bookmarkEnd w:id="17137"/>
            </w:del>
          </w:p>
        </w:tc>
        <w:tc>
          <w:tcPr>
            <w:tcW w:w="1351" w:type="dxa"/>
            <w:tcBorders>
              <w:top w:val="single" w:sz="4" w:space="0" w:color="auto"/>
              <w:left w:val="single" w:sz="4" w:space="0" w:color="auto"/>
              <w:bottom w:val="single" w:sz="4" w:space="0" w:color="auto"/>
              <w:right w:val="single" w:sz="4" w:space="0" w:color="auto"/>
            </w:tcBorders>
          </w:tcPr>
          <w:p w14:paraId="17D881BB" w14:textId="4F1AB163" w:rsidR="005F4718" w:rsidRPr="00551888" w:rsidDel="0011163F" w:rsidRDefault="00A137AC" w:rsidP="009C3129">
            <w:pPr>
              <w:ind w:left="-57" w:firstLine="0"/>
              <w:jc w:val="center"/>
              <w:rPr>
                <w:del w:id="17138" w:author="Ramasubramani, Hariharan" w:date="2015-07-13T16:01:00Z"/>
                <w:rFonts w:cstheme="minorHAnsi"/>
              </w:rPr>
            </w:pPr>
            <w:del w:id="17139" w:author="Ramasubramani, Hariharan" w:date="2015-07-13T16:01:00Z">
              <w:r w:rsidDel="0011163F">
                <w:rPr>
                  <w:rFonts w:cstheme="minorHAnsi"/>
                </w:rPr>
                <w:delText>ANSC</w:delText>
              </w:r>
              <w:bookmarkStart w:id="17140" w:name="_Toc425149410"/>
              <w:bookmarkStart w:id="17141" w:name="_Toc425161949"/>
              <w:bookmarkStart w:id="17142" w:name="_Toc425162957"/>
              <w:bookmarkStart w:id="17143" w:name="_Toc425163363"/>
              <w:bookmarkStart w:id="17144" w:name="_Toc425170850"/>
              <w:bookmarkStart w:id="17145" w:name="_Toc425173163"/>
              <w:bookmarkStart w:id="17146" w:name="_Toc425234636"/>
              <w:bookmarkStart w:id="17147" w:name="_Toc425238188"/>
              <w:bookmarkStart w:id="17148" w:name="_Toc425239434"/>
              <w:bookmarkStart w:id="17149" w:name="_Toc425240681"/>
              <w:bookmarkStart w:id="17150" w:name="_Toc425241927"/>
              <w:bookmarkStart w:id="17151" w:name="_Toc425243173"/>
              <w:bookmarkStart w:id="17152" w:name="_Toc425244420"/>
              <w:bookmarkStart w:id="17153" w:name="_Toc425245667"/>
              <w:bookmarkStart w:id="17154" w:name="_Toc425246914"/>
              <w:bookmarkStart w:id="17155" w:name="_Toc425248160"/>
              <w:bookmarkStart w:id="17156" w:name="_Toc425249407"/>
              <w:bookmarkStart w:id="17157" w:name="_Toc425250654"/>
              <w:bookmarkStart w:id="17158" w:name="_Toc425251901"/>
              <w:bookmarkStart w:id="17159" w:name="_Toc425252571"/>
              <w:bookmarkStart w:id="17160" w:name="_Toc425253242"/>
              <w:bookmarkStart w:id="17161" w:name="_Toc425256633"/>
              <w:bookmarkStart w:id="17162" w:name="_Toc425276334"/>
              <w:bookmarkStart w:id="17163" w:name="_Toc425342432"/>
              <w:bookmarkStart w:id="17164" w:name="_Toc425349638"/>
              <w:bookmarkStart w:id="17165" w:name="_Toc425352787"/>
              <w:bookmarkStart w:id="17166" w:name="_Toc425353472"/>
              <w:bookmarkStart w:id="17167" w:name="_Toc425787465"/>
              <w:bookmarkStart w:id="17168" w:name="_Toc425788151"/>
              <w:bookmarkStart w:id="17169" w:name="_Toc425788838"/>
              <w:bookmarkStart w:id="17170" w:name="_Toc425789525"/>
              <w:bookmarkStart w:id="17171" w:name="_Toc425790212"/>
              <w:bookmarkStart w:id="17172" w:name="_Toc425793952"/>
              <w:bookmarkStart w:id="17173" w:name="_Toc426384887"/>
              <w:bookmarkStart w:id="17174" w:name="_Toc426386291"/>
              <w:bookmarkStart w:id="17175" w:name="_Toc426387694"/>
              <w:bookmarkStart w:id="17176" w:name="_Toc426389098"/>
              <w:bookmarkStart w:id="17177" w:name="_Toc426390502"/>
              <w:bookmarkStart w:id="17178" w:name="_Toc426391906"/>
              <w:bookmarkStart w:id="17179" w:name="_Toc426393309"/>
              <w:bookmarkStart w:id="17180" w:name="_Toc427824894"/>
              <w:bookmarkStart w:id="17181" w:name="_Toc427852707"/>
              <w:bookmarkStart w:id="17182" w:name="_Toc427854947"/>
              <w:bookmarkStart w:id="17183" w:name="_Toc427857148"/>
              <w:bookmarkEnd w:id="17140"/>
              <w:bookmarkEnd w:id="17141"/>
              <w:bookmarkEnd w:id="17142"/>
              <w:bookmarkEnd w:id="17143"/>
              <w:bookmarkEnd w:id="17144"/>
              <w:bookmarkEnd w:id="17145"/>
              <w:bookmarkEnd w:id="17146"/>
              <w:bookmarkEnd w:id="17147"/>
              <w:bookmarkEnd w:id="17148"/>
              <w:bookmarkEnd w:id="17149"/>
              <w:bookmarkEnd w:id="17150"/>
              <w:bookmarkEnd w:id="17151"/>
              <w:bookmarkEnd w:id="17152"/>
              <w:bookmarkEnd w:id="17153"/>
              <w:bookmarkEnd w:id="17154"/>
              <w:bookmarkEnd w:id="17155"/>
              <w:bookmarkEnd w:id="17156"/>
              <w:bookmarkEnd w:id="17157"/>
              <w:bookmarkEnd w:id="17158"/>
              <w:bookmarkEnd w:id="17159"/>
              <w:bookmarkEnd w:id="17160"/>
              <w:bookmarkEnd w:id="17161"/>
              <w:bookmarkEnd w:id="17162"/>
              <w:bookmarkEnd w:id="17163"/>
              <w:bookmarkEnd w:id="17164"/>
              <w:bookmarkEnd w:id="17165"/>
              <w:bookmarkEnd w:id="17166"/>
              <w:bookmarkEnd w:id="17167"/>
              <w:bookmarkEnd w:id="17168"/>
              <w:bookmarkEnd w:id="17169"/>
              <w:bookmarkEnd w:id="17170"/>
              <w:bookmarkEnd w:id="17171"/>
              <w:bookmarkEnd w:id="17172"/>
              <w:bookmarkEnd w:id="17173"/>
              <w:bookmarkEnd w:id="17174"/>
              <w:bookmarkEnd w:id="17175"/>
              <w:bookmarkEnd w:id="17176"/>
              <w:bookmarkEnd w:id="17177"/>
              <w:bookmarkEnd w:id="17178"/>
              <w:bookmarkEnd w:id="17179"/>
              <w:bookmarkEnd w:id="17180"/>
              <w:bookmarkEnd w:id="17181"/>
              <w:bookmarkEnd w:id="17182"/>
              <w:bookmarkEnd w:id="17183"/>
            </w:del>
          </w:p>
        </w:tc>
        <w:tc>
          <w:tcPr>
            <w:tcW w:w="712" w:type="dxa"/>
            <w:tcBorders>
              <w:top w:val="single" w:sz="4" w:space="0" w:color="auto"/>
              <w:left w:val="single" w:sz="4" w:space="0" w:color="auto"/>
              <w:bottom w:val="single" w:sz="4" w:space="0" w:color="auto"/>
              <w:right w:val="single" w:sz="4" w:space="0" w:color="auto"/>
            </w:tcBorders>
          </w:tcPr>
          <w:p w14:paraId="67F5A851" w14:textId="6FE1BBFD" w:rsidR="005F4718" w:rsidRPr="00551888" w:rsidDel="0011163F" w:rsidRDefault="005F4718" w:rsidP="009C3129">
            <w:pPr>
              <w:ind w:left="-57" w:firstLine="0"/>
              <w:jc w:val="center"/>
              <w:rPr>
                <w:del w:id="17184" w:author="Ramasubramani, Hariharan" w:date="2015-07-13T16:01:00Z"/>
                <w:rFonts w:cstheme="minorHAnsi"/>
              </w:rPr>
            </w:pPr>
            <w:del w:id="17185" w:author="Ramasubramani, Hariharan" w:date="2015-07-13T16:01:00Z">
              <w:r w:rsidDel="0011163F">
                <w:rPr>
                  <w:rFonts w:cstheme="minorHAnsi"/>
                </w:rPr>
                <w:delText>-</w:delText>
              </w:r>
              <w:bookmarkStart w:id="17186" w:name="_Toc425149411"/>
              <w:bookmarkStart w:id="17187" w:name="_Toc425161950"/>
              <w:bookmarkStart w:id="17188" w:name="_Toc425162958"/>
              <w:bookmarkStart w:id="17189" w:name="_Toc425163364"/>
              <w:bookmarkStart w:id="17190" w:name="_Toc425170851"/>
              <w:bookmarkStart w:id="17191" w:name="_Toc425173164"/>
              <w:bookmarkStart w:id="17192" w:name="_Toc425234637"/>
              <w:bookmarkStart w:id="17193" w:name="_Toc425238189"/>
              <w:bookmarkStart w:id="17194" w:name="_Toc425239435"/>
              <w:bookmarkStart w:id="17195" w:name="_Toc425240682"/>
              <w:bookmarkStart w:id="17196" w:name="_Toc425241928"/>
              <w:bookmarkStart w:id="17197" w:name="_Toc425243174"/>
              <w:bookmarkStart w:id="17198" w:name="_Toc425244421"/>
              <w:bookmarkStart w:id="17199" w:name="_Toc425245668"/>
              <w:bookmarkStart w:id="17200" w:name="_Toc425246915"/>
              <w:bookmarkStart w:id="17201" w:name="_Toc425248161"/>
              <w:bookmarkStart w:id="17202" w:name="_Toc425249408"/>
              <w:bookmarkStart w:id="17203" w:name="_Toc425250655"/>
              <w:bookmarkStart w:id="17204" w:name="_Toc425251902"/>
              <w:bookmarkStart w:id="17205" w:name="_Toc425252572"/>
              <w:bookmarkStart w:id="17206" w:name="_Toc425253243"/>
              <w:bookmarkStart w:id="17207" w:name="_Toc425256634"/>
              <w:bookmarkStart w:id="17208" w:name="_Toc425276335"/>
              <w:bookmarkStart w:id="17209" w:name="_Toc425342433"/>
              <w:bookmarkStart w:id="17210" w:name="_Toc425349639"/>
              <w:bookmarkStart w:id="17211" w:name="_Toc425352788"/>
              <w:bookmarkStart w:id="17212" w:name="_Toc425353473"/>
              <w:bookmarkStart w:id="17213" w:name="_Toc425787466"/>
              <w:bookmarkStart w:id="17214" w:name="_Toc425788152"/>
              <w:bookmarkStart w:id="17215" w:name="_Toc425788839"/>
              <w:bookmarkStart w:id="17216" w:name="_Toc425789526"/>
              <w:bookmarkStart w:id="17217" w:name="_Toc425790213"/>
              <w:bookmarkStart w:id="17218" w:name="_Toc425793953"/>
              <w:bookmarkStart w:id="17219" w:name="_Toc426384888"/>
              <w:bookmarkStart w:id="17220" w:name="_Toc426386292"/>
              <w:bookmarkStart w:id="17221" w:name="_Toc426387695"/>
              <w:bookmarkStart w:id="17222" w:name="_Toc426389099"/>
              <w:bookmarkStart w:id="17223" w:name="_Toc426390503"/>
              <w:bookmarkStart w:id="17224" w:name="_Toc426391907"/>
              <w:bookmarkStart w:id="17225" w:name="_Toc426393310"/>
              <w:bookmarkStart w:id="17226" w:name="_Toc427824895"/>
              <w:bookmarkStart w:id="17227" w:name="_Toc427852708"/>
              <w:bookmarkStart w:id="17228" w:name="_Toc427854948"/>
              <w:bookmarkStart w:id="17229" w:name="_Toc427857149"/>
              <w:bookmarkEnd w:id="17186"/>
              <w:bookmarkEnd w:id="17187"/>
              <w:bookmarkEnd w:id="17188"/>
              <w:bookmarkEnd w:id="17189"/>
              <w:bookmarkEnd w:id="17190"/>
              <w:bookmarkEnd w:id="17191"/>
              <w:bookmarkEnd w:id="17192"/>
              <w:bookmarkEnd w:id="17193"/>
              <w:bookmarkEnd w:id="17194"/>
              <w:bookmarkEnd w:id="17195"/>
              <w:bookmarkEnd w:id="17196"/>
              <w:bookmarkEnd w:id="17197"/>
              <w:bookmarkEnd w:id="17198"/>
              <w:bookmarkEnd w:id="17199"/>
              <w:bookmarkEnd w:id="17200"/>
              <w:bookmarkEnd w:id="17201"/>
              <w:bookmarkEnd w:id="17202"/>
              <w:bookmarkEnd w:id="17203"/>
              <w:bookmarkEnd w:id="17204"/>
              <w:bookmarkEnd w:id="17205"/>
              <w:bookmarkEnd w:id="17206"/>
              <w:bookmarkEnd w:id="17207"/>
              <w:bookmarkEnd w:id="17208"/>
              <w:bookmarkEnd w:id="17209"/>
              <w:bookmarkEnd w:id="17210"/>
              <w:bookmarkEnd w:id="17211"/>
              <w:bookmarkEnd w:id="17212"/>
              <w:bookmarkEnd w:id="17213"/>
              <w:bookmarkEnd w:id="17214"/>
              <w:bookmarkEnd w:id="17215"/>
              <w:bookmarkEnd w:id="17216"/>
              <w:bookmarkEnd w:id="17217"/>
              <w:bookmarkEnd w:id="17218"/>
              <w:bookmarkEnd w:id="17219"/>
              <w:bookmarkEnd w:id="17220"/>
              <w:bookmarkEnd w:id="17221"/>
              <w:bookmarkEnd w:id="17222"/>
              <w:bookmarkEnd w:id="17223"/>
              <w:bookmarkEnd w:id="17224"/>
              <w:bookmarkEnd w:id="17225"/>
              <w:bookmarkEnd w:id="17226"/>
              <w:bookmarkEnd w:id="17227"/>
              <w:bookmarkEnd w:id="17228"/>
              <w:bookmarkEnd w:id="17229"/>
            </w:del>
          </w:p>
        </w:tc>
        <w:tc>
          <w:tcPr>
            <w:tcW w:w="2441" w:type="dxa"/>
            <w:tcBorders>
              <w:top w:val="single" w:sz="4" w:space="0" w:color="auto"/>
              <w:left w:val="single" w:sz="4" w:space="0" w:color="auto"/>
              <w:bottom w:val="single" w:sz="4" w:space="0" w:color="auto"/>
              <w:right w:val="single" w:sz="4" w:space="0" w:color="auto"/>
            </w:tcBorders>
          </w:tcPr>
          <w:p w14:paraId="56470CE8" w14:textId="41F5C82E" w:rsidR="005F4718" w:rsidDel="0011163F" w:rsidRDefault="005F4718" w:rsidP="009C3129">
            <w:pPr>
              <w:ind w:left="-57" w:right="-70" w:firstLine="0"/>
              <w:jc w:val="center"/>
              <w:rPr>
                <w:del w:id="17230" w:author="Ramasubramani, Hariharan" w:date="2015-07-13T16:01:00Z"/>
                <w:rFonts w:cstheme="minorHAnsi"/>
              </w:rPr>
            </w:pPr>
            <w:del w:id="17231" w:author="Ramasubramani, Hariharan" w:date="2015-07-13T16:01:00Z">
              <w:r w:rsidDel="0011163F">
                <w:rPr>
                  <w:rFonts w:cstheme="minorHAnsi"/>
                </w:rPr>
                <w:delText>Format:</w:delText>
              </w:r>
              <w:bookmarkStart w:id="17232" w:name="_Toc425149412"/>
              <w:bookmarkStart w:id="17233" w:name="_Toc425161951"/>
              <w:bookmarkStart w:id="17234" w:name="_Toc425162959"/>
              <w:bookmarkStart w:id="17235" w:name="_Toc425163365"/>
              <w:bookmarkStart w:id="17236" w:name="_Toc425170852"/>
              <w:bookmarkStart w:id="17237" w:name="_Toc425173165"/>
              <w:bookmarkStart w:id="17238" w:name="_Toc425234638"/>
              <w:bookmarkStart w:id="17239" w:name="_Toc425238190"/>
              <w:bookmarkStart w:id="17240" w:name="_Toc425239436"/>
              <w:bookmarkStart w:id="17241" w:name="_Toc425240683"/>
              <w:bookmarkStart w:id="17242" w:name="_Toc425241929"/>
              <w:bookmarkStart w:id="17243" w:name="_Toc425243175"/>
              <w:bookmarkStart w:id="17244" w:name="_Toc425244422"/>
              <w:bookmarkStart w:id="17245" w:name="_Toc425245669"/>
              <w:bookmarkStart w:id="17246" w:name="_Toc425246916"/>
              <w:bookmarkStart w:id="17247" w:name="_Toc425248162"/>
              <w:bookmarkStart w:id="17248" w:name="_Toc425249409"/>
              <w:bookmarkStart w:id="17249" w:name="_Toc425250656"/>
              <w:bookmarkStart w:id="17250" w:name="_Toc425251903"/>
              <w:bookmarkStart w:id="17251" w:name="_Toc425252573"/>
              <w:bookmarkStart w:id="17252" w:name="_Toc425253244"/>
              <w:bookmarkStart w:id="17253" w:name="_Toc425256635"/>
              <w:bookmarkStart w:id="17254" w:name="_Toc425276336"/>
              <w:bookmarkStart w:id="17255" w:name="_Toc425342434"/>
              <w:bookmarkStart w:id="17256" w:name="_Toc425349640"/>
              <w:bookmarkStart w:id="17257" w:name="_Toc425352789"/>
              <w:bookmarkStart w:id="17258" w:name="_Toc425353474"/>
              <w:bookmarkStart w:id="17259" w:name="_Toc425787467"/>
              <w:bookmarkStart w:id="17260" w:name="_Toc425788153"/>
              <w:bookmarkStart w:id="17261" w:name="_Toc425788840"/>
              <w:bookmarkStart w:id="17262" w:name="_Toc425789527"/>
              <w:bookmarkStart w:id="17263" w:name="_Toc425790214"/>
              <w:bookmarkStart w:id="17264" w:name="_Toc425793954"/>
              <w:bookmarkStart w:id="17265" w:name="_Toc426384889"/>
              <w:bookmarkStart w:id="17266" w:name="_Toc426386293"/>
              <w:bookmarkStart w:id="17267" w:name="_Toc426387696"/>
              <w:bookmarkStart w:id="17268" w:name="_Toc426389100"/>
              <w:bookmarkStart w:id="17269" w:name="_Toc426390504"/>
              <w:bookmarkStart w:id="17270" w:name="_Toc426391908"/>
              <w:bookmarkStart w:id="17271" w:name="_Toc426393311"/>
              <w:bookmarkStart w:id="17272" w:name="_Toc427824896"/>
              <w:bookmarkStart w:id="17273" w:name="_Toc427852709"/>
              <w:bookmarkStart w:id="17274" w:name="_Toc427854949"/>
              <w:bookmarkStart w:id="17275" w:name="_Toc427857150"/>
              <w:bookmarkEnd w:id="17232"/>
              <w:bookmarkEnd w:id="17233"/>
              <w:bookmarkEnd w:id="17234"/>
              <w:bookmarkEnd w:id="17235"/>
              <w:bookmarkEnd w:id="17236"/>
              <w:bookmarkEnd w:id="17237"/>
              <w:bookmarkEnd w:id="17238"/>
              <w:bookmarkEnd w:id="17239"/>
              <w:bookmarkEnd w:id="17240"/>
              <w:bookmarkEnd w:id="17241"/>
              <w:bookmarkEnd w:id="17242"/>
              <w:bookmarkEnd w:id="17243"/>
              <w:bookmarkEnd w:id="17244"/>
              <w:bookmarkEnd w:id="17245"/>
              <w:bookmarkEnd w:id="17246"/>
              <w:bookmarkEnd w:id="17247"/>
              <w:bookmarkEnd w:id="17248"/>
              <w:bookmarkEnd w:id="17249"/>
              <w:bookmarkEnd w:id="17250"/>
              <w:bookmarkEnd w:id="17251"/>
              <w:bookmarkEnd w:id="17252"/>
              <w:bookmarkEnd w:id="17253"/>
              <w:bookmarkEnd w:id="17254"/>
              <w:bookmarkEnd w:id="17255"/>
              <w:bookmarkEnd w:id="17256"/>
              <w:bookmarkEnd w:id="17257"/>
              <w:bookmarkEnd w:id="17258"/>
              <w:bookmarkEnd w:id="17259"/>
              <w:bookmarkEnd w:id="17260"/>
              <w:bookmarkEnd w:id="17261"/>
              <w:bookmarkEnd w:id="17262"/>
              <w:bookmarkEnd w:id="17263"/>
              <w:bookmarkEnd w:id="17264"/>
              <w:bookmarkEnd w:id="17265"/>
              <w:bookmarkEnd w:id="17266"/>
              <w:bookmarkEnd w:id="17267"/>
              <w:bookmarkEnd w:id="17268"/>
              <w:bookmarkEnd w:id="17269"/>
              <w:bookmarkEnd w:id="17270"/>
              <w:bookmarkEnd w:id="17271"/>
              <w:bookmarkEnd w:id="17272"/>
              <w:bookmarkEnd w:id="17273"/>
              <w:bookmarkEnd w:id="17274"/>
              <w:bookmarkEnd w:id="17275"/>
            </w:del>
          </w:p>
          <w:p w14:paraId="7EC7062E" w14:textId="54A2D239" w:rsidR="005F4718" w:rsidRPr="00551888" w:rsidDel="0011163F" w:rsidRDefault="005F4718" w:rsidP="009C3129">
            <w:pPr>
              <w:ind w:left="-57" w:right="-70" w:firstLine="0"/>
              <w:jc w:val="center"/>
              <w:rPr>
                <w:del w:id="17276" w:author="Ramasubramani, Hariharan" w:date="2015-07-13T16:01:00Z"/>
                <w:rFonts w:cstheme="minorHAnsi"/>
              </w:rPr>
            </w:pPr>
            <w:del w:id="17277" w:author="Ramasubramani, Hariharan" w:date="2015-07-13T16:01:00Z">
              <w:r w:rsidDel="0011163F">
                <w:rPr>
                  <w:rFonts w:cstheme="minorHAnsi"/>
                </w:rPr>
                <w:delText>First Name</w:delText>
              </w:r>
              <w:bookmarkStart w:id="17278" w:name="_Toc425149413"/>
              <w:bookmarkStart w:id="17279" w:name="_Toc425161952"/>
              <w:bookmarkStart w:id="17280" w:name="_Toc425162960"/>
              <w:bookmarkStart w:id="17281" w:name="_Toc425163366"/>
              <w:bookmarkStart w:id="17282" w:name="_Toc425170853"/>
              <w:bookmarkStart w:id="17283" w:name="_Toc425173166"/>
              <w:bookmarkStart w:id="17284" w:name="_Toc425234639"/>
              <w:bookmarkStart w:id="17285" w:name="_Toc425238191"/>
              <w:bookmarkStart w:id="17286" w:name="_Toc425239437"/>
              <w:bookmarkStart w:id="17287" w:name="_Toc425240684"/>
              <w:bookmarkStart w:id="17288" w:name="_Toc425241930"/>
              <w:bookmarkStart w:id="17289" w:name="_Toc425243176"/>
              <w:bookmarkStart w:id="17290" w:name="_Toc425244423"/>
              <w:bookmarkStart w:id="17291" w:name="_Toc425245670"/>
              <w:bookmarkStart w:id="17292" w:name="_Toc425246917"/>
              <w:bookmarkStart w:id="17293" w:name="_Toc425248163"/>
              <w:bookmarkStart w:id="17294" w:name="_Toc425249410"/>
              <w:bookmarkStart w:id="17295" w:name="_Toc425250657"/>
              <w:bookmarkStart w:id="17296" w:name="_Toc425251904"/>
              <w:bookmarkStart w:id="17297" w:name="_Toc425252574"/>
              <w:bookmarkStart w:id="17298" w:name="_Toc425253245"/>
              <w:bookmarkStart w:id="17299" w:name="_Toc425256636"/>
              <w:bookmarkStart w:id="17300" w:name="_Toc425276337"/>
              <w:bookmarkStart w:id="17301" w:name="_Toc425342435"/>
              <w:bookmarkStart w:id="17302" w:name="_Toc425349641"/>
              <w:bookmarkStart w:id="17303" w:name="_Toc425352790"/>
              <w:bookmarkStart w:id="17304" w:name="_Toc425353475"/>
              <w:bookmarkStart w:id="17305" w:name="_Toc425787468"/>
              <w:bookmarkStart w:id="17306" w:name="_Toc425788154"/>
              <w:bookmarkStart w:id="17307" w:name="_Toc425788841"/>
              <w:bookmarkStart w:id="17308" w:name="_Toc425789528"/>
              <w:bookmarkStart w:id="17309" w:name="_Toc425790215"/>
              <w:bookmarkStart w:id="17310" w:name="_Toc425793955"/>
              <w:bookmarkStart w:id="17311" w:name="_Toc426384890"/>
              <w:bookmarkStart w:id="17312" w:name="_Toc426386294"/>
              <w:bookmarkStart w:id="17313" w:name="_Toc426387697"/>
              <w:bookmarkStart w:id="17314" w:name="_Toc426389101"/>
              <w:bookmarkStart w:id="17315" w:name="_Toc426390505"/>
              <w:bookmarkStart w:id="17316" w:name="_Toc426391909"/>
              <w:bookmarkStart w:id="17317" w:name="_Toc426393312"/>
              <w:bookmarkStart w:id="17318" w:name="_Toc427824897"/>
              <w:bookmarkStart w:id="17319" w:name="_Toc427852710"/>
              <w:bookmarkStart w:id="17320" w:name="_Toc427854950"/>
              <w:bookmarkStart w:id="17321" w:name="_Toc427857151"/>
              <w:bookmarkEnd w:id="17278"/>
              <w:bookmarkEnd w:id="17279"/>
              <w:bookmarkEnd w:id="17280"/>
              <w:bookmarkEnd w:id="17281"/>
              <w:bookmarkEnd w:id="17282"/>
              <w:bookmarkEnd w:id="17283"/>
              <w:bookmarkEnd w:id="17284"/>
              <w:bookmarkEnd w:id="17285"/>
              <w:bookmarkEnd w:id="17286"/>
              <w:bookmarkEnd w:id="17287"/>
              <w:bookmarkEnd w:id="17288"/>
              <w:bookmarkEnd w:id="17289"/>
              <w:bookmarkEnd w:id="17290"/>
              <w:bookmarkEnd w:id="17291"/>
              <w:bookmarkEnd w:id="17292"/>
              <w:bookmarkEnd w:id="17293"/>
              <w:bookmarkEnd w:id="17294"/>
              <w:bookmarkEnd w:id="17295"/>
              <w:bookmarkEnd w:id="17296"/>
              <w:bookmarkEnd w:id="17297"/>
              <w:bookmarkEnd w:id="17298"/>
              <w:bookmarkEnd w:id="17299"/>
              <w:bookmarkEnd w:id="17300"/>
              <w:bookmarkEnd w:id="17301"/>
              <w:bookmarkEnd w:id="17302"/>
              <w:bookmarkEnd w:id="17303"/>
              <w:bookmarkEnd w:id="17304"/>
              <w:bookmarkEnd w:id="17305"/>
              <w:bookmarkEnd w:id="17306"/>
              <w:bookmarkEnd w:id="17307"/>
              <w:bookmarkEnd w:id="17308"/>
              <w:bookmarkEnd w:id="17309"/>
              <w:bookmarkEnd w:id="17310"/>
              <w:bookmarkEnd w:id="17311"/>
              <w:bookmarkEnd w:id="17312"/>
              <w:bookmarkEnd w:id="17313"/>
              <w:bookmarkEnd w:id="17314"/>
              <w:bookmarkEnd w:id="17315"/>
              <w:bookmarkEnd w:id="17316"/>
              <w:bookmarkEnd w:id="17317"/>
              <w:bookmarkEnd w:id="17318"/>
              <w:bookmarkEnd w:id="17319"/>
              <w:bookmarkEnd w:id="17320"/>
              <w:bookmarkEnd w:id="17321"/>
            </w:del>
          </w:p>
        </w:tc>
        <w:tc>
          <w:tcPr>
            <w:tcW w:w="868" w:type="dxa"/>
            <w:tcBorders>
              <w:top w:val="single" w:sz="4" w:space="0" w:color="auto"/>
              <w:left w:val="single" w:sz="4" w:space="0" w:color="auto"/>
              <w:bottom w:val="single" w:sz="4" w:space="0" w:color="auto"/>
              <w:right w:val="single" w:sz="4" w:space="0" w:color="auto"/>
            </w:tcBorders>
          </w:tcPr>
          <w:p w14:paraId="3445141D" w14:textId="0567BD3C" w:rsidR="005F4718" w:rsidRPr="00551888" w:rsidDel="0011163F" w:rsidRDefault="005F4718" w:rsidP="009C3129">
            <w:pPr>
              <w:ind w:left="-57" w:firstLine="0"/>
              <w:jc w:val="center"/>
              <w:rPr>
                <w:del w:id="17322" w:author="Ramasubramani, Hariharan" w:date="2015-07-13T16:01:00Z"/>
                <w:rFonts w:cstheme="minorHAnsi"/>
              </w:rPr>
            </w:pPr>
            <w:bookmarkStart w:id="17323" w:name="_Toc425149414"/>
            <w:bookmarkStart w:id="17324" w:name="_Toc425161953"/>
            <w:bookmarkStart w:id="17325" w:name="_Toc425162961"/>
            <w:bookmarkStart w:id="17326" w:name="_Toc425163367"/>
            <w:bookmarkStart w:id="17327" w:name="_Toc425170854"/>
            <w:bookmarkStart w:id="17328" w:name="_Toc425173167"/>
            <w:bookmarkStart w:id="17329" w:name="_Toc425234640"/>
            <w:bookmarkStart w:id="17330" w:name="_Toc425238192"/>
            <w:bookmarkStart w:id="17331" w:name="_Toc425239438"/>
            <w:bookmarkStart w:id="17332" w:name="_Toc425240685"/>
            <w:bookmarkStart w:id="17333" w:name="_Toc425241931"/>
            <w:bookmarkStart w:id="17334" w:name="_Toc425243177"/>
            <w:bookmarkStart w:id="17335" w:name="_Toc425244424"/>
            <w:bookmarkStart w:id="17336" w:name="_Toc425245671"/>
            <w:bookmarkStart w:id="17337" w:name="_Toc425246918"/>
            <w:bookmarkStart w:id="17338" w:name="_Toc425248164"/>
            <w:bookmarkStart w:id="17339" w:name="_Toc425249411"/>
            <w:bookmarkStart w:id="17340" w:name="_Toc425250658"/>
            <w:bookmarkStart w:id="17341" w:name="_Toc425251905"/>
            <w:bookmarkStart w:id="17342" w:name="_Toc425252575"/>
            <w:bookmarkStart w:id="17343" w:name="_Toc425253246"/>
            <w:bookmarkStart w:id="17344" w:name="_Toc425256637"/>
            <w:bookmarkStart w:id="17345" w:name="_Toc425276338"/>
            <w:bookmarkStart w:id="17346" w:name="_Toc425342436"/>
            <w:bookmarkStart w:id="17347" w:name="_Toc425349642"/>
            <w:bookmarkStart w:id="17348" w:name="_Toc425352791"/>
            <w:bookmarkStart w:id="17349" w:name="_Toc425353476"/>
            <w:bookmarkStart w:id="17350" w:name="_Toc425787469"/>
            <w:bookmarkStart w:id="17351" w:name="_Toc425788155"/>
            <w:bookmarkStart w:id="17352" w:name="_Toc425788842"/>
            <w:bookmarkStart w:id="17353" w:name="_Toc425789529"/>
            <w:bookmarkStart w:id="17354" w:name="_Toc425790216"/>
            <w:bookmarkStart w:id="17355" w:name="_Toc425793956"/>
            <w:bookmarkStart w:id="17356" w:name="_Toc426384891"/>
            <w:bookmarkStart w:id="17357" w:name="_Toc426386295"/>
            <w:bookmarkStart w:id="17358" w:name="_Toc426387698"/>
            <w:bookmarkStart w:id="17359" w:name="_Toc426389102"/>
            <w:bookmarkStart w:id="17360" w:name="_Toc426390506"/>
            <w:bookmarkStart w:id="17361" w:name="_Toc426391910"/>
            <w:bookmarkStart w:id="17362" w:name="_Toc426393313"/>
            <w:bookmarkStart w:id="17363" w:name="_Toc427824898"/>
            <w:bookmarkStart w:id="17364" w:name="_Toc427852711"/>
            <w:bookmarkStart w:id="17365" w:name="_Toc427854951"/>
            <w:bookmarkStart w:id="17366" w:name="_Toc427857152"/>
            <w:bookmarkEnd w:id="17323"/>
            <w:bookmarkEnd w:id="17324"/>
            <w:bookmarkEnd w:id="17325"/>
            <w:bookmarkEnd w:id="17326"/>
            <w:bookmarkEnd w:id="17327"/>
            <w:bookmarkEnd w:id="17328"/>
            <w:bookmarkEnd w:id="17329"/>
            <w:bookmarkEnd w:id="17330"/>
            <w:bookmarkEnd w:id="17331"/>
            <w:bookmarkEnd w:id="17332"/>
            <w:bookmarkEnd w:id="17333"/>
            <w:bookmarkEnd w:id="17334"/>
            <w:bookmarkEnd w:id="17335"/>
            <w:bookmarkEnd w:id="17336"/>
            <w:bookmarkEnd w:id="17337"/>
            <w:bookmarkEnd w:id="17338"/>
            <w:bookmarkEnd w:id="17339"/>
            <w:bookmarkEnd w:id="17340"/>
            <w:bookmarkEnd w:id="17341"/>
            <w:bookmarkEnd w:id="17342"/>
            <w:bookmarkEnd w:id="17343"/>
            <w:bookmarkEnd w:id="17344"/>
            <w:bookmarkEnd w:id="17345"/>
            <w:bookmarkEnd w:id="17346"/>
            <w:bookmarkEnd w:id="17347"/>
            <w:bookmarkEnd w:id="17348"/>
            <w:bookmarkEnd w:id="17349"/>
            <w:bookmarkEnd w:id="17350"/>
            <w:bookmarkEnd w:id="17351"/>
            <w:bookmarkEnd w:id="17352"/>
            <w:bookmarkEnd w:id="17353"/>
            <w:bookmarkEnd w:id="17354"/>
            <w:bookmarkEnd w:id="17355"/>
            <w:bookmarkEnd w:id="17356"/>
            <w:bookmarkEnd w:id="17357"/>
            <w:bookmarkEnd w:id="17358"/>
            <w:bookmarkEnd w:id="17359"/>
            <w:bookmarkEnd w:id="17360"/>
            <w:bookmarkEnd w:id="17361"/>
            <w:bookmarkEnd w:id="17362"/>
            <w:bookmarkEnd w:id="17363"/>
            <w:bookmarkEnd w:id="17364"/>
            <w:bookmarkEnd w:id="17365"/>
            <w:bookmarkEnd w:id="17366"/>
          </w:p>
        </w:tc>
        <w:bookmarkStart w:id="17367" w:name="_Toc425149415"/>
        <w:bookmarkStart w:id="17368" w:name="_Toc425161954"/>
        <w:bookmarkStart w:id="17369" w:name="_Toc425162962"/>
        <w:bookmarkStart w:id="17370" w:name="_Toc425163368"/>
        <w:bookmarkStart w:id="17371" w:name="_Toc425170855"/>
        <w:bookmarkStart w:id="17372" w:name="_Toc425173168"/>
        <w:bookmarkStart w:id="17373" w:name="_Toc425234641"/>
        <w:bookmarkStart w:id="17374" w:name="_Toc425238193"/>
        <w:bookmarkStart w:id="17375" w:name="_Toc425239439"/>
        <w:bookmarkStart w:id="17376" w:name="_Toc425240686"/>
        <w:bookmarkStart w:id="17377" w:name="_Toc425241932"/>
        <w:bookmarkStart w:id="17378" w:name="_Toc425243178"/>
        <w:bookmarkStart w:id="17379" w:name="_Toc425244425"/>
        <w:bookmarkStart w:id="17380" w:name="_Toc425245672"/>
        <w:bookmarkStart w:id="17381" w:name="_Toc425246919"/>
        <w:bookmarkStart w:id="17382" w:name="_Toc425248165"/>
        <w:bookmarkStart w:id="17383" w:name="_Toc425249412"/>
        <w:bookmarkStart w:id="17384" w:name="_Toc425250659"/>
        <w:bookmarkStart w:id="17385" w:name="_Toc425251906"/>
        <w:bookmarkStart w:id="17386" w:name="_Toc425252576"/>
        <w:bookmarkStart w:id="17387" w:name="_Toc425253247"/>
        <w:bookmarkStart w:id="17388" w:name="_Toc425256638"/>
        <w:bookmarkStart w:id="17389" w:name="_Toc425276339"/>
        <w:bookmarkStart w:id="17390" w:name="_Toc425342437"/>
        <w:bookmarkStart w:id="17391" w:name="_Toc425349643"/>
        <w:bookmarkStart w:id="17392" w:name="_Toc425352792"/>
        <w:bookmarkStart w:id="17393" w:name="_Toc425353477"/>
        <w:bookmarkStart w:id="17394" w:name="_Toc425787470"/>
        <w:bookmarkStart w:id="17395" w:name="_Toc425788156"/>
        <w:bookmarkStart w:id="17396" w:name="_Toc425788843"/>
        <w:bookmarkStart w:id="17397" w:name="_Toc425789530"/>
        <w:bookmarkStart w:id="17398" w:name="_Toc425790217"/>
        <w:bookmarkStart w:id="17399" w:name="_Toc425793957"/>
        <w:bookmarkStart w:id="17400" w:name="_Toc426384892"/>
        <w:bookmarkStart w:id="17401" w:name="_Toc426386296"/>
        <w:bookmarkStart w:id="17402" w:name="_Toc426387699"/>
        <w:bookmarkStart w:id="17403" w:name="_Toc426389103"/>
        <w:bookmarkStart w:id="17404" w:name="_Toc426390507"/>
        <w:bookmarkStart w:id="17405" w:name="_Toc426391911"/>
        <w:bookmarkStart w:id="17406" w:name="_Toc426393314"/>
        <w:bookmarkStart w:id="17407" w:name="_Toc427824899"/>
        <w:bookmarkStart w:id="17408" w:name="_Toc427852712"/>
        <w:bookmarkStart w:id="17409" w:name="_Toc427854952"/>
        <w:bookmarkStart w:id="17410" w:name="_Toc427857153"/>
        <w:bookmarkEnd w:id="17367"/>
        <w:bookmarkEnd w:id="17368"/>
        <w:bookmarkEnd w:id="17369"/>
        <w:bookmarkEnd w:id="17370"/>
        <w:bookmarkEnd w:id="17371"/>
        <w:bookmarkEnd w:id="17372"/>
        <w:bookmarkEnd w:id="17373"/>
        <w:bookmarkEnd w:id="17374"/>
        <w:bookmarkEnd w:id="17375"/>
        <w:bookmarkEnd w:id="17376"/>
        <w:bookmarkEnd w:id="17377"/>
        <w:bookmarkEnd w:id="17378"/>
        <w:bookmarkEnd w:id="17379"/>
        <w:bookmarkEnd w:id="17380"/>
        <w:bookmarkEnd w:id="17381"/>
        <w:bookmarkEnd w:id="17382"/>
        <w:bookmarkEnd w:id="17383"/>
        <w:bookmarkEnd w:id="17384"/>
        <w:bookmarkEnd w:id="17385"/>
        <w:bookmarkEnd w:id="17386"/>
        <w:bookmarkEnd w:id="17387"/>
        <w:bookmarkEnd w:id="17388"/>
        <w:bookmarkEnd w:id="17389"/>
        <w:bookmarkEnd w:id="17390"/>
        <w:bookmarkEnd w:id="17391"/>
        <w:bookmarkEnd w:id="17392"/>
        <w:bookmarkEnd w:id="17393"/>
        <w:bookmarkEnd w:id="17394"/>
        <w:bookmarkEnd w:id="17395"/>
        <w:bookmarkEnd w:id="17396"/>
        <w:bookmarkEnd w:id="17397"/>
        <w:bookmarkEnd w:id="17398"/>
        <w:bookmarkEnd w:id="17399"/>
        <w:bookmarkEnd w:id="17400"/>
        <w:bookmarkEnd w:id="17401"/>
        <w:bookmarkEnd w:id="17402"/>
        <w:bookmarkEnd w:id="17403"/>
        <w:bookmarkEnd w:id="17404"/>
        <w:bookmarkEnd w:id="17405"/>
        <w:bookmarkEnd w:id="17406"/>
        <w:bookmarkEnd w:id="17407"/>
        <w:bookmarkEnd w:id="17408"/>
        <w:bookmarkEnd w:id="17409"/>
        <w:bookmarkEnd w:id="17410"/>
      </w:tr>
      <w:tr w:rsidR="005F4718" w:rsidRPr="00551888" w:rsidDel="0011163F" w14:paraId="55CF4779" w14:textId="652FB7D3" w:rsidTr="008C172F">
        <w:trPr>
          <w:cantSplit/>
          <w:trHeight w:val="314"/>
          <w:jc w:val="center"/>
          <w:del w:id="17411" w:author="Ramasubramani, Hariharan" w:date="2015-07-13T16:01:00Z"/>
        </w:trPr>
        <w:tc>
          <w:tcPr>
            <w:tcW w:w="1057" w:type="dxa"/>
            <w:tcBorders>
              <w:top w:val="single" w:sz="4" w:space="0" w:color="auto"/>
              <w:left w:val="single" w:sz="4" w:space="0" w:color="auto"/>
              <w:bottom w:val="single" w:sz="4" w:space="0" w:color="auto"/>
              <w:right w:val="single" w:sz="4" w:space="0" w:color="auto"/>
            </w:tcBorders>
          </w:tcPr>
          <w:p w14:paraId="7206A6B8" w14:textId="0477075F" w:rsidR="005F4718" w:rsidRPr="00551888" w:rsidDel="0011163F" w:rsidRDefault="005F4718" w:rsidP="009C3129">
            <w:pPr>
              <w:pStyle w:val="ListParagraph"/>
              <w:numPr>
                <w:ilvl w:val="3"/>
                <w:numId w:val="7"/>
              </w:numPr>
              <w:overflowPunct w:val="0"/>
              <w:autoSpaceDE w:val="0"/>
              <w:autoSpaceDN w:val="0"/>
              <w:spacing w:after="60"/>
              <w:ind w:left="-43" w:firstLine="0"/>
              <w:textAlignment w:val="baseline"/>
              <w:rPr>
                <w:del w:id="17412" w:author="Ramasubramani, Hariharan" w:date="2015-07-13T16:01:00Z"/>
                <w:rFonts w:cstheme="minorHAnsi"/>
                <w:color w:val="000000" w:themeColor="text1"/>
              </w:rPr>
            </w:pPr>
            <w:bookmarkStart w:id="17413" w:name="_Toc425149416"/>
            <w:bookmarkStart w:id="17414" w:name="_Toc425161955"/>
            <w:bookmarkStart w:id="17415" w:name="_Toc425162963"/>
            <w:bookmarkStart w:id="17416" w:name="_Toc425163369"/>
            <w:bookmarkStart w:id="17417" w:name="_Toc425170856"/>
            <w:bookmarkStart w:id="17418" w:name="_Toc425173169"/>
            <w:bookmarkStart w:id="17419" w:name="_Toc425234642"/>
            <w:bookmarkStart w:id="17420" w:name="_Toc425238194"/>
            <w:bookmarkStart w:id="17421" w:name="_Toc425239440"/>
            <w:bookmarkStart w:id="17422" w:name="_Toc425240687"/>
            <w:bookmarkStart w:id="17423" w:name="_Toc425241933"/>
            <w:bookmarkStart w:id="17424" w:name="_Toc425243179"/>
            <w:bookmarkStart w:id="17425" w:name="_Toc425244426"/>
            <w:bookmarkStart w:id="17426" w:name="_Toc425245673"/>
            <w:bookmarkStart w:id="17427" w:name="_Toc425246920"/>
            <w:bookmarkStart w:id="17428" w:name="_Toc425248166"/>
            <w:bookmarkStart w:id="17429" w:name="_Toc425249413"/>
            <w:bookmarkStart w:id="17430" w:name="_Toc425250660"/>
            <w:bookmarkStart w:id="17431" w:name="_Toc425251907"/>
            <w:bookmarkStart w:id="17432" w:name="_Toc425252577"/>
            <w:bookmarkStart w:id="17433" w:name="_Toc425253248"/>
            <w:bookmarkStart w:id="17434" w:name="_Toc425256639"/>
            <w:bookmarkStart w:id="17435" w:name="_Toc425276340"/>
            <w:bookmarkStart w:id="17436" w:name="_Toc425342438"/>
            <w:bookmarkStart w:id="17437" w:name="_Toc425349644"/>
            <w:bookmarkStart w:id="17438" w:name="_Toc425352793"/>
            <w:bookmarkStart w:id="17439" w:name="_Toc425353478"/>
            <w:bookmarkStart w:id="17440" w:name="_Toc425787471"/>
            <w:bookmarkStart w:id="17441" w:name="_Toc425788157"/>
            <w:bookmarkStart w:id="17442" w:name="_Toc425788844"/>
            <w:bookmarkStart w:id="17443" w:name="_Toc425789531"/>
            <w:bookmarkStart w:id="17444" w:name="_Toc425790218"/>
            <w:bookmarkStart w:id="17445" w:name="_Toc425793958"/>
            <w:bookmarkStart w:id="17446" w:name="_Toc426384893"/>
            <w:bookmarkStart w:id="17447" w:name="_Toc426386297"/>
            <w:bookmarkStart w:id="17448" w:name="_Toc426387700"/>
            <w:bookmarkStart w:id="17449" w:name="_Toc426389104"/>
            <w:bookmarkStart w:id="17450" w:name="_Toc426390508"/>
            <w:bookmarkStart w:id="17451" w:name="_Toc426391912"/>
            <w:bookmarkStart w:id="17452" w:name="_Toc426393315"/>
            <w:bookmarkStart w:id="17453" w:name="_Toc427824900"/>
            <w:bookmarkStart w:id="17454" w:name="_Toc427852713"/>
            <w:bookmarkStart w:id="17455" w:name="_Toc427854953"/>
            <w:bookmarkStart w:id="17456" w:name="_Toc427857154"/>
            <w:bookmarkEnd w:id="17413"/>
            <w:bookmarkEnd w:id="17414"/>
            <w:bookmarkEnd w:id="17415"/>
            <w:bookmarkEnd w:id="17416"/>
            <w:bookmarkEnd w:id="17417"/>
            <w:bookmarkEnd w:id="17418"/>
            <w:bookmarkEnd w:id="17419"/>
            <w:bookmarkEnd w:id="17420"/>
            <w:bookmarkEnd w:id="17421"/>
            <w:bookmarkEnd w:id="17422"/>
            <w:bookmarkEnd w:id="17423"/>
            <w:bookmarkEnd w:id="17424"/>
            <w:bookmarkEnd w:id="17425"/>
            <w:bookmarkEnd w:id="17426"/>
            <w:bookmarkEnd w:id="17427"/>
            <w:bookmarkEnd w:id="17428"/>
            <w:bookmarkEnd w:id="17429"/>
            <w:bookmarkEnd w:id="17430"/>
            <w:bookmarkEnd w:id="17431"/>
            <w:bookmarkEnd w:id="17432"/>
            <w:bookmarkEnd w:id="17433"/>
            <w:bookmarkEnd w:id="17434"/>
            <w:bookmarkEnd w:id="17435"/>
            <w:bookmarkEnd w:id="17436"/>
            <w:bookmarkEnd w:id="17437"/>
            <w:bookmarkEnd w:id="17438"/>
            <w:bookmarkEnd w:id="17439"/>
            <w:bookmarkEnd w:id="17440"/>
            <w:bookmarkEnd w:id="17441"/>
            <w:bookmarkEnd w:id="17442"/>
            <w:bookmarkEnd w:id="17443"/>
            <w:bookmarkEnd w:id="17444"/>
            <w:bookmarkEnd w:id="17445"/>
            <w:bookmarkEnd w:id="17446"/>
            <w:bookmarkEnd w:id="17447"/>
            <w:bookmarkEnd w:id="17448"/>
            <w:bookmarkEnd w:id="17449"/>
            <w:bookmarkEnd w:id="17450"/>
            <w:bookmarkEnd w:id="17451"/>
            <w:bookmarkEnd w:id="17452"/>
            <w:bookmarkEnd w:id="17453"/>
            <w:bookmarkEnd w:id="17454"/>
            <w:bookmarkEnd w:id="17455"/>
            <w:bookmarkEnd w:id="17456"/>
          </w:p>
        </w:tc>
        <w:tc>
          <w:tcPr>
            <w:tcW w:w="2016" w:type="dxa"/>
            <w:tcBorders>
              <w:top w:val="single" w:sz="4" w:space="0" w:color="auto"/>
              <w:left w:val="single" w:sz="4" w:space="0" w:color="auto"/>
              <w:bottom w:val="single" w:sz="4" w:space="0" w:color="auto"/>
              <w:right w:val="single" w:sz="4" w:space="0" w:color="auto"/>
            </w:tcBorders>
          </w:tcPr>
          <w:p w14:paraId="0436D74F" w14:textId="0BDBE731" w:rsidR="005F4718" w:rsidRPr="00551888" w:rsidDel="0011163F" w:rsidRDefault="005F4718" w:rsidP="009C3129">
            <w:pPr>
              <w:ind w:firstLine="0"/>
              <w:rPr>
                <w:del w:id="17457" w:author="Ramasubramani, Hariharan" w:date="2015-07-13T16:01:00Z"/>
                <w:rFonts w:cstheme="minorHAnsi"/>
                <w:color w:val="000000" w:themeColor="text1"/>
              </w:rPr>
            </w:pPr>
            <w:del w:id="17458" w:author="Ramasubramani, Hariharan" w:date="2015-07-13T16:01:00Z">
              <w:r w:rsidRPr="00551888" w:rsidDel="0011163F">
                <w:rPr>
                  <w:rFonts w:cstheme="minorHAnsi"/>
                </w:rPr>
                <w:delText>User PIN #</w:delText>
              </w:r>
              <w:bookmarkStart w:id="17459" w:name="_Toc425149417"/>
              <w:bookmarkStart w:id="17460" w:name="_Toc425161956"/>
              <w:bookmarkStart w:id="17461" w:name="_Toc425162964"/>
              <w:bookmarkStart w:id="17462" w:name="_Toc425163370"/>
              <w:bookmarkStart w:id="17463" w:name="_Toc425170857"/>
              <w:bookmarkStart w:id="17464" w:name="_Toc425173170"/>
              <w:bookmarkStart w:id="17465" w:name="_Toc425234643"/>
              <w:bookmarkStart w:id="17466" w:name="_Toc425238195"/>
              <w:bookmarkStart w:id="17467" w:name="_Toc425239441"/>
              <w:bookmarkStart w:id="17468" w:name="_Toc425240688"/>
              <w:bookmarkStart w:id="17469" w:name="_Toc425241934"/>
              <w:bookmarkStart w:id="17470" w:name="_Toc425243180"/>
              <w:bookmarkStart w:id="17471" w:name="_Toc425244427"/>
              <w:bookmarkStart w:id="17472" w:name="_Toc425245674"/>
              <w:bookmarkStart w:id="17473" w:name="_Toc425246921"/>
              <w:bookmarkStart w:id="17474" w:name="_Toc425248167"/>
              <w:bookmarkStart w:id="17475" w:name="_Toc425249414"/>
              <w:bookmarkStart w:id="17476" w:name="_Toc425250661"/>
              <w:bookmarkStart w:id="17477" w:name="_Toc425251908"/>
              <w:bookmarkStart w:id="17478" w:name="_Toc425252578"/>
              <w:bookmarkStart w:id="17479" w:name="_Toc425253249"/>
              <w:bookmarkStart w:id="17480" w:name="_Toc425256640"/>
              <w:bookmarkStart w:id="17481" w:name="_Toc425276341"/>
              <w:bookmarkStart w:id="17482" w:name="_Toc425342439"/>
              <w:bookmarkStart w:id="17483" w:name="_Toc425349645"/>
              <w:bookmarkStart w:id="17484" w:name="_Toc425352794"/>
              <w:bookmarkStart w:id="17485" w:name="_Toc425353479"/>
              <w:bookmarkStart w:id="17486" w:name="_Toc425787472"/>
              <w:bookmarkStart w:id="17487" w:name="_Toc425788158"/>
              <w:bookmarkStart w:id="17488" w:name="_Toc425788845"/>
              <w:bookmarkStart w:id="17489" w:name="_Toc425789532"/>
              <w:bookmarkStart w:id="17490" w:name="_Toc425790219"/>
              <w:bookmarkStart w:id="17491" w:name="_Toc425793959"/>
              <w:bookmarkStart w:id="17492" w:name="_Toc426384894"/>
              <w:bookmarkStart w:id="17493" w:name="_Toc426386298"/>
              <w:bookmarkStart w:id="17494" w:name="_Toc426387701"/>
              <w:bookmarkStart w:id="17495" w:name="_Toc426389105"/>
              <w:bookmarkStart w:id="17496" w:name="_Toc426390509"/>
              <w:bookmarkStart w:id="17497" w:name="_Toc426391913"/>
              <w:bookmarkStart w:id="17498" w:name="_Toc426393316"/>
              <w:bookmarkStart w:id="17499" w:name="_Toc427824901"/>
              <w:bookmarkStart w:id="17500" w:name="_Toc427852714"/>
              <w:bookmarkStart w:id="17501" w:name="_Toc427854954"/>
              <w:bookmarkStart w:id="17502" w:name="_Toc427857155"/>
              <w:bookmarkEnd w:id="17459"/>
              <w:bookmarkEnd w:id="17460"/>
              <w:bookmarkEnd w:id="17461"/>
              <w:bookmarkEnd w:id="17462"/>
              <w:bookmarkEnd w:id="17463"/>
              <w:bookmarkEnd w:id="17464"/>
              <w:bookmarkEnd w:id="17465"/>
              <w:bookmarkEnd w:id="17466"/>
              <w:bookmarkEnd w:id="17467"/>
              <w:bookmarkEnd w:id="17468"/>
              <w:bookmarkEnd w:id="17469"/>
              <w:bookmarkEnd w:id="17470"/>
              <w:bookmarkEnd w:id="17471"/>
              <w:bookmarkEnd w:id="17472"/>
              <w:bookmarkEnd w:id="17473"/>
              <w:bookmarkEnd w:id="17474"/>
              <w:bookmarkEnd w:id="17475"/>
              <w:bookmarkEnd w:id="17476"/>
              <w:bookmarkEnd w:id="17477"/>
              <w:bookmarkEnd w:id="17478"/>
              <w:bookmarkEnd w:id="17479"/>
              <w:bookmarkEnd w:id="17480"/>
              <w:bookmarkEnd w:id="17481"/>
              <w:bookmarkEnd w:id="17482"/>
              <w:bookmarkEnd w:id="17483"/>
              <w:bookmarkEnd w:id="17484"/>
              <w:bookmarkEnd w:id="17485"/>
              <w:bookmarkEnd w:id="17486"/>
              <w:bookmarkEnd w:id="17487"/>
              <w:bookmarkEnd w:id="17488"/>
              <w:bookmarkEnd w:id="17489"/>
              <w:bookmarkEnd w:id="17490"/>
              <w:bookmarkEnd w:id="17491"/>
              <w:bookmarkEnd w:id="17492"/>
              <w:bookmarkEnd w:id="17493"/>
              <w:bookmarkEnd w:id="17494"/>
              <w:bookmarkEnd w:id="17495"/>
              <w:bookmarkEnd w:id="17496"/>
              <w:bookmarkEnd w:id="17497"/>
              <w:bookmarkEnd w:id="17498"/>
              <w:bookmarkEnd w:id="17499"/>
              <w:bookmarkEnd w:id="17500"/>
              <w:bookmarkEnd w:id="17501"/>
              <w:bookmarkEnd w:id="17502"/>
            </w:del>
          </w:p>
        </w:tc>
        <w:tc>
          <w:tcPr>
            <w:tcW w:w="798" w:type="dxa"/>
            <w:tcBorders>
              <w:top w:val="single" w:sz="4" w:space="0" w:color="auto"/>
              <w:left w:val="single" w:sz="4" w:space="0" w:color="auto"/>
              <w:bottom w:val="single" w:sz="4" w:space="0" w:color="auto"/>
              <w:right w:val="single" w:sz="4" w:space="0" w:color="auto"/>
            </w:tcBorders>
          </w:tcPr>
          <w:p w14:paraId="46EEABEB" w14:textId="6EB04264" w:rsidR="005F4718" w:rsidRPr="00551888" w:rsidDel="0011163F" w:rsidRDefault="005F4718" w:rsidP="009C3129">
            <w:pPr>
              <w:ind w:left="-2" w:firstLine="0"/>
              <w:rPr>
                <w:del w:id="17503" w:author="Ramasubramani, Hariharan" w:date="2015-07-13T16:01:00Z"/>
                <w:rFonts w:cstheme="minorHAnsi"/>
                <w:color w:val="000000" w:themeColor="text1"/>
              </w:rPr>
            </w:pPr>
            <w:del w:id="17504" w:author="Ramasubramani, Hariharan" w:date="2015-07-13T16:01:00Z">
              <w:r w:rsidRPr="00551888" w:rsidDel="0011163F">
                <w:rPr>
                  <w:rFonts w:cstheme="minorHAnsi"/>
                </w:rPr>
                <w:delText>N#</w:delText>
              </w:r>
              <w:bookmarkStart w:id="17505" w:name="_Toc425149418"/>
              <w:bookmarkStart w:id="17506" w:name="_Toc425161957"/>
              <w:bookmarkStart w:id="17507" w:name="_Toc425162965"/>
              <w:bookmarkStart w:id="17508" w:name="_Toc425163371"/>
              <w:bookmarkStart w:id="17509" w:name="_Toc425170858"/>
              <w:bookmarkStart w:id="17510" w:name="_Toc425173171"/>
              <w:bookmarkStart w:id="17511" w:name="_Toc425234644"/>
              <w:bookmarkStart w:id="17512" w:name="_Toc425238196"/>
              <w:bookmarkStart w:id="17513" w:name="_Toc425239442"/>
              <w:bookmarkStart w:id="17514" w:name="_Toc425240689"/>
              <w:bookmarkStart w:id="17515" w:name="_Toc425241935"/>
              <w:bookmarkStart w:id="17516" w:name="_Toc425243181"/>
              <w:bookmarkStart w:id="17517" w:name="_Toc425244428"/>
              <w:bookmarkStart w:id="17518" w:name="_Toc425245675"/>
              <w:bookmarkStart w:id="17519" w:name="_Toc425246922"/>
              <w:bookmarkStart w:id="17520" w:name="_Toc425248168"/>
              <w:bookmarkStart w:id="17521" w:name="_Toc425249415"/>
              <w:bookmarkStart w:id="17522" w:name="_Toc425250662"/>
              <w:bookmarkStart w:id="17523" w:name="_Toc425251909"/>
              <w:bookmarkStart w:id="17524" w:name="_Toc425252579"/>
              <w:bookmarkStart w:id="17525" w:name="_Toc425253250"/>
              <w:bookmarkStart w:id="17526" w:name="_Toc425256641"/>
              <w:bookmarkStart w:id="17527" w:name="_Toc425276342"/>
              <w:bookmarkStart w:id="17528" w:name="_Toc425342440"/>
              <w:bookmarkStart w:id="17529" w:name="_Toc425349646"/>
              <w:bookmarkStart w:id="17530" w:name="_Toc425352795"/>
              <w:bookmarkStart w:id="17531" w:name="_Toc425353480"/>
              <w:bookmarkStart w:id="17532" w:name="_Toc425787473"/>
              <w:bookmarkStart w:id="17533" w:name="_Toc425788159"/>
              <w:bookmarkStart w:id="17534" w:name="_Toc425788846"/>
              <w:bookmarkStart w:id="17535" w:name="_Toc425789533"/>
              <w:bookmarkStart w:id="17536" w:name="_Toc425790220"/>
              <w:bookmarkStart w:id="17537" w:name="_Toc425793960"/>
              <w:bookmarkStart w:id="17538" w:name="_Toc426384895"/>
              <w:bookmarkStart w:id="17539" w:name="_Toc426386299"/>
              <w:bookmarkStart w:id="17540" w:name="_Toc426387702"/>
              <w:bookmarkStart w:id="17541" w:name="_Toc426389106"/>
              <w:bookmarkStart w:id="17542" w:name="_Toc426390510"/>
              <w:bookmarkStart w:id="17543" w:name="_Toc426391914"/>
              <w:bookmarkStart w:id="17544" w:name="_Toc426393317"/>
              <w:bookmarkStart w:id="17545" w:name="_Toc427824902"/>
              <w:bookmarkStart w:id="17546" w:name="_Toc427852715"/>
              <w:bookmarkStart w:id="17547" w:name="_Toc427854955"/>
              <w:bookmarkStart w:id="17548" w:name="_Toc427857156"/>
              <w:bookmarkEnd w:id="17505"/>
              <w:bookmarkEnd w:id="17506"/>
              <w:bookmarkEnd w:id="17507"/>
              <w:bookmarkEnd w:id="17508"/>
              <w:bookmarkEnd w:id="17509"/>
              <w:bookmarkEnd w:id="17510"/>
              <w:bookmarkEnd w:id="17511"/>
              <w:bookmarkEnd w:id="17512"/>
              <w:bookmarkEnd w:id="17513"/>
              <w:bookmarkEnd w:id="17514"/>
              <w:bookmarkEnd w:id="17515"/>
              <w:bookmarkEnd w:id="17516"/>
              <w:bookmarkEnd w:id="17517"/>
              <w:bookmarkEnd w:id="17518"/>
              <w:bookmarkEnd w:id="17519"/>
              <w:bookmarkEnd w:id="17520"/>
              <w:bookmarkEnd w:id="17521"/>
              <w:bookmarkEnd w:id="17522"/>
              <w:bookmarkEnd w:id="17523"/>
              <w:bookmarkEnd w:id="17524"/>
              <w:bookmarkEnd w:id="17525"/>
              <w:bookmarkEnd w:id="17526"/>
              <w:bookmarkEnd w:id="17527"/>
              <w:bookmarkEnd w:id="17528"/>
              <w:bookmarkEnd w:id="17529"/>
              <w:bookmarkEnd w:id="17530"/>
              <w:bookmarkEnd w:id="17531"/>
              <w:bookmarkEnd w:id="17532"/>
              <w:bookmarkEnd w:id="17533"/>
              <w:bookmarkEnd w:id="17534"/>
              <w:bookmarkEnd w:id="17535"/>
              <w:bookmarkEnd w:id="17536"/>
              <w:bookmarkEnd w:id="17537"/>
              <w:bookmarkEnd w:id="17538"/>
              <w:bookmarkEnd w:id="17539"/>
              <w:bookmarkEnd w:id="17540"/>
              <w:bookmarkEnd w:id="17541"/>
              <w:bookmarkEnd w:id="17542"/>
              <w:bookmarkEnd w:id="17543"/>
              <w:bookmarkEnd w:id="17544"/>
              <w:bookmarkEnd w:id="17545"/>
              <w:bookmarkEnd w:id="17546"/>
              <w:bookmarkEnd w:id="17547"/>
              <w:bookmarkEnd w:id="17548"/>
            </w:del>
          </w:p>
        </w:tc>
        <w:tc>
          <w:tcPr>
            <w:tcW w:w="939" w:type="dxa"/>
            <w:tcBorders>
              <w:top w:val="single" w:sz="4" w:space="0" w:color="auto"/>
              <w:left w:val="single" w:sz="4" w:space="0" w:color="auto"/>
              <w:bottom w:val="single" w:sz="4" w:space="0" w:color="auto"/>
              <w:right w:val="single" w:sz="4" w:space="0" w:color="auto"/>
            </w:tcBorders>
          </w:tcPr>
          <w:p w14:paraId="4D463561" w14:textId="61B7DDD3" w:rsidR="005F4718" w:rsidRPr="00551888" w:rsidDel="0011163F" w:rsidRDefault="005F4718" w:rsidP="009C3129">
            <w:pPr>
              <w:ind w:left="-57" w:firstLine="0"/>
              <w:jc w:val="center"/>
              <w:rPr>
                <w:del w:id="17549" w:author="Ramasubramani, Hariharan" w:date="2015-07-13T16:01:00Z"/>
                <w:rFonts w:cstheme="minorHAnsi"/>
                <w:color w:val="000000" w:themeColor="text1"/>
              </w:rPr>
            </w:pPr>
            <w:del w:id="17550" w:author="Ramasubramani, Hariharan" w:date="2015-07-13T16:01:00Z">
              <w:r w:rsidRPr="00551888" w:rsidDel="0011163F">
                <w:rPr>
                  <w:rFonts w:cstheme="minorHAnsi"/>
                </w:rPr>
                <w:delText>AP</w:delText>
              </w:r>
              <w:bookmarkStart w:id="17551" w:name="_Toc425149419"/>
              <w:bookmarkStart w:id="17552" w:name="_Toc425161958"/>
              <w:bookmarkStart w:id="17553" w:name="_Toc425162966"/>
              <w:bookmarkStart w:id="17554" w:name="_Toc425163372"/>
              <w:bookmarkStart w:id="17555" w:name="_Toc425170859"/>
              <w:bookmarkStart w:id="17556" w:name="_Toc425173172"/>
              <w:bookmarkStart w:id="17557" w:name="_Toc425234645"/>
              <w:bookmarkStart w:id="17558" w:name="_Toc425238197"/>
              <w:bookmarkStart w:id="17559" w:name="_Toc425239443"/>
              <w:bookmarkStart w:id="17560" w:name="_Toc425240690"/>
              <w:bookmarkStart w:id="17561" w:name="_Toc425241936"/>
              <w:bookmarkStart w:id="17562" w:name="_Toc425243182"/>
              <w:bookmarkStart w:id="17563" w:name="_Toc425244429"/>
              <w:bookmarkStart w:id="17564" w:name="_Toc425245676"/>
              <w:bookmarkStart w:id="17565" w:name="_Toc425246923"/>
              <w:bookmarkStart w:id="17566" w:name="_Toc425248169"/>
              <w:bookmarkStart w:id="17567" w:name="_Toc425249416"/>
              <w:bookmarkStart w:id="17568" w:name="_Toc425250663"/>
              <w:bookmarkStart w:id="17569" w:name="_Toc425251910"/>
              <w:bookmarkStart w:id="17570" w:name="_Toc425252580"/>
              <w:bookmarkStart w:id="17571" w:name="_Toc425253251"/>
              <w:bookmarkStart w:id="17572" w:name="_Toc425256642"/>
              <w:bookmarkStart w:id="17573" w:name="_Toc425276343"/>
              <w:bookmarkStart w:id="17574" w:name="_Toc425342441"/>
              <w:bookmarkStart w:id="17575" w:name="_Toc425349647"/>
              <w:bookmarkStart w:id="17576" w:name="_Toc425352796"/>
              <w:bookmarkStart w:id="17577" w:name="_Toc425353481"/>
              <w:bookmarkStart w:id="17578" w:name="_Toc425787474"/>
              <w:bookmarkStart w:id="17579" w:name="_Toc425788160"/>
              <w:bookmarkStart w:id="17580" w:name="_Toc425788847"/>
              <w:bookmarkStart w:id="17581" w:name="_Toc425789534"/>
              <w:bookmarkStart w:id="17582" w:name="_Toc425790221"/>
              <w:bookmarkStart w:id="17583" w:name="_Toc425793961"/>
              <w:bookmarkStart w:id="17584" w:name="_Toc426384896"/>
              <w:bookmarkStart w:id="17585" w:name="_Toc426386300"/>
              <w:bookmarkStart w:id="17586" w:name="_Toc426387703"/>
              <w:bookmarkStart w:id="17587" w:name="_Toc426389107"/>
              <w:bookmarkStart w:id="17588" w:name="_Toc426390511"/>
              <w:bookmarkStart w:id="17589" w:name="_Toc426391915"/>
              <w:bookmarkStart w:id="17590" w:name="_Toc426393318"/>
              <w:bookmarkStart w:id="17591" w:name="_Toc427824903"/>
              <w:bookmarkStart w:id="17592" w:name="_Toc427852716"/>
              <w:bookmarkStart w:id="17593" w:name="_Toc427854956"/>
              <w:bookmarkStart w:id="17594" w:name="_Toc427857157"/>
              <w:bookmarkEnd w:id="17551"/>
              <w:bookmarkEnd w:id="17552"/>
              <w:bookmarkEnd w:id="17553"/>
              <w:bookmarkEnd w:id="17554"/>
              <w:bookmarkEnd w:id="17555"/>
              <w:bookmarkEnd w:id="17556"/>
              <w:bookmarkEnd w:id="17557"/>
              <w:bookmarkEnd w:id="17558"/>
              <w:bookmarkEnd w:id="17559"/>
              <w:bookmarkEnd w:id="17560"/>
              <w:bookmarkEnd w:id="17561"/>
              <w:bookmarkEnd w:id="17562"/>
              <w:bookmarkEnd w:id="17563"/>
              <w:bookmarkEnd w:id="17564"/>
              <w:bookmarkEnd w:id="17565"/>
              <w:bookmarkEnd w:id="17566"/>
              <w:bookmarkEnd w:id="17567"/>
              <w:bookmarkEnd w:id="17568"/>
              <w:bookmarkEnd w:id="17569"/>
              <w:bookmarkEnd w:id="17570"/>
              <w:bookmarkEnd w:id="17571"/>
              <w:bookmarkEnd w:id="17572"/>
              <w:bookmarkEnd w:id="17573"/>
              <w:bookmarkEnd w:id="17574"/>
              <w:bookmarkEnd w:id="17575"/>
              <w:bookmarkEnd w:id="17576"/>
              <w:bookmarkEnd w:id="17577"/>
              <w:bookmarkEnd w:id="17578"/>
              <w:bookmarkEnd w:id="17579"/>
              <w:bookmarkEnd w:id="17580"/>
              <w:bookmarkEnd w:id="17581"/>
              <w:bookmarkEnd w:id="17582"/>
              <w:bookmarkEnd w:id="17583"/>
              <w:bookmarkEnd w:id="17584"/>
              <w:bookmarkEnd w:id="17585"/>
              <w:bookmarkEnd w:id="17586"/>
              <w:bookmarkEnd w:id="17587"/>
              <w:bookmarkEnd w:id="17588"/>
              <w:bookmarkEnd w:id="17589"/>
              <w:bookmarkEnd w:id="17590"/>
              <w:bookmarkEnd w:id="17591"/>
              <w:bookmarkEnd w:id="17592"/>
              <w:bookmarkEnd w:id="17593"/>
              <w:bookmarkEnd w:id="17594"/>
            </w:del>
          </w:p>
        </w:tc>
        <w:tc>
          <w:tcPr>
            <w:tcW w:w="771" w:type="dxa"/>
            <w:tcBorders>
              <w:top w:val="single" w:sz="4" w:space="0" w:color="auto"/>
              <w:left w:val="single" w:sz="4" w:space="0" w:color="auto"/>
              <w:bottom w:val="single" w:sz="4" w:space="0" w:color="auto"/>
              <w:right w:val="single" w:sz="4" w:space="0" w:color="auto"/>
            </w:tcBorders>
          </w:tcPr>
          <w:p w14:paraId="197AB05E" w14:textId="72A1E225" w:rsidR="005F4718" w:rsidRPr="00551888" w:rsidDel="0011163F" w:rsidRDefault="005F4718" w:rsidP="009C3129">
            <w:pPr>
              <w:ind w:left="-57" w:firstLine="0"/>
              <w:jc w:val="center"/>
              <w:rPr>
                <w:del w:id="17595" w:author="Ramasubramani, Hariharan" w:date="2015-07-13T16:01:00Z"/>
                <w:rFonts w:cstheme="minorHAnsi"/>
                <w:color w:val="000000" w:themeColor="text1"/>
              </w:rPr>
            </w:pPr>
            <w:del w:id="17596" w:author="Ramasubramani, Hariharan" w:date="2015-07-13T16:01:00Z">
              <w:r w:rsidRPr="00551888" w:rsidDel="0011163F">
                <w:rPr>
                  <w:rFonts w:cstheme="minorHAnsi"/>
                </w:rPr>
                <w:delText>NE</w:delText>
              </w:r>
              <w:bookmarkStart w:id="17597" w:name="_Toc425149420"/>
              <w:bookmarkStart w:id="17598" w:name="_Toc425161959"/>
              <w:bookmarkStart w:id="17599" w:name="_Toc425162967"/>
              <w:bookmarkStart w:id="17600" w:name="_Toc425163373"/>
              <w:bookmarkStart w:id="17601" w:name="_Toc425170860"/>
              <w:bookmarkStart w:id="17602" w:name="_Toc425173173"/>
              <w:bookmarkStart w:id="17603" w:name="_Toc425234646"/>
              <w:bookmarkStart w:id="17604" w:name="_Toc425238198"/>
              <w:bookmarkStart w:id="17605" w:name="_Toc425239444"/>
              <w:bookmarkStart w:id="17606" w:name="_Toc425240691"/>
              <w:bookmarkStart w:id="17607" w:name="_Toc425241937"/>
              <w:bookmarkStart w:id="17608" w:name="_Toc425243183"/>
              <w:bookmarkStart w:id="17609" w:name="_Toc425244430"/>
              <w:bookmarkStart w:id="17610" w:name="_Toc425245677"/>
              <w:bookmarkStart w:id="17611" w:name="_Toc425246924"/>
              <w:bookmarkStart w:id="17612" w:name="_Toc425248170"/>
              <w:bookmarkStart w:id="17613" w:name="_Toc425249417"/>
              <w:bookmarkStart w:id="17614" w:name="_Toc425250664"/>
              <w:bookmarkStart w:id="17615" w:name="_Toc425251911"/>
              <w:bookmarkStart w:id="17616" w:name="_Toc425252581"/>
              <w:bookmarkStart w:id="17617" w:name="_Toc425253252"/>
              <w:bookmarkStart w:id="17618" w:name="_Toc425256643"/>
              <w:bookmarkStart w:id="17619" w:name="_Toc425276344"/>
              <w:bookmarkStart w:id="17620" w:name="_Toc425342442"/>
              <w:bookmarkStart w:id="17621" w:name="_Toc425349648"/>
              <w:bookmarkStart w:id="17622" w:name="_Toc425352797"/>
              <w:bookmarkStart w:id="17623" w:name="_Toc425353482"/>
              <w:bookmarkStart w:id="17624" w:name="_Toc425787475"/>
              <w:bookmarkStart w:id="17625" w:name="_Toc425788161"/>
              <w:bookmarkStart w:id="17626" w:name="_Toc425788848"/>
              <w:bookmarkStart w:id="17627" w:name="_Toc425789535"/>
              <w:bookmarkStart w:id="17628" w:name="_Toc425790222"/>
              <w:bookmarkStart w:id="17629" w:name="_Toc425793962"/>
              <w:bookmarkStart w:id="17630" w:name="_Toc426384897"/>
              <w:bookmarkStart w:id="17631" w:name="_Toc426386301"/>
              <w:bookmarkStart w:id="17632" w:name="_Toc426387704"/>
              <w:bookmarkStart w:id="17633" w:name="_Toc426389108"/>
              <w:bookmarkStart w:id="17634" w:name="_Toc426390512"/>
              <w:bookmarkStart w:id="17635" w:name="_Toc426391916"/>
              <w:bookmarkStart w:id="17636" w:name="_Toc426393319"/>
              <w:bookmarkStart w:id="17637" w:name="_Toc427824904"/>
              <w:bookmarkStart w:id="17638" w:name="_Toc427852717"/>
              <w:bookmarkStart w:id="17639" w:name="_Toc427854957"/>
              <w:bookmarkStart w:id="17640" w:name="_Toc427857158"/>
              <w:bookmarkEnd w:id="17597"/>
              <w:bookmarkEnd w:id="17598"/>
              <w:bookmarkEnd w:id="17599"/>
              <w:bookmarkEnd w:id="17600"/>
              <w:bookmarkEnd w:id="17601"/>
              <w:bookmarkEnd w:id="17602"/>
              <w:bookmarkEnd w:id="17603"/>
              <w:bookmarkEnd w:id="17604"/>
              <w:bookmarkEnd w:id="17605"/>
              <w:bookmarkEnd w:id="17606"/>
              <w:bookmarkEnd w:id="17607"/>
              <w:bookmarkEnd w:id="17608"/>
              <w:bookmarkEnd w:id="17609"/>
              <w:bookmarkEnd w:id="17610"/>
              <w:bookmarkEnd w:id="17611"/>
              <w:bookmarkEnd w:id="17612"/>
              <w:bookmarkEnd w:id="17613"/>
              <w:bookmarkEnd w:id="17614"/>
              <w:bookmarkEnd w:id="17615"/>
              <w:bookmarkEnd w:id="17616"/>
              <w:bookmarkEnd w:id="17617"/>
              <w:bookmarkEnd w:id="17618"/>
              <w:bookmarkEnd w:id="17619"/>
              <w:bookmarkEnd w:id="17620"/>
              <w:bookmarkEnd w:id="17621"/>
              <w:bookmarkEnd w:id="17622"/>
              <w:bookmarkEnd w:id="17623"/>
              <w:bookmarkEnd w:id="17624"/>
              <w:bookmarkEnd w:id="17625"/>
              <w:bookmarkEnd w:id="17626"/>
              <w:bookmarkEnd w:id="17627"/>
              <w:bookmarkEnd w:id="17628"/>
              <w:bookmarkEnd w:id="17629"/>
              <w:bookmarkEnd w:id="17630"/>
              <w:bookmarkEnd w:id="17631"/>
              <w:bookmarkEnd w:id="17632"/>
              <w:bookmarkEnd w:id="17633"/>
              <w:bookmarkEnd w:id="17634"/>
              <w:bookmarkEnd w:id="17635"/>
              <w:bookmarkEnd w:id="17636"/>
              <w:bookmarkEnd w:id="17637"/>
              <w:bookmarkEnd w:id="17638"/>
              <w:bookmarkEnd w:id="17639"/>
              <w:bookmarkEnd w:id="17640"/>
            </w:del>
          </w:p>
        </w:tc>
        <w:tc>
          <w:tcPr>
            <w:tcW w:w="1351" w:type="dxa"/>
            <w:tcBorders>
              <w:top w:val="single" w:sz="4" w:space="0" w:color="auto"/>
              <w:left w:val="single" w:sz="4" w:space="0" w:color="auto"/>
              <w:bottom w:val="single" w:sz="4" w:space="0" w:color="auto"/>
              <w:right w:val="single" w:sz="4" w:space="0" w:color="auto"/>
            </w:tcBorders>
          </w:tcPr>
          <w:p w14:paraId="12CCCFBB" w14:textId="51C69BBA" w:rsidR="005F4718" w:rsidRPr="00551888" w:rsidDel="0011163F" w:rsidRDefault="00A137AC" w:rsidP="009C3129">
            <w:pPr>
              <w:ind w:left="-57" w:firstLine="0"/>
              <w:jc w:val="center"/>
              <w:rPr>
                <w:del w:id="17641" w:author="Ramasubramani, Hariharan" w:date="2015-07-13T16:01:00Z"/>
                <w:rFonts w:cstheme="minorHAnsi"/>
                <w:color w:val="000000" w:themeColor="text1"/>
              </w:rPr>
            </w:pPr>
            <w:del w:id="17642" w:author="Ramasubramani, Hariharan" w:date="2015-07-13T16:01:00Z">
              <w:r w:rsidDel="0011163F">
                <w:rPr>
                  <w:rFonts w:cstheme="minorHAnsi"/>
                </w:rPr>
                <w:delText>ANSC</w:delText>
              </w:r>
              <w:bookmarkStart w:id="17643" w:name="_Toc425149421"/>
              <w:bookmarkStart w:id="17644" w:name="_Toc425161960"/>
              <w:bookmarkStart w:id="17645" w:name="_Toc425162968"/>
              <w:bookmarkStart w:id="17646" w:name="_Toc425163374"/>
              <w:bookmarkStart w:id="17647" w:name="_Toc425170861"/>
              <w:bookmarkStart w:id="17648" w:name="_Toc425173174"/>
              <w:bookmarkStart w:id="17649" w:name="_Toc425234647"/>
              <w:bookmarkStart w:id="17650" w:name="_Toc425238199"/>
              <w:bookmarkStart w:id="17651" w:name="_Toc425239445"/>
              <w:bookmarkStart w:id="17652" w:name="_Toc425240692"/>
              <w:bookmarkStart w:id="17653" w:name="_Toc425241938"/>
              <w:bookmarkStart w:id="17654" w:name="_Toc425243184"/>
              <w:bookmarkStart w:id="17655" w:name="_Toc425244431"/>
              <w:bookmarkStart w:id="17656" w:name="_Toc425245678"/>
              <w:bookmarkStart w:id="17657" w:name="_Toc425246925"/>
              <w:bookmarkStart w:id="17658" w:name="_Toc425248171"/>
              <w:bookmarkStart w:id="17659" w:name="_Toc425249418"/>
              <w:bookmarkStart w:id="17660" w:name="_Toc425250665"/>
              <w:bookmarkStart w:id="17661" w:name="_Toc425251912"/>
              <w:bookmarkStart w:id="17662" w:name="_Toc425252582"/>
              <w:bookmarkStart w:id="17663" w:name="_Toc425253253"/>
              <w:bookmarkStart w:id="17664" w:name="_Toc425256644"/>
              <w:bookmarkStart w:id="17665" w:name="_Toc425276345"/>
              <w:bookmarkStart w:id="17666" w:name="_Toc425342443"/>
              <w:bookmarkStart w:id="17667" w:name="_Toc425349649"/>
              <w:bookmarkStart w:id="17668" w:name="_Toc425352798"/>
              <w:bookmarkStart w:id="17669" w:name="_Toc425353483"/>
              <w:bookmarkStart w:id="17670" w:name="_Toc425787476"/>
              <w:bookmarkStart w:id="17671" w:name="_Toc425788162"/>
              <w:bookmarkStart w:id="17672" w:name="_Toc425788849"/>
              <w:bookmarkStart w:id="17673" w:name="_Toc425789536"/>
              <w:bookmarkStart w:id="17674" w:name="_Toc425790223"/>
              <w:bookmarkStart w:id="17675" w:name="_Toc425793963"/>
              <w:bookmarkStart w:id="17676" w:name="_Toc426384898"/>
              <w:bookmarkStart w:id="17677" w:name="_Toc426386302"/>
              <w:bookmarkStart w:id="17678" w:name="_Toc426387705"/>
              <w:bookmarkStart w:id="17679" w:name="_Toc426389109"/>
              <w:bookmarkStart w:id="17680" w:name="_Toc426390513"/>
              <w:bookmarkStart w:id="17681" w:name="_Toc426391917"/>
              <w:bookmarkStart w:id="17682" w:name="_Toc426393320"/>
              <w:bookmarkStart w:id="17683" w:name="_Toc427824905"/>
              <w:bookmarkStart w:id="17684" w:name="_Toc427852718"/>
              <w:bookmarkStart w:id="17685" w:name="_Toc427854958"/>
              <w:bookmarkStart w:id="17686" w:name="_Toc427857159"/>
              <w:bookmarkEnd w:id="17643"/>
              <w:bookmarkEnd w:id="17644"/>
              <w:bookmarkEnd w:id="17645"/>
              <w:bookmarkEnd w:id="17646"/>
              <w:bookmarkEnd w:id="17647"/>
              <w:bookmarkEnd w:id="17648"/>
              <w:bookmarkEnd w:id="17649"/>
              <w:bookmarkEnd w:id="17650"/>
              <w:bookmarkEnd w:id="17651"/>
              <w:bookmarkEnd w:id="17652"/>
              <w:bookmarkEnd w:id="17653"/>
              <w:bookmarkEnd w:id="17654"/>
              <w:bookmarkEnd w:id="17655"/>
              <w:bookmarkEnd w:id="17656"/>
              <w:bookmarkEnd w:id="17657"/>
              <w:bookmarkEnd w:id="17658"/>
              <w:bookmarkEnd w:id="17659"/>
              <w:bookmarkEnd w:id="17660"/>
              <w:bookmarkEnd w:id="17661"/>
              <w:bookmarkEnd w:id="17662"/>
              <w:bookmarkEnd w:id="17663"/>
              <w:bookmarkEnd w:id="17664"/>
              <w:bookmarkEnd w:id="17665"/>
              <w:bookmarkEnd w:id="17666"/>
              <w:bookmarkEnd w:id="17667"/>
              <w:bookmarkEnd w:id="17668"/>
              <w:bookmarkEnd w:id="17669"/>
              <w:bookmarkEnd w:id="17670"/>
              <w:bookmarkEnd w:id="17671"/>
              <w:bookmarkEnd w:id="17672"/>
              <w:bookmarkEnd w:id="17673"/>
              <w:bookmarkEnd w:id="17674"/>
              <w:bookmarkEnd w:id="17675"/>
              <w:bookmarkEnd w:id="17676"/>
              <w:bookmarkEnd w:id="17677"/>
              <w:bookmarkEnd w:id="17678"/>
              <w:bookmarkEnd w:id="17679"/>
              <w:bookmarkEnd w:id="17680"/>
              <w:bookmarkEnd w:id="17681"/>
              <w:bookmarkEnd w:id="17682"/>
              <w:bookmarkEnd w:id="17683"/>
              <w:bookmarkEnd w:id="17684"/>
              <w:bookmarkEnd w:id="17685"/>
              <w:bookmarkEnd w:id="17686"/>
            </w:del>
          </w:p>
        </w:tc>
        <w:tc>
          <w:tcPr>
            <w:tcW w:w="712" w:type="dxa"/>
            <w:tcBorders>
              <w:top w:val="single" w:sz="4" w:space="0" w:color="auto"/>
              <w:left w:val="single" w:sz="4" w:space="0" w:color="auto"/>
              <w:bottom w:val="single" w:sz="4" w:space="0" w:color="auto"/>
              <w:right w:val="single" w:sz="4" w:space="0" w:color="auto"/>
            </w:tcBorders>
          </w:tcPr>
          <w:p w14:paraId="5649FAA5" w14:textId="7E74990C" w:rsidR="005F4718" w:rsidRPr="00551888" w:rsidDel="0011163F" w:rsidRDefault="005F4718" w:rsidP="009C3129">
            <w:pPr>
              <w:ind w:left="-57" w:firstLine="0"/>
              <w:jc w:val="center"/>
              <w:rPr>
                <w:del w:id="17687" w:author="Ramasubramani, Hariharan" w:date="2015-07-13T16:01:00Z"/>
                <w:rFonts w:cstheme="minorHAnsi"/>
                <w:color w:val="000000" w:themeColor="text1"/>
              </w:rPr>
            </w:pPr>
            <w:del w:id="17688" w:author="Ramasubramani, Hariharan" w:date="2015-07-13T16:01:00Z">
              <w:r w:rsidRPr="00551888" w:rsidDel="0011163F">
                <w:rPr>
                  <w:rFonts w:cstheme="minorHAnsi"/>
                </w:rPr>
                <w:delText>8</w:delText>
              </w:r>
              <w:bookmarkStart w:id="17689" w:name="_Toc425149422"/>
              <w:bookmarkStart w:id="17690" w:name="_Toc425161961"/>
              <w:bookmarkStart w:id="17691" w:name="_Toc425162969"/>
              <w:bookmarkStart w:id="17692" w:name="_Toc425163375"/>
              <w:bookmarkStart w:id="17693" w:name="_Toc425170862"/>
              <w:bookmarkStart w:id="17694" w:name="_Toc425173175"/>
              <w:bookmarkStart w:id="17695" w:name="_Toc425234648"/>
              <w:bookmarkStart w:id="17696" w:name="_Toc425238200"/>
              <w:bookmarkStart w:id="17697" w:name="_Toc425239446"/>
              <w:bookmarkStart w:id="17698" w:name="_Toc425240693"/>
              <w:bookmarkStart w:id="17699" w:name="_Toc425241939"/>
              <w:bookmarkStart w:id="17700" w:name="_Toc425243185"/>
              <w:bookmarkStart w:id="17701" w:name="_Toc425244432"/>
              <w:bookmarkStart w:id="17702" w:name="_Toc425245679"/>
              <w:bookmarkStart w:id="17703" w:name="_Toc425246926"/>
              <w:bookmarkStart w:id="17704" w:name="_Toc425248172"/>
              <w:bookmarkStart w:id="17705" w:name="_Toc425249419"/>
              <w:bookmarkStart w:id="17706" w:name="_Toc425250666"/>
              <w:bookmarkStart w:id="17707" w:name="_Toc425251913"/>
              <w:bookmarkStart w:id="17708" w:name="_Toc425252583"/>
              <w:bookmarkStart w:id="17709" w:name="_Toc425253254"/>
              <w:bookmarkStart w:id="17710" w:name="_Toc425256645"/>
              <w:bookmarkStart w:id="17711" w:name="_Toc425276346"/>
              <w:bookmarkStart w:id="17712" w:name="_Toc425342444"/>
              <w:bookmarkStart w:id="17713" w:name="_Toc425349650"/>
              <w:bookmarkStart w:id="17714" w:name="_Toc425352799"/>
              <w:bookmarkStart w:id="17715" w:name="_Toc425353484"/>
              <w:bookmarkStart w:id="17716" w:name="_Toc425787477"/>
              <w:bookmarkStart w:id="17717" w:name="_Toc425788163"/>
              <w:bookmarkStart w:id="17718" w:name="_Toc425788850"/>
              <w:bookmarkStart w:id="17719" w:name="_Toc425789537"/>
              <w:bookmarkStart w:id="17720" w:name="_Toc425790224"/>
              <w:bookmarkStart w:id="17721" w:name="_Toc425793964"/>
              <w:bookmarkStart w:id="17722" w:name="_Toc426384899"/>
              <w:bookmarkStart w:id="17723" w:name="_Toc426386303"/>
              <w:bookmarkStart w:id="17724" w:name="_Toc426387706"/>
              <w:bookmarkStart w:id="17725" w:name="_Toc426389110"/>
              <w:bookmarkStart w:id="17726" w:name="_Toc426390514"/>
              <w:bookmarkStart w:id="17727" w:name="_Toc426391918"/>
              <w:bookmarkStart w:id="17728" w:name="_Toc426393321"/>
              <w:bookmarkStart w:id="17729" w:name="_Toc427824906"/>
              <w:bookmarkStart w:id="17730" w:name="_Toc427852719"/>
              <w:bookmarkStart w:id="17731" w:name="_Toc427854959"/>
              <w:bookmarkStart w:id="17732" w:name="_Toc427857160"/>
              <w:bookmarkEnd w:id="17689"/>
              <w:bookmarkEnd w:id="17690"/>
              <w:bookmarkEnd w:id="17691"/>
              <w:bookmarkEnd w:id="17692"/>
              <w:bookmarkEnd w:id="17693"/>
              <w:bookmarkEnd w:id="17694"/>
              <w:bookmarkEnd w:id="17695"/>
              <w:bookmarkEnd w:id="17696"/>
              <w:bookmarkEnd w:id="17697"/>
              <w:bookmarkEnd w:id="17698"/>
              <w:bookmarkEnd w:id="17699"/>
              <w:bookmarkEnd w:id="17700"/>
              <w:bookmarkEnd w:id="17701"/>
              <w:bookmarkEnd w:id="17702"/>
              <w:bookmarkEnd w:id="17703"/>
              <w:bookmarkEnd w:id="17704"/>
              <w:bookmarkEnd w:id="17705"/>
              <w:bookmarkEnd w:id="17706"/>
              <w:bookmarkEnd w:id="17707"/>
              <w:bookmarkEnd w:id="17708"/>
              <w:bookmarkEnd w:id="17709"/>
              <w:bookmarkEnd w:id="17710"/>
              <w:bookmarkEnd w:id="17711"/>
              <w:bookmarkEnd w:id="17712"/>
              <w:bookmarkEnd w:id="17713"/>
              <w:bookmarkEnd w:id="17714"/>
              <w:bookmarkEnd w:id="17715"/>
              <w:bookmarkEnd w:id="17716"/>
              <w:bookmarkEnd w:id="17717"/>
              <w:bookmarkEnd w:id="17718"/>
              <w:bookmarkEnd w:id="17719"/>
              <w:bookmarkEnd w:id="17720"/>
              <w:bookmarkEnd w:id="17721"/>
              <w:bookmarkEnd w:id="17722"/>
              <w:bookmarkEnd w:id="17723"/>
              <w:bookmarkEnd w:id="17724"/>
              <w:bookmarkEnd w:id="17725"/>
              <w:bookmarkEnd w:id="17726"/>
              <w:bookmarkEnd w:id="17727"/>
              <w:bookmarkEnd w:id="17728"/>
              <w:bookmarkEnd w:id="17729"/>
              <w:bookmarkEnd w:id="17730"/>
              <w:bookmarkEnd w:id="17731"/>
              <w:bookmarkEnd w:id="17732"/>
            </w:del>
          </w:p>
        </w:tc>
        <w:tc>
          <w:tcPr>
            <w:tcW w:w="2441" w:type="dxa"/>
            <w:tcBorders>
              <w:top w:val="single" w:sz="4" w:space="0" w:color="auto"/>
              <w:left w:val="single" w:sz="4" w:space="0" w:color="auto"/>
              <w:bottom w:val="single" w:sz="4" w:space="0" w:color="auto"/>
              <w:right w:val="single" w:sz="4" w:space="0" w:color="auto"/>
            </w:tcBorders>
          </w:tcPr>
          <w:p w14:paraId="6F21713E" w14:textId="5A20550C" w:rsidR="005F4718" w:rsidDel="0011163F" w:rsidRDefault="005F4718" w:rsidP="009C3129">
            <w:pPr>
              <w:ind w:left="-57" w:right="-70" w:firstLine="0"/>
              <w:jc w:val="center"/>
              <w:rPr>
                <w:del w:id="17733" w:author="Ramasubramani, Hariharan" w:date="2015-07-13T16:01:00Z"/>
                <w:rFonts w:cstheme="minorHAnsi"/>
              </w:rPr>
            </w:pPr>
            <w:del w:id="17734" w:author="Ramasubramani, Hariharan" w:date="2015-07-13T16:01:00Z">
              <w:r w:rsidDel="0011163F">
                <w:rPr>
                  <w:rFonts w:cstheme="minorHAnsi"/>
                </w:rPr>
                <w:delText>Format:</w:delText>
              </w:r>
              <w:bookmarkStart w:id="17735" w:name="_Toc425149423"/>
              <w:bookmarkStart w:id="17736" w:name="_Toc425161962"/>
              <w:bookmarkStart w:id="17737" w:name="_Toc425162970"/>
              <w:bookmarkStart w:id="17738" w:name="_Toc425163376"/>
              <w:bookmarkStart w:id="17739" w:name="_Toc425170863"/>
              <w:bookmarkStart w:id="17740" w:name="_Toc425173176"/>
              <w:bookmarkStart w:id="17741" w:name="_Toc425234649"/>
              <w:bookmarkStart w:id="17742" w:name="_Toc425238201"/>
              <w:bookmarkStart w:id="17743" w:name="_Toc425239447"/>
              <w:bookmarkStart w:id="17744" w:name="_Toc425240694"/>
              <w:bookmarkStart w:id="17745" w:name="_Toc425241940"/>
              <w:bookmarkStart w:id="17746" w:name="_Toc425243186"/>
              <w:bookmarkStart w:id="17747" w:name="_Toc425244433"/>
              <w:bookmarkStart w:id="17748" w:name="_Toc425245680"/>
              <w:bookmarkStart w:id="17749" w:name="_Toc425246927"/>
              <w:bookmarkStart w:id="17750" w:name="_Toc425248173"/>
              <w:bookmarkStart w:id="17751" w:name="_Toc425249420"/>
              <w:bookmarkStart w:id="17752" w:name="_Toc425250667"/>
              <w:bookmarkStart w:id="17753" w:name="_Toc425251914"/>
              <w:bookmarkStart w:id="17754" w:name="_Toc425252584"/>
              <w:bookmarkStart w:id="17755" w:name="_Toc425253255"/>
              <w:bookmarkStart w:id="17756" w:name="_Toc425256646"/>
              <w:bookmarkStart w:id="17757" w:name="_Toc425276347"/>
              <w:bookmarkStart w:id="17758" w:name="_Toc425342445"/>
              <w:bookmarkStart w:id="17759" w:name="_Toc425349651"/>
              <w:bookmarkStart w:id="17760" w:name="_Toc425352800"/>
              <w:bookmarkStart w:id="17761" w:name="_Toc425353485"/>
              <w:bookmarkStart w:id="17762" w:name="_Toc425787478"/>
              <w:bookmarkStart w:id="17763" w:name="_Toc425788164"/>
              <w:bookmarkStart w:id="17764" w:name="_Toc425788851"/>
              <w:bookmarkStart w:id="17765" w:name="_Toc425789538"/>
              <w:bookmarkStart w:id="17766" w:name="_Toc425790225"/>
              <w:bookmarkStart w:id="17767" w:name="_Toc425793965"/>
              <w:bookmarkStart w:id="17768" w:name="_Toc426384900"/>
              <w:bookmarkStart w:id="17769" w:name="_Toc426386304"/>
              <w:bookmarkStart w:id="17770" w:name="_Toc426387707"/>
              <w:bookmarkStart w:id="17771" w:name="_Toc426389111"/>
              <w:bookmarkStart w:id="17772" w:name="_Toc426390515"/>
              <w:bookmarkStart w:id="17773" w:name="_Toc426391919"/>
              <w:bookmarkStart w:id="17774" w:name="_Toc426393322"/>
              <w:bookmarkStart w:id="17775" w:name="_Toc427824907"/>
              <w:bookmarkStart w:id="17776" w:name="_Toc427852720"/>
              <w:bookmarkStart w:id="17777" w:name="_Toc427854960"/>
              <w:bookmarkStart w:id="17778" w:name="_Toc427857161"/>
              <w:bookmarkEnd w:id="17735"/>
              <w:bookmarkEnd w:id="17736"/>
              <w:bookmarkEnd w:id="17737"/>
              <w:bookmarkEnd w:id="17738"/>
              <w:bookmarkEnd w:id="17739"/>
              <w:bookmarkEnd w:id="17740"/>
              <w:bookmarkEnd w:id="17741"/>
              <w:bookmarkEnd w:id="17742"/>
              <w:bookmarkEnd w:id="17743"/>
              <w:bookmarkEnd w:id="17744"/>
              <w:bookmarkEnd w:id="17745"/>
              <w:bookmarkEnd w:id="17746"/>
              <w:bookmarkEnd w:id="17747"/>
              <w:bookmarkEnd w:id="17748"/>
              <w:bookmarkEnd w:id="17749"/>
              <w:bookmarkEnd w:id="17750"/>
              <w:bookmarkEnd w:id="17751"/>
              <w:bookmarkEnd w:id="17752"/>
              <w:bookmarkEnd w:id="17753"/>
              <w:bookmarkEnd w:id="17754"/>
              <w:bookmarkEnd w:id="17755"/>
              <w:bookmarkEnd w:id="17756"/>
              <w:bookmarkEnd w:id="17757"/>
              <w:bookmarkEnd w:id="17758"/>
              <w:bookmarkEnd w:id="17759"/>
              <w:bookmarkEnd w:id="17760"/>
              <w:bookmarkEnd w:id="17761"/>
              <w:bookmarkEnd w:id="17762"/>
              <w:bookmarkEnd w:id="17763"/>
              <w:bookmarkEnd w:id="17764"/>
              <w:bookmarkEnd w:id="17765"/>
              <w:bookmarkEnd w:id="17766"/>
              <w:bookmarkEnd w:id="17767"/>
              <w:bookmarkEnd w:id="17768"/>
              <w:bookmarkEnd w:id="17769"/>
              <w:bookmarkEnd w:id="17770"/>
              <w:bookmarkEnd w:id="17771"/>
              <w:bookmarkEnd w:id="17772"/>
              <w:bookmarkEnd w:id="17773"/>
              <w:bookmarkEnd w:id="17774"/>
              <w:bookmarkEnd w:id="17775"/>
              <w:bookmarkEnd w:id="17776"/>
              <w:bookmarkEnd w:id="17777"/>
              <w:bookmarkEnd w:id="17778"/>
            </w:del>
          </w:p>
          <w:p w14:paraId="7102478A" w14:textId="67EF518C" w:rsidR="005F4718" w:rsidRPr="00551888" w:rsidDel="0011163F" w:rsidRDefault="005F4718" w:rsidP="009C3129">
            <w:pPr>
              <w:ind w:left="-57" w:right="-70" w:firstLine="0"/>
              <w:jc w:val="center"/>
              <w:rPr>
                <w:del w:id="17779" w:author="Ramasubramani, Hariharan" w:date="2015-07-13T16:01:00Z"/>
                <w:rFonts w:cstheme="minorHAnsi"/>
                <w:color w:val="000000" w:themeColor="text1"/>
              </w:rPr>
            </w:pPr>
            <w:del w:id="17780" w:author="Ramasubramani, Hariharan" w:date="2015-07-13T16:01:00Z">
              <w:r w:rsidDel="0011163F">
                <w:rPr>
                  <w:rFonts w:cstheme="minorHAnsi"/>
                </w:rPr>
                <w:delText>N</w:delText>
              </w:r>
              <w:r w:rsidRPr="00551888" w:rsidDel="0011163F">
                <w:rPr>
                  <w:rFonts w:cstheme="minorHAnsi"/>
                </w:rPr>
                <w:delText>0017201</w:delText>
              </w:r>
              <w:bookmarkStart w:id="17781" w:name="_Toc425149424"/>
              <w:bookmarkStart w:id="17782" w:name="_Toc425161963"/>
              <w:bookmarkStart w:id="17783" w:name="_Toc425162971"/>
              <w:bookmarkStart w:id="17784" w:name="_Toc425163377"/>
              <w:bookmarkStart w:id="17785" w:name="_Toc425170864"/>
              <w:bookmarkStart w:id="17786" w:name="_Toc425173177"/>
              <w:bookmarkStart w:id="17787" w:name="_Toc425234650"/>
              <w:bookmarkStart w:id="17788" w:name="_Toc425238202"/>
              <w:bookmarkStart w:id="17789" w:name="_Toc425239448"/>
              <w:bookmarkStart w:id="17790" w:name="_Toc425240695"/>
              <w:bookmarkStart w:id="17791" w:name="_Toc425241941"/>
              <w:bookmarkStart w:id="17792" w:name="_Toc425243187"/>
              <w:bookmarkStart w:id="17793" w:name="_Toc425244434"/>
              <w:bookmarkStart w:id="17794" w:name="_Toc425245681"/>
              <w:bookmarkStart w:id="17795" w:name="_Toc425246928"/>
              <w:bookmarkStart w:id="17796" w:name="_Toc425248174"/>
              <w:bookmarkStart w:id="17797" w:name="_Toc425249421"/>
              <w:bookmarkStart w:id="17798" w:name="_Toc425250668"/>
              <w:bookmarkStart w:id="17799" w:name="_Toc425251915"/>
              <w:bookmarkStart w:id="17800" w:name="_Toc425252585"/>
              <w:bookmarkStart w:id="17801" w:name="_Toc425253256"/>
              <w:bookmarkStart w:id="17802" w:name="_Toc425256647"/>
              <w:bookmarkStart w:id="17803" w:name="_Toc425276348"/>
              <w:bookmarkStart w:id="17804" w:name="_Toc425342446"/>
              <w:bookmarkStart w:id="17805" w:name="_Toc425349652"/>
              <w:bookmarkStart w:id="17806" w:name="_Toc425352801"/>
              <w:bookmarkStart w:id="17807" w:name="_Toc425353486"/>
              <w:bookmarkStart w:id="17808" w:name="_Toc425787479"/>
              <w:bookmarkStart w:id="17809" w:name="_Toc425788165"/>
              <w:bookmarkStart w:id="17810" w:name="_Toc425788852"/>
              <w:bookmarkStart w:id="17811" w:name="_Toc425789539"/>
              <w:bookmarkStart w:id="17812" w:name="_Toc425790226"/>
              <w:bookmarkStart w:id="17813" w:name="_Toc425793966"/>
              <w:bookmarkStart w:id="17814" w:name="_Toc426384901"/>
              <w:bookmarkStart w:id="17815" w:name="_Toc426386305"/>
              <w:bookmarkStart w:id="17816" w:name="_Toc426387708"/>
              <w:bookmarkStart w:id="17817" w:name="_Toc426389112"/>
              <w:bookmarkStart w:id="17818" w:name="_Toc426390516"/>
              <w:bookmarkStart w:id="17819" w:name="_Toc426391920"/>
              <w:bookmarkStart w:id="17820" w:name="_Toc426393323"/>
              <w:bookmarkStart w:id="17821" w:name="_Toc427824908"/>
              <w:bookmarkStart w:id="17822" w:name="_Toc427852721"/>
              <w:bookmarkStart w:id="17823" w:name="_Toc427854961"/>
              <w:bookmarkStart w:id="17824" w:name="_Toc427857162"/>
              <w:bookmarkEnd w:id="17781"/>
              <w:bookmarkEnd w:id="17782"/>
              <w:bookmarkEnd w:id="17783"/>
              <w:bookmarkEnd w:id="17784"/>
              <w:bookmarkEnd w:id="17785"/>
              <w:bookmarkEnd w:id="17786"/>
              <w:bookmarkEnd w:id="17787"/>
              <w:bookmarkEnd w:id="17788"/>
              <w:bookmarkEnd w:id="17789"/>
              <w:bookmarkEnd w:id="17790"/>
              <w:bookmarkEnd w:id="17791"/>
              <w:bookmarkEnd w:id="17792"/>
              <w:bookmarkEnd w:id="17793"/>
              <w:bookmarkEnd w:id="17794"/>
              <w:bookmarkEnd w:id="17795"/>
              <w:bookmarkEnd w:id="17796"/>
              <w:bookmarkEnd w:id="17797"/>
              <w:bookmarkEnd w:id="17798"/>
              <w:bookmarkEnd w:id="17799"/>
              <w:bookmarkEnd w:id="17800"/>
              <w:bookmarkEnd w:id="17801"/>
              <w:bookmarkEnd w:id="17802"/>
              <w:bookmarkEnd w:id="17803"/>
              <w:bookmarkEnd w:id="17804"/>
              <w:bookmarkEnd w:id="17805"/>
              <w:bookmarkEnd w:id="17806"/>
              <w:bookmarkEnd w:id="17807"/>
              <w:bookmarkEnd w:id="17808"/>
              <w:bookmarkEnd w:id="17809"/>
              <w:bookmarkEnd w:id="17810"/>
              <w:bookmarkEnd w:id="17811"/>
              <w:bookmarkEnd w:id="17812"/>
              <w:bookmarkEnd w:id="17813"/>
              <w:bookmarkEnd w:id="17814"/>
              <w:bookmarkEnd w:id="17815"/>
              <w:bookmarkEnd w:id="17816"/>
              <w:bookmarkEnd w:id="17817"/>
              <w:bookmarkEnd w:id="17818"/>
              <w:bookmarkEnd w:id="17819"/>
              <w:bookmarkEnd w:id="17820"/>
              <w:bookmarkEnd w:id="17821"/>
              <w:bookmarkEnd w:id="17822"/>
              <w:bookmarkEnd w:id="17823"/>
              <w:bookmarkEnd w:id="17824"/>
            </w:del>
          </w:p>
        </w:tc>
        <w:tc>
          <w:tcPr>
            <w:tcW w:w="868" w:type="dxa"/>
            <w:tcBorders>
              <w:top w:val="single" w:sz="4" w:space="0" w:color="auto"/>
              <w:left w:val="single" w:sz="4" w:space="0" w:color="auto"/>
              <w:bottom w:val="single" w:sz="4" w:space="0" w:color="auto"/>
              <w:right w:val="single" w:sz="4" w:space="0" w:color="auto"/>
            </w:tcBorders>
          </w:tcPr>
          <w:p w14:paraId="7F7F683F" w14:textId="1D79D010" w:rsidR="005F4718" w:rsidRPr="00551888" w:rsidDel="0011163F" w:rsidRDefault="005F4718" w:rsidP="009C3129">
            <w:pPr>
              <w:ind w:left="-57" w:firstLine="0"/>
              <w:jc w:val="center"/>
              <w:rPr>
                <w:del w:id="17825" w:author="Ramasubramani, Hariharan" w:date="2015-07-13T16:01:00Z"/>
                <w:rFonts w:cstheme="minorHAnsi"/>
                <w:color w:val="000000" w:themeColor="text1"/>
              </w:rPr>
            </w:pPr>
            <w:del w:id="17826" w:author="Ramasubramani, Hariharan" w:date="2015-07-13T16:01:00Z">
              <w:r w:rsidRPr="00551888" w:rsidDel="0011163F">
                <w:rPr>
                  <w:rFonts w:cstheme="minorHAnsi"/>
                </w:rPr>
                <w:delText>&lt;</w:delText>
              </w:r>
              <w:r w:rsidDel="0011163F">
                <w:rPr>
                  <w:rFonts w:cstheme="minorHAnsi"/>
                </w:rPr>
                <w:delText>Blank</w:delText>
              </w:r>
              <w:r w:rsidRPr="00551888" w:rsidDel="0011163F">
                <w:rPr>
                  <w:rFonts w:cstheme="minorHAnsi"/>
                </w:rPr>
                <w:delText>&gt;</w:delText>
              </w:r>
              <w:bookmarkStart w:id="17827" w:name="_Toc425149425"/>
              <w:bookmarkStart w:id="17828" w:name="_Toc425161964"/>
              <w:bookmarkStart w:id="17829" w:name="_Toc425162972"/>
              <w:bookmarkStart w:id="17830" w:name="_Toc425163378"/>
              <w:bookmarkStart w:id="17831" w:name="_Toc425170865"/>
              <w:bookmarkStart w:id="17832" w:name="_Toc425173178"/>
              <w:bookmarkStart w:id="17833" w:name="_Toc425234651"/>
              <w:bookmarkStart w:id="17834" w:name="_Toc425238203"/>
              <w:bookmarkStart w:id="17835" w:name="_Toc425239449"/>
              <w:bookmarkStart w:id="17836" w:name="_Toc425240696"/>
              <w:bookmarkStart w:id="17837" w:name="_Toc425241942"/>
              <w:bookmarkStart w:id="17838" w:name="_Toc425243188"/>
              <w:bookmarkStart w:id="17839" w:name="_Toc425244435"/>
              <w:bookmarkStart w:id="17840" w:name="_Toc425245682"/>
              <w:bookmarkStart w:id="17841" w:name="_Toc425246929"/>
              <w:bookmarkStart w:id="17842" w:name="_Toc425248175"/>
              <w:bookmarkStart w:id="17843" w:name="_Toc425249422"/>
              <w:bookmarkStart w:id="17844" w:name="_Toc425250669"/>
              <w:bookmarkStart w:id="17845" w:name="_Toc425251916"/>
              <w:bookmarkStart w:id="17846" w:name="_Toc425252586"/>
              <w:bookmarkStart w:id="17847" w:name="_Toc425253257"/>
              <w:bookmarkStart w:id="17848" w:name="_Toc425256648"/>
              <w:bookmarkStart w:id="17849" w:name="_Toc425276349"/>
              <w:bookmarkStart w:id="17850" w:name="_Toc425342447"/>
              <w:bookmarkStart w:id="17851" w:name="_Toc425349653"/>
              <w:bookmarkStart w:id="17852" w:name="_Toc425352802"/>
              <w:bookmarkStart w:id="17853" w:name="_Toc425353487"/>
              <w:bookmarkStart w:id="17854" w:name="_Toc425787480"/>
              <w:bookmarkStart w:id="17855" w:name="_Toc425788166"/>
              <w:bookmarkStart w:id="17856" w:name="_Toc425788853"/>
              <w:bookmarkStart w:id="17857" w:name="_Toc425789540"/>
              <w:bookmarkStart w:id="17858" w:name="_Toc425790227"/>
              <w:bookmarkStart w:id="17859" w:name="_Toc425793967"/>
              <w:bookmarkStart w:id="17860" w:name="_Toc426384902"/>
              <w:bookmarkStart w:id="17861" w:name="_Toc426386306"/>
              <w:bookmarkStart w:id="17862" w:name="_Toc426387709"/>
              <w:bookmarkStart w:id="17863" w:name="_Toc426389113"/>
              <w:bookmarkStart w:id="17864" w:name="_Toc426390517"/>
              <w:bookmarkStart w:id="17865" w:name="_Toc426391921"/>
              <w:bookmarkStart w:id="17866" w:name="_Toc426393324"/>
              <w:bookmarkStart w:id="17867" w:name="_Toc427824909"/>
              <w:bookmarkStart w:id="17868" w:name="_Toc427852722"/>
              <w:bookmarkStart w:id="17869" w:name="_Toc427854962"/>
              <w:bookmarkStart w:id="17870" w:name="_Toc427857163"/>
              <w:bookmarkEnd w:id="17827"/>
              <w:bookmarkEnd w:id="17828"/>
              <w:bookmarkEnd w:id="17829"/>
              <w:bookmarkEnd w:id="17830"/>
              <w:bookmarkEnd w:id="17831"/>
              <w:bookmarkEnd w:id="17832"/>
              <w:bookmarkEnd w:id="17833"/>
              <w:bookmarkEnd w:id="17834"/>
              <w:bookmarkEnd w:id="17835"/>
              <w:bookmarkEnd w:id="17836"/>
              <w:bookmarkEnd w:id="17837"/>
              <w:bookmarkEnd w:id="17838"/>
              <w:bookmarkEnd w:id="17839"/>
              <w:bookmarkEnd w:id="17840"/>
              <w:bookmarkEnd w:id="17841"/>
              <w:bookmarkEnd w:id="17842"/>
              <w:bookmarkEnd w:id="17843"/>
              <w:bookmarkEnd w:id="17844"/>
              <w:bookmarkEnd w:id="17845"/>
              <w:bookmarkEnd w:id="17846"/>
              <w:bookmarkEnd w:id="17847"/>
              <w:bookmarkEnd w:id="17848"/>
              <w:bookmarkEnd w:id="17849"/>
              <w:bookmarkEnd w:id="17850"/>
              <w:bookmarkEnd w:id="17851"/>
              <w:bookmarkEnd w:id="17852"/>
              <w:bookmarkEnd w:id="17853"/>
              <w:bookmarkEnd w:id="17854"/>
              <w:bookmarkEnd w:id="17855"/>
              <w:bookmarkEnd w:id="17856"/>
              <w:bookmarkEnd w:id="17857"/>
              <w:bookmarkEnd w:id="17858"/>
              <w:bookmarkEnd w:id="17859"/>
              <w:bookmarkEnd w:id="17860"/>
              <w:bookmarkEnd w:id="17861"/>
              <w:bookmarkEnd w:id="17862"/>
              <w:bookmarkEnd w:id="17863"/>
              <w:bookmarkEnd w:id="17864"/>
              <w:bookmarkEnd w:id="17865"/>
              <w:bookmarkEnd w:id="17866"/>
              <w:bookmarkEnd w:id="17867"/>
              <w:bookmarkEnd w:id="17868"/>
              <w:bookmarkEnd w:id="17869"/>
              <w:bookmarkEnd w:id="17870"/>
            </w:del>
          </w:p>
        </w:tc>
        <w:bookmarkStart w:id="17871" w:name="_Toc425149426"/>
        <w:bookmarkStart w:id="17872" w:name="_Toc425161965"/>
        <w:bookmarkStart w:id="17873" w:name="_Toc425162973"/>
        <w:bookmarkStart w:id="17874" w:name="_Toc425163379"/>
        <w:bookmarkStart w:id="17875" w:name="_Toc425170866"/>
        <w:bookmarkStart w:id="17876" w:name="_Toc425173179"/>
        <w:bookmarkStart w:id="17877" w:name="_Toc425234652"/>
        <w:bookmarkStart w:id="17878" w:name="_Toc425238204"/>
        <w:bookmarkStart w:id="17879" w:name="_Toc425239450"/>
        <w:bookmarkStart w:id="17880" w:name="_Toc425240697"/>
        <w:bookmarkStart w:id="17881" w:name="_Toc425241943"/>
        <w:bookmarkStart w:id="17882" w:name="_Toc425243189"/>
        <w:bookmarkStart w:id="17883" w:name="_Toc425244436"/>
        <w:bookmarkStart w:id="17884" w:name="_Toc425245683"/>
        <w:bookmarkStart w:id="17885" w:name="_Toc425246930"/>
        <w:bookmarkStart w:id="17886" w:name="_Toc425248176"/>
        <w:bookmarkStart w:id="17887" w:name="_Toc425249423"/>
        <w:bookmarkStart w:id="17888" w:name="_Toc425250670"/>
        <w:bookmarkStart w:id="17889" w:name="_Toc425251917"/>
        <w:bookmarkStart w:id="17890" w:name="_Toc425252587"/>
        <w:bookmarkStart w:id="17891" w:name="_Toc425253258"/>
        <w:bookmarkStart w:id="17892" w:name="_Toc425256649"/>
        <w:bookmarkStart w:id="17893" w:name="_Toc425276350"/>
        <w:bookmarkStart w:id="17894" w:name="_Toc425342448"/>
        <w:bookmarkStart w:id="17895" w:name="_Toc425349654"/>
        <w:bookmarkStart w:id="17896" w:name="_Toc425352803"/>
        <w:bookmarkStart w:id="17897" w:name="_Toc425353488"/>
        <w:bookmarkStart w:id="17898" w:name="_Toc425787481"/>
        <w:bookmarkStart w:id="17899" w:name="_Toc425788167"/>
        <w:bookmarkStart w:id="17900" w:name="_Toc425788854"/>
        <w:bookmarkStart w:id="17901" w:name="_Toc425789541"/>
        <w:bookmarkStart w:id="17902" w:name="_Toc425790228"/>
        <w:bookmarkStart w:id="17903" w:name="_Toc425793968"/>
        <w:bookmarkStart w:id="17904" w:name="_Toc426384903"/>
        <w:bookmarkStart w:id="17905" w:name="_Toc426386307"/>
        <w:bookmarkStart w:id="17906" w:name="_Toc426387710"/>
        <w:bookmarkStart w:id="17907" w:name="_Toc426389114"/>
        <w:bookmarkStart w:id="17908" w:name="_Toc426390518"/>
        <w:bookmarkStart w:id="17909" w:name="_Toc426391922"/>
        <w:bookmarkStart w:id="17910" w:name="_Toc426393325"/>
        <w:bookmarkStart w:id="17911" w:name="_Toc427824910"/>
        <w:bookmarkStart w:id="17912" w:name="_Toc427852723"/>
        <w:bookmarkStart w:id="17913" w:name="_Toc427854963"/>
        <w:bookmarkStart w:id="17914" w:name="_Toc427857164"/>
        <w:bookmarkEnd w:id="17871"/>
        <w:bookmarkEnd w:id="17872"/>
        <w:bookmarkEnd w:id="17873"/>
        <w:bookmarkEnd w:id="17874"/>
        <w:bookmarkEnd w:id="17875"/>
        <w:bookmarkEnd w:id="17876"/>
        <w:bookmarkEnd w:id="17877"/>
        <w:bookmarkEnd w:id="17878"/>
        <w:bookmarkEnd w:id="17879"/>
        <w:bookmarkEnd w:id="17880"/>
        <w:bookmarkEnd w:id="17881"/>
        <w:bookmarkEnd w:id="17882"/>
        <w:bookmarkEnd w:id="17883"/>
        <w:bookmarkEnd w:id="17884"/>
        <w:bookmarkEnd w:id="17885"/>
        <w:bookmarkEnd w:id="17886"/>
        <w:bookmarkEnd w:id="17887"/>
        <w:bookmarkEnd w:id="17888"/>
        <w:bookmarkEnd w:id="17889"/>
        <w:bookmarkEnd w:id="17890"/>
        <w:bookmarkEnd w:id="17891"/>
        <w:bookmarkEnd w:id="17892"/>
        <w:bookmarkEnd w:id="17893"/>
        <w:bookmarkEnd w:id="17894"/>
        <w:bookmarkEnd w:id="17895"/>
        <w:bookmarkEnd w:id="17896"/>
        <w:bookmarkEnd w:id="17897"/>
        <w:bookmarkEnd w:id="17898"/>
        <w:bookmarkEnd w:id="17899"/>
        <w:bookmarkEnd w:id="17900"/>
        <w:bookmarkEnd w:id="17901"/>
        <w:bookmarkEnd w:id="17902"/>
        <w:bookmarkEnd w:id="17903"/>
        <w:bookmarkEnd w:id="17904"/>
        <w:bookmarkEnd w:id="17905"/>
        <w:bookmarkEnd w:id="17906"/>
        <w:bookmarkEnd w:id="17907"/>
        <w:bookmarkEnd w:id="17908"/>
        <w:bookmarkEnd w:id="17909"/>
        <w:bookmarkEnd w:id="17910"/>
        <w:bookmarkEnd w:id="17911"/>
        <w:bookmarkEnd w:id="17912"/>
        <w:bookmarkEnd w:id="17913"/>
        <w:bookmarkEnd w:id="17914"/>
      </w:tr>
      <w:tr w:rsidR="005F4718" w:rsidRPr="00C106B9" w:rsidDel="0011163F" w14:paraId="46EE2B9E" w14:textId="5B5F7E98" w:rsidTr="008C172F">
        <w:trPr>
          <w:cantSplit/>
          <w:trHeight w:val="314"/>
          <w:jc w:val="center"/>
          <w:del w:id="17915" w:author="Ramasubramani, Hariharan" w:date="2015-07-13T16:01:00Z"/>
        </w:trPr>
        <w:tc>
          <w:tcPr>
            <w:tcW w:w="1057" w:type="dxa"/>
            <w:tcBorders>
              <w:top w:val="single" w:sz="4" w:space="0" w:color="auto"/>
              <w:left w:val="single" w:sz="4" w:space="0" w:color="auto"/>
              <w:bottom w:val="single" w:sz="4" w:space="0" w:color="auto"/>
              <w:right w:val="single" w:sz="4" w:space="0" w:color="auto"/>
            </w:tcBorders>
          </w:tcPr>
          <w:p w14:paraId="0BF5E046" w14:textId="72ABF476" w:rsidR="005F4718" w:rsidRPr="00C106B9" w:rsidDel="0011163F" w:rsidRDefault="005F4718" w:rsidP="009C3129">
            <w:pPr>
              <w:pStyle w:val="ListParagraph"/>
              <w:numPr>
                <w:ilvl w:val="3"/>
                <w:numId w:val="7"/>
              </w:numPr>
              <w:overflowPunct w:val="0"/>
              <w:autoSpaceDE w:val="0"/>
              <w:autoSpaceDN w:val="0"/>
              <w:spacing w:after="60"/>
              <w:ind w:left="-43" w:firstLine="0"/>
              <w:textAlignment w:val="baseline"/>
              <w:rPr>
                <w:del w:id="17916" w:author="Ramasubramani, Hariharan" w:date="2015-07-13T16:01:00Z"/>
                <w:rFonts w:cstheme="minorHAnsi"/>
                <w:color w:val="000000" w:themeColor="text1"/>
              </w:rPr>
            </w:pPr>
            <w:bookmarkStart w:id="17917" w:name="_Toc425149427"/>
            <w:bookmarkStart w:id="17918" w:name="_Toc425161966"/>
            <w:bookmarkStart w:id="17919" w:name="_Toc425162974"/>
            <w:bookmarkStart w:id="17920" w:name="_Toc425163380"/>
            <w:bookmarkStart w:id="17921" w:name="_Toc425170867"/>
            <w:bookmarkStart w:id="17922" w:name="_Toc425173180"/>
            <w:bookmarkStart w:id="17923" w:name="_Toc425234653"/>
            <w:bookmarkStart w:id="17924" w:name="_Toc425238205"/>
            <w:bookmarkStart w:id="17925" w:name="_Toc425239451"/>
            <w:bookmarkStart w:id="17926" w:name="_Toc425240698"/>
            <w:bookmarkStart w:id="17927" w:name="_Toc425241944"/>
            <w:bookmarkStart w:id="17928" w:name="_Toc425243190"/>
            <w:bookmarkStart w:id="17929" w:name="_Toc425244437"/>
            <w:bookmarkStart w:id="17930" w:name="_Toc425245684"/>
            <w:bookmarkStart w:id="17931" w:name="_Toc425246931"/>
            <w:bookmarkStart w:id="17932" w:name="_Toc425248177"/>
            <w:bookmarkStart w:id="17933" w:name="_Toc425249424"/>
            <w:bookmarkStart w:id="17934" w:name="_Toc425250671"/>
            <w:bookmarkStart w:id="17935" w:name="_Toc425251918"/>
            <w:bookmarkStart w:id="17936" w:name="_Toc425252588"/>
            <w:bookmarkStart w:id="17937" w:name="_Toc425253259"/>
            <w:bookmarkStart w:id="17938" w:name="_Toc425256650"/>
            <w:bookmarkStart w:id="17939" w:name="_Toc425276351"/>
            <w:bookmarkStart w:id="17940" w:name="_Toc425342449"/>
            <w:bookmarkStart w:id="17941" w:name="_Toc425349655"/>
            <w:bookmarkStart w:id="17942" w:name="_Toc425352804"/>
            <w:bookmarkStart w:id="17943" w:name="_Toc425353489"/>
            <w:bookmarkStart w:id="17944" w:name="_Toc425787482"/>
            <w:bookmarkStart w:id="17945" w:name="_Toc425788168"/>
            <w:bookmarkStart w:id="17946" w:name="_Toc425788855"/>
            <w:bookmarkStart w:id="17947" w:name="_Toc425789542"/>
            <w:bookmarkStart w:id="17948" w:name="_Toc425790229"/>
            <w:bookmarkStart w:id="17949" w:name="_Toc425793969"/>
            <w:bookmarkStart w:id="17950" w:name="_Toc426384904"/>
            <w:bookmarkStart w:id="17951" w:name="_Toc426386308"/>
            <w:bookmarkStart w:id="17952" w:name="_Toc426387711"/>
            <w:bookmarkStart w:id="17953" w:name="_Toc426389115"/>
            <w:bookmarkStart w:id="17954" w:name="_Toc426390519"/>
            <w:bookmarkStart w:id="17955" w:name="_Toc426391923"/>
            <w:bookmarkStart w:id="17956" w:name="_Toc426393326"/>
            <w:bookmarkStart w:id="17957" w:name="_Toc427824911"/>
            <w:bookmarkStart w:id="17958" w:name="_Toc427852724"/>
            <w:bookmarkStart w:id="17959" w:name="_Toc427854964"/>
            <w:bookmarkStart w:id="17960" w:name="_Toc427857165"/>
            <w:bookmarkEnd w:id="17917"/>
            <w:bookmarkEnd w:id="17918"/>
            <w:bookmarkEnd w:id="17919"/>
            <w:bookmarkEnd w:id="17920"/>
            <w:bookmarkEnd w:id="17921"/>
            <w:bookmarkEnd w:id="17922"/>
            <w:bookmarkEnd w:id="17923"/>
            <w:bookmarkEnd w:id="17924"/>
            <w:bookmarkEnd w:id="17925"/>
            <w:bookmarkEnd w:id="17926"/>
            <w:bookmarkEnd w:id="17927"/>
            <w:bookmarkEnd w:id="17928"/>
            <w:bookmarkEnd w:id="17929"/>
            <w:bookmarkEnd w:id="17930"/>
            <w:bookmarkEnd w:id="17931"/>
            <w:bookmarkEnd w:id="17932"/>
            <w:bookmarkEnd w:id="17933"/>
            <w:bookmarkEnd w:id="17934"/>
            <w:bookmarkEnd w:id="17935"/>
            <w:bookmarkEnd w:id="17936"/>
            <w:bookmarkEnd w:id="17937"/>
            <w:bookmarkEnd w:id="17938"/>
            <w:bookmarkEnd w:id="17939"/>
            <w:bookmarkEnd w:id="17940"/>
            <w:bookmarkEnd w:id="17941"/>
            <w:bookmarkEnd w:id="17942"/>
            <w:bookmarkEnd w:id="17943"/>
            <w:bookmarkEnd w:id="17944"/>
            <w:bookmarkEnd w:id="17945"/>
            <w:bookmarkEnd w:id="17946"/>
            <w:bookmarkEnd w:id="17947"/>
            <w:bookmarkEnd w:id="17948"/>
            <w:bookmarkEnd w:id="17949"/>
            <w:bookmarkEnd w:id="17950"/>
            <w:bookmarkEnd w:id="17951"/>
            <w:bookmarkEnd w:id="17952"/>
            <w:bookmarkEnd w:id="17953"/>
            <w:bookmarkEnd w:id="17954"/>
            <w:bookmarkEnd w:id="17955"/>
            <w:bookmarkEnd w:id="17956"/>
            <w:bookmarkEnd w:id="17957"/>
            <w:bookmarkEnd w:id="17958"/>
            <w:bookmarkEnd w:id="17959"/>
            <w:bookmarkEnd w:id="17960"/>
          </w:p>
        </w:tc>
        <w:tc>
          <w:tcPr>
            <w:tcW w:w="2016" w:type="dxa"/>
            <w:tcBorders>
              <w:top w:val="single" w:sz="4" w:space="0" w:color="auto"/>
              <w:left w:val="single" w:sz="4" w:space="0" w:color="auto"/>
              <w:bottom w:val="single" w:sz="4" w:space="0" w:color="auto"/>
              <w:right w:val="single" w:sz="4" w:space="0" w:color="auto"/>
            </w:tcBorders>
          </w:tcPr>
          <w:p w14:paraId="72A9A5CF" w14:textId="49CE58C4" w:rsidR="005F4718" w:rsidRPr="00C106B9" w:rsidDel="0011163F" w:rsidRDefault="005F4718" w:rsidP="009C3129">
            <w:pPr>
              <w:ind w:firstLine="0"/>
              <w:rPr>
                <w:del w:id="17961" w:author="Ramasubramani, Hariharan" w:date="2015-07-13T16:01:00Z"/>
                <w:rFonts w:cstheme="minorHAnsi"/>
                <w:color w:val="000000" w:themeColor="text1"/>
              </w:rPr>
            </w:pPr>
            <w:del w:id="17962" w:author="Ramasubramani, Hariharan" w:date="2015-07-13T16:01:00Z">
              <w:r w:rsidRPr="00C106B9" w:rsidDel="0011163F">
                <w:rPr>
                  <w:rFonts w:cstheme="minorHAnsi"/>
                  <w:color w:val="000000" w:themeColor="text1"/>
                </w:rPr>
                <w:delText>Modified Date</w:delText>
              </w:r>
              <w:bookmarkStart w:id="17963" w:name="_Toc425149428"/>
              <w:bookmarkStart w:id="17964" w:name="_Toc425161967"/>
              <w:bookmarkStart w:id="17965" w:name="_Toc425162975"/>
              <w:bookmarkStart w:id="17966" w:name="_Toc425163381"/>
              <w:bookmarkStart w:id="17967" w:name="_Toc425170868"/>
              <w:bookmarkStart w:id="17968" w:name="_Toc425173181"/>
              <w:bookmarkStart w:id="17969" w:name="_Toc425234654"/>
              <w:bookmarkStart w:id="17970" w:name="_Toc425238206"/>
              <w:bookmarkStart w:id="17971" w:name="_Toc425239452"/>
              <w:bookmarkStart w:id="17972" w:name="_Toc425240699"/>
              <w:bookmarkStart w:id="17973" w:name="_Toc425241945"/>
              <w:bookmarkStart w:id="17974" w:name="_Toc425243191"/>
              <w:bookmarkStart w:id="17975" w:name="_Toc425244438"/>
              <w:bookmarkStart w:id="17976" w:name="_Toc425245685"/>
              <w:bookmarkStart w:id="17977" w:name="_Toc425246932"/>
              <w:bookmarkStart w:id="17978" w:name="_Toc425248178"/>
              <w:bookmarkStart w:id="17979" w:name="_Toc425249425"/>
              <w:bookmarkStart w:id="17980" w:name="_Toc425250672"/>
              <w:bookmarkStart w:id="17981" w:name="_Toc425251919"/>
              <w:bookmarkStart w:id="17982" w:name="_Toc425252589"/>
              <w:bookmarkStart w:id="17983" w:name="_Toc425253260"/>
              <w:bookmarkStart w:id="17984" w:name="_Toc425256651"/>
              <w:bookmarkStart w:id="17985" w:name="_Toc425276352"/>
              <w:bookmarkStart w:id="17986" w:name="_Toc425342450"/>
              <w:bookmarkStart w:id="17987" w:name="_Toc425349656"/>
              <w:bookmarkStart w:id="17988" w:name="_Toc425352805"/>
              <w:bookmarkStart w:id="17989" w:name="_Toc425353490"/>
              <w:bookmarkStart w:id="17990" w:name="_Toc425787483"/>
              <w:bookmarkStart w:id="17991" w:name="_Toc425788169"/>
              <w:bookmarkStart w:id="17992" w:name="_Toc425788856"/>
              <w:bookmarkStart w:id="17993" w:name="_Toc425789543"/>
              <w:bookmarkStart w:id="17994" w:name="_Toc425790230"/>
              <w:bookmarkStart w:id="17995" w:name="_Toc425793970"/>
              <w:bookmarkStart w:id="17996" w:name="_Toc426384905"/>
              <w:bookmarkStart w:id="17997" w:name="_Toc426386309"/>
              <w:bookmarkStart w:id="17998" w:name="_Toc426387712"/>
              <w:bookmarkStart w:id="17999" w:name="_Toc426389116"/>
              <w:bookmarkStart w:id="18000" w:name="_Toc426390520"/>
              <w:bookmarkStart w:id="18001" w:name="_Toc426391924"/>
              <w:bookmarkStart w:id="18002" w:name="_Toc426393327"/>
              <w:bookmarkStart w:id="18003" w:name="_Toc427824912"/>
              <w:bookmarkStart w:id="18004" w:name="_Toc427852725"/>
              <w:bookmarkStart w:id="18005" w:name="_Toc427854965"/>
              <w:bookmarkStart w:id="18006" w:name="_Toc427857166"/>
              <w:bookmarkEnd w:id="17963"/>
              <w:bookmarkEnd w:id="17964"/>
              <w:bookmarkEnd w:id="17965"/>
              <w:bookmarkEnd w:id="17966"/>
              <w:bookmarkEnd w:id="17967"/>
              <w:bookmarkEnd w:id="17968"/>
              <w:bookmarkEnd w:id="17969"/>
              <w:bookmarkEnd w:id="17970"/>
              <w:bookmarkEnd w:id="17971"/>
              <w:bookmarkEnd w:id="17972"/>
              <w:bookmarkEnd w:id="17973"/>
              <w:bookmarkEnd w:id="17974"/>
              <w:bookmarkEnd w:id="17975"/>
              <w:bookmarkEnd w:id="17976"/>
              <w:bookmarkEnd w:id="17977"/>
              <w:bookmarkEnd w:id="17978"/>
              <w:bookmarkEnd w:id="17979"/>
              <w:bookmarkEnd w:id="17980"/>
              <w:bookmarkEnd w:id="17981"/>
              <w:bookmarkEnd w:id="17982"/>
              <w:bookmarkEnd w:id="17983"/>
              <w:bookmarkEnd w:id="17984"/>
              <w:bookmarkEnd w:id="17985"/>
              <w:bookmarkEnd w:id="17986"/>
              <w:bookmarkEnd w:id="17987"/>
              <w:bookmarkEnd w:id="17988"/>
              <w:bookmarkEnd w:id="17989"/>
              <w:bookmarkEnd w:id="17990"/>
              <w:bookmarkEnd w:id="17991"/>
              <w:bookmarkEnd w:id="17992"/>
              <w:bookmarkEnd w:id="17993"/>
              <w:bookmarkEnd w:id="17994"/>
              <w:bookmarkEnd w:id="17995"/>
              <w:bookmarkEnd w:id="17996"/>
              <w:bookmarkEnd w:id="17997"/>
              <w:bookmarkEnd w:id="17998"/>
              <w:bookmarkEnd w:id="17999"/>
              <w:bookmarkEnd w:id="18000"/>
              <w:bookmarkEnd w:id="18001"/>
              <w:bookmarkEnd w:id="18002"/>
              <w:bookmarkEnd w:id="18003"/>
              <w:bookmarkEnd w:id="18004"/>
              <w:bookmarkEnd w:id="18005"/>
              <w:bookmarkEnd w:id="18006"/>
            </w:del>
          </w:p>
        </w:tc>
        <w:tc>
          <w:tcPr>
            <w:tcW w:w="798" w:type="dxa"/>
            <w:tcBorders>
              <w:top w:val="single" w:sz="4" w:space="0" w:color="auto"/>
              <w:left w:val="single" w:sz="4" w:space="0" w:color="auto"/>
              <w:bottom w:val="single" w:sz="4" w:space="0" w:color="auto"/>
              <w:right w:val="single" w:sz="4" w:space="0" w:color="auto"/>
            </w:tcBorders>
          </w:tcPr>
          <w:p w14:paraId="714AE1DE" w14:textId="0C302176" w:rsidR="005F4718" w:rsidRPr="00C106B9" w:rsidDel="0011163F" w:rsidRDefault="005F4718" w:rsidP="009C3129">
            <w:pPr>
              <w:ind w:left="-2" w:firstLine="0"/>
              <w:rPr>
                <w:del w:id="18007" w:author="Ramasubramani, Hariharan" w:date="2015-07-13T16:01:00Z"/>
                <w:rFonts w:cstheme="minorHAnsi"/>
                <w:color w:val="000000" w:themeColor="text1"/>
              </w:rPr>
            </w:pPr>
            <w:del w:id="18008" w:author="Ramasubramani, Hariharan" w:date="2015-07-13T16:01:00Z">
              <w:r w:rsidRPr="00C106B9" w:rsidDel="0011163F">
                <w:rPr>
                  <w:rFonts w:cstheme="minorHAnsi"/>
                  <w:color w:val="000000" w:themeColor="text1"/>
                </w:rPr>
                <w:delText>-</w:delText>
              </w:r>
              <w:bookmarkStart w:id="18009" w:name="_Toc425149429"/>
              <w:bookmarkStart w:id="18010" w:name="_Toc425161968"/>
              <w:bookmarkStart w:id="18011" w:name="_Toc425162976"/>
              <w:bookmarkStart w:id="18012" w:name="_Toc425163382"/>
              <w:bookmarkStart w:id="18013" w:name="_Toc425170869"/>
              <w:bookmarkStart w:id="18014" w:name="_Toc425173182"/>
              <w:bookmarkStart w:id="18015" w:name="_Toc425234655"/>
              <w:bookmarkStart w:id="18016" w:name="_Toc425238207"/>
              <w:bookmarkStart w:id="18017" w:name="_Toc425239453"/>
              <w:bookmarkStart w:id="18018" w:name="_Toc425240700"/>
              <w:bookmarkStart w:id="18019" w:name="_Toc425241946"/>
              <w:bookmarkStart w:id="18020" w:name="_Toc425243192"/>
              <w:bookmarkStart w:id="18021" w:name="_Toc425244439"/>
              <w:bookmarkStart w:id="18022" w:name="_Toc425245686"/>
              <w:bookmarkStart w:id="18023" w:name="_Toc425246933"/>
              <w:bookmarkStart w:id="18024" w:name="_Toc425248179"/>
              <w:bookmarkStart w:id="18025" w:name="_Toc425249426"/>
              <w:bookmarkStart w:id="18026" w:name="_Toc425250673"/>
              <w:bookmarkStart w:id="18027" w:name="_Toc425251920"/>
              <w:bookmarkStart w:id="18028" w:name="_Toc425252590"/>
              <w:bookmarkStart w:id="18029" w:name="_Toc425253261"/>
              <w:bookmarkStart w:id="18030" w:name="_Toc425256652"/>
              <w:bookmarkStart w:id="18031" w:name="_Toc425276353"/>
              <w:bookmarkStart w:id="18032" w:name="_Toc425342451"/>
              <w:bookmarkStart w:id="18033" w:name="_Toc425349657"/>
              <w:bookmarkStart w:id="18034" w:name="_Toc425352806"/>
              <w:bookmarkStart w:id="18035" w:name="_Toc425353491"/>
              <w:bookmarkStart w:id="18036" w:name="_Toc425787484"/>
              <w:bookmarkStart w:id="18037" w:name="_Toc425788170"/>
              <w:bookmarkStart w:id="18038" w:name="_Toc425788857"/>
              <w:bookmarkStart w:id="18039" w:name="_Toc425789544"/>
              <w:bookmarkStart w:id="18040" w:name="_Toc425790231"/>
              <w:bookmarkStart w:id="18041" w:name="_Toc425793971"/>
              <w:bookmarkStart w:id="18042" w:name="_Toc426384906"/>
              <w:bookmarkStart w:id="18043" w:name="_Toc426386310"/>
              <w:bookmarkStart w:id="18044" w:name="_Toc426387713"/>
              <w:bookmarkStart w:id="18045" w:name="_Toc426389117"/>
              <w:bookmarkStart w:id="18046" w:name="_Toc426390521"/>
              <w:bookmarkStart w:id="18047" w:name="_Toc426391925"/>
              <w:bookmarkStart w:id="18048" w:name="_Toc426393328"/>
              <w:bookmarkStart w:id="18049" w:name="_Toc427824913"/>
              <w:bookmarkStart w:id="18050" w:name="_Toc427852726"/>
              <w:bookmarkStart w:id="18051" w:name="_Toc427854966"/>
              <w:bookmarkStart w:id="18052" w:name="_Toc427857167"/>
              <w:bookmarkEnd w:id="18009"/>
              <w:bookmarkEnd w:id="18010"/>
              <w:bookmarkEnd w:id="18011"/>
              <w:bookmarkEnd w:id="18012"/>
              <w:bookmarkEnd w:id="18013"/>
              <w:bookmarkEnd w:id="18014"/>
              <w:bookmarkEnd w:id="18015"/>
              <w:bookmarkEnd w:id="18016"/>
              <w:bookmarkEnd w:id="18017"/>
              <w:bookmarkEnd w:id="18018"/>
              <w:bookmarkEnd w:id="18019"/>
              <w:bookmarkEnd w:id="18020"/>
              <w:bookmarkEnd w:id="18021"/>
              <w:bookmarkEnd w:id="18022"/>
              <w:bookmarkEnd w:id="18023"/>
              <w:bookmarkEnd w:id="18024"/>
              <w:bookmarkEnd w:id="18025"/>
              <w:bookmarkEnd w:id="18026"/>
              <w:bookmarkEnd w:id="18027"/>
              <w:bookmarkEnd w:id="18028"/>
              <w:bookmarkEnd w:id="18029"/>
              <w:bookmarkEnd w:id="18030"/>
              <w:bookmarkEnd w:id="18031"/>
              <w:bookmarkEnd w:id="18032"/>
              <w:bookmarkEnd w:id="18033"/>
              <w:bookmarkEnd w:id="18034"/>
              <w:bookmarkEnd w:id="18035"/>
              <w:bookmarkEnd w:id="18036"/>
              <w:bookmarkEnd w:id="18037"/>
              <w:bookmarkEnd w:id="18038"/>
              <w:bookmarkEnd w:id="18039"/>
              <w:bookmarkEnd w:id="18040"/>
              <w:bookmarkEnd w:id="18041"/>
              <w:bookmarkEnd w:id="18042"/>
              <w:bookmarkEnd w:id="18043"/>
              <w:bookmarkEnd w:id="18044"/>
              <w:bookmarkEnd w:id="18045"/>
              <w:bookmarkEnd w:id="18046"/>
              <w:bookmarkEnd w:id="18047"/>
              <w:bookmarkEnd w:id="18048"/>
              <w:bookmarkEnd w:id="18049"/>
              <w:bookmarkEnd w:id="18050"/>
              <w:bookmarkEnd w:id="18051"/>
              <w:bookmarkEnd w:id="18052"/>
            </w:del>
          </w:p>
        </w:tc>
        <w:tc>
          <w:tcPr>
            <w:tcW w:w="939" w:type="dxa"/>
            <w:tcBorders>
              <w:top w:val="single" w:sz="4" w:space="0" w:color="auto"/>
              <w:left w:val="single" w:sz="4" w:space="0" w:color="auto"/>
              <w:bottom w:val="single" w:sz="4" w:space="0" w:color="auto"/>
              <w:right w:val="single" w:sz="4" w:space="0" w:color="auto"/>
            </w:tcBorders>
          </w:tcPr>
          <w:p w14:paraId="60C80299" w14:textId="2D805F92" w:rsidR="005F4718" w:rsidRPr="00C106B9" w:rsidDel="0011163F" w:rsidRDefault="005F4718" w:rsidP="009C3129">
            <w:pPr>
              <w:ind w:left="-57" w:firstLine="0"/>
              <w:jc w:val="center"/>
              <w:rPr>
                <w:del w:id="18053" w:author="Ramasubramani, Hariharan" w:date="2015-07-13T16:01:00Z"/>
                <w:rFonts w:cstheme="minorHAnsi"/>
                <w:color w:val="000000" w:themeColor="text1"/>
              </w:rPr>
            </w:pPr>
            <w:del w:id="18054" w:author="Ramasubramani, Hariharan" w:date="2015-07-13T16:01:00Z">
              <w:r w:rsidRPr="00C106B9" w:rsidDel="0011163F">
                <w:rPr>
                  <w:rFonts w:cstheme="minorHAnsi"/>
                  <w:color w:val="000000" w:themeColor="text1"/>
                </w:rPr>
                <w:delText>AP</w:delText>
              </w:r>
              <w:bookmarkStart w:id="18055" w:name="_Toc425149430"/>
              <w:bookmarkStart w:id="18056" w:name="_Toc425161969"/>
              <w:bookmarkStart w:id="18057" w:name="_Toc425162977"/>
              <w:bookmarkStart w:id="18058" w:name="_Toc425163383"/>
              <w:bookmarkStart w:id="18059" w:name="_Toc425170870"/>
              <w:bookmarkStart w:id="18060" w:name="_Toc425173183"/>
              <w:bookmarkStart w:id="18061" w:name="_Toc425234656"/>
              <w:bookmarkStart w:id="18062" w:name="_Toc425238208"/>
              <w:bookmarkStart w:id="18063" w:name="_Toc425239454"/>
              <w:bookmarkStart w:id="18064" w:name="_Toc425240701"/>
              <w:bookmarkStart w:id="18065" w:name="_Toc425241947"/>
              <w:bookmarkStart w:id="18066" w:name="_Toc425243193"/>
              <w:bookmarkStart w:id="18067" w:name="_Toc425244440"/>
              <w:bookmarkStart w:id="18068" w:name="_Toc425245687"/>
              <w:bookmarkStart w:id="18069" w:name="_Toc425246934"/>
              <w:bookmarkStart w:id="18070" w:name="_Toc425248180"/>
              <w:bookmarkStart w:id="18071" w:name="_Toc425249427"/>
              <w:bookmarkStart w:id="18072" w:name="_Toc425250674"/>
              <w:bookmarkStart w:id="18073" w:name="_Toc425251921"/>
              <w:bookmarkStart w:id="18074" w:name="_Toc425252591"/>
              <w:bookmarkStart w:id="18075" w:name="_Toc425253262"/>
              <w:bookmarkStart w:id="18076" w:name="_Toc425256653"/>
              <w:bookmarkStart w:id="18077" w:name="_Toc425276354"/>
              <w:bookmarkStart w:id="18078" w:name="_Toc425342452"/>
              <w:bookmarkStart w:id="18079" w:name="_Toc425349658"/>
              <w:bookmarkStart w:id="18080" w:name="_Toc425352807"/>
              <w:bookmarkStart w:id="18081" w:name="_Toc425353492"/>
              <w:bookmarkStart w:id="18082" w:name="_Toc425787485"/>
              <w:bookmarkStart w:id="18083" w:name="_Toc425788171"/>
              <w:bookmarkStart w:id="18084" w:name="_Toc425788858"/>
              <w:bookmarkStart w:id="18085" w:name="_Toc425789545"/>
              <w:bookmarkStart w:id="18086" w:name="_Toc425790232"/>
              <w:bookmarkStart w:id="18087" w:name="_Toc425793972"/>
              <w:bookmarkStart w:id="18088" w:name="_Toc426384907"/>
              <w:bookmarkStart w:id="18089" w:name="_Toc426386311"/>
              <w:bookmarkStart w:id="18090" w:name="_Toc426387714"/>
              <w:bookmarkStart w:id="18091" w:name="_Toc426389118"/>
              <w:bookmarkStart w:id="18092" w:name="_Toc426390522"/>
              <w:bookmarkStart w:id="18093" w:name="_Toc426391926"/>
              <w:bookmarkStart w:id="18094" w:name="_Toc426393329"/>
              <w:bookmarkStart w:id="18095" w:name="_Toc427824914"/>
              <w:bookmarkStart w:id="18096" w:name="_Toc427852727"/>
              <w:bookmarkStart w:id="18097" w:name="_Toc427854967"/>
              <w:bookmarkStart w:id="18098" w:name="_Toc427857168"/>
              <w:bookmarkEnd w:id="18055"/>
              <w:bookmarkEnd w:id="18056"/>
              <w:bookmarkEnd w:id="18057"/>
              <w:bookmarkEnd w:id="18058"/>
              <w:bookmarkEnd w:id="18059"/>
              <w:bookmarkEnd w:id="18060"/>
              <w:bookmarkEnd w:id="18061"/>
              <w:bookmarkEnd w:id="18062"/>
              <w:bookmarkEnd w:id="18063"/>
              <w:bookmarkEnd w:id="18064"/>
              <w:bookmarkEnd w:id="18065"/>
              <w:bookmarkEnd w:id="18066"/>
              <w:bookmarkEnd w:id="18067"/>
              <w:bookmarkEnd w:id="18068"/>
              <w:bookmarkEnd w:id="18069"/>
              <w:bookmarkEnd w:id="18070"/>
              <w:bookmarkEnd w:id="18071"/>
              <w:bookmarkEnd w:id="18072"/>
              <w:bookmarkEnd w:id="18073"/>
              <w:bookmarkEnd w:id="18074"/>
              <w:bookmarkEnd w:id="18075"/>
              <w:bookmarkEnd w:id="18076"/>
              <w:bookmarkEnd w:id="18077"/>
              <w:bookmarkEnd w:id="18078"/>
              <w:bookmarkEnd w:id="18079"/>
              <w:bookmarkEnd w:id="18080"/>
              <w:bookmarkEnd w:id="18081"/>
              <w:bookmarkEnd w:id="18082"/>
              <w:bookmarkEnd w:id="18083"/>
              <w:bookmarkEnd w:id="18084"/>
              <w:bookmarkEnd w:id="18085"/>
              <w:bookmarkEnd w:id="18086"/>
              <w:bookmarkEnd w:id="18087"/>
              <w:bookmarkEnd w:id="18088"/>
              <w:bookmarkEnd w:id="18089"/>
              <w:bookmarkEnd w:id="18090"/>
              <w:bookmarkEnd w:id="18091"/>
              <w:bookmarkEnd w:id="18092"/>
              <w:bookmarkEnd w:id="18093"/>
              <w:bookmarkEnd w:id="18094"/>
              <w:bookmarkEnd w:id="18095"/>
              <w:bookmarkEnd w:id="18096"/>
              <w:bookmarkEnd w:id="18097"/>
              <w:bookmarkEnd w:id="18098"/>
            </w:del>
          </w:p>
        </w:tc>
        <w:tc>
          <w:tcPr>
            <w:tcW w:w="771" w:type="dxa"/>
            <w:tcBorders>
              <w:top w:val="single" w:sz="4" w:space="0" w:color="auto"/>
              <w:left w:val="single" w:sz="4" w:space="0" w:color="auto"/>
              <w:bottom w:val="single" w:sz="4" w:space="0" w:color="auto"/>
              <w:right w:val="single" w:sz="4" w:space="0" w:color="auto"/>
            </w:tcBorders>
          </w:tcPr>
          <w:p w14:paraId="741898A5" w14:textId="30DF2441" w:rsidR="005F4718" w:rsidRPr="00C106B9" w:rsidDel="0011163F" w:rsidRDefault="005F4718" w:rsidP="009C3129">
            <w:pPr>
              <w:ind w:left="-57" w:firstLine="0"/>
              <w:jc w:val="center"/>
              <w:rPr>
                <w:del w:id="18099" w:author="Ramasubramani, Hariharan" w:date="2015-07-13T16:01:00Z"/>
                <w:rFonts w:cstheme="minorHAnsi"/>
                <w:color w:val="000000" w:themeColor="text1"/>
              </w:rPr>
            </w:pPr>
            <w:del w:id="18100" w:author="Ramasubramani, Hariharan" w:date="2015-07-13T16:01:00Z">
              <w:r w:rsidRPr="00C106B9" w:rsidDel="0011163F">
                <w:rPr>
                  <w:rFonts w:cstheme="minorHAnsi"/>
                  <w:color w:val="000000" w:themeColor="text1"/>
                </w:rPr>
                <w:delText>NE</w:delText>
              </w:r>
              <w:bookmarkStart w:id="18101" w:name="_Toc425149431"/>
              <w:bookmarkStart w:id="18102" w:name="_Toc425161970"/>
              <w:bookmarkStart w:id="18103" w:name="_Toc425162978"/>
              <w:bookmarkStart w:id="18104" w:name="_Toc425163384"/>
              <w:bookmarkStart w:id="18105" w:name="_Toc425170871"/>
              <w:bookmarkStart w:id="18106" w:name="_Toc425173184"/>
              <w:bookmarkStart w:id="18107" w:name="_Toc425234657"/>
              <w:bookmarkStart w:id="18108" w:name="_Toc425238209"/>
              <w:bookmarkStart w:id="18109" w:name="_Toc425239455"/>
              <w:bookmarkStart w:id="18110" w:name="_Toc425240702"/>
              <w:bookmarkStart w:id="18111" w:name="_Toc425241948"/>
              <w:bookmarkStart w:id="18112" w:name="_Toc425243194"/>
              <w:bookmarkStart w:id="18113" w:name="_Toc425244441"/>
              <w:bookmarkStart w:id="18114" w:name="_Toc425245688"/>
              <w:bookmarkStart w:id="18115" w:name="_Toc425246935"/>
              <w:bookmarkStart w:id="18116" w:name="_Toc425248181"/>
              <w:bookmarkStart w:id="18117" w:name="_Toc425249428"/>
              <w:bookmarkStart w:id="18118" w:name="_Toc425250675"/>
              <w:bookmarkStart w:id="18119" w:name="_Toc425251922"/>
              <w:bookmarkStart w:id="18120" w:name="_Toc425252592"/>
              <w:bookmarkStart w:id="18121" w:name="_Toc425253263"/>
              <w:bookmarkStart w:id="18122" w:name="_Toc425256654"/>
              <w:bookmarkStart w:id="18123" w:name="_Toc425276355"/>
              <w:bookmarkStart w:id="18124" w:name="_Toc425342453"/>
              <w:bookmarkStart w:id="18125" w:name="_Toc425349659"/>
              <w:bookmarkStart w:id="18126" w:name="_Toc425352808"/>
              <w:bookmarkStart w:id="18127" w:name="_Toc425353493"/>
              <w:bookmarkStart w:id="18128" w:name="_Toc425787486"/>
              <w:bookmarkStart w:id="18129" w:name="_Toc425788172"/>
              <w:bookmarkStart w:id="18130" w:name="_Toc425788859"/>
              <w:bookmarkStart w:id="18131" w:name="_Toc425789546"/>
              <w:bookmarkStart w:id="18132" w:name="_Toc425790233"/>
              <w:bookmarkStart w:id="18133" w:name="_Toc425793973"/>
              <w:bookmarkStart w:id="18134" w:name="_Toc426384908"/>
              <w:bookmarkStart w:id="18135" w:name="_Toc426386312"/>
              <w:bookmarkStart w:id="18136" w:name="_Toc426387715"/>
              <w:bookmarkStart w:id="18137" w:name="_Toc426389119"/>
              <w:bookmarkStart w:id="18138" w:name="_Toc426390523"/>
              <w:bookmarkStart w:id="18139" w:name="_Toc426391927"/>
              <w:bookmarkStart w:id="18140" w:name="_Toc426393330"/>
              <w:bookmarkStart w:id="18141" w:name="_Toc427824915"/>
              <w:bookmarkStart w:id="18142" w:name="_Toc427852728"/>
              <w:bookmarkStart w:id="18143" w:name="_Toc427854968"/>
              <w:bookmarkStart w:id="18144" w:name="_Toc427857169"/>
              <w:bookmarkEnd w:id="18101"/>
              <w:bookmarkEnd w:id="18102"/>
              <w:bookmarkEnd w:id="18103"/>
              <w:bookmarkEnd w:id="18104"/>
              <w:bookmarkEnd w:id="18105"/>
              <w:bookmarkEnd w:id="18106"/>
              <w:bookmarkEnd w:id="18107"/>
              <w:bookmarkEnd w:id="18108"/>
              <w:bookmarkEnd w:id="18109"/>
              <w:bookmarkEnd w:id="18110"/>
              <w:bookmarkEnd w:id="18111"/>
              <w:bookmarkEnd w:id="18112"/>
              <w:bookmarkEnd w:id="18113"/>
              <w:bookmarkEnd w:id="18114"/>
              <w:bookmarkEnd w:id="18115"/>
              <w:bookmarkEnd w:id="18116"/>
              <w:bookmarkEnd w:id="18117"/>
              <w:bookmarkEnd w:id="18118"/>
              <w:bookmarkEnd w:id="18119"/>
              <w:bookmarkEnd w:id="18120"/>
              <w:bookmarkEnd w:id="18121"/>
              <w:bookmarkEnd w:id="18122"/>
              <w:bookmarkEnd w:id="18123"/>
              <w:bookmarkEnd w:id="18124"/>
              <w:bookmarkEnd w:id="18125"/>
              <w:bookmarkEnd w:id="18126"/>
              <w:bookmarkEnd w:id="18127"/>
              <w:bookmarkEnd w:id="18128"/>
              <w:bookmarkEnd w:id="18129"/>
              <w:bookmarkEnd w:id="18130"/>
              <w:bookmarkEnd w:id="18131"/>
              <w:bookmarkEnd w:id="18132"/>
              <w:bookmarkEnd w:id="18133"/>
              <w:bookmarkEnd w:id="18134"/>
              <w:bookmarkEnd w:id="18135"/>
              <w:bookmarkEnd w:id="18136"/>
              <w:bookmarkEnd w:id="18137"/>
              <w:bookmarkEnd w:id="18138"/>
              <w:bookmarkEnd w:id="18139"/>
              <w:bookmarkEnd w:id="18140"/>
              <w:bookmarkEnd w:id="18141"/>
              <w:bookmarkEnd w:id="18142"/>
              <w:bookmarkEnd w:id="18143"/>
              <w:bookmarkEnd w:id="18144"/>
            </w:del>
          </w:p>
        </w:tc>
        <w:tc>
          <w:tcPr>
            <w:tcW w:w="1351" w:type="dxa"/>
            <w:tcBorders>
              <w:top w:val="single" w:sz="4" w:space="0" w:color="auto"/>
              <w:left w:val="single" w:sz="4" w:space="0" w:color="auto"/>
              <w:bottom w:val="single" w:sz="4" w:space="0" w:color="auto"/>
              <w:right w:val="single" w:sz="4" w:space="0" w:color="auto"/>
            </w:tcBorders>
          </w:tcPr>
          <w:p w14:paraId="6EA4F5D0" w14:textId="7B7E9EA3" w:rsidR="005F4718" w:rsidRPr="00C106B9" w:rsidDel="0011163F" w:rsidRDefault="005F4718" w:rsidP="009C3129">
            <w:pPr>
              <w:ind w:left="-57" w:firstLine="0"/>
              <w:jc w:val="center"/>
              <w:rPr>
                <w:del w:id="18145" w:author="Ramasubramani, Hariharan" w:date="2015-07-13T16:01:00Z"/>
                <w:rFonts w:cstheme="minorHAnsi"/>
                <w:color w:val="000000" w:themeColor="text1"/>
              </w:rPr>
            </w:pPr>
            <w:del w:id="18146" w:author="Ramasubramani, Hariharan" w:date="2015-07-13T16:01:00Z">
              <w:r w:rsidRPr="00C106B9" w:rsidDel="0011163F">
                <w:rPr>
                  <w:rFonts w:cstheme="minorHAnsi"/>
                  <w:color w:val="000000" w:themeColor="text1"/>
                </w:rPr>
                <w:delText>Date/Time</w:delText>
              </w:r>
              <w:bookmarkStart w:id="18147" w:name="_Toc425149432"/>
              <w:bookmarkStart w:id="18148" w:name="_Toc425161971"/>
              <w:bookmarkStart w:id="18149" w:name="_Toc425162979"/>
              <w:bookmarkStart w:id="18150" w:name="_Toc425163385"/>
              <w:bookmarkStart w:id="18151" w:name="_Toc425170872"/>
              <w:bookmarkStart w:id="18152" w:name="_Toc425173185"/>
              <w:bookmarkStart w:id="18153" w:name="_Toc425234658"/>
              <w:bookmarkStart w:id="18154" w:name="_Toc425238210"/>
              <w:bookmarkStart w:id="18155" w:name="_Toc425239456"/>
              <w:bookmarkStart w:id="18156" w:name="_Toc425240703"/>
              <w:bookmarkStart w:id="18157" w:name="_Toc425241949"/>
              <w:bookmarkStart w:id="18158" w:name="_Toc425243195"/>
              <w:bookmarkStart w:id="18159" w:name="_Toc425244442"/>
              <w:bookmarkStart w:id="18160" w:name="_Toc425245689"/>
              <w:bookmarkStart w:id="18161" w:name="_Toc425246936"/>
              <w:bookmarkStart w:id="18162" w:name="_Toc425248182"/>
              <w:bookmarkStart w:id="18163" w:name="_Toc425249429"/>
              <w:bookmarkStart w:id="18164" w:name="_Toc425250676"/>
              <w:bookmarkStart w:id="18165" w:name="_Toc425251923"/>
              <w:bookmarkStart w:id="18166" w:name="_Toc425252593"/>
              <w:bookmarkStart w:id="18167" w:name="_Toc425253264"/>
              <w:bookmarkStart w:id="18168" w:name="_Toc425256655"/>
              <w:bookmarkStart w:id="18169" w:name="_Toc425276356"/>
              <w:bookmarkStart w:id="18170" w:name="_Toc425342454"/>
              <w:bookmarkStart w:id="18171" w:name="_Toc425349660"/>
              <w:bookmarkStart w:id="18172" w:name="_Toc425352809"/>
              <w:bookmarkStart w:id="18173" w:name="_Toc425353494"/>
              <w:bookmarkStart w:id="18174" w:name="_Toc425787487"/>
              <w:bookmarkStart w:id="18175" w:name="_Toc425788173"/>
              <w:bookmarkStart w:id="18176" w:name="_Toc425788860"/>
              <w:bookmarkStart w:id="18177" w:name="_Toc425789547"/>
              <w:bookmarkStart w:id="18178" w:name="_Toc425790234"/>
              <w:bookmarkStart w:id="18179" w:name="_Toc425793974"/>
              <w:bookmarkStart w:id="18180" w:name="_Toc426384909"/>
              <w:bookmarkStart w:id="18181" w:name="_Toc426386313"/>
              <w:bookmarkStart w:id="18182" w:name="_Toc426387716"/>
              <w:bookmarkStart w:id="18183" w:name="_Toc426389120"/>
              <w:bookmarkStart w:id="18184" w:name="_Toc426390524"/>
              <w:bookmarkStart w:id="18185" w:name="_Toc426391928"/>
              <w:bookmarkStart w:id="18186" w:name="_Toc426393331"/>
              <w:bookmarkStart w:id="18187" w:name="_Toc427824916"/>
              <w:bookmarkStart w:id="18188" w:name="_Toc427852729"/>
              <w:bookmarkStart w:id="18189" w:name="_Toc427854969"/>
              <w:bookmarkStart w:id="18190" w:name="_Toc427857170"/>
              <w:bookmarkEnd w:id="18147"/>
              <w:bookmarkEnd w:id="18148"/>
              <w:bookmarkEnd w:id="18149"/>
              <w:bookmarkEnd w:id="18150"/>
              <w:bookmarkEnd w:id="18151"/>
              <w:bookmarkEnd w:id="18152"/>
              <w:bookmarkEnd w:id="18153"/>
              <w:bookmarkEnd w:id="18154"/>
              <w:bookmarkEnd w:id="18155"/>
              <w:bookmarkEnd w:id="18156"/>
              <w:bookmarkEnd w:id="18157"/>
              <w:bookmarkEnd w:id="18158"/>
              <w:bookmarkEnd w:id="18159"/>
              <w:bookmarkEnd w:id="18160"/>
              <w:bookmarkEnd w:id="18161"/>
              <w:bookmarkEnd w:id="18162"/>
              <w:bookmarkEnd w:id="18163"/>
              <w:bookmarkEnd w:id="18164"/>
              <w:bookmarkEnd w:id="18165"/>
              <w:bookmarkEnd w:id="18166"/>
              <w:bookmarkEnd w:id="18167"/>
              <w:bookmarkEnd w:id="18168"/>
              <w:bookmarkEnd w:id="18169"/>
              <w:bookmarkEnd w:id="18170"/>
              <w:bookmarkEnd w:id="18171"/>
              <w:bookmarkEnd w:id="18172"/>
              <w:bookmarkEnd w:id="18173"/>
              <w:bookmarkEnd w:id="18174"/>
              <w:bookmarkEnd w:id="18175"/>
              <w:bookmarkEnd w:id="18176"/>
              <w:bookmarkEnd w:id="18177"/>
              <w:bookmarkEnd w:id="18178"/>
              <w:bookmarkEnd w:id="18179"/>
              <w:bookmarkEnd w:id="18180"/>
              <w:bookmarkEnd w:id="18181"/>
              <w:bookmarkEnd w:id="18182"/>
              <w:bookmarkEnd w:id="18183"/>
              <w:bookmarkEnd w:id="18184"/>
              <w:bookmarkEnd w:id="18185"/>
              <w:bookmarkEnd w:id="18186"/>
              <w:bookmarkEnd w:id="18187"/>
              <w:bookmarkEnd w:id="18188"/>
              <w:bookmarkEnd w:id="18189"/>
              <w:bookmarkEnd w:id="18190"/>
            </w:del>
          </w:p>
        </w:tc>
        <w:tc>
          <w:tcPr>
            <w:tcW w:w="712" w:type="dxa"/>
            <w:tcBorders>
              <w:top w:val="single" w:sz="4" w:space="0" w:color="auto"/>
              <w:left w:val="single" w:sz="4" w:space="0" w:color="auto"/>
              <w:bottom w:val="single" w:sz="4" w:space="0" w:color="auto"/>
              <w:right w:val="single" w:sz="4" w:space="0" w:color="auto"/>
            </w:tcBorders>
          </w:tcPr>
          <w:p w14:paraId="497720C7" w14:textId="4398C8ED" w:rsidR="005F4718" w:rsidRPr="00C106B9" w:rsidDel="0011163F" w:rsidRDefault="005F4718" w:rsidP="009C3129">
            <w:pPr>
              <w:ind w:left="-57" w:firstLine="0"/>
              <w:jc w:val="center"/>
              <w:rPr>
                <w:del w:id="18191" w:author="Ramasubramani, Hariharan" w:date="2015-07-13T16:01:00Z"/>
                <w:rFonts w:cstheme="minorHAnsi"/>
                <w:color w:val="000000" w:themeColor="text1"/>
              </w:rPr>
            </w:pPr>
            <w:del w:id="18192" w:author="Ramasubramani, Hariharan" w:date="2015-07-13T16:01:00Z">
              <w:r w:rsidRPr="00C106B9" w:rsidDel="0011163F">
                <w:rPr>
                  <w:rFonts w:cstheme="minorHAnsi"/>
                  <w:color w:val="000000" w:themeColor="text1"/>
                </w:rPr>
                <w:delText>-</w:delText>
              </w:r>
              <w:bookmarkStart w:id="18193" w:name="_Toc425149433"/>
              <w:bookmarkStart w:id="18194" w:name="_Toc425161972"/>
              <w:bookmarkStart w:id="18195" w:name="_Toc425162980"/>
              <w:bookmarkStart w:id="18196" w:name="_Toc425163386"/>
              <w:bookmarkStart w:id="18197" w:name="_Toc425170873"/>
              <w:bookmarkStart w:id="18198" w:name="_Toc425173186"/>
              <w:bookmarkStart w:id="18199" w:name="_Toc425234659"/>
              <w:bookmarkStart w:id="18200" w:name="_Toc425238211"/>
              <w:bookmarkStart w:id="18201" w:name="_Toc425239457"/>
              <w:bookmarkStart w:id="18202" w:name="_Toc425240704"/>
              <w:bookmarkStart w:id="18203" w:name="_Toc425241950"/>
              <w:bookmarkStart w:id="18204" w:name="_Toc425243196"/>
              <w:bookmarkStart w:id="18205" w:name="_Toc425244443"/>
              <w:bookmarkStart w:id="18206" w:name="_Toc425245690"/>
              <w:bookmarkStart w:id="18207" w:name="_Toc425246937"/>
              <w:bookmarkStart w:id="18208" w:name="_Toc425248183"/>
              <w:bookmarkStart w:id="18209" w:name="_Toc425249430"/>
              <w:bookmarkStart w:id="18210" w:name="_Toc425250677"/>
              <w:bookmarkStart w:id="18211" w:name="_Toc425251924"/>
              <w:bookmarkStart w:id="18212" w:name="_Toc425252594"/>
              <w:bookmarkStart w:id="18213" w:name="_Toc425253265"/>
              <w:bookmarkStart w:id="18214" w:name="_Toc425256656"/>
              <w:bookmarkStart w:id="18215" w:name="_Toc425276357"/>
              <w:bookmarkStart w:id="18216" w:name="_Toc425342455"/>
              <w:bookmarkStart w:id="18217" w:name="_Toc425349661"/>
              <w:bookmarkStart w:id="18218" w:name="_Toc425352810"/>
              <w:bookmarkStart w:id="18219" w:name="_Toc425353495"/>
              <w:bookmarkStart w:id="18220" w:name="_Toc425787488"/>
              <w:bookmarkStart w:id="18221" w:name="_Toc425788174"/>
              <w:bookmarkStart w:id="18222" w:name="_Toc425788861"/>
              <w:bookmarkStart w:id="18223" w:name="_Toc425789548"/>
              <w:bookmarkStart w:id="18224" w:name="_Toc425790235"/>
              <w:bookmarkStart w:id="18225" w:name="_Toc425793975"/>
              <w:bookmarkStart w:id="18226" w:name="_Toc426384910"/>
              <w:bookmarkStart w:id="18227" w:name="_Toc426386314"/>
              <w:bookmarkStart w:id="18228" w:name="_Toc426387717"/>
              <w:bookmarkStart w:id="18229" w:name="_Toc426389121"/>
              <w:bookmarkStart w:id="18230" w:name="_Toc426390525"/>
              <w:bookmarkStart w:id="18231" w:name="_Toc426391929"/>
              <w:bookmarkStart w:id="18232" w:name="_Toc426393332"/>
              <w:bookmarkStart w:id="18233" w:name="_Toc427824917"/>
              <w:bookmarkStart w:id="18234" w:name="_Toc427852730"/>
              <w:bookmarkStart w:id="18235" w:name="_Toc427854970"/>
              <w:bookmarkStart w:id="18236" w:name="_Toc427857171"/>
              <w:bookmarkEnd w:id="18193"/>
              <w:bookmarkEnd w:id="18194"/>
              <w:bookmarkEnd w:id="18195"/>
              <w:bookmarkEnd w:id="18196"/>
              <w:bookmarkEnd w:id="18197"/>
              <w:bookmarkEnd w:id="18198"/>
              <w:bookmarkEnd w:id="18199"/>
              <w:bookmarkEnd w:id="18200"/>
              <w:bookmarkEnd w:id="18201"/>
              <w:bookmarkEnd w:id="18202"/>
              <w:bookmarkEnd w:id="18203"/>
              <w:bookmarkEnd w:id="18204"/>
              <w:bookmarkEnd w:id="18205"/>
              <w:bookmarkEnd w:id="18206"/>
              <w:bookmarkEnd w:id="18207"/>
              <w:bookmarkEnd w:id="18208"/>
              <w:bookmarkEnd w:id="18209"/>
              <w:bookmarkEnd w:id="18210"/>
              <w:bookmarkEnd w:id="18211"/>
              <w:bookmarkEnd w:id="18212"/>
              <w:bookmarkEnd w:id="18213"/>
              <w:bookmarkEnd w:id="18214"/>
              <w:bookmarkEnd w:id="18215"/>
              <w:bookmarkEnd w:id="18216"/>
              <w:bookmarkEnd w:id="18217"/>
              <w:bookmarkEnd w:id="18218"/>
              <w:bookmarkEnd w:id="18219"/>
              <w:bookmarkEnd w:id="18220"/>
              <w:bookmarkEnd w:id="18221"/>
              <w:bookmarkEnd w:id="18222"/>
              <w:bookmarkEnd w:id="18223"/>
              <w:bookmarkEnd w:id="18224"/>
              <w:bookmarkEnd w:id="18225"/>
              <w:bookmarkEnd w:id="18226"/>
              <w:bookmarkEnd w:id="18227"/>
              <w:bookmarkEnd w:id="18228"/>
              <w:bookmarkEnd w:id="18229"/>
              <w:bookmarkEnd w:id="18230"/>
              <w:bookmarkEnd w:id="18231"/>
              <w:bookmarkEnd w:id="18232"/>
              <w:bookmarkEnd w:id="18233"/>
              <w:bookmarkEnd w:id="18234"/>
              <w:bookmarkEnd w:id="18235"/>
              <w:bookmarkEnd w:id="18236"/>
            </w:del>
          </w:p>
        </w:tc>
        <w:tc>
          <w:tcPr>
            <w:tcW w:w="2441" w:type="dxa"/>
            <w:tcBorders>
              <w:top w:val="single" w:sz="4" w:space="0" w:color="auto"/>
              <w:left w:val="single" w:sz="4" w:space="0" w:color="auto"/>
              <w:bottom w:val="single" w:sz="4" w:space="0" w:color="auto"/>
              <w:right w:val="single" w:sz="4" w:space="0" w:color="auto"/>
            </w:tcBorders>
          </w:tcPr>
          <w:p w14:paraId="7A3141A4" w14:textId="576113B9" w:rsidR="005F4718" w:rsidDel="0011163F" w:rsidRDefault="005F4718" w:rsidP="009C3129">
            <w:pPr>
              <w:ind w:left="-57" w:right="-70" w:firstLine="0"/>
              <w:jc w:val="center"/>
              <w:rPr>
                <w:del w:id="18237" w:author="Ramasubramani, Hariharan" w:date="2015-07-13T16:01:00Z"/>
                <w:rFonts w:cstheme="minorHAnsi"/>
                <w:color w:val="000000" w:themeColor="text1"/>
              </w:rPr>
            </w:pPr>
            <w:del w:id="18238" w:author="Ramasubramani, Hariharan" w:date="2015-07-13T16:01:00Z">
              <w:r w:rsidDel="0011163F">
                <w:rPr>
                  <w:rFonts w:cstheme="minorHAnsi"/>
                  <w:color w:val="000000" w:themeColor="text1"/>
                </w:rPr>
                <w:delText>Format:</w:delText>
              </w:r>
              <w:bookmarkStart w:id="18239" w:name="_Toc425149434"/>
              <w:bookmarkStart w:id="18240" w:name="_Toc425161973"/>
              <w:bookmarkStart w:id="18241" w:name="_Toc425162981"/>
              <w:bookmarkStart w:id="18242" w:name="_Toc425163387"/>
              <w:bookmarkStart w:id="18243" w:name="_Toc425170874"/>
              <w:bookmarkStart w:id="18244" w:name="_Toc425173187"/>
              <w:bookmarkStart w:id="18245" w:name="_Toc425234660"/>
              <w:bookmarkStart w:id="18246" w:name="_Toc425238212"/>
              <w:bookmarkStart w:id="18247" w:name="_Toc425239458"/>
              <w:bookmarkStart w:id="18248" w:name="_Toc425240705"/>
              <w:bookmarkStart w:id="18249" w:name="_Toc425241951"/>
              <w:bookmarkStart w:id="18250" w:name="_Toc425243197"/>
              <w:bookmarkStart w:id="18251" w:name="_Toc425244444"/>
              <w:bookmarkStart w:id="18252" w:name="_Toc425245691"/>
              <w:bookmarkStart w:id="18253" w:name="_Toc425246938"/>
              <w:bookmarkStart w:id="18254" w:name="_Toc425248184"/>
              <w:bookmarkStart w:id="18255" w:name="_Toc425249431"/>
              <w:bookmarkStart w:id="18256" w:name="_Toc425250678"/>
              <w:bookmarkStart w:id="18257" w:name="_Toc425251925"/>
              <w:bookmarkStart w:id="18258" w:name="_Toc425252595"/>
              <w:bookmarkStart w:id="18259" w:name="_Toc425253266"/>
              <w:bookmarkStart w:id="18260" w:name="_Toc425256657"/>
              <w:bookmarkStart w:id="18261" w:name="_Toc425276358"/>
              <w:bookmarkStart w:id="18262" w:name="_Toc425342456"/>
              <w:bookmarkStart w:id="18263" w:name="_Toc425349662"/>
              <w:bookmarkStart w:id="18264" w:name="_Toc425352811"/>
              <w:bookmarkStart w:id="18265" w:name="_Toc425353496"/>
              <w:bookmarkStart w:id="18266" w:name="_Toc425787489"/>
              <w:bookmarkStart w:id="18267" w:name="_Toc425788175"/>
              <w:bookmarkStart w:id="18268" w:name="_Toc425788862"/>
              <w:bookmarkStart w:id="18269" w:name="_Toc425789549"/>
              <w:bookmarkStart w:id="18270" w:name="_Toc425790236"/>
              <w:bookmarkStart w:id="18271" w:name="_Toc425793976"/>
              <w:bookmarkStart w:id="18272" w:name="_Toc426384911"/>
              <w:bookmarkStart w:id="18273" w:name="_Toc426386315"/>
              <w:bookmarkStart w:id="18274" w:name="_Toc426387718"/>
              <w:bookmarkStart w:id="18275" w:name="_Toc426389122"/>
              <w:bookmarkStart w:id="18276" w:name="_Toc426390526"/>
              <w:bookmarkStart w:id="18277" w:name="_Toc426391930"/>
              <w:bookmarkStart w:id="18278" w:name="_Toc426393333"/>
              <w:bookmarkStart w:id="18279" w:name="_Toc427824918"/>
              <w:bookmarkStart w:id="18280" w:name="_Toc427852731"/>
              <w:bookmarkStart w:id="18281" w:name="_Toc427854971"/>
              <w:bookmarkStart w:id="18282" w:name="_Toc427857172"/>
              <w:bookmarkEnd w:id="18239"/>
              <w:bookmarkEnd w:id="18240"/>
              <w:bookmarkEnd w:id="18241"/>
              <w:bookmarkEnd w:id="18242"/>
              <w:bookmarkEnd w:id="18243"/>
              <w:bookmarkEnd w:id="18244"/>
              <w:bookmarkEnd w:id="18245"/>
              <w:bookmarkEnd w:id="18246"/>
              <w:bookmarkEnd w:id="18247"/>
              <w:bookmarkEnd w:id="18248"/>
              <w:bookmarkEnd w:id="18249"/>
              <w:bookmarkEnd w:id="18250"/>
              <w:bookmarkEnd w:id="18251"/>
              <w:bookmarkEnd w:id="18252"/>
              <w:bookmarkEnd w:id="18253"/>
              <w:bookmarkEnd w:id="18254"/>
              <w:bookmarkEnd w:id="18255"/>
              <w:bookmarkEnd w:id="18256"/>
              <w:bookmarkEnd w:id="18257"/>
              <w:bookmarkEnd w:id="18258"/>
              <w:bookmarkEnd w:id="18259"/>
              <w:bookmarkEnd w:id="18260"/>
              <w:bookmarkEnd w:id="18261"/>
              <w:bookmarkEnd w:id="18262"/>
              <w:bookmarkEnd w:id="18263"/>
              <w:bookmarkEnd w:id="18264"/>
              <w:bookmarkEnd w:id="18265"/>
              <w:bookmarkEnd w:id="18266"/>
              <w:bookmarkEnd w:id="18267"/>
              <w:bookmarkEnd w:id="18268"/>
              <w:bookmarkEnd w:id="18269"/>
              <w:bookmarkEnd w:id="18270"/>
              <w:bookmarkEnd w:id="18271"/>
              <w:bookmarkEnd w:id="18272"/>
              <w:bookmarkEnd w:id="18273"/>
              <w:bookmarkEnd w:id="18274"/>
              <w:bookmarkEnd w:id="18275"/>
              <w:bookmarkEnd w:id="18276"/>
              <w:bookmarkEnd w:id="18277"/>
              <w:bookmarkEnd w:id="18278"/>
              <w:bookmarkEnd w:id="18279"/>
              <w:bookmarkEnd w:id="18280"/>
              <w:bookmarkEnd w:id="18281"/>
              <w:bookmarkEnd w:id="18282"/>
            </w:del>
          </w:p>
          <w:p w14:paraId="4EB01821" w14:textId="423E8210" w:rsidR="005F4718" w:rsidRPr="00C106B9" w:rsidDel="0011163F" w:rsidRDefault="005F4718" w:rsidP="009C3129">
            <w:pPr>
              <w:ind w:left="-57" w:right="-70" w:firstLine="0"/>
              <w:jc w:val="center"/>
              <w:rPr>
                <w:del w:id="18283" w:author="Ramasubramani, Hariharan" w:date="2015-07-13T16:01:00Z"/>
                <w:rFonts w:cstheme="minorHAnsi"/>
                <w:color w:val="000000" w:themeColor="text1"/>
              </w:rPr>
            </w:pPr>
            <w:del w:id="18284" w:author="Ramasubramani, Hariharan" w:date="2015-07-13T16:01:00Z">
              <w:r w:rsidRPr="00C106B9" w:rsidDel="0011163F">
                <w:rPr>
                  <w:rFonts w:cstheme="minorHAnsi"/>
                  <w:color w:val="000000" w:themeColor="text1"/>
                </w:rPr>
                <w:delText>mm/dd/yyyy hh:mm</w:delText>
              </w:r>
              <w:bookmarkStart w:id="18285" w:name="_Toc425149435"/>
              <w:bookmarkStart w:id="18286" w:name="_Toc425161974"/>
              <w:bookmarkStart w:id="18287" w:name="_Toc425162982"/>
              <w:bookmarkStart w:id="18288" w:name="_Toc425163388"/>
              <w:bookmarkStart w:id="18289" w:name="_Toc425170875"/>
              <w:bookmarkStart w:id="18290" w:name="_Toc425173188"/>
              <w:bookmarkStart w:id="18291" w:name="_Toc425234661"/>
              <w:bookmarkStart w:id="18292" w:name="_Toc425238213"/>
              <w:bookmarkStart w:id="18293" w:name="_Toc425239459"/>
              <w:bookmarkStart w:id="18294" w:name="_Toc425240706"/>
              <w:bookmarkStart w:id="18295" w:name="_Toc425241952"/>
              <w:bookmarkStart w:id="18296" w:name="_Toc425243198"/>
              <w:bookmarkStart w:id="18297" w:name="_Toc425244445"/>
              <w:bookmarkStart w:id="18298" w:name="_Toc425245692"/>
              <w:bookmarkStart w:id="18299" w:name="_Toc425246939"/>
              <w:bookmarkStart w:id="18300" w:name="_Toc425248185"/>
              <w:bookmarkStart w:id="18301" w:name="_Toc425249432"/>
              <w:bookmarkStart w:id="18302" w:name="_Toc425250679"/>
              <w:bookmarkStart w:id="18303" w:name="_Toc425251926"/>
              <w:bookmarkStart w:id="18304" w:name="_Toc425252596"/>
              <w:bookmarkStart w:id="18305" w:name="_Toc425253267"/>
              <w:bookmarkStart w:id="18306" w:name="_Toc425256658"/>
              <w:bookmarkStart w:id="18307" w:name="_Toc425276359"/>
              <w:bookmarkStart w:id="18308" w:name="_Toc425342457"/>
              <w:bookmarkStart w:id="18309" w:name="_Toc425349663"/>
              <w:bookmarkStart w:id="18310" w:name="_Toc425352812"/>
              <w:bookmarkStart w:id="18311" w:name="_Toc425353497"/>
              <w:bookmarkStart w:id="18312" w:name="_Toc425787490"/>
              <w:bookmarkStart w:id="18313" w:name="_Toc425788176"/>
              <w:bookmarkStart w:id="18314" w:name="_Toc425788863"/>
              <w:bookmarkStart w:id="18315" w:name="_Toc425789550"/>
              <w:bookmarkStart w:id="18316" w:name="_Toc425790237"/>
              <w:bookmarkStart w:id="18317" w:name="_Toc425793977"/>
              <w:bookmarkStart w:id="18318" w:name="_Toc426384912"/>
              <w:bookmarkStart w:id="18319" w:name="_Toc426386316"/>
              <w:bookmarkStart w:id="18320" w:name="_Toc426387719"/>
              <w:bookmarkStart w:id="18321" w:name="_Toc426389123"/>
              <w:bookmarkStart w:id="18322" w:name="_Toc426390527"/>
              <w:bookmarkStart w:id="18323" w:name="_Toc426391931"/>
              <w:bookmarkStart w:id="18324" w:name="_Toc426393334"/>
              <w:bookmarkStart w:id="18325" w:name="_Toc427824919"/>
              <w:bookmarkStart w:id="18326" w:name="_Toc427852732"/>
              <w:bookmarkStart w:id="18327" w:name="_Toc427854972"/>
              <w:bookmarkStart w:id="18328" w:name="_Toc427857173"/>
              <w:bookmarkEnd w:id="18285"/>
              <w:bookmarkEnd w:id="18286"/>
              <w:bookmarkEnd w:id="18287"/>
              <w:bookmarkEnd w:id="18288"/>
              <w:bookmarkEnd w:id="18289"/>
              <w:bookmarkEnd w:id="18290"/>
              <w:bookmarkEnd w:id="18291"/>
              <w:bookmarkEnd w:id="18292"/>
              <w:bookmarkEnd w:id="18293"/>
              <w:bookmarkEnd w:id="18294"/>
              <w:bookmarkEnd w:id="18295"/>
              <w:bookmarkEnd w:id="18296"/>
              <w:bookmarkEnd w:id="18297"/>
              <w:bookmarkEnd w:id="18298"/>
              <w:bookmarkEnd w:id="18299"/>
              <w:bookmarkEnd w:id="18300"/>
              <w:bookmarkEnd w:id="18301"/>
              <w:bookmarkEnd w:id="18302"/>
              <w:bookmarkEnd w:id="18303"/>
              <w:bookmarkEnd w:id="18304"/>
              <w:bookmarkEnd w:id="18305"/>
              <w:bookmarkEnd w:id="18306"/>
              <w:bookmarkEnd w:id="18307"/>
              <w:bookmarkEnd w:id="18308"/>
              <w:bookmarkEnd w:id="18309"/>
              <w:bookmarkEnd w:id="18310"/>
              <w:bookmarkEnd w:id="18311"/>
              <w:bookmarkEnd w:id="18312"/>
              <w:bookmarkEnd w:id="18313"/>
              <w:bookmarkEnd w:id="18314"/>
              <w:bookmarkEnd w:id="18315"/>
              <w:bookmarkEnd w:id="18316"/>
              <w:bookmarkEnd w:id="18317"/>
              <w:bookmarkEnd w:id="18318"/>
              <w:bookmarkEnd w:id="18319"/>
              <w:bookmarkEnd w:id="18320"/>
              <w:bookmarkEnd w:id="18321"/>
              <w:bookmarkEnd w:id="18322"/>
              <w:bookmarkEnd w:id="18323"/>
              <w:bookmarkEnd w:id="18324"/>
              <w:bookmarkEnd w:id="18325"/>
              <w:bookmarkEnd w:id="18326"/>
              <w:bookmarkEnd w:id="18327"/>
              <w:bookmarkEnd w:id="18328"/>
            </w:del>
          </w:p>
        </w:tc>
        <w:tc>
          <w:tcPr>
            <w:tcW w:w="868" w:type="dxa"/>
            <w:tcBorders>
              <w:top w:val="single" w:sz="4" w:space="0" w:color="auto"/>
              <w:left w:val="single" w:sz="4" w:space="0" w:color="auto"/>
              <w:bottom w:val="single" w:sz="4" w:space="0" w:color="auto"/>
              <w:right w:val="single" w:sz="4" w:space="0" w:color="auto"/>
            </w:tcBorders>
          </w:tcPr>
          <w:p w14:paraId="549A8506" w14:textId="73108231" w:rsidR="005F4718" w:rsidRPr="00C106B9" w:rsidDel="0011163F" w:rsidRDefault="005F4718" w:rsidP="009C3129">
            <w:pPr>
              <w:ind w:left="-57" w:firstLine="0"/>
              <w:jc w:val="center"/>
              <w:rPr>
                <w:del w:id="18329" w:author="Ramasubramani, Hariharan" w:date="2015-07-13T16:01:00Z"/>
                <w:rFonts w:cstheme="minorHAnsi"/>
                <w:color w:val="000000" w:themeColor="text1"/>
              </w:rPr>
            </w:pPr>
            <w:del w:id="18330" w:author="Ramasubramani, Hariharan" w:date="2015-07-13T16:01:00Z">
              <w:r w:rsidRPr="00C106B9" w:rsidDel="0011163F">
                <w:rPr>
                  <w:rFonts w:cstheme="minorHAnsi"/>
                  <w:color w:val="000000" w:themeColor="text1"/>
                </w:rPr>
                <w:delText>-</w:delText>
              </w:r>
              <w:bookmarkStart w:id="18331" w:name="_Toc425149436"/>
              <w:bookmarkStart w:id="18332" w:name="_Toc425161975"/>
              <w:bookmarkStart w:id="18333" w:name="_Toc425162983"/>
              <w:bookmarkStart w:id="18334" w:name="_Toc425163389"/>
              <w:bookmarkStart w:id="18335" w:name="_Toc425170876"/>
              <w:bookmarkStart w:id="18336" w:name="_Toc425173189"/>
              <w:bookmarkStart w:id="18337" w:name="_Toc425234662"/>
              <w:bookmarkStart w:id="18338" w:name="_Toc425238214"/>
              <w:bookmarkStart w:id="18339" w:name="_Toc425239460"/>
              <w:bookmarkStart w:id="18340" w:name="_Toc425240707"/>
              <w:bookmarkStart w:id="18341" w:name="_Toc425241953"/>
              <w:bookmarkStart w:id="18342" w:name="_Toc425243199"/>
              <w:bookmarkStart w:id="18343" w:name="_Toc425244446"/>
              <w:bookmarkStart w:id="18344" w:name="_Toc425245693"/>
              <w:bookmarkStart w:id="18345" w:name="_Toc425246940"/>
              <w:bookmarkStart w:id="18346" w:name="_Toc425248186"/>
              <w:bookmarkStart w:id="18347" w:name="_Toc425249433"/>
              <w:bookmarkStart w:id="18348" w:name="_Toc425250680"/>
              <w:bookmarkStart w:id="18349" w:name="_Toc425251927"/>
              <w:bookmarkStart w:id="18350" w:name="_Toc425252597"/>
              <w:bookmarkStart w:id="18351" w:name="_Toc425253268"/>
              <w:bookmarkStart w:id="18352" w:name="_Toc425256659"/>
              <w:bookmarkStart w:id="18353" w:name="_Toc425276360"/>
              <w:bookmarkStart w:id="18354" w:name="_Toc425342458"/>
              <w:bookmarkStart w:id="18355" w:name="_Toc425349664"/>
              <w:bookmarkStart w:id="18356" w:name="_Toc425352813"/>
              <w:bookmarkStart w:id="18357" w:name="_Toc425353498"/>
              <w:bookmarkStart w:id="18358" w:name="_Toc425787491"/>
              <w:bookmarkStart w:id="18359" w:name="_Toc425788177"/>
              <w:bookmarkStart w:id="18360" w:name="_Toc425788864"/>
              <w:bookmarkStart w:id="18361" w:name="_Toc425789551"/>
              <w:bookmarkStart w:id="18362" w:name="_Toc425790238"/>
              <w:bookmarkStart w:id="18363" w:name="_Toc425793978"/>
              <w:bookmarkStart w:id="18364" w:name="_Toc426384913"/>
              <w:bookmarkStart w:id="18365" w:name="_Toc426386317"/>
              <w:bookmarkStart w:id="18366" w:name="_Toc426387720"/>
              <w:bookmarkStart w:id="18367" w:name="_Toc426389124"/>
              <w:bookmarkStart w:id="18368" w:name="_Toc426390528"/>
              <w:bookmarkStart w:id="18369" w:name="_Toc426391932"/>
              <w:bookmarkStart w:id="18370" w:name="_Toc426393335"/>
              <w:bookmarkStart w:id="18371" w:name="_Toc427824920"/>
              <w:bookmarkStart w:id="18372" w:name="_Toc427852733"/>
              <w:bookmarkStart w:id="18373" w:name="_Toc427854973"/>
              <w:bookmarkStart w:id="18374" w:name="_Toc427857174"/>
              <w:bookmarkEnd w:id="18331"/>
              <w:bookmarkEnd w:id="18332"/>
              <w:bookmarkEnd w:id="18333"/>
              <w:bookmarkEnd w:id="18334"/>
              <w:bookmarkEnd w:id="18335"/>
              <w:bookmarkEnd w:id="18336"/>
              <w:bookmarkEnd w:id="18337"/>
              <w:bookmarkEnd w:id="18338"/>
              <w:bookmarkEnd w:id="18339"/>
              <w:bookmarkEnd w:id="18340"/>
              <w:bookmarkEnd w:id="18341"/>
              <w:bookmarkEnd w:id="18342"/>
              <w:bookmarkEnd w:id="18343"/>
              <w:bookmarkEnd w:id="18344"/>
              <w:bookmarkEnd w:id="18345"/>
              <w:bookmarkEnd w:id="18346"/>
              <w:bookmarkEnd w:id="18347"/>
              <w:bookmarkEnd w:id="18348"/>
              <w:bookmarkEnd w:id="18349"/>
              <w:bookmarkEnd w:id="18350"/>
              <w:bookmarkEnd w:id="18351"/>
              <w:bookmarkEnd w:id="18352"/>
              <w:bookmarkEnd w:id="18353"/>
              <w:bookmarkEnd w:id="18354"/>
              <w:bookmarkEnd w:id="18355"/>
              <w:bookmarkEnd w:id="18356"/>
              <w:bookmarkEnd w:id="18357"/>
              <w:bookmarkEnd w:id="18358"/>
              <w:bookmarkEnd w:id="18359"/>
              <w:bookmarkEnd w:id="18360"/>
              <w:bookmarkEnd w:id="18361"/>
              <w:bookmarkEnd w:id="18362"/>
              <w:bookmarkEnd w:id="18363"/>
              <w:bookmarkEnd w:id="18364"/>
              <w:bookmarkEnd w:id="18365"/>
              <w:bookmarkEnd w:id="18366"/>
              <w:bookmarkEnd w:id="18367"/>
              <w:bookmarkEnd w:id="18368"/>
              <w:bookmarkEnd w:id="18369"/>
              <w:bookmarkEnd w:id="18370"/>
              <w:bookmarkEnd w:id="18371"/>
              <w:bookmarkEnd w:id="18372"/>
              <w:bookmarkEnd w:id="18373"/>
              <w:bookmarkEnd w:id="18374"/>
            </w:del>
          </w:p>
        </w:tc>
        <w:bookmarkStart w:id="18375" w:name="_Toc425149437"/>
        <w:bookmarkStart w:id="18376" w:name="_Toc425161976"/>
        <w:bookmarkStart w:id="18377" w:name="_Toc425162984"/>
        <w:bookmarkStart w:id="18378" w:name="_Toc425163390"/>
        <w:bookmarkStart w:id="18379" w:name="_Toc425170877"/>
        <w:bookmarkStart w:id="18380" w:name="_Toc425173190"/>
        <w:bookmarkStart w:id="18381" w:name="_Toc425234663"/>
        <w:bookmarkStart w:id="18382" w:name="_Toc425238215"/>
        <w:bookmarkStart w:id="18383" w:name="_Toc425239461"/>
        <w:bookmarkStart w:id="18384" w:name="_Toc425240708"/>
        <w:bookmarkStart w:id="18385" w:name="_Toc425241954"/>
        <w:bookmarkStart w:id="18386" w:name="_Toc425243200"/>
        <w:bookmarkStart w:id="18387" w:name="_Toc425244447"/>
        <w:bookmarkStart w:id="18388" w:name="_Toc425245694"/>
        <w:bookmarkStart w:id="18389" w:name="_Toc425246941"/>
        <w:bookmarkStart w:id="18390" w:name="_Toc425248187"/>
        <w:bookmarkStart w:id="18391" w:name="_Toc425249434"/>
        <w:bookmarkStart w:id="18392" w:name="_Toc425250681"/>
        <w:bookmarkStart w:id="18393" w:name="_Toc425251928"/>
        <w:bookmarkStart w:id="18394" w:name="_Toc425252598"/>
        <w:bookmarkStart w:id="18395" w:name="_Toc425253269"/>
        <w:bookmarkStart w:id="18396" w:name="_Toc425256660"/>
        <w:bookmarkStart w:id="18397" w:name="_Toc425276361"/>
        <w:bookmarkStart w:id="18398" w:name="_Toc425342459"/>
        <w:bookmarkStart w:id="18399" w:name="_Toc425349665"/>
        <w:bookmarkStart w:id="18400" w:name="_Toc425352814"/>
        <w:bookmarkStart w:id="18401" w:name="_Toc425353499"/>
        <w:bookmarkStart w:id="18402" w:name="_Toc425787492"/>
        <w:bookmarkStart w:id="18403" w:name="_Toc425788178"/>
        <w:bookmarkStart w:id="18404" w:name="_Toc425788865"/>
        <w:bookmarkStart w:id="18405" w:name="_Toc425789552"/>
        <w:bookmarkStart w:id="18406" w:name="_Toc425790239"/>
        <w:bookmarkStart w:id="18407" w:name="_Toc425793979"/>
        <w:bookmarkStart w:id="18408" w:name="_Toc426384914"/>
        <w:bookmarkStart w:id="18409" w:name="_Toc426386318"/>
        <w:bookmarkStart w:id="18410" w:name="_Toc426387721"/>
        <w:bookmarkStart w:id="18411" w:name="_Toc426389125"/>
        <w:bookmarkStart w:id="18412" w:name="_Toc426390529"/>
        <w:bookmarkStart w:id="18413" w:name="_Toc426391933"/>
        <w:bookmarkStart w:id="18414" w:name="_Toc426393336"/>
        <w:bookmarkStart w:id="18415" w:name="_Toc427824921"/>
        <w:bookmarkStart w:id="18416" w:name="_Toc427852734"/>
        <w:bookmarkStart w:id="18417" w:name="_Toc427854974"/>
        <w:bookmarkStart w:id="18418" w:name="_Toc427857175"/>
        <w:bookmarkEnd w:id="18375"/>
        <w:bookmarkEnd w:id="18376"/>
        <w:bookmarkEnd w:id="18377"/>
        <w:bookmarkEnd w:id="18378"/>
        <w:bookmarkEnd w:id="18379"/>
        <w:bookmarkEnd w:id="18380"/>
        <w:bookmarkEnd w:id="18381"/>
        <w:bookmarkEnd w:id="18382"/>
        <w:bookmarkEnd w:id="18383"/>
        <w:bookmarkEnd w:id="18384"/>
        <w:bookmarkEnd w:id="18385"/>
        <w:bookmarkEnd w:id="18386"/>
        <w:bookmarkEnd w:id="18387"/>
        <w:bookmarkEnd w:id="18388"/>
        <w:bookmarkEnd w:id="18389"/>
        <w:bookmarkEnd w:id="18390"/>
        <w:bookmarkEnd w:id="18391"/>
        <w:bookmarkEnd w:id="18392"/>
        <w:bookmarkEnd w:id="18393"/>
        <w:bookmarkEnd w:id="18394"/>
        <w:bookmarkEnd w:id="18395"/>
        <w:bookmarkEnd w:id="18396"/>
        <w:bookmarkEnd w:id="18397"/>
        <w:bookmarkEnd w:id="18398"/>
        <w:bookmarkEnd w:id="18399"/>
        <w:bookmarkEnd w:id="18400"/>
        <w:bookmarkEnd w:id="18401"/>
        <w:bookmarkEnd w:id="18402"/>
        <w:bookmarkEnd w:id="18403"/>
        <w:bookmarkEnd w:id="18404"/>
        <w:bookmarkEnd w:id="18405"/>
        <w:bookmarkEnd w:id="18406"/>
        <w:bookmarkEnd w:id="18407"/>
        <w:bookmarkEnd w:id="18408"/>
        <w:bookmarkEnd w:id="18409"/>
        <w:bookmarkEnd w:id="18410"/>
        <w:bookmarkEnd w:id="18411"/>
        <w:bookmarkEnd w:id="18412"/>
        <w:bookmarkEnd w:id="18413"/>
        <w:bookmarkEnd w:id="18414"/>
        <w:bookmarkEnd w:id="18415"/>
        <w:bookmarkEnd w:id="18416"/>
        <w:bookmarkEnd w:id="18417"/>
        <w:bookmarkEnd w:id="18418"/>
      </w:tr>
      <w:tr w:rsidR="005F4718" w:rsidRPr="00C106B9" w:rsidDel="0011163F" w14:paraId="71C6634A" w14:textId="0C1B5484" w:rsidTr="008C172F">
        <w:trPr>
          <w:cantSplit/>
          <w:trHeight w:val="314"/>
          <w:jc w:val="center"/>
          <w:del w:id="18419" w:author="Ramasubramani, Hariharan" w:date="2015-07-13T16:01:00Z"/>
        </w:trPr>
        <w:tc>
          <w:tcPr>
            <w:tcW w:w="1057" w:type="dxa"/>
            <w:tcBorders>
              <w:top w:val="single" w:sz="4" w:space="0" w:color="auto"/>
              <w:left w:val="single" w:sz="4" w:space="0" w:color="auto"/>
              <w:bottom w:val="single" w:sz="4" w:space="0" w:color="auto"/>
              <w:right w:val="single" w:sz="4" w:space="0" w:color="auto"/>
            </w:tcBorders>
          </w:tcPr>
          <w:p w14:paraId="3A0C3094" w14:textId="79888387" w:rsidR="005F4718" w:rsidRPr="00C106B9" w:rsidDel="0011163F" w:rsidRDefault="005F4718" w:rsidP="009C3129">
            <w:pPr>
              <w:pStyle w:val="ListParagraph"/>
              <w:numPr>
                <w:ilvl w:val="3"/>
                <w:numId w:val="7"/>
              </w:numPr>
              <w:overflowPunct w:val="0"/>
              <w:autoSpaceDE w:val="0"/>
              <w:autoSpaceDN w:val="0"/>
              <w:spacing w:after="60"/>
              <w:ind w:left="-43" w:firstLine="0"/>
              <w:textAlignment w:val="baseline"/>
              <w:rPr>
                <w:del w:id="18420" w:author="Ramasubramani, Hariharan" w:date="2015-07-13T16:01:00Z"/>
                <w:rFonts w:cstheme="minorHAnsi"/>
                <w:color w:val="000000" w:themeColor="text1"/>
              </w:rPr>
            </w:pPr>
            <w:bookmarkStart w:id="18421" w:name="_Toc425149438"/>
            <w:bookmarkStart w:id="18422" w:name="_Toc425161977"/>
            <w:bookmarkStart w:id="18423" w:name="_Toc425162985"/>
            <w:bookmarkStart w:id="18424" w:name="_Toc425163391"/>
            <w:bookmarkStart w:id="18425" w:name="_Toc425170878"/>
            <w:bookmarkStart w:id="18426" w:name="_Toc425173191"/>
            <w:bookmarkStart w:id="18427" w:name="_Toc425234664"/>
            <w:bookmarkStart w:id="18428" w:name="_Toc425238216"/>
            <w:bookmarkStart w:id="18429" w:name="_Toc425239462"/>
            <w:bookmarkStart w:id="18430" w:name="_Toc425240709"/>
            <w:bookmarkStart w:id="18431" w:name="_Toc425241955"/>
            <w:bookmarkStart w:id="18432" w:name="_Toc425243201"/>
            <w:bookmarkStart w:id="18433" w:name="_Toc425244448"/>
            <w:bookmarkStart w:id="18434" w:name="_Toc425245695"/>
            <w:bookmarkStart w:id="18435" w:name="_Toc425246942"/>
            <w:bookmarkStart w:id="18436" w:name="_Toc425248188"/>
            <w:bookmarkStart w:id="18437" w:name="_Toc425249435"/>
            <w:bookmarkStart w:id="18438" w:name="_Toc425250682"/>
            <w:bookmarkStart w:id="18439" w:name="_Toc425251929"/>
            <w:bookmarkStart w:id="18440" w:name="_Toc425252599"/>
            <w:bookmarkStart w:id="18441" w:name="_Toc425253270"/>
            <w:bookmarkStart w:id="18442" w:name="_Toc425256661"/>
            <w:bookmarkStart w:id="18443" w:name="_Toc425276362"/>
            <w:bookmarkStart w:id="18444" w:name="_Toc425342460"/>
            <w:bookmarkStart w:id="18445" w:name="_Toc425349666"/>
            <w:bookmarkStart w:id="18446" w:name="_Toc425352815"/>
            <w:bookmarkStart w:id="18447" w:name="_Toc425353500"/>
            <w:bookmarkStart w:id="18448" w:name="_Toc425787493"/>
            <w:bookmarkStart w:id="18449" w:name="_Toc425788179"/>
            <w:bookmarkStart w:id="18450" w:name="_Toc425788866"/>
            <w:bookmarkStart w:id="18451" w:name="_Toc425789553"/>
            <w:bookmarkStart w:id="18452" w:name="_Toc425790240"/>
            <w:bookmarkStart w:id="18453" w:name="_Toc425793980"/>
            <w:bookmarkStart w:id="18454" w:name="_Toc426384915"/>
            <w:bookmarkStart w:id="18455" w:name="_Toc426386319"/>
            <w:bookmarkStart w:id="18456" w:name="_Toc426387722"/>
            <w:bookmarkStart w:id="18457" w:name="_Toc426389126"/>
            <w:bookmarkStart w:id="18458" w:name="_Toc426390530"/>
            <w:bookmarkStart w:id="18459" w:name="_Toc426391934"/>
            <w:bookmarkStart w:id="18460" w:name="_Toc426393337"/>
            <w:bookmarkStart w:id="18461" w:name="_Toc427824922"/>
            <w:bookmarkStart w:id="18462" w:name="_Toc427852735"/>
            <w:bookmarkStart w:id="18463" w:name="_Toc427854975"/>
            <w:bookmarkStart w:id="18464" w:name="_Toc427857176"/>
            <w:bookmarkEnd w:id="18421"/>
            <w:bookmarkEnd w:id="18422"/>
            <w:bookmarkEnd w:id="18423"/>
            <w:bookmarkEnd w:id="18424"/>
            <w:bookmarkEnd w:id="18425"/>
            <w:bookmarkEnd w:id="18426"/>
            <w:bookmarkEnd w:id="18427"/>
            <w:bookmarkEnd w:id="18428"/>
            <w:bookmarkEnd w:id="18429"/>
            <w:bookmarkEnd w:id="18430"/>
            <w:bookmarkEnd w:id="18431"/>
            <w:bookmarkEnd w:id="18432"/>
            <w:bookmarkEnd w:id="18433"/>
            <w:bookmarkEnd w:id="18434"/>
            <w:bookmarkEnd w:id="18435"/>
            <w:bookmarkEnd w:id="18436"/>
            <w:bookmarkEnd w:id="18437"/>
            <w:bookmarkEnd w:id="18438"/>
            <w:bookmarkEnd w:id="18439"/>
            <w:bookmarkEnd w:id="18440"/>
            <w:bookmarkEnd w:id="18441"/>
            <w:bookmarkEnd w:id="18442"/>
            <w:bookmarkEnd w:id="18443"/>
            <w:bookmarkEnd w:id="18444"/>
            <w:bookmarkEnd w:id="18445"/>
            <w:bookmarkEnd w:id="18446"/>
            <w:bookmarkEnd w:id="18447"/>
            <w:bookmarkEnd w:id="18448"/>
            <w:bookmarkEnd w:id="18449"/>
            <w:bookmarkEnd w:id="18450"/>
            <w:bookmarkEnd w:id="18451"/>
            <w:bookmarkEnd w:id="18452"/>
            <w:bookmarkEnd w:id="18453"/>
            <w:bookmarkEnd w:id="18454"/>
            <w:bookmarkEnd w:id="18455"/>
            <w:bookmarkEnd w:id="18456"/>
            <w:bookmarkEnd w:id="18457"/>
            <w:bookmarkEnd w:id="18458"/>
            <w:bookmarkEnd w:id="18459"/>
            <w:bookmarkEnd w:id="18460"/>
            <w:bookmarkEnd w:id="18461"/>
            <w:bookmarkEnd w:id="18462"/>
            <w:bookmarkEnd w:id="18463"/>
            <w:bookmarkEnd w:id="18464"/>
          </w:p>
        </w:tc>
        <w:tc>
          <w:tcPr>
            <w:tcW w:w="2016" w:type="dxa"/>
            <w:tcBorders>
              <w:top w:val="single" w:sz="4" w:space="0" w:color="auto"/>
              <w:left w:val="single" w:sz="4" w:space="0" w:color="auto"/>
              <w:bottom w:val="single" w:sz="4" w:space="0" w:color="auto"/>
              <w:right w:val="single" w:sz="4" w:space="0" w:color="auto"/>
            </w:tcBorders>
          </w:tcPr>
          <w:p w14:paraId="00B071FD" w14:textId="5104C3AF" w:rsidR="005F4718" w:rsidRPr="00C106B9" w:rsidDel="0011163F" w:rsidRDefault="005F4718" w:rsidP="009C3129">
            <w:pPr>
              <w:ind w:firstLine="0"/>
              <w:rPr>
                <w:del w:id="18465" w:author="Ramasubramani, Hariharan" w:date="2015-07-13T16:01:00Z"/>
                <w:rFonts w:cstheme="minorHAnsi"/>
                <w:color w:val="000000" w:themeColor="text1"/>
              </w:rPr>
            </w:pPr>
            <w:del w:id="18466" w:author="Ramasubramani, Hariharan" w:date="2015-07-13T16:01:00Z">
              <w:r w:rsidRPr="00C106B9" w:rsidDel="0011163F">
                <w:rPr>
                  <w:rFonts w:cstheme="minorHAnsi"/>
                  <w:color w:val="000000" w:themeColor="text1"/>
                </w:rPr>
                <w:delText>Modified By</w:delText>
              </w:r>
              <w:r w:rsidDel="0011163F">
                <w:rPr>
                  <w:rFonts w:cstheme="minorHAnsi"/>
                  <w:color w:val="000000" w:themeColor="text1"/>
                </w:rPr>
                <w:delText>: Last Name</w:delText>
              </w:r>
              <w:bookmarkStart w:id="18467" w:name="_Toc425149439"/>
              <w:bookmarkStart w:id="18468" w:name="_Toc425161978"/>
              <w:bookmarkStart w:id="18469" w:name="_Toc425162986"/>
              <w:bookmarkStart w:id="18470" w:name="_Toc425163392"/>
              <w:bookmarkStart w:id="18471" w:name="_Toc425170879"/>
              <w:bookmarkStart w:id="18472" w:name="_Toc425173192"/>
              <w:bookmarkStart w:id="18473" w:name="_Toc425234665"/>
              <w:bookmarkStart w:id="18474" w:name="_Toc425238217"/>
              <w:bookmarkStart w:id="18475" w:name="_Toc425239463"/>
              <w:bookmarkStart w:id="18476" w:name="_Toc425240710"/>
              <w:bookmarkStart w:id="18477" w:name="_Toc425241956"/>
              <w:bookmarkStart w:id="18478" w:name="_Toc425243202"/>
              <w:bookmarkStart w:id="18479" w:name="_Toc425244449"/>
              <w:bookmarkStart w:id="18480" w:name="_Toc425245696"/>
              <w:bookmarkStart w:id="18481" w:name="_Toc425246943"/>
              <w:bookmarkStart w:id="18482" w:name="_Toc425248189"/>
              <w:bookmarkStart w:id="18483" w:name="_Toc425249436"/>
              <w:bookmarkStart w:id="18484" w:name="_Toc425250683"/>
              <w:bookmarkStart w:id="18485" w:name="_Toc425251930"/>
              <w:bookmarkStart w:id="18486" w:name="_Toc425252600"/>
              <w:bookmarkStart w:id="18487" w:name="_Toc425253271"/>
              <w:bookmarkStart w:id="18488" w:name="_Toc425256662"/>
              <w:bookmarkStart w:id="18489" w:name="_Toc425276363"/>
              <w:bookmarkStart w:id="18490" w:name="_Toc425342461"/>
              <w:bookmarkStart w:id="18491" w:name="_Toc425349667"/>
              <w:bookmarkStart w:id="18492" w:name="_Toc425352816"/>
              <w:bookmarkStart w:id="18493" w:name="_Toc425353501"/>
              <w:bookmarkStart w:id="18494" w:name="_Toc425787494"/>
              <w:bookmarkStart w:id="18495" w:name="_Toc425788180"/>
              <w:bookmarkStart w:id="18496" w:name="_Toc425788867"/>
              <w:bookmarkStart w:id="18497" w:name="_Toc425789554"/>
              <w:bookmarkStart w:id="18498" w:name="_Toc425790241"/>
              <w:bookmarkStart w:id="18499" w:name="_Toc425793981"/>
              <w:bookmarkStart w:id="18500" w:name="_Toc426384916"/>
              <w:bookmarkStart w:id="18501" w:name="_Toc426386320"/>
              <w:bookmarkStart w:id="18502" w:name="_Toc426387723"/>
              <w:bookmarkStart w:id="18503" w:name="_Toc426389127"/>
              <w:bookmarkStart w:id="18504" w:name="_Toc426390531"/>
              <w:bookmarkStart w:id="18505" w:name="_Toc426391935"/>
              <w:bookmarkStart w:id="18506" w:name="_Toc426393338"/>
              <w:bookmarkStart w:id="18507" w:name="_Toc427824923"/>
              <w:bookmarkStart w:id="18508" w:name="_Toc427852736"/>
              <w:bookmarkStart w:id="18509" w:name="_Toc427854976"/>
              <w:bookmarkStart w:id="18510" w:name="_Toc427857177"/>
              <w:bookmarkEnd w:id="18467"/>
              <w:bookmarkEnd w:id="18468"/>
              <w:bookmarkEnd w:id="18469"/>
              <w:bookmarkEnd w:id="18470"/>
              <w:bookmarkEnd w:id="18471"/>
              <w:bookmarkEnd w:id="18472"/>
              <w:bookmarkEnd w:id="18473"/>
              <w:bookmarkEnd w:id="18474"/>
              <w:bookmarkEnd w:id="18475"/>
              <w:bookmarkEnd w:id="18476"/>
              <w:bookmarkEnd w:id="18477"/>
              <w:bookmarkEnd w:id="18478"/>
              <w:bookmarkEnd w:id="18479"/>
              <w:bookmarkEnd w:id="18480"/>
              <w:bookmarkEnd w:id="18481"/>
              <w:bookmarkEnd w:id="18482"/>
              <w:bookmarkEnd w:id="18483"/>
              <w:bookmarkEnd w:id="18484"/>
              <w:bookmarkEnd w:id="18485"/>
              <w:bookmarkEnd w:id="18486"/>
              <w:bookmarkEnd w:id="18487"/>
              <w:bookmarkEnd w:id="18488"/>
              <w:bookmarkEnd w:id="18489"/>
              <w:bookmarkEnd w:id="18490"/>
              <w:bookmarkEnd w:id="18491"/>
              <w:bookmarkEnd w:id="18492"/>
              <w:bookmarkEnd w:id="18493"/>
              <w:bookmarkEnd w:id="18494"/>
              <w:bookmarkEnd w:id="18495"/>
              <w:bookmarkEnd w:id="18496"/>
              <w:bookmarkEnd w:id="18497"/>
              <w:bookmarkEnd w:id="18498"/>
              <w:bookmarkEnd w:id="18499"/>
              <w:bookmarkEnd w:id="18500"/>
              <w:bookmarkEnd w:id="18501"/>
              <w:bookmarkEnd w:id="18502"/>
              <w:bookmarkEnd w:id="18503"/>
              <w:bookmarkEnd w:id="18504"/>
              <w:bookmarkEnd w:id="18505"/>
              <w:bookmarkEnd w:id="18506"/>
              <w:bookmarkEnd w:id="18507"/>
              <w:bookmarkEnd w:id="18508"/>
              <w:bookmarkEnd w:id="18509"/>
              <w:bookmarkEnd w:id="18510"/>
            </w:del>
          </w:p>
        </w:tc>
        <w:tc>
          <w:tcPr>
            <w:tcW w:w="798" w:type="dxa"/>
            <w:tcBorders>
              <w:top w:val="single" w:sz="4" w:space="0" w:color="auto"/>
              <w:left w:val="single" w:sz="4" w:space="0" w:color="auto"/>
              <w:bottom w:val="single" w:sz="4" w:space="0" w:color="auto"/>
              <w:right w:val="single" w:sz="4" w:space="0" w:color="auto"/>
            </w:tcBorders>
          </w:tcPr>
          <w:p w14:paraId="0C11B0AF" w14:textId="3ED3FEF2" w:rsidR="005F4718" w:rsidRPr="00C106B9" w:rsidDel="0011163F" w:rsidRDefault="005F4718" w:rsidP="009C3129">
            <w:pPr>
              <w:ind w:left="-2" w:firstLine="0"/>
              <w:rPr>
                <w:del w:id="18511" w:author="Ramasubramani, Hariharan" w:date="2015-07-13T16:01:00Z"/>
                <w:rFonts w:cstheme="minorHAnsi"/>
                <w:color w:val="000000" w:themeColor="text1"/>
              </w:rPr>
            </w:pPr>
            <w:del w:id="18512" w:author="Ramasubramani, Hariharan" w:date="2015-07-13T16:01:00Z">
              <w:r w:rsidRPr="00C106B9" w:rsidDel="0011163F">
                <w:rPr>
                  <w:rFonts w:cstheme="minorHAnsi"/>
                  <w:color w:val="000000" w:themeColor="text1"/>
                </w:rPr>
                <w:delText>-</w:delText>
              </w:r>
              <w:bookmarkStart w:id="18513" w:name="_Toc425149440"/>
              <w:bookmarkStart w:id="18514" w:name="_Toc425161979"/>
              <w:bookmarkStart w:id="18515" w:name="_Toc425162987"/>
              <w:bookmarkStart w:id="18516" w:name="_Toc425163393"/>
              <w:bookmarkStart w:id="18517" w:name="_Toc425170880"/>
              <w:bookmarkStart w:id="18518" w:name="_Toc425173193"/>
              <w:bookmarkStart w:id="18519" w:name="_Toc425234666"/>
              <w:bookmarkStart w:id="18520" w:name="_Toc425238218"/>
              <w:bookmarkStart w:id="18521" w:name="_Toc425239464"/>
              <w:bookmarkStart w:id="18522" w:name="_Toc425240711"/>
              <w:bookmarkStart w:id="18523" w:name="_Toc425241957"/>
              <w:bookmarkStart w:id="18524" w:name="_Toc425243203"/>
              <w:bookmarkStart w:id="18525" w:name="_Toc425244450"/>
              <w:bookmarkStart w:id="18526" w:name="_Toc425245697"/>
              <w:bookmarkStart w:id="18527" w:name="_Toc425246944"/>
              <w:bookmarkStart w:id="18528" w:name="_Toc425248190"/>
              <w:bookmarkStart w:id="18529" w:name="_Toc425249437"/>
              <w:bookmarkStart w:id="18530" w:name="_Toc425250684"/>
              <w:bookmarkStart w:id="18531" w:name="_Toc425251931"/>
              <w:bookmarkStart w:id="18532" w:name="_Toc425252601"/>
              <w:bookmarkStart w:id="18533" w:name="_Toc425253272"/>
              <w:bookmarkStart w:id="18534" w:name="_Toc425256663"/>
              <w:bookmarkStart w:id="18535" w:name="_Toc425276364"/>
              <w:bookmarkStart w:id="18536" w:name="_Toc425342462"/>
              <w:bookmarkStart w:id="18537" w:name="_Toc425349668"/>
              <w:bookmarkStart w:id="18538" w:name="_Toc425352817"/>
              <w:bookmarkStart w:id="18539" w:name="_Toc425353502"/>
              <w:bookmarkStart w:id="18540" w:name="_Toc425787495"/>
              <w:bookmarkStart w:id="18541" w:name="_Toc425788181"/>
              <w:bookmarkStart w:id="18542" w:name="_Toc425788868"/>
              <w:bookmarkStart w:id="18543" w:name="_Toc425789555"/>
              <w:bookmarkStart w:id="18544" w:name="_Toc425790242"/>
              <w:bookmarkStart w:id="18545" w:name="_Toc425793982"/>
              <w:bookmarkStart w:id="18546" w:name="_Toc426384917"/>
              <w:bookmarkStart w:id="18547" w:name="_Toc426386321"/>
              <w:bookmarkStart w:id="18548" w:name="_Toc426387724"/>
              <w:bookmarkStart w:id="18549" w:name="_Toc426389128"/>
              <w:bookmarkStart w:id="18550" w:name="_Toc426390532"/>
              <w:bookmarkStart w:id="18551" w:name="_Toc426391936"/>
              <w:bookmarkStart w:id="18552" w:name="_Toc426393339"/>
              <w:bookmarkStart w:id="18553" w:name="_Toc427824924"/>
              <w:bookmarkStart w:id="18554" w:name="_Toc427852737"/>
              <w:bookmarkStart w:id="18555" w:name="_Toc427854977"/>
              <w:bookmarkStart w:id="18556" w:name="_Toc427857178"/>
              <w:bookmarkEnd w:id="18513"/>
              <w:bookmarkEnd w:id="18514"/>
              <w:bookmarkEnd w:id="18515"/>
              <w:bookmarkEnd w:id="18516"/>
              <w:bookmarkEnd w:id="18517"/>
              <w:bookmarkEnd w:id="18518"/>
              <w:bookmarkEnd w:id="18519"/>
              <w:bookmarkEnd w:id="18520"/>
              <w:bookmarkEnd w:id="18521"/>
              <w:bookmarkEnd w:id="18522"/>
              <w:bookmarkEnd w:id="18523"/>
              <w:bookmarkEnd w:id="18524"/>
              <w:bookmarkEnd w:id="18525"/>
              <w:bookmarkEnd w:id="18526"/>
              <w:bookmarkEnd w:id="18527"/>
              <w:bookmarkEnd w:id="18528"/>
              <w:bookmarkEnd w:id="18529"/>
              <w:bookmarkEnd w:id="18530"/>
              <w:bookmarkEnd w:id="18531"/>
              <w:bookmarkEnd w:id="18532"/>
              <w:bookmarkEnd w:id="18533"/>
              <w:bookmarkEnd w:id="18534"/>
              <w:bookmarkEnd w:id="18535"/>
              <w:bookmarkEnd w:id="18536"/>
              <w:bookmarkEnd w:id="18537"/>
              <w:bookmarkEnd w:id="18538"/>
              <w:bookmarkEnd w:id="18539"/>
              <w:bookmarkEnd w:id="18540"/>
              <w:bookmarkEnd w:id="18541"/>
              <w:bookmarkEnd w:id="18542"/>
              <w:bookmarkEnd w:id="18543"/>
              <w:bookmarkEnd w:id="18544"/>
              <w:bookmarkEnd w:id="18545"/>
              <w:bookmarkEnd w:id="18546"/>
              <w:bookmarkEnd w:id="18547"/>
              <w:bookmarkEnd w:id="18548"/>
              <w:bookmarkEnd w:id="18549"/>
              <w:bookmarkEnd w:id="18550"/>
              <w:bookmarkEnd w:id="18551"/>
              <w:bookmarkEnd w:id="18552"/>
              <w:bookmarkEnd w:id="18553"/>
              <w:bookmarkEnd w:id="18554"/>
              <w:bookmarkEnd w:id="18555"/>
              <w:bookmarkEnd w:id="18556"/>
            </w:del>
          </w:p>
        </w:tc>
        <w:tc>
          <w:tcPr>
            <w:tcW w:w="939" w:type="dxa"/>
            <w:tcBorders>
              <w:top w:val="single" w:sz="4" w:space="0" w:color="auto"/>
              <w:left w:val="single" w:sz="4" w:space="0" w:color="auto"/>
              <w:bottom w:val="single" w:sz="4" w:space="0" w:color="auto"/>
              <w:right w:val="single" w:sz="4" w:space="0" w:color="auto"/>
            </w:tcBorders>
          </w:tcPr>
          <w:p w14:paraId="1DB3DEC7" w14:textId="65E852BE" w:rsidR="005F4718" w:rsidRPr="00C106B9" w:rsidDel="0011163F" w:rsidRDefault="005F4718" w:rsidP="009C3129">
            <w:pPr>
              <w:ind w:left="-57" w:firstLine="0"/>
              <w:jc w:val="center"/>
              <w:rPr>
                <w:del w:id="18557" w:author="Ramasubramani, Hariharan" w:date="2015-07-13T16:01:00Z"/>
                <w:rFonts w:cstheme="minorHAnsi"/>
                <w:color w:val="000000" w:themeColor="text1"/>
              </w:rPr>
            </w:pPr>
            <w:del w:id="18558" w:author="Ramasubramani, Hariharan" w:date="2015-07-13T16:01:00Z">
              <w:r w:rsidRPr="00C106B9" w:rsidDel="0011163F">
                <w:rPr>
                  <w:rFonts w:cstheme="minorHAnsi"/>
                  <w:color w:val="000000" w:themeColor="text1"/>
                </w:rPr>
                <w:delText>AP</w:delText>
              </w:r>
              <w:bookmarkStart w:id="18559" w:name="_Toc425149441"/>
              <w:bookmarkStart w:id="18560" w:name="_Toc425161980"/>
              <w:bookmarkStart w:id="18561" w:name="_Toc425162988"/>
              <w:bookmarkStart w:id="18562" w:name="_Toc425163394"/>
              <w:bookmarkStart w:id="18563" w:name="_Toc425170881"/>
              <w:bookmarkStart w:id="18564" w:name="_Toc425173194"/>
              <w:bookmarkStart w:id="18565" w:name="_Toc425234667"/>
              <w:bookmarkStart w:id="18566" w:name="_Toc425238219"/>
              <w:bookmarkStart w:id="18567" w:name="_Toc425239465"/>
              <w:bookmarkStart w:id="18568" w:name="_Toc425240712"/>
              <w:bookmarkStart w:id="18569" w:name="_Toc425241958"/>
              <w:bookmarkStart w:id="18570" w:name="_Toc425243204"/>
              <w:bookmarkStart w:id="18571" w:name="_Toc425244451"/>
              <w:bookmarkStart w:id="18572" w:name="_Toc425245698"/>
              <w:bookmarkStart w:id="18573" w:name="_Toc425246945"/>
              <w:bookmarkStart w:id="18574" w:name="_Toc425248191"/>
              <w:bookmarkStart w:id="18575" w:name="_Toc425249438"/>
              <w:bookmarkStart w:id="18576" w:name="_Toc425250685"/>
              <w:bookmarkStart w:id="18577" w:name="_Toc425251932"/>
              <w:bookmarkStart w:id="18578" w:name="_Toc425252602"/>
              <w:bookmarkStart w:id="18579" w:name="_Toc425253273"/>
              <w:bookmarkStart w:id="18580" w:name="_Toc425256664"/>
              <w:bookmarkStart w:id="18581" w:name="_Toc425276365"/>
              <w:bookmarkStart w:id="18582" w:name="_Toc425342463"/>
              <w:bookmarkStart w:id="18583" w:name="_Toc425349669"/>
              <w:bookmarkStart w:id="18584" w:name="_Toc425352818"/>
              <w:bookmarkStart w:id="18585" w:name="_Toc425353503"/>
              <w:bookmarkStart w:id="18586" w:name="_Toc425787496"/>
              <w:bookmarkStart w:id="18587" w:name="_Toc425788182"/>
              <w:bookmarkStart w:id="18588" w:name="_Toc425788869"/>
              <w:bookmarkStart w:id="18589" w:name="_Toc425789556"/>
              <w:bookmarkStart w:id="18590" w:name="_Toc425790243"/>
              <w:bookmarkStart w:id="18591" w:name="_Toc425793983"/>
              <w:bookmarkStart w:id="18592" w:name="_Toc426384918"/>
              <w:bookmarkStart w:id="18593" w:name="_Toc426386322"/>
              <w:bookmarkStart w:id="18594" w:name="_Toc426387725"/>
              <w:bookmarkStart w:id="18595" w:name="_Toc426389129"/>
              <w:bookmarkStart w:id="18596" w:name="_Toc426390533"/>
              <w:bookmarkStart w:id="18597" w:name="_Toc426391937"/>
              <w:bookmarkStart w:id="18598" w:name="_Toc426393340"/>
              <w:bookmarkStart w:id="18599" w:name="_Toc427824925"/>
              <w:bookmarkStart w:id="18600" w:name="_Toc427852738"/>
              <w:bookmarkStart w:id="18601" w:name="_Toc427854978"/>
              <w:bookmarkStart w:id="18602" w:name="_Toc427857179"/>
              <w:bookmarkEnd w:id="18559"/>
              <w:bookmarkEnd w:id="18560"/>
              <w:bookmarkEnd w:id="18561"/>
              <w:bookmarkEnd w:id="18562"/>
              <w:bookmarkEnd w:id="18563"/>
              <w:bookmarkEnd w:id="18564"/>
              <w:bookmarkEnd w:id="18565"/>
              <w:bookmarkEnd w:id="18566"/>
              <w:bookmarkEnd w:id="18567"/>
              <w:bookmarkEnd w:id="18568"/>
              <w:bookmarkEnd w:id="18569"/>
              <w:bookmarkEnd w:id="18570"/>
              <w:bookmarkEnd w:id="18571"/>
              <w:bookmarkEnd w:id="18572"/>
              <w:bookmarkEnd w:id="18573"/>
              <w:bookmarkEnd w:id="18574"/>
              <w:bookmarkEnd w:id="18575"/>
              <w:bookmarkEnd w:id="18576"/>
              <w:bookmarkEnd w:id="18577"/>
              <w:bookmarkEnd w:id="18578"/>
              <w:bookmarkEnd w:id="18579"/>
              <w:bookmarkEnd w:id="18580"/>
              <w:bookmarkEnd w:id="18581"/>
              <w:bookmarkEnd w:id="18582"/>
              <w:bookmarkEnd w:id="18583"/>
              <w:bookmarkEnd w:id="18584"/>
              <w:bookmarkEnd w:id="18585"/>
              <w:bookmarkEnd w:id="18586"/>
              <w:bookmarkEnd w:id="18587"/>
              <w:bookmarkEnd w:id="18588"/>
              <w:bookmarkEnd w:id="18589"/>
              <w:bookmarkEnd w:id="18590"/>
              <w:bookmarkEnd w:id="18591"/>
              <w:bookmarkEnd w:id="18592"/>
              <w:bookmarkEnd w:id="18593"/>
              <w:bookmarkEnd w:id="18594"/>
              <w:bookmarkEnd w:id="18595"/>
              <w:bookmarkEnd w:id="18596"/>
              <w:bookmarkEnd w:id="18597"/>
              <w:bookmarkEnd w:id="18598"/>
              <w:bookmarkEnd w:id="18599"/>
              <w:bookmarkEnd w:id="18600"/>
              <w:bookmarkEnd w:id="18601"/>
              <w:bookmarkEnd w:id="18602"/>
            </w:del>
          </w:p>
        </w:tc>
        <w:tc>
          <w:tcPr>
            <w:tcW w:w="771" w:type="dxa"/>
            <w:tcBorders>
              <w:top w:val="single" w:sz="4" w:space="0" w:color="auto"/>
              <w:left w:val="single" w:sz="4" w:space="0" w:color="auto"/>
              <w:bottom w:val="single" w:sz="4" w:space="0" w:color="auto"/>
              <w:right w:val="single" w:sz="4" w:space="0" w:color="auto"/>
            </w:tcBorders>
          </w:tcPr>
          <w:p w14:paraId="187635ED" w14:textId="1CBB3225" w:rsidR="005F4718" w:rsidRPr="00C106B9" w:rsidDel="0011163F" w:rsidRDefault="005F4718" w:rsidP="009C3129">
            <w:pPr>
              <w:ind w:left="-57" w:firstLine="0"/>
              <w:jc w:val="center"/>
              <w:rPr>
                <w:del w:id="18603" w:author="Ramasubramani, Hariharan" w:date="2015-07-13T16:01:00Z"/>
                <w:rFonts w:cstheme="minorHAnsi"/>
                <w:color w:val="000000" w:themeColor="text1"/>
              </w:rPr>
            </w:pPr>
            <w:del w:id="18604" w:author="Ramasubramani, Hariharan" w:date="2015-07-13T16:01:00Z">
              <w:r w:rsidRPr="00C106B9" w:rsidDel="0011163F">
                <w:rPr>
                  <w:rFonts w:cstheme="minorHAnsi"/>
                  <w:color w:val="000000" w:themeColor="text1"/>
                </w:rPr>
                <w:delText>NE</w:delText>
              </w:r>
              <w:bookmarkStart w:id="18605" w:name="_Toc425149442"/>
              <w:bookmarkStart w:id="18606" w:name="_Toc425161981"/>
              <w:bookmarkStart w:id="18607" w:name="_Toc425162989"/>
              <w:bookmarkStart w:id="18608" w:name="_Toc425163395"/>
              <w:bookmarkStart w:id="18609" w:name="_Toc425170882"/>
              <w:bookmarkStart w:id="18610" w:name="_Toc425173195"/>
              <w:bookmarkStart w:id="18611" w:name="_Toc425234668"/>
              <w:bookmarkStart w:id="18612" w:name="_Toc425238220"/>
              <w:bookmarkStart w:id="18613" w:name="_Toc425239466"/>
              <w:bookmarkStart w:id="18614" w:name="_Toc425240713"/>
              <w:bookmarkStart w:id="18615" w:name="_Toc425241959"/>
              <w:bookmarkStart w:id="18616" w:name="_Toc425243205"/>
              <w:bookmarkStart w:id="18617" w:name="_Toc425244452"/>
              <w:bookmarkStart w:id="18618" w:name="_Toc425245699"/>
              <w:bookmarkStart w:id="18619" w:name="_Toc425246946"/>
              <w:bookmarkStart w:id="18620" w:name="_Toc425248192"/>
              <w:bookmarkStart w:id="18621" w:name="_Toc425249439"/>
              <w:bookmarkStart w:id="18622" w:name="_Toc425250686"/>
              <w:bookmarkStart w:id="18623" w:name="_Toc425251933"/>
              <w:bookmarkStart w:id="18624" w:name="_Toc425252603"/>
              <w:bookmarkStart w:id="18625" w:name="_Toc425253274"/>
              <w:bookmarkStart w:id="18626" w:name="_Toc425256665"/>
              <w:bookmarkStart w:id="18627" w:name="_Toc425276366"/>
              <w:bookmarkStart w:id="18628" w:name="_Toc425342464"/>
              <w:bookmarkStart w:id="18629" w:name="_Toc425349670"/>
              <w:bookmarkStart w:id="18630" w:name="_Toc425352819"/>
              <w:bookmarkStart w:id="18631" w:name="_Toc425353504"/>
              <w:bookmarkStart w:id="18632" w:name="_Toc425787497"/>
              <w:bookmarkStart w:id="18633" w:name="_Toc425788183"/>
              <w:bookmarkStart w:id="18634" w:name="_Toc425788870"/>
              <w:bookmarkStart w:id="18635" w:name="_Toc425789557"/>
              <w:bookmarkStart w:id="18636" w:name="_Toc425790244"/>
              <w:bookmarkStart w:id="18637" w:name="_Toc425793984"/>
              <w:bookmarkStart w:id="18638" w:name="_Toc426384919"/>
              <w:bookmarkStart w:id="18639" w:name="_Toc426386323"/>
              <w:bookmarkStart w:id="18640" w:name="_Toc426387726"/>
              <w:bookmarkStart w:id="18641" w:name="_Toc426389130"/>
              <w:bookmarkStart w:id="18642" w:name="_Toc426390534"/>
              <w:bookmarkStart w:id="18643" w:name="_Toc426391938"/>
              <w:bookmarkStart w:id="18644" w:name="_Toc426393341"/>
              <w:bookmarkStart w:id="18645" w:name="_Toc427824926"/>
              <w:bookmarkStart w:id="18646" w:name="_Toc427852739"/>
              <w:bookmarkStart w:id="18647" w:name="_Toc427854979"/>
              <w:bookmarkStart w:id="18648" w:name="_Toc427857180"/>
              <w:bookmarkEnd w:id="18605"/>
              <w:bookmarkEnd w:id="18606"/>
              <w:bookmarkEnd w:id="18607"/>
              <w:bookmarkEnd w:id="18608"/>
              <w:bookmarkEnd w:id="18609"/>
              <w:bookmarkEnd w:id="18610"/>
              <w:bookmarkEnd w:id="18611"/>
              <w:bookmarkEnd w:id="18612"/>
              <w:bookmarkEnd w:id="18613"/>
              <w:bookmarkEnd w:id="18614"/>
              <w:bookmarkEnd w:id="18615"/>
              <w:bookmarkEnd w:id="18616"/>
              <w:bookmarkEnd w:id="18617"/>
              <w:bookmarkEnd w:id="18618"/>
              <w:bookmarkEnd w:id="18619"/>
              <w:bookmarkEnd w:id="18620"/>
              <w:bookmarkEnd w:id="18621"/>
              <w:bookmarkEnd w:id="18622"/>
              <w:bookmarkEnd w:id="18623"/>
              <w:bookmarkEnd w:id="18624"/>
              <w:bookmarkEnd w:id="18625"/>
              <w:bookmarkEnd w:id="18626"/>
              <w:bookmarkEnd w:id="18627"/>
              <w:bookmarkEnd w:id="18628"/>
              <w:bookmarkEnd w:id="18629"/>
              <w:bookmarkEnd w:id="18630"/>
              <w:bookmarkEnd w:id="18631"/>
              <w:bookmarkEnd w:id="18632"/>
              <w:bookmarkEnd w:id="18633"/>
              <w:bookmarkEnd w:id="18634"/>
              <w:bookmarkEnd w:id="18635"/>
              <w:bookmarkEnd w:id="18636"/>
              <w:bookmarkEnd w:id="18637"/>
              <w:bookmarkEnd w:id="18638"/>
              <w:bookmarkEnd w:id="18639"/>
              <w:bookmarkEnd w:id="18640"/>
              <w:bookmarkEnd w:id="18641"/>
              <w:bookmarkEnd w:id="18642"/>
              <w:bookmarkEnd w:id="18643"/>
              <w:bookmarkEnd w:id="18644"/>
              <w:bookmarkEnd w:id="18645"/>
              <w:bookmarkEnd w:id="18646"/>
              <w:bookmarkEnd w:id="18647"/>
              <w:bookmarkEnd w:id="18648"/>
            </w:del>
          </w:p>
        </w:tc>
        <w:tc>
          <w:tcPr>
            <w:tcW w:w="1351" w:type="dxa"/>
            <w:tcBorders>
              <w:top w:val="single" w:sz="4" w:space="0" w:color="auto"/>
              <w:left w:val="single" w:sz="4" w:space="0" w:color="auto"/>
              <w:bottom w:val="single" w:sz="4" w:space="0" w:color="auto"/>
              <w:right w:val="single" w:sz="4" w:space="0" w:color="auto"/>
            </w:tcBorders>
          </w:tcPr>
          <w:p w14:paraId="09FF74B8" w14:textId="390DD858" w:rsidR="005F4718" w:rsidRPr="00C106B9" w:rsidDel="0011163F" w:rsidRDefault="00A137AC" w:rsidP="009C3129">
            <w:pPr>
              <w:ind w:left="-57" w:firstLine="0"/>
              <w:jc w:val="center"/>
              <w:rPr>
                <w:del w:id="18649" w:author="Ramasubramani, Hariharan" w:date="2015-07-13T16:01:00Z"/>
                <w:rFonts w:cstheme="minorHAnsi"/>
                <w:color w:val="000000" w:themeColor="text1"/>
              </w:rPr>
            </w:pPr>
            <w:del w:id="18650" w:author="Ramasubramani, Hariharan" w:date="2015-07-13T16:01:00Z">
              <w:r w:rsidDel="0011163F">
                <w:rPr>
                  <w:rFonts w:cstheme="minorHAnsi"/>
                  <w:color w:val="000000" w:themeColor="text1"/>
                </w:rPr>
                <w:delText>ANSC</w:delText>
              </w:r>
              <w:bookmarkStart w:id="18651" w:name="_Toc425149443"/>
              <w:bookmarkStart w:id="18652" w:name="_Toc425161982"/>
              <w:bookmarkStart w:id="18653" w:name="_Toc425162990"/>
              <w:bookmarkStart w:id="18654" w:name="_Toc425163396"/>
              <w:bookmarkStart w:id="18655" w:name="_Toc425170883"/>
              <w:bookmarkStart w:id="18656" w:name="_Toc425173196"/>
              <w:bookmarkStart w:id="18657" w:name="_Toc425234669"/>
              <w:bookmarkStart w:id="18658" w:name="_Toc425238221"/>
              <w:bookmarkStart w:id="18659" w:name="_Toc425239467"/>
              <w:bookmarkStart w:id="18660" w:name="_Toc425240714"/>
              <w:bookmarkStart w:id="18661" w:name="_Toc425241960"/>
              <w:bookmarkStart w:id="18662" w:name="_Toc425243206"/>
              <w:bookmarkStart w:id="18663" w:name="_Toc425244453"/>
              <w:bookmarkStart w:id="18664" w:name="_Toc425245700"/>
              <w:bookmarkStart w:id="18665" w:name="_Toc425246947"/>
              <w:bookmarkStart w:id="18666" w:name="_Toc425248193"/>
              <w:bookmarkStart w:id="18667" w:name="_Toc425249440"/>
              <w:bookmarkStart w:id="18668" w:name="_Toc425250687"/>
              <w:bookmarkStart w:id="18669" w:name="_Toc425251934"/>
              <w:bookmarkStart w:id="18670" w:name="_Toc425252604"/>
              <w:bookmarkStart w:id="18671" w:name="_Toc425253275"/>
              <w:bookmarkStart w:id="18672" w:name="_Toc425256666"/>
              <w:bookmarkStart w:id="18673" w:name="_Toc425276367"/>
              <w:bookmarkStart w:id="18674" w:name="_Toc425342465"/>
              <w:bookmarkStart w:id="18675" w:name="_Toc425349671"/>
              <w:bookmarkStart w:id="18676" w:name="_Toc425352820"/>
              <w:bookmarkStart w:id="18677" w:name="_Toc425353505"/>
              <w:bookmarkStart w:id="18678" w:name="_Toc425787498"/>
              <w:bookmarkStart w:id="18679" w:name="_Toc425788184"/>
              <w:bookmarkStart w:id="18680" w:name="_Toc425788871"/>
              <w:bookmarkStart w:id="18681" w:name="_Toc425789558"/>
              <w:bookmarkStart w:id="18682" w:name="_Toc425790245"/>
              <w:bookmarkStart w:id="18683" w:name="_Toc425793985"/>
              <w:bookmarkStart w:id="18684" w:name="_Toc426384920"/>
              <w:bookmarkStart w:id="18685" w:name="_Toc426386324"/>
              <w:bookmarkStart w:id="18686" w:name="_Toc426387727"/>
              <w:bookmarkStart w:id="18687" w:name="_Toc426389131"/>
              <w:bookmarkStart w:id="18688" w:name="_Toc426390535"/>
              <w:bookmarkStart w:id="18689" w:name="_Toc426391939"/>
              <w:bookmarkStart w:id="18690" w:name="_Toc426393342"/>
              <w:bookmarkStart w:id="18691" w:name="_Toc427824927"/>
              <w:bookmarkStart w:id="18692" w:name="_Toc427852740"/>
              <w:bookmarkStart w:id="18693" w:name="_Toc427854980"/>
              <w:bookmarkStart w:id="18694" w:name="_Toc427857181"/>
              <w:bookmarkEnd w:id="18651"/>
              <w:bookmarkEnd w:id="18652"/>
              <w:bookmarkEnd w:id="18653"/>
              <w:bookmarkEnd w:id="18654"/>
              <w:bookmarkEnd w:id="18655"/>
              <w:bookmarkEnd w:id="18656"/>
              <w:bookmarkEnd w:id="18657"/>
              <w:bookmarkEnd w:id="18658"/>
              <w:bookmarkEnd w:id="18659"/>
              <w:bookmarkEnd w:id="18660"/>
              <w:bookmarkEnd w:id="18661"/>
              <w:bookmarkEnd w:id="18662"/>
              <w:bookmarkEnd w:id="18663"/>
              <w:bookmarkEnd w:id="18664"/>
              <w:bookmarkEnd w:id="18665"/>
              <w:bookmarkEnd w:id="18666"/>
              <w:bookmarkEnd w:id="18667"/>
              <w:bookmarkEnd w:id="18668"/>
              <w:bookmarkEnd w:id="18669"/>
              <w:bookmarkEnd w:id="18670"/>
              <w:bookmarkEnd w:id="18671"/>
              <w:bookmarkEnd w:id="18672"/>
              <w:bookmarkEnd w:id="18673"/>
              <w:bookmarkEnd w:id="18674"/>
              <w:bookmarkEnd w:id="18675"/>
              <w:bookmarkEnd w:id="18676"/>
              <w:bookmarkEnd w:id="18677"/>
              <w:bookmarkEnd w:id="18678"/>
              <w:bookmarkEnd w:id="18679"/>
              <w:bookmarkEnd w:id="18680"/>
              <w:bookmarkEnd w:id="18681"/>
              <w:bookmarkEnd w:id="18682"/>
              <w:bookmarkEnd w:id="18683"/>
              <w:bookmarkEnd w:id="18684"/>
              <w:bookmarkEnd w:id="18685"/>
              <w:bookmarkEnd w:id="18686"/>
              <w:bookmarkEnd w:id="18687"/>
              <w:bookmarkEnd w:id="18688"/>
              <w:bookmarkEnd w:id="18689"/>
              <w:bookmarkEnd w:id="18690"/>
              <w:bookmarkEnd w:id="18691"/>
              <w:bookmarkEnd w:id="18692"/>
              <w:bookmarkEnd w:id="18693"/>
              <w:bookmarkEnd w:id="18694"/>
            </w:del>
          </w:p>
        </w:tc>
        <w:tc>
          <w:tcPr>
            <w:tcW w:w="712" w:type="dxa"/>
            <w:tcBorders>
              <w:top w:val="single" w:sz="4" w:space="0" w:color="auto"/>
              <w:left w:val="single" w:sz="4" w:space="0" w:color="auto"/>
              <w:bottom w:val="single" w:sz="4" w:space="0" w:color="auto"/>
              <w:right w:val="single" w:sz="4" w:space="0" w:color="auto"/>
            </w:tcBorders>
          </w:tcPr>
          <w:p w14:paraId="282D67BC" w14:textId="63316D80" w:rsidR="005F4718" w:rsidRPr="00C106B9" w:rsidDel="0011163F" w:rsidRDefault="005F4718" w:rsidP="009C3129">
            <w:pPr>
              <w:ind w:left="-57" w:firstLine="0"/>
              <w:jc w:val="center"/>
              <w:rPr>
                <w:del w:id="18695" w:author="Ramasubramani, Hariharan" w:date="2015-07-13T16:01:00Z"/>
                <w:rFonts w:cstheme="minorHAnsi"/>
                <w:color w:val="000000" w:themeColor="text1"/>
              </w:rPr>
            </w:pPr>
            <w:del w:id="18696" w:author="Ramasubramani, Hariharan" w:date="2015-07-13T16:01:00Z">
              <w:r w:rsidRPr="00C106B9" w:rsidDel="0011163F">
                <w:rPr>
                  <w:rFonts w:cstheme="minorHAnsi"/>
                  <w:color w:val="000000" w:themeColor="text1"/>
                </w:rPr>
                <w:delText>-</w:delText>
              </w:r>
              <w:bookmarkStart w:id="18697" w:name="_Toc425149444"/>
              <w:bookmarkStart w:id="18698" w:name="_Toc425161983"/>
              <w:bookmarkStart w:id="18699" w:name="_Toc425162991"/>
              <w:bookmarkStart w:id="18700" w:name="_Toc425163397"/>
              <w:bookmarkStart w:id="18701" w:name="_Toc425170884"/>
              <w:bookmarkStart w:id="18702" w:name="_Toc425173197"/>
              <w:bookmarkStart w:id="18703" w:name="_Toc425234670"/>
              <w:bookmarkStart w:id="18704" w:name="_Toc425238222"/>
              <w:bookmarkStart w:id="18705" w:name="_Toc425239468"/>
              <w:bookmarkStart w:id="18706" w:name="_Toc425240715"/>
              <w:bookmarkStart w:id="18707" w:name="_Toc425241961"/>
              <w:bookmarkStart w:id="18708" w:name="_Toc425243207"/>
              <w:bookmarkStart w:id="18709" w:name="_Toc425244454"/>
              <w:bookmarkStart w:id="18710" w:name="_Toc425245701"/>
              <w:bookmarkStart w:id="18711" w:name="_Toc425246948"/>
              <w:bookmarkStart w:id="18712" w:name="_Toc425248194"/>
              <w:bookmarkStart w:id="18713" w:name="_Toc425249441"/>
              <w:bookmarkStart w:id="18714" w:name="_Toc425250688"/>
              <w:bookmarkStart w:id="18715" w:name="_Toc425251935"/>
              <w:bookmarkStart w:id="18716" w:name="_Toc425252605"/>
              <w:bookmarkStart w:id="18717" w:name="_Toc425253276"/>
              <w:bookmarkStart w:id="18718" w:name="_Toc425256667"/>
              <w:bookmarkStart w:id="18719" w:name="_Toc425276368"/>
              <w:bookmarkStart w:id="18720" w:name="_Toc425342466"/>
              <w:bookmarkStart w:id="18721" w:name="_Toc425349672"/>
              <w:bookmarkStart w:id="18722" w:name="_Toc425352821"/>
              <w:bookmarkStart w:id="18723" w:name="_Toc425353506"/>
              <w:bookmarkStart w:id="18724" w:name="_Toc425787499"/>
              <w:bookmarkStart w:id="18725" w:name="_Toc425788185"/>
              <w:bookmarkStart w:id="18726" w:name="_Toc425788872"/>
              <w:bookmarkStart w:id="18727" w:name="_Toc425789559"/>
              <w:bookmarkStart w:id="18728" w:name="_Toc425790246"/>
              <w:bookmarkStart w:id="18729" w:name="_Toc425793986"/>
              <w:bookmarkStart w:id="18730" w:name="_Toc426384921"/>
              <w:bookmarkStart w:id="18731" w:name="_Toc426386325"/>
              <w:bookmarkStart w:id="18732" w:name="_Toc426387728"/>
              <w:bookmarkStart w:id="18733" w:name="_Toc426389132"/>
              <w:bookmarkStart w:id="18734" w:name="_Toc426390536"/>
              <w:bookmarkStart w:id="18735" w:name="_Toc426391940"/>
              <w:bookmarkStart w:id="18736" w:name="_Toc426393343"/>
              <w:bookmarkStart w:id="18737" w:name="_Toc427824928"/>
              <w:bookmarkStart w:id="18738" w:name="_Toc427852741"/>
              <w:bookmarkStart w:id="18739" w:name="_Toc427854981"/>
              <w:bookmarkStart w:id="18740" w:name="_Toc427857182"/>
              <w:bookmarkEnd w:id="18697"/>
              <w:bookmarkEnd w:id="18698"/>
              <w:bookmarkEnd w:id="18699"/>
              <w:bookmarkEnd w:id="18700"/>
              <w:bookmarkEnd w:id="18701"/>
              <w:bookmarkEnd w:id="18702"/>
              <w:bookmarkEnd w:id="18703"/>
              <w:bookmarkEnd w:id="18704"/>
              <w:bookmarkEnd w:id="18705"/>
              <w:bookmarkEnd w:id="18706"/>
              <w:bookmarkEnd w:id="18707"/>
              <w:bookmarkEnd w:id="18708"/>
              <w:bookmarkEnd w:id="18709"/>
              <w:bookmarkEnd w:id="18710"/>
              <w:bookmarkEnd w:id="18711"/>
              <w:bookmarkEnd w:id="18712"/>
              <w:bookmarkEnd w:id="18713"/>
              <w:bookmarkEnd w:id="18714"/>
              <w:bookmarkEnd w:id="18715"/>
              <w:bookmarkEnd w:id="18716"/>
              <w:bookmarkEnd w:id="18717"/>
              <w:bookmarkEnd w:id="18718"/>
              <w:bookmarkEnd w:id="18719"/>
              <w:bookmarkEnd w:id="18720"/>
              <w:bookmarkEnd w:id="18721"/>
              <w:bookmarkEnd w:id="18722"/>
              <w:bookmarkEnd w:id="18723"/>
              <w:bookmarkEnd w:id="18724"/>
              <w:bookmarkEnd w:id="18725"/>
              <w:bookmarkEnd w:id="18726"/>
              <w:bookmarkEnd w:id="18727"/>
              <w:bookmarkEnd w:id="18728"/>
              <w:bookmarkEnd w:id="18729"/>
              <w:bookmarkEnd w:id="18730"/>
              <w:bookmarkEnd w:id="18731"/>
              <w:bookmarkEnd w:id="18732"/>
              <w:bookmarkEnd w:id="18733"/>
              <w:bookmarkEnd w:id="18734"/>
              <w:bookmarkEnd w:id="18735"/>
              <w:bookmarkEnd w:id="18736"/>
              <w:bookmarkEnd w:id="18737"/>
              <w:bookmarkEnd w:id="18738"/>
              <w:bookmarkEnd w:id="18739"/>
              <w:bookmarkEnd w:id="18740"/>
            </w:del>
          </w:p>
        </w:tc>
        <w:tc>
          <w:tcPr>
            <w:tcW w:w="2441" w:type="dxa"/>
            <w:tcBorders>
              <w:top w:val="single" w:sz="4" w:space="0" w:color="auto"/>
              <w:left w:val="single" w:sz="4" w:space="0" w:color="auto"/>
              <w:bottom w:val="single" w:sz="4" w:space="0" w:color="auto"/>
              <w:right w:val="single" w:sz="4" w:space="0" w:color="auto"/>
            </w:tcBorders>
          </w:tcPr>
          <w:p w14:paraId="70F171EC" w14:textId="7A42B6EA" w:rsidR="005F4718" w:rsidDel="0011163F" w:rsidRDefault="005F4718" w:rsidP="009C3129">
            <w:pPr>
              <w:ind w:left="-57" w:right="-70" w:firstLine="0"/>
              <w:jc w:val="center"/>
              <w:rPr>
                <w:del w:id="18741" w:author="Ramasubramani, Hariharan" w:date="2015-07-13T16:01:00Z"/>
                <w:rFonts w:cstheme="minorHAnsi"/>
                <w:color w:val="000000" w:themeColor="text1"/>
              </w:rPr>
            </w:pPr>
            <w:del w:id="18742" w:author="Ramasubramani, Hariharan" w:date="2015-07-13T16:01:00Z">
              <w:r w:rsidDel="0011163F">
                <w:rPr>
                  <w:rFonts w:cstheme="minorHAnsi"/>
                  <w:color w:val="000000" w:themeColor="text1"/>
                </w:rPr>
                <w:delText>Format:</w:delText>
              </w:r>
              <w:bookmarkStart w:id="18743" w:name="_Toc425149445"/>
              <w:bookmarkStart w:id="18744" w:name="_Toc425161984"/>
              <w:bookmarkStart w:id="18745" w:name="_Toc425162992"/>
              <w:bookmarkStart w:id="18746" w:name="_Toc425163398"/>
              <w:bookmarkStart w:id="18747" w:name="_Toc425170885"/>
              <w:bookmarkStart w:id="18748" w:name="_Toc425173198"/>
              <w:bookmarkStart w:id="18749" w:name="_Toc425234671"/>
              <w:bookmarkStart w:id="18750" w:name="_Toc425238223"/>
              <w:bookmarkStart w:id="18751" w:name="_Toc425239469"/>
              <w:bookmarkStart w:id="18752" w:name="_Toc425240716"/>
              <w:bookmarkStart w:id="18753" w:name="_Toc425241962"/>
              <w:bookmarkStart w:id="18754" w:name="_Toc425243208"/>
              <w:bookmarkStart w:id="18755" w:name="_Toc425244455"/>
              <w:bookmarkStart w:id="18756" w:name="_Toc425245702"/>
              <w:bookmarkStart w:id="18757" w:name="_Toc425246949"/>
              <w:bookmarkStart w:id="18758" w:name="_Toc425248195"/>
              <w:bookmarkStart w:id="18759" w:name="_Toc425249442"/>
              <w:bookmarkStart w:id="18760" w:name="_Toc425250689"/>
              <w:bookmarkStart w:id="18761" w:name="_Toc425251936"/>
              <w:bookmarkStart w:id="18762" w:name="_Toc425252606"/>
              <w:bookmarkStart w:id="18763" w:name="_Toc425253277"/>
              <w:bookmarkStart w:id="18764" w:name="_Toc425256668"/>
              <w:bookmarkStart w:id="18765" w:name="_Toc425276369"/>
              <w:bookmarkStart w:id="18766" w:name="_Toc425342467"/>
              <w:bookmarkStart w:id="18767" w:name="_Toc425349673"/>
              <w:bookmarkStart w:id="18768" w:name="_Toc425352822"/>
              <w:bookmarkStart w:id="18769" w:name="_Toc425353507"/>
              <w:bookmarkStart w:id="18770" w:name="_Toc425787500"/>
              <w:bookmarkStart w:id="18771" w:name="_Toc425788186"/>
              <w:bookmarkStart w:id="18772" w:name="_Toc425788873"/>
              <w:bookmarkStart w:id="18773" w:name="_Toc425789560"/>
              <w:bookmarkStart w:id="18774" w:name="_Toc425790247"/>
              <w:bookmarkStart w:id="18775" w:name="_Toc425793987"/>
              <w:bookmarkStart w:id="18776" w:name="_Toc426384922"/>
              <w:bookmarkStart w:id="18777" w:name="_Toc426386326"/>
              <w:bookmarkStart w:id="18778" w:name="_Toc426387729"/>
              <w:bookmarkStart w:id="18779" w:name="_Toc426389133"/>
              <w:bookmarkStart w:id="18780" w:name="_Toc426390537"/>
              <w:bookmarkStart w:id="18781" w:name="_Toc426391941"/>
              <w:bookmarkStart w:id="18782" w:name="_Toc426393344"/>
              <w:bookmarkStart w:id="18783" w:name="_Toc427824929"/>
              <w:bookmarkStart w:id="18784" w:name="_Toc427852742"/>
              <w:bookmarkStart w:id="18785" w:name="_Toc427854982"/>
              <w:bookmarkStart w:id="18786" w:name="_Toc427857183"/>
              <w:bookmarkEnd w:id="18743"/>
              <w:bookmarkEnd w:id="18744"/>
              <w:bookmarkEnd w:id="18745"/>
              <w:bookmarkEnd w:id="18746"/>
              <w:bookmarkEnd w:id="18747"/>
              <w:bookmarkEnd w:id="18748"/>
              <w:bookmarkEnd w:id="18749"/>
              <w:bookmarkEnd w:id="18750"/>
              <w:bookmarkEnd w:id="18751"/>
              <w:bookmarkEnd w:id="18752"/>
              <w:bookmarkEnd w:id="18753"/>
              <w:bookmarkEnd w:id="18754"/>
              <w:bookmarkEnd w:id="18755"/>
              <w:bookmarkEnd w:id="18756"/>
              <w:bookmarkEnd w:id="18757"/>
              <w:bookmarkEnd w:id="18758"/>
              <w:bookmarkEnd w:id="18759"/>
              <w:bookmarkEnd w:id="18760"/>
              <w:bookmarkEnd w:id="18761"/>
              <w:bookmarkEnd w:id="18762"/>
              <w:bookmarkEnd w:id="18763"/>
              <w:bookmarkEnd w:id="18764"/>
              <w:bookmarkEnd w:id="18765"/>
              <w:bookmarkEnd w:id="18766"/>
              <w:bookmarkEnd w:id="18767"/>
              <w:bookmarkEnd w:id="18768"/>
              <w:bookmarkEnd w:id="18769"/>
              <w:bookmarkEnd w:id="18770"/>
              <w:bookmarkEnd w:id="18771"/>
              <w:bookmarkEnd w:id="18772"/>
              <w:bookmarkEnd w:id="18773"/>
              <w:bookmarkEnd w:id="18774"/>
              <w:bookmarkEnd w:id="18775"/>
              <w:bookmarkEnd w:id="18776"/>
              <w:bookmarkEnd w:id="18777"/>
              <w:bookmarkEnd w:id="18778"/>
              <w:bookmarkEnd w:id="18779"/>
              <w:bookmarkEnd w:id="18780"/>
              <w:bookmarkEnd w:id="18781"/>
              <w:bookmarkEnd w:id="18782"/>
              <w:bookmarkEnd w:id="18783"/>
              <w:bookmarkEnd w:id="18784"/>
              <w:bookmarkEnd w:id="18785"/>
              <w:bookmarkEnd w:id="18786"/>
            </w:del>
          </w:p>
          <w:p w14:paraId="79AC4C07" w14:textId="6C703307" w:rsidR="005F4718" w:rsidRPr="00C106B9" w:rsidDel="0011163F" w:rsidRDefault="005F4718" w:rsidP="009C3129">
            <w:pPr>
              <w:ind w:left="-57" w:right="-70" w:firstLine="0"/>
              <w:jc w:val="center"/>
              <w:rPr>
                <w:del w:id="18787" w:author="Ramasubramani, Hariharan" w:date="2015-07-13T16:01:00Z"/>
                <w:rFonts w:cstheme="minorHAnsi"/>
                <w:color w:val="000000" w:themeColor="text1"/>
              </w:rPr>
            </w:pPr>
            <w:del w:id="18788" w:author="Ramasubramani, Hariharan" w:date="2015-07-13T16:01:00Z">
              <w:r w:rsidRPr="00C106B9" w:rsidDel="0011163F">
                <w:rPr>
                  <w:rFonts w:cstheme="minorHAnsi"/>
                  <w:color w:val="000000" w:themeColor="text1"/>
                </w:rPr>
                <w:delText>Last Name</w:delText>
              </w:r>
              <w:bookmarkStart w:id="18789" w:name="_Toc425149446"/>
              <w:bookmarkStart w:id="18790" w:name="_Toc425161985"/>
              <w:bookmarkStart w:id="18791" w:name="_Toc425162993"/>
              <w:bookmarkStart w:id="18792" w:name="_Toc425163399"/>
              <w:bookmarkStart w:id="18793" w:name="_Toc425170886"/>
              <w:bookmarkStart w:id="18794" w:name="_Toc425173199"/>
              <w:bookmarkStart w:id="18795" w:name="_Toc425234672"/>
              <w:bookmarkStart w:id="18796" w:name="_Toc425238224"/>
              <w:bookmarkStart w:id="18797" w:name="_Toc425239470"/>
              <w:bookmarkStart w:id="18798" w:name="_Toc425240717"/>
              <w:bookmarkStart w:id="18799" w:name="_Toc425241963"/>
              <w:bookmarkStart w:id="18800" w:name="_Toc425243209"/>
              <w:bookmarkStart w:id="18801" w:name="_Toc425244456"/>
              <w:bookmarkStart w:id="18802" w:name="_Toc425245703"/>
              <w:bookmarkStart w:id="18803" w:name="_Toc425246950"/>
              <w:bookmarkStart w:id="18804" w:name="_Toc425248196"/>
              <w:bookmarkStart w:id="18805" w:name="_Toc425249443"/>
              <w:bookmarkStart w:id="18806" w:name="_Toc425250690"/>
              <w:bookmarkStart w:id="18807" w:name="_Toc425251937"/>
              <w:bookmarkStart w:id="18808" w:name="_Toc425252607"/>
              <w:bookmarkStart w:id="18809" w:name="_Toc425253278"/>
              <w:bookmarkStart w:id="18810" w:name="_Toc425256669"/>
              <w:bookmarkStart w:id="18811" w:name="_Toc425276370"/>
              <w:bookmarkStart w:id="18812" w:name="_Toc425342468"/>
              <w:bookmarkStart w:id="18813" w:name="_Toc425349674"/>
              <w:bookmarkStart w:id="18814" w:name="_Toc425352823"/>
              <w:bookmarkStart w:id="18815" w:name="_Toc425353508"/>
              <w:bookmarkStart w:id="18816" w:name="_Toc425787501"/>
              <w:bookmarkStart w:id="18817" w:name="_Toc425788187"/>
              <w:bookmarkStart w:id="18818" w:name="_Toc425788874"/>
              <w:bookmarkStart w:id="18819" w:name="_Toc425789561"/>
              <w:bookmarkStart w:id="18820" w:name="_Toc425790248"/>
              <w:bookmarkStart w:id="18821" w:name="_Toc425793988"/>
              <w:bookmarkStart w:id="18822" w:name="_Toc426384923"/>
              <w:bookmarkStart w:id="18823" w:name="_Toc426386327"/>
              <w:bookmarkStart w:id="18824" w:name="_Toc426387730"/>
              <w:bookmarkStart w:id="18825" w:name="_Toc426389134"/>
              <w:bookmarkStart w:id="18826" w:name="_Toc426390538"/>
              <w:bookmarkStart w:id="18827" w:name="_Toc426391942"/>
              <w:bookmarkStart w:id="18828" w:name="_Toc426393345"/>
              <w:bookmarkStart w:id="18829" w:name="_Toc427824930"/>
              <w:bookmarkStart w:id="18830" w:name="_Toc427852743"/>
              <w:bookmarkStart w:id="18831" w:name="_Toc427854983"/>
              <w:bookmarkStart w:id="18832" w:name="_Toc427857184"/>
              <w:bookmarkEnd w:id="18789"/>
              <w:bookmarkEnd w:id="18790"/>
              <w:bookmarkEnd w:id="18791"/>
              <w:bookmarkEnd w:id="18792"/>
              <w:bookmarkEnd w:id="18793"/>
              <w:bookmarkEnd w:id="18794"/>
              <w:bookmarkEnd w:id="18795"/>
              <w:bookmarkEnd w:id="18796"/>
              <w:bookmarkEnd w:id="18797"/>
              <w:bookmarkEnd w:id="18798"/>
              <w:bookmarkEnd w:id="18799"/>
              <w:bookmarkEnd w:id="18800"/>
              <w:bookmarkEnd w:id="18801"/>
              <w:bookmarkEnd w:id="18802"/>
              <w:bookmarkEnd w:id="18803"/>
              <w:bookmarkEnd w:id="18804"/>
              <w:bookmarkEnd w:id="18805"/>
              <w:bookmarkEnd w:id="18806"/>
              <w:bookmarkEnd w:id="18807"/>
              <w:bookmarkEnd w:id="18808"/>
              <w:bookmarkEnd w:id="18809"/>
              <w:bookmarkEnd w:id="18810"/>
              <w:bookmarkEnd w:id="18811"/>
              <w:bookmarkEnd w:id="18812"/>
              <w:bookmarkEnd w:id="18813"/>
              <w:bookmarkEnd w:id="18814"/>
              <w:bookmarkEnd w:id="18815"/>
              <w:bookmarkEnd w:id="18816"/>
              <w:bookmarkEnd w:id="18817"/>
              <w:bookmarkEnd w:id="18818"/>
              <w:bookmarkEnd w:id="18819"/>
              <w:bookmarkEnd w:id="18820"/>
              <w:bookmarkEnd w:id="18821"/>
              <w:bookmarkEnd w:id="18822"/>
              <w:bookmarkEnd w:id="18823"/>
              <w:bookmarkEnd w:id="18824"/>
              <w:bookmarkEnd w:id="18825"/>
              <w:bookmarkEnd w:id="18826"/>
              <w:bookmarkEnd w:id="18827"/>
              <w:bookmarkEnd w:id="18828"/>
              <w:bookmarkEnd w:id="18829"/>
              <w:bookmarkEnd w:id="18830"/>
              <w:bookmarkEnd w:id="18831"/>
              <w:bookmarkEnd w:id="18832"/>
            </w:del>
          </w:p>
        </w:tc>
        <w:tc>
          <w:tcPr>
            <w:tcW w:w="868" w:type="dxa"/>
            <w:tcBorders>
              <w:top w:val="single" w:sz="4" w:space="0" w:color="auto"/>
              <w:left w:val="single" w:sz="4" w:space="0" w:color="auto"/>
              <w:bottom w:val="single" w:sz="4" w:space="0" w:color="auto"/>
              <w:right w:val="single" w:sz="4" w:space="0" w:color="auto"/>
            </w:tcBorders>
          </w:tcPr>
          <w:p w14:paraId="61ED9051" w14:textId="276295D8" w:rsidR="005F4718" w:rsidRPr="00C106B9" w:rsidDel="0011163F" w:rsidRDefault="005F4718" w:rsidP="009C3129">
            <w:pPr>
              <w:ind w:left="-57" w:firstLine="0"/>
              <w:jc w:val="center"/>
              <w:rPr>
                <w:del w:id="18833" w:author="Ramasubramani, Hariharan" w:date="2015-07-13T16:01:00Z"/>
                <w:rFonts w:cstheme="minorHAnsi"/>
                <w:color w:val="000000" w:themeColor="text1"/>
              </w:rPr>
            </w:pPr>
            <w:del w:id="18834" w:author="Ramasubramani, Hariharan" w:date="2015-07-13T16:01:00Z">
              <w:r w:rsidRPr="00C106B9" w:rsidDel="0011163F">
                <w:rPr>
                  <w:rFonts w:cstheme="minorHAnsi"/>
                  <w:color w:val="000000" w:themeColor="text1"/>
                </w:rPr>
                <w:delText>-</w:delText>
              </w:r>
              <w:bookmarkStart w:id="18835" w:name="_Toc425149447"/>
              <w:bookmarkStart w:id="18836" w:name="_Toc425161986"/>
              <w:bookmarkStart w:id="18837" w:name="_Toc425162994"/>
              <w:bookmarkStart w:id="18838" w:name="_Toc425163400"/>
              <w:bookmarkStart w:id="18839" w:name="_Toc425170887"/>
              <w:bookmarkStart w:id="18840" w:name="_Toc425173200"/>
              <w:bookmarkStart w:id="18841" w:name="_Toc425234673"/>
              <w:bookmarkStart w:id="18842" w:name="_Toc425238225"/>
              <w:bookmarkStart w:id="18843" w:name="_Toc425239471"/>
              <w:bookmarkStart w:id="18844" w:name="_Toc425240718"/>
              <w:bookmarkStart w:id="18845" w:name="_Toc425241964"/>
              <w:bookmarkStart w:id="18846" w:name="_Toc425243210"/>
              <w:bookmarkStart w:id="18847" w:name="_Toc425244457"/>
              <w:bookmarkStart w:id="18848" w:name="_Toc425245704"/>
              <w:bookmarkStart w:id="18849" w:name="_Toc425246951"/>
              <w:bookmarkStart w:id="18850" w:name="_Toc425248197"/>
              <w:bookmarkStart w:id="18851" w:name="_Toc425249444"/>
              <w:bookmarkStart w:id="18852" w:name="_Toc425250691"/>
              <w:bookmarkStart w:id="18853" w:name="_Toc425251938"/>
              <w:bookmarkStart w:id="18854" w:name="_Toc425252608"/>
              <w:bookmarkStart w:id="18855" w:name="_Toc425253279"/>
              <w:bookmarkStart w:id="18856" w:name="_Toc425256670"/>
              <w:bookmarkStart w:id="18857" w:name="_Toc425276371"/>
              <w:bookmarkStart w:id="18858" w:name="_Toc425342469"/>
              <w:bookmarkStart w:id="18859" w:name="_Toc425349675"/>
              <w:bookmarkStart w:id="18860" w:name="_Toc425352824"/>
              <w:bookmarkStart w:id="18861" w:name="_Toc425353509"/>
              <w:bookmarkStart w:id="18862" w:name="_Toc425787502"/>
              <w:bookmarkStart w:id="18863" w:name="_Toc425788188"/>
              <w:bookmarkStart w:id="18864" w:name="_Toc425788875"/>
              <w:bookmarkStart w:id="18865" w:name="_Toc425789562"/>
              <w:bookmarkStart w:id="18866" w:name="_Toc425790249"/>
              <w:bookmarkStart w:id="18867" w:name="_Toc425793989"/>
              <w:bookmarkStart w:id="18868" w:name="_Toc426384924"/>
              <w:bookmarkStart w:id="18869" w:name="_Toc426386328"/>
              <w:bookmarkStart w:id="18870" w:name="_Toc426387731"/>
              <w:bookmarkStart w:id="18871" w:name="_Toc426389135"/>
              <w:bookmarkStart w:id="18872" w:name="_Toc426390539"/>
              <w:bookmarkStart w:id="18873" w:name="_Toc426391943"/>
              <w:bookmarkStart w:id="18874" w:name="_Toc426393346"/>
              <w:bookmarkStart w:id="18875" w:name="_Toc427824931"/>
              <w:bookmarkStart w:id="18876" w:name="_Toc427852744"/>
              <w:bookmarkStart w:id="18877" w:name="_Toc427854984"/>
              <w:bookmarkStart w:id="18878" w:name="_Toc427857185"/>
              <w:bookmarkEnd w:id="18835"/>
              <w:bookmarkEnd w:id="18836"/>
              <w:bookmarkEnd w:id="18837"/>
              <w:bookmarkEnd w:id="18838"/>
              <w:bookmarkEnd w:id="18839"/>
              <w:bookmarkEnd w:id="18840"/>
              <w:bookmarkEnd w:id="18841"/>
              <w:bookmarkEnd w:id="18842"/>
              <w:bookmarkEnd w:id="18843"/>
              <w:bookmarkEnd w:id="18844"/>
              <w:bookmarkEnd w:id="18845"/>
              <w:bookmarkEnd w:id="18846"/>
              <w:bookmarkEnd w:id="18847"/>
              <w:bookmarkEnd w:id="18848"/>
              <w:bookmarkEnd w:id="18849"/>
              <w:bookmarkEnd w:id="18850"/>
              <w:bookmarkEnd w:id="18851"/>
              <w:bookmarkEnd w:id="18852"/>
              <w:bookmarkEnd w:id="18853"/>
              <w:bookmarkEnd w:id="18854"/>
              <w:bookmarkEnd w:id="18855"/>
              <w:bookmarkEnd w:id="18856"/>
              <w:bookmarkEnd w:id="18857"/>
              <w:bookmarkEnd w:id="18858"/>
              <w:bookmarkEnd w:id="18859"/>
              <w:bookmarkEnd w:id="18860"/>
              <w:bookmarkEnd w:id="18861"/>
              <w:bookmarkEnd w:id="18862"/>
              <w:bookmarkEnd w:id="18863"/>
              <w:bookmarkEnd w:id="18864"/>
              <w:bookmarkEnd w:id="18865"/>
              <w:bookmarkEnd w:id="18866"/>
              <w:bookmarkEnd w:id="18867"/>
              <w:bookmarkEnd w:id="18868"/>
              <w:bookmarkEnd w:id="18869"/>
              <w:bookmarkEnd w:id="18870"/>
              <w:bookmarkEnd w:id="18871"/>
              <w:bookmarkEnd w:id="18872"/>
              <w:bookmarkEnd w:id="18873"/>
              <w:bookmarkEnd w:id="18874"/>
              <w:bookmarkEnd w:id="18875"/>
              <w:bookmarkEnd w:id="18876"/>
              <w:bookmarkEnd w:id="18877"/>
              <w:bookmarkEnd w:id="18878"/>
            </w:del>
          </w:p>
        </w:tc>
        <w:bookmarkStart w:id="18879" w:name="_Toc425149448"/>
        <w:bookmarkStart w:id="18880" w:name="_Toc425161987"/>
        <w:bookmarkStart w:id="18881" w:name="_Toc425162995"/>
        <w:bookmarkStart w:id="18882" w:name="_Toc425163401"/>
        <w:bookmarkStart w:id="18883" w:name="_Toc425170888"/>
        <w:bookmarkStart w:id="18884" w:name="_Toc425173201"/>
        <w:bookmarkStart w:id="18885" w:name="_Toc425234674"/>
        <w:bookmarkStart w:id="18886" w:name="_Toc425238226"/>
        <w:bookmarkStart w:id="18887" w:name="_Toc425239472"/>
        <w:bookmarkStart w:id="18888" w:name="_Toc425240719"/>
        <w:bookmarkStart w:id="18889" w:name="_Toc425241965"/>
        <w:bookmarkStart w:id="18890" w:name="_Toc425243211"/>
        <w:bookmarkStart w:id="18891" w:name="_Toc425244458"/>
        <w:bookmarkStart w:id="18892" w:name="_Toc425245705"/>
        <w:bookmarkStart w:id="18893" w:name="_Toc425246952"/>
        <w:bookmarkStart w:id="18894" w:name="_Toc425248198"/>
        <w:bookmarkStart w:id="18895" w:name="_Toc425249445"/>
        <w:bookmarkStart w:id="18896" w:name="_Toc425250692"/>
        <w:bookmarkStart w:id="18897" w:name="_Toc425251939"/>
        <w:bookmarkStart w:id="18898" w:name="_Toc425252609"/>
        <w:bookmarkStart w:id="18899" w:name="_Toc425253280"/>
        <w:bookmarkStart w:id="18900" w:name="_Toc425256671"/>
        <w:bookmarkStart w:id="18901" w:name="_Toc425276372"/>
        <w:bookmarkStart w:id="18902" w:name="_Toc425342470"/>
        <w:bookmarkStart w:id="18903" w:name="_Toc425349676"/>
        <w:bookmarkStart w:id="18904" w:name="_Toc425352825"/>
        <w:bookmarkStart w:id="18905" w:name="_Toc425353510"/>
        <w:bookmarkStart w:id="18906" w:name="_Toc425787503"/>
        <w:bookmarkStart w:id="18907" w:name="_Toc425788189"/>
        <w:bookmarkStart w:id="18908" w:name="_Toc425788876"/>
        <w:bookmarkStart w:id="18909" w:name="_Toc425789563"/>
        <w:bookmarkStart w:id="18910" w:name="_Toc425790250"/>
        <w:bookmarkStart w:id="18911" w:name="_Toc425793990"/>
        <w:bookmarkStart w:id="18912" w:name="_Toc426384925"/>
        <w:bookmarkStart w:id="18913" w:name="_Toc426386329"/>
        <w:bookmarkStart w:id="18914" w:name="_Toc426387732"/>
        <w:bookmarkStart w:id="18915" w:name="_Toc426389136"/>
        <w:bookmarkStart w:id="18916" w:name="_Toc426390540"/>
        <w:bookmarkStart w:id="18917" w:name="_Toc426391944"/>
        <w:bookmarkStart w:id="18918" w:name="_Toc426393347"/>
        <w:bookmarkStart w:id="18919" w:name="_Toc427824932"/>
        <w:bookmarkStart w:id="18920" w:name="_Toc427852745"/>
        <w:bookmarkStart w:id="18921" w:name="_Toc427854985"/>
        <w:bookmarkStart w:id="18922" w:name="_Toc427857186"/>
        <w:bookmarkEnd w:id="18879"/>
        <w:bookmarkEnd w:id="18880"/>
        <w:bookmarkEnd w:id="18881"/>
        <w:bookmarkEnd w:id="18882"/>
        <w:bookmarkEnd w:id="18883"/>
        <w:bookmarkEnd w:id="18884"/>
        <w:bookmarkEnd w:id="18885"/>
        <w:bookmarkEnd w:id="18886"/>
        <w:bookmarkEnd w:id="18887"/>
        <w:bookmarkEnd w:id="18888"/>
        <w:bookmarkEnd w:id="18889"/>
        <w:bookmarkEnd w:id="18890"/>
        <w:bookmarkEnd w:id="18891"/>
        <w:bookmarkEnd w:id="18892"/>
        <w:bookmarkEnd w:id="18893"/>
        <w:bookmarkEnd w:id="18894"/>
        <w:bookmarkEnd w:id="18895"/>
        <w:bookmarkEnd w:id="18896"/>
        <w:bookmarkEnd w:id="18897"/>
        <w:bookmarkEnd w:id="18898"/>
        <w:bookmarkEnd w:id="18899"/>
        <w:bookmarkEnd w:id="18900"/>
        <w:bookmarkEnd w:id="18901"/>
        <w:bookmarkEnd w:id="18902"/>
        <w:bookmarkEnd w:id="18903"/>
        <w:bookmarkEnd w:id="18904"/>
        <w:bookmarkEnd w:id="18905"/>
        <w:bookmarkEnd w:id="18906"/>
        <w:bookmarkEnd w:id="18907"/>
        <w:bookmarkEnd w:id="18908"/>
        <w:bookmarkEnd w:id="18909"/>
        <w:bookmarkEnd w:id="18910"/>
        <w:bookmarkEnd w:id="18911"/>
        <w:bookmarkEnd w:id="18912"/>
        <w:bookmarkEnd w:id="18913"/>
        <w:bookmarkEnd w:id="18914"/>
        <w:bookmarkEnd w:id="18915"/>
        <w:bookmarkEnd w:id="18916"/>
        <w:bookmarkEnd w:id="18917"/>
        <w:bookmarkEnd w:id="18918"/>
        <w:bookmarkEnd w:id="18919"/>
        <w:bookmarkEnd w:id="18920"/>
        <w:bookmarkEnd w:id="18921"/>
        <w:bookmarkEnd w:id="18922"/>
      </w:tr>
      <w:tr w:rsidR="005F4718" w:rsidRPr="00C106B9" w:rsidDel="0011163F" w14:paraId="3BC8AD75" w14:textId="17664268" w:rsidTr="008C172F">
        <w:trPr>
          <w:cantSplit/>
          <w:trHeight w:val="314"/>
          <w:jc w:val="center"/>
          <w:del w:id="18923" w:author="Ramasubramani, Hariharan" w:date="2015-07-13T16:01:00Z"/>
        </w:trPr>
        <w:tc>
          <w:tcPr>
            <w:tcW w:w="1057" w:type="dxa"/>
            <w:tcBorders>
              <w:top w:val="single" w:sz="4" w:space="0" w:color="auto"/>
              <w:left w:val="single" w:sz="4" w:space="0" w:color="auto"/>
              <w:bottom w:val="single" w:sz="4" w:space="0" w:color="auto"/>
              <w:right w:val="single" w:sz="4" w:space="0" w:color="auto"/>
            </w:tcBorders>
          </w:tcPr>
          <w:p w14:paraId="62DC155A" w14:textId="0F8605A7" w:rsidR="005F4718" w:rsidRPr="00C106B9" w:rsidDel="0011163F" w:rsidRDefault="005F4718" w:rsidP="009C3129">
            <w:pPr>
              <w:pStyle w:val="ListParagraph"/>
              <w:numPr>
                <w:ilvl w:val="3"/>
                <w:numId w:val="7"/>
              </w:numPr>
              <w:overflowPunct w:val="0"/>
              <w:autoSpaceDE w:val="0"/>
              <w:autoSpaceDN w:val="0"/>
              <w:spacing w:after="60"/>
              <w:ind w:left="-43" w:firstLine="0"/>
              <w:textAlignment w:val="baseline"/>
              <w:rPr>
                <w:del w:id="18924" w:author="Ramasubramani, Hariharan" w:date="2015-07-13T16:01:00Z"/>
                <w:rFonts w:cstheme="minorHAnsi"/>
                <w:color w:val="000000" w:themeColor="text1"/>
              </w:rPr>
            </w:pPr>
            <w:bookmarkStart w:id="18925" w:name="_Toc425149449"/>
            <w:bookmarkStart w:id="18926" w:name="_Toc425161988"/>
            <w:bookmarkStart w:id="18927" w:name="_Toc425162996"/>
            <w:bookmarkStart w:id="18928" w:name="_Toc425163402"/>
            <w:bookmarkStart w:id="18929" w:name="_Toc425170889"/>
            <w:bookmarkStart w:id="18930" w:name="_Toc425173202"/>
            <w:bookmarkStart w:id="18931" w:name="_Toc425234675"/>
            <w:bookmarkStart w:id="18932" w:name="_Toc425238227"/>
            <w:bookmarkStart w:id="18933" w:name="_Toc425239473"/>
            <w:bookmarkStart w:id="18934" w:name="_Toc425240720"/>
            <w:bookmarkStart w:id="18935" w:name="_Toc425241966"/>
            <w:bookmarkStart w:id="18936" w:name="_Toc425243212"/>
            <w:bookmarkStart w:id="18937" w:name="_Toc425244459"/>
            <w:bookmarkStart w:id="18938" w:name="_Toc425245706"/>
            <w:bookmarkStart w:id="18939" w:name="_Toc425246953"/>
            <w:bookmarkStart w:id="18940" w:name="_Toc425248199"/>
            <w:bookmarkStart w:id="18941" w:name="_Toc425249446"/>
            <w:bookmarkStart w:id="18942" w:name="_Toc425250693"/>
            <w:bookmarkStart w:id="18943" w:name="_Toc425251940"/>
            <w:bookmarkStart w:id="18944" w:name="_Toc425252610"/>
            <w:bookmarkStart w:id="18945" w:name="_Toc425253281"/>
            <w:bookmarkStart w:id="18946" w:name="_Toc425256672"/>
            <w:bookmarkStart w:id="18947" w:name="_Toc425276373"/>
            <w:bookmarkStart w:id="18948" w:name="_Toc425342471"/>
            <w:bookmarkStart w:id="18949" w:name="_Toc425349677"/>
            <w:bookmarkStart w:id="18950" w:name="_Toc425352826"/>
            <w:bookmarkStart w:id="18951" w:name="_Toc425353511"/>
            <w:bookmarkStart w:id="18952" w:name="_Toc425787504"/>
            <w:bookmarkStart w:id="18953" w:name="_Toc425788190"/>
            <w:bookmarkStart w:id="18954" w:name="_Toc425788877"/>
            <w:bookmarkStart w:id="18955" w:name="_Toc425789564"/>
            <w:bookmarkStart w:id="18956" w:name="_Toc425790251"/>
            <w:bookmarkStart w:id="18957" w:name="_Toc425793991"/>
            <w:bookmarkStart w:id="18958" w:name="_Toc426384926"/>
            <w:bookmarkStart w:id="18959" w:name="_Toc426386330"/>
            <w:bookmarkStart w:id="18960" w:name="_Toc426387733"/>
            <w:bookmarkStart w:id="18961" w:name="_Toc426389137"/>
            <w:bookmarkStart w:id="18962" w:name="_Toc426390541"/>
            <w:bookmarkStart w:id="18963" w:name="_Toc426391945"/>
            <w:bookmarkStart w:id="18964" w:name="_Toc426393348"/>
            <w:bookmarkStart w:id="18965" w:name="_Toc427824933"/>
            <w:bookmarkStart w:id="18966" w:name="_Toc427852746"/>
            <w:bookmarkStart w:id="18967" w:name="_Toc427854986"/>
            <w:bookmarkStart w:id="18968" w:name="_Toc427857187"/>
            <w:bookmarkEnd w:id="18925"/>
            <w:bookmarkEnd w:id="18926"/>
            <w:bookmarkEnd w:id="18927"/>
            <w:bookmarkEnd w:id="18928"/>
            <w:bookmarkEnd w:id="18929"/>
            <w:bookmarkEnd w:id="18930"/>
            <w:bookmarkEnd w:id="18931"/>
            <w:bookmarkEnd w:id="18932"/>
            <w:bookmarkEnd w:id="18933"/>
            <w:bookmarkEnd w:id="18934"/>
            <w:bookmarkEnd w:id="18935"/>
            <w:bookmarkEnd w:id="18936"/>
            <w:bookmarkEnd w:id="18937"/>
            <w:bookmarkEnd w:id="18938"/>
            <w:bookmarkEnd w:id="18939"/>
            <w:bookmarkEnd w:id="18940"/>
            <w:bookmarkEnd w:id="18941"/>
            <w:bookmarkEnd w:id="18942"/>
            <w:bookmarkEnd w:id="18943"/>
            <w:bookmarkEnd w:id="18944"/>
            <w:bookmarkEnd w:id="18945"/>
            <w:bookmarkEnd w:id="18946"/>
            <w:bookmarkEnd w:id="18947"/>
            <w:bookmarkEnd w:id="18948"/>
            <w:bookmarkEnd w:id="18949"/>
            <w:bookmarkEnd w:id="18950"/>
            <w:bookmarkEnd w:id="18951"/>
            <w:bookmarkEnd w:id="18952"/>
            <w:bookmarkEnd w:id="18953"/>
            <w:bookmarkEnd w:id="18954"/>
            <w:bookmarkEnd w:id="18955"/>
            <w:bookmarkEnd w:id="18956"/>
            <w:bookmarkEnd w:id="18957"/>
            <w:bookmarkEnd w:id="18958"/>
            <w:bookmarkEnd w:id="18959"/>
            <w:bookmarkEnd w:id="18960"/>
            <w:bookmarkEnd w:id="18961"/>
            <w:bookmarkEnd w:id="18962"/>
            <w:bookmarkEnd w:id="18963"/>
            <w:bookmarkEnd w:id="18964"/>
            <w:bookmarkEnd w:id="18965"/>
            <w:bookmarkEnd w:id="18966"/>
            <w:bookmarkEnd w:id="18967"/>
            <w:bookmarkEnd w:id="18968"/>
          </w:p>
        </w:tc>
        <w:tc>
          <w:tcPr>
            <w:tcW w:w="2016" w:type="dxa"/>
            <w:tcBorders>
              <w:top w:val="single" w:sz="4" w:space="0" w:color="auto"/>
              <w:left w:val="single" w:sz="4" w:space="0" w:color="auto"/>
              <w:bottom w:val="single" w:sz="4" w:space="0" w:color="auto"/>
              <w:right w:val="single" w:sz="4" w:space="0" w:color="auto"/>
            </w:tcBorders>
          </w:tcPr>
          <w:p w14:paraId="302C071F" w14:textId="6D84A52A" w:rsidR="005F4718" w:rsidRPr="00C106B9" w:rsidDel="0011163F" w:rsidRDefault="005F4718" w:rsidP="009C3129">
            <w:pPr>
              <w:ind w:firstLine="0"/>
              <w:rPr>
                <w:del w:id="18969" w:author="Ramasubramani, Hariharan" w:date="2015-07-13T16:01:00Z"/>
                <w:rFonts w:cstheme="minorHAnsi"/>
                <w:color w:val="000000" w:themeColor="text1"/>
              </w:rPr>
            </w:pPr>
            <w:del w:id="18970" w:author="Ramasubramani, Hariharan" w:date="2015-07-13T16:01:00Z">
              <w:r w:rsidDel="0011163F">
                <w:rPr>
                  <w:rFonts w:cstheme="minorHAnsi"/>
                  <w:color w:val="000000" w:themeColor="text1"/>
                </w:rPr>
                <w:delText>First Name</w:delText>
              </w:r>
              <w:bookmarkStart w:id="18971" w:name="_Toc425149450"/>
              <w:bookmarkStart w:id="18972" w:name="_Toc425161989"/>
              <w:bookmarkStart w:id="18973" w:name="_Toc425162997"/>
              <w:bookmarkStart w:id="18974" w:name="_Toc425163403"/>
              <w:bookmarkStart w:id="18975" w:name="_Toc425170890"/>
              <w:bookmarkStart w:id="18976" w:name="_Toc425173203"/>
              <w:bookmarkStart w:id="18977" w:name="_Toc425234676"/>
              <w:bookmarkStart w:id="18978" w:name="_Toc425238228"/>
              <w:bookmarkStart w:id="18979" w:name="_Toc425239474"/>
              <w:bookmarkStart w:id="18980" w:name="_Toc425240721"/>
              <w:bookmarkStart w:id="18981" w:name="_Toc425241967"/>
              <w:bookmarkStart w:id="18982" w:name="_Toc425243213"/>
              <w:bookmarkStart w:id="18983" w:name="_Toc425244460"/>
              <w:bookmarkStart w:id="18984" w:name="_Toc425245707"/>
              <w:bookmarkStart w:id="18985" w:name="_Toc425246954"/>
              <w:bookmarkStart w:id="18986" w:name="_Toc425248200"/>
              <w:bookmarkStart w:id="18987" w:name="_Toc425249447"/>
              <w:bookmarkStart w:id="18988" w:name="_Toc425250694"/>
              <w:bookmarkStart w:id="18989" w:name="_Toc425251941"/>
              <w:bookmarkStart w:id="18990" w:name="_Toc425252611"/>
              <w:bookmarkStart w:id="18991" w:name="_Toc425253282"/>
              <w:bookmarkStart w:id="18992" w:name="_Toc425256673"/>
              <w:bookmarkStart w:id="18993" w:name="_Toc425276374"/>
              <w:bookmarkStart w:id="18994" w:name="_Toc425342472"/>
              <w:bookmarkStart w:id="18995" w:name="_Toc425349678"/>
              <w:bookmarkStart w:id="18996" w:name="_Toc425352827"/>
              <w:bookmarkStart w:id="18997" w:name="_Toc425353512"/>
              <w:bookmarkStart w:id="18998" w:name="_Toc425787505"/>
              <w:bookmarkStart w:id="18999" w:name="_Toc425788191"/>
              <w:bookmarkStart w:id="19000" w:name="_Toc425788878"/>
              <w:bookmarkStart w:id="19001" w:name="_Toc425789565"/>
              <w:bookmarkStart w:id="19002" w:name="_Toc425790252"/>
              <w:bookmarkStart w:id="19003" w:name="_Toc425793992"/>
              <w:bookmarkStart w:id="19004" w:name="_Toc426384927"/>
              <w:bookmarkStart w:id="19005" w:name="_Toc426386331"/>
              <w:bookmarkStart w:id="19006" w:name="_Toc426387734"/>
              <w:bookmarkStart w:id="19007" w:name="_Toc426389138"/>
              <w:bookmarkStart w:id="19008" w:name="_Toc426390542"/>
              <w:bookmarkStart w:id="19009" w:name="_Toc426391946"/>
              <w:bookmarkStart w:id="19010" w:name="_Toc426393349"/>
              <w:bookmarkStart w:id="19011" w:name="_Toc427824934"/>
              <w:bookmarkStart w:id="19012" w:name="_Toc427852747"/>
              <w:bookmarkStart w:id="19013" w:name="_Toc427854987"/>
              <w:bookmarkStart w:id="19014" w:name="_Toc427857188"/>
              <w:bookmarkEnd w:id="18971"/>
              <w:bookmarkEnd w:id="18972"/>
              <w:bookmarkEnd w:id="18973"/>
              <w:bookmarkEnd w:id="18974"/>
              <w:bookmarkEnd w:id="18975"/>
              <w:bookmarkEnd w:id="18976"/>
              <w:bookmarkEnd w:id="18977"/>
              <w:bookmarkEnd w:id="18978"/>
              <w:bookmarkEnd w:id="18979"/>
              <w:bookmarkEnd w:id="18980"/>
              <w:bookmarkEnd w:id="18981"/>
              <w:bookmarkEnd w:id="18982"/>
              <w:bookmarkEnd w:id="18983"/>
              <w:bookmarkEnd w:id="18984"/>
              <w:bookmarkEnd w:id="18985"/>
              <w:bookmarkEnd w:id="18986"/>
              <w:bookmarkEnd w:id="18987"/>
              <w:bookmarkEnd w:id="18988"/>
              <w:bookmarkEnd w:id="18989"/>
              <w:bookmarkEnd w:id="18990"/>
              <w:bookmarkEnd w:id="18991"/>
              <w:bookmarkEnd w:id="18992"/>
              <w:bookmarkEnd w:id="18993"/>
              <w:bookmarkEnd w:id="18994"/>
              <w:bookmarkEnd w:id="18995"/>
              <w:bookmarkEnd w:id="18996"/>
              <w:bookmarkEnd w:id="18997"/>
              <w:bookmarkEnd w:id="18998"/>
              <w:bookmarkEnd w:id="18999"/>
              <w:bookmarkEnd w:id="19000"/>
              <w:bookmarkEnd w:id="19001"/>
              <w:bookmarkEnd w:id="19002"/>
              <w:bookmarkEnd w:id="19003"/>
              <w:bookmarkEnd w:id="19004"/>
              <w:bookmarkEnd w:id="19005"/>
              <w:bookmarkEnd w:id="19006"/>
              <w:bookmarkEnd w:id="19007"/>
              <w:bookmarkEnd w:id="19008"/>
              <w:bookmarkEnd w:id="19009"/>
              <w:bookmarkEnd w:id="19010"/>
              <w:bookmarkEnd w:id="19011"/>
              <w:bookmarkEnd w:id="19012"/>
              <w:bookmarkEnd w:id="19013"/>
              <w:bookmarkEnd w:id="19014"/>
            </w:del>
          </w:p>
        </w:tc>
        <w:tc>
          <w:tcPr>
            <w:tcW w:w="798" w:type="dxa"/>
            <w:tcBorders>
              <w:top w:val="single" w:sz="4" w:space="0" w:color="auto"/>
              <w:left w:val="single" w:sz="4" w:space="0" w:color="auto"/>
              <w:bottom w:val="single" w:sz="4" w:space="0" w:color="auto"/>
              <w:right w:val="single" w:sz="4" w:space="0" w:color="auto"/>
            </w:tcBorders>
          </w:tcPr>
          <w:p w14:paraId="2419F98B" w14:textId="14C12995" w:rsidR="005F4718" w:rsidRPr="00C61D94" w:rsidDel="0011163F" w:rsidRDefault="005F4718" w:rsidP="009C3129">
            <w:pPr>
              <w:pStyle w:val="ListParagraph"/>
              <w:numPr>
                <w:ilvl w:val="0"/>
                <w:numId w:val="13"/>
              </w:numPr>
              <w:overflowPunct w:val="0"/>
              <w:autoSpaceDE w:val="0"/>
              <w:autoSpaceDN w:val="0"/>
              <w:adjustRightInd w:val="0"/>
              <w:ind w:firstLine="0"/>
              <w:contextualSpacing w:val="0"/>
              <w:textAlignment w:val="baseline"/>
              <w:rPr>
                <w:del w:id="19015" w:author="Ramasubramani, Hariharan" w:date="2015-07-13T16:01:00Z"/>
                <w:rFonts w:cstheme="minorHAnsi"/>
                <w:color w:val="000000" w:themeColor="text1"/>
              </w:rPr>
            </w:pPr>
            <w:bookmarkStart w:id="19016" w:name="_Toc425149451"/>
            <w:bookmarkStart w:id="19017" w:name="_Toc425161990"/>
            <w:bookmarkStart w:id="19018" w:name="_Toc425162998"/>
            <w:bookmarkStart w:id="19019" w:name="_Toc425163404"/>
            <w:bookmarkStart w:id="19020" w:name="_Toc425170891"/>
            <w:bookmarkStart w:id="19021" w:name="_Toc425173204"/>
            <w:bookmarkStart w:id="19022" w:name="_Toc425234677"/>
            <w:bookmarkStart w:id="19023" w:name="_Toc425238229"/>
            <w:bookmarkStart w:id="19024" w:name="_Toc425239475"/>
            <w:bookmarkStart w:id="19025" w:name="_Toc425240722"/>
            <w:bookmarkStart w:id="19026" w:name="_Toc425241968"/>
            <w:bookmarkStart w:id="19027" w:name="_Toc425243214"/>
            <w:bookmarkStart w:id="19028" w:name="_Toc425244461"/>
            <w:bookmarkStart w:id="19029" w:name="_Toc425245708"/>
            <w:bookmarkStart w:id="19030" w:name="_Toc425246955"/>
            <w:bookmarkStart w:id="19031" w:name="_Toc425248201"/>
            <w:bookmarkStart w:id="19032" w:name="_Toc425249448"/>
            <w:bookmarkStart w:id="19033" w:name="_Toc425250695"/>
            <w:bookmarkStart w:id="19034" w:name="_Toc425251942"/>
            <w:bookmarkStart w:id="19035" w:name="_Toc425252612"/>
            <w:bookmarkStart w:id="19036" w:name="_Toc425253283"/>
            <w:bookmarkStart w:id="19037" w:name="_Toc425256674"/>
            <w:bookmarkStart w:id="19038" w:name="_Toc425276375"/>
            <w:bookmarkStart w:id="19039" w:name="_Toc425342473"/>
            <w:bookmarkStart w:id="19040" w:name="_Toc425349679"/>
            <w:bookmarkStart w:id="19041" w:name="_Toc425352828"/>
            <w:bookmarkStart w:id="19042" w:name="_Toc425353513"/>
            <w:bookmarkStart w:id="19043" w:name="_Toc425787506"/>
            <w:bookmarkStart w:id="19044" w:name="_Toc425788192"/>
            <w:bookmarkStart w:id="19045" w:name="_Toc425788879"/>
            <w:bookmarkStart w:id="19046" w:name="_Toc425789566"/>
            <w:bookmarkStart w:id="19047" w:name="_Toc425790253"/>
            <w:bookmarkStart w:id="19048" w:name="_Toc425793993"/>
            <w:bookmarkStart w:id="19049" w:name="_Toc426384928"/>
            <w:bookmarkStart w:id="19050" w:name="_Toc426386332"/>
            <w:bookmarkStart w:id="19051" w:name="_Toc426387735"/>
            <w:bookmarkStart w:id="19052" w:name="_Toc426389139"/>
            <w:bookmarkStart w:id="19053" w:name="_Toc426390543"/>
            <w:bookmarkStart w:id="19054" w:name="_Toc426391947"/>
            <w:bookmarkStart w:id="19055" w:name="_Toc426393350"/>
            <w:bookmarkStart w:id="19056" w:name="_Toc427824935"/>
            <w:bookmarkStart w:id="19057" w:name="_Toc427852748"/>
            <w:bookmarkStart w:id="19058" w:name="_Toc427854988"/>
            <w:bookmarkStart w:id="19059" w:name="_Toc427857189"/>
            <w:bookmarkEnd w:id="19016"/>
            <w:bookmarkEnd w:id="19017"/>
            <w:bookmarkEnd w:id="19018"/>
            <w:bookmarkEnd w:id="19019"/>
            <w:bookmarkEnd w:id="19020"/>
            <w:bookmarkEnd w:id="19021"/>
            <w:bookmarkEnd w:id="19022"/>
            <w:bookmarkEnd w:id="19023"/>
            <w:bookmarkEnd w:id="19024"/>
            <w:bookmarkEnd w:id="19025"/>
            <w:bookmarkEnd w:id="19026"/>
            <w:bookmarkEnd w:id="19027"/>
            <w:bookmarkEnd w:id="19028"/>
            <w:bookmarkEnd w:id="19029"/>
            <w:bookmarkEnd w:id="19030"/>
            <w:bookmarkEnd w:id="19031"/>
            <w:bookmarkEnd w:id="19032"/>
            <w:bookmarkEnd w:id="19033"/>
            <w:bookmarkEnd w:id="19034"/>
            <w:bookmarkEnd w:id="19035"/>
            <w:bookmarkEnd w:id="19036"/>
            <w:bookmarkEnd w:id="19037"/>
            <w:bookmarkEnd w:id="19038"/>
            <w:bookmarkEnd w:id="19039"/>
            <w:bookmarkEnd w:id="19040"/>
            <w:bookmarkEnd w:id="19041"/>
            <w:bookmarkEnd w:id="19042"/>
            <w:bookmarkEnd w:id="19043"/>
            <w:bookmarkEnd w:id="19044"/>
            <w:bookmarkEnd w:id="19045"/>
            <w:bookmarkEnd w:id="19046"/>
            <w:bookmarkEnd w:id="19047"/>
            <w:bookmarkEnd w:id="19048"/>
            <w:bookmarkEnd w:id="19049"/>
            <w:bookmarkEnd w:id="19050"/>
            <w:bookmarkEnd w:id="19051"/>
            <w:bookmarkEnd w:id="19052"/>
            <w:bookmarkEnd w:id="19053"/>
            <w:bookmarkEnd w:id="19054"/>
            <w:bookmarkEnd w:id="19055"/>
            <w:bookmarkEnd w:id="19056"/>
            <w:bookmarkEnd w:id="19057"/>
            <w:bookmarkEnd w:id="19058"/>
            <w:bookmarkEnd w:id="19059"/>
          </w:p>
        </w:tc>
        <w:tc>
          <w:tcPr>
            <w:tcW w:w="939" w:type="dxa"/>
            <w:tcBorders>
              <w:top w:val="single" w:sz="4" w:space="0" w:color="auto"/>
              <w:left w:val="single" w:sz="4" w:space="0" w:color="auto"/>
              <w:bottom w:val="single" w:sz="4" w:space="0" w:color="auto"/>
              <w:right w:val="single" w:sz="4" w:space="0" w:color="auto"/>
            </w:tcBorders>
          </w:tcPr>
          <w:p w14:paraId="138715B4" w14:textId="27ECC6F3" w:rsidR="005F4718" w:rsidRPr="00C106B9" w:rsidDel="0011163F" w:rsidRDefault="005F4718" w:rsidP="009C3129">
            <w:pPr>
              <w:ind w:left="-57" w:firstLine="0"/>
              <w:jc w:val="center"/>
              <w:rPr>
                <w:del w:id="19060" w:author="Ramasubramani, Hariharan" w:date="2015-07-13T16:01:00Z"/>
                <w:rFonts w:cstheme="minorHAnsi"/>
                <w:color w:val="000000" w:themeColor="text1"/>
              </w:rPr>
            </w:pPr>
            <w:del w:id="19061" w:author="Ramasubramani, Hariharan" w:date="2015-07-13T16:01:00Z">
              <w:r w:rsidDel="0011163F">
                <w:rPr>
                  <w:rFonts w:cstheme="minorHAnsi"/>
                  <w:color w:val="000000" w:themeColor="text1"/>
                </w:rPr>
                <w:delText>AP</w:delText>
              </w:r>
              <w:bookmarkStart w:id="19062" w:name="_Toc425149452"/>
              <w:bookmarkStart w:id="19063" w:name="_Toc425161991"/>
              <w:bookmarkStart w:id="19064" w:name="_Toc425162999"/>
              <w:bookmarkStart w:id="19065" w:name="_Toc425163405"/>
              <w:bookmarkStart w:id="19066" w:name="_Toc425170892"/>
              <w:bookmarkStart w:id="19067" w:name="_Toc425173205"/>
              <w:bookmarkStart w:id="19068" w:name="_Toc425234678"/>
              <w:bookmarkStart w:id="19069" w:name="_Toc425238230"/>
              <w:bookmarkStart w:id="19070" w:name="_Toc425239476"/>
              <w:bookmarkStart w:id="19071" w:name="_Toc425240723"/>
              <w:bookmarkStart w:id="19072" w:name="_Toc425241969"/>
              <w:bookmarkStart w:id="19073" w:name="_Toc425243215"/>
              <w:bookmarkStart w:id="19074" w:name="_Toc425244462"/>
              <w:bookmarkStart w:id="19075" w:name="_Toc425245709"/>
              <w:bookmarkStart w:id="19076" w:name="_Toc425246956"/>
              <w:bookmarkStart w:id="19077" w:name="_Toc425248202"/>
              <w:bookmarkStart w:id="19078" w:name="_Toc425249449"/>
              <w:bookmarkStart w:id="19079" w:name="_Toc425250696"/>
              <w:bookmarkStart w:id="19080" w:name="_Toc425251943"/>
              <w:bookmarkStart w:id="19081" w:name="_Toc425252613"/>
              <w:bookmarkStart w:id="19082" w:name="_Toc425253284"/>
              <w:bookmarkStart w:id="19083" w:name="_Toc425256675"/>
              <w:bookmarkStart w:id="19084" w:name="_Toc425276376"/>
              <w:bookmarkStart w:id="19085" w:name="_Toc425342474"/>
              <w:bookmarkStart w:id="19086" w:name="_Toc425349680"/>
              <w:bookmarkStart w:id="19087" w:name="_Toc425352829"/>
              <w:bookmarkStart w:id="19088" w:name="_Toc425353514"/>
              <w:bookmarkStart w:id="19089" w:name="_Toc425787507"/>
              <w:bookmarkStart w:id="19090" w:name="_Toc425788193"/>
              <w:bookmarkStart w:id="19091" w:name="_Toc425788880"/>
              <w:bookmarkStart w:id="19092" w:name="_Toc425789567"/>
              <w:bookmarkStart w:id="19093" w:name="_Toc425790254"/>
              <w:bookmarkStart w:id="19094" w:name="_Toc425793994"/>
              <w:bookmarkStart w:id="19095" w:name="_Toc426384929"/>
              <w:bookmarkStart w:id="19096" w:name="_Toc426386333"/>
              <w:bookmarkStart w:id="19097" w:name="_Toc426387736"/>
              <w:bookmarkStart w:id="19098" w:name="_Toc426389140"/>
              <w:bookmarkStart w:id="19099" w:name="_Toc426390544"/>
              <w:bookmarkStart w:id="19100" w:name="_Toc426391948"/>
              <w:bookmarkStart w:id="19101" w:name="_Toc426393351"/>
              <w:bookmarkStart w:id="19102" w:name="_Toc427824936"/>
              <w:bookmarkStart w:id="19103" w:name="_Toc427852749"/>
              <w:bookmarkStart w:id="19104" w:name="_Toc427854989"/>
              <w:bookmarkStart w:id="19105" w:name="_Toc427857190"/>
              <w:bookmarkEnd w:id="19062"/>
              <w:bookmarkEnd w:id="19063"/>
              <w:bookmarkEnd w:id="19064"/>
              <w:bookmarkEnd w:id="19065"/>
              <w:bookmarkEnd w:id="19066"/>
              <w:bookmarkEnd w:id="19067"/>
              <w:bookmarkEnd w:id="19068"/>
              <w:bookmarkEnd w:id="19069"/>
              <w:bookmarkEnd w:id="19070"/>
              <w:bookmarkEnd w:id="19071"/>
              <w:bookmarkEnd w:id="19072"/>
              <w:bookmarkEnd w:id="19073"/>
              <w:bookmarkEnd w:id="19074"/>
              <w:bookmarkEnd w:id="19075"/>
              <w:bookmarkEnd w:id="19076"/>
              <w:bookmarkEnd w:id="19077"/>
              <w:bookmarkEnd w:id="19078"/>
              <w:bookmarkEnd w:id="19079"/>
              <w:bookmarkEnd w:id="19080"/>
              <w:bookmarkEnd w:id="19081"/>
              <w:bookmarkEnd w:id="19082"/>
              <w:bookmarkEnd w:id="19083"/>
              <w:bookmarkEnd w:id="19084"/>
              <w:bookmarkEnd w:id="19085"/>
              <w:bookmarkEnd w:id="19086"/>
              <w:bookmarkEnd w:id="19087"/>
              <w:bookmarkEnd w:id="19088"/>
              <w:bookmarkEnd w:id="19089"/>
              <w:bookmarkEnd w:id="19090"/>
              <w:bookmarkEnd w:id="19091"/>
              <w:bookmarkEnd w:id="19092"/>
              <w:bookmarkEnd w:id="19093"/>
              <w:bookmarkEnd w:id="19094"/>
              <w:bookmarkEnd w:id="19095"/>
              <w:bookmarkEnd w:id="19096"/>
              <w:bookmarkEnd w:id="19097"/>
              <w:bookmarkEnd w:id="19098"/>
              <w:bookmarkEnd w:id="19099"/>
              <w:bookmarkEnd w:id="19100"/>
              <w:bookmarkEnd w:id="19101"/>
              <w:bookmarkEnd w:id="19102"/>
              <w:bookmarkEnd w:id="19103"/>
              <w:bookmarkEnd w:id="19104"/>
              <w:bookmarkEnd w:id="19105"/>
            </w:del>
          </w:p>
        </w:tc>
        <w:tc>
          <w:tcPr>
            <w:tcW w:w="771" w:type="dxa"/>
            <w:tcBorders>
              <w:top w:val="single" w:sz="4" w:space="0" w:color="auto"/>
              <w:left w:val="single" w:sz="4" w:space="0" w:color="auto"/>
              <w:bottom w:val="single" w:sz="4" w:space="0" w:color="auto"/>
              <w:right w:val="single" w:sz="4" w:space="0" w:color="auto"/>
            </w:tcBorders>
          </w:tcPr>
          <w:p w14:paraId="40584374" w14:textId="28227440" w:rsidR="005F4718" w:rsidRPr="00C106B9" w:rsidDel="0011163F" w:rsidRDefault="005F4718" w:rsidP="009C3129">
            <w:pPr>
              <w:ind w:left="-57" w:firstLine="0"/>
              <w:jc w:val="center"/>
              <w:rPr>
                <w:del w:id="19106" w:author="Ramasubramani, Hariharan" w:date="2015-07-13T16:01:00Z"/>
                <w:rFonts w:cstheme="minorHAnsi"/>
                <w:color w:val="000000" w:themeColor="text1"/>
              </w:rPr>
            </w:pPr>
            <w:del w:id="19107" w:author="Ramasubramani, Hariharan" w:date="2015-07-13T16:01:00Z">
              <w:r w:rsidDel="0011163F">
                <w:rPr>
                  <w:rFonts w:cstheme="minorHAnsi"/>
                  <w:color w:val="000000" w:themeColor="text1"/>
                </w:rPr>
                <w:delText>NE</w:delText>
              </w:r>
              <w:bookmarkStart w:id="19108" w:name="_Toc425149453"/>
              <w:bookmarkStart w:id="19109" w:name="_Toc425161992"/>
              <w:bookmarkStart w:id="19110" w:name="_Toc425163000"/>
              <w:bookmarkStart w:id="19111" w:name="_Toc425163406"/>
              <w:bookmarkStart w:id="19112" w:name="_Toc425170893"/>
              <w:bookmarkStart w:id="19113" w:name="_Toc425173206"/>
              <w:bookmarkStart w:id="19114" w:name="_Toc425234679"/>
              <w:bookmarkStart w:id="19115" w:name="_Toc425238231"/>
              <w:bookmarkStart w:id="19116" w:name="_Toc425239477"/>
              <w:bookmarkStart w:id="19117" w:name="_Toc425240724"/>
              <w:bookmarkStart w:id="19118" w:name="_Toc425241970"/>
              <w:bookmarkStart w:id="19119" w:name="_Toc425243216"/>
              <w:bookmarkStart w:id="19120" w:name="_Toc425244463"/>
              <w:bookmarkStart w:id="19121" w:name="_Toc425245710"/>
              <w:bookmarkStart w:id="19122" w:name="_Toc425246957"/>
              <w:bookmarkStart w:id="19123" w:name="_Toc425248203"/>
              <w:bookmarkStart w:id="19124" w:name="_Toc425249450"/>
              <w:bookmarkStart w:id="19125" w:name="_Toc425250697"/>
              <w:bookmarkStart w:id="19126" w:name="_Toc425251944"/>
              <w:bookmarkStart w:id="19127" w:name="_Toc425252614"/>
              <w:bookmarkStart w:id="19128" w:name="_Toc425253285"/>
              <w:bookmarkStart w:id="19129" w:name="_Toc425256676"/>
              <w:bookmarkStart w:id="19130" w:name="_Toc425276377"/>
              <w:bookmarkStart w:id="19131" w:name="_Toc425342475"/>
              <w:bookmarkStart w:id="19132" w:name="_Toc425349681"/>
              <w:bookmarkStart w:id="19133" w:name="_Toc425352830"/>
              <w:bookmarkStart w:id="19134" w:name="_Toc425353515"/>
              <w:bookmarkStart w:id="19135" w:name="_Toc425787508"/>
              <w:bookmarkStart w:id="19136" w:name="_Toc425788194"/>
              <w:bookmarkStart w:id="19137" w:name="_Toc425788881"/>
              <w:bookmarkStart w:id="19138" w:name="_Toc425789568"/>
              <w:bookmarkStart w:id="19139" w:name="_Toc425790255"/>
              <w:bookmarkStart w:id="19140" w:name="_Toc425793995"/>
              <w:bookmarkStart w:id="19141" w:name="_Toc426384930"/>
              <w:bookmarkStart w:id="19142" w:name="_Toc426386334"/>
              <w:bookmarkStart w:id="19143" w:name="_Toc426387737"/>
              <w:bookmarkStart w:id="19144" w:name="_Toc426389141"/>
              <w:bookmarkStart w:id="19145" w:name="_Toc426390545"/>
              <w:bookmarkStart w:id="19146" w:name="_Toc426391949"/>
              <w:bookmarkStart w:id="19147" w:name="_Toc426393352"/>
              <w:bookmarkStart w:id="19148" w:name="_Toc427824937"/>
              <w:bookmarkStart w:id="19149" w:name="_Toc427852750"/>
              <w:bookmarkStart w:id="19150" w:name="_Toc427854990"/>
              <w:bookmarkStart w:id="19151" w:name="_Toc427857191"/>
              <w:bookmarkEnd w:id="19108"/>
              <w:bookmarkEnd w:id="19109"/>
              <w:bookmarkEnd w:id="19110"/>
              <w:bookmarkEnd w:id="19111"/>
              <w:bookmarkEnd w:id="19112"/>
              <w:bookmarkEnd w:id="19113"/>
              <w:bookmarkEnd w:id="19114"/>
              <w:bookmarkEnd w:id="19115"/>
              <w:bookmarkEnd w:id="19116"/>
              <w:bookmarkEnd w:id="19117"/>
              <w:bookmarkEnd w:id="19118"/>
              <w:bookmarkEnd w:id="19119"/>
              <w:bookmarkEnd w:id="19120"/>
              <w:bookmarkEnd w:id="19121"/>
              <w:bookmarkEnd w:id="19122"/>
              <w:bookmarkEnd w:id="19123"/>
              <w:bookmarkEnd w:id="19124"/>
              <w:bookmarkEnd w:id="19125"/>
              <w:bookmarkEnd w:id="19126"/>
              <w:bookmarkEnd w:id="19127"/>
              <w:bookmarkEnd w:id="19128"/>
              <w:bookmarkEnd w:id="19129"/>
              <w:bookmarkEnd w:id="19130"/>
              <w:bookmarkEnd w:id="19131"/>
              <w:bookmarkEnd w:id="19132"/>
              <w:bookmarkEnd w:id="19133"/>
              <w:bookmarkEnd w:id="19134"/>
              <w:bookmarkEnd w:id="19135"/>
              <w:bookmarkEnd w:id="19136"/>
              <w:bookmarkEnd w:id="19137"/>
              <w:bookmarkEnd w:id="19138"/>
              <w:bookmarkEnd w:id="19139"/>
              <w:bookmarkEnd w:id="19140"/>
              <w:bookmarkEnd w:id="19141"/>
              <w:bookmarkEnd w:id="19142"/>
              <w:bookmarkEnd w:id="19143"/>
              <w:bookmarkEnd w:id="19144"/>
              <w:bookmarkEnd w:id="19145"/>
              <w:bookmarkEnd w:id="19146"/>
              <w:bookmarkEnd w:id="19147"/>
              <w:bookmarkEnd w:id="19148"/>
              <w:bookmarkEnd w:id="19149"/>
              <w:bookmarkEnd w:id="19150"/>
              <w:bookmarkEnd w:id="19151"/>
            </w:del>
          </w:p>
        </w:tc>
        <w:tc>
          <w:tcPr>
            <w:tcW w:w="1351" w:type="dxa"/>
            <w:tcBorders>
              <w:top w:val="single" w:sz="4" w:space="0" w:color="auto"/>
              <w:left w:val="single" w:sz="4" w:space="0" w:color="auto"/>
              <w:bottom w:val="single" w:sz="4" w:space="0" w:color="auto"/>
              <w:right w:val="single" w:sz="4" w:space="0" w:color="auto"/>
            </w:tcBorders>
          </w:tcPr>
          <w:p w14:paraId="1520814D" w14:textId="4518EBC1" w:rsidR="005F4718" w:rsidRPr="00C106B9" w:rsidDel="0011163F" w:rsidRDefault="00A137AC" w:rsidP="009C3129">
            <w:pPr>
              <w:ind w:left="-57" w:firstLine="0"/>
              <w:jc w:val="center"/>
              <w:rPr>
                <w:del w:id="19152" w:author="Ramasubramani, Hariharan" w:date="2015-07-13T16:01:00Z"/>
                <w:rFonts w:cstheme="minorHAnsi"/>
                <w:color w:val="000000" w:themeColor="text1"/>
              </w:rPr>
            </w:pPr>
            <w:del w:id="19153" w:author="Ramasubramani, Hariharan" w:date="2015-07-13T16:01:00Z">
              <w:r w:rsidDel="0011163F">
                <w:rPr>
                  <w:rFonts w:cstheme="minorHAnsi"/>
                  <w:color w:val="000000" w:themeColor="text1"/>
                </w:rPr>
                <w:delText>ANSC</w:delText>
              </w:r>
              <w:bookmarkStart w:id="19154" w:name="_Toc425149454"/>
              <w:bookmarkStart w:id="19155" w:name="_Toc425161993"/>
              <w:bookmarkStart w:id="19156" w:name="_Toc425163001"/>
              <w:bookmarkStart w:id="19157" w:name="_Toc425163407"/>
              <w:bookmarkStart w:id="19158" w:name="_Toc425170894"/>
              <w:bookmarkStart w:id="19159" w:name="_Toc425173207"/>
              <w:bookmarkStart w:id="19160" w:name="_Toc425234680"/>
              <w:bookmarkStart w:id="19161" w:name="_Toc425238232"/>
              <w:bookmarkStart w:id="19162" w:name="_Toc425239478"/>
              <w:bookmarkStart w:id="19163" w:name="_Toc425240725"/>
              <w:bookmarkStart w:id="19164" w:name="_Toc425241971"/>
              <w:bookmarkStart w:id="19165" w:name="_Toc425243217"/>
              <w:bookmarkStart w:id="19166" w:name="_Toc425244464"/>
              <w:bookmarkStart w:id="19167" w:name="_Toc425245711"/>
              <w:bookmarkStart w:id="19168" w:name="_Toc425246958"/>
              <w:bookmarkStart w:id="19169" w:name="_Toc425248204"/>
              <w:bookmarkStart w:id="19170" w:name="_Toc425249451"/>
              <w:bookmarkStart w:id="19171" w:name="_Toc425250698"/>
              <w:bookmarkStart w:id="19172" w:name="_Toc425251945"/>
              <w:bookmarkStart w:id="19173" w:name="_Toc425252615"/>
              <w:bookmarkStart w:id="19174" w:name="_Toc425253286"/>
              <w:bookmarkStart w:id="19175" w:name="_Toc425256677"/>
              <w:bookmarkStart w:id="19176" w:name="_Toc425276378"/>
              <w:bookmarkStart w:id="19177" w:name="_Toc425342476"/>
              <w:bookmarkStart w:id="19178" w:name="_Toc425349682"/>
              <w:bookmarkStart w:id="19179" w:name="_Toc425352831"/>
              <w:bookmarkStart w:id="19180" w:name="_Toc425353516"/>
              <w:bookmarkStart w:id="19181" w:name="_Toc425787509"/>
              <w:bookmarkStart w:id="19182" w:name="_Toc425788195"/>
              <w:bookmarkStart w:id="19183" w:name="_Toc425788882"/>
              <w:bookmarkStart w:id="19184" w:name="_Toc425789569"/>
              <w:bookmarkStart w:id="19185" w:name="_Toc425790256"/>
              <w:bookmarkStart w:id="19186" w:name="_Toc425793996"/>
              <w:bookmarkStart w:id="19187" w:name="_Toc426384931"/>
              <w:bookmarkStart w:id="19188" w:name="_Toc426386335"/>
              <w:bookmarkStart w:id="19189" w:name="_Toc426387738"/>
              <w:bookmarkStart w:id="19190" w:name="_Toc426389142"/>
              <w:bookmarkStart w:id="19191" w:name="_Toc426390546"/>
              <w:bookmarkStart w:id="19192" w:name="_Toc426391950"/>
              <w:bookmarkStart w:id="19193" w:name="_Toc426393353"/>
              <w:bookmarkStart w:id="19194" w:name="_Toc427824938"/>
              <w:bookmarkStart w:id="19195" w:name="_Toc427852751"/>
              <w:bookmarkStart w:id="19196" w:name="_Toc427854991"/>
              <w:bookmarkStart w:id="19197" w:name="_Toc427857192"/>
              <w:bookmarkEnd w:id="19154"/>
              <w:bookmarkEnd w:id="19155"/>
              <w:bookmarkEnd w:id="19156"/>
              <w:bookmarkEnd w:id="19157"/>
              <w:bookmarkEnd w:id="19158"/>
              <w:bookmarkEnd w:id="19159"/>
              <w:bookmarkEnd w:id="19160"/>
              <w:bookmarkEnd w:id="19161"/>
              <w:bookmarkEnd w:id="19162"/>
              <w:bookmarkEnd w:id="19163"/>
              <w:bookmarkEnd w:id="19164"/>
              <w:bookmarkEnd w:id="19165"/>
              <w:bookmarkEnd w:id="19166"/>
              <w:bookmarkEnd w:id="19167"/>
              <w:bookmarkEnd w:id="19168"/>
              <w:bookmarkEnd w:id="19169"/>
              <w:bookmarkEnd w:id="19170"/>
              <w:bookmarkEnd w:id="19171"/>
              <w:bookmarkEnd w:id="19172"/>
              <w:bookmarkEnd w:id="19173"/>
              <w:bookmarkEnd w:id="19174"/>
              <w:bookmarkEnd w:id="19175"/>
              <w:bookmarkEnd w:id="19176"/>
              <w:bookmarkEnd w:id="19177"/>
              <w:bookmarkEnd w:id="19178"/>
              <w:bookmarkEnd w:id="19179"/>
              <w:bookmarkEnd w:id="19180"/>
              <w:bookmarkEnd w:id="19181"/>
              <w:bookmarkEnd w:id="19182"/>
              <w:bookmarkEnd w:id="19183"/>
              <w:bookmarkEnd w:id="19184"/>
              <w:bookmarkEnd w:id="19185"/>
              <w:bookmarkEnd w:id="19186"/>
              <w:bookmarkEnd w:id="19187"/>
              <w:bookmarkEnd w:id="19188"/>
              <w:bookmarkEnd w:id="19189"/>
              <w:bookmarkEnd w:id="19190"/>
              <w:bookmarkEnd w:id="19191"/>
              <w:bookmarkEnd w:id="19192"/>
              <w:bookmarkEnd w:id="19193"/>
              <w:bookmarkEnd w:id="19194"/>
              <w:bookmarkEnd w:id="19195"/>
              <w:bookmarkEnd w:id="19196"/>
              <w:bookmarkEnd w:id="19197"/>
            </w:del>
          </w:p>
        </w:tc>
        <w:tc>
          <w:tcPr>
            <w:tcW w:w="712" w:type="dxa"/>
            <w:tcBorders>
              <w:top w:val="single" w:sz="4" w:space="0" w:color="auto"/>
              <w:left w:val="single" w:sz="4" w:space="0" w:color="auto"/>
              <w:bottom w:val="single" w:sz="4" w:space="0" w:color="auto"/>
              <w:right w:val="single" w:sz="4" w:space="0" w:color="auto"/>
            </w:tcBorders>
          </w:tcPr>
          <w:p w14:paraId="1B0D1761" w14:textId="2538D282" w:rsidR="005F4718" w:rsidRPr="00C106B9" w:rsidDel="0011163F" w:rsidRDefault="005F4718" w:rsidP="009C3129">
            <w:pPr>
              <w:ind w:left="-57" w:firstLine="0"/>
              <w:jc w:val="center"/>
              <w:rPr>
                <w:del w:id="19198" w:author="Ramasubramani, Hariharan" w:date="2015-07-13T16:01:00Z"/>
                <w:rFonts w:cstheme="minorHAnsi"/>
                <w:color w:val="000000" w:themeColor="text1"/>
              </w:rPr>
            </w:pPr>
            <w:del w:id="19199" w:author="Ramasubramani, Hariharan" w:date="2015-07-13T16:01:00Z">
              <w:r w:rsidDel="0011163F">
                <w:rPr>
                  <w:rFonts w:cstheme="minorHAnsi"/>
                  <w:color w:val="000000" w:themeColor="text1"/>
                </w:rPr>
                <w:delText>-</w:delText>
              </w:r>
              <w:bookmarkStart w:id="19200" w:name="_Toc425149455"/>
              <w:bookmarkStart w:id="19201" w:name="_Toc425161994"/>
              <w:bookmarkStart w:id="19202" w:name="_Toc425163002"/>
              <w:bookmarkStart w:id="19203" w:name="_Toc425163408"/>
              <w:bookmarkStart w:id="19204" w:name="_Toc425170895"/>
              <w:bookmarkStart w:id="19205" w:name="_Toc425173208"/>
              <w:bookmarkStart w:id="19206" w:name="_Toc425234681"/>
              <w:bookmarkStart w:id="19207" w:name="_Toc425238233"/>
              <w:bookmarkStart w:id="19208" w:name="_Toc425239479"/>
              <w:bookmarkStart w:id="19209" w:name="_Toc425240726"/>
              <w:bookmarkStart w:id="19210" w:name="_Toc425241972"/>
              <w:bookmarkStart w:id="19211" w:name="_Toc425243218"/>
              <w:bookmarkStart w:id="19212" w:name="_Toc425244465"/>
              <w:bookmarkStart w:id="19213" w:name="_Toc425245712"/>
              <w:bookmarkStart w:id="19214" w:name="_Toc425246959"/>
              <w:bookmarkStart w:id="19215" w:name="_Toc425248205"/>
              <w:bookmarkStart w:id="19216" w:name="_Toc425249452"/>
              <w:bookmarkStart w:id="19217" w:name="_Toc425250699"/>
              <w:bookmarkStart w:id="19218" w:name="_Toc425251946"/>
              <w:bookmarkStart w:id="19219" w:name="_Toc425252616"/>
              <w:bookmarkStart w:id="19220" w:name="_Toc425253287"/>
              <w:bookmarkStart w:id="19221" w:name="_Toc425256678"/>
              <w:bookmarkStart w:id="19222" w:name="_Toc425276379"/>
              <w:bookmarkStart w:id="19223" w:name="_Toc425342477"/>
              <w:bookmarkStart w:id="19224" w:name="_Toc425349683"/>
              <w:bookmarkStart w:id="19225" w:name="_Toc425352832"/>
              <w:bookmarkStart w:id="19226" w:name="_Toc425353517"/>
              <w:bookmarkStart w:id="19227" w:name="_Toc425787510"/>
              <w:bookmarkStart w:id="19228" w:name="_Toc425788196"/>
              <w:bookmarkStart w:id="19229" w:name="_Toc425788883"/>
              <w:bookmarkStart w:id="19230" w:name="_Toc425789570"/>
              <w:bookmarkStart w:id="19231" w:name="_Toc425790257"/>
              <w:bookmarkStart w:id="19232" w:name="_Toc425793997"/>
              <w:bookmarkStart w:id="19233" w:name="_Toc426384932"/>
              <w:bookmarkStart w:id="19234" w:name="_Toc426386336"/>
              <w:bookmarkStart w:id="19235" w:name="_Toc426387739"/>
              <w:bookmarkStart w:id="19236" w:name="_Toc426389143"/>
              <w:bookmarkStart w:id="19237" w:name="_Toc426390547"/>
              <w:bookmarkStart w:id="19238" w:name="_Toc426391951"/>
              <w:bookmarkStart w:id="19239" w:name="_Toc426393354"/>
              <w:bookmarkStart w:id="19240" w:name="_Toc427824939"/>
              <w:bookmarkStart w:id="19241" w:name="_Toc427852752"/>
              <w:bookmarkStart w:id="19242" w:name="_Toc427854992"/>
              <w:bookmarkStart w:id="19243" w:name="_Toc427857193"/>
              <w:bookmarkEnd w:id="19200"/>
              <w:bookmarkEnd w:id="19201"/>
              <w:bookmarkEnd w:id="19202"/>
              <w:bookmarkEnd w:id="19203"/>
              <w:bookmarkEnd w:id="19204"/>
              <w:bookmarkEnd w:id="19205"/>
              <w:bookmarkEnd w:id="19206"/>
              <w:bookmarkEnd w:id="19207"/>
              <w:bookmarkEnd w:id="19208"/>
              <w:bookmarkEnd w:id="19209"/>
              <w:bookmarkEnd w:id="19210"/>
              <w:bookmarkEnd w:id="19211"/>
              <w:bookmarkEnd w:id="19212"/>
              <w:bookmarkEnd w:id="19213"/>
              <w:bookmarkEnd w:id="19214"/>
              <w:bookmarkEnd w:id="19215"/>
              <w:bookmarkEnd w:id="19216"/>
              <w:bookmarkEnd w:id="19217"/>
              <w:bookmarkEnd w:id="19218"/>
              <w:bookmarkEnd w:id="19219"/>
              <w:bookmarkEnd w:id="19220"/>
              <w:bookmarkEnd w:id="19221"/>
              <w:bookmarkEnd w:id="19222"/>
              <w:bookmarkEnd w:id="19223"/>
              <w:bookmarkEnd w:id="19224"/>
              <w:bookmarkEnd w:id="19225"/>
              <w:bookmarkEnd w:id="19226"/>
              <w:bookmarkEnd w:id="19227"/>
              <w:bookmarkEnd w:id="19228"/>
              <w:bookmarkEnd w:id="19229"/>
              <w:bookmarkEnd w:id="19230"/>
              <w:bookmarkEnd w:id="19231"/>
              <w:bookmarkEnd w:id="19232"/>
              <w:bookmarkEnd w:id="19233"/>
              <w:bookmarkEnd w:id="19234"/>
              <w:bookmarkEnd w:id="19235"/>
              <w:bookmarkEnd w:id="19236"/>
              <w:bookmarkEnd w:id="19237"/>
              <w:bookmarkEnd w:id="19238"/>
              <w:bookmarkEnd w:id="19239"/>
              <w:bookmarkEnd w:id="19240"/>
              <w:bookmarkEnd w:id="19241"/>
              <w:bookmarkEnd w:id="19242"/>
              <w:bookmarkEnd w:id="19243"/>
            </w:del>
          </w:p>
        </w:tc>
        <w:tc>
          <w:tcPr>
            <w:tcW w:w="2441" w:type="dxa"/>
            <w:tcBorders>
              <w:top w:val="single" w:sz="4" w:space="0" w:color="auto"/>
              <w:left w:val="single" w:sz="4" w:space="0" w:color="auto"/>
              <w:bottom w:val="single" w:sz="4" w:space="0" w:color="auto"/>
              <w:right w:val="single" w:sz="4" w:space="0" w:color="auto"/>
            </w:tcBorders>
          </w:tcPr>
          <w:p w14:paraId="6046A4C0" w14:textId="0FF0884A" w:rsidR="005F4718" w:rsidDel="0011163F" w:rsidRDefault="005F4718" w:rsidP="009C3129">
            <w:pPr>
              <w:ind w:left="-57" w:right="-70" w:firstLine="0"/>
              <w:jc w:val="center"/>
              <w:rPr>
                <w:del w:id="19244" w:author="Ramasubramani, Hariharan" w:date="2015-07-13T16:01:00Z"/>
                <w:rFonts w:cstheme="minorHAnsi"/>
                <w:color w:val="000000" w:themeColor="text1"/>
              </w:rPr>
            </w:pPr>
            <w:del w:id="19245" w:author="Ramasubramani, Hariharan" w:date="2015-07-13T16:01:00Z">
              <w:r w:rsidDel="0011163F">
                <w:rPr>
                  <w:rFonts w:cstheme="minorHAnsi"/>
                  <w:color w:val="000000" w:themeColor="text1"/>
                </w:rPr>
                <w:delText>Format:</w:delText>
              </w:r>
              <w:bookmarkStart w:id="19246" w:name="_Toc425149456"/>
              <w:bookmarkStart w:id="19247" w:name="_Toc425161995"/>
              <w:bookmarkStart w:id="19248" w:name="_Toc425163003"/>
              <w:bookmarkStart w:id="19249" w:name="_Toc425163409"/>
              <w:bookmarkStart w:id="19250" w:name="_Toc425170896"/>
              <w:bookmarkStart w:id="19251" w:name="_Toc425173209"/>
              <w:bookmarkStart w:id="19252" w:name="_Toc425234682"/>
              <w:bookmarkStart w:id="19253" w:name="_Toc425238234"/>
              <w:bookmarkStart w:id="19254" w:name="_Toc425239480"/>
              <w:bookmarkStart w:id="19255" w:name="_Toc425240727"/>
              <w:bookmarkStart w:id="19256" w:name="_Toc425241973"/>
              <w:bookmarkStart w:id="19257" w:name="_Toc425243219"/>
              <w:bookmarkStart w:id="19258" w:name="_Toc425244466"/>
              <w:bookmarkStart w:id="19259" w:name="_Toc425245713"/>
              <w:bookmarkStart w:id="19260" w:name="_Toc425246960"/>
              <w:bookmarkStart w:id="19261" w:name="_Toc425248206"/>
              <w:bookmarkStart w:id="19262" w:name="_Toc425249453"/>
              <w:bookmarkStart w:id="19263" w:name="_Toc425250700"/>
              <w:bookmarkStart w:id="19264" w:name="_Toc425251947"/>
              <w:bookmarkStart w:id="19265" w:name="_Toc425252617"/>
              <w:bookmarkStart w:id="19266" w:name="_Toc425253288"/>
              <w:bookmarkStart w:id="19267" w:name="_Toc425256679"/>
              <w:bookmarkStart w:id="19268" w:name="_Toc425276380"/>
              <w:bookmarkStart w:id="19269" w:name="_Toc425342478"/>
              <w:bookmarkStart w:id="19270" w:name="_Toc425349684"/>
              <w:bookmarkStart w:id="19271" w:name="_Toc425352833"/>
              <w:bookmarkStart w:id="19272" w:name="_Toc425353518"/>
              <w:bookmarkStart w:id="19273" w:name="_Toc425787511"/>
              <w:bookmarkStart w:id="19274" w:name="_Toc425788197"/>
              <w:bookmarkStart w:id="19275" w:name="_Toc425788884"/>
              <w:bookmarkStart w:id="19276" w:name="_Toc425789571"/>
              <w:bookmarkStart w:id="19277" w:name="_Toc425790258"/>
              <w:bookmarkStart w:id="19278" w:name="_Toc425793998"/>
              <w:bookmarkStart w:id="19279" w:name="_Toc426384933"/>
              <w:bookmarkStart w:id="19280" w:name="_Toc426386337"/>
              <w:bookmarkStart w:id="19281" w:name="_Toc426387740"/>
              <w:bookmarkStart w:id="19282" w:name="_Toc426389144"/>
              <w:bookmarkStart w:id="19283" w:name="_Toc426390548"/>
              <w:bookmarkStart w:id="19284" w:name="_Toc426391952"/>
              <w:bookmarkStart w:id="19285" w:name="_Toc426393355"/>
              <w:bookmarkStart w:id="19286" w:name="_Toc427824940"/>
              <w:bookmarkStart w:id="19287" w:name="_Toc427852753"/>
              <w:bookmarkStart w:id="19288" w:name="_Toc427854993"/>
              <w:bookmarkStart w:id="19289" w:name="_Toc427857194"/>
              <w:bookmarkEnd w:id="19246"/>
              <w:bookmarkEnd w:id="19247"/>
              <w:bookmarkEnd w:id="19248"/>
              <w:bookmarkEnd w:id="19249"/>
              <w:bookmarkEnd w:id="19250"/>
              <w:bookmarkEnd w:id="19251"/>
              <w:bookmarkEnd w:id="19252"/>
              <w:bookmarkEnd w:id="19253"/>
              <w:bookmarkEnd w:id="19254"/>
              <w:bookmarkEnd w:id="19255"/>
              <w:bookmarkEnd w:id="19256"/>
              <w:bookmarkEnd w:id="19257"/>
              <w:bookmarkEnd w:id="19258"/>
              <w:bookmarkEnd w:id="19259"/>
              <w:bookmarkEnd w:id="19260"/>
              <w:bookmarkEnd w:id="19261"/>
              <w:bookmarkEnd w:id="19262"/>
              <w:bookmarkEnd w:id="19263"/>
              <w:bookmarkEnd w:id="19264"/>
              <w:bookmarkEnd w:id="19265"/>
              <w:bookmarkEnd w:id="19266"/>
              <w:bookmarkEnd w:id="19267"/>
              <w:bookmarkEnd w:id="19268"/>
              <w:bookmarkEnd w:id="19269"/>
              <w:bookmarkEnd w:id="19270"/>
              <w:bookmarkEnd w:id="19271"/>
              <w:bookmarkEnd w:id="19272"/>
              <w:bookmarkEnd w:id="19273"/>
              <w:bookmarkEnd w:id="19274"/>
              <w:bookmarkEnd w:id="19275"/>
              <w:bookmarkEnd w:id="19276"/>
              <w:bookmarkEnd w:id="19277"/>
              <w:bookmarkEnd w:id="19278"/>
              <w:bookmarkEnd w:id="19279"/>
              <w:bookmarkEnd w:id="19280"/>
              <w:bookmarkEnd w:id="19281"/>
              <w:bookmarkEnd w:id="19282"/>
              <w:bookmarkEnd w:id="19283"/>
              <w:bookmarkEnd w:id="19284"/>
              <w:bookmarkEnd w:id="19285"/>
              <w:bookmarkEnd w:id="19286"/>
              <w:bookmarkEnd w:id="19287"/>
              <w:bookmarkEnd w:id="19288"/>
              <w:bookmarkEnd w:id="19289"/>
            </w:del>
          </w:p>
          <w:p w14:paraId="112B42A7" w14:textId="19A9482A" w:rsidR="005F4718" w:rsidDel="0011163F" w:rsidRDefault="005F4718" w:rsidP="009C3129">
            <w:pPr>
              <w:ind w:left="-57" w:right="-70" w:firstLine="0"/>
              <w:jc w:val="center"/>
              <w:rPr>
                <w:del w:id="19290" w:author="Ramasubramani, Hariharan" w:date="2015-07-13T16:01:00Z"/>
                <w:rFonts w:cstheme="minorHAnsi"/>
                <w:color w:val="000000" w:themeColor="text1"/>
              </w:rPr>
            </w:pPr>
            <w:del w:id="19291" w:author="Ramasubramani, Hariharan" w:date="2015-07-13T16:01:00Z">
              <w:r w:rsidDel="0011163F">
                <w:rPr>
                  <w:rFonts w:cstheme="minorHAnsi"/>
                  <w:color w:val="000000" w:themeColor="text1"/>
                </w:rPr>
                <w:delText>Last Name</w:delText>
              </w:r>
              <w:bookmarkStart w:id="19292" w:name="_Toc425149457"/>
              <w:bookmarkStart w:id="19293" w:name="_Toc425161996"/>
              <w:bookmarkStart w:id="19294" w:name="_Toc425163004"/>
              <w:bookmarkStart w:id="19295" w:name="_Toc425163410"/>
              <w:bookmarkStart w:id="19296" w:name="_Toc425170897"/>
              <w:bookmarkStart w:id="19297" w:name="_Toc425173210"/>
              <w:bookmarkStart w:id="19298" w:name="_Toc425234683"/>
              <w:bookmarkStart w:id="19299" w:name="_Toc425238235"/>
              <w:bookmarkStart w:id="19300" w:name="_Toc425239481"/>
              <w:bookmarkStart w:id="19301" w:name="_Toc425240728"/>
              <w:bookmarkStart w:id="19302" w:name="_Toc425241974"/>
              <w:bookmarkStart w:id="19303" w:name="_Toc425243220"/>
              <w:bookmarkStart w:id="19304" w:name="_Toc425244467"/>
              <w:bookmarkStart w:id="19305" w:name="_Toc425245714"/>
              <w:bookmarkStart w:id="19306" w:name="_Toc425246961"/>
              <w:bookmarkStart w:id="19307" w:name="_Toc425248207"/>
              <w:bookmarkStart w:id="19308" w:name="_Toc425249454"/>
              <w:bookmarkStart w:id="19309" w:name="_Toc425250701"/>
              <w:bookmarkStart w:id="19310" w:name="_Toc425251948"/>
              <w:bookmarkStart w:id="19311" w:name="_Toc425252618"/>
              <w:bookmarkStart w:id="19312" w:name="_Toc425253289"/>
              <w:bookmarkStart w:id="19313" w:name="_Toc425256680"/>
              <w:bookmarkStart w:id="19314" w:name="_Toc425276381"/>
              <w:bookmarkStart w:id="19315" w:name="_Toc425342479"/>
              <w:bookmarkStart w:id="19316" w:name="_Toc425349685"/>
              <w:bookmarkStart w:id="19317" w:name="_Toc425352834"/>
              <w:bookmarkStart w:id="19318" w:name="_Toc425353519"/>
              <w:bookmarkStart w:id="19319" w:name="_Toc425787512"/>
              <w:bookmarkStart w:id="19320" w:name="_Toc425788198"/>
              <w:bookmarkStart w:id="19321" w:name="_Toc425788885"/>
              <w:bookmarkStart w:id="19322" w:name="_Toc425789572"/>
              <w:bookmarkStart w:id="19323" w:name="_Toc425790259"/>
              <w:bookmarkStart w:id="19324" w:name="_Toc425793999"/>
              <w:bookmarkStart w:id="19325" w:name="_Toc426384934"/>
              <w:bookmarkStart w:id="19326" w:name="_Toc426386338"/>
              <w:bookmarkStart w:id="19327" w:name="_Toc426387741"/>
              <w:bookmarkStart w:id="19328" w:name="_Toc426389145"/>
              <w:bookmarkStart w:id="19329" w:name="_Toc426390549"/>
              <w:bookmarkStart w:id="19330" w:name="_Toc426391953"/>
              <w:bookmarkStart w:id="19331" w:name="_Toc426393356"/>
              <w:bookmarkStart w:id="19332" w:name="_Toc427824941"/>
              <w:bookmarkStart w:id="19333" w:name="_Toc427852754"/>
              <w:bookmarkStart w:id="19334" w:name="_Toc427854994"/>
              <w:bookmarkStart w:id="19335" w:name="_Toc427857195"/>
              <w:bookmarkEnd w:id="19292"/>
              <w:bookmarkEnd w:id="19293"/>
              <w:bookmarkEnd w:id="19294"/>
              <w:bookmarkEnd w:id="19295"/>
              <w:bookmarkEnd w:id="19296"/>
              <w:bookmarkEnd w:id="19297"/>
              <w:bookmarkEnd w:id="19298"/>
              <w:bookmarkEnd w:id="19299"/>
              <w:bookmarkEnd w:id="19300"/>
              <w:bookmarkEnd w:id="19301"/>
              <w:bookmarkEnd w:id="19302"/>
              <w:bookmarkEnd w:id="19303"/>
              <w:bookmarkEnd w:id="19304"/>
              <w:bookmarkEnd w:id="19305"/>
              <w:bookmarkEnd w:id="19306"/>
              <w:bookmarkEnd w:id="19307"/>
              <w:bookmarkEnd w:id="19308"/>
              <w:bookmarkEnd w:id="19309"/>
              <w:bookmarkEnd w:id="19310"/>
              <w:bookmarkEnd w:id="19311"/>
              <w:bookmarkEnd w:id="19312"/>
              <w:bookmarkEnd w:id="19313"/>
              <w:bookmarkEnd w:id="19314"/>
              <w:bookmarkEnd w:id="19315"/>
              <w:bookmarkEnd w:id="19316"/>
              <w:bookmarkEnd w:id="19317"/>
              <w:bookmarkEnd w:id="19318"/>
              <w:bookmarkEnd w:id="19319"/>
              <w:bookmarkEnd w:id="19320"/>
              <w:bookmarkEnd w:id="19321"/>
              <w:bookmarkEnd w:id="19322"/>
              <w:bookmarkEnd w:id="19323"/>
              <w:bookmarkEnd w:id="19324"/>
              <w:bookmarkEnd w:id="19325"/>
              <w:bookmarkEnd w:id="19326"/>
              <w:bookmarkEnd w:id="19327"/>
              <w:bookmarkEnd w:id="19328"/>
              <w:bookmarkEnd w:id="19329"/>
              <w:bookmarkEnd w:id="19330"/>
              <w:bookmarkEnd w:id="19331"/>
              <w:bookmarkEnd w:id="19332"/>
              <w:bookmarkEnd w:id="19333"/>
              <w:bookmarkEnd w:id="19334"/>
              <w:bookmarkEnd w:id="19335"/>
            </w:del>
          </w:p>
        </w:tc>
        <w:tc>
          <w:tcPr>
            <w:tcW w:w="868" w:type="dxa"/>
            <w:tcBorders>
              <w:top w:val="single" w:sz="4" w:space="0" w:color="auto"/>
              <w:left w:val="single" w:sz="4" w:space="0" w:color="auto"/>
              <w:bottom w:val="single" w:sz="4" w:space="0" w:color="auto"/>
              <w:right w:val="single" w:sz="4" w:space="0" w:color="auto"/>
            </w:tcBorders>
          </w:tcPr>
          <w:p w14:paraId="43A8BF88" w14:textId="1E89614B" w:rsidR="005F4718" w:rsidRPr="00C106B9" w:rsidDel="0011163F" w:rsidRDefault="005F4718" w:rsidP="009C3129">
            <w:pPr>
              <w:ind w:left="-57" w:firstLine="0"/>
              <w:jc w:val="center"/>
              <w:rPr>
                <w:del w:id="19336" w:author="Ramasubramani, Hariharan" w:date="2015-07-13T16:01:00Z"/>
                <w:rFonts w:cstheme="minorHAnsi"/>
                <w:color w:val="000000" w:themeColor="text1"/>
              </w:rPr>
            </w:pPr>
            <w:del w:id="19337" w:author="Ramasubramani, Hariharan" w:date="2015-07-13T16:01:00Z">
              <w:r w:rsidDel="0011163F">
                <w:rPr>
                  <w:rFonts w:cstheme="minorHAnsi"/>
                  <w:color w:val="000000" w:themeColor="text1"/>
                </w:rPr>
                <w:delText>-</w:delText>
              </w:r>
              <w:bookmarkStart w:id="19338" w:name="_Toc425149458"/>
              <w:bookmarkStart w:id="19339" w:name="_Toc425161997"/>
              <w:bookmarkStart w:id="19340" w:name="_Toc425163005"/>
              <w:bookmarkStart w:id="19341" w:name="_Toc425163411"/>
              <w:bookmarkStart w:id="19342" w:name="_Toc425170898"/>
              <w:bookmarkStart w:id="19343" w:name="_Toc425173211"/>
              <w:bookmarkStart w:id="19344" w:name="_Toc425234684"/>
              <w:bookmarkStart w:id="19345" w:name="_Toc425238236"/>
              <w:bookmarkStart w:id="19346" w:name="_Toc425239482"/>
              <w:bookmarkStart w:id="19347" w:name="_Toc425240729"/>
              <w:bookmarkStart w:id="19348" w:name="_Toc425241975"/>
              <w:bookmarkStart w:id="19349" w:name="_Toc425243221"/>
              <w:bookmarkStart w:id="19350" w:name="_Toc425244468"/>
              <w:bookmarkStart w:id="19351" w:name="_Toc425245715"/>
              <w:bookmarkStart w:id="19352" w:name="_Toc425246962"/>
              <w:bookmarkStart w:id="19353" w:name="_Toc425248208"/>
              <w:bookmarkStart w:id="19354" w:name="_Toc425249455"/>
              <w:bookmarkStart w:id="19355" w:name="_Toc425250702"/>
              <w:bookmarkStart w:id="19356" w:name="_Toc425251949"/>
              <w:bookmarkStart w:id="19357" w:name="_Toc425252619"/>
              <w:bookmarkStart w:id="19358" w:name="_Toc425253290"/>
              <w:bookmarkStart w:id="19359" w:name="_Toc425256681"/>
              <w:bookmarkStart w:id="19360" w:name="_Toc425276382"/>
              <w:bookmarkStart w:id="19361" w:name="_Toc425342480"/>
              <w:bookmarkStart w:id="19362" w:name="_Toc425349686"/>
              <w:bookmarkStart w:id="19363" w:name="_Toc425352835"/>
              <w:bookmarkStart w:id="19364" w:name="_Toc425353520"/>
              <w:bookmarkStart w:id="19365" w:name="_Toc425787513"/>
              <w:bookmarkStart w:id="19366" w:name="_Toc425788199"/>
              <w:bookmarkStart w:id="19367" w:name="_Toc425788886"/>
              <w:bookmarkStart w:id="19368" w:name="_Toc425789573"/>
              <w:bookmarkStart w:id="19369" w:name="_Toc425790260"/>
              <w:bookmarkStart w:id="19370" w:name="_Toc425794000"/>
              <w:bookmarkStart w:id="19371" w:name="_Toc426384935"/>
              <w:bookmarkStart w:id="19372" w:name="_Toc426386339"/>
              <w:bookmarkStart w:id="19373" w:name="_Toc426387742"/>
              <w:bookmarkStart w:id="19374" w:name="_Toc426389146"/>
              <w:bookmarkStart w:id="19375" w:name="_Toc426390550"/>
              <w:bookmarkStart w:id="19376" w:name="_Toc426391954"/>
              <w:bookmarkStart w:id="19377" w:name="_Toc426393357"/>
              <w:bookmarkStart w:id="19378" w:name="_Toc427824942"/>
              <w:bookmarkStart w:id="19379" w:name="_Toc427852755"/>
              <w:bookmarkStart w:id="19380" w:name="_Toc427854995"/>
              <w:bookmarkStart w:id="19381" w:name="_Toc427857196"/>
              <w:bookmarkEnd w:id="19338"/>
              <w:bookmarkEnd w:id="19339"/>
              <w:bookmarkEnd w:id="19340"/>
              <w:bookmarkEnd w:id="19341"/>
              <w:bookmarkEnd w:id="19342"/>
              <w:bookmarkEnd w:id="19343"/>
              <w:bookmarkEnd w:id="19344"/>
              <w:bookmarkEnd w:id="19345"/>
              <w:bookmarkEnd w:id="19346"/>
              <w:bookmarkEnd w:id="19347"/>
              <w:bookmarkEnd w:id="19348"/>
              <w:bookmarkEnd w:id="19349"/>
              <w:bookmarkEnd w:id="19350"/>
              <w:bookmarkEnd w:id="19351"/>
              <w:bookmarkEnd w:id="19352"/>
              <w:bookmarkEnd w:id="19353"/>
              <w:bookmarkEnd w:id="19354"/>
              <w:bookmarkEnd w:id="19355"/>
              <w:bookmarkEnd w:id="19356"/>
              <w:bookmarkEnd w:id="19357"/>
              <w:bookmarkEnd w:id="19358"/>
              <w:bookmarkEnd w:id="19359"/>
              <w:bookmarkEnd w:id="19360"/>
              <w:bookmarkEnd w:id="19361"/>
              <w:bookmarkEnd w:id="19362"/>
              <w:bookmarkEnd w:id="19363"/>
              <w:bookmarkEnd w:id="19364"/>
              <w:bookmarkEnd w:id="19365"/>
              <w:bookmarkEnd w:id="19366"/>
              <w:bookmarkEnd w:id="19367"/>
              <w:bookmarkEnd w:id="19368"/>
              <w:bookmarkEnd w:id="19369"/>
              <w:bookmarkEnd w:id="19370"/>
              <w:bookmarkEnd w:id="19371"/>
              <w:bookmarkEnd w:id="19372"/>
              <w:bookmarkEnd w:id="19373"/>
              <w:bookmarkEnd w:id="19374"/>
              <w:bookmarkEnd w:id="19375"/>
              <w:bookmarkEnd w:id="19376"/>
              <w:bookmarkEnd w:id="19377"/>
              <w:bookmarkEnd w:id="19378"/>
              <w:bookmarkEnd w:id="19379"/>
              <w:bookmarkEnd w:id="19380"/>
              <w:bookmarkEnd w:id="19381"/>
            </w:del>
          </w:p>
        </w:tc>
        <w:bookmarkStart w:id="19382" w:name="_Toc425149459"/>
        <w:bookmarkStart w:id="19383" w:name="_Toc425161998"/>
        <w:bookmarkStart w:id="19384" w:name="_Toc425163006"/>
        <w:bookmarkStart w:id="19385" w:name="_Toc425163412"/>
        <w:bookmarkStart w:id="19386" w:name="_Toc425170899"/>
        <w:bookmarkStart w:id="19387" w:name="_Toc425173212"/>
        <w:bookmarkStart w:id="19388" w:name="_Toc425234685"/>
        <w:bookmarkStart w:id="19389" w:name="_Toc425238237"/>
        <w:bookmarkStart w:id="19390" w:name="_Toc425239483"/>
        <w:bookmarkStart w:id="19391" w:name="_Toc425240730"/>
        <w:bookmarkStart w:id="19392" w:name="_Toc425241976"/>
        <w:bookmarkStart w:id="19393" w:name="_Toc425243222"/>
        <w:bookmarkStart w:id="19394" w:name="_Toc425244469"/>
        <w:bookmarkStart w:id="19395" w:name="_Toc425245716"/>
        <w:bookmarkStart w:id="19396" w:name="_Toc425246963"/>
        <w:bookmarkStart w:id="19397" w:name="_Toc425248209"/>
        <w:bookmarkStart w:id="19398" w:name="_Toc425249456"/>
        <w:bookmarkStart w:id="19399" w:name="_Toc425250703"/>
        <w:bookmarkStart w:id="19400" w:name="_Toc425251950"/>
        <w:bookmarkStart w:id="19401" w:name="_Toc425252620"/>
        <w:bookmarkStart w:id="19402" w:name="_Toc425253291"/>
        <w:bookmarkStart w:id="19403" w:name="_Toc425256682"/>
        <w:bookmarkStart w:id="19404" w:name="_Toc425276383"/>
        <w:bookmarkStart w:id="19405" w:name="_Toc425342481"/>
        <w:bookmarkStart w:id="19406" w:name="_Toc425349687"/>
        <w:bookmarkStart w:id="19407" w:name="_Toc425352836"/>
        <w:bookmarkStart w:id="19408" w:name="_Toc425353521"/>
        <w:bookmarkStart w:id="19409" w:name="_Toc425787514"/>
        <w:bookmarkStart w:id="19410" w:name="_Toc425788200"/>
        <w:bookmarkStart w:id="19411" w:name="_Toc425788887"/>
        <w:bookmarkStart w:id="19412" w:name="_Toc425789574"/>
        <w:bookmarkStart w:id="19413" w:name="_Toc425790261"/>
        <w:bookmarkStart w:id="19414" w:name="_Toc425794001"/>
        <w:bookmarkStart w:id="19415" w:name="_Toc426384936"/>
        <w:bookmarkStart w:id="19416" w:name="_Toc426386340"/>
        <w:bookmarkStart w:id="19417" w:name="_Toc426387743"/>
        <w:bookmarkStart w:id="19418" w:name="_Toc426389147"/>
        <w:bookmarkStart w:id="19419" w:name="_Toc426390551"/>
        <w:bookmarkStart w:id="19420" w:name="_Toc426391955"/>
        <w:bookmarkStart w:id="19421" w:name="_Toc426393358"/>
        <w:bookmarkStart w:id="19422" w:name="_Toc427824943"/>
        <w:bookmarkStart w:id="19423" w:name="_Toc427852756"/>
        <w:bookmarkStart w:id="19424" w:name="_Toc427854996"/>
        <w:bookmarkStart w:id="19425" w:name="_Toc427857197"/>
        <w:bookmarkEnd w:id="19382"/>
        <w:bookmarkEnd w:id="19383"/>
        <w:bookmarkEnd w:id="19384"/>
        <w:bookmarkEnd w:id="19385"/>
        <w:bookmarkEnd w:id="19386"/>
        <w:bookmarkEnd w:id="19387"/>
        <w:bookmarkEnd w:id="19388"/>
        <w:bookmarkEnd w:id="19389"/>
        <w:bookmarkEnd w:id="19390"/>
        <w:bookmarkEnd w:id="19391"/>
        <w:bookmarkEnd w:id="19392"/>
        <w:bookmarkEnd w:id="19393"/>
        <w:bookmarkEnd w:id="19394"/>
        <w:bookmarkEnd w:id="19395"/>
        <w:bookmarkEnd w:id="19396"/>
        <w:bookmarkEnd w:id="19397"/>
        <w:bookmarkEnd w:id="19398"/>
        <w:bookmarkEnd w:id="19399"/>
        <w:bookmarkEnd w:id="19400"/>
        <w:bookmarkEnd w:id="19401"/>
        <w:bookmarkEnd w:id="19402"/>
        <w:bookmarkEnd w:id="19403"/>
        <w:bookmarkEnd w:id="19404"/>
        <w:bookmarkEnd w:id="19405"/>
        <w:bookmarkEnd w:id="19406"/>
        <w:bookmarkEnd w:id="19407"/>
        <w:bookmarkEnd w:id="19408"/>
        <w:bookmarkEnd w:id="19409"/>
        <w:bookmarkEnd w:id="19410"/>
        <w:bookmarkEnd w:id="19411"/>
        <w:bookmarkEnd w:id="19412"/>
        <w:bookmarkEnd w:id="19413"/>
        <w:bookmarkEnd w:id="19414"/>
        <w:bookmarkEnd w:id="19415"/>
        <w:bookmarkEnd w:id="19416"/>
        <w:bookmarkEnd w:id="19417"/>
        <w:bookmarkEnd w:id="19418"/>
        <w:bookmarkEnd w:id="19419"/>
        <w:bookmarkEnd w:id="19420"/>
        <w:bookmarkEnd w:id="19421"/>
        <w:bookmarkEnd w:id="19422"/>
        <w:bookmarkEnd w:id="19423"/>
        <w:bookmarkEnd w:id="19424"/>
        <w:bookmarkEnd w:id="19425"/>
      </w:tr>
      <w:tr w:rsidR="005F4718" w:rsidRPr="00C106B9" w:rsidDel="0011163F" w14:paraId="45F38D1E" w14:textId="7B675066" w:rsidTr="008C172F">
        <w:trPr>
          <w:cantSplit/>
          <w:trHeight w:val="314"/>
          <w:jc w:val="center"/>
          <w:del w:id="19426" w:author="Ramasubramani, Hariharan" w:date="2015-07-13T16:01:00Z"/>
        </w:trPr>
        <w:tc>
          <w:tcPr>
            <w:tcW w:w="1057" w:type="dxa"/>
            <w:tcBorders>
              <w:top w:val="single" w:sz="4" w:space="0" w:color="auto"/>
              <w:left w:val="single" w:sz="4" w:space="0" w:color="auto"/>
              <w:bottom w:val="single" w:sz="4" w:space="0" w:color="auto"/>
              <w:right w:val="single" w:sz="4" w:space="0" w:color="auto"/>
            </w:tcBorders>
          </w:tcPr>
          <w:p w14:paraId="1CB32E4F" w14:textId="42C131F3" w:rsidR="005F4718" w:rsidRPr="00C106B9" w:rsidDel="0011163F" w:rsidRDefault="0007299C" w:rsidP="009C3129">
            <w:pPr>
              <w:pStyle w:val="ListParagraph"/>
              <w:numPr>
                <w:ilvl w:val="3"/>
                <w:numId w:val="7"/>
              </w:numPr>
              <w:overflowPunct w:val="0"/>
              <w:autoSpaceDE w:val="0"/>
              <w:autoSpaceDN w:val="0"/>
              <w:spacing w:after="60"/>
              <w:ind w:left="-43" w:firstLine="0"/>
              <w:textAlignment w:val="baseline"/>
              <w:rPr>
                <w:del w:id="19427" w:author="Ramasubramani, Hariharan" w:date="2015-07-13T16:01:00Z"/>
                <w:rFonts w:cstheme="minorHAnsi"/>
                <w:color w:val="000000" w:themeColor="text1"/>
              </w:rPr>
            </w:pPr>
            <w:del w:id="19428" w:author="Ramasubramani, Hariharan" w:date="2015-07-13T16:01:00Z">
              <w:r w:rsidDel="0011163F">
                <w:rPr>
                  <w:rFonts w:cstheme="minorHAnsi"/>
                  <w:color w:val="000000" w:themeColor="text1"/>
                </w:rPr>
                <w:delText>v</w:delText>
              </w:r>
              <w:bookmarkStart w:id="19429" w:name="_Toc425149460"/>
              <w:bookmarkStart w:id="19430" w:name="_Toc425161999"/>
              <w:bookmarkStart w:id="19431" w:name="_Toc425163007"/>
              <w:bookmarkStart w:id="19432" w:name="_Toc425163413"/>
              <w:bookmarkStart w:id="19433" w:name="_Toc425170900"/>
              <w:bookmarkStart w:id="19434" w:name="_Toc425173213"/>
              <w:bookmarkStart w:id="19435" w:name="_Toc425234686"/>
              <w:bookmarkStart w:id="19436" w:name="_Toc425238238"/>
              <w:bookmarkStart w:id="19437" w:name="_Toc425239484"/>
              <w:bookmarkStart w:id="19438" w:name="_Toc425240731"/>
              <w:bookmarkStart w:id="19439" w:name="_Toc425241977"/>
              <w:bookmarkStart w:id="19440" w:name="_Toc425243223"/>
              <w:bookmarkStart w:id="19441" w:name="_Toc425244470"/>
              <w:bookmarkStart w:id="19442" w:name="_Toc425245717"/>
              <w:bookmarkStart w:id="19443" w:name="_Toc425246964"/>
              <w:bookmarkStart w:id="19444" w:name="_Toc425248210"/>
              <w:bookmarkStart w:id="19445" w:name="_Toc425249457"/>
              <w:bookmarkStart w:id="19446" w:name="_Toc425250704"/>
              <w:bookmarkStart w:id="19447" w:name="_Toc425251951"/>
              <w:bookmarkStart w:id="19448" w:name="_Toc425252621"/>
              <w:bookmarkStart w:id="19449" w:name="_Toc425253292"/>
              <w:bookmarkStart w:id="19450" w:name="_Toc425256683"/>
              <w:bookmarkStart w:id="19451" w:name="_Toc425276384"/>
              <w:bookmarkStart w:id="19452" w:name="_Toc425342482"/>
              <w:bookmarkStart w:id="19453" w:name="_Toc425349688"/>
              <w:bookmarkStart w:id="19454" w:name="_Toc425352837"/>
              <w:bookmarkStart w:id="19455" w:name="_Toc425353522"/>
              <w:bookmarkStart w:id="19456" w:name="_Toc425787515"/>
              <w:bookmarkStart w:id="19457" w:name="_Toc425788201"/>
              <w:bookmarkStart w:id="19458" w:name="_Toc425788888"/>
              <w:bookmarkStart w:id="19459" w:name="_Toc425789575"/>
              <w:bookmarkStart w:id="19460" w:name="_Toc425790262"/>
              <w:bookmarkStart w:id="19461" w:name="_Toc425794002"/>
              <w:bookmarkStart w:id="19462" w:name="_Toc426384937"/>
              <w:bookmarkStart w:id="19463" w:name="_Toc426386341"/>
              <w:bookmarkStart w:id="19464" w:name="_Toc426387744"/>
              <w:bookmarkStart w:id="19465" w:name="_Toc426389148"/>
              <w:bookmarkStart w:id="19466" w:name="_Toc426390552"/>
              <w:bookmarkStart w:id="19467" w:name="_Toc426391956"/>
              <w:bookmarkStart w:id="19468" w:name="_Toc426393359"/>
              <w:bookmarkStart w:id="19469" w:name="_Toc427824944"/>
              <w:bookmarkStart w:id="19470" w:name="_Toc427852757"/>
              <w:bookmarkStart w:id="19471" w:name="_Toc427854997"/>
              <w:bookmarkStart w:id="19472" w:name="_Toc427857198"/>
              <w:bookmarkEnd w:id="19429"/>
              <w:bookmarkEnd w:id="19430"/>
              <w:bookmarkEnd w:id="19431"/>
              <w:bookmarkEnd w:id="19432"/>
              <w:bookmarkEnd w:id="19433"/>
              <w:bookmarkEnd w:id="19434"/>
              <w:bookmarkEnd w:id="19435"/>
              <w:bookmarkEnd w:id="19436"/>
              <w:bookmarkEnd w:id="19437"/>
              <w:bookmarkEnd w:id="19438"/>
              <w:bookmarkEnd w:id="19439"/>
              <w:bookmarkEnd w:id="19440"/>
              <w:bookmarkEnd w:id="19441"/>
              <w:bookmarkEnd w:id="19442"/>
              <w:bookmarkEnd w:id="19443"/>
              <w:bookmarkEnd w:id="19444"/>
              <w:bookmarkEnd w:id="19445"/>
              <w:bookmarkEnd w:id="19446"/>
              <w:bookmarkEnd w:id="19447"/>
              <w:bookmarkEnd w:id="19448"/>
              <w:bookmarkEnd w:id="19449"/>
              <w:bookmarkEnd w:id="19450"/>
              <w:bookmarkEnd w:id="19451"/>
              <w:bookmarkEnd w:id="19452"/>
              <w:bookmarkEnd w:id="19453"/>
              <w:bookmarkEnd w:id="19454"/>
              <w:bookmarkEnd w:id="19455"/>
              <w:bookmarkEnd w:id="19456"/>
              <w:bookmarkEnd w:id="19457"/>
              <w:bookmarkEnd w:id="19458"/>
              <w:bookmarkEnd w:id="19459"/>
              <w:bookmarkEnd w:id="19460"/>
              <w:bookmarkEnd w:id="19461"/>
              <w:bookmarkEnd w:id="19462"/>
              <w:bookmarkEnd w:id="19463"/>
              <w:bookmarkEnd w:id="19464"/>
              <w:bookmarkEnd w:id="19465"/>
              <w:bookmarkEnd w:id="19466"/>
              <w:bookmarkEnd w:id="19467"/>
              <w:bookmarkEnd w:id="19468"/>
              <w:bookmarkEnd w:id="19469"/>
              <w:bookmarkEnd w:id="19470"/>
              <w:bookmarkEnd w:id="19471"/>
              <w:bookmarkEnd w:id="19472"/>
            </w:del>
          </w:p>
        </w:tc>
        <w:tc>
          <w:tcPr>
            <w:tcW w:w="2016" w:type="dxa"/>
            <w:tcBorders>
              <w:top w:val="single" w:sz="4" w:space="0" w:color="auto"/>
              <w:left w:val="single" w:sz="4" w:space="0" w:color="auto"/>
              <w:bottom w:val="single" w:sz="4" w:space="0" w:color="auto"/>
              <w:right w:val="single" w:sz="4" w:space="0" w:color="auto"/>
            </w:tcBorders>
          </w:tcPr>
          <w:p w14:paraId="21044725" w14:textId="682D4393" w:rsidR="005F4718" w:rsidRPr="00C106B9" w:rsidDel="0011163F" w:rsidRDefault="005F4718" w:rsidP="009C3129">
            <w:pPr>
              <w:ind w:firstLine="0"/>
              <w:rPr>
                <w:del w:id="19473" w:author="Ramasubramani, Hariharan" w:date="2015-07-13T16:01:00Z"/>
                <w:rFonts w:cstheme="minorHAnsi"/>
                <w:color w:val="000000" w:themeColor="text1"/>
              </w:rPr>
            </w:pPr>
            <w:del w:id="19474" w:author="Ramasubramani, Hariharan" w:date="2015-07-13T16:01:00Z">
              <w:r w:rsidRPr="00C106B9" w:rsidDel="0011163F">
                <w:rPr>
                  <w:rFonts w:cstheme="minorHAnsi"/>
                  <w:color w:val="000000" w:themeColor="text1"/>
                </w:rPr>
                <w:delText>Previous Value</w:delText>
              </w:r>
              <w:bookmarkStart w:id="19475" w:name="_Toc425149461"/>
              <w:bookmarkStart w:id="19476" w:name="_Toc425162000"/>
              <w:bookmarkStart w:id="19477" w:name="_Toc425163008"/>
              <w:bookmarkStart w:id="19478" w:name="_Toc425163414"/>
              <w:bookmarkStart w:id="19479" w:name="_Toc425170901"/>
              <w:bookmarkStart w:id="19480" w:name="_Toc425173214"/>
              <w:bookmarkStart w:id="19481" w:name="_Toc425234687"/>
              <w:bookmarkStart w:id="19482" w:name="_Toc425238239"/>
              <w:bookmarkStart w:id="19483" w:name="_Toc425239485"/>
              <w:bookmarkStart w:id="19484" w:name="_Toc425240732"/>
              <w:bookmarkStart w:id="19485" w:name="_Toc425241978"/>
              <w:bookmarkStart w:id="19486" w:name="_Toc425243224"/>
              <w:bookmarkStart w:id="19487" w:name="_Toc425244471"/>
              <w:bookmarkStart w:id="19488" w:name="_Toc425245718"/>
              <w:bookmarkStart w:id="19489" w:name="_Toc425246965"/>
              <w:bookmarkStart w:id="19490" w:name="_Toc425248211"/>
              <w:bookmarkStart w:id="19491" w:name="_Toc425249458"/>
              <w:bookmarkStart w:id="19492" w:name="_Toc425250705"/>
              <w:bookmarkStart w:id="19493" w:name="_Toc425251952"/>
              <w:bookmarkStart w:id="19494" w:name="_Toc425252622"/>
              <w:bookmarkStart w:id="19495" w:name="_Toc425253293"/>
              <w:bookmarkStart w:id="19496" w:name="_Toc425256684"/>
              <w:bookmarkStart w:id="19497" w:name="_Toc425276385"/>
              <w:bookmarkStart w:id="19498" w:name="_Toc425342483"/>
              <w:bookmarkStart w:id="19499" w:name="_Toc425349689"/>
              <w:bookmarkStart w:id="19500" w:name="_Toc425352838"/>
              <w:bookmarkStart w:id="19501" w:name="_Toc425353523"/>
              <w:bookmarkStart w:id="19502" w:name="_Toc425787516"/>
              <w:bookmarkStart w:id="19503" w:name="_Toc425788202"/>
              <w:bookmarkStart w:id="19504" w:name="_Toc425788889"/>
              <w:bookmarkStart w:id="19505" w:name="_Toc425789576"/>
              <w:bookmarkStart w:id="19506" w:name="_Toc425790263"/>
              <w:bookmarkStart w:id="19507" w:name="_Toc425794003"/>
              <w:bookmarkStart w:id="19508" w:name="_Toc426384938"/>
              <w:bookmarkStart w:id="19509" w:name="_Toc426386342"/>
              <w:bookmarkStart w:id="19510" w:name="_Toc426387745"/>
              <w:bookmarkStart w:id="19511" w:name="_Toc426389149"/>
              <w:bookmarkStart w:id="19512" w:name="_Toc426390553"/>
              <w:bookmarkStart w:id="19513" w:name="_Toc426391957"/>
              <w:bookmarkStart w:id="19514" w:name="_Toc426393360"/>
              <w:bookmarkStart w:id="19515" w:name="_Toc427824945"/>
              <w:bookmarkStart w:id="19516" w:name="_Toc427852758"/>
              <w:bookmarkStart w:id="19517" w:name="_Toc427854998"/>
              <w:bookmarkStart w:id="19518" w:name="_Toc427857199"/>
              <w:bookmarkEnd w:id="19475"/>
              <w:bookmarkEnd w:id="19476"/>
              <w:bookmarkEnd w:id="19477"/>
              <w:bookmarkEnd w:id="19478"/>
              <w:bookmarkEnd w:id="19479"/>
              <w:bookmarkEnd w:id="19480"/>
              <w:bookmarkEnd w:id="19481"/>
              <w:bookmarkEnd w:id="19482"/>
              <w:bookmarkEnd w:id="19483"/>
              <w:bookmarkEnd w:id="19484"/>
              <w:bookmarkEnd w:id="19485"/>
              <w:bookmarkEnd w:id="19486"/>
              <w:bookmarkEnd w:id="19487"/>
              <w:bookmarkEnd w:id="19488"/>
              <w:bookmarkEnd w:id="19489"/>
              <w:bookmarkEnd w:id="19490"/>
              <w:bookmarkEnd w:id="19491"/>
              <w:bookmarkEnd w:id="19492"/>
              <w:bookmarkEnd w:id="19493"/>
              <w:bookmarkEnd w:id="19494"/>
              <w:bookmarkEnd w:id="19495"/>
              <w:bookmarkEnd w:id="19496"/>
              <w:bookmarkEnd w:id="19497"/>
              <w:bookmarkEnd w:id="19498"/>
              <w:bookmarkEnd w:id="19499"/>
              <w:bookmarkEnd w:id="19500"/>
              <w:bookmarkEnd w:id="19501"/>
              <w:bookmarkEnd w:id="19502"/>
              <w:bookmarkEnd w:id="19503"/>
              <w:bookmarkEnd w:id="19504"/>
              <w:bookmarkEnd w:id="19505"/>
              <w:bookmarkEnd w:id="19506"/>
              <w:bookmarkEnd w:id="19507"/>
              <w:bookmarkEnd w:id="19508"/>
              <w:bookmarkEnd w:id="19509"/>
              <w:bookmarkEnd w:id="19510"/>
              <w:bookmarkEnd w:id="19511"/>
              <w:bookmarkEnd w:id="19512"/>
              <w:bookmarkEnd w:id="19513"/>
              <w:bookmarkEnd w:id="19514"/>
              <w:bookmarkEnd w:id="19515"/>
              <w:bookmarkEnd w:id="19516"/>
              <w:bookmarkEnd w:id="19517"/>
              <w:bookmarkEnd w:id="19518"/>
            </w:del>
          </w:p>
        </w:tc>
        <w:tc>
          <w:tcPr>
            <w:tcW w:w="798" w:type="dxa"/>
            <w:tcBorders>
              <w:top w:val="single" w:sz="4" w:space="0" w:color="auto"/>
              <w:left w:val="single" w:sz="4" w:space="0" w:color="auto"/>
              <w:bottom w:val="single" w:sz="4" w:space="0" w:color="auto"/>
              <w:right w:val="single" w:sz="4" w:space="0" w:color="auto"/>
            </w:tcBorders>
          </w:tcPr>
          <w:p w14:paraId="3C2A23FE" w14:textId="2B864774" w:rsidR="005F4718" w:rsidRPr="00C106B9" w:rsidDel="0011163F" w:rsidRDefault="005F4718" w:rsidP="009C3129">
            <w:pPr>
              <w:ind w:left="-2" w:firstLine="0"/>
              <w:rPr>
                <w:del w:id="19519" w:author="Ramasubramani, Hariharan" w:date="2015-07-13T16:01:00Z"/>
                <w:rFonts w:cstheme="minorHAnsi"/>
                <w:color w:val="000000" w:themeColor="text1"/>
              </w:rPr>
            </w:pPr>
            <w:del w:id="19520" w:author="Ramasubramani, Hariharan" w:date="2015-07-13T16:01:00Z">
              <w:r w:rsidRPr="00C106B9" w:rsidDel="0011163F">
                <w:rPr>
                  <w:rFonts w:cstheme="minorHAnsi"/>
                  <w:color w:val="000000" w:themeColor="text1"/>
                </w:rPr>
                <w:delText>-</w:delText>
              </w:r>
              <w:bookmarkStart w:id="19521" w:name="_Toc425149462"/>
              <w:bookmarkStart w:id="19522" w:name="_Toc425162001"/>
              <w:bookmarkStart w:id="19523" w:name="_Toc425163009"/>
              <w:bookmarkStart w:id="19524" w:name="_Toc425163415"/>
              <w:bookmarkStart w:id="19525" w:name="_Toc425170902"/>
              <w:bookmarkStart w:id="19526" w:name="_Toc425173215"/>
              <w:bookmarkStart w:id="19527" w:name="_Toc425234688"/>
              <w:bookmarkStart w:id="19528" w:name="_Toc425238240"/>
              <w:bookmarkStart w:id="19529" w:name="_Toc425239486"/>
              <w:bookmarkStart w:id="19530" w:name="_Toc425240733"/>
              <w:bookmarkStart w:id="19531" w:name="_Toc425241979"/>
              <w:bookmarkStart w:id="19532" w:name="_Toc425243225"/>
              <w:bookmarkStart w:id="19533" w:name="_Toc425244472"/>
              <w:bookmarkStart w:id="19534" w:name="_Toc425245719"/>
              <w:bookmarkStart w:id="19535" w:name="_Toc425246966"/>
              <w:bookmarkStart w:id="19536" w:name="_Toc425248212"/>
              <w:bookmarkStart w:id="19537" w:name="_Toc425249459"/>
              <w:bookmarkStart w:id="19538" w:name="_Toc425250706"/>
              <w:bookmarkStart w:id="19539" w:name="_Toc425251953"/>
              <w:bookmarkStart w:id="19540" w:name="_Toc425252623"/>
              <w:bookmarkStart w:id="19541" w:name="_Toc425253294"/>
              <w:bookmarkStart w:id="19542" w:name="_Toc425256685"/>
              <w:bookmarkStart w:id="19543" w:name="_Toc425276386"/>
              <w:bookmarkStart w:id="19544" w:name="_Toc425342484"/>
              <w:bookmarkStart w:id="19545" w:name="_Toc425349690"/>
              <w:bookmarkStart w:id="19546" w:name="_Toc425352839"/>
              <w:bookmarkStart w:id="19547" w:name="_Toc425353524"/>
              <w:bookmarkStart w:id="19548" w:name="_Toc425787517"/>
              <w:bookmarkStart w:id="19549" w:name="_Toc425788203"/>
              <w:bookmarkStart w:id="19550" w:name="_Toc425788890"/>
              <w:bookmarkStart w:id="19551" w:name="_Toc425789577"/>
              <w:bookmarkStart w:id="19552" w:name="_Toc425790264"/>
              <w:bookmarkStart w:id="19553" w:name="_Toc425794004"/>
              <w:bookmarkStart w:id="19554" w:name="_Toc426384939"/>
              <w:bookmarkStart w:id="19555" w:name="_Toc426386343"/>
              <w:bookmarkStart w:id="19556" w:name="_Toc426387746"/>
              <w:bookmarkStart w:id="19557" w:name="_Toc426389150"/>
              <w:bookmarkStart w:id="19558" w:name="_Toc426390554"/>
              <w:bookmarkStart w:id="19559" w:name="_Toc426391958"/>
              <w:bookmarkStart w:id="19560" w:name="_Toc426393361"/>
              <w:bookmarkStart w:id="19561" w:name="_Toc427824946"/>
              <w:bookmarkStart w:id="19562" w:name="_Toc427852759"/>
              <w:bookmarkStart w:id="19563" w:name="_Toc427854999"/>
              <w:bookmarkStart w:id="19564" w:name="_Toc427857200"/>
              <w:bookmarkEnd w:id="19521"/>
              <w:bookmarkEnd w:id="19522"/>
              <w:bookmarkEnd w:id="19523"/>
              <w:bookmarkEnd w:id="19524"/>
              <w:bookmarkEnd w:id="19525"/>
              <w:bookmarkEnd w:id="19526"/>
              <w:bookmarkEnd w:id="19527"/>
              <w:bookmarkEnd w:id="19528"/>
              <w:bookmarkEnd w:id="19529"/>
              <w:bookmarkEnd w:id="19530"/>
              <w:bookmarkEnd w:id="19531"/>
              <w:bookmarkEnd w:id="19532"/>
              <w:bookmarkEnd w:id="19533"/>
              <w:bookmarkEnd w:id="19534"/>
              <w:bookmarkEnd w:id="19535"/>
              <w:bookmarkEnd w:id="19536"/>
              <w:bookmarkEnd w:id="19537"/>
              <w:bookmarkEnd w:id="19538"/>
              <w:bookmarkEnd w:id="19539"/>
              <w:bookmarkEnd w:id="19540"/>
              <w:bookmarkEnd w:id="19541"/>
              <w:bookmarkEnd w:id="19542"/>
              <w:bookmarkEnd w:id="19543"/>
              <w:bookmarkEnd w:id="19544"/>
              <w:bookmarkEnd w:id="19545"/>
              <w:bookmarkEnd w:id="19546"/>
              <w:bookmarkEnd w:id="19547"/>
              <w:bookmarkEnd w:id="19548"/>
              <w:bookmarkEnd w:id="19549"/>
              <w:bookmarkEnd w:id="19550"/>
              <w:bookmarkEnd w:id="19551"/>
              <w:bookmarkEnd w:id="19552"/>
              <w:bookmarkEnd w:id="19553"/>
              <w:bookmarkEnd w:id="19554"/>
              <w:bookmarkEnd w:id="19555"/>
              <w:bookmarkEnd w:id="19556"/>
              <w:bookmarkEnd w:id="19557"/>
              <w:bookmarkEnd w:id="19558"/>
              <w:bookmarkEnd w:id="19559"/>
              <w:bookmarkEnd w:id="19560"/>
              <w:bookmarkEnd w:id="19561"/>
              <w:bookmarkEnd w:id="19562"/>
              <w:bookmarkEnd w:id="19563"/>
              <w:bookmarkEnd w:id="19564"/>
            </w:del>
          </w:p>
        </w:tc>
        <w:tc>
          <w:tcPr>
            <w:tcW w:w="939" w:type="dxa"/>
            <w:tcBorders>
              <w:top w:val="single" w:sz="4" w:space="0" w:color="auto"/>
              <w:left w:val="single" w:sz="4" w:space="0" w:color="auto"/>
              <w:bottom w:val="single" w:sz="4" w:space="0" w:color="auto"/>
              <w:right w:val="single" w:sz="4" w:space="0" w:color="auto"/>
            </w:tcBorders>
          </w:tcPr>
          <w:p w14:paraId="37B3A10A" w14:textId="596FF9F1" w:rsidR="005F4718" w:rsidRPr="00C106B9" w:rsidDel="0011163F" w:rsidRDefault="005F4718" w:rsidP="009C3129">
            <w:pPr>
              <w:ind w:left="-57" w:firstLine="0"/>
              <w:jc w:val="center"/>
              <w:rPr>
                <w:del w:id="19565" w:author="Ramasubramani, Hariharan" w:date="2015-07-13T16:01:00Z"/>
                <w:rFonts w:cstheme="minorHAnsi"/>
                <w:color w:val="000000" w:themeColor="text1"/>
              </w:rPr>
            </w:pPr>
            <w:del w:id="19566" w:author="Ramasubramani, Hariharan" w:date="2015-07-13T16:01:00Z">
              <w:r w:rsidRPr="00C106B9" w:rsidDel="0011163F">
                <w:rPr>
                  <w:rFonts w:cstheme="minorHAnsi"/>
                  <w:color w:val="000000" w:themeColor="text1"/>
                </w:rPr>
                <w:delText>AP</w:delText>
              </w:r>
              <w:bookmarkStart w:id="19567" w:name="_Toc425149463"/>
              <w:bookmarkStart w:id="19568" w:name="_Toc425162002"/>
              <w:bookmarkStart w:id="19569" w:name="_Toc425163010"/>
              <w:bookmarkStart w:id="19570" w:name="_Toc425163416"/>
              <w:bookmarkStart w:id="19571" w:name="_Toc425170903"/>
              <w:bookmarkStart w:id="19572" w:name="_Toc425173216"/>
              <w:bookmarkStart w:id="19573" w:name="_Toc425234689"/>
              <w:bookmarkStart w:id="19574" w:name="_Toc425238241"/>
              <w:bookmarkStart w:id="19575" w:name="_Toc425239487"/>
              <w:bookmarkStart w:id="19576" w:name="_Toc425240734"/>
              <w:bookmarkStart w:id="19577" w:name="_Toc425241980"/>
              <w:bookmarkStart w:id="19578" w:name="_Toc425243226"/>
              <w:bookmarkStart w:id="19579" w:name="_Toc425244473"/>
              <w:bookmarkStart w:id="19580" w:name="_Toc425245720"/>
              <w:bookmarkStart w:id="19581" w:name="_Toc425246967"/>
              <w:bookmarkStart w:id="19582" w:name="_Toc425248213"/>
              <w:bookmarkStart w:id="19583" w:name="_Toc425249460"/>
              <w:bookmarkStart w:id="19584" w:name="_Toc425250707"/>
              <w:bookmarkStart w:id="19585" w:name="_Toc425251954"/>
              <w:bookmarkStart w:id="19586" w:name="_Toc425252624"/>
              <w:bookmarkStart w:id="19587" w:name="_Toc425253295"/>
              <w:bookmarkStart w:id="19588" w:name="_Toc425256686"/>
              <w:bookmarkStart w:id="19589" w:name="_Toc425276387"/>
              <w:bookmarkStart w:id="19590" w:name="_Toc425342485"/>
              <w:bookmarkStart w:id="19591" w:name="_Toc425349691"/>
              <w:bookmarkStart w:id="19592" w:name="_Toc425352840"/>
              <w:bookmarkStart w:id="19593" w:name="_Toc425353525"/>
              <w:bookmarkStart w:id="19594" w:name="_Toc425787518"/>
              <w:bookmarkStart w:id="19595" w:name="_Toc425788204"/>
              <w:bookmarkStart w:id="19596" w:name="_Toc425788891"/>
              <w:bookmarkStart w:id="19597" w:name="_Toc425789578"/>
              <w:bookmarkStart w:id="19598" w:name="_Toc425790265"/>
              <w:bookmarkStart w:id="19599" w:name="_Toc425794005"/>
              <w:bookmarkStart w:id="19600" w:name="_Toc426384940"/>
              <w:bookmarkStart w:id="19601" w:name="_Toc426386344"/>
              <w:bookmarkStart w:id="19602" w:name="_Toc426387747"/>
              <w:bookmarkStart w:id="19603" w:name="_Toc426389151"/>
              <w:bookmarkStart w:id="19604" w:name="_Toc426390555"/>
              <w:bookmarkStart w:id="19605" w:name="_Toc426391959"/>
              <w:bookmarkStart w:id="19606" w:name="_Toc426393362"/>
              <w:bookmarkStart w:id="19607" w:name="_Toc427824947"/>
              <w:bookmarkStart w:id="19608" w:name="_Toc427852760"/>
              <w:bookmarkStart w:id="19609" w:name="_Toc427855000"/>
              <w:bookmarkStart w:id="19610" w:name="_Toc427857201"/>
              <w:bookmarkEnd w:id="19567"/>
              <w:bookmarkEnd w:id="19568"/>
              <w:bookmarkEnd w:id="19569"/>
              <w:bookmarkEnd w:id="19570"/>
              <w:bookmarkEnd w:id="19571"/>
              <w:bookmarkEnd w:id="19572"/>
              <w:bookmarkEnd w:id="19573"/>
              <w:bookmarkEnd w:id="19574"/>
              <w:bookmarkEnd w:id="19575"/>
              <w:bookmarkEnd w:id="19576"/>
              <w:bookmarkEnd w:id="19577"/>
              <w:bookmarkEnd w:id="19578"/>
              <w:bookmarkEnd w:id="19579"/>
              <w:bookmarkEnd w:id="19580"/>
              <w:bookmarkEnd w:id="19581"/>
              <w:bookmarkEnd w:id="19582"/>
              <w:bookmarkEnd w:id="19583"/>
              <w:bookmarkEnd w:id="19584"/>
              <w:bookmarkEnd w:id="19585"/>
              <w:bookmarkEnd w:id="19586"/>
              <w:bookmarkEnd w:id="19587"/>
              <w:bookmarkEnd w:id="19588"/>
              <w:bookmarkEnd w:id="19589"/>
              <w:bookmarkEnd w:id="19590"/>
              <w:bookmarkEnd w:id="19591"/>
              <w:bookmarkEnd w:id="19592"/>
              <w:bookmarkEnd w:id="19593"/>
              <w:bookmarkEnd w:id="19594"/>
              <w:bookmarkEnd w:id="19595"/>
              <w:bookmarkEnd w:id="19596"/>
              <w:bookmarkEnd w:id="19597"/>
              <w:bookmarkEnd w:id="19598"/>
              <w:bookmarkEnd w:id="19599"/>
              <w:bookmarkEnd w:id="19600"/>
              <w:bookmarkEnd w:id="19601"/>
              <w:bookmarkEnd w:id="19602"/>
              <w:bookmarkEnd w:id="19603"/>
              <w:bookmarkEnd w:id="19604"/>
              <w:bookmarkEnd w:id="19605"/>
              <w:bookmarkEnd w:id="19606"/>
              <w:bookmarkEnd w:id="19607"/>
              <w:bookmarkEnd w:id="19608"/>
              <w:bookmarkEnd w:id="19609"/>
              <w:bookmarkEnd w:id="19610"/>
            </w:del>
          </w:p>
        </w:tc>
        <w:tc>
          <w:tcPr>
            <w:tcW w:w="771" w:type="dxa"/>
            <w:tcBorders>
              <w:top w:val="single" w:sz="4" w:space="0" w:color="auto"/>
              <w:left w:val="single" w:sz="4" w:space="0" w:color="auto"/>
              <w:bottom w:val="single" w:sz="4" w:space="0" w:color="auto"/>
              <w:right w:val="single" w:sz="4" w:space="0" w:color="auto"/>
            </w:tcBorders>
          </w:tcPr>
          <w:p w14:paraId="0135C757" w14:textId="37D4735C" w:rsidR="005F4718" w:rsidRPr="00C106B9" w:rsidDel="0011163F" w:rsidRDefault="005F4718" w:rsidP="009C3129">
            <w:pPr>
              <w:ind w:left="-57" w:firstLine="0"/>
              <w:jc w:val="center"/>
              <w:rPr>
                <w:del w:id="19611" w:author="Ramasubramani, Hariharan" w:date="2015-07-13T16:01:00Z"/>
                <w:rFonts w:cstheme="minorHAnsi"/>
                <w:color w:val="000000" w:themeColor="text1"/>
              </w:rPr>
            </w:pPr>
            <w:del w:id="19612" w:author="Ramasubramani, Hariharan" w:date="2015-07-13T16:01:00Z">
              <w:r w:rsidRPr="00C106B9" w:rsidDel="0011163F">
                <w:rPr>
                  <w:rFonts w:cstheme="minorHAnsi"/>
                  <w:color w:val="000000" w:themeColor="text1"/>
                </w:rPr>
                <w:delText>NE</w:delText>
              </w:r>
              <w:bookmarkStart w:id="19613" w:name="_Toc425149464"/>
              <w:bookmarkStart w:id="19614" w:name="_Toc425162003"/>
              <w:bookmarkStart w:id="19615" w:name="_Toc425163011"/>
              <w:bookmarkStart w:id="19616" w:name="_Toc425163417"/>
              <w:bookmarkStart w:id="19617" w:name="_Toc425170904"/>
              <w:bookmarkStart w:id="19618" w:name="_Toc425173217"/>
              <w:bookmarkStart w:id="19619" w:name="_Toc425234690"/>
              <w:bookmarkStart w:id="19620" w:name="_Toc425238242"/>
              <w:bookmarkStart w:id="19621" w:name="_Toc425239488"/>
              <w:bookmarkStart w:id="19622" w:name="_Toc425240735"/>
              <w:bookmarkStart w:id="19623" w:name="_Toc425241981"/>
              <w:bookmarkStart w:id="19624" w:name="_Toc425243227"/>
              <w:bookmarkStart w:id="19625" w:name="_Toc425244474"/>
              <w:bookmarkStart w:id="19626" w:name="_Toc425245721"/>
              <w:bookmarkStart w:id="19627" w:name="_Toc425246968"/>
              <w:bookmarkStart w:id="19628" w:name="_Toc425248214"/>
              <w:bookmarkStart w:id="19629" w:name="_Toc425249461"/>
              <w:bookmarkStart w:id="19630" w:name="_Toc425250708"/>
              <w:bookmarkStart w:id="19631" w:name="_Toc425251955"/>
              <w:bookmarkStart w:id="19632" w:name="_Toc425252625"/>
              <w:bookmarkStart w:id="19633" w:name="_Toc425253296"/>
              <w:bookmarkStart w:id="19634" w:name="_Toc425256687"/>
              <w:bookmarkStart w:id="19635" w:name="_Toc425276388"/>
              <w:bookmarkStart w:id="19636" w:name="_Toc425342486"/>
              <w:bookmarkStart w:id="19637" w:name="_Toc425349692"/>
              <w:bookmarkStart w:id="19638" w:name="_Toc425352841"/>
              <w:bookmarkStart w:id="19639" w:name="_Toc425353526"/>
              <w:bookmarkStart w:id="19640" w:name="_Toc425787519"/>
              <w:bookmarkStart w:id="19641" w:name="_Toc425788205"/>
              <w:bookmarkStart w:id="19642" w:name="_Toc425788892"/>
              <w:bookmarkStart w:id="19643" w:name="_Toc425789579"/>
              <w:bookmarkStart w:id="19644" w:name="_Toc425790266"/>
              <w:bookmarkStart w:id="19645" w:name="_Toc425794006"/>
              <w:bookmarkStart w:id="19646" w:name="_Toc426384941"/>
              <w:bookmarkStart w:id="19647" w:name="_Toc426386345"/>
              <w:bookmarkStart w:id="19648" w:name="_Toc426387748"/>
              <w:bookmarkStart w:id="19649" w:name="_Toc426389152"/>
              <w:bookmarkStart w:id="19650" w:name="_Toc426390556"/>
              <w:bookmarkStart w:id="19651" w:name="_Toc426391960"/>
              <w:bookmarkStart w:id="19652" w:name="_Toc426393363"/>
              <w:bookmarkStart w:id="19653" w:name="_Toc427824948"/>
              <w:bookmarkStart w:id="19654" w:name="_Toc427852761"/>
              <w:bookmarkStart w:id="19655" w:name="_Toc427855001"/>
              <w:bookmarkStart w:id="19656" w:name="_Toc427857202"/>
              <w:bookmarkEnd w:id="19613"/>
              <w:bookmarkEnd w:id="19614"/>
              <w:bookmarkEnd w:id="19615"/>
              <w:bookmarkEnd w:id="19616"/>
              <w:bookmarkEnd w:id="19617"/>
              <w:bookmarkEnd w:id="19618"/>
              <w:bookmarkEnd w:id="19619"/>
              <w:bookmarkEnd w:id="19620"/>
              <w:bookmarkEnd w:id="19621"/>
              <w:bookmarkEnd w:id="19622"/>
              <w:bookmarkEnd w:id="19623"/>
              <w:bookmarkEnd w:id="19624"/>
              <w:bookmarkEnd w:id="19625"/>
              <w:bookmarkEnd w:id="19626"/>
              <w:bookmarkEnd w:id="19627"/>
              <w:bookmarkEnd w:id="19628"/>
              <w:bookmarkEnd w:id="19629"/>
              <w:bookmarkEnd w:id="19630"/>
              <w:bookmarkEnd w:id="19631"/>
              <w:bookmarkEnd w:id="19632"/>
              <w:bookmarkEnd w:id="19633"/>
              <w:bookmarkEnd w:id="19634"/>
              <w:bookmarkEnd w:id="19635"/>
              <w:bookmarkEnd w:id="19636"/>
              <w:bookmarkEnd w:id="19637"/>
              <w:bookmarkEnd w:id="19638"/>
              <w:bookmarkEnd w:id="19639"/>
              <w:bookmarkEnd w:id="19640"/>
              <w:bookmarkEnd w:id="19641"/>
              <w:bookmarkEnd w:id="19642"/>
              <w:bookmarkEnd w:id="19643"/>
              <w:bookmarkEnd w:id="19644"/>
              <w:bookmarkEnd w:id="19645"/>
              <w:bookmarkEnd w:id="19646"/>
              <w:bookmarkEnd w:id="19647"/>
              <w:bookmarkEnd w:id="19648"/>
              <w:bookmarkEnd w:id="19649"/>
              <w:bookmarkEnd w:id="19650"/>
              <w:bookmarkEnd w:id="19651"/>
              <w:bookmarkEnd w:id="19652"/>
              <w:bookmarkEnd w:id="19653"/>
              <w:bookmarkEnd w:id="19654"/>
              <w:bookmarkEnd w:id="19655"/>
              <w:bookmarkEnd w:id="19656"/>
            </w:del>
          </w:p>
        </w:tc>
        <w:tc>
          <w:tcPr>
            <w:tcW w:w="1351" w:type="dxa"/>
            <w:tcBorders>
              <w:top w:val="single" w:sz="4" w:space="0" w:color="auto"/>
              <w:left w:val="single" w:sz="4" w:space="0" w:color="auto"/>
              <w:bottom w:val="single" w:sz="4" w:space="0" w:color="auto"/>
              <w:right w:val="single" w:sz="4" w:space="0" w:color="auto"/>
            </w:tcBorders>
          </w:tcPr>
          <w:p w14:paraId="072D0BC2" w14:textId="61D3F338" w:rsidR="005F4718" w:rsidRPr="00C106B9" w:rsidDel="0011163F" w:rsidRDefault="00A137AC" w:rsidP="009C3129">
            <w:pPr>
              <w:ind w:left="-57" w:firstLine="0"/>
              <w:jc w:val="center"/>
              <w:rPr>
                <w:del w:id="19657" w:author="Ramasubramani, Hariharan" w:date="2015-07-13T16:01:00Z"/>
                <w:rFonts w:cstheme="minorHAnsi"/>
                <w:color w:val="000000" w:themeColor="text1"/>
              </w:rPr>
            </w:pPr>
            <w:del w:id="19658" w:author="Ramasubramani, Hariharan" w:date="2015-07-13T16:01:00Z">
              <w:r w:rsidDel="0011163F">
                <w:rPr>
                  <w:rFonts w:cstheme="minorHAnsi"/>
                  <w:color w:val="000000" w:themeColor="text1"/>
                </w:rPr>
                <w:delText>ANSC</w:delText>
              </w:r>
              <w:bookmarkStart w:id="19659" w:name="_Toc425149465"/>
              <w:bookmarkStart w:id="19660" w:name="_Toc425162004"/>
              <w:bookmarkStart w:id="19661" w:name="_Toc425163012"/>
              <w:bookmarkStart w:id="19662" w:name="_Toc425163418"/>
              <w:bookmarkStart w:id="19663" w:name="_Toc425170905"/>
              <w:bookmarkStart w:id="19664" w:name="_Toc425173218"/>
              <w:bookmarkStart w:id="19665" w:name="_Toc425234691"/>
              <w:bookmarkStart w:id="19666" w:name="_Toc425238243"/>
              <w:bookmarkStart w:id="19667" w:name="_Toc425239489"/>
              <w:bookmarkStart w:id="19668" w:name="_Toc425240736"/>
              <w:bookmarkStart w:id="19669" w:name="_Toc425241982"/>
              <w:bookmarkStart w:id="19670" w:name="_Toc425243228"/>
              <w:bookmarkStart w:id="19671" w:name="_Toc425244475"/>
              <w:bookmarkStart w:id="19672" w:name="_Toc425245722"/>
              <w:bookmarkStart w:id="19673" w:name="_Toc425246969"/>
              <w:bookmarkStart w:id="19674" w:name="_Toc425248215"/>
              <w:bookmarkStart w:id="19675" w:name="_Toc425249462"/>
              <w:bookmarkStart w:id="19676" w:name="_Toc425250709"/>
              <w:bookmarkStart w:id="19677" w:name="_Toc425251956"/>
              <w:bookmarkStart w:id="19678" w:name="_Toc425252626"/>
              <w:bookmarkStart w:id="19679" w:name="_Toc425253297"/>
              <w:bookmarkStart w:id="19680" w:name="_Toc425256688"/>
              <w:bookmarkStart w:id="19681" w:name="_Toc425276389"/>
              <w:bookmarkStart w:id="19682" w:name="_Toc425342487"/>
              <w:bookmarkStart w:id="19683" w:name="_Toc425349693"/>
              <w:bookmarkStart w:id="19684" w:name="_Toc425352842"/>
              <w:bookmarkStart w:id="19685" w:name="_Toc425353527"/>
              <w:bookmarkStart w:id="19686" w:name="_Toc425787520"/>
              <w:bookmarkStart w:id="19687" w:name="_Toc425788206"/>
              <w:bookmarkStart w:id="19688" w:name="_Toc425788893"/>
              <w:bookmarkStart w:id="19689" w:name="_Toc425789580"/>
              <w:bookmarkStart w:id="19690" w:name="_Toc425790267"/>
              <w:bookmarkStart w:id="19691" w:name="_Toc425794007"/>
              <w:bookmarkStart w:id="19692" w:name="_Toc426384942"/>
              <w:bookmarkStart w:id="19693" w:name="_Toc426386346"/>
              <w:bookmarkStart w:id="19694" w:name="_Toc426387749"/>
              <w:bookmarkStart w:id="19695" w:name="_Toc426389153"/>
              <w:bookmarkStart w:id="19696" w:name="_Toc426390557"/>
              <w:bookmarkStart w:id="19697" w:name="_Toc426391961"/>
              <w:bookmarkStart w:id="19698" w:name="_Toc426393364"/>
              <w:bookmarkStart w:id="19699" w:name="_Toc427824949"/>
              <w:bookmarkStart w:id="19700" w:name="_Toc427852762"/>
              <w:bookmarkStart w:id="19701" w:name="_Toc427855002"/>
              <w:bookmarkStart w:id="19702" w:name="_Toc427857203"/>
              <w:bookmarkEnd w:id="19659"/>
              <w:bookmarkEnd w:id="19660"/>
              <w:bookmarkEnd w:id="19661"/>
              <w:bookmarkEnd w:id="19662"/>
              <w:bookmarkEnd w:id="19663"/>
              <w:bookmarkEnd w:id="19664"/>
              <w:bookmarkEnd w:id="19665"/>
              <w:bookmarkEnd w:id="19666"/>
              <w:bookmarkEnd w:id="19667"/>
              <w:bookmarkEnd w:id="19668"/>
              <w:bookmarkEnd w:id="19669"/>
              <w:bookmarkEnd w:id="19670"/>
              <w:bookmarkEnd w:id="19671"/>
              <w:bookmarkEnd w:id="19672"/>
              <w:bookmarkEnd w:id="19673"/>
              <w:bookmarkEnd w:id="19674"/>
              <w:bookmarkEnd w:id="19675"/>
              <w:bookmarkEnd w:id="19676"/>
              <w:bookmarkEnd w:id="19677"/>
              <w:bookmarkEnd w:id="19678"/>
              <w:bookmarkEnd w:id="19679"/>
              <w:bookmarkEnd w:id="19680"/>
              <w:bookmarkEnd w:id="19681"/>
              <w:bookmarkEnd w:id="19682"/>
              <w:bookmarkEnd w:id="19683"/>
              <w:bookmarkEnd w:id="19684"/>
              <w:bookmarkEnd w:id="19685"/>
              <w:bookmarkEnd w:id="19686"/>
              <w:bookmarkEnd w:id="19687"/>
              <w:bookmarkEnd w:id="19688"/>
              <w:bookmarkEnd w:id="19689"/>
              <w:bookmarkEnd w:id="19690"/>
              <w:bookmarkEnd w:id="19691"/>
              <w:bookmarkEnd w:id="19692"/>
              <w:bookmarkEnd w:id="19693"/>
              <w:bookmarkEnd w:id="19694"/>
              <w:bookmarkEnd w:id="19695"/>
              <w:bookmarkEnd w:id="19696"/>
              <w:bookmarkEnd w:id="19697"/>
              <w:bookmarkEnd w:id="19698"/>
              <w:bookmarkEnd w:id="19699"/>
              <w:bookmarkEnd w:id="19700"/>
              <w:bookmarkEnd w:id="19701"/>
              <w:bookmarkEnd w:id="19702"/>
            </w:del>
          </w:p>
        </w:tc>
        <w:tc>
          <w:tcPr>
            <w:tcW w:w="712" w:type="dxa"/>
            <w:tcBorders>
              <w:top w:val="single" w:sz="4" w:space="0" w:color="auto"/>
              <w:left w:val="single" w:sz="4" w:space="0" w:color="auto"/>
              <w:bottom w:val="single" w:sz="4" w:space="0" w:color="auto"/>
              <w:right w:val="single" w:sz="4" w:space="0" w:color="auto"/>
            </w:tcBorders>
          </w:tcPr>
          <w:p w14:paraId="6628B8F7" w14:textId="1B269C90" w:rsidR="005F4718" w:rsidRPr="00C106B9" w:rsidDel="0011163F" w:rsidRDefault="005F4718" w:rsidP="009C3129">
            <w:pPr>
              <w:ind w:left="-57" w:firstLine="0"/>
              <w:jc w:val="center"/>
              <w:rPr>
                <w:del w:id="19703" w:author="Ramasubramani, Hariharan" w:date="2015-07-13T16:01:00Z"/>
                <w:rFonts w:cstheme="minorHAnsi"/>
                <w:color w:val="000000" w:themeColor="text1"/>
              </w:rPr>
            </w:pPr>
            <w:del w:id="19704" w:author="Ramasubramani, Hariharan" w:date="2015-07-13T16:01:00Z">
              <w:r w:rsidRPr="00C106B9" w:rsidDel="0011163F">
                <w:rPr>
                  <w:rFonts w:cstheme="minorHAnsi"/>
                  <w:color w:val="000000" w:themeColor="text1"/>
                </w:rPr>
                <w:delText>-</w:delText>
              </w:r>
              <w:bookmarkStart w:id="19705" w:name="_Toc425149466"/>
              <w:bookmarkStart w:id="19706" w:name="_Toc425162005"/>
              <w:bookmarkStart w:id="19707" w:name="_Toc425163013"/>
              <w:bookmarkStart w:id="19708" w:name="_Toc425163419"/>
              <w:bookmarkStart w:id="19709" w:name="_Toc425170906"/>
              <w:bookmarkStart w:id="19710" w:name="_Toc425173219"/>
              <w:bookmarkStart w:id="19711" w:name="_Toc425234692"/>
              <w:bookmarkStart w:id="19712" w:name="_Toc425238244"/>
              <w:bookmarkStart w:id="19713" w:name="_Toc425239490"/>
              <w:bookmarkStart w:id="19714" w:name="_Toc425240737"/>
              <w:bookmarkStart w:id="19715" w:name="_Toc425241983"/>
              <w:bookmarkStart w:id="19716" w:name="_Toc425243229"/>
              <w:bookmarkStart w:id="19717" w:name="_Toc425244476"/>
              <w:bookmarkStart w:id="19718" w:name="_Toc425245723"/>
              <w:bookmarkStart w:id="19719" w:name="_Toc425246970"/>
              <w:bookmarkStart w:id="19720" w:name="_Toc425248216"/>
              <w:bookmarkStart w:id="19721" w:name="_Toc425249463"/>
              <w:bookmarkStart w:id="19722" w:name="_Toc425250710"/>
              <w:bookmarkStart w:id="19723" w:name="_Toc425251957"/>
              <w:bookmarkStart w:id="19724" w:name="_Toc425252627"/>
              <w:bookmarkStart w:id="19725" w:name="_Toc425253298"/>
              <w:bookmarkStart w:id="19726" w:name="_Toc425256689"/>
              <w:bookmarkStart w:id="19727" w:name="_Toc425276390"/>
              <w:bookmarkStart w:id="19728" w:name="_Toc425342488"/>
              <w:bookmarkStart w:id="19729" w:name="_Toc425349694"/>
              <w:bookmarkStart w:id="19730" w:name="_Toc425352843"/>
              <w:bookmarkStart w:id="19731" w:name="_Toc425353528"/>
              <w:bookmarkStart w:id="19732" w:name="_Toc425787521"/>
              <w:bookmarkStart w:id="19733" w:name="_Toc425788207"/>
              <w:bookmarkStart w:id="19734" w:name="_Toc425788894"/>
              <w:bookmarkStart w:id="19735" w:name="_Toc425789581"/>
              <w:bookmarkStart w:id="19736" w:name="_Toc425790268"/>
              <w:bookmarkStart w:id="19737" w:name="_Toc425794008"/>
              <w:bookmarkStart w:id="19738" w:name="_Toc426384943"/>
              <w:bookmarkStart w:id="19739" w:name="_Toc426386347"/>
              <w:bookmarkStart w:id="19740" w:name="_Toc426387750"/>
              <w:bookmarkStart w:id="19741" w:name="_Toc426389154"/>
              <w:bookmarkStart w:id="19742" w:name="_Toc426390558"/>
              <w:bookmarkStart w:id="19743" w:name="_Toc426391962"/>
              <w:bookmarkStart w:id="19744" w:name="_Toc426393365"/>
              <w:bookmarkStart w:id="19745" w:name="_Toc427824950"/>
              <w:bookmarkStart w:id="19746" w:name="_Toc427852763"/>
              <w:bookmarkStart w:id="19747" w:name="_Toc427855003"/>
              <w:bookmarkStart w:id="19748" w:name="_Toc427857204"/>
              <w:bookmarkEnd w:id="19705"/>
              <w:bookmarkEnd w:id="19706"/>
              <w:bookmarkEnd w:id="19707"/>
              <w:bookmarkEnd w:id="19708"/>
              <w:bookmarkEnd w:id="19709"/>
              <w:bookmarkEnd w:id="19710"/>
              <w:bookmarkEnd w:id="19711"/>
              <w:bookmarkEnd w:id="19712"/>
              <w:bookmarkEnd w:id="19713"/>
              <w:bookmarkEnd w:id="19714"/>
              <w:bookmarkEnd w:id="19715"/>
              <w:bookmarkEnd w:id="19716"/>
              <w:bookmarkEnd w:id="19717"/>
              <w:bookmarkEnd w:id="19718"/>
              <w:bookmarkEnd w:id="19719"/>
              <w:bookmarkEnd w:id="19720"/>
              <w:bookmarkEnd w:id="19721"/>
              <w:bookmarkEnd w:id="19722"/>
              <w:bookmarkEnd w:id="19723"/>
              <w:bookmarkEnd w:id="19724"/>
              <w:bookmarkEnd w:id="19725"/>
              <w:bookmarkEnd w:id="19726"/>
              <w:bookmarkEnd w:id="19727"/>
              <w:bookmarkEnd w:id="19728"/>
              <w:bookmarkEnd w:id="19729"/>
              <w:bookmarkEnd w:id="19730"/>
              <w:bookmarkEnd w:id="19731"/>
              <w:bookmarkEnd w:id="19732"/>
              <w:bookmarkEnd w:id="19733"/>
              <w:bookmarkEnd w:id="19734"/>
              <w:bookmarkEnd w:id="19735"/>
              <w:bookmarkEnd w:id="19736"/>
              <w:bookmarkEnd w:id="19737"/>
              <w:bookmarkEnd w:id="19738"/>
              <w:bookmarkEnd w:id="19739"/>
              <w:bookmarkEnd w:id="19740"/>
              <w:bookmarkEnd w:id="19741"/>
              <w:bookmarkEnd w:id="19742"/>
              <w:bookmarkEnd w:id="19743"/>
              <w:bookmarkEnd w:id="19744"/>
              <w:bookmarkEnd w:id="19745"/>
              <w:bookmarkEnd w:id="19746"/>
              <w:bookmarkEnd w:id="19747"/>
              <w:bookmarkEnd w:id="19748"/>
            </w:del>
          </w:p>
        </w:tc>
        <w:tc>
          <w:tcPr>
            <w:tcW w:w="2441" w:type="dxa"/>
            <w:tcBorders>
              <w:top w:val="single" w:sz="4" w:space="0" w:color="auto"/>
              <w:left w:val="single" w:sz="4" w:space="0" w:color="auto"/>
              <w:bottom w:val="single" w:sz="4" w:space="0" w:color="auto"/>
              <w:right w:val="single" w:sz="4" w:space="0" w:color="auto"/>
            </w:tcBorders>
          </w:tcPr>
          <w:p w14:paraId="434CB682" w14:textId="33510566" w:rsidR="005F4718" w:rsidDel="0011163F" w:rsidRDefault="005F4718" w:rsidP="009C3129">
            <w:pPr>
              <w:ind w:left="-57" w:right="-70" w:firstLine="0"/>
              <w:jc w:val="center"/>
              <w:rPr>
                <w:del w:id="19749" w:author="Ramasubramani, Hariharan" w:date="2015-07-13T16:01:00Z"/>
                <w:rFonts w:cstheme="minorHAnsi"/>
                <w:color w:val="000000" w:themeColor="text1"/>
              </w:rPr>
            </w:pPr>
            <w:del w:id="19750" w:author="Ramasubramani, Hariharan" w:date="2015-07-13T16:01:00Z">
              <w:r w:rsidDel="0011163F">
                <w:rPr>
                  <w:rFonts w:cstheme="minorHAnsi"/>
                  <w:color w:val="000000" w:themeColor="text1"/>
                </w:rPr>
                <w:delText>Format/Example:</w:delText>
              </w:r>
              <w:bookmarkStart w:id="19751" w:name="_Toc425149467"/>
              <w:bookmarkStart w:id="19752" w:name="_Toc425162006"/>
              <w:bookmarkStart w:id="19753" w:name="_Toc425163014"/>
              <w:bookmarkStart w:id="19754" w:name="_Toc425163420"/>
              <w:bookmarkStart w:id="19755" w:name="_Toc425170907"/>
              <w:bookmarkStart w:id="19756" w:name="_Toc425173220"/>
              <w:bookmarkStart w:id="19757" w:name="_Toc425234693"/>
              <w:bookmarkStart w:id="19758" w:name="_Toc425238245"/>
              <w:bookmarkStart w:id="19759" w:name="_Toc425239491"/>
              <w:bookmarkStart w:id="19760" w:name="_Toc425240738"/>
              <w:bookmarkStart w:id="19761" w:name="_Toc425241984"/>
              <w:bookmarkStart w:id="19762" w:name="_Toc425243230"/>
              <w:bookmarkStart w:id="19763" w:name="_Toc425244477"/>
              <w:bookmarkStart w:id="19764" w:name="_Toc425245724"/>
              <w:bookmarkStart w:id="19765" w:name="_Toc425246971"/>
              <w:bookmarkStart w:id="19766" w:name="_Toc425248217"/>
              <w:bookmarkStart w:id="19767" w:name="_Toc425249464"/>
              <w:bookmarkStart w:id="19768" w:name="_Toc425250711"/>
              <w:bookmarkStart w:id="19769" w:name="_Toc425251958"/>
              <w:bookmarkStart w:id="19770" w:name="_Toc425252628"/>
              <w:bookmarkStart w:id="19771" w:name="_Toc425253299"/>
              <w:bookmarkStart w:id="19772" w:name="_Toc425256690"/>
              <w:bookmarkStart w:id="19773" w:name="_Toc425276391"/>
              <w:bookmarkStart w:id="19774" w:name="_Toc425342489"/>
              <w:bookmarkStart w:id="19775" w:name="_Toc425349695"/>
              <w:bookmarkStart w:id="19776" w:name="_Toc425352844"/>
              <w:bookmarkStart w:id="19777" w:name="_Toc425353529"/>
              <w:bookmarkStart w:id="19778" w:name="_Toc425787522"/>
              <w:bookmarkStart w:id="19779" w:name="_Toc425788208"/>
              <w:bookmarkStart w:id="19780" w:name="_Toc425788895"/>
              <w:bookmarkStart w:id="19781" w:name="_Toc425789582"/>
              <w:bookmarkStart w:id="19782" w:name="_Toc425790269"/>
              <w:bookmarkStart w:id="19783" w:name="_Toc425794009"/>
              <w:bookmarkStart w:id="19784" w:name="_Toc426384944"/>
              <w:bookmarkStart w:id="19785" w:name="_Toc426386348"/>
              <w:bookmarkStart w:id="19786" w:name="_Toc426387751"/>
              <w:bookmarkStart w:id="19787" w:name="_Toc426389155"/>
              <w:bookmarkStart w:id="19788" w:name="_Toc426390559"/>
              <w:bookmarkStart w:id="19789" w:name="_Toc426391963"/>
              <w:bookmarkStart w:id="19790" w:name="_Toc426393366"/>
              <w:bookmarkStart w:id="19791" w:name="_Toc427824951"/>
              <w:bookmarkStart w:id="19792" w:name="_Toc427852764"/>
              <w:bookmarkStart w:id="19793" w:name="_Toc427855004"/>
              <w:bookmarkStart w:id="19794" w:name="_Toc427857205"/>
              <w:bookmarkEnd w:id="19751"/>
              <w:bookmarkEnd w:id="19752"/>
              <w:bookmarkEnd w:id="19753"/>
              <w:bookmarkEnd w:id="19754"/>
              <w:bookmarkEnd w:id="19755"/>
              <w:bookmarkEnd w:id="19756"/>
              <w:bookmarkEnd w:id="19757"/>
              <w:bookmarkEnd w:id="19758"/>
              <w:bookmarkEnd w:id="19759"/>
              <w:bookmarkEnd w:id="19760"/>
              <w:bookmarkEnd w:id="19761"/>
              <w:bookmarkEnd w:id="19762"/>
              <w:bookmarkEnd w:id="19763"/>
              <w:bookmarkEnd w:id="19764"/>
              <w:bookmarkEnd w:id="19765"/>
              <w:bookmarkEnd w:id="19766"/>
              <w:bookmarkEnd w:id="19767"/>
              <w:bookmarkEnd w:id="19768"/>
              <w:bookmarkEnd w:id="19769"/>
              <w:bookmarkEnd w:id="19770"/>
              <w:bookmarkEnd w:id="19771"/>
              <w:bookmarkEnd w:id="19772"/>
              <w:bookmarkEnd w:id="19773"/>
              <w:bookmarkEnd w:id="19774"/>
              <w:bookmarkEnd w:id="19775"/>
              <w:bookmarkEnd w:id="19776"/>
              <w:bookmarkEnd w:id="19777"/>
              <w:bookmarkEnd w:id="19778"/>
              <w:bookmarkEnd w:id="19779"/>
              <w:bookmarkEnd w:id="19780"/>
              <w:bookmarkEnd w:id="19781"/>
              <w:bookmarkEnd w:id="19782"/>
              <w:bookmarkEnd w:id="19783"/>
              <w:bookmarkEnd w:id="19784"/>
              <w:bookmarkEnd w:id="19785"/>
              <w:bookmarkEnd w:id="19786"/>
              <w:bookmarkEnd w:id="19787"/>
              <w:bookmarkEnd w:id="19788"/>
              <w:bookmarkEnd w:id="19789"/>
              <w:bookmarkEnd w:id="19790"/>
              <w:bookmarkEnd w:id="19791"/>
              <w:bookmarkEnd w:id="19792"/>
              <w:bookmarkEnd w:id="19793"/>
              <w:bookmarkEnd w:id="19794"/>
            </w:del>
          </w:p>
          <w:p w14:paraId="7102620E" w14:textId="74B94CC7" w:rsidR="005F4718" w:rsidRPr="00C106B9" w:rsidDel="0011163F" w:rsidRDefault="005F4718" w:rsidP="009C3129">
            <w:pPr>
              <w:ind w:left="-57" w:right="-70" w:firstLine="0"/>
              <w:jc w:val="center"/>
              <w:rPr>
                <w:del w:id="19795" w:author="Ramasubramani, Hariharan" w:date="2015-07-13T16:01:00Z"/>
                <w:rFonts w:cstheme="minorHAnsi"/>
                <w:color w:val="000000" w:themeColor="text1"/>
              </w:rPr>
            </w:pPr>
            <w:del w:id="19796" w:author="Ramasubramani, Hariharan" w:date="2015-07-13T16:01:00Z">
              <w:r w:rsidDel="0011163F">
                <w:rPr>
                  <w:rFonts w:cstheme="minorHAnsi"/>
                  <w:color w:val="000000" w:themeColor="text1"/>
                </w:rPr>
                <w:delText>Record</w:delText>
              </w:r>
              <w:r w:rsidRPr="00C106B9" w:rsidDel="0011163F">
                <w:rPr>
                  <w:rFonts w:cstheme="minorHAnsi"/>
                  <w:color w:val="000000" w:themeColor="text1"/>
                </w:rPr>
                <w:delText xml:space="preserve"> Title:Death Certificate</w:delText>
              </w:r>
              <w:bookmarkStart w:id="19797" w:name="_Toc425149468"/>
              <w:bookmarkStart w:id="19798" w:name="_Toc425162007"/>
              <w:bookmarkStart w:id="19799" w:name="_Toc425163015"/>
              <w:bookmarkStart w:id="19800" w:name="_Toc425163421"/>
              <w:bookmarkStart w:id="19801" w:name="_Toc425170908"/>
              <w:bookmarkStart w:id="19802" w:name="_Toc425173221"/>
              <w:bookmarkStart w:id="19803" w:name="_Toc425234694"/>
              <w:bookmarkStart w:id="19804" w:name="_Toc425238246"/>
              <w:bookmarkStart w:id="19805" w:name="_Toc425239492"/>
              <w:bookmarkStart w:id="19806" w:name="_Toc425240739"/>
              <w:bookmarkStart w:id="19807" w:name="_Toc425241985"/>
              <w:bookmarkStart w:id="19808" w:name="_Toc425243231"/>
              <w:bookmarkStart w:id="19809" w:name="_Toc425244478"/>
              <w:bookmarkStart w:id="19810" w:name="_Toc425245725"/>
              <w:bookmarkStart w:id="19811" w:name="_Toc425246972"/>
              <w:bookmarkStart w:id="19812" w:name="_Toc425248218"/>
              <w:bookmarkStart w:id="19813" w:name="_Toc425249465"/>
              <w:bookmarkStart w:id="19814" w:name="_Toc425250712"/>
              <w:bookmarkStart w:id="19815" w:name="_Toc425251959"/>
              <w:bookmarkStart w:id="19816" w:name="_Toc425252629"/>
              <w:bookmarkStart w:id="19817" w:name="_Toc425253300"/>
              <w:bookmarkStart w:id="19818" w:name="_Toc425256691"/>
              <w:bookmarkStart w:id="19819" w:name="_Toc425276392"/>
              <w:bookmarkStart w:id="19820" w:name="_Toc425342490"/>
              <w:bookmarkStart w:id="19821" w:name="_Toc425349696"/>
              <w:bookmarkStart w:id="19822" w:name="_Toc425352845"/>
              <w:bookmarkStart w:id="19823" w:name="_Toc425353530"/>
              <w:bookmarkStart w:id="19824" w:name="_Toc425787523"/>
              <w:bookmarkStart w:id="19825" w:name="_Toc425788209"/>
              <w:bookmarkStart w:id="19826" w:name="_Toc425788896"/>
              <w:bookmarkStart w:id="19827" w:name="_Toc425789583"/>
              <w:bookmarkStart w:id="19828" w:name="_Toc425790270"/>
              <w:bookmarkStart w:id="19829" w:name="_Toc425794010"/>
              <w:bookmarkStart w:id="19830" w:name="_Toc426384945"/>
              <w:bookmarkStart w:id="19831" w:name="_Toc426386349"/>
              <w:bookmarkStart w:id="19832" w:name="_Toc426387752"/>
              <w:bookmarkStart w:id="19833" w:name="_Toc426389156"/>
              <w:bookmarkStart w:id="19834" w:name="_Toc426390560"/>
              <w:bookmarkStart w:id="19835" w:name="_Toc426391964"/>
              <w:bookmarkStart w:id="19836" w:name="_Toc426393367"/>
              <w:bookmarkStart w:id="19837" w:name="_Toc427824952"/>
              <w:bookmarkStart w:id="19838" w:name="_Toc427852765"/>
              <w:bookmarkStart w:id="19839" w:name="_Toc427855005"/>
              <w:bookmarkStart w:id="19840" w:name="_Toc427857206"/>
              <w:bookmarkEnd w:id="19797"/>
              <w:bookmarkEnd w:id="19798"/>
              <w:bookmarkEnd w:id="19799"/>
              <w:bookmarkEnd w:id="19800"/>
              <w:bookmarkEnd w:id="19801"/>
              <w:bookmarkEnd w:id="19802"/>
              <w:bookmarkEnd w:id="19803"/>
              <w:bookmarkEnd w:id="19804"/>
              <w:bookmarkEnd w:id="19805"/>
              <w:bookmarkEnd w:id="19806"/>
              <w:bookmarkEnd w:id="19807"/>
              <w:bookmarkEnd w:id="19808"/>
              <w:bookmarkEnd w:id="19809"/>
              <w:bookmarkEnd w:id="19810"/>
              <w:bookmarkEnd w:id="19811"/>
              <w:bookmarkEnd w:id="19812"/>
              <w:bookmarkEnd w:id="19813"/>
              <w:bookmarkEnd w:id="19814"/>
              <w:bookmarkEnd w:id="19815"/>
              <w:bookmarkEnd w:id="19816"/>
              <w:bookmarkEnd w:id="19817"/>
              <w:bookmarkEnd w:id="19818"/>
              <w:bookmarkEnd w:id="19819"/>
              <w:bookmarkEnd w:id="19820"/>
              <w:bookmarkEnd w:id="19821"/>
              <w:bookmarkEnd w:id="19822"/>
              <w:bookmarkEnd w:id="19823"/>
              <w:bookmarkEnd w:id="19824"/>
              <w:bookmarkEnd w:id="19825"/>
              <w:bookmarkEnd w:id="19826"/>
              <w:bookmarkEnd w:id="19827"/>
              <w:bookmarkEnd w:id="19828"/>
              <w:bookmarkEnd w:id="19829"/>
              <w:bookmarkEnd w:id="19830"/>
              <w:bookmarkEnd w:id="19831"/>
              <w:bookmarkEnd w:id="19832"/>
              <w:bookmarkEnd w:id="19833"/>
              <w:bookmarkEnd w:id="19834"/>
              <w:bookmarkEnd w:id="19835"/>
              <w:bookmarkEnd w:id="19836"/>
              <w:bookmarkEnd w:id="19837"/>
              <w:bookmarkEnd w:id="19838"/>
              <w:bookmarkEnd w:id="19839"/>
              <w:bookmarkEnd w:id="19840"/>
            </w:del>
          </w:p>
        </w:tc>
        <w:tc>
          <w:tcPr>
            <w:tcW w:w="868" w:type="dxa"/>
            <w:tcBorders>
              <w:top w:val="single" w:sz="4" w:space="0" w:color="auto"/>
              <w:left w:val="single" w:sz="4" w:space="0" w:color="auto"/>
              <w:bottom w:val="single" w:sz="4" w:space="0" w:color="auto"/>
              <w:right w:val="single" w:sz="4" w:space="0" w:color="auto"/>
            </w:tcBorders>
          </w:tcPr>
          <w:p w14:paraId="0378A235" w14:textId="03C36E33" w:rsidR="005F4718" w:rsidRPr="00C106B9" w:rsidDel="0011163F" w:rsidRDefault="005F4718" w:rsidP="009C3129">
            <w:pPr>
              <w:ind w:left="-57" w:firstLine="0"/>
              <w:jc w:val="center"/>
              <w:rPr>
                <w:del w:id="19841" w:author="Ramasubramani, Hariharan" w:date="2015-07-13T16:01:00Z"/>
                <w:rFonts w:cstheme="minorHAnsi"/>
                <w:color w:val="000000" w:themeColor="text1"/>
              </w:rPr>
            </w:pPr>
            <w:del w:id="19842" w:author="Ramasubramani, Hariharan" w:date="2015-07-13T16:01:00Z">
              <w:r w:rsidRPr="00C106B9" w:rsidDel="0011163F">
                <w:rPr>
                  <w:rFonts w:cstheme="minorHAnsi"/>
                  <w:color w:val="000000" w:themeColor="text1"/>
                </w:rPr>
                <w:delText>-</w:delText>
              </w:r>
              <w:bookmarkStart w:id="19843" w:name="_Toc425149469"/>
              <w:bookmarkStart w:id="19844" w:name="_Toc425162008"/>
              <w:bookmarkStart w:id="19845" w:name="_Toc425163016"/>
              <w:bookmarkStart w:id="19846" w:name="_Toc425163422"/>
              <w:bookmarkStart w:id="19847" w:name="_Toc425170909"/>
              <w:bookmarkStart w:id="19848" w:name="_Toc425173222"/>
              <w:bookmarkStart w:id="19849" w:name="_Toc425234695"/>
              <w:bookmarkStart w:id="19850" w:name="_Toc425238247"/>
              <w:bookmarkStart w:id="19851" w:name="_Toc425239493"/>
              <w:bookmarkStart w:id="19852" w:name="_Toc425240740"/>
              <w:bookmarkStart w:id="19853" w:name="_Toc425241986"/>
              <w:bookmarkStart w:id="19854" w:name="_Toc425243232"/>
              <w:bookmarkStart w:id="19855" w:name="_Toc425244479"/>
              <w:bookmarkStart w:id="19856" w:name="_Toc425245726"/>
              <w:bookmarkStart w:id="19857" w:name="_Toc425246973"/>
              <w:bookmarkStart w:id="19858" w:name="_Toc425248219"/>
              <w:bookmarkStart w:id="19859" w:name="_Toc425249466"/>
              <w:bookmarkStart w:id="19860" w:name="_Toc425250713"/>
              <w:bookmarkStart w:id="19861" w:name="_Toc425251960"/>
              <w:bookmarkStart w:id="19862" w:name="_Toc425252630"/>
              <w:bookmarkStart w:id="19863" w:name="_Toc425253301"/>
              <w:bookmarkStart w:id="19864" w:name="_Toc425256692"/>
              <w:bookmarkStart w:id="19865" w:name="_Toc425276393"/>
              <w:bookmarkStart w:id="19866" w:name="_Toc425342491"/>
              <w:bookmarkStart w:id="19867" w:name="_Toc425349697"/>
              <w:bookmarkStart w:id="19868" w:name="_Toc425352846"/>
              <w:bookmarkStart w:id="19869" w:name="_Toc425353531"/>
              <w:bookmarkStart w:id="19870" w:name="_Toc425787524"/>
              <w:bookmarkStart w:id="19871" w:name="_Toc425788210"/>
              <w:bookmarkStart w:id="19872" w:name="_Toc425788897"/>
              <w:bookmarkStart w:id="19873" w:name="_Toc425789584"/>
              <w:bookmarkStart w:id="19874" w:name="_Toc425790271"/>
              <w:bookmarkStart w:id="19875" w:name="_Toc425794011"/>
              <w:bookmarkStart w:id="19876" w:name="_Toc426384946"/>
              <w:bookmarkStart w:id="19877" w:name="_Toc426386350"/>
              <w:bookmarkStart w:id="19878" w:name="_Toc426387753"/>
              <w:bookmarkStart w:id="19879" w:name="_Toc426389157"/>
              <w:bookmarkStart w:id="19880" w:name="_Toc426390561"/>
              <w:bookmarkStart w:id="19881" w:name="_Toc426391965"/>
              <w:bookmarkStart w:id="19882" w:name="_Toc426393368"/>
              <w:bookmarkStart w:id="19883" w:name="_Toc427824953"/>
              <w:bookmarkStart w:id="19884" w:name="_Toc427852766"/>
              <w:bookmarkStart w:id="19885" w:name="_Toc427855006"/>
              <w:bookmarkStart w:id="19886" w:name="_Toc427857207"/>
              <w:bookmarkEnd w:id="19843"/>
              <w:bookmarkEnd w:id="19844"/>
              <w:bookmarkEnd w:id="19845"/>
              <w:bookmarkEnd w:id="19846"/>
              <w:bookmarkEnd w:id="19847"/>
              <w:bookmarkEnd w:id="19848"/>
              <w:bookmarkEnd w:id="19849"/>
              <w:bookmarkEnd w:id="19850"/>
              <w:bookmarkEnd w:id="19851"/>
              <w:bookmarkEnd w:id="19852"/>
              <w:bookmarkEnd w:id="19853"/>
              <w:bookmarkEnd w:id="19854"/>
              <w:bookmarkEnd w:id="19855"/>
              <w:bookmarkEnd w:id="19856"/>
              <w:bookmarkEnd w:id="19857"/>
              <w:bookmarkEnd w:id="19858"/>
              <w:bookmarkEnd w:id="19859"/>
              <w:bookmarkEnd w:id="19860"/>
              <w:bookmarkEnd w:id="19861"/>
              <w:bookmarkEnd w:id="19862"/>
              <w:bookmarkEnd w:id="19863"/>
              <w:bookmarkEnd w:id="19864"/>
              <w:bookmarkEnd w:id="19865"/>
              <w:bookmarkEnd w:id="19866"/>
              <w:bookmarkEnd w:id="19867"/>
              <w:bookmarkEnd w:id="19868"/>
              <w:bookmarkEnd w:id="19869"/>
              <w:bookmarkEnd w:id="19870"/>
              <w:bookmarkEnd w:id="19871"/>
              <w:bookmarkEnd w:id="19872"/>
              <w:bookmarkEnd w:id="19873"/>
              <w:bookmarkEnd w:id="19874"/>
              <w:bookmarkEnd w:id="19875"/>
              <w:bookmarkEnd w:id="19876"/>
              <w:bookmarkEnd w:id="19877"/>
              <w:bookmarkEnd w:id="19878"/>
              <w:bookmarkEnd w:id="19879"/>
              <w:bookmarkEnd w:id="19880"/>
              <w:bookmarkEnd w:id="19881"/>
              <w:bookmarkEnd w:id="19882"/>
              <w:bookmarkEnd w:id="19883"/>
              <w:bookmarkEnd w:id="19884"/>
              <w:bookmarkEnd w:id="19885"/>
              <w:bookmarkEnd w:id="19886"/>
            </w:del>
          </w:p>
        </w:tc>
        <w:bookmarkStart w:id="19887" w:name="_Toc425149470"/>
        <w:bookmarkStart w:id="19888" w:name="_Toc425162009"/>
        <w:bookmarkStart w:id="19889" w:name="_Toc425163017"/>
        <w:bookmarkStart w:id="19890" w:name="_Toc425163423"/>
        <w:bookmarkStart w:id="19891" w:name="_Toc425170910"/>
        <w:bookmarkStart w:id="19892" w:name="_Toc425173223"/>
        <w:bookmarkStart w:id="19893" w:name="_Toc425234696"/>
        <w:bookmarkStart w:id="19894" w:name="_Toc425238248"/>
        <w:bookmarkStart w:id="19895" w:name="_Toc425239494"/>
        <w:bookmarkStart w:id="19896" w:name="_Toc425240741"/>
        <w:bookmarkStart w:id="19897" w:name="_Toc425241987"/>
        <w:bookmarkStart w:id="19898" w:name="_Toc425243233"/>
        <w:bookmarkStart w:id="19899" w:name="_Toc425244480"/>
        <w:bookmarkStart w:id="19900" w:name="_Toc425245727"/>
        <w:bookmarkStart w:id="19901" w:name="_Toc425246974"/>
        <w:bookmarkStart w:id="19902" w:name="_Toc425248220"/>
        <w:bookmarkStart w:id="19903" w:name="_Toc425249467"/>
        <w:bookmarkStart w:id="19904" w:name="_Toc425250714"/>
        <w:bookmarkStart w:id="19905" w:name="_Toc425251961"/>
        <w:bookmarkStart w:id="19906" w:name="_Toc425252631"/>
        <w:bookmarkStart w:id="19907" w:name="_Toc425253302"/>
        <w:bookmarkStart w:id="19908" w:name="_Toc425256693"/>
        <w:bookmarkStart w:id="19909" w:name="_Toc425276394"/>
        <w:bookmarkStart w:id="19910" w:name="_Toc425342492"/>
        <w:bookmarkStart w:id="19911" w:name="_Toc425349698"/>
        <w:bookmarkStart w:id="19912" w:name="_Toc425352847"/>
        <w:bookmarkStart w:id="19913" w:name="_Toc425353532"/>
        <w:bookmarkStart w:id="19914" w:name="_Toc425787525"/>
        <w:bookmarkStart w:id="19915" w:name="_Toc425788211"/>
        <w:bookmarkStart w:id="19916" w:name="_Toc425788898"/>
        <w:bookmarkStart w:id="19917" w:name="_Toc425789585"/>
        <w:bookmarkStart w:id="19918" w:name="_Toc425790272"/>
        <w:bookmarkStart w:id="19919" w:name="_Toc425794012"/>
        <w:bookmarkStart w:id="19920" w:name="_Toc426384947"/>
        <w:bookmarkStart w:id="19921" w:name="_Toc426386351"/>
        <w:bookmarkStart w:id="19922" w:name="_Toc426387754"/>
        <w:bookmarkStart w:id="19923" w:name="_Toc426389158"/>
        <w:bookmarkStart w:id="19924" w:name="_Toc426390562"/>
        <w:bookmarkStart w:id="19925" w:name="_Toc426391966"/>
        <w:bookmarkStart w:id="19926" w:name="_Toc426393369"/>
        <w:bookmarkStart w:id="19927" w:name="_Toc427824954"/>
        <w:bookmarkStart w:id="19928" w:name="_Toc427852767"/>
        <w:bookmarkStart w:id="19929" w:name="_Toc427855007"/>
        <w:bookmarkStart w:id="19930" w:name="_Toc427857208"/>
        <w:bookmarkEnd w:id="19887"/>
        <w:bookmarkEnd w:id="19888"/>
        <w:bookmarkEnd w:id="19889"/>
        <w:bookmarkEnd w:id="19890"/>
        <w:bookmarkEnd w:id="19891"/>
        <w:bookmarkEnd w:id="19892"/>
        <w:bookmarkEnd w:id="19893"/>
        <w:bookmarkEnd w:id="19894"/>
        <w:bookmarkEnd w:id="19895"/>
        <w:bookmarkEnd w:id="19896"/>
        <w:bookmarkEnd w:id="19897"/>
        <w:bookmarkEnd w:id="19898"/>
        <w:bookmarkEnd w:id="19899"/>
        <w:bookmarkEnd w:id="19900"/>
        <w:bookmarkEnd w:id="19901"/>
        <w:bookmarkEnd w:id="19902"/>
        <w:bookmarkEnd w:id="19903"/>
        <w:bookmarkEnd w:id="19904"/>
        <w:bookmarkEnd w:id="19905"/>
        <w:bookmarkEnd w:id="19906"/>
        <w:bookmarkEnd w:id="19907"/>
        <w:bookmarkEnd w:id="19908"/>
        <w:bookmarkEnd w:id="19909"/>
        <w:bookmarkEnd w:id="19910"/>
        <w:bookmarkEnd w:id="19911"/>
        <w:bookmarkEnd w:id="19912"/>
        <w:bookmarkEnd w:id="19913"/>
        <w:bookmarkEnd w:id="19914"/>
        <w:bookmarkEnd w:id="19915"/>
        <w:bookmarkEnd w:id="19916"/>
        <w:bookmarkEnd w:id="19917"/>
        <w:bookmarkEnd w:id="19918"/>
        <w:bookmarkEnd w:id="19919"/>
        <w:bookmarkEnd w:id="19920"/>
        <w:bookmarkEnd w:id="19921"/>
        <w:bookmarkEnd w:id="19922"/>
        <w:bookmarkEnd w:id="19923"/>
        <w:bookmarkEnd w:id="19924"/>
        <w:bookmarkEnd w:id="19925"/>
        <w:bookmarkEnd w:id="19926"/>
        <w:bookmarkEnd w:id="19927"/>
        <w:bookmarkEnd w:id="19928"/>
        <w:bookmarkEnd w:id="19929"/>
        <w:bookmarkEnd w:id="19930"/>
      </w:tr>
      <w:tr w:rsidR="005F4718" w:rsidRPr="00C106B9" w:rsidDel="0011163F" w14:paraId="7ACC4EB9" w14:textId="03BD12D9" w:rsidTr="008C172F">
        <w:trPr>
          <w:cantSplit/>
          <w:trHeight w:val="70"/>
          <w:jc w:val="center"/>
          <w:del w:id="19931" w:author="Ramasubramani, Hariharan" w:date="2015-07-13T16:01:00Z"/>
        </w:trPr>
        <w:tc>
          <w:tcPr>
            <w:tcW w:w="1057" w:type="dxa"/>
            <w:tcBorders>
              <w:top w:val="single" w:sz="4" w:space="0" w:color="auto"/>
              <w:left w:val="single" w:sz="4" w:space="0" w:color="auto"/>
              <w:bottom w:val="single" w:sz="4" w:space="0" w:color="auto"/>
              <w:right w:val="single" w:sz="4" w:space="0" w:color="auto"/>
            </w:tcBorders>
          </w:tcPr>
          <w:p w14:paraId="2B7984C7" w14:textId="458449E6" w:rsidR="005F4718" w:rsidRPr="00C106B9" w:rsidDel="0011163F" w:rsidRDefault="005F4718" w:rsidP="009C3129">
            <w:pPr>
              <w:pStyle w:val="ListParagraph"/>
              <w:numPr>
                <w:ilvl w:val="3"/>
                <w:numId w:val="7"/>
              </w:numPr>
              <w:overflowPunct w:val="0"/>
              <w:autoSpaceDE w:val="0"/>
              <w:autoSpaceDN w:val="0"/>
              <w:spacing w:after="60"/>
              <w:ind w:left="-43" w:firstLine="0"/>
              <w:textAlignment w:val="baseline"/>
              <w:rPr>
                <w:del w:id="19932" w:author="Ramasubramani, Hariharan" w:date="2015-07-13T16:01:00Z"/>
                <w:rFonts w:cstheme="minorHAnsi"/>
                <w:color w:val="000000" w:themeColor="text1"/>
              </w:rPr>
            </w:pPr>
            <w:bookmarkStart w:id="19933" w:name="_Toc425149471"/>
            <w:bookmarkStart w:id="19934" w:name="_Toc425162010"/>
            <w:bookmarkStart w:id="19935" w:name="_Toc425163018"/>
            <w:bookmarkStart w:id="19936" w:name="_Toc425163424"/>
            <w:bookmarkStart w:id="19937" w:name="_Toc425170911"/>
            <w:bookmarkStart w:id="19938" w:name="_Toc425173224"/>
            <w:bookmarkStart w:id="19939" w:name="_Toc425234697"/>
            <w:bookmarkStart w:id="19940" w:name="_Toc425238249"/>
            <w:bookmarkStart w:id="19941" w:name="_Toc425239495"/>
            <w:bookmarkStart w:id="19942" w:name="_Toc425240742"/>
            <w:bookmarkStart w:id="19943" w:name="_Toc425241988"/>
            <w:bookmarkStart w:id="19944" w:name="_Toc425243234"/>
            <w:bookmarkStart w:id="19945" w:name="_Toc425244481"/>
            <w:bookmarkStart w:id="19946" w:name="_Toc425245728"/>
            <w:bookmarkStart w:id="19947" w:name="_Toc425246975"/>
            <w:bookmarkStart w:id="19948" w:name="_Toc425248221"/>
            <w:bookmarkStart w:id="19949" w:name="_Toc425249468"/>
            <w:bookmarkStart w:id="19950" w:name="_Toc425250715"/>
            <w:bookmarkStart w:id="19951" w:name="_Toc425251962"/>
            <w:bookmarkStart w:id="19952" w:name="_Toc425252632"/>
            <w:bookmarkStart w:id="19953" w:name="_Toc425253303"/>
            <w:bookmarkStart w:id="19954" w:name="_Toc425256694"/>
            <w:bookmarkStart w:id="19955" w:name="_Toc425276395"/>
            <w:bookmarkStart w:id="19956" w:name="_Toc425342493"/>
            <w:bookmarkStart w:id="19957" w:name="_Toc425349699"/>
            <w:bookmarkStart w:id="19958" w:name="_Toc425352848"/>
            <w:bookmarkStart w:id="19959" w:name="_Toc425353533"/>
            <w:bookmarkStart w:id="19960" w:name="_Toc425787526"/>
            <w:bookmarkStart w:id="19961" w:name="_Toc425788212"/>
            <w:bookmarkStart w:id="19962" w:name="_Toc425788899"/>
            <w:bookmarkStart w:id="19963" w:name="_Toc425789586"/>
            <w:bookmarkStart w:id="19964" w:name="_Toc425790273"/>
            <w:bookmarkStart w:id="19965" w:name="_Toc425794013"/>
            <w:bookmarkStart w:id="19966" w:name="_Toc426384948"/>
            <w:bookmarkStart w:id="19967" w:name="_Toc426386352"/>
            <w:bookmarkStart w:id="19968" w:name="_Toc426387755"/>
            <w:bookmarkStart w:id="19969" w:name="_Toc426389159"/>
            <w:bookmarkStart w:id="19970" w:name="_Toc426390563"/>
            <w:bookmarkStart w:id="19971" w:name="_Toc426391967"/>
            <w:bookmarkStart w:id="19972" w:name="_Toc426393370"/>
            <w:bookmarkStart w:id="19973" w:name="_Toc427824955"/>
            <w:bookmarkStart w:id="19974" w:name="_Toc427852768"/>
            <w:bookmarkStart w:id="19975" w:name="_Toc427855008"/>
            <w:bookmarkStart w:id="19976" w:name="_Toc427857209"/>
            <w:bookmarkEnd w:id="19933"/>
            <w:bookmarkEnd w:id="19934"/>
            <w:bookmarkEnd w:id="19935"/>
            <w:bookmarkEnd w:id="19936"/>
            <w:bookmarkEnd w:id="19937"/>
            <w:bookmarkEnd w:id="19938"/>
            <w:bookmarkEnd w:id="19939"/>
            <w:bookmarkEnd w:id="19940"/>
            <w:bookmarkEnd w:id="19941"/>
            <w:bookmarkEnd w:id="19942"/>
            <w:bookmarkEnd w:id="19943"/>
            <w:bookmarkEnd w:id="19944"/>
            <w:bookmarkEnd w:id="19945"/>
            <w:bookmarkEnd w:id="19946"/>
            <w:bookmarkEnd w:id="19947"/>
            <w:bookmarkEnd w:id="19948"/>
            <w:bookmarkEnd w:id="19949"/>
            <w:bookmarkEnd w:id="19950"/>
            <w:bookmarkEnd w:id="19951"/>
            <w:bookmarkEnd w:id="19952"/>
            <w:bookmarkEnd w:id="19953"/>
            <w:bookmarkEnd w:id="19954"/>
            <w:bookmarkEnd w:id="19955"/>
            <w:bookmarkEnd w:id="19956"/>
            <w:bookmarkEnd w:id="19957"/>
            <w:bookmarkEnd w:id="19958"/>
            <w:bookmarkEnd w:id="19959"/>
            <w:bookmarkEnd w:id="19960"/>
            <w:bookmarkEnd w:id="19961"/>
            <w:bookmarkEnd w:id="19962"/>
            <w:bookmarkEnd w:id="19963"/>
            <w:bookmarkEnd w:id="19964"/>
            <w:bookmarkEnd w:id="19965"/>
            <w:bookmarkEnd w:id="19966"/>
            <w:bookmarkEnd w:id="19967"/>
            <w:bookmarkEnd w:id="19968"/>
            <w:bookmarkEnd w:id="19969"/>
            <w:bookmarkEnd w:id="19970"/>
            <w:bookmarkEnd w:id="19971"/>
            <w:bookmarkEnd w:id="19972"/>
            <w:bookmarkEnd w:id="19973"/>
            <w:bookmarkEnd w:id="19974"/>
            <w:bookmarkEnd w:id="19975"/>
            <w:bookmarkEnd w:id="19976"/>
          </w:p>
        </w:tc>
        <w:tc>
          <w:tcPr>
            <w:tcW w:w="2016" w:type="dxa"/>
            <w:tcBorders>
              <w:top w:val="single" w:sz="4" w:space="0" w:color="auto"/>
              <w:left w:val="single" w:sz="4" w:space="0" w:color="auto"/>
              <w:bottom w:val="single" w:sz="4" w:space="0" w:color="auto"/>
              <w:right w:val="single" w:sz="4" w:space="0" w:color="auto"/>
            </w:tcBorders>
          </w:tcPr>
          <w:p w14:paraId="6FE787B4" w14:textId="7F13C54E" w:rsidR="005F4718" w:rsidRPr="005246BE" w:rsidDel="0011163F" w:rsidRDefault="005F4718" w:rsidP="009C3129">
            <w:pPr>
              <w:ind w:firstLine="0"/>
              <w:rPr>
                <w:del w:id="19977" w:author="Ramasubramani, Hariharan" w:date="2015-07-13T16:01:00Z"/>
                <w:rFonts w:cstheme="minorHAnsi"/>
                <w:color w:val="000000" w:themeColor="text1"/>
              </w:rPr>
            </w:pPr>
            <w:del w:id="19978" w:author="Ramasubramani, Hariharan" w:date="2015-07-13T16:01:00Z">
              <w:r w:rsidRPr="005246BE" w:rsidDel="0011163F">
                <w:rPr>
                  <w:rFonts w:cstheme="minorHAnsi"/>
                  <w:color w:val="000000" w:themeColor="text1"/>
                </w:rPr>
                <w:delText>Comment</w:delText>
              </w:r>
              <w:bookmarkStart w:id="19979" w:name="_Toc425149472"/>
              <w:bookmarkStart w:id="19980" w:name="_Toc425162011"/>
              <w:bookmarkStart w:id="19981" w:name="_Toc425163019"/>
              <w:bookmarkStart w:id="19982" w:name="_Toc425163425"/>
              <w:bookmarkStart w:id="19983" w:name="_Toc425170912"/>
              <w:bookmarkStart w:id="19984" w:name="_Toc425173225"/>
              <w:bookmarkStart w:id="19985" w:name="_Toc425234698"/>
              <w:bookmarkStart w:id="19986" w:name="_Toc425238250"/>
              <w:bookmarkStart w:id="19987" w:name="_Toc425239496"/>
              <w:bookmarkStart w:id="19988" w:name="_Toc425240743"/>
              <w:bookmarkStart w:id="19989" w:name="_Toc425241989"/>
              <w:bookmarkStart w:id="19990" w:name="_Toc425243235"/>
              <w:bookmarkStart w:id="19991" w:name="_Toc425244482"/>
              <w:bookmarkStart w:id="19992" w:name="_Toc425245729"/>
              <w:bookmarkStart w:id="19993" w:name="_Toc425246976"/>
              <w:bookmarkStart w:id="19994" w:name="_Toc425248222"/>
              <w:bookmarkStart w:id="19995" w:name="_Toc425249469"/>
              <w:bookmarkStart w:id="19996" w:name="_Toc425250716"/>
              <w:bookmarkStart w:id="19997" w:name="_Toc425251963"/>
              <w:bookmarkStart w:id="19998" w:name="_Toc425252633"/>
              <w:bookmarkStart w:id="19999" w:name="_Toc425253304"/>
              <w:bookmarkStart w:id="20000" w:name="_Toc425256695"/>
              <w:bookmarkStart w:id="20001" w:name="_Toc425276396"/>
              <w:bookmarkStart w:id="20002" w:name="_Toc425342494"/>
              <w:bookmarkStart w:id="20003" w:name="_Toc425349700"/>
              <w:bookmarkStart w:id="20004" w:name="_Toc425352849"/>
              <w:bookmarkStart w:id="20005" w:name="_Toc425353534"/>
              <w:bookmarkStart w:id="20006" w:name="_Toc425787527"/>
              <w:bookmarkStart w:id="20007" w:name="_Toc425788213"/>
              <w:bookmarkStart w:id="20008" w:name="_Toc425788900"/>
              <w:bookmarkStart w:id="20009" w:name="_Toc425789587"/>
              <w:bookmarkStart w:id="20010" w:name="_Toc425790274"/>
              <w:bookmarkStart w:id="20011" w:name="_Toc425794014"/>
              <w:bookmarkStart w:id="20012" w:name="_Toc426384949"/>
              <w:bookmarkStart w:id="20013" w:name="_Toc426386353"/>
              <w:bookmarkStart w:id="20014" w:name="_Toc426387756"/>
              <w:bookmarkStart w:id="20015" w:name="_Toc426389160"/>
              <w:bookmarkStart w:id="20016" w:name="_Toc426390564"/>
              <w:bookmarkStart w:id="20017" w:name="_Toc426391968"/>
              <w:bookmarkStart w:id="20018" w:name="_Toc426393371"/>
              <w:bookmarkStart w:id="20019" w:name="_Toc427824956"/>
              <w:bookmarkStart w:id="20020" w:name="_Toc427852769"/>
              <w:bookmarkStart w:id="20021" w:name="_Toc427855009"/>
              <w:bookmarkStart w:id="20022" w:name="_Toc427857210"/>
              <w:bookmarkEnd w:id="19979"/>
              <w:bookmarkEnd w:id="19980"/>
              <w:bookmarkEnd w:id="19981"/>
              <w:bookmarkEnd w:id="19982"/>
              <w:bookmarkEnd w:id="19983"/>
              <w:bookmarkEnd w:id="19984"/>
              <w:bookmarkEnd w:id="19985"/>
              <w:bookmarkEnd w:id="19986"/>
              <w:bookmarkEnd w:id="19987"/>
              <w:bookmarkEnd w:id="19988"/>
              <w:bookmarkEnd w:id="19989"/>
              <w:bookmarkEnd w:id="19990"/>
              <w:bookmarkEnd w:id="19991"/>
              <w:bookmarkEnd w:id="19992"/>
              <w:bookmarkEnd w:id="19993"/>
              <w:bookmarkEnd w:id="19994"/>
              <w:bookmarkEnd w:id="19995"/>
              <w:bookmarkEnd w:id="19996"/>
              <w:bookmarkEnd w:id="19997"/>
              <w:bookmarkEnd w:id="19998"/>
              <w:bookmarkEnd w:id="19999"/>
              <w:bookmarkEnd w:id="20000"/>
              <w:bookmarkEnd w:id="20001"/>
              <w:bookmarkEnd w:id="20002"/>
              <w:bookmarkEnd w:id="20003"/>
              <w:bookmarkEnd w:id="20004"/>
              <w:bookmarkEnd w:id="20005"/>
              <w:bookmarkEnd w:id="20006"/>
              <w:bookmarkEnd w:id="20007"/>
              <w:bookmarkEnd w:id="20008"/>
              <w:bookmarkEnd w:id="20009"/>
              <w:bookmarkEnd w:id="20010"/>
              <w:bookmarkEnd w:id="20011"/>
              <w:bookmarkEnd w:id="20012"/>
              <w:bookmarkEnd w:id="20013"/>
              <w:bookmarkEnd w:id="20014"/>
              <w:bookmarkEnd w:id="20015"/>
              <w:bookmarkEnd w:id="20016"/>
              <w:bookmarkEnd w:id="20017"/>
              <w:bookmarkEnd w:id="20018"/>
              <w:bookmarkEnd w:id="20019"/>
              <w:bookmarkEnd w:id="20020"/>
              <w:bookmarkEnd w:id="20021"/>
              <w:bookmarkEnd w:id="20022"/>
            </w:del>
          </w:p>
        </w:tc>
        <w:tc>
          <w:tcPr>
            <w:tcW w:w="798" w:type="dxa"/>
            <w:tcBorders>
              <w:top w:val="single" w:sz="4" w:space="0" w:color="auto"/>
              <w:left w:val="single" w:sz="4" w:space="0" w:color="auto"/>
              <w:bottom w:val="single" w:sz="4" w:space="0" w:color="auto"/>
              <w:right w:val="single" w:sz="4" w:space="0" w:color="auto"/>
            </w:tcBorders>
          </w:tcPr>
          <w:p w14:paraId="204DF430" w14:textId="34854FDA" w:rsidR="005F4718" w:rsidRPr="005246BE" w:rsidDel="0011163F" w:rsidRDefault="005F4718" w:rsidP="009C3129">
            <w:pPr>
              <w:ind w:left="-2" w:firstLine="0"/>
              <w:rPr>
                <w:del w:id="20023" w:author="Ramasubramani, Hariharan" w:date="2015-07-13T16:01:00Z"/>
                <w:rFonts w:cstheme="minorHAnsi"/>
                <w:color w:val="000000" w:themeColor="text1"/>
              </w:rPr>
            </w:pPr>
            <w:del w:id="20024" w:author="Ramasubramani, Hariharan" w:date="2015-07-13T16:01:00Z">
              <w:r w:rsidRPr="005246BE" w:rsidDel="0011163F">
                <w:rPr>
                  <w:rFonts w:cstheme="minorHAnsi"/>
                  <w:color w:val="000000" w:themeColor="text1"/>
                </w:rPr>
                <w:delText>-</w:delText>
              </w:r>
              <w:bookmarkStart w:id="20025" w:name="_Toc425149473"/>
              <w:bookmarkStart w:id="20026" w:name="_Toc425162012"/>
              <w:bookmarkStart w:id="20027" w:name="_Toc425163020"/>
              <w:bookmarkStart w:id="20028" w:name="_Toc425163426"/>
              <w:bookmarkStart w:id="20029" w:name="_Toc425170913"/>
              <w:bookmarkStart w:id="20030" w:name="_Toc425173226"/>
              <w:bookmarkStart w:id="20031" w:name="_Toc425234699"/>
              <w:bookmarkStart w:id="20032" w:name="_Toc425238251"/>
              <w:bookmarkStart w:id="20033" w:name="_Toc425239497"/>
              <w:bookmarkStart w:id="20034" w:name="_Toc425240744"/>
              <w:bookmarkStart w:id="20035" w:name="_Toc425241990"/>
              <w:bookmarkStart w:id="20036" w:name="_Toc425243236"/>
              <w:bookmarkStart w:id="20037" w:name="_Toc425244483"/>
              <w:bookmarkStart w:id="20038" w:name="_Toc425245730"/>
              <w:bookmarkStart w:id="20039" w:name="_Toc425246977"/>
              <w:bookmarkStart w:id="20040" w:name="_Toc425248223"/>
              <w:bookmarkStart w:id="20041" w:name="_Toc425249470"/>
              <w:bookmarkStart w:id="20042" w:name="_Toc425250717"/>
              <w:bookmarkStart w:id="20043" w:name="_Toc425251964"/>
              <w:bookmarkStart w:id="20044" w:name="_Toc425252634"/>
              <w:bookmarkStart w:id="20045" w:name="_Toc425253305"/>
              <w:bookmarkStart w:id="20046" w:name="_Toc425256696"/>
              <w:bookmarkStart w:id="20047" w:name="_Toc425276397"/>
              <w:bookmarkStart w:id="20048" w:name="_Toc425342495"/>
              <w:bookmarkStart w:id="20049" w:name="_Toc425349701"/>
              <w:bookmarkStart w:id="20050" w:name="_Toc425352850"/>
              <w:bookmarkStart w:id="20051" w:name="_Toc425353535"/>
              <w:bookmarkStart w:id="20052" w:name="_Toc425787528"/>
              <w:bookmarkStart w:id="20053" w:name="_Toc425788214"/>
              <w:bookmarkStart w:id="20054" w:name="_Toc425788901"/>
              <w:bookmarkStart w:id="20055" w:name="_Toc425789588"/>
              <w:bookmarkStart w:id="20056" w:name="_Toc425790275"/>
              <w:bookmarkStart w:id="20057" w:name="_Toc425794015"/>
              <w:bookmarkStart w:id="20058" w:name="_Toc426384950"/>
              <w:bookmarkStart w:id="20059" w:name="_Toc426386354"/>
              <w:bookmarkStart w:id="20060" w:name="_Toc426387757"/>
              <w:bookmarkStart w:id="20061" w:name="_Toc426389161"/>
              <w:bookmarkStart w:id="20062" w:name="_Toc426390565"/>
              <w:bookmarkStart w:id="20063" w:name="_Toc426391969"/>
              <w:bookmarkStart w:id="20064" w:name="_Toc426393372"/>
              <w:bookmarkStart w:id="20065" w:name="_Toc427824957"/>
              <w:bookmarkStart w:id="20066" w:name="_Toc427852770"/>
              <w:bookmarkStart w:id="20067" w:name="_Toc427855010"/>
              <w:bookmarkStart w:id="20068" w:name="_Toc427857211"/>
              <w:bookmarkEnd w:id="20025"/>
              <w:bookmarkEnd w:id="20026"/>
              <w:bookmarkEnd w:id="20027"/>
              <w:bookmarkEnd w:id="20028"/>
              <w:bookmarkEnd w:id="20029"/>
              <w:bookmarkEnd w:id="20030"/>
              <w:bookmarkEnd w:id="20031"/>
              <w:bookmarkEnd w:id="20032"/>
              <w:bookmarkEnd w:id="20033"/>
              <w:bookmarkEnd w:id="20034"/>
              <w:bookmarkEnd w:id="20035"/>
              <w:bookmarkEnd w:id="20036"/>
              <w:bookmarkEnd w:id="20037"/>
              <w:bookmarkEnd w:id="20038"/>
              <w:bookmarkEnd w:id="20039"/>
              <w:bookmarkEnd w:id="20040"/>
              <w:bookmarkEnd w:id="20041"/>
              <w:bookmarkEnd w:id="20042"/>
              <w:bookmarkEnd w:id="20043"/>
              <w:bookmarkEnd w:id="20044"/>
              <w:bookmarkEnd w:id="20045"/>
              <w:bookmarkEnd w:id="20046"/>
              <w:bookmarkEnd w:id="20047"/>
              <w:bookmarkEnd w:id="20048"/>
              <w:bookmarkEnd w:id="20049"/>
              <w:bookmarkEnd w:id="20050"/>
              <w:bookmarkEnd w:id="20051"/>
              <w:bookmarkEnd w:id="20052"/>
              <w:bookmarkEnd w:id="20053"/>
              <w:bookmarkEnd w:id="20054"/>
              <w:bookmarkEnd w:id="20055"/>
              <w:bookmarkEnd w:id="20056"/>
              <w:bookmarkEnd w:id="20057"/>
              <w:bookmarkEnd w:id="20058"/>
              <w:bookmarkEnd w:id="20059"/>
              <w:bookmarkEnd w:id="20060"/>
              <w:bookmarkEnd w:id="20061"/>
              <w:bookmarkEnd w:id="20062"/>
              <w:bookmarkEnd w:id="20063"/>
              <w:bookmarkEnd w:id="20064"/>
              <w:bookmarkEnd w:id="20065"/>
              <w:bookmarkEnd w:id="20066"/>
              <w:bookmarkEnd w:id="20067"/>
              <w:bookmarkEnd w:id="20068"/>
            </w:del>
          </w:p>
        </w:tc>
        <w:tc>
          <w:tcPr>
            <w:tcW w:w="939" w:type="dxa"/>
            <w:tcBorders>
              <w:top w:val="single" w:sz="4" w:space="0" w:color="auto"/>
              <w:left w:val="single" w:sz="4" w:space="0" w:color="auto"/>
              <w:bottom w:val="single" w:sz="4" w:space="0" w:color="auto"/>
              <w:right w:val="single" w:sz="4" w:space="0" w:color="auto"/>
            </w:tcBorders>
          </w:tcPr>
          <w:p w14:paraId="699D8936" w14:textId="79552440" w:rsidR="005F4718" w:rsidRPr="005246BE" w:rsidDel="0011163F" w:rsidRDefault="005F4718" w:rsidP="009C3129">
            <w:pPr>
              <w:ind w:left="-57" w:firstLine="0"/>
              <w:jc w:val="center"/>
              <w:rPr>
                <w:del w:id="20069" w:author="Ramasubramani, Hariharan" w:date="2015-07-13T16:01:00Z"/>
                <w:rFonts w:cstheme="minorHAnsi"/>
                <w:color w:val="000000" w:themeColor="text1"/>
              </w:rPr>
            </w:pPr>
            <w:del w:id="20070" w:author="Ramasubramani, Hariharan" w:date="2015-07-13T16:01:00Z">
              <w:r w:rsidRPr="005246BE" w:rsidDel="0011163F">
                <w:rPr>
                  <w:rFonts w:cstheme="minorHAnsi"/>
                  <w:color w:val="000000" w:themeColor="text1"/>
                </w:rPr>
                <w:delText>AP</w:delText>
              </w:r>
              <w:bookmarkStart w:id="20071" w:name="_Toc425149474"/>
              <w:bookmarkStart w:id="20072" w:name="_Toc425162013"/>
              <w:bookmarkStart w:id="20073" w:name="_Toc425163021"/>
              <w:bookmarkStart w:id="20074" w:name="_Toc425163427"/>
              <w:bookmarkStart w:id="20075" w:name="_Toc425170914"/>
              <w:bookmarkStart w:id="20076" w:name="_Toc425173227"/>
              <w:bookmarkStart w:id="20077" w:name="_Toc425234700"/>
              <w:bookmarkStart w:id="20078" w:name="_Toc425238252"/>
              <w:bookmarkStart w:id="20079" w:name="_Toc425239498"/>
              <w:bookmarkStart w:id="20080" w:name="_Toc425240745"/>
              <w:bookmarkStart w:id="20081" w:name="_Toc425241991"/>
              <w:bookmarkStart w:id="20082" w:name="_Toc425243237"/>
              <w:bookmarkStart w:id="20083" w:name="_Toc425244484"/>
              <w:bookmarkStart w:id="20084" w:name="_Toc425245731"/>
              <w:bookmarkStart w:id="20085" w:name="_Toc425246978"/>
              <w:bookmarkStart w:id="20086" w:name="_Toc425248224"/>
              <w:bookmarkStart w:id="20087" w:name="_Toc425249471"/>
              <w:bookmarkStart w:id="20088" w:name="_Toc425250718"/>
              <w:bookmarkStart w:id="20089" w:name="_Toc425251965"/>
              <w:bookmarkStart w:id="20090" w:name="_Toc425252635"/>
              <w:bookmarkStart w:id="20091" w:name="_Toc425253306"/>
              <w:bookmarkStart w:id="20092" w:name="_Toc425256697"/>
              <w:bookmarkStart w:id="20093" w:name="_Toc425276398"/>
              <w:bookmarkStart w:id="20094" w:name="_Toc425342496"/>
              <w:bookmarkStart w:id="20095" w:name="_Toc425349702"/>
              <w:bookmarkStart w:id="20096" w:name="_Toc425352851"/>
              <w:bookmarkStart w:id="20097" w:name="_Toc425353536"/>
              <w:bookmarkStart w:id="20098" w:name="_Toc425787529"/>
              <w:bookmarkStart w:id="20099" w:name="_Toc425788215"/>
              <w:bookmarkStart w:id="20100" w:name="_Toc425788902"/>
              <w:bookmarkStart w:id="20101" w:name="_Toc425789589"/>
              <w:bookmarkStart w:id="20102" w:name="_Toc425790276"/>
              <w:bookmarkStart w:id="20103" w:name="_Toc425794016"/>
              <w:bookmarkStart w:id="20104" w:name="_Toc426384951"/>
              <w:bookmarkStart w:id="20105" w:name="_Toc426386355"/>
              <w:bookmarkStart w:id="20106" w:name="_Toc426387758"/>
              <w:bookmarkStart w:id="20107" w:name="_Toc426389162"/>
              <w:bookmarkStart w:id="20108" w:name="_Toc426390566"/>
              <w:bookmarkStart w:id="20109" w:name="_Toc426391970"/>
              <w:bookmarkStart w:id="20110" w:name="_Toc426393373"/>
              <w:bookmarkStart w:id="20111" w:name="_Toc427824958"/>
              <w:bookmarkStart w:id="20112" w:name="_Toc427852771"/>
              <w:bookmarkStart w:id="20113" w:name="_Toc427855011"/>
              <w:bookmarkStart w:id="20114" w:name="_Toc427857212"/>
              <w:bookmarkEnd w:id="20071"/>
              <w:bookmarkEnd w:id="20072"/>
              <w:bookmarkEnd w:id="20073"/>
              <w:bookmarkEnd w:id="20074"/>
              <w:bookmarkEnd w:id="20075"/>
              <w:bookmarkEnd w:id="20076"/>
              <w:bookmarkEnd w:id="20077"/>
              <w:bookmarkEnd w:id="20078"/>
              <w:bookmarkEnd w:id="20079"/>
              <w:bookmarkEnd w:id="20080"/>
              <w:bookmarkEnd w:id="20081"/>
              <w:bookmarkEnd w:id="20082"/>
              <w:bookmarkEnd w:id="20083"/>
              <w:bookmarkEnd w:id="20084"/>
              <w:bookmarkEnd w:id="20085"/>
              <w:bookmarkEnd w:id="20086"/>
              <w:bookmarkEnd w:id="20087"/>
              <w:bookmarkEnd w:id="20088"/>
              <w:bookmarkEnd w:id="20089"/>
              <w:bookmarkEnd w:id="20090"/>
              <w:bookmarkEnd w:id="20091"/>
              <w:bookmarkEnd w:id="20092"/>
              <w:bookmarkEnd w:id="20093"/>
              <w:bookmarkEnd w:id="20094"/>
              <w:bookmarkEnd w:id="20095"/>
              <w:bookmarkEnd w:id="20096"/>
              <w:bookmarkEnd w:id="20097"/>
              <w:bookmarkEnd w:id="20098"/>
              <w:bookmarkEnd w:id="20099"/>
              <w:bookmarkEnd w:id="20100"/>
              <w:bookmarkEnd w:id="20101"/>
              <w:bookmarkEnd w:id="20102"/>
              <w:bookmarkEnd w:id="20103"/>
              <w:bookmarkEnd w:id="20104"/>
              <w:bookmarkEnd w:id="20105"/>
              <w:bookmarkEnd w:id="20106"/>
              <w:bookmarkEnd w:id="20107"/>
              <w:bookmarkEnd w:id="20108"/>
              <w:bookmarkEnd w:id="20109"/>
              <w:bookmarkEnd w:id="20110"/>
              <w:bookmarkEnd w:id="20111"/>
              <w:bookmarkEnd w:id="20112"/>
              <w:bookmarkEnd w:id="20113"/>
              <w:bookmarkEnd w:id="20114"/>
            </w:del>
          </w:p>
        </w:tc>
        <w:tc>
          <w:tcPr>
            <w:tcW w:w="771" w:type="dxa"/>
            <w:tcBorders>
              <w:top w:val="single" w:sz="4" w:space="0" w:color="auto"/>
              <w:left w:val="single" w:sz="4" w:space="0" w:color="auto"/>
              <w:bottom w:val="single" w:sz="4" w:space="0" w:color="auto"/>
              <w:right w:val="single" w:sz="4" w:space="0" w:color="auto"/>
            </w:tcBorders>
          </w:tcPr>
          <w:p w14:paraId="5BA5CA29" w14:textId="525CA515" w:rsidR="005F4718" w:rsidRPr="005246BE" w:rsidDel="0011163F" w:rsidRDefault="005F4718" w:rsidP="009C3129">
            <w:pPr>
              <w:ind w:left="-57" w:firstLine="0"/>
              <w:jc w:val="center"/>
              <w:rPr>
                <w:del w:id="20115" w:author="Ramasubramani, Hariharan" w:date="2015-07-13T16:01:00Z"/>
                <w:rFonts w:cstheme="minorHAnsi"/>
                <w:color w:val="000000" w:themeColor="text1"/>
              </w:rPr>
            </w:pPr>
            <w:del w:id="20116" w:author="Ramasubramani, Hariharan" w:date="2015-07-13T16:01:00Z">
              <w:r w:rsidRPr="005246BE" w:rsidDel="0011163F">
                <w:rPr>
                  <w:rFonts w:cstheme="minorHAnsi"/>
                  <w:color w:val="000000" w:themeColor="text1"/>
                </w:rPr>
                <w:delText>NE</w:delText>
              </w:r>
              <w:bookmarkStart w:id="20117" w:name="_Toc425149475"/>
              <w:bookmarkStart w:id="20118" w:name="_Toc425162014"/>
              <w:bookmarkStart w:id="20119" w:name="_Toc425163022"/>
              <w:bookmarkStart w:id="20120" w:name="_Toc425163428"/>
              <w:bookmarkStart w:id="20121" w:name="_Toc425170915"/>
              <w:bookmarkStart w:id="20122" w:name="_Toc425173228"/>
              <w:bookmarkStart w:id="20123" w:name="_Toc425234701"/>
              <w:bookmarkStart w:id="20124" w:name="_Toc425238253"/>
              <w:bookmarkStart w:id="20125" w:name="_Toc425239499"/>
              <w:bookmarkStart w:id="20126" w:name="_Toc425240746"/>
              <w:bookmarkStart w:id="20127" w:name="_Toc425241992"/>
              <w:bookmarkStart w:id="20128" w:name="_Toc425243238"/>
              <w:bookmarkStart w:id="20129" w:name="_Toc425244485"/>
              <w:bookmarkStart w:id="20130" w:name="_Toc425245732"/>
              <w:bookmarkStart w:id="20131" w:name="_Toc425246979"/>
              <w:bookmarkStart w:id="20132" w:name="_Toc425248225"/>
              <w:bookmarkStart w:id="20133" w:name="_Toc425249472"/>
              <w:bookmarkStart w:id="20134" w:name="_Toc425250719"/>
              <w:bookmarkStart w:id="20135" w:name="_Toc425251966"/>
              <w:bookmarkStart w:id="20136" w:name="_Toc425252636"/>
              <w:bookmarkStart w:id="20137" w:name="_Toc425253307"/>
              <w:bookmarkStart w:id="20138" w:name="_Toc425256698"/>
              <w:bookmarkStart w:id="20139" w:name="_Toc425276399"/>
              <w:bookmarkStart w:id="20140" w:name="_Toc425342497"/>
              <w:bookmarkStart w:id="20141" w:name="_Toc425349703"/>
              <w:bookmarkStart w:id="20142" w:name="_Toc425352852"/>
              <w:bookmarkStart w:id="20143" w:name="_Toc425353537"/>
              <w:bookmarkStart w:id="20144" w:name="_Toc425787530"/>
              <w:bookmarkStart w:id="20145" w:name="_Toc425788216"/>
              <w:bookmarkStart w:id="20146" w:name="_Toc425788903"/>
              <w:bookmarkStart w:id="20147" w:name="_Toc425789590"/>
              <w:bookmarkStart w:id="20148" w:name="_Toc425790277"/>
              <w:bookmarkStart w:id="20149" w:name="_Toc425794017"/>
              <w:bookmarkStart w:id="20150" w:name="_Toc426384952"/>
              <w:bookmarkStart w:id="20151" w:name="_Toc426386356"/>
              <w:bookmarkStart w:id="20152" w:name="_Toc426387759"/>
              <w:bookmarkStart w:id="20153" w:name="_Toc426389163"/>
              <w:bookmarkStart w:id="20154" w:name="_Toc426390567"/>
              <w:bookmarkStart w:id="20155" w:name="_Toc426391971"/>
              <w:bookmarkStart w:id="20156" w:name="_Toc426393374"/>
              <w:bookmarkStart w:id="20157" w:name="_Toc427824959"/>
              <w:bookmarkStart w:id="20158" w:name="_Toc427852772"/>
              <w:bookmarkStart w:id="20159" w:name="_Toc427855012"/>
              <w:bookmarkStart w:id="20160" w:name="_Toc427857213"/>
              <w:bookmarkEnd w:id="20117"/>
              <w:bookmarkEnd w:id="20118"/>
              <w:bookmarkEnd w:id="20119"/>
              <w:bookmarkEnd w:id="20120"/>
              <w:bookmarkEnd w:id="20121"/>
              <w:bookmarkEnd w:id="20122"/>
              <w:bookmarkEnd w:id="20123"/>
              <w:bookmarkEnd w:id="20124"/>
              <w:bookmarkEnd w:id="20125"/>
              <w:bookmarkEnd w:id="20126"/>
              <w:bookmarkEnd w:id="20127"/>
              <w:bookmarkEnd w:id="20128"/>
              <w:bookmarkEnd w:id="20129"/>
              <w:bookmarkEnd w:id="20130"/>
              <w:bookmarkEnd w:id="20131"/>
              <w:bookmarkEnd w:id="20132"/>
              <w:bookmarkEnd w:id="20133"/>
              <w:bookmarkEnd w:id="20134"/>
              <w:bookmarkEnd w:id="20135"/>
              <w:bookmarkEnd w:id="20136"/>
              <w:bookmarkEnd w:id="20137"/>
              <w:bookmarkEnd w:id="20138"/>
              <w:bookmarkEnd w:id="20139"/>
              <w:bookmarkEnd w:id="20140"/>
              <w:bookmarkEnd w:id="20141"/>
              <w:bookmarkEnd w:id="20142"/>
              <w:bookmarkEnd w:id="20143"/>
              <w:bookmarkEnd w:id="20144"/>
              <w:bookmarkEnd w:id="20145"/>
              <w:bookmarkEnd w:id="20146"/>
              <w:bookmarkEnd w:id="20147"/>
              <w:bookmarkEnd w:id="20148"/>
              <w:bookmarkEnd w:id="20149"/>
              <w:bookmarkEnd w:id="20150"/>
              <w:bookmarkEnd w:id="20151"/>
              <w:bookmarkEnd w:id="20152"/>
              <w:bookmarkEnd w:id="20153"/>
              <w:bookmarkEnd w:id="20154"/>
              <w:bookmarkEnd w:id="20155"/>
              <w:bookmarkEnd w:id="20156"/>
              <w:bookmarkEnd w:id="20157"/>
              <w:bookmarkEnd w:id="20158"/>
              <w:bookmarkEnd w:id="20159"/>
              <w:bookmarkEnd w:id="20160"/>
            </w:del>
          </w:p>
        </w:tc>
        <w:tc>
          <w:tcPr>
            <w:tcW w:w="1351" w:type="dxa"/>
            <w:tcBorders>
              <w:top w:val="single" w:sz="4" w:space="0" w:color="auto"/>
              <w:left w:val="single" w:sz="4" w:space="0" w:color="auto"/>
              <w:bottom w:val="single" w:sz="4" w:space="0" w:color="auto"/>
              <w:right w:val="single" w:sz="4" w:space="0" w:color="auto"/>
            </w:tcBorders>
          </w:tcPr>
          <w:p w14:paraId="0249762B" w14:textId="4735FDF4" w:rsidR="005F4718" w:rsidRPr="005246BE" w:rsidDel="0011163F" w:rsidRDefault="005F4718" w:rsidP="009C3129">
            <w:pPr>
              <w:ind w:left="-57" w:firstLine="0"/>
              <w:jc w:val="center"/>
              <w:rPr>
                <w:del w:id="20161" w:author="Ramasubramani, Hariharan" w:date="2015-07-13T16:01:00Z"/>
                <w:rFonts w:cstheme="minorHAnsi"/>
                <w:color w:val="000000" w:themeColor="text1"/>
              </w:rPr>
            </w:pPr>
            <w:del w:id="20162" w:author="Ramasubramani, Hariharan" w:date="2015-07-13T16:01:00Z">
              <w:r w:rsidRPr="005246BE" w:rsidDel="0011163F">
                <w:rPr>
                  <w:rFonts w:cstheme="minorHAnsi"/>
                  <w:color w:val="000000" w:themeColor="text1"/>
                </w:rPr>
                <w:delText>Memo</w:delText>
              </w:r>
              <w:bookmarkStart w:id="20163" w:name="_Toc425149476"/>
              <w:bookmarkStart w:id="20164" w:name="_Toc425162015"/>
              <w:bookmarkStart w:id="20165" w:name="_Toc425163023"/>
              <w:bookmarkStart w:id="20166" w:name="_Toc425163429"/>
              <w:bookmarkStart w:id="20167" w:name="_Toc425170916"/>
              <w:bookmarkStart w:id="20168" w:name="_Toc425173229"/>
              <w:bookmarkStart w:id="20169" w:name="_Toc425234702"/>
              <w:bookmarkStart w:id="20170" w:name="_Toc425238254"/>
              <w:bookmarkStart w:id="20171" w:name="_Toc425239500"/>
              <w:bookmarkStart w:id="20172" w:name="_Toc425240747"/>
              <w:bookmarkStart w:id="20173" w:name="_Toc425241993"/>
              <w:bookmarkStart w:id="20174" w:name="_Toc425243239"/>
              <w:bookmarkStart w:id="20175" w:name="_Toc425244486"/>
              <w:bookmarkStart w:id="20176" w:name="_Toc425245733"/>
              <w:bookmarkStart w:id="20177" w:name="_Toc425246980"/>
              <w:bookmarkStart w:id="20178" w:name="_Toc425248226"/>
              <w:bookmarkStart w:id="20179" w:name="_Toc425249473"/>
              <w:bookmarkStart w:id="20180" w:name="_Toc425250720"/>
              <w:bookmarkStart w:id="20181" w:name="_Toc425251967"/>
              <w:bookmarkStart w:id="20182" w:name="_Toc425252637"/>
              <w:bookmarkStart w:id="20183" w:name="_Toc425253308"/>
              <w:bookmarkStart w:id="20184" w:name="_Toc425256699"/>
              <w:bookmarkStart w:id="20185" w:name="_Toc425276400"/>
              <w:bookmarkStart w:id="20186" w:name="_Toc425342498"/>
              <w:bookmarkStart w:id="20187" w:name="_Toc425349704"/>
              <w:bookmarkStart w:id="20188" w:name="_Toc425352853"/>
              <w:bookmarkStart w:id="20189" w:name="_Toc425353538"/>
              <w:bookmarkStart w:id="20190" w:name="_Toc425787531"/>
              <w:bookmarkStart w:id="20191" w:name="_Toc425788217"/>
              <w:bookmarkStart w:id="20192" w:name="_Toc425788904"/>
              <w:bookmarkStart w:id="20193" w:name="_Toc425789591"/>
              <w:bookmarkStart w:id="20194" w:name="_Toc425790278"/>
              <w:bookmarkStart w:id="20195" w:name="_Toc425794018"/>
              <w:bookmarkStart w:id="20196" w:name="_Toc426384953"/>
              <w:bookmarkStart w:id="20197" w:name="_Toc426386357"/>
              <w:bookmarkStart w:id="20198" w:name="_Toc426387760"/>
              <w:bookmarkStart w:id="20199" w:name="_Toc426389164"/>
              <w:bookmarkStart w:id="20200" w:name="_Toc426390568"/>
              <w:bookmarkStart w:id="20201" w:name="_Toc426391972"/>
              <w:bookmarkStart w:id="20202" w:name="_Toc426393375"/>
              <w:bookmarkStart w:id="20203" w:name="_Toc427824960"/>
              <w:bookmarkStart w:id="20204" w:name="_Toc427852773"/>
              <w:bookmarkStart w:id="20205" w:name="_Toc427855013"/>
              <w:bookmarkStart w:id="20206" w:name="_Toc427857214"/>
              <w:bookmarkEnd w:id="20163"/>
              <w:bookmarkEnd w:id="20164"/>
              <w:bookmarkEnd w:id="20165"/>
              <w:bookmarkEnd w:id="20166"/>
              <w:bookmarkEnd w:id="20167"/>
              <w:bookmarkEnd w:id="20168"/>
              <w:bookmarkEnd w:id="20169"/>
              <w:bookmarkEnd w:id="20170"/>
              <w:bookmarkEnd w:id="20171"/>
              <w:bookmarkEnd w:id="20172"/>
              <w:bookmarkEnd w:id="20173"/>
              <w:bookmarkEnd w:id="20174"/>
              <w:bookmarkEnd w:id="20175"/>
              <w:bookmarkEnd w:id="20176"/>
              <w:bookmarkEnd w:id="20177"/>
              <w:bookmarkEnd w:id="20178"/>
              <w:bookmarkEnd w:id="20179"/>
              <w:bookmarkEnd w:id="20180"/>
              <w:bookmarkEnd w:id="20181"/>
              <w:bookmarkEnd w:id="20182"/>
              <w:bookmarkEnd w:id="20183"/>
              <w:bookmarkEnd w:id="20184"/>
              <w:bookmarkEnd w:id="20185"/>
              <w:bookmarkEnd w:id="20186"/>
              <w:bookmarkEnd w:id="20187"/>
              <w:bookmarkEnd w:id="20188"/>
              <w:bookmarkEnd w:id="20189"/>
              <w:bookmarkEnd w:id="20190"/>
              <w:bookmarkEnd w:id="20191"/>
              <w:bookmarkEnd w:id="20192"/>
              <w:bookmarkEnd w:id="20193"/>
              <w:bookmarkEnd w:id="20194"/>
              <w:bookmarkEnd w:id="20195"/>
              <w:bookmarkEnd w:id="20196"/>
              <w:bookmarkEnd w:id="20197"/>
              <w:bookmarkEnd w:id="20198"/>
              <w:bookmarkEnd w:id="20199"/>
              <w:bookmarkEnd w:id="20200"/>
              <w:bookmarkEnd w:id="20201"/>
              <w:bookmarkEnd w:id="20202"/>
              <w:bookmarkEnd w:id="20203"/>
              <w:bookmarkEnd w:id="20204"/>
              <w:bookmarkEnd w:id="20205"/>
              <w:bookmarkEnd w:id="20206"/>
            </w:del>
          </w:p>
        </w:tc>
        <w:tc>
          <w:tcPr>
            <w:tcW w:w="712" w:type="dxa"/>
            <w:tcBorders>
              <w:top w:val="single" w:sz="4" w:space="0" w:color="auto"/>
              <w:left w:val="single" w:sz="4" w:space="0" w:color="auto"/>
              <w:bottom w:val="single" w:sz="4" w:space="0" w:color="auto"/>
              <w:right w:val="single" w:sz="4" w:space="0" w:color="auto"/>
            </w:tcBorders>
          </w:tcPr>
          <w:p w14:paraId="5746F8FB" w14:textId="7D5C65FC" w:rsidR="005F4718" w:rsidRPr="005246BE" w:rsidDel="0011163F" w:rsidRDefault="005F4718" w:rsidP="009C3129">
            <w:pPr>
              <w:ind w:left="-57" w:firstLine="0"/>
              <w:jc w:val="center"/>
              <w:rPr>
                <w:del w:id="20207" w:author="Ramasubramani, Hariharan" w:date="2015-07-13T16:01:00Z"/>
                <w:rFonts w:cstheme="minorHAnsi"/>
                <w:color w:val="000000" w:themeColor="text1"/>
              </w:rPr>
            </w:pPr>
            <w:del w:id="20208" w:author="Ramasubramani, Hariharan" w:date="2015-07-13T16:01:00Z">
              <w:r w:rsidRPr="005246BE" w:rsidDel="0011163F">
                <w:rPr>
                  <w:rFonts w:cstheme="minorHAnsi"/>
                  <w:color w:val="000000" w:themeColor="text1"/>
                </w:rPr>
                <w:delText>1000</w:delText>
              </w:r>
              <w:bookmarkStart w:id="20209" w:name="_Toc425149477"/>
              <w:bookmarkStart w:id="20210" w:name="_Toc425162016"/>
              <w:bookmarkStart w:id="20211" w:name="_Toc425163024"/>
              <w:bookmarkStart w:id="20212" w:name="_Toc425163430"/>
              <w:bookmarkStart w:id="20213" w:name="_Toc425170917"/>
              <w:bookmarkStart w:id="20214" w:name="_Toc425173230"/>
              <w:bookmarkStart w:id="20215" w:name="_Toc425234703"/>
              <w:bookmarkStart w:id="20216" w:name="_Toc425238255"/>
              <w:bookmarkStart w:id="20217" w:name="_Toc425239501"/>
              <w:bookmarkStart w:id="20218" w:name="_Toc425240748"/>
              <w:bookmarkStart w:id="20219" w:name="_Toc425241994"/>
              <w:bookmarkStart w:id="20220" w:name="_Toc425243240"/>
              <w:bookmarkStart w:id="20221" w:name="_Toc425244487"/>
              <w:bookmarkStart w:id="20222" w:name="_Toc425245734"/>
              <w:bookmarkStart w:id="20223" w:name="_Toc425246981"/>
              <w:bookmarkStart w:id="20224" w:name="_Toc425248227"/>
              <w:bookmarkStart w:id="20225" w:name="_Toc425249474"/>
              <w:bookmarkStart w:id="20226" w:name="_Toc425250721"/>
              <w:bookmarkStart w:id="20227" w:name="_Toc425251968"/>
              <w:bookmarkStart w:id="20228" w:name="_Toc425252638"/>
              <w:bookmarkStart w:id="20229" w:name="_Toc425253309"/>
              <w:bookmarkStart w:id="20230" w:name="_Toc425256700"/>
              <w:bookmarkStart w:id="20231" w:name="_Toc425276401"/>
              <w:bookmarkStart w:id="20232" w:name="_Toc425342499"/>
              <w:bookmarkStart w:id="20233" w:name="_Toc425349705"/>
              <w:bookmarkStart w:id="20234" w:name="_Toc425352854"/>
              <w:bookmarkStart w:id="20235" w:name="_Toc425353539"/>
              <w:bookmarkStart w:id="20236" w:name="_Toc425787532"/>
              <w:bookmarkStart w:id="20237" w:name="_Toc425788218"/>
              <w:bookmarkStart w:id="20238" w:name="_Toc425788905"/>
              <w:bookmarkStart w:id="20239" w:name="_Toc425789592"/>
              <w:bookmarkStart w:id="20240" w:name="_Toc425790279"/>
              <w:bookmarkStart w:id="20241" w:name="_Toc425794019"/>
              <w:bookmarkStart w:id="20242" w:name="_Toc426384954"/>
              <w:bookmarkStart w:id="20243" w:name="_Toc426386358"/>
              <w:bookmarkStart w:id="20244" w:name="_Toc426387761"/>
              <w:bookmarkStart w:id="20245" w:name="_Toc426389165"/>
              <w:bookmarkStart w:id="20246" w:name="_Toc426390569"/>
              <w:bookmarkStart w:id="20247" w:name="_Toc426391973"/>
              <w:bookmarkStart w:id="20248" w:name="_Toc426393376"/>
              <w:bookmarkStart w:id="20249" w:name="_Toc427824961"/>
              <w:bookmarkStart w:id="20250" w:name="_Toc427852774"/>
              <w:bookmarkStart w:id="20251" w:name="_Toc427855014"/>
              <w:bookmarkStart w:id="20252" w:name="_Toc427857215"/>
              <w:bookmarkEnd w:id="20209"/>
              <w:bookmarkEnd w:id="20210"/>
              <w:bookmarkEnd w:id="20211"/>
              <w:bookmarkEnd w:id="20212"/>
              <w:bookmarkEnd w:id="20213"/>
              <w:bookmarkEnd w:id="20214"/>
              <w:bookmarkEnd w:id="20215"/>
              <w:bookmarkEnd w:id="20216"/>
              <w:bookmarkEnd w:id="20217"/>
              <w:bookmarkEnd w:id="20218"/>
              <w:bookmarkEnd w:id="20219"/>
              <w:bookmarkEnd w:id="20220"/>
              <w:bookmarkEnd w:id="20221"/>
              <w:bookmarkEnd w:id="20222"/>
              <w:bookmarkEnd w:id="20223"/>
              <w:bookmarkEnd w:id="20224"/>
              <w:bookmarkEnd w:id="20225"/>
              <w:bookmarkEnd w:id="20226"/>
              <w:bookmarkEnd w:id="20227"/>
              <w:bookmarkEnd w:id="20228"/>
              <w:bookmarkEnd w:id="20229"/>
              <w:bookmarkEnd w:id="20230"/>
              <w:bookmarkEnd w:id="20231"/>
              <w:bookmarkEnd w:id="20232"/>
              <w:bookmarkEnd w:id="20233"/>
              <w:bookmarkEnd w:id="20234"/>
              <w:bookmarkEnd w:id="20235"/>
              <w:bookmarkEnd w:id="20236"/>
              <w:bookmarkEnd w:id="20237"/>
              <w:bookmarkEnd w:id="20238"/>
              <w:bookmarkEnd w:id="20239"/>
              <w:bookmarkEnd w:id="20240"/>
              <w:bookmarkEnd w:id="20241"/>
              <w:bookmarkEnd w:id="20242"/>
              <w:bookmarkEnd w:id="20243"/>
              <w:bookmarkEnd w:id="20244"/>
              <w:bookmarkEnd w:id="20245"/>
              <w:bookmarkEnd w:id="20246"/>
              <w:bookmarkEnd w:id="20247"/>
              <w:bookmarkEnd w:id="20248"/>
              <w:bookmarkEnd w:id="20249"/>
              <w:bookmarkEnd w:id="20250"/>
              <w:bookmarkEnd w:id="20251"/>
              <w:bookmarkEnd w:id="20252"/>
            </w:del>
          </w:p>
        </w:tc>
        <w:tc>
          <w:tcPr>
            <w:tcW w:w="2441" w:type="dxa"/>
            <w:tcBorders>
              <w:top w:val="single" w:sz="4" w:space="0" w:color="auto"/>
              <w:left w:val="single" w:sz="4" w:space="0" w:color="auto"/>
              <w:bottom w:val="single" w:sz="4" w:space="0" w:color="auto"/>
              <w:right w:val="single" w:sz="4" w:space="0" w:color="auto"/>
            </w:tcBorders>
          </w:tcPr>
          <w:p w14:paraId="58CA9937" w14:textId="5CC16769" w:rsidR="005F4718" w:rsidRPr="005246BE" w:rsidDel="0011163F" w:rsidRDefault="005F4718" w:rsidP="009C3129">
            <w:pPr>
              <w:ind w:left="-57" w:right="-70" w:firstLine="0"/>
              <w:jc w:val="center"/>
              <w:rPr>
                <w:del w:id="20253" w:author="Ramasubramani, Hariharan" w:date="2015-07-13T16:01:00Z"/>
                <w:rFonts w:cstheme="minorHAnsi"/>
                <w:color w:val="000000" w:themeColor="text1"/>
              </w:rPr>
            </w:pPr>
            <w:del w:id="20254" w:author="Ramasubramani, Hariharan" w:date="2015-07-13T16:01:00Z">
              <w:r w:rsidRPr="005246BE" w:rsidDel="0011163F">
                <w:rPr>
                  <w:rFonts w:cstheme="minorHAnsi"/>
                  <w:color w:val="000000" w:themeColor="text1"/>
                </w:rPr>
                <w:delText>Format:</w:delText>
              </w:r>
              <w:bookmarkStart w:id="20255" w:name="_Toc425149478"/>
              <w:bookmarkStart w:id="20256" w:name="_Toc425162017"/>
              <w:bookmarkStart w:id="20257" w:name="_Toc425163025"/>
              <w:bookmarkStart w:id="20258" w:name="_Toc425163431"/>
              <w:bookmarkStart w:id="20259" w:name="_Toc425170918"/>
              <w:bookmarkStart w:id="20260" w:name="_Toc425173231"/>
              <w:bookmarkStart w:id="20261" w:name="_Toc425234704"/>
              <w:bookmarkStart w:id="20262" w:name="_Toc425238256"/>
              <w:bookmarkStart w:id="20263" w:name="_Toc425239502"/>
              <w:bookmarkStart w:id="20264" w:name="_Toc425240749"/>
              <w:bookmarkStart w:id="20265" w:name="_Toc425241995"/>
              <w:bookmarkStart w:id="20266" w:name="_Toc425243241"/>
              <w:bookmarkStart w:id="20267" w:name="_Toc425244488"/>
              <w:bookmarkStart w:id="20268" w:name="_Toc425245735"/>
              <w:bookmarkStart w:id="20269" w:name="_Toc425246982"/>
              <w:bookmarkStart w:id="20270" w:name="_Toc425248228"/>
              <w:bookmarkStart w:id="20271" w:name="_Toc425249475"/>
              <w:bookmarkStart w:id="20272" w:name="_Toc425250722"/>
              <w:bookmarkStart w:id="20273" w:name="_Toc425251969"/>
              <w:bookmarkStart w:id="20274" w:name="_Toc425252639"/>
              <w:bookmarkStart w:id="20275" w:name="_Toc425253310"/>
              <w:bookmarkStart w:id="20276" w:name="_Toc425256701"/>
              <w:bookmarkStart w:id="20277" w:name="_Toc425276402"/>
              <w:bookmarkStart w:id="20278" w:name="_Toc425342500"/>
              <w:bookmarkStart w:id="20279" w:name="_Toc425349706"/>
              <w:bookmarkStart w:id="20280" w:name="_Toc425352855"/>
              <w:bookmarkStart w:id="20281" w:name="_Toc425353540"/>
              <w:bookmarkStart w:id="20282" w:name="_Toc425787533"/>
              <w:bookmarkStart w:id="20283" w:name="_Toc425788219"/>
              <w:bookmarkStart w:id="20284" w:name="_Toc425788906"/>
              <w:bookmarkStart w:id="20285" w:name="_Toc425789593"/>
              <w:bookmarkStart w:id="20286" w:name="_Toc425790280"/>
              <w:bookmarkStart w:id="20287" w:name="_Toc425794020"/>
              <w:bookmarkStart w:id="20288" w:name="_Toc426384955"/>
              <w:bookmarkStart w:id="20289" w:name="_Toc426386359"/>
              <w:bookmarkStart w:id="20290" w:name="_Toc426387762"/>
              <w:bookmarkStart w:id="20291" w:name="_Toc426389166"/>
              <w:bookmarkStart w:id="20292" w:name="_Toc426390570"/>
              <w:bookmarkStart w:id="20293" w:name="_Toc426391974"/>
              <w:bookmarkStart w:id="20294" w:name="_Toc426393377"/>
              <w:bookmarkStart w:id="20295" w:name="_Toc427824962"/>
              <w:bookmarkStart w:id="20296" w:name="_Toc427852775"/>
              <w:bookmarkStart w:id="20297" w:name="_Toc427855015"/>
              <w:bookmarkStart w:id="20298" w:name="_Toc427857216"/>
              <w:bookmarkEnd w:id="20255"/>
              <w:bookmarkEnd w:id="20256"/>
              <w:bookmarkEnd w:id="20257"/>
              <w:bookmarkEnd w:id="20258"/>
              <w:bookmarkEnd w:id="20259"/>
              <w:bookmarkEnd w:id="20260"/>
              <w:bookmarkEnd w:id="20261"/>
              <w:bookmarkEnd w:id="20262"/>
              <w:bookmarkEnd w:id="20263"/>
              <w:bookmarkEnd w:id="20264"/>
              <w:bookmarkEnd w:id="20265"/>
              <w:bookmarkEnd w:id="20266"/>
              <w:bookmarkEnd w:id="20267"/>
              <w:bookmarkEnd w:id="20268"/>
              <w:bookmarkEnd w:id="20269"/>
              <w:bookmarkEnd w:id="20270"/>
              <w:bookmarkEnd w:id="20271"/>
              <w:bookmarkEnd w:id="20272"/>
              <w:bookmarkEnd w:id="20273"/>
              <w:bookmarkEnd w:id="20274"/>
              <w:bookmarkEnd w:id="20275"/>
              <w:bookmarkEnd w:id="20276"/>
              <w:bookmarkEnd w:id="20277"/>
              <w:bookmarkEnd w:id="20278"/>
              <w:bookmarkEnd w:id="20279"/>
              <w:bookmarkEnd w:id="20280"/>
              <w:bookmarkEnd w:id="20281"/>
              <w:bookmarkEnd w:id="20282"/>
              <w:bookmarkEnd w:id="20283"/>
              <w:bookmarkEnd w:id="20284"/>
              <w:bookmarkEnd w:id="20285"/>
              <w:bookmarkEnd w:id="20286"/>
              <w:bookmarkEnd w:id="20287"/>
              <w:bookmarkEnd w:id="20288"/>
              <w:bookmarkEnd w:id="20289"/>
              <w:bookmarkEnd w:id="20290"/>
              <w:bookmarkEnd w:id="20291"/>
              <w:bookmarkEnd w:id="20292"/>
              <w:bookmarkEnd w:id="20293"/>
              <w:bookmarkEnd w:id="20294"/>
              <w:bookmarkEnd w:id="20295"/>
              <w:bookmarkEnd w:id="20296"/>
              <w:bookmarkEnd w:id="20297"/>
              <w:bookmarkEnd w:id="20298"/>
            </w:del>
          </w:p>
          <w:p w14:paraId="6F64B043" w14:textId="26A12927" w:rsidR="005F4718" w:rsidRPr="005246BE" w:rsidDel="0011163F" w:rsidRDefault="005F4718" w:rsidP="009C3129">
            <w:pPr>
              <w:ind w:left="-57" w:right="-70" w:firstLine="0"/>
              <w:jc w:val="center"/>
              <w:rPr>
                <w:del w:id="20299" w:author="Ramasubramani, Hariharan" w:date="2015-07-13T16:01:00Z"/>
                <w:rFonts w:cstheme="minorHAnsi"/>
                <w:color w:val="000000" w:themeColor="text1"/>
              </w:rPr>
            </w:pPr>
            <w:del w:id="20300" w:author="Ramasubramani, Hariharan" w:date="2015-07-13T16:01:00Z">
              <w:r w:rsidRPr="005246BE" w:rsidDel="0011163F">
                <w:rPr>
                  <w:rFonts w:cstheme="minorHAnsi"/>
                  <w:color w:val="000000" w:themeColor="text1"/>
                </w:rPr>
                <w:delText xml:space="preserve">Free Form Text - </w:delText>
              </w:r>
              <w:r w:rsidR="00A137AC" w:rsidRPr="005246BE" w:rsidDel="0011163F">
                <w:rPr>
                  <w:rFonts w:cstheme="minorHAnsi"/>
                  <w:color w:val="000000" w:themeColor="text1"/>
                </w:rPr>
                <w:delText>ANSC</w:delText>
              </w:r>
              <w:bookmarkStart w:id="20301" w:name="_Toc425149479"/>
              <w:bookmarkStart w:id="20302" w:name="_Toc425162018"/>
              <w:bookmarkStart w:id="20303" w:name="_Toc425163026"/>
              <w:bookmarkStart w:id="20304" w:name="_Toc425163432"/>
              <w:bookmarkStart w:id="20305" w:name="_Toc425170919"/>
              <w:bookmarkStart w:id="20306" w:name="_Toc425173232"/>
              <w:bookmarkStart w:id="20307" w:name="_Toc425234705"/>
              <w:bookmarkStart w:id="20308" w:name="_Toc425238257"/>
              <w:bookmarkStart w:id="20309" w:name="_Toc425239503"/>
              <w:bookmarkStart w:id="20310" w:name="_Toc425240750"/>
              <w:bookmarkStart w:id="20311" w:name="_Toc425241996"/>
              <w:bookmarkStart w:id="20312" w:name="_Toc425243242"/>
              <w:bookmarkStart w:id="20313" w:name="_Toc425244489"/>
              <w:bookmarkStart w:id="20314" w:name="_Toc425245736"/>
              <w:bookmarkStart w:id="20315" w:name="_Toc425246983"/>
              <w:bookmarkStart w:id="20316" w:name="_Toc425248229"/>
              <w:bookmarkStart w:id="20317" w:name="_Toc425249476"/>
              <w:bookmarkStart w:id="20318" w:name="_Toc425250723"/>
              <w:bookmarkStart w:id="20319" w:name="_Toc425251970"/>
              <w:bookmarkStart w:id="20320" w:name="_Toc425252640"/>
              <w:bookmarkStart w:id="20321" w:name="_Toc425253311"/>
              <w:bookmarkStart w:id="20322" w:name="_Toc425256702"/>
              <w:bookmarkStart w:id="20323" w:name="_Toc425276403"/>
              <w:bookmarkStart w:id="20324" w:name="_Toc425342501"/>
              <w:bookmarkStart w:id="20325" w:name="_Toc425349707"/>
              <w:bookmarkStart w:id="20326" w:name="_Toc425352856"/>
              <w:bookmarkStart w:id="20327" w:name="_Toc425353541"/>
              <w:bookmarkStart w:id="20328" w:name="_Toc425787534"/>
              <w:bookmarkStart w:id="20329" w:name="_Toc425788220"/>
              <w:bookmarkStart w:id="20330" w:name="_Toc425788907"/>
              <w:bookmarkStart w:id="20331" w:name="_Toc425789594"/>
              <w:bookmarkStart w:id="20332" w:name="_Toc425790281"/>
              <w:bookmarkStart w:id="20333" w:name="_Toc425794021"/>
              <w:bookmarkStart w:id="20334" w:name="_Toc426384956"/>
              <w:bookmarkStart w:id="20335" w:name="_Toc426386360"/>
              <w:bookmarkStart w:id="20336" w:name="_Toc426387763"/>
              <w:bookmarkStart w:id="20337" w:name="_Toc426389167"/>
              <w:bookmarkStart w:id="20338" w:name="_Toc426390571"/>
              <w:bookmarkStart w:id="20339" w:name="_Toc426391975"/>
              <w:bookmarkStart w:id="20340" w:name="_Toc426393378"/>
              <w:bookmarkStart w:id="20341" w:name="_Toc427824963"/>
              <w:bookmarkStart w:id="20342" w:name="_Toc427852776"/>
              <w:bookmarkStart w:id="20343" w:name="_Toc427855016"/>
              <w:bookmarkStart w:id="20344" w:name="_Toc427857217"/>
              <w:bookmarkEnd w:id="20301"/>
              <w:bookmarkEnd w:id="20302"/>
              <w:bookmarkEnd w:id="20303"/>
              <w:bookmarkEnd w:id="20304"/>
              <w:bookmarkEnd w:id="20305"/>
              <w:bookmarkEnd w:id="20306"/>
              <w:bookmarkEnd w:id="20307"/>
              <w:bookmarkEnd w:id="20308"/>
              <w:bookmarkEnd w:id="20309"/>
              <w:bookmarkEnd w:id="20310"/>
              <w:bookmarkEnd w:id="20311"/>
              <w:bookmarkEnd w:id="20312"/>
              <w:bookmarkEnd w:id="20313"/>
              <w:bookmarkEnd w:id="20314"/>
              <w:bookmarkEnd w:id="20315"/>
              <w:bookmarkEnd w:id="20316"/>
              <w:bookmarkEnd w:id="20317"/>
              <w:bookmarkEnd w:id="20318"/>
              <w:bookmarkEnd w:id="20319"/>
              <w:bookmarkEnd w:id="20320"/>
              <w:bookmarkEnd w:id="20321"/>
              <w:bookmarkEnd w:id="20322"/>
              <w:bookmarkEnd w:id="20323"/>
              <w:bookmarkEnd w:id="20324"/>
              <w:bookmarkEnd w:id="20325"/>
              <w:bookmarkEnd w:id="20326"/>
              <w:bookmarkEnd w:id="20327"/>
              <w:bookmarkEnd w:id="20328"/>
              <w:bookmarkEnd w:id="20329"/>
              <w:bookmarkEnd w:id="20330"/>
              <w:bookmarkEnd w:id="20331"/>
              <w:bookmarkEnd w:id="20332"/>
              <w:bookmarkEnd w:id="20333"/>
              <w:bookmarkEnd w:id="20334"/>
              <w:bookmarkEnd w:id="20335"/>
              <w:bookmarkEnd w:id="20336"/>
              <w:bookmarkEnd w:id="20337"/>
              <w:bookmarkEnd w:id="20338"/>
              <w:bookmarkEnd w:id="20339"/>
              <w:bookmarkEnd w:id="20340"/>
              <w:bookmarkEnd w:id="20341"/>
              <w:bookmarkEnd w:id="20342"/>
              <w:bookmarkEnd w:id="20343"/>
              <w:bookmarkEnd w:id="20344"/>
            </w:del>
          </w:p>
        </w:tc>
        <w:tc>
          <w:tcPr>
            <w:tcW w:w="868" w:type="dxa"/>
            <w:tcBorders>
              <w:top w:val="single" w:sz="4" w:space="0" w:color="auto"/>
              <w:left w:val="single" w:sz="4" w:space="0" w:color="auto"/>
              <w:bottom w:val="single" w:sz="4" w:space="0" w:color="auto"/>
              <w:right w:val="single" w:sz="4" w:space="0" w:color="auto"/>
            </w:tcBorders>
          </w:tcPr>
          <w:p w14:paraId="04CB0004" w14:textId="1BAAD514" w:rsidR="005F4718" w:rsidRPr="00C106B9" w:rsidDel="0011163F" w:rsidRDefault="005F4718" w:rsidP="009C3129">
            <w:pPr>
              <w:ind w:left="-57" w:firstLine="0"/>
              <w:jc w:val="center"/>
              <w:rPr>
                <w:del w:id="20345" w:author="Ramasubramani, Hariharan" w:date="2015-07-13T16:01:00Z"/>
                <w:rFonts w:cstheme="minorHAnsi"/>
                <w:color w:val="000000" w:themeColor="text1"/>
              </w:rPr>
            </w:pPr>
            <w:del w:id="20346" w:author="Ramasubramani, Hariharan" w:date="2015-07-13T16:01:00Z">
              <w:r w:rsidRPr="005246BE" w:rsidDel="0011163F">
                <w:rPr>
                  <w:rFonts w:cstheme="minorHAnsi"/>
                  <w:color w:val="000000" w:themeColor="text1"/>
                </w:rPr>
                <w:delText>-</w:delText>
              </w:r>
              <w:bookmarkStart w:id="20347" w:name="_Toc425149480"/>
              <w:bookmarkStart w:id="20348" w:name="_Toc425162019"/>
              <w:bookmarkStart w:id="20349" w:name="_Toc425163027"/>
              <w:bookmarkStart w:id="20350" w:name="_Toc425163433"/>
              <w:bookmarkStart w:id="20351" w:name="_Toc425170920"/>
              <w:bookmarkStart w:id="20352" w:name="_Toc425173233"/>
              <w:bookmarkStart w:id="20353" w:name="_Toc425234706"/>
              <w:bookmarkStart w:id="20354" w:name="_Toc425238258"/>
              <w:bookmarkStart w:id="20355" w:name="_Toc425239504"/>
              <w:bookmarkStart w:id="20356" w:name="_Toc425240751"/>
              <w:bookmarkStart w:id="20357" w:name="_Toc425241997"/>
              <w:bookmarkStart w:id="20358" w:name="_Toc425243243"/>
              <w:bookmarkStart w:id="20359" w:name="_Toc425244490"/>
              <w:bookmarkStart w:id="20360" w:name="_Toc425245737"/>
              <w:bookmarkStart w:id="20361" w:name="_Toc425246984"/>
              <w:bookmarkStart w:id="20362" w:name="_Toc425248230"/>
              <w:bookmarkStart w:id="20363" w:name="_Toc425249477"/>
              <w:bookmarkStart w:id="20364" w:name="_Toc425250724"/>
              <w:bookmarkStart w:id="20365" w:name="_Toc425251971"/>
              <w:bookmarkStart w:id="20366" w:name="_Toc425252641"/>
              <w:bookmarkStart w:id="20367" w:name="_Toc425253312"/>
              <w:bookmarkStart w:id="20368" w:name="_Toc425256703"/>
              <w:bookmarkStart w:id="20369" w:name="_Toc425276404"/>
              <w:bookmarkStart w:id="20370" w:name="_Toc425342502"/>
              <w:bookmarkStart w:id="20371" w:name="_Toc425349708"/>
              <w:bookmarkStart w:id="20372" w:name="_Toc425352857"/>
              <w:bookmarkStart w:id="20373" w:name="_Toc425353542"/>
              <w:bookmarkStart w:id="20374" w:name="_Toc425787535"/>
              <w:bookmarkStart w:id="20375" w:name="_Toc425788221"/>
              <w:bookmarkStart w:id="20376" w:name="_Toc425788908"/>
              <w:bookmarkStart w:id="20377" w:name="_Toc425789595"/>
              <w:bookmarkStart w:id="20378" w:name="_Toc425790282"/>
              <w:bookmarkStart w:id="20379" w:name="_Toc425794022"/>
              <w:bookmarkStart w:id="20380" w:name="_Toc426384957"/>
              <w:bookmarkStart w:id="20381" w:name="_Toc426386361"/>
              <w:bookmarkStart w:id="20382" w:name="_Toc426387764"/>
              <w:bookmarkStart w:id="20383" w:name="_Toc426389168"/>
              <w:bookmarkStart w:id="20384" w:name="_Toc426390572"/>
              <w:bookmarkStart w:id="20385" w:name="_Toc426391976"/>
              <w:bookmarkStart w:id="20386" w:name="_Toc426393379"/>
              <w:bookmarkStart w:id="20387" w:name="_Toc427824964"/>
              <w:bookmarkStart w:id="20388" w:name="_Toc427852777"/>
              <w:bookmarkStart w:id="20389" w:name="_Toc427855017"/>
              <w:bookmarkStart w:id="20390" w:name="_Toc427857218"/>
              <w:bookmarkEnd w:id="20347"/>
              <w:bookmarkEnd w:id="20348"/>
              <w:bookmarkEnd w:id="20349"/>
              <w:bookmarkEnd w:id="20350"/>
              <w:bookmarkEnd w:id="20351"/>
              <w:bookmarkEnd w:id="20352"/>
              <w:bookmarkEnd w:id="20353"/>
              <w:bookmarkEnd w:id="20354"/>
              <w:bookmarkEnd w:id="20355"/>
              <w:bookmarkEnd w:id="20356"/>
              <w:bookmarkEnd w:id="20357"/>
              <w:bookmarkEnd w:id="20358"/>
              <w:bookmarkEnd w:id="20359"/>
              <w:bookmarkEnd w:id="20360"/>
              <w:bookmarkEnd w:id="20361"/>
              <w:bookmarkEnd w:id="20362"/>
              <w:bookmarkEnd w:id="20363"/>
              <w:bookmarkEnd w:id="20364"/>
              <w:bookmarkEnd w:id="20365"/>
              <w:bookmarkEnd w:id="20366"/>
              <w:bookmarkEnd w:id="20367"/>
              <w:bookmarkEnd w:id="20368"/>
              <w:bookmarkEnd w:id="20369"/>
              <w:bookmarkEnd w:id="20370"/>
              <w:bookmarkEnd w:id="20371"/>
              <w:bookmarkEnd w:id="20372"/>
              <w:bookmarkEnd w:id="20373"/>
              <w:bookmarkEnd w:id="20374"/>
              <w:bookmarkEnd w:id="20375"/>
              <w:bookmarkEnd w:id="20376"/>
              <w:bookmarkEnd w:id="20377"/>
              <w:bookmarkEnd w:id="20378"/>
              <w:bookmarkEnd w:id="20379"/>
              <w:bookmarkEnd w:id="20380"/>
              <w:bookmarkEnd w:id="20381"/>
              <w:bookmarkEnd w:id="20382"/>
              <w:bookmarkEnd w:id="20383"/>
              <w:bookmarkEnd w:id="20384"/>
              <w:bookmarkEnd w:id="20385"/>
              <w:bookmarkEnd w:id="20386"/>
              <w:bookmarkEnd w:id="20387"/>
              <w:bookmarkEnd w:id="20388"/>
              <w:bookmarkEnd w:id="20389"/>
              <w:bookmarkEnd w:id="20390"/>
            </w:del>
          </w:p>
        </w:tc>
        <w:bookmarkStart w:id="20391" w:name="_Toc425149481"/>
        <w:bookmarkStart w:id="20392" w:name="_Toc425162020"/>
        <w:bookmarkStart w:id="20393" w:name="_Toc425163028"/>
        <w:bookmarkStart w:id="20394" w:name="_Toc425163434"/>
        <w:bookmarkStart w:id="20395" w:name="_Toc425170921"/>
        <w:bookmarkStart w:id="20396" w:name="_Toc425173234"/>
        <w:bookmarkStart w:id="20397" w:name="_Toc425234707"/>
        <w:bookmarkStart w:id="20398" w:name="_Toc425238259"/>
        <w:bookmarkStart w:id="20399" w:name="_Toc425239505"/>
        <w:bookmarkStart w:id="20400" w:name="_Toc425240752"/>
        <w:bookmarkStart w:id="20401" w:name="_Toc425241998"/>
        <w:bookmarkStart w:id="20402" w:name="_Toc425243244"/>
        <w:bookmarkStart w:id="20403" w:name="_Toc425244491"/>
        <w:bookmarkStart w:id="20404" w:name="_Toc425245738"/>
        <w:bookmarkStart w:id="20405" w:name="_Toc425246985"/>
        <w:bookmarkStart w:id="20406" w:name="_Toc425248231"/>
        <w:bookmarkStart w:id="20407" w:name="_Toc425249478"/>
        <w:bookmarkStart w:id="20408" w:name="_Toc425250725"/>
        <w:bookmarkStart w:id="20409" w:name="_Toc425251972"/>
        <w:bookmarkStart w:id="20410" w:name="_Toc425252642"/>
        <w:bookmarkStart w:id="20411" w:name="_Toc425253313"/>
        <w:bookmarkStart w:id="20412" w:name="_Toc425256704"/>
        <w:bookmarkStart w:id="20413" w:name="_Toc425276405"/>
        <w:bookmarkStart w:id="20414" w:name="_Toc425342503"/>
        <w:bookmarkStart w:id="20415" w:name="_Toc425349709"/>
        <w:bookmarkStart w:id="20416" w:name="_Toc425352858"/>
        <w:bookmarkStart w:id="20417" w:name="_Toc425353543"/>
        <w:bookmarkStart w:id="20418" w:name="_Toc425787536"/>
        <w:bookmarkStart w:id="20419" w:name="_Toc425788222"/>
        <w:bookmarkStart w:id="20420" w:name="_Toc425788909"/>
        <w:bookmarkStart w:id="20421" w:name="_Toc425789596"/>
        <w:bookmarkStart w:id="20422" w:name="_Toc425790283"/>
        <w:bookmarkStart w:id="20423" w:name="_Toc425794023"/>
        <w:bookmarkStart w:id="20424" w:name="_Toc426384958"/>
        <w:bookmarkStart w:id="20425" w:name="_Toc426386362"/>
        <w:bookmarkStart w:id="20426" w:name="_Toc426387765"/>
        <w:bookmarkStart w:id="20427" w:name="_Toc426389169"/>
        <w:bookmarkStart w:id="20428" w:name="_Toc426390573"/>
        <w:bookmarkStart w:id="20429" w:name="_Toc426391977"/>
        <w:bookmarkStart w:id="20430" w:name="_Toc426393380"/>
        <w:bookmarkStart w:id="20431" w:name="_Toc427824965"/>
        <w:bookmarkStart w:id="20432" w:name="_Toc427852778"/>
        <w:bookmarkStart w:id="20433" w:name="_Toc427855018"/>
        <w:bookmarkStart w:id="20434" w:name="_Toc427857219"/>
        <w:bookmarkEnd w:id="20391"/>
        <w:bookmarkEnd w:id="20392"/>
        <w:bookmarkEnd w:id="20393"/>
        <w:bookmarkEnd w:id="20394"/>
        <w:bookmarkEnd w:id="20395"/>
        <w:bookmarkEnd w:id="20396"/>
        <w:bookmarkEnd w:id="20397"/>
        <w:bookmarkEnd w:id="20398"/>
        <w:bookmarkEnd w:id="20399"/>
        <w:bookmarkEnd w:id="20400"/>
        <w:bookmarkEnd w:id="20401"/>
        <w:bookmarkEnd w:id="20402"/>
        <w:bookmarkEnd w:id="20403"/>
        <w:bookmarkEnd w:id="20404"/>
        <w:bookmarkEnd w:id="20405"/>
        <w:bookmarkEnd w:id="20406"/>
        <w:bookmarkEnd w:id="20407"/>
        <w:bookmarkEnd w:id="20408"/>
        <w:bookmarkEnd w:id="20409"/>
        <w:bookmarkEnd w:id="20410"/>
        <w:bookmarkEnd w:id="20411"/>
        <w:bookmarkEnd w:id="20412"/>
        <w:bookmarkEnd w:id="20413"/>
        <w:bookmarkEnd w:id="20414"/>
        <w:bookmarkEnd w:id="20415"/>
        <w:bookmarkEnd w:id="20416"/>
        <w:bookmarkEnd w:id="20417"/>
        <w:bookmarkEnd w:id="20418"/>
        <w:bookmarkEnd w:id="20419"/>
        <w:bookmarkEnd w:id="20420"/>
        <w:bookmarkEnd w:id="20421"/>
        <w:bookmarkEnd w:id="20422"/>
        <w:bookmarkEnd w:id="20423"/>
        <w:bookmarkEnd w:id="20424"/>
        <w:bookmarkEnd w:id="20425"/>
        <w:bookmarkEnd w:id="20426"/>
        <w:bookmarkEnd w:id="20427"/>
        <w:bookmarkEnd w:id="20428"/>
        <w:bookmarkEnd w:id="20429"/>
        <w:bookmarkEnd w:id="20430"/>
        <w:bookmarkEnd w:id="20431"/>
        <w:bookmarkEnd w:id="20432"/>
        <w:bookmarkEnd w:id="20433"/>
        <w:bookmarkEnd w:id="20434"/>
      </w:tr>
    </w:tbl>
    <w:p w14:paraId="7F371A10" w14:textId="17D8C664" w:rsidR="004801AC" w:rsidRPr="004801AC" w:rsidDel="0011163F" w:rsidRDefault="004801AC" w:rsidP="004801AC">
      <w:pPr>
        <w:pStyle w:val="Note"/>
        <w:pBdr>
          <w:top w:val="none" w:sz="0" w:space="0" w:color="auto"/>
          <w:left w:val="none" w:sz="0" w:space="0" w:color="auto"/>
          <w:bottom w:val="none" w:sz="0" w:space="0" w:color="auto"/>
          <w:right w:val="none" w:sz="0" w:space="0" w:color="auto"/>
        </w:pBdr>
        <w:shd w:val="clear" w:color="auto" w:fill="auto"/>
        <w:spacing w:before="0"/>
        <w:rPr>
          <w:del w:id="20435" w:author="Ramasubramani, Hariharan" w:date="2015-07-13T16:01:00Z"/>
        </w:rPr>
      </w:pPr>
      <w:del w:id="20436" w:author="Ramasubramani, Hariharan" w:date="2015-07-13T16:01:00Z">
        <w:r w:rsidRPr="003D3BB7" w:rsidDel="0011163F">
          <w:delText xml:space="preserve">Note: </w:delText>
        </w:r>
        <w:r w:rsidDel="0011163F">
          <w:delText xml:space="preserve"> </w:delText>
        </w:r>
        <w:r w:rsidRPr="003D3BB7" w:rsidDel="0011163F">
          <w:delText>More than one comment may exist for a Record Indexing Classification.</w:delText>
        </w:r>
        <w:bookmarkStart w:id="20437" w:name="_Toc425234708"/>
        <w:bookmarkStart w:id="20438" w:name="_Toc425238260"/>
        <w:bookmarkStart w:id="20439" w:name="_Toc425239506"/>
        <w:bookmarkStart w:id="20440" w:name="_Toc425240753"/>
        <w:bookmarkStart w:id="20441" w:name="_Toc425241999"/>
        <w:bookmarkStart w:id="20442" w:name="_Toc425243245"/>
        <w:bookmarkStart w:id="20443" w:name="_Toc425244492"/>
        <w:bookmarkStart w:id="20444" w:name="_Toc425245739"/>
        <w:bookmarkStart w:id="20445" w:name="_Toc425246986"/>
        <w:bookmarkStart w:id="20446" w:name="_Toc425248232"/>
        <w:bookmarkStart w:id="20447" w:name="_Toc425249479"/>
        <w:bookmarkStart w:id="20448" w:name="_Toc425250726"/>
        <w:bookmarkStart w:id="20449" w:name="_Toc425251973"/>
        <w:bookmarkStart w:id="20450" w:name="_Toc425252643"/>
        <w:bookmarkStart w:id="20451" w:name="_Toc425253314"/>
        <w:bookmarkStart w:id="20452" w:name="_Toc425256705"/>
        <w:bookmarkStart w:id="20453" w:name="_Toc425276406"/>
        <w:bookmarkStart w:id="20454" w:name="_Toc425342504"/>
        <w:bookmarkStart w:id="20455" w:name="_Toc425349710"/>
        <w:bookmarkStart w:id="20456" w:name="_Toc425352859"/>
        <w:bookmarkStart w:id="20457" w:name="_Toc425353544"/>
        <w:bookmarkStart w:id="20458" w:name="_Toc425787537"/>
        <w:bookmarkStart w:id="20459" w:name="_Toc425788223"/>
        <w:bookmarkStart w:id="20460" w:name="_Toc425788910"/>
        <w:bookmarkStart w:id="20461" w:name="_Toc425789597"/>
        <w:bookmarkStart w:id="20462" w:name="_Toc425790284"/>
        <w:bookmarkStart w:id="20463" w:name="_Toc425794024"/>
        <w:bookmarkStart w:id="20464" w:name="_Toc426384959"/>
        <w:bookmarkStart w:id="20465" w:name="_Toc426386363"/>
        <w:bookmarkStart w:id="20466" w:name="_Toc426387766"/>
        <w:bookmarkStart w:id="20467" w:name="_Toc426389170"/>
        <w:bookmarkStart w:id="20468" w:name="_Toc426390574"/>
        <w:bookmarkStart w:id="20469" w:name="_Toc426391978"/>
        <w:bookmarkStart w:id="20470" w:name="_Toc426393381"/>
        <w:bookmarkStart w:id="20471" w:name="_Toc427824966"/>
        <w:bookmarkStart w:id="20472" w:name="_Toc427852779"/>
        <w:bookmarkStart w:id="20473" w:name="_Toc427855019"/>
        <w:bookmarkStart w:id="20474" w:name="_Toc427857220"/>
        <w:bookmarkEnd w:id="20437"/>
        <w:bookmarkEnd w:id="20438"/>
        <w:bookmarkEnd w:id="20439"/>
        <w:bookmarkEnd w:id="20440"/>
        <w:bookmarkEnd w:id="20441"/>
        <w:bookmarkEnd w:id="20442"/>
        <w:bookmarkEnd w:id="20443"/>
        <w:bookmarkEnd w:id="20444"/>
        <w:bookmarkEnd w:id="20445"/>
        <w:bookmarkEnd w:id="20446"/>
        <w:bookmarkEnd w:id="20447"/>
        <w:bookmarkEnd w:id="20448"/>
        <w:bookmarkEnd w:id="20449"/>
        <w:bookmarkEnd w:id="20450"/>
        <w:bookmarkEnd w:id="20451"/>
        <w:bookmarkEnd w:id="20452"/>
        <w:bookmarkEnd w:id="20453"/>
        <w:bookmarkEnd w:id="20454"/>
        <w:bookmarkEnd w:id="20455"/>
        <w:bookmarkEnd w:id="20456"/>
        <w:bookmarkEnd w:id="20457"/>
        <w:bookmarkEnd w:id="20458"/>
        <w:bookmarkEnd w:id="20459"/>
        <w:bookmarkEnd w:id="20460"/>
        <w:bookmarkEnd w:id="20461"/>
        <w:bookmarkEnd w:id="20462"/>
        <w:bookmarkEnd w:id="20463"/>
        <w:bookmarkEnd w:id="20464"/>
        <w:bookmarkEnd w:id="20465"/>
        <w:bookmarkEnd w:id="20466"/>
        <w:bookmarkEnd w:id="20467"/>
        <w:bookmarkEnd w:id="20468"/>
        <w:bookmarkEnd w:id="20469"/>
        <w:bookmarkEnd w:id="20470"/>
        <w:bookmarkEnd w:id="20471"/>
        <w:bookmarkEnd w:id="20472"/>
        <w:bookmarkEnd w:id="20473"/>
        <w:bookmarkEnd w:id="20474"/>
      </w:del>
    </w:p>
    <w:p w14:paraId="5FCE0F8A" w14:textId="723FA106" w:rsidR="004801AC" w:rsidDel="0011163F" w:rsidRDefault="004801AC" w:rsidP="009C3129">
      <w:pPr>
        <w:spacing w:after="60"/>
        <w:ind w:firstLine="0"/>
        <w:contextualSpacing/>
        <w:rPr>
          <w:del w:id="20475" w:author="Ramasubramani, Hariharan" w:date="2015-07-13T16:01:00Z"/>
          <w:rFonts w:cstheme="minorHAnsi"/>
          <w:i/>
          <w:color w:val="000000" w:themeColor="text1"/>
        </w:rPr>
      </w:pPr>
      <w:bookmarkStart w:id="20476" w:name="_Toc425234709"/>
      <w:bookmarkStart w:id="20477" w:name="_Toc425238261"/>
      <w:bookmarkStart w:id="20478" w:name="_Toc425239507"/>
      <w:bookmarkStart w:id="20479" w:name="_Toc425240754"/>
      <w:bookmarkStart w:id="20480" w:name="_Toc425242000"/>
      <w:bookmarkStart w:id="20481" w:name="_Toc425243246"/>
      <w:bookmarkStart w:id="20482" w:name="_Toc425244493"/>
      <w:bookmarkStart w:id="20483" w:name="_Toc425245740"/>
      <w:bookmarkStart w:id="20484" w:name="_Toc425246987"/>
      <w:bookmarkStart w:id="20485" w:name="_Toc425248233"/>
      <w:bookmarkStart w:id="20486" w:name="_Toc425249480"/>
      <w:bookmarkStart w:id="20487" w:name="_Toc425250727"/>
      <w:bookmarkStart w:id="20488" w:name="_Toc425251974"/>
      <w:bookmarkStart w:id="20489" w:name="_Toc425252644"/>
      <w:bookmarkStart w:id="20490" w:name="_Toc425253315"/>
      <w:bookmarkStart w:id="20491" w:name="_Toc425256706"/>
      <w:bookmarkStart w:id="20492" w:name="_Toc425276407"/>
      <w:bookmarkStart w:id="20493" w:name="_Toc425342505"/>
      <w:bookmarkStart w:id="20494" w:name="_Toc425349711"/>
      <w:bookmarkStart w:id="20495" w:name="_Toc425352860"/>
      <w:bookmarkStart w:id="20496" w:name="_Toc425353545"/>
      <w:bookmarkStart w:id="20497" w:name="_Toc425787538"/>
      <w:bookmarkStart w:id="20498" w:name="_Toc425788224"/>
      <w:bookmarkStart w:id="20499" w:name="_Toc425788911"/>
      <w:bookmarkStart w:id="20500" w:name="_Toc425789598"/>
      <w:bookmarkStart w:id="20501" w:name="_Toc425790285"/>
      <w:bookmarkStart w:id="20502" w:name="_Toc425794025"/>
      <w:bookmarkStart w:id="20503" w:name="_Toc426384960"/>
      <w:bookmarkStart w:id="20504" w:name="_Toc426386364"/>
      <w:bookmarkStart w:id="20505" w:name="_Toc426387767"/>
      <w:bookmarkStart w:id="20506" w:name="_Toc426389171"/>
      <w:bookmarkStart w:id="20507" w:name="_Toc426390575"/>
      <w:bookmarkStart w:id="20508" w:name="_Toc426391979"/>
      <w:bookmarkStart w:id="20509" w:name="_Toc426393382"/>
      <w:bookmarkStart w:id="20510" w:name="_Toc427824967"/>
      <w:bookmarkStart w:id="20511" w:name="_Toc427852780"/>
      <w:bookmarkStart w:id="20512" w:name="_Toc427855020"/>
      <w:bookmarkStart w:id="20513" w:name="_Toc427857221"/>
      <w:bookmarkEnd w:id="20476"/>
      <w:bookmarkEnd w:id="20477"/>
      <w:bookmarkEnd w:id="20478"/>
      <w:bookmarkEnd w:id="20479"/>
      <w:bookmarkEnd w:id="20480"/>
      <w:bookmarkEnd w:id="20481"/>
      <w:bookmarkEnd w:id="20482"/>
      <w:bookmarkEnd w:id="20483"/>
      <w:bookmarkEnd w:id="20484"/>
      <w:bookmarkEnd w:id="20485"/>
      <w:bookmarkEnd w:id="20486"/>
      <w:bookmarkEnd w:id="20487"/>
      <w:bookmarkEnd w:id="20488"/>
      <w:bookmarkEnd w:id="20489"/>
      <w:bookmarkEnd w:id="20490"/>
      <w:bookmarkEnd w:id="20491"/>
      <w:bookmarkEnd w:id="20492"/>
      <w:bookmarkEnd w:id="20493"/>
      <w:bookmarkEnd w:id="20494"/>
      <w:bookmarkEnd w:id="20495"/>
      <w:bookmarkEnd w:id="20496"/>
      <w:bookmarkEnd w:id="20497"/>
      <w:bookmarkEnd w:id="20498"/>
      <w:bookmarkEnd w:id="20499"/>
      <w:bookmarkEnd w:id="20500"/>
      <w:bookmarkEnd w:id="20501"/>
      <w:bookmarkEnd w:id="20502"/>
      <w:bookmarkEnd w:id="20503"/>
      <w:bookmarkEnd w:id="20504"/>
      <w:bookmarkEnd w:id="20505"/>
      <w:bookmarkEnd w:id="20506"/>
      <w:bookmarkEnd w:id="20507"/>
      <w:bookmarkEnd w:id="20508"/>
      <w:bookmarkEnd w:id="20509"/>
      <w:bookmarkEnd w:id="20510"/>
      <w:bookmarkEnd w:id="20511"/>
      <w:bookmarkEnd w:id="20512"/>
      <w:bookmarkEnd w:id="20513"/>
    </w:p>
    <w:p w14:paraId="4D701478" w14:textId="14CE5809" w:rsidR="004801AC" w:rsidDel="0011163F" w:rsidRDefault="00603E44" w:rsidP="00A977F1">
      <w:pPr>
        <w:spacing w:after="60"/>
        <w:ind w:firstLine="0"/>
        <w:contextualSpacing/>
        <w:jc w:val="center"/>
        <w:rPr>
          <w:del w:id="20514" w:author="Ramasubramani, Hariharan" w:date="2015-07-13T16:01:00Z"/>
          <w:rFonts w:cstheme="minorHAnsi"/>
          <w:i/>
          <w:color w:val="000000" w:themeColor="text1"/>
        </w:rPr>
      </w:pPr>
      <w:ins w:id="20515" w:author="Hariharan Ramasubramani" w:date="2015-03-11T13:12:00Z">
        <w:del w:id="20516" w:author="Ramasubramani, Hariharan" w:date="2015-07-13T16:01:00Z">
          <w:r w:rsidDel="0011163F">
            <w:rPr>
              <w:rFonts w:cstheme="minorHAnsi"/>
              <w:i/>
              <w:noProof/>
              <w:color w:val="000000" w:themeColor="text1"/>
            </w:rPr>
            <w:drawing>
              <wp:inline distT="0" distB="0" distL="0" distR="0" wp14:anchorId="36B5E04A" wp14:editId="01EA1E2E">
                <wp:extent cx="6858000" cy="2512087"/>
                <wp:effectExtent l="0" t="0" r="0" b="254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cord History.jpg"/>
                        <pic:cNvPicPr/>
                      </pic:nvPicPr>
                      <pic:blipFill>
                        <a:blip r:embed="rId57">
                          <a:extLst>
                            <a:ext uri="{28A0092B-C50C-407E-A947-70E740481C1C}">
                              <a14:useLocalDpi xmlns:a14="http://schemas.microsoft.com/office/drawing/2010/main" val="0"/>
                            </a:ext>
                          </a:extLst>
                        </a:blip>
                        <a:stretch>
                          <a:fillRect/>
                        </a:stretch>
                      </pic:blipFill>
                      <pic:spPr>
                        <a:xfrm>
                          <a:off x="0" y="0"/>
                          <a:ext cx="6858000" cy="2512087"/>
                        </a:xfrm>
                        <a:prstGeom prst="rect">
                          <a:avLst/>
                        </a:prstGeom>
                      </pic:spPr>
                    </pic:pic>
                  </a:graphicData>
                </a:graphic>
              </wp:inline>
            </w:drawing>
          </w:r>
        </w:del>
      </w:ins>
      <w:del w:id="20517" w:author="Ramasubramani, Hariharan" w:date="2015-07-13T16:01:00Z">
        <w:r w:rsidR="00EF6915" w:rsidRPr="00A977F1" w:rsidDel="0011163F">
          <w:rPr>
            <w:rFonts w:ascii="New York" w:eastAsia="Times New Roman" w:hAnsi="New York" w:cs="Times New Roman"/>
            <w:noProof/>
            <w:sz w:val="16"/>
            <w:szCs w:val="16"/>
          </w:rPr>
          <w:drawing>
            <wp:inline distT="0" distB="0" distL="0" distR="0" wp14:anchorId="4A71FFBE" wp14:editId="2C13A168">
              <wp:extent cx="6858000" cy="4740910"/>
              <wp:effectExtent l="19050" t="19050" r="19050" b="215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cordHistory.png"/>
                      <pic:cNvPicPr/>
                    </pic:nvPicPr>
                    <pic:blipFill>
                      <a:blip r:embed="rId58">
                        <a:extLst>
                          <a:ext uri="{28A0092B-C50C-407E-A947-70E740481C1C}">
                            <a14:useLocalDpi xmlns:a14="http://schemas.microsoft.com/office/drawing/2010/main" val="0"/>
                          </a:ext>
                        </a:extLst>
                      </a:blip>
                      <a:stretch>
                        <a:fillRect/>
                      </a:stretch>
                    </pic:blipFill>
                    <pic:spPr>
                      <a:xfrm>
                        <a:off x="0" y="0"/>
                        <a:ext cx="6858000" cy="4740910"/>
                      </a:xfrm>
                      <a:prstGeom prst="rect">
                        <a:avLst/>
                      </a:prstGeom>
                      <a:ln>
                        <a:solidFill>
                          <a:schemeClr val="accent1"/>
                        </a:solidFill>
                      </a:ln>
                    </pic:spPr>
                  </pic:pic>
                </a:graphicData>
              </a:graphic>
            </wp:inline>
          </w:drawing>
        </w:r>
        <w:bookmarkStart w:id="20518" w:name="_Toc425234710"/>
        <w:bookmarkStart w:id="20519" w:name="_Toc425238262"/>
        <w:bookmarkStart w:id="20520" w:name="_Toc425239508"/>
        <w:bookmarkStart w:id="20521" w:name="_Toc425240755"/>
        <w:bookmarkStart w:id="20522" w:name="_Toc425242001"/>
        <w:bookmarkStart w:id="20523" w:name="_Toc425243247"/>
        <w:bookmarkStart w:id="20524" w:name="_Toc425244494"/>
        <w:bookmarkStart w:id="20525" w:name="_Toc425245741"/>
        <w:bookmarkStart w:id="20526" w:name="_Toc425246988"/>
        <w:bookmarkStart w:id="20527" w:name="_Toc425248234"/>
        <w:bookmarkStart w:id="20528" w:name="_Toc425249481"/>
        <w:bookmarkStart w:id="20529" w:name="_Toc425250728"/>
        <w:bookmarkStart w:id="20530" w:name="_Toc425251975"/>
        <w:bookmarkStart w:id="20531" w:name="_Toc425252645"/>
        <w:bookmarkStart w:id="20532" w:name="_Toc425253316"/>
        <w:bookmarkStart w:id="20533" w:name="_Toc425256707"/>
        <w:bookmarkStart w:id="20534" w:name="_Toc425276408"/>
        <w:bookmarkStart w:id="20535" w:name="_Toc425342506"/>
        <w:bookmarkStart w:id="20536" w:name="_Toc425349712"/>
        <w:bookmarkStart w:id="20537" w:name="_Toc425352861"/>
        <w:bookmarkStart w:id="20538" w:name="_Toc425353546"/>
        <w:bookmarkStart w:id="20539" w:name="_Toc425787539"/>
        <w:bookmarkStart w:id="20540" w:name="_Toc425788225"/>
        <w:bookmarkStart w:id="20541" w:name="_Toc425788912"/>
        <w:bookmarkStart w:id="20542" w:name="_Toc425789599"/>
        <w:bookmarkStart w:id="20543" w:name="_Toc425790286"/>
        <w:bookmarkStart w:id="20544" w:name="_Toc425794026"/>
        <w:bookmarkStart w:id="20545" w:name="_Toc426384961"/>
        <w:bookmarkStart w:id="20546" w:name="_Toc426386365"/>
        <w:bookmarkStart w:id="20547" w:name="_Toc426387768"/>
        <w:bookmarkStart w:id="20548" w:name="_Toc426389172"/>
        <w:bookmarkStart w:id="20549" w:name="_Toc426390576"/>
        <w:bookmarkStart w:id="20550" w:name="_Toc426391980"/>
        <w:bookmarkStart w:id="20551" w:name="_Toc426393383"/>
        <w:bookmarkStart w:id="20552" w:name="_Toc427824968"/>
        <w:bookmarkStart w:id="20553" w:name="_Toc427852781"/>
        <w:bookmarkStart w:id="20554" w:name="_Toc427855021"/>
        <w:bookmarkStart w:id="20555" w:name="_Toc427857222"/>
        <w:bookmarkEnd w:id="20518"/>
        <w:bookmarkEnd w:id="20519"/>
        <w:bookmarkEnd w:id="20520"/>
        <w:bookmarkEnd w:id="20521"/>
        <w:bookmarkEnd w:id="20522"/>
        <w:bookmarkEnd w:id="20523"/>
        <w:bookmarkEnd w:id="20524"/>
        <w:bookmarkEnd w:id="20525"/>
        <w:bookmarkEnd w:id="20526"/>
        <w:bookmarkEnd w:id="20527"/>
        <w:bookmarkEnd w:id="20528"/>
        <w:bookmarkEnd w:id="20529"/>
        <w:bookmarkEnd w:id="20530"/>
        <w:bookmarkEnd w:id="20531"/>
        <w:bookmarkEnd w:id="20532"/>
        <w:bookmarkEnd w:id="20533"/>
        <w:bookmarkEnd w:id="20534"/>
        <w:bookmarkEnd w:id="20535"/>
        <w:bookmarkEnd w:id="20536"/>
        <w:bookmarkEnd w:id="20537"/>
        <w:bookmarkEnd w:id="20538"/>
        <w:bookmarkEnd w:id="20539"/>
        <w:bookmarkEnd w:id="20540"/>
        <w:bookmarkEnd w:id="20541"/>
        <w:bookmarkEnd w:id="20542"/>
        <w:bookmarkEnd w:id="20543"/>
        <w:bookmarkEnd w:id="20544"/>
        <w:bookmarkEnd w:id="20545"/>
        <w:bookmarkEnd w:id="20546"/>
        <w:bookmarkEnd w:id="20547"/>
        <w:bookmarkEnd w:id="20548"/>
        <w:bookmarkEnd w:id="20549"/>
        <w:bookmarkEnd w:id="20550"/>
        <w:bookmarkEnd w:id="20551"/>
        <w:bookmarkEnd w:id="20552"/>
        <w:bookmarkEnd w:id="20553"/>
        <w:bookmarkEnd w:id="20554"/>
        <w:bookmarkEnd w:id="20555"/>
      </w:del>
    </w:p>
    <w:p w14:paraId="16F2E33C" w14:textId="653A29A4" w:rsidR="00B26F72" w:rsidDel="0011163F" w:rsidRDefault="003F621E" w:rsidP="00EF1CCB">
      <w:pPr>
        <w:spacing w:after="60"/>
        <w:ind w:firstLine="0"/>
        <w:contextualSpacing/>
        <w:jc w:val="center"/>
        <w:rPr>
          <w:del w:id="20556" w:author="Ramasubramani, Hariharan" w:date="2015-07-13T16:01:00Z"/>
          <w:rFonts w:cstheme="minorHAnsi"/>
          <w:color w:val="000000" w:themeColor="text1"/>
        </w:rPr>
      </w:pPr>
      <w:del w:id="20557" w:author="Ramasubramani, Hariharan" w:date="2015-07-13T16:01:00Z">
        <w:r w:rsidRPr="003F621E" w:rsidDel="0011163F">
          <w:rPr>
            <w:rFonts w:cstheme="minorHAnsi"/>
            <w:color w:val="000000" w:themeColor="text1"/>
          </w:rPr>
          <w:delText>Fig:</w:delText>
        </w:r>
        <w:r w:rsidR="00DE6984" w:rsidDel="0011163F">
          <w:rPr>
            <w:rFonts w:cstheme="minorHAnsi"/>
            <w:color w:val="000000" w:themeColor="text1"/>
          </w:rPr>
          <w:delText xml:space="preserve"> 4.a</w:delText>
        </w:r>
        <w:r w:rsidRPr="003F621E" w:rsidDel="0011163F">
          <w:rPr>
            <w:rFonts w:cstheme="minorHAnsi"/>
            <w:color w:val="000000" w:themeColor="text1"/>
          </w:rPr>
          <w:delText xml:space="preserve"> - Record History Screen</w:delText>
        </w:r>
        <w:bookmarkStart w:id="20558" w:name="_Toc425234711"/>
        <w:bookmarkStart w:id="20559" w:name="_Toc425238263"/>
        <w:bookmarkStart w:id="20560" w:name="_Toc425239509"/>
        <w:bookmarkStart w:id="20561" w:name="_Toc425240756"/>
        <w:bookmarkStart w:id="20562" w:name="_Toc425242002"/>
        <w:bookmarkStart w:id="20563" w:name="_Toc425243248"/>
        <w:bookmarkStart w:id="20564" w:name="_Toc425244495"/>
        <w:bookmarkStart w:id="20565" w:name="_Toc425245742"/>
        <w:bookmarkStart w:id="20566" w:name="_Toc425246989"/>
        <w:bookmarkStart w:id="20567" w:name="_Toc425248235"/>
        <w:bookmarkStart w:id="20568" w:name="_Toc425249482"/>
        <w:bookmarkStart w:id="20569" w:name="_Toc425250729"/>
        <w:bookmarkStart w:id="20570" w:name="_Toc425251976"/>
        <w:bookmarkStart w:id="20571" w:name="_Toc425252646"/>
        <w:bookmarkStart w:id="20572" w:name="_Toc425253317"/>
        <w:bookmarkStart w:id="20573" w:name="_Toc425256708"/>
        <w:bookmarkStart w:id="20574" w:name="_Toc425276409"/>
        <w:bookmarkStart w:id="20575" w:name="_Toc425342507"/>
        <w:bookmarkStart w:id="20576" w:name="_Toc425349713"/>
        <w:bookmarkStart w:id="20577" w:name="_Toc425352862"/>
        <w:bookmarkStart w:id="20578" w:name="_Toc425353547"/>
        <w:bookmarkStart w:id="20579" w:name="_Toc425787540"/>
        <w:bookmarkStart w:id="20580" w:name="_Toc425788226"/>
        <w:bookmarkStart w:id="20581" w:name="_Toc425788913"/>
        <w:bookmarkStart w:id="20582" w:name="_Toc425789600"/>
        <w:bookmarkStart w:id="20583" w:name="_Toc425790287"/>
        <w:bookmarkStart w:id="20584" w:name="_Toc425794027"/>
        <w:bookmarkStart w:id="20585" w:name="_Toc426384962"/>
        <w:bookmarkStart w:id="20586" w:name="_Toc426386366"/>
        <w:bookmarkStart w:id="20587" w:name="_Toc426387769"/>
        <w:bookmarkStart w:id="20588" w:name="_Toc426389173"/>
        <w:bookmarkStart w:id="20589" w:name="_Toc426390577"/>
        <w:bookmarkStart w:id="20590" w:name="_Toc426391981"/>
        <w:bookmarkStart w:id="20591" w:name="_Toc426393384"/>
        <w:bookmarkStart w:id="20592" w:name="_Toc427824969"/>
        <w:bookmarkStart w:id="20593" w:name="_Toc427852782"/>
        <w:bookmarkStart w:id="20594" w:name="_Toc427855022"/>
        <w:bookmarkStart w:id="20595" w:name="_Toc427857223"/>
        <w:bookmarkEnd w:id="20558"/>
        <w:bookmarkEnd w:id="20559"/>
        <w:bookmarkEnd w:id="20560"/>
        <w:bookmarkEnd w:id="20561"/>
        <w:bookmarkEnd w:id="20562"/>
        <w:bookmarkEnd w:id="20563"/>
        <w:bookmarkEnd w:id="20564"/>
        <w:bookmarkEnd w:id="20565"/>
        <w:bookmarkEnd w:id="20566"/>
        <w:bookmarkEnd w:id="20567"/>
        <w:bookmarkEnd w:id="20568"/>
        <w:bookmarkEnd w:id="20569"/>
        <w:bookmarkEnd w:id="20570"/>
        <w:bookmarkEnd w:id="20571"/>
        <w:bookmarkEnd w:id="20572"/>
        <w:bookmarkEnd w:id="20573"/>
        <w:bookmarkEnd w:id="20574"/>
        <w:bookmarkEnd w:id="20575"/>
        <w:bookmarkEnd w:id="20576"/>
        <w:bookmarkEnd w:id="20577"/>
        <w:bookmarkEnd w:id="20578"/>
        <w:bookmarkEnd w:id="20579"/>
        <w:bookmarkEnd w:id="20580"/>
        <w:bookmarkEnd w:id="20581"/>
        <w:bookmarkEnd w:id="20582"/>
        <w:bookmarkEnd w:id="20583"/>
        <w:bookmarkEnd w:id="20584"/>
        <w:bookmarkEnd w:id="20585"/>
        <w:bookmarkEnd w:id="20586"/>
        <w:bookmarkEnd w:id="20587"/>
        <w:bookmarkEnd w:id="20588"/>
        <w:bookmarkEnd w:id="20589"/>
        <w:bookmarkEnd w:id="20590"/>
        <w:bookmarkEnd w:id="20591"/>
        <w:bookmarkEnd w:id="20592"/>
        <w:bookmarkEnd w:id="20593"/>
        <w:bookmarkEnd w:id="20594"/>
        <w:bookmarkEnd w:id="20595"/>
      </w:del>
    </w:p>
    <w:p w14:paraId="0E8FD22E" w14:textId="035C5C3D" w:rsidR="00D53BCF" w:rsidDel="0011163F" w:rsidRDefault="00D53BCF" w:rsidP="00A977F1">
      <w:pPr>
        <w:spacing w:after="60"/>
        <w:ind w:firstLine="0"/>
        <w:contextualSpacing/>
        <w:rPr>
          <w:del w:id="20596" w:author="Ramasubramani, Hariharan" w:date="2015-07-13T16:01:00Z"/>
          <w:rFonts w:cstheme="minorHAnsi"/>
          <w:color w:val="000000" w:themeColor="text1"/>
        </w:rPr>
      </w:pPr>
      <w:bookmarkStart w:id="20597" w:name="_Toc425234712"/>
      <w:bookmarkStart w:id="20598" w:name="_Toc425238264"/>
      <w:bookmarkStart w:id="20599" w:name="_Toc425239510"/>
      <w:bookmarkStart w:id="20600" w:name="_Toc425240757"/>
      <w:bookmarkStart w:id="20601" w:name="_Toc425242003"/>
      <w:bookmarkStart w:id="20602" w:name="_Toc425243249"/>
      <w:bookmarkStart w:id="20603" w:name="_Toc425244496"/>
      <w:bookmarkStart w:id="20604" w:name="_Toc425245743"/>
      <w:bookmarkStart w:id="20605" w:name="_Toc425246990"/>
      <w:bookmarkStart w:id="20606" w:name="_Toc425248236"/>
      <w:bookmarkStart w:id="20607" w:name="_Toc425249483"/>
      <w:bookmarkStart w:id="20608" w:name="_Toc425250730"/>
      <w:bookmarkStart w:id="20609" w:name="_Toc425251977"/>
      <w:bookmarkStart w:id="20610" w:name="_Toc425252647"/>
      <w:bookmarkStart w:id="20611" w:name="_Toc425253318"/>
      <w:bookmarkStart w:id="20612" w:name="_Toc425256709"/>
      <w:bookmarkStart w:id="20613" w:name="_Toc425276410"/>
      <w:bookmarkStart w:id="20614" w:name="_Toc425342508"/>
      <w:bookmarkStart w:id="20615" w:name="_Toc425349714"/>
      <w:bookmarkStart w:id="20616" w:name="_Toc425352863"/>
      <w:bookmarkStart w:id="20617" w:name="_Toc425353548"/>
      <w:bookmarkStart w:id="20618" w:name="_Toc425787541"/>
      <w:bookmarkStart w:id="20619" w:name="_Toc425788227"/>
      <w:bookmarkStart w:id="20620" w:name="_Toc425788914"/>
      <w:bookmarkStart w:id="20621" w:name="_Toc425789601"/>
      <w:bookmarkStart w:id="20622" w:name="_Toc425790288"/>
      <w:bookmarkStart w:id="20623" w:name="_Toc425794028"/>
      <w:bookmarkStart w:id="20624" w:name="_Toc426384963"/>
      <w:bookmarkStart w:id="20625" w:name="_Toc426386367"/>
      <w:bookmarkStart w:id="20626" w:name="_Toc426387770"/>
      <w:bookmarkStart w:id="20627" w:name="_Toc426389174"/>
      <w:bookmarkStart w:id="20628" w:name="_Toc426390578"/>
      <w:bookmarkStart w:id="20629" w:name="_Toc426391982"/>
      <w:bookmarkStart w:id="20630" w:name="_Toc426393385"/>
      <w:bookmarkStart w:id="20631" w:name="_Toc427824970"/>
      <w:bookmarkStart w:id="20632" w:name="_Toc427852783"/>
      <w:bookmarkStart w:id="20633" w:name="_Toc427855023"/>
      <w:bookmarkStart w:id="20634" w:name="_Toc427857224"/>
      <w:bookmarkEnd w:id="20597"/>
      <w:bookmarkEnd w:id="20598"/>
      <w:bookmarkEnd w:id="20599"/>
      <w:bookmarkEnd w:id="20600"/>
      <w:bookmarkEnd w:id="20601"/>
      <w:bookmarkEnd w:id="20602"/>
      <w:bookmarkEnd w:id="20603"/>
      <w:bookmarkEnd w:id="20604"/>
      <w:bookmarkEnd w:id="20605"/>
      <w:bookmarkEnd w:id="20606"/>
      <w:bookmarkEnd w:id="20607"/>
      <w:bookmarkEnd w:id="20608"/>
      <w:bookmarkEnd w:id="20609"/>
      <w:bookmarkEnd w:id="20610"/>
      <w:bookmarkEnd w:id="20611"/>
      <w:bookmarkEnd w:id="20612"/>
      <w:bookmarkEnd w:id="20613"/>
      <w:bookmarkEnd w:id="20614"/>
      <w:bookmarkEnd w:id="20615"/>
      <w:bookmarkEnd w:id="20616"/>
      <w:bookmarkEnd w:id="20617"/>
      <w:bookmarkEnd w:id="20618"/>
      <w:bookmarkEnd w:id="20619"/>
      <w:bookmarkEnd w:id="20620"/>
      <w:bookmarkEnd w:id="20621"/>
      <w:bookmarkEnd w:id="20622"/>
      <w:bookmarkEnd w:id="20623"/>
      <w:bookmarkEnd w:id="20624"/>
      <w:bookmarkEnd w:id="20625"/>
      <w:bookmarkEnd w:id="20626"/>
      <w:bookmarkEnd w:id="20627"/>
      <w:bookmarkEnd w:id="20628"/>
      <w:bookmarkEnd w:id="20629"/>
      <w:bookmarkEnd w:id="20630"/>
      <w:bookmarkEnd w:id="20631"/>
      <w:bookmarkEnd w:id="20632"/>
      <w:bookmarkEnd w:id="20633"/>
      <w:bookmarkEnd w:id="20634"/>
    </w:p>
    <w:p w14:paraId="297C7B6A" w14:textId="5F7A51FB" w:rsidR="00A317C7" w:rsidDel="0011163F" w:rsidRDefault="00A317C7" w:rsidP="00A977F1">
      <w:pPr>
        <w:pStyle w:val="BlockComment"/>
        <w:shd w:val="clear" w:color="auto" w:fill="FFC000"/>
        <w:rPr>
          <w:del w:id="20635" w:author="Ramasubramani, Hariharan" w:date="2015-07-13T16:01:00Z"/>
        </w:rPr>
      </w:pPr>
      <w:del w:id="20636" w:author="Ramasubramani, Hariharan" w:date="2015-07-13T16:01:00Z">
        <w:r w:rsidDel="0011163F">
          <w:delText>Note: Based on feedback, in actual implementation will add a “Comment</w:delText>
        </w:r>
        <w:r w:rsidR="00055F6D" w:rsidDel="0011163F">
          <w:delText>s” button to the Record History</w:delText>
        </w:r>
        <w:r w:rsidDel="0011163F">
          <w:delText xml:space="preserve"> screen next to the “Done”</w:delText>
        </w:r>
        <w:r w:rsidR="00055F6D" w:rsidDel="0011163F">
          <w:delText>. This button will bring the user to the Record Comments screen.</w:delText>
        </w:r>
        <w:bookmarkStart w:id="20637" w:name="_Toc425234713"/>
        <w:bookmarkStart w:id="20638" w:name="_Toc425238265"/>
        <w:bookmarkStart w:id="20639" w:name="_Toc425239511"/>
        <w:bookmarkStart w:id="20640" w:name="_Toc425240758"/>
        <w:bookmarkStart w:id="20641" w:name="_Toc425242004"/>
        <w:bookmarkStart w:id="20642" w:name="_Toc425243250"/>
        <w:bookmarkStart w:id="20643" w:name="_Toc425244497"/>
        <w:bookmarkStart w:id="20644" w:name="_Toc425245744"/>
        <w:bookmarkStart w:id="20645" w:name="_Toc425246991"/>
        <w:bookmarkStart w:id="20646" w:name="_Toc425248237"/>
        <w:bookmarkStart w:id="20647" w:name="_Toc425249484"/>
        <w:bookmarkStart w:id="20648" w:name="_Toc425250731"/>
        <w:bookmarkStart w:id="20649" w:name="_Toc425251978"/>
        <w:bookmarkStart w:id="20650" w:name="_Toc425252648"/>
        <w:bookmarkStart w:id="20651" w:name="_Toc425253319"/>
        <w:bookmarkStart w:id="20652" w:name="_Toc425256710"/>
        <w:bookmarkStart w:id="20653" w:name="_Toc425276411"/>
        <w:bookmarkStart w:id="20654" w:name="_Toc425342509"/>
        <w:bookmarkStart w:id="20655" w:name="_Toc425349715"/>
        <w:bookmarkStart w:id="20656" w:name="_Toc425352864"/>
        <w:bookmarkStart w:id="20657" w:name="_Toc425353549"/>
        <w:bookmarkStart w:id="20658" w:name="_Toc425787542"/>
        <w:bookmarkStart w:id="20659" w:name="_Toc425788228"/>
        <w:bookmarkStart w:id="20660" w:name="_Toc425788915"/>
        <w:bookmarkStart w:id="20661" w:name="_Toc425789602"/>
        <w:bookmarkStart w:id="20662" w:name="_Toc425790289"/>
        <w:bookmarkStart w:id="20663" w:name="_Toc425794029"/>
        <w:bookmarkStart w:id="20664" w:name="_Toc426384964"/>
        <w:bookmarkStart w:id="20665" w:name="_Toc426386368"/>
        <w:bookmarkStart w:id="20666" w:name="_Toc426387771"/>
        <w:bookmarkStart w:id="20667" w:name="_Toc426389175"/>
        <w:bookmarkStart w:id="20668" w:name="_Toc426390579"/>
        <w:bookmarkStart w:id="20669" w:name="_Toc426391983"/>
        <w:bookmarkStart w:id="20670" w:name="_Toc426393386"/>
        <w:bookmarkStart w:id="20671" w:name="_Toc427824971"/>
        <w:bookmarkStart w:id="20672" w:name="_Toc427852784"/>
        <w:bookmarkStart w:id="20673" w:name="_Toc427855024"/>
        <w:bookmarkStart w:id="20674" w:name="_Toc427857225"/>
        <w:bookmarkEnd w:id="20637"/>
        <w:bookmarkEnd w:id="20638"/>
        <w:bookmarkEnd w:id="20639"/>
        <w:bookmarkEnd w:id="20640"/>
        <w:bookmarkEnd w:id="20641"/>
        <w:bookmarkEnd w:id="20642"/>
        <w:bookmarkEnd w:id="20643"/>
        <w:bookmarkEnd w:id="20644"/>
        <w:bookmarkEnd w:id="20645"/>
        <w:bookmarkEnd w:id="20646"/>
        <w:bookmarkEnd w:id="20647"/>
        <w:bookmarkEnd w:id="20648"/>
        <w:bookmarkEnd w:id="20649"/>
        <w:bookmarkEnd w:id="20650"/>
        <w:bookmarkEnd w:id="20651"/>
        <w:bookmarkEnd w:id="20652"/>
        <w:bookmarkEnd w:id="20653"/>
        <w:bookmarkEnd w:id="20654"/>
        <w:bookmarkEnd w:id="20655"/>
        <w:bookmarkEnd w:id="20656"/>
        <w:bookmarkEnd w:id="20657"/>
        <w:bookmarkEnd w:id="20658"/>
        <w:bookmarkEnd w:id="20659"/>
        <w:bookmarkEnd w:id="20660"/>
        <w:bookmarkEnd w:id="20661"/>
        <w:bookmarkEnd w:id="20662"/>
        <w:bookmarkEnd w:id="20663"/>
        <w:bookmarkEnd w:id="20664"/>
        <w:bookmarkEnd w:id="20665"/>
        <w:bookmarkEnd w:id="20666"/>
        <w:bookmarkEnd w:id="20667"/>
        <w:bookmarkEnd w:id="20668"/>
        <w:bookmarkEnd w:id="20669"/>
        <w:bookmarkEnd w:id="20670"/>
        <w:bookmarkEnd w:id="20671"/>
        <w:bookmarkEnd w:id="20672"/>
        <w:bookmarkEnd w:id="20673"/>
        <w:bookmarkEnd w:id="20674"/>
      </w:del>
    </w:p>
    <w:p w14:paraId="56999881" w14:textId="72A7FA20" w:rsidR="00A317C7" w:rsidRPr="00EF1CCB" w:rsidDel="0011163F" w:rsidRDefault="00A317C7" w:rsidP="00A977F1">
      <w:pPr>
        <w:spacing w:after="60"/>
        <w:ind w:firstLine="0"/>
        <w:contextualSpacing/>
        <w:rPr>
          <w:del w:id="20675" w:author="Ramasubramani, Hariharan" w:date="2015-07-13T16:01:00Z"/>
          <w:rFonts w:cstheme="minorHAnsi"/>
          <w:color w:val="000000" w:themeColor="text1"/>
        </w:rPr>
      </w:pPr>
      <w:bookmarkStart w:id="20676" w:name="_Toc425234714"/>
      <w:bookmarkStart w:id="20677" w:name="_Toc425238266"/>
      <w:bookmarkStart w:id="20678" w:name="_Toc425239512"/>
      <w:bookmarkStart w:id="20679" w:name="_Toc425240759"/>
      <w:bookmarkStart w:id="20680" w:name="_Toc425242005"/>
      <w:bookmarkStart w:id="20681" w:name="_Toc425243251"/>
      <w:bookmarkStart w:id="20682" w:name="_Toc425244498"/>
      <w:bookmarkStart w:id="20683" w:name="_Toc425245745"/>
      <w:bookmarkStart w:id="20684" w:name="_Toc425246992"/>
      <w:bookmarkStart w:id="20685" w:name="_Toc425248238"/>
      <w:bookmarkStart w:id="20686" w:name="_Toc425249485"/>
      <w:bookmarkStart w:id="20687" w:name="_Toc425250732"/>
      <w:bookmarkStart w:id="20688" w:name="_Toc425251979"/>
      <w:bookmarkStart w:id="20689" w:name="_Toc425252649"/>
      <w:bookmarkStart w:id="20690" w:name="_Toc425253320"/>
      <w:bookmarkStart w:id="20691" w:name="_Toc425256711"/>
      <w:bookmarkStart w:id="20692" w:name="_Toc425276412"/>
      <w:bookmarkStart w:id="20693" w:name="_Toc425342510"/>
      <w:bookmarkStart w:id="20694" w:name="_Toc425349716"/>
      <w:bookmarkStart w:id="20695" w:name="_Toc425352865"/>
      <w:bookmarkStart w:id="20696" w:name="_Toc425353550"/>
      <w:bookmarkStart w:id="20697" w:name="_Toc425787543"/>
      <w:bookmarkStart w:id="20698" w:name="_Toc425788229"/>
      <w:bookmarkStart w:id="20699" w:name="_Toc425788916"/>
      <w:bookmarkStart w:id="20700" w:name="_Toc425789603"/>
      <w:bookmarkStart w:id="20701" w:name="_Toc425790290"/>
      <w:bookmarkStart w:id="20702" w:name="_Toc425794030"/>
      <w:bookmarkStart w:id="20703" w:name="_Toc426384965"/>
      <w:bookmarkStart w:id="20704" w:name="_Toc426386369"/>
      <w:bookmarkStart w:id="20705" w:name="_Toc426387772"/>
      <w:bookmarkStart w:id="20706" w:name="_Toc426389176"/>
      <w:bookmarkStart w:id="20707" w:name="_Toc426390580"/>
      <w:bookmarkStart w:id="20708" w:name="_Toc426391984"/>
      <w:bookmarkStart w:id="20709" w:name="_Toc426393387"/>
      <w:bookmarkStart w:id="20710" w:name="_Toc427824972"/>
      <w:bookmarkStart w:id="20711" w:name="_Toc427852785"/>
      <w:bookmarkStart w:id="20712" w:name="_Toc427855025"/>
      <w:bookmarkStart w:id="20713" w:name="_Toc427857226"/>
      <w:bookmarkEnd w:id="20676"/>
      <w:bookmarkEnd w:id="20677"/>
      <w:bookmarkEnd w:id="20678"/>
      <w:bookmarkEnd w:id="20679"/>
      <w:bookmarkEnd w:id="20680"/>
      <w:bookmarkEnd w:id="20681"/>
      <w:bookmarkEnd w:id="20682"/>
      <w:bookmarkEnd w:id="20683"/>
      <w:bookmarkEnd w:id="20684"/>
      <w:bookmarkEnd w:id="20685"/>
      <w:bookmarkEnd w:id="20686"/>
      <w:bookmarkEnd w:id="20687"/>
      <w:bookmarkEnd w:id="20688"/>
      <w:bookmarkEnd w:id="20689"/>
      <w:bookmarkEnd w:id="20690"/>
      <w:bookmarkEnd w:id="20691"/>
      <w:bookmarkEnd w:id="20692"/>
      <w:bookmarkEnd w:id="20693"/>
      <w:bookmarkEnd w:id="20694"/>
      <w:bookmarkEnd w:id="20695"/>
      <w:bookmarkEnd w:id="20696"/>
      <w:bookmarkEnd w:id="20697"/>
      <w:bookmarkEnd w:id="20698"/>
      <w:bookmarkEnd w:id="20699"/>
      <w:bookmarkEnd w:id="20700"/>
      <w:bookmarkEnd w:id="20701"/>
      <w:bookmarkEnd w:id="20702"/>
      <w:bookmarkEnd w:id="20703"/>
      <w:bookmarkEnd w:id="20704"/>
      <w:bookmarkEnd w:id="20705"/>
      <w:bookmarkEnd w:id="20706"/>
      <w:bookmarkEnd w:id="20707"/>
      <w:bookmarkEnd w:id="20708"/>
      <w:bookmarkEnd w:id="20709"/>
      <w:bookmarkEnd w:id="20710"/>
      <w:bookmarkEnd w:id="20711"/>
      <w:bookmarkEnd w:id="20712"/>
      <w:bookmarkEnd w:id="20713"/>
    </w:p>
    <w:p w14:paraId="711A4F92" w14:textId="1CCA9E7F" w:rsidR="00B76165" w:rsidDel="0011163F" w:rsidRDefault="00A25E8D" w:rsidP="00F957E3">
      <w:pPr>
        <w:pStyle w:val="BlockComment"/>
        <w:rPr>
          <w:del w:id="20714" w:author="Ramasubramani, Hariharan" w:date="2015-07-13T16:01:00Z"/>
        </w:rPr>
      </w:pPr>
      <w:del w:id="20715" w:author="Ramasubramani, Hariharan" w:date="2015-07-13T16:01:00Z">
        <w:r w:rsidRPr="003D3BB7" w:rsidDel="0011163F">
          <w:delText xml:space="preserve">After performing a search from the Main Navigation </w:delText>
        </w:r>
        <w:r w:rsidR="00146BD9" w:rsidDel="0011163F">
          <w:delText>Records Screen (Fig: 1.b</w:delText>
        </w:r>
        <w:r w:rsidRPr="003D3BB7" w:rsidDel="0011163F">
          <w:delText xml:space="preserve">) and clicking [View] </w:delText>
        </w:r>
        <w:r w:rsidR="00146BD9" w:rsidDel="0011163F">
          <w:delText xml:space="preserve">in the “History” column </w:delText>
        </w:r>
        <w:r w:rsidRPr="003D3BB7" w:rsidDel="0011163F">
          <w:delText>on the desired Record row of the Record Search Results, the Record History Screen is di</w:delText>
        </w:r>
        <w:r w:rsidR="00B26F72" w:rsidDel="0011163F">
          <w:delText>splayed for the chosen Record</w:delText>
        </w:r>
        <w:bookmarkStart w:id="20716" w:name="_Toc425234715"/>
        <w:bookmarkStart w:id="20717" w:name="_Toc425238267"/>
        <w:bookmarkStart w:id="20718" w:name="_Toc425239513"/>
        <w:bookmarkStart w:id="20719" w:name="_Toc425240760"/>
        <w:bookmarkStart w:id="20720" w:name="_Toc425242006"/>
        <w:bookmarkStart w:id="20721" w:name="_Toc425243252"/>
        <w:bookmarkStart w:id="20722" w:name="_Toc425244499"/>
        <w:bookmarkStart w:id="20723" w:name="_Toc425245746"/>
        <w:bookmarkStart w:id="20724" w:name="_Toc425246993"/>
        <w:bookmarkStart w:id="20725" w:name="_Toc425248239"/>
        <w:bookmarkStart w:id="20726" w:name="_Toc425249486"/>
        <w:bookmarkStart w:id="20727" w:name="_Toc425250733"/>
        <w:bookmarkStart w:id="20728" w:name="_Toc425251980"/>
        <w:bookmarkStart w:id="20729" w:name="_Toc425252650"/>
        <w:bookmarkStart w:id="20730" w:name="_Toc425253321"/>
        <w:bookmarkStart w:id="20731" w:name="_Toc425256712"/>
        <w:bookmarkStart w:id="20732" w:name="_Toc425276413"/>
        <w:bookmarkStart w:id="20733" w:name="_Toc425342511"/>
        <w:bookmarkStart w:id="20734" w:name="_Toc425349717"/>
        <w:bookmarkStart w:id="20735" w:name="_Toc425352866"/>
        <w:bookmarkStart w:id="20736" w:name="_Toc425353551"/>
        <w:bookmarkStart w:id="20737" w:name="_Toc425787544"/>
        <w:bookmarkStart w:id="20738" w:name="_Toc425788230"/>
        <w:bookmarkStart w:id="20739" w:name="_Toc425788917"/>
        <w:bookmarkStart w:id="20740" w:name="_Toc425789604"/>
        <w:bookmarkStart w:id="20741" w:name="_Toc425790291"/>
        <w:bookmarkStart w:id="20742" w:name="_Toc425794031"/>
        <w:bookmarkStart w:id="20743" w:name="_Toc426384966"/>
        <w:bookmarkStart w:id="20744" w:name="_Toc426386370"/>
        <w:bookmarkStart w:id="20745" w:name="_Toc426387773"/>
        <w:bookmarkStart w:id="20746" w:name="_Toc426389177"/>
        <w:bookmarkStart w:id="20747" w:name="_Toc426390581"/>
        <w:bookmarkStart w:id="20748" w:name="_Toc426391985"/>
        <w:bookmarkStart w:id="20749" w:name="_Toc426393388"/>
        <w:bookmarkStart w:id="20750" w:name="_Toc427824973"/>
        <w:bookmarkStart w:id="20751" w:name="_Toc427852786"/>
        <w:bookmarkStart w:id="20752" w:name="_Toc427855026"/>
        <w:bookmarkStart w:id="20753" w:name="_Toc427857227"/>
        <w:bookmarkEnd w:id="20716"/>
        <w:bookmarkEnd w:id="20717"/>
        <w:bookmarkEnd w:id="20718"/>
        <w:bookmarkEnd w:id="20719"/>
        <w:bookmarkEnd w:id="20720"/>
        <w:bookmarkEnd w:id="20721"/>
        <w:bookmarkEnd w:id="20722"/>
        <w:bookmarkEnd w:id="20723"/>
        <w:bookmarkEnd w:id="20724"/>
        <w:bookmarkEnd w:id="20725"/>
        <w:bookmarkEnd w:id="20726"/>
        <w:bookmarkEnd w:id="20727"/>
        <w:bookmarkEnd w:id="20728"/>
        <w:bookmarkEnd w:id="20729"/>
        <w:bookmarkEnd w:id="20730"/>
        <w:bookmarkEnd w:id="20731"/>
        <w:bookmarkEnd w:id="20732"/>
        <w:bookmarkEnd w:id="20733"/>
        <w:bookmarkEnd w:id="20734"/>
        <w:bookmarkEnd w:id="20735"/>
        <w:bookmarkEnd w:id="20736"/>
        <w:bookmarkEnd w:id="20737"/>
        <w:bookmarkEnd w:id="20738"/>
        <w:bookmarkEnd w:id="20739"/>
        <w:bookmarkEnd w:id="20740"/>
        <w:bookmarkEnd w:id="20741"/>
        <w:bookmarkEnd w:id="20742"/>
        <w:bookmarkEnd w:id="20743"/>
        <w:bookmarkEnd w:id="20744"/>
        <w:bookmarkEnd w:id="20745"/>
        <w:bookmarkEnd w:id="20746"/>
        <w:bookmarkEnd w:id="20747"/>
        <w:bookmarkEnd w:id="20748"/>
        <w:bookmarkEnd w:id="20749"/>
        <w:bookmarkEnd w:id="20750"/>
        <w:bookmarkEnd w:id="20751"/>
        <w:bookmarkEnd w:id="20752"/>
        <w:bookmarkEnd w:id="20753"/>
      </w:del>
    </w:p>
    <w:p w14:paraId="409F4EE6" w14:textId="3ADE3026" w:rsidR="00B26F72" w:rsidDel="0011163F" w:rsidRDefault="00A25E8D" w:rsidP="00F957E3">
      <w:pPr>
        <w:pStyle w:val="BlockComment"/>
        <w:rPr>
          <w:del w:id="20754" w:author="Ramasubramani, Hariharan" w:date="2015-07-13T16:01:00Z"/>
        </w:rPr>
      </w:pPr>
      <w:del w:id="20755" w:author="Ramasubramani, Hariharan" w:date="2015-07-13T16:01:00Z">
        <w:r w:rsidRPr="003D3BB7" w:rsidDel="0011163F">
          <w:delText xml:space="preserve">Clicking Done will return the user </w:delText>
        </w:r>
        <w:r w:rsidR="00B76165" w:rsidDel="0011163F">
          <w:delText>to the Record Search results screen with the prior search results still displayed.</w:delText>
        </w:r>
        <w:bookmarkStart w:id="20756" w:name="_Toc425234716"/>
        <w:bookmarkStart w:id="20757" w:name="_Toc425238268"/>
        <w:bookmarkStart w:id="20758" w:name="_Toc425239514"/>
        <w:bookmarkStart w:id="20759" w:name="_Toc425240761"/>
        <w:bookmarkStart w:id="20760" w:name="_Toc425242007"/>
        <w:bookmarkStart w:id="20761" w:name="_Toc425243253"/>
        <w:bookmarkStart w:id="20762" w:name="_Toc425244500"/>
        <w:bookmarkStart w:id="20763" w:name="_Toc425245747"/>
        <w:bookmarkStart w:id="20764" w:name="_Toc425246994"/>
        <w:bookmarkStart w:id="20765" w:name="_Toc425248240"/>
        <w:bookmarkStart w:id="20766" w:name="_Toc425249487"/>
        <w:bookmarkStart w:id="20767" w:name="_Toc425250734"/>
        <w:bookmarkStart w:id="20768" w:name="_Toc425251981"/>
        <w:bookmarkStart w:id="20769" w:name="_Toc425252651"/>
        <w:bookmarkStart w:id="20770" w:name="_Toc425253322"/>
        <w:bookmarkStart w:id="20771" w:name="_Toc425256713"/>
        <w:bookmarkStart w:id="20772" w:name="_Toc425276414"/>
        <w:bookmarkStart w:id="20773" w:name="_Toc425342512"/>
        <w:bookmarkStart w:id="20774" w:name="_Toc425349718"/>
        <w:bookmarkStart w:id="20775" w:name="_Toc425352867"/>
        <w:bookmarkStart w:id="20776" w:name="_Toc425353552"/>
        <w:bookmarkStart w:id="20777" w:name="_Toc425787545"/>
        <w:bookmarkStart w:id="20778" w:name="_Toc425788231"/>
        <w:bookmarkStart w:id="20779" w:name="_Toc425788918"/>
        <w:bookmarkStart w:id="20780" w:name="_Toc425789605"/>
        <w:bookmarkStart w:id="20781" w:name="_Toc425790292"/>
        <w:bookmarkStart w:id="20782" w:name="_Toc425794032"/>
        <w:bookmarkStart w:id="20783" w:name="_Toc426384967"/>
        <w:bookmarkStart w:id="20784" w:name="_Toc426386371"/>
        <w:bookmarkStart w:id="20785" w:name="_Toc426387774"/>
        <w:bookmarkStart w:id="20786" w:name="_Toc426389178"/>
        <w:bookmarkStart w:id="20787" w:name="_Toc426390582"/>
        <w:bookmarkStart w:id="20788" w:name="_Toc426391986"/>
        <w:bookmarkStart w:id="20789" w:name="_Toc426393389"/>
        <w:bookmarkStart w:id="20790" w:name="_Toc427824974"/>
        <w:bookmarkStart w:id="20791" w:name="_Toc427852787"/>
        <w:bookmarkStart w:id="20792" w:name="_Toc427855027"/>
        <w:bookmarkStart w:id="20793" w:name="_Toc427857228"/>
        <w:bookmarkEnd w:id="20756"/>
        <w:bookmarkEnd w:id="20757"/>
        <w:bookmarkEnd w:id="20758"/>
        <w:bookmarkEnd w:id="20759"/>
        <w:bookmarkEnd w:id="20760"/>
        <w:bookmarkEnd w:id="20761"/>
        <w:bookmarkEnd w:id="20762"/>
        <w:bookmarkEnd w:id="20763"/>
        <w:bookmarkEnd w:id="20764"/>
        <w:bookmarkEnd w:id="20765"/>
        <w:bookmarkEnd w:id="20766"/>
        <w:bookmarkEnd w:id="20767"/>
        <w:bookmarkEnd w:id="20768"/>
        <w:bookmarkEnd w:id="20769"/>
        <w:bookmarkEnd w:id="20770"/>
        <w:bookmarkEnd w:id="20771"/>
        <w:bookmarkEnd w:id="20772"/>
        <w:bookmarkEnd w:id="20773"/>
        <w:bookmarkEnd w:id="20774"/>
        <w:bookmarkEnd w:id="20775"/>
        <w:bookmarkEnd w:id="20776"/>
        <w:bookmarkEnd w:id="20777"/>
        <w:bookmarkEnd w:id="20778"/>
        <w:bookmarkEnd w:id="20779"/>
        <w:bookmarkEnd w:id="20780"/>
        <w:bookmarkEnd w:id="20781"/>
        <w:bookmarkEnd w:id="20782"/>
        <w:bookmarkEnd w:id="20783"/>
        <w:bookmarkEnd w:id="20784"/>
        <w:bookmarkEnd w:id="20785"/>
        <w:bookmarkEnd w:id="20786"/>
        <w:bookmarkEnd w:id="20787"/>
        <w:bookmarkEnd w:id="20788"/>
        <w:bookmarkEnd w:id="20789"/>
        <w:bookmarkEnd w:id="20790"/>
        <w:bookmarkEnd w:id="20791"/>
        <w:bookmarkEnd w:id="20792"/>
        <w:bookmarkEnd w:id="20793"/>
      </w:del>
    </w:p>
    <w:p w14:paraId="19E32A53" w14:textId="4E798F6F" w:rsidR="000E35FA" w:rsidDel="0000779E" w:rsidRDefault="000E35FA" w:rsidP="009C3129">
      <w:pPr>
        <w:spacing w:after="60"/>
        <w:ind w:firstLine="0"/>
        <w:contextualSpacing/>
        <w:rPr>
          <w:del w:id="20794" w:author="Ramasubramani, Hariharan" w:date="2015-07-20T17:42:00Z"/>
          <w:rFonts w:cstheme="minorHAnsi"/>
          <w:i/>
          <w:color w:val="000000" w:themeColor="text1"/>
        </w:rPr>
      </w:pPr>
      <w:bookmarkStart w:id="20795" w:name="_Toc425234717"/>
      <w:bookmarkStart w:id="20796" w:name="_Toc425238269"/>
      <w:bookmarkStart w:id="20797" w:name="_Toc425239515"/>
      <w:bookmarkStart w:id="20798" w:name="_Toc425240762"/>
      <w:bookmarkStart w:id="20799" w:name="_Toc425242008"/>
      <w:bookmarkStart w:id="20800" w:name="_Toc425243254"/>
      <w:bookmarkStart w:id="20801" w:name="_Toc425244501"/>
      <w:bookmarkStart w:id="20802" w:name="_Toc425245748"/>
      <w:bookmarkStart w:id="20803" w:name="_Toc425246995"/>
      <w:bookmarkStart w:id="20804" w:name="_Toc425248241"/>
      <w:bookmarkStart w:id="20805" w:name="_Toc425249488"/>
      <w:bookmarkStart w:id="20806" w:name="_Toc425250735"/>
      <w:bookmarkStart w:id="20807" w:name="_Toc425251982"/>
      <w:bookmarkStart w:id="20808" w:name="_Toc425252652"/>
      <w:bookmarkStart w:id="20809" w:name="_Toc425253323"/>
      <w:bookmarkStart w:id="20810" w:name="_Toc425256714"/>
      <w:bookmarkStart w:id="20811" w:name="_Toc425276415"/>
      <w:bookmarkStart w:id="20812" w:name="_Toc425342513"/>
      <w:bookmarkStart w:id="20813" w:name="_Toc425349719"/>
      <w:bookmarkStart w:id="20814" w:name="_Toc425352868"/>
      <w:bookmarkStart w:id="20815" w:name="_Toc425353553"/>
      <w:bookmarkStart w:id="20816" w:name="_Toc425787546"/>
      <w:bookmarkStart w:id="20817" w:name="_Toc425788232"/>
      <w:bookmarkStart w:id="20818" w:name="_Toc425788919"/>
      <w:bookmarkStart w:id="20819" w:name="_Toc425789606"/>
      <w:bookmarkStart w:id="20820" w:name="_Toc425790293"/>
      <w:bookmarkStart w:id="20821" w:name="_Toc425794033"/>
      <w:bookmarkStart w:id="20822" w:name="_Toc426384968"/>
      <w:bookmarkStart w:id="20823" w:name="_Toc426386372"/>
      <w:bookmarkStart w:id="20824" w:name="_Toc426387775"/>
      <w:bookmarkStart w:id="20825" w:name="_Toc426389179"/>
      <w:bookmarkStart w:id="20826" w:name="_Toc426390583"/>
      <w:bookmarkStart w:id="20827" w:name="_Toc426391987"/>
      <w:bookmarkStart w:id="20828" w:name="_Toc426393390"/>
      <w:bookmarkStart w:id="20829" w:name="_Toc427824975"/>
      <w:bookmarkStart w:id="20830" w:name="_Toc427852788"/>
      <w:bookmarkStart w:id="20831" w:name="_Toc427855028"/>
      <w:bookmarkStart w:id="20832" w:name="_Toc427857229"/>
      <w:bookmarkEnd w:id="20795"/>
      <w:bookmarkEnd w:id="20796"/>
      <w:bookmarkEnd w:id="20797"/>
      <w:bookmarkEnd w:id="20798"/>
      <w:bookmarkEnd w:id="20799"/>
      <w:bookmarkEnd w:id="20800"/>
      <w:bookmarkEnd w:id="20801"/>
      <w:bookmarkEnd w:id="20802"/>
      <w:bookmarkEnd w:id="20803"/>
      <w:bookmarkEnd w:id="20804"/>
      <w:bookmarkEnd w:id="20805"/>
      <w:bookmarkEnd w:id="20806"/>
      <w:bookmarkEnd w:id="20807"/>
      <w:bookmarkEnd w:id="20808"/>
      <w:bookmarkEnd w:id="20809"/>
      <w:bookmarkEnd w:id="20810"/>
      <w:bookmarkEnd w:id="20811"/>
      <w:bookmarkEnd w:id="20812"/>
      <w:bookmarkEnd w:id="20813"/>
      <w:bookmarkEnd w:id="20814"/>
      <w:bookmarkEnd w:id="20815"/>
      <w:bookmarkEnd w:id="20816"/>
      <w:bookmarkEnd w:id="20817"/>
      <w:bookmarkEnd w:id="20818"/>
      <w:bookmarkEnd w:id="20819"/>
      <w:bookmarkEnd w:id="20820"/>
      <w:bookmarkEnd w:id="20821"/>
      <w:bookmarkEnd w:id="20822"/>
      <w:bookmarkEnd w:id="20823"/>
      <w:bookmarkEnd w:id="20824"/>
      <w:bookmarkEnd w:id="20825"/>
      <w:bookmarkEnd w:id="20826"/>
      <w:bookmarkEnd w:id="20827"/>
      <w:bookmarkEnd w:id="20828"/>
      <w:bookmarkEnd w:id="20829"/>
      <w:bookmarkEnd w:id="20830"/>
      <w:bookmarkEnd w:id="20831"/>
      <w:bookmarkEnd w:id="20832"/>
    </w:p>
    <w:p w14:paraId="77349744" w14:textId="1D5AA1CA" w:rsidR="005F4718" w:rsidRPr="0075450C" w:rsidDel="0000779E" w:rsidRDefault="005F4718">
      <w:pPr>
        <w:overflowPunct w:val="0"/>
        <w:autoSpaceDE w:val="0"/>
        <w:autoSpaceDN w:val="0"/>
        <w:spacing w:after="60"/>
        <w:ind w:left="2880" w:firstLine="720"/>
        <w:textAlignment w:val="baseline"/>
        <w:rPr>
          <w:del w:id="20833" w:author="Ramasubramani, Hariharan" w:date="2015-07-20T17:42:00Z"/>
          <w:rFonts w:cstheme="minorHAnsi"/>
          <w:color w:val="000000" w:themeColor="text1"/>
          <w:rPrChange w:id="20834" w:author="Ramasubramani, Hariharan" w:date="2015-07-17T14:24:00Z">
            <w:rPr>
              <w:del w:id="20835" w:author="Ramasubramani, Hariharan" w:date="2015-07-20T17:42:00Z"/>
            </w:rPr>
          </w:rPrChange>
        </w:rPr>
        <w:pPrChange w:id="20836" w:author="Ramasubramani, Hariharan" w:date="2015-07-17T14:24:00Z">
          <w:pPr>
            <w:pStyle w:val="ListParagraph"/>
            <w:numPr>
              <w:ilvl w:val="1"/>
              <w:numId w:val="7"/>
            </w:numPr>
            <w:tabs>
              <w:tab w:val="num" w:pos="1170"/>
            </w:tabs>
            <w:overflowPunct w:val="0"/>
            <w:autoSpaceDE w:val="0"/>
            <w:autoSpaceDN w:val="0"/>
            <w:spacing w:after="60"/>
            <w:ind w:left="619" w:firstLine="0"/>
            <w:textAlignment w:val="baseline"/>
          </w:pPr>
        </w:pPrChange>
      </w:pPr>
      <w:del w:id="20837" w:author="Ramasubramani, Hariharan" w:date="2015-07-17T14:16:00Z">
        <w:r w:rsidRPr="00D84BE0" w:rsidDel="0075450C">
          <w:rPr>
            <w:rFonts w:cstheme="minorHAnsi"/>
            <w:color w:val="000000" w:themeColor="text1"/>
            <w:rPrChange w:id="20838" w:author="Ramasubramani, Hariharan" w:date="2015-07-17T14:32:00Z">
              <w:rPr/>
            </w:rPrChange>
          </w:rPr>
          <w:delText>The system shall provide the ability to add a new Document Record</w:delText>
        </w:r>
      </w:del>
      <w:del w:id="20839" w:author="Ramasubramani, Hariharan" w:date="2015-07-20T17:42:00Z">
        <w:r w:rsidRPr="00D84BE0" w:rsidDel="0000779E">
          <w:rPr>
            <w:rFonts w:cstheme="minorHAnsi"/>
            <w:color w:val="000000" w:themeColor="text1"/>
            <w:rPrChange w:id="20840" w:author="Ramasubramani, Hariharan" w:date="2015-07-17T14:32:00Z">
              <w:rPr/>
            </w:rPrChange>
          </w:rPr>
          <w:delText>.</w:delText>
        </w:r>
        <w:bookmarkStart w:id="20841" w:name="_Toc425234718"/>
        <w:bookmarkStart w:id="20842" w:name="_Toc425238270"/>
        <w:bookmarkStart w:id="20843" w:name="_Toc425239516"/>
        <w:bookmarkStart w:id="20844" w:name="_Toc425240763"/>
        <w:bookmarkStart w:id="20845" w:name="_Toc425242009"/>
        <w:bookmarkStart w:id="20846" w:name="_Toc425243255"/>
        <w:bookmarkStart w:id="20847" w:name="_Toc425244502"/>
        <w:bookmarkStart w:id="20848" w:name="_Toc425245749"/>
        <w:bookmarkStart w:id="20849" w:name="_Toc425246996"/>
        <w:bookmarkStart w:id="20850" w:name="_Toc425248242"/>
        <w:bookmarkStart w:id="20851" w:name="_Toc425249489"/>
        <w:bookmarkStart w:id="20852" w:name="_Toc425250736"/>
        <w:bookmarkStart w:id="20853" w:name="_Toc425251983"/>
        <w:bookmarkStart w:id="20854" w:name="_Toc425252653"/>
        <w:bookmarkStart w:id="20855" w:name="_Toc425253324"/>
        <w:bookmarkStart w:id="20856" w:name="_Toc425256715"/>
        <w:bookmarkStart w:id="20857" w:name="_Toc425276416"/>
        <w:bookmarkStart w:id="20858" w:name="_Toc425342514"/>
        <w:bookmarkStart w:id="20859" w:name="_Toc425349720"/>
        <w:bookmarkStart w:id="20860" w:name="_Toc425352869"/>
        <w:bookmarkStart w:id="20861" w:name="_Toc425353554"/>
        <w:bookmarkStart w:id="20862" w:name="_Toc425787547"/>
        <w:bookmarkStart w:id="20863" w:name="_Toc425788233"/>
        <w:bookmarkStart w:id="20864" w:name="_Toc425788920"/>
        <w:bookmarkStart w:id="20865" w:name="_Toc425789607"/>
        <w:bookmarkStart w:id="20866" w:name="_Toc425790294"/>
        <w:bookmarkStart w:id="20867" w:name="_Toc425794034"/>
        <w:bookmarkStart w:id="20868" w:name="_Toc426384969"/>
        <w:bookmarkStart w:id="20869" w:name="_Toc426386373"/>
        <w:bookmarkStart w:id="20870" w:name="_Toc426387776"/>
        <w:bookmarkStart w:id="20871" w:name="_Toc426389180"/>
        <w:bookmarkStart w:id="20872" w:name="_Toc426390584"/>
        <w:bookmarkStart w:id="20873" w:name="_Toc426391988"/>
        <w:bookmarkStart w:id="20874" w:name="_Toc426393391"/>
        <w:bookmarkStart w:id="20875" w:name="_Toc427824976"/>
        <w:bookmarkStart w:id="20876" w:name="_Toc427852789"/>
        <w:bookmarkStart w:id="20877" w:name="_Toc427855029"/>
        <w:bookmarkStart w:id="20878" w:name="_Toc427857230"/>
        <w:bookmarkEnd w:id="20841"/>
        <w:bookmarkEnd w:id="20842"/>
        <w:bookmarkEnd w:id="20843"/>
        <w:bookmarkEnd w:id="20844"/>
        <w:bookmarkEnd w:id="20845"/>
        <w:bookmarkEnd w:id="20846"/>
        <w:bookmarkEnd w:id="20847"/>
        <w:bookmarkEnd w:id="20848"/>
        <w:bookmarkEnd w:id="20849"/>
        <w:bookmarkEnd w:id="20850"/>
        <w:bookmarkEnd w:id="20851"/>
        <w:bookmarkEnd w:id="20852"/>
        <w:bookmarkEnd w:id="20853"/>
        <w:bookmarkEnd w:id="20854"/>
        <w:bookmarkEnd w:id="20855"/>
        <w:bookmarkEnd w:id="20856"/>
        <w:bookmarkEnd w:id="20857"/>
        <w:bookmarkEnd w:id="20858"/>
        <w:bookmarkEnd w:id="20859"/>
        <w:bookmarkEnd w:id="20860"/>
        <w:bookmarkEnd w:id="20861"/>
        <w:bookmarkEnd w:id="20862"/>
        <w:bookmarkEnd w:id="20863"/>
        <w:bookmarkEnd w:id="20864"/>
        <w:bookmarkEnd w:id="20865"/>
        <w:bookmarkEnd w:id="20866"/>
        <w:bookmarkEnd w:id="20867"/>
        <w:bookmarkEnd w:id="20868"/>
        <w:bookmarkEnd w:id="20869"/>
        <w:bookmarkEnd w:id="20870"/>
        <w:bookmarkEnd w:id="20871"/>
        <w:bookmarkEnd w:id="20872"/>
        <w:bookmarkEnd w:id="20873"/>
        <w:bookmarkEnd w:id="20874"/>
        <w:bookmarkEnd w:id="20875"/>
        <w:bookmarkEnd w:id="20876"/>
        <w:bookmarkEnd w:id="20877"/>
        <w:bookmarkEnd w:id="20878"/>
      </w:del>
    </w:p>
    <w:p w14:paraId="794C75E1" w14:textId="3C8DD8B8" w:rsidR="00EA5886" w:rsidRPr="0067275C" w:rsidDel="00EA5886" w:rsidRDefault="005F4718">
      <w:pPr>
        <w:pStyle w:val="ListParagraph"/>
        <w:numPr>
          <w:ilvl w:val="4"/>
          <w:numId w:val="49"/>
        </w:numPr>
        <w:rPr>
          <w:del w:id="20879" w:author="Ramasubramani, Hariharan" w:date="2015-07-17T15:47:00Z"/>
          <w:moveTo w:id="20880" w:author="Ramasubramani, Hariharan" w:date="2015-07-17T15:40:00Z"/>
          <w:rFonts w:cstheme="minorHAnsi"/>
          <w:color w:val="000000" w:themeColor="text1"/>
          <w:rPrChange w:id="20881" w:author="Ramasubramani, Hariharan" w:date="2015-07-20T17:41:00Z">
            <w:rPr>
              <w:del w:id="20882" w:author="Ramasubramani, Hariharan" w:date="2015-07-17T15:47:00Z"/>
              <w:moveTo w:id="20883" w:author="Ramasubramani, Hariharan" w:date="2015-07-17T15:40:00Z"/>
            </w:rPr>
          </w:rPrChange>
        </w:rPr>
        <w:pPrChange w:id="20884" w:author="Ramasubramani, Hariharan" w:date="2015-07-20T17:41:00Z">
          <w:pPr>
            <w:pStyle w:val="ListParagraph"/>
            <w:numPr>
              <w:ilvl w:val="2"/>
              <w:numId w:val="23"/>
            </w:numPr>
            <w:tabs>
              <w:tab w:val="num" w:pos="1458"/>
            </w:tabs>
            <w:overflowPunct w:val="0"/>
            <w:autoSpaceDE w:val="0"/>
            <w:autoSpaceDN w:val="0"/>
            <w:spacing w:after="60"/>
            <w:ind w:left="990" w:hanging="720"/>
            <w:textAlignment w:val="baseline"/>
          </w:pPr>
        </w:pPrChange>
      </w:pPr>
      <w:del w:id="20885" w:author="Ramasubramani, Hariharan" w:date="2015-07-17T14:33:00Z">
        <w:r w:rsidRPr="00C106B9" w:rsidDel="00D84BE0">
          <w:delText>The following data shall be available for entry</w:delText>
        </w:r>
        <w:r w:rsidDel="00D84BE0">
          <w:delText>:</w:delText>
        </w:r>
      </w:del>
      <w:moveToRangeStart w:id="20886" w:author="Ramasubramani, Hariharan" w:date="2015-07-17T15:40:00Z" w:name="move424910939"/>
      <w:moveTo w:id="20887" w:author="Ramasubramani, Hariharan" w:date="2015-07-17T15:40:00Z">
        <w:del w:id="20888" w:author="Ramasubramani, Hariharan" w:date="2015-07-17T15:47:00Z">
          <w:r w:rsidR="00247D75" w:rsidRPr="0067275C" w:rsidDel="00EA5886">
            <w:rPr>
              <w:rFonts w:cstheme="minorHAnsi"/>
              <w:color w:val="000000" w:themeColor="text1"/>
              <w:rPrChange w:id="20889" w:author="Ramasubramani, Hariharan" w:date="2015-07-20T17:41:00Z">
                <w:rPr/>
              </w:rPrChange>
            </w:rPr>
            <w:delText>Only those classifications (Values will be maintained by RDM) that are related to sub-classifications with a sub-classification usage type of ‘All’ or ‘Indexing’ shall display in the list of available classifications for Records.</w:delText>
          </w:r>
          <w:bookmarkStart w:id="20890" w:name="_Toc425234719"/>
          <w:bookmarkStart w:id="20891" w:name="_Toc425238271"/>
          <w:bookmarkStart w:id="20892" w:name="_Toc425239517"/>
          <w:bookmarkStart w:id="20893" w:name="_Toc425240764"/>
          <w:bookmarkStart w:id="20894" w:name="_Toc425242010"/>
          <w:bookmarkStart w:id="20895" w:name="_Toc425243256"/>
          <w:bookmarkStart w:id="20896" w:name="_Toc425244503"/>
          <w:bookmarkStart w:id="20897" w:name="_Toc425245750"/>
          <w:bookmarkStart w:id="20898" w:name="_Toc425246997"/>
          <w:bookmarkStart w:id="20899" w:name="_Toc425248243"/>
          <w:bookmarkStart w:id="20900" w:name="_Toc425249490"/>
          <w:bookmarkStart w:id="20901" w:name="_Toc425250737"/>
          <w:bookmarkStart w:id="20902" w:name="_Toc425251984"/>
          <w:bookmarkStart w:id="20903" w:name="_Toc425252654"/>
          <w:bookmarkStart w:id="20904" w:name="_Toc425253325"/>
          <w:bookmarkStart w:id="20905" w:name="_Toc425256716"/>
          <w:bookmarkStart w:id="20906" w:name="_Toc425276417"/>
          <w:bookmarkStart w:id="20907" w:name="_Toc425342515"/>
          <w:bookmarkStart w:id="20908" w:name="_Toc425349721"/>
          <w:bookmarkStart w:id="20909" w:name="_Toc425352870"/>
          <w:bookmarkStart w:id="20910" w:name="_Toc425353555"/>
          <w:bookmarkStart w:id="20911" w:name="_Toc425787548"/>
          <w:bookmarkStart w:id="20912" w:name="_Toc425788234"/>
          <w:bookmarkStart w:id="20913" w:name="_Toc425788921"/>
          <w:bookmarkStart w:id="20914" w:name="_Toc425789608"/>
          <w:bookmarkStart w:id="20915" w:name="_Toc425790295"/>
          <w:bookmarkStart w:id="20916" w:name="_Toc425794035"/>
          <w:bookmarkStart w:id="20917" w:name="_Toc426384970"/>
          <w:bookmarkStart w:id="20918" w:name="_Toc426386374"/>
          <w:bookmarkStart w:id="20919" w:name="_Toc426387777"/>
          <w:bookmarkStart w:id="20920" w:name="_Toc426389181"/>
          <w:bookmarkStart w:id="20921" w:name="_Toc426390585"/>
          <w:bookmarkStart w:id="20922" w:name="_Toc426391989"/>
          <w:bookmarkStart w:id="20923" w:name="_Toc426393392"/>
          <w:bookmarkStart w:id="20924" w:name="_Toc427824977"/>
          <w:bookmarkStart w:id="20925" w:name="_Toc427852790"/>
          <w:bookmarkStart w:id="20926" w:name="_Toc427855030"/>
          <w:bookmarkStart w:id="20927" w:name="_Toc427857231"/>
          <w:bookmarkEnd w:id="20890"/>
          <w:bookmarkEnd w:id="20891"/>
          <w:bookmarkEnd w:id="20892"/>
          <w:bookmarkEnd w:id="20893"/>
          <w:bookmarkEnd w:id="20894"/>
          <w:bookmarkEnd w:id="20895"/>
          <w:bookmarkEnd w:id="20896"/>
          <w:bookmarkEnd w:id="20897"/>
          <w:bookmarkEnd w:id="20898"/>
          <w:bookmarkEnd w:id="20899"/>
          <w:bookmarkEnd w:id="20900"/>
          <w:bookmarkEnd w:id="20901"/>
          <w:bookmarkEnd w:id="20902"/>
          <w:bookmarkEnd w:id="20903"/>
          <w:bookmarkEnd w:id="20904"/>
          <w:bookmarkEnd w:id="20905"/>
          <w:bookmarkEnd w:id="20906"/>
          <w:bookmarkEnd w:id="20907"/>
          <w:bookmarkEnd w:id="20908"/>
          <w:bookmarkEnd w:id="20909"/>
          <w:bookmarkEnd w:id="20910"/>
          <w:bookmarkEnd w:id="20911"/>
          <w:bookmarkEnd w:id="20912"/>
          <w:bookmarkEnd w:id="20913"/>
          <w:bookmarkEnd w:id="20914"/>
          <w:bookmarkEnd w:id="20915"/>
          <w:bookmarkEnd w:id="20916"/>
          <w:bookmarkEnd w:id="20917"/>
          <w:bookmarkEnd w:id="20918"/>
          <w:bookmarkEnd w:id="20919"/>
          <w:bookmarkEnd w:id="20920"/>
          <w:bookmarkEnd w:id="20921"/>
          <w:bookmarkEnd w:id="20922"/>
          <w:bookmarkEnd w:id="20923"/>
          <w:bookmarkEnd w:id="20924"/>
          <w:bookmarkEnd w:id="20925"/>
          <w:bookmarkEnd w:id="20926"/>
          <w:bookmarkEnd w:id="20927"/>
        </w:del>
      </w:moveTo>
    </w:p>
    <w:p w14:paraId="39A48F6F" w14:textId="50BABC8F" w:rsidR="00247D75" w:rsidDel="00247D75" w:rsidRDefault="00247D75">
      <w:pPr>
        <w:pStyle w:val="ListParagraph"/>
        <w:rPr>
          <w:del w:id="20928" w:author="Ramasubramani, Hariharan" w:date="2015-07-17T15:43:00Z"/>
          <w:moveTo w:id="20929" w:author="Ramasubramani, Hariharan" w:date="2015-07-17T15:40:00Z"/>
        </w:rPr>
        <w:pPrChange w:id="20930" w:author="Ramasubramani, Hariharan" w:date="2015-07-20T17:41:00Z">
          <w:pPr>
            <w:pStyle w:val="ListParagraph"/>
            <w:numPr>
              <w:ilvl w:val="2"/>
              <w:numId w:val="23"/>
            </w:numPr>
            <w:tabs>
              <w:tab w:val="num" w:pos="1458"/>
            </w:tabs>
            <w:overflowPunct w:val="0"/>
            <w:autoSpaceDE w:val="0"/>
            <w:autoSpaceDN w:val="0"/>
            <w:spacing w:after="60"/>
            <w:ind w:left="990" w:firstLine="0"/>
            <w:textAlignment w:val="baseline"/>
          </w:pPr>
        </w:pPrChange>
      </w:pPr>
      <w:moveTo w:id="20931" w:author="Ramasubramani, Hariharan" w:date="2015-07-17T15:40:00Z">
        <w:del w:id="20932" w:author="Ramasubramani, Hariharan" w:date="2015-07-17T15:42:00Z">
          <w:r w:rsidRPr="00C106B9" w:rsidDel="00247D75">
            <w:delText>Only those sub-classifications</w:delText>
          </w:r>
          <w:r w:rsidDel="00247D75">
            <w:delText xml:space="preserve"> (Values will be maintained by RDM)</w:delText>
          </w:r>
          <w:r w:rsidRPr="00C106B9" w:rsidDel="00247D75">
            <w:delText xml:space="preserve"> </w:delText>
          </w:r>
          <w:r w:rsidDel="00247D75">
            <w:delText>(CR 409) with a sub-classification usage type</w:delText>
          </w:r>
          <w:r w:rsidRPr="00C106B9" w:rsidDel="00247D75">
            <w:delText xml:space="preserve"> ‘All’ or ‘Indexing’ shall display in the list</w:delText>
          </w:r>
          <w:r w:rsidDel="00247D75">
            <w:delText xml:space="preserve"> of available sub-classifications for Records. </w:delText>
          </w:r>
        </w:del>
        <w:bookmarkStart w:id="20933" w:name="_Toc425234720"/>
        <w:bookmarkStart w:id="20934" w:name="_Toc425238272"/>
        <w:bookmarkStart w:id="20935" w:name="_Toc425239518"/>
        <w:bookmarkStart w:id="20936" w:name="_Toc425240765"/>
        <w:bookmarkStart w:id="20937" w:name="_Toc425242011"/>
        <w:bookmarkStart w:id="20938" w:name="_Toc425243257"/>
        <w:bookmarkStart w:id="20939" w:name="_Toc425244504"/>
        <w:bookmarkStart w:id="20940" w:name="_Toc425245751"/>
        <w:bookmarkStart w:id="20941" w:name="_Toc425246998"/>
        <w:bookmarkStart w:id="20942" w:name="_Toc425248244"/>
        <w:bookmarkStart w:id="20943" w:name="_Toc425249491"/>
        <w:bookmarkStart w:id="20944" w:name="_Toc425250738"/>
        <w:bookmarkStart w:id="20945" w:name="_Toc425251985"/>
        <w:bookmarkStart w:id="20946" w:name="_Toc425252655"/>
        <w:bookmarkStart w:id="20947" w:name="_Toc425253326"/>
        <w:bookmarkStart w:id="20948" w:name="_Toc425256717"/>
        <w:bookmarkStart w:id="20949" w:name="_Toc425276418"/>
        <w:bookmarkStart w:id="20950" w:name="_Toc425342516"/>
        <w:bookmarkStart w:id="20951" w:name="_Toc425349722"/>
        <w:bookmarkStart w:id="20952" w:name="_Toc425352871"/>
        <w:bookmarkStart w:id="20953" w:name="_Toc425353556"/>
        <w:bookmarkStart w:id="20954" w:name="_Toc425787549"/>
        <w:bookmarkStart w:id="20955" w:name="_Toc425788235"/>
        <w:bookmarkStart w:id="20956" w:name="_Toc425788922"/>
        <w:bookmarkStart w:id="20957" w:name="_Toc425789609"/>
        <w:bookmarkStart w:id="20958" w:name="_Toc425790296"/>
        <w:bookmarkStart w:id="20959" w:name="_Toc425794036"/>
        <w:bookmarkStart w:id="20960" w:name="_Toc426384971"/>
        <w:bookmarkStart w:id="20961" w:name="_Toc426386375"/>
        <w:bookmarkStart w:id="20962" w:name="_Toc426387778"/>
        <w:bookmarkStart w:id="20963" w:name="_Toc426389182"/>
        <w:bookmarkStart w:id="20964" w:name="_Toc426390586"/>
        <w:bookmarkStart w:id="20965" w:name="_Toc426391990"/>
        <w:bookmarkStart w:id="20966" w:name="_Toc426393393"/>
        <w:bookmarkStart w:id="20967" w:name="_Toc427824978"/>
        <w:bookmarkStart w:id="20968" w:name="_Toc427852791"/>
        <w:bookmarkStart w:id="20969" w:name="_Toc427855031"/>
        <w:bookmarkStart w:id="20970" w:name="_Toc427857232"/>
        <w:bookmarkEnd w:id="20933"/>
        <w:bookmarkEnd w:id="20934"/>
        <w:bookmarkEnd w:id="20935"/>
        <w:bookmarkEnd w:id="20936"/>
        <w:bookmarkEnd w:id="20937"/>
        <w:bookmarkEnd w:id="20938"/>
        <w:bookmarkEnd w:id="20939"/>
        <w:bookmarkEnd w:id="20940"/>
        <w:bookmarkEnd w:id="20941"/>
        <w:bookmarkEnd w:id="20942"/>
        <w:bookmarkEnd w:id="20943"/>
        <w:bookmarkEnd w:id="20944"/>
        <w:bookmarkEnd w:id="20945"/>
        <w:bookmarkEnd w:id="20946"/>
        <w:bookmarkEnd w:id="20947"/>
        <w:bookmarkEnd w:id="20948"/>
        <w:bookmarkEnd w:id="20949"/>
        <w:bookmarkEnd w:id="20950"/>
        <w:bookmarkEnd w:id="20951"/>
        <w:bookmarkEnd w:id="20952"/>
        <w:bookmarkEnd w:id="20953"/>
        <w:bookmarkEnd w:id="20954"/>
        <w:bookmarkEnd w:id="20955"/>
        <w:bookmarkEnd w:id="20956"/>
        <w:bookmarkEnd w:id="20957"/>
        <w:bookmarkEnd w:id="20958"/>
        <w:bookmarkEnd w:id="20959"/>
        <w:bookmarkEnd w:id="20960"/>
        <w:bookmarkEnd w:id="20961"/>
        <w:bookmarkEnd w:id="20962"/>
        <w:bookmarkEnd w:id="20963"/>
        <w:bookmarkEnd w:id="20964"/>
        <w:bookmarkEnd w:id="20965"/>
        <w:bookmarkEnd w:id="20966"/>
        <w:bookmarkEnd w:id="20967"/>
        <w:bookmarkEnd w:id="20968"/>
        <w:bookmarkEnd w:id="20969"/>
        <w:bookmarkEnd w:id="20970"/>
      </w:moveTo>
    </w:p>
    <w:p w14:paraId="791F621F" w14:textId="433B2868" w:rsidR="00247D75" w:rsidRPr="00C106B9" w:rsidDel="00247D75" w:rsidRDefault="00247D75">
      <w:pPr>
        <w:pStyle w:val="ListParagraph"/>
        <w:rPr>
          <w:del w:id="20971" w:author="Ramasubramani, Hariharan" w:date="2015-07-17T15:42:00Z"/>
          <w:moveTo w:id="20972" w:author="Ramasubramani, Hariharan" w:date="2015-07-17T15:40:00Z"/>
        </w:rPr>
        <w:pPrChange w:id="20973" w:author="Ramasubramani, Hariharan" w:date="2015-07-20T17:41:00Z">
          <w:pPr>
            <w:pStyle w:val="ListParagraph"/>
            <w:numPr>
              <w:ilvl w:val="2"/>
              <w:numId w:val="23"/>
            </w:numPr>
            <w:tabs>
              <w:tab w:val="num" w:pos="1458"/>
            </w:tabs>
            <w:overflowPunct w:val="0"/>
            <w:autoSpaceDE w:val="0"/>
            <w:autoSpaceDN w:val="0"/>
            <w:spacing w:after="60"/>
            <w:ind w:left="990" w:firstLine="0"/>
            <w:textAlignment w:val="baseline"/>
          </w:pPr>
        </w:pPrChange>
      </w:pPr>
      <w:moveTo w:id="20974" w:author="Ramasubramani, Hariharan" w:date="2015-07-17T15:40:00Z">
        <w:del w:id="20975" w:author="Ramasubramani, Hariharan" w:date="2015-07-17T15:42:00Z">
          <w:r w:rsidDel="00247D75">
            <w:delText>N/A shall not be selected in combination with other NPPI/PCI Designations.</w:delText>
          </w:r>
          <w:bookmarkStart w:id="20976" w:name="_Toc425234721"/>
          <w:bookmarkStart w:id="20977" w:name="_Toc425238273"/>
          <w:bookmarkStart w:id="20978" w:name="_Toc425239519"/>
          <w:bookmarkStart w:id="20979" w:name="_Toc425240766"/>
          <w:bookmarkStart w:id="20980" w:name="_Toc425242012"/>
          <w:bookmarkStart w:id="20981" w:name="_Toc425243258"/>
          <w:bookmarkStart w:id="20982" w:name="_Toc425244505"/>
          <w:bookmarkStart w:id="20983" w:name="_Toc425245752"/>
          <w:bookmarkStart w:id="20984" w:name="_Toc425246999"/>
          <w:bookmarkStart w:id="20985" w:name="_Toc425248245"/>
          <w:bookmarkStart w:id="20986" w:name="_Toc425249492"/>
          <w:bookmarkStart w:id="20987" w:name="_Toc425250739"/>
          <w:bookmarkStart w:id="20988" w:name="_Toc425251986"/>
          <w:bookmarkStart w:id="20989" w:name="_Toc425252656"/>
          <w:bookmarkStart w:id="20990" w:name="_Toc425253327"/>
          <w:bookmarkStart w:id="20991" w:name="_Toc425256718"/>
          <w:bookmarkStart w:id="20992" w:name="_Toc425276419"/>
          <w:bookmarkStart w:id="20993" w:name="_Toc425342517"/>
          <w:bookmarkStart w:id="20994" w:name="_Toc425349723"/>
          <w:bookmarkStart w:id="20995" w:name="_Toc425352872"/>
          <w:bookmarkStart w:id="20996" w:name="_Toc425353557"/>
          <w:bookmarkStart w:id="20997" w:name="_Toc425787550"/>
          <w:bookmarkStart w:id="20998" w:name="_Toc425788236"/>
          <w:bookmarkStart w:id="20999" w:name="_Toc425788923"/>
          <w:bookmarkStart w:id="21000" w:name="_Toc425789610"/>
          <w:bookmarkStart w:id="21001" w:name="_Toc425790297"/>
          <w:bookmarkStart w:id="21002" w:name="_Toc425794037"/>
          <w:bookmarkStart w:id="21003" w:name="_Toc426384972"/>
          <w:bookmarkStart w:id="21004" w:name="_Toc426386376"/>
          <w:bookmarkStart w:id="21005" w:name="_Toc426387779"/>
          <w:bookmarkStart w:id="21006" w:name="_Toc426389183"/>
          <w:bookmarkStart w:id="21007" w:name="_Toc426390587"/>
          <w:bookmarkStart w:id="21008" w:name="_Toc426391991"/>
          <w:bookmarkStart w:id="21009" w:name="_Toc426393394"/>
          <w:bookmarkStart w:id="21010" w:name="_Toc427824979"/>
          <w:bookmarkStart w:id="21011" w:name="_Toc427852792"/>
          <w:bookmarkStart w:id="21012" w:name="_Toc427855032"/>
          <w:bookmarkStart w:id="21013" w:name="_Toc427857233"/>
          <w:bookmarkEnd w:id="20976"/>
          <w:bookmarkEnd w:id="20977"/>
          <w:bookmarkEnd w:id="20978"/>
          <w:bookmarkEnd w:id="20979"/>
          <w:bookmarkEnd w:id="20980"/>
          <w:bookmarkEnd w:id="20981"/>
          <w:bookmarkEnd w:id="20982"/>
          <w:bookmarkEnd w:id="20983"/>
          <w:bookmarkEnd w:id="20984"/>
          <w:bookmarkEnd w:id="20985"/>
          <w:bookmarkEnd w:id="20986"/>
          <w:bookmarkEnd w:id="20987"/>
          <w:bookmarkEnd w:id="20988"/>
          <w:bookmarkEnd w:id="20989"/>
          <w:bookmarkEnd w:id="20990"/>
          <w:bookmarkEnd w:id="20991"/>
          <w:bookmarkEnd w:id="20992"/>
          <w:bookmarkEnd w:id="20993"/>
          <w:bookmarkEnd w:id="20994"/>
          <w:bookmarkEnd w:id="20995"/>
          <w:bookmarkEnd w:id="20996"/>
          <w:bookmarkEnd w:id="20997"/>
          <w:bookmarkEnd w:id="20998"/>
          <w:bookmarkEnd w:id="20999"/>
          <w:bookmarkEnd w:id="21000"/>
          <w:bookmarkEnd w:id="21001"/>
          <w:bookmarkEnd w:id="21002"/>
          <w:bookmarkEnd w:id="21003"/>
          <w:bookmarkEnd w:id="21004"/>
          <w:bookmarkEnd w:id="21005"/>
          <w:bookmarkEnd w:id="21006"/>
          <w:bookmarkEnd w:id="21007"/>
          <w:bookmarkEnd w:id="21008"/>
          <w:bookmarkEnd w:id="21009"/>
          <w:bookmarkEnd w:id="21010"/>
          <w:bookmarkEnd w:id="21011"/>
          <w:bookmarkEnd w:id="21012"/>
          <w:bookmarkEnd w:id="21013"/>
        </w:del>
      </w:moveTo>
    </w:p>
    <w:p w14:paraId="2EF2C5DD" w14:textId="5DB6444D" w:rsidR="00247D75" w:rsidRPr="00247D75" w:rsidDel="00247D75" w:rsidRDefault="00247D75">
      <w:pPr>
        <w:pStyle w:val="ListParagraph"/>
        <w:rPr>
          <w:del w:id="21014" w:author="Ramasubramani, Hariharan" w:date="2015-07-17T15:43:00Z"/>
        </w:rPr>
        <w:pPrChange w:id="21015" w:author="Ramasubramani, Hariharan" w:date="2015-07-20T17:41:00Z">
          <w:pPr>
            <w:pStyle w:val="ListParagraph"/>
            <w:numPr>
              <w:ilvl w:val="2"/>
              <w:numId w:val="7"/>
            </w:numPr>
            <w:tabs>
              <w:tab w:val="num" w:pos="1458"/>
            </w:tabs>
            <w:overflowPunct w:val="0"/>
            <w:autoSpaceDE w:val="0"/>
            <w:autoSpaceDN w:val="0"/>
            <w:spacing w:after="60"/>
            <w:ind w:left="990" w:firstLine="0"/>
            <w:textAlignment w:val="baseline"/>
          </w:pPr>
        </w:pPrChange>
      </w:pPr>
      <w:bookmarkStart w:id="21016" w:name="_Toc425234722"/>
      <w:bookmarkStart w:id="21017" w:name="_Toc425238274"/>
      <w:bookmarkStart w:id="21018" w:name="_Toc425239520"/>
      <w:bookmarkStart w:id="21019" w:name="_Toc425240767"/>
      <w:bookmarkStart w:id="21020" w:name="_Toc425242013"/>
      <w:bookmarkStart w:id="21021" w:name="_Toc425243259"/>
      <w:bookmarkStart w:id="21022" w:name="_Toc425244506"/>
      <w:bookmarkStart w:id="21023" w:name="_Toc425245753"/>
      <w:bookmarkStart w:id="21024" w:name="_Toc425247000"/>
      <w:bookmarkStart w:id="21025" w:name="_Toc425248246"/>
      <w:bookmarkStart w:id="21026" w:name="_Toc425249493"/>
      <w:bookmarkStart w:id="21027" w:name="_Toc425250740"/>
      <w:bookmarkStart w:id="21028" w:name="_Toc425251987"/>
      <w:bookmarkStart w:id="21029" w:name="_Toc425252657"/>
      <w:bookmarkStart w:id="21030" w:name="_Toc425253328"/>
      <w:bookmarkStart w:id="21031" w:name="_Toc425256719"/>
      <w:bookmarkStart w:id="21032" w:name="_Toc425276420"/>
      <w:bookmarkStart w:id="21033" w:name="_Toc425342518"/>
      <w:bookmarkStart w:id="21034" w:name="_Toc425349724"/>
      <w:bookmarkStart w:id="21035" w:name="_Toc425352873"/>
      <w:bookmarkStart w:id="21036" w:name="_Toc425353558"/>
      <w:bookmarkStart w:id="21037" w:name="_Toc425787551"/>
      <w:bookmarkStart w:id="21038" w:name="_Toc425788237"/>
      <w:bookmarkStart w:id="21039" w:name="_Toc425788924"/>
      <w:bookmarkStart w:id="21040" w:name="_Toc425789611"/>
      <w:bookmarkStart w:id="21041" w:name="_Toc425790298"/>
      <w:bookmarkStart w:id="21042" w:name="_Toc425794038"/>
      <w:bookmarkStart w:id="21043" w:name="_Toc426384973"/>
      <w:bookmarkStart w:id="21044" w:name="_Toc426386377"/>
      <w:bookmarkStart w:id="21045" w:name="_Toc426387780"/>
      <w:bookmarkStart w:id="21046" w:name="_Toc426389184"/>
      <w:bookmarkStart w:id="21047" w:name="_Toc426390588"/>
      <w:bookmarkStart w:id="21048" w:name="_Toc426391992"/>
      <w:bookmarkStart w:id="21049" w:name="_Toc426393395"/>
      <w:bookmarkStart w:id="21050" w:name="_Toc427824980"/>
      <w:bookmarkStart w:id="21051" w:name="_Toc427852793"/>
      <w:bookmarkStart w:id="21052" w:name="_Toc427855033"/>
      <w:bookmarkStart w:id="21053" w:name="_Toc427857234"/>
      <w:bookmarkEnd w:id="21016"/>
      <w:bookmarkEnd w:id="21017"/>
      <w:bookmarkEnd w:id="21018"/>
      <w:bookmarkEnd w:id="21019"/>
      <w:bookmarkEnd w:id="21020"/>
      <w:bookmarkEnd w:id="21021"/>
      <w:bookmarkEnd w:id="21022"/>
      <w:bookmarkEnd w:id="21023"/>
      <w:bookmarkEnd w:id="21024"/>
      <w:bookmarkEnd w:id="21025"/>
      <w:bookmarkEnd w:id="21026"/>
      <w:bookmarkEnd w:id="21027"/>
      <w:bookmarkEnd w:id="21028"/>
      <w:bookmarkEnd w:id="21029"/>
      <w:bookmarkEnd w:id="21030"/>
      <w:bookmarkEnd w:id="21031"/>
      <w:bookmarkEnd w:id="21032"/>
      <w:bookmarkEnd w:id="21033"/>
      <w:bookmarkEnd w:id="21034"/>
      <w:bookmarkEnd w:id="21035"/>
      <w:bookmarkEnd w:id="21036"/>
      <w:bookmarkEnd w:id="21037"/>
      <w:bookmarkEnd w:id="21038"/>
      <w:bookmarkEnd w:id="21039"/>
      <w:bookmarkEnd w:id="21040"/>
      <w:bookmarkEnd w:id="21041"/>
      <w:bookmarkEnd w:id="21042"/>
      <w:bookmarkEnd w:id="21043"/>
      <w:bookmarkEnd w:id="21044"/>
      <w:bookmarkEnd w:id="21045"/>
      <w:bookmarkEnd w:id="21046"/>
      <w:bookmarkEnd w:id="21047"/>
      <w:bookmarkEnd w:id="21048"/>
      <w:bookmarkEnd w:id="21049"/>
      <w:bookmarkEnd w:id="21050"/>
      <w:bookmarkEnd w:id="21051"/>
      <w:bookmarkEnd w:id="21052"/>
      <w:bookmarkEnd w:id="21053"/>
      <w:moveToRangeEnd w:id="20886"/>
    </w:p>
    <w:tbl>
      <w:tblPr>
        <w:tblStyle w:val="TableGrid"/>
        <w:tblW w:w="4739" w:type="dxa"/>
        <w:jc w:val="center"/>
        <w:tblLayout w:type="fixed"/>
        <w:tblLook w:val="04A0" w:firstRow="1" w:lastRow="0" w:firstColumn="1" w:lastColumn="0" w:noHBand="0" w:noVBand="1"/>
        <w:tblPrChange w:id="21054" w:author="Ramasubramani, Hariharan" w:date="2015-07-17T14:43:00Z">
          <w:tblPr>
            <w:tblStyle w:val="TableGrid"/>
            <w:tblW w:w="5946" w:type="dxa"/>
            <w:jc w:val="center"/>
            <w:tblLayout w:type="fixed"/>
            <w:tblLook w:val="04A0" w:firstRow="1" w:lastRow="0" w:firstColumn="1" w:lastColumn="0" w:noHBand="0" w:noVBand="1"/>
          </w:tblPr>
        </w:tblPrChange>
      </w:tblPr>
      <w:tblGrid>
        <w:gridCol w:w="1750"/>
        <w:gridCol w:w="939"/>
        <w:gridCol w:w="2050"/>
        <w:tblGridChange w:id="21055">
          <w:tblGrid>
            <w:gridCol w:w="1750"/>
            <w:gridCol w:w="939"/>
            <w:gridCol w:w="2050"/>
          </w:tblGrid>
        </w:tblGridChange>
      </w:tblGrid>
      <w:tr w:rsidR="00842940" w:rsidRPr="00C106B9" w:rsidDel="00EC6BD9" w14:paraId="2D6F4C4A" w14:textId="713E1FE9" w:rsidTr="00842940">
        <w:trPr>
          <w:cantSplit/>
          <w:trHeight w:val="152"/>
          <w:tblHeader/>
          <w:jc w:val="center"/>
          <w:del w:id="21056" w:author="Ramasubramani, Hariharan" w:date="2015-07-17T15:04:00Z"/>
          <w:trPrChange w:id="21057" w:author="Ramasubramani, Hariharan" w:date="2015-07-17T14:43:00Z">
            <w:trPr>
              <w:cantSplit/>
              <w:trHeight w:val="152"/>
              <w:tblHeader/>
              <w:jc w:val="center"/>
            </w:trPr>
          </w:trPrChange>
        </w:trPr>
        <w:tc>
          <w:tcPr>
            <w:tcW w:w="17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Change w:id="21058" w:author="Ramasubramani, Hariharan" w:date="2015-07-17T14:43:00Z">
              <w:tcPr>
                <w:tcW w:w="17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tcPrChange>
          </w:tcPr>
          <w:p w14:paraId="18CDD40D" w14:textId="3C8F784B" w:rsidR="00842940" w:rsidRPr="00C106B9" w:rsidDel="00EC6BD9" w:rsidRDefault="00842940">
            <w:pPr>
              <w:pStyle w:val="ListParagraph"/>
              <w:rPr>
                <w:del w:id="21059" w:author="Ramasubramani, Hariharan" w:date="2015-07-17T15:04:00Z"/>
                <w:b/>
                <w:sz w:val="20"/>
              </w:rPr>
              <w:pPrChange w:id="21060" w:author="Ramasubramani, Hariharan" w:date="2015-07-20T17:41:00Z">
                <w:pPr>
                  <w:spacing w:before="60"/>
                  <w:ind w:left="-18" w:right="-75" w:firstLine="0"/>
                </w:pPr>
              </w:pPrChange>
            </w:pPr>
            <w:del w:id="21061" w:author="Ramasubramani, Hariharan" w:date="2015-07-17T14:38:00Z">
              <w:r w:rsidRPr="00C106B9" w:rsidDel="00842940">
                <w:rPr>
                  <w:b/>
                  <w:sz w:val="20"/>
                </w:rPr>
                <w:delText>Data Element</w:delText>
              </w:r>
            </w:del>
            <w:bookmarkStart w:id="21062" w:name="_Toc425234723"/>
            <w:bookmarkStart w:id="21063" w:name="_Toc425238275"/>
            <w:bookmarkStart w:id="21064" w:name="_Toc425239521"/>
            <w:bookmarkStart w:id="21065" w:name="_Toc425240768"/>
            <w:bookmarkStart w:id="21066" w:name="_Toc425242014"/>
            <w:bookmarkStart w:id="21067" w:name="_Toc425243260"/>
            <w:bookmarkStart w:id="21068" w:name="_Toc425244507"/>
            <w:bookmarkStart w:id="21069" w:name="_Toc425245754"/>
            <w:bookmarkStart w:id="21070" w:name="_Toc425247001"/>
            <w:bookmarkStart w:id="21071" w:name="_Toc425248247"/>
            <w:bookmarkStart w:id="21072" w:name="_Toc425249494"/>
            <w:bookmarkStart w:id="21073" w:name="_Toc425250741"/>
            <w:bookmarkStart w:id="21074" w:name="_Toc425251988"/>
            <w:bookmarkStart w:id="21075" w:name="_Toc425252658"/>
            <w:bookmarkStart w:id="21076" w:name="_Toc425253329"/>
            <w:bookmarkStart w:id="21077" w:name="_Toc425256720"/>
            <w:bookmarkStart w:id="21078" w:name="_Toc425276421"/>
            <w:bookmarkStart w:id="21079" w:name="_Toc425342519"/>
            <w:bookmarkStart w:id="21080" w:name="_Toc425349725"/>
            <w:bookmarkStart w:id="21081" w:name="_Toc425352874"/>
            <w:bookmarkStart w:id="21082" w:name="_Toc425353559"/>
            <w:bookmarkStart w:id="21083" w:name="_Toc425787552"/>
            <w:bookmarkStart w:id="21084" w:name="_Toc425788238"/>
            <w:bookmarkStart w:id="21085" w:name="_Toc425788925"/>
            <w:bookmarkStart w:id="21086" w:name="_Toc425789612"/>
            <w:bookmarkStart w:id="21087" w:name="_Toc425790299"/>
            <w:bookmarkStart w:id="21088" w:name="_Toc425794039"/>
            <w:bookmarkStart w:id="21089" w:name="_Toc426384974"/>
            <w:bookmarkStart w:id="21090" w:name="_Toc426386378"/>
            <w:bookmarkStart w:id="21091" w:name="_Toc426387781"/>
            <w:bookmarkStart w:id="21092" w:name="_Toc426389185"/>
            <w:bookmarkStart w:id="21093" w:name="_Toc426390589"/>
            <w:bookmarkStart w:id="21094" w:name="_Toc426391993"/>
            <w:bookmarkStart w:id="21095" w:name="_Toc426393396"/>
            <w:bookmarkStart w:id="21096" w:name="_Toc427824981"/>
            <w:bookmarkStart w:id="21097" w:name="_Toc427852794"/>
            <w:bookmarkStart w:id="21098" w:name="_Toc427855034"/>
            <w:bookmarkStart w:id="21099" w:name="_Toc427857235"/>
            <w:bookmarkEnd w:id="21062"/>
            <w:bookmarkEnd w:id="21063"/>
            <w:bookmarkEnd w:id="21064"/>
            <w:bookmarkEnd w:id="21065"/>
            <w:bookmarkEnd w:id="21066"/>
            <w:bookmarkEnd w:id="21067"/>
            <w:bookmarkEnd w:id="21068"/>
            <w:bookmarkEnd w:id="21069"/>
            <w:bookmarkEnd w:id="21070"/>
            <w:bookmarkEnd w:id="21071"/>
            <w:bookmarkEnd w:id="21072"/>
            <w:bookmarkEnd w:id="21073"/>
            <w:bookmarkEnd w:id="21074"/>
            <w:bookmarkEnd w:id="21075"/>
            <w:bookmarkEnd w:id="21076"/>
            <w:bookmarkEnd w:id="21077"/>
            <w:bookmarkEnd w:id="21078"/>
            <w:bookmarkEnd w:id="21079"/>
            <w:bookmarkEnd w:id="21080"/>
            <w:bookmarkEnd w:id="21081"/>
            <w:bookmarkEnd w:id="21082"/>
            <w:bookmarkEnd w:id="21083"/>
            <w:bookmarkEnd w:id="21084"/>
            <w:bookmarkEnd w:id="21085"/>
            <w:bookmarkEnd w:id="21086"/>
            <w:bookmarkEnd w:id="21087"/>
            <w:bookmarkEnd w:id="21088"/>
            <w:bookmarkEnd w:id="21089"/>
            <w:bookmarkEnd w:id="21090"/>
            <w:bookmarkEnd w:id="21091"/>
            <w:bookmarkEnd w:id="21092"/>
            <w:bookmarkEnd w:id="21093"/>
            <w:bookmarkEnd w:id="21094"/>
            <w:bookmarkEnd w:id="21095"/>
            <w:bookmarkEnd w:id="21096"/>
            <w:bookmarkEnd w:id="21097"/>
            <w:bookmarkEnd w:id="21098"/>
            <w:bookmarkEnd w:id="21099"/>
          </w:p>
        </w:tc>
        <w:tc>
          <w:tcPr>
            <w:tcW w:w="939"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Change w:id="21100" w:author="Ramasubramani, Hariharan" w:date="2015-07-17T14:43:00Z">
              <w:tcPr>
                <w:tcW w:w="939"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tcPrChange>
          </w:tcPr>
          <w:p w14:paraId="39663E77" w14:textId="6706A68B" w:rsidR="00842940" w:rsidRPr="00C106B9" w:rsidDel="00EC6BD9" w:rsidRDefault="00842940">
            <w:pPr>
              <w:pStyle w:val="ListParagraph"/>
              <w:rPr>
                <w:del w:id="21101" w:author="Ramasubramani, Hariharan" w:date="2015-07-17T15:04:00Z"/>
                <w:b/>
                <w:sz w:val="20"/>
              </w:rPr>
              <w:pPrChange w:id="21102" w:author="Ramasubramani, Hariharan" w:date="2015-07-20T17:41:00Z">
                <w:pPr>
                  <w:spacing w:before="60"/>
                  <w:ind w:left="-69" w:right="-69" w:firstLine="0"/>
                  <w:jc w:val="center"/>
                </w:pPr>
              </w:pPrChange>
            </w:pPr>
            <w:del w:id="21103" w:author="Ramasubramani, Hariharan" w:date="2015-07-17T15:04:00Z">
              <w:r w:rsidRPr="00C106B9" w:rsidDel="00EC6BD9">
                <w:rPr>
                  <w:b/>
                  <w:sz w:val="20"/>
                </w:rPr>
                <w:delText>Required</w:delText>
              </w:r>
              <w:bookmarkStart w:id="21104" w:name="_Toc425234724"/>
              <w:bookmarkStart w:id="21105" w:name="_Toc425238276"/>
              <w:bookmarkStart w:id="21106" w:name="_Toc425239522"/>
              <w:bookmarkStart w:id="21107" w:name="_Toc425240769"/>
              <w:bookmarkStart w:id="21108" w:name="_Toc425242015"/>
              <w:bookmarkStart w:id="21109" w:name="_Toc425243261"/>
              <w:bookmarkStart w:id="21110" w:name="_Toc425244508"/>
              <w:bookmarkStart w:id="21111" w:name="_Toc425245755"/>
              <w:bookmarkStart w:id="21112" w:name="_Toc425247002"/>
              <w:bookmarkStart w:id="21113" w:name="_Toc425248248"/>
              <w:bookmarkStart w:id="21114" w:name="_Toc425249495"/>
              <w:bookmarkStart w:id="21115" w:name="_Toc425250742"/>
              <w:bookmarkStart w:id="21116" w:name="_Toc425251989"/>
              <w:bookmarkStart w:id="21117" w:name="_Toc425252659"/>
              <w:bookmarkStart w:id="21118" w:name="_Toc425253330"/>
              <w:bookmarkStart w:id="21119" w:name="_Toc425256721"/>
              <w:bookmarkStart w:id="21120" w:name="_Toc425276422"/>
              <w:bookmarkStart w:id="21121" w:name="_Toc425342520"/>
              <w:bookmarkStart w:id="21122" w:name="_Toc425349726"/>
              <w:bookmarkStart w:id="21123" w:name="_Toc425352875"/>
              <w:bookmarkStart w:id="21124" w:name="_Toc425353560"/>
              <w:bookmarkStart w:id="21125" w:name="_Toc425787553"/>
              <w:bookmarkStart w:id="21126" w:name="_Toc425788239"/>
              <w:bookmarkStart w:id="21127" w:name="_Toc425788926"/>
              <w:bookmarkStart w:id="21128" w:name="_Toc425789613"/>
              <w:bookmarkStart w:id="21129" w:name="_Toc425790300"/>
              <w:bookmarkStart w:id="21130" w:name="_Toc425794040"/>
              <w:bookmarkStart w:id="21131" w:name="_Toc426384975"/>
              <w:bookmarkStart w:id="21132" w:name="_Toc426386379"/>
              <w:bookmarkStart w:id="21133" w:name="_Toc426387782"/>
              <w:bookmarkStart w:id="21134" w:name="_Toc426389186"/>
              <w:bookmarkStart w:id="21135" w:name="_Toc426390590"/>
              <w:bookmarkStart w:id="21136" w:name="_Toc426391994"/>
              <w:bookmarkStart w:id="21137" w:name="_Toc426393397"/>
              <w:bookmarkStart w:id="21138" w:name="_Toc427824982"/>
              <w:bookmarkStart w:id="21139" w:name="_Toc427852795"/>
              <w:bookmarkStart w:id="21140" w:name="_Toc427855035"/>
              <w:bookmarkStart w:id="21141" w:name="_Toc427857236"/>
              <w:bookmarkEnd w:id="21104"/>
              <w:bookmarkEnd w:id="21105"/>
              <w:bookmarkEnd w:id="21106"/>
              <w:bookmarkEnd w:id="21107"/>
              <w:bookmarkEnd w:id="21108"/>
              <w:bookmarkEnd w:id="21109"/>
              <w:bookmarkEnd w:id="21110"/>
              <w:bookmarkEnd w:id="21111"/>
              <w:bookmarkEnd w:id="21112"/>
              <w:bookmarkEnd w:id="21113"/>
              <w:bookmarkEnd w:id="21114"/>
              <w:bookmarkEnd w:id="21115"/>
              <w:bookmarkEnd w:id="21116"/>
              <w:bookmarkEnd w:id="21117"/>
              <w:bookmarkEnd w:id="21118"/>
              <w:bookmarkEnd w:id="21119"/>
              <w:bookmarkEnd w:id="21120"/>
              <w:bookmarkEnd w:id="21121"/>
              <w:bookmarkEnd w:id="21122"/>
              <w:bookmarkEnd w:id="21123"/>
              <w:bookmarkEnd w:id="21124"/>
              <w:bookmarkEnd w:id="21125"/>
              <w:bookmarkEnd w:id="21126"/>
              <w:bookmarkEnd w:id="21127"/>
              <w:bookmarkEnd w:id="21128"/>
              <w:bookmarkEnd w:id="21129"/>
              <w:bookmarkEnd w:id="21130"/>
              <w:bookmarkEnd w:id="21131"/>
              <w:bookmarkEnd w:id="21132"/>
              <w:bookmarkEnd w:id="21133"/>
              <w:bookmarkEnd w:id="21134"/>
              <w:bookmarkEnd w:id="21135"/>
              <w:bookmarkEnd w:id="21136"/>
              <w:bookmarkEnd w:id="21137"/>
              <w:bookmarkEnd w:id="21138"/>
              <w:bookmarkEnd w:id="21139"/>
              <w:bookmarkEnd w:id="21140"/>
              <w:bookmarkEnd w:id="21141"/>
            </w:del>
          </w:p>
        </w:tc>
        <w:tc>
          <w:tcPr>
            <w:tcW w:w="20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Change w:id="21142" w:author="Ramasubramani, Hariharan" w:date="2015-07-17T14:43:00Z">
              <w:tcPr>
                <w:tcW w:w="20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tcPrChange>
          </w:tcPr>
          <w:p w14:paraId="297AFC9A" w14:textId="1D661B9D" w:rsidR="00842940" w:rsidRPr="00C106B9" w:rsidDel="00EC6BD9" w:rsidRDefault="00842940">
            <w:pPr>
              <w:pStyle w:val="ListParagraph"/>
              <w:rPr>
                <w:del w:id="21143" w:author="Ramasubramani, Hariharan" w:date="2015-07-17T15:04:00Z"/>
                <w:b/>
                <w:sz w:val="20"/>
              </w:rPr>
              <w:pPrChange w:id="21144" w:author="Ramasubramani, Hariharan" w:date="2015-07-20T17:41:00Z">
                <w:pPr>
                  <w:spacing w:before="60"/>
                  <w:ind w:left="-57" w:firstLine="0"/>
                  <w:jc w:val="center"/>
                </w:pPr>
              </w:pPrChange>
            </w:pPr>
            <w:del w:id="21145" w:author="Ramasubramani, Hariharan" w:date="2015-07-17T14:41:00Z">
              <w:r w:rsidRPr="00C106B9" w:rsidDel="00842940">
                <w:rPr>
                  <w:b/>
                  <w:sz w:val="20"/>
                </w:rPr>
                <w:delText>Format/</w:delText>
              </w:r>
              <w:r w:rsidDel="00842940">
                <w:rPr>
                  <w:b/>
                  <w:sz w:val="20"/>
                </w:rPr>
                <w:delText>Example/</w:delText>
              </w:r>
              <w:r w:rsidRPr="00C106B9" w:rsidDel="00842940">
                <w:rPr>
                  <w:b/>
                  <w:sz w:val="20"/>
                </w:rPr>
                <w:delText>Value</w:delText>
              </w:r>
              <w:r w:rsidDel="00842940">
                <w:rPr>
                  <w:b/>
                  <w:sz w:val="20"/>
                </w:rPr>
                <w:delText>s</w:delText>
              </w:r>
            </w:del>
            <w:bookmarkStart w:id="21146" w:name="_Toc425234725"/>
            <w:bookmarkStart w:id="21147" w:name="_Toc425238277"/>
            <w:bookmarkStart w:id="21148" w:name="_Toc425239523"/>
            <w:bookmarkStart w:id="21149" w:name="_Toc425240770"/>
            <w:bookmarkStart w:id="21150" w:name="_Toc425242016"/>
            <w:bookmarkStart w:id="21151" w:name="_Toc425243262"/>
            <w:bookmarkStart w:id="21152" w:name="_Toc425244509"/>
            <w:bookmarkStart w:id="21153" w:name="_Toc425245756"/>
            <w:bookmarkStart w:id="21154" w:name="_Toc425247003"/>
            <w:bookmarkStart w:id="21155" w:name="_Toc425248249"/>
            <w:bookmarkStart w:id="21156" w:name="_Toc425249496"/>
            <w:bookmarkStart w:id="21157" w:name="_Toc425250743"/>
            <w:bookmarkStart w:id="21158" w:name="_Toc425251990"/>
            <w:bookmarkStart w:id="21159" w:name="_Toc425252660"/>
            <w:bookmarkStart w:id="21160" w:name="_Toc425253331"/>
            <w:bookmarkStart w:id="21161" w:name="_Toc425256722"/>
            <w:bookmarkStart w:id="21162" w:name="_Toc425276423"/>
            <w:bookmarkStart w:id="21163" w:name="_Toc425342521"/>
            <w:bookmarkStart w:id="21164" w:name="_Toc425349727"/>
            <w:bookmarkStart w:id="21165" w:name="_Toc425352876"/>
            <w:bookmarkStart w:id="21166" w:name="_Toc425353561"/>
            <w:bookmarkStart w:id="21167" w:name="_Toc425787554"/>
            <w:bookmarkStart w:id="21168" w:name="_Toc425788240"/>
            <w:bookmarkStart w:id="21169" w:name="_Toc425788927"/>
            <w:bookmarkStart w:id="21170" w:name="_Toc425789614"/>
            <w:bookmarkStart w:id="21171" w:name="_Toc425790301"/>
            <w:bookmarkStart w:id="21172" w:name="_Toc425794041"/>
            <w:bookmarkStart w:id="21173" w:name="_Toc426384976"/>
            <w:bookmarkStart w:id="21174" w:name="_Toc426386380"/>
            <w:bookmarkStart w:id="21175" w:name="_Toc426387783"/>
            <w:bookmarkStart w:id="21176" w:name="_Toc426389187"/>
            <w:bookmarkStart w:id="21177" w:name="_Toc426390591"/>
            <w:bookmarkStart w:id="21178" w:name="_Toc426391995"/>
            <w:bookmarkStart w:id="21179" w:name="_Toc426393398"/>
            <w:bookmarkStart w:id="21180" w:name="_Toc427824983"/>
            <w:bookmarkStart w:id="21181" w:name="_Toc427852796"/>
            <w:bookmarkStart w:id="21182" w:name="_Toc427855036"/>
            <w:bookmarkStart w:id="21183" w:name="_Toc427857237"/>
            <w:bookmarkEnd w:id="21146"/>
            <w:bookmarkEnd w:id="21147"/>
            <w:bookmarkEnd w:id="21148"/>
            <w:bookmarkEnd w:id="21149"/>
            <w:bookmarkEnd w:id="21150"/>
            <w:bookmarkEnd w:id="21151"/>
            <w:bookmarkEnd w:id="21152"/>
            <w:bookmarkEnd w:id="21153"/>
            <w:bookmarkEnd w:id="21154"/>
            <w:bookmarkEnd w:id="21155"/>
            <w:bookmarkEnd w:id="21156"/>
            <w:bookmarkEnd w:id="21157"/>
            <w:bookmarkEnd w:id="21158"/>
            <w:bookmarkEnd w:id="21159"/>
            <w:bookmarkEnd w:id="21160"/>
            <w:bookmarkEnd w:id="21161"/>
            <w:bookmarkEnd w:id="21162"/>
            <w:bookmarkEnd w:id="21163"/>
            <w:bookmarkEnd w:id="21164"/>
            <w:bookmarkEnd w:id="21165"/>
            <w:bookmarkEnd w:id="21166"/>
            <w:bookmarkEnd w:id="21167"/>
            <w:bookmarkEnd w:id="21168"/>
            <w:bookmarkEnd w:id="21169"/>
            <w:bookmarkEnd w:id="21170"/>
            <w:bookmarkEnd w:id="21171"/>
            <w:bookmarkEnd w:id="21172"/>
            <w:bookmarkEnd w:id="21173"/>
            <w:bookmarkEnd w:id="21174"/>
            <w:bookmarkEnd w:id="21175"/>
            <w:bookmarkEnd w:id="21176"/>
            <w:bookmarkEnd w:id="21177"/>
            <w:bookmarkEnd w:id="21178"/>
            <w:bookmarkEnd w:id="21179"/>
            <w:bookmarkEnd w:id="21180"/>
            <w:bookmarkEnd w:id="21181"/>
            <w:bookmarkEnd w:id="21182"/>
            <w:bookmarkEnd w:id="21183"/>
          </w:p>
        </w:tc>
        <w:bookmarkStart w:id="21184" w:name="_Toc425234726"/>
        <w:bookmarkStart w:id="21185" w:name="_Toc425238278"/>
        <w:bookmarkStart w:id="21186" w:name="_Toc425239524"/>
        <w:bookmarkStart w:id="21187" w:name="_Toc425240771"/>
        <w:bookmarkStart w:id="21188" w:name="_Toc425242017"/>
        <w:bookmarkStart w:id="21189" w:name="_Toc425243263"/>
        <w:bookmarkStart w:id="21190" w:name="_Toc425244510"/>
        <w:bookmarkStart w:id="21191" w:name="_Toc425245757"/>
        <w:bookmarkStart w:id="21192" w:name="_Toc425247004"/>
        <w:bookmarkStart w:id="21193" w:name="_Toc425248250"/>
        <w:bookmarkStart w:id="21194" w:name="_Toc425249497"/>
        <w:bookmarkStart w:id="21195" w:name="_Toc425250744"/>
        <w:bookmarkStart w:id="21196" w:name="_Toc425251991"/>
        <w:bookmarkStart w:id="21197" w:name="_Toc425252661"/>
        <w:bookmarkStart w:id="21198" w:name="_Toc425253332"/>
        <w:bookmarkStart w:id="21199" w:name="_Toc425256723"/>
        <w:bookmarkStart w:id="21200" w:name="_Toc425276424"/>
        <w:bookmarkStart w:id="21201" w:name="_Toc425342522"/>
        <w:bookmarkStart w:id="21202" w:name="_Toc425349728"/>
        <w:bookmarkStart w:id="21203" w:name="_Toc425352877"/>
        <w:bookmarkStart w:id="21204" w:name="_Toc425353562"/>
        <w:bookmarkStart w:id="21205" w:name="_Toc425787555"/>
        <w:bookmarkStart w:id="21206" w:name="_Toc425788241"/>
        <w:bookmarkStart w:id="21207" w:name="_Toc425788928"/>
        <w:bookmarkStart w:id="21208" w:name="_Toc425789615"/>
        <w:bookmarkStart w:id="21209" w:name="_Toc425790302"/>
        <w:bookmarkStart w:id="21210" w:name="_Toc425794042"/>
        <w:bookmarkStart w:id="21211" w:name="_Toc426384977"/>
        <w:bookmarkStart w:id="21212" w:name="_Toc426386381"/>
        <w:bookmarkStart w:id="21213" w:name="_Toc426387784"/>
        <w:bookmarkStart w:id="21214" w:name="_Toc426389188"/>
        <w:bookmarkStart w:id="21215" w:name="_Toc426390592"/>
        <w:bookmarkStart w:id="21216" w:name="_Toc426391996"/>
        <w:bookmarkStart w:id="21217" w:name="_Toc426393399"/>
        <w:bookmarkStart w:id="21218" w:name="_Toc427824984"/>
        <w:bookmarkStart w:id="21219" w:name="_Toc427852797"/>
        <w:bookmarkStart w:id="21220" w:name="_Toc427855037"/>
        <w:bookmarkStart w:id="21221" w:name="_Toc427857238"/>
        <w:bookmarkEnd w:id="21184"/>
        <w:bookmarkEnd w:id="21185"/>
        <w:bookmarkEnd w:id="21186"/>
        <w:bookmarkEnd w:id="21187"/>
        <w:bookmarkEnd w:id="21188"/>
        <w:bookmarkEnd w:id="21189"/>
        <w:bookmarkEnd w:id="21190"/>
        <w:bookmarkEnd w:id="21191"/>
        <w:bookmarkEnd w:id="21192"/>
        <w:bookmarkEnd w:id="21193"/>
        <w:bookmarkEnd w:id="21194"/>
        <w:bookmarkEnd w:id="21195"/>
        <w:bookmarkEnd w:id="21196"/>
        <w:bookmarkEnd w:id="21197"/>
        <w:bookmarkEnd w:id="21198"/>
        <w:bookmarkEnd w:id="21199"/>
        <w:bookmarkEnd w:id="21200"/>
        <w:bookmarkEnd w:id="21201"/>
        <w:bookmarkEnd w:id="21202"/>
        <w:bookmarkEnd w:id="21203"/>
        <w:bookmarkEnd w:id="21204"/>
        <w:bookmarkEnd w:id="21205"/>
        <w:bookmarkEnd w:id="21206"/>
        <w:bookmarkEnd w:id="21207"/>
        <w:bookmarkEnd w:id="21208"/>
        <w:bookmarkEnd w:id="21209"/>
        <w:bookmarkEnd w:id="21210"/>
        <w:bookmarkEnd w:id="21211"/>
        <w:bookmarkEnd w:id="21212"/>
        <w:bookmarkEnd w:id="21213"/>
        <w:bookmarkEnd w:id="21214"/>
        <w:bookmarkEnd w:id="21215"/>
        <w:bookmarkEnd w:id="21216"/>
        <w:bookmarkEnd w:id="21217"/>
        <w:bookmarkEnd w:id="21218"/>
        <w:bookmarkEnd w:id="21219"/>
        <w:bookmarkEnd w:id="21220"/>
        <w:bookmarkEnd w:id="21221"/>
      </w:tr>
      <w:tr w:rsidR="00842940" w:rsidRPr="00C106B9" w:rsidDel="00EC6BD9" w14:paraId="3132EECC" w14:textId="5A3A7F51" w:rsidTr="00842940">
        <w:trPr>
          <w:cantSplit/>
          <w:trHeight w:val="314"/>
          <w:jc w:val="center"/>
          <w:del w:id="21222" w:author="Ramasubramani, Hariharan" w:date="2015-07-17T15:04:00Z"/>
          <w:trPrChange w:id="21223" w:author="Ramasubramani, Hariharan" w:date="2015-07-17T14:43:00Z">
            <w:trPr>
              <w:cantSplit/>
              <w:trHeight w:val="314"/>
              <w:jc w:val="center"/>
            </w:trPr>
          </w:trPrChange>
        </w:trPr>
        <w:tc>
          <w:tcPr>
            <w:tcW w:w="1750" w:type="dxa"/>
            <w:tcBorders>
              <w:top w:val="single" w:sz="4" w:space="0" w:color="auto"/>
              <w:left w:val="single" w:sz="4" w:space="0" w:color="auto"/>
              <w:bottom w:val="single" w:sz="4" w:space="0" w:color="auto"/>
              <w:right w:val="single" w:sz="4" w:space="0" w:color="auto"/>
            </w:tcBorders>
            <w:tcPrChange w:id="21224" w:author="Ramasubramani, Hariharan" w:date="2015-07-17T14:43:00Z">
              <w:tcPr>
                <w:tcW w:w="1750" w:type="dxa"/>
                <w:tcBorders>
                  <w:top w:val="single" w:sz="4" w:space="0" w:color="auto"/>
                  <w:left w:val="single" w:sz="4" w:space="0" w:color="auto"/>
                  <w:bottom w:val="single" w:sz="4" w:space="0" w:color="auto"/>
                  <w:right w:val="single" w:sz="4" w:space="0" w:color="auto"/>
                </w:tcBorders>
              </w:tcPr>
            </w:tcPrChange>
          </w:tcPr>
          <w:p w14:paraId="08EB8A0F" w14:textId="008A691E" w:rsidR="00842940" w:rsidRPr="00C106B9" w:rsidDel="00EC6BD9" w:rsidRDefault="00842940">
            <w:pPr>
              <w:pStyle w:val="ListParagraph"/>
              <w:rPr>
                <w:del w:id="21225" w:author="Ramasubramani, Hariharan" w:date="2015-07-17T15:04:00Z"/>
              </w:rPr>
              <w:pPrChange w:id="21226" w:author="Ramasubramani, Hariharan" w:date="2015-07-20T17:41:00Z">
                <w:pPr>
                  <w:ind w:left="-18" w:firstLine="0"/>
                </w:pPr>
              </w:pPrChange>
            </w:pPr>
            <w:del w:id="21227" w:author="Ramasubramani, Hariharan" w:date="2015-07-17T15:04:00Z">
              <w:r w:rsidDel="00EC6BD9">
                <w:delText xml:space="preserve">Record </w:delText>
              </w:r>
              <w:r w:rsidRPr="00C106B9" w:rsidDel="00EC6BD9">
                <w:delText>Source</w:delText>
              </w:r>
              <w:bookmarkStart w:id="21228" w:name="_Toc425234727"/>
              <w:bookmarkStart w:id="21229" w:name="_Toc425238279"/>
              <w:bookmarkStart w:id="21230" w:name="_Toc425239525"/>
              <w:bookmarkStart w:id="21231" w:name="_Toc425240772"/>
              <w:bookmarkStart w:id="21232" w:name="_Toc425242018"/>
              <w:bookmarkStart w:id="21233" w:name="_Toc425243264"/>
              <w:bookmarkStart w:id="21234" w:name="_Toc425244511"/>
              <w:bookmarkStart w:id="21235" w:name="_Toc425245758"/>
              <w:bookmarkStart w:id="21236" w:name="_Toc425247005"/>
              <w:bookmarkStart w:id="21237" w:name="_Toc425248251"/>
              <w:bookmarkStart w:id="21238" w:name="_Toc425249498"/>
              <w:bookmarkStart w:id="21239" w:name="_Toc425250745"/>
              <w:bookmarkStart w:id="21240" w:name="_Toc425251992"/>
              <w:bookmarkStart w:id="21241" w:name="_Toc425252662"/>
              <w:bookmarkStart w:id="21242" w:name="_Toc425253333"/>
              <w:bookmarkStart w:id="21243" w:name="_Toc425256724"/>
              <w:bookmarkStart w:id="21244" w:name="_Toc425276425"/>
              <w:bookmarkStart w:id="21245" w:name="_Toc425342523"/>
              <w:bookmarkStart w:id="21246" w:name="_Toc425349729"/>
              <w:bookmarkStart w:id="21247" w:name="_Toc425352878"/>
              <w:bookmarkStart w:id="21248" w:name="_Toc425353563"/>
              <w:bookmarkStart w:id="21249" w:name="_Toc425787556"/>
              <w:bookmarkStart w:id="21250" w:name="_Toc425788242"/>
              <w:bookmarkStart w:id="21251" w:name="_Toc425788929"/>
              <w:bookmarkStart w:id="21252" w:name="_Toc425789616"/>
              <w:bookmarkStart w:id="21253" w:name="_Toc425790303"/>
              <w:bookmarkStart w:id="21254" w:name="_Toc425794043"/>
              <w:bookmarkStart w:id="21255" w:name="_Toc426384978"/>
              <w:bookmarkStart w:id="21256" w:name="_Toc426386382"/>
              <w:bookmarkStart w:id="21257" w:name="_Toc426387785"/>
              <w:bookmarkStart w:id="21258" w:name="_Toc426389189"/>
              <w:bookmarkStart w:id="21259" w:name="_Toc426390593"/>
              <w:bookmarkStart w:id="21260" w:name="_Toc426391997"/>
              <w:bookmarkStart w:id="21261" w:name="_Toc426393400"/>
              <w:bookmarkStart w:id="21262" w:name="_Toc427824985"/>
              <w:bookmarkStart w:id="21263" w:name="_Toc427852798"/>
              <w:bookmarkStart w:id="21264" w:name="_Toc427855038"/>
              <w:bookmarkStart w:id="21265" w:name="_Toc427857239"/>
              <w:bookmarkEnd w:id="21228"/>
              <w:bookmarkEnd w:id="21229"/>
              <w:bookmarkEnd w:id="21230"/>
              <w:bookmarkEnd w:id="21231"/>
              <w:bookmarkEnd w:id="21232"/>
              <w:bookmarkEnd w:id="21233"/>
              <w:bookmarkEnd w:id="21234"/>
              <w:bookmarkEnd w:id="21235"/>
              <w:bookmarkEnd w:id="21236"/>
              <w:bookmarkEnd w:id="21237"/>
              <w:bookmarkEnd w:id="21238"/>
              <w:bookmarkEnd w:id="21239"/>
              <w:bookmarkEnd w:id="21240"/>
              <w:bookmarkEnd w:id="21241"/>
              <w:bookmarkEnd w:id="21242"/>
              <w:bookmarkEnd w:id="21243"/>
              <w:bookmarkEnd w:id="21244"/>
              <w:bookmarkEnd w:id="21245"/>
              <w:bookmarkEnd w:id="21246"/>
              <w:bookmarkEnd w:id="21247"/>
              <w:bookmarkEnd w:id="21248"/>
              <w:bookmarkEnd w:id="21249"/>
              <w:bookmarkEnd w:id="21250"/>
              <w:bookmarkEnd w:id="21251"/>
              <w:bookmarkEnd w:id="21252"/>
              <w:bookmarkEnd w:id="21253"/>
              <w:bookmarkEnd w:id="21254"/>
              <w:bookmarkEnd w:id="21255"/>
              <w:bookmarkEnd w:id="21256"/>
              <w:bookmarkEnd w:id="21257"/>
              <w:bookmarkEnd w:id="21258"/>
              <w:bookmarkEnd w:id="21259"/>
              <w:bookmarkEnd w:id="21260"/>
              <w:bookmarkEnd w:id="21261"/>
              <w:bookmarkEnd w:id="21262"/>
              <w:bookmarkEnd w:id="21263"/>
              <w:bookmarkEnd w:id="21264"/>
              <w:bookmarkEnd w:id="21265"/>
            </w:del>
          </w:p>
        </w:tc>
        <w:tc>
          <w:tcPr>
            <w:tcW w:w="939" w:type="dxa"/>
            <w:tcBorders>
              <w:top w:val="single" w:sz="4" w:space="0" w:color="auto"/>
              <w:left w:val="single" w:sz="4" w:space="0" w:color="auto"/>
              <w:bottom w:val="single" w:sz="4" w:space="0" w:color="auto"/>
              <w:right w:val="single" w:sz="4" w:space="0" w:color="auto"/>
            </w:tcBorders>
            <w:tcPrChange w:id="21266" w:author="Ramasubramani, Hariharan" w:date="2015-07-17T14:43:00Z">
              <w:tcPr>
                <w:tcW w:w="939" w:type="dxa"/>
                <w:tcBorders>
                  <w:top w:val="single" w:sz="4" w:space="0" w:color="auto"/>
                  <w:left w:val="single" w:sz="4" w:space="0" w:color="auto"/>
                  <w:bottom w:val="single" w:sz="4" w:space="0" w:color="auto"/>
                  <w:right w:val="single" w:sz="4" w:space="0" w:color="auto"/>
                </w:tcBorders>
              </w:tcPr>
            </w:tcPrChange>
          </w:tcPr>
          <w:p w14:paraId="048C4C11" w14:textId="58EF4FBB" w:rsidR="00842940" w:rsidRPr="00C106B9" w:rsidDel="00EC6BD9" w:rsidRDefault="00842940">
            <w:pPr>
              <w:pStyle w:val="ListParagraph"/>
              <w:rPr>
                <w:del w:id="21267" w:author="Ramasubramani, Hariharan" w:date="2015-07-17T15:04:00Z"/>
              </w:rPr>
              <w:pPrChange w:id="21268" w:author="Ramasubramani, Hariharan" w:date="2015-07-20T17:41:00Z">
                <w:pPr>
                  <w:ind w:left="-57" w:firstLine="0"/>
                  <w:jc w:val="center"/>
                </w:pPr>
              </w:pPrChange>
            </w:pPr>
            <w:del w:id="21269" w:author="Ramasubramani, Hariharan" w:date="2015-07-17T15:04:00Z">
              <w:r w:rsidRPr="00C106B9" w:rsidDel="00EC6BD9">
                <w:delText>M</w:delText>
              </w:r>
              <w:bookmarkStart w:id="21270" w:name="_Toc425234728"/>
              <w:bookmarkStart w:id="21271" w:name="_Toc425238280"/>
              <w:bookmarkStart w:id="21272" w:name="_Toc425239526"/>
              <w:bookmarkStart w:id="21273" w:name="_Toc425240773"/>
              <w:bookmarkStart w:id="21274" w:name="_Toc425242019"/>
              <w:bookmarkStart w:id="21275" w:name="_Toc425243265"/>
              <w:bookmarkStart w:id="21276" w:name="_Toc425244512"/>
              <w:bookmarkStart w:id="21277" w:name="_Toc425245759"/>
              <w:bookmarkStart w:id="21278" w:name="_Toc425247006"/>
              <w:bookmarkStart w:id="21279" w:name="_Toc425248252"/>
              <w:bookmarkStart w:id="21280" w:name="_Toc425249499"/>
              <w:bookmarkStart w:id="21281" w:name="_Toc425250746"/>
              <w:bookmarkStart w:id="21282" w:name="_Toc425251993"/>
              <w:bookmarkStart w:id="21283" w:name="_Toc425252663"/>
              <w:bookmarkStart w:id="21284" w:name="_Toc425253334"/>
              <w:bookmarkStart w:id="21285" w:name="_Toc425256725"/>
              <w:bookmarkStart w:id="21286" w:name="_Toc425276426"/>
              <w:bookmarkStart w:id="21287" w:name="_Toc425342524"/>
              <w:bookmarkStart w:id="21288" w:name="_Toc425349730"/>
              <w:bookmarkStart w:id="21289" w:name="_Toc425352879"/>
              <w:bookmarkStart w:id="21290" w:name="_Toc425353564"/>
              <w:bookmarkStart w:id="21291" w:name="_Toc425787557"/>
              <w:bookmarkStart w:id="21292" w:name="_Toc425788243"/>
              <w:bookmarkStart w:id="21293" w:name="_Toc425788930"/>
              <w:bookmarkStart w:id="21294" w:name="_Toc425789617"/>
              <w:bookmarkStart w:id="21295" w:name="_Toc425790304"/>
              <w:bookmarkStart w:id="21296" w:name="_Toc425794044"/>
              <w:bookmarkStart w:id="21297" w:name="_Toc426384979"/>
              <w:bookmarkStart w:id="21298" w:name="_Toc426386383"/>
              <w:bookmarkStart w:id="21299" w:name="_Toc426387786"/>
              <w:bookmarkStart w:id="21300" w:name="_Toc426389190"/>
              <w:bookmarkStart w:id="21301" w:name="_Toc426390594"/>
              <w:bookmarkStart w:id="21302" w:name="_Toc426391998"/>
              <w:bookmarkStart w:id="21303" w:name="_Toc426393401"/>
              <w:bookmarkStart w:id="21304" w:name="_Toc427824986"/>
              <w:bookmarkStart w:id="21305" w:name="_Toc427852799"/>
              <w:bookmarkStart w:id="21306" w:name="_Toc427855039"/>
              <w:bookmarkStart w:id="21307" w:name="_Toc427857240"/>
              <w:bookmarkEnd w:id="21270"/>
              <w:bookmarkEnd w:id="21271"/>
              <w:bookmarkEnd w:id="21272"/>
              <w:bookmarkEnd w:id="21273"/>
              <w:bookmarkEnd w:id="21274"/>
              <w:bookmarkEnd w:id="21275"/>
              <w:bookmarkEnd w:id="21276"/>
              <w:bookmarkEnd w:id="21277"/>
              <w:bookmarkEnd w:id="21278"/>
              <w:bookmarkEnd w:id="21279"/>
              <w:bookmarkEnd w:id="21280"/>
              <w:bookmarkEnd w:id="21281"/>
              <w:bookmarkEnd w:id="21282"/>
              <w:bookmarkEnd w:id="21283"/>
              <w:bookmarkEnd w:id="21284"/>
              <w:bookmarkEnd w:id="21285"/>
              <w:bookmarkEnd w:id="21286"/>
              <w:bookmarkEnd w:id="21287"/>
              <w:bookmarkEnd w:id="21288"/>
              <w:bookmarkEnd w:id="21289"/>
              <w:bookmarkEnd w:id="21290"/>
              <w:bookmarkEnd w:id="21291"/>
              <w:bookmarkEnd w:id="21292"/>
              <w:bookmarkEnd w:id="21293"/>
              <w:bookmarkEnd w:id="21294"/>
              <w:bookmarkEnd w:id="21295"/>
              <w:bookmarkEnd w:id="21296"/>
              <w:bookmarkEnd w:id="21297"/>
              <w:bookmarkEnd w:id="21298"/>
              <w:bookmarkEnd w:id="21299"/>
              <w:bookmarkEnd w:id="21300"/>
              <w:bookmarkEnd w:id="21301"/>
              <w:bookmarkEnd w:id="21302"/>
              <w:bookmarkEnd w:id="21303"/>
              <w:bookmarkEnd w:id="21304"/>
              <w:bookmarkEnd w:id="21305"/>
              <w:bookmarkEnd w:id="21306"/>
              <w:bookmarkEnd w:id="21307"/>
            </w:del>
          </w:p>
        </w:tc>
        <w:tc>
          <w:tcPr>
            <w:tcW w:w="2050" w:type="dxa"/>
            <w:tcBorders>
              <w:top w:val="single" w:sz="4" w:space="0" w:color="auto"/>
              <w:left w:val="single" w:sz="4" w:space="0" w:color="auto"/>
              <w:bottom w:val="single" w:sz="4" w:space="0" w:color="auto"/>
              <w:right w:val="single" w:sz="4" w:space="0" w:color="auto"/>
            </w:tcBorders>
            <w:tcPrChange w:id="21308" w:author="Ramasubramani, Hariharan" w:date="2015-07-17T14:43:00Z">
              <w:tcPr>
                <w:tcW w:w="2050" w:type="dxa"/>
                <w:tcBorders>
                  <w:top w:val="single" w:sz="4" w:space="0" w:color="auto"/>
                  <w:left w:val="single" w:sz="4" w:space="0" w:color="auto"/>
                  <w:bottom w:val="single" w:sz="4" w:space="0" w:color="auto"/>
                  <w:right w:val="single" w:sz="4" w:space="0" w:color="auto"/>
                </w:tcBorders>
              </w:tcPr>
            </w:tcPrChange>
          </w:tcPr>
          <w:p w14:paraId="1A271480" w14:textId="7DD3E1DD" w:rsidR="00842940" w:rsidRPr="001C6FB3" w:rsidDel="00EC6BD9" w:rsidRDefault="00842940">
            <w:pPr>
              <w:pStyle w:val="ListParagraph"/>
              <w:rPr>
                <w:del w:id="21309" w:author="Ramasubramani, Hariharan" w:date="2015-07-17T15:04:00Z"/>
              </w:rPr>
              <w:pPrChange w:id="21310" w:author="Ramasubramani, Hariharan" w:date="2015-07-20T17:41:00Z">
                <w:pPr>
                  <w:ind w:firstLine="0"/>
                  <w:jc w:val="center"/>
                </w:pPr>
              </w:pPrChange>
            </w:pPr>
            <w:del w:id="21311" w:author="Ramasubramani, Hariharan" w:date="2015-07-17T15:04:00Z">
              <w:r w:rsidDel="00EC6BD9">
                <w:delText>Values:</w:delText>
              </w:r>
              <w:bookmarkStart w:id="21312" w:name="_Toc425234729"/>
              <w:bookmarkStart w:id="21313" w:name="_Toc425238281"/>
              <w:bookmarkStart w:id="21314" w:name="_Toc425239527"/>
              <w:bookmarkStart w:id="21315" w:name="_Toc425240774"/>
              <w:bookmarkStart w:id="21316" w:name="_Toc425242020"/>
              <w:bookmarkStart w:id="21317" w:name="_Toc425243266"/>
              <w:bookmarkStart w:id="21318" w:name="_Toc425244513"/>
              <w:bookmarkStart w:id="21319" w:name="_Toc425245760"/>
              <w:bookmarkStart w:id="21320" w:name="_Toc425247007"/>
              <w:bookmarkStart w:id="21321" w:name="_Toc425248253"/>
              <w:bookmarkStart w:id="21322" w:name="_Toc425249500"/>
              <w:bookmarkStart w:id="21323" w:name="_Toc425250747"/>
              <w:bookmarkStart w:id="21324" w:name="_Toc425251994"/>
              <w:bookmarkStart w:id="21325" w:name="_Toc425252664"/>
              <w:bookmarkStart w:id="21326" w:name="_Toc425253335"/>
              <w:bookmarkStart w:id="21327" w:name="_Toc425256726"/>
              <w:bookmarkStart w:id="21328" w:name="_Toc425276427"/>
              <w:bookmarkStart w:id="21329" w:name="_Toc425342525"/>
              <w:bookmarkStart w:id="21330" w:name="_Toc425349731"/>
              <w:bookmarkStart w:id="21331" w:name="_Toc425352880"/>
              <w:bookmarkStart w:id="21332" w:name="_Toc425353565"/>
              <w:bookmarkStart w:id="21333" w:name="_Toc425787558"/>
              <w:bookmarkStart w:id="21334" w:name="_Toc425788244"/>
              <w:bookmarkStart w:id="21335" w:name="_Toc425788931"/>
              <w:bookmarkStart w:id="21336" w:name="_Toc425789618"/>
              <w:bookmarkStart w:id="21337" w:name="_Toc425790305"/>
              <w:bookmarkStart w:id="21338" w:name="_Toc425794045"/>
              <w:bookmarkStart w:id="21339" w:name="_Toc426384980"/>
              <w:bookmarkStart w:id="21340" w:name="_Toc426386384"/>
              <w:bookmarkStart w:id="21341" w:name="_Toc426387787"/>
              <w:bookmarkStart w:id="21342" w:name="_Toc426389191"/>
              <w:bookmarkStart w:id="21343" w:name="_Toc426390595"/>
              <w:bookmarkStart w:id="21344" w:name="_Toc426391999"/>
              <w:bookmarkStart w:id="21345" w:name="_Toc426393402"/>
              <w:bookmarkStart w:id="21346" w:name="_Toc427824987"/>
              <w:bookmarkStart w:id="21347" w:name="_Toc427852800"/>
              <w:bookmarkStart w:id="21348" w:name="_Toc427855040"/>
              <w:bookmarkStart w:id="21349" w:name="_Toc427857241"/>
              <w:bookmarkEnd w:id="21312"/>
              <w:bookmarkEnd w:id="21313"/>
              <w:bookmarkEnd w:id="21314"/>
              <w:bookmarkEnd w:id="21315"/>
              <w:bookmarkEnd w:id="21316"/>
              <w:bookmarkEnd w:id="21317"/>
              <w:bookmarkEnd w:id="21318"/>
              <w:bookmarkEnd w:id="21319"/>
              <w:bookmarkEnd w:id="21320"/>
              <w:bookmarkEnd w:id="21321"/>
              <w:bookmarkEnd w:id="21322"/>
              <w:bookmarkEnd w:id="21323"/>
              <w:bookmarkEnd w:id="21324"/>
              <w:bookmarkEnd w:id="21325"/>
              <w:bookmarkEnd w:id="21326"/>
              <w:bookmarkEnd w:id="21327"/>
              <w:bookmarkEnd w:id="21328"/>
              <w:bookmarkEnd w:id="21329"/>
              <w:bookmarkEnd w:id="21330"/>
              <w:bookmarkEnd w:id="21331"/>
              <w:bookmarkEnd w:id="21332"/>
              <w:bookmarkEnd w:id="21333"/>
              <w:bookmarkEnd w:id="21334"/>
              <w:bookmarkEnd w:id="21335"/>
              <w:bookmarkEnd w:id="21336"/>
              <w:bookmarkEnd w:id="21337"/>
              <w:bookmarkEnd w:id="21338"/>
              <w:bookmarkEnd w:id="21339"/>
              <w:bookmarkEnd w:id="21340"/>
              <w:bookmarkEnd w:id="21341"/>
              <w:bookmarkEnd w:id="21342"/>
              <w:bookmarkEnd w:id="21343"/>
              <w:bookmarkEnd w:id="21344"/>
              <w:bookmarkEnd w:id="21345"/>
              <w:bookmarkEnd w:id="21346"/>
              <w:bookmarkEnd w:id="21347"/>
              <w:bookmarkEnd w:id="21348"/>
              <w:bookmarkEnd w:id="21349"/>
            </w:del>
          </w:p>
          <w:p w14:paraId="684A33C3" w14:textId="448CC802" w:rsidR="00842940" w:rsidRPr="00393DEC" w:rsidDel="00EC6BD9" w:rsidRDefault="00842940">
            <w:pPr>
              <w:pStyle w:val="ListParagraph"/>
              <w:rPr>
                <w:del w:id="21350" w:author="Ramasubramani, Hariharan" w:date="2015-07-17T15:04:00Z"/>
              </w:rPr>
              <w:pPrChange w:id="21351" w:author="Ramasubramani, Hariharan" w:date="2015-07-20T17:41:00Z">
                <w:pPr>
                  <w:pStyle w:val="ListParagraph"/>
                  <w:numPr>
                    <w:numId w:val="4"/>
                  </w:numPr>
                  <w:overflowPunct w:val="0"/>
                  <w:autoSpaceDE w:val="0"/>
                  <w:autoSpaceDN w:val="0"/>
                  <w:adjustRightInd w:val="0"/>
                  <w:ind w:left="148" w:firstLine="0"/>
                  <w:contextualSpacing w:val="0"/>
                  <w:textAlignment w:val="baseline"/>
                </w:pPr>
              </w:pPrChange>
            </w:pPr>
            <w:del w:id="21352" w:author="Ramasubramani, Hariharan" w:date="2015-07-17T15:04:00Z">
              <w:r w:rsidRPr="00393DEC" w:rsidDel="00EC6BD9">
                <w:delText>Internal</w:delText>
              </w:r>
              <w:bookmarkStart w:id="21353" w:name="_Toc425234730"/>
              <w:bookmarkStart w:id="21354" w:name="_Toc425238282"/>
              <w:bookmarkStart w:id="21355" w:name="_Toc425239528"/>
              <w:bookmarkStart w:id="21356" w:name="_Toc425240775"/>
              <w:bookmarkStart w:id="21357" w:name="_Toc425242021"/>
              <w:bookmarkStart w:id="21358" w:name="_Toc425243267"/>
              <w:bookmarkStart w:id="21359" w:name="_Toc425244514"/>
              <w:bookmarkStart w:id="21360" w:name="_Toc425245761"/>
              <w:bookmarkStart w:id="21361" w:name="_Toc425247008"/>
              <w:bookmarkStart w:id="21362" w:name="_Toc425248254"/>
              <w:bookmarkStart w:id="21363" w:name="_Toc425249501"/>
              <w:bookmarkStart w:id="21364" w:name="_Toc425250748"/>
              <w:bookmarkStart w:id="21365" w:name="_Toc425251995"/>
              <w:bookmarkStart w:id="21366" w:name="_Toc425252665"/>
              <w:bookmarkStart w:id="21367" w:name="_Toc425253336"/>
              <w:bookmarkStart w:id="21368" w:name="_Toc425256727"/>
              <w:bookmarkStart w:id="21369" w:name="_Toc425276428"/>
              <w:bookmarkStart w:id="21370" w:name="_Toc425342526"/>
              <w:bookmarkStart w:id="21371" w:name="_Toc425349732"/>
              <w:bookmarkStart w:id="21372" w:name="_Toc425352881"/>
              <w:bookmarkStart w:id="21373" w:name="_Toc425353566"/>
              <w:bookmarkStart w:id="21374" w:name="_Toc425787559"/>
              <w:bookmarkStart w:id="21375" w:name="_Toc425788245"/>
              <w:bookmarkStart w:id="21376" w:name="_Toc425788932"/>
              <w:bookmarkStart w:id="21377" w:name="_Toc425789619"/>
              <w:bookmarkStart w:id="21378" w:name="_Toc425790306"/>
              <w:bookmarkStart w:id="21379" w:name="_Toc425794046"/>
              <w:bookmarkStart w:id="21380" w:name="_Toc426384981"/>
              <w:bookmarkStart w:id="21381" w:name="_Toc426386385"/>
              <w:bookmarkStart w:id="21382" w:name="_Toc426387788"/>
              <w:bookmarkStart w:id="21383" w:name="_Toc426389192"/>
              <w:bookmarkStart w:id="21384" w:name="_Toc426390596"/>
              <w:bookmarkStart w:id="21385" w:name="_Toc426392000"/>
              <w:bookmarkStart w:id="21386" w:name="_Toc426393403"/>
              <w:bookmarkStart w:id="21387" w:name="_Toc427824988"/>
              <w:bookmarkStart w:id="21388" w:name="_Toc427852801"/>
              <w:bookmarkStart w:id="21389" w:name="_Toc427855041"/>
              <w:bookmarkStart w:id="21390" w:name="_Toc427857242"/>
              <w:bookmarkEnd w:id="21353"/>
              <w:bookmarkEnd w:id="21354"/>
              <w:bookmarkEnd w:id="21355"/>
              <w:bookmarkEnd w:id="21356"/>
              <w:bookmarkEnd w:id="21357"/>
              <w:bookmarkEnd w:id="21358"/>
              <w:bookmarkEnd w:id="21359"/>
              <w:bookmarkEnd w:id="21360"/>
              <w:bookmarkEnd w:id="21361"/>
              <w:bookmarkEnd w:id="21362"/>
              <w:bookmarkEnd w:id="21363"/>
              <w:bookmarkEnd w:id="21364"/>
              <w:bookmarkEnd w:id="21365"/>
              <w:bookmarkEnd w:id="21366"/>
              <w:bookmarkEnd w:id="21367"/>
              <w:bookmarkEnd w:id="21368"/>
              <w:bookmarkEnd w:id="21369"/>
              <w:bookmarkEnd w:id="21370"/>
              <w:bookmarkEnd w:id="21371"/>
              <w:bookmarkEnd w:id="21372"/>
              <w:bookmarkEnd w:id="21373"/>
              <w:bookmarkEnd w:id="21374"/>
              <w:bookmarkEnd w:id="21375"/>
              <w:bookmarkEnd w:id="21376"/>
              <w:bookmarkEnd w:id="21377"/>
              <w:bookmarkEnd w:id="21378"/>
              <w:bookmarkEnd w:id="21379"/>
              <w:bookmarkEnd w:id="21380"/>
              <w:bookmarkEnd w:id="21381"/>
              <w:bookmarkEnd w:id="21382"/>
              <w:bookmarkEnd w:id="21383"/>
              <w:bookmarkEnd w:id="21384"/>
              <w:bookmarkEnd w:id="21385"/>
              <w:bookmarkEnd w:id="21386"/>
              <w:bookmarkEnd w:id="21387"/>
              <w:bookmarkEnd w:id="21388"/>
              <w:bookmarkEnd w:id="21389"/>
              <w:bookmarkEnd w:id="21390"/>
            </w:del>
          </w:p>
          <w:p w14:paraId="01B0A1B3" w14:textId="67E1BDC8" w:rsidR="00842940" w:rsidRPr="00C106B9" w:rsidDel="00EC6BD9" w:rsidRDefault="00842940">
            <w:pPr>
              <w:pStyle w:val="ListParagraph"/>
              <w:rPr>
                <w:del w:id="21391" w:author="Ramasubramani, Hariharan" w:date="2015-07-17T15:04:00Z"/>
              </w:rPr>
              <w:pPrChange w:id="21392" w:author="Ramasubramani, Hariharan" w:date="2015-07-20T17:41:00Z">
                <w:pPr>
                  <w:pStyle w:val="ListParagraph"/>
                  <w:numPr>
                    <w:numId w:val="4"/>
                  </w:numPr>
                  <w:overflowPunct w:val="0"/>
                  <w:autoSpaceDE w:val="0"/>
                  <w:autoSpaceDN w:val="0"/>
                  <w:adjustRightInd w:val="0"/>
                  <w:ind w:left="148" w:firstLine="0"/>
                  <w:contextualSpacing w:val="0"/>
                  <w:textAlignment w:val="baseline"/>
                </w:pPr>
              </w:pPrChange>
            </w:pPr>
            <w:del w:id="21393" w:author="Ramasubramani, Hariharan" w:date="2015-07-17T15:04:00Z">
              <w:r w:rsidRPr="00C106B9" w:rsidDel="00EC6BD9">
                <w:delText>External</w:delText>
              </w:r>
              <w:bookmarkStart w:id="21394" w:name="_Toc425234731"/>
              <w:bookmarkStart w:id="21395" w:name="_Toc425238283"/>
              <w:bookmarkStart w:id="21396" w:name="_Toc425239529"/>
              <w:bookmarkStart w:id="21397" w:name="_Toc425240776"/>
              <w:bookmarkStart w:id="21398" w:name="_Toc425242022"/>
              <w:bookmarkStart w:id="21399" w:name="_Toc425243268"/>
              <w:bookmarkStart w:id="21400" w:name="_Toc425244515"/>
              <w:bookmarkStart w:id="21401" w:name="_Toc425245762"/>
              <w:bookmarkStart w:id="21402" w:name="_Toc425247009"/>
              <w:bookmarkStart w:id="21403" w:name="_Toc425248255"/>
              <w:bookmarkStart w:id="21404" w:name="_Toc425249502"/>
              <w:bookmarkStart w:id="21405" w:name="_Toc425250749"/>
              <w:bookmarkStart w:id="21406" w:name="_Toc425251996"/>
              <w:bookmarkStart w:id="21407" w:name="_Toc425252666"/>
              <w:bookmarkStart w:id="21408" w:name="_Toc425253337"/>
              <w:bookmarkStart w:id="21409" w:name="_Toc425256728"/>
              <w:bookmarkStart w:id="21410" w:name="_Toc425276429"/>
              <w:bookmarkStart w:id="21411" w:name="_Toc425342527"/>
              <w:bookmarkStart w:id="21412" w:name="_Toc425349733"/>
              <w:bookmarkStart w:id="21413" w:name="_Toc425352882"/>
              <w:bookmarkStart w:id="21414" w:name="_Toc425353567"/>
              <w:bookmarkStart w:id="21415" w:name="_Toc425787560"/>
              <w:bookmarkStart w:id="21416" w:name="_Toc425788246"/>
              <w:bookmarkStart w:id="21417" w:name="_Toc425788933"/>
              <w:bookmarkStart w:id="21418" w:name="_Toc425789620"/>
              <w:bookmarkStart w:id="21419" w:name="_Toc425790307"/>
              <w:bookmarkStart w:id="21420" w:name="_Toc425794047"/>
              <w:bookmarkStart w:id="21421" w:name="_Toc426384982"/>
              <w:bookmarkStart w:id="21422" w:name="_Toc426386386"/>
              <w:bookmarkStart w:id="21423" w:name="_Toc426387789"/>
              <w:bookmarkStart w:id="21424" w:name="_Toc426389193"/>
              <w:bookmarkStart w:id="21425" w:name="_Toc426390597"/>
              <w:bookmarkStart w:id="21426" w:name="_Toc426392001"/>
              <w:bookmarkStart w:id="21427" w:name="_Toc426393404"/>
              <w:bookmarkStart w:id="21428" w:name="_Toc427824989"/>
              <w:bookmarkStart w:id="21429" w:name="_Toc427852802"/>
              <w:bookmarkStart w:id="21430" w:name="_Toc427855042"/>
              <w:bookmarkStart w:id="21431" w:name="_Toc427857243"/>
              <w:bookmarkEnd w:id="21394"/>
              <w:bookmarkEnd w:id="21395"/>
              <w:bookmarkEnd w:id="21396"/>
              <w:bookmarkEnd w:id="21397"/>
              <w:bookmarkEnd w:id="21398"/>
              <w:bookmarkEnd w:id="21399"/>
              <w:bookmarkEnd w:id="21400"/>
              <w:bookmarkEnd w:id="21401"/>
              <w:bookmarkEnd w:id="21402"/>
              <w:bookmarkEnd w:id="21403"/>
              <w:bookmarkEnd w:id="21404"/>
              <w:bookmarkEnd w:id="21405"/>
              <w:bookmarkEnd w:id="21406"/>
              <w:bookmarkEnd w:id="21407"/>
              <w:bookmarkEnd w:id="21408"/>
              <w:bookmarkEnd w:id="21409"/>
              <w:bookmarkEnd w:id="21410"/>
              <w:bookmarkEnd w:id="21411"/>
              <w:bookmarkEnd w:id="21412"/>
              <w:bookmarkEnd w:id="21413"/>
              <w:bookmarkEnd w:id="21414"/>
              <w:bookmarkEnd w:id="21415"/>
              <w:bookmarkEnd w:id="21416"/>
              <w:bookmarkEnd w:id="21417"/>
              <w:bookmarkEnd w:id="21418"/>
              <w:bookmarkEnd w:id="21419"/>
              <w:bookmarkEnd w:id="21420"/>
              <w:bookmarkEnd w:id="21421"/>
              <w:bookmarkEnd w:id="21422"/>
              <w:bookmarkEnd w:id="21423"/>
              <w:bookmarkEnd w:id="21424"/>
              <w:bookmarkEnd w:id="21425"/>
              <w:bookmarkEnd w:id="21426"/>
              <w:bookmarkEnd w:id="21427"/>
              <w:bookmarkEnd w:id="21428"/>
              <w:bookmarkEnd w:id="21429"/>
              <w:bookmarkEnd w:id="21430"/>
              <w:bookmarkEnd w:id="21431"/>
            </w:del>
          </w:p>
        </w:tc>
        <w:bookmarkStart w:id="21432" w:name="_Toc425234732"/>
        <w:bookmarkStart w:id="21433" w:name="_Toc425238284"/>
        <w:bookmarkStart w:id="21434" w:name="_Toc425239530"/>
        <w:bookmarkStart w:id="21435" w:name="_Toc425240777"/>
        <w:bookmarkStart w:id="21436" w:name="_Toc425242023"/>
        <w:bookmarkStart w:id="21437" w:name="_Toc425243269"/>
        <w:bookmarkStart w:id="21438" w:name="_Toc425244516"/>
        <w:bookmarkStart w:id="21439" w:name="_Toc425245763"/>
        <w:bookmarkStart w:id="21440" w:name="_Toc425247010"/>
        <w:bookmarkStart w:id="21441" w:name="_Toc425248256"/>
        <w:bookmarkStart w:id="21442" w:name="_Toc425249503"/>
        <w:bookmarkStart w:id="21443" w:name="_Toc425250750"/>
        <w:bookmarkStart w:id="21444" w:name="_Toc425251997"/>
        <w:bookmarkStart w:id="21445" w:name="_Toc425252667"/>
        <w:bookmarkStart w:id="21446" w:name="_Toc425253338"/>
        <w:bookmarkStart w:id="21447" w:name="_Toc425256729"/>
        <w:bookmarkStart w:id="21448" w:name="_Toc425276430"/>
        <w:bookmarkStart w:id="21449" w:name="_Toc425342528"/>
        <w:bookmarkStart w:id="21450" w:name="_Toc425349734"/>
        <w:bookmarkStart w:id="21451" w:name="_Toc425352883"/>
        <w:bookmarkStart w:id="21452" w:name="_Toc425353568"/>
        <w:bookmarkStart w:id="21453" w:name="_Toc425787561"/>
        <w:bookmarkStart w:id="21454" w:name="_Toc425788247"/>
        <w:bookmarkStart w:id="21455" w:name="_Toc425788934"/>
        <w:bookmarkStart w:id="21456" w:name="_Toc425789621"/>
        <w:bookmarkStart w:id="21457" w:name="_Toc425790308"/>
        <w:bookmarkStart w:id="21458" w:name="_Toc425794048"/>
        <w:bookmarkStart w:id="21459" w:name="_Toc426384983"/>
        <w:bookmarkStart w:id="21460" w:name="_Toc426386387"/>
        <w:bookmarkStart w:id="21461" w:name="_Toc426387790"/>
        <w:bookmarkStart w:id="21462" w:name="_Toc426389194"/>
        <w:bookmarkStart w:id="21463" w:name="_Toc426390598"/>
        <w:bookmarkStart w:id="21464" w:name="_Toc426392002"/>
        <w:bookmarkStart w:id="21465" w:name="_Toc426393405"/>
        <w:bookmarkStart w:id="21466" w:name="_Toc427824990"/>
        <w:bookmarkStart w:id="21467" w:name="_Toc427852803"/>
        <w:bookmarkStart w:id="21468" w:name="_Toc427855043"/>
        <w:bookmarkStart w:id="21469" w:name="_Toc427857244"/>
        <w:bookmarkEnd w:id="21432"/>
        <w:bookmarkEnd w:id="21433"/>
        <w:bookmarkEnd w:id="21434"/>
        <w:bookmarkEnd w:id="21435"/>
        <w:bookmarkEnd w:id="21436"/>
        <w:bookmarkEnd w:id="21437"/>
        <w:bookmarkEnd w:id="21438"/>
        <w:bookmarkEnd w:id="21439"/>
        <w:bookmarkEnd w:id="21440"/>
        <w:bookmarkEnd w:id="21441"/>
        <w:bookmarkEnd w:id="21442"/>
        <w:bookmarkEnd w:id="21443"/>
        <w:bookmarkEnd w:id="21444"/>
        <w:bookmarkEnd w:id="21445"/>
        <w:bookmarkEnd w:id="21446"/>
        <w:bookmarkEnd w:id="21447"/>
        <w:bookmarkEnd w:id="21448"/>
        <w:bookmarkEnd w:id="21449"/>
        <w:bookmarkEnd w:id="21450"/>
        <w:bookmarkEnd w:id="21451"/>
        <w:bookmarkEnd w:id="21452"/>
        <w:bookmarkEnd w:id="21453"/>
        <w:bookmarkEnd w:id="21454"/>
        <w:bookmarkEnd w:id="21455"/>
        <w:bookmarkEnd w:id="21456"/>
        <w:bookmarkEnd w:id="21457"/>
        <w:bookmarkEnd w:id="21458"/>
        <w:bookmarkEnd w:id="21459"/>
        <w:bookmarkEnd w:id="21460"/>
        <w:bookmarkEnd w:id="21461"/>
        <w:bookmarkEnd w:id="21462"/>
        <w:bookmarkEnd w:id="21463"/>
        <w:bookmarkEnd w:id="21464"/>
        <w:bookmarkEnd w:id="21465"/>
        <w:bookmarkEnd w:id="21466"/>
        <w:bookmarkEnd w:id="21467"/>
        <w:bookmarkEnd w:id="21468"/>
        <w:bookmarkEnd w:id="21469"/>
      </w:tr>
      <w:tr w:rsidR="003C534B" w:rsidRPr="00C106B9" w:rsidDel="00EC6BD9" w14:paraId="346C9098" w14:textId="0D55747C" w:rsidTr="00842940">
        <w:trPr>
          <w:cantSplit/>
          <w:trHeight w:val="314"/>
          <w:jc w:val="center"/>
          <w:del w:id="21470" w:author="Ramasubramani, Hariharan" w:date="2015-07-17T15:04:00Z"/>
          <w:trPrChange w:id="21471" w:author="Ramasubramani, Hariharan" w:date="2015-07-17T14:43:00Z">
            <w:trPr>
              <w:cantSplit/>
              <w:trHeight w:val="314"/>
              <w:jc w:val="center"/>
            </w:trPr>
          </w:trPrChange>
        </w:trPr>
        <w:tc>
          <w:tcPr>
            <w:tcW w:w="1750" w:type="dxa"/>
            <w:tcBorders>
              <w:top w:val="single" w:sz="4" w:space="0" w:color="auto"/>
              <w:left w:val="single" w:sz="4" w:space="0" w:color="auto"/>
              <w:bottom w:val="single" w:sz="4" w:space="0" w:color="auto"/>
              <w:right w:val="single" w:sz="4" w:space="0" w:color="auto"/>
            </w:tcBorders>
            <w:tcPrChange w:id="21472" w:author="Ramasubramani, Hariharan" w:date="2015-07-17T14:43:00Z">
              <w:tcPr>
                <w:tcW w:w="1750" w:type="dxa"/>
                <w:tcBorders>
                  <w:top w:val="single" w:sz="4" w:space="0" w:color="auto"/>
                  <w:left w:val="single" w:sz="4" w:space="0" w:color="auto"/>
                  <w:bottom w:val="single" w:sz="4" w:space="0" w:color="auto"/>
                  <w:right w:val="single" w:sz="4" w:space="0" w:color="auto"/>
                </w:tcBorders>
              </w:tcPr>
            </w:tcPrChange>
          </w:tcPr>
          <w:p w14:paraId="34C62467" w14:textId="062B72BC" w:rsidR="003C534B" w:rsidRPr="00C106B9" w:rsidDel="00EC6BD9" w:rsidRDefault="003C534B">
            <w:pPr>
              <w:pStyle w:val="ListParagraph"/>
              <w:rPr>
                <w:del w:id="21473" w:author="Ramasubramani, Hariharan" w:date="2015-07-17T15:04:00Z"/>
              </w:rPr>
              <w:pPrChange w:id="21474" w:author="Ramasubramani, Hariharan" w:date="2015-07-20T17:41:00Z">
                <w:pPr>
                  <w:ind w:left="-18" w:firstLine="0"/>
                </w:pPr>
              </w:pPrChange>
            </w:pPr>
            <w:del w:id="21475" w:author="Ramasubramani, Hariharan" w:date="2015-07-17T15:04:00Z">
              <w:r w:rsidRPr="00C106B9" w:rsidDel="00EC6BD9">
                <w:delText>Classification</w:delText>
              </w:r>
              <w:bookmarkStart w:id="21476" w:name="_Toc425234733"/>
              <w:bookmarkStart w:id="21477" w:name="_Toc425238285"/>
              <w:bookmarkStart w:id="21478" w:name="_Toc425239531"/>
              <w:bookmarkStart w:id="21479" w:name="_Toc425240778"/>
              <w:bookmarkStart w:id="21480" w:name="_Toc425242024"/>
              <w:bookmarkStart w:id="21481" w:name="_Toc425243270"/>
              <w:bookmarkStart w:id="21482" w:name="_Toc425244517"/>
              <w:bookmarkStart w:id="21483" w:name="_Toc425245764"/>
              <w:bookmarkStart w:id="21484" w:name="_Toc425247011"/>
              <w:bookmarkStart w:id="21485" w:name="_Toc425248257"/>
              <w:bookmarkStart w:id="21486" w:name="_Toc425249504"/>
              <w:bookmarkStart w:id="21487" w:name="_Toc425250751"/>
              <w:bookmarkStart w:id="21488" w:name="_Toc425251998"/>
              <w:bookmarkStart w:id="21489" w:name="_Toc425252668"/>
              <w:bookmarkStart w:id="21490" w:name="_Toc425253339"/>
              <w:bookmarkStart w:id="21491" w:name="_Toc425256730"/>
              <w:bookmarkStart w:id="21492" w:name="_Toc425276431"/>
              <w:bookmarkStart w:id="21493" w:name="_Toc425342529"/>
              <w:bookmarkStart w:id="21494" w:name="_Toc425349735"/>
              <w:bookmarkStart w:id="21495" w:name="_Toc425352884"/>
              <w:bookmarkStart w:id="21496" w:name="_Toc425353569"/>
              <w:bookmarkStart w:id="21497" w:name="_Toc425787562"/>
              <w:bookmarkStart w:id="21498" w:name="_Toc425788248"/>
              <w:bookmarkStart w:id="21499" w:name="_Toc425788935"/>
              <w:bookmarkStart w:id="21500" w:name="_Toc425789622"/>
              <w:bookmarkStart w:id="21501" w:name="_Toc425790309"/>
              <w:bookmarkStart w:id="21502" w:name="_Toc425794049"/>
              <w:bookmarkStart w:id="21503" w:name="_Toc426384984"/>
              <w:bookmarkStart w:id="21504" w:name="_Toc426386388"/>
              <w:bookmarkStart w:id="21505" w:name="_Toc426387791"/>
              <w:bookmarkStart w:id="21506" w:name="_Toc426389195"/>
              <w:bookmarkStart w:id="21507" w:name="_Toc426390599"/>
              <w:bookmarkStart w:id="21508" w:name="_Toc426392003"/>
              <w:bookmarkStart w:id="21509" w:name="_Toc426393406"/>
              <w:bookmarkStart w:id="21510" w:name="_Toc427824991"/>
              <w:bookmarkStart w:id="21511" w:name="_Toc427852804"/>
              <w:bookmarkStart w:id="21512" w:name="_Toc427855044"/>
              <w:bookmarkStart w:id="21513" w:name="_Toc427857245"/>
              <w:bookmarkEnd w:id="21476"/>
              <w:bookmarkEnd w:id="21477"/>
              <w:bookmarkEnd w:id="21478"/>
              <w:bookmarkEnd w:id="21479"/>
              <w:bookmarkEnd w:id="21480"/>
              <w:bookmarkEnd w:id="21481"/>
              <w:bookmarkEnd w:id="21482"/>
              <w:bookmarkEnd w:id="21483"/>
              <w:bookmarkEnd w:id="21484"/>
              <w:bookmarkEnd w:id="21485"/>
              <w:bookmarkEnd w:id="21486"/>
              <w:bookmarkEnd w:id="21487"/>
              <w:bookmarkEnd w:id="21488"/>
              <w:bookmarkEnd w:id="21489"/>
              <w:bookmarkEnd w:id="21490"/>
              <w:bookmarkEnd w:id="21491"/>
              <w:bookmarkEnd w:id="21492"/>
              <w:bookmarkEnd w:id="21493"/>
              <w:bookmarkEnd w:id="21494"/>
              <w:bookmarkEnd w:id="21495"/>
              <w:bookmarkEnd w:id="21496"/>
              <w:bookmarkEnd w:id="21497"/>
              <w:bookmarkEnd w:id="21498"/>
              <w:bookmarkEnd w:id="21499"/>
              <w:bookmarkEnd w:id="21500"/>
              <w:bookmarkEnd w:id="21501"/>
              <w:bookmarkEnd w:id="21502"/>
              <w:bookmarkEnd w:id="21503"/>
              <w:bookmarkEnd w:id="21504"/>
              <w:bookmarkEnd w:id="21505"/>
              <w:bookmarkEnd w:id="21506"/>
              <w:bookmarkEnd w:id="21507"/>
              <w:bookmarkEnd w:id="21508"/>
              <w:bookmarkEnd w:id="21509"/>
              <w:bookmarkEnd w:id="21510"/>
              <w:bookmarkEnd w:id="21511"/>
              <w:bookmarkEnd w:id="21512"/>
              <w:bookmarkEnd w:id="21513"/>
            </w:del>
          </w:p>
        </w:tc>
        <w:tc>
          <w:tcPr>
            <w:tcW w:w="939" w:type="dxa"/>
            <w:tcBorders>
              <w:top w:val="single" w:sz="4" w:space="0" w:color="auto"/>
              <w:left w:val="single" w:sz="4" w:space="0" w:color="auto"/>
              <w:bottom w:val="single" w:sz="4" w:space="0" w:color="auto"/>
              <w:right w:val="single" w:sz="4" w:space="0" w:color="auto"/>
            </w:tcBorders>
            <w:tcPrChange w:id="21514" w:author="Ramasubramani, Hariharan" w:date="2015-07-17T14:43:00Z">
              <w:tcPr>
                <w:tcW w:w="939" w:type="dxa"/>
                <w:tcBorders>
                  <w:top w:val="single" w:sz="4" w:space="0" w:color="auto"/>
                  <w:left w:val="single" w:sz="4" w:space="0" w:color="auto"/>
                  <w:bottom w:val="single" w:sz="4" w:space="0" w:color="auto"/>
                  <w:right w:val="single" w:sz="4" w:space="0" w:color="auto"/>
                </w:tcBorders>
              </w:tcPr>
            </w:tcPrChange>
          </w:tcPr>
          <w:p w14:paraId="3BD23938" w14:textId="4BDD4A99" w:rsidR="003C534B" w:rsidRPr="00C106B9" w:rsidDel="00EC6BD9" w:rsidRDefault="003C534B">
            <w:pPr>
              <w:pStyle w:val="ListParagraph"/>
              <w:rPr>
                <w:del w:id="21515" w:author="Ramasubramani, Hariharan" w:date="2015-07-17T15:04:00Z"/>
              </w:rPr>
              <w:pPrChange w:id="21516" w:author="Ramasubramani, Hariharan" w:date="2015-07-20T17:41:00Z">
                <w:pPr>
                  <w:ind w:left="-57" w:firstLine="0"/>
                  <w:jc w:val="center"/>
                </w:pPr>
              </w:pPrChange>
            </w:pPr>
            <w:del w:id="21517" w:author="Ramasubramani, Hariharan" w:date="2015-07-17T15:04:00Z">
              <w:r w:rsidRPr="00C106B9" w:rsidDel="00EC6BD9">
                <w:delText>M</w:delText>
              </w:r>
              <w:bookmarkStart w:id="21518" w:name="_Toc425234734"/>
              <w:bookmarkStart w:id="21519" w:name="_Toc425238286"/>
              <w:bookmarkStart w:id="21520" w:name="_Toc425239532"/>
              <w:bookmarkStart w:id="21521" w:name="_Toc425240779"/>
              <w:bookmarkStart w:id="21522" w:name="_Toc425242025"/>
              <w:bookmarkStart w:id="21523" w:name="_Toc425243271"/>
              <w:bookmarkStart w:id="21524" w:name="_Toc425244518"/>
              <w:bookmarkStart w:id="21525" w:name="_Toc425245765"/>
              <w:bookmarkStart w:id="21526" w:name="_Toc425247012"/>
              <w:bookmarkStart w:id="21527" w:name="_Toc425248258"/>
              <w:bookmarkStart w:id="21528" w:name="_Toc425249505"/>
              <w:bookmarkStart w:id="21529" w:name="_Toc425250752"/>
              <w:bookmarkStart w:id="21530" w:name="_Toc425251999"/>
              <w:bookmarkStart w:id="21531" w:name="_Toc425252669"/>
              <w:bookmarkStart w:id="21532" w:name="_Toc425253340"/>
              <w:bookmarkStart w:id="21533" w:name="_Toc425256731"/>
              <w:bookmarkStart w:id="21534" w:name="_Toc425276432"/>
              <w:bookmarkStart w:id="21535" w:name="_Toc425342530"/>
              <w:bookmarkStart w:id="21536" w:name="_Toc425349736"/>
              <w:bookmarkStart w:id="21537" w:name="_Toc425352885"/>
              <w:bookmarkStart w:id="21538" w:name="_Toc425353570"/>
              <w:bookmarkStart w:id="21539" w:name="_Toc425787563"/>
              <w:bookmarkStart w:id="21540" w:name="_Toc425788249"/>
              <w:bookmarkStart w:id="21541" w:name="_Toc425788936"/>
              <w:bookmarkStart w:id="21542" w:name="_Toc425789623"/>
              <w:bookmarkStart w:id="21543" w:name="_Toc425790310"/>
              <w:bookmarkStart w:id="21544" w:name="_Toc425794050"/>
              <w:bookmarkStart w:id="21545" w:name="_Toc426384985"/>
              <w:bookmarkStart w:id="21546" w:name="_Toc426386389"/>
              <w:bookmarkStart w:id="21547" w:name="_Toc426387792"/>
              <w:bookmarkStart w:id="21548" w:name="_Toc426389196"/>
              <w:bookmarkStart w:id="21549" w:name="_Toc426390600"/>
              <w:bookmarkStart w:id="21550" w:name="_Toc426392004"/>
              <w:bookmarkStart w:id="21551" w:name="_Toc426393407"/>
              <w:bookmarkStart w:id="21552" w:name="_Toc427824992"/>
              <w:bookmarkStart w:id="21553" w:name="_Toc427852805"/>
              <w:bookmarkStart w:id="21554" w:name="_Toc427855045"/>
              <w:bookmarkStart w:id="21555" w:name="_Toc427857246"/>
              <w:bookmarkEnd w:id="21518"/>
              <w:bookmarkEnd w:id="21519"/>
              <w:bookmarkEnd w:id="21520"/>
              <w:bookmarkEnd w:id="21521"/>
              <w:bookmarkEnd w:id="21522"/>
              <w:bookmarkEnd w:id="21523"/>
              <w:bookmarkEnd w:id="21524"/>
              <w:bookmarkEnd w:id="21525"/>
              <w:bookmarkEnd w:id="21526"/>
              <w:bookmarkEnd w:id="21527"/>
              <w:bookmarkEnd w:id="21528"/>
              <w:bookmarkEnd w:id="21529"/>
              <w:bookmarkEnd w:id="21530"/>
              <w:bookmarkEnd w:id="21531"/>
              <w:bookmarkEnd w:id="21532"/>
              <w:bookmarkEnd w:id="21533"/>
              <w:bookmarkEnd w:id="21534"/>
              <w:bookmarkEnd w:id="21535"/>
              <w:bookmarkEnd w:id="21536"/>
              <w:bookmarkEnd w:id="21537"/>
              <w:bookmarkEnd w:id="21538"/>
              <w:bookmarkEnd w:id="21539"/>
              <w:bookmarkEnd w:id="21540"/>
              <w:bookmarkEnd w:id="21541"/>
              <w:bookmarkEnd w:id="21542"/>
              <w:bookmarkEnd w:id="21543"/>
              <w:bookmarkEnd w:id="21544"/>
              <w:bookmarkEnd w:id="21545"/>
              <w:bookmarkEnd w:id="21546"/>
              <w:bookmarkEnd w:id="21547"/>
              <w:bookmarkEnd w:id="21548"/>
              <w:bookmarkEnd w:id="21549"/>
              <w:bookmarkEnd w:id="21550"/>
              <w:bookmarkEnd w:id="21551"/>
              <w:bookmarkEnd w:id="21552"/>
              <w:bookmarkEnd w:id="21553"/>
              <w:bookmarkEnd w:id="21554"/>
              <w:bookmarkEnd w:id="21555"/>
            </w:del>
          </w:p>
        </w:tc>
        <w:tc>
          <w:tcPr>
            <w:tcW w:w="2050" w:type="dxa"/>
            <w:tcBorders>
              <w:top w:val="single" w:sz="4" w:space="0" w:color="auto"/>
              <w:left w:val="single" w:sz="4" w:space="0" w:color="auto"/>
              <w:bottom w:val="single" w:sz="4" w:space="0" w:color="auto"/>
              <w:right w:val="single" w:sz="4" w:space="0" w:color="auto"/>
            </w:tcBorders>
            <w:tcPrChange w:id="21556" w:author="Ramasubramani, Hariharan" w:date="2015-07-17T14:43:00Z">
              <w:tcPr>
                <w:tcW w:w="2050" w:type="dxa"/>
                <w:tcBorders>
                  <w:top w:val="single" w:sz="4" w:space="0" w:color="auto"/>
                  <w:left w:val="single" w:sz="4" w:space="0" w:color="auto"/>
                  <w:bottom w:val="single" w:sz="4" w:space="0" w:color="auto"/>
                  <w:right w:val="single" w:sz="4" w:space="0" w:color="auto"/>
                </w:tcBorders>
              </w:tcPr>
            </w:tcPrChange>
          </w:tcPr>
          <w:p w14:paraId="0294BD2E" w14:textId="6D9BCEB2" w:rsidR="003C534B" w:rsidRPr="00C106B9" w:rsidDel="00EC6BD9" w:rsidRDefault="003C534B">
            <w:pPr>
              <w:pStyle w:val="ListParagraph"/>
              <w:rPr>
                <w:del w:id="21557" w:author="Ramasubramani, Hariharan" w:date="2015-07-17T15:04:00Z"/>
              </w:rPr>
              <w:pPrChange w:id="21558" w:author="Ramasubramani, Hariharan" w:date="2015-07-20T17:41:00Z">
                <w:pPr>
                  <w:ind w:firstLine="0"/>
                </w:pPr>
              </w:pPrChange>
            </w:pPr>
            <w:del w:id="21559" w:author="Ramasubramani, Hariharan" w:date="2015-07-17T15:04:00Z">
              <w:r w:rsidRPr="00C106B9" w:rsidDel="00EC6BD9">
                <w:delText xml:space="preserve">See: </w:delText>
              </w:r>
              <w:r w:rsidDel="00EC6BD9">
                <w:delText>Unique Forms Spreadsheet (CR 409)</w:delText>
              </w:r>
              <w:bookmarkStart w:id="21560" w:name="_Toc425234735"/>
              <w:bookmarkStart w:id="21561" w:name="_Toc425238287"/>
              <w:bookmarkStart w:id="21562" w:name="_Toc425239533"/>
              <w:bookmarkStart w:id="21563" w:name="_Toc425240780"/>
              <w:bookmarkStart w:id="21564" w:name="_Toc425242026"/>
              <w:bookmarkStart w:id="21565" w:name="_Toc425243272"/>
              <w:bookmarkStart w:id="21566" w:name="_Toc425244519"/>
              <w:bookmarkStart w:id="21567" w:name="_Toc425245766"/>
              <w:bookmarkStart w:id="21568" w:name="_Toc425247013"/>
              <w:bookmarkStart w:id="21569" w:name="_Toc425248259"/>
              <w:bookmarkStart w:id="21570" w:name="_Toc425249506"/>
              <w:bookmarkStart w:id="21571" w:name="_Toc425250753"/>
              <w:bookmarkStart w:id="21572" w:name="_Toc425252000"/>
              <w:bookmarkStart w:id="21573" w:name="_Toc425252670"/>
              <w:bookmarkStart w:id="21574" w:name="_Toc425253341"/>
              <w:bookmarkStart w:id="21575" w:name="_Toc425256732"/>
              <w:bookmarkStart w:id="21576" w:name="_Toc425276433"/>
              <w:bookmarkStart w:id="21577" w:name="_Toc425342531"/>
              <w:bookmarkStart w:id="21578" w:name="_Toc425349737"/>
              <w:bookmarkStart w:id="21579" w:name="_Toc425352886"/>
              <w:bookmarkStart w:id="21580" w:name="_Toc425353571"/>
              <w:bookmarkStart w:id="21581" w:name="_Toc425787564"/>
              <w:bookmarkStart w:id="21582" w:name="_Toc425788250"/>
              <w:bookmarkStart w:id="21583" w:name="_Toc425788937"/>
              <w:bookmarkStart w:id="21584" w:name="_Toc425789624"/>
              <w:bookmarkStart w:id="21585" w:name="_Toc425790311"/>
              <w:bookmarkStart w:id="21586" w:name="_Toc425794051"/>
              <w:bookmarkStart w:id="21587" w:name="_Toc426384986"/>
              <w:bookmarkStart w:id="21588" w:name="_Toc426386390"/>
              <w:bookmarkStart w:id="21589" w:name="_Toc426387793"/>
              <w:bookmarkStart w:id="21590" w:name="_Toc426389197"/>
              <w:bookmarkStart w:id="21591" w:name="_Toc426390601"/>
              <w:bookmarkStart w:id="21592" w:name="_Toc426392005"/>
              <w:bookmarkStart w:id="21593" w:name="_Toc426393408"/>
              <w:bookmarkStart w:id="21594" w:name="_Toc427824993"/>
              <w:bookmarkStart w:id="21595" w:name="_Toc427852806"/>
              <w:bookmarkStart w:id="21596" w:name="_Toc427855046"/>
              <w:bookmarkStart w:id="21597" w:name="_Toc427857247"/>
              <w:bookmarkEnd w:id="21560"/>
              <w:bookmarkEnd w:id="21561"/>
              <w:bookmarkEnd w:id="21562"/>
              <w:bookmarkEnd w:id="21563"/>
              <w:bookmarkEnd w:id="21564"/>
              <w:bookmarkEnd w:id="21565"/>
              <w:bookmarkEnd w:id="21566"/>
              <w:bookmarkEnd w:id="21567"/>
              <w:bookmarkEnd w:id="21568"/>
              <w:bookmarkEnd w:id="21569"/>
              <w:bookmarkEnd w:id="21570"/>
              <w:bookmarkEnd w:id="21571"/>
              <w:bookmarkEnd w:id="21572"/>
              <w:bookmarkEnd w:id="21573"/>
              <w:bookmarkEnd w:id="21574"/>
              <w:bookmarkEnd w:id="21575"/>
              <w:bookmarkEnd w:id="21576"/>
              <w:bookmarkEnd w:id="21577"/>
              <w:bookmarkEnd w:id="21578"/>
              <w:bookmarkEnd w:id="21579"/>
              <w:bookmarkEnd w:id="21580"/>
              <w:bookmarkEnd w:id="21581"/>
              <w:bookmarkEnd w:id="21582"/>
              <w:bookmarkEnd w:id="21583"/>
              <w:bookmarkEnd w:id="21584"/>
              <w:bookmarkEnd w:id="21585"/>
              <w:bookmarkEnd w:id="21586"/>
              <w:bookmarkEnd w:id="21587"/>
              <w:bookmarkEnd w:id="21588"/>
              <w:bookmarkEnd w:id="21589"/>
              <w:bookmarkEnd w:id="21590"/>
              <w:bookmarkEnd w:id="21591"/>
              <w:bookmarkEnd w:id="21592"/>
              <w:bookmarkEnd w:id="21593"/>
              <w:bookmarkEnd w:id="21594"/>
              <w:bookmarkEnd w:id="21595"/>
              <w:bookmarkEnd w:id="21596"/>
              <w:bookmarkEnd w:id="21597"/>
            </w:del>
          </w:p>
        </w:tc>
        <w:bookmarkStart w:id="21598" w:name="_Toc425234736"/>
        <w:bookmarkStart w:id="21599" w:name="_Toc425238288"/>
        <w:bookmarkStart w:id="21600" w:name="_Toc425239534"/>
        <w:bookmarkStart w:id="21601" w:name="_Toc425240781"/>
        <w:bookmarkStart w:id="21602" w:name="_Toc425242027"/>
        <w:bookmarkStart w:id="21603" w:name="_Toc425243273"/>
        <w:bookmarkStart w:id="21604" w:name="_Toc425244520"/>
        <w:bookmarkStart w:id="21605" w:name="_Toc425245767"/>
        <w:bookmarkStart w:id="21606" w:name="_Toc425247014"/>
        <w:bookmarkStart w:id="21607" w:name="_Toc425248260"/>
        <w:bookmarkStart w:id="21608" w:name="_Toc425249507"/>
        <w:bookmarkStart w:id="21609" w:name="_Toc425250754"/>
        <w:bookmarkStart w:id="21610" w:name="_Toc425252001"/>
        <w:bookmarkStart w:id="21611" w:name="_Toc425252671"/>
        <w:bookmarkStart w:id="21612" w:name="_Toc425253342"/>
        <w:bookmarkStart w:id="21613" w:name="_Toc425256733"/>
        <w:bookmarkStart w:id="21614" w:name="_Toc425276434"/>
        <w:bookmarkStart w:id="21615" w:name="_Toc425342532"/>
        <w:bookmarkStart w:id="21616" w:name="_Toc425349738"/>
        <w:bookmarkStart w:id="21617" w:name="_Toc425352887"/>
        <w:bookmarkStart w:id="21618" w:name="_Toc425353572"/>
        <w:bookmarkStart w:id="21619" w:name="_Toc425787565"/>
        <w:bookmarkStart w:id="21620" w:name="_Toc425788251"/>
        <w:bookmarkStart w:id="21621" w:name="_Toc425788938"/>
        <w:bookmarkStart w:id="21622" w:name="_Toc425789625"/>
        <w:bookmarkStart w:id="21623" w:name="_Toc425790312"/>
        <w:bookmarkStart w:id="21624" w:name="_Toc425794052"/>
        <w:bookmarkStart w:id="21625" w:name="_Toc426384987"/>
        <w:bookmarkStart w:id="21626" w:name="_Toc426386391"/>
        <w:bookmarkStart w:id="21627" w:name="_Toc426387794"/>
        <w:bookmarkStart w:id="21628" w:name="_Toc426389198"/>
        <w:bookmarkStart w:id="21629" w:name="_Toc426390602"/>
        <w:bookmarkStart w:id="21630" w:name="_Toc426392006"/>
        <w:bookmarkStart w:id="21631" w:name="_Toc426393409"/>
        <w:bookmarkStart w:id="21632" w:name="_Toc427824994"/>
        <w:bookmarkStart w:id="21633" w:name="_Toc427852807"/>
        <w:bookmarkStart w:id="21634" w:name="_Toc427855047"/>
        <w:bookmarkStart w:id="21635" w:name="_Toc427857248"/>
        <w:bookmarkEnd w:id="21598"/>
        <w:bookmarkEnd w:id="21599"/>
        <w:bookmarkEnd w:id="21600"/>
        <w:bookmarkEnd w:id="21601"/>
        <w:bookmarkEnd w:id="21602"/>
        <w:bookmarkEnd w:id="21603"/>
        <w:bookmarkEnd w:id="21604"/>
        <w:bookmarkEnd w:id="21605"/>
        <w:bookmarkEnd w:id="21606"/>
        <w:bookmarkEnd w:id="21607"/>
        <w:bookmarkEnd w:id="21608"/>
        <w:bookmarkEnd w:id="21609"/>
        <w:bookmarkEnd w:id="21610"/>
        <w:bookmarkEnd w:id="21611"/>
        <w:bookmarkEnd w:id="21612"/>
        <w:bookmarkEnd w:id="21613"/>
        <w:bookmarkEnd w:id="21614"/>
        <w:bookmarkEnd w:id="21615"/>
        <w:bookmarkEnd w:id="21616"/>
        <w:bookmarkEnd w:id="21617"/>
        <w:bookmarkEnd w:id="21618"/>
        <w:bookmarkEnd w:id="21619"/>
        <w:bookmarkEnd w:id="21620"/>
        <w:bookmarkEnd w:id="21621"/>
        <w:bookmarkEnd w:id="21622"/>
        <w:bookmarkEnd w:id="21623"/>
        <w:bookmarkEnd w:id="21624"/>
        <w:bookmarkEnd w:id="21625"/>
        <w:bookmarkEnd w:id="21626"/>
        <w:bookmarkEnd w:id="21627"/>
        <w:bookmarkEnd w:id="21628"/>
        <w:bookmarkEnd w:id="21629"/>
        <w:bookmarkEnd w:id="21630"/>
        <w:bookmarkEnd w:id="21631"/>
        <w:bookmarkEnd w:id="21632"/>
        <w:bookmarkEnd w:id="21633"/>
        <w:bookmarkEnd w:id="21634"/>
        <w:bookmarkEnd w:id="21635"/>
      </w:tr>
      <w:tr w:rsidR="003C534B" w:rsidRPr="00C106B9" w:rsidDel="00EC6BD9" w14:paraId="7155A39E" w14:textId="51AD552D" w:rsidTr="00842940">
        <w:trPr>
          <w:cantSplit/>
          <w:trHeight w:val="314"/>
          <w:jc w:val="center"/>
          <w:del w:id="21636" w:author="Ramasubramani, Hariharan" w:date="2015-07-17T15:04:00Z"/>
          <w:trPrChange w:id="21637" w:author="Ramasubramani, Hariharan" w:date="2015-07-17T14:43:00Z">
            <w:trPr>
              <w:cantSplit/>
              <w:trHeight w:val="314"/>
              <w:jc w:val="center"/>
            </w:trPr>
          </w:trPrChange>
        </w:trPr>
        <w:tc>
          <w:tcPr>
            <w:tcW w:w="1750" w:type="dxa"/>
            <w:tcBorders>
              <w:top w:val="single" w:sz="4" w:space="0" w:color="auto"/>
              <w:left w:val="single" w:sz="4" w:space="0" w:color="auto"/>
              <w:bottom w:val="single" w:sz="4" w:space="0" w:color="auto"/>
              <w:right w:val="single" w:sz="4" w:space="0" w:color="auto"/>
            </w:tcBorders>
            <w:tcPrChange w:id="21638" w:author="Ramasubramani, Hariharan" w:date="2015-07-17T14:43:00Z">
              <w:tcPr>
                <w:tcW w:w="1750" w:type="dxa"/>
                <w:tcBorders>
                  <w:top w:val="single" w:sz="4" w:space="0" w:color="auto"/>
                  <w:left w:val="single" w:sz="4" w:space="0" w:color="auto"/>
                  <w:bottom w:val="single" w:sz="4" w:space="0" w:color="auto"/>
                  <w:right w:val="single" w:sz="4" w:space="0" w:color="auto"/>
                </w:tcBorders>
              </w:tcPr>
            </w:tcPrChange>
          </w:tcPr>
          <w:p w14:paraId="7EB6122A" w14:textId="2262693A" w:rsidR="003C534B" w:rsidRPr="00C106B9" w:rsidDel="00EC6BD9" w:rsidRDefault="003C534B">
            <w:pPr>
              <w:pStyle w:val="ListParagraph"/>
              <w:rPr>
                <w:del w:id="21639" w:author="Ramasubramani, Hariharan" w:date="2015-07-17T15:04:00Z"/>
              </w:rPr>
              <w:pPrChange w:id="21640" w:author="Ramasubramani, Hariharan" w:date="2015-07-20T17:41:00Z">
                <w:pPr>
                  <w:ind w:left="-18" w:firstLine="0"/>
                </w:pPr>
              </w:pPrChange>
            </w:pPr>
            <w:del w:id="21641" w:author="Ramasubramani, Hariharan" w:date="2015-07-17T15:04:00Z">
              <w:r w:rsidRPr="00C106B9" w:rsidDel="00EC6BD9">
                <w:delText>Sub-classification</w:delText>
              </w:r>
              <w:bookmarkStart w:id="21642" w:name="_Toc425234737"/>
              <w:bookmarkStart w:id="21643" w:name="_Toc425238289"/>
              <w:bookmarkStart w:id="21644" w:name="_Toc425239535"/>
              <w:bookmarkStart w:id="21645" w:name="_Toc425240782"/>
              <w:bookmarkStart w:id="21646" w:name="_Toc425242028"/>
              <w:bookmarkStart w:id="21647" w:name="_Toc425243274"/>
              <w:bookmarkStart w:id="21648" w:name="_Toc425244521"/>
              <w:bookmarkStart w:id="21649" w:name="_Toc425245768"/>
              <w:bookmarkStart w:id="21650" w:name="_Toc425247015"/>
              <w:bookmarkStart w:id="21651" w:name="_Toc425248261"/>
              <w:bookmarkStart w:id="21652" w:name="_Toc425249508"/>
              <w:bookmarkStart w:id="21653" w:name="_Toc425250755"/>
              <w:bookmarkStart w:id="21654" w:name="_Toc425252002"/>
              <w:bookmarkStart w:id="21655" w:name="_Toc425252672"/>
              <w:bookmarkStart w:id="21656" w:name="_Toc425253343"/>
              <w:bookmarkStart w:id="21657" w:name="_Toc425256734"/>
              <w:bookmarkStart w:id="21658" w:name="_Toc425276435"/>
              <w:bookmarkStart w:id="21659" w:name="_Toc425342533"/>
              <w:bookmarkStart w:id="21660" w:name="_Toc425349739"/>
              <w:bookmarkStart w:id="21661" w:name="_Toc425352888"/>
              <w:bookmarkStart w:id="21662" w:name="_Toc425353573"/>
              <w:bookmarkStart w:id="21663" w:name="_Toc425787566"/>
              <w:bookmarkStart w:id="21664" w:name="_Toc425788252"/>
              <w:bookmarkStart w:id="21665" w:name="_Toc425788939"/>
              <w:bookmarkStart w:id="21666" w:name="_Toc425789626"/>
              <w:bookmarkStart w:id="21667" w:name="_Toc425790313"/>
              <w:bookmarkStart w:id="21668" w:name="_Toc425794053"/>
              <w:bookmarkStart w:id="21669" w:name="_Toc426384988"/>
              <w:bookmarkStart w:id="21670" w:name="_Toc426386392"/>
              <w:bookmarkStart w:id="21671" w:name="_Toc426387795"/>
              <w:bookmarkStart w:id="21672" w:name="_Toc426389199"/>
              <w:bookmarkStart w:id="21673" w:name="_Toc426390603"/>
              <w:bookmarkStart w:id="21674" w:name="_Toc426392007"/>
              <w:bookmarkStart w:id="21675" w:name="_Toc426393410"/>
              <w:bookmarkStart w:id="21676" w:name="_Toc427824995"/>
              <w:bookmarkStart w:id="21677" w:name="_Toc427852808"/>
              <w:bookmarkStart w:id="21678" w:name="_Toc427855048"/>
              <w:bookmarkStart w:id="21679" w:name="_Toc427857249"/>
              <w:bookmarkEnd w:id="21642"/>
              <w:bookmarkEnd w:id="21643"/>
              <w:bookmarkEnd w:id="21644"/>
              <w:bookmarkEnd w:id="21645"/>
              <w:bookmarkEnd w:id="21646"/>
              <w:bookmarkEnd w:id="21647"/>
              <w:bookmarkEnd w:id="21648"/>
              <w:bookmarkEnd w:id="21649"/>
              <w:bookmarkEnd w:id="21650"/>
              <w:bookmarkEnd w:id="21651"/>
              <w:bookmarkEnd w:id="21652"/>
              <w:bookmarkEnd w:id="21653"/>
              <w:bookmarkEnd w:id="21654"/>
              <w:bookmarkEnd w:id="21655"/>
              <w:bookmarkEnd w:id="21656"/>
              <w:bookmarkEnd w:id="21657"/>
              <w:bookmarkEnd w:id="21658"/>
              <w:bookmarkEnd w:id="21659"/>
              <w:bookmarkEnd w:id="21660"/>
              <w:bookmarkEnd w:id="21661"/>
              <w:bookmarkEnd w:id="21662"/>
              <w:bookmarkEnd w:id="21663"/>
              <w:bookmarkEnd w:id="21664"/>
              <w:bookmarkEnd w:id="21665"/>
              <w:bookmarkEnd w:id="21666"/>
              <w:bookmarkEnd w:id="21667"/>
              <w:bookmarkEnd w:id="21668"/>
              <w:bookmarkEnd w:id="21669"/>
              <w:bookmarkEnd w:id="21670"/>
              <w:bookmarkEnd w:id="21671"/>
              <w:bookmarkEnd w:id="21672"/>
              <w:bookmarkEnd w:id="21673"/>
              <w:bookmarkEnd w:id="21674"/>
              <w:bookmarkEnd w:id="21675"/>
              <w:bookmarkEnd w:id="21676"/>
              <w:bookmarkEnd w:id="21677"/>
              <w:bookmarkEnd w:id="21678"/>
              <w:bookmarkEnd w:id="21679"/>
            </w:del>
          </w:p>
        </w:tc>
        <w:tc>
          <w:tcPr>
            <w:tcW w:w="939" w:type="dxa"/>
            <w:tcBorders>
              <w:top w:val="single" w:sz="4" w:space="0" w:color="auto"/>
              <w:left w:val="single" w:sz="4" w:space="0" w:color="auto"/>
              <w:bottom w:val="single" w:sz="4" w:space="0" w:color="auto"/>
              <w:right w:val="single" w:sz="4" w:space="0" w:color="auto"/>
            </w:tcBorders>
            <w:tcPrChange w:id="21680" w:author="Ramasubramani, Hariharan" w:date="2015-07-17T14:43:00Z">
              <w:tcPr>
                <w:tcW w:w="939" w:type="dxa"/>
                <w:tcBorders>
                  <w:top w:val="single" w:sz="4" w:space="0" w:color="auto"/>
                  <w:left w:val="single" w:sz="4" w:space="0" w:color="auto"/>
                  <w:bottom w:val="single" w:sz="4" w:space="0" w:color="auto"/>
                  <w:right w:val="single" w:sz="4" w:space="0" w:color="auto"/>
                </w:tcBorders>
              </w:tcPr>
            </w:tcPrChange>
          </w:tcPr>
          <w:p w14:paraId="226D199E" w14:textId="346BA80B" w:rsidR="003C534B" w:rsidRPr="00C106B9" w:rsidDel="00EC6BD9" w:rsidRDefault="003C534B">
            <w:pPr>
              <w:pStyle w:val="ListParagraph"/>
              <w:rPr>
                <w:del w:id="21681" w:author="Ramasubramani, Hariharan" w:date="2015-07-17T15:04:00Z"/>
              </w:rPr>
              <w:pPrChange w:id="21682" w:author="Ramasubramani, Hariharan" w:date="2015-07-20T17:41:00Z">
                <w:pPr>
                  <w:ind w:left="-57" w:firstLine="0"/>
                  <w:jc w:val="center"/>
                </w:pPr>
              </w:pPrChange>
            </w:pPr>
            <w:del w:id="21683" w:author="Ramasubramani, Hariharan" w:date="2015-07-17T15:04:00Z">
              <w:r w:rsidRPr="00C106B9" w:rsidDel="00EC6BD9">
                <w:delText>M</w:delText>
              </w:r>
              <w:bookmarkStart w:id="21684" w:name="_Toc425234738"/>
              <w:bookmarkStart w:id="21685" w:name="_Toc425238290"/>
              <w:bookmarkStart w:id="21686" w:name="_Toc425239536"/>
              <w:bookmarkStart w:id="21687" w:name="_Toc425240783"/>
              <w:bookmarkStart w:id="21688" w:name="_Toc425242029"/>
              <w:bookmarkStart w:id="21689" w:name="_Toc425243275"/>
              <w:bookmarkStart w:id="21690" w:name="_Toc425244522"/>
              <w:bookmarkStart w:id="21691" w:name="_Toc425245769"/>
              <w:bookmarkStart w:id="21692" w:name="_Toc425247016"/>
              <w:bookmarkStart w:id="21693" w:name="_Toc425248262"/>
              <w:bookmarkStart w:id="21694" w:name="_Toc425249509"/>
              <w:bookmarkStart w:id="21695" w:name="_Toc425250756"/>
              <w:bookmarkStart w:id="21696" w:name="_Toc425252003"/>
              <w:bookmarkStart w:id="21697" w:name="_Toc425252673"/>
              <w:bookmarkStart w:id="21698" w:name="_Toc425253344"/>
              <w:bookmarkStart w:id="21699" w:name="_Toc425256735"/>
              <w:bookmarkStart w:id="21700" w:name="_Toc425276436"/>
              <w:bookmarkStart w:id="21701" w:name="_Toc425342534"/>
              <w:bookmarkStart w:id="21702" w:name="_Toc425349740"/>
              <w:bookmarkStart w:id="21703" w:name="_Toc425352889"/>
              <w:bookmarkStart w:id="21704" w:name="_Toc425353574"/>
              <w:bookmarkStart w:id="21705" w:name="_Toc425787567"/>
              <w:bookmarkStart w:id="21706" w:name="_Toc425788253"/>
              <w:bookmarkStart w:id="21707" w:name="_Toc425788940"/>
              <w:bookmarkStart w:id="21708" w:name="_Toc425789627"/>
              <w:bookmarkStart w:id="21709" w:name="_Toc425790314"/>
              <w:bookmarkStart w:id="21710" w:name="_Toc425794054"/>
              <w:bookmarkStart w:id="21711" w:name="_Toc426384989"/>
              <w:bookmarkStart w:id="21712" w:name="_Toc426386393"/>
              <w:bookmarkStart w:id="21713" w:name="_Toc426387796"/>
              <w:bookmarkStart w:id="21714" w:name="_Toc426389200"/>
              <w:bookmarkStart w:id="21715" w:name="_Toc426390604"/>
              <w:bookmarkStart w:id="21716" w:name="_Toc426392008"/>
              <w:bookmarkStart w:id="21717" w:name="_Toc426393411"/>
              <w:bookmarkStart w:id="21718" w:name="_Toc427824996"/>
              <w:bookmarkStart w:id="21719" w:name="_Toc427852809"/>
              <w:bookmarkStart w:id="21720" w:name="_Toc427855049"/>
              <w:bookmarkStart w:id="21721" w:name="_Toc427857250"/>
              <w:bookmarkEnd w:id="21684"/>
              <w:bookmarkEnd w:id="21685"/>
              <w:bookmarkEnd w:id="21686"/>
              <w:bookmarkEnd w:id="21687"/>
              <w:bookmarkEnd w:id="21688"/>
              <w:bookmarkEnd w:id="21689"/>
              <w:bookmarkEnd w:id="21690"/>
              <w:bookmarkEnd w:id="21691"/>
              <w:bookmarkEnd w:id="21692"/>
              <w:bookmarkEnd w:id="21693"/>
              <w:bookmarkEnd w:id="21694"/>
              <w:bookmarkEnd w:id="21695"/>
              <w:bookmarkEnd w:id="21696"/>
              <w:bookmarkEnd w:id="21697"/>
              <w:bookmarkEnd w:id="21698"/>
              <w:bookmarkEnd w:id="21699"/>
              <w:bookmarkEnd w:id="21700"/>
              <w:bookmarkEnd w:id="21701"/>
              <w:bookmarkEnd w:id="21702"/>
              <w:bookmarkEnd w:id="21703"/>
              <w:bookmarkEnd w:id="21704"/>
              <w:bookmarkEnd w:id="21705"/>
              <w:bookmarkEnd w:id="21706"/>
              <w:bookmarkEnd w:id="21707"/>
              <w:bookmarkEnd w:id="21708"/>
              <w:bookmarkEnd w:id="21709"/>
              <w:bookmarkEnd w:id="21710"/>
              <w:bookmarkEnd w:id="21711"/>
              <w:bookmarkEnd w:id="21712"/>
              <w:bookmarkEnd w:id="21713"/>
              <w:bookmarkEnd w:id="21714"/>
              <w:bookmarkEnd w:id="21715"/>
              <w:bookmarkEnd w:id="21716"/>
              <w:bookmarkEnd w:id="21717"/>
              <w:bookmarkEnd w:id="21718"/>
              <w:bookmarkEnd w:id="21719"/>
              <w:bookmarkEnd w:id="21720"/>
              <w:bookmarkEnd w:id="21721"/>
            </w:del>
          </w:p>
        </w:tc>
        <w:tc>
          <w:tcPr>
            <w:tcW w:w="2050" w:type="dxa"/>
            <w:tcBorders>
              <w:top w:val="single" w:sz="4" w:space="0" w:color="auto"/>
              <w:left w:val="single" w:sz="4" w:space="0" w:color="auto"/>
              <w:bottom w:val="single" w:sz="4" w:space="0" w:color="auto"/>
              <w:right w:val="single" w:sz="4" w:space="0" w:color="auto"/>
            </w:tcBorders>
            <w:tcPrChange w:id="21722" w:author="Ramasubramani, Hariharan" w:date="2015-07-17T14:43:00Z">
              <w:tcPr>
                <w:tcW w:w="2050" w:type="dxa"/>
                <w:tcBorders>
                  <w:top w:val="single" w:sz="4" w:space="0" w:color="auto"/>
                  <w:left w:val="single" w:sz="4" w:space="0" w:color="auto"/>
                  <w:bottom w:val="single" w:sz="4" w:space="0" w:color="auto"/>
                  <w:right w:val="single" w:sz="4" w:space="0" w:color="auto"/>
                </w:tcBorders>
              </w:tcPr>
            </w:tcPrChange>
          </w:tcPr>
          <w:p w14:paraId="3D9A904B" w14:textId="0C73CDDD" w:rsidR="003C534B" w:rsidRPr="00C106B9" w:rsidDel="00EC6BD9" w:rsidRDefault="003C534B">
            <w:pPr>
              <w:pStyle w:val="ListParagraph"/>
              <w:rPr>
                <w:del w:id="21723" w:author="Ramasubramani, Hariharan" w:date="2015-07-17T15:04:00Z"/>
              </w:rPr>
              <w:pPrChange w:id="21724" w:author="Ramasubramani, Hariharan" w:date="2015-07-20T17:41:00Z">
                <w:pPr>
                  <w:ind w:firstLine="0"/>
                </w:pPr>
              </w:pPrChange>
            </w:pPr>
            <w:del w:id="21725" w:author="Ramasubramani, Hariharan" w:date="2015-07-17T15:04:00Z">
              <w:r w:rsidRPr="00C106B9" w:rsidDel="00EC6BD9">
                <w:delText xml:space="preserve">See: </w:delText>
              </w:r>
              <w:r w:rsidDel="00EC6BD9">
                <w:delText>Unique Forms Spreadsheet (CR 409)</w:delText>
              </w:r>
              <w:bookmarkStart w:id="21726" w:name="_Toc425234739"/>
              <w:bookmarkStart w:id="21727" w:name="_Toc425238291"/>
              <w:bookmarkStart w:id="21728" w:name="_Toc425239537"/>
              <w:bookmarkStart w:id="21729" w:name="_Toc425240784"/>
              <w:bookmarkStart w:id="21730" w:name="_Toc425242030"/>
              <w:bookmarkStart w:id="21731" w:name="_Toc425243276"/>
              <w:bookmarkStart w:id="21732" w:name="_Toc425244523"/>
              <w:bookmarkStart w:id="21733" w:name="_Toc425245770"/>
              <w:bookmarkStart w:id="21734" w:name="_Toc425247017"/>
              <w:bookmarkStart w:id="21735" w:name="_Toc425248263"/>
              <w:bookmarkStart w:id="21736" w:name="_Toc425249510"/>
              <w:bookmarkStart w:id="21737" w:name="_Toc425250757"/>
              <w:bookmarkStart w:id="21738" w:name="_Toc425252004"/>
              <w:bookmarkStart w:id="21739" w:name="_Toc425252674"/>
              <w:bookmarkStart w:id="21740" w:name="_Toc425253345"/>
              <w:bookmarkStart w:id="21741" w:name="_Toc425256736"/>
              <w:bookmarkStart w:id="21742" w:name="_Toc425276437"/>
              <w:bookmarkStart w:id="21743" w:name="_Toc425342535"/>
              <w:bookmarkStart w:id="21744" w:name="_Toc425349741"/>
              <w:bookmarkStart w:id="21745" w:name="_Toc425352890"/>
              <w:bookmarkStart w:id="21746" w:name="_Toc425353575"/>
              <w:bookmarkStart w:id="21747" w:name="_Toc425787568"/>
              <w:bookmarkStart w:id="21748" w:name="_Toc425788254"/>
              <w:bookmarkStart w:id="21749" w:name="_Toc425788941"/>
              <w:bookmarkStart w:id="21750" w:name="_Toc425789628"/>
              <w:bookmarkStart w:id="21751" w:name="_Toc425790315"/>
              <w:bookmarkStart w:id="21752" w:name="_Toc425794055"/>
              <w:bookmarkStart w:id="21753" w:name="_Toc426384990"/>
              <w:bookmarkStart w:id="21754" w:name="_Toc426386394"/>
              <w:bookmarkStart w:id="21755" w:name="_Toc426387797"/>
              <w:bookmarkStart w:id="21756" w:name="_Toc426389201"/>
              <w:bookmarkStart w:id="21757" w:name="_Toc426390605"/>
              <w:bookmarkStart w:id="21758" w:name="_Toc426392009"/>
              <w:bookmarkStart w:id="21759" w:name="_Toc426393412"/>
              <w:bookmarkStart w:id="21760" w:name="_Toc427824997"/>
              <w:bookmarkStart w:id="21761" w:name="_Toc427852810"/>
              <w:bookmarkStart w:id="21762" w:name="_Toc427855050"/>
              <w:bookmarkStart w:id="21763" w:name="_Toc427857251"/>
              <w:bookmarkEnd w:id="21726"/>
              <w:bookmarkEnd w:id="21727"/>
              <w:bookmarkEnd w:id="21728"/>
              <w:bookmarkEnd w:id="21729"/>
              <w:bookmarkEnd w:id="21730"/>
              <w:bookmarkEnd w:id="21731"/>
              <w:bookmarkEnd w:id="21732"/>
              <w:bookmarkEnd w:id="21733"/>
              <w:bookmarkEnd w:id="21734"/>
              <w:bookmarkEnd w:id="21735"/>
              <w:bookmarkEnd w:id="21736"/>
              <w:bookmarkEnd w:id="21737"/>
              <w:bookmarkEnd w:id="21738"/>
              <w:bookmarkEnd w:id="21739"/>
              <w:bookmarkEnd w:id="21740"/>
              <w:bookmarkEnd w:id="21741"/>
              <w:bookmarkEnd w:id="21742"/>
              <w:bookmarkEnd w:id="21743"/>
              <w:bookmarkEnd w:id="21744"/>
              <w:bookmarkEnd w:id="21745"/>
              <w:bookmarkEnd w:id="21746"/>
              <w:bookmarkEnd w:id="21747"/>
              <w:bookmarkEnd w:id="21748"/>
              <w:bookmarkEnd w:id="21749"/>
              <w:bookmarkEnd w:id="21750"/>
              <w:bookmarkEnd w:id="21751"/>
              <w:bookmarkEnd w:id="21752"/>
              <w:bookmarkEnd w:id="21753"/>
              <w:bookmarkEnd w:id="21754"/>
              <w:bookmarkEnd w:id="21755"/>
              <w:bookmarkEnd w:id="21756"/>
              <w:bookmarkEnd w:id="21757"/>
              <w:bookmarkEnd w:id="21758"/>
              <w:bookmarkEnd w:id="21759"/>
              <w:bookmarkEnd w:id="21760"/>
              <w:bookmarkEnd w:id="21761"/>
              <w:bookmarkEnd w:id="21762"/>
              <w:bookmarkEnd w:id="21763"/>
            </w:del>
          </w:p>
        </w:tc>
        <w:bookmarkStart w:id="21764" w:name="_Toc425234740"/>
        <w:bookmarkStart w:id="21765" w:name="_Toc425238292"/>
        <w:bookmarkStart w:id="21766" w:name="_Toc425239538"/>
        <w:bookmarkStart w:id="21767" w:name="_Toc425240785"/>
        <w:bookmarkStart w:id="21768" w:name="_Toc425242031"/>
        <w:bookmarkStart w:id="21769" w:name="_Toc425243277"/>
        <w:bookmarkStart w:id="21770" w:name="_Toc425244524"/>
        <w:bookmarkStart w:id="21771" w:name="_Toc425245771"/>
        <w:bookmarkStart w:id="21772" w:name="_Toc425247018"/>
        <w:bookmarkStart w:id="21773" w:name="_Toc425248264"/>
        <w:bookmarkStart w:id="21774" w:name="_Toc425249511"/>
        <w:bookmarkStart w:id="21775" w:name="_Toc425250758"/>
        <w:bookmarkStart w:id="21776" w:name="_Toc425252005"/>
        <w:bookmarkStart w:id="21777" w:name="_Toc425252675"/>
        <w:bookmarkStart w:id="21778" w:name="_Toc425253346"/>
        <w:bookmarkStart w:id="21779" w:name="_Toc425256737"/>
        <w:bookmarkStart w:id="21780" w:name="_Toc425276438"/>
        <w:bookmarkStart w:id="21781" w:name="_Toc425342536"/>
        <w:bookmarkStart w:id="21782" w:name="_Toc425349742"/>
        <w:bookmarkStart w:id="21783" w:name="_Toc425352891"/>
        <w:bookmarkStart w:id="21784" w:name="_Toc425353576"/>
        <w:bookmarkStart w:id="21785" w:name="_Toc425787569"/>
        <w:bookmarkStart w:id="21786" w:name="_Toc425788255"/>
        <w:bookmarkStart w:id="21787" w:name="_Toc425788942"/>
        <w:bookmarkStart w:id="21788" w:name="_Toc425789629"/>
        <w:bookmarkStart w:id="21789" w:name="_Toc425790316"/>
        <w:bookmarkStart w:id="21790" w:name="_Toc425794056"/>
        <w:bookmarkStart w:id="21791" w:name="_Toc426384991"/>
        <w:bookmarkStart w:id="21792" w:name="_Toc426386395"/>
        <w:bookmarkStart w:id="21793" w:name="_Toc426387798"/>
        <w:bookmarkStart w:id="21794" w:name="_Toc426389202"/>
        <w:bookmarkStart w:id="21795" w:name="_Toc426390606"/>
        <w:bookmarkStart w:id="21796" w:name="_Toc426392010"/>
        <w:bookmarkStart w:id="21797" w:name="_Toc426393413"/>
        <w:bookmarkStart w:id="21798" w:name="_Toc427824998"/>
        <w:bookmarkStart w:id="21799" w:name="_Toc427852811"/>
        <w:bookmarkStart w:id="21800" w:name="_Toc427855051"/>
        <w:bookmarkStart w:id="21801" w:name="_Toc427857252"/>
        <w:bookmarkEnd w:id="21764"/>
        <w:bookmarkEnd w:id="21765"/>
        <w:bookmarkEnd w:id="21766"/>
        <w:bookmarkEnd w:id="21767"/>
        <w:bookmarkEnd w:id="21768"/>
        <w:bookmarkEnd w:id="21769"/>
        <w:bookmarkEnd w:id="21770"/>
        <w:bookmarkEnd w:id="21771"/>
        <w:bookmarkEnd w:id="21772"/>
        <w:bookmarkEnd w:id="21773"/>
        <w:bookmarkEnd w:id="21774"/>
        <w:bookmarkEnd w:id="21775"/>
        <w:bookmarkEnd w:id="21776"/>
        <w:bookmarkEnd w:id="21777"/>
        <w:bookmarkEnd w:id="21778"/>
        <w:bookmarkEnd w:id="21779"/>
        <w:bookmarkEnd w:id="21780"/>
        <w:bookmarkEnd w:id="21781"/>
        <w:bookmarkEnd w:id="21782"/>
        <w:bookmarkEnd w:id="21783"/>
        <w:bookmarkEnd w:id="21784"/>
        <w:bookmarkEnd w:id="21785"/>
        <w:bookmarkEnd w:id="21786"/>
        <w:bookmarkEnd w:id="21787"/>
        <w:bookmarkEnd w:id="21788"/>
        <w:bookmarkEnd w:id="21789"/>
        <w:bookmarkEnd w:id="21790"/>
        <w:bookmarkEnd w:id="21791"/>
        <w:bookmarkEnd w:id="21792"/>
        <w:bookmarkEnd w:id="21793"/>
        <w:bookmarkEnd w:id="21794"/>
        <w:bookmarkEnd w:id="21795"/>
        <w:bookmarkEnd w:id="21796"/>
        <w:bookmarkEnd w:id="21797"/>
        <w:bookmarkEnd w:id="21798"/>
        <w:bookmarkEnd w:id="21799"/>
        <w:bookmarkEnd w:id="21800"/>
        <w:bookmarkEnd w:id="21801"/>
      </w:tr>
      <w:tr w:rsidR="003C534B" w:rsidRPr="00C106B9" w:rsidDel="00EC6BD9" w14:paraId="4EF75798" w14:textId="5DD84FBC" w:rsidTr="00842940">
        <w:trPr>
          <w:cantSplit/>
          <w:trHeight w:val="314"/>
          <w:jc w:val="center"/>
          <w:del w:id="21802" w:author="Ramasubramani, Hariharan" w:date="2015-07-17T15:04:00Z"/>
          <w:trPrChange w:id="21803" w:author="Ramasubramani, Hariharan" w:date="2015-07-17T14:43:00Z">
            <w:trPr>
              <w:cantSplit/>
              <w:trHeight w:val="314"/>
              <w:jc w:val="center"/>
            </w:trPr>
          </w:trPrChange>
        </w:trPr>
        <w:tc>
          <w:tcPr>
            <w:tcW w:w="1750" w:type="dxa"/>
            <w:tcBorders>
              <w:top w:val="single" w:sz="4" w:space="0" w:color="auto"/>
              <w:left w:val="single" w:sz="4" w:space="0" w:color="auto"/>
              <w:bottom w:val="single" w:sz="4" w:space="0" w:color="auto"/>
              <w:right w:val="single" w:sz="4" w:space="0" w:color="auto"/>
            </w:tcBorders>
            <w:tcPrChange w:id="21804" w:author="Ramasubramani, Hariharan" w:date="2015-07-17T14:43:00Z">
              <w:tcPr>
                <w:tcW w:w="1750" w:type="dxa"/>
                <w:tcBorders>
                  <w:top w:val="single" w:sz="4" w:space="0" w:color="auto"/>
                  <w:left w:val="single" w:sz="4" w:space="0" w:color="auto"/>
                  <w:bottom w:val="single" w:sz="4" w:space="0" w:color="auto"/>
                  <w:right w:val="single" w:sz="4" w:space="0" w:color="auto"/>
                </w:tcBorders>
              </w:tcPr>
            </w:tcPrChange>
          </w:tcPr>
          <w:p w14:paraId="3A9386E2" w14:textId="5DCEB5C8" w:rsidR="003C534B" w:rsidDel="00EC6BD9" w:rsidRDefault="003C534B">
            <w:pPr>
              <w:pStyle w:val="ListParagraph"/>
              <w:rPr>
                <w:del w:id="21805" w:author="Ramasubramani, Hariharan" w:date="2015-07-17T15:04:00Z"/>
              </w:rPr>
              <w:pPrChange w:id="21806" w:author="Ramasubramani, Hariharan" w:date="2015-07-20T17:41:00Z">
                <w:pPr>
                  <w:ind w:left="-18" w:firstLine="0"/>
                </w:pPr>
              </w:pPrChange>
            </w:pPr>
            <w:del w:id="21807" w:author="Ramasubramani, Hariharan" w:date="2015-07-17T15:04:00Z">
              <w:r w:rsidDel="00EC6BD9">
                <w:delText>Timing Code (CR 459)</w:delText>
              </w:r>
              <w:bookmarkStart w:id="21808" w:name="_Toc425234741"/>
              <w:bookmarkStart w:id="21809" w:name="_Toc425238293"/>
              <w:bookmarkStart w:id="21810" w:name="_Toc425239539"/>
              <w:bookmarkStart w:id="21811" w:name="_Toc425240786"/>
              <w:bookmarkStart w:id="21812" w:name="_Toc425242032"/>
              <w:bookmarkStart w:id="21813" w:name="_Toc425243278"/>
              <w:bookmarkStart w:id="21814" w:name="_Toc425244525"/>
              <w:bookmarkStart w:id="21815" w:name="_Toc425245772"/>
              <w:bookmarkStart w:id="21816" w:name="_Toc425247019"/>
              <w:bookmarkStart w:id="21817" w:name="_Toc425248265"/>
              <w:bookmarkStart w:id="21818" w:name="_Toc425249512"/>
              <w:bookmarkStart w:id="21819" w:name="_Toc425250759"/>
              <w:bookmarkStart w:id="21820" w:name="_Toc425252006"/>
              <w:bookmarkStart w:id="21821" w:name="_Toc425252676"/>
              <w:bookmarkStart w:id="21822" w:name="_Toc425253347"/>
              <w:bookmarkStart w:id="21823" w:name="_Toc425256738"/>
              <w:bookmarkStart w:id="21824" w:name="_Toc425276439"/>
              <w:bookmarkStart w:id="21825" w:name="_Toc425342537"/>
              <w:bookmarkStart w:id="21826" w:name="_Toc425349743"/>
              <w:bookmarkStart w:id="21827" w:name="_Toc425352892"/>
              <w:bookmarkStart w:id="21828" w:name="_Toc425353577"/>
              <w:bookmarkStart w:id="21829" w:name="_Toc425787570"/>
              <w:bookmarkStart w:id="21830" w:name="_Toc425788256"/>
              <w:bookmarkStart w:id="21831" w:name="_Toc425788943"/>
              <w:bookmarkStart w:id="21832" w:name="_Toc425789630"/>
              <w:bookmarkStart w:id="21833" w:name="_Toc425790317"/>
              <w:bookmarkStart w:id="21834" w:name="_Toc425794057"/>
              <w:bookmarkStart w:id="21835" w:name="_Toc426384992"/>
              <w:bookmarkStart w:id="21836" w:name="_Toc426386396"/>
              <w:bookmarkStart w:id="21837" w:name="_Toc426387799"/>
              <w:bookmarkStart w:id="21838" w:name="_Toc426389203"/>
              <w:bookmarkStart w:id="21839" w:name="_Toc426390607"/>
              <w:bookmarkStart w:id="21840" w:name="_Toc426392011"/>
              <w:bookmarkStart w:id="21841" w:name="_Toc426393414"/>
              <w:bookmarkStart w:id="21842" w:name="_Toc427824999"/>
              <w:bookmarkStart w:id="21843" w:name="_Toc427852812"/>
              <w:bookmarkStart w:id="21844" w:name="_Toc427855052"/>
              <w:bookmarkStart w:id="21845" w:name="_Toc427857253"/>
              <w:bookmarkEnd w:id="21808"/>
              <w:bookmarkEnd w:id="21809"/>
              <w:bookmarkEnd w:id="21810"/>
              <w:bookmarkEnd w:id="21811"/>
              <w:bookmarkEnd w:id="21812"/>
              <w:bookmarkEnd w:id="21813"/>
              <w:bookmarkEnd w:id="21814"/>
              <w:bookmarkEnd w:id="21815"/>
              <w:bookmarkEnd w:id="21816"/>
              <w:bookmarkEnd w:id="21817"/>
              <w:bookmarkEnd w:id="21818"/>
              <w:bookmarkEnd w:id="21819"/>
              <w:bookmarkEnd w:id="21820"/>
              <w:bookmarkEnd w:id="21821"/>
              <w:bookmarkEnd w:id="21822"/>
              <w:bookmarkEnd w:id="21823"/>
              <w:bookmarkEnd w:id="21824"/>
              <w:bookmarkEnd w:id="21825"/>
              <w:bookmarkEnd w:id="21826"/>
              <w:bookmarkEnd w:id="21827"/>
              <w:bookmarkEnd w:id="21828"/>
              <w:bookmarkEnd w:id="21829"/>
              <w:bookmarkEnd w:id="21830"/>
              <w:bookmarkEnd w:id="21831"/>
              <w:bookmarkEnd w:id="21832"/>
              <w:bookmarkEnd w:id="21833"/>
              <w:bookmarkEnd w:id="21834"/>
              <w:bookmarkEnd w:id="21835"/>
              <w:bookmarkEnd w:id="21836"/>
              <w:bookmarkEnd w:id="21837"/>
              <w:bookmarkEnd w:id="21838"/>
              <w:bookmarkEnd w:id="21839"/>
              <w:bookmarkEnd w:id="21840"/>
              <w:bookmarkEnd w:id="21841"/>
              <w:bookmarkEnd w:id="21842"/>
              <w:bookmarkEnd w:id="21843"/>
              <w:bookmarkEnd w:id="21844"/>
              <w:bookmarkEnd w:id="21845"/>
            </w:del>
          </w:p>
        </w:tc>
        <w:tc>
          <w:tcPr>
            <w:tcW w:w="939" w:type="dxa"/>
            <w:tcBorders>
              <w:top w:val="single" w:sz="4" w:space="0" w:color="auto"/>
              <w:left w:val="single" w:sz="4" w:space="0" w:color="auto"/>
              <w:bottom w:val="single" w:sz="4" w:space="0" w:color="auto"/>
              <w:right w:val="single" w:sz="4" w:space="0" w:color="auto"/>
            </w:tcBorders>
            <w:tcPrChange w:id="21846" w:author="Ramasubramani, Hariharan" w:date="2015-07-17T14:43:00Z">
              <w:tcPr>
                <w:tcW w:w="939" w:type="dxa"/>
                <w:tcBorders>
                  <w:top w:val="single" w:sz="4" w:space="0" w:color="auto"/>
                  <w:left w:val="single" w:sz="4" w:space="0" w:color="auto"/>
                  <w:bottom w:val="single" w:sz="4" w:space="0" w:color="auto"/>
                  <w:right w:val="single" w:sz="4" w:space="0" w:color="auto"/>
                </w:tcBorders>
              </w:tcPr>
            </w:tcPrChange>
          </w:tcPr>
          <w:p w14:paraId="4CD357B0" w14:textId="2317C8A7" w:rsidR="003C534B" w:rsidRPr="00C106B9" w:rsidDel="00EC6BD9" w:rsidRDefault="003C534B">
            <w:pPr>
              <w:pStyle w:val="ListParagraph"/>
              <w:rPr>
                <w:del w:id="21847" w:author="Ramasubramani, Hariharan" w:date="2015-07-17T15:04:00Z"/>
              </w:rPr>
              <w:pPrChange w:id="21848" w:author="Ramasubramani, Hariharan" w:date="2015-07-20T17:41:00Z">
                <w:pPr>
                  <w:ind w:left="-57" w:firstLine="0"/>
                  <w:jc w:val="center"/>
                </w:pPr>
              </w:pPrChange>
            </w:pPr>
            <w:del w:id="21849" w:author="Ramasubramani, Hariharan" w:date="2015-07-17T15:04:00Z">
              <w:r w:rsidDel="00EC6BD9">
                <w:delText>O</w:delText>
              </w:r>
              <w:bookmarkStart w:id="21850" w:name="_Toc425234742"/>
              <w:bookmarkStart w:id="21851" w:name="_Toc425238294"/>
              <w:bookmarkStart w:id="21852" w:name="_Toc425239540"/>
              <w:bookmarkStart w:id="21853" w:name="_Toc425240787"/>
              <w:bookmarkStart w:id="21854" w:name="_Toc425242033"/>
              <w:bookmarkStart w:id="21855" w:name="_Toc425243279"/>
              <w:bookmarkStart w:id="21856" w:name="_Toc425244526"/>
              <w:bookmarkStart w:id="21857" w:name="_Toc425245773"/>
              <w:bookmarkStart w:id="21858" w:name="_Toc425247020"/>
              <w:bookmarkStart w:id="21859" w:name="_Toc425248266"/>
              <w:bookmarkStart w:id="21860" w:name="_Toc425249513"/>
              <w:bookmarkStart w:id="21861" w:name="_Toc425250760"/>
              <w:bookmarkStart w:id="21862" w:name="_Toc425252007"/>
              <w:bookmarkStart w:id="21863" w:name="_Toc425252677"/>
              <w:bookmarkStart w:id="21864" w:name="_Toc425253348"/>
              <w:bookmarkStart w:id="21865" w:name="_Toc425256739"/>
              <w:bookmarkStart w:id="21866" w:name="_Toc425276440"/>
              <w:bookmarkStart w:id="21867" w:name="_Toc425342538"/>
              <w:bookmarkStart w:id="21868" w:name="_Toc425349744"/>
              <w:bookmarkStart w:id="21869" w:name="_Toc425352893"/>
              <w:bookmarkStart w:id="21870" w:name="_Toc425353578"/>
              <w:bookmarkStart w:id="21871" w:name="_Toc425787571"/>
              <w:bookmarkStart w:id="21872" w:name="_Toc425788257"/>
              <w:bookmarkStart w:id="21873" w:name="_Toc425788944"/>
              <w:bookmarkStart w:id="21874" w:name="_Toc425789631"/>
              <w:bookmarkStart w:id="21875" w:name="_Toc425790318"/>
              <w:bookmarkStart w:id="21876" w:name="_Toc425794058"/>
              <w:bookmarkStart w:id="21877" w:name="_Toc426384993"/>
              <w:bookmarkStart w:id="21878" w:name="_Toc426386397"/>
              <w:bookmarkStart w:id="21879" w:name="_Toc426387800"/>
              <w:bookmarkStart w:id="21880" w:name="_Toc426389204"/>
              <w:bookmarkStart w:id="21881" w:name="_Toc426390608"/>
              <w:bookmarkStart w:id="21882" w:name="_Toc426392012"/>
              <w:bookmarkStart w:id="21883" w:name="_Toc426393415"/>
              <w:bookmarkStart w:id="21884" w:name="_Toc427825000"/>
              <w:bookmarkStart w:id="21885" w:name="_Toc427852813"/>
              <w:bookmarkStart w:id="21886" w:name="_Toc427855053"/>
              <w:bookmarkStart w:id="21887" w:name="_Toc427857254"/>
              <w:bookmarkEnd w:id="21850"/>
              <w:bookmarkEnd w:id="21851"/>
              <w:bookmarkEnd w:id="21852"/>
              <w:bookmarkEnd w:id="21853"/>
              <w:bookmarkEnd w:id="21854"/>
              <w:bookmarkEnd w:id="21855"/>
              <w:bookmarkEnd w:id="21856"/>
              <w:bookmarkEnd w:id="21857"/>
              <w:bookmarkEnd w:id="21858"/>
              <w:bookmarkEnd w:id="21859"/>
              <w:bookmarkEnd w:id="21860"/>
              <w:bookmarkEnd w:id="21861"/>
              <w:bookmarkEnd w:id="21862"/>
              <w:bookmarkEnd w:id="21863"/>
              <w:bookmarkEnd w:id="21864"/>
              <w:bookmarkEnd w:id="21865"/>
              <w:bookmarkEnd w:id="21866"/>
              <w:bookmarkEnd w:id="21867"/>
              <w:bookmarkEnd w:id="21868"/>
              <w:bookmarkEnd w:id="21869"/>
              <w:bookmarkEnd w:id="21870"/>
              <w:bookmarkEnd w:id="21871"/>
              <w:bookmarkEnd w:id="21872"/>
              <w:bookmarkEnd w:id="21873"/>
              <w:bookmarkEnd w:id="21874"/>
              <w:bookmarkEnd w:id="21875"/>
              <w:bookmarkEnd w:id="21876"/>
              <w:bookmarkEnd w:id="21877"/>
              <w:bookmarkEnd w:id="21878"/>
              <w:bookmarkEnd w:id="21879"/>
              <w:bookmarkEnd w:id="21880"/>
              <w:bookmarkEnd w:id="21881"/>
              <w:bookmarkEnd w:id="21882"/>
              <w:bookmarkEnd w:id="21883"/>
              <w:bookmarkEnd w:id="21884"/>
              <w:bookmarkEnd w:id="21885"/>
              <w:bookmarkEnd w:id="21886"/>
              <w:bookmarkEnd w:id="21887"/>
            </w:del>
          </w:p>
        </w:tc>
        <w:tc>
          <w:tcPr>
            <w:tcW w:w="2050" w:type="dxa"/>
            <w:tcBorders>
              <w:top w:val="single" w:sz="4" w:space="0" w:color="auto"/>
              <w:left w:val="single" w:sz="4" w:space="0" w:color="auto"/>
              <w:bottom w:val="single" w:sz="4" w:space="0" w:color="auto"/>
              <w:right w:val="single" w:sz="4" w:space="0" w:color="auto"/>
            </w:tcBorders>
            <w:tcPrChange w:id="21888" w:author="Ramasubramani, Hariharan" w:date="2015-07-17T14:43:00Z">
              <w:tcPr>
                <w:tcW w:w="2050" w:type="dxa"/>
                <w:tcBorders>
                  <w:top w:val="single" w:sz="4" w:space="0" w:color="auto"/>
                  <w:left w:val="single" w:sz="4" w:space="0" w:color="auto"/>
                  <w:bottom w:val="single" w:sz="4" w:space="0" w:color="auto"/>
                  <w:right w:val="single" w:sz="4" w:space="0" w:color="auto"/>
                </w:tcBorders>
              </w:tcPr>
            </w:tcPrChange>
          </w:tcPr>
          <w:p w14:paraId="08322CB7" w14:textId="62797FBD" w:rsidR="003C534B" w:rsidDel="00B4718B" w:rsidRDefault="003C534B">
            <w:pPr>
              <w:pStyle w:val="ListParagraph"/>
              <w:rPr>
                <w:del w:id="21889" w:author="Ramasubramani, Hariharan" w:date="2015-07-17T10:10:00Z"/>
              </w:rPr>
              <w:pPrChange w:id="21890" w:author="Ramasubramani, Hariharan" w:date="2015-07-20T17:41:00Z">
                <w:pPr>
                  <w:pStyle w:val="ListParagraph"/>
                  <w:ind w:left="148" w:firstLine="0"/>
                </w:pPr>
              </w:pPrChange>
            </w:pPr>
            <w:del w:id="21891" w:author="Ramasubramani, Hariharan" w:date="2015-07-17T10:10:00Z">
              <w:r w:rsidDel="00B4718B">
                <w:delText xml:space="preserve">Out of Scope. </w:delText>
              </w:r>
            </w:del>
            <w:del w:id="21892" w:author="Ramasubramani, Hariharan" w:date="2015-07-17T15:04:00Z">
              <w:r w:rsidDel="00EC6BD9">
                <w:delText>Values will be maintained by RDM</w:delText>
              </w:r>
            </w:del>
            <w:bookmarkStart w:id="21893" w:name="_Toc425234743"/>
            <w:bookmarkStart w:id="21894" w:name="_Toc425238295"/>
            <w:bookmarkStart w:id="21895" w:name="_Toc425239541"/>
            <w:bookmarkStart w:id="21896" w:name="_Toc425240788"/>
            <w:bookmarkStart w:id="21897" w:name="_Toc425242034"/>
            <w:bookmarkStart w:id="21898" w:name="_Toc425243280"/>
            <w:bookmarkStart w:id="21899" w:name="_Toc425244527"/>
            <w:bookmarkStart w:id="21900" w:name="_Toc425245774"/>
            <w:bookmarkStart w:id="21901" w:name="_Toc425247021"/>
            <w:bookmarkStart w:id="21902" w:name="_Toc425248267"/>
            <w:bookmarkStart w:id="21903" w:name="_Toc425249514"/>
            <w:bookmarkStart w:id="21904" w:name="_Toc425250761"/>
            <w:bookmarkStart w:id="21905" w:name="_Toc425252008"/>
            <w:bookmarkStart w:id="21906" w:name="_Toc425252678"/>
            <w:bookmarkStart w:id="21907" w:name="_Toc425253349"/>
            <w:bookmarkStart w:id="21908" w:name="_Toc425256740"/>
            <w:bookmarkStart w:id="21909" w:name="_Toc425276441"/>
            <w:bookmarkStart w:id="21910" w:name="_Toc425342539"/>
            <w:bookmarkStart w:id="21911" w:name="_Toc425349745"/>
            <w:bookmarkStart w:id="21912" w:name="_Toc425352894"/>
            <w:bookmarkStart w:id="21913" w:name="_Toc425353579"/>
            <w:bookmarkStart w:id="21914" w:name="_Toc425787572"/>
            <w:bookmarkStart w:id="21915" w:name="_Toc425788258"/>
            <w:bookmarkStart w:id="21916" w:name="_Toc425788945"/>
            <w:bookmarkStart w:id="21917" w:name="_Toc425789632"/>
            <w:bookmarkStart w:id="21918" w:name="_Toc425790319"/>
            <w:bookmarkStart w:id="21919" w:name="_Toc425794059"/>
            <w:bookmarkStart w:id="21920" w:name="_Toc426384994"/>
            <w:bookmarkStart w:id="21921" w:name="_Toc426386398"/>
            <w:bookmarkStart w:id="21922" w:name="_Toc426387801"/>
            <w:bookmarkStart w:id="21923" w:name="_Toc426389205"/>
            <w:bookmarkStart w:id="21924" w:name="_Toc426390609"/>
            <w:bookmarkStart w:id="21925" w:name="_Toc426392013"/>
            <w:bookmarkStart w:id="21926" w:name="_Toc426393416"/>
            <w:bookmarkStart w:id="21927" w:name="_Toc427825001"/>
            <w:bookmarkStart w:id="21928" w:name="_Toc427852814"/>
            <w:bookmarkStart w:id="21929" w:name="_Toc427855054"/>
            <w:bookmarkStart w:id="21930" w:name="_Toc427857255"/>
            <w:bookmarkEnd w:id="21893"/>
            <w:bookmarkEnd w:id="21894"/>
            <w:bookmarkEnd w:id="21895"/>
            <w:bookmarkEnd w:id="21896"/>
            <w:bookmarkEnd w:id="21897"/>
            <w:bookmarkEnd w:id="21898"/>
            <w:bookmarkEnd w:id="21899"/>
            <w:bookmarkEnd w:id="21900"/>
            <w:bookmarkEnd w:id="21901"/>
            <w:bookmarkEnd w:id="21902"/>
            <w:bookmarkEnd w:id="21903"/>
            <w:bookmarkEnd w:id="21904"/>
            <w:bookmarkEnd w:id="21905"/>
            <w:bookmarkEnd w:id="21906"/>
            <w:bookmarkEnd w:id="21907"/>
            <w:bookmarkEnd w:id="21908"/>
            <w:bookmarkEnd w:id="21909"/>
            <w:bookmarkEnd w:id="21910"/>
            <w:bookmarkEnd w:id="21911"/>
            <w:bookmarkEnd w:id="21912"/>
            <w:bookmarkEnd w:id="21913"/>
            <w:bookmarkEnd w:id="21914"/>
            <w:bookmarkEnd w:id="21915"/>
            <w:bookmarkEnd w:id="21916"/>
            <w:bookmarkEnd w:id="21917"/>
            <w:bookmarkEnd w:id="21918"/>
            <w:bookmarkEnd w:id="21919"/>
            <w:bookmarkEnd w:id="21920"/>
            <w:bookmarkEnd w:id="21921"/>
            <w:bookmarkEnd w:id="21922"/>
            <w:bookmarkEnd w:id="21923"/>
            <w:bookmarkEnd w:id="21924"/>
            <w:bookmarkEnd w:id="21925"/>
            <w:bookmarkEnd w:id="21926"/>
            <w:bookmarkEnd w:id="21927"/>
            <w:bookmarkEnd w:id="21928"/>
            <w:bookmarkEnd w:id="21929"/>
            <w:bookmarkEnd w:id="21930"/>
          </w:p>
          <w:p w14:paraId="74D956F9" w14:textId="6A266407" w:rsidR="003C534B" w:rsidRPr="00EC7EA4" w:rsidDel="00EC6BD9" w:rsidRDefault="003C534B">
            <w:pPr>
              <w:pStyle w:val="ListParagraph"/>
              <w:rPr>
                <w:del w:id="21931" w:author="Ramasubramani, Hariharan" w:date="2015-07-17T15:04:00Z"/>
              </w:rPr>
              <w:pPrChange w:id="21932" w:author="Ramasubramani, Hariharan" w:date="2015-07-20T17:41:00Z">
                <w:pPr>
                  <w:pStyle w:val="ListParagraph"/>
                  <w:ind w:left="148" w:firstLine="0"/>
                </w:pPr>
              </w:pPrChange>
            </w:pPr>
            <w:bookmarkStart w:id="21933" w:name="_Toc425234744"/>
            <w:bookmarkStart w:id="21934" w:name="_Toc425238296"/>
            <w:bookmarkStart w:id="21935" w:name="_Toc425239542"/>
            <w:bookmarkStart w:id="21936" w:name="_Toc425240789"/>
            <w:bookmarkStart w:id="21937" w:name="_Toc425242035"/>
            <w:bookmarkStart w:id="21938" w:name="_Toc425243281"/>
            <w:bookmarkStart w:id="21939" w:name="_Toc425244528"/>
            <w:bookmarkStart w:id="21940" w:name="_Toc425245775"/>
            <w:bookmarkStart w:id="21941" w:name="_Toc425247022"/>
            <w:bookmarkStart w:id="21942" w:name="_Toc425248268"/>
            <w:bookmarkStart w:id="21943" w:name="_Toc425249515"/>
            <w:bookmarkStart w:id="21944" w:name="_Toc425250762"/>
            <w:bookmarkStart w:id="21945" w:name="_Toc425252009"/>
            <w:bookmarkStart w:id="21946" w:name="_Toc425252679"/>
            <w:bookmarkStart w:id="21947" w:name="_Toc425253350"/>
            <w:bookmarkStart w:id="21948" w:name="_Toc425256741"/>
            <w:bookmarkStart w:id="21949" w:name="_Toc425276442"/>
            <w:bookmarkStart w:id="21950" w:name="_Toc425342540"/>
            <w:bookmarkStart w:id="21951" w:name="_Toc425349746"/>
            <w:bookmarkStart w:id="21952" w:name="_Toc425352895"/>
            <w:bookmarkStart w:id="21953" w:name="_Toc425353580"/>
            <w:bookmarkStart w:id="21954" w:name="_Toc425787573"/>
            <w:bookmarkStart w:id="21955" w:name="_Toc425788259"/>
            <w:bookmarkStart w:id="21956" w:name="_Toc425788946"/>
            <w:bookmarkStart w:id="21957" w:name="_Toc425789633"/>
            <w:bookmarkStart w:id="21958" w:name="_Toc425790320"/>
            <w:bookmarkStart w:id="21959" w:name="_Toc425794060"/>
            <w:bookmarkStart w:id="21960" w:name="_Toc426384995"/>
            <w:bookmarkStart w:id="21961" w:name="_Toc426386399"/>
            <w:bookmarkStart w:id="21962" w:name="_Toc426387802"/>
            <w:bookmarkStart w:id="21963" w:name="_Toc426389206"/>
            <w:bookmarkStart w:id="21964" w:name="_Toc426390610"/>
            <w:bookmarkStart w:id="21965" w:name="_Toc426392014"/>
            <w:bookmarkStart w:id="21966" w:name="_Toc426393417"/>
            <w:bookmarkStart w:id="21967" w:name="_Toc427825002"/>
            <w:bookmarkStart w:id="21968" w:name="_Toc427852815"/>
            <w:bookmarkStart w:id="21969" w:name="_Toc427855055"/>
            <w:bookmarkStart w:id="21970" w:name="_Toc427857256"/>
            <w:bookmarkEnd w:id="21933"/>
            <w:bookmarkEnd w:id="21934"/>
            <w:bookmarkEnd w:id="21935"/>
            <w:bookmarkEnd w:id="21936"/>
            <w:bookmarkEnd w:id="21937"/>
            <w:bookmarkEnd w:id="21938"/>
            <w:bookmarkEnd w:id="21939"/>
            <w:bookmarkEnd w:id="21940"/>
            <w:bookmarkEnd w:id="21941"/>
            <w:bookmarkEnd w:id="21942"/>
            <w:bookmarkEnd w:id="21943"/>
            <w:bookmarkEnd w:id="21944"/>
            <w:bookmarkEnd w:id="21945"/>
            <w:bookmarkEnd w:id="21946"/>
            <w:bookmarkEnd w:id="21947"/>
            <w:bookmarkEnd w:id="21948"/>
            <w:bookmarkEnd w:id="21949"/>
            <w:bookmarkEnd w:id="21950"/>
            <w:bookmarkEnd w:id="21951"/>
            <w:bookmarkEnd w:id="21952"/>
            <w:bookmarkEnd w:id="21953"/>
            <w:bookmarkEnd w:id="21954"/>
            <w:bookmarkEnd w:id="21955"/>
            <w:bookmarkEnd w:id="21956"/>
            <w:bookmarkEnd w:id="21957"/>
            <w:bookmarkEnd w:id="21958"/>
            <w:bookmarkEnd w:id="21959"/>
            <w:bookmarkEnd w:id="21960"/>
            <w:bookmarkEnd w:id="21961"/>
            <w:bookmarkEnd w:id="21962"/>
            <w:bookmarkEnd w:id="21963"/>
            <w:bookmarkEnd w:id="21964"/>
            <w:bookmarkEnd w:id="21965"/>
            <w:bookmarkEnd w:id="21966"/>
            <w:bookmarkEnd w:id="21967"/>
            <w:bookmarkEnd w:id="21968"/>
            <w:bookmarkEnd w:id="21969"/>
            <w:bookmarkEnd w:id="21970"/>
          </w:p>
        </w:tc>
        <w:bookmarkStart w:id="21971" w:name="_Toc425234745"/>
        <w:bookmarkStart w:id="21972" w:name="_Toc425238297"/>
        <w:bookmarkStart w:id="21973" w:name="_Toc425239543"/>
        <w:bookmarkStart w:id="21974" w:name="_Toc425240790"/>
        <w:bookmarkStart w:id="21975" w:name="_Toc425242036"/>
        <w:bookmarkStart w:id="21976" w:name="_Toc425243282"/>
        <w:bookmarkStart w:id="21977" w:name="_Toc425244529"/>
        <w:bookmarkStart w:id="21978" w:name="_Toc425245776"/>
        <w:bookmarkStart w:id="21979" w:name="_Toc425247023"/>
        <w:bookmarkStart w:id="21980" w:name="_Toc425248269"/>
        <w:bookmarkStart w:id="21981" w:name="_Toc425249516"/>
        <w:bookmarkStart w:id="21982" w:name="_Toc425250763"/>
        <w:bookmarkStart w:id="21983" w:name="_Toc425252010"/>
        <w:bookmarkStart w:id="21984" w:name="_Toc425252680"/>
        <w:bookmarkStart w:id="21985" w:name="_Toc425253351"/>
        <w:bookmarkStart w:id="21986" w:name="_Toc425256742"/>
        <w:bookmarkStart w:id="21987" w:name="_Toc425276443"/>
        <w:bookmarkStart w:id="21988" w:name="_Toc425342541"/>
        <w:bookmarkStart w:id="21989" w:name="_Toc425349747"/>
        <w:bookmarkStart w:id="21990" w:name="_Toc425352896"/>
        <w:bookmarkStart w:id="21991" w:name="_Toc425353581"/>
        <w:bookmarkStart w:id="21992" w:name="_Toc425787574"/>
        <w:bookmarkStart w:id="21993" w:name="_Toc425788260"/>
        <w:bookmarkStart w:id="21994" w:name="_Toc425788947"/>
        <w:bookmarkStart w:id="21995" w:name="_Toc425789634"/>
        <w:bookmarkStart w:id="21996" w:name="_Toc425790321"/>
        <w:bookmarkStart w:id="21997" w:name="_Toc425794061"/>
        <w:bookmarkStart w:id="21998" w:name="_Toc426384996"/>
        <w:bookmarkStart w:id="21999" w:name="_Toc426386400"/>
        <w:bookmarkStart w:id="22000" w:name="_Toc426387803"/>
        <w:bookmarkStart w:id="22001" w:name="_Toc426389207"/>
        <w:bookmarkStart w:id="22002" w:name="_Toc426390611"/>
        <w:bookmarkStart w:id="22003" w:name="_Toc426392015"/>
        <w:bookmarkStart w:id="22004" w:name="_Toc426393418"/>
        <w:bookmarkStart w:id="22005" w:name="_Toc427825003"/>
        <w:bookmarkStart w:id="22006" w:name="_Toc427852816"/>
        <w:bookmarkStart w:id="22007" w:name="_Toc427855056"/>
        <w:bookmarkStart w:id="22008" w:name="_Toc427857257"/>
        <w:bookmarkEnd w:id="21971"/>
        <w:bookmarkEnd w:id="21972"/>
        <w:bookmarkEnd w:id="21973"/>
        <w:bookmarkEnd w:id="21974"/>
        <w:bookmarkEnd w:id="21975"/>
        <w:bookmarkEnd w:id="21976"/>
        <w:bookmarkEnd w:id="21977"/>
        <w:bookmarkEnd w:id="21978"/>
        <w:bookmarkEnd w:id="21979"/>
        <w:bookmarkEnd w:id="21980"/>
        <w:bookmarkEnd w:id="21981"/>
        <w:bookmarkEnd w:id="21982"/>
        <w:bookmarkEnd w:id="21983"/>
        <w:bookmarkEnd w:id="21984"/>
        <w:bookmarkEnd w:id="21985"/>
        <w:bookmarkEnd w:id="21986"/>
        <w:bookmarkEnd w:id="21987"/>
        <w:bookmarkEnd w:id="21988"/>
        <w:bookmarkEnd w:id="21989"/>
        <w:bookmarkEnd w:id="21990"/>
        <w:bookmarkEnd w:id="21991"/>
        <w:bookmarkEnd w:id="21992"/>
        <w:bookmarkEnd w:id="21993"/>
        <w:bookmarkEnd w:id="21994"/>
        <w:bookmarkEnd w:id="21995"/>
        <w:bookmarkEnd w:id="21996"/>
        <w:bookmarkEnd w:id="21997"/>
        <w:bookmarkEnd w:id="21998"/>
        <w:bookmarkEnd w:id="21999"/>
        <w:bookmarkEnd w:id="22000"/>
        <w:bookmarkEnd w:id="22001"/>
        <w:bookmarkEnd w:id="22002"/>
        <w:bookmarkEnd w:id="22003"/>
        <w:bookmarkEnd w:id="22004"/>
        <w:bookmarkEnd w:id="22005"/>
        <w:bookmarkEnd w:id="22006"/>
        <w:bookmarkEnd w:id="22007"/>
        <w:bookmarkEnd w:id="22008"/>
      </w:tr>
      <w:tr w:rsidR="003C534B" w:rsidRPr="00C106B9" w:rsidDel="00EC6BD9" w14:paraId="5982BD71" w14:textId="645EC3AC" w:rsidTr="00842940">
        <w:trPr>
          <w:cantSplit/>
          <w:trHeight w:val="314"/>
          <w:jc w:val="center"/>
          <w:del w:id="22009" w:author="Ramasubramani, Hariharan" w:date="2015-07-17T15:04:00Z"/>
          <w:trPrChange w:id="22010" w:author="Ramasubramani, Hariharan" w:date="2015-07-17T14:43:00Z">
            <w:trPr>
              <w:cantSplit/>
              <w:trHeight w:val="314"/>
              <w:jc w:val="center"/>
            </w:trPr>
          </w:trPrChange>
        </w:trPr>
        <w:tc>
          <w:tcPr>
            <w:tcW w:w="1750" w:type="dxa"/>
            <w:tcBorders>
              <w:top w:val="single" w:sz="4" w:space="0" w:color="auto"/>
              <w:left w:val="single" w:sz="4" w:space="0" w:color="auto"/>
              <w:bottom w:val="single" w:sz="4" w:space="0" w:color="auto"/>
              <w:right w:val="single" w:sz="4" w:space="0" w:color="auto"/>
            </w:tcBorders>
            <w:tcPrChange w:id="22011" w:author="Ramasubramani, Hariharan" w:date="2015-07-17T14:43:00Z">
              <w:tcPr>
                <w:tcW w:w="1750" w:type="dxa"/>
                <w:tcBorders>
                  <w:top w:val="single" w:sz="4" w:space="0" w:color="auto"/>
                  <w:left w:val="single" w:sz="4" w:space="0" w:color="auto"/>
                  <w:bottom w:val="single" w:sz="4" w:space="0" w:color="auto"/>
                  <w:right w:val="single" w:sz="4" w:space="0" w:color="auto"/>
                </w:tcBorders>
              </w:tcPr>
            </w:tcPrChange>
          </w:tcPr>
          <w:p w14:paraId="44328A2F" w14:textId="6536A0A8" w:rsidR="003C534B" w:rsidRPr="00C106B9" w:rsidDel="00EC6BD9" w:rsidRDefault="003C534B">
            <w:pPr>
              <w:pStyle w:val="ListParagraph"/>
              <w:rPr>
                <w:del w:id="22012" w:author="Ramasubramani, Hariharan" w:date="2015-07-17T15:04:00Z"/>
              </w:rPr>
              <w:pPrChange w:id="22013" w:author="Ramasubramani, Hariharan" w:date="2015-07-20T17:41:00Z">
                <w:pPr>
                  <w:ind w:left="-18" w:firstLine="0"/>
                </w:pPr>
              </w:pPrChange>
            </w:pPr>
            <w:del w:id="22014" w:author="Ramasubramani, Hariharan" w:date="2015-07-17T15:04:00Z">
              <w:r w:rsidDel="00EC6BD9">
                <w:delText>Record</w:delText>
              </w:r>
              <w:r w:rsidRPr="00C106B9" w:rsidDel="00EC6BD9">
                <w:delText xml:space="preserve"> Title</w:delText>
              </w:r>
              <w:bookmarkStart w:id="22015" w:name="_Toc425234746"/>
              <w:bookmarkStart w:id="22016" w:name="_Toc425238298"/>
              <w:bookmarkStart w:id="22017" w:name="_Toc425239544"/>
              <w:bookmarkStart w:id="22018" w:name="_Toc425240791"/>
              <w:bookmarkStart w:id="22019" w:name="_Toc425242037"/>
              <w:bookmarkStart w:id="22020" w:name="_Toc425243283"/>
              <w:bookmarkStart w:id="22021" w:name="_Toc425244530"/>
              <w:bookmarkStart w:id="22022" w:name="_Toc425245777"/>
              <w:bookmarkStart w:id="22023" w:name="_Toc425247024"/>
              <w:bookmarkStart w:id="22024" w:name="_Toc425248270"/>
              <w:bookmarkStart w:id="22025" w:name="_Toc425249517"/>
              <w:bookmarkStart w:id="22026" w:name="_Toc425250764"/>
              <w:bookmarkStart w:id="22027" w:name="_Toc425252011"/>
              <w:bookmarkStart w:id="22028" w:name="_Toc425252681"/>
              <w:bookmarkStart w:id="22029" w:name="_Toc425253352"/>
              <w:bookmarkStart w:id="22030" w:name="_Toc425256743"/>
              <w:bookmarkStart w:id="22031" w:name="_Toc425276444"/>
              <w:bookmarkStart w:id="22032" w:name="_Toc425342542"/>
              <w:bookmarkStart w:id="22033" w:name="_Toc425349748"/>
              <w:bookmarkStart w:id="22034" w:name="_Toc425352897"/>
              <w:bookmarkStart w:id="22035" w:name="_Toc425353582"/>
              <w:bookmarkStart w:id="22036" w:name="_Toc425787575"/>
              <w:bookmarkStart w:id="22037" w:name="_Toc425788261"/>
              <w:bookmarkStart w:id="22038" w:name="_Toc425788948"/>
              <w:bookmarkStart w:id="22039" w:name="_Toc425789635"/>
              <w:bookmarkStart w:id="22040" w:name="_Toc425790322"/>
              <w:bookmarkStart w:id="22041" w:name="_Toc425794062"/>
              <w:bookmarkStart w:id="22042" w:name="_Toc426384997"/>
              <w:bookmarkStart w:id="22043" w:name="_Toc426386401"/>
              <w:bookmarkStart w:id="22044" w:name="_Toc426387804"/>
              <w:bookmarkStart w:id="22045" w:name="_Toc426389208"/>
              <w:bookmarkStart w:id="22046" w:name="_Toc426390612"/>
              <w:bookmarkStart w:id="22047" w:name="_Toc426392016"/>
              <w:bookmarkStart w:id="22048" w:name="_Toc426393419"/>
              <w:bookmarkStart w:id="22049" w:name="_Toc427825004"/>
              <w:bookmarkStart w:id="22050" w:name="_Toc427852817"/>
              <w:bookmarkStart w:id="22051" w:name="_Toc427855057"/>
              <w:bookmarkStart w:id="22052" w:name="_Toc427857258"/>
              <w:bookmarkEnd w:id="22015"/>
              <w:bookmarkEnd w:id="22016"/>
              <w:bookmarkEnd w:id="22017"/>
              <w:bookmarkEnd w:id="22018"/>
              <w:bookmarkEnd w:id="22019"/>
              <w:bookmarkEnd w:id="22020"/>
              <w:bookmarkEnd w:id="22021"/>
              <w:bookmarkEnd w:id="22022"/>
              <w:bookmarkEnd w:id="22023"/>
              <w:bookmarkEnd w:id="22024"/>
              <w:bookmarkEnd w:id="22025"/>
              <w:bookmarkEnd w:id="22026"/>
              <w:bookmarkEnd w:id="22027"/>
              <w:bookmarkEnd w:id="22028"/>
              <w:bookmarkEnd w:id="22029"/>
              <w:bookmarkEnd w:id="22030"/>
              <w:bookmarkEnd w:id="22031"/>
              <w:bookmarkEnd w:id="22032"/>
              <w:bookmarkEnd w:id="22033"/>
              <w:bookmarkEnd w:id="22034"/>
              <w:bookmarkEnd w:id="22035"/>
              <w:bookmarkEnd w:id="22036"/>
              <w:bookmarkEnd w:id="22037"/>
              <w:bookmarkEnd w:id="22038"/>
              <w:bookmarkEnd w:id="22039"/>
              <w:bookmarkEnd w:id="22040"/>
              <w:bookmarkEnd w:id="22041"/>
              <w:bookmarkEnd w:id="22042"/>
              <w:bookmarkEnd w:id="22043"/>
              <w:bookmarkEnd w:id="22044"/>
              <w:bookmarkEnd w:id="22045"/>
              <w:bookmarkEnd w:id="22046"/>
              <w:bookmarkEnd w:id="22047"/>
              <w:bookmarkEnd w:id="22048"/>
              <w:bookmarkEnd w:id="22049"/>
              <w:bookmarkEnd w:id="22050"/>
              <w:bookmarkEnd w:id="22051"/>
              <w:bookmarkEnd w:id="22052"/>
            </w:del>
          </w:p>
        </w:tc>
        <w:tc>
          <w:tcPr>
            <w:tcW w:w="939" w:type="dxa"/>
            <w:tcBorders>
              <w:top w:val="single" w:sz="4" w:space="0" w:color="auto"/>
              <w:left w:val="single" w:sz="4" w:space="0" w:color="auto"/>
              <w:bottom w:val="single" w:sz="4" w:space="0" w:color="auto"/>
              <w:right w:val="single" w:sz="4" w:space="0" w:color="auto"/>
            </w:tcBorders>
            <w:tcPrChange w:id="22053" w:author="Ramasubramani, Hariharan" w:date="2015-07-17T14:43:00Z">
              <w:tcPr>
                <w:tcW w:w="939" w:type="dxa"/>
                <w:tcBorders>
                  <w:top w:val="single" w:sz="4" w:space="0" w:color="auto"/>
                  <w:left w:val="single" w:sz="4" w:space="0" w:color="auto"/>
                  <w:bottom w:val="single" w:sz="4" w:space="0" w:color="auto"/>
                  <w:right w:val="single" w:sz="4" w:space="0" w:color="auto"/>
                </w:tcBorders>
              </w:tcPr>
            </w:tcPrChange>
          </w:tcPr>
          <w:p w14:paraId="35E3926B" w14:textId="4BA92ADE" w:rsidR="003C534B" w:rsidRPr="00C106B9" w:rsidDel="00EC6BD9" w:rsidRDefault="003C534B">
            <w:pPr>
              <w:pStyle w:val="ListParagraph"/>
              <w:rPr>
                <w:del w:id="22054" w:author="Ramasubramani, Hariharan" w:date="2015-07-17T15:04:00Z"/>
              </w:rPr>
              <w:pPrChange w:id="22055" w:author="Ramasubramani, Hariharan" w:date="2015-07-20T17:41:00Z">
                <w:pPr>
                  <w:ind w:left="-57" w:firstLine="0"/>
                  <w:jc w:val="center"/>
                </w:pPr>
              </w:pPrChange>
            </w:pPr>
            <w:del w:id="22056" w:author="Ramasubramani, Hariharan" w:date="2015-07-17T15:04:00Z">
              <w:r w:rsidDel="00EC6BD9">
                <w:delText>O (CR621)</w:delText>
              </w:r>
              <w:bookmarkStart w:id="22057" w:name="_Toc425234747"/>
              <w:bookmarkStart w:id="22058" w:name="_Toc425238299"/>
              <w:bookmarkStart w:id="22059" w:name="_Toc425239545"/>
              <w:bookmarkStart w:id="22060" w:name="_Toc425240792"/>
              <w:bookmarkStart w:id="22061" w:name="_Toc425242038"/>
              <w:bookmarkStart w:id="22062" w:name="_Toc425243284"/>
              <w:bookmarkStart w:id="22063" w:name="_Toc425244531"/>
              <w:bookmarkStart w:id="22064" w:name="_Toc425245778"/>
              <w:bookmarkStart w:id="22065" w:name="_Toc425247025"/>
              <w:bookmarkStart w:id="22066" w:name="_Toc425248271"/>
              <w:bookmarkStart w:id="22067" w:name="_Toc425249518"/>
              <w:bookmarkStart w:id="22068" w:name="_Toc425250765"/>
              <w:bookmarkStart w:id="22069" w:name="_Toc425252012"/>
              <w:bookmarkStart w:id="22070" w:name="_Toc425252682"/>
              <w:bookmarkStart w:id="22071" w:name="_Toc425253353"/>
              <w:bookmarkStart w:id="22072" w:name="_Toc425256744"/>
              <w:bookmarkStart w:id="22073" w:name="_Toc425276445"/>
              <w:bookmarkStart w:id="22074" w:name="_Toc425342543"/>
              <w:bookmarkStart w:id="22075" w:name="_Toc425349749"/>
              <w:bookmarkStart w:id="22076" w:name="_Toc425352898"/>
              <w:bookmarkStart w:id="22077" w:name="_Toc425353583"/>
              <w:bookmarkStart w:id="22078" w:name="_Toc425787576"/>
              <w:bookmarkStart w:id="22079" w:name="_Toc425788262"/>
              <w:bookmarkStart w:id="22080" w:name="_Toc425788949"/>
              <w:bookmarkStart w:id="22081" w:name="_Toc425789636"/>
              <w:bookmarkStart w:id="22082" w:name="_Toc425790323"/>
              <w:bookmarkStart w:id="22083" w:name="_Toc425794063"/>
              <w:bookmarkStart w:id="22084" w:name="_Toc426384998"/>
              <w:bookmarkStart w:id="22085" w:name="_Toc426386402"/>
              <w:bookmarkStart w:id="22086" w:name="_Toc426387805"/>
              <w:bookmarkStart w:id="22087" w:name="_Toc426389209"/>
              <w:bookmarkStart w:id="22088" w:name="_Toc426390613"/>
              <w:bookmarkStart w:id="22089" w:name="_Toc426392017"/>
              <w:bookmarkStart w:id="22090" w:name="_Toc426393420"/>
              <w:bookmarkStart w:id="22091" w:name="_Toc427825005"/>
              <w:bookmarkStart w:id="22092" w:name="_Toc427852818"/>
              <w:bookmarkStart w:id="22093" w:name="_Toc427855058"/>
              <w:bookmarkStart w:id="22094" w:name="_Toc427857259"/>
              <w:bookmarkEnd w:id="22057"/>
              <w:bookmarkEnd w:id="22058"/>
              <w:bookmarkEnd w:id="22059"/>
              <w:bookmarkEnd w:id="22060"/>
              <w:bookmarkEnd w:id="22061"/>
              <w:bookmarkEnd w:id="22062"/>
              <w:bookmarkEnd w:id="22063"/>
              <w:bookmarkEnd w:id="22064"/>
              <w:bookmarkEnd w:id="22065"/>
              <w:bookmarkEnd w:id="22066"/>
              <w:bookmarkEnd w:id="22067"/>
              <w:bookmarkEnd w:id="22068"/>
              <w:bookmarkEnd w:id="22069"/>
              <w:bookmarkEnd w:id="22070"/>
              <w:bookmarkEnd w:id="22071"/>
              <w:bookmarkEnd w:id="22072"/>
              <w:bookmarkEnd w:id="22073"/>
              <w:bookmarkEnd w:id="22074"/>
              <w:bookmarkEnd w:id="22075"/>
              <w:bookmarkEnd w:id="22076"/>
              <w:bookmarkEnd w:id="22077"/>
              <w:bookmarkEnd w:id="22078"/>
              <w:bookmarkEnd w:id="22079"/>
              <w:bookmarkEnd w:id="22080"/>
              <w:bookmarkEnd w:id="22081"/>
              <w:bookmarkEnd w:id="22082"/>
              <w:bookmarkEnd w:id="22083"/>
              <w:bookmarkEnd w:id="22084"/>
              <w:bookmarkEnd w:id="22085"/>
              <w:bookmarkEnd w:id="22086"/>
              <w:bookmarkEnd w:id="22087"/>
              <w:bookmarkEnd w:id="22088"/>
              <w:bookmarkEnd w:id="22089"/>
              <w:bookmarkEnd w:id="22090"/>
              <w:bookmarkEnd w:id="22091"/>
              <w:bookmarkEnd w:id="22092"/>
              <w:bookmarkEnd w:id="22093"/>
              <w:bookmarkEnd w:id="22094"/>
            </w:del>
          </w:p>
        </w:tc>
        <w:tc>
          <w:tcPr>
            <w:tcW w:w="2050" w:type="dxa"/>
            <w:tcBorders>
              <w:top w:val="single" w:sz="4" w:space="0" w:color="auto"/>
              <w:left w:val="single" w:sz="4" w:space="0" w:color="auto"/>
              <w:bottom w:val="single" w:sz="4" w:space="0" w:color="auto"/>
              <w:right w:val="single" w:sz="4" w:space="0" w:color="auto"/>
            </w:tcBorders>
            <w:tcPrChange w:id="22095" w:author="Ramasubramani, Hariharan" w:date="2015-07-17T14:43:00Z">
              <w:tcPr>
                <w:tcW w:w="2050" w:type="dxa"/>
                <w:tcBorders>
                  <w:top w:val="single" w:sz="4" w:space="0" w:color="auto"/>
                  <w:left w:val="single" w:sz="4" w:space="0" w:color="auto"/>
                  <w:bottom w:val="single" w:sz="4" w:space="0" w:color="auto"/>
                  <w:right w:val="single" w:sz="4" w:space="0" w:color="auto"/>
                </w:tcBorders>
              </w:tcPr>
            </w:tcPrChange>
          </w:tcPr>
          <w:p w14:paraId="70B8C8C2" w14:textId="6CC889E3" w:rsidR="003C534B" w:rsidRPr="00C106B9" w:rsidDel="00EC6BD9" w:rsidRDefault="003C534B">
            <w:pPr>
              <w:pStyle w:val="ListParagraph"/>
              <w:rPr>
                <w:del w:id="22096" w:author="Ramasubramani, Hariharan" w:date="2015-07-17T15:04:00Z"/>
              </w:rPr>
              <w:pPrChange w:id="22097" w:author="Ramasubramani, Hariharan" w:date="2015-07-20T17:41:00Z">
                <w:pPr>
                  <w:pStyle w:val="ListParagraph"/>
                  <w:ind w:left="148" w:firstLine="0"/>
                </w:pPr>
              </w:pPrChange>
            </w:pPr>
            <w:del w:id="22098" w:author="Ramasubramani, Hariharan" w:date="2015-07-17T14:42:00Z">
              <w:r w:rsidRPr="00C106B9" w:rsidDel="00842940">
                <w:delText>-</w:delText>
              </w:r>
            </w:del>
            <w:bookmarkStart w:id="22099" w:name="_Toc425234748"/>
            <w:bookmarkStart w:id="22100" w:name="_Toc425238300"/>
            <w:bookmarkStart w:id="22101" w:name="_Toc425239546"/>
            <w:bookmarkStart w:id="22102" w:name="_Toc425240793"/>
            <w:bookmarkStart w:id="22103" w:name="_Toc425242039"/>
            <w:bookmarkStart w:id="22104" w:name="_Toc425243285"/>
            <w:bookmarkStart w:id="22105" w:name="_Toc425244532"/>
            <w:bookmarkStart w:id="22106" w:name="_Toc425245779"/>
            <w:bookmarkStart w:id="22107" w:name="_Toc425247026"/>
            <w:bookmarkStart w:id="22108" w:name="_Toc425248272"/>
            <w:bookmarkStart w:id="22109" w:name="_Toc425249519"/>
            <w:bookmarkStart w:id="22110" w:name="_Toc425250766"/>
            <w:bookmarkStart w:id="22111" w:name="_Toc425252013"/>
            <w:bookmarkStart w:id="22112" w:name="_Toc425252683"/>
            <w:bookmarkStart w:id="22113" w:name="_Toc425253354"/>
            <w:bookmarkStart w:id="22114" w:name="_Toc425256745"/>
            <w:bookmarkStart w:id="22115" w:name="_Toc425276446"/>
            <w:bookmarkStart w:id="22116" w:name="_Toc425342544"/>
            <w:bookmarkStart w:id="22117" w:name="_Toc425349750"/>
            <w:bookmarkStart w:id="22118" w:name="_Toc425352899"/>
            <w:bookmarkStart w:id="22119" w:name="_Toc425353584"/>
            <w:bookmarkStart w:id="22120" w:name="_Toc425787577"/>
            <w:bookmarkStart w:id="22121" w:name="_Toc425788263"/>
            <w:bookmarkStart w:id="22122" w:name="_Toc425788950"/>
            <w:bookmarkStart w:id="22123" w:name="_Toc425789637"/>
            <w:bookmarkStart w:id="22124" w:name="_Toc425790324"/>
            <w:bookmarkStart w:id="22125" w:name="_Toc425794064"/>
            <w:bookmarkStart w:id="22126" w:name="_Toc426384999"/>
            <w:bookmarkStart w:id="22127" w:name="_Toc426386403"/>
            <w:bookmarkStart w:id="22128" w:name="_Toc426387806"/>
            <w:bookmarkStart w:id="22129" w:name="_Toc426389210"/>
            <w:bookmarkStart w:id="22130" w:name="_Toc426390614"/>
            <w:bookmarkStart w:id="22131" w:name="_Toc426392018"/>
            <w:bookmarkStart w:id="22132" w:name="_Toc426393421"/>
            <w:bookmarkStart w:id="22133" w:name="_Toc427825006"/>
            <w:bookmarkStart w:id="22134" w:name="_Toc427852819"/>
            <w:bookmarkStart w:id="22135" w:name="_Toc427855059"/>
            <w:bookmarkStart w:id="22136" w:name="_Toc427857260"/>
            <w:bookmarkEnd w:id="22099"/>
            <w:bookmarkEnd w:id="22100"/>
            <w:bookmarkEnd w:id="22101"/>
            <w:bookmarkEnd w:id="22102"/>
            <w:bookmarkEnd w:id="22103"/>
            <w:bookmarkEnd w:id="22104"/>
            <w:bookmarkEnd w:id="22105"/>
            <w:bookmarkEnd w:id="22106"/>
            <w:bookmarkEnd w:id="22107"/>
            <w:bookmarkEnd w:id="22108"/>
            <w:bookmarkEnd w:id="22109"/>
            <w:bookmarkEnd w:id="22110"/>
            <w:bookmarkEnd w:id="22111"/>
            <w:bookmarkEnd w:id="22112"/>
            <w:bookmarkEnd w:id="22113"/>
            <w:bookmarkEnd w:id="22114"/>
            <w:bookmarkEnd w:id="22115"/>
            <w:bookmarkEnd w:id="22116"/>
            <w:bookmarkEnd w:id="22117"/>
            <w:bookmarkEnd w:id="22118"/>
            <w:bookmarkEnd w:id="22119"/>
            <w:bookmarkEnd w:id="22120"/>
            <w:bookmarkEnd w:id="22121"/>
            <w:bookmarkEnd w:id="22122"/>
            <w:bookmarkEnd w:id="22123"/>
            <w:bookmarkEnd w:id="22124"/>
            <w:bookmarkEnd w:id="22125"/>
            <w:bookmarkEnd w:id="22126"/>
            <w:bookmarkEnd w:id="22127"/>
            <w:bookmarkEnd w:id="22128"/>
            <w:bookmarkEnd w:id="22129"/>
            <w:bookmarkEnd w:id="22130"/>
            <w:bookmarkEnd w:id="22131"/>
            <w:bookmarkEnd w:id="22132"/>
            <w:bookmarkEnd w:id="22133"/>
            <w:bookmarkEnd w:id="22134"/>
            <w:bookmarkEnd w:id="22135"/>
            <w:bookmarkEnd w:id="22136"/>
          </w:p>
        </w:tc>
        <w:bookmarkStart w:id="22137" w:name="_Toc425234749"/>
        <w:bookmarkStart w:id="22138" w:name="_Toc425238301"/>
        <w:bookmarkStart w:id="22139" w:name="_Toc425239547"/>
        <w:bookmarkStart w:id="22140" w:name="_Toc425240794"/>
        <w:bookmarkStart w:id="22141" w:name="_Toc425242040"/>
        <w:bookmarkStart w:id="22142" w:name="_Toc425243286"/>
        <w:bookmarkStart w:id="22143" w:name="_Toc425244533"/>
        <w:bookmarkStart w:id="22144" w:name="_Toc425245780"/>
        <w:bookmarkStart w:id="22145" w:name="_Toc425247027"/>
        <w:bookmarkStart w:id="22146" w:name="_Toc425248273"/>
        <w:bookmarkStart w:id="22147" w:name="_Toc425249520"/>
        <w:bookmarkStart w:id="22148" w:name="_Toc425250767"/>
        <w:bookmarkStart w:id="22149" w:name="_Toc425252014"/>
        <w:bookmarkStart w:id="22150" w:name="_Toc425252684"/>
        <w:bookmarkStart w:id="22151" w:name="_Toc425253355"/>
        <w:bookmarkStart w:id="22152" w:name="_Toc425256746"/>
        <w:bookmarkStart w:id="22153" w:name="_Toc425276447"/>
        <w:bookmarkStart w:id="22154" w:name="_Toc425342545"/>
        <w:bookmarkStart w:id="22155" w:name="_Toc425349751"/>
        <w:bookmarkStart w:id="22156" w:name="_Toc425352900"/>
        <w:bookmarkStart w:id="22157" w:name="_Toc425353585"/>
        <w:bookmarkStart w:id="22158" w:name="_Toc425787578"/>
        <w:bookmarkStart w:id="22159" w:name="_Toc425788264"/>
        <w:bookmarkStart w:id="22160" w:name="_Toc425788951"/>
        <w:bookmarkStart w:id="22161" w:name="_Toc425789638"/>
        <w:bookmarkStart w:id="22162" w:name="_Toc425790325"/>
        <w:bookmarkStart w:id="22163" w:name="_Toc425794065"/>
        <w:bookmarkStart w:id="22164" w:name="_Toc426385000"/>
        <w:bookmarkStart w:id="22165" w:name="_Toc426386404"/>
        <w:bookmarkStart w:id="22166" w:name="_Toc426387807"/>
        <w:bookmarkStart w:id="22167" w:name="_Toc426389211"/>
        <w:bookmarkStart w:id="22168" w:name="_Toc426390615"/>
        <w:bookmarkStart w:id="22169" w:name="_Toc426392019"/>
        <w:bookmarkStart w:id="22170" w:name="_Toc426393422"/>
        <w:bookmarkStart w:id="22171" w:name="_Toc427825007"/>
        <w:bookmarkStart w:id="22172" w:name="_Toc427852820"/>
        <w:bookmarkStart w:id="22173" w:name="_Toc427855060"/>
        <w:bookmarkStart w:id="22174" w:name="_Toc427857261"/>
        <w:bookmarkEnd w:id="22137"/>
        <w:bookmarkEnd w:id="22138"/>
        <w:bookmarkEnd w:id="22139"/>
        <w:bookmarkEnd w:id="22140"/>
        <w:bookmarkEnd w:id="22141"/>
        <w:bookmarkEnd w:id="22142"/>
        <w:bookmarkEnd w:id="22143"/>
        <w:bookmarkEnd w:id="22144"/>
        <w:bookmarkEnd w:id="22145"/>
        <w:bookmarkEnd w:id="22146"/>
        <w:bookmarkEnd w:id="22147"/>
        <w:bookmarkEnd w:id="22148"/>
        <w:bookmarkEnd w:id="22149"/>
        <w:bookmarkEnd w:id="22150"/>
        <w:bookmarkEnd w:id="22151"/>
        <w:bookmarkEnd w:id="22152"/>
        <w:bookmarkEnd w:id="22153"/>
        <w:bookmarkEnd w:id="22154"/>
        <w:bookmarkEnd w:id="22155"/>
        <w:bookmarkEnd w:id="22156"/>
        <w:bookmarkEnd w:id="22157"/>
        <w:bookmarkEnd w:id="22158"/>
        <w:bookmarkEnd w:id="22159"/>
        <w:bookmarkEnd w:id="22160"/>
        <w:bookmarkEnd w:id="22161"/>
        <w:bookmarkEnd w:id="22162"/>
        <w:bookmarkEnd w:id="22163"/>
        <w:bookmarkEnd w:id="22164"/>
        <w:bookmarkEnd w:id="22165"/>
        <w:bookmarkEnd w:id="22166"/>
        <w:bookmarkEnd w:id="22167"/>
        <w:bookmarkEnd w:id="22168"/>
        <w:bookmarkEnd w:id="22169"/>
        <w:bookmarkEnd w:id="22170"/>
        <w:bookmarkEnd w:id="22171"/>
        <w:bookmarkEnd w:id="22172"/>
        <w:bookmarkEnd w:id="22173"/>
        <w:bookmarkEnd w:id="22174"/>
      </w:tr>
      <w:tr w:rsidR="003C534B" w:rsidRPr="00C106B9" w:rsidDel="00EC6BD9" w14:paraId="37B1602A" w14:textId="38C3C310" w:rsidTr="00842940">
        <w:trPr>
          <w:cantSplit/>
          <w:trHeight w:val="314"/>
          <w:jc w:val="center"/>
          <w:del w:id="22175" w:author="Ramasubramani, Hariharan" w:date="2015-07-17T15:04:00Z"/>
          <w:trPrChange w:id="22176" w:author="Ramasubramani, Hariharan" w:date="2015-07-17T14:43:00Z">
            <w:trPr>
              <w:cantSplit/>
              <w:trHeight w:val="314"/>
              <w:jc w:val="center"/>
            </w:trPr>
          </w:trPrChange>
        </w:trPr>
        <w:tc>
          <w:tcPr>
            <w:tcW w:w="1750" w:type="dxa"/>
            <w:tcBorders>
              <w:top w:val="single" w:sz="4" w:space="0" w:color="auto"/>
              <w:left w:val="single" w:sz="4" w:space="0" w:color="auto"/>
              <w:bottom w:val="single" w:sz="4" w:space="0" w:color="auto"/>
              <w:right w:val="single" w:sz="4" w:space="0" w:color="auto"/>
            </w:tcBorders>
            <w:tcPrChange w:id="22177" w:author="Ramasubramani, Hariharan" w:date="2015-07-17T14:43:00Z">
              <w:tcPr>
                <w:tcW w:w="1750" w:type="dxa"/>
                <w:tcBorders>
                  <w:top w:val="single" w:sz="4" w:space="0" w:color="auto"/>
                  <w:left w:val="single" w:sz="4" w:space="0" w:color="auto"/>
                  <w:bottom w:val="single" w:sz="4" w:space="0" w:color="auto"/>
                  <w:right w:val="single" w:sz="4" w:space="0" w:color="auto"/>
                </w:tcBorders>
              </w:tcPr>
            </w:tcPrChange>
          </w:tcPr>
          <w:p w14:paraId="325B786E" w14:textId="22858137" w:rsidR="003C534B" w:rsidRPr="00C106B9" w:rsidDel="00EC6BD9" w:rsidRDefault="003C534B">
            <w:pPr>
              <w:pStyle w:val="ListParagraph"/>
              <w:rPr>
                <w:del w:id="22178" w:author="Ramasubramani, Hariharan" w:date="2015-07-17T15:04:00Z"/>
              </w:rPr>
              <w:pPrChange w:id="22179" w:author="Ramasubramani, Hariharan" w:date="2015-07-20T17:41:00Z">
                <w:pPr>
                  <w:ind w:left="-18" w:firstLine="0"/>
                </w:pPr>
              </w:pPrChange>
            </w:pPr>
            <w:del w:id="22180" w:author="Ramasubramani, Hariharan" w:date="2015-07-17T14:55:00Z">
              <w:r w:rsidDel="003C534B">
                <w:delText>Record</w:delText>
              </w:r>
              <w:r w:rsidRPr="00C106B9" w:rsidDel="003C534B">
                <w:delText xml:space="preserve"> </w:delText>
              </w:r>
            </w:del>
            <w:del w:id="22181" w:author="Ramasubramani, Hariharan" w:date="2015-07-13T16:44:00Z">
              <w:r w:rsidRPr="00C106B9" w:rsidDel="00594F28">
                <w:delText>#</w:delText>
              </w:r>
            </w:del>
            <w:bookmarkStart w:id="22182" w:name="_Toc425234750"/>
            <w:bookmarkStart w:id="22183" w:name="_Toc425238302"/>
            <w:bookmarkStart w:id="22184" w:name="_Toc425239548"/>
            <w:bookmarkStart w:id="22185" w:name="_Toc425240795"/>
            <w:bookmarkStart w:id="22186" w:name="_Toc425242041"/>
            <w:bookmarkStart w:id="22187" w:name="_Toc425243287"/>
            <w:bookmarkStart w:id="22188" w:name="_Toc425244534"/>
            <w:bookmarkStart w:id="22189" w:name="_Toc425245781"/>
            <w:bookmarkStart w:id="22190" w:name="_Toc425247028"/>
            <w:bookmarkStart w:id="22191" w:name="_Toc425248274"/>
            <w:bookmarkStart w:id="22192" w:name="_Toc425249521"/>
            <w:bookmarkStart w:id="22193" w:name="_Toc425250768"/>
            <w:bookmarkStart w:id="22194" w:name="_Toc425252015"/>
            <w:bookmarkStart w:id="22195" w:name="_Toc425252685"/>
            <w:bookmarkStart w:id="22196" w:name="_Toc425253356"/>
            <w:bookmarkStart w:id="22197" w:name="_Toc425256747"/>
            <w:bookmarkStart w:id="22198" w:name="_Toc425276448"/>
            <w:bookmarkStart w:id="22199" w:name="_Toc425342546"/>
            <w:bookmarkStart w:id="22200" w:name="_Toc425349752"/>
            <w:bookmarkStart w:id="22201" w:name="_Toc425352901"/>
            <w:bookmarkStart w:id="22202" w:name="_Toc425353586"/>
            <w:bookmarkStart w:id="22203" w:name="_Toc425787579"/>
            <w:bookmarkStart w:id="22204" w:name="_Toc425788265"/>
            <w:bookmarkStart w:id="22205" w:name="_Toc425788952"/>
            <w:bookmarkStart w:id="22206" w:name="_Toc425789639"/>
            <w:bookmarkStart w:id="22207" w:name="_Toc425790326"/>
            <w:bookmarkStart w:id="22208" w:name="_Toc425794066"/>
            <w:bookmarkStart w:id="22209" w:name="_Toc426385001"/>
            <w:bookmarkStart w:id="22210" w:name="_Toc426386405"/>
            <w:bookmarkStart w:id="22211" w:name="_Toc426387808"/>
            <w:bookmarkStart w:id="22212" w:name="_Toc426389212"/>
            <w:bookmarkStart w:id="22213" w:name="_Toc426390616"/>
            <w:bookmarkStart w:id="22214" w:name="_Toc426392020"/>
            <w:bookmarkStart w:id="22215" w:name="_Toc426393423"/>
            <w:bookmarkStart w:id="22216" w:name="_Toc427825008"/>
            <w:bookmarkStart w:id="22217" w:name="_Toc427852821"/>
            <w:bookmarkStart w:id="22218" w:name="_Toc427855061"/>
            <w:bookmarkStart w:id="22219" w:name="_Toc427857262"/>
            <w:bookmarkEnd w:id="22182"/>
            <w:bookmarkEnd w:id="22183"/>
            <w:bookmarkEnd w:id="22184"/>
            <w:bookmarkEnd w:id="22185"/>
            <w:bookmarkEnd w:id="22186"/>
            <w:bookmarkEnd w:id="22187"/>
            <w:bookmarkEnd w:id="22188"/>
            <w:bookmarkEnd w:id="22189"/>
            <w:bookmarkEnd w:id="22190"/>
            <w:bookmarkEnd w:id="22191"/>
            <w:bookmarkEnd w:id="22192"/>
            <w:bookmarkEnd w:id="22193"/>
            <w:bookmarkEnd w:id="22194"/>
            <w:bookmarkEnd w:id="22195"/>
            <w:bookmarkEnd w:id="22196"/>
            <w:bookmarkEnd w:id="22197"/>
            <w:bookmarkEnd w:id="22198"/>
            <w:bookmarkEnd w:id="22199"/>
            <w:bookmarkEnd w:id="22200"/>
            <w:bookmarkEnd w:id="22201"/>
            <w:bookmarkEnd w:id="22202"/>
            <w:bookmarkEnd w:id="22203"/>
            <w:bookmarkEnd w:id="22204"/>
            <w:bookmarkEnd w:id="22205"/>
            <w:bookmarkEnd w:id="22206"/>
            <w:bookmarkEnd w:id="22207"/>
            <w:bookmarkEnd w:id="22208"/>
            <w:bookmarkEnd w:id="22209"/>
            <w:bookmarkEnd w:id="22210"/>
            <w:bookmarkEnd w:id="22211"/>
            <w:bookmarkEnd w:id="22212"/>
            <w:bookmarkEnd w:id="22213"/>
            <w:bookmarkEnd w:id="22214"/>
            <w:bookmarkEnd w:id="22215"/>
            <w:bookmarkEnd w:id="22216"/>
            <w:bookmarkEnd w:id="22217"/>
            <w:bookmarkEnd w:id="22218"/>
            <w:bookmarkEnd w:id="22219"/>
          </w:p>
        </w:tc>
        <w:tc>
          <w:tcPr>
            <w:tcW w:w="939" w:type="dxa"/>
            <w:tcBorders>
              <w:top w:val="single" w:sz="4" w:space="0" w:color="auto"/>
              <w:left w:val="single" w:sz="4" w:space="0" w:color="auto"/>
              <w:bottom w:val="single" w:sz="4" w:space="0" w:color="auto"/>
              <w:right w:val="single" w:sz="4" w:space="0" w:color="auto"/>
            </w:tcBorders>
            <w:tcPrChange w:id="22220" w:author="Ramasubramani, Hariharan" w:date="2015-07-17T14:43:00Z">
              <w:tcPr>
                <w:tcW w:w="939" w:type="dxa"/>
                <w:tcBorders>
                  <w:top w:val="single" w:sz="4" w:space="0" w:color="auto"/>
                  <w:left w:val="single" w:sz="4" w:space="0" w:color="auto"/>
                  <w:bottom w:val="single" w:sz="4" w:space="0" w:color="auto"/>
                  <w:right w:val="single" w:sz="4" w:space="0" w:color="auto"/>
                </w:tcBorders>
              </w:tcPr>
            </w:tcPrChange>
          </w:tcPr>
          <w:p w14:paraId="67C0EFD1" w14:textId="76BAEBC0" w:rsidR="003C534B" w:rsidRPr="00C106B9" w:rsidDel="00EC6BD9" w:rsidRDefault="003C534B">
            <w:pPr>
              <w:pStyle w:val="ListParagraph"/>
              <w:rPr>
                <w:del w:id="22221" w:author="Ramasubramani, Hariharan" w:date="2015-07-17T15:04:00Z"/>
              </w:rPr>
              <w:pPrChange w:id="22222" w:author="Ramasubramani, Hariharan" w:date="2015-07-20T17:41:00Z">
                <w:pPr>
                  <w:ind w:left="-57" w:firstLine="0"/>
                  <w:jc w:val="center"/>
                </w:pPr>
              </w:pPrChange>
            </w:pPr>
            <w:del w:id="22223" w:author="Ramasubramani, Hariharan" w:date="2015-07-17T14:55:00Z">
              <w:r w:rsidDel="003C534B">
                <w:delText>M (CR 192)</w:delText>
              </w:r>
            </w:del>
            <w:bookmarkStart w:id="22224" w:name="_Toc425234751"/>
            <w:bookmarkStart w:id="22225" w:name="_Toc425238303"/>
            <w:bookmarkStart w:id="22226" w:name="_Toc425239549"/>
            <w:bookmarkStart w:id="22227" w:name="_Toc425240796"/>
            <w:bookmarkStart w:id="22228" w:name="_Toc425242042"/>
            <w:bookmarkStart w:id="22229" w:name="_Toc425243288"/>
            <w:bookmarkStart w:id="22230" w:name="_Toc425244535"/>
            <w:bookmarkStart w:id="22231" w:name="_Toc425245782"/>
            <w:bookmarkStart w:id="22232" w:name="_Toc425247029"/>
            <w:bookmarkStart w:id="22233" w:name="_Toc425248275"/>
            <w:bookmarkStart w:id="22234" w:name="_Toc425249522"/>
            <w:bookmarkStart w:id="22235" w:name="_Toc425250769"/>
            <w:bookmarkStart w:id="22236" w:name="_Toc425252016"/>
            <w:bookmarkStart w:id="22237" w:name="_Toc425252686"/>
            <w:bookmarkStart w:id="22238" w:name="_Toc425253357"/>
            <w:bookmarkStart w:id="22239" w:name="_Toc425256748"/>
            <w:bookmarkStart w:id="22240" w:name="_Toc425276449"/>
            <w:bookmarkStart w:id="22241" w:name="_Toc425342547"/>
            <w:bookmarkStart w:id="22242" w:name="_Toc425349753"/>
            <w:bookmarkStart w:id="22243" w:name="_Toc425352902"/>
            <w:bookmarkStart w:id="22244" w:name="_Toc425353587"/>
            <w:bookmarkStart w:id="22245" w:name="_Toc425787580"/>
            <w:bookmarkStart w:id="22246" w:name="_Toc425788266"/>
            <w:bookmarkStart w:id="22247" w:name="_Toc425788953"/>
            <w:bookmarkStart w:id="22248" w:name="_Toc425789640"/>
            <w:bookmarkStart w:id="22249" w:name="_Toc425790327"/>
            <w:bookmarkStart w:id="22250" w:name="_Toc425794067"/>
            <w:bookmarkStart w:id="22251" w:name="_Toc426385002"/>
            <w:bookmarkStart w:id="22252" w:name="_Toc426386406"/>
            <w:bookmarkStart w:id="22253" w:name="_Toc426387809"/>
            <w:bookmarkStart w:id="22254" w:name="_Toc426389213"/>
            <w:bookmarkStart w:id="22255" w:name="_Toc426390617"/>
            <w:bookmarkStart w:id="22256" w:name="_Toc426392021"/>
            <w:bookmarkStart w:id="22257" w:name="_Toc426393424"/>
            <w:bookmarkStart w:id="22258" w:name="_Toc427825009"/>
            <w:bookmarkStart w:id="22259" w:name="_Toc427852822"/>
            <w:bookmarkStart w:id="22260" w:name="_Toc427855062"/>
            <w:bookmarkStart w:id="22261" w:name="_Toc427857263"/>
            <w:bookmarkEnd w:id="22224"/>
            <w:bookmarkEnd w:id="22225"/>
            <w:bookmarkEnd w:id="22226"/>
            <w:bookmarkEnd w:id="22227"/>
            <w:bookmarkEnd w:id="22228"/>
            <w:bookmarkEnd w:id="22229"/>
            <w:bookmarkEnd w:id="22230"/>
            <w:bookmarkEnd w:id="22231"/>
            <w:bookmarkEnd w:id="22232"/>
            <w:bookmarkEnd w:id="22233"/>
            <w:bookmarkEnd w:id="22234"/>
            <w:bookmarkEnd w:id="22235"/>
            <w:bookmarkEnd w:id="22236"/>
            <w:bookmarkEnd w:id="22237"/>
            <w:bookmarkEnd w:id="22238"/>
            <w:bookmarkEnd w:id="22239"/>
            <w:bookmarkEnd w:id="22240"/>
            <w:bookmarkEnd w:id="22241"/>
            <w:bookmarkEnd w:id="22242"/>
            <w:bookmarkEnd w:id="22243"/>
            <w:bookmarkEnd w:id="22244"/>
            <w:bookmarkEnd w:id="22245"/>
            <w:bookmarkEnd w:id="22246"/>
            <w:bookmarkEnd w:id="22247"/>
            <w:bookmarkEnd w:id="22248"/>
            <w:bookmarkEnd w:id="22249"/>
            <w:bookmarkEnd w:id="22250"/>
            <w:bookmarkEnd w:id="22251"/>
            <w:bookmarkEnd w:id="22252"/>
            <w:bookmarkEnd w:id="22253"/>
            <w:bookmarkEnd w:id="22254"/>
            <w:bookmarkEnd w:id="22255"/>
            <w:bookmarkEnd w:id="22256"/>
            <w:bookmarkEnd w:id="22257"/>
            <w:bookmarkEnd w:id="22258"/>
            <w:bookmarkEnd w:id="22259"/>
            <w:bookmarkEnd w:id="22260"/>
            <w:bookmarkEnd w:id="22261"/>
          </w:p>
        </w:tc>
        <w:tc>
          <w:tcPr>
            <w:tcW w:w="2050" w:type="dxa"/>
            <w:tcBorders>
              <w:top w:val="single" w:sz="4" w:space="0" w:color="auto"/>
              <w:left w:val="single" w:sz="4" w:space="0" w:color="auto"/>
              <w:bottom w:val="single" w:sz="4" w:space="0" w:color="auto"/>
              <w:right w:val="single" w:sz="4" w:space="0" w:color="auto"/>
            </w:tcBorders>
            <w:tcPrChange w:id="22262" w:author="Ramasubramani, Hariharan" w:date="2015-07-17T14:43:00Z">
              <w:tcPr>
                <w:tcW w:w="2050" w:type="dxa"/>
                <w:tcBorders>
                  <w:top w:val="single" w:sz="4" w:space="0" w:color="auto"/>
                  <w:left w:val="single" w:sz="4" w:space="0" w:color="auto"/>
                  <w:bottom w:val="single" w:sz="4" w:space="0" w:color="auto"/>
                  <w:right w:val="single" w:sz="4" w:space="0" w:color="auto"/>
                </w:tcBorders>
              </w:tcPr>
            </w:tcPrChange>
          </w:tcPr>
          <w:p w14:paraId="3E2BCAB3" w14:textId="7BF31D9B" w:rsidR="003C534B" w:rsidRPr="00C106B9" w:rsidDel="00EC6BD9" w:rsidRDefault="003C534B">
            <w:pPr>
              <w:pStyle w:val="ListParagraph"/>
              <w:rPr>
                <w:del w:id="22263" w:author="Ramasubramani, Hariharan" w:date="2015-07-17T15:04:00Z"/>
              </w:rPr>
              <w:pPrChange w:id="22264" w:author="Ramasubramani, Hariharan" w:date="2015-07-20T17:41:00Z">
                <w:pPr>
                  <w:pStyle w:val="ListParagraph"/>
                  <w:ind w:left="148" w:firstLine="0"/>
                </w:pPr>
              </w:pPrChange>
            </w:pPr>
            <w:del w:id="22265" w:author="Ramasubramani, Hariharan" w:date="2015-07-17T14:42:00Z">
              <w:r w:rsidRPr="00C106B9" w:rsidDel="00842940">
                <w:delText>-</w:delText>
              </w:r>
            </w:del>
            <w:bookmarkStart w:id="22266" w:name="_Toc425234752"/>
            <w:bookmarkStart w:id="22267" w:name="_Toc425238304"/>
            <w:bookmarkStart w:id="22268" w:name="_Toc425239550"/>
            <w:bookmarkStart w:id="22269" w:name="_Toc425240797"/>
            <w:bookmarkStart w:id="22270" w:name="_Toc425242043"/>
            <w:bookmarkStart w:id="22271" w:name="_Toc425243289"/>
            <w:bookmarkStart w:id="22272" w:name="_Toc425244536"/>
            <w:bookmarkStart w:id="22273" w:name="_Toc425245783"/>
            <w:bookmarkStart w:id="22274" w:name="_Toc425247030"/>
            <w:bookmarkStart w:id="22275" w:name="_Toc425248276"/>
            <w:bookmarkStart w:id="22276" w:name="_Toc425249523"/>
            <w:bookmarkStart w:id="22277" w:name="_Toc425250770"/>
            <w:bookmarkStart w:id="22278" w:name="_Toc425252017"/>
            <w:bookmarkStart w:id="22279" w:name="_Toc425252687"/>
            <w:bookmarkStart w:id="22280" w:name="_Toc425253358"/>
            <w:bookmarkStart w:id="22281" w:name="_Toc425256749"/>
            <w:bookmarkStart w:id="22282" w:name="_Toc425276450"/>
            <w:bookmarkStart w:id="22283" w:name="_Toc425342548"/>
            <w:bookmarkStart w:id="22284" w:name="_Toc425349754"/>
            <w:bookmarkStart w:id="22285" w:name="_Toc425352903"/>
            <w:bookmarkStart w:id="22286" w:name="_Toc425353588"/>
            <w:bookmarkStart w:id="22287" w:name="_Toc425787581"/>
            <w:bookmarkStart w:id="22288" w:name="_Toc425788267"/>
            <w:bookmarkStart w:id="22289" w:name="_Toc425788954"/>
            <w:bookmarkStart w:id="22290" w:name="_Toc425789641"/>
            <w:bookmarkStart w:id="22291" w:name="_Toc425790328"/>
            <w:bookmarkStart w:id="22292" w:name="_Toc425794068"/>
            <w:bookmarkStart w:id="22293" w:name="_Toc426385003"/>
            <w:bookmarkStart w:id="22294" w:name="_Toc426386407"/>
            <w:bookmarkStart w:id="22295" w:name="_Toc426387810"/>
            <w:bookmarkStart w:id="22296" w:name="_Toc426389214"/>
            <w:bookmarkStart w:id="22297" w:name="_Toc426390618"/>
            <w:bookmarkStart w:id="22298" w:name="_Toc426392022"/>
            <w:bookmarkStart w:id="22299" w:name="_Toc426393425"/>
            <w:bookmarkStart w:id="22300" w:name="_Toc427825010"/>
            <w:bookmarkStart w:id="22301" w:name="_Toc427852823"/>
            <w:bookmarkStart w:id="22302" w:name="_Toc427855063"/>
            <w:bookmarkStart w:id="22303" w:name="_Toc427857264"/>
            <w:bookmarkEnd w:id="22266"/>
            <w:bookmarkEnd w:id="22267"/>
            <w:bookmarkEnd w:id="22268"/>
            <w:bookmarkEnd w:id="22269"/>
            <w:bookmarkEnd w:id="22270"/>
            <w:bookmarkEnd w:id="22271"/>
            <w:bookmarkEnd w:id="22272"/>
            <w:bookmarkEnd w:id="22273"/>
            <w:bookmarkEnd w:id="22274"/>
            <w:bookmarkEnd w:id="22275"/>
            <w:bookmarkEnd w:id="22276"/>
            <w:bookmarkEnd w:id="22277"/>
            <w:bookmarkEnd w:id="22278"/>
            <w:bookmarkEnd w:id="22279"/>
            <w:bookmarkEnd w:id="22280"/>
            <w:bookmarkEnd w:id="22281"/>
            <w:bookmarkEnd w:id="22282"/>
            <w:bookmarkEnd w:id="22283"/>
            <w:bookmarkEnd w:id="22284"/>
            <w:bookmarkEnd w:id="22285"/>
            <w:bookmarkEnd w:id="22286"/>
            <w:bookmarkEnd w:id="22287"/>
            <w:bookmarkEnd w:id="22288"/>
            <w:bookmarkEnd w:id="22289"/>
            <w:bookmarkEnd w:id="22290"/>
            <w:bookmarkEnd w:id="22291"/>
            <w:bookmarkEnd w:id="22292"/>
            <w:bookmarkEnd w:id="22293"/>
            <w:bookmarkEnd w:id="22294"/>
            <w:bookmarkEnd w:id="22295"/>
            <w:bookmarkEnd w:id="22296"/>
            <w:bookmarkEnd w:id="22297"/>
            <w:bookmarkEnd w:id="22298"/>
            <w:bookmarkEnd w:id="22299"/>
            <w:bookmarkEnd w:id="22300"/>
            <w:bookmarkEnd w:id="22301"/>
            <w:bookmarkEnd w:id="22302"/>
            <w:bookmarkEnd w:id="22303"/>
          </w:p>
        </w:tc>
        <w:bookmarkStart w:id="22304" w:name="_Toc425234753"/>
        <w:bookmarkStart w:id="22305" w:name="_Toc425238305"/>
        <w:bookmarkStart w:id="22306" w:name="_Toc425239551"/>
        <w:bookmarkStart w:id="22307" w:name="_Toc425240798"/>
        <w:bookmarkStart w:id="22308" w:name="_Toc425242044"/>
        <w:bookmarkStart w:id="22309" w:name="_Toc425243290"/>
        <w:bookmarkStart w:id="22310" w:name="_Toc425244537"/>
        <w:bookmarkStart w:id="22311" w:name="_Toc425245784"/>
        <w:bookmarkStart w:id="22312" w:name="_Toc425247031"/>
        <w:bookmarkStart w:id="22313" w:name="_Toc425248277"/>
        <w:bookmarkStart w:id="22314" w:name="_Toc425249524"/>
        <w:bookmarkStart w:id="22315" w:name="_Toc425250771"/>
        <w:bookmarkStart w:id="22316" w:name="_Toc425252018"/>
        <w:bookmarkStart w:id="22317" w:name="_Toc425252688"/>
        <w:bookmarkStart w:id="22318" w:name="_Toc425253359"/>
        <w:bookmarkStart w:id="22319" w:name="_Toc425256750"/>
        <w:bookmarkStart w:id="22320" w:name="_Toc425276451"/>
        <w:bookmarkStart w:id="22321" w:name="_Toc425342549"/>
        <w:bookmarkStart w:id="22322" w:name="_Toc425349755"/>
        <w:bookmarkStart w:id="22323" w:name="_Toc425352904"/>
        <w:bookmarkStart w:id="22324" w:name="_Toc425353589"/>
        <w:bookmarkStart w:id="22325" w:name="_Toc425787582"/>
        <w:bookmarkStart w:id="22326" w:name="_Toc425788268"/>
        <w:bookmarkStart w:id="22327" w:name="_Toc425788955"/>
        <w:bookmarkStart w:id="22328" w:name="_Toc425789642"/>
        <w:bookmarkStart w:id="22329" w:name="_Toc425790329"/>
        <w:bookmarkStart w:id="22330" w:name="_Toc425794069"/>
        <w:bookmarkStart w:id="22331" w:name="_Toc426385004"/>
        <w:bookmarkStart w:id="22332" w:name="_Toc426386408"/>
        <w:bookmarkStart w:id="22333" w:name="_Toc426387811"/>
        <w:bookmarkStart w:id="22334" w:name="_Toc426389215"/>
        <w:bookmarkStart w:id="22335" w:name="_Toc426390619"/>
        <w:bookmarkStart w:id="22336" w:name="_Toc426392023"/>
        <w:bookmarkStart w:id="22337" w:name="_Toc426393426"/>
        <w:bookmarkStart w:id="22338" w:name="_Toc427825011"/>
        <w:bookmarkStart w:id="22339" w:name="_Toc427852824"/>
        <w:bookmarkStart w:id="22340" w:name="_Toc427855064"/>
        <w:bookmarkStart w:id="22341" w:name="_Toc427857265"/>
        <w:bookmarkEnd w:id="22304"/>
        <w:bookmarkEnd w:id="22305"/>
        <w:bookmarkEnd w:id="22306"/>
        <w:bookmarkEnd w:id="22307"/>
        <w:bookmarkEnd w:id="22308"/>
        <w:bookmarkEnd w:id="22309"/>
        <w:bookmarkEnd w:id="22310"/>
        <w:bookmarkEnd w:id="22311"/>
        <w:bookmarkEnd w:id="22312"/>
        <w:bookmarkEnd w:id="22313"/>
        <w:bookmarkEnd w:id="22314"/>
        <w:bookmarkEnd w:id="22315"/>
        <w:bookmarkEnd w:id="22316"/>
        <w:bookmarkEnd w:id="22317"/>
        <w:bookmarkEnd w:id="22318"/>
        <w:bookmarkEnd w:id="22319"/>
        <w:bookmarkEnd w:id="22320"/>
        <w:bookmarkEnd w:id="22321"/>
        <w:bookmarkEnd w:id="22322"/>
        <w:bookmarkEnd w:id="22323"/>
        <w:bookmarkEnd w:id="22324"/>
        <w:bookmarkEnd w:id="22325"/>
        <w:bookmarkEnd w:id="22326"/>
        <w:bookmarkEnd w:id="22327"/>
        <w:bookmarkEnd w:id="22328"/>
        <w:bookmarkEnd w:id="22329"/>
        <w:bookmarkEnd w:id="22330"/>
        <w:bookmarkEnd w:id="22331"/>
        <w:bookmarkEnd w:id="22332"/>
        <w:bookmarkEnd w:id="22333"/>
        <w:bookmarkEnd w:id="22334"/>
        <w:bookmarkEnd w:id="22335"/>
        <w:bookmarkEnd w:id="22336"/>
        <w:bookmarkEnd w:id="22337"/>
        <w:bookmarkEnd w:id="22338"/>
        <w:bookmarkEnd w:id="22339"/>
        <w:bookmarkEnd w:id="22340"/>
        <w:bookmarkEnd w:id="22341"/>
      </w:tr>
      <w:tr w:rsidR="003C534B" w:rsidRPr="00C106B9" w:rsidDel="00EC6BD9" w14:paraId="1E1CEF43" w14:textId="5C8C8BF2" w:rsidTr="00842940">
        <w:trPr>
          <w:cantSplit/>
          <w:trHeight w:val="314"/>
          <w:jc w:val="center"/>
          <w:del w:id="22342" w:author="Ramasubramani, Hariharan" w:date="2015-07-17T15:04:00Z"/>
          <w:trPrChange w:id="22343" w:author="Ramasubramani, Hariharan" w:date="2015-07-17T14:43:00Z">
            <w:trPr>
              <w:cantSplit/>
              <w:trHeight w:val="314"/>
              <w:jc w:val="center"/>
            </w:trPr>
          </w:trPrChange>
        </w:trPr>
        <w:tc>
          <w:tcPr>
            <w:tcW w:w="1750" w:type="dxa"/>
            <w:tcBorders>
              <w:top w:val="single" w:sz="4" w:space="0" w:color="auto"/>
              <w:left w:val="single" w:sz="4" w:space="0" w:color="auto"/>
              <w:bottom w:val="single" w:sz="4" w:space="0" w:color="auto"/>
              <w:right w:val="single" w:sz="4" w:space="0" w:color="auto"/>
            </w:tcBorders>
            <w:tcPrChange w:id="22344" w:author="Ramasubramani, Hariharan" w:date="2015-07-17T14:43:00Z">
              <w:tcPr>
                <w:tcW w:w="1750" w:type="dxa"/>
                <w:tcBorders>
                  <w:top w:val="single" w:sz="4" w:space="0" w:color="auto"/>
                  <w:left w:val="single" w:sz="4" w:space="0" w:color="auto"/>
                  <w:bottom w:val="single" w:sz="4" w:space="0" w:color="auto"/>
                  <w:right w:val="single" w:sz="4" w:space="0" w:color="auto"/>
                </w:tcBorders>
              </w:tcPr>
            </w:tcPrChange>
          </w:tcPr>
          <w:p w14:paraId="16066900" w14:textId="46FA2A42" w:rsidR="003C534B" w:rsidRPr="00C106B9" w:rsidDel="00EC6BD9" w:rsidRDefault="003C534B">
            <w:pPr>
              <w:pStyle w:val="ListParagraph"/>
              <w:rPr>
                <w:del w:id="22345" w:author="Ramasubramani, Hariharan" w:date="2015-07-17T15:04:00Z"/>
              </w:rPr>
              <w:pPrChange w:id="22346" w:author="Ramasubramani, Hariharan" w:date="2015-07-20T17:41:00Z">
                <w:pPr>
                  <w:ind w:left="-18" w:firstLine="0"/>
                </w:pPr>
              </w:pPrChange>
            </w:pPr>
            <w:del w:id="22347" w:author="Ramasubramani, Hariharan" w:date="2015-07-17T15:04:00Z">
              <w:r w:rsidDel="00EC6BD9">
                <w:delText>Lunar Doc Type</w:delText>
              </w:r>
              <w:bookmarkStart w:id="22348" w:name="_Toc425234754"/>
              <w:bookmarkStart w:id="22349" w:name="_Toc425238306"/>
              <w:bookmarkStart w:id="22350" w:name="_Toc425239552"/>
              <w:bookmarkStart w:id="22351" w:name="_Toc425240799"/>
              <w:bookmarkStart w:id="22352" w:name="_Toc425242045"/>
              <w:bookmarkStart w:id="22353" w:name="_Toc425243291"/>
              <w:bookmarkStart w:id="22354" w:name="_Toc425244538"/>
              <w:bookmarkStart w:id="22355" w:name="_Toc425245785"/>
              <w:bookmarkStart w:id="22356" w:name="_Toc425247032"/>
              <w:bookmarkStart w:id="22357" w:name="_Toc425248278"/>
              <w:bookmarkStart w:id="22358" w:name="_Toc425249525"/>
              <w:bookmarkStart w:id="22359" w:name="_Toc425250772"/>
              <w:bookmarkStart w:id="22360" w:name="_Toc425252019"/>
              <w:bookmarkStart w:id="22361" w:name="_Toc425252689"/>
              <w:bookmarkStart w:id="22362" w:name="_Toc425253360"/>
              <w:bookmarkStart w:id="22363" w:name="_Toc425256751"/>
              <w:bookmarkStart w:id="22364" w:name="_Toc425276452"/>
              <w:bookmarkStart w:id="22365" w:name="_Toc425342550"/>
              <w:bookmarkStart w:id="22366" w:name="_Toc425349756"/>
              <w:bookmarkStart w:id="22367" w:name="_Toc425352905"/>
              <w:bookmarkStart w:id="22368" w:name="_Toc425353590"/>
              <w:bookmarkStart w:id="22369" w:name="_Toc425787583"/>
              <w:bookmarkStart w:id="22370" w:name="_Toc425788269"/>
              <w:bookmarkStart w:id="22371" w:name="_Toc425788956"/>
              <w:bookmarkStart w:id="22372" w:name="_Toc425789643"/>
              <w:bookmarkStart w:id="22373" w:name="_Toc425790330"/>
              <w:bookmarkStart w:id="22374" w:name="_Toc425794070"/>
              <w:bookmarkStart w:id="22375" w:name="_Toc426385005"/>
              <w:bookmarkStart w:id="22376" w:name="_Toc426386409"/>
              <w:bookmarkStart w:id="22377" w:name="_Toc426387812"/>
              <w:bookmarkStart w:id="22378" w:name="_Toc426389216"/>
              <w:bookmarkStart w:id="22379" w:name="_Toc426390620"/>
              <w:bookmarkStart w:id="22380" w:name="_Toc426392024"/>
              <w:bookmarkStart w:id="22381" w:name="_Toc426393427"/>
              <w:bookmarkStart w:id="22382" w:name="_Toc427825012"/>
              <w:bookmarkStart w:id="22383" w:name="_Toc427852825"/>
              <w:bookmarkStart w:id="22384" w:name="_Toc427855065"/>
              <w:bookmarkStart w:id="22385" w:name="_Toc427857266"/>
              <w:bookmarkEnd w:id="22348"/>
              <w:bookmarkEnd w:id="22349"/>
              <w:bookmarkEnd w:id="22350"/>
              <w:bookmarkEnd w:id="22351"/>
              <w:bookmarkEnd w:id="22352"/>
              <w:bookmarkEnd w:id="22353"/>
              <w:bookmarkEnd w:id="22354"/>
              <w:bookmarkEnd w:id="22355"/>
              <w:bookmarkEnd w:id="22356"/>
              <w:bookmarkEnd w:id="22357"/>
              <w:bookmarkEnd w:id="22358"/>
              <w:bookmarkEnd w:id="22359"/>
              <w:bookmarkEnd w:id="22360"/>
              <w:bookmarkEnd w:id="22361"/>
              <w:bookmarkEnd w:id="22362"/>
              <w:bookmarkEnd w:id="22363"/>
              <w:bookmarkEnd w:id="22364"/>
              <w:bookmarkEnd w:id="22365"/>
              <w:bookmarkEnd w:id="22366"/>
              <w:bookmarkEnd w:id="22367"/>
              <w:bookmarkEnd w:id="22368"/>
              <w:bookmarkEnd w:id="22369"/>
              <w:bookmarkEnd w:id="22370"/>
              <w:bookmarkEnd w:id="22371"/>
              <w:bookmarkEnd w:id="22372"/>
              <w:bookmarkEnd w:id="22373"/>
              <w:bookmarkEnd w:id="22374"/>
              <w:bookmarkEnd w:id="22375"/>
              <w:bookmarkEnd w:id="22376"/>
              <w:bookmarkEnd w:id="22377"/>
              <w:bookmarkEnd w:id="22378"/>
              <w:bookmarkEnd w:id="22379"/>
              <w:bookmarkEnd w:id="22380"/>
              <w:bookmarkEnd w:id="22381"/>
              <w:bookmarkEnd w:id="22382"/>
              <w:bookmarkEnd w:id="22383"/>
              <w:bookmarkEnd w:id="22384"/>
              <w:bookmarkEnd w:id="22385"/>
            </w:del>
          </w:p>
        </w:tc>
        <w:tc>
          <w:tcPr>
            <w:tcW w:w="939" w:type="dxa"/>
            <w:tcBorders>
              <w:top w:val="single" w:sz="4" w:space="0" w:color="auto"/>
              <w:left w:val="single" w:sz="4" w:space="0" w:color="auto"/>
              <w:bottom w:val="single" w:sz="4" w:space="0" w:color="auto"/>
              <w:right w:val="single" w:sz="4" w:space="0" w:color="auto"/>
            </w:tcBorders>
            <w:tcPrChange w:id="22386" w:author="Ramasubramani, Hariharan" w:date="2015-07-17T14:43:00Z">
              <w:tcPr>
                <w:tcW w:w="939" w:type="dxa"/>
                <w:tcBorders>
                  <w:top w:val="single" w:sz="4" w:space="0" w:color="auto"/>
                  <w:left w:val="single" w:sz="4" w:space="0" w:color="auto"/>
                  <w:bottom w:val="single" w:sz="4" w:space="0" w:color="auto"/>
                  <w:right w:val="single" w:sz="4" w:space="0" w:color="auto"/>
                </w:tcBorders>
              </w:tcPr>
            </w:tcPrChange>
          </w:tcPr>
          <w:p w14:paraId="2EE151BC" w14:textId="1137E5A4" w:rsidR="003C534B" w:rsidRPr="00C106B9" w:rsidDel="00EC6BD9" w:rsidRDefault="003C534B">
            <w:pPr>
              <w:pStyle w:val="ListParagraph"/>
              <w:rPr>
                <w:del w:id="22387" w:author="Ramasubramani, Hariharan" w:date="2015-07-17T15:04:00Z"/>
              </w:rPr>
              <w:pPrChange w:id="22388" w:author="Ramasubramani, Hariharan" w:date="2015-07-20T17:41:00Z">
                <w:pPr>
                  <w:ind w:left="-57" w:firstLine="0"/>
                  <w:jc w:val="center"/>
                </w:pPr>
              </w:pPrChange>
            </w:pPr>
            <w:del w:id="22389" w:author="Ramasubramani, Hariharan" w:date="2015-07-17T15:04:00Z">
              <w:r w:rsidDel="00EC6BD9">
                <w:delText>O (CR621)</w:delText>
              </w:r>
              <w:bookmarkStart w:id="22390" w:name="_Toc425234755"/>
              <w:bookmarkStart w:id="22391" w:name="_Toc425238307"/>
              <w:bookmarkStart w:id="22392" w:name="_Toc425239553"/>
              <w:bookmarkStart w:id="22393" w:name="_Toc425240800"/>
              <w:bookmarkStart w:id="22394" w:name="_Toc425242046"/>
              <w:bookmarkStart w:id="22395" w:name="_Toc425243292"/>
              <w:bookmarkStart w:id="22396" w:name="_Toc425244539"/>
              <w:bookmarkStart w:id="22397" w:name="_Toc425245786"/>
              <w:bookmarkStart w:id="22398" w:name="_Toc425247033"/>
              <w:bookmarkStart w:id="22399" w:name="_Toc425248279"/>
              <w:bookmarkStart w:id="22400" w:name="_Toc425249526"/>
              <w:bookmarkStart w:id="22401" w:name="_Toc425250773"/>
              <w:bookmarkStart w:id="22402" w:name="_Toc425252020"/>
              <w:bookmarkStart w:id="22403" w:name="_Toc425252690"/>
              <w:bookmarkStart w:id="22404" w:name="_Toc425253361"/>
              <w:bookmarkStart w:id="22405" w:name="_Toc425256752"/>
              <w:bookmarkStart w:id="22406" w:name="_Toc425276453"/>
              <w:bookmarkStart w:id="22407" w:name="_Toc425342551"/>
              <w:bookmarkStart w:id="22408" w:name="_Toc425349757"/>
              <w:bookmarkStart w:id="22409" w:name="_Toc425352906"/>
              <w:bookmarkStart w:id="22410" w:name="_Toc425353591"/>
              <w:bookmarkStart w:id="22411" w:name="_Toc425787584"/>
              <w:bookmarkStart w:id="22412" w:name="_Toc425788270"/>
              <w:bookmarkStart w:id="22413" w:name="_Toc425788957"/>
              <w:bookmarkStart w:id="22414" w:name="_Toc425789644"/>
              <w:bookmarkStart w:id="22415" w:name="_Toc425790331"/>
              <w:bookmarkStart w:id="22416" w:name="_Toc425794071"/>
              <w:bookmarkStart w:id="22417" w:name="_Toc426385006"/>
              <w:bookmarkStart w:id="22418" w:name="_Toc426386410"/>
              <w:bookmarkStart w:id="22419" w:name="_Toc426387813"/>
              <w:bookmarkStart w:id="22420" w:name="_Toc426389217"/>
              <w:bookmarkStart w:id="22421" w:name="_Toc426390621"/>
              <w:bookmarkStart w:id="22422" w:name="_Toc426392025"/>
              <w:bookmarkStart w:id="22423" w:name="_Toc426393428"/>
              <w:bookmarkStart w:id="22424" w:name="_Toc427825013"/>
              <w:bookmarkStart w:id="22425" w:name="_Toc427852826"/>
              <w:bookmarkStart w:id="22426" w:name="_Toc427855066"/>
              <w:bookmarkStart w:id="22427" w:name="_Toc427857267"/>
              <w:bookmarkEnd w:id="22390"/>
              <w:bookmarkEnd w:id="22391"/>
              <w:bookmarkEnd w:id="22392"/>
              <w:bookmarkEnd w:id="22393"/>
              <w:bookmarkEnd w:id="22394"/>
              <w:bookmarkEnd w:id="22395"/>
              <w:bookmarkEnd w:id="22396"/>
              <w:bookmarkEnd w:id="22397"/>
              <w:bookmarkEnd w:id="22398"/>
              <w:bookmarkEnd w:id="22399"/>
              <w:bookmarkEnd w:id="22400"/>
              <w:bookmarkEnd w:id="22401"/>
              <w:bookmarkEnd w:id="22402"/>
              <w:bookmarkEnd w:id="22403"/>
              <w:bookmarkEnd w:id="22404"/>
              <w:bookmarkEnd w:id="22405"/>
              <w:bookmarkEnd w:id="22406"/>
              <w:bookmarkEnd w:id="22407"/>
              <w:bookmarkEnd w:id="22408"/>
              <w:bookmarkEnd w:id="22409"/>
              <w:bookmarkEnd w:id="22410"/>
              <w:bookmarkEnd w:id="22411"/>
              <w:bookmarkEnd w:id="22412"/>
              <w:bookmarkEnd w:id="22413"/>
              <w:bookmarkEnd w:id="22414"/>
              <w:bookmarkEnd w:id="22415"/>
              <w:bookmarkEnd w:id="22416"/>
              <w:bookmarkEnd w:id="22417"/>
              <w:bookmarkEnd w:id="22418"/>
              <w:bookmarkEnd w:id="22419"/>
              <w:bookmarkEnd w:id="22420"/>
              <w:bookmarkEnd w:id="22421"/>
              <w:bookmarkEnd w:id="22422"/>
              <w:bookmarkEnd w:id="22423"/>
              <w:bookmarkEnd w:id="22424"/>
              <w:bookmarkEnd w:id="22425"/>
              <w:bookmarkEnd w:id="22426"/>
              <w:bookmarkEnd w:id="22427"/>
            </w:del>
          </w:p>
        </w:tc>
        <w:tc>
          <w:tcPr>
            <w:tcW w:w="2050" w:type="dxa"/>
            <w:tcBorders>
              <w:top w:val="single" w:sz="4" w:space="0" w:color="auto"/>
              <w:left w:val="single" w:sz="4" w:space="0" w:color="auto"/>
              <w:bottom w:val="single" w:sz="4" w:space="0" w:color="auto"/>
              <w:right w:val="single" w:sz="4" w:space="0" w:color="auto"/>
            </w:tcBorders>
            <w:tcPrChange w:id="22428" w:author="Ramasubramani, Hariharan" w:date="2015-07-17T14:43:00Z">
              <w:tcPr>
                <w:tcW w:w="2050" w:type="dxa"/>
                <w:tcBorders>
                  <w:top w:val="single" w:sz="4" w:space="0" w:color="auto"/>
                  <w:left w:val="single" w:sz="4" w:space="0" w:color="auto"/>
                  <w:bottom w:val="single" w:sz="4" w:space="0" w:color="auto"/>
                  <w:right w:val="single" w:sz="4" w:space="0" w:color="auto"/>
                </w:tcBorders>
              </w:tcPr>
            </w:tcPrChange>
          </w:tcPr>
          <w:p w14:paraId="2C947BC4" w14:textId="608B56C4" w:rsidR="003C534B" w:rsidRPr="00C106B9" w:rsidDel="00EC6BD9" w:rsidRDefault="003C534B">
            <w:pPr>
              <w:pStyle w:val="ListParagraph"/>
              <w:rPr>
                <w:del w:id="22429" w:author="Ramasubramani, Hariharan" w:date="2015-07-17T15:04:00Z"/>
              </w:rPr>
              <w:pPrChange w:id="22430" w:author="Ramasubramani, Hariharan" w:date="2015-07-20T17:41:00Z">
                <w:pPr>
                  <w:pStyle w:val="ListParagraph"/>
                  <w:ind w:left="-12" w:right="-57" w:firstLine="0"/>
                </w:pPr>
              </w:pPrChange>
            </w:pPr>
            <w:bookmarkStart w:id="22431" w:name="_Toc425234756"/>
            <w:bookmarkStart w:id="22432" w:name="_Toc425238308"/>
            <w:bookmarkStart w:id="22433" w:name="_Toc425239554"/>
            <w:bookmarkStart w:id="22434" w:name="_Toc425240801"/>
            <w:bookmarkStart w:id="22435" w:name="_Toc425242047"/>
            <w:bookmarkStart w:id="22436" w:name="_Toc425243293"/>
            <w:bookmarkStart w:id="22437" w:name="_Toc425244540"/>
            <w:bookmarkStart w:id="22438" w:name="_Toc425245787"/>
            <w:bookmarkStart w:id="22439" w:name="_Toc425247034"/>
            <w:bookmarkStart w:id="22440" w:name="_Toc425248280"/>
            <w:bookmarkStart w:id="22441" w:name="_Toc425249527"/>
            <w:bookmarkStart w:id="22442" w:name="_Toc425250774"/>
            <w:bookmarkStart w:id="22443" w:name="_Toc425252021"/>
            <w:bookmarkStart w:id="22444" w:name="_Toc425252691"/>
            <w:bookmarkStart w:id="22445" w:name="_Toc425253362"/>
            <w:bookmarkStart w:id="22446" w:name="_Toc425256753"/>
            <w:bookmarkStart w:id="22447" w:name="_Toc425276454"/>
            <w:bookmarkStart w:id="22448" w:name="_Toc425342552"/>
            <w:bookmarkStart w:id="22449" w:name="_Toc425349758"/>
            <w:bookmarkStart w:id="22450" w:name="_Toc425352907"/>
            <w:bookmarkStart w:id="22451" w:name="_Toc425353592"/>
            <w:bookmarkStart w:id="22452" w:name="_Toc425787585"/>
            <w:bookmarkStart w:id="22453" w:name="_Toc425788271"/>
            <w:bookmarkStart w:id="22454" w:name="_Toc425788958"/>
            <w:bookmarkStart w:id="22455" w:name="_Toc425789645"/>
            <w:bookmarkStart w:id="22456" w:name="_Toc425790332"/>
            <w:bookmarkStart w:id="22457" w:name="_Toc425794072"/>
            <w:bookmarkStart w:id="22458" w:name="_Toc426385007"/>
            <w:bookmarkStart w:id="22459" w:name="_Toc426386411"/>
            <w:bookmarkStart w:id="22460" w:name="_Toc426387814"/>
            <w:bookmarkStart w:id="22461" w:name="_Toc426389218"/>
            <w:bookmarkStart w:id="22462" w:name="_Toc426390622"/>
            <w:bookmarkStart w:id="22463" w:name="_Toc426392026"/>
            <w:bookmarkStart w:id="22464" w:name="_Toc426393429"/>
            <w:bookmarkStart w:id="22465" w:name="_Toc427825014"/>
            <w:bookmarkStart w:id="22466" w:name="_Toc427852827"/>
            <w:bookmarkStart w:id="22467" w:name="_Toc427855067"/>
            <w:bookmarkStart w:id="22468" w:name="_Toc427857268"/>
            <w:bookmarkEnd w:id="22431"/>
            <w:bookmarkEnd w:id="22432"/>
            <w:bookmarkEnd w:id="22433"/>
            <w:bookmarkEnd w:id="22434"/>
            <w:bookmarkEnd w:id="22435"/>
            <w:bookmarkEnd w:id="22436"/>
            <w:bookmarkEnd w:id="22437"/>
            <w:bookmarkEnd w:id="22438"/>
            <w:bookmarkEnd w:id="22439"/>
            <w:bookmarkEnd w:id="22440"/>
            <w:bookmarkEnd w:id="22441"/>
            <w:bookmarkEnd w:id="22442"/>
            <w:bookmarkEnd w:id="22443"/>
            <w:bookmarkEnd w:id="22444"/>
            <w:bookmarkEnd w:id="22445"/>
            <w:bookmarkEnd w:id="22446"/>
            <w:bookmarkEnd w:id="22447"/>
            <w:bookmarkEnd w:id="22448"/>
            <w:bookmarkEnd w:id="22449"/>
            <w:bookmarkEnd w:id="22450"/>
            <w:bookmarkEnd w:id="22451"/>
            <w:bookmarkEnd w:id="22452"/>
            <w:bookmarkEnd w:id="22453"/>
            <w:bookmarkEnd w:id="22454"/>
            <w:bookmarkEnd w:id="22455"/>
            <w:bookmarkEnd w:id="22456"/>
            <w:bookmarkEnd w:id="22457"/>
            <w:bookmarkEnd w:id="22458"/>
            <w:bookmarkEnd w:id="22459"/>
            <w:bookmarkEnd w:id="22460"/>
            <w:bookmarkEnd w:id="22461"/>
            <w:bookmarkEnd w:id="22462"/>
            <w:bookmarkEnd w:id="22463"/>
            <w:bookmarkEnd w:id="22464"/>
            <w:bookmarkEnd w:id="22465"/>
            <w:bookmarkEnd w:id="22466"/>
            <w:bookmarkEnd w:id="22467"/>
            <w:bookmarkEnd w:id="22468"/>
          </w:p>
        </w:tc>
        <w:bookmarkStart w:id="22469" w:name="_Toc425234757"/>
        <w:bookmarkStart w:id="22470" w:name="_Toc425238309"/>
        <w:bookmarkStart w:id="22471" w:name="_Toc425239555"/>
        <w:bookmarkStart w:id="22472" w:name="_Toc425240802"/>
        <w:bookmarkStart w:id="22473" w:name="_Toc425242048"/>
        <w:bookmarkStart w:id="22474" w:name="_Toc425243294"/>
        <w:bookmarkStart w:id="22475" w:name="_Toc425244541"/>
        <w:bookmarkStart w:id="22476" w:name="_Toc425245788"/>
        <w:bookmarkStart w:id="22477" w:name="_Toc425247035"/>
        <w:bookmarkStart w:id="22478" w:name="_Toc425248281"/>
        <w:bookmarkStart w:id="22479" w:name="_Toc425249528"/>
        <w:bookmarkStart w:id="22480" w:name="_Toc425250775"/>
        <w:bookmarkStart w:id="22481" w:name="_Toc425252022"/>
        <w:bookmarkStart w:id="22482" w:name="_Toc425252692"/>
        <w:bookmarkStart w:id="22483" w:name="_Toc425253363"/>
        <w:bookmarkStart w:id="22484" w:name="_Toc425256754"/>
        <w:bookmarkStart w:id="22485" w:name="_Toc425276455"/>
        <w:bookmarkStart w:id="22486" w:name="_Toc425342553"/>
        <w:bookmarkStart w:id="22487" w:name="_Toc425349759"/>
        <w:bookmarkStart w:id="22488" w:name="_Toc425352908"/>
        <w:bookmarkStart w:id="22489" w:name="_Toc425353593"/>
        <w:bookmarkStart w:id="22490" w:name="_Toc425787586"/>
        <w:bookmarkStart w:id="22491" w:name="_Toc425788272"/>
        <w:bookmarkStart w:id="22492" w:name="_Toc425788959"/>
        <w:bookmarkStart w:id="22493" w:name="_Toc425789646"/>
        <w:bookmarkStart w:id="22494" w:name="_Toc425790333"/>
        <w:bookmarkStart w:id="22495" w:name="_Toc425794073"/>
        <w:bookmarkStart w:id="22496" w:name="_Toc426385008"/>
        <w:bookmarkStart w:id="22497" w:name="_Toc426386412"/>
        <w:bookmarkStart w:id="22498" w:name="_Toc426387815"/>
        <w:bookmarkStart w:id="22499" w:name="_Toc426389219"/>
        <w:bookmarkStart w:id="22500" w:name="_Toc426390623"/>
        <w:bookmarkStart w:id="22501" w:name="_Toc426392027"/>
        <w:bookmarkStart w:id="22502" w:name="_Toc426393430"/>
        <w:bookmarkStart w:id="22503" w:name="_Toc427825015"/>
        <w:bookmarkStart w:id="22504" w:name="_Toc427852828"/>
        <w:bookmarkStart w:id="22505" w:name="_Toc427855068"/>
        <w:bookmarkStart w:id="22506" w:name="_Toc427857269"/>
        <w:bookmarkEnd w:id="22469"/>
        <w:bookmarkEnd w:id="22470"/>
        <w:bookmarkEnd w:id="22471"/>
        <w:bookmarkEnd w:id="22472"/>
        <w:bookmarkEnd w:id="22473"/>
        <w:bookmarkEnd w:id="22474"/>
        <w:bookmarkEnd w:id="22475"/>
        <w:bookmarkEnd w:id="22476"/>
        <w:bookmarkEnd w:id="22477"/>
        <w:bookmarkEnd w:id="22478"/>
        <w:bookmarkEnd w:id="22479"/>
        <w:bookmarkEnd w:id="22480"/>
        <w:bookmarkEnd w:id="22481"/>
        <w:bookmarkEnd w:id="22482"/>
        <w:bookmarkEnd w:id="22483"/>
        <w:bookmarkEnd w:id="22484"/>
        <w:bookmarkEnd w:id="22485"/>
        <w:bookmarkEnd w:id="22486"/>
        <w:bookmarkEnd w:id="22487"/>
        <w:bookmarkEnd w:id="22488"/>
        <w:bookmarkEnd w:id="22489"/>
        <w:bookmarkEnd w:id="22490"/>
        <w:bookmarkEnd w:id="22491"/>
        <w:bookmarkEnd w:id="22492"/>
        <w:bookmarkEnd w:id="22493"/>
        <w:bookmarkEnd w:id="22494"/>
        <w:bookmarkEnd w:id="22495"/>
        <w:bookmarkEnd w:id="22496"/>
        <w:bookmarkEnd w:id="22497"/>
        <w:bookmarkEnd w:id="22498"/>
        <w:bookmarkEnd w:id="22499"/>
        <w:bookmarkEnd w:id="22500"/>
        <w:bookmarkEnd w:id="22501"/>
        <w:bookmarkEnd w:id="22502"/>
        <w:bookmarkEnd w:id="22503"/>
        <w:bookmarkEnd w:id="22504"/>
        <w:bookmarkEnd w:id="22505"/>
        <w:bookmarkEnd w:id="22506"/>
      </w:tr>
      <w:tr w:rsidR="003C534B" w:rsidRPr="00C106B9" w:rsidDel="00EC6BD9" w14:paraId="032C7EE0" w14:textId="38EBC343" w:rsidTr="00842940">
        <w:trPr>
          <w:cantSplit/>
          <w:trHeight w:val="314"/>
          <w:jc w:val="center"/>
          <w:del w:id="22507" w:author="Ramasubramani, Hariharan" w:date="2015-07-17T15:04:00Z"/>
          <w:trPrChange w:id="22508" w:author="Ramasubramani, Hariharan" w:date="2015-07-17T14:43:00Z">
            <w:trPr>
              <w:cantSplit/>
              <w:trHeight w:val="314"/>
              <w:jc w:val="center"/>
            </w:trPr>
          </w:trPrChange>
        </w:trPr>
        <w:tc>
          <w:tcPr>
            <w:tcW w:w="1750" w:type="dxa"/>
            <w:tcBorders>
              <w:top w:val="single" w:sz="4" w:space="0" w:color="auto"/>
              <w:left w:val="single" w:sz="4" w:space="0" w:color="auto"/>
              <w:bottom w:val="single" w:sz="4" w:space="0" w:color="auto"/>
              <w:right w:val="single" w:sz="4" w:space="0" w:color="auto"/>
            </w:tcBorders>
            <w:tcPrChange w:id="22509" w:author="Ramasubramani, Hariharan" w:date="2015-07-17T14:43:00Z">
              <w:tcPr>
                <w:tcW w:w="1750" w:type="dxa"/>
                <w:tcBorders>
                  <w:top w:val="single" w:sz="4" w:space="0" w:color="auto"/>
                  <w:left w:val="single" w:sz="4" w:space="0" w:color="auto"/>
                  <w:bottom w:val="single" w:sz="4" w:space="0" w:color="auto"/>
                  <w:right w:val="single" w:sz="4" w:space="0" w:color="auto"/>
                </w:tcBorders>
              </w:tcPr>
            </w:tcPrChange>
          </w:tcPr>
          <w:p w14:paraId="27A41133" w14:textId="6AF38B01" w:rsidR="003C534B" w:rsidRPr="00C106B9" w:rsidDel="00EC6BD9" w:rsidRDefault="003C534B">
            <w:pPr>
              <w:pStyle w:val="ListParagraph"/>
              <w:rPr>
                <w:del w:id="22510" w:author="Ramasubramani, Hariharan" w:date="2015-07-17T15:04:00Z"/>
              </w:rPr>
              <w:pPrChange w:id="22511" w:author="Ramasubramani, Hariharan" w:date="2015-07-20T17:41:00Z">
                <w:pPr>
                  <w:ind w:left="-18" w:firstLine="0"/>
                </w:pPr>
              </w:pPrChange>
            </w:pPr>
            <w:del w:id="22512" w:author="Ramasubramani, Hariharan" w:date="2015-07-17T15:04:00Z">
              <w:r w:rsidDel="00EC6BD9">
                <w:delText>NPPI/PCI Designation</w:delText>
              </w:r>
              <w:bookmarkStart w:id="22513" w:name="_Toc425234758"/>
              <w:bookmarkStart w:id="22514" w:name="_Toc425238310"/>
              <w:bookmarkStart w:id="22515" w:name="_Toc425239556"/>
              <w:bookmarkStart w:id="22516" w:name="_Toc425240803"/>
              <w:bookmarkStart w:id="22517" w:name="_Toc425242049"/>
              <w:bookmarkStart w:id="22518" w:name="_Toc425243295"/>
              <w:bookmarkStart w:id="22519" w:name="_Toc425244542"/>
              <w:bookmarkStart w:id="22520" w:name="_Toc425245789"/>
              <w:bookmarkStart w:id="22521" w:name="_Toc425247036"/>
              <w:bookmarkStart w:id="22522" w:name="_Toc425248282"/>
              <w:bookmarkStart w:id="22523" w:name="_Toc425249529"/>
              <w:bookmarkStart w:id="22524" w:name="_Toc425250776"/>
              <w:bookmarkStart w:id="22525" w:name="_Toc425252023"/>
              <w:bookmarkStart w:id="22526" w:name="_Toc425252693"/>
              <w:bookmarkStart w:id="22527" w:name="_Toc425253364"/>
              <w:bookmarkStart w:id="22528" w:name="_Toc425256755"/>
              <w:bookmarkStart w:id="22529" w:name="_Toc425276456"/>
              <w:bookmarkStart w:id="22530" w:name="_Toc425342554"/>
              <w:bookmarkStart w:id="22531" w:name="_Toc425349760"/>
              <w:bookmarkStart w:id="22532" w:name="_Toc425352909"/>
              <w:bookmarkStart w:id="22533" w:name="_Toc425353594"/>
              <w:bookmarkStart w:id="22534" w:name="_Toc425787587"/>
              <w:bookmarkStart w:id="22535" w:name="_Toc425788273"/>
              <w:bookmarkStart w:id="22536" w:name="_Toc425788960"/>
              <w:bookmarkStart w:id="22537" w:name="_Toc425789647"/>
              <w:bookmarkStart w:id="22538" w:name="_Toc425790334"/>
              <w:bookmarkStart w:id="22539" w:name="_Toc425794074"/>
              <w:bookmarkStart w:id="22540" w:name="_Toc426385009"/>
              <w:bookmarkStart w:id="22541" w:name="_Toc426386413"/>
              <w:bookmarkStart w:id="22542" w:name="_Toc426387816"/>
              <w:bookmarkStart w:id="22543" w:name="_Toc426389220"/>
              <w:bookmarkStart w:id="22544" w:name="_Toc426390624"/>
              <w:bookmarkStart w:id="22545" w:name="_Toc426392028"/>
              <w:bookmarkStart w:id="22546" w:name="_Toc426393431"/>
              <w:bookmarkStart w:id="22547" w:name="_Toc427825016"/>
              <w:bookmarkStart w:id="22548" w:name="_Toc427852829"/>
              <w:bookmarkStart w:id="22549" w:name="_Toc427855069"/>
              <w:bookmarkStart w:id="22550" w:name="_Toc427857270"/>
              <w:bookmarkEnd w:id="22513"/>
              <w:bookmarkEnd w:id="22514"/>
              <w:bookmarkEnd w:id="22515"/>
              <w:bookmarkEnd w:id="22516"/>
              <w:bookmarkEnd w:id="22517"/>
              <w:bookmarkEnd w:id="22518"/>
              <w:bookmarkEnd w:id="22519"/>
              <w:bookmarkEnd w:id="22520"/>
              <w:bookmarkEnd w:id="22521"/>
              <w:bookmarkEnd w:id="22522"/>
              <w:bookmarkEnd w:id="22523"/>
              <w:bookmarkEnd w:id="22524"/>
              <w:bookmarkEnd w:id="22525"/>
              <w:bookmarkEnd w:id="22526"/>
              <w:bookmarkEnd w:id="22527"/>
              <w:bookmarkEnd w:id="22528"/>
              <w:bookmarkEnd w:id="22529"/>
              <w:bookmarkEnd w:id="22530"/>
              <w:bookmarkEnd w:id="22531"/>
              <w:bookmarkEnd w:id="22532"/>
              <w:bookmarkEnd w:id="22533"/>
              <w:bookmarkEnd w:id="22534"/>
              <w:bookmarkEnd w:id="22535"/>
              <w:bookmarkEnd w:id="22536"/>
              <w:bookmarkEnd w:id="22537"/>
              <w:bookmarkEnd w:id="22538"/>
              <w:bookmarkEnd w:id="22539"/>
              <w:bookmarkEnd w:id="22540"/>
              <w:bookmarkEnd w:id="22541"/>
              <w:bookmarkEnd w:id="22542"/>
              <w:bookmarkEnd w:id="22543"/>
              <w:bookmarkEnd w:id="22544"/>
              <w:bookmarkEnd w:id="22545"/>
              <w:bookmarkEnd w:id="22546"/>
              <w:bookmarkEnd w:id="22547"/>
              <w:bookmarkEnd w:id="22548"/>
              <w:bookmarkEnd w:id="22549"/>
              <w:bookmarkEnd w:id="22550"/>
            </w:del>
          </w:p>
        </w:tc>
        <w:tc>
          <w:tcPr>
            <w:tcW w:w="939" w:type="dxa"/>
            <w:tcBorders>
              <w:top w:val="single" w:sz="4" w:space="0" w:color="auto"/>
              <w:left w:val="single" w:sz="4" w:space="0" w:color="auto"/>
              <w:bottom w:val="single" w:sz="4" w:space="0" w:color="auto"/>
              <w:right w:val="single" w:sz="4" w:space="0" w:color="auto"/>
            </w:tcBorders>
            <w:tcPrChange w:id="22551" w:author="Ramasubramani, Hariharan" w:date="2015-07-17T14:43:00Z">
              <w:tcPr>
                <w:tcW w:w="939" w:type="dxa"/>
                <w:tcBorders>
                  <w:top w:val="single" w:sz="4" w:space="0" w:color="auto"/>
                  <w:left w:val="single" w:sz="4" w:space="0" w:color="auto"/>
                  <w:bottom w:val="single" w:sz="4" w:space="0" w:color="auto"/>
                  <w:right w:val="single" w:sz="4" w:space="0" w:color="auto"/>
                </w:tcBorders>
              </w:tcPr>
            </w:tcPrChange>
          </w:tcPr>
          <w:p w14:paraId="6840AD9E" w14:textId="5B11A3B4" w:rsidR="003C534B" w:rsidRPr="00C106B9" w:rsidDel="00EC6BD9" w:rsidRDefault="003C534B">
            <w:pPr>
              <w:pStyle w:val="ListParagraph"/>
              <w:rPr>
                <w:del w:id="22552" w:author="Ramasubramani, Hariharan" w:date="2015-07-17T15:04:00Z"/>
              </w:rPr>
              <w:pPrChange w:id="22553" w:author="Ramasubramani, Hariharan" w:date="2015-07-20T17:41:00Z">
                <w:pPr>
                  <w:ind w:left="-57" w:firstLine="0"/>
                  <w:jc w:val="center"/>
                </w:pPr>
              </w:pPrChange>
            </w:pPr>
            <w:del w:id="22554" w:author="Ramasubramani, Hariharan" w:date="2015-07-15T16:28:00Z">
              <w:r w:rsidDel="00005EAC">
                <w:delText>R</w:delText>
              </w:r>
            </w:del>
            <w:bookmarkStart w:id="22555" w:name="_Toc425234759"/>
            <w:bookmarkStart w:id="22556" w:name="_Toc425238311"/>
            <w:bookmarkStart w:id="22557" w:name="_Toc425239557"/>
            <w:bookmarkStart w:id="22558" w:name="_Toc425240804"/>
            <w:bookmarkStart w:id="22559" w:name="_Toc425242050"/>
            <w:bookmarkStart w:id="22560" w:name="_Toc425243296"/>
            <w:bookmarkStart w:id="22561" w:name="_Toc425244543"/>
            <w:bookmarkStart w:id="22562" w:name="_Toc425245790"/>
            <w:bookmarkStart w:id="22563" w:name="_Toc425247037"/>
            <w:bookmarkStart w:id="22564" w:name="_Toc425248283"/>
            <w:bookmarkStart w:id="22565" w:name="_Toc425249530"/>
            <w:bookmarkStart w:id="22566" w:name="_Toc425250777"/>
            <w:bookmarkStart w:id="22567" w:name="_Toc425252024"/>
            <w:bookmarkStart w:id="22568" w:name="_Toc425252694"/>
            <w:bookmarkStart w:id="22569" w:name="_Toc425253365"/>
            <w:bookmarkStart w:id="22570" w:name="_Toc425256756"/>
            <w:bookmarkStart w:id="22571" w:name="_Toc425276457"/>
            <w:bookmarkStart w:id="22572" w:name="_Toc425342555"/>
            <w:bookmarkStart w:id="22573" w:name="_Toc425349761"/>
            <w:bookmarkStart w:id="22574" w:name="_Toc425352910"/>
            <w:bookmarkStart w:id="22575" w:name="_Toc425353595"/>
            <w:bookmarkStart w:id="22576" w:name="_Toc425787588"/>
            <w:bookmarkStart w:id="22577" w:name="_Toc425788274"/>
            <w:bookmarkStart w:id="22578" w:name="_Toc425788961"/>
            <w:bookmarkStart w:id="22579" w:name="_Toc425789648"/>
            <w:bookmarkStart w:id="22580" w:name="_Toc425790335"/>
            <w:bookmarkStart w:id="22581" w:name="_Toc425794075"/>
            <w:bookmarkStart w:id="22582" w:name="_Toc426385010"/>
            <w:bookmarkStart w:id="22583" w:name="_Toc426386414"/>
            <w:bookmarkStart w:id="22584" w:name="_Toc426387817"/>
            <w:bookmarkStart w:id="22585" w:name="_Toc426389221"/>
            <w:bookmarkStart w:id="22586" w:name="_Toc426390625"/>
            <w:bookmarkStart w:id="22587" w:name="_Toc426392029"/>
            <w:bookmarkStart w:id="22588" w:name="_Toc426393432"/>
            <w:bookmarkStart w:id="22589" w:name="_Toc427825017"/>
            <w:bookmarkStart w:id="22590" w:name="_Toc427852830"/>
            <w:bookmarkStart w:id="22591" w:name="_Toc427855070"/>
            <w:bookmarkStart w:id="22592" w:name="_Toc427857271"/>
            <w:bookmarkEnd w:id="22555"/>
            <w:bookmarkEnd w:id="22556"/>
            <w:bookmarkEnd w:id="22557"/>
            <w:bookmarkEnd w:id="22558"/>
            <w:bookmarkEnd w:id="22559"/>
            <w:bookmarkEnd w:id="22560"/>
            <w:bookmarkEnd w:id="22561"/>
            <w:bookmarkEnd w:id="22562"/>
            <w:bookmarkEnd w:id="22563"/>
            <w:bookmarkEnd w:id="22564"/>
            <w:bookmarkEnd w:id="22565"/>
            <w:bookmarkEnd w:id="22566"/>
            <w:bookmarkEnd w:id="22567"/>
            <w:bookmarkEnd w:id="22568"/>
            <w:bookmarkEnd w:id="22569"/>
            <w:bookmarkEnd w:id="22570"/>
            <w:bookmarkEnd w:id="22571"/>
            <w:bookmarkEnd w:id="22572"/>
            <w:bookmarkEnd w:id="22573"/>
            <w:bookmarkEnd w:id="22574"/>
            <w:bookmarkEnd w:id="22575"/>
            <w:bookmarkEnd w:id="22576"/>
            <w:bookmarkEnd w:id="22577"/>
            <w:bookmarkEnd w:id="22578"/>
            <w:bookmarkEnd w:id="22579"/>
            <w:bookmarkEnd w:id="22580"/>
            <w:bookmarkEnd w:id="22581"/>
            <w:bookmarkEnd w:id="22582"/>
            <w:bookmarkEnd w:id="22583"/>
            <w:bookmarkEnd w:id="22584"/>
            <w:bookmarkEnd w:id="22585"/>
            <w:bookmarkEnd w:id="22586"/>
            <w:bookmarkEnd w:id="22587"/>
            <w:bookmarkEnd w:id="22588"/>
            <w:bookmarkEnd w:id="22589"/>
            <w:bookmarkEnd w:id="22590"/>
            <w:bookmarkEnd w:id="22591"/>
            <w:bookmarkEnd w:id="22592"/>
          </w:p>
        </w:tc>
        <w:tc>
          <w:tcPr>
            <w:tcW w:w="2050" w:type="dxa"/>
            <w:tcBorders>
              <w:top w:val="single" w:sz="4" w:space="0" w:color="auto"/>
              <w:left w:val="single" w:sz="4" w:space="0" w:color="auto"/>
              <w:bottom w:val="single" w:sz="4" w:space="0" w:color="auto"/>
              <w:right w:val="single" w:sz="4" w:space="0" w:color="auto"/>
            </w:tcBorders>
            <w:tcPrChange w:id="22593" w:author="Ramasubramani, Hariharan" w:date="2015-07-17T14:43:00Z">
              <w:tcPr>
                <w:tcW w:w="2050" w:type="dxa"/>
                <w:tcBorders>
                  <w:top w:val="single" w:sz="4" w:space="0" w:color="auto"/>
                  <w:left w:val="single" w:sz="4" w:space="0" w:color="auto"/>
                  <w:bottom w:val="single" w:sz="4" w:space="0" w:color="auto"/>
                  <w:right w:val="single" w:sz="4" w:space="0" w:color="auto"/>
                </w:tcBorders>
              </w:tcPr>
            </w:tcPrChange>
          </w:tcPr>
          <w:p w14:paraId="68053B18" w14:textId="4EC208F5" w:rsidR="003C534B" w:rsidDel="00EC6BD9" w:rsidRDefault="003C534B">
            <w:pPr>
              <w:pStyle w:val="ListParagraph"/>
              <w:rPr>
                <w:del w:id="22594" w:author="Ramasubramani, Hariharan" w:date="2015-07-17T15:04:00Z"/>
              </w:rPr>
              <w:pPrChange w:id="22595" w:author="Ramasubramani, Hariharan" w:date="2015-07-20T17:41:00Z">
                <w:pPr>
                  <w:pStyle w:val="ListParagraph"/>
                  <w:ind w:left="-12" w:right="-57" w:firstLine="0"/>
                  <w:jc w:val="center"/>
                </w:pPr>
              </w:pPrChange>
            </w:pPr>
            <w:del w:id="22596" w:author="Ramasubramani, Hariharan" w:date="2015-07-17T15:04:00Z">
              <w:r w:rsidDel="00EC6BD9">
                <w:delText>Values:</w:delText>
              </w:r>
              <w:bookmarkStart w:id="22597" w:name="_Toc425234760"/>
              <w:bookmarkStart w:id="22598" w:name="_Toc425238312"/>
              <w:bookmarkStart w:id="22599" w:name="_Toc425239558"/>
              <w:bookmarkStart w:id="22600" w:name="_Toc425240805"/>
              <w:bookmarkStart w:id="22601" w:name="_Toc425242051"/>
              <w:bookmarkStart w:id="22602" w:name="_Toc425243297"/>
              <w:bookmarkStart w:id="22603" w:name="_Toc425244544"/>
              <w:bookmarkStart w:id="22604" w:name="_Toc425245791"/>
              <w:bookmarkStart w:id="22605" w:name="_Toc425247038"/>
              <w:bookmarkStart w:id="22606" w:name="_Toc425248284"/>
              <w:bookmarkStart w:id="22607" w:name="_Toc425249531"/>
              <w:bookmarkStart w:id="22608" w:name="_Toc425250778"/>
              <w:bookmarkStart w:id="22609" w:name="_Toc425252025"/>
              <w:bookmarkStart w:id="22610" w:name="_Toc425252695"/>
              <w:bookmarkStart w:id="22611" w:name="_Toc425253366"/>
              <w:bookmarkStart w:id="22612" w:name="_Toc425256757"/>
              <w:bookmarkStart w:id="22613" w:name="_Toc425276458"/>
              <w:bookmarkStart w:id="22614" w:name="_Toc425342556"/>
              <w:bookmarkStart w:id="22615" w:name="_Toc425349762"/>
              <w:bookmarkStart w:id="22616" w:name="_Toc425352911"/>
              <w:bookmarkStart w:id="22617" w:name="_Toc425353596"/>
              <w:bookmarkStart w:id="22618" w:name="_Toc425787589"/>
              <w:bookmarkStart w:id="22619" w:name="_Toc425788275"/>
              <w:bookmarkStart w:id="22620" w:name="_Toc425788962"/>
              <w:bookmarkStart w:id="22621" w:name="_Toc425789649"/>
              <w:bookmarkStart w:id="22622" w:name="_Toc425790336"/>
              <w:bookmarkStart w:id="22623" w:name="_Toc425794076"/>
              <w:bookmarkStart w:id="22624" w:name="_Toc426385011"/>
              <w:bookmarkStart w:id="22625" w:name="_Toc426386415"/>
              <w:bookmarkStart w:id="22626" w:name="_Toc426387818"/>
              <w:bookmarkStart w:id="22627" w:name="_Toc426389222"/>
              <w:bookmarkStart w:id="22628" w:name="_Toc426390626"/>
              <w:bookmarkStart w:id="22629" w:name="_Toc426392030"/>
              <w:bookmarkStart w:id="22630" w:name="_Toc426393433"/>
              <w:bookmarkStart w:id="22631" w:name="_Toc427825018"/>
              <w:bookmarkStart w:id="22632" w:name="_Toc427852831"/>
              <w:bookmarkStart w:id="22633" w:name="_Toc427855071"/>
              <w:bookmarkStart w:id="22634" w:name="_Toc427857272"/>
              <w:bookmarkEnd w:id="22597"/>
              <w:bookmarkEnd w:id="22598"/>
              <w:bookmarkEnd w:id="22599"/>
              <w:bookmarkEnd w:id="22600"/>
              <w:bookmarkEnd w:id="22601"/>
              <w:bookmarkEnd w:id="22602"/>
              <w:bookmarkEnd w:id="22603"/>
              <w:bookmarkEnd w:id="22604"/>
              <w:bookmarkEnd w:id="22605"/>
              <w:bookmarkEnd w:id="22606"/>
              <w:bookmarkEnd w:id="22607"/>
              <w:bookmarkEnd w:id="22608"/>
              <w:bookmarkEnd w:id="22609"/>
              <w:bookmarkEnd w:id="22610"/>
              <w:bookmarkEnd w:id="22611"/>
              <w:bookmarkEnd w:id="22612"/>
              <w:bookmarkEnd w:id="22613"/>
              <w:bookmarkEnd w:id="22614"/>
              <w:bookmarkEnd w:id="22615"/>
              <w:bookmarkEnd w:id="22616"/>
              <w:bookmarkEnd w:id="22617"/>
              <w:bookmarkEnd w:id="22618"/>
              <w:bookmarkEnd w:id="22619"/>
              <w:bookmarkEnd w:id="22620"/>
              <w:bookmarkEnd w:id="22621"/>
              <w:bookmarkEnd w:id="22622"/>
              <w:bookmarkEnd w:id="22623"/>
              <w:bookmarkEnd w:id="22624"/>
              <w:bookmarkEnd w:id="22625"/>
              <w:bookmarkEnd w:id="22626"/>
              <w:bookmarkEnd w:id="22627"/>
              <w:bookmarkEnd w:id="22628"/>
              <w:bookmarkEnd w:id="22629"/>
              <w:bookmarkEnd w:id="22630"/>
              <w:bookmarkEnd w:id="22631"/>
              <w:bookmarkEnd w:id="22632"/>
              <w:bookmarkEnd w:id="22633"/>
              <w:bookmarkEnd w:id="22634"/>
            </w:del>
          </w:p>
          <w:p w14:paraId="2BB8F617" w14:textId="04DE6D4F" w:rsidR="003C534B" w:rsidDel="00EC6BD9" w:rsidRDefault="003C534B">
            <w:pPr>
              <w:pStyle w:val="ListParagraph"/>
              <w:rPr>
                <w:del w:id="22635" w:author="Ramasubramani, Hariharan" w:date="2015-07-17T15:04:00Z"/>
              </w:rPr>
              <w:pPrChange w:id="22636" w:author="Ramasubramani, Hariharan" w:date="2015-07-20T17:41:00Z">
                <w:pPr>
                  <w:pStyle w:val="ListParagraph"/>
                  <w:numPr>
                    <w:numId w:val="12"/>
                  </w:numPr>
                  <w:tabs>
                    <w:tab w:val="left" w:pos="105"/>
                  </w:tabs>
                  <w:overflowPunct w:val="0"/>
                  <w:autoSpaceDE w:val="0"/>
                  <w:autoSpaceDN w:val="0"/>
                  <w:adjustRightInd w:val="0"/>
                  <w:ind w:left="-75" w:firstLine="0"/>
                  <w:contextualSpacing w:val="0"/>
                  <w:textAlignment w:val="baseline"/>
                </w:pPr>
              </w:pPrChange>
            </w:pPr>
            <w:del w:id="22637" w:author="Ramasubramani, Hariharan" w:date="2015-07-17T15:04:00Z">
              <w:r w:rsidDel="00EC6BD9">
                <w:delText>N/A</w:delText>
              </w:r>
              <w:bookmarkStart w:id="22638" w:name="_Toc425234761"/>
              <w:bookmarkStart w:id="22639" w:name="_Toc425238313"/>
              <w:bookmarkStart w:id="22640" w:name="_Toc425239559"/>
              <w:bookmarkStart w:id="22641" w:name="_Toc425240806"/>
              <w:bookmarkStart w:id="22642" w:name="_Toc425242052"/>
              <w:bookmarkStart w:id="22643" w:name="_Toc425243298"/>
              <w:bookmarkStart w:id="22644" w:name="_Toc425244545"/>
              <w:bookmarkStart w:id="22645" w:name="_Toc425245792"/>
              <w:bookmarkStart w:id="22646" w:name="_Toc425247039"/>
              <w:bookmarkStart w:id="22647" w:name="_Toc425248285"/>
              <w:bookmarkStart w:id="22648" w:name="_Toc425249532"/>
              <w:bookmarkStart w:id="22649" w:name="_Toc425250779"/>
              <w:bookmarkStart w:id="22650" w:name="_Toc425252026"/>
              <w:bookmarkStart w:id="22651" w:name="_Toc425252696"/>
              <w:bookmarkStart w:id="22652" w:name="_Toc425253367"/>
              <w:bookmarkStart w:id="22653" w:name="_Toc425256758"/>
              <w:bookmarkStart w:id="22654" w:name="_Toc425276459"/>
              <w:bookmarkStart w:id="22655" w:name="_Toc425342557"/>
              <w:bookmarkStart w:id="22656" w:name="_Toc425349763"/>
              <w:bookmarkStart w:id="22657" w:name="_Toc425352912"/>
              <w:bookmarkStart w:id="22658" w:name="_Toc425353597"/>
              <w:bookmarkStart w:id="22659" w:name="_Toc425787590"/>
              <w:bookmarkStart w:id="22660" w:name="_Toc425788276"/>
              <w:bookmarkStart w:id="22661" w:name="_Toc425788963"/>
              <w:bookmarkStart w:id="22662" w:name="_Toc425789650"/>
              <w:bookmarkStart w:id="22663" w:name="_Toc425790337"/>
              <w:bookmarkStart w:id="22664" w:name="_Toc425794077"/>
              <w:bookmarkStart w:id="22665" w:name="_Toc426385012"/>
              <w:bookmarkStart w:id="22666" w:name="_Toc426386416"/>
              <w:bookmarkStart w:id="22667" w:name="_Toc426387819"/>
              <w:bookmarkStart w:id="22668" w:name="_Toc426389223"/>
              <w:bookmarkStart w:id="22669" w:name="_Toc426390627"/>
              <w:bookmarkStart w:id="22670" w:name="_Toc426392031"/>
              <w:bookmarkStart w:id="22671" w:name="_Toc426393434"/>
              <w:bookmarkStart w:id="22672" w:name="_Toc427825019"/>
              <w:bookmarkStart w:id="22673" w:name="_Toc427852832"/>
              <w:bookmarkStart w:id="22674" w:name="_Toc427855072"/>
              <w:bookmarkStart w:id="22675" w:name="_Toc427857273"/>
              <w:bookmarkEnd w:id="22638"/>
              <w:bookmarkEnd w:id="22639"/>
              <w:bookmarkEnd w:id="22640"/>
              <w:bookmarkEnd w:id="22641"/>
              <w:bookmarkEnd w:id="22642"/>
              <w:bookmarkEnd w:id="22643"/>
              <w:bookmarkEnd w:id="22644"/>
              <w:bookmarkEnd w:id="22645"/>
              <w:bookmarkEnd w:id="22646"/>
              <w:bookmarkEnd w:id="22647"/>
              <w:bookmarkEnd w:id="22648"/>
              <w:bookmarkEnd w:id="22649"/>
              <w:bookmarkEnd w:id="22650"/>
              <w:bookmarkEnd w:id="22651"/>
              <w:bookmarkEnd w:id="22652"/>
              <w:bookmarkEnd w:id="22653"/>
              <w:bookmarkEnd w:id="22654"/>
              <w:bookmarkEnd w:id="22655"/>
              <w:bookmarkEnd w:id="22656"/>
              <w:bookmarkEnd w:id="22657"/>
              <w:bookmarkEnd w:id="22658"/>
              <w:bookmarkEnd w:id="22659"/>
              <w:bookmarkEnd w:id="22660"/>
              <w:bookmarkEnd w:id="22661"/>
              <w:bookmarkEnd w:id="22662"/>
              <w:bookmarkEnd w:id="22663"/>
              <w:bookmarkEnd w:id="22664"/>
              <w:bookmarkEnd w:id="22665"/>
              <w:bookmarkEnd w:id="22666"/>
              <w:bookmarkEnd w:id="22667"/>
              <w:bookmarkEnd w:id="22668"/>
              <w:bookmarkEnd w:id="22669"/>
              <w:bookmarkEnd w:id="22670"/>
              <w:bookmarkEnd w:id="22671"/>
              <w:bookmarkEnd w:id="22672"/>
              <w:bookmarkEnd w:id="22673"/>
              <w:bookmarkEnd w:id="22674"/>
              <w:bookmarkEnd w:id="22675"/>
            </w:del>
          </w:p>
          <w:p w14:paraId="71C5992F" w14:textId="64141C0E" w:rsidR="003C534B" w:rsidDel="00EC6BD9" w:rsidRDefault="003C534B">
            <w:pPr>
              <w:pStyle w:val="ListParagraph"/>
              <w:rPr>
                <w:del w:id="22676" w:author="Ramasubramani, Hariharan" w:date="2015-07-17T15:04:00Z"/>
              </w:rPr>
              <w:pPrChange w:id="22677" w:author="Ramasubramani, Hariharan" w:date="2015-07-20T17:41:00Z">
                <w:pPr>
                  <w:pStyle w:val="ListParagraph"/>
                  <w:numPr>
                    <w:numId w:val="12"/>
                  </w:numPr>
                  <w:tabs>
                    <w:tab w:val="left" w:pos="105"/>
                  </w:tabs>
                  <w:overflowPunct w:val="0"/>
                  <w:autoSpaceDE w:val="0"/>
                  <w:autoSpaceDN w:val="0"/>
                  <w:adjustRightInd w:val="0"/>
                  <w:ind w:left="-75" w:firstLine="0"/>
                  <w:contextualSpacing w:val="0"/>
                  <w:textAlignment w:val="baseline"/>
                </w:pPr>
              </w:pPrChange>
            </w:pPr>
            <w:del w:id="22678" w:author="Ramasubramani, Hariharan" w:date="2015-07-17T15:04:00Z">
              <w:r w:rsidDel="00EC6BD9">
                <w:delText>Informational</w:delText>
              </w:r>
              <w:bookmarkStart w:id="22679" w:name="_Toc425234762"/>
              <w:bookmarkStart w:id="22680" w:name="_Toc425238314"/>
              <w:bookmarkStart w:id="22681" w:name="_Toc425239560"/>
              <w:bookmarkStart w:id="22682" w:name="_Toc425240807"/>
              <w:bookmarkStart w:id="22683" w:name="_Toc425242053"/>
              <w:bookmarkStart w:id="22684" w:name="_Toc425243299"/>
              <w:bookmarkStart w:id="22685" w:name="_Toc425244546"/>
              <w:bookmarkStart w:id="22686" w:name="_Toc425245793"/>
              <w:bookmarkStart w:id="22687" w:name="_Toc425247040"/>
              <w:bookmarkStart w:id="22688" w:name="_Toc425248286"/>
              <w:bookmarkStart w:id="22689" w:name="_Toc425249533"/>
              <w:bookmarkStart w:id="22690" w:name="_Toc425250780"/>
              <w:bookmarkStart w:id="22691" w:name="_Toc425252027"/>
              <w:bookmarkStart w:id="22692" w:name="_Toc425252697"/>
              <w:bookmarkStart w:id="22693" w:name="_Toc425253368"/>
              <w:bookmarkStart w:id="22694" w:name="_Toc425256759"/>
              <w:bookmarkStart w:id="22695" w:name="_Toc425276460"/>
              <w:bookmarkStart w:id="22696" w:name="_Toc425342558"/>
              <w:bookmarkStart w:id="22697" w:name="_Toc425349764"/>
              <w:bookmarkStart w:id="22698" w:name="_Toc425352913"/>
              <w:bookmarkStart w:id="22699" w:name="_Toc425353598"/>
              <w:bookmarkStart w:id="22700" w:name="_Toc425787591"/>
              <w:bookmarkStart w:id="22701" w:name="_Toc425788277"/>
              <w:bookmarkStart w:id="22702" w:name="_Toc425788964"/>
              <w:bookmarkStart w:id="22703" w:name="_Toc425789651"/>
              <w:bookmarkStart w:id="22704" w:name="_Toc425790338"/>
              <w:bookmarkStart w:id="22705" w:name="_Toc425794078"/>
              <w:bookmarkStart w:id="22706" w:name="_Toc426385013"/>
              <w:bookmarkStart w:id="22707" w:name="_Toc426386417"/>
              <w:bookmarkStart w:id="22708" w:name="_Toc426387820"/>
              <w:bookmarkStart w:id="22709" w:name="_Toc426389224"/>
              <w:bookmarkStart w:id="22710" w:name="_Toc426390628"/>
              <w:bookmarkStart w:id="22711" w:name="_Toc426392032"/>
              <w:bookmarkStart w:id="22712" w:name="_Toc426393435"/>
              <w:bookmarkStart w:id="22713" w:name="_Toc427825020"/>
              <w:bookmarkStart w:id="22714" w:name="_Toc427852833"/>
              <w:bookmarkStart w:id="22715" w:name="_Toc427855073"/>
              <w:bookmarkStart w:id="22716" w:name="_Toc427857274"/>
              <w:bookmarkEnd w:id="22679"/>
              <w:bookmarkEnd w:id="22680"/>
              <w:bookmarkEnd w:id="22681"/>
              <w:bookmarkEnd w:id="22682"/>
              <w:bookmarkEnd w:id="22683"/>
              <w:bookmarkEnd w:id="22684"/>
              <w:bookmarkEnd w:id="22685"/>
              <w:bookmarkEnd w:id="22686"/>
              <w:bookmarkEnd w:id="22687"/>
              <w:bookmarkEnd w:id="22688"/>
              <w:bookmarkEnd w:id="22689"/>
              <w:bookmarkEnd w:id="22690"/>
              <w:bookmarkEnd w:id="22691"/>
              <w:bookmarkEnd w:id="22692"/>
              <w:bookmarkEnd w:id="22693"/>
              <w:bookmarkEnd w:id="22694"/>
              <w:bookmarkEnd w:id="22695"/>
              <w:bookmarkEnd w:id="22696"/>
              <w:bookmarkEnd w:id="22697"/>
              <w:bookmarkEnd w:id="22698"/>
              <w:bookmarkEnd w:id="22699"/>
              <w:bookmarkEnd w:id="22700"/>
              <w:bookmarkEnd w:id="22701"/>
              <w:bookmarkEnd w:id="22702"/>
              <w:bookmarkEnd w:id="22703"/>
              <w:bookmarkEnd w:id="22704"/>
              <w:bookmarkEnd w:id="22705"/>
              <w:bookmarkEnd w:id="22706"/>
              <w:bookmarkEnd w:id="22707"/>
              <w:bookmarkEnd w:id="22708"/>
              <w:bookmarkEnd w:id="22709"/>
              <w:bookmarkEnd w:id="22710"/>
              <w:bookmarkEnd w:id="22711"/>
              <w:bookmarkEnd w:id="22712"/>
              <w:bookmarkEnd w:id="22713"/>
              <w:bookmarkEnd w:id="22714"/>
              <w:bookmarkEnd w:id="22715"/>
              <w:bookmarkEnd w:id="22716"/>
            </w:del>
          </w:p>
          <w:p w14:paraId="44928F31" w14:textId="7285334D" w:rsidR="003C534B" w:rsidDel="00EC6BD9" w:rsidRDefault="003C534B">
            <w:pPr>
              <w:pStyle w:val="ListParagraph"/>
              <w:rPr>
                <w:del w:id="22717" w:author="Ramasubramani, Hariharan" w:date="2015-07-17T15:04:00Z"/>
              </w:rPr>
              <w:pPrChange w:id="22718" w:author="Ramasubramani, Hariharan" w:date="2015-07-20T17:41:00Z">
                <w:pPr>
                  <w:pStyle w:val="ListParagraph"/>
                  <w:numPr>
                    <w:numId w:val="12"/>
                  </w:numPr>
                  <w:tabs>
                    <w:tab w:val="left" w:pos="105"/>
                  </w:tabs>
                  <w:overflowPunct w:val="0"/>
                  <w:autoSpaceDE w:val="0"/>
                  <w:autoSpaceDN w:val="0"/>
                  <w:adjustRightInd w:val="0"/>
                  <w:ind w:left="-75" w:firstLine="0"/>
                  <w:contextualSpacing w:val="0"/>
                  <w:textAlignment w:val="baseline"/>
                </w:pPr>
              </w:pPrChange>
            </w:pPr>
            <w:del w:id="22719" w:author="Ramasubramani, Hariharan" w:date="2015-07-17T15:04:00Z">
              <w:r w:rsidDel="00EC6BD9">
                <w:delText>Personal</w:delText>
              </w:r>
              <w:bookmarkStart w:id="22720" w:name="_Toc425234763"/>
              <w:bookmarkStart w:id="22721" w:name="_Toc425238315"/>
              <w:bookmarkStart w:id="22722" w:name="_Toc425239561"/>
              <w:bookmarkStart w:id="22723" w:name="_Toc425240808"/>
              <w:bookmarkStart w:id="22724" w:name="_Toc425242054"/>
              <w:bookmarkStart w:id="22725" w:name="_Toc425243300"/>
              <w:bookmarkStart w:id="22726" w:name="_Toc425244547"/>
              <w:bookmarkStart w:id="22727" w:name="_Toc425245794"/>
              <w:bookmarkStart w:id="22728" w:name="_Toc425247041"/>
              <w:bookmarkStart w:id="22729" w:name="_Toc425248287"/>
              <w:bookmarkStart w:id="22730" w:name="_Toc425249534"/>
              <w:bookmarkStart w:id="22731" w:name="_Toc425250781"/>
              <w:bookmarkStart w:id="22732" w:name="_Toc425252028"/>
              <w:bookmarkStart w:id="22733" w:name="_Toc425252698"/>
              <w:bookmarkStart w:id="22734" w:name="_Toc425253369"/>
              <w:bookmarkStart w:id="22735" w:name="_Toc425256760"/>
              <w:bookmarkStart w:id="22736" w:name="_Toc425276461"/>
              <w:bookmarkStart w:id="22737" w:name="_Toc425342559"/>
              <w:bookmarkStart w:id="22738" w:name="_Toc425349765"/>
              <w:bookmarkStart w:id="22739" w:name="_Toc425352914"/>
              <w:bookmarkStart w:id="22740" w:name="_Toc425353599"/>
              <w:bookmarkStart w:id="22741" w:name="_Toc425787592"/>
              <w:bookmarkStart w:id="22742" w:name="_Toc425788278"/>
              <w:bookmarkStart w:id="22743" w:name="_Toc425788965"/>
              <w:bookmarkStart w:id="22744" w:name="_Toc425789652"/>
              <w:bookmarkStart w:id="22745" w:name="_Toc425790339"/>
              <w:bookmarkStart w:id="22746" w:name="_Toc425794079"/>
              <w:bookmarkStart w:id="22747" w:name="_Toc426385014"/>
              <w:bookmarkStart w:id="22748" w:name="_Toc426386418"/>
              <w:bookmarkStart w:id="22749" w:name="_Toc426387821"/>
              <w:bookmarkStart w:id="22750" w:name="_Toc426389225"/>
              <w:bookmarkStart w:id="22751" w:name="_Toc426390629"/>
              <w:bookmarkStart w:id="22752" w:name="_Toc426392033"/>
              <w:bookmarkStart w:id="22753" w:name="_Toc426393436"/>
              <w:bookmarkStart w:id="22754" w:name="_Toc427825021"/>
              <w:bookmarkStart w:id="22755" w:name="_Toc427852834"/>
              <w:bookmarkStart w:id="22756" w:name="_Toc427855074"/>
              <w:bookmarkStart w:id="22757" w:name="_Toc427857275"/>
              <w:bookmarkEnd w:id="22720"/>
              <w:bookmarkEnd w:id="22721"/>
              <w:bookmarkEnd w:id="22722"/>
              <w:bookmarkEnd w:id="22723"/>
              <w:bookmarkEnd w:id="22724"/>
              <w:bookmarkEnd w:id="22725"/>
              <w:bookmarkEnd w:id="22726"/>
              <w:bookmarkEnd w:id="22727"/>
              <w:bookmarkEnd w:id="22728"/>
              <w:bookmarkEnd w:id="22729"/>
              <w:bookmarkEnd w:id="22730"/>
              <w:bookmarkEnd w:id="22731"/>
              <w:bookmarkEnd w:id="22732"/>
              <w:bookmarkEnd w:id="22733"/>
              <w:bookmarkEnd w:id="22734"/>
              <w:bookmarkEnd w:id="22735"/>
              <w:bookmarkEnd w:id="22736"/>
              <w:bookmarkEnd w:id="22737"/>
              <w:bookmarkEnd w:id="22738"/>
              <w:bookmarkEnd w:id="22739"/>
              <w:bookmarkEnd w:id="22740"/>
              <w:bookmarkEnd w:id="22741"/>
              <w:bookmarkEnd w:id="22742"/>
              <w:bookmarkEnd w:id="22743"/>
              <w:bookmarkEnd w:id="22744"/>
              <w:bookmarkEnd w:id="22745"/>
              <w:bookmarkEnd w:id="22746"/>
              <w:bookmarkEnd w:id="22747"/>
              <w:bookmarkEnd w:id="22748"/>
              <w:bookmarkEnd w:id="22749"/>
              <w:bookmarkEnd w:id="22750"/>
              <w:bookmarkEnd w:id="22751"/>
              <w:bookmarkEnd w:id="22752"/>
              <w:bookmarkEnd w:id="22753"/>
              <w:bookmarkEnd w:id="22754"/>
              <w:bookmarkEnd w:id="22755"/>
              <w:bookmarkEnd w:id="22756"/>
              <w:bookmarkEnd w:id="22757"/>
            </w:del>
          </w:p>
          <w:p w14:paraId="458C3307" w14:textId="66D2505D" w:rsidR="003C534B" w:rsidDel="00EC6BD9" w:rsidRDefault="003C534B">
            <w:pPr>
              <w:pStyle w:val="ListParagraph"/>
              <w:rPr>
                <w:del w:id="22758" w:author="Ramasubramani, Hariharan" w:date="2015-07-17T15:04:00Z"/>
              </w:rPr>
              <w:pPrChange w:id="22759" w:author="Ramasubramani, Hariharan" w:date="2015-07-20T17:41:00Z">
                <w:pPr>
                  <w:pStyle w:val="ListParagraph"/>
                  <w:numPr>
                    <w:numId w:val="12"/>
                  </w:numPr>
                  <w:tabs>
                    <w:tab w:val="left" w:pos="105"/>
                  </w:tabs>
                  <w:overflowPunct w:val="0"/>
                  <w:autoSpaceDE w:val="0"/>
                  <w:autoSpaceDN w:val="0"/>
                  <w:adjustRightInd w:val="0"/>
                  <w:ind w:left="-75" w:firstLine="0"/>
                  <w:contextualSpacing w:val="0"/>
                  <w:textAlignment w:val="baseline"/>
                </w:pPr>
              </w:pPrChange>
            </w:pPr>
            <w:del w:id="22760" w:author="Ramasubramani, Hariharan" w:date="2015-07-17T15:04:00Z">
              <w:r w:rsidRPr="008E0C1C" w:rsidDel="00EC6BD9">
                <w:delText>Financial</w:delText>
              </w:r>
              <w:bookmarkStart w:id="22761" w:name="_Toc425234764"/>
              <w:bookmarkStart w:id="22762" w:name="_Toc425238316"/>
              <w:bookmarkStart w:id="22763" w:name="_Toc425239562"/>
              <w:bookmarkStart w:id="22764" w:name="_Toc425240809"/>
              <w:bookmarkStart w:id="22765" w:name="_Toc425242055"/>
              <w:bookmarkStart w:id="22766" w:name="_Toc425243301"/>
              <w:bookmarkStart w:id="22767" w:name="_Toc425244548"/>
              <w:bookmarkStart w:id="22768" w:name="_Toc425245795"/>
              <w:bookmarkStart w:id="22769" w:name="_Toc425247042"/>
              <w:bookmarkStart w:id="22770" w:name="_Toc425248288"/>
              <w:bookmarkStart w:id="22771" w:name="_Toc425249535"/>
              <w:bookmarkStart w:id="22772" w:name="_Toc425250782"/>
              <w:bookmarkStart w:id="22773" w:name="_Toc425252029"/>
              <w:bookmarkStart w:id="22774" w:name="_Toc425252699"/>
              <w:bookmarkStart w:id="22775" w:name="_Toc425253370"/>
              <w:bookmarkStart w:id="22776" w:name="_Toc425256761"/>
              <w:bookmarkStart w:id="22777" w:name="_Toc425276462"/>
              <w:bookmarkStart w:id="22778" w:name="_Toc425342560"/>
              <w:bookmarkStart w:id="22779" w:name="_Toc425349766"/>
              <w:bookmarkStart w:id="22780" w:name="_Toc425352915"/>
              <w:bookmarkStart w:id="22781" w:name="_Toc425353600"/>
              <w:bookmarkStart w:id="22782" w:name="_Toc425787593"/>
              <w:bookmarkStart w:id="22783" w:name="_Toc425788279"/>
              <w:bookmarkStart w:id="22784" w:name="_Toc425788966"/>
              <w:bookmarkStart w:id="22785" w:name="_Toc425789653"/>
              <w:bookmarkStart w:id="22786" w:name="_Toc425790340"/>
              <w:bookmarkStart w:id="22787" w:name="_Toc425794080"/>
              <w:bookmarkStart w:id="22788" w:name="_Toc426385015"/>
              <w:bookmarkStart w:id="22789" w:name="_Toc426386419"/>
              <w:bookmarkStart w:id="22790" w:name="_Toc426387822"/>
              <w:bookmarkStart w:id="22791" w:name="_Toc426389226"/>
              <w:bookmarkStart w:id="22792" w:name="_Toc426390630"/>
              <w:bookmarkStart w:id="22793" w:name="_Toc426392034"/>
              <w:bookmarkStart w:id="22794" w:name="_Toc426393437"/>
              <w:bookmarkStart w:id="22795" w:name="_Toc427825022"/>
              <w:bookmarkStart w:id="22796" w:name="_Toc427852835"/>
              <w:bookmarkStart w:id="22797" w:name="_Toc427855075"/>
              <w:bookmarkStart w:id="22798" w:name="_Toc427857276"/>
              <w:bookmarkEnd w:id="22761"/>
              <w:bookmarkEnd w:id="22762"/>
              <w:bookmarkEnd w:id="22763"/>
              <w:bookmarkEnd w:id="22764"/>
              <w:bookmarkEnd w:id="22765"/>
              <w:bookmarkEnd w:id="22766"/>
              <w:bookmarkEnd w:id="22767"/>
              <w:bookmarkEnd w:id="22768"/>
              <w:bookmarkEnd w:id="22769"/>
              <w:bookmarkEnd w:id="22770"/>
              <w:bookmarkEnd w:id="22771"/>
              <w:bookmarkEnd w:id="22772"/>
              <w:bookmarkEnd w:id="22773"/>
              <w:bookmarkEnd w:id="22774"/>
              <w:bookmarkEnd w:id="22775"/>
              <w:bookmarkEnd w:id="22776"/>
              <w:bookmarkEnd w:id="22777"/>
              <w:bookmarkEnd w:id="22778"/>
              <w:bookmarkEnd w:id="22779"/>
              <w:bookmarkEnd w:id="22780"/>
              <w:bookmarkEnd w:id="22781"/>
              <w:bookmarkEnd w:id="22782"/>
              <w:bookmarkEnd w:id="22783"/>
              <w:bookmarkEnd w:id="22784"/>
              <w:bookmarkEnd w:id="22785"/>
              <w:bookmarkEnd w:id="22786"/>
              <w:bookmarkEnd w:id="22787"/>
              <w:bookmarkEnd w:id="22788"/>
              <w:bookmarkEnd w:id="22789"/>
              <w:bookmarkEnd w:id="22790"/>
              <w:bookmarkEnd w:id="22791"/>
              <w:bookmarkEnd w:id="22792"/>
              <w:bookmarkEnd w:id="22793"/>
              <w:bookmarkEnd w:id="22794"/>
              <w:bookmarkEnd w:id="22795"/>
              <w:bookmarkEnd w:id="22796"/>
              <w:bookmarkEnd w:id="22797"/>
              <w:bookmarkEnd w:id="22798"/>
            </w:del>
          </w:p>
          <w:p w14:paraId="2E8E606C" w14:textId="2D61F533" w:rsidR="003C534B" w:rsidRPr="008E0C1C" w:rsidDel="00EC6BD9" w:rsidRDefault="003C534B">
            <w:pPr>
              <w:pStyle w:val="ListParagraph"/>
              <w:rPr>
                <w:del w:id="22799" w:author="Ramasubramani, Hariharan" w:date="2015-07-17T15:04:00Z"/>
              </w:rPr>
              <w:pPrChange w:id="22800" w:author="Ramasubramani, Hariharan" w:date="2015-07-20T17:41:00Z">
                <w:pPr>
                  <w:pStyle w:val="ListParagraph"/>
                  <w:numPr>
                    <w:numId w:val="12"/>
                  </w:numPr>
                  <w:tabs>
                    <w:tab w:val="left" w:pos="105"/>
                  </w:tabs>
                  <w:overflowPunct w:val="0"/>
                  <w:autoSpaceDE w:val="0"/>
                  <w:autoSpaceDN w:val="0"/>
                  <w:adjustRightInd w:val="0"/>
                  <w:ind w:left="-75" w:firstLine="0"/>
                  <w:contextualSpacing w:val="0"/>
                  <w:textAlignment w:val="baseline"/>
                </w:pPr>
              </w:pPrChange>
            </w:pPr>
            <w:del w:id="22801" w:author="Ramasubramani, Hariharan" w:date="2015-07-17T15:04:00Z">
              <w:r w:rsidRPr="008E0C1C" w:rsidDel="00EC6BD9">
                <w:delText>Medical</w:delText>
              </w:r>
              <w:bookmarkStart w:id="22802" w:name="_Toc425234765"/>
              <w:bookmarkStart w:id="22803" w:name="_Toc425238317"/>
              <w:bookmarkStart w:id="22804" w:name="_Toc425239563"/>
              <w:bookmarkStart w:id="22805" w:name="_Toc425240810"/>
              <w:bookmarkStart w:id="22806" w:name="_Toc425242056"/>
              <w:bookmarkStart w:id="22807" w:name="_Toc425243302"/>
              <w:bookmarkStart w:id="22808" w:name="_Toc425244549"/>
              <w:bookmarkStart w:id="22809" w:name="_Toc425245796"/>
              <w:bookmarkStart w:id="22810" w:name="_Toc425247043"/>
              <w:bookmarkStart w:id="22811" w:name="_Toc425248289"/>
              <w:bookmarkStart w:id="22812" w:name="_Toc425249536"/>
              <w:bookmarkStart w:id="22813" w:name="_Toc425250783"/>
              <w:bookmarkStart w:id="22814" w:name="_Toc425252030"/>
              <w:bookmarkStart w:id="22815" w:name="_Toc425252700"/>
              <w:bookmarkStart w:id="22816" w:name="_Toc425253371"/>
              <w:bookmarkStart w:id="22817" w:name="_Toc425256762"/>
              <w:bookmarkStart w:id="22818" w:name="_Toc425276463"/>
              <w:bookmarkStart w:id="22819" w:name="_Toc425342561"/>
              <w:bookmarkStart w:id="22820" w:name="_Toc425349767"/>
              <w:bookmarkStart w:id="22821" w:name="_Toc425352916"/>
              <w:bookmarkStart w:id="22822" w:name="_Toc425353601"/>
              <w:bookmarkStart w:id="22823" w:name="_Toc425787594"/>
              <w:bookmarkStart w:id="22824" w:name="_Toc425788280"/>
              <w:bookmarkStart w:id="22825" w:name="_Toc425788967"/>
              <w:bookmarkStart w:id="22826" w:name="_Toc425789654"/>
              <w:bookmarkStart w:id="22827" w:name="_Toc425790341"/>
              <w:bookmarkStart w:id="22828" w:name="_Toc425794081"/>
              <w:bookmarkStart w:id="22829" w:name="_Toc426385016"/>
              <w:bookmarkStart w:id="22830" w:name="_Toc426386420"/>
              <w:bookmarkStart w:id="22831" w:name="_Toc426387823"/>
              <w:bookmarkStart w:id="22832" w:name="_Toc426389227"/>
              <w:bookmarkStart w:id="22833" w:name="_Toc426390631"/>
              <w:bookmarkStart w:id="22834" w:name="_Toc426392035"/>
              <w:bookmarkStart w:id="22835" w:name="_Toc426393438"/>
              <w:bookmarkStart w:id="22836" w:name="_Toc427825023"/>
              <w:bookmarkStart w:id="22837" w:name="_Toc427852836"/>
              <w:bookmarkStart w:id="22838" w:name="_Toc427855076"/>
              <w:bookmarkStart w:id="22839" w:name="_Toc427857277"/>
              <w:bookmarkEnd w:id="22802"/>
              <w:bookmarkEnd w:id="22803"/>
              <w:bookmarkEnd w:id="22804"/>
              <w:bookmarkEnd w:id="22805"/>
              <w:bookmarkEnd w:id="22806"/>
              <w:bookmarkEnd w:id="22807"/>
              <w:bookmarkEnd w:id="22808"/>
              <w:bookmarkEnd w:id="22809"/>
              <w:bookmarkEnd w:id="22810"/>
              <w:bookmarkEnd w:id="22811"/>
              <w:bookmarkEnd w:id="22812"/>
              <w:bookmarkEnd w:id="22813"/>
              <w:bookmarkEnd w:id="22814"/>
              <w:bookmarkEnd w:id="22815"/>
              <w:bookmarkEnd w:id="22816"/>
              <w:bookmarkEnd w:id="22817"/>
              <w:bookmarkEnd w:id="22818"/>
              <w:bookmarkEnd w:id="22819"/>
              <w:bookmarkEnd w:id="22820"/>
              <w:bookmarkEnd w:id="22821"/>
              <w:bookmarkEnd w:id="22822"/>
              <w:bookmarkEnd w:id="22823"/>
              <w:bookmarkEnd w:id="22824"/>
              <w:bookmarkEnd w:id="22825"/>
              <w:bookmarkEnd w:id="22826"/>
              <w:bookmarkEnd w:id="22827"/>
              <w:bookmarkEnd w:id="22828"/>
              <w:bookmarkEnd w:id="22829"/>
              <w:bookmarkEnd w:id="22830"/>
              <w:bookmarkEnd w:id="22831"/>
              <w:bookmarkEnd w:id="22832"/>
              <w:bookmarkEnd w:id="22833"/>
              <w:bookmarkEnd w:id="22834"/>
              <w:bookmarkEnd w:id="22835"/>
              <w:bookmarkEnd w:id="22836"/>
              <w:bookmarkEnd w:id="22837"/>
              <w:bookmarkEnd w:id="22838"/>
              <w:bookmarkEnd w:id="22839"/>
            </w:del>
          </w:p>
          <w:p w14:paraId="2715D0A6" w14:textId="22087135" w:rsidR="003C534B" w:rsidDel="00EC6BD9" w:rsidRDefault="003C534B">
            <w:pPr>
              <w:pStyle w:val="ListParagraph"/>
              <w:rPr>
                <w:del w:id="22840" w:author="Ramasubramani, Hariharan" w:date="2015-07-17T15:04:00Z"/>
              </w:rPr>
              <w:pPrChange w:id="22841" w:author="Ramasubramani, Hariharan" w:date="2015-07-20T17:41:00Z">
                <w:pPr>
                  <w:pStyle w:val="ListParagraph"/>
                  <w:ind w:left="-12" w:right="-57" w:firstLine="0"/>
                  <w:jc w:val="center"/>
                </w:pPr>
              </w:pPrChange>
            </w:pPr>
            <w:del w:id="22842" w:author="Ramasubramani, Hariharan" w:date="2015-07-17T15:04:00Z">
              <w:r w:rsidDel="00EC6BD9">
                <w:delText xml:space="preserve"> </w:delText>
              </w:r>
              <w:bookmarkStart w:id="22843" w:name="_Toc425234766"/>
              <w:bookmarkStart w:id="22844" w:name="_Toc425238318"/>
              <w:bookmarkStart w:id="22845" w:name="_Toc425239564"/>
              <w:bookmarkStart w:id="22846" w:name="_Toc425240811"/>
              <w:bookmarkStart w:id="22847" w:name="_Toc425242057"/>
              <w:bookmarkStart w:id="22848" w:name="_Toc425243303"/>
              <w:bookmarkStart w:id="22849" w:name="_Toc425244550"/>
              <w:bookmarkStart w:id="22850" w:name="_Toc425245797"/>
              <w:bookmarkStart w:id="22851" w:name="_Toc425247044"/>
              <w:bookmarkStart w:id="22852" w:name="_Toc425248290"/>
              <w:bookmarkStart w:id="22853" w:name="_Toc425249537"/>
              <w:bookmarkStart w:id="22854" w:name="_Toc425250784"/>
              <w:bookmarkStart w:id="22855" w:name="_Toc425252031"/>
              <w:bookmarkStart w:id="22856" w:name="_Toc425252701"/>
              <w:bookmarkStart w:id="22857" w:name="_Toc425253372"/>
              <w:bookmarkStart w:id="22858" w:name="_Toc425256763"/>
              <w:bookmarkStart w:id="22859" w:name="_Toc425276464"/>
              <w:bookmarkStart w:id="22860" w:name="_Toc425342562"/>
              <w:bookmarkStart w:id="22861" w:name="_Toc425349768"/>
              <w:bookmarkStart w:id="22862" w:name="_Toc425352917"/>
              <w:bookmarkStart w:id="22863" w:name="_Toc425353602"/>
              <w:bookmarkStart w:id="22864" w:name="_Toc425787595"/>
              <w:bookmarkStart w:id="22865" w:name="_Toc425788281"/>
              <w:bookmarkStart w:id="22866" w:name="_Toc425788968"/>
              <w:bookmarkStart w:id="22867" w:name="_Toc425789655"/>
              <w:bookmarkStart w:id="22868" w:name="_Toc425790342"/>
              <w:bookmarkStart w:id="22869" w:name="_Toc425794082"/>
              <w:bookmarkStart w:id="22870" w:name="_Toc426385017"/>
              <w:bookmarkStart w:id="22871" w:name="_Toc426386421"/>
              <w:bookmarkStart w:id="22872" w:name="_Toc426387824"/>
              <w:bookmarkStart w:id="22873" w:name="_Toc426389228"/>
              <w:bookmarkStart w:id="22874" w:name="_Toc426390632"/>
              <w:bookmarkStart w:id="22875" w:name="_Toc426392036"/>
              <w:bookmarkStart w:id="22876" w:name="_Toc426393439"/>
              <w:bookmarkStart w:id="22877" w:name="_Toc427825024"/>
              <w:bookmarkStart w:id="22878" w:name="_Toc427852837"/>
              <w:bookmarkStart w:id="22879" w:name="_Toc427855077"/>
              <w:bookmarkStart w:id="22880" w:name="_Toc427857278"/>
              <w:bookmarkEnd w:id="22843"/>
              <w:bookmarkEnd w:id="22844"/>
              <w:bookmarkEnd w:id="22845"/>
              <w:bookmarkEnd w:id="22846"/>
              <w:bookmarkEnd w:id="22847"/>
              <w:bookmarkEnd w:id="22848"/>
              <w:bookmarkEnd w:id="22849"/>
              <w:bookmarkEnd w:id="22850"/>
              <w:bookmarkEnd w:id="22851"/>
              <w:bookmarkEnd w:id="22852"/>
              <w:bookmarkEnd w:id="22853"/>
              <w:bookmarkEnd w:id="22854"/>
              <w:bookmarkEnd w:id="22855"/>
              <w:bookmarkEnd w:id="22856"/>
              <w:bookmarkEnd w:id="22857"/>
              <w:bookmarkEnd w:id="22858"/>
              <w:bookmarkEnd w:id="22859"/>
              <w:bookmarkEnd w:id="22860"/>
              <w:bookmarkEnd w:id="22861"/>
              <w:bookmarkEnd w:id="22862"/>
              <w:bookmarkEnd w:id="22863"/>
              <w:bookmarkEnd w:id="22864"/>
              <w:bookmarkEnd w:id="22865"/>
              <w:bookmarkEnd w:id="22866"/>
              <w:bookmarkEnd w:id="22867"/>
              <w:bookmarkEnd w:id="22868"/>
              <w:bookmarkEnd w:id="22869"/>
              <w:bookmarkEnd w:id="22870"/>
              <w:bookmarkEnd w:id="22871"/>
              <w:bookmarkEnd w:id="22872"/>
              <w:bookmarkEnd w:id="22873"/>
              <w:bookmarkEnd w:id="22874"/>
              <w:bookmarkEnd w:id="22875"/>
              <w:bookmarkEnd w:id="22876"/>
              <w:bookmarkEnd w:id="22877"/>
              <w:bookmarkEnd w:id="22878"/>
              <w:bookmarkEnd w:id="22879"/>
              <w:bookmarkEnd w:id="22880"/>
            </w:del>
          </w:p>
        </w:tc>
        <w:bookmarkStart w:id="22881" w:name="_Toc425234767"/>
        <w:bookmarkStart w:id="22882" w:name="_Toc425238319"/>
        <w:bookmarkStart w:id="22883" w:name="_Toc425239565"/>
        <w:bookmarkStart w:id="22884" w:name="_Toc425240812"/>
        <w:bookmarkStart w:id="22885" w:name="_Toc425242058"/>
        <w:bookmarkStart w:id="22886" w:name="_Toc425243304"/>
        <w:bookmarkStart w:id="22887" w:name="_Toc425244551"/>
        <w:bookmarkStart w:id="22888" w:name="_Toc425245798"/>
        <w:bookmarkStart w:id="22889" w:name="_Toc425247045"/>
        <w:bookmarkStart w:id="22890" w:name="_Toc425248291"/>
        <w:bookmarkStart w:id="22891" w:name="_Toc425249538"/>
        <w:bookmarkStart w:id="22892" w:name="_Toc425250785"/>
        <w:bookmarkStart w:id="22893" w:name="_Toc425252032"/>
        <w:bookmarkStart w:id="22894" w:name="_Toc425252702"/>
        <w:bookmarkStart w:id="22895" w:name="_Toc425253373"/>
        <w:bookmarkStart w:id="22896" w:name="_Toc425256764"/>
        <w:bookmarkStart w:id="22897" w:name="_Toc425276465"/>
        <w:bookmarkStart w:id="22898" w:name="_Toc425342563"/>
        <w:bookmarkStart w:id="22899" w:name="_Toc425349769"/>
        <w:bookmarkStart w:id="22900" w:name="_Toc425352918"/>
        <w:bookmarkStart w:id="22901" w:name="_Toc425353603"/>
        <w:bookmarkStart w:id="22902" w:name="_Toc425787596"/>
        <w:bookmarkStart w:id="22903" w:name="_Toc425788282"/>
        <w:bookmarkStart w:id="22904" w:name="_Toc425788969"/>
        <w:bookmarkStart w:id="22905" w:name="_Toc425789656"/>
        <w:bookmarkStart w:id="22906" w:name="_Toc425790343"/>
        <w:bookmarkStart w:id="22907" w:name="_Toc425794083"/>
        <w:bookmarkStart w:id="22908" w:name="_Toc426385018"/>
        <w:bookmarkStart w:id="22909" w:name="_Toc426386422"/>
        <w:bookmarkStart w:id="22910" w:name="_Toc426387825"/>
        <w:bookmarkStart w:id="22911" w:name="_Toc426389229"/>
        <w:bookmarkStart w:id="22912" w:name="_Toc426390633"/>
        <w:bookmarkStart w:id="22913" w:name="_Toc426392037"/>
        <w:bookmarkStart w:id="22914" w:name="_Toc426393440"/>
        <w:bookmarkStart w:id="22915" w:name="_Toc427825025"/>
        <w:bookmarkStart w:id="22916" w:name="_Toc427852838"/>
        <w:bookmarkStart w:id="22917" w:name="_Toc427855078"/>
        <w:bookmarkStart w:id="22918" w:name="_Toc427857279"/>
        <w:bookmarkEnd w:id="22881"/>
        <w:bookmarkEnd w:id="22882"/>
        <w:bookmarkEnd w:id="22883"/>
        <w:bookmarkEnd w:id="22884"/>
        <w:bookmarkEnd w:id="22885"/>
        <w:bookmarkEnd w:id="22886"/>
        <w:bookmarkEnd w:id="22887"/>
        <w:bookmarkEnd w:id="22888"/>
        <w:bookmarkEnd w:id="22889"/>
        <w:bookmarkEnd w:id="22890"/>
        <w:bookmarkEnd w:id="22891"/>
        <w:bookmarkEnd w:id="22892"/>
        <w:bookmarkEnd w:id="22893"/>
        <w:bookmarkEnd w:id="22894"/>
        <w:bookmarkEnd w:id="22895"/>
        <w:bookmarkEnd w:id="22896"/>
        <w:bookmarkEnd w:id="22897"/>
        <w:bookmarkEnd w:id="22898"/>
        <w:bookmarkEnd w:id="22899"/>
        <w:bookmarkEnd w:id="22900"/>
        <w:bookmarkEnd w:id="22901"/>
        <w:bookmarkEnd w:id="22902"/>
        <w:bookmarkEnd w:id="22903"/>
        <w:bookmarkEnd w:id="22904"/>
        <w:bookmarkEnd w:id="22905"/>
        <w:bookmarkEnd w:id="22906"/>
        <w:bookmarkEnd w:id="22907"/>
        <w:bookmarkEnd w:id="22908"/>
        <w:bookmarkEnd w:id="22909"/>
        <w:bookmarkEnd w:id="22910"/>
        <w:bookmarkEnd w:id="22911"/>
        <w:bookmarkEnd w:id="22912"/>
        <w:bookmarkEnd w:id="22913"/>
        <w:bookmarkEnd w:id="22914"/>
        <w:bookmarkEnd w:id="22915"/>
        <w:bookmarkEnd w:id="22916"/>
        <w:bookmarkEnd w:id="22917"/>
        <w:bookmarkEnd w:id="22918"/>
      </w:tr>
      <w:tr w:rsidR="003C534B" w:rsidRPr="00C106B9" w:rsidDel="00EC6BD9" w14:paraId="5863ACCB" w14:textId="2DF286C1" w:rsidTr="00842940">
        <w:trPr>
          <w:cantSplit/>
          <w:trHeight w:val="314"/>
          <w:jc w:val="center"/>
          <w:del w:id="22919" w:author="Ramasubramani, Hariharan" w:date="2015-07-17T15:04:00Z"/>
          <w:trPrChange w:id="22920" w:author="Ramasubramani, Hariharan" w:date="2015-07-17T14:43:00Z">
            <w:trPr>
              <w:cantSplit/>
              <w:trHeight w:val="314"/>
              <w:jc w:val="center"/>
            </w:trPr>
          </w:trPrChange>
        </w:trPr>
        <w:tc>
          <w:tcPr>
            <w:tcW w:w="1750" w:type="dxa"/>
            <w:tcBorders>
              <w:top w:val="single" w:sz="4" w:space="0" w:color="auto"/>
              <w:left w:val="single" w:sz="4" w:space="0" w:color="auto"/>
              <w:bottom w:val="single" w:sz="4" w:space="0" w:color="auto"/>
              <w:right w:val="single" w:sz="4" w:space="0" w:color="auto"/>
            </w:tcBorders>
            <w:tcPrChange w:id="22921" w:author="Ramasubramani, Hariharan" w:date="2015-07-17T14:43:00Z">
              <w:tcPr>
                <w:tcW w:w="1750" w:type="dxa"/>
                <w:tcBorders>
                  <w:top w:val="single" w:sz="4" w:space="0" w:color="auto"/>
                  <w:left w:val="single" w:sz="4" w:space="0" w:color="auto"/>
                  <w:bottom w:val="single" w:sz="4" w:space="0" w:color="auto"/>
                  <w:right w:val="single" w:sz="4" w:space="0" w:color="auto"/>
                </w:tcBorders>
              </w:tcPr>
            </w:tcPrChange>
          </w:tcPr>
          <w:p w14:paraId="2F7F7C19" w14:textId="16FBF21E" w:rsidR="003C534B" w:rsidRPr="00C106B9" w:rsidDel="00EC6BD9" w:rsidRDefault="003C534B">
            <w:pPr>
              <w:pStyle w:val="ListParagraph"/>
              <w:rPr>
                <w:del w:id="22922" w:author="Ramasubramani, Hariharan" w:date="2015-07-17T15:04:00Z"/>
              </w:rPr>
              <w:pPrChange w:id="22923" w:author="Ramasubramani, Hariharan" w:date="2015-07-20T17:41:00Z">
                <w:pPr>
                  <w:ind w:left="-18" w:firstLine="0"/>
                </w:pPr>
              </w:pPrChange>
            </w:pPr>
            <w:del w:id="22924" w:author="Ramasubramani, Hariharan" w:date="2015-07-17T15:04:00Z">
              <w:r w:rsidRPr="00C106B9" w:rsidDel="00EC6BD9">
                <w:delText>Effective Date</w:delText>
              </w:r>
              <w:bookmarkStart w:id="22925" w:name="_Toc425234768"/>
              <w:bookmarkStart w:id="22926" w:name="_Toc425238320"/>
              <w:bookmarkStart w:id="22927" w:name="_Toc425239566"/>
              <w:bookmarkStart w:id="22928" w:name="_Toc425240813"/>
              <w:bookmarkStart w:id="22929" w:name="_Toc425242059"/>
              <w:bookmarkStart w:id="22930" w:name="_Toc425243305"/>
              <w:bookmarkStart w:id="22931" w:name="_Toc425244552"/>
              <w:bookmarkStart w:id="22932" w:name="_Toc425245799"/>
              <w:bookmarkStart w:id="22933" w:name="_Toc425247046"/>
              <w:bookmarkStart w:id="22934" w:name="_Toc425248292"/>
              <w:bookmarkStart w:id="22935" w:name="_Toc425249539"/>
              <w:bookmarkStart w:id="22936" w:name="_Toc425250786"/>
              <w:bookmarkStart w:id="22937" w:name="_Toc425252033"/>
              <w:bookmarkStart w:id="22938" w:name="_Toc425252703"/>
              <w:bookmarkStart w:id="22939" w:name="_Toc425253374"/>
              <w:bookmarkStart w:id="22940" w:name="_Toc425256765"/>
              <w:bookmarkStart w:id="22941" w:name="_Toc425276466"/>
              <w:bookmarkStart w:id="22942" w:name="_Toc425342564"/>
              <w:bookmarkStart w:id="22943" w:name="_Toc425349770"/>
              <w:bookmarkStart w:id="22944" w:name="_Toc425352919"/>
              <w:bookmarkStart w:id="22945" w:name="_Toc425353604"/>
              <w:bookmarkStart w:id="22946" w:name="_Toc425787597"/>
              <w:bookmarkStart w:id="22947" w:name="_Toc425788283"/>
              <w:bookmarkStart w:id="22948" w:name="_Toc425788970"/>
              <w:bookmarkStart w:id="22949" w:name="_Toc425789657"/>
              <w:bookmarkStart w:id="22950" w:name="_Toc425790344"/>
              <w:bookmarkStart w:id="22951" w:name="_Toc425794084"/>
              <w:bookmarkStart w:id="22952" w:name="_Toc426385019"/>
              <w:bookmarkStart w:id="22953" w:name="_Toc426386423"/>
              <w:bookmarkStart w:id="22954" w:name="_Toc426387826"/>
              <w:bookmarkStart w:id="22955" w:name="_Toc426389230"/>
              <w:bookmarkStart w:id="22956" w:name="_Toc426390634"/>
              <w:bookmarkStart w:id="22957" w:name="_Toc426392038"/>
              <w:bookmarkStart w:id="22958" w:name="_Toc426393441"/>
              <w:bookmarkStart w:id="22959" w:name="_Toc427825026"/>
              <w:bookmarkStart w:id="22960" w:name="_Toc427852839"/>
              <w:bookmarkStart w:id="22961" w:name="_Toc427855079"/>
              <w:bookmarkStart w:id="22962" w:name="_Toc427857280"/>
              <w:bookmarkEnd w:id="22925"/>
              <w:bookmarkEnd w:id="22926"/>
              <w:bookmarkEnd w:id="22927"/>
              <w:bookmarkEnd w:id="22928"/>
              <w:bookmarkEnd w:id="22929"/>
              <w:bookmarkEnd w:id="22930"/>
              <w:bookmarkEnd w:id="22931"/>
              <w:bookmarkEnd w:id="22932"/>
              <w:bookmarkEnd w:id="22933"/>
              <w:bookmarkEnd w:id="22934"/>
              <w:bookmarkEnd w:id="22935"/>
              <w:bookmarkEnd w:id="22936"/>
              <w:bookmarkEnd w:id="22937"/>
              <w:bookmarkEnd w:id="22938"/>
              <w:bookmarkEnd w:id="22939"/>
              <w:bookmarkEnd w:id="22940"/>
              <w:bookmarkEnd w:id="22941"/>
              <w:bookmarkEnd w:id="22942"/>
              <w:bookmarkEnd w:id="22943"/>
              <w:bookmarkEnd w:id="22944"/>
              <w:bookmarkEnd w:id="22945"/>
              <w:bookmarkEnd w:id="22946"/>
              <w:bookmarkEnd w:id="22947"/>
              <w:bookmarkEnd w:id="22948"/>
              <w:bookmarkEnd w:id="22949"/>
              <w:bookmarkEnd w:id="22950"/>
              <w:bookmarkEnd w:id="22951"/>
              <w:bookmarkEnd w:id="22952"/>
              <w:bookmarkEnd w:id="22953"/>
              <w:bookmarkEnd w:id="22954"/>
              <w:bookmarkEnd w:id="22955"/>
              <w:bookmarkEnd w:id="22956"/>
              <w:bookmarkEnd w:id="22957"/>
              <w:bookmarkEnd w:id="22958"/>
              <w:bookmarkEnd w:id="22959"/>
              <w:bookmarkEnd w:id="22960"/>
              <w:bookmarkEnd w:id="22961"/>
              <w:bookmarkEnd w:id="22962"/>
            </w:del>
          </w:p>
        </w:tc>
        <w:tc>
          <w:tcPr>
            <w:tcW w:w="939" w:type="dxa"/>
            <w:tcBorders>
              <w:top w:val="single" w:sz="4" w:space="0" w:color="auto"/>
              <w:left w:val="single" w:sz="4" w:space="0" w:color="auto"/>
              <w:bottom w:val="single" w:sz="4" w:space="0" w:color="auto"/>
              <w:right w:val="single" w:sz="4" w:space="0" w:color="auto"/>
            </w:tcBorders>
            <w:tcPrChange w:id="22963" w:author="Ramasubramani, Hariharan" w:date="2015-07-17T14:43:00Z">
              <w:tcPr>
                <w:tcW w:w="939" w:type="dxa"/>
                <w:tcBorders>
                  <w:top w:val="single" w:sz="4" w:space="0" w:color="auto"/>
                  <w:left w:val="single" w:sz="4" w:space="0" w:color="auto"/>
                  <w:bottom w:val="single" w:sz="4" w:space="0" w:color="auto"/>
                  <w:right w:val="single" w:sz="4" w:space="0" w:color="auto"/>
                </w:tcBorders>
              </w:tcPr>
            </w:tcPrChange>
          </w:tcPr>
          <w:p w14:paraId="53A56C54" w14:textId="5A841BB3" w:rsidR="003C534B" w:rsidRPr="00C106B9" w:rsidDel="00EC6BD9" w:rsidRDefault="003C534B">
            <w:pPr>
              <w:pStyle w:val="ListParagraph"/>
              <w:rPr>
                <w:del w:id="22964" w:author="Ramasubramani, Hariharan" w:date="2015-07-17T15:04:00Z"/>
              </w:rPr>
              <w:pPrChange w:id="22965" w:author="Ramasubramani, Hariharan" w:date="2015-07-20T17:41:00Z">
                <w:pPr>
                  <w:ind w:left="-57" w:firstLine="0"/>
                  <w:jc w:val="center"/>
                </w:pPr>
              </w:pPrChange>
            </w:pPr>
            <w:del w:id="22966" w:author="Ramasubramani, Hariharan" w:date="2015-07-17T15:04:00Z">
              <w:r w:rsidRPr="00C106B9" w:rsidDel="00EC6BD9">
                <w:delText>M</w:delText>
              </w:r>
              <w:bookmarkStart w:id="22967" w:name="_Toc425234769"/>
              <w:bookmarkStart w:id="22968" w:name="_Toc425238321"/>
              <w:bookmarkStart w:id="22969" w:name="_Toc425239567"/>
              <w:bookmarkStart w:id="22970" w:name="_Toc425240814"/>
              <w:bookmarkStart w:id="22971" w:name="_Toc425242060"/>
              <w:bookmarkStart w:id="22972" w:name="_Toc425243306"/>
              <w:bookmarkStart w:id="22973" w:name="_Toc425244553"/>
              <w:bookmarkStart w:id="22974" w:name="_Toc425245800"/>
              <w:bookmarkStart w:id="22975" w:name="_Toc425247047"/>
              <w:bookmarkStart w:id="22976" w:name="_Toc425248293"/>
              <w:bookmarkStart w:id="22977" w:name="_Toc425249540"/>
              <w:bookmarkStart w:id="22978" w:name="_Toc425250787"/>
              <w:bookmarkStart w:id="22979" w:name="_Toc425252034"/>
              <w:bookmarkStart w:id="22980" w:name="_Toc425252704"/>
              <w:bookmarkStart w:id="22981" w:name="_Toc425253375"/>
              <w:bookmarkStart w:id="22982" w:name="_Toc425256766"/>
              <w:bookmarkStart w:id="22983" w:name="_Toc425276467"/>
              <w:bookmarkStart w:id="22984" w:name="_Toc425342565"/>
              <w:bookmarkStart w:id="22985" w:name="_Toc425349771"/>
              <w:bookmarkStart w:id="22986" w:name="_Toc425352920"/>
              <w:bookmarkStart w:id="22987" w:name="_Toc425353605"/>
              <w:bookmarkStart w:id="22988" w:name="_Toc425787598"/>
              <w:bookmarkStart w:id="22989" w:name="_Toc425788284"/>
              <w:bookmarkStart w:id="22990" w:name="_Toc425788971"/>
              <w:bookmarkStart w:id="22991" w:name="_Toc425789658"/>
              <w:bookmarkStart w:id="22992" w:name="_Toc425790345"/>
              <w:bookmarkStart w:id="22993" w:name="_Toc425794085"/>
              <w:bookmarkStart w:id="22994" w:name="_Toc426385020"/>
              <w:bookmarkStart w:id="22995" w:name="_Toc426386424"/>
              <w:bookmarkStart w:id="22996" w:name="_Toc426387827"/>
              <w:bookmarkStart w:id="22997" w:name="_Toc426389231"/>
              <w:bookmarkStart w:id="22998" w:name="_Toc426390635"/>
              <w:bookmarkStart w:id="22999" w:name="_Toc426392039"/>
              <w:bookmarkStart w:id="23000" w:name="_Toc426393442"/>
              <w:bookmarkStart w:id="23001" w:name="_Toc427825027"/>
              <w:bookmarkStart w:id="23002" w:name="_Toc427852840"/>
              <w:bookmarkStart w:id="23003" w:name="_Toc427855080"/>
              <w:bookmarkStart w:id="23004" w:name="_Toc427857281"/>
              <w:bookmarkEnd w:id="22967"/>
              <w:bookmarkEnd w:id="22968"/>
              <w:bookmarkEnd w:id="22969"/>
              <w:bookmarkEnd w:id="22970"/>
              <w:bookmarkEnd w:id="22971"/>
              <w:bookmarkEnd w:id="22972"/>
              <w:bookmarkEnd w:id="22973"/>
              <w:bookmarkEnd w:id="22974"/>
              <w:bookmarkEnd w:id="22975"/>
              <w:bookmarkEnd w:id="22976"/>
              <w:bookmarkEnd w:id="22977"/>
              <w:bookmarkEnd w:id="22978"/>
              <w:bookmarkEnd w:id="22979"/>
              <w:bookmarkEnd w:id="22980"/>
              <w:bookmarkEnd w:id="22981"/>
              <w:bookmarkEnd w:id="22982"/>
              <w:bookmarkEnd w:id="22983"/>
              <w:bookmarkEnd w:id="22984"/>
              <w:bookmarkEnd w:id="22985"/>
              <w:bookmarkEnd w:id="22986"/>
              <w:bookmarkEnd w:id="22987"/>
              <w:bookmarkEnd w:id="22988"/>
              <w:bookmarkEnd w:id="22989"/>
              <w:bookmarkEnd w:id="22990"/>
              <w:bookmarkEnd w:id="22991"/>
              <w:bookmarkEnd w:id="22992"/>
              <w:bookmarkEnd w:id="22993"/>
              <w:bookmarkEnd w:id="22994"/>
              <w:bookmarkEnd w:id="22995"/>
              <w:bookmarkEnd w:id="22996"/>
              <w:bookmarkEnd w:id="22997"/>
              <w:bookmarkEnd w:id="22998"/>
              <w:bookmarkEnd w:id="22999"/>
              <w:bookmarkEnd w:id="23000"/>
              <w:bookmarkEnd w:id="23001"/>
              <w:bookmarkEnd w:id="23002"/>
              <w:bookmarkEnd w:id="23003"/>
              <w:bookmarkEnd w:id="23004"/>
            </w:del>
          </w:p>
        </w:tc>
        <w:tc>
          <w:tcPr>
            <w:tcW w:w="2050" w:type="dxa"/>
            <w:tcBorders>
              <w:top w:val="single" w:sz="4" w:space="0" w:color="auto"/>
              <w:left w:val="single" w:sz="4" w:space="0" w:color="auto"/>
              <w:bottom w:val="single" w:sz="4" w:space="0" w:color="auto"/>
              <w:right w:val="single" w:sz="4" w:space="0" w:color="auto"/>
            </w:tcBorders>
            <w:tcPrChange w:id="23005" w:author="Ramasubramani, Hariharan" w:date="2015-07-17T14:43:00Z">
              <w:tcPr>
                <w:tcW w:w="2050" w:type="dxa"/>
                <w:tcBorders>
                  <w:top w:val="single" w:sz="4" w:space="0" w:color="auto"/>
                  <w:left w:val="single" w:sz="4" w:space="0" w:color="auto"/>
                  <w:bottom w:val="single" w:sz="4" w:space="0" w:color="auto"/>
                  <w:right w:val="single" w:sz="4" w:space="0" w:color="auto"/>
                </w:tcBorders>
              </w:tcPr>
            </w:tcPrChange>
          </w:tcPr>
          <w:p w14:paraId="1911EAF3" w14:textId="192781B7" w:rsidR="003C534B" w:rsidDel="00EC6BD9" w:rsidRDefault="003C534B">
            <w:pPr>
              <w:pStyle w:val="ListParagraph"/>
              <w:rPr>
                <w:del w:id="23006" w:author="Ramasubramani, Hariharan" w:date="2015-07-17T15:04:00Z"/>
              </w:rPr>
              <w:pPrChange w:id="23007" w:author="Ramasubramani, Hariharan" w:date="2015-07-20T17:41:00Z">
                <w:pPr>
                  <w:pStyle w:val="ListParagraph"/>
                  <w:ind w:left="-12" w:right="-57" w:firstLine="0"/>
                  <w:jc w:val="center"/>
                </w:pPr>
              </w:pPrChange>
            </w:pPr>
            <w:del w:id="23008" w:author="Ramasubramani, Hariharan" w:date="2015-07-17T15:04:00Z">
              <w:r w:rsidDel="00EC6BD9">
                <w:delText>Format:</w:delText>
              </w:r>
              <w:bookmarkStart w:id="23009" w:name="_Toc425234770"/>
              <w:bookmarkStart w:id="23010" w:name="_Toc425238322"/>
              <w:bookmarkStart w:id="23011" w:name="_Toc425239568"/>
              <w:bookmarkStart w:id="23012" w:name="_Toc425240815"/>
              <w:bookmarkStart w:id="23013" w:name="_Toc425242061"/>
              <w:bookmarkStart w:id="23014" w:name="_Toc425243307"/>
              <w:bookmarkStart w:id="23015" w:name="_Toc425244554"/>
              <w:bookmarkStart w:id="23016" w:name="_Toc425245801"/>
              <w:bookmarkStart w:id="23017" w:name="_Toc425247048"/>
              <w:bookmarkStart w:id="23018" w:name="_Toc425248294"/>
              <w:bookmarkStart w:id="23019" w:name="_Toc425249541"/>
              <w:bookmarkStart w:id="23020" w:name="_Toc425250788"/>
              <w:bookmarkStart w:id="23021" w:name="_Toc425252035"/>
              <w:bookmarkStart w:id="23022" w:name="_Toc425252705"/>
              <w:bookmarkStart w:id="23023" w:name="_Toc425253376"/>
              <w:bookmarkStart w:id="23024" w:name="_Toc425256767"/>
              <w:bookmarkStart w:id="23025" w:name="_Toc425276468"/>
              <w:bookmarkStart w:id="23026" w:name="_Toc425342566"/>
              <w:bookmarkStart w:id="23027" w:name="_Toc425349772"/>
              <w:bookmarkStart w:id="23028" w:name="_Toc425352921"/>
              <w:bookmarkStart w:id="23029" w:name="_Toc425353606"/>
              <w:bookmarkStart w:id="23030" w:name="_Toc425787599"/>
              <w:bookmarkStart w:id="23031" w:name="_Toc425788285"/>
              <w:bookmarkStart w:id="23032" w:name="_Toc425788972"/>
              <w:bookmarkStart w:id="23033" w:name="_Toc425789659"/>
              <w:bookmarkStart w:id="23034" w:name="_Toc425790346"/>
              <w:bookmarkStart w:id="23035" w:name="_Toc425794086"/>
              <w:bookmarkStart w:id="23036" w:name="_Toc426385021"/>
              <w:bookmarkStart w:id="23037" w:name="_Toc426386425"/>
              <w:bookmarkStart w:id="23038" w:name="_Toc426387828"/>
              <w:bookmarkStart w:id="23039" w:name="_Toc426389232"/>
              <w:bookmarkStart w:id="23040" w:name="_Toc426390636"/>
              <w:bookmarkStart w:id="23041" w:name="_Toc426392040"/>
              <w:bookmarkStart w:id="23042" w:name="_Toc426393443"/>
              <w:bookmarkStart w:id="23043" w:name="_Toc427825028"/>
              <w:bookmarkStart w:id="23044" w:name="_Toc427852841"/>
              <w:bookmarkStart w:id="23045" w:name="_Toc427855081"/>
              <w:bookmarkStart w:id="23046" w:name="_Toc427857282"/>
              <w:bookmarkEnd w:id="23009"/>
              <w:bookmarkEnd w:id="23010"/>
              <w:bookmarkEnd w:id="23011"/>
              <w:bookmarkEnd w:id="23012"/>
              <w:bookmarkEnd w:id="23013"/>
              <w:bookmarkEnd w:id="23014"/>
              <w:bookmarkEnd w:id="23015"/>
              <w:bookmarkEnd w:id="23016"/>
              <w:bookmarkEnd w:id="23017"/>
              <w:bookmarkEnd w:id="23018"/>
              <w:bookmarkEnd w:id="23019"/>
              <w:bookmarkEnd w:id="23020"/>
              <w:bookmarkEnd w:id="23021"/>
              <w:bookmarkEnd w:id="23022"/>
              <w:bookmarkEnd w:id="23023"/>
              <w:bookmarkEnd w:id="23024"/>
              <w:bookmarkEnd w:id="23025"/>
              <w:bookmarkEnd w:id="23026"/>
              <w:bookmarkEnd w:id="23027"/>
              <w:bookmarkEnd w:id="23028"/>
              <w:bookmarkEnd w:id="23029"/>
              <w:bookmarkEnd w:id="23030"/>
              <w:bookmarkEnd w:id="23031"/>
              <w:bookmarkEnd w:id="23032"/>
              <w:bookmarkEnd w:id="23033"/>
              <w:bookmarkEnd w:id="23034"/>
              <w:bookmarkEnd w:id="23035"/>
              <w:bookmarkEnd w:id="23036"/>
              <w:bookmarkEnd w:id="23037"/>
              <w:bookmarkEnd w:id="23038"/>
              <w:bookmarkEnd w:id="23039"/>
              <w:bookmarkEnd w:id="23040"/>
              <w:bookmarkEnd w:id="23041"/>
              <w:bookmarkEnd w:id="23042"/>
              <w:bookmarkEnd w:id="23043"/>
              <w:bookmarkEnd w:id="23044"/>
              <w:bookmarkEnd w:id="23045"/>
              <w:bookmarkEnd w:id="23046"/>
            </w:del>
          </w:p>
          <w:p w14:paraId="5F6F18A2" w14:textId="165DF7A7" w:rsidR="003C534B" w:rsidRPr="00C106B9" w:rsidDel="00EC6BD9" w:rsidRDefault="003C534B">
            <w:pPr>
              <w:pStyle w:val="ListParagraph"/>
              <w:rPr>
                <w:del w:id="23047" w:author="Ramasubramani, Hariharan" w:date="2015-07-17T15:04:00Z"/>
              </w:rPr>
              <w:pPrChange w:id="23048" w:author="Ramasubramani, Hariharan" w:date="2015-07-20T17:41:00Z">
                <w:pPr>
                  <w:pStyle w:val="ListParagraph"/>
                  <w:ind w:left="-12" w:right="-57" w:firstLine="0"/>
                </w:pPr>
              </w:pPrChange>
            </w:pPr>
            <w:del w:id="23049" w:author="Ramasubramani, Hariharan" w:date="2015-07-17T15:04:00Z">
              <w:r w:rsidRPr="00C106B9" w:rsidDel="00EC6BD9">
                <w:delText>mm/dd/yyyy</w:delText>
              </w:r>
            </w:del>
            <w:del w:id="23050" w:author="Ramasubramani, Hariharan" w:date="2015-07-13T16:47:00Z">
              <w:r w:rsidRPr="00C106B9" w:rsidDel="00FB2204">
                <w:delText xml:space="preserve"> hh:mm</w:delText>
              </w:r>
            </w:del>
            <w:bookmarkStart w:id="23051" w:name="_Toc425234771"/>
            <w:bookmarkStart w:id="23052" w:name="_Toc425238323"/>
            <w:bookmarkStart w:id="23053" w:name="_Toc425239569"/>
            <w:bookmarkStart w:id="23054" w:name="_Toc425240816"/>
            <w:bookmarkStart w:id="23055" w:name="_Toc425242062"/>
            <w:bookmarkStart w:id="23056" w:name="_Toc425243308"/>
            <w:bookmarkStart w:id="23057" w:name="_Toc425244555"/>
            <w:bookmarkStart w:id="23058" w:name="_Toc425245802"/>
            <w:bookmarkStart w:id="23059" w:name="_Toc425247049"/>
            <w:bookmarkStart w:id="23060" w:name="_Toc425248295"/>
            <w:bookmarkStart w:id="23061" w:name="_Toc425249542"/>
            <w:bookmarkStart w:id="23062" w:name="_Toc425250789"/>
            <w:bookmarkStart w:id="23063" w:name="_Toc425252036"/>
            <w:bookmarkStart w:id="23064" w:name="_Toc425252706"/>
            <w:bookmarkStart w:id="23065" w:name="_Toc425253377"/>
            <w:bookmarkStart w:id="23066" w:name="_Toc425256768"/>
            <w:bookmarkStart w:id="23067" w:name="_Toc425276469"/>
            <w:bookmarkStart w:id="23068" w:name="_Toc425342567"/>
            <w:bookmarkStart w:id="23069" w:name="_Toc425349773"/>
            <w:bookmarkStart w:id="23070" w:name="_Toc425352922"/>
            <w:bookmarkStart w:id="23071" w:name="_Toc425353607"/>
            <w:bookmarkStart w:id="23072" w:name="_Toc425787600"/>
            <w:bookmarkStart w:id="23073" w:name="_Toc425788286"/>
            <w:bookmarkStart w:id="23074" w:name="_Toc425788973"/>
            <w:bookmarkStart w:id="23075" w:name="_Toc425789660"/>
            <w:bookmarkStart w:id="23076" w:name="_Toc425790347"/>
            <w:bookmarkStart w:id="23077" w:name="_Toc425794087"/>
            <w:bookmarkStart w:id="23078" w:name="_Toc426385022"/>
            <w:bookmarkStart w:id="23079" w:name="_Toc426386426"/>
            <w:bookmarkStart w:id="23080" w:name="_Toc426387829"/>
            <w:bookmarkStart w:id="23081" w:name="_Toc426389233"/>
            <w:bookmarkStart w:id="23082" w:name="_Toc426390637"/>
            <w:bookmarkStart w:id="23083" w:name="_Toc426392041"/>
            <w:bookmarkStart w:id="23084" w:name="_Toc426393444"/>
            <w:bookmarkStart w:id="23085" w:name="_Toc427825029"/>
            <w:bookmarkStart w:id="23086" w:name="_Toc427852842"/>
            <w:bookmarkStart w:id="23087" w:name="_Toc427855082"/>
            <w:bookmarkStart w:id="23088" w:name="_Toc427857283"/>
            <w:bookmarkEnd w:id="23051"/>
            <w:bookmarkEnd w:id="23052"/>
            <w:bookmarkEnd w:id="23053"/>
            <w:bookmarkEnd w:id="23054"/>
            <w:bookmarkEnd w:id="23055"/>
            <w:bookmarkEnd w:id="23056"/>
            <w:bookmarkEnd w:id="23057"/>
            <w:bookmarkEnd w:id="23058"/>
            <w:bookmarkEnd w:id="23059"/>
            <w:bookmarkEnd w:id="23060"/>
            <w:bookmarkEnd w:id="23061"/>
            <w:bookmarkEnd w:id="23062"/>
            <w:bookmarkEnd w:id="23063"/>
            <w:bookmarkEnd w:id="23064"/>
            <w:bookmarkEnd w:id="23065"/>
            <w:bookmarkEnd w:id="23066"/>
            <w:bookmarkEnd w:id="23067"/>
            <w:bookmarkEnd w:id="23068"/>
            <w:bookmarkEnd w:id="23069"/>
            <w:bookmarkEnd w:id="23070"/>
            <w:bookmarkEnd w:id="23071"/>
            <w:bookmarkEnd w:id="23072"/>
            <w:bookmarkEnd w:id="23073"/>
            <w:bookmarkEnd w:id="23074"/>
            <w:bookmarkEnd w:id="23075"/>
            <w:bookmarkEnd w:id="23076"/>
            <w:bookmarkEnd w:id="23077"/>
            <w:bookmarkEnd w:id="23078"/>
            <w:bookmarkEnd w:id="23079"/>
            <w:bookmarkEnd w:id="23080"/>
            <w:bookmarkEnd w:id="23081"/>
            <w:bookmarkEnd w:id="23082"/>
            <w:bookmarkEnd w:id="23083"/>
            <w:bookmarkEnd w:id="23084"/>
            <w:bookmarkEnd w:id="23085"/>
            <w:bookmarkEnd w:id="23086"/>
            <w:bookmarkEnd w:id="23087"/>
            <w:bookmarkEnd w:id="23088"/>
          </w:p>
        </w:tc>
        <w:bookmarkStart w:id="23089" w:name="_Toc425234772"/>
        <w:bookmarkStart w:id="23090" w:name="_Toc425238324"/>
        <w:bookmarkStart w:id="23091" w:name="_Toc425239570"/>
        <w:bookmarkStart w:id="23092" w:name="_Toc425240817"/>
        <w:bookmarkStart w:id="23093" w:name="_Toc425242063"/>
        <w:bookmarkStart w:id="23094" w:name="_Toc425243309"/>
        <w:bookmarkStart w:id="23095" w:name="_Toc425244556"/>
        <w:bookmarkStart w:id="23096" w:name="_Toc425245803"/>
        <w:bookmarkStart w:id="23097" w:name="_Toc425247050"/>
        <w:bookmarkStart w:id="23098" w:name="_Toc425248296"/>
        <w:bookmarkStart w:id="23099" w:name="_Toc425249543"/>
        <w:bookmarkStart w:id="23100" w:name="_Toc425250790"/>
        <w:bookmarkStart w:id="23101" w:name="_Toc425252037"/>
        <w:bookmarkStart w:id="23102" w:name="_Toc425252707"/>
        <w:bookmarkStart w:id="23103" w:name="_Toc425253378"/>
        <w:bookmarkStart w:id="23104" w:name="_Toc425256769"/>
        <w:bookmarkStart w:id="23105" w:name="_Toc425276470"/>
        <w:bookmarkStart w:id="23106" w:name="_Toc425342568"/>
        <w:bookmarkStart w:id="23107" w:name="_Toc425349774"/>
        <w:bookmarkStart w:id="23108" w:name="_Toc425352923"/>
        <w:bookmarkStart w:id="23109" w:name="_Toc425353608"/>
        <w:bookmarkStart w:id="23110" w:name="_Toc425787601"/>
        <w:bookmarkStart w:id="23111" w:name="_Toc425788287"/>
        <w:bookmarkStart w:id="23112" w:name="_Toc425788974"/>
        <w:bookmarkStart w:id="23113" w:name="_Toc425789661"/>
        <w:bookmarkStart w:id="23114" w:name="_Toc425790348"/>
        <w:bookmarkStart w:id="23115" w:name="_Toc425794088"/>
        <w:bookmarkStart w:id="23116" w:name="_Toc426385023"/>
        <w:bookmarkStart w:id="23117" w:name="_Toc426386427"/>
        <w:bookmarkStart w:id="23118" w:name="_Toc426387830"/>
        <w:bookmarkStart w:id="23119" w:name="_Toc426389234"/>
        <w:bookmarkStart w:id="23120" w:name="_Toc426390638"/>
        <w:bookmarkStart w:id="23121" w:name="_Toc426392042"/>
        <w:bookmarkStart w:id="23122" w:name="_Toc426393445"/>
        <w:bookmarkStart w:id="23123" w:name="_Toc427825030"/>
        <w:bookmarkStart w:id="23124" w:name="_Toc427852843"/>
        <w:bookmarkStart w:id="23125" w:name="_Toc427855083"/>
        <w:bookmarkStart w:id="23126" w:name="_Toc427857284"/>
        <w:bookmarkEnd w:id="23089"/>
        <w:bookmarkEnd w:id="23090"/>
        <w:bookmarkEnd w:id="23091"/>
        <w:bookmarkEnd w:id="23092"/>
        <w:bookmarkEnd w:id="23093"/>
        <w:bookmarkEnd w:id="23094"/>
        <w:bookmarkEnd w:id="23095"/>
        <w:bookmarkEnd w:id="23096"/>
        <w:bookmarkEnd w:id="23097"/>
        <w:bookmarkEnd w:id="23098"/>
        <w:bookmarkEnd w:id="23099"/>
        <w:bookmarkEnd w:id="23100"/>
        <w:bookmarkEnd w:id="23101"/>
        <w:bookmarkEnd w:id="23102"/>
        <w:bookmarkEnd w:id="23103"/>
        <w:bookmarkEnd w:id="23104"/>
        <w:bookmarkEnd w:id="23105"/>
        <w:bookmarkEnd w:id="23106"/>
        <w:bookmarkEnd w:id="23107"/>
        <w:bookmarkEnd w:id="23108"/>
        <w:bookmarkEnd w:id="23109"/>
        <w:bookmarkEnd w:id="23110"/>
        <w:bookmarkEnd w:id="23111"/>
        <w:bookmarkEnd w:id="23112"/>
        <w:bookmarkEnd w:id="23113"/>
        <w:bookmarkEnd w:id="23114"/>
        <w:bookmarkEnd w:id="23115"/>
        <w:bookmarkEnd w:id="23116"/>
        <w:bookmarkEnd w:id="23117"/>
        <w:bookmarkEnd w:id="23118"/>
        <w:bookmarkEnd w:id="23119"/>
        <w:bookmarkEnd w:id="23120"/>
        <w:bookmarkEnd w:id="23121"/>
        <w:bookmarkEnd w:id="23122"/>
        <w:bookmarkEnd w:id="23123"/>
        <w:bookmarkEnd w:id="23124"/>
        <w:bookmarkEnd w:id="23125"/>
        <w:bookmarkEnd w:id="23126"/>
      </w:tr>
      <w:tr w:rsidR="003C534B" w:rsidRPr="00C106B9" w:rsidDel="00EC6BD9" w14:paraId="0860468C" w14:textId="346DA519" w:rsidTr="00842940">
        <w:trPr>
          <w:cantSplit/>
          <w:trHeight w:val="314"/>
          <w:jc w:val="center"/>
          <w:del w:id="23127" w:author="Ramasubramani, Hariharan" w:date="2015-07-17T15:04:00Z"/>
          <w:trPrChange w:id="23128" w:author="Ramasubramani, Hariharan" w:date="2015-07-17T14:43:00Z">
            <w:trPr>
              <w:cantSplit/>
              <w:trHeight w:val="314"/>
              <w:jc w:val="center"/>
            </w:trPr>
          </w:trPrChange>
        </w:trPr>
        <w:tc>
          <w:tcPr>
            <w:tcW w:w="1750" w:type="dxa"/>
            <w:tcBorders>
              <w:top w:val="single" w:sz="4" w:space="0" w:color="auto"/>
              <w:left w:val="single" w:sz="4" w:space="0" w:color="auto"/>
              <w:bottom w:val="single" w:sz="4" w:space="0" w:color="auto"/>
              <w:right w:val="single" w:sz="4" w:space="0" w:color="auto"/>
            </w:tcBorders>
            <w:tcPrChange w:id="23129" w:author="Ramasubramani, Hariharan" w:date="2015-07-17T14:43:00Z">
              <w:tcPr>
                <w:tcW w:w="1750" w:type="dxa"/>
                <w:tcBorders>
                  <w:top w:val="single" w:sz="4" w:space="0" w:color="auto"/>
                  <w:left w:val="single" w:sz="4" w:space="0" w:color="auto"/>
                  <w:bottom w:val="single" w:sz="4" w:space="0" w:color="auto"/>
                  <w:right w:val="single" w:sz="4" w:space="0" w:color="auto"/>
                </w:tcBorders>
              </w:tcPr>
            </w:tcPrChange>
          </w:tcPr>
          <w:p w14:paraId="3AC3F636" w14:textId="43ED0C3B" w:rsidR="003C534B" w:rsidRPr="00C106B9" w:rsidDel="00EC6BD9" w:rsidRDefault="003C534B">
            <w:pPr>
              <w:pStyle w:val="ListParagraph"/>
              <w:rPr>
                <w:del w:id="23130" w:author="Ramasubramani, Hariharan" w:date="2015-07-17T15:04:00Z"/>
              </w:rPr>
              <w:pPrChange w:id="23131" w:author="Ramasubramani, Hariharan" w:date="2015-07-20T17:41:00Z">
                <w:pPr>
                  <w:ind w:left="-18" w:firstLine="0"/>
                </w:pPr>
              </w:pPrChange>
            </w:pPr>
            <w:del w:id="23132" w:author="Ramasubramani, Hariharan" w:date="2015-07-17T15:04:00Z">
              <w:r w:rsidRPr="00C106B9" w:rsidDel="00EC6BD9">
                <w:delText>Expiration Date</w:delText>
              </w:r>
              <w:bookmarkStart w:id="23133" w:name="_Toc425234773"/>
              <w:bookmarkStart w:id="23134" w:name="_Toc425238325"/>
              <w:bookmarkStart w:id="23135" w:name="_Toc425239571"/>
              <w:bookmarkStart w:id="23136" w:name="_Toc425240818"/>
              <w:bookmarkStart w:id="23137" w:name="_Toc425242064"/>
              <w:bookmarkStart w:id="23138" w:name="_Toc425243310"/>
              <w:bookmarkStart w:id="23139" w:name="_Toc425244557"/>
              <w:bookmarkStart w:id="23140" w:name="_Toc425245804"/>
              <w:bookmarkStart w:id="23141" w:name="_Toc425247051"/>
              <w:bookmarkStart w:id="23142" w:name="_Toc425248297"/>
              <w:bookmarkStart w:id="23143" w:name="_Toc425249544"/>
              <w:bookmarkStart w:id="23144" w:name="_Toc425250791"/>
              <w:bookmarkStart w:id="23145" w:name="_Toc425252038"/>
              <w:bookmarkStart w:id="23146" w:name="_Toc425252708"/>
              <w:bookmarkStart w:id="23147" w:name="_Toc425253379"/>
              <w:bookmarkStart w:id="23148" w:name="_Toc425256770"/>
              <w:bookmarkStart w:id="23149" w:name="_Toc425276471"/>
              <w:bookmarkStart w:id="23150" w:name="_Toc425342569"/>
              <w:bookmarkStart w:id="23151" w:name="_Toc425349775"/>
              <w:bookmarkStart w:id="23152" w:name="_Toc425352924"/>
              <w:bookmarkStart w:id="23153" w:name="_Toc425353609"/>
              <w:bookmarkStart w:id="23154" w:name="_Toc425787602"/>
              <w:bookmarkStart w:id="23155" w:name="_Toc425788288"/>
              <w:bookmarkStart w:id="23156" w:name="_Toc425788975"/>
              <w:bookmarkStart w:id="23157" w:name="_Toc425789662"/>
              <w:bookmarkStart w:id="23158" w:name="_Toc425790349"/>
              <w:bookmarkStart w:id="23159" w:name="_Toc425794089"/>
              <w:bookmarkStart w:id="23160" w:name="_Toc426385024"/>
              <w:bookmarkStart w:id="23161" w:name="_Toc426386428"/>
              <w:bookmarkStart w:id="23162" w:name="_Toc426387831"/>
              <w:bookmarkStart w:id="23163" w:name="_Toc426389235"/>
              <w:bookmarkStart w:id="23164" w:name="_Toc426390639"/>
              <w:bookmarkStart w:id="23165" w:name="_Toc426392043"/>
              <w:bookmarkStart w:id="23166" w:name="_Toc426393446"/>
              <w:bookmarkStart w:id="23167" w:name="_Toc427825031"/>
              <w:bookmarkStart w:id="23168" w:name="_Toc427852844"/>
              <w:bookmarkStart w:id="23169" w:name="_Toc427855084"/>
              <w:bookmarkStart w:id="23170" w:name="_Toc427857285"/>
              <w:bookmarkEnd w:id="23133"/>
              <w:bookmarkEnd w:id="23134"/>
              <w:bookmarkEnd w:id="23135"/>
              <w:bookmarkEnd w:id="23136"/>
              <w:bookmarkEnd w:id="23137"/>
              <w:bookmarkEnd w:id="23138"/>
              <w:bookmarkEnd w:id="23139"/>
              <w:bookmarkEnd w:id="23140"/>
              <w:bookmarkEnd w:id="23141"/>
              <w:bookmarkEnd w:id="23142"/>
              <w:bookmarkEnd w:id="23143"/>
              <w:bookmarkEnd w:id="23144"/>
              <w:bookmarkEnd w:id="23145"/>
              <w:bookmarkEnd w:id="23146"/>
              <w:bookmarkEnd w:id="23147"/>
              <w:bookmarkEnd w:id="23148"/>
              <w:bookmarkEnd w:id="23149"/>
              <w:bookmarkEnd w:id="23150"/>
              <w:bookmarkEnd w:id="23151"/>
              <w:bookmarkEnd w:id="23152"/>
              <w:bookmarkEnd w:id="23153"/>
              <w:bookmarkEnd w:id="23154"/>
              <w:bookmarkEnd w:id="23155"/>
              <w:bookmarkEnd w:id="23156"/>
              <w:bookmarkEnd w:id="23157"/>
              <w:bookmarkEnd w:id="23158"/>
              <w:bookmarkEnd w:id="23159"/>
              <w:bookmarkEnd w:id="23160"/>
              <w:bookmarkEnd w:id="23161"/>
              <w:bookmarkEnd w:id="23162"/>
              <w:bookmarkEnd w:id="23163"/>
              <w:bookmarkEnd w:id="23164"/>
              <w:bookmarkEnd w:id="23165"/>
              <w:bookmarkEnd w:id="23166"/>
              <w:bookmarkEnd w:id="23167"/>
              <w:bookmarkEnd w:id="23168"/>
              <w:bookmarkEnd w:id="23169"/>
              <w:bookmarkEnd w:id="23170"/>
            </w:del>
          </w:p>
        </w:tc>
        <w:tc>
          <w:tcPr>
            <w:tcW w:w="939" w:type="dxa"/>
            <w:tcBorders>
              <w:top w:val="single" w:sz="4" w:space="0" w:color="auto"/>
              <w:left w:val="single" w:sz="4" w:space="0" w:color="auto"/>
              <w:bottom w:val="single" w:sz="4" w:space="0" w:color="auto"/>
              <w:right w:val="single" w:sz="4" w:space="0" w:color="auto"/>
            </w:tcBorders>
            <w:tcPrChange w:id="23171" w:author="Ramasubramani, Hariharan" w:date="2015-07-17T14:43:00Z">
              <w:tcPr>
                <w:tcW w:w="939" w:type="dxa"/>
                <w:tcBorders>
                  <w:top w:val="single" w:sz="4" w:space="0" w:color="auto"/>
                  <w:left w:val="single" w:sz="4" w:space="0" w:color="auto"/>
                  <w:bottom w:val="single" w:sz="4" w:space="0" w:color="auto"/>
                  <w:right w:val="single" w:sz="4" w:space="0" w:color="auto"/>
                </w:tcBorders>
              </w:tcPr>
            </w:tcPrChange>
          </w:tcPr>
          <w:p w14:paraId="660BBA6C" w14:textId="77FB0CF8" w:rsidR="003C534B" w:rsidRPr="00C106B9" w:rsidDel="00EC6BD9" w:rsidRDefault="003C534B">
            <w:pPr>
              <w:pStyle w:val="ListParagraph"/>
              <w:rPr>
                <w:del w:id="23172" w:author="Ramasubramani, Hariharan" w:date="2015-07-17T15:04:00Z"/>
              </w:rPr>
              <w:pPrChange w:id="23173" w:author="Ramasubramani, Hariharan" w:date="2015-07-20T17:41:00Z">
                <w:pPr>
                  <w:ind w:left="-57" w:firstLine="0"/>
                  <w:jc w:val="center"/>
                </w:pPr>
              </w:pPrChange>
            </w:pPr>
            <w:del w:id="23174" w:author="Ramasubramani, Hariharan" w:date="2015-07-17T15:04:00Z">
              <w:r w:rsidRPr="00C106B9" w:rsidDel="00EC6BD9">
                <w:delText>O</w:delText>
              </w:r>
              <w:bookmarkStart w:id="23175" w:name="_Toc425234774"/>
              <w:bookmarkStart w:id="23176" w:name="_Toc425238326"/>
              <w:bookmarkStart w:id="23177" w:name="_Toc425239572"/>
              <w:bookmarkStart w:id="23178" w:name="_Toc425240819"/>
              <w:bookmarkStart w:id="23179" w:name="_Toc425242065"/>
              <w:bookmarkStart w:id="23180" w:name="_Toc425243311"/>
              <w:bookmarkStart w:id="23181" w:name="_Toc425244558"/>
              <w:bookmarkStart w:id="23182" w:name="_Toc425245805"/>
              <w:bookmarkStart w:id="23183" w:name="_Toc425247052"/>
              <w:bookmarkStart w:id="23184" w:name="_Toc425248298"/>
              <w:bookmarkStart w:id="23185" w:name="_Toc425249545"/>
              <w:bookmarkStart w:id="23186" w:name="_Toc425250792"/>
              <w:bookmarkStart w:id="23187" w:name="_Toc425252039"/>
              <w:bookmarkStart w:id="23188" w:name="_Toc425252709"/>
              <w:bookmarkStart w:id="23189" w:name="_Toc425253380"/>
              <w:bookmarkStart w:id="23190" w:name="_Toc425256771"/>
              <w:bookmarkStart w:id="23191" w:name="_Toc425276472"/>
              <w:bookmarkStart w:id="23192" w:name="_Toc425342570"/>
              <w:bookmarkStart w:id="23193" w:name="_Toc425349776"/>
              <w:bookmarkStart w:id="23194" w:name="_Toc425352925"/>
              <w:bookmarkStart w:id="23195" w:name="_Toc425353610"/>
              <w:bookmarkStart w:id="23196" w:name="_Toc425787603"/>
              <w:bookmarkStart w:id="23197" w:name="_Toc425788289"/>
              <w:bookmarkStart w:id="23198" w:name="_Toc425788976"/>
              <w:bookmarkStart w:id="23199" w:name="_Toc425789663"/>
              <w:bookmarkStart w:id="23200" w:name="_Toc425790350"/>
              <w:bookmarkStart w:id="23201" w:name="_Toc425794090"/>
              <w:bookmarkStart w:id="23202" w:name="_Toc426385025"/>
              <w:bookmarkStart w:id="23203" w:name="_Toc426386429"/>
              <w:bookmarkStart w:id="23204" w:name="_Toc426387832"/>
              <w:bookmarkStart w:id="23205" w:name="_Toc426389236"/>
              <w:bookmarkStart w:id="23206" w:name="_Toc426390640"/>
              <w:bookmarkStart w:id="23207" w:name="_Toc426392044"/>
              <w:bookmarkStart w:id="23208" w:name="_Toc426393447"/>
              <w:bookmarkStart w:id="23209" w:name="_Toc427825032"/>
              <w:bookmarkStart w:id="23210" w:name="_Toc427852845"/>
              <w:bookmarkStart w:id="23211" w:name="_Toc427855085"/>
              <w:bookmarkStart w:id="23212" w:name="_Toc427857286"/>
              <w:bookmarkEnd w:id="23175"/>
              <w:bookmarkEnd w:id="23176"/>
              <w:bookmarkEnd w:id="23177"/>
              <w:bookmarkEnd w:id="23178"/>
              <w:bookmarkEnd w:id="23179"/>
              <w:bookmarkEnd w:id="23180"/>
              <w:bookmarkEnd w:id="23181"/>
              <w:bookmarkEnd w:id="23182"/>
              <w:bookmarkEnd w:id="23183"/>
              <w:bookmarkEnd w:id="23184"/>
              <w:bookmarkEnd w:id="23185"/>
              <w:bookmarkEnd w:id="23186"/>
              <w:bookmarkEnd w:id="23187"/>
              <w:bookmarkEnd w:id="23188"/>
              <w:bookmarkEnd w:id="23189"/>
              <w:bookmarkEnd w:id="23190"/>
              <w:bookmarkEnd w:id="23191"/>
              <w:bookmarkEnd w:id="23192"/>
              <w:bookmarkEnd w:id="23193"/>
              <w:bookmarkEnd w:id="23194"/>
              <w:bookmarkEnd w:id="23195"/>
              <w:bookmarkEnd w:id="23196"/>
              <w:bookmarkEnd w:id="23197"/>
              <w:bookmarkEnd w:id="23198"/>
              <w:bookmarkEnd w:id="23199"/>
              <w:bookmarkEnd w:id="23200"/>
              <w:bookmarkEnd w:id="23201"/>
              <w:bookmarkEnd w:id="23202"/>
              <w:bookmarkEnd w:id="23203"/>
              <w:bookmarkEnd w:id="23204"/>
              <w:bookmarkEnd w:id="23205"/>
              <w:bookmarkEnd w:id="23206"/>
              <w:bookmarkEnd w:id="23207"/>
              <w:bookmarkEnd w:id="23208"/>
              <w:bookmarkEnd w:id="23209"/>
              <w:bookmarkEnd w:id="23210"/>
              <w:bookmarkEnd w:id="23211"/>
              <w:bookmarkEnd w:id="23212"/>
            </w:del>
          </w:p>
        </w:tc>
        <w:tc>
          <w:tcPr>
            <w:tcW w:w="2050" w:type="dxa"/>
            <w:tcBorders>
              <w:top w:val="single" w:sz="4" w:space="0" w:color="auto"/>
              <w:left w:val="single" w:sz="4" w:space="0" w:color="auto"/>
              <w:bottom w:val="single" w:sz="4" w:space="0" w:color="auto"/>
              <w:right w:val="single" w:sz="4" w:space="0" w:color="auto"/>
            </w:tcBorders>
            <w:tcPrChange w:id="23213" w:author="Ramasubramani, Hariharan" w:date="2015-07-17T14:43:00Z">
              <w:tcPr>
                <w:tcW w:w="2050" w:type="dxa"/>
                <w:tcBorders>
                  <w:top w:val="single" w:sz="4" w:space="0" w:color="auto"/>
                  <w:left w:val="single" w:sz="4" w:space="0" w:color="auto"/>
                  <w:bottom w:val="single" w:sz="4" w:space="0" w:color="auto"/>
                  <w:right w:val="single" w:sz="4" w:space="0" w:color="auto"/>
                </w:tcBorders>
              </w:tcPr>
            </w:tcPrChange>
          </w:tcPr>
          <w:p w14:paraId="34CAA291" w14:textId="752D889E" w:rsidR="003C534B" w:rsidDel="00EC6BD9" w:rsidRDefault="003C534B">
            <w:pPr>
              <w:pStyle w:val="ListParagraph"/>
              <w:rPr>
                <w:del w:id="23214" w:author="Ramasubramani, Hariharan" w:date="2015-07-17T15:04:00Z"/>
              </w:rPr>
              <w:pPrChange w:id="23215" w:author="Ramasubramani, Hariharan" w:date="2015-07-20T17:41:00Z">
                <w:pPr>
                  <w:pStyle w:val="ListParagraph"/>
                  <w:ind w:left="-12" w:right="-57" w:firstLine="0"/>
                  <w:jc w:val="center"/>
                </w:pPr>
              </w:pPrChange>
            </w:pPr>
            <w:del w:id="23216" w:author="Ramasubramani, Hariharan" w:date="2015-07-17T15:04:00Z">
              <w:r w:rsidDel="00EC6BD9">
                <w:delText>Format:</w:delText>
              </w:r>
              <w:bookmarkStart w:id="23217" w:name="_Toc425234775"/>
              <w:bookmarkStart w:id="23218" w:name="_Toc425238327"/>
              <w:bookmarkStart w:id="23219" w:name="_Toc425239573"/>
              <w:bookmarkStart w:id="23220" w:name="_Toc425240820"/>
              <w:bookmarkStart w:id="23221" w:name="_Toc425242066"/>
              <w:bookmarkStart w:id="23222" w:name="_Toc425243312"/>
              <w:bookmarkStart w:id="23223" w:name="_Toc425244559"/>
              <w:bookmarkStart w:id="23224" w:name="_Toc425245806"/>
              <w:bookmarkStart w:id="23225" w:name="_Toc425247053"/>
              <w:bookmarkStart w:id="23226" w:name="_Toc425248299"/>
              <w:bookmarkStart w:id="23227" w:name="_Toc425249546"/>
              <w:bookmarkStart w:id="23228" w:name="_Toc425250793"/>
              <w:bookmarkStart w:id="23229" w:name="_Toc425252040"/>
              <w:bookmarkStart w:id="23230" w:name="_Toc425252710"/>
              <w:bookmarkStart w:id="23231" w:name="_Toc425253381"/>
              <w:bookmarkStart w:id="23232" w:name="_Toc425256772"/>
              <w:bookmarkStart w:id="23233" w:name="_Toc425276473"/>
              <w:bookmarkStart w:id="23234" w:name="_Toc425342571"/>
              <w:bookmarkStart w:id="23235" w:name="_Toc425349777"/>
              <w:bookmarkStart w:id="23236" w:name="_Toc425352926"/>
              <w:bookmarkStart w:id="23237" w:name="_Toc425353611"/>
              <w:bookmarkStart w:id="23238" w:name="_Toc425787604"/>
              <w:bookmarkStart w:id="23239" w:name="_Toc425788290"/>
              <w:bookmarkStart w:id="23240" w:name="_Toc425788977"/>
              <w:bookmarkStart w:id="23241" w:name="_Toc425789664"/>
              <w:bookmarkStart w:id="23242" w:name="_Toc425790351"/>
              <w:bookmarkStart w:id="23243" w:name="_Toc425794091"/>
              <w:bookmarkStart w:id="23244" w:name="_Toc426385026"/>
              <w:bookmarkStart w:id="23245" w:name="_Toc426386430"/>
              <w:bookmarkStart w:id="23246" w:name="_Toc426387833"/>
              <w:bookmarkStart w:id="23247" w:name="_Toc426389237"/>
              <w:bookmarkStart w:id="23248" w:name="_Toc426390641"/>
              <w:bookmarkStart w:id="23249" w:name="_Toc426392045"/>
              <w:bookmarkStart w:id="23250" w:name="_Toc426393448"/>
              <w:bookmarkStart w:id="23251" w:name="_Toc427825033"/>
              <w:bookmarkStart w:id="23252" w:name="_Toc427852846"/>
              <w:bookmarkStart w:id="23253" w:name="_Toc427855086"/>
              <w:bookmarkStart w:id="23254" w:name="_Toc427857287"/>
              <w:bookmarkEnd w:id="23217"/>
              <w:bookmarkEnd w:id="23218"/>
              <w:bookmarkEnd w:id="23219"/>
              <w:bookmarkEnd w:id="23220"/>
              <w:bookmarkEnd w:id="23221"/>
              <w:bookmarkEnd w:id="23222"/>
              <w:bookmarkEnd w:id="23223"/>
              <w:bookmarkEnd w:id="23224"/>
              <w:bookmarkEnd w:id="23225"/>
              <w:bookmarkEnd w:id="23226"/>
              <w:bookmarkEnd w:id="23227"/>
              <w:bookmarkEnd w:id="23228"/>
              <w:bookmarkEnd w:id="23229"/>
              <w:bookmarkEnd w:id="23230"/>
              <w:bookmarkEnd w:id="23231"/>
              <w:bookmarkEnd w:id="23232"/>
              <w:bookmarkEnd w:id="23233"/>
              <w:bookmarkEnd w:id="23234"/>
              <w:bookmarkEnd w:id="23235"/>
              <w:bookmarkEnd w:id="23236"/>
              <w:bookmarkEnd w:id="23237"/>
              <w:bookmarkEnd w:id="23238"/>
              <w:bookmarkEnd w:id="23239"/>
              <w:bookmarkEnd w:id="23240"/>
              <w:bookmarkEnd w:id="23241"/>
              <w:bookmarkEnd w:id="23242"/>
              <w:bookmarkEnd w:id="23243"/>
              <w:bookmarkEnd w:id="23244"/>
              <w:bookmarkEnd w:id="23245"/>
              <w:bookmarkEnd w:id="23246"/>
              <w:bookmarkEnd w:id="23247"/>
              <w:bookmarkEnd w:id="23248"/>
              <w:bookmarkEnd w:id="23249"/>
              <w:bookmarkEnd w:id="23250"/>
              <w:bookmarkEnd w:id="23251"/>
              <w:bookmarkEnd w:id="23252"/>
              <w:bookmarkEnd w:id="23253"/>
              <w:bookmarkEnd w:id="23254"/>
            </w:del>
          </w:p>
          <w:p w14:paraId="5CCB6645" w14:textId="7BF9ACF8" w:rsidR="003C534B" w:rsidRPr="00C106B9" w:rsidDel="00EC6BD9" w:rsidRDefault="003C534B">
            <w:pPr>
              <w:pStyle w:val="ListParagraph"/>
              <w:rPr>
                <w:del w:id="23255" w:author="Ramasubramani, Hariharan" w:date="2015-07-17T15:04:00Z"/>
              </w:rPr>
              <w:pPrChange w:id="23256" w:author="Ramasubramani, Hariharan" w:date="2015-07-20T17:41:00Z">
                <w:pPr>
                  <w:pStyle w:val="ListParagraph"/>
                  <w:ind w:left="-12" w:right="-57" w:firstLine="0"/>
                </w:pPr>
              </w:pPrChange>
            </w:pPr>
            <w:del w:id="23257" w:author="Ramasubramani, Hariharan" w:date="2015-07-17T15:04:00Z">
              <w:r w:rsidRPr="00C106B9" w:rsidDel="00EC6BD9">
                <w:delText>mm/dd/yyyy</w:delText>
              </w:r>
            </w:del>
            <w:del w:id="23258" w:author="Ramasubramani, Hariharan" w:date="2015-07-13T16:47:00Z">
              <w:r w:rsidRPr="00C106B9" w:rsidDel="00FB2204">
                <w:delText xml:space="preserve"> hh:mm</w:delText>
              </w:r>
            </w:del>
            <w:bookmarkStart w:id="23259" w:name="_Toc425234776"/>
            <w:bookmarkStart w:id="23260" w:name="_Toc425238328"/>
            <w:bookmarkStart w:id="23261" w:name="_Toc425239574"/>
            <w:bookmarkStart w:id="23262" w:name="_Toc425240821"/>
            <w:bookmarkStart w:id="23263" w:name="_Toc425242067"/>
            <w:bookmarkStart w:id="23264" w:name="_Toc425243313"/>
            <w:bookmarkStart w:id="23265" w:name="_Toc425244560"/>
            <w:bookmarkStart w:id="23266" w:name="_Toc425245807"/>
            <w:bookmarkStart w:id="23267" w:name="_Toc425247054"/>
            <w:bookmarkStart w:id="23268" w:name="_Toc425248300"/>
            <w:bookmarkStart w:id="23269" w:name="_Toc425249547"/>
            <w:bookmarkStart w:id="23270" w:name="_Toc425250794"/>
            <w:bookmarkStart w:id="23271" w:name="_Toc425252041"/>
            <w:bookmarkStart w:id="23272" w:name="_Toc425252711"/>
            <w:bookmarkStart w:id="23273" w:name="_Toc425253382"/>
            <w:bookmarkStart w:id="23274" w:name="_Toc425256773"/>
            <w:bookmarkStart w:id="23275" w:name="_Toc425276474"/>
            <w:bookmarkStart w:id="23276" w:name="_Toc425342572"/>
            <w:bookmarkStart w:id="23277" w:name="_Toc425349778"/>
            <w:bookmarkStart w:id="23278" w:name="_Toc425352927"/>
            <w:bookmarkStart w:id="23279" w:name="_Toc425353612"/>
            <w:bookmarkStart w:id="23280" w:name="_Toc425787605"/>
            <w:bookmarkStart w:id="23281" w:name="_Toc425788291"/>
            <w:bookmarkStart w:id="23282" w:name="_Toc425788978"/>
            <w:bookmarkStart w:id="23283" w:name="_Toc425789665"/>
            <w:bookmarkStart w:id="23284" w:name="_Toc425790352"/>
            <w:bookmarkStart w:id="23285" w:name="_Toc425794092"/>
            <w:bookmarkStart w:id="23286" w:name="_Toc426385027"/>
            <w:bookmarkStart w:id="23287" w:name="_Toc426386431"/>
            <w:bookmarkStart w:id="23288" w:name="_Toc426387834"/>
            <w:bookmarkStart w:id="23289" w:name="_Toc426389238"/>
            <w:bookmarkStart w:id="23290" w:name="_Toc426390642"/>
            <w:bookmarkStart w:id="23291" w:name="_Toc426392046"/>
            <w:bookmarkStart w:id="23292" w:name="_Toc426393449"/>
            <w:bookmarkStart w:id="23293" w:name="_Toc427825034"/>
            <w:bookmarkStart w:id="23294" w:name="_Toc427852847"/>
            <w:bookmarkStart w:id="23295" w:name="_Toc427855087"/>
            <w:bookmarkStart w:id="23296" w:name="_Toc427857288"/>
            <w:bookmarkEnd w:id="23259"/>
            <w:bookmarkEnd w:id="23260"/>
            <w:bookmarkEnd w:id="23261"/>
            <w:bookmarkEnd w:id="23262"/>
            <w:bookmarkEnd w:id="23263"/>
            <w:bookmarkEnd w:id="23264"/>
            <w:bookmarkEnd w:id="23265"/>
            <w:bookmarkEnd w:id="23266"/>
            <w:bookmarkEnd w:id="23267"/>
            <w:bookmarkEnd w:id="23268"/>
            <w:bookmarkEnd w:id="23269"/>
            <w:bookmarkEnd w:id="23270"/>
            <w:bookmarkEnd w:id="23271"/>
            <w:bookmarkEnd w:id="23272"/>
            <w:bookmarkEnd w:id="23273"/>
            <w:bookmarkEnd w:id="23274"/>
            <w:bookmarkEnd w:id="23275"/>
            <w:bookmarkEnd w:id="23276"/>
            <w:bookmarkEnd w:id="23277"/>
            <w:bookmarkEnd w:id="23278"/>
            <w:bookmarkEnd w:id="23279"/>
            <w:bookmarkEnd w:id="23280"/>
            <w:bookmarkEnd w:id="23281"/>
            <w:bookmarkEnd w:id="23282"/>
            <w:bookmarkEnd w:id="23283"/>
            <w:bookmarkEnd w:id="23284"/>
            <w:bookmarkEnd w:id="23285"/>
            <w:bookmarkEnd w:id="23286"/>
            <w:bookmarkEnd w:id="23287"/>
            <w:bookmarkEnd w:id="23288"/>
            <w:bookmarkEnd w:id="23289"/>
            <w:bookmarkEnd w:id="23290"/>
            <w:bookmarkEnd w:id="23291"/>
            <w:bookmarkEnd w:id="23292"/>
            <w:bookmarkEnd w:id="23293"/>
            <w:bookmarkEnd w:id="23294"/>
            <w:bookmarkEnd w:id="23295"/>
            <w:bookmarkEnd w:id="23296"/>
          </w:p>
        </w:tc>
        <w:bookmarkStart w:id="23297" w:name="_Toc425234777"/>
        <w:bookmarkStart w:id="23298" w:name="_Toc425238329"/>
        <w:bookmarkStart w:id="23299" w:name="_Toc425239575"/>
        <w:bookmarkStart w:id="23300" w:name="_Toc425240822"/>
        <w:bookmarkStart w:id="23301" w:name="_Toc425242068"/>
        <w:bookmarkStart w:id="23302" w:name="_Toc425243314"/>
        <w:bookmarkStart w:id="23303" w:name="_Toc425244561"/>
        <w:bookmarkStart w:id="23304" w:name="_Toc425245808"/>
        <w:bookmarkStart w:id="23305" w:name="_Toc425247055"/>
        <w:bookmarkStart w:id="23306" w:name="_Toc425248301"/>
        <w:bookmarkStart w:id="23307" w:name="_Toc425249548"/>
        <w:bookmarkStart w:id="23308" w:name="_Toc425250795"/>
        <w:bookmarkStart w:id="23309" w:name="_Toc425252042"/>
        <w:bookmarkStart w:id="23310" w:name="_Toc425252712"/>
        <w:bookmarkStart w:id="23311" w:name="_Toc425253383"/>
        <w:bookmarkStart w:id="23312" w:name="_Toc425256774"/>
        <w:bookmarkStart w:id="23313" w:name="_Toc425276475"/>
        <w:bookmarkStart w:id="23314" w:name="_Toc425342573"/>
        <w:bookmarkStart w:id="23315" w:name="_Toc425349779"/>
        <w:bookmarkStart w:id="23316" w:name="_Toc425352928"/>
        <w:bookmarkStart w:id="23317" w:name="_Toc425353613"/>
        <w:bookmarkStart w:id="23318" w:name="_Toc425787606"/>
        <w:bookmarkStart w:id="23319" w:name="_Toc425788292"/>
        <w:bookmarkStart w:id="23320" w:name="_Toc425788979"/>
        <w:bookmarkStart w:id="23321" w:name="_Toc425789666"/>
        <w:bookmarkStart w:id="23322" w:name="_Toc425790353"/>
        <w:bookmarkStart w:id="23323" w:name="_Toc425794093"/>
        <w:bookmarkStart w:id="23324" w:name="_Toc426385028"/>
        <w:bookmarkStart w:id="23325" w:name="_Toc426386432"/>
        <w:bookmarkStart w:id="23326" w:name="_Toc426387835"/>
        <w:bookmarkStart w:id="23327" w:name="_Toc426389239"/>
        <w:bookmarkStart w:id="23328" w:name="_Toc426390643"/>
        <w:bookmarkStart w:id="23329" w:name="_Toc426392047"/>
        <w:bookmarkStart w:id="23330" w:name="_Toc426393450"/>
        <w:bookmarkStart w:id="23331" w:name="_Toc427825035"/>
        <w:bookmarkStart w:id="23332" w:name="_Toc427852848"/>
        <w:bookmarkStart w:id="23333" w:name="_Toc427855088"/>
        <w:bookmarkStart w:id="23334" w:name="_Toc427857289"/>
        <w:bookmarkEnd w:id="23297"/>
        <w:bookmarkEnd w:id="23298"/>
        <w:bookmarkEnd w:id="23299"/>
        <w:bookmarkEnd w:id="23300"/>
        <w:bookmarkEnd w:id="23301"/>
        <w:bookmarkEnd w:id="23302"/>
        <w:bookmarkEnd w:id="23303"/>
        <w:bookmarkEnd w:id="23304"/>
        <w:bookmarkEnd w:id="23305"/>
        <w:bookmarkEnd w:id="23306"/>
        <w:bookmarkEnd w:id="23307"/>
        <w:bookmarkEnd w:id="23308"/>
        <w:bookmarkEnd w:id="23309"/>
        <w:bookmarkEnd w:id="23310"/>
        <w:bookmarkEnd w:id="23311"/>
        <w:bookmarkEnd w:id="23312"/>
        <w:bookmarkEnd w:id="23313"/>
        <w:bookmarkEnd w:id="23314"/>
        <w:bookmarkEnd w:id="23315"/>
        <w:bookmarkEnd w:id="23316"/>
        <w:bookmarkEnd w:id="23317"/>
        <w:bookmarkEnd w:id="23318"/>
        <w:bookmarkEnd w:id="23319"/>
        <w:bookmarkEnd w:id="23320"/>
        <w:bookmarkEnd w:id="23321"/>
        <w:bookmarkEnd w:id="23322"/>
        <w:bookmarkEnd w:id="23323"/>
        <w:bookmarkEnd w:id="23324"/>
        <w:bookmarkEnd w:id="23325"/>
        <w:bookmarkEnd w:id="23326"/>
        <w:bookmarkEnd w:id="23327"/>
        <w:bookmarkEnd w:id="23328"/>
        <w:bookmarkEnd w:id="23329"/>
        <w:bookmarkEnd w:id="23330"/>
        <w:bookmarkEnd w:id="23331"/>
        <w:bookmarkEnd w:id="23332"/>
        <w:bookmarkEnd w:id="23333"/>
        <w:bookmarkEnd w:id="23334"/>
      </w:tr>
      <w:tr w:rsidR="003C534B" w:rsidRPr="00C106B9" w:rsidDel="00842940" w14:paraId="02883810" w14:textId="77777777" w:rsidTr="00842940">
        <w:trPr>
          <w:cantSplit/>
          <w:trHeight w:val="314"/>
          <w:jc w:val="center"/>
          <w:del w:id="23335" w:author="Ramasubramani, Hariharan" w:date="2015-07-17T14:40:00Z"/>
          <w:trPrChange w:id="23336" w:author="Ramasubramani, Hariharan" w:date="2015-07-17T14:43:00Z">
            <w:trPr>
              <w:cantSplit/>
              <w:trHeight w:val="314"/>
              <w:jc w:val="center"/>
            </w:trPr>
          </w:trPrChange>
        </w:trPr>
        <w:tc>
          <w:tcPr>
            <w:tcW w:w="1750" w:type="dxa"/>
            <w:tcBorders>
              <w:top w:val="single" w:sz="4" w:space="0" w:color="auto"/>
              <w:left w:val="single" w:sz="4" w:space="0" w:color="auto"/>
              <w:bottom w:val="single" w:sz="4" w:space="0" w:color="auto"/>
              <w:right w:val="single" w:sz="4" w:space="0" w:color="auto"/>
            </w:tcBorders>
            <w:tcPrChange w:id="23337" w:author="Ramasubramani, Hariharan" w:date="2015-07-17T14:43:00Z">
              <w:tcPr>
                <w:tcW w:w="1750" w:type="dxa"/>
                <w:tcBorders>
                  <w:top w:val="single" w:sz="4" w:space="0" w:color="auto"/>
                  <w:left w:val="single" w:sz="4" w:space="0" w:color="auto"/>
                  <w:bottom w:val="single" w:sz="4" w:space="0" w:color="auto"/>
                  <w:right w:val="single" w:sz="4" w:space="0" w:color="auto"/>
                </w:tcBorders>
              </w:tcPr>
            </w:tcPrChange>
          </w:tcPr>
          <w:p w14:paraId="554430DE" w14:textId="0BB7D5AA" w:rsidR="003C534B" w:rsidRPr="00C106B9" w:rsidDel="00842940" w:rsidRDefault="003C534B">
            <w:pPr>
              <w:pStyle w:val="ListParagraph"/>
              <w:rPr>
                <w:del w:id="23338" w:author="Ramasubramani, Hariharan" w:date="2015-07-17T14:40:00Z"/>
              </w:rPr>
              <w:pPrChange w:id="23339" w:author="Ramasubramani, Hariharan" w:date="2015-07-20T17:41:00Z">
                <w:pPr>
                  <w:ind w:left="-18" w:firstLine="0"/>
                </w:pPr>
              </w:pPrChange>
            </w:pPr>
            <w:del w:id="23340" w:author="Ramasubramani, Hariharan" w:date="2015-07-17T14:40:00Z">
              <w:r w:rsidDel="00842940">
                <w:rPr>
                  <w:szCs w:val="18"/>
                </w:rPr>
                <w:delText>RIC</w:delText>
              </w:r>
              <w:bookmarkStart w:id="23341" w:name="_Toc425234778"/>
              <w:bookmarkStart w:id="23342" w:name="_Toc425238330"/>
              <w:bookmarkStart w:id="23343" w:name="_Toc425239576"/>
              <w:bookmarkStart w:id="23344" w:name="_Toc425240823"/>
              <w:bookmarkStart w:id="23345" w:name="_Toc425242069"/>
              <w:bookmarkStart w:id="23346" w:name="_Toc425243315"/>
              <w:bookmarkStart w:id="23347" w:name="_Toc425244562"/>
              <w:bookmarkStart w:id="23348" w:name="_Toc425245809"/>
              <w:bookmarkStart w:id="23349" w:name="_Toc425247056"/>
              <w:bookmarkStart w:id="23350" w:name="_Toc425248302"/>
              <w:bookmarkStart w:id="23351" w:name="_Toc425249549"/>
              <w:bookmarkStart w:id="23352" w:name="_Toc425250796"/>
              <w:bookmarkStart w:id="23353" w:name="_Toc425252043"/>
              <w:bookmarkStart w:id="23354" w:name="_Toc425252713"/>
              <w:bookmarkStart w:id="23355" w:name="_Toc425253384"/>
              <w:bookmarkStart w:id="23356" w:name="_Toc425256775"/>
              <w:bookmarkStart w:id="23357" w:name="_Toc425276476"/>
              <w:bookmarkStart w:id="23358" w:name="_Toc425342574"/>
              <w:bookmarkStart w:id="23359" w:name="_Toc425349780"/>
              <w:bookmarkStart w:id="23360" w:name="_Toc425352929"/>
              <w:bookmarkStart w:id="23361" w:name="_Toc425353614"/>
              <w:bookmarkStart w:id="23362" w:name="_Toc425787607"/>
              <w:bookmarkStart w:id="23363" w:name="_Toc425788293"/>
              <w:bookmarkStart w:id="23364" w:name="_Toc425788980"/>
              <w:bookmarkStart w:id="23365" w:name="_Toc425789667"/>
              <w:bookmarkStart w:id="23366" w:name="_Toc425790354"/>
              <w:bookmarkStart w:id="23367" w:name="_Toc425794094"/>
              <w:bookmarkStart w:id="23368" w:name="_Toc426385029"/>
              <w:bookmarkStart w:id="23369" w:name="_Toc426386433"/>
              <w:bookmarkStart w:id="23370" w:name="_Toc426387836"/>
              <w:bookmarkStart w:id="23371" w:name="_Toc426389240"/>
              <w:bookmarkStart w:id="23372" w:name="_Toc426390644"/>
              <w:bookmarkStart w:id="23373" w:name="_Toc426392048"/>
              <w:bookmarkStart w:id="23374" w:name="_Toc426393451"/>
              <w:bookmarkStart w:id="23375" w:name="_Toc427825036"/>
              <w:bookmarkStart w:id="23376" w:name="_Toc427852849"/>
              <w:bookmarkStart w:id="23377" w:name="_Toc427855089"/>
              <w:bookmarkStart w:id="23378" w:name="_Toc427857290"/>
              <w:bookmarkEnd w:id="23341"/>
              <w:bookmarkEnd w:id="23342"/>
              <w:bookmarkEnd w:id="23343"/>
              <w:bookmarkEnd w:id="23344"/>
              <w:bookmarkEnd w:id="23345"/>
              <w:bookmarkEnd w:id="23346"/>
              <w:bookmarkEnd w:id="23347"/>
              <w:bookmarkEnd w:id="23348"/>
              <w:bookmarkEnd w:id="23349"/>
              <w:bookmarkEnd w:id="23350"/>
              <w:bookmarkEnd w:id="23351"/>
              <w:bookmarkEnd w:id="23352"/>
              <w:bookmarkEnd w:id="23353"/>
              <w:bookmarkEnd w:id="23354"/>
              <w:bookmarkEnd w:id="23355"/>
              <w:bookmarkEnd w:id="23356"/>
              <w:bookmarkEnd w:id="23357"/>
              <w:bookmarkEnd w:id="23358"/>
              <w:bookmarkEnd w:id="23359"/>
              <w:bookmarkEnd w:id="23360"/>
              <w:bookmarkEnd w:id="23361"/>
              <w:bookmarkEnd w:id="23362"/>
              <w:bookmarkEnd w:id="23363"/>
              <w:bookmarkEnd w:id="23364"/>
              <w:bookmarkEnd w:id="23365"/>
              <w:bookmarkEnd w:id="23366"/>
              <w:bookmarkEnd w:id="23367"/>
              <w:bookmarkEnd w:id="23368"/>
              <w:bookmarkEnd w:id="23369"/>
              <w:bookmarkEnd w:id="23370"/>
              <w:bookmarkEnd w:id="23371"/>
              <w:bookmarkEnd w:id="23372"/>
              <w:bookmarkEnd w:id="23373"/>
              <w:bookmarkEnd w:id="23374"/>
              <w:bookmarkEnd w:id="23375"/>
              <w:bookmarkEnd w:id="23376"/>
              <w:bookmarkEnd w:id="23377"/>
              <w:bookmarkEnd w:id="23378"/>
            </w:del>
          </w:p>
        </w:tc>
        <w:tc>
          <w:tcPr>
            <w:tcW w:w="939" w:type="dxa"/>
            <w:tcBorders>
              <w:top w:val="single" w:sz="4" w:space="0" w:color="auto"/>
              <w:left w:val="single" w:sz="4" w:space="0" w:color="auto"/>
              <w:bottom w:val="single" w:sz="4" w:space="0" w:color="auto"/>
              <w:right w:val="single" w:sz="4" w:space="0" w:color="auto"/>
            </w:tcBorders>
            <w:tcPrChange w:id="23379" w:author="Ramasubramani, Hariharan" w:date="2015-07-17T14:43:00Z">
              <w:tcPr>
                <w:tcW w:w="939" w:type="dxa"/>
                <w:tcBorders>
                  <w:top w:val="single" w:sz="4" w:space="0" w:color="auto"/>
                  <w:left w:val="single" w:sz="4" w:space="0" w:color="auto"/>
                  <w:bottom w:val="single" w:sz="4" w:space="0" w:color="auto"/>
                  <w:right w:val="single" w:sz="4" w:space="0" w:color="auto"/>
                </w:tcBorders>
              </w:tcPr>
            </w:tcPrChange>
          </w:tcPr>
          <w:p w14:paraId="6DD25D21" w14:textId="776A9A4A" w:rsidR="003C534B" w:rsidRPr="00C106B9" w:rsidDel="00842940" w:rsidRDefault="003C534B">
            <w:pPr>
              <w:pStyle w:val="ListParagraph"/>
              <w:rPr>
                <w:del w:id="23380" w:author="Ramasubramani, Hariharan" w:date="2015-07-17T14:40:00Z"/>
              </w:rPr>
              <w:pPrChange w:id="23381" w:author="Ramasubramani, Hariharan" w:date="2015-07-20T17:41:00Z">
                <w:pPr>
                  <w:ind w:left="-57" w:firstLine="0"/>
                  <w:jc w:val="center"/>
                </w:pPr>
              </w:pPrChange>
            </w:pPr>
            <w:del w:id="23382" w:author="Ramasubramani, Hariharan" w:date="2015-07-17T14:40:00Z">
              <w:r w:rsidDel="00842940">
                <w:rPr>
                  <w:szCs w:val="18"/>
                </w:rPr>
                <w:delText>AP</w:delText>
              </w:r>
              <w:bookmarkStart w:id="23383" w:name="_Toc425234779"/>
              <w:bookmarkStart w:id="23384" w:name="_Toc425238331"/>
              <w:bookmarkStart w:id="23385" w:name="_Toc425239577"/>
              <w:bookmarkStart w:id="23386" w:name="_Toc425240824"/>
              <w:bookmarkStart w:id="23387" w:name="_Toc425242070"/>
              <w:bookmarkStart w:id="23388" w:name="_Toc425243316"/>
              <w:bookmarkStart w:id="23389" w:name="_Toc425244563"/>
              <w:bookmarkStart w:id="23390" w:name="_Toc425245810"/>
              <w:bookmarkStart w:id="23391" w:name="_Toc425247057"/>
              <w:bookmarkStart w:id="23392" w:name="_Toc425248303"/>
              <w:bookmarkStart w:id="23393" w:name="_Toc425249550"/>
              <w:bookmarkStart w:id="23394" w:name="_Toc425250797"/>
              <w:bookmarkStart w:id="23395" w:name="_Toc425252044"/>
              <w:bookmarkStart w:id="23396" w:name="_Toc425252714"/>
              <w:bookmarkStart w:id="23397" w:name="_Toc425253385"/>
              <w:bookmarkStart w:id="23398" w:name="_Toc425256776"/>
              <w:bookmarkStart w:id="23399" w:name="_Toc425276477"/>
              <w:bookmarkStart w:id="23400" w:name="_Toc425342575"/>
              <w:bookmarkStart w:id="23401" w:name="_Toc425349781"/>
              <w:bookmarkStart w:id="23402" w:name="_Toc425352930"/>
              <w:bookmarkStart w:id="23403" w:name="_Toc425353615"/>
              <w:bookmarkStart w:id="23404" w:name="_Toc425787608"/>
              <w:bookmarkStart w:id="23405" w:name="_Toc425788294"/>
              <w:bookmarkStart w:id="23406" w:name="_Toc425788981"/>
              <w:bookmarkStart w:id="23407" w:name="_Toc425789668"/>
              <w:bookmarkStart w:id="23408" w:name="_Toc425790355"/>
              <w:bookmarkStart w:id="23409" w:name="_Toc425794095"/>
              <w:bookmarkStart w:id="23410" w:name="_Toc426385030"/>
              <w:bookmarkStart w:id="23411" w:name="_Toc426386434"/>
              <w:bookmarkStart w:id="23412" w:name="_Toc426387837"/>
              <w:bookmarkStart w:id="23413" w:name="_Toc426389241"/>
              <w:bookmarkStart w:id="23414" w:name="_Toc426390645"/>
              <w:bookmarkStart w:id="23415" w:name="_Toc426392049"/>
              <w:bookmarkStart w:id="23416" w:name="_Toc426393452"/>
              <w:bookmarkStart w:id="23417" w:name="_Toc427825037"/>
              <w:bookmarkStart w:id="23418" w:name="_Toc427852850"/>
              <w:bookmarkStart w:id="23419" w:name="_Toc427855090"/>
              <w:bookmarkStart w:id="23420" w:name="_Toc427857291"/>
              <w:bookmarkEnd w:id="23383"/>
              <w:bookmarkEnd w:id="23384"/>
              <w:bookmarkEnd w:id="23385"/>
              <w:bookmarkEnd w:id="23386"/>
              <w:bookmarkEnd w:id="23387"/>
              <w:bookmarkEnd w:id="23388"/>
              <w:bookmarkEnd w:id="23389"/>
              <w:bookmarkEnd w:id="23390"/>
              <w:bookmarkEnd w:id="23391"/>
              <w:bookmarkEnd w:id="23392"/>
              <w:bookmarkEnd w:id="23393"/>
              <w:bookmarkEnd w:id="23394"/>
              <w:bookmarkEnd w:id="23395"/>
              <w:bookmarkEnd w:id="23396"/>
              <w:bookmarkEnd w:id="23397"/>
              <w:bookmarkEnd w:id="23398"/>
              <w:bookmarkEnd w:id="23399"/>
              <w:bookmarkEnd w:id="23400"/>
              <w:bookmarkEnd w:id="23401"/>
              <w:bookmarkEnd w:id="23402"/>
              <w:bookmarkEnd w:id="23403"/>
              <w:bookmarkEnd w:id="23404"/>
              <w:bookmarkEnd w:id="23405"/>
              <w:bookmarkEnd w:id="23406"/>
              <w:bookmarkEnd w:id="23407"/>
              <w:bookmarkEnd w:id="23408"/>
              <w:bookmarkEnd w:id="23409"/>
              <w:bookmarkEnd w:id="23410"/>
              <w:bookmarkEnd w:id="23411"/>
              <w:bookmarkEnd w:id="23412"/>
              <w:bookmarkEnd w:id="23413"/>
              <w:bookmarkEnd w:id="23414"/>
              <w:bookmarkEnd w:id="23415"/>
              <w:bookmarkEnd w:id="23416"/>
              <w:bookmarkEnd w:id="23417"/>
              <w:bookmarkEnd w:id="23418"/>
              <w:bookmarkEnd w:id="23419"/>
              <w:bookmarkEnd w:id="23420"/>
            </w:del>
          </w:p>
        </w:tc>
        <w:tc>
          <w:tcPr>
            <w:tcW w:w="2050" w:type="dxa"/>
            <w:tcBorders>
              <w:top w:val="single" w:sz="4" w:space="0" w:color="auto"/>
              <w:left w:val="single" w:sz="4" w:space="0" w:color="auto"/>
              <w:bottom w:val="single" w:sz="4" w:space="0" w:color="auto"/>
              <w:right w:val="single" w:sz="4" w:space="0" w:color="auto"/>
            </w:tcBorders>
            <w:tcPrChange w:id="23421" w:author="Ramasubramani, Hariharan" w:date="2015-07-17T14:43:00Z">
              <w:tcPr>
                <w:tcW w:w="2050" w:type="dxa"/>
                <w:tcBorders>
                  <w:top w:val="single" w:sz="4" w:space="0" w:color="auto"/>
                  <w:left w:val="single" w:sz="4" w:space="0" w:color="auto"/>
                  <w:bottom w:val="single" w:sz="4" w:space="0" w:color="auto"/>
                  <w:right w:val="single" w:sz="4" w:space="0" w:color="auto"/>
                </w:tcBorders>
              </w:tcPr>
            </w:tcPrChange>
          </w:tcPr>
          <w:p w14:paraId="76B71A50" w14:textId="2A9B8EF9" w:rsidR="003C534B" w:rsidDel="00842940" w:rsidRDefault="003C534B">
            <w:pPr>
              <w:pStyle w:val="ListParagraph"/>
              <w:rPr>
                <w:del w:id="23422" w:author="Ramasubramani, Hariharan" w:date="2015-07-17T14:40:00Z"/>
              </w:rPr>
              <w:pPrChange w:id="23423" w:author="Ramasubramani, Hariharan" w:date="2015-07-20T17:41:00Z">
                <w:pPr>
                  <w:pStyle w:val="ListParagraph"/>
                  <w:ind w:left="-12" w:right="-57" w:firstLine="0"/>
                  <w:jc w:val="center"/>
                </w:pPr>
              </w:pPrChange>
            </w:pPr>
            <w:bookmarkStart w:id="23424" w:name="_Toc425234780"/>
            <w:bookmarkStart w:id="23425" w:name="_Toc425238332"/>
            <w:bookmarkStart w:id="23426" w:name="_Toc425239578"/>
            <w:bookmarkStart w:id="23427" w:name="_Toc425240825"/>
            <w:bookmarkStart w:id="23428" w:name="_Toc425242071"/>
            <w:bookmarkStart w:id="23429" w:name="_Toc425243317"/>
            <w:bookmarkStart w:id="23430" w:name="_Toc425244564"/>
            <w:bookmarkStart w:id="23431" w:name="_Toc425245811"/>
            <w:bookmarkStart w:id="23432" w:name="_Toc425247058"/>
            <w:bookmarkStart w:id="23433" w:name="_Toc425248304"/>
            <w:bookmarkStart w:id="23434" w:name="_Toc425249551"/>
            <w:bookmarkStart w:id="23435" w:name="_Toc425250798"/>
            <w:bookmarkStart w:id="23436" w:name="_Toc425252045"/>
            <w:bookmarkStart w:id="23437" w:name="_Toc425252715"/>
            <w:bookmarkStart w:id="23438" w:name="_Toc425253386"/>
            <w:bookmarkStart w:id="23439" w:name="_Toc425256777"/>
            <w:bookmarkStart w:id="23440" w:name="_Toc425276478"/>
            <w:bookmarkStart w:id="23441" w:name="_Toc425342576"/>
            <w:bookmarkStart w:id="23442" w:name="_Toc425349782"/>
            <w:bookmarkStart w:id="23443" w:name="_Toc425352931"/>
            <w:bookmarkStart w:id="23444" w:name="_Toc425353616"/>
            <w:bookmarkStart w:id="23445" w:name="_Toc425787609"/>
            <w:bookmarkStart w:id="23446" w:name="_Toc425788295"/>
            <w:bookmarkStart w:id="23447" w:name="_Toc425788982"/>
            <w:bookmarkStart w:id="23448" w:name="_Toc425789669"/>
            <w:bookmarkStart w:id="23449" w:name="_Toc425790356"/>
            <w:bookmarkStart w:id="23450" w:name="_Toc425794096"/>
            <w:bookmarkStart w:id="23451" w:name="_Toc426385031"/>
            <w:bookmarkStart w:id="23452" w:name="_Toc426386435"/>
            <w:bookmarkStart w:id="23453" w:name="_Toc426387838"/>
            <w:bookmarkStart w:id="23454" w:name="_Toc426389242"/>
            <w:bookmarkStart w:id="23455" w:name="_Toc426390646"/>
            <w:bookmarkStart w:id="23456" w:name="_Toc426392050"/>
            <w:bookmarkStart w:id="23457" w:name="_Toc426393453"/>
            <w:bookmarkStart w:id="23458" w:name="_Toc427825038"/>
            <w:bookmarkStart w:id="23459" w:name="_Toc427852851"/>
            <w:bookmarkStart w:id="23460" w:name="_Toc427855091"/>
            <w:bookmarkStart w:id="23461" w:name="_Toc427857292"/>
            <w:bookmarkEnd w:id="23424"/>
            <w:bookmarkEnd w:id="23425"/>
            <w:bookmarkEnd w:id="23426"/>
            <w:bookmarkEnd w:id="23427"/>
            <w:bookmarkEnd w:id="23428"/>
            <w:bookmarkEnd w:id="23429"/>
            <w:bookmarkEnd w:id="23430"/>
            <w:bookmarkEnd w:id="23431"/>
            <w:bookmarkEnd w:id="23432"/>
            <w:bookmarkEnd w:id="23433"/>
            <w:bookmarkEnd w:id="23434"/>
            <w:bookmarkEnd w:id="23435"/>
            <w:bookmarkEnd w:id="23436"/>
            <w:bookmarkEnd w:id="23437"/>
            <w:bookmarkEnd w:id="23438"/>
            <w:bookmarkEnd w:id="23439"/>
            <w:bookmarkEnd w:id="23440"/>
            <w:bookmarkEnd w:id="23441"/>
            <w:bookmarkEnd w:id="23442"/>
            <w:bookmarkEnd w:id="23443"/>
            <w:bookmarkEnd w:id="23444"/>
            <w:bookmarkEnd w:id="23445"/>
            <w:bookmarkEnd w:id="23446"/>
            <w:bookmarkEnd w:id="23447"/>
            <w:bookmarkEnd w:id="23448"/>
            <w:bookmarkEnd w:id="23449"/>
            <w:bookmarkEnd w:id="23450"/>
            <w:bookmarkEnd w:id="23451"/>
            <w:bookmarkEnd w:id="23452"/>
            <w:bookmarkEnd w:id="23453"/>
            <w:bookmarkEnd w:id="23454"/>
            <w:bookmarkEnd w:id="23455"/>
            <w:bookmarkEnd w:id="23456"/>
            <w:bookmarkEnd w:id="23457"/>
            <w:bookmarkEnd w:id="23458"/>
            <w:bookmarkEnd w:id="23459"/>
            <w:bookmarkEnd w:id="23460"/>
            <w:bookmarkEnd w:id="23461"/>
          </w:p>
        </w:tc>
        <w:bookmarkStart w:id="23462" w:name="_Toc425234781"/>
        <w:bookmarkStart w:id="23463" w:name="_Toc425238333"/>
        <w:bookmarkStart w:id="23464" w:name="_Toc425239579"/>
        <w:bookmarkStart w:id="23465" w:name="_Toc425240826"/>
        <w:bookmarkStart w:id="23466" w:name="_Toc425242072"/>
        <w:bookmarkStart w:id="23467" w:name="_Toc425243318"/>
        <w:bookmarkStart w:id="23468" w:name="_Toc425244565"/>
        <w:bookmarkStart w:id="23469" w:name="_Toc425245812"/>
        <w:bookmarkStart w:id="23470" w:name="_Toc425247059"/>
        <w:bookmarkStart w:id="23471" w:name="_Toc425248305"/>
        <w:bookmarkStart w:id="23472" w:name="_Toc425249552"/>
        <w:bookmarkStart w:id="23473" w:name="_Toc425250799"/>
        <w:bookmarkStart w:id="23474" w:name="_Toc425252046"/>
        <w:bookmarkStart w:id="23475" w:name="_Toc425252716"/>
        <w:bookmarkStart w:id="23476" w:name="_Toc425253387"/>
        <w:bookmarkStart w:id="23477" w:name="_Toc425256778"/>
        <w:bookmarkStart w:id="23478" w:name="_Toc425276479"/>
        <w:bookmarkStart w:id="23479" w:name="_Toc425342577"/>
        <w:bookmarkStart w:id="23480" w:name="_Toc425349783"/>
        <w:bookmarkStart w:id="23481" w:name="_Toc425352932"/>
        <w:bookmarkStart w:id="23482" w:name="_Toc425353617"/>
        <w:bookmarkStart w:id="23483" w:name="_Toc425787610"/>
        <w:bookmarkStart w:id="23484" w:name="_Toc425788296"/>
        <w:bookmarkStart w:id="23485" w:name="_Toc425788983"/>
        <w:bookmarkStart w:id="23486" w:name="_Toc425789670"/>
        <w:bookmarkStart w:id="23487" w:name="_Toc425790357"/>
        <w:bookmarkStart w:id="23488" w:name="_Toc425794097"/>
        <w:bookmarkStart w:id="23489" w:name="_Toc426385032"/>
        <w:bookmarkStart w:id="23490" w:name="_Toc426386436"/>
        <w:bookmarkStart w:id="23491" w:name="_Toc426387839"/>
        <w:bookmarkStart w:id="23492" w:name="_Toc426389243"/>
        <w:bookmarkStart w:id="23493" w:name="_Toc426390647"/>
        <w:bookmarkStart w:id="23494" w:name="_Toc426392051"/>
        <w:bookmarkStart w:id="23495" w:name="_Toc426393454"/>
        <w:bookmarkStart w:id="23496" w:name="_Toc427825039"/>
        <w:bookmarkStart w:id="23497" w:name="_Toc427852852"/>
        <w:bookmarkStart w:id="23498" w:name="_Toc427855092"/>
        <w:bookmarkStart w:id="23499" w:name="_Toc427857293"/>
        <w:bookmarkEnd w:id="23462"/>
        <w:bookmarkEnd w:id="23463"/>
        <w:bookmarkEnd w:id="23464"/>
        <w:bookmarkEnd w:id="23465"/>
        <w:bookmarkEnd w:id="23466"/>
        <w:bookmarkEnd w:id="23467"/>
        <w:bookmarkEnd w:id="23468"/>
        <w:bookmarkEnd w:id="23469"/>
        <w:bookmarkEnd w:id="23470"/>
        <w:bookmarkEnd w:id="23471"/>
        <w:bookmarkEnd w:id="23472"/>
        <w:bookmarkEnd w:id="23473"/>
        <w:bookmarkEnd w:id="23474"/>
        <w:bookmarkEnd w:id="23475"/>
        <w:bookmarkEnd w:id="23476"/>
        <w:bookmarkEnd w:id="23477"/>
        <w:bookmarkEnd w:id="23478"/>
        <w:bookmarkEnd w:id="23479"/>
        <w:bookmarkEnd w:id="23480"/>
        <w:bookmarkEnd w:id="23481"/>
        <w:bookmarkEnd w:id="23482"/>
        <w:bookmarkEnd w:id="23483"/>
        <w:bookmarkEnd w:id="23484"/>
        <w:bookmarkEnd w:id="23485"/>
        <w:bookmarkEnd w:id="23486"/>
        <w:bookmarkEnd w:id="23487"/>
        <w:bookmarkEnd w:id="23488"/>
        <w:bookmarkEnd w:id="23489"/>
        <w:bookmarkEnd w:id="23490"/>
        <w:bookmarkEnd w:id="23491"/>
        <w:bookmarkEnd w:id="23492"/>
        <w:bookmarkEnd w:id="23493"/>
        <w:bookmarkEnd w:id="23494"/>
        <w:bookmarkEnd w:id="23495"/>
        <w:bookmarkEnd w:id="23496"/>
        <w:bookmarkEnd w:id="23497"/>
        <w:bookmarkEnd w:id="23498"/>
        <w:bookmarkEnd w:id="23499"/>
      </w:tr>
    </w:tbl>
    <w:p w14:paraId="7266B067" w14:textId="53D65F10" w:rsidR="005F4718" w:rsidDel="002759DA" w:rsidRDefault="005F4718">
      <w:pPr>
        <w:pStyle w:val="ListParagraph"/>
        <w:rPr>
          <w:del w:id="23500" w:author="Ramasubramani, Hariharan" w:date="2015-07-17T15:10:00Z"/>
        </w:rPr>
        <w:pPrChange w:id="23501" w:author="Ramasubramani, Hariharan" w:date="2015-07-20T17:41:00Z">
          <w:pPr>
            <w:pStyle w:val="ListParagraph"/>
            <w:overflowPunct w:val="0"/>
            <w:autoSpaceDE w:val="0"/>
            <w:autoSpaceDN w:val="0"/>
            <w:spacing w:after="60"/>
            <w:ind w:left="990" w:firstLine="0"/>
            <w:textAlignment w:val="baseline"/>
          </w:pPr>
        </w:pPrChange>
      </w:pPr>
      <w:bookmarkStart w:id="23502" w:name="_Toc425234782"/>
      <w:bookmarkStart w:id="23503" w:name="_Toc425238334"/>
      <w:bookmarkStart w:id="23504" w:name="_Toc425239580"/>
      <w:bookmarkStart w:id="23505" w:name="_Toc425240827"/>
      <w:bookmarkStart w:id="23506" w:name="_Toc425242073"/>
      <w:bookmarkStart w:id="23507" w:name="_Toc425243319"/>
      <w:bookmarkStart w:id="23508" w:name="_Toc425244566"/>
      <w:bookmarkStart w:id="23509" w:name="_Toc425245813"/>
      <w:bookmarkStart w:id="23510" w:name="_Toc425247060"/>
      <w:bookmarkStart w:id="23511" w:name="_Toc425248306"/>
      <w:bookmarkStart w:id="23512" w:name="_Toc425249553"/>
      <w:bookmarkStart w:id="23513" w:name="_Toc425250800"/>
      <w:bookmarkStart w:id="23514" w:name="_Toc425252047"/>
      <w:bookmarkStart w:id="23515" w:name="_Toc425252717"/>
      <w:bookmarkStart w:id="23516" w:name="_Toc425253388"/>
      <w:bookmarkStart w:id="23517" w:name="_Toc425256779"/>
      <w:bookmarkStart w:id="23518" w:name="_Toc425276480"/>
      <w:bookmarkStart w:id="23519" w:name="_Toc425342578"/>
      <w:bookmarkStart w:id="23520" w:name="_Toc425349784"/>
      <w:bookmarkStart w:id="23521" w:name="_Toc425352933"/>
      <w:bookmarkStart w:id="23522" w:name="_Toc425353618"/>
      <w:bookmarkStart w:id="23523" w:name="_Toc425787611"/>
      <w:bookmarkStart w:id="23524" w:name="_Toc425788297"/>
      <w:bookmarkStart w:id="23525" w:name="_Toc425788984"/>
      <w:bookmarkStart w:id="23526" w:name="_Toc425789671"/>
      <w:bookmarkStart w:id="23527" w:name="_Toc425790358"/>
      <w:bookmarkStart w:id="23528" w:name="_Toc425794098"/>
      <w:bookmarkStart w:id="23529" w:name="_Toc426385033"/>
      <w:bookmarkStart w:id="23530" w:name="_Toc426386437"/>
      <w:bookmarkStart w:id="23531" w:name="_Toc426387840"/>
      <w:bookmarkStart w:id="23532" w:name="_Toc426389244"/>
      <w:bookmarkStart w:id="23533" w:name="_Toc426390648"/>
      <w:bookmarkStart w:id="23534" w:name="_Toc426392052"/>
      <w:bookmarkStart w:id="23535" w:name="_Toc426393455"/>
      <w:bookmarkStart w:id="23536" w:name="_Toc427825040"/>
      <w:bookmarkStart w:id="23537" w:name="_Toc427852853"/>
      <w:bookmarkStart w:id="23538" w:name="_Toc427855093"/>
      <w:bookmarkStart w:id="23539" w:name="_Toc427857294"/>
      <w:bookmarkEnd w:id="23502"/>
      <w:bookmarkEnd w:id="23503"/>
      <w:bookmarkEnd w:id="23504"/>
      <w:bookmarkEnd w:id="23505"/>
      <w:bookmarkEnd w:id="23506"/>
      <w:bookmarkEnd w:id="23507"/>
      <w:bookmarkEnd w:id="23508"/>
      <w:bookmarkEnd w:id="23509"/>
      <w:bookmarkEnd w:id="23510"/>
      <w:bookmarkEnd w:id="23511"/>
      <w:bookmarkEnd w:id="23512"/>
      <w:bookmarkEnd w:id="23513"/>
      <w:bookmarkEnd w:id="23514"/>
      <w:bookmarkEnd w:id="23515"/>
      <w:bookmarkEnd w:id="23516"/>
      <w:bookmarkEnd w:id="23517"/>
      <w:bookmarkEnd w:id="23518"/>
      <w:bookmarkEnd w:id="23519"/>
      <w:bookmarkEnd w:id="23520"/>
      <w:bookmarkEnd w:id="23521"/>
      <w:bookmarkEnd w:id="23522"/>
      <w:bookmarkEnd w:id="23523"/>
      <w:bookmarkEnd w:id="23524"/>
      <w:bookmarkEnd w:id="23525"/>
      <w:bookmarkEnd w:id="23526"/>
      <w:bookmarkEnd w:id="23527"/>
      <w:bookmarkEnd w:id="23528"/>
      <w:bookmarkEnd w:id="23529"/>
      <w:bookmarkEnd w:id="23530"/>
      <w:bookmarkEnd w:id="23531"/>
      <w:bookmarkEnd w:id="23532"/>
      <w:bookmarkEnd w:id="23533"/>
      <w:bookmarkEnd w:id="23534"/>
      <w:bookmarkEnd w:id="23535"/>
      <w:bookmarkEnd w:id="23536"/>
      <w:bookmarkEnd w:id="23537"/>
      <w:bookmarkEnd w:id="23538"/>
      <w:bookmarkEnd w:id="23539"/>
    </w:p>
    <w:p w14:paraId="67C9D533" w14:textId="2DE2CC17" w:rsidR="00447CB3" w:rsidDel="003C534B" w:rsidRDefault="00447CB3">
      <w:pPr>
        <w:pStyle w:val="ListParagraph"/>
        <w:rPr>
          <w:del w:id="23540" w:author="Ramasubramani, Hariharan" w:date="2015-07-17T14:53:00Z"/>
        </w:rPr>
        <w:pPrChange w:id="23541" w:author="Ramasubramani, Hariharan" w:date="2015-07-20T17:41:00Z">
          <w:pPr>
            <w:overflowPunct w:val="0"/>
            <w:autoSpaceDE w:val="0"/>
            <w:autoSpaceDN w:val="0"/>
            <w:spacing w:after="60"/>
            <w:ind w:firstLine="0"/>
            <w:textAlignment w:val="baseline"/>
          </w:pPr>
        </w:pPrChange>
      </w:pPr>
      <w:bookmarkStart w:id="23542" w:name="_Toc425234783"/>
      <w:bookmarkStart w:id="23543" w:name="_Toc425238335"/>
      <w:bookmarkStart w:id="23544" w:name="_Toc425239581"/>
      <w:bookmarkStart w:id="23545" w:name="_Toc425240828"/>
      <w:bookmarkStart w:id="23546" w:name="_Toc425242074"/>
      <w:bookmarkStart w:id="23547" w:name="_Toc425243320"/>
      <w:bookmarkStart w:id="23548" w:name="_Toc425244567"/>
      <w:bookmarkStart w:id="23549" w:name="_Toc425245814"/>
      <w:bookmarkStart w:id="23550" w:name="_Toc425247061"/>
      <w:bookmarkStart w:id="23551" w:name="_Toc425248307"/>
      <w:bookmarkStart w:id="23552" w:name="_Toc425249554"/>
      <w:bookmarkStart w:id="23553" w:name="_Toc425250801"/>
      <w:bookmarkStart w:id="23554" w:name="_Toc425252048"/>
      <w:bookmarkStart w:id="23555" w:name="_Toc425252718"/>
      <w:bookmarkStart w:id="23556" w:name="_Toc425253389"/>
      <w:bookmarkStart w:id="23557" w:name="_Toc425256780"/>
      <w:bookmarkStart w:id="23558" w:name="_Toc425276481"/>
      <w:bookmarkStart w:id="23559" w:name="_Toc425342579"/>
      <w:bookmarkStart w:id="23560" w:name="_Toc425349785"/>
      <w:bookmarkStart w:id="23561" w:name="_Toc425352934"/>
      <w:bookmarkStart w:id="23562" w:name="_Toc425353619"/>
      <w:bookmarkStart w:id="23563" w:name="_Toc425787612"/>
      <w:bookmarkStart w:id="23564" w:name="_Toc425788298"/>
      <w:bookmarkStart w:id="23565" w:name="_Toc425788985"/>
      <w:bookmarkStart w:id="23566" w:name="_Toc425789672"/>
      <w:bookmarkStart w:id="23567" w:name="_Toc425790359"/>
      <w:bookmarkStart w:id="23568" w:name="_Toc425794099"/>
      <w:bookmarkStart w:id="23569" w:name="_Toc426385034"/>
      <w:bookmarkStart w:id="23570" w:name="_Toc426386438"/>
      <w:bookmarkStart w:id="23571" w:name="_Toc426387841"/>
      <w:bookmarkStart w:id="23572" w:name="_Toc426389245"/>
      <w:bookmarkStart w:id="23573" w:name="_Toc426390649"/>
      <w:bookmarkStart w:id="23574" w:name="_Toc426392053"/>
      <w:bookmarkStart w:id="23575" w:name="_Toc426393456"/>
      <w:bookmarkStart w:id="23576" w:name="_Toc427825041"/>
      <w:bookmarkStart w:id="23577" w:name="_Toc427852854"/>
      <w:bookmarkStart w:id="23578" w:name="_Toc427855094"/>
      <w:bookmarkStart w:id="23579" w:name="_Toc427857295"/>
      <w:bookmarkEnd w:id="23542"/>
      <w:bookmarkEnd w:id="23543"/>
      <w:bookmarkEnd w:id="23544"/>
      <w:bookmarkEnd w:id="23545"/>
      <w:bookmarkEnd w:id="23546"/>
      <w:bookmarkEnd w:id="23547"/>
      <w:bookmarkEnd w:id="23548"/>
      <w:bookmarkEnd w:id="23549"/>
      <w:bookmarkEnd w:id="23550"/>
      <w:bookmarkEnd w:id="23551"/>
      <w:bookmarkEnd w:id="23552"/>
      <w:bookmarkEnd w:id="23553"/>
      <w:bookmarkEnd w:id="23554"/>
      <w:bookmarkEnd w:id="23555"/>
      <w:bookmarkEnd w:id="23556"/>
      <w:bookmarkEnd w:id="23557"/>
      <w:bookmarkEnd w:id="23558"/>
      <w:bookmarkEnd w:id="23559"/>
      <w:bookmarkEnd w:id="23560"/>
      <w:bookmarkEnd w:id="23561"/>
      <w:bookmarkEnd w:id="23562"/>
      <w:bookmarkEnd w:id="23563"/>
      <w:bookmarkEnd w:id="23564"/>
      <w:bookmarkEnd w:id="23565"/>
      <w:bookmarkEnd w:id="23566"/>
      <w:bookmarkEnd w:id="23567"/>
      <w:bookmarkEnd w:id="23568"/>
      <w:bookmarkEnd w:id="23569"/>
      <w:bookmarkEnd w:id="23570"/>
      <w:bookmarkEnd w:id="23571"/>
      <w:bookmarkEnd w:id="23572"/>
      <w:bookmarkEnd w:id="23573"/>
      <w:bookmarkEnd w:id="23574"/>
      <w:bookmarkEnd w:id="23575"/>
      <w:bookmarkEnd w:id="23576"/>
      <w:bookmarkEnd w:id="23577"/>
      <w:bookmarkEnd w:id="23578"/>
      <w:bookmarkEnd w:id="23579"/>
    </w:p>
    <w:p w14:paraId="4504FF96" w14:textId="32538508" w:rsidR="00447CB3" w:rsidDel="003C534B" w:rsidRDefault="00603E44">
      <w:pPr>
        <w:pStyle w:val="ListParagraph"/>
        <w:rPr>
          <w:del w:id="23580" w:author="Ramasubramani, Hariharan" w:date="2015-07-17T14:53:00Z"/>
        </w:rPr>
        <w:pPrChange w:id="23581" w:author="Ramasubramani, Hariharan" w:date="2015-07-20T17:41:00Z">
          <w:pPr>
            <w:overflowPunct w:val="0"/>
            <w:autoSpaceDE w:val="0"/>
            <w:autoSpaceDN w:val="0"/>
            <w:spacing w:after="60"/>
            <w:ind w:firstLine="0"/>
            <w:textAlignment w:val="baseline"/>
          </w:pPr>
        </w:pPrChange>
      </w:pPr>
      <w:ins w:id="23582" w:author="Hariharan Ramasubramani" w:date="2015-03-11T13:12:00Z">
        <w:del w:id="23583" w:author="Ramasubramani, Hariharan" w:date="2015-07-13T16:55:00Z">
          <w:r w:rsidDel="00FB2204">
            <w:rPr>
              <w:noProof/>
            </w:rPr>
            <w:drawing>
              <wp:inline distT="0" distB="0" distL="0" distR="0" wp14:anchorId="7F68DCD1" wp14:editId="7CAB5B70">
                <wp:extent cx="6795260" cy="3138221"/>
                <wp:effectExtent l="0" t="0" r="5715" b="508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 Record.jpg"/>
                        <pic:cNvPicPr/>
                      </pic:nvPicPr>
                      <pic:blipFill>
                        <a:blip r:embed="rId59">
                          <a:extLst>
                            <a:ext uri="{28A0092B-C50C-407E-A947-70E740481C1C}">
                              <a14:useLocalDpi xmlns:a14="http://schemas.microsoft.com/office/drawing/2010/main" val="0"/>
                            </a:ext>
                          </a:extLst>
                        </a:blip>
                        <a:stretch>
                          <a:fillRect/>
                        </a:stretch>
                      </pic:blipFill>
                      <pic:spPr>
                        <a:xfrm>
                          <a:off x="0" y="0"/>
                          <a:ext cx="6795999" cy="3138562"/>
                        </a:xfrm>
                        <a:prstGeom prst="rect">
                          <a:avLst/>
                        </a:prstGeom>
                      </pic:spPr>
                    </pic:pic>
                  </a:graphicData>
                </a:graphic>
              </wp:inline>
            </w:drawing>
          </w:r>
        </w:del>
      </w:ins>
      <w:del w:id="23584" w:author="Ramasubramani, Hariharan" w:date="2015-07-17T14:53:00Z">
        <w:r w:rsidR="00447CB3" w:rsidRPr="00A977F1" w:rsidDel="003C534B">
          <w:rPr>
            <w:noProof/>
          </w:rPr>
          <w:drawing>
            <wp:inline distT="0" distB="0" distL="0" distR="0" wp14:anchorId="0095E5D2" wp14:editId="1193B506">
              <wp:extent cx="6858000" cy="4923790"/>
              <wp:effectExtent l="19050" t="19050" r="19050" b="1016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Record.png"/>
                      <pic:cNvPicPr/>
                    </pic:nvPicPr>
                    <pic:blipFill>
                      <a:blip r:embed="rId60">
                        <a:extLst>
                          <a:ext uri="{28A0092B-C50C-407E-A947-70E740481C1C}">
                            <a14:useLocalDpi xmlns:a14="http://schemas.microsoft.com/office/drawing/2010/main" val="0"/>
                          </a:ext>
                        </a:extLst>
                      </a:blip>
                      <a:stretch>
                        <a:fillRect/>
                      </a:stretch>
                    </pic:blipFill>
                    <pic:spPr>
                      <a:xfrm>
                        <a:off x="0" y="0"/>
                        <a:ext cx="6858000" cy="4923790"/>
                      </a:xfrm>
                      <a:prstGeom prst="rect">
                        <a:avLst/>
                      </a:prstGeom>
                      <a:ln>
                        <a:solidFill>
                          <a:schemeClr val="accent1"/>
                        </a:solidFill>
                      </a:ln>
                    </pic:spPr>
                  </pic:pic>
                </a:graphicData>
              </a:graphic>
            </wp:inline>
          </w:drawing>
        </w:r>
        <w:bookmarkStart w:id="23585" w:name="_Toc425234784"/>
        <w:bookmarkStart w:id="23586" w:name="_Toc425238336"/>
        <w:bookmarkStart w:id="23587" w:name="_Toc425239582"/>
        <w:bookmarkStart w:id="23588" w:name="_Toc425240829"/>
        <w:bookmarkStart w:id="23589" w:name="_Toc425242075"/>
        <w:bookmarkStart w:id="23590" w:name="_Toc425243321"/>
        <w:bookmarkStart w:id="23591" w:name="_Toc425244568"/>
        <w:bookmarkStart w:id="23592" w:name="_Toc425245815"/>
        <w:bookmarkStart w:id="23593" w:name="_Toc425247062"/>
        <w:bookmarkStart w:id="23594" w:name="_Toc425248308"/>
        <w:bookmarkStart w:id="23595" w:name="_Toc425249555"/>
        <w:bookmarkStart w:id="23596" w:name="_Toc425250802"/>
        <w:bookmarkStart w:id="23597" w:name="_Toc425252049"/>
        <w:bookmarkStart w:id="23598" w:name="_Toc425252719"/>
        <w:bookmarkStart w:id="23599" w:name="_Toc425253390"/>
        <w:bookmarkStart w:id="23600" w:name="_Toc425256781"/>
        <w:bookmarkStart w:id="23601" w:name="_Toc425276482"/>
        <w:bookmarkStart w:id="23602" w:name="_Toc425342580"/>
        <w:bookmarkStart w:id="23603" w:name="_Toc425349786"/>
        <w:bookmarkStart w:id="23604" w:name="_Toc425352935"/>
        <w:bookmarkStart w:id="23605" w:name="_Toc425353620"/>
        <w:bookmarkStart w:id="23606" w:name="_Toc425787613"/>
        <w:bookmarkStart w:id="23607" w:name="_Toc425788299"/>
        <w:bookmarkStart w:id="23608" w:name="_Toc425788986"/>
        <w:bookmarkStart w:id="23609" w:name="_Toc425789673"/>
        <w:bookmarkStart w:id="23610" w:name="_Toc425790360"/>
        <w:bookmarkStart w:id="23611" w:name="_Toc425794100"/>
        <w:bookmarkStart w:id="23612" w:name="_Toc426385035"/>
        <w:bookmarkStart w:id="23613" w:name="_Toc426386439"/>
        <w:bookmarkStart w:id="23614" w:name="_Toc426387842"/>
        <w:bookmarkStart w:id="23615" w:name="_Toc426389246"/>
        <w:bookmarkStart w:id="23616" w:name="_Toc426390650"/>
        <w:bookmarkStart w:id="23617" w:name="_Toc426392054"/>
        <w:bookmarkStart w:id="23618" w:name="_Toc426393457"/>
        <w:bookmarkStart w:id="23619" w:name="_Toc427825042"/>
        <w:bookmarkStart w:id="23620" w:name="_Toc427852855"/>
        <w:bookmarkStart w:id="23621" w:name="_Toc427855095"/>
        <w:bookmarkStart w:id="23622" w:name="_Toc427857296"/>
        <w:bookmarkEnd w:id="23585"/>
        <w:bookmarkEnd w:id="23586"/>
        <w:bookmarkEnd w:id="23587"/>
        <w:bookmarkEnd w:id="23588"/>
        <w:bookmarkEnd w:id="23589"/>
        <w:bookmarkEnd w:id="23590"/>
        <w:bookmarkEnd w:id="23591"/>
        <w:bookmarkEnd w:id="23592"/>
        <w:bookmarkEnd w:id="23593"/>
        <w:bookmarkEnd w:id="23594"/>
        <w:bookmarkEnd w:id="23595"/>
        <w:bookmarkEnd w:id="23596"/>
        <w:bookmarkEnd w:id="23597"/>
        <w:bookmarkEnd w:id="23598"/>
        <w:bookmarkEnd w:id="23599"/>
        <w:bookmarkEnd w:id="23600"/>
        <w:bookmarkEnd w:id="23601"/>
        <w:bookmarkEnd w:id="23602"/>
        <w:bookmarkEnd w:id="23603"/>
        <w:bookmarkEnd w:id="23604"/>
        <w:bookmarkEnd w:id="23605"/>
        <w:bookmarkEnd w:id="23606"/>
        <w:bookmarkEnd w:id="23607"/>
        <w:bookmarkEnd w:id="23608"/>
        <w:bookmarkEnd w:id="23609"/>
        <w:bookmarkEnd w:id="23610"/>
        <w:bookmarkEnd w:id="23611"/>
        <w:bookmarkEnd w:id="23612"/>
        <w:bookmarkEnd w:id="23613"/>
        <w:bookmarkEnd w:id="23614"/>
        <w:bookmarkEnd w:id="23615"/>
        <w:bookmarkEnd w:id="23616"/>
        <w:bookmarkEnd w:id="23617"/>
        <w:bookmarkEnd w:id="23618"/>
        <w:bookmarkEnd w:id="23619"/>
        <w:bookmarkEnd w:id="23620"/>
        <w:bookmarkEnd w:id="23621"/>
        <w:bookmarkEnd w:id="23622"/>
      </w:del>
    </w:p>
    <w:p w14:paraId="1E4A7899" w14:textId="3DB6C99E" w:rsidR="00447CB3" w:rsidDel="003C534B" w:rsidRDefault="00447CB3">
      <w:pPr>
        <w:pStyle w:val="ListParagraph"/>
        <w:rPr>
          <w:del w:id="23623" w:author="Ramasubramani, Hariharan" w:date="2015-07-17T14:53:00Z"/>
        </w:rPr>
        <w:pPrChange w:id="23624" w:author="Ramasubramani, Hariharan" w:date="2015-07-20T17:41:00Z">
          <w:pPr>
            <w:overflowPunct w:val="0"/>
            <w:autoSpaceDE w:val="0"/>
            <w:autoSpaceDN w:val="0"/>
            <w:spacing w:after="60"/>
            <w:ind w:firstLine="0"/>
            <w:textAlignment w:val="baseline"/>
          </w:pPr>
        </w:pPrChange>
      </w:pPr>
      <w:del w:id="23625" w:author="Ramasubramani, Hariharan" w:date="2015-07-17T14:53:00Z">
        <w:r w:rsidDel="003C534B">
          <w:tab/>
        </w:r>
        <w:r w:rsidDel="003C534B">
          <w:tab/>
          <w:delText>Fig: 4.</w:delText>
        </w:r>
      </w:del>
      <w:del w:id="23626" w:author="Ramasubramani, Hariharan" w:date="2015-07-16T15:35:00Z">
        <w:r w:rsidDel="00F1708C">
          <w:delText>b</w:delText>
        </w:r>
      </w:del>
      <w:del w:id="23627" w:author="Ramasubramani, Hariharan" w:date="2015-07-17T14:53:00Z">
        <w:r w:rsidDel="003C534B">
          <w:delText xml:space="preserve"> - Create Record Screen</w:delText>
        </w:r>
        <w:bookmarkStart w:id="23628" w:name="_Toc425234785"/>
        <w:bookmarkStart w:id="23629" w:name="_Toc425238337"/>
        <w:bookmarkStart w:id="23630" w:name="_Toc425239583"/>
        <w:bookmarkStart w:id="23631" w:name="_Toc425240830"/>
        <w:bookmarkStart w:id="23632" w:name="_Toc425242076"/>
        <w:bookmarkStart w:id="23633" w:name="_Toc425243322"/>
        <w:bookmarkStart w:id="23634" w:name="_Toc425244569"/>
        <w:bookmarkStart w:id="23635" w:name="_Toc425245816"/>
        <w:bookmarkStart w:id="23636" w:name="_Toc425247063"/>
        <w:bookmarkStart w:id="23637" w:name="_Toc425248309"/>
        <w:bookmarkStart w:id="23638" w:name="_Toc425249556"/>
        <w:bookmarkStart w:id="23639" w:name="_Toc425250803"/>
        <w:bookmarkStart w:id="23640" w:name="_Toc425252050"/>
        <w:bookmarkStart w:id="23641" w:name="_Toc425252720"/>
        <w:bookmarkStart w:id="23642" w:name="_Toc425253391"/>
        <w:bookmarkStart w:id="23643" w:name="_Toc425256782"/>
        <w:bookmarkStart w:id="23644" w:name="_Toc425276483"/>
        <w:bookmarkStart w:id="23645" w:name="_Toc425342581"/>
        <w:bookmarkStart w:id="23646" w:name="_Toc425349787"/>
        <w:bookmarkStart w:id="23647" w:name="_Toc425352936"/>
        <w:bookmarkStart w:id="23648" w:name="_Toc425353621"/>
        <w:bookmarkStart w:id="23649" w:name="_Toc425787614"/>
        <w:bookmarkStart w:id="23650" w:name="_Toc425788300"/>
        <w:bookmarkStart w:id="23651" w:name="_Toc425788987"/>
        <w:bookmarkStart w:id="23652" w:name="_Toc425789674"/>
        <w:bookmarkStart w:id="23653" w:name="_Toc425790361"/>
        <w:bookmarkStart w:id="23654" w:name="_Toc425794101"/>
        <w:bookmarkStart w:id="23655" w:name="_Toc426385036"/>
        <w:bookmarkStart w:id="23656" w:name="_Toc426386440"/>
        <w:bookmarkStart w:id="23657" w:name="_Toc426387843"/>
        <w:bookmarkStart w:id="23658" w:name="_Toc426389247"/>
        <w:bookmarkStart w:id="23659" w:name="_Toc426390651"/>
        <w:bookmarkStart w:id="23660" w:name="_Toc426392055"/>
        <w:bookmarkStart w:id="23661" w:name="_Toc426393458"/>
        <w:bookmarkStart w:id="23662" w:name="_Toc427825043"/>
        <w:bookmarkStart w:id="23663" w:name="_Toc427852856"/>
        <w:bookmarkStart w:id="23664" w:name="_Toc427855096"/>
        <w:bookmarkStart w:id="23665" w:name="_Toc427857297"/>
        <w:bookmarkEnd w:id="23628"/>
        <w:bookmarkEnd w:id="23629"/>
        <w:bookmarkEnd w:id="23630"/>
        <w:bookmarkEnd w:id="23631"/>
        <w:bookmarkEnd w:id="23632"/>
        <w:bookmarkEnd w:id="23633"/>
        <w:bookmarkEnd w:id="23634"/>
        <w:bookmarkEnd w:id="23635"/>
        <w:bookmarkEnd w:id="23636"/>
        <w:bookmarkEnd w:id="23637"/>
        <w:bookmarkEnd w:id="23638"/>
        <w:bookmarkEnd w:id="23639"/>
        <w:bookmarkEnd w:id="23640"/>
        <w:bookmarkEnd w:id="23641"/>
        <w:bookmarkEnd w:id="23642"/>
        <w:bookmarkEnd w:id="23643"/>
        <w:bookmarkEnd w:id="23644"/>
        <w:bookmarkEnd w:id="23645"/>
        <w:bookmarkEnd w:id="23646"/>
        <w:bookmarkEnd w:id="23647"/>
        <w:bookmarkEnd w:id="23648"/>
        <w:bookmarkEnd w:id="23649"/>
        <w:bookmarkEnd w:id="23650"/>
        <w:bookmarkEnd w:id="23651"/>
        <w:bookmarkEnd w:id="23652"/>
        <w:bookmarkEnd w:id="23653"/>
        <w:bookmarkEnd w:id="23654"/>
        <w:bookmarkEnd w:id="23655"/>
        <w:bookmarkEnd w:id="23656"/>
        <w:bookmarkEnd w:id="23657"/>
        <w:bookmarkEnd w:id="23658"/>
        <w:bookmarkEnd w:id="23659"/>
        <w:bookmarkEnd w:id="23660"/>
        <w:bookmarkEnd w:id="23661"/>
        <w:bookmarkEnd w:id="23662"/>
        <w:bookmarkEnd w:id="23663"/>
        <w:bookmarkEnd w:id="23664"/>
        <w:bookmarkEnd w:id="23665"/>
      </w:del>
    </w:p>
    <w:p w14:paraId="47A4F4A7" w14:textId="209B0298" w:rsidR="00447CB3" w:rsidRPr="00EF1CCB" w:rsidDel="002759DA" w:rsidRDefault="00447CB3">
      <w:pPr>
        <w:pStyle w:val="ListParagraph"/>
        <w:rPr>
          <w:del w:id="23666" w:author="Ramasubramani, Hariharan" w:date="2015-07-17T15:10:00Z"/>
        </w:rPr>
        <w:pPrChange w:id="23667" w:author="Ramasubramani, Hariharan" w:date="2015-07-20T17:41:00Z">
          <w:pPr>
            <w:overflowPunct w:val="0"/>
            <w:autoSpaceDE w:val="0"/>
            <w:autoSpaceDN w:val="0"/>
            <w:spacing w:after="60"/>
            <w:ind w:firstLine="0"/>
            <w:textAlignment w:val="baseline"/>
          </w:pPr>
        </w:pPrChange>
      </w:pPr>
      <w:bookmarkStart w:id="23668" w:name="_Toc425234786"/>
      <w:bookmarkStart w:id="23669" w:name="_Toc425238338"/>
      <w:bookmarkStart w:id="23670" w:name="_Toc425239584"/>
      <w:bookmarkStart w:id="23671" w:name="_Toc425240831"/>
      <w:bookmarkStart w:id="23672" w:name="_Toc425242077"/>
      <w:bookmarkStart w:id="23673" w:name="_Toc425243323"/>
      <w:bookmarkStart w:id="23674" w:name="_Toc425244570"/>
      <w:bookmarkStart w:id="23675" w:name="_Toc425245817"/>
      <w:bookmarkStart w:id="23676" w:name="_Toc425247064"/>
      <w:bookmarkStart w:id="23677" w:name="_Toc425248310"/>
      <w:bookmarkStart w:id="23678" w:name="_Toc425249557"/>
      <w:bookmarkStart w:id="23679" w:name="_Toc425250804"/>
      <w:bookmarkStart w:id="23680" w:name="_Toc425252051"/>
      <w:bookmarkStart w:id="23681" w:name="_Toc425252721"/>
      <w:bookmarkStart w:id="23682" w:name="_Toc425253392"/>
      <w:bookmarkStart w:id="23683" w:name="_Toc425256783"/>
      <w:bookmarkStart w:id="23684" w:name="_Toc425276484"/>
      <w:bookmarkStart w:id="23685" w:name="_Toc425342582"/>
      <w:bookmarkStart w:id="23686" w:name="_Toc425349788"/>
      <w:bookmarkStart w:id="23687" w:name="_Toc425352937"/>
      <w:bookmarkStart w:id="23688" w:name="_Toc425353622"/>
      <w:bookmarkStart w:id="23689" w:name="_Toc425787615"/>
      <w:bookmarkStart w:id="23690" w:name="_Toc425788301"/>
      <w:bookmarkStart w:id="23691" w:name="_Toc425788988"/>
      <w:bookmarkStart w:id="23692" w:name="_Toc425789675"/>
      <w:bookmarkStart w:id="23693" w:name="_Toc425790362"/>
      <w:bookmarkStart w:id="23694" w:name="_Toc425794102"/>
      <w:bookmarkStart w:id="23695" w:name="_Toc426385037"/>
      <w:bookmarkStart w:id="23696" w:name="_Toc426386441"/>
      <w:bookmarkStart w:id="23697" w:name="_Toc426387844"/>
      <w:bookmarkStart w:id="23698" w:name="_Toc426389248"/>
      <w:bookmarkStart w:id="23699" w:name="_Toc426390652"/>
      <w:bookmarkStart w:id="23700" w:name="_Toc426392056"/>
      <w:bookmarkStart w:id="23701" w:name="_Toc426393459"/>
      <w:bookmarkStart w:id="23702" w:name="_Toc427825044"/>
      <w:bookmarkStart w:id="23703" w:name="_Toc427852857"/>
      <w:bookmarkStart w:id="23704" w:name="_Toc427855097"/>
      <w:bookmarkStart w:id="23705" w:name="_Toc427857298"/>
      <w:bookmarkEnd w:id="23668"/>
      <w:bookmarkEnd w:id="23669"/>
      <w:bookmarkEnd w:id="23670"/>
      <w:bookmarkEnd w:id="23671"/>
      <w:bookmarkEnd w:id="23672"/>
      <w:bookmarkEnd w:id="23673"/>
      <w:bookmarkEnd w:id="23674"/>
      <w:bookmarkEnd w:id="23675"/>
      <w:bookmarkEnd w:id="23676"/>
      <w:bookmarkEnd w:id="23677"/>
      <w:bookmarkEnd w:id="23678"/>
      <w:bookmarkEnd w:id="23679"/>
      <w:bookmarkEnd w:id="23680"/>
      <w:bookmarkEnd w:id="23681"/>
      <w:bookmarkEnd w:id="23682"/>
      <w:bookmarkEnd w:id="23683"/>
      <w:bookmarkEnd w:id="23684"/>
      <w:bookmarkEnd w:id="23685"/>
      <w:bookmarkEnd w:id="23686"/>
      <w:bookmarkEnd w:id="23687"/>
      <w:bookmarkEnd w:id="23688"/>
      <w:bookmarkEnd w:id="23689"/>
      <w:bookmarkEnd w:id="23690"/>
      <w:bookmarkEnd w:id="23691"/>
      <w:bookmarkEnd w:id="23692"/>
      <w:bookmarkEnd w:id="23693"/>
      <w:bookmarkEnd w:id="23694"/>
      <w:bookmarkEnd w:id="23695"/>
      <w:bookmarkEnd w:id="23696"/>
      <w:bookmarkEnd w:id="23697"/>
      <w:bookmarkEnd w:id="23698"/>
      <w:bookmarkEnd w:id="23699"/>
      <w:bookmarkEnd w:id="23700"/>
      <w:bookmarkEnd w:id="23701"/>
      <w:bookmarkEnd w:id="23702"/>
      <w:bookmarkEnd w:id="23703"/>
      <w:bookmarkEnd w:id="23704"/>
      <w:bookmarkEnd w:id="23705"/>
    </w:p>
    <w:p w14:paraId="0BDFB2AC" w14:textId="5E9F9783" w:rsidR="004E64E3" w:rsidRPr="00CB367C" w:rsidDel="003C534B" w:rsidRDefault="00565F9C">
      <w:pPr>
        <w:pStyle w:val="ListParagraph"/>
        <w:rPr>
          <w:del w:id="23706" w:author="Ramasubramani, Hariharan" w:date="2015-07-17T14:54:00Z"/>
        </w:rPr>
        <w:pPrChange w:id="23707" w:author="Ramasubramani, Hariharan" w:date="2015-07-20T17:41:00Z">
          <w:pPr>
            <w:pStyle w:val="BlockComment"/>
          </w:pPr>
        </w:pPrChange>
      </w:pPr>
      <w:del w:id="23708" w:author="Ramasubramani, Hariharan" w:date="2015-07-17T14:54:00Z">
        <w:r w:rsidRPr="00CB367C" w:rsidDel="003C534B">
          <w:delText xml:space="preserve">After selecting Create Record from the Main Navigation Records Screen (Fig: </w:delText>
        </w:r>
      </w:del>
      <w:del w:id="23709" w:author="Ramasubramani, Hariharan" w:date="2015-07-15T16:38:00Z">
        <w:r w:rsidR="006A4F8A" w:rsidRPr="00CB367C" w:rsidDel="00005EAC">
          <w:delText>1</w:delText>
        </w:r>
      </w:del>
      <w:del w:id="23710" w:author="Ramasubramani, Hariharan" w:date="2015-07-17T14:54:00Z">
        <w:r w:rsidR="006A4F8A" w:rsidRPr="00CB367C" w:rsidDel="003C534B">
          <w:delText>.b</w:delText>
        </w:r>
        <w:r w:rsidRPr="00CB367C" w:rsidDel="003C534B">
          <w:delText xml:space="preserve">), the Create Record Screen is </w:delText>
        </w:r>
        <w:r w:rsidR="006A3D27" w:rsidRPr="00CB367C" w:rsidDel="003C534B">
          <w:delText>displayed.</w:delText>
        </w:r>
        <w:bookmarkStart w:id="23711" w:name="_Toc425234787"/>
        <w:bookmarkStart w:id="23712" w:name="_Toc425238339"/>
        <w:bookmarkStart w:id="23713" w:name="_Toc425239585"/>
        <w:bookmarkStart w:id="23714" w:name="_Toc425240832"/>
        <w:bookmarkStart w:id="23715" w:name="_Toc425242078"/>
        <w:bookmarkStart w:id="23716" w:name="_Toc425243324"/>
        <w:bookmarkStart w:id="23717" w:name="_Toc425244571"/>
        <w:bookmarkStart w:id="23718" w:name="_Toc425245818"/>
        <w:bookmarkStart w:id="23719" w:name="_Toc425247065"/>
        <w:bookmarkStart w:id="23720" w:name="_Toc425248311"/>
        <w:bookmarkStart w:id="23721" w:name="_Toc425249558"/>
        <w:bookmarkStart w:id="23722" w:name="_Toc425250805"/>
        <w:bookmarkStart w:id="23723" w:name="_Toc425252052"/>
        <w:bookmarkStart w:id="23724" w:name="_Toc425252722"/>
        <w:bookmarkStart w:id="23725" w:name="_Toc425253393"/>
        <w:bookmarkStart w:id="23726" w:name="_Toc425256784"/>
        <w:bookmarkStart w:id="23727" w:name="_Toc425276485"/>
        <w:bookmarkStart w:id="23728" w:name="_Toc425342583"/>
        <w:bookmarkStart w:id="23729" w:name="_Toc425349789"/>
        <w:bookmarkStart w:id="23730" w:name="_Toc425352938"/>
        <w:bookmarkStart w:id="23731" w:name="_Toc425353623"/>
        <w:bookmarkStart w:id="23732" w:name="_Toc425787616"/>
        <w:bookmarkStart w:id="23733" w:name="_Toc425788302"/>
        <w:bookmarkStart w:id="23734" w:name="_Toc425788989"/>
        <w:bookmarkStart w:id="23735" w:name="_Toc425789676"/>
        <w:bookmarkStart w:id="23736" w:name="_Toc425790363"/>
        <w:bookmarkStart w:id="23737" w:name="_Toc425794103"/>
        <w:bookmarkStart w:id="23738" w:name="_Toc426385038"/>
        <w:bookmarkStart w:id="23739" w:name="_Toc426386442"/>
        <w:bookmarkStart w:id="23740" w:name="_Toc426387845"/>
        <w:bookmarkStart w:id="23741" w:name="_Toc426389249"/>
        <w:bookmarkStart w:id="23742" w:name="_Toc426390653"/>
        <w:bookmarkStart w:id="23743" w:name="_Toc426392057"/>
        <w:bookmarkStart w:id="23744" w:name="_Toc426393460"/>
        <w:bookmarkStart w:id="23745" w:name="_Toc427825045"/>
        <w:bookmarkStart w:id="23746" w:name="_Toc427852858"/>
        <w:bookmarkStart w:id="23747" w:name="_Toc427855098"/>
        <w:bookmarkStart w:id="23748" w:name="_Toc427857299"/>
        <w:bookmarkEnd w:id="23711"/>
        <w:bookmarkEnd w:id="23712"/>
        <w:bookmarkEnd w:id="23713"/>
        <w:bookmarkEnd w:id="23714"/>
        <w:bookmarkEnd w:id="23715"/>
        <w:bookmarkEnd w:id="23716"/>
        <w:bookmarkEnd w:id="23717"/>
        <w:bookmarkEnd w:id="23718"/>
        <w:bookmarkEnd w:id="23719"/>
        <w:bookmarkEnd w:id="23720"/>
        <w:bookmarkEnd w:id="23721"/>
        <w:bookmarkEnd w:id="23722"/>
        <w:bookmarkEnd w:id="23723"/>
        <w:bookmarkEnd w:id="23724"/>
        <w:bookmarkEnd w:id="23725"/>
        <w:bookmarkEnd w:id="23726"/>
        <w:bookmarkEnd w:id="23727"/>
        <w:bookmarkEnd w:id="23728"/>
        <w:bookmarkEnd w:id="23729"/>
        <w:bookmarkEnd w:id="23730"/>
        <w:bookmarkEnd w:id="23731"/>
        <w:bookmarkEnd w:id="23732"/>
        <w:bookmarkEnd w:id="23733"/>
        <w:bookmarkEnd w:id="23734"/>
        <w:bookmarkEnd w:id="23735"/>
        <w:bookmarkEnd w:id="23736"/>
        <w:bookmarkEnd w:id="23737"/>
        <w:bookmarkEnd w:id="23738"/>
        <w:bookmarkEnd w:id="23739"/>
        <w:bookmarkEnd w:id="23740"/>
        <w:bookmarkEnd w:id="23741"/>
        <w:bookmarkEnd w:id="23742"/>
        <w:bookmarkEnd w:id="23743"/>
        <w:bookmarkEnd w:id="23744"/>
        <w:bookmarkEnd w:id="23745"/>
        <w:bookmarkEnd w:id="23746"/>
        <w:bookmarkEnd w:id="23747"/>
        <w:bookmarkEnd w:id="23748"/>
      </w:del>
    </w:p>
    <w:p w14:paraId="3C05CDCE" w14:textId="73D22705" w:rsidR="009749C5" w:rsidRPr="00CB367C" w:rsidDel="00BD2F15" w:rsidRDefault="004E64E3">
      <w:pPr>
        <w:pStyle w:val="ListParagraph"/>
        <w:rPr>
          <w:del w:id="23749" w:author="Ramasubramani, Hariharan" w:date="2015-07-16T16:54:00Z"/>
        </w:rPr>
        <w:pPrChange w:id="23750" w:author="Ramasubramani, Hariharan" w:date="2015-07-20T17:41:00Z">
          <w:pPr>
            <w:pStyle w:val="BlockComment"/>
          </w:pPr>
        </w:pPrChange>
      </w:pPr>
      <w:del w:id="23751" w:author="Ramasubramani, Hariharan" w:date="2015-07-17T10:02:00Z">
        <w:r w:rsidRPr="00CB367C" w:rsidDel="006F6FBB">
          <w:delText>If values are selected from the Classification drop-down, the Sub-Classification values will be filtered based on the Classification value</w:delText>
        </w:r>
        <w:r w:rsidR="00B253BE" w:rsidRPr="00CB367C" w:rsidDel="006F6FBB">
          <w:delText>s</w:delText>
        </w:r>
        <w:r w:rsidRPr="00CB367C" w:rsidDel="006F6FBB">
          <w:delText>.  If values are selected from the Sub-Classifiaction drop-down prior to choosing values in the Classification drop-down, values in the Classification drop-down will be filtered based on the Sub-Classification values chosen.</w:delText>
        </w:r>
      </w:del>
      <w:del w:id="23752" w:author="Ramasubramani, Hariharan" w:date="2015-07-16T16:54:00Z">
        <w:r w:rsidR="006A3D27" w:rsidRPr="00CB367C" w:rsidDel="00BD2F15">
          <w:delText xml:space="preserve">  </w:delText>
        </w:r>
        <w:bookmarkStart w:id="23753" w:name="_Toc425234788"/>
        <w:bookmarkStart w:id="23754" w:name="_Toc425238340"/>
        <w:bookmarkStart w:id="23755" w:name="_Toc425239586"/>
        <w:bookmarkStart w:id="23756" w:name="_Toc425240833"/>
        <w:bookmarkStart w:id="23757" w:name="_Toc425242079"/>
        <w:bookmarkStart w:id="23758" w:name="_Toc425243325"/>
        <w:bookmarkStart w:id="23759" w:name="_Toc425244572"/>
        <w:bookmarkStart w:id="23760" w:name="_Toc425245819"/>
        <w:bookmarkStart w:id="23761" w:name="_Toc425247066"/>
        <w:bookmarkStart w:id="23762" w:name="_Toc425248312"/>
        <w:bookmarkStart w:id="23763" w:name="_Toc425249559"/>
        <w:bookmarkStart w:id="23764" w:name="_Toc425250806"/>
        <w:bookmarkStart w:id="23765" w:name="_Toc425252053"/>
        <w:bookmarkStart w:id="23766" w:name="_Toc425252723"/>
        <w:bookmarkStart w:id="23767" w:name="_Toc425253394"/>
        <w:bookmarkStart w:id="23768" w:name="_Toc425256785"/>
        <w:bookmarkStart w:id="23769" w:name="_Toc425276486"/>
        <w:bookmarkStart w:id="23770" w:name="_Toc425342584"/>
        <w:bookmarkStart w:id="23771" w:name="_Toc425349790"/>
        <w:bookmarkStart w:id="23772" w:name="_Toc425352939"/>
        <w:bookmarkStart w:id="23773" w:name="_Toc425353624"/>
        <w:bookmarkStart w:id="23774" w:name="_Toc425787617"/>
        <w:bookmarkStart w:id="23775" w:name="_Toc425788303"/>
        <w:bookmarkStart w:id="23776" w:name="_Toc425788990"/>
        <w:bookmarkStart w:id="23777" w:name="_Toc425789677"/>
        <w:bookmarkStart w:id="23778" w:name="_Toc425790364"/>
        <w:bookmarkStart w:id="23779" w:name="_Toc425794104"/>
        <w:bookmarkStart w:id="23780" w:name="_Toc426385039"/>
        <w:bookmarkStart w:id="23781" w:name="_Toc426386443"/>
        <w:bookmarkStart w:id="23782" w:name="_Toc426387846"/>
        <w:bookmarkStart w:id="23783" w:name="_Toc426389250"/>
        <w:bookmarkStart w:id="23784" w:name="_Toc426390654"/>
        <w:bookmarkStart w:id="23785" w:name="_Toc426392058"/>
        <w:bookmarkStart w:id="23786" w:name="_Toc426393461"/>
        <w:bookmarkStart w:id="23787" w:name="_Toc427825046"/>
        <w:bookmarkStart w:id="23788" w:name="_Toc427852859"/>
        <w:bookmarkStart w:id="23789" w:name="_Toc427855099"/>
        <w:bookmarkStart w:id="23790" w:name="_Toc427857300"/>
        <w:bookmarkEnd w:id="23753"/>
        <w:bookmarkEnd w:id="23754"/>
        <w:bookmarkEnd w:id="23755"/>
        <w:bookmarkEnd w:id="23756"/>
        <w:bookmarkEnd w:id="23757"/>
        <w:bookmarkEnd w:id="23758"/>
        <w:bookmarkEnd w:id="23759"/>
        <w:bookmarkEnd w:id="23760"/>
        <w:bookmarkEnd w:id="23761"/>
        <w:bookmarkEnd w:id="23762"/>
        <w:bookmarkEnd w:id="23763"/>
        <w:bookmarkEnd w:id="23764"/>
        <w:bookmarkEnd w:id="23765"/>
        <w:bookmarkEnd w:id="23766"/>
        <w:bookmarkEnd w:id="23767"/>
        <w:bookmarkEnd w:id="23768"/>
        <w:bookmarkEnd w:id="23769"/>
        <w:bookmarkEnd w:id="23770"/>
        <w:bookmarkEnd w:id="23771"/>
        <w:bookmarkEnd w:id="23772"/>
        <w:bookmarkEnd w:id="23773"/>
        <w:bookmarkEnd w:id="23774"/>
        <w:bookmarkEnd w:id="23775"/>
        <w:bookmarkEnd w:id="23776"/>
        <w:bookmarkEnd w:id="23777"/>
        <w:bookmarkEnd w:id="23778"/>
        <w:bookmarkEnd w:id="23779"/>
        <w:bookmarkEnd w:id="23780"/>
        <w:bookmarkEnd w:id="23781"/>
        <w:bookmarkEnd w:id="23782"/>
        <w:bookmarkEnd w:id="23783"/>
        <w:bookmarkEnd w:id="23784"/>
        <w:bookmarkEnd w:id="23785"/>
        <w:bookmarkEnd w:id="23786"/>
        <w:bookmarkEnd w:id="23787"/>
        <w:bookmarkEnd w:id="23788"/>
        <w:bookmarkEnd w:id="23789"/>
        <w:bookmarkEnd w:id="23790"/>
      </w:del>
    </w:p>
    <w:p w14:paraId="60013670" w14:textId="0B326070" w:rsidR="003D3BB7" w:rsidRPr="00CB367C" w:rsidDel="00E10760" w:rsidRDefault="00565F9C">
      <w:pPr>
        <w:pStyle w:val="ListParagraph"/>
        <w:rPr>
          <w:del w:id="23791" w:author="Ramasubramani, Hariharan" w:date="2015-07-16T16:59:00Z"/>
        </w:rPr>
        <w:pPrChange w:id="23792" w:author="Ramasubramani, Hariharan" w:date="2015-07-20T17:41:00Z">
          <w:pPr>
            <w:pStyle w:val="BlockComment"/>
          </w:pPr>
        </w:pPrChange>
      </w:pPr>
      <w:del w:id="23793" w:author="Ramasubramani, Hariharan" w:date="2015-07-17T14:55:00Z">
        <w:r w:rsidRPr="00CB367C" w:rsidDel="003C534B">
          <w:delText xml:space="preserve">Clicking Save will </w:delText>
        </w:r>
      </w:del>
      <w:del w:id="23794" w:author="Ramasubramani, Hariharan" w:date="2015-07-16T16:01:00Z">
        <w:r w:rsidRPr="00CB367C" w:rsidDel="00424F1B">
          <w:delText>save</w:delText>
        </w:r>
      </w:del>
      <w:del w:id="23795" w:author="Ramasubramani, Hariharan" w:date="2015-07-17T14:55:00Z">
        <w:r w:rsidRPr="00CB367C" w:rsidDel="003C534B">
          <w:delText xml:space="preserve"> </w:delText>
        </w:r>
      </w:del>
      <w:del w:id="23796" w:author="Ramasubramani, Hariharan" w:date="2015-07-16T16:02:00Z">
        <w:r w:rsidRPr="00CB367C" w:rsidDel="00424F1B">
          <w:delText xml:space="preserve">the </w:delText>
        </w:r>
      </w:del>
      <w:del w:id="23797" w:author="Ramasubramani, Hariharan" w:date="2015-07-17T14:55:00Z">
        <w:r w:rsidRPr="00CB367C" w:rsidDel="003C534B">
          <w:delText>Record information</w:delText>
        </w:r>
      </w:del>
      <w:del w:id="23798" w:author="Ramasubramani, Hariharan" w:date="2015-07-15T16:41:00Z">
        <w:r w:rsidRPr="00CB367C" w:rsidDel="00CF17DC">
          <w:delText xml:space="preserve"> and return the User to the Main Navigation Records Screen</w:delText>
        </w:r>
      </w:del>
      <w:del w:id="23799" w:author="Ramasubramani, Hariharan" w:date="2015-07-16T15:58:00Z">
        <w:r w:rsidRPr="00CB367C" w:rsidDel="009749C5">
          <w:delText xml:space="preserve">.  </w:delText>
        </w:r>
      </w:del>
      <w:bookmarkStart w:id="23800" w:name="_Toc425234789"/>
      <w:bookmarkStart w:id="23801" w:name="_Toc425238341"/>
      <w:bookmarkStart w:id="23802" w:name="_Toc425239587"/>
      <w:bookmarkStart w:id="23803" w:name="_Toc425240834"/>
      <w:bookmarkStart w:id="23804" w:name="_Toc425242080"/>
      <w:bookmarkStart w:id="23805" w:name="_Toc425243326"/>
      <w:bookmarkStart w:id="23806" w:name="_Toc425244573"/>
      <w:bookmarkStart w:id="23807" w:name="_Toc425245820"/>
      <w:bookmarkStart w:id="23808" w:name="_Toc425247067"/>
      <w:bookmarkStart w:id="23809" w:name="_Toc425248313"/>
      <w:bookmarkStart w:id="23810" w:name="_Toc425249560"/>
      <w:bookmarkStart w:id="23811" w:name="_Toc425250807"/>
      <w:bookmarkStart w:id="23812" w:name="_Toc425252054"/>
      <w:bookmarkStart w:id="23813" w:name="_Toc425252724"/>
      <w:bookmarkStart w:id="23814" w:name="_Toc425253395"/>
      <w:bookmarkStart w:id="23815" w:name="_Toc425256786"/>
      <w:bookmarkStart w:id="23816" w:name="_Toc425276487"/>
      <w:bookmarkStart w:id="23817" w:name="_Toc425342585"/>
      <w:bookmarkStart w:id="23818" w:name="_Toc425349791"/>
      <w:bookmarkStart w:id="23819" w:name="_Toc425352940"/>
      <w:bookmarkStart w:id="23820" w:name="_Toc425353625"/>
      <w:bookmarkStart w:id="23821" w:name="_Toc425787618"/>
      <w:bookmarkStart w:id="23822" w:name="_Toc425788304"/>
      <w:bookmarkStart w:id="23823" w:name="_Toc425788991"/>
      <w:bookmarkStart w:id="23824" w:name="_Toc425789678"/>
      <w:bookmarkStart w:id="23825" w:name="_Toc425790365"/>
      <w:bookmarkStart w:id="23826" w:name="_Toc425794105"/>
      <w:bookmarkStart w:id="23827" w:name="_Toc426385040"/>
      <w:bookmarkStart w:id="23828" w:name="_Toc426386444"/>
      <w:bookmarkStart w:id="23829" w:name="_Toc426387847"/>
      <w:bookmarkStart w:id="23830" w:name="_Toc426389251"/>
      <w:bookmarkStart w:id="23831" w:name="_Toc426390655"/>
      <w:bookmarkStart w:id="23832" w:name="_Toc426392059"/>
      <w:bookmarkStart w:id="23833" w:name="_Toc426393462"/>
      <w:bookmarkStart w:id="23834" w:name="_Toc427825047"/>
      <w:bookmarkStart w:id="23835" w:name="_Toc427852860"/>
      <w:bookmarkStart w:id="23836" w:name="_Toc427855100"/>
      <w:bookmarkStart w:id="23837" w:name="_Toc427857301"/>
      <w:bookmarkEnd w:id="23800"/>
      <w:bookmarkEnd w:id="23801"/>
      <w:bookmarkEnd w:id="23802"/>
      <w:bookmarkEnd w:id="23803"/>
      <w:bookmarkEnd w:id="23804"/>
      <w:bookmarkEnd w:id="23805"/>
      <w:bookmarkEnd w:id="23806"/>
      <w:bookmarkEnd w:id="23807"/>
      <w:bookmarkEnd w:id="23808"/>
      <w:bookmarkEnd w:id="23809"/>
      <w:bookmarkEnd w:id="23810"/>
      <w:bookmarkEnd w:id="23811"/>
      <w:bookmarkEnd w:id="23812"/>
      <w:bookmarkEnd w:id="23813"/>
      <w:bookmarkEnd w:id="23814"/>
      <w:bookmarkEnd w:id="23815"/>
      <w:bookmarkEnd w:id="23816"/>
      <w:bookmarkEnd w:id="23817"/>
      <w:bookmarkEnd w:id="23818"/>
      <w:bookmarkEnd w:id="23819"/>
      <w:bookmarkEnd w:id="23820"/>
      <w:bookmarkEnd w:id="23821"/>
      <w:bookmarkEnd w:id="23822"/>
      <w:bookmarkEnd w:id="23823"/>
      <w:bookmarkEnd w:id="23824"/>
      <w:bookmarkEnd w:id="23825"/>
      <w:bookmarkEnd w:id="23826"/>
      <w:bookmarkEnd w:id="23827"/>
      <w:bookmarkEnd w:id="23828"/>
      <w:bookmarkEnd w:id="23829"/>
      <w:bookmarkEnd w:id="23830"/>
      <w:bookmarkEnd w:id="23831"/>
      <w:bookmarkEnd w:id="23832"/>
      <w:bookmarkEnd w:id="23833"/>
      <w:bookmarkEnd w:id="23834"/>
      <w:bookmarkEnd w:id="23835"/>
      <w:bookmarkEnd w:id="23836"/>
      <w:bookmarkEnd w:id="23837"/>
    </w:p>
    <w:p w14:paraId="21079D4C" w14:textId="28A50103" w:rsidR="0011111B" w:rsidRPr="00CB367C" w:rsidDel="003C534B" w:rsidRDefault="0011111B">
      <w:pPr>
        <w:pStyle w:val="ListParagraph"/>
        <w:rPr>
          <w:del w:id="23838" w:author="Ramasubramani, Hariharan" w:date="2015-07-17T14:55:00Z"/>
        </w:rPr>
        <w:pPrChange w:id="23839" w:author="Ramasubramani, Hariharan" w:date="2015-07-20T17:41:00Z">
          <w:pPr>
            <w:pStyle w:val="BlockComment"/>
          </w:pPr>
        </w:pPrChange>
      </w:pPr>
      <w:del w:id="23840" w:author="Ramasubramani, Hariharan" w:date="2015-07-17T14:55:00Z">
        <w:r w:rsidRPr="00CB367C" w:rsidDel="003C534B">
          <w:delText>If Cancel is clicked and there are any unsaved changes an alert will displayed.</w:delText>
        </w:r>
        <w:bookmarkStart w:id="23841" w:name="_Toc425234790"/>
        <w:bookmarkStart w:id="23842" w:name="_Toc425238342"/>
        <w:bookmarkStart w:id="23843" w:name="_Toc425239588"/>
        <w:bookmarkStart w:id="23844" w:name="_Toc425240835"/>
        <w:bookmarkStart w:id="23845" w:name="_Toc425242081"/>
        <w:bookmarkStart w:id="23846" w:name="_Toc425243327"/>
        <w:bookmarkStart w:id="23847" w:name="_Toc425244574"/>
        <w:bookmarkStart w:id="23848" w:name="_Toc425245821"/>
        <w:bookmarkStart w:id="23849" w:name="_Toc425247068"/>
        <w:bookmarkStart w:id="23850" w:name="_Toc425248314"/>
        <w:bookmarkStart w:id="23851" w:name="_Toc425249561"/>
        <w:bookmarkStart w:id="23852" w:name="_Toc425250808"/>
        <w:bookmarkStart w:id="23853" w:name="_Toc425252055"/>
        <w:bookmarkStart w:id="23854" w:name="_Toc425252725"/>
        <w:bookmarkStart w:id="23855" w:name="_Toc425253396"/>
        <w:bookmarkStart w:id="23856" w:name="_Toc425256787"/>
        <w:bookmarkStart w:id="23857" w:name="_Toc425276488"/>
        <w:bookmarkStart w:id="23858" w:name="_Toc425342586"/>
        <w:bookmarkStart w:id="23859" w:name="_Toc425349792"/>
        <w:bookmarkStart w:id="23860" w:name="_Toc425352941"/>
        <w:bookmarkStart w:id="23861" w:name="_Toc425353626"/>
        <w:bookmarkStart w:id="23862" w:name="_Toc425787619"/>
        <w:bookmarkStart w:id="23863" w:name="_Toc425788305"/>
        <w:bookmarkStart w:id="23864" w:name="_Toc425788992"/>
        <w:bookmarkStart w:id="23865" w:name="_Toc425789679"/>
        <w:bookmarkStart w:id="23866" w:name="_Toc425790366"/>
        <w:bookmarkStart w:id="23867" w:name="_Toc425794106"/>
        <w:bookmarkStart w:id="23868" w:name="_Toc426385041"/>
        <w:bookmarkStart w:id="23869" w:name="_Toc426386445"/>
        <w:bookmarkStart w:id="23870" w:name="_Toc426387848"/>
        <w:bookmarkStart w:id="23871" w:name="_Toc426389252"/>
        <w:bookmarkStart w:id="23872" w:name="_Toc426390656"/>
        <w:bookmarkStart w:id="23873" w:name="_Toc426392060"/>
        <w:bookmarkStart w:id="23874" w:name="_Toc426393463"/>
        <w:bookmarkStart w:id="23875" w:name="_Toc427825048"/>
        <w:bookmarkStart w:id="23876" w:name="_Toc427852861"/>
        <w:bookmarkStart w:id="23877" w:name="_Toc427855101"/>
        <w:bookmarkStart w:id="23878" w:name="_Toc427857302"/>
        <w:bookmarkEnd w:id="23841"/>
        <w:bookmarkEnd w:id="23842"/>
        <w:bookmarkEnd w:id="23843"/>
        <w:bookmarkEnd w:id="23844"/>
        <w:bookmarkEnd w:id="23845"/>
        <w:bookmarkEnd w:id="23846"/>
        <w:bookmarkEnd w:id="23847"/>
        <w:bookmarkEnd w:id="23848"/>
        <w:bookmarkEnd w:id="23849"/>
        <w:bookmarkEnd w:id="23850"/>
        <w:bookmarkEnd w:id="23851"/>
        <w:bookmarkEnd w:id="23852"/>
        <w:bookmarkEnd w:id="23853"/>
        <w:bookmarkEnd w:id="23854"/>
        <w:bookmarkEnd w:id="23855"/>
        <w:bookmarkEnd w:id="23856"/>
        <w:bookmarkEnd w:id="23857"/>
        <w:bookmarkEnd w:id="23858"/>
        <w:bookmarkEnd w:id="23859"/>
        <w:bookmarkEnd w:id="23860"/>
        <w:bookmarkEnd w:id="23861"/>
        <w:bookmarkEnd w:id="23862"/>
        <w:bookmarkEnd w:id="23863"/>
        <w:bookmarkEnd w:id="23864"/>
        <w:bookmarkEnd w:id="23865"/>
        <w:bookmarkEnd w:id="23866"/>
        <w:bookmarkEnd w:id="23867"/>
        <w:bookmarkEnd w:id="23868"/>
        <w:bookmarkEnd w:id="23869"/>
        <w:bookmarkEnd w:id="23870"/>
        <w:bookmarkEnd w:id="23871"/>
        <w:bookmarkEnd w:id="23872"/>
        <w:bookmarkEnd w:id="23873"/>
        <w:bookmarkEnd w:id="23874"/>
        <w:bookmarkEnd w:id="23875"/>
        <w:bookmarkEnd w:id="23876"/>
        <w:bookmarkEnd w:id="23877"/>
        <w:bookmarkEnd w:id="23878"/>
      </w:del>
    </w:p>
    <w:p w14:paraId="2C579501" w14:textId="625B83D9" w:rsidR="000331E9" w:rsidRPr="00CB367C" w:rsidDel="003C534B" w:rsidRDefault="000331E9">
      <w:pPr>
        <w:pStyle w:val="ListParagraph"/>
        <w:rPr>
          <w:del w:id="23879" w:author="Ramasubramani, Hariharan" w:date="2015-07-17T14:55:00Z"/>
        </w:rPr>
        <w:pPrChange w:id="23880" w:author="Ramasubramani, Hariharan" w:date="2015-07-20T17:41:00Z">
          <w:pPr>
            <w:pStyle w:val="BlockComment"/>
          </w:pPr>
        </w:pPrChange>
      </w:pPr>
      <w:del w:id="23881" w:author="Ramasubramani, Hariharan" w:date="2015-07-17T14:55:00Z">
        <w:r w:rsidRPr="00CB367C" w:rsidDel="003C534B">
          <w:delText>Fields denoted with an ‘*’ are required.</w:delText>
        </w:r>
        <w:bookmarkStart w:id="23882" w:name="_Toc425234791"/>
        <w:bookmarkStart w:id="23883" w:name="_Toc425238343"/>
        <w:bookmarkStart w:id="23884" w:name="_Toc425239589"/>
        <w:bookmarkStart w:id="23885" w:name="_Toc425240836"/>
        <w:bookmarkStart w:id="23886" w:name="_Toc425242082"/>
        <w:bookmarkStart w:id="23887" w:name="_Toc425243328"/>
        <w:bookmarkStart w:id="23888" w:name="_Toc425244575"/>
        <w:bookmarkStart w:id="23889" w:name="_Toc425245822"/>
        <w:bookmarkStart w:id="23890" w:name="_Toc425247069"/>
        <w:bookmarkStart w:id="23891" w:name="_Toc425248315"/>
        <w:bookmarkStart w:id="23892" w:name="_Toc425249562"/>
        <w:bookmarkStart w:id="23893" w:name="_Toc425250809"/>
        <w:bookmarkStart w:id="23894" w:name="_Toc425252056"/>
        <w:bookmarkStart w:id="23895" w:name="_Toc425252726"/>
        <w:bookmarkStart w:id="23896" w:name="_Toc425253397"/>
        <w:bookmarkStart w:id="23897" w:name="_Toc425256788"/>
        <w:bookmarkStart w:id="23898" w:name="_Toc425276489"/>
        <w:bookmarkStart w:id="23899" w:name="_Toc425342587"/>
        <w:bookmarkStart w:id="23900" w:name="_Toc425349793"/>
        <w:bookmarkStart w:id="23901" w:name="_Toc425352942"/>
        <w:bookmarkStart w:id="23902" w:name="_Toc425353627"/>
        <w:bookmarkStart w:id="23903" w:name="_Toc425787620"/>
        <w:bookmarkStart w:id="23904" w:name="_Toc425788306"/>
        <w:bookmarkStart w:id="23905" w:name="_Toc425788993"/>
        <w:bookmarkStart w:id="23906" w:name="_Toc425789680"/>
        <w:bookmarkStart w:id="23907" w:name="_Toc425790367"/>
        <w:bookmarkStart w:id="23908" w:name="_Toc425794107"/>
        <w:bookmarkStart w:id="23909" w:name="_Toc426385042"/>
        <w:bookmarkStart w:id="23910" w:name="_Toc426386446"/>
        <w:bookmarkStart w:id="23911" w:name="_Toc426387849"/>
        <w:bookmarkStart w:id="23912" w:name="_Toc426389253"/>
        <w:bookmarkStart w:id="23913" w:name="_Toc426390657"/>
        <w:bookmarkStart w:id="23914" w:name="_Toc426392061"/>
        <w:bookmarkStart w:id="23915" w:name="_Toc426393464"/>
        <w:bookmarkStart w:id="23916" w:name="_Toc427825049"/>
        <w:bookmarkStart w:id="23917" w:name="_Toc427852862"/>
        <w:bookmarkStart w:id="23918" w:name="_Toc427855102"/>
        <w:bookmarkStart w:id="23919" w:name="_Toc427857303"/>
        <w:bookmarkEnd w:id="23882"/>
        <w:bookmarkEnd w:id="23883"/>
        <w:bookmarkEnd w:id="23884"/>
        <w:bookmarkEnd w:id="23885"/>
        <w:bookmarkEnd w:id="23886"/>
        <w:bookmarkEnd w:id="23887"/>
        <w:bookmarkEnd w:id="23888"/>
        <w:bookmarkEnd w:id="23889"/>
        <w:bookmarkEnd w:id="23890"/>
        <w:bookmarkEnd w:id="23891"/>
        <w:bookmarkEnd w:id="23892"/>
        <w:bookmarkEnd w:id="23893"/>
        <w:bookmarkEnd w:id="23894"/>
        <w:bookmarkEnd w:id="23895"/>
        <w:bookmarkEnd w:id="23896"/>
        <w:bookmarkEnd w:id="23897"/>
        <w:bookmarkEnd w:id="23898"/>
        <w:bookmarkEnd w:id="23899"/>
        <w:bookmarkEnd w:id="23900"/>
        <w:bookmarkEnd w:id="23901"/>
        <w:bookmarkEnd w:id="23902"/>
        <w:bookmarkEnd w:id="23903"/>
        <w:bookmarkEnd w:id="23904"/>
        <w:bookmarkEnd w:id="23905"/>
        <w:bookmarkEnd w:id="23906"/>
        <w:bookmarkEnd w:id="23907"/>
        <w:bookmarkEnd w:id="23908"/>
        <w:bookmarkEnd w:id="23909"/>
        <w:bookmarkEnd w:id="23910"/>
        <w:bookmarkEnd w:id="23911"/>
        <w:bookmarkEnd w:id="23912"/>
        <w:bookmarkEnd w:id="23913"/>
        <w:bookmarkEnd w:id="23914"/>
        <w:bookmarkEnd w:id="23915"/>
        <w:bookmarkEnd w:id="23916"/>
        <w:bookmarkEnd w:id="23917"/>
        <w:bookmarkEnd w:id="23918"/>
        <w:bookmarkEnd w:id="23919"/>
      </w:del>
    </w:p>
    <w:p w14:paraId="16DAA703" w14:textId="75BF4A7F" w:rsidR="00F1708C" w:rsidDel="002759DA" w:rsidRDefault="00F1708C">
      <w:pPr>
        <w:pStyle w:val="ListParagraph"/>
        <w:rPr>
          <w:del w:id="23920" w:author="Ramasubramani, Hariharan" w:date="2015-07-17T15:10:00Z"/>
        </w:rPr>
        <w:pPrChange w:id="23921" w:author="Ramasubramani, Hariharan" w:date="2015-07-20T17:41:00Z">
          <w:pPr>
            <w:spacing w:after="60"/>
            <w:ind w:firstLine="0"/>
            <w:contextualSpacing/>
          </w:pPr>
        </w:pPrChange>
      </w:pPr>
      <w:bookmarkStart w:id="23922" w:name="_Toc425234792"/>
      <w:bookmarkStart w:id="23923" w:name="_Toc425238344"/>
      <w:bookmarkStart w:id="23924" w:name="_Toc425239590"/>
      <w:bookmarkStart w:id="23925" w:name="_Toc425240837"/>
      <w:bookmarkStart w:id="23926" w:name="_Toc425242083"/>
      <w:bookmarkStart w:id="23927" w:name="_Toc425243329"/>
      <w:bookmarkStart w:id="23928" w:name="_Toc425244576"/>
      <w:bookmarkStart w:id="23929" w:name="_Toc425245823"/>
      <w:bookmarkStart w:id="23930" w:name="_Toc425247070"/>
      <w:bookmarkStart w:id="23931" w:name="_Toc425248316"/>
      <w:bookmarkStart w:id="23932" w:name="_Toc425249563"/>
      <w:bookmarkStart w:id="23933" w:name="_Toc425250810"/>
      <w:bookmarkStart w:id="23934" w:name="_Toc425252057"/>
      <w:bookmarkStart w:id="23935" w:name="_Toc425252727"/>
      <w:bookmarkStart w:id="23936" w:name="_Toc425253398"/>
      <w:bookmarkStart w:id="23937" w:name="_Toc425256789"/>
      <w:bookmarkStart w:id="23938" w:name="_Toc425276490"/>
      <w:bookmarkStart w:id="23939" w:name="_Toc425342588"/>
      <w:bookmarkStart w:id="23940" w:name="_Toc425349794"/>
      <w:bookmarkStart w:id="23941" w:name="_Toc425352943"/>
      <w:bookmarkStart w:id="23942" w:name="_Toc425353628"/>
      <w:bookmarkStart w:id="23943" w:name="_Toc425787621"/>
      <w:bookmarkStart w:id="23944" w:name="_Toc425788307"/>
      <w:bookmarkStart w:id="23945" w:name="_Toc425788994"/>
      <w:bookmarkStart w:id="23946" w:name="_Toc425789681"/>
      <w:bookmarkStart w:id="23947" w:name="_Toc425790368"/>
      <w:bookmarkStart w:id="23948" w:name="_Toc425794108"/>
      <w:bookmarkStart w:id="23949" w:name="_Toc426385043"/>
      <w:bookmarkStart w:id="23950" w:name="_Toc426386447"/>
      <w:bookmarkStart w:id="23951" w:name="_Toc426387850"/>
      <w:bookmarkStart w:id="23952" w:name="_Toc426389254"/>
      <w:bookmarkStart w:id="23953" w:name="_Toc426390658"/>
      <w:bookmarkStart w:id="23954" w:name="_Toc426392062"/>
      <w:bookmarkStart w:id="23955" w:name="_Toc426393465"/>
      <w:bookmarkStart w:id="23956" w:name="_Toc427825050"/>
      <w:bookmarkStart w:id="23957" w:name="_Toc427852863"/>
      <w:bookmarkStart w:id="23958" w:name="_Toc427855103"/>
      <w:bookmarkStart w:id="23959" w:name="_Toc427857304"/>
      <w:bookmarkEnd w:id="23922"/>
      <w:bookmarkEnd w:id="23923"/>
      <w:bookmarkEnd w:id="23924"/>
      <w:bookmarkEnd w:id="23925"/>
      <w:bookmarkEnd w:id="23926"/>
      <w:bookmarkEnd w:id="23927"/>
      <w:bookmarkEnd w:id="23928"/>
      <w:bookmarkEnd w:id="23929"/>
      <w:bookmarkEnd w:id="23930"/>
      <w:bookmarkEnd w:id="23931"/>
      <w:bookmarkEnd w:id="23932"/>
      <w:bookmarkEnd w:id="23933"/>
      <w:bookmarkEnd w:id="23934"/>
      <w:bookmarkEnd w:id="23935"/>
      <w:bookmarkEnd w:id="23936"/>
      <w:bookmarkEnd w:id="23937"/>
      <w:bookmarkEnd w:id="23938"/>
      <w:bookmarkEnd w:id="23939"/>
      <w:bookmarkEnd w:id="23940"/>
      <w:bookmarkEnd w:id="23941"/>
      <w:bookmarkEnd w:id="23942"/>
      <w:bookmarkEnd w:id="23943"/>
      <w:bookmarkEnd w:id="23944"/>
      <w:bookmarkEnd w:id="23945"/>
      <w:bookmarkEnd w:id="23946"/>
      <w:bookmarkEnd w:id="23947"/>
      <w:bookmarkEnd w:id="23948"/>
      <w:bookmarkEnd w:id="23949"/>
      <w:bookmarkEnd w:id="23950"/>
      <w:bookmarkEnd w:id="23951"/>
      <w:bookmarkEnd w:id="23952"/>
      <w:bookmarkEnd w:id="23953"/>
      <w:bookmarkEnd w:id="23954"/>
      <w:bookmarkEnd w:id="23955"/>
      <w:bookmarkEnd w:id="23956"/>
      <w:bookmarkEnd w:id="23957"/>
      <w:bookmarkEnd w:id="23958"/>
      <w:bookmarkEnd w:id="23959"/>
    </w:p>
    <w:p w14:paraId="64E315BF" w14:textId="576DE096" w:rsidR="003C534B" w:rsidDel="00247D75" w:rsidRDefault="003C534B">
      <w:pPr>
        <w:pStyle w:val="ListParagraph"/>
        <w:rPr>
          <w:del w:id="23960" w:author="Ramasubramani, Hariharan" w:date="2015-07-17T15:43:00Z"/>
        </w:rPr>
        <w:pPrChange w:id="23961" w:author="Ramasubramani, Hariharan" w:date="2015-07-20T17:41:00Z">
          <w:pPr>
            <w:spacing w:after="60"/>
            <w:ind w:left="1440" w:firstLine="0"/>
            <w:contextualSpacing/>
          </w:pPr>
        </w:pPrChange>
      </w:pPr>
      <w:bookmarkStart w:id="23962" w:name="_Toc425234793"/>
      <w:bookmarkStart w:id="23963" w:name="_Toc425238345"/>
      <w:bookmarkStart w:id="23964" w:name="_Toc425239591"/>
      <w:bookmarkStart w:id="23965" w:name="_Toc425240838"/>
      <w:bookmarkStart w:id="23966" w:name="_Toc425242084"/>
      <w:bookmarkStart w:id="23967" w:name="_Toc425243330"/>
      <w:bookmarkStart w:id="23968" w:name="_Toc425244577"/>
      <w:bookmarkStart w:id="23969" w:name="_Toc425245824"/>
      <w:bookmarkStart w:id="23970" w:name="_Toc425247071"/>
      <w:bookmarkStart w:id="23971" w:name="_Toc425248317"/>
      <w:bookmarkStart w:id="23972" w:name="_Toc425249564"/>
      <w:bookmarkStart w:id="23973" w:name="_Toc425250811"/>
      <w:bookmarkStart w:id="23974" w:name="_Toc425252058"/>
      <w:bookmarkStart w:id="23975" w:name="_Toc425252728"/>
      <w:bookmarkStart w:id="23976" w:name="_Toc425253399"/>
      <w:bookmarkStart w:id="23977" w:name="_Toc425256790"/>
      <w:bookmarkStart w:id="23978" w:name="_Toc425276491"/>
      <w:bookmarkStart w:id="23979" w:name="_Toc425342589"/>
      <w:bookmarkStart w:id="23980" w:name="_Toc425349795"/>
      <w:bookmarkStart w:id="23981" w:name="_Toc425352944"/>
      <w:bookmarkStart w:id="23982" w:name="_Toc425353629"/>
      <w:bookmarkStart w:id="23983" w:name="_Toc425787622"/>
      <w:bookmarkStart w:id="23984" w:name="_Toc425788308"/>
      <w:bookmarkStart w:id="23985" w:name="_Toc425788995"/>
      <w:bookmarkStart w:id="23986" w:name="_Toc425789682"/>
      <w:bookmarkStart w:id="23987" w:name="_Toc425790369"/>
      <w:bookmarkStart w:id="23988" w:name="_Toc425794109"/>
      <w:bookmarkStart w:id="23989" w:name="_Toc426385044"/>
      <w:bookmarkStart w:id="23990" w:name="_Toc426386448"/>
      <w:bookmarkStart w:id="23991" w:name="_Toc426387851"/>
      <w:bookmarkStart w:id="23992" w:name="_Toc426389255"/>
      <w:bookmarkStart w:id="23993" w:name="_Toc426390659"/>
      <w:bookmarkStart w:id="23994" w:name="_Toc426392063"/>
      <w:bookmarkStart w:id="23995" w:name="_Toc426393466"/>
      <w:bookmarkStart w:id="23996" w:name="_Toc427825051"/>
      <w:bookmarkStart w:id="23997" w:name="_Toc427852864"/>
      <w:bookmarkStart w:id="23998" w:name="_Toc427855104"/>
      <w:bookmarkStart w:id="23999" w:name="_Toc427857305"/>
      <w:bookmarkEnd w:id="23962"/>
      <w:bookmarkEnd w:id="23963"/>
      <w:bookmarkEnd w:id="23964"/>
      <w:bookmarkEnd w:id="23965"/>
      <w:bookmarkEnd w:id="23966"/>
      <w:bookmarkEnd w:id="23967"/>
      <w:bookmarkEnd w:id="23968"/>
      <w:bookmarkEnd w:id="23969"/>
      <w:bookmarkEnd w:id="23970"/>
      <w:bookmarkEnd w:id="23971"/>
      <w:bookmarkEnd w:id="23972"/>
      <w:bookmarkEnd w:id="23973"/>
      <w:bookmarkEnd w:id="23974"/>
      <w:bookmarkEnd w:id="23975"/>
      <w:bookmarkEnd w:id="23976"/>
      <w:bookmarkEnd w:id="23977"/>
      <w:bookmarkEnd w:id="23978"/>
      <w:bookmarkEnd w:id="23979"/>
      <w:bookmarkEnd w:id="23980"/>
      <w:bookmarkEnd w:id="23981"/>
      <w:bookmarkEnd w:id="23982"/>
      <w:bookmarkEnd w:id="23983"/>
      <w:bookmarkEnd w:id="23984"/>
      <w:bookmarkEnd w:id="23985"/>
      <w:bookmarkEnd w:id="23986"/>
      <w:bookmarkEnd w:id="23987"/>
      <w:bookmarkEnd w:id="23988"/>
      <w:bookmarkEnd w:id="23989"/>
      <w:bookmarkEnd w:id="23990"/>
      <w:bookmarkEnd w:id="23991"/>
      <w:bookmarkEnd w:id="23992"/>
      <w:bookmarkEnd w:id="23993"/>
      <w:bookmarkEnd w:id="23994"/>
      <w:bookmarkEnd w:id="23995"/>
      <w:bookmarkEnd w:id="23996"/>
      <w:bookmarkEnd w:id="23997"/>
      <w:bookmarkEnd w:id="23998"/>
      <w:bookmarkEnd w:id="23999"/>
    </w:p>
    <w:p w14:paraId="66CA3BFA" w14:textId="6209D4EF" w:rsidR="0011111B" w:rsidDel="00247D75" w:rsidRDefault="00A53BB4">
      <w:pPr>
        <w:pStyle w:val="ListParagraph"/>
        <w:rPr>
          <w:del w:id="24000" w:author="Ramasubramani, Hariharan" w:date="2015-07-17T15:43:00Z"/>
        </w:rPr>
        <w:pPrChange w:id="24001" w:author="Ramasubramani, Hariharan" w:date="2015-07-20T17:41:00Z">
          <w:pPr>
            <w:spacing w:after="60"/>
            <w:ind w:firstLine="0"/>
            <w:contextualSpacing/>
            <w:jc w:val="center"/>
          </w:pPr>
        </w:pPrChange>
      </w:pPr>
      <w:ins w:id="24002" w:author="Hariharan Ramasubramani" w:date="2015-04-08T15:10:00Z">
        <w:del w:id="24003" w:author="Ramasubramani, Hariharan" w:date="2015-07-17T15:37:00Z">
          <w:r w:rsidRPr="00CB367C" w:rsidDel="00247D75">
            <w:rPr>
              <w:noProof/>
            </w:rPr>
            <w:drawing>
              <wp:inline distT="0" distB="0" distL="0" distR="0" wp14:anchorId="6BABCA6B" wp14:editId="42D3F442">
                <wp:extent cx="3423984" cy="1354118"/>
                <wp:effectExtent l="0" t="0" r="508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3423984" cy="1354118"/>
                        </a:xfrm>
                        <a:prstGeom prst="rect">
                          <a:avLst/>
                        </a:prstGeom>
                      </pic:spPr>
                    </pic:pic>
                  </a:graphicData>
                </a:graphic>
              </wp:inline>
            </w:drawing>
          </w:r>
        </w:del>
      </w:ins>
      <w:ins w:id="24004" w:author="David Sheppard" w:date="2015-04-28T18:14:00Z">
        <w:del w:id="24005" w:author="Ramasubramani, Hariharan" w:date="2015-07-17T15:43:00Z">
          <w:r w:rsidR="009722DC" w:rsidDel="00247D75">
            <w:br/>
          </w:r>
        </w:del>
      </w:ins>
      <w:del w:id="24006" w:author="Ramasubramani, Hariharan" w:date="2015-07-17T15:49:00Z">
        <w:r w:rsidR="0011111B" w:rsidDel="00EA5886">
          <w:rPr>
            <w:noProof/>
          </w:rPr>
          <w:drawing>
            <wp:inline distT="0" distB="0" distL="0" distR="0" wp14:anchorId="41232E41" wp14:editId="798743EC">
              <wp:extent cx="3305175" cy="137160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savedChangesAlert.png"/>
                      <pic:cNvPicPr/>
                    </pic:nvPicPr>
                    <pic:blipFill>
                      <a:blip r:embed="rId42">
                        <a:extLst>
                          <a:ext uri="{28A0092B-C50C-407E-A947-70E740481C1C}">
                            <a14:useLocalDpi xmlns:a14="http://schemas.microsoft.com/office/drawing/2010/main" val="0"/>
                          </a:ext>
                        </a:extLst>
                      </a:blip>
                      <a:stretch>
                        <a:fillRect/>
                      </a:stretch>
                    </pic:blipFill>
                    <pic:spPr>
                      <a:xfrm>
                        <a:off x="0" y="0"/>
                        <a:ext cx="3305175" cy="1371600"/>
                      </a:xfrm>
                      <a:prstGeom prst="rect">
                        <a:avLst/>
                      </a:prstGeom>
                    </pic:spPr>
                  </pic:pic>
                </a:graphicData>
              </a:graphic>
            </wp:inline>
          </w:drawing>
        </w:r>
      </w:del>
      <w:bookmarkStart w:id="24007" w:name="_Toc425234794"/>
      <w:bookmarkStart w:id="24008" w:name="_Toc425238346"/>
      <w:bookmarkStart w:id="24009" w:name="_Toc425239592"/>
      <w:bookmarkStart w:id="24010" w:name="_Toc425240839"/>
      <w:bookmarkStart w:id="24011" w:name="_Toc425242085"/>
      <w:bookmarkStart w:id="24012" w:name="_Toc425243331"/>
      <w:bookmarkStart w:id="24013" w:name="_Toc425244578"/>
      <w:bookmarkStart w:id="24014" w:name="_Toc425245825"/>
      <w:bookmarkStart w:id="24015" w:name="_Toc425247072"/>
      <w:bookmarkStart w:id="24016" w:name="_Toc425248318"/>
      <w:bookmarkStart w:id="24017" w:name="_Toc425249565"/>
      <w:bookmarkStart w:id="24018" w:name="_Toc425250812"/>
      <w:bookmarkStart w:id="24019" w:name="_Toc425252059"/>
      <w:bookmarkStart w:id="24020" w:name="_Toc425252729"/>
      <w:bookmarkStart w:id="24021" w:name="_Toc425253400"/>
      <w:bookmarkStart w:id="24022" w:name="_Toc425256791"/>
      <w:bookmarkStart w:id="24023" w:name="_Toc425276492"/>
      <w:bookmarkStart w:id="24024" w:name="_Toc425342590"/>
      <w:bookmarkStart w:id="24025" w:name="_Toc425349796"/>
      <w:bookmarkStart w:id="24026" w:name="_Toc425352945"/>
      <w:bookmarkStart w:id="24027" w:name="_Toc425353630"/>
      <w:bookmarkStart w:id="24028" w:name="_Toc425787623"/>
      <w:bookmarkStart w:id="24029" w:name="_Toc425788309"/>
      <w:bookmarkStart w:id="24030" w:name="_Toc425788996"/>
      <w:bookmarkStart w:id="24031" w:name="_Toc425789683"/>
      <w:bookmarkStart w:id="24032" w:name="_Toc425790370"/>
      <w:bookmarkStart w:id="24033" w:name="_Toc425794110"/>
      <w:bookmarkStart w:id="24034" w:name="_Toc426385045"/>
      <w:bookmarkStart w:id="24035" w:name="_Toc426386449"/>
      <w:bookmarkStart w:id="24036" w:name="_Toc426387852"/>
      <w:bookmarkStart w:id="24037" w:name="_Toc426389256"/>
      <w:bookmarkStart w:id="24038" w:name="_Toc426390660"/>
      <w:bookmarkStart w:id="24039" w:name="_Toc426392064"/>
      <w:bookmarkStart w:id="24040" w:name="_Toc426393467"/>
      <w:bookmarkStart w:id="24041" w:name="_Toc427825052"/>
      <w:bookmarkStart w:id="24042" w:name="_Toc427852865"/>
      <w:bookmarkStart w:id="24043" w:name="_Toc427855105"/>
      <w:bookmarkStart w:id="24044" w:name="_Toc427857306"/>
      <w:bookmarkEnd w:id="24007"/>
      <w:bookmarkEnd w:id="24008"/>
      <w:bookmarkEnd w:id="24009"/>
      <w:bookmarkEnd w:id="24010"/>
      <w:bookmarkEnd w:id="24011"/>
      <w:bookmarkEnd w:id="24012"/>
      <w:bookmarkEnd w:id="24013"/>
      <w:bookmarkEnd w:id="24014"/>
      <w:bookmarkEnd w:id="24015"/>
      <w:bookmarkEnd w:id="24016"/>
      <w:bookmarkEnd w:id="24017"/>
      <w:bookmarkEnd w:id="24018"/>
      <w:bookmarkEnd w:id="24019"/>
      <w:bookmarkEnd w:id="24020"/>
      <w:bookmarkEnd w:id="24021"/>
      <w:bookmarkEnd w:id="24022"/>
      <w:bookmarkEnd w:id="24023"/>
      <w:bookmarkEnd w:id="24024"/>
      <w:bookmarkEnd w:id="24025"/>
      <w:bookmarkEnd w:id="24026"/>
      <w:bookmarkEnd w:id="24027"/>
      <w:bookmarkEnd w:id="24028"/>
      <w:bookmarkEnd w:id="24029"/>
      <w:bookmarkEnd w:id="24030"/>
      <w:bookmarkEnd w:id="24031"/>
      <w:bookmarkEnd w:id="24032"/>
      <w:bookmarkEnd w:id="24033"/>
      <w:bookmarkEnd w:id="24034"/>
      <w:bookmarkEnd w:id="24035"/>
      <w:bookmarkEnd w:id="24036"/>
      <w:bookmarkEnd w:id="24037"/>
      <w:bookmarkEnd w:id="24038"/>
      <w:bookmarkEnd w:id="24039"/>
      <w:bookmarkEnd w:id="24040"/>
      <w:bookmarkEnd w:id="24041"/>
      <w:bookmarkEnd w:id="24042"/>
      <w:bookmarkEnd w:id="24043"/>
      <w:bookmarkEnd w:id="24044"/>
    </w:p>
    <w:p w14:paraId="70DB7F38" w14:textId="4A762619" w:rsidR="00833CB7" w:rsidRPr="00EF1CCB" w:rsidDel="00247D75" w:rsidRDefault="00833CB7">
      <w:pPr>
        <w:pStyle w:val="ListParagraph"/>
        <w:rPr>
          <w:del w:id="24045" w:author="Ramasubramani, Hariharan" w:date="2015-07-17T15:38:00Z"/>
        </w:rPr>
        <w:pPrChange w:id="24046" w:author="Ramasubramani, Hariharan" w:date="2015-07-20T17:41:00Z">
          <w:pPr>
            <w:overflowPunct w:val="0"/>
            <w:autoSpaceDE w:val="0"/>
            <w:autoSpaceDN w:val="0"/>
            <w:spacing w:after="60"/>
            <w:ind w:firstLine="0"/>
            <w:jc w:val="center"/>
            <w:textAlignment w:val="baseline"/>
          </w:pPr>
        </w:pPrChange>
      </w:pPr>
      <w:del w:id="24047" w:author="Ramasubramani, Hariharan" w:date="2015-07-17T15:38:00Z">
        <w:r w:rsidDel="00247D75">
          <w:delText>Fig:</w:delText>
        </w:r>
        <w:r w:rsidR="00921D83" w:rsidDel="00247D75">
          <w:delText xml:space="preserve"> </w:delText>
        </w:r>
      </w:del>
      <w:del w:id="24048" w:author="Ramasubramani, Hariharan" w:date="2015-07-17T15:13:00Z">
        <w:r w:rsidR="00921D83" w:rsidDel="002759DA">
          <w:delText>4</w:delText>
        </w:r>
      </w:del>
      <w:del w:id="24049" w:author="Ramasubramani, Hariharan" w:date="2015-07-17T15:38:00Z">
        <w:r w:rsidR="00921D83" w:rsidDel="00247D75">
          <w:delText>.c</w:delText>
        </w:r>
        <w:r w:rsidDel="00247D75">
          <w:delText xml:space="preserve"> – Unsaved Changes Alert </w:delText>
        </w:r>
        <w:bookmarkStart w:id="24050" w:name="_Toc425234795"/>
        <w:bookmarkStart w:id="24051" w:name="_Toc425238347"/>
        <w:bookmarkStart w:id="24052" w:name="_Toc425239593"/>
        <w:bookmarkStart w:id="24053" w:name="_Toc425240840"/>
        <w:bookmarkStart w:id="24054" w:name="_Toc425242086"/>
        <w:bookmarkStart w:id="24055" w:name="_Toc425243332"/>
        <w:bookmarkStart w:id="24056" w:name="_Toc425244579"/>
        <w:bookmarkStart w:id="24057" w:name="_Toc425245826"/>
        <w:bookmarkStart w:id="24058" w:name="_Toc425247073"/>
        <w:bookmarkStart w:id="24059" w:name="_Toc425248319"/>
        <w:bookmarkStart w:id="24060" w:name="_Toc425249566"/>
        <w:bookmarkStart w:id="24061" w:name="_Toc425250813"/>
        <w:bookmarkStart w:id="24062" w:name="_Toc425252060"/>
        <w:bookmarkStart w:id="24063" w:name="_Toc425252730"/>
        <w:bookmarkStart w:id="24064" w:name="_Toc425253401"/>
        <w:bookmarkStart w:id="24065" w:name="_Toc425256792"/>
        <w:bookmarkStart w:id="24066" w:name="_Toc425276493"/>
        <w:bookmarkStart w:id="24067" w:name="_Toc425342591"/>
        <w:bookmarkStart w:id="24068" w:name="_Toc425349797"/>
        <w:bookmarkStart w:id="24069" w:name="_Toc425352946"/>
        <w:bookmarkStart w:id="24070" w:name="_Toc425353631"/>
        <w:bookmarkStart w:id="24071" w:name="_Toc425787624"/>
        <w:bookmarkStart w:id="24072" w:name="_Toc425788310"/>
        <w:bookmarkStart w:id="24073" w:name="_Toc425788997"/>
        <w:bookmarkStart w:id="24074" w:name="_Toc425789684"/>
        <w:bookmarkStart w:id="24075" w:name="_Toc425790371"/>
        <w:bookmarkStart w:id="24076" w:name="_Toc425794111"/>
        <w:bookmarkStart w:id="24077" w:name="_Toc426385046"/>
        <w:bookmarkStart w:id="24078" w:name="_Toc426386450"/>
        <w:bookmarkStart w:id="24079" w:name="_Toc426387853"/>
        <w:bookmarkStart w:id="24080" w:name="_Toc426389257"/>
        <w:bookmarkStart w:id="24081" w:name="_Toc426390661"/>
        <w:bookmarkStart w:id="24082" w:name="_Toc426392065"/>
        <w:bookmarkStart w:id="24083" w:name="_Toc426393468"/>
        <w:bookmarkStart w:id="24084" w:name="_Toc427825053"/>
        <w:bookmarkStart w:id="24085" w:name="_Toc427852866"/>
        <w:bookmarkStart w:id="24086" w:name="_Toc427855106"/>
        <w:bookmarkStart w:id="24087" w:name="_Toc427857307"/>
        <w:bookmarkEnd w:id="24050"/>
        <w:bookmarkEnd w:id="24051"/>
        <w:bookmarkEnd w:id="24052"/>
        <w:bookmarkEnd w:id="24053"/>
        <w:bookmarkEnd w:id="24054"/>
        <w:bookmarkEnd w:id="24055"/>
        <w:bookmarkEnd w:id="24056"/>
        <w:bookmarkEnd w:id="24057"/>
        <w:bookmarkEnd w:id="24058"/>
        <w:bookmarkEnd w:id="24059"/>
        <w:bookmarkEnd w:id="24060"/>
        <w:bookmarkEnd w:id="24061"/>
        <w:bookmarkEnd w:id="24062"/>
        <w:bookmarkEnd w:id="24063"/>
        <w:bookmarkEnd w:id="24064"/>
        <w:bookmarkEnd w:id="24065"/>
        <w:bookmarkEnd w:id="24066"/>
        <w:bookmarkEnd w:id="24067"/>
        <w:bookmarkEnd w:id="24068"/>
        <w:bookmarkEnd w:id="24069"/>
        <w:bookmarkEnd w:id="24070"/>
        <w:bookmarkEnd w:id="24071"/>
        <w:bookmarkEnd w:id="24072"/>
        <w:bookmarkEnd w:id="24073"/>
        <w:bookmarkEnd w:id="24074"/>
        <w:bookmarkEnd w:id="24075"/>
        <w:bookmarkEnd w:id="24076"/>
        <w:bookmarkEnd w:id="24077"/>
        <w:bookmarkEnd w:id="24078"/>
        <w:bookmarkEnd w:id="24079"/>
        <w:bookmarkEnd w:id="24080"/>
        <w:bookmarkEnd w:id="24081"/>
        <w:bookmarkEnd w:id="24082"/>
        <w:bookmarkEnd w:id="24083"/>
        <w:bookmarkEnd w:id="24084"/>
        <w:bookmarkEnd w:id="24085"/>
        <w:bookmarkEnd w:id="24086"/>
        <w:bookmarkEnd w:id="24087"/>
      </w:del>
    </w:p>
    <w:p w14:paraId="6B85C3EB" w14:textId="1417624D" w:rsidR="003D3BB7" w:rsidDel="00247D75" w:rsidRDefault="003D3BB7">
      <w:pPr>
        <w:pStyle w:val="ListParagraph"/>
        <w:rPr>
          <w:del w:id="24088" w:author="Ramasubramani, Hariharan" w:date="2015-07-17T15:43:00Z"/>
        </w:rPr>
        <w:pPrChange w:id="24089" w:author="Ramasubramani, Hariharan" w:date="2015-07-20T17:41:00Z">
          <w:pPr>
            <w:spacing w:after="60"/>
            <w:ind w:firstLine="0"/>
            <w:contextualSpacing/>
          </w:pPr>
        </w:pPrChange>
      </w:pPr>
      <w:bookmarkStart w:id="24090" w:name="_Toc425234796"/>
      <w:bookmarkStart w:id="24091" w:name="_Toc425238348"/>
      <w:bookmarkStart w:id="24092" w:name="_Toc425239594"/>
      <w:bookmarkStart w:id="24093" w:name="_Toc425240841"/>
      <w:bookmarkStart w:id="24094" w:name="_Toc425242087"/>
      <w:bookmarkStart w:id="24095" w:name="_Toc425243333"/>
      <w:bookmarkStart w:id="24096" w:name="_Toc425244580"/>
      <w:bookmarkStart w:id="24097" w:name="_Toc425245827"/>
      <w:bookmarkStart w:id="24098" w:name="_Toc425247074"/>
      <w:bookmarkStart w:id="24099" w:name="_Toc425248320"/>
      <w:bookmarkStart w:id="24100" w:name="_Toc425249567"/>
      <w:bookmarkStart w:id="24101" w:name="_Toc425250814"/>
      <w:bookmarkStart w:id="24102" w:name="_Toc425252061"/>
      <w:bookmarkStart w:id="24103" w:name="_Toc425252731"/>
      <w:bookmarkStart w:id="24104" w:name="_Toc425253402"/>
      <w:bookmarkStart w:id="24105" w:name="_Toc425256793"/>
      <w:bookmarkStart w:id="24106" w:name="_Toc425276494"/>
      <w:bookmarkStart w:id="24107" w:name="_Toc425342592"/>
      <w:bookmarkStart w:id="24108" w:name="_Toc425349798"/>
      <w:bookmarkStart w:id="24109" w:name="_Toc425352947"/>
      <w:bookmarkStart w:id="24110" w:name="_Toc425353632"/>
      <w:bookmarkStart w:id="24111" w:name="_Toc425787625"/>
      <w:bookmarkStart w:id="24112" w:name="_Toc425788311"/>
      <w:bookmarkStart w:id="24113" w:name="_Toc425788998"/>
      <w:bookmarkStart w:id="24114" w:name="_Toc425789685"/>
      <w:bookmarkStart w:id="24115" w:name="_Toc425790372"/>
      <w:bookmarkStart w:id="24116" w:name="_Toc425794112"/>
      <w:bookmarkStart w:id="24117" w:name="_Toc426385047"/>
      <w:bookmarkStart w:id="24118" w:name="_Toc426386451"/>
      <w:bookmarkStart w:id="24119" w:name="_Toc426387854"/>
      <w:bookmarkStart w:id="24120" w:name="_Toc426389258"/>
      <w:bookmarkStart w:id="24121" w:name="_Toc426390662"/>
      <w:bookmarkStart w:id="24122" w:name="_Toc426392066"/>
      <w:bookmarkStart w:id="24123" w:name="_Toc426393469"/>
      <w:bookmarkStart w:id="24124" w:name="_Toc427825054"/>
      <w:bookmarkStart w:id="24125" w:name="_Toc427852867"/>
      <w:bookmarkStart w:id="24126" w:name="_Toc427855107"/>
      <w:bookmarkStart w:id="24127" w:name="_Toc427857308"/>
      <w:bookmarkEnd w:id="24090"/>
      <w:bookmarkEnd w:id="24091"/>
      <w:bookmarkEnd w:id="24092"/>
      <w:bookmarkEnd w:id="24093"/>
      <w:bookmarkEnd w:id="24094"/>
      <w:bookmarkEnd w:id="24095"/>
      <w:bookmarkEnd w:id="24096"/>
      <w:bookmarkEnd w:id="24097"/>
      <w:bookmarkEnd w:id="24098"/>
      <w:bookmarkEnd w:id="24099"/>
      <w:bookmarkEnd w:id="24100"/>
      <w:bookmarkEnd w:id="24101"/>
      <w:bookmarkEnd w:id="24102"/>
      <w:bookmarkEnd w:id="24103"/>
      <w:bookmarkEnd w:id="24104"/>
      <w:bookmarkEnd w:id="24105"/>
      <w:bookmarkEnd w:id="24106"/>
      <w:bookmarkEnd w:id="24107"/>
      <w:bookmarkEnd w:id="24108"/>
      <w:bookmarkEnd w:id="24109"/>
      <w:bookmarkEnd w:id="24110"/>
      <w:bookmarkEnd w:id="24111"/>
      <w:bookmarkEnd w:id="24112"/>
      <w:bookmarkEnd w:id="24113"/>
      <w:bookmarkEnd w:id="24114"/>
      <w:bookmarkEnd w:id="24115"/>
      <w:bookmarkEnd w:id="24116"/>
      <w:bookmarkEnd w:id="24117"/>
      <w:bookmarkEnd w:id="24118"/>
      <w:bookmarkEnd w:id="24119"/>
      <w:bookmarkEnd w:id="24120"/>
      <w:bookmarkEnd w:id="24121"/>
      <w:bookmarkEnd w:id="24122"/>
      <w:bookmarkEnd w:id="24123"/>
      <w:bookmarkEnd w:id="24124"/>
      <w:bookmarkEnd w:id="24125"/>
      <w:bookmarkEnd w:id="24126"/>
      <w:bookmarkEnd w:id="24127"/>
    </w:p>
    <w:p w14:paraId="27CD62E0" w14:textId="3EDEEC06" w:rsidR="003D3BB7" w:rsidRPr="00CB367C" w:rsidDel="00247D75" w:rsidRDefault="0011111B">
      <w:pPr>
        <w:pStyle w:val="ListParagraph"/>
        <w:rPr>
          <w:del w:id="24128" w:author="Ramasubramani, Hariharan" w:date="2015-07-17T15:37:00Z"/>
        </w:rPr>
        <w:pPrChange w:id="24129" w:author="Ramasubramani, Hariharan" w:date="2015-07-20T17:41:00Z">
          <w:pPr>
            <w:pStyle w:val="BlockComment"/>
          </w:pPr>
        </w:pPrChange>
      </w:pPr>
      <w:del w:id="24130" w:author="Ramasubramani, Hariharan" w:date="2015-07-17T15:37:00Z">
        <w:r w:rsidRPr="00CB367C" w:rsidDel="00247D75">
          <w:delText>Clicking Discard will not save changes</w:delText>
        </w:r>
      </w:del>
      <w:del w:id="24131" w:author="Ramasubramani, Hariharan" w:date="2015-07-15T16:42:00Z">
        <w:r w:rsidRPr="00CB367C" w:rsidDel="00823332">
          <w:delText xml:space="preserve"> and the user will be returned to the Main Navigation Records Screen</w:delText>
        </w:r>
      </w:del>
      <w:del w:id="24132" w:author="Ramasubramani, Hariharan" w:date="2015-07-17T15:37:00Z">
        <w:r w:rsidRPr="00CB367C" w:rsidDel="00247D75">
          <w:delText xml:space="preserve">.  </w:delText>
        </w:r>
        <w:bookmarkStart w:id="24133" w:name="_Toc425234797"/>
        <w:bookmarkStart w:id="24134" w:name="_Toc425238349"/>
        <w:bookmarkStart w:id="24135" w:name="_Toc425239595"/>
        <w:bookmarkStart w:id="24136" w:name="_Toc425240842"/>
        <w:bookmarkStart w:id="24137" w:name="_Toc425242088"/>
        <w:bookmarkStart w:id="24138" w:name="_Toc425243334"/>
        <w:bookmarkStart w:id="24139" w:name="_Toc425244581"/>
        <w:bookmarkStart w:id="24140" w:name="_Toc425245828"/>
        <w:bookmarkStart w:id="24141" w:name="_Toc425247075"/>
        <w:bookmarkStart w:id="24142" w:name="_Toc425248321"/>
        <w:bookmarkStart w:id="24143" w:name="_Toc425249568"/>
        <w:bookmarkStart w:id="24144" w:name="_Toc425250815"/>
        <w:bookmarkStart w:id="24145" w:name="_Toc425252062"/>
        <w:bookmarkStart w:id="24146" w:name="_Toc425252732"/>
        <w:bookmarkStart w:id="24147" w:name="_Toc425253403"/>
        <w:bookmarkStart w:id="24148" w:name="_Toc425256794"/>
        <w:bookmarkStart w:id="24149" w:name="_Toc425276495"/>
        <w:bookmarkStart w:id="24150" w:name="_Toc425342593"/>
        <w:bookmarkStart w:id="24151" w:name="_Toc425349799"/>
        <w:bookmarkStart w:id="24152" w:name="_Toc425352948"/>
        <w:bookmarkStart w:id="24153" w:name="_Toc425353633"/>
        <w:bookmarkStart w:id="24154" w:name="_Toc425787626"/>
        <w:bookmarkStart w:id="24155" w:name="_Toc425788312"/>
        <w:bookmarkStart w:id="24156" w:name="_Toc425788999"/>
        <w:bookmarkStart w:id="24157" w:name="_Toc425789686"/>
        <w:bookmarkStart w:id="24158" w:name="_Toc425790373"/>
        <w:bookmarkStart w:id="24159" w:name="_Toc425794113"/>
        <w:bookmarkStart w:id="24160" w:name="_Toc426385048"/>
        <w:bookmarkStart w:id="24161" w:name="_Toc426386452"/>
        <w:bookmarkStart w:id="24162" w:name="_Toc426387855"/>
        <w:bookmarkStart w:id="24163" w:name="_Toc426389259"/>
        <w:bookmarkStart w:id="24164" w:name="_Toc426390663"/>
        <w:bookmarkStart w:id="24165" w:name="_Toc426392067"/>
        <w:bookmarkStart w:id="24166" w:name="_Toc426393470"/>
        <w:bookmarkStart w:id="24167" w:name="_Toc427825055"/>
        <w:bookmarkStart w:id="24168" w:name="_Toc427852868"/>
        <w:bookmarkStart w:id="24169" w:name="_Toc427855108"/>
        <w:bookmarkStart w:id="24170" w:name="_Toc427857309"/>
        <w:bookmarkEnd w:id="24133"/>
        <w:bookmarkEnd w:id="24134"/>
        <w:bookmarkEnd w:id="24135"/>
        <w:bookmarkEnd w:id="24136"/>
        <w:bookmarkEnd w:id="24137"/>
        <w:bookmarkEnd w:id="24138"/>
        <w:bookmarkEnd w:id="24139"/>
        <w:bookmarkEnd w:id="24140"/>
        <w:bookmarkEnd w:id="24141"/>
        <w:bookmarkEnd w:id="24142"/>
        <w:bookmarkEnd w:id="24143"/>
        <w:bookmarkEnd w:id="24144"/>
        <w:bookmarkEnd w:id="24145"/>
        <w:bookmarkEnd w:id="24146"/>
        <w:bookmarkEnd w:id="24147"/>
        <w:bookmarkEnd w:id="24148"/>
        <w:bookmarkEnd w:id="24149"/>
        <w:bookmarkEnd w:id="24150"/>
        <w:bookmarkEnd w:id="24151"/>
        <w:bookmarkEnd w:id="24152"/>
        <w:bookmarkEnd w:id="24153"/>
        <w:bookmarkEnd w:id="24154"/>
        <w:bookmarkEnd w:id="24155"/>
        <w:bookmarkEnd w:id="24156"/>
        <w:bookmarkEnd w:id="24157"/>
        <w:bookmarkEnd w:id="24158"/>
        <w:bookmarkEnd w:id="24159"/>
        <w:bookmarkEnd w:id="24160"/>
        <w:bookmarkEnd w:id="24161"/>
        <w:bookmarkEnd w:id="24162"/>
        <w:bookmarkEnd w:id="24163"/>
        <w:bookmarkEnd w:id="24164"/>
        <w:bookmarkEnd w:id="24165"/>
        <w:bookmarkEnd w:id="24166"/>
        <w:bookmarkEnd w:id="24167"/>
        <w:bookmarkEnd w:id="24168"/>
        <w:bookmarkEnd w:id="24169"/>
        <w:bookmarkEnd w:id="24170"/>
      </w:del>
    </w:p>
    <w:p w14:paraId="0D570584" w14:textId="7E3D0415" w:rsidR="003D3BB7" w:rsidRPr="00CB367C" w:rsidDel="00247D75" w:rsidRDefault="0011111B">
      <w:pPr>
        <w:pStyle w:val="ListParagraph"/>
        <w:rPr>
          <w:del w:id="24171" w:author="Ramasubramani, Hariharan" w:date="2015-07-17T15:37:00Z"/>
        </w:rPr>
        <w:pPrChange w:id="24172" w:author="Ramasubramani, Hariharan" w:date="2015-07-20T17:41:00Z">
          <w:pPr>
            <w:pStyle w:val="BlockComment"/>
          </w:pPr>
        </w:pPrChange>
      </w:pPr>
      <w:del w:id="24173" w:author="Ramasubramani, Hariharan" w:date="2015-07-17T15:37:00Z">
        <w:r w:rsidRPr="00CB367C" w:rsidDel="00247D75">
          <w:delText>Clicking Cancel will keep the user on the Create Record screen where they can save the changes and perform any other actions as necessary.</w:delText>
        </w:r>
        <w:bookmarkStart w:id="24174" w:name="_Toc425234798"/>
        <w:bookmarkStart w:id="24175" w:name="_Toc425238350"/>
        <w:bookmarkStart w:id="24176" w:name="_Toc425239596"/>
        <w:bookmarkStart w:id="24177" w:name="_Toc425240843"/>
        <w:bookmarkStart w:id="24178" w:name="_Toc425242089"/>
        <w:bookmarkStart w:id="24179" w:name="_Toc425243335"/>
        <w:bookmarkStart w:id="24180" w:name="_Toc425244582"/>
        <w:bookmarkStart w:id="24181" w:name="_Toc425245829"/>
        <w:bookmarkStart w:id="24182" w:name="_Toc425247076"/>
        <w:bookmarkStart w:id="24183" w:name="_Toc425248322"/>
        <w:bookmarkStart w:id="24184" w:name="_Toc425249569"/>
        <w:bookmarkStart w:id="24185" w:name="_Toc425250816"/>
        <w:bookmarkStart w:id="24186" w:name="_Toc425252063"/>
        <w:bookmarkStart w:id="24187" w:name="_Toc425252733"/>
        <w:bookmarkStart w:id="24188" w:name="_Toc425253404"/>
        <w:bookmarkStart w:id="24189" w:name="_Toc425256795"/>
        <w:bookmarkStart w:id="24190" w:name="_Toc425276496"/>
        <w:bookmarkStart w:id="24191" w:name="_Toc425342594"/>
        <w:bookmarkStart w:id="24192" w:name="_Toc425349800"/>
        <w:bookmarkStart w:id="24193" w:name="_Toc425352949"/>
        <w:bookmarkStart w:id="24194" w:name="_Toc425353634"/>
        <w:bookmarkStart w:id="24195" w:name="_Toc425787627"/>
        <w:bookmarkStart w:id="24196" w:name="_Toc425788313"/>
        <w:bookmarkStart w:id="24197" w:name="_Toc425789000"/>
        <w:bookmarkStart w:id="24198" w:name="_Toc425789687"/>
        <w:bookmarkStart w:id="24199" w:name="_Toc425790374"/>
        <w:bookmarkStart w:id="24200" w:name="_Toc425794114"/>
        <w:bookmarkStart w:id="24201" w:name="_Toc426385049"/>
        <w:bookmarkStart w:id="24202" w:name="_Toc426386453"/>
        <w:bookmarkStart w:id="24203" w:name="_Toc426387856"/>
        <w:bookmarkStart w:id="24204" w:name="_Toc426389260"/>
        <w:bookmarkStart w:id="24205" w:name="_Toc426390664"/>
        <w:bookmarkStart w:id="24206" w:name="_Toc426392068"/>
        <w:bookmarkStart w:id="24207" w:name="_Toc426393471"/>
        <w:bookmarkStart w:id="24208" w:name="_Toc427825056"/>
        <w:bookmarkStart w:id="24209" w:name="_Toc427852869"/>
        <w:bookmarkStart w:id="24210" w:name="_Toc427855109"/>
        <w:bookmarkStart w:id="24211" w:name="_Toc427857310"/>
        <w:bookmarkEnd w:id="24174"/>
        <w:bookmarkEnd w:id="24175"/>
        <w:bookmarkEnd w:id="24176"/>
        <w:bookmarkEnd w:id="24177"/>
        <w:bookmarkEnd w:id="24178"/>
        <w:bookmarkEnd w:id="24179"/>
        <w:bookmarkEnd w:id="24180"/>
        <w:bookmarkEnd w:id="24181"/>
        <w:bookmarkEnd w:id="24182"/>
        <w:bookmarkEnd w:id="24183"/>
        <w:bookmarkEnd w:id="24184"/>
        <w:bookmarkEnd w:id="24185"/>
        <w:bookmarkEnd w:id="24186"/>
        <w:bookmarkEnd w:id="24187"/>
        <w:bookmarkEnd w:id="24188"/>
        <w:bookmarkEnd w:id="24189"/>
        <w:bookmarkEnd w:id="24190"/>
        <w:bookmarkEnd w:id="24191"/>
        <w:bookmarkEnd w:id="24192"/>
        <w:bookmarkEnd w:id="24193"/>
        <w:bookmarkEnd w:id="24194"/>
        <w:bookmarkEnd w:id="24195"/>
        <w:bookmarkEnd w:id="24196"/>
        <w:bookmarkEnd w:id="24197"/>
        <w:bookmarkEnd w:id="24198"/>
        <w:bookmarkEnd w:id="24199"/>
        <w:bookmarkEnd w:id="24200"/>
        <w:bookmarkEnd w:id="24201"/>
        <w:bookmarkEnd w:id="24202"/>
        <w:bookmarkEnd w:id="24203"/>
        <w:bookmarkEnd w:id="24204"/>
        <w:bookmarkEnd w:id="24205"/>
        <w:bookmarkEnd w:id="24206"/>
        <w:bookmarkEnd w:id="24207"/>
        <w:bookmarkEnd w:id="24208"/>
        <w:bookmarkEnd w:id="24209"/>
        <w:bookmarkEnd w:id="24210"/>
        <w:bookmarkEnd w:id="24211"/>
      </w:del>
    </w:p>
    <w:p w14:paraId="6D9FB22C" w14:textId="6022DEB7" w:rsidR="00904978" w:rsidDel="00247D75" w:rsidRDefault="00904978">
      <w:pPr>
        <w:pStyle w:val="ListParagraph"/>
        <w:rPr>
          <w:del w:id="24212" w:author="Ramasubramani, Hariharan" w:date="2015-07-17T15:43:00Z"/>
        </w:rPr>
        <w:pPrChange w:id="24213" w:author="Ramasubramani, Hariharan" w:date="2015-07-20T17:41:00Z">
          <w:pPr>
            <w:overflowPunct w:val="0"/>
            <w:autoSpaceDE w:val="0"/>
            <w:autoSpaceDN w:val="0"/>
            <w:spacing w:after="60"/>
            <w:ind w:firstLine="0"/>
            <w:textAlignment w:val="baseline"/>
          </w:pPr>
        </w:pPrChange>
      </w:pPr>
      <w:bookmarkStart w:id="24214" w:name="_Toc425234799"/>
      <w:bookmarkStart w:id="24215" w:name="_Toc425238351"/>
      <w:bookmarkStart w:id="24216" w:name="_Toc425239597"/>
      <w:bookmarkStart w:id="24217" w:name="_Toc425240844"/>
      <w:bookmarkStart w:id="24218" w:name="_Toc425242090"/>
      <w:bookmarkStart w:id="24219" w:name="_Toc425243336"/>
      <w:bookmarkStart w:id="24220" w:name="_Toc425244583"/>
      <w:bookmarkStart w:id="24221" w:name="_Toc425245830"/>
      <w:bookmarkStart w:id="24222" w:name="_Toc425247077"/>
      <w:bookmarkStart w:id="24223" w:name="_Toc425248323"/>
      <w:bookmarkStart w:id="24224" w:name="_Toc425249570"/>
      <w:bookmarkStart w:id="24225" w:name="_Toc425250817"/>
      <w:bookmarkStart w:id="24226" w:name="_Toc425252064"/>
      <w:bookmarkStart w:id="24227" w:name="_Toc425252734"/>
      <w:bookmarkStart w:id="24228" w:name="_Toc425253405"/>
      <w:bookmarkStart w:id="24229" w:name="_Toc425256796"/>
      <w:bookmarkStart w:id="24230" w:name="_Toc425276497"/>
      <w:bookmarkStart w:id="24231" w:name="_Toc425342595"/>
      <w:bookmarkStart w:id="24232" w:name="_Toc425349801"/>
      <w:bookmarkStart w:id="24233" w:name="_Toc425352950"/>
      <w:bookmarkStart w:id="24234" w:name="_Toc425353635"/>
      <w:bookmarkStart w:id="24235" w:name="_Toc425787628"/>
      <w:bookmarkStart w:id="24236" w:name="_Toc425788314"/>
      <w:bookmarkStart w:id="24237" w:name="_Toc425789001"/>
      <w:bookmarkStart w:id="24238" w:name="_Toc425789688"/>
      <w:bookmarkStart w:id="24239" w:name="_Toc425790375"/>
      <w:bookmarkStart w:id="24240" w:name="_Toc425794115"/>
      <w:bookmarkStart w:id="24241" w:name="_Toc426385050"/>
      <w:bookmarkStart w:id="24242" w:name="_Toc426386454"/>
      <w:bookmarkStart w:id="24243" w:name="_Toc426387857"/>
      <w:bookmarkStart w:id="24244" w:name="_Toc426389261"/>
      <w:bookmarkStart w:id="24245" w:name="_Toc426390665"/>
      <w:bookmarkStart w:id="24246" w:name="_Toc426392069"/>
      <w:bookmarkStart w:id="24247" w:name="_Toc426393472"/>
      <w:bookmarkStart w:id="24248" w:name="_Toc427825057"/>
      <w:bookmarkStart w:id="24249" w:name="_Toc427852870"/>
      <w:bookmarkStart w:id="24250" w:name="_Toc427855110"/>
      <w:bookmarkStart w:id="24251" w:name="_Toc427857311"/>
      <w:bookmarkEnd w:id="24214"/>
      <w:bookmarkEnd w:id="24215"/>
      <w:bookmarkEnd w:id="24216"/>
      <w:bookmarkEnd w:id="24217"/>
      <w:bookmarkEnd w:id="24218"/>
      <w:bookmarkEnd w:id="24219"/>
      <w:bookmarkEnd w:id="24220"/>
      <w:bookmarkEnd w:id="24221"/>
      <w:bookmarkEnd w:id="24222"/>
      <w:bookmarkEnd w:id="24223"/>
      <w:bookmarkEnd w:id="24224"/>
      <w:bookmarkEnd w:id="24225"/>
      <w:bookmarkEnd w:id="24226"/>
      <w:bookmarkEnd w:id="24227"/>
      <w:bookmarkEnd w:id="24228"/>
      <w:bookmarkEnd w:id="24229"/>
      <w:bookmarkEnd w:id="24230"/>
      <w:bookmarkEnd w:id="24231"/>
      <w:bookmarkEnd w:id="24232"/>
      <w:bookmarkEnd w:id="24233"/>
      <w:bookmarkEnd w:id="24234"/>
      <w:bookmarkEnd w:id="24235"/>
      <w:bookmarkEnd w:id="24236"/>
      <w:bookmarkEnd w:id="24237"/>
      <w:bookmarkEnd w:id="24238"/>
      <w:bookmarkEnd w:id="24239"/>
      <w:bookmarkEnd w:id="24240"/>
      <w:bookmarkEnd w:id="24241"/>
      <w:bookmarkEnd w:id="24242"/>
      <w:bookmarkEnd w:id="24243"/>
      <w:bookmarkEnd w:id="24244"/>
      <w:bookmarkEnd w:id="24245"/>
      <w:bookmarkEnd w:id="24246"/>
      <w:bookmarkEnd w:id="24247"/>
      <w:bookmarkEnd w:id="24248"/>
      <w:bookmarkEnd w:id="24249"/>
      <w:bookmarkEnd w:id="24250"/>
      <w:bookmarkEnd w:id="24251"/>
    </w:p>
    <w:p w14:paraId="391ADEF5" w14:textId="20A61D95" w:rsidR="005F4718" w:rsidRPr="00C106B9" w:rsidDel="00EA5886" w:rsidRDefault="005F4718">
      <w:pPr>
        <w:pStyle w:val="ListParagraph"/>
        <w:rPr>
          <w:del w:id="24252" w:author="Ramasubramani, Hariharan" w:date="2015-07-17T15:49:00Z"/>
          <w:moveFrom w:id="24253" w:author="Ramasubramani, Hariharan" w:date="2015-07-17T15:40:00Z"/>
        </w:rPr>
        <w:pPrChange w:id="24254" w:author="Ramasubramani, Hariharan" w:date="2015-07-20T17:41:00Z">
          <w:pPr>
            <w:pStyle w:val="ListParagraph"/>
            <w:numPr>
              <w:ilvl w:val="2"/>
              <w:numId w:val="7"/>
            </w:numPr>
            <w:tabs>
              <w:tab w:val="num" w:pos="1458"/>
            </w:tabs>
            <w:overflowPunct w:val="0"/>
            <w:autoSpaceDE w:val="0"/>
            <w:autoSpaceDN w:val="0"/>
            <w:spacing w:after="60"/>
            <w:ind w:left="990" w:firstLine="0"/>
            <w:textAlignment w:val="baseline"/>
          </w:pPr>
        </w:pPrChange>
      </w:pPr>
      <w:moveFromRangeStart w:id="24255" w:author="Ramasubramani, Hariharan" w:date="2015-07-17T15:40:00Z" w:name="move424910939"/>
      <w:moveFrom w:id="24256" w:author="Ramasubramani, Hariharan" w:date="2015-07-17T15:40:00Z">
        <w:del w:id="24257" w:author="Ramasubramani, Hariharan" w:date="2015-07-17T15:49:00Z">
          <w:r w:rsidRPr="00C106B9" w:rsidDel="00EA5886">
            <w:delText>Only those classifications</w:delText>
          </w:r>
          <w:r w:rsidDel="00EA5886">
            <w:delText xml:space="preserve"> (</w:delText>
          </w:r>
          <w:r w:rsidR="00A80F33" w:rsidDel="00EA5886">
            <w:delText>Values will be maintained by RDM</w:delText>
          </w:r>
          <w:r w:rsidDel="00EA5886">
            <w:delText>)</w:delText>
          </w:r>
          <w:r w:rsidRPr="00C106B9" w:rsidDel="00EA5886">
            <w:delText xml:space="preserve"> </w:delText>
          </w:r>
          <w:r w:rsidDel="00EA5886">
            <w:delText>that are related to sub-classifications with a sub-classification usage type of</w:delText>
          </w:r>
          <w:r w:rsidRPr="00C106B9" w:rsidDel="00EA5886">
            <w:delText xml:space="preserve"> ‘All’ or ‘Indexing’ shall display in the list</w:delText>
          </w:r>
          <w:r w:rsidDel="00EA5886">
            <w:delText xml:space="preserve"> of available classifications for Records.</w:delText>
          </w:r>
          <w:bookmarkStart w:id="24258" w:name="_Toc425234800"/>
          <w:bookmarkStart w:id="24259" w:name="_Toc425238352"/>
          <w:bookmarkStart w:id="24260" w:name="_Toc425239598"/>
          <w:bookmarkStart w:id="24261" w:name="_Toc425240845"/>
          <w:bookmarkStart w:id="24262" w:name="_Toc425242091"/>
          <w:bookmarkStart w:id="24263" w:name="_Toc425243337"/>
          <w:bookmarkStart w:id="24264" w:name="_Toc425244584"/>
          <w:bookmarkStart w:id="24265" w:name="_Toc425245831"/>
          <w:bookmarkStart w:id="24266" w:name="_Toc425247078"/>
          <w:bookmarkStart w:id="24267" w:name="_Toc425248324"/>
          <w:bookmarkStart w:id="24268" w:name="_Toc425249571"/>
          <w:bookmarkStart w:id="24269" w:name="_Toc425250818"/>
          <w:bookmarkStart w:id="24270" w:name="_Toc425252065"/>
          <w:bookmarkStart w:id="24271" w:name="_Toc425252735"/>
          <w:bookmarkStart w:id="24272" w:name="_Toc425253406"/>
          <w:bookmarkStart w:id="24273" w:name="_Toc425256797"/>
          <w:bookmarkStart w:id="24274" w:name="_Toc425276498"/>
          <w:bookmarkStart w:id="24275" w:name="_Toc425342596"/>
          <w:bookmarkStart w:id="24276" w:name="_Toc425349802"/>
          <w:bookmarkStart w:id="24277" w:name="_Toc425352951"/>
          <w:bookmarkStart w:id="24278" w:name="_Toc425353636"/>
          <w:bookmarkStart w:id="24279" w:name="_Toc425787629"/>
          <w:bookmarkStart w:id="24280" w:name="_Toc425788315"/>
          <w:bookmarkStart w:id="24281" w:name="_Toc425789002"/>
          <w:bookmarkStart w:id="24282" w:name="_Toc425789689"/>
          <w:bookmarkStart w:id="24283" w:name="_Toc425790376"/>
          <w:bookmarkStart w:id="24284" w:name="_Toc425794116"/>
          <w:bookmarkStart w:id="24285" w:name="_Toc426385051"/>
          <w:bookmarkStart w:id="24286" w:name="_Toc426386455"/>
          <w:bookmarkStart w:id="24287" w:name="_Toc426387858"/>
          <w:bookmarkStart w:id="24288" w:name="_Toc426389262"/>
          <w:bookmarkStart w:id="24289" w:name="_Toc426390666"/>
          <w:bookmarkStart w:id="24290" w:name="_Toc426392070"/>
          <w:bookmarkStart w:id="24291" w:name="_Toc426393473"/>
          <w:bookmarkStart w:id="24292" w:name="_Toc427825058"/>
          <w:bookmarkStart w:id="24293" w:name="_Toc427852871"/>
          <w:bookmarkStart w:id="24294" w:name="_Toc427855111"/>
          <w:bookmarkStart w:id="24295" w:name="_Toc427857312"/>
          <w:bookmarkEnd w:id="24258"/>
          <w:bookmarkEnd w:id="24259"/>
          <w:bookmarkEnd w:id="24260"/>
          <w:bookmarkEnd w:id="24261"/>
          <w:bookmarkEnd w:id="24262"/>
          <w:bookmarkEnd w:id="24263"/>
          <w:bookmarkEnd w:id="24264"/>
          <w:bookmarkEnd w:id="24265"/>
          <w:bookmarkEnd w:id="24266"/>
          <w:bookmarkEnd w:id="24267"/>
          <w:bookmarkEnd w:id="24268"/>
          <w:bookmarkEnd w:id="24269"/>
          <w:bookmarkEnd w:id="24270"/>
          <w:bookmarkEnd w:id="24271"/>
          <w:bookmarkEnd w:id="24272"/>
          <w:bookmarkEnd w:id="24273"/>
          <w:bookmarkEnd w:id="24274"/>
          <w:bookmarkEnd w:id="24275"/>
          <w:bookmarkEnd w:id="24276"/>
          <w:bookmarkEnd w:id="24277"/>
          <w:bookmarkEnd w:id="24278"/>
          <w:bookmarkEnd w:id="24279"/>
          <w:bookmarkEnd w:id="24280"/>
          <w:bookmarkEnd w:id="24281"/>
          <w:bookmarkEnd w:id="24282"/>
          <w:bookmarkEnd w:id="24283"/>
          <w:bookmarkEnd w:id="24284"/>
          <w:bookmarkEnd w:id="24285"/>
          <w:bookmarkEnd w:id="24286"/>
          <w:bookmarkEnd w:id="24287"/>
          <w:bookmarkEnd w:id="24288"/>
          <w:bookmarkEnd w:id="24289"/>
          <w:bookmarkEnd w:id="24290"/>
          <w:bookmarkEnd w:id="24291"/>
          <w:bookmarkEnd w:id="24292"/>
          <w:bookmarkEnd w:id="24293"/>
          <w:bookmarkEnd w:id="24294"/>
          <w:bookmarkEnd w:id="24295"/>
        </w:del>
      </w:moveFrom>
    </w:p>
    <w:p w14:paraId="56E82682" w14:textId="401C11D7" w:rsidR="005F4718" w:rsidDel="00EA5886" w:rsidRDefault="005F4718">
      <w:pPr>
        <w:pStyle w:val="ListParagraph"/>
        <w:rPr>
          <w:del w:id="24296" w:author="Ramasubramani, Hariharan" w:date="2015-07-17T15:49:00Z"/>
          <w:moveFrom w:id="24297" w:author="Ramasubramani, Hariharan" w:date="2015-07-17T15:40:00Z"/>
        </w:rPr>
        <w:pPrChange w:id="24298" w:author="Ramasubramani, Hariharan" w:date="2015-07-20T17:41:00Z">
          <w:pPr>
            <w:pStyle w:val="ListParagraph"/>
            <w:numPr>
              <w:ilvl w:val="2"/>
              <w:numId w:val="7"/>
            </w:numPr>
            <w:tabs>
              <w:tab w:val="num" w:pos="1458"/>
            </w:tabs>
            <w:overflowPunct w:val="0"/>
            <w:autoSpaceDE w:val="0"/>
            <w:autoSpaceDN w:val="0"/>
            <w:spacing w:after="60"/>
            <w:ind w:left="990" w:firstLine="0"/>
            <w:textAlignment w:val="baseline"/>
          </w:pPr>
        </w:pPrChange>
      </w:pPr>
      <w:moveFrom w:id="24299" w:author="Ramasubramani, Hariharan" w:date="2015-07-17T15:40:00Z">
        <w:del w:id="24300" w:author="Ramasubramani, Hariharan" w:date="2015-07-17T15:49:00Z">
          <w:r w:rsidRPr="00C106B9" w:rsidDel="00EA5886">
            <w:delText>Only those sub-classifications</w:delText>
          </w:r>
          <w:r w:rsidDel="00EA5886">
            <w:delText xml:space="preserve"> (</w:delText>
          </w:r>
          <w:r w:rsidR="00012DFE" w:rsidDel="00EA5886">
            <w:delText>Values will be maintained by RDM</w:delText>
          </w:r>
          <w:r w:rsidDel="00EA5886">
            <w:delText>)</w:delText>
          </w:r>
          <w:r w:rsidRPr="00C106B9" w:rsidDel="00EA5886">
            <w:delText xml:space="preserve"> </w:delText>
          </w:r>
          <w:r w:rsidDel="00EA5886">
            <w:delText>(CR 409) with a sub-classification usage type</w:delText>
          </w:r>
          <w:r w:rsidRPr="00C106B9" w:rsidDel="00EA5886">
            <w:delText xml:space="preserve"> ‘All’ or ‘Indexing’ shall display in the list</w:delText>
          </w:r>
          <w:r w:rsidDel="00EA5886">
            <w:delText xml:space="preserve"> of available sub-classifications for Records. </w:delText>
          </w:r>
          <w:bookmarkStart w:id="24301" w:name="_Toc425234801"/>
          <w:bookmarkStart w:id="24302" w:name="_Toc425238353"/>
          <w:bookmarkStart w:id="24303" w:name="_Toc425239599"/>
          <w:bookmarkStart w:id="24304" w:name="_Toc425240846"/>
          <w:bookmarkStart w:id="24305" w:name="_Toc425242092"/>
          <w:bookmarkStart w:id="24306" w:name="_Toc425243338"/>
          <w:bookmarkStart w:id="24307" w:name="_Toc425244585"/>
          <w:bookmarkStart w:id="24308" w:name="_Toc425245832"/>
          <w:bookmarkStart w:id="24309" w:name="_Toc425247079"/>
          <w:bookmarkStart w:id="24310" w:name="_Toc425248325"/>
          <w:bookmarkStart w:id="24311" w:name="_Toc425249572"/>
          <w:bookmarkStart w:id="24312" w:name="_Toc425250819"/>
          <w:bookmarkStart w:id="24313" w:name="_Toc425252066"/>
          <w:bookmarkStart w:id="24314" w:name="_Toc425252736"/>
          <w:bookmarkStart w:id="24315" w:name="_Toc425253407"/>
          <w:bookmarkStart w:id="24316" w:name="_Toc425256798"/>
          <w:bookmarkStart w:id="24317" w:name="_Toc425276499"/>
          <w:bookmarkStart w:id="24318" w:name="_Toc425342597"/>
          <w:bookmarkStart w:id="24319" w:name="_Toc425349803"/>
          <w:bookmarkStart w:id="24320" w:name="_Toc425352952"/>
          <w:bookmarkStart w:id="24321" w:name="_Toc425353637"/>
          <w:bookmarkStart w:id="24322" w:name="_Toc425787630"/>
          <w:bookmarkStart w:id="24323" w:name="_Toc425788316"/>
          <w:bookmarkStart w:id="24324" w:name="_Toc425789003"/>
          <w:bookmarkStart w:id="24325" w:name="_Toc425789690"/>
          <w:bookmarkStart w:id="24326" w:name="_Toc425790377"/>
          <w:bookmarkStart w:id="24327" w:name="_Toc425794117"/>
          <w:bookmarkStart w:id="24328" w:name="_Toc426385052"/>
          <w:bookmarkStart w:id="24329" w:name="_Toc426386456"/>
          <w:bookmarkStart w:id="24330" w:name="_Toc426387859"/>
          <w:bookmarkStart w:id="24331" w:name="_Toc426389263"/>
          <w:bookmarkStart w:id="24332" w:name="_Toc426390667"/>
          <w:bookmarkStart w:id="24333" w:name="_Toc426392071"/>
          <w:bookmarkStart w:id="24334" w:name="_Toc426393474"/>
          <w:bookmarkStart w:id="24335" w:name="_Toc427825059"/>
          <w:bookmarkStart w:id="24336" w:name="_Toc427852872"/>
          <w:bookmarkStart w:id="24337" w:name="_Toc427855112"/>
          <w:bookmarkStart w:id="24338" w:name="_Toc427857313"/>
          <w:bookmarkEnd w:id="24301"/>
          <w:bookmarkEnd w:id="24302"/>
          <w:bookmarkEnd w:id="24303"/>
          <w:bookmarkEnd w:id="24304"/>
          <w:bookmarkEnd w:id="24305"/>
          <w:bookmarkEnd w:id="24306"/>
          <w:bookmarkEnd w:id="24307"/>
          <w:bookmarkEnd w:id="24308"/>
          <w:bookmarkEnd w:id="24309"/>
          <w:bookmarkEnd w:id="24310"/>
          <w:bookmarkEnd w:id="24311"/>
          <w:bookmarkEnd w:id="24312"/>
          <w:bookmarkEnd w:id="24313"/>
          <w:bookmarkEnd w:id="24314"/>
          <w:bookmarkEnd w:id="24315"/>
          <w:bookmarkEnd w:id="24316"/>
          <w:bookmarkEnd w:id="24317"/>
          <w:bookmarkEnd w:id="24318"/>
          <w:bookmarkEnd w:id="24319"/>
          <w:bookmarkEnd w:id="24320"/>
          <w:bookmarkEnd w:id="24321"/>
          <w:bookmarkEnd w:id="24322"/>
          <w:bookmarkEnd w:id="24323"/>
          <w:bookmarkEnd w:id="24324"/>
          <w:bookmarkEnd w:id="24325"/>
          <w:bookmarkEnd w:id="24326"/>
          <w:bookmarkEnd w:id="24327"/>
          <w:bookmarkEnd w:id="24328"/>
          <w:bookmarkEnd w:id="24329"/>
          <w:bookmarkEnd w:id="24330"/>
          <w:bookmarkEnd w:id="24331"/>
          <w:bookmarkEnd w:id="24332"/>
          <w:bookmarkEnd w:id="24333"/>
          <w:bookmarkEnd w:id="24334"/>
          <w:bookmarkEnd w:id="24335"/>
          <w:bookmarkEnd w:id="24336"/>
          <w:bookmarkEnd w:id="24337"/>
          <w:bookmarkEnd w:id="24338"/>
        </w:del>
      </w:moveFrom>
    </w:p>
    <w:p w14:paraId="231A2A56" w14:textId="662E784B" w:rsidR="005F4718" w:rsidRPr="00C106B9" w:rsidDel="00EA5886" w:rsidRDefault="005F4718">
      <w:pPr>
        <w:pStyle w:val="ListParagraph"/>
        <w:rPr>
          <w:del w:id="24339" w:author="Ramasubramani, Hariharan" w:date="2015-07-17T15:49:00Z"/>
          <w:moveFrom w:id="24340" w:author="Ramasubramani, Hariharan" w:date="2015-07-17T15:40:00Z"/>
        </w:rPr>
        <w:pPrChange w:id="24341" w:author="Ramasubramani, Hariharan" w:date="2015-07-20T17:41:00Z">
          <w:pPr>
            <w:pStyle w:val="ListParagraph"/>
            <w:numPr>
              <w:ilvl w:val="2"/>
              <w:numId w:val="7"/>
            </w:numPr>
            <w:tabs>
              <w:tab w:val="num" w:pos="1458"/>
            </w:tabs>
            <w:overflowPunct w:val="0"/>
            <w:autoSpaceDE w:val="0"/>
            <w:autoSpaceDN w:val="0"/>
            <w:spacing w:after="60"/>
            <w:ind w:left="990" w:firstLine="0"/>
            <w:textAlignment w:val="baseline"/>
          </w:pPr>
        </w:pPrChange>
      </w:pPr>
      <w:moveFrom w:id="24342" w:author="Ramasubramani, Hariharan" w:date="2015-07-17T15:40:00Z">
        <w:del w:id="24343" w:author="Ramasubramani, Hariharan" w:date="2015-07-17T15:49:00Z">
          <w:r w:rsidDel="00EA5886">
            <w:delText>N/A shall not be selected in combination with other NPPI/PCI Designations.</w:delText>
          </w:r>
          <w:bookmarkStart w:id="24344" w:name="_Toc425234802"/>
          <w:bookmarkStart w:id="24345" w:name="_Toc425238354"/>
          <w:bookmarkStart w:id="24346" w:name="_Toc425239600"/>
          <w:bookmarkStart w:id="24347" w:name="_Toc425240847"/>
          <w:bookmarkStart w:id="24348" w:name="_Toc425242093"/>
          <w:bookmarkStart w:id="24349" w:name="_Toc425243339"/>
          <w:bookmarkStart w:id="24350" w:name="_Toc425244586"/>
          <w:bookmarkStart w:id="24351" w:name="_Toc425245833"/>
          <w:bookmarkStart w:id="24352" w:name="_Toc425247080"/>
          <w:bookmarkStart w:id="24353" w:name="_Toc425248326"/>
          <w:bookmarkStart w:id="24354" w:name="_Toc425249573"/>
          <w:bookmarkStart w:id="24355" w:name="_Toc425250820"/>
          <w:bookmarkStart w:id="24356" w:name="_Toc425252067"/>
          <w:bookmarkStart w:id="24357" w:name="_Toc425252737"/>
          <w:bookmarkStart w:id="24358" w:name="_Toc425253408"/>
          <w:bookmarkStart w:id="24359" w:name="_Toc425256799"/>
          <w:bookmarkStart w:id="24360" w:name="_Toc425276500"/>
          <w:bookmarkStart w:id="24361" w:name="_Toc425342598"/>
          <w:bookmarkStart w:id="24362" w:name="_Toc425349804"/>
          <w:bookmarkStart w:id="24363" w:name="_Toc425352953"/>
          <w:bookmarkStart w:id="24364" w:name="_Toc425353638"/>
          <w:bookmarkStart w:id="24365" w:name="_Toc425787631"/>
          <w:bookmarkStart w:id="24366" w:name="_Toc425788317"/>
          <w:bookmarkStart w:id="24367" w:name="_Toc425789004"/>
          <w:bookmarkStart w:id="24368" w:name="_Toc425789691"/>
          <w:bookmarkStart w:id="24369" w:name="_Toc425790378"/>
          <w:bookmarkStart w:id="24370" w:name="_Toc425794118"/>
          <w:bookmarkStart w:id="24371" w:name="_Toc426385053"/>
          <w:bookmarkStart w:id="24372" w:name="_Toc426386457"/>
          <w:bookmarkStart w:id="24373" w:name="_Toc426387860"/>
          <w:bookmarkStart w:id="24374" w:name="_Toc426389264"/>
          <w:bookmarkStart w:id="24375" w:name="_Toc426390668"/>
          <w:bookmarkStart w:id="24376" w:name="_Toc426392072"/>
          <w:bookmarkStart w:id="24377" w:name="_Toc426393475"/>
          <w:bookmarkStart w:id="24378" w:name="_Toc427825060"/>
          <w:bookmarkStart w:id="24379" w:name="_Toc427852873"/>
          <w:bookmarkStart w:id="24380" w:name="_Toc427855113"/>
          <w:bookmarkStart w:id="24381" w:name="_Toc427857314"/>
          <w:bookmarkEnd w:id="24344"/>
          <w:bookmarkEnd w:id="24345"/>
          <w:bookmarkEnd w:id="24346"/>
          <w:bookmarkEnd w:id="24347"/>
          <w:bookmarkEnd w:id="24348"/>
          <w:bookmarkEnd w:id="24349"/>
          <w:bookmarkEnd w:id="24350"/>
          <w:bookmarkEnd w:id="24351"/>
          <w:bookmarkEnd w:id="24352"/>
          <w:bookmarkEnd w:id="24353"/>
          <w:bookmarkEnd w:id="24354"/>
          <w:bookmarkEnd w:id="24355"/>
          <w:bookmarkEnd w:id="24356"/>
          <w:bookmarkEnd w:id="24357"/>
          <w:bookmarkEnd w:id="24358"/>
          <w:bookmarkEnd w:id="24359"/>
          <w:bookmarkEnd w:id="24360"/>
          <w:bookmarkEnd w:id="24361"/>
          <w:bookmarkEnd w:id="24362"/>
          <w:bookmarkEnd w:id="24363"/>
          <w:bookmarkEnd w:id="24364"/>
          <w:bookmarkEnd w:id="24365"/>
          <w:bookmarkEnd w:id="24366"/>
          <w:bookmarkEnd w:id="24367"/>
          <w:bookmarkEnd w:id="24368"/>
          <w:bookmarkEnd w:id="24369"/>
          <w:bookmarkEnd w:id="24370"/>
          <w:bookmarkEnd w:id="24371"/>
          <w:bookmarkEnd w:id="24372"/>
          <w:bookmarkEnd w:id="24373"/>
          <w:bookmarkEnd w:id="24374"/>
          <w:bookmarkEnd w:id="24375"/>
          <w:bookmarkEnd w:id="24376"/>
          <w:bookmarkEnd w:id="24377"/>
          <w:bookmarkEnd w:id="24378"/>
          <w:bookmarkEnd w:id="24379"/>
          <w:bookmarkEnd w:id="24380"/>
          <w:bookmarkEnd w:id="24381"/>
        </w:del>
      </w:moveFrom>
    </w:p>
    <w:p w14:paraId="3DD6E84E" w14:textId="34C6FBE8" w:rsidR="005F4718" w:rsidRPr="00C106B9" w:rsidDel="00247D75" w:rsidRDefault="005F4718">
      <w:pPr>
        <w:pStyle w:val="ListParagraph"/>
        <w:rPr>
          <w:del w:id="24382" w:author="Ramasubramani, Hariharan" w:date="2015-07-17T15:43:00Z"/>
        </w:rPr>
        <w:pPrChange w:id="24383" w:author="Ramasubramani, Hariharan" w:date="2015-07-20T17:41:00Z">
          <w:pPr>
            <w:pStyle w:val="ListParagraph"/>
            <w:spacing w:after="60"/>
            <w:ind w:left="936" w:firstLine="0"/>
          </w:pPr>
        </w:pPrChange>
      </w:pPr>
      <w:bookmarkStart w:id="24384" w:name="_Toc425234803"/>
      <w:bookmarkStart w:id="24385" w:name="_Toc425238355"/>
      <w:bookmarkStart w:id="24386" w:name="_Toc425239601"/>
      <w:bookmarkStart w:id="24387" w:name="_Toc425240848"/>
      <w:bookmarkStart w:id="24388" w:name="_Toc425242094"/>
      <w:bookmarkStart w:id="24389" w:name="_Toc425243340"/>
      <w:bookmarkStart w:id="24390" w:name="_Toc425244587"/>
      <w:bookmarkStart w:id="24391" w:name="_Toc425245834"/>
      <w:bookmarkStart w:id="24392" w:name="_Toc425247081"/>
      <w:bookmarkStart w:id="24393" w:name="_Toc425248327"/>
      <w:bookmarkStart w:id="24394" w:name="_Toc425249574"/>
      <w:bookmarkStart w:id="24395" w:name="_Toc425250821"/>
      <w:bookmarkStart w:id="24396" w:name="_Toc425252068"/>
      <w:bookmarkStart w:id="24397" w:name="_Toc425252738"/>
      <w:bookmarkStart w:id="24398" w:name="_Toc425253409"/>
      <w:bookmarkStart w:id="24399" w:name="_Toc425256800"/>
      <w:bookmarkStart w:id="24400" w:name="_Toc425276501"/>
      <w:bookmarkStart w:id="24401" w:name="_Toc425342599"/>
      <w:bookmarkStart w:id="24402" w:name="_Toc425349805"/>
      <w:bookmarkStart w:id="24403" w:name="_Toc425352954"/>
      <w:bookmarkStart w:id="24404" w:name="_Toc425353639"/>
      <w:bookmarkStart w:id="24405" w:name="_Toc425787632"/>
      <w:bookmarkStart w:id="24406" w:name="_Toc425788318"/>
      <w:bookmarkStart w:id="24407" w:name="_Toc425789005"/>
      <w:bookmarkStart w:id="24408" w:name="_Toc425789692"/>
      <w:bookmarkStart w:id="24409" w:name="_Toc425790379"/>
      <w:bookmarkStart w:id="24410" w:name="_Toc425794119"/>
      <w:bookmarkStart w:id="24411" w:name="_Toc426385054"/>
      <w:bookmarkStart w:id="24412" w:name="_Toc426386458"/>
      <w:bookmarkStart w:id="24413" w:name="_Toc426387861"/>
      <w:bookmarkStart w:id="24414" w:name="_Toc426389265"/>
      <w:bookmarkStart w:id="24415" w:name="_Toc426390669"/>
      <w:bookmarkStart w:id="24416" w:name="_Toc426392073"/>
      <w:bookmarkStart w:id="24417" w:name="_Toc426393476"/>
      <w:bookmarkStart w:id="24418" w:name="_Toc427825061"/>
      <w:bookmarkStart w:id="24419" w:name="_Toc427852874"/>
      <w:bookmarkStart w:id="24420" w:name="_Toc427855114"/>
      <w:bookmarkStart w:id="24421" w:name="_Toc427857315"/>
      <w:bookmarkEnd w:id="24384"/>
      <w:bookmarkEnd w:id="24385"/>
      <w:bookmarkEnd w:id="24386"/>
      <w:bookmarkEnd w:id="24387"/>
      <w:bookmarkEnd w:id="24388"/>
      <w:bookmarkEnd w:id="24389"/>
      <w:bookmarkEnd w:id="24390"/>
      <w:bookmarkEnd w:id="24391"/>
      <w:bookmarkEnd w:id="24392"/>
      <w:bookmarkEnd w:id="24393"/>
      <w:bookmarkEnd w:id="24394"/>
      <w:bookmarkEnd w:id="24395"/>
      <w:bookmarkEnd w:id="24396"/>
      <w:bookmarkEnd w:id="24397"/>
      <w:bookmarkEnd w:id="24398"/>
      <w:bookmarkEnd w:id="24399"/>
      <w:bookmarkEnd w:id="24400"/>
      <w:bookmarkEnd w:id="24401"/>
      <w:bookmarkEnd w:id="24402"/>
      <w:bookmarkEnd w:id="24403"/>
      <w:bookmarkEnd w:id="24404"/>
      <w:bookmarkEnd w:id="24405"/>
      <w:bookmarkEnd w:id="24406"/>
      <w:bookmarkEnd w:id="24407"/>
      <w:bookmarkEnd w:id="24408"/>
      <w:bookmarkEnd w:id="24409"/>
      <w:bookmarkEnd w:id="24410"/>
      <w:bookmarkEnd w:id="24411"/>
      <w:bookmarkEnd w:id="24412"/>
      <w:bookmarkEnd w:id="24413"/>
      <w:bookmarkEnd w:id="24414"/>
      <w:bookmarkEnd w:id="24415"/>
      <w:bookmarkEnd w:id="24416"/>
      <w:bookmarkEnd w:id="24417"/>
      <w:bookmarkEnd w:id="24418"/>
      <w:bookmarkEnd w:id="24419"/>
      <w:bookmarkEnd w:id="24420"/>
      <w:bookmarkEnd w:id="24421"/>
      <w:moveFromRangeEnd w:id="24255"/>
    </w:p>
    <w:p w14:paraId="789AC19D" w14:textId="3A52364D" w:rsidR="005F4718" w:rsidRPr="0067275C" w:rsidDel="0000779E" w:rsidRDefault="005F4718">
      <w:pPr>
        <w:pStyle w:val="ListParagraph"/>
        <w:numPr>
          <w:ilvl w:val="4"/>
          <w:numId w:val="51"/>
        </w:numPr>
        <w:overflowPunct w:val="0"/>
        <w:autoSpaceDE w:val="0"/>
        <w:autoSpaceDN w:val="0"/>
        <w:spacing w:after="60"/>
        <w:textAlignment w:val="baseline"/>
        <w:rPr>
          <w:del w:id="24422" w:author="Ramasubramani, Hariharan" w:date="2015-07-20T17:42:00Z"/>
          <w:rFonts w:cstheme="minorHAnsi"/>
          <w:color w:val="000000" w:themeColor="text1"/>
          <w:rPrChange w:id="24423" w:author="Ramasubramani, Hariharan" w:date="2015-07-20T17:41:00Z">
            <w:rPr>
              <w:del w:id="24424" w:author="Ramasubramani, Hariharan" w:date="2015-07-20T17:42:00Z"/>
            </w:rPr>
          </w:rPrChange>
        </w:rPr>
        <w:pPrChange w:id="24425" w:author="Ramasubramani, Hariharan" w:date="2015-07-20T17:41:00Z">
          <w:pPr>
            <w:pStyle w:val="ListParagraph"/>
            <w:numPr>
              <w:ilvl w:val="1"/>
              <w:numId w:val="23"/>
            </w:numPr>
            <w:tabs>
              <w:tab w:val="num" w:pos="1170"/>
            </w:tabs>
            <w:overflowPunct w:val="0"/>
            <w:autoSpaceDE w:val="0"/>
            <w:autoSpaceDN w:val="0"/>
            <w:spacing w:after="60"/>
            <w:ind w:left="619" w:firstLine="0"/>
            <w:textAlignment w:val="baseline"/>
          </w:pPr>
        </w:pPrChange>
      </w:pPr>
      <w:del w:id="24426" w:author="Ramasubramani, Hariharan" w:date="2015-07-17T15:49:00Z">
        <w:r w:rsidRPr="00C106B9" w:rsidDel="00EA5886">
          <w:delText>The system shall determine if a newly created Record Indexing Classification is a duplicate entry b</w:delText>
        </w:r>
        <w:r w:rsidDel="00EA5886">
          <w:delText>y</w:delText>
        </w:r>
        <w:r w:rsidRPr="00C106B9" w:rsidDel="00EA5886">
          <w:delText xml:space="preserve"> comparing the </w:delText>
        </w:r>
      </w:del>
      <w:del w:id="24427" w:author="Ramasubramani, Hariharan" w:date="2015-07-14T13:16:00Z">
        <w:r w:rsidRPr="00C106B9" w:rsidDel="00911C59">
          <w:delText>following field values</w:delText>
        </w:r>
        <w:r w:rsidDel="00911C59">
          <w:delText>:</w:delText>
        </w:r>
        <w:r w:rsidRPr="00C106B9" w:rsidDel="00911C59">
          <w:delText xml:space="preserve"> Classification, Sub-classification, </w:delText>
        </w:r>
      </w:del>
      <w:del w:id="24428" w:author="Ramasubramani, Hariharan" w:date="2015-07-17T15:49:00Z">
        <w:r w:rsidDel="00EA5886">
          <w:delText>Record</w:delText>
        </w:r>
        <w:r w:rsidRPr="00C106B9" w:rsidDel="00EA5886">
          <w:delText xml:space="preserve"> </w:delText>
        </w:r>
      </w:del>
      <w:del w:id="24429" w:author="Ramasubramani, Hariharan" w:date="2015-07-14T13:16:00Z">
        <w:r w:rsidRPr="00C106B9" w:rsidDel="00D86AC4">
          <w:delText>#</w:delText>
        </w:r>
        <w:r w:rsidRPr="00C106B9" w:rsidDel="00911C59">
          <w:delText xml:space="preserve">, </w:delText>
        </w:r>
        <w:r w:rsidDel="00911C59">
          <w:delText>Record</w:delText>
        </w:r>
        <w:r w:rsidRPr="00C106B9" w:rsidDel="00911C59">
          <w:delText xml:space="preserve"> Title</w:delText>
        </w:r>
      </w:del>
      <w:del w:id="24430" w:author="Ramasubramani, Hariharan" w:date="2015-07-17T11:06:00Z">
        <w:r w:rsidRPr="0067275C" w:rsidDel="00220BC0">
          <w:rPr>
            <w:rFonts w:cstheme="minorHAnsi"/>
            <w:color w:val="000000" w:themeColor="text1"/>
            <w:rPrChange w:id="24431" w:author="Ramasubramani, Hariharan" w:date="2015-07-20T17:41:00Z">
              <w:rPr/>
            </w:rPrChange>
          </w:rPr>
          <w:delText>.</w:delText>
        </w:r>
      </w:del>
      <w:bookmarkStart w:id="24432" w:name="_Toc425234804"/>
      <w:bookmarkStart w:id="24433" w:name="_Toc425238356"/>
      <w:bookmarkStart w:id="24434" w:name="_Toc425239602"/>
      <w:bookmarkStart w:id="24435" w:name="_Toc425240849"/>
      <w:bookmarkStart w:id="24436" w:name="_Toc425242095"/>
      <w:bookmarkStart w:id="24437" w:name="_Toc425243341"/>
      <w:bookmarkStart w:id="24438" w:name="_Toc425244588"/>
      <w:bookmarkStart w:id="24439" w:name="_Toc425245835"/>
      <w:bookmarkStart w:id="24440" w:name="_Toc425247082"/>
      <w:bookmarkStart w:id="24441" w:name="_Toc425248328"/>
      <w:bookmarkStart w:id="24442" w:name="_Toc425249575"/>
      <w:bookmarkStart w:id="24443" w:name="_Toc425250822"/>
      <w:bookmarkStart w:id="24444" w:name="_Toc425252069"/>
      <w:bookmarkStart w:id="24445" w:name="_Toc425252739"/>
      <w:bookmarkStart w:id="24446" w:name="_Toc425253410"/>
      <w:bookmarkStart w:id="24447" w:name="_Toc425256801"/>
      <w:bookmarkStart w:id="24448" w:name="_Toc425276502"/>
      <w:bookmarkStart w:id="24449" w:name="_Toc425342600"/>
      <w:bookmarkStart w:id="24450" w:name="_Toc425349806"/>
      <w:bookmarkStart w:id="24451" w:name="_Toc425352955"/>
      <w:bookmarkStart w:id="24452" w:name="_Toc425353640"/>
      <w:bookmarkStart w:id="24453" w:name="_Toc425787633"/>
      <w:bookmarkStart w:id="24454" w:name="_Toc425788319"/>
      <w:bookmarkStart w:id="24455" w:name="_Toc425789006"/>
      <w:bookmarkStart w:id="24456" w:name="_Toc425789693"/>
      <w:bookmarkStart w:id="24457" w:name="_Toc425790380"/>
      <w:bookmarkStart w:id="24458" w:name="_Toc425794120"/>
      <w:bookmarkStart w:id="24459" w:name="_Toc426385055"/>
      <w:bookmarkStart w:id="24460" w:name="_Toc426386459"/>
      <w:bookmarkStart w:id="24461" w:name="_Toc426387862"/>
      <w:bookmarkStart w:id="24462" w:name="_Toc426389266"/>
      <w:bookmarkStart w:id="24463" w:name="_Toc426390670"/>
      <w:bookmarkStart w:id="24464" w:name="_Toc426392074"/>
      <w:bookmarkStart w:id="24465" w:name="_Toc426393477"/>
      <w:bookmarkStart w:id="24466" w:name="_Toc427825062"/>
      <w:bookmarkStart w:id="24467" w:name="_Toc427852875"/>
      <w:bookmarkStart w:id="24468" w:name="_Toc427855115"/>
      <w:bookmarkStart w:id="24469" w:name="_Toc427857316"/>
      <w:bookmarkEnd w:id="24432"/>
      <w:bookmarkEnd w:id="24433"/>
      <w:bookmarkEnd w:id="24434"/>
      <w:bookmarkEnd w:id="24435"/>
      <w:bookmarkEnd w:id="24436"/>
      <w:bookmarkEnd w:id="24437"/>
      <w:bookmarkEnd w:id="24438"/>
      <w:bookmarkEnd w:id="24439"/>
      <w:bookmarkEnd w:id="24440"/>
      <w:bookmarkEnd w:id="24441"/>
      <w:bookmarkEnd w:id="24442"/>
      <w:bookmarkEnd w:id="24443"/>
      <w:bookmarkEnd w:id="24444"/>
      <w:bookmarkEnd w:id="24445"/>
      <w:bookmarkEnd w:id="24446"/>
      <w:bookmarkEnd w:id="24447"/>
      <w:bookmarkEnd w:id="24448"/>
      <w:bookmarkEnd w:id="24449"/>
      <w:bookmarkEnd w:id="24450"/>
      <w:bookmarkEnd w:id="24451"/>
      <w:bookmarkEnd w:id="24452"/>
      <w:bookmarkEnd w:id="24453"/>
      <w:bookmarkEnd w:id="24454"/>
      <w:bookmarkEnd w:id="24455"/>
      <w:bookmarkEnd w:id="24456"/>
      <w:bookmarkEnd w:id="24457"/>
      <w:bookmarkEnd w:id="24458"/>
      <w:bookmarkEnd w:id="24459"/>
      <w:bookmarkEnd w:id="24460"/>
      <w:bookmarkEnd w:id="24461"/>
      <w:bookmarkEnd w:id="24462"/>
      <w:bookmarkEnd w:id="24463"/>
      <w:bookmarkEnd w:id="24464"/>
      <w:bookmarkEnd w:id="24465"/>
      <w:bookmarkEnd w:id="24466"/>
      <w:bookmarkEnd w:id="24467"/>
      <w:bookmarkEnd w:id="24468"/>
      <w:bookmarkEnd w:id="24469"/>
    </w:p>
    <w:p w14:paraId="64029699" w14:textId="4B92B921" w:rsidR="005F4718" w:rsidRPr="00DA5DCE" w:rsidDel="00F51DC4" w:rsidRDefault="005F4718">
      <w:pPr>
        <w:pStyle w:val="ListParagraph"/>
        <w:numPr>
          <w:ilvl w:val="4"/>
          <w:numId w:val="28"/>
        </w:numPr>
        <w:overflowPunct w:val="0"/>
        <w:autoSpaceDE w:val="0"/>
        <w:autoSpaceDN w:val="0"/>
        <w:spacing w:after="60"/>
        <w:textAlignment w:val="baseline"/>
        <w:rPr>
          <w:del w:id="24470" w:author="Ramasubramani, Hariharan" w:date="2015-07-17T15:56:00Z"/>
          <w:rFonts w:cstheme="minorHAnsi"/>
          <w:color w:val="000000" w:themeColor="text1"/>
          <w:rPrChange w:id="24471" w:author="Ramasubramani, Hariharan" w:date="2015-07-20T15:29:00Z">
            <w:rPr>
              <w:del w:id="24472" w:author="Ramasubramani, Hariharan" w:date="2015-07-17T15:56:00Z"/>
            </w:rPr>
          </w:rPrChange>
        </w:rPr>
        <w:pPrChange w:id="24473" w:author="Ramasubramani, Hariharan" w:date="2015-07-20T15:29:00Z">
          <w:pPr>
            <w:pStyle w:val="ListParagraph"/>
            <w:numPr>
              <w:ilvl w:val="2"/>
              <w:numId w:val="23"/>
            </w:numPr>
            <w:tabs>
              <w:tab w:val="num" w:pos="1458"/>
            </w:tabs>
            <w:overflowPunct w:val="0"/>
            <w:autoSpaceDE w:val="0"/>
            <w:autoSpaceDN w:val="0"/>
            <w:spacing w:after="60"/>
            <w:ind w:left="990" w:firstLine="0"/>
            <w:textAlignment w:val="baseline"/>
          </w:pPr>
        </w:pPrChange>
      </w:pPr>
      <w:del w:id="24474" w:author="Ramasubramani, Hariharan" w:date="2015-07-20T17:42:00Z">
        <w:r w:rsidRPr="0067275C" w:rsidDel="0000779E">
          <w:rPr>
            <w:rFonts w:cstheme="minorHAnsi"/>
            <w:color w:val="000000" w:themeColor="text1"/>
            <w:rPrChange w:id="24475" w:author="Ramasubramani, Hariharan" w:date="2015-07-20T17:41:00Z">
              <w:rPr/>
            </w:rPrChange>
          </w:rPr>
          <w:delText xml:space="preserve">If the </w:delText>
        </w:r>
      </w:del>
      <w:del w:id="24476" w:author="Ramasubramani, Hariharan" w:date="2015-07-14T13:17:00Z">
        <w:r w:rsidRPr="0067275C" w:rsidDel="00D86AC4">
          <w:rPr>
            <w:rFonts w:cstheme="minorHAnsi"/>
            <w:color w:val="000000" w:themeColor="text1"/>
            <w:rPrChange w:id="24477" w:author="Ramasubramani, Hariharan" w:date="2015-07-20T17:41:00Z">
              <w:rPr/>
            </w:rPrChange>
          </w:rPr>
          <w:delText>entry matches the five values exactly</w:delText>
        </w:r>
      </w:del>
      <w:del w:id="24478" w:author="Ramasubramani, Hariharan" w:date="2015-07-20T17:42:00Z">
        <w:r w:rsidRPr="0067275C" w:rsidDel="0000779E">
          <w:rPr>
            <w:rFonts w:cstheme="minorHAnsi"/>
            <w:color w:val="000000" w:themeColor="text1"/>
            <w:rPrChange w:id="24479" w:author="Ramasubramani, Hariharan" w:date="2015-07-20T17:41:00Z">
              <w:rPr/>
            </w:rPrChange>
          </w:rPr>
          <w:delText xml:space="preserve">, the system shall display the following alert message: ‘This is a duplicate entry.  Please update your </w:delText>
        </w:r>
      </w:del>
      <w:del w:id="24480" w:author="Ramasubramani, Hariharan" w:date="2015-07-14T13:17:00Z">
        <w:r w:rsidRPr="0067275C" w:rsidDel="00D86AC4">
          <w:rPr>
            <w:rFonts w:cstheme="minorHAnsi"/>
            <w:color w:val="000000" w:themeColor="text1"/>
            <w:rPrChange w:id="24481" w:author="Ramasubramani, Hariharan" w:date="2015-07-20T17:41:00Z">
              <w:rPr/>
            </w:rPrChange>
          </w:rPr>
          <w:delText>Document Record values</w:delText>
        </w:r>
      </w:del>
      <w:del w:id="24482" w:author="Ramasubramani, Hariharan" w:date="2015-07-20T17:42:00Z">
        <w:r w:rsidRPr="0067275C" w:rsidDel="0000779E">
          <w:rPr>
            <w:rFonts w:cstheme="minorHAnsi"/>
            <w:color w:val="000000" w:themeColor="text1"/>
            <w:rPrChange w:id="24483" w:author="Ramasubramani, Hariharan" w:date="2015-07-20T17:41:00Z">
              <w:rPr/>
            </w:rPrChange>
          </w:rPr>
          <w:delText>.’</w:delText>
        </w:r>
      </w:del>
      <w:bookmarkStart w:id="24484" w:name="_Toc425234805"/>
      <w:bookmarkStart w:id="24485" w:name="_Toc425238357"/>
      <w:bookmarkStart w:id="24486" w:name="_Toc425239603"/>
      <w:bookmarkStart w:id="24487" w:name="_Toc425240850"/>
      <w:bookmarkStart w:id="24488" w:name="_Toc425242096"/>
      <w:bookmarkStart w:id="24489" w:name="_Toc425243342"/>
      <w:bookmarkStart w:id="24490" w:name="_Toc425244589"/>
      <w:bookmarkStart w:id="24491" w:name="_Toc425245836"/>
      <w:bookmarkStart w:id="24492" w:name="_Toc425247083"/>
      <w:bookmarkStart w:id="24493" w:name="_Toc425248329"/>
      <w:bookmarkStart w:id="24494" w:name="_Toc425249576"/>
      <w:bookmarkStart w:id="24495" w:name="_Toc425250823"/>
      <w:bookmarkStart w:id="24496" w:name="_Toc425252070"/>
      <w:bookmarkStart w:id="24497" w:name="_Toc425252740"/>
      <w:bookmarkStart w:id="24498" w:name="_Toc425253411"/>
      <w:bookmarkStart w:id="24499" w:name="_Toc425256802"/>
      <w:bookmarkStart w:id="24500" w:name="_Toc425276503"/>
      <w:bookmarkStart w:id="24501" w:name="_Toc425342601"/>
      <w:bookmarkStart w:id="24502" w:name="_Toc425349807"/>
      <w:bookmarkStart w:id="24503" w:name="_Toc425352956"/>
      <w:bookmarkStart w:id="24504" w:name="_Toc425353641"/>
      <w:bookmarkStart w:id="24505" w:name="_Toc425787634"/>
      <w:bookmarkStart w:id="24506" w:name="_Toc425788320"/>
      <w:bookmarkStart w:id="24507" w:name="_Toc425789007"/>
      <w:bookmarkStart w:id="24508" w:name="_Toc425789694"/>
      <w:bookmarkStart w:id="24509" w:name="_Toc425790381"/>
      <w:bookmarkStart w:id="24510" w:name="_Toc425794121"/>
      <w:bookmarkStart w:id="24511" w:name="_Toc426385056"/>
      <w:bookmarkStart w:id="24512" w:name="_Toc426386460"/>
      <w:bookmarkStart w:id="24513" w:name="_Toc426387863"/>
      <w:bookmarkStart w:id="24514" w:name="_Toc426389267"/>
      <w:bookmarkStart w:id="24515" w:name="_Toc426390671"/>
      <w:bookmarkStart w:id="24516" w:name="_Toc426392075"/>
      <w:bookmarkStart w:id="24517" w:name="_Toc426393478"/>
      <w:bookmarkStart w:id="24518" w:name="_Toc427825063"/>
      <w:bookmarkStart w:id="24519" w:name="_Toc427852876"/>
      <w:bookmarkStart w:id="24520" w:name="_Toc427855116"/>
      <w:bookmarkStart w:id="24521" w:name="_Toc427857317"/>
      <w:bookmarkEnd w:id="24484"/>
      <w:bookmarkEnd w:id="24485"/>
      <w:bookmarkEnd w:id="24486"/>
      <w:bookmarkEnd w:id="24487"/>
      <w:bookmarkEnd w:id="24488"/>
      <w:bookmarkEnd w:id="24489"/>
      <w:bookmarkEnd w:id="24490"/>
      <w:bookmarkEnd w:id="24491"/>
      <w:bookmarkEnd w:id="24492"/>
      <w:bookmarkEnd w:id="24493"/>
      <w:bookmarkEnd w:id="24494"/>
      <w:bookmarkEnd w:id="24495"/>
      <w:bookmarkEnd w:id="24496"/>
      <w:bookmarkEnd w:id="24497"/>
      <w:bookmarkEnd w:id="24498"/>
      <w:bookmarkEnd w:id="24499"/>
      <w:bookmarkEnd w:id="24500"/>
      <w:bookmarkEnd w:id="24501"/>
      <w:bookmarkEnd w:id="24502"/>
      <w:bookmarkEnd w:id="24503"/>
      <w:bookmarkEnd w:id="24504"/>
      <w:bookmarkEnd w:id="24505"/>
      <w:bookmarkEnd w:id="24506"/>
      <w:bookmarkEnd w:id="24507"/>
      <w:bookmarkEnd w:id="24508"/>
      <w:bookmarkEnd w:id="24509"/>
      <w:bookmarkEnd w:id="24510"/>
      <w:bookmarkEnd w:id="24511"/>
      <w:bookmarkEnd w:id="24512"/>
      <w:bookmarkEnd w:id="24513"/>
      <w:bookmarkEnd w:id="24514"/>
      <w:bookmarkEnd w:id="24515"/>
      <w:bookmarkEnd w:id="24516"/>
      <w:bookmarkEnd w:id="24517"/>
      <w:bookmarkEnd w:id="24518"/>
      <w:bookmarkEnd w:id="24519"/>
      <w:bookmarkEnd w:id="24520"/>
      <w:bookmarkEnd w:id="24521"/>
    </w:p>
    <w:p w14:paraId="16C62E93" w14:textId="56D50865" w:rsidR="00A831FC" w:rsidDel="009D301A" w:rsidRDefault="00A831FC">
      <w:pPr>
        <w:ind w:firstLine="0"/>
        <w:rPr>
          <w:del w:id="24522" w:author="Ramasubramani, Hariharan" w:date="2015-07-17T16:05:00Z"/>
        </w:rPr>
        <w:pPrChange w:id="24523" w:author="Ramasubramani, Hariharan" w:date="2015-07-20T15:29:00Z">
          <w:pPr>
            <w:overflowPunct w:val="0"/>
            <w:autoSpaceDE w:val="0"/>
            <w:autoSpaceDN w:val="0"/>
            <w:spacing w:after="60"/>
            <w:textAlignment w:val="baseline"/>
          </w:pPr>
        </w:pPrChange>
      </w:pPr>
      <w:bookmarkStart w:id="24524" w:name="_Toc425234806"/>
      <w:bookmarkStart w:id="24525" w:name="_Toc425238358"/>
      <w:bookmarkStart w:id="24526" w:name="_Toc425239604"/>
      <w:bookmarkStart w:id="24527" w:name="_Toc425240851"/>
      <w:bookmarkStart w:id="24528" w:name="_Toc425242097"/>
      <w:bookmarkStart w:id="24529" w:name="_Toc425243343"/>
      <w:bookmarkStart w:id="24530" w:name="_Toc425244590"/>
      <w:bookmarkStart w:id="24531" w:name="_Toc425245837"/>
      <w:bookmarkStart w:id="24532" w:name="_Toc425247084"/>
      <w:bookmarkStart w:id="24533" w:name="_Toc425248330"/>
      <w:bookmarkStart w:id="24534" w:name="_Toc425249577"/>
      <w:bookmarkStart w:id="24535" w:name="_Toc425250824"/>
      <w:bookmarkStart w:id="24536" w:name="_Toc425252071"/>
      <w:bookmarkStart w:id="24537" w:name="_Toc425252741"/>
      <w:bookmarkStart w:id="24538" w:name="_Toc425253412"/>
      <w:bookmarkStart w:id="24539" w:name="_Toc425256803"/>
      <w:bookmarkStart w:id="24540" w:name="_Toc425276504"/>
      <w:bookmarkStart w:id="24541" w:name="_Toc425342602"/>
      <w:bookmarkStart w:id="24542" w:name="_Toc425349808"/>
      <w:bookmarkStart w:id="24543" w:name="_Toc425352957"/>
      <w:bookmarkStart w:id="24544" w:name="_Toc425353642"/>
      <w:bookmarkStart w:id="24545" w:name="_Toc425787635"/>
      <w:bookmarkStart w:id="24546" w:name="_Toc425788321"/>
      <w:bookmarkStart w:id="24547" w:name="_Toc425789008"/>
      <w:bookmarkStart w:id="24548" w:name="_Toc425789695"/>
      <w:bookmarkStart w:id="24549" w:name="_Toc425790382"/>
      <w:bookmarkStart w:id="24550" w:name="_Toc425794122"/>
      <w:bookmarkStart w:id="24551" w:name="_Toc426385057"/>
      <w:bookmarkStart w:id="24552" w:name="_Toc426386461"/>
      <w:bookmarkStart w:id="24553" w:name="_Toc426387864"/>
      <w:bookmarkStart w:id="24554" w:name="_Toc426389268"/>
      <w:bookmarkStart w:id="24555" w:name="_Toc426390672"/>
      <w:bookmarkStart w:id="24556" w:name="_Toc426392076"/>
      <w:bookmarkStart w:id="24557" w:name="_Toc426393479"/>
      <w:bookmarkStart w:id="24558" w:name="_Toc427825064"/>
      <w:bookmarkStart w:id="24559" w:name="_Toc427852877"/>
      <w:bookmarkStart w:id="24560" w:name="_Toc427855117"/>
      <w:bookmarkStart w:id="24561" w:name="_Toc427857318"/>
      <w:bookmarkEnd w:id="24524"/>
      <w:bookmarkEnd w:id="24525"/>
      <w:bookmarkEnd w:id="24526"/>
      <w:bookmarkEnd w:id="24527"/>
      <w:bookmarkEnd w:id="24528"/>
      <w:bookmarkEnd w:id="24529"/>
      <w:bookmarkEnd w:id="24530"/>
      <w:bookmarkEnd w:id="24531"/>
      <w:bookmarkEnd w:id="24532"/>
      <w:bookmarkEnd w:id="24533"/>
      <w:bookmarkEnd w:id="24534"/>
      <w:bookmarkEnd w:id="24535"/>
      <w:bookmarkEnd w:id="24536"/>
      <w:bookmarkEnd w:id="24537"/>
      <w:bookmarkEnd w:id="24538"/>
      <w:bookmarkEnd w:id="24539"/>
      <w:bookmarkEnd w:id="24540"/>
      <w:bookmarkEnd w:id="24541"/>
      <w:bookmarkEnd w:id="24542"/>
      <w:bookmarkEnd w:id="24543"/>
      <w:bookmarkEnd w:id="24544"/>
      <w:bookmarkEnd w:id="24545"/>
      <w:bookmarkEnd w:id="24546"/>
      <w:bookmarkEnd w:id="24547"/>
      <w:bookmarkEnd w:id="24548"/>
      <w:bookmarkEnd w:id="24549"/>
      <w:bookmarkEnd w:id="24550"/>
      <w:bookmarkEnd w:id="24551"/>
      <w:bookmarkEnd w:id="24552"/>
      <w:bookmarkEnd w:id="24553"/>
      <w:bookmarkEnd w:id="24554"/>
      <w:bookmarkEnd w:id="24555"/>
      <w:bookmarkEnd w:id="24556"/>
      <w:bookmarkEnd w:id="24557"/>
      <w:bookmarkEnd w:id="24558"/>
      <w:bookmarkEnd w:id="24559"/>
      <w:bookmarkEnd w:id="24560"/>
      <w:bookmarkEnd w:id="24561"/>
    </w:p>
    <w:p w14:paraId="30C630CA" w14:textId="1D246C99" w:rsidR="00757DAB" w:rsidRPr="00F51DC4" w:rsidDel="00EA5886" w:rsidRDefault="000C7DF7">
      <w:pPr>
        <w:ind w:firstLine="0"/>
        <w:rPr>
          <w:del w:id="24562" w:author="Ramasubramani, Hariharan" w:date="2015-07-17T15:49:00Z"/>
          <w:rPrChange w:id="24563" w:author="Ramasubramani, Hariharan" w:date="2015-07-17T15:58:00Z">
            <w:rPr>
              <w:del w:id="24564" w:author="Ramasubramani, Hariharan" w:date="2015-07-17T15:49:00Z"/>
              <w:color w:val="000000" w:themeColor="text1"/>
            </w:rPr>
          </w:rPrChange>
        </w:rPr>
        <w:pPrChange w:id="24565" w:author="Ramasubramani, Hariharan" w:date="2015-07-20T15:29:00Z">
          <w:pPr>
            <w:overflowPunct w:val="0"/>
            <w:autoSpaceDE w:val="0"/>
            <w:autoSpaceDN w:val="0"/>
            <w:spacing w:after="60"/>
            <w:ind w:firstLine="0"/>
            <w:jc w:val="center"/>
            <w:textAlignment w:val="baseline"/>
          </w:pPr>
        </w:pPrChange>
      </w:pPr>
      <w:ins w:id="24566" w:author="Hariharan Ramasubramani" w:date="2015-04-08T16:17:00Z">
        <w:del w:id="24567" w:author="Ramasubramani, Hariharan" w:date="2015-07-15T17:06:00Z">
          <w:r w:rsidDel="00637BBB">
            <w:rPr>
              <w:noProof/>
            </w:rPr>
            <w:drawing>
              <wp:inline distT="0" distB="0" distL="0" distR="0" wp14:anchorId="2956A485" wp14:editId="368AEFF5">
                <wp:extent cx="3306853" cy="2377360"/>
                <wp:effectExtent l="0" t="0" r="8255" b="444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extLst>
                            <a:ext uri="{28A0092B-C50C-407E-A947-70E740481C1C}">
                              <a14:useLocalDpi xmlns:a14="http://schemas.microsoft.com/office/drawing/2010/main" val="0"/>
                            </a:ext>
                          </a:extLst>
                        </a:blip>
                        <a:stretch>
                          <a:fillRect/>
                        </a:stretch>
                      </pic:blipFill>
                      <pic:spPr>
                        <a:xfrm>
                          <a:off x="0" y="0"/>
                          <a:ext cx="3306853" cy="2377360"/>
                        </a:xfrm>
                        <a:prstGeom prst="rect">
                          <a:avLst/>
                        </a:prstGeom>
                      </pic:spPr>
                    </pic:pic>
                  </a:graphicData>
                </a:graphic>
              </wp:inline>
            </w:drawing>
          </w:r>
        </w:del>
      </w:ins>
      <w:ins w:id="24568" w:author="David Sheppard" w:date="2015-04-28T18:17:00Z">
        <w:del w:id="24569" w:author="Ramasubramani, Hariharan" w:date="2015-07-17T15:49:00Z">
          <w:r w:rsidR="009722DC" w:rsidRPr="00F51DC4" w:rsidDel="00EA5886">
            <w:rPr>
              <w:rPrChange w:id="24570" w:author="Ramasubramani, Hariharan" w:date="2015-07-17T15:58:00Z">
                <w:rPr>
                  <w:color w:val="000000" w:themeColor="text1"/>
                </w:rPr>
              </w:rPrChange>
            </w:rPr>
            <w:br/>
          </w:r>
        </w:del>
      </w:ins>
      <w:del w:id="24571" w:author="Ramasubramani, Hariharan" w:date="2015-07-17T15:49:00Z">
        <w:r w:rsidR="00757DAB" w:rsidRPr="00A977F1" w:rsidDel="00EA5886">
          <w:rPr>
            <w:noProof/>
          </w:rPr>
          <w:drawing>
            <wp:inline distT="0" distB="0" distL="0" distR="0" wp14:anchorId="20A3DD72" wp14:editId="293D933E">
              <wp:extent cx="3314700" cy="203835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upRecordAlert.png"/>
                      <pic:cNvPicPr/>
                    </pic:nvPicPr>
                    <pic:blipFill>
                      <a:blip r:embed="rId62">
                        <a:extLst>
                          <a:ext uri="{28A0092B-C50C-407E-A947-70E740481C1C}">
                            <a14:useLocalDpi xmlns:a14="http://schemas.microsoft.com/office/drawing/2010/main" val="0"/>
                          </a:ext>
                        </a:extLst>
                      </a:blip>
                      <a:stretch>
                        <a:fillRect/>
                      </a:stretch>
                    </pic:blipFill>
                    <pic:spPr>
                      <a:xfrm>
                        <a:off x="0" y="0"/>
                        <a:ext cx="3314700" cy="2038350"/>
                      </a:xfrm>
                      <a:prstGeom prst="rect">
                        <a:avLst/>
                      </a:prstGeom>
                    </pic:spPr>
                  </pic:pic>
                </a:graphicData>
              </a:graphic>
            </wp:inline>
          </w:drawing>
        </w:r>
        <w:bookmarkStart w:id="24572" w:name="_Toc425234807"/>
        <w:bookmarkStart w:id="24573" w:name="_Toc425238359"/>
        <w:bookmarkStart w:id="24574" w:name="_Toc425239605"/>
        <w:bookmarkStart w:id="24575" w:name="_Toc425240852"/>
        <w:bookmarkStart w:id="24576" w:name="_Toc425242098"/>
        <w:bookmarkStart w:id="24577" w:name="_Toc425243344"/>
        <w:bookmarkStart w:id="24578" w:name="_Toc425244591"/>
        <w:bookmarkStart w:id="24579" w:name="_Toc425245838"/>
        <w:bookmarkStart w:id="24580" w:name="_Toc425247085"/>
        <w:bookmarkStart w:id="24581" w:name="_Toc425248331"/>
        <w:bookmarkStart w:id="24582" w:name="_Toc425249578"/>
        <w:bookmarkStart w:id="24583" w:name="_Toc425250825"/>
        <w:bookmarkStart w:id="24584" w:name="_Toc425252072"/>
        <w:bookmarkStart w:id="24585" w:name="_Toc425252742"/>
        <w:bookmarkStart w:id="24586" w:name="_Toc425253413"/>
        <w:bookmarkStart w:id="24587" w:name="_Toc425256804"/>
        <w:bookmarkStart w:id="24588" w:name="_Toc425276505"/>
        <w:bookmarkStart w:id="24589" w:name="_Toc425342603"/>
        <w:bookmarkStart w:id="24590" w:name="_Toc425349809"/>
        <w:bookmarkStart w:id="24591" w:name="_Toc425352958"/>
        <w:bookmarkStart w:id="24592" w:name="_Toc425353643"/>
        <w:bookmarkStart w:id="24593" w:name="_Toc425787636"/>
        <w:bookmarkStart w:id="24594" w:name="_Toc425788322"/>
        <w:bookmarkStart w:id="24595" w:name="_Toc425789009"/>
        <w:bookmarkStart w:id="24596" w:name="_Toc425789696"/>
        <w:bookmarkStart w:id="24597" w:name="_Toc425790383"/>
        <w:bookmarkStart w:id="24598" w:name="_Toc425794123"/>
        <w:bookmarkStart w:id="24599" w:name="_Toc426385058"/>
        <w:bookmarkStart w:id="24600" w:name="_Toc426386462"/>
        <w:bookmarkStart w:id="24601" w:name="_Toc426387865"/>
        <w:bookmarkStart w:id="24602" w:name="_Toc426389269"/>
        <w:bookmarkStart w:id="24603" w:name="_Toc426390673"/>
        <w:bookmarkStart w:id="24604" w:name="_Toc426392077"/>
        <w:bookmarkStart w:id="24605" w:name="_Toc426393480"/>
        <w:bookmarkStart w:id="24606" w:name="_Toc427825065"/>
        <w:bookmarkStart w:id="24607" w:name="_Toc427852878"/>
        <w:bookmarkStart w:id="24608" w:name="_Toc427855118"/>
        <w:bookmarkStart w:id="24609" w:name="_Toc427857319"/>
        <w:bookmarkEnd w:id="24572"/>
        <w:bookmarkEnd w:id="24573"/>
        <w:bookmarkEnd w:id="24574"/>
        <w:bookmarkEnd w:id="24575"/>
        <w:bookmarkEnd w:id="24576"/>
        <w:bookmarkEnd w:id="24577"/>
        <w:bookmarkEnd w:id="24578"/>
        <w:bookmarkEnd w:id="24579"/>
        <w:bookmarkEnd w:id="24580"/>
        <w:bookmarkEnd w:id="24581"/>
        <w:bookmarkEnd w:id="24582"/>
        <w:bookmarkEnd w:id="24583"/>
        <w:bookmarkEnd w:id="24584"/>
        <w:bookmarkEnd w:id="24585"/>
        <w:bookmarkEnd w:id="24586"/>
        <w:bookmarkEnd w:id="24587"/>
        <w:bookmarkEnd w:id="24588"/>
        <w:bookmarkEnd w:id="24589"/>
        <w:bookmarkEnd w:id="24590"/>
        <w:bookmarkEnd w:id="24591"/>
        <w:bookmarkEnd w:id="24592"/>
        <w:bookmarkEnd w:id="24593"/>
        <w:bookmarkEnd w:id="24594"/>
        <w:bookmarkEnd w:id="24595"/>
        <w:bookmarkEnd w:id="24596"/>
        <w:bookmarkEnd w:id="24597"/>
        <w:bookmarkEnd w:id="24598"/>
        <w:bookmarkEnd w:id="24599"/>
        <w:bookmarkEnd w:id="24600"/>
        <w:bookmarkEnd w:id="24601"/>
        <w:bookmarkEnd w:id="24602"/>
        <w:bookmarkEnd w:id="24603"/>
        <w:bookmarkEnd w:id="24604"/>
        <w:bookmarkEnd w:id="24605"/>
        <w:bookmarkEnd w:id="24606"/>
        <w:bookmarkEnd w:id="24607"/>
        <w:bookmarkEnd w:id="24608"/>
        <w:bookmarkEnd w:id="24609"/>
      </w:del>
    </w:p>
    <w:p w14:paraId="1B5A1B67" w14:textId="58870211" w:rsidR="00833CB7" w:rsidRPr="00EF1CCB" w:rsidDel="00EA5886" w:rsidRDefault="00833CB7">
      <w:pPr>
        <w:ind w:firstLine="0"/>
        <w:rPr>
          <w:del w:id="24610" w:author="Ramasubramani, Hariharan" w:date="2015-07-17T15:49:00Z"/>
        </w:rPr>
        <w:pPrChange w:id="24611" w:author="Ramasubramani, Hariharan" w:date="2015-07-20T15:29:00Z">
          <w:pPr>
            <w:overflowPunct w:val="0"/>
            <w:autoSpaceDE w:val="0"/>
            <w:autoSpaceDN w:val="0"/>
            <w:spacing w:after="60"/>
            <w:ind w:firstLine="0"/>
            <w:jc w:val="center"/>
            <w:textAlignment w:val="baseline"/>
          </w:pPr>
        </w:pPrChange>
      </w:pPr>
      <w:del w:id="24612" w:author="Ramasubramani, Hariharan" w:date="2015-07-17T15:49:00Z">
        <w:r w:rsidDel="00EA5886">
          <w:delText>Fig:</w:delText>
        </w:r>
        <w:r w:rsidR="00921D83" w:rsidDel="00EA5886">
          <w:delText xml:space="preserve"> 4.d</w:delText>
        </w:r>
        <w:r w:rsidDel="00EA5886">
          <w:delText xml:space="preserve"> – Duplicate Entry Alert</w:delText>
        </w:r>
        <w:bookmarkStart w:id="24613" w:name="_Toc425234808"/>
        <w:bookmarkStart w:id="24614" w:name="_Toc425238360"/>
        <w:bookmarkStart w:id="24615" w:name="_Toc425239606"/>
        <w:bookmarkStart w:id="24616" w:name="_Toc425240853"/>
        <w:bookmarkStart w:id="24617" w:name="_Toc425242099"/>
        <w:bookmarkStart w:id="24618" w:name="_Toc425243345"/>
        <w:bookmarkStart w:id="24619" w:name="_Toc425244592"/>
        <w:bookmarkStart w:id="24620" w:name="_Toc425245839"/>
        <w:bookmarkStart w:id="24621" w:name="_Toc425247086"/>
        <w:bookmarkStart w:id="24622" w:name="_Toc425248332"/>
        <w:bookmarkStart w:id="24623" w:name="_Toc425249579"/>
        <w:bookmarkStart w:id="24624" w:name="_Toc425250826"/>
        <w:bookmarkStart w:id="24625" w:name="_Toc425252073"/>
        <w:bookmarkStart w:id="24626" w:name="_Toc425252743"/>
        <w:bookmarkStart w:id="24627" w:name="_Toc425253414"/>
        <w:bookmarkStart w:id="24628" w:name="_Toc425256805"/>
        <w:bookmarkStart w:id="24629" w:name="_Toc425276506"/>
        <w:bookmarkStart w:id="24630" w:name="_Toc425342604"/>
        <w:bookmarkStart w:id="24631" w:name="_Toc425349810"/>
        <w:bookmarkStart w:id="24632" w:name="_Toc425352959"/>
        <w:bookmarkStart w:id="24633" w:name="_Toc425353644"/>
        <w:bookmarkStart w:id="24634" w:name="_Toc425787637"/>
        <w:bookmarkStart w:id="24635" w:name="_Toc425788323"/>
        <w:bookmarkStart w:id="24636" w:name="_Toc425789010"/>
        <w:bookmarkStart w:id="24637" w:name="_Toc425789697"/>
        <w:bookmarkStart w:id="24638" w:name="_Toc425790384"/>
        <w:bookmarkStart w:id="24639" w:name="_Toc425794124"/>
        <w:bookmarkStart w:id="24640" w:name="_Toc426385059"/>
        <w:bookmarkStart w:id="24641" w:name="_Toc426386463"/>
        <w:bookmarkStart w:id="24642" w:name="_Toc426387866"/>
        <w:bookmarkStart w:id="24643" w:name="_Toc426389270"/>
        <w:bookmarkStart w:id="24644" w:name="_Toc426390674"/>
        <w:bookmarkStart w:id="24645" w:name="_Toc426392078"/>
        <w:bookmarkStart w:id="24646" w:name="_Toc426393481"/>
        <w:bookmarkStart w:id="24647" w:name="_Toc427825066"/>
        <w:bookmarkStart w:id="24648" w:name="_Toc427852879"/>
        <w:bookmarkStart w:id="24649" w:name="_Toc427855119"/>
        <w:bookmarkStart w:id="24650" w:name="_Toc427857320"/>
        <w:bookmarkEnd w:id="24613"/>
        <w:bookmarkEnd w:id="24614"/>
        <w:bookmarkEnd w:id="24615"/>
        <w:bookmarkEnd w:id="24616"/>
        <w:bookmarkEnd w:id="24617"/>
        <w:bookmarkEnd w:id="24618"/>
        <w:bookmarkEnd w:id="24619"/>
        <w:bookmarkEnd w:id="24620"/>
        <w:bookmarkEnd w:id="24621"/>
        <w:bookmarkEnd w:id="24622"/>
        <w:bookmarkEnd w:id="24623"/>
        <w:bookmarkEnd w:id="24624"/>
        <w:bookmarkEnd w:id="24625"/>
        <w:bookmarkEnd w:id="24626"/>
        <w:bookmarkEnd w:id="24627"/>
        <w:bookmarkEnd w:id="24628"/>
        <w:bookmarkEnd w:id="24629"/>
        <w:bookmarkEnd w:id="24630"/>
        <w:bookmarkEnd w:id="24631"/>
        <w:bookmarkEnd w:id="24632"/>
        <w:bookmarkEnd w:id="24633"/>
        <w:bookmarkEnd w:id="24634"/>
        <w:bookmarkEnd w:id="24635"/>
        <w:bookmarkEnd w:id="24636"/>
        <w:bookmarkEnd w:id="24637"/>
        <w:bookmarkEnd w:id="24638"/>
        <w:bookmarkEnd w:id="24639"/>
        <w:bookmarkEnd w:id="24640"/>
        <w:bookmarkEnd w:id="24641"/>
        <w:bookmarkEnd w:id="24642"/>
        <w:bookmarkEnd w:id="24643"/>
        <w:bookmarkEnd w:id="24644"/>
        <w:bookmarkEnd w:id="24645"/>
        <w:bookmarkEnd w:id="24646"/>
        <w:bookmarkEnd w:id="24647"/>
        <w:bookmarkEnd w:id="24648"/>
        <w:bookmarkEnd w:id="24649"/>
        <w:bookmarkEnd w:id="24650"/>
      </w:del>
    </w:p>
    <w:p w14:paraId="62100343" w14:textId="7E6FFEA6" w:rsidR="00833CB7" w:rsidDel="00EA5886" w:rsidRDefault="00833CB7">
      <w:pPr>
        <w:ind w:firstLine="0"/>
        <w:rPr>
          <w:del w:id="24651" w:author="Ramasubramani, Hariharan" w:date="2015-07-17T15:47:00Z"/>
        </w:rPr>
        <w:pPrChange w:id="24652" w:author="Ramasubramani, Hariharan" w:date="2015-07-20T15:29:00Z">
          <w:pPr>
            <w:overflowPunct w:val="0"/>
            <w:autoSpaceDE w:val="0"/>
            <w:autoSpaceDN w:val="0"/>
            <w:spacing w:after="60"/>
            <w:ind w:firstLine="0"/>
            <w:jc w:val="center"/>
            <w:textAlignment w:val="baseline"/>
          </w:pPr>
        </w:pPrChange>
      </w:pPr>
      <w:bookmarkStart w:id="24653" w:name="_Toc425234809"/>
      <w:bookmarkStart w:id="24654" w:name="_Toc425238361"/>
      <w:bookmarkStart w:id="24655" w:name="_Toc425239607"/>
      <w:bookmarkStart w:id="24656" w:name="_Toc425240854"/>
      <w:bookmarkStart w:id="24657" w:name="_Toc425242100"/>
      <w:bookmarkStart w:id="24658" w:name="_Toc425243346"/>
      <w:bookmarkStart w:id="24659" w:name="_Toc425244593"/>
      <w:bookmarkStart w:id="24660" w:name="_Toc425245840"/>
      <w:bookmarkStart w:id="24661" w:name="_Toc425247087"/>
      <w:bookmarkStart w:id="24662" w:name="_Toc425248333"/>
      <w:bookmarkStart w:id="24663" w:name="_Toc425249580"/>
      <w:bookmarkStart w:id="24664" w:name="_Toc425250827"/>
      <w:bookmarkStart w:id="24665" w:name="_Toc425252074"/>
      <w:bookmarkStart w:id="24666" w:name="_Toc425252744"/>
      <w:bookmarkStart w:id="24667" w:name="_Toc425253415"/>
      <w:bookmarkStart w:id="24668" w:name="_Toc425256806"/>
      <w:bookmarkStart w:id="24669" w:name="_Toc425276507"/>
      <w:bookmarkStart w:id="24670" w:name="_Toc425342605"/>
      <w:bookmarkStart w:id="24671" w:name="_Toc425349811"/>
      <w:bookmarkStart w:id="24672" w:name="_Toc425352960"/>
      <w:bookmarkStart w:id="24673" w:name="_Toc425353645"/>
      <w:bookmarkStart w:id="24674" w:name="_Toc425787638"/>
      <w:bookmarkStart w:id="24675" w:name="_Toc425788324"/>
      <w:bookmarkStart w:id="24676" w:name="_Toc425789011"/>
      <w:bookmarkStart w:id="24677" w:name="_Toc425789698"/>
      <w:bookmarkStart w:id="24678" w:name="_Toc425790385"/>
      <w:bookmarkStart w:id="24679" w:name="_Toc425794125"/>
      <w:bookmarkStart w:id="24680" w:name="_Toc426385060"/>
      <w:bookmarkStart w:id="24681" w:name="_Toc426386464"/>
      <w:bookmarkStart w:id="24682" w:name="_Toc426387867"/>
      <w:bookmarkStart w:id="24683" w:name="_Toc426389271"/>
      <w:bookmarkStart w:id="24684" w:name="_Toc426390675"/>
      <w:bookmarkStart w:id="24685" w:name="_Toc426392079"/>
      <w:bookmarkStart w:id="24686" w:name="_Toc426393482"/>
      <w:bookmarkStart w:id="24687" w:name="_Toc427825067"/>
      <w:bookmarkStart w:id="24688" w:name="_Toc427852880"/>
      <w:bookmarkStart w:id="24689" w:name="_Toc427855120"/>
      <w:bookmarkStart w:id="24690" w:name="_Toc427857321"/>
      <w:bookmarkEnd w:id="24653"/>
      <w:bookmarkEnd w:id="24654"/>
      <w:bookmarkEnd w:id="24655"/>
      <w:bookmarkEnd w:id="24656"/>
      <w:bookmarkEnd w:id="24657"/>
      <w:bookmarkEnd w:id="24658"/>
      <w:bookmarkEnd w:id="24659"/>
      <w:bookmarkEnd w:id="24660"/>
      <w:bookmarkEnd w:id="24661"/>
      <w:bookmarkEnd w:id="24662"/>
      <w:bookmarkEnd w:id="24663"/>
      <w:bookmarkEnd w:id="24664"/>
      <w:bookmarkEnd w:id="24665"/>
      <w:bookmarkEnd w:id="24666"/>
      <w:bookmarkEnd w:id="24667"/>
      <w:bookmarkEnd w:id="24668"/>
      <w:bookmarkEnd w:id="24669"/>
      <w:bookmarkEnd w:id="24670"/>
      <w:bookmarkEnd w:id="24671"/>
      <w:bookmarkEnd w:id="24672"/>
      <w:bookmarkEnd w:id="24673"/>
      <w:bookmarkEnd w:id="24674"/>
      <w:bookmarkEnd w:id="24675"/>
      <w:bookmarkEnd w:id="24676"/>
      <w:bookmarkEnd w:id="24677"/>
      <w:bookmarkEnd w:id="24678"/>
      <w:bookmarkEnd w:id="24679"/>
      <w:bookmarkEnd w:id="24680"/>
      <w:bookmarkEnd w:id="24681"/>
      <w:bookmarkEnd w:id="24682"/>
      <w:bookmarkEnd w:id="24683"/>
      <w:bookmarkEnd w:id="24684"/>
      <w:bookmarkEnd w:id="24685"/>
      <w:bookmarkEnd w:id="24686"/>
      <w:bookmarkEnd w:id="24687"/>
      <w:bookmarkEnd w:id="24688"/>
      <w:bookmarkEnd w:id="24689"/>
      <w:bookmarkEnd w:id="24690"/>
    </w:p>
    <w:p w14:paraId="50C6C4BC" w14:textId="350D5490" w:rsidR="00911DD8" w:rsidRPr="000E35FA" w:rsidDel="00EA5886" w:rsidRDefault="00911DD8">
      <w:pPr>
        <w:ind w:firstLine="0"/>
        <w:rPr>
          <w:del w:id="24691" w:author="Ramasubramani, Hariharan" w:date="2015-07-17T15:47:00Z"/>
        </w:rPr>
        <w:pPrChange w:id="24692" w:author="Ramasubramani, Hariharan" w:date="2015-07-20T15:29:00Z">
          <w:pPr>
            <w:pStyle w:val="Note"/>
          </w:pPr>
        </w:pPrChange>
      </w:pPr>
      <w:del w:id="24693" w:author="Ramasubramani, Hariharan" w:date="2015-07-17T15:47:00Z">
        <w:r w:rsidDel="00EA5886">
          <w:delText>Note</w:delText>
        </w:r>
        <w:r w:rsidRPr="000E35FA" w:rsidDel="00EA5886">
          <w:delText xml:space="preserve">: </w:delText>
        </w:r>
        <w:r w:rsidDel="00EA5886">
          <w:delText>This validation occurs when the User clicks Save</w:delText>
        </w:r>
        <w:bookmarkStart w:id="24694" w:name="_Toc425234810"/>
        <w:bookmarkStart w:id="24695" w:name="_Toc425238362"/>
        <w:bookmarkStart w:id="24696" w:name="_Toc425239608"/>
        <w:bookmarkStart w:id="24697" w:name="_Toc425240855"/>
        <w:bookmarkStart w:id="24698" w:name="_Toc425242101"/>
        <w:bookmarkStart w:id="24699" w:name="_Toc425243347"/>
        <w:bookmarkStart w:id="24700" w:name="_Toc425244594"/>
        <w:bookmarkStart w:id="24701" w:name="_Toc425245841"/>
        <w:bookmarkStart w:id="24702" w:name="_Toc425247088"/>
        <w:bookmarkStart w:id="24703" w:name="_Toc425248334"/>
        <w:bookmarkStart w:id="24704" w:name="_Toc425249581"/>
        <w:bookmarkStart w:id="24705" w:name="_Toc425250828"/>
        <w:bookmarkStart w:id="24706" w:name="_Toc425252075"/>
        <w:bookmarkStart w:id="24707" w:name="_Toc425252745"/>
        <w:bookmarkStart w:id="24708" w:name="_Toc425253416"/>
        <w:bookmarkStart w:id="24709" w:name="_Toc425256807"/>
        <w:bookmarkStart w:id="24710" w:name="_Toc425276508"/>
        <w:bookmarkStart w:id="24711" w:name="_Toc425342606"/>
        <w:bookmarkStart w:id="24712" w:name="_Toc425349812"/>
        <w:bookmarkStart w:id="24713" w:name="_Toc425352961"/>
        <w:bookmarkStart w:id="24714" w:name="_Toc425353646"/>
        <w:bookmarkStart w:id="24715" w:name="_Toc425787639"/>
        <w:bookmarkStart w:id="24716" w:name="_Toc425788325"/>
        <w:bookmarkStart w:id="24717" w:name="_Toc425789012"/>
        <w:bookmarkStart w:id="24718" w:name="_Toc425789699"/>
        <w:bookmarkStart w:id="24719" w:name="_Toc425790386"/>
        <w:bookmarkStart w:id="24720" w:name="_Toc425794126"/>
        <w:bookmarkStart w:id="24721" w:name="_Toc426385061"/>
        <w:bookmarkStart w:id="24722" w:name="_Toc426386465"/>
        <w:bookmarkStart w:id="24723" w:name="_Toc426387868"/>
        <w:bookmarkStart w:id="24724" w:name="_Toc426389272"/>
        <w:bookmarkStart w:id="24725" w:name="_Toc426390676"/>
        <w:bookmarkStart w:id="24726" w:name="_Toc426392080"/>
        <w:bookmarkStart w:id="24727" w:name="_Toc426393483"/>
        <w:bookmarkStart w:id="24728" w:name="_Toc427825068"/>
        <w:bookmarkStart w:id="24729" w:name="_Toc427852881"/>
        <w:bookmarkStart w:id="24730" w:name="_Toc427855121"/>
        <w:bookmarkStart w:id="24731" w:name="_Toc427857322"/>
        <w:bookmarkEnd w:id="24694"/>
        <w:bookmarkEnd w:id="24695"/>
        <w:bookmarkEnd w:id="24696"/>
        <w:bookmarkEnd w:id="24697"/>
        <w:bookmarkEnd w:id="24698"/>
        <w:bookmarkEnd w:id="24699"/>
        <w:bookmarkEnd w:id="24700"/>
        <w:bookmarkEnd w:id="24701"/>
        <w:bookmarkEnd w:id="24702"/>
        <w:bookmarkEnd w:id="24703"/>
        <w:bookmarkEnd w:id="24704"/>
        <w:bookmarkEnd w:id="24705"/>
        <w:bookmarkEnd w:id="24706"/>
        <w:bookmarkEnd w:id="24707"/>
        <w:bookmarkEnd w:id="24708"/>
        <w:bookmarkEnd w:id="24709"/>
        <w:bookmarkEnd w:id="24710"/>
        <w:bookmarkEnd w:id="24711"/>
        <w:bookmarkEnd w:id="24712"/>
        <w:bookmarkEnd w:id="24713"/>
        <w:bookmarkEnd w:id="24714"/>
        <w:bookmarkEnd w:id="24715"/>
        <w:bookmarkEnd w:id="24716"/>
        <w:bookmarkEnd w:id="24717"/>
        <w:bookmarkEnd w:id="24718"/>
        <w:bookmarkEnd w:id="24719"/>
        <w:bookmarkEnd w:id="24720"/>
        <w:bookmarkEnd w:id="24721"/>
        <w:bookmarkEnd w:id="24722"/>
        <w:bookmarkEnd w:id="24723"/>
        <w:bookmarkEnd w:id="24724"/>
        <w:bookmarkEnd w:id="24725"/>
        <w:bookmarkEnd w:id="24726"/>
        <w:bookmarkEnd w:id="24727"/>
        <w:bookmarkEnd w:id="24728"/>
        <w:bookmarkEnd w:id="24729"/>
        <w:bookmarkEnd w:id="24730"/>
        <w:bookmarkEnd w:id="24731"/>
      </w:del>
    </w:p>
    <w:p w14:paraId="724484A4" w14:textId="5B71EAF5" w:rsidR="00911DD8" w:rsidDel="00EA5886" w:rsidRDefault="00911DD8">
      <w:pPr>
        <w:ind w:firstLine="0"/>
        <w:rPr>
          <w:del w:id="24732" w:author="Ramasubramani, Hariharan" w:date="2015-07-17T15:47:00Z"/>
        </w:rPr>
        <w:pPrChange w:id="24733" w:author="Ramasubramani, Hariharan" w:date="2015-07-20T15:29:00Z">
          <w:pPr>
            <w:overflowPunct w:val="0"/>
            <w:autoSpaceDE w:val="0"/>
            <w:autoSpaceDN w:val="0"/>
            <w:spacing w:after="60"/>
            <w:ind w:firstLine="0"/>
            <w:textAlignment w:val="baseline"/>
          </w:pPr>
        </w:pPrChange>
      </w:pPr>
      <w:bookmarkStart w:id="24734" w:name="_Toc425234811"/>
      <w:bookmarkStart w:id="24735" w:name="_Toc425238363"/>
      <w:bookmarkStart w:id="24736" w:name="_Toc425239609"/>
      <w:bookmarkStart w:id="24737" w:name="_Toc425240856"/>
      <w:bookmarkStart w:id="24738" w:name="_Toc425242102"/>
      <w:bookmarkStart w:id="24739" w:name="_Toc425243348"/>
      <w:bookmarkStart w:id="24740" w:name="_Toc425244595"/>
      <w:bookmarkStart w:id="24741" w:name="_Toc425245842"/>
      <w:bookmarkStart w:id="24742" w:name="_Toc425247089"/>
      <w:bookmarkStart w:id="24743" w:name="_Toc425248335"/>
      <w:bookmarkStart w:id="24744" w:name="_Toc425249582"/>
      <w:bookmarkStart w:id="24745" w:name="_Toc425250829"/>
      <w:bookmarkStart w:id="24746" w:name="_Toc425252076"/>
      <w:bookmarkStart w:id="24747" w:name="_Toc425252746"/>
      <w:bookmarkStart w:id="24748" w:name="_Toc425253417"/>
      <w:bookmarkStart w:id="24749" w:name="_Toc425256808"/>
      <w:bookmarkStart w:id="24750" w:name="_Toc425276509"/>
      <w:bookmarkStart w:id="24751" w:name="_Toc425342607"/>
      <w:bookmarkStart w:id="24752" w:name="_Toc425349813"/>
      <w:bookmarkStart w:id="24753" w:name="_Toc425352962"/>
      <w:bookmarkStart w:id="24754" w:name="_Toc425353647"/>
      <w:bookmarkStart w:id="24755" w:name="_Toc425787640"/>
      <w:bookmarkStart w:id="24756" w:name="_Toc425788326"/>
      <w:bookmarkStart w:id="24757" w:name="_Toc425789013"/>
      <w:bookmarkStart w:id="24758" w:name="_Toc425789700"/>
      <w:bookmarkStart w:id="24759" w:name="_Toc425790387"/>
      <w:bookmarkStart w:id="24760" w:name="_Toc425794127"/>
      <w:bookmarkStart w:id="24761" w:name="_Toc426385062"/>
      <w:bookmarkStart w:id="24762" w:name="_Toc426386466"/>
      <w:bookmarkStart w:id="24763" w:name="_Toc426387869"/>
      <w:bookmarkStart w:id="24764" w:name="_Toc426389273"/>
      <w:bookmarkStart w:id="24765" w:name="_Toc426390677"/>
      <w:bookmarkStart w:id="24766" w:name="_Toc426392081"/>
      <w:bookmarkStart w:id="24767" w:name="_Toc426393484"/>
      <w:bookmarkStart w:id="24768" w:name="_Toc427825069"/>
      <w:bookmarkStart w:id="24769" w:name="_Toc427852882"/>
      <w:bookmarkStart w:id="24770" w:name="_Toc427855122"/>
      <w:bookmarkStart w:id="24771" w:name="_Toc427857323"/>
      <w:bookmarkEnd w:id="24734"/>
      <w:bookmarkEnd w:id="24735"/>
      <w:bookmarkEnd w:id="24736"/>
      <w:bookmarkEnd w:id="24737"/>
      <w:bookmarkEnd w:id="24738"/>
      <w:bookmarkEnd w:id="24739"/>
      <w:bookmarkEnd w:id="24740"/>
      <w:bookmarkEnd w:id="24741"/>
      <w:bookmarkEnd w:id="24742"/>
      <w:bookmarkEnd w:id="24743"/>
      <w:bookmarkEnd w:id="24744"/>
      <w:bookmarkEnd w:id="24745"/>
      <w:bookmarkEnd w:id="24746"/>
      <w:bookmarkEnd w:id="24747"/>
      <w:bookmarkEnd w:id="24748"/>
      <w:bookmarkEnd w:id="24749"/>
      <w:bookmarkEnd w:id="24750"/>
      <w:bookmarkEnd w:id="24751"/>
      <w:bookmarkEnd w:id="24752"/>
      <w:bookmarkEnd w:id="24753"/>
      <w:bookmarkEnd w:id="24754"/>
      <w:bookmarkEnd w:id="24755"/>
      <w:bookmarkEnd w:id="24756"/>
      <w:bookmarkEnd w:id="24757"/>
      <w:bookmarkEnd w:id="24758"/>
      <w:bookmarkEnd w:id="24759"/>
      <w:bookmarkEnd w:id="24760"/>
      <w:bookmarkEnd w:id="24761"/>
      <w:bookmarkEnd w:id="24762"/>
      <w:bookmarkEnd w:id="24763"/>
      <w:bookmarkEnd w:id="24764"/>
      <w:bookmarkEnd w:id="24765"/>
      <w:bookmarkEnd w:id="24766"/>
      <w:bookmarkEnd w:id="24767"/>
      <w:bookmarkEnd w:id="24768"/>
      <w:bookmarkEnd w:id="24769"/>
      <w:bookmarkEnd w:id="24770"/>
      <w:bookmarkEnd w:id="24771"/>
    </w:p>
    <w:p w14:paraId="69908F61" w14:textId="78054F05" w:rsidR="00244804" w:rsidDel="00F51DC4" w:rsidRDefault="00244804">
      <w:pPr>
        <w:ind w:firstLine="0"/>
        <w:rPr>
          <w:del w:id="24772" w:author="Ramasubramani, Hariharan" w:date="2015-07-17T15:55:00Z"/>
        </w:rPr>
        <w:pPrChange w:id="24773" w:author="Ramasubramani, Hariharan" w:date="2015-07-20T15:29:00Z">
          <w:pPr>
            <w:pStyle w:val="BlockComment"/>
          </w:pPr>
        </w:pPrChange>
      </w:pPr>
      <w:del w:id="24774" w:author="Ramasubramani, Hariharan" w:date="2015-07-17T15:55:00Z">
        <w:r w:rsidRPr="00982EC1" w:rsidDel="00F51DC4">
          <w:delText xml:space="preserve">Clicking Cancel will return the user to the </w:delText>
        </w:r>
        <w:r w:rsidDel="00F51DC4">
          <w:delText xml:space="preserve">Create </w:delText>
        </w:r>
        <w:r w:rsidRPr="00982EC1" w:rsidDel="00F51DC4">
          <w:delText>Record screen</w:delText>
        </w:r>
        <w:r w:rsidDel="00F51DC4">
          <w:delText xml:space="preserve"> where they can edit </w:delText>
        </w:r>
      </w:del>
      <w:del w:id="24775" w:author="Ramasubramani, Hariharan" w:date="2015-07-15T17:07:00Z">
        <w:r w:rsidDel="00637BBB">
          <w:delText>the fields identified as duplicates</w:delText>
        </w:r>
      </w:del>
      <w:del w:id="24776" w:author="Ramasubramani, Hariharan" w:date="2015-07-17T15:55:00Z">
        <w:r w:rsidDel="00F51DC4">
          <w:delText xml:space="preserve"> and re-save.  Clicking Cancel again on the Create Record screen will discard changes (a pop-up will be displayed informing the user they have unsaved changes)</w:delText>
        </w:r>
      </w:del>
      <w:del w:id="24777" w:author="Ramasubramani, Hariharan" w:date="2015-07-15T17:07:00Z">
        <w:r w:rsidDel="00A960E6">
          <w:delText xml:space="preserve"> and return the user to the Main Navigation Records scree</w:delText>
        </w:r>
        <w:r w:rsidR="00C91C08" w:rsidDel="00A960E6">
          <w:delText>n</w:delText>
        </w:r>
      </w:del>
      <w:del w:id="24778" w:author="Ramasubramani, Hariharan" w:date="2015-07-17T15:55:00Z">
        <w:r w:rsidDel="00F51DC4">
          <w:delText>.</w:delText>
        </w:r>
        <w:bookmarkStart w:id="24779" w:name="_Toc425234812"/>
        <w:bookmarkStart w:id="24780" w:name="_Toc425238364"/>
        <w:bookmarkStart w:id="24781" w:name="_Toc425239610"/>
        <w:bookmarkStart w:id="24782" w:name="_Toc425240857"/>
        <w:bookmarkStart w:id="24783" w:name="_Toc425242103"/>
        <w:bookmarkStart w:id="24784" w:name="_Toc425243349"/>
        <w:bookmarkStart w:id="24785" w:name="_Toc425244596"/>
        <w:bookmarkStart w:id="24786" w:name="_Toc425245843"/>
        <w:bookmarkStart w:id="24787" w:name="_Toc425247090"/>
        <w:bookmarkStart w:id="24788" w:name="_Toc425248336"/>
        <w:bookmarkStart w:id="24789" w:name="_Toc425249583"/>
        <w:bookmarkStart w:id="24790" w:name="_Toc425250830"/>
        <w:bookmarkStart w:id="24791" w:name="_Toc425252077"/>
        <w:bookmarkStart w:id="24792" w:name="_Toc425252747"/>
        <w:bookmarkStart w:id="24793" w:name="_Toc425253418"/>
        <w:bookmarkStart w:id="24794" w:name="_Toc425256809"/>
        <w:bookmarkStart w:id="24795" w:name="_Toc425276510"/>
        <w:bookmarkStart w:id="24796" w:name="_Toc425342608"/>
        <w:bookmarkStart w:id="24797" w:name="_Toc425349814"/>
        <w:bookmarkStart w:id="24798" w:name="_Toc425352963"/>
        <w:bookmarkStart w:id="24799" w:name="_Toc425353648"/>
        <w:bookmarkStart w:id="24800" w:name="_Toc425787641"/>
        <w:bookmarkStart w:id="24801" w:name="_Toc425788327"/>
        <w:bookmarkStart w:id="24802" w:name="_Toc425789014"/>
        <w:bookmarkStart w:id="24803" w:name="_Toc425789701"/>
        <w:bookmarkStart w:id="24804" w:name="_Toc425790388"/>
        <w:bookmarkStart w:id="24805" w:name="_Toc425794128"/>
        <w:bookmarkStart w:id="24806" w:name="_Toc426385063"/>
        <w:bookmarkStart w:id="24807" w:name="_Toc426386467"/>
        <w:bookmarkStart w:id="24808" w:name="_Toc426387870"/>
        <w:bookmarkStart w:id="24809" w:name="_Toc426389274"/>
        <w:bookmarkStart w:id="24810" w:name="_Toc426390678"/>
        <w:bookmarkStart w:id="24811" w:name="_Toc426392082"/>
        <w:bookmarkStart w:id="24812" w:name="_Toc426393485"/>
        <w:bookmarkStart w:id="24813" w:name="_Toc427825070"/>
        <w:bookmarkStart w:id="24814" w:name="_Toc427852883"/>
        <w:bookmarkStart w:id="24815" w:name="_Toc427855123"/>
        <w:bookmarkStart w:id="24816" w:name="_Toc427857324"/>
        <w:bookmarkEnd w:id="24779"/>
        <w:bookmarkEnd w:id="24780"/>
        <w:bookmarkEnd w:id="24781"/>
        <w:bookmarkEnd w:id="24782"/>
        <w:bookmarkEnd w:id="24783"/>
        <w:bookmarkEnd w:id="24784"/>
        <w:bookmarkEnd w:id="24785"/>
        <w:bookmarkEnd w:id="24786"/>
        <w:bookmarkEnd w:id="24787"/>
        <w:bookmarkEnd w:id="24788"/>
        <w:bookmarkEnd w:id="24789"/>
        <w:bookmarkEnd w:id="24790"/>
        <w:bookmarkEnd w:id="24791"/>
        <w:bookmarkEnd w:id="24792"/>
        <w:bookmarkEnd w:id="24793"/>
        <w:bookmarkEnd w:id="24794"/>
        <w:bookmarkEnd w:id="24795"/>
        <w:bookmarkEnd w:id="24796"/>
        <w:bookmarkEnd w:id="24797"/>
        <w:bookmarkEnd w:id="24798"/>
        <w:bookmarkEnd w:id="24799"/>
        <w:bookmarkEnd w:id="24800"/>
        <w:bookmarkEnd w:id="24801"/>
        <w:bookmarkEnd w:id="24802"/>
        <w:bookmarkEnd w:id="24803"/>
        <w:bookmarkEnd w:id="24804"/>
        <w:bookmarkEnd w:id="24805"/>
        <w:bookmarkEnd w:id="24806"/>
        <w:bookmarkEnd w:id="24807"/>
        <w:bookmarkEnd w:id="24808"/>
        <w:bookmarkEnd w:id="24809"/>
        <w:bookmarkEnd w:id="24810"/>
        <w:bookmarkEnd w:id="24811"/>
        <w:bookmarkEnd w:id="24812"/>
        <w:bookmarkEnd w:id="24813"/>
        <w:bookmarkEnd w:id="24814"/>
        <w:bookmarkEnd w:id="24815"/>
        <w:bookmarkEnd w:id="24816"/>
      </w:del>
    </w:p>
    <w:p w14:paraId="69D96EE0" w14:textId="43CFB261" w:rsidR="00244804" w:rsidRPr="00244804" w:rsidDel="00F51DC4" w:rsidRDefault="00244804">
      <w:pPr>
        <w:ind w:firstLine="0"/>
        <w:rPr>
          <w:del w:id="24817" w:author="Ramasubramani, Hariharan" w:date="2015-07-17T15:55:00Z"/>
        </w:rPr>
        <w:pPrChange w:id="24818" w:author="Ramasubramani, Hariharan" w:date="2015-07-20T15:29:00Z">
          <w:pPr>
            <w:pStyle w:val="BlockComment"/>
          </w:pPr>
        </w:pPrChange>
      </w:pPr>
      <w:del w:id="24819" w:author="Ramasubramani, Hariharan" w:date="2015-07-17T15:55:00Z">
        <w:r w:rsidDel="00F51DC4">
          <w:delText>Clicking Modify Existing will discard any changes the user made to the existing information (a pop-up will be displayed informing the user they have unsaved changes), re</w:delText>
        </w:r>
        <w:r w:rsidR="008003D8" w:rsidDel="00F51DC4">
          <w:delText>turn the user to the Create</w:delText>
        </w:r>
        <w:r w:rsidDel="00F51DC4">
          <w:delText xml:space="preserve"> Record screen where the existing Record information will be displayed.</w:delText>
        </w:r>
        <w:bookmarkStart w:id="24820" w:name="_Toc425234813"/>
        <w:bookmarkStart w:id="24821" w:name="_Toc425238365"/>
        <w:bookmarkStart w:id="24822" w:name="_Toc425239611"/>
        <w:bookmarkStart w:id="24823" w:name="_Toc425240858"/>
        <w:bookmarkStart w:id="24824" w:name="_Toc425242104"/>
        <w:bookmarkStart w:id="24825" w:name="_Toc425243350"/>
        <w:bookmarkStart w:id="24826" w:name="_Toc425244597"/>
        <w:bookmarkStart w:id="24827" w:name="_Toc425245844"/>
        <w:bookmarkStart w:id="24828" w:name="_Toc425247091"/>
        <w:bookmarkStart w:id="24829" w:name="_Toc425248337"/>
        <w:bookmarkStart w:id="24830" w:name="_Toc425249584"/>
        <w:bookmarkStart w:id="24831" w:name="_Toc425250831"/>
        <w:bookmarkStart w:id="24832" w:name="_Toc425252078"/>
        <w:bookmarkStart w:id="24833" w:name="_Toc425252748"/>
        <w:bookmarkStart w:id="24834" w:name="_Toc425253419"/>
        <w:bookmarkStart w:id="24835" w:name="_Toc425256810"/>
        <w:bookmarkStart w:id="24836" w:name="_Toc425276511"/>
        <w:bookmarkStart w:id="24837" w:name="_Toc425342609"/>
        <w:bookmarkStart w:id="24838" w:name="_Toc425349815"/>
        <w:bookmarkStart w:id="24839" w:name="_Toc425352964"/>
        <w:bookmarkStart w:id="24840" w:name="_Toc425353649"/>
        <w:bookmarkStart w:id="24841" w:name="_Toc425787642"/>
        <w:bookmarkStart w:id="24842" w:name="_Toc425788328"/>
        <w:bookmarkStart w:id="24843" w:name="_Toc425789015"/>
        <w:bookmarkStart w:id="24844" w:name="_Toc425789702"/>
        <w:bookmarkStart w:id="24845" w:name="_Toc425790389"/>
        <w:bookmarkStart w:id="24846" w:name="_Toc425794129"/>
        <w:bookmarkStart w:id="24847" w:name="_Toc426385064"/>
        <w:bookmarkStart w:id="24848" w:name="_Toc426386468"/>
        <w:bookmarkStart w:id="24849" w:name="_Toc426387871"/>
        <w:bookmarkStart w:id="24850" w:name="_Toc426389275"/>
        <w:bookmarkStart w:id="24851" w:name="_Toc426390679"/>
        <w:bookmarkStart w:id="24852" w:name="_Toc426392083"/>
        <w:bookmarkStart w:id="24853" w:name="_Toc426393486"/>
        <w:bookmarkStart w:id="24854" w:name="_Toc427825071"/>
        <w:bookmarkStart w:id="24855" w:name="_Toc427852884"/>
        <w:bookmarkStart w:id="24856" w:name="_Toc427855124"/>
        <w:bookmarkStart w:id="24857" w:name="_Toc427857325"/>
        <w:bookmarkEnd w:id="24820"/>
        <w:bookmarkEnd w:id="24821"/>
        <w:bookmarkEnd w:id="24822"/>
        <w:bookmarkEnd w:id="24823"/>
        <w:bookmarkEnd w:id="24824"/>
        <w:bookmarkEnd w:id="24825"/>
        <w:bookmarkEnd w:id="24826"/>
        <w:bookmarkEnd w:id="24827"/>
        <w:bookmarkEnd w:id="24828"/>
        <w:bookmarkEnd w:id="24829"/>
        <w:bookmarkEnd w:id="24830"/>
        <w:bookmarkEnd w:id="24831"/>
        <w:bookmarkEnd w:id="24832"/>
        <w:bookmarkEnd w:id="24833"/>
        <w:bookmarkEnd w:id="24834"/>
        <w:bookmarkEnd w:id="24835"/>
        <w:bookmarkEnd w:id="24836"/>
        <w:bookmarkEnd w:id="24837"/>
        <w:bookmarkEnd w:id="24838"/>
        <w:bookmarkEnd w:id="24839"/>
        <w:bookmarkEnd w:id="24840"/>
        <w:bookmarkEnd w:id="24841"/>
        <w:bookmarkEnd w:id="24842"/>
        <w:bookmarkEnd w:id="24843"/>
        <w:bookmarkEnd w:id="24844"/>
        <w:bookmarkEnd w:id="24845"/>
        <w:bookmarkEnd w:id="24846"/>
        <w:bookmarkEnd w:id="24847"/>
        <w:bookmarkEnd w:id="24848"/>
        <w:bookmarkEnd w:id="24849"/>
        <w:bookmarkEnd w:id="24850"/>
        <w:bookmarkEnd w:id="24851"/>
        <w:bookmarkEnd w:id="24852"/>
        <w:bookmarkEnd w:id="24853"/>
        <w:bookmarkEnd w:id="24854"/>
        <w:bookmarkEnd w:id="24855"/>
        <w:bookmarkEnd w:id="24856"/>
        <w:bookmarkEnd w:id="24857"/>
      </w:del>
    </w:p>
    <w:p w14:paraId="1424F9D1" w14:textId="58B2E987" w:rsidR="00244804" w:rsidDel="00F51DC4" w:rsidRDefault="00244804">
      <w:pPr>
        <w:ind w:firstLine="0"/>
        <w:rPr>
          <w:del w:id="24858" w:author="Ramasubramani, Hariharan" w:date="2015-07-17T15:56:00Z"/>
        </w:rPr>
        <w:pPrChange w:id="24859" w:author="Ramasubramani, Hariharan" w:date="2015-07-20T15:29:00Z">
          <w:pPr>
            <w:overflowPunct w:val="0"/>
            <w:autoSpaceDE w:val="0"/>
            <w:autoSpaceDN w:val="0"/>
            <w:spacing w:after="60"/>
            <w:ind w:firstLine="0"/>
            <w:textAlignment w:val="baseline"/>
          </w:pPr>
        </w:pPrChange>
      </w:pPr>
      <w:bookmarkStart w:id="24860" w:name="_Toc425234814"/>
      <w:bookmarkStart w:id="24861" w:name="_Toc425238366"/>
      <w:bookmarkStart w:id="24862" w:name="_Toc425239612"/>
      <w:bookmarkStart w:id="24863" w:name="_Toc425240859"/>
      <w:bookmarkStart w:id="24864" w:name="_Toc425242105"/>
      <w:bookmarkStart w:id="24865" w:name="_Toc425243351"/>
      <w:bookmarkStart w:id="24866" w:name="_Toc425244598"/>
      <w:bookmarkStart w:id="24867" w:name="_Toc425245845"/>
      <w:bookmarkStart w:id="24868" w:name="_Toc425247092"/>
      <w:bookmarkStart w:id="24869" w:name="_Toc425248338"/>
      <w:bookmarkStart w:id="24870" w:name="_Toc425249585"/>
      <w:bookmarkStart w:id="24871" w:name="_Toc425250832"/>
      <w:bookmarkStart w:id="24872" w:name="_Toc425252079"/>
      <w:bookmarkStart w:id="24873" w:name="_Toc425252749"/>
      <w:bookmarkStart w:id="24874" w:name="_Toc425253420"/>
      <w:bookmarkStart w:id="24875" w:name="_Toc425256811"/>
      <w:bookmarkStart w:id="24876" w:name="_Toc425276512"/>
      <w:bookmarkStart w:id="24877" w:name="_Toc425342610"/>
      <w:bookmarkStart w:id="24878" w:name="_Toc425349816"/>
      <w:bookmarkStart w:id="24879" w:name="_Toc425352965"/>
      <w:bookmarkStart w:id="24880" w:name="_Toc425353650"/>
      <w:bookmarkStart w:id="24881" w:name="_Toc425787643"/>
      <w:bookmarkStart w:id="24882" w:name="_Toc425788329"/>
      <w:bookmarkStart w:id="24883" w:name="_Toc425789016"/>
      <w:bookmarkStart w:id="24884" w:name="_Toc425789703"/>
      <w:bookmarkStart w:id="24885" w:name="_Toc425790390"/>
      <w:bookmarkStart w:id="24886" w:name="_Toc425794130"/>
      <w:bookmarkStart w:id="24887" w:name="_Toc426385065"/>
      <w:bookmarkStart w:id="24888" w:name="_Toc426386469"/>
      <w:bookmarkStart w:id="24889" w:name="_Toc426387872"/>
      <w:bookmarkStart w:id="24890" w:name="_Toc426389276"/>
      <w:bookmarkStart w:id="24891" w:name="_Toc426390680"/>
      <w:bookmarkStart w:id="24892" w:name="_Toc426392084"/>
      <w:bookmarkStart w:id="24893" w:name="_Toc426393487"/>
      <w:bookmarkStart w:id="24894" w:name="_Toc427825072"/>
      <w:bookmarkStart w:id="24895" w:name="_Toc427852885"/>
      <w:bookmarkStart w:id="24896" w:name="_Toc427855125"/>
      <w:bookmarkStart w:id="24897" w:name="_Toc427857326"/>
      <w:bookmarkEnd w:id="24860"/>
      <w:bookmarkEnd w:id="24861"/>
      <w:bookmarkEnd w:id="24862"/>
      <w:bookmarkEnd w:id="24863"/>
      <w:bookmarkEnd w:id="24864"/>
      <w:bookmarkEnd w:id="24865"/>
      <w:bookmarkEnd w:id="24866"/>
      <w:bookmarkEnd w:id="24867"/>
      <w:bookmarkEnd w:id="24868"/>
      <w:bookmarkEnd w:id="24869"/>
      <w:bookmarkEnd w:id="24870"/>
      <w:bookmarkEnd w:id="24871"/>
      <w:bookmarkEnd w:id="24872"/>
      <w:bookmarkEnd w:id="24873"/>
      <w:bookmarkEnd w:id="24874"/>
      <w:bookmarkEnd w:id="24875"/>
      <w:bookmarkEnd w:id="24876"/>
      <w:bookmarkEnd w:id="24877"/>
      <w:bookmarkEnd w:id="24878"/>
      <w:bookmarkEnd w:id="24879"/>
      <w:bookmarkEnd w:id="24880"/>
      <w:bookmarkEnd w:id="24881"/>
      <w:bookmarkEnd w:id="24882"/>
      <w:bookmarkEnd w:id="24883"/>
      <w:bookmarkEnd w:id="24884"/>
      <w:bookmarkEnd w:id="24885"/>
      <w:bookmarkEnd w:id="24886"/>
      <w:bookmarkEnd w:id="24887"/>
      <w:bookmarkEnd w:id="24888"/>
      <w:bookmarkEnd w:id="24889"/>
      <w:bookmarkEnd w:id="24890"/>
      <w:bookmarkEnd w:id="24891"/>
      <w:bookmarkEnd w:id="24892"/>
      <w:bookmarkEnd w:id="24893"/>
      <w:bookmarkEnd w:id="24894"/>
      <w:bookmarkEnd w:id="24895"/>
      <w:bookmarkEnd w:id="24896"/>
      <w:bookmarkEnd w:id="24897"/>
    </w:p>
    <w:p w14:paraId="0EA69632" w14:textId="62B5CA70" w:rsidR="00A831FC" w:rsidRPr="00A831FC" w:rsidDel="00F51DC4" w:rsidRDefault="00A831FC">
      <w:pPr>
        <w:ind w:firstLine="0"/>
        <w:rPr>
          <w:del w:id="24898" w:author="Ramasubramani, Hariharan" w:date="2015-07-17T15:56:00Z"/>
        </w:rPr>
        <w:pPrChange w:id="24899" w:author="Ramasubramani, Hariharan" w:date="2015-07-20T15:29:00Z">
          <w:pPr>
            <w:overflowPunct w:val="0"/>
            <w:autoSpaceDE w:val="0"/>
            <w:autoSpaceDN w:val="0"/>
            <w:spacing w:after="60"/>
            <w:ind w:left="2160" w:firstLine="720"/>
            <w:textAlignment w:val="baseline"/>
          </w:pPr>
        </w:pPrChange>
      </w:pPr>
      <w:bookmarkStart w:id="24900" w:name="_Toc425234815"/>
      <w:bookmarkStart w:id="24901" w:name="_Toc425238367"/>
      <w:bookmarkStart w:id="24902" w:name="_Toc425239613"/>
      <w:bookmarkStart w:id="24903" w:name="_Toc425240860"/>
      <w:bookmarkStart w:id="24904" w:name="_Toc425242106"/>
      <w:bookmarkStart w:id="24905" w:name="_Toc425243352"/>
      <w:bookmarkStart w:id="24906" w:name="_Toc425244599"/>
      <w:bookmarkStart w:id="24907" w:name="_Toc425245846"/>
      <w:bookmarkStart w:id="24908" w:name="_Toc425247093"/>
      <w:bookmarkStart w:id="24909" w:name="_Toc425248339"/>
      <w:bookmarkStart w:id="24910" w:name="_Toc425249586"/>
      <w:bookmarkStart w:id="24911" w:name="_Toc425250833"/>
      <w:bookmarkStart w:id="24912" w:name="_Toc425252080"/>
      <w:bookmarkStart w:id="24913" w:name="_Toc425252750"/>
      <w:bookmarkStart w:id="24914" w:name="_Toc425253421"/>
      <w:bookmarkStart w:id="24915" w:name="_Toc425256812"/>
      <w:bookmarkStart w:id="24916" w:name="_Toc425276513"/>
      <w:bookmarkStart w:id="24917" w:name="_Toc425342611"/>
      <w:bookmarkStart w:id="24918" w:name="_Toc425349817"/>
      <w:bookmarkStart w:id="24919" w:name="_Toc425352966"/>
      <w:bookmarkStart w:id="24920" w:name="_Toc425353651"/>
      <w:bookmarkStart w:id="24921" w:name="_Toc425787644"/>
      <w:bookmarkStart w:id="24922" w:name="_Toc425788330"/>
      <w:bookmarkStart w:id="24923" w:name="_Toc425789017"/>
      <w:bookmarkStart w:id="24924" w:name="_Toc425789704"/>
      <w:bookmarkStart w:id="24925" w:name="_Toc425790391"/>
      <w:bookmarkStart w:id="24926" w:name="_Toc425794131"/>
      <w:bookmarkStart w:id="24927" w:name="_Toc426385066"/>
      <w:bookmarkStart w:id="24928" w:name="_Toc426386470"/>
      <w:bookmarkStart w:id="24929" w:name="_Toc426387873"/>
      <w:bookmarkStart w:id="24930" w:name="_Toc426389277"/>
      <w:bookmarkStart w:id="24931" w:name="_Toc426390681"/>
      <w:bookmarkStart w:id="24932" w:name="_Toc426392085"/>
      <w:bookmarkStart w:id="24933" w:name="_Toc426393488"/>
      <w:bookmarkStart w:id="24934" w:name="_Toc427825073"/>
      <w:bookmarkStart w:id="24935" w:name="_Toc427852886"/>
      <w:bookmarkStart w:id="24936" w:name="_Toc427855126"/>
      <w:bookmarkStart w:id="24937" w:name="_Toc427857327"/>
      <w:bookmarkEnd w:id="24900"/>
      <w:bookmarkEnd w:id="24901"/>
      <w:bookmarkEnd w:id="24902"/>
      <w:bookmarkEnd w:id="24903"/>
      <w:bookmarkEnd w:id="24904"/>
      <w:bookmarkEnd w:id="24905"/>
      <w:bookmarkEnd w:id="24906"/>
      <w:bookmarkEnd w:id="24907"/>
      <w:bookmarkEnd w:id="24908"/>
      <w:bookmarkEnd w:id="24909"/>
      <w:bookmarkEnd w:id="24910"/>
      <w:bookmarkEnd w:id="24911"/>
      <w:bookmarkEnd w:id="24912"/>
      <w:bookmarkEnd w:id="24913"/>
      <w:bookmarkEnd w:id="24914"/>
      <w:bookmarkEnd w:id="24915"/>
      <w:bookmarkEnd w:id="24916"/>
      <w:bookmarkEnd w:id="24917"/>
      <w:bookmarkEnd w:id="24918"/>
      <w:bookmarkEnd w:id="24919"/>
      <w:bookmarkEnd w:id="24920"/>
      <w:bookmarkEnd w:id="24921"/>
      <w:bookmarkEnd w:id="24922"/>
      <w:bookmarkEnd w:id="24923"/>
      <w:bookmarkEnd w:id="24924"/>
      <w:bookmarkEnd w:id="24925"/>
      <w:bookmarkEnd w:id="24926"/>
      <w:bookmarkEnd w:id="24927"/>
      <w:bookmarkEnd w:id="24928"/>
      <w:bookmarkEnd w:id="24929"/>
      <w:bookmarkEnd w:id="24930"/>
      <w:bookmarkEnd w:id="24931"/>
      <w:bookmarkEnd w:id="24932"/>
      <w:bookmarkEnd w:id="24933"/>
      <w:bookmarkEnd w:id="24934"/>
      <w:bookmarkEnd w:id="24935"/>
      <w:bookmarkEnd w:id="24936"/>
      <w:bookmarkEnd w:id="24937"/>
    </w:p>
    <w:p w14:paraId="52586172" w14:textId="37CF7BE6" w:rsidR="005F4718" w:rsidRPr="00C106B9" w:rsidDel="009D301A" w:rsidRDefault="005F4718">
      <w:pPr>
        <w:ind w:firstLine="0"/>
        <w:rPr>
          <w:del w:id="24938" w:author="Ramasubramani, Hariharan" w:date="2015-07-17T16:02:00Z"/>
        </w:rPr>
        <w:pPrChange w:id="24939" w:author="Ramasubramani, Hariharan" w:date="2015-07-20T15:29:00Z">
          <w:pPr>
            <w:pStyle w:val="ListParagraph"/>
            <w:numPr>
              <w:ilvl w:val="2"/>
              <w:numId w:val="23"/>
            </w:numPr>
            <w:tabs>
              <w:tab w:val="num" w:pos="1458"/>
            </w:tabs>
            <w:overflowPunct w:val="0"/>
            <w:autoSpaceDE w:val="0"/>
            <w:autoSpaceDN w:val="0"/>
            <w:spacing w:after="60"/>
            <w:ind w:left="990" w:firstLine="0"/>
            <w:textAlignment w:val="baseline"/>
          </w:pPr>
        </w:pPrChange>
      </w:pPr>
      <w:del w:id="24940" w:author="Ramasubramani, Hariharan" w:date="2015-07-17T16:05:00Z">
        <w:r w:rsidRPr="00C106B9" w:rsidDel="009D301A">
          <w:delText>The system shall display the informatio</w:delText>
        </w:r>
      </w:del>
      <w:del w:id="24941" w:author="Ramasubramani, Hariharan" w:date="2015-07-17T16:03:00Z">
        <w:r w:rsidRPr="00C106B9" w:rsidDel="009D301A">
          <w:delText xml:space="preserve">n defined in requirement </w:delText>
        </w:r>
        <w:r w:rsidDel="009D301A">
          <w:delText>4.</w:delText>
        </w:r>
      </w:del>
      <w:del w:id="24942" w:author="Ramasubramani, Hariharan" w:date="2015-07-15T17:11:00Z">
        <w:r w:rsidDel="00A960E6">
          <w:delText>5</w:delText>
        </w:r>
      </w:del>
      <w:del w:id="24943" w:author="Ramasubramani, Hariharan" w:date="2015-07-17T16:03:00Z">
        <w:r w:rsidRPr="00C106B9" w:rsidDel="009D301A">
          <w:delText xml:space="preserve"> </w:delText>
        </w:r>
      </w:del>
      <w:del w:id="24944" w:author="Ramasubramani, Hariharan" w:date="2015-07-17T16:05:00Z">
        <w:r w:rsidRPr="00C106B9" w:rsidDel="009D301A">
          <w:delText xml:space="preserve">for the existing </w:delText>
        </w:r>
        <w:r w:rsidDel="009D301A">
          <w:delText>Document R</w:delText>
        </w:r>
        <w:r w:rsidRPr="00C106B9" w:rsidDel="009D301A">
          <w:delText xml:space="preserve">ecord identified as a match. </w:delText>
        </w:r>
      </w:del>
      <w:bookmarkStart w:id="24945" w:name="_Toc425234816"/>
      <w:bookmarkStart w:id="24946" w:name="_Toc425238368"/>
      <w:bookmarkStart w:id="24947" w:name="_Toc425239614"/>
      <w:bookmarkStart w:id="24948" w:name="_Toc425240861"/>
      <w:bookmarkStart w:id="24949" w:name="_Toc425242107"/>
      <w:bookmarkStart w:id="24950" w:name="_Toc425243353"/>
      <w:bookmarkStart w:id="24951" w:name="_Toc425244600"/>
      <w:bookmarkStart w:id="24952" w:name="_Toc425245847"/>
      <w:bookmarkStart w:id="24953" w:name="_Toc425247094"/>
      <w:bookmarkStart w:id="24954" w:name="_Toc425248340"/>
      <w:bookmarkStart w:id="24955" w:name="_Toc425249587"/>
      <w:bookmarkStart w:id="24956" w:name="_Toc425250834"/>
      <w:bookmarkStart w:id="24957" w:name="_Toc425252081"/>
      <w:bookmarkStart w:id="24958" w:name="_Toc425252751"/>
      <w:bookmarkStart w:id="24959" w:name="_Toc425253422"/>
      <w:bookmarkStart w:id="24960" w:name="_Toc425256813"/>
      <w:bookmarkStart w:id="24961" w:name="_Toc425276514"/>
      <w:bookmarkStart w:id="24962" w:name="_Toc425342612"/>
      <w:bookmarkStart w:id="24963" w:name="_Toc425349818"/>
      <w:bookmarkStart w:id="24964" w:name="_Toc425352967"/>
      <w:bookmarkStart w:id="24965" w:name="_Toc425353652"/>
      <w:bookmarkStart w:id="24966" w:name="_Toc425787645"/>
      <w:bookmarkStart w:id="24967" w:name="_Toc425788331"/>
      <w:bookmarkStart w:id="24968" w:name="_Toc425789018"/>
      <w:bookmarkStart w:id="24969" w:name="_Toc425789705"/>
      <w:bookmarkStart w:id="24970" w:name="_Toc425790392"/>
      <w:bookmarkStart w:id="24971" w:name="_Toc425794132"/>
      <w:bookmarkStart w:id="24972" w:name="_Toc426385067"/>
      <w:bookmarkStart w:id="24973" w:name="_Toc426386471"/>
      <w:bookmarkStart w:id="24974" w:name="_Toc426387874"/>
      <w:bookmarkStart w:id="24975" w:name="_Toc426389278"/>
      <w:bookmarkStart w:id="24976" w:name="_Toc426390682"/>
      <w:bookmarkStart w:id="24977" w:name="_Toc426392086"/>
      <w:bookmarkStart w:id="24978" w:name="_Toc426393489"/>
      <w:bookmarkStart w:id="24979" w:name="_Toc427825074"/>
      <w:bookmarkStart w:id="24980" w:name="_Toc427852887"/>
      <w:bookmarkStart w:id="24981" w:name="_Toc427855127"/>
      <w:bookmarkStart w:id="24982" w:name="_Toc427857328"/>
      <w:bookmarkEnd w:id="24945"/>
      <w:bookmarkEnd w:id="24946"/>
      <w:bookmarkEnd w:id="24947"/>
      <w:bookmarkEnd w:id="24948"/>
      <w:bookmarkEnd w:id="24949"/>
      <w:bookmarkEnd w:id="24950"/>
      <w:bookmarkEnd w:id="24951"/>
      <w:bookmarkEnd w:id="24952"/>
      <w:bookmarkEnd w:id="24953"/>
      <w:bookmarkEnd w:id="24954"/>
      <w:bookmarkEnd w:id="24955"/>
      <w:bookmarkEnd w:id="24956"/>
      <w:bookmarkEnd w:id="24957"/>
      <w:bookmarkEnd w:id="24958"/>
      <w:bookmarkEnd w:id="24959"/>
      <w:bookmarkEnd w:id="24960"/>
      <w:bookmarkEnd w:id="24961"/>
      <w:bookmarkEnd w:id="24962"/>
      <w:bookmarkEnd w:id="24963"/>
      <w:bookmarkEnd w:id="24964"/>
      <w:bookmarkEnd w:id="24965"/>
      <w:bookmarkEnd w:id="24966"/>
      <w:bookmarkEnd w:id="24967"/>
      <w:bookmarkEnd w:id="24968"/>
      <w:bookmarkEnd w:id="24969"/>
      <w:bookmarkEnd w:id="24970"/>
      <w:bookmarkEnd w:id="24971"/>
      <w:bookmarkEnd w:id="24972"/>
      <w:bookmarkEnd w:id="24973"/>
      <w:bookmarkEnd w:id="24974"/>
      <w:bookmarkEnd w:id="24975"/>
      <w:bookmarkEnd w:id="24976"/>
      <w:bookmarkEnd w:id="24977"/>
      <w:bookmarkEnd w:id="24978"/>
      <w:bookmarkEnd w:id="24979"/>
      <w:bookmarkEnd w:id="24980"/>
      <w:bookmarkEnd w:id="24981"/>
      <w:bookmarkEnd w:id="24982"/>
    </w:p>
    <w:p w14:paraId="239F218A" w14:textId="46E0EF7D" w:rsidR="005F4718" w:rsidRPr="00F51DC4" w:rsidDel="009D301A" w:rsidRDefault="005F4718">
      <w:pPr>
        <w:ind w:firstLine="0"/>
        <w:rPr>
          <w:del w:id="24983" w:author="Ramasubramani, Hariharan" w:date="2015-07-17T16:05:00Z"/>
        </w:rPr>
        <w:pPrChange w:id="24984" w:author="Ramasubramani, Hariharan" w:date="2015-07-20T15:29:00Z">
          <w:pPr>
            <w:pStyle w:val="ListParagraph"/>
            <w:numPr>
              <w:ilvl w:val="2"/>
              <w:numId w:val="23"/>
            </w:numPr>
            <w:tabs>
              <w:tab w:val="num" w:pos="1458"/>
            </w:tabs>
            <w:overflowPunct w:val="0"/>
            <w:autoSpaceDE w:val="0"/>
            <w:autoSpaceDN w:val="0"/>
            <w:spacing w:after="60"/>
            <w:ind w:left="990" w:firstLine="0"/>
            <w:textAlignment w:val="baseline"/>
          </w:pPr>
        </w:pPrChange>
      </w:pPr>
      <w:del w:id="24985" w:author="Ramasubramani, Hariharan" w:date="2015-07-17T16:05:00Z">
        <w:r w:rsidRPr="00F51DC4" w:rsidDel="009D301A">
          <w:delText xml:space="preserve">The system shall provide the ability to; </w:delText>
        </w:r>
        <w:bookmarkStart w:id="24986" w:name="_Toc425234817"/>
        <w:bookmarkStart w:id="24987" w:name="_Toc425238369"/>
        <w:bookmarkStart w:id="24988" w:name="_Toc425239615"/>
        <w:bookmarkStart w:id="24989" w:name="_Toc425240862"/>
        <w:bookmarkStart w:id="24990" w:name="_Toc425242108"/>
        <w:bookmarkStart w:id="24991" w:name="_Toc425243354"/>
        <w:bookmarkStart w:id="24992" w:name="_Toc425244601"/>
        <w:bookmarkStart w:id="24993" w:name="_Toc425245848"/>
        <w:bookmarkStart w:id="24994" w:name="_Toc425247095"/>
        <w:bookmarkStart w:id="24995" w:name="_Toc425248341"/>
        <w:bookmarkStart w:id="24996" w:name="_Toc425249588"/>
        <w:bookmarkStart w:id="24997" w:name="_Toc425250835"/>
        <w:bookmarkStart w:id="24998" w:name="_Toc425252082"/>
        <w:bookmarkStart w:id="24999" w:name="_Toc425252752"/>
        <w:bookmarkStart w:id="25000" w:name="_Toc425253423"/>
        <w:bookmarkStart w:id="25001" w:name="_Toc425256814"/>
        <w:bookmarkStart w:id="25002" w:name="_Toc425276515"/>
        <w:bookmarkStart w:id="25003" w:name="_Toc425342613"/>
        <w:bookmarkStart w:id="25004" w:name="_Toc425349819"/>
        <w:bookmarkStart w:id="25005" w:name="_Toc425352968"/>
        <w:bookmarkStart w:id="25006" w:name="_Toc425353653"/>
        <w:bookmarkStart w:id="25007" w:name="_Toc425787646"/>
        <w:bookmarkStart w:id="25008" w:name="_Toc425788332"/>
        <w:bookmarkStart w:id="25009" w:name="_Toc425789019"/>
        <w:bookmarkStart w:id="25010" w:name="_Toc425789706"/>
        <w:bookmarkStart w:id="25011" w:name="_Toc425790393"/>
        <w:bookmarkStart w:id="25012" w:name="_Toc425794133"/>
        <w:bookmarkStart w:id="25013" w:name="_Toc426385068"/>
        <w:bookmarkStart w:id="25014" w:name="_Toc426386472"/>
        <w:bookmarkStart w:id="25015" w:name="_Toc426387875"/>
        <w:bookmarkStart w:id="25016" w:name="_Toc426389279"/>
        <w:bookmarkStart w:id="25017" w:name="_Toc426390683"/>
        <w:bookmarkStart w:id="25018" w:name="_Toc426392087"/>
        <w:bookmarkStart w:id="25019" w:name="_Toc426393490"/>
        <w:bookmarkStart w:id="25020" w:name="_Toc427825075"/>
        <w:bookmarkStart w:id="25021" w:name="_Toc427852888"/>
        <w:bookmarkStart w:id="25022" w:name="_Toc427855128"/>
        <w:bookmarkStart w:id="25023" w:name="_Toc427857329"/>
        <w:bookmarkEnd w:id="24986"/>
        <w:bookmarkEnd w:id="24987"/>
        <w:bookmarkEnd w:id="24988"/>
        <w:bookmarkEnd w:id="24989"/>
        <w:bookmarkEnd w:id="24990"/>
        <w:bookmarkEnd w:id="24991"/>
        <w:bookmarkEnd w:id="24992"/>
        <w:bookmarkEnd w:id="24993"/>
        <w:bookmarkEnd w:id="24994"/>
        <w:bookmarkEnd w:id="24995"/>
        <w:bookmarkEnd w:id="24996"/>
        <w:bookmarkEnd w:id="24997"/>
        <w:bookmarkEnd w:id="24998"/>
        <w:bookmarkEnd w:id="24999"/>
        <w:bookmarkEnd w:id="25000"/>
        <w:bookmarkEnd w:id="25001"/>
        <w:bookmarkEnd w:id="25002"/>
        <w:bookmarkEnd w:id="25003"/>
        <w:bookmarkEnd w:id="25004"/>
        <w:bookmarkEnd w:id="25005"/>
        <w:bookmarkEnd w:id="25006"/>
        <w:bookmarkEnd w:id="25007"/>
        <w:bookmarkEnd w:id="25008"/>
        <w:bookmarkEnd w:id="25009"/>
        <w:bookmarkEnd w:id="25010"/>
        <w:bookmarkEnd w:id="25011"/>
        <w:bookmarkEnd w:id="25012"/>
        <w:bookmarkEnd w:id="25013"/>
        <w:bookmarkEnd w:id="25014"/>
        <w:bookmarkEnd w:id="25015"/>
        <w:bookmarkEnd w:id="25016"/>
        <w:bookmarkEnd w:id="25017"/>
        <w:bookmarkEnd w:id="25018"/>
        <w:bookmarkEnd w:id="25019"/>
        <w:bookmarkEnd w:id="25020"/>
        <w:bookmarkEnd w:id="25021"/>
        <w:bookmarkEnd w:id="25022"/>
        <w:bookmarkEnd w:id="25023"/>
      </w:del>
    </w:p>
    <w:p w14:paraId="2AD67DC8" w14:textId="67CCE96E" w:rsidR="005F4718" w:rsidRPr="00F51DC4" w:rsidDel="009D301A" w:rsidRDefault="005F4718">
      <w:pPr>
        <w:ind w:firstLine="0"/>
        <w:rPr>
          <w:del w:id="25024" w:author="Ramasubramani, Hariharan" w:date="2015-07-17T16:05:00Z"/>
        </w:rPr>
        <w:pPrChange w:id="25025" w:author="Ramasubramani, Hariharan" w:date="2015-07-20T15:29:00Z">
          <w:pPr>
            <w:pStyle w:val="ListParagraph"/>
            <w:numPr>
              <w:ilvl w:val="3"/>
              <w:numId w:val="23"/>
            </w:numPr>
            <w:tabs>
              <w:tab w:val="num" w:pos="2459"/>
            </w:tabs>
            <w:overflowPunct w:val="0"/>
            <w:autoSpaceDE w:val="0"/>
            <w:autoSpaceDN w:val="0"/>
            <w:spacing w:after="60"/>
            <w:ind w:left="1883" w:firstLine="0"/>
            <w:textAlignment w:val="baseline"/>
          </w:pPr>
        </w:pPrChange>
      </w:pPr>
      <w:del w:id="25026" w:author="Ramasubramani, Hariharan" w:date="2015-07-17T16:05:00Z">
        <w:r w:rsidRPr="00F51DC4" w:rsidDel="009D301A">
          <w:delText xml:space="preserve">Update the newly created Document Record </w:delText>
        </w:r>
        <w:r w:rsidRPr="00F51DC4" w:rsidDel="009D301A">
          <w:rPr>
            <w:i/>
          </w:rPr>
          <w:delText>or</w:delText>
        </w:r>
        <w:bookmarkStart w:id="25027" w:name="_Toc425234818"/>
        <w:bookmarkStart w:id="25028" w:name="_Toc425238370"/>
        <w:bookmarkStart w:id="25029" w:name="_Toc425239616"/>
        <w:bookmarkStart w:id="25030" w:name="_Toc425240863"/>
        <w:bookmarkStart w:id="25031" w:name="_Toc425242109"/>
        <w:bookmarkStart w:id="25032" w:name="_Toc425243355"/>
        <w:bookmarkStart w:id="25033" w:name="_Toc425244602"/>
        <w:bookmarkStart w:id="25034" w:name="_Toc425245849"/>
        <w:bookmarkStart w:id="25035" w:name="_Toc425247096"/>
        <w:bookmarkStart w:id="25036" w:name="_Toc425248342"/>
        <w:bookmarkStart w:id="25037" w:name="_Toc425249589"/>
        <w:bookmarkStart w:id="25038" w:name="_Toc425250836"/>
        <w:bookmarkStart w:id="25039" w:name="_Toc425252083"/>
        <w:bookmarkStart w:id="25040" w:name="_Toc425252753"/>
        <w:bookmarkStart w:id="25041" w:name="_Toc425253424"/>
        <w:bookmarkStart w:id="25042" w:name="_Toc425256815"/>
        <w:bookmarkStart w:id="25043" w:name="_Toc425276516"/>
        <w:bookmarkStart w:id="25044" w:name="_Toc425342614"/>
        <w:bookmarkStart w:id="25045" w:name="_Toc425349820"/>
        <w:bookmarkStart w:id="25046" w:name="_Toc425352969"/>
        <w:bookmarkStart w:id="25047" w:name="_Toc425353654"/>
        <w:bookmarkStart w:id="25048" w:name="_Toc425787647"/>
        <w:bookmarkStart w:id="25049" w:name="_Toc425788333"/>
        <w:bookmarkStart w:id="25050" w:name="_Toc425789020"/>
        <w:bookmarkStart w:id="25051" w:name="_Toc425789707"/>
        <w:bookmarkStart w:id="25052" w:name="_Toc425790394"/>
        <w:bookmarkStart w:id="25053" w:name="_Toc425794134"/>
        <w:bookmarkStart w:id="25054" w:name="_Toc426385069"/>
        <w:bookmarkStart w:id="25055" w:name="_Toc426386473"/>
        <w:bookmarkStart w:id="25056" w:name="_Toc426387876"/>
        <w:bookmarkStart w:id="25057" w:name="_Toc426389280"/>
        <w:bookmarkStart w:id="25058" w:name="_Toc426390684"/>
        <w:bookmarkStart w:id="25059" w:name="_Toc426392088"/>
        <w:bookmarkStart w:id="25060" w:name="_Toc426393491"/>
        <w:bookmarkStart w:id="25061" w:name="_Toc427825076"/>
        <w:bookmarkStart w:id="25062" w:name="_Toc427852889"/>
        <w:bookmarkStart w:id="25063" w:name="_Toc427855129"/>
        <w:bookmarkStart w:id="25064" w:name="_Toc427857330"/>
        <w:bookmarkEnd w:id="25027"/>
        <w:bookmarkEnd w:id="25028"/>
        <w:bookmarkEnd w:id="25029"/>
        <w:bookmarkEnd w:id="25030"/>
        <w:bookmarkEnd w:id="25031"/>
        <w:bookmarkEnd w:id="25032"/>
        <w:bookmarkEnd w:id="25033"/>
        <w:bookmarkEnd w:id="25034"/>
        <w:bookmarkEnd w:id="25035"/>
        <w:bookmarkEnd w:id="25036"/>
        <w:bookmarkEnd w:id="25037"/>
        <w:bookmarkEnd w:id="25038"/>
        <w:bookmarkEnd w:id="25039"/>
        <w:bookmarkEnd w:id="25040"/>
        <w:bookmarkEnd w:id="25041"/>
        <w:bookmarkEnd w:id="25042"/>
        <w:bookmarkEnd w:id="25043"/>
        <w:bookmarkEnd w:id="25044"/>
        <w:bookmarkEnd w:id="25045"/>
        <w:bookmarkEnd w:id="25046"/>
        <w:bookmarkEnd w:id="25047"/>
        <w:bookmarkEnd w:id="25048"/>
        <w:bookmarkEnd w:id="25049"/>
        <w:bookmarkEnd w:id="25050"/>
        <w:bookmarkEnd w:id="25051"/>
        <w:bookmarkEnd w:id="25052"/>
        <w:bookmarkEnd w:id="25053"/>
        <w:bookmarkEnd w:id="25054"/>
        <w:bookmarkEnd w:id="25055"/>
        <w:bookmarkEnd w:id="25056"/>
        <w:bookmarkEnd w:id="25057"/>
        <w:bookmarkEnd w:id="25058"/>
        <w:bookmarkEnd w:id="25059"/>
        <w:bookmarkEnd w:id="25060"/>
        <w:bookmarkEnd w:id="25061"/>
        <w:bookmarkEnd w:id="25062"/>
        <w:bookmarkEnd w:id="25063"/>
        <w:bookmarkEnd w:id="25064"/>
      </w:del>
    </w:p>
    <w:p w14:paraId="01A4228C" w14:textId="05B61EDD" w:rsidR="005F4718" w:rsidRPr="00F51DC4" w:rsidDel="009D301A" w:rsidRDefault="005F4718">
      <w:pPr>
        <w:ind w:firstLine="0"/>
        <w:rPr>
          <w:del w:id="25065" w:author="Ramasubramani, Hariharan" w:date="2015-07-17T16:05:00Z"/>
        </w:rPr>
        <w:pPrChange w:id="25066" w:author="Ramasubramani, Hariharan" w:date="2015-07-20T15:29:00Z">
          <w:pPr>
            <w:pStyle w:val="ListParagraph"/>
            <w:numPr>
              <w:ilvl w:val="3"/>
              <w:numId w:val="23"/>
            </w:numPr>
            <w:tabs>
              <w:tab w:val="num" w:pos="2459"/>
            </w:tabs>
            <w:overflowPunct w:val="0"/>
            <w:autoSpaceDE w:val="0"/>
            <w:autoSpaceDN w:val="0"/>
            <w:spacing w:after="60"/>
            <w:ind w:left="1883" w:firstLine="0"/>
            <w:textAlignment w:val="baseline"/>
          </w:pPr>
        </w:pPrChange>
      </w:pPr>
      <w:del w:id="25067" w:author="Ramasubramani, Hariharan" w:date="2015-07-17T16:05:00Z">
        <w:r w:rsidRPr="00F51DC4" w:rsidDel="009D301A">
          <w:delText xml:space="preserve">Cancel and Modify the existing Document Record </w:delText>
        </w:r>
        <w:r w:rsidRPr="00F51DC4" w:rsidDel="009D301A">
          <w:rPr>
            <w:i/>
          </w:rPr>
          <w:delText>or</w:delText>
        </w:r>
        <w:bookmarkStart w:id="25068" w:name="_Toc425234819"/>
        <w:bookmarkStart w:id="25069" w:name="_Toc425238371"/>
        <w:bookmarkStart w:id="25070" w:name="_Toc425239617"/>
        <w:bookmarkStart w:id="25071" w:name="_Toc425240864"/>
        <w:bookmarkStart w:id="25072" w:name="_Toc425242110"/>
        <w:bookmarkStart w:id="25073" w:name="_Toc425243356"/>
        <w:bookmarkStart w:id="25074" w:name="_Toc425244603"/>
        <w:bookmarkStart w:id="25075" w:name="_Toc425245850"/>
        <w:bookmarkStart w:id="25076" w:name="_Toc425247097"/>
        <w:bookmarkStart w:id="25077" w:name="_Toc425248343"/>
        <w:bookmarkStart w:id="25078" w:name="_Toc425249590"/>
        <w:bookmarkStart w:id="25079" w:name="_Toc425250837"/>
        <w:bookmarkStart w:id="25080" w:name="_Toc425252084"/>
        <w:bookmarkStart w:id="25081" w:name="_Toc425252754"/>
        <w:bookmarkStart w:id="25082" w:name="_Toc425253425"/>
        <w:bookmarkStart w:id="25083" w:name="_Toc425256816"/>
        <w:bookmarkStart w:id="25084" w:name="_Toc425276517"/>
        <w:bookmarkStart w:id="25085" w:name="_Toc425342615"/>
        <w:bookmarkStart w:id="25086" w:name="_Toc425349821"/>
        <w:bookmarkStart w:id="25087" w:name="_Toc425352970"/>
        <w:bookmarkStart w:id="25088" w:name="_Toc425353655"/>
        <w:bookmarkStart w:id="25089" w:name="_Toc425787648"/>
        <w:bookmarkStart w:id="25090" w:name="_Toc425788334"/>
        <w:bookmarkStart w:id="25091" w:name="_Toc425789021"/>
        <w:bookmarkStart w:id="25092" w:name="_Toc425789708"/>
        <w:bookmarkStart w:id="25093" w:name="_Toc425790395"/>
        <w:bookmarkStart w:id="25094" w:name="_Toc425794135"/>
        <w:bookmarkStart w:id="25095" w:name="_Toc426385070"/>
        <w:bookmarkStart w:id="25096" w:name="_Toc426386474"/>
        <w:bookmarkStart w:id="25097" w:name="_Toc426387877"/>
        <w:bookmarkStart w:id="25098" w:name="_Toc426389281"/>
        <w:bookmarkStart w:id="25099" w:name="_Toc426390685"/>
        <w:bookmarkStart w:id="25100" w:name="_Toc426392089"/>
        <w:bookmarkStart w:id="25101" w:name="_Toc426393492"/>
        <w:bookmarkStart w:id="25102" w:name="_Toc427825077"/>
        <w:bookmarkStart w:id="25103" w:name="_Toc427852890"/>
        <w:bookmarkStart w:id="25104" w:name="_Toc427855130"/>
        <w:bookmarkStart w:id="25105" w:name="_Toc427857331"/>
        <w:bookmarkEnd w:id="25068"/>
        <w:bookmarkEnd w:id="25069"/>
        <w:bookmarkEnd w:id="25070"/>
        <w:bookmarkEnd w:id="25071"/>
        <w:bookmarkEnd w:id="25072"/>
        <w:bookmarkEnd w:id="25073"/>
        <w:bookmarkEnd w:id="25074"/>
        <w:bookmarkEnd w:id="25075"/>
        <w:bookmarkEnd w:id="25076"/>
        <w:bookmarkEnd w:id="25077"/>
        <w:bookmarkEnd w:id="25078"/>
        <w:bookmarkEnd w:id="25079"/>
        <w:bookmarkEnd w:id="25080"/>
        <w:bookmarkEnd w:id="25081"/>
        <w:bookmarkEnd w:id="25082"/>
        <w:bookmarkEnd w:id="25083"/>
        <w:bookmarkEnd w:id="25084"/>
        <w:bookmarkEnd w:id="25085"/>
        <w:bookmarkEnd w:id="25086"/>
        <w:bookmarkEnd w:id="25087"/>
        <w:bookmarkEnd w:id="25088"/>
        <w:bookmarkEnd w:id="25089"/>
        <w:bookmarkEnd w:id="25090"/>
        <w:bookmarkEnd w:id="25091"/>
        <w:bookmarkEnd w:id="25092"/>
        <w:bookmarkEnd w:id="25093"/>
        <w:bookmarkEnd w:id="25094"/>
        <w:bookmarkEnd w:id="25095"/>
        <w:bookmarkEnd w:id="25096"/>
        <w:bookmarkEnd w:id="25097"/>
        <w:bookmarkEnd w:id="25098"/>
        <w:bookmarkEnd w:id="25099"/>
        <w:bookmarkEnd w:id="25100"/>
        <w:bookmarkEnd w:id="25101"/>
        <w:bookmarkEnd w:id="25102"/>
        <w:bookmarkEnd w:id="25103"/>
        <w:bookmarkEnd w:id="25104"/>
        <w:bookmarkEnd w:id="25105"/>
      </w:del>
    </w:p>
    <w:p w14:paraId="10CE13E1" w14:textId="2AEBFB69" w:rsidR="005F4718" w:rsidRPr="00F51DC4" w:rsidDel="0000779E" w:rsidRDefault="005F4718">
      <w:pPr>
        <w:ind w:firstLine="0"/>
        <w:rPr>
          <w:del w:id="25106" w:author="Ramasubramani, Hariharan" w:date="2015-07-20T17:42:00Z"/>
        </w:rPr>
        <w:pPrChange w:id="25107" w:author="Ramasubramani, Hariharan" w:date="2015-07-20T15:29:00Z">
          <w:pPr>
            <w:pStyle w:val="ListParagraph"/>
            <w:numPr>
              <w:ilvl w:val="3"/>
              <w:numId w:val="23"/>
            </w:numPr>
            <w:tabs>
              <w:tab w:val="num" w:pos="2459"/>
            </w:tabs>
            <w:overflowPunct w:val="0"/>
            <w:autoSpaceDE w:val="0"/>
            <w:autoSpaceDN w:val="0"/>
            <w:spacing w:after="60"/>
            <w:ind w:left="1883" w:firstLine="0"/>
            <w:textAlignment w:val="baseline"/>
          </w:pPr>
        </w:pPrChange>
      </w:pPr>
      <w:del w:id="25108" w:author="Ramasubramani, Hariharan" w:date="2015-07-17T16:05:00Z">
        <w:r w:rsidRPr="00F51DC4" w:rsidDel="009D301A">
          <w:delText>Cancel the new Document Record creation.</w:delText>
        </w:r>
      </w:del>
      <w:bookmarkStart w:id="25109" w:name="_Toc425234820"/>
      <w:bookmarkStart w:id="25110" w:name="_Toc425238372"/>
      <w:bookmarkStart w:id="25111" w:name="_Toc425239618"/>
      <w:bookmarkStart w:id="25112" w:name="_Toc425240865"/>
      <w:bookmarkStart w:id="25113" w:name="_Toc425242111"/>
      <w:bookmarkStart w:id="25114" w:name="_Toc425243357"/>
      <w:bookmarkStart w:id="25115" w:name="_Toc425244604"/>
      <w:bookmarkStart w:id="25116" w:name="_Toc425245851"/>
      <w:bookmarkStart w:id="25117" w:name="_Toc425247098"/>
      <w:bookmarkStart w:id="25118" w:name="_Toc425248344"/>
      <w:bookmarkStart w:id="25119" w:name="_Toc425249591"/>
      <w:bookmarkStart w:id="25120" w:name="_Toc425250838"/>
      <w:bookmarkStart w:id="25121" w:name="_Toc425252085"/>
      <w:bookmarkStart w:id="25122" w:name="_Toc425252755"/>
      <w:bookmarkStart w:id="25123" w:name="_Toc425253426"/>
      <w:bookmarkStart w:id="25124" w:name="_Toc425256817"/>
      <w:bookmarkStart w:id="25125" w:name="_Toc425276518"/>
      <w:bookmarkStart w:id="25126" w:name="_Toc425342616"/>
      <w:bookmarkStart w:id="25127" w:name="_Toc425349822"/>
      <w:bookmarkStart w:id="25128" w:name="_Toc425352971"/>
      <w:bookmarkStart w:id="25129" w:name="_Toc425353656"/>
      <w:bookmarkStart w:id="25130" w:name="_Toc425787649"/>
      <w:bookmarkStart w:id="25131" w:name="_Toc425788335"/>
      <w:bookmarkStart w:id="25132" w:name="_Toc425789022"/>
      <w:bookmarkStart w:id="25133" w:name="_Toc425789709"/>
      <w:bookmarkStart w:id="25134" w:name="_Toc425790396"/>
      <w:bookmarkStart w:id="25135" w:name="_Toc425794136"/>
      <w:bookmarkStart w:id="25136" w:name="_Toc426385071"/>
      <w:bookmarkStart w:id="25137" w:name="_Toc426386475"/>
      <w:bookmarkStart w:id="25138" w:name="_Toc426387878"/>
      <w:bookmarkStart w:id="25139" w:name="_Toc426389282"/>
      <w:bookmarkStart w:id="25140" w:name="_Toc426390686"/>
      <w:bookmarkStart w:id="25141" w:name="_Toc426392090"/>
      <w:bookmarkStart w:id="25142" w:name="_Toc426393493"/>
      <w:bookmarkStart w:id="25143" w:name="_Toc427825078"/>
      <w:bookmarkStart w:id="25144" w:name="_Toc427852891"/>
      <w:bookmarkStart w:id="25145" w:name="_Toc427855131"/>
      <w:bookmarkStart w:id="25146" w:name="_Toc427857332"/>
      <w:bookmarkEnd w:id="25109"/>
      <w:bookmarkEnd w:id="25110"/>
      <w:bookmarkEnd w:id="25111"/>
      <w:bookmarkEnd w:id="25112"/>
      <w:bookmarkEnd w:id="25113"/>
      <w:bookmarkEnd w:id="25114"/>
      <w:bookmarkEnd w:id="25115"/>
      <w:bookmarkEnd w:id="25116"/>
      <w:bookmarkEnd w:id="25117"/>
      <w:bookmarkEnd w:id="25118"/>
      <w:bookmarkEnd w:id="25119"/>
      <w:bookmarkEnd w:id="25120"/>
      <w:bookmarkEnd w:id="25121"/>
      <w:bookmarkEnd w:id="25122"/>
      <w:bookmarkEnd w:id="25123"/>
      <w:bookmarkEnd w:id="25124"/>
      <w:bookmarkEnd w:id="25125"/>
      <w:bookmarkEnd w:id="25126"/>
      <w:bookmarkEnd w:id="25127"/>
      <w:bookmarkEnd w:id="25128"/>
      <w:bookmarkEnd w:id="25129"/>
      <w:bookmarkEnd w:id="25130"/>
      <w:bookmarkEnd w:id="25131"/>
      <w:bookmarkEnd w:id="25132"/>
      <w:bookmarkEnd w:id="25133"/>
      <w:bookmarkEnd w:id="25134"/>
      <w:bookmarkEnd w:id="25135"/>
      <w:bookmarkEnd w:id="25136"/>
      <w:bookmarkEnd w:id="25137"/>
      <w:bookmarkEnd w:id="25138"/>
      <w:bookmarkEnd w:id="25139"/>
      <w:bookmarkEnd w:id="25140"/>
      <w:bookmarkEnd w:id="25141"/>
      <w:bookmarkEnd w:id="25142"/>
      <w:bookmarkEnd w:id="25143"/>
      <w:bookmarkEnd w:id="25144"/>
      <w:bookmarkEnd w:id="25145"/>
      <w:bookmarkEnd w:id="25146"/>
    </w:p>
    <w:p w14:paraId="4CDD4900" w14:textId="6DA39942" w:rsidR="005F4718" w:rsidRPr="00C106B9" w:rsidDel="009D301A" w:rsidRDefault="005F4718" w:rsidP="009C3129">
      <w:pPr>
        <w:pStyle w:val="ListParagraph"/>
        <w:spacing w:after="60"/>
        <w:ind w:left="936" w:firstLine="0"/>
        <w:rPr>
          <w:del w:id="25147" w:author="Ramasubramani, Hariharan" w:date="2015-07-17T16:05:00Z"/>
          <w:rFonts w:cstheme="minorHAnsi"/>
          <w:color w:val="000000" w:themeColor="text1"/>
        </w:rPr>
      </w:pPr>
      <w:bookmarkStart w:id="25148" w:name="_Toc425234821"/>
      <w:bookmarkStart w:id="25149" w:name="_Toc425238373"/>
      <w:bookmarkStart w:id="25150" w:name="_Toc425239619"/>
      <w:bookmarkStart w:id="25151" w:name="_Toc425240866"/>
      <w:bookmarkStart w:id="25152" w:name="_Toc425242112"/>
      <w:bookmarkStart w:id="25153" w:name="_Toc425243358"/>
      <w:bookmarkStart w:id="25154" w:name="_Toc425244605"/>
      <w:bookmarkStart w:id="25155" w:name="_Toc425245852"/>
      <w:bookmarkStart w:id="25156" w:name="_Toc425247099"/>
      <w:bookmarkStart w:id="25157" w:name="_Toc425248345"/>
      <w:bookmarkStart w:id="25158" w:name="_Toc425249592"/>
      <w:bookmarkStart w:id="25159" w:name="_Toc425250839"/>
      <w:bookmarkStart w:id="25160" w:name="_Toc425252086"/>
      <w:bookmarkStart w:id="25161" w:name="_Toc425252756"/>
      <w:bookmarkStart w:id="25162" w:name="_Toc425253427"/>
      <w:bookmarkStart w:id="25163" w:name="_Toc425256818"/>
      <w:bookmarkStart w:id="25164" w:name="_Toc425276519"/>
      <w:bookmarkStart w:id="25165" w:name="_Toc425342617"/>
      <w:bookmarkStart w:id="25166" w:name="_Toc425349823"/>
      <w:bookmarkStart w:id="25167" w:name="_Toc425352972"/>
      <w:bookmarkStart w:id="25168" w:name="_Toc425353657"/>
      <w:bookmarkStart w:id="25169" w:name="_Toc425787650"/>
      <w:bookmarkStart w:id="25170" w:name="_Toc425788336"/>
      <w:bookmarkStart w:id="25171" w:name="_Toc425789023"/>
      <w:bookmarkStart w:id="25172" w:name="_Toc425789710"/>
      <w:bookmarkStart w:id="25173" w:name="_Toc425790397"/>
      <w:bookmarkStart w:id="25174" w:name="_Toc425794137"/>
      <w:bookmarkStart w:id="25175" w:name="_Toc426385072"/>
      <w:bookmarkStart w:id="25176" w:name="_Toc426386476"/>
      <w:bookmarkStart w:id="25177" w:name="_Toc426387879"/>
      <w:bookmarkStart w:id="25178" w:name="_Toc426389283"/>
      <w:bookmarkStart w:id="25179" w:name="_Toc426390687"/>
      <w:bookmarkStart w:id="25180" w:name="_Toc426392091"/>
      <w:bookmarkStart w:id="25181" w:name="_Toc426393494"/>
      <w:bookmarkStart w:id="25182" w:name="_Toc427825079"/>
      <w:bookmarkStart w:id="25183" w:name="_Toc427852892"/>
      <w:bookmarkStart w:id="25184" w:name="_Toc427855132"/>
      <w:bookmarkStart w:id="25185" w:name="_Toc427857333"/>
      <w:bookmarkEnd w:id="25148"/>
      <w:bookmarkEnd w:id="25149"/>
      <w:bookmarkEnd w:id="25150"/>
      <w:bookmarkEnd w:id="25151"/>
      <w:bookmarkEnd w:id="25152"/>
      <w:bookmarkEnd w:id="25153"/>
      <w:bookmarkEnd w:id="25154"/>
      <w:bookmarkEnd w:id="25155"/>
      <w:bookmarkEnd w:id="25156"/>
      <w:bookmarkEnd w:id="25157"/>
      <w:bookmarkEnd w:id="25158"/>
      <w:bookmarkEnd w:id="25159"/>
      <w:bookmarkEnd w:id="25160"/>
      <w:bookmarkEnd w:id="25161"/>
      <w:bookmarkEnd w:id="25162"/>
      <w:bookmarkEnd w:id="25163"/>
      <w:bookmarkEnd w:id="25164"/>
      <w:bookmarkEnd w:id="25165"/>
      <w:bookmarkEnd w:id="25166"/>
      <w:bookmarkEnd w:id="25167"/>
      <w:bookmarkEnd w:id="25168"/>
      <w:bookmarkEnd w:id="25169"/>
      <w:bookmarkEnd w:id="25170"/>
      <w:bookmarkEnd w:id="25171"/>
      <w:bookmarkEnd w:id="25172"/>
      <w:bookmarkEnd w:id="25173"/>
      <w:bookmarkEnd w:id="25174"/>
      <w:bookmarkEnd w:id="25175"/>
      <w:bookmarkEnd w:id="25176"/>
      <w:bookmarkEnd w:id="25177"/>
      <w:bookmarkEnd w:id="25178"/>
      <w:bookmarkEnd w:id="25179"/>
      <w:bookmarkEnd w:id="25180"/>
      <w:bookmarkEnd w:id="25181"/>
      <w:bookmarkEnd w:id="25182"/>
      <w:bookmarkEnd w:id="25183"/>
      <w:bookmarkEnd w:id="25184"/>
      <w:bookmarkEnd w:id="25185"/>
    </w:p>
    <w:p w14:paraId="6046550F" w14:textId="71419EE7" w:rsidR="005F4718" w:rsidRPr="00F51DC4" w:rsidDel="00F51DC4" w:rsidRDefault="005F4718">
      <w:pPr>
        <w:spacing w:after="60"/>
        <w:contextualSpacing/>
        <w:rPr>
          <w:del w:id="25186" w:author="Ramasubramani, Hariharan" w:date="2015-07-17T15:58:00Z"/>
          <w:rFonts w:cstheme="minorHAnsi"/>
          <w:color w:val="000000" w:themeColor="text1"/>
          <w:rPrChange w:id="25187" w:author="Ramasubramani, Hariharan" w:date="2015-07-17T15:57:00Z">
            <w:rPr>
              <w:del w:id="25188" w:author="Ramasubramani, Hariharan" w:date="2015-07-17T15:58:00Z"/>
            </w:rPr>
          </w:rPrChange>
        </w:rPr>
        <w:pPrChange w:id="25189" w:author="Ramasubramani, Hariharan" w:date="2015-07-17T16:06:00Z">
          <w:pPr>
            <w:pStyle w:val="ListParagraph"/>
            <w:numPr>
              <w:ilvl w:val="1"/>
              <w:numId w:val="23"/>
            </w:numPr>
            <w:tabs>
              <w:tab w:val="num" w:pos="1170"/>
            </w:tabs>
            <w:overflowPunct w:val="0"/>
            <w:autoSpaceDE w:val="0"/>
            <w:autoSpaceDN w:val="0"/>
            <w:spacing w:after="60"/>
            <w:ind w:left="619" w:firstLine="0"/>
            <w:textAlignment w:val="baseline"/>
          </w:pPr>
        </w:pPrChange>
      </w:pPr>
      <w:del w:id="25190" w:author="Ramasubramani, Hariharan" w:date="2015-07-17T15:56:00Z">
        <w:r w:rsidRPr="00C106B9" w:rsidDel="00F51DC4">
          <w:rPr>
            <w:rFonts w:cstheme="minorHAnsi"/>
            <w:color w:val="000000" w:themeColor="text1"/>
          </w:rPr>
          <w:delText xml:space="preserve">The system shall capture the data for new </w:delText>
        </w:r>
        <w:r w:rsidDel="00F51DC4">
          <w:rPr>
            <w:rFonts w:cstheme="minorHAnsi"/>
            <w:color w:val="000000" w:themeColor="text1"/>
          </w:rPr>
          <w:delText xml:space="preserve">Document </w:delText>
        </w:r>
        <w:r w:rsidRPr="00C106B9" w:rsidDel="00F51DC4">
          <w:rPr>
            <w:rFonts w:cstheme="minorHAnsi"/>
            <w:color w:val="000000" w:themeColor="text1"/>
          </w:rPr>
          <w:delText>Record</w:delText>
        </w:r>
        <w:r w:rsidDel="00F51DC4">
          <w:rPr>
            <w:rFonts w:cstheme="minorHAnsi"/>
            <w:color w:val="000000" w:themeColor="text1"/>
          </w:rPr>
          <w:delText xml:space="preserve">s </w:delText>
        </w:r>
        <w:r w:rsidRPr="00C106B9" w:rsidDel="00F51DC4">
          <w:rPr>
            <w:rFonts w:cstheme="minorHAnsi"/>
            <w:color w:val="000000" w:themeColor="text1"/>
          </w:rPr>
          <w:delText xml:space="preserve">as defined in section </w:delText>
        </w:r>
        <w:r w:rsidRPr="00F51DC4" w:rsidDel="00F51DC4">
          <w:rPr>
            <w:rFonts w:cstheme="minorHAnsi"/>
            <w:color w:val="000000" w:themeColor="text1"/>
            <w:rPrChange w:id="25191" w:author="Ramasubramani, Hariharan" w:date="2015-07-17T15:57:00Z">
              <w:rPr/>
            </w:rPrChange>
          </w:rPr>
          <w:delText>1.</w:delText>
        </w:r>
      </w:del>
      <w:bookmarkStart w:id="25192" w:name="_Toc425234822"/>
      <w:bookmarkStart w:id="25193" w:name="_Toc425238374"/>
      <w:bookmarkStart w:id="25194" w:name="_Toc425239620"/>
      <w:bookmarkStart w:id="25195" w:name="_Toc425240867"/>
      <w:bookmarkStart w:id="25196" w:name="_Toc425242113"/>
      <w:bookmarkStart w:id="25197" w:name="_Toc425243359"/>
      <w:bookmarkStart w:id="25198" w:name="_Toc425244606"/>
      <w:bookmarkStart w:id="25199" w:name="_Toc425245853"/>
      <w:bookmarkStart w:id="25200" w:name="_Toc425247100"/>
      <w:bookmarkStart w:id="25201" w:name="_Toc425248346"/>
      <w:bookmarkStart w:id="25202" w:name="_Toc425249593"/>
      <w:bookmarkStart w:id="25203" w:name="_Toc425250840"/>
      <w:bookmarkStart w:id="25204" w:name="_Toc425252087"/>
      <w:bookmarkStart w:id="25205" w:name="_Toc425252757"/>
      <w:bookmarkStart w:id="25206" w:name="_Toc425253428"/>
      <w:bookmarkStart w:id="25207" w:name="_Toc425256819"/>
      <w:bookmarkStart w:id="25208" w:name="_Toc425276520"/>
      <w:bookmarkStart w:id="25209" w:name="_Toc425342618"/>
      <w:bookmarkStart w:id="25210" w:name="_Toc425349824"/>
      <w:bookmarkStart w:id="25211" w:name="_Toc425352973"/>
      <w:bookmarkStart w:id="25212" w:name="_Toc425353658"/>
      <w:bookmarkStart w:id="25213" w:name="_Toc425787651"/>
      <w:bookmarkStart w:id="25214" w:name="_Toc425788337"/>
      <w:bookmarkStart w:id="25215" w:name="_Toc425789024"/>
      <w:bookmarkStart w:id="25216" w:name="_Toc425789711"/>
      <w:bookmarkStart w:id="25217" w:name="_Toc425790398"/>
      <w:bookmarkStart w:id="25218" w:name="_Toc425794138"/>
      <w:bookmarkStart w:id="25219" w:name="_Toc426385073"/>
      <w:bookmarkStart w:id="25220" w:name="_Toc426386477"/>
      <w:bookmarkStart w:id="25221" w:name="_Toc426387880"/>
      <w:bookmarkStart w:id="25222" w:name="_Toc426389284"/>
      <w:bookmarkStart w:id="25223" w:name="_Toc426390688"/>
      <w:bookmarkStart w:id="25224" w:name="_Toc426392092"/>
      <w:bookmarkStart w:id="25225" w:name="_Toc426393495"/>
      <w:bookmarkStart w:id="25226" w:name="_Toc427825080"/>
      <w:bookmarkStart w:id="25227" w:name="_Toc427852893"/>
      <w:bookmarkStart w:id="25228" w:name="_Toc427855133"/>
      <w:bookmarkStart w:id="25229" w:name="_Toc427857334"/>
      <w:bookmarkEnd w:id="25192"/>
      <w:bookmarkEnd w:id="25193"/>
      <w:bookmarkEnd w:id="25194"/>
      <w:bookmarkEnd w:id="25195"/>
      <w:bookmarkEnd w:id="25196"/>
      <w:bookmarkEnd w:id="25197"/>
      <w:bookmarkEnd w:id="25198"/>
      <w:bookmarkEnd w:id="25199"/>
      <w:bookmarkEnd w:id="25200"/>
      <w:bookmarkEnd w:id="25201"/>
      <w:bookmarkEnd w:id="25202"/>
      <w:bookmarkEnd w:id="25203"/>
      <w:bookmarkEnd w:id="25204"/>
      <w:bookmarkEnd w:id="25205"/>
      <w:bookmarkEnd w:id="25206"/>
      <w:bookmarkEnd w:id="25207"/>
      <w:bookmarkEnd w:id="25208"/>
      <w:bookmarkEnd w:id="25209"/>
      <w:bookmarkEnd w:id="25210"/>
      <w:bookmarkEnd w:id="25211"/>
      <w:bookmarkEnd w:id="25212"/>
      <w:bookmarkEnd w:id="25213"/>
      <w:bookmarkEnd w:id="25214"/>
      <w:bookmarkEnd w:id="25215"/>
      <w:bookmarkEnd w:id="25216"/>
      <w:bookmarkEnd w:id="25217"/>
      <w:bookmarkEnd w:id="25218"/>
      <w:bookmarkEnd w:id="25219"/>
      <w:bookmarkEnd w:id="25220"/>
      <w:bookmarkEnd w:id="25221"/>
      <w:bookmarkEnd w:id="25222"/>
      <w:bookmarkEnd w:id="25223"/>
      <w:bookmarkEnd w:id="25224"/>
      <w:bookmarkEnd w:id="25225"/>
      <w:bookmarkEnd w:id="25226"/>
      <w:bookmarkEnd w:id="25227"/>
      <w:bookmarkEnd w:id="25228"/>
      <w:bookmarkEnd w:id="25229"/>
    </w:p>
    <w:p w14:paraId="053A10B2" w14:textId="7D79E52C" w:rsidR="005F4718" w:rsidRPr="00C106B9" w:rsidDel="0000779E" w:rsidRDefault="005F4718">
      <w:pPr>
        <w:rPr>
          <w:del w:id="25230" w:author="Ramasubramani, Hariharan" w:date="2015-07-20T17:42:00Z"/>
          <w:rFonts w:cstheme="minorHAnsi"/>
          <w:color w:val="000000" w:themeColor="text1"/>
        </w:rPr>
        <w:pPrChange w:id="25231" w:author="Ramasubramani, Hariharan" w:date="2015-07-17T16:06:00Z">
          <w:pPr>
            <w:pStyle w:val="ListParagraph"/>
            <w:spacing w:after="60"/>
            <w:ind w:left="619" w:firstLine="0"/>
          </w:pPr>
        </w:pPrChange>
      </w:pPr>
      <w:bookmarkStart w:id="25232" w:name="_Toc425234823"/>
      <w:bookmarkStart w:id="25233" w:name="_Toc425238375"/>
      <w:bookmarkStart w:id="25234" w:name="_Toc425239621"/>
      <w:bookmarkStart w:id="25235" w:name="_Toc425240868"/>
      <w:bookmarkStart w:id="25236" w:name="_Toc425242114"/>
      <w:bookmarkStart w:id="25237" w:name="_Toc425243360"/>
      <w:bookmarkStart w:id="25238" w:name="_Toc425244607"/>
      <w:bookmarkStart w:id="25239" w:name="_Toc425245854"/>
      <w:bookmarkStart w:id="25240" w:name="_Toc425247101"/>
      <w:bookmarkStart w:id="25241" w:name="_Toc425248347"/>
      <w:bookmarkStart w:id="25242" w:name="_Toc425249594"/>
      <w:bookmarkStart w:id="25243" w:name="_Toc425250841"/>
      <w:bookmarkStart w:id="25244" w:name="_Toc425252088"/>
      <w:bookmarkStart w:id="25245" w:name="_Toc425252758"/>
      <w:bookmarkStart w:id="25246" w:name="_Toc425253429"/>
      <w:bookmarkStart w:id="25247" w:name="_Toc425256820"/>
      <w:bookmarkStart w:id="25248" w:name="_Toc425276521"/>
      <w:bookmarkStart w:id="25249" w:name="_Toc425342619"/>
      <w:bookmarkStart w:id="25250" w:name="_Toc425349825"/>
      <w:bookmarkStart w:id="25251" w:name="_Toc425352974"/>
      <w:bookmarkStart w:id="25252" w:name="_Toc425353659"/>
      <w:bookmarkStart w:id="25253" w:name="_Toc425787652"/>
      <w:bookmarkStart w:id="25254" w:name="_Toc425788338"/>
      <w:bookmarkStart w:id="25255" w:name="_Toc425789025"/>
      <w:bookmarkStart w:id="25256" w:name="_Toc425789712"/>
      <w:bookmarkStart w:id="25257" w:name="_Toc425790399"/>
      <w:bookmarkStart w:id="25258" w:name="_Toc425794139"/>
      <w:bookmarkStart w:id="25259" w:name="_Toc426385074"/>
      <w:bookmarkStart w:id="25260" w:name="_Toc426386478"/>
      <w:bookmarkStart w:id="25261" w:name="_Toc426387881"/>
      <w:bookmarkStart w:id="25262" w:name="_Toc426389285"/>
      <w:bookmarkStart w:id="25263" w:name="_Toc426390689"/>
      <w:bookmarkStart w:id="25264" w:name="_Toc426392093"/>
      <w:bookmarkStart w:id="25265" w:name="_Toc426393496"/>
      <w:bookmarkStart w:id="25266" w:name="_Toc427825081"/>
      <w:bookmarkStart w:id="25267" w:name="_Toc427852894"/>
      <w:bookmarkStart w:id="25268" w:name="_Toc427855134"/>
      <w:bookmarkStart w:id="25269" w:name="_Toc427857335"/>
      <w:bookmarkEnd w:id="25232"/>
      <w:bookmarkEnd w:id="25233"/>
      <w:bookmarkEnd w:id="25234"/>
      <w:bookmarkEnd w:id="25235"/>
      <w:bookmarkEnd w:id="25236"/>
      <w:bookmarkEnd w:id="25237"/>
      <w:bookmarkEnd w:id="25238"/>
      <w:bookmarkEnd w:id="25239"/>
      <w:bookmarkEnd w:id="25240"/>
      <w:bookmarkEnd w:id="25241"/>
      <w:bookmarkEnd w:id="25242"/>
      <w:bookmarkEnd w:id="25243"/>
      <w:bookmarkEnd w:id="25244"/>
      <w:bookmarkEnd w:id="25245"/>
      <w:bookmarkEnd w:id="25246"/>
      <w:bookmarkEnd w:id="25247"/>
      <w:bookmarkEnd w:id="25248"/>
      <w:bookmarkEnd w:id="25249"/>
      <w:bookmarkEnd w:id="25250"/>
      <w:bookmarkEnd w:id="25251"/>
      <w:bookmarkEnd w:id="25252"/>
      <w:bookmarkEnd w:id="25253"/>
      <w:bookmarkEnd w:id="25254"/>
      <w:bookmarkEnd w:id="25255"/>
      <w:bookmarkEnd w:id="25256"/>
      <w:bookmarkEnd w:id="25257"/>
      <w:bookmarkEnd w:id="25258"/>
      <w:bookmarkEnd w:id="25259"/>
      <w:bookmarkEnd w:id="25260"/>
      <w:bookmarkEnd w:id="25261"/>
      <w:bookmarkEnd w:id="25262"/>
      <w:bookmarkEnd w:id="25263"/>
      <w:bookmarkEnd w:id="25264"/>
      <w:bookmarkEnd w:id="25265"/>
      <w:bookmarkEnd w:id="25266"/>
      <w:bookmarkEnd w:id="25267"/>
      <w:bookmarkEnd w:id="25268"/>
      <w:bookmarkEnd w:id="25269"/>
    </w:p>
    <w:p w14:paraId="1F9F33E3" w14:textId="7047C093" w:rsidR="005F4718" w:rsidRPr="00851FE0" w:rsidDel="00851FE0" w:rsidRDefault="005F4718">
      <w:pPr>
        <w:ind w:left="270" w:firstLine="0"/>
        <w:rPr>
          <w:del w:id="25270" w:author="Ramasubramani, Hariharan" w:date="2015-07-17T16:06:00Z"/>
          <w:rFonts w:cstheme="minorHAnsi"/>
          <w:color w:val="000000" w:themeColor="text1"/>
          <w:rPrChange w:id="25271" w:author="Ramasubramani, Hariharan" w:date="2015-07-17T16:06:00Z">
            <w:rPr>
              <w:del w:id="25272" w:author="Ramasubramani, Hariharan" w:date="2015-07-17T16:06:00Z"/>
            </w:rPr>
          </w:rPrChange>
        </w:rPr>
        <w:pPrChange w:id="25273" w:author="Ramasubramani, Hariharan" w:date="2015-07-17T16:06:00Z">
          <w:pPr>
            <w:pStyle w:val="ListParagraph"/>
            <w:numPr>
              <w:ilvl w:val="1"/>
              <w:numId w:val="23"/>
            </w:numPr>
            <w:tabs>
              <w:tab w:val="num" w:pos="1170"/>
            </w:tabs>
            <w:overflowPunct w:val="0"/>
            <w:autoSpaceDE w:val="0"/>
            <w:autoSpaceDN w:val="0"/>
            <w:spacing w:after="60"/>
            <w:ind w:left="619" w:firstLine="0"/>
            <w:textAlignment w:val="baseline"/>
          </w:pPr>
        </w:pPrChange>
      </w:pPr>
      <w:del w:id="25274" w:author="Ramasubramani, Hariharan" w:date="2015-07-17T16:06:00Z">
        <w:r w:rsidRPr="00851FE0" w:rsidDel="00851FE0">
          <w:rPr>
            <w:rFonts w:cstheme="minorHAnsi"/>
            <w:color w:val="000000" w:themeColor="text1"/>
            <w:rPrChange w:id="25275" w:author="Ramasubramani, Hariharan" w:date="2015-07-17T16:06:00Z">
              <w:rPr/>
            </w:rPrChange>
          </w:rPr>
          <w:delText>The system shall provide the ability to modify a Document Record prior to being promoted to production.</w:delText>
        </w:r>
        <w:bookmarkStart w:id="25276" w:name="_Toc425234824"/>
        <w:bookmarkStart w:id="25277" w:name="_Toc425238376"/>
        <w:bookmarkStart w:id="25278" w:name="_Toc425239622"/>
        <w:bookmarkStart w:id="25279" w:name="_Toc425240869"/>
        <w:bookmarkStart w:id="25280" w:name="_Toc425242115"/>
        <w:bookmarkStart w:id="25281" w:name="_Toc425243361"/>
        <w:bookmarkStart w:id="25282" w:name="_Toc425244608"/>
        <w:bookmarkStart w:id="25283" w:name="_Toc425245855"/>
        <w:bookmarkStart w:id="25284" w:name="_Toc425247102"/>
        <w:bookmarkStart w:id="25285" w:name="_Toc425248348"/>
        <w:bookmarkStart w:id="25286" w:name="_Toc425249595"/>
        <w:bookmarkStart w:id="25287" w:name="_Toc425250842"/>
        <w:bookmarkStart w:id="25288" w:name="_Toc425252089"/>
        <w:bookmarkStart w:id="25289" w:name="_Toc425252759"/>
        <w:bookmarkStart w:id="25290" w:name="_Toc425253430"/>
        <w:bookmarkStart w:id="25291" w:name="_Toc425256821"/>
        <w:bookmarkStart w:id="25292" w:name="_Toc425276522"/>
        <w:bookmarkStart w:id="25293" w:name="_Toc425342620"/>
        <w:bookmarkStart w:id="25294" w:name="_Toc425349826"/>
        <w:bookmarkStart w:id="25295" w:name="_Toc425352975"/>
        <w:bookmarkStart w:id="25296" w:name="_Toc425353660"/>
        <w:bookmarkStart w:id="25297" w:name="_Toc425787653"/>
        <w:bookmarkStart w:id="25298" w:name="_Toc425788339"/>
        <w:bookmarkStart w:id="25299" w:name="_Toc425789026"/>
        <w:bookmarkStart w:id="25300" w:name="_Toc425789713"/>
        <w:bookmarkStart w:id="25301" w:name="_Toc425790400"/>
        <w:bookmarkStart w:id="25302" w:name="_Toc425794140"/>
        <w:bookmarkStart w:id="25303" w:name="_Toc426385075"/>
        <w:bookmarkStart w:id="25304" w:name="_Toc426386479"/>
        <w:bookmarkStart w:id="25305" w:name="_Toc426387882"/>
        <w:bookmarkStart w:id="25306" w:name="_Toc426389286"/>
        <w:bookmarkStart w:id="25307" w:name="_Toc426390690"/>
        <w:bookmarkStart w:id="25308" w:name="_Toc426392094"/>
        <w:bookmarkStart w:id="25309" w:name="_Toc426393497"/>
        <w:bookmarkStart w:id="25310" w:name="_Toc427825082"/>
        <w:bookmarkStart w:id="25311" w:name="_Toc427852895"/>
        <w:bookmarkStart w:id="25312" w:name="_Toc427855135"/>
        <w:bookmarkStart w:id="25313" w:name="_Toc427857336"/>
        <w:bookmarkEnd w:id="25276"/>
        <w:bookmarkEnd w:id="25277"/>
        <w:bookmarkEnd w:id="25278"/>
        <w:bookmarkEnd w:id="25279"/>
        <w:bookmarkEnd w:id="25280"/>
        <w:bookmarkEnd w:id="25281"/>
        <w:bookmarkEnd w:id="25282"/>
        <w:bookmarkEnd w:id="25283"/>
        <w:bookmarkEnd w:id="25284"/>
        <w:bookmarkEnd w:id="25285"/>
        <w:bookmarkEnd w:id="25286"/>
        <w:bookmarkEnd w:id="25287"/>
        <w:bookmarkEnd w:id="25288"/>
        <w:bookmarkEnd w:id="25289"/>
        <w:bookmarkEnd w:id="25290"/>
        <w:bookmarkEnd w:id="25291"/>
        <w:bookmarkEnd w:id="25292"/>
        <w:bookmarkEnd w:id="25293"/>
        <w:bookmarkEnd w:id="25294"/>
        <w:bookmarkEnd w:id="25295"/>
        <w:bookmarkEnd w:id="25296"/>
        <w:bookmarkEnd w:id="25297"/>
        <w:bookmarkEnd w:id="25298"/>
        <w:bookmarkEnd w:id="25299"/>
        <w:bookmarkEnd w:id="25300"/>
        <w:bookmarkEnd w:id="25301"/>
        <w:bookmarkEnd w:id="25302"/>
        <w:bookmarkEnd w:id="25303"/>
        <w:bookmarkEnd w:id="25304"/>
        <w:bookmarkEnd w:id="25305"/>
        <w:bookmarkEnd w:id="25306"/>
        <w:bookmarkEnd w:id="25307"/>
        <w:bookmarkEnd w:id="25308"/>
        <w:bookmarkEnd w:id="25309"/>
        <w:bookmarkEnd w:id="25310"/>
        <w:bookmarkEnd w:id="25311"/>
        <w:bookmarkEnd w:id="25312"/>
        <w:bookmarkEnd w:id="25313"/>
      </w:del>
    </w:p>
    <w:p w14:paraId="39966049" w14:textId="7AB5AB22" w:rsidR="005F4718" w:rsidRPr="00C106B9" w:rsidDel="0000779E" w:rsidRDefault="005F4718">
      <w:pPr>
        <w:rPr>
          <w:del w:id="25314" w:author="Ramasubramani, Hariharan" w:date="2015-07-20T17:42:00Z"/>
        </w:rPr>
        <w:pPrChange w:id="25315" w:author="Ramasubramani, Hariharan" w:date="2015-07-17T16:06:00Z">
          <w:pPr>
            <w:pStyle w:val="ListParagraph"/>
            <w:numPr>
              <w:ilvl w:val="2"/>
              <w:numId w:val="23"/>
            </w:numPr>
            <w:tabs>
              <w:tab w:val="num" w:pos="1458"/>
            </w:tabs>
            <w:overflowPunct w:val="0"/>
            <w:autoSpaceDE w:val="0"/>
            <w:autoSpaceDN w:val="0"/>
            <w:spacing w:after="60"/>
            <w:ind w:left="990" w:firstLine="0"/>
            <w:textAlignment w:val="baseline"/>
          </w:pPr>
        </w:pPrChange>
      </w:pPr>
      <w:del w:id="25316" w:author="Ramasubramani, Hariharan" w:date="2015-07-17T16:06:00Z">
        <w:r w:rsidRPr="00C106B9" w:rsidDel="00851FE0">
          <w:delText>The following data can be modified:</w:delText>
        </w:r>
      </w:del>
      <w:bookmarkStart w:id="25317" w:name="_Toc425234825"/>
      <w:bookmarkStart w:id="25318" w:name="_Toc425238377"/>
      <w:bookmarkStart w:id="25319" w:name="_Toc425239623"/>
      <w:bookmarkStart w:id="25320" w:name="_Toc425240870"/>
      <w:bookmarkStart w:id="25321" w:name="_Toc425242116"/>
      <w:bookmarkStart w:id="25322" w:name="_Toc425243362"/>
      <w:bookmarkStart w:id="25323" w:name="_Toc425244609"/>
      <w:bookmarkStart w:id="25324" w:name="_Toc425245856"/>
      <w:bookmarkStart w:id="25325" w:name="_Toc425247103"/>
      <w:bookmarkStart w:id="25326" w:name="_Toc425248349"/>
      <w:bookmarkStart w:id="25327" w:name="_Toc425249596"/>
      <w:bookmarkStart w:id="25328" w:name="_Toc425250843"/>
      <w:bookmarkStart w:id="25329" w:name="_Toc425252090"/>
      <w:bookmarkStart w:id="25330" w:name="_Toc425252760"/>
      <w:bookmarkStart w:id="25331" w:name="_Toc425253431"/>
      <w:bookmarkStart w:id="25332" w:name="_Toc425256822"/>
      <w:bookmarkStart w:id="25333" w:name="_Toc425276523"/>
      <w:bookmarkStart w:id="25334" w:name="_Toc425342621"/>
      <w:bookmarkStart w:id="25335" w:name="_Toc425349827"/>
      <w:bookmarkStart w:id="25336" w:name="_Toc425352976"/>
      <w:bookmarkStart w:id="25337" w:name="_Toc425353661"/>
      <w:bookmarkStart w:id="25338" w:name="_Toc425787654"/>
      <w:bookmarkStart w:id="25339" w:name="_Toc425788340"/>
      <w:bookmarkStart w:id="25340" w:name="_Toc425789027"/>
      <w:bookmarkStart w:id="25341" w:name="_Toc425789714"/>
      <w:bookmarkStart w:id="25342" w:name="_Toc425790401"/>
      <w:bookmarkStart w:id="25343" w:name="_Toc425794141"/>
      <w:bookmarkStart w:id="25344" w:name="_Toc426385076"/>
      <w:bookmarkStart w:id="25345" w:name="_Toc426386480"/>
      <w:bookmarkStart w:id="25346" w:name="_Toc426387883"/>
      <w:bookmarkStart w:id="25347" w:name="_Toc426389287"/>
      <w:bookmarkStart w:id="25348" w:name="_Toc426390691"/>
      <w:bookmarkStart w:id="25349" w:name="_Toc426392095"/>
      <w:bookmarkStart w:id="25350" w:name="_Toc426393498"/>
      <w:bookmarkStart w:id="25351" w:name="_Toc427825083"/>
      <w:bookmarkStart w:id="25352" w:name="_Toc427852896"/>
      <w:bookmarkStart w:id="25353" w:name="_Toc427855136"/>
      <w:bookmarkStart w:id="25354" w:name="_Toc427857337"/>
      <w:bookmarkEnd w:id="25317"/>
      <w:bookmarkEnd w:id="25318"/>
      <w:bookmarkEnd w:id="25319"/>
      <w:bookmarkEnd w:id="25320"/>
      <w:bookmarkEnd w:id="25321"/>
      <w:bookmarkEnd w:id="25322"/>
      <w:bookmarkEnd w:id="25323"/>
      <w:bookmarkEnd w:id="25324"/>
      <w:bookmarkEnd w:id="25325"/>
      <w:bookmarkEnd w:id="25326"/>
      <w:bookmarkEnd w:id="25327"/>
      <w:bookmarkEnd w:id="25328"/>
      <w:bookmarkEnd w:id="25329"/>
      <w:bookmarkEnd w:id="25330"/>
      <w:bookmarkEnd w:id="25331"/>
      <w:bookmarkEnd w:id="25332"/>
      <w:bookmarkEnd w:id="25333"/>
      <w:bookmarkEnd w:id="25334"/>
      <w:bookmarkEnd w:id="25335"/>
      <w:bookmarkEnd w:id="25336"/>
      <w:bookmarkEnd w:id="25337"/>
      <w:bookmarkEnd w:id="25338"/>
      <w:bookmarkEnd w:id="25339"/>
      <w:bookmarkEnd w:id="25340"/>
      <w:bookmarkEnd w:id="25341"/>
      <w:bookmarkEnd w:id="25342"/>
      <w:bookmarkEnd w:id="25343"/>
      <w:bookmarkEnd w:id="25344"/>
      <w:bookmarkEnd w:id="25345"/>
      <w:bookmarkEnd w:id="25346"/>
      <w:bookmarkEnd w:id="25347"/>
      <w:bookmarkEnd w:id="25348"/>
      <w:bookmarkEnd w:id="25349"/>
      <w:bookmarkEnd w:id="25350"/>
      <w:bookmarkEnd w:id="25351"/>
      <w:bookmarkEnd w:id="25352"/>
      <w:bookmarkEnd w:id="25353"/>
      <w:bookmarkEnd w:id="25354"/>
    </w:p>
    <w:tbl>
      <w:tblPr>
        <w:tblStyle w:val="TableGrid"/>
        <w:tblW w:w="10778" w:type="dxa"/>
        <w:jc w:val="center"/>
        <w:tblLayout w:type="fixed"/>
        <w:tblLook w:val="04A0" w:firstRow="1" w:lastRow="0" w:firstColumn="1" w:lastColumn="0" w:noHBand="0" w:noVBand="1"/>
      </w:tblPr>
      <w:tblGrid>
        <w:gridCol w:w="1044"/>
        <w:gridCol w:w="1960"/>
        <w:gridCol w:w="900"/>
        <w:gridCol w:w="939"/>
        <w:gridCol w:w="771"/>
        <w:gridCol w:w="1352"/>
        <w:gridCol w:w="712"/>
        <w:gridCol w:w="2050"/>
        <w:gridCol w:w="1050"/>
        <w:tblGridChange w:id="25355">
          <w:tblGrid>
            <w:gridCol w:w="1044"/>
            <w:gridCol w:w="1960"/>
            <w:gridCol w:w="900"/>
            <w:gridCol w:w="939"/>
            <w:gridCol w:w="771"/>
            <w:gridCol w:w="1352"/>
            <w:gridCol w:w="712"/>
            <w:gridCol w:w="2050"/>
            <w:gridCol w:w="1050"/>
          </w:tblGrid>
        </w:tblGridChange>
      </w:tblGrid>
      <w:tr w:rsidR="005F4718" w:rsidRPr="00C106B9" w:rsidDel="00851FE0" w14:paraId="10EA0284" w14:textId="6B997FD0" w:rsidTr="008C172F">
        <w:trPr>
          <w:cantSplit/>
          <w:trHeight w:val="314"/>
          <w:tblHeader/>
          <w:jc w:val="center"/>
          <w:del w:id="25356" w:author="Ramasubramani, Hariharan" w:date="2015-07-17T16:08:00Z"/>
        </w:trPr>
        <w:tc>
          <w:tcPr>
            <w:tcW w:w="10778" w:type="dxa"/>
            <w:gridSpan w:val="9"/>
            <w:tcBorders>
              <w:top w:val="single" w:sz="4" w:space="0" w:color="auto"/>
              <w:left w:val="single" w:sz="4" w:space="0" w:color="auto"/>
              <w:bottom w:val="single" w:sz="4" w:space="0" w:color="auto"/>
              <w:right w:val="single" w:sz="4" w:space="0" w:color="auto"/>
            </w:tcBorders>
            <w:shd w:val="clear" w:color="auto" w:fill="000000" w:themeFill="text1"/>
          </w:tcPr>
          <w:p w14:paraId="58F89BAC" w14:textId="3B59CE05" w:rsidR="005F4718" w:rsidRPr="00C106B9" w:rsidDel="00851FE0" w:rsidRDefault="005F4718" w:rsidP="009C3129">
            <w:pPr>
              <w:spacing w:after="60"/>
              <w:ind w:firstLine="0"/>
              <w:rPr>
                <w:del w:id="25357" w:author="Ramasubramani, Hariharan" w:date="2015-07-17T16:08:00Z"/>
                <w:rFonts w:cstheme="minorHAnsi"/>
                <w:b/>
                <w:color w:val="FFFFFF" w:themeColor="background1"/>
              </w:rPr>
            </w:pPr>
            <w:del w:id="25358" w:author="Ramasubramani, Hariharan" w:date="2015-07-17T16:08:00Z">
              <w:r w:rsidRPr="00C106B9" w:rsidDel="00851FE0">
                <w:rPr>
                  <w:rFonts w:cstheme="minorHAnsi"/>
                  <w:b/>
                  <w:color w:val="FFFFFF" w:themeColor="background1"/>
                </w:rPr>
                <w:delText>Modify</w:delText>
              </w:r>
              <w:r w:rsidDel="00851FE0">
                <w:rPr>
                  <w:rFonts w:cstheme="minorHAnsi"/>
                  <w:b/>
                  <w:color w:val="FFFFFF" w:themeColor="background1"/>
                </w:rPr>
                <w:delText xml:space="preserve"> Document</w:delText>
              </w:r>
              <w:r w:rsidRPr="00C106B9" w:rsidDel="00851FE0">
                <w:rPr>
                  <w:rFonts w:cstheme="minorHAnsi"/>
                  <w:b/>
                  <w:color w:val="FFFFFF" w:themeColor="background1"/>
                </w:rPr>
                <w:delText xml:space="preserve"> Record Data Elements</w:delText>
              </w:r>
              <w:bookmarkStart w:id="25359" w:name="_Toc425234826"/>
              <w:bookmarkStart w:id="25360" w:name="_Toc425238378"/>
              <w:bookmarkStart w:id="25361" w:name="_Toc425239624"/>
              <w:bookmarkStart w:id="25362" w:name="_Toc425240871"/>
              <w:bookmarkStart w:id="25363" w:name="_Toc425242117"/>
              <w:bookmarkStart w:id="25364" w:name="_Toc425243363"/>
              <w:bookmarkStart w:id="25365" w:name="_Toc425244610"/>
              <w:bookmarkStart w:id="25366" w:name="_Toc425245857"/>
              <w:bookmarkStart w:id="25367" w:name="_Toc425247104"/>
              <w:bookmarkStart w:id="25368" w:name="_Toc425248350"/>
              <w:bookmarkStart w:id="25369" w:name="_Toc425249597"/>
              <w:bookmarkStart w:id="25370" w:name="_Toc425250844"/>
              <w:bookmarkStart w:id="25371" w:name="_Toc425252091"/>
              <w:bookmarkStart w:id="25372" w:name="_Toc425252761"/>
              <w:bookmarkStart w:id="25373" w:name="_Toc425253432"/>
              <w:bookmarkStart w:id="25374" w:name="_Toc425256823"/>
              <w:bookmarkStart w:id="25375" w:name="_Toc425276524"/>
              <w:bookmarkStart w:id="25376" w:name="_Toc425342622"/>
              <w:bookmarkStart w:id="25377" w:name="_Toc425349828"/>
              <w:bookmarkStart w:id="25378" w:name="_Toc425352977"/>
              <w:bookmarkStart w:id="25379" w:name="_Toc425353662"/>
              <w:bookmarkStart w:id="25380" w:name="_Toc425787655"/>
              <w:bookmarkStart w:id="25381" w:name="_Toc425788341"/>
              <w:bookmarkStart w:id="25382" w:name="_Toc425789028"/>
              <w:bookmarkStart w:id="25383" w:name="_Toc425789715"/>
              <w:bookmarkStart w:id="25384" w:name="_Toc425790402"/>
              <w:bookmarkStart w:id="25385" w:name="_Toc425794142"/>
              <w:bookmarkStart w:id="25386" w:name="_Toc426385077"/>
              <w:bookmarkStart w:id="25387" w:name="_Toc426386481"/>
              <w:bookmarkStart w:id="25388" w:name="_Toc426387884"/>
              <w:bookmarkStart w:id="25389" w:name="_Toc426389288"/>
              <w:bookmarkStart w:id="25390" w:name="_Toc426390692"/>
              <w:bookmarkStart w:id="25391" w:name="_Toc426392096"/>
              <w:bookmarkStart w:id="25392" w:name="_Toc426393499"/>
              <w:bookmarkStart w:id="25393" w:name="_Toc427825084"/>
              <w:bookmarkStart w:id="25394" w:name="_Toc427852897"/>
              <w:bookmarkStart w:id="25395" w:name="_Toc427855137"/>
              <w:bookmarkStart w:id="25396" w:name="_Toc427857338"/>
              <w:bookmarkEnd w:id="25359"/>
              <w:bookmarkEnd w:id="25360"/>
              <w:bookmarkEnd w:id="25361"/>
              <w:bookmarkEnd w:id="25362"/>
              <w:bookmarkEnd w:id="25363"/>
              <w:bookmarkEnd w:id="25364"/>
              <w:bookmarkEnd w:id="25365"/>
              <w:bookmarkEnd w:id="25366"/>
              <w:bookmarkEnd w:id="25367"/>
              <w:bookmarkEnd w:id="25368"/>
              <w:bookmarkEnd w:id="25369"/>
              <w:bookmarkEnd w:id="25370"/>
              <w:bookmarkEnd w:id="25371"/>
              <w:bookmarkEnd w:id="25372"/>
              <w:bookmarkEnd w:id="25373"/>
              <w:bookmarkEnd w:id="25374"/>
              <w:bookmarkEnd w:id="25375"/>
              <w:bookmarkEnd w:id="25376"/>
              <w:bookmarkEnd w:id="25377"/>
              <w:bookmarkEnd w:id="25378"/>
              <w:bookmarkEnd w:id="25379"/>
              <w:bookmarkEnd w:id="25380"/>
              <w:bookmarkEnd w:id="25381"/>
              <w:bookmarkEnd w:id="25382"/>
              <w:bookmarkEnd w:id="25383"/>
              <w:bookmarkEnd w:id="25384"/>
              <w:bookmarkEnd w:id="25385"/>
              <w:bookmarkEnd w:id="25386"/>
              <w:bookmarkEnd w:id="25387"/>
              <w:bookmarkEnd w:id="25388"/>
              <w:bookmarkEnd w:id="25389"/>
              <w:bookmarkEnd w:id="25390"/>
              <w:bookmarkEnd w:id="25391"/>
              <w:bookmarkEnd w:id="25392"/>
              <w:bookmarkEnd w:id="25393"/>
              <w:bookmarkEnd w:id="25394"/>
              <w:bookmarkEnd w:id="25395"/>
              <w:bookmarkEnd w:id="25396"/>
            </w:del>
          </w:p>
          <w:p w14:paraId="5478F671" w14:textId="0D53E6F9" w:rsidR="005F4718" w:rsidDel="00851FE0" w:rsidRDefault="005F4718" w:rsidP="009C3129">
            <w:pPr>
              <w:spacing w:after="60"/>
              <w:ind w:firstLine="0"/>
              <w:rPr>
                <w:del w:id="25397" w:author="Ramasubramani, Hariharan" w:date="2015-07-17T16:08:00Z"/>
                <w:rFonts w:cstheme="minorHAnsi"/>
                <w:b/>
                <w:color w:val="FFFFFF" w:themeColor="background1"/>
                <w:sz w:val="20"/>
              </w:rPr>
            </w:pPr>
            <w:del w:id="25398" w:author="Ramasubramani, Hariharan" w:date="2015-07-17T16:08:00Z">
              <w:r w:rsidRPr="00C106B9" w:rsidDel="00851FE0">
                <w:rPr>
                  <w:rFonts w:cstheme="minorHAnsi"/>
                  <w:b/>
                  <w:color w:val="FFFFFF" w:themeColor="background1"/>
                  <w:sz w:val="20"/>
                </w:rPr>
                <w:delText>Required: Mandatory (M), Conditional Mandatory (CM), Optional (O), Auto-Populated (AP</w:delText>
              </w:r>
              <w:r w:rsidDel="00851FE0">
                <w:rPr>
                  <w:rFonts w:cstheme="minorHAnsi"/>
                  <w:b/>
                  <w:color w:val="FFFFFF" w:themeColor="background1"/>
                  <w:sz w:val="20"/>
                </w:rPr>
                <w:delText>)</w:delText>
              </w:r>
              <w:bookmarkStart w:id="25399" w:name="_Toc425234827"/>
              <w:bookmarkStart w:id="25400" w:name="_Toc425238379"/>
              <w:bookmarkStart w:id="25401" w:name="_Toc425239625"/>
              <w:bookmarkStart w:id="25402" w:name="_Toc425240872"/>
              <w:bookmarkStart w:id="25403" w:name="_Toc425242118"/>
              <w:bookmarkStart w:id="25404" w:name="_Toc425243364"/>
              <w:bookmarkStart w:id="25405" w:name="_Toc425244611"/>
              <w:bookmarkStart w:id="25406" w:name="_Toc425245858"/>
              <w:bookmarkStart w:id="25407" w:name="_Toc425247105"/>
              <w:bookmarkStart w:id="25408" w:name="_Toc425248351"/>
              <w:bookmarkStart w:id="25409" w:name="_Toc425249598"/>
              <w:bookmarkStart w:id="25410" w:name="_Toc425250845"/>
              <w:bookmarkStart w:id="25411" w:name="_Toc425252092"/>
              <w:bookmarkStart w:id="25412" w:name="_Toc425252762"/>
              <w:bookmarkStart w:id="25413" w:name="_Toc425253433"/>
              <w:bookmarkStart w:id="25414" w:name="_Toc425256824"/>
              <w:bookmarkStart w:id="25415" w:name="_Toc425276525"/>
              <w:bookmarkStart w:id="25416" w:name="_Toc425342623"/>
              <w:bookmarkStart w:id="25417" w:name="_Toc425349829"/>
              <w:bookmarkStart w:id="25418" w:name="_Toc425352978"/>
              <w:bookmarkStart w:id="25419" w:name="_Toc425353663"/>
              <w:bookmarkStart w:id="25420" w:name="_Toc425787656"/>
              <w:bookmarkStart w:id="25421" w:name="_Toc425788342"/>
              <w:bookmarkStart w:id="25422" w:name="_Toc425789029"/>
              <w:bookmarkStart w:id="25423" w:name="_Toc425789716"/>
              <w:bookmarkStart w:id="25424" w:name="_Toc425790403"/>
              <w:bookmarkStart w:id="25425" w:name="_Toc425794143"/>
              <w:bookmarkStart w:id="25426" w:name="_Toc426385078"/>
              <w:bookmarkStart w:id="25427" w:name="_Toc426386482"/>
              <w:bookmarkStart w:id="25428" w:name="_Toc426387885"/>
              <w:bookmarkStart w:id="25429" w:name="_Toc426389289"/>
              <w:bookmarkStart w:id="25430" w:name="_Toc426390693"/>
              <w:bookmarkStart w:id="25431" w:name="_Toc426392097"/>
              <w:bookmarkStart w:id="25432" w:name="_Toc426393500"/>
              <w:bookmarkStart w:id="25433" w:name="_Toc427825085"/>
              <w:bookmarkStart w:id="25434" w:name="_Toc427852898"/>
              <w:bookmarkStart w:id="25435" w:name="_Toc427855138"/>
              <w:bookmarkStart w:id="25436" w:name="_Toc427857339"/>
              <w:bookmarkEnd w:id="25399"/>
              <w:bookmarkEnd w:id="25400"/>
              <w:bookmarkEnd w:id="25401"/>
              <w:bookmarkEnd w:id="25402"/>
              <w:bookmarkEnd w:id="25403"/>
              <w:bookmarkEnd w:id="25404"/>
              <w:bookmarkEnd w:id="25405"/>
              <w:bookmarkEnd w:id="25406"/>
              <w:bookmarkEnd w:id="25407"/>
              <w:bookmarkEnd w:id="25408"/>
              <w:bookmarkEnd w:id="25409"/>
              <w:bookmarkEnd w:id="25410"/>
              <w:bookmarkEnd w:id="25411"/>
              <w:bookmarkEnd w:id="25412"/>
              <w:bookmarkEnd w:id="25413"/>
              <w:bookmarkEnd w:id="25414"/>
              <w:bookmarkEnd w:id="25415"/>
              <w:bookmarkEnd w:id="25416"/>
              <w:bookmarkEnd w:id="25417"/>
              <w:bookmarkEnd w:id="25418"/>
              <w:bookmarkEnd w:id="25419"/>
              <w:bookmarkEnd w:id="25420"/>
              <w:bookmarkEnd w:id="25421"/>
              <w:bookmarkEnd w:id="25422"/>
              <w:bookmarkEnd w:id="25423"/>
              <w:bookmarkEnd w:id="25424"/>
              <w:bookmarkEnd w:id="25425"/>
              <w:bookmarkEnd w:id="25426"/>
              <w:bookmarkEnd w:id="25427"/>
              <w:bookmarkEnd w:id="25428"/>
              <w:bookmarkEnd w:id="25429"/>
              <w:bookmarkEnd w:id="25430"/>
              <w:bookmarkEnd w:id="25431"/>
              <w:bookmarkEnd w:id="25432"/>
              <w:bookmarkEnd w:id="25433"/>
              <w:bookmarkEnd w:id="25434"/>
              <w:bookmarkEnd w:id="25435"/>
              <w:bookmarkEnd w:id="25436"/>
            </w:del>
          </w:p>
          <w:p w14:paraId="3F93288A" w14:textId="6AE88A94" w:rsidR="005F4718" w:rsidRPr="000337E7" w:rsidDel="00851FE0" w:rsidRDefault="005F4718" w:rsidP="009C3129">
            <w:pPr>
              <w:spacing w:after="60"/>
              <w:ind w:firstLine="0"/>
              <w:rPr>
                <w:del w:id="25437" w:author="Ramasubramani, Hariharan" w:date="2015-07-17T16:08:00Z"/>
                <w:rFonts w:cstheme="minorHAnsi"/>
                <w:b/>
                <w:color w:val="FFFFFF" w:themeColor="background1"/>
                <w:sz w:val="18"/>
                <w:szCs w:val="18"/>
              </w:rPr>
            </w:pPr>
            <w:del w:id="25438" w:author="Ramasubramani, Hariharan" w:date="2015-07-17T16:08:00Z">
              <w:r w:rsidRPr="000337E7" w:rsidDel="00851FE0">
                <w:rPr>
                  <w:rFonts w:cstheme="minorHAnsi"/>
                  <w:b/>
                  <w:color w:val="FFFFFF" w:themeColor="background1"/>
                  <w:sz w:val="18"/>
                  <w:szCs w:val="18"/>
                </w:rPr>
                <w:delText>Caption:  Field Label</w:delText>
              </w:r>
              <w:bookmarkStart w:id="25439" w:name="_Toc425234828"/>
              <w:bookmarkStart w:id="25440" w:name="_Toc425238380"/>
              <w:bookmarkStart w:id="25441" w:name="_Toc425239626"/>
              <w:bookmarkStart w:id="25442" w:name="_Toc425240873"/>
              <w:bookmarkStart w:id="25443" w:name="_Toc425242119"/>
              <w:bookmarkStart w:id="25444" w:name="_Toc425243365"/>
              <w:bookmarkStart w:id="25445" w:name="_Toc425244612"/>
              <w:bookmarkStart w:id="25446" w:name="_Toc425245859"/>
              <w:bookmarkStart w:id="25447" w:name="_Toc425247106"/>
              <w:bookmarkStart w:id="25448" w:name="_Toc425248352"/>
              <w:bookmarkStart w:id="25449" w:name="_Toc425249599"/>
              <w:bookmarkStart w:id="25450" w:name="_Toc425250846"/>
              <w:bookmarkStart w:id="25451" w:name="_Toc425252093"/>
              <w:bookmarkStart w:id="25452" w:name="_Toc425252763"/>
              <w:bookmarkStart w:id="25453" w:name="_Toc425253434"/>
              <w:bookmarkStart w:id="25454" w:name="_Toc425256825"/>
              <w:bookmarkStart w:id="25455" w:name="_Toc425276526"/>
              <w:bookmarkStart w:id="25456" w:name="_Toc425342624"/>
              <w:bookmarkStart w:id="25457" w:name="_Toc425349830"/>
              <w:bookmarkStart w:id="25458" w:name="_Toc425352979"/>
              <w:bookmarkStart w:id="25459" w:name="_Toc425353664"/>
              <w:bookmarkStart w:id="25460" w:name="_Toc425787657"/>
              <w:bookmarkStart w:id="25461" w:name="_Toc425788343"/>
              <w:bookmarkStart w:id="25462" w:name="_Toc425789030"/>
              <w:bookmarkStart w:id="25463" w:name="_Toc425789717"/>
              <w:bookmarkStart w:id="25464" w:name="_Toc425790404"/>
              <w:bookmarkStart w:id="25465" w:name="_Toc425794144"/>
              <w:bookmarkStart w:id="25466" w:name="_Toc426385079"/>
              <w:bookmarkStart w:id="25467" w:name="_Toc426386483"/>
              <w:bookmarkStart w:id="25468" w:name="_Toc426387886"/>
              <w:bookmarkStart w:id="25469" w:name="_Toc426389290"/>
              <w:bookmarkStart w:id="25470" w:name="_Toc426390694"/>
              <w:bookmarkStart w:id="25471" w:name="_Toc426392098"/>
              <w:bookmarkStart w:id="25472" w:name="_Toc426393501"/>
              <w:bookmarkStart w:id="25473" w:name="_Toc427825086"/>
              <w:bookmarkStart w:id="25474" w:name="_Toc427852899"/>
              <w:bookmarkStart w:id="25475" w:name="_Toc427855139"/>
              <w:bookmarkStart w:id="25476" w:name="_Toc427857340"/>
              <w:bookmarkEnd w:id="25439"/>
              <w:bookmarkEnd w:id="25440"/>
              <w:bookmarkEnd w:id="25441"/>
              <w:bookmarkEnd w:id="25442"/>
              <w:bookmarkEnd w:id="25443"/>
              <w:bookmarkEnd w:id="25444"/>
              <w:bookmarkEnd w:id="25445"/>
              <w:bookmarkEnd w:id="25446"/>
              <w:bookmarkEnd w:id="25447"/>
              <w:bookmarkEnd w:id="25448"/>
              <w:bookmarkEnd w:id="25449"/>
              <w:bookmarkEnd w:id="25450"/>
              <w:bookmarkEnd w:id="25451"/>
              <w:bookmarkEnd w:id="25452"/>
              <w:bookmarkEnd w:id="25453"/>
              <w:bookmarkEnd w:id="25454"/>
              <w:bookmarkEnd w:id="25455"/>
              <w:bookmarkEnd w:id="25456"/>
              <w:bookmarkEnd w:id="25457"/>
              <w:bookmarkEnd w:id="25458"/>
              <w:bookmarkEnd w:id="25459"/>
              <w:bookmarkEnd w:id="25460"/>
              <w:bookmarkEnd w:id="25461"/>
              <w:bookmarkEnd w:id="25462"/>
              <w:bookmarkEnd w:id="25463"/>
              <w:bookmarkEnd w:id="25464"/>
              <w:bookmarkEnd w:id="25465"/>
              <w:bookmarkEnd w:id="25466"/>
              <w:bookmarkEnd w:id="25467"/>
              <w:bookmarkEnd w:id="25468"/>
              <w:bookmarkEnd w:id="25469"/>
              <w:bookmarkEnd w:id="25470"/>
              <w:bookmarkEnd w:id="25471"/>
              <w:bookmarkEnd w:id="25472"/>
              <w:bookmarkEnd w:id="25473"/>
              <w:bookmarkEnd w:id="25474"/>
              <w:bookmarkEnd w:id="25475"/>
              <w:bookmarkEnd w:id="25476"/>
            </w:del>
          </w:p>
          <w:p w14:paraId="0B8707A9" w14:textId="76194C5E" w:rsidR="005F4718" w:rsidRPr="000337E7" w:rsidDel="00851FE0" w:rsidRDefault="005F4718" w:rsidP="009C3129">
            <w:pPr>
              <w:spacing w:after="60"/>
              <w:ind w:firstLine="0"/>
              <w:rPr>
                <w:del w:id="25477" w:author="Ramasubramani, Hariharan" w:date="2015-07-17T16:08:00Z"/>
                <w:rFonts w:cstheme="minorHAnsi"/>
                <w:b/>
                <w:color w:val="FFFFFF" w:themeColor="background1"/>
                <w:sz w:val="18"/>
                <w:szCs w:val="18"/>
              </w:rPr>
            </w:pPr>
            <w:del w:id="25478" w:author="Ramasubramani, Hariharan" w:date="2015-07-17T16:08:00Z">
              <w:r w:rsidRPr="000337E7" w:rsidDel="00851FE0">
                <w:rPr>
                  <w:rFonts w:cstheme="minorHAnsi"/>
                  <w:b/>
                  <w:color w:val="FFFFFF" w:themeColor="background1"/>
                  <w:sz w:val="18"/>
                  <w:szCs w:val="18"/>
                </w:rPr>
                <w:delText>Editable: Not Editable (NE), Editable (E)</w:delText>
              </w:r>
              <w:bookmarkStart w:id="25479" w:name="_Toc425234829"/>
              <w:bookmarkStart w:id="25480" w:name="_Toc425238381"/>
              <w:bookmarkStart w:id="25481" w:name="_Toc425239627"/>
              <w:bookmarkStart w:id="25482" w:name="_Toc425240874"/>
              <w:bookmarkStart w:id="25483" w:name="_Toc425242120"/>
              <w:bookmarkStart w:id="25484" w:name="_Toc425243366"/>
              <w:bookmarkStart w:id="25485" w:name="_Toc425244613"/>
              <w:bookmarkStart w:id="25486" w:name="_Toc425245860"/>
              <w:bookmarkStart w:id="25487" w:name="_Toc425247107"/>
              <w:bookmarkStart w:id="25488" w:name="_Toc425248353"/>
              <w:bookmarkStart w:id="25489" w:name="_Toc425249600"/>
              <w:bookmarkStart w:id="25490" w:name="_Toc425250847"/>
              <w:bookmarkStart w:id="25491" w:name="_Toc425252094"/>
              <w:bookmarkStart w:id="25492" w:name="_Toc425252764"/>
              <w:bookmarkStart w:id="25493" w:name="_Toc425253435"/>
              <w:bookmarkStart w:id="25494" w:name="_Toc425256826"/>
              <w:bookmarkStart w:id="25495" w:name="_Toc425276527"/>
              <w:bookmarkStart w:id="25496" w:name="_Toc425342625"/>
              <w:bookmarkStart w:id="25497" w:name="_Toc425349831"/>
              <w:bookmarkStart w:id="25498" w:name="_Toc425352980"/>
              <w:bookmarkStart w:id="25499" w:name="_Toc425353665"/>
              <w:bookmarkStart w:id="25500" w:name="_Toc425787658"/>
              <w:bookmarkStart w:id="25501" w:name="_Toc425788344"/>
              <w:bookmarkStart w:id="25502" w:name="_Toc425789031"/>
              <w:bookmarkStart w:id="25503" w:name="_Toc425789718"/>
              <w:bookmarkStart w:id="25504" w:name="_Toc425790405"/>
              <w:bookmarkStart w:id="25505" w:name="_Toc425794145"/>
              <w:bookmarkStart w:id="25506" w:name="_Toc426385080"/>
              <w:bookmarkStart w:id="25507" w:name="_Toc426386484"/>
              <w:bookmarkStart w:id="25508" w:name="_Toc426387887"/>
              <w:bookmarkStart w:id="25509" w:name="_Toc426389291"/>
              <w:bookmarkStart w:id="25510" w:name="_Toc426390695"/>
              <w:bookmarkStart w:id="25511" w:name="_Toc426392099"/>
              <w:bookmarkStart w:id="25512" w:name="_Toc426393502"/>
              <w:bookmarkStart w:id="25513" w:name="_Toc427825087"/>
              <w:bookmarkStart w:id="25514" w:name="_Toc427852900"/>
              <w:bookmarkStart w:id="25515" w:name="_Toc427855140"/>
              <w:bookmarkStart w:id="25516" w:name="_Toc427857341"/>
              <w:bookmarkEnd w:id="25479"/>
              <w:bookmarkEnd w:id="25480"/>
              <w:bookmarkEnd w:id="25481"/>
              <w:bookmarkEnd w:id="25482"/>
              <w:bookmarkEnd w:id="25483"/>
              <w:bookmarkEnd w:id="25484"/>
              <w:bookmarkEnd w:id="25485"/>
              <w:bookmarkEnd w:id="25486"/>
              <w:bookmarkEnd w:id="25487"/>
              <w:bookmarkEnd w:id="25488"/>
              <w:bookmarkEnd w:id="25489"/>
              <w:bookmarkEnd w:id="25490"/>
              <w:bookmarkEnd w:id="25491"/>
              <w:bookmarkEnd w:id="25492"/>
              <w:bookmarkEnd w:id="25493"/>
              <w:bookmarkEnd w:id="25494"/>
              <w:bookmarkEnd w:id="25495"/>
              <w:bookmarkEnd w:id="25496"/>
              <w:bookmarkEnd w:id="25497"/>
              <w:bookmarkEnd w:id="25498"/>
              <w:bookmarkEnd w:id="25499"/>
              <w:bookmarkEnd w:id="25500"/>
              <w:bookmarkEnd w:id="25501"/>
              <w:bookmarkEnd w:id="25502"/>
              <w:bookmarkEnd w:id="25503"/>
              <w:bookmarkEnd w:id="25504"/>
              <w:bookmarkEnd w:id="25505"/>
              <w:bookmarkEnd w:id="25506"/>
              <w:bookmarkEnd w:id="25507"/>
              <w:bookmarkEnd w:id="25508"/>
              <w:bookmarkEnd w:id="25509"/>
              <w:bookmarkEnd w:id="25510"/>
              <w:bookmarkEnd w:id="25511"/>
              <w:bookmarkEnd w:id="25512"/>
              <w:bookmarkEnd w:id="25513"/>
              <w:bookmarkEnd w:id="25514"/>
              <w:bookmarkEnd w:id="25515"/>
              <w:bookmarkEnd w:id="25516"/>
            </w:del>
          </w:p>
          <w:p w14:paraId="563D837C" w14:textId="3E2D516C" w:rsidR="005F4718" w:rsidRPr="00C106B9" w:rsidDel="00851FE0" w:rsidRDefault="005F4718" w:rsidP="009C3129">
            <w:pPr>
              <w:spacing w:after="60"/>
              <w:ind w:firstLine="0"/>
              <w:rPr>
                <w:del w:id="25517" w:author="Ramasubramani, Hariharan" w:date="2015-07-17T16:08:00Z"/>
                <w:rFonts w:cstheme="minorHAnsi"/>
                <w:b/>
                <w:color w:val="FFFFFF" w:themeColor="background1"/>
              </w:rPr>
            </w:pPr>
            <w:del w:id="25518" w:author="Ramasubramani, Hariharan" w:date="2015-07-17T16:08:00Z">
              <w:r w:rsidRPr="000337E7" w:rsidDel="00851FE0">
                <w:rPr>
                  <w:rFonts w:cstheme="minorHAnsi"/>
                  <w:b/>
                  <w:color w:val="FFFFFF" w:themeColor="background1"/>
                  <w:sz w:val="18"/>
                  <w:szCs w:val="18"/>
                </w:rPr>
                <w:delText>Field Type:  Date/Time, Alpha-Numeric Special Characters (</w:delText>
              </w:r>
              <w:r w:rsidR="00A137AC" w:rsidDel="00851FE0">
                <w:rPr>
                  <w:rFonts w:cstheme="minorHAnsi"/>
                  <w:b/>
                  <w:color w:val="FFFFFF" w:themeColor="background1"/>
                  <w:sz w:val="18"/>
                  <w:szCs w:val="18"/>
                </w:rPr>
                <w:delText>ANSC</w:delText>
              </w:r>
              <w:r w:rsidRPr="000337E7" w:rsidDel="00851FE0">
                <w:rPr>
                  <w:rFonts w:cstheme="minorHAnsi"/>
                  <w:b/>
                  <w:color w:val="FFFFFF" w:themeColor="background1"/>
                  <w:sz w:val="18"/>
                  <w:szCs w:val="18"/>
                </w:rPr>
                <w:delText>), Boolean (radio button)</w:delText>
              </w:r>
              <w:bookmarkStart w:id="25519" w:name="_Toc425234830"/>
              <w:bookmarkStart w:id="25520" w:name="_Toc425238382"/>
              <w:bookmarkStart w:id="25521" w:name="_Toc425239628"/>
              <w:bookmarkStart w:id="25522" w:name="_Toc425240875"/>
              <w:bookmarkStart w:id="25523" w:name="_Toc425242121"/>
              <w:bookmarkStart w:id="25524" w:name="_Toc425243367"/>
              <w:bookmarkStart w:id="25525" w:name="_Toc425244614"/>
              <w:bookmarkStart w:id="25526" w:name="_Toc425245861"/>
              <w:bookmarkStart w:id="25527" w:name="_Toc425247108"/>
              <w:bookmarkStart w:id="25528" w:name="_Toc425248354"/>
              <w:bookmarkStart w:id="25529" w:name="_Toc425249601"/>
              <w:bookmarkStart w:id="25530" w:name="_Toc425250848"/>
              <w:bookmarkStart w:id="25531" w:name="_Toc425252095"/>
              <w:bookmarkStart w:id="25532" w:name="_Toc425252765"/>
              <w:bookmarkStart w:id="25533" w:name="_Toc425253436"/>
              <w:bookmarkStart w:id="25534" w:name="_Toc425256827"/>
              <w:bookmarkStart w:id="25535" w:name="_Toc425276528"/>
              <w:bookmarkStart w:id="25536" w:name="_Toc425342626"/>
              <w:bookmarkStart w:id="25537" w:name="_Toc425349832"/>
              <w:bookmarkStart w:id="25538" w:name="_Toc425352981"/>
              <w:bookmarkStart w:id="25539" w:name="_Toc425353666"/>
              <w:bookmarkStart w:id="25540" w:name="_Toc425787659"/>
              <w:bookmarkStart w:id="25541" w:name="_Toc425788345"/>
              <w:bookmarkStart w:id="25542" w:name="_Toc425789032"/>
              <w:bookmarkStart w:id="25543" w:name="_Toc425789719"/>
              <w:bookmarkStart w:id="25544" w:name="_Toc425790406"/>
              <w:bookmarkStart w:id="25545" w:name="_Toc425794146"/>
              <w:bookmarkStart w:id="25546" w:name="_Toc426385081"/>
              <w:bookmarkStart w:id="25547" w:name="_Toc426386485"/>
              <w:bookmarkStart w:id="25548" w:name="_Toc426387888"/>
              <w:bookmarkStart w:id="25549" w:name="_Toc426389292"/>
              <w:bookmarkStart w:id="25550" w:name="_Toc426390696"/>
              <w:bookmarkStart w:id="25551" w:name="_Toc426392100"/>
              <w:bookmarkStart w:id="25552" w:name="_Toc426393503"/>
              <w:bookmarkStart w:id="25553" w:name="_Toc427825088"/>
              <w:bookmarkStart w:id="25554" w:name="_Toc427852901"/>
              <w:bookmarkStart w:id="25555" w:name="_Toc427855141"/>
              <w:bookmarkStart w:id="25556" w:name="_Toc427857342"/>
              <w:bookmarkEnd w:id="25519"/>
              <w:bookmarkEnd w:id="25520"/>
              <w:bookmarkEnd w:id="25521"/>
              <w:bookmarkEnd w:id="25522"/>
              <w:bookmarkEnd w:id="25523"/>
              <w:bookmarkEnd w:id="25524"/>
              <w:bookmarkEnd w:id="25525"/>
              <w:bookmarkEnd w:id="25526"/>
              <w:bookmarkEnd w:id="25527"/>
              <w:bookmarkEnd w:id="25528"/>
              <w:bookmarkEnd w:id="25529"/>
              <w:bookmarkEnd w:id="25530"/>
              <w:bookmarkEnd w:id="25531"/>
              <w:bookmarkEnd w:id="25532"/>
              <w:bookmarkEnd w:id="25533"/>
              <w:bookmarkEnd w:id="25534"/>
              <w:bookmarkEnd w:id="25535"/>
              <w:bookmarkEnd w:id="25536"/>
              <w:bookmarkEnd w:id="25537"/>
              <w:bookmarkEnd w:id="25538"/>
              <w:bookmarkEnd w:id="25539"/>
              <w:bookmarkEnd w:id="25540"/>
              <w:bookmarkEnd w:id="25541"/>
              <w:bookmarkEnd w:id="25542"/>
              <w:bookmarkEnd w:id="25543"/>
              <w:bookmarkEnd w:id="25544"/>
              <w:bookmarkEnd w:id="25545"/>
              <w:bookmarkEnd w:id="25546"/>
              <w:bookmarkEnd w:id="25547"/>
              <w:bookmarkEnd w:id="25548"/>
              <w:bookmarkEnd w:id="25549"/>
              <w:bookmarkEnd w:id="25550"/>
              <w:bookmarkEnd w:id="25551"/>
              <w:bookmarkEnd w:id="25552"/>
              <w:bookmarkEnd w:id="25553"/>
              <w:bookmarkEnd w:id="25554"/>
              <w:bookmarkEnd w:id="25555"/>
              <w:bookmarkEnd w:id="25556"/>
            </w:del>
          </w:p>
        </w:tc>
        <w:bookmarkStart w:id="25557" w:name="_Toc425234831"/>
        <w:bookmarkStart w:id="25558" w:name="_Toc425238383"/>
        <w:bookmarkStart w:id="25559" w:name="_Toc425239629"/>
        <w:bookmarkStart w:id="25560" w:name="_Toc425240876"/>
        <w:bookmarkStart w:id="25561" w:name="_Toc425242122"/>
        <w:bookmarkStart w:id="25562" w:name="_Toc425243368"/>
        <w:bookmarkStart w:id="25563" w:name="_Toc425244615"/>
        <w:bookmarkStart w:id="25564" w:name="_Toc425245862"/>
        <w:bookmarkStart w:id="25565" w:name="_Toc425247109"/>
        <w:bookmarkStart w:id="25566" w:name="_Toc425248355"/>
        <w:bookmarkStart w:id="25567" w:name="_Toc425249602"/>
        <w:bookmarkStart w:id="25568" w:name="_Toc425250849"/>
        <w:bookmarkStart w:id="25569" w:name="_Toc425252096"/>
        <w:bookmarkStart w:id="25570" w:name="_Toc425252766"/>
        <w:bookmarkStart w:id="25571" w:name="_Toc425253437"/>
        <w:bookmarkStart w:id="25572" w:name="_Toc425256828"/>
        <w:bookmarkStart w:id="25573" w:name="_Toc425276529"/>
        <w:bookmarkStart w:id="25574" w:name="_Toc425342627"/>
        <w:bookmarkStart w:id="25575" w:name="_Toc425349833"/>
        <w:bookmarkStart w:id="25576" w:name="_Toc425352982"/>
        <w:bookmarkStart w:id="25577" w:name="_Toc425353667"/>
        <w:bookmarkStart w:id="25578" w:name="_Toc425787660"/>
        <w:bookmarkStart w:id="25579" w:name="_Toc425788346"/>
        <w:bookmarkStart w:id="25580" w:name="_Toc425789033"/>
        <w:bookmarkStart w:id="25581" w:name="_Toc425789720"/>
        <w:bookmarkStart w:id="25582" w:name="_Toc425790407"/>
        <w:bookmarkStart w:id="25583" w:name="_Toc425794147"/>
        <w:bookmarkStart w:id="25584" w:name="_Toc426385082"/>
        <w:bookmarkStart w:id="25585" w:name="_Toc426386486"/>
        <w:bookmarkStart w:id="25586" w:name="_Toc426387889"/>
        <w:bookmarkStart w:id="25587" w:name="_Toc426389293"/>
        <w:bookmarkStart w:id="25588" w:name="_Toc426390697"/>
        <w:bookmarkStart w:id="25589" w:name="_Toc426392101"/>
        <w:bookmarkStart w:id="25590" w:name="_Toc426393504"/>
        <w:bookmarkStart w:id="25591" w:name="_Toc427825089"/>
        <w:bookmarkStart w:id="25592" w:name="_Toc427852902"/>
        <w:bookmarkStart w:id="25593" w:name="_Toc427855142"/>
        <w:bookmarkStart w:id="25594" w:name="_Toc427857343"/>
        <w:bookmarkEnd w:id="25557"/>
        <w:bookmarkEnd w:id="25558"/>
        <w:bookmarkEnd w:id="25559"/>
        <w:bookmarkEnd w:id="25560"/>
        <w:bookmarkEnd w:id="25561"/>
        <w:bookmarkEnd w:id="25562"/>
        <w:bookmarkEnd w:id="25563"/>
        <w:bookmarkEnd w:id="25564"/>
        <w:bookmarkEnd w:id="25565"/>
        <w:bookmarkEnd w:id="25566"/>
        <w:bookmarkEnd w:id="25567"/>
        <w:bookmarkEnd w:id="25568"/>
        <w:bookmarkEnd w:id="25569"/>
        <w:bookmarkEnd w:id="25570"/>
        <w:bookmarkEnd w:id="25571"/>
        <w:bookmarkEnd w:id="25572"/>
        <w:bookmarkEnd w:id="25573"/>
        <w:bookmarkEnd w:id="25574"/>
        <w:bookmarkEnd w:id="25575"/>
        <w:bookmarkEnd w:id="25576"/>
        <w:bookmarkEnd w:id="25577"/>
        <w:bookmarkEnd w:id="25578"/>
        <w:bookmarkEnd w:id="25579"/>
        <w:bookmarkEnd w:id="25580"/>
        <w:bookmarkEnd w:id="25581"/>
        <w:bookmarkEnd w:id="25582"/>
        <w:bookmarkEnd w:id="25583"/>
        <w:bookmarkEnd w:id="25584"/>
        <w:bookmarkEnd w:id="25585"/>
        <w:bookmarkEnd w:id="25586"/>
        <w:bookmarkEnd w:id="25587"/>
        <w:bookmarkEnd w:id="25588"/>
        <w:bookmarkEnd w:id="25589"/>
        <w:bookmarkEnd w:id="25590"/>
        <w:bookmarkEnd w:id="25591"/>
        <w:bookmarkEnd w:id="25592"/>
        <w:bookmarkEnd w:id="25593"/>
        <w:bookmarkEnd w:id="25594"/>
      </w:tr>
      <w:tr w:rsidR="005F4718" w:rsidRPr="00C106B9" w:rsidDel="00851FE0" w14:paraId="4FF788AA" w14:textId="0D13A15B" w:rsidTr="00851FE0">
        <w:tblPrEx>
          <w:tblW w:w="10778" w:type="dxa"/>
          <w:jc w:val="center"/>
          <w:tblLayout w:type="fixed"/>
          <w:tblPrExChange w:id="25595" w:author="Ramasubramani, Hariharan" w:date="2015-07-17T16:08:00Z">
            <w:tblPrEx>
              <w:tblW w:w="10778" w:type="dxa"/>
              <w:jc w:val="center"/>
              <w:tblLayout w:type="fixed"/>
            </w:tblPrEx>
          </w:tblPrExChange>
        </w:tblPrEx>
        <w:trPr>
          <w:cantSplit/>
          <w:trHeight w:val="152"/>
          <w:tblHeader/>
          <w:jc w:val="center"/>
          <w:del w:id="25596" w:author="Ramasubramani, Hariharan" w:date="2015-07-17T16:08:00Z"/>
          <w:trPrChange w:id="25597" w:author="Ramasubramani, Hariharan" w:date="2015-07-17T16:08:00Z">
            <w:trPr>
              <w:cantSplit/>
              <w:trHeight w:val="152"/>
              <w:tblHeader/>
              <w:jc w:val="center"/>
            </w:trPr>
          </w:trPrChange>
        </w:trPr>
        <w:tc>
          <w:tcPr>
            <w:tcW w:w="1044"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Change w:id="25598" w:author="Ramasubramani, Hariharan" w:date="2015-07-17T16:08:00Z">
              <w:tcPr>
                <w:tcW w:w="1044"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tcPrChange>
          </w:tcPr>
          <w:p w14:paraId="7C6F4CF4" w14:textId="7AC937C2" w:rsidR="005F4718" w:rsidRPr="00C106B9" w:rsidDel="00851FE0" w:rsidRDefault="005F4718" w:rsidP="009C3129">
            <w:pPr>
              <w:spacing w:before="60"/>
              <w:ind w:left="-9" w:right="-121" w:firstLine="0"/>
              <w:jc w:val="center"/>
              <w:rPr>
                <w:del w:id="25599" w:author="Ramasubramani, Hariharan" w:date="2015-07-17T16:08:00Z"/>
                <w:rFonts w:cstheme="minorHAnsi"/>
                <w:b/>
                <w:color w:val="000000" w:themeColor="text1"/>
                <w:sz w:val="20"/>
              </w:rPr>
            </w:pPr>
            <w:del w:id="25600" w:author="Ramasubramani, Hariharan" w:date="2015-07-17T16:08:00Z">
              <w:r w:rsidRPr="00C106B9" w:rsidDel="00851FE0">
                <w:rPr>
                  <w:rFonts w:cstheme="minorHAnsi"/>
                  <w:b/>
                  <w:color w:val="000000" w:themeColor="text1"/>
                  <w:sz w:val="20"/>
                </w:rPr>
                <w:delText>Req’t #</w:delText>
              </w:r>
              <w:bookmarkStart w:id="25601" w:name="_Toc425234832"/>
              <w:bookmarkStart w:id="25602" w:name="_Toc425238384"/>
              <w:bookmarkStart w:id="25603" w:name="_Toc425239630"/>
              <w:bookmarkStart w:id="25604" w:name="_Toc425240877"/>
              <w:bookmarkStart w:id="25605" w:name="_Toc425242123"/>
              <w:bookmarkStart w:id="25606" w:name="_Toc425243369"/>
              <w:bookmarkStart w:id="25607" w:name="_Toc425244616"/>
              <w:bookmarkStart w:id="25608" w:name="_Toc425245863"/>
              <w:bookmarkStart w:id="25609" w:name="_Toc425247110"/>
              <w:bookmarkStart w:id="25610" w:name="_Toc425248356"/>
              <w:bookmarkStart w:id="25611" w:name="_Toc425249603"/>
              <w:bookmarkStart w:id="25612" w:name="_Toc425250850"/>
              <w:bookmarkStart w:id="25613" w:name="_Toc425252097"/>
              <w:bookmarkStart w:id="25614" w:name="_Toc425252767"/>
              <w:bookmarkStart w:id="25615" w:name="_Toc425253438"/>
              <w:bookmarkStart w:id="25616" w:name="_Toc425256829"/>
              <w:bookmarkStart w:id="25617" w:name="_Toc425276530"/>
              <w:bookmarkStart w:id="25618" w:name="_Toc425342628"/>
              <w:bookmarkStart w:id="25619" w:name="_Toc425349834"/>
              <w:bookmarkStart w:id="25620" w:name="_Toc425352983"/>
              <w:bookmarkStart w:id="25621" w:name="_Toc425353668"/>
              <w:bookmarkStart w:id="25622" w:name="_Toc425787661"/>
              <w:bookmarkStart w:id="25623" w:name="_Toc425788347"/>
              <w:bookmarkStart w:id="25624" w:name="_Toc425789034"/>
              <w:bookmarkStart w:id="25625" w:name="_Toc425789721"/>
              <w:bookmarkStart w:id="25626" w:name="_Toc425790408"/>
              <w:bookmarkStart w:id="25627" w:name="_Toc425794148"/>
              <w:bookmarkStart w:id="25628" w:name="_Toc426385083"/>
              <w:bookmarkStart w:id="25629" w:name="_Toc426386487"/>
              <w:bookmarkStart w:id="25630" w:name="_Toc426387890"/>
              <w:bookmarkStart w:id="25631" w:name="_Toc426389294"/>
              <w:bookmarkStart w:id="25632" w:name="_Toc426390698"/>
              <w:bookmarkStart w:id="25633" w:name="_Toc426392102"/>
              <w:bookmarkStart w:id="25634" w:name="_Toc426393505"/>
              <w:bookmarkStart w:id="25635" w:name="_Toc427825090"/>
              <w:bookmarkStart w:id="25636" w:name="_Toc427852903"/>
              <w:bookmarkStart w:id="25637" w:name="_Toc427855143"/>
              <w:bookmarkStart w:id="25638" w:name="_Toc427857344"/>
              <w:bookmarkEnd w:id="25601"/>
              <w:bookmarkEnd w:id="25602"/>
              <w:bookmarkEnd w:id="25603"/>
              <w:bookmarkEnd w:id="25604"/>
              <w:bookmarkEnd w:id="25605"/>
              <w:bookmarkEnd w:id="25606"/>
              <w:bookmarkEnd w:id="25607"/>
              <w:bookmarkEnd w:id="25608"/>
              <w:bookmarkEnd w:id="25609"/>
              <w:bookmarkEnd w:id="25610"/>
              <w:bookmarkEnd w:id="25611"/>
              <w:bookmarkEnd w:id="25612"/>
              <w:bookmarkEnd w:id="25613"/>
              <w:bookmarkEnd w:id="25614"/>
              <w:bookmarkEnd w:id="25615"/>
              <w:bookmarkEnd w:id="25616"/>
              <w:bookmarkEnd w:id="25617"/>
              <w:bookmarkEnd w:id="25618"/>
              <w:bookmarkEnd w:id="25619"/>
              <w:bookmarkEnd w:id="25620"/>
              <w:bookmarkEnd w:id="25621"/>
              <w:bookmarkEnd w:id="25622"/>
              <w:bookmarkEnd w:id="25623"/>
              <w:bookmarkEnd w:id="25624"/>
              <w:bookmarkEnd w:id="25625"/>
              <w:bookmarkEnd w:id="25626"/>
              <w:bookmarkEnd w:id="25627"/>
              <w:bookmarkEnd w:id="25628"/>
              <w:bookmarkEnd w:id="25629"/>
              <w:bookmarkEnd w:id="25630"/>
              <w:bookmarkEnd w:id="25631"/>
              <w:bookmarkEnd w:id="25632"/>
              <w:bookmarkEnd w:id="25633"/>
              <w:bookmarkEnd w:id="25634"/>
              <w:bookmarkEnd w:id="25635"/>
              <w:bookmarkEnd w:id="25636"/>
              <w:bookmarkEnd w:id="25637"/>
              <w:bookmarkEnd w:id="25638"/>
            </w:del>
          </w:p>
        </w:tc>
        <w:tc>
          <w:tcPr>
            <w:tcW w:w="1960"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Change w:id="25639" w:author="Ramasubramani, Hariharan" w:date="2015-07-17T16:08:00Z">
              <w:tcPr>
                <w:tcW w:w="1960"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tcPrChange>
          </w:tcPr>
          <w:p w14:paraId="54E82606" w14:textId="146D0E95" w:rsidR="005F4718" w:rsidRPr="00C106B9" w:rsidDel="00851FE0" w:rsidRDefault="005F4718" w:rsidP="009C3129">
            <w:pPr>
              <w:spacing w:before="60"/>
              <w:ind w:left="-18" w:right="-75" w:firstLine="0"/>
              <w:rPr>
                <w:del w:id="25640" w:author="Ramasubramani, Hariharan" w:date="2015-07-17T16:08:00Z"/>
                <w:rFonts w:cstheme="minorHAnsi"/>
                <w:b/>
                <w:color w:val="000000" w:themeColor="text1"/>
                <w:sz w:val="20"/>
              </w:rPr>
            </w:pPr>
            <w:del w:id="25641" w:author="Ramasubramani, Hariharan" w:date="2015-07-17T16:08:00Z">
              <w:r w:rsidRPr="00C106B9" w:rsidDel="00851FE0">
                <w:rPr>
                  <w:rFonts w:cstheme="minorHAnsi"/>
                  <w:b/>
                  <w:color w:val="000000" w:themeColor="text1"/>
                  <w:sz w:val="20"/>
                </w:rPr>
                <w:delText>Data Element</w:delText>
              </w:r>
              <w:bookmarkStart w:id="25642" w:name="_Toc425234833"/>
              <w:bookmarkStart w:id="25643" w:name="_Toc425238385"/>
              <w:bookmarkStart w:id="25644" w:name="_Toc425239631"/>
              <w:bookmarkStart w:id="25645" w:name="_Toc425240878"/>
              <w:bookmarkStart w:id="25646" w:name="_Toc425242124"/>
              <w:bookmarkStart w:id="25647" w:name="_Toc425243370"/>
              <w:bookmarkStart w:id="25648" w:name="_Toc425244617"/>
              <w:bookmarkStart w:id="25649" w:name="_Toc425245864"/>
              <w:bookmarkStart w:id="25650" w:name="_Toc425247111"/>
              <w:bookmarkStart w:id="25651" w:name="_Toc425248357"/>
              <w:bookmarkStart w:id="25652" w:name="_Toc425249604"/>
              <w:bookmarkStart w:id="25653" w:name="_Toc425250851"/>
              <w:bookmarkStart w:id="25654" w:name="_Toc425252098"/>
              <w:bookmarkStart w:id="25655" w:name="_Toc425252768"/>
              <w:bookmarkStart w:id="25656" w:name="_Toc425253439"/>
              <w:bookmarkStart w:id="25657" w:name="_Toc425256830"/>
              <w:bookmarkStart w:id="25658" w:name="_Toc425276531"/>
              <w:bookmarkStart w:id="25659" w:name="_Toc425342629"/>
              <w:bookmarkStart w:id="25660" w:name="_Toc425349835"/>
              <w:bookmarkStart w:id="25661" w:name="_Toc425352984"/>
              <w:bookmarkStart w:id="25662" w:name="_Toc425353669"/>
              <w:bookmarkStart w:id="25663" w:name="_Toc425787662"/>
              <w:bookmarkStart w:id="25664" w:name="_Toc425788348"/>
              <w:bookmarkStart w:id="25665" w:name="_Toc425789035"/>
              <w:bookmarkStart w:id="25666" w:name="_Toc425789722"/>
              <w:bookmarkStart w:id="25667" w:name="_Toc425790409"/>
              <w:bookmarkStart w:id="25668" w:name="_Toc425794149"/>
              <w:bookmarkStart w:id="25669" w:name="_Toc426385084"/>
              <w:bookmarkStart w:id="25670" w:name="_Toc426386488"/>
              <w:bookmarkStart w:id="25671" w:name="_Toc426387891"/>
              <w:bookmarkStart w:id="25672" w:name="_Toc426389295"/>
              <w:bookmarkStart w:id="25673" w:name="_Toc426390699"/>
              <w:bookmarkStart w:id="25674" w:name="_Toc426392103"/>
              <w:bookmarkStart w:id="25675" w:name="_Toc426393506"/>
              <w:bookmarkStart w:id="25676" w:name="_Toc427825091"/>
              <w:bookmarkStart w:id="25677" w:name="_Toc427852904"/>
              <w:bookmarkStart w:id="25678" w:name="_Toc427855144"/>
              <w:bookmarkStart w:id="25679" w:name="_Toc427857345"/>
              <w:bookmarkEnd w:id="25642"/>
              <w:bookmarkEnd w:id="25643"/>
              <w:bookmarkEnd w:id="25644"/>
              <w:bookmarkEnd w:id="25645"/>
              <w:bookmarkEnd w:id="25646"/>
              <w:bookmarkEnd w:id="25647"/>
              <w:bookmarkEnd w:id="25648"/>
              <w:bookmarkEnd w:id="25649"/>
              <w:bookmarkEnd w:id="25650"/>
              <w:bookmarkEnd w:id="25651"/>
              <w:bookmarkEnd w:id="25652"/>
              <w:bookmarkEnd w:id="25653"/>
              <w:bookmarkEnd w:id="25654"/>
              <w:bookmarkEnd w:id="25655"/>
              <w:bookmarkEnd w:id="25656"/>
              <w:bookmarkEnd w:id="25657"/>
              <w:bookmarkEnd w:id="25658"/>
              <w:bookmarkEnd w:id="25659"/>
              <w:bookmarkEnd w:id="25660"/>
              <w:bookmarkEnd w:id="25661"/>
              <w:bookmarkEnd w:id="25662"/>
              <w:bookmarkEnd w:id="25663"/>
              <w:bookmarkEnd w:id="25664"/>
              <w:bookmarkEnd w:id="25665"/>
              <w:bookmarkEnd w:id="25666"/>
              <w:bookmarkEnd w:id="25667"/>
              <w:bookmarkEnd w:id="25668"/>
              <w:bookmarkEnd w:id="25669"/>
              <w:bookmarkEnd w:id="25670"/>
              <w:bookmarkEnd w:id="25671"/>
              <w:bookmarkEnd w:id="25672"/>
              <w:bookmarkEnd w:id="25673"/>
              <w:bookmarkEnd w:id="25674"/>
              <w:bookmarkEnd w:id="25675"/>
              <w:bookmarkEnd w:id="25676"/>
              <w:bookmarkEnd w:id="25677"/>
              <w:bookmarkEnd w:id="25678"/>
              <w:bookmarkEnd w:id="25679"/>
            </w:del>
          </w:p>
        </w:tc>
        <w:tc>
          <w:tcPr>
            <w:tcW w:w="900"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Change w:id="25680" w:author="Ramasubramani, Hariharan" w:date="2015-07-17T16:08:00Z">
              <w:tcPr>
                <w:tcW w:w="900"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tcPrChange>
          </w:tcPr>
          <w:p w14:paraId="690797E8" w14:textId="36D51C68" w:rsidR="005F4718" w:rsidRPr="00C106B9" w:rsidDel="00851FE0" w:rsidRDefault="005F4718" w:rsidP="009C3129">
            <w:pPr>
              <w:spacing w:before="60"/>
              <w:ind w:left="-2" w:right="-99" w:firstLine="0"/>
              <w:jc w:val="center"/>
              <w:rPr>
                <w:del w:id="25681" w:author="Ramasubramani, Hariharan" w:date="2015-07-17T16:08:00Z"/>
                <w:rFonts w:cstheme="minorHAnsi"/>
                <w:b/>
                <w:color w:val="000000" w:themeColor="text1"/>
                <w:sz w:val="20"/>
              </w:rPr>
            </w:pPr>
            <w:del w:id="25682" w:author="Ramasubramani, Hariharan" w:date="2015-07-17T16:08:00Z">
              <w:r w:rsidRPr="00C106B9" w:rsidDel="00851FE0">
                <w:rPr>
                  <w:rFonts w:cstheme="minorHAnsi"/>
                  <w:b/>
                  <w:color w:val="000000" w:themeColor="text1"/>
                  <w:sz w:val="20"/>
                </w:rPr>
                <w:delText>Caption</w:delText>
              </w:r>
              <w:bookmarkStart w:id="25683" w:name="_Toc425234834"/>
              <w:bookmarkStart w:id="25684" w:name="_Toc425238386"/>
              <w:bookmarkStart w:id="25685" w:name="_Toc425239632"/>
              <w:bookmarkStart w:id="25686" w:name="_Toc425240879"/>
              <w:bookmarkStart w:id="25687" w:name="_Toc425242125"/>
              <w:bookmarkStart w:id="25688" w:name="_Toc425243371"/>
              <w:bookmarkStart w:id="25689" w:name="_Toc425244618"/>
              <w:bookmarkStart w:id="25690" w:name="_Toc425245865"/>
              <w:bookmarkStart w:id="25691" w:name="_Toc425247112"/>
              <w:bookmarkStart w:id="25692" w:name="_Toc425248358"/>
              <w:bookmarkStart w:id="25693" w:name="_Toc425249605"/>
              <w:bookmarkStart w:id="25694" w:name="_Toc425250852"/>
              <w:bookmarkStart w:id="25695" w:name="_Toc425252099"/>
              <w:bookmarkStart w:id="25696" w:name="_Toc425252769"/>
              <w:bookmarkStart w:id="25697" w:name="_Toc425253440"/>
              <w:bookmarkStart w:id="25698" w:name="_Toc425256831"/>
              <w:bookmarkStart w:id="25699" w:name="_Toc425276532"/>
              <w:bookmarkStart w:id="25700" w:name="_Toc425342630"/>
              <w:bookmarkStart w:id="25701" w:name="_Toc425349836"/>
              <w:bookmarkStart w:id="25702" w:name="_Toc425352985"/>
              <w:bookmarkStart w:id="25703" w:name="_Toc425353670"/>
              <w:bookmarkStart w:id="25704" w:name="_Toc425787663"/>
              <w:bookmarkStart w:id="25705" w:name="_Toc425788349"/>
              <w:bookmarkStart w:id="25706" w:name="_Toc425789036"/>
              <w:bookmarkStart w:id="25707" w:name="_Toc425789723"/>
              <w:bookmarkStart w:id="25708" w:name="_Toc425790410"/>
              <w:bookmarkStart w:id="25709" w:name="_Toc425794150"/>
              <w:bookmarkStart w:id="25710" w:name="_Toc426385085"/>
              <w:bookmarkStart w:id="25711" w:name="_Toc426386489"/>
              <w:bookmarkStart w:id="25712" w:name="_Toc426387892"/>
              <w:bookmarkStart w:id="25713" w:name="_Toc426389296"/>
              <w:bookmarkStart w:id="25714" w:name="_Toc426390700"/>
              <w:bookmarkStart w:id="25715" w:name="_Toc426392104"/>
              <w:bookmarkStart w:id="25716" w:name="_Toc426393507"/>
              <w:bookmarkStart w:id="25717" w:name="_Toc427825092"/>
              <w:bookmarkStart w:id="25718" w:name="_Toc427852905"/>
              <w:bookmarkStart w:id="25719" w:name="_Toc427855145"/>
              <w:bookmarkStart w:id="25720" w:name="_Toc427857346"/>
              <w:bookmarkEnd w:id="25683"/>
              <w:bookmarkEnd w:id="25684"/>
              <w:bookmarkEnd w:id="25685"/>
              <w:bookmarkEnd w:id="25686"/>
              <w:bookmarkEnd w:id="25687"/>
              <w:bookmarkEnd w:id="25688"/>
              <w:bookmarkEnd w:id="25689"/>
              <w:bookmarkEnd w:id="25690"/>
              <w:bookmarkEnd w:id="25691"/>
              <w:bookmarkEnd w:id="25692"/>
              <w:bookmarkEnd w:id="25693"/>
              <w:bookmarkEnd w:id="25694"/>
              <w:bookmarkEnd w:id="25695"/>
              <w:bookmarkEnd w:id="25696"/>
              <w:bookmarkEnd w:id="25697"/>
              <w:bookmarkEnd w:id="25698"/>
              <w:bookmarkEnd w:id="25699"/>
              <w:bookmarkEnd w:id="25700"/>
              <w:bookmarkEnd w:id="25701"/>
              <w:bookmarkEnd w:id="25702"/>
              <w:bookmarkEnd w:id="25703"/>
              <w:bookmarkEnd w:id="25704"/>
              <w:bookmarkEnd w:id="25705"/>
              <w:bookmarkEnd w:id="25706"/>
              <w:bookmarkEnd w:id="25707"/>
              <w:bookmarkEnd w:id="25708"/>
              <w:bookmarkEnd w:id="25709"/>
              <w:bookmarkEnd w:id="25710"/>
              <w:bookmarkEnd w:id="25711"/>
              <w:bookmarkEnd w:id="25712"/>
              <w:bookmarkEnd w:id="25713"/>
              <w:bookmarkEnd w:id="25714"/>
              <w:bookmarkEnd w:id="25715"/>
              <w:bookmarkEnd w:id="25716"/>
              <w:bookmarkEnd w:id="25717"/>
              <w:bookmarkEnd w:id="25718"/>
              <w:bookmarkEnd w:id="25719"/>
              <w:bookmarkEnd w:id="25720"/>
            </w:del>
          </w:p>
        </w:tc>
        <w:tc>
          <w:tcPr>
            <w:tcW w:w="939"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Change w:id="25721" w:author="Ramasubramani, Hariharan" w:date="2015-07-17T16:08:00Z">
              <w:tcPr>
                <w:tcW w:w="939"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tcPrChange>
          </w:tcPr>
          <w:p w14:paraId="635B966A" w14:textId="28AF970D" w:rsidR="005F4718" w:rsidRPr="00C106B9" w:rsidDel="00851FE0" w:rsidRDefault="005F4718" w:rsidP="009C3129">
            <w:pPr>
              <w:spacing w:before="60"/>
              <w:ind w:left="-69" w:right="-69" w:firstLine="0"/>
              <w:jc w:val="center"/>
              <w:rPr>
                <w:del w:id="25722" w:author="Ramasubramani, Hariharan" w:date="2015-07-17T16:08:00Z"/>
                <w:rFonts w:cstheme="minorHAnsi"/>
                <w:b/>
                <w:color w:val="000000" w:themeColor="text1"/>
                <w:sz w:val="20"/>
              </w:rPr>
            </w:pPr>
            <w:del w:id="25723" w:author="Ramasubramani, Hariharan" w:date="2015-07-17T16:08:00Z">
              <w:r w:rsidRPr="00C106B9" w:rsidDel="00851FE0">
                <w:rPr>
                  <w:rFonts w:cstheme="minorHAnsi"/>
                  <w:b/>
                  <w:color w:val="000000" w:themeColor="text1"/>
                  <w:sz w:val="20"/>
                </w:rPr>
                <w:delText>Required</w:delText>
              </w:r>
              <w:bookmarkStart w:id="25724" w:name="_Toc425234835"/>
              <w:bookmarkStart w:id="25725" w:name="_Toc425238387"/>
              <w:bookmarkStart w:id="25726" w:name="_Toc425239633"/>
              <w:bookmarkStart w:id="25727" w:name="_Toc425240880"/>
              <w:bookmarkStart w:id="25728" w:name="_Toc425242126"/>
              <w:bookmarkStart w:id="25729" w:name="_Toc425243372"/>
              <w:bookmarkStart w:id="25730" w:name="_Toc425244619"/>
              <w:bookmarkStart w:id="25731" w:name="_Toc425245866"/>
              <w:bookmarkStart w:id="25732" w:name="_Toc425247113"/>
              <w:bookmarkStart w:id="25733" w:name="_Toc425248359"/>
              <w:bookmarkStart w:id="25734" w:name="_Toc425249606"/>
              <w:bookmarkStart w:id="25735" w:name="_Toc425250853"/>
              <w:bookmarkStart w:id="25736" w:name="_Toc425252100"/>
              <w:bookmarkStart w:id="25737" w:name="_Toc425252770"/>
              <w:bookmarkStart w:id="25738" w:name="_Toc425253441"/>
              <w:bookmarkStart w:id="25739" w:name="_Toc425256832"/>
              <w:bookmarkStart w:id="25740" w:name="_Toc425276533"/>
              <w:bookmarkStart w:id="25741" w:name="_Toc425342631"/>
              <w:bookmarkStart w:id="25742" w:name="_Toc425349837"/>
              <w:bookmarkStart w:id="25743" w:name="_Toc425352986"/>
              <w:bookmarkStart w:id="25744" w:name="_Toc425353671"/>
              <w:bookmarkStart w:id="25745" w:name="_Toc425787664"/>
              <w:bookmarkStart w:id="25746" w:name="_Toc425788350"/>
              <w:bookmarkStart w:id="25747" w:name="_Toc425789037"/>
              <w:bookmarkStart w:id="25748" w:name="_Toc425789724"/>
              <w:bookmarkStart w:id="25749" w:name="_Toc425790411"/>
              <w:bookmarkStart w:id="25750" w:name="_Toc425794151"/>
              <w:bookmarkStart w:id="25751" w:name="_Toc426385086"/>
              <w:bookmarkStart w:id="25752" w:name="_Toc426386490"/>
              <w:bookmarkStart w:id="25753" w:name="_Toc426387893"/>
              <w:bookmarkStart w:id="25754" w:name="_Toc426389297"/>
              <w:bookmarkStart w:id="25755" w:name="_Toc426390701"/>
              <w:bookmarkStart w:id="25756" w:name="_Toc426392105"/>
              <w:bookmarkStart w:id="25757" w:name="_Toc426393508"/>
              <w:bookmarkStart w:id="25758" w:name="_Toc427825093"/>
              <w:bookmarkStart w:id="25759" w:name="_Toc427852906"/>
              <w:bookmarkStart w:id="25760" w:name="_Toc427855146"/>
              <w:bookmarkStart w:id="25761" w:name="_Toc427857347"/>
              <w:bookmarkEnd w:id="25724"/>
              <w:bookmarkEnd w:id="25725"/>
              <w:bookmarkEnd w:id="25726"/>
              <w:bookmarkEnd w:id="25727"/>
              <w:bookmarkEnd w:id="25728"/>
              <w:bookmarkEnd w:id="25729"/>
              <w:bookmarkEnd w:id="25730"/>
              <w:bookmarkEnd w:id="25731"/>
              <w:bookmarkEnd w:id="25732"/>
              <w:bookmarkEnd w:id="25733"/>
              <w:bookmarkEnd w:id="25734"/>
              <w:bookmarkEnd w:id="25735"/>
              <w:bookmarkEnd w:id="25736"/>
              <w:bookmarkEnd w:id="25737"/>
              <w:bookmarkEnd w:id="25738"/>
              <w:bookmarkEnd w:id="25739"/>
              <w:bookmarkEnd w:id="25740"/>
              <w:bookmarkEnd w:id="25741"/>
              <w:bookmarkEnd w:id="25742"/>
              <w:bookmarkEnd w:id="25743"/>
              <w:bookmarkEnd w:id="25744"/>
              <w:bookmarkEnd w:id="25745"/>
              <w:bookmarkEnd w:id="25746"/>
              <w:bookmarkEnd w:id="25747"/>
              <w:bookmarkEnd w:id="25748"/>
              <w:bookmarkEnd w:id="25749"/>
              <w:bookmarkEnd w:id="25750"/>
              <w:bookmarkEnd w:id="25751"/>
              <w:bookmarkEnd w:id="25752"/>
              <w:bookmarkEnd w:id="25753"/>
              <w:bookmarkEnd w:id="25754"/>
              <w:bookmarkEnd w:id="25755"/>
              <w:bookmarkEnd w:id="25756"/>
              <w:bookmarkEnd w:id="25757"/>
              <w:bookmarkEnd w:id="25758"/>
              <w:bookmarkEnd w:id="25759"/>
              <w:bookmarkEnd w:id="25760"/>
              <w:bookmarkEnd w:id="25761"/>
            </w:del>
          </w:p>
        </w:tc>
        <w:tc>
          <w:tcPr>
            <w:tcW w:w="771"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Change w:id="25762" w:author="Ramasubramani, Hariharan" w:date="2015-07-17T16:08:00Z">
              <w:tcPr>
                <w:tcW w:w="771"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tcPrChange>
          </w:tcPr>
          <w:p w14:paraId="4BA6595E" w14:textId="73429C52" w:rsidR="005F4718" w:rsidRPr="00C106B9" w:rsidDel="00851FE0" w:rsidRDefault="005F4718" w:rsidP="009C3129">
            <w:pPr>
              <w:spacing w:before="60"/>
              <w:ind w:left="-57" w:right="-127" w:firstLine="0"/>
              <w:jc w:val="center"/>
              <w:rPr>
                <w:del w:id="25763" w:author="Ramasubramani, Hariharan" w:date="2015-07-17T16:08:00Z"/>
                <w:rFonts w:cstheme="minorHAnsi"/>
                <w:b/>
                <w:color w:val="000000" w:themeColor="text1"/>
                <w:sz w:val="20"/>
              </w:rPr>
            </w:pPr>
            <w:del w:id="25764" w:author="Ramasubramani, Hariharan" w:date="2015-07-17T16:08:00Z">
              <w:r w:rsidRPr="00C106B9" w:rsidDel="00851FE0">
                <w:rPr>
                  <w:rFonts w:cstheme="minorHAnsi"/>
                  <w:b/>
                  <w:color w:val="000000" w:themeColor="text1"/>
                  <w:sz w:val="20"/>
                </w:rPr>
                <w:delText xml:space="preserve">Editable </w:delText>
              </w:r>
              <w:bookmarkStart w:id="25765" w:name="_Toc425234836"/>
              <w:bookmarkStart w:id="25766" w:name="_Toc425238388"/>
              <w:bookmarkStart w:id="25767" w:name="_Toc425239634"/>
              <w:bookmarkStart w:id="25768" w:name="_Toc425240881"/>
              <w:bookmarkStart w:id="25769" w:name="_Toc425242127"/>
              <w:bookmarkStart w:id="25770" w:name="_Toc425243373"/>
              <w:bookmarkStart w:id="25771" w:name="_Toc425244620"/>
              <w:bookmarkStart w:id="25772" w:name="_Toc425245867"/>
              <w:bookmarkStart w:id="25773" w:name="_Toc425247114"/>
              <w:bookmarkStart w:id="25774" w:name="_Toc425248360"/>
              <w:bookmarkStart w:id="25775" w:name="_Toc425249607"/>
              <w:bookmarkStart w:id="25776" w:name="_Toc425250854"/>
              <w:bookmarkStart w:id="25777" w:name="_Toc425252101"/>
              <w:bookmarkStart w:id="25778" w:name="_Toc425252771"/>
              <w:bookmarkStart w:id="25779" w:name="_Toc425253442"/>
              <w:bookmarkStart w:id="25780" w:name="_Toc425256833"/>
              <w:bookmarkStart w:id="25781" w:name="_Toc425276534"/>
              <w:bookmarkStart w:id="25782" w:name="_Toc425342632"/>
              <w:bookmarkStart w:id="25783" w:name="_Toc425349838"/>
              <w:bookmarkStart w:id="25784" w:name="_Toc425352987"/>
              <w:bookmarkStart w:id="25785" w:name="_Toc425353672"/>
              <w:bookmarkStart w:id="25786" w:name="_Toc425787665"/>
              <w:bookmarkStart w:id="25787" w:name="_Toc425788351"/>
              <w:bookmarkStart w:id="25788" w:name="_Toc425789038"/>
              <w:bookmarkStart w:id="25789" w:name="_Toc425789725"/>
              <w:bookmarkStart w:id="25790" w:name="_Toc425790412"/>
              <w:bookmarkStart w:id="25791" w:name="_Toc425794152"/>
              <w:bookmarkStart w:id="25792" w:name="_Toc426385087"/>
              <w:bookmarkStart w:id="25793" w:name="_Toc426386491"/>
              <w:bookmarkStart w:id="25794" w:name="_Toc426387894"/>
              <w:bookmarkStart w:id="25795" w:name="_Toc426389298"/>
              <w:bookmarkStart w:id="25796" w:name="_Toc426390702"/>
              <w:bookmarkStart w:id="25797" w:name="_Toc426392106"/>
              <w:bookmarkStart w:id="25798" w:name="_Toc426393509"/>
              <w:bookmarkStart w:id="25799" w:name="_Toc427825094"/>
              <w:bookmarkStart w:id="25800" w:name="_Toc427852907"/>
              <w:bookmarkStart w:id="25801" w:name="_Toc427855147"/>
              <w:bookmarkStart w:id="25802" w:name="_Toc427857348"/>
              <w:bookmarkEnd w:id="25765"/>
              <w:bookmarkEnd w:id="25766"/>
              <w:bookmarkEnd w:id="25767"/>
              <w:bookmarkEnd w:id="25768"/>
              <w:bookmarkEnd w:id="25769"/>
              <w:bookmarkEnd w:id="25770"/>
              <w:bookmarkEnd w:id="25771"/>
              <w:bookmarkEnd w:id="25772"/>
              <w:bookmarkEnd w:id="25773"/>
              <w:bookmarkEnd w:id="25774"/>
              <w:bookmarkEnd w:id="25775"/>
              <w:bookmarkEnd w:id="25776"/>
              <w:bookmarkEnd w:id="25777"/>
              <w:bookmarkEnd w:id="25778"/>
              <w:bookmarkEnd w:id="25779"/>
              <w:bookmarkEnd w:id="25780"/>
              <w:bookmarkEnd w:id="25781"/>
              <w:bookmarkEnd w:id="25782"/>
              <w:bookmarkEnd w:id="25783"/>
              <w:bookmarkEnd w:id="25784"/>
              <w:bookmarkEnd w:id="25785"/>
              <w:bookmarkEnd w:id="25786"/>
              <w:bookmarkEnd w:id="25787"/>
              <w:bookmarkEnd w:id="25788"/>
              <w:bookmarkEnd w:id="25789"/>
              <w:bookmarkEnd w:id="25790"/>
              <w:bookmarkEnd w:id="25791"/>
              <w:bookmarkEnd w:id="25792"/>
              <w:bookmarkEnd w:id="25793"/>
              <w:bookmarkEnd w:id="25794"/>
              <w:bookmarkEnd w:id="25795"/>
              <w:bookmarkEnd w:id="25796"/>
              <w:bookmarkEnd w:id="25797"/>
              <w:bookmarkEnd w:id="25798"/>
              <w:bookmarkEnd w:id="25799"/>
              <w:bookmarkEnd w:id="25800"/>
              <w:bookmarkEnd w:id="25801"/>
              <w:bookmarkEnd w:id="25802"/>
            </w:del>
          </w:p>
        </w:tc>
        <w:tc>
          <w:tcPr>
            <w:tcW w:w="1352"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Change w:id="25803" w:author="Ramasubramani, Hariharan" w:date="2015-07-17T16:08:00Z">
              <w:tcPr>
                <w:tcW w:w="1352"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tcPrChange>
          </w:tcPr>
          <w:p w14:paraId="47BF4476" w14:textId="5D73E462" w:rsidR="005F4718" w:rsidRPr="00C106B9" w:rsidDel="00851FE0" w:rsidRDefault="005F4718" w:rsidP="009C3129">
            <w:pPr>
              <w:spacing w:before="60"/>
              <w:ind w:left="-57" w:right="-88" w:firstLine="0"/>
              <w:jc w:val="center"/>
              <w:rPr>
                <w:del w:id="25804" w:author="Ramasubramani, Hariharan" w:date="2015-07-17T16:08:00Z"/>
                <w:rFonts w:cstheme="minorHAnsi"/>
                <w:b/>
                <w:color w:val="000000" w:themeColor="text1"/>
                <w:sz w:val="20"/>
              </w:rPr>
            </w:pPr>
            <w:del w:id="25805" w:author="Ramasubramani, Hariharan" w:date="2015-07-17T16:08:00Z">
              <w:r w:rsidRPr="00C106B9" w:rsidDel="00851FE0">
                <w:rPr>
                  <w:rFonts w:cstheme="minorHAnsi"/>
                  <w:b/>
                  <w:color w:val="000000" w:themeColor="text1"/>
                  <w:sz w:val="20"/>
                </w:rPr>
                <w:delText>Field Type</w:delText>
              </w:r>
              <w:bookmarkStart w:id="25806" w:name="_Toc425234837"/>
              <w:bookmarkStart w:id="25807" w:name="_Toc425238389"/>
              <w:bookmarkStart w:id="25808" w:name="_Toc425239635"/>
              <w:bookmarkStart w:id="25809" w:name="_Toc425240882"/>
              <w:bookmarkStart w:id="25810" w:name="_Toc425242128"/>
              <w:bookmarkStart w:id="25811" w:name="_Toc425243374"/>
              <w:bookmarkStart w:id="25812" w:name="_Toc425244621"/>
              <w:bookmarkStart w:id="25813" w:name="_Toc425245868"/>
              <w:bookmarkStart w:id="25814" w:name="_Toc425247115"/>
              <w:bookmarkStart w:id="25815" w:name="_Toc425248361"/>
              <w:bookmarkStart w:id="25816" w:name="_Toc425249608"/>
              <w:bookmarkStart w:id="25817" w:name="_Toc425250855"/>
              <w:bookmarkStart w:id="25818" w:name="_Toc425252102"/>
              <w:bookmarkStart w:id="25819" w:name="_Toc425252772"/>
              <w:bookmarkStart w:id="25820" w:name="_Toc425253443"/>
              <w:bookmarkStart w:id="25821" w:name="_Toc425256834"/>
              <w:bookmarkStart w:id="25822" w:name="_Toc425276535"/>
              <w:bookmarkStart w:id="25823" w:name="_Toc425342633"/>
              <w:bookmarkStart w:id="25824" w:name="_Toc425349839"/>
              <w:bookmarkStart w:id="25825" w:name="_Toc425352988"/>
              <w:bookmarkStart w:id="25826" w:name="_Toc425353673"/>
              <w:bookmarkStart w:id="25827" w:name="_Toc425787666"/>
              <w:bookmarkStart w:id="25828" w:name="_Toc425788352"/>
              <w:bookmarkStart w:id="25829" w:name="_Toc425789039"/>
              <w:bookmarkStart w:id="25830" w:name="_Toc425789726"/>
              <w:bookmarkStart w:id="25831" w:name="_Toc425790413"/>
              <w:bookmarkStart w:id="25832" w:name="_Toc425794153"/>
              <w:bookmarkStart w:id="25833" w:name="_Toc426385088"/>
              <w:bookmarkStart w:id="25834" w:name="_Toc426386492"/>
              <w:bookmarkStart w:id="25835" w:name="_Toc426387895"/>
              <w:bookmarkStart w:id="25836" w:name="_Toc426389299"/>
              <w:bookmarkStart w:id="25837" w:name="_Toc426390703"/>
              <w:bookmarkStart w:id="25838" w:name="_Toc426392107"/>
              <w:bookmarkStart w:id="25839" w:name="_Toc426393510"/>
              <w:bookmarkStart w:id="25840" w:name="_Toc427825095"/>
              <w:bookmarkStart w:id="25841" w:name="_Toc427852908"/>
              <w:bookmarkStart w:id="25842" w:name="_Toc427855148"/>
              <w:bookmarkStart w:id="25843" w:name="_Toc427857349"/>
              <w:bookmarkEnd w:id="25806"/>
              <w:bookmarkEnd w:id="25807"/>
              <w:bookmarkEnd w:id="25808"/>
              <w:bookmarkEnd w:id="25809"/>
              <w:bookmarkEnd w:id="25810"/>
              <w:bookmarkEnd w:id="25811"/>
              <w:bookmarkEnd w:id="25812"/>
              <w:bookmarkEnd w:id="25813"/>
              <w:bookmarkEnd w:id="25814"/>
              <w:bookmarkEnd w:id="25815"/>
              <w:bookmarkEnd w:id="25816"/>
              <w:bookmarkEnd w:id="25817"/>
              <w:bookmarkEnd w:id="25818"/>
              <w:bookmarkEnd w:id="25819"/>
              <w:bookmarkEnd w:id="25820"/>
              <w:bookmarkEnd w:id="25821"/>
              <w:bookmarkEnd w:id="25822"/>
              <w:bookmarkEnd w:id="25823"/>
              <w:bookmarkEnd w:id="25824"/>
              <w:bookmarkEnd w:id="25825"/>
              <w:bookmarkEnd w:id="25826"/>
              <w:bookmarkEnd w:id="25827"/>
              <w:bookmarkEnd w:id="25828"/>
              <w:bookmarkEnd w:id="25829"/>
              <w:bookmarkEnd w:id="25830"/>
              <w:bookmarkEnd w:id="25831"/>
              <w:bookmarkEnd w:id="25832"/>
              <w:bookmarkEnd w:id="25833"/>
              <w:bookmarkEnd w:id="25834"/>
              <w:bookmarkEnd w:id="25835"/>
              <w:bookmarkEnd w:id="25836"/>
              <w:bookmarkEnd w:id="25837"/>
              <w:bookmarkEnd w:id="25838"/>
              <w:bookmarkEnd w:id="25839"/>
              <w:bookmarkEnd w:id="25840"/>
              <w:bookmarkEnd w:id="25841"/>
              <w:bookmarkEnd w:id="25842"/>
              <w:bookmarkEnd w:id="25843"/>
            </w:del>
          </w:p>
        </w:tc>
        <w:tc>
          <w:tcPr>
            <w:tcW w:w="712"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Change w:id="25844" w:author="Ramasubramani, Hariharan" w:date="2015-07-17T16:08:00Z">
              <w:tcPr>
                <w:tcW w:w="712"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tcPrChange>
          </w:tcPr>
          <w:p w14:paraId="0FB2507E" w14:textId="420D6156" w:rsidR="005F4718" w:rsidRPr="00C106B9" w:rsidDel="00851FE0" w:rsidRDefault="005F4718" w:rsidP="009C3129">
            <w:pPr>
              <w:spacing w:before="60"/>
              <w:ind w:left="-57" w:right="-86" w:firstLine="0"/>
              <w:jc w:val="center"/>
              <w:rPr>
                <w:del w:id="25845" w:author="Ramasubramani, Hariharan" w:date="2015-07-17T16:08:00Z"/>
                <w:rFonts w:cstheme="minorHAnsi"/>
                <w:b/>
                <w:color w:val="000000" w:themeColor="text1"/>
                <w:sz w:val="20"/>
              </w:rPr>
            </w:pPr>
            <w:del w:id="25846" w:author="Ramasubramani, Hariharan" w:date="2015-07-17T16:08:00Z">
              <w:r w:rsidRPr="00C106B9" w:rsidDel="00851FE0">
                <w:rPr>
                  <w:rFonts w:cstheme="minorHAnsi"/>
                  <w:b/>
                  <w:color w:val="000000" w:themeColor="text1"/>
                  <w:sz w:val="20"/>
                </w:rPr>
                <w:delText>Length</w:delText>
              </w:r>
              <w:bookmarkStart w:id="25847" w:name="_Toc425234838"/>
              <w:bookmarkStart w:id="25848" w:name="_Toc425238390"/>
              <w:bookmarkStart w:id="25849" w:name="_Toc425239636"/>
              <w:bookmarkStart w:id="25850" w:name="_Toc425240883"/>
              <w:bookmarkStart w:id="25851" w:name="_Toc425242129"/>
              <w:bookmarkStart w:id="25852" w:name="_Toc425243375"/>
              <w:bookmarkStart w:id="25853" w:name="_Toc425244622"/>
              <w:bookmarkStart w:id="25854" w:name="_Toc425245869"/>
              <w:bookmarkStart w:id="25855" w:name="_Toc425247116"/>
              <w:bookmarkStart w:id="25856" w:name="_Toc425248362"/>
              <w:bookmarkStart w:id="25857" w:name="_Toc425249609"/>
              <w:bookmarkStart w:id="25858" w:name="_Toc425250856"/>
              <w:bookmarkStart w:id="25859" w:name="_Toc425252103"/>
              <w:bookmarkStart w:id="25860" w:name="_Toc425252773"/>
              <w:bookmarkStart w:id="25861" w:name="_Toc425253444"/>
              <w:bookmarkStart w:id="25862" w:name="_Toc425256835"/>
              <w:bookmarkStart w:id="25863" w:name="_Toc425276536"/>
              <w:bookmarkStart w:id="25864" w:name="_Toc425342634"/>
              <w:bookmarkStart w:id="25865" w:name="_Toc425349840"/>
              <w:bookmarkStart w:id="25866" w:name="_Toc425352989"/>
              <w:bookmarkStart w:id="25867" w:name="_Toc425353674"/>
              <w:bookmarkStart w:id="25868" w:name="_Toc425787667"/>
              <w:bookmarkStart w:id="25869" w:name="_Toc425788353"/>
              <w:bookmarkStart w:id="25870" w:name="_Toc425789040"/>
              <w:bookmarkStart w:id="25871" w:name="_Toc425789727"/>
              <w:bookmarkStart w:id="25872" w:name="_Toc425790414"/>
              <w:bookmarkStart w:id="25873" w:name="_Toc425794154"/>
              <w:bookmarkStart w:id="25874" w:name="_Toc426385089"/>
              <w:bookmarkStart w:id="25875" w:name="_Toc426386493"/>
              <w:bookmarkStart w:id="25876" w:name="_Toc426387896"/>
              <w:bookmarkStart w:id="25877" w:name="_Toc426389300"/>
              <w:bookmarkStart w:id="25878" w:name="_Toc426390704"/>
              <w:bookmarkStart w:id="25879" w:name="_Toc426392108"/>
              <w:bookmarkStart w:id="25880" w:name="_Toc426393511"/>
              <w:bookmarkStart w:id="25881" w:name="_Toc427825096"/>
              <w:bookmarkStart w:id="25882" w:name="_Toc427852909"/>
              <w:bookmarkStart w:id="25883" w:name="_Toc427855149"/>
              <w:bookmarkStart w:id="25884" w:name="_Toc427857350"/>
              <w:bookmarkEnd w:id="25847"/>
              <w:bookmarkEnd w:id="25848"/>
              <w:bookmarkEnd w:id="25849"/>
              <w:bookmarkEnd w:id="25850"/>
              <w:bookmarkEnd w:id="25851"/>
              <w:bookmarkEnd w:id="25852"/>
              <w:bookmarkEnd w:id="25853"/>
              <w:bookmarkEnd w:id="25854"/>
              <w:bookmarkEnd w:id="25855"/>
              <w:bookmarkEnd w:id="25856"/>
              <w:bookmarkEnd w:id="25857"/>
              <w:bookmarkEnd w:id="25858"/>
              <w:bookmarkEnd w:id="25859"/>
              <w:bookmarkEnd w:id="25860"/>
              <w:bookmarkEnd w:id="25861"/>
              <w:bookmarkEnd w:id="25862"/>
              <w:bookmarkEnd w:id="25863"/>
              <w:bookmarkEnd w:id="25864"/>
              <w:bookmarkEnd w:id="25865"/>
              <w:bookmarkEnd w:id="25866"/>
              <w:bookmarkEnd w:id="25867"/>
              <w:bookmarkEnd w:id="25868"/>
              <w:bookmarkEnd w:id="25869"/>
              <w:bookmarkEnd w:id="25870"/>
              <w:bookmarkEnd w:id="25871"/>
              <w:bookmarkEnd w:id="25872"/>
              <w:bookmarkEnd w:id="25873"/>
              <w:bookmarkEnd w:id="25874"/>
              <w:bookmarkEnd w:id="25875"/>
              <w:bookmarkEnd w:id="25876"/>
              <w:bookmarkEnd w:id="25877"/>
              <w:bookmarkEnd w:id="25878"/>
              <w:bookmarkEnd w:id="25879"/>
              <w:bookmarkEnd w:id="25880"/>
              <w:bookmarkEnd w:id="25881"/>
              <w:bookmarkEnd w:id="25882"/>
              <w:bookmarkEnd w:id="25883"/>
              <w:bookmarkEnd w:id="25884"/>
            </w:del>
          </w:p>
        </w:tc>
        <w:tc>
          <w:tcPr>
            <w:tcW w:w="2050"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Change w:id="25885" w:author="Ramasubramani, Hariharan" w:date="2015-07-17T16:08:00Z">
              <w:tcPr>
                <w:tcW w:w="2050"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tcPrChange>
          </w:tcPr>
          <w:p w14:paraId="46C69B49" w14:textId="165C0300" w:rsidR="005F4718" w:rsidRPr="00C106B9" w:rsidDel="00851FE0" w:rsidRDefault="005F4718" w:rsidP="009C3129">
            <w:pPr>
              <w:spacing w:before="60"/>
              <w:ind w:left="-57" w:firstLine="0"/>
              <w:jc w:val="center"/>
              <w:rPr>
                <w:del w:id="25886" w:author="Ramasubramani, Hariharan" w:date="2015-07-17T16:08:00Z"/>
                <w:rFonts w:cstheme="minorHAnsi"/>
                <w:b/>
                <w:color w:val="000000" w:themeColor="text1"/>
                <w:sz w:val="20"/>
              </w:rPr>
            </w:pPr>
            <w:del w:id="25887" w:author="Ramasubramani, Hariharan" w:date="2015-07-17T16:08:00Z">
              <w:r w:rsidRPr="00C106B9" w:rsidDel="00851FE0">
                <w:rPr>
                  <w:rFonts w:cstheme="minorHAnsi"/>
                  <w:b/>
                  <w:color w:val="000000" w:themeColor="text1"/>
                  <w:sz w:val="20"/>
                </w:rPr>
                <w:delText>Format/Valid Value</w:delText>
              </w:r>
              <w:r w:rsidDel="00851FE0">
                <w:rPr>
                  <w:rFonts w:cstheme="minorHAnsi"/>
                  <w:b/>
                  <w:color w:val="000000" w:themeColor="text1"/>
                  <w:sz w:val="20"/>
                </w:rPr>
                <w:delText>s</w:delText>
              </w:r>
              <w:bookmarkStart w:id="25888" w:name="_Toc425234839"/>
              <w:bookmarkStart w:id="25889" w:name="_Toc425238391"/>
              <w:bookmarkStart w:id="25890" w:name="_Toc425239637"/>
              <w:bookmarkStart w:id="25891" w:name="_Toc425240884"/>
              <w:bookmarkStart w:id="25892" w:name="_Toc425242130"/>
              <w:bookmarkStart w:id="25893" w:name="_Toc425243376"/>
              <w:bookmarkStart w:id="25894" w:name="_Toc425244623"/>
              <w:bookmarkStart w:id="25895" w:name="_Toc425245870"/>
              <w:bookmarkStart w:id="25896" w:name="_Toc425247117"/>
              <w:bookmarkStart w:id="25897" w:name="_Toc425248363"/>
              <w:bookmarkStart w:id="25898" w:name="_Toc425249610"/>
              <w:bookmarkStart w:id="25899" w:name="_Toc425250857"/>
              <w:bookmarkStart w:id="25900" w:name="_Toc425252104"/>
              <w:bookmarkStart w:id="25901" w:name="_Toc425252774"/>
              <w:bookmarkStart w:id="25902" w:name="_Toc425253445"/>
              <w:bookmarkStart w:id="25903" w:name="_Toc425256836"/>
              <w:bookmarkStart w:id="25904" w:name="_Toc425276537"/>
              <w:bookmarkStart w:id="25905" w:name="_Toc425342635"/>
              <w:bookmarkStart w:id="25906" w:name="_Toc425349841"/>
              <w:bookmarkStart w:id="25907" w:name="_Toc425352990"/>
              <w:bookmarkStart w:id="25908" w:name="_Toc425353675"/>
              <w:bookmarkStart w:id="25909" w:name="_Toc425787668"/>
              <w:bookmarkStart w:id="25910" w:name="_Toc425788354"/>
              <w:bookmarkStart w:id="25911" w:name="_Toc425789041"/>
              <w:bookmarkStart w:id="25912" w:name="_Toc425789728"/>
              <w:bookmarkStart w:id="25913" w:name="_Toc425790415"/>
              <w:bookmarkStart w:id="25914" w:name="_Toc425794155"/>
              <w:bookmarkStart w:id="25915" w:name="_Toc426385090"/>
              <w:bookmarkStart w:id="25916" w:name="_Toc426386494"/>
              <w:bookmarkStart w:id="25917" w:name="_Toc426387897"/>
              <w:bookmarkStart w:id="25918" w:name="_Toc426389301"/>
              <w:bookmarkStart w:id="25919" w:name="_Toc426390705"/>
              <w:bookmarkStart w:id="25920" w:name="_Toc426392109"/>
              <w:bookmarkStart w:id="25921" w:name="_Toc426393512"/>
              <w:bookmarkStart w:id="25922" w:name="_Toc427825097"/>
              <w:bookmarkStart w:id="25923" w:name="_Toc427852910"/>
              <w:bookmarkStart w:id="25924" w:name="_Toc427855150"/>
              <w:bookmarkStart w:id="25925" w:name="_Toc427857351"/>
              <w:bookmarkEnd w:id="25888"/>
              <w:bookmarkEnd w:id="25889"/>
              <w:bookmarkEnd w:id="25890"/>
              <w:bookmarkEnd w:id="25891"/>
              <w:bookmarkEnd w:id="25892"/>
              <w:bookmarkEnd w:id="25893"/>
              <w:bookmarkEnd w:id="25894"/>
              <w:bookmarkEnd w:id="25895"/>
              <w:bookmarkEnd w:id="25896"/>
              <w:bookmarkEnd w:id="25897"/>
              <w:bookmarkEnd w:id="25898"/>
              <w:bookmarkEnd w:id="25899"/>
              <w:bookmarkEnd w:id="25900"/>
              <w:bookmarkEnd w:id="25901"/>
              <w:bookmarkEnd w:id="25902"/>
              <w:bookmarkEnd w:id="25903"/>
              <w:bookmarkEnd w:id="25904"/>
              <w:bookmarkEnd w:id="25905"/>
              <w:bookmarkEnd w:id="25906"/>
              <w:bookmarkEnd w:id="25907"/>
              <w:bookmarkEnd w:id="25908"/>
              <w:bookmarkEnd w:id="25909"/>
              <w:bookmarkEnd w:id="25910"/>
              <w:bookmarkEnd w:id="25911"/>
              <w:bookmarkEnd w:id="25912"/>
              <w:bookmarkEnd w:id="25913"/>
              <w:bookmarkEnd w:id="25914"/>
              <w:bookmarkEnd w:id="25915"/>
              <w:bookmarkEnd w:id="25916"/>
              <w:bookmarkEnd w:id="25917"/>
              <w:bookmarkEnd w:id="25918"/>
              <w:bookmarkEnd w:id="25919"/>
              <w:bookmarkEnd w:id="25920"/>
              <w:bookmarkEnd w:id="25921"/>
              <w:bookmarkEnd w:id="25922"/>
              <w:bookmarkEnd w:id="25923"/>
              <w:bookmarkEnd w:id="25924"/>
              <w:bookmarkEnd w:id="25925"/>
            </w:del>
          </w:p>
        </w:tc>
        <w:tc>
          <w:tcPr>
            <w:tcW w:w="1050"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Change w:id="25926" w:author="Ramasubramani, Hariharan" w:date="2015-07-17T16:08:00Z">
              <w:tcPr>
                <w:tcW w:w="1050"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tcPrChange>
          </w:tcPr>
          <w:p w14:paraId="4C400B1F" w14:textId="62EBD9E9" w:rsidR="005F4718" w:rsidRPr="00C106B9" w:rsidDel="00851FE0" w:rsidRDefault="005F4718" w:rsidP="009C3129">
            <w:pPr>
              <w:spacing w:before="60"/>
              <w:ind w:left="-57" w:firstLine="0"/>
              <w:jc w:val="center"/>
              <w:rPr>
                <w:del w:id="25927" w:author="Ramasubramani, Hariharan" w:date="2015-07-17T16:08:00Z"/>
                <w:rFonts w:cstheme="minorHAnsi"/>
                <w:b/>
                <w:color w:val="000000" w:themeColor="text1"/>
                <w:sz w:val="20"/>
              </w:rPr>
            </w:pPr>
            <w:del w:id="25928" w:author="Ramasubramani, Hariharan" w:date="2015-07-17T16:08:00Z">
              <w:r w:rsidRPr="00C106B9" w:rsidDel="00851FE0">
                <w:rPr>
                  <w:rFonts w:cstheme="minorHAnsi"/>
                  <w:b/>
                  <w:color w:val="000000" w:themeColor="text1"/>
                  <w:sz w:val="20"/>
                </w:rPr>
                <w:delText xml:space="preserve">Default </w:delText>
              </w:r>
              <w:bookmarkStart w:id="25929" w:name="_Toc425234840"/>
              <w:bookmarkStart w:id="25930" w:name="_Toc425238392"/>
              <w:bookmarkStart w:id="25931" w:name="_Toc425239638"/>
              <w:bookmarkStart w:id="25932" w:name="_Toc425240885"/>
              <w:bookmarkStart w:id="25933" w:name="_Toc425242131"/>
              <w:bookmarkStart w:id="25934" w:name="_Toc425243377"/>
              <w:bookmarkStart w:id="25935" w:name="_Toc425244624"/>
              <w:bookmarkStart w:id="25936" w:name="_Toc425245871"/>
              <w:bookmarkStart w:id="25937" w:name="_Toc425247118"/>
              <w:bookmarkStart w:id="25938" w:name="_Toc425248364"/>
              <w:bookmarkStart w:id="25939" w:name="_Toc425249611"/>
              <w:bookmarkStart w:id="25940" w:name="_Toc425250858"/>
              <w:bookmarkStart w:id="25941" w:name="_Toc425252105"/>
              <w:bookmarkStart w:id="25942" w:name="_Toc425252775"/>
              <w:bookmarkStart w:id="25943" w:name="_Toc425253446"/>
              <w:bookmarkStart w:id="25944" w:name="_Toc425256837"/>
              <w:bookmarkStart w:id="25945" w:name="_Toc425276538"/>
              <w:bookmarkStart w:id="25946" w:name="_Toc425342636"/>
              <w:bookmarkStart w:id="25947" w:name="_Toc425349842"/>
              <w:bookmarkStart w:id="25948" w:name="_Toc425352991"/>
              <w:bookmarkStart w:id="25949" w:name="_Toc425353676"/>
              <w:bookmarkStart w:id="25950" w:name="_Toc425787669"/>
              <w:bookmarkStart w:id="25951" w:name="_Toc425788355"/>
              <w:bookmarkStart w:id="25952" w:name="_Toc425789042"/>
              <w:bookmarkStart w:id="25953" w:name="_Toc425789729"/>
              <w:bookmarkStart w:id="25954" w:name="_Toc425790416"/>
              <w:bookmarkStart w:id="25955" w:name="_Toc425794156"/>
              <w:bookmarkStart w:id="25956" w:name="_Toc426385091"/>
              <w:bookmarkStart w:id="25957" w:name="_Toc426386495"/>
              <w:bookmarkStart w:id="25958" w:name="_Toc426387898"/>
              <w:bookmarkStart w:id="25959" w:name="_Toc426389302"/>
              <w:bookmarkStart w:id="25960" w:name="_Toc426390706"/>
              <w:bookmarkStart w:id="25961" w:name="_Toc426392110"/>
              <w:bookmarkStart w:id="25962" w:name="_Toc426393513"/>
              <w:bookmarkStart w:id="25963" w:name="_Toc427825098"/>
              <w:bookmarkStart w:id="25964" w:name="_Toc427852911"/>
              <w:bookmarkStart w:id="25965" w:name="_Toc427855151"/>
              <w:bookmarkStart w:id="25966" w:name="_Toc427857352"/>
              <w:bookmarkEnd w:id="25929"/>
              <w:bookmarkEnd w:id="25930"/>
              <w:bookmarkEnd w:id="25931"/>
              <w:bookmarkEnd w:id="25932"/>
              <w:bookmarkEnd w:id="25933"/>
              <w:bookmarkEnd w:id="25934"/>
              <w:bookmarkEnd w:id="25935"/>
              <w:bookmarkEnd w:id="25936"/>
              <w:bookmarkEnd w:id="25937"/>
              <w:bookmarkEnd w:id="25938"/>
              <w:bookmarkEnd w:id="25939"/>
              <w:bookmarkEnd w:id="25940"/>
              <w:bookmarkEnd w:id="25941"/>
              <w:bookmarkEnd w:id="25942"/>
              <w:bookmarkEnd w:id="25943"/>
              <w:bookmarkEnd w:id="25944"/>
              <w:bookmarkEnd w:id="25945"/>
              <w:bookmarkEnd w:id="25946"/>
              <w:bookmarkEnd w:id="25947"/>
              <w:bookmarkEnd w:id="25948"/>
              <w:bookmarkEnd w:id="25949"/>
              <w:bookmarkEnd w:id="25950"/>
              <w:bookmarkEnd w:id="25951"/>
              <w:bookmarkEnd w:id="25952"/>
              <w:bookmarkEnd w:id="25953"/>
              <w:bookmarkEnd w:id="25954"/>
              <w:bookmarkEnd w:id="25955"/>
              <w:bookmarkEnd w:id="25956"/>
              <w:bookmarkEnd w:id="25957"/>
              <w:bookmarkEnd w:id="25958"/>
              <w:bookmarkEnd w:id="25959"/>
              <w:bookmarkEnd w:id="25960"/>
              <w:bookmarkEnd w:id="25961"/>
              <w:bookmarkEnd w:id="25962"/>
              <w:bookmarkEnd w:id="25963"/>
              <w:bookmarkEnd w:id="25964"/>
              <w:bookmarkEnd w:id="25965"/>
              <w:bookmarkEnd w:id="25966"/>
            </w:del>
          </w:p>
        </w:tc>
        <w:bookmarkStart w:id="25967" w:name="_Toc425234841"/>
        <w:bookmarkStart w:id="25968" w:name="_Toc425238393"/>
        <w:bookmarkStart w:id="25969" w:name="_Toc425239639"/>
        <w:bookmarkStart w:id="25970" w:name="_Toc425240886"/>
        <w:bookmarkStart w:id="25971" w:name="_Toc425242132"/>
        <w:bookmarkStart w:id="25972" w:name="_Toc425243378"/>
        <w:bookmarkStart w:id="25973" w:name="_Toc425244625"/>
        <w:bookmarkStart w:id="25974" w:name="_Toc425245872"/>
        <w:bookmarkStart w:id="25975" w:name="_Toc425247119"/>
        <w:bookmarkStart w:id="25976" w:name="_Toc425248365"/>
        <w:bookmarkStart w:id="25977" w:name="_Toc425249612"/>
        <w:bookmarkStart w:id="25978" w:name="_Toc425250859"/>
        <w:bookmarkStart w:id="25979" w:name="_Toc425252106"/>
        <w:bookmarkStart w:id="25980" w:name="_Toc425252776"/>
        <w:bookmarkStart w:id="25981" w:name="_Toc425253447"/>
        <w:bookmarkStart w:id="25982" w:name="_Toc425256838"/>
        <w:bookmarkStart w:id="25983" w:name="_Toc425276539"/>
        <w:bookmarkStart w:id="25984" w:name="_Toc425342637"/>
        <w:bookmarkStart w:id="25985" w:name="_Toc425349843"/>
        <w:bookmarkStart w:id="25986" w:name="_Toc425352992"/>
        <w:bookmarkStart w:id="25987" w:name="_Toc425353677"/>
        <w:bookmarkStart w:id="25988" w:name="_Toc425787670"/>
        <w:bookmarkStart w:id="25989" w:name="_Toc425788356"/>
        <w:bookmarkStart w:id="25990" w:name="_Toc425789043"/>
        <w:bookmarkStart w:id="25991" w:name="_Toc425789730"/>
        <w:bookmarkStart w:id="25992" w:name="_Toc425790417"/>
        <w:bookmarkStart w:id="25993" w:name="_Toc425794157"/>
        <w:bookmarkStart w:id="25994" w:name="_Toc426385092"/>
        <w:bookmarkStart w:id="25995" w:name="_Toc426386496"/>
        <w:bookmarkStart w:id="25996" w:name="_Toc426387899"/>
        <w:bookmarkStart w:id="25997" w:name="_Toc426389303"/>
        <w:bookmarkStart w:id="25998" w:name="_Toc426390707"/>
        <w:bookmarkStart w:id="25999" w:name="_Toc426392111"/>
        <w:bookmarkStart w:id="26000" w:name="_Toc426393514"/>
        <w:bookmarkStart w:id="26001" w:name="_Toc427825099"/>
        <w:bookmarkStart w:id="26002" w:name="_Toc427852912"/>
        <w:bookmarkStart w:id="26003" w:name="_Toc427855152"/>
        <w:bookmarkStart w:id="26004" w:name="_Toc427857353"/>
        <w:bookmarkEnd w:id="25967"/>
        <w:bookmarkEnd w:id="25968"/>
        <w:bookmarkEnd w:id="25969"/>
        <w:bookmarkEnd w:id="25970"/>
        <w:bookmarkEnd w:id="25971"/>
        <w:bookmarkEnd w:id="25972"/>
        <w:bookmarkEnd w:id="25973"/>
        <w:bookmarkEnd w:id="25974"/>
        <w:bookmarkEnd w:id="25975"/>
        <w:bookmarkEnd w:id="25976"/>
        <w:bookmarkEnd w:id="25977"/>
        <w:bookmarkEnd w:id="25978"/>
        <w:bookmarkEnd w:id="25979"/>
        <w:bookmarkEnd w:id="25980"/>
        <w:bookmarkEnd w:id="25981"/>
        <w:bookmarkEnd w:id="25982"/>
        <w:bookmarkEnd w:id="25983"/>
        <w:bookmarkEnd w:id="25984"/>
        <w:bookmarkEnd w:id="25985"/>
        <w:bookmarkEnd w:id="25986"/>
        <w:bookmarkEnd w:id="25987"/>
        <w:bookmarkEnd w:id="25988"/>
        <w:bookmarkEnd w:id="25989"/>
        <w:bookmarkEnd w:id="25990"/>
        <w:bookmarkEnd w:id="25991"/>
        <w:bookmarkEnd w:id="25992"/>
        <w:bookmarkEnd w:id="25993"/>
        <w:bookmarkEnd w:id="25994"/>
        <w:bookmarkEnd w:id="25995"/>
        <w:bookmarkEnd w:id="25996"/>
        <w:bookmarkEnd w:id="25997"/>
        <w:bookmarkEnd w:id="25998"/>
        <w:bookmarkEnd w:id="25999"/>
        <w:bookmarkEnd w:id="26000"/>
        <w:bookmarkEnd w:id="26001"/>
        <w:bookmarkEnd w:id="26002"/>
        <w:bookmarkEnd w:id="26003"/>
        <w:bookmarkEnd w:id="26004"/>
      </w:tr>
      <w:tr w:rsidR="005F4718" w:rsidRPr="00C106B9" w:rsidDel="00851FE0" w14:paraId="648AF213" w14:textId="34AE4BB6" w:rsidTr="008C172F">
        <w:trPr>
          <w:cantSplit/>
          <w:trHeight w:val="314"/>
          <w:jc w:val="center"/>
          <w:del w:id="26005" w:author="Ramasubramani, Hariharan" w:date="2015-07-17T16:08:00Z"/>
        </w:trPr>
        <w:tc>
          <w:tcPr>
            <w:tcW w:w="1044" w:type="dxa"/>
            <w:tcBorders>
              <w:top w:val="single" w:sz="4" w:space="0" w:color="auto"/>
              <w:left w:val="single" w:sz="4" w:space="0" w:color="auto"/>
              <w:bottom w:val="single" w:sz="4" w:space="0" w:color="auto"/>
              <w:right w:val="single" w:sz="4" w:space="0" w:color="auto"/>
            </w:tcBorders>
          </w:tcPr>
          <w:p w14:paraId="6642CAE1" w14:textId="4521CE24" w:rsidR="005F4718" w:rsidRPr="00C106B9" w:rsidDel="00851FE0" w:rsidRDefault="005F4718" w:rsidP="00247D75">
            <w:pPr>
              <w:pStyle w:val="ListParagraph"/>
              <w:numPr>
                <w:ilvl w:val="3"/>
                <w:numId w:val="23"/>
              </w:numPr>
              <w:overflowPunct w:val="0"/>
              <w:autoSpaceDE w:val="0"/>
              <w:autoSpaceDN w:val="0"/>
              <w:spacing w:after="60"/>
              <w:ind w:left="-43" w:firstLine="0"/>
              <w:textAlignment w:val="baseline"/>
              <w:rPr>
                <w:del w:id="26006" w:author="Ramasubramani, Hariharan" w:date="2015-07-17T16:08:00Z"/>
                <w:rFonts w:cstheme="minorHAnsi"/>
                <w:color w:val="000000" w:themeColor="text1"/>
              </w:rPr>
            </w:pPr>
            <w:bookmarkStart w:id="26007" w:name="_Toc425234842"/>
            <w:bookmarkStart w:id="26008" w:name="_Toc425238394"/>
            <w:bookmarkStart w:id="26009" w:name="_Toc425239640"/>
            <w:bookmarkStart w:id="26010" w:name="_Toc425240887"/>
            <w:bookmarkStart w:id="26011" w:name="_Toc425242133"/>
            <w:bookmarkStart w:id="26012" w:name="_Toc425243379"/>
            <w:bookmarkStart w:id="26013" w:name="_Toc425244626"/>
            <w:bookmarkStart w:id="26014" w:name="_Toc425245873"/>
            <w:bookmarkStart w:id="26015" w:name="_Toc425247120"/>
            <w:bookmarkStart w:id="26016" w:name="_Toc425248366"/>
            <w:bookmarkStart w:id="26017" w:name="_Toc425249613"/>
            <w:bookmarkStart w:id="26018" w:name="_Toc425250860"/>
            <w:bookmarkStart w:id="26019" w:name="_Toc425252107"/>
            <w:bookmarkStart w:id="26020" w:name="_Toc425252777"/>
            <w:bookmarkStart w:id="26021" w:name="_Toc425253448"/>
            <w:bookmarkStart w:id="26022" w:name="_Toc425256839"/>
            <w:bookmarkStart w:id="26023" w:name="_Toc425276540"/>
            <w:bookmarkStart w:id="26024" w:name="_Toc425342638"/>
            <w:bookmarkStart w:id="26025" w:name="_Toc425349844"/>
            <w:bookmarkStart w:id="26026" w:name="_Toc425352993"/>
            <w:bookmarkStart w:id="26027" w:name="_Toc425353678"/>
            <w:bookmarkStart w:id="26028" w:name="_Toc425787671"/>
            <w:bookmarkStart w:id="26029" w:name="_Toc425788357"/>
            <w:bookmarkStart w:id="26030" w:name="_Toc425789044"/>
            <w:bookmarkStart w:id="26031" w:name="_Toc425789731"/>
            <w:bookmarkStart w:id="26032" w:name="_Toc425790418"/>
            <w:bookmarkStart w:id="26033" w:name="_Toc425794158"/>
            <w:bookmarkStart w:id="26034" w:name="_Toc426385093"/>
            <w:bookmarkStart w:id="26035" w:name="_Toc426386497"/>
            <w:bookmarkStart w:id="26036" w:name="_Toc426387900"/>
            <w:bookmarkStart w:id="26037" w:name="_Toc426389304"/>
            <w:bookmarkStart w:id="26038" w:name="_Toc426390708"/>
            <w:bookmarkStart w:id="26039" w:name="_Toc426392112"/>
            <w:bookmarkStart w:id="26040" w:name="_Toc426393515"/>
            <w:bookmarkStart w:id="26041" w:name="_Toc427825100"/>
            <w:bookmarkStart w:id="26042" w:name="_Toc427852913"/>
            <w:bookmarkStart w:id="26043" w:name="_Toc427855153"/>
            <w:bookmarkStart w:id="26044" w:name="_Toc427857354"/>
            <w:bookmarkEnd w:id="26007"/>
            <w:bookmarkEnd w:id="26008"/>
            <w:bookmarkEnd w:id="26009"/>
            <w:bookmarkEnd w:id="26010"/>
            <w:bookmarkEnd w:id="26011"/>
            <w:bookmarkEnd w:id="26012"/>
            <w:bookmarkEnd w:id="26013"/>
            <w:bookmarkEnd w:id="26014"/>
            <w:bookmarkEnd w:id="26015"/>
            <w:bookmarkEnd w:id="26016"/>
            <w:bookmarkEnd w:id="26017"/>
            <w:bookmarkEnd w:id="26018"/>
            <w:bookmarkEnd w:id="26019"/>
            <w:bookmarkEnd w:id="26020"/>
            <w:bookmarkEnd w:id="26021"/>
            <w:bookmarkEnd w:id="26022"/>
            <w:bookmarkEnd w:id="26023"/>
            <w:bookmarkEnd w:id="26024"/>
            <w:bookmarkEnd w:id="26025"/>
            <w:bookmarkEnd w:id="26026"/>
            <w:bookmarkEnd w:id="26027"/>
            <w:bookmarkEnd w:id="26028"/>
            <w:bookmarkEnd w:id="26029"/>
            <w:bookmarkEnd w:id="26030"/>
            <w:bookmarkEnd w:id="26031"/>
            <w:bookmarkEnd w:id="26032"/>
            <w:bookmarkEnd w:id="26033"/>
            <w:bookmarkEnd w:id="26034"/>
            <w:bookmarkEnd w:id="26035"/>
            <w:bookmarkEnd w:id="26036"/>
            <w:bookmarkEnd w:id="26037"/>
            <w:bookmarkEnd w:id="26038"/>
            <w:bookmarkEnd w:id="26039"/>
            <w:bookmarkEnd w:id="26040"/>
            <w:bookmarkEnd w:id="26041"/>
            <w:bookmarkEnd w:id="26042"/>
            <w:bookmarkEnd w:id="26043"/>
            <w:bookmarkEnd w:id="26044"/>
          </w:p>
        </w:tc>
        <w:tc>
          <w:tcPr>
            <w:tcW w:w="1960" w:type="dxa"/>
            <w:tcBorders>
              <w:top w:val="single" w:sz="4" w:space="0" w:color="auto"/>
              <w:left w:val="single" w:sz="4" w:space="0" w:color="auto"/>
              <w:bottom w:val="single" w:sz="4" w:space="0" w:color="auto"/>
              <w:right w:val="single" w:sz="4" w:space="0" w:color="auto"/>
            </w:tcBorders>
          </w:tcPr>
          <w:p w14:paraId="2B6E13DF" w14:textId="3CEE09C1" w:rsidR="005F4718" w:rsidRPr="00C106B9" w:rsidDel="00851FE0" w:rsidRDefault="005F4718" w:rsidP="009C3129">
            <w:pPr>
              <w:ind w:left="-18" w:firstLine="0"/>
              <w:rPr>
                <w:del w:id="26045" w:author="Ramasubramani, Hariharan" w:date="2015-07-17T16:08:00Z"/>
                <w:rFonts w:cstheme="minorHAnsi"/>
                <w:color w:val="000000" w:themeColor="text1"/>
              </w:rPr>
            </w:pPr>
            <w:del w:id="26046" w:author="Ramasubramani, Hariharan" w:date="2015-07-17T16:08:00Z">
              <w:r w:rsidDel="00851FE0">
                <w:rPr>
                  <w:rFonts w:cstheme="minorHAnsi"/>
                  <w:color w:val="000000" w:themeColor="text1"/>
                </w:rPr>
                <w:delText>Record</w:delText>
              </w:r>
              <w:r w:rsidRPr="00C106B9" w:rsidDel="00851FE0">
                <w:rPr>
                  <w:rFonts w:cstheme="minorHAnsi"/>
                  <w:color w:val="000000" w:themeColor="text1"/>
                </w:rPr>
                <w:delText xml:space="preserve"> Source</w:delText>
              </w:r>
              <w:bookmarkStart w:id="26047" w:name="_Toc425234843"/>
              <w:bookmarkStart w:id="26048" w:name="_Toc425238395"/>
              <w:bookmarkStart w:id="26049" w:name="_Toc425239641"/>
              <w:bookmarkStart w:id="26050" w:name="_Toc425240888"/>
              <w:bookmarkStart w:id="26051" w:name="_Toc425242134"/>
              <w:bookmarkStart w:id="26052" w:name="_Toc425243380"/>
              <w:bookmarkStart w:id="26053" w:name="_Toc425244627"/>
              <w:bookmarkStart w:id="26054" w:name="_Toc425245874"/>
              <w:bookmarkStart w:id="26055" w:name="_Toc425247121"/>
              <w:bookmarkStart w:id="26056" w:name="_Toc425248367"/>
              <w:bookmarkStart w:id="26057" w:name="_Toc425249614"/>
              <w:bookmarkStart w:id="26058" w:name="_Toc425250861"/>
              <w:bookmarkStart w:id="26059" w:name="_Toc425252108"/>
              <w:bookmarkStart w:id="26060" w:name="_Toc425252778"/>
              <w:bookmarkStart w:id="26061" w:name="_Toc425253449"/>
              <w:bookmarkStart w:id="26062" w:name="_Toc425256840"/>
              <w:bookmarkStart w:id="26063" w:name="_Toc425276541"/>
              <w:bookmarkStart w:id="26064" w:name="_Toc425342639"/>
              <w:bookmarkStart w:id="26065" w:name="_Toc425349845"/>
              <w:bookmarkStart w:id="26066" w:name="_Toc425352994"/>
              <w:bookmarkStart w:id="26067" w:name="_Toc425353679"/>
              <w:bookmarkStart w:id="26068" w:name="_Toc425787672"/>
              <w:bookmarkStart w:id="26069" w:name="_Toc425788358"/>
              <w:bookmarkStart w:id="26070" w:name="_Toc425789045"/>
              <w:bookmarkStart w:id="26071" w:name="_Toc425789732"/>
              <w:bookmarkStart w:id="26072" w:name="_Toc425790419"/>
              <w:bookmarkStart w:id="26073" w:name="_Toc425794159"/>
              <w:bookmarkStart w:id="26074" w:name="_Toc426385094"/>
              <w:bookmarkStart w:id="26075" w:name="_Toc426386498"/>
              <w:bookmarkStart w:id="26076" w:name="_Toc426387901"/>
              <w:bookmarkStart w:id="26077" w:name="_Toc426389305"/>
              <w:bookmarkStart w:id="26078" w:name="_Toc426390709"/>
              <w:bookmarkStart w:id="26079" w:name="_Toc426392113"/>
              <w:bookmarkStart w:id="26080" w:name="_Toc426393516"/>
              <w:bookmarkStart w:id="26081" w:name="_Toc427825101"/>
              <w:bookmarkStart w:id="26082" w:name="_Toc427852914"/>
              <w:bookmarkStart w:id="26083" w:name="_Toc427855154"/>
              <w:bookmarkStart w:id="26084" w:name="_Toc427857355"/>
              <w:bookmarkEnd w:id="26047"/>
              <w:bookmarkEnd w:id="26048"/>
              <w:bookmarkEnd w:id="26049"/>
              <w:bookmarkEnd w:id="26050"/>
              <w:bookmarkEnd w:id="26051"/>
              <w:bookmarkEnd w:id="26052"/>
              <w:bookmarkEnd w:id="26053"/>
              <w:bookmarkEnd w:id="26054"/>
              <w:bookmarkEnd w:id="26055"/>
              <w:bookmarkEnd w:id="26056"/>
              <w:bookmarkEnd w:id="26057"/>
              <w:bookmarkEnd w:id="26058"/>
              <w:bookmarkEnd w:id="26059"/>
              <w:bookmarkEnd w:id="26060"/>
              <w:bookmarkEnd w:id="26061"/>
              <w:bookmarkEnd w:id="26062"/>
              <w:bookmarkEnd w:id="26063"/>
              <w:bookmarkEnd w:id="26064"/>
              <w:bookmarkEnd w:id="26065"/>
              <w:bookmarkEnd w:id="26066"/>
              <w:bookmarkEnd w:id="26067"/>
              <w:bookmarkEnd w:id="26068"/>
              <w:bookmarkEnd w:id="26069"/>
              <w:bookmarkEnd w:id="26070"/>
              <w:bookmarkEnd w:id="26071"/>
              <w:bookmarkEnd w:id="26072"/>
              <w:bookmarkEnd w:id="26073"/>
              <w:bookmarkEnd w:id="26074"/>
              <w:bookmarkEnd w:id="26075"/>
              <w:bookmarkEnd w:id="26076"/>
              <w:bookmarkEnd w:id="26077"/>
              <w:bookmarkEnd w:id="26078"/>
              <w:bookmarkEnd w:id="26079"/>
              <w:bookmarkEnd w:id="26080"/>
              <w:bookmarkEnd w:id="26081"/>
              <w:bookmarkEnd w:id="26082"/>
              <w:bookmarkEnd w:id="26083"/>
              <w:bookmarkEnd w:id="26084"/>
            </w:del>
          </w:p>
        </w:tc>
        <w:tc>
          <w:tcPr>
            <w:tcW w:w="900" w:type="dxa"/>
            <w:tcBorders>
              <w:top w:val="single" w:sz="4" w:space="0" w:color="auto"/>
              <w:left w:val="single" w:sz="4" w:space="0" w:color="auto"/>
              <w:bottom w:val="single" w:sz="4" w:space="0" w:color="auto"/>
              <w:right w:val="single" w:sz="4" w:space="0" w:color="auto"/>
            </w:tcBorders>
          </w:tcPr>
          <w:p w14:paraId="38FD2EB3" w14:textId="12F90051" w:rsidR="005F4718" w:rsidRPr="00C106B9" w:rsidDel="00851FE0" w:rsidRDefault="005F4718" w:rsidP="009C3129">
            <w:pPr>
              <w:ind w:left="-2" w:firstLine="0"/>
              <w:rPr>
                <w:del w:id="26085" w:author="Ramasubramani, Hariharan" w:date="2015-07-17T16:08:00Z"/>
                <w:rFonts w:cstheme="minorHAnsi"/>
                <w:color w:val="000000" w:themeColor="text1"/>
              </w:rPr>
            </w:pPr>
            <w:del w:id="26086" w:author="Ramasubramani, Hariharan" w:date="2015-07-17T16:08:00Z">
              <w:r w:rsidRPr="00C106B9" w:rsidDel="00851FE0">
                <w:rPr>
                  <w:rFonts w:cstheme="minorHAnsi"/>
                  <w:color w:val="000000" w:themeColor="text1"/>
                </w:rPr>
                <w:delText>-</w:delText>
              </w:r>
              <w:bookmarkStart w:id="26087" w:name="_Toc425234844"/>
              <w:bookmarkStart w:id="26088" w:name="_Toc425238396"/>
              <w:bookmarkStart w:id="26089" w:name="_Toc425239642"/>
              <w:bookmarkStart w:id="26090" w:name="_Toc425240889"/>
              <w:bookmarkStart w:id="26091" w:name="_Toc425242135"/>
              <w:bookmarkStart w:id="26092" w:name="_Toc425243381"/>
              <w:bookmarkStart w:id="26093" w:name="_Toc425244628"/>
              <w:bookmarkStart w:id="26094" w:name="_Toc425245875"/>
              <w:bookmarkStart w:id="26095" w:name="_Toc425247122"/>
              <w:bookmarkStart w:id="26096" w:name="_Toc425248368"/>
              <w:bookmarkStart w:id="26097" w:name="_Toc425249615"/>
              <w:bookmarkStart w:id="26098" w:name="_Toc425250862"/>
              <w:bookmarkStart w:id="26099" w:name="_Toc425252109"/>
              <w:bookmarkStart w:id="26100" w:name="_Toc425252779"/>
              <w:bookmarkStart w:id="26101" w:name="_Toc425253450"/>
              <w:bookmarkStart w:id="26102" w:name="_Toc425256841"/>
              <w:bookmarkStart w:id="26103" w:name="_Toc425276542"/>
              <w:bookmarkStart w:id="26104" w:name="_Toc425342640"/>
              <w:bookmarkStart w:id="26105" w:name="_Toc425349846"/>
              <w:bookmarkStart w:id="26106" w:name="_Toc425352995"/>
              <w:bookmarkStart w:id="26107" w:name="_Toc425353680"/>
              <w:bookmarkStart w:id="26108" w:name="_Toc425787673"/>
              <w:bookmarkStart w:id="26109" w:name="_Toc425788359"/>
              <w:bookmarkStart w:id="26110" w:name="_Toc425789046"/>
              <w:bookmarkStart w:id="26111" w:name="_Toc425789733"/>
              <w:bookmarkStart w:id="26112" w:name="_Toc425790420"/>
              <w:bookmarkStart w:id="26113" w:name="_Toc425794160"/>
              <w:bookmarkStart w:id="26114" w:name="_Toc426385095"/>
              <w:bookmarkStart w:id="26115" w:name="_Toc426386499"/>
              <w:bookmarkStart w:id="26116" w:name="_Toc426387902"/>
              <w:bookmarkStart w:id="26117" w:name="_Toc426389306"/>
              <w:bookmarkStart w:id="26118" w:name="_Toc426390710"/>
              <w:bookmarkStart w:id="26119" w:name="_Toc426392114"/>
              <w:bookmarkStart w:id="26120" w:name="_Toc426393517"/>
              <w:bookmarkStart w:id="26121" w:name="_Toc427825102"/>
              <w:bookmarkStart w:id="26122" w:name="_Toc427852915"/>
              <w:bookmarkStart w:id="26123" w:name="_Toc427855155"/>
              <w:bookmarkStart w:id="26124" w:name="_Toc427857356"/>
              <w:bookmarkEnd w:id="26087"/>
              <w:bookmarkEnd w:id="26088"/>
              <w:bookmarkEnd w:id="26089"/>
              <w:bookmarkEnd w:id="26090"/>
              <w:bookmarkEnd w:id="26091"/>
              <w:bookmarkEnd w:id="26092"/>
              <w:bookmarkEnd w:id="26093"/>
              <w:bookmarkEnd w:id="26094"/>
              <w:bookmarkEnd w:id="26095"/>
              <w:bookmarkEnd w:id="26096"/>
              <w:bookmarkEnd w:id="26097"/>
              <w:bookmarkEnd w:id="26098"/>
              <w:bookmarkEnd w:id="26099"/>
              <w:bookmarkEnd w:id="26100"/>
              <w:bookmarkEnd w:id="26101"/>
              <w:bookmarkEnd w:id="26102"/>
              <w:bookmarkEnd w:id="26103"/>
              <w:bookmarkEnd w:id="26104"/>
              <w:bookmarkEnd w:id="26105"/>
              <w:bookmarkEnd w:id="26106"/>
              <w:bookmarkEnd w:id="26107"/>
              <w:bookmarkEnd w:id="26108"/>
              <w:bookmarkEnd w:id="26109"/>
              <w:bookmarkEnd w:id="26110"/>
              <w:bookmarkEnd w:id="26111"/>
              <w:bookmarkEnd w:id="26112"/>
              <w:bookmarkEnd w:id="26113"/>
              <w:bookmarkEnd w:id="26114"/>
              <w:bookmarkEnd w:id="26115"/>
              <w:bookmarkEnd w:id="26116"/>
              <w:bookmarkEnd w:id="26117"/>
              <w:bookmarkEnd w:id="26118"/>
              <w:bookmarkEnd w:id="26119"/>
              <w:bookmarkEnd w:id="26120"/>
              <w:bookmarkEnd w:id="26121"/>
              <w:bookmarkEnd w:id="26122"/>
              <w:bookmarkEnd w:id="26123"/>
              <w:bookmarkEnd w:id="26124"/>
            </w:del>
          </w:p>
        </w:tc>
        <w:tc>
          <w:tcPr>
            <w:tcW w:w="939" w:type="dxa"/>
            <w:tcBorders>
              <w:top w:val="single" w:sz="4" w:space="0" w:color="auto"/>
              <w:left w:val="single" w:sz="4" w:space="0" w:color="auto"/>
              <w:bottom w:val="single" w:sz="4" w:space="0" w:color="auto"/>
              <w:right w:val="single" w:sz="4" w:space="0" w:color="auto"/>
            </w:tcBorders>
          </w:tcPr>
          <w:p w14:paraId="63F556F3" w14:textId="758DD6AC" w:rsidR="005F4718" w:rsidRPr="00C106B9" w:rsidDel="00851FE0" w:rsidRDefault="005F4718" w:rsidP="009C3129">
            <w:pPr>
              <w:ind w:left="-57" w:firstLine="0"/>
              <w:jc w:val="center"/>
              <w:rPr>
                <w:del w:id="26125" w:author="Ramasubramani, Hariharan" w:date="2015-07-17T16:08:00Z"/>
                <w:rFonts w:cstheme="minorHAnsi"/>
                <w:color w:val="000000" w:themeColor="text1"/>
              </w:rPr>
            </w:pPr>
            <w:del w:id="26126" w:author="Ramasubramani, Hariharan" w:date="2015-07-17T16:08:00Z">
              <w:r w:rsidRPr="00C106B9" w:rsidDel="00851FE0">
                <w:rPr>
                  <w:rFonts w:cstheme="minorHAnsi"/>
                  <w:color w:val="000000" w:themeColor="text1"/>
                </w:rPr>
                <w:delText>M</w:delText>
              </w:r>
              <w:bookmarkStart w:id="26127" w:name="_Toc425234845"/>
              <w:bookmarkStart w:id="26128" w:name="_Toc425238397"/>
              <w:bookmarkStart w:id="26129" w:name="_Toc425239643"/>
              <w:bookmarkStart w:id="26130" w:name="_Toc425240890"/>
              <w:bookmarkStart w:id="26131" w:name="_Toc425242136"/>
              <w:bookmarkStart w:id="26132" w:name="_Toc425243382"/>
              <w:bookmarkStart w:id="26133" w:name="_Toc425244629"/>
              <w:bookmarkStart w:id="26134" w:name="_Toc425245876"/>
              <w:bookmarkStart w:id="26135" w:name="_Toc425247123"/>
              <w:bookmarkStart w:id="26136" w:name="_Toc425248369"/>
              <w:bookmarkStart w:id="26137" w:name="_Toc425249616"/>
              <w:bookmarkStart w:id="26138" w:name="_Toc425250863"/>
              <w:bookmarkStart w:id="26139" w:name="_Toc425252110"/>
              <w:bookmarkStart w:id="26140" w:name="_Toc425252780"/>
              <w:bookmarkStart w:id="26141" w:name="_Toc425253451"/>
              <w:bookmarkStart w:id="26142" w:name="_Toc425256842"/>
              <w:bookmarkStart w:id="26143" w:name="_Toc425276543"/>
              <w:bookmarkStart w:id="26144" w:name="_Toc425342641"/>
              <w:bookmarkStart w:id="26145" w:name="_Toc425349847"/>
              <w:bookmarkStart w:id="26146" w:name="_Toc425352996"/>
              <w:bookmarkStart w:id="26147" w:name="_Toc425353681"/>
              <w:bookmarkStart w:id="26148" w:name="_Toc425787674"/>
              <w:bookmarkStart w:id="26149" w:name="_Toc425788360"/>
              <w:bookmarkStart w:id="26150" w:name="_Toc425789047"/>
              <w:bookmarkStart w:id="26151" w:name="_Toc425789734"/>
              <w:bookmarkStart w:id="26152" w:name="_Toc425790421"/>
              <w:bookmarkStart w:id="26153" w:name="_Toc425794161"/>
              <w:bookmarkStart w:id="26154" w:name="_Toc426385096"/>
              <w:bookmarkStart w:id="26155" w:name="_Toc426386500"/>
              <w:bookmarkStart w:id="26156" w:name="_Toc426387903"/>
              <w:bookmarkStart w:id="26157" w:name="_Toc426389307"/>
              <w:bookmarkStart w:id="26158" w:name="_Toc426390711"/>
              <w:bookmarkStart w:id="26159" w:name="_Toc426392115"/>
              <w:bookmarkStart w:id="26160" w:name="_Toc426393518"/>
              <w:bookmarkStart w:id="26161" w:name="_Toc427825103"/>
              <w:bookmarkStart w:id="26162" w:name="_Toc427852916"/>
              <w:bookmarkStart w:id="26163" w:name="_Toc427855156"/>
              <w:bookmarkStart w:id="26164" w:name="_Toc427857357"/>
              <w:bookmarkEnd w:id="26127"/>
              <w:bookmarkEnd w:id="26128"/>
              <w:bookmarkEnd w:id="26129"/>
              <w:bookmarkEnd w:id="26130"/>
              <w:bookmarkEnd w:id="26131"/>
              <w:bookmarkEnd w:id="26132"/>
              <w:bookmarkEnd w:id="26133"/>
              <w:bookmarkEnd w:id="26134"/>
              <w:bookmarkEnd w:id="26135"/>
              <w:bookmarkEnd w:id="26136"/>
              <w:bookmarkEnd w:id="26137"/>
              <w:bookmarkEnd w:id="26138"/>
              <w:bookmarkEnd w:id="26139"/>
              <w:bookmarkEnd w:id="26140"/>
              <w:bookmarkEnd w:id="26141"/>
              <w:bookmarkEnd w:id="26142"/>
              <w:bookmarkEnd w:id="26143"/>
              <w:bookmarkEnd w:id="26144"/>
              <w:bookmarkEnd w:id="26145"/>
              <w:bookmarkEnd w:id="26146"/>
              <w:bookmarkEnd w:id="26147"/>
              <w:bookmarkEnd w:id="26148"/>
              <w:bookmarkEnd w:id="26149"/>
              <w:bookmarkEnd w:id="26150"/>
              <w:bookmarkEnd w:id="26151"/>
              <w:bookmarkEnd w:id="26152"/>
              <w:bookmarkEnd w:id="26153"/>
              <w:bookmarkEnd w:id="26154"/>
              <w:bookmarkEnd w:id="26155"/>
              <w:bookmarkEnd w:id="26156"/>
              <w:bookmarkEnd w:id="26157"/>
              <w:bookmarkEnd w:id="26158"/>
              <w:bookmarkEnd w:id="26159"/>
              <w:bookmarkEnd w:id="26160"/>
              <w:bookmarkEnd w:id="26161"/>
              <w:bookmarkEnd w:id="26162"/>
              <w:bookmarkEnd w:id="26163"/>
              <w:bookmarkEnd w:id="26164"/>
            </w:del>
          </w:p>
        </w:tc>
        <w:tc>
          <w:tcPr>
            <w:tcW w:w="771" w:type="dxa"/>
            <w:tcBorders>
              <w:top w:val="single" w:sz="4" w:space="0" w:color="auto"/>
              <w:left w:val="single" w:sz="4" w:space="0" w:color="auto"/>
              <w:bottom w:val="single" w:sz="4" w:space="0" w:color="auto"/>
              <w:right w:val="single" w:sz="4" w:space="0" w:color="auto"/>
            </w:tcBorders>
          </w:tcPr>
          <w:p w14:paraId="5615A4E2" w14:textId="5D718DFA" w:rsidR="005F4718" w:rsidRPr="00C106B9" w:rsidDel="00851FE0" w:rsidRDefault="005F4718" w:rsidP="009C3129">
            <w:pPr>
              <w:ind w:left="-57" w:firstLine="0"/>
              <w:jc w:val="center"/>
              <w:rPr>
                <w:del w:id="26165" w:author="Ramasubramani, Hariharan" w:date="2015-07-17T16:08:00Z"/>
                <w:rFonts w:cstheme="minorHAnsi"/>
                <w:color w:val="000000" w:themeColor="text1"/>
              </w:rPr>
            </w:pPr>
            <w:del w:id="26166" w:author="Ramasubramani, Hariharan" w:date="2015-07-17T16:08:00Z">
              <w:r w:rsidRPr="00C106B9" w:rsidDel="00851FE0">
                <w:rPr>
                  <w:rFonts w:cstheme="minorHAnsi"/>
                  <w:color w:val="000000" w:themeColor="text1"/>
                </w:rPr>
                <w:delText>E</w:delText>
              </w:r>
              <w:bookmarkStart w:id="26167" w:name="_Toc425234846"/>
              <w:bookmarkStart w:id="26168" w:name="_Toc425238398"/>
              <w:bookmarkStart w:id="26169" w:name="_Toc425239644"/>
              <w:bookmarkStart w:id="26170" w:name="_Toc425240891"/>
              <w:bookmarkStart w:id="26171" w:name="_Toc425242137"/>
              <w:bookmarkStart w:id="26172" w:name="_Toc425243383"/>
              <w:bookmarkStart w:id="26173" w:name="_Toc425244630"/>
              <w:bookmarkStart w:id="26174" w:name="_Toc425245877"/>
              <w:bookmarkStart w:id="26175" w:name="_Toc425247124"/>
              <w:bookmarkStart w:id="26176" w:name="_Toc425248370"/>
              <w:bookmarkStart w:id="26177" w:name="_Toc425249617"/>
              <w:bookmarkStart w:id="26178" w:name="_Toc425250864"/>
              <w:bookmarkStart w:id="26179" w:name="_Toc425252111"/>
              <w:bookmarkStart w:id="26180" w:name="_Toc425252781"/>
              <w:bookmarkStart w:id="26181" w:name="_Toc425253452"/>
              <w:bookmarkStart w:id="26182" w:name="_Toc425256843"/>
              <w:bookmarkStart w:id="26183" w:name="_Toc425276544"/>
              <w:bookmarkStart w:id="26184" w:name="_Toc425342642"/>
              <w:bookmarkStart w:id="26185" w:name="_Toc425349848"/>
              <w:bookmarkStart w:id="26186" w:name="_Toc425352997"/>
              <w:bookmarkStart w:id="26187" w:name="_Toc425353682"/>
              <w:bookmarkStart w:id="26188" w:name="_Toc425787675"/>
              <w:bookmarkStart w:id="26189" w:name="_Toc425788361"/>
              <w:bookmarkStart w:id="26190" w:name="_Toc425789048"/>
              <w:bookmarkStart w:id="26191" w:name="_Toc425789735"/>
              <w:bookmarkStart w:id="26192" w:name="_Toc425790422"/>
              <w:bookmarkStart w:id="26193" w:name="_Toc425794162"/>
              <w:bookmarkStart w:id="26194" w:name="_Toc426385097"/>
              <w:bookmarkStart w:id="26195" w:name="_Toc426386501"/>
              <w:bookmarkStart w:id="26196" w:name="_Toc426387904"/>
              <w:bookmarkStart w:id="26197" w:name="_Toc426389308"/>
              <w:bookmarkStart w:id="26198" w:name="_Toc426390712"/>
              <w:bookmarkStart w:id="26199" w:name="_Toc426392116"/>
              <w:bookmarkStart w:id="26200" w:name="_Toc426393519"/>
              <w:bookmarkStart w:id="26201" w:name="_Toc427825104"/>
              <w:bookmarkStart w:id="26202" w:name="_Toc427852917"/>
              <w:bookmarkStart w:id="26203" w:name="_Toc427855157"/>
              <w:bookmarkStart w:id="26204" w:name="_Toc427857358"/>
              <w:bookmarkEnd w:id="26167"/>
              <w:bookmarkEnd w:id="26168"/>
              <w:bookmarkEnd w:id="26169"/>
              <w:bookmarkEnd w:id="26170"/>
              <w:bookmarkEnd w:id="26171"/>
              <w:bookmarkEnd w:id="26172"/>
              <w:bookmarkEnd w:id="26173"/>
              <w:bookmarkEnd w:id="26174"/>
              <w:bookmarkEnd w:id="26175"/>
              <w:bookmarkEnd w:id="26176"/>
              <w:bookmarkEnd w:id="26177"/>
              <w:bookmarkEnd w:id="26178"/>
              <w:bookmarkEnd w:id="26179"/>
              <w:bookmarkEnd w:id="26180"/>
              <w:bookmarkEnd w:id="26181"/>
              <w:bookmarkEnd w:id="26182"/>
              <w:bookmarkEnd w:id="26183"/>
              <w:bookmarkEnd w:id="26184"/>
              <w:bookmarkEnd w:id="26185"/>
              <w:bookmarkEnd w:id="26186"/>
              <w:bookmarkEnd w:id="26187"/>
              <w:bookmarkEnd w:id="26188"/>
              <w:bookmarkEnd w:id="26189"/>
              <w:bookmarkEnd w:id="26190"/>
              <w:bookmarkEnd w:id="26191"/>
              <w:bookmarkEnd w:id="26192"/>
              <w:bookmarkEnd w:id="26193"/>
              <w:bookmarkEnd w:id="26194"/>
              <w:bookmarkEnd w:id="26195"/>
              <w:bookmarkEnd w:id="26196"/>
              <w:bookmarkEnd w:id="26197"/>
              <w:bookmarkEnd w:id="26198"/>
              <w:bookmarkEnd w:id="26199"/>
              <w:bookmarkEnd w:id="26200"/>
              <w:bookmarkEnd w:id="26201"/>
              <w:bookmarkEnd w:id="26202"/>
              <w:bookmarkEnd w:id="26203"/>
              <w:bookmarkEnd w:id="26204"/>
            </w:del>
          </w:p>
        </w:tc>
        <w:tc>
          <w:tcPr>
            <w:tcW w:w="1352" w:type="dxa"/>
            <w:tcBorders>
              <w:top w:val="single" w:sz="4" w:space="0" w:color="auto"/>
              <w:left w:val="single" w:sz="4" w:space="0" w:color="auto"/>
              <w:bottom w:val="single" w:sz="4" w:space="0" w:color="auto"/>
              <w:right w:val="single" w:sz="4" w:space="0" w:color="auto"/>
            </w:tcBorders>
          </w:tcPr>
          <w:p w14:paraId="17634E91" w14:textId="686095A5" w:rsidR="005F4718" w:rsidRPr="00C106B9" w:rsidDel="00851FE0" w:rsidRDefault="005F4718" w:rsidP="009C3129">
            <w:pPr>
              <w:ind w:left="-57" w:firstLine="0"/>
              <w:jc w:val="center"/>
              <w:rPr>
                <w:del w:id="26205" w:author="Ramasubramani, Hariharan" w:date="2015-07-17T16:08:00Z"/>
                <w:rFonts w:cstheme="minorHAnsi"/>
                <w:color w:val="000000" w:themeColor="text1"/>
              </w:rPr>
            </w:pPr>
            <w:del w:id="26206" w:author="Ramasubramani, Hariharan" w:date="2015-07-17T16:08:00Z">
              <w:r w:rsidRPr="00C106B9" w:rsidDel="00851FE0">
                <w:rPr>
                  <w:rFonts w:cstheme="minorHAnsi"/>
                  <w:color w:val="000000" w:themeColor="text1"/>
                </w:rPr>
                <w:delText>Single</w:delText>
              </w:r>
              <w:r w:rsidDel="00851FE0">
                <w:rPr>
                  <w:rFonts w:cstheme="minorHAnsi"/>
                  <w:color w:val="000000" w:themeColor="text1"/>
                </w:rPr>
                <w:delText>-</w:delText>
              </w:r>
              <w:r w:rsidRPr="00C106B9" w:rsidDel="00851FE0">
                <w:rPr>
                  <w:rFonts w:cstheme="minorHAnsi"/>
                  <w:color w:val="000000" w:themeColor="text1"/>
                </w:rPr>
                <w:delText>select</w:delText>
              </w:r>
              <w:bookmarkStart w:id="26207" w:name="_Toc425234847"/>
              <w:bookmarkStart w:id="26208" w:name="_Toc425238399"/>
              <w:bookmarkStart w:id="26209" w:name="_Toc425239645"/>
              <w:bookmarkStart w:id="26210" w:name="_Toc425240892"/>
              <w:bookmarkStart w:id="26211" w:name="_Toc425242138"/>
              <w:bookmarkStart w:id="26212" w:name="_Toc425243384"/>
              <w:bookmarkStart w:id="26213" w:name="_Toc425244631"/>
              <w:bookmarkStart w:id="26214" w:name="_Toc425245878"/>
              <w:bookmarkStart w:id="26215" w:name="_Toc425247125"/>
              <w:bookmarkStart w:id="26216" w:name="_Toc425248371"/>
              <w:bookmarkStart w:id="26217" w:name="_Toc425249618"/>
              <w:bookmarkStart w:id="26218" w:name="_Toc425250865"/>
              <w:bookmarkStart w:id="26219" w:name="_Toc425252112"/>
              <w:bookmarkStart w:id="26220" w:name="_Toc425252782"/>
              <w:bookmarkStart w:id="26221" w:name="_Toc425253453"/>
              <w:bookmarkStart w:id="26222" w:name="_Toc425256844"/>
              <w:bookmarkStart w:id="26223" w:name="_Toc425276545"/>
              <w:bookmarkStart w:id="26224" w:name="_Toc425342643"/>
              <w:bookmarkStart w:id="26225" w:name="_Toc425349849"/>
              <w:bookmarkStart w:id="26226" w:name="_Toc425352998"/>
              <w:bookmarkStart w:id="26227" w:name="_Toc425353683"/>
              <w:bookmarkStart w:id="26228" w:name="_Toc425787676"/>
              <w:bookmarkStart w:id="26229" w:name="_Toc425788362"/>
              <w:bookmarkStart w:id="26230" w:name="_Toc425789049"/>
              <w:bookmarkStart w:id="26231" w:name="_Toc425789736"/>
              <w:bookmarkStart w:id="26232" w:name="_Toc425790423"/>
              <w:bookmarkStart w:id="26233" w:name="_Toc425794163"/>
              <w:bookmarkStart w:id="26234" w:name="_Toc426385098"/>
              <w:bookmarkStart w:id="26235" w:name="_Toc426386502"/>
              <w:bookmarkStart w:id="26236" w:name="_Toc426387905"/>
              <w:bookmarkStart w:id="26237" w:name="_Toc426389309"/>
              <w:bookmarkStart w:id="26238" w:name="_Toc426390713"/>
              <w:bookmarkStart w:id="26239" w:name="_Toc426392117"/>
              <w:bookmarkStart w:id="26240" w:name="_Toc426393520"/>
              <w:bookmarkStart w:id="26241" w:name="_Toc427825105"/>
              <w:bookmarkStart w:id="26242" w:name="_Toc427852918"/>
              <w:bookmarkStart w:id="26243" w:name="_Toc427855158"/>
              <w:bookmarkStart w:id="26244" w:name="_Toc427857359"/>
              <w:bookmarkEnd w:id="26207"/>
              <w:bookmarkEnd w:id="26208"/>
              <w:bookmarkEnd w:id="26209"/>
              <w:bookmarkEnd w:id="26210"/>
              <w:bookmarkEnd w:id="26211"/>
              <w:bookmarkEnd w:id="26212"/>
              <w:bookmarkEnd w:id="26213"/>
              <w:bookmarkEnd w:id="26214"/>
              <w:bookmarkEnd w:id="26215"/>
              <w:bookmarkEnd w:id="26216"/>
              <w:bookmarkEnd w:id="26217"/>
              <w:bookmarkEnd w:id="26218"/>
              <w:bookmarkEnd w:id="26219"/>
              <w:bookmarkEnd w:id="26220"/>
              <w:bookmarkEnd w:id="26221"/>
              <w:bookmarkEnd w:id="26222"/>
              <w:bookmarkEnd w:id="26223"/>
              <w:bookmarkEnd w:id="26224"/>
              <w:bookmarkEnd w:id="26225"/>
              <w:bookmarkEnd w:id="26226"/>
              <w:bookmarkEnd w:id="26227"/>
              <w:bookmarkEnd w:id="26228"/>
              <w:bookmarkEnd w:id="26229"/>
              <w:bookmarkEnd w:id="26230"/>
              <w:bookmarkEnd w:id="26231"/>
              <w:bookmarkEnd w:id="26232"/>
              <w:bookmarkEnd w:id="26233"/>
              <w:bookmarkEnd w:id="26234"/>
              <w:bookmarkEnd w:id="26235"/>
              <w:bookmarkEnd w:id="26236"/>
              <w:bookmarkEnd w:id="26237"/>
              <w:bookmarkEnd w:id="26238"/>
              <w:bookmarkEnd w:id="26239"/>
              <w:bookmarkEnd w:id="26240"/>
              <w:bookmarkEnd w:id="26241"/>
              <w:bookmarkEnd w:id="26242"/>
              <w:bookmarkEnd w:id="26243"/>
              <w:bookmarkEnd w:id="26244"/>
            </w:del>
          </w:p>
        </w:tc>
        <w:tc>
          <w:tcPr>
            <w:tcW w:w="712" w:type="dxa"/>
            <w:tcBorders>
              <w:top w:val="single" w:sz="4" w:space="0" w:color="auto"/>
              <w:left w:val="single" w:sz="4" w:space="0" w:color="auto"/>
              <w:bottom w:val="single" w:sz="4" w:space="0" w:color="auto"/>
              <w:right w:val="single" w:sz="4" w:space="0" w:color="auto"/>
            </w:tcBorders>
          </w:tcPr>
          <w:p w14:paraId="57C9C9B2" w14:textId="5C59D55F" w:rsidR="005F4718" w:rsidRPr="00C106B9" w:rsidDel="00851FE0" w:rsidRDefault="005F4718" w:rsidP="009C3129">
            <w:pPr>
              <w:ind w:left="-57" w:firstLine="0"/>
              <w:jc w:val="center"/>
              <w:rPr>
                <w:del w:id="26245" w:author="Ramasubramani, Hariharan" w:date="2015-07-17T16:08:00Z"/>
                <w:rFonts w:cstheme="minorHAnsi"/>
                <w:color w:val="000000" w:themeColor="text1"/>
              </w:rPr>
            </w:pPr>
            <w:del w:id="26246" w:author="Ramasubramani, Hariharan" w:date="2015-07-17T16:08:00Z">
              <w:r w:rsidRPr="00C106B9" w:rsidDel="00851FE0">
                <w:rPr>
                  <w:rFonts w:cstheme="minorHAnsi"/>
                  <w:color w:val="000000" w:themeColor="text1"/>
                </w:rPr>
                <w:delText>-</w:delText>
              </w:r>
              <w:bookmarkStart w:id="26247" w:name="_Toc425234848"/>
              <w:bookmarkStart w:id="26248" w:name="_Toc425238400"/>
              <w:bookmarkStart w:id="26249" w:name="_Toc425239646"/>
              <w:bookmarkStart w:id="26250" w:name="_Toc425240893"/>
              <w:bookmarkStart w:id="26251" w:name="_Toc425242139"/>
              <w:bookmarkStart w:id="26252" w:name="_Toc425243385"/>
              <w:bookmarkStart w:id="26253" w:name="_Toc425244632"/>
              <w:bookmarkStart w:id="26254" w:name="_Toc425245879"/>
              <w:bookmarkStart w:id="26255" w:name="_Toc425247126"/>
              <w:bookmarkStart w:id="26256" w:name="_Toc425248372"/>
              <w:bookmarkStart w:id="26257" w:name="_Toc425249619"/>
              <w:bookmarkStart w:id="26258" w:name="_Toc425250866"/>
              <w:bookmarkStart w:id="26259" w:name="_Toc425252113"/>
              <w:bookmarkStart w:id="26260" w:name="_Toc425252783"/>
              <w:bookmarkStart w:id="26261" w:name="_Toc425253454"/>
              <w:bookmarkStart w:id="26262" w:name="_Toc425256845"/>
              <w:bookmarkStart w:id="26263" w:name="_Toc425276546"/>
              <w:bookmarkStart w:id="26264" w:name="_Toc425342644"/>
              <w:bookmarkStart w:id="26265" w:name="_Toc425349850"/>
              <w:bookmarkStart w:id="26266" w:name="_Toc425352999"/>
              <w:bookmarkStart w:id="26267" w:name="_Toc425353684"/>
              <w:bookmarkStart w:id="26268" w:name="_Toc425787677"/>
              <w:bookmarkStart w:id="26269" w:name="_Toc425788363"/>
              <w:bookmarkStart w:id="26270" w:name="_Toc425789050"/>
              <w:bookmarkStart w:id="26271" w:name="_Toc425789737"/>
              <w:bookmarkStart w:id="26272" w:name="_Toc425790424"/>
              <w:bookmarkStart w:id="26273" w:name="_Toc425794164"/>
              <w:bookmarkStart w:id="26274" w:name="_Toc426385099"/>
              <w:bookmarkStart w:id="26275" w:name="_Toc426386503"/>
              <w:bookmarkStart w:id="26276" w:name="_Toc426387906"/>
              <w:bookmarkStart w:id="26277" w:name="_Toc426389310"/>
              <w:bookmarkStart w:id="26278" w:name="_Toc426390714"/>
              <w:bookmarkStart w:id="26279" w:name="_Toc426392118"/>
              <w:bookmarkStart w:id="26280" w:name="_Toc426393521"/>
              <w:bookmarkStart w:id="26281" w:name="_Toc427825106"/>
              <w:bookmarkStart w:id="26282" w:name="_Toc427852919"/>
              <w:bookmarkStart w:id="26283" w:name="_Toc427855159"/>
              <w:bookmarkStart w:id="26284" w:name="_Toc427857360"/>
              <w:bookmarkEnd w:id="26247"/>
              <w:bookmarkEnd w:id="26248"/>
              <w:bookmarkEnd w:id="26249"/>
              <w:bookmarkEnd w:id="26250"/>
              <w:bookmarkEnd w:id="26251"/>
              <w:bookmarkEnd w:id="26252"/>
              <w:bookmarkEnd w:id="26253"/>
              <w:bookmarkEnd w:id="26254"/>
              <w:bookmarkEnd w:id="26255"/>
              <w:bookmarkEnd w:id="26256"/>
              <w:bookmarkEnd w:id="26257"/>
              <w:bookmarkEnd w:id="26258"/>
              <w:bookmarkEnd w:id="26259"/>
              <w:bookmarkEnd w:id="26260"/>
              <w:bookmarkEnd w:id="26261"/>
              <w:bookmarkEnd w:id="26262"/>
              <w:bookmarkEnd w:id="26263"/>
              <w:bookmarkEnd w:id="26264"/>
              <w:bookmarkEnd w:id="26265"/>
              <w:bookmarkEnd w:id="26266"/>
              <w:bookmarkEnd w:id="26267"/>
              <w:bookmarkEnd w:id="26268"/>
              <w:bookmarkEnd w:id="26269"/>
              <w:bookmarkEnd w:id="26270"/>
              <w:bookmarkEnd w:id="26271"/>
              <w:bookmarkEnd w:id="26272"/>
              <w:bookmarkEnd w:id="26273"/>
              <w:bookmarkEnd w:id="26274"/>
              <w:bookmarkEnd w:id="26275"/>
              <w:bookmarkEnd w:id="26276"/>
              <w:bookmarkEnd w:id="26277"/>
              <w:bookmarkEnd w:id="26278"/>
              <w:bookmarkEnd w:id="26279"/>
              <w:bookmarkEnd w:id="26280"/>
              <w:bookmarkEnd w:id="26281"/>
              <w:bookmarkEnd w:id="26282"/>
              <w:bookmarkEnd w:id="26283"/>
              <w:bookmarkEnd w:id="26284"/>
            </w:del>
          </w:p>
        </w:tc>
        <w:tc>
          <w:tcPr>
            <w:tcW w:w="2050" w:type="dxa"/>
            <w:tcBorders>
              <w:top w:val="single" w:sz="4" w:space="0" w:color="auto"/>
              <w:left w:val="single" w:sz="4" w:space="0" w:color="auto"/>
              <w:bottom w:val="single" w:sz="4" w:space="0" w:color="auto"/>
              <w:right w:val="single" w:sz="4" w:space="0" w:color="auto"/>
            </w:tcBorders>
          </w:tcPr>
          <w:p w14:paraId="734B9444" w14:textId="6ED5C4D8" w:rsidR="005F4718" w:rsidRPr="007E6C29" w:rsidDel="00851FE0" w:rsidRDefault="005F4718" w:rsidP="009C3129">
            <w:pPr>
              <w:ind w:firstLine="0"/>
              <w:jc w:val="center"/>
              <w:rPr>
                <w:del w:id="26285" w:author="Ramasubramani, Hariharan" w:date="2015-07-17T16:08:00Z"/>
                <w:rFonts w:cstheme="minorHAnsi"/>
                <w:color w:val="000000" w:themeColor="text1"/>
              </w:rPr>
            </w:pPr>
            <w:del w:id="26286" w:author="Ramasubramani, Hariharan" w:date="2015-07-17T16:08:00Z">
              <w:r w:rsidDel="00851FE0">
                <w:rPr>
                  <w:rFonts w:cstheme="minorHAnsi"/>
                  <w:color w:val="000000" w:themeColor="text1"/>
                </w:rPr>
                <w:delText>Valid Values:</w:delText>
              </w:r>
              <w:bookmarkStart w:id="26287" w:name="_Toc425234849"/>
              <w:bookmarkStart w:id="26288" w:name="_Toc425238401"/>
              <w:bookmarkStart w:id="26289" w:name="_Toc425239647"/>
              <w:bookmarkStart w:id="26290" w:name="_Toc425240894"/>
              <w:bookmarkStart w:id="26291" w:name="_Toc425242140"/>
              <w:bookmarkStart w:id="26292" w:name="_Toc425243386"/>
              <w:bookmarkStart w:id="26293" w:name="_Toc425244633"/>
              <w:bookmarkStart w:id="26294" w:name="_Toc425245880"/>
              <w:bookmarkStart w:id="26295" w:name="_Toc425247127"/>
              <w:bookmarkStart w:id="26296" w:name="_Toc425248373"/>
              <w:bookmarkStart w:id="26297" w:name="_Toc425249620"/>
              <w:bookmarkStart w:id="26298" w:name="_Toc425250867"/>
              <w:bookmarkStart w:id="26299" w:name="_Toc425252114"/>
              <w:bookmarkStart w:id="26300" w:name="_Toc425252784"/>
              <w:bookmarkStart w:id="26301" w:name="_Toc425253455"/>
              <w:bookmarkStart w:id="26302" w:name="_Toc425256846"/>
              <w:bookmarkStart w:id="26303" w:name="_Toc425276547"/>
              <w:bookmarkStart w:id="26304" w:name="_Toc425342645"/>
              <w:bookmarkStart w:id="26305" w:name="_Toc425349851"/>
              <w:bookmarkStart w:id="26306" w:name="_Toc425353000"/>
              <w:bookmarkStart w:id="26307" w:name="_Toc425353685"/>
              <w:bookmarkStart w:id="26308" w:name="_Toc425787678"/>
              <w:bookmarkStart w:id="26309" w:name="_Toc425788364"/>
              <w:bookmarkStart w:id="26310" w:name="_Toc425789051"/>
              <w:bookmarkStart w:id="26311" w:name="_Toc425789738"/>
              <w:bookmarkStart w:id="26312" w:name="_Toc425790425"/>
              <w:bookmarkStart w:id="26313" w:name="_Toc425794165"/>
              <w:bookmarkStart w:id="26314" w:name="_Toc426385100"/>
              <w:bookmarkStart w:id="26315" w:name="_Toc426386504"/>
              <w:bookmarkStart w:id="26316" w:name="_Toc426387907"/>
              <w:bookmarkStart w:id="26317" w:name="_Toc426389311"/>
              <w:bookmarkStart w:id="26318" w:name="_Toc426390715"/>
              <w:bookmarkStart w:id="26319" w:name="_Toc426392119"/>
              <w:bookmarkStart w:id="26320" w:name="_Toc426393522"/>
              <w:bookmarkStart w:id="26321" w:name="_Toc427825107"/>
              <w:bookmarkStart w:id="26322" w:name="_Toc427852920"/>
              <w:bookmarkStart w:id="26323" w:name="_Toc427855160"/>
              <w:bookmarkStart w:id="26324" w:name="_Toc427857361"/>
              <w:bookmarkEnd w:id="26287"/>
              <w:bookmarkEnd w:id="26288"/>
              <w:bookmarkEnd w:id="26289"/>
              <w:bookmarkEnd w:id="26290"/>
              <w:bookmarkEnd w:id="26291"/>
              <w:bookmarkEnd w:id="26292"/>
              <w:bookmarkEnd w:id="26293"/>
              <w:bookmarkEnd w:id="26294"/>
              <w:bookmarkEnd w:id="26295"/>
              <w:bookmarkEnd w:id="26296"/>
              <w:bookmarkEnd w:id="26297"/>
              <w:bookmarkEnd w:id="26298"/>
              <w:bookmarkEnd w:id="26299"/>
              <w:bookmarkEnd w:id="26300"/>
              <w:bookmarkEnd w:id="26301"/>
              <w:bookmarkEnd w:id="26302"/>
              <w:bookmarkEnd w:id="26303"/>
              <w:bookmarkEnd w:id="26304"/>
              <w:bookmarkEnd w:id="26305"/>
              <w:bookmarkEnd w:id="26306"/>
              <w:bookmarkEnd w:id="26307"/>
              <w:bookmarkEnd w:id="26308"/>
              <w:bookmarkEnd w:id="26309"/>
              <w:bookmarkEnd w:id="26310"/>
              <w:bookmarkEnd w:id="26311"/>
              <w:bookmarkEnd w:id="26312"/>
              <w:bookmarkEnd w:id="26313"/>
              <w:bookmarkEnd w:id="26314"/>
              <w:bookmarkEnd w:id="26315"/>
              <w:bookmarkEnd w:id="26316"/>
              <w:bookmarkEnd w:id="26317"/>
              <w:bookmarkEnd w:id="26318"/>
              <w:bookmarkEnd w:id="26319"/>
              <w:bookmarkEnd w:id="26320"/>
              <w:bookmarkEnd w:id="26321"/>
              <w:bookmarkEnd w:id="26322"/>
              <w:bookmarkEnd w:id="26323"/>
              <w:bookmarkEnd w:id="26324"/>
            </w:del>
          </w:p>
          <w:p w14:paraId="3583F668" w14:textId="19ED8E2E" w:rsidR="005F4718" w:rsidRPr="00C106B9" w:rsidDel="00851FE0" w:rsidRDefault="005F4718" w:rsidP="009C3129">
            <w:pPr>
              <w:pStyle w:val="ListParagraph"/>
              <w:numPr>
                <w:ilvl w:val="0"/>
                <w:numId w:val="4"/>
              </w:numPr>
              <w:overflowPunct w:val="0"/>
              <w:autoSpaceDE w:val="0"/>
              <w:autoSpaceDN w:val="0"/>
              <w:adjustRightInd w:val="0"/>
              <w:ind w:left="148" w:firstLine="0"/>
              <w:contextualSpacing w:val="0"/>
              <w:textAlignment w:val="baseline"/>
              <w:rPr>
                <w:del w:id="26325" w:author="Ramasubramani, Hariharan" w:date="2015-07-17T16:08:00Z"/>
                <w:rFonts w:cstheme="minorHAnsi"/>
                <w:color w:val="000000" w:themeColor="text1"/>
              </w:rPr>
            </w:pPr>
            <w:del w:id="26326" w:author="Ramasubramani, Hariharan" w:date="2015-07-17T16:08:00Z">
              <w:r w:rsidRPr="00C106B9" w:rsidDel="00851FE0">
                <w:rPr>
                  <w:rFonts w:cstheme="minorHAnsi"/>
                  <w:color w:val="000000" w:themeColor="text1"/>
                </w:rPr>
                <w:delText>Internal</w:delText>
              </w:r>
              <w:bookmarkStart w:id="26327" w:name="_Toc425234850"/>
              <w:bookmarkStart w:id="26328" w:name="_Toc425238402"/>
              <w:bookmarkStart w:id="26329" w:name="_Toc425239648"/>
              <w:bookmarkStart w:id="26330" w:name="_Toc425240895"/>
              <w:bookmarkStart w:id="26331" w:name="_Toc425242141"/>
              <w:bookmarkStart w:id="26332" w:name="_Toc425243387"/>
              <w:bookmarkStart w:id="26333" w:name="_Toc425244634"/>
              <w:bookmarkStart w:id="26334" w:name="_Toc425245881"/>
              <w:bookmarkStart w:id="26335" w:name="_Toc425247128"/>
              <w:bookmarkStart w:id="26336" w:name="_Toc425248374"/>
              <w:bookmarkStart w:id="26337" w:name="_Toc425249621"/>
              <w:bookmarkStart w:id="26338" w:name="_Toc425250868"/>
              <w:bookmarkStart w:id="26339" w:name="_Toc425252115"/>
              <w:bookmarkStart w:id="26340" w:name="_Toc425252785"/>
              <w:bookmarkStart w:id="26341" w:name="_Toc425253456"/>
              <w:bookmarkStart w:id="26342" w:name="_Toc425256847"/>
              <w:bookmarkStart w:id="26343" w:name="_Toc425276548"/>
              <w:bookmarkStart w:id="26344" w:name="_Toc425342646"/>
              <w:bookmarkStart w:id="26345" w:name="_Toc425349852"/>
              <w:bookmarkStart w:id="26346" w:name="_Toc425353001"/>
              <w:bookmarkStart w:id="26347" w:name="_Toc425353686"/>
              <w:bookmarkStart w:id="26348" w:name="_Toc425787679"/>
              <w:bookmarkStart w:id="26349" w:name="_Toc425788365"/>
              <w:bookmarkStart w:id="26350" w:name="_Toc425789052"/>
              <w:bookmarkStart w:id="26351" w:name="_Toc425789739"/>
              <w:bookmarkStart w:id="26352" w:name="_Toc425790426"/>
              <w:bookmarkStart w:id="26353" w:name="_Toc425794166"/>
              <w:bookmarkStart w:id="26354" w:name="_Toc426385101"/>
              <w:bookmarkStart w:id="26355" w:name="_Toc426386505"/>
              <w:bookmarkStart w:id="26356" w:name="_Toc426387908"/>
              <w:bookmarkStart w:id="26357" w:name="_Toc426389312"/>
              <w:bookmarkStart w:id="26358" w:name="_Toc426390716"/>
              <w:bookmarkStart w:id="26359" w:name="_Toc426392120"/>
              <w:bookmarkStart w:id="26360" w:name="_Toc426393523"/>
              <w:bookmarkStart w:id="26361" w:name="_Toc427825108"/>
              <w:bookmarkStart w:id="26362" w:name="_Toc427852921"/>
              <w:bookmarkStart w:id="26363" w:name="_Toc427855161"/>
              <w:bookmarkStart w:id="26364" w:name="_Toc427857362"/>
              <w:bookmarkEnd w:id="26327"/>
              <w:bookmarkEnd w:id="26328"/>
              <w:bookmarkEnd w:id="26329"/>
              <w:bookmarkEnd w:id="26330"/>
              <w:bookmarkEnd w:id="26331"/>
              <w:bookmarkEnd w:id="26332"/>
              <w:bookmarkEnd w:id="26333"/>
              <w:bookmarkEnd w:id="26334"/>
              <w:bookmarkEnd w:id="26335"/>
              <w:bookmarkEnd w:id="26336"/>
              <w:bookmarkEnd w:id="26337"/>
              <w:bookmarkEnd w:id="26338"/>
              <w:bookmarkEnd w:id="26339"/>
              <w:bookmarkEnd w:id="26340"/>
              <w:bookmarkEnd w:id="26341"/>
              <w:bookmarkEnd w:id="26342"/>
              <w:bookmarkEnd w:id="26343"/>
              <w:bookmarkEnd w:id="26344"/>
              <w:bookmarkEnd w:id="26345"/>
              <w:bookmarkEnd w:id="26346"/>
              <w:bookmarkEnd w:id="26347"/>
              <w:bookmarkEnd w:id="26348"/>
              <w:bookmarkEnd w:id="26349"/>
              <w:bookmarkEnd w:id="26350"/>
              <w:bookmarkEnd w:id="26351"/>
              <w:bookmarkEnd w:id="26352"/>
              <w:bookmarkEnd w:id="26353"/>
              <w:bookmarkEnd w:id="26354"/>
              <w:bookmarkEnd w:id="26355"/>
              <w:bookmarkEnd w:id="26356"/>
              <w:bookmarkEnd w:id="26357"/>
              <w:bookmarkEnd w:id="26358"/>
              <w:bookmarkEnd w:id="26359"/>
              <w:bookmarkEnd w:id="26360"/>
              <w:bookmarkEnd w:id="26361"/>
              <w:bookmarkEnd w:id="26362"/>
              <w:bookmarkEnd w:id="26363"/>
              <w:bookmarkEnd w:id="26364"/>
            </w:del>
          </w:p>
          <w:p w14:paraId="2290B772" w14:textId="7D5B9611" w:rsidR="005F4718" w:rsidRPr="00C106B9" w:rsidDel="00851FE0" w:rsidRDefault="005F4718" w:rsidP="009C3129">
            <w:pPr>
              <w:pStyle w:val="ListParagraph"/>
              <w:numPr>
                <w:ilvl w:val="0"/>
                <w:numId w:val="4"/>
              </w:numPr>
              <w:overflowPunct w:val="0"/>
              <w:autoSpaceDE w:val="0"/>
              <w:autoSpaceDN w:val="0"/>
              <w:adjustRightInd w:val="0"/>
              <w:ind w:left="148" w:firstLine="0"/>
              <w:contextualSpacing w:val="0"/>
              <w:textAlignment w:val="baseline"/>
              <w:rPr>
                <w:del w:id="26365" w:author="Ramasubramani, Hariharan" w:date="2015-07-17T16:08:00Z"/>
                <w:rFonts w:cstheme="minorHAnsi"/>
                <w:color w:val="000000" w:themeColor="text1"/>
              </w:rPr>
            </w:pPr>
            <w:del w:id="26366" w:author="Ramasubramani, Hariharan" w:date="2015-07-17T16:08:00Z">
              <w:r w:rsidRPr="00C106B9" w:rsidDel="00851FE0">
                <w:rPr>
                  <w:rFonts w:cstheme="minorHAnsi"/>
                  <w:color w:val="000000" w:themeColor="text1"/>
                </w:rPr>
                <w:delText>External</w:delText>
              </w:r>
              <w:bookmarkStart w:id="26367" w:name="_Toc425234851"/>
              <w:bookmarkStart w:id="26368" w:name="_Toc425238403"/>
              <w:bookmarkStart w:id="26369" w:name="_Toc425239649"/>
              <w:bookmarkStart w:id="26370" w:name="_Toc425240896"/>
              <w:bookmarkStart w:id="26371" w:name="_Toc425242142"/>
              <w:bookmarkStart w:id="26372" w:name="_Toc425243388"/>
              <w:bookmarkStart w:id="26373" w:name="_Toc425244635"/>
              <w:bookmarkStart w:id="26374" w:name="_Toc425245882"/>
              <w:bookmarkStart w:id="26375" w:name="_Toc425247129"/>
              <w:bookmarkStart w:id="26376" w:name="_Toc425248375"/>
              <w:bookmarkStart w:id="26377" w:name="_Toc425249622"/>
              <w:bookmarkStart w:id="26378" w:name="_Toc425250869"/>
              <w:bookmarkStart w:id="26379" w:name="_Toc425252116"/>
              <w:bookmarkStart w:id="26380" w:name="_Toc425252786"/>
              <w:bookmarkStart w:id="26381" w:name="_Toc425253457"/>
              <w:bookmarkStart w:id="26382" w:name="_Toc425256848"/>
              <w:bookmarkStart w:id="26383" w:name="_Toc425276549"/>
              <w:bookmarkStart w:id="26384" w:name="_Toc425342647"/>
              <w:bookmarkStart w:id="26385" w:name="_Toc425349853"/>
              <w:bookmarkStart w:id="26386" w:name="_Toc425353002"/>
              <w:bookmarkStart w:id="26387" w:name="_Toc425353687"/>
              <w:bookmarkStart w:id="26388" w:name="_Toc425787680"/>
              <w:bookmarkStart w:id="26389" w:name="_Toc425788366"/>
              <w:bookmarkStart w:id="26390" w:name="_Toc425789053"/>
              <w:bookmarkStart w:id="26391" w:name="_Toc425789740"/>
              <w:bookmarkStart w:id="26392" w:name="_Toc425790427"/>
              <w:bookmarkStart w:id="26393" w:name="_Toc425794167"/>
              <w:bookmarkStart w:id="26394" w:name="_Toc426385102"/>
              <w:bookmarkStart w:id="26395" w:name="_Toc426386506"/>
              <w:bookmarkStart w:id="26396" w:name="_Toc426387909"/>
              <w:bookmarkStart w:id="26397" w:name="_Toc426389313"/>
              <w:bookmarkStart w:id="26398" w:name="_Toc426390717"/>
              <w:bookmarkStart w:id="26399" w:name="_Toc426392121"/>
              <w:bookmarkStart w:id="26400" w:name="_Toc426393524"/>
              <w:bookmarkStart w:id="26401" w:name="_Toc427825109"/>
              <w:bookmarkStart w:id="26402" w:name="_Toc427852922"/>
              <w:bookmarkStart w:id="26403" w:name="_Toc427855162"/>
              <w:bookmarkStart w:id="26404" w:name="_Toc427857363"/>
              <w:bookmarkEnd w:id="26367"/>
              <w:bookmarkEnd w:id="26368"/>
              <w:bookmarkEnd w:id="26369"/>
              <w:bookmarkEnd w:id="26370"/>
              <w:bookmarkEnd w:id="26371"/>
              <w:bookmarkEnd w:id="26372"/>
              <w:bookmarkEnd w:id="26373"/>
              <w:bookmarkEnd w:id="26374"/>
              <w:bookmarkEnd w:id="26375"/>
              <w:bookmarkEnd w:id="26376"/>
              <w:bookmarkEnd w:id="26377"/>
              <w:bookmarkEnd w:id="26378"/>
              <w:bookmarkEnd w:id="26379"/>
              <w:bookmarkEnd w:id="26380"/>
              <w:bookmarkEnd w:id="26381"/>
              <w:bookmarkEnd w:id="26382"/>
              <w:bookmarkEnd w:id="26383"/>
              <w:bookmarkEnd w:id="26384"/>
              <w:bookmarkEnd w:id="26385"/>
              <w:bookmarkEnd w:id="26386"/>
              <w:bookmarkEnd w:id="26387"/>
              <w:bookmarkEnd w:id="26388"/>
              <w:bookmarkEnd w:id="26389"/>
              <w:bookmarkEnd w:id="26390"/>
              <w:bookmarkEnd w:id="26391"/>
              <w:bookmarkEnd w:id="26392"/>
              <w:bookmarkEnd w:id="26393"/>
              <w:bookmarkEnd w:id="26394"/>
              <w:bookmarkEnd w:id="26395"/>
              <w:bookmarkEnd w:id="26396"/>
              <w:bookmarkEnd w:id="26397"/>
              <w:bookmarkEnd w:id="26398"/>
              <w:bookmarkEnd w:id="26399"/>
              <w:bookmarkEnd w:id="26400"/>
              <w:bookmarkEnd w:id="26401"/>
              <w:bookmarkEnd w:id="26402"/>
              <w:bookmarkEnd w:id="26403"/>
              <w:bookmarkEnd w:id="26404"/>
            </w:del>
          </w:p>
        </w:tc>
        <w:tc>
          <w:tcPr>
            <w:tcW w:w="1050" w:type="dxa"/>
            <w:tcBorders>
              <w:top w:val="single" w:sz="4" w:space="0" w:color="auto"/>
              <w:left w:val="single" w:sz="4" w:space="0" w:color="auto"/>
              <w:bottom w:val="single" w:sz="4" w:space="0" w:color="auto"/>
              <w:right w:val="single" w:sz="4" w:space="0" w:color="auto"/>
            </w:tcBorders>
          </w:tcPr>
          <w:p w14:paraId="24DA44B7" w14:textId="3D991458" w:rsidR="005F4718" w:rsidRPr="00C106B9" w:rsidDel="00851FE0" w:rsidRDefault="005F4718" w:rsidP="009C3129">
            <w:pPr>
              <w:ind w:left="-57" w:firstLine="0"/>
              <w:jc w:val="center"/>
              <w:rPr>
                <w:del w:id="26405" w:author="Ramasubramani, Hariharan" w:date="2015-07-17T16:08:00Z"/>
                <w:rFonts w:cstheme="minorHAnsi"/>
                <w:color w:val="000000" w:themeColor="text1"/>
              </w:rPr>
            </w:pPr>
            <w:del w:id="26406" w:author="Ramasubramani, Hariharan" w:date="2015-07-17T16:08:00Z">
              <w:r w:rsidRPr="00C106B9" w:rsidDel="00851FE0">
                <w:rPr>
                  <w:rFonts w:cstheme="minorHAnsi"/>
                  <w:color w:val="000000" w:themeColor="text1"/>
                </w:rPr>
                <w:delText>-</w:delText>
              </w:r>
              <w:bookmarkStart w:id="26407" w:name="_Toc425234852"/>
              <w:bookmarkStart w:id="26408" w:name="_Toc425238404"/>
              <w:bookmarkStart w:id="26409" w:name="_Toc425239650"/>
              <w:bookmarkStart w:id="26410" w:name="_Toc425240897"/>
              <w:bookmarkStart w:id="26411" w:name="_Toc425242143"/>
              <w:bookmarkStart w:id="26412" w:name="_Toc425243389"/>
              <w:bookmarkStart w:id="26413" w:name="_Toc425244636"/>
              <w:bookmarkStart w:id="26414" w:name="_Toc425245883"/>
              <w:bookmarkStart w:id="26415" w:name="_Toc425247130"/>
              <w:bookmarkStart w:id="26416" w:name="_Toc425248376"/>
              <w:bookmarkStart w:id="26417" w:name="_Toc425249623"/>
              <w:bookmarkStart w:id="26418" w:name="_Toc425250870"/>
              <w:bookmarkStart w:id="26419" w:name="_Toc425252117"/>
              <w:bookmarkStart w:id="26420" w:name="_Toc425252787"/>
              <w:bookmarkStart w:id="26421" w:name="_Toc425253458"/>
              <w:bookmarkStart w:id="26422" w:name="_Toc425256849"/>
              <w:bookmarkStart w:id="26423" w:name="_Toc425276550"/>
              <w:bookmarkStart w:id="26424" w:name="_Toc425342648"/>
              <w:bookmarkStart w:id="26425" w:name="_Toc425349854"/>
              <w:bookmarkStart w:id="26426" w:name="_Toc425353003"/>
              <w:bookmarkStart w:id="26427" w:name="_Toc425353688"/>
              <w:bookmarkStart w:id="26428" w:name="_Toc425787681"/>
              <w:bookmarkStart w:id="26429" w:name="_Toc425788367"/>
              <w:bookmarkStart w:id="26430" w:name="_Toc425789054"/>
              <w:bookmarkStart w:id="26431" w:name="_Toc425789741"/>
              <w:bookmarkStart w:id="26432" w:name="_Toc425790428"/>
              <w:bookmarkStart w:id="26433" w:name="_Toc425794168"/>
              <w:bookmarkStart w:id="26434" w:name="_Toc426385103"/>
              <w:bookmarkStart w:id="26435" w:name="_Toc426386507"/>
              <w:bookmarkStart w:id="26436" w:name="_Toc426387910"/>
              <w:bookmarkStart w:id="26437" w:name="_Toc426389314"/>
              <w:bookmarkStart w:id="26438" w:name="_Toc426390718"/>
              <w:bookmarkStart w:id="26439" w:name="_Toc426392122"/>
              <w:bookmarkStart w:id="26440" w:name="_Toc426393525"/>
              <w:bookmarkStart w:id="26441" w:name="_Toc427825110"/>
              <w:bookmarkStart w:id="26442" w:name="_Toc427852923"/>
              <w:bookmarkStart w:id="26443" w:name="_Toc427855163"/>
              <w:bookmarkStart w:id="26444" w:name="_Toc427857364"/>
              <w:bookmarkEnd w:id="26407"/>
              <w:bookmarkEnd w:id="26408"/>
              <w:bookmarkEnd w:id="26409"/>
              <w:bookmarkEnd w:id="26410"/>
              <w:bookmarkEnd w:id="26411"/>
              <w:bookmarkEnd w:id="26412"/>
              <w:bookmarkEnd w:id="26413"/>
              <w:bookmarkEnd w:id="26414"/>
              <w:bookmarkEnd w:id="26415"/>
              <w:bookmarkEnd w:id="26416"/>
              <w:bookmarkEnd w:id="26417"/>
              <w:bookmarkEnd w:id="26418"/>
              <w:bookmarkEnd w:id="26419"/>
              <w:bookmarkEnd w:id="26420"/>
              <w:bookmarkEnd w:id="26421"/>
              <w:bookmarkEnd w:id="26422"/>
              <w:bookmarkEnd w:id="26423"/>
              <w:bookmarkEnd w:id="26424"/>
              <w:bookmarkEnd w:id="26425"/>
              <w:bookmarkEnd w:id="26426"/>
              <w:bookmarkEnd w:id="26427"/>
              <w:bookmarkEnd w:id="26428"/>
              <w:bookmarkEnd w:id="26429"/>
              <w:bookmarkEnd w:id="26430"/>
              <w:bookmarkEnd w:id="26431"/>
              <w:bookmarkEnd w:id="26432"/>
              <w:bookmarkEnd w:id="26433"/>
              <w:bookmarkEnd w:id="26434"/>
              <w:bookmarkEnd w:id="26435"/>
              <w:bookmarkEnd w:id="26436"/>
              <w:bookmarkEnd w:id="26437"/>
              <w:bookmarkEnd w:id="26438"/>
              <w:bookmarkEnd w:id="26439"/>
              <w:bookmarkEnd w:id="26440"/>
              <w:bookmarkEnd w:id="26441"/>
              <w:bookmarkEnd w:id="26442"/>
              <w:bookmarkEnd w:id="26443"/>
              <w:bookmarkEnd w:id="26444"/>
            </w:del>
          </w:p>
        </w:tc>
        <w:bookmarkStart w:id="26445" w:name="_Toc425234853"/>
        <w:bookmarkStart w:id="26446" w:name="_Toc425238405"/>
        <w:bookmarkStart w:id="26447" w:name="_Toc425239651"/>
        <w:bookmarkStart w:id="26448" w:name="_Toc425240898"/>
        <w:bookmarkStart w:id="26449" w:name="_Toc425242144"/>
        <w:bookmarkStart w:id="26450" w:name="_Toc425243390"/>
        <w:bookmarkStart w:id="26451" w:name="_Toc425244637"/>
        <w:bookmarkStart w:id="26452" w:name="_Toc425245884"/>
        <w:bookmarkStart w:id="26453" w:name="_Toc425247131"/>
        <w:bookmarkStart w:id="26454" w:name="_Toc425248377"/>
        <w:bookmarkStart w:id="26455" w:name="_Toc425249624"/>
        <w:bookmarkStart w:id="26456" w:name="_Toc425250871"/>
        <w:bookmarkStart w:id="26457" w:name="_Toc425252118"/>
        <w:bookmarkStart w:id="26458" w:name="_Toc425252788"/>
        <w:bookmarkStart w:id="26459" w:name="_Toc425253459"/>
        <w:bookmarkStart w:id="26460" w:name="_Toc425256850"/>
        <w:bookmarkStart w:id="26461" w:name="_Toc425276551"/>
        <w:bookmarkStart w:id="26462" w:name="_Toc425342649"/>
        <w:bookmarkStart w:id="26463" w:name="_Toc425349855"/>
        <w:bookmarkStart w:id="26464" w:name="_Toc425353004"/>
        <w:bookmarkStart w:id="26465" w:name="_Toc425353689"/>
        <w:bookmarkStart w:id="26466" w:name="_Toc425787682"/>
        <w:bookmarkStart w:id="26467" w:name="_Toc425788368"/>
        <w:bookmarkStart w:id="26468" w:name="_Toc425789055"/>
        <w:bookmarkStart w:id="26469" w:name="_Toc425789742"/>
        <w:bookmarkStart w:id="26470" w:name="_Toc425790429"/>
        <w:bookmarkStart w:id="26471" w:name="_Toc425794169"/>
        <w:bookmarkStart w:id="26472" w:name="_Toc426385104"/>
        <w:bookmarkStart w:id="26473" w:name="_Toc426386508"/>
        <w:bookmarkStart w:id="26474" w:name="_Toc426387911"/>
        <w:bookmarkStart w:id="26475" w:name="_Toc426389315"/>
        <w:bookmarkStart w:id="26476" w:name="_Toc426390719"/>
        <w:bookmarkStart w:id="26477" w:name="_Toc426392123"/>
        <w:bookmarkStart w:id="26478" w:name="_Toc426393526"/>
        <w:bookmarkStart w:id="26479" w:name="_Toc427825111"/>
        <w:bookmarkStart w:id="26480" w:name="_Toc427852924"/>
        <w:bookmarkStart w:id="26481" w:name="_Toc427855164"/>
        <w:bookmarkStart w:id="26482" w:name="_Toc427857365"/>
        <w:bookmarkEnd w:id="26445"/>
        <w:bookmarkEnd w:id="26446"/>
        <w:bookmarkEnd w:id="26447"/>
        <w:bookmarkEnd w:id="26448"/>
        <w:bookmarkEnd w:id="26449"/>
        <w:bookmarkEnd w:id="26450"/>
        <w:bookmarkEnd w:id="26451"/>
        <w:bookmarkEnd w:id="26452"/>
        <w:bookmarkEnd w:id="26453"/>
        <w:bookmarkEnd w:id="26454"/>
        <w:bookmarkEnd w:id="26455"/>
        <w:bookmarkEnd w:id="26456"/>
        <w:bookmarkEnd w:id="26457"/>
        <w:bookmarkEnd w:id="26458"/>
        <w:bookmarkEnd w:id="26459"/>
        <w:bookmarkEnd w:id="26460"/>
        <w:bookmarkEnd w:id="26461"/>
        <w:bookmarkEnd w:id="26462"/>
        <w:bookmarkEnd w:id="26463"/>
        <w:bookmarkEnd w:id="26464"/>
        <w:bookmarkEnd w:id="26465"/>
        <w:bookmarkEnd w:id="26466"/>
        <w:bookmarkEnd w:id="26467"/>
        <w:bookmarkEnd w:id="26468"/>
        <w:bookmarkEnd w:id="26469"/>
        <w:bookmarkEnd w:id="26470"/>
        <w:bookmarkEnd w:id="26471"/>
        <w:bookmarkEnd w:id="26472"/>
        <w:bookmarkEnd w:id="26473"/>
        <w:bookmarkEnd w:id="26474"/>
        <w:bookmarkEnd w:id="26475"/>
        <w:bookmarkEnd w:id="26476"/>
        <w:bookmarkEnd w:id="26477"/>
        <w:bookmarkEnd w:id="26478"/>
        <w:bookmarkEnd w:id="26479"/>
        <w:bookmarkEnd w:id="26480"/>
        <w:bookmarkEnd w:id="26481"/>
        <w:bookmarkEnd w:id="26482"/>
      </w:tr>
      <w:tr w:rsidR="005F4718" w:rsidRPr="00C106B9" w:rsidDel="00851FE0" w14:paraId="6BDF8DCB" w14:textId="4E46F591" w:rsidTr="008C172F">
        <w:trPr>
          <w:cantSplit/>
          <w:trHeight w:val="377"/>
          <w:jc w:val="center"/>
          <w:del w:id="26483" w:author="Ramasubramani, Hariharan" w:date="2015-07-17T16:08:00Z"/>
        </w:trPr>
        <w:tc>
          <w:tcPr>
            <w:tcW w:w="1044" w:type="dxa"/>
            <w:tcBorders>
              <w:top w:val="single" w:sz="4" w:space="0" w:color="auto"/>
              <w:left w:val="single" w:sz="4" w:space="0" w:color="auto"/>
              <w:bottom w:val="single" w:sz="4" w:space="0" w:color="auto"/>
              <w:right w:val="single" w:sz="4" w:space="0" w:color="auto"/>
            </w:tcBorders>
          </w:tcPr>
          <w:p w14:paraId="4175BBB0" w14:textId="1D9B537F" w:rsidR="005F4718" w:rsidRPr="00C106B9" w:rsidDel="00851FE0" w:rsidRDefault="005F4718" w:rsidP="00247D75">
            <w:pPr>
              <w:pStyle w:val="ListParagraph"/>
              <w:numPr>
                <w:ilvl w:val="3"/>
                <w:numId w:val="23"/>
              </w:numPr>
              <w:overflowPunct w:val="0"/>
              <w:autoSpaceDE w:val="0"/>
              <w:autoSpaceDN w:val="0"/>
              <w:spacing w:after="60"/>
              <w:ind w:left="-43" w:firstLine="0"/>
              <w:textAlignment w:val="baseline"/>
              <w:rPr>
                <w:del w:id="26484" w:author="Ramasubramani, Hariharan" w:date="2015-07-17T16:08:00Z"/>
                <w:rFonts w:cstheme="minorHAnsi"/>
                <w:color w:val="000000" w:themeColor="text1"/>
              </w:rPr>
            </w:pPr>
            <w:del w:id="26485" w:author="Ramasubramani, Hariharan" w:date="2015-07-17T16:08:00Z">
              <w:r w:rsidRPr="00C106B9" w:rsidDel="00851FE0">
                <w:rPr>
                  <w:rFonts w:cstheme="minorHAnsi"/>
                  <w:color w:val="000000" w:themeColor="text1"/>
                </w:rPr>
                <w:delText xml:space="preserve"> </w:delText>
              </w:r>
              <w:bookmarkStart w:id="26486" w:name="_Toc425234854"/>
              <w:bookmarkStart w:id="26487" w:name="_Toc425238406"/>
              <w:bookmarkStart w:id="26488" w:name="_Toc425239652"/>
              <w:bookmarkStart w:id="26489" w:name="_Toc425240899"/>
              <w:bookmarkStart w:id="26490" w:name="_Toc425242145"/>
              <w:bookmarkStart w:id="26491" w:name="_Toc425243391"/>
              <w:bookmarkStart w:id="26492" w:name="_Toc425244638"/>
              <w:bookmarkStart w:id="26493" w:name="_Toc425245885"/>
              <w:bookmarkStart w:id="26494" w:name="_Toc425247132"/>
              <w:bookmarkStart w:id="26495" w:name="_Toc425248378"/>
              <w:bookmarkStart w:id="26496" w:name="_Toc425249625"/>
              <w:bookmarkStart w:id="26497" w:name="_Toc425250872"/>
              <w:bookmarkStart w:id="26498" w:name="_Toc425252119"/>
              <w:bookmarkStart w:id="26499" w:name="_Toc425252789"/>
              <w:bookmarkStart w:id="26500" w:name="_Toc425253460"/>
              <w:bookmarkStart w:id="26501" w:name="_Toc425256851"/>
              <w:bookmarkStart w:id="26502" w:name="_Toc425276552"/>
              <w:bookmarkStart w:id="26503" w:name="_Toc425342650"/>
              <w:bookmarkStart w:id="26504" w:name="_Toc425349856"/>
              <w:bookmarkStart w:id="26505" w:name="_Toc425353005"/>
              <w:bookmarkStart w:id="26506" w:name="_Toc425353690"/>
              <w:bookmarkStart w:id="26507" w:name="_Toc425787683"/>
              <w:bookmarkStart w:id="26508" w:name="_Toc425788369"/>
              <w:bookmarkStart w:id="26509" w:name="_Toc425789056"/>
              <w:bookmarkStart w:id="26510" w:name="_Toc425789743"/>
              <w:bookmarkStart w:id="26511" w:name="_Toc425790430"/>
              <w:bookmarkStart w:id="26512" w:name="_Toc425794170"/>
              <w:bookmarkStart w:id="26513" w:name="_Toc426385105"/>
              <w:bookmarkStart w:id="26514" w:name="_Toc426386509"/>
              <w:bookmarkStart w:id="26515" w:name="_Toc426387912"/>
              <w:bookmarkStart w:id="26516" w:name="_Toc426389316"/>
              <w:bookmarkStart w:id="26517" w:name="_Toc426390720"/>
              <w:bookmarkStart w:id="26518" w:name="_Toc426392124"/>
              <w:bookmarkStart w:id="26519" w:name="_Toc426393527"/>
              <w:bookmarkStart w:id="26520" w:name="_Toc427825112"/>
              <w:bookmarkStart w:id="26521" w:name="_Toc427852925"/>
              <w:bookmarkStart w:id="26522" w:name="_Toc427855165"/>
              <w:bookmarkStart w:id="26523" w:name="_Toc427857366"/>
              <w:bookmarkEnd w:id="26486"/>
              <w:bookmarkEnd w:id="26487"/>
              <w:bookmarkEnd w:id="26488"/>
              <w:bookmarkEnd w:id="26489"/>
              <w:bookmarkEnd w:id="26490"/>
              <w:bookmarkEnd w:id="26491"/>
              <w:bookmarkEnd w:id="26492"/>
              <w:bookmarkEnd w:id="26493"/>
              <w:bookmarkEnd w:id="26494"/>
              <w:bookmarkEnd w:id="26495"/>
              <w:bookmarkEnd w:id="26496"/>
              <w:bookmarkEnd w:id="26497"/>
              <w:bookmarkEnd w:id="26498"/>
              <w:bookmarkEnd w:id="26499"/>
              <w:bookmarkEnd w:id="26500"/>
              <w:bookmarkEnd w:id="26501"/>
              <w:bookmarkEnd w:id="26502"/>
              <w:bookmarkEnd w:id="26503"/>
              <w:bookmarkEnd w:id="26504"/>
              <w:bookmarkEnd w:id="26505"/>
              <w:bookmarkEnd w:id="26506"/>
              <w:bookmarkEnd w:id="26507"/>
              <w:bookmarkEnd w:id="26508"/>
              <w:bookmarkEnd w:id="26509"/>
              <w:bookmarkEnd w:id="26510"/>
              <w:bookmarkEnd w:id="26511"/>
              <w:bookmarkEnd w:id="26512"/>
              <w:bookmarkEnd w:id="26513"/>
              <w:bookmarkEnd w:id="26514"/>
              <w:bookmarkEnd w:id="26515"/>
              <w:bookmarkEnd w:id="26516"/>
              <w:bookmarkEnd w:id="26517"/>
              <w:bookmarkEnd w:id="26518"/>
              <w:bookmarkEnd w:id="26519"/>
              <w:bookmarkEnd w:id="26520"/>
              <w:bookmarkEnd w:id="26521"/>
              <w:bookmarkEnd w:id="26522"/>
              <w:bookmarkEnd w:id="26523"/>
            </w:del>
          </w:p>
        </w:tc>
        <w:tc>
          <w:tcPr>
            <w:tcW w:w="1960" w:type="dxa"/>
            <w:tcBorders>
              <w:top w:val="single" w:sz="4" w:space="0" w:color="auto"/>
              <w:left w:val="single" w:sz="4" w:space="0" w:color="auto"/>
              <w:bottom w:val="single" w:sz="4" w:space="0" w:color="auto"/>
              <w:right w:val="single" w:sz="4" w:space="0" w:color="auto"/>
            </w:tcBorders>
          </w:tcPr>
          <w:p w14:paraId="5CAE2148" w14:textId="6ADEE276" w:rsidR="005F4718" w:rsidRPr="00C106B9" w:rsidDel="00851FE0" w:rsidRDefault="005F4718" w:rsidP="009C3129">
            <w:pPr>
              <w:ind w:left="-18" w:firstLine="0"/>
              <w:rPr>
                <w:del w:id="26524" w:author="Ramasubramani, Hariharan" w:date="2015-07-17T16:08:00Z"/>
                <w:rFonts w:cstheme="minorHAnsi"/>
                <w:color w:val="000000" w:themeColor="text1"/>
              </w:rPr>
            </w:pPr>
            <w:del w:id="26525" w:author="Ramasubramani, Hariharan" w:date="2015-07-17T16:08:00Z">
              <w:r w:rsidRPr="00C106B9" w:rsidDel="00851FE0">
                <w:rPr>
                  <w:rFonts w:cstheme="minorHAnsi"/>
                  <w:color w:val="000000" w:themeColor="text1"/>
                </w:rPr>
                <w:delText>Classification</w:delText>
              </w:r>
              <w:bookmarkStart w:id="26526" w:name="_Toc425234855"/>
              <w:bookmarkStart w:id="26527" w:name="_Toc425238407"/>
              <w:bookmarkStart w:id="26528" w:name="_Toc425239653"/>
              <w:bookmarkStart w:id="26529" w:name="_Toc425240900"/>
              <w:bookmarkStart w:id="26530" w:name="_Toc425242146"/>
              <w:bookmarkStart w:id="26531" w:name="_Toc425243392"/>
              <w:bookmarkStart w:id="26532" w:name="_Toc425244639"/>
              <w:bookmarkStart w:id="26533" w:name="_Toc425245886"/>
              <w:bookmarkStart w:id="26534" w:name="_Toc425247133"/>
              <w:bookmarkStart w:id="26535" w:name="_Toc425248379"/>
              <w:bookmarkStart w:id="26536" w:name="_Toc425249626"/>
              <w:bookmarkStart w:id="26537" w:name="_Toc425250873"/>
              <w:bookmarkStart w:id="26538" w:name="_Toc425252120"/>
              <w:bookmarkStart w:id="26539" w:name="_Toc425252790"/>
              <w:bookmarkStart w:id="26540" w:name="_Toc425253461"/>
              <w:bookmarkStart w:id="26541" w:name="_Toc425256852"/>
              <w:bookmarkStart w:id="26542" w:name="_Toc425276553"/>
              <w:bookmarkStart w:id="26543" w:name="_Toc425342651"/>
              <w:bookmarkStart w:id="26544" w:name="_Toc425349857"/>
              <w:bookmarkStart w:id="26545" w:name="_Toc425353006"/>
              <w:bookmarkStart w:id="26546" w:name="_Toc425353691"/>
              <w:bookmarkStart w:id="26547" w:name="_Toc425787684"/>
              <w:bookmarkStart w:id="26548" w:name="_Toc425788370"/>
              <w:bookmarkStart w:id="26549" w:name="_Toc425789057"/>
              <w:bookmarkStart w:id="26550" w:name="_Toc425789744"/>
              <w:bookmarkStart w:id="26551" w:name="_Toc425790431"/>
              <w:bookmarkStart w:id="26552" w:name="_Toc425794171"/>
              <w:bookmarkStart w:id="26553" w:name="_Toc426385106"/>
              <w:bookmarkStart w:id="26554" w:name="_Toc426386510"/>
              <w:bookmarkStart w:id="26555" w:name="_Toc426387913"/>
              <w:bookmarkStart w:id="26556" w:name="_Toc426389317"/>
              <w:bookmarkStart w:id="26557" w:name="_Toc426390721"/>
              <w:bookmarkStart w:id="26558" w:name="_Toc426392125"/>
              <w:bookmarkStart w:id="26559" w:name="_Toc426393528"/>
              <w:bookmarkStart w:id="26560" w:name="_Toc427825113"/>
              <w:bookmarkStart w:id="26561" w:name="_Toc427852926"/>
              <w:bookmarkStart w:id="26562" w:name="_Toc427855166"/>
              <w:bookmarkStart w:id="26563" w:name="_Toc427857367"/>
              <w:bookmarkEnd w:id="26526"/>
              <w:bookmarkEnd w:id="26527"/>
              <w:bookmarkEnd w:id="26528"/>
              <w:bookmarkEnd w:id="26529"/>
              <w:bookmarkEnd w:id="26530"/>
              <w:bookmarkEnd w:id="26531"/>
              <w:bookmarkEnd w:id="26532"/>
              <w:bookmarkEnd w:id="26533"/>
              <w:bookmarkEnd w:id="26534"/>
              <w:bookmarkEnd w:id="26535"/>
              <w:bookmarkEnd w:id="26536"/>
              <w:bookmarkEnd w:id="26537"/>
              <w:bookmarkEnd w:id="26538"/>
              <w:bookmarkEnd w:id="26539"/>
              <w:bookmarkEnd w:id="26540"/>
              <w:bookmarkEnd w:id="26541"/>
              <w:bookmarkEnd w:id="26542"/>
              <w:bookmarkEnd w:id="26543"/>
              <w:bookmarkEnd w:id="26544"/>
              <w:bookmarkEnd w:id="26545"/>
              <w:bookmarkEnd w:id="26546"/>
              <w:bookmarkEnd w:id="26547"/>
              <w:bookmarkEnd w:id="26548"/>
              <w:bookmarkEnd w:id="26549"/>
              <w:bookmarkEnd w:id="26550"/>
              <w:bookmarkEnd w:id="26551"/>
              <w:bookmarkEnd w:id="26552"/>
              <w:bookmarkEnd w:id="26553"/>
              <w:bookmarkEnd w:id="26554"/>
              <w:bookmarkEnd w:id="26555"/>
              <w:bookmarkEnd w:id="26556"/>
              <w:bookmarkEnd w:id="26557"/>
              <w:bookmarkEnd w:id="26558"/>
              <w:bookmarkEnd w:id="26559"/>
              <w:bookmarkEnd w:id="26560"/>
              <w:bookmarkEnd w:id="26561"/>
              <w:bookmarkEnd w:id="26562"/>
              <w:bookmarkEnd w:id="26563"/>
            </w:del>
          </w:p>
        </w:tc>
        <w:tc>
          <w:tcPr>
            <w:tcW w:w="900" w:type="dxa"/>
            <w:tcBorders>
              <w:top w:val="single" w:sz="4" w:space="0" w:color="auto"/>
              <w:left w:val="single" w:sz="4" w:space="0" w:color="auto"/>
              <w:bottom w:val="single" w:sz="4" w:space="0" w:color="auto"/>
              <w:right w:val="single" w:sz="4" w:space="0" w:color="auto"/>
            </w:tcBorders>
          </w:tcPr>
          <w:p w14:paraId="1F3FB8E6" w14:textId="03A2B2F8" w:rsidR="005F4718" w:rsidRPr="00C106B9" w:rsidDel="00851FE0" w:rsidRDefault="005F4718" w:rsidP="009C3129">
            <w:pPr>
              <w:ind w:left="-2" w:firstLine="0"/>
              <w:rPr>
                <w:del w:id="26564" w:author="Ramasubramani, Hariharan" w:date="2015-07-17T16:08:00Z"/>
                <w:rFonts w:cstheme="minorHAnsi"/>
                <w:color w:val="000000" w:themeColor="text1"/>
              </w:rPr>
            </w:pPr>
            <w:del w:id="26565" w:author="Ramasubramani, Hariharan" w:date="2015-07-17T16:08:00Z">
              <w:r w:rsidRPr="00C106B9" w:rsidDel="00851FE0">
                <w:rPr>
                  <w:rFonts w:cstheme="minorHAnsi"/>
                  <w:color w:val="000000" w:themeColor="text1"/>
                </w:rPr>
                <w:delText>-</w:delText>
              </w:r>
              <w:bookmarkStart w:id="26566" w:name="_Toc425234856"/>
              <w:bookmarkStart w:id="26567" w:name="_Toc425238408"/>
              <w:bookmarkStart w:id="26568" w:name="_Toc425239654"/>
              <w:bookmarkStart w:id="26569" w:name="_Toc425240901"/>
              <w:bookmarkStart w:id="26570" w:name="_Toc425242147"/>
              <w:bookmarkStart w:id="26571" w:name="_Toc425243393"/>
              <w:bookmarkStart w:id="26572" w:name="_Toc425244640"/>
              <w:bookmarkStart w:id="26573" w:name="_Toc425245887"/>
              <w:bookmarkStart w:id="26574" w:name="_Toc425247134"/>
              <w:bookmarkStart w:id="26575" w:name="_Toc425248380"/>
              <w:bookmarkStart w:id="26576" w:name="_Toc425249627"/>
              <w:bookmarkStart w:id="26577" w:name="_Toc425250874"/>
              <w:bookmarkStart w:id="26578" w:name="_Toc425252121"/>
              <w:bookmarkStart w:id="26579" w:name="_Toc425252791"/>
              <w:bookmarkStart w:id="26580" w:name="_Toc425253462"/>
              <w:bookmarkStart w:id="26581" w:name="_Toc425256853"/>
              <w:bookmarkStart w:id="26582" w:name="_Toc425276554"/>
              <w:bookmarkStart w:id="26583" w:name="_Toc425342652"/>
              <w:bookmarkStart w:id="26584" w:name="_Toc425349858"/>
              <w:bookmarkStart w:id="26585" w:name="_Toc425353007"/>
              <w:bookmarkStart w:id="26586" w:name="_Toc425353692"/>
              <w:bookmarkStart w:id="26587" w:name="_Toc425787685"/>
              <w:bookmarkStart w:id="26588" w:name="_Toc425788371"/>
              <w:bookmarkStart w:id="26589" w:name="_Toc425789058"/>
              <w:bookmarkStart w:id="26590" w:name="_Toc425789745"/>
              <w:bookmarkStart w:id="26591" w:name="_Toc425790432"/>
              <w:bookmarkStart w:id="26592" w:name="_Toc425794172"/>
              <w:bookmarkStart w:id="26593" w:name="_Toc426385107"/>
              <w:bookmarkStart w:id="26594" w:name="_Toc426386511"/>
              <w:bookmarkStart w:id="26595" w:name="_Toc426387914"/>
              <w:bookmarkStart w:id="26596" w:name="_Toc426389318"/>
              <w:bookmarkStart w:id="26597" w:name="_Toc426390722"/>
              <w:bookmarkStart w:id="26598" w:name="_Toc426392126"/>
              <w:bookmarkStart w:id="26599" w:name="_Toc426393529"/>
              <w:bookmarkStart w:id="26600" w:name="_Toc427825114"/>
              <w:bookmarkStart w:id="26601" w:name="_Toc427852927"/>
              <w:bookmarkStart w:id="26602" w:name="_Toc427855167"/>
              <w:bookmarkStart w:id="26603" w:name="_Toc427857368"/>
              <w:bookmarkEnd w:id="26566"/>
              <w:bookmarkEnd w:id="26567"/>
              <w:bookmarkEnd w:id="26568"/>
              <w:bookmarkEnd w:id="26569"/>
              <w:bookmarkEnd w:id="26570"/>
              <w:bookmarkEnd w:id="26571"/>
              <w:bookmarkEnd w:id="26572"/>
              <w:bookmarkEnd w:id="26573"/>
              <w:bookmarkEnd w:id="26574"/>
              <w:bookmarkEnd w:id="26575"/>
              <w:bookmarkEnd w:id="26576"/>
              <w:bookmarkEnd w:id="26577"/>
              <w:bookmarkEnd w:id="26578"/>
              <w:bookmarkEnd w:id="26579"/>
              <w:bookmarkEnd w:id="26580"/>
              <w:bookmarkEnd w:id="26581"/>
              <w:bookmarkEnd w:id="26582"/>
              <w:bookmarkEnd w:id="26583"/>
              <w:bookmarkEnd w:id="26584"/>
              <w:bookmarkEnd w:id="26585"/>
              <w:bookmarkEnd w:id="26586"/>
              <w:bookmarkEnd w:id="26587"/>
              <w:bookmarkEnd w:id="26588"/>
              <w:bookmarkEnd w:id="26589"/>
              <w:bookmarkEnd w:id="26590"/>
              <w:bookmarkEnd w:id="26591"/>
              <w:bookmarkEnd w:id="26592"/>
              <w:bookmarkEnd w:id="26593"/>
              <w:bookmarkEnd w:id="26594"/>
              <w:bookmarkEnd w:id="26595"/>
              <w:bookmarkEnd w:id="26596"/>
              <w:bookmarkEnd w:id="26597"/>
              <w:bookmarkEnd w:id="26598"/>
              <w:bookmarkEnd w:id="26599"/>
              <w:bookmarkEnd w:id="26600"/>
              <w:bookmarkEnd w:id="26601"/>
              <w:bookmarkEnd w:id="26602"/>
              <w:bookmarkEnd w:id="26603"/>
            </w:del>
          </w:p>
        </w:tc>
        <w:tc>
          <w:tcPr>
            <w:tcW w:w="939" w:type="dxa"/>
            <w:tcBorders>
              <w:top w:val="single" w:sz="4" w:space="0" w:color="auto"/>
              <w:left w:val="single" w:sz="4" w:space="0" w:color="auto"/>
              <w:bottom w:val="single" w:sz="4" w:space="0" w:color="auto"/>
              <w:right w:val="single" w:sz="4" w:space="0" w:color="auto"/>
            </w:tcBorders>
          </w:tcPr>
          <w:p w14:paraId="6AA51F0D" w14:textId="13B88F5D" w:rsidR="005F4718" w:rsidRPr="00C106B9" w:rsidDel="00851FE0" w:rsidRDefault="005F4718" w:rsidP="009C3129">
            <w:pPr>
              <w:ind w:left="-57" w:firstLine="0"/>
              <w:jc w:val="center"/>
              <w:rPr>
                <w:del w:id="26604" w:author="Ramasubramani, Hariharan" w:date="2015-07-17T16:08:00Z"/>
                <w:rFonts w:cstheme="minorHAnsi"/>
                <w:color w:val="000000" w:themeColor="text1"/>
              </w:rPr>
            </w:pPr>
            <w:del w:id="26605" w:author="Ramasubramani, Hariharan" w:date="2015-07-17T16:08:00Z">
              <w:r w:rsidRPr="00C106B9" w:rsidDel="00851FE0">
                <w:rPr>
                  <w:rFonts w:cstheme="minorHAnsi"/>
                  <w:color w:val="000000" w:themeColor="text1"/>
                </w:rPr>
                <w:delText>M</w:delText>
              </w:r>
              <w:bookmarkStart w:id="26606" w:name="_Toc425234857"/>
              <w:bookmarkStart w:id="26607" w:name="_Toc425238409"/>
              <w:bookmarkStart w:id="26608" w:name="_Toc425239655"/>
              <w:bookmarkStart w:id="26609" w:name="_Toc425240902"/>
              <w:bookmarkStart w:id="26610" w:name="_Toc425242148"/>
              <w:bookmarkStart w:id="26611" w:name="_Toc425243394"/>
              <w:bookmarkStart w:id="26612" w:name="_Toc425244641"/>
              <w:bookmarkStart w:id="26613" w:name="_Toc425245888"/>
              <w:bookmarkStart w:id="26614" w:name="_Toc425247135"/>
              <w:bookmarkStart w:id="26615" w:name="_Toc425248381"/>
              <w:bookmarkStart w:id="26616" w:name="_Toc425249628"/>
              <w:bookmarkStart w:id="26617" w:name="_Toc425250875"/>
              <w:bookmarkStart w:id="26618" w:name="_Toc425252122"/>
              <w:bookmarkStart w:id="26619" w:name="_Toc425252792"/>
              <w:bookmarkStart w:id="26620" w:name="_Toc425253463"/>
              <w:bookmarkStart w:id="26621" w:name="_Toc425256854"/>
              <w:bookmarkStart w:id="26622" w:name="_Toc425276555"/>
              <w:bookmarkStart w:id="26623" w:name="_Toc425342653"/>
              <w:bookmarkStart w:id="26624" w:name="_Toc425349859"/>
              <w:bookmarkStart w:id="26625" w:name="_Toc425353008"/>
              <w:bookmarkStart w:id="26626" w:name="_Toc425353693"/>
              <w:bookmarkStart w:id="26627" w:name="_Toc425787686"/>
              <w:bookmarkStart w:id="26628" w:name="_Toc425788372"/>
              <w:bookmarkStart w:id="26629" w:name="_Toc425789059"/>
              <w:bookmarkStart w:id="26630" w:name="_Toc425789746"/>
              <w:bookmarkStart w:id="26631" w:name="_Toc425790433"/>
              <w:bookmarkStart w:id="26632" w:name="_Toc425794173"/>
              <w:bookmarkStart w:id="26633" w:name="_Toc426385108"/>
              <w:bookmarkStart w:id="26634" w:name="_Toc426386512"/>
              <w:bookmarkStart w:id="26635" w:name="_Toc426387915"/>
              <w:bookmarkStart w:id="26636" w:name="_Toc426389319"/>
              <w:bookmarkStart w:id="26637" w:name="_Toc426390723"/>
              <w:bookmarkStart w:id="26638" w:name="_Toc426392127"/>
              <w:bookmarkStart w:id="26639" w:name="_Toc426393530"/>
              <w:bookmarkStart w:id="26640" w:name="_Toc427825115"/>
              <w:bookmarkStart w:id="26641" w:name="_Toc427852928"/>
              <w:bookmarkStart w:id="26642" w:name="_Toc427855168"/>
              <w:bookmarkStart w:id="26643" w:name="_Toc427857369"/>
              <w:bookmarkEnd w:id="26606"/>
              <w:bookmarkEnd w:id="26607"/>
              <w:bookmarkEnd w:id="26608"/>
              <w:bookmarkEnd w:id="26609"/>
              <w:bookmarkEnd w:id="26610"/>
              <w:bookmarkEnd w:id="26611"/>
              <w:bookmarkEnd w:id="26612"/>
              <w:bookmarkEnd w:id="26613"/>
              <w:bookmarkEnd w:id="26614"/>
              <w:bookmarkEnd w:id="26615"/>
              <w:bookmarkEnd w:id="26616"/>
              <w:bookmarkEnd w:id="26617"/>
              <w:bookmarkEnd w:id="26618"/>
              <w:bookmarkEnd w:id="26619"/>
              <w:bookmarkEnd w:id="26620"/>
              <w:bookmarkEnd w:id="26621"/>
              <w:bookmarkEnd w:id="26622"/>
              <w:bookmarkEnd w:id="26623"/>
              <w:bookmarkEnd w:id="26624"/>
              <w:bookmarkEnd w:id="26625"/>
              <w:bookmarkEnd w:id="26626"/>
              <w:bookmarkEnd w:id="26627"/>
              <w:bookmarkEnd w:id="26628"/>
              <w:bookmarkEnd w:id="26629"/>
              <w:bookmarkEnd w:id="26630"/>
              <w:bookmarkEnd w:id="26631"/>
              <w:bookmarkEnd w:id="26632"/>
              <w:bookmarkEnd w:id="26633"/>
              <w:bookmarkEnd w:id="26634"/>
              <w:bookmarkEnd w:id="26635"/>
              <w:bookmarkEnd w:id="26636"/>
              <w:bookmarkEnd w:id="26637"/>
              <w:bookmarkEnd w:id="26638"/>
              <w:bookmarkEnd w:id="26639"/>
              <w:bookmarkEnd w:id="26640"/>
              <w:bookmarkEnd w:id="26641"/>
              <w:bookmarkEnd w:id="26642"/>
              <w:bookmarkEnd w:id="26643"/>
            </w:del>
          </w:p>
        </w:tc>
        <w:tc>
          <w:tcPr>
            <w:tcW w:w="771" w:type="dxa"/>
            <w:tcBorders>
              <w:top w:val="single" w:sz="4" w:space="0" w:color="auto"/>
              <w:left w:val="single" w:sz="4" w:space="0" w:color="auto"/>
              <w:bottom w:val="single" w:sz="4" w:space="0" w:color="auto"/>
              <w:right w:val="single" w:sz="4" w:space="0" w:color="auto"/>
            </w:tcBorders>
          </w:tcPr>
          <w:p w14:paraId="5BA52B35" w14:textId="2A60B043" w:rsidR="005F4718" w:rsidRPr="00C106B9" w:rsidDel="00851FE0" w:rsidRDefault="005F4718" w:rsidP="009C3129">
            <w:pPr>
              <w:ind w:left="-57" w:firstLine="0"/>
              <w:jc w:val="center"/>
              <w:rPr>
                <w:del w:id="26644" w:author="Ramasubramani, Hariharan" w:date="2015-07-17T16:08:00Z"/>
                <w:rFonts w:cstheme="minorHAnsi"/>
                <w:color w:val="000000" w:themeColor="text1"/>
              </w:rPr>
            </w:pPr>
            <w:del w:id="26645" w:author="Ramasubramani, Hariharan" w:date="2015-07-17T16:08:00Z">
              <w:r w:rsidRPr="00C106B9" w:rsidDel="00851FE0">
                <w:rPr>
                  <w:rFonts w:cstheme="minorHAnsi"/>
                  <w:color w:val="000000" w:themeColor="text1"/>
                </w:rPr>
                <w:delText>E</w:delText>
              </w:r>
              <w:bookmarkStart w:id="26646" w:name="_Toc425234858"/>
              <w:bookmarkStart w:id="26647" w:name="_Toc425238410"/>
              <w:bookmarkStart w:id="26648" w:name="_Toc425239656"/>
              <w:bookmarkStart w:id="26649" w:name="_Toc425240903"/>
              <w:bookmarkStart w:id="26650" w:name="_Toc425242149"/>
              <w:bookmarkStart w:id="26651" w:name="_Toc425243395"/>
              <w:bookmarkStart w:id="26652" w:name="_Toc425244642"/>
              <w:bookmarkStart w:id="26653" w:name="_Toc425245889"/>
              <w:bookmarkStart w:id="26654" w:name="_Toc425247136"/>
              <w:bookmarkStart w:id="26655" w:name="_Toc425248382"/>
              <w:bookmarkStart w:id="26656" w:name="_Toc425249629"/>
              <w:bookmarkStart w:id="26657" w:name="_Toc425250876"/>
              <w:bookmarkStart w:id="26658" w:name="_Toc425252123"/>
              <w:bookmarkStart w:id="26659" w:name="_Toc425252793"/>
              <w:bookmarkStart w:id="26660" w:name="_Toc425253464"/>
              <w:bookmarkStart w:id="26661" w:name="_Toc425256855"/>
              <w:bookmarkStart w:id="26662" w:name="_Toc425276556"/>
              <w:bookmarkStart w:id="26663" w:name="_Toc425342654"/>
              <w:bookmarkStart w:id="26664" w:name="_Toc425349860"/>
              <w:bookmarkStart w:id="26665" w:name="_Toc425353009"/>
              <w:bookmarkStart w:id="26666" w:name="_Toc425353694"/>
              <w:bookmarkStart w:id="26667" w:name="_Toc425787687"/>
              <w:bookmarkStart w:id="26668" w:name="_Toc425788373"/>
              <w:bookmarkStart w:id="26669" w:name="_Toc425789060"/>
              <w:bookmarkStart w:id="26670" w:name="_Toc425789747"/>
              <w:bookmarkStart w:id="26671" w:name="_Toc425790434"/>
              <w:bookmarkStart w:id="26672" w:name="_Toc425794174"/>
              <w:bookmarkStart w:id="26673" w:name="_Toc426385109"/>
              <w:bookmarkStart w:id="26674" w:name="_Toc426386513"/>
              <w:bookmarkStart w:id="26675" w:name="_Toc426387916"/>
              <w:bookmarkStart w:id="26676" w:name="_Toc426389320"/>
              <w:bookmarkStart w:id="26677" w:name="_Toc426390724"/>
              <w:bookmarkStart w:id="26678" w:name="_Toc426392128"/>
              <w:bookmarkStart w:id="26679" w:name="_Toc426393531"/>
              <w:bookmarkStart w:id="26680" w:name="_Toc427825116"/>
              <w:bookmarkStart w:id="26681" w:name="_Toc427852929"/>
              <w:bookmarkStart w:id="26682" w:name="_Toc427855169"/>
              <w:bookmarkStart w:id="26683" w:name="_Toc427857370"/>
              <w:bookmarkEnd w:id="26646"/>
              <w:bookmarkEnd w:id="26647"/>
              <w:bookmarkEnd w:id="26648"/>
              <w:bookmarkEnd w:id="26649"/>
              <w:bookmarkEnd w:id="26650"/>
              <w:bookmarkEnd w:id="26651"/>
              <w:bookmarkEnd w:id="26652"/>
              <w:bookmarkEnd w:id="26653"/>
              <w:bookmarkEnd w:id="26654"/>
              <w:bookmarkEnd w:id="26655"/>
              <w:bookmarkEnd w:id="26656"/>
              <w:bookmarkEnd w:id="26657"/>
              <w:bookmarkEnd w:id="26658"/>
              <w:bookmarkEnd w:id="26659"/>
              <w:bookmarkEnd w:id="26660"/>
              <w:bookmarkEnd w:id="26661"/>
              <w:bookmarkEnd w:id="26662"/>
              <w:bookmarkEnd w:id="26663"/>
              <w:bookmarkEnd w:id="26664"/>
              <w:bookmarkEnd w:id="26665"/>
              <w:bookmarkEnd w:id="26666"/>
              <w:bookmarkEnd w:id="26667"/>
              <w:bookmarkEnd w:id="26668"/>
              <w:bookmarkEnd w:id="26669"/>
              <w:bookmarkEnd w:id="26670"/>
              <w:bookmarkEnd w:id="26671"/>
              <w:bookmarkEnd w:id="26672"/>
              <w:bookmarkEnd w:id="26673"/>
              <w:bookmarkEnd w:id="26674"/>
              <w:bookmarkEnd w:id="26675"/>
              <w:bookmarkEnd w:id="26676"/>
              <w:bookmarkEnd w:id="26677"/>
              <w:bookmarkEnd w:id="26678"/>
              <w:bookmarkEnd w:id="26679"/>
              <w:bookmarkEnd w:id="26680"/>
              <w:bookmarkEnd w:id="26681"/>
              <w:bookmarkEnd w:id="26682"/>
              <w:bookmarkEnd w:id="26683"/>
            </w:del>
          </w:p>
        </w:tc>
        <w:tc>
          <w:tcPr>
            <w:tcW w:w="1352" w:type="dxa"/>
            <w:tcBorders>
              <w:top w:val="single" w:sz="4" w:space="0" w:color="auto"/>
              <w:left w:val="single" w:sz="4" w:space="0" w:color="auto"/>
              <w:bottom w:val="single" w:sz="4" w:space="0" w:color="auto"/>
              <w:right w:val="single" w:sz="4" w:space="0" w:color="auto"/>
            </w:tcBorders>
          </w:tcPr>
          <w:p w14:paraId="6A778943" w14:textId="5A56CD22" w:rsidR="005F4718" w:rsidRPr="00C106B9" w:rsidDel="00851FE0" w:rsidRDefault="005F4718" w:rsidP="009C3129">
            <w:pPr>
              <w:ind w:left="-57" w:firstLine="0"/>
              <w:jc w:val="center"/>
              <w:rPr>
                <w:del w:id="26684" w:author="Ramasubramani, Hariharan" w:date="2015-07-17T16:08:00Z"/>
                <w:rFonts w:cstheme="minorHAnsi"/>
                <w:color w:val="000000" w:themeColor="text1"/>
              </w:rPr>
            </w:pPr>
            <w:del w:id="26685" w:author="Ramasubramani, Hariharan" w:date="2015-07-17T16:08:00Z">
              <w:r w:rsidRPr="00C106B9" w:rsidDel="00851FE0">
                <w:rPr>
                  <w:rFonts w:cstheme="minorHAnsi"/>
                  <w:color w:val="000000" w:themeColor="text1"/>
                </w:rPr>
                <w:delText>Single</w:delText>
              </w:r>
              <w:r w:rsidDel="00851FE0">
                <w:rPr>
                  <w:rFonts w:cstheme="minorHAnsi"/>
                  <w:color w:val="000000" w:themeColor="text1"/>
                </w:rPr>
                <w:delText>-</w:delText>
              </w:r>
              <w:r w:rsidRPr="00C106B9" w:rsidDel="00851FE0">
                <w:rPr>
                  <w:rFonts w:cstheme="minorHAnsi"/>
                  <w:color w:val="000000" w:themeColor="text1"/>
                </w:rPr>
                <w:delText>select</w:delText>
              </w:r>
              <w:bookmarkStart w:id="26686" w:name="_Toc425234859"/>
              <w:bookmarkStart w:id="26687" w:name="_Toc425238411"/>
              <w:bookmarkStart w:id="26688" w:name="_Toc425239657"/>
              <w:bookmarkStart w:id="26689" w:name="_Toc425240904"/>
              <w:bookmarkStart w:id="26690" w:name="_Toc425242150"/>
              <w:bookmarkStart w:id="26691" w:name="_Toc425243396"/>
              <w:bookmarkStart w:id="26692" w:name="_Toc425244643"/>
              <w:bookmarkStart w:id="26693" w:name="_Toc425245890"/>
              <w:bookmarkStart w:id="26694" w:name="_Toc425247137"/>
              <w:bookmarkStart w:id="26695" w:name="_Toc425248383"/>
              <w:bookmarkStart w:id="26696" w:name="_Toc425249630"/>
              <w:bookmarkStart w:id="26697" w:name="_Toc425250877"/>
              <w:bookmarkStart w:id="26698" w:name="_Toc425252124"/>
              <w:bookmarkStart w:id="26699" w:name="_Toc425252794"/>
              <w:bookmarkStart w:id="26700" w:name="_Toc425253465"/>
              <w:bookmarkStart w:id="26701" w:name="_Toc425256856"/>
              <w:bookmarkStart w:id="26702" w:name="_Toc425276557"/>
              <w:bookmarkStart w:id="26703" w:name="_Toc425342655"/>
              <w:bookmarkStart w:id="26704" w:name="_Toc425349861"/>
              <w:bookmarkStart w:id="26705" w:name="_Toc425353010"/>
              <w:bookmarkStart w:id="26706" w:name="_Toc425353695"/>
              <w:bookmarkStart w:id="26707" w:name="_Toc425787688"/>
              <w:bookmarkStart w:id="26708" w:name="_Toc425788374"/>
              <w:bookmarkStart w:id="26709" w:name="_Toc425789061"/>
              <w:bookmarkStart w:id="26710" w:name="_Toc425789748"/>
              <w:bookmarkStart w:id="26711" w:name="_Toc425790435"/>
              <w:bookmarkStart w:id="26712" w:name="_Toc425794175"/>
              <w:bookmarkStart w:id="26713" w:name="_Toc426385110"/>
              <w:bookmarkStart w:id="26714" w:name="_Toc426386514"/>
              <w:bookmarkStart w:id="26715" w:name="_Toc426387917"/>
              <w:bookmarkStart w:id="26716" w:name="_Toc426389321"/>
              <w:bookmarkStart w:id="26717" w:name="_Toc426390725"/>
              <w:bookmarkStart w:id="26718" w:name="_Toc426392129"/>
              <w:bookmarkStart w:id="26719" w:name="_Toc426393532"/>
              <w:bookmarkStart w:id="26720" w:name="_Toc427825117"/>
              <w:bookmarkStart w:id="26721" w:name="_Toc427852930"/>
              <w:bookmarkStart w:id="26722" w:name="_Toc427855170"/>
              <w:bookmarkStart w:id="26723" w:name="_Toc427857371"/>
              <w:bookmarkEnd w:id="26686"/>
              <w:bookmarkEnd w:id="26687"/>
              <w:bookmarkEnd w:id="26688"/>
              <w:bookmarkEnd w:id="26689"/>
              <w:bookmarkEnd w:id="26690"/>
              <w:bookmarkEnd w:id="26691"/>
              <w:bookmarkEnd w:id="26692"/>
              <w:bookmarkEnd w:id="26693"/>
              <w:bookmarkEnd w:id="26694"/>
              <w:bookmarkEnd w:id="26695"/>
              <w:bookmarkEnd w:id="26696"/>
              <w:bookmarkEnd w:id="26697"/>
              <w:bookmarkEnd w:id="26698"/>
              <w:bookmarkEnd w:id="26699"/>
              <w:bookmarkEnd w:id="26700"/>
              <w:bookmarkEnd w:id="26701"/>
              <w:bookmarkEnd w:id="26702"/>
              <w:bookmarkEnd w:id="26703"/>
              <w:bookmarkEnd w:id="26704"/>
              <w:bookmarkEnd w:id="26705"/>
              <w:bookmarkEnd w:id="26706"/>
              <w:bookmarkEnd w:id="26707"/>
              <w:bookmarkEnd w:id="26708"/>
              <w:bookmarkEnd w:id="26709"/>
              <w:bookmarkEnd w:id="26710"/>
              <w:bookmarkEnd w:id="26711"/>
              <w:bookmarkEnd w:id="26712"/>
              <w:bookmarkEnd w:id="26713"/>
              <w:bookmarkEnd w:id="26714"/>
              <w:bookmarkEnd w:id="26715"/>
              <w:bookmarkEnd w:id="26716"/>
              <w:bookmarkEnd w:id="26717"/>
              <w:bookmarkEnd w:id="26718"/>
              <w:bookmarkEnd w:id="26719"/>
              <w:bookmarkEnd w:id="26720"/>
              <w:bookmarkEnd w:id="26721"/>
              <w:bookmarkEnd w:id="26722"/>
              <w:bookmarkEnd w:id="26723"/>
            </w:del>
          </w:p>
        </w:tc>
        <w:tc>
          <w:tcPr>
            <w:tcW w:w="712" w:type="dxa"/>
            <w:tcBorders>
              <w:top w:val="single" w:sz="4" w:space="0" w:color="auto"/>
              <w:left w:val="single" w:sz="4" w:space="0" w:color="auto"/>
              <w:bottom w:val="single" w:sz="4" w:space="0" w:color="auto"/>
              <w:right w:val="single" w:sz="4" w:space="0" w:color="auto"/>
            </w:tcBorders>
          </w:tcPr>
          <w:p w14:paraId="06D9B698" w14:textId="4F08868A" w:rsidR="005F4718" w:rsidRPr="00C106B9" w:rsidDel="00851FE0" w:rsidRDefault="005F4718" w:rsidP="009C3129">
            <w:pPr>
              <w:ind w:left="-57" w:firstLine="0"/>
              <w:jc w:val="center"/>
              <w:rPr>
                <w:del w:id="26724" w:author="Ramasubramani, Hariharan" w:date="2015-07-17T16:08:00Z"/>
                <w:rFonts w:cstheme="minorHAnsi"/>
                <w:color w:val="000000" w:themeColor="text1"/>
              </w:rPr>
            </w:pPr>
            <w:del w:id="26725" w:author="Ramasubramani, Hariharan" w:date="2015-07-17T16:08:00Z">
              <w:r w:rsidRPr="00C106B9" w:rsidDel="00851FE0">
                <w:rPr>
                  <w:rFonts w:cstheme="minorHAnsi"/>
                  <w:color w:val="000000" w:themeColor="text1"/>
                </w:rPr>
                <w:delText>-</w:delText>
              </w:r>
              <w:bookmarkStart w:id="26726" w:name="_Toc425234860"/>
              <w:bookmarkStart w:id="26727" w:name="_Toc425238412"/>
              <w:bookmarkStart w:id="26728" w:name="_Toc425239658"/>
              <w:bookmarkStart w:id="26729" w:name="_Toc425240905"/>
              <w:bookmarkStart w:id="26730" w:name="_Toc425242151"/>
              <w:bookmarkStart w:id="26731" w:name="_Toc425243397"/>
              <w:bookmarkStart w:id="26732" w:name="_Toc425244644"/>
              <w:bookmarkStart w:id="26733" w:name="_Toc425245891"/>
              <w:bookmarkStart w:id="26734" w:name="_Toc425247138"/>
              <w:bookmarkStart w:id="26735" w:name="_Toc425248384"/>
              <w:bookmarkStart w:id="26736" w:name="_Toc425249631"/>
              <w:bookmarkStart w:id="26737" w:name="_Toc425250878"/>
              <w:bookmarkStart w:id="26738" w:name="_Toc425252125"/>
              <w:bookmarkStart w:id="26739" w:name="_Toc425252795"/>
              <w:bookmarkStart w:id="26740" w:name="_Toc425253466"/>
              <w:bookmarkStart w:id="26741" w:name="_Toc425256857"/>
              <w:bookmarkStart w:id="26742" w:name="_Toc425276558"/>
              <w:bookmarkStart w:id="26743" w:name="_Toc425342656"/>
              <w:bookmarkStart w:id="26744" w:name="_Toc425349862"/>
              <w:bookmarkStart w:id="26745" w:name="_Toc425353011"/>
              <w:bookmarkStart w:id="26746" w:name="_Toc425353696"/>
              <w:bookmarkStart w:id="26747" w:name="_Toc425787689"/>
              <w:bookmarkStart w:id="26748" w:name="_Toc425788375"/>
              <w:bookmarkStart w:id="26749" w:name="_Toc425789062"/>
              <w:bookmarkStart w:id="26750" w:name="_Toc425789749"/>
              <w:bookmarkStart w:id="26751" w:name="_Toc425790436"/>
              <w:bookmarkStart w:id="26752" w:name="_Toc425794176"/>
              <w:bookmarkStart w:id="26753" w:name="_Toc426385111"/>
              <w:bookmarkStart w:id="26754" w:name="_Toc426386515"/>
              <w:bookmarkStart w:id="26755" w:name="_Toc426387918"/>
              <w:bookmarkStart w:id="26756" w:name="_Toc426389322"/>
              <w:bookmarkStart w:id="26757" w:name="_Toc426390726"/>
              <w:bookmarkStart w:id="26758" w:name="_Toc426392130"/>
              <w:bookmarkStart w:id="26759" w:name="_Toc426393533"/>
              <w:bookmarkStart w:id="26760" w:name="_Toc427825118"/>
              <w:bookmarkStart w:id="26761" w:name="_Toc427852931"/>
              <w:bookmarkStart w:id="26762" w:name="_Toc427855171"/>
              <w:bookmarkStart w:id="26763" w:name="_Toc427857372"/>
              <w:bookmarkEnd w:id="26726"/>
              <w:bookmarkEnd w:id="26727"/>
              <w:bookmarkEnd w:id="26728"/>
              <w:bookmarkEnd w:id="26729"/>
              <w:bookmarkEnd w:id="26730"/>
              <w:bookmarkEnd w:id="26731"/>
              <w:bookmarkEnd w:id="26732"/>
              <w:bookmarkEnd w:id="26733"/>
              <w:bookmarkEnd w:id="26734"/>
              <w:bookmarkEnd w:id="26735"/>
              <w:bookmarkEnd w:id="26736"/>
              <w:bookmarkEnd w:id="26737"/>
              <w:bookmarkEnd w:id="26738"/>
              <w:bookmarkEnd w:id="26739"/>
              <w:bookmarkEnd w:id="26740"/>
              <w:bookmarkEnd w:id="26741"/>
              <w:bookmarkEnd w:id="26742"/>
              <w:bookmarkEnd w:id="26743"/>
              <w:bookmarkEnd w:id="26744"/>
              <w:bookmarkEnd w:id="26745"/>
              <w:bookmarkEnd w:id="26746"/>
              <w:bookmarkEnd w:id="26747"/>
              <w:bookmarkEnd w:id="26748"/>
              <w:bookmarkEnd w:id="26749"/>
              <w:bookmarkEnd w:id="26750"/>
              <w:bookmarkEnd w:id="26751"/>
              <w:bookmarkEnd w:id="26752"/>
              <w:bookmarkEnd w:id="26753"/>
              <w:bookmarkEnd w:id="26754"/>
              <w:bookmarkEnd w:id="26755"/>
              <w:bookmarkEnd w:id="26756"/>
              <w:bookmarkEnd w:id="26757"/>
              <w:bookmarkEnd w:id="26758"/>
              <w:bookmarkEnd w:id="26759"/>
              <w:bookmarkEnd w:id="26760"/>
              <w:bookmarkEnd w:id="26761"/>
              <w:bookmarkEnd w:id="26762"/>
              <w:bookmarkEnd w:id="26763"/>
            </w:del>
          </w:p>
        </w:tc>
        <w:tc>
          <w:tcPr>
            <w:tcW w:w="2050" w:type="dxa"/>
            <w:tcBorders>
              <w:top w:val="single" w:sz="4" w:space="0" w:color="auto"/>
              <w:left w:val="single" w:sz="4" w:space="0" w:color="auto"/>
              <w:bottom w:val="single" w:sz="4" w:space="0" w:color="auto"/>
              <w:right w:val="single" w:sz="4" w:space="0" w:color="auto"/>
            </w:tcBorders>
          </w:tcPr>
          <w:p w14:paraId="693EA43B" w14:textId="151E3946" w:rsidR="005F4718" w:rsidRPr="00C106B9" w:rsidDel="00851FE0" w:rsidRDefault="005F4718" w:rsidP="009C3129">
            <w:pPr>
              <w:ind w:firstLine="0"/>
              <w:rPr>
                <w:del w:id="26764" w:author="Ramasubramani, Hariharan" w:date="2015-07-17T16:08:00Z"/>
                <w:rFonts w:cstheme="minorHAnsi"/>
                <w:color w:val="000000" w:themeColor="text1"/>
              </w:rPr>
            </w:pPr>
            <w:del w:id="26765" w:author="Ramasubramani, Hariharan" w:date="2015-07-17T16:08:00Z">
              <w:r w:rsidRPr="00C106B9" w:rsidDel="00851FE0">
                <w:rPr>
                  <w:rFonts w:cstheme="minorHAnsi"/>
                  <w:color w:val="000000" w:themeColor="text1"/>
                </w:rPr>
                <w:delText xml:space="preserve">See: </w:delText>
              </w:r>
              <w:r w:rsidDel="00851FE0">
                <w:rPr>
                  <w:rFonts w:cstheme="minorHAnsi"/>
                  <w:color w:val="000000" w:themeColor="text1"/>
                </w:rPr>
                <w:delText>Unique Forms Spreadsheet</w:delText>
              </w:r>
              <w:bookmarkStart w:id="26766" w:name="_Toc425234861"/>
              <w:bookmarkStart w:id="26767" w:name="_Toc425238413"/>
              <w:bookmarkStart w:id="26768" w:name="_Toc425239659"/>
              <w:bookmarkStart w:id="26769" w:name="_Toc425240906"/>
              <w:bookmarkStart w:id="26770" w:name="_Toc425242152"/>
              <w:bookmarkStart w:id="26771" w:name="_Toc425243398"/>
              <w:bookmarkStart w:id="26772" w:name="_Toc425244645"/>
              <w:bookmarkStart w:id="26773" w:name="_Toc425245892"/>
              <w:bookmarkStart w:id="26774" w:name="_Toc425247139"/>
              <w:bookmarkStart w:id="26775" w:name="_Toc425248385"/>
              <w:bookmarkStart w:id="26776" w:name="_Toc425249632"/>
              <w:bookmarkStart w:id="26777" w:name="_Toc425250879"/>
              <w:bookmarkStart w:id="26778" w:name="_Toc425252126"/>
              <w:bookmarkStart w:id="26779" w:name="_Toc425252796"/>
              <w:bookmarkStart w:id="26780" w:name="_Toc425253467"/>
              <w:bookmarkStart w:id="26781" w:name="_Toc425256858"/>
              <w:bookmarkStart w:id="26782" w:name="_Toc425276559"/>
              <w:bookmarkStart w:id="26783" w:name="_Toc425342657"/>
              <w:bookmarkStart w:id="26784" w:name="_Toc425349863"/>
              <w:bookmarkStart w:id="26785" w:name="_Toc425353012"/>
              <w:bookmarkStart w:id="26786" w:name="_Toc425353697"/>
              <w:bookmarkStart w:id="26787" w:name="_Toc425787690"/>
              <w:bookmarkStart w:id="26788" w:name="_Toc425788376"/>
              <w:bookmarkStart w:id="26789" w:name="_Toc425789063"/>
              <w:bookmarkStart w:id="26790" w:name="_Toc425789750"/>
              <w:bookmarkStart w:id="26791" w:name="_Toc425790437"/>
              <w:bookmarkStart w:id="26792" w:name="_Toc425794177"/>
              <w:bookmarkStart w:id="26793" w:name="_Toc426385112"/>
              <w:bookmarkStart w:id="26794" w:name="_Toc426386516"/>
              <w:bookmarkStart w:id="26795" w:name="_Toc426387919"/>
              <w:bookmarkStart w:id="26796" w:name="_Toc426389323"/>
              <w:bookmarkStart w:id="26797" w:name="_Toc426390727"/>
              <w:bookmarkStart w:id="26798" w:name="_Toc426392131"/>
              <w:bookmarkStart w:id="26799" w:name="_Toc426393534"/>
              <w:bookmarkStart w:id="26800" w:name="_Toc427825119"/>
              <w:bookmarkStart w:id="26801" w:name="_Toc427852932"/>
              <w:bookmarkStart w:id="26802" w:name="_Toc427855172"/>
              <w:bookmarkStart w:id="26803" w:name="_Toc427857373"/>
              <w:bookmarkEnd w:id="26766"/>
              <w:bookmarkEnd w:id="26767"/>
              <w:bookmarkEnd w:id="26768"/>
              <w:bookmarkEnd w:id="26769"/>
              <w:bookmarkEnd w:id="26770"/>
              <w:bookmarkEnd w:id="26771"/>
              <w:bookmarkEnd w:id="26772"/>
              <w:bookmarkEnd w:id="26773"/>
              <w:bookmarkEnd w:id="26774"/>
              <w:bookmarkEnd w:id="26775"/>
              <w:bookmarkEnd w:id="26776"/>
              <w:bookmarkEnd w:id="26777"/>
              <w:bookmarkEnd w:id="26778"/>
              <w:bookmarkEnd w:id="26779"/>
              <w:bookmarkEnd w:id="26780"/>
              <w:bookmarkEnd w:id="26781"/>
              <w:bookmarkEnd w:id="26782"/>
              <w:bookmarkEnd w:id="26783"/>
              <w:bookmarkEnd w:id="26784"/>
              <w:bookmarkEnd w:id="26785"/>
              <w:bookmarkEnd w:id="26786"/>
              <w:bookmarkEnd w:id="26787"/>
              <w:bookmarkEnd w:id="26788"/>
              <w:bookmarkEnd w:id="26789"/>
              <w:bookmarkEnd w:id="26790"/>
              <w:bookmarkEnd w:id="26791"/>
              <w:bookmarkEnd w:id="26792"/>
              <w:bookmarkEnd w:id="26793"/>
              <w:bookmarkEnd w:id="26794"/>
              <w:bookmarkEnd w:id="26795"/>
              <w:bookmarkEnd w:id="26796"/>
              <w:bookmarkEnd w:id="26797"/>
              <w:bookmarkEnd w:id="26798"/>
              <w:bookmarkEnd w:id="26799"/>
              <w:bookmarkEnd w:id="26800"/>
              <w:bookmarkEnd w:id="26801"/>
              <w:bookmarkEnd w:id="26802"/>
              <w:bookmarkEnd w:id="26803"/>
            </w:del>
          </w:p>
        </w:tc>
        <w:tc>
          <w:tcPr>
            <w:tcW w:w="1050" w:type="dxa"/>
            <w:tcBorders>
              <w:top w:val="single" w:sz="4" w:space="0" w:color="auto"/>
              <w:left w:val="single" w:sz="4" w:space="0" w:color="auto"/>
              <w:bottom w:val="single" w:sz="4" w:space="0" w:color="auto"/>
              <w:right w:val="single" w:sz="4" w:space="0" w:color="auto"/>
            </w:tcBorders>
          </w:tcPr>
          <w:p w14:paraId="232F626C" w14:textId="4387DD70" w:rsidR="005F4718" w:rsidRPr="00C106B9" w:rsidDel="00851FE0" w:rsidRDefault="005F4718" w:rsidP="009C3129">
            <w:pPr>
              <w:ind w:left="-57" w:firstLine="0"/>
              <w:jc w:val="center"/>
              <w:rPr>
                <w:del w:id="26804" w:author="Ramasubramani, Hariharan" w:date="2015-07-17T16:08:00Z"/>
                <w:rFonts w:cstheme="minorHAnsi"/>
                <w:color w:val="000000" w:themeColor="text1"/>
              </w:rPr>
            </w:pPr>
            <w:del w:id="26805" w:author="Ramasubramani, Hariharan" w:date="2015-07-17T16:08:00Z">
              <w:r w:rsidRPr="00C106B9" w:rsidDel="00851FE0">
                <w:rPr>
                  <w:rFonts w:cstheme="minorHAnsi"/>
                  <w:color w:val="000000" w:themeColor="text1"/>
                </w:rPr>
                <w:delText>-</w:delText>
              </w:r>
              <w:bookmarkStart w:id="26806" w:name="_Toc425234862"/>
              <w:bookmarkStart w:id="26807" w:name="_Toc425238414"/>
              <w:bookmarkStart w:id="26808" w:name="_Toc425239660"/>
              <w:bookmarkStart w:id="26809" w:name="_Toc425240907"/>
              <w:bookmarkStart w:id="26810" w:name="_Toc425242153"/>
              <w:bookmarkStart w:id="26811" w:name="_Toc425243399"/>
              <w:bookmarkStart w:id="26812" w:name="_Toc425244646"/>
              <w:bookmarkStart w:id="26813" w:name="_Toc425245893"/>
              <w:bookmarkStart w:id="26814" w:name="_Toc425247140"/>
              <w:bookmarkStart w:id="26815" w:name="_Toc425248386"/>
              <w:bookmarkStart w:id="26816" w:name="_Toc425249633"/>
              <w:bookmarkStart w:id="26817" w:name="_Toc425250880"/>
              <w:bookmarkStart w:id="26818" w:name="_Toc425252127"/>
              <w:bookmarkStart w:id="26819" w:name="_Toc425252797"/>
              <w:bookmarkStart w:id="26820" w:name="_Toc425253468"/>
              <w:bookmarkStart w:id="26821" w:name="_Toc425256859"/>
              <w:bookmarkStart w:id="26822" w:name="_Toc425276560"/>
              <w:bookmarkStart w:id="26823" w:name="_Toc425342658"/>
              <w:bookmarkStart w:id="26824" w:name="_Toc425349864"/>
              <w:bookmarkStart w:id="26825" w:name="_Toc425353013"/>
              <w:bookmarkStart w:id="26826" w:name="_Toc425353698"/>
              <w:bookmarkStart w:id="26827" w:name="_Toc425787691"/>
              <w:bookmarkStart w:id="26828" w:name="_Toc425788377"/>
              <w:bookmarkStart w:id="26829" w:name="_Toc425789064"/>
              <w:bookmarkStart w:id="26830" w:name="_Toc425789751"/>
              <w:bookmarkStart w:id="26831" w:name="_Toc425790438"/>
              <w:bookmarkStart w:id="26832" w:name="_Toc425794178"/>
              <w:bookmarkStart w:id="26833" w:name="_Toc426385113"/>
              <w:bookmarkStart w:id="26834" w:name="_Toc426386517"/>
              <w:bookmarkStart w:id="26835" w:name="_Toc426387920"/>
              <w:bookmarkStart w:id="26836" w:name="_Toc426389324"/>
              <w:bookmarkStart w:id="26837" w:name="_Toc426390728"/>
              <w:bookmarkStart w:id="26838" w:name="_Toc426392132"/>
              <w:bookmarkStart w:id="26839" w:name="_Toc426393535"/>
              <w:bookmarkStart w:id="26840" w:name="_Toc427825120"/>
              <w:bookmarkStart w:id="26841" w:name="_Toc427852933"/>
              <w:bookmarkStart w:id="26842" w:name="_Toc427855173"/>
              <w:bookmarkStart w:id="26843" w:name="_Toc427857374"/>
              <w:bookmarkEnd w:id="26806"/>
              <w:bookmarkEnd w:id="26807"/>
              <w:bookmarkEnd w:id="26808"/>
              <w:bookmarkEnd w:id="26809"/>
              <w:bookmarkEnd w:id="26810"/>
              <w:bookmarkEnd w:id="26811"/>
              <w:bookmarkEnd w:id="26812"/>
              <w:bookmarkEnd w:id="26813"/>
              <w:bookmarkEnd w:id="26814"/>
              <w:bookmarkEnd w:id="26815"/>
              <w:bookmarkEnd w:id="26816"/>
              <w:bookmarkEnd w:id="26817"/>
              <w:bookmarkEnd w:id="26818"/>
              <w:bookmarkEnd w:id="26819"/>
              <w:bookmarkEnd w:id="26820"/>
              <w:bookmarkEnd w:id="26821"/>
              <w:bookmarkEnd w:id="26822"/>
              <w:bookmarkEnd w:id="26823"/>
              <w:bookmarkEnd w:id="26824"/>
              <w:bookmarkEnd w:id="26825"/>
              <w:bookmarkEnd w:id="26826"/>
              <w:bookmarkEnd w:id="26827"/>
              <w:bookmarkEnd w:id="26828"/>
              <w:bookmarkEnd w:id="26829"/>
              <w:bookmarkEnd w:id="26830"/>
              <w:bookmarkEnd w:id="26831"/>
              <w:bookmarkEnd w:id="26832"/>
              <w:bookmarkEnd w:id="26833"/>
              <w:bookmarkEnd w:id="26834"/>
              <w:bookmarkEnd w:id="26835"/>
              <w:bookmarkEnd w:id="26836"/>
              <w:bookmarkEnd w:id="26837"/>
              <w:bookmarkEnd w:id="26838"/>
              <w:bookmarkEnd w:id="26839"/>
              <w:bookmarkEnd w:id="26840"/>
              <w:bookmarkEnd w:id="26841"/>
              <w:bookmarkEnd w:id="26842"/>
              <w:bookmarkEnd w:id="26843"/>
            </w:del>
          </w:p>
        </w:tc>
        <w:bookmarkStart w:id="26844" w:name="_Toc425234863"/>
        <w:bookmarkStart w:id="26845" w:name="_Toc425238415"/>
        <w:bookmarkStart w:id="26846" w:name="_Toc425239661"/>
        <w:bookmarkStart w:id="26847" w:name="_Toc425240908"/>
        <w:bookmarkStart w:id="26848" w:name="_Toc425242154"/>
        <w:bookmarkStart w:id="26849" w:name="_Toc425243400"/>
        <w:bookmarkStart w:id="26850" w:name="_Toc425244647"/>
        <w:bookmarkStart w:id="26851" w:name="_Toc425245894"/>
        <w:bookmarkStart w:id="26852" w:name="_Toc425247141"/>
        <w:bookmarkStart w:id="26853" w:name="_Toc425248387"/>
        <w:bookmarkStart w:id="26854" w:name="_Toc425249634"/>
        <w:bookmarkStart w:id="26855" w:name="_Toc425250881"/>
        <w:bookmarkStart w:id="26856" w:name="_Toc425252128"/>
        <w:bookmarkStart w:id="26857" w:name="_Toc425252798"/>
        <w:bookmarkStart w:id="26858" w:name="_Toc425253469"/>
        <w:bookmarkStart w:id="26859" w:name="_Toc425256860"/>
        <w:bookmarkStart w:id="26860" w:name="_Toc425276561"/>
        <w:bookmarkStart w:id="26861" w:name="_Toc425342659"/>
        <w:bookmarkStart w:id="26862" w:name="_Toc425349865"/>
        <w:bookmarkStart w:id="26863" w:name="_Toc425353014"/>
        <w:bookmarkStart w:id="26864" w:name="_Toc425353699"/>
        <w:bookmarkStart w:id="26865" w:name="_Toc425787692"/>
        <w:bookmarkStart w:id="26866" w:name="_Toc425788378"/>
        <w:bookmarkStart w:id="26867" w:name="_Toc425789065"/>
        <w:bookmarkStart w:id="26868" w:name="_Toc425789752"/>
        <w:bookmarkStart w:id="26869" w:name="_Toc425790439"/>
        <w:bookmarkStart w:id="26870" w:name="_Toc425794179"/>
        <w:bookmarkStart w:id="26871" w:name="_Toc426385114"/>
        <w:bookmarkStart w:id="26872" w:name="_Toc426386518"/>
        <w:bookmarkStart w:id="26873" w:name="_Toc426387921"/>
        <w:bookmarkStart w:id="26874" w:name="_Toc426389325"/>
        <w:bookmarkStart w:id="26875" w:name="_Toc426390729"/>
        <w:bookmarkStart w:id="26876" w:name="_Toc426392133"/>
        <w:bookmarkStart w:id="26877" w:name="_Toc426393536"/>
        <w:bookmarkStart w:id="26878" w:name="_Toc427825121"/>
        <w:bookmarkStart w:id="26879" w:name="_Toc427852934"/>
        <w:bookmarkStart w:id="26880" w:name="_Toc427855174"/>
        <w:bookmarkStart w:id="26881" w:name="_Toc427857375"/>
        <w:bookmarkEnd w:id="26844"/>
        <w:bookmarkEnd w:id="26845"/>
        <w:bookmarkEnd w:id="26846"/>
        <w:bookmarkEnd w:id="26847"/>
        <w:bookmarkEnd w:id="26848"/>
        <w:bookmarkEnd w:id="26849"/>
        <w:bookmarkEnd w:id="26850"/>
        <w:bookmarkEnd w:id="26851"/>
        <w:bookmarkEnd w:id="26852"/>
        <w:bookmarkEnd w:id="26853"/>
        <w:bookmarkEnd w:id="26854"/>
        <w:bookmarkEnd w:id="26855"/>
        <w:bookmarkEnd w:id="26856"/>
        <w:bookmarkEnd w:id="26857"/>
        <w:bookmarkEnd w:id="26858"/>
        <w:bookmarkEnd w:id="26859"/>
        <w:bookmarkEnd w:id="26860"/>
        <w:bookmarkEnd w:id="26861"/>
        <w:bookmarkEnd w:id="26862"/>
        <w:bookmarkEnd w:id="26863"/>
        <w:bookmarkEnd w:id="26864"/>
        <w:bookmarkEnd w:id="26865"/>
        <w:bookmarkEnd w:id="26866"/>
        <w:bookmarkEnd w:id="26867"/>
        <w:bookmarkEnd w:id="26868"/>
        <w:bookmarkEnd w:id="26869"/>
        <w:bookmarkEnd w:id="26870"/>
        <w:bookmarkEnd w:id="26871"/>
        <w:bookmarkEnd w:id="26872"/>
        <w:bookmarkEnd w:id="26873"/>
        <w:bookmarkEnd w:id="26874"/>
        <w:bookmarkEnd w:id="26875"/>
        <w:bookmarkEnd w:id="26876"/>
        <w:bookmarkEnd w:id="26877"/>
        <w:bookmarkEnd w:id="26878"/>
        <w:bookmarkEnd w:id="26879"/>
        <w:bookmarkEnd w:id="26880"/>
        <w:bookmarkEnd w:id="26881"/>
      </w:tr>
      <w:tr w:rsidR="005F4718" w:rsidRPr="00C106B9" w:rsidDel="00851FE0" w14:paraId="4A42F167" w14:textId="6FB9E402" w:rsidTr="008C172F">
        <w:trPr>
          <w:cantSplit/>
          <w:trHeight w:val="314"/>
          <w:jc w:val="center"/>
          <w:del w:id="26882" w:author="Ramasubramani, Hariharan" w:date="2015-07-17T16:08:00Z"/>
        </w:trPr>
        <w:tc>
          <w:tcPr>
            <w:tcW w:w="1044" w:type="dxa"/>
            <w:tcBorders>
              <w:top w:val="single" w:sz="4" w:space="0" w:color="auto"/>
              <w:left w:val="single" w:sz="4" w:space="0" w:color="auto"/>
              <w:bottom w:val="single" w:sz="4" w:space="0" w:color="auto"/>
              <w:right w:val="single" w:sz="4" w:space="0" w:color="auto"/>
            </w:tcBorders>
          </w:tcPr>
          <w:p w14:paraId="7A4F864D" w14:textId="13479A63" w:rsidR="005F4718" w:rsidRPr="00C106B9" w:rsidDel="00851FE0" w:rsidRDefault="005F4718" w:rsidP="00247D75">
            <w:pPr>
              <w:pStyle w:val="ListParagraph"/>
              <w:numPr>
                <w:ilvl w:val="3"/>
                <w:numId w:val="23"/>
              </w:numPr>
              <w:overflowPunct w:val="0"/>
              <w:autoSpaceDE w:val="0"/>
              <w:autoSpaceDN w:val="0"/>
              <w:spacing w:after="60"/>
              <w:ind w:left="-43" w:firstLine="0"/>
              <w:textAlignment w:val="baseline"/>
              <w:rPr>
                <w:del w:id="26883" w:author="Ramasubramani, Hariharan" w:date="2015-07-17T16:08:00Z"/>
                <w:rFonts w:cstheme="minorHAnsi"/>
                <w:color w:val="000000" w:themeColor="text1"/>
              </w:rPr>
            </w:pPr>
            <w:bookmarkStart w:id="26884" w:name="_Toc425234864"/>
            <w:bookmarkStart w:id="26885" w:name="_Toc425238416"/>
            <w:bookmarkStart w:id="26886" w:name="_Toc425239662"/>
            <w:bookmarkStart w:id="26887" w:name="_Toc425240909"/>
            <w:bookmarkStart w:id="26888" w:name="_Toc425242155"/>
            <w:bookmarkStart w:id="26889" w:name="_Toc425243401"/>
            <w:bookmarkStart w:id="26890" w:name="_Toc425244648"/>
            <w:bookmarkStart w:id="26891" w:name="_Toc425245895"/>
            <w:bookmarkStart w:id="26892" w:name="_Toc425247142"/>
            <w:bookmarkStart w:id="26893" w:name="_Toc425248388"/>
            <w:bookmarkStart w:id="26894" w:name="_Toc425249635"/>
            <w:bookmarkStart w:id="26895" w:name="_Toc425250882"/>
            <w:bookmarkStart w:id="26896" w:name="_Toc425252129"/>
            <w:bookmarkStart w:id="26897" w:name="_Toc425252799"/>
            <w:bookmarkStart w:id="26898" w:name="_Toc425253470"/>
            <w:bookmarkStart w:id="26899" w:name="_Toc425256861"/>
            <w:bookmarkStart w:id="26900" w:name="_Toc425276562"/>
            <w:bookmarkStart w:id="26901" w:name="_Toc425342660"/>
            <w:bookmarkStart w:id="26902" w:name="_Toc425349866"/>
            <w:bookmarkStart w:id="26903" w:name="_Toc425353015"/>
            <w:bookmarkStart w:id="26904" w:name="_Toc425353700"/>
            <w:bookmarkStart w:id="26905" w:name="_Toc425787693"/>
            <w:bookmarkStart w:id="26906" w:name="_Toc425788379"/>
            <w:bookmarkStart w:id="26907" w:name="_Toc425789066"/>
            <w:bookmarkStart w:id="26908" w:name="_Toc425789753"/>
            <w:bookmarkStart w:id="26909" w:name="_Toc425790440"/>
            <w:bookmarkStart w:id="26910" w:name="_Toc425794180"/>
            <w:bookmarkStart w:id="26911" w:name="_Toc426385115"/>
            <w:bookmarkStart w:id="26912" w:name="_Toc426386519"/>
            <w:bookmarkStart w:id="26913" w:name="_Toc426387922"/>
            <w:bookmarkStart w:id="26914" w:name="_Toc426389326"/>
            <w:bookmarkStart w:id="26915" w:name="_Toc426390730"/>
            <w:bookmarkStart w:id="26916" w:name="_Toc426392134"/>
            <w:bookmarkStart w:id="26917" w:name="_Toc426393537"/>
            <w:bookmarkStart w:id="26918" w:name="_Toc427825122"/>
            <w:bookmarkStart w:id="26919" w:name="_Toc427852935"/>
            <w:bookmarkStart w:id="26920" w:name="_Toc427855175"/>
            <w:bookmarkStart w:id="26921" w:name="_Toc427857376"/>
            <w:bookmarkEnd w:id="26884"/>
            <w:bookmarkEnd w:id="26885"/>
            <w:bookmarkEnd w:id="26886"/>
            <w:bookmarkEnd w:id="26887"/>
            <w:bookmarkEnd w:id="26888"/>
            <w:bookmarkEnd w:id="26889"/>
            <w:bookmarkEnd w:id="26890"/>
            <w:bookmarkEnd w:id="26891"/>
            <w:bookmarkEnd w:id="26892"/>
            <w:bookmarkEnd w:id="26893"/>
            <w:bookmarkEnd w:id="26894"/>
            <w:bookmarkEnd w:id="26895"/>
            <w:bookmarkEnd w:id="26896"/>
            <w:bookmarkEnd w:id="26897"/>
            <w:bookmarkEnd w:id="26898"/>
            <w:bookmarkEnd w:id="26899"/>
            <w:bookmarkEnd w:id="26900"/>
            <w:bookmarkEnd w:id="26901"/>
            <w:bookmarkEnd w:id="26902"/>
            <w:bookmarkEnd w:id="26903"/>
            <w:bookmarkEnd w:id="26904"/>
            <w:bookmarkEnd w:id="26905"/>
            <w:bookmarkEnd w:id="26906"/>
            <w:bookmarkEnd w:id="26907"/>
            <w:bookmarkEnd w:id="26908"/>
            <w:bookmarkEnd w:id="26909"/>
            <w:bookmarkEnd w:id="26910"/>
            <w:bookmarkEnd w:id="26911"/>
            <w:bookmarkEnd w:id="26912"/>
            <w:bookmarkEnd w:id="26913"/>
            <w:bookmarkEnd w:id="26914"/>
            <w:bookmarkEnd w:id="26915"/>
            <w:bookmarkEnd w:id="26916"/>
            <w:bookmarkEnd w:id="26917"/>
            <w:bookmarkEnd w:id="26918"/>
            <w:bookmarkEnd w:id="26919"/>
            <w:bookmarkEnd w:id="26920"/>
            <w:bookmarkEnd w:id="26921"/>
          </w:p>
        </w:tc>
        <w:tc>
          <w:tcPr>
            <w:tcW w:w="1960" w:type="dxa"/>
            <w:tcBorders>
              <w:top w:val="single" w:sz="4" w:space="0" w:color="auto"/>
              <w:left w:val="single" w:sz="4" w:space="0" w:color="auto"/>
              <w:bottom w:val="single" w:sz="4" w:space="0" w:color="auto"/>
              <w:right w:val="single" w:sz="4" w:space="0" w:color="auto"/>
            </w:tcBorders>
          </w:tcPr>
          <w:p w14:paraId="57E024FE" w14:textId="3CFA9238" w:rsidR="005F4718" w:rsidRPr="00C106B9" w:rsidDel="00851FE0" w:rsidRDefault="005F4718" w:rsidP="009C3129">
            <w:pPr>
              <w:ind w:left="-18" w:firstLine="0"/>
              <w:rPr>
                <w:del w:id="26922" w:author="Ramasubramani, Hariharan" w:date="2015-07-17T16:08:00Z"/>
                <w:rFonts w:cstheme="minorHAnsi"/>
                <w:color w:val="000000" w:themeColor="text1"/>
              </w:rPr>
            </w:pPr>
            <w:del w:id="26923" w:author="Ramasubramani, Hariharan" w:date="2015-07-17T16:08:00Z">
              <w:r w:rsidRPr="00C106B9" w:rsidDel="00851FE0">
                <w:rPr>
                  <w:rFonts w:cstheme="minorHAnsi"/>
                  <w:color w:val="000000" w:themeColor="text1"/>
                </w:rPr>
                <w:delText>Sub-classification</w:delText>
              </w:r>
              <w:bookmarkStart w:id="26924" w:name="_Toc425234865"/>
              <w:bookmarkStart w:id="26925" w:name="_Toc425238417"/>
              <w:bookmarkStart w:id="26926" w:name="_Toc425239663"/>
              <w:bookmarkStart w:id="26927" w:name="_Toc425240910"/>
              <w:bookmarkStart w:id="26928" w:name="_Toc425242156"/>
              <w:bookmarkStart w:id="26929" w:name="_Toc425243402"/>
              <w:bookmarkStart w:id="26930" w:name="_Toc425244649"/>
              <w:bookmarkStart w:id="26931" w:name="_Toc425245896"/>
              <w:bookmarkStart w:id="26932" w:name="_Toc425247143"/>
              <w:bookmarkStart w:id="26933" w:name="_Toc425248389"/>
              <w:bookmarkStart w:id="26934" w:name="_Toc425249636"/>
              <w:bookmarkStart w:id="26935" w:name="_Toc425250883"/>
              <w:bookmarkStart w:id="26936" w:name="_Toc425252130"/>
              <w:bookmarkStart w:id="26937" w:name="_Toc425252800"/>
              <w:bookmarkStart w:id="26938" w:name="_Toc425253471"/>
              <w:bookmarkStart w:id="26939" w:name="_Toc425256862"/>
              <w:bookmarkStart w:id="26940" w:name="_Toc425276563"/>
              <w:bookmarkStart w:id="26941" w:name="_Toc425342661"/>
              <w:bookmarkStart w:id="26942" w:name="_Toc425349867"/>
              <w:bookmarkStart w:id="26943" w:name="_Toc425353016"/>
              <w:bookmarkStart w:id="26944" w:name="_Toc425353701"/>
              <w:bookmarkStart w:id="26945" w:name="_Toc425787694"/>
              <w:bookmarkStart w:id="26946" w:name="_Toc425788380"/>
              <w:bookmarkStart w:id="26947" w:name="_Toc425789067"/>
              <w:bookmarkStart w:id="26948" w:name="_Toc425789754"/>
              <w:bookmarkStart w:id="26949" w:name="_Toc425790441"/>
              <w:bookmarkStart w:id="26950" w:name="_Toc425794181"/>
              <w:bookmarkStart w:id="26951" w:name="_Toc426385116"/>
              <w:bookmarkStart w:id="26952" w:name="_Toc426386520"/>
              <w:bookmarkStart w:id="26953" w:name="_Toc426387923"/>
              <w:bookmarkStart w:id="26954" w:name="_Toc426389327"/>
              <w:bookmarkStart w:id="26955" w:name="_Toc426390731"/>
              <w:bookmarkStart w:id="26956" w:name="_Toc426392135"/>
              <w:bookmarkStart w:id="26957" w:name="_Toc426393538"/>
              <w:bookmarkStart w:id="26958" w:name="_Toc427825123"/>
              <w:bookmarkStart w:id="26959" w:name="_Toc427852936"/>
              <w:bookmarkStart w:id="26960" w:name="_Toc427855176"/>
              <w:bookmarkStart w:id="26961" w:name="_Toc427857377"/>
              <w:bookmarkEnd w:id="26924"/>
              <w:bookmarkEnd w:id="26925"/>
              <w:bookmarkEnd w:id="26926"/>
              <w:bookmarkEnd w:id="26927"/>
              <w:bookmarkEnd w:id="26928"/>
              <w:bookmarkEnd w:id="26929"/>
              <w:bookmarkEnd w:id="26930"/>
              <w:bookmarkEnd w:id="26931"/>
              <w:bookmarkEnd w:id="26932"/>
              <w:bookmarkEnd w:id="26933"/>
              <w:bookmarkEnd w:id="26934"/>
              <w:bookmarkEnd w:id="26935"/>
              <w:bookmarkEnd w:id="26936"/>
              <w:bookmarkEnd w:id="26937"/>
              <w:bookmarkEnd w:id="26938"/>
              <w:bookmarkEnd w:id="26939"/>
              <w:bookmarkEnd w:id="26940"/>
              <w:bookmarkEnd w:id="26941"/>
              <w:bookmarkEnd w:id="26942"/>
              <w:bookmarkEnd w:id="26943"/>
              <w:bookmarkEnd w:id="26944"/>
              <w:bookmarkEnd w:id="26945"/>
              <w:bookmarkEnd w:id="26946"/>
              <w:bookmarkEnd w:id="26947"/>
              <w:bookmarkEnd w:id="26948"/>
              <w:bookmarkEnd w:id="26949"/>
              <w:bookmarkEnd w:id="26950"/>
              <w:bookmarkEnd w:id="26951"/>
              <w:bookmarkEnd w:id="26952"/>
              <w:bookmarkEnd w:id="26953"/>
              <w:bookmarkEnd w:id="26954"/>
              <w:bookmarkEnd w:id="26955"/>
              <w:bookmarkEnd w:id="26956"/>
              <w:bookmarkEnd w:id="26957"/>
              <w:bookmarkEnd w:id="26958"/>
              <w:bookmarkEnd w:id="26959"/>
              <w:bookmarkEnd w:id="26960"/>
              <w:bookmarkEnd w:id="26961"/>
            </w:del>
          </w:p>
        </w:tc>
        <w:tc>
          <w:tcPr>
            <w:tcW w:w="900" w:type="dxa"/>
            <w:tcBorders>
              <w:top w:val="single" w:sz="4" w:space="0" w:color="auto"/>
              <w:left w:val="single" w:sz="4" w:space="0" w:color="auto"/>
              <w:bottom w:val="single" w:sz="4" w:space="0" w:color="auto"/>
              <w:right w:val="single" w:sz="4" w:space="0" w:color="auto"/>
            </w:tcBorders>
          </w:tcPr>
          <w:p w14:paraId="4CF80934" w14:textId="73C84868" w:rsidR="005F4718" w:rsidRPr="00C106B9" w:rsidDel="00851FE0" w:rsidRDefault="005F4718" w:rsidP="009C3129">
            <w:pPr>
              <w:ind w:left="-2" w:firstLine="0"/>
              <w:rPr>
                <w:del w:id="26962" w:author="Ramasubramani, Hariharan" w:date="2015-07-17T16:08:00Z"/>
                <w:rFonts w:cstheme="minorHAnsi"/>
                <w:color w:val="000000" w:themeColor="text1"/>
              </w:rPr>
            </w:pPr>
            <w:del w:id="26963" w:author="Ramasubramani, Hariharan" w:date="2015-07-17T16:08:00Z">
              <w:r w:rsidRPr="00C106B9" w:rsidDel="00851FE0">
                <w:rPr>
                  <w:rFonts w:cstheme="minorHAnsi"/>
                  <w:color w:val="000000" w:themeColor="text1"/>
                </w:rPr>
                <w:delText>-</w:delText>
              </w:r>
              <w:bookmarkStart w:id="26964" w:name="_Toc425234866"/>
              <w:bookmarkStart w:id="26965" w:name="_Toc425238418"/>
              <w:bookmarkStart w:id="26966" w:name="_Toc425239664"/>
              <w:bookmarkStart w:id="26967" w:name="_Toc425240911"/>
              <w:bookmarkStart w:id="26968" w:name="_Toc425242157"/>
              <w:bookmarkStart w:id="26969" w:name="_Toc425243403"/>
              <w:bookmarkStart w:id="26970" w:name="_Toc425244650"/>
              <w:bookmarkStart w:id="26971" w:name="_Toc425245897"/>
              <w:bookmarkStart w:id="26972" w:name="_Toc425247144"/>
              <w:bookmarkStart w:id="26973" w:name="_Toc425248390"/>
              <w:bookmarkStart w:id="26974" w:name="_Toc425249637"/>
              <w:bookmarkStart w:id="26975" w:name="_Toc425250884"/>
              <w:bookmarkStart w:id="26976" w:name="_Toc425252131"/>
              <w:bookmarkStart w:id="26977" w:name="_Toc425252801"/>
              <w:bookmarkStart w:id="26978" w:name="_Toc425253472"/>
              <w:bookmarkStart w:id="26979" w:name="_Toc425256863"/>
              <w:bookmarkStart w:id="26980" w:name="_Toc425276564"/>
              <w:bookmarkStart w:id="26981" w:name="_Toc425342662"/>
              <w:bookmarkStart w:id="26982" w:name="_Toc425349868"/>
              <w:bookmarkStart w:id="26983" w:name="_Toc425353017"/>
              <w:bookmarkStart w:id="26984" w:name="_Toc425353702"/>
              <w:bookmarkStart w:id="26985" w:name="_Toc425787695"/>
              <w:bookmarkStart w:id="26986" w:name="_Toc425788381"/>
              <w:bookmarkStart w:id="26987" w:name="_Toc425789068"/>
              <w:bookmarkStart w:id="26988" w:name="_Toc425789755"/>
              <w:bookmarkStart w:id="26989" w:name="_Toc425790442"/>
              <w:bookmarkStart w:id="26990" w:name="_Toc425794182"/>
              <w:bookmarkStart w:id="26991" w:name="_Toc426385117"/>
              <w:bookmarkStart w:id="26992" w:name="_Toc426386521"/>
              <w:bookmarkStart w:id="26993" w:name="_Toc426387924"/>
              <w:bookmarkStart w:id="26994" w:name="_Toc426389328"/>
              <w:bookmarkStart w:id="26995" w:name="_Toc426390732"/>
              <w:bookmarkStart w:id="26996" w:name="_Toc426392136"/>
              <w:bookmarkStart w:id="26997" w:name="_Toc426393539"/>
              <w:bookmarkStart w:id="26998" w:name="_Toc427825124"/>
              <w:bookmarkStart w:id="26999" w:name="_Toc427852937"/>
              <w:bookmarkStart w:id="27000" w:name="_Toc427855177"/>
              <w:bookmarkStart w:id="27001" w:name="_Toc427857378"/>
              <w:bookmarkEnd w:id="26964"/>
              <w:bookmarkEnd w:id="26965"/>
              <w:bookmarkEnd w:id="26966"/>
              <w:bookmarkEnd w:id="26967"/>
              <w:bookmarkEnd w:id="26968"/>
              <w:bookmarkEnd w:id="26969"/>
              <w:bookmarkEnd w:id="26970"/>
              <w:bookmarkEnd w:id="26971"/>
              <w:bookmarkEnd w:id="26972"/>
              <w:bookmarkEnd w:id="26973"/>
              <w:bookmarkEnd w:id="26974"/>
              <w:bookmarkEnd w:id="26975"/>
              <w:bookmarkEnd w:id="26976"/>
              <w:bookmarkEnd w:id="26977"/>
              <w:bookmarkEnd w:id="26978"/>
              <w:bookmarkEnd w:id="26979"/>
              <w:bookmarkEnd w:id="26980"/>
              <w:bookmarkEnd w:id="26981"/>
              <w:bookmarkEnd w:id="26982"/>
              <w:bookmarkEnd w:id="26983"/>
              <w:bookmarkEnd w:id="26984"/>
              <w:bookmarkEnd w:id="26985"/>
              <w:bookmarkEnd w:id="26986"/>
              <w:bookmarkEnd w:id="26987"/>
              <w:bookmarkEnd w:id="26988"/>
              <w:bookmarkEnd w:id="26989"/>
              <w:bookmarkEnd w:id="26990"/>
              <w:bookmarkEnd w:id="26991"/>
              <w:bookmarkEnd w:id="26992"/>
              <w:bookmarkEnd w:id="26993"/>
              <w:bookmarkEnd w:id="26994"/>
              <w:bookmarkEnd w:id="26995"/>
              <w:bookmarkEnd w:id="26996"/>
              <w:bookmarkEnd w:id="26997"/>
              <w:bookmarkEnd w:id="26998"/>
              <w:bookmarkEnd w:id="26999"/>
              <w:bookmarkEnd w:id="27000"/>
              <w:bookmarkEnd w:id="27001"/>
            </w:del>
          </w:p>
        </w:tc>
        <w:tc>
          <w:tcPr>
            <w:tcW w:w="939" w:type="dxa"/>
            <w:tcBorders>
              <w:top w:val="single" w:sz="4" w:space="0" w:color="auto"/>
              <w:left w:val="single" w:sz="4" w:space="0" w:color="auto"/>
              <w:bottom w:val="single" w:sz="4" w:space="0" w:color="auto"/>
              <w:right w:val="single" w:sz="4" w:space="0" w:color="auto"/>
            </w:tcBorders>
          </w:tcPr>
          <w:p w14:paraId="6285DD11" w14:textId="658EA45B" w:rsidR="005F4718" w:rsidRPr="00C106B9" w:rsidDel="00851FE0" w:rsidRDefault="005F4718" w:rsidP="009C3129">
            <w:pPr>
              <w:ind w:left="-57" w:firstLine="0"/>
              <w:jc w:val="center"/>
              <w:rPr>
                <w:del w:id="27002" w:author="Ramasubramani, Hariharan" w:date="2015-07-17T16:08:00Z"/>
                <w:rFonts w:cstheme="minorHAnsi"/>
                <w:color w:val="000000" w:themeColor="text1"/>
              </w:rPr>
            </w:pPr>
            <w:del w:id="27003" w:author="Ramasubramani, Hariharan" w:date="2015-07-17T16:08:00Z">
              <w:r w:rsidRPr="00C106B9" w:rsidDel="00851FE0">
                <w:rPr>
                  <w:rFonts w:cstheme="minorHAnsi"/>
                  <w:color w:val="000000" w:themeColor="text1"/>
                </w:rPr>
                <w:delText>M</w:delText>
              </w:r>
              <w:bookmarkStart w:id="27004" w:name="_Toc425234867"/>
              <w:bookmarkStart w:id="27005" w:name="_Toc425238419"/>
              <w:bookmarkStart w:id="27006" w:name="_Toc425239665"/>
              <w:bookmarkStart w:id="27007" w:name="_Toc425240912"/>
              <w:bookmarkStart w:id="27008" w:name="_Toc425242158"/>
              <w:bookmarkStart w:id="27009" w:name="_Toc425243404"/>
              <w:bookmarkStart w:id="27010" w:name="_Toc425244651"/>
              <w:bookmarkStart w:id="27011" w:name="_Toc425245898"/>
              <w:bookmarkStart w:id="27012" w:name="_Toc425247145"/>
              <w:bookmarkStart w:id="27013" w:name="_Toc425248391"/>
              <w:bookmarkStart w:id="27014" w:name="_Toc425249638"/>
              <w:bookmarkStart w:id="27015" w:name="_Toc425250885"/>
              <w:bookmarkStart w:id="27016" w:name="_Toc425252132"/>
              <w:bookmarkStart w:id="27017" w:name="_Toc425252802"/>
              <w:bookmarkStart w:id="27018" w:name="_Toc425253473"/>
              <w:bookmarkStart w:id="27019" w:name="_Toc425256864"/>
              <w:bookmarkStart w:id="27020" w:name="_Toc425276565"/>
              <w:bookmarkStart w:id="27021" w:name="_Toc425342663"/>
              <w:bookmarkStart w:id="27022" w:name="_Toc425349869"/>
              <w:bookmarkStart w:id="27023" w:name="_Toc425353018"/>
              <w:bookmarkStart w:id="27024" w:name="_Toc425353703"/>
              <w:bookmarkStart w:id="27025" w:name="_Toc425787696"/>
              <w:bookmarkStart w:id="27026" w:name="_Toc425788382"/>
              <w:bookmarkStart w:id="27027" w:name="_Toc425789069"/>
              <w:bookmarkStart w:id="27028" w:name="_Toc425789756"/>
              <w:bookmarkStart w:id="27029" w:name="_Toc425790443"/>
              <w:bookmarkStart w:id="27030" w:name="_Toc425794183"/>
              <w:bookmarkStart w:id="27031" w:name="_Toc426385118"/>
              <w:bookmarkStart w:id="27032" w:name="_Toc426386522"/>
              <w:bookmarkStart w:id="27033" w:name="_Toc426387925"/>
              <w:bookmarkStart w:id="27034" w:name="_Toc426389329"/>
              <w:bookmarkStart w:id="27035" w:name="_Toc426390733"/>
              <w:bookmarkStart w:id="27036" w:name="_Toc426392137"/>
              <w:bookmarkStart w:id="27037" w:name="_Toc426393540"/>
              <w:bookmarkStart w:id="27038" w:name="_Toc427825125"/>
              <w:bookmarkStart w:id="27039" w:name="_Toc427852938"/>
              <w:bookmarkStart w:id="27040" w:name="_Toc427855178"/>
              <w:bookmarkStart w:id="27041" w:name="_Toc427857379"/>
              <w:bookmarkEnd w:id="27004"/>
              <w:bookmarkEnd w:id="27005"/>
              <w:bookmarkEnd w:id="27006"/>
              <w:bookmarkEnd w:id="27007"/>
              <w:bookmarkEnd w:id="27008"/>
              <w:bookmarkEnd w:id="27009"/>
              <w:bookmarkEnd w:id="27010"/>
              <w:bookmarkEnd w:id="27011"/>
              <w:bookmarkEnd w:id="27012"/>
              <w:bookmarkEnd w:id="27013"/>
              <w:bookmarkEnd w:id="27014"/>
              <w:bookmarkEnd w:id="27015"/>
              <w:bookmarkEnd w:id="27016"/>
              <w:bookmarkEnd w:id="27017"/>
              <w:bookmarkEnd w:id="27018"/>
              <w:bookmarkEnd w:id="27019"/>
              <w:bookmarkEnd w:id="27020"/>
              <w:bookmarkEnd w:id="27021"/>
              <w:bookmarkEnd w:id="27022"/>
              <w:bookmarkEnd w:id="27023"/>
              <w:bookmarkEnd w:id="27024"/>
              <w:bookmarkEnd w:id="27025"/>
              <w:bookmarkEnd w:id="27026"/>
              <w:bookmarkEnd w:id="27027"/>
              <w:bookmarkEnd w:id="27028"/>
              <w:bookmarkEnd w:id="27029"/>
              <w:bookmarkEnd w:id="27030"/>
              <w:bookmarkEnd w:id="27031"/>
              <w:bookmarkEnd w:id="27032"/>
              <w:bookmarkEnd w:id="27033"/>
              <w:bookmarkEnd w:id="27034"/>
              <w:bookmarkEnd w:id="27035"/>
              <w:bookmarkEnd w:id="27036"/>
              <w:bookmarkEnd w:id="27037"/>
              <w:bookmarkEnd w:id="27038"/>
              <w:bookmarkEnd w:id="27039"/>
              <w:bookmarkEnd w:id="27040"/>
              <w:bookmarkEnd w:id="27041"/>
            </w:del>
          </w:p>
        </w:tc>
        <w:tc>
          <w:tcPr>
            <w:tcW w:w="771" w:type="dxa"/>
            <w:tcBorders>
              <w:top w:val="single" w:sz="4" w:space="0" w:color="auto"/>
              <w:left w:val="single" w:sz="4" w:space="0" w:color="auto"/>
              <w:bottom w:val="single" w:sz="4" w:space="0" w:color="auto"/>
              <w:right w:val="single" w:sz="4" w:space="0" w:color="auto"/>
            </w:tcBorders>
          </w:tcPr>
          <w:p w14:paraId="447EB276" w14:textId="2C442A86" w:rsidR="005F4718" w:rsidRPr="00C106B9" w:rsidDel="00851FE0" w:rsidRDefault="005F4718" w:rsidP="009C3129">
            <w:pPr>
              <w:ind w:left="-57" w:firstLine="0"/>
              <w:jc w:val="center"/>
              <w:rPr>
                <w:del w:id="27042" w:author="Ramasubramani, Hariharan" w:date="2015-07-17T16:08:00Z"/>
                <w:rFonts w:cstheme="minorHAnsi"/>
                <w:color w:val="000000" w:themeColor="text1"/>
              </w:rPr>
            </w:pPr>
            <w:del w:id="27043" w:author="Ramasubramani, Hariharan" w:date="2015-07-17T16:08:00Z">
              <w:r w:rsidRPr="00C106B9" w:rsidDel="00851FE0">
                <w:rPr>
                  <w:rFonts w:cstheme="minorHAnsi"/>
                  <w:color w:val="000000" w:themeColor="text1"/>
                </w:rPr>
                <w:delText>E</w:delText>
              </w:r>
              <w:bookmarkStart w:id="27044" w:name="_Toc425234868"/>
              <w:bookmarkStart w:id="27045" w:name="_Toc425238420"/>
              <w:bookmarkStart w:id="27046" w:name="_Toc425239666"/>
              <w:bookmarkStart w:id="27047" w:name="_Toc425240913"/>
              <w:bookmarkStart w:id="27048" w:name="_Toc425242159"/>
              <w:bookmarkStart w:id="27049" w:name="_Toc425243405"/>
              <w:bookmarkStart w:id="27050" w:name="_Toc425244652"/>
              <w:bookmarkStart w:id="27051" w:name="_Toc425245899"/>
              <w:bookmarkStart w:id="27052" w:name="_Toc425247146"/>
              <w:bookmarkStart w:id="27053" w:name="_Toc425248392"/>
              <w:bookmarkStart w:id="27054" w:name="_Toc425249639"/>
              <w:bookmarkStart w:id="27055" w:name="_Toc425250886"/>
              <w:bookmarkStart w:id="27056" w:name="_Toc425252133"/>
              <w:bookmarkStart w:id="27057" w:name="_Toc425252803"/>
              <w:bookmarkStart w:id="27058" w:name="_Toc425253474"/>
              <w:bookmarkStart w:id="27059" w:name="_Toc425256865"/>
              <w:bookmarkStart w:id="27060" w:name="_Toc425276566"/>
              <w:bookmarkStart w:id="27061" w:name="_Toc425342664"/>
              <w:bookmarkStart w:id="27062" w:name="_Toc425349870"/>
              <w:bookmarkStart w:id="27063" w:name="_Toc425353019"/>
              <w:bookmarkStart w:id="27064" w:name="_Toc425353704"/>
              <w:bookmarkStart w:id="27065" w:name="_Toc425787697"/>
              <w:bookmarkStart w:id="27066" w:name="_Toc425788383"/>
              <w:bookmarkStart w:id="27067" w:name="_Toc425789070"/>
              <w:bookmarkStart w:id="27068" w:name="_Toc425789757"/>
              <w:bookmarkStart w:id="27069" w:name="_Toc425790444"/>
              <w:bookmarkStart w:id="27070" w:name="_Toc425794184"/>
              <w:bookmarkStart w:id="27071" w:name="_Toc426385119"/>
              <w:bookmarkStart w:id="27072" w:name="_Toc426386523"/>
              <w:bookmarkStart w:id="27073" w:name="_Toc426387926"/>
              <w:bookmarkStart w:id="27074" w:name="_Toc426389330"/>
              <w:bookmarkStart w:id="27075" w:name="_Toc426390734"/>
              <w:bookmarkStart w:id="27076" w:name="_Toc426392138"/>
              <w:bookmarkStart w:id="27077" w:name="_Toc426393541"/>
              <w:bookmarkStart w:id="27078" w:name="_Toc427825126"/>
              <w:bookmarkStart w:id="27079" w:name="_Toc427852939"/>
              <w:bookmarkStart w:id="27080" w:name="_Toc427855179"/>
              <w:bookmarkStart w:id="27081" w:name="_Toc427857380"/>
              <w:bookmarkEnd w:id="27044"/>
              <w:bookmarkEnd w:id="27045"/>
              <w:bookmarkEnd w:id="27046"/>
              <w:bookmarkEnd w:id="27047"/>
              <w:bookmarkEnd w:id="27048"/>
              <w:bookmarkEnd w:id="27049"/>
              <w:bookmarkEnd w:id="27050"/>
              <w:bookmarkEnd w:id="27051"/>
              <w:bookmarkEnd w:id="27052"/>
              <w:bookmarkEnd w:id="27053"/>
              <w:bookmarkEnd w:id="27054"/>
              <w:bookmarkEnd w:id="27055"/>
              <w:bookmarkEnd w:id="27056"/>
              <w:bookmarkEnd w:id="27057"/>
              <w:bookmarkEnd w:id="27058"/>
              <w:bookmarkEnd w:id="27059"/>
              <w:bookmarkEnd w:id="27060"/>
              <w:bookmarkEnd w:id="27061"/>
              <w:bookmarkEnd w:id="27062"/>
              <w:bookmarkEnd w:id="27063"/>
              <w:bookmarkEnd w:id="27064"/>
              <w:bookmarkEnd w:id="27065"/>
              <w:bookmarkEnd w:id="27066"/>
              <w:bookmarkEnd w:id="27067"/>
              <w:bookmarkEnd w:id="27068"/>
              <w:bookmarkEnd w:id="27069"/>
              <w:bookmarkEnd w:id="27070"/>
              <w:bookmarkEnd w:id="27071"/>
              <w:bookmarkEnd w:id="27072"/>
              <w:bookmarkEnd w:id="27073"/>
              <w:bookmarkEnd w:id="27074"/>
              <w:bookmarkEnd w:id="27075"/>
              <w:bookmarkEnd w:id="27076"/>
              <w:bookmarkEnd w:id="27077"/>
              <w:bookmarkEnd w:id="27078"/>
              <w:bookmarkEnd w:id="27079"/>
              <w:bookmarkEnd w:id="27080"/>
              <w:bookmarkEnd w:id="27081"/>
            </w:del>
          </w:p>
        </w:tc>
        <w:tc>
          <w:tcPr>
            <w:tcW w:w="1352" w:type="dxa"/>
            <w:tcBorders>
              <w:top w:val="single" w:sz="4" w:space="0" w:color="auto"/>
              <w:left w:val="single" w:sz="4" w:space="0" w:color="auto"/>
              <w:bottom w:val="single" w:sz="4" w:space="0" w:color="auto"/>
              <w:right w:val="single" w:sz="4" w:space="0" w:color="auto"/>
            </w:tcBorders>
          </w:tcPr>
          <w:p w14:paraId="4B91382D" w14:textId="4E202CFF" w:rsidR="005F4718" w:rsidRPr="00C106B9" w:rsidDel="00851FE0" w:rsidRDefault="005F4718" w:rsidP="009C3129">
            <w:pPr>
              <w:ind w:left="-57" w:firstLine="0"/>
              <w:jc w:val="center"/>
              <w:rPr>
                <w:del w:id="27082" w:author="Ramasubramani, Hariharan" w:date="2015-07-17T16:08:00Z"/>
                <w:rFonts w:cstheme="minorHAnsi"/>
                <w:color w:val="000000" w:themeColor="text1"/>
              </w:rPr>
            </w:pPr>
            <w:del w:id="27083" w:author="Ramasubramani, Hariharan" w:date="2015-07-17T16:08:00Z">
              <w:r w:rsidRPr="00C106B9" w:rsidDel="00851FE0">
                <w:rPr>
                  <w:rFonts w:cstheme="minorHAnsi"/>
                  <w:color w:val="000000" w:themeColor="text1"/>
                </w:rPr>
                <w:delText>Single-select</w:delText>
              </w:r>
              <w:bookmarkStart w:id="27084" w:name="_Toc425234869"/>
              <w:bookmarkStart w:id="27085" w:name="_Toc425238421"/>
              <w:bookmarkStart w:id="27086" w:name="_Toc425239667"/>
              <w:bookmarkStart w:id="27087" w:name="_Toc425240914"/>
              <w:bookmarkStart w:id="27088" w:name="_Toc425242160"/>
              <w:bookmarkStart w:id="27089" w:name="_Toc425243406"/>
              <w:bookmarkStart w:id="27090" w:name="_Toc425244653"/>
              <w:bookmarkStart w:id="27091" w:name="_Toc425245900"/>
              <w:bookmarkStart w:id="27092" w:name="_Toc425247147"/>
              <w:bookmarkStart w:id="27093" w:name="_Toc425248393"/>
              <w:bookmarkStart w:id="27094" w:name="_Toc425249640"/>
              <w:bookmarkStart w:id="27095" w:name="_Toc425250887"/>
              <w:bookmarkStart w:id="27096" w:name="_Toc425252134"/>
              <w:bookmarkStart w:id="27097" w:name="_Toc425252804"/>
              <w:bookmarkStart w:id="27098" w:name="_Toc425253475"/>
              <w:bookmarkStart w:id="27099" w:name="_Toc425256866"/>
              <w:bookmarkStart w:id="27100" w:name="_Toc425276567"/>
              <w:bookmarkStart w:id="27101" w:name="_Toc425342665"/>
              <w:bookmarkStart w:id="27102" w:name="_Toc425349871"/>
              <w:bookmarkStart w:id="27103" w:name="_Toc425353020"/>
              <w:bookmarkStart w:id="27104" w:name="_Toc425353705"/>
              <w:bookmarkStart w:id="27105" w:name="_Toc425787698"/>
              <w:bookmarkStart w:id="27106" w:name="_Toc425788384"/>
              <w:bookmarkStart w:id="27107" w:name="_Toc425789071"/>
              <w:bookmarkStart w:id="27108" w:name="_Toc425789758"/>
              <w:bookmarkStart w:id="27109" w:name="_Toc425790445"/>
              <w:bookmarkStart w:id="27110" w:name="_Toc425794185"/>
              <w:bookmarkStart w:id="27111" w:name="_Toc426385120"/>
              <w:bookmarkStart w:id="27112" w:name="_Toc426386524"/>
              <w:bookmarkStart w:id="27113" w:name="_Toc426387927"/>
              <w:bookmarkStart w:id="27114" w:name="_Toc426389331"/>
              <w:bookmarkStart w:id="27115" w:name="_Toc426390735"/>
              <w:bookmarkStart w:id="27116" w:name="_Toc426392139"/>
              <w:bookmarkStart w:id="27117" w:name="_Toc426393542"/>
              <w:bookmarkStart w:id="27118" w:name="_Toc427825127"/>
              <w:bookmarkStart w:id="27119" w:name="_Toc427852940"/>
              <w:bookmarkStart w:id="27120" w:name="_Toc427855180"/>
              <w:bookmarkStart w:id="27121" w:name="_Toc427857381"/>
              <w:bookmarkEnd w:id="27084"/>
              <w:bookmarkEnd w:id="27085"/>
              <w:bookmarkEnd w:id="27086"/>
              <w:bookmarkEnd w:id="27087"/>
              <w:bookmarkEnd w:id="27088"/>
              <w:bookmarkEnd w:id="27089"/>
              <w:bookmarkEnd w:id="27090"/>
              <w:bookmarkEnd w:id="27091"/>
              <w:bookmarkEnd w:id="27092"/>
              <w:bookmarkEnd w:id="27093"/>
              <w:bookmarkEnd w:id="27094"/>
              <w:bookmarkEnd w:id="27095"/>
              <w:bookmarkEnd w:id="27096"/>
              <w:bookmarkEnd w:id="27097"/>
              <w:bookmarkEnd w:id="27098"/>
              <w:bookmarkEnd w:id="27099"/>
              <w:bookmarkEnd w:id="27100"/>
              <w:bookmarkEnd w:id="27101"/>
              <w:bookmarkEnd w:id="27102"/>
              <w:bookmarkEnd w:id="27103"/>
              <w:bookmarkEnd w:id="27104"/>
              <w:bookmarkEnd w:id="27105"/>
              <w:bookmarkEnd w:id="27106"/>
              <w:bookmarkEnd w:id="27107"/>
              <w:bookmarkEnd w:id="27108"/>
              <w:bookmarkEnd w:id="27109"/>
              <w:bookmarkEnd w:id="27110"/>
              <w:bookmarkEnd w:id="27111"/>
              <w:bookmarkEnd w:id="27112"/>
              <w:bookmarkEnd w:id="27113"/>
              <w:bookmarkEnd w:id="27114"/>
              <w:bookmarkEnd w:id="27115"/>
              <w:bookmarkEnd w:id="27116"/>
              <w:bookmarkEnd w:id="27117"/>
              <w:bookmarkEnd w:id="27118"/>
              <w:bookmarkEnd w:id="27119"/>
              <w:bookmarkEnd w:id="27120"/>
              <w:bookmarkEnd w:id="27121"/>
            </w:del>
          </w:p>
        </w:tc>
        <w:tc>
          <w:tcPr>
            <w:tcW w:w="712" w:type="dxa"/>
            <w:tcBorders>
              <w:top w:val="single" w:sz="4" w:space="0" w:color="auto"/>
              <w:left w:val="single" w:sz="4" w:space="0" w:color="auto"/>
              <w:bottom w:val="single" w:sz="4" w:space="0" w:color="auto"/>
              <w:right w:val="single" w:sz="4" w:space="0" w:color="auto"/>
            </w:tcBorders>
          </w:tcPr>
          <w:p w14:paraId="1D24F1FD" w14:textId="436B1611" w:rsidR="005F4718" w:rsidRPr="00C106B9" w:rsidDel="00851FE0" w:rsidRDefault="005F4718" w:rsidP="009C3129">
            <w:pPr>
              <w:ind w:left="-57" w:firstLine="0"/>
              <w:jc w:val="center"/>
              <w:rPr>
                <w:del w:id="27122" w:author="Ramasubramani, Hariharan" w:date="2015-07-17T16:08:00Z"/>
                <w:rFonts w:cstheme="minorHAnsi"/>
                <w:color w:val="000000" w:themeColor="text1"/>
              </w:rPr>
            </w:pPr>
            <w:del w:id="27123" w:author="Ramasubramani, Hariharan" w:date="2015-07-17T16:08:00Z">
              <w:r w:rsidRPr="00C106B9" w:rsidDel="00851FE0">
                <w:rPr>
                  <w:rFonts w:cstheme="minorHAnsi"/>
                  <w:color w:val="000000" w:themeColor="text1"/>
                </w:rPr>
                <w:delText>-</w:delText>
              </w:r>
              <w:bookmarkStart w:id="27124" w:name="_Toc425234870"/>
              <w:bookmarkStart w:id="27125" w:name="_Toc425238422"/>
              <w:bookmarkStart w:id="27126" w:name="_Toc425239668"/>
              <w:bookmarkStart w:id="27127" w:name="_Toc425240915"/>
              <w:bookmarkStart w:id="27128" w:name="_Toc425242161"/>
              <w:bookmarkStart w:id="27129" w:name="_Toc425243407"/>
              <w:bookmarkStart w:id="27130" w:name="_Toc425244654"/>
              <w:bookmarkStart w:id="27131" w:name="_Toc425245901"/>
              <w:bookmarkStart w:id="27132" w:name="_Toc425247148"/>
              <w:bookmarkStart w:id="27133" w:name="_Toc425248394"/>
              <w:bookmarkStart w:id="27134" w:name="_Toc425249641"/>
              <w:bookmarkStart w:id="27135" w:name="_Toc425250888"/>
              <w:bookmarkStart w:id="27136" w:name="_Toc425252135"/>
              <w:bookmarkStart w:id="27137" w:name="_Toc425252805"/>
              <w:bookmarkStart w:id="27138" w:name="_Toc425253476"/>
              <w:bookmarkStart w:id="27139" w:name="_Toc425256867"/>
              <w:bookmarkStart w:id="27140" w:name="_Toc425276568"/>
              <w:bookmarkStart w:id="27141" w:name="_Toc425342666"/>
              <w:bookmarkStart w:id="27142" w:name="_Toc425349872"/>
              <w:bookmarkStart w:id="27143" w:name="_Toc425353021"/>
              <w:bookmarkStart w:id="27144" w:name="_Toc425353706"/>
              <w:bookmarkStart w:id="27145" w:name="_Toc425787699"/>
              <w:bookmarkStart w:id="27146" w:name="_Toc425788385"/>
              <w:bookmarkStart w:id="27147" w:name="_Toc425789072"/>
              <w:bookmarkStart w:id="27148" w:name="_Toc425789759"/>
              <w:bookmarkStart w:id="27149" w:name="_Toc425790446"/>
              <w:bookmarkStart w:id="27150" w:name="_Toc425794186"/>
              <w:bookmarkStart w:id="27151" w:name="_Toc426385121"/>
              <w:bookmarkStart w:id="27152" w:name="_Toc426386525"/>
              <w:bookmarkStart w:id="27153" w:name="_Toc426387928"/>
              <w:bookmarkStart w:id="27154" w:name="_Toc426389332"/>
              <w:bookmarkStart w:id="27155" w:name="_Toc426390736"/>
              <w:bookmarkStart w:id="27156" w:name="_Toc426392140"/>
              <w:bookmarkStart w:id="27157" w:name="_Toc426393543"/>
              <w:bookmarkStart w:id="27158" w:name="_Toc427825128"/>
              <w:bookmarkStart w:id="27159" w:name="_Toc427852941"/>
              <w:bookmarkStart w:id="27160" w:name="_Toc427855181"/>
              <w:bookmarkStart w:id="27161" w:name="_Toc427857382"/>
              <w:bookmarkEnd w:id="27124"/>
              <w:bookmarkEnd w:id="27125"/>
              <w:bookmarkEnd w:id="27126"/>
              <w:bookmarkEnd w:id="27127"/>
              <w:bookmarkEnd w:id="27128"/>
              <w:bookmarkEnd w:id="27129"/>
              <w:bookmarkEnd w:id="27130"/>
              <w:bookmarkEnd w:id="27131"/>
              <w:bookmarkEnd w:id="27132"/>
              <w:bookmarkEnd w:id="27133"/>
              <w:bookmarkEnd w:id="27134"/>
              <w:bookmarkEnd w:id="27135"/>
              <w:bookmarkEnd w:id="27136"/>
              <w:bookmarkEnd w:id="27137"/>
              <w:bookmarkEnd w:id="27138"/>
              <w:bookmarkEnd w:id="27139"/>
              <w:bookmarkEnd w:id="27140"/>
              <w:bookmarkEnd w:id="27141"/>
              <w:bookmarkEnd w:id="27142"/>
              <w:bookmarkEnd w:id="27143"/>
              <w:bookmarkEnd w:id="27144"/>
              <w:bookmarkEnd w:id="27145"/>
              <w:bookmarkEnd w:id="27146"/>
              <w:bookmarkEnd w:id="27147"/>
              <w:bookmarkEnd w:id="27148"/>
              <w:bookmarkEnd w:id="27149"/>
              <w:bookmarkEnd w:id="27150"/>
              <w:bookmarkEnd w:id="27151"/>
              <w:bookmarkEnd w:id="27152"/>
              <w:bookmarkEnd w:id="27153"/>
              <w:bookmarkEnd w:id="27154"/>
              <w:bookmarkEnd w:id="27155"/>
              <w:bookmarkEnd w:id="27156"/>
              <w:bookmarkEnd w:id="27157"/>
              <w:bookmarkEnd w:id="27158"/>
              <w:bookmarkEnd w:id="27159"/>
              <w:bookmarkEnd w:id="27160"/>
              <w:bookmarkEnd w:id="27161"/>
            </w:del>
          </w:p>
        </w:tc>
        <w:tc>
          <w:tcPr>
            <w:tcW w:w="2050" w:type="dxa"/>
            <w:tcBorders>
              <w:top w:val="single" w:sz="4" w:space="0" w:color="auto"/>
              <w:left w:val="single" w:sz="4" w:space="0" w:color="auto"/>
              <w:bottom w:val="single" w:sz="4" w:space="0" w:color="auto"/>
              <w:right w:val="single" w:sz="4" w:space="0" w:color="auto"/>
            </w:tcBorders>
          </w:tcPr>
          <w:p w14:paraId="2D643002" w14:textId="7E3A656F" w:rsidR="005F4718" w:rsidRPr="00C106B9" w:rsidDel="00851FE0" w:rsidRDefault="005F4718" w:rsidP="009C3129">
            <w:pPr>
              <w:ind w:firstLine="0"/>
              <w:rPr>
                <w:del w:id="27162" w:author="Ramasubramani, Hariharan" w:date="2015-07-17T16:08:00Z"/>
                <w:rFonts w:cstheme="minorHAnsi"/>
                <w:color w:val="000000" w:themeColor="text1"/>
              </w:rPr>
            </w:pPr>
            <w:del w:id="27163" w:author="Ramasubramani, Hariharan" w:date="2015-07-17T16:08:00Z">
              <w:r w:rsidRPr="00C106B9" w:rsidDel="00851FE0">
                <w:rPr>
                  <w:rFonts w:cstheme="minorHAnsi"/>
                  <w:color w:val="000000" w:themeColor="text1"/>
                </w:rPr>
                <w:delText xml:space="preserve">See: </w:delText>
              </w:r>
              <w:r w:rsidDel="00851FE0">
                <w:rPr>
                  <w:rFonts w:cstheme="minorHAnsi"/>
                  <w:color w:val="000000" w:themeColor="text1"/>
                </w:rPr>
                <w:delText>Unique Forms Spreadsheet</w:delText>
              </w:r>
              <w:bookmarkStart w:id="27164" w:name="_Toc425234871"/>
              <w:bookmarkStart w:id="27165" w:name="_Toc425238423"/>
              <w:bookmarkStart w:id="27166" w:name="_Toc425239669"/>
              <w:bookmarkStart w:id="27167" w:name="_Toc425240916"/>
              <w:bookmarkStart w:id="27168" w:name="_Toc425242162"/>
              <w:bookmarkStart w:id="27169" w:name="_Toc425243408"/>
              <w:bookmarkStart w:id="27170" w:name="_Toc425244655"/>
              <w:bookmarkStart w:id="27171" w:name="_Toc425245902"/>
              <w:bookmarkStart w:id="27172" w:name="_Toc425247149"/>
              <w:bookmarkStart w:id="27173" w:name="_Toc425248395"/>
              <w:bookmarkStart w:id="27174" w:name="_Toc425249642"/>
              <w:bookmarkStart w:id="27175" w:name="_Toc425250889"/>
              <w:bookmarkStart w:id="27176" w:name="_Toc425252136"/>
              <w:bookmarkStart w:id="27177" w:name="_Toc425252806"/>
              <w:bookmarkStart w:id="27178" w:name="_Toc425253477"/>
              <w:bookmarkStart w:id="27179" w:name="_Toc425256868"/>
              <w:bookmarkStart w:id="27180" w:name="_Toc425276569"/>
              <w:bookmarkStart w:id="27181" w:name="_Toc425342667"/>
              <w:bookmarkStart w:id="27182" w:name="_Toc425349873"/>
              <w:bookmarkStart w:id="27183" w:name="_Toc425353022"/>
              <w:bookmarkStart w:id="27184" w:name="_Toc425353707"/>
              <w:bookmarkStart w:id="27185" w:name="_Toc425787700"/>
              <w:bookmarkStart w:id="27186" w:name="_Toc425788386"/>
              <w:bookmarkStart w:id="27187" w:name="_Toc425789073"/>
              <w:bookmarkStart w:id="27188" w:name="_Toc425789760"/>
              <w:bookmarkStart w:id="27189" w:name="_Toc425790447"/>
              <w:bookmarkStart w:id="27190" w:name="_Toc425794187"/>
              <w:bookmarkStart w:id="27191" w:name="_Toc426385122"/>
              <w:bookmarkStart w:id="27192" w:name="_Toc426386526"/>
              <w:bookmarkStart w:id="27193" w:name="_Toc426387929"/>
              <w:bookmarkStart w:id="27194" w:name="_Toc426389333"/>
              <w:bookmarkStart w:id="27195" w:name="_Toc426390737"/>
              <w:bookmarkStart w:id="27196" w:name="_Toc426392141"/>
              <w:bookmarkStart w:id="27197" w:name="_Toc426393544"/>
              <w:bookmarkStart w:id="27198" w:name="_Toc427825129"/>
              <w:bookmarkStart w:id="27199" w:name="_Toc427852942"/>
              <w:bookmarkStart w:id="27200" w:name="_Toc427855182"/>
              <w:bookmarkStart w:id="27201" w:name="_Toc427857383"/>
              <w:bookmarkEnd w:id="27164"/>
              <w:bookmarkEnd w:id="27165"/>
              <w:bookmarkEnd w:id="27166"/>
              <w:bookmarkEnd w:id="27167"/>
              <w:bookmarkEnd w:id="27168"/>
              <w:bookmarkEnd w:id="27169"/>
              <w:bookmarkEnd w:id="27170"/>
              <w:bookmarkEnd w:id="27171"/>
              <w:bookmarkEnd w:id="27172"/>
              <w:bookmarkEnd w:id="27173"/>
              <w:bookmarkEnd w:id="27174"/>
              <w:bookmarkEnd w:id="27175"/>
              <w:bookmarkEnd w:id="27176"/>
              <w:bookmarkEnd w:id="27177"/>
              <w:bookmarkEnd w:id="27178"/>
              <w:bookmarkEnd w:id="27179"/>
              <w:bookmarkEnd w:id="27180"/>
              <w:bookmarkEnd w:id="27181"/>
              <w:bookmarkEnd w:id="27182"/>
              <w:bookmarkEnd w:id="27183"/>
              <w:bookmarkEnd w:id="27184"/>
              <w:bookmarkEnd w:id="27185"/>
              <w:bookmarkEnd w:id="27186"/>
              <w:bookmarkEnd w:id="27187"/>
              <w:bookmarkEnd w:id="27188"/>
              <w:bookmarkEnd w:id="27189"/>
              <w:bookmarkEnd w:id="27190"/>
              <w:bookmarkEnd w:id="27191"/>
              <w:bookmarkEnd w:id="27192"/>
              <w:bookmarkEnd w:id="27193"/>
              <w:bookmarkEnd w:id="27194"/>
              <w:bookmarkEnd w:id="27195"/>
              <w:bookmarkEnd w:id="27196"/>
              <w:bookmarkEnd w:id="27197"/>
              <w:bookmarkEnd w:id="27198"/>
              <w:bookmarkEnd w:id="27199"/>
              <w:bookmarkEnd w:id="27200"/>
              <w:bookmarkEnd w:id="27201"/>
            </w:del>
          </w:p>
        </w:tc>
        <w:tc>
          <w:tcPr>
            <w:tcW w:w="1050" w:type="dxa"/>
            <w:tcBorders>
              <w:top w:val="single" w:sz="4" w:space="0" w:color="auto"/>
              <w:left w:val="single" w:sz="4" w:space="0" w:color="auto"/>
              <w:bottom w:val="single" w:sz="4" w:space="0" w:color="auto"/>
              <w:right w:val="single" w:sz="4" w:space="0" w:color="auto"/>
            </w:tcBorders>
          </w:tcPr>
          <w:p w14:paraId="77927FEF" w14:textId="21525CAC" w:rsidR="005F4718" w:rsidRPr="00C106B9" w:rsidDel="00851FE0" w:rsidRDefault="005F4718" w:rsidP="009C3129">
            <w:pPr>
              <w:ind w:left="-57" w:firstLine="0"/>
              <w:jc w:val="center"/>
              <w:rPr>
                <w:del w:id="27202" w:author="Ramasubramani, Hariharan" w:date="2015-07-17T16:08:00Z"/>
                <w:rFonts w:cstheme="minorHAnsi"/>
                <w:color w:val="000000" w:themeColor="text1"/>
              </w:rPr>
            </w:pPr>
            <w:del w:id="27203" w:author="Ramasubramani, Hariharan" w:date="2015-07-17T16:08:00Z">
              <w:r w:rsidRPr="00C106B9" w:rsidDel="00851FE0">
                <w:rPr>
                  <w:rFonts w:cstheme="minorHAnsi"/>
                  <w:color w:val="000000" w:themeColor="text1"/>
                </w:rPr>
                <w:delText>-</w:delText>
              </w:r>
              <w:bookmarkStart w:id="27204" w:name="_Toc425234872"/>
              <w:bookmarkStart w:id="27205" w:name="_Toc425238424"/>
              <w:bookmarkStart w:id="27206" w:name="_Toc425239670"/>
              <w:bookmarkStart w:id="27207" w:name="_Toc425240917"/>
              <w:bookmarkStart w:id="27208" w:name="_Toc425242163"/>
              <w:bookmarkStart w:id="27209" w:name="_Toc425243409"/>
              <w:bookmarkStart w:id="27210" w:name="_Toc425244656"/>
              <w:bookmarkStart w:id="27211" w:name="_Toc425245903"/>
              <w:bookmarkStart w:id="27212" w:name="_Toc425247150"/>
              <w:bookmarkStart w:id="27213" w:name="_Toc425248396"/>
              <w:bookmarkStart w:id="27214" w:name="_Toc425249643"/>
              <w:bookmarkStart w:id="27215" w:name="_Toc425250890"/>
              <w:bookmarkStart w:id="27216" w:name="_Toc425252137"/>
              <w:bookmarkStart w:id="27217" w:name="_Toc425252807"/>
              <w:bookmarkStart w:id="27218" w:name="_Toc425253478"/>
              <w:bookmarkStart w:id="27219" w:name="_Toc425256869"/>
              <w:bookmarkStart w:id="27220" w:name="_Toc425276570"/>
              <w:bookmarkStart w:id="27221" w:name="_Toc425342668"/>
              <w:bookmarkStart w:id="27222" w:name="_Toc425349874"/>
              <w:bookmarkStart w:id="27223" w:name="_Toc425353023"/>
              <w:bookmarkStart w:id="27224" w:name="_Toc425353708"/>
              <w:bookmarkStart w:id="27225" w:name="_Toc425787701"/>
              <w:bookmarkStart w:id="27226" w:name="_Toc425788387"/>
              <w:bookmarkStart w:id="27227" w:name="_Toc425789074"/>
              <w:bookmarkStart w:id="27228" w:name="_Toc425789761"/>
              <w:bookmarkStart w:id="27229" w:name="_Toc425790448"/>
              <w:bookmarkStart w:id="27230" w:name="_Toc425794188"/>
              <w:bookmarkStart w:id="27231" w:name="_Toc426385123"/>
              <w:bookmarkStart w:id="27232" w:name="_Toc426386527"/>
              <w:bookmarkStart w:id="27233" w:name="_Toc426387930"/>
              <w:bookmarkStart w:id="27234" w:name="_Toc426389334"/>
              <w:bookmarkStart w:id="27235" w:name="_Toc426390738"/>
              <w:bookmarkStart w:id="27236" w:name="_Toc426392142"/>
              <w:bookmarkStart w:id="27237" w:name="_Toc426393545"/>
              <w:bookmarkStart w:id="27238" w:name="_Toc427825130"/>
              <w:bookmarkStart w:id="27239" w:name="_Toc427852943"/>
              <w:bookmarkStart w:id="27240" w:name="_Toc427855183"/>
              <w:bookmarkStart w:id="27241" w:name="_Toc427857384"/>
              <w:bookmarkEnd w:id="27204"/>
              <w:bookmarkEnd w:id="27205"/>
              <w:bookmarkEnd w:id="27206"/>
              <w:bookmarkEnd w:id="27207"/>
              <w:bookmarkEnd w:id="27208"/>
              <w:bookmarkEnd w:id="27209"/>
              <w:bookmarkEnd w:id="27210"/>
              <w:bookmarkEnd w:id="27211"/>
              <w:bookmarkEnd w:id="27212"/>
              <w:bookmarkEnd w:id="27213"/>
              <w:bookmarkEnd w:id="27214"/>
              <w:bookmarkEnd w:id="27215"/>
              <w:bookmarkEnd w:id="27216"/>
              <w:bookmarkEnd w:id="27217"/>
              <w:bookmarkEnd w:id="27218"/>
              <w:bookmarkEnd w:id="27219"/>
              <w:bookmarkEnd w:id="27220"/>
              <w:bookmarkEnd w:id="27221"/>
              <w:bookmarkEnd w:id="27222"/>
              <w:bookmarkEnd w:id="27223"/>
              <w:bookmarkEnd w:id="27224"/>
              <w:bookmarkEnd w:id="27225"/>
              <w:bookmarkEnd w:id="27226"/>
              <w:bookmarkEnd w:id="27227"/>
              <w:bookmarkEnd w:id="27228"/>
              <w:bookmarkEnd w:id="27229"/>
              <w:bookmarkEnd w:id="27230"/>
              <w:bookmarkEnd w:id="27231"/>
              <w:bookmarkEnd w:id="27232"/>
              <w:bookmarkEnd w:id="27233"/>
              <w:bookmarkEnd w:id="27234"/>
              <w:bookmarkEnd w:id="27235"/>
              <w:bookmarkEnd w:id="27236"/>
              <w:bookmarkEnd w:id="27237"/>
              <w:bookmarkEnd w:id="27238"/>
              <w:bookmarkEnd w:id="27239"/>
              <w:bookmarkEnd w:id="27240"/>
              <w:bookmarkEnd w:id="27241"/>
            </w:del>
          </w:p>
        </w:tc>
        <w:bookmarkStart w:id="27242" w:name="_Toc425234873"/>
        <w:bookmarkStart w:id="27243" w:name="_Toc425238425"/>
        <w:bookmarkStart w:id="27244" w:name="_Toc425239671"/>
        <w:bookmarkStart w:id="27245" w:name="_Toc425240918"/>
        <w:bookmarkStart w:id="27246" w:name="_Toc425242164"/>
        <w:bookmarkStart w:id="27247" w:name="_Toc425243410"/>
        <w:bookmarkStart w:id="27248" w:name="_Toc425244657"/>
        <w:bookmarkStart w:id="27249" w:name="_Toc425245904"/>
        <w:bookmarkStart w:id="27250" w:name="_Toc425247151"/>
        <w:bookmarkStart w:id="27251" w:name="_Toc425248397"/>
        <w:bookmarkStart w:id="27252" w:name="_Toc425249644"/>
        <w:bookmarkStart w:id="27253" w:name="_Toc425250891"/>
        <w:bookmarkStart w:id="27254" w:name="_Toc425252138"/>
        <w:bookmarkStart w:id="27255" w:name="_Toc425252808"/>
        <w:bookmarkStart w:id="27256" w:name="_Toc425253479"/>
        <w:bookmarkStart w:id="27257" w:name="_Toc425256870"/>
        <w:bookmarkStart w:id="27258" w:name="_Toc425276571"/>
        <w:bookmarkStart w:id="27259" w:name="_Toc425342669"/>
        <w:bookmarkStart w:id="27260" w:name="_Toc425349875"/>
        <w:bookmarkStart w:id="27261" w:name="_Toc425353024"/>
        <w:bookmarkStart w:id="27262" w:name="_Toc425353709"/>
        <w:bookmarkStart w:id="27263" w:name="_Toc425787702"/>
        <w:bookmarkStart w:id="27264" w:name="_Toc425788388"/>
        <w:bookmarkStart w:id="27265" w:name="_Toc425789075"/>
        <w:bookmarkStart w:id="27266" w:name="_Toc425789762"/>
        <w:bookmarkStart w:id="27267" w:name="_Toc425790449"/>
        <w:bookmarkStart w:id="27268" w:name="_Toc425794189"/>
        <w:bookmarkStart w:id="27269" w:name="_Toc426385124"/>
        <w:bookmarkStart w:id="27270" w:name="_Toc426386528"/>
        <w:bookmarkStart w:id="27271" w:name="_Toc426387931"/>
        <w:bookmarkStart w:id="27272" w:name="_Toc426389335"/>
        <w:bookmarkStart w:id="27273" w:name="_Toc426390739"/>
        <w:bookmarkStart w:id="27274" w:name="_Toc426392143"/>
        <w:bookmarkStart w:id="27275" w:name="_Toc426393546"/>
        <w:bookmarkStart w:id="27276" w:name="_Toc427825131"/>
        <w:bookmarkStart w:id="27277" w:name="_Toc427852944"/>
        <w:bookmarkStart w:id="27278" w:name="_Toc427855184"/>
        <w:bookmarkStart w:id="27279" w:name="_Toc427857385"/>
        <w:bookmarkEnd w:id="27242"/>
        <w:bookmarkEnd w:id="27243"/>
        <w:bookmarkEnd w:id="27244"/>
        <w:bookmarkEnd w:id="27245"/>
        <w:bookmarkEnd w:id="27246"/>
        <w:bookmarkEnd w:id="27247"/>
        <w:bookmarkEnd w:id="27248"/>
        <w:bookmarkEnd w:id="27249"/>
        <w:bookmarkEnd w:id="27250"/>
        <w:bookmarkEnd w:id="27251"/>
        <w:bookmarkEnd w:id="27252"/>
        <w:bookmarkEnd w:id="27253"/>
        <w:bookmarkEnd w:id="27254"/>
        <w:bookmarkEnd w:id="27255"/>
        <w:bookmarkEnd w:id="27256"/>
        <w:bookmarkEnd w:id="27257"/>
        <w:bookmarkEnd w:id="27258"/>
        <w:bookmarkEnd w:id="27259"/>
        <w:bookmarkEnd w:id="27260"/>
        <w:bookmarkEnd w:id="27261"/>
        <w:bookmarkEnd w:id="27262"/>
        <w:bookmarkEnd w:id="27263"/>
        <w:bookmarkEnd w:id="27264"/>
        <w:bookmarkEnd w:id="27265"/>
        <w:bookmarkEnd w:id="27266"/>
        <w:bookmarkEnd w:id="27267"/>
        <w:bookmarkEnd w:id="27268"/>
        <w:bookmarkEnd w:id="27269"/>
        <w:bookmarkEnd w:id="27270"/>
        <w:bookmarkEnd w:id="27271"/>
        <w:bookmarkEnd w:id="27272"/>
        <w:bookmarkEnd w:id="27273"/>
        <w:bookmarkEnd w:id="27274"/>
        <w:bookmarkEnd w:id="27275"/>
        <w:bookmarkEnd w:id="27276"/>
        <w:bookmarkEnd w:id="27277"/>
        <w:bookmarkEnd w:id="27278"/>
        <w:bookmarkEnd w:id="27279"/>
      </w:tr>
      <w:tr w:rsidR="005F4718" w:rsidRPr="00C106B9" w:rsidDel="00851FE0" w14:paraId="6F8292BB" w14:textId="3ADA41AF" w:rsidTr="008C172F">
        <w:trPr>
          <w:cantSplit/>
          <w:trHeight w:val="314"/>
          <w:jc w:val="center"/>
          <w:del w:id="27280" w:author="Ramasubramani, Hariharan" w:date="2015-07-17T16:08:00Z"/>
        </w:trPr>
        <w:tc>
          <w:tcPr>
            <w:tcW w:w="1044" w:type="dxa"/>
            <w:tcBorders>
              <w:top w:val="single" w:sz="4" w:space="0" w:color="auto"/>
              <w:left w:val="single" w:sz="4" w:space="0" w:color="auto"/>
              <w:bottom w:val="single" w:sz="4" w:space="0" w:color="auto"/>
              <w:right w:val="single" w:sz="4" w:space="0" w:color="auto"/>
            </w:tcBorders>
          </w:tcPr>
          <w:p w14:paraId="0533E6BF" w14:textId="496D2367" w:rsidR="005F4718" w:rsidRPr="00C106B9" w:rsidDel="00851FE0" w:rsidRDefault="005F4718" w:rsidP="00247D75">
            <w:pPr>
              <w:pStyle w:val="ListParagraph"/>
              <w:numPr>
                <w:ilvl w:val="3"/>
                <w:numId w:val="23"/>
              </w:numPr>
              <w:overflowPunct w:val="0"/>
              <w:autoSpaceDE w:val="0"/>
              <w:autoSpaceDN w:val="0"/>
              <w:spacing w:after="60"/>
              <w:ind w:left="-43" w:firstLine="0"/>
              <w:textAlignment w:val="baseline"/>
              <w:rPr>
                <w:del w:id="27281" w:author="Ramasubramani, Hariharan" w:date="2015-07-17T16:08:00Z"/>
                <w:rFonts w:cstheme="minorHAnsi"/>
                <w:color w:val="000000" w:themeColor="text1"/>
              </w:rPr>
            </w:pPr>
            <w:bookmarkStart w:id="27282" w:name="_Toc425234874"/>
            <w:bookmarkStart w:id="27283" w:name="_Toc425238426"/>
            <w:bookmarkStart w:id="27284" w:name="_Toc425239672"/>
            <w:bookmarkStart w:id="27285" w:name="_Toc425240919"/>
            <w:bookmarkStart w:id="27286" w:name="_Toc425242165"/>
            <w:bookmarkStart w:id="27287" w:name="_Toc425243411"/>
            <w:bookmarkStart w:id="27288" w:name="_Toc425244658"/>
            <w:bookmarkStart w:id="27289" w:name="_Toc425245905"/>
            <w:bookmarkStart w:id="27290" w:name="_Toc425247152"/>
            <w:bookmarkStart w:id="27291" w:name="_Toc425248398"/>
            <w:bookmarkStart w:id="27292" w:name="_Toc425249645"/>
            <w:bookmarkStart w:id="27293" w:name="_Toc425250892"/>
            <w:bookmarkStart w:id="27294" w:name="_Toc425252139"/>
            <w:bookmarkStart w:id="27295" w:name="_Toc425252809"/>
            <w:bookmarkStart w:id="27296" w:name="_Toc425253480"/>
            <w:bookmarkStart w:id="27297" w:name="_Toc425256871"/>
            <w:bookmarkStart w:id="27298" w:name="_Toc425276572"/>
            <w:bookmarkStart w:id="27299" w:name="_Toc425342670"/>
            <w:bookmarkStart w:id="27300" w:name="_Toc425349876"/>
            <w:bookmarkStart w:id="27301" w:name="_Toc425353025"/>
            <w:bookmarkStart w:id="27302" w:name="_Toc425353710"/>
            <w:bookmarkStart w:id="27303" w:name="_Toc425787703"/>
            <w:bookmarkStart w:id="27304" w:name="_Toc425788389"/>
            <w:bookmarkStart w:id="27305" w:name="_Toc425789076"/>
            <w:bookmarkStart w:id="27306" w:name="_Toc425789763"/>
            <w:bookmarkStart w:id="27307" w:name="_Toc425790450"/>
            <w:bookmarkStart w:id="27308" w:name="_Toc425794190"/>
            <w:bookmarkStart w:id="27309" w:name="_Toc426385125"/>
            <w:bookmarkStart w:id="27310" w:name="_Toc426386529"/>
            <w:bookmarkStart w:id="27311" w:name="_Toc426387932"/>
            <w:bookmarkStart w:id="27312" w:name="_Toc426389336"/>
            <w:bookmarkStart w:id="27313" w:name="_Toc426390740"/>
            <w:bookmarkStart w:id="27314" w:name="_Toc426392144"/>
            <w:bookmarkStart w:id="27315" w:name="_Toc426393547"/>
            <w:bookmarkStart w:id="27316" w:name="_Toc427825132"/>
            <w:bookmarkStart w:id="27317" w:name="_Toc427852945"/>
            <w:bookmarkStart w:id="27318" w:name="_Toc427855185"/>
            <w:bookmarkStart w:id="27319" w:name="_Toc427857386"/>
            <w:bookmarkEnd w:id="27282"/>
            <w:bookmarkEnd w:id="27283"/>
            <w:bookmarkEnd w:id="27284"/>
            <w:bookmarkEnd w:id="27285"/>
            <w:bookmarkEnd w:id="27286"/>
            <w:bookmarkEnd w:id="27287"/>
            <w:bookmarkEnd w:id="27288"/>
            <w:bookmarkEnd w:id="27289"/>
            <w:bookmarkEnd w:id="27290"/>
            <w:bookmarkEnd w:id="27291"/>
            <w:bookmarkEnd w:id="27292"/>
            <w:bookmarkEnd w:id="27293"/>
            <w:bookmarkEnd w:id="27294"/>
            <w:bookmarkEnd w:id="27295"/>
            <w:bookmarkEnd w:id="27296"/>
            <w:bookmarkEnd w:id="27297"/>
            <w:bookmarkEnd w:id="27298"/>
            <w:bookmarkEnd w:id="27299"/>
            <w:bookmarkEnd w:id="27300"/>
            <w:bookmarkEnd w:id="27301"/>
            <w:bookmarkEnd w:id="27302"/>
            <w:bookmarkEnd w:id="27303"/>
            <w:bookmarkEnd w:id="27304"/>
            <w:bookmarkEnd w:id="27305"/>
            <w:bookmarkEnd w:id="27306"/>
            <w:bookmarkEnd w:id="27307"/>
            <w:bookmarkEnd w:id="27308"/>
            <w:bookmarkEnd w:id="27309"/>
            <w:bookmarkEnd w:id="27310"/>
            <w:bookmarkEnd w:id="27311"/>
            <w:bookmarkEnd w:id="27312"/>
            <w:bookmarkEnd w:id="27313"/>
            <w:bookmarkEnd w:id="27314"/>
            <w:bookmarkEnd w:id="27315"/>
            <w:bookmarkEnd w:id="27316"/>
            <w:bookmarkEnd w:id="27317"/>
            <w:bookmarkEnd w:id="27318"/>
            <w:bookmarkEnd w:id="27319"/>
          </w:p>
        </w:tc>
        <w:tc>
          <w:tcPr>
            <w:tcW w:w="1960" w:type="dxa"/>
            <w:tcBorders>
              <w:top w:val="single" w:sz="4" w:space="0" w:color="auto"/>
              <w:left w:val="single" w:sz="4" w:space="0" w:color="auto"/>
              <w:bottom w:val="single" w:sz="4" w:space="0" w:color="auto"/>
              <w:right w:val="single" w:sz="4" w:space="0" w:color="auto"/>
            </w:tcBorders>
          </w:tcPr>
          <w:p w14:paraId="3327D733" w14:textId="7AF3F7DD" w:rsidR="005F4718" w:rsidDel="00851FE0" w:rsidRDefault="005F4718">
            <w:pPr>
              <w:ind w:left="-18" w:firstLine="0"/>
              <w:rPr>
                <w:del w:id="27320" w:author="Ramasubramani, Hariharan" w:date="2015-07-17T16:08:00Z"/>
                <w:rFonts w:cstheme="minorHAnsi"/>
                <w:color w:val="000000" w:themeColor="text1"/>
              </w:rPr>
            </w:pPr>
            <w:del w:id="27321" w:author="Ramasubramani, Hariharan" w:date="2015-07-17T16:08:00Z">
              <w:r w:rsidDel="00851FE0">
                <w:rPr>
                  <w:rFonts w:cstheme="minorHAnsi"/>
                  <w:color w:val="000000" w:themeColor="text1"/>
                </w:rPr>
                <w:delText>Timing Code</w:delText>
              </w:r>
            </w:del>
            <w:del w:id="27322" w:author="Ramasubramani, Hariharan" w:date="2015-07-17T10:09:00Z">
              <w:r w:rsidDel="00B4718B">
                <w:rPr>
                  <w:rFonts w:cstheme="minorHAnsi"/>
                  <w:color w:val="000000" w:themeColor="text1"/>
                </w:rPr>
                <w:delText xml:space="preserve"> (Note: This is the same element as Form Timing Code but with a different label) (CR 459)</w:delText>
              </w:r>
            </w:del>
            <w:bookmarkStart w:id="27323" w:name="_Toc425234875"/>
            <w:bookmarkStart w:id="27324" w:name="_Toc425238427"/>
            <w:bookmarkStart w:id="27325" w:name="_Toc425239673"/>
            <w:bookmarkStart w:id="27326" w:name="_Toc425240920"/>
            <w:bookmarkStart w:id="27327" w:name="_Toc425242166"/>
            <w:bookmarkStart w:id="27328" w:name="_Toc425243412"/>
            <w:bookmarkStart w:id="27329" w:name="_Toc425244659"/>
            <w:bookmarkStart w:id="27330" w:name="_Toc425245906"/>
            <w:bookmarkStart w:id="27331" w:name="_Toc425247153"/>
            <w:bookmarkStart w:id="27332" w:name="_Toc425248399"/>
            <w:bookmarkStart w:id="27333" w:name="_Toc425249646"/>
            <w:bookmarkStart w:id="27334" w:name="_Toc425250893"/>
            <w:bookmarkStart w:id="27335" w:name="_Toc425252140"/>
            <w:bookmarkStart w:id="27336" w:name="_Toc425252810"/>
            <w:bookmarkStart w:id="27337" w:name="_Toc425253481"/>
            <w:bookmarkStart w:id="27338" w:name="_Toc425256872"/>
            <w:bookmarkStart w:id="27339" w:name="_Toc425276573"/>
            <w:bookmarkStart w:id="27340" w:name="_Toc425342671"/>
            <w:bookmarkStart w:id="27341" w:name="_Toc425349877"/>
            <w:bookmarkStart w:id="27342" w:name="_Toc425353026"/>
            <w:bookmarkStart w:id="27343" w:name="_Toc425353711"/>
            <w:bookmarkStart w:id="27344" w:name="_Toc425787704"/>
            <w:bookmarkStart w:id="27345" w:name="_Toc425788390"/>
            <w:bookmarkStart w:id="27346" w:name="_Toc425789077"/>
            <w:bookmarkStart w:id="27347" w:name="_Toc425789764"/>
            <w:bookmarkStart w:id="27348" w:name="_Toc425790451"/>
            <w:bookmarkStart w:id="27349" w:name="_Toc425794191"/>
            <w:bookmarkStart w:id="27350" w:name="_Toc426385126"/>
            <w:bookmarkStart w:id="27351" w:name="_Toc426386530"/>
            <w:bookmarkStart w:id="27352" w:name="_Toc426387933"/>
            <w:bookmarkStart w:id="27353" w:name="_Toc426389337"/>
            <w:bookmarkStart w:id="27354" w:name="_Toc426390741"/>
            <w:bookmarkStart w:id="27355" w:name="_Toc426392145"/>
            <w:bookmarkStart w:id="27356" w:name="_Toc426393548"/>
            <w:bookmarkStart w:id="27357" w:name="_Toc427825133"/>
            <w:bookmarkStart w:id="27358" w:name="_Toc427852946"/>
            <w:bookmarkStart w:id="27359" w:name="_Toc427855186"/>
            <w:bookmarkStart w:id="27360" w:name="_Toc427857387"/>
            <w:bookmarkEnd w:id="27323"/>
            <w:bookmarkEnd w:id="27324"/>
            <w:bookmarkEnd w:id="27325"/>
            <w:bookmarkEnd w:id="27326"/>
            <w:bookmarkEnd w:id="27327"/>
            <w:bookmarkEnd w:id="27328"/>
            <w:bookmarkEnd w:id="27329"/>
            <w:bookmarkEnd w:id="27330"/>
            <w:bookmarkEnd w:id="27331"/>
            <w:bookmarkEnd w:id="27332"/>
            <w:bookmarkEnd w:id="27333"/>
            <w:bookmarkEnd w:id="27334"/>
            <w:bookmarkEnd w:id="27335"/>
            <w:bookmarkEnd w:id="27336"/>
            <w:bookmarkEnd w:id="27337"/>
            <w:bookmarkEnd w:id="27338"/>
            <w:bookmarkEnd w:id="27339"/>
            <w:bookmarkEnd w:id="27340"/>
            <w:bookmarkEnd w:id="27341"/>
            <w:bookmarkEnd w:id="27342"/>
            <w:bookmarkEnd w:id="27343"/>
            <w:bookmarkEnd w:id="27344"/>
            <w:bookmarkEnd w:id="27345"/>
            <w:bookmarkEnd w:id="27346"/>
            <w:bookmarkEnd w:id="27347"/>
            <w:bookmarkEnd w:id="27348"/>
            <w:bookmarkEnd w:id="27349"/>
            <w:bookmarkEnd w:id="27350"/>
            <w:bookmarkEnd w:id="27351"/>
            <w:bookmarkEnd w:id="27352"/>
            <w:bookmarkEnd w:id="27353"/>
            <w:bookmarkEnd w:id="27354"/>
            <w:bookmarkEnd w:id="27355"/>
            <w:bookmarkEnd w:id="27356"/>
            <w:bookmarkEnd w:id="27357"/>
            <w:bookmarkEnd w:id="27358"/>
            <w:bookmarkEnd w:id="27359"/>
            <w:bookmarkEnd w:id="27360"/>
          </w:p>
        </w:tc>
        <w:tc>
          <w:tcPr>
            <w:tcW w:w="900" w:type="dxa"/>
            <w:tcBorders>
              <w:top w:val="single" w:sz="4" w:space="0" w:color="auto"/>
              <w:left w:val="single" w:sz="4" w:space="0" w:color="auto"/>
              <w:bottom w:val="single" w:sz="4" w:space="0" w:color="auto"/>
              <w:right w:val="single" w:sz="4" w:space="0" w:color="auto"/>
            </w:tcBorders>
          </w:tcPr>
          <w:p w14:paraId="1A7780A5" w14:textId="7C78C421" w:rsidR="005F4718" w:rsidRPr="00C106B9" w:rsidDel="00851FE0" w:rsidRDefault="005F4718" w:rsidP="009C3129">
            <w:pPr>
              <w:ind w:left="-2" w:firstLine="0"/>
              <w:rPr>
                <w:del w:id="27361" w:author="Ramasubramani, Hariharan" w:date="2015-07-17T16:08:00Z"/>
                <w:rFonts w:cstheme="minorHAnsi"/>
                <w:color w:val="000000" w:themeColor="text1"/>
              </w:rPr>
            </w:pPr>
            <w:del w:id="27362" w:author="Ramasubramani, Hariharan" w:date="2015-07-17T16:08:00Z">
              <w:r w:rsidDel="00851FE0">
                <w:rPr>
                  <w:rFonts w:cstheme="minorHAnsi"/>
                  <w:color w:val="000000" w:themeColor="text1"/>
                </w:rPr>
                <w:delText>-</w:delText>
              </w:r>
              <w:bookmarkStart w:id="27363" w:name="_Toc425234876"/>
              <w:bookmarkStart w:id="27364" w:name="_Toc425238428"/>
              <w:bookmarkStart w:id="27365" w:name="_Toc425239674"/>
              <w:bookmarkStart w:id="27366" w:name="_Toc425240921"/>
              <w:bookmarkStart w:id="27367" w:name="_Toc425242167"/>
              <w:bookmarkStart w:id="27368" w:name="_Toc425243413"/>
              <w:bookmarkStart w:id="27369" w:name="_Toc425244660"/>
              <w:bookmarkStart w:id="27370" w:name="_Toc425245907"/>
              <w:bookmarkStart w:id="27371" w:name="_Toc425247154"/>
              <w:bookmarkStart w:id="27372" w:name="_Toc425248400"/>
              <w:bookmarkStart w:id="27373" w:name="_Toc425249647"/>
              <w:bookmarkStart w:id="27374" w:name="_Toc425250894"/>
              <w:bookmarkStart w:id="27375" w:name="_Toc425252141"/>
              <w:bookmarkStart w:id="27376" w:name="_Toc425252811"/>
              <w:bookmarkStart w:id="27377" w:name="_Toc425253482"/>
              <w:bookmarkStart w:id="27378" w:name="_Toc425256873"/>
              <w:bookmarkStart w:id="27379" w:name="_Toc425276574"/>
              <w:bookmarkStart w:id="27380" w:name="_Toc425342672"/>
              <w:bookmarkStart w:id="27381" w:name="_Toc425349878"/>
              <w:bookmarkStart w:id="27382" w:name="_Toc425353027"/>
              <w:bookmarkStart w:id="27383" w:name="_Toc425353712"/>
              <w:bookmarkStart w:id="27384" w:name="_Toc425787705"/>
              <w:bookmarkStart w:id="27385" w:name="_Toc425788391"/>
              <w:bookmarkStart w:id="27386" w:name="_Toc425789078"/>
              <w:bookmarkStart w:id="27387" w:name="_Toc425789765"/>
              <w:bookmarkStart w:id="27388" w:name="_Toc425790452"/>
              <w:bookmarkStart w:id="27389" w:name="_Toc425794192"/>
              <w:bookmarkStart w:id="27390" w:name="_Toc426385127"/>
              <w:bookmarkStart w:id="27391" w:name="_Toc426386531"/>
              <w:bookmarkStart w:id="27392" w:name="_Toc426387934"/>
              <w:bookmarkStart w:id="27393" w:name="_Toc426389338"/>
              <w:bookmarkStart w:id="27394" w:name="_Toc426390742"/>
              <w:bookmarkStart w:id="27395" w:name="_Toc426392146"/>
              <w:bookmarkStart w:id="27396" w:name="_Toc426393549"/>
              <w:bookmarkStart w:id="27397" w:name="_Toc427825134"/>
              <w:bookmarkStart w:id="27398" w:name="_Toc427852947"/>
              <w:bookmarkStart w:id="27399" w:name="_Toc427855187"/>
              <w:bookmarkStart w:id="27400" w:name="_Toc427857388"/>
              <w:bookmarkEnd w:id="27363"/>
              <w:bookmarkEnd w:id="27364"/>
              <w:bookmarkEnd w:id="27365"/>
              <w:bookmarkEnd w:id="27366"/>
              <w:bookmarkEnd w:id="27367"/>
              <w:bookmarkEnd w:id="27368"/>
              <w:bookmarkEnd w:id="27369"/>
              <w:bookmarkEnd w:id="27370"/>
              <w:bookmarkEnd w:id="27371"/>
              <w:bookmarkEnd w:id="27372"/>
              <w:bookmarkEnd w:id="27373"/>
              <w:bookmarkEnd w:id="27374"/>
              <w:bookmarkEnd w:id="27375"/>
              <w:bookmarkEnd w:id="27376"/>
              <w:bookmarkEnd w:id="27377"/>
              <w:bookmarkEnd w:id="27378"/>
              <w:bookmarkEnd w:id="27379"/>
              <w:bookmarkEnd w:id="27380"/>
              <w:bookmarkEnd w:id="27381"/>
              <w:bookmarkEnd w:id="27382"/>
              <w:bookmarkEnd w:id="27383"/>
              <w:bookmarkEnd w:id="27384"/>
              <w:bookmarkEnd w:id="27385"/>
              <w:bookmarkEnd w:id="27386"/>
              <w:bookmarkEnd w:id="27387"/>
              <w:bookmarkEnd w:id="27388"/>
              <w:bookmarkEnd w:id="27389"/>
              <w:bookmarkEnd w:id="27390"/>
              <w:bookmarkEnd w:id="27391"/>
              <w:bookmarkEnd w:id="27392"/>
              <w:bookmarkEnd w:id="27393"/>
              <w:bookmarkEnd w:id="27394"/>
              <w:bookmarkEnd w:id="27395"/>
              <w:bookmarkEnd w:id="27396"/>
              <w:bookmarkEnd w:id="27397"/>
              <w:bookmarkEnd w:id="27398"/>
              <w:bookmarkEnd w:id="27399"/>
              <w:bookmarkEnd w:id="27400"/>
            </w:del>
          </w:p>
        </w:tc>
        <w:tc>
          <w:tcPr>
            <w:tcW w:w="939" w:type="dxa"/>
            <w:tcBorders>
              <w:top w:val="single" w:sz="4" w:space="0" w:color="auto"/>
              <w:left w:val="single" w:sz="4" w:space="0" w:color="auto"/>
              <w:bottom w:val="single" w:sz="4" w:space="0" w:color="auto"/>
              <w:right w:val="single" w:sz="4" w:space="0" w:color="auto"/>
            </w:tcBorders>
          </w:tcPr>
          <w:p w14:paraId="758EE77F" w14:textId="40092717" w:rsidR="005F4718" w:rsidRPr="00C106B9" w:rsidDel="00851FE0" w:rsidRDefault="005F4718" w:rsidP="009C3129">
            <w:pPr>
              <w:ind w:left="-57" w:firstLine="0"/>
              <w:jc w:val="center"/>
              <w:rPr>
                <w:del w:id="27401" w:author="Ramasubramani, Hariharan" w:date="2015-07-17T16:08:00Z"/>
                <w:rFonts w:cstheme="minorHAnsi"/>
                <w:color w:val="000000" w:themeColor="text1"/>
              </w:rPr>
            </w:pPr>
            <w:del w:id="27402" w:author="Ramasubramani, Hariharan" w:date="2015-07-17T16:08:00Z">
              <w:r w:rsidDel="00851FE0">
                <w:rPr>
                  <w:rFonts w:cstheme="minorHAnsi"/>
                  <w:color w:val="000000" w:themeColor="text1"/>
                </w:rPr>
                <w:delText>O (CR 459)</w:delText>
              </w:r>
              <w:bookmarkStart w:id="27403" w:name="_Toc425234877"/>
              <w:bookmarkStart w:id="27404" w:name="_Toc425238429"/>
              <w:bookmarkStart w:id="27405" w:name="_Toc425239675"/>
              <w:bookmarkStart w:id="27406" w:name="_Toc425240922"/>
              <w:bookmarkStart w:id="27407" w:name="_Toc425242168"/>
              <w:bookmarkStart w:id="27408" w:name="_Toc425243414"/>
              <w:bookmarkStart w:id="27409" w:name="_Toc425244661"/>
              <w:bookmarkStart w:id="27410" w:name="_Toc425245908"/>
              <w:bookmarkStart w:id="27411" w:name="_Toc425247155"/>
              <w:bookmarkStart w:id="27412" w:name="_Toc425248401"/>
              <w:bookmarkStart w:id="27413" w:name="_Toc425249648"/>
              <w:bookmarkStart w:id="27414" w:name="_Toc425250895"/>
              <w:bookmarkStart w:id="27415" w:name="_Toc425252142"/>
              <w:bookmarkStart w:id="27416" w:name="_Toc425252812"/>
              <w:bookmarkStart w:id="27417" w:name="_Toc425253483"/>
              <w:bookmarkStart w:id="27418" w:name="_Toc425256874"/>
              <w:bookmarkStart w:id="27419" w:name="_Toc425276575"/>
              <w:bookmarkStart w:id="27420" w:name="_Toc425342673"/>
              <w:bookmarkStart w:id="27421" w:name="_Toc425349879"/>
              <w:bookmarkStart w:id="27422" w:name="_Toc425353028"/>
              <w:bookmarkStart w:id="27423" w:name="_Toc425353713"/>
              <w:bookmarkStart w:id="27424" w:name="_Toc425787706"/>
              <w:bookmarkStart w:id="27425" w:name="_Toc425788392"/>
              <w:bookmarkStart w:id="27426" w:name="_Toc425789079"/>
              <w:bookmarkStart w:id="27427" w:name="_Toc425789766"/>
              <w:bookmarkStart w:id="27428" w:name="_Toc425790453"/>
              <w:bookmarkStart w:id="27429" w:name="_Toc425794193"/>
              <w:bookmarkStart w:id="27430" w:name="_Toc426385128"/>
              <w:bookmarkStart w:id="27431" w:name="_Toc426386532"/>
              <w:bookmarkStart w:id="27432" w:name="_Toc426387935"/>
              <w:bookmarkStart w:id="27433" w:name="_Toc426389339"/>
              <w:bookmarkStart w:id="27434" w:name="_Toc426390743"/>
              <w:bookmarkStart w:id="27435" w:name="_Toc426392147"/>
              <w:bookmarkStart w:id="27436" w:name="_Toc426393550"/>
              <w:bookmarkStart w:id="27437" w:name="_Toc427825135"/>
              <w:bookmarkStart w:id="27438" w:name="_Toc427852948"/>
              <w:bookmarkStart w:id="27439" w:name="_Toc427855188"/>
              <w:bookmarkStart w:id="27440" w:name="_Toc427857389"/>
              <w:bookmarkEnd w:id="27403"/>
              <w:bookmarkEnd w:id="27404"/>
              <w:bookmarkEnd w:id="27405"/>
              <w:bookmarkEnd w:id="27406"/>
              <w:bookmarkEnd w:id="27407"/>
              <w:bookmarkEnd w:id="27408"/>
              <w:bookmarkEnd w:id="27409"/>
              <w:bookmarkEnd w:id="27410"/>
              <w:bookmarkEnd w:id="27411"/>
              <w:bookmarkEnd w:id="27412"/>
              <w:bookmarkEnd w:id="27413"/>
              <w:bookmarkEnd w:id="27414"/>
              <w:bookmarkEnd w:id="27415"/>
              <w:bookmarkEnd w:id="27416"/>
              <w:bookmarkEnd w:id="27417"/>
              <w:bookmarkEnd w:id="27418"/>
              <w:bookmarkEnd w:id="27419"/>
              <w:bookmarkEnd w:id="27420"/>
              <w:bookmarkEnd w:id="27421"/>
              <w:bookmarkEnd w:id="27422"/>
              <w:bookmarkEnd w:id="27423"/>
              <w:bookmarkEnd w:id="27424"/>
              <w:bookmarkEnd w:id="27425"/>
              <w:bookmarkEnd w:id="27426"/>
              <w:bookmarkEnd w:id="27427"/>
              <w:bookmarkEnd w:id="27428"/>
              <w:bookmarkEnd w:id="27429"/>
              <w:bookmarkEnd w:id="27430"/>
              <w:bookmarkEnd w:id="27431"/>
              <w:bookmarkEnd w:id="27432"/>
              <w:bookmarkEnd w:id="27433"/>
              <w:bookmarkEnd w:id="27434"/>
              <w:bookmarkEnd w:id="27435"/>
              <w:bookmarkEnd w:id="27436"/>
              <w:bookmarkEnd w:id="27437"/>
              <w:bookmarkEnd w:id="27438"/>
              <w:bookmarkEnd w:id="27439"/>
              <w:bookmarkEnd w:id="27440"/>
            </w:del>
          </w:p>
        </w:tc>
        <w:tc>
          <w:tcPr>
            <w:tcW w:w="771" w:type="dxa"/>
            <w:tcBorders>
              <w:top w:val="single" w:sz="4" w:space="0" w:color="auto"/>
              <w:left w:val="single" w:sz="4" w:space="0" w:color="auto"/>
              <w:bottom w:val="single" w:sz="4" w:space="0" w:color="auto"/>
              <w:right w:val="single" w:sz="4" w:space="0" w:color="auto"/>
            </w:tcBorders>
          </w:tcPr>
          <w:p w14:paraId="0653DDC3" w14:textId="3A2D75FF" w:rsidR="005F4718" w:rsidRPr="00C106B9" w:rsidDel="00851FE0" w:rsidRDefault="005F4718" w:rsidP="009C3129">
            <w:pPr>
              <w:ind w:left="-57" w:firstLine="0"/>
              <w:jc w:val="center"/>
              <w:rPr>
                <w:del w:id="27441" w:author="Ramasubramani, Hariharan" w:date="2015-07-17T16:08:00Z"/>
                <w:rFonts w:cstheme="minorHAnsi"/>
                <w:color w:val="000000" w:themeColor="text1"/>
              </w:rPr>
            </w:pPr>
            <w:del w:id="27442" w:author="Ramasubramani, Hariharan" w:date="2015-07-17T16:08:00Z">
              <w:r w:rsidDel="00851FE0">
                <w:rPr>
                  <w:rFonts w:cstheme="minorHAnsi"/>
                  <w:color w:val="000000" w:themeColor="text1"/>
                </w:rPr>
                <w:delText>E</w:delText>
              </w:r>
              <w:bookmarkStart w:id="27443" w:name="_Toc425234878"/>
              <w:bookmarkStart w:id="27444" w:name="_Toc425238430"/>
              <w:bookmarkStart w:id="27445" w:name="_Toc425239676"/>
              <w:bookmarkStart w:id="27446" w:name="_Toc425240923"/>
              <w:bookmarkStart w:id="27447" w:name="_Toc425242169"/>
              <w:bookmarkStart w:id="27448" w:name="_Toc425243415"/>
              <w:bookmarkStart w:id="27449" w:name="_Toc425244662"/>
              <w:bookmarkStart w:id="27450" w:name="_Toc425245909"/>
              <w:bookmarkStart w:id="27451" w:name="_Toc425247156"/>
              <w:bookmarkStart w:id="27452" w:name="_Toc425248402"/>
              <w:bookmarkStart w:id="27453" w:name="_Toc425249649"/>
              <w:bookmarkStart w:id="27454" w:name="_Toc425250896"/>
              <w:bookmarkStart w:id="27455" w:name="_Toc425252143"/>
              <w:bookmarkStart w:id="27456" w:name="_Toc425252813"/>
              <w:bookmarkStart w:id="27457" w:name="_Toc425253484"/>
              <w:bookmarkStart w:id="27458" w:name="_Toc425256875"/>
              <w:bookmarkStart w:id="27459" w:name="_Toc425276576"/>
              <w:bookmarkStart w:id="27460" w:name="_Toc425342674"/>
              <w:bookmarkStart w:id="27461" w:name="_Toc425349880"/>
              <w:bookmarkStart w:id="27462" w:name="_Toc425353029"/>
              <w:bookmarkStart w:id="27463" w:name="_Toc425353714"/>
              <w:bookmarkStart w:id="27464" w:name="_Toc425787707"/>
              <w:bookmarkStart w:id="27465" w:name="_Toc425788393"/>
              <w:bookmarkStart w:id="27466" w:name="_Toc425789080"/>
              <w:bookmarkStart w:id="27467" w:name="_Toc425789767"/>
              <w:bookmarkStart w:id="27468" w:name="_Toc425790454"/>
              <w:bookmarkStart w:id="27469" w:name="_Toc425794194"/>
              <w:bookmarkStart w:id="27470" w:name="_Toc426385129"/>
              <w:bookmarkStart w:id="27471" w:name="_Toc426386533"/>
              <w:bookmarkStart w:id="27472" w:name="_Toc426387936"/>
              <w:bookmarkStart w:id="27473" w:name="_Toc426389340"/>
              <w:bookmarkStart w:id="27474" w:name="_Toc426390744"/>
              <w:bookmarkStart w:id="27475" w:name="_Toc426392148"/>
              <w:bookmarkStart w:id="27476" w:name="_Toc426393551"/>
              <w:bookmarkStart w:id="27477" w:name="_Toc427825136"/>
              <w:bookmarkStart w:id="27478" w:name="_Toc427852949"/>
              <w:bookmarkStart w:id="27479" w:name="_Toc427855189"/>
              <w:bookmarkStart w:id="27480" w:name="_Toc427857390"/>
              <w:bookmarkEnd w:id="27443"/>
              <w:bookmarkEnd w:id="27444"/>
              <w:bookmarkEnd w:id="27445"/>
              <w:bookmarkEnd w:id="27446"/>
              <w:bookmarkEnd w:id="27447"/>
              <w:bookmarkEnd w:id="27448"/>
              <w:bookmarkEnd w:id="27449"/>
              <w:bookmarkEnd w:id="27450"/>
              <w:bookmarkEnd w:id="27451"/>
              <w:bookmarkEnd w:id="27452"/>
              <w:bookmarkEnd w:id="27453"/>
              <w:bookmarkEnd w:id="27454"/>
              <w:bookmarkEnd w:id="27455"/>
              <w:bookmarkEnd w:id="27456"/>
              <w:bookmarkEnd w:id="27457"/>
              <w:bookmarkEnd w:id="27458"/>
              <w:bookmarkEnd w:id="27459"/>
              <w:bookmarkEnd w:id="27460"/>
              <w:bookmarkEnd w:id="27461"/>
              <w:bookmarkEnd w:id="27462"/>
              <w:bookmarkEnd w:id="27463"/>
              <w:bookmarkEnd w:id="27464"/>
              <w:bookmarkEnd w:id="27465"/>
              <w:bookmarkEnd w:id="27466"/>
              <w:bookmarkEnd w:id="27467"/>
              <w:bookmarkEnd w:id="27468"/>
              <w:bookmarkEnd w:id="27469"/>
              <w:bookmarkEnd w:id="27470"/>
              <w:bookmarkEnd w:id="27471"/>
              <w:bookmarkEnd w:id="27472"/>
              <w:bookmarkEnd w:id="27473"/>
              <w:bookmarkEnd w:id="27474"/>
              <w:bookmarkEnd w:id="27475"/>
              <w:bookmarkEnd w:id="27476"/>
              <w:bookmarkEnd w:id="27477"/>
              <w:bookmarkEnd w:id="27478"/>
              <w:bookmarkEnd w:id="27479"/>
              <w:bookmarkEnd w:id="27480"/>
            </w:del>
          </w:p>
        </w:tc>
        <w:tc>
          <w:tcPr>
            <w:tcW w:w="1352" w:type="dxa"/>
            <w:tcBorders>
              <w:top w:val="single" w:sz="4" w:space="0" w:color="auto"/>
              <w:left w:val="single" w:sz="4" w:space="0" w:color="auto"/>
              <w:bottom w:val="single" w:sz="4" w:space="0" w:color="auto"/>
              <w:right w:val="single" w:sz="4" w:space="0" w:color="auto"/>
            </w:tcBorders>
          </w:tcPr>
          <w:p w14:paraId="5A6F4799" w14:textId="7D148CE7" w:rsidR="005F4718" w:rsidRPr="00C106B9" w:rsidDel="00851FE0" w:rsidRDefault="005F4718">
            <w:pPr>
              <w:ind w:left="-57" w:firstLine="0"/>
              <w:jc w:val="center"/>
              <w:rPr>
                <w:del w:id="27481" w:author="Ramasubramani, Hariharan" w:date="2015-07-17T16:08:00Z"/>
                <w:rFonts w:cstheme="minorHAnsi"/>
                <w:color w:val="000000" w:themeColor="text1"/>
              </w:rPr>
            </w:pPr>
            <w:del w:id="27482" w:author="Ramasubramani, Hariharan" w:date="2015-07-17T16:08:00Z">
              <w:r w:rsidDel="00851FE0">
                <w:rPr>
                  <w:rFonts w:cstheme="minorHAnsi"/>
                  <w:color w:val="000000" w:themeColor="text1"/>
                </w:rPr>
                <w:delText xml:space="preserve">Multi-Select </w:delText>
              </w:r>
            </w:del>
            <w:del w:id="27483" w:author="Ramasubramani, Hariharan" w:date="2015-07-17T10:09:00Z">
              <w:r w:rsidDel="00B4718B">
                <w:rPr>
                  <w:rFonts w:cstheme="minorHAnsi"/>
                  <w:color w:val="000000" w:themeColor="text1"/>
                </w:rPr>
                <w:delText>(CR 459)</w:delText>
              </w:r>
            </w:del>
            <w:bookmarkStart w:id="27484" w:name="_Toc425234879"/>
            <w:bookmarkStart w:id="27485" w:name="_Toc425238431"/>
            <w:bookmarkStart w:id="27486" w:name="_Toc425239677"/>
            <w:bookmarkStart w:id="27487" w:name="_Toc425240924"/>
            <w:bookmarkStart w:id="27488" w:name="_Toc425242170"/>
            <w:bookmarkStart w:id="27489" w:name="_Toc425243416"/>
            <w:bookmarkStart w:id="27490" w:name="_Toc425244663"/>
            <w:bookmarkStart w:id="27491" w:name="_Toc425245910"/>
            <w:bookmarkStart w:id="27492" w:name="_Toc425247157"/>
            <w:bookmarkStart w:id="27493" w:name="_Toc425248403"/>
            <w:bookmarkStart w:id="27494" w:name="_Toc425249650"/>
            <w:bookmarkStart w:id="27495" w:name="_Toc425250897"/>
            <w:bookmarkStart w:id="27496" w:name="_Toc425252144"/>
            <w:bookmarkStart w:id="27497" w:name="_Toc425252814"/>
            <w:bookmarkStart w:id="27498" w:name="_Toc425253485"/>
            <w:bookmarkStart w:id="27499" w:name="_Toc425256876"/>
            <w:bookmarkStart w:id="27500" w:name="_Toc425276577"/>
            <w:bookmarkStart w:id="27501" w:name="_Toc425342675"/>
            <w:bookmarkStart w:id="27502" w:name="_Toc425349881"/>
            <w:bookmarkStart w:id="27503" w:name="_Toc425353030"/>
            <w:bookmarkStart w:id="27504" w:name="_Toc425353715"/>
            <w:bookmarkStart w:id="27505" w:name="_Toc425787708"/>
            <w:bookmarkStart w:id="27506" w:name="_Toc425788394"/>
            <w:bookmarkStart w:id="27507" w:name="_Toc425789081"/>
            <w:bookmarkStart w:id="27508" w:name="_Toc425789768"/>
            <w:bookmarkStart w:id="27509" w:name="_Toc425790455"/>
            <w:bookmarkStart w:id="27510" w:name="_Toc425794195"/>
            <w:bookmarkStart w:id="27511" w:name="_Toc426385130"/>
            <w:bookmarkStart w:id="27512" w:name="_Toc426386534"/>
            <w:bookmarkStart w:id="27513" w:name="_Toc426387937"/>
            <w:bookmarkStart w:id="27514" w:name="_Toc426389341"/>
            <w:bookmarkStart w:id="27515" w:name="_Toc426390745"/>
            <w:bookmarkStart w:id="27516" w:name="_Toc426392149"/>
            <w:bookmarkStart w:id="27517" w:name="_Toc426393552"/>
            <w:bookmarkStart w:id="27518" w:name="_Toc427825137"/>
            <w:bookmarkStart w:id="27519" w:name="_Toc427852950"/>
            <w:bookmarkStart w:id="27520" w:name="_Toc427855190"/>
            <w:bookmarkStart w:id="27521" w:name="_Toc427857391"/>
            <w:bookmarkEnd w:id="27484"/>
            <w:bookmarkEnd w:id="27485"/>
            <w:bookmarkEnd w:id="27486"/>
            <w:bookmarkEnd w:id="27487"/>
            <w:bookmarkEnd w:id="27488"/>
            <w:bookmarkEnd w:id="27489"/>
            <w:bookmarkEnd w:id="27490"/>
            <w:bookmarkEnd w:id="27491"/>
            <w:bookmarkEnd w:id="27492"/>
            <w:bookmarkEnd w:id="27493"/>
            <w:bookmarkEnd w:id="27494"/>
            <w:bookmarkEnd w:id="27495"/>
            <w:bookmarkEnd w:id="27496"/>
            <w:bookmarkEnd w:id="27497"/>
            <w:bookmarkEnd w:id="27498"/>
            <w:bookmarkEnd w:id="27499"/>
            <w:bookmarkEnd w:id="27500"/>
            <w:bookmarkEnd w:id="27501"/>
            <w:bookmarkEnd w:id="27502"/>
            <w:bookmarkEnd w:id="27503"/>
            <w:bookmarkEnd w:id="27504"/>
            <w:bookmarkEnd w:id="27505"/>
            <w:bookmarkEnd w:id="27506"/>
            <w:bookmarkEnd w:id="27507"/>
            <w:bookmarkEnd w:id="27508"/>
            <w:bookmarkEnd w:id="27509"/>
            <w:bookmarkEnd w:id="27510"/>
            <w:bookmarkEnd w:id="27511"/>
            <w:bookmarkEnd w:id="27512"/>
            <w:bookmarkEnd w:id="27513"/>
            <w:bookmarkEnd w:id="27514"/>
            <w:bookmarkEnd w:id="27515"/>
            <w:bookmarkEnd w:id="27516"/>
            <w:bookmarkEnd w:id="27517"/>
            <w:bookmarkEnd w:id="27518"/>
            <w:bookmarkEnd w:id="27519"/>
            <w:bookmarkEnd w:id="27520"/>
            <w:bookmarkEnd w:id="27521"/>
          </w:p>
        </w:tc>
        <w:tc>
          <w:tcPr>
            <w:tcW w:w="712" w:type="dxa"/>
            <w:tcBorders>
              <w:top w:val="single" w:sz="4" w:space="0" w:color="auto"/>
              <w:left w:val="single" w:sz="4" w:space="0" w:color="auto"/>
              <w:bottom w:val="single" w:sz="4" w:space="0" w:color="auto"/>
              <w:right w:val="single" w:sz="4" w:space="0" w:color="auto"/>
            </w:tcBorders>
          </w:tcPr>
          <w:p w14:paraId="7A1A968A" w14:textId="186E6EE2" w:rsidR="005F4718" w:rsidRPr="00C106B9" w:rsidDel="00851FE0" w:rsidRDefault="005F4718" w:rsidP="009C3129">
            <w:pPr>
              <w:ind w:left="-57" w:firstLine="0"/>
              <w:jc w:val="center"/>
              <w:rPr>
                <w:del w:id="27522" w:author="Ramasubramani, Hariharan" w:date="2015-07-17T16:08:00Z"/>
                <w:rFonts w:cstheme="minorHAnsi"/>
                <w:color w:val="000000" w:themeColor="text1"/>
              </w:rPr>
            </w:pPr>
            <w:del w:id="27523" w:author="Ramasubramani, Hariharan" w:date="2015-07-17T16:08:00Z">
              <w:r w:rsidDel="00851FE0">
                <w:rPr>
                  <w:rFonts w:cstheme="minorHAnsi"/>
                  <w:color w:val="000000" w:themeColor="text1"/>
                </w:rPr>
                <w:delText>-</w:delText>
              </w:r>
              <w:bookmarkStart w:id="27524" w:name="_Toc425234880"/>
              <w:bookmarkStart w:id="27525" w:name="_Toc425238432"/>
              <w:bookmarkStart w:id="27526" w:name="_Toc425239678"/>
              <w:bookmarkStart w:id="27527" w:name="_Toc425240925"/>
              <w:bookmarkStart w:id="27528" w:name="_Toc425242171"/>
              <w:bookmarkStart w:id="27529" w:name="_Toc425243417"/>
              <w:bookmarkStart w:id="27530" w:name="_Toc425244664"/>
              <w:bookmarkStart w:id="27531" w:name="_Toc425245911"/>
              <w:bookmarkStart w:id="27532" w:name="_Toc425247158"/>
              <w:bookmarkStart w:id="27533" w:name="_Toc425248404"/>
              <w:bookmarkStart w:id="27534" w:name="_Toc425249651"/>
              <w:bookmarkStart w:id="27535" w:name="_Toc425250898"/>
              <w:bookmarkStart w:id="27536" w:name="_Toc425252145"/>
              <w:bookmarkStart w:id="27537" w:name="_Toc425252815"/>
              <w:bookmarkStart w:id="27538" w:name="_Toc425253486"/>
              <w:bookmarkStart w:id="27539" w:name="_Toc425256877"/>
              <w:bookmarkStart w:id="27540" w:name="_Toc425276578"/>
              <w:bookmarkStart w:id="27541" w:name="_Toc425342676"/>
              <w:bookmarkStart w:id="27542" w:name="_Toc425349882"/>
              <w:bookmarkStart w:id="27543" w:name="_Toc425353031"/>
              <w:bookmarkStart w:id="27544" w:name="_Toc425353716"/>
              <w:bookmarkStart w:id="27545" w:name="_Toc425787709"/>
              <w:bookmarkStart w:id="27546" w:name="_Toc425788395"/>
              <w:bookmarkStart w:id="27547" w:name="_Toc425789082"/>
              <w:bookmarkStart w:id="27548" w:name="_Toc425789769"/>
              <w:bookmarkStart w:id="27549" w:name="_Toc425790456"/>
              <w:bookmarkStart w:id="27550" w:name="_Toc425794196"/>
              <w:bookmarkStart w:id="27551" w:name="_Toc426385131"/>
              <w:bookmarkStart w:id="27552" w:name="_Toc426386535"/>
              <w:bookmarkStart w:id="27553" w:name="_Toc426387938"/>
              <w:bookmarkStart w:id="27554" w:name="_Toc426389342"/>
              <w:bookmarkStart w:id="27555" w:name="_Toc426390746"/>
              <w:bookmarkStart w:id="27556" w:name="_Toc426392150"/>
              <w:bookmarkStart w:id="27557" w:name="_Toc426393553"/>
              <w:bookmarkStart w:id="27558" w:name="_Toc427825138"/>
              <w:bookmarkStart w:id="27559" w:name="_Toc427852951"/>
              <w:bookmarkStart w:id="27560" w:name="_Toc427855191"/>
              <w:bookmarkStart w:id="27561" w:name="_Toc427857392"/>
              <w:bookmarkEnd w:id="27524"/>
              <w:bookmarkEnd w:id="27525"/>
              <w:bookmarkEnd w:id="27526"/>
              <w:bookmarkEnd w:id="27527"/>
              <w:bookmarkEnd w:id="27528"/>
              <w:bookmarkEnd w:id="27529"/>
              <w:bookmarkEnd w:id="27530"/>
              <w:bookmarkEnd w:id="27531"/>
              <w:bookmarkEnd w:id="27532"/>
              <w:bookmarkEnd w:id="27533"/>
              <w:bookmarkEnd w:id="27534"/>
              <w:bookmarkEnd w:id="27535"/>
              <w:bookmarkEnd w:id="27536"/>
              <w:bookmarkEnd w:id="27537"/>
              <w:bookmarkEnd w:id="27538"/>
              <w:bookmarkEnd w:id="27539"/>
              <w:bookmarkEnd w:id="27540"/>
              <w:bookmarkEnd w:id="27541"/>
              <w:bookmarkEnd w:id="27542"/>
              <w:bookmarkEnd w:id="27543"/>
              <w:bookmarkEnd w:id="27544"/>
              <w:bookmarkEnd w:id="27545"/>
              <w:bookmarkEnd w:id="27546"/>
              <w:bookmarkEnd w:id="27547"/>
              <w:bookmarkEnd w:id="27548"/>
              <w:bookmarkEnd w:id="27549"/>
              <w:bookmarkEnd w:id="27550"/>
              <w:bookmarkEnd w:id="27551"/>
              <w:bookmarkEnd w:id="27552"/>
              <w:bookmarkEnd w:id="27553"/>
              <w:bookmarkEnd w:id="27554"/>
              <w:bookmarkEnd w:id="27555"/>
              <w:bookmarkEnd w:id="27556"/>
              <w:bookmarkEnd w:id="27557"/>
              <w:bookmarkEnd w:id="27558"/>
              <w:bookmarkEnd w:id="27559"/>
              <w:bookmarkEnd w:id="27560"/>
              <w:bookmarkEnd w:id="27561"/>
            </w:del>
          </w:p>
        </w:tc>
        <w:tc>
          <w:tcPr>
            <w:tcW w:w="2050" w:type="dxa"/>
            <w:tcBorders>
              <w:top w:val="single" w:sz="4" w:space="0" w:color="auto"/>
              <w:left w:val="single" w:sz="4" w:space="0" w:color="auto"/>
              <w:bottom w:val="single" w:sz="4" w:space="0" w:color="auto"/>
              <w:right w:val="single" w:sz="4" w:space="0" w:color="auto"/>
            </w:tcBorders>
          </w:tcPr>
          <w:p w14:paraId="0785E547" w14:textId="77462920" w:rsidR="00B172D7" w:rsidDel="00851FE0" w:rsidRDefault="002F5A11" w:rsidP="009C3129">
            <w:pPr>
              <w:pStyle w:val="ListParagraph"/>
              <w:ind w:left="148" w:firstLine="0"/>
              <w:rPr>
                <w:del w:id="27562" w:author="Ramasubramani, Hariharan" w:date="2015-07-17T16:08:00Z"/>
                <w:rFonts w:cstheme="minorHAnsi"/>
                <w:color w:val="000000" w:themeColor="text1"/>
              </w:rPr>
            </w:pPr>
            <w:del w:id="27563" w:author="Ramasubramani, Hariharan" w:date="2015-07-17T16:08:00Z">
              <w:r w:rsidDel="00851FE0">
                <w:rPr>
                  <w:rFonts w:cstheme="minorHAnsi"/>
                  <w:color w:val="000000" w:themeColor="text1"/>
                </w:rPr>
                <w:delText>Values will be maintained by RDM</w:delText>
              </w:r>
              <w:r w:rsidR="00055F6D" w:rsidDel="00851FE0">
                <w:rPr>
                  <w:rFonts w:cstheme="minorHAnsi"/>
                  <w:color w:val="000000" w:themeColor="text1"/>
                </w:rPr>
                <w:delText>. See BRD for actual values.</w:delText>
              </w:r>
              <w:bookmarkStart w:id="27564" w:name="_Toc425234881"/>
              <w:bookmarkStart w:id="27565" w:name="_Toc425238433"/>
              <w:bookmarkStart w:id="27566" w:name="_Toc425239679"/>
              <w:bookmarkStart w:id="27567" w:name="_Toc425240926"/>
              <w:bookmarkStart w:id="27568" w:name="_Toc425242172"/>
              <w:bookmarkStart w:id="27569" w:name="_Toc425243418"/>
              <w:bookmarkStart w:id="27570" w:name="_Toc425244665"/>
              <w:bookmarkStart w:id="27571" w:name="_Toc425245912"/>
              <w:bookmarkStart w:id="27572" w:name="_Toc425247159"/>
              <w:bookmarkStart w:id="27573" w:name="_Toc425248405"/>
              <w:bookmarkStart w:id="27574" w:name="_Toc425249652"/>
              <w:bookmarkStart w:id="27575" w:name="_Toc425250899"/>
              <w:bookmarkStart w:id="27576" w:name="_Toc425252146"/>
              <w:bookmarkStart w:id="27577" w:name="_Toc425252816"/>
              <w:bookmarkStart w:id="27578" w:name="_Toc425253487"/>
              <w:bookmarkStart w:id="27579" w:name="_Toc425256878"/>
              <w:bookmarkStart w:id="27580" w:name="_Toc425276579"/>
              <w:bookmarkStart w:id="27581" w:name="_Toc425342677"/>
              <w:bookmarkStart w:id="27582" w:name="_Toc425349883"/>
              <w:bookmarkStart w:id="27583" w:name="_Toc425353032"/>
              <w:bookmarkStart w:id="27584" w:name="_Toc425353717"/>
              <w:bookmarkStart w:id="27585" w:name="_Toc425787710"/>
              <w:bookmarkStart w:id="27586" w:name="_Toc425788396"/>
              <w:bookmarkStart w:id="27587" w:name="_Toc425789083"/>
              <w:bookmarkStart w:id="27588" w:name="_Toc425789770"/>
              <w:bookmarkStart w:id="27589" w:name="_Toc425790457"/>
              <w:bookmarkStart w:id="27590" w:name="_Toc425794197"/>
              <w:bookmarkStart w:id="27591" w:name="_Toc426385132"/>
              <w:bookmarkStart w:id="27592" w:name="_Toc426386536"/>
              <w:bookmarkStart w:id="27593" w:name="_Toc426387939"/>
              <w:bookmarkStart w:id="27594" w:name="_Toc426389343"/>
              <w:bookmarkStart w:id="27595" w:name="_Toc426390747"/>
              <w:bookmarkStart w:id="27596" w:name="_Toc426392151"/>
              <w:bookmarkStart w:id="27597" w:name="_Toc426393554"/>
              <w:bookmarkStart w:id="27598" w:name="_Toc427825139"/>
              <w:bookmarkStart w:id="27599" w:name="_Toc427852952"/>
              <w:bookmarkStart w:id="27600" w:name="_Toc427855192"/>
              <w:bookmarkStart w:id="27601" w:name="_Toc427857393"/>
              <w:bookmarkEnd w:id="27564"/>
              <w:bookmarkEnd w:id="27565"/>
              <w:bookmarkEnd w:id="27566"/>
              <w:bookmarkEnd w:id="27567"/>
              <w:bookmarkEnd w:id="27568"/>
              <w:bookmarkEnd w:id="27569"/>
              <w:bookmarkEnd w:id="27570"/>
              <w:bookmarkEnd w:id="27571"/>
              <w:bookmarkEnd w:id="27572"/>
              <w:bookmarkEnd w:id="27573"/>
              <w:bookmarkEnd w:id="27574"/>
              <w:bookmarkEnd w:id="27575"/>
              <w:bookmarkEnd w:id="27576"/>
              <w:bookmarkEnd w:id="27577"/>
              <w:bookmarkEnd w:id="27578"/>
              <w:bookmarkEnd w:id="27579"/>
              <w:bookmarkEnd w:id="27580"/>
              <w:bookmarkEnd w:id="27581"/>
              <w:bookmarkEnd w:id="27582"/>
              <w:bookmarkEnd w:id="27583"/>
              <w:bookmarkEnd w:id="27584"/>
              <w:bookmarkEnd w:id="27585"/>
              <w:bookmarkEnd w:id="27586"/>
              <w:bookmarkEnd w:id="27587"/>
              <w:bookmarkEnd w:id="27588"/>
              <w:bookmarkEnd w:id="27589"/>
              <w:bookmarkEnd w:id="27590"/>
              <w:bookmarkEnd w:id="27591"/>
              <w:bookmarkEnd w:id="27592"/>
              <w:bookmarkEnd w:id="27593"/>
              <w:bookmarkEnd w:id="27594"/>
              <w:bookmarkEnd w:id="27595"/>
              <w:bookmarkEnd w:id="27596"/>
              <w:bookmarkEnd w:id="27597"/>
              <w:bookmarkEnd w:id="27598"/>
              <w:bookmarkEnd w:id="27599"/>
              <w:bookmarkEnd w:id="27600"/>
              <w:bookmarkEnd w:id="27601"/>
            </w:del>
          </w:p>
          <w:p w14:paraId="690E23CB" w14:textId="5FA09C68" w:rsidR="005F4718" w:rsidRPr="00D11556" w:rsidDel="00851FE0" w:rsidRDefault="005F4718" w:rsidP="009C3129">
            <w:pPr>
              <w:pStyle w:val="ListParagraph"/>
              <w:ind w:left="148" w:firstLine="0"/>
              <w:rPr>
                <w:del w:id="27602" w:author="Ramasubramani, Hariharan" w:date="2015-07-17T16:08:00Z"/>
                <w:color w:val="000000" w:themeColor="text1"/>
              </w:rPr>
            </w:pPr>
            <w:bookmarkStart w:id="27603" w:name="_Toc425234882"/>
            <w:bookmarkStart w:id="27604" w:name="_Toc425238434"/>
            <w:bookmarkStart w:id="27605" w:name="_Toc425239680"/>
            <w:bookmarkStart w:id="27606" w:name="_Toc425240927"/>
            <w:bookmarkStart w:id="27607" w:name="_Toc425242173"/>
            <w:bookmarkStart w:id="27608" w:name="_Toc425243419"/>
            <w:bookmarkStart w:id="27609" w:name="_Toc425244666"/>
            <w:bookmarkStart w:id="27610" w:name="_Toc425245913"/>
            <w:bookmarkStart w:id="27611" w:name="_Toc425247160"/>
            <w:bookmarkStart w:id="27612" w:name="_Toc425248406"/>
            <w:bookmarkStart w:id="27613" w:name="_Toc425249653"/>
            <w:bookmarkStart w:id="27614" w:name="_Toc425250900"/>
            <w:bookmarkStart w:id="27615" w:name="_Toc425252147"/>
            <w:bookmarkStart w:id="27616" w:name="_Toc425252817"/>
            <w:bookmarkStart w:id="27617" w:name="_Toc425253488"/>
            <w:bookmarkStart w:id="27618" w:name="_Toc425256879"/>
            <w:bookmarkStart w:id="27619" w:name="_Toc425276580"/>
            <w:bookmarkStart w:id="27620" w:name="_Toc425342678"/>
            <w:bookmarkStart w:id="27621" w:name="_Toc425349884"/>
            <w:bookmarkStart w:id="27622" w:name="_Toc425353033"/>
            <w:bookmarkStart w:id="27623" w:name="_Toc425353718"/>
            <w:bookmarkStart w:id="27624" w:name="_Toc425787711"/>
            <w:bookmarkStart w:id="27625" w:name="_Toc425788397"/>
            <w:bookmarkStart w:id="27626" w:name="_Toc425789084"/>
            <w:bookmarkStart w:id="27627" w:name="_Toc425789771"/>
            <w:bookmarkStart w:id="27628" w:name="_Toc425790458"/>
            <w:bookmarkStart w:id="27629" w:name="_Toc425794198"/>
            <w:bookmarkStart w:id="27630" w:name="_Toc426385133"/>
            <w:bookmarkStart w:id="27631" w:name="_Toc426386537"/>
            <w:bookmarkStart w:id="27632" w:name="_Toc426387940"/>
            <w:bookmarkStart w:id="27633" w:name="_Toc426389344"/>
            <w:bookmarkStart w:id="27634" w:name="_Toc426390748"/>
            <w:bookmarkStart w:id="27635" w:name="_Toc426392152"/>
            <w:bookmarkStart w:id="27636" w:name="_Toc426393555"/>
            <w:bookmarkStart w:id="27637" w:name="_Toc427825140"/>
            <w:bookmarkStart w:id="27638" w:name="_Toc427852953"/>
            <w:bookmarkStart w:id="27639" w:name="_Toc427855193"/>
            <w:bookmarkStart w:id="27640" w:name="_Toc427857394"/>
            <w:bookmarkEnd w:id="27603"/>
            <w:bookmarkEnd w:id="27604"/>
            <w:bookmarkEnd w:id="27605"/>
            <w:bookmarkEnd w:id="27606"/>
            <w:bookmarkEnd w:id="27607"/>
            <w:bookmarkEnd w:id="27608"/>
            <w:bookmarkEnd w:id="27609"/>
            <w:bookmarkEnd w:id="27610"/>
            <w:bookmarkEnd w:id="27611"/>
            <w:bookmarkEnd w:id="27612"/>
            <w:bookmarkEnd w:id="27613"/>
            <w:bookmarkEnd w:id="27614"/>
            <w:bookmarkEnd w:id="27615"/>
            <w:bookmarkEnd w:id="27616"/>
            <w:bookmarkEnd w:id="27617"/>
            <w:bookmarkEnd w:id="27618"/>
            <w:bookmarkEnd w:id="27619"/>
            <w:bookmarkEnd w:id="27620"/>
            <w:bookmarkEnd w:id="27621"/>
            <w:bookmarkEnd w:id="27622"/>
            <w:bookmarkEnd w:id="27623"/>
            <w:bookmarkEnd w:id="27624"/>
            <w:bookmarkEnd w:id="27625"/>
            <w:bookmarkEnd w:id="27626"/>
            <w:bookmarkEnd w:id="27627"/>
            <w:bookmarkEnd w:id="27628"/>
            <w:bookmarkEnd w:id="27629"/>
            <w:bookmarkEnd w:id="27630"/>
            <w:bookmarkEnd w:id="27631"/>
            <w:bookmarkEnd w:id="27632"/>
            <w:bookmarkEnd w:id="27633"/>
            <w:bookmarkEnd w:id="27634"/>
            <w:bookmarkEnd w:id="27635"/>
            <w:bookmarkEnd w:id="27636"/>
            <w:bookmarkEnd w:id="27637"/>
            <w:bookmarkEnd w:id="27638"/>
            <w:bookmarkEnd w:id="27639"/>
            <w:bookmarkEnd w:id="27640"/>
          </w:p>
        </w:tc>
        <w:tc>
          <w:tcPr>
            <w:tcW w:w="1050" w:type="dxa"/>
            <w:tcBorders>
              <w:top w:val="single" w:sz="4" w:space="0" w:color="auto"/>
              <w:left w:val="single" w:sz="4" w:space="0" w:color="auto"/>
              <w:bottom w:val="single" w:sz="4" w:space="0" w:color="auto"/>
              <w:right w:val="single" w:sz="4" w:space="0" w:color="auto"/>
            </w:tcBorders>
          </w:tcPr>
          <w:p w14:paraId="5E7FFFBB" w14:textId="2F9D267C" w:rsidR="005F4718" w:rsidRPr="00C106B9" w:rsidDel="00851FE0" w:rsidRDefault="005F4718" w:rsidP="009C3129">
            <w:pPr>
              <w:ind w:left="-57" w:firstLine="0"/>
              <w:jc w:val="center"/>
              <w:rPr>
                <w:del w:id="27641" w:author="Ramasubramani, Hariharan" w:date="2015-07-17T16:08:00Z"/>
                <w:rFonts w:cstheme="minorHAnsi"/>
                <w:color w:val="000000" w:themeColor="text1"/>
              </w:rPr>
            </w:pPr>
            <w:bookmarkStart w:id="27642" w:name="_Toc425234883"/>
            <w:bookmarkStart w:id="27643" w:name="_Toc425238435"/>
            <w:bookmarkStart w:id="27644" w:name="_Toc425239681"/>
            <w:bookmarkStart w:id="27645" w:name="_Toc425240928"/>
            <w:bookmarkStart w:id="27646" w:name="_Toc425242174"/>
            <w:bookmarkStart w:id="27647" w:name="_Toc425243420"/>
            <w:bookmarkStart w:id="27648" w:name="_Toc425244667"/>
            <w:bookmarkStart w:id="27649" w:name="_Toc425245914"/>
            <w:bookmarkStart w:id="27650" w:name="_Toc425247161"/>
            <w:bookmarkStart w:id="27651" w:name="_Toc425248407"/>
            <w:bookmarkStart w:id="27652" w:name="_Toc425249654"/>
            <w:bookmarkStart w:id="27653" w:name="_Toc425250901"/>
            <w:bookmarkStart w:id="27654" w:name="_Toc425252148"/>
            <w:bookmarkStart w:id="27655" w:name="_Toc425252818"/>
            <w:bookmarkStart w:id="27656" w:name="_Toc425253489"/>
            <w:bookmarkStart w:id="27657" w:name="_Toc425256880"/>
            <w:bookmarkStart w:id="27658" w:name="_Toc425276581"/>
            <w:bookmarkStart w:id="27659" w:name="_Toc425342679"/>
            <w:bookmarkStart w:id="27660" w:name="_Toc425349885"/>
            <w:bookmarkStart w:id="27661" w:name="_Toc425353034"/>
            <w:bookmarkStart w:id="27662" w:name="_Toc425353719"/>
            <w:bookmarkStart w:id="27663" w:name="_Toc425787712"/>
            <w:bookmarkStart w:id="27664" w:name="_Toc425788398"/>
            <w:bookmarkStart w:id="27665" w:name="_Toc425789085"/>
            <w:bookmarkStart w:id="27666" w:name="_Toc425789772"/>
            <w:bookmarkStart w:id="27667" w:name="_Toc425790459"/>
            <w:bookmarkStart w:id="27668" w:name="_Toc425794199"/>
            <w:bookmarkStart w:id="27669" w:name="_Toc426385134"/>
            <w:bookmarkStart w:id="27670" w:name="_Toc426386538"/>
            <w:bookmarkStart w:id="27671" w:name="_Toc426387941"/>
            <w:bookmarkStart w:id="27672" w:name="_Toc426389345"/>
            <w:bookmarkStart w:id="27673" w:name="_Toc426390749"/>
            <w:bookmarkStart w:id="27674" w:name="_Toc426392153"/>
            <w:bookmarkStart w:id="27675" w:name="_Toc426393556"/>
            <w:bookmarkStart w:id="27676" w:name="_Toc427825141"/>
            <w:bookmarkStart w:id="27677" w:name="_Toc427852954"/>
            <w:bookmarkStart w:id="27678" w:name="_Toc427855194"/>
            <w:bookmarkStart w:id="27679" w:name="_Toc427857395"/>
            <w:bookmarkEnd w:id="27642"/>
            <w:bookmarkEnd w:id="27643"/>
            <w:bookmarkEnd w:id="27644"/>
            <w:bookmarkEnd w:id="27645"/>
            <w:bookmarkEnd w:id="27646"/>
            <w:bookmarkEnd w:id="27647"/>
            <w:bookmarkEnd w:id="27648"/>
            <w:bookmarkEnd w:id="27649"/>
            <w:bookmarkEnd w:id="27650"/>
            <w:bookmarkEnd w:id="27651"/>
            <w:bookmarkEnd w:id="27652"/>
            <w:bookmarkEnd w:id="27653"/>
            <w:bookmarkEnd w:id="27654"/>
            <w:bookmarkEnd w:id="27655"/>
            <w:bookmarkEnd w:id="27656"/>
            <w:bookmarkEnd w:id="27657"/>
            <w:bookmarkEnd w:id="27658"/>
            <w:bookmarkEnd w:id="27659"/>
            <w:bookmarkEnd w:id="27660"/>
            <w:bookmarkEnd w:id="27661"/>
            <w:bookmarkEnd w:id="27662"/>
            <w:bookmarkEnd w:id="27663"/>
            <w:bookmarkEnd w:id="27664"/>
            <w:bookmarkEnd w:id="27665"/>
            <w:bookmarkEnd w:id="27666"/>
            <w:bookmarkEnd w:id="27667"/>
            <w:bookmarkEnd w:id="27668"/>
            <w:bookmarkEnd w:id="27669"/>
            <w:bookmarkEnd w:id="27670"/>
            <w:bookmarkEnd w:id="27671"/>
            <w:bookmarkEnd w:id="27672"/>
            <w:bookmarkEnd w:id="27673"/>
            <w:bookmarkEnd w:id="27674"/>
            <w:bookmarkEnd w:id="27675"/>
            <w:bookmarkEnd w:id="27676"/>
            <w:bookmarkEnd w:id="27677"/>
            <w:bookmarkEnd w:id="27678"/>
            <w:bookmarkEnd w:id="27679"/>
          </w:p>
        </w:tc>
        <w:bookmarkStart w:id="27680" w:name="_Toc425234884"/>
        <w:bookmarkStart w:id="27681" w:name="_Toc425238436"/>
        <w:bookmarkStart w:id="27682" w:name="_Toc425239682"/>
        <w:bookmarkStart w:id="27683" w:name="_Toc425240929"/>
        <w:bookmarkStart w:id="27684" w:name="_Toc425242175"/>
        <w:bookmarkStart w:id="27685" w:name="_Toc425243421"/>
        <w:bookmarkStart w:id="27686" w:name="_Toc425244668"/>
        <w:bookmarkStart w:id="27687" w:name="_Toc425245915"/>
        <w:bookmarkStart w:id="27688" w:name="_Toc425247162"/>
        <w:bookmarkStart w:id="27689" w:name="_Toc425248408"/>
        <w:bookmarkStart w:id="27690" w:name="_Toc425249655"/>
        <w:bookmarkStart w:id="27691" w:name="_Toc425250902"/>
        <w:bookmarkStart w:id="27692" w:name="_Toc425252149"/>
        <w:bookmarkStart w:id="27693" w:name="_Toc425252819"/>
        <w:bookmarkStart w:id="27694" w:name="_Toc425253490"/>
        <w:bookmarkStart w:id="27695" w:name="_Toc425256881"/>
        <w:bookmarkStart w:id="27696" w:name="_Toc425276582"/>
        <w:bookmarkStart w:id="27697" w:name="_Toc425342680"/>
        <w:bookmarkStart w:id="27698" w:name="_Toc425349886"/>
        <w:bookmarkStart w:id="27699" w:name="_Toc425353035"/>
        <w:bookmarkStart w:id="27700" w:name="_Toc425353720"/>
        <w:bookmarkStart w:id="27701" w:name="_Toc425787713"/>
        <w:bookmarkStart w:id="27702" w:name="_Toc425788399"/>
        <w:bookmarkStart w:id="27703" w:name="_Toc425789086"/>
        <w:bookmarkStart w:id="27704" w:name="_Toc425789773"/>
        <w:bookmarkStart w:id="27705" w:name="_Toc425790460"/>
        <w:bookmarkStart w:id="27706" w:name="_Toc425794200"/>
        <w:bookmarkStart w:id="27707" w:name="_Toc426385135"/>
        <w:bookmarkStart w:id="27708" w:name="_Toc426386539"/>
        <w:bookmarkStart w:id="27709" w:name="_Toc426387942"/>
        <w:bookmarkStart w:id="27710" w:name="_Toc426389346"/>
        <w:bookmarkStart w:id="27711" w:name="_Toc426390750"/>
        <w:bookmarkStart w:id="27712" w:name="_Toc426392154"/>
        <w:bookmarkStart w:id="27713" w:name="_Toc426393557"/>
        <w:bookmarkStart w:id="27714" w:name="_Toc427825142"/>
        <w:bookmarkStart w:id="27715" w:name="_Toc427852955"/>
        <w:bookmarkStart w:id="27716" w:name="_Toc427855195"/>
        <w:bookmarkStart w:id="27717" w:name="_Toc427857396"/>
        <w:bookmarkEnd w:id="27680"/>
        <w:bookmarkEnd w:id="27681"/>
        <w:bookmarkEnd w:id="27682"/>
        <w:bookmarkEnd w:id="27683"/>
        <w:bookmarkEnd w:id="27684"/>
        <w:bookmarkEnd w:id="27685"/>
        <w:bookmarkEnd w:id="27686"/>
        <w:bookmarkEnd w:id="27687"/>
        <w:bookmarkEnd w:id="27688"/>
        <w:bookmarkEnd w:id="27689"/>
        <w:bookmarkEnd w:id="27690"/>
        <w:bookmarkEnd w:id="27691"/>
        <w:bookmarkEnd w:id="27692"/>
        <w:bookmarkEnd w:id="27693"/>
        <w:bookmarkEnd w:id="27694"/>
        <w:bookmarkEnd w:id="27695"/>
        <w:bookmarkEnd w:id="27696"/>
        <w:bookmarkEnd w:id="27697"/>
        <w:bookmarkEnd w:id="27698"/>
        <w:bookmarkEnd w:id="27699"/>
        <w:bookmarkEnd w:id="27700"/>
        <w:bookmarkEnd w:id="27701"/>
        <w:bookmarkEnd w:id="27702"/>
        <w:bookmarkEnd w:id="27703"/>
        <w:bookmarkEnd w:id="27704"/>
        <w:bookmarkEnd w:id="27705"/>
        <w:bookmarkEnd w:id="27706"/>
        <w:bookmarkEnd w:id="27707"/>
        <w:bookmarkEnd w:id="27708"/>
        <w:bookmarkEnd w:id="27709"/>
        <w:bookmarkEnd w:id="27710"/>
        <w:bookmarkEnd w:id="27711"/>
        <w:bookmarkEnd w:id="27712"/>
        <w:bookmarkEnd w:id="27713"/>
        <w:bookmarkEnd w:id="27714"/>
        <w:bookmarkEnd w:id="27715"/>
        <w:bookmarkEnd w:id="27716"/>
        <w:bookmarkEnd w:id="27717"/>
      </w:tr>
      <w:tr w:rsidR="005F4718" w:rsidRPr="00C106B9" w:rsidDel="00851FE0" w14:paraId="2717413C" w14:textId="6DD1AC12" w:rsidTr="008C172F">
        <w:trPr>
          <w:cantSplit/>
          <w:trHeight w:val="314"/>
          <w:jc w:val="center"/>
          <w:del w:id="27718" w:author="Ramasubramani, Hariharan" w:date="2015-07-17T16:08:00Z"/>
        </w:trPr>
        <w:tc>
          <w:tcPr>
            <w:tcW w:w="1044" w:type="dxa"/>
            <w:tcBorders>
              <w:top w:val="single" w:sz="4" w:space="0" w:color="auto"/>
              <w:left w:val="single" w:sz="4" w:space="0" w:color="auto"/>
              <w:bottom w:val="single" w:sz="4" w:space="0" w:color="auto"/>
              <w:right w:val="single" w:sz="4" w:space="0" w:color="auto"/>
            </w:tcBorders>
          </w:tcPr>
          <w:p w14:paraId="7F43FC0D" w14:textId="621699DC" w:rsidR="005F4718" w:rsidRPr="00C106B9" w:rsidDel="00851FE0" w:rsidRDefault="005F4718" w:rsidP="00247D75">
            <w:pPr>
              <w:pStyle w:val="ListParagraph"/>
              <w:numPr>
                <w:ilvl w:val="3"/>
                <w:numId w:val="23"/>
              </w:numPr>
              <w:overflowPunct w:val="0"/>
              <w:autoSpaceDE w:val="0"/>
              <w:autoSpaceDN w:val="0"/>
              <w:spacing w:after="60"/>
              <w:ind w:left="-43" w:firstLine="0"/>
              <w:textAlignment w:val="baseline"/>
              <w:rPr>
                <w:del w:id="27719" w:author="Ramasubramani, Hariharan" w:date="2015-07-17T16:08:00Z"/>
                <w:rFonts w:cstheme="minorHAnsi"/>
                <w:color w:val="000000" w:themeColor="text1"/>
              </w:rPr>
            </w:pPr>
            <w:bookmarkStart w:id="27720" w:name="_Toc425234885"/>
            <w:bookmarkStart w:id="27721" w:name="_Toc425238437"/>
            <w:bookmarkStart w:id="27722" w:name="_Toc425239683"/>
            <w:bookmarkStart w:id="27723" w:name="_Toc425240930"/>
            <w:bookmarkStart w:id="27724" w:name="_Toc425242176"/>
            <w:bookmarkStart w:id="27725" w:name="_Toc425243422"/>
            <w:bookmarkStart w:id="27726" w:name="_Toc425244669"/>
            <w:bookmarkStart w:id="27727" w:name="_Toc425245916"/>
            <w:bookmarkStart w:id="27728" w:name="_Toc425247163"/>
            <w:bookmarkStart w:id="27729" w:name="_Toc425248409"/>
            <w:bookmarkStart w:id="27730" w:name="_Toc425249656"/>
            <w:bookmarkStart w:id="27731" w:name="_Toc425250903"/>
            <w:bookmarkStart w:id="27732" w:name="_Toc425252150"/>
            <w:bookmarkStart w:id="27733" w:name="_Toc425252820"/>
            <w:bookmarkStart w:id="27734" w:name="_Toc425253491"/>
            <w:bookmarkStart w:id="27735" w:name="_Toc425256882"/>
            <w:bookmarkStart w:id="27736" w:name="_Toc425276583"/>
            <w:bookmarkStart w:id="27737" w:name="_Toc425342681"/>
            <w:bookmarkStart w:id="27738" w:name="_Toc425349887"/>
            <w:bookmarkStart w:id="27739" w:name="_Toc425353036"/>
            <w:bookmarkStart w:id="27740" w:name="_Toc425353721"/>
            <w:bookmarkStart w:id="27741" w:name="_Toc425787714"/>
            <w:bookmarkStart w:id="27742" w:name="_Toc425788400"/>
            <w:bookmarkStart w:id="27743" w:name="_Toc425789087"/>
            <w:bookmarkStart w:id="27744" w:name="_Toc425789774"/>
            <w:bookmarkStart w:id="27745" w:name="_Toc425790461"/>
            <w:bookmarkStart w:id="27746" w:name="_Toc425794201"/>
            <w:bookmarkStart w:id="27747" w:name="_Toc426385136"/>
            <w:bookmarkStart w:id="27748" w:name="_Toc426386540"/>
            <w:bookmarkStart w:id="27749" w:name="_Toc426387943"/>
            <w:bookmarkStart w:id="27750" w:name="_Toc426389347"/>
            <w:bookmarkStart w:id="27751" w:name="_Toc426390751"/>
            <w:bookmarkStart w:id="27752" w:name="_Toc426392155"/>
            <w:bookmarkStart w:id="27753" w:name="_Toc426393558"/>
            <w:bookmarkStart w:id="27754" w:name="_Toc427825143"/>
            <w:bookmarkStart w:id="27755" w:name="_Toc427852956"/>
            <w:bookmarkStart w:id="27756" w:name="_Toc427855196"/>
            <w:bookmarkStart w:id="27757" w:name="_Toc427857397"/>
            <w:bookmarkEnd w:id="27720"/>
            <w:bookmarkEnd w:id="27721"/>
            <w:bookmarkEnd w:id="27722"/>
            <w:bookmarkEnd w:id="27723"/>
            <w:bookmarkEnd w:id="27724"/>
            <w:bookmarkEnd w:id="27725"/>
            <w:bookmarkEnd w:id="27726"/>
            <w:bookmarkEnd w:id="27727"/>
            <w:bookmarkEnd w:id="27728"/>
            <w:bookmarkEnd w:id="27729"/>
            <w:bookmarkEnd w:id="27730"/>
            <w:bookmarkEnd w:id="27731"/>
            <w:bookmarkEnd w:id="27732"/>
            <w:bookmarkEnd w:id="27733"/>
            <w:bookmarkEnd w:id="27734"/>
            <w:bookmarkEnd w:id="27735"/>
            <w:bookmarkEnd w:id="27736"/>
            <w:bookmarkEnd w:id="27737"/>
            <w:bookmarkEnd w:id="27738"/>
            <w:bookmarkEnd w:id="27739"/>
            <w:bookmarkEnd w:id="27740"/>
            <w:bookmarkEnd w:id="27741"/>
            <w:bookmarkEnd w:id="27742"/>
            <w:bookmarkEnd w:id="27743"/>
            <w:bookmarkEnd w:id="27744"/>
            <w:bookmarkEnd w:id="27745"/>
            <w:bookmarkEnd w:id="27746"/>
            <w:bookmarkEnd w:id="27747"/>
            <w:bookmarkEnd w:id="27748"/>
            <w:bookmarkEnd w:id="27749"/>
            <w:bookmarkEnd w:id="27750"/>
            <w:bookmarkEnd w:id="27751"/>
            <w:bookmarkEnd w:id="27752"/>
            <w:bookmarkEnd w:id="27753"/>
            <w:bookmarkEnd w:id="27754"/>
            <w:bookmarkEnd w:id="27755"/>
            <w:bookmarkEnd w:id="27756"/>
            <w:bookmarkEnd w:id="27757"/>
          </w:p>
        </w:tc>
        <w:tc>
          <w:tcPr>
            <w:tcW w:w="1960" w:type="dxa"/>
            <w:tcBorders>
              <w:top w:val="single" w:sz="4" w:space="0" w:color="auto"/>
              <w:left w:val="single" w:sz="4" w:space="0" w:color="auto"/>
              <w:bottom w:val="single" w:sz="4" w:space="0" w:color="auto"/>
              <w:right w:val="single" w:sz="4" w:space="0" w:color="auto"/>
            </w:tcBorders>
          </w:tcPr>
          <w:p w14:paraId="6E29831E" w14:textId="18196B1C" w:rsidR="005F4718" w:rsidRPr="00C106B9" w:rsidDel="00851FE0" w:rsidRDefault="005F4718" w:rsidP="009C3129">
            <w:pPr>
              <w:ind w:left="-18" w:firstLine="0"/>
              <w:rPr>
                <w:del w:id="27758" w:author="Ramasubramani, Hariharan" w:date="2015-07-17T16:08:00Z"/>
                <w:rFonts w:cstheme="minorHAnsi"/>
                <w:color w:val="000000" w:themeColor="text1"/>
              </w:rPr>
            </w:pPr>
            <w:del w:id="27759" w:author="Ramasubramani, Hariharan" w:date="2015-07-17T16:08:00Z">
              <w:r w:rsidDel="00851FE0">
                <w:rPr>
                  <w:rFonts w:cstheme="minorHAnsi"/>
                  <w:color w:val="000000" w:themeColor="text1"/>
                </w:rPr>
                <w:delText>Record</w:delText>
              </w:r>
              <w:r w:rsidRPr="00C106B9" w:rsidDel="00851FE0">
                <w:rPr>
                  <w:rFonts w:cstheme="minorHAnsi"/>
                  <w:color w:val="000000" w:themeColor="text1"/>
                </w:rPr>
                <w:delText xml:space="preserve"> Title</w:delText>
              </w:r>
              <w:bookmarkStart w:id="27760" w:name="_Toc425234886"/>
              <w:bookmarkStart w:id="27761" w:name="_Toc425238438"/>
              <w:bookmarkStart w:id="27762" w:name="_Toc425239684"/>
              <w:bookmarkStart w:id="27763" w:name="_Toc425240931"/>
              <w:bookmarkStart w:id="27764" w:name="_Toc425242177"/>
              <w:bookmarkStart w:id="27765" w:name="_Toc425243423"/>
              <w:bookmarkStart w:id="27766" w:name="_Toc425244670"/>
              <w:bookmarkStart w:id="27767" w:name="_Toc425245917"/>
              <w:bookmarkStart w:id="27768" w:name="_Toc425247164"/>
              <w:bookmarkStart w:id="27769" w:name="_Toc425248410"/>
              <w:bookmarkStart w:id="27770" w:name="_Toc425249657"/>
              <w:bookmarkStart w:id="27771" w:name="_Toc425250904"/>
              <w:bookmarkStart w:id="27772" w:name="_Toc425252151"/>
              <w:bookmarkStart w:id="27773" w:name="_Toc425252821"/>
              <w:bookmarkStart w:id="27774" w:name="_Toc425253492"/>
              <w:bookmarkStart w:id="27775" w:name="_Toc425256883"/>
              <w:bookmarkStart w:id="27776" w:name="_Toc425276584"/>
              <w:bookmarkStart w:id="27777" w:name="_Toc425342682"/>
              <w:bookmarkStart w:id="27778" w:name="_Toc425349888"/>
              <w:bookmarkStart w:id="27779" w:name="_Toc425353037"/>
              <w:bookmarkStart w:id="27780" w:name="_Toc425353722"/>
              <w:bookmarkStart w:id="27781" w:name="_Toc425787715"/>
              <w:bookmarkStart w:id="27782" w:name="_Toc425788401"/>
              <w:bookmarkStart w:id="27783" w:name="_Toc425789088"/>
              <w:bookmarkStart w:id="27784" w:name="_Toc425789775"/>
              <w:bookmarkStart w:id="27785" w:name="_Toc425790462"/>
              <w:bookmarkStart w:id="27786" w:name="_Toc425794202"/>
              <w:bookmarkStart w:id="27787" w:name="_Toc426385137"/>
              <w:bookmarkStart w:id="27788" w:name="_Toc426386541"/>
              <w:bookmarkStart w:id="27789" w:name="_Toc426387944"/>
              <w:bookmarkStart w:id="27790" w:name="_Toc426389348"/>
              <w:bookmarkStart w:id="27791" w:name="_Toc426390752"/>
              <w:bookmarkStart w:id="27792" w:name="_Toc426392156"/>
              <w:bookmarkStart w:id="27793" w:name="_Toc426393559"/>
              <w:bookmarkStart w:id="27794" w:name="_Toc427825144"/>
              <w:bookmarkStart w:id="27795" w:name="_Toc427852957"/>
              <w:bookmarkStart w:id="27796" w:name="_Toc427855197"/>
              <w:bookmarkStart w:id="27797" w:name="_Toc427857398"/>
              <w:bookmarkEnd w:id="27760"/>
              <w:bookmarkEnd w:id="27761"/>
              <w:bookmarkEnd w:id="27762"/>
              <w:bookmarkEnd w:id="27763"/>
              <w:bookmarkEnd w:id="27764"/>
              <w:bookmarkEnd w:id="27765"/>
              <w:bookmarkEnd w:id="27766"/>
              <w:bookmarkEnd w:id="27767"/>
              <w:bookmarkEnd w:id="27768"/>
              <w:bookmarkEnd w:id="27769"/>
              <w:bookmarkEnd w:id="27770"/>
              <w:bookmarkEnd w:id="27771"/>
              <w:bookmarkEnd w:id="27772"/>
              <w:bookmarkEnd w:id="27773"/>
              <w:bookmarkEnd w:id="27774"/>
              <w:bookmarkEnd w:id="27775"/>
              <w:bookmarkEnd w:id="27776"/>
              <w:bookmarkEnd w:id="27777"/>
              <w:bookmarkEnd w:id="27778"/>
              <w:bookmarkEnd w:id="27779"/>
              <w:bookmarkEnd w:id="27780"/>
              <w:bookmarkEnd w:id="27781"/>
              <w:bookmarkEnd w:id="27782"/>
              <w:bookmarkEnd w:id="27783"/>
              <w:bookmarkEnd w:id="27784"/>
              <w:bookmarkEnd w:id="27785"/>
              <w:bookmarkEnd w:id="27786"/>
              <w:bookmarkEnd w:id="27787"/>
              <w:bookmarkEnd w:id="27788"/>
              <w:bookmarkEnd w:id="27789"/>
              <w:bookmarkEnd w:id="27790"/>
              <w:bookmarkEnd w:id="27791"/>
              <w:bookmarkEnd w:id="27792"/>
              <w:bookmarkEnd w:id="27793"/>
              <w:bookmarkEnd w:id="27794"/>
              <w:bookmarkEnd w:id="27795"/>
              <w:bookmarkEnd w:id="27796"/>
              <w:bookmarkEnd w:id="27797"/>
            </w:del>
          </w:p>
        </w:tc>
        <w:tc>
          <w:tcPr>
            <w:tcW w:w="900" w:type="dxa"/>
            <w:tcBorders>
              <w:top w:val="single" w:sz="4" w:space="0" w:color="auto"/>
              <w:left w:val="single" w:sz="4" w:space="0" w:color="auto"/>
              <w:bottom w:val="single" w:sz="4" w:space="0" w:color="auto"/>
              <w:right w:val="single" w:sz="4" w:space="0" w:color="auto"/>
            </w:tcBorders>
          </w:tcPr>
          <w:p w14:paraId="4998149A" w14:textId="222ED103" w:rsidR="005F4718" w:rsidRPr="00C106B9" w:rsidDel="00851FE0" w:rsidRDefault="005F4718" w:rsidP="009C3129">
            <w:pPr>
              <w:ind w:left="-2" w:firstLine="0"/>
              <w:rPr>
                <w:del w:id="27798" w:author="Ramasubramani, Hariharan" w:date="2015-07-17T16:08:00Z"/>
                <w:rFonts w:cstheme="minorHAnsi"/>
                <w:color w:val="000000" w:themeColor="text1"/>
              </w:rPr>
            </w:pPr>
            <w:del w:id="27799" w:author="Ramasubramani, Hariharan" w:date="2015-07-17T16:08:00Z">
              <w:r w:rsidRPr="00C106B9" w:rsidDel="00851FE0">
                <w:rPr>
                  <w:rFonts w:cstheme="minorHAnsi"/>
                  <w:color w:val="000000" w:themeColor="text1"/>
                </w:rPr>
                <w:delText>-</w:delText>
              </w:r>
              <w:bookmarkStart w:id="27800" w:name="_Toc425234887"/>
              <w:bookmarkStart w:id="27801" w:name="_Toc425238439"/>
              <w:bookmarkStart w:id="27802" w:name="_Toc425239685"/>
              <w:bookmarkStart w:id="27803" w:name="_Toc425240932"/>
              <w:bookmarkStart w:id="27804" w:name="_Toc425242178"/>
              <w:bookmarkStart w:id="27805" w:name="_Toc425243424"/>
              <w:bookmarkStart w:id="27806" w:name="_Toc425244671"/>
              <w:bookmarkStart w:id="27807" w:name="_Toc425245918"/>
              <w:bookmarkStart w:id="27808" w:name="_Toc425247165"/>
              <w:bookmarkStart w:id="27809" w:name="_Toc425248411"/>
              <w:bookmarkStart w:id="27810" w:name="_Toc425249658"/>
              <w:bookmarkStart w:id="27811" w:name="_Toc425250905"/>
              <w:bookmarkStart w:id="27812" w:name="_Toc425252152"/>
              <w:bookmarkStart w:id="27813" w:name="_Toc425252822"/>
              <w:bookmarkStart w:id="27814" w:name="_Toc425253493"/>
              <w:bookmarkStart w:id="27815" w:name="_Toc425256884"/>
              <w:bookmarkStart w:id="27816" w:name="_Toc425276585"/>
              <w:bookmarkStart w:id="27817" w:name="_Toc425342683"/>
              <w:bookmarkStart w:id="27818" w:name="_Toc425349889"/>
              <w:bookmarkStart w:id="27819" w:name="_Toc425353038"/>
              <w:bookmarkStart w:id="27820" w:name="_Toc425353723"/>
              <w:bookmarkStart w:id="27821" w:name="_Toc425787716"/>
              <w:bookmarkStart w:id="27822" w:name="_Toc425788402"/>
              <w:bookmarkStart w:id="27823" w:name="_Toc425789089"/>
              <w:bookmarkStart w:id="27824" w:name="_Toc425789776"/>
              <w:bookmarkStart w:id="27825" w:name="_Toc425790463"/>
              <w:bookmarkStart w:id="27826" w:name="_Toc425794203"/>
              <w:bookmarkStart w:id="27827" w:name="_Toc426385138"/>
              <w:bookmarkStart w:id="27828" w:name="_Toc426386542"/>
              <w:bookmarkStart w:id="27829" w:name="_Toc426387945"/>
              <w:bookmarkStart w:id="27830" w:name="_Toc426389349"/>
              <w:bookmarkStart w:id="27831" w:name="_Toc426390753"/>
              <w:bookmarkStart w:id="27832" w:name="_Toc426392157"/>
              <w:bookmarkStart w:id="27833" w:name="_Toc426393560"/>
              <w:bookmarkStart w:id="27834" w:name="_Toc427825145"/>
              <w:bookmarkStart w:id="27835" w:name="_Toc427852958"/>
              <w:bookmarkStart w:id="27836" w:name="_Toc427855198"/>
              <w:bookmarkStart w:id="27837" w:name="_Toc427857399"/>
              <w:bookmarkEnd w:id="27800"/>
              <w:bookmarkEnd w:id="27801"/>
              <w:bookmarkEnd w:id="27802"/>
              <w:bookmarkEnd w:id="27803"/>
              <w:bookmarkEnd w:id="27804"/>
              <w:bookmarkEnd w:id="27805"/>
              <w:bookmarkEnd w:id="27806"/>
              <w:bookmarkEnd w:id="27807"/>
              <w:bookmarkEnd w:id="27808"/>
              <w:bookmarkEnd w:id="27809"/>
              <w:bookmarkEnd w:id="27810"/>
              <w:bookmarkEnd w:id="27811"/>
              <w:bookmarkEnd w:id="27812"/>
              <w:bookmarkEnd w:id="27813"/>
              <w:bookmarkEnd w:id="27814"/>
              <w:bookmarkEnd w:id="27815"/>
              <w:bookmarkEnd w:id="27816"/>
              <w:bookmarkEnd w:id="27817"/>
              <w:bookmarkEnd w:id="27818"/>
              <w:bookmarkEnd w:id="27819"/>
              <w:bookmarkEnd w:id="27820"/>
              <w:bookmarkEnd w:id="27821"/>
              <w:bookmarkEnd w:id="27822"/>
              <w:bookmarkEnd w:id="27823"/>
              <w:bookmarkEnd w:id="27824"/>
              <w:bookmarkEnd w:id="27825"/>
              <w:bookmarkEnd w:id="27826"/>
              <w:bookmarkEnd w:id="27827"/>
              <w:bookmarkEnd w:id="27828"/>
              <w:bookmarkEnd w:id="27829"/>
              <w:bookmarkEnd w:id="27830"/>
              <w:bookmarkEnd w:id="27831"/>
              <w:bookmarkEnd w:id="27832"/>
              <w:bookmarkEnd w:id="27833"/>
              <w:bookmarkEnd w:id="27834"/>
              <w:bookmarkEnd w:id="27835"/>
              <w:bookmarkEnd w:id="27836"/>
              <w:bookmarkEnd w:id="27837"/>
            </w:del>
          </w:p>
        </w:tc>
        <w:tc>
          <w:tcPr>
            <w:tcW w:w="939" w:type="dxa"/>
            <w:tcBorders>
              <w:top w:val="single" w:sz="4" w:space="0" w:color="auto"/>
              <w:left w:val="single" w:sz="4" w:space="0" w:color="auto"/>
              <w:bottom w:val="single" w:sz="4" w:space="0" w:color="auto"/>
              <w:right w:val="single" w:sz="4" w:space="0" w:color="auto"/>
            </w:tcBorders>
          </w:tcPr>
          <w:p w14:paraId="6A5B37C7" w14:textId="791530A2" w:rsidR="005F4718" w:rsidRPr="00C106B9" w:rsidDel="00851FE0" w:rsidRDefault="00B95A44" w:rsidP="009C3129">
            <w:pPr>
              <w:ind w:left="-57" w:firstLine="0"/>
              <w:jc w:val="center"/>
              <w:rPr>
                <w:del w:id="27838" w:author="Ramasubramani, Hariharan" w:date="2015-07-17T16:08:00Z"/>
                <w:rFonts w:cstheme="minorHAnsi"/>
                <w:color w:val="000000" w:themeColor="text1"/>
              </w:rPr>
            </w:pPr>
            <w:del w:id="27839" w:author="Ramasubramani, Hariharan" w:date="2015-07-17T16:08:00Z">
              <w:r w:rsidDel="00851FE0">
                <w:rPr>
                  <w:rFonts w:cstheme="minorHAnsi"/>
                  <w:color w:val="000000" w:themeColor="text1"/>
                </w:rPr>
                <w:delText>O (CR621)</w:delText>
              </w:r>
              <w:bookmarkStart w:id="27840" w:name="_Toc425234888"/>
              <w:bookmarkStart w:id="27841" w:name="_Toc425238440"/>
              <w:bookmarkStart w:id="27842" w:name="_Toc425239686"/>
              <w:bookmarkStart w:id="27843" w:name="_Toc425240933"/>
              <w:bookmarkStart w:id="27844" w:name="_Toc425242179"/>
              <w:bookmarkStart w:id="27845" w:name="_Toc425243425"/>
              <w:bookmarkStart w:id="27846" w:name="_Toc425244672"/>
              <w:bookmarkStart w:id="27847" w:name="_Toc425245919"/>
              <w:bookmarkStart w:id="27848" w:name="_Toc425247166"/>
              <w:bookmarkStart w:id="27849" w:name="_Toc425248412"/>
              <w:bookmarkStart w:id="27850" w:name="_Toc425249659"/>
              <w:bookmarkStart w:id="27851" w:name="_Toc425250906"/>
              <w:bookmarkStart w:id="27852" w:name="_Toc425252153"/>
              <w:bookmarkStart w:id="27853" w:name="_Toc425252823"/>
              <w:bookmarkStart w:id="27854" w:name="_Toc425253494"/>
              <w:bookmarkStart w:id="27855" w:name="_Toc425256885"/>
              <w:bookmarkStart w:id="27856" w:name="_Toc425276586"/>
              <w:bookmarkStart w:id="27857" w:name="_Toc425342684"/>
              <w:bookmarkStart w:id="27858" w:name="_Toc425349890"/>
              <w:bookmarkStart w:id="27859" w:name="_Toc425353039"/>
              <w:bookmarkStart w:id="27860" w:name="_Toc425353724"/>
              <w:bookmarkStart w:id="27861" w:name="_Toc425787717"/>
              <w:bookmarkStart w:id="27862" w:name="_Toc425788403"/>
              <w:bookmarkStart w:id="27863" w:name="_Toc425789090"/>
              <w:bookmarkStart w:id="27864" w:name="_Toc425789777"/>
              <w:bookmarkStart w:id="27865" w:name="_Toc425790464"/>
              <w:bookmarkStart w:id="27866" w:name="_Toc425794204"/>
              <w:bookmarkStart w:id="27867" w:name="_Toc426385139"/>
              <w:bookmarkStart w:id="27868" w:name="_Toc426386543"/>
              <w:bookmarkStart w:id="27869" w:name="_Toc426387946"/>
              <w:bookmarkStart w:id="27870" w:name="_Toc426389350"/>
              <w:bookmarkStart w:id="27871" w:name="_Toc426390754"/>
              <w:bookmarkStart w:id="27872" w:name="_Toc426392158"/>
              <w:bookmarkStart w:id="27873" w:name="_Toc426393561"/>
              <w:bookmarkStart w:id="27874" w:name="_Toc427825146"/>
              <w:bookmarkStart w:id="27875" w:name="_Toc427852959"/>
              <w:bookmarkStart w:id="27876" w:name="_Toc427855199"/>
              <w:bookmarkStart w:id="27877" w:name="_Toc427857400"/>
              <w:bookmarkEnd w:id="27840"/>
              <w:bookmarkEnd w:id="27841"/>
              <w:bookmarkEnd w:id="27842"/>
              <w:bookmarkEnd w:id="27843"/>
              <w:bookmarkEnd w:id="27844"/>
              <w:bookmarkEnd w:id="27845"/>
              <w:bookmarkEnd w:id="27846"/>
              <w:bookmarkEnd w:id="27847"/>
              <w:bookmarkEnd w:id="27848"/>
              <w:bookmarkEnd w:id="27849"/>
              <w:bookmarkEnd w:id="27850"/>
              <w:bookmarkEnd w:id="27851"/>
              <w:bookmarkEnd w:id="27852"/>
              <w:bookmarkEnd w:id="27853"/>
              <w:bookmarkEnd w:id="27854"/>
              <w:bookmarkEnd w:id="27855"/>
              <w:bookmarkEnd w:id="27856"/>
              <w:bookmarkEnd w:id="27857"/>
              <w:bookmarkEnd w:id="27858"/>
              <w:bookmarkEnd w:id="27859"/>
              <w:bookmarkEnd w:id="27860"/>
              <w:bookmarkEnd w:id="27861"/>
              <w:bookmarkEnd w:id="27862"/>
              <w:bookmarkEnd w:id="27863"/>
              <w:bookmarkEnd w:id="27864"/>
              <w:bookmarkEnd w:id="27865"/>
              <w:bookmarkEnd w:id="27866"/>
              <w:bookmarkEnd w:id="27867"/>
              <w:bookmarkEnd w:id="27868"/>
              <w:bookmarkEnd w:id="27869"/>
              <w:bookmarkEnd w:id="27870"/>
              <w:bookmarkEnd w:id="27871"/>
              <w:bookmarkEnd w:id="27872"/>
              <w:bookmarkEnd w:id="27873"/>
              <w:bookmarkEnd w:id="27874"/>
              <w:bookmarkEnd w:id="27875"/>
              <w:bookmarkEnd w:id="27876"/>
              <w:bookmarkEnd w:id="27877"/>
            </w:del>
          </w:p>
        </w:tc>
        <w:tc>
          <w:tcPr>
            <w:tcW w:w="771" w:type="dxa"/>
            <w:tcBorders>
              <w:top w:val="single" w:sz="4" w:space="0" w:color="auto"/>
              <w:left w:val="single" w:sz="4" w:space="0" w:color="auto"/>
              <w:bottom w:val="single" w:sz="4" w:space="0" w:color="auto"/>
              <w:right w:val="single" w:sz="4" w:space="0" w:color="auto"/>
            </w:tcBorders>
          </w:tcPr>
          <w:p w14:paraId="4877B358" w14:textId="3CF7C12B" w:rsidR="005F4718" w:rsidRPr="00C106B9" w:rsidDel="00851FE0" w:rsidRDefault="005F4718" w:rsidP="009C3129">
            <w:pPr>
              <w:ind w:left="-57" w:firstLine="0"/>
              <w:jc w:val="center"/>
              <w:rPr>
                <w:del w:id="27878" w:author="Ramasubramani, Hariharan" w:date="2015-07-17T16:08:00Z"/>
                <w:rFonts w:cstheme="minorHAnsi"/>
                <w:color w:val="000000" w:themeColor="text1"/>
              </w:rPr>
            </w:pPr>
            <w:del w:id="27879" w:author="Ramasubramani, Hariharan" w:date="2015-07-17T16:08:00Z">
              <w:r w:rsidRPr="00C106B9" w:rsidDel="00851FE0">
                <w:rPr>
                  <w:rFonts w:cstheme="minorHAnsi"/>
                  <w:color w:val="000000" w:themeColor="text1"/>
                </w:rPr>
                <w:delText>E</w:delText>
              </w:r>
              <w:bookmarkStart w:id="27880" w:name="_Toc425234889"/>
              <w:bookmarkStart w:id="27881" w:name="_Toc425238441"/>
              <w:bookmarkStart w:id="27882" w:name="_Toc425239687"/>
              <w:bookmarkStart w:id="27883" w:name="_Toc425240934"/>
              <w:bookmarkStart w:id="27884" w:name="_Toc425242180"/>
              <w:bookmarkStart w:id="27885" w:name="_Toc425243426"/>
              <w:bookmarkStart w:id="27886" w:name="_Toc425244673"/>
              <w:bookmarkStart w:id="27887" w:name="_Toc425245920"/>
              <w:bookmarkStart w:id="27888" w:name="_Toc425247167"/>
              <w:bookmarkStart w:id="27889" w:name="_Toc425248413"/>
              <w:bookmarkStart w:id="27890" w:name="_Toc425249660"/>
              <w:bookmarkStart w:id="27891" w:name="_Toc425250907"/>
              <w:bookmarkStart w:id="27892" w:name="_Toc425252154"/>
              <w:bookmarkStart w:id="27893" w:name="_Toc425252824"/>
              <w:bookmarkStart w:id="27894" w:name="_Toc425253495"/>
              <w:bookmarkStart w:id="27895" w:name="_Toc425256886"/>
              <w:bookmarkStart w:id="27896" w:name="_Toc425276587"/>
              <w:bookmarkStart w:id="27897" w:name="_Toc425342685"/>
              <w:bookmarkStart w:id="27898" w:name="_Toc425349891"/>
              <w:bookmarkStart w:id="27899" w:name="_Toc425353040"/>
              <w:bookmarkStart w:id="27900" w:name="_Toc425353725"/>
              <w:bookmarkStart w:id="27901" w:name="_Toc425787718"/>
              <w:bookmarkStart w:id="27902" w:name="_Toc425788404"/>
              <w:bookmarkStart w:id="27903" w:name="_Toc425789091"/>
              <w:bookmarkStart w:id="27904" w:name="_Toc425789778"/>
              <w:bookmarkStart w:id="27905" w:name="_Toc425790465"/>
              <w:bookmarkStart w:id="27906" w:name="_Toc425794205"/>
              <w:bookmarkStart w:id="27907" w:name="_Toc426385140"/>
              <w:bookmarkStart w:id="27908" w:name="_Toc426386544"/>
              <w:bookmarkStart w:id="27909" w:name="_Toc426387947"/>
              <w:bookmarkStart w:id="27910" w:name="_Toc426389351"/>
              <w:bookmarkStart w:id="27911" w:name="_Toc426390755"/>
              <w:bookmarkStart w:id="27912" w:name="_Toc426392159"/>
              <w:bookmarkStart w:id="27913" w:name="_Toc426393562"/>
              <w:bookmarkStart w:id="27914" w:name="_Toc427825147"/>
              <w:bookmarkStart w:id="27915" w:name="_Toc427852960"/>
              <w:bookmarkStart w:id="27916" w:name="_Toc427855200"/>
              <w:bookmarkStart w:id="27917" w:name="_Toc427857401"/>
              <w:bookmarkEnd w:id="27880"/>
              <w:bookmarkEnd w:id="27881"/>
              <w:bookmarkEnd w:id="27882"/>
              <w:bookmarkEnd w:id="27883"/>
              <w:bookmarkEnd w:id="27884"/>
              <w:bookmarkEnd w:id="27885"/>
              <w:bookmarkEnd w:id="27886"/>
              <w:bookmarkEnd w:id="27887"/>
              <w:bookmarkEnd w:id="27888"/>
              <w:bookmarkEnd w:id="27889"/>
              <w:bookmarkEnd w:id="27890"/>
              <w:bookmarkEnd w:id="27891"/>
              <w:bookmarkEnd w:id="27892"/>
              <w:bookmarkEnd w:id="27893"/>
              <w:bookmarkEnd w:id="27894"/>
              <w:bookmarkEnd w:id="27895"/>
              <w:bookmarkEnd w:id="27896"/>
              <w:bookmarkEnd w:id="27897"/>
              <w:bookmarkEnd w:id="27898"/>
              <w:bookmarkEnd w:id="27899"/>
              <w:bookmarkEnd w:id="27900"/>
              <w:bookmarkEnd w:id="27901"/>
              <w:bookmarkEnd w:id="27902"/>
              <w:bookmarkEnd w:id="27903"/>
              <w:bookmarkEnd w:id="27904"/>
              <w:bookmarkEnd w:id="27905"/>
              <w:bookmarkEnd w:id="27906"/>
              <w:bookmarkEnd w:id="27907"/>
              <w:bookmarkEnd w:id="27908"/>
              <w:bookmarkEnd w:id="27909"/>
              <w:bookmarkEnd w:id="27910"/>
              <w:bookmarkEnd w:id="27911"/>
              <w:bookmarkEnd w:id="27912"/>
              <w:bookmarkEnd w:id="27913"/>
              <w:bookmarkEnd w:id="27914"/>
              <w:bookmarkEnd w:id="27915"/>
              <w:bookmarkEnd w:id="27916"/>
              <w:bookmarkEnd w:id="27917"/>
            </w:del>
          </w:p>
        </w:tc>
        <w:tc>
          <w:tcPr>
            <w:tcW w:w="1352" w:type="dxa"/>
            <w:tcBorders>
              <w:top w:val="single" w:sz="4" w:space="0" w:color="auto"/>
              <w:left w:val="single" w:sz="4" w:space="0" w:color="auto"/>
              <w:bottom w:val="single" w:sz="4" w:space="0" w:color="auto"/>
              <w:right w:val="single" w:sz="4" w:space="0" w:color="auto"/>
            </w:tcBorders>
          </w:tcPr>
          <w:p w14:paraId="33281FF2" w14:textId="07BA7474" w:rsidR="005F4718" w:rsidRPr="00C106B9" w:rsidDel="00851FE0" w:rsidRDefault="00A137AC" w:rsidP="009C3129">
            <w:pPr>
              <w:ind w:left="-57" w:firstLine="0"/>
              <w:jc w:val="center"/>
              <w:rPr>
                <w:del w:id="27918" w:author="Ramasubramani, Hariharan" w:date="2015-07-17T16:08:00Z"/>
                <w:rFonts w:cstheme="minorHAnsi"/>
                <w:color w:val="000000" w:themeColor="text1"/>
              </w:rPr>
            </w:pPr>
            <w:del w:id="27919" w:author="Ramasubramani, Hariharan" w:date="2015-07-17T16:08:00Z">
              <w:r w:rsidDel="00851FE0">
                <w:rPr>
                  <w:rFonts w:cstheme="minorHAnsi"/>
                  <w:color w:val="000000" w:themeColor="text1"/>
                </w:rPr>
                <w:delText>ANSC</w:delText>
              </w:r>
              <w:bookmarkStart w:id="27920" w:name="_Toc425234890"/>
              <w:bookmarkStart w:id="27921" w:name="_Toc425238442"/>
              <w:bookmarkStart w:id="27922" w:name="_Toc425239688"/>
              <w:bookmarkStart w:id="27923" w:name="_Toc425240935"/>
              <w:bookmarkStart w:id="27924" w:name="_Toc425242181"/>
              <w:bookmarkStart w:id="27925" w:name="_Toc425243427"/>
              <w:bookmarkStart w:id="27926" w:name="_Toc425244674"/>
              <w:bookmarkStart w:id="27927" w:name="_Toc425245921"/>
              <w:bookmarkStart w:id="27928" w:name="_Toc425247168"/>
              <w:bookmarkStart w:id="27929" w:name="_Toc425248414"/>
              <w:bookmarkStart w:id="27930" w:name="_Toc425249661"/>
              <w:bookmarkStart w:id="27931" w:name="_Toc425250908"/>
              <w:bookmarkStart w:id="27932" w:name="_Toc425252155"/>
              <w:bookmarkStart w:id="27933" w:name="_Toc425252825"/>
              <w:bookmarkStart w:id="27934" w:name="_Toc425253496"/>
              <w:bookmarkStart w:id="27935" w:name="_Toc425256887"/>
              <w:bookmarkStart w:id="27936" w:name="_Toc425276588"/>
              <w:bookmarkStart w:id="27937" w:name="_Toc425342686"/>
              <w:bookmarkStart w:id="27938" w:name="_Toc425349892"/>
              <w:bookmarkStart w:id="27939" w:name="_Toc425353041"/>
              <w:bookmarkStart w:id="27940" w:name="_Toc425353726"/>
              <w:bookmarkStart w:id="27941" w:name="_Toc425787719"/>
              <w:bookmarkStart w:id="27942" w:name="_Toc425788405"/>
              <w:bookmarkStart w:id="27943" w:name="_Toc425789092"/>
              <w:bookmarkStart w:id="27944" w:name="_Toc425789779"/>
              <w:bookmarkStart w:id="27945" w:name="_Toc425790466"/>
              <w:bookmarkStart w:id="27946" w:name="_Toc425794206"/>
              <w:bookmarkStart w:id="27947" w:name="_Toc426385141"/>
              <w:bookmarkStart w:id="27948" w:name="_Toc426386545"/>
              <w:bookmarkStart w:id="27949" w:name="_Toc426387948"/>
              <w:bookmarkStart w:id="27950" w:name="_Toc426389352"/>
              <w:bookmarkStart w:id="27951" w:name="_Toc426390756"/>
              <w:bookmarkStart w:id="27952" w:name="_Toc426392160"/>
              <w:bookmarkStart w:id="27953" w:name="_Toc426393563"/>
              <w:bookmarkStart w:id="27954" w:name="_Toc427825148"/>
              <w:bookmarkStart w:id="27955" w:name="_Toc427852961"/>
              <w:bookmarkStart w:id="27956" w:name="_Toc427855201"/>
              <w:bookmarkStart w:id="27957" w:name="_Toc427857402"/>
              <w:bookmarkEnd w:id="27920"/>
              <w:bookmarkEnd w:id="27921"/>
              <w:bookmarkEnd w:id="27922"/>
              <w:bookmarkEnd w:id="27923"/>
              <w:bookmarkEnd w:id="27924"/>
              <w:bookmarkEnd w:id="27925"/>
              <w:bookmarkEnd w:id="27926"/>
              <w:bookmarkEnd w:id="27927"/>
              <w:bookmarkEnd w:id="27928"/>
              <w:bookmarkEnd w:id="27929"/>
              <w:bookmarkEnd w:id="27930"/>
              <w:bookmarkEnd w:id="27931"/>
              <w:bookmarkEnd w:id="27932"/>
              <w:bookmarkEnd w:id="27933"/>
              <w:bookmarkEnd w:id="27934"/>
              <w:bookmarkEnd w:id="27935"/>
              <w:bookmarkEnd w:id="27936"/>
              <w:bookmarkEnd w:id="27937"/>
              <w:bookmarkEnd w:id="27938"/>
              <w:bookmarkEnd w:id="27939"/>
              <w:bookmarkEnd w:id="27940"/>
              <w:bookmarkEnd w:id="27941"/>
              <w:bookmarkEnd w:id="27942"/>
              <w:bookmarkEnd w:id="27943"/>
              <w:bookmarkEnd w:id="27944"/>
              <w:bookmarkEnd w:id="27945"/>
              <w:bookmarkEnd w:id="27946"/>
              <w:bookmarkEnd w:id="27947"/>
              <w:bookmarkEnd w:id="27948"/>
              <w:bookmarkEnd w:id="27949"/>
              <w:bookmarkEnd w:id="27950"/>
              <w:bookmarkEnd w:id="27951"/>
              <w:bookmarkEnd w:id="27952"/>
              <w:bookmarkEnd w:id="27953"/>
              <w:bookmarkEnd w:id="27954"/>
              <w:bookmarkEnd w:id="27955"/>
              <w:bookmarkEnd w:id="27956"/>
              <w:bookmarkEnd w:id="27957"/>
            </w:del>
          </w:p>
        </w:tc>
        <w:tc>
          <w:tcPr>
            <w:tcW w:w="712" w:type="dxa"/>
            <w:tcBorders>
              <w:top w:val="single" w:sz="4" w:space="0" w:color="auto"/>
              <w:left w:val="single" w:sz="4" w:space="0" w:color="auto"/>
              <w:bottom w:val="single" w:sz="4" w:space="0" w:color="auto"/>
              <w:right w:val="single" w:sz="4" w:space="0" w:color="auto"/>
            </w:tcBorders>
          </w:tcPr>
          <w:p w14:paraId="255E4CC0" w14:textId="171233DA" w:rsidR="005F4718" w:rsidRPr="00C106B9" w:rsidDel="00851FE0" w:rsidRDefault="005F4718" w:rsidP="009C3129">
            <w:pPr>
              <w:ind w:left="-57" w:firstLine="0"/>
              <w:jc w:val="center"/>
              <w:rPr>
                <w:del w:id="27958" w:author="Ramasubramani, Hariharan" w:date="2015-07-17T16:08:00Z"/>
                <w:rFonts w:cstheme="minorHAnsi"/>
                <w:color w:val="000000" w:themeColor="text1"/>
              </w:rPr>
            </w:pPr>
            <w:del w:id="27959" w:author="Ramasubramani, Hariharan" w:date="2015-07-17T10:11:00Z">
              <w:r w:rsidRPr="00C106B9" w:rsidDel="00B4718B">
                <w:rPr>
                  <w:rFonts w:cstheme="minorHAnsi"/>
                  <w:color w:val="000000" w:themeColor="text1"/>
                </w:rPr>
                <w:delText>-</w:delText>
              </w:r>
            </w:del>
            <w:bookmarkStart w:id="27960" w:name="_Toc425234891"/>
            <w:bookmarkStart w:id="27961" w:name="_Toc425238443"/>
            <w:bookmarkStart w:id="27962" w:name="_Toc425239689"/>
            <w:bookmarkStart w:id="27963" w:name="_Toc425240936"/>
            <w:bookmarkStart w:id="27964" w:name="_Toc425242182"/>
            <w:bookmarkStart w:id="27965" w:name="_Toc425243428"/>
            <w:bookmarkStart w:id="27966" w:name="_Toc425244675"/>
            <w:bookmarkStart w:id="27967" w:name="_Toc425245922"/>
            <w:bookmarkStart w:id="27968" w:name="_Toc425247169"/>
            <w:bookmarkStart w:id="27969" w:name="_Toc425248415"/>
            <w:bookmarkStart w:id="27970" w:name="_Toc425249662"/>
            <w:bookmarkStart w:id="27971" w:name="_Toc425250909"/>
            <w:bookmarkStart w:id="27972" w:name="_Toc425252156"/>
            <w:bookmarkStart w:id="27973" w:name="_Toc425252826"/>
            <w:bookmarkStart w:id="27974" w:name="_Toc425253497"/>
            <w:bookmarkStart w:id="27975" w:name="_Toc425256888"/>
            <w:bookmarkStart w:id="27976" w:name="_Toc425276589"/>
            <w:bookmarkStart w:id="27977" w:name="_Toc425342687"/>
            <w:bookmarkStart w:id="27978" w:name="_Toc425349893"/>
            <w:bookmarkStart w:id="27979" w:name="_Toc425353042"/>
            <w:bookmarkStart w:id="27980" w:name="_Toc425353727"/>
            <w:bookmarkStart w:id="27981" w:name="_Toc425787720"/>
            <w:bookmarkStart w:id="27982" w:name="_Toc425788406"/>
            <w:bookmarkStart w:id="27983" w:name="_Toc425789093"/>
            <w:bookmarkStart w:id="27984" w:name="_Toc425789780"/>
            <w:bookmarkStart w:id="27985" w:name="_Toc425790467"/>
            <w:bookmarkStart w:id="27986" w:name="_Toc425794207"/>
            <w:bookmarkStart w:id="27987" w:name="_Toc426385142"/>
            <w:bookmarkStart w:id="27988" w:name="_Toc426386546"/>
            <w:bookmarkStart w:id="27989" w:name="_Toc426387949"/>
            <w:bookmarkStart w:id="27990" w:name="_Toc426389353"/>
            <w:bookmarkStart w:id="27991" w:name="_Toc426390757"/>
            <w:bookmarkStart w:id="27992" w:name="_Toc426392161"/>
            <w:bookmarkStart w:id="27993" w:name="_Toc426393564"/>
            <w:bookmarkStart w:id="27994" w:name="_Toc427825149"/>
            <w:bookmarkStart w:id="27995" w:name="_Toc427852962"/>
            <w:bookmarkStart w:id="27996" w:name="_Toc427855202"/>
            <w:bookmarkStart w:id="27997" w:name="_Toc427857403"/>
            <w:bookmarkEnd w:id="27960"/>
            <w:bookmarkEnd w:id="27961"/>
            <w:bookmarkEnd w:id="27962"/>
            <w:bookmarkEnd w:id="27963"/>
            <w:bookmarkEnd w:id="27964"/>
            <w:bookmarkEnd w:id="27965"/>
            <w:bookmarkEnd w:id="27966"/>
            <w:bookmarkEnd w:id="27967"/>
            <w:bookmarkEnd w:id="27968"/>
            <w:bookmarkEnd w:id="27969"/>
            <w:bookmarkEnd w:id="27970"/>
            <w:bookmarkEnd w:id="27971"/>
            <w:bookmarkEnd w:id="27972"/>
            <w:bookmarkEnd w:id="27973"/>
            <w:bookmarkEnd w:id="27974"/>
            <w:bookmarkEnd w:id="27975"/>
            <w:bookmarkEnd w:id="27976"/>
            <w:bookmarkEnd w:id="27977"/>
            <w:bookmarkEnd w:id="27978"/>
            <w:bookmarkEnd w:id="27979"/>
            <w:bookmarkEnd w:id="27980"/>
            <w:bookmarkEnd w:id="27981"/>
            <w:bookmarkEnd w:id="27982"/>
            <w:bookmarkEnd w:id="27983"/>
            <w:bookmarkEnd w:id="27984"/>
            <w:bookmarkEnd w:id="27985"/>
            <w:bookmarkEnd w:id="27986"/>
            <w:bookmarkEnd w:id="27987"/>
            <w:bookmarkEnd w:id="27988"/>
            <w:bookmarkEnd w:id="27989"/>
            <w:bookmarkEnd w:id="27990"/>
            <w:bookmarkEnd w:id="27991"/>
            <w:bookmarkEnd w:id="27992"/>
            <w:bookmarkEnd w:id="27993"/>
            <w:bookmarkEnd w:id="27994"/>
            <w:bookmarkEnd w:id="27995"/>
            <w:bookmarkEnd w:id="27996"/>
            <w:bookmarkEnd w:id="27997"/>
          </w:p>
        </w:tc>
        <w:tc>
          <w:tcPr>
            <w:tcW w:w="2050" w:type="dxa"/>
            <w:tcBorders>
              <w:top w:val="single" w:sz="4" w:space="0" w:color="auto"/>
              <w:left w:val="single" w:sz="4" w:space="0" w:color="auto"/>
              <w:bottom w:val="single" w:sz="4" w:space="0" w:color="auto"/>
              <w:right w:val="single" w:sz="4" w:space="0" w:color="auto"/>
            </w:tcBorders>
          </w:tcPr>
          <w:p w14:paraId="2DB32051" w14:textId="305BDE08" w:rsidR="005F4718" w:rsidRPr="00C106B9" w:rsidDel="00851FE0" w:rsidRDefault="005F4718" w:rsidP="009C3129">
            <w:pPr>
              <w:pStyle w:val="ListParagraph"/>
              <w:ind w:left="148" w:firstLine="0"/>
              <w:rPr>
                <w:del w:id="27998" w:author="Ramasubramani, Hariharan" w:date="2015-07-17T16:08:00Z"/>
                <w:rFonts w:cstheme="minorHAnsi"/>
                <w:color w:val="000000" w:themeColor="text1"/>
              </w:rPr>
            </w:pPr>
            <w:del w:id="27999" w:author="Ramasubramani, Hariharan" w:date="2015-07-17T16:08:00Z">
              <w:r w:rsidRPr="00C106B9" w:rsidDel="00851FE0">
                <w:rPr>
                  <w:rFonts w:cstheme="minorHAnsi"/>
                  <w:color w:val="000000" w:themeColor="text1"/>
                </w:rPr>
                <w:delText>-</w:delText>
              </w:r>
              <w:bookmarkStart w:id="28000" w:name="_Toc425234892"/>
              <w:bookmarkStart w:id="28001" w:name="_Toc425238444"/>
              <w:bookmarkStart w:id="28002" w:name="_Toc425239690"/>
              <w:bookmarkStart w:id="28003" w:name="_Toc425240937"/>
              <w:bookmarkStart w:id="28004" w:name="_Toc425242183"/>
              <w:bookmarkStart w:id="28005" w:name="_Toc425243429"/>
              <w:bookmarkStart w:id="28006" w:name="_Toc425244676"/>
              <w:bookmarkStart w:id="28007" w:name="_Toc425245923"/>
              <w:bookmarkStart w:id="28008" w:name="_Toc425247170"/>
              <w:bookmarkStart w:id="28009" w:name="_Toc425248416"/>
              <w:bookmarkStart w:id="28010" w:name="_Toc425249663"/>
              <w:bookmarkStart w:id="28011" w:name="_Toc425250910"/>
              <w:bookmarkStart w:id="28012" w:name="_Toc425252157"/>
              <w:bookmarkStart w:id="28013" w:name="_Toc425252827"/>
              <w:bookmarkStart w:id="28014" w:name="_Toc425253498"/>
              <w:bookmarkStart w:id="28015" w:name="_Toc425256889"/>
              <w:bookmarkStart w:id="28016" w:name="_Toc425276590"/>
              <w:bookmarkStart w:id="28017" w:name="_Toc425342688"/>
              <w:bookmarkStart w:id="28018" w:name="_Toc425349894"/>
              <w:bookmarkStart w:id="28019" w:name="_Toc425353043"/>
              <w:bookmarkStart w:id="28020" w:name="_Toc425353728"/>
              <w:bookmarkStart w:id="28021" w:name="_Toc425787721"/>
              <w:bookmarkStart w:id="28022" w:name="_Toc425788407"/>
              <w:bookmarkStart w:id="28023" w:name="_Toc425789094"/>
              <w:bookmarkStart w:id="28024" w:name="_Toc425789781"/>
              <w:bookmarkStart w:id="28025" w:name="_Toc425790468"/>
              <w:bookmarkStart w:id="28026" w:name="_Toc425794208"/>
              <w:bookmarkStart w:id="28027" w:name="_Toc426385143"/>
              <w:bookmarkStart w:id="28028" w:name="_Toc426386547"/>
              <w:bookmarkStart w:id="28029" w:name="_Toc426387950"/>
              <w:bookmarkStart w:id="28030" w:name="_Toc426389354"/>
              <w:bookmarkStart w:id="28031" w:name="_Toc426390758"/>
              <w:bookmarkStart w:id="28032" w:name="_Toc426392162"/>
              <w:bookmarkStart w:id="28033" w:name="_Toc426393565"/>
              <w:bookmarkStart w:id="28034" w:name="_Toc427825150"/>
              <w:bookmarkStart w:id="28035" w:name="_Toc427852963"/>
              <w:bookmarkStart w:id="28036" w:name="_Toc427855203"/>
              <w:bookmarkStart w:id="28037" w:name="_Toc427857404"/>
              <w:bookmarkEnd w:id="28000"/>
              <w:bookmarkEnd w:id="28001"/>
              <w:bookmarkEnd w:id="28002"/>
              <w:bookmarkEnd w:id="28003"/>
              <w:bookmarkEnd w:id="28004"/>
              <w:bookmarkEnd w:id="28005"/>
              <w:bookmarkEnd w:id="28006"/>
              <w:bookmarkEnd w:id="28007"/>
              <w:bookmarkEnd w:id="28008"/>
              <w:bookmarkEnd w:id="28009"/>
              <w:bookmarkEnd w:id="28010"/>
              <w:bookmarkEnd w:id="28011"/>
              <w:bookmarkEnd w:id="28012"/>
              <w:bookmarkEnd w:id="28013"/>
              <w:bookmarkEnd w:id="28014"/>
              <w:bookmarkEnd w:id="28015"/>
              <w:bookmarkEnd w:id="28016"/>
              <w:bookmarkEnd w:id="28017"/>
              <w:bookmarkEnd w:id="28018"/>
              <w:bookmarkEnd w:id="28019"/>
              <w:bookmarkEnd w:id="28020"/>
              <w:bookmarkEnd w:id="28021"/>
              <w:bookmarkEnd w:id="28022"/>
              <w:bookmarkEnd w:id="28023"/>
              <w:bookmarkEnd w:id="28024"/>
              <w:bookmarkEnd w:id="28025"/>
              <w:bookmarkEnd w:id="28026"/>
              <w:bookmarkEnd w:id="28027"/>
              <w:bookmarkEnd w:id="28028"/>
              <w:bookmarkEnd w:id="28029"/>
              <w:bookmarkEnd w:id="28030"/>
              <w:bookmarkEnd w:id="28031"/>
              <w:bookmarkEnd w:id="28032"/>
              <w:bookmarkEnd w:id="28033"/>
              <w:bookmarkEnd w:id="28034"/>
              <w:bookmarkEnd w:id="28035"/>
              <w:bookmarkEnd w:id="28036"/>
              <w:bookmarkEnd w:id="28037"/>
            </w:del>
          </w:p>
        </w:tc>
        <w:tc>
          <w:tcPr>
            <w:tcW w:w="1050" w:type="dxa"/>
            <w:tcBorders>
              <w:top w:val="single" w:sz="4" w:space="0" w:color="auto"/>
              <w:left w:val="single" w:sz="4" w:space="0" w:color="auto"/>
              <w:bottom w:val="single" w:sz="4" w:space="0" w:color="auto"/>
              <w:right w:val="single" w:sz="4" w:space="0" w:color="auto"/>
            </w:tcBorders>
          </w:tcPr>
          <w:p w14:paraId="4BEB909A" w14:textId="4F619659" w:rsidR="005F4718" w:rsidRPr="00C106B9" w:rsidDel="00851FE0" w:rsidRDefault="005F4718" w:rsidP="009C3129">
            <w:pPr>
              <w:ind w:left="-57" w:firstLine="0"/>
              <w:jc w:val="center"/>
              <w:rPr>
                <w:del w:id="28038" w:author="Ramasubramani, Hariharan" w:date="2015-07-17T16:08:00Z"/>
                <w:rFonts w:cstheme="minorHAnsi"/>
                <w:color w:val="000000" w:themeColor="text1"/>
              </w:rPr>
            </w:pPr>
            <w:del w:id="28039" w:author="Ramasubramani, Hariharan" w:date="2015-07-17T16:08:00Z">
              <w:r w:rsidRPr="00C106B9" w:rsidDel="00851FE0">
                <w:rPr>
                  <w:rFonts w:cstheme="minorHAnsi"/>
                  <w:color w:val="000000" w:themeColor="text1"/>
                </w:rPr>
                <w:delText>-</w:delText>
              </w:r>
              <w:bookmarkStart w:id="28040" w:name="_Toc425234893"/>
              <w:bookmarkStart w:id="28041" w:name="_Toc425238445"/>
              <w:bookmarkStart w:id="28042" w:name="_Toc425239691"/>
              <w:bookmarkStart w:id="28043" w:name="_Toc425240938"/>
              <w:bookmarkStart w:id="28044" w:name="_Toc425242184"/>
              <w:bookmarkStart w:id="28045" w:name="_Toc425243430"/>
              <w:bookmarkStart w:id="28046" w:name="_Toc425244677"/>
              <w:bookmarkStart w:id="28047" w:name="_Toc425245924"/>
              <w:bookmarkStart w:id="28048" w:name="_Toc425247171"/>
              <w:bookmarkStart w:id="28049" w:name="_Toc425248417"/>
              <w:bookmarkStart w:id="28050" w:name="_Toc425249664"/>
              <w:bookmarkStart w:id="28051" w:name="_Toc425250911"/>
              <w:bookmarkStart w:id="28052" w:name="_Toc425252158"/>
              <w:bookmarkStart w:id="28053" w:name="_Toc425252828"/>
              <w:bookmarkStart w:id="28054" w:name="_Toc425253499"/>
              <w:bookmarkStart w:id="28055" w:name="_Toc425256890"/>
              <w:bookmarkStart w:id="28056" w:name="_Toc425276591"/>
              <w:bookmarkStart w:id="28057" w:name="_Toc425342689"/>
              <w:bookmarkStart w:id="28058" w:name="_Toc425349895"/>
              <w:bookmarkStart w:id="28059" w:name="_Toc425353044"/>
              <w:bookmarkStart w:id="28060" w:name="_Toc425353729"/>
              <w:bookmarkStart w:id="28061" w:name="_Toc425787722"/>
              <w:bookmarkStart w:id="28062" w:name="_Toc425788408"/>
              <w:bookmarkStart w:id="28063" w:name="_Toc425789095"/>
              <w:bookmarkStart w:id="28064" w:name="_Toc425789782"/>
              <w:bookmarkStart w:id="28065" w:name="_Toc425790469"/>
              <w:bookmarkStart w:id="28066" w:name="_Toc425794209"/>
              <w:bookmarkStart w:id="28067" w:name="_Toc426385144"/>
              <w:bookmarkStart w:id="28068" w:name="_Toc426386548"/>
              <w:bookmarkStart w:id="28069" w:name="_Toc426387951"/>
              <w:bookmarkStart w:id="28070" w:name="_Toc426389355"/>
              <w:bookmarkStart w:id="28071" w:name="_Toc426390759"/>
              <w:bookmarkStart w:id="28072" w:name="_Toc426392163"/>
              <w:bookmarkStart w:id="28073" w:name="_Toc426393566"/>
              <w:bookmarkStart w:id="28074" w:name="_Toc427825151"/>
              <w:bookmarkStart w:id="28075" w:name="_Toc427852964"/>
              <w:bookmarkStart w:id="28076" w:name="_Toc427855204"/>
              <w:bookmarkStart w:id="28077" w:name="_Toc427857405"/>
              <w:bookmarkEnd w:id="28040"/>
              <w:bookmarkEnd w:id="28041"/>
              <w:bookmarkEnd w:id="28042"/>
              <w:bookmarkEnd w:id="28043"/>
              <w:bookmarkEnd w:id="28044"/>
              <w:bookmarkEnd w:id="28045"/>
              <w:bookmarkEnd w:id="28046"/>
              <w:bookmarkEnd w:id="28047"/>
              <w:bookmarkEnd w:id="28048"/>
              <w:bookmarkEnd w:id="28049"/>
              <w:bookmarkEnd w:id="28050"/>
              <w:bookmarkEnd w:id="28051"/>
              <w:bookmarkEnd w:id="28052"/>
              <w:bookmarkEnd w:id="28053"/>
              <w:bookmarkEnd w:id="28054"/>
              <w:bookmarkEnd w:id="28055"/>
              <w:bookmarkEnd w:id="28056"/>
              <w:bookmarkEnd w:id="28057"/>
              <w:bookmarkEnd w:id="28058"/>
              <w:bookmarkEnd w:id="28059"/>
              <w:bookmarkEnd w:id="28060"/>
              <w:bookmarkEnd w:id="28061"/>
              <w:bookmarkEnd w:id="28062"/>
              <w:bookmarkEnd w:id="28063"/>
              <w:bookmarkEnd w:id="28064"/>
              <w:bookmarkEnd w:id="28065"/>
              <w:bookmarkEnd w:id="28066"/>
              <w:bookmarkEnd w:id="28067"/>
              <w:bookmarkEnd w:id="28068"/>
              <w:bookmarkEnd w:id="28069"/>
              <w:bookmarkEnd w:id="28070"/>
              <w:bookmarkEnd w:id="28071"/>
              <w:bookmarkEnd w:id="28072"/>
              <w:bookmarkEnd w:id="28073"/>
              <w:bookmarkEnd w:id="28074"/>
              <w:bookmarkEnd w:id="28075"/>
              <w:bookmarkEnd w:id="28076"/>
              <w:bookmarkEnd w:id="28077"/>
            </w:del>
          </w:p>
        </w:tc>
        <w:bookmarkStart w:id="28078" w:name="_Toc425234894"/>
        <w:bookmarkStart w:id="28079" w:name="_Toc425238446"/>
        <w:bookmarkStart w:id="28080" w:name="_Toc425239692"/>
        <w:bookmarkStart w:id="28081" w:name="_Toc425240939"/>
        <w:bookmarkStart w:id="28082" w:name="_Toc425242185"/>
        <w:bookmarkStart w:id="28083" w:name="_Toc425243431"/>
        <w:bookmarkStart w:id="28084" w:name="_Toc425244678"/>
        <w:bookmarkStart w:id="28085" w:name="_Toc425245925"/>
        <w:bookmarkStart w:id="28086" w:name="_Toc425247172"/>
        <w:bookmarkStart w:id="28087" w:name="_Toc425248418"/>
        <w:bookmarkStart w:id="28088" w:name="_Toc425249665"/>
        <w:bookmarkStart w:id="28089" w:name="_Toc425250912"/>
        <w:bookmarkStart w:id="28090" w:name="_Toc425252159"/>
        <w:bookmarkStart w:id="28091" w:name="_Toc425252829"/>
        <w:bookmarkStart w:id="28092" w:name="_Toc425253500"/>
        <w:bookmarkStart w:id="28093" w:name="_Toc425256891"/>
        <w:bookmarkStart w:id="28094" w:name="_Toc425276592"/>
        <w:bookmarkStart w:id="28095" w:name="_Toc425342690"/>
        <w:bookmarkStart w:id="28096" w:name="_Toc425349896"/>
        <w:bookmarkStart w:id="28097" w:name="_Toc425353045"/>
        <w:bookmarkStart w:id="28098" w:name="_Toc425353730"/>
        <w:bookmarkStart w:id="28099" w:name="_Toc425787723"/>
        <w:bookmarkStart w:id="28100" w:name="_Toc425788409"/>
        <w:bookmarkStart w:id="28101" w:name="_Toc425789096"/>
        <w:bookmarkStart w:id="28102" w:name="_Toc425789783"/>
        <w:bookmarkStart w:id="28103" w:name="_Toc425790470"/>
        <w:bookmarkStart w:id="28104" w:name="_Toc425794210"/>
        <w:bookmarkStart w:id="28105" w:name="_Toc426385145"/>
        <w:bookmarkStart w:id="28106" w:name="_Toc426386549"/>
        <w:bookmarkStart w:id="28107" w:name="_Toc426387952"/>
        <w:bookmarkStart w:id="28108" w:name="_Toc426389356"/>
        <w:bookmarkStart w:id="28109" w:name="_Toc426390760"/>
        <w:bookmarkStart w:id="28110" w:name="_Toc426392164"/>
        <w:bookmarkStart w:id="28111" w:name="_Toc426393567"/>
        <w:bookmarkStart w:id="28112" w:name="_Toc427825152"/>
        <w:bookmarkStart w:id="28113" w:name="_Toc427852965"/>
        <w:bookmarkStart w:id="28114" w:name="_Toc427855205"/>
        <w:bookmarkStart w:id="28115" w:name="_Toc427857406"/>
        <w:bookmarkEnd w:id="28078"/>
        <w:bookmarkEnd w:id="28079"/>
        <w:bookmarkEnd w:id="28080"/>
        <w:bookmarkEnd w:id="28081"/>
        <w:bookmarkEnd w:id="28082"/>
        <w:bookmarkEnd w:id="28083"/>
        <w:bookmarkEnd w:id="28084"/>
        <w:bookmarkEnd w:id="28085"/>
        <w:bookmarkEnd w:id="28086"/>
        <w:bookmarkEnd w:id="28087"/>
        <w:bookmarkEnd w:id="28088"/>
        <w:bookmarkEnd w:id="28089"/>
        <w:bookmarkEnd w:id="28090"/>
        <w:bookmarkEnd w:id="28091"/>
        <w:bookmarkEnd w:id="28092"/>
        <w:bookmarkEnd w:id="28093"/>
        <w:bookmarkEnd w:id="28094"/>
        <w:bookmarkEnd w:id="28095"/>
        <w:bookmarkEnd w:id="28096"/>
        <w:bookmarkEnd w:id="28097"/>
        <w:bookmarkEnd w:id="28098"/>
        <w:bookmarkEnd w:id="28099"/>
        <w:bookmarkEnd w:id="28100"/>
        <w:bookmarkEnd w:id="28101"/>
        <w:bookmarkEnd w:id="28102"/>
        <w:bookmarkEnd w:id="28103"/>
        <w:bookmarkEnd w:id="28104"/>
        <w:bookmarkEnd w:id="28105"/>
        <w:bookmarkEnd w:id="28106"/>
        <w:bookmarkEnd w:id="28107"/>
        <w:bookmarkEnd w:id="28108"/>
        <w:bookmarkEnd w:id="28109"/>
        <w:bookmarkEnd w:id="28110"/>
        <w:bookmarkEnd w:id="28111"/>
        <w:bookmarkEnd w:id="28112"/>
        <w:bookmarkEnd w:id="28113"/>
        <w:bookmarkEnd w:id="28114"/>
        <w:bookmarkEnd w:id="28115"/>
      </w:tr>
      <w:tr w:rsidR="005F4718" w:rsidRPr="00C106B9" w:rsidDel="00851FE0" w14:paraId="55D4A6E8" w14:textId="35338E4F" w:rsidTr="008C172F">
        <w:trPr>
          <w:cantSplit/>
          <w:trHeight w:val="314"/>
          <w:jc w:val="center"/>
          <w:del w:id="28116" w:author="Ramasubramani, Hariharan" w:date="2015-07-17T16:08:00Z"/>
        </w:trPr>
        <w:tc>
          <w:tcPr>
            <w:tcW w:w="1044" w:type="dxa"/>
            <w:tcBorders>
              <w:top w:val="single" w:sz="4" w:space="0" w:color="auto"/>
              <w:left w:val="single" w:sz="4" w:space="0" w:color="auto"/>
              <w:bottom w:val="single" w:sz="4" w:space="0" w:color="auto"/>
              <w:right w:val="single" w:sz="4" w:space="0" w:color="auto"/>
            </w:tcBorders>
          </w:tcPr>
          <w:p w14:paraId="422E53BE" w14:textId="1FC32348" w:rsidR="005F4718" w:rsidRPr="00C106B9" w:rsidDel="00851FE0" w:rsidRDefault="005F4718" w:rsidP="00247D75">
            <w:pPr>
              <w:pStyle w:val="ListParagraph"/>
              <w:numPr>
                <w:ilvl w:val="3"/>
                <w:numId w:val="23"/>
              </w:numPr>
              <w:overflowPunct w:val="0"/>
              <w:autoSpaceDE w:val="0"/>
              <w:autoSpaceDN w:val="0"/>
              <w:spacing w:after="60"/>
              <w:ind w:left="-43" w:firstLine="0"/>
              <w:textAlignment w:val="baseline"/>
              <w:rPr>
                <w:del w:id="28117" w:author="Ramasubramani, Hariharan" w:date="2015-07-17T16:08:00Z"/>
                <w:rFonts w:cstheme="minorHAnsi"/>
                <w:color w:val="000000" w:themeColor="text1"/>
              </w:rPr>
            </w:pPr>
            <w:bookmarkStart w:id="28118" w:name="_Toc425234895"/>
            <w:bookmarkStart w:id="28119" w:name="_Toc425238447"/>
            <w:bookmarkStart w:id="28120" w:name="_Toc425239693"/>
            <w:bookmarkStart w:id="28121" w:name="_Toc425240940"/>
            <w:bookmarkStart w:id="28122" w:name="_Toc425242186"/>
            <w:bookmarkStart w:id="28123" w:name="_Toc425243432"/>
            <w:bookmarkStart w:id="28124" w:name="_Toc425244679"/>
            <w:bookmarkStart w:id="28125" w:name="_Toc425245926"/>
            <w:bookmarkStart w:id="28126" w:name="_Toc425247173"/>
            <w:bookmarkStart w:id="28127" w:name="_Toc425248419"/>
            <w:bookmarkStart w:id="28128" w:name="_Toc425249666"/>
            <w:bookmarkStart w:id="28129" w:name="_Toc425250913"/>
            <w:bookmarkStart w:id="28130" w:name="_Toc425252160"/>
            <w:bookmarkStart w:id="28131" w:name="_Toc425252830"/>
            <w:bookmarkStart w:id="28132" w:name="_Toc425253501"/>
            <w:bookmarkStart w:id="28133" w:name="_Toc425256892"/>
            <w:bookmarkStart w:id="28134" w:name="_Toc425276593"/>
            <w:bookmarkStart w:id="28135" w:name="_Toc425342691"/>
            <w:bookmarkStart w:id="28136" w:name="_Toc425349897"/>
            <w:bookmarkStart w:id="28137" w:name="_Toc425353046"/>
            <w:bookmarkStart w:id="28138" w:name="_Toc425353731"/>
            <w:bookmarkStart w:id="28139" w:name="_Toc425787724"/>
            <w:bookmarkStart w:id="28140" w:name="_Toc425788410"/>
            <w:bookmarkStart w:id="28141" w:name="_Toc425789097"/>
            <w:bookmarkStart w:id="28142" w:name="_Toc425789784"/>
            <w:bookmarkStart w:id="28143" w:name="_Toc425790471"/>
            <w:bookmarkStart w:id="28144" w:name="_Toc425794211"/>
            <w:bookmarkStart w:id="28145" w:name="_Toc426385146"/>
            <w:bookmarkStart w:id="28146" w:name="_Toc426386550"/>
            <w:bookmarkStart w:id="28147" w:name="_Toc426387953"/>
            <w:bookmarkStart w:id="28148" w:name="_Toc426389357"/>
            <w:bookmarkStart w:id="28149" w:name="_Toc426390761"/>
            <w:bookmarkStart w:id="28150" w:name="_Toc426392165"/>
            <w:bookmarkStart w:id="28151" w:name="_Toc426393568"/>
            <w:bookmarkStart w:id="28152" w:name="_Toc427825153"/>
            <w:bookmarkStart w:id="28153" w:name="_Toc427852966"/>
            <w:bookmarkStart w:id="28154" w:name="_Toc427855206"/>
            <w:bookmarkStart w:id="28155" w:name="_Toc427857407"/>
            <w:bookmarkEnd w:id="28118"/>
            <w:bookmarkEnd w:id="28119"/>
            <w:bookmarkEnd w:id="28120"/>
            <w:bookmarkEnd w:id="28121"/>
            <w:bookmarkEnd w:id="28122"/>
            <w:bookmarkEnd w:id="28123"/>
            <w:bookmarkEnd w:id="28124"/>
            <w:bookmarkEnd w:id="28125"/>
            <w:bookmarkEnd w:id="28126"/>
            <w:bookmarkEnd w:id="28127"/>
            <w:bookmarkEnd w:id="28128"/>
            <w:bookmarkEnd w:id="28129"/>
            <w:bookmarkEnd w:id="28130"/>
            <w:bookmarkEnd w:id="28131"/>
            <w:bookmarkEnd w:id="28132"/>
            <w:bookmarkEnd w:id="28133"/>
            <w:bookmarkEnd w:id="28134"/>
            <w:bookmarkEnd w:id="28135"/>
            <w:bookmarkEnd w:id="28136"/>
            <w:bookmarkEnd w:id="28137"/>
            <w:bookmarkEnd w:id="28138"/>
            <w:bookmarkEnd w:id="28139"/>
            <w:bookmarkEnd w:id="28140"/>
            <w:bookmarkEnd w:id="28141"/>
            <w:bookmarkEnd w:id="28142"/>
            <w:bookmarkEnd w:id="28143"/>
            <w:bookmarkEnd w:id="28144"/>
            <w:bookmarkEnd w:id="28145"/>
            <w:bookmarkEnd w:id="28146"/>
            <w:bookmarkEnd w:id="28147"/>
            <w:bookmarkEnd w:id="28148"/>
            <w:bookmarkEnd w:id="28149"/>
            <w:bookmarkEnd w:id="28150"/>
            <w:bookmarkEnd w:id="28151"/>
            <w:bookmarkEnd w:id="28152"/>
            <w:bookmarkEnd w:id="28153"/>
            <w:bookmarkEnd w:id="28154"/>
            <w:bookmarkEnd w:id="28155"/>
          </w:p>
        </w:tc>
        <w:tc>
          <w:tcPr>
            <w:tcW w:w="1960" w:type="dxa"/>
            <w:tcBorders>
              <w:top w:val="single" w:sz="4" w:space="0" w:color="auto"/>
              <w:left w:val="single" w:sz="4" w:space="0" w:color="auto"/>
              <w:bottom w:val="single" w:sz="4" w:space="0" w:color="auto"/>
              <w:right w:val="single" w:sz="4" w:space="0" w:color="auto"/>
            </w:tcBorders>
          </w:tcPr>
          <w:p w14:paraId="064F7BAA" w14:textId="1C2D34A2" w:rsidR="005F4718" w:rsidDel="00851FE0" w:rsidRDefault="005F4718" w:rsidP="009C3129">
            <w:pPr>
              <w:ind w:left="-18" w:firstLine="0"/>
              <w:rPr>
                <w:del w:id="28156" w:author="Ramasubramani, Hariharan" w:date="2015-07-17T16:08:00Z"/>
                <w:rFonts w:cstheme="minorHAnsi"/>
                <w:color w:val="000000" w:themeColor="text1"/>
              </w:rPr>
            </w:pPr>
            <w:del w:id="28157" w:author="Ramasubramani, Hariharan" w:date="2015-07-17T16:08:00Z">
              <w:r w:rsidDel="00851FE0">
                <w:rPr>
                  <w:rFonts w:cstheme="minorHAnsi"/>
                  <w:color w:val="000000" w:themeColor="text1"/>
                </w:rPr>
                <w:delText>NPPI/PCI Designation</w:delText>
              </w:r>
              <w:bookmarkStart w:id="28158" w:name="_Toc425234896"/>
              <w:bookmarkStart w:id="28159" w:name="_Toc425238448"/>
              <w:bookmarkStart w:id="28160" w:name="_Toc425239694"/>
              <w:bookmarkStart w:id="28161" w:name="_Toc425240941"/>
              <w:bookmarkStart w:id="28162" w:name="_Toc425242187"/>
              <w:bookmarkStart w:id="28163" w:name="_Toc425243433"/>
              <w:bookmarkStart w:id="28164" w:name="_Toc425244680"/>
              <w:bookmarkStart w:id="28165" w:name="_Toc425245927"/>
              <w:bookmarkStart w:id="28166" w:name="_Toc425247174"/>
              <w:bookmarkStart w:id="28167" w:name="_Toc425248420"/>
              <w:bookmarkStart w:id="28168" w:name="_Toc425249667"/>
              <w:bookmarkStart w:id="28169" w:name="_Toc425250914"/>
              <w:bookmarkStart w:id="28170" w:name="_Toc425252161"/>
              <w:bookmarkStart w:id="28171" w:name="_Toc425252831"/>
              <w:bookmarkStart w:id="28172" w:name="_Toc425253502"/>
              <w:bookmarkStart w:id="28173" w:name="_Toc425256893"/>
              <w:bookmarkStart w:id="28174" w:name="_Toc425276594"/>
              <w:bookmarkStart w:id="28175" w:name="_Toc425342692"/>
              <w:bookmarkStart w:id="28176" w:name="_Toc425349898"/>
              <w:bookmarkStart w:id="28177" w:name="_Toc425353047"/>
              <w:bookmarkStart w:id="28178" w:name="_Toc425353732"/>
              <w:bookmarkStart w:id="28179" w:name="_Toc425787725"/>
              <w:bookmarkStart w:id="28180" w:name="_Toc425788411"/>
              <w:bookmarkStart w:id="28181" w:name="_Toc425789098"/>
              <w:bookmarkStart w:id="28182" w:name="_Toc425789785"/>
              <w:bookmarkStart w:id="28183" w:name="_Toc425790472"/>
              <w:bookmarkStart w:id="28184" w:name="_Toc425794212"/>
              <w:bookmarkStart w:id="28185" w:name="_Toc426385147"/>
              <w:bookmarkStart w:id="28186" w:name="_Toc426386551"/>
              <w:bookmarkStart w:id="28187" w:name="_Toc426387954"/>
              <w:bookmarkStart w:id="28188" w:name="_Toc426389358"/>
              <w:bookmarkStart w:id="28189" w:name="_Toc426390762"/>
              <w:bookmarkStart w:id="28190" w:name="_Toc426392166"/>
              <w:bookmarkStart w:id="28191" w:name="_Toc426393569"/>
              <w:bookmarkStart w:id="28192" w:name="_Toc427825154"/>
              <w:bookmarkStart w:id="28193" w:name="_Toc427852967"/>
              <w:bookmarkStart w:id="28194" w:name="_Toc427855207"/>
              <w:bookmarkStart w:id="28195" w:name="_Toc427857408"/>
              <w:bookmarkEnd w:id="28158"/>
              <w:bookmarkEnd w:id="28159"/>
              <w:bookmarkEnd w:id="28160"/>
              <w:bookmarkEnd w:id="28161"/>
              <w:bookmarkEnd w:id="28162"/>
              <w:bookmarkEnd w:id="28163"/>
              <w:bookmarkEnd w:id="28164"/>
              <w:bookmarkEnd w:id="28165"/>
              <w:bookmarkEnd w:id="28166"/>
              <w:bookmarkEnd w:id="28167"/>
              <w:bookmarkEnd w:id="28168"/>
              <w:bookmarkEnd w:id="28169"/>
              <w:bookmarkEnd w:id="28170"/>
              <w:bookmarkEnd w:id="28171"/>
              <w:bookmarkEnd w:id="28172"/>
              <w:bookmarkEnd w:id="28173"/>
              <w:bookmarkEnd w:id="28174"/>
              <w:bookmarkEnd w:id="28175"/>
              <w:bookmarkEnd w:id="28176"/>
              <w:bookmarkEnd w:id="28177"/>
              <w:bookmarkEnd w:id="28178"/>
              <w:bookmarkEnd w:id="28179"/>
              <w:bookmarkEnd w:id="28180"/>
              <w:bookmarkEnd w:id="28181"/>
              <w:bookmarkEnd w:id="28182"/>
              <w:bookmarkEnd w:id="28183"/>
              <w:bookmarkEnd w:id="28184"/>
              <w:bookmarkEnd w:id="28185"/>
              <w:bookmarkEnd w:id="28186"/>
              <w:bookmarkEnd w:id="28187"/>
              <w:bookmarkEnd w:id="28188"/>
              <w:bookmarkEnd w:id="28189"/>
              <w:bookmarkEnd w:id="28190"/>
              <w:bookmarkEnd w:id="28191"/>
              <w:bookmarkEnd w:id="28192"/>
              <w:bookmarkEnd w:id="28193"/>
              <w:bookmarkEnd w:id="28194"/>
              <w:bookmarkEnd w:id="28195"/>
            </w:del>
          </w:p>
        </w:tc>
        <w:tc>
          <w:tcPr>
            <w:tcW w:w="900" w:type="dxa"/>
            <w:tcBorders>
              <w:top w:val="single" w:sz="4" w:space="0" w:color="auto"/>
              <w:left w:val="single" w:sz="4" w:space="0" w:color="auto"/>
              <w:bottom w:val="single" w:sz="4" w:space="0" w:color="auto"/>
              <w:right w:val="single" w:sz="4" w:space="0" w:color="auto"/>
            </w:tcBorders>
          </w:tcPr>
          <w:p w14:paraId="3247E1DB" w14:textId="0D48FC87" w:rsidR="005F4718" w:rsidRPr="00C106B9" w:rsidDel="00851FE0" w:rsidRDefault="005F4718" w:rsidP="009C3129">
            <w:pPr>
              <w:ind w:left="-2" w:firstLine="0"/>
              <w:rPr>
                <w:del w:id="28196" w:author="Ramasubramani, Hariharan" w:date="2015-07-17T16:08:00Z"/>
                <w:rFonts w:cstheme="minorHAnsi"/>
                <w:color w:val="000000" w:themeColor="text1"/>
              </w:rPr>
            </w:pPr>
            <w:del w:id="28197" w:author="Ramasubramani, Hariharan" w:date="2015-07-17T16:08:00Z">
              <w:r w:rsidDel="00851FE0">
                <w:rPr>
                  <w:rFonts w:cstheme="minorHAnsi"/>
                  <w:color w:val="000000" w:themeColor="text1"/>
                </w:rPr>
                <w:delText>-</w:delText>
              </w:r>
              <w:bookmarkStart w:id="28198" w:name="_Toc425234897"/>
              <w:bookmarkStart w:id="28199" w:name="_Toc425238449"/>
              <w:bookmarkStart w:id="28200" w:name="_Toc425239695"/>
              <w:bookmarkStart w:id="28201" w:name="_Toc425240942"/>
              <w:bookmarkStart w:id="28202" w:name="_Toc425242188"/>
              <w:bookmarkStart w:id="28203" w:name="_Toc425243434"/>
              <w:bookmarkStart w:id="28204" w:name="_Toc425244681"/>
              <w:bookmarkStart w:id="28205" w:name="_Toc425245928"/>
              <w:bookmarkStart w:id="28206" w:name="_Toc425247175"/>
              <w:bookmarkStart w:id="28207" w:name="_Toc425248421"/>
              <w:bookmarkStart w:id="28208" w:name="_Toc425249668"/>
              <w:bookmarkStart w:id="28209" w:name="_Toc425250915"/>
              <w:bookmarkStart w:id="28210" w:name="_Toc425252162"/>
              <w:bookmarkStart w:id="28211" w:name="_Toc425252832"/>
              <w:bookmarkStart w:id="28212" w:name="_Toc425253503"/>
              <w:bookmarkStart w:id="28213" w:name="_Toc425256894"/>
              <w:bookmarkStart w:id="28214" w:name="_Toc425276595"/>
              <w:bookmarkStart w:id="28215" w:name="_Toc425342693"/>
              <w:bookmarkStart w:id="28216" w:name="_Toc425349899"/>
              <w:bookmarkStart w:id="28217" w:name="_Toc425353048"/>
              <w:bookmarkStart w:id="28218" w:name="_Toc425353733"/>
              <w:bookmarkStart w:id="28219" w:name="_Toc425787726"/>
              <w:bookmarkStart w:id="28220" w:name="_Toc425788412"/>
              <w:bookmarkStart w:id="28221" w:name="_Toc425789099"/>
              <w:bookmarkStart w:id="28222" w:name="_Toc425789786"/>
              <w:bookmarkStart w:id="28223" w:name="_Toc425790473"/>
              <w:bookmarkStart w:id="28224" w:name="_Toc425794213"/>
              <w:bookmarkStart w:id="28225" w:name="_Toc426385148"/>
              <w:bookmarkStart w:id="28226" w:name="_Toc426386552"/>
              <w:bookmarkStart w:id="28227" w:name="_Toc426387955"/>
              <w:bookmarkStart w:id="28228" w:name="_Toc426389359"/>
              <w:bookmarkStart w:id="28229" w:name="_Toc426390763"/>
              <w:bookmarkStart w:id="28230" w:name="_Toc426392167"/>
              <w:bookmarkStart w:id="28231" w:name="_Toc426393570"/>
              <w:bookmarkStart w:id="28232" w:name="_Toc427825155"/>
              <w:bookmarkStart w:id="28233" w:name="_Toc427852968"/>
              <w:bookmarkStart w:id="28234" w:name="_Toc427855208"/>
              <w:bookmarkStart w:id="28235" w:name="_Toc427857409"/>
              <w:bookmarkEnd w:id="28198"/>
              <w:bookmarkEnd w:id="28199"/>
              <w:bookmarkEnd w:id="28200"/>
              <w:bookmarkEnd w:id="28201"/>
              <w:bookmarkEnd w:id="28202"/>
              <w:bookmarkEnd w:id="28203"/>
              <w:bookmarkEnd w:id="28204"/>
              <w:bookmarkEnd w:id="28205"/>
              <w:bookmarkEnd w:id="28206"/>
              <w:bookmarkEnd w:id="28207"/>
              <w:bookmarkEnd w:id="28208"/>
              <w:bookmarkEnd w:id="28209"/>
              <w:bookmarkEnd w:id="28210"/>
              <w:bookmarkEnd w:id="28211"/>
              <w:bookmarkEnd w:id="28212"/>
              <w:bookmarkEnd w:id="28213"/>
              <w:bookmarkEnd w:id="28214"/>
              <w:bookmarkEnd w:id="28215"/>
              <w:bookmarkEnd w:id="28216"/>
              <w:bookmarkEnd w:id="28217"/>
              <w:bookmarkEnd w:id="28218"/>
              <w:bookmarkEnd w:id="28219"/>
              <w:bookmarkEnd w:id="28220"/>
              <w:bookmarkEnd w:id="28221"/>
              <w:bookmarkEnd w:id="28222"/>
              <w:bookmarkEnd w:id="28223"/>
              <w:bookmarkEnd w:id="28224"/>
              <w:bookmarkEnd w:id="28225"/>
              <w:bookmarkEnd w:id="28226"/>
              <w:bookmarkEnd w:id="28227"/>
              <w:bookmarkEnd w:id="28228"/>
              <w:bookmarkEnd w:id="28229"/>
              <w:bookmarkEnd w:id="28230"/>
              <w:bookmarkEnd w:id="28231"/>
              <w:bookmarkEnd w:id="28232"/>
              <w:bookmarkEnd w:id="28233"/>
              <w:bookmarkEnd w:id="28234"/>
              <w:bookmarkEnd w:id="28235"/>
            </w:del>
          </w:p>
        </w:tc>
        <w:tc>
          <w:tcPr>
            <w:tcW w:w="939" w:type="dxa"/>
            <w:tcBorders>
              <w:top w:val="single" w:sz="4" w:space="0" w:color="auto"/>
              <w:left w:val="single" w:sz="4" w:space="0" w:color="auto"/>
              <w:bottom w:val="single" w:sz="4" w:space="0" w:color="auto"/>
              <w:right w:val="single" w:sz="4" w:space="0" w:color="auto"/>
            </w:tcBorders>
          </w:tcPr>
          <w:p w14:paraId="0AB051C6" w14:textId="440C7A12" w:rsidR="005F4718" w:rsidRPr="00C106B9" w:rsidDel="00851FE0" w:rsidRDefault="005F4718" w:rsidP="009C3129">
            <w:pPr>
              <w:ind w:left="-57" w:firstLine="0"/>
              <w:jc w:val="center"/>
              <w:rPr>
                <w:del w:id="28236" w:author="Ramasubramani, Hariharan" w:date="2015-07-17T16:08:00Z"/>
                <w:rFonts w:cstheme="minorHAnsi"/>
                <w:color w:val="000000" w:themeColor="text1"/>
              </w:rPr>
            </w:pPr>
            <w:del w:id="28237" w:author="Ramasubramani, Hariharan" w:date="2015-07-17T16:08:00Z">
              <w:r w:rsidDel="00851FE0">
                <w:rPr>
                  <w:rFonts w:cstheme="minorHAnsi"/>
                  <w:color w:val="000000" w:themeColor="text1"/>
                </w:rPr>
                <w:delText>M</w:delText>
              </w:r>
              <w:bookmarkStart w:id="28238" w:name="_Toc425234898"/>
              <w:bookmarkStart w:id="28239" w:name="_Toc425238450"/>
              <w:bookmarkStart w:id="28240" w:name="_Toc425239696"/>
              <w:bookmarkStart w:id="28241" w:name="_Toc425240943"/>
              <w:bookmarkStart w:id="28242" w:name="_Toc425242189"/>
              <w:bookmarkStart w:id="28243" w:name="_Toc425243435"/>
              <w:bookmarkStart w:id="28244" w:name="_Toc425244682"/>
              <w:bookmarkStart w:id="28245" w:name="_Toc425245929"/>
              <w:bookmarkStart w:id="28246" w:name="_Toc425247176"/>
              <w:bookmarkStart w:id="28247" w:name="_Toc425248422"/>
              <w:bookmarkStart w:id="28248" w:name="_Toc425249669"/>
              <w:bookmarkStart w:id="28249" w:name="_Toc425250916"/>
              <w:bookmarkStart w:id="28250" w:name="_Toc425252163"/>
              <w:bookmarkStart w:id="28251" w:name="_Toc425252833"/>
              <w:bookmarkStart w:id="28252" w:name="_Toc425253504"/>
              <w:bookmarkStart w:id="28253" w:name="_Toc425256895"/>
              <w:bookmarkStart w:id="28254" w:name="_Toc425276596"/>
              <w:bookmarkStart w:id="28255" w:name="_Toc425342694"/>
              <w:bookmarkStart w:id="28256" w:name="_Toc425349900"/>
              <w:bookmarkStart w:id="28257" w:name="_Toc425353049"/>
              <w:bookmarkStart w:id="28258" w:name="_Toc425353734"/>
              <w:bookmarkStart w:id="28259" w:name="_Toc425787727"/>
              <w:bookmarkStart w:id="28260" w:name="_Toc425788413"/>
              <w:bookmarkStart w:id="28261" w:name="_Toc425789100"/>
              <w:bookmarkStart w:id="28262" w:name="_Toc425789787"/>
              <w:bookmarkStart w:id="28263" w:name="_Toc425790474"/>
              <w:bookmarkStart w:id="28264" w:name="_Toc425794214"/>
              <w:bookmarkStart w:id="28265" w:name="_Toc426385149"/>
              <w:bookmarkStart w:id="28266" w:name="_Toc426386553"/>
              <w:bookmarkStart w:id="28267" w:name="_Toc426387956"/>
              <w:bookmarkStart w:id="28268" w:name="_Toc426389360"/>
              <w:bookmarkStart w:id="28269" w:name="_Toc426390764"/>
              <w:bookmarkStart w:id="28270" w:name="_Toc426392168"/>
              <w:bookmarkStart w:id="28271" w:name="_Toc426393571"/>
              <w:bookmarkStart w:id="28272" w:name="_Toc427825156"/>
              <w:bookmarkStart w:id="28273" w:name="_Toc427852969"/>
              <w:bookmarkStart w:id="28274" w:name="_Toc427855209"/>
              <w:bookmarkStart w:id="28275" w:name="_Toc427857410"/>
              <w:bookmarkEnd w:id="28238"/>
              <w:bookmarkEnd w:id="28239"/>
              <w:bookmarkEnd w:id="28240"/>
              <w:bookmarkEnd w:id="28241"/>
              <w:bookmarkEnd w:id="28242"/>
              <w:bookmarkEnd w:id="28243"/>
              <w:bookmarkEnd w:id="28244"/>
              <w:bookmarkEnd w:id="28245"/>
              <w:bookmarkEnd w:id="28246"/>
              <w:bookmarkEnd w:id="28247"/>
              <w:bookmarkEnd w:id="28248"/>
              <w:bookmarkEnd w:id="28249"/>
              <w:bookmarkEnd w:id="28250"/>
              <w:bookmarkEnd w:id="28251"/>
              <w:bookmarkEnd w:id="28252"/>
              <w:bookmarkEnd w:id="28253"/>
              <w:bookmarkEnd w:id="28254"/>
              <w:bookmarkEnd w:id="28255"/>
              <w:bookmarkEnd w:id="28256"/>
              <w:bookmarkEnd w:id="28257"/>
              <w:bookmarkEnd w:id="28258"/>
              <w:bookmarkEnd w:id="28259"/>
              <w:bookmarkEnd w:id="28260"/>
              <w:bookmarkEnd w:id="28261"/>
              <w:bookmarkEnd w:id="28262"/>
              <w:bookmarkEnd w:id="28263"/>
              <w:bookmarkEnd w:id="28264"/>
              <w:bookmarkEnd w:id="28265"/>
              <w:bookmarkEnd w:id="28266"/>
              <w:bookmarkEnd w:id="28267"/>
              <w:bookmarkEnd w:id="28268"/>
              <w:bookmarkEnd w:id="28269"/>
              <w:bookmarkEnd w:id="28270"/>
              <w:bookmarkEnd w:id="28271"/>
              <w:bookmarkEnd w:id="28272"/>
              <w:bookmarkEnd w:id="28273"/>
              <w:bookmarkEnd w:id="28274"/>
              <w:bookmarkEnd w:id="28275"/>
            </w:del>
          </w:p>
        </w:tc>
        <w:tc>
          <w:tcPr>
            <w:tcW w:w="771" w:type="dxa"/>
            <w:tcBorders>
              <w:top w:val="single" w:sz="4" w:space="0" w:color="auto"/>
              <w:left w:val="single" w:sz="4" w:space="0" w:color="auto"/>
              <w:bottom w:val="single" w:sz="4" w:space="0" w:color="auto"/>
              <w:right w:val="single" w:sz="4" w:space="0" w:color="auto"/>
            </w:tcBorders>
          </w:tcPr>
          <w:p w14:paraId="293DC9C9" w14:textId="2DB3D2C4" w:rsidR="005F4718" w:rsidRPr="00C106B9" w:rsidDel="00851FE0" w:rsidRDefault="005F4718" w:rsidP="009C3129">
            <w:pPr>
              <w:ind w:left="-57" w:firstLine="0"/>
              <w:jc w:val="center"/>
              <w:rPr>
                <w:del w:id="28276" w:author="Ramasubramani, Hariharan" w:date="2015-07-17T16:08:00Z"/>
                <w:rFonts w:cstheme="minorHAnsi"/>
                <w:color w:val="000000" w:themeColor="text1"/>
              </w:rPr>
            </w:pPr>
            <w:del w:id="28277" w:author="Ramasubramani, Hariharan" w:date="2015-07-17T16:08:00Z">
              <w:r w:rsidDel="00851FE0">
                <w:rPr>
                  <w:rFonts w:cstheme="minorHAnsi"/>
                  <w:color w:val="000000" w:themeColor="text1"/>
                </w:rPr>
                <w:delText>E</w:delText>
              </w:r>
              <w:bookmarkStart w:id="28278" w:name="_Toc425234899"/>
              <w:bookmarkStart w:id="28279" w:name="_Toc425238451"/>
              <w:bookmarkStart w:id="28280" w:name="_Toc425239697"/>
              <w:bookmarkStart w:id="28281" w:name="_Toc425240944"/>
              <w:bookmarkStart w:id="28282" w:name="_Toc425242190"/>
              <w:bookmarkStart w:id="28283" w:name="_Toc425243436"/>
              <w:bookmarkStart w:id="28284" w:name="_Toc425244683"/>
              <w:bookmarkStart w:id="28285" w:name="_Toc425245930"/>
              <w:bookmarkStart w:id="28286" w:name="_Toc425247177"/>
              <w:bookmarkStart w:id="28287" w:name="_Toc425248423"/>
              <w:bookmarkStart w:id="28288" w:name="_Toc425249670"/>
              <w:bookmarkStart w:id="28289" w:name="_Toc425250917"/>
              <w:bookmarkStart w:id="28290" w:name="_Toc425252164"/>
              <w:bookmarkStart w:id="28291" w:name="_Toc425252834"/>
              <w:bookmarkStart w:id="28292" w:name="_Toc425253505"/>
              <w:bookmarkStart w:id="28293" w:name="_Toc425256896"/>
              <w:bookmarkStart w:id="28294" w:name="_Toc425276597"/>
              <w:bookmarkStart w:id="28295" w:name="_Toc425342695"/>
              <w:bookmarkStart w:id="28296" w:name="_Toc425349901"/>
              <w:bookmarkStart w:id="28297" w:name="_Toc425353050"/>
              <w:bookmarkStart w:id="28298" w:name="_Toc425353735"/>
              <w:bookmarkStart w:id="28299" w:name="_Toc425787728"/>
              <w:bookmarkStart w:id="28300" w:name="_Toc425788414"/>
              <w:bookmarkStart w:id="28301" w:name="_Toc425789101"/>
              <w:bookmarkStart w:id="28302" w:name="_Toc425789788"/>
              <w:bookmarkStart w:id="28303" w:name="_Toc425790475"/>
              <w:bookmarkStart w:id="28304" w:name="_Toc425794215"/>
              <w:bookmarkStart w:id="28305" w:name="_Toc426385150"/>
              <w:bookmarkStart w:id="28306" w:name="_Toc426386554"/>
              <w:bookmarkStart w:id="28307" w:name="_Toc426387957"/>
              <w:bookmarkStart w:id="28308" w:name="_Toc426389361"/>
              <w:bookmarkStart w:id="28309" w:name="_Toc426390765"/>
              <w:bookmarkStart w:id="28310" w:name="_Toc426392169"/>
              <w:bookmarkStart w:id="28311" w:name="_Toc426393572"/>
              <w:bookmarkStart w:id="28312" w:name="_Toc427825157"/>
              <w:bookmarkStart w:id="28313" w:name="_Toc427852970"/>
              <w:bookmarkStart w:id="28314" w:name="_Toc427855210"/>
              <w:bookmarkStart w:id="28315" w:name="_Toc427857411"/>
              <w:bookmarkEnd w:id="28278"/>
              <w:bookmarkEnd w:id="28279"/>
              <w:bookmarkEnd w:id="28280"/>
              <w:bookmarkEnd w:id="28281"/>
              <w:bookmarkEnd w:id="28282"/>
              <w:bookmarkEnd w:id="28283"/>
              <w:bookmarkEnd w:id="28284"/>
              <w:bookmarkEnd w:id="28285"/>
              <w:bookmarkEnd w:id="28286"/>
              <w:bookmarkEnd w:id="28287"/>
              <w:bookmarkEnd w:id="28288"/>
              <w:bookmarkEnd w:id="28289"/>
              <w:bookmarkEnd w:id="28290"/>
              <w:bookmarkEnd w:id="28291"/>
              <w:bookmarkEnd w:id="28292"/>
              <w:bookmarkEnd w:id="28293"/>
              <w:bookmarkEnd w:id="28294"/>
              <w:bookmarkEnd w:id="28295"/>
              <w:bookmarkEnd w:id="28296"/>
              <w:bookmarkEnd w:id="28297"/>
              <w:bookmarkEnd w:id="28298"/>
              <w:bookmarkEnd w:id="28299"/>
              <w:bookmarkEnd w:id="28300"/>
              <w:bookmarkEnd w:id="28301"/>
              <w:bookmarkEnd w:id="28302"/>
              <w:bookmarkEnd w:id="28303"/>
              <w:bookmarkEnd w:id="28304"/>
              <w:bookmarkEnd w:id="28305"/>
              <w:bookmarkEnd w:id="28306"/>
              <w:bookmarkEnd w:id="28307"/>
              <w:bookmarkEnd w:id="28308"/>
              <w:bookmarkEnd w:id="28309"/>
              <w:bookmarkEnd w:id="28310"/>
              <w:bookmarkEnd w:id="28311"/>
              <w:bookmarkEnd w:id="28312"/>
              <w:bookmarkEnd w:id="28313"/>
              <w:bookmarkEnd w:id="28314"/>
              <w:bookmarkEnd w:id="28315"/>
            </w:del>
          </w:p>
        </w:tc>
        <w:tc>
          <w:tcPr>
            <w:tcW w:w="1352" w:type="dxa"/>
            <w:tcBorders>
              <w:top w:val="single" w:sz="4" w:space="0" w:color="auto"/>
              <w:left w:val="single" w:sz="4" w:space="0" w:color="auto"/>
              <w:bottom w:val="single" w:sz="4" w:space="0" w:color="auto"/>
              <w:right w:val="single" w:sz="4" w:space="0" w:color="auto"/>
            </w:tcBorders>
          </w:tcPr>
          <w:p w14:paraId="4272E7FB" w14:textId="66A974F4" w:rsidR="005F4718" w:rsidRPr="00C106B9" w:rsidDel="00851FE0" w:rsidRDefault="005F4718" w:rsidP="009C3129">
            <w:pPr>
              <w:ind w:left="-57" w:firstLine="0"/>
              <w:jc w:val="center"/>
              <w:rPr>
                <w:del w:id="28316" w:author="Ramasubramani, Hariharan" w:date="2015-07-17T16:08:00Z"/>
                <w:rFonts w:cstheme="minorHAnsi"/>
                <w:color w:val="000000" w:themeColor="text1"/>
              </w:rPr>
            </w:pPr>
            <w:del w:id="28317" w:author="Ramasubramani, Hariharan" w:date="2015-07-17T16:08:00Z">
              <w:r w:rsidDel="00851FE0">
                <w:rPr>
                  <w:rFonts w:cstheme="minorHAnsi"/>
                  <w:color w:val="000000" w:themeColor="text1"/>
                </w:rPr>
                <w:delText>Multi-select</w:delText>
              </w:r>
              <w:bookmarkStart w:id="28318" w:name="_Toc425234900"/>
              <w:bookmarkStart w:id="28319" w:name="_Toc425238452"/>
              <w:bookmarkStart w:id="28320" w:name="_Toc425239698"/>
              <w:bookmarkStart w:id="28321" w:name="_Toc425240945"/>
              <w:bookmarkStart w:id="28322" w:name="_Toc425242191"/>
              <w:bookmarkStart w:id="28323" w:name="_Toc425243437"/>
              <w:bookmarkStart w:id="28324" w:name="_Toc425244684"/>
              <w:bookmarkStart w:id="28325" w:name="_Toc425245931"/>
              <w:bookmarkStart w:id="28326" w:name="_Toc425247178"/>
              <w:bookmarkStart w:id="28327" w:name="_Toc425248424"/>
              <w:bookmarkStart w:id="28328" w:name="_Toc425249671"/>
              <w:bookmarkStart w:id="28329" w:name="_Toc425250918"/>
              <w:bookmarkStart w:id="28330" w:name="_Toc425252165"/>
              <w:bookmarkStart w:id="28331" w:name="_Toc425252835"/>
              <w:bookmarkStart w:id="28332" w:name="_Toc425253506"/>
              <w:bookmarkStart w:id="28333" w:name="_Toc425256897"/>
              <w:bookmarkStart w:id="28334" w:name="_Toc425276598"/>
              <w:bookmarkStart w:id="28335" w:name="_Toc425342696"/>
              <w:bookmarkStart w:id="28336" w:name="_Toc425349902"/>
              <w:bookmarkStart w:id="28337" w:name="_Toc425353051"/>
              <w:bookmarkStart w:id="28338" w:name="_Toc425353736"/>
              <w:bookmarkStart w:id="28339" w:name="_Toc425787729"/>
              <w:bookmarkStart w:id="28340" w:name="_Toc425788415"/>
              <w:bookmarkStart w:id="28341" w:name="_Toc425789102"/>
              <w:bookmarkStart w:id="28342" w:name="_Toc425789789"/>
              <w:bookmarkStart w:id="28343" w:name="_Toc425790476"/>
              <w:bookmarkStart w:id="28344" w:name="_Toc425794216"/>
              <w:bookmarkStart w:id="28345" w:name="_Toc426385151"/>
              <w:bookmarkStart w:id="28346" w:name="_Toc426386555"/>
              <w:bookmarkStart w:id="28347" w:name="_Toc426387958"/>
              <w:bookmarkStart w:id="28348" w:name="_Toc426389362"/>
              <w:bookmarkStart w:id="28349" w:name="_Toc426390766"/>
              <w:bookmarkStart w:id="28350" w:name="_Toc426392170"/>
              <w:bookmarkStart w:id="28351" w:name="_Toc426393573"/>
              <w:bookmarkStart w:id="28352" w:name="_Toc427825158"/>
              <w:bookmarkStart w:id="28353" w:name="_Toc427852971"/>
              <w:bookmarkStart w:id="28354" w:name="_Toc427855211"/>
              <w:bookmarkStart w:id="28355" w:name="_Toc427857412"/>
              <w:bookmarkEnd w:id="28318"/>
              <w:bookmarkEnd w:id="28319"/>
              <w:bookmarkEnd w:id="28320"/>
              <w:bookmarkEnd w:id="28321"/>
              <w:bookmarkEnd w:id="28322"/>
              <w:bookmarkEnd w:id="28323"/>
              <w:bookmarkEnd w:id="28324"/>
              <w:bookmarkEnd w:id="28325"/>
              <w:bookmarkEnd w:id="28326"/>
              <w:bookmarkEnd w:id="28327"/>
              <w:bookmarkEnd w:id="28328"/>
              <w:bookmarkEnd w:id="28329"/>
              <w:bookmarkEnd w:id="28330"/>
              <w:bookmarkEnd w:id="28331"/>
              <w:bookmarkEnd w:id="28332"/>
              <w:bookmarkEnd w:id="28333"/>
              <w:bookmarkEnd w:id="28334"/>
              <w:bookmarkEnd w:id="28335"/>
              <w:bookmarkEnd w:id="28336"/>
              <w:bookmarkEnd w:id="28337"/>
              <w:bookmarkEnd w:id="28338"/>
              <w:bookmarkEnd w:id="28339"/>
              <w:bookmarkEnd w:id="28340"/>
              <w:bookmarkEnd w:id="28341"/>
              <w:bookmarkEnd w:id="28342"/>
              <w:bookmarkEnd w:id="28343"/>
              <w:bookmarkEnd w:id="28344"/>
              <w:bookmarkEnd w:id="28345"/>
              <w:bookmarkEnd w:id="28346"/>
              <w:bookmarkEnd w:id="28347"/>
              <w:bookmarkEnd w:id="28348"/>
              <w:bookmarkEnd w:id="28349"/>
              <w:bookmarkEnd w:id="28350"/>
              <w:bookmarkEnd w:id="28351"/>
              <w:bookmarkEnd w:id="28352"/>
              <w:bookmarkEnd w:id="28353"/>
              <w:bookmarkEnd w:id="28354"/>
              <w:bookmarkEnd w:id="28355"/>
            </w:del>
          </w:p>
        </w:tc>
        <w:tc>
          <w:tcPr>
            <w:tcW w:w="712" w:type="dxa"/>
            <w:tcBorders>
              <w:top w:val="single" w:sz="4" w:space="0" w:color="auto"/>
              <w:left w:val="single" w:sz="4" w:space="0" w:color="auto"/>
              <w:bottom w:val="single" w:sz="4" w:space="0" w:color="auto"/>
              <w:right w:val="single" w:sz="4" w:space="0" w:color="auto"/>
            </w:tcBorders>
          </w:tcPr>
          <w:p w14:paraId="4D3A585B" w14:textId="0DF8A6FC" w:rsidR="005F4718" w:rsidRPr="00C106B9" w:rsidDel="00851FE0" w:rsidRDefault="005F4718" w:rsidP="009C3129">
            <w:pPr>
              <w:ind w:left="-57" w:firstLine="0"/>
              <w:jc w:val="center"/>
              <w:rPr>
                <w:del w:id="28356" w:author="Ramasubramani, Hariharan" w:date="2015-07-17T16:08:00Z"/>
                <w:rFonts w:cstheme="minorHAnsi"/>
                <w:color w:val="000000" w:themeColor="text1"/>
              </w:rPr>
            </w:pPr>
            <w:del w:id="28357" w:author="Ramasubramani, Hariharan" w:date="2015-07-17T16:08:00Z">
              <w:r w:rsidDel="00851FE0">
                <w:rPr>
                  <w:rFonts w:cstheme="minorHAnsi"/>
                  <w:color w:val="000000" w:themeColor="text1"/>
                </w:rPr>
                <w:delText>-</w:delText>
              </w:r>
              <w:bookmarkStart w:id="28358" w:name="_Toc425234901"/>
              <w:bookmarkStart w:id="28359" w:name="_Toc425238453"/>
              <w:bookmarkStart w:id="28360" w:name="_Toc425239699"/>
              <w:bookmarkStart w:id="28361" w:name="_Toc425240946"/>
              <w:bookmarkStart w:id="28362" w:name="_Toc425242192"/>
              <w:bookmarkStart w:id="28363" w:name="_Toc425243438"/>
              <w:bookmarkStart w:id="28364" w:name="_Toc425244685"/>
              <w:bookmarkStart w:id="28365" w:name="_Toc425245932"/>
              <w:bookmarkStart w:id="28366" w:name="_Toc425247179"/>
              <w:bookmarkStart w:id="28367" w:name="_Toc425248425"/>
              <w:bookmarkStart w:id="28368" w:name="_Toc425249672"/>
              <w:bookmarkStart w:id="28369" w:name="_Toc425250919"/>
              <w:bookmarkStart w:id="28370" w:name="_Toc425252166"/>
              <w:bookmarkStart w:id="28371" w:name="_Toc425252836"/>
              <w:bookmarkStart w:id="28372" w:name="_Toc425253507"/>
              <w:bookmarkStart w:id="28373" w:name="_Toc425256898"/>
              <w:bookmarkStart w:id="28374" w:name="_Toc425276599"/>
              <w:bookmarkStart w:id="28375" w:name="_Toc425342697"/>
              <w:bookmarkStart w:id="28376" w:name="_Toc425349903"/>
              <w:bookmarkStart w:id="28377" w:name="_Toc425353052"/>
              <w:bookmarkStart w:id="28378" w:name="_Toc425353737"/>
              <w:bookmarkStart w:id="28379" w:name="_Toc425787730"/>
              <w:bookmarkStart w:id="28380" w:name="_Toc425788416"/>
              <w:bookmarkStart w:id="28381" w:name="_Toc425789103"/>
              <w:bookmarkStart w:id="28382" w:name="_Toc425789790"/>
              <w:bookmarkStart w:id="28383" w:name="_Toc425790477"/>
              <w:bookmarkStart w:id="28384" w:name="_Toc425794217"/>
              <w:bookmarkStart w:id="28385" w:name="_Toc426385152"/>
              <w:bookmarkStart w:id="28386" w:name="_Toc426386556"/>
              <w:bookmarkStart w:id="28387" w:name="_Toc426387959"/>
              <w:bookmarkStart w:id="28388" w:name="_Toc426389363"/>
              <w:bookmarkStart w:id="28389" w:name="_Toc426390767"/>
              <w:bookmarkStart w:id="28390" w:name="_Toc426392171"/>
              <w:bookmarkStart w:id="28391" w:name="_Toc426393574"/>
              <w:bookmarkStart w:id="28392" w:name="_Toc427825159"/>
              <w:bookmarkStart w:id="28393" w:name="_Toc427852972"/>
              <w:bookmarkStart w:id="28394" w:name="_Toc427855212"/>
              <w:bookmarkStart w:id="28395" w:name="_Toc427857413"/>
              <w:bookmarkEnd w:id="28358"/>
              <w:bookmarkEnd w:id="28359"/>
              <w:bookmarkEnd w:id="28360"/>
              <w:bookmarkEnd w:id="28361"/>
              <w:bookmarkEnd w:id="28362"/>
              <w:bookmarkEnd w:id="28363"/>
              <w:bookmarkEnd w:id="28364"/>
              <w:bookmarkEnd w:id="28365"/>
              <w:bookmarkEnd w:id="28366"/>
              <w:bookmarkEnd w:id="28367"/>
              <w:bookmarkEnd w:id="28368"/>
              <w:bookmarkEnd w:id="28369"/>
              <w:bookmarkEnd w:id="28370"/>
              <w:bookmarkEnd w:id="28371"/>
              <w:bookmarkEnd w:id="28372"/>
              <w:bookmarkEnd w:id="28373"/>
              <w:bookmarkEnd w:id="28374"/>
              <w:bookmarkEnd w:id="28375"/>
              <w:bookmarkEnd w:id="28376"/>
              <w:bookmarkEnd w:id="28377"/>
              <w:bookmarkEnd w:id="28378"/>
              <w:bookmarkEnd w:id="28379"/>
              <w:bookmarkEnd w:id="28380"/>
              <w:bookmarkEnd w:id="28381"/>
              <w:bookmarkEnd w:id="28382"/>
              <w:bookmarkEnd w:id="28383"/>
              <w:bookmarkEnd w:id="28384"/>
              <w:bookmarkEnd w:id="28385"/>
              <w:bookmarkEnd w:id="28386"/>
              <w:bookmarkEnd w:id="28387"/>
              <w:bookmarkEnd w:id="28388"/>
              <w:bookmarkEnd w:id="28389"/>
              <w:bookmarkEnd w:id="28390"/>
              <w:bookmarkEnd w:id="28391"/>
              <w:bookmarkEnd w:id="28392"/>
              <w:bookmarkEnd w:id="28393"/>
              <w:bookmarkEnd w:id="28394"/>
              <w:bookmarkEnd w:id="28395"/>
            </w:del>
          </w:p>
        </w:tc>
        <w:tc>
          <w:tcPr>
            <w:tcW w:w="2050" w:type="dxa"/>
            <w:tcBorders>
              <w:top w:val="single" w:sz="4" w:space="0" w:color="auto"/>
              <w:left w:val="single" w:sz="4" w:space="0" w:color="auto"/>
              <w:bottom w:val="single" w:sz="4" w:space="0" w:color="auto"/>
              <w:right w:val="single" w:sz="4" w:space="0" w:color="auto"/>
            </w:tcBorders>
          </w:tcPr>
          <w:p w14:paraId="420895B0" w14:textId="172ACC12" w:rsidR="00096667" w:rsidDel="00851FE0" w:rsidRDefault="006C03CB" w:rsidP="0007299C">
            <w:pPr>
              <w:pStyle w:val="ListParagraph"/>
              <w:ind w:left="148" w:firstLine="0"/>
              <w:rPr>
                <w:del w:id="28396" w:author="Ramasubramani, Hariharan" w:date="2015-07-17T16:08:00Z"/>
                <w:rFonts w:cstheme="minorHAnsi"/>
                <w:color w:val="000000" w:themeColor="text1"/>
              </w:rPr>
            </w:pPr>
            <w:del w:id="28397" w:author="Ramasubramani, Hariharan" w:date="2015-07-17T16:08:00Z">
              <w:r w:rsidDel="00851FE0">
                <w:rPr>
                  <w:rFonts w:cstheme="minorHAnsi"/>
                  <w:color w:val="000000" w:themeColor="text1"/>
                </w:rPr>
                <w:delText>Values will be maintained by RDM.  See BRD</w:delText>
              </w:r>
              <w:r w:rsidR="00A317C7" w:rsidDel="00851FE0">
                <w:rPr>
                  <w:rFonts w:cstheme="minorHAnsi"/>
                  <w:color w:val="000000" w:themeColor="text1"/>
                </w:rPr>
                <w:delText xml:space="preserve"> for actual values.</w:delText>
              </w:r>
              <w:bookmarkStart w:id="28398" w:name="_Toc425234902"/>
              <w:bookmarkStart w:id="28399" w:name="_Toc425238454"/>
              <w:bookmarkStart w:id="28400" w:name="_Toc425239700"/>
              <w:bookmarkStart w:id="28401" w:name="_Toc425240947"/>
              <w:bookmarkStart w:id="28402" w:name="_Toc425242193"/>
              <w:bookmarkStart w:id="28403" w:name="_Toc425243439"/>
              <w:bookmarkStart w:id="28404" w:name="_Toc425244686"/>
              <w:bookmarkStart w:id="28405" w:name="_Toc425245933"/>
              <w:bookmarkStart w:id="28406" w:name="_Toc425247180"/>
              <w:bookmarkStart w:id="28407" w:name="_Toc425248426"/>
              <w:bookmarkStart w:id="28408" w:name="_Toc425249673"/>
              <w:bookmarkStart w:id="28409" w:name="_Toc425250920"/>
              <w:bookmarkStart w:id="28410" w:name="_Toc425252167"/>
              <w:bookmarkStart w:id="28411" w:name="_Toc425252837"/>
              <w:bookmarkStart w:id="28412" w:name="_Toc425253508"/>
              <w:bookmarkStart w:id="28413" w:name="_Toc425256899"/>
              <w:bookmarkStart w:id="28414" w:name="_Toc425276600"/>
              <w:bookmarkStart w:id="28415" w:name="_Toc425342698"/>
              <w:bookmarkStart w:id="28416" w:name="_Toc425349904"/>
              <w:bookmarkStart w:id="28417" w:name="_Toc425353053"/>
              <w:bookmarkStart w:id="28418" w:name="_Toc425353738"/>
              <w:bookmarkStart w:id="28419" w:name="_Toc425787731"/>
              <w:bookmarkStart w:id="28420" w:name="_Toc425788417"/>
              <w:bookmarkStart w:id="28421" w:name="_Toc425789104"/>
              <w:bookmarkStart w:id="28422" w:name="_Toc425789791"/>
              <w:bookmarkStart w:id="28423" w:name="_Toc425790478"/>
              <w:bookmarkStart w:id="28424" w:name="_Toc425794218"/>
              <w:bookmarkStart w:id="28425" w:name="_Toc426385153"/>
              <w:bookmarkStart w:id="28426" w:name="_Toc426386557"/>
              <w:bookmarkStart w:id="28427" w:name="_Toc426387960"/>
              <w:bookmarkStart w:id="28428" w:name="_Toc426389364"/>
              <w:bookmarkStart w:id="28429" w:name="_Toc426390768"/>
              <w:bookmarkStart w:id="28430" w:name="_Toc426392172"/>
              <w:bookmarkStart w:id="28431" w:name="_Toc426393575"/>
              <w:bookmarkStart w:id="28432" w:name="_Toc427825160"/>
              <w:bookmarkStart w:id="28433" w:name="_Toc427852973"/>
              <w:bookmarkStart w:id="28434" w:name="_Toc427855213"/>
              <w:bookmarkStart w:id="28435" w:name="_Toc427857414"/>
              <w:bookmarkEnd w:id="28398"/>
              <w:bookmarkEnd w:id="28399"/>
              <w:bookmarkEnd w:id="28400"/>
              <w:bookmarkEnd w:id="28401"/>
              <w:bookmarkEnd w:id="28402"/>
              <w:bookmarkEnd w:id="28403"/>
              <w:bookmarkEnd w:id="28404"/>
              <w:bookmarkEnd w:id="28405"/>
              <w:bookmarkEnd w:id="28406"/>
              <w:bookmarkEnd w:id="28407"/>
              <w:bookmarkEnd w:id="28408"/>
              <w:bookmarkEnd w:id="28409"/>
              <w:bookmarkEnd w:id="28410"/>
              <w:bookmarkEnd w:id="28411"/>
              <w:bookmarkEnd w:id="28412"/>
              <w:bookmarkEnd w:id="28413"/>
              <w:bookmarkEnd w:id="28414"/>
              <w:bookmarkEnd w:id="28415"/>
              <w:bookmarkEnd w:id="28416"/>
              <w:bookmarkEnd w:id="28417"/>
              <w:bookmarkEnd w:id="28418"/>
              <w:bookmarkEnd w:id="28419"/>
              <w:bookmarkEnd w:id="28420"/>
              <w:bookmarkEnd w:id="28421"/>
              <w:bookmarkEnd w:id="28422"/>
              <w:bookmarkEnd w:id="28423"/>
              <w:bookmarkEnd w:id="28424"/>
              <w:bookmarkEnd w:id="28425"/>
              <w:bookmarkEnd w:id="28426"/>
              <w:bookmarkEnd w:id="28427"/>
              <w:bookmarkEnd w:id="28428"/>
              <w:bookmarkEnd w:id="28429"/>
              <w:bookmarkEnd w:id="28430"/>
              <w:bookmarkEnd w:id="28431"/>
              <w:bookmarkEnd w:id="28432"/>
              <w:bookmarkEnd w:id="28433"/>
              <w:bookmarkEnd w:id="28434"/>
              <w:bookmarkEnd w:id="28435"/>
            </w:del>
          </w:p>
        </w:tc>
        <w:tc>
          <w:tcPr>
            <w:tcW w:w="1050" w:type="dxa"/>
            <w:tcBorders>
              <w:top w:val="single" w:sz="4" w:space="0" w:color="auto"/>
              <w:left w:val="single" w:sz="4" w:space="0" w:color="auto"/>
              <w:bottom w:val="single" w:sz="4" w:space="0" w:color="auto"/>
              <w:right w:val="single" w:sz="4" w:space="0" w:color="auto"/>
            </w:tcBorders>
          </w:tcPr>
          <w:p w14:paraId="5E636B8F" w14:textId="3C73F661" w:rsidR="005F4718" w:rsidDel="00851FE0" w:rsidRDefault="005F4718" w:rsidP="009C3129">
            <w:pPr>
              <w:ind w:left="-57" w:firstLine="0"/>
              <w:jc w:val="center"/>
              <w:rPr>
                <w:del w:id="28436" w:author="Ramasubramani, Hariharan" w:date="2015-07-17T16:08:00Z"/>
                <w:rFonts w:cstheme="minorHAnsi"/>
                <w:color w:val="000000" w:themeColor="text1"/>
                <w:szCs w:val="18"/>
              </w:rPr>
            </w:pPr>
            <w:del w:id="28437" w:author="Ramasubramani, Hariharan" w:date="2015-07-17T16:08:00Z">
              <w:r w:rsidDel="00851FE0">
                <w:rPr>
                  <w:rFonts w:cstheme="minorHAnsi"/>
                  <w:color w:val="000000" w:themeColor="text1"/>
                  <w:szCs w:val="18"/>
                </w:rPr>
                <w:delText>Default the NPPI/PCI Designation associated to the Sub-Classification code</w:delText>
              </w:r>
              <w:bookmarkStart w:id="28438" w:name="_Toc425234903"/>
              <w:bookmarkStart w:id="28439" w:name="_Toc425238455"/>
              <w:bookmarkStart w:id="28440" w:name="_Toc425239701"/>
              <w:bookmarkStart w:id="28441" w:name="_Toc425240948"/>
              <w:bookmarkStart w:id="28442" w:name="_Toc425242194"/>
              <w:bookmarkStart w:id="28443" w:name="_Toc425243440"/>
              <w:bookmarkStart w:id="28444" w:name="_Toc425244687"/>
              <w:bookmarkStart w:id="28445" w:name="_Toc425245934"/>
              <w:bookmarkStart w:id="28446" w:name="_Toc425247181"/>
              <w:bookmarkStart w:id="28447" w:name="_Toc425248427"/>
              <w:bookmarkStart w:id="28448" w:name="_Toc425249674"/>
              <w:bookmarkStart w:id="28449" w:name="_Toc425250921"/>
              <w:bookmarkStart w:id="28450" w:name="_Toc425252168"/>
              <w:bookmarkStart w:id="28451" w:name="_Toc425252838"/>
              <w:bookmarkStart w:id="28452" w:name="_Toc425253509"/>
              <w:bookmarkStart w:id="28453" w:name="_Toc425256900"/>
              <w:bookmarkStart w:id="28454" w:name="_Toc425276601"/>
              <w:bookmarkStart w:id="28455" w:name="_Toc425342699"/>
              <w:bookmarkStart w:id="28456" w:name="_Toc425349905"/>
              <w:bookmarkStart w:id="28457" w:name="_Toc425353054"/>
              <w:bookmarkStart w:id="28458" w:name="_Toc425353739"/>
              <w:bookmarkStart w:id="28459" w:name="_Toc425787732"/>
              <w:bookmarkStart w:id="28460" w:name="_Toc425788418"/>
              <w:bookmarkStart w:id="28461" w:name="_Toc425789105"/>
              <w:bookmarkStart w:id="28462" w:name="_Toc425789792"/>
              <w:bookmarkStart w:id="28463" w:name="_Toc425790479"/>
              <w:bookmarkStart w:id="28464" w:name="_Toc425794219"/>
              <w:bookmarkStart w:id="28465" w:name="_Toc426385154"/>
              <w:bookmarkStart w:id="28466" w:name="_Toc426386558"/>
              <w:bookmarkStart w:id="28467" w:name="_Toc426387961"/>
              <w:bookmarkStart w:id="28468" w:name="_Toc426389365"/>
              <w:bookmarkStart w:id="28469" w:name="_Toc426390769"/>
              <w:bookmarkStart w:id="28470" w:name="_Toc426392173"/>
              <w:bookmarkStart w:id="28471" w:name="_Toc426393576"/>
              <w:bookmarkStart w:id="28472" w:name="_Toc427825161"/>
              <w:bookmarkStart w:id="28473" w:name="_Toc427852974"/>
              <w:bookmarkStart w:id="28474" w:name="_Toc427855214"/>
              <w:bookmarkStart w:id="28475" w:name="_Toc427857415"/>
              <w:bookmarkEnd w:id="28438"/>
              <w:bookmarkEnd w:id="28439"/>
              <w:bookmarkEnd w:id="28440"/>
              <w:bookmarkEnd w:id="28441"/>
              <w:bookmarkEnd w:id="28442"/>
              <w:bookmarkEnd w:id="28443"/>
              <w:bookmarkEnd w:id="28444"/>
              <w:bookmarkEnd w:id="28445"/>
              <w:bookmarkEnd w:id="28446"/>
              <w:bookmarkEnd w:id="28447"/>
              <w:bookmarkEnd w:id="28448"/>
              <w:bookmarkEnd w:id="28449"/>
              <w:bookmarkEnd w:id="28450"/>
              <w:bookmarkEnd w:id="28451"/>
              <w:bookmarkEnd w:id="28452"/>
              <w:bookmarkEnd w:id="28453"/>
              <w:bookmarkEnd w:id="28454"/>
              <w:bookmarkEnd w:id="28455"/>
              <w:bookmarkEnd w:id="28456"/>
              <w:bookmarkEnd w:id="28457"/>
              <w:bookmarkEnd w:id="28458"/>
              <w:bookmarkEnd w:id="28459"/>
              <w:bookmarkEnd w:id="28460"/>
              <w:bookmarkEnd w:id="28461"/>
              <w:bookmarkEnd w:id="28462"/>
              <w:bookmarkEnd w:id="28463"/>
              <w:bookmarkEnd w:id="28464"/>
              <w:bookmarkEnd w:id="28465"/>
              <w:bookmarkEnd w:id="28466"/>
              <w:bookmarkEnd w:id="28467"/>
              <w:bookmarkEnd w:id="28468"/>
              <w:bookmarkEnd w:id="28469"/>
              <w:bookmarkEnd w:id="28470"/>
              <w:bookmarkEnd w:id="28471"/>
              <w:bookmarkEnd w:id="28472"/>
              <w:bookmarkEnd w:id="28473"/>
              <w:bookmarkEnd w:id="28474"/>
              <w:bookmarkEnd w:id="28475"/>
            </w:del>
          </w:p>
          <w:p w14:paraId="272238FF" w14:textId="47BFC1C0" w:rsidR="005F4718" w:rsidDel="00851FE0" w:rsidRDefault="005F4718" w:rsidP="009C3129">
            <w:pPr>
              <w:ind w:left="-57" w:firstLine="0"/>
              <w:jc w:val="center"/>
              <w:rPr>
                <w:del w:id="28476" w:author="Ramasubramani, Hariharan" w:date="2015-07-17T16:08:00Z"/>
                <w:rFonts w:cstheme="minorHAnsi"/>
                <w:color w:val="000000" w:themeColor="text1"/>
                <w:szCs w:val="18"/>
              </w:rPr>
            </w:pPr>
            <w:bookmarkStart w:id="28477" w:name="_Toc425234904"/>
            <w:bookmarkStart w:id="28478" w:name="_Toc425238456"/>
            <w:bookmarkStart w:id="28479" w:name="_Toc425239702"/>
            <w:bookmarkStart w:id="28480" w:name="_Toc425240949"/>
            <w:bookmarkStart w:id="28481" w:name="_Toc425242195"/>
            <w:bookmarkStart w:id="28482" w:name="_Toc425243441"/>
            <w:bookmarkStart w:id="28483" w:name="_Toc425244688"/>
            <w:bookmarkStart w:id="28484" w:name="_Toc425245935"/>
            <w:bookmarkStart w:id="28485" w:name="_Toc425247182"/>
            <w:bookmarkStart w:id="28486" w:name="_Toc425248428"/>
            <w:bookmarkStart w:id="28487" w:name="_Toc425249675"/>
            <w:bookmarkStart w:id="28488" w:name="_Toc425250922"/>
            <w:bookmarkStart w:id="28489" w:name="_Toc425252169"/>
            <w:bookmarkStart w:id="28490" w:name="_Toc425252839"/>
            <w:bookmarkStart w:id="28491" w:name="_Toc425253510"/>
            <w:bookmarkStart w:id="28492" w:name="_Toc425256901"/>
            <w:bookmarkStart w:id="28493" w:name="_Toc425276602"/>
            <w:bookmarkStart w:id="28494" w:name="_Toc425342700"/>
            <w:bookmarkStart w:id="28495" w:name="_Toc425349906"/>
            <w:bookmarkStart w:id="28496" w:name="_Toc425353055"/>
            <w:bookmarkStart w:id="28497" w:name="_Toc425353740"/>
            <w:bookmarkStart w:id="28498" w:name="_Toc425787733"/>
            <w:bookmarkStart w:id="28499" w:name="_Toc425788419"/>
            <w:bookmarkStart w:id="28500" w:name="_Toc425789106"/>
            <w:bookmarkStart w:id="28501" w:name="_Toc425789793"/>
            <w:bookmarkStart w:id="28502" w:name="_Toc425790480"/>
            <w:bookmarkStart w:id="28503" w:name="_Toc425794220"/>
            <w:bookmarkStart w:id="28504" w:name="_Toc426385155"/>
            <w:bookmarkStart w:id="28505" w:name="_Toc426386559"/>
            <w:bookmarkStart w:id="28506" w:name="_Toc426387962"/>
            <w:bookmarkStart w:id="28507" w:name="_Toc426389366"/>
            <w:bookmarkStart w:id="28508" w:name="_Toc426390770"/>
            <w:bookmarkStart w:id="28509" w:name="_Toc426392174"/>
            <w:bookmarkStart w:id="28510" w:name="_Toc426393577"/>
            <w:bookmarkStart w:id="28511" w:name="_Toc427825162"/>
            <w:bookmarkStart w:id="28512" w:name="_Toc427852975"/>
            <w:bookmarkStart w:id="28513" w:name="_Toc427855215"/>
            <w:bookmarkStart w:id="28514" w:name="_Toc427857416"/>
            <w:bookmarkEnd w:id="28477"/>
            <w:bookmarkEnd w:id="28478"/>
            <w:bookmarkEnd w:id="28479"/>
            <w:bookmarkEnd w:id="28480"/>
            <w:bookmarkEnd w:id="28481"/>
            <w:bookmarkEnd w:id="28482"/>
            <w:bookmarkEnd w:id="28483"/>
            <w:bookmarkEnd w:id="28484"/>
            <w:bookmarkEnd w:id="28485"/>
            <w:bookmarkEnd w:id="28486"/>
            <w:bookmarkEnd w:id="28487"/>
            <w:bookmarkEnd w:id="28488"/>
            <w:bookmarkEnd w:id="28489"/>
            <w:bookmarkEnd w:id="28490"/>
            <w:bookmarkEnd w:id="28491"/>
            <w:bookmarkEnd w:id="28492"/>
            <w:bookmarkEnd w:id="28493"/>
            <w:bookmarkEnd w:id="28494"/>
            <w:bookmarkEnd w:id="28495"/>
            <w:bookmarkEnd w:id="28496"/>
            <w:bookmarkEnd w:id="28497"/>
            <w:bookmarkEnd w:id="28498"/>
            <w:bookmarkEnd w:id="28499"/>
            <w:bookmarkEnd w:id="28500"/>
            <w:bookmarkEnd w:id="28501"/>
            <w:bookmarkEnd w:id="28502"/>
            <w:bookmarkEnd w:id="28503"/>
            <w:bookmarkEnd w:id="28504"/>
            <w:bookmarkEnd w:id="28505"/>
            <w:bookmarkEnd w:id="28506"/>
            <w:bookmarkEnd w:id="28507"/>
            <w:bookmarkEnd w:id="28508"/>
            <w:bookmarkEnd w:id="28509"/>
            <w:bookmarkEnd w:id="28510"/>
            <w:bookmarkEnd w:id="28511"/>
            <w:bookmarkEnd w:id="28512"/>
            <w:bookmarkEnd w:id="28513"/>
            <w:bookmarkEnd w:id="28514"/>
          </w:p>
          <w:p w14:paraId="66F165A0" w14:textId="5FE37CB1" w:rsidR="005F4718" w:rsidRPr="00C106B9" w:rsidDel="00851FE0" w:rsidRDefault="005F4718" w:rsidP="009C3129">
            <w:pPr>
              <w:ind w:left="-57" w:firstLine="0"/>
              <w:jc w:val="center"/>
              <w:rPr>
                <w:del w:id="28515" w:author="Ramasubramani, Hariharan" w:date="2015-07-17T16:08:00Z"/>
                <w:rFonts w:cstheme="minorHAnsi"/>
                <w:color w:val="000000" w:themeColor="text1"/>
              </w:rPr>
            </w:pPr>
            <w:del w:id="28516" w:author="Ramasubramani, Hariharan" w:date="2015-07-17T16:08:00Z">
              <w:r w:rsidDel="00851FE0">
                <w:rPr>
                  <w:rFonts w:cstheme="minorHAnsi"/>
                  <w:color w:val="000000" w:themeColor="text1"/>
                </w:rPr>
                <w:delText>If N/A is selected, no other values can be selected. If values other than N/A are selected, N/A cannot be selected.</w:delText>
              </w:r>
              <w:bookmarkStart w:id="28517" w:name="_Toc425234905"/>
              <w:bookmarkStart w:id="28518" w:name="_Toc425238457"/>
              <w:bookmarkStart w:id="28519" w:name="_Toc425239703"/>
              <w:bookmarkStart w:id="28520" w:name="_Toc425240950"/>
              <w:bookmarkStart w:id="28521" w:name="_Toc425242196"/>
              <w:bookmarkStart w:id="28522" w:name="_Toc425243442"/>
              <w:bookmarkStart w:id="28523" w:name="_Toc425244689"/>
              <w:bookmarkStart w:id="28524" w:name="_Toc425245936"/>
              <w:bookmarkStart w:id="28525" w:name="_Toc425247183"/>
              <w:bookmarkStart w:id="28526" w:name="_Toc425248429"/>
              <w:bookmarkStart w:id="28527" w:name="_Toc425249676"/>
              <w:bookmarkStart w:id="28528" w:name="_Toc425250923"/>
              <w:bookmarkStart w:id="28529" w:name="_Toc425252170"/>
              <w:bookmarkStart w:id="28530" w:name="_Toc425252840"/>
              <w:bookmarkStart w:id="28531" w:name="_Toc425253511"/>
              <w:bookmarkStart w:id="28532" w:name="_Toc425256902"/>
              <w:bookmarkStart w:id="28533" w:name="_Toc425276603"/>
              <w:bookmarkStart w:id="28534" w:name="_Toc425342701"/>
              <w:bookmarkStart w:id="28535" w:name="_Toc425349907"/>
              <w:bookmarkStart w:id="28536" w:name="_Toc425353056"/>
              <w:bookmarkStart w:id="28537" w:name="_Toc425353741"/>
              <w:bookmarkStart w:id="28538" w:name="_Toc425787734"/>
              <w:bookmarkStart w:id="28539" w:name="_Toc425788420"/>
              <w:bookmarkStart w:id="28540" w:name="_Toc425789107"/>
              <w:bookmarkStart w:id="28541" w:name="_Toc425789794"/>
              <w:bookmarkStart w:id="28542" w:name="_Toc425790481"/>
              <w:bookmarkStart w:id="28543" w:name="_Toc425794221"/>
              <w:bookmarkStart w:id="28544" w:name="_Toc426385156"/>
              <w:bookmarkStart w:id="28545" w:name="_Toc426386560"/>
              <w:bookmarkStart w:id="28546" w:name="_Toc426387963"/>
              <w:bookmarkStart w:id="28547" w:name="_Toc426389367"/>
              <w:bookmarkStart w:id="28548" w:name="_Toc426390771"/>
              <w:bookmarkStart w:id="28549" w:name="_Toc426392175"/>
              <w:bookmarkStart w:id="28550" w:name="_Toc426393578"/>
              <w:bookmarkStart w:id="28551" w:name="_Toc427825163"/>
              <w:bookmarkStart w:id="28552" w:name="_Toc427852976"/>
              <w:bookmarkStart w:id="28553" w:name="_Toc427855216"/>
              <w:bookmarkStart w:id="28554" w:name="_Toc427857417"/>
              <w:bookmarkEnd w:id="28517"/>
              <w:bookmarkEnd w:id="28518"/>
              <w:bookmarkEnd w:id="28519"/>
              <w:bookmarkEnd w:id="28520"/>
              <w:bookmarkEnd w:id="28521"/>
              <w:bookmarkEnd w:id="28522"/>
              <w:bookmarkEnd w:id="28523"/>
              <w:bookmarkEnd w:id="28524"/>
              <w:bookmarkEnd w:id="28525"/>
              <w:bookmarkEnd w:id="28526"/>
              <w:bookmarkEnd w:id="28527"/>
              <w:bookmarkEnd w:id="28528"/>
              <w:bookmarkEnd w:id="28529"/>
              <w:bookmarkEnd w:id="28530"/>
              <w:bookmarkEnd w:id="28531"/>
              <w:bookmarkEnd w:id="28532"/>
              <w:bookmarkEnd w:id="28533"/>
              <w:bookmarkEnd w:id="28534"/>
              <w:bookmarkEnd w:id="28535"/>
              <w:bookmarkEnd w:id="28536"/>
              <w:bookmarkEnd w:id="28537"/>
              <w:bookmarkEnd w:id="28538"/>
              <w:bookmarkEnd w:id="28539"/>
              <w:bookmarkEnd w:id="28540"/>
              <w:bookmarkEnd w:id="28541"/>
              <w:bookmarkEnd w:id="28542"/>
              <w:bookmarkEnd w:id="28543"/>
              <w:bookmarkEnd w:id="28544"/>
              <w:bookmarkEnd w:id="28545"/>
              <w:bookmarkEnd w:id="28546"/>
              <w:bookmarkEnd w:id="28547"/>
              <w:bookmarkEnd w:id="28548"/>
              <w:bookmarkEnd w:id="28549"/>
              <w:bookmarkEnd w:id="28550"/>
              <w:bookmarkEnd w:id="28551"/>
              <w:bookmarkEnd w:id="28552"/>
              <w:bookmarkEnd w:id="28553"/>
              <w:bookmarkEnd w:id="28554"/>
            </w:del>
          </w:p>
        </w:tc>
        <w:bookmarkStart w:id="28555" w:name="_Toc425234906"/>
        <w:bookmarkStart w:id="28556" w:name="_Toc425238458"/>
        <w:bookmarkStart w:id="28557" w:name="_Toc425239704"/>
        <w:bookmarkStart w:id="28558" w:name="_Toc425240951"/>
        <w:bookmarkStart w:id="28559" w:name="_Toc425242197"/>
        <w:bookmarkStart w:id="28560" w:name="_Toc425243443"/>
        <w:bookmarkStart w:id="28561" w:name="_Toc425244690"/>
        <w:bookmarkStart w:id="28562" w:name="_Toc425245937"/>
        <w:bookmarkStart w:id="28563" w:name="_Toc425247184"/>
        <w:bookmarkStart w:id="28564" w:name="_Toc425248430"/>
        <w:bookmarkStart w:id="28565" w:name="_Toc425249677"/>
        <w:bookmarkStart w:id="28566" w:name="_Toc425250924"/>
        <w:bookmarkStart w:id="28567" w:name="_Toc425252171"/>
        <w:bookmarkStart w:id="28568" w:name="_Toc425252841"/>
        <w:bookmarkStart w:id="28569" w:name="_Toc425253512"/>
        <w:bookmarkStart w:id="28570" w:name="_Toc425256903"/>
        <w:bookmarkStart w:id="28571" w:name="_Toc425276604"/>
        <w:bookmarkStart w:id="28572" w:name="_Toc425342702"/>
        <w:bookmarkStart w:id="28573" w:name="_Toc425349908"/>
        <w:bookmarkStart w:id="28574" w:name="_Toc425353057"/>
        <w:bookmarkStart w:id="28575" w:name="_Toc425353742"/>
        <w:bookmarkStart w:id="28576" w:name="_Toc425787735"/>
        <w:bookmarkStart w:id="28577" w:name="_Toc425788421"/>
        <w:bookmarkStart w:id="28578" w:name="_Toc425789108"/>
        <w:bookmarkStart w:id="28579" w:name="_Toc425789795"/>
        <w:bookmarkStart w:id="28580" w:name="_Toc425790482"/>
        <w:bookmarkStart w:id="28581" w:name="_Toc425794222"/>
        <w:bookmarkStart w:id="28582" w:name="_Toc426385157"/>
        <w:bookmarkStart w:id="28583" w:name="_Toc426386561"/>
        <w:bookmarkStart w:id="28584" w:name="_Toc426387964"/>
        <w:bookmarkStart w:id="28585" w:name="_Toc426389368"/>
        <w:bookmarkStart w:id="28586" w:name="_Toc426390772"/>
        <w:bookmarkStart w:id="28587" w:name="_Toc426392176"/>
        <w:bookmarkStart w:id="28588" w:name="_Toc426393579"/>
        <w:bookmarkStart w:id="28589" w:name="_Toc427825164"/>
        <w:bookmarkStart w:id="28590" w:name="_Toc427852977"/>
        <w:bookmarkStart w:id="28591" w:name="_Toc427855217"/>
        <w:bookmarkStart w:id="28592" w:name="_Toc427857418"/>
        <w:bookmarkEnd w:id="28555"/>
        <w:bookmarkEnd w:id="28556"/>
        <w:bookmarkEnd w:id="28557"/>
        <w:bookmarkEnd w:id="28558"/>
        <w:bookmarkEnd w:id="28559"/>
        <w:bookmarkEnd w:id="28560"/>
        <w:bookmarkEnd w:id="28561"/>
        <w:bookmarkEnd w:id="28562"/>
        <w:bookmarkEnd w:id="28563"/>
        <w:bookmarkEnd w:id="28564"/>
        <w:bookmarkEnd w:id="28565"/>
        <w:bookmarkEnd w:id="28566"/>
        <w:bookmarkEnd w:id="28567"/>
        <w:bookmarkEnd w:id="28568"/>
        <w:bookmarkEnd w:id="28569"/>
        <w:bookmarkEnd w:id="28570"/>
        <w:bookmarkEnd w:id="28571"/>
        <w:bookmarkEnd w:id="28572"/>
        <w:bookmarkEnd w:id="28573"/>
        <w:bookmarkEnd w:id="28574"/>
        <w:bookmarkEnd w:id="28575"/>
        <w:bookmarkEnd w:id="28576"/>
        <w:bookmarkEnd w:id="28577"/>
        <w:bookmarkEnd w:id="28578"/>
        <w:bookmarkEnd w:id="28579"/>
        <w:bookmarkEnd w:id="28580"/>
        <w:bookmarkEnd w:id="28581"/>
        <w:bookmarkEnd w:id="28582"/>
        <w:bookmarkEnd w:id="28583"/>
        <w:bookmarkEnd w:id="28584"/>
        <w:bookmarkEnd w:id="28585"/>
        <w:bookmarkEnd w:id="28586"/>
        <w:bookmarkEnd w:id="28587"/>
        <w:bookmarkEnd w:id="28588"/>
        <w:bookmarkEnd w:id="28589"/>
        <w:bookmarkEnd w:id="28590"/>
        <w:bookmarkEnd w:id="28591"/>
        <w:bookmarkEnd w:id="28592"/>
      </w:tr>
      <w:tr w:rsidR="005F4718" w:rsidRPr="00C106B9" w:rsidDel="00851FE0" w14:paraId="1ACF32D2" w14:textId="4683AC9B" w:rsidTr="008C172F">
        <w:trPr>
          <w:cantSplit/>
          <w:trHeight w:val="314"/>
          <w:jc w:val="center"/>
          <w:del w:id="28593" w:author="Ramasubramani, Hariharan" w:date="2015-07-17T16:08:00Z"/>
        </w:trPr>
        <w:tc>
          <w:tcPr>
            <w:tcW w:w="1044" w:type="dxa"/>
            <w:tcBorders>
              <w:top w:val="single" w:sz="4" w:space="0" w:color="auto"/>
              <w:left w:val="single" w:sz="4" w:space="0" w:color="auto"/>
              <w:bottom w:val="single" w:sz="4" w:space="0" w:color="auto"/>
              <w:right w:val="single" w:sz="4" w:space="0" w:color="auto"/>
            </w:tcBorders>
          </w:tcPr>
          <w:p w14:paraId="5A13EED1" w14:textId="15E737C8" w:rsidR="005F4718" w:rsidRPr="00C106B9" w:rsidDel="00851FE0" w:rsidRDefault="005F4718" w:rsidP="00247D75">
            <w:pPr>
              <w:pStyle w:val="ListParagraph"/>
              <w:numPr>
                <w:ilvl w:val="3"/>
                <w:numId w:val="23"/>
              </w:numPr>
              <w:overflowPunct w:val="0"/>
              <w:autoSpaceDE w:val="0"/>
              <w:autoSpaceDN w:val="0"/>
              <w:spacing w:after="60"/>
              <w:ind w:left="-43" w:firstLine="0"/>
              <w:textAlignment w:val="baseline"/>
              <w:rPr>
                <w:del w:id="28594" w:author="Ramasubramani, Hariharan" w:date="2015-07-17T16:08:00Z"/>
                <w:rFonts w:cstheme="minorHAnsi"/>
                <w:color w:val="000000" w:themeColor="text1"/>
              </w:rPr>
            </w:pPr>
            <w:bookmarkStart w:id="28595" w:name="_Toc425234907"/>
            <w:bookmarkStart w:id="28596" w:name="_Toc425238459"/>
            <w:bookmarkStart w:id="28597" w:name="_Toc425239705"/>
            <w:bookmarkStart w:id="28598" w:name="_Toc425240952"/>
            <w:bookmarkStart w:id="28599" w:name="_Toc425242198"/>
            <w:bookmarkStart w:id="28600" w:name="_Toc425243444"/>
            <w:bookmarkStart w:id="28601" w:name="_Toc425244691"/>
            <w:bookmarkStart w:id="28602" w:name="_Toc425245938"/>
            <w:bookmarkStart w:id="28603" w:name="_Toc425247185"/>
            <w:bookmarkStart w:id="28604" w:name="_Toc425248431"/>
            <w:bookmarkStart w:id="28605" w:name="_Toc425249678"/>
            <w:bookmarkStart w:id="28606" w:name="_Toc425250925"/>
            <w:bookmarkStart w:id="28607" w:name="_Toc425252172"/>
            <w:bookmarkStart w:id="28608" w:name="_Toc425252842"/>
            <w:bookmarkStart w:id="28609" w:name="_Toc425253513"/>
            <w:bookmarkStart w:id="28610" w:name="_Toc425256904"/>
            <w:bookmarkStart w:id="28611" w:name="_Toc425276605"/>
            <w:bookmarkStart w:id="28612" w:name="_Toc425342703"/>
            <w:bookmarkStart w:id="28613" w:name="_Toc425349909"/>
            <w:bookmarkStart w:id="28614" w:name="_Toc425353058"/>
            <w:bookmarkStart w:id="28615" w:name="_Toc425353743"/>
            <w:bookmarkStart w:id="28616" w:name="_Toc425787736"/>
            <w:bookmarkStart w:id="28617" w:name="_Toc425788422"/>
            <w:bookmarkStart w:id="28618" w:name="_Toc425789109"/>
            <w:bookmarkStart w:id="28619" w:name="_Toc425789796"/>
            <w:bookmarkStart w:id="28620" w:name="_Toc425790483"/>
            <w:bookmarkStart w:id="28621" w:name="_Toc425794223"/>
            <w:bookmarkStart w:id="28622" w:name="_Toc426385158"/>
            <w:bookmarkStart w:id="28623" w:name="_Toc426386562"/>
            <w:bookmarkStart w:id="28624" w:name="_Toc426387965"/>
            <w:bookmarkStart w:id="28625" w:name="_Toc426389369"/>
            <w:bookmarkStart w:id="28626" w:name="_Toc426390773"/>
            <w:bookmarkStart w:id="28627" w:name="_Toc426392177"/>
            <w:bookmarkStart w:id="28628" w:name="_Toc426393580"/>
            <w:bookmarkStart w:id="28629" w:name="_Toc427825165"/>
            <w:bookmarkStart w:id="28630" w:name="_Toc427852978"/>
            <w:bookmarkStart w:id="28631" w:name="_Toc427855218"/>
            <w:bookmarkStart w:id="28632" w:name="_Toc427857419"/>
            <w:bookmarkEnd w:id="28595"/>
            <w:bookmarkEnd w:id="28596"/>
            <w:bookmarkEnd w:id="28597"/>
            <w:bookmarkEnd w:id="28598"/>
            <w:bookmarkEnd w:id="28599"/>
            <w:bookmarkEnd w:id="28600"/>
            <w:bookmarkEnd w:id="28601"/>
            <w:bookmarkEnd w:id="28602"/>
            <w:bookmarkEnd w:id="28603"/>
            <w:bookmarkEnd w:id="28604"/>
            <w:bookmarkEnd w:id="28605"/>
            <w:bookmarkEnd w:id="28606"/>
            <w:bookmarkEnd w:id="28607"/>
            <w:bookmarkEnd w:id="28608"/>
            <w:bookmarkEnd w:id="28609"/>
            <w:bookmarkEnd w:id="28610"/>
            <w:bookmarkEnd w:id="28611"/>
            <w:bookmarkEnd w:id="28612"/>
            <w:bookmarkEnd w:id="28613"/>
            <w:bookmarkEnd w:id="28614"/>
            <w:bookmarkEnd w:id="28615"/>
            <w:bookmarkEnd w:id="28616"/>
            <w:bookmarkEnd w:id="28617"/>
            <w:bookmarkEnd w:id="28618"/>
            <w:bookmarkEnd w:id="28619"/>
            <w:bookmarkEnd w:id="28620"/>
            <w:bookmarkEnd w:id="28621"/>
            <w:bookmarkEnd w:id="28622"/>
            <w:bookmarkEnd w:id="28623"/>
            <w:bookmarkEnd w:id="28624"/>
            <w:bookmarkEnd w:id="28625"/>
            <w:bookmarkEnd w:id="28626"/>
            <w:bookmarkEnd w:id="28627"/>
            <w:bookmarkEnd w:id="28628"/>
            <w:bookmarkEnd w:id="28629"/>
            <w:bookmarkEnd w:id="28630"/>
            <w:bookmarkEnd w:id="28631"/>
            <w:bookmarkEnd w:id="28632"/>
          </w:p>
        </w:tc>
        <w:tc>
          <w:tcPr>
            <w:tcW w:w="1960" w:type="dxa"/>
            <w:tcBorders>
              <w:top w:val="single" w:sz="4" w:space="0" w:color="auto"/>
              <w:left w:val="single" w:sz="4" w:space="0" w:color="auto"/>
              <w:bottom w:val="single" w:sz="4" w:space="0" w:color="auto"/>
              <w:right w:val="single" w:sz="4" w:space="0" w:color="auto"/>
            </w:tcBorders>
          </w:tcPr>
          <w:p w14:paraId="49BDAE47" w14:textId="6253A748" w:rsidR="005F4718" w:rsidRPr="00C106B9" w:rsidDel="00851FE0" w:rsidRDefault="005F4718" w:rsidP="009C3129">
            <w:pPr>
              <w:ind w:left="-18" w:firstLine="0"/>
              <w:rPr>
                <w:del w:id="28633" w:author="Ramasubramani, Hariharan" w:date="2015-07-17T16:08:00Z"/>
                <w:rFonts w:cstheme="minorHAnsi"/>
                <w:color w:val="000000" w:themeColor="text1"/>
              </w:rPr>
            </w:pPr>
            <w:del w:id="28634" w:author="Ramasubramani, Hariharan" w:date="2015-07-17T16:08:00Z">
              <w:r w:rsidDel="00851FE0">
                <w:rPr>
                  <w:rFonts w:cstheme="minorHAnsi"/>
                  <w:color w:val="000000" w:themeColor="text1"/>
                </w:rPr>
                <w:delText>Record</w:delText>
              </w:r>
              <w:r w:rsidRPr="00C106B9" w:rsidDel="00851FE0">
                <w:rPr>
                  <w:rFonts w:cstheme="minorHAnsi"/>
                  <w:color w:val="000000" w:themeColor="text1"/>
                </w:rPr>
                <w:delText xml:space="preserve"> </w:delText>
              </w:r>
            </w:del>
            <w:del w:id="28635" w:author="Ramasubramani, Hariharan" w:date="2015-07-15T17:19:00Z">
              <w:r w:rsidRPr="00C106B9" w:rsidDel="0002160B">
                <w:rPr>
                  <w:rFonts w:cstheme="minorHAnsi"/>
                  <w:color w:val="000000" w:themeColor="text1"/>
                </w:rPr>
                <w:delText>#</w:delText>
              </w:r>
            </w:del>
            <w:bookmarkStart w:id="28636" w:name="_Toc425234908"/>
            <w:bookmarkStart w:id="28637" w:name="_Toc425238460"/>
            <w:bookmarkStart w:id="28638" w:name="_Toc425239706"/>
            <w:bookmarkStart w:id="28639" w:name="_Toc425240953"/>
            <w:bookmarkStart w:id="28640" w:name="_Toc425242199"/>
            <w:bookmarkStart w:id="28641" w:name="_Toc425243445"/>
            <w:bookmarkStart w:id="28642" w:name="_Toc425244692"/>
            <w:bookmarkStart w:id="28643" w:name="_Toc425245939"/>
            <w:bookmarkStart w:id="28644" w:name="_Toc425247186"/>
            <w:bookmarkStart w:id="28645" w:name="_Toc425248432"/>
            <w:bookmarkStart w:id="28646" w:name="_Toc425249679"/>
            <w:bookmarkStart w:id="28647" w:name="_Toc425250926"/>
            <w:bookmarkStart w:id="28648" w:name="_Toc425252173"/>
            <w:bookmarkStart w:id="28649" w:name="_Toc425252843"/>
            <w:bookmarkStart w:id="28650" w:name="_Toc425253514"/>
            <w:bookmarkStart w:id="28651" w:name="_Toc425256905"/>
            <w:bookmarkStart w:id="28652" w:name="_Toc425276606"/>
            <w:bookmarkStart w:id="28653" w:name="_Toc425342704"/>
            <w:bookmarkStart w:id="28654" w:name="_Toc425349910"/>
            <w:bookmarkStart w:id="28655" w:name="_Toc425353059"/>
            <w:bookmarkStart w:id="28656" w:name="_Toc425353744"/>
            <w:bookmarkStart w:id="28657" w:name="_Toc425787737"/>
            <w:bookmarkStart w:id="28658" w:name="_Toc425788423"/>
            <w:bookmarkStart w:id="28659" w:name="_Toc425789110"/>
            <w:bookmarkStart w:id="28660" w:name="_Toc425789797"/>
            <w:bookmarkStart w:id="28661" w:name="_Toc425790484"/>
            <w:bookmarkStart w:id="28662" w:name="_Toc425794224"/>
            <w:bookmarkStart w:id="28663" w:name="_Toc426385159"/>
            <w:bookmarkStart w:id="28664" w:name="_Toc426386563"/>
            <w:bookmarkStart w:id="28665" w:name="_Toc426387966"/>
            <w:bookmarkStart w:id="28666" w:name="_Toc426389370"/>
            <w:bookmarkStart w:id="28667" w:name="_Toc426390774"/>
            <w:bookmarkStart w:id="28668" w:name="_Toc426392178"/>
            <w:bookmarkStart w:id="28669" w:name="_Toc426393581"/>
            <w:bookmarkStart w:id="28670" w:name="_Toc427825166"/>
            <w:bookmarkStart w:id="28671" w:name="_Toc427852979"/>
            <w:bookmarkStart w:id="28672" w:name="_Toc427855219"/>
            <w:bookmarkStart w:id="28673" w:name="_Toc427857420"/>
            <w:bookmarkEnd w:id="28636"/>
            <w:bookmarkEnd w:id="28637"/>
            <w:bookmarkEnd w:id="28638"/>
            <w:bookmarkEnd w:id="28639"/>
            <w:bookmarkEnd w:id="28640"/>
            <w:bookmarkEnd w:id="28641"/>
            <w:bookmarkEnd w:id="28642"/>
            <w:bookmarkEnd w:id="28643"/>
            <w:bookmarkEnd w:id="28644"/>
            <w:bookmarkEnd w:id="28645"/>
            <w:bookmarkEnd w:id="28646"/>
            <w:bookmarkEnd w:id="28647"/>
            <w:bookmarkEnd w:id="28648"/>
            <w:bookmarkEnd w:id="28649"/>
            <w:bookmarkEnd w:id="28650"/>
            <w:bookmarkEnd w:id="28651"/>
            <w:bookmarkEnd w:id="28652"/>
            <w:bookmarkEnd w:id="28653"/>
            <w:bookmarkEnd w:id="28654"/>
            <w:bookmarkEnd w:id="28655"/>
            <w:bookmarkEnd w:id="28656"/>
            <w:bookmarkEnd w:id="28657"/>
            <w:bookmarkEnd w:id="28658"/>
            <w:bookmarkEnd w:id="28659"/>
            <w:bookmarkEnd w:id="28660"/>
            <w:bookmarkEnd w:id="28661"/>
            <w:bookmarkEnd w:id="28662"/>
            <w:bookmarkEnd w:id="28663"/>
            <w:bookmarkEnd w:id="28664"/>
            <w:bookmarkEnd w:id="28665"/>
            <w:bookmarkEnd w:id="28666"/>
            <w:bookmarkEnd w:id="28667"/>
            <w:bookmarkEnd w:id="28668"/>
            <w:bookmarkEnd w:id="28669"/>
            <w:bookmarkEnd w:id="28670"/>
            <w:bookmarkEnd w:id="28671"/>
            <w:bookmarkEnd w:id="28672"/>
            <w:bookmarkEnd w:id="28673"/>
          </w:p>
        </w:tc>
        <w:tc>
          <w:tcPr>
            <w:tcW w:w="900" w:type="dxa"/>
            <w:tcBorders>
              <w:top w:val="single" w:sz="4" w:space="0" w:color="auto"/>
              <w:left w:val="single" w:sz="4" w:space="0" w:color="auto"/>
              <w:bottom w:val="single" w:sz="4" w:space="0" w:color="auto"/>
              <w:right w:val="single" w:sz="4" w:space="0" w:color="auto"/>
            </w:tcBorders>
          </w:tcPr>
          <w:p w14:paraId="0CD3B848" w14:textId="3E4554C4" w:rsidR="005F4718" w:rsidRPr="00C106B9" w:rsidDel="00851FE0" w:rsidRDefault="005F4718" w:rsidP="009C3129">
            <w:pPr>
              <w:ind w:left="-2" w:firstLine="0"/>
              <w:rPr>
                <w:del w:id="28674" w:author="Ramasubramani, Hariharan" w:date="2015-07-17T16:08:00Z"/>
                <w:rFonts w:cstheme="minorHAnsi"/>
                <w:color w:val="000000" w:themeColor="text1"/>
              </w:rPr>
            </w:pPr>
            <w:del w:id="28675" w:author="Ramasubramani, Hariharan" w:date="2015-07-17T16:08:00Z">
              <w:r w:rsidRPr="00C106B9" w:rsidDel="00851FE0">
                <w:rPr>
                  <w:rFonts w:cstheme="minorHAnsi"/>
                  <w:color w:val="000000" w:themeColor="text1"/>
                </w:rPr>
                <w:delText>-</w:delText>
              </w:r>
              <w:bookmarkStart w:id="28676" w:name="_Toc425234909"/>
              <w:bookmarkStart w:id="28677" w:name="_Toc425238461"/>
              <w:bookmarkStart w:id="28678" w:name="_Toc425239707"/>
              <w:bookmarkStart w:id="28679" w:name="_Toc425240954"/>
              <w:bookmarkStart w:id="28680" w:name="_Toc425242200"/>
              <w:bookmarkStart w:id="28681" w:name="_Toc425243446"/>
              <w:bookmarkStart w:id="28682" w:name="_Toc425244693"/>
              <w:bookmarkStart w:id="28683" w:name="_Toc425245940"/>
              <w:bookmarkStart w:id="28684" w:name="_Toc425247187"/>
              <w:bookmarkStart w:id="28685" w:name="_Toc425248433"/>
              <w:bookmarkStart w:id="28686" w:name="_Toc425249680"/>
              <w:bookmarkStart w:id="28687" w:name="_Toc425250927"/>
              <w:bookmarkStart w:id="28688" w:name="_Toc425252174"/>
              <w:bookmarkStart w:id="28689" w:name="_Toc425252844"/>
              <w:bookmarkStart w:id="28690" w:name="_Toc425253515"/>
              <w:bookmarkStart w:id="28691" w:name="_Toc425256906"/>
              <w:bookmarkStart w:id="28692" w:name="_Toc425276607"/>
              <w:bookmarkStart w:id="28693" w:name="_Toc425342705"/>
              <w:bookmarkStart w:id="28694" w:name="_Toc425349911"/>
              <w:bookmarkStart w:id="28695" w:name="_Toc425353060"/>
              <w:bookmarkStart w:id="28696" w:name="_Toc425353745"/>
              <w:bookmarkStart w:id="28697" w:name="_Toc425787738"/>
              <w:bookmarkStart w:id="28698" w:name="_Toc425788424"/>
              <w:bookmarkStart w:id="28699" w:name="_Toc425789111"/>
              <w:bookmarkStart w:id="28700" w:name="_Toc425789798"/>
              <w:bookmarkStart w:id="28701" w:name="_Toc425790485"/>
              <w:bookmarkStart w:id="28702" w:name="_Toc425794225"/>
              <w:bookmarkStart w:id="28703" w:name="_Toc426385160"/>
              <w:bookmarkStart w:id="28704" w:name="_Toc426386564"/>
              <w:bookmarkStart w:id="28705" w:name="_Toc426387967"/>
              <w:bookmarkStart w:id="28706" w:name="_Toc426389371"/>
              <w:bookmarkStart w:id="28707" w:name="_Toc426390775"/>
              <w:bookmarkStart w:id="28708" w:name="_Toc426392179"/>
              <w:bookmarkStart w:id="28709" w:name="_Toc426393582"/>
              <w:bookmarkStart w:id="28710" w:name="_Toc427825167"/>
              <w:bookmarkStart w:id="28711" w:name="_Toc427852980"/>
              <w:bookmarkStart w:id="28712" w:name="_Toc427855220"/>
              <w:bookmarkStart w:id="28713" w:name="_Toc427857421"/>
              <w:bookmarkEnd w:id="28676"/>
              <w:bookmarkEnd w:id="28677"/>
              <w:bookmarkEnd w:id="28678"/>
              <w:bookmarkEnd w:id="28679"/>
              <w:bookmarkEnd w:id="28680"/>
              <w:bookmarkEnd w:id="28681"/>
              <w:bookmarkEnd w:id="28682"/>
              <w:bookmarkEnd w:id="28683"/>
              <w:bookmarkEnd w:id="28684"/>
              <w:bookmarkEnd w:id="28685"/>
              <w:bookmarkEnd w:id="28686"/>
              <w:bookmarkEnd w:id="28687"/>
              <w:bookmarkEnd w:id="28688"/>
              <w:bookmarkEnd w:id="28689"/>
              <w:bookmarkEnd w:id="28690"/>
              <w:bookmarkEnd w:id="28691"/>
              <w:bookmarkEnd w:id="28692"/>
              <w:bookmarkEnd w:id="28693"/>
              <w:bookmarkEnd w:id="28694"/>
              <w:bookmarkEnd w:id="28695"/>
              <w:bookmarkEnd w:id="28696"/>
              <w:bookmarkEnd w:id="28697"/>
              <w:bookmarkEnd w:id="28698"/>
              <w:bookmarkEnd w:id="28699"/>
              <w:bookmarkEnd w:id="28700"/>
              <w:bookmarkEnd w:id="28701"/>
              <w:bookmarkEnd w:id="28702"/>
              <w:bookmarkEnd w:id="28703"/>
              <w:bookmarkEnd w:id="28704"/>
              <w:bookmarkEnd w:id="28705"/>
              <w:bookmarkEnd w:id="28706"/>
              <w:bookmarkEnd w:id="28707"/>
              <w:bookmarkEnd w:id="28708"/>
              <w:bookmarkEnd w:id="28709"/>
              <w:bookmarkEnd w:id="28710"/>
              <w:bookmarkEnd w:id="28711"/>
              <w:bookmarkEnd w:id="28712"/>
              <w:bookmarkEnd w:id="28713"/>
            </w:del>
          </w:p>
        </w:tc>
        <w:tc>
          <w:tcPr>
            <w:tcW w:w="939" w:type="dxa"/>
            <w:tcBorders>
              <w:top w:val="single" w:sz="4" w:space="0" w:color="auto"/>
              <w:left w:val="single" w:sz="4" w:space="0" w:color="auto"/>
              <w:bottom w:val="single" w:sz="4" w:space="0" w:color="auto"/>
              <w:right w:val="single" w:sz="4" w:space="0" w:color="auto"/>
            </w:tcBorders>
          </w:tcPr>
          <w:p w14:paraId="31515782" w14:textId="04D1B45B" w:rsidR="005F4718" w:rsidRPr="00C106B9" w:rsidDel="00851FE0" w:rsidRDefault="005F4718" w:rsidP="009C3129">
            <w:pPr>
              <w:ind w:left="-57" w:firstLine="0"/>
              <w:jc w:val="center"/>
              <w:rPr>
                <w:del w:id="28714" w:author="Ramasubramani, Hariharan" w:date="2015-07-17T16:08:00Z"/>
                <w:rFonts w:cstheme="minorHAnsi"/>
                <w:color w:val="000000" w:themeColor="text1"/>
              </w:rPr>
            </w:pPr>
            <w:del w:id="28715" w:author="Ramasubramani, Hariharan" w:date="2015-07-17T16:08:00Z">
              <w:r w:rsidDel="00851FE0">
                <w:rPr>
                  <w:rFonts w:cstheme="minorHAnsi"/>
                  <w:color w:val="000000" w:themeColor="text1"/>
                </w:rPr>
                <w:delText>M (CR 192)</w:delText>
              </w:r>
              <w:bookmarkStart w:id="28716" w:name="_Toc425234910"/>
              <w:bookmarkStart w:id="28717" w:name="_Toc425238462"/>
              <w:bookmarkStart w:id="28718" w:name="_Toc425239708"/>
              <w:bookmarkStart w:id="28719" w:name="_Toc425240955"/>
              <w:bookmarkStart w:id="28720" w:name="_Toc425242201"/>
              <w:bookmarkStart w:id="28721" w:name="_Toc425243447"/>
              <w:bookmarkStart w:id="28722" w:name="_Toc425244694"/>
              <w:bookmarkStart w:id="28723" w:name="_Toc425245941"/>
              <w:bookmarkStart w:id="28724" w:name="_Toc425247188"/>
              <w:bookmarkStart w:id="28725" w:name="_Toc425248434"/>
              <w:bookmarkStart w:id="28726" w:name="_Toc425249681"/>
              <w:bookmarkStart w:id="28727" w:name="_Toc425250928"/>
              <w:bookmarkStart w:id="28728" w:name="_Toc425252175"/>
              <w:bookmarkStart w:id="28729" w:name="_Toc425252845"/>
              <w:bookmarkStart w:id="28730" w:name="_Toc425253516"/>
              <w:bookmarkStart w:id="28731" w:name="_Toc425256907"/>
              <w:bookmarkStart w:id="28732" w:name="_Toc425276608"/>
              <w:bookmarkStart w:id="28733" w:name="_Toc425342706"/>
              <w:bookmarkStart w:id="28734" w:name="_Toc425349912"/>
              <w:bookmarkStart w:id="28735" w:name="_Toc425353061"/>
              <w:bookmarkStart w:id="28736" w:name="_Toc425353746"/>
              <w:bookmarkStart w:id="28737" w:name="_Toc425787739"/>
              <w:bookmarkStart w:id="28738" w:name="_Toc425788425"/>
              <w:bookmarkStart w:id="28739" w:name="_Toc425789112"/>
              <w:bookmarkStart w:id="28740" w:name="_Toc425789799"/>
              <w:bookmarkStart w:id="28741" w:name="_Toc425790486"/>
              <w:bookmarkStart w:id="28742" w:name="_Toc425794226"/>
              <w:bookmarkStart w:id="28743" w:name="_Toc426385161"/>
              <w:bookmarkStart w:id="28744" w:name="_Toc426386565"/>
              <w:bookmarkStart w:id="28745" w:name="_Toc426387968"/>
              <w:bookmarkStart w:id="28746" w:name="_Toc426389372"/>
              <w:bookmarkStart w:id="28747" w:name="_Toc426390776"/>
              <w:bookmarkStart w:id="28748" w:name="_Toc426392180"/>
              <w:bookmarkStart w:id="28749" w:name="_Toc426393583"/>
              <w:bookmarkStart w:id="28750" w:name="_Toc427825168"/>
              <w:bookmarkStart w:id="28751" w:name="_Toc427852981"/>
              <w:bookmarkStart w:id="28752" w:name="_Toc427855221"/>
              <w:bookmarkStart w:id="28753" w:name="_Toc427857422"/>
              <w:bookmarkEnd w:id="28716"/>
              <w:bookmarkEnd w:id="28717"/>
              <w:bookmarkEnd w:id="28718"/>
              <w:bookmarkEnd w:id="28719"/>
              <w:bookmarkEnd w:id="28720"/>
              <w:bookmarkEnd w:id="28721"/>
              <w:bookmarkEnd w:id="28722"/>
              <w:bookmarkEnd w:id="28723"/>
              <w:bookmarkEnd w:id="28724"/>
              <w:bookmarkEnd w:id="28725"/>
              <w:bookmarkEnd w:id="28726"/>
              <w:bookmarkEnd w:id="28727"/>
              <w:bookmarkEnd w:id="28728"/>
              <w:bookmarkEnd w:id="28729"/>
              <w:bookmarkEnd w:id="28730"/>
              <w:bookmarkEnd w:id="28731"/>
              <w:bookmarkEnd w:id="28732"/>
              <w:bookmarkEnd w:id="28733"/>
              <w:bookmarkEnd w:id="28734"/>
              <w:bookmarkEnd w:id="28735"/>
              <w:bookmarkEnd w:id="28736"/>
              <w:bookmarkEnd w:id="28737"/>
              <w:bookmarkEnd w:id="28738"/>
              <w:bookmarkEnd w:id="28739"/>
              <w:bookmarkEnd w:id="28740"/>
              <w:bookmarkEnd w:id="28741"/>
              <w:bookmarkEnd w:id="28742"/>
              <w:bookmarkEnd w:id="28743"/>
              <w:bookmarkEnd w:id="28744"/>
              <w:bookmarkEnd w:id="28745"/>
              <w:bookmarkEnd w:id="28746"/>
              <w:bookmarkEnd w:id="28747"/>
              <w:bookmarkEnd w:id="28748"/>
              <w:bookmarkEnd w:id="28749"/>
              <w:bookmarkEnd w:id="28750"/>
              <w:bookmarkEnd w:id="28751"/>
              <w:bookmarkEnd w:id="28752"/>
              <w:bookmarkEnd w:id="28753"/>
            </w:del>
          </w:p>
        </w:tc>
        <w:tc>
          <w:tcPr>
            <w:tcW w:w="771" w:type="dxa"/>
            <w:tcBorders>
              <w:top w:val="single" w:sz="4" w:space="0" w:color="auto"/>
              <w:left w:val="single" w:sz="4" w:space="0" w:color="auto"/>
              <w:bottom w:val="single" w:sz="4" w:space="0" w:color="auto"/>
              <w:right w:val="single" w:sz="4" w:space="0" w:color="auto"/>
            </w:tcBorders>
          </w:tcPr>
          <w:p w14:paraId="1896D64B" w14:textId="7C00AFAB" w:rsidR="005F4718" w:rsidRPr="00C106B9" w:rsidDel="00851FE0" w:rsidRDefault="005F4718">
            <w:pPr>
              <w:ind w:left="-57" w:firstLine="0"/>
              <w:jc w:val="center"/>
              <w:rPr>
                <w:del w:id="28754" w:author="Ramasubramani, Hariharan" w:date="2015-07-17T16:08:00Z"/>
                <w:rFonts w:cstheme="minorHAnsi"/>
                <w:color w:val="000000" w:themeColor="text1"/>
              </w:rPr>
            </w:pPr>
            <w:del w:id="28755" w:author="Ramasubramani, Hariharan" w:date="2015-07-17T16:08:00Z">
              <w:r w:rsidRPr="00C106B9" w:rsidDel="00851FE0">
                <w:rPr>
                  <w:rFonts w:cstheme="minorHAnsi"/>
                  <w:color w:val="000000" w:themeColor="text1"/>
                </w:rPr>
                <w:delText>E</w:delText>
              </w:r>
              <w:bookmarkStart w:id="28756" w:name="_Toc425234911"/>
              <w:bookmarkStart w:id="28757" w:name="_Toc425238463"/>
              <w:bookmarkStart w:id="28758" w:name="_Toc425239709"/>
              <w:bookmarkStart w:id="28759" w:name="_Toc425240956"/>
              <w:bookmarkStart w:id="28760" w:name="_Toc425242202"/>
              <w:bookmarkStart w:id="28761" w:name="_Toc425243448"/>
              <w:bookmarkStart w:id="28762" w:name="_Toc425244695"/>
              <w:bookmarkStart w:id="28763" w:name="_Toc425245942"/>
              <w:bookmarkStart w:id="28764" w:name="_Toc425247189"/>
              <w:bookmarkStart w:id="28765" w:name="_Toc425248435"/>
              <w:bookmarkStart w:id="28766" w:name="_Toc425249682"/>
              <w:bookmarkStart w:id="28767" w:name="_Toc425250929"/>
              <w:bookmarkStart w:id="28768" w:name="_Toc425252176"/>
              <w:bookmarkStart w:id="28769" w:name="_Toc425252846"/>
              <w:bookmarkStart w:id="28770" w:name="_Toc425253517"/>
              <w:bookmarkStart w:id="28771" w:name="_Toc425256908"/>
              <w:bookmarkStart w:id="28772" w:name="_Toc425276609"/>
              <w:bookmarkStart w:id="28773" w:name="_Toc425342707"/>
              <w:bookmarkStart w:id="28774" w:name="_Toc425349913"/>
              <w:bookmarkStart w:id="28775" w:name="_Toc425353062"/>
              <w:bookmarkStart w:id="28776" w:name="_Toc425353747"/>
              <w:bookmarkStart w:id="28777" w:name="_Toc425787740"/>
              <w:bookmarkStart w:id="28778" w:name="_Toc425788426"/>
              <w:bookmarkStart w:id="28779" w:name="_Toc425789113"/>
              <w:bookmarkStart w:id="28780" w:name="_Toc425789800"/>
              <w:bookmarkStart w:id="28781" w:name="_Toc425790487"/>
              <w:bookmarkStart w:id="28782" w:name="_Toc425794227"/>
              <w:bookmarkStart w:id="28783" w:name="_Toc426385162"/>
              <w:bookmarkStart w:id="28784" w:name="_Toc426386566"/>
              <w:bookmarkStart w:id="28785" w:name="_Toc426387969"/>
              <w:bookmarkStart w:id="28786" w:name="_Toc426389373"/>
              <w:bookmarkStart w:id="28787" w:name="_Toc426390777"/>
              <w:bookmarkStart w:id="28788" w:name="_Toc426392181"/>
              <w:bookmarkStart w:id="28789" w:name="_Toc426393584"/>
              <w:bookmarkStart w:id="28790" w:name="_Toc427825169"/>
              <w:bookmarkStart w:id="28791" w:name="_Toc427852982"/>
              <w:bookmarkStart w:id="28792" w:name="_Toc427855222"/>
              <w:bookmarkStart w:id="28793" w:name="_Toc427857423"/>
              <w:bookmarkEnd w:id="28756"/>
              <w:bookmarkEnd w:id="28757"/>
              <w:bookmarkEnd w:id="28758"/>
              <w:bookmarkEnd w:id="28759"/>
              <w:bookmarkEnd w:id="28760"/>
              <w:bookmarkEnd w:id="28761"/>
              <w:bookmarkEnd w:id="28762"/>
              <w:bookmarkEnd w:id="28763"/>
              <w:bookmarkEnd w:id="28764"/>
              <w:bookmarkEnd w:id="28765"/>
              <w:bookmarkEnd w:id="28766"/>
              <w:bookmarkEnd w:id="28767"/>
              <w:bookmarkEnd w:id="28768"/>
              <w:bookmarkEnd w:id="28769"/>
              <w:bookmarkEnd w:id="28770"/>
              <w:bookmarkEnd w:id="28771"/>
              <w:bookmarkEnd w:id="28772"/>
              <w:bookmarkEnd w:id="28773"/>
              <w:bookmarkEnd w:id="28774"/>
              <w:bookmarkEnd w:id="28775"/>
              <w:bookmarkEnd w:id="28776"/>
              <w:bookmarkEnd w:id="28777"/>
              <w:bookmarkEnd w:id="28778"/>
              <w:bookmarkEnd w:id="28779"/>
              <w:bookmarkEnd w:id="28780"/>
              <w:bookmarkEnd w:id="28781"/>
              <w:bookmarkEnd w:id="28782"/>
              <w:bookmarkEnd w:id="28783"/>
              <w:bookmarkEnd w:id="28784"/>
              <w:bookmarkEnd w:id="28785"/>
              <w:bookmarkEnd w:id="28786"/>
              <w:bookmarkEnd w:id="28787"/>
              <w:bookmarkEnd w:id="28788"/>
              <w:bookmarkEnd w:id="28789"/>
              <w:bookmarkEnd w:id="28790"/>
              <w:bookmarkEnd w:id="28791"/>
              <w:bookmarkEnd w:id="28792"/>
              <w:bookmarkEnd w:id="28793"/>
            </w:del>
          </w:p>
        </w:tc>
        <w:tc>
          <w:tcPr>
            <w:tcW w:w="1352" w:type="dxa"/>
            <w:tcBorders>
              <w:top w:val="single" w:sz="4" w:space="0" w:color="auto"/>
              <w:left w:val="single" w:sz="4" w:space="0" w:color="auto"/>
              <w:bottom w:val="single" w:sz="4" w:space="0" w:color="auto"/>
              <w:right w:val="single" w:sz="4" w:space="0" w:color="auto"/>
            </w:tcBorders>
          </w:tcPr>
          <w:p w14:paraId="6DA7BA55" w14:textId="41601E32" w:rsidR="005F4718" w:rsidRPr="00C106B9" w:rsidDel="00851FE0" w:rsidRDefault="00A137AC" w:rsidP="009C3129">
            <w:pPr>
              <w:ind w:left="-57" w:firstLine="0"/>
              <w:jc w:val="center"/>
              <w:rPr>
                <w:del w:id="28794" w:author="Ramasubramani, Hariharan" w:date="2015-07-17T16:08:00Z"/>
                <w:rFonts w:cstheme="minorHAnsi"/>
                <w:color w:val="000000" w:themeColor="text1"/>
              </w:rPr>
            </w:pPr>
            <w:del w:id="28795" w:author="Ramasubramani, Hariharan" w:date="2015-07-17T16:08:00Z">
              <w:r w:rsidDel="00851FE0">
                <w:rPr>
                  <w:rFonts w:cstheme="minorHAnsi"/>
                  <w:color w:val="000000" w:themeColor="text1"/>
                </w:rPr>
                <w:delText>ANSC</w:delText>
              </w:r>
              <w:bookmarkStart w:id="28796" w:name="_Toc425234912"/>
              <w:bookmarkStart w:id="28797" w:name="_Toc425238464"/>
              <w:bookmarkStart w:id="28798" w:name="_Toc425239710"/>
              <w:bookmarkStart w:id="28799" w:name="_Toc425240957"/>
              <w:bookmarkStart w:id="28800" w:name="_Toc425242203"/>
              <w:bookmarkStart w:id="28801" w:name="_Toc425243449"/>
              <w:bookmarkStart w:id="28802" w:name="_Toc425244696"/>
              <w:bookmarkStart w:id="28803" w:name="_Toc425245943"/>
              <w:bookmarkStart w:id="28804" w:name="_Toc425247190"/>
              <w:bookmarkStart w:id="28805" w:name="_Toc425248436"/>
              <w:bookmarkStart w:id="28806" w:name="_Toc425249683"/>
              <w:bookmarkStart w:id="28807" w:name="_Toc425250930"/>
              <w:bookmarkStart w:id="28808" w:name="_Toc425252177"/>
              <w:bookmarkStart w:id="28809" w:name="_Toc425252847"/>
              <w:bookmarkStart w:id="28810" w:name="_Toc425253518"/>
              <w:bookmarkStart w:id="28811" w:name="_Toc425256909"/>
              <w:bookmarkStart w:id="28812" w:name="_Toc425276610"/>
              <w:bookmarkStart w:id="28813" w:name="_Toc425342708"/>
              <w:bookmarkStart w:id="28814" w:name="_Toc425349914"/>
              <w:bookmarkStart w:id="28815" w:name="_Toc425353063"/>
              <w:bookmarkStart w:id="28816" w:name="_Toc425353748"/>
              <w:bookmarkStart w:id="28817" w:name="_Toc425787741"/>
              <w:bookmarkStart w:id="28818" w:name="_Toc425788427"/>
              <w:bookmarkStart w:id="28819" w:name="_Toc425789114"/>
              <w:bookmarkStart w:id="28820" w:name="_Toc425789801"/>
              <w:bookmarkStart w:id="28821" w:name="_Toc425790488"/>
              <w:bookmarkStart w:id="28822" w:name="_Toc425794228"/>
              <w:bookmarkStart w:id="28823" w:name="_Toc426385163"/>
              <w:bookmarkStart w:id="28824" w:name="_Toc426386567"/>
              <w:bookmarkStart w:id="28825" w:name="_Toc426387970"/>
              <w:bookmarkStart w:id="28826" w:name="_Toc426389374"/>
              <w:bookmarkStart w:id="28827" w:name="_Toc426390778"/>
              <w:bookmarkStart w:id="28828" w:name="_Toc426392182"/>
              <w:bookmarkStart w:id="28829" w:name="_Toc426393585"/>
              <w:bookmarkStart w:id="28830" w:name="_Toc427825170"/>
              <w:bookmarkStart w:id="28831" w:name="_Toc427852983"/>
              <w:bookmarkStart w:id="28832" w:name="_Toc427855223"/>
              <w:bookmarkStart w:id="28833" w:name="_Toc427857424"/>
              <w:bookmarkEnd w:id="28796"/>
              <w:bookmarkEnd w:id="28797"/>
              <w:bookmarkEnd w:id="28798"/>
              <w:bookmarkEnd w:id="28799"/>
              <w:bookmarkEnd w:id="28800"/>
              <w:bookmarkEnd w:id="28801"/>
              <w:bookmarkEnd w:id="28802"/>
              <w:bookmarkEnd w:id="28803"/>
              <w:bookmarkEnd w:id="28804"/>
              <w:bookmarkEnd w:id="28805"/>
              <w:bookmarkEnd w:id="28806"/>
              <w:bookmarkEnd w:id="28807"/>
              <w:bookmarkEnd w:id="28808"/>
              <w:bookmarkEnd w:id="28809"/>
              <w:bookmarkEnd w:id="28810"/>
              <w:bookmarkEnd w:id="28811"/>
              <w:bookmarkEnd w:id="28812"/>
              <w:bookmarkEnd w:id="28813"/>
              <w:bookmarkEnd w:id="28814"/>
              <w:bookmarkEnd w:id="28815"/>
              <w:bookmarkEnd w:id="28816"/>
              <w:bookmarkEnd w:id="28817"/>
              <w:bookmarkEnd w:id="28818"/>
              <w:bookmarkEnd w:id="28819"/>
              <w:bookmarkEnd w:id="28820"/>
              <w:bookmarkEnd w:id="28821"/>
              <w:bookmarkEnd w:id="28822"/>
              <w:bookmarkEnd w:id="28823"/>
              <w:bookmarkEnd w:id="28824"/>
              <w:bookmarkEnd w:id="28825"/>
              <w:bookmarkEnd w:id="28826"/>
              <w:bookmarkEnd w:id="28827"/>
              <w:bookmarkEnd w:id="28828"/>
              <w:bookmarkEnd w:id="28829"/>
              <w:bookmarkEnd w:id="28830"/>
              <w:bookmarkEnd w:id="28831"/>
              <w:bookmarkEnd w:id="28832"/>
              <w:bookmarkEnd w:id="28833"/>
            </w:del>
          </w:p>
        </w:tc>
        <w:tc>
          <w:tcPr>
            <w:tcW w:w="712" w:type="dxa"/>
            <w:tcBorders>
              <w:top w:val="single" w:sz="4" w:space="0" w:color="auto"/>
              <w:left w:val="single" w:sz="4" w:space="0" w:color="auto"/>
              <w:bottom w:val="single" w:sz="4" w:space="0" w:color="auto"/>
              <w:right w:val="single" w:sz="4" w:space="0" w:color="auto"/>
            </w:tcBorders>
          </w:tcPr>
          <w:p w14:paraId="56A44CD5" w14:textId="1F732D5F" w:rsidR="005F4718" w:rsidRPr="00C106B9" w:rsidDel="00851FE0" w:rsidRDefault="005F4718" w:rsidP="009C3129">
            <w:pPr>
              <w:ind w:left="-57" w:firstLine="0"/>
              <w:jc w:val="center"/>
              <w:rPr>
                <w:del w:id="28834" w:author="Ramasubramani, Hariharan" w:date="2015-07-17T16:08:00Z"/>
                <w:rFonts w:cstheme="minorHAnsi"/>
                <w:color w:val="000000" w:themeColor="text1"/>
              </w:rPr>
            </w:pPr>
            <w:del w:id="28835" w:author="Ramasubramani, Hariharan" w:date="2015-07-17T10:11:00Z">
              <w:r w:rsidRPr="00C106B9" w:rsidDel="00B4718B">
                <w:rPr>
                  <w:rFonts w:cstheme="minorHAnsi"/>
                  <w:color w:val="000000" w:themeColor="text1"/>
                </w:rPr>
                <w:delText>-</w:delText>
              </w:r>
            </w:del>
            <w:bookmarkStart w:id="28836" w:name="_Toc425234913"/>
            <w:bookmarkStart w:id="28837" w:name="_Toc425238465"/>
            <w:bookmarkStart w:id="28838" w:name="_Toc425239711"/>
            <w:bookmarkStart w:id="28839" w:name="_Toc425240958"/>
            <w:bookmarkStart w:id="28840" w:name="_Toc425242204"/>
            <w:bookmarkStart w:id="28841" w:name="_Toc425243450"/>
            <w:bookmarkStart w:id="28842" w:name="_Toc425244697"/>
            <w:bookmarkStart w:id="28843" w:name="_Toc425245944"/>
            <w:bookmarkStart w:id="28844" w:name="_Toc425247191"/>
            <w:bookmarkStart w:id="28845" w:name="_Toc425248437"/>
            <w:bookmarkStart w:id="28846" w:name="_Toc425249684"/>
            <w:bookmarkStart w:id="28847" w:name="_Toc425250931"/>
            <w:bookmarkStart w:id="28848" w:name="_Toc425252178"/>
            <w:bookmarkStart w:id="28849" w:name="_Toc425252848"/>
            <w:bookmarkStart w:id="28850" w:name="_Toc425253519"/>
            <w:bookmarkStart w:id="28851" w:name="_Toc425256910"/>
            <w:bookmarkStart w:id="28852" w:name="_Toc425276611"/>
            <w:bookmarkStart w:id="28853" w:name="_Toc425342709"/>
            <w:bookmarkStart w:id="28854" w:name="_Toc425349915"/>
            <w:bookmarkStart w:id="28855" w:name="_Toc425353064"/>
            <w:bookmarkStart w:id="28856" w:name="_Toc425353749"/>
            <w:bookmarkStart w:id="28857" w:name="_Toc425787742"/>
            <w:bookmarkStart w:id="28858" w:name="_Toc425788428"/>
            <w:bookmarkStart w:id="28859" w:name="_Toc425789115"/>
            <w:bookmarkStart w:id="28860" w:name="_Toc425789802"/>
            <w:bookmarkStart w:id="28861" w:name="_Toc425790489"/>
            <w:bookmarkStart w:id="28862" w:name="_Toc425794229"/>
            <w:bookmarkStart w:id="28863" w:name="_Toc426385164"/>
            <w:bookmarkStart w:id="28864" w:name="_Toc426386568"/>
            <w:bookmarkStart w:id="28865" w:name="_Toc426387971"/>
            <w:bookmarkStart w:id="28866" w:name="_Toc426389375"/>
            <w:bookmarkStart w:id="28867" w:name="_Toc426390779"/>
            <w:bookmarkStart w:id="28868" w:name="_Toc426392183"/>
            <w:bookmarkStart w:id="28869" w:name="_Toc426393586"/>
            <w:bookmarkStart w:id="28870" w:name="_Toc427825171"/>
            <w:bookmarkStart w:id="28871" w:name="_Toc427852984"/>
            <w:bookmarkStart w:id="28872" w:name="_Toc427855224"/>
            <w:bookmarkStart w:id="28873" w:name="_Toc427857425"/>
            <w:bookmarkEnd w:id="28836"/>
            <w:bookmarkEnd w:id="28837"/>
            <w:bookmarkEnd w:id="28838"/>
            <w:bookmarkEnd w:id="28839"/>
            <w:bookmarkEnd w:id="28840"/>
            <w:bookmarkEnd w:id="28841"/>
            <w:bookmarkEnd w:id="28842"/>
            <w:bookmarkEnd w:id="28843"/>
            <w:bookmarkEnd w:id="28844"/>
            <w:bookmarkEnd w:id="28845"/>
            <w:bookmarkEnd w:id="28846"/>
            <w:bookmarkEnd w:id="28847"/>
            <w:bookmarkEnd w:id="28848"/>
            <w:bookmarkEnd w:id="28849"/>
            <w:bookmarkEnd w:id="28850"/>
            <w:bookmarkEnd w:id="28851"/>
            <w:bookmarkEnd w:id="28852"/>
            <w:bookmarkEnd w:id="28853"/>
            <w:bookmarkEnd w:id="28854"/>
            <w:bookmarkEnd w:id="28855"/>
            <w:bookmarkEnd w:id="28856"/>
            <w:bookmarkEnd w:id="28857"/>
            <w:bookmarkEnd w:id="28858"/>
            <w:bookmarkEnd w:id="28859"/>
            <w:bookmarkEnd w:id="28860"/>
            <w:bookmarkEnd w:id="28861"/>
            <w:bookmarkEnd w:id="28862"/>
            <w:bookmarkEnd w:id="28863"/>
            <w:bookmarkEnd w:id="28864"/>
            <w:bookmarkEnd w:id="28865"/>
            <w:bookmarkEnd w:id="28866"/>
            <w:bookmarkEnd w:id="28867"/>
            <w:bookmarkEnd w:id="28868"/>
            <w:bookmarkEnd w:id="28869"/>
            <w:bookmarkEnd w:id="28870"/>
            <w:bookmarkEnd w:id="28871"/>
            <w:bookmarkEnd w:id="28872"/>
            <w:bookmarkEnd w:id="28873"/>
          </w:p>
        </w:tc>
        <w:tc>
          <w:tcPr>
            <w:tcW w:w="2050" w:type="dxa"/>
            <w:tcBorders>
              <w:top w:val="single" w:sz="4" w:space="0" w:color="auto"/>
              <w:left w:val="single" w:sz="4" w:space="0" w:color="auto"/>
              <w:bottom w:val="single" w:sz="4" w:space="0" w:color="auto"/>
              <w:right w:val="single" w:sz="4" w:space="0" w:color="auto"/>
            </w:tcBorders>
          </w:tcPr>
          <w:p w14:paraId="78246E41" w14:textId="20A05ABF" w:rsidR="005F4718" w:rsidRPr="00C106B9" w:rsidDel="00851FE0" w:rsidRDefault="005F4718" w:rsidP="009C3129">
            <w:pPr>
              <w:pStyle w:val="ListParagraph"/>
              <w:ind w:left="148" w:firstLine="0"/>
              <w:rPr>
                <w:del w:id="28874" w:author="Ramasubramani, Hariharan" w:date="2015-07-17T16:08:00Z"/>
                <w:rFonts w:cstheme="minorHAnsi"/>
                <w:color w:val="000000" w:themeColor="text1"/>
              </w:rPr>
            </w:pPr>
            <w:del w:id="28875" w:author="Ramasubramani, Hariharan" w:date="2015-07-17T16:08:00Z">
              <w:r w:rsidDel="00851FE0">
                <w:rPr>
                  <w:rFonts w:cstheme="minorHAnsi"/>
                  <w:color w:val="000000" w:themeColor="text1"/>
                </w:rPr>
                <w:delText>-</w:delText>
              </w:r>
              <w:bookmarkStart w:id="28876" w:name="_Toc425234914"/>
              <w:bookmarkStart w:id="28877" w:name="_Toc425238466"/>
              <w:bookmarkStart w:id="28878" w:name="_Toc425239712"/>
              <w:bookmarkStart w:id="28879" w:name="_Toc425240959"/>
              <w:bookmarkStart w:id="28880" w:name="_Toc425242205"/>
              <w:bookmarkStart w:id="28881" w:name="_Toc425243451"/>
              <w:bookmarkStart w:id="28882" w:name="_Toc425244698"/>
              <w:bookmarkStart w:id="28883" w:name="_Toc425245945"/>
              <w:bookmarkStart w:id="28884" w:name="_Toc425247192"/>
              <w:bookmarkStart w:id="28885" w:name="_Toc425248438"/>
              <w:bookmarkStart w:id="28886" w:name="_Toc425249685"/>
              <w:bookmarkStart w:id="28887" w:name="_Toc425250932"/>
              <w:bookmarkStart w:id="28888" w:name="_Toc425252179"/>
              <w:bookmarkStart w:id="28889" w:name="_Toc425252849"/>
              <w:bookmarkStart w:id="28890" w:name="_Toc425253520"/>
              <w:bookmarkStart w:id="28891" w:name="_Toc425256911"/>
              <w:bookmarkStart w:id="28892" w:name="_Toc425276612"/>
              <w:bookmarkStart w:id="28893" w:name="_Toc425342710"/>
              <w:bookmarkStart w:id="28894" w:name="_Toc425349916"/>
              <w:bookmarkStart w:id="28895" w:name="_Toc425353065"/>
              <w:bookmarkStart w:id="28896" w:name="_Toc425353750"/>
              <w:bookmarkStart w:id="28897" w:name="_Toc425787743"/>
              <w:bookmarkStart w:id="28898" w:name="_Toc425788429"/>
              <w:bookmarkStart w:id="28899" w:name="_Toc425789116"/>
              <w:bookmarkStart w:id="28900" w:name="_Toc425789803"/>
              <w:bookmarkStart w:id="28901" w:name="_Toc425790490"/>
              <w:bookmarkStart w:id="28902" w:name="_Toc425794230"/>
              <w:bookmarkStart w:id="28903" w:name="_Toc426385165"/>
              <w:bookmarkStart w:id="28904" w:name="_Toc426386569"/>
              <w:bookmarkStart w:id="28905" w:name="_Toc426387972"/>
              <w:bookmarkStart w:id="28906" w:name="_Toc426389376"/>
              <w:bookmarkStart w:id="28907" w:name="_Toc426390780"/>
              <w:bookmarkStart w:id="28908" w:name="_Toc426392184"/>
              <w:bookmarkStart w:id="28909" w:name="_Toc426393587"/>
              <w:bookmarkStart w:id="28910" w:name="_Toc427825172"/>
              <w:bookmarkStart w:id="28911" w:name="_Toc427852985"/>
              <w:bookmarkStart w:id="28912" w:name="_Toc427855225"/>
              <w:bookmarkStart w:id="28913" w:name="_Toc427857426"/>
              <w:bookmarkEnd w:id="28876"/>
              <w:bookmarkEnd w:id="28877"/>
              <w:bookmarkEnd w:id="28878"/>
              <w:bookmarkEnd w:id="28879"/>
              <w:bookmarkEnd w:id="28880"/>
              <w:bookmarkEnd w:id="28881"/>
              <w:bookmarkEnd w:id="28882"/>
              <w:bookmarkEnd w:id="28883"/>
              <w:bookmarkEnd w:id="28884"/>
              <w:bookmarkEnd w:id="28885"/>
              <w:bookmarkEnd w:id="28886"/>
              <w:bookmarkEnd w:id="28887"/>
              <w:bookmarkEnd w:id="28888"/>
              <w:bookmarkEnd w:id="28889"/>
              <w:bookmarkEnd w:id="28890"/>
              <w:bookmarkEnd w:id="28891"/>
              <w:bookmarkEnd w:id="28892"/>
              <w:bookmarkEnd w:id="28893"/>
              <w:bookmarkEnd w:id="28894"/>
              <w:bookmarkEnd w:id="28895"/>
              <w:bookmarkEnd w:id="28896"/>
              <w:bookmarkEnd w:id="28897"/>
              <w:bookmarkEnd w:id="28898"/>
              <w:bookmarkEnd w:id="28899"/>
              <w:bookmarkEnd w:id="28900"/>
              <w:bookmarkEnd w:id="28901"/>
              <w:bookmarkEnd w:id="28902"/>
              <w:bookmarkEnd w:id="28903"/>
              <w:bookmarkEnd w:id="28904"/>
              <w:bookmarkEnd w:id="28905"/>
              <w:bookmarkEnd w:id="28906"/>
              <w:bookmarkEnd w:id="28907"/>
              <w:bookmarkEnd w:id="28908"/>
              <w:bookmarkEnd w:id="28909"/>
              <w:bookmarkEnd w:id="28910"/>
              <w:bookmarkEnd w:id="28911"/>
              <w:bookmarkEnd w:id="28912"/>
              <w:bookmarkEnd w:id="28913"/>
            </w:del>
          </w:p>
        </w:tc>
        <w:tc>
          <w:tcPr>
            <w:tcW w:w="1050" w:type="dxa"/>
            <w:tcBorders>
              <w:top w:val="single" w:sz="4" w:space="0" w:color="auto"/>
              <w:left w:val="single" w:sz="4" w:space="0" w:color="auto"/>
              <w:bottom w:val="single" w:sz="4" w:space="0" w:color="auto"/>
              <w:right w:val="single" w:sz="4" w:space="0" w:color="auto"/>
            </w:tcBorders>
          </w:tcPr>
          <w:p w14:paraId="28A69C84" w14:textId="42C624EF" w:rsidR="005F4718" w:rsidRPr="00C106B9" w:rsidDel="00851FE0" w:rsidRDefault="005F4718" w:rsidP="009C3129">
            <w:pPr>
              <w:ind w:left="-57" w:firstLine="0"/>
              <w:jc w:val="center"/>
              <w:rPr>
                <w:del w:id="28914" w:author="Ramasubramani, Hariharan" w:date="2015-07-17T16:08:00Z"/>
                <w:rFonts w:cstheme="minorHAnsi"/>
                <w:color w:val="000000" w:themeColor="text1"/>
              </w:rPr>
            </w:pPr>
            <w:del w:id="28915" w:author="Ramasubramani, Hariharan" w:date="2015-07-17T16:08:00Z">
              <w:r w:rsidRPr="00C106B9" w:rsidDel="00851FE0">
                <w:rPr>
                  <w:rFonts w:cstheme="minorHAnsi"/>
                  <w:color w:val="000000" w:themeColor="text1"/>
                </w:rPr>
                <w:delText>-</w:delText>
              </w:r>
              <w:bookmarkStart w:id="28916" w:name="_Toc425234915"/>
              <w:bookmarkStart w:id="28917" w:name="_Toc425238467"/>
              <w:bookmarkStart w:id="28918" w:name="_Toc425239713"/>
              <w:bookmarkStart w:id="28919" w:name="_Toc425240960"/>
              <w:bookmarkStart w:id="28920" w:name="_Toc425242206"/>
              <w:bookmarkStart w:id="28921" w:name="_Toc425243452"/>
              <w:bookmarkStart w:id="28922" w:name="_Toc425244699"/>
              <w:bookmarkStart w:id="28923" w:name="_Toc425245946"/>
              <w:bookmarkStart w:id="28924" w:name="_Toc425247193"/>
              <w:bookmarkStart w:id="28925" w:name="_Toc425248439"/>
              <w:bookmarkStart w:id="28926" w:name="_Toc425249686"/>
              <w:bookmarkStart w:id="28927" w:name="_Toc425250933"/>
              <w:bookmarkStart w:id="28928" w:name="_Toc425252180"/>
              <w:bookmarkStart w:id="28929" w:name="_Toc425252850"/>
              <w:bookmarkStart w:id="28930" w:name="_Toc425253521"/>
              <w:bookmarkStart w:id="28931" w:name="_Toc425256912"/>
              <w:bookmarkStart w:id="28932" w:name="_Toc425276613"/>
              <w:bookmarkStart w:id="28933" w:name="_Toc425342711"/>
              <w:bookmarkStart w:id="28934" w:name="_Toc425349917"/>
              <w:bookmarkStart w:id="28935" w:name="_Toc425353066"/>
              <w:bookmarkStart w:id="28936" w:name="_Toc425353751"/>
              <w:bookmarkStart w:id="28937" w:name="_Toc425787744"/>
              <w:bookmarkStart w:id="28938" w:name="_Toc425788430"/>
              <w:bookmarkStart w:id="28939" w:name="_Toc425789117"/>
              <w:bookmarkStart w:id="28940" w:name="_Toc425789804"/>
              <w:bookmarkStart w:id="28941" w:name="_Toc425790491"/>
              <w:bookmarkStart w:id="28942" w:name="_Toc425794231"/>
              <w:bookmarkStart w:id="28943" w:name="_Toc426385166"/>
              <w:bookmarkStart w:id="28944" w:name="_Toc426386570"/>
              <w:bookmarkStart w:id="28945" w:name="_Toc426387973"/>
              <w:bookmarkStart w:id="28946" w:name="_Toc426389377"/>
              <w:bookmarkStart w:id="28947" w:name="_Toc426390781"/>
              <w:bookmarkStart w:id="28948" w:name="_Toc426392185"/>
              <w:bookmarkStart w:id="28949" w:name="_Toc426393588"/>
              <w:bookmarkStart w:id="28950" w:name="_Toc427825173"/>
              <w:bookmarkStart w:id="28951" w:name="_Toc427852986"/>
              <w:bookmarkStart w:id="28952" w:name="_Toc427855226"/>
              <w:bookmarkStart w:id="28953" w:name="_Toc427857427"/>
              <w:bookmarkEnd w:id="28916"/>
              <w:bookmarkEnd w:id="28917"/>
              <w:bookmarkEnd w:id="28918"/>
              <w:bookmarkEnd w:id="28919"/>
              <w:bookmarkEnd w:id="28920"/>
              <w:bookmarkEnd w:id="28921"/>
              <w:bookmarkEnd w:id="28922"/>
              <w:bookmarkEnd w:id="28923"/>
              <w:bookmarkEnd w:id="28924"/>
              <w:bookmarkEnd w:id="28925"/>
              <w:bookmarkEnd w:id="28926"/>
              <w:bookmarkEnd w:id="28927"/>
              <w:bookmarkEnd w:id="28928"/>
              <w:bookmarkEnd w:id="28929"/>
              <w:bookmarkEnd w:id="28930"/>
              <w:bookmarkEnd w:id="28931"/>
              <w:bookmarkEnd w:id="28932"/>
              <w:bookmarkEnd w:id="28933"/>
              <w:bookmarkEnd w:id="28934"/>
              <w:bookmarkEnd w:id="28935"/>
              <w:bookmarkEnd w:id="28936"/>
              <w:bookmarkEnd w:id="28937"/>
              <w:bookmarkEnd w:id="28938"/>
              <w:bookmarkEnd w:id="28939"/>
              <w:bookmarkEnd w:id="28940"/>
              <w:bookmarkEnd w:id="28941"/>
              <w:bookmarkEnd w:id="28942"/>
              <w:bookmarkEnd w:id="28943"/>
              <w:bookmarkEnd w:id="28944"/>
              <w:bookmarkEnd w:id="28945"/>
              <w:bookmarkEnd w:id="28946"/>
              <w:bookmarkEnd w:id="28947"/>
              <w:bookmarkEnd w:id="28948"/>
              <w:bookmarkEnd w:id="28949"/>
              <w:bookmarkEnd w:id="28950"/>
              <w:bookmarkEnd w:id="28951"/>
              <w:bookmarkEnd w:id="28952"/>
              <w:bookmarkEnd w:id="28953"/>
            </w:del>
          </w:p>
        </w:tc>
        <w:bookmarkStart w:id="28954" w:name="_Toc425234916"/>
        <w:bookmarkStart w:id="28955" w:name="_Toc425238468"/>
        <w:bookmarkStart w:id="28956" w:name="_Toc425239714"/>
        <w:bookmarkStart w:id="28957" w:name="_Toc425240961"/>
        <w:bookmarkStart w:id="28958" w:name="_Toc425242207"/>
        <w:bookmarkStart w:id="28959" w:name="_Toc425243453"/>
        <w:bookmarkStart w:id="28960" w:name="_Toc425244700"/>
        <w:bookmarkStart w:id="28961" w:name="_Toc425245947"/>
        <w:bookmarkStart w:id="28962" w:name="_Toc425247194"/>
        <w:bookmarkStart w:id="28963" w:name="_Toc425248440"/>
        <w:bookmarkStart w:id="28964" w:name="_Toc425249687"/>
        <w:bookmarkStart w:id="28965" w:name="_Toc425250934"/>
        <w:bookmarkStart w:id="28966" w:name="_Toc425252181"/>
        <w:bookmarkStart w:id="28967" w:name="_Toc425252851"/>
        <w:bookmarkStart w:id="28968" w:name="_Toc425253522"/>
        <w:bookmarkStart w:id="28969" w:name="_Toc425256913"/>
        <w:bookmarkStart w:id="28970" w:name="_Toc425276614"/>
        <w:bookmarkStart w:id="28971" w:name="_Toc425342712"/>
        <w:bookmarkStart w:id="28972" w:name="_Toc425349918"/>
        <w:bookmarkStart w:id="28973" w:name="_Toc425353067"/>
        <w:bookmarkStart w:id="28974" w:name="_Toc425353752"/>
        <w:bookmarkStart w:id="28975" w:name="_Toc425787745"/>
        <w:bookmarkStart w:id="28976" w:name="_Toc425788431"/>
        <w:bookmarkStart w:id="28977" w:name="_Toc425789118"/>
        <w:bookmarkStart w:id="28978" w:name="_Toc425789805"/>
        <w:bookmarkStart w:id="28979" w:name="_Toc425790492"/>
        <w:bookmarkStart w:id="28980" w:name="_Toc425794232"/>
        <w:bookmarkStart w:id="28981" w:name="_Toc426385167"/>
        <w:bookmarkStart w:id="28982" w:name="_Toc426386571"/>
        <w:bookmarkStart w:id="28983" w:name="_Toc426387974"/>
        <w:bookmarkStart w:id="28984" w:name="_Toc426389378"/>
        <w:bookmarkStart w:id="28985" w:name="_Toc426390782"/>
        <w:bookmarkStart w:id="28986" w:name="_Toc426392186"/>
        <w:bookmarkStart w:id="28987" w:name="_Toc426393589"/>
        <w:bookmarkStart w:id="28988" w:name="_Toc427825174"/>
        <w:bookmarkStart w:id="28989" w:name="_Toc427852987"/>
        <w:bookmarkStart w:id="28990" w:name="_Toc427855227"/>
        <w:bookmarkStart w:id="28991" w:name="_Toc427857428"/>
        <w:bookmarkEnd w:id="28954"/>
        <w:bookmarkEnd w:id="28955"/>
        <w:bookmarkEnd w:id="28956"/>
        <w:bookmarkEnd w:id="28957"/>
        <w:bookmarkEnd w:id="28958"/>
        <w:bookmarkEnd w:id="28959"/>
        <w:bookmarkEnd w:id="28960"/>
        <w:bookmarkEnd w:id="28961"/>
        <w:bookmarkEnd w:id="28962"/>
        <w:bookmarkEnd w:id="28963"/>
        <w:bookmarkEnd w:id="28964"/>
        <w:bookmarkEnd w:id="28965"/>
        <w:bookmarkEnd w:id="28966"/>
        <w:bookmarkEnd w:id="28967"/>
        <w:bookmarkEnd w:id="28968"/>
        <w:bookmarkEnd w:id="28969"/>
        <w:bookmarkEnd w:id="28970"/>
        <w:bookmarkEnd w:id="28971"/>
        <w:bookmarkEnd w:id="28972"/>
        <w:bookmarkEnd w:id="28973"/>
        <w:bookmarkEnd w:id="28974"/>
        <w:bookmarkEnd w:id="28975"/>
        <w:bookmarkEnd w:id="28976"/>
        <w:bookmarkEnd w:id="28977"/>
        <w:bookmarkEnd w:id="28978"/>
        <w:bookmarkEnd w:id="28979"/>
        <w:bookmarkEnd w:id="28980"/>
        <w:bookmarkEnd w:id="28981"/>
        <w:bookmarkEnd w:id="28982"/>
        <w:bookmarkEnd w:id="28983"/>
        <w:bookmarkEnd w:id="28984"/>
        <w:bookmarkEnd w:id="28985"/>
        <w:bookmarkEnd w:id="28986"/>
        <w:bookmarkEnd w:id="28987"/>
        <w:bookmarkEnd w:id="28988"/>
        <w:bookmarkEnd w:id="28989"/>
        <w:bookmarkEnd w:id="28990"/>
        <w:bookmarkEnd w:id="28991"/>
      </w:tr>
      <w:tr w:rsidR="005F4718" w:rsidRPr="00C106B9" w:rsidDel="00851FE0" w14:paraId="4FD4B9E3" w14:textId="2A411216" w:rsidTr="008C172F">
        <w:trPr>
          <w:cantSplit/>
          <w:trHeight w:val="314"/>
          <w:jc w:val="center"/>
          <w:del w:id="28992" w:author="Ramasubramani, Hariharan" w:date="2015-07-17T16:08:00Z"/>
        </w:trPr>
        <w:tc>
          <w:tcPr>
            <w:tcW w:w="1044" w:type="dxa"/>
            <w:tcBorders>
              <w:top w:val="single" w:sz="4" w:space="0" w:color="auto"/>
              <w:left w:val="single" w:sz="4" w:space="0" w:color="auto"/>
              <w:bottom w:val="single" w:sz="4" w:space="0" w:color="auto"/>
              <w:right w:val="single" w:sz="4" w:space="0" w:color="auto"/>
            </w:tcBorders>
          </w:tcPr>
          <w:p w14:paraId="19DD64FA" w14:textId="44819099" w:rsidR="005F4718" w:rsidRPr="00C106B9" w:rsidDel="00851FE0" w:rsidRDefault="005F4718" w:rsidP="00247D75">
            <w:pPr>
              <w:pStyle w:val="ListParagraph"/>
              <w:numPr>
                <w:ilvl w:val="3"/>
                <w:numId w:val="23"/>
              </w:numPr>
              <w:overflowPunct w:val="0"/>
              <w:autoSpaceDE w:val="0"/>
              <w:autoSpaceDN w:val="0"/>
              <w:spacing w:after="60"/>
              <w:ind w:left="-43" w:firstLine="0"/>
              <w:textAlignment w:val="baseline"/>
              <w:rPr>
                <w:del w:id="28993" w:author="Ramasubramani, Hariharan" w:date="2015-07-17T16:08:00Z"/>
                <w:rFonts w:cstheme="minorHAnsi"/>
                <w:color w:val="000000" w:themeColor="text1"/>
              </w:rPr>
            </w:pPr>
            <w:bookmarkStart w:id="28994" w:name="_Toc425234917"/>
            <w:bookmarkStart w:id="28995" w:name="_Toc425238469"/>
            <w:bookmarkStart w:id="28996" w:name="_Toc425239715"/>
            <w:bookmarkStart w:id="28997" w:name="_Toc425240962"/>
            <w:bookmarkStart w:id="28998" w:name="_Toc425242208"/>
            <w:bookmarkStart w:id="28999" w:name="_Toc425243454"/>
            <w:bookmarkStart w:id="29000" w:name="_Toc425244701"/>
            <w:bookmarkStart w:id="29001" w:name="_Toc425245948"/>
            <w:bookmarkStart w:id="29002" w:name="_Toc425247195"/>
            <w:bookmarkStart w:id="29003" w:name="_Toc425248441"/>
            <w:bookmarkStart w:id="29004" w:name="_Toc425249688"/>
            <w:bookmarkStart w:id="29005" w:name="_Toc425250935"/>
            <w:bookmarkStart w:id="29006" w:name="_Toc425252182"/>
            <w:bookmarkStart w:id="29007" w:name="_Toc425252852"/>
            <w:bookmarkStart w:id="29008" w:name="_Toc425253523"/>
            <w:bookmarkStart w:id="29009" w:name="_Toc425256914"/>
            <w:bookmarkStart w:id="29010" w:name="_Toc425276615"/>
            <w:bookmarkStart w:id="29011" w:name="_Toc425342713"/>
            <w:bookmarkStart w:id="29012" w:name="_Toc425349919"/>
            <w:bookmarkStart w:id="29013" w:name="_Toc425353068"/>
            <w:bookmarkStart w:id="29014" w:name="_Toc425353753"/>
            <w:bookmarkStart w:id="29015" w:name="_Toc425787746"/>
            <w:bookmarkStart w:id="29016" w:name="_Toc425788432"/>
            <w:bookmarkStart w:id="29017" w:name="_Toc425789119"/>
            <w:bookmarkStart w:id="29018" w:name="_Toc425789806"/>
            <w:bookmarkStart w:id="29019" w:name="_Toc425790493"/>
            <w:bookmarkStart w:id="29020" w:name="_Toc425794233"/>
            <w:bookmarkStart w:id="29021" w:name="_Toc426385168"/>
            <w:bookmarkStart w:id="29022" w:name="_Toc426386572"/>
            <w:bookmarkStart w:id="29023" w:name="_Toc426387975"/>
            <w:bookmarkStart w:id="29024" w:name="_Toc426389379"/>
            <w:bookmarkStart w:id="29025" w:name="_Toc426390783"/>
            <w:bookmarkStart w:id="29026" w:name="_Toc426392187"/>
            <w:bookmarkStart w:id="29027" w:name="_Toc426393590"/>
            <w:bookmarkStart w:id="29028" w:name="_Toc427825175"/>
            <w:bookmarkStart w:id="29029" w:name="_Toc427852988"/>
            <w:bookmarkStart w:id="29030" w:name="_Toc427855228"/>
            <w:bookmarkStart w:id="29031" w:name="_Toc427857429"/>
            <w:bookmarkEnd w:id="28994"/>
            <w:bookmarkEnd w:id="28995"/>
            <w:bookmarkEnd w:id="28996"/>
            <w:bookmarkEnd w:id="28997"/>
            <w:bookmarkEnd w:id="28998"/>
            <w:bookmarkEnd w:id="28999"/>
            <w:bookmarkEnd w:id="29000"/>
            <w:bookmarkEnd w:id="29001"/>
            <w:bookmarkEnd w:id="29002"/>
            <w:bookmarkEnd w:id="29003"/>
            <w:bookmarkEnd w:id="29004"/>
            <w:bookmarkEnd w:id="29005"/>
            <w:bookmarkEnd w:id="29006"/>
            <w:bookmarkEnd w:id="29007"/>
            <w:bookmarkEnd w:id="29008"/>
            <w:bookmarkEnd w:id="29009"/>
            <w:bookmarkEnd w:id="29010"/>
            <w:bookmarkEnd w:id="29011"/>
            <w:bookmarkEnd w:id="29012"/>
            <w:bookmarkEnd w:id="29013"/>
            <w:bookmarkEnd w:id="29014"/>
            <w:bookmarkEnd w:id="29015"/>
            <w:bookmarkEnd w:id="29016"/>
            <w:bookmarkEnd w:id="29017"/>
            <w:bookmarkEnd w:id="29018"/>
            <w:bookmarkEnd w:id="29019"/>
            <w:bookmarkEnd w:id="29020"/>
            <w:bookmarkEnd w:id="29021"/>
            <w:bookmarkEnd w:id="29022"/>
            <w:bookmarkEnd w:id="29023"/>
            <w:bookmarkEnd w:id="29024"/>
            <w:bookmarkEnd w:id="29025"/>
            <w:bookmarkEnd w:id="29026"/>
            <w:bookmarkEnd w:id="29027"/>
            <w:bookmarkEnd w:id="29028"/>
            <w:bookmarkEnd w:id="29029"/>
            <w:bookmarkEnd w:id="29030"/>
            <w:bookmarkEnd w:id="29031"/>
          </w:p>
        </w:tc>
        <w:tc>
          <w:tcPr>
            <w:tcW w:w="1960" w:type="dxa"/>
            <w:tcBorders>
              <w:top w:val="single" w:sz="4" w:space="0" w:color="auto"/>
              <w:left w:val="single" w:sz="4" w:space="0" w:color="auto"/>
              <w:bottom w:val="single" w:sz="4" w:space="0" w:color="auto"/>
              <w:right w:val="single" w:sz="4" w:space="0" w:color="auto"/>
            </w:tcBorders>
          </w:tcPr>
          <w:p w14:paraId="237F45BF" w14:textId="5FDE3865" w:rsidR="005F4718" w:rsidDel="00851FE0" w:rsidRDefault="00B95A44" w:rsidP="009C3129">
            <w:pPr>
              <w:ind w:left="-18" w:firstLine="0"/>
              <w:rPr>
                <w:del w:id="29032" w:author="Ramasubramani, Hariharan" w:date="2015-07-17T16:08:00Z"/>
                <w:rFonts w:cstheme="minorHAnsi"/>
                <w:color w:val="000000" w:themeColor="text1"/>
              </w:rPr>
            </w:pPr>
            <w:del w:id="29033" w:author="Ramasubramani, Hariharan" w:date="2015-07-17T16:08:00Z">
              <w:r w:rsidDel="00851FE0">
                <w:rPr>
                  <w:rFonts w:cstheme="minorHAnsi"/>
                  <w:color w:val="000000" w:themeColor="text1"/>
                </w:rPr>
                <w:delText xml:space="preserve">Lunar </w:delText>
              </w:r>
              <w:r w:rsidR="005F4718" w:rsidDel="00851FE0">
                <w:rPr>
                  <w:rFonts w:cstheme="minorHAnsi"/>
                  <w:color w:val="000000" w:themeColor="text1"/>
                </w:rPr>
                <w:delText>Doc Type</w:delText>
              </w:r>
              <w:bookmarkStart w:id="29034" w:name="_Toc425234918"/>
              <w:bookmarkStart w:id="29035" w:name="_Toc425238470"/>
              <w:bookmarkStart w:id="29036" w:name="_Toc425239716"/>
              <w:bookmarkStart w:id="29037" w:name="_Toc425240963"/>
              <w:bookmarkStart w:id="29038" w:name="_Toc425242209"/>
              <w:bookmarkStart w:id="29039" w:name="_Toc425243455"/>
              <w:bookmarkStart w:id="29040" w:name="_Toc425244702"/>
              <w:bookmarkStart w:id="29041" w:name="_Toc425245949"/>
              <w:bookmarkStart w:id="29042" w:name="_Toc425247196"/>
              <w:bookmarkStart w:id="29043" w:name="_Toc425248442"/>
              <w:bookmarkStart w:id="29044" w:name="_Toc425249689"/>
              <w:bookmarkStart w:id="29045" w:name="_Toc425250936"/>
              <w:bookmarkStart w:id="29046" w:name="_Toc425252183"/>
              <w:bookmarkStart w:id="29047" w:name="_Toc425252853"/>
              <w:bookmarkStart w:id="29048" w:name="_Toc425253524"/>
              <w:bookmarkStart w:id="29049" w:name="_Toc425256915"/>
              <w:bookmarkStart w:id="29050" w:name="_Toc425276616"/>
              <w:bookmarkStart w:id="29051" w:name="_Toc425342714"/>
              <w:bookmarkStart w:id="29052" w:name="_Toc425349920"/>
              <w:bookmarkStart w:id="29053" w:name="_Toc425353069"/>
              <w:bookmarkStart w:id="29054" w:name="_Toc425353754"/>
              <w:bookmarkStart w:id="29055" w:name="_Toc425787747"/>
              <w:bookmarkStart w:id="29056" w:name="_Toc425788433"/>
              <w:bookmarkStart w:id="29057" w:name="_Toc425789120"/>
              <w:bookmarkStart w:id="29058" w:name="_Toc425789807"/>
              <w:bookmarkStart w:id="29059" w:name="_Toc425790494"/>
              <w:bookmarkStart w:id="29060" w:name="_Toc425794234"/>
              <w:bookmarkStart w:id="29061" w:name="_Toc426385169"/>
              <w:bookmarkStart w:id="29062" w:name="_Toc426386573"/>
              <w:bookmarkStart w:id="29063" w:name="_Toc426387976"/>
              <w:bookmarkStart w:id="29064" w:name="_Toc426389380"/>
              <w:bookmarkStart w:id="29065" w:name="_Toc426390784"/>
              <w:bookmarkStart w:id="29066" w:name="_Toc426392188"/>
              <w:bookmarkStart w:id="29067" w:name="_Toc426393591"/>
              <w:bookmarkStart w:id="29068" w:name="_Toc427825176"/>
              <w:bookmarkStart w:id="29069" w:name="_Toc427852989"/>
              <w:bookmarkStart w:id="29070" w:name="_Toc427855229"/>
              <w:bookmarkStart w:id="29071" w:name="_Toc427857430"/>
              <w:bookmarkEnd w:id="29034"/>
              <w:bookmarkEnd w:id="29035"/>
              <w:bookmarkEnd w:id="29036"/>
              <w:bookmarkEnd w:id="29037"/>
              <w:bookmarkEnd w:id="29038"/>
              <w:bookmarkEnd w:id="29039"/>
              <w:bookmarkEnd w:id="29040"/>
              <w:bookmarkEnd w:id="29041"/>
              <w:bookmarkEnd w:id="29042"/>
              <w:bookmarkEnd w:id="29043"/>
              <w:bookmarkEnd w:id="29044"/>
              <w:bookmarkEnd w:id="29045"/>
              <w:bookmarkEnd w:id="29046"/>
              <w:bookmarkEnd w:id="29047"/>
              <w:bookmarkEnd w:id="29048"/>
              <w:bookmarkEnd w:id="29049"/>
              <w:bookmarkEnd w:id="29050"/>
              <w:bookmarkEnd w:id="29051"/>
              <w:bookmarkEnd w:id="29052"/>
              <w:bookmarkEnd w:id="29053"/>
              <w:bookmarkEnd w:id="29054"/>
              <w:bookmarkEnd w:id="29055"/>
              <w:bookmarkEnd w:id="29056"/>
              <w:bookmarkEnd w:id="29057"/>
              <w:bookmarkEnd w:id="29058"/>
              <w:bookmarkEnd w:id="29059"/>
              <w:bookmarkEnd w:id="29060"/>
              <w:bookmarkEnd w:id="29061"/>
              <w:bookmarkEnd w:id="29062"/>
              <w:bookmarkEnd w:id="29063"/>
              <w:bookmarkEnd w:id="29064"/>
              <w:bookmarkEnd w:id="29065"/>
              <w:bookmarkEnd w:id="29066"/>
              <w:bookmarkEnd w:id="29067"/>
              <w:bookmarkEnd w:id="29068"/>
              <w:bookmarkEnd w:id="29069"/>
              <w:bookmarkEnd w:id="29070"/>
              <w:bookmarkEnd w:id="29071"/>
            </w:del>
          </w:p>
          <w:p w14:paraId="5D77979F" w14:textId="399512B4" w:rsidR="00B95A44" w:rsidRPr="00C106B9" w:rsidDel="00851FE0" w:rsidRDefault="00B95A44" w:rsidP="009C3129">
            <w:pPr>
              <w:ind w:left="-18" w:firstLine="0"/>
              <w:rPr>
                <w:del w:id="29072" w:author="Ramasubramani, Hariharan" w:date="2015-07-17T16:08:00Z"/>
                <w:rFonts w:cstheme="minorHAnsi"/>
                <w:color w:val="000000" w:themeColor="text1"/>
              </w:rPr>
            </w:pPr>
            <w:del w:id="29073" w:author="Ramasubramani, Hariharan" w:date="2015-07-17T16:08:00Z">
              <w:r w:rsidRPr="00B95A44" w:rsidDel="00851FE0">
                <w:rPr>
                  <w:rFonts w:cstheme="minorHAnsi"/>
                  <w:color w:val="000000" w:themeColor="text1"/>
                </w:rPr>
                <w:delText>(CR621)</w:delText>
              </w:r>
              <w:bookmarkStart w:id="29074" w:name="_Toc425234919"/>
              <w:bookmarkStart w:id="29075" w:name="_Toc425238471"/>
              <w:bookmarkStart w:id="29076" w:name="_Toc425239717"/>
              <w:bookmarkStart w:id="29077" w:name="_Toc425240964"/>
              <w:bookmarkStart w:id="29078" w:name="_Toc425242210"/>
              <w:bookmarkStart w:id="29079" w:name="_Toc425243456"/>
              <w:bookmarkStart w:id="29080" w:name="_Toc425244703"/>
              <w:bookmarkStart w:id="29081" w:name="_Toc425245950"/>
              <w:bookmarkStart w:id="29082" w:name="_Toc425247197"/>
              <w:bookmarkStart w:id="29083" w:name="_Toc425248443"/>
              <w:bookmarkStart w:id="29084" w:name="_Toc425249690"/>
              <w:bookmarkStart w:id="29085" w:name="_Toc425250937"/>
              <w:bookmarkStart w:id="29086" w:name="_Toc425252184"/>
              <w:bookmarkStart w:id="29087" w:name="_Toc425252854"/>
              <w:bookmarkStart w:id="29088" w:name="_Toc425253525"/>
              <w:bookmarkStart w:id="29089" w:name="_Toc425256916"/>
              <w:bookmarkStart w:id="29090" w:name="_Toc425276617"/>
              <w:bookmarkStart w:id="29091" w:name="_Toc425342715"/>
              <w:bookmarkStart w:id="29092" w:name="_Toc425349921"/>
              <w:bookmarkStart w:id="29093" w:name="_Toc425353070"/>
              <w:bookmarkStart w:id="29094" w:name="_Toc425353755"/>
              <w:bookmarkStart w:id="29095" w:name="_Toc425787748"/>
              <w:bookmarkStart w:id="29096" w:name="_Toc425788434"/>
              <w:bookmarkStart w:id="29097" w:name="_Toc425789121"/>
              <w:bookmarkStart w:id="29098" w:name="_Toc425789808"/>
              <w:bookmarkStart w:id="29099" w:name="_Toc425790495"/>
              <w:bookmarkStart w:id="29100" w:name="_Toc425794235"/>
              <w:bookmarkStart w:id="29101" w:name="_Toc426385170"/>
              <w:bookmarkStart w:id="29102" w:name="_Toc426386574"/>
              <w:bookmarkStart w:id="29103" w:name="_Toc426387977"/>
              <w:bookmarkStart w:id="29104" w:name="_Toc426389381"/>
              <w:bookmarkStart w:id="29105" w:name="_Toc426390785"/>
              <w:bookmarkStart w:id="29106" w:name="_Toc426392189"/>
              <w:bookmarkStart w:id="29107" w:name="_Toc426393592"/>
              <w:bookmarkStart w:id="29108" w:name="_Toc427825177"/>
              <w:bookmarkStart w:id="29109" w:name="_Toc427852990"/>
              <w:bookmarkStart w:id="29110" w:name="_Toc427855230"/>
              <w:bookmarkStart w:id="29111" w:name="_Toc427857431"/>
              <w:bookmarkEnd w:id="29074"/>
              <w:bookmarkEnd w:id="29075"/>
              <w:bookmarkEnd w:id="29076"/>
              <w:bookmarkEnd w:id="29077"/>
              <w:bookmarkEnd w:id="29078"/>
              <w:bookmarkEnd w:id="29079"/>
              <w:bookmarkEnd w:id="29080"/>
              <w:bookmarkEnd w:id="29081"/>
              <w:bookmarkEnd w:id="29082"/>
              <w:bookmarkEnd w:id="29083"/>
              <w:bookmarkEnd w:id="29084"/>
              <w:bookmarkEnd w:id="29085"/>
              <w:bookmarkEnd w:id="29086"/>
              <w:bookmarkEnd w:id="29087"/>
              <w:bookmarkEnd w:id="29088"/>
              <w:bookmarkEnd w:id="29089"/>
              <w:bookmarkEnd w:id="29090"/>
              <w:bookmarkEnd w:id="29091"/>
              <w:bookmarkEnd w:id="29092"/>
              <w:bookmarkEnd w:id="29093"/>
              <w:bookmarkEnd w:id="29094"/>
              <w:bookmarkEnd w:id="29095"/>
              <w:bookmarkEnd w:id="29096"/>
              <w:bookmarkEnd w:id="29097"/>
              <w:bookmarkEnd w:id="29098"/>
              <w:bookmarkEnd w:id="29099"/>
              <w:bookmarkEnd w:id="29100"/>
              <w:bookmarkEnd w:id="29101"/>
              <w:bookmarkEnd w:id="29102"/>
              <w:bookmarkEnd w:id="29103"/>
              <w:bookmarkEnd w:id="29104"/>
              <w:bookmarkEnd w:id="29105"/>
              <w:bookmarkEnd w:id="29106"/>
              <w:bookmarkEnd w:id="29107"/>
              <w:bookmarkEnd w:id="29108"/>
              <w:bookmarkEnd w:id="29109"/>
              <w:bookmarkEnd w:id="29110"/>
              <w:bookmarkEnd w:id="29111"/>
            </w:del>
          </w:p>
        </w:tc>
        <w:tc>
          <w:tcPr>
            <w:tcW w:w="900" w:type="dxa"/>
            <w:tcBorders>
              <w:top w:val="single" w:sz="4" w:space="0" w:color="auto"/>
              <w:left w:val="single" w:sz="4" w:space="0" w:color="auto"/>
              <w:bottom w:val="single" w:sz="4" w:space="0" w:color="auto"/>
              <w:right w:val="single" w:sz="4" w:space="0" w:color="auto"/>
            </w:tcBorders>
          </w:tcPr>
          <w:p w14:paraId="50008F92" w14:textId="26FB440E" w:rsidR="005F4718" w:rsidRPr="00C106B9" w:rsidDel="00851FE0" w:rsidRDefault="005F4718" w:rsidP="009C3129">
            <w:pPr>
              <w:ind w:left="-2" w:firstLine="0"/>
              <w:rPr>
                <w:del w:id="29112" w:author="Ramasubramani, Hariharan" w:date="2015-07-17T16:08:00Z"/>
                <w:rFonts w:cstheme="minorHAnsi"/>
                <w:color w:val="000000" w:themeColor="text1"/>
              </w:rPr>
            </w:pPr>
            <w:del w:id="29113" w:author="Ramasubramani, Hariharan" w:date="2015-07-17T16:08:00Z">
              <w:r w:rsidDel="00851FE0">
                <w:rPr>
                  <w:rFonts w:cstheme="minorHAnsi"/>
                  <w:color w:val="000000" w:themeColor="text1"/>
                </w:rPr>
                <w:delText>-</w:delText>
              </w:r>
              <w:bookmarkStart w:id="29114" w:name="_Toc425234920"/>
              <w:bookmarkStart w:id="29115" w:name="_Toc425238472"/>
              <w:bookmarkStart w:id="29116" w:name="_Toc425239718"/>
              <w:bookmarkStart w:id="29117" w:name="_Toc425240965"/>
              <w:bookmarkStart w:id="29118" w:name="_Toc425242211"/>
              <w:bookmarkStart w:id="29119" w:name="_Toc425243457"/>
              <w:bookmarkStart w:id="29120" w:name="_Toc425244704"/>
              <w:bookmarkStart w:id="29121" w:name="_Toc425245951"/>
              <w:bookmarkStart w:id="29122" w:name="_Toc425247198"/>
              <w:bookmarkStart w:id="29123" w:name="_Toc425248444"/>
              <w:bookmarkStart w:id="29124" w:name="_Toc425249691"/>
              <w:bookmarkStart w:id="29125" w:name="_Toc425250938"/>
              <w:bookmarkStart w:id="29126" w:name="_Toc425252185"/>
              <w:bookmarkStart w:id="29127" w:name="_Toc425252855"/>
              <w:bookmarkStart w:id="29128" w:name="_Toc425253526"/>
              <w:bookmarkStart w:id="29129" w:name="_Toc425256917"/>
              <w:bookmarkStart w:id="29130" w:name="_Toc425276618"/>
              <w:bookmarkStart w:id="29131" w:name="_Toc425342716"/>
              <w:bookmarkStart w:id="29132" w:name="_Toc425349922"/>
              <w:bookmarkStart w:id="29133" w:name="_Toc425353071"/>
              <w:bookmarkStart w:id="29134" w:name="_Toc425353756"/>
              <w:bookmarkStart w:id="29135" w:name="_Toc425787749"/>
              <w:bookmarkStart w:id="29136" w:name="_Toc425788435"/>
              <w:bookmarkStart w:id="29137" w:name="_Toc425789122"/>
              <w:bookmarkStart w:id="29138" w:name="_Toc425789809"/>
              <w:bookmarkStart w:id="29139" w:name="_Toc425790496"/>
              <w:bookmarkStart w:id="29140" w:name="_Toc425794236"/>
              <w:bookmarkStart w:id="29141" w:name="_Toc426385171"/>
              <w:bookmarkStart w:id="29142" w:name="_Toc426386575"/>
              <w:bookmarkStart w:id="29143" w:name="_Toc426387978"/>
              <w:bookmarkStart w:id="29144" w:name="_Toc426389382"/>
              <w:bookmarkStart w:id="29145" w:name="_Toc426390786"/>
              <w:bookmarkStart w:id="29146" w:name="_Toc426392190"/>
              <w:bookmarkStart w:id="29147" w:name="_Toc426393593"/>
              <w:bookmarkStart w:id="29148" w:name="_Toc427825178"/>
              <w:bookmarkStart w:id="29149" w:name="_Toc427852991"/>
              <w:bookmarkStart w:id="29150" w:name="_Toc427855231"/>
              <w:bookmarkStart w:id="29151" w:name="_Toc427857432"/>
              <w:bookmarkEnd w:id="29114"/>
              <w:bookmarkEnd w:id="29115"/>
              <w:bookmarkEnd w:id="29116"/>
              <w:bookmarkEnd w:id="29117"/>
              <w:bookmarkEnd w:id="29118"/>
              <w:bookmarkEnd w:id="29119"/>
              <w:bookmarkEnd w:id="29120"/>
              <w:bookmarkEnd w:id="29121"/>
              <w:bookmarkEnd w:id="29122"/>
              <w:bookmarkEnd w:id="29123"/>
              <w:bookmarkEnd w:id="29124"/>
              <w:bookmarkEnd w:id="29125"/>
              <w:bookmarkEnd w:id="29126"/>
              <w:bookmarkEnd w:id="29127"/>
              <w:bookmarkEnd w:id="29128"/>
              <w:bookmarkEnd w:id="29129"/>
              <w:bookmarkEnd w:id="29130"/>
              <w:bookmarkEnd w:id="29131"/>
              <w:bookmarkEnd w:id="29132"/>
              <w:bookmarkEnd w:id="29133"/>
              <w:bookmarkEnd w:id="29134"/>
              <w:bookmarkEnd w:id="29135"/>
              <w:bookmarkEnd w:id="29136"/>
              <w:bookmarkEnd w:id="29137"/>
              <w:bookmarkEnd w:id="29138"/>
              <w:bookmarkEnd w:id="29139"/>
              <w:bookmarkEnd w:id="29140"/>
              <w:bookmarkEnd w:id="29141"/>
              <w:bookmarkEnd w:id="29142"/>
              <w:bookmarkEnd w:id="29143"/>
              <w:bookmarkEnd w:id="29144"/>
              <w:bookmarkEnd w:id="29145"/>
              <w:bookmarkEnd w:id="29146"/>
              <w:bookmarkEnd w:id="29147"/>
              <w:bookmarkEnd w:id="29148"/>
              <w:bookmarkEnd w:id="29149"/>
              <w:bookmarkEnd w:id="29150"/>
              <w:bookmarkEnd w:id="29151"/>
            </w:del>
          </w:p>
        </w:tc>
        <w:tc>
          <w:tcPr>
            <w:tcW w:w="939" w:type="dxa"/>
            <w:tcBorders>
              <w:top w:val="single" w:sz="4" w:space="0" w:color="auto"/>
              <w:left w:val="single" w:sz="4" w:space="0" w:color="auto"/>
              <w:bottom w:val="single" w:sz="4" w:space="0" w:color="auto"/>
              <w:right w:val="single" w:sz="4" w:space="0" w:color="auto"/>
            </w:tcBorders>
          </w:tcPr>
          <w:p w14:paraId="4090A197" w14:textId="106E9D90" w:rsidR="005F4718" w:rsidRPr="00C106B9" w:rsidDel="00851FE0" w:rsidRDefault="00B95A44" w:rsidP="009C3129">
            <w:pPr>
              <w:ind w:left="-57" w:firstLine="0"/>
              <w:jc w:val="center"/>
              <w:rPr>
                <w:del w:id="29152" w:author="Ramasubramani, Hariharan" w:date="2015-07-17T16:08:00Z"/>
                <w:rFonts w:cstheme="minorHAnsi"/>
                <w:color w:val="000000" w:themeColor="text1"/>
              </w:rPr>
            </w:pPr>
            <w:del w:id="29153" w:author="Ramasubramani, Hariharan" w:date="2015-07-17T16:08:00Z">
              <w:r w:rsidDel="00851FE0">
                <w:rPr>
                  <w:rFonts w:cstheme="minorHAnsi"/>
                  <w:color w:val="000000" w:themeColor="text1"/>
                </w:rPr>
                <w:delText>O (CR621)</w:delText>
              </w:r>
              <w:bookmarkStart w:id="29154" w:name="_Toc425234921"/>
              <w:bookmarkStart w:id="29155" w:name="_Toc425238473"/>
              <w:bookmarkStart w:id="29156" w:name="_Toc425239719"/>
              <w:bookmarkStart w:id="29157" w:name="_Toc425240966"/>
              <w:bookmarkStart w:id="29158" w:name="_Toc425242212"/>
              <w:bookmarkStart w:id="29159" w:name="_Toc425243458"/>
              <w:bookmarkStart w:id="29160" w:name="_Toc425244705"/>
              <w:bookmarkStart w:id="29161" w:name="_Toc425245952"/>
              <w:bookmarkStart w:id="29162" w:name="_Toc425247199"/>
              <w:bookmarkStart w:id="29163" w:name="_Toc425248445"/>
              <w:bookmarkStart w:id="29164" w:name="_Toc425249692"/>
              <w:bookmarkStart w:id="29165" w:name="_Toc425250939"/>
              <w:bookmarkStart w:id="29166" w:name="_Toc425252186"/>
              <w:bookmarkStart w:id="29167" w:name="_Toc425252856"/>
              <w:bookmarkStart w:id="29168" w:name="_Toc425253527"/>
              <w:bookmarkStart w:id="29169" w:name="_Toc425256918"/>
              <w:bookmarkStart w:id="29170" w:name="_Toc425276619"/>
              <w:bookmarkStart w:id="29171" w:name="_Toc425342717"/>
              <w:bookmarkStart w:id="29172" w:name="_Toc425349923"/>
              <w:bookmarkStart w:id="29173" w:name="_Toc425353072"/>
              <w:bookmarkStart w:id="29174" w:name="_Toc425353757"/>
              <w:bookmarkStart w:id="29175" w:name="_Toc425787750"/>
              <w:bookmarkStart w:id="29176" w:name="_Toc425788436"/>
              <w:bookmarkStart w:id="29177" w:name="_Toc425789123"/>
              <w:bookmarkStart w:id="29178" w:name="_Toc425789810"/>
              <w:bookmarkStart w:id="29179" w:name="_Toc425790497"/>
              <w:bookmarkStart w:id="29180" w:name="_Toc425794237"/>
              <w:bookmarkStart w:id="29181" w:name="_Toc426385172"/>
              <w:bookmarkStart w:id="29182" w:name="_Toc426386576"/>
              <w:bookmarkStart w:id="29183" w:name="_Toc426387979"/>
              <w:bookmarkStart w:id="29184" w:name="_Toc426389383"/>
              <w:bookmarkStart w:id="29185" w:name="_Toc426390787"/>
              <w:bookmarkStart w:id="29186" w:name="_Toc426392191"/>
              <w:bookmarkStart w:id="29187" w:name="_Toc426393594"/>
              <w:bookmarkStart w:id="29188" w:name="_Toc427825179"/>
              <w:bookmarkStart w:id="29189" w:name="_Toc427852992"/>
              <w:bookmarkStart w:id="29190" w:name="_Toc427855232"/>
              <w:bookmarkStart w:id="29191" w:name="_Toc427857433"/>
              <w:bookmarkEnd w:id="29154"/>
              <w:bookmarkEnd w:id="29155"/>
              <w:bookmarkEnd w:id="29156"/>
              <w:bookmarkEnd w:id="29157"/>
              <w:bookmarkEnd w:id="29158"/>
              <w:bookmarkEnd w:id="29159"/>
              <w:bookmarkEnd w:id="29160"/>
              <w:bookmarkEnd w:id="29161"/>
              <w:bookmarkEnd w:id="29162"/>
              <w:bookmarkEnd w:id="29163"/>
              <w:bookmarkEnd w:id="29164"/>
              <w:bookmarkEnd w:id="29165"/>
              <w:bookmarkEnd w:id="29166"/>
              <w:bookmarkEnd w:id="29167"/>
              <w:bookmarkEnd w:id="29168"/>
              <w:bookmarkEnd w:id="29169"/>
              <w:bookmarkEnd w:id="29170"/>
              <w:bookmarkEnd w:id="29171"/>
              <w:bookmarkEnd w:id="29172"/>
              <w:bookmarkEnd w:id="29173"/>
              <w:bookmarkEnd w:id="29174"/>
              <w:bookmarkEnd w:id="29175"/>
              <w:bookmarkEnd w:id="29176"/>
              <w:bookmarkEnd w:id="29177"/>
              <w:bookmarkEnd w:id="29178"/>
              <w:bookmarkEnd w:id="29179"/>
              <w:bookmarkEnd w:id="29180"/>
              <w:bookmarkEnd w:id="29181"/>
              <w:bookmarkEnd w:id="29182"/>
              <w:bookmarkEnd w:id="29183"/>
              <w:bookmarkEnd w:id="29184"/>
              <w:bookmarkEnd w:id="29185"/>
              <w:bookmarkEnd w:id="29186"/>
              <w:bookmarkEnd w:id="29187"/>
              <w:bookmarkEnd w:id="29188"/>
              <w:bookmarkEnd w:id="29189"/>
              <w:bookmarkEnd w:id="29190"/>
              <w:bookmarkEnd w:id="29191"/>
            </w:del>
          </w:p>
        </w:tc>
        <w:tc>
          <w:tcPr>
            <w:tcW w:w="771" w:type="dxa"/>
            <w:tcBorders>
              <w:top w:val="single" w:sz="4" w:space="0" w:color="auto"/>
              <w:left w:val="single" w:sz="4" w:space="0" w:color="auto"/>
              <w:bottom w:val="single" w:sz="4" w:space="0" w:color="auto"/>
              <w:right w:val="single" w:sz="4" w:space="0" w:color="auto"/>
            </w:tcBorders>
          </w:tcPr>
          <w:p w14:paraId="0793F7A0" w14:textId="7E9F53EF" w:rsidR="005F4718" w:rsidRPr="00C106B9" w:rsidDel="00851FE0" w:rsidRDefault="005F4718" w:rsidP="009C3129">
            <w:pPr>
              <w:ind w:left="-57" w:firstLine="0"/>
              <w:jc w:val="center"/>
              <w:rPr>
                <w:del w:id="29192" w:author="Ramasubramani, Hariharan" w:date="2015-07-17T16:08:00Z"/>
                <w:rFonts w:cstheme="minorHAnsi"/>
                <w:color w:val="000000" w:themeColor="text1"/>
              </w:rPr>
            </w:pPr>
            <w:del w:id="29193" w:author="Ramasubramani, Hariharan" w:date="2015-07-17T16:08:00Z">
              <w:r w:rsidDel="00851FE0">
                <w:rPr>
                  <w:rFonts w:cstheme="minorHAnsi"/>
                  <w:color w:val="000000" w:themeColor="text1"/>
                </w:rPr>
                <w:delText>E</w:delText>
              </w:r>
              <w:bookmarkStart w:id="29194" w:name="_Toc425234922"/>
              <w:bookmarkStart w:id="29195" w:name="_Toc425238474"/>
              <w:bookmarkStart w:id="29196" w:name="_Toc425239720"/>
              <w:bookmarkStart w:id="29197" w:name="_Toc425240967"/>
              <w:bookmarkStart w:id="29198" w:name="_Toc425242213"/>
              <w:bookmarkStart w:id="29199" w:name="_Toc425243459"/>
              <w:bookmarkStart w:id="29200" w:name="_Toc425244706"/>
              <w:bookmarkStart w:id="29201" w:name="_Toc425245953"/>
              <w:bookmarkStart w:id="29202" w:name="_Toc425247200"/>
              <w:bookmarkStart w:id="29203" w:name="_Toc425248446"/>
              <w:bookmarkStart w:id="29204" w:name="_Toc425249693"/>
              <w:bookmarkStart w:id="29205" w:name="_Toc425250940"/>
              <w:bookmarkStart w:id="29206" w:name="_Toc425252187"/>
              <w:bookmarkStart w:id="29207" w:name="_Toc425252857"/>
              <w:bookmarkStart w:id="29208" w:name="_Toc425253528"/>
              <w:bookmarkStart w:id="29209" w:name="_Toc425256919"/>
              <w:bookmarkStart w:id="29210" w:name="_Toc425276620"/>
              <w:bookmarkStart w:id="29211" w:name="_Toc425342718"/>
              <w:bookmarkStart w:id="29212" w:name="_Toc425349924"/>
              <w:bookmarkStart w:id="29213" w:name="_Toc425353073"/>
              <w:bookmarkStart w:id="29214" w:name="_Toc425353758"/>
              <w:bookmarkStart w:id="29215" w:name="_Toc425787751"/>
              <w:bookmarkStart w:id="29216" w:name="_Toc425788437"/>
              <w:bookmarkStart w:id="29217" w:name="_Toc425789124"/>
              <w:bookmarkStart w:id="29218" w:name="_Toc425789811"/>
              <w:bookmarkStart w:id="29219" w:name="_Toc425790498"/>
              <w:bookmarkStart w:id="29220" w:name="_Toc425794238"/>
              <w:bookmarkStart w:id="29221" w:name="_Toc426385173"/>
              <w:bookmarkStart w:id="29222" w:name="_Toc426386577"/>
              <w:bookmarkStart w:id="29223" w:name="_Toc426387980"/>
              <w:bookmarkStart w:id="29224" w:name="_Toc426389384"/>
              <w:bookmarkStart w:id="29225" w:name="_Toc426390788"/>
              <w:bookmarkStart w:id="29226" w:name="_Toc426392192"/>
              <w:bookmarkStart w:id="29227" w:name="_Toc426393595"/>
              <w:bookmarkStart w:id="29228" w:name="_Toc427825180"/>
              <w:bookmarkStart w:id="29229" w:name="_Toc427852993"/>
              <w:bookmarkStart w:id="29230" w:name="_Toc427855233"/>
              <w:bookmarkStart w:id="29231" w:name="_Toc427857434"/>
              <w:bookmarkEnd w:id="29194"/>
              <w:bookmarkEnd w:id="29195"/>
              <w:bookmarkEnd w:id="29196"/>
              <w:bookmarkEnd w:id="29197"/>
              <w:bookmarkEnd w:id="29198"/>
              <w:bookmarkEnd w:id="29199"/>
              <w:bookmarkEnd w:id="29200"/>
              <w:bookmarkEnd w:id="29201"/>
              <w:bookmarkEnd w:id="29202"/>
              <w:bookmarkEnd w:id="29203"/>
              <w:bookmarkEnd w:id="29204"/>
              <w:bookmarkEnd w:id="29205"/>
              <w:bookmarkEnd w:id="29206"/>
              <w:bookmarkEnd w:id="29207"/>
              <w:bookmarkEnd w:id="29208"/>
              <w:bookmarkEnd w:id="29209"/>
              <w:bookmarkEnd w:id="29210"/>
              <w:bookmarkEnd w:id="29211"/>
              <w:bookmarkEnd w:id="29212"/>
              <w:bookmarkEnd w:id="29213"/>
              <w:bookmarkEnd w:id="29214"/>
              <w:bookmarkEnd w:id="29215"/>
              <w:bookmarkEnd w:id="29216"/>
              <w:bookmarkEnd w:id="29217"/>
              <w:bookmarkEnd w:id="29218"/>
              <w:bookmarkEnd w:id="29219"/>
              <w:bookmarkEnd w:id="29220"/>
              <w:bookmarkEnd w:id="29221"/>
              <w:bookmarkEnd w:id="29222"/>
              <w:bookmarkEnd w:id="29223"/>
              <w:bookmarkEnd w:id="29224"/>
              <w:bookmarkEnd w:id="29225"/>
              <w:bookmarkEnd w:id="29226"/>
              <w:bookmarkEnd w:id="29227"/>
              <w:bookmarkEnd w:id="29228"/>
              <w:bookmarkEnd w:id="29229"/>
              <w:bookmarkEnd w:id="29230"/>
              <w:bookmarkEnd w:id="29231"/>
            </w:del>
          </w:p>
        </w:tc>
        <w:tc>
          <w:tcPr>
            <w:tcW w:w="1352" w:type="dxa"/>
            <w:tcBorders>
              <w:top w:val="single" w:sz="4" w:space="0" w:color="auto"/>
              <w:left w:val="single" w:sz="4" w:space="0" w:color="auto"/>
              <w:bottom w:val="single" w:sz="4" w:space="0" w:color="auto"/>
              <w:right w:val="single" w:sz="4" w:space="0" w:color="auto"/>
            </w:tcBorders>
          </w:tcPr>
          <w:p w14:paraId="528F5977" w14:textId="4163E1A0" w:rsidR="005F4718" w:rsidRPr="00C106B9" w:rsidDel="00851FE0" w:rsidRDefault="00A137AC" w:rsidP="009C3129">
            <w:pPr>
              <w:ind w:left="-57" w:firstLine="0"/>
              <w:jc w:val="center"/>
              <w:rPr>
                <w:del w:id="29232" w:author="Ramasubramani, Hariharan" w:date="2015-07-17T16:08:00Z"/>
                <w:rFonts w:cstheme="minorHAnsi"/>
                <w:color w:val="000000" w:themeColor="text1"/>
              </w:rPr>
            </w:pPr>
            <w:del w:id="29233" w:author="Ramasubramani, Hariharan" w:date="2015-07-15T17:29:00Z">
              <w:r w:rsidDel="00625701">
                <w:rPr>
                  <w:rFonts w:cstheme="minorHAnsi"/>
                  <w:color w:val="000000" w:themeColor="text1"/>
                </w:rPr>
                <w:delText>ANSC</w:delText>
              </w:r>
            </w:del>
            <w:bookmarkStart w:id="29234" w:name="_Toc425234923"/>
            <w:bookmarkStart w:id="29235" w:name="_Toc425238475"/>
            <w:bookmarkStart w:id="29236" w:name="_Toc425239721"/>
            <w:bookmarkStart w:id="29237" w:name="_Toc425240968"/>
            <w:bookmarkStart w:id="29238" w:name="_Toc425242214"/>
            <w:bookmarkStart w:id="29239" w:name="_Toc425243460"/>
            <w:bookmarkStart w:id="29240" w:name="_Toc425244707"/>
            <w:bookmarkStart w:id="29241" w:name="_Toc425245954"/>
            <w:bookmarkStart w:id="29242" w:name="_Toc425247201"/>
            <w:bookmarkStart w:id="29243" w:name="_Toc425248447"/>
            <w:bookmarkStart w:id="29244" w:name="_Toc425249694"/>
            <w:bookmarkStart w:id="29245" w:name="_Toc425250941"/>
            <w:bookmarkStart w:id="29246" w:name="_Toc425252188"/>
            <w:bookmarkStart w:id="29247" w:name="_Toc425252858"/>
            <w:bookmarkStart w:id="29248" w:name="_Toc425253529"/>
            <w:bookmarkStart w:id="29249" w:name="_Toc425256920"/>
            <w:bookmarkStart w:id="29250" w:name="_Toc425276621"/>
            <w:bookmarkStart w:id="29251" w:name="_Toc425342719"/>
            <w:bookmarkStart w:id="29252" w:name="_Toc425349925"/>
            <w:bookmarkStart w:id="29253" w:name="_Toc425353074"/>
            <w:bookmarkStart w:id="29254" w:name="_Toc425353759"/>
            <w:bookmarkStart w:id="29255" w:name="_Toc425787752"/>
            <w:bookmarkStart w:id="29256" w:name="_Toc425788438"/>
            <w:bookmarkStart w:id="29257" w:name="_Toc425789125"/>
            <w:bookmarkStart w:id="29258" w:name="_Toc425789812"/>
            <w:bookmarkStart w:id="29259" w:name="_Toc425790499"/>
            <w:bookmarkStart w:id="29260" w:name="_Toc425794239"/>
            <w:bookmarkStart w:id="29261" w:name="_Toc426385174"/>
            <w:bookmarkStart w:id="29262" w:name="_Toc426386578"/>
            <w:bookmarkStart w:id="29263" w:name="_Toc426387981"/>
            <w:bookmarkStart w:id="29264" w:name="_Toc426389385"/>
            <w:bookmarkStart w:id="29265" w:name="_Toc426390789"/>
            <w:bookmarkStart w:id="29266" w:name="_Toc426392193"/>
            <w:bookmarkStart w:id="29267" w:name="_Toc426393596"/>
            <w:bookmarkStart w:id="29268" w:name="_Toc427825181"/>
            <w:bookmarkStart w:id="29269" w:name="_Toc427852994"/>
            <w:bookmarkStart w:id="29270" w:name="_Toc427855234"/>
            <w:bookmarkStart w:id="29271" w:name="_Toc427857435"/>
            <w:bookmarkEnd w:id="29234"/>
            <w:bookmarkEnd w:id="29235"/>
            <w:bookmarkEnd w:id="29236"/>
            <w:bookmarkEnd w:id="29237"/>
            <w:bookmarkEnd w:id="29238"/>
            <w:bookmarkEnd w:id="29239"/>
            <w:bookmarkEnd w:id="29240"/>
            <w:bookmarkEnd w:id="29241"/>
            <w:bookmarkEnd w:id="29242"/>
            <w:bookmarkEnd w:id="29243"/>
            <w:bookmarkEnd w:id="29244"/>
            <w:bookmarkEnd w:id="29245"/>
            <w:bookmarkEnd w:id="29246"/>
            <w:bookmarkEnd w:id="29247"/>
            <w:bookmarkEnd w:id="29248"/>
            <w:bookmarkEnd w:id="29249"/>
            <w:bookmarkEnd w:id="29250"/>
            <w:bookmarkEnd w:id="29251"/>
            <w:bookmarkEnd w:id="29252"/>
            <w:bookmarkEnd w:id="29253"/>
            <w:bookmarkEnd w:id="29254"/>
            <w:bookmarkEnd w:id="29255"/>
            <w:bookmarkEnd w:id="29256"/>
            <w:bookmarkEnd w:id="29257"/>
            <w:bookmarkEnd w:id="29258"/>
            <w:bookmarkEnd w:id="29259"/>
            <w:bookmarkEnd w:id="29260"/>
            <w:bookmarkEnd w:id="29261"/>
            <w:bookmarkEnd w:id="29262"/>
            <w:bookmarkEnd w:id="29263"/>
            <w:bookmarkEnd w:id="29264"/>
            <w:bookmarkEnd w:id="29265"/>
            <w:bookmarkEnd w:id="29266"/>
            <w:bookmarkEnd w:id="29267"/>
            <w:bookmarkEnd w:id="29268"/>
            <w:bookmarkEnd w:id="29269"/>
            <w:bookmarkEnd w:id="29270"/>
            <w:bookmarkEnd w:id="29271"/>
          </w:p>
        </w:tc>
        <w:tc>
          <w:tcPr>
            <w:tcW w:w="712" w:type="dxa"/>
            <w:tcBorders>
              <w:top w:val="single" w:sz="4" w:space="0" w:color="auto"/>
              <w:left w:val="single" w:sz="4" w:space="0" w:color="auto"/>
              <w:bottom w:val="single" w:sz="4" w:space="0" w:color="auto"/>
              <w:right w:val="single" w:sz="4" w:space="0" w:color="auto"/>
            </w:tcBorders>
          </w:tcPr>
          <w:p w14:paraId="606807BD" w14:textId="2FD37CE2" w:rsidR="005F4718" w:rsidRPr="00C106B9" w:rsidDel="00851FE0" w:rsidRDefault="005F4718" w:rsidP="009C3129">
            <w:pPr>
              <w:ind w:left="-57" w:firstLine="0"/>
              <w:jc w:val="center"/>
              <w:rPr>
                <w:del w:id="29272" w:author="Ramasubramani, Hariharan" w:date="2015-07-17T16:08:00Z"/>
                <w:rFonts w:cstheme="minorHAnsi"/>
                <w:color w:val="000000" w:themeColor="text1"/>
              </w:rPr>
            </w:pPr>
            <w:bookmarkStart w:id="29273" w:name="_Toc425234924"/>
            <w:bookmarkStart w:id="29274" w:name="_Toc425238476"/>
            <w:bookmarkStart w:id="29275" w:name="_Toc425239722"/>
            <w:bookmarkStart w:id="29276" w:name="_Toc425240969"/>
            <w:bookmarkStart w:id="29277" w:name="_Toc425242215"/>
            <w:bookmarkStart w:id="29278" w:name="_Toc425243461"/>
            <w:bookmarkStart w:id="29279" w:name="_Toc425244708"/>
            <w:bookmarkStart w:id="29280" w:name="_Toc425245955"/>
            <w:bookmarkStart w:id="29281" w:name="_Toc425247202"/>
            <w:bookmarkStart w:id="29282" w:name="_Toc425248448"/>
            <w:bookmarkStart w:id="29283" w:name="_Toc425249695"/>
            <w:bookmarkStart w:id="29284" w:name="_Toc425250942"/>
            <w:bookmarkStart w:id="29285" w:name="_Toc425252189"/>
            <w:bookmarkStart w:id="29286" w:name="_Toc425252859"/>
            <w:bookmarkStart w:id="29287" w:name="_Toc425253530"/>
            <w:bookmarkStart w:id="29288" w:name="_Toc425256921"/>
            <w:bookmarkStart w:id="29289" w:name="_Toc425276622"/>
            <w:bookmarkStart w:id="29290" w:name="_Toc425342720"/>
            <w:bookmarkStart w:id="29291" w:name="_Toc425349926"/>
            <w:bookmarkStart w:id="29292" w:name="_Toc425353075"/>
            <w:bookmarkStart w:id="29293" w:name="_Toc425353760"/>
            <w:bookmarkStart w:id="29294" w:name="_Toc425787753"/>
            <w:bookmarkStart w:id="29295" w:name="_Toc425788439"/>
            <w:bookmarkStart w:id="29296" w:name="_Toc425789126"/>
            <w:bookmarkStart w:id="29297" w:name="_Toc425789813"/>
            <w:bookmarkStart w:id="29298" w:name="_Toc425790500"/>
            <w:bookmarkStart w:id="29299" w:name="_Toc425794240"/>
            <w:bookmarkStart w:id="29300" w:name="_Toc426385175"/>
            <w:bookmarkStart w:id="29301" w:name="_Toc426386579"/>
            <w:bookmarkStart w:id="29302" w:name="_Toc426387982"/>
            <w:bookmarkStart w:id="29303" w:name="_Toc426389386"/>
            <w:bookmarkStart w:id="29304" w:name="_Toc426390790"/>
            <w:bookmarkStart w:id="29305" w:name="_Toc426392194"/>
            <w:bookmarkStart w:id="29306" w:name="_Toc426393597"/>
            <w:bookmarkStart w:id="29307" w:name="_Toc427825182"/>
            <w:bookmarkStart w:id="29308" w:name="_Toc427852995"/>
            <w:bookmarkStart w:id="29309" w:name="_Toc427855235"/>
            <w:bookmarkStart w:id="29310" w:name="_Toc427857436"/>
            <w:bookmarkEnd w:id="29273"/>
            <w:bookmarkEnd w:id="29274"/>
            <w:bookmarkEnd w:id="29275"/>
            <w:bookmarkEnd w:id="29276"/>
            <w:bookmarkEnd w:id="29277"/>
            <w:bookmarkEnd w:id="29278"/>
            <w:bookmarkEnd w:id="29279"/>
            <w:bookmarkEnd w:id="29280"/>
            <w:bookmarkEnd w:id="29281"/>
            <w:bookmarkEnd w:id="29282"/>
            <w:bookmarkEnd w:id="29283"/>
            <w:bookmarkEnd w:id="29284"/>
            <w:bookmarkEnd w:id="29285"/>
            <w:bookmarkEnd w:id="29286"/>
            <w:bookmarkEnd w:id="29287"/>
            <w:bookmarkEnd w:id="29288"/>
            <w:bookmarkEnd w:id="29289"/>
            <w:bookmarkEnd w:id="29290"/>
            <w:bookmarkEnd w:id="29291"/>
            <w:bookmarkEnd w:id="29292"/>
            <w:bookmarkEnd w:id="29293"/>
            <w:bookmarkEnd w:id="29294"/>
            <w:bookmarkEnd w:id="29295"/>
            <w:bookmarkEnd w:id="29296"/>
            <w:bookmarkEnd w:id="29297"/>
            <w:bookmarkEnd w:id="29298"/>
            <w:bookmarkEnd w:id="29299"/>
            <w:bookmarkEnd w:id="29300"/>
            <w:bookmarkEnd w:id="29301"/>
            <w:bookmarkEnd w:id="29302"/>
            <w:bookmarkEnd w:id="29303"/>
            <w:bookmarkEnd w:id="29304"/>
            <w:bookmarkEnd w:id="29305"/>
            <w:bookmarkEnd w:id="29306"/>
            <w:bookmarkEnd w:id="29307"/>
            <w:bookmarkEnd w:id="29308"/>
            <w:bookmarkEnd w:id="29309"/>
            <w:bookmarkEnd w:id="29310"/>
          </w:p>
        </w:tc>
        <w:tc>
          <w:tcPr>
            <w:tcW w:w="2050" w:type="dxa"/>
            <w:tcBorders>
              <w:top w:val="single" w:sz="4" w:space="0" w:color="auto"/>
              <w:left w:val="single" w:sz="4" w:space="0" w:color="auto"/>
              <w:bottom w:val="single" w:sz="4" w:space="0" w:color="auto"/>
              <w:right w:val="single" w:sz="4" w:space="0" w:color="auto"/>
            </w:tcBorders>
          </w:tcPr>
          <w:p w14:paraId="11FDD1E1" w14:textId="5F6AC80F" w:rsidR="005F4718" w:rsidRPr="00C106B9" w:rsidDel="00851FE0" w:rsidRDefault="005F4718" w:rsidP="009C3129">
            <w:pPr>
              <w:pStyle w:val="ListParagraph"/>
              <w:ind w:left="-12" w:right="-57" w:firstLine="0"/>
              <w:rPr>
                <w:del w:id="29311" w:author="Ramasubramani, Hariharan" w:date="2015-07-17T16:08:00Z"/>
                <w:rFonts w:cstheme="minorHAnsi"/>
                <w:color w:val="000000" w:themeColor="text1"/>
              </w:rPr>
            </w:pPr>
            <w:del w:id="29312" w:author="Ramasubramani, Hariharan" w:date="2015-07-17T16:08:00Z">
              <w:r w:rsidDel="00851FE0">
                <w:rPr>
                  <w:rFonts w:cstheme="minorHAnsi"/>
                  <w:color w:val="000000" w:themeColor="text1"/>
                </w:rPr>
                <w:delText>-</w:delText>
              </w:r>
              <w:bookmarkStart w:id="29313" w:name="_Toc425234925"/>
              <w:bookmarkStart w:id="29314" w:name="_Toc425238477"/>
              <w:bookmarkStart w:id="29315" w:name="_Toc425239723"/>
              <w:bookmarkStart w:id="29316" w:name="_Toc425240970"/>
              <w:bookmarkStart w:id="29317" w:name="_Toc425242216"/>
              <w:bookmarkStart w:id="29318" w:name="_Toc425243462"/>
              <w:bookmarkStart w:id="29319" w:name="_Toc425244709"/>
              <w:bookmarkStart w:id="29320" w:name="_Toc425245956"/>
              <w:bookmarkStart w:id="29321" w:name="_Toc425247203"/>
              <w:bookmarkStart w:id="29322" w:name="_Toc425248449"/>
              <w:bookmarkStart w:id="29323" w:name="_Toc425249696"/>
              <w:bookmarkStart w:id="29324" w:name="_Toc425250943"/>
              <w:bookmarkStart w:id="29325" w:name="_Toc425252190"/>
              <w:bookmarkStart w:id="29326" w:name="_Toc425252860"/>
              <w:bookmarkStart w:id="29327" w:name="_Toc425253531"/>
              <w:bookmarkStart w:id="29328" w:name="_Toc425256922"/>
              <w:bookmarkStart w:id="29329" w:name="_Toc425276623"/>
              <w:bookmarkStart w:id="29330" w:name="_Toc425342721"/>
              <w:bookmarkStart w:id="29331" w:name="_Toc425349927"/>
              <w:bookmarkStart w:id="29332" w:name="_Toc425353076"/>
              <w:bookmarkStart w:id="29333" w:name="_Toc425353761"/>
              <w:bookmarkStart w:id="29334" w:name="_Toc425787754"/>
              <w:bookmarkStart w:id="29335" w:name="_Toc425788440"/>
              <w:bookmarkStart w:id="29336" w:name="_Toc425789127"/>
              <w:bookmarkStart w:id="29337" w:name="_Toc425789814"/>
              <w:bookmarkStart w:id="29338" w:name="_Toc425790501"/>
              <w:bookmarkStart w:id="29339" w:name="_Toc425794241"/>
              <w:bookmarkStart w:id="29340" w:name="_Toc426385176"/>
              <w:bookmarkStart w:id="29341" w:name="_Toc426386580"/>
              <w:bookmarkStart w:id="29342" w:name="_Toc426387983"/>
              <w:bookmarkStart w:id="29343" w:name="_Toc426389387"/>
              <w:bookmarkStart w:id="29344" w:name="_Toc426390791"/>
              <w:bookmarkStart w:id="29345" w:name="_Toc426392195"/>
              <w:bookmarkStart w:id="29346" w:name="_Toc426393598"/>
              <w:bookmarkStart w:id="29347" w:name="_Toc427825183"/>
              <w:bookmarkStart w:id="29348" w:name="_Toc427852996"/>
              <w:bookmarkStart w:id="29349" w:name="_Toc427855236"/>
              <w:bookmarkStart w:id="29350" w:name="_Toc427857437"/>
              <w:bookmarkEnd w:id="29313"/>
              <w:bookmarkEnd w:id="29314"/>
              <w:bookmarkEnd w:id="29315"/>
              <w:bookmarkEnd w:id="29316"/>
              <w:bookmarkEnd w:id="29317"/>
              <w:bookmarkEnd w:id="29318"/>
              <w:bookmarkEnd w:id="29319"/>
              <w:bookmarkEnd w:id="29320"/>
              <w:bookmarkEnd w:id="29321"/>
              <w:bookmarkEnd w:id="29322"/>
              <w:bookmarkEnd w:id="29323"/>
              <w:bookmarkEnd w:id="29324"/>
              <w:bookmarkEnd w:id="29325"/>
              <w:bookmarkEnd w:id="29326"/>
              <w:bookmarkEnd w:id="29327"/>
              <w:bookmarkEnd w:id="29328"/>
              <w:bookmarkEnd w:id="29329"/>
              <w:bookmarkEnd w:id="29330"/>
              <w:bookmarkEnd w:id="29331"/>
              <w:bookmarkEnd w:id="29332"/>
              <w:bookmarkEnd w:id="29333"/>
              <w:bookmarkEnd w:id="29334"/>
              <w:bookmarkEnd w:id="29335"/>
              <w:bookmarkEnd w:id="29336"/>
              <w:bookmarkEnd w:id="29337"/>
              <w:bookmarkEnd w:id="29338"/>
              <w:bookmarkEnd w:id="29339"/>
              <w:bookmarkEnd w:id="29340"/>
              <w:bookmarkEnd w:id="29341"/>
              <w:bookmarkEnd w:id="29342"/>
              <w:bookmarkEnd w:id="29343"/>
              <w:bookmarkEnd w:id="29344"/>
              <w:bookmarkEnd w:id="29345"/>
              <w:bookmarkEnd w:id="29346"/>
              <w:bookmarkEnd w:id="29347"/>
              <w:bookmarkEnd w:id="29348"/>
              <w:bookmarkEnd w:id="29349"/>
              <w:bookmarkEnd w:id="29350"/>
            </w:del>
          </w:p>
        </w:tc>
        <w:tc>
          <w:tcPr>
            <w:tcW w:w="1050" w:type="dxa"/>
            <w:tcBorders>
              <w:top w:val="single" w:sz="4" w:space="0" w:color="auto"/>
              <w:left w:val="single" w:sz="4" w:space="0" w:color="auto"/>
              <w:bottom w:val="single" w:sz="4" w:space="0" w:color="auto"/>
              <w:right w:val="single" w:sz="4" w:space="0" w:color="auto"/>
            </w:tcBorders>
          </w:tcPr>
          <w:p w14:paraId="51694DA6" w14:textId="1E89DF1D" w:rsidR="005F4718" w:rsidRPr="00C106B9" w:rsidDel="00851FE0" w:rsidRDefault="005F4718" w:rsidP="009C3129">
            <w:pPr>
              <w:ind w:left="-57" w:firstLine="0"/>
              <w:jc w:val="center"/>
              <w:rPr>
                <w:del w:id="29351" w:author="Ramasubramani, Hariharan" w:date="2015-07-17T16:08:00Z"/>
                <w:rFonts w:cstheme="minorHAnsi"/>
                <w:color w:val="000000" w:themeColor="text1"/>
              </w:rPr>
            </w:pPr>
            <w:bookmarkStart w:id="29352" w:name="_Toc425234926"/>
            <w:bookmarkStart w:id="29353" w:name="_Toc425238478"/>
            <w:bookmarkStart w:id="29354" w:name="_Toc425239724"/>
            <w:bookmarkStart w:id="29355" w:name="_Toc425240971"/>
            <w:bookmarkStart w:id="29356" w:name="_Toc425242217"/>
            <w:bookmarkStart w:id="29357" w:name="_Toc425243463"/>
            <w:bookmarkStart w:id="29358" w:name="_Toc425244710"/>
            <w:bookmarkStart w:id="29359" w:name="_Toc425245957"/>
            <w:bookmarkStart w:id="29360" w:name="_Toc425247204"/>
            <w:bookmarkStart w:id="29361" w:name="_Toc425248450"/>
            <w:bookmarkStart w:id="29362" w:name="_Toc425249697"/>
            <w:bookmarkStart w:id="29363" w:name="_Toc425250944"/>
            <w:bookmarkStart w:id="29364" w:name="_Toc425252191"/>
            <w:bookmarkStart w:id="29365" w:name="_Toc425252861"/>
            <w:bookmarkStart w:id="29366" w:name="_Toc425253532"/>
            <w:bookmarkStart w:id="29367" w:name="_Toc425256923"/>
            <w:bookmarkStart w:id="29368" w:name="_Toc425276624"/>
            <w:bookmarkStart w:id="29369" w:name="_Toc425342722"/>
            <w:bookmarkStart w:id="29370" w:name="_Toc425349928"/>
            <w:bookmarkStart w:id="29371" w:name="_Toc425353077"/>
            <w:bookmarkStart w:id="29372" w:name="_Toc425353762"/>
            <w:bookmarkStart w:id="29373" w:name="_Toc425787755"/>
            <w:bookmarkStart w:id="29374" w:name="_Toc425788441"/>
            <w:bookmarkStart w:id="29375" w:name="_Toc425789128"/>
            <w:bookmarkStart w:id="29376" w:name="_Toc425789815"/>
            <w:bookmarkStart w:id="29377" w:name="_Toc425790502"/>
            <w:bookmarkStart w:id="29378" w:name="_Toc425794242"/>
            <w:bookmarkStart w:id="29379" w:name="_Toc426385177"/>
            <w:bookmarkStart w:id="29380" w:name="_Toc426386581"/>
            <w:bookmarkStart w:id="29381" w:name="_Toc426387984"/>
            <w:bookmarkStart w:id="29382" w:name="_Toc426389388"/>
            <w:bookmarkStart w:id="29383" w:name="_Toc426390792"/>
            <w:bookmarkStart w:id="29384" w:name="_Toc426392196"/>
            <w:bookmarkStart w:id="29385" w:name="_Toc426393599"/>
            <w:bookmarkStart w:id="29386" w:name="_Toc427825184"/>
            <w:bookmarkStart w:id="29387" w:name="_Toc427852997"/>
            <w:bookmarkStart w:id="29388" w:name="_Toc427855237"/>
            <w:bookmarkStart w:id="29389" w:name="_Toc427857438"/>
            <w:bookmarkEnd w:id="29352"/>
            <w:bookmarkEnd w:id="29353"/>
            <w:bookmarkEnd w:id="29354"/>
            <w:bookmarkEnd w:id="29355"/>
            <w:bookmarkEnd w:id="29356"/>
            <w:bookmarkEnd w:id="29357"/>
            <w:bookmarkEnd w:id="29358"/>
            <w:bookmarkEnd w:id="29359"/>
            <w:bookmarkEnd w:id="29360"/>
            <w:bookmarkEnd w:id="29361"/>
            <w:bookmarkEnd w:id="29362"/>
            <w:bookmarkEnd w:id="29363"/>
            <w:bookmarkEnd w:id="29364"/>
            <w:bookmarkEnd w:id="29365"/>
            <w:bookmarkEnd w:id="29366"/>
            <w:bookmarkEnd w:id="29367"/>
            <w:bookmarkEnd w:id="29368"/>
            <w:bookmarkEnd w:id="29369"/>
            <w:bookmarkEnd w:id="29370"/>
            <w:bookmarkEnd w:id="29371"/>
            <w:bookmarkEnd w:id="29372"/>
            <w:bookmarkEnd w:id="29373"/>
            <w:bookmarkEnd w:id="29374"/>
            <w:bookmarkEnd w:id="29375"/>
            <w:bookmarkEnd w:id="29376"/>
            <w:bookmarkEnd w:id="29377"/>
            <w:bookmarkEnd w:id="29378"/>
            <w:bookmarkEnd w:id="29379"/>
            <w:bookmarkEnd w:id="29380"/>
            <w:bookmarkEnd w:id="29381"/>
            <w:bookmarkEnd w:id="29382"/>
            <w:bookmarkEnd w:id="29383"/>
            <w:bookmarkEnd w:id="29384"/>
            <w:bookmarkEnd w:id="29385"/>
            <w:bookmarkEnd w:id="29386"/>
            <w:bookmarkEnd w:id="29387"/>
            <w:bookmarkEnd w:id="29388"/>
            <w:bookmarkEnd w:id="29389"/>
          </w:p>
        </w:tc>
        <w:bookmarkStart w:id="29390" w:name="_Toc425234927"/>
        <w:bookmarkStart w:id="29391" w:name="_Toc425238479"/>
        <w:bookmarkStart w:id="29392" w:name="_Toc425239725"/>
        <w:bookmarkStart w:id="29393" w:name="_Toc425240972"/>
        <w:bookmarkStart w:id="29394" w:name="_Toc425242218"/>
        <w:bookmarkStart w:id="29395" w:name="_Toc425243464"/>
        <w:bookmarkStart w:id="29396" w:name="_Toc425244711"/>
        <w:bookmarkStart w:id="29397" w:name="_Toc425245958"/>
        <w:bookmarkStart w:id="29398" w:name="_Toc425247205"/>
        <w:bookmarkStart w:id="29399" w:name="_Toc425248451"/>
        <w:bookmarkStart w:id="29400" w:name="_Toc425249698"/>
        <w:bookmarkStart w:id="29401" w:name="_Toc425250945"/>
        <w:bookmarkStart w:id="29402" w:name="_Toc425252192"/>
        <w:bookmarkStart w:id="29403" w:name="_Toc425252862"/>
        <w:bookmarkStart w:id="29404" w:name="_Toc425253533"/>
        <w:bookmarkStart w:id="29405" w:name="_Toc425256924"/>
        <w:bookmarkStart w:id="29406" w:name="_Toc425276625"/>
        <w:bookmarkStart w:id="29407" w:name="_Toc425342723"/>
        <w:bookmarkStart w:id="29408" w:name="_Toc425349929"/>
        <w:bookmarkStart w:id="29409" w:name="_Toc425353078"/>
        <w:bookmarkStart w:id="29410" w:name="_Toc425353763"/>
        <w:bookmarkStart w:id="29411" w:name="_Toc425787756"/>
        <w:bookmarkStart w:id="29412" w:name="_Toc425788442"/>
        <w:bookmarkStart w:id="29413" w:name="_Toc425789129"/>
        <w:bookmarkStart w:id="29414" w:name="_Toc425789816"/>
        <w:bookmarkStart w:id="29415" w:name="_Toc425790503"/>
        <w:bookmarkStart w:id="29416" w:name="_Toc425794243"/>
        <w:bookmarkStart w:id="29417" w:name="_Toc426385178"/>
        <w:bookmarkStart w:id="29418" w:name="_Toc426386582"/>
        <w:bookmarkStart w:id="29419" w:name="_Toc426387985"/>
        <w:bookmarkStart w:id="29420" w:name="_Toc426389389"/>
        <w:bookmarkStart w:id="29421" w:name="_Toc426390793"/>
        <w:bookmarkStart w:id="29422" w:name="_Toc426392197"/>
        <w:bookmarkStart w:id="29423" w:name="_Toc426393600"/>
        <w:bookmarkStart w:id="29424" w:name="_Toc427825185"/>
        <w:bookmarkStart w:id="29425" w:name="_Toc427852998"/>
        <w:bookmarkStart w:id="29426" w:name="_Toc427855238"/>
        <w:bookmarkStart w:id="29427" w:name="_Toc427857439"/>
        <w:bookmarkEnd w:id="29390"/>
        <w:bookmarkEnd w:id="29391"/>
        <w:bookmarkEnd w:id="29392"/>
        <w:bookmarkEnd w:id="29393"/>
        <w:bookmarkEnd w:id="29394"/>
        <w:bookmarkEnd w:id="29395"/>
        <w:bookmarkEnd w:id="29396"/>
        <w:bookmarkEnd w:id="29397"/>
        <w:bookmarkEnd w:id="29398"/>
        <w:bookmarkEnd w:id="29399"/>
        <w:bookmarkEnd w:id="29400"/>
        <w:bookmarkEnd w:id="29401"/>
        <w:bookmarkEnd w:id="29402"/>
        <w:bookmarkEnd w:id="29403"/>
        <w:bookmarkEnd w:id="29404"/>
        <w:bookmarkEnd w:id="29405"/>
        <w:bookmarkEnd w:id="29406"/>
        <w:bookmarkEnd w:id="29407"/>
        <w:bookmarkEnd w:id="29408"/>
        <w:bookmarkEnd w:id="29409"/>
        <w:bookmarkEnd w:id="29410"/>
        <w:bookmarkEnd w:id="29411"/>
        <w:bookmarkEnd w:id="29412"/>
        <w:bookmarkEnd w:id="29413"/>
        <w:bookmarkEnd w:id="29414"/>
        <w:bookmarkEnd w:id="29415"/>
        <w:bookmarkEnd w:id="29416"/>
        <w:bookmarkEnd w:id="29417"/>
        <w:bookmarkEnd w:id="29418"/>
        <w:bookmarkEnd w:id="29419"/>
        <w:bookmarkEnd w:id="29420"/>
        <w:bookmarkEnd w:id="29421"/>
        <w:bookmarkEnd w:id="29422"/>
        <w:bookmarkEnd w:id="29423"/>
        <w:bookmarkEnd w:id="29424"/>
        <w:bookmarkEnd w:id="29425"/>
        <w:bookmarkEnd w:id="29426"/>
        <w:bookmarkEnd w:id="29427"/>
      </w:tr>
      <w:tr w:rsidR="005F4718" w:rsidRPr="00C106B9" w:rsidDel="00851FE0" w14:paraId="693A8703" w14:textId="20352142" w:rsidTr="008C172F">
        <w:trPr>
          <w:cantSplit/>
          <w:trHeight w:val="314"/>
          <w:jc w:val="center"/>
          <w:del w:id="29428" w:author="Ramasubramani, Hariharan" w:date="2015-07-17T16:08:00Z"/>
        </w:trPr>
        <w:tc>
          <w:tcPr>
            <w:tcW w:w="1044" w:type="dxa"/>
            <w:tcBorders>
              <w:top w:val="single" w:sz="4" w:space="0" w:color="auto"/>
              <w:left w:val="single" w:sz="4" w:space="0" w:color="auto"/>
              <w:bottom w:val="single" w:sz="4" w:space="0" w:color="auto"/>
              <w:right w:val="single" w:sz="4" w:space="0" w:color="auto"/>
            </w:tcBorders>
          </w:tcPr>
          <w:p w14:paraId="2EEC187A" w14:textId="1D5F9276" w:rsidR="005F4718" w:rsidRPr="00C106B9" w:rsidDel="00851FE0" w:rsidRDefault="005F4718" w:rsidP="00247D75">
            <w:pPr>
              <w:pStyle w:val="ListParagraph"/>
              <w:numPr>
                <w:ilvl w:val="3"/>
                <w:numId w:val="23"/>
              </w:numPr>
              <w:overflowPunct w:val="0"/>
              <w:autoSpaceDE w:val="0"/>
              <w:autoSpaceDN w:val="0"/>
              <w:spacing w:after="60"/>
              <w:ind w:left="-43" w:firstLine="0"/>
              <w:textAlignment w:val="baseline"/>
              <w:rPr>
                <w:del w:id="29429" w:author="Ramasubramani, Hariharan" w:date="2015-07-17T16:08:00Z"/>
                <w:rFonts w:cstheme="minorHAnsi"/>
                <w:color w:val="000000" w:themeColor="text1"/>
              </w:rPr>
            </w:pPr>
            <w:bookmarkStart w:id="29430" w:name="_Toc425234928"/>
            <w:bookmarkStart w:id="29431" w:name="_Toc425238480"/>
            <w:bookmarkStart w:id="29432" w:name="_Toc425239726"/>
            <w:bookmarkStart w:id="29433" w:name="_Toc425240973"/>
            <w:bookmarkStart w:id="29434" w:name="_Toc425242219"/>
            <w:bookmarkStart w:id="29435" w:name="_Toc425243465"/>
            <w:bookmarkStart w:id="29436" w:name="_Toc425244712"/>
            <w:bookmarkStart w:id="29437" w:name="_Toc425245959"/>
            <w:bookmarkStart w:id="29438" w:name="_Toc425247206"/>
            <w:bookmarkStart w:id="29439" w:name="_Toc425248452"/>
            <w:bookmarkStart w:id="29440" w:name="_Toc425249699"/>
            <w:bookmarkStart w:id="29441" w:name="_Toc425250946"/>
            <w:bookmarkStart w:id="29442" w:name="_Toc425252193"/>
            <w:bookmarkStart w:id="29443" w:name="_Toc425252863"/>
            <w:bookmarkStart w:id="29444" w:name="_Toc425253534"/>
            <w:bookmarkStart w:id="29445" w:name="_Toc425256925"/>
            <w:bookmarkStart w:id="29446" w:name="_Toc425276626"/>
            <w:bookmarkStart w:id="29447" w:name="_Toc425342724"/>
            <w:bookmarkStart w:id="29448" w:name="_Toc425349930"/>
            <w:bookmarkStart w:id="29449" w:name="_Toc425353079"/>
            <w:bookmarkStart w:id="29450" w:name="_Toc425353764"/>
            <w:bookmarkStart w:id="29451" w:name="_Toc425787757"/>
            <w:bookmarkStart w:id="29452" w:name="_Toc425788443"/>
            <w:bookmarkStart w:id="29453" w:name="_Toc425789130"/>
            <w:bookmarkStart w:id="29454" w:name="_Toc425789817"/>
            <w:bookmarkStart w:id="29455" w:name="_Toc425790504"/>
            <w:bookmarkStart w:id="29456" w:name="_Toc425794244"/>
            <w:bookmarkStart w:id="29457" w:name="_Toc426385179"/>
            <w:bookmarkStart w:id="29458" w:name="_Toc426386583"/>
            <w:bookmarkStart w:id="29459" w:name="_Toc426387986"/>
            <w:bookmarkStart w:id="29460" w:name="_Toc426389390"/>
            <w:bookmarkStart w:id="29461" w:name="_Toc426390794"/>
            <w:bookmarkStart w:id="29462" w:name="_Toc426392198"/>
            <w:bookmarkStart w:id="29463" w:name="_Toc426393601"/>
            <w:bookmarkStart w:id="29464" w:name="_Toc427825186"/>
            <w:bookmarkStart w:id="29465" w:name="_Toc427852999"/>
            <w:bookmarkStart w:id="29466" w:name="_Toc427855239"/>
            <w:bookmarkStart w:id="29467" w:name="_Toc427857440"/>
            <w:bookmarkEnd w:id="29430"/>
            <w:bookmarkEnd w:id="29431"/>
            <w:bookmarkEnd w:id="29432"/>
            <w:bookmarkEnd w:id="29433"/>
            <w:bookmarkEnd w:id="29434"/>
            <w:bookmarkEnd w:id="29435"/>
            <w:bookmarkEnd w:id="29436"/>
            <w:bookmarkEnd w:id="29437"/>
            <w:bookmarkEnd w:id="29438"/>
            <w:bookmarkEnd w:id="29439"/>
            <w:bookmarkEnd w:id="29440"/>
            <w:bookmarkEnd w:id="29441"/>
            <w:bookmarkEnd w:id="29442"/>
            <w:bookmarkEnd w:id="29443"/>
            <w:bookmarkEnd w:id="29444"/>
            <w:bookmarkEnd w:id="29445"/>
            <w:bookmarkEnd w:id="29446"/>
            <w:bookmarkEnd w:id="29447"/>
            <w:bookmarkEnd w:id="29448"/>
            <w:bookmarkEnd w:id="29449"/>
            <w:bookmarkEnd w:id="29450"/>
            <w:bookmarkEnd w:id="29451"/>
            <w:bookmarkEnd w:id="29452"/>
            <w:bookmarkEnd w:id="29453"/>
            <w:bookmarkEnd w:id="29454"/>
            <w:bookmarkEnd w:id="29455"/>
            <w:bookmarkEnd w:id="29456"/>
            <w:bookmarkEnd w:id="29457"/>
            <w:bookmarkEnd w:id="29458"/>
            <w:bookmarkEnd w:id="29459"/>
            <w:bookmarkEnd w:id="29460"/>
            <w:bookmarkEnd w:id="29461"/>
            <w:bookmarkEnd w:id="29462"/>
            <w:bookmarkEnd w:id="29463"/>
            <w:bookmarkEnd w:id="29464"/>
            <w:bookmarkEnd w:id="29465"/>
            <w:bookmarkEnd w:id="29466"/>
            <w:bookmarkEnd w:id="29467"/>
          </w:p>
        </w:tc>
        <w:tc>
          <w:tcPr>
            <w:tcW w:w="1960" w:type="dxa"/>
            <w:tcBorders>
              <w:top w:val="single" w:sz="4" w:space="0" w:color="auto"/>
              <w:left w:val="single" w:sz="4" w:space="0" w:color="auto"/>
              <w:bottom w:val="single" w:sz="4" w:space="0" w:color="auto"/>
              <w:right w:val="single" w:sz="4" w:space="0" w:color="auto"/>
            </w:tcBorders>
          </w:tcPr>
          <w:p w14:paraId="3273C016" w14:textId="768282BE" w:rsidR="005F4718" w:rsidRPr="00C106B9" w:rsidDel="00851FE0" w:rsidRDefault="005F4718" w:rsidP="009C3129">
            <w:pPr>
              <w:ind w:left="-18" w:firstLine="0"/>
              <w:rPr>
                <w:del w:id="29468" w:author="Ramasubramani, Hariharan" w:date="2015-07-17T16:08:00Z"/>
                <w:rFonts w:cstheme="minorHAnsi"/>
                <w:color w:val="000000" w:themeColor="text1"/>
              </w:rPr>
            </w:pPr>
            <w:del w:id="29469" w:author="Ramasubramani, Hariharan" w:date="2015-07-17T16:08:00Z">
              <w:r w:rsidRPr="00C106B9" w:rsidDel="00851FE0">
                <w:rPr>
                  <w:rFonts w:cstheme="minorHAnsi"/>
                  <w:color w:val="000000" w:themeColor="text1"/>
                </w:rPr>
                <w:delText>Effective Date</w:delText>
              </w:r>
              <w:bookmarkStart w:id="29470" w:name="_Toc425234929"/>
              <w:bookmarkStart w:id="29471" w:name="_Toc425238481"/>
              <w:bookmarkStart w:id="29472" w:name="_Toc425239727"/>
              <w:bookmarkStart w:id="29473" w:name="_Toc425240974"/>
              <w:bookmarkStart w:id="29474" w:name="_Toc425242220"/>
              <w:bookmarkStart w:id="29475" w:name="_Toc425243466"/>
              <w:bookmarkStart w:id="29476" w:name="_Toc425244713"/>
              <w:bookmarkStart w:id="29477" w:name="_Toc425245960"/>
              <w:bookmarkStart w:id="29478" w:name="_Toc425247207"/>
              <w:bookmarkStart w:id="29479" w:name="_Toc425248453"/>
              <w:bookmarkStart w:id="29480" w:name="_Toc425249700"/>
              <w:bookmarkStart w:id="29481" w:name="_Toc425250947"/>
              <w:bookmarkStart w:id="29482" w:name="_Toc425252194"/>
              <w:bookmarkStart w:id="29483" w:name="_Toc425252864"/>
              <w:bookmarkStart w:id="29484" w:name="_Toc425253535"/>
              <w:bookmarkStart w:id="29485" w:name="_Toc425256926"/>
              <w:bookmarkStart w:id="29486" w:name="_Toc425276627"/>
              <w:bookmarkStart w:id="29487" w:name="_Toc425342725"/>
              <w:bookmarkStart w:id="29488" w:name="_Toc425349931"/>
              <w:bookmarkStart w:id="29489" w:name="_Toc425353080"/>
              <w:bookmarkStart w:id="29490" w:name="_Toc425353765"/>
              <w:bookmarkStart w:id="29491" w:name="_Toc425787758"/>
              <w:bookmarkStart w:id="29492" w:name="_Toc425788444"/>
              <w:bookmarkStart w:id="29493" w:name="_Toc425789131"/>
              <w:bookmarkStart w:id="29494" w:name="_Toc425789818"/>
              <w:bookmarkStart w:id="29495" w:name="_Toc425790505"/>
              <w:bookmarkStart w:id="29496" w:name="_Toc425794245"/>
              <w:bookmarkStart w:id="29497" w:name="_Toc426385180"/>
              <w:bookmarkStart w:id="29498" w:name="_Toc426386584"/>
              <w:bookmarkStart w:id="29499" w:name="_Toc426387987"/>
              <w:bookmarkStart w:id="29500" w:name="_Toc426389391"/>
              <w:bookmarkStart w:id="29501" w:name="_Toc426390795"/>
              <w:bookmarkStart w:id="29502" w:name="_Toc426392199"/>
              <w:bookmarkStart w:id="29503" w:name="_Toc426393602"/>
              <w:bookmarkStart w:id="29504" w:name="_Toc427825187"/>
              <w:bookmarkStart w:id="29505" w:name="_Toc427853000"/>
              <w:bookmarkStart w:id="29506" w:name="_Toc427855240"/>
              <w:bookmarkStart w:id="29507" w:name="_Toc427857441"/>
              <w:bookmarkEnd w:id="29470"/>
              <w:bookmarkEnd w:id="29471"/>
              <w:bookmarkEnd w:id="29472"/>
              <w:bookmarkEnd w:id="29473"/>
              <w:bookmarkEnd w:id="29474"/>
              <w:bookmarkEnd w:id="29475"/>
              <w:bookmarkEnd w:id="29476"/>
              <w:bookmarkEnd w:id="29477"/>
              <w:bookmarkEnd w:id="29478"/>
              <w:bookmarkEnd w:id="29479"/>
              <w:bookmarkEnd w:id="29480"/>
              <w:bookmarkEnd w:id="29481"/>
              <w:bookmarkEnd w:id="29482"/>
              <w:bookmarkEnd w:id="29483"/>
              <w:bookmarkEnd w:id="29484"/>
              <w:bookmarkEnd w:id="29485"/>
              <w:bookmarkEnd w:id="29486"/>
              <w:bookmarkEnd w:id="29487"/>
              <w:bookmarkEnd w:id="29488"/>
              <w:bookmarkEnd w:id="29489"/>
              <w:bookmarkEnd w:id="29490"/>
              <w:bookmarkEnd w:id="29491"/>
              <w:bookmarkEnd w:id="29492"/>
              <w:bookmarkEnd w:id="29493"/>
              <w:bookmarkEnd w:id="29494"/>
              <w:bookmarkEnd w:id="29495"/>
              <w:bookmarkEnd w:id="29496"/>
              <w:bookmarkEnd w:id="29497"/>
              <w:bookmarkEnd w:id="29498"/>
              <w:bookmarkEnd w:id="29499"/>
              <w:bookmarkEnd w:id="29500"/>
              <w:bookmarkEnd w:id="29501"/>
              <w:bookmarkEnd w:id="29502"/>
              <w:bookmarkEnd w:id="29503"/>
              <w:bookmarkEnd w:id="29504"/>
              <w:bookmarkEnd w:id="29505"/>
              <w:bookmarkEnd w:id="29506"/>
              <w:bookmarkEnd w:id="29507"/>
            </w:del>
          </w:p>
        </w:tc>
        <w:tc>
          <w:tcPr>
            <w:tcW w:w="900" w:type="dxa"/>
            <w:tcBorders>
              <w:top w:val="single" w:sz="4" w:space="0" w:color="auto"/>
              <w:left w:val="single" w:sz="4" w:space="0" w:color="auto"/>
              <w:bottom w:val="single" w:sz="4" w:space="0" w:color="auto"/>
              <w:right w:val="single" w:sz="4" w:space="0" w:color="auto"/>
            </w:tcBorders>
          </w:tcPr>
          <w:p w14:paraId="1D9CD593" w14:textId="07DEB6FA" w:rsidR="005F4718" w:rsidRPr="00C106B9" w:rsidDel="00851FE0" w:rsidRDefault="005F4718" w:rsidP="009C3129">
            <w:pPr>
              <w:ind w:left="-2" w:firstLine="0"/>
              <w:rPr>
                <w:del w:id="29508" w:author="Ramasubramani, Hariharan" w:date="2015-07-17T16:08:00Z"/>
                <w:rFonts w:cstheme="minorHAnsi"/>
                <w:color w:val="000000" w:themeColor="text1"/>
              </w:rPr>
            </w:pPr>
            <w:del w:id="29509" w:author="Ramasubramani, Hariharan" w:date="2015-07-17T16:08:00Z">
              <w:r w:rsidRPr="00C106B9" w:rsidDel="00851FE0">
                <w:rPr>
                  <w:rFonts w:cstheme="minorHAnsi"/>
                  <w:color w:val="000000" w:themeColor="text1"/>
                </w:rPr>
                <w:delText>-</w:delText>
              </w:r>
              <w:bookmarkStart w:id="29510" w:name="_Toc425234930"/>
              <w:bookmarkStart w:id="29511" w:name="_Toc425238482"/>
              <w:bookmarkStart w:id="29512" w:name="_Toc425239728"/>
              <w:bookmarkStart w:id="29513" w:name="_Toc425240975"/>
              <w:bookmarkStart w:id="29514" w:name="_Toc425242221"/>
              <w:bookmarkStart w:id="29515" w:name="_Toc425243467"/>
              <w:bookmarkStart w:id="29516" w:name="_Toc425244714"/>
              <w:bookmarkStart w:id="29517" w:name="_Toc425245961"/>
              <w:bookmarkStart w:id="29518" w:name="_Toc425247208"/>
              <w:bookmarkStart w:id="29519" w:name="_Toc425248454"/>
              <w:bookmarkStart w:id="29520" w:name="_Toc425249701"/>
              <w:bookmarkStart w:id="29521" w:name="_Toc425250948"/>
              <w:bookmarkStart w:id="29522" w:name="_Toc425252195"/>
              <w:bookmarkStart w:id="29523" w:name="_Toc425252865"/>
              <w:bookmarkStart w:id="29524" w:name="_Toc425253536"/>
              <w:bookmarkStart w:id="29525" w:name="_Toc425256927"/>
              <w:bookmarkStart w:id="29526" w:name="_Toc425276628"/>
              <w:bookmarkStart w:id="29527" w:name="_Toc425342726"/>
              <w:bookmarkStart w:id="29528" w:name="_Toc425349932"/>
              <w:bookmarkStart w:id="29529" w:name="_Toc425353081"/>
              <w:bookmarkStart w:id="29530" w:name="_Toc425353766"/>
              <w:bookmarkStart w:id="29531" w:name="_Toc425787759"/>
              <w:bookmarkStart w:id="29532" w:name="_Toc425788445"/>
              <w:bookmarkStart w:id="29533" w:name="_Toc425789132"/>
              <w:bookmarkStart w:id="29534" w:name="_Toc425789819"/>
              <w:bookmarkStart w:id="29535" w:name="_Toc425790506"/>
              <w:bookmarkStart w:id="29536" w:name="_Toc425794246"/>
              <w:bookmarkStart w:id="29537" w:name="_Toc426385181"/>
              <w:bookmarkStart w:id="29538" w:name="_Toc426386585"/>
              <w:bookmarkStart w:id="29539" w:name="_Toc426387988"/>
              <w:bookmarkStart w:id="29540" w:name="_Toc426389392"/>
              <w:bookmarkStart w:id="29541" w:name="_Toc426390796"/>
              <w:bookmarkStart w:id="29542" w:name="_Toc426392200"/>
              <w:bookmarkStart w:id="29543" w:name="_Toc426393603"/>
              <w:bookmarkStart w:id="29544" w:name="_Toc427825188"/>
              <w:bookmarkStart w:id="29545" w:name="_Toc427853001"/>
              <w:bookmarkStart w:id="29546" w:name="_Toc427855241"/>
              <w:bookmarkStart w:id="29547" w:name="_Toc427857442"/>
              <w:bookmarkEnd w:id="29510"/>
              <w:bookmarkEnd w:id="29511"/>
              <w:bookmarkEnd w:id="29512"/>
              <w:bookmarkEnd w:id="29513"/>
              <w:bookmarkEnd w:id="29514"/>
              <w:bookmarkEnd w:id="29515"/>
              <w:bookmarkEnd w:id="29516"/>
              <w:bookmarkEnd w:id="29517"/>
              <w:bookmarkEnd w:id="29518"/>
              <w:bookmarkEnd w:id="29519"/>
              <w:bookmarkEnd w:id="29520"/>
              <w:bookmarkEnd w:id="29521"/>
              <w:bookmarkEnd w:id="29522"/>
              <w:bookmarkEnd w:id="29523"/>
              <w:bookmarkEnd w:id="29524"/>
              <w:bookmarkEnd w:id="29525"/>
              <w:bookmarkEnd w:id="29526"/>
              <w:bookmarkEnd w:id="29527"/>
              <w:bookmarkEnd w:id="29528"/>
              <w:bookmarkEnd w:id="29529"/>
              <w:bookmarkEnd w:id="29530"/>
              <w:bookmarkEnd w:id="29531"/>
              <w:bookmarkEnd w:id="29532"/>
              <w:bookmarkEnd w:id="29533"/>
              <w:bookmarkEnd w:id="29534"/>
              <w:bookmarkEnd w:id="29535"/>
              <w:bookmarkEnd w:id="29536"/>
              <w:bookmarkEnd w:id="29537"/>
              <w:bookmarkEnd w:id="29538"/>
              <w:bookmarkEnd w:id="29539"/>
              <w:bookmarkEnd w:id="29540"/>
              <w:bookmarkEnd w:id="29541"/>
              <w:bookmarkEnd w:id="29542"/>
              <w:bookmarkEnd w:id="29543"/>
              <w:bookmarkEnd w:id="29544"/>
              <w:bookmarkEnd w:id="29545"/>
              <w:bookmarkEnd w:id="29546"/>
              <w:bookmarkEnd w:id="29547"/>
            </w:del>
          </w:p>
        </w:tc>
        <w:tc>
          <w:tcPr>
            <w:tcW w:w="939" w:type="dxa"/>
            <w:tcBorders>
              <w:top w:val="single" w:sz="4" w:space="0" w:color="auto"/>
              <w:left w:val="single" w:sz="4" w:space="0" w:color="auto"/>
              <w:bottom w:val="single" w:sz="4" w:space="0" w:color="auto"/>
              <w:right w:val="single" w:sz="4" w:space="0" w:color="auto"/>
            </w:tcBorders>
          </w:tcPr>
          <w:p w14:paraId="24BA2A1E" w14:textId="061E435B" w:rsidR="005F4718" w:rsidRPr="00C106B9" w:rsidDel="00851FE0" w:rsidRDefault="005F4718" w:rsidP="009C3129">
            <w:pPr>
              <w:ind w:left="-57" w:firstLine="0"/>
              <w:jc w:val="center"/>
              <w:rPr>
                <w:del w:id="29548" w:author="Ramasubramani, Hariharan" w:date="2015-07-17T16:08:00Z"/>
                <w:rFonts w:cstheme="minorHAnsi"/>
                <w:color w:val="000000" w:themeColor="text1"/>
              </w:rPr>
            </w:pPr>
            <w:del w:id="29549" w:author="Ramasubramani, Hariharan" w:date="2015-07-17T16:08:00Z">
              <w:r w:rsidRPr="00C106B9" w:rsidDel="00851FE0">
                <w:rPr>
                  <w:rFonts w:cstheme="minorHAnsi"/>
                  <w:color w:val="000000" w:themeColor="text1"/>
                </w:rPr>
                <w:delText>M</w:delText>
              </w:r>
              <w:bookmarkStart w:id="29550" w:name="_Toc425234931"/>
              <w:bookmarkStart w:id="29551" w:name="_Toc425238483"/>
              <w:bookmarkStart w:id="29552" w:name="_Toc425239729"/>
              <w:bookmarkStart w:id="29553" w:name="_Toc425240976"/>
              <w:bookmarkStart w:id="29554" w:name="_Toc425242222"/>
              <w:bookmarkStart w:id="29555" w:name="_Toc425243468"/>
              <w:bookmarkStart w:id="29556" w:name="_Toc425244715"/>
              <w:bookmarkStart w:id="29557" w:name="_Toc425245962"/>
              <w:bookmarkStart w:id="29558" w:name="_Toc425247209"/>
              <w:bookmarkStart w:id="29559" w:name="_Toc425248455"/>
              <w:bookmarkStart w:id="29560" w:name="_Toc425249702"/>
              <w:bookmarkStart w:id="29561" w:name="_Toc425250949"/>
              <w:bookmarkStart w:id="29562" w:name="_Toc425252196"/>
              <w:bookmarkStart w:id="29563" w:name="_Toc425252866"/>
              <w:bookmarkStart w:id="29564" w:name="_Toc425253537"/>
              <w:bookmarkStart w:id="29565" w:name="_Toc425256928"/>
              <w:bookmarkStart w:id="29566" w:name="_Toc425276629"/>
              <w:bookmarkStart w:id="29567" w:name="_Toc425342727"/>
              <w:bookmarkStart w:id="29568" w:name="_Toc425349933"/>
              <w:bookmarkStart w:id="29569" w:name="_Toc425353082"/>
              <w:bookmarkStart w:id="29570" w:name="_Toc425353767"/>
              <w:bookmarkStart w:id="29571" w:name="_Toc425787760"/>
              <w:bookmarkStart w:id="29572" w:name="_Toc425788446"/>
              <w:bookmarkStart w:id="29573" w:name="_Toc425789133"/>
              <w:bookmarkStart w:id="29574" w:name="_Toc425789820"/>
              <w:bookmarkStart w:id="29575" w:name="_Toc425790507"/>
              <w:bookmarkStart w:id="29576" w:name="_Toc425794247"/>
              <w:bookmarkStart w:id="29577" w:name="_Toc426385182"/>
              <w:bookmarkStart w:id="29578" w:name="_Toc426386586"/>
              <w:bookmarkStart w:id="29579" w:name="_Toc426387989"/>
              <w:bookmarkStart w:id="29580" w:name="_Toc426389393"/>
              <w:bookmarkStart w:id="29581" w:name="_Toc426390797"/>
              <w:bookmarkStart w:id="29582" w:name="_Toc426392201"/>
              <w:bookmarkStart w:id="29583" w:name="_Toc426393604"/>
              <w:bookmarkStart w:id="29584" w:name="_Toc427825189"/>
              <w:bookmarkStart w:id="29585" w:name="_Toc427853002"/>
              <w:bookmarkStart w:id="29586" w:name="_Toc427855242"/>
              <w:bookmarkStart w:id="29587" w:name="_Toc427857443"/>
              <w:bookmarkEnd w:id="29550"/>
              <w:bookmarkEnd w:id="29551"/>
              <w:bookmarkEnd w:id="29552"/>
              <w:bookmarkEnd w:id="29553"/>
              <w:bookmarkEnd w:id="29554"/>
              <w:bookmarkEnd w:id="29555"/>
              <w:bookmarkEnd w:id="29556"/>
              <w:bookmarkEnd w:id="29557"/>
              <w:bookmarkEnd w:id="29558"/>
              <w:bookmarkEnd w:id="29559"/>
              <w:bookmarkEnd w:id="29560"/>
              <w:bookmarkEnd w:id="29561"/>
              <w:bookmarkEnd w:id="29562"/>
              <w:bookmarkEnd w:id="29563"/>
              <w:bookmarkEnd w:id="29564"/>
              <w:bookmarkEnd w:id="29565"/>
              <w:bookmarkEnd w:id="29566"/>
              <w:bookmarkEnd w:id="29567"/>
              <w:bookmarkEnd w:id="29568"/>
              <w:bookmarkEnd w:id="29569"/>
              <w:bookmarkEnd w:id="29570"/>
              <w:bookmarkEnd w:id="29571"/>
              <w:bookmarkEnd w:id="29572"/>
              <w:bookmarkEnd w:id="29573"/>
              <w:bookmarkEnd w:id="29574"/>
              <w:bookmarkEnd w:id="29575"/>
              <w:bookmarkEnd w:id="29576"/>
              <w:bookmarkEnd w:id="29577"/>
              <w:bookmarkEnd w:id="29578"/>
              <w:bookmarkEnd w:id="29579"/>
              <w:bookmarkEnd w:id="29580"/>
              <w:bookmarkEnd w:id="29581"/>
              <w:bookmarkEnd w:id="29582"/>
              <w:bookmarkEnd w:id="29583"/>
              <w:bookmarkEnd w:id="29584"/>
              <w:bookmarkEnd w:id="29585"/>
              <w:bookmarkEnd w:id="29586"/>
              <w:bookmarkEnd w:id="29587"/>
            </w:del>
          </w:p>
        </w:tc>
        <w:tc>
          <w:tcPr>
            <w:tcW w:w="771" w:type="dxa"/>
            <w:tcBorders>
              <w:top w:val="single" w:sz="4" w:space="0" w:color="auto"/>
              <w:left w:val="single" w:sz="4" w:space="0" w:color="auto"/>
              <w:bottom w:val="single" w:sz="4" w:space="0" w:color="auto"/>
              <w:right w:val="single" w:sz="4" w:space="0" w:color="auto"/>
            </w:tcBorders>
          </w:tcPr>
          <w:p w14:paraId="14EE7FD7" w14:textId="520AA5D1" w:rsidR="005F4718" w:rsidRPr="00C106B9" w:rsidDel="00851FE0" w:rsidRDefault="005F4718" w:rsidP="009C3129">
            <w:pPr>
              <w:ind w:left="-57" w:firstLine="0"/>
              <w:jc w:val="center"/>
              <w:rPr>
                <w:del w:id="29588" w:author="Ramasubramani, Hariharan" w:date="2015-07-17T16:08:00Z"/>
                <w:rFonts w:cstheme="minorHAnsi"/>
                <w:color w:val="000000" w:themeColor="text1"/>
              </w:rPr>
            </w:pPr>
            <w:del w:id="29589" w:author="Ramasubramani, Hariharan" w:date="2015-07-17T16:08:00Z">
              <w:r w:rsidRPr="00C106B9" w:rsidDel="00851FE0">
                <w:rPr>
                  <w:rFonts w:cstheme="minorHAnsi"/>
                  <w:color w:val="000000" w:themeColor="text1"/>
                </w:rPr>
                <w:delText>E</w:delText>
              </w:r>
              <w:bookmarkStart w:id="29590" w:name="_Toc425234932"/>
              <w:bookmarkStart w:id="29591" w:name="_Toc425238484"/>
              <w:bookmarkStart w:id="29592" w:name="_Toc425239730"/>
              <w:bookmarkStart w:id="29593" w:name="_Toc425240977"/>
              <w:bookmarkStart w:id="29594" w:name="_Toc425242223"/>
              <w:bookmarkStart w:id="29595" w:name="_Toc425243469"/>
              <w:bookmarkStart w:id="29596" w:name="_Toc425244716"/>
              <w:bookmarkStart w:id="29597" w:name="_Toc425245963"/>
              <w:bookmarkStart w:id="29598" w:name="_Toc425247210"/>
              <w:bookmarkStart w:id="29599" w:name="_Toc425248456"/>
              <w:bookmarkStart w:id="29600" w:name="_Toc425249703"/>
              <w:bookmarkStart w:id="29601" w:name="_Toc425250950"/>
              <w:bookmarkStart w:id="29602" w:name="_Toc425252197"/>
              <w:bookmarkStart w:id="29603" w:name="_Toc425252867"/>
              <w:bookmarkStart w:id="29604" w:name="_Toc425253538"/>
              <w:bookmarkStart w:id="29605" w:name="_Toc425256929"/>
              <w:bookmarkStart w:id="29606" w:name="_Toc425276630"/>
              <w:bookmarkStart w:id="29607" w:name="_Toc425342728"/>
              <w:bookmarkStart w:id="29608" w:name="_Toc425349934"/>
              <w:bookmarkStart w:id="29609" w:name="_Toc425353083"/>
              <w:bookmarkStart w:id="29610" w:name="_Toc425353768"/>
              <w:bookmarkStart w:id="29611" w:name="_Toc425787761"/>
              <w:bookmarkStart w:id="29612" w:name="_Toc425788447"/>
              <w:bookmarkStart w:id="29613" w:name="_Toc425789134"/>
              <w:bookmarkStart w:id="29614" w:name="_Toc425789821"/>
              <w:bookmarkStart w:id="29615" w:name="_Toc425790508"/>
              <w:bookmarkStart w:id="29616" w:name="_Toc425794248"/>
              <w:bookmarkStart w:id="29617" w:name="_Toc426385183"/>
              <w:bookmarkStart w:id="29618" w:name="_Toc426386587"/>
              <w:bookmarkStart w:id="29619" w:name="_Toc426387990"/>
              <w:bookmarkStart w:id="29620" w:name="_Toc426389394"/>
              <w:bookmarkStart w:id="29621" w:name="_Toc426390798"/>
              <w:bookmarkStart w:id="29622" w:name="_Toc426392202"/>
              <w:bookmarkStart w:id="29623" w:name="_Toc426393605"/>
              <w:bookmarkStart w:id="29624" w:name="_Toc427825190"/>
              <w:bookmarkStart w:id="29625" w:name="_Toc427853003"/>
              <w:bookmarkStart w:id="29626" w:name="_Toc427855243"/>
              <w:bookmarkStart w:id="29627" w:name="_Toc427857444"/>
              <w:bookmarkEnd w:id="29590"/>
              <w:bookmarkEnd w:id="29591"/>
              <w:bookmarkEnd w:id="29592"/>
              <w:bookmarkEnd w:id="29593"/>
              <w:bookmarkEnd w:id="29594"/>
              <w:bookmarkEnd w:id="29595"/>
              <w:bookmarkEnd w:id="29596"/>
              <w:bookmarkEnd w:id="29597"/>
              <w:bookmarkEnd w:id="29598"/>
              <w:bookmarkEnd w:id="29599"/>
              <w:bookmarkEnd w:id="29600"/>
              <w:bookmarkEnd w:id="29601"/>
              <w:bookmarkEnd w:id="29602"/>
              <w:bookmarkEnd w:id="29603"/>
              <w:bookmarkEnd w:id="29604"/>
              <w:bookmarkEnd w:id="29605"/>
              <w:bookmarkEnd w:id="29606"/>
              <w:bookmarkEnd w:id="29607"/>
              <w:bookmarkEnd w:id="29608"/>
              <w:bookmarkEnd w:id="29609"/>
              <w:bookmarkEnd w:id="29610"/>
              <w:bookmarkEnd w:id="29611"/>
              <w:bookmarkEnd w:id="29612"/>
              <w:bookmarkEnd w:id="29613"/>
              <w:bookmarkEnd w:id="29614"/>
              <w:bookmarkEnd w:id="29615"/>
              <w:bookmarkEnd w:id="29616"/>
              <w:bookmarkEnd w:id="29617"/>
              <w:bookmarkEnd w:id="29618"/>
              <w:bookmarkEnd w:id="29619"/>
              <w:bookmarkEnd w:id="29620"/>
              <w:bookmarkEnd w:id="29621"/>
              <w:bookmarkEnd w:id="29622"/>
              <w:bookmarkEnd w:id="29623"/>
              <w:bookmarkEnd w:id="29624"/>
              <w:bookmarkEnd w:id="29625"/>
              <w:bookmarkEnd w:id="29626"/>
              <w:bookmarkEnd w:id="29627"/>
            </w:del>
          </w:p>
        </w:tc>
        <w:tc>
          <w:tcPr>
            <w:tcW w:w="1352" w:type="dxa"/>
            <w:tcBorders>
              <w:top w:val="single" w:sz="4" w:space="0" w:color="auto"/>
              <w:left w:val="single" w:sz="4" w:space="0" w:color="auto"/>
              <w:bottom w:val="single" w:sz="4" w:space="0" w:color="auto"/>
              <w:right w:val="single" w:sz="4" w:space="0" w:color="auto"/>
            </w:tcBorders>
          </w:tcPr>
          <w:p w14:paraId="1CAB24C3" w14:textId="7D881FC2" w:rsidR="005F4718" w:rsidRPr="00C106B9" w:rsidDel="00851FE0" w:rsidRDefault="005F4718" w:rsidP="009C3129">
            <w:pPr>
              <w:ind w:left="-57" w:firstLine="0"/>
              <w:jc w:val="center"/>
              <w:rPr>
                <w:del w:id="29628" w:author="Ramasubramani, Hariharan" w:date="2015-07-17T16:08:00Z"/>
                <w:rFonts w:cstheme="minorHAnsi"/>
                <w:color w:val="000000" w:themeColor="text1"/>
              </w:rPr>
            </w:pPr>
            <w:del w:id="29629" w:author="Ramasubramani, Hariharan" w:date="2015-07-17T16:08:00Z">
              <w:r w:rsidDel="00851FE0">
                <w:rPr>
                  <w:rFonts w:cstheme="minorHAnsi"/>
                  <w:color w:val="000000" w:themeColor="text1"/>
                </w:rPr>
                <w:delText>Date:Time</w:delText>
              </w:r>
              <w:bookmarkStart w:id="29630" w:name="_Toc425234933"/>
              <w:bookmarkStart w:id="29631" w:name="_Toc425238485"/>
              <w:bookmarkStart w:id="29632" w:name="_Toc425239731"/>
              <w:bookmarkStart w:id="29633" w:name="_Toc425240978"/>
              <w:bookmarkStart w:id="29634" w:name="_Toc425242224"/>
              <w:bookmarkStart w:id="29635" w:name="_Toc425243470"/>
              <w:bookmarkStart w:id="29636" w:name="_Toc425244717"/>
              <w:bookmarkStart w:id="29637" w:name="_Toc425245964"/>
              <w:bookmarkStart w:id="29638" w:name="_Toc425247211"/>
              <w:bookmarkStart w:id="29639" w:name="_Toc425248457"/>
              <w:bookmarkStart w:id="29640" w:name="_Toc425249704"/>
              <w:bookmarkStart w:id="29641" w:name="_Toc425250951"/>
              <w:bookmarkStart w:id="29642" w:name="_Toc425252198"/>
              <w:bookmarkStart w:id="29643" w:name="_Toc425252868"/>
              <w:bookmarkStart w:id="29644" w:name="_Toc425253539"/>
              <w:bookmarkStart w:id="29645" w:name="_Toc425256930"/>
              <w:bookmarkStart w:id="29646" w:name="_Toc425276631"/>
              <w:bookmarkStart w:id="29647" w:name="_Toc425342729"/>
              <w:bookmarkStart w:id="29648" w:name="_Toc425349935"/>
              <w:bookmarkStart w:id="29649" w:name="_Toc425353084"/>
              <w:bookmarkStart w:id="29650" w:name="_Toc425353769"/>
              <w:bookmarkStart w:id="29651" w:name="_Toc425787762"/>
              <w:bookmarkStart w:id="29652" w:name="_Toc425788448"/>
              <w:bookmarkStart w:id="29653" w:name="_Toc425789135"/>
              <w:bookmarkStart w:id="29654" w:name="_Toc425789822"/>
              <w:bookmarkStart w:id="29655" w:name="_Toc425790509"/>
              <w:bookmarkStart w:id="29656" w:name="_Toc425794249"/>
              <w:bookmarkStart w:id="29657" w:name="_Toc426385184"/>
              <w:bookmarkStart w:id="29658" w:name="_Toc426386588"/>
              <w:bookmarkStart w:id="29659" w:name="_Toc426387991"/>
              <w:bookmarkStart w:id="29660" w:name="_Toc426389395"/>
              <w:bookmarkStart w:id="29661" w:name="_Toc426390799"/>
              <w:bookmarkStart w:id="29662" w:name="_Toc426392203"/>
              <w:bookmarkStart w:id="29663" w:name="_Toc426393606"/>
              <w:bookmarkStart w:id="29664" w:name="_Toc427825191"/>
              <w:bookmarkStart w:id="29665" w:name="_Toc427853004"/>
              <w:bookmarkStart w:id="29666" w:name="_Toc427855244"/>
              <w:bookmarkStart w:id="29667" w:name="_Toc427857445"/>
              <w:bookmarkEnd w:id="29630"/>
              <w:bookmarkEnd w:id="29631"/>
              <w:bookmarkEnd w:id="29632"/>
              <w:bookmarkEnd w:id="29633"/>
              <w:bookmarkEnd w:id="29634"/>
              <w:bookmarkEnd w:id="29635"/>
              <w:bookmarkEnd w:id="29636"/>
              <w:bookmarkEnd w:id="29637"/>
              <w:bookmarkEnd w:id="29638"/>
              <w:bookmarkEnd w:id="29639"/>
              <w:bookmarkEnd w:id="29640"/>
              <w:bookmarkEnd w:id="29641"/>
              <w:bookmarkEnd w:id="29642"/>
              <w:bookmarkEnd w:id="29643"/>
              <w:bookmarkEnd w:id="29644"/>
              <w:bookmarkEnd w:id="29645"/>
              <w:bookmarkEnd w:id="29646"/>
              <w:bookmarkEnd w:id="29647"/>
              <w:bookmarkEnd w:id="29648"/>
              <w:bookmarkEnd w:id="29649"/>
              <w:bookmarkEnd w:id="29650"/>
              <w:bookmarkEnd w:id="29651"/>
              <w:bookmarkEnd w:id="29652"/>
              <w:bookmarkEnd w:id="29653"/>
              <w:bookmarkEnd w:id="29654"/>
              <w:bookmarkEnd w:id="29655"/>
              <w:bookmarkEnd w:id="29656"/>
              <w:bookmarkEnd w:id="29657"/>
              <w:bookmarkEnd w:id="29658"/>
              <w:bookmarkEnd w:id="29659"/>
              <w:bookmarkEnd w:id="29660"/>
              <w:bookmarkEnd w:id="29661"/>
              <w:bookmarkEnd w:id="29662"/>
              <w:bookmarkEnd w:id="29663"/>
              <w:bookmarkEnd w:id="29664"/>
              <w:bookmarkEnd w:id="29665"/>
              <w:bookmarkEnd w:id="29666"/>
              <w:bookmarkEnd w:id="29667"/>
            </w:del>
          </w:p>
        </w:tc>
        <w:tc>
          <w:tcPr>
            <w:tcW w:w="712" w:type="dxa"/>
            <w:tcBorders>
              <w:top w:val="single" w:sz="4" w:space="0" w:color="auto"/>
              <w:left w:val="single" w:sz="4" w:space="0" w:color="auto"/>
              <w:bottom w:val="single" w:sz="4" w:space="0" w:color="auto"/>
              <w:right w:val="single" w:sz="4" w:space="0" w:color="auto"/>
            </w:tcBorders>
          </w:tcPr>
          <w:p w14:paraId="6CAE1585" w14:textId="6A3757B3" w:rsidR="005F4718" w:rsidRPr="00C106B9" w:rsidDel="00851FE0" w:rsidRDefault="005F4718" w:rsidP="009C3129">
            <w:pPr>
              <w:ind w:left="-57" w:firstLine="0"/>
              <w:jc w:val="center"/>
              <w:rPr>
                <w:del w:id="29668" w:author="Ramasubramani, Hariharan" w:date="2015-07-17T16:08:00Z"/>
                <w:rFonts w:cstheme="minorHAnsi"/>
                <w:color w:val="000000" w:themeColor="text1"/>
              </w:rPr>
            </w:pPr>
            <w:del w:id="29669" w:author="Ramasubramani, Hariharan" w:date="2015-07-17T16:08:00Z">
              <w:r w:rsidRPr="00C106B9" w:rsidDel="00851FE0">
                <w:rPr>
                  <w:rFonts w:cstheme="minorHAnsi"/>
                  <w:color w:val="000000" w:themeColor="text1"/>
                </w:rPr>
                <w:delText>-</w:delText>
              </w:r>
              <w:bookmarkStart w:id="29670" w:name="_Toc425234934"/>
              <w:bookmarkStart w:id="29671" w:name="_Toc425238486"/>
              <w:bookmarkStart w:id="29672" w:name="_Toc425239732"/>
              <w:bookmarkStart w:id="29673" w:name="_Toc425240979"/>
              <w:bookmarkStart w:id="29674" w:name="_Toc425242225"/>
              <w:bookmarkStart w:id="29675" w:name="_Toc425243471"/>
              <w:bookmarkStart w:id="29676" w:name="_Toc425244718"/>
              <w:bookmarkStart w:id="29677" w:name="_Toc425245965"/>
              <w:bookmarkStart w:id="29678" w:name="_Toc425247212"/>
              <w:bookmarkStart w:id="29679" w:name="_Toc425248458"/>
              <w:bookmarkStart w:id="29680" w:name="_Toc425249705"/>
              <w:bookmarkStart w:id="29681" w:name="_Toc425250952"/>
              <w:bookmarkStart w:id="29682" w:name="_Toc425252199"/>
              <w:bookmarkStart w:id="29683" w:name="_Toc425252869"/>
              <w:bookmarkStart w:id="29684" w:name="_Toc425253540"/>
              <w:bookmarkStart w:id="29685" w:name="_Toc425256931"/>
              <w:bookmarkStart w:id="29686" w:name="_Toc425276632"/>
              <w:bookmarkStart w:id="29687" w:name="_Toc425342730"/>
              <w:bookmarkStart w:id="29688" w:name="_Toc425349936"/>
              <w:bookmarkStart w:id="29689" w:name="_Toc425353085"/>
              <w:bookmarkStart w:id="29690" w:name="_Toc425353770"/>
              <w:bookmarkStart w:id="29691" w:name="_Toc425787763"/>
              <w:bookmarkStart w:id="29692" w:name="_Toc425788449"/>
              <w:bookmarkStart w:id="29693" w:name="_Toc425789136"/>
              <w:bookmarkStart w:id="29694" w:name="_Toc425789823"/>
              <w:bookmarkStart w:id="29695" w:name="_Toc425790510"/>
              <w:bookmarkStart w:id="29696" w:name="_Toc425794250"/>
              <w:bookmarkStart w:id="29697" w:name="_Toc426385185"/>
              <w:bookmarkStart w:id="29698" w:name="_Toc426386589"/>
              <w:bookmarkStart w:id="29699" w:name="_Toc426387992"/>
              <w:bookmarkStart w:id="29700" w:name="_Toc426389396"/>
              <w:bookmarkStart w:id="29701" w:name="_Toc426390800"/>
              <w:bookmarkStart w:id="29702" w:name="_Toc426392204"/>
              <w:bookmarkStart w:id="29703" w:name="_Toc426393607"/>
              <w:bookmarkStart w:id="29704" w:name="_Toc427825192"/>
              <w:bookmarkStart w:id="29705" w:name="_Toc427853005"/>
              <w:bookmarkStart w:id="29706" w:name="_Toc427855245"/>
              <w:bookmarkStart w:id="29707" w:name="_Toc427857446"/>
              <w:bookmarkEnd w:id="29670"/>
              <w:bookmarkEnd w:id="29671"/>
              <w:bookmarkEnd w:id="29672"/>
              <w:bookmarkEnd w:id="29673"/>
              <w:bookmarkEnd w:id="29674"/>
              <w:bookmarkEnd w:id="29675"/>
              <w:bookmarkEnd w:id="29676"/>
              <w:bookmarkEnd w:id="29677"/>
              <w:bookmarkEnd w:id="29678"/>
              <w:bookmarkEnd w:id="29679"/>
              <w:bookmarkEnd w:id="29680"/>
              <w:bookmarkEnd w:id="29681"/>
              <w:bookmarkEnd w:id="29682"/>
              <w:bookmarkEnd w:id="29683"/>
              <w:bookmarkEnd w:id="29684"/>
              <w:bookmarkEnd w:id="29685"/>
              <w:bookmarkEnd w:id="29686"/>
              <w:bookmarkEnd w:id="29687"/>
              <w:bookmarkEnd w:id="29688"/>
              <w:bookmarkEnd w:id="29689"/>
              <w:bookmarkEnd w:id="29690"/>
              <w:bookmarkEnd w:id="29691"/>
              <w:bookmarkEnd w:id="29692"/>
              <w:bookmarkEnd w:id="29693"/>
              <w:bookmarkEnd w:id="29694"/>
              <w:bookmarkEnd w:id="29695"/>
              <w:bookmarkEnd w:id="29696"/>
              <w:bookmarkEnd w:id="29697"/>
              <w:bookmarkEnd w:id="29698"/>
              <w:bookmarkEnd w:id="29699"/>
              <w:bookmarkEnd w:id="29700"/>
              <w:bookmarkEnd w:id="29701"/>
              <w:bookmarkEnd w:id="29702"/>
              <w:bookmarkEnd w:id="29703"/>
              <w:bookmarkEnd w:id="29704"/>
              <w:bookmarkEnd w:id="29705"/>
              <w:bookmarkEnd w:id="29706"/>
              <w:bookmarkEnd w:id="29707"/>
            </w:del>
          </w:p>
        </w:tc>
        <w:tc>
          <w:tcPr>
            <w:tcW w:w="2050" w:type="dxa"/>
            <w:tcBorders>
              <w:top w:val="single" w:sz="4" w:space="0" w:color="auto"/>
              <w:left w:val="single" w:sz="4" w:space="0" w:color="auto"/>
              <w:bottom w:val="single" w:sz="4" w:space="0" w:color="auto"/>
              <w:right w:val="single" w:sz="4" w:space="0" w:color="auto"/>
            </w:tcBorders>
          </w:tcPr>
          <w:p w14:paraId="6D7C707F" w14:textId="313F676B" w:rsidR="005F4718" w:rsidDel="00851FE0" w:rsidRDefault="005F4718" w:rsidP="009C3129">
            <w:pPr>
              <w:pStyle w:val="ListParagraph"/>
              <w:ind w:left="-12" w:right="-57" w:firstLine="0"/>
              <w:jc w:val="center"/>
              <w:rPr>
                <w:del w:id="29708" w:author="Ramasubramani, Hariharan" w:date="2015-07-17T16:08:00Z"/>
                <w:rFonts w:cstheme="minorHAnsi"/>
                <w:color w:val="000000" w:themeColor="text1"/>
              </w:rPr>
            </w:pPr>
            <w:del w:id="29709" w:author="Ramasubramani, Hariharan" w:date="2015-07-17T16:08:00Z">
              <w:r w:rsidDel="00851FE0">
                <w:rPr>
                  <w:rFonts w:cstheme="minorHAnsi"/>
                  <w:color w:val="000000" w:themeColor="text1"/>
                </w:rPr>
                <w:delText>Format:</w:delText>
              </w:r>
              <w:bookmarkStart w:id="29710" w:name="_Toc425234935"/>
              <w:bookmarkStart w:id="29711" w:name="_Toc425238487"/>
              <w:bookmarkStart w:id="29712" w:name="_Toc425239733"/>
              <w:bookmarkStart w:id="29713" w:name="_Toc425240980"/>
              <w:bookmarkStart w:id="29714" w:name="_Toc425242226"/>
              <w:bookmarkStart w:id="29715" w:name="_Toc425243472"/>
              <w:bookmarkStart w:id="29716" w:name="_Toc425244719"/>
              <w:bookmarkStart w:id="29717" w:name="_Toc425245966"/>
              <w:bookmarkStart w:id="29718" w:name="_Toc425247213"/>
              <w:bookmarkStart w:id="29719" w:name="_Toc425248459"/>
              <w:bookmarkStart w:id="29720" w:name="_Toc425249706"/>
              <w:bookmarkStart w:id="29721" w:name="_Toc425250953"/>
              <w:bookmarkStart w:id="29722" w:name="_Toc425252200"/>
              <w:bookmarkStart w:id="29723" w:name="_Toc425252870"/>
              <w:bookmarkStart w:id="29724" w:name="_Toc425253541"/>
              <w:bookmarkStart w:id="29725" w:name="_Toc425256932"/>
              <w:bookmarkStart w:id="29726" w:name="_Toc425276633"/>
              <w:bookmarkStart w:id="29727" w:name="_Toc425342731"/>
              <w:bookmarkStart w:id="29728" w:name="_Toc425349937"/>
              <w:bookmarkStart w:id="29729" w:name="_Toc425353086"/>
              <w:bookmarkStart w:id="29730" w:name="_Toc425353771"/>
              <w:bookmarkStart w:id="29731" w:name="_Toc425787764"/>
              <w:bookmarkStart w:id="29732" w:name="_Toc425788450"/>
              <w:bookmarkStart w:id="29733" w:name="_Toc425789137"/>
              <w:bookmarkStart w:id="29734" w:name="_Toc425789824"/>
              <w:bookmarkStart w:id="29735" w:name="_Toc425790511"/>
              <w:bookmarkStart w:id="29736" w:name="_Toc425794251"/>
              <w:bookmarkStart w:id="29737" w:name="_Toc426385186"/>
              <w:bookmarkStart w:id="29738" w:name="_Toc426386590"/>
              <w:bookmarkStart w:id="29739" w:name="_Toc426387993"/>
              <w:bookmarkStart w:id="29740" w:name="_Toc426389397"/>
              <w:bookmarkStart w:id="29741" w:name="_Toc426390801"/>
              <w:bookmarkStart w:id="29742" w:name="_Toc426392205"/>
              <w:bookmarkStart w:id="29743" w:name="_Toc426393608"/>
              <w:bookmarkStart w:id="29744" w:name="_Toc427825193"/>
              <w:bookmarkStart w:id="29745" w:name="_Toc427853006"/>
              <w:bookmarkStart w:id="29746" w:name="_Toc427855246"/>
              <w:bookmarkStart w:id="29747" w:name="_Toc427857447"/>
              <w:bookmarkEnd w:id="29710"/>
              <w:bookmarkEnd w:id="29711"/>
              <w:bookmarkEnd w:id="29712"/>
              <w:bookmarkEnd w:id="29713"/>
              <w:bookmarkEnd w:id="29714"/>
              <w:bookmarkEnd w:id="29715"/>
              <w:bookmarkEnd w:id="29716"/>
              <w:bookmarkEnd w:id="29717"/>
              <w:bookmarkEnd w:id="29718"/>
              <w:bookmarkEnd w:id="29719"/>
              <w:bookmarkEnd w:id="29720"/>
              <w:bookmarkEnd w:id="29721"/>
              <w:bookmarkEnd w:id="29722"/>
              <w:bookmarkEnd w:id="29723"/>
              <w:bookmarkEnd w:id="29724"/>
              <w:bookmarkEnd w:id="29725"/>
              <w:bookmarkEnd w:id="29726"/>
              <w:bookmarkEnd w:id="29727"/>
              <w:bookmarkEnd w:id="29728"/>
              <w:bookmarkEnd w:id="29729"/>
              <w:bookmarkEnd w:id="29730"/>
              <w:bookmarkEnd w:id="29731"/>
              <w:bookmarkEnd w:id="29732"/>
              <w:bookmarkEnd w:id="29733"/>
              <w:bookmarkEnd w:id="29734"/>
              <w:bookmarkEnd w:id="29735"/>
              <w:bookmarkEnd w:id="29736"/>
              <w:bookmarkEnd w:id="29737"/>
              <w:bookmarkEnd w:id="29738"/>
              <w:bookmarkEnd w:id="29739"/>
              <w:bookmarkEnd w:id="29740"/>
              <w:bookmarkEnd w:id="29741"/>
              <w:bookmarkEnd w:id="29742"/>
              <w:bookmarkEnd w:id="29743"/>
              <w:bookmarkEnd w:id="29744"/>
              <w:bookmarkEnd w:id="29745"/>
              <w:bookmarkEnd w:id="29746"/>
              <w:bookmarkEnd w:id="29747"/>
            </w:del>
          </w:p>
          <w:p w14:paraId="59F4A89A" w14:textId="682C628A" w:rsidR="005F4718" w:rsidRPr="00C106B9" w:rsidDel="00851FE0" w:rsidRDefault="005F4718">
            <w:pPr>
              <w:pStyle w:val="ListParagraph"/>
              <w:ind w:left="-12" w:right="-57" w:firstLine="0"/>
              <w:rPr>
                <w:del w:id="29748" w:author="Ramasubramani, Hariharan" w:date="2015-07-17T16:08:00Z"/>
                <w:rFonts w:cstheme="minorHAnsi"/>
                <w:color w:val="000000" w:themeColor="text1"/>
              </w:rPr>
            </w:pPr>
            <w:del w:id="29749" w:author="Ramasubramani, Hariharan" w:date="2015-07-17T16:08:00Z">
              <w:r w:rsidRPr="00C106B9" w:rsidDel="00851FE0">
                <w:rPr>
                  <w:rFonts w:cstheme="minorHAnsi"/>
                  <w:color w:val="000000" w:themeColor="text1"/>
                </w:rPr>
                <w:delText>mm/dd/yyyy</w:delText>
              </w:r>
            </w:del>
            <w:del w:id="29750" w:author="Ramasubramani, Hariharan" w:date="2015-07-15T17:20:00Z">
              <w:r w:rsidRPr="00C106B9" w:rsidDel="00277DDF">
                <w:rPr>
                  <w:rFonts w:cstheme="minorHAnsi"/>
                  <w:color w:val="000000" w:themeColor="text1"/>
                </w:rPr>
                <w:delText xml:space="preserve"> hh:mm</w:delText>
              </w:r>
            </w:del>
            <w:bookmarkStart w:id="29751" w:name="_Toc425234936"/>
            <w:bookmarkStart w:id="29752" w:name="_Toc425238488"/>
            <w:bookmarkStart w:id="29753" w:name="_Toc425239734"/>
            <w:bookmarkStart w:id="29754" w:name="_Toc425240981"/>
            <w:bookmarkStart w:id="29755" w:name="_Toc425242227"/>
            <w:bookmarkStart w:id="29756" w:name="_Toc425243473"/>
            <w:bookmarkStart w:id="29757" w:name="_Toc425244720"/>
            <w:bookmarkStart w:id="29758" w:name="_Toc425245967"/>
            <w:bookmarkStart w:id="29759" w:name="_Toc425247214"/>
            <w:bookmarkStart w:id="29760" w:name="_Toc425248460"/>
            <w:bookmarkStart w:id="29761" w:name="_Toc425249707"/>
            <w:bookmarkStart w:id="29762" w:name="_Toc425250954"/>
            <w:bookmarkStart w:id="29763" w:name="_Toc425252201"/>
            <w:bookmarkStart w:id="29764" w:name="_Toc425252871"/>
            <w:bookmarkStart w:id="29765" w:name="_Toc425253542"/>
            <w:bookmarkStart w:id="29766" w:name="_Toc425256933"/>
            <w:bookmarkStart w:id="29767" w:name="_Toc425276634"/>
            <w:bookmarkStart w:id="29768" w:name="_Toc425342732"/>
            <w:bookmarkStart w:id="29769" w:name="_Toc425349938"/>
            <w:bookmarkStart w:id="29770" w:name="_Toc425353087"/>
            <w:bookmarkStart w:id="29771" w:name="_Toc425353772"/>
            <w:bookmarkStart w:id="29772" w:name="_Toc425787765"/>
            <w:bookmarkStart w:id="29773" w:name="_Toc425788451"/>
            <w:bookmarkStart w:id="29774" w:name="_Toc425789138"/>
            <w:bookmarkStart w:id="29775" w:name="_Toc425789825"/>
            <w:bookmarkStart w:id="29776" w:name="_Toc425790512"/>
            <w:bookmarkStart w:id="29777" w:name="_Toc425794252"/>
            <w:bookmarkStart w:id="29778" w:name="_Toc426385187"/>
            <w:bookmarkStart w:id="29779" w:name="_Toc426386591"/>
            <w:bookmarkStart w:id="29780" w:name="_Toc426387994"/>
            <w:bookmarkStart w:id="29781" w:name="_Toc426389398"/>
            <w:bookmarkStart w:id="29782" w:name="_Toc426390802"/>
            <w:bookmarkStart w:id="29783" w:name="_Toc426392206"/>
            <w:bookmarkStart w:id="29784" w:name="_Toc426393609"/>
            <w:bookmarkStart w:id="29785" w:name="_Toc427825194"/>
            <w:bookmarkStart w:id="29786" w:name="_Toc427853007"/>
            <w:bookmarkStart w:id="29787" w:name="_Toc427855247"/>
            <w:bookmarkStart w:id="29788" w:name="_Toc427857448"/>
            <w:bookmarkEnd w:id="29751"/>
            <w:bookmarkEnd w:id="29752"/>
            <w:bookmarkEnd w:id="29753"/>
            <w:bookmarkEnd w:id="29754"/>
            <w:bookmarkEnd w:id="29755"/>
            <w:bookmarkEnd w:id="29756"/>
            <w:bookmarkEnd w:id="29757"/>
            <w:bookmarkEnd w:id="29758"/>
            <w:bookmarkEnd w:id="29759"/>
            <w:bookmarkEnd w:id="29760"/>
            <w:bookmarkEnd w:id="29761"/>
            <w:bookmarkEnd w:id="29762"/>
            <w:bookmarkEnd w:id="29763"/>
            <w:bookmarkEnd w:id="29764"/>
            <w:bookmarkEnd w:id="29765"/>
            <w:bookmarkEnd w:id="29766"/>
            <w:bookmarkEnd w:id="29767"/>
            <w:bookmarkEnd w:id="29768"/>
            <w:bookmarkEnd w:id="29769"/>
            <w:bookmarkEnd w:id="29770"/>
            <w:bookmarkEnd w:id="29771"/>
            <w:bookmarkEnd w:id="29772"/>
            <w:bookmarkEnd w:id="29773"/>
            <w:bookmarkEnd w:id="29774"/>
            <w:bookmarkEnd w:id="29775"/>
            <w:bookmarkEnd w:id="29776"/>
            <w:bookmarkEnd w:id="29777"/>
            <w:bookmarkEnd w:id="29778"/>
            <w:bookmarkEnd w:id="29779"/>
            <w:bookmarkEnd w:id="29780"/>
            <w:bookmarkEnd w:id="29781"/>
            <w:bookmarkEnd w:id="29782"/>
            <w:bookmarkEnd w:id="29783"/>
            <w:bookmarkEnd w:id="29784"/>
            <w:bookmarkEnd w:id="29785"/>
            <w:bookmarkEnd w:id="29786"/>
            <w:bookmarkEnd w:id="29787"/>
            <w:bookmarkEnd w:id="29788"/>
          </w:p>
        </w:tc>
        <w:tc>
          <w:tcPr>
            <w:tcW w:w="1050" w:type="dxa"/>
            <w:tcBorders>
              <w:top w:val="single" w:sz="4" w:space="0" w:color="auto"/>
              <w:left w:val="single" w:sz="4" w:space="0" w:color="auto"/>
              <w:bottom w:val="single" w:sz="4" w:space="0" w:color="auto"/>
              <w:right w:val="single" w:sz="4" w:space="0" w:color="auto"/>
            </w:tcBorders>
          </w:tcPr>
          <w:p w14:paraId="19F50E83" w14:textId="09CD3349" w:rsidR="005F4718" w:rsidRPr="00C106B9" w:rsidDel="00851FE0" w:rsidRDefault="005F4718" w:rsidP="009C3129">
            <w:pPr>
              <w:ind w:left="-57" w:firstLine="0"/>
              <w:jc w:val="center"/>
              <w:rPr>
                <w:del w:id="29789" w:author="Ramasubramani, Hariharan" w:date="2015-07-17T16:08:00Z"/>
                <w:rFonts w:cstheme="minorHAnsi"/>
                <w:color w:val="000000" w:themeColor="text1"/>
              </w:rPr>
            </w:pPr>
            <w:del w:id="29790" w:author="Ramasubramani, Hariharan" w:date="2015-07-17T16:08:00Z">
              <w:r w:rsidRPr="00C106B9" w:rsidDel="00851FE0">
                <w:rPr>
                  <w:rFonts w:cstheme="minorHAnsi"/>
                  <w:color w:val="000000" w:themeColor="text1"/>
                </w:rPr>
                <w:delText>-</w:delText>
              </w:r>
              <w:bookmarkStart w:id="29791" w:name="_Toc425234937"/>
              <w:bookmarkStart w:id="29792" w:name="_Toc425238489"/>
              <w:bookmarkStart w:id="29793" w:name="_Toc425239735"/>
              <w:bookmarkStart w:id="29794" w:name="_Toc425240982"/>
              <w:bookmarkStart w:id="29795" w:name="_Toc425242228"/>
              <w:bookmarkStart w:id="29796" w:name="_Toc425243474"/>
              <w:bookmarkStart w:id="29797" w:name="_Toc425244721"/>
              <w:bookmarkStart w:id="29798" w:name="_Toc425245968"/>
              <w:bookmarkStart w:id="29799" w:name="_Toc425247215"/>
              <w:bookmarkStart w:id="29800" w:name="_Toc425248461"/>
              <w:bookmarkStart w:id="29801" w:name="_Toc425249708"/>
              <w:bookmarkStart w:id="29802" w:name="_Toc425250955"/>
              <w:bookmarkStart w:id="29803" w:name="_Toc425252202"/>
              <w:bookmarkStart w:id="29804" w:name="_Toc425252872"/>
              <w:bookmarkStart w:id="29805" w:name="_Toc425253543"/>
              <w:bookmarkStart w:id="29806" w:name="_Toc425256934"/>
              <w:bookmarkStart w:id="29807" w:name="_Toc425276635"/>
              <w:bookmarkStart w:id="29808" w:name="_Toc425342733"/>
              <w:bookmarkStart w:id="29809" w:name="_Toc425349939"/>
              <w:bookmarkStart w:id="29810" w:name="_Toc425353088"/>
              <w:bookmarkStart w:id="29811" w:name="_Toc425353773"/>
              <w:bookmarkStart w:id="29812" w:name="_Toc425787766"/>
              <w:bookmarkStart w:id="29813" w:name="_Toc425788452"/>
              <w:bookmarkStart w:id="29814" w:name="_Toc425789139"/>
              <w:bookmarkStart w:id="29815" w:name="_Toc425789826"/>
              <w:bookmarkStart w:id="29816" w:name="_Toc425790513"/>
              <w:bookmarkStart w:id="29817" w:name="_Toc425794253"/>
              <w:bookmarkStart w:id="29818" w:name="_Toc426385188"/>
              <w:bookmarkStart w:id="29819" w:name="_Toc426386592"/>
              <w:bookmarkStart w:id="29820" w:name="_Toc426387995"/>
              <w:bookmarkStart w:id="29821" w:name="_Toc426389399"/>
              <w:bookmarkStart w:id="29822" w:name="_Toc426390803"/>
              <w:bookmarkStart w:id="29823" w:name="_Toc426392207"/>
              <w:bookmarkStart w:id="29824" w:name="_Toc426393610"/>
              <w:bookmarkStart w:id="29825" w:name="_Toc427825195"/>
              <w:bookmarkStart w:id="29826" w:name="_Toc427853008"/>
              <w:bookmarkStart w:id="29827" w:name="_Toc427855248"/>
              <w:bookmarkStart w:id="29828" w:name="_Toc427857449"/>
              <w:bookmarkEnd w:id="29791"/>
              <w:bookmarkEnd w:id="29792"/>
              <w:bookmarkEnd w:id="29793"/>
              <w:bookmarkEnd w:id="29794"/>
              <w:bookmarkEnd w:id="29795"/>
              <w:bookmarkEnd w:id="29796"/>
              <w:bookmarkEnd w:id="29797"/>
              <w:bookmarkEnd w:id="29798"/>
              <w:bookmarkEnd w:id="29799"/>
              <w:bookmarkEnd w:id="29800"/>
              <w:bookmarkEnd w:id="29801"/>
              <w:bookmarkEnd w:id="29802"/>
              <w:bookmarkEnd w:id="29803"/>
              <w:bookmarkEnd w:id="29804"/>
              <w:bookmarkEnd w:id="29805"/>
              <w:bookmarkEnd w:id="29806"/>
              <w:bookmarkEnd w:id="29807"/>
              <w:bookmarkEnd w:id="29808"/>
              <w:bookmarkEnd w:id="29809"/>
              <w:bookmarkEnd w:id="29810"/>
              <w:bookmarkEnd w:id="29811"/>
              <w:bookmarkEnd w:id="29812"/>
              <w:bookmarkEnd w:id="29813"/>
              <w:bookmarkEnd w:id="29814"/>
              <w:bookmarkEnd w:id="29815"/>
              <w:bookmarkEnd w:id="29816"/>
              <w:bookmarkEnd w:id="29817"/>
              <w:bookmarkEnd w:id="29818"/>
              <w:bookmarkEnd w:id="29819"/>
              <w:bookmarkEnd w:id="29820"/>
              <w:bookmarkEnd w:id="29821"/>
              <w:bookmarkEnd w:id="29822"/>
              <w:bookmarkEnd w:id="29823"/>
              <w:bookmarkEnd w:id="29824"/>
              <w:bookmarkEnd w:id="29825"/>
              <w:bookmarkEnd w:id="29826"/>
              <w:bookmarkEnd w:id="29827"/>
              <w:bookmarkEnd w:id="29828"/>
            </w:del>
          </w:p>
        </w:tc>
        <w:bookmarkStart w:id="29829" w:name="_Toc425234938"/>
        <w:bookmarkStart w:id="29830" w:name="_Toc425238490"/>
        <w:bookmarkStart w:id="29831" w:name="_Toc425239736"/>
        <w:bookmarkStart w:id="29832" w:name="_Toc425240983"/>
        <w:bookmarkStart w:id="29833" w:name="_Toc425242229"/>
        <w:bookmarkStart w:id="29834" w:name="_Toc425243475"/>
        <w:bookmarkStart w:id="29835" w:name="_Toc425244722"/>
        <w:bookmarkStart w:id="29836" w:name="_Toc425245969"/>
        <w:bookmarkStart w:id="29837" w:name="_Toc425247216"/>
        <w:bookmarkStart w:id="29838" w:name="_Toc425248462"/>
        <w:bookmarkStart w:id="29839" w:name="_Toc425249709"/>
        <w:bookmarkStart w:id="29840" w:name="_Toc425250956"/>
        <w:bookmarkStart w:id="29841" w:name="_Toc425252203"/>
        <w:bookmarkStart w:id="29842" w:name="_Toc425252873"/>
        <w:bookmarkStart w:id="29843" w:name="_Toc425253544"/>
        <w:bookmarkStart w:id="29844" w:name="_Toc425256935"/>
        <w:bookmarkStart w:id="29845" w:name="_Toc425276636"/>
        <w:bookmarkStart w:id="29846" w:name="_Toc425342734"/>
        <w:bookmarkStart w:id="29847" w:name="_Toc425349940"/>
        <w:bookmarkStart w:id="29848" w:name="_Toc425353089"/>
        <w:bookmarkStart w:id="29849" w:name="_Toc425353774"/>
        <w:bookmarkStart w:id="29850" w:name="_Toc425787767"/>
        <w:bookmarkStart w:id="29851" w:name="_Toc425788453"/>
        <w:bookmarkStart w:id="29852" w:name="_Toc425789140"/>
        <w:bookmarkStart w:id="29853" w:name="_Toc425789827"/>
        <w:bookmarkStart w:id="29854" w:name="_Toc425790514"/>
        <w:bookmarkStart w:id="29855" w:name="_Toc425794254"/>
        <w:bookmarkStart w:id="29856" w:name="_Toc426385189"/>
        <w:bookmarkStart w:id="29857" w:name="_Toc426386593"/>
        <w:bookmarkStart w:id="29858" w:name="_Toc426387996"/>
        <w:bookmarkStart w:id="29859" w:name="_Toc426389400"/>
        <w:bookmarkStart w:id="29860" w:name="_Toc426390804"/>
        <w:bookmarkStart w:id="29861" w:name="_Toc426392208"/>
        <w:bookmarkStart w:id="29862" w:name="_Toc426393611"/>
        <w:bookmarkStart w:id="29863" w:name="_Toc427825196"/>
        <w:bookmarkStart w:id="29864" w:name="_Toc427853009"/>
        <w:bookmarkStart w:id="29865" w:name="_Toc427855249"/>
        <w:bookmarkStart w:id="29866" w:name="_Toc427857450"/>
        <w:bookmarkEnd w:id="29829"/>
        <w:bookmarkEnd w:id="29830"/>
        <w:bookmarkEnd w:id="29831"/>
        <w:bookmarkEnd w:id="29832"/>
        <w:bookmarkEnd w:id="29833"/>
        <w:bookmarkEnd w:id="29834"/>
        <w:bookmarkEnd w:id="29835"/>
        <w:bookmarkEnd w:id="29836"/>
        <w:bookmarkEnd w:id="29837"/>
        <w:bookmarkEnd w:id="29838"/>
        <w:bookmarkEnd w:id="29839"/>
        <w:bookmarkEnd w:id="29840"/>
        <w:bookmarkEnd w:id="29841"/>
        <w:bookmarkEnd w:id="29842"/>
        <w:bookmarkEnd w:id="29843"/>
        <w:bookmarkEnd w:id="29844"/>
        <w:bookmarkEnd w:id="29845"/>
        <w:bookmarkEnd w:id="29846"/>
        <w:bookmarkEnd w:id="29847"/>
        <w:bookmarkEnd w:id="29848"/>
        <w:bookmarkEnd w:id="29849"/>
        <w:bookmarkEnd w:id="29850"/>
        <w:bookmarkEnd w:id="29851"/>
        <w:bookmarkEnd w:id="29852"/>
        <w:bookmarkEnd w:id="29853"/>
        <w:bookmarkEnd w:id="29854"/>
        <w:bookmarkEnd w:id="29855"/>
        <w:bookmarkEnd w:id="29856"/>
        <w:bookmarkEnd w:id="29857"/>
        <w:bookmarkEnd w:id="29858"/>
        <w:bookmarkEnd w:id="29859"/>
        <w:bookmarkEnd w:id="29860"/>
        <w:bookmarkEnd w:id="29861"/>
        <w:bookmarkEnd w:id="29862"/>
        <w:bookmarkEnd w:id="29863"/>
        <w:bookmarkEnd w:id="29864"/>
        <w:bookmarkEnd w:id="29865"/>
        <w:bookmarkEnd w:id="29866"/>
      </w:tr>
      <w:tr w:rsidR="005F4718" w:rsidRPr="00C106B9" w:rsidDel="00851FE0" w14:paraId="35E3E826" w14:textId="6C0C9823" w:rsidTr="008C172F">
        <w:trPr>
          <w:cantSplit/>
          <w:trHeight w:val="314"/>
          <w:jc w:val="center"/>
          <w:del w:id="29867" w:author="Ramasubramani, Hariharan" w:date="2015-07-17T16:08:00Z"/>
        </w:trPr>
        <w:tc>
          <w:tcPr>
            <w:tcW w:w="1044" w:type="dxa"/>
            <w:tcBorders>
              <w:top w:val="single" w:sz="4" w:space="0" w:color="auto"/>
              <w:left w:val="single" w:sz="4" w:space="0" w:color="auto"/>
              <w:bottom w:val="single" w:sz="4" w:space="0" w:color="auto"/>
              <w:right w:val="single" w:sz="4" w:space="0" w:color="auto"/>
            </w:tcBorders>
          </w:tcPr>
          <w:p w14:paraId="055A6C9D" w14:textId="31499B1F" w:rsidR="005F4718" w:rsidRPr="00C106B9" w:rsidDel="00851FE0" w:rsidRDefault="005F4718" w:rsidP="00247D75">
            <w:pPr>
              <w:pStyle w:val="ListParagraph"/>
              <w:numPr>
                <w:ilvl w:val="3"/>
                <w:numId w:val="23"/>
              </w:numPr>
              <w:overflowPunct w:val="0"/>
              <w:autoSpaceDE w:val="0"/>
              <w:autoSpaceDN w:val="0"/>
              <w:spacing w:after="60"/>
              <w:ind w:left="-43" w:firstLine="0"/>
              <w:textAlignment w:val="baseline"/>
              <w:rPr>
                <w:del w:id="29868" w:author="Ramasubramani, Hariharan" w:date="2015-07-17T16:08:00Z"/>
                <w:rFonts w:cstheme="minorHAnsi"/>
                <w:color w:val="000000" w:themeColor="text1"/>
              </w:rPr>
            </w:pPr>
            <w:del w:id="29869" w:author="Ramasubramani, Hariharan" w:date="2015-07-17T16:08:00Z">
              <w:r w:rsidRPr="00C106B9" w:rsidDel="00851FE0">
                <w:rPr>
                  <w:rFonts w:cstheme="minorHAnsi"/>
                  <w:color w:val="000000" w:themeColor="text1"/>
                </w:rPr>
                <w:delText>E</w:delText>
              </w:r>
              <w:bookmarkStart w:id="29870" w:name="_Toc425234939"/>
              <w:bookmarkStart w:id="29871" w:name="_Toc425238491"/>
              <w:bookmarkStart w:id="29872" w:name="_Toc425239737"/>
              <w:bookmarkStart w:id="29873" w:name="_Toc425240984"/>
              <w:bookmarkStart w:id="29874" w:name="_Toc425242230"/>
              <w:bookmarkStart w:id="29875" w:name="_Toc425243476"/>
              <w:bookmarkStart w:id="29876" w:name="_Toc425244723"/>
              <w:bookmarkStart w:id="29877" w:name="_Toc425245970"/>
              <w:bookmarkStart w:id="29878" w:name="_Toc425247217"/>
              <w:bookmarkStart w:id="29879" w:name="_Toc425248463"/>
              <w:bookmarkStart w:id="29880" w:name="_Toc425249710"/>
              <w:bookmarkStart w:id="29881" w:name="_Toc425250957"/>
              <w:bookmarkStart w:id="29882" w:name="_Toc425252204"/>
              <w:bookmarkStart w:id="29883" w:name="_Toc425252874"/>
              <w:bookmarkStart w:id="29884" w:name="_Toc425253545"/>
              <w:bookmarkStart w:id="29885" w:name="_Toc425256936"/>
              <w:bookmarkStart w:id="29886" w:name="_Toc425276637"/>
              <w:bookmarkStart w:id="29887" w:name="_Toc425342735"/>
              <w:bookmarkStart w:id="29888" w:name="_Toc425349941"/>
              <w:bookmarkStart w:id="29889" w:name="_Toc425353090"/>
              <w:bookmarkStart w:id="29890" w:name="_Toc425353775"/>
              <w:bookmarkStart w:id="29891" w:name="_Toc425787768"/>
              <w:bookmarkStart w:id="29892" w:name="_Toc425788454"/>
              <w:bookmarkStart w:id="29893" w:name="_Toc425789141"/>
              <w:bookmarkStart w:id="29894" w:name="_Toc425789828"/>
              <w:bookmarkStart w:id="29895" w:name="_Toc425790515"/>
              <w:bookmarkStart w:id="29896" w:name="_Toc425794255"/>
              <w:bookmarkStart w:id="29897" w:name="_Toc426385190"/>
              <w:bookmarkStart w:id="29898" w:name="_Toc426386594"/>
              <w:bookmarkStart w:id="29899" w:name="_Toc426387997"/>
              <w:bookmarkStart w:id="29900" w:name="_Toc426389401"/>
              <w:bookmarkStart w:id="29901" w:name="_Toc426390805"/>
              <w:bookmarkStart w:id="29902" w:name="_Toc426392209"/>
              <w:bookmarkStart w:id="29903" w:name="_Toc426393612"/>
              <w:bookmarkStart w:id="29904" w:name="_Toc427825197"/>
              <w:bookmarkStart w:id="29905" w:name="_Toc427853010"/>
              <w:bookmarkStart w:id="29906" w:name="_Toc427855250"/>
              <w:bookmarkStart w:id="29907" w:name="_Toc427857451"/>
              <w:bookmarkEnd w:id="29870"/>
              <w:bookmarkEnd w:id="29871"/>
              <w:bookmarkEnd w:id="29872"/>
              <w:bookmarkEnd w:id="29873"/>
              <w:bookmarkEnd w:id="29874"/>
              <w:bookmarkEnd w:id="29875"/>
              <w:bookmarkEnd w:id="29876"/>
              <w:bookmarkEnd w:id="29877"/>
              <w:bookmarkEnd w:id="29878"/>
              <w:bookmarkEnd w:id="29879"/>
              <w:bookmarkEnd w:id="29880"/>
              <w:bookmarkEnd w:id="29881"/>
              <w:bookmarkEnd w:id="29882"/>
              <w:bookmarkEnd w:id="29883"/>
              <w:bookmarkEnd w:id="29884"/>
              <w:bookmarkEnd w:id="29885"/>
              <w:bookmarkEnd w:id="29886"/>
              <w:bookmarkEnd w:id="29887"/>
              <w:bookmarkEnd w:id="29888"/>
              <w:bookmarkEnd w:id="29889"/>
              <w:bookmarkEnd w:id="29890"/>
              <w:bookmarkEnd w:id="29891"/>
              <w:bookmarkEnd w:id="29892"/>
              <w:bookmarkEnd w:id="29893"/>
              <w:bookmarkEnd w:id="29894"/>
              <w:bookmarkEnd w:id="29895"/>
              <w:bookmarkEnd w:id="29896"/>
              <w:bookmarkEnd w:id="29897"/>
              <w:bookmarkEnd w:id="29898"/>
              <w:bookmarkEnd w:id="29899"/>
              <w:bookmarkEnd w:id="29900"/>
              <w:bookmarkEnd w:id="29901"/>
              <w:bookmarkEnd w:id="29902"/>
              <w:bookmarkEnd w:id="29903"/>
              <w:bookmarkEnd w:id="29904"/>
              <w:bookmarkEnd w:id="29905"/>
              <w:bookmarkEnd w:id="29906"/>
              <w:bookmarkEnd w:id="29907"/>
            </w:del>
          </w:p>
        </w:tc>
        <w:tc>
          <w:tcPr>
            <w:tcW w:w="1960" w:type="dxa"/>
            <w:tcBorders>
              <w:top w:val="single" w:sz="4" w:space="0" w:color="auto"/>
              <w:left w:val="single" w:sz="4" w:space="0" w:color="auto"/>
              <w:bottom w:val="single" w:sz="4" w:space="0" w:color="auto"/>
              <w:right w:val="single" w:sz="4" w:space="0" w:color="auto"/>
            </w:tcBorders>
          </w:tcPr>
          <w:p w14:paraId="79057370" w14:textId="6FD0CC4D" w:rsidR="005F4718" w:rsidRPr="00C106B9" w:rsidDel="00851FE0" w:rsidRDefault="005F4718" w:rsidP="009C3129">
            <w:pPr>
              <w:ind w:left="-18" w:firstLine="0"/>
              <w:rPr>
                <w:del w:id="29908" w:author="Ramasubramani, Hariharan" w:date="2015-07-17T16:08:00Z"/>
                <w:rFonts w:cstheme="minorHAnsi"/>
                <w:color w:val="000000" w:themeColor="text1"/>
              </w:rPr>
            </w:pPr>
            <w:del w:id="29909" w:author="Ramasubramani, Hariharan" w:date="2015-07-17T16:08:00Z">
              <w:r w:rsidRPr="00C106B9" w:rsidDel="00851FE0">
                <w:rPr>
                  <w:rFonts w:cstheme="minorHAnsi"/>
                  <w:color w:val="000000" w:themeColor="text1"/>
                </w:rPr>
                <w:delText>Expiration Date</w:delText>
              </w:r>
              <w:bookmarkStart w:id="29910" w:name="_Toc425234940"/>
              <w:bookmarkStart w:id="29911" w:name="_Toc425238492"/>
              <w:bookmarkStart w:id="29912" w:name="_Toc425239738"/>
              <w:bookmarkStart w:id="29913" w:name="_Toc425240985"/>
              <w:bookmarkStart w:id="29914" w:name="_Toc425242231"/>
              <w:bookmarkStart w:id="29915" w:name="_Toc425243477"/>
              <w:bookmarkStart w:id="29916" w:name="_Toc425244724"/>
              <w:bookmarkStart w:id="29917" w:name="_Toc425245971"/>
              <w:bookmarkStart w:id="29918" w:name="_Toc425247218"/>
              <w:bookmarkStart w:id="29919" w:name="_Toc425248464"/>
              <w:bookmarkStart w:id="29920" w:name="_Toc425249711"/>
              <w:bookmarkStart w:id="29921" w:name="_Toc425250958"/>
              <w:bookmarkStart w:id="29922" w:name="_Toc425252205"/>
              <w:bookmarkStart w:id="29923" w:name="_Toc425252875"/>
              <w:bookmarkStart w:id="29924" w:name="_Toc425253546"/>
              <w:bookmarkStart w:id="29925" w:name="_Toc425256937"/>
              <w:bookmarkStart w:id="29926" w:name="_Toc425276638"/>
              <w:bookmarkStart w:id="29927" w:name="_Toc425342736"/>
              <w:bookmarkStart w:id="29928" w:name="_Toc425349942"/>
              <w:bookmarkStart w:id="29929" w:name="_Toc425353091"/>
              <w:bookmarkStart w:id="29930" w:name="_Toc425353776"/>
              <w:bookmarkStart w:id="29931" w:name="_Toc425787769"/>
              <w:bookmarkStart w:id="29932" w:name="_Toc425788455"/>
              <w:bookmarkStart w:id="29933" w:name="_Toc425789142"/>
              <w:bookmarkStart w:id="29934" w:name="_Toc425789829"/>
              <w:bookmarkStart w:id="29935" w:name="_Toc425790516"/>
              <w:bookmarkStart w:id="29936" w:name="_Toc425794256"/>
              <w:bookmarkStart w:id="29937" w:name="_Toc426385191"/>
              <w:bookmarkStart w:id="29938" w:name="_Toc426386595"/>
              <w:bookmarkStart w:id="29939" w:name="_Toc426387998"/>
              <w:bookmarkStart w:id="29940" w:name="_Toc426389402"/>
              <w:bookmarkStart w:id="29941" w:name="_Toc426390806"/>
              <w:bookmarkStart w:id="29942" w:name="_Toc426392210"/>
              <w:bookmarkStart w:id="29943" w:name="_Toc426393613"/>
              <w:bookmarkStart w:id="29944" w:name="_Toc427825198"/>
              <w:bookmarkStart w:id="29945" w:name="_Toc427853011"/>
              <w:bookmarkStart w:id="29946" w:name="_Toc427855251"/>
              <w:bookmarkStart w:id="29947" w:name="_Toc427857452"/>
              <w:bookmarkEnd w:id="29910"/>
              <w:bookmarkEnd w:id="29911"/>
              <w:bookmarkEnd w:id="29912"/>
              <w:bookmarkEnd w:id="29913"/>
              <w:bookmarkEnd w:id="29914"/>
              <w:bookmarkEnd w:id="29915"/>
              <w:bookmarkEnd w:id="29916"/>
              <w:bookmarkEnd w:id="29917"/>
              <w:bookmarkEnd w:id="29918"/>
              <w:bookmarkEnd w:id="29919"/>
              <w:bookmarkEnd w:id="29920"/>
              <w:bookmarkEnd w:id="29921"/>
              <w:bookmarkEnd w:id="29922"/>
              <w:bookmarkEnd w:id="29923"/>
              <w:bookmarkEnd w:id="29924"/>
              <w:bookmarkEnd w:id="29925"/>
              <w:bookmarkEnd w:id="29926"/>
              <w:bookmarkEnd w:id="29927"/>
              <w:bookmarkEnd w:id="29928"/>
              <w:bookmarkEnd w:id="29929"/>
              <w:bookmarkEnd w:id="29930"/>
              <w:bookmarkEnd w:id="29931"/>
              <w:bookmarkEnd w:id="29932"/>
              <w:bookmarkEnd w:id="29933"/>
              <w:bookmarkEnd w:id="29934"/>
              <w:bookmarkEnd w:id="29935"/>
              <w:bookmarkEnd w:id="29936"/>
              <w:bookmarkEnd w:id="29937"/>
              <w:bookmarkEnd w:id="29938"/>
              <w:bookmarkEnd w:id="29939"/>
              <w:bookmarkEnd w:id="29940"/>
              <w:bookmarkEnd w:id="29941"/>
              <w:bookmarkEnd w:id="29942"/>
              <w:bookmarkEnd w:id="29943"/>
              <w:bookmarkEnd w:id="29944"/>
              <w:bookmarkEnd w:id="29945"/>
              <w:bookmarkEnd w:id="29946"/>
              <w:bookmarkEnd w:id="29947"/>
            </w:del>
          </w:p>
        </w:tc>
        <w:tc>
          <w:tcPr>
            <w:tcW w:w="900" w:type="dxa"/>
            <w:tcBorders>
              <w:top w:val="single" w:sz="4" w:space="0" w:color="auto"/>
              <w:left w:val="single" w:sz="4" w:space="0" w:color="auto"/>
              <w:bottom w:val="single" w:sz="4" w:space="0" w:color="auto"/>
              <w:right w:val="single" w:sz="4" w:space="0" w:color="auto"/>
            </w:tcBorders>
          </w:tcPr>
          <w:p w14:paraId="612A7690" w14:textId="383A9039" w:rsidR="005F4718" w:rsidRPr="00C106B9" w:rsidDel="00851FE0" w:rsidRDefault="005F4718" w:rsidP="009C3129">
            <w:pPr>
              <w:ind w:left="-2" w:firstLine="0"/>
              <w:rPr>
                <w:del w:id="29948" w:author="Ramasubramani, Hariharan" w:date="2015-07-17T16:08:00Z"/>
                <w:rFonts w:cstheme="minorHAnsi"/>
                <w:color w:val="000000" w:themeColor="text1"/>
              </w:rPr>
            </w:pPr>
            <w:del w:id="29949" w:author="Ramasubramani, Hariharan" w:date="2015-07-17T16:08:00Z">
              <w:r w:rsidRPr="00C106B9" w:rsidDel="00851FE0">
                <w:rPr>
                  <w:rFonts w:cstheme="minorHAnsi"/>
                  <w:color w:val="000000" w:themeColor="text1"/>
                </w:rPr>
                <w:delText>-</w:delText>
              </w:r>
              <w:bookmarkStart w:id="29950" w:name="_Toc425234941"/>
              <w:bookmarkStart w:id="29951" w:name="_Toc425238493"/>
              <w:bookmarkStart w:id="29952" w:name="_Toc425239739"/>
              <w:bookmarkStart w:id="29953" w:name="_Toc425240986"/>
              <w:bookmarkStart w:id="29954" w:name="_Toc425242232"/>
              <w:bookmarkStart w:id="29955" w:name="_Toc425243478"/>
              <w:bookmarkStart w:id="29956" w:name="_Toc425244725"/>
              <w:bookmarkStart w:id="29957" w:name="_Toc425245972"/>
              <w:bookmarkStart w:id="29958" w:name="_Toc425247219"/>
              <w:bookmarkStart w:id="29959" w:name="_Toc425248465"/>
              <w:bookmarkStart w:id="29960" w:name="_Toc425249712"/>
              <w:bookmarkStart w:id="29961" w:name="_Toc425250959"/>
              <w:bookmarkStart w:id="29962" w:name="_Toc425252206"/>
              <w:bookmarkStart w:id="29963" w:name="_Toc425252876"/>
              <w:bookmarkStart w:id="29964" w:name="_Toc425253547"/>
              <w:bookmarkStart w:id="29965" w:name="_Toc425256938"/>
              <w:bookmarkStart w:id="29966" w:name="_Toc425276639"/>
              <w:bookmarkStart w:id="29967" w:name="_Toc425342737"/>
              <w:bookmarkStart w:id="29968" w:name="_Toc425349943"/>
              <w:bookmarkStart w:id="29969" w:name="_Toc425353092"/>
              <w:bookmarkStart w:id="29970" w:name="_Toc425353777"/>
              <w:bookmarkStart w:id="29971" w:name="_Toc425787770"/>
              <w:bookmarkStart w:id="29972" w:name="_Toc425788456"/>
              <w:bookmarkStart w:id="29973" w:name="_Toc425789143"/>
              <w:bookmarkStart w:id="29974" w:name="_Toc425789830"/>
              <w:bookmarkStart w:id="29975" w:name="_Toc425790517"/>
              <w:bookmarkStart w:id="29976" w:name="_Toc425794257"/>
              <w:bookmarkStart w:id="29977" w:name="_Toc426385192"/>
              <w:bookmarkStart w:id="29978" w:name="_Toc426386596"/>
              <w:bookmarkStart w:id="29979" w:name="_Toc426387999"/>
              <w:bookmarkStart w:id="29980" w:name="_Toc426389403"/>
              <w:bookmarkStart w:id="29981" w:name="_Toc426390807"/>
              <w:bookmarkStart w:id="29982" w:name="_Toc426392211"/>
              <w:bookmarkStart w:id="29983" w:name="_Toc426393614"/>
              <w:bookmarkStart w:id="29984" w:name="_Toc427825199"/>
              <w:bookmarkStart w:id="29985" w:name="_Toc427853012"/>
              <w:bookmarkStart w:id="29986" w:name="_Toc427855252"/>
              <w:bookmarkStart w:id="29987" w:name="_Toc427857453"/>
              <w:bookmarkEnd w:id="29950"/>
              <w:bookmarkEnd w:id="29951"/>
              <w:bookmarkEnd w:id="29952"/>
              <w:bookmarkEnd w:id="29953"/>
              <w:bookmarkEnd w:id="29954"/>
              <w:bookmarkEnd w:id="29955"/>
              <w:bookmarkEnd w:id="29956"/>
              <w:bookmarkEnd w:id="29957"/>
              <w:bookmarkEnd w:id="29958"/>
              <w:bookmarkEnd w:id="29959"/>
              <w:bookmarkEnd w:id="29960"/>
              <w:bookmarkEnd w:id="29961"/>
              <w:bookmarkEnd w:id="29962"/>
              <w:bookmarkEnd w:id="29963"/>
              <w:bookmarkEnd w:id="29964"/>
              <w:bookmarkEnd w:id="29965"/>
              <w:bookmarkEnd w:id="29966"/>
              <w:bookmarkEnd w:id="29967"/>
              <w:bookmarkEnd w:id="29968"/>
              <w:bookmarkEnd w:id="29969"/>
              <w:bookmarkEnd w:id="29970"/>
              <w:bookmarkEnd w:id="29971"/>
              <w:bookmarkEnd w:id="29972"/>
              <w:bookmarkEnd w:id="29973"/>
              <w:bookmarkEnd w:id="29974"/>
              <w:bookmarkEnd w:id="29975"/>
              <w:bookmarkEnd w:id="29976"/>
              <w:bookmarkEnd w:id="29977"/>
              <w:bookmarkEnd w:id="29978"/>
              <w:bookmarkEnd w:id="29979"/>
              <w:bookmarkEnd w:id="29980"/>
              <w:bookmarkEnd w:id="29981"/>
              <w:bookmarkEnd w:id="29982"/>
              <w:bookmarkEnd w:id="29983"/>
              <w:bookmarkEnd w:id="29984"/>
              <w:bookmarkEnd w:id="29985"/>
              <w:bookmarkEnd w:id="29986"/>
              <w:bookmarkEnd w:id="29987"/>
            </w:del>
          </w:p>
        </w:tc>
        <w:tc>
          <w:tcPr>
            <w:tcW w:w="939" w:type="dxa"/>
            <w:tcBorders>
              <w:top w:val="single" w:sz="4" w:space="0" w:color="auto"/>
              <w:left w:val="single" w:sz="4" w:space="0" w:color="auto"/>
              <w:bottom w:val="single" w:sz="4" w:space="0" w:color="auto"/>
              <w:right w:val="single" w:sz="4" w:space="0" w:color="auto"/>
            </w:tcBorders>
          </w:tcPr>
          <w:p w14:paraId="35135B4A" w14:textId="39BBA410" w:rsidR="005F4718" w:rsidRPr="00C106B9" w:rsidDel="00851FE0" w:rsidRDefault="005F4718" w:rsidP="009C3129">
            <w:pPr>
              <w:ind w:left="-57" w:firstLine="0"/>
              <w:jc w:val="center"/>
              <w:rPr>
                <w:del w:id="29988" w:author="Ramasubramani, Hariharan" w:date="2015-07-17T16:08:00Z"/>
                <w:rFonts w:cstheme="minorHAnsi"/>
                <w:color w:val="000000" w:themeColor="text1"/>
              </w:rPr>
            </w:pPr>
            <w:del w:id="29989" w:author="Ramasubramani, Hariharan" w:date="2015-07-17T16:08:00Z">
              <w:r w:rsidRPr="00C106B9" w:rsidDel="00851FE0">
                <w:rPr>
                  <w:rFonts w:cstheme="minorHAnsi"/>
                  <w:color w:val="000000" w:themeColor="text1"/>
                </w:rPr>
                <w:delText>O</w:delText>
              </w:r>
              <w:bookmarkStart w:id="29990" w:name="_Toc425234942"/>
              <w:bookmarkStart w:id="29991" w:name="_Toc425238494"/>
              <w:bookmarkStart w:id="29992" w:name="_Toc425239740"/>
              <w:bookmarkStart w:id="29993" w:name="_Toc425240987"/>
              <w:bookmarkStart w:id="29994" w:name="_Toc425242233"/>
              <w:bookmarkStart w:id="29995" w:name="_Toc425243479"/>
              <w:bookmarkStart w:id="29996" w:name="_Toc425244726"/>
              <w:bookmarkStart w:id="29997" w:name="_Toc425245973"/>
              <w:bookmarkStart w:id="29998" w:name="_Toc425247220"/>
              <w:bookmarkStart w:id="29999" w:name="_Toc425248466"/>
              <w:bookmarkStart w:id="30000" w:name="_Toc425249713"/>
              <w:bookmarkStart w:id="30001" w:name="_Toc425250960"/>
              <w:bookmarkStart w:id="30002" w:name="_Toc425252207"/>
              <w:bookmarkStart w:id="30003" w:name="_Toc425252877"/>
              <w:bookmarkStart w:id="30004" w:name="_Toc425253548"/>
              <w:bookmarkStart w:id="30005" w:name="_Toc425256939"/>
              <w:bookmarkStart w:id="30006" w:name="_Toc425276640"/>
              <w:bookmarkStart w:id="30007" w:name="_Toc425342738"/>
              <w:bookmarkStart w:id="30008" w:name="_Toc425349944"/>
              <w:bookmarkStart w:id="30009" w:name="_Toc425353093"/>
              <w:bookmarkStart w:id="30010" w:name="_Toc425353778"/>
              <w:bookmarkStart w:id="30011" w:name="_Toc425787771"/>
              <w:bookmarkStart w:id="30012" w:name="_Toc425788457"/>
              <w:bookmarkStart w:id="30013" w:name="_Toc425789144"/>
              <w:bookmarkStart w:id="30014" w:name="_Toc425789831"/>
              <w:bookmarkStart w:id="30015" w:name="_Toc425790518"/>
              <w:bookmarkStart w:id="30016" w:name="_Toc425794258"/>
              <w:bookmarkStart w:id="30017" w:name="_Toc426385193"/>
              <w:bookmarkStart w:id="30018" w:name="_Toc426386597"/>
              <w:bookmarkStart w:id="30019" w:name="_Toc426388000"/>
              <w:bookmarkStart w:id="30020" w:name="_Toc426389404"/>
              <w:bookmarkStart w:id="30021" w:name="_Toc426390808"/>
              <w:bookmarkStart w:id="30022" w:name="_Toc426392212"/>
              <w:bookmarkStart w:id="30023" w:name="_Toc426393615"/>
              <w:bookmarkStart w:id="30024" w:name="_Toc427825200"/>
              <w:bookmarkStart w:id="30025" w:name="_Toc427853013"/>
              <w:bookmarkStart w:id="30026" w:name="_Toc427855253"/>
              <w:bookmarkStart w:id="30027" w:name="_Toc427857454"/>
              <w:bookmarkEnd w:id="29990"/>
              <w:bookmarkEnd w:id="29991"/>
              <w:bookmarkEnd w:id="29992"/>
              <w:bookmarkEnd w:id="29993"/>
              <w:bookmarkEnd w:id="29994"/>
              <w:bookmarkEnd w:id="29995"/>
              <w:bookmarkEnd w:id="29996"/>
              <w:bookmarkEnd w:id="29997"/>
              <w:bookmarkEnd w:id="29998"/>
              <w:bookmarkEnd w:id="29999"/>
              <w:bookmarkEnd w:id="30000"/>
              <w:bookmarkEnd w:id="30001"/>
              <w:bookmarkEnd w:id="30002"/>
              <w:bookmarkEnd w:id="30003"/>
              <w:bookmarkEnd w:id="30004"/>
              <w:bookmarkEnd w:id="30005"/>
              <w:bookmarkEnd w:id="30006"/>
              <w:bookmarkEnd w:id="30007"/>
              <w:bookmarkEnd w:id="30008"/>
              <w:bookmarkEnd w:id="30009"/>
              <w:bookmarkEnd w:id="30010"/>
              <w:bookmarkEnd w:id="30011"/>
              <w:bookmarkEnd w:id="30012"/>
              <w:bookmarkEnd w:id="30013"/>
              <w:bookmarkEnd w:id="30014"/>
              <w:bookmarkEnd w:id="30015"/>
              <w:bookmarkEnd w:id="30016"/>
              <w:bookmarkEnd w:id="30017"/>
              <w:bookmarkEnd w:id="30018"/>
              <w:bookmarkEnd w:id="30019"/>
              <w:bookmarkEnd w:id="30020"/>
              <w:bookmarkEnd w:id="30021"/>
              <w:bookmarkEnd w:id="30022"/>
              <w:bookmarkEnd w:id="30023"/>
              <w:bookmarkEnd w:id="30024"/>
              <w:bookmarkEnd w:id="30025"/>
              <w:bookmarkEnd w:id="30026"/>
              <w:bookmarkEnd w:id="30027"/>
            </w:del>
          </w:p>
        </w:tc>
        <w:tc>
          <w:tcPr>
            <w:tcW w:w="771" w:type="dxa"/>
            <w:tcBorders>
              <w:top w:val="single" w:sz="4" w:space="0" w:color="auto"/>
              <w:left w:val="single" w:sz="4" w:space="0" w:color="auto"/>
              <w:bottom w:val="single" w:sz="4" w:space="0" w:color="auto"/>
              <w:right w:val="single" w:sz="4" w:space="0" w:color="auto"/>
            </w:tcBorders>
          </w:tcPr>
          <w:p w14:paraId="42A1EBB7" w14:textId="6E91CCFB" w:rsidR="005F4718" w:rsidRPr="00C106B9" w:rsidDel="00851FE0" w:rsidRDefault="005F4718" w:rsidP="009C3129">
            <w:pPr>
              <w:ind w:left="-57" w:firstLine="0"/>
              <w:jc w:val="center"/>
              <w:rPr>
                <w:del w:id="30028" w:author="Ramasubramani, Hariharan" w:date="2015-07-17T16:08:00Z"/>
                <w:rFonts w:cstheme="minorHAnsi"/>
                <w:color w:val="000000" w:themeColor="text1"/>
              </w:rPr>
            </w:pPr>
            <w:del w:id="30029" w:author="Ramasubramani, Hariharan" w:date="2015-07-17T16:08:00Z">
              <w:r w:rsidRPr="00C106B9" w:rsidDel="00851FE0">
                <w:rPr>
                  <w:rFonts w:cstheme="minorHAnsi"/>
                  <w:color w:val="000000" w:themeColor="text1"/>
                </w:rPr>
                <w:delText>E</w:delText>
              </w:r>
              <w:bookmarkStart w:id="30030" w:name="_Toc425234943"/>
              <w:bookmarkStart w:id="30031" w:name="_Toc425238495"/>
              <w:bookmarkStart w:id="30032" w:name="_Toc425239741"/>
              <w:bookmarkStart w:id="30033" w:name="_Toc425240988"/>
              <w:bookmarkStart w:id="30034" w:name="_Toc425242234"/>
              <w:bookmarkStart w:id="30035" w:name="_Toc425243480"/>
              <w:bookmarkStart w:id="30036" w:name="_Toc425244727"/>
              <w:bookmarkStart w:id="30037" w:name="_Toc425245974"/>
              <w:bookmarkStart w:id="30038" w:name="_Toc425247221"/>
              <w:bookmarkStart w:id="30039" w:name="_Toc425248467"/>
              <w:bookmarkStart w:id="30040" w:name="_Toc425249714"/>
              <w:bookmarkStart w:id="30041" w:name="_Toc425250961"/>
              <w:bookmarkStart w:id="30042" w:name="_Toc425252208"/>
              <w:bookmarkStart w:id="30043" w:name="_Toc425252878"/>
              <w:bookmarkStart w:id="30044" w:name="_Toc425253549"/>
              <w:bookmarkStart w:id="30045" w:name="_Toc425256940"/>
              <w:bookmarkStart w:id="30046" w:name="_Toc425276641"/>
              <w:bookmarkStart w:id="30047" w:name="_Toc425342739"/>
              <w:bookmarkStart w:id="30048" w:name="_Toc425349945"/>
              <w:bookmarkStart w:id="30049" w:name="_Toc425353094"/>
              <w:bookmarkStart w:id="30050" w:name="_Toc425353779"/>
              <w:bookmarkStart w:id="30051" w:name="_Toc425787772"/>
              <w:bookmarkStart w:id="30052" w:name="_Toc425788458"/>
              <w:bookmarkStart w:id="30053" w:name="_Toc425789145"/>
              <w:bookmarkStart w:id="30054" w:name="_Toc425789832"/>
              <w:bookmarkStart w:id="30055" w:name="_Toc425790519"/>
              <w:bookmarkStart w:id="30056" w:name="_Toc425794259"/>
              <w:bookmarkStart w:id="30057" w:name="_Toc426385194"/>
              <w:bookmarkStart w:id="30058" w:name="_Toc426386598"/>
              <w:bookmarkStart w:id="30059" w:name="_Toc426388001"/>
              <w:bookmarkStart w:id="30060" w:name="_Toc426389405"/>
              <w:bookmarkStart w:id="30061" w:name="_Toc426390809"/>
              <w:bookmarkStart w:id="30062" w:name="_Toc426392213"/>
              <w:bookmarkStart w:id="30063" w:name="_Toc426393616"/>
              <w:bookmarkStart w:id="30064" w:name="_Toc427825201"/>
              <w:bookmarkStart w:id="30065" w:name="_Toc427853014"/>
              <w:bookmarkStart w:id="30066" w:name="_Toc427855254"/>
              <w:bookmarkStart w:id="30067" w:name="_Toc427857455"/>
              <w:bookmarkEnd w:id="30030"/>
              <w:bookmarkEnd w:id="30031"/>
              <w:bookmarkEnd w:id="30032"/>
              <w:bookmarkEnd w:id="30033"/>
              <w:bookmarkEnd w:id="30034"/>
              <w:bookmarkEnd w:id="30035"/>
              <w:bookmarkEnd w:id="30036"/>
              <w:bookmarkEnd w:id="30037"/>
              <w:bookmarkEnd w:id="30038"/>
              <w:bookmarkEnd w:id="30039"/>
              <w:bookmarkEnd w:id="30040"/>
              <w:bookmarkEnd w:id="30041"/>
              <w:bookmarkEnd w:id="30042"/>
              <w:bookmarkEnd w:id="30043"/>
              <w:bookmarkEnd w:id="30044"/>
              <w:bookmarkEnd w:id="30045"/>
              <w:bookmarkEnd w:id="30046"/>
              <w:bookmarkEnd w:id="30047"/>
              <w:bookmarkEnd w:id="30048"/>
              <w:bookmarkEnd w:id="30049"/>
              <w:bookmarkEnd w:id="30050"/>
              <w:bookmarkEnd w:id="30051"/>
              <w:bookmarkEnd w:id="30052"/>
              <w:bookmarkEnd w:id="30053"/>
              <w:bookmarkEnd w:id="30054"/>
              <w:bookmarkEnd w:id="30055"/>
              <w:bookmarkEnd w:id="30056"/>
              <w:bookmarkEnd w:id="30057"/>
              <w:bookmarkEnd w:id="30058"/>
              <w:bookmarkEnd w:id="30059"/>
              <w:bookmarkEnd w:id="30060"/>
              <w:bookmarkEnd w:id="30061"/>
              <w:bookmarkEnd w:id="30062"/>
              <w:bookmarkEnd w:id="30063"/>
              <w:bookmarkEnd w:id="30064"/>
              <w:bookmarkEnd w:id="30065"/>
              <w:bookmarkEnd w:id="30066"/>
              <w:bookmarkEnd w:id="30067"/>
            </w:del>
          </w:p>
        </w:tc>
        <w:tc>
          <w:tcPr>
            <w:tcW w:w="1352" w:type="dxa"/>
            <w:tcBorders>
              <w:top w:val="single" w:sz="4" w:space="0" w:color="auto"/>
              <w:left w:val="single" w:sz="4" w:space="0" w:color="auto"/>
              <w:bottom w:val="single" w:sz="4" w:space="0" w:color="auto"/>
              <w:right w:val="single" w:sz="4" w:space="0" w:color="auto"/>
            </w:tcBorders>
          </w:tcPr>
          <w:p w14:paraId="58DCB068" w14:textId="6A71AAD9" w:rsidR="005F4718" w:rsidRPr="00C106B9" w:rsidDel="00851FE0" w:rsidRDefault="005F4718" w:rsidP="009C3129">
            <w:pPr>
              <w:ind w:left="-57" w:firstLine="0"/>
              <w:jc w:val="center"/>
              <w:rPr>
                <w:del w:id="30068" w:author="Ramasubramani, Hariharan" w:date="2015-07-17T16:08:00Z"/>
                <w:rFonts w:cstheme="minorHAnsi"/>
                <w:color w:val="000000" w:themeColor="text1"/>
              </w:rPr>
            </w:pPr>
            <w:del w:id="30069" w:author="Ramasubramani, Hariharan" w:date="2015-07-17T16:08:00Z">
              <w:r w:rsidDel="00851FE0">
                <w:rPr>
                  <w:rFonts w:cstheme="minorHAnsi"/>
                  <w:color w:val="000000" w:themeColor="text1"/>
                </w:rPr>
                <w:delText>Date:Time</w:delText>
              </w:r>
              <w:bookmarkStart w:id="30070" w:name="_Toc425234944"/>
              <w:bookmarkStart w:id="30071" w:name="_Toc425238496"/>
              <w:bookmarkStart w:id="30072" w:name="_Toc425239742"/>
              <w:bookmarkStart w:id="30073" w:name="_Toc425240989"/>
              <w:bookmarkStart w:id="30074" w:name="_Toc425242235"/>
              <w:bookmarkStart w:id="30075" w:name="_Toc425243481"/>
              <w:bookmarkStart w:id="30076" w:name="_Toc425244728"/>
              <w:bookmarkStart w:id="30077" w:name="_Toc425245975"/>
              <w:bookmarkStart w:id="30078" w:name="_Toc425247222"/>
              <w:bookmarkStart w:id="30079" w:name="_Toc425248468"/>
              <w:bookmarkStart w:id="30080" w:name="_Toc425249715"/>
              <w:bookmarkStart w:id="30081" w:name="_Toc425250962"/>
              <w:bookmarkStart w:id="30082" w:name="_Toc425252209"/>
              <w:bookmarkStart w:id="30083" w:name="_Toc425252879"/>
              <w:bookmarkStart w:id="30084" w:name="_Toc425253550"/>
              <w:bookmarkStart w:id="30085" w:name="_Toc425256941"/>
              <w:bookmarkStart w:id="30086" w:name="_Toc425276642"/>
              <w:bookmarkStart w:id="30087" w:name="_Toc425342740"/>
              <w:bookmarkStart w:id="30088" w:name="_Toc425349946"/>
              <w:bookmarkStart w:id="30089" w:name="_Toc425353095"/>
              <w:bookmarkStart w:id="30090" w:name="_Toc425353780"/>
              <w:bookmarkStart w:id="30091" w:name="_Toc425787773"/>
              <w:bookmarkStart w:id="30092" w:name="_Toc425788459"/>
              <w:bookmarkStart w:id="30093" w:name="_Toc425789146"/>
              <w:bookmarkStart w:id="30094" w:name="_Toc425789833"/>
              <w:bookmarkStart w:id="30095" w:name="_Toc425790520"/>
              <w:bookmarkStart w:id="30096" w:name="_Toc425794260"/>
              <w:bookmarkStart w:id="30097" w:name="_Toc426385195"/>
              <w:bookmarkStart w:id="30098" w:name="_Toc426386599"/>
              <w:bookmarkStart w:id="30099" w:name="_Toc426388002"/>
              <w:bookmarkStart w:id="30100" w:name="_Toc426389406"/>
              <w:bookmarkStart w:id="30101" w:name="_Toc426390810"/>
              <w:bookmarkStart w:id="30102" w:name="_Toc426392214"/>
              <w:bookmarkStart w:id="30103" w:name="_Toc426393617"/>
              <w:bookmarkStart w:id="30104" w:name="_Toc427825202"/>
              <w:bookmarkStart w:id="30105" w:name="_Toc427853015"/>
              <w:bookmarkStart w:id="30106" w:name="_Toc427855255"/>
              <w:bookmarkStart w:id="30107" w:name="_Toc427857456"/>
              <w:bookmarkEnd w:id="30070"/>
              <w:bookmarkEnd w:id="30071"/>
              <w:bookmarkEnd w:id="30072"/>
              <w:bookmarkEnd w:id="30073"/>
              <w:bookmarkEnd w:id="30074"/>
              <w:bookmarkEnd w:id="30075"/>
              <w:bookmarkEnd w:id="30076"/>
              <w:bookmarkEnd w:id="30077"/>
              <w:bookmarkEnd w:id="30078"/>
              <w:bookmarkEnd w:id="30079"/>
              <w:bookmarkEnd w:id="30080"/>
              <w:bookmarkEnd w:id="30081"/>
              <w:bookmarkEnd w:id="30082"/>
              <w:bookmarkEnd w:id="30083"/>
              <w:bookmarkEnd w:id="30084"/>
              <w:bookmarkEnd w:id="30085"/>
              <w:bookmarkEnd w:id="30086"/>
              <w:bookmarkEnd w:id="30087"/>
              <w:bookmarkEnd w:id="30088"/>
              <w:bookmarkEnd w:id="30089"/>
              <w:bookmarkEnd w:id="30090"/>
              <w:bookmarkEnd w:id="30091"/>
              <w:bookmarkEnd w:id="30092"/>
              <w:bookmarkEnd w:id="30093"/>
              <w:bookmarkEnd w:id="30094"/>
              <w:bookmarkEnd w:id="30095"/>
              <w:bookmarkEnd w:id="30096"/>
              <w:bookmarkEnd w:id="30097"/>
              <w:bookmarkEnd w:id="30098"/>
              <w:bookmarkEnd w:id="30099"/>
              <w:bookmarkEnd w:id="30100"/>
              <w:bookmarkEnd w:id="30101"/>
              <w:bookmarkEnd w:id="30102"/>
              <w:bookmarkEnd w:id="30103"/>
              <w:bookmarkEnd w:id="30104"/>
              <w:bookmarkEnd w:id="30105"/>
              <w:bookmarkEnd w:id="30106"/>
              <w:bookmarkEnd w:id="30107"/>
            </w:del>
          </w:p>
        </w:tc>
        <w:tc>
          <w:tcPr>
            <w:tcW w:w="712" w:type="dxa"/>
            <w:tcBorders>
              <w:top w:val="single" w:sz="4" w:space="0" w:color="auto"/>
              <w:left w:val="single" w:sz="4" w:space="0" w:color="auto"/>
              <w:bottom w:val="single" w:sz="4" w:space="0" w:color="auto"/>
              <w:right w:val="single" w:sz="4" w:space="0" w:color="auto"/>
            </w:tcBorders>
          </w:tcPr>
          <w:p w14:paraId="25687953" w14:textId="25B435CE" w:rsidR="005F4718" w:rsidRPr="00C106B9" w:rsidDel="00851FE0" w:rsidRDefault="005F4718" w:rsidP="009C3129">
            <w:pPr>
              <w:ind w:left="-57" w:firstLine="0"/>
              <w:jc w:val="center"/>
              <w:rPr>
                <w:del w:id="30108" w:author="Ramasubramani, Hariharan" w:date="2015-07-17T16:08:00Z"/>
                <w:rFonts w:cstheme="minorHAnsi"/>
                <w:color w:val="000000" w:themeColor="text1"/>
              </w:rPr>
            </w:pPr>
            <w:del w:id="30109" w:author="Ramasubramani, Hariharan" w:date="2015-07-17T16:08:00Z">
              <w:r w:rsidRPr="00C106B9" w:rsidDel="00851FE0">
                <w:rPr>
                  <w:rFonts w:cstheme="minorHAnsi"/>
                  <w:color w:val="000000" w:themeColor="text1"/>
                </w:rPr>
                <w:delText>-</w:delText>
              </w:r>
              <w:bookmarkStart w:id="30110" w:name="_Toc425234945"/>
              <w:bookmarkStart w:id="30111" w:name="_Toc425238497"/>
              <w:bookmarkStart w:id="30112" w:name="_Toc425239743"/>
              <w:bookmarkStart w:id="30113" w:name="_Toc425240990"/>
              <w:bookmarkStart w:id="30114" w:name="_Toc425242236"/>
              <w:bookmarkStart w:id="30115" w:name="_Toc425243482"/>
              <w:bookmarkStart w:id="30116" w:name="_Toc425244729"/>
              <w:bookmarkStart w:id="30117" w:name="_Toc425245976"/>
              <w:bookmarkStart w:id="30118" w:name="_Toc425247223"/>
              <w:bookmarkStart w:id="30119" w:name="_Toc425248469"/>
              <w:bookmarkStart w:id="30120" w:name="_Toc425249716"/>
              <w:bookmarkStart w:id="30121" w:name="_Toc425250963"/>
              <w:bookmarkStart w:id="30122" w:name="_Toc425252210"/>
              <w:bookmarkStart w:id="30123" w:name="_Toc425252880"/>
              <w:bookmarkStart w:id="30124" w:name="_Toc425253551"/>
              <w:bookmarkStart w:id="30125" w:name="_Toc425256942"/>
              <w:bookmarkStart w:id="30126" w:name="_Toc425276643"/>
              <w:bookmarkStart w:id="30127" w:name="_Toc425342741"/>
              <w:bookmarkStart w:id="30128" w:name="_Toc425349947"/>
              <w:bookmarkStart w:id="30129" w:name="_Toc425353096"/>
              <w:bookmarkStart w:id="30130" w:name="_Toc425353781"/>
              <w:bookmarkStart w:id="30131" w:name="_Toc425787774"/>
              <w:bookmarkStart w:id="30132" w:name="_Toc425788460"/>
              <w:bookmarkStart w:id="30133" w:name="_Toc425789147"/>
              <w:bookmarkStart w:id="30134" w:name="_Toc425789834"/>
              <w:bookmarkStart w:id="30135" w:name="_Toc425790521"/>
              <w:bookmarkStart w:id="30136" w:name="_Toc425794261"/>
              <w:bookmarkStart w:id="30137" w:name="_Toc426385196"/>
              <w:bookmarkStart w:id="30138" w:name="_Toc426386600"/>
              <w:bookmarkStart w:id="30139" w:name="_Toc426388003"/>
              <w:bookmarkStart w:id="30140" w:name="_Toc426389407"/>
              <w:bookmarkStart w:id="30141" w:name="_Toc426390811"/>
              <w:bookmarkStart w:id="30142" w:name="_Toc426392215"/>
              <w:bookmarkStart w:id="30143" w:name="_Toc426393618"/>
              <w:bookmarkStart w:id="30144" w:name="_Toc427825203"/>
              <w:bookmarkStart w:id="30145" w:name="_Toc427853016"/>
              <w:bookmarkStart w:id="30146" w:name="_Toc427855256"/>
              <w:bookmarkStart w:id="30147" w:name="_Toc427857457"/>
              <w:bookmarkEnd w:id="30110"/>
              <w:bookmarkEnd w:id="30111"/>
              <w:bookmarkEnd w:id="30112"/>
              <w:bookmarkEnd w:id="30113"/>
              <w:bookmarkEnd w:id="30114"/>
              <w:bookmarkEnd w:id="30115"/>
              <w:bookmarkEnd w:id="30116"/>
              <w:bookmarkEnd w:id="30117"/>
              <w:bookmarkEnd w:id="30118"/>
              <w:bookmarkEnd w:id="30119"/>
              <w:bookmarkEnd w:id="30120"/>
              <w:bookmarkEnd w:id="30121"/>
              <w:bookmarkEnd w:id="30122"/>
              <w:bookmarkEnd w:id="30123"/>
              <w:bookmarkEnd w:id="30124"/>
              <w:bookmarkEnd w:id="30125"/>
              <w:bookmarkEnd w:id="30126"/>
              <w:bookmarkEnd w:id="30127"/>
              <w:bookmarkEnd w:id="30128"/>
              <w:bookmarkEnd w:id="30129"/>
              <w:bookmarkEnd w:id="30130"/>
              <w:bookmarkEnd w:id="30131"/>
              <w:bookmarkEnd w:id="30132"/>
              <w:bookmarkEnd w:id="30133"/>
              <w:bookmarkEnd w:id="30134"/>
              <w:bookmarkEnd w:id="30135"/>
              <w:bookmarkEnd w:id="30136"/>
              <w:bookmarkEnd w:id="30137"/>
              <w:bookmarkEnd w:id="30138"/>
              <w:bookmarkEnd w:id="30139"/>
              <w:bookmarkEnd w:id="30140"/>
              <w:bookmarkEnd w:id="30141"/>
              <w:bookmarkEnd w:id="30142"/>
              <w:bookmarkEnd w:id="30143"/>
              <w:bookmarkEnd w:id="30144"/>
              <w:bookmarkEnd w:id="30145"/>
              <w:bookmarkEnd w:id="30146"/>
              <w:bookmarkEnd w:id="30147"/>
            </w:del>
          </w:p>
        </w:tc>
        <w:tc>
          <w:tcPr>
            <w:tcW w:w="2050" w:type="dxa"/>
            <w:tcBorders>
              <w:top w:val="single" w:sz="4" w:space="0" w:color="auto"/>
              <w:left w:val="single" w:sz="4" w:space="0" w:color="auto"/>
              <w:bottom w:val="single" w:sz="4" w:space="0" w:color="auto"/>
              <w:right w:val="single" w:sz="4" w:space="0" w:color="auto"/>
            </w:tcBorders>
          </w:tcPr>
          <w:p w14:paraId="34031C13" w14:textId="64AC8F58" w:rsidR="005F4718" w:rsidDel="00851FE0" w:rsidRDefault="005F4718" w:rsidP="009C3129">
            <w:pPr>
              <w:pStyle w:val="ListParagraph"/>
              <w:ind w:left="-12" w:right="-57" w:firstLine="0"/>
              <w:jc w:val="center"/>
              <w:rPr>
                <w:del w:id="30148" w:author="Ramasubramani, Hariharan" w:date="2015-07-17T16:08:00Z"/>
                <w:rFonts w:cstheme="minorHAnsi"/>
                <w:color w:val="000000" w:themeColor="text1"/>
              </w:rPr>
            </w:pPr>
            <w:del w:id="30149" w:author="Ramasubramani, Hariharan" w:date="2015-07-17T16:08:00Z">
              <w:r w:rsidDel="00851FE0">
                <w:rPr>
                  <w:rFonts w:cstheme="minorHAnsi"/>
                  <w:color w:val="000000" w:themeColor="text1"/>
                </w:rPr>
                <w:delText>Format:</w:delText>
              </w:r>
              <w:bookmarkStart w:id="30150" w:name="_Toc425234946"/>
              <w:bookmarkStart w:id="30151" w:name="_Toc425238498"/>
              <w:bookmarkStart w:id="30152" w:name="_Toc425239744"/>
              <w:bookmarkStart w:id="30153" w:name="_Toc425240991"/>
              <w:bookmarkStart w:id="30154" w:name="_Toc425242237"/>
              <w:bookmarkStart w:id="30155" w:name="_Toc425243483"/>
              <w:bookmarkStart w:id="30156" w:name="_Toc425244730"/>
              <w:bookmarkStart w:id="30157" w:name="_Toc425245977"/>
              <w:bookmarkStart w:id="30158" w:name="_Toc425247224"/>
              <w:bookmarkStart w:id="30159" w:name="_Toc425248470"/>
              <w:bookmarkStart w:id="30160" w:name="_Toc425249717"/>
              <w:bookmarkStart w:id="30161" w:name="_Toc425250964"/>
              <w:bookmarkStart w:id="30162" w:name="_Toc425252211"/>
              <w:bookmarkStart w:id="30163" w:name="_Toc425252881"/>
              <w:bookmarkStart w:id="30164" w:name="_Toc425253552"/>
              <w:bookmarkStart w:id="30165" w:name="_Toc425256943"/>
              <w:bookmarkStart w:id="30166" w:name="_Toc425276644"/>
              <w:bookmarkStart w:id="30167" w:name="_Toc425342742"/>
              <w:bookmarkStart w:id="30168" w:name="_Toc425349948"/>
              <w:bookmarkStart w:id="30169" w:name="_Toc425353097"/>
              <w:bookmarkStart w:id="30170" w:name="_Toc425353782"/>
              <w:bookmarkStart w:id="30171" w:name="_Toc425787775"/>
              <w:bookmarkStart w:id="30172" w:name="_Toc425788461"/>
              <w:bookmarkStart w:id="30173" w:name="_Toc425789148"/>
              <w:bookmarkStart w:id="30174" w:name="_Toc425789835"/>
              <w:bookmarkStart w:id="30175" w:name="_Toc425790522"/>
              <w:bookmarkStart w:id="30176" w:name="_Toc425794262"/>
              <w:bookmarkStart w:id="30177" w:name="_Toc426385197"/>
              <w:bookmarkStart w:id="30178" w:name="_Toc426386601"/>
              <w:bookmarkStart w:id="30179" w:name="_Toc426388004"/>
              <w:bookmarkStart w:id="30180" w:name="_Toc426389408"/>
              <w:bookmarkStart w:id="30181" w:name="_Toc426390812"/>
              <w:bookmarkStart w:id="30182" w:name="_Toc426392216"/>
              <w:bookmarkStart w:id="30183" w:name="_Toc426393619"/>
              <w:bookmarkStart w:id="30184" w:name="_Toc427825204"/>
              <w:bookmarkStart w:id="30185" w:name="_Toc427853017"/>
              <w:bookmarkStart w:id="30186" w:name="_Toc427855257"/>
              <w:bookmarkStart w:id="30187" w:name="_Toc427857458"/>
              <w:bookmarkEnd w:id="30150"/>
              <w:bookmarkEnd w:id="30151"/>
              <w:bookmarkEnd w:id="30152"/>
              <w:bookmarkEnd w:id="30153"/>
              <w:bookmarkEnd w:id="30154"/>
              <w:bookmarkEnd w:id="30155"/>
              <w:bookmarkEnd w:id="30156"/>
              <w:bookmarkEnd w:id="30157"/>
              <w:bookmarkEnd w:id="30158"/>
              <w:bookmarkEnd w:id="30159"/>
              <w:bookmarkEnd w:id="30160"/>
              <w:bookmarkEnd w:id="30161"/>
              <w:bookmarkEnd w:id="30162"/>
              <w:bookmarkEnd w:id="30163"/>
              <w:bookmarkEnd w:id="30164"/>
              <w:bookmarkEnd w:id="30165"/>
              <w:bookmarkEnd w:id="30166"/>
              <w:bookmarkEnd w:id="30167"/>
              <w:bookmarkEnd w:id="30168"/>
              <w:bookmarkEnd w:id="30169"/>
              <w:bookmarkEnd w:id="30170"/>
              <w:bookmarkEnd w:id="30171"/>
              <w:bookmarkEnd w:id="30172"/>
              <w:bookmarkEnd w:id="30173"/>
              <w:bookmarkEnd w:id="30174"/>
              <w:bookmarkEnd w:id="30175"/>
              <w:bookmarkEnd w:id="30176"/>
              <w:bookmarkEnd w:id="30177"/>
              <w:bookmarkEnd w:id="30178"/>
              <w:bookmarkEnd w:id="30179"/>
              <w:bookmarkEnd w:id="30180"/>
              <w:bookmarkEnd w:id="30181"/>
              <w:bookmarkEnd w:id="30182"/>
              <w:bookmarkEnd w:id="30183"/>
              <w:bookmarkEnd w:id="30184"/>
              <w:bookmarkEnd w:id="30185"/>
              <w:bookmarkEnd w:id="30186"/>
              <w:bookmarkEnd w:id="30187"/>
            </w:del>
          </w:p>
          <w:p w14:paraId="7658E435" w14:textId="0D80D3B1" w:rsidR="005F4718" w:rsidRPr="00C106B9" w:rsidDel="00851FE0" w:rsidRDefault="005F4718">
            <w:pPr>
              <w:pStyle w:val="ListParagraph"/>
              <w:ind w:left="-12" w:right="-57" w:firstLine="0"/>
              <w:rPr>
                <w:del w:id="30188" w:author="Ramasubramani, Hariharan" w:date="2015-07-17T16:08:00Z"/>
                <w:rFonts w:cstheme="minorHAnsi"/>
                <w:color w:val="000000" w:themeColor="text1"/>
              </w:rPr>
            </w:pPr>
            <w:del w:id="30189" w:author="Ramasubramani, Hariharan" w:date="2015-07-17T16:08:00Z">
              <w:r w:rsidRPr="00C106B9" w:rsidDel="00851FE0">
                <w:rPr>
                  <w:rFonts w:cstheme="minorHAnsi"/>
                  <w:color w:val="000000" w:themeColor="text1"/>
                </w:rPr>
                <w:delText>mm/dd/yyyy</w:delText>
              </w:r>
            </w:del>
            <w:del w:id="30190" w:author="Ramasubramani, Hariharan" w:date="2015-07-15T17:20:00Z">
              <w:r w:rsidRPr="00C106B9" w:rsidDel="00277DDF">
                <w:rPr>
                  <w:rFonts w:cstheme="minorHAnsi"/>
                  <w:color w:val="000000" w:themeColor="text1"/>
                </w:rPr>
                <w:delText xml:space="preserve"> hh:mm</w:delText>
              </w:r>
            </w:del>
            <w:bookmarkStart w:id="30191" w:name="_Toc425234947"/>
            <w:bookmarkStart w:id="30192" w:name="_Toc425238499"/>
            <w:bookmarkStart w:id="30193" w:name="_Toc425239745"/>
            <w:bookmarkStart w:id="30194" w:name="_Toc425240992"/>
            <w:bookmarkStart w:id="30195" w:name="_Toc425242238"/>
            <w:bookmarkStart w:id="30196" w:name="_Toc425243484"/>
            <w:bookmarkStart w:id="30197" w:name="_Toc425244731"/>
            <w:bookmarkStart w:id="30198" w:name="_Toc425245978"/>
            <w:bookmarkStart w:id="30199" w:name="_Toc425247225"/>
            <w:bookmarkStart w:id="30200" w:name="_Toc425248471"/>
            <w:bookmarkStart w:id="30201" w:name="_Toc425249718"/>
            <w:bookmarkStart w:id="30202" w:name="_Toc425250965"/>
            <w:bookmarkStart w:id="30203" w:name="_Toc425252212"/>
            <w:bookmarkStart w:id="30204" w:name="_Toc425252882"/>
            <w:bookmarkStart w:id="30205" w:name="_Toc425253553"/>
            <w:bookmarkStart w:id="30206" w:name="_Toc425256944"/>
            <w:bookmarkStart w:id="30207" w:name="_Toc425276645"/>
            <w:bookmarkStart w:id="30208" w:name="_Toc425342743"/>
            <w:bookmarkStart w:id="30209" w:name="_Toc425349949"/>
            <w:bookmarkStart w:id="30210" w:name="_Toc425353098"/>
            <w:bookmarkStart w:id="30211" w:name="_Toc425353783"/>
            <w:bookmarkStart w:id="30212" w:name="_Toc425787776"/>
            <w:bookmarkStart w:id="30213" w:name="_Toc425788462"/>
            <w:bookmarkStart w:id="30214" w:name="_Toc425789149"/>
            <w:bookmarkStart w:id="30215" w:name="_Toc425789836"/>
            <w:bookmarkStart w:id="30216" w:name="_Toc425790523"/>
            <w:bookmarkStart w:id="30217" w:name="_Toc425794263"/>
            <w:bookmarkStart w:id="30218" w:name="_Toc426385198"/>
            <w:bookmarkStart w:id="30219" w:name="_Toc426386602"/>
            <w:bookmarkStart w:id="30220" w:name="_Toc426388005"/>
            <w:bookmarkStart w:id="30221" w:name="_Toc426389409"/>
            <w:bookmarkStart w:id="30222" w:name="_Toc426390813"/>
            <w:bookmarkStart w:id="30223" w:name="_Toc426392217"/>
            <w:bookmarkStart w:id="30224" w:name="_Toc426393620"/>
            <w:bookmarkStart w:id="30225" w:name="_Toc427825205"/>
            <w:bookmarkStart w:id="30226" w:name="_Toc427853018"/>
            <w:bookmarkStart w:id="30227" w:name="_Toc427855258"/>
            <w:bookmarkStart w:id="30228" w:name="_Toc427857459"/>
            <w:bookmarkEnd w:id="30191"/>
            <w:bookmarkEnd w:id="30192"/>
            <w:bookmarkEnd w:id="30193"/>
            <w:bookmarkEnd w:id="30194"/>
            <w:bookmarkEnd w:id="30195"/>
            <w:bookmarkEnd w:id="30196"/>
            <w:bookmarkEnd w:id="30197"/>
            <w:bookmarkEnd w:id="30198"/>
            <w:bookmarkEnd w:id="30199"/>
            <w:bookmarkEnd w:id="30200"/>
            <w:bookmarkEnd w:id="30201"/>
            <w:bookmarkEnd w:id="30202"/>
            <w:bookmarkEnd w:id="30203"/>
            <w:bookmarkEnd w:id="30204"/>
            <w:bookmarkEnd w:id="30205"/>
            <w:bookmarkEnd w:id="30206"/>
            <w:bookmarkEnd w:id="30207"/>
            <w:bookmarkEnd w:id="30208"/>
            <w:bookmarkEnd w:id="30209"/>
            <w:bookmarkEnd w:id="30210"/>
            <w:bookmarkEnd w:id="30211"/>
            <w:bookmarkEnd w:id="30212"/>
            <w:bookmarkEnd w:id="30213"/>
            <w:bookmarkEnd w:id="30214"/>
            <w:bookmarkEnd w:id="30215"/>
            <w:bookmarkEnd w:id="30216"/>
            <w:bookmarkEnd w:id="30217"/>
            <w:bookmarkEnd w:id="30218"/>
            <w:bookmarkEnd w:id="30219"/>
            <w:bookmarkEnd w:id="30220"/>
            <w:bookmarkEnd w:id="30221"/>
            <w:bookmarkEnd w:id="30222"/>
            <w:bookmarkEnd w:id="30223"/>
            <w:bookmarkEnd w:id="30224"/>
            <w:bookmarkEnd w:id="30225"/>
            <w:bookmarkEnd w:id="30226"/>
            <w:bookmarkEnd w:id="30227"/>
            <w:bookmarkEnd w:id="30228"/>
          </w:p>
        </w:tc>
        <w:tc>
          <w:tcPr>
            <w:tcW w:w="1050" w:type="dxa"/>
            <w:tcBorders>
              <w:top w:val="single" w:sz="4" w:space="0" w:color="auto"/>
              <w:left w:val="single" w:sz="4" w:space="0" w:color="auto"/>
              <w:bottom w:val="single" w:sz="4" w:space="0" w:color="auto"/>
              <w:right w:val="single" w:sz="4" w:space="0" w:color="auto"/>
            </w:tcBorders>
          </w:tcPr>
          <w:p w14:paraId="4B37C741" w14:textId="2245D517" w:rsidR="005F4718" w:rsidRPr="00C106B9" w:rsidDel="00851FE0" w:rsidRDefault="005F4718" w:rsidP="009C3129">
            <w:pPr>
              <w:ind w:left="-57" w:firstLine="0"/>
              <w:jc w:val="center"/>
              <w:rPr>
                <w:del w:id="30229" w:author="Ramasubramani, Hariharan" w:date="2015-07-17T16:08:00Z"/>
                <w:rFonts w:cstheme="minorHAnsi"/>
                <w:color w:val="000000" w:themeColor="text1"/>
              </w:rPr>
            </w:pPr>
            <w:del w:id="30230" w:author="Ramasubramani, Hariharan" w:date="2015-07-17T16:08:00Z">
              <w:r w:rsidRPr="00C106B9" w:rsidDel="00851FE0">
                <w:rPr>
                  <w:rFonts w:cstheme="minorHAnsi"/>
                  <w:color w:val="000000" w:themeColor="text1"/>
                </w:rPr>
                <w:delText>-</w:delText>
              </w:r>
              <w:bookmarkStart w:id="30231" w:name="_Toc425234948"/>
              <w:bookmarkStart w:id="30232" w:name="_Toc425238500"/>
              <w:bookmarkStart w:id="30233" w:name="_Toc425239746"/>
              <w:bookmarkStart w:id="30234" w:name="_Toc425240993"/>
              <w:bookmarkStart w:id="30235" w:name="_Toc425242239"/>
              <w:bookmarkStart w:id="30236" w:name="_Toc425243485"/>
              <w:bookmarkStart w:id="30237" w:name="_Toc425244732"/>
              <w:bookmarkStart w:id="30238" w:name="_Toc425245979"/>
              <w:bookmarkStart w:id="30239" w:name="_Toc425247226"/>
              <w:bookmarkStart w:id="30240" w:name="_Toc425248472"/>
              <w:bookmarkStart w:id="30241" w:name="_Toc425249719"/>
              <w:bookmarkStart w:id="30242" w:name="_Toc425250966"/>
              <w:bookmarkStart w:id="30243" w:name="_Toc425252213"/>
              <w:bookmarkStart w:id="30244" w:name="_Toc425252883"/>
              <w:bookmarkStart w:id="30245" w:name="_Toc425253554"/>
              <w:bookmarkStart w:id="30246" w:name="_Toc425256945"/>
              <w:bookmarkStart w:id="30247" w:name="_Toc425276646"/>
              <w:bookmarkStart w:id="30248" w:name="_Toc425342744"/>
              <w:bookmarkStart w:id="30249" w:name="_Toc425349950"/>
              <w:bookmarkStart w:id="30250" w:name="_Toc425353099"/>
              <w:bookmarkStart w:id="30251" w:name="_Toc425353784"/>
              <w:bookmarkStart w:id="30252" w:name="_Toc425787777"/>
              <w:bookmarkStart w:id="30253" w:name="_Toc425788463"/>
              <w:bookmarkStart w:id="30254" w:name="_Toc425789150"/>
              <w:bookmarkStart w:id="30255" w:name="_Toc425789837"/>
              <w:bookmarkStart w:id="30256" w:name="_Toc425790524"/>
              <w:bookmarkStart w:id="30257" w:name="_Toc425794264"/>
              <w:bookmarkStart w:id="30258" w:name="_Toc426385199"/>
              <w:bookmarkStart w:id="30259" w:name="_Toc426386603"/>
              <w:bookmarkStart w:id="30260" w:name="_Toc426388006"/>
              <w:bookmarkStart w:id="30261" w:name="_Toc426389410"/>
              <w:bookmarkStart w:id="30262" w:name="_Toc426390814"/>
              <w:bookmarkStart w:id="30263" w:name="_Toc426392218"/>
              <w:bookmarkStart w:id="30264" w:name="_Toc426393621"/>
              <w:bookmarkStart w:id="30265" w:name="_Toc427825206"/>
              <w:bookmarkStart w:id="30266" w:name="_Toc427853019"/>
              <w:bookmarkStart w:id="30267" w:name="_Toc427855259"/>
              <w:bookmarkStart w:id="30268" w:name="_Toc427857460"/>
              <w:bookmarkEnd w:id="30231"/>
              <w:bookmarkEnd w:id="30232"/>
              <w:bookmarkEnd w:id="30233"/>
              <w:bookmarkEnd w:id="30234"/>
              <w:bookmarkEnd w:id="30235"/>
              <w:bookmarkEnd w:id="30236"/>
              <w:bookmarkEnd w:id="30237"/>
              <w:bookmarkEnd w:id="30238"/>
              <w:bookmarkEnd w:id="30239"/>
              <w:bookmarkEnd w:id="30240"/>
              <w:bookmarkEnd w:id="30241"/>
              <w:bookmarkEnd w:id="30242"/>
              <w:bookmarkEnd w:id="30243"/>
              <w:bookmarkEnd w:id="30244"/>
              <w:bookmarkEnd w:id="30245"/>
              <w:bookmarkEnd w:id="30246"/>
              <w:bookmarkEnd w:id="30247"/>
              <w:bookmarkEnd w:id="30248"/>
              <w:bookmarkEnd w:id="30249"/>
              <w:bookmarkEnd w:id="30250"/>
              <w:bookmarkEnd w:id="30251"/>
              <w:bookmarkEnd w:id="30252"/>
              <w:bookmarkEnd w:id="30253"/>
              <w:bookmarkEnd w:id="30254"/>
              <w:bookmarkEnd w:id="30255"/>
              <w:bookmarkEnd w:id="30256"/>
              <w:bookmarkEnd w:id="30257"/>
              <w:bookmarkEnd w:id="30258"/>
              <w:bookmarkEnd w:id="30259"/>
              <w:bookmarkEnd w:id="30260"/>
              <w:bookmarkEnd w:id="30261"/>
              <w:bookmarkEnd w:id="30262"/>
              <w:bookmarkEnd w:id="30263"/>
              <w:bookmarkEnd w:id="30264"/>
              <w:bookmarkEnd w:id="30265"/>
              <w:bookmarkEnd w:id="30266"/>
              <w:bookmarkEnd w:id="30267"/>
              <w:bookmarkEnd w:id="30268"/>
            </w:del>
          </w:p>
        </w:tc>
        <w:bookmarkStart w:id="30269" w:name="_Toc425234949"/>
        <w:bookmarkStart w:id="30270" w:name="_Toc425238501"/>
        <w:bookmarkStart w:id="30271" w:name="_Toc425239747"/>
        <w:bookmarkStart w:id="30272" w:name="_Toc425240994"/>
        <w:bookmarkStart w:id="30273" w:name="_Toc425242240"/>
        <w:bookmarkStart w:id="30274" w:name="_Toc425243486"/>
        <w:bookmarkStart w:id="30275" w:name="_Toc425244733"/>
        <w:bookmarkStart w:id="30276" w:name="_Toc425245980"/>
        <w:bookmarkStart w:id="30277" w:name="_Toc425247227"/>
        <w:bookmarkStart w:id="30278" w:name="_Toc425248473"/>
        <w:bookmarkStart w:id="30279" w:name="_Toc425249720"/>
        <w:bookmarkStart w:id="30280" w:name="_Toc425250967"/>
        <w:bookmarkStart w:id="30281" w:name="_Toc425252214"/>
        <w:bookmarkStart w:id="30282" w:name="_Toc425252884"/>
        <w:bookmarkStart w:id="30283" w:name="_Toc425253555"/>
        <w:bookmarkStart w:id="30284" w:name="_Toc425256946"/>
        <w:bookmarkStart w:id="30285" w:name="_Toc425276647"/>
        <w:bookmarkStart w:id="30286" w:name="_Toc425342745"/>
        <w:bookmarkStart w:id="30287" w:name="_Toc425349951"/>
        <w:bookmarkStart w:id="30288" w:name="_Toc425353100"/>
        <w:bookmarkStart w:id="30289" w:name="_Toc425353785"/>
        <w:bookmarkStart w:id="30290" w:name="_Toc425787778"/>
        <w:bookmarkStart w:id="30291" w:name="_Toc425788464"/>
        <w:bookmarkStart w:id="30292" w:name="_Toc425789151"/>
        <w:bookmarkStart w:id="30293" w:name="_Toc425789838"/>
        <w:bookmarkStart w:id="30294" w:name="_Toc425790525"/>
        <w:bookmarkStart w:id="30295" w:name="_Toc425794265"/>
        <w:bookmarkStart w:id="30296" w:name="_Toc426385200"/>
        <w:bookmarkStart w:id="30297" w:name="_Toc426386604"/>
        <w:bookmarkStart w:id="30298" w:name="_Toc426388007"/>
        <w:bookmarkStart w:id="30299" w:name="_Toc426389411"/>
        <w:bookmarkStart w:id="30300" w:name="_Toc426390815"/>
        <w:bookmarkStart w:id="30301" w:name="_Toc426392219"/>
        <w:bookmarkStart w:id="30302" w:name="_Toc426393622"/>
        <w:bookmarkStart w:id="30303" w:name="_Toc427825207"/>
        <w:bookmarkStart w:id="30304" w:name="_Toc427853020"/>
        <w:bookmarkStart w:id="30305" w:name="_Toc427855260"/>
        <w:bookmarkStart w:id="30306" w:name="_Toc427857461"/>
        <w:bookmarkEnd w:id="30269"/>
        <w:bookmarkEnd w:id="30270"/>
        <w:bookmarkEnd w:id="30271"/>
        <w:bookmarkEnd w:id="30272"/>
        <w:bookmarkEnd w:id="30273"/>
        <w:bookmarkEnd w:id="30274"/>
        <w:bookmarkEnd w:id="30275"/>
        <w:bookmarkEnd w:id="30276"/>
        <w:bookmarkEnd w:id="30277"/>
        <w:bookmarkEnd w:id="30278"/>
        <w:bookmarkEnd w:id="30279"/>
        <w:bookmarkEnd w:id="30280"/>
        <w:bookmarkEnd w:id="30281"/>
        <w:bookmarkEnd w:id="30282"/>
        <w:bookmarkEnd w:id="30283"/>
        <w:bookmarkEnd w:id="30284"/>
        <w:bookmarkEnd w:id="30285"/>
        <w:bookmarkEnd w:id="30286"/>
        <w:bookmarkEnd w:id="30287"/>
        <w:bookmarkEnd w:id="30288"/>
        <w:bookmarkEnd w:id="30289"/>
        <w:bookmarkEnd w:id="30290"/>
        <w:bookmarkEnd w:id="30291"/>
        <w:bookmarkEnd w:id="30292"/>
        <w:bookmarkEnd w:id="30293"/>
        <w:bookmarkEnd w:id="30294"/>
        <w:bookmarkEnd w:id="30295"/>
        <w:bookmarkEnd w:id="30296"/>
        <w:bookmarkEnd w:id="30297"/>
        <w:bookmarkEnd w:id="30298"/>
        <w:bookmarkEnd w:id="30299"/>
        <w:bookmarkEnd w:id="30300"/>
        <w:bookmarkEnd w:id="30301"/>
        <w:bookmarkEnd w:id="30302"/>
        <w:bookmarkEnd w:id="30303"/>
        <w:bookmarkEnd w:id="30304"/>
        <w:bookmarkEnd w:id="30305"/>
        <w:bookmarkEnd w:id="30306"/>
      </w:tr>
      <w:tr w:rsidR="005F4718" w:rsidRPr="00C106B9" w:rsidDel="00851FE0" w14:paraId="6ABBC2C6" w14:textId="5AECFD6A" w:rsidTr="008C172F">
        <w:trPr>
          <w:cantSplit/>
          <w:trHeight w:val="314"/>
          <w:jc w:val="center"/>
          <w:del w:id="30307" w:author="Ramasubramani, Hariharan" w:date="2015-07-17T16:08:00Z"/>
        </w:trPr>
        <w:tc>
          <w:tcPr>
            <w:tcW w:w="1044" w:type="dxa"/>
            <w:tcBorders>
              <w:top w:val="single" w:sz="4" w:space="0" w:color="auto"/>
              <w:left w:val="single" w:sz="4" w:space="0" w:color="auto"/>
              <w:bottom w:val="single" w:sz="4" w:space="0" w:color="auto"/>
              <w:right w:val="single" w:sz="4" w:space="0" w:color="auto"/>
            </w:tcBorders>
          </w:tcPr>
          <w:p w14:paraId="034DC3FD" w14:textId="3A356D2D" w:rsidR="005F4718" w:rsidRPr="00C106B9" w:rsidDel="00851FE0" w:rsidRDefault="005F4718" w:rsidP="00247D75">
            <w:pPr>
              <w:pStyle w:val="ListParagraph"/>
              <w:numPr>
                <w:ilvl w:val="3"/>
                <w:numId w:val="23"/>
              </w:numPr>
              <w:overflowPunct w:val="0"/>
              <w:autoSpaceDE w:val="0"/>
              <w:autoSpaceDN w:val="0"/>
              <w:spacing w:after="60"/>
              <w:ind w:left="-43" w:firstLine="0"/>
              <w:textAlignment w:val="baseline"/>
              <w:rPr>
                <w:del w:id="30308" w:author="Ramasubramani, Hariharan" w:date="2015-07-17T16:08:00Z"/>
                <w:rFonts w:cstheme="minorHAnsi"/>
                <w:color w:val="000000" w:themeColor="text1"/>
              </w:rPr>
            </w:pPr>
            <w:bookmarkStart w:id="30309" w:name="_Toc425234950"/>
            <w:bookmarkStart w:id="30310" w:name="_Toc425238502"/>
            <w:bookmarkStart w:id="30311" w:name="_Toc425239748"/>
            <w:bookmarkStart w:id="30312" w:name="_Toc425240995"/>
            <w:bookmarkStart w:id="30313" w:name="_Toc425242241"/>
            <w:bookmarkStart w:id="30314" w:name="_Toc425243487"/>
            <w:bookmarkStart w:id="30315" w:name="_Toc425244734"/>
            <w:bookmarkStart w:id="30316" w:name="_Toc425245981"/>
            <w:bookmarkStart w:id="30317" w:name="_Toc425247228"/>
            <w:bookmarkStart w:id="30318" w:name="_Toc425248474"/>
            <w:bookmarkStart w:id="30319" w:name="_Toc425249721"/>
            <w:bookmarkStart w:id="30320" w:name="_Toc425250968"/>
            <w:bookmarkStart w:id="30321" w:name="_Toc425252215"/>
            <w:bookmarkStart w:id="30322" w:name="_Toc425252885"/>
            <w:bookmarkStart w:id="30323" w:name="_Toc425253556"/>
            <w:bookmarkStart w:id="30324" w:name="_Toc425256947"/>
            <w:bookmarkStart w:id="30325" w:name="_Toc425276648"/>
            <w:bookmarkStart w:id="30326" w:name="_Toc425342746"/>
            <w:bookmarkStart w:id="30327" w:name="_Toc425349952"/>
            <w:bookmarkStart w:id="30328" w:name="_Toc425353101"/>
            <w:bookmarkStart w:id="30329" w:name="_Toc425353786"/>
            <w:bookmarkStart w:id="30330" w:name="_Toc425787779"/>
            <w:bookmarkStart w:id="30331" w:name="_Toc425788465"/>
            <w:bookmarkStart w:id="30332" w:name="_Toc425789152"/>
            <w:bookmarkStart w:id="30333" w:name="_Toc425789839"/>
            <w:bookmarkStart w:id="30334" w:name="_Toc425790526"/>
            <w:bookmarkStart w:id="30335" w:name="_Toc425794266"/>
            <w:bookmarkStart w:id="30336" w:name="_Toc426385201"/>
            <w:bookmarkStart w:id="30337" w:name="_Toc426386605"/>
            <w:bookmarkStart w:id="30338" w:name="_Toc426388008"/>
            <w:bookmarkStart w:id="30339" w:name="_Toc426389412"/>
            <w:bookmarkStart w:id="30340" w:name="_Toc426390816"/>
            <w:bookmarkStart w:id="30341" w:name="_Toc426392220"/>
            <w:bookmarkStart w:id="30342" w:name="_Toc426393623"/>
            <w:bookmarkStart w:id="30343" w:name="_Toc427825208"/>
            <w:bookmarkStart w:id="30344" w:name="_Toc427853021"/>
            <w:bookmarkStart w:id="30345" w:name="_Toc427855261"/>
            <w:bookmarkStart w:id="30346" w:name="_Toc427857462"/>
            <w:bookmarkEnd w:id="30309"/>
            <w:bookmarkEnd w:id="30310"/>
            <w:bookmarkEnd w:id="30311"/>
            <w:bookmarkEnd w:id="30312"/>
            <w:bookmarkEnd w:id="30313"/>
            <w:bookmarkEnd w:id="30314"/>
            <w:bookmarkEnd w:id="30315"/>
            <w:bookmarkEnd w:id="30316"/>
            <w:bookmarkEnd w:id="30317"/>
            <w:bookmarkEnd w:id="30318"/>
            <w:bookmarkEnd w:id="30319"/>
            <w:bookmarkEnd w:id="30320"/>
            <w:bookmarkEnd w:id="30321"/>
            <w:bookmarkEnd w:id="30322"/>
            <w:bookmarkEnd w:id="30323"/>
            <w:bookmarkEnd w:id="30324"/>
            <w:bookmarkEnd w:id="30325"/>
            <w:bookmarkEnd w:id="30326"/>
            <w:bookmarkEnd w:id="30327"/>
            <w:bookmarkEnd w:id="30328"/>
            <w:bookmarkEnd w:id="30329"/>
            <w:bookmarkEnd w:id="30330"/>
            <w:bookmarkEnd w:id="30331"/>
            <w:bookmarkEnd w:id="30332"/>
            <w:bookmarkEnd w:id="30333"/>
            <w:bookmarkEnd w:id="30334"/>
            <w:bookmarkEnd w:id="30335"/>
            <w:bookmarkEnd w:id="30336"/>
            <w:bookmarkEnd w:id="30337"/>
            <w:bookmarkEnd w:id="30338"/>
            <w:bookmarkEnd w:id="30339"/>
            <w:bookmarkEnd w:id="30340"/>
            <w:bookmarkEnd w:id="30341"/>
            <w:bookmarkEnd w:id="30342"/>
            <w:bookmarkEnd w:id="30343"/>
            <w:bookmarkEnd w:id="30344"/>
            <w:bookmarkEnd w:id="30345"/>
            <w:bookmarkEnd w:id="30346"/>
          </w:p>
        </w:tc>
        <w:tc>
          <w:tcPr>
            <w:tcW w:w="1960" w:type="dxa"/>
            <w:tcBorders>
              <w:top w:val="single" w:sz="4" w:space="0" w:color="auto"/>
              <w:left w:val="single" w:sz="4" w:space="0" w:color="auto"/>
              <w:bottom w:val="single" w:sz="4" w:space="0" w:color="auto"/>
              <w:right w:val="single" w:sz="4" w:space="0" w:color="auto"/>
            </w:tcBorders>
          </w:tcPr>
          <w:p w14:paraId="59646DA4" w14:textId="2EAA37EE" w:rsidR="005F4718" w:rsidRPr="00C106B9" w:rsidDel="00851FE0" w:rsidRDefault="005F4718" w:rsidP="009C3129">
            <w:pPr>
              <w:ind w:left="-18" w:firstLine="0"/>
              <w:rPr>
                <w:del w:id="30347" w:author="Ramasubramani, Hariharan" w:date="2015-07-17T16:08:00Z"/>
                <w:rFonts w:cstheme="minorHAnsi"/>
                <w:color w:val="000000" w:themeColor="text1"/>
              </w:rPr>
            </w:pPr>
            <w:del w:id="30348" w:author="Ramasubramani, Hariharan" w:date="2015-07-17T16:08:00Z">
              <w:r w:rsidDel="00851FE0">
                <w:rPr>
                  <w:rFonts w:cstheme="minorHAnsi"/>
                  <w:szCs w:val="18"/>
                </w:rPr>
                <w:delText>RIC</w:delText>
              </w:r>
              <w:bookmarkStart w:id="30349" w:name="_Toc425234951"/>
              <w:bookmarkStart w:id="30350" w:name="_Toc425238503"/>
              <w:bookmarkStart w:id="30351" w:name="_Toc425239749"/>
              <w:bookmarkStart w:id="30352" w:name="_Toc425240996"/>
              <w:bookmarkStart w:id="30353" w:name="_Toc425242242"/>
              <w:bookmarkStart w:id="30354" w:name="_Toc425243488"/>
              <w:bookmarkStart w:id="30355" w:name="_Toc425244735"/>
              <w:bookmarkStart w:id="30356" w:name="_Toc425245982"/>
              <w:bookmarkStart w:id="30357" w:name="_Toc425247229"/>
              <w:bookmarkStart w:id="30358" w:name="_Toc425248475"/>
              <w:bookmarkStart w:id="30359" w:name="_Toc425249722"/>
              <w:bookmarkStart w:id="30360" w:name="_Toc425250969"/>
              <w:bookmarkStart w:id="30361" w:name="_Toc425252216"/>
              <w:bookmarkStart w:id="30362" w:name="_Toc425252886"/>
              <w:bookmarkStart w:id="30363" w:name="_Toc425253557"/>
              <w:bookmarkStart w:id="30364" w:name="_Toc425256948"/>
              <w:bookmarkStart w:id="30365" w:name="_Toc425276649"/>
              <w:bookmarkStart w:id="30366" w:name="_Toc425342747"/>
              <w:bookmarkStart w:id="30367" w:name="_Toc425349953"/>
              <w:bookmarkStart w:id="30368" w:name="_Toc425353102"/>
              <w:bookmarkStart w:id="30369" w:name="_Toc425353787"/>
              <w:bookmarkStart w:id="30370" w:name="_Toc425787780"/>
              <w:bookmarkStart w:id="30371" w:name="_Toc425788466"/>
              <w:bookmarkStart w:id="30372" w:name="_Toc425789153"/>
              <w:bookmarkStart w:id="30373" w:name="_Toc425789840"/>
              <w:bookmarkStart w:id="30374" w:name="_Toc425790527"/>
              <w:bookmarkStart w:id="30375" w:name="_Toc425794267"/>
              <w:bookmarkStart w:id="30376" w:name="_Toc426385202"/>
              <w:bookmarkStart w:id="30377" w:name="_Toc426386606"/>
              <w:bookmarkStart w:id="30378" w:name="_Toc426388009"/>
              <w:bookmarkStart w:id="30379" w:name="_Toc426389413"/>
              <w:bookmarkStart w:id="30380" w:name="_Toc426390817"/>
              <w:bookmarkStart w:id="30381" w:name="_Toc426392221"/>
              <w:bookmarkStart w:id="30382" w:name="_Toc426393624"/>
              <w:bookmarkStart w:id="30383" w:name="_Toc427825209"/>
              <w:bookmarkStart w:id="30384" w:name="_Toc427853022"/>
              <w:bookmarkStart w:id="30385" w:name="_Toc427855262"/>
              <w:bookmarkStart w:id="30386" w:name="_Toc427857463"/>
              <w:bookmarkEnd w:id="30349"/>
              <w:bookmarkEnd w:id="30350"/>
              <w:bookmarkEnd w:id="30351"/>
              <w:bookmarkEnd w:id="30352"/>
              <w:bookmarkEnd w:id="30353"/>
              <w:bookmarkEnd w:id="30354"/>
              <w:bookmarkEnd w:id="30355"/>
              <w:bookmarkEnd w:id="30356"/>
              <w:bookmarkEnd w:id="30357"/>
              <w:bookmarkEnd w:id="30358"/>
              <w:bookmarkEnd w:id="30359"/>
              <w:bookmarkEnd w:id="30360"/>
              <w:bookmarkEnd w:id="30361"/>
              <w:bookmarkEnd w:id="30362"/>
              <w:bookmarkEnd w:id="30363"/>
              <w:bookmarkEnd w:id="30364"/>
              <w:bookmarkEnd w:id="30365"/>
              <w:bookmarkEnd w:id="30366"/>
              <w:bookmarkEnd w:id="30367"/>
              <w:bookmarkEnd w:id="30368"/>
              <w:bookmarkEnd w:id="30369"/>
              <w:bookmarkEnd w:id="30370"/>
              <w:bookmarkEnd w:id="30371"/>
              <w:bookmarkEnd w:id="30372"/>
              <w:bookmarkEnd w:id="30373"/>
              <w:bookmarkEnd w:id="30374"/>
              <w:bookmarkEnd w:id="30375"/>
              <w:bookmarkEnd w:id="30376"/>
              <w:bookmarkEnd w:id="30377"/>
              <w:bookmarkEnd w:id="30378"/>
              <w:bookmarkEnd w:id="30379"/>
              <w:bookmarkEnd w:id="30380"/>
              <w:bookmarkEnd w:id="30381"/>
              <w:bookmarkEnd w:id="30382"/>
              <w:bookmarkEnd w:id="30383"/>
              <w:bookmarkEnd w:id="30384"/>
              <w:bookmarkEnd w:id="30385"/>
              <w:bookmarkEnd w:id="30386"/>
            </w:del>
          </w:p>
        </w:tc>
        <w:tc>
          <w:tcPr>
            <w:tcW w:w="900" w:type="dxa"/>
            <w:tcBorders>
              <w:top w:val="single" w:sz="4" w:space="0" w:color="auto"/>
              <w:left w:val="single" w:sz="4" w:space="0" w:color="auto"/>
              <w:bottom w:val="single" w:sz="4" w:space="0" w:color="auto"/>
              <w:right w:val="single" w:sz="4" w:space="0" w:color="auto"/>
            </w:tcBorders>
          </w:tcPr>
          <w:p w14:paraId="7CCF1746" w14:textId="53308478" w:rsidR="005F4718" w:rsidRPr="00C106B9" w:rsidDel="00851FE0" w:rsidRDefault="005F4718" w:rsidP="009C3129">
            <w:pPr>
              <w:ind w:left="-2" w:firstLine="0"/>
              <w:rPr>
                <w:del w:id="30387" w:author="Ramasubramani, Hariharan" w:date="2015-07-17T16:08:00Z"/>
                <w:rFonts w:cstheme="minorHAnsi"/>
                <w:color w:val="000000" w:themeColor="text1"/>
              </w:rPr>
            </w:pPr>
            <w:del w:id="30388" w:author="Ramasubramani, Hariharan" w:date="2015-07-17T16:08:00Z">
              <w:r w:rsidDel="00851FE0">
                <w:rPr>
                  <w:rFonts w:cstheme="minorHAnsi"/>
                </w:rPr>
                <w:delText>-</w:delText>
              </w:r>
              <w:bookmarkStart w:id="30389" w:name="_Toc425234952"/>
              <w:bookmarkStart w:id="30390" w:name="_Toc425238504"/>
              <w:bookmarkStart w:id="30391" w:name="_Toc425239750"/>
              <w:bookmarkStart w:id="30392" w:name="_Toc425240997"/>
              <w:bookmarkStart w:id="30393" w:name="_Toc425242243"/>
              <w:bookmarkStart w:id="30394" w:name="_Toc425243489"/>
              <w:bookmarkStart w:id="30395" w:name="_Toc425244736"/>
              <w:bookmarkStart w:id="30396" w:name="_Toc425245983"/>
              <w:bookmarkStart w:id="30397" w:name="_Toc425247230"/>
              <w:bookmarkStart w:id="30398" w:name="_Toc425248476"/>
              <w:bookmarkStart w:id="30399" w:name="_Toc425249723"/>
              <w:bookmarkStart w:id="30400" w:name="_Toc425250970"/>
              <w:bookmarkStart w:id="30401" w:name="_Toc425252217"/>
              <w:bookmarkStart w:id="30402" w:name="_Toc425252887"/>
              <w:bookmarkStart w:id="30403" w:name="_Toc425253558"/>
              <w:bookmarkStart w:id="30404" w:name="_Toc425256949"/>
              <w:bookmarkStart w:id="30405" w:name="_Toc425276650"/>
              <w:bookmarkStart w:id="30406" w:name="_Toc425342748"/>
              <w:bookmarkStart w:id="30407" w:name="_Toc425349954"/>
              <w:bookmarkStart w:id="30408" w:name="_Toc425353103"/>
              <w:bookmarkStart w:id="30409" w:name="_Toc425353788"/>
              <w:bookmarkStart w:id="30410" w:name="_Toc425787781"/>
              <w:bookmarkStart w:id="30411" w:name="_Toc425788467"/>
              <w:bookmarkStart w:id="30412" w:name="_Toc425789154"/>
              <w:bookmarkStart w:id="30413" w:name="_Toc425789841"/>
              <w:bookmarkStart w:id="30414" w:name="_Toc425790528"/>
              <w:bookmarkStart w:id="30415" w:name="_Toc425794268"/>
              <w:bookmarkStart w:id="30416" w:name="_Toc426385203"/>
              <w:bookmarkStart w:id="30417" w:name="_Toc426386607"/>
              <w:bookmarkStart w:id="30418" w:name="_Toc426388010"/>
              <w:bookmarkStart w:id="30419" w:name="_Toc426389414"/>
              <w:bookmarkStart w:id="30420" w:name="_Toc426390818"/>
              <w:bookmarkStart w:id="30421" w:name="_Toc426392222"/>
              <w:bookmarkStart w:id="30422" w:name="_Toc426393625"/>
              <w:bookmarkStart w:id="30423" w:name="_Toc427825210"/>
              <w:bookmarkStart w:id="30424" w:name="_Toc427853023"/>
              <w:bookmarkStart w:id="30425" w:name="_Toc427855263"/>
              <w:bookmarkStart w:id="30426" w:name="_Toc427857464"/>
              <w:bookmarkEnd w:id="30389"/>
              <w:bookmarkEnd w:id="30390"/>
              <w:bookmarkEnd w:id="30391"/>
              <w:bookmarkEnd w:id="30392"/>
              <w:bookmarkEnd w:id="30393"/>
              <w:bookmarkEnd w:id="30394"/>
              <w:bookmarkEnd w:id="30395"/>
              <w:bookmarkEnd w:id="30396"/>
              <w:bookmarkEnd w:id="30397"/>
              <w:bookmarkEnd w:id="30398"/>
              <w:bookmarkEnd w:id="30399"/>
              <w:bookmarkEnd w:id="30400"/>
              <w:bookmarkEnd w:id="30401"/>
              <w:bookmarkEnd w:id="30402"/>
              <w:bookmarkEnd w:id="30403"/>
              <w:bookmarkEnd w:id="30404"/>
              <w:bookmarkEnd w:id="30405"/>
              <w:bookmarkEnd w:id="30406"/>
              <w:bookmarkEnd w:id="30407"/>
              <w:bookmarkEnd w:id="30408"/>
              <w:bookmarkEnd w:id="30409"/>
              <w:bookmarkEnd w:id="30410"/>
              <w:bookmarkEnd w:id="30411"/>
              <w:bookmarkEnd w:id="30412"/>
              <w:bookmarkEnd w:id="30413"/>
              <w:bookmarkEnd w:id="30414"/>
              <w:bookmarkEnd w:id="30415"/>
              <w:bookmarkEnd w:id="30416"/>
              <w:bookmarkEnd w:id="30417"/>
              <w:bookmarkEnd w:id="30418"/>
              <w:bookmarkEnd w:id="30419"/>
              <w:bookmarkEnd w:id="30420"/>
              <w:bookmarkEnd w:id="30421"/>
              <w:bookmarkEnd w:id="30422"/>
              <w:bookmarkEnd w:id="30423"/>
              <w:bookmarkEnd w:id="30424"/>
              <w:bookmarkEnd w:id="30425"/>
              <w:bookmarkEnd w:id="30426"/>
            </w:del>
          </w:p>
        </w:tc>
        <w:tc>
          <w:tcPr>
            <w:tcW w:w="939" w:type="dxa"/>
            <w:tcBorders>
              <w:top w:val="single" w:sz="4" w:space="0" w:color="auto"/>
              <w:left w:val="single" w:sz="4" w:space="0" w:color="auto"/>
              <w:bottom w:val="single" w:sz="4" w:space="0" w:color="auto"/>
              <w:right w:val="single" w:sz="4" w:space="0" w:color="auto"/>
            </w:tcBorders>
          </w:tcPr>
          <w:p w14:paraId="2FBCE273" w14:textId="0756D5BA" w:rsidR="005F4718" w:rsidRPr="00C106B9" w:rsidDel="00851FE0" w:rsidRDefault="005F4718" w:rsidP="009C3129">
            <w:pPr>
              <w:ind w:left="-57" w:firstLine="0"/>
              <w:jc w:val="center"/>
              <w:rPr>
                <w:del w:id="30427" w:author="Ramasubramani, Hariharan" w:date="2015-07-17T16:08:00Z"/>
                <w:rFonts w:cstheme="minorHAnsi"/>
                <w:color w:val="000000" w:themeColor="text1"/>
              </w:rPr>
            </w:pPr>
            <w:del w:id="30428" w:author="Ramasubramani, Hariharan" w:date="2015-07-15T17:20:00Z">
              <w:r w:rsidDel="007F6C81">
                <w:rPr>
                  <w:rFonts w:cstheme="minorHAnsi"/>
                  <w:szCs w:val="18"/>
                </w:rPr>
                <w:delText>M</w:delText>
              </w:r>
            </w:del>
            <w:bookmarkStart w:id="30429" w:name="_Toc425234953"/>
            <w:bookmarkStart w:id="30430" w:name="_Toc425238505"/>
            <w:bookmarkStart w:id="30431" w:name="_Toc425239751"/>
            <w:bookmarkStart w:id="30432" w:name="_Toc425240998"/>
            <w:bookmarkStart w:id="30433" w:name="_Toc425242244"/>
            <w:bookmarkStart w:id="30434" w:name="_Toc425243490"/>
            <w:bookmarkStart w:id="30435" w:name="_Toc425244737"/>
            <w:bookmarkStart w:id="30436" w:name="_Toc425245984"/>
            <w:bookmarkStart w:id="30437" w:name="_Toc425247231"/>
            <w:bookmarkStart w:id="30438" w:name="_Toc425248477"/>
            <w:bookmarkStart w:id="30439" w:name="_Toc425249724"/>
            <w:bookmarkStart w:id="30440" w:name="_Toc425250971"/>
            <w:bookmarkStart w:id="30441" w:name="_Toc425252218"/>
            <w:bookmarkStart w:id="30442" w:name="_Toc425252888"/>
            <w:bookmarkStart w:id="30443" w:name="_Toc425253559"/>
            <w:bookmarkStart w:id="30444" w:name="_Toc425256950"/>
            <w:bookmarkStart w:id="30445" w:name="_Toc425276651"/>
            <w:bookmarkStart w:id="30446" w:name="_Toc425342749"/>
            <w:bookmarkStart w:id="30447" w:name="_Toc425349955"/>
            <w:bookmarkStart w:id="30448" w:name="_Toc425353104"/>
            <w:bookmarkStart w:id="30449" w:name="_Toc425353789"/>
            <w:bookmarkStart w:id="30450" w:name="_Toc425787782"/>
            <w:bookmarkStart w:id="30451" w:name="_Toc425788468"/>
            <w:bookmarkStart w:id="30452" w:name="_Toc425789155"/>
            <w:bookmarkStart w:id="30453" w:name="_Toc425789842"/>
            <w:bookmarkStart w:id="30454" w:name="_Toc425790529"/>
            <w:bookmarkStart w:id="30455" w:name="_Toc425794269"/>
            <w:bookmarkStart w:id="30456" w:name="_Toc426385204"/>
            <w:bookmarkStart w:id="30457" w:name="_Toc426386608"/>
            <w:bookmarkStart w:id="30458" w:name="_Toc426388011"/>
            <w:bookmarkStart w:id="30459" w:name="_Toc426389415"/>
            <w:bookmarkStart w:id="30460" w:name="_Toc426390819"/>
            <w:bookmarkStart w:id="30461" w:name="_Toc426392223"/>
            <w:bookmarkStart w:id="30462" w:name="_Toc426393626"/>
            <w:bookmarkStart w:id="30463" w:name="_Toc427825211"/>
            <w:bookmarkStart w:id="30464" w:name="_Toc427853024"/>
            <w:bookmarkStart w:id="30465" w:name="_Toc427855264"/>
            <w:bookmarkStart w:id="30466" w:name="_Toc427857465"/>
            <w:bookmarkEnd w:id="30429"/>
            <w:bookmarkEnd w:id="30430"/>
            <w:bookmarkEnd w:id="30431"/>
            <w:bookmarkEnd w:id="30432"/>
            <w:bookmarkEnd w:id="30433"/>
            <w:bookmarkEnd w:id="30434"/>
            <w:bookmarkEnd w:id="30435"/>
            <w:bookmarkEnd w:id="30436"/>
            <w:bookmarkEnd w:id="30437"/>
            <w:bookmarkEnd w:id="30438"/>
            <w:bookmarkEnd w:id="30439"/>
            <w:bookmarkEnd w:id="30440"/>
            <w:bookmarkEnd w:id="30441"/>
            <w:bookmarkEnd w:id="30442"/>
            <w:bookmarkEnd w:id="30443"/>
            <w:bookmarkEnd w:id="30444"/>
            <w:bookmarkEnd w:id="30445"/>
            <w:bookmarkEnd w:id="30446"/>
            <w:bookmarkEnd w:id="30447"/>
            <w:bookmarkEnd w:id="30448"/>
            <w:bookmarkEnd w:id="30449"/>
            <w:bookmarkEnd w:id="30450"/>
            <w:bookmarkEnd w:id="30451"/>
            <w:bookmarkEnd w:id="30452"/>
            <w:bookmarkEnd w:id="30453"/>
            <w:bookmarkEnd w:id="30454"/>
            <w:bookmarkEnd w:id="30455"/>
            <w:bookmarkEnd w:id="30456"/>
            <w:bookmarkEnd w:id="30457"/>
            <w:bookmarkEnd w:id="30458"/>
            <w:bookmarkEnd w:id="30459"/>
            <w:bookmarkEnd w:id="30460"/>
            <w:bookmarkEnd w:id="30461"/>
            <w:bookmarkEnd w:id="30462"/>
            <w:bookmarkEnd w:id="30463"/>
            <w:bookmarkEnd w:id="30464"/>
            <w:bookmarkEnd w:id="30465"/>
            <w:bookmarkEnd w:id="30466"/>
          </w:p>
        </w:tc>
        <w:tc>
          <w:tcPr>
            <w:tcW w:w="771" w:type="dxa"/>
            <w:tcBorders>
              <w:top w:val="single" w:sz="4" w:space="0" w:color="auto"/>
              <w:left w:val="single" w:sz="4" w:space="0" w:color="auto"/>
              <w:bottom w:val="single" w:sz="4" w:space="0" w:color="auto"/>
              <w:right w:val="single" w:sz="4" w:space="0" w:color="auto"/>
            </w:tcBorders>
          </w:tcPr>
          <w:p w14:paraId="7C481FBA" w14:textId="2951E3CA" w:rsidR="005F4718" w:rsidRPr="00C106B9" w:rsidDel="00851FE0" w:rsidRDefault="005F4718" w:rsidP="009C3129">
            <w:pPr>
              <w:ind w:left="-57" w:firstLine="0"/>
              <w:jc w:val="center"/>
              <w:rPr>
                <w:del w:id="30467" w:author="Ramasubramani, Hariharan" w:date="2015-07-17T16:08:00Z"/>
                <w:rFonts w:cstheme="minorHAnsi"/>
                <w:color w:val="000000" w:themeColor="text1"/>
              </w:rPr>
            </w:pPr>
            <w:del w:id="30468" w:author="Ramasubramani, Hariharan" w:date="2015-07-17T16:08:00Z">
              <w:r w:rsidDel="00851FE0">
                <w:rPr>
                  <w:rFonts w:cstheme="minorHAnsi"/>
                  <w:szCs w:val="18"/>
                </w:rPr>
                <w:delText>NE</w:delText>
              </w:r>
              <w:bookmarkStart w:id="30469" w:name="_Toc425234954"/>
              <w:bookmarkStart w:id="30470" w:name="_Toc425238506"/>
              <w:bookmarkStart w:id="30471" w:name="_Toc425239752"/>
              <w:bookmarkStart w:id="30472" w:name="_Toc425240999"/>
              <w:bookmarkStart w:id="30473" w:name="_Toc425242245"/>
              <w:bookmarkStart w:id="30474" w:name="_Toc425243491"/>
              <w:bookmarkStart w:id="30475" w:name="_Toc425244738"/>
              <w:bookmarkStart w:id="30476" w:name="_Toc425245985"/>
              <w:bookmarkStart w:id="30477" w:name="_Toc425247232"/>
              <w:bookmarkStart w:id="30478" w:name="_Toc425248478"/>
              <w:bookmarkStart w:id="30479" w:name="_Toc425249725"/>
              <w:bookmarkStart w:id="30480" w:name="_Toc425250972"/>
              <w:bookmarkStart w:id="30481" w:name="_Toc425252219"/>
              <w:bookmarkStart w:id="30482" w:name="_Toc425252889"/>
              <w:bookmarkStart w:id="30483" w:name="_Toc425253560"/>
              <w:bookmarkStart w:id="30484" w:name="_Toc425256951"/>
              <w:bookmarkStart w:id="30485" w:name="_Toc425276652"/>
              <w:bookmarkStart w:id="30486" w:name="_Toc425342750"/>
              <w:bookmarkStart w:id="30487" w:name="_Toc425349956"/>
              <w:bookmarkStart w:id="30488" w:name="_Toc425353105"/>
              <w:bookmarkStart w:id="30489" w:name="_Toc425353790"/>
              <w:bookmarkStart w:id="30490" w:name="_Toc425787783"/>
              <w:bookmarkStart w:id="30491" w:name="_Toc425788469"/>
              <w:bookmarkStart w:id="30492" w:name="_Toc425789156"/>
              <w:bookmarkStart w:id="30493" w:name="_Toc425789843"/>
              <w:bookmarkStart w:id="30494" w:name="_Toc425790530"/>
              <w:bookmarkStart w:id="30495" w:name="_Toc425794270"/>
              <w:bookmarkStart w:id="30496" w:name="_Toc426385205"/>
              <w:bookmarkStart w:id="30497" w:name="_Toc426386609"/>
              <w:bookmarkStart w:id="30498" w:name="_Toc426388012"/>
              <w:bookmarkStart w:id="30499" w:name="_Toc426389416"/>
              <w:bookmarkStart w:id="30500" w:name="_Toc426390820"/>
              <w:bookmarkStart w:id="30501" w:name="_Toc426392224"/>
              <w:bookmarkStart w:id="30502" w:name="_Toc426393627"/>
              <w:bookmarkStart w:id="30503" w:name="_Toc427825212"/>
              <w:bookmarkStart w:id="30504" w:name="_Toc427853025"/>
              <w:bookmarkStart w:id="30505" w:name="_Toc427855265"/>
              <w:bookmarkStart w:id="30506" w:name="_Toc427857466"/>
              <w:bookmarkEnd w:id="30469"/>
              <w:bookmarkEnd w:id="30470"/>
              <w:bookmarkEnd w:id="30471"/>
              <w:bookmarkEnd w:id="30472"/>
              <w:bookmarkEnd w:id="30473"/>
              <w:bookmarkEnd w:id="30474"/>
              <w:bookmarkEnd w:id="30475"/>
              <w:bookmarkEnd w:id="30476"/>
              <w:bookmarkEnd w:id="30477"/>
              <w:bookmarkEnd w:id="30478"/>
              <w:bookmarkEnd w:id="30479"/>
              <w:bookmarkEnd w:id="30480"/>
              <w:bookmarkEnd w:id="30481"/>
              <w:bookmarkEnd w:id="30482"/>
              <w:bookmarkEnd w:id="30483"/>
              <w:bookmarkEnd w:id="30484"/>
              <w:bookmarkEnd w:id="30485"/>
              <w:bookmarkEnd w:id="30486"/>
              <w:bookmarkEnd w:id="30487"/>
              <w:bookmarkEnd w:id="30488"/>
              <w:bookmarkEnd w:id="30489"/>
              <w:bookmarkEnd w:id="30490"/>
              <w:bookmarkEnd w:id="30491"/>
              <w:bookmarkEnd w:id="30492"/>
              <w:bookmarkEnd w:id="30493"/>
              <w:bookmarkEnd w:id="30494"/>
              <w:bookmarkEnd w:id="30495"/>
              <w:bookmarkEnd w:id="30496"/>
              <w:bookmarkEnd w:id="30497"/>
              <w:bookmarkEnd w:id="30498"/>
              <w:bookmarkEnd w:id="30499"/>
              <w:bookmarkEnd w:id="30500"/>
              <w:bookmarkEnd w:id="30501"/>
              <w:bookmarkEnd w:id="30502"/>
              <w:bookmarkEnd w:id="30503"/>
              <w:bookmarkEnd w:id="30504"/>
              <w:bookmarkEnd w:id="30505"/>
              <w:bookmarkEnd w:id="30506"/>
            </w:del>
          </w:p>
        </w:tc>
        <w:tc>
          <w:tcPr>
            <w:tcW w:w="1352" w:type="dxa"/>
            <w:tcBorders>
              <w:top w:val="single" w:sz="4" w:space="0" w:color="auto"/>
              <w:left w:val="single" w:sz="4" w:space="0" w:color="auto"/>
              <w:bottom w:val="single" w:sz="4" w:space="0" w:color="auto"/>
              <w:right w:val="single" w:sz="4" w:space="0" w:color="auto"/>
            </w:tcBorders>
          </w:tcPr>
          <w:p w14:paraId="75F62D7C" w14:textId="459C7E18" w:rsidR="005F4718" w:rsidDel="00851FE0" w:rsidRDefault="005F4718" w:rsidP="009C3129">
            <w:pPr>
              <w:ind w:left="-57" w:firstLine="0"/>
              <w:jc w:val="center"/>
              <w:rPr>
                <w:del w:id="30507" w:author="Ramasubramani, Hariharan" w:date="2015-07-17T16:08:00Z"/>
                <w:rFonts w:cstheme="minorHAnsi"/>
                <w:color w:val="000000" w:themeColor="text1"/>
              </w:rPr>
            </w:pPr>
            <w:del w:id="30508" w:author="Ramasubramani, Hariharan" w:date="2015-07-17T16:08:00Z">
              <w:r w:rsidDel="00851FE0">
                <w:rPr>
                  <w:rFonts w:cstheme="minorHAnsi"/>
                  <w:szCs w:val="18"/>
                </w:rPr>
                <w:delText>Numeric</w:delText>
              </w:r>
              <w:bookmarkStart w:id="30509" w:name="_Toc425234955"/>
              <w:bookmarkStart w:id="30510" w:name="_Toc425238507"/>
              <w:bookmarkStart w:id="30511" w:name="_Toc425239753"/>
              <w:bookmarkStart w:id="30512" w:name="_Toc425241000"/>
              <w:bookmarkStart w:id="30513" w:name="_Toc425242246"/>
              <w:bookmarkStart w:id="30514" w:name="_Toc425243492"/>
              <w:bookmarkStart w:id="30515" w:name="_Toc425244739"/>
              <w:bookmarkStart w:id="30516" w:name="_Toc425245986"/>
              <w:bookmarkStart w:id="30517" w:name="_Toc425247233"/>
              <w:bookmarkStart w:id="30518" w:name="_Toc425248479"/>
              <w:bookmarkStart w:id="30519" w:name="_Toc425249726"/>
              <w:bookmarkStart w:id="30520" w:name="_Toc425250973"/>
              <w:bookmarkStart w:id="30521" w:name="_Toc425252220"/>
              <w:bookmarkStart w:id="30522" w:name="_Toc425252890"/>
              <w:bookmarkStart w:id="30523" w:name="_Toc425253561"/>
              <w:bookmarkStart w:id="30524" w:name="_Toc425256952"/>
              <w:bookmarkStart w:id="30525" w:name="_Toc425276653"/>
              <w:bookmarkStart w:id="30526" w:name="_Toc425342751"/>
              <w:bookmarkStart w:id="30527" w:name="_Toc425349957"/>
              <w:bookmarkStart w:id="30528" w:name="_Toc425353106"/>
              <w:bookmarkStart w:id="30529" w:name="_Toc425353791"/>
              <w:bookmarkStart w:id="30530" w:name="_Toc425787784"/>
              <w:bookmarkStart w:id="30531" w:name="_Toc425788470"/>
              <w:bookmarkStart w:id="30532" w:name="_Toc425789157"/>
              <w:bookmarkStart w:id="30533" w:name="_Toc425789844"/>
              <w:bookmarkStart w:id="30534" w:name="_Toc425790531"/>
              <w:bookmarkStart w:id="30535" w:name="_Toc425794271"/>
              <w:bookmarkStart w:id="30536" w:name="_Toc426385206"/>
              <w:bookmarkStart w:id="30537" w:name="_Toc426386610"/>
              <w:bookmarkStart w:id="30538" w:name="_Toc426388013"/>
              <w:bookmarkStart w:id="30539" w:name="_Toc426389417"/>
              <w:bookmarkStart w:id="30540" w:name="_Toc426390821"/>
              <w:bookmarkStart w:id="30541" w:name="_Toc426392225"/>
              <w:bookmarkStart w:id="30542" w:name="_Toc426393628"/>
              <w:bookmarkStart w:id="30543" w:name="_Toc427825213"/>
              <w:bookmarkStart w:id="30544" w:name="_Toc427853026"/>
              <w:bookmarkStart w:id="30545" w:name="_Toc427855266"/>
              <w:bookmarkStart w:id="30546" w:name="_Toc427857467"/>
              <w:bookmarkEnd w:id="30509"/>
              <w:bookmarkEnd w:id="30510"/>
              <w:bookmarkEnd w:id="30511"/>
              <w:bookmarkEnd w:id="30512"/>
              <w:bookmarkEnd w:id="30513"/>
              <w:bookmarkEnd w:id="30514"/>
              <w:bookmarkEnd w:id="30515"/>
              <w:bookmarkEnd w:id="30516"/>
              <w:bookmarkEnd w:id="30517"/>
              <w:bookmarkEnd w:id="30518"/>
              <w:bookmarkEnd w:id="30519"/>
              <w:bookmarkEnd w:id="30520"/>
              <w:bookmarkEnd w:id="30521"/>
              <w:bookmarkEnd w:id="30522"/>
              <w:bookmarkEnd w:id="30523"/>
              <w:bookmarkEnd w:id="30524"/>
              <w:bookmarkEnd w:id="30525"/>
              <w:bookmarkEnd w:id="30526"/>
              <w:bookmarkEnd w:id="30527"/>
              <w:bookmarkEnd w:id="30528"/>
              <w:bookmarkEnd w:id="30529"/>
              <w:bookmarkEnd w:id="30530"/>
              <w:bookmarkEnd w:id="30531"/>
              <w:bookmarkEnd w:id="30532"/>
              <w:bookmarkEnd w:id="30533"/>
              <w:bookmarkEnd w:id="30534"/>
              <w:bookmarkEnd w:id="30535"/>
              <w:bookmarkEnd w:id="30536"/>
              <w:bookmarkEnd w:id="30537"/>
              <w:bookmarkEnd w:id="30538"/>
              <w:bookmarkEnd w:id="30539"/>
              <w:bookmarkEnd w:id="30540"/>
              <w:bookmarkEnd w:id="30541"/>
              <w:bookmarkEnd w:id="30542"/>
              <w:bookmarkEnd w:id="30543"/>
              <w:bookmarkEnd w:id="30544"/>
              <w:bookmarkEnd w:id="30545"/>
              <w:bookmarkEnd w:id="30546"/>
            </w:del>
          </w:p>
        </w:tc>
        <w:tc>
          <w:tcPr>
            <w:tcW w:w="712" w:type="dxa"/>
            <w:tcBorders>
              <w:top w:val="single" w:sz="4" w:space="0" w:color="auto"/>
              <w:left w:val="single" w:sz="4" w:space="0" w:color="auto"/>
              <w:bottom w:val="single" w:sz="4" w:space="0" w:color="auto"/>
              <w:right w:val="single" w:sz="4" w:space="0" w:color="auto"/>
            </w:tcBorders>
          </w:tcPr>
          <w:p w14:paraId="003BE543" w14:textId="1F9E4406" w:rsidR="005F4718" w:rsidRPr="00C106B9" w:rsidDel="00851FE0" w:rsidRDefault="005F4718" w:rsidP="009C3129">
            <w:pPr>
              <w:ind w:left="-57" w:firstLine="0"/>
              <w:jc w:val="center"/>
              <w:rPr>
                <w:del w:id="30547" w:author="Ramasubramani, Hariharan" w:date="2015-07-17T16:08:00Z"/>
                <w:rFonts w:cstheme="minorHAnsi"/>
                <w:color w:val="000000" w:themeColor="text1"/>
              </w:rPr>
            </w:pPr>
            <w:del w:id="30548" w:author="Ramasubramani, Hariharan" w:date="2015-07-17T16:08:00Z">
              <w:r w:rsidDel="00851FE0">
                <w:rPr>
                  <w:rFonts w:cstheme="minorHAnsi"/>
                  <w:szCs w:val="18"/>
                </w:rPr>
                <w:delText>10</w:delText>
              </w:r>
              <w:bookmarkStart w:id="30549" w:name="_Toc425234956"/>
              <w:bookmarkStart w:id="30550" w:name="_Toc425238508"/>
              <w:bookmarkStart w:id="30551" w:name="_Toc425239754"/>
              <w:bookmarkStart w:id="30552" w:name="_Toc425241001"/>
              <w:bookmarkStart w:id="30553" w:name="_Toc425242247"/>
              <w:bookmarkStart w:id="30554" w:name="_Toc425243493"/>
              <w:bookmarkStart w:id="30555" w:name="_Toc425244740"/>
              <w:bookmarkStart w:id="30556" w:name="_Toc425245987"/>
              <w:bookmarkStart w:id="30557" w:name="_Toc425247234"/>
              <w:bookmarkStart w:id="30558" w:name="_Toc425248480"/>
              <w:bookmarkStart w:id="30559" w:name="_Toc425249727"/>
              <w:bookmarkStart w:id="30560" w:name="_Toc425250974"/>
              <w:bookmarkStart w:id="30561" w:name="_Toc425252221"/>
              <w:bookmarkStart w:id="30562" w:name="_Toc425252891"/>
              <w:bookmarkStart w:id="30563" w:name="_Toc425253562"/>
              <w:bookmarkStart w:id="30564" w:name="_Toc425256953"/>
              <w:bookmarkStart w:id="30565" w:name="_Toc425276654"/>
              <w:bookmarkStart w:id="30566" w:name="_Toc425342752"/>
              <w:bookmarkStart w:id="30567" w:name="_Toc425349958"/>
              <w:bookmarkStart w:id="30568" w:name="_Toc425353107"/>
              <w:bookmarkStart w:id="30569" w:name="_Toc425353792"/>
              <w:bookmarkStart w:id="30570" w:name="_Toc425787785"/>
              <w:bookmarkStart w:id="30571" w:name="_Toc425788471"/>
              <w:bookmarkStart w:id="30572" w:name="_Toc425789158"/>
              <w:bookmarkStart w:id="30573" w:name="_Toc425789845"/>
              <w:bookmarkStart w:id="30574" w:name="_Toc425790532"/>
              <w:bookmarkStart w:id="30575" w:name="_Toc425794272"/>
              <w:bookmarkStart w:id="30576" w:name="_Toc426385207"/>
              <w:bookmarkStart w:id="30577" w:name="_Toc426386611"/>
              <w:bookmarkStart w:id="30578" w:name="_Toc426388014"/>
              <w:bookmarkStart w:id="30579" w:name="_Toc426389418"/>
              <w:bookmarkStart w:id="30580" w:name="_Toc426390822"/>
              <w:bookmarkStart w:id="30581" w:name="_Toc426392226"/>
              <w:bookmarkStart w:id="30582" w:name="_Toc426393629"/>
              <w:bookmarkStart w:id="30583" w:name="_Toc427825214"/>
              <w:bookmarkStart w:id="30584" w:name="_Toc427853027"/>
              <w:bookmarkStart w:id="30585" w:name="_Toc427855267"/>
              <w:bookmarkStart w:id="30586" w:name="_Toc427857468"/>
              <w:bookmarkEnd w:id="30549"/>
              <w:bookmarkEnd w:id="30550"/>
              <w:bookmarkEnd w:id="30551"/>
              <w:bookmarkEnd w:id="30552"/>
              <w:bookmarkEnd w:id="30553"/>
              <w:bookmarkEnd w:id="30554"/>
              <w:bookmarkEnd w:id="30555"/>
              <w:bookmarkEnd w:id="30556"/>
              <w:bookmarkEnd w:id="30557"/>
              <w:bookmarkEnd w:id="30558"/>
              <w:bookmarkEnd w:id="30559"/>
              <w:bookmarkEnd w:id="30560"/>
              <w:bookmarkEnd w:id="30561"/>
              <w:bookmarkEnd w:id="30562"/>
              <w:bookmarkEnd w:id="30563"/>
              <w:bookmarkEnd w:id="30564"/>
              <w:bookmarkEnd w:id="30565"/>
              <w:bookmarkEnd w:id="30566"/>
              <w:bookmarkEnd w:id="30567"/>
              <w:bookmarkEnd w:id="30568"/>
              <w:bookmarkEnd w:id="30569"/>
              <w:bookmarkEnd w:id="30570"/>
              <w:bookmarkEnd w:id="30571"/>
              <w:bookmarkEnd w:id="30572"/>
              <w:bookmarkEnd w:id="30573"/>
              <w:bookmarkEnd w:id="30574"/>
              <w:bookmarkEnd w:id="30575"/>
              <w:bookmarkEnd w:id="30576"/>
              <w:bookmarkEnd w:id="30577"/>
              <w:bookmarkEnd w:id="30578"/>
              <w:bookmarkEnd w:id="30579"/>
              <w:bookmarkEnd w:id="30580"/>
              <w:bookmarkEnd w:id="30581"/>
              <w:bookmarkEnd w:id="30582"/>
              <w:bookmarkEnd w:id="30583"/>
              <w:bookmarkEnd w:id="30584"/>
              <w:bookmarkEnd w:id="30585"/>
              <w:bookmarkEnd w:id="30586"/>
            </w:del>
          </w:p>
        </w:tc>
        <w:tc>
          <w:tcPr>
            <w:tcW w:w="2050" w:type="dxa"/>
            <w:tcBorders>
              <w:top w:val="single" w:sz="4" w:space="0" w:color="auto"/>
              <w:left w:val="single" w:sz="4" w:space="0" w:color="auto"/>
              <w:bottom w:val="single" w:sz="4" w:space="0" w:color="auto"/>
              <w:right w:val="single" w:sz="4" w:space="0" w:color="auto"/>
            </w:tcBorders>
          </w:tcPr>
          <w:p w14:paraId="14D6EE85" w14:textId="15A463D6" w:rsidR="005F4718" w:rsidDel="00851FE0" w:rsidRDefault="005F4718" w:rsidP="009C3129">
            <w:pPr>
              <w:pStyle w:val="ListParagraph"/>
              <w:ind w:left="-12" w:right="-57" w:firstLine="0"/>
              <w:jc w:val="center"/>
              <w:rPr>
                <w:del w:id="30587" w:author="Ramasubramani, Hariharan" w:date="2015-07-17T16:08:00Z"/>
                <w:rFonts w:cstheme="minorHAnsi"/>
                <w:color w:val="000000" w:themeColor="text1"/>
              </w:rPr>
            </w:pPr>
            <w:bookmarkStart w:id="30588" w:name="_Toc425234957"/>
            <w:bookmarkStart w:id="30589" w:name="_Toc425238509"/>
            <w:bookmarkStart w:id="30590" w:name="_Toc425239755"/>
            <w:bookmarkStart w:id="30591" w:name="_Toc425241002"/>
            <w:bookmarkStart w:id="30592" w:name="_Toc425242248"/>
            <w:bookmarkStart w:id="30593" w:name="_Toc425243494"/>
            <w:bookmarkStart w:id="30594" w:name="_Toc425244741"/>
            <w:bookmarkStart w:id="30595" w:name="_Toc425245988"/>
            <w:bookmarkStart w:id="30596" w:name="_Toc425247235"/>
            <w:bookmarkStart w:id="30597" w:name="_Toc425248481"/>
            <w:bookmarkStart w:id="30598" w:name="_Toc425249728"/>
            <w:bookmarkStart w:id="30599" w:name="_Toc425250975"/>
            <w:bookmarkStart w:id="30600" w:name="_Toc425252222"/>
            <w:bookmarkStart w:id="30601" w:name="_Toc425252892"/>
            <w:bookmarkStart w:id="30602" w:name="_Toc425253563"/>
            <w:bookmarkStart w:id="30603" w:name="_Toc425256954"/>
            <w:bookmarkStart w:id="30604" w:name="_Toc425276655"/>
            <w:bookmarkStart w:id="30605" w:name="_Toc425342753"/>
            <w:bookmarkStart w:id="30606" w:name="_Toc425349959"/>
            <w:bookmarkStart w:id="30607" w:name="_Toc425353108"/>
            <w:bookmarkStart w:id="30608" w:name="_Toc425353793"/>
            <w:bookmarkStart w:id="30609" w:name="_Toc425787786"/>
            <w:bookmarkStart w:id="30610" w:name="_Toc425788472"/>
            <w:bookmarkStart w:id="30611" w:name="_Toc425789159"/>
            <w:bookmarkStart w:id="30612" w:name="_Toc425789846"/>
            <w:bookmarkStart w:id="30613" w:name="_Toc425790533"/>
            <w:bookmarkStart w:id="30614" w:name="_Toc425794273"/>
            <w:bookmarkStart w:id="30615" w:name="_Toc426385208"/>
            <w:bookmarkStart w:id="30616" w:name="_Toc426386612"/>
            <w:bookmarkStart w:id="30617" w:name="_Toc426388015"/>
            <w:bookmarkStart w:id="30618" w:name="_Toc426389419"/>
            <w:bookmarkStart w:id="30619" w:name="_Toc426390823"/>
            <w:bookmarkStart w:id="30620" w:name="_Toc426392227"/>
            <w:bookmarkStart w:id="30621" w:name="_Toc426393630"/>
            <w:bookmarkStart w:id="30622" w:name="_Toc427825215"/>
            <w:bookmarkStart w:id="30623" w:name="_Toc427853028"/>
            <w:bookmarkStart w:id="30624" w:name="_Toc427855268"/>
            <w:bookmarkStart w:id="30625" w:name="_Toc427857469"/>
            <w:bookmarkEnd w:id="30588"/>
            <w:bookmarkEnd w:id="30589"/>
            <w:bookmarkEnd w:id="30590"/>
            <w:bookmarkEnd w:id="30591"/>
            <w:bookmarkEnd w:id="30592"/>
            <w:bookmarkEnd w:id="30593"/>
            <w:bookmarkEnd w:id="30594"/>
            <w:bookmarkEnd w:id="30595"/>
            <w:bookmarkEnd w:id="30596"/>
            <w:bookmarkEnd w:id="30597"/>
            <w:bookmarkEnd w:id="30598"/>
            <w:bookmarkEnd w:id="30599"/>
            <w:bookmarkEnd w:id="30600"/>
            <w:bookmarkEnd w:id="30601"/>
            <w:bookmarkEnd w:id="30602"/>
            <w:bookmarkEnd w:id="30603"/>
            <w:bookmarkEnd w:id="30604"/>
            <w:bookmarkEnd w:id="30605"/>
            <w:bookmarkEnd w:id="30606"/>
            <w:bookmarkEnd w:id="30607"/>
            <w:bookmarkEnd w:id="30608"/>
            <w:bookmarkEnd w:id="30609"/>
            <w:bookmarkEnd w:id="30610"/>
            <w:bookmarkEnd w:id="30611"/>
            <w:bookmarkEnd w:id="30612"/>
            <w:bookmarkEnd w:id="30613"/>
            <w:bookmarkEnd w:id="30614"/>
            <w:bookmarkEnd w:id="30615"/>
            <w:bookmarkEnd w:id="30616"/>
            <w:bookmarkEnd w:id="30617"/>
            <w:bookmarkEnd w:id="30618"/>
            <w:bookmarkEnd w:id="30619"/>
            <w:bookmarkEnd w:id="30620"/>
            <w:bookmarkEnd w:id="30621"/>
            <w:bookmarkEnd w:id="30622"/>
            <w:bookmarkEnd w:id="30623"/>
            <w:bookmarkEnd w:id="30624"/>
            <w:bookmarkEnd w:id="30625"/>
          </w:p>
        </w:tc>
        <w:tc>
          <w:tcPr>
            <w:tcW w:w="1050" w:type="dxa"/>
            <w:tcBorders>
              <w:top w:val="single" w:sz="4" w:space="0" w:color="auto"/>
              <w:left w:val="single" w:sz="4" w:space="0" w:color="auto"/>
              <w:bottom w:val="single" w:sz="4" w:space="0" w:color="auto"/>
              <w:right w:val="single" w:sz="4" w:space="0" w:color="auto"/>
            </w:tcBorders>
          </w:tcPr>
          <w:p w14:paraId="14891A1F" w14:textId="5E96D16C" w:rsidR="005F4718" w:rsidRPr="00C106B9" w:rsidDel="00851FE0" w:rsidRDefault="005F4718" w:rsidP="009C3129">
            <w:pPr>
              <w:ind w:left="-57" w:firstLine="0"/>
              <w:jc w:val="center"/>
              <w:rPr>
                <w:del w:id="30626" w:author="Ramasubramani, Hariharan" w:date="2015-07-17T16:08:00Z"/>
                <w:rFonts w:cstheme="minorHAnsi"/>
                <w:color w:val="000000" w:themeColor="text1"/>
              </w:rPr>
            </w:pPr>
            <w:del w:id="30627" w:author="Ramasubramani, Hariharan" w:date="2015-07-17T16:08:00Z">
              <w:r w:rsidDel="00851FE0">
                <w:rPr>
                  <w:rFonts w:cstheme="minorHAnsi"/>
                  <w:szCs w:val="18"/>
                </w:rPr>
                <w:delText>N/A</w:delText>
              </w:r>
              <w:bookmarkStart w:id="30628" w:name="_Toc425234958"/>
              <w:bookmarkStart w:id="30629" w:name="_Toc425238510"/>
              <w:bookmarkStart w:id="30630" w:name="_Toc425239756"/>
              <w:bookmarkStart w:id="30631" w:name="_Toc425241003"/>
              <w:bookmarkStart w:id="30632" w:name="_Toc425242249"/>
              <w:bookmarkStart w:id="30633" w:name="_Toc425243495"/>
              <w:bookmarkStart w:id="30634" w:name="_Toc425244742"/>
              <w:bookmarkStart w:id="30635" w:name="_Toc425245989"/>
              <w:bookmarkStart w:id="30636" w:name="_Toc425247236"/>
              <w:bookmarkStart w:id="30637" w:name="_Toc425248482"/>
              <w:bookmarkStart w:id="30638" w:name="_Toc425249729"/>
              <w:bookmarkStart w:id="30639" w:name="_Toc425250976"/>
              <w:bookmarkStart w:id="30640" w:name="_Toc425252223"/>
              <w:bookmarkStart w:id="30641" w:name="_Toc425252893"/>
              <w:bookmarkStart w:id="30642" w:name="_Toc425253564"/>
              <w:bookmarkStart w:id="30643" w:name="_Toc425256955"/>
              <w:bookmarkStart w:id="30644" w:name="_Toc425276656"/>
              <w:bookmarkStart w:id="30645" w:name="_Toc425342754"/>
              <w:bookmarkStart w:id="30646" w:name="_Toc425349960"/>
              <w:bookmarkStart w:id="30647" w:name="_Toc425353109"/>
              <w:bookmarkStart w:id="30648" w:name="_Toc425353794"/>
              <w:bookmarkStart w:id="30649" w:name="_Toc425787787"/>
              <w:bookmarkStart w:id="30650" w:name="_Toc425788473"/>
              <w:bookmarkStart w:id="30651" w:name="_Toc425789160"/>
              <w:bookmarkStart w:id="30652" w:name="_Toc425789847"/>
              <w:bookmarkStart w:id="30653" w:name="_Toc425790534"/>
              <w:bookmarkStart w:id="30654" w:name="_Toc425794274"/>
              <w:bookmarkStart w:id="30655" w:name="_Toc426385209"/>
              <w:bookmarkStart w:id="30656" w:name="_Toc426386613"/>
              <w:bookmarkStart w:id="30657" w:name="_Toc426388016"/>
              <w:bookmarkStart w:id="30658" w:name="_Toc426389420"/>
              <w:bookmarkStart w:id="30659" w:name="_Toc426390824"/>
              <w:bookmarkStart w:id="30660" w:name="_Toc426392228"/>
              <w:bookmarkStart w:id="30661" w:name="_Toc426393631"/>
              <w:bookmarkStart w:id="30662" w:name="_Toc427825216"/>
              <w:bookmarkStart w:id="30663" w:name="_Toc427853029"/>
              <w:bookmarkStart w:id="30664" w:name="_Toc427855269"/>
              <w:bookmarkStart w:id="30665" w:name="_Toc427857470"/>
              <w:bookmarkEnd w:id="30628"/>
              <w:bookmarkEnd w:id="30629"/>
              <w:bookmarkEnd w:id="30630"/>
              <w:bookmarkEnd w:id="30631"/>
              <w:bookmarkEnd w:id="30632"/>
              <w:bookmarkEnd w:id="30633"/>
              <w:bookmarkEnd w:id="30634"/>
              <w:bookmarkEnd w:id="30635"/>
              <w:bookmarkEnd w:id="30636"/>
              <w:bookmarkEnd w:id="30637"/>
              <w:bookmarkEnd w:id="30638"/>
              <w:bookmarkEnd w:id="30639"/>
              <w:bookmarkEnd w:id="30640"/>
              <w:bookmarkEnd w:id="30641"/>
              <w:bookmarkEnd w:id="30642"/>
              <w:bookmarkEnd w:id="30643"/>
              <w:bookmarkEnd w:id="30644"/>
              <w:bookmarkEnd w:id="30645"/>
              <w:bookmarkEnd w:id="30646"/>
              <w:bookmarkEnd w:id="30647"/>
              <w:bookmarkEnd w:id="30648"/>
              <w:bookmarkEnd w:id="30649"/>
              <w:bookmarkEnd w:id="30650"/>
              <w:bookmarkEnd w:id="30651"/>
              <w:bookmarkEnd w:id="30652"/>
              <w:bookmarkEnd w:id="30653"/>
              <w:bookmarkEnd w:id="30654"/>
              <w:bookmarkEnd w:id="30655"/>
              <w:bookmarkEnd w:id="30656"/>
              <w:bookmarkEnd w:id="30657"/>
              <w:bookmarkEnd w:id="30658"/>
              <w:bookmarkEnd w:id="30659"/>
              <w:bookmarkEnd w:id="30660"/>
              <w:bookmarkEnd w:id="30661"/>
              <w:bookmarkEnd w:id="30662"/>
              <w:bookmarkEnd w:id="30663"/>
              <w:bookmarkEnd w:id="30664"/>
              <w:bookmarkEnd w:id="30665"/>
            </w:del>
          </w:p>
        </w:tc>
        <w:bookmarkStart w:id="30666" w:name="_Toc425234959"/>
        <w:bookmarkStart w:id="30667" w:name="_Toc425238511"/>
        <w:bookmarkStart w:id="30668" w:name="_Toc425239757"/>
        <w:bookmarkStart w:id="30669" w:name="_Toc425241004"/>
        <w:bookmarkStart w:id="30670" w:name="_Toc425242250"/>
        <w:bookmarkStart w:id="30671" w:name="_Toc425243496"/>
        <w:bookmarkStart w:id="30672" w:name="_Toc425244743"/>
        <w:bookmarkStart w:id="30673" w:name="_Toc425245990"/>
        <w:bookmarkStart w:id="30674" w:name="_Toc425247237"/>
        <w:bookmarkStart w:id="30675" w:name="_Toc425248483"/>
        <w:bookmarkStart w:id="30676" w:name="_Toc425249730"/>
        <w:bookmarkStart w:id="30677" w:name="_Toc425250977"/>
        <w:bookmarkStart w:id="30678" w:name="_Toc425252224"/>
        <w:bookmarkStart w:id="30679" w:name="_Toc425252894"/>
        <w:bookmarkStart w:id="30680" w:name="_Toc425253565"/>
        <w:bookmarkStart w:id="30681" w:name="_Toc425256956"/>
        <w:bookmarkStart w:id="30682" w:name="_Toc425276657"/>
        <w:bookmarkStart w:id="30683" w:name="_Toc425342755"/>
        <w:bookmarkStart w:id="30684" w:name="_Toc425349961"/>
        <w:bookmarkStart w:id="30685" w:name="_Toc425353110"/>
        <w:bookmarkStart w:id="30686" w:name="_Toc425353795"/>
        <w:bookmarkStart w:id="30687" w:name="_Toc425787788"/>
        <w:bookmarkStart w:id="30688" w:name="_Toc425788474"/>
        <w:bookmarkStart w:id="30689" w:name="_Toc425789161"/>
        <w:bookmarkStart w:id="30690" w:name="_Toc425789848"/>
        <w:bookmarkStart w:id="30691" w:name="_Toc425790535"/>
        <w:bookmarkStart w:id="30692" w:name="_Toc425794275"/>
        <w:bookmarkStart w:id="30693" w:name="_Toc426385210"/>
        <w:bookmarkStart w:id="30694" w:name="_Toc426386614"/>
        <w:bookmarkStart w:id="30695" w:name="_Toc426388017"/>
        <w:bookmarkStart w:id="30696" w:name="_Toc426389421"/>
        <w:bookmarkStart w:id="30697" w:name="_Toc426390825"/>
        <w:bookmarkStart w:id="30698" w:name="_Toc426392229"/>
        <w:bookmarkStart w:id="30699" w:name="_Toc426393632"/>
        <w:bookmarkStart w:id="30700" w:name="_Toc427825217"/>
        <w:bookmarkStart w:id="30701" w:name="_Toc427853030"/>
        <w:bookmarkStart w:id="30702" w:name="_Toc427855270"/>
        <w:bookmarkStart w:id="30703" w:name="_Toc427857471"/>
        <w:bookmarkEnd w:id="30666"/>
        <w:bookmarkEnd w:id="30667"/>
        <w:bookmarkEnd w:id="30668"/>
        <w:bookmarkEnd w:id="30669"/>
        <w:bookmarkEnd w:id="30670"/>
        <w:bookmarkEnd w:id="30671"/>
        <w:bookmarkEnd w:id="30672"/>
        <w:bookmarkEnd w:id="30673"/>
        <w:bookmarkEnd w:id="30674"/>
        <w:bookmarkEnd w:id="30675"/>
        <w:bookmarkEnd w:id="30676"/>
        <w:bookmarkEnd w:id="30677"/>
        <w:bookmarkEnd w:id="30678"/>
        <w:bookmarkEnd w:id="30679"/>
        <w:bookmarkEnd w:id="30680"/>
        <w:bookmarkEnd w:id="30681"/>
        <w:bookmarkEnd w:id="30682"/>
        <w:bookmarkEnd w:id="30683"/>
        <w:bookmarkEnd w:id="30684"/>
        <w:bookmarkEnd w:id="30685"/>
        <w:bookmarkEnd w:id="30686"/>
        <w:bookmarkEnd w:id="30687"/>
        <w:bookmarkEnd w:id="30688"/>
        <w:bookmarkEnd w:id="30689"/>
        <w:bookmarkEnd w:id="30690"/>
        <w:bookmarkEnd w:id="30691"/>
        <w:bookmarkEnd w:id="30692"/>
        <w:bookmarkEnd w:id="30693"/>
        <w:bookmarkEnd w:id="30694"/>
        <w:bookmarkEnd w:id="30695"/>
        <w:bookmarkEnd w:id="30696"/>
        <w:bookmarkEnd w:id="30697"/>
        <w:bookmarkEnd w:id="30698"/>
        <w:bookmarkEnd w:id="30699"/>
        <w:bookmarkEnd w:id="30700"/>
        <w:bookmarkEnd w:id="30701"/>
        <w:bookmarkEnd w:id="30702"/>
        <w:bookmarkEnd w:id="30703"/>
      </w:tr>
    </w:tbl>
    <w:p w14:paraId="402C1C13" w14:textId="0E005E2D" w:rsidR="005F4718" w:rsidDel="0000779E" w:rsidRDefault="005F4718" w:rsidP="009C3129">
      <w:pPr>
        <w:spacing w:after="60"/>
        <w:ind w:firstLine="0"/>
        <w:contextualSpacing/>
        <w:rPr>
          <w:del w:id="30704" w:author="Ramasubramani, Hariharan" w:date="2015-07-20T17:42:00Z"/>
          <w:rFonts w:cstheme="minorHAnsi"/>
          <w:color w:val="000000" w:themeColor="text1"/>
        </w:rPr>
      </w:pPr>
      <w:bookmarkStart w:id="30705" w:name="_Toc425234960"/>
      <w:bookmarkStart w:id="30706" w:name="_Toc425238512"/>
      <w:bookmarkStart w:id="30707" w:name="_Toc425239758"/>
      <w:bookmarkStart w:id="30708" w:name="_Toc425241005"/>
      <w:bookmarkStart w:id="30709" w:name="_Toc425242251"/>
      <w:bookmarkStart w:id="30710" w:name="_Toc425243497"/>
      <w:bookmarkStart w:id="30711" w:name="_Toc425244744"/>
      <w:bookmarkStart w:id="30712" w:name="_Toc425245991"/>
      <w:bookmarkStart w:id="30713" w:name="_Toc425247238"/>
      <w:bookmarkStart w:id="30714" w:name="_Toc425248484"/>
      <w:bookmarkStart w:id="30715" w:name="_Toc425249731"/>
      <w:bookmarkStart w:id="30716" w:name="_Toc425250978"/>
      <w:bookmarkStart w:id="30717" w:name="_Toc425252225"/>
      <w:bookmarkStart w:id="30718" w:name="_Toc425252895"/>
      <w:bookmarkStart w:id="30719" w:name="_Toc425253566"/>
      <w:bookmarkStart w:id="30720" w:name="_Toc425256957"/>
      <w:bookmarkStart w:id="30721" w:name="_Toc425276658"/>
      <w:bookmarkStart w:id="30722" w:name="_Toc425342756"/>
      <w:bookmarkStart w:id="30723" w:name="_Toc425349962"/>
      <w:bookmarkStart w:id="30724" w:name="_Toc425353111"/>
      <w:bookmarkStart w:id="30725" w:name="_Toc425353796"/>
      <w:bookmarkStart w:id="30726" w:name="_Toc425787789"/>
      <w:bookmarkStart w:id="30727" w:name="_Toc425788475"/>
      <w:bookmarkStart w:id="30728" w:name="_Toc425789162"/>
      <w:bookmarkStart w:id="30729" w:name="_Toc425789849"/>
      <w:bookmarkStart w:id="30730" w:name="_Toc425790536"/>
      <w:bookmarkStart w:id="30731" w:name="_Toc425794276"/>
      <w:bookmarkStart w:id="30732" w:name="_Toc426389422"/>
      <w:bookmarkStart w:id="30733" w:name="_Toc426390826"/>
      <w:bookmarkStart w:id="30734" w:name="_Toc426392230"/>
      <w:bookmarkStart w:id="30735" w:name="_Toc426393633"/>
      <w:bookmarkStart w:id="30736" w:name="_Toc427825218"/>
      <w:bookmarkStart w:id="30737" w:name="_Toc427853031"/>
      <w:bookmarkStart w:id="30738" w:name="_Toc427855271"/>
      <w:bookmarkStart w:id="30739" w:name="_Toc427857472"/>
      <w:bookmarkEnd w:id="30705"/>
      <w:bookmarkEnd w:id="30706"/>
      <w:bookmarkEnd w:id="30707"/>
      <w:bookmarkEnd w:id="30708"/>
      <w:bookmarkEnd w:id="30709"/>
      <w:bookmarkEnd w:id="30710"/>
      <w:bookmarkEnd w:id="30711"/>
      <w:bookmarkEnd w:id="30712"/>
      <w:bookmarkEnd w:id="30713"/>
      <w:bookmarkEnd w:id="30714"/>
      <w:bookmarkEnd w:id="30715"/>
      <w:bookmarkEnd w:id="30716"/>
      <w:bookmarkEnd w:id="30717"/>
      <w:bookmarkEnd w:id="30718"/>
      <w:bookmarkEnd w:id="30719"/>
      <w:bookmarkEnd w:id="30720"/>
      <w:bookmarkEnd w:id="30721"/>
      <w:bookmarkEnd w:id="30722"/>
      <w:bookmarkEnd w:id="30723"/>
      <w:bookmarkEnd w:id="30724"/>
      <w:bookmarkEnd w:id="30725"/>
      <w:bookmarkEnd w:id="30726"/>
      <w:bookmarkEnd w:id="30727"/>
      <w:bookmarkEnd w:id="30728"/>
      <w:bookmarkEnd w:id="30729"/>
      <w:bookmarkEnd w:id="30730"/>
      <w:bookmarkEnd w:id="30731"/>
      <w:bookmarkEnd w:id="30732"/>
      <w:bookmarkEnd w:id="30733"/>
      <w:bookmarkEnd w:id="30734"/>
      <w:bookmarkEnd w:id="30735"/>
      <w:bookmarkEnd w:id="30736"/>
      <w:bookmarkEnd w:id="30737"/>
      <w:bookmarkEnd w:id="30738"/>
      <w:bookmarkEnd w:id="30739"/>
    </w:p>
    <w:p w14:paraId="02588CC7" w14:textId="2B8926F5" w:rsidR="003A0B2C" w:rsidDel="0000779E" w:rsidRDefault="003A0B2C">
      <w:pPr>
        <w:spacing w:after="60"/>
        <w:ind w:left="2880" w:firstLine="720"/>
        <w:contextualSpacing/>
        <w:jc w:val="both"/>
        <w:rPr>
          <w:del w:id="30740" w:author="Ramasubramani, Hariharan" w:date="2015-07-20T17:42:00Z"/>
          <w:rFonts w:cstheme="minorHAnsi"/>
          <w:color w:val="000000" w:themeColor="text1"/>
        </w:rPr>
        <w:pPrChange w:id="30741" w:author="Ramasubramani, Hariharan" w:date="2015-07-17T16:45:00Z">
          <w:pPr>
            <w:spacing w:after="60"/>
            <w:ind w:left="2880" w:firstLine="720"/>
            <w:contextualSpacing/>
          </w:pPr>
        </w:pPrChange>
      </w:pPr>
      <w:bookmarkStart w:id="30742" w:name="_Toc425234961"/>
      <w:bookmarkStart w:id="30743" w:name="_Toc425238513"/>
      <w:bookmarkStart w:id="30744" w:name="_Toc425239759"/>
      <w:bookmarkStart w:id="30745" w:name="_Toc425241006"/>
      <w:bookmarkStart w:id="30746" w:name="_Toc425242252"/>
      <w:bookmarkStart w:id="30747" w:name="_Toc425243498"/>
      <w:bookmarkStart w:id="30748" w:name="_Toc425244745"/>
      <w:bookmarkStart w:id="30749" w:name="_Toc425245992"/>
      <w:bookmarkStart w:id="30750" w:name="_Toc425247239"/>
      <w:bookmarkStart w:id="30751" w:name="_Toc425248485"/>
      <w:bookmarkStart w:id="30752" w:name="_Toc425249732"/>
      <w:bookmarkStart w:id="30753" w:name="_Toc425250979"/>
      <w:bookmarkStart w:id="30754" w:name="_Toc425252226"/>
      <w:bookmarkStart w:id="30755" w:name="_Toc425252896"/>
      <w:bookmarkStart w:id="30756" w:name="_Toc425253567"/>
      <w:bookmarkStart w:id="30757" w:name="_Toc425256958"/>
      <w:bookmarkStart w:id="30758" w:name="_Toc425276659"/>
      <w:bookmarkStart w:id="30759" w:name="_Toc425342757"/>
      <w:bookmarkStart w:id="30760" w:name="_Toc425349963"/>
      <w:bookmarkStart w:id="30761" w:name="_Toc425353112"/>
      <w:bookmarkStart w:id="30762" w:name="_Toc425353797"/>
      <w:bookmarkStart w:id="30763" w:name="_Toc425787790"/>
      <w:bookmarkStart w:id="30764" w:name="_Toc425788476"/>
      <w:bookmarkStart w:id="30765" w:name="_Toc425789163"/>
      <w:bookmarkStart w:id="30766" w:name="_Toc425789850"/>
      <w:bookmarkStart w:id="30767" w:name="_Toc425790537"/>
      <w:bookmarkStart w:id="30768" w:name="_Toc425794277"/>
      <w:bookmarkStart w:id="30769" w:name="_Toc426385212"/>
      <w:bookmarkStart w:id="30770" w:name="_Toc426386616"/>
      <w:bookmarkStart w:id="30771" w:name="_Toc426388019"/>
      <w:bookmarkStart w:id="30772" w:name="_Toc426389423"/>
      <w:bookmarkStart w:id="30773" w:name="_Toc426390827"/>
      <w:bookmarkStart w:id="30774" w:name="_Toc426392231"/>
      <w:bookmarkStart w:id="30775" w:name="_Toc426393634"/>
      <w:bookmarkStart w:id="30776" w:name="_Toc427825219"/>
      <w:bookmarkStart w:id="30777" w:name="_Toc427853032"/>
      <w:bookmarkStart w:id="30778" w:name="_Toc427855272"/>
      <w:bookmarkStart w:id="30779" w:name="_Toc427857473"/>
      <w:bookmarkEnd w:id="30742"/>
      <w:bookmarkEnd w:id="30743"/>
      <w:bookmarkEnd w:id="30744"/>
      <w:bookmarkEnd w:id="30745"/>
      <w:bookmarkEnd w:id="30746"/>
      <w:bookmarkEnd w:id="30747"/>
      <w:bookmarkEnd w:id="30748"/>
      <w:bookmarkEnd w:id="30749"/>
      <w:bookmarkEnd w:id="30750"/>
      <w:bookmarkEnd w:id="30751"/>
      <w:bookmarkEnd w:id="30752"/>
      <w:bookmarkEnd w:id="30753"/>
      <w:bookmarkEnd w:id="30754"/>
      <w:bookmarkEnd w:id="30755"/>
      <w:bookmarkEnd w:id="30756"/>
      <w:bookmarkEnd w:id="30757"/>
      <w:bookmarkEnd w:id="30758"/>
      <w:bookmarkEnd w:id="30759"/>
      <w:bookmarkEnd w:id="30760"/>
      <w:bookmarkEnd w:id="30761"/>
      <w:bookmarkEnd w:id="30762"/>
      <w:bookmarkEnd w:id="30763"/>
      <w:bookmarkEnd w:id="30764"/>
      <w:bookmarkEnd w:id="30765"/>
      <w:bookmarkEnd w:id="30766"/>
      <w:bookmarkEnd w:id="30767"/>
      <w:bookmarkEnd w:id="30768"/>
      <w:bookmarkEnd w:id="30769"/>
      <w:bookmarkEnd w:id="30770"/>
      <w:bookmarkEnd w:id="30771"/>
      <w:bookmarkEnd w:id="30772"/>
      <w:bookmarkEnd w:id="30773"/>
      <w:bookmarkEnd w:id="30774"/>
      <w:bookmarkEnd w:id="30775"/>
      <w:bookmarkEnd w:id="30776"/>
      <w:bookmarkEnd w:id="30777"/>
      <w:bookmarkEnd w:id="30778"/>
      <w:bookmarkEnd w:id="30779"/>
    </w:p>
    <w:p w14:paraId="6E603F98" w14:textId="3151F6B2" w:rsidR="0039239F" w:rsidDel="0000779E" w:rsidRDefault="00603E44" w:rsidP="00C632A9">
      <w:pPr>
        <w:spacing w:after="60"/>
        <w:ind w:firstLine="0"/>
        <w:contextualSpacing/>
        <w:rPr>
          <w:del w:id="30780" w:author="Ramasubramani, Hariharan" w:date="2015-07-20T17:42:00Z"/>
          <w:rFonts w:cstheme="minorHAnsi"/>
          <w:color w:val="000000" w:themeColor="text1"/>
        </w:rPr>
      </w:pPr>
      <w:ins w:id="30781" w:author="Hariharan Ramasubramani" w:date="2015-03-11T13:13:00Z">
        <w:del w:id="30782" w:author="Ramasubramani, Hariharan" w:date="2015-07-15T17:21:00Z">
          <w:r w:rsidDel="00117F66">
            <w:rPr>
              <w:rFonts w:cstheme="minorHAnsi"/>
              <w:noProof/>
              <w:color w:val="000000" w:themeColor="text1"/>
            </w:rPr>
            <w:drawing>
              <wp:inline distT="0" distB="0" distL="0" distR="0" wp14:anchorId="56189885" wp14:editId="4D38FA29">
                <wp:extent cx="6534150" cy="304927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Modify Record.jpg"/>
                        <pic:cNvPicPr/>
                      </pic:nvPicPr>
                      <pic:blipFill>
                        <a:blip r:embed="rId63">
                          <a:extLst>
                            <a:ext uri="{28A0092B-C50C-407E-A947-70E740481C1C}">
                              <a14:useLocalDpi xmlns:a14="http://schemas.microsoft.com/office/drawing/2010/main" val="0"/>
                            </a:ext>
                          </a:extLst>
                        </a:blip>
                        <a:stretch>
                          <a:fillRect/>
                        </a:stretch>
                      </pic:blipFill>
                      <pic:spPr>
                        <a:xfrm>
                          <a:off x="0" y="0"/>
                          <a:ext cx="6534150" cy="3049270"/>
                        </a:xfrm>
                        <a:prstGeom prst="rect">
                          <a:avLst/>
                        </a:prstGeom>
                      </pic:spPr>
                    </pic:pic>
                  </a:graphicData>
                </a:graphic>
              </wp:inline>
            </w:drawing>
          </w:r>
        </w:del>
      </w:ins>
      <w:del w:id="30783" w:author="Ramasubramani, Hariharan" w:date="2015-07-20T17:42:00Z">
        <w:r w:rsidR="0039239F" w:rsidRPr="00A977F1" w:rsidDel="0000779E">
          <w:rPr>
            <w:rFonts w:cstheme="minorHAnsi"/>
            <w:noProof/>
            <w:color w:val="000000" w:themeColor="text1"/>
          </w:rPr>
          <w:drawing>
            <wp:inline distT="0" distB="0" distL="0" distR="0" wp14:anchorId="4B868D30" wp14:editId="11311FE2">
              <wp:extent cx="6858000" cy="4923790"/>
              <wp:effectExtent l="19050" t="19050" r="19050" b="1016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ifyRecord2.png"/>
                      <pic:cNvPicPr/>
                    </pic:nvPicPr>
                    <pic:blipFill>
                      <a:blip r:embed="rId64">
                        <a:extLst>
                          <a:ext uri="{28A0092B-C50C-407E-A947-70E740481C1C}">
                            <a14:useLocalDpi xmlns:a14="http://schemas.microsoft.com/office/drawing/2010/main" val="0"/>
                          </a:ext>
                        </a:extLst>
                      </a:blip>
                      <a:stretch>
                        <a:fillRect/>
                      </a:stretch>
                    </pic:blipFill>
                    <pic:spPr>
                      <a:xfrm>
                        <a:off x="0" y="0"/>
                        <a:ext cx="6858000" cy="4923790"/>
                      </a:xfrm>
                      <a:prstGeom prst="rect">
                        <a:avLst/>
                      </a:prstGeom>
                      <a:ln>
                        <a:solidFill>
                          <a:schemeClr val="accent1"/>
                        </a:solidFill>
                      </a:ln>
                    </pic:spPr>
                  </pic:pic>
                </a:graphicData>
              </a:graphic>
            </wp:inline>
          </w:drawing>
        </w:r>
        <w:bookmarkStart w:id="30784" w:name="_Toc425234962"/>
        <w:bookmarkStart w:id="30785" w:name="_Toc425238514"/>
        <w:bookmarkStart w:id="30786" w:name="_Toc425239760"/>
        <w:bookmarkStart w:id="30787" w:name="_Toc425241007"/>
        <w:bookmarkStart w:id="30788" w:name="_Toc425242253"/>
        <w:bookmarkStart w:id="30789" w:name="_Toc425243499"/>
        <w:bookmarkStart w:id="30790" w:name="_Toc425244746"/>
        <w:bookmarkStart w:id="30791" w:name="_Toc425245993"/>
        <w:bookmarkStart w:id="30792" w:name="_Toc425247240"/>
        <w:bookmarkStart w:id="30793" w:name="_Toc425248486"/>
        <w:bookmarkStart w:id="30794" w:name="_Toc425249733"/>
        <w:bookmarkStart w:id="30795" w:name="_Toc425250980"/>
        <w:bookmarkStart w:id="30796" w:name="_Toc425252227"/>
        <w:bookmarkStart w:id="30797" w:name="_Toc425252897"/>
        <w:bookmarkStart w:id="30798" w:name="_Toc425253568"/>
        <w:bookmarkStart w:id="30799" w:name="_Toc425256959"/>
        <w:bookmarkStart w:id="30800" w:name="_Toc425276660"/>
        <w:bookmarkStart w:id="30801" w:name="_Toc425342758"/>
        <w:bookmarkStart w:id="30802" w:name="_Toc425349964"/>
        <w:bookmarkStart w:id="30803" w:name="_Toc425353113"/>
        <w:bookmarkStart w:id="30804" w:name="_Toc425353798"/>
        <w:bookmarkStart w:id="30805" w:name="_Toc425787791"/>
        <w:bookmarkStart w:id="30806" w:name="_Toc425788477"/>
        <w:bookmarkStart w:id="30807" w:name="_Toc425789164"/>
        <w:bookmarkStart w:id="30808" w:name="_Toc425789851"/>
        <w:bookmarkStart w:id="30809" w:name="_Toc425790538"/>
        <w:bookmarkStart w:id="30810" w:name="_Toc425794278"/>
        <w:bookmarkStart w:id="30811" w:name="_Toc426385213"/>
        <w:bookmarkStart w:id="30812" w:name="_Toc426386617"/>
        <w:bookmarkStart w:id="30813" w:name="_Toc426388020"/>
        <w:bookmarkStart w:id="30814" w:name="_Toc426389424"/>
        <w:bookmarkStart w:id="30815" w:name="_Toc426390828"/>
        <w:bookmarkStart w:id="30816" w:name="_Toc426392232"/>
        <w:bookmarkStart w:id="30817" w:name="_Toc426393635"/>
        <w:bookmarkStart w:id="30818" w:name="_Toc427825220"/>
        <w:bookmarkStart w:id="30819" w:name="_Toc427853033"/>
        <w:bookmarkStart w:id="30820" w:name="_Toc427855273"/>
        <w:bookmarkStart w:id="30821" w:name="_Toc427857474"/>
        <w:bookmarkEnd w:id="30784"/>
        <w:bookmarkEnd w:id="30785"/>
        <w:bookmarkEnd w:id="30786"/>
        <w:bookmarkEnd w:id="30787"/>
        <w:bookmarkEnd w:id="30788"/>
        <w:bookmarkEnd w:id="30789"/>
        <w:bookmarkEnd w:id="30790"/>
        <w:bookmarkEnd w:id="30791"/>
        <w:bookmarkEnd w:id="30792"/>
        <w:bookmarkEnd w:id="30793"/>
        <w:bookmarkEnd w:id="30794"/>
        <w:bookmarkEnd w:id="30795"/>
        <w:bookmarkEnd w:id="30796"/>
        <w:bookmarkEnd w:id="30797"/>
        <w:bookmarkEnd w:id="30798"/>
        <w:bookmarkEnd w:id="30799"/>
        <w:bookmarkEnd w:id="30800"/>
        <w:bookmarkEnd w:id="30801"/>
        <w:bookmarkEnd w:id="30802"/>
        <w:bookmarkEnd w:id="30803"/>
        <w:bookmarkEnd w:id="30804"/>
        <w:bookmarkEnd w:id="30805"/>
        <w:bookmarkEnd w:id="30806"/>
        <w:bookmarkEnd w:id="30807"/>
        <w:bookmarkEnd w:id="30808"/>
        <w:bookmarkEnd w:id="30809"/>
        <w:bookmarkEnd w:id="30810"/>
        <w:bookmarkEnd w:id="30811"/>
        <w:bookmarkEnd w:id="30812"/>
        <w:bookmarkEnd w:id="30813"/>
        <w:bookmarkEnd w:id="30814"/>
        <w:bookmarkEnd w:id="30815"/>
        <w:bookmarkEnd w:id="30816"/>
        <w:bookmarkEnd w:id="30817"/>
        <w:bookmarkEnd w:id="30818"/>
        <w:bookmarkEnd w:id="30819"/>
        <w:bookmarkEnd w:id="30820"/>
        <w:bookmarkEnd w:id="30821"/>
      </w:del>
    </w:p>
    <w:p w14:paraId="7C83E557" w14:textId="0F74D6EE" w:rsidR="0039239F" w:rsidDel="00851FE0" w:rsidRDefault="0039239F" w:rsidP="0039239F">
      <w:pPr>
        <w:spacing w:after="60"/>
        <w:ind w:left="2880" w:firstLine="720"/>
        <w:contextualSpacing/>
        <w:rPr>
          <w:del w:id="30822" w:author="Ramasubramani, Hariharan" w:date="2015-07-17T16:07:00Z"/>
          <w:rFonts w:cstheme="minorHAnsi"/>
          <w:color w:val="000000" w:themeColor="text1"/>
        </w:rPr>
      </w:pPr>
      <w:del w:id="30823" w:author="Ramasubramani, Hariharan" w:date="2015-07-17T16:07:00Z">
        <w:r w:rsidDel="00851FE0">
          <w:rPr>
            <w:rFonts w:cstheme="minorHAnsi"/>
            <w:color w:val="000000" w:themeColor="text1"/>
          </w:rPr>
          <w:delText>Fig: 4.</w:delText>
        </w:r>
        <w:r w:rsidR="00921D83" w:rsidDel="00851FE0">
          <w:rPr>
            <w:rFonts w:cstheme="minorHAnsi"/>
            <w:color w:val="000000" w:themeColor="text1"/>
          </w:rPr>
          <w:delText>e</w:delText>
        </w:r>
        <w:r w:rsidDel="00851FE0">
          <w:rPr>
            <w:rFonts w:cstheme="minorHAnsi"/>
            <w:color w:val="000000" w:themeColor="text1"/>
          </w:rPr>
          <w:delText xml:space="preserve"> - View/Modify Record Screen</w:delText>
        </w:r>
        <w:bookmarkStart w:id="30824" w:name="_Toc425234963"/>
        <w:bookmarkStart w:id="30825" w:name="_Toc425238515"/>
        <w:bookmarkStart w:id="30826" w:name="_Toc425239761"/>
        <w:bookmarkStart w:id="30827" w:name="_Toc425241008"/>
        <w:bookmarkStart w:id="30828" w:name="_Toc425242254"/>
        <w:bookmarkStart w:id="30829" w:name="_Toc425243500"/>
        <w:bookmarkStart w:id="30830" w:name="_Toc425244747"/>
        <w:bookmarkStart w:id="30831" w:name="_Toc425245994"/>
        <w:bookmarkStart w:id="30832" w:name="_Toc425247241"/>
        <w:bookmarkStart w:id="30833" w:name="_Toc425248487"/>
        <w:bookmarkStart w:id="30834" w:name="_Toc425249734"/>
        <w:bookmarkStart w:id="30835" w:name="_Toc425250981"/>
        <w:bookmarkStart w:id="30836" w:name="_Toc425252228"/>
        <w:bookmarkStart w:id="30837" w:name="_Toc425252898"/>
        <w:bookmarkStart w:id="30838" w:name="_Toc425253569"/>
        <w:bookmarkStart w:id="30839" w:name="_Toc425256960"/>
        <w:bookmarkStart w:id="30840" w:name="_Toc425276661"/>
        <w:bookmarkStart w:id="30841" w:name="_Toc425342759"/>
        <w:bookmarkStart w:id="30842" w:name="_Toc425349965"/>
        <w:bookmarkStart w:id="30843" w:name="_Toc425353114"/>
        <w:bookmarkStart w:id="30844" w:name="_Toc425353799"/>
        <w:bookmarkStart w:id="30845" w:name="_Toc425787792"/>
        <w:bookmarkStart w:id="30846" w:name="_Toc425788478"/>
        <w:bookmarkStart w:id="30847" w:name="_Toc425789165"/>
        <w:bookmarkStart w:id="30848" w:name="_Toc425789852"/>
        <w:bookmarkStart w:id="30849" w:name="_Toc425790539"/>
        <w:bookmarkStart w:id="30850" w:name="_Toc425794279"/>
        <w:bookmarkStart w:id="30851" w:name="_Toc426385214"/>
        <w:bookmarkStart w:id="30852" w:name="_Toc426386618"/>
        <w:bookmarkStart w:id="30853" w:name="_Toc426388021"/>
        <w:bookmarkStart w:id="30854" w:name="_Toc426389425"/>
        <w:bookmarkStart w:id="30855" w:name="_Toc426390829"/>
        <w:bookmarkStart w:id="30856" w:name="_Toc426392233"/>
        <w:bookmarkStart w:id="30857" w:name="_Toc426393636"/>
        <w:bookmarkStart w:id="30858" w:name="_Toc427825221"/>
        <w:bookmarkStart w:id="30859" w:name="_Toc427853034"/>
        <w:bookmarkStart w:id="30860" w:name="_Toc427855274"/>
        <w:bookmarkStart w:id="30861" w:name="_Toc427857475"/>
        <w:bookmarkEnd w:id="30824"/>
        <w:bookmarkEnd w:id="30825"/>
        <w:bookmarkEnd w:id="30826"/>
        <w:bookmarkEnd w:id="30827"/>
        <w:bookmarkEnd w:id="30828"/>
        <w:bookmarkEnd w:id="30829"/>
        <w:bookmarkEnd w:id="30830"/>
        <w:bookmarkEnd w:id="30831"/>
        <w:bookmarkEnd w:id="30832"/>
        <w:bookmarkEnd w:id="30833"/>
        <w:bookmarkEnd w:id="30834"/>
        <w:bookmarkEnd w:id="30835"/>
        <w:bookmarkEnd w:id="30836"/>
        <w:bookmarkEnd w:id="30837"/>
        <w:bookmarkEnd w:id="30838"/>
        <w:bookmarkEnd w:id="30839"/>
        <w:bookmarkEnd w:id="30840"/>
        <w:bookmarkEnd w:id="30841"/>
        <w:bookmarkEnd w:id="30842"/>
        <w:bookmarkEnd w:id="30843"/>
        <w:bookmarkEnd w:id="30844"/>
        <w:bookmarkEnd w:id="30845"/>
        <w:bookmarkEnd w:id="30846"/>
        <w:bookmarkEnd w:id="30847"/>
        <w:bookmarkEnd w:id="30848"/>
        <w:bookmarkEnd w:id="30849"/>
        <w:bookmarkEnd w:id="30850"/>
        <w:bookmarkEnd w:id="30851"/>
        <w:bookmarkEnd w:id="30852"/>
        <w:bookmarkEnd w:id="30853"/>
        <w:bookmarkEnd w:id="30854"/>
        <w:bookmarkEnd w:id="30855"/>
        <w:bookmarkEnd w:id="30856"/>
        <w:bookmarkEnd w:id="30857"/>
        <w:bookmarkEnd w:id="30858"/>
        <w:bookmarkEnd w:id="30859"/>
        <w:bookmarkEnd w:id="30860"/>
        <w:bookmarkEnd w:id="30861"/>
      </w:del>
    </w:p>
    <w:p w14:paraId="41BFF76D" w14:textId="14EA99BF" w:rsidR="0039239F" w:rsidRPr="00EF1CCB" w:rsidDel="0000779E" w:rsidRDefault="0039239F" w:rsidP="00A977F1">
      <w:pPr>
        <w:spacing w:after="60"/>
        <w:ind w:firstLine="0"/>
        <w:contextualSpacing/>
        <w:rPr>
          <w:del w:id="30862" w:author="Ramasubramani, Hariharan" w:date="2015-07-20T17:42:00Z"/>
          <w:rFonts w:cstheme="minorHAnsi"/>
          <w:color w:val="000000" w:themeColor="text1"/>
        </w:rPr>
      </w:pPr>
      <w:bookmarkStart w:id="30863" w:name="_Toc425234964"/>
      <w:bookmarkStart w:id="30864" w:name="_Toc425238516"/>
      <w:bookmarkStart w:id="30865" w:name="_Toc425239762"/>
      <w:bookmarkStart w:id="30866" w:name="_Toc425241009"/>
      <w:bookmarkStart w:id="30867" w:name="_Toc425242255"/>
      <w:bookmarkStart w:id="30868" w:name="_Toc425243501"/>
      <w:bookmarkStart w:id="30869" w:name="_Toc425244748"/>
      <w:bookmarkStart w:id="30870" w:name="_Toc425245995"/>
      <w:bookmarkStart w:id="30871" w:name="_Toc425247242"/>
      <w:bookmarkStart w:id="30872" w:name="_Toc425248488"/>
      <w:bookmarkStart w:id="30873" w:name="_Toc425249735"/>
      <w:bookmarkStart w:id="30874" w:name="_Toc425250982"/>
      <w:bookmarkStart w:id="30875" w:name="_Toc425252229"/>
      <w:bookmarkStart w:id="30876" w:name="_Toc425252899"/>
      <w:bookmarkStart w:id="30877" w:name="_Toc425253570"/>
      <w:bookmarkStart w:id="30878" w:name="_Toc425256961"/>
      <w:bookmarkStart w:id="30879" w:name="_Toc425276662"/>
      <w:bookmarkStart w:id="30880" w:name="_Toc425342760"/>
      <w:bookmarkStart w:id="30881" w:name="_Toc425349966"/>
      <w:bookmarkStart w:id="30882" w:name="_Toc425353115"/>
      <w:bookmarkStart w:id="30883" w:name="_Toc425353800"/>
      <w:bookmarkStart w:id="30884" w:name="_Toc425787793"/>
      <w:bookmarkStart w:id="30885" w:name="_Toc425788479"/>
      <w:bookmarkStart w:id="30886" w:name="_Toc425789166"/>
      <w:bookmarkStart w:id="30887" w:name="_Toc425789853"/>
      <w:bookmarkStart w:id="30888" w:name="_Toc425790540"/>
      <w:bookmarkStart w:id="30889" w:name="_Toc425794280"/>
      <w:bookmarkStart w:id="30890" w:name="_Toc426385215"/>
      <w:bookmarkStart w:id="30891" w:name="_Toc426386619"/>
      <w:bookmarkStart w:id="30892" w:name="_Toc426388022"/>
      <w:bookmarkStart w:id="30893" w:name="_Toc426389426"/>
      <w:bookmarkStart w:id="30894" w:name="_Toc426390830"/>
      <w:bookmarkStart w:id="30895" w:name="_Toc426392234"/>
      <w:bookmarkStart w:id="30896" w:name="_Toc426393637"/>
      <w:bookmarkStart w:id="30897" w:name="_Toc427825222"/>
      <w:bookmarkStart w:id="30898" w:name="_Toc427853035"/>
      <w:bookmarkStart w:id="30899" w:name="_Toc427855275"/>
      <w:bookmarkStart w:id="30900" w:name="_Toc427857476"/>
      <w:bookmarkEnd w:id="30863"/>
      <w:bookmarkEnd w:id="30864"/>
      <w:bookmarkEnd w:id="30865"/>
      <w:bookmarkEnd w:id="30866"/>
      <w:bookmarkEnd w:id="30867"/>
      <w:bookmarkEnd w:id="30868"/>
      <w:bookmarkEnd w:id="30869"/>
      <w:bookmarkEnd w:id="30870"/>
      <w:bookmarkEnd w:id="30871"/>
      <w:bookmarkEnd w:id="30872"/>
      <w:bookmarkEnd w:id="30873"/>
      <w:bookmarkEnd w:id="30874"/>
      <w:bookmarkEnd w:id="30875"/>
      <w:bookmarkEnd w:id="30876"/>
      <w:bookmarkEnd w:id="30877"/>
      <w:bookmarkEnd w:id="30878"/>
      <w:bookmarkEnd w:id="30879"/>
      <w:bookmarkEnd w:id="30880"/>
      <w:bookmarkEnd w:id="30881"/>
      <w:bookmarkEnd w:id="30882"/>
      <w:bookmarkEnd w:id="30883"/>
      <w:bookmarkEnd w:id="30884"/>
      <w:bookmarkEnd w:id="30885"/>
      <w:bookmarkEnd w:id="30886"/>
      <w:bookmarkEnd w:id="30887"/>
      <w:bookmarkEnd w:id="30888"/>
      <w:bookmarkEnd w:id="30889"/>
      <w:bookmarkEnd w:id="30890"/>
      <w:bookmarkEnd w:id="30891"/>
      <w:bookmarkEnd w:id="30892"/>
      <w:bookmarkEnd w:id="30893"/>
      <w:bookmarkEnd w:id="30894"/>
      <w:bookmarkEnd w:id="30895"/>
      <w:bookmarkEnd w:id="30896"/>
      <w:bookmarkEnd w:id="30897"/>
      <w:bookmarkEnd w:id="30898"/>
      <w:bookmarkEnd w:id="30899"/>
      <w:bookmarkEnd w:id="30900"/>
    </w:p>
    <w:p w14:paraId="4880F6F3" w14:textId="146879E9" w:rsidR="003D3BB7" w:rsidRPr="003D3BB7" w:rsidDel="000F5037" w:rsidRDefault="006D1B04" w:rsidP="00F957E3">
      <w:pPr>
        <w:pStyle w:val="BlockComment"/>
        <w:rPr>
          <w:del w:id="30901" w:author="Ramasubramani, Hariharan" w:date="2015-07-17T10:22:00Z"/>
        </w:rPr>
      </w:pPr>
      <w:del w:id="30902" w:author="Ramasubramani, Hariharan" w:date="2015-07-17T16:08:00Z">
        <w:r w:rsidRPr="003D3BB7" w:rsidDel="00851FE0">
          <w:delText xml:space="preserve">After performing a search from </w:delText>
        </w:r>
      </w:del>
      <w:del w:id="30903" w:author="Ramasubramani, Hariharan" w:date="2015-07-15T17:29:00Z">
        <w:r w:rsidRPr="003D3BB7" w:rsidDel="00922431">
          <w:delText xml:space="preserve">the Main Navigation </w:delText>
        </w:r>
      </w:del>
      <w:del w:id="30904" w:author="Ramasubramani, Hariharan" w:date="2015-07-17T16:08:00Z">
        <w:r w:rsidRPr="003D3BB7" w:rsidDel="00851FE0">
          <w:delText>Record</w:delText>
        </w:r>
      </w:del>
      <w:del w:id="30905" w:author="Ramasubramani, Hariharan" w:date="2015-07-15T17:29:00Z">
        <w:r w:rsidRPr="003D3BB7" w:rsidDel="00922431">
          <w:delText>s</w:delText>
        </w:r>
      </w:del>
      <w:del w:id="30906" w:author="Ramasubramani, Hariharan" w:date="2015-07-15T17:30:00Z">
        <w:r w:rsidRPr="003D3BB7" w:rsidDel="00922431">
          <w:delText xml:space="preserve"> Screen</w:delText>
        </w:r>
      </w:del>
      <w:del w:id="30907" w:author="Ramasubramani, Hariharan" w:date="2015-07-17T16:08:00Z">
        <w:r w:rsidRPr="003D3BB7" w:rsidDel="00851FE0">
          <w:delText xml:space="preserve"> (Fig:</w:delText>
        </w:r>
      </w:del>
      <w:del w:id="30908" w:author="Ramasubramani, Hariharan" w:date="2015-07-15T17:29:00Z">
        <w:r w:rsidR="006A4F8A" w:rsidDel="00922431">
          <w:delText>1.b</w:delText>
        </w:r>
      </w:del>
      <w:del w:id="30909" w:author="Ramasubramani, Hariharan" w:date="2015-07-17T16:08:00Z">
        <w:r w:rsidRPr="003D3BB7" w:rsidDel="00851FE0">
          <w:delText xml:space="preserve">) </w:delText>
        </w:r>
      </w:del>
      <w:del w:id="30910" w:author="Ramasubramani, Hariharan" w:date="2015-07-15T17:30:00Z">
        <w:r w:rsidRPr="003D3BB7" w:rsidDel="00922431">
          <w:delText>and clicking [</w:delText>
        </w:r>
        <w:r w:rsidR="00A03367" w:rsidRPr="003D3BB7" w:rsidDel="00922431">
          <w:delText>View/Modify</w:delText>
        </w:r>
        <w:r w:rsidRPr="003D3BB7" w:rsidDel="00922431">
          <w:delText xml:space="preserve">] on the desired Record row of the Record Search Results, </w:delText>
        </w:r>
      </w:del>
      <w:del w:id="30911" w:author="Ramasubramani, Hariharan" w:date="2015-07-17T16:08:00Z">
        <w:r w:rsidRPr="003D3BB7" w:rsidDel="00851FE0">
          <w:delText xml:space="preserve">the </w:delText>
        </w:r>
      </w:del>
      <w:del w:id="30912" w:author="Ramasubramani, Hariharan" w:date="2015-07-15T17:30:00Z">
        <w:r w:rsidR="00A03367" w:rsidRPr="003D3BB7" w:rsidDel="00922431">
          <w:delText>View/</w:delText>
        </w:r>
        <w:r w:rsidRPr="003D3BB7" w:rsidDel="00922431">
          <w:delText xml:space="preserve">Modify Record Screen </w:delText>
        </w:r>
      </w:del>
      <w:del w:id="30913" w:author="Ramasubramani, Hariharan" w:date="2015-07-17T16:08:00Z">
        <w:r w:rsidRPr="003D3BB7" w:rsidDel="00851FE0">
          <w:delText>is displayed for</w:delText>
        </w:r>
      </w:del>
      <w:del w:id="30914" w:author="Ramasubramani, Hariharan" w:date="2015-07-15T17:31:00Z">
        <w:r w:rsidRPr="003D3BB7" w:rsidDel="00922431">
          <w:delText xml:space="preserve"> the chosen Record.</w:delText>
        </w:r>
      </w:del>
      <w:del w:id="30915" w:author="Ramasubramani, Hariharan" w:date="2015-07-17T16:08:00Z">
        <w:r w:rsidRPr="003D3BB7" w:rsidDel="00851FE0">
          <w:delText xml:space="preserve">  </w:delText>
        </w:r>
      </w:del>
      <w:bookmarkStart w:id="30916" w:name="_Toc425234965"/>
      <w:bookmarkStart w:id="30917" w:name="_Toc425238517"/>
      <w:bookmarkStart w:id="30918" w:name="_Toc425239763"/>
      <w:bookmarkStart w:id="30919" w:name="_Toc425241010"/>
      <w:bookmarkStart w:id="30920" w:name="_Toc425242256"/>
      <w:bookmarkStart w:id="30921" w:name="_Toc425243502"/>
      <w:bookmarkStart w:id="30922" w:name="_Toc425244749"/>
      <w:bookmarkStart w:id="30923" w:name="_Toc425245996"/>
      <w:bookmarkStart w:id="30924" w:name="_Toc425247243"/>
      <w:bookmarkStart w:id="30925" w:name="_Toc425248489"/>
      <w:bookmarkStart w:id="30926" w:name="_Toc425249736"/>
      <w:bookmarkStart w:id="30927" w:name="_Toc425250983"/>
      <w:bookmarkStart w:id="30928" w:name="_Toc425252230"/>
      <w:bookmarkStart w:id="30929" w:name="_Toc425252900"/>
      <w:bookmarkStart w:id="30930" w:name="_Toc425253571"/>
      <w:bookmarkStart w:id="30931" w:name="_Toc425256962"/>
      <w:bookmarkStart w:id="30932" w:name="_Toc425276663"/>
      <w:bookmarkStart w:id="30933" w:name="_Toc425342761"/>
      <w:bookmarkStart w:id="30934" w:name="_Toc425349967"/>
      <w:bookmarkStart w:id="30935" w:name="_Toc425353116"/>
      <w:bookmarkStart w:id="30936" w:name="_Toc425353801"/>
      <w:bookmarkStart w:id="30937" w:name="_Toc425787794"/>
      <w:bookmarkStart w:id="30938" w:name="_Toc425788480"/>
      <w:bookmarkStart w:id="30939" w:name="_Toc425789167"/>
      <w:bookmarkStart w:id="30940" w:name="_Toc425789854"/>
      <w:bookmarkStart w:id="30941" w:name="_Toc425790541"/>
      <w:bookmarkStart w:id="30942" w:name="_Toc425794281"/>
      <w:bookmarkStart w:id="30943" w:name="_Toc426385216"/>
      <w:bookmarkStart w:id="30944" w:name="_Toc426386620"/>
      <w:bookmarkStart w:id="30945" w:name="_Toc426388023"/>
      <w:bookmarkStart w:id="30946" w:name="_Toc426389427"/>
      <w:bookmarkStart w:id="30947" w:name="_Toc426390831"/>
      <w:bookmarkStart w:id="30948" w:name="_Toc426392235"/>
      <w:bookmarkStart w:id="30949" w:name="_Toc426393638"/>
      <w:bookmarkStart w:id="30950" w:name="_Toc427825223"/>
      <w:bookmarkStart w:id="30951" w:name="_Toc427853036"/>
      <w:bookmarkStart w:id="30952" w:name="_Toc427855276"/>
      <w:bookmarkStart w:id="30953" w:name="_Toc427857477"/>
      <w:bookmarkEnd w:id="30916"/>
      <w:bookmarkEnd w:id="30917"/>
      <w:bookmarkEnd w:id="30918"/>
      <w:bookmarkEnd w:id="30919"/>
      <w:bookmarkEnd w:id="30920"/>
      <w:bookmarkEnd w:id="30921"/>
      <w:bookmarkEnd w:id="30922"/>
      <w:bookmarkEnd w:id="30923"/>
      <w:bookmarkEnd w:id="30924"/>
      <w:bookmarkEnd w:id="30925"/>
      <w:bookmarkEnd w:id="30926"/>
      <w:bookmarkEnd w:id="30927"/>
      <w:bookmarkEnd w:id="30928"/>
      <w:bookmarkEnd w:id="30929"/>
      <w:bookmarkEnd w:id="30930"/>
      <w:bookmarkEnd w:id="30931"/>
      <w:bookmarkEnd w:id="30932"/>
      <w:bookmarkEnd w:id="30933"/>
      <w:bookmarkEnd w:id="30934"/>
      <w:bookmarkEnd w:id="30935"/>
      <w:bookmarkEnd w:id="30936"/>
      <w:bookmarkEnd w:id="30937"/>
      <w:bookmarkEnd w:id="30938"/>
      <w:bookmarkEnd w:id="30939"/>
      <w:bookmarkEnd w:id="30940"/>
      <w:bookmarkEnd w:id="30941"/>
      <w:bookmarkEnd w:id="30942"/>
      <w:bookmarkEnd w:id="30943"/>
      <w:bookmarkEnd w:id="30944"/>
      <w:bookmarkEnd w:id="30945"/>
      <w:bookmarkEnd w:id="30946"/>
      <w:bookmarkEnd w:id="30947"/>
      <w:bookmarkEnd w:id="30948"/>
      <w:bookmarkEnd w:id="30949"/>
      <w:bookmarkEnd w:id="30950"/>
      <w:bookmarkEnd w:id="30951"/>
      <w:bookmarkEnd w:id="30952"/>
      <w:bookmarkEnd w:id="30953"/>
    </w:p>
    <w:p w14:paraId="2375523B" w14:textId="74967F81" w:rsidR="003D3BB7" w:rsidRPr="003D3BB7" w:rsidDel="00851FE0" w:rsidRDefault="006D1B04" w:rsidP="00F957E3">
      <w:pPr>
        <w:pStyle w:val="BlockComment"/>
        <w:rPr>
          <w:del w:id="30954" w:author="Ramasubramani, Hariharan" w:date="2015-07-17T16:08:00Z"/>
        </w:rPr>
      </w:pPr>
      <w:del w:id="30955" w:author="Ramasubramani, Hariharan" w:date="2015-07-17T11:13:00Z">
        <w:r w:rsidRPr="003D3BB7" w:rsidDel="005553C1">
          <w:delText>Clicking Save will save the edited Record information</w:delText>
        </w:r>
      </w:del>
      <w:del w:id="30956" w:author="Ramasubramani, Hariharan" w:date="2015-07-16T17:10:00Z">
        <w:r w:rsidRPr="003D3BB7" w:rsidDel="009D5804">
          <w:delText xml:space="preserve"> and return the user to the Main Navi</w:delText>
        </w:r>
        <w:r w:rsidR="00A03367" w:rsidRPr="003D3BB7" w:rsidDel="009D5804">
          <w:delText>gation Records Screen</w:delText>
        </w:r>
      </w:del>
      <w:del w:id="30957" w:author="Ramasubramani, Hariharan" w:date="2015-07-17T10:17:00Z">
        <w:r w:rsidR="00A03367" w:rsidRPr="003D3BB7" w:rsidDel="00B4718B">
          <w:delText>.</w:delText>
        </w:r>
      </w:del>
      <w:del w:id="30958" w:author="Ramasubramani, Hariharan" w:date="2015-07-17T10:18:00Z">
        <w:r w:rsidR="00FD11A5" w:rsidRPr="003D3BB7" w:rsidDel="00B4718B">
          <w:delText xml:space="preserve">  </w:delText>
        </w:r>
      </w:del>
      <w:bookmarkStart w:id="30959" w:name="_Toc425234966"/>
      <w:bookmarkStart w:id="30960" w:name="_Toc425238518"/>
      <w:bookmarkStart w:id="30961" w:name="_Toc425239764"/>
      <w:bookmarkStart w:id="30962" w:name="_Toc425241011"/>
      <w:bookmarkStart w:id="30963" w:name="_Toc425242257"/>
      <w:bookmarkStart w:id="30964" w:name="_Toc425243503"/>
      <w:bookmarkStart w:id="30965" w:name="_Toc425244750"/>
      <w:bookmarkStart w:id="30966" w:name="_Toc425245997"/>
      <w:bookmarkStart w:id="30967" w:name="_Toc425247244"/>
      <w:bookmarkStart w:id="30968" w:name="_Toc425248490"/>
      <w:bookmarkStart w:id="30969" w:name="_Toc425249737"/>
      <w:bookmarkStart w:id="30970" w:name="_Toc425250984"/>
      <w:bookmarkStart w:id="30971" w:name="_Toc425252231"/>
      <w:bookmarkStart w:id="30972" w:name="_Toc425252901"/>
      <w:bookmarkStart w:id="30973" w:name="_Toc425253572"/>
      <w:bookmarkStart w:id="30974" w:name="_Toc425256963"/>
      <w:bookmarkStart w:id="30975" w:name="_Toc425276664"/>
      <w:bookmarkStart w:id="30976" w:name="_Toc425342762"/>
      <w:bookmarkStart w:id="30977" w:name="_Toc425349968"/>
      <w:bookmarkStart w:id="30978" w:name="_Toc425353117"/>
      <w:bookmarkStart w:id="30979" w:name="_Toc425353802"/>
      <w:bookmarkStart w:id="30980" w:name="_Toc425787795"/>
      <w:bookmarkStart w:id="30981" w:name="_Toc425788481"/>
      <w:bookmarkStart w:id="30982" w:name="_Toc425789168"/>
      <w:bookmarkStart w:id="30983" w:name="_Toc425789855"/>
      <w:bookmarkStart w:id="30984" w:name="_Toc425790542"/>
      <w:bookmarkStart w:id="30985" w:name="_Toc425794282"/>
      <w:bookmarkStart w:id="30986" w:name="_Toc426385217"/>
      <w:bookmarkStart w:id="30987" w:name="_Toc426386621"/>
      <w:bookmarkStart w:id="30988" w:name="_Toc426388024"/>
      <w:bookmarkStart w:id="30989" w:name="_Toc426389428"/>
      <w:bookmarkStart w:id="30990" w:name="_Toc426390832"/>
      <w:bookmarkStart w:id="30991" w:name="_Toc426392236"/>
      <w:bookmarkStart w:id="30992" w:name="_Toc426393639"/>
      <w:bookmarkStart w:id="30993" w:name="_Toc427825224"/>
      <w:bookmarkStart w:id="30994" w:name="_Toc427853037"/>
      <w:bookmarkStart w:id="30995" w:name="_Toc427855277"/>
      <w:bookmarkStart w:id="30996" w:name="_Toc427857478"/>
      <w:bookmarkEnd w:id="30959"/>
      <w:bookmarkEnd w:id="30960"/>
      <w:bookmarkEnd w:id="30961"/>
      <w:bookmarkEnd w:id="30962"/>
      <w:bookmarkEnd w:id="30963"/>
      <w:bookmarkEnd w:id="30964"/>
      <w:bookmarkEnd w:id="30965"/>
      <w:bookmarkEnd w:id="30966"/>
      <w:bookmarkEnd w:id="30967"/>
      <w:bookmarkEnd w:id="30968"/>
      <w:bookmarkEnd w:id="30969"/>
      <w:bookmarkEnd w:id="30970"/>
      <w:bookmarkEnd w:id="30971"/>
      <w:bookmarkEnd w:id="30972"/>
      <w:bookmarkEnd w:id="30973"/>
      <w:bookmarkEnd w:id="30974"/>
      <w:bookmarkEnd w:id="30975"/>
      <w:bookmarkEnd w:id="30976"/>
      <w:bookmarkEnd w:id="30977"/>
      <w:bookmarkEnd w:id="30978"/>
      <w:bookmarkEnd w:id="30979"/>
      <w:bookmarkEnd w:id="30980"/>
      <w:bookmarkEnd w:id="30981"/>
      <w:bookmarkEnd w:id="30982"/>
      <w:bookmarkEnd w:id="30983"/>
      <w:bookmarkEnd w:id="30984"/>
      <w:bookmarkEnd w:id="30985"/>
      <w:bookmarkEnd w:id="30986"/>
      <w:bookmarkEnd w:id="30987"/>
      <w:bookmarkEnd w:id="30988"/>
      <w:bookmarkEnd w:id="30989"/>
      <w:bookmarkEnd w:id="30990"/>
      <w:bookmarkEnd w:id="30991"/>
      <w:bookmarkEnd w:id="30992"/>
      <w:bookmarkEnd w:id="30993"/>
      <w:bookmarkEnd w:id="30994"/>
      <w:bookmarkEnd w:id="30995"/>
      <w:bookmarkEnd w:id="30996"/>
    </w:p>
    <w:p w14:paraId="75F3F95C" w14:textId="714D1EB2" w:rsidR="00A03367" w:rsidDel="00851FE0" w:rsidRDefault="00FD11A5" w:rsidP="00F957E3">
      <w:pPr>
        <w:pStyle w:val="BlockComment"/>
        <w:rPr>
          <w:del w:id="30997" w:author="Ramasubramani, Hariharan" w:date="2015-07-17T16:08:00Z"/>
        </w:rPr>
      </w:pPr>
      <w:del w:id="30998" w:author="Ramasubramani, Hariharan" w:date="2015-07-17T16:08:00Z">
        <w:r w:rsidRPr="003D3BB7" w:rsidDel="00851FE0">
          <w:delText>If Cancel</w:delText>
        </w:r>
        <w:r w:rsidR="000F67F6" w:rsidRPr="003D3BB7" w:rsidDel="00851FE0">
          <w:delText xml:space="preserve"> </w:delText>
        </w:r>
        <w:r w:rsidR="00A03367" w:rsidRPr="003D3BB7" w:rsidDel="00851FE0">
          <w:delText>is clicked and there are any unsaved changes an alert will displayed.</w:delText>
        </w:r>
        <w:bookmarkStart w:id="30999" w:name="_Toc425234967"/>
        <w:bookmarkStart w:id="31000" w:name="_Toc425238519"/>
        <w:bookmarkStart w:id="31001" w:name="_Toc425239765"/>
        <w:bookmarkStart w:id="31002" w:name="_Toc425241012"/>
        <w:bookmarkStart w:id="31003" w:name="_Toc425242258"/>
        <w:bookmarkStart w:id="31004" w:name="_Toc425243504"/>
        <w:bookmarkStart w:id="31005" w:name="_Toc425244751"/>
        <w:bookmarkStart w:id="31006" w:name="_Toc425245998"/>
        <w:bookmarkStart w:id="31007" w:name="_Toc425247245"/>
        <w:bookmarkStart w:id="31008" w:name="_Toc425248491"/>
        <w:bookmarkStart w:id="31009" w:name="_Toc425249738"/>
        <w:bookmarkStart w:id="31010" w:name="_Toc425250985"/>
        <w:bookmarkStart w:id="31011" w:name="_Toc425252232"/>
        <w:bookmarkStart w:id="31012" w:name="_Toc425252902"/>
        <w:bookmarkStart w:id="31013" w:name="_Toc425253573"/>
        <w:bookmarkStart w:id="31014" w:name="_Toc425256964"/>
        <w:bookmarkStart w:id="31015" w:name="_Toc425276665"/>
        <w:bookmarkStart w:id="31016" w:name="_Toc425342763"/>
        <w:bookmarkStart w:id="31017" w:name="_Toc425349969"/>
        <w:bookmarkStart w:id="31018" w:name="_Toc425353118"/>
        <w:bookmarkStart w:id="31019" w:name="_Toc425353803"/>
        <w:bookmarkStart w:id="31020" w:name="_Toc425787796"/>
        <w:bookmarkStart w:id="31021" w:name="_Toc425788482"/>
        <w:bookmarkStart w:id="31022" w:name="_Toc425789169"/>
        <w:bookmarkStart w:id="31023" w:name="_Toc425789856"/>
        <w:bookmarkStart w:id="31024" w:name="_Toc425790543"/>
        <w:bookmarkStart w:id="31025" w:name="_Toc425794283"/>
        <w:bookmarkStart w:id="31026" w:name="_Toc426385218"/>
        <w:bookmarkStart w:id="31027" w:name="_Toc426386622"/>
        <w:bookmarkStart w:id="31028" w:name="_Toc426388025"/>
        <w:bookmarkStart w:id="31029" w:name="_Toc426389429"/>
        <w:bookmarkStart w:id="31030" w:name="_Toc426390833"/>
        <w:bookmarkStart w:id="31031" w:name="_Toc426392237"/>
        <w:bookmarkStart w:id="31032" w:name="_Toc426393640"/>
        <w:bookmarkStart w:id="31033" w:name="_Toc427825225"/>
        <w:bookmarkStart w:id="31034" w:name="_Toc427853038"/>
        <w:bookmarkStart w:id="31035" w:name="_Toc427855278"/>
        <w:bookmarkStart w:id="31036" w:name="_Toc427857479"/>
        <w:bookmarkEnd w:id="30999"/>
        <w:bookmarkEnd w:id="31000"/>
        <w:bookmarkEnd w:id="31001"/>
        <w:bookmarkEnd w:id="31002"/>
        <w:bookmarkEnd w:id="31003"/>
        <w:bookmarkEnd w:id="31004"/>
        <w:bookmarkEnd w:id="31005"/>
        <w:bookmarkEnd w:id="31006"/>
        <w:bookmarkEnd w:id="31007"/>
        <w:bookmarkEnd w:id="31008"/>
        <w:bookmarkEnd w:id="31009"/>
        <w:bookmarkEnd w:id="31010"/>
        <w:bookmarkEnd w:id="31011"/>
        <w:bookmarkEnd w:id="31012"/>
        <w:bookmarkEnd w:id="31013"/>
        <w:bookmarkEnd w:id="31014"/>
        <w:bookmarkEnd w:id="31015"/>
        <w:bookmarkEnd w:id="31016"/>
        <w:bookmarkEnd w:id="31017"/>
        <w:bookmarkEnd w:id="31018"/>
        <w:bookmarkEnd w:id="31019"/>
        <w:bookmarkEnd w:id="31020"/>
        <w:bookmarkEnd w:id="31021"/>
        <w:bookmarkEnd w:id="31022"/>
        <w:bookmarkEnd w:id="31023"/>
        <w:bookmarkEnd w:id="31024"/>
        <w:bookmarkEnd w:id="31025"/>
        <w:bookmarkEnd w:id="31026"/>
        <w:bookmarkEnd w:id="31027"/>
        <w:bookmarkEnd w:id="31028"/>
        <w:bookmarkEnd w:id="31029"/>
        <w:bookmarkEnd w:id="31030"/>
        <w:bookmarkEnd w:id="31031"/>
        <w:bookmarkEnd w:id="31032"/>
        <w:bookmarkEnd w:id="31033"/>
        <w:bookmarkEnd w:id="31034"/>
        <w:bookmarkEnd w:id="31035"/>
        <w:bookmarkEnd w:id="31036"/>
      </w:del>
    </w:p>
    <w:p w14:paraId="430F69A2" w14:textId="4300657E" w:rsidR="00371A4F" w:rsidRPr="003D3BB7" w:rsidDel="00851FE0" w:rsidRDefault="00371A4F" w:rsidP="00F957E3">
      <w:pPr>
        <w:pStyle w:val="BlockComment"/>
        <w:rPr>
          <w:del w:id="31037" w:author="Ramasubramani, Hariharan" w:date="2015-07-17T16:08:00Z"/>
        </w:rPr>
      </w:pPr>
      <w:del w:id="31038" w:author="Ramasubramani, Hariharan" w:date="2015-07-17T16:08:00Z">
        <w:r w:rsidRPr="003D3BB7" w:rsidDel="00851FE0">
          <w:delText>Fields de</w:delText>
        </w:r>
        <w:r w:rsidDel="00851FE0">
          <w:delText>noted with an ‘*’ are required.</w:delText>
        </w:r>
        <w:bookmarkStart w:id="31039" w:name="_Toc425234968"/>
        <w:bookmarkStart w:id="31040" w:name="_Toc425238520"/>
        <w:bookmarkStart w:id="31041" w:name="_Toc425239766"/>
        <w:bookmarkStart w:id="31042" w:name="_Toc425241013"/>
        <w:bookmarkStart w:id="31043" w:name="_Toc425242259"/>
        <w:bookmarkStart w:id="31044" w:name="_Toc425243505"/>
        <w:bookmarkStart w:id="31045" w:name="_Toc425244752"/>
        <w:bookmarkStart w:id="31046" w:name="_Toc425245999"/>
        <w:bookmarkStart w:id="31047" w:name="_Toc425247246"/>
        <w:bookmarkStart w:id="31048" w:name="_Toc425248492"/>
        <w:bookmarkStart w:id="31049" w:name="_Toc425249739"/>
        <w:bookmarkStart w:id="31050" w:name="_Toc425250986"/>
        <w:bookmarkStart w:id="31051" w:name="_Toc425252233"/>
        <w:bookmarkStart w:id="31052" w:name="_Toc425252903"/>
        <w:bookmarkStart w:id="31053" w:name="_Toc425253574"/>
        <w:bookmarkStart w:id="31054" w:name="_Toc425256965"/>
        <w:bookmarkStart w:id="31055" w:name="_Toc425276666"/>
        <w:bookmarkStart w:id="31056" w:name="_Toc425342764"/>
        <w:bookmarkStart w:id="31057" w:name="_Toc425349970"/>
        <w:bookmarkStart w:id="31058" w:name="_Toc425353119"/>
        <w:bookmarkStart w:id="31059" w:name="_Toc425353804"/>
        <w:bookmarkStart w:id="31060" w:name="_Toc425787797"/>
        <w:bookmarkStart w:id="31061" w:name="_Toc425788483"/>
        <w:bookmarkStart w:id="31062" w:name="_Toc425789170"/>
        <w:bookmarkStart w:id="31063" w:name="_Toc425789857"/>
        <w:bookmarkStart w:id="31064" w:name="_Toc425790544"/>
        <w:bookmarkStart w:id="31065" w:name="_Toc425794284"/>
        <w:bookmarkStart w:id="31066" w:name="_Toc426385219"/>
        <w:bookmarkStart w:id="31067" w:name="_Toc426386623"/>
        <w:bookmarkStart w:id="31068" w:name="_Toc426388026"/>
        <w:bookmarkStart w:id="31069" w:name="_Toc426389430"/>
        <w:bookmarkStart w:id="31070" w:name="_Toc426390834"/>
        <w:bookmarkStart w:id="31071" w:name="_Toc426392238"/>
        <w:bookmarkStart w:id="31072" w:name="_Toc426393641"/>
        <w:bookmarkStart w:id="31073" w:name="_Toc427825226"/>
        <w:bookmarkStart w:id="31074" w:name="_Toc427853039"/>
        <w:bookmarkStart w:id="31075" w:name="_Toc427855279"/>
        <w:bookmarkStart w:id="31076" w:name="_Toc427857480"/>
        <w:bookmarkEnd w:id="31039"/>
        <w:bookmarkEnd w:id="31040"/>
        <w:bookmarkEnd w:id="31041"/>
        <w:bookmarkEnd w:id="31042"/>
        <w:bookmarkEnd w:id="31043"/>
        <w:bookmarkEnd w:id="31044"/>
        <w:bookmarkEnd w:id="31045"/>
        <w:bookmarkEnd w:id="31046"/>
        <w:bookmarkEnd w:id="31047"/>
        <w:bookmarkEnd w:id="31048"/>
        <w:bookmarkEnd w:id="31049"/>
        <w:bookmarkEnd w:id="31050"/>
        <w:bookmarkEnd w:id="31051"/>
        <w:bookmarkEnd w:id="31052"/>
        <w:bookmarkEnd w:id="31053"/>
        <w:bookmarkEnd w:id="31054"/>
        <w:bookmarkEnd w:id="31055"/>
        <w:bookmarkEnd w:id="31056"/>
        <w:bookmarkEnd w:id="31057"/>
        <w:bookmarkEnd w:id="31058"/>
        <w:bookmarkEnd w:id="31059"/>
        <w:bookmarkEnd w:id="31060"/>
        <w:bookmarkEnd w:id="31061"/>
        <w:bookmarkEnd w:id="31062"/>
        <w:bookmarkEnd w:id="31063"/>
        <w:bookmarkEnd w:id="31064"/>
        <w:bookmarkEnd w:id="31065"/>
        <w:bookmarkEnd w:id="31066"/>
        <w:bookmarkEnd w:id="31067"/>
        <w:bookmarkEnd w:id="31068"/>
        <w:bookmarkEnd w:id="31069"/>
        <w:bookmarkEnd w:id="31070"/>
        <w:bookmarkEnd w:id="31071"/>
        <w:bookmarkEnd w:id="31072"/>
        <w:bookmarkEnd w:id="31073"/>
        <w:bookmarkEnd w:id="31074"/>
        <w:bookmarkEnd w:id="31075"/>
        <w:bookmarkEnd w:id="31076"/>
      </w:del>
    </w:p>
    <w:p w14:paraId="3E23E79F" w14:textId="240230A7" w:rsidR="003D3BB7" w:rsidDel="00851FE0" w:rsidRDefault="003D3BB7" w:rsidP="003D3BB7">
      <w:pPr>
        <w:spacing w:after="60"/>
        <w:ind w:firstLine="0"/>
        <w:contextualSpacing/>
        <w:rPr>
          <w:del w:id="31077" w:author="Ramasubramani, Hariharan" w:date="2015-07-17T16:08:00Z"/>
          <w:rFonts w:cstheme="minorHAnsi"/>
          <w:color w:val="000000" w:themeColor="text1"/>
        </w:rPr>
      </w:pPr>
      <w:bookmarkStart w:id="31078" w:name="_Toc425234969"/>
      <w:bookmarkStart w:id="31079" w:name="_Toc425238521"/>
      <w:bookmarkStart w:id="31080" w:name="_Toc425239767"/>
      <w:bookmarkStart w:id="31081" w:name="_Toc425241014"/>
      <w:bookmarkStart w:id="31082" w:name="_Toc425242260"/>
      <w:bookmarkStart w:id="31083" w:name="_Toc425243506"/>
      <w:bookmarkStart w:id="31084" w:name="_Toc425244753"/>
      <w:bookmarkStart w:id="31085" w:name="_Toc425246000"/>
      <w:bookmarkStart w:id="31086" w:name="_Toc425247247"/>
      <w:bookmarkStart w:id="31087" w:name="_Toc425248493"/>
      <w:bookmarkStart w:id="31088" w:name="_Toc425249740"/>
      <w:bookmarkStart w:id="31089" w:name="_Toc425250987"/>
      <w:bookmarkStart w:id="31090" w:name="_Toc425252234"/>
      <w:bookmarkStart w:id="31091" w:name="_Toc425252904"/>
      <w:bookmarkStart w:id="31092" w:name="_Toc425253575"/>
      <w:bookmarkStart w:id="31093" w:name="_Toc425256966"/>
      <w:bookmarkStart w:id="31094" w:name="_Toc425276667"/>
      <w:bookmarkStart w:id="31095" w:name="_Toc425342765"/>
      <w:bookmarkStart w:id="31096" w:name="_Toc425349971"/>
      <w:bookmarkStart w:id="31097" w:name="_Toc425353120"/>
      <w:bookmarkStart w:id="31098" w:name="_Toc425353805"/>
      <w:bookmarkStart w:id="31099" w:name="_Toc425787798"/>
      <w:bookmarkStart w:id="31100" w:name="_Toc425788484"/>
      <w:bookmarkStart w:id="31101" w:name="_Toc425789171"/>
      <w:bookmarkStart w:id="31102" w:name="_Toc425789858"/>
      <w:bookmarkStart w:id="31103" w:name="_Toc425790545"/>
      <w:bookmarkStart w:id="31104" w:name="_Toc425794285"/>
      <w:bookmarkStart w:id="31105" w:name="_Toc426385220"/>
      <w:bookmarkStart w:id="31106" w:name="_Toc426386624"/>
      <w:bookmarkStart w:id="31107" w:name="_Toc426388027"/>
      <w:bookmarkStart w:id="31108" w:name="_Toc426389431"/>
      <w:bookmarkStart w:id="31109" w:name="_Toc426390835"/>
      <w:bookmarkStart w:id="31110" w:name="_Toc426392239"/>
      <w:bookmarkStart w:id="31111" w:name="_Toc426393642"/>
      <w:bookmarkStart w:id="31112" w:name="_Toc427825227"/>
      <w:bookmarkStart w:id="31113" w:name="_Toc427853040"/>
      <w:bookmarkStart w:id="31114" w:name="_Toc427855280"/>
      <w:bookmarkStart w:id="31115" w:name="_Toc427857481"/>
      <w:bookmarkEnd w:id="31078"/>
      <w:bookmarkEnd w:id="31079"/>
      <w:bookmarkEnd w:id="31080"/>
      <w:bookmarkEnd w:id="31081"/>
      <w:bookmarkEnd w:id="31082"/>
      <w:bookmarkEnd w:id="31083"/>
      <w:bookmarkEnd w:id="31084"/>
      <w:bookmarkEnd w:id="31085"/>
      <w:bookmarkEnd w:id="31086"/>
      <w:bookmarkEnd w:id="31087"/>
      <w:bookmarkEnd w:id="31088"/>
      <w:bookmarkEnd w:id="31089"/>
      <w:bookmarkEnd w:id="31090"/>
      <w:bookmarkEnd w:id="31091"/>
      <w:bookmarkEnd w:id="31092"/>
      <w:bookmarkEnd w:id="31093"/>
      <w:bookmarkEnd w:id="31094"/>
      <w:bookmarkEnd w:id="31095"/>
      <w:bookmarkEnd w:id="31096"/>
      <w:bookmarkEnd w:id="31097"/>
      <w:bookmarkEnd w:id="31098"/>
      <w:bookmarkEnd w:id="31099"/>
      <w:bookmarkEnd w:id="31100"/>
      <w:bookmarkEnd w:id="31101"/>
      <w:bookmarkEnd w:id="31102"/>
      <w:bookmarkEnd w:id="31103"/>
      <w:bookmarkEnd w:id="31104"/>
      <w:bookmarkEnd w:id="31105"/>
      <w:bookmarkEnd w:id="31106"/>
      <w:bookmarkEnd w:id="31107"/>
      <w:bookmarkEnd w:id="31108"/>
      <w:bookmarkEnd w:id="31109"/>
      <w:bookmarkEnd w:id="31110"/>
      <w:bookmarkEnd w:id="31111"/>
      <w:bookmarkEnd w:id="31112"/>
      <w:bookmarkEnd w:id="31113"/>
      <w:bookmarkEnd w:id="31114"/>
      <w:bookmarkEnd w:id="31115"/>
    </w:p>
    <w:p w14:paraId="174AF49F" w14:textId="16140D3F" w:rsidR="00A03367" w:rsidRPr="005E653C" w:rsidDel="00851FE0" w:rsidRDefault="008F032F" w:rsidP="00C632A9">
      <w:pPr>
        <w:pStyle w:val="BlockComment"/>
        <w:shd w:val="clear" w:color="auto" w:fill="FFFF00"/>
        <w:rPr>
          <w:del w:id="31116" w:author="Ramasubramani, Hariharan" w:date="2015-07-17T16:08:00Z"/>
        </w:rPr>
      </w:pPr>
      <w:del w:id="31117" w:author="Ramasubramani, Hariharan" w:date="2015-07-17T16:08:00Z">
        <w:r w:rsidDel="00851FE0">
          <w:delText xml:space="preserve">Note: </w:delText>
        </w:r>
        <w:r w:rsidR="00093E90" w:rsidDel="00851FE0">
          <w:delText xml:space="preserve">Per updates to version 3.2 requirements, the term used will now be Lunar Doc Type whenever referring to this Doc Types stored in Lunar. </w:delText>
        </w:r>
      </w:del>
      <w:del w:id="31118" w:author="Ramasubramani, Hariharan" w:date="2015-07-17T11:14:00Z">
        <w:r w:rsidR="00093E90" w:rsidDel="005553C1">
          <w:delText>The label from Fig. 4.e will be updated as such, and the entire image will be replaced with a final screenshot reflecting this change.</w:delText>
        </w:r>
      </w:del>
      <w:bookmarkStart w:id="31119" w:name="_Toc425234970"/>
      <w:bookmarkStart w:id="31120" w:name="_Toc425238522"/>
      <w:bookmarkStart w:id="31121" w:name="_Toc425239768"/>
      <w:bookmarkStart w:id="31122" w:name="_Toc425241015"/>
      <w:bookmarkStart w:id="31123" w:name="_Toc425242261"/>
      <w:bookmarkStart w:id="31124" w:name="_Toc425243507"/>
      <w:bookmarkStart w:id="31125" w:name="_Toc425244754"/>
      <w:bookmarkStart w:id="31126" w:name="_Toc425246001"/>
      <w:bookmarkStart w:id="31127" w:name="_Toc425247248"/>
      <w:bookmarkStart w:id="31128" w:name="_Toc425248494"/>
      <w:bookmarkStart w:id="31129" w:name="_Toc425249741"/>
      <w:bookmarkStart w:id="31130" w:name="_Toc425250988"/>
      <w:bookmarkStart w:id="31131" w:name="_Toc425252235"/>
      <w:bookmarkStart w:id="31132" w:name="_Toc425252905"/>
      <w:bookmarkStart w:id="31133" w:name="_Toc425253576"/>
      <w:bookmarkStart w:id="31134" w:name="_Toc425256967"/>
      <w:bookmarkStart w:id="31135" w:name="_Toc425276668"/>
      <w:bookmarkStart w:id="31136" w:name="_Toc425342766"/>
      <w:bookmarkStart w:id="31137" w:name="_Toc425349972"/>
      <w:bookmarkStart w:id="31138" w:name="_Toc425353121"/>
      <w:bookmarkStart w:id="31139" w:name="_Toc425353806"/>
      <w:bookmarkStart w:id="31140" w:name="_Toc425787799"/>
      <w:bookmarkStart w:id="31141" w:name="_Toc425788485"/>
      <w:bookmarkStart w:id="31142" w:name="_Toc425789172"/>
      <w:bookmarkStart w:id="31143" w:name="_Toc425789859"/>
      <w:bookmarkStart w:id="31144" w:name="_Toc425790546"/>
      <w:bookmarkStart w:id="31145" w:name="_Toc425794286"/>
      <w:bookmarkStart w:id="31146" w:name="_Toc426385221"/>
      <w:bookmarkStart w:id="31147" w:name="_Toc426386625"/>
      <w:bookmarkStart w:id="31148" w:name="_Toc426388028"/>
      <w:bookmarkStart w:id="31149" w:name="_Toc426389432"/>
      <w:bookmarkStart w:id="31150" w:name="_Toc426390836"/>
      <w:bookmarkStart w:id="31151" w:name="_Toc426392240"/>
      <w:bookmarkStart w:id="31152" w:name="_Toc426393643"/>
      <w:bookmarkStart w:id="31153" w:name="_Toc427825228"/>
      <w:bookmarkStart w:id="31154" w:name="_Toc427853041"/>
      <w:bookmarkStart w:id="31155" w:name="_Toc427855281"/>
      <w:bookmarkStart w:id="31156" w:name="_Toc427857482"/>
      <w:bookmarkEnd w:id="31119"/>
      <w:bookmarkEnd w:id="31120"/>
      <w:bookmarkEnd w:id="31121"/>
      <w:bookmarkEnd w:id="31122"/>
      <w:bookmarkEnd w:id="31123"/>
      <w:bookmarkEnd w:id="31124"/>
      <w:bookmarkEnd w:id="31125"/>
      <w:bookmarkEnd w:id="31126"/>
      <w:bookmarkEnd w:id="31127"/>
      <w:bookmarkEnd w:id="31128"/>
      <w:bookmarkEnd w:id="31129"/>
      <w:bookmarkEnd w:id="31130"/>
      <w:bookmarkEnd w:id="31131"/>
      <w:bookmarkEnd w:id="31132"/>
      <w:bookmarkEnd w:id="31133"/>
      <w:bookmarkEnd w:id="31134"/>
      <w:bookmarkEnd w:id="31135"/>
      <w:bookmarkEnd w:id="31136"/>
      <w:bookmarkEnd w:id="31137"/>
      <w:bookmarkEnd w:id="31138"/>
      <w:bookmarkEnd w:id="31139"/>
      <w:bookmarkEnd w:id="31140"/>
      <w:bookmarkEnd w:id="31141"/>
      <w:bookmarkEnd w:id="31142"/>
      <w:bookmarkEnd w:id="31143"/>
      <w:bookmarkEnd w:id="31144"/>
      <w:bookmarkEnd w:id="31145"/>
      <w:bookmarkEnd w:id="31146"/>
      <w:bookmarkEnd w:id="31147"/>
      <w:bookmarkEnd w:id="31148"/>
      <w:bookmarkEnd w:id="31149"/>
      <w:bookmarkEnd w:id="31150"/>
      <w:bookmarkEnd w:id="31151"/>
      <w:bookmarkEnd w:id="31152"/>
      <w:bookmarkEnd w:id="31153"/>
      <w:bookmarkEnd w:id="31154"/>
      <w:bookmarkEnd w:id="31155"/>
      <w:bookmarkEnd w:id="31156"/>
    </w:p>
    <w:p w14:paraId="0C982C3C" w14:textId="7EA3453F" w:rsidR="00A03367" w:rsidRPr="004D7726" w:rsidDel="003A0B2C" w:rsidRDefault="00FE13D8">
      <w:pPr>
        <w:pStyle w:val="ListParagraph"/>
        <w:overflowPunct w:val="0"/>
        <w:autoSpaceDE w:val="0"/>
        <w:autoSpaceDN w:val="0"/>
        <w:spacing w:after="60"/>
        <w:ind w:left="360" w:firstLine="0"/>
        <w:textAlignment w:val="baseline"/>
        <w:rPr>
          <w:del w:id="31157" w:author="Ramasubramani, Hariharan" w:date="2015-07-17T16:46:00Z"/>
          <w:rFonts w:cstheme="minorHAnsi"/>
          <w:color w:val="000000" w:themeColor="text1"/>
          <w:rPrChange w:id="31158" w:author="Ramasubramani, Hariharan" w:date="2015-07-20T15:39:00Z">
            <w:rPr>
              <w:del w:id="31159" w:author="Ramasubramani, Hariharan" w:date="2015-07-17T16:46:00Z"/>
            </w:rPr>
          </w:rPrChange>
        </w:rPr>
        <w:pPrChange w:id="31160" w:author="Ramasubramani, Hariharan" w:date="2015-07-20T15:40:00Z">
          <w:pPr>
            <w:spacing w:after="60"/>
            <w:ind w:firstLine="0"/>
            <w:contextualSpacing/>
            <w:jc w:val="center"/>
          </w:pPr>
        </w:pPrChange>
      </w:pPr>
      <w:ins w:id="31161" w:author="Hariharan Ramasubramani" w:date="2015-04-08T15:10:00Z">
        <w:del w:id="31162" w:author="Ramasubramani, Hariharan" w:date="2015-07-17T16:46:00Z">
          <w:r w:rsidRPr="004D7726" w:rsidDel="003A0B2C">
            <w:rPr>
              <w:rFonts w:cstheme="minorHAnsi"/>
              <w:noProof/>
              <w:color w:val="000000" w:themeColor="text1"/>
              <w:rPrChange w:id="31163" w:author="Ramasubramani, Hariharan" w:date="2015-07-20T15:37:00Z">
                <w:rPr>
                  <w:noProof/>
                </w:rPr>
              </w:rPrChange>
            </w:rPr>
            <w:drawing>
              <wp:inline distT="0" distB="0" distL="0" distR="0" wp14:anchorId="565DE982" wp14:editId="775D8242">
                <wp:extent cx="3321100" cy="1313429"/>
                <wp:effectExtent l="0" t="0" r="0" b="127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3318309" cy="1312325"/>
                        </a:xfrm>
                        <a:prstGeom prst="rect">
                          <a:avLst/>
                        </a:prstGeom>
                      </pic:spPr>
                    </pic:pic>
                  </a:graphicData>
                </a:graphic>
              </wp:inline>
            </w:drawing>
          </w:r>
        </w:del>
      </w:ins>
      <w:ins w:id="31164" w:author="David Sheppard" w:date="2015-04-28T18:18:00Z">
        <w:del w:id="31165" w:author="Ramasubramani, Hariharan" w:date="2015-07-17T16:46:00Z">
          <w:r w:rsidR="009722DC" w:rsidRPr="004D7726" w:rsidDel="003A0B2C">
            <w:rPr>
              <w:rFonts w:cstheme="minorHAnsi"/>
              <w:color w:val="000000" w:themeColor="text1"/>
              <w:rPrChange w:id="31166" w:author="Ramasubramani, Hariharan" w:date="2015-07-20T15:39:00Z">
                <w:rPr/>
              </w:rPrChange>
            </w:rPr>
            <w:br/>
          </w:r>
        </w:del>
      </w:ins>
      <w:del w:id="31167" w:author="Ramasubramani, Hariharan" w:date="2015-07-17T16:46:00Z">
        <w:r w:rsidR="00A03367" w:rsidRPr="004D7726" w:rsidDel="003A0B2C">
          <w:rPr>
            <w:rFonts w:cstheme="minorHAnsi"/>
            <w:noProof/>
            <w:color w:val="000000" w:themeColor="text1"/>
            <w:rPrChange w:id="31168" w:author="Ramasubramani, Hariharan" w:date="2015-07-20T15:37:00Z">
              <w:rPr>
                <w:noProof/>
              </w:rPr>
            </w:rPrChange>
          </w:rPr>
          <w:drawing>
            <wp:inline distT="0" distB="0" distL="0" distR="0" wp14:anchorId="285A8F47" wp14:editId="6E620215">
              <wp:extent cx="3305175" cy="137160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savedChangesAlert.png"/>
                      <pic:cNvPicPr/>
                    </pic:nvPicPr>
                    <pic:blipFill>
                      <a:blip r:embed="rId42">
                        <a:extLst>
                          <a:ext uri="{28A0092B-C50C-407E-A947-70E740481C1C}">
                            <a14:useLocalDpi xmlns:a14="http://schemas.microsoft.com/office/drawing/2010/main" val="0"/>
                          </a:ext>
                        </a:extLst>
                      </a:blip>
                      <a:stretch>
                        <a:fillRect/>
                      </a:stretch>
                    </pic:blipFill>
                    <pic:spPr>
                      <a:xfrm>
                        <a:off x="0" y="0"/>
                        <a:ext cx="3305175" cy="1371600"/>
                      </a:xfrm>
                      <a:prstGeom prst="rect">
                        <a:avLst/>
                      </a:prstGeom>
                    </pic:spPr>
                  </pic:pic>
                </a:graphicData>
              </a:graphic>
            </wp:inline>
          </w:drawing>
        </w:r>
        <w:bookmarkStart w:id="31169" w:name="_Toc425234971"/>
        <w:bookmarkStart w:id="31170" w:name="_Toc425238523"/>
        <w:bookmarkStart w:id="31171" w:name="_Toc425239769"/>
        <w:bookmarkStart w:id="31172" w:name="_Toc425241016"/>
        <w:bookmarkStart w:id="31173" w:name="_Toc425242262"/>
        <w:bookmarkStart w:id="31174" w:name="_Toc425243508"/>
        <w:bookmarkStart w:id="31175" w:name="_Toc425244755"/>
        <w:bookmarkStart w:id="31176" w:name="_Toc425246002"/>
        <w:bookmarkStart w:id="31177" w:name="_Toc425247249"/>
        <w:bookmarkStart w:id="31178" w:name="_Toc425248495"/>
        <w:bookmarkStart w:id="31179" w:name="_Toc425249742"/>
        <w:bookmarkStart w:id="31180" w:name="_Toc425250989"/>
        <w:bookmarkStart w:id="31181" w:name="_Toc425252236"/>
        <w:bookmarkStart w:id="31182" w:name="_Toc425252906"/>
        <w:bookmarkStart w:id="31183" w:name="_Toc425253577"/>
        <w:bookmarkStart w:id="31184" w:name="_Toc425256968"/>
        <w:bookmarkStart w:id="31185" w:name="_Toc425276669"/>
        <w:bookmarkStart w:id="31186" w:name="_Toc425342767"/>
        <w:bookmarkStart w:id="31187" w:name="_Toc425349973"/>
        <w:bookmarkStart w:id="31188" w:name="_Toc425353122"/>
        <w:bookmarkStart w:id="31189" w:name="_Toc425353807"/>
        <w:bookmarkStart w:id="31190" w:name="_Toc425787800"/>
        <w:bookmarkStart w:id="31191" w:name="_Toc425788486"/>
        <w:bookmarkStart w:id="31192" w:name="_Toc425789173"/>
        <w:bookmarkStart w:id="31193" w:name="_Toc425789860"/>
        <w:bookmarkStart w:id="31194" w:name="_Toc425790547"/>
        <w:bookmarkStart w:id="31195" w:name="_Toc425794287"/>
        <w:bookmarkStart w:id="31196" w:name="_Toc426385222"/>
        <w:bookmarkStart w:id="31197" w:name="_Toc426386626"/>
        <w:bookmarkStart w:id="31198" w:name="_Toc426388029"/>
        <w:bookmarkStart w:id="31199" w:name="_Toc426389433"/>
        <w:bookmarkStart w:id="31200" w:name="_Toc426390837"/>
        <w:bookmarkStart w:id="31201" w:name="_Toc426392241"/>
        <w:bookmarkStart w:id="31202" w:name="_Toc426393644"/>
        <w:bookmarkStart w:id="31203" w:name="_Toc427825229"/>
        <w:bookmarkStart w:id="31204" w:name="_Toc427853042"/>
        <w:bookmarkStart w:id="31205" w:name="_Toc427855282"/>
        <w:bookmarkStart w:id="31206" w:name="_Toc427857483"/>
        <w:bookmarkEnd w:id="31169"/>
        <w:bookmarkEnd w:id="31170"/>
        <w:bookmarkEnd w:id="31171"/>
        <w:bookmarkEnd w:id="31172"/>
        <w:bookmarkEnd w:id="31173"/>
        <w:bookmarkEnd w:id="31174"/>
        <w:bookmarkEnd w:id="31175"/>
        <w:bookmarkEnd w:id="31176"/>
        <w:bookmarkEnd w:id="31177"/>
        <w:bookmarkEnd w:id="31178"/>
        <w:bookmarkEnd w:id="31179"/>
        <w:bookmarkEnd w:id="31180"/>
        <w:bookmarkEnd w:id="31181"/>
        <w:bookmarkEnd w:id="31182"/>
        <w:bookmarkEnd w:id="31183"/>
        <w:bookmarkEnd w:id="31184"/>
        <w:bookmarkEnd w:id="31185"/>
        <w:bookmarkEnd w:id="31186"/>
        <w:bookmarkEnd w:id="31187"/>
        <w:bookmarkEnd w:id="31188"/>
        <w:bookmarkEnd w:id="31189"/>
        <w:bookmarkEnd w:id="31190"/>
        <w:bookmarkEnd w:id="31191"/>
        <w:bookmarkEnd w:id="31192"/>
        <w:bookmarkEnd w:id="31193"/>
        <w:bookmarkEnd w:id="31194"/>
        <w:bookmarkEnd w:id="31195"/>
        <w:bookmarkEnd w:id="31196"/>
        <w:bookmarkEnd w:id="31197"/>
        <w:bookmarkEnd w:id="31198"/>
        <w:bookmarkEnd w:id="31199"/>
        <w:bookmarkEnd w:id="31200"/>
        <w:bookmarkEnd w:id="31201"/>
        <w:bookmarkEnd w:id="31202"/>
        <w:bookmarkEnd w:id="31203"/>
        <w:bookmarkEnd w:id="31204"/>
        <w:bookmarkEnd w:id="31205"/>
        <w:bookmarkEnd w:id="31206"/>
      </w:del>
    </w:p>
    <w:p w14:paraId="4AE6BE7D" w14:textId="6C45F332" w:rsidR="00833CB7" w:rsidRPr="004D7726" w:rsidDel="003A0B2C" w:rsidRDefault="00833CB7">
      <w:pPr>
        <w:pStyle w:val="ListParagraph"/>
        <w:overflowPunct w:val="0"/>
        <w:autoSpaceDE w:val="0"/>
        <w:autoSpaceDN w:val="0"/>
        <w:spacing w:after="60"/>
        <w:ind w:left="360" w:firstLine="0"/>
        <w:textAlignment w:val="baseline"/>
        <w:rPr>
          <w:del w:id="31207" w:author="Ramasubramani, Hariharan" w:date="2015-07-17T16:46:00Z"/>
          <w:rFonts w:cstheme="minorHAnsi"/>
          <w:color w:val="000000" w:themeColor="text1"/>
          <w:rPrChange w:id="31208" w:author="Ramasubramani, Hariharan" w:date="2015-07-20T15:37:00Z">
            <w:rPr>
              <w:del w:id="31209" w:author="Ramasubramani, Hariharan" w:date="2015-07-17T16:46:00Z"/>
            </w:rPr>
          </w:rPrChange>
        </w:rPr>
        <w:pPrChange w:id="31210" w:author="Ramasubramani, Hariharan" w:date="2015-07-20T15:40:00Z">
          <w:pPr>
            <w:overflowPunct w:val="0"/>
            <w:autoSpaceDE w:val="0"/>
            <w:autoSpaceDN w:val="0"/>
            <w:spacing w:after="60"/>
            <w:ind w:firstLine="0"/>
            <w:jc w:val="center"/>
            <w:textAlignment w:val="baseline"/>
          </w:pPr>
        </w:pPrChange>
      </w:pPr>
      <w:del w:id="31211" w:author="Ramasubramani, Hariharan" w:date="2015-07-17T16:46:00Z">
        <w:r w:rsidRPr="004D7726" w:rsidDel="003A0B2C">
          <w:rPr>
            <w:rFonts w:cstheme="minorHAnsi"/>
            <w:color w:val="000000" w:themeColor="text1"/>
            <w:rPrChange w:id="31212" w:author="Ramasubramani, Hariharan" w:date="2015-07-20T15:37:00Z">
              <w:rPr/>
            </w:rPrChange>
          </w:rPr>
          <w:delText>Fig:</w:delText>
        </w:r>
        <w:r w:rsidR="00921D83" w:rsidRPr="004D7726" w:rsidDel="003A0B2C">
          <w:rPr>
            <w:rFonts w:cstheme="minorHAnsi"/>
            <w:color w:val="000000" w:themeColor="text1"/>
            <w:rPrChange w:id="31213" w:author="Ramasubramani, Hariharan" w:date="2015-07-20T15:37:00Z">
              <w:rPr/>
            </w:rPrChange>
          </w:rPr>
          <w:delText xml:space="preserve"> 4.f</w:delText>
        </w:r>
        <w:r w:rsidRPr="004D7726" w:rsidDel="003A0B2C">
          <w:rPr>
            <w:rFonts w:cstheme="minorHAnsi"/>
            <w:color w:val="000000" w:themeColor="text1"/>
            <w:rPrChange w:id="31214" w:author="Ramasubramani, Hariharan" w:date="2015-07-20T15:37:00Z">
              <w:rPr/>
            </w:rPrChange>
          </w:rPr>
          <w:delText xml:space="preserve"> – Unsaved Changes Alert </w:delText>
        </w:r>
        <w:bookmarkStart w:id="31215" w:name="_Toc425234972"/>
        <w:bookmarkStart w:id="31216" w:name="_Toc425238524"/>
        <w:bookmarkStart w:id="31217" w:name="_Toc425239770"/>
        <w:bookmarkStart w:id="31218" w:name="_Toc425241017"/>
        <w:bookmarkStart w:id="31219" w:name="_Toc425242263"/>
        <w:bookmarkStart w:id="31220" w:name="_Toc425243509"/>
        <w:bookmarkStart w:id="31221" w:name="_Toc425244756"/>
        <w:bookmarkStart w:id="31222" w:name="_Toc425246003"/>
        <w:bookmarkStart w:id="31223" w:name="_Toc425247250"/>
        <w:bookmarkStart w:id="31224" w:name="_Toc425248496"/>
        <w:bookmarkStart w:id="31225" w:name="_Toc425249743"/>
        <w:bookmarkStart w:id="31226" w:name="_Toc425250990"/>
        <w:bookmarkStart w:id="31227" w:name="_Toc425252237"/>
        <w:bookmarkStart w:id="31228" w:name="_Toc425252907"/>
        <w:bookmarkStart w:id="31229" w:name="_Toc425253578"/>
        <w:bookmarkStart w:id="31230" w:name="_Toc425256969"/>
        <w:bookmarkStart w:id="31231" w:name="_Toc425276670"/>
        <w:bookmarkStart w:id="31232" w:name="_Toc425342768"/>
        <w:bookmarkStart w:id="31233" w:name="_Toc425349974"/>
        <w:bookmarkStart w:id="31234" w:name="_Toc425353123"/>
        <w:bookmarkStart w:id="31235" w:name="_Toc425353808"/>
        <w:bookmarkStart w:id="31236" w:name="_Toc425787801"/>
        <w:bookmarkStart w:id="31237" w:name="_Toc425788487"/>
        <w:bookmarkStart w:id="31238" w:name="_Toc425789174"/>
        <w:bookmarkStart w:id="31239" w:name="_Toc425789861"/>
        <w:bookmarkStart w:id="31240" w:name="_Toc425790548"/>
        <w:bookmarkStart w:id="31241" w:name="_Toc425794288"/>
        <w:bookmarkStart w:id="31242" w:name="_Toc426385223"/>
        <w:bookmarkStart w:id="31243" w:name="_Toc426386627"/>
        <w:bookmarkStart w:id="31244" w:name="_Toc426388030"/>
        <w:bookmarkStart w:id="31245" w:name="_Toc426389434"/>
        <w:bookmarkStart w:id="31246" w:name="_Toc426390838"/>
        <w:bookmarkStart w:id="31247" w:name="_Toc426392242"/>
        <w:bookmarkStart w:id="31248" w:name="_Toc426393645"/>
        <w:bookmarkStart w:id="31249" w:name="_Toc427825230"/>
        <w:bookmarkStart w:id="31250" w:name="_Toc427853043"/>
        <w:bookmarkStart w:id="31251" w:name="_Toc427855283"/>
        <w:bookmarkStart w:id="31252" w:name="_Toc427857484"/>
        <w:bookmarkEnd w:id="31215"/>
        <w:bookmarkEnd w:id="31216"/>
        <w:bookmarkEnd w:id="31217"/>
        <w:bookmarkEnd w:id="31218"/>
        <w:bookmarkEnd w:id="31219"/>
        <w:bookmarkEnd w:id="31220"/>
        <w:bookmarkEnd w:id="31221"/>
        <w:bookmarkEnd w:id="31222"/>
        <w:bookmarkEnd w:id="31223"/>
        <w:bookmarkEnd w:id="31224"/>
        <w:bookmarkEnd w:id="31225"/>
        <w:bookmarkEnd w:id="31226"/>
        <w:bookmarkEnd w:id="31227"/>
        <w:bookmarkEnd w:id="31228"/>
        <w:bookmarkEnd w:id="31229"/>
        <w:bookmarkEnd w:id="31230"/>
        <w:bookmarkEnd w:id="31231"/>
        <w:bookmarkEnd w:id="31232"/>
        <w:bookmarkEnd w:id="31233"/>
        <w:bookmarkEnd w:id="31234"/>
        <w:bookmarkEnd w:id="31235"/>
        <w:bookmarkEnd w:id="31236"/>
        <w:bookmarkEnd w:id="31237"/>
        <w:bookmarkEnd w:id="31238"/>
        <w:bookmarkEnd w:id="31239"/>
        <w:bookmarkEnd w:id="31240"/>
        <w:bookmarkEnd w:id="31241"/>
        <w:bookmarkEnd w:id="31242"/>
        <w:bookmarkEnd w:id="31243"/>
        <w:bookmarkEnd w:id="31244"/>
        <w:bookmarkEnd w:id="31245"/>
        <w:bookmarkEnd w:id="31246"/>
        <w:bookmarkEnd w:id="31247"/>
        <w:bookmarkEnd w:id="31248"/>
        <w:bookmarkEnd w:id="31249"/>
        <w:bookmarkEnd w:id="31250"/>
        <w:bookmarkEnd w:id="31251"/>
        <w:bookmarkEnd w:id="31252"/>
      </w:del>
    </w:p>
    <w:p w14:paraId="168E94B5" w14:textId="1D5145E6" w:rsidR="003D3BB7" w:rsidRPr="004F24BF" w:rsidDel="003A0B2C" w:rsidRDefault="003D3BB7">
      <w:pPr>
        <w:pStyle w:val="ListParagraph"/>
        <w:numPr>
          <w:ilvl w:val="2"/>
          <w:numId w:val="25"/>
        </w:numPr>
        <w:rPr>
          <w:del w:id="31253" w:author="Ramasubramani, Hariharan" w:date="2015-07-17T16:48:00Z"/>
          <w:rFonts w:cstheme="minorHAnsi"/>
          <w:color w:val="000000" w:themeColor="text1"/>
          <w:rPrChange w:id="31254" w:author="Ramasubramani, Hariharan" w:date="2015-07-17T16:52:00Z">
            <w:rPr>
              <w:del w:id="31255" w:author="Ramasubramani, Hariharan" w:date="2015-07-17T16:48:00Z"/>
            </w:rPr>
          </w:rPrChange>
        </w:rPr>
        <w:pPrChange w:id="31256" w:author="Ramasubramani, Hariharan" w:date="2015-07-17T16:52:00Z">
          <w:pPr>
            <w:spacing w:after="60"/>
            <w:ind w:firstLine="0"/>
            <w:contextualSpacing/>
          </w:pPr>
        </w:pPrChange>
      </w:pPr>
      <w:bookmarkStart w:id="31257" w:name="_Toc425234973"/>
      <w:bookmarkStart w:id="31258" w:name="_Toc425238525"/>
      <w:bookmarkStart w:id="31259" w:name="_Toc425239771"/>
      <w:bookmarkStart w:id="31260" w:name="_Toc425241018"/>
      <w:bookmarkStart w:id="31261" w:name="_Toc425242264"/>
      <w:bookmarkStart w:id="31262" w:name="_Toc425243510"/>
      <w:bookmarkStart w:id="31263" w:name="_Toc425244757"/>
      <w:bookmarkStart w:id="31264" w:name="_Toc425246004"/>
      <w:bookmarkStart w:id="31265" w:name="_Toc425247251"/>
      <w:bookmarkStart w:id="31266" w:name="_Toc425248497"/>
      <w:bookmarkStart w:id="31267" w:name="_Toc425249744"/>
      <w:bookmarkStart w:id="31268" w:name="_Toc425250991"/>
      <w:bookmarkStart w:id="31269" w:name="_Toc425252238"/>
      <w:bookmarkStart w:id="31270" w:name="_Toc425252908"/>
      <w:bookmarkStart w:id="31271" w:name="_Toc425253579"/>
      <w:bookmarkStart w:id="31272" w:name="_Toc425256970"/>
      <w:bookmarkStart w:id="31273" w:name="_Toc425276671"/>
      <w:bookmarkStart w:id="31274" w:name="_Toc425342769"/>
      <w:bookmarkStart w:id="31275" w:name="_Toc425349975"/>
      <w:bookmarkStart w:id="31276" w:name="_Toc425353124"/>
      <w:bookmarkStart w:id="31277" w:name="_Toc425353809"/>
      <w:bookmarkStart w:id="31278" w:name="_Toc425787802"/>
      <w:bookmarkStart w:id="31279" w:name="_Toc425788488"/>
      <w:bookmarkStart w:id="31280" w:name="_Toc425789175"/>
      <w:bookmarkStart w:id="31281" w:name="_Toc425789862"/>
      <w:bookmarkStart w:id="31282" w:name="_Toc425790549"/>
      <w:bookmarkStart w:id="31283" w:name="_Toc425794289"/>
      <w:bookmarkStart w:id="31284" w:name="_Toc426385224"/>
      <w:bookmarkStart w:id="31285" w:name="_Toc426386628"/>
      <w:bookmarkStart w:id="31286" w:name="_Toc426388031"/>
      <w:bookmarkStart w:id="31287" w:name="_Toc426389435"/>
      <w:bookmarkStart w:id="31288" w:name="_Toc426390839"/>
      <w:bookmarkStart w:id="31289" w:name="_Toc426392243"/>
      <w:bookmarkStart w:id="31290" w:name="_Toc426393646"/>
      <w:bookmarkStart w:id="31291" w:name="_Toc427825231"/>
      <w:bookmarkStart w:id="31292" w:name="_Toc427853044"/>
      <w:bookmarkStart w:id="31293" w:name="_Toc427855284"/>
      <w:bookmarkStart w:id="31294" w:name="_Toc427857485"/>
      <w:bookmarkEnd w:id="31257"/>
      <w:bookmarkEnd w:id="31258"/>
      <w:bookmarkEnd w:id="31259"/>
      <w:bookmarkEnd w:id="31260"/>
      <w:bookmarkEnd w:id="31261"/>
      <w:bookmarkEnd w:id="31262"/>
      <w:bookmarkEnd w:id="31263"/>
      <w:bookmarkEnd w:id="31264"/>
      <w:bookmarkEnd w:id="31265"/>
      <w:bookmarkEnd w:id="31266"/>
      <w:bookmarkEnd w:id="31267"/>
      <w:bookmarkEnd w:id="31268"/>
      <w:bookmarkEnd w:id="31269"/>
      <w:bookmarkEnd w:id="31270"/>
      <w:bookmarkEnd w:id="31271"/>
      <w:bookmarkEnd w:id="31272"/>
      <w:bookmarkEnd w:id="31273"/>
      <w:bookmarkEnd w:id="31274"/>
      <w:bookmarkEnd w:id="31275"/>
      <w:bookmarkEnd w:id="31276"/>
      <w:bookmarkEnd w:id="31277"/>
      <w:bookmarkEnd w:id="31278"/>
      <w:bookmarkEnd w:id="31279"/>
      <w:bookmarkEnd w:id="31280"/>
      <w:bookmarkEnd w:id="31281"/>
      <w:bookmarkEnd w:id="31282"/>
      <w:bookmarkEnd w:id="31283"/>
      <w:bookmarkEnd w:id="31284"/>
      <w:bookmarkEnd w:id="31285"/>
      <w:bookmarkEnd w:id="31286"/>
      <w:bookmarkEnd w:id="31287"/>
      <w:bookmarkEnd w:id="31288"/>
      <w:bookmarkEnd w:id="31289"/>
      <w:bookmarkEnd w:id="31290"/>
      <w:bookmarkEnd w:id="31291"/>
      <w:bookmarkEnd w:id="31292"/>
      <w:bookmarkEnd w:id="31293"/>
      <w:bookmarkEnd w:id="31294"/>
    </w:p>
    <w:p w14:paraId="6CFD6B4E" w14:textId="646A188D" w:rsidR="00F94DFB" w:rsidDel="003A0B2C" w:rsidRDefault="001002C6">
      <w:pPr>
        <w:pStyle w:val="ListParagraph"/>
        <w:rPr>
          <w:del w:id="31295" w:author="Ramasubramani, Hariharan" w:date="2015-07-17T16:48:00Z"/>
        </w:rPr>
        <w:pPrChange w:id="31296" w:author="Ramasubramani, Hariharan" w:date="2015-07-17T16:52:00Z">
          <w:pPr>
            <w:pStyle w:val="BlockComment"/>
          </w:pPr>
        </w:pPrChange>
      </w:pPr>
      <w:del w:id="31297" w:author="Ramasubramani, Hariharan" w:date="2015-07-17T16:48:00Z">
        <w:r w:rsidRPr="003D3BB7" w:rsidDel="003A0B2C">
          <w:delText>Clicking Discard will not save changes and the user will be returned to the Main Navigation Records Sc</w:delText>
        </w:r>
        <w:r w:rsidR="00F94DFB" w:rsidDel="003A0B2C">
          <w:delText xml:space="preserve">reen. </w:delText>
        </w:r>
        <w:bookmarkStart w:id="31298" w:name="_Toc425234974"/>
        <w:bookmarkStart w:id="31299" w:name="_Toc425238526"/>
        <w:bookmarkStart w:id="31300" w:name="_Toc425239772"/>
        <w:bookmarkStart w:id="31301" w:name="_Toc425241019"/>
        <w:bookmarkStart w:id="31302" w:name="_Toc425242265"/>
        <w:bookmarkStart w:id="31303" w:name="_Toc425243511"/>
        <w:bookmarkStart w:id="31304" w:name="_Toc425244758"/>
        <w:bookmarkStart w:id="31305" w:name="_Toc425246005"/>
        <w:bookmarkStart w:id="31306" w:name="_Toc425247252"/>
        <w:bookmarkStart w:id="31307" w:name="_Toc425248498"/>
        <w:bookmarkStart w:id="31308" w:name="_Toc425249745"/>
        <w:bookmarkStart w:id="31309" w:name="_Toc425250992"/>
        <w:bookmarkStart w:id="31310" w:name="_Toc425252239"/>
        <w:bookmarkStart w:id="31311" w:name="_Toc425252909"/>
        <w:bookmarkStart w:id="31312" w:name="_Toc425253580"/>
        <w:bookmarkStart w:id="31313" w:name="_Toc425256971"/>
        <w:bookmarkStart w:id="31314" w:name="_Toc425276672"/>
        <w:bookmarkStart w:id="31315" w:name="_Toc425342770"/>
        <w:bookmarkStart w:id="31316" w:name="_Toc425349976"/>
        <w:bookmarkStart w:id="31317" w:name="_Toc425353125"/>
        <w:bookmarkStart w:id="31318" w:name="_Toc425353810"/>
        <w:bookmarkStart w:id="31319" w:name="_Toc425787803"/>
        <w:bookmarkStart w:id="31320" w:name="_Toc425788489"/>
        <w:bookmarkStart w:id="31321" w:name="_Toc425789176"/>
        <w:bookmarkStart w:id="31322" w:name="_Toc425789863"/>
        <w:bookmarkStart w:id="31323" w:name="_Toc425790550"/>
        <w:bookmarkStart w:id="31324" w:name="_Toc425794290"/>
        <w:bookmarkStart w:id="31325" w:name="_Toc426385225"/>
        <w:bookmarkStart w:id="31326" w:name="_Toc426386629"/>
        <w:bookmarkStart w:id="31327" w:name="_Toc426388032"/>
        <w:bookmarkStart w:id="31328" w:name="_Toc426389436"/>
        <w:bookmarkStart w:id="31329" w:name="_Toc426390840"/>
        <w:bookmarkStart w:id="31330" w:name="_Toc426392244"/>
        <w:bookmarkStart w:id="31331" w:name="_Toc426393647"/>
        <w:bookmarkStart w:id="31332" w:name="_Toc427825232"/>
        <w:bookmarkStart w:id="31333" w:name="_Toc427853045"/>
        <w:bookmarkStart w:id="31334" w:name="_Toc427855285"/>
        <w:bookmarkStart w:id="31335" w:name="_Toc427857486"/>
        <w:bookmarkEnd w:id="31298"/>
        <w:bookmarkEnd w:id="31299"/>
        <w:bookmarkEnd w:id="31300"/>
        <w:bookmarkEnd w:id="31301"/>
        <w:bookmarkEnd w:id="31302"/>
        <w:bookmarkEnd w:id="31303"/>
        <w:bookmarkEnd w:id="31304"/>
        <w:bookmarkEnd w:id="31305"/>
        <w:bookmarkEnd w:id="31306"/>
        <w:bookmarkEnd w:id="31307"/>
        <w:bookmarkEnd w:id="31308"/>
        <w:bookmarkEnd w:id="31309"/>
        <w:bookmarkEnd w:id="31310"/>
        <w:bookmarkEnd w:id="31311"/>
        <w:bookmarkEnd w:id="31312"/>
        <w:bookmarkEnd w:id="31313"/>
        <w:bookmarkEnd w:id="31314"/>
        <w:bookmarkEnd w:id="31315"/>
        <w:bookmarkEnd w:id="31316"/>
        <w:bookmarkEnd w:id="31317"/>
        <w:bookmarkEnd w:id="31318"/>
        <w:bookmarkEnd w:id="31319"/>
        <w:bookmarkEnd w:id="31320"/>
        <w:bookmarkEnd w:id="31321"/>
        <w:bookmarkEnd w:id="31322"/>
        <w:bookmarkEnd w:id="31323"/>
        <w:bookmarkEnd w:id="31324"/>
        <w:bookmarkEnd w:id="31325"/>
        <w:bookmarkEnd w:id="31326"/>
        <w:bookmarkEnd w:id="31327"/>
        <w:bookmarkEnd w:id="31328"/>
        <w:bookmarkEnd w:id="31329"/>
        <w:bookmarkEnd w:id="31330"/>
        <w:bookmarkEnd w:id="31331"/>
        <w:bookmarkEnd w:id="31332"/>
        <w:bookmarkEnd w:id="31333"/>
        <w:bookmarkEnd w:id="31334"/>
        <w:bookmarkEnd w:id="31335"/>
      </w:del>
    </w:p>
    <w:p w14:paraId="3D4E8468" w14:textId="6CAB50B7" w:rsidR="00A03367" w:rsidRPr="003D3BB7" w:rsidDel="003A0B2C" w:rsidRDefault="001002C6">
      <w:pPr>
        <w:pStyle w:val="ListParagraph"/>
        <w:rPr>
          <w:del w:id="31336" w:author="Ramasubramani, Hariharan" w:date="2015-07-17T16:48:00Z"/>
        </w:rPr>
        <w:pPrChange w:id="31337" w:author="Ramasubramani, Hariharan" w:date="2015-07-17T16:52:00Z">
          <w:pPr>
            <w:pStyle w:val="BlockComment"/>
          </w:pPr>
        </w:pPrChange>
      </w:pPr>
      <w:del w:id="31338" w:author="Ramasubramani, Hariharan" w:date="2015-07-17T16:48:00Z">
        <w:r w:rsidRPr="003D3BB7" w:rsidDel="003A0B2C">
          <w:delText xml:space="preserve">Clicking Cancel will keep the user on the View/Modify Records screen where they can save </w:delText>
        </w:r>
        <w:r w:rsidR="000F67F6" w:rsidRPr="003D3BB7" w:rsidDel="003A0B2C">
          <w:delText>the changes and perform any other actions as necessary</w:delText>
        </w:r>
        <w:r w:rsidRPr="003D3BB7" w:rsidDel="003A0B2C">
          <w:delText>.</w:delText>
        </w:r>
        <w:bookmarkStart w:id="31339" w:name="_Toc425234975"/>
        <w:bookmarkStart w:id="31340" w:name="_Toc425238527"/>
        <w:bookmarkStart w:id="31341" w:name="_Toc425239773"/>
        <w:bookmarkStart w:id="31342" w:name="_Toc425241020"/>
        <w:bookmarkStart w:id="31343" w:name="_Toc425242266"/>
        <w:bookmarkStart w:id="31344" w:name="_Toc425243512"/>
        <w:bookmarkStart w:id="31345" w:name="_Toc425244759"/>
        <w:bookmarkStart w:id="31346" w:name="_Toc425246006"/>
        <w:bookmarkStart w:id="31347" w:name="_Toc425247253"/>
        <w:bookmarkStart w:id="31348" w:name="_Toc425248499"/>
        <w:bookmarkStart w:id="31349" w:name="_Toc425249746"/>
        <w:bookmarkStart w:id="31350" w:name="_Toc425250993"/>
        <w:bookmarkStart w:id="31351" w:name="_Toc425252240"/>
        <w:bookmarkStart w:id="31352" w:name="_Toc425252910"/>
        <w:bookmarkStart w:id="31353" w:name="_Toc425253581"/>
        <w:bookmarkStart w:id="31354" w:name="_Toc425256972"/>
        <w:bookmarkStart w:id="31355" w:name="_Toc425276673"/>
        <w:bookmarkStart w:id="31356" w:name="_Toc425342771"/>
        <w:bookmarkStart w:id="31357" w:name="_Toc425349977"/>
        <w:bookmarkStart w:id="31358" w:name="_Toc425353126"/>
        <w:bookmarkStart w:id="31359" w:name="_Toc425353811"/>
        <w:bookmarkStart w:id="31360" w:name="_Toc425787804"/>
        <w:bookmarkStart w:id="31361" w:name="_Toc425788490"/>
        <w:bookmarkStart w:id="31362" w:name="_Toc425789177"/>
        <w:bookmarkStart w:id="31363" w:name="_Toc425789864"/>
        <w:bookmarkStart w:id="31364" w:name="_Toc425790551"/>
        <w:bookmarkStart w:id="31365" w:name="_Toc425794291"/>
        <w:bookmarkStart w:id="31366" w:name="_Toc426385226"/>
        <w:bookmarkStart w:id="31367" w:name="_Toc426386630"/>
        <w:bookmarkStart w:id="31368" w:name="_Toc426388033"/>
        <w:bookmarkStart w:id="31369" w:name="_Toc426389437"/>
        <w:bookmarkStart w:id="31370" w:name="_Toc426390841"/>
        <w:bookmarkStart w:id="31371" w:name="_Toc426392245"/>
        <w:bookmarkStart w:id="31372" w:name="_Toc426393648"/>
        <w:bookmarkStart w:id="31373" w:name="_Toc427825233"/>
        <w:bookmarkStart w:id="31374" w:name="_Toc427853046"/>
        <w:bookmarkStart w:id="31375" w:name="_Toc427855286"/>
        <w:bookmarkStart w:id="31376" w:name="_Toc427857487"/>
        <w:bookmarkEnd w:id="31339"/>
        <w:bookmarkEnd w:id="31340"/>
        <w:bookmarkEnd w:id="31341"/>
        <w:bookmarkEnd w:id="31342"/>
        <w:bookmarkEnd w:id="31343"/>
        <w:bookmarkEnd w:id="31344"/>
        <w:bookmarkEnd w:id="31345"/>
        <w:bookmarkEnd w:id="31346"/>
        <w:bookmarkEnd w:id="31347"/>
        <w:bookmarkEnd w:id="31348"/>
        <w:bookmarkEnd w:id="31349"/>
        <w:bookmarkEnd w:id="31350"/>
        <w:bookmarkEnd w:id="31351"/>
        <w:bookmarkEnd w:id="31352"/>
        <w:bookmarkEnd w:id="31353"/>
        <w:bookmarkEnd w:id="31354"/>
        <w:bookmarkEnd w:id="31355"/>
        <w:bookmarkEnd w:id="31356"/>
        <w:bookmarkEnd w:id="31357"/>
        <w:bookmarkEnd w:id="31358"/>
        <w:bookmarkEnd w:id="31359"/>
        <w:bookmarkEnd w:id="31360"/>
        <w:bookmarkEnd w:id="31361"/>
        <w:bookmarkEnd w:id="31362"/>
        <w:bookmarkEnd w:id="31363"/>
        <w:bookmarkEnd w:id="31364"/>
        <w:bookmarkEnd w:id="31365"/>
        <w:bookmarkEnd w:id="31366"/>
        <w:bookmarkEnd w:id="31367"/>
        <w:bookmarkEnd w:id="31368"/>
        <w:bookmarkEnd w:id="31369"/>
        <w:bookmarkEnd w:id="31370"/>
        <w:bookmarkEnd w:id="31371"/>
        <w:bookmarkEnd w:id="31372"/>
        <w:bookmarkEnd w:id="31373"/>
        <w:bookmarkEnd w:id="31374"/>
        <w:bookmarkEnd w:id="31375"/>
        <w:bookmarkEnd w:id="31376"/>
      </w:del>
    </w:p>
    <w:p w14:paraId="5F9F76D6" w14:textId="708BC2AA" w:rsidR="000F5037" w:rsidDel="004B541A" w:rsidRDefault="000F5037" w:rsidP="009C3129">
      <w:pPr>
        <w:spacing w:after="60"/>
        <w:ind w:firstLine="0"/>
        <w:contextualSpacing/>
        <w:rPr>
          <w:del w:id="31377" w:author="Ramasubramani, Hariharan" w:date="2015-07-17T10:47:00Z"/>
          <w:rFonts w:cstheme="minorHAnsi"/>
          <w:color w:val="000000" w:themeColor="text1"/>
        </w:rPr>
      </w:pPr>
      <w:bookmarkStart w:id="31378" w:name="_Toc425234976"/>
      <w:bookmarkStart w:id="31379" w:name="_Toc425238528"/>
      <w:bookmarkStart w:id="31380" w:name="_Toc425239774"/>
      <w:bookmarkStart w:id="31381" w:name="_Toc425241021"/>
      <w:bookmarkStart w:id="31382" w:name="_Toc425242267"/>
      <w:bookmarkStart w:id="31383" w:name="_Toc425243513"/>
      <w:bookmarkStart w:id="31384" w:name="_Toc425244760"/>
      <w:bookmarkStart w:id="31385" w:name="_Toc425246007"/>
      <w:bookmarkStart w:id="31386" w:name="_Toc425247254"/>
      <w:bookmarkStart w:id="31387" w:name="_Toc425248500"/>
      <w:bookmarkStart w:id="31388" w:name="_Toc425249747"/>
      <w:bookmarkStart w:id="31389" w:name="_Toc425250994"/>
      <w:bookmarkStart w:id="31390" w:name="_Toc425252241"/>
      <w:bookmarkStart w:id="31391" w:name="_Toc425252911"/>
      <w:bookmarkStart w:id="31392" w:name="_Toc425253582"/>
      <w:bookmarkStart w:id="31393" w:name="_Toc425256973"/>
      <w:bookmarkStart w:id="31394" w:name="_Toc425276674"/>
      <w:bookmarkStart w:id="31395" w:name="_Toc425342772"/>
      <w:bookmarkStart w:id="31396" w:name="_Toc425349978"/>
      <w:bookmarkStart w:id="31397" w:name="_Toc425353127"/>
      <w:bookmarkStart w:id="31398" w:name="_Toc425353812"/>
      <w:bookmarkStart w:id="31399" w:name="_Toc425787805"/>
      <w:bookmarkStart w:id="31400" w:name="_Toc425788491"/>
      <w:bookmarkStart w:id="31401" w:name="_Toc425789178"/>
      <w:bookmarkStart w:id="31402" w:name="_Toc425789865"/>
      <w:bookmarkStart w:id="31403" w:name="_Toc425790552"/>
      <w:bookmarkStart w:id="31404" w:name="_Toc425794292"/>
      <w:bookmarkStart w:id="31405" w:name="_Toc426385227"/>
      <w:bookmarkStart w:id="31406" w:name="_Toc426386631"/>
      <w:bookmarkStart w:id="31407" w:name="_Toc426388034"/>
      <w:bookmarkStart w:id="31408" w:name="_Toc426389438"/>
      <w:bookmarkStart w:id="31409" w:name="_Toc426390842"/>
      <w:bookmarkStart w:id="31410" w:name="_Toc426392246"/>
      <w:bookmarkStart w:id="31411" w:name="_Toc426393649"/>
      <w:bookmarkStart w:id="31412" w:name="_Toc427825234"/>
      <w:bookmarkStart w:id="31413" w:name="_Toc427853047"/>
      <w:bookmarkStart w:id="31414" w:name="_Toc427855287"/>
      <w:bookmarkStart w:id="31415" w:name="_Toc427857488"/>
      <w:bookmarkEnd w:id="31378"/>
      <w:bookmarkEnd w:id="31379"/>
      <w:bookmarkEnd w:id="31380"/>
      <w:bookmarkEnd w:id="31381"/>
      <w:bookmarkEnd w:id="31382"/>
      <w:bookmarkEnd w:id="31383"/>
      <w:bookmarkEnd w:id="31384"/>
      <w:bookmarkEnd w:id="31385"/>
      <w:bookmarkEnd w:id="31386"/>
      <w:bookmarkEnd w:id="31387"/>
      <w:bookmarkEnd w:id="31388"/>
      <w:bookmarkEnd w:id="31389"/>
      <w:bookmarkEnd w:id="31390"/>
      <w:bookmarkEnd w:id="31391"/>
      <w:bookmarkEnd w:id="31392"/>
      <w:bookmarkEnd w:id="31393"/>
      <w:bookmarkEnd w:id="31394"/>
      <w:bookmarkEnd w:id="31395"/>
      <w:bookmarkEnd w:id="31396"/>
      <w:bookmarkEnd w:id="31397"/>
      <w:bookmarkEnd w:id="31398"/>
      <w:bookmarkEnd w:id="31399"/>
      <w:bookmarkEnd w:id="31400"/>
      <w:bookmarkEnd w:id="31401"/>
      <w:bookmarkEnd w:id="31402"/>
      <w:bookmarkEnd w:id="31403"/>
      <w:bookmarkEnd w:id="31404"/>
      <w:bookmarkEnd w:id="31405"/>
      <w:bookmarkEnd w:id="31406"/>
      <w:bookmarkEnd w:id="31407"/>
      <w:bookmarkEnd w:id="31408"/>
      <w:bookmarkEnd w:id="31409"/>
      <w:bookmarkEnd w:id="31410"/>
      <w:bookmarkEnd w:id="31411"/>
      <w:bookmarkEnd w:id="31412"/>
      <w:bookmarkEnd w:id="31413"/>
      <w:bookmarkEnd w:id="31414"/>
      <w:bookmarkEnd w:id="31415"/>
    </w:p>
    <w:p w14:paraId="7C518D1C" w14:textId="7720C96E" w:rsidR="000F5037" w:rsidRPr="00EF1CCB" w:rsidDel="00903766" w:rsidRDefault="000F5037">
      <w:pPr>
        <w:spacing w:after="60"/>
        <w:ind w:left="4320" w:firstLine="0"/>
        <w:contextualSpacing/>
        <w:rPr>
          <w:del w:id="31416" w:author="Ramasubramani, Hariharan" w:date="2015-07-17T16:59:00Z"/>
          <w:moveTo w:id="31417" w:author="Ramasubramani, Hariharan" w:date="2015-07-17T10:25:00Z"/>
          <w:rFonts w:cstheme="minorHAnsi"/>
          <w:color w:val="000000" w:themeColor="text1"/>
        </w:rPr>
        <w:pPrChange w:id="31418" w:author="Ramasubramani, Hariharan" w:date="2015-07-17T10:47:00Z">
          <w:pPr>
            <w:overflowPunct w:val="0"/>
            <w:autoSpaceDE w:val="0"/>
            <w:autoSpaceDN w:val="0"/>
            <w:spacing w:after="60"/>
            <w:ind w:firstLine="0"/>
            <w:jc w:val="center"/>
            <w:textAlignment w:val="baseline"/>
          </w:pPr>
        </w:pPrChange>
      </w:pPr>
      <w:moveToRangeStart w:id="31419" w:author="Ramasubramani, Hariharan" w:date="2015-07-17T10:25:00Z" w:name="move424892080"/>
      <w:moveTo w:id="31420" w:author="Ramasubramani, Hariharan" w:date="2015-07-17T10:25:00Z">
        <w:del w:id="31421" w:author="Ramasubramani, Hariharan" w:date="2015-07-17T10:47:00Z">
          <w:r w:rsidDel="004B541A">
            <w:rPr>
              <w:rFonts w:cstheme="minorHAnsi"/>
              <w:color w:val="000000" w:themeColor="text1"/>
            </w:rPr>
            <w:delText>Fig: 4.g – Duplicate Entry Alert</w:delText>
          </w:r>
        </w:del>
        <w:bookmarkStart w:id="31422" w:name="_Toc425234977"/>
        <w:bookmarkStart w:id="31423" w:name="_Toc425238529"/>
        <w:bookmarkStart w:id="31424" w:name="_Toc425239775"/>
        <w:bookmarkStart w:id="31425" w:name="_Toc425241022"/>
        <w:bookmarkStart w:id="31426" w:name="_Toc425242268"/>
        <w:bookmarkStart w:id="31427" w:name="_Toc425243514"/>
        <w:bookmarkStart w:id="31428" w:name="_Toc425244761"/>
        <w:bookmarkStart w:id="31429" w:name="_Toc425246008"/>
        <w:bookmarkStart w:id="31430" w:name="_Toc425247255"/>
        <w:bookmarkStart w:id="31431" w:name="_Toc425248501"/>
        <w:bookmarkStart w:id="31432" w:name="_Toc425249748"/>
        <w:bookmarkStart w:id="31433" w:name="_Toc425250995"/>
        <w:bookmarkStart w:id="31434" w:name="_Toc425252242"/>
        <w:bookmarkStart w:id="31435" w:name="_Toc425252912"/>
        <w:bookmarkStart w:id="31436" w:name="_Toc425253583"/>
        <w:bookmarkStart w:id="31437" w:name="_Toc425256974"/>
        <w:bookmarkStart w:id="31438" w:name="_Toc425276675"/>
        <w:bookmarkStart w:id="31439" w:name="_Toc425342773"/>
        <w:bookmarkStart w:id="31440" w:name="_Toc425349979"/>
        <w:bookmarkStart w:id="31441" w:name="_Toc425353128"/>
        <w:bookmarkStart w:id="31442" w:name="_Toc425353813"/>
        <w:bookmarkStart w:id="31443" w:name="_Toc425787806"/>
        <w:bookmarkStart w:id="31444" w:name="_Toc425788492"/>
        <w:bookmarkStart w:id="31445" w:name="_Toc425789179"/>
        <w:bookmarkStart w:id="31446" w:name="_Toc425789866"/>
        <w:bookmarkStart w:id="31447" w:name="_Toc425790553"/>
        <w:bookmarkStart w:id="31448" w:name="_Toc425794293"/>
        <w:bookmarkStart w:id="31449" w:name="_Toc426385228"/>
        <w:bookmarkStart w:id="31450" w:name="_Toc426386632"/>
        <w:bookmarkStart w:id="31451" w:name="_Toc426388035"/>
        <w:bookmarkStart w:id="31452" w:name="_Toc426389439"/>
        <w:bookmarkStart w:id="31453" w:name="_Toc426390843"/>
        <w:bookmarkStart w:id="31454" w:name="_Toc426392247"/>
        <w:bookmarkStart w:id="31455" w:name="_Toc426393650"/>
        <w:bookmarkStart w:id="31456" w:name="_Toc427825235"/>
        <w:bookmarkStart w:id="31457" w:name="_Toc427853048"/>
        <w:bookmarkStart w:id="31458" w:name="_Toc427855288"/>
        <w:bookmarkStart w:id="31459" w:name="_Toc427857489"/>
        <w:bookmarkEnd w:id="31422"/>
        <w:bookmarkEnd w:id="31423"/>
        <w:bookmarkEnd w:id="31424"/>
        <w:bookmarkEnd w:id="31425"/>
        <w:bookmarkEnd w:id="31426"/>
        <w:bookmarkEnd w:id="31427"/>
        <w:bookmarkEnd w:id="31428"/>
        <w:bookmarkEnd w:id="31429"/>
        <w:bookmarkEnd w:id="31430"/>
        <w:bookmarkEnd w:id="31431"/>
        <w:bookmarkEnd w:id="31432"/>
        <w:bookmarkEnd w:id="31433"/>
        <w:bookmarkEnd w:id="31434"/>
        <w:bookmarkEnd w:id="31435"/>
        <w:bookmarkEnd w:id="31436"/>
        <w:bookmarkEnd w:id="31437"/>
        <w:bookmarkEnd w:id="31438"/>
        <w:bookmarkEnd w:id="31439"/>
        <w:bookmarkEnd w:id="31440"/>
        <w:bookmarkEnd w:id="31441"/>
        <w:bookmarkEnd w:id="31442"/>
        <w:bookmarkEnd w:id="31443"/>
        <w:bookmarkEnd w:id="31444"/>
        <w:bookmarkEnd w:id="31445"/>
        <w:bookmarkEnd w:id="31446"/>
        <w:bookmarkEnd w:id="31447"/>
        <w:bookmarkEnd w:id="31448"/>
        <w:bookmarkEnd w:id="31449"/>
        <w:bookmarkEnd w:id="31450"/>
        <w:bookmarkEnd w:id="31451"/>
        <w:bookmarkEnd w:id="31452"/>
        <w:bookmarkEnd w:id="31453"/>
        <w:bookmarkEnd w:id="31454"/>
        <w:bookmarkEnd w:id="31455"/>
        <w:bookmarkEnd w:id="31456"/>
        <w:bookmarkEnd w:id="31457"/>
        <w:bookmarkEnd w:id="31458"/>
        <w:bookmarkEnd w:id="31459"/>
      </w:moveTo>
    </w:p>
    <w:p w14:paraId="4006F029" w14:textId="4C6C6472" w:rsidR="00380FE3" w:rsidRPr="00E629FE" w:rsidRDefault="006200A8">
      <w:pPr>
        <w:pStyle w:val="Heading1"/>
        <w:keepNext/>
        <w:numPr>
          <w:ilvl w:val="0"/>
          <w:numId w:val="51"/>
        </w:numPr>
        <w:pBdr>
          <w:bottom w:val="none" w:sz="0" w:space="0" w:color="auto"/>
        </w:pBdr>
        <w:shd w:val="pct12" w:color="auto" w:fill="auto"/>
        <w:overflowPunct w:val="0"/>
        <w:autoSpaceDE w:val="0"/>
        <w:autoSpaceDN w:val="0"/>
        <w:adjustRightInd w:val="0"/>
        <w:spacing w:before="240" w:after="60"/>
        <w:textAlignment w:val="baseline"/>
        <w:rPr>
          <w:ins w:id="31460" w:author="Ramasubramani, Hariharan" w:date="2015-07-20T09:17:00Z"/>
          <w:rFonts w:asciiTheme="minorHAnsi" w:hAnsiTheme="minorHAnsi" w:cstheme="minorHAnsi"/>
          <w:color w:val="000000" w:themeColor="text1"/>
        </w:rPr>
        <w:pPrChange w:id="31461" w:author="Ramasubramani, Hariharan" w:date="2015-07-20T17:41:00Z">
          <w:pPr>
            <w:pStyle w:val="Heading1"/>
            <w:keepNext/>
            <w:numPr>
              <w:numId w:val="28"/>
            </w:numPr>
            <w:pBdr>
              <w:bottom w:val="none" w:sz="0" w:space="0" w:color="auto"/>
            </w:pBdr>
            <w:shd w:val="pct12" w:color="auto" w:fill="auto"/>
            <w:tabs>
              <w:tab w:val="num" w:pos="432"/>
            </w:tabs>
            <w:overflowPunct w:val="0"/>
            <w:autoSpaceDE w:val="0"/>
            <w:autoSpaceDN w:val="0"/>
            <w:adjustRightInd w:val="0"/>
            <w:spacing w:before="240" w:after="60"/>
            <w:ind w:left="360" w:hanging="360"/>
            <w:textAlignment w:val="baseline"/>
          </w:pPr>
        </w:pPrChange>
      </w:pPr>
      <w:bookmarkStart w:id="31462" w:name="_Toc427857490"/>
      <w:moveToRangeEnd w:id="31419"/>
      <w:ins w:id="31463" w:author="Ramasubramani, Hariharan" w:date="2015-08-03T17:05:00Z">
        <w:r>
          <w:rPr>
            <w:rFonts w:asciiTheme="minorHAnsi" w:hAnsiTheme="minorHAnsi" w:cstheme="minorHAnsi"/>
            <w:color w:val="000000" w:themeColor="text1"/>
          </w:rPr>
          <w:t>Cr</w:t>
        </w:r>
      </w:ins>
      <w:ins w:id="31464" w:author="Ramasubramani, Hariharan" w:date="2015-07-20T09:17:00Z">
        <w:r w:rsidR="00380FE3" w:rsidRPr="00E629FE">
          <w:rPr>
            <w:rFonts w:asciiTheme="minorHAnsi" w:hAnsiTheme="minorHAnsi" w:cstheme="minorHAnsi"/>
            <w:color w:val="000000" w:themeColor="text1"/>
          </w:rPr>
          <w:t xml:space="preserve">eate/Modify </w:t>
        </w:r>
        <w:r w:rsidR="00380FE3">
          <w:rPr>
            <w:rFonts w:asciiTheme="minorHAnsi" w:hAnsiTheme="minorHAnsi" w:cstheme="minorHAnsi"/>
            <w:color w:val="000000" w:themeColor="text1"/>
          </w:rPr>
          <w:t>Form</w:t>
        </w:r>
        <w:bookmarkEnd w:id="31462"/>
        <w:r w:rsidR="00380FE3" w:rsidRPr="00E629FE">
          <w:rPr>
            <w:rFonts w:asciiTheme="minorHAnsi" w:hAnsiTheme="minorHAnsi" w:cstheme="minorHAnsi"/>
            <w:color w:val="000000" w:themeColor="text1"/>
          </w:rPr>
          <w:t xml:space="preserve"> </w:t>
        </w:r>
      </w:ins>
    </w:p>
    <w:p w14:paraId="6538212B" w14:textId="77777777" w:rsidR="00380FE3" w:rsidRDefault="00380FE3" w:rsidP="00380FE3">
      <w:pPr>
        <w:spacing w:after="60"/>
        <w:ind w:firstLine="0"/>
        <w:contextualSpacing/>
        <w:rPr>
          <w:ins w:id="31465" w:author="Ramasubramani, Hariharan" w:date="2015-07-20T09:17:00Z"/>
          <w:rFonts w:cstheme="minorHAnsi"/>
          <w:i/>
          <w:color w:val="000000" w:themeColor="text1"/>
        </w:rPr>
      </w:pPr>
    </w:p>
    <w:p w14:paraId="7ECFFC36" w14:textId="629ADE90" w:rsidR="00375E0F" w:rsidRDefault="00380FE3" w:rsidP="00380FE3">
      <w:pPr>
        <w:rPr>
          <w:ins w:id="31466" w:author="Ramasubramani, Hariharan" w:date="2015-07-20T09:26:00Z"/>
          <w:rFonts w:cstheme="minorHAnsi"/>
          <w:color w:val="000000" w:themeColor="text1"/>
        </w:rPr>
      </w:pPr>
      <w:ins w:id="31467" w:author="Ramasubramani, Hariharan" w:date="2015-07-20T09:17:00Z">
        <w:r w:rsidRPr="00FB1020">
          <w:rPr>
            <w:rFonts w:cstheme="minorHAnsi"/>
            <w:color w:val="000000" w:themeColor="text1"/>
          </w:rPr>
          <w:t xml:space="preserve">The main navigation </w:t>
        </w:r>
        <w:r>
          <w:rPr>
            <w:rFonts w:cstheme="minorHAnsi"/>
            <w:color w:val="000000" w:themeColor="text1"/>
          </w:rPr>
          <w:t>Form</w:t>
        </w:r>
        <w:r w:rsidRPr="00FB1020">
          <w:rPr>
            <w:rFonts w:cstheme="minorHAnsi"/>
            <w:color w:val="000000" w:themeColor="text1"/>
          </w:rPr>
          <w:t xml:space="preserve"> tab is where all functions related to </w:t>
        </w:r>
        <w:r>
          <w:rPr>
            <w:rFonts w:cstheme="minorHAnsi"/>
            <w:color w:val="000000" w:themeColor="text1"/>
          </w:rPr>
          <w:t>Form</w:t>
        </w:r>
        <w:r w:rsidRPr="00FB1020">
          <w:rPr>
            <w:rFonts w:cstheme="minorHAnsi"/>
            <w:color w:val="000000" w:themeColor="text1"/>
          </w:rPr>
          <w:t xml:space="preserve"> is performed.  From this tab user can create new </w:t>
        </w:r>
        <w:r>
          <w:rPr>
            <w:rFonts w:cstheme="minorHAnsi"/>
            <w:color w:val="000000" w:themeColor="text1"/>
          </w:rPr>
          <w:t>Form</w:t>
        </w:r>
        <w:r w:rsidRPr="00FB1020">
          <w:rPr>
            <w:rFonts w:cstheme="minorHAnsi"/>
            <w:color w:val="000000" w:themeColor="text1"/>
          </w:rPr>
          <w:t xml:space="preserve"> and </w:t>
        </w:r>
      </w:ins>
      <w:ins w:id="31468" w:author="Ramasubramani, Hariharan" w:date="2015-07-22T18:10:00Z">
        <w:r w:rsidR="00ED087E">
          <w:rPr>
            <w:rFonts w:cstheme="minorHAnsi"/>
            <w:color w:val="000000" w:themeColor="text1"/>
          </w:rPr>
          <w:t>modify</w:t>
        </w:r>
      </w:ins>
      <w:ins w:id="31469" w:author="Ramasubramani, Hariharan" w:date="2015-07-20T09:17:00Z">
        <w:r w:rsidRPr="00FB1020">
          <w:rPr>
            <w:rFonts w:cstheme="minorHAnsi"/>
            <w:color w:val="000000" w:themeColor="text1"/>
          </w:rPr>
          <w:t xml:space="preserve"> </w:t>
        </w:r>
        <w:r>
          <w:rPr>
            <w:rFonts w:cstheme="minorHAnsi"/>
            <w:color w:val="000000" w:themeColor="text1"/>
          </w:rPr>
          <w:t>existing Form. (Modify Form link)</w:t>
        </w:r>
        <w:r w:rsidRPr="00FB1020">
          <w:rPr>
            <w:rFonts w:cstheme="minorHAnsi"/>
            <w:color w:val="000000" w:themeColor="text1"/>
          </w:rPr>
          <w:t>.</w:t>
        </w:r>
      </w:ins>
      <w:ins w:id="31470" w:author="Ramasubramani, Hariharan" w:date="2015-07-20T09:18:00Z">
        <w:r>
          <w:rPr>
            <w:rFonts w:cstheme="minorHAnsi"/>
            <w:color w:val="000000" w:themeColor="text1"/>
          </w:rPr>
          <w:br/>
        </w:r>
        <w:r>
          <w:rPr>
            <w:rFonts w:cstheme="minorHAnsi"/>
            <w:color w:val="000000" w:themeColor="text1"/>
          </w:rPr>
          <w:br/>
        </w:r>
      </w:ins>
      <w:ins w:id="31471" w:author="Ramasubramani, Hariharan" w:date="2015-08-20T10:40:00Z">
        <w:r w:rsidR="001B76D1">
          <w:rPr>
            <w:noProof/>
          </w:rPr>
          <w:drawing>
            <wp:inline distT="0" distB="0" distL="0" distR="0" wp14:anchorId="5ABF402B" wp14:editId="0E864108">
              <wp:extent cx="6858000" cy="6372262"/>
              <wp:effectExtent l="0" t="0" r="0" b="9525"/>
              <wp:docPr id="97" name="Picture 97" descr="C:\Users\n0262988\AppData\Local\Microsoft\Windows\Temporary Internet Files\Content.Word\Form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0262988\AppData\Local\Microsoft\Windows\Temporary Internet Files\Content.Word\FormHome.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858000" cy="6372262"/>
                      </a:xfrm>
                      <a:prstGeom prst="rect">
                        <a:avLst/>
                      </a:prstGeom>
                      <a:noFill/>
                      <a:ln>
                        <a:noFill/>
                      </a:ln>
                    </pic:spPr>
                  </pic:pic>
                </a:graphicData>
              </a:graphic>
            </wp:inline>
          </w:drawing>
        </w:r>
      </w:ins>
      <w:ins w:id="31472" w:author="Ramasubramani, Hariharan" w:date="2015-07-20T09:23:00Z">
        <w:r>
          <w:rPr>
            <w:rFonts w:cstheme="minorHAnsi"/>
            <w:color w:val="000000" w:themeColor="text1"/>
          </w:rPr>
          <w:br/>
          <w:t xml:space="preserve">                                </w:t>
        </w:r>
        <w:r w:rsidRPr="00FB1020">
          <w:rPr>
            <w:rFonts w:cstheme="minorHAnsi"/>
            <w:color w:val="000000" w:themeColor="text1"/>
          </w:rPr>
          <w:t>Fig:</w:t>
        </w:r>
        <w:r w:rsidR="0031015C">
          <w:rPr>
            <w:rFonts w:cstheme="minorHAnsi"/>
            <w:color w:val="000000" w:themeColor="text1"/>
          </w:rPr>
          <w:t xml:space="preserve"> 2</w:t>
        </w:r>
        <w:r w:rsidRPr="00FB1020">
          <w:rPr>
            <w:rFonts w:cstheme="minorHAnsi"/>
            <w:color w:val="000000" w:themeColor="text1"/>
          </w:rPr>
          <w:t xml:space="preserve">.a – </w:t>
        </w:r>
      </w:ins>
      <w:ins w:id="31473" w:author="Ramasubramani, Hariharan" w:date="2015-07-20T09:24:00Z">
        <w:r>
          <w:rPr>
            <w:rFonts w:cstheme="minorHAnsi"/>
            <w:color w:val="000000" w:themeColor="text1"/>
          </w:rPr>
          <w:t>Form</w:t>
        </w:r>
        <w:r w:rsidR="00204002">
          <w:rPr>
            <w:rFonts w:cstheme="minorHAnsi"/>
            <w:color w:val="000000" w:themeColor="text1"/>
          </w:rPr>
          <w:t>s</w:t>
        </w:r>
      </w:ins>
      <w:ins w:id="31474" w:author="Ramasubramani, Hariharan" w:date="2015-07-20T09:23:00Z">
        <w:r w:rsidRPr="00FB1020">
          <w:rPr>
            <w:rFonts w:cstheme="minorHAnsi"/>
            <w:color w:val="000000" w:themeColor="text1"/>
          </w:rPr>
          <w:t xml:space="preserve"> Home/Create </w:t>
        </w:r>
      </w:ins>
      <w:ins w:id="31475" w:author="Ramasubramani, Hariharan" w:date="2015-07-20T09:24:00Z">
        <w:r>
          <w:rPr>
            <w:rFonts w:cstheme="minorHAnsi"/>
            <w:color w:val="000000" w:themeColor="text1"/>
          </w:rPr>
          <w:t>Form</w:t>
        </w:r>
      </w:ins>
      <w:ins w:id="31476" w:author="Ramasubramani, Hariharan" w:date="2015-07-20T09:23:00Z">
        <w:r w:rsidRPr="00FB1020">
          <w:rPr>
            <w:rFonts w:cstheme="minorHAnsi"/>
            <w:color w:val="000000" w:themeColor="text1"/>
          </w:rPr>
          <w:t xml:space="preserve"> Screen.</w:t>
        </w:r>
      </w:ins>
    </w:p>
    <w:p w14:paraId="1310D607" w14:textId="6CD62FC5" w:rsidR="00375E0F" w:rsidRDefault="00375E0F">
      <w:pPr>
        <w:rPr>
          <w:ins w:id="31477" w:author="Ramasubramani, Hariharan" w:date="2015-07-20T09:27:00Z"/>
          <w:rFonts w:cstheme="minorHAnsi"/>
          <w:color w:val="000000" w:themeColor="text1"/>
        </w:rPr>
      </w:pPr>
      <w:ins w:id="31478" w:author="Ramasubramani, Hariharan" w:date="2015-07-20T09:27:00Z">
        <w:r>
          <w:rPr>
            <w:rFonts w:cstheme="minorHAnsi"/>
            <w:color w:val="000000" w:themeColor="text1"/>
          </w:rPr>
          <w:br w:type="page"/>
        </w:r>
      </w:ins>
    </w:p>
    <w:p w14:paraId="12C55094" w14:textId="50CDE584" w:rsidR="00375E0F" w:rsidRPr="00375E0F" w:rsidRDefault="00375E0F">
      <w:pPr>
        <w:pStyle w:val="Heading2"/>
        <w:numPr>
          <w:ilvl w:val="1"/>
          <w:numId w:val="83"/>
        </w:numPr>
        <w:rPr>
          <w:ins w:id="31479" w:author="Ramasubramani, Hariharan" w:date="2015-07-20T09:28:00Z"/>
          <w:color w:val="365F91"/>
          <w:rPrChange w:id="31480" w:author="Ramasubramani, Hariharan" w:date="2015-07-20T09:28:00Z">
            <w:rPr>
              <w:ins w:id="31481" w:author="Ramasubramani, Hariharan" w:date="2015-07-20T09:28:00Z"/>
              <w:rFonts w:cstheme="minorHAnsi"/>
              <w:color w:val="000000" w:themeColor="text1"/>
            </w:rPr>
          </w:rPrChange>
        </w:rPr>
        <w:pPrChange w:id="31482" w:author="Ramasubramani, Hariharan" w:date="2015-07-21T11:12:00Z">
          <w:pPr>
            <w:pStyle w:val="Heading2"/>
            <w:numPr>
              <w:ilvl w:val="1"/>
              <w:numId w:val="28"/>
            </w:numPr>
            <w:tabs>
              <w:tab w:val="num" w:pos="1170"/>
            </w:tabs>
            <w:ind w:left="619" w:hanging="619"/>
          </w:pPr>
        </w:pPrChange>
      </w:pPr>
      <w:bookmarkStart w:id="31483" w:name="_Toc427857491"/>
      <w:ins w:id="31484" w:author="Ramasubramani, Hariharan" w:date="2015-07-20T09:28:00Z">
        <w:r>
          <w:t>Create Form</w:t>
        </w:r>
        <w:bookmarkEnd w:id="31483"/>
      </w:ins>
    </w:p>
    <w:p w14:paraId="4C1544A5" w14:textId="4BD502C3" w:rsidR="000F3692" w:rsidRDefault="000F3692" w:rsidP="000F3692">
      <w:pPr>
        <w:pStyle w:val="ListParagraph"/>
        <w:numPr>
          <w:ilvl w:val="3"/>
          <w:numId w:val="29"/>
        </w:numPr>
        <w:overflowPunct w:val="0"/>
        <w:autoSpaceDE w:val="0"/>
        <w:autoSpaceDN w:val="0"/>
        <w:spacing w:after="60"/>
        <w:textAlignment w:val="baseline"/>
        <w:rPr>
          <w:ins w:id="31485" w:author="Ramasubramani, Hariharan" w:date="2015-07-20T15:47:00Z"/>
          <w:rFonts w:cstheme="minorHAnsi"/>
          <w:color w:val="000000" w:themeColor="text1"/>
        </w:rPr>
      </w:pPr>
      <w:ins w:id="31486" w:author="Ramasubramani, Hariharan" w:date="2015-07-20T15:47:00Z">
        <w:r>
          <w:rPr>
            <w:rFonts w:cstheme="minorHAnsi"/>
            <w:color w:val="000000" w:themeColor="text1"/>
          </w:rPr>
          <w:t>Create Form Screen Functionality</w:t>
        </w:r>
        <w:r>
          <w:rPr>
            <w:rFonts w:cstheme="minorHAnsi"/>
            <w:color w:val="000000" w:themeColor="text1"/>
          </w:rPr>
          <w:br/>
        </w:r>
      </w:ins>
    </w:p>
    <w:p w14:paraId="4565C512" w14:textId="50EC5420" w:rsidR="00C5435F" w:rsidRDefault="000D52AF">
      <w:pPr>
        <w:pStyle w:val="ListParagraph"/>
        <w:numPr>
          <w:ilvl w:val="4"/>
          <w:numId w:val="85"/>
        </w:numPr>
        <w:overflowPunct w:val="0"/>
        <w:autoSpaceDE w:val="0"/>
        <w:autoSpaceDN w:val="0"/>
        <w:spacing w:after="60"/>
        <w:textAlignment w:val="baseline"/>
        <w:rPr>
          <w:ins w:id="31487" w:author="Ramasubramani, Hariharan" w:date="2015-07-21T11:23:00Z"/>
          <w:rFonts w:cstheme="minorHAnsi"/>
          <w:color w:val="000000" w:themeColor="text1"/>
        </w:rPr>
        <w:pPrChange w:id="31488" w:author="Ramasubramani, Hariharan" w:date="2015-07-21T11:14:00Z">
          <w:pPr>
            <w:spacing w:after="60"/>
            <w:ind w:left="990" w:firstLine="0"/>
            <w:contextualSpacing/>
          </w:pPr>
        </w:pPrChange>
      </w:pPr>
      <w:ins w:id="31489" w:author="Ramasubramani, Hariharan" w:date="2015-07-20T13:27:00Z">
        <w:r w:rsidRPr="00C5435F">
          <w:rPr>
            <w:rFonts w:cstheme="minorHAnsi"/>
            <w:color w:val="000000" w:themeColor="text1"/>
            <w:rPrChange w:id="31490" w:author="Ramasubramani, Hariharan" w:date="2015-07-21T11:23:00Z">
              <w:rPr/>
            </w:rPrChange>
          </w:rPr>
          <w:t xml:space="preserve">Revision Date </w:t>
        </w:r>
      </w:ins>
      <w:ins w:id="31491" w:author="Ramasubramani, Hariharan" w:date="2015-07-21T11:28:00Z">
        <w:r w:rsidR="00C5435F">
          <w:rPr>
            <w:rFonts w:cstheme="minorHAnsi"/>
            <w:color w:val="000000" w:themeColor="text1"/>
          </w:rPr>
          <w:t>shall</w:t>
        </w:r>
      </w:ins>
      <w:ins w:id="31492" w:author="Ramasubramani, Hariharan" w:date="2015-07-20T13:27:00Z">
        <w:r w:rsidRPr="00C5435F">
          <w:rPr>
            <w:rFonts w:cstheme="minorHAnsi"/>
            <w:color w:val="000000" w:themeColor="text1"/>
            <w:rPrChange w:id="31493" w:author="Ramasubramani, Hariharan" w:date="2015-07-21T11:23:00Z">
              <w:rPr/>
            </w:rPrChange>
          </w:rPr>
          <w:t xml:space="preserve"> manually be validated that it follows the format of </w:t>
        </w:r>
      </w:ins>
      <w:ins w:id="31494" w:author="Ramasubramani, Hariharan" w:date="2015-07-21T11:48:00Z">
        <w:r w:rsidR="003E198D">
          <w:rPr>
            <w:rFonts w:cstheme="minorHAnsi"/>
            <w:color w:val="000000" w:themeColor="text1"/>
          </w:rPr>
          <w:t>mm</w:t>
        </w:r>
      </w:ins>
      <w:ins w:id="31495" w:author="Ramasubramani, Hariharan" w:date="2015-07-20T13:27:00Z">
        <w:r w:rsidRPr="00C5435F">
          <w:rPr>
            <w:rFonts w:cstheme="minorHAnsi"/>
            <w:color w:val="000000" w:themeColor="text1"/>
            <w:rPrChange w:id="31496" w:author="Ramasubramani, Hariharan" w:date="2015-07-21T11:23:00Z">
              <w:rPr/>
            </w:rPrChange>
          </w:rPr>
          <w:t>/</w:t>
        </w:r>
      </w:ins>
      <w:proofErr w:type="spellStart"/>
      <w:ins w:id="31497" w:author="Ramasubramani, Hariharan" w:date="2015-07-21T11:48:00Z">
        <w:r w:rsidR="003E198D">
          <w:rPr>
            <w:rFonts w:cstheme="minorHAnsi"/>
            <w:color w:val="000000" w:themeColor="text1"/>
          </w:rPr>
          <w:t>yy</w:t>
        </w:r>
      </w:ins>
      <w:proofErr w:type="spellEnd"/>
      <w:ins w:id="31498" w:author="Ramasubramani, Hariharan" w:date="2015-07-20T13:27:00Z">
        <w:r w:rsidRPr="00C5435F">
          <w:rPr>
            <w:rFonts w:cstheme="minorHAnsi"/>
            <w:color w:val="000000" w:themeColor="text1"/>
            <w:rPrChange w:id="31499" w:author="Ramasubramani, Hariharan" w:date="2015-07-21T11:23:00Z">
              <w:rPr/>
            </w:rPrChange>
          </w:rPr>
          <w:t xml:space="preserve"> where two numeric digits are required before and after the slash. If an invalid entry is made, the error </w:t>
        </w:r>
      </w:ins>
      <w:ins w:id="31500" w:author="Ramasubramani, Hariharan" w:date="2015-07-21T11:29:00Z">
        <w:r w:rsidR="00C5435F">
          <w:rPr>
            <w:rFonts w:cstheme="minorHAnsi"/>
            <w:color w:val="000000" w:themeColor="text1"/>
          </w:rPr>
          <w:t>shall</w:t>
        </w:r>
      </w:ins>
      <w:ins w:id="31501" w:author="Ramasubramani, Hariharan" w:date="2015-07-20T13:27:00Z">
        <w:r w:rsidRPr="00C5435F">
          <w:rPr>
            <w:rFonts w:cstheme="minorHAnsi"/>
            <w:color w:val="000000" w:themeColor="text1"/>
            <w:rPrChange w:id="31502" w:author="Ramasubramani, Hariharan" w:date="2015-07-21T11:23:00Z">
              <w:rPr/>
            </w:rPrChange>
          </w:rPr>
          <w:t xml:space="preserve"> be displayed as “Please enter valid revision date in mm/</w:t>
        </w:r>
        <w:proofErr w:type="spellStart"/>
        <w:r w:rsidRPr="00C5435F">
          <w:rPr>
            <w:rFonts w:cstheme="minorHAnsi"/>
            <w:color w:val="000000" w:themeColor="text1"/>
            <w:rPrChange w:id="31503" w:author="Ramasubramani, Hariharan" w:date="2015-07-21T11:23:00Z">
              <w:rPr/>
            </w:rPrChange>
          </w:rPr>
          <w:t>yy</w:t>
        </w:r>
        <w:proofErr w:type="spellEnd"/>
        <w:r w:rsidRPr="00C5435F">
          <w:rPr>
            <w:rFonts w:cstheme="minorHAnsi"/>
            <w:color w:val="000000" w:themeColor="text1"/>
            <w:rPrChange w:id="31504" w:author="Ramasubramani, Hariharan" w:date="2015-07-21T11:23:00Z">
              <w:rPr/>
            </w:rPrChange>
          </w:rPr>
          <w:t xml:space="preserve"> format.</w:t>
        </w:r>
      </w:ins>
    </w:p>
    <w:p w14:paraId="4A882492" w14:textId="5D5B641B" w:rsidR="00375E0F" w:rsidRPr="002C08D9" w:rsidRDefault="00375E0F">
      <w:pPr>
        <w:pStyle w:val="ListParagraph"/>
        <w:numPr>
          <w:ilvl w:val="4"/>
          <w:numId w:val="92"/>
        </w:numPr>
        <w:overflowPunct w:val="0"/>
        <w:autoSpaceDE w:val="0"/>
        <w:autoSpaceDN w:val="0"/>
        <w:spacing w:after="60"/>
        <w:textAlignment w:val="baseline"/>
        <w:rPr>
          <w:ins w:id="31505" w:author="Ramasubramani, Hariharan" w:date="2015-07-20T15:48:00Z"/>
          <w:rFonts w:cstheme="minorHAnsi"/>
          <w:color w:val="000000" w:themeColor="text1"/>
          <w:rPrChange w:id="31506" w:author="Ramasubramani, Hariharan" w:date="2015-07-21T11:56:00Z">
            <w:rPr>
              <w:ins w:id="31507" w:author="Ramasubramani, Hariharan" w:date="2015-07-20T15:48:00Z"/>
            </w:rPr>
          </w:rPrChange>
        </w:rPr>
        <w:pPrChange w:id="31508" w:author="Ramasubramani, Hariharan" w:date="2015-07-21T11:56:00Z">
          <w:pPr>
            <w:spacing w:after="60"/>
            <w:ind w:left="990" w:firstLine="0"/>
            <w:contextualSpacing/>
          </w:pPr>
        </w:pPrChange>
      </w:pPr>
      <w:ins w:id="31509" w:author="Ramasubramani, Hariharan" w:date="2015-07-20T09:29:00Z">
        <w:r w:rsidRPr="002C08D9">
          <w:rPr>
            <w:rFonts w:cstheme="minorHAnsi"/>
            <w:color w:val="000000" w:themeColor="text1"/>
            <w:rPrChange w:id="31510" w:author="Ramasubramani, Hariharan" w:date="2015-07-21T11:56:00Z">
              <w:rPr/>
            </w:rPrChange>
          </w:rPr>
          <w:t xml:space="preserve">If values are selected from the Classification drop-down, the Sub-Classification values </w:t>
        </w:r>
      </w:ins>
      <w:ins w:id="31511" w:author="Ramasubramani, Hariharan" w:date="2015-07-21T11:29:00Z">
        <w:r w:rsidR="00C5435F" w:rsidRPr="002C08D9">
          <w:rPr>
            <w:rFonts w:cstheme="minorHAnsi"/>
            <w:color w:val="000000" w:themeColor="text1"/>
            <w:rPrChange w:id="31512" w:author="Ramasubramani, Hariharan" w:date="2015-07-21T11:56:00Z">
              <w:rPr/>
            </w:rPrChange>
          </w:rPr>
          <w:t>shall</w:t>
        </w:r>
      </w:ins>
      <w:ins w:id="31513" w:author="Ramasubramani, Hariharan" w:date="2015-07-20T09:29:00Z">
        <w:r w:rsidRPr="002C08D9">
          <w:rPr>
            <w:rFonts w:cstheme="minorHAnsi"/>
            <w:color w:val="000000" w:themeColor="text1"/>
            <w:rPrChange w:id="31514" w:author="Ramasubramani, Hariharan" w:date="2015-07-21T11:56:00Z">
              <w:rPr/>
            </w:rPrChange>
          </w:rPr>
          <w:t xml:space="preserve"> be filtered based on the Classification values.  If values are selected from the Sub-</w:t>
        </w:r>
      </w:ins>
      <w:ins w:id="31515" w:author="Ramasubramani, Hariharan" w:date="2015-08-03T10:08:00Z">
        <w:r w:rsidR="00AD1255" w:rsidRPr="00CB367C">
          <w:rPr>
            <w:rFonts w:cstheme="minorHAnsi"/>
            <w:color w:val="000000" w:themeColor="text1"/>
          </w:rPr>
          <w:t>Classification</w:t>
        </w:r>
      </w:ins>
      <w:ins w:id="31516" w:author="Ramasubramani, Hariharan" w:date="2015-07-20T09:29:00Z">
        <w:r w:rsidRPr="002C08D9">
          <w:rPr>
            <w:rFonts w:cstheme="minorHAnsi"/>
            <w:color w:val="000000" w:themeColor="text1"/>
            <w:rPrChange w:id="31517" w:author="Ramasubramani, Hariharan" w:date="2015-07-21T11:56:00Z">
              <w:rPr/>
            </w:rPrChange>
          </w:rPr>
          <w:t xml:space="preserve"> drop-down prior to choosing values in the Classification drop-down, values in the Classification drop-down </w:t>
        </w:r>
      </w:ins>
      <w:ins w:id="31518" w:author="Ramasubramani, Hariharan" w:date="2015-07-21T11:29:00Z">
        <w:r w:rsidR="00C5435F" w:rsidRPr="002C08D9">
          <w:rPr>
            <w:rFonts w:cstheme="minorHAnsi"/>
            <w:color w:val="000000" w:themeColor="text1"/>
            <w:rPrChange w:id="31519" w:author="Ramasubramani, Hariharan" w:date="2015-07-21T11:56:00Z">
              <w:rPr/>
            </w:rPrChange>
          </w:rPr>
          <w:t>shall</w:t>
        </w:r>
      </w:ins>
      <w:ins w:id="31520" w:author="Ramasubramani, Hariharan" w:date="2015-07-20T09:29:00Z">
        <w:r w:rsidRPr="002C08D9">
          <w:rPr>
            <w:rFonts w:cstheme="minorHAnsi"/>
            <w:color w:val="000000" w:themeColor="text1"/>
            <w:rPrChange w:id="31521" w:author="Ramasubramani, Hariharan" w:date="2015-07-21T11:56:00Z">
              <w:rPr/>
            </w:rPrChange>
          </w:rPr>
          <w:t xml:space="preserve"> be filtered based on the Sub-Classification values chosen.</w:t>
        </w:r>
      </w:ins>
    </w:p>
    <w:p w14:paraId="01FA3E40" w14:textId="77777777" w:rsidR="00375E0F" w:rsidRPr="002C08D9" w:rsidRDefault="00375E0F">
      <w:pPr>
        <w:pStyle w:val="ListParagraph"/>
        <w:numPr>
          <w:ilvl w:val="4"/>
          <w:numId w:val="93"/>
        </w:numPr>
        <w:overflowPunct w:val="0"/>
        <w:autoSpaceDE w:val="0"/>
        <w:autoSpaceDN w:val="0"/>
        <w:spacing w:after="60"/>
        <w:textAlignment w:val="baseline"/>
        <w:rPr>
          <w:ins w:id="31522" w:author="Ramasubramani, Hariharan" w:date="2015-07-20T15:48:00Z"/>
          <w:rFonts w:cstheme="minorHAnsi"/>
          <w:color w:val="000000" w:themeColor="text1"/>
          <w:rPrChange w:id="31523" w:author="Ramasubramani, Hariharan" w:date="2015-07-21T11:56:00Z">
            <w:rPr>
              <w:ins w:id="31524" w:author="Ramasubramani, Hariharan" w:date="2015-07-20T15:48:00Z"/>
            </w:rPr>
          </w:rPrChange>
        </w:rPr>
        <w:pPrChange w:id="31525" w:author="Ramasubramani, Hariharan" w:date="2015-07-21T11:56:00Z">
          <w:pPr>
            <w:spacing w:after="60"/>
            <w:ind w:left="990" w:firstLine="0"/>
            <w:contextualSpacing/>
          </w:pPr>
        </w:pPrChange>
      </w:pPr>
      <w:ins w:id="31526" w:author="Ramasubramani, Hariharan" w:date="2015-07-20T09:29:00Z">
        <w:r w:rsidRPr="002C08D9">
          <w:rPr>
            <w:rFonts w:cstheme="minorHAnsi"/>
            <w:color w:val="000000" w:themeColor="text1"/>
            <w:rPrChange w:id="31527" w:author="Ramasubramani, Hariharan" w:date="2015-07-21T11:56:00Z">
              <w:rPr/>
            </w:rPrChange>
          </w:rPr>
          <w:t>If N/A is selected in NPPI/PCI designation no other options can be selected.  If values other than N/A are selected, N/A cannot be selected.</w:t>
        </w:r>
      </w:ins>
    </w:p>
    <w:p w14:paraId="241B4F89" w14:textId="77777777" w:rsidR="000F3692" w:rsidRPr="002C08D9" w:rsidRDefault="00DB5967">
      <w:pPr>
        <w:pStyle w:val="ListParagraph"/>
        <w:numPr>
          <w:ilvl w:val="4"/>
          <w:numId w:val="94"/>
        </w:numPr>
        <w:overflowPunct w:val="0"/>
        <w:autoSpaceDE w:val="0"/>
        <w:autoSpaceDN w:val="0"/>
        <w:spacing w:after="60"/>
        <w:textAlignment w:val="baseline"/>
        <w:rPr>
          <w:ins w:id="31528" w:author="Ramasubramani, Hariharan" w:date="2015-07-20T15:48:00Z"/>
          <w:rFonts w:cstheme="minorHAnsi"/>
          <w:color w:val="000000" w:themeColor="text1"/>
          <w:rPrChange w:id="31529" w:author="Ramasubramani, Hariharan" w:date="2015-07-21T11:57:00Z">
            <w:rPr>
              <w:ins w:id="31530" w:author="Ramasubramani, Hariharan" w:date="2015-07-20T15:48:00Z"/>
            </w:rPr>
          </w:rPrChange>
        </w:rPr>
        <w:pPrChange w:id="31531" w:author="Ramasubramani, Hariharan" w:date="2015-07-21T11:57:00Z">
          <w:pPr>
            <w:spacing w:after="60"/>
            <w:ind w:left="990" w:firstLine="0"/>
            <w:contextualSpacing/>
          </w:pPr>
        </w:pPrChange>
      </w:pPr>
      <w:ins w:id="31532" w:author="Ramasubramani, Hariharan" w:date="2015-07-20T09:55:00Z">
        <w:r w:rsidRPr="002C08D9">
          <w:rPr>
            <w:rFonts w:cstheme="minorHAnsi"/>
            <w:color w:val="000000" w:themeColor="text1"/>
            <w:rPrChange w:id="31533" w:author="Ramasubramani, Hariharan" w:date="2015-07-21T11:57:00Z">
              <w:rPr/>
            </w:rPrChange>
          </w:rPr>
          <w:t xml:space="preserve">State Approval Date </w:t>
        </w:r>
      </w:ins>
      <w:ins w:id="31534" w:author="Ramasubramani, Hariharan" w:date="2015-07-20T10:01:00Z">
        <w:r w:rsidR="00836659" w:rsidRPr="002C08D9">
          <w:rPr>
            <w:rFonts w:cstheme="minorHAnsi"/>
            <w:color w:val="000000" w:themeColor="text1"/>
            <w:rPrChange w:id="31535" w:author="Ramasubramani, Hariharan" w:date="2015-07-21T11:57:00Z">
              <w:rPr/>
            </w:rPrChange>
          </w:rPr>
          <w:t xml:space="preserve">and State Expiration Date </w:t>
        </w:r>
      </w:ins>
      <w:ins w:id="31536" w:author="Ramasubramani, Hariharan" w:date="2015-07-20T09:55:00Z">
        <w:r w:rsidRPr="002C08D9">
          <w:rPr>
            <w:rFonts w:cstheme="minorHAnsi"/>
            <w:color w:val="000000" w:themeColor="text1"/>
            <w:rPrChange w:id="31537" w:author="Ramasubramani, Hariharan" w:date="2015-07-21T11:57:00Z">
              <w:rPr/>
            </w:rPrChange>
          </w:rPr>
          <w:t xml:space="preserve">shall be disabled if the form type not </w:t>
        </w:r>
        <w:proofErr w:type="gramStart"/>
        <w:r w:rsidRPr="002C08D9">
          <w:rPr>
            <w:rFonts w:cstheme="minorHAnsi"/>
            <w:color w:val="000000" w:themeColor="text1"/>
            <w:rPrChange w:id="31538" w:author="Ramasubramani, Hariharan" w:date="2015-07-21T11:57:00Z">
              <w:rPr/>
            </w:rPrChange>
          </w:rPr>
          <w:t>Filed</w:t>
        </w:r>
        <w:proofErr w:type="gramEnd"/>
        <w:r w:rsidRPr="002C08D9">
          <w:rPr>
            <w:rFonts w:cstheme="minorHAnsi"/>
            <w:color w:val="000000" w:themeColor="text1"/>
            <w:rPrChange w:id="31539" w:author="Ramasubramani, Hariharan" w:date="2015-07-21T11:57:00Z">
              <w:rPr/>
            </w:rPrChange>
          </w:rPr>
          <w:t xml:space="preserve"> or Non-Filed.</w:t>
        </w:r>
      </w:ins>
    </w:p>
    <w:p w14:paraId="0B72A350" w14:textId="77777777" w:rsidR="000F3692" w:rsidRPr="002C08D9" w:rsidRDefault="00DB5967">
      <w:pPr>
        <w:pStyle w:val="ListParagraph"/>
        <w:numPr>
          <w:ilvl w:val="4"/>
          <w:numId w:val="95"/>
        </w:numPr>
        <w:overflowPunct w:val="0"/>
        <w:autoSpaceDE w:val="0"/>
        <w:autoSpaceDN w:val="0"/>
        <w:spacing w:after="60"/>
        <w:textAlignment w:val="baseline"/>
        <w:rPr>
          <w:ins w:id="31540" w:author="Ramasubramani, Hariharan" w:date="2015-07-20T15:48:00Z"/>
          <w:rFonts w:cstheme="minorHAnsi"/>
          <w:color w:val="000000" w:themeColor="text1"/>
          <w:rPrChange w:id="31541" w:author="Ramasubramani, Hariharan" w:date="2015-07-21T11:57:00Z">
            <w:rPr>
              <w:ins w:id="31542" w:author="Ramasubramani, Hariharan" w:date="2015-07-20T15:48:00Z"/>
            </w:rPr>
          </w:rPrChange>
        </w:rPr>
        <w:pPrChange w:id="31543" w:author="Ramasubramani, Hariharan" w:date="2015-07-21T11:57:00Z">
          <w:pPr>
            <w:spacing w:after="60"/>
            <w:ind w:left="990" w:firstLine="0"/>
            <w:contextualSpacing/>
          </w:pPr>
        </w:pPrChange>
      </w:pPr>
      <w:ins w:id="31544" w:author="Ramasubramani, Hariharan" w:date="2015-07-20T09:55:00Z">
        <w:r w:rsidRPr="002C08D9">
          <w:rPr>
            <w:rFonts w:cstheme="minorHAnsi"/>
            <w:color w:val="000000" w:themeColor="text1"/>
            <w:rPrChange w:id="31545" w:author="Ramasubramani, Hariharan" w:date="2015-07-21T11:57:00Z">
              <w:rPr/>
            </w:rPrChange>
          </w:rPr>
          <w:t>State Approval Date must be on or before the current date.</w:t>
        </w:r>
      </w:ins>
    </w:p>
    <w:p w14:paraId="3C5B54E7" w14:textId="77777777" w:rsidR="000F3692" w:rsidRPr="002C08D9" w:rsidRDefault="00DB5967">
      <w:pPr>
        <w:pStyle w:val="ListParagraph"/>
        <w:numPr>
          <w:ilvl w:val="4"/>
          <w:numId w:val="96"/>
        </w:numPr>
        <w:overflowPunct w:val="0"/>
        <w:autoSpaceDE w:val="0"/>
        <w:autoSpaceDN w:val="0"/>
        <w:spacing w:after="60"/>
        <w:textAlignment w:val="baseline"/>
        <w:rPr>
          <w:ins w:id="31546" w:author="Ramasubramani, Hariharan" w:date="2015-07-20T15:49:00Z"/>
          <w:rFonts w:cstheme="minorHAnsi"/>
          <w:color w:val="000000" w:themeColor="text1"/>
          <w:rPrChange w:id="31547" w:author="Ramasubramani, Hariharan" w:date="2015-07-21T11:57:00Z">
            <w:rPr>
              <w:ins w:id="31548" w:author="Ramasubramani, Hariharan" w:date="2015-07-20T15:49:00Z"/>
            </w:rPr>
          </w:rPrChange>
        </w:rPr>
        <w:pPrChange w:id="31549" w:author="Ramasubramani, Hariharan" w:date="2015-07-21T11:57:00Z">
          <w:pPr>
            <w:spacing w:after="60"/>
            <w:ind w:left="990" w:firstLine="0"/>
            <w:contextualSpacing/>
          </w:pPr>
        </w:pPrChange>
      </w:pPr>
      <w:ins w:id="31550" w:author="Ramasubramani, Hariharan" w:date="2015-07-20T09:55:00Z">
        <w:r w:rsidRPr="002C08D9">
          <w:rPr>
            <w:rFonts w:cstheme="minorHAnsi"/>
            <w:color w:val="000000" w:themeColor="text1"/>
            <w:rPrChange w:id="31551" w:author="Ramasubramani, Hariharan" w:date="2015-07-21T11:57:00Z">
              <w:rPr/>
            </w:rPrChange>
          </w:rPr>
          <w:t>Life Effective Date must be on or before the Form Use Date.</w:t>
        </w:r>
      </w:ins>
    </w:p>
    <w:p w14:paraId="4A443F5B" w14:textId="567A0F3B" w:rsidR="000F3692" w:rsidRPr="002C08D9" w:rsidRDefault="00DB5967">
      <w:pPr>
        <w:pStyle w:val="ListParagraph"/>
        <w:numPr>
          <w:ilvl w:val="4"/>
          <w:numId w:val="97"/>
        </w:numPr>
        <w:overflowPunct w:val="0"/>
        <w:autoSpaceDE w:val="0"/>
        <w:autoSpaceDN w:val="0"/>
        <w:spacing w:after="60"/>
        <w:textAlignment w:val="baseline"/>
        <w:rPr>
          <w:ins w:id="31552" w:author="Ramasubramani, Hariharan" w:date="2015-07-20T15:49:00Z"/>
          <w:rFonts w:cstheme="minorHAnsi"/>
          <w:color w:val="000000" w:themeColor="text1"/>
          <w:rPrChange w:id="31553" w:author="Ramasubramani, Hariharan" w:date="2015-07-21T11:57:00Z">
            <w:rPr>
              <w:ins w:id="31554" w:author="Ramasubramani, Hariharan" w:date="2015-07-20T15:49:00Z"/>
            </w:rPr>
          </w:rPrChange>
        </w:rPr>
        <w:pPrChange w:id="31555" w:author="Ramasubramani, Hariharan" w:date="2015-07-21T11:57:00Z">
          <w:pPr>
            <w:spacing w:after="60"/>
            <w:ind w:left="990" w:firstLine="0"/>
            <w:contextualSpacing/>
          </w:pPr>
        </w:pPrChange>
      </w:pPr>
      <w:ins w:id="31556" w:author="Ramasubramani, Hariharan" w:date="2015-07-20T09:55:00Z">
        <w:r w:rsidRPr="002C08D9">
          <w:rPr>
            <w:rFonts w:cstheme="minorHAnsi"/>
            <w:color w:val="000000" w:themeColor="text1"/>
            <w:rPrChange w:id="31557" w:author="Ramasubramani, Hariharan" w:date="2015-07-21T11:57:00Z">
              <w:rPr/>
            </w:rPrChange>
          </w:rPr>
          <w:t>Life Expiration Date must be on or after the Life Effective Date (CR641).</w:t>
        </w:r>
      </w:ins>
    </w:p>
    <w:p w14:paraId="048B758C" w14:textId="77777777" w:rsidR="000F3692" w:rsidRPr="002C08D9" w:rsidRDefault="00DB5967">
      <w:pPr>
        <w:pStyle w:val="ListParagraph"/>
        <w:numPr>
          <w:ilvl w:val="4"/>
          <w:numId w:val="98"/>
        </w:numPr>
        <w:overflowPunct w:val="0"/>
        <w:autoSpaceDE w:val="0"/>
        <w:autoSpaceDN w:val="0"/>
        <w:spacing w:after="60"/>
        <w:textAlignment w:val="baseline"/>
        <w:rPr>
          <w:ins w:id="31558" w:author="Ramasubramani, Hariharan" w:date="2015-07-20T15:49:00Z"/>
          <w:rFonts w:cstheme="minorHAnsi"/>
          <w:color w:val="000000" w:themeColor="text1"/>
          <w:rPrChange w:id="31559" w:author="Ramasubramani, Hariharan" w:date="2015-07-21T11:57:00Z">
            <w:rPr>
              <w:ins w:id="31560" w:author="Ramasubramani, Hariharan" w:date="2015-07-20T15:49:00Z"/>
            </w:rPr>
          </w:rPrChange>
        </w:rPr>
        <w:pPrChange w:id="31561" w:author="Ramasubramani, Hariharan" w:date="2015-07-21T11:57:00Z">
          <w:pPr>
            <w:spacing w:after="60"/>
            <w:ind w:left="990" w:firstLine="0"/>
            <w:contextualSpacing/>
          </w:pPr>
        </w:pPrChange>
      </w:pPr>
      <w:ins w:id="31562" w:author="Ramasubramani, Hariharan" w:date="2015-07-20T09:55:00Z">
        <w:r w:rsidRPr="002C08D9">
          <w:rPr>
            <w:rFonts w:cstheme="minorHAnsi"/>
            <w:color w:val="000000" w:themeColor="text1"/>
            <w:rPrChange w:id="31563" w:author="Ramasubramani, Hariharan" w:date="2015-07-21T11:57:00Z">
              <w:rPr/>
            </w:rPrChange>
          </w:rPr>
          <w:t xml:space="preserve">State Type shall be required if the Form Type is Filed, Non-Filed, or Admin. </w:t>
        </w:r>
      </w:ins>
    </w:p>
    <w:p w14:paraId="7B99EC32" w14:textId="44F4C119" w:rsidR="00DB5967" w:rsidRPr="002C08D9" w:rsidRDefault="00DB5967">
      <w:pPr>
        <w:pStyle w:val="ListParagraph"/>
        <w:numPr>
          <w:ilvl w:val="4"/>
          <w:numId w:val="99"/>
        </w:numPr>
        <w:overflowPunct w:val="0"/>
        <w:autoSpaceDE w:val="0"/>
        <w:autoSpaceDN w:val="0"/>
        <w:spacing w:after="60"/>
        <w:textAlignment w:val="baseline"/>
        <w:rPr>
          <w:ins w:id="31564" w:author="Ramasubramani, Hariharan" w:date="2015-07-20T15:49:00Z"/>
          <w:rFonts w:cstheme="minorHAnsi"/>
          <w:color w:val="000000" w:themeColor="text1"/>
          <w:rPrChange w:id="31565" w:author="Ramasubramani, Hariharan" w:date="2015-07-21T11:58:00Z">
            <w:rPr>
              <w:ins w:id="31566" w:author="Ramasubramani, Hariharan" w:date="2015-07-20T15:49:00Z"/>
            </w:rPr>
          </w:rPrChange>
        </w:rPr>
        <w:pPrChange w:id="31567" w:author="Ramasubramani, Hariharan" w:date="2015-07-21T11:58:00Z">
          <w:pPr>
            <w:spacing w:after="60"/>
            <w:ind w:left="990" w:firstLine="0"/>
            <w:contextualSpacing/>
          </w:pPr>
        </w:pPrChange>
      </w:pPr>
      <w:ins w:id="31568" w:author="Ramasubramani, Hariharan" w:date="2015-07-20T09:55:00Z">
        <w:r w:rsidRPr="002C08D9">
          <w:rPr>
            <w:rFonts w:cstheme="minorHAnsi"/>
            <w:color w:val="000000" w:themeColor="text1"/>
            <w:rPrChange w:id="31569" w:author="Ramasubramani, Hariharan" w:date="2015-07-21T11:58:00Z">
              <w:rPr/>
            </w:rPrChange>
          </w:rPr>
          <w:t>Return to Home Office shall be disabled and default to “No” If the Form Type is not Filed, Non-Filed, or Admin.</w:t>
        </w:r>
      </w:ins>
    </w:p>
    <w:p w14:paraId="2F15473C" w14:textId="5387DDC7" w:rsidR="00AC26B8" w:rsidRDefault="005727DB">
      <w:pPr>
        <w:pStyle w:val="ListParagraph"/>
        <w:numPr>
          <w:ilvl w:val="4"/>
          <w:numId w:val="100"/>
        </w:numPr>
        <w:overflowPunct w:val="0"/>
        <w:autoSpaceDE w:val="0"/>
        <w:autoSpaceDN w:val="0"/>
        <w:spacing w:after="60"/>
        <w:textAlignment w:val="baseline"/>
        <w:rPr>
          <w:ins w:id="31570" w:author="Ramasubramani, Hariharan" w:date="2015-07-22T13:22:00Z"/>
          <w:rFonts w:cstheme="minorHAnsi"/>
          <w:color w:val="000000" w:themeColor="text1"/>
        </w:rPr>
        <w:pPrChange w:id="31571" w:author="Ramasubramani, Hariharan" w:date="2015-07-21T11:58:00Z">
          <w:pPr>
            <w:spacing w:after="60"/>
            <w:ind w:left="990" w:firstLine="0"/>
            <w:contextualSpacing/>
          </w:pPr>
        </w:pPrChange>
      </w:pPr>
      <w:commentRangeStart w:id="31572"/>
      <w:commentRangeStart w:id="31573"/>
      <w:ins w:id="31574" w:author="Ramasubramani, Hariharan" w:date="2015-08-03T13:13:00Z">
        <w:r>
          <w:rPr>
            <w:rFonts w:cstheme="minorHAnsi"/>
            <w:color w:val="000000" w:themeColor="text1"/>
          </w:rPr>
          <w:t>Clicking Add Button under Rules section add Form variations</w:t>
        </w:r>
      </w:ins>
      <w:ins w:id="31575" w:author="Ramasubramani, Hariharan" w:date="2015-08-03T13:14:00Z">
        <w:r>
          <w:rPr>
            <w:rFonts w:cstheme="minorHAnsi"/>
            <w:color w:val="000000" w:themeColor="text1"/>
          </w:rPr>
          <w:t xml:space="preserve"> to a Form</w:t>
        </w:r>
      </w:ins>
      <w:ins w:id="31576" w:author="Ramasubramani, Hariharan" w:date="2015-08-03T13:13:00Z">
        <w:r>
          <w:rPr>
            <w:rFonts w:cstheme="minorHAnsi"/>
            <w:color w:val="000000" w:themeColor="text1"/>
          </w:rPr>
          <w:t xml:space="preserve">.  </w:t>
        </w:r>
      </w:ins>
      <w:ins w:id="31577" w:author="Ramasubramani, Hariharan" w:date="2015-07-22T13:24:00Z">
        <w:r w:rsidR="00AC26B8">
          <w:rPr>
            <w:rFonts w:cstheme="minorHAnsi"/>
            <w:color w:val="000000" w:themeColor="text1"/>
          </w:rPr>
          <w:t xml:space="preserve">User shall select </w:t>
        </w:r>
      </w:ins>
      <w:ins w:id="31578" w:author="Ramasubramani, Hariharan" w:date="2015-07-22T13:25:00Z">
        <w:r w:rsidR="00AC26B8">
          <w:rPr>
            <w:rFonts w:cstheme="minorHAnsi"/>
            <w:color w:val="000000" w:themeColor="text1"/>
          </w:rPr>
          <w:t>multiple</w:t>
        </w:r>
      </w:ins>
      <w:ins w:id="31579" w:author="Ramasubramani, Hariharan" w:date="2015-07-22T13:24:00Z">
        <w:r w:rsidR="00AC26B8">
          <w:rPr>
            <w:rFonts w:cstheme="minorHAnsi"/>
            <w:color w:val="000000" w:themeColor="text1"/>
          </w:rPr>
          <w:t xml:space="preserve"> </w:t>
        </w:r>
      </w:ins>
      <w:ins w:id="31580" w:author="Ramasubramani, Hariharan" w:date="2015-07-22T13:25:00Z">
        <w:r w:rsidR="00AC26B8">
          <w:rPr>
            <w:rFonts w:cstheme="minorHAnsi"/>
            <w:color w:val="000000" w:themeColor="text1"/>
          </w:rPr>
          <w:t xml:space="preserve">State, Product and Channel combinations with other values, but </w:t>
        </w:r>
      </w:ins>
      <w:ins w:id="31581" w:author="Ramasubramani, Hariharan" w:date="2015-07-22T13:26:00Z">
        <w:r w:rsidR="00A811AE">
          <w:rPr>
            <w:rFonts w:cstheme="minorHAnsi"/>
            <w:color w:val="000000" w:themeColor="text1"/>
          </w:rPr>
          <w:t>the table above represent them with single State, Product and Channel variation</w:t>
        </w:r>
      </w:ins>
      <w:ins w:id="31582" w:author="Ramasubramani, Hariharan" w:date="2015-07-22T13:27:00Z">
        <w:r w:rsidR="00A811AE">
          <w:rPr>
            <w:rFonts w:cstheme="minorHAnsi"/>
            <w:color w:val="000000" w:themeColor="text1"/>
          </w:rPr>
          <w:t xml:space="preserve"> per row</w:t>
        </w:r>
      </w:ins>
      <w:ins w:id="31583" w:author="Ramasubramani, Hariharan" w:date="2015-07-22T13:26:00Z">
        <w:r w:rsidR="00A811AE">
          <w:rPr>
            <w:rFonts w:cstheme="minorHAnsi"/>
            <w:color w:val="000000" w:themeColor="text1"/>
          </w:rPr>
          <w:t>.</w:t>
        </w:r>
      </w:ins>
      <w:ins w:id="31584" w:author="Ramasubramani, Hariharan" w:date="2015-07-22T13:27:00Z">
        <w:r w:rsidR="00A811AE">
          <w:rPr>
            <w:rFonts w:cstheme="minorHAnsi"/>
            <w:color w:val="000000" w:themeColor="text1"/>
          </w:rPr>
          <w:t xml:space="preserve">  Adding 2 States, 2 Products and 2 Channels represent 6 rows in the table.</w:t>
        </w:r>
      </w:ins>
      <w:ins w:id="31585" w:author="Ramasubramani, Hariharan" w:date="2015-08-03T13:12:00Z">
        <w:r>
          <w:rPr>
            <w:rFonts w:cstheme="minorHAnsi"/>
            <w:color w:val="000000" w:themeColor="text1"/>
          </w:rPr>
          <w:t xml:space="preserve">  </w:t>
        </w:r>
      </w:ins>
      <w:commentRangeEnd w:id="31572"/>
      <w:r w:rsidR="00096AB5">
        <w:rPr>
          <w:rStyle w:val="CommentReference"/>
          <w:rFonts w:ascii="New York" w:eastAsia="Times New Roman" w:hAnsi="New York" w:cs="Times New Roman"/>
        </w:rPr>
        <w:commentReference w:id="31572"/>
      </w:r>
      <w:commentRangeEnd w:id="31573"/>
      <w:r w:rsidR="00337159">
        <w:rPr>
          <w:rStyle w:val="CommentReference"/>
          <w:rFonts w:ascii="New York" w:eastAsia="Times New Roman" w:hAnsi="New York" w:cs="Times New Roman"/>
        </w:rPr>
        <w:commentReference w:id="31573"/>
      </w:r>
    </w:p>
    <w:p w14:paraId="457AD37A" w14:textId="470388EC" w:rsidR="00B334E0" w:rsidRDefault="00375E0F">
      <w:pPr>
        <w:pStyle w:val="ListParagraph"/>
        <w:numPr>
          <w:ilvl w:val="4"/>
          <w:numId w:val="121"/>
        </w:numPr>
        <w:overflowPunct w:val="0"/>
        <w:autoSpaceDE w:val="0"/>
        <w:autoSpaceDN w:val="0"/>
        <w:spacing w:after="60"/>
        <w:textAlignment w:val="baseline"/>
        <w:rPr>
          <w:ins w:id="31586" w:author="Ramasubramani, Hariharan" w:date="2015-08-19T09:14:00Z"/>
          <w:rFonts w:cstheme="minorHAnsi"/>
          <w:color w:val="000000" w:themeColor="text1"/>
        </w:rPr>
        <w:pPrChange w:id="31587" w:author="Ramasubramani, Hariharan" w:date="2015-07-22T13:29:00Z">
          <w:pPr>
            <w:spacing w:after="60"/>
            <w:ind w:left="990" w:firstLine="0"/>
            <w:contextualSpacing/>
          </w:pPr>
        </w:pPrChange>
      </w:pPr>
      <w:ins w:id="31588" w:author="Ramasubramani, Hariharan" w:date="2015-07-20T09:29:00Z">
        <w:r w:rsidRPr="00A811AE">
          <w:rPr>
            <w:rFonts w:cstheme="minorHAnsi"/>
            <w:color w:val="000000" w:themeColor="text1"/>
            <w:rPrChange w:id="31589" w:author="Ramasubramani, Hariharan" w:date="2015-07-22T13:29:00Z">
              <w:rPr/>
            </w:rPrChange>
          </w:rPr>
          <w:t xml:space="preserve">Clicking Edit link in table </w:t>
        </w:r>
      </w:ins>
      <w:ins w:id="31590" w:author="Ramasubramani, Hariharan" w:date="2015-07-21T11:29:00Z">
        <w:r w:rsidR="00C5435F" w:rsidRPr="00A811AE">
          <w:rPr>
            <w:rFonts w:cstheme="minorHAnsi"/>
            <w:color w:val="000000" w:themeColor="text1"/>
            <w:rPrChange w:id="31591" w:author="Ramasubramani, Hariharan" w:date="2015-07-22T13:29:00Z">
              <w:rPr/>
            </w:rPrChange>
          </w:rPr>
          <w:t>shall</w:t>
        </w:r>
      </w:ins>
      <w:ins w:id="31592" w:author="Ramasubramani, Hariharan" w:date="2015-07-20T09:29:00Z">
        <w:r w:rsidRPr="00A811AE">
          <w:rPr>
            <w:rFonts w:cstheme="minorHAnsi"/>
            <w:color w:val="000000" w:themeColor="text1"/>
            <w:rPrChange w:id="31593" w:author="Ramasubramani, Hariharan" w:date="2015-07-22T13:29:00Z">
              <w:rPr/>
            </w:rPrChange>
          </w:rPr>
          <w:t xml:space="preserve"> bring the variation (State/Product/Channel) to </w:t>
        </w:r>
        <w:r w:rsidR="00B334E0">
          <w:rPr>
            <w:rFonts w:cstheme="minorHAnsi"/>
            <w:color w:val="000000" w:themeColor="text1"/>
          </w:rPr>
          <w:t xml:space="preserve">Rules section for any changes.  This shall </w:t>
        </w:r>
        <w:r w:rsidRPr="00A811AE">
          <w:rPr>
            <w:rFonts w:cstheme="minorHAnsi"/>
            <w:color w:val="000000" w:themeColor="text1"/>
            <w:rPrChange w:id="31594" w:author="Ramasubramani, Hariharan" w:date="2015-07-22T13:29:00Z">
              <w:rPr/>
            </w:rPrChange>
          </w:rPr>
          <w:t xml:space="preserve">discard any previous values in Rules section. </w:t>
        </w:r>
      </w:ins>
    </w:p>
    <w:p w14:paraId="509DDFD2" w14:textId="79715E77" w:rsidR="00375E0F" w:rsidRPr="000563E0" w:rsidRDefault="00B334E0">
      <w:pPr>
        <w:pStyle w:val="ListParagraph"/>
        <w:numPr>
          <w:ilvl w:val="4"/>
          <w:numId w:val="142"/>
        </w:numPr>
        <w:overflowPunct w:val="0"/>
        <w:autoSpaceDE w:val="0"/>
        <w:autoSpaceDN w:val="0"/>
        <w:spacing w:after="60"/>
        <w:textAlignment w:val="baseline"/>
        <w:rPr>
          <w:ins w:id="31595" w:author="Ramasubramani, Hariharan" w:date="2015-07-20T15:49:00Z"/>
          <w:rFonts w:cstheme="minorHAnsi"/>
          <w:color w:val="000000" w:themeColor="text1"/>
          <w:rPrChange w:id="31596" w:author="Ramasubramani, Hariharan" w:date="2015-08-19T11:23:00Z">
            <w:rPr>
              <w:ins w:id="31597" w:author="Ramasubramani, Hariharan" w:date="2015-07-20T15:49:00Z"/>
            </w:rPr>
          </w:rPrChange>
        </w:rPr>
        <w:pPrChange w:id="31598" w:author="Ramasubramani, Hariharan" w:date="2015-08-19T11:23:00Z">
          <w:pPr>
            <w:spacing w:after="60"/>
            <w:ind w:left="990" w:firstLine="0"/>
            <w:contextualSpacing/>
          </w:pPr>
        </w:pPrChange>
      </w:pPr>
      <w:ins w:id="31599" w:author="Ramasubramani, Hariharan" w:date="2015-08-19T09:15:00Z">
        <w:r w:rsidRPr="000563E0">
          <w:rPr>
            <w:rFonts w:cstheme="minorHAnsi"/>
            <w:color w:val="000000" w:themeColor="text1"/>
            <w:rPrChange w:id="31600" w:author="Ramasubramani, Hariharan" w:date="2015-08-19T11:23:00Z">
              <w:rPr/>
            </w:rPrChange>
          </w:rPr>
          <w:t xml:space="preserve">Clicking Edit link in the table shall disable the </w:t>
        </w:r>
      </w:ins>
      <w:ins w:id="31601" w:author="Ramasubramani, Hariharan" w:date="2015-07-20T09:29:00Z">
        <w:r w:rsidR="00375E0F" w:rsidRPr="000563E0">
          <w:rPr>
            <w:rFonts w:cstheme="minorHAnsi"/>
            <w:color w:val="000000" w:themeColor="text1"/>
            <w:rPrChange w:id="31602" w:author="Ramasubramani, Hariharan" w:date="2015-08-19T11:23:00Z">
              <w:rPr/>
            </w:rPrChange>
          </w:rPr>
          <w:t xml:space="preserve">Edit link </w:t>
        </w:r>
      </w:ins>
      <w:ins w:id="31603" w:author="Ramasubramani, Hariharan" w:date="2015-08-19T09:15:00Z">
        <w:r w:rsidRPr="000563E0">
          <w:rPr>
            <w:rFonts w:cstheme="minorHAnsi"/>
            <w:color w:val="000000" w:themeColor="text1"/>
            <w:rPrChange w:id="31604" w:author="Ramasubramani, Hariharan" w:date="2015-08-19T11:23:00Z">
              <w:rPr/>
            </w:rPrChange>
          </w:rPr>
          <w:t xml:space="preserve">to avoid multiple clicks on the same Edit link. </w:t>
        </w:r>
      </w:ins>
      <w:ins w:id="31605" w:author="Ramasubramani, Hariharan" w:date="2015-08-19T09:16:00Z">
        <w:r w:rsidRPr="000563E0">
          <w:rPr>
            <w:rFonts w:cstheme="minorHAnsi"/>
            <w:color w:val="000000" w:themeColor="text1"/>
            <w:rPrChange w:id="31606" w:author="Ramasubramani, Hariharan" w:date="2015-08-19T11:23:00Z">
              <w:rPr/>
            </w:rPrChange>
          </w:rPr>
          <w:t xml:space="preserve"> </w:t>
        </w:r>
      </w:ins>
      <w:ins w:id="31607" w:author="Ramasubramani, Hariharan" w:date="2015-07-20T09:29:00Z">
        <w:r w:rsidR="00375E0F" w:rsidRPr="000563E0">
          <w:rPr>
            <w:rFonts w:cstheme="minorHAnsi"/>
            <w:color w:val="000000" w:themeColor="text1"/>
            <w:rPrChange w:id="31608" w:author="Ramasubramani, Hariharan" w:date="2015-08-19T11:23:00Z">
              <w:rPr/>
            </w:rPrChange>
          </w:rPr>
          <w:t>Click</w:t>
        </w:r>
      </w:ins>
      <w:ins w:id="31609" w:author="Ramasubramani, Hariharan" w:date="2015-08-19T09:16:00Z">
        <w:r w:rsidRPr="000563E0">
          <w:rPr>
            <w:rFonts w:cstheme="minorHAnsi"/>
            <w:color w:val="000000" w:themeColor="text1"/>
            <w:rPrChange w:id="31610" w:author="Ramasubramani, Hariharan" w:date="2015-08-19T11:23:00Z">
              <w:rPr/>
            </w:rPrChange>
          </w:rPr>
          <w:t xml:space="preserve">ing </w:t>
        </w:r>
      </w:ins>
      <w:ins w:id="31611" w:author="Ramasubramani, Hariharan" w:date="2015-07-20T09:29:00Z">
        <w:r w:rsidR="00375E0F" w:rsidRPr="000563E0">
          <w:rPr>
            <w:rFonts w:cstheme="minorHAnsi"/>
            <w:color w:val="000000" w:themeColor="text1"/>
            <w:rPrChange w:id="31612" w:author="Ramasubramani, Hariharan" w:date="2015-08-19T11:23:00Z">
              <w:rPr/>
            </w:rPrChange>
          </w:rPr>
          <w:t xml:space="preserve">on Add/Reset button </w:t>
        </w:r>
      </w:ins>
      <w:ins w:id="31613" w:author="Ramasubramani, Hariharan" w:date="2015-08-19T09:22:00Z">
        <w:r w:rsidRPr="000563E0">
          <w:rPr>
            <w:rFonts w:cstheme="minorHAnsi"/>
            <w:color w:val="000000" w:themeColor="text1"/>
            <w:rPrChange w:id="31614" w:author="Ramasubramani, Hariharan" w:date="2015-08-19T11:23:00Z">
              <w:rPr/>
            </w:rPrChange>
          </w:rPr>
          <w:t xml:space="preserve">after making any changes to variation </w:t>
        </w:r>
      </w:ins>
      <w:ins w:id="31615" w:author="Ramasubramani, Hariharan" w:date="2015-07-20T09:29:00Z">
        <w:r w:rsidR="00375E0F" w:rsidRPr="000563E0">
          <w:rPr>
            <w:rFonts w:cstheme="minorHAnsi"/>
            <w:color w:val="000000" w:themeColor="text1"/>
            <w:rPrChange w:id="31616" w:author="Ramasubramani, Hariharan" w:date="2015-08-19T11:23:00Z">
              <w:rPr/>
            </w:rPrChange>
          </w:rPr>
          <w:t>in Rules section</w:t>
        </w:r>
      </w:ins>
      <w:ins w:id="31617" w:author="Ramasubramani, Hariharan" w:date="2015-08-19T09:16:00Z">
        <w:r w:rsidRPr="000563E0">
          <w:rPr>
            <w:rFonts w:cstheme="minorHAnsi"/>
            <w:color w:val="000000" w:themeColor="text1"/>
            <w:rPrChange w:id="31618" w:author="Ramasubramani, Hariharan" w:date="2015-08-19T11:23:00Z">
              <w:rPr/>
            </w:rPrChange>
          </w:rPr>
          <w:t xml:space="preserve"> shall enable the Edit link</w:t>
        </w:r>
      </w:ins>
      <w:ins w:id="31619" w:author="Ramasubramani, Hariharan" w:date="2015-07-20T09:29:00Z">
        <w:r w:rsidR="00375E0F" w:rsidRPr="000563E0">
          <w:rPr>
            <w:rFonts w:cstheme="minorHAnsi"/>
            <w:color w:val="000000" w:themeColor="text1"/>
            <w:rPrChange w:id="31620" w:author="Ramasubramani, Hariharan" w:date="2015-08-19T11:23:00Z">
              <w:rPr/>
            </w:rPrChange>
          </w:rPr>
          <w:t xml:space="preserve">. </w:t>
        </w:r>
      </w:ins>
    </w:p>
    <w:p w14:paraId="3193F403" w14:textId="0848C713" w:rsidR="009911DB" w:rsidRPr="002C08D9" w:rsidRDefault="009911DB">
      <w:pPr>
        <w:pStyle w:val="ListParagraph"/>
        <w:numPr>
          <w:ilvl w:val="4"/>
          <w:numId w:val="101"/>
        </w:numPr>
        <w:overflowPunct w:val="0"/>
        <w:autoSpaceDE w:val="0"/>
        <w:autoSpaceDN w:val="0"/>
        <w:spacing w:after="60"/>
        <w:textAlignment w:val="baseline"/>
        <w:rPr>
          <w:ins w:id="31621" w:author="Ramasubramani, Hariharan" w:date="2015-07-20T15:49:00Z"/>
          <w:rFonts w:cstheme="minorHAnsi"/>
          <w:color w:val="000000" w:themeColor="text1"/>
          <w:rPrChange w:id="31622" w:author="Ramasubramani, Hariharan" w:date="2015-07-21T11:58:00Z">
            <w:rPr>
              <w:ins w:id="31623" w:author="Ramasubramani, Hariharan" w:date="2015-07-20T15:49:00Z"/>
            </w:rPr>
          </w:rPrChange>
        </w:rPr>
        <w:pPrChange w:id="31624" w:author="Ramasubramani, Hariharan" w:date="2015-07-21T11:58:00Z">
          <w:pPr>
            <w:spacing w:after="60"/>
            <w:ind w:left="990" w:firstLine="0"/>
            <w:contextualSpacing/>
          </w:pPr>
        </w:pPrChange>
      </w:pPr>
      <w:ins w:id="31625" w:author="Ramasubramani, Hariharan" w:date="2015-07-20T11:11:00Z">
        <w:r w:rsidRPr="002C08D9">
          <w:rPr>
            <w:rFonts w:cstheme="minorHAnsi"/>
            <w:color w:val="000000" w:themeColor="text1"/>
            <w:rPrChange w:id="31626" w:author="Ramasubramani, Hariharan" w:date="2015-07-21T11:58:00Z">
              <w:rPr/>
            </w:rPrChange>
          </w:rPr>
          <w:t xml:space="preserve">Clicking Remove link in table remove </w:t>
        </w:r>
      </w:ins>
      <w:ins w:id="31627" w:author="Ramasubramani, Hariharan" w:date="2015-07-20T11:12:00Z">
        <w:r w:rsidRPr="002C08D9">
          <w:rPr>
            <w:rFonts w:cstheme="minorHAnsi"/>
            <w:color w:val="000000" w:themeColor="text1"/>
            <w:rPrChange w:id="31628" w:author="Ramasubramani, Hariharan" w:date="2015-07-21T11:58:00Z">
              <w:rPr/>
            </w:rPrChange>
          </w:rPr>
          <w:t>any invalid</w:t>
        </w:r>
      </w:ins>
      <w:ins w:id="31629" w:author="Ramasubramani, Hariharan" w:date="2015-07-20T11:11:00Z">
        <w:r w:rsidRPr="002C08D9">
          <w:rPr>
            <w:rFonts w:cstheme="minorHAnsi"/>
            <w:color w:val="000000" w:themeColor="text1"/>
            <w:rPrChange w:id="31630" w:author="Ramasubramani, Hariharan" w:date="2015-07-21T11:58:00Z">
              <w:rPr/>
            </w:rPrChange>
          </w:rPr>
          <w:t xml:space="preserve"> variation (State/Product/Channel) </w:t>
        </w:r>
      </w:ins>
      <w:ins w:id="31631" w:author="Ramasubramani, Hariharan" w:date="2015-07-20T11:12:00Z">
        <w:r w:rsidRPr="002C08D9">
          <w:rPr>
            <w:rFonts w:cstheme="minorHAnsi"/>
            <w:color w:val="000000" w:themeColor="text1"/>
            <w:rPrChange w:id="31632" w:author="Ramasubramani, Hariharan" w:date="2015-07-21T11:58:00Z">
              <w:rPr/>
            </w:rPrChange>
          </w:rPr>
          <w:t xml:space="preserve">entered by user for Form before save.  </w:t>
        </w:r>
      </w:ins>
    </w:p>
    <w:p w14:paraId="53A064B6" w14:textId="5413DB8F" w:rsidR="00375E0F" w:rsidRPr="002C08D9" w:rsidRDefault="009B2EB5">
      <w:pPr>
        <w:pStyle w:val="ListParagraph"/>
        <w:numPr>
          <w:ilvl w:val="4"/>
          <w:numId w:val="102"/>
        </w:numPr>
        <w:overflowPunct w:val="0"/>
        <w:autoSpaceDE w:val="0"/>
        <w:autoSpaceDN w:val="0"/>
        <w:spacing w:after="60"/>
        <w:textAlignment w:val="baseline"/>
        <w:rPr>
          <w:ins w:id="31633" w:author="Ramasubramani, Hariharan" w:date="2015-07-20T15:49:00Z"/>
          <w:rFonts w:cstheme="minorHAnsi"/>
          <w:color w:val="000000" w:themeColor="text1"/>
          <w:rPrChange w:id="31634" w:author="Ramasubramani, Hariharan" w:date="2015-07-21T11:58:00Z">
            <w:rPr>
              <w:ins w:id="31635" w:author="Ramasubramani, Hariharan" w:date="2015-07-20T15:49:00Z"/>
            </w:rPr>
          </w:rPrChange>
        </w:rPr>
        <w:pPrChange w:id="31636" w:author="Ramasubramani, Hariharan" w:date="2015-07-21T11:58:00Z">
          <w:pPr>
            <w:spacing w:after="60"/>
            <w:ind w:left="990" w:firstLine="0"/>
            <w:contextualSpacing/>
          </w:pPr>
        </w:pPrChange>
      </w:pPr>
      <w:ins w:id="31637" w:author="Ramasubramani, Hariharan" w:date="2015-07-20T11:41:00Z">
        <w:r w:rsidRPr="002C08D9">
          <w:rPr>
            <w:rFonts w:cstheme="minorHAnsi"/>
            <w:color w:val="000000" w:themeColor="text1"/>
            <w:rPrChange w:id="31638" w:author="Ramasubramani, Hariharan" w:date="2015-07-21T11:58:00Z">
              <w:rPr/>
            </w:rPrChange>
          </w:rPr>
          <w:t>Clicking States drop down allows the user to select multiple states</w:t>
        </w:r>
      </w:ins>
      <w:ins w:id="31639" w:author="Ramasubramani, Hariharan" w:date="2015-08-25T15:31:00Z">
        <w:r w:rsidR="003D4582">
          <w:rPr>
            <w:rFonts w:cstheme="minorHAnsi"/>
            <w:color w:val="000000" w:themeColor="text1"/>
          </w:rPr>
          <w:t xml:space="preserve"> (ctrl + </w:t>
        </w:r>
      </w:ins>
      <w:ins w:id="31640" w:author="Ramasubramani, Hariharan" w:date="2015-08-25T15:32:00Z">
        <w:r w:rsidR="003D4582">
          <w:rPr>
            <w:rFonts w:cstheme="minorHAnsi"/>
            <w:color w:val="000000" w:themeColor="text1"/>
          </w:rPr>
          <w:t>select state</w:t>
        </w:r>
      </w:ins>
      <w:ins w:id="31641" w:author="Ramasubramani, Hariharan" w:date="2015-08-25T15:31:00Z">
        <w:r w:rsidR="003D4582">
          <w:rPr>
            <w:rFonts w:cstheme="minorHAnsi"/>
            <w:color w:val="000000" w:themeColor="text1"/>
          </w:rPr>
          <w:t xml:space="preserve"> checkbox)</w:t>
        </w:r>
      </w:ins>
      <w:ins w:id="31642" w:author="Ramasubramani, Hariharan" w:date="2015-07-20T11:41:00Z">
        <w:r w:rsidRPr="002C08D9">
          <w:rPr>
            <w:rFonts w:cstheme="minorHAnsi"/>
            <w:color w:val="000000" w:themeColor="text1"/>
            <w:rPrChange w:id="31643" w:author="Ramasubramani, Hariharan" w:date="2015-07-21T11:58:00Z">
              <w:rPr/>
            </w:rPrChange>
          </w:rPr>
          <w:t>.  The total list of states should be 51 US states, including Washington DC.</w:t>
        </w:r>
      </w:ins>
      <w:ins w:id="31644" w:author="Ramasubramani, Hariharan" w:date="2015-08-04T15:52:00Z">
        <w:r w:rsidR="00520DA5">
          <w:rPr>
            <w:rFonts w:cstheme="minorHAnsi"/>
            <w:color w:val="000000" w:themeColor="text1"/>
          </w:rPr>
          <w:t xml:space="preserve"> </w:t>
        </w:r>
      </w:ins>
      <w:ins w:id="31645" w:author="Ramasubramani, Hariharan" w:date="2015-08-04T15:53:00Z">
        <w:r w:rsidR="00520DA5">
          <w:rPr>
            <w:rFonts w:cstheme="minorHAnsi"/>
            <w:color w:val="000000" w:themeColor="text1"/>
          </w:rPr>
          <w:t xml:space="preserve"> </w:t>
        </w:r>
      </w:ins>
      <w:ins w:id="31646" w:author="Ramasubramani, Hariharan" w:date="2015-08-04T15:52:00Z">
        <w:r w:rsidR="00520DA5">
          <w:rPr>
            <w:rFonts w:cstheme="minorHAnsi"/>
            <w:color w:val="000000" w:themeColor="text1"/>
          </w:rPr>
          <w:t xml:space="preserve">The list of selected states shall be listed in the box above </w:t>
        </w:r>
      </w:ins>
      <w:ins w:id="31647" w:author="Ramasubramani, Hariharan" w:date="2015-08-04T15:53:00Z">
        <w:r w:rsidR="00520DA5">
          <w:rPr>
            <w:rFonts w:cstheme="minorHAnsi"/>
            <w:color w:val="000000" w:themeColor="text1"/>
          </w:rPr>
          <w:t>drop down for quick reference.</w:t>
        </w:r>
      </w:ins>
    </w:p>
    <w:p w14:paraId="4B4489C3" w14:textId="2FBFEA6A" w:rsidR="00375E0F" w:rsidRPr="002C08D9" w:rsidRDefault="00375E0F">
      <w:pPr>
        <w:pStyle w:val="ListParagraph"/>
        <w:numPr>
          <w:ilvl w:val="4"/>
          <w:numId w:val="103"/>
        </w:numPr>
        <w:overflowPunct w:val="0"/>
        <w:autoSpaceDE w:val="0"/>
        <w:autoSpaceDN w:val="0"/>
        <w:spacing w:after="60"/>
        <w:textAlignment w:val="baseline"/>
        <w:rPr>
          <w:ins w:id="31648" w:author="Ramasubramani, Hariharan" w:date="2015-07-20T15:49:00Z"/>
          <w:rFonts w:cstheme="minorHAnsi"/>
          <w:color w:val="000000" w:themeColor="text1"/>
          <w:rPrChange w:id="31649" w:author="Ramasubramani, Hariharan" w:date="2015-07-21T11:58:00Z">
            <w:rPr>
              <w:ins w:id="31650" w:author="Ramasubramani, Hariharan" w:date="2015-07-20T15:49:00Z"/>
            </w:rPr>
          </w:rPrChange>
        </w:rPr>
        <w:pPrChange w:id="31651" w:author="Ramasubramani, Hariharan" w:date="2015-07-21T11:58:00Z">
          <w:pPr>
            <w:spacing w:after="60"/>
            <w:ind w:left="990" w:firstLine="0"/>
            <w:contextualSpacing/>
          </w:pPr>
        </w:pPrChange>
      </w:pPr>
      <w:ins w:id="31652" w:author="Ramasubramani, Hariharan" w:date="2015-07-20T09:29:00Z">
        <w:r w:rsidRPr="002C08D9">
          <w:rPr>
            <w:rFonts w:cstheme="minorHAnsi"/>
            <w:color w:val="000000" w:themeColor="text1"/>
            <w:rPrChange w:id="31653" w:author="Ramasubramani, Hariharan" w:date="2015-07-21T11:58:00Z">
              <w:rPr/>
            </w:rPrChange>
          </w:rPr>
          <w:t xml:space="preserve">Clicking Add Products button </w:t>
        </w:r>
      </w:ins>
      <w:ins w:id="31654" w:author="Ramasubramani, Hariharan" w:date="2015-07-21T11:29:00Z">
        <w:r w:rsidR="00C5435F" w:rsidRPr="002C08D9">
          <w:rPr>
            <w:rFonts w:cstheme="minorHAnsi"/>
            <w:color w:val="000000" w:themeColor="text1"/>
            <w:rPrChange w:id="31655" w:author="Ramasubramani, Hariharan" w:date="2015-07-21T11:58:00Z">
              <w:rPr/>
            </w:rPrChange>
          </w:rPr>
          <w:t>shall</w:t>
        </w:r>
      </w:ins>
      <w:ins w:id="31656" w:author="Ramasubramani, Hariharan" w:date="2015-07-20T09:29:00Z">
        <w:r w:rsidRPr="002C08D9">
          <w:rPr>
            <w:rFonts w:cstheme="minorHAnsi"/>
            <w:color w:val="000000" w:themeColor="text1"/>
            <w:rPrChange w:id="31657" w:author="Ramasubramani, Hariharan" w:date="2015-07-21T11:58:00Z">
              <w:rPr/>
            </w:rPrChange>
          </w:rPr>
          <w:t xml:space="preserve"> display Products screen and allow user to add Pro</w:t>
        </w:r>
        <w:r w:rsidR="00DB5967" w:rsidRPr="002C08D9">
          <w:rPr>
            <w:rFonts w:cstheme="minorHAnsi"/>
            <w:color w:val="000000" w:themeColor="text1"/>
            <w:rPrChange w:id="31658" w:author="Ramasubramani, Hariharan" w:date="2015-07-21T11:58:00Z">
              <w:rPr/>
            </w:rPrChange>
          </w:rPr>
          <w:t xml:space="preserve">ducts to the </w:t>
        </w:r>
      </w:ins>
      <w:ins w:id="31659" w:author="Ramasubramani, Hariharan" w:date="2015-07-20T09:53:00Z">
        <w:r w:rsidR="00DB5967" w:rsidRPr="002C08D9">
          <w:rPr>
            <w:rFonts w:cstheme="minorHAnsi"/>
            <w:color w:val="000000" w:themeColor="text1"/>
            <w:rPrChange w:id="31660" w:author="Ramasubramani, Hariharan" w:date="2015-07-21T11:58:00Z">
              <w:rPr/>
            </w:rPrChange>
          </w:rPr>
          <w:t>Form</w:t>
        </w:r>
      </w:ins>
      <w:ins w:id="31661" w:author="Ramasubramani, Hariharan" w:date="2015-07-20T09:29:00Z">
        <w:r w:rsidR="00AD1255" w:rsidRPr="00CB367C">
          <w:rPr>
            <w:rFonts w:cstheme="minorHAnsi"/>
            <w:color w:val="000000" w:themeColor="text1"/>
          </w:rPr>
          <w:t>. (</w:t>
        </w:r>
        <w:r w:rsidR="002F6D9C">
          <w:rPr>
            <w:rFonts w:cstheme="minorHAnsi"/>
            <w:color w:val="000000" w:themeColor="text1"/>
          </w:rPr>
          <w:t>Fig: 1.c</w:t>
        </w:r>
        <w:r w:rsidRPr="002C08D9">
          <w:rPr>
            <w:rFonts w:cstheme="minorHAnsi"/>
            <w:color w:val="000000" w:themeColor="text1"/>
            <w:rPrChange w:id="31662" w:author="Ramasubramani, Hariharan" w:date="2015-07-21T11:58:00Z">
              <w:rPr/>
            </w:rPrChange>
          </w:rPr>
          <w:t>)</w:t>
        </w:r>
      </w:ins>
      <w:ins w:id="31663" w:author="Ramasubramani, Hariharan" w:date="2015-07-20T09:53:00Z">
        <w:r w:rsidR="00DB5967" w:rsidRPr="002C08D9">
          <w:rPr>
            <w:rFonts w:cstheme="minorHAnsi"/>
            <w:color w:val="000000" w:themeColor="text1"/>
            <w:rPrChange w:id="31664" w:author="Ramasubramani, Hariharan" w:date="2015-07-21T11:58:00Z">
              <w:rPr/>
            </w:rPrChange>
          </w:rPr>
          <w:t>.  Please see section 1.8 from Product screen functionality.</w:t>
        </w:r>
      </w:ins>
      <w:ins w:id="31665" w:author="Ramasubramani, Hariharan" w:date="2015-07-20T09:29:00Z">
        <w:r w:rsidRPr="002C08D9">
          <w:rPr>
            <w:rFonts w:cstheme="minorHAnsi"/>
            <w:color w:val="000000" w:themeColor="text1"/>
            <w:rPrChange w:id="31666" w:author="Ramasubramani, Hariharan" w:date="2015-07-21T11:58:00Z">
              <w:rPr/>
            </w:rPrChange>
          </w:rPr>
          <w:t xml:space="preserve">  </w:t>
        </w:r>
      </w:ins>
    </w:p>
    <w:p w14:paraId="113A7588" w14:textId="37C7219C" w:rsidR="000F3692" w:rsidRPr="002C08D9" w:rsidRDefault="00375E0F">
      <w:pPr>
        <w:pStyle w:val="ListParagraph"/>
        <w:numPr>
          <w:ilvl w:val="4"/>
          <w:numId w:val="104"/>
        </w:numPr>
        <w:overflowPunct w:val="0"/>
        <w:autoSpaceDE w:val="0"/>
        <w:autoSpaceDN w:val="0"/>
        <w:spacing w:after="60"/>
        <w:textAlignment w:val="baseline"/>
        <w:rPr>
          <w:ins w:id="31667" w:author="Ramasubramani, Hariharan" w:date="2015-07-20T15:50:00Z"/>
          <w:rFonts w:cstheme="minorHAnsi"/>
          <w:color w:val="000000" w:themeColor="text1"/>
          <w:rPrChange w:id="31668" w:author="Ramasubramani, Hariharan" w:date="2015-07-21T11:59:00Z">
            <w:rPr>
              <w:ins w:id="31669" w:author="Ramasubramani, Hariharan" w:date="2015-07-20T15:50:00Z"/>
            </w:rPr>
          </w:rPrChange>
        </w:rPr>
        <w:pPrChange w:id="31670" w:author="Ramasubramani, Hariharan" w:date="2015-07-21T11:59:00Z">
          <w:pPr>
            <w:spacing w:after="60"/>
            <w:ind w:left="990" w:firstLine="0"/>
            <w:contextualSpacing/>
          </w:pPr>
        </w:pPrChange>
      </w:pPr>
      <w:ins w:id="31671" w:author="Ramasubramani, Hariharan" w:date="2015-07-20T09:29:00Z">
        <w:r w:rsidRPr="002C08D9">
          <w:rPr>
            <w:rFonts w:cstheme="minorHAnsi"/>
            <w:color w:val="000000" w:themeColor="text1"/>
            <w:rPrChange w:id="31672" w:author="Ramasubramani, Hariharan" w:date="2015-07-21T11:59:00Z">
              <w:rPr/>
            </w:rPrChange>
          </w:rPr>
          <w:t xml:space="preserve">Clicking Add button </w:t>
        </w:r>
      </w:ins>
      <w:ins w:id="31673" w:author="Ramasubramani, Hariharan" w:date="2015-07-21T11:29:00Z">
        <w:r w:rsidR="00C5435F" w:rsidRPr="002C08D9">
          <w:rPr>
            <w:rFonts w:cstheme="minorHAnsi"/>
            <w:color w:val="000000" w:themeColor="text1"/>
            <w:rPrChange w:id="31674" w:author="Ramasubramani, Hariharan" w:date="2015-07-21T11:59:00Z">
              <w:rPr/>
            </w:rPrChange>
          </w:rPr>
          <w:t>shall</w:t>
        </w:r>
      </w:ins>
      <w:ins w:id="31675" w:author="Ramasubramani, Hariharan" w:date="2015-07-20T09:29:00Z">
        <w:r w:rsidRPr="002C08D9">
          <w:rPr>
            <w:rFonts w:cstheme="minorHAnsi"/>
            <w:color w:val="000000" w:themeColor="text1"/>
            <w:rPrChange w:id="31676" w:author="Ramasubramani, Hariharan" w:date="2015-07-21T11:59:00Z">
              <w:rPr/>
            </w:rPrChange>
          </w:rPr>
          <w:t xml:space="preserve"> </w:t>
        </w:r>
      </w:ins>
      <w:ins w:id="31677" w:author="Ramasubramani, Hariharan" w:date="2015-08-19T09:04:00Z">
        <w:r w:rsidR="00F95FA2">
          <w:rPr>
            <w:rFonts w:cstheme="minorHAnsi"/>
            <w:color w:val="000000" w:themeColor="text1"/>
          </w:rPr>
          <w:t>populate</w:t>
        </w:r>
      </w:ins>
      <w:ins w:id="31678" w:author="Ramasubramani, Hariharan" w:date="2015-07-20T09:29:00Z">
        <w:r w:rsidRPr="002C08D9">
          <w:rPr>
            <w:rFonts w:cstheme="minorHAnsi"/>
            <w:color w:val="000000" w:themeColor="text1"/>
            <w:rPrChange w:id="31679" w:author="Ramasubramani, Hariharan" w:date="2015-07-21T11:59:00Z">
              <w:rPr/>
            </w:rPrChange>
          </w:rPr>
          <w:t xml:space="preserve"> variation(s) to the last row of the table.</w:t>
        </w:r>
      </w:ins>
      <w:ins w:id="31680" w:author="Ramasubramani, Hariharan" w:date="2015-08-19T09:18:00Z">
        <w:r w:rsidR="00B334E0">
          <w:rPr>
            <w:rFonts w:cstheme="minorHAnsi"/>
            <w:color w:val="000000" w:themeColor="text1"/>
          </w:rPr>
          <w:t xml:space="preserve">  Clicking save</w:t>
        </w:r>
      </w:ins>
      <w:ins w:id="31681" w:author="Ramasubramani, Hariharan" w:date="2015-08-19T09:19:00Z">
        <w:r w:rsidR="00B334E0">
          <w:rPr>
            <w:rFonts w:cstheme="minorHAnsi"/>
            <w:color w:val="000000" w:themeColor="text1"/>
          </w:rPr>
          <w:t xml:space="preserve"> button</w:t>
        </w:r>
      </w:ins>
      <w:ins w:id="31682" w:author="Ramasubramani, Hariharan" w:date="2015-08-19T09:18:00Z">
        <w:r w:rsidR="00B334E0">
          <w:rPr>
            <w:rFonts w:cstheme="minorHAnsi"/>
            <w:color w:val="000000" w:themeColor="text1"/>
          </w:rPr>
          <w:t xml:space="preserve"> shall save the changes permanent in database.</w:t>
        </w:r>
      </w:ins>
    </w:p>
    <w:p w14:paraId="17D35D19" w14:textId="7AAEF042" w:rsidR="00375E0F" w:rsidRPr="002C08D9" w:rsidRDefault="00375E0F">
      <w:pPr>
        <w:pStyle w:val="ListParagraph"/>
        <w:numPr>
          <w:ilvl w:val="4"/>
          <w:numId w:val="105"/>
        </w:numPr>
        <w:overflowPunct w:val="0"/>
        <w:autoSpaceDE w:val="0"/>
        <w:autoSpaceDN w:val="0"/>
        <w:spacing w:after="60"/>
        <w:textAlignment w:val="baseline"/>
        <w:rPr>
          <w:ins w:id="31683" w:author="Ramasubramani, Hariharan" w:date="2015-07-20T15:50:00Z"/>
          <w:rFonts w:cstheme="minorHAnsi"/>
          <w:color w:val="000000" w:themeColor="text1"/>
          <w:rPrChange w:id="31684" w:author="Ramasubramani, Hariharan" w:date="2015-07-21T11:59:00Z">
            <w:rPr>
              <w:ins w:id="31685" w:author="Ramasubramani, Hariharan" w:date="2015-07-20T15:50:00Z"/>
            </w:rPr>
          </w:rPrChange>
        </w:rPr>
        <w:pPrChange w:id="31686" w:author="Ramasubramani, Hariharan" w:date="2015-07-21T11:59:00Z">
          <w:pPr>
            <w:spacing w:after="60"/>
            <w:ind w:left="990" w:firstLine="0"/>
            <w:contextualSpacing/>
          </w:pPr>
        </w:pPrChange>
      </w:pPr>
      <w:ins w:id="31687" w:author="Ramasubramani, Hariharan" w:date="2015-07-20T09:29:00Z">
        <w:r w:rsidRPr="002C08D9">
          <w:rPr>
            <w:rFonts w:cstheme="minorHAnsi"/>
            <w:color w:val="000000" w:themeColor="text1"/>
            <w:rPrChange w:id="31688" w:author="Ramasubramani, Hariharan" w:date="2015-07-21T11:59:00Z">
              <w:rPr/>
            </w:rPrChange>
          </w:rPr>
          <w:t xml:space="preserve">Clicking Reset button </w:t>
        </w:r>
      </w:ins>
      <w:ins w:id="31689" w:author="Ramasubramani, Hariharan" w:date="2015-07-21T11:30:00Z">
        <w:r w:rsidR="00C5435F" w:rsidRPr="002C08D9">
          <w:rPr>
            <w:rFonts w:cstheme="minorHAnsi"/>
            <w:color w:val="000000" w:themeColor="text1"/>
            <w:rPrChange w:id="31690" w:author="Ramasubramani, Hariharan" w:date="2015-07-21T11:59:00Z">
              <w:rPr/>
            </w:rPrChange>
          </w:rPr>
          <w:t>shall</w:t>
        </w:r>
      </w:ins>
      <w:ins w:id="31691" w:author="Ramasubramani, Hariharan" w:date="2015-07-20T09:29:00Z">
        <w:r w:rsidRPr="002C08D9">
          <w:rPr>
            <w:rFonts w:cstheme="minorHAnsi"/>
            <w:color w:val="000000" w:themeColor="text1"/>
            <w:rPrChange w:id="31692" w:author="Ramasubramani, Hariharan" w:date="2015-07-21T11:59:00Z">
              <w:rPr/>
            </w:rPrChange>
          </w:rPr>
          <w:t xml:space="preserve"> clear and discard any partially entered values or variation selected.</w:t>
        </w:r>
      </w:ins>
    </w:p>
    <w:p w14:paraId="0698D81F" w14:textId="309AA406" w:rsidR="00375E0F" w:rsidRPr="002C08D9" w:rsidRDefault="00375E0F">
      <w:pPr>
        <w:pStyle w:val="ListParagraph"/>
        <w:numPr>
          <w:ilvl w:val="4"/>
          <w:numId w:val="106"/>
        </w:numPr>
        <w:overflowPunct w:val="0"/>
        <w:autoSpaceDE w:val="0"/>
        <w:autoSpaceDN w:val="0"/>
        <w:spacing w:after="60"/>
        <w:textAlignment w:val="baseline"/>
        <w:rPr>
          <w:ins w:id="31693" w:author="Ramasubramani, Hariharan" w:date="2015-07-20T15:50:00Z"/>
          <w:rFonts w:cstheme="minorHAnsi"/>
          <w:color w:val="000000" w:themeColor="text1"/>
          <w:rPrChange w:id="31694" w:author="Ramasubramani, Hariharan" w:date="2015-07-21T11:59:00Z">
            <w:rPr>
              <w:ins w:id="31695" w:author="Ramasubramani, Hariharan" w:date="2015-07-20T15:50:00Z"/>
            </w:rPr>
          </w:rPrChange>
        </w:rPr>
        <w:pPrChange w:id="31696" w:author="Ramasubramani, Hariharan" w:date="2015-07-21T11:59:00Z">
          <w:pPr>
            <w:spacing w:after="60"/>
            <w:ind w:left="990" w:firstLine="0"/>
            <w:contextualSpacing/>
          </w:pPr>
        </w:pPrChange>
      </w:pPr>
      <w:ins w:id="31697" w:author="Ramasubramani, Hariharan" w:date="2015-07-20T09:29:00Z">
        <w:r w:rsidRPr="002C08D9">
          <w:rPr>
            <w:rFonts w:cstheme="minorHAnsi"/>
            <w:color w:val="000000" w:themeColor="text1"/>
            <w:rPrChange w:id="31698" w:author="Ramasubramani, Hariharan" w:date="2015-07-21T11:59:00Z">
              <w:rPr/>
            </w:rPrChange>
          </w:rPr>
          <w:t xml:space="preserve">Clicking the Promotion Validation button </w:t>
        </w:r>
      </w:ins>
      <w:ins w:id="31699" w:author="Ramasubramani, Hariharan" w:date="2015-07-21T11:30:00Z">
        <w:r w:rsidR="00C5435F" w:rsidRPr="002C08D9">
          <w:rPr>
            <w:rFonts w:cstheme="minorHAnsi"/>
            <w:color w:val="000000" w:themeColor="text1"/>
            <w:rPrChange w:id="31700" w:author="Ramasubramani, Hariharan" w:date="2015-07-21T11:59:00Z">
              <w:rPr/>
            </w:rPrChange>
          </w:rPr>
          <w:t>shall</w:t>
        </w:r>
      </w:ins>
      <w:ins w:id="31701" w:author="Ramasubramani, Hariharan" w:date="2015-07-20T09:29:00Z">
        <w:r w:rsidRPr="002C08D9">
          <w:rPr>
            <w:rFonts w:cstheme="minorHAnsi"/>
            <w:color w:val="000000" w:themeColor="text1"/>
            <w:rPrChange w:id="31702" w:author="Ramasubramani, Hariharan" w:date="2015-07-21T11:59:00Z">
              <w:rPr/>
            </w:rPrChange>
          </w:rPr>
          <w:t xml:space="preserve"> validate the </w:t>
        </w:r>
      </w:ins>
      <w:ins w:id="31703" w:author="Ramasubramani, Hariharan" w:date="2015-07-21T12:49:00Z">
        <w:r w:rsidR="00121A71">
          <w:rPr>
            <w:rFonts w:cstheme="minorHAnsi"/>
            <w:color w:val="000000" w:themeColor="text1"/>
          </w:rPr>
          <w:t>Form</w:t>
        </w:r>
      </w:ins>
      <w:ins w:id="31704" w:author="Ramasubramani, Hariharan" w:date="2015-07-20T09:29:00Z">
        <w:r w:rsidRPr="002C08D9">
          <w:rPr>
            <w:rFonts w:cstheme="minorHAnsi"/>
            <w:color w:val="000000" w:themeColor="text1"/>
            <w:rPrChange w:id="31705" w:author="Ramasubramani, Hariharan" w:date="2015-07-21T11:59:00Z">
              <w:rPr/>
            </w:rPrChange>
          </w:rPr>
          <w:t xml:space="preserve"> </w:t>
        </w:r>
      </w:ins>
      <w:ins w:id="31706" w:author="Ramasubramani, Hariharan" w:date="2015-07-22T13:33:00Z">
        <w:r w:rsidR="00A811AE">
          <w:rPr>
            <w:rFonts w:cstheme="minorHAnsi"/>
            <w:color w:val="000000" w:themeColor="text1"/>
          </w:rPr>
          <w:t xml:space="preserve">for </w:t>
        </w:r>
      </w:ins>
      <w:ins w:id="31707" w:author="Ramasubramani, Hariharan" w:date="2015-07-20T09:29:00Z">
        <w:r w:rsidRPr="002C08D9">
          <w:rPr>
            <w:rFonts w:cstheme="minorHAnsi"/>
            <w:color w:val="000000" w:themeColor="text1"/>
            <w:rPrChange w:id="31708" w:author="Ramasubramani, Hariharan" w:date="2015-07-21T11:59:00Z">
              <w:rPr/>
            </w:rPrChange>
          </w:rPr>
          <w:t>all mandatory</w:t>
        </w:r>
      </w:ins>
      <w:ins w:id="31709" w:author="Ramasubramani, Hariharan" w:date="2015-07-22T14:05:00Z">
        <w:r w:rsidR="00FE7B59">
          <w:rPr>
            <w:rFonts w:cstheme="minorHAnsi"/>
            <w:color w:val="000000" w:themeColor="text1"/>
          </w:rPr>
          <w:t xml:space="preserve"> </w:t>
        </w:r>
      </w:ins>
      <w:ins w:id="31710" w:author="Ramasubramani, Hariharan" w:date="2015-07-20T09:29:00Z">
        <w:r w:rsidRPr="002C08D9">
          <w:rPr>
            <w:rFonts w:cstheme="minorHAnsi"/>
            <w:color w:val="000000" w:themeColor="text1"/>
            <w:rPrChange w:id="31711" w:author="Ramasubramani, Hariharan" w:date="2015-07-21T11:59:00Z">
              <w:rPr/>
            </w:rPrChange>
          </w:rPr>
          <w:t>fields that are missing</w:t>
        </w:r>
      </w:ins>
      <w:ins w:id="31712" w:author="Ramasubramani, Hariharan" w:date="2015-07-22T14:05:00Z">
        <w:r w:rsidR="00FE7B59">
          <w:rPr>
            <w:rFonts w:cstheme="minorHAnsi"/>
            <w:color w:val="000000" w:themeColor="text1"/>
          </w:rPr>
          <w:t xml:space="preserve"> for Promotion (table 2.1.2)</w:t>
        </w:r>
      </w:ins>
      <w:ins w:id="31713" w:author="Ramasubramani, Hariharan" w:date="2015-07-20T09:29:00Z">
        <w:r w:rsidRPr="002C08D9">
          <w:rPr>
            <w:rFonts w:cstheme="minorHAnsi"/>
            <w:color w:val="000000" w:themeColor="text1"/>
            <w:rPrChange w:id="31714" w:author="Ramasubramani, Hariharan" w:date="2015-07-21T11:59:00Z">
              <w:rPr/>
            </w:rPrChange>
          </w:rPr>
          <w:t xml:space="preserve">.  If the </w:t>
        </w:r>
      </w:ins>
      <w:ins w:id="31715" w:author="Ramasubramani, Hariharan" w:date="2015-07-21T12:49:00Z">
        <w:r w:rsidR="00121A71">
          <w:rPr>
            <w:rFonts w:cstheme="minorHAnsi"/>
            <w:color w:val="000000" w:themeColor="text1"/>
          </w:rPr>
          <w:t>Form</w:t>
        </w:r>
      </w:ins>
      <w:ins w:id="31716" w:author="Ramasubramani, Hariharan" w:date="2015-07-20T09:29:00Z">
        <w:r w:rsidRPr="002C08D9">
          <w:rPr>
            <w:rFonts w:cstheme="minorHAnsi"/>
            <w:color w:val="000000" w:themeColor="text1"/>
            <w:rPrChange w:id="31717" w:author="Ramasubramani, Hariharan" w:date="2015-07-21T11:59:00Z">
              <w:rPr/>
            </w:rPrChange>
          </w:rPr>
          <w:t xml:space="preserve"> has any </w:t>
        </w:r>
      </w:ins>
      <w:ins w:id="31718" w:author="Ramasubramani, Hariharan" w:date="2015-08-03T10:09:00Z">
        <w:r w:rsidR="00AD1255" w:rsidRPr="00CB367C">
          <w:rPr>
            <w:rFonts w:cstheme="minorHAnsi"/>
            <w:color w:val="000000" w:themeColor="text1"/>
          </w:rPr>
          <w:t>partial</w:t>
        </w:r>
      </w:ins>
      <w:ins w:id="31719" w:author="Ramasubramani, Hariharan" w:date="2015-07-20T09:29:00Z">
        <w:r w:rsidRPr="002C08D9">
          <w:rPr>
            <w:rFonts w:cstheme="minorHAnsi"/>
            <w:color w:val="000000" w:themeColor="text1"/>
            <w:rPrChange w:id="31720" w:author="Ramasubramani, Hariharan" w:date="2015-07-21T11:59:00Z">
              <w:rPr/>
            </w:rPrChange>
          </w:rPr>
          <w:t xml:space="preserve"> variation(s) entered then it validate for conditional mandatory fields</w:t>
        </w:r>
      </w:ins>
      <w:ins w:id="31721" w:author="Ramasubramani, Hariharan" w:date="2015-07-22T14:05:00Z">
        <w:r w:rsidR="00FE7B59">
          <w:rPr>
            <w:rFonts w:cstheme="minorHAnsi"/>
            <w:color w:val="000000" w:themeColor="text1"/>
          </w:rPr>
          <w:t xml:space="preserve"> </w:t>
        </w:r>
      </w:ins>
      <w:ins w:id="31722" w:author="Ramasubramani, Hariharan" w:date="2015-07-22T14:06:00Z">
        <w:r w:rsidR="00FE7B59" w:rsidRPr="008D1DF5">
          <w:rPr>
            <w:rFonts w:cstheme="minorHAnsi"/>
            <w:color w:val="000000" w:themeColor="text1"/>
          </w:rPr>
          <w:t xml:space="preserve">and indicate </w:t>
        </w:r>
        <w:r w:rsidR="00FE7B59">
          <w:rPr>
            <w:rFonts w:cstheme="minorHAnsi"/>
            <w:color w:val="000000" w:themeColor="text1"/>
          </w:rPr>
          <w:t>Pass/Fail in Table column ‘Promotion Validation’</w:t>
        </w:r>
      </w:ins>
      <w:ins w:id="31723" w:author="Ramasubramani, Hariharan" w:date="2015-07-20T09:29:00Z">
        <w:r w:rsidRPr="002C08D9">
          <w:rPr>
            <w:rFonts w:cstheme="minorHAnsi"/>
            <w:color w:val="000000" w:themeColor="text1"/>
            <w:rPrChange w:id="31724" w:author="Ramasubramani, Hariharan" w:date="2015-07-21T11:59:00Z">
              <w:rPr/>
            </w:rPrChange>
          </w:rPr>
          <w:t>. (</w:t>
        </w:r>
      </w:ins>
      <w:proofErr w:type="gramStart"/>
      <w:ins w:id="31725" w:author="Ramasubramani, Hariharan" w:date="2015-08-03T10:09:00Z">
        <w:r w:rsidR="00AD1255" w:rsidRPr="00CB367C">
          <w:rPr>
            <w:rFonts w:cstheme="minorHAnsi"/>
            <w:color w:val="000000" w:themeColor="text1"/>
          </w:rPr>
          <w:t>i.e</w:t>
        </w:r>
        <w:proofErr w:type="gramEnd"/>
        <w:r w:rsidR="00AD1255" w:rsidRPr="00CB367C">
          <w:rPr>
            <w:rFonts w:cstheme="minorHAnsi"/>
            <w:color w:val="000000" w:themeColor="text1"/>
          </w:rPr>
          <w:t>.</w:t>
        </w:r>
      </w:ins>
      <w:ins w:id="31726" w:author="Ramasubramani, Hariharan" w:date="2015-07-20T09:29:00Z">
        <w:r w:rsidRPr="002C08D9">
          <w:rPr>
            <w:rFonts w:cstheme="minorHAnsi"/>
            <w:color w:val="000000" w:themeColor="text1"/>
            <w:rPrChange w:id="31727" w:author="Ramasubramani, Hariharan" w:date="2015-07-21T11:59:00Z">
              <w:rPr/>
            </w:rPrChange>
          </w:rPr>
          <w:t xml:space="preserve"> If state/channel is selected but no product selected)</w:t>
        </w:r>
      </w:ins>
      <w:ins w:id="31728" w:author="Ramasubramani, Hariharan" w:date="2015-07-22T14:06:00Z">
        <w:r w:rsidR="00FE7B59">
          <w:rPr>
            <w:rFonts w:cstheme="minorHAnsi"/>
            <w:color w:val="000000" w:themeColor="text1"/>
          </w:rPr>
          <w:t>.  By default ‘Promotion Validation’ column in the table shall be empty.</w:t>
        </w:r>
      </w:ins>
    </w:p>
    <w:p w14:paraId="32B4A0AD" w14:textId="42A1E9FA" w:rsidR="00375E0F" w:rsidRDefault="00375E0F">
      <w:pPr>
        <w:pStyle w:val="ListParagraph"/>
        <w:numPr>
          <w:ilvl w:val="4"/>
          <w:numId w:val="107"/>
        </w:numPr>
        <w:overflowPunct w:val="0"/>
        <w:autoSpaceDE w:val="0"/>
        <w:autoSpaceDN w:val="0"/>
        <w:spacing w:after="60"/>
        <w:textAlignment w:val="baseline"/>
        <w:rPr>
          <w:ins w:id="31729" w:author="Ramasubramani, Hariharan" w:date="2015-08-19T14:47:00Z"/>
          <w:rFonts w:cstheme="minorHAnsi"/>
          <w:color w:val="000000" w:themeColor="text1"/>
        </w:rPr>
        <w:pPrChange w:id="31730" w:author="Ramasubramani, Hariharan" w:date="2015-07-21T11:59:00Z">
          <w:pPr>
            <w:spacing w:after="60"/>
            <w:ind w:left="990" w:firstLine="0"/>
            <w:contextualSpacing/>
          </w:pPr>
        </w:pPrChange>
      </w:pPr>
      <w:ins w:id="31731" w:author="Ramasubramani, Hariharan" w:date="2015-07-20T09:29:00Z">
        <w:r w:rsidRPr="002C08D9">
          <w:rPr>
            <w:rFonts w:cstheme="minorHAnsi"/>
            <w:color w:val="000000" w:themeColor="text1"/>
            <w:rPrChange w:id="31732" w:author="Ramasubramani, Hariharan" w:date="2015-07-21T11:59:00Z">
              <w:rPr/>
            </w:rPrChange>
          </w:rPr>
          <w:t xml:space="preserve">Clicking Save </w:t>
        </w:r>
      </w:ins>
      <w:ins w:id="31733" w:author="Ramasubramani, Hariharan" w:date="2015-07-21T11:30:00Z">
        <w:r w:rsidR="00C5435F" w:rsidRPr="002C08D9">
          <w:rPr>
            <w:rFonts w:cstheme="minorHAnsi"/>
            <w:color w:val="000000" w:themeColor="text1"/>
            <w:rPrChange w:id="31734" w:author="Ramasubramani, Hariharan" w:date="2015-07-21T11:59:00Z">
              <w:rPr/>
            </w:rPrChange>
          </w:rPr>
          <w:t>shall</w:t>
        </w:r>
      </w:ins>
      <w:ins w:id="31735" w:author="Ramasubramani, Hariharan" w:date="2015-07-20T09:29:00Z">
        <w:r w:rsidRPr="002C08D9">
          <w:rPr>
            <w:rFonts w:cstheme="minorHAnsi"/>
            <w:color w:val="000000" w:themeColor="text1"/>
            <w:rPrChange w:id="31736" w:author="Ramasubramani, Hariharan" w:date="2015-07-21T11:59:00Z">
              <w:rPr/>
            </w:rPrChange>
          </w:rPr>
          <w:t xml:space="preserve"> run validations against this screen and save </w:t>
        </w:r>
      </w:ins>
      <w:ins w:id="31737" w:author="Ramasubramani, Hariharan" w:date="2015-07-20T09:50:00Z">
        <w:r w:rsidR="00DB5967" w:rsidRPr="002C08D9">
          <w:rPr>
            <w:rFonts w:cstheme="minorHAnsi"/>
            <w:color w:val="000000" w:themeColor="text1"/>
            <w:rPrChange w:id="31738" w:author="Ramasubramani, Hariharan" w:date="2015-07-21T11:59:00Z">
              <w:rPr/>
            </w:rPrChange>
          </w:rPr>
          <w:t>Form</w:t>
        </w:r>
      </w:ins>
      <w:ins w:id="31739" w:author="Ramasubramani, Hariharan" w:date="2015-07-20T09:29:00Z">
        <w:r w:rsidRPr="002C08D9">
          <w:rPr>
            <w:rFonts w:cstheme="minorHAnsi"/>
            <w:color w:val="000000" w:themeColor="text1"/>
            <w:rPrChange w:id="31740" w:author="Ramasubramani, Hariharan" w:date="2015-07-21T11:59:00Z">
              <w:rPr/>
            </w:rPrChange>
          </w:rPr>
          <w:t xml:space="preserve"> information if validations pass.</w:t>
        </w:r>
      </w:ins>
      <w:ins w:id="31741" w:author="Ramasubramani, Hariharan" w:date="2015-07-20T09:51:00Z">
        <w:r w:rsidR="00DB5967" w:rsidRPr="002C08D9">
          <w:rPr>
            <w:rFonts w:cstheme="minorHAnsi"/>
            <w:color w:val="000000" w:themeColor="text1"/>
            <w:rPrChange w:id="31742" w:author="Ramasubramani, Hariharan" w:date="2015-07-21T11:59:00Z">
              <w:rPr/>
            </w:rPrChange>
          </w:rPr>
          <w:t xml:space="preserve">  If Mandatory fields have not been entered and a Save is attempted, the system shall display the following warning: “The minimum data required to save this Form has not been entered.</w:t>
        </w:r>
      </w:ins>
    </w:p>
    <w:p w14:paraId="192344BA" w14:textId="5186D494" w:rsidR="00BC4461" w:rsidRPr="00BC4461" w:rsidRDefault="00BC4461">
      <w:pPr>
        <w:pStyle w:val="ListParagraph"/>
        <w:numPr>
          <w:ilvl w:val="4"/>
          <w:numId w:val="143"/>
        </w:numPr>
        <w:overflowPunct w:val="0"/>
        <w:autoSpaceDE w:val="0"/>
        <w:autoSpaceDN w:val="0"/>
        <w:spacing w:after="60"/>
        <w:textAlignment w:val="baseline"/>
        <w:rPr>
          <w:ins w:id="31743" w:author="Ramasubramani, Hariharan" w:date="2015-07-20T15:50:00Z"/>
          <w:rFonts w:cstheme="minorHAnsi"/>
          <w:color w:val="000000" w:themeColor="text1"/>
          <w:rPrChange w:id="31744" w:author="Ramasubramani, Hariharan" w:date="2015-08-19T14:47:00Z">
            <w:rPr>
              <w:ins w:id="31745" w:author="Ramasubramani, Hariharan" w:date="2015-07-20T15:50:00Z"/>
            </w:rPr>
          </w:rPrChange>
        </w:rPr>
        <w:pPrChange w:id="31746" w:author="Ramasubramani, Hariharan" w:date="2015-08-19T14:47:00Z">
          <w:pPr>
            <w:spacing w:after="60"/>
            <w:ind w:left="990" w:firstLine="0"/>
            <w:contextualSpacing/>
          </w:pPr>
        </w:pPrChange>
      </w:pPr>
      <w:ins w:id="31747" w:author="Ramasubramani, Hariharan" w:date="2015-08-19T14:47:00Z">
        <w:r w:rsidRPr="00BC4461">
          <w:rPr>
            <w:rFonts w:cstheme="minorHAnsi"/>
            <w:color w:val="000000" w:themeColor="text1"/>
            <w:rPrChange w:id="31748" w:author="Ramasubramani, Hariharan" w:date="2015-08-19T14:47:00Z">
              <w:rPr/>
            </w:rPrChange>
          </w:rPr>
          <w:t>If the Form # and Revision Date combination already exists system shall invoke Duplicate Form alert (Please refer section 2.1.3 Duplicate Form.)</w:t>
        </w:r>
      </w:ins>
    </w:p>
    <w:p w14:paraId="09FE3699" w14:textId="24781152" w:rsidR="000F3692" w:rsidRPr="00CB367C" w:rsidRDefault="00786132">
      <w:pPr>
        <w:pStyle w:val="ListParagraph"/>
        <w:numPr>
          <w:ilvl w:val="4"/>
          <w:numId w:val="108"/>
        </w:numPr>
        <w:overflowPunct w:val="0"/>
        <w:autoSpaceDE w:val="0"/>
        <w:autoSpaceDN w:val="0"/>
        <w:spacing w:after="60"/>
        <w:textAlignment w:val="baseline"/>
        <w:rPr>
          <w:ins w:id="31749" w:author="Ramasubramani, Hariharan" w:date="2015-07-20T15:50:00Z"/>
          <w:rFonts w:cstheme="minorHAnsi"/>
          <w:color w:val="000000" w:themeColor="text1"/>
        </w:rPr>
        <w:pPrChange w:id="31750" w:author="Ramasubramani, Hariharan" w:date="2015-07-21T12:00:00Z">
          <w:pPr>
            <w:spacing w:after="60"/>
            <w:ind w:left="990" w:firstLine="0"/>
            <w:contextualSpacing/>
          </w:pPr>
        </w:pPrChange>
      </w:pPr>
      <w:ins w:id="31751" w:author="Ramasubramani, Hariharan" w:date="2015-07-20T17:05:00Z">
        <w:r w:rsidRPr="00CB367C">
          <w:rPr>
            <w:rFonts w:cstheme="minorHAnsi"/>
            <w:color w:val="000000" w:themeColor="text1"/>
          </w:rPr>
          <w:t xml:space="preserve">Clicking cancel </w:t>
        </w:r>
      </w:ins>
      <w:ins w:id="31752" w:author="Ramasubramani, Hariharan" w:date="2015-07-21T11:30:00Z">
        <w:r w:rsidR="00C5435F" w:rsidRPr="00CB367C">
          <w:rPr>
            <w:rFonts w:cstheme="minorHAnsi"/>
            <w:color w:val="000000" w:themeColor="text1"/>
          </w:rPr>
          <w:t>shall</w:t>
        </w:r>
      </w:ins>
      <w:ins w:id="31753" w:author="Ramasubramani, Hariharan" w:date="2015-07-20T17:05:00Z">
        <w:r w:rsidRPr="00CB367C">
          <w:rPr>
            <w:rFonts w:cstheme="minorHAnsi"/>
            <w:color w:val="000000" w:themeColor="text1"/>
          </w:rPr>
          <w:t xml:space="preserve"> </w:t>
        </w:r>
        <w:r w:rsidRPr="00CB367C">
          <w:rPr>
            <w:rFonts w:cstheme="minorHAnsi"/>
          </w:rPr>
          <w:t>invoke Unsaved Changes functionality (Sec 1.9 Unsaved Changes)</w:t>
        </w:r>
      </w:ins>
      <w:ins w:id="31754" w:author="Ramasubramani, Hariharan" w:date="2015-07-20T09:29:00Z">
        <w:r w:rsidRPr="00CB367C">
          <w:rPr>
            <w:rFonts w:cstheme="minorHAnsi"/>
            <w:color w:val="000000" w:themeColor="text1"/>
          </w:rPr>
          <w:t xml:space="preserve">. </w:t>
        </w:r>
      </w:ins>
    </w:p>
    <w:p w14:paraId="45C85F5B" w14:textId="5018CD81" w:rsidR="00375E0F" w:rsidRPr="002C08D9" w:rsidRDefault="00375E0F">
      <w:pPr>
        <w:pStyle w:val="ListParagraph"/>
        <w:numPr>
          <w:ilvl w:val="4"/>
          <w:numId w:val="109"/>
        </w:numPr>
        <w:overflowPunct w:val="0"/>
        <w:autoSpaceDE w:val="0"/>
        <w:autoSpaceDN w:val="0"/>
        <w:spacing w:after="60"/>
        <w:textAlignment w:val="baseline"/>
        <w:rPr>
          <w:ins w:id="31755" w:author="Ramasubramani, Hariharan" w:date="2015-07-20T09:30:00Z"/>
          <w:rFonts w:cstheme="minorHAnsi"/>
          <w:color w:val="000000" w:themeColor="text1"/>
          <w:rPrChange w:id="31756" w:author="Ramasubramani, Hariharan" w:date="2015-07-21T12:00:00Z">
            <w:rPr>
              <w:ins w:id="31757" w:author="Ramasubramani, Hariharan" w:date="2015-07-20T09:30:00Z"/>
            </w:rPr>
          </w:rPrChange>
        </w:rPr>
        <w:pPrChange w:id="31758" w:author="Ramasubramani, Hariharan" w:date="2015-07-21T12:00:00Z">
          <w:pPr/>
        </w:pPrChange>
      </w:pPr>
      <w:ins w:id="31759" w:author="Ramasubramani, Hariharan" w:date="2015-07-20T09:29:00Z">
        <w:r w:rsidRPr="002C08D9">
          <w:rPr>
            <w:rFonts w:cstheme="minorHAnsi"/>
            <w:color w:val="000000" w:themeColor="text1"/>
            <w:rPrChange w:id="31760" w:author="Ramasubramani, Hariharan" w:date="2015-07-21T12:00:00Z">
              <w:rPr/>
            </w:rPrChange>
          </w:rPr>
          <w:t>Fields denoted with an ‘*’ are required.</w:t>
        </w:r>
      </w:ins>
    </w:p>
    <w:p w14:paraId="7A027F5D" w14:textId="77777777" w:rsidR="00375E0F" w:rsidRDefault="00375E0F" w:rsidP="00375E0F">
      <w:pPr>
        <w:rPr>
          <w:ins w:id="31761" w:author="Ramasubramani, Hariharan" w:date="2015-07-20T09:30:00Z"/>
          <w:rFonts w:cstheme="minorHAnsi"/>
          <w:color w:val="000000" w:themeColor="text1"/>
        </w:rPr>
      </w:pPr>
    </w:p>
    <w:p w14:paraId="4CDD0EA4" w14:textId="632A324D" w:rsidR="00375E0F" w:rsidRPr="006E39A0" w:rsidRDefault="00375E0F">
      <w:pPr>
        <w:pStyle w:val="ListParagraph"/>
        <w:numPr>
          <w:ilvl w:val="3"/>
          <w:numId w:val="86"/>
        </w:numPr>
        <w:overflowPunct w:val="0"/>
        <w:autoSpaceDE w:val="0"/>
        <w:autoSpaceDN w:val="0"/>
        <w:spacing w:after="60"/>
        <w:textAlignment w:val="baseline"/>
        <w:rPr>
          <w:ins w:id="31762" w:author="Ramasubramani, Hariharan" w:date="2015-07-20T09:30:00Z"/>
          <w:rFonts w:cstheme="minorHAnsi"/>
          <w:color w:val="000000" w:themeColor="text1"/>
          <w:rPrChange w:id="31763" w:author="Ramasubramani, Hariharan" w:date="2015-07-21T11:14:00Z">
            <w:rPr>
              <w:ins w:id="31764" w:author="Ramasubramani, Hariharan" w:date="2015-07-20T09:30:00Z"/>
            </w:rPr>
          </w:rPrChange>
        </w:rPr>
        <w:pPrChange w:id="31765" w:author="Ramasubramani, Hariharan" w:date="2015-07-21T11:14:00Z">
          <w:pPr>
            <w:pStyle w:val="ListParagraph"/>
            <w:numPr>
              <w:ilvl w:val="2"/>
              <w:numId w:val="28"/>
            </w:numPr>
            <w:tabs>
              <w:tab w:val="num" w:pos="1458"/>
            </w:tabs>
            <w:overflowPunct w:val="0"/>
            <w:autoSpaceDE w:val="0"/>
            <w:autoSpaceDN w:val="0"/>
            <w:spacing w:after="60"/>
            <w:ind w:left="990" w:hanging="720"/>
            <w:textAlignment w:val="baseline"/>
          </w:pPr>
        </w:pPrChange>
      </w:pPr>
      <w:commentRangeStart w:id="31766"/>
      <w:commentRangeStart w:id="31767"/>
      <w:ins w:id="31768" w:author="Ramasubramani, Hariharan" w:date="2015-07-20T09:31:00Z">
        <w:r w:rsidRPr="006E39A0">
          <w:rPr>
            <w:rFonts w:cstheme="minorHAnsi"/>
            <w:color w:val="000000" w:themeColor="text1"/>
            <w:rPrChange w:id="31769" w:author="Ramasubramani, Hariharan" w:date="2015-07-21T11:14:00Z">
              <w:rPr/>
            </w:rPrChange>
          </w:rPr>
          <w:t>Form</w:t>
        </w:r>
      </w:ins>
      <w:ins w:id="31770" w:author="Ramasubramani, Hariharan" w:date="2015-07-20T09:30:00Z">
        <w:r w:rsidRPr="006E39A0">
          <w:rPr>
            <w:rFonts w:cstheme="minorHAnsi"/>
            <w:color w:val="000000" w:themeColor="text1"/>
            <w:rPrChange w:id="31771" w:author="Ramasubramani, Hariharan" w:date="2015-07-21T11:14:00Z">
              <w:rPr/>
            </w:rPrChange>
          </w:rPr>
          <w:t xml:space="preserve"> Screen Fields.</w:t>
        </w:r>
      </w:ins>
      <w:commentRangeEnd w:id="31766"/>
      <w:r w:rsidR="00CC366E">
        <w:rPr>
          <w:rStyle w:val="CommentReference"/>
          <w:rFonts w:ascii="New York" w:eastAsia="Times New Roman" w:hAnsi="New York" w:cs="Times New Roman"/>
        </w:rPr>
        <w:commentReference w:id="31766"/>
      </w:r>
      <w:commentRangeEnd w:id="31767"/>
      <w:r w:rsidR="005B260F">
        <w:rPr>
          <w:rStyle w:val="CommentReference"/>
          <w:rFonts w:ascii="New York" w:eastAsia="Times New Roman" w:hAnsi="New York" w:cs="Times New Roman"/>
        </w:rPr>
        <w:commentReference w:id="31767"/>
      </w:r>
      <w:ins w:id="31772" w:author="Ramasubramani, Hariharan" w:date="2015-07-20T09:30:00Z">
        <w:r w:rsidRPr="006E39A0">
          <w:rPr>
            <w:rFonts w:cstheme="minorHAnsi"/>
            <w:color w:val="000000" w:themeColor="text1"/>
            <w:rPrChange w:id="31773" w:author="Ramasubramani, Hariharan" w:date="2015-07-21T11:14:00Z">
              <w:rPr/>
            </w:rPrChange>
          </w:rPr>
          <w:br/>
        </w:r>
      </w:ins>
    </w:p>
    <w:tbl>
      <w:tblPr>
        <w:tblStyle w:val="TableGrid"/>
        <w:tblW w:w="6789" w:type="dxa"/>
        <w:jc w:val="center"/>
        <w:tblLayout w:type="fixed"/>
        <w:tblLook w:val="04A0" w:firstRow="1" w:lastRow="0" w:firstColumn="1" w:lastColumn="0" w:noHBand="0" w:noVBand="1"/>
      </w:tblPr>
      <w:tblGrid>
        <w:gridCol w:w="1750"/>
        <w:gridCol w:w="939"/>
        <w:gridCol w:w="2050"/>
        <w:gridCol w:w="2050"/>
      </w:tblGrid>
      <w:tr w:rsidR="008F04F1" w:rsidRPr="00C106B9" w14:paraId="6C701F0C" w14:textId="61FB5A72" w:rsidTr="008F04F1">
        <w:trPr>
          <w:cantSplit/>
          <w:trHeight w:val="152"/>
          <w:tblHeader/>
          <w:jc w:val="center"/>
          <w:ins w:id="31774" w:author="Ramasubramani, Hariharan" w:date="2015-07-20T09:30:00Z"/>
        </w:trPr>
        <w:tc>
          <w:tcPr>
            <w:tcW w:w="17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7878D28" w14:textId="77777777" w:rsidR="008F04F1" w:rsidRPr="00C106B9" w:rsidRDefault="008F04F1" w:rsidP="008F04F1">
            <w:pPr>
              <w:spacing w:before="60"/>
              <w:ind w:left="-18" w:right="-75" w:firstLine="0"/>
              <w:rPr>
                <w:ins w:id="31775" w:author="Ramasubramani, Hariharan" w:date="2015-07-20T09:30:00Z"/>
                <w:rFonts w:cstheme="minorHAnsi"/>
                <w:b/>
                <w:color w:val="000000" w:themeColor="text1"/>
                <w:sz w:val="20"/>
              </w:rPr>
            </w:pPr>
            <w:ins w:id="31776" w:author="Ramasubramani, Hariharan" w:date="2015-07-20T09:30:00Z">
              <w:r>
                <w:rPr>
                  <w:rFonts w:cstheme="minorHAnsi"/>
                  <w:b/>
                  <w:color w:val="000000" w:themeColor="text1"/>
                  <w:sz w:val="20"/>
                </w:rPr>
                <w:t>Screen Label</w:t>
              </w:r>
            </w:ins>
          </w:p>
        </w:tc>
        <w:tc>
          <w:tcPr>
            <w:tcW w:w="939"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63F20BC" w14:textId="173F2526" w:rsidR="008F04F1" w:rsidRPr="00C106B9" w:rsidRDefault="008F04F1" w:rsidP="008F04F1">
            <w:pPr>
              <w:spacing w:before="60"/>
              <w:ind w:left="-69" w:right="-69" w:firstLine="0"/>
              <w:jc w:val="center"/>
              <w:rPr>
                <w:ins w:id="31777" w:author="Ramasubramani, Hariharan" w:date="2015-07-20T09:30:00Z"/>
                <w:rFonts w:cstheme="minorHAnsi"/>
                <w:b/>
                <w:color w:val="000000" w:themeColor="text1"/>
                <w:sz w:val="20"/>
              </w:rPr>
            </w:pPr>
            <w:ins w:id="31778" w:author="Ramasubramani, Hariharan" w:date="2015-07-20T09:30:00Z">
              <w:r w:rsidRPr="00C106B9">
                <w:rPr>
                  <w:rFonts w:cstheme="minorHAnsi"/>
                  <w:b/>
                  <w:color w:val="000000" w:themeColor="text1"/>
                  <w:sz w:val="20"/>
                </w:rPr>
                <w:t>Required</w:t>
              </w:r>
            </w:ins>
            <w:ins w:id="31779" w:author="Ramasubramani, Hariharan" w:date="2015-07-20T17:27:00Z">
              <w:r w:rsidR="00C66FC3">
                <w:rPr>
                  <w:rFonts w:cstheme="minorHAnsi"/>
                  <w:b/>
                  <w:color w:val="000000" w:themeColor="text1"/>
                  <w:sz w:val="20"/>
                </w:rPr>
                <w:t xml:space="preserve"> For Shell</w:t>
              </w:r>
            </w:ins>
          </w:p>
        </w:tc>
        <w:tc>
          <w:tcPr>
            <w:tcW w:w="20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ED780AC" w14:textId="77777777" w:rsidR="008F04F1" w:rsidRPr="00C106B9" w:rsidRDefault="008F04F1" w:rsidP="008F04F1">
            <w:pPr>
              <w:spacing w:before="60"/>
              <w:ind w:left="-57" w:firstLine="0"/>
              <w:jc w:val="center"/>
              <w:rPr>
                <w:ins w:id="31780" w:author="Ramasubramani, Hariharan" w:date="2015-07-20T09:30:00Z"/>
                <w:rFonts w:cstheme="minorHAnsi"/>
                <w:b/>
                <w:color w:val="000000" w:themeColor="text1"/>
                <w:sz w:val="20"/>
              </w:rPr>
            </w:pPr>
            <w:ins w:id="31781" w:author="Ramasubramani, Hariharan" w:date="2015-07-20T09:30:00Z">
              <w:r>
                <w:rPr>
                  <w:rFonts w:cstheme="minorHAnsi"/>
                  <w:b/>
                  <w:color w:val="000000" w:themeColor="text1"/>
                  <w:sz w:val="20"/>
                </w:rPr>
                <w:t>Other Information</w:t>
              </w:r>
            </w:ins>
          </w:p>
        </w:tc>
        <w:tc>
          <w:tcPr>
            <w:tcW w:w="2050"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2C9B843" w14:textId="3EEC9E6C" w:rsidR="008F04F1" w:rsidRDefault="008F04F1" w:rsidP="008F04F1">
            <w:pPr>
              <w:spacing w:before="60"/>
              <w:ind w:left="-57" w:firstLine="0"/>
              <w:jc w:val="center"/>
              <w:rPr>
                <w:ins w:id="31782" w:author="Ramasubramani, Hariharan" w:date="2015-07-20T10:33:00Z"/>
                <w:rFonts w:cstheme="minorHAnsi"/>
                <w:b/>
                <w:color w:val="000000" w:themeColor="text1"/>
                <w:sz w:val="20"/>
              </w:rPr>
            </w:pPr>
            <w:ins w:id="31783" w:author="Ramasubramani, Hariharan" w:date="2015-07-20T10:33:00Z">
              <w:r w:rsidRPr="00C106B9">
                <w:rPr>
                  <w:rFonts w:cstheme="minorHAnsi"/>
                  <w:b/>
                  <w:color w:val="000000" w:themeColor="text1"/>
                  <w:sz w:val="20"/>
                </w:rPr>
                <w:t>Required</w:t>
              </w:r>
              <w:r>
                <w:rPr>
                  <w:rFonts w:cstheme="minorHAnsi"/>
                  <w:b/>
                  <w:color w:val="000000" w:themeColor="text1"/>
                  <w:sz w:val="20"/>
                </w:rPr>
                <w:t xml:space="preserve"> For Promotion</w:t>
              </w:r>
            </w:ins>
          </w:p>
        </w:tc>
      </w:tr>
      <w:tr w:rsidR="000563E0" w:rsidRPr="00C106B9" w14:paraId="2668B519" w14:textId="0FAE8496" w:rsidTr="008F04F1">
        <w:trPr>
          <w:cantSplit/>
          <w:trHeight w:val="314"/>
          <w:jc w:val="center"/>
          <w:ins w:id="31784" w:author="Ramasubramani, Hariharan" w:date="2015-07-20T09:30:00Z"/>
        </w:trPr>
        <w:tc>
          <w:tcPr>
            <w:tcW w:w="1750" w:type="dxa"/>
            <w:tcBorders>
              <w:top w:val="single" w:sz="4" w:space="0" w:color="auto"/>
              <w:left w:val="single" w:sz="4" w:space="0" w:color="auto"/>
              <w:bottom w:val="single" w:sz="4" w:space="0" w:color="auto"/>
              <w:right w:val="single" w:sz="4" w:space="0" w:color="auto"/>
            </w:tcBorders>
          </w:tcPr>
          <w:p w14:paraId="24640406" w14:textId="197517D5" w:rsidR="000563E0" w:rsidRPr="00C106B9" w:rsidRDefault="000563E0">
            <w:pPr>
              <w:ind w:left="-18" w:firstLine="0"/>
              <w:rPr>
                <w:ins w:id="31785" w:author="Ramasubramani, Hariharan" w:date="2015-07-20T09:30:00Z"/>
                <w:rFonts w:cstheme="minorHAnsi"/>
                <w:color w:val="000000" w:themeColor="text1"/>
              </w:rPr>
            </w:pPr>
            <w:ins w:id="31786" w:author="Ramasubramani, Hariharan" w:date="2015-08-19T11:27:00Z">
              <w:r>
                <w:rPr>
                  <w:rFonts w:cstheme="minorHAnsi"/>
                  <w:color w:val="000000" w:themeColor="text1"/>
                </w:rPr>
                <w:t>Form Type</w:t>
              </w:r>
            </w:ins>
            <w:del w:id="31787" w:author="Ramasubramani, Hariharan" w:date="2015-08-18T10:57:00Z">
              <w:r w:rsidDel="006C4A88">
                <w:rPr>
                  <w:rStyle w:val="CommentReference"/>
                  <w:rFonts w:ascii="New York" w:eastAsia="Times New Roman" w:hAnsi="New York" w:cs="Times New Roman"/>
                </w:rPr>
                <w:commentReference w:id="31788"/>
              </w:r>
            </w:del>
            <w:del w:id="31789" w:author="Ramasubramani, Hariharan" w:date="2015-08-19T11:26:00Z">
              <w:r w:rsidDel="000563E0">
                <w:rPr>
                  <w:rStyle w:val="CommentReference"/>
                  <w:rFonts w:ascii="New York" w:eastAsia="Times New Roman" w:hAnsi="New York" w:cs="Times New Roman"/>
                </w:rPr>
                <w:commentReference w:id="31790"/>
              </w:r>
            </w:del>
          </w:p>
        </w:tc>
        <w:tc>
          <w:tcPr>
            <w:tcW w:w="939" w:type="dxa"/>
            <w:tcBorders>
              <w:top w:val="single" w:sz="4" w:space="0" w:color="auto"/>
              <w:left w:val="single" w:sz="4" w:space="0" w:color="auto"/>
              <w:bottom w:val="single" w:sz="4" w:space="0" w:color="auto"/>
              <w:right w:val="single" w:sz="4" w:space="0" w:color="auto"/>
            </w:tcBorders>
          </w:tcPr>
          <w:p w14:paraId="2BFB2CFA" w14:textId="68FA310A" w:rsidR="000563E0" w:rsidRPr="00C106B9" w:rsidRDefault="000563E0" w:rsidP="000563E0">
            <w:pPr>
              <w:ind w:left="-57" w:firstLine="0"/>
              <w:jc w:val="center"/>
              <w:rPr>
                <w:ins w:id="31791" w:author="Ramasubramani, Hariharan" w:date="2015-07-20T09:30:00Z"/>
                <w:rFonts w:cstheme="minorHAnsi"/>
                <w:color w:val="000000" w:themeColor="text1"/>
              </w:rPr>
            </w:pPr>
            <w:ins w:id="31792" w:author="Ramasubramani, Hariharan" w:date="2015-08-19T11:27:00Z">
              <w:r>
                <w:rPr>
                  <w:rFonts w:cstheme="minorHAnsi"/>
                  <w:color w:val="000000" w:themeColor="text1"/>
                </w:rPr>
                <w:t>M</w:t>
              </w:r>
            </w:ins>
          </w:p>
        </w:tc>
        <w:tc>
          <w:tcPr>
            <w:tcW w:w="2050" w:type="dxa"/>
            <w:tcBorders>
              <w:top w:val="single" w:sz="4" w:space="0" w:color="auto"/>
              <w:left w:val="single" w:sz="4" w:space="0" w:color="auto"/>
              <w:bottom w:val="single" w:sz="4" w:space="0" w:color="auto"/>
              <w:right w:val="single" w:sz="4" w:space="0" w:color="auto"/>
            </w:tcBorders>
          </w:tcPr>
          <w:p w14:paraId="0D02FA89" w14:textId="77777777" w:rsidR="000563E0" w:rsidRDefault="000563E0" w:rsidP="000563E0">
            <w:pPr>
              <w:pStyle w:val="ListParagraph"/>
              <w:ind w:left="-12" w:right="-57" w:firstLine="0"/>
              <w:rPr>
                <w:ins w:id="31793" w:author="Ramasubramani, Hariharan" w:date="2015-08-19T11:27:00Z"/>
                <w:rFonts w:cstheme="minorHAnsi"/>
                <w:color w:val="000000" w:themeColor="text1"/>
              </w:rPr>
            </w:pPr>
            <w:ins w:id="31794" w:author="Ramasubramani, Hariharan" w:date="2015-08-19T11:27:00Z">
              <w:r>
                <w:rPr>
                  <w:rFonts w:cstheme="minorHAnsi"/>
                  <w:color w:val="000000" w:themeColor="text1"/>
                </w:rPr>
                <w:t>Single-select</w:t>
              </w:r>
              <w:r>
                <w:rPr>
                  <w:rFonts w:cstheme="minorHAnsi"/>
                  <w:color w:val="000000" w:themeColor="text1"/>
                </w:rPr>
                <w:br/>
                <w:t>Values:</w:t>
              </w:r>
            </w:ins>
          </w:p>
          <w:p w14:paraId="4652217A" w14:textId="0B4D24D2" w:rsidR="000563E0" w:rsidRDefault="000563E0" w:rsidP="000563E0">
            <w:pPr>
              <w:pStyle w:val="ListParagraph"/>
              <w:numPr>
                <w:ilvl w:val="0"/>
                <w:numId w:val="12"/>
              </w:numPr>
              <w:tabs>
                <w:tab w:val="left" w:pos="105"/>
              </w:tabs>
              <w:overflowPunct w:val="0"/>
              <w:autoSpaceDE w:val="0"/>
              <w:autoSpaceDN w:val="0"/>
              <w:adjustRightInd w:val="0"/>
              <w:ind w:left="-75" w:firstLine="0"/>
              <w:contextualSpacing w:val="0"/>
              <w:textAlignment w:val="baseline"/>
              <w:rPr>
                <w:ins w:id="31795" w:author="Ramasubramani, Hariharan" w:date="2015-08-19T11:27:00Z"/>
                <w:rFonts w:cstheme="minorHAnsi"/>
                <w:color w:val="000000" w:themeColor="text1"/>
              </w:rPr>
            </w:pPr>
            <w:ins w:id="31796" w:author="Ramasubramani, Hariharan" w:date="2015-08-19T11:27:00Z">
              <w:r>
                <w:rPr>
                  <w:rFonts w:cstheme="minorHAnsi"/>
                  <w:color w:val="000000" w:themeColor="text1"/>
                </w:rPr>
                <w:t>Filed</w:t>
              </w:r>
            </w:ins>
          </w:p>
          <w:p w14:paraId="298A4C94" w14:textId="51CA15D0" w:rsidR="000563E0" w:rsidRDefault="000563E0" w:rsidP="000563E0">
            <w:pPr>
              <w:pStyle w:val="ListParagraph"/>
              <w:numPr>
                <w:ilvl w:val="0"/>
                <w:numId w:val="12"/>
              </w:numPr>
              <w:tabs>
                <w:tab w:val="left" w:pos="105"/>
              </w:tabs>
              <w:overflowPunct w:val="0"/>
              <w:autoSpaceDE w:val="0"/>
              <w:autoSpaceDN w:val="0"/>
              <w:adjustRightInd w:val="0"/>
              <w:ind w:left="-75" w:firstLine="0"/>
              <w:contextualSpacing w:val="0"/>
              <w:textAlignment w:val="baseline"/>
              <w:rPr>
                <w:ins w:id="31797" w:author="Ramasubramani, Hariharan" w:date="2015-08-19T11:27:00Z"/>
                <w:rFonts w:cstheme="minorHAnsi"/>
                <w:color w:val="000000" w:themeColor="text1"/>
              </w:rPr>
            </w:pPr>
            <w:ins w:id="31798" w:author="Ramasubramani, Hariharan" w:date="2015-08-19T11:27:00Z">
              <w:r>
                <w:rPr>
                  <w:rFonts w:cstheme="minorHAnsi"/>
                  <w:color w:val="000000" w:themeColor="text1"/>
                </w:rPr>
                <w:t>Non-Filed</w:t>
              </w:r>
            </w:ins>
          </w:p>
          <w:p w14:paraId="50B39E75" w14:textId="77777777" w:rsidR="000563E0" w:rsidRDefault="000563E0" w:rsidP="000563E0">
            <w:pPr>
              <w:pStyle w:val="ListParagraph"/>
              <w:numPr>
                <w:ilvl w:val="0"/>
                <w:numId w:val="12"/>
              </w:numPr>
              <w:tabs>
                <w:tab w:val="left" w:pos="105"/>
              </w:tabs>
              <w:overflowPunct w:val="0"/>
              <w:autoSpaceDE w:val="0"/>
              <w:autoSpaceDN w:val="0"/>
              <w:adjustRightInd w:val="0"/>
              <w:ind w:left="-75" w:firstLine="0"/>
              <w:contextualSpacing w:val="0"/>
              <w:textAlignment w:val="baseline"/>
              <w:rPr>
                <w:ins w:id="31799" w:author="Ramasubramani, Hariharan" w:date="2015-08-19T11:27:00Z"/>
                <w:rFonts w:cstheme="minorHAnsi"/>
                <w:color w:val="000000" w:themeColor="text1"/>
              </w:rPr>
            </w:pPr>
            <w:ins w:id="31800" w:author="Ramasubramani, Hariharan" w:date="2015-08-19T11:27:00Z">
              <w:r>
                <w:rPr>
                  <w:rFonts w:cstheme="minorHAnsi"/>
                  <w:color w:val="000000" w:themeColor="text1"/>
                </w:rPr>
                <w:t>Admin</w:t>
              </w:r>
            </w:ins>
          </w:p>
          <w:p w14:paraId="58D2B4A3" w14:textId="488AF247" w:rsidR="000563E0" w:rsidRPr="005A4699" w:rsidRDefault="000563E0">
            <w:pPr>
              <w:pStyle w:val="ListParagraph"/>
              <w:numPr>
                <w:ilvl w:val="0"/>
                <w:numId w:val="12"/>
              </w:numPr>
              <w:tabs>
                <w:tab w:val="left" w:pos="105"/>
              </w:tabs>
              <w:overflowPunct w:val="0"/>
              <w:autoSpaceDE w:val="0"/>
              <w:autoSpaceDN w:val="0"/>
              <w:adjustRightInd w:val="0"/>
              <w:ind w:left="-75" w:firstLine="0"/>
              <w:contextualSpacing w:val="0"/>
              <w:textAlignment w:val="baseline"/>
              <w:rPr>
                <w:ins w:id="31801" w:author="Ramasubramani, Hariharan" w:date="2015-07-20T09:30:00Z"/>
                <w:rFonts w:cstheme="minorHAnsi"/>
                <w:color w:val="000000" w:themeColor="text1"/>
                <w:rPrChange w:id="31802" w:author="Ramasubramani, Hariharan" w:date="2015-07-20T10:12:00Z">
                  <w:rPr>
                    <w:ins w:id="31803" w:author="Ramasubramani, Hariharan" w:date="2015-07-20T09:30:00Z"/>
                  </w:rPr>
                </w:rPrChange>
              </w:rPr>
              <w:pPrChange w:id="31804" w:author="Ramasubramani, Hariharan" w:date="2015-08-19T11:28:00Z">
                <w:pPr>
                  <w:pStyle w:val="ListParagraph"/>
                  <w:numPr>
                    <w:numId w:val="4"/>
                  </w:numPr>
                  <w:overflowPunct w:val="0"/>
                  <w:autoSpaceDE w:val="0"/>
                  <w:autoSpaceDN w:val="0"/>
                  <w:adjustRightInd w:val="0"/>
                  <w:ind w:left="148" w:firstLine="0"/>
                  <w:contextualSpacing w:val="0"/>
                  <w:textAlignment w:val="baseline"/>
                </w:pPr>
              </w:pPrChange>
            </w:pPr>
            <w:ins w:id="31805" w:author="Ramasubramani, Hariharan" w:date="2015-08-19T11:28:00Z">
              <w:r>
                <w:rPr>
                  <w:rFonts w:cstheme="minorHAnsi"/>
                  <w:color w:val="000000" w:themeColor="text1"/>
                </w:rPr>
                <w:t>Correspondence</w:t>
              </w:r>
            </w:ins>
            <w:ins w:id="31806" w:author="Ramasubramani, Hariharan" w:date="2015-08-19T11:27:00Z">
              <w:r>
                <w:rPr>
                  <w:rFonts w:cstheme="minorHAnsi"/>
                  <w:color w:val="000000" w:themeColor="text1"/>
                </w:rPr>
                <w:t xml:space="preserve">   </w:t>
              </w:r>
            </w:ins>
          </w:p>
        </w:tc>
        <w:tc>
          <w:tcPr>
            <w:tcW w:w="2050" w:type="dxa"/>
            <w:tcBorders>
              <w:top w:val="single" w:sz="4" w:space="0" w:color="auto"/>
              <w:left w:val="single" w:sz="4" w:space="0" w:color="auto"/>
              <w:bottom w:val="single" w:sz="4" w:space="0" w:color="auto"/>
              <w:right w:val="single" w:sz="4" w:space="0" w:color="auto"/>
            </w:tcBorders>
          </w:tcPr>
          <w:p w14:paraId="35212259" w14:textId="42B2BB6C" w:rsidR="000563E0" w:rsidRPr="005A4699" w:rsidRDefault="000563E0" w:rsidP="000563E0">
            <w:pPr>
              <w:overflowPunct w:val="0"/>
              <w:autoSpaceDE w:val="0"/>
              <w:autoSpaceDN w:val="0"/>
              <w:adjustRightInd w:val="0"/>
              <w:ind w:firstLine="0"/>
              <w:textAlignment w:val="baseline"/>
              <w:rPr>
                <w:ins w:id="31807" w:author="Ramasubramani, Hariharan" w:date="2015-07-20T10:33:00Z"/>
                <w:rFonts w:cstheme="minorHAnsi"/>
                <w:color w:val="000000" w:themeColor="text1"/>
              </w:rPr>
            </w:pPr>
            <w:ins w:id="31808" w:author="Ramasubramani, Hariharan" w:date="2015-08-19T11:27:00Z">
              <w:r>
                <w:rPr>
                  <w:rFonts w:cstheme="minorHAnsi"/>
                  <w:color w:val="000000" w:themeColor="text1"/>
                </w:rPr>
                <w:t>M</w:t>
              </w:r>
            </w:ins>
          </w:p>
        </w:tc>
      </w:tr>
      <w:tr w:rsidR="000563E0" w:rsidRPr="00C106B9" w14:paraId="50B07C9A" w14:textId="30B332E4" w:rsidTr="008F04F1">
        <w:trPr>
          <w:cantSplit/>
          <w:trHeight w:val="314"/>
          <w:jc w:val="center"/>
          <w:ins w:id="31809" w:author="Ramasubramani, Hariharan" w:date="2015-07-20T09:30:00Z"/>
        </w:trPr>
        <w:tc>
          <w:tcPr>
            <w:tcW w:w="1750" w:type="dxa"/>
            <w:tcBorders>
              <w:top w:val="single" w:sz="4" w:space="0" w:color="auto"/>
              <w:left w:val="single" w:sz="4" w:space="0" w:color="auto"/>
              <w:bottom w:val="single" w:sz="4" w:space="0" w:color="auto"/>
              <w:right w:val="single" w:sz="4" w:space="0" w:color="auto"/>
            </w:tcBorders>
          </w:tcPr>
          <w:p w14:paraId="00EB9E6F" w14:textId="77777777" w:rsidR="000563E0" w:rsidRPr="00C106B9" w:rsidRDefault="000563E0" w:rsidP="000563E0">
            <w:pPr>
              <w:ind w:left="-18" w:firstLine="0"/>
              <w:rPr>
                <w:ins w:id="31810" w:author="Ramasubramani, Hariharan" w:date="2015-07-20T09:30:00Z"/>
                <w:rFonts w:cstheme="minorHAnsi"/>
                <w:color w:val="000000" w:themeColor="text1"/>
              </w:rPr>
            </w:pPr>
            <w:ins w:id="31811" w:author="Ramasubramani, Hariharan" w:date="2015-07-20T09:30:00Z">
              <w:r w:rsidRPr="00C106B9">
                <w:rPr>
                  <w:rFonts w:cstheme="minorHAnsi"/>
                  <w:color w:val="000000" w:themeColor="text1"/>
                </w:rPr>
                <w:t>Classification</w:t>
              </w:r>
            </w:ins>
          </w:p>
        </w:tc>
        <w:tc>
          <w:tcPr>
            <w:tcW w:w="939" w:type="dxa"/>
            <w:tcBorders>
              <w:top w:val="single" w:sz="4" w:space="0" w:color="auto"/>
              <w:left w:val="single" w:sz="4" w:space="0" w:color="auto"/>
              <w:bottom w:val="single" w:sz="4" w:space="0" w:color="auto"/>
              <w:right w:val="single" w:sz="4" w:space="0" w:color="auto"/>
            </w:tcBorders>
          </w:tcPr>
          <w:p w14:paraId="6A29B14F" w14:textId="77777777" w:rsidR="000563E0" w:rsidRPr="00C106B9" w:rsidRDefault="000563E0" w:rsidP="000563E0">
            <w:pPr>
              <w:ind w:left="-57" w:firstLine="0"/>
              <w:jc w:val="center"/>
              <w:rPr>
                <w:ins w:id="31812" w:author="Ramasubramani, Hariharan" w:date="2015-07-20T09:30:00Z"/>
                <w:rFonts w:cstheme="minorHAnsi"/>
                <w:color w:val="000000" w:themeColor="text1"/>
              </w:rPr>
            </w:pPr>
            <w:ins w:id="31813" w:author="Ramasubramani, Hariharan" w:date="2015-07-20T09:30:00Z">
              <w:r w:rsidRPr="00C106B9">
                <w:rPr>
                  <w:rFonts w:cstheme="minorHAnsi"/>
                  <w:color w:val="000000" w:themeColor="text1"/>
                </w:rPr>
                <w:t>M</w:t>
              </w:r>
            </w:ins>
          </w:p>
        </w:tc>
        <w:tc>
          <w:tcPr>
            <w:tcW w:w="2050" w:type="dxa"/>
            <w:tcBorders>
              <w:top w:val="single" w:sz="4" w:space="0" w:color="auto"/>
              <w:left w:val="single" w:sz="4" w:space="0" w:color="auto"/>
              <w:bottom w:val="single" w:sz="4" w:space="0" w:color="auto"/>
              <w:right w:val="single" w:sz="4" w:space="0" w:color="auto"/>
            </w:tcBorders>
          </w:tcPr>
          <w:p w14:paraId="5C840B40" w14:textId="7DB8DBC3" w:rsidR="000563E0" w:rsidRPr="00C106B9" w:rsidRDefault="000563E0" w:rsidP="000563E0">
            <w:pPr>
              <w:ind w:firstLine="0"/>
              <w:rPr>
                <w:ins w:id="31814" w:author="Ramasubramani, Hariharan" w:date="2015-07-20T09:30:00Z"/>
                <w:rFonts w:cstheme="minorHAnsi"/>
                <w:color w:val="000000" w:themeColor="text1"/>
              </w:rPr>
            </w:pPr>
            <w:ins w:id="31815" w:author="Ramasubramani, Hariharan" w:date="2015-07-20T11:29:00Z">
              <w:r>
                <w:rPr>
                  <w:rFonts w:cstheme="minorHAnsi"/>
                  <w:color w:val="000000" w:themeColor="text1"/>
                </w:rPr>
                <w:t>Single-select</w:t>
              </w:r>
              <w:r w:rsidRPr="00C106B9">
                <w:rPr>
                  <w:rFonts w:cstheme="minorHAnsi"/>
                  <w:color w:val="000000" w:themeColor="text1"/>
                </w:rPr>
                <w:t xml:space="preserve"> </w:t>
              </w:r>
              <w:r>
                <w:rPr>
                  <w:rFonts w:cstheme="minorHAnsi"/>
                  <w:color w:val="000000" w:themeColor="text1"/>
                </w:rPr>
                <w:br/>
              </w:r>
            </w:ins>
            <w:ins w:id="31816" w:author="Ramasubramani, Hariharan" w:date="2015-07-20T09:30:00Z">
              <w:r w:rsidRPr="00C106B9">
                <w:rPr>
                  <w:rFonts w:cstheme="minorHAnsi"/>
                  <w:color w:val="000000" w:themeColor="text1"/>
                </w:rPr>
                <w:t xml:space="preserve">See: </w:t>
              </w:r>
              <w:r>
                <w:rPr>
                  <w:rFonts w:cstheme="minorHAnsi"/>
                  <w:color w:val="000000" w:themeColor="text1"/>
                </w:rPr>
                <w:t>Unique Forms Spreadsheet (CR 409)</w:t>
              </w:r>
            </w:ins>
          </w:p>
        </w:tc>
        <w:tc>
          <w:tcPr>
            <w:tcW w:w="2050" w:type="dxa"/>
            <w:tcBorders>
              <w:top w:val="single" w:sz="4" w:space="0" w:color="auto"/>
              <w:left w:val="single" w:sz="4" w:space="0" w:color="auto"/>
              <w:bottom w:val="single" w:sz="4" w:space="0" w:color="auto"/>
              <w:right w:val="single" w:sz="4" w:space="0" w:color="auto"/>
            </w:tcBorders>
          </w:tcPr>
          <w:p w14:paraId="65B43542" w14:textId="5A86D4CE" w:rsidR="000563E0" w:rsidRPr="00C106B9" w:rsidRDefault="000563E0" w:rsidP="000563E0">
            <w:pPr>
              <w:ind w:firstLine="0"/>
              <w:rPr>
                <w:ins w:id="31817" w:author="Ramasubramani, Hariharan" w:date="2015-07-20T10:33:00Z"/>
                <w:rFonts w:cstheme="minorHAnsi"/>
                <w:color w:val="000000" w:themeColor="text1"/>
              </w:rPr>
            </w:pPr>
            <w:ins w:id="31818" w:author="Ramasubramani, Hariharan" w:date="2015-07-20T10:33:00Z">
              <w:r w:rsidRPr="00C106B9">
                <w:rPr>
                  <w:rFonts w:cstheme="minorHAnsi"/>
                  <w:color w:val="000000" w:themeColor="text1"/>
                </w:rPr>
                <w:t>M</w:t>
              </w:r>
            </w:ins>
          </w:p>
        </w:tc>
      </w:tr>
      <w:tr w:rsidR="000563E0" w:rsidRPr="00C106B9" w14:paraId="06C5912D" w14:textId="4D6C1C69" w:rsidTr="008F04F1">
        <w:trPr>
          <w:cantSplit/>
          <w:trHeight w:val="314"/>
          <w:jc w:val="center"/>
          <w:ins w:id="31819" w:author="Ramasubramani, Hariharan" w:date="2015-07-20T09:30:00Z"/>
        </w:trPr>
        <w:tc>
          <w:tcPr>
            <w:tcW w:w="1750" w:type="dxa"/>
            <w:tcBorders>
              <w:top w:val="single" w:sz="4" w:space="0" w:color="auto"/>
              <w:left w:val="single" w:sz="4" w:space="0" w:color="auto"/>
              <w:bottom w:val="single" w:sz="4" w:space="0" w:color="auto"/>
              <w:right w:val="single" w:sz="4" w:space="0" w:color="auto"/>
            </w:tcBorders>
          </w:tcPr>
          <w:p w14:paraId="1DA8FE6F" w14:textId="77777777" w:rsidR="000563E0" w:rsidRPr="00C106B9" w:rsidRDefault="000563E0" w:rsidP="000563E0">
            <w:pPr>
              <w:ind w:left="-18" w:firstLine="0"/>
              <w:rPr>
                <w:ins w:id="31820" w:author="Ramasubramani, Hariharan" w:date="2015-07-20T09:30:00Z"/>
                <w:rFonts w:cstheme="minorHAnsi"/>
                <w:color w:val="000000" w:themeColor="text1"/>
              </w:rPr>
            </w:pPr>
            <w:ins w:id="31821" w:author="Ramasubramani, Hariharan" w:date="2015-07-20T09:30:00Z">
              <w:r w:rsidRPr="00C106B9">
                <w:rPr>
                  <w:rFonts w:cstheme="minorHAnsi"/>
                  <w:color w:val="000000" w:themeColor="text1"/>
                </w:rPr>
                <w:t>Sub-classification</w:t>
              </w:r>
            </w:ins>
          </w:p>
        </w:tc>
        <w:tc>
          <w:tcPr>
            <w:tcW w:w="939" w:type="dxa"/>
            <w:tcBorders>
              <w:top w:val="single" w:sz="4" w:space="0" w:color="auto"/>
              <w:left w:val="single" w:sz="4" w:space="0" w:color="auto"/>
              <w:bottom w:val="single" w:sz="4" w:space="0" w:color="auto"/>
              <w:right w:val="single" w:sz="4" w:space="0" w:color="auto"/>
            </w:tcBorders>
          </w:tcPr>
          <w:p w14:paraId="77359DAC" w14:textId="77777777" w:rsidR="000563E0" w:rsidRPr="00C106B9" w:rsidRDefault="000563E0" w:rsidP="000563E0">
            <w:pPr>
              <w:ind w:left="-57" w:firstLine="0"/>
              <w:jc w:val="center"/>
              <w:rPr>
                <w:ins w:id="31822" w:author="Ramasubramani, Hariharan" w:date="2015-07-20T09:30:00Z"/>
                <w:rFonts w:cstheme="minorHAnsi"/>
                <w:color w:val="000000" w:themeColor="text1"/>
              </w:rPr>
            </w:pPr>
            <w:ins w:id="31823" w:author="Ramasubramani, Hariharan" w:date="2015-07-20T09:30:00Z">
              <w:r w:rsidRPr="00C106B9">
                <w:rPr>
                  <w:rFonts w:cstheme="minorHAnsi"/>
                  <w:color w:val="000000" w:themeColor="text1"/>
                </w:rPr>
                <w:t>M</w:t>
              </w:r>
            </w:ins>
          </w:p>
        </w:tc>
        <w:tc>
          <w:tcPr>
            <w:tcW w:w="2050" w:type="dxa"/>
            <w:tcBorders>
              <w:top w:val="single" w:sz="4" w:space="0" w:color="auto"/>
              <w:left w:val="single" w:sz="4" w:space="0" w:color="auto"/>
              <w:bottom w:val="single" w:sz="4" w:space="0" w:color="auto"/>
              <w:right w:val="single" w:sz="4" w:space="0" w:color="auto"/>
            </w:tcBorders>
          </w:tcPr>
          <w:p w14:paraId="5EEEB5E9" w14:textId="5238719D" w:rsidR="000563E0" w:rsidRPr="00C106B9" w:rsidRDefault="000563E0" w:rsidP="000563E0">
            <w:pPr>
              <w:ind w:firstLine="0"/>
              <w:rPr>
                <w:ins w:id="31824" w:author="Ramasubramani, Hariharan" w:date="2015-07-20T09:30:00Z"/>
                <w:rFonts w:cstheme="minorHAnsi"/>
                <w:color w:val="000000" w:themeColor="text1"/>
              </w:rPr>
            </w:pPr>
            <w:ins w:id="31825" w:author="Ramasubramani, Hariharan" w:date="2015-07-20T10:35:00Z">
              <w:r>
                <w:rPr>
                  <w:rFonts w:cstheme="minorHAnsi"/>
                  <w:color w:val="000000" w:themeColor="text1"/>
                </w:rPr>
                <w:t>Single</w:t>
              </w:r>
            </w:ins>
            <w:ins w:id="31826" w:author="Ramasubramani, Hariharan" w:date="2015-07-20T11:29:00Z">
              <w:r>
                <w:rPr>
                  <w:rFonts w:cstheme="minorHAnsi"/>
                  <w:color w:val="000000" w:themeColor="text1"/>
                </w:rPr>
                <w:t>-s</w:t>
              </w:r>
            </w:ins>
            <w:ins w:id="31827" w:author="Ramasubramani, Hariharan" w:date="2015-07-20T10:35:00Z">
              <w:r>
                <w:rPr>
                  <w:rFonts w:cstheme="minorHAnsi"/>
                  <w:color w:val="000000" w:themeColor="text1"/>
                </w:rPr>
                <w:t xml:space="preserve">elect    </w:t>
              </w:r>
            </w:ins>
            <w:ins w:id="31828" w:author="Ramasubramani, Hariharan" w:date="2015-07-20T09:30:00Z">
              <w:r w:rsidRPr="00C106B9">
                <w:rPr>
                  <w:rFonts w:cstheme="minorHAnsi"/>
                  <w:color w:val="000000" w:themeColor="text1"/>
                </w:rPr>
                <w:t xml:space="preserve">See: </w:t>
              </w:r>
              <w:r>
                <w:rPr>
                  <w:rFonts w:cstheme="minorHAnsi"/>
                  <w:color w:val="000000" w:themeColor="text1"/>
                </w:rPr>
                <w:t>Unique Forms Spreadsheet (CR 409)</w:t>
              </w:r>
            </w:ins>
          </w:p>
        </w:tc>
        <w:tc>
          <w:tcPr>
            <w:tcW w:w="2050" w:type="dxa"/>
            <w:tcBorders>
              <w:top w:val="single" w:sz="4" w:space="0" w:color="auto"/>
              <w:left w:val="single" w:sz="4" w:space="0" w:color="auto"/>
              <w:bottom w:val="single" w:sz="4" w:space="0" w:color="auto"/>
              <w:right w:val="single" w:sz="4" w:space="0" w:color="auto"/>
            </w:tcBorders>
          </w:tcPr>
          <w:p w14:paraId="478AD684" w14:textId="019ED435" w:rsidR="000563E0" w:rsidRPr="00C106B9" w:rsidRDefault="000563E0" w:rsidP="000563E0">
            <w:pPr>
              <w:ind w:firstLine="0"/>
              <w:rPr>
                <w:ins w:id="31829" w:author="Ramasubramani, Hariharan" w:date="2015-07-20T10:33:00Z"/>
                <w:rFonts w:cstheme="minorHAnsi"/>
                <w:color w:val="000000" w:themeColor="text1"/>
              </w:rPr>
            </w:pPr>
            <w:ins w:id="31830" w:author="Ramasubramani, Hariharan" w:date="2015-07-20T10:33:00Z">
              <w:r w:rsidRPr="00C106B9">
                <w:rPr>
                  <w:rFonts w:cstheme="minorHAnsi"/>
                  <w:color w:val="000000" w:themeColor="text1"/>
                </w:rPr>
                <w:t>M</w:t>
              </w:r>
            </w:ins>
          </w:p>
        </w:tc>
      </w:tr>
      <w:tr w:rsidR="000563E0" w:rsidRPr="00C106B9" w14:paraId="18B56A40" w14:textId="34544EC9" w:rsidTr="008F04F1">
        <w:trPr>
          <w:cantSplit/>
          <w:trHeight w:val="314"/>
          <w:jc w:val="center"/>
          <w:ins w:id="31831" w:author="Ramasubramani, Hariharan" w:date="2015-07-20T10:32:00Z"/>
        </w:trPr>
        <w:tc>
          <w:tcPr>
            <w:tcW w:w="1750" w:type="dxa"/>
            <w:tcBorders>
              <w:top w:val="single" w:sz="4" w:space="0" w:color="auto"/>
              <w:left w:val="single" w:sz="4" w:space="0" w:color="auto"/>
              <w:bottom w:val="single" w:sz="4" w:space="0" w:color="auto"/>
              <w:right w:val="single" w:sz="4" w:space="0" w:color="auto"/>
            </w:tcBorders>
          </w:tcPr>
          <w:p w14:paraId="02A18AF7" w14:textId="582099D3" w:rsidR="000563E0" w:rsidRPr="00C106B9" w:rsidRDefault="000563E0" w:rsidP="000563E0">
            <w:pPr>
              <w:ind w:left="-18" w:firstLine="0"/>
              <w:rPr>
                <w:ins w:id="31832" w:author="Ramasubramani, Hariharan" w:date="2015-07-20T10:32:00Z"/>
                <w:rFonts w:cstheme="minorHAnsi"/>
                <w:color w:val="000000" w:themeColor="text1"/>
              </w:rPr>
            </w:pPr>
            <w:ins w:id="31833" w:author="Ramasubramani, Hariharan" w:date="2015-08-19T11:31:00Z">
              <w:r>
                <w:rPr>
                  <w:rFonts w:cstheme="minorHAnsi"/>
                  <w:color w:val="000000" w:themeColor="text1"/>
                </w:rPr>
                <w:t>Lunar Doc Type</w:t>
              </w:r>
            </w:ins>
          </w:p>
        </w:tc>
        <w:tc>
          <w:tcPr>
            <w:tcW w:w="939" w:type="dxa"/>
            <w:tcBorders>
              <w:top w:val="single" w:sz="4" w:space="0" w:color="auto"/>
              <w:left w:val="single" w:sz="4" w:space="0" w:color="auto"/>
              <w:bottom w:val="single" w:sz="4" w:space="0" w:color="auto"/>
              <w:right w:val="single" w:sz="4" w:space="0" w:color="auto"/>
            </w:tcBorders>
          </w:tcPr>
          <w:p w14:paraId="0A5CD8AF" w14:textId="75BA1D4C" w:rsidR="000563E0" w:rsidRPr="00C106B9" w:rsidRDefault="000563E0" w:rsidP="000563E0">
            <w:pPr>
              <w:ind w:left="-57" w:firstLine="0"/>
              <w:jc w:val="center"/>
              <w:rPr>
                <w:ins w:id="31834" w:author="Ramasubramani, Hariharan" w:date="2015-07-20T10:32:00Z"/>
                <w:rFonts w:cstheme="minorHAnsi"/>
                <w:color w:val="000000" w:themeColor="text1"/>
              </w:rPr>
            </w:pPr>
            <w:ins w:id="31835" w:author="Ramasubramani, Hariharan" w:date="2015-08-19T11:31:00Z">
              <w:r>
                <w:rPr>
                  <w:rFonts w:cstheme="minorHAnsi"/>
                  <w:color w:val="000000" w:themeColor="text1"/>
                </w:rPr>
                <w:t>O (CR621)</w:t>
              </w:r>
            </w:ins>
          </w:p>
        </w:tc>
        <w:tc>
          <w:tcPr>
            <w:tcW w:w="2050" w:type="dxa"/>
            <w:tcBorders>
              <w:top w:val="single" w:sz="4" w:space="0" w:color="auto"/>
              <w:left w:val="single" w:sz="4" w:space="0" w:color="auto"/>
              <w:bottom w:val="single" w:sz="4" w:space="0" w:color="auto"/>
              <w:right w:val="single" w:sz="4" w:space="0" w:color="auto"/>
            </w:tcBorders>
          </w:tcPr>
          <w:p w14:paraId="26F178D6" w14:textId="0002F129" w:rsidR="000563E0" w:rsidRPr="00C106B9" w:rsidRDefault="000563E0" w:rsidP="000563E0">
            <w:pPr>
              <w:ind w:firstLine="0"/>
              <w:rPr>
                <w:ins w:id="31836" w:author="Ramasubramani, Hariharan" w:date="2015-07-20T10:32:00Z"/>
                <w:rFonts w:cstheme="minorHAnsi"/>
                <w:color w:val="000000" w:themeColor="text1"/>
              </w:rPr>
            </w:pPr>
            <w:ins w:id="31837" w:author="Ramasubramani, Hariharan" w:date="2015-08-19T11:31:00Z">
              <w:r>
                <w:rPr>
                  <w:rFonts w:cstheme="minorHAnsi"/>
                  <w:color w:val="000000" w:themeColor="text1"/>
                </w:rPr>
                <w:t>Single-select</w:t>
              </w:r>
              <w:r>
                <w:rPr>
                  <w:rFonts w:cstheme="minorHAnsi"/>
                  <w:color w:val="000000" w:themeColor="text1"/>
                </w:rPr>
                <w:br/>
                <w:t>Values will be maintained by RDM.</w:t>
              </w:r>
            </w:ins>
          </w:p>
        </w:tc>
        <w:tc>
          <w:tcPr>
            <w:tcW w:w="2050" w:type="dxa"/>
            <w:tcBorders>
              <w:top w:val="single" w:sz="4" w:space="0" w:color="auto"/>
              <w:left w:val="single" w:sz="4" w:space="0" w:color="auto"/>
              <w:bottom w:val="single" w:sz="4" w:space="0" w:color="auto"/>
              <w:right w:val="single" w:sz="4" w:space="0" w:color="auto"/>
            </w:tcBorders>
          </w:tcPr>
          <w:p w14:paraId="215F3DC7" w14:textId="0BEA71D0" w:rsidR="000563E0" w:rsidRPr="00C106B9" w:rsidRDefault="000563E0" w:rsidP="000563E0">
            <w:pPr>
              <w:ind w:firstLine="0"/>
              <w:rPr>
                <w:ins w:id="31838" w:author="Ramasubramani, Hariharan" w:date="2015-07-20T10:33:00Z"/>
                <w:rFonts w:cstheme="minorHAnsi"/>
                <w:color w:val="000000" w:themeColor="text1"/>
              </w:rPr>
            </w:pPr>
            <w:ins w:id="31839" w:author="Ramasubramani, Hariharan" w:date="2015-08-19T11:31:00Z">
              <w:r>
                <w:rPr>
                  <w:rFonts w:cstheme="minorHAnsi"/>
                  <w:color w:val="000000" w:themeColor="text1"/>
                </w:rPr>
                <w:t>O</w:t>
              </w:r>
            </w:ins>
          </w:p>
        </w:tc>
      </w:tr>
      <w:tr w:rsidR="000563E0" w:rsidRPr="00C106B9" w14:paraId="612B131B" w14:textId="5DD1BD14" w:rsidTr="008F04F1">
        <w:trPr>
          <w:cantSplit/>
          <w:trHeight w:val="314"/>
          <w:jc w:val="center"/>
          <w:ins w:id="31840" w:author="Ramasubramani, Hariharan" w:date="2015-07-20T10:32:00Z"/>
        </w:trPr>
        <w:tc>
          <w:tcPr>
            <w:tcW w:w="1750" w:type="dxa"/>
            <w:tcBorders>
              <w:top w:val="single" w:sz="4" w:space="0" w:color="auto"/>
              <w:left w:val="single" w:sz="4" w:space="0" w:color="auto"/>
              <w:bottom w:val="single" w:sz="4" w:space="0" w:color="auto"/>
              <w:right w:val="single" w:sz="4" w:space="0" w:color="auto"/>
            </w:tcBorders>
          </w:tcPr>
          <w:p w14:paraId="38CED9BB" w14:textId="327A7785" w:rsidR="000563E0" w:rsidRPr="00C106B9" w:rsidRDefault="000563E0" w:rsidP="000563E0">
            <w:pPr>
              <w:ind w:left="-18" w:firstLine="0"/>
              <w:rPr>
                <w:ins w:id="31841" w:author="Ramasubramani, Hariharan" w:date="2015-07-20T10:32:00Z"/>
                <w:rFonts w:cstheme="minorHAnsi"/>
                <w:color w:val="000000" w:themeColor="text1"/>
              </w:rPr>
            </w:pPr>
            <w:ins w:id="31842" w:author="Ramasubramani, Hariharan" w:date="2015-07-20T10:34:00Z">
              <w:r>
                <w:rPr>
                  <w:rFonts w:cstheme="minorHAnsi"/>
                  <w:color w:val="000000" w:themeColor="text1"/>
                </w:rPr>
                <w:t>Form</w:t>
              </w:r>
              <w:r w:rsidRPr="00C106B9">
                <w:rPr>
                  <w:rFonts w:cstheme="minorHAnsi"/>
                  <w:color w:val="000000" w:themeColor="text1"/>
                </w:rPr>
                <w:t xml:space="preserve"> Title</w:t>
              </w:r>
            </w:ins>
          </w:p>
        </w:tc>
        <w:tc>
          <w:tcPr>
            <w:tcW w:w="939" w:type="dxa"/>
            <w:tcBorders>
              <w:top w:val="single" w:sz="4" w:space="0" w:color="auto"/>
              <w:left w:val="single" w:sz="4" w:space="0" w:color="auto"/>
              <w:bottom w:val="single" w:sz="4" w:space="0" w:color="auto"/>
              <w:right w:val="single" w:sz="4" w:space="0" w:color="auto"/>
            </w:tcBorders>
          </w:tcPr>
          <w:p w14:paraId="7283A689" w14:textId="49584A81" w:rsidR="000563E0" w:rsidRPr="00C106B9" w:rsidRDefault="000563E0" w:rsidP="000563E0">
            <w:pPr>
              <w:ind w:left="-57" w:firstLine="0"/>
              <w:jc w:val="center"/>
              <w:rPr>
                <w:ins w:id="31843" w:author="Ramasubramani, Hariharan" w:date="2015-07-20T10:32:00Z"/>
                <w:rFonts w:cstheme="minorHAnsi"/>
                <w:color w:val="000000" w:themeColor="text1"/>
              </w:rPr>
            </w:pPr>
            <w:ins w:id="31844" w:author="Ramasubramani, Hariharan" w:date="2015-07-20T10:34:00Z">
              <w:r>
                <w:rPr>
                  <w:rFonts w:cstheme="minorHAnsi"/>
                  <w:color w:val="000000" w:themeColor="text1"/>
                </w:rPr>
                <w:t>O</w:t>
              </w:r>
            </w:ins>
            <w:ins w:id="31845" w:author="Ramasubramani, Hariharan" w:date="2015-07-20T11:22:00Z">
              <w:r>
                <w:rPr>
                  <w:rFonts w:cstheme="minorHAnsi"/>
                  <w:color w:val="000000" w:themeColor="text1"/>
                </w:rPr>
                <w:t xml:space="preserve">    (CR 621)</w:t>
              </w:r>
            </w:ins>
            <w:ins w:id="31846" w:author="Ramasubramani, Hariharan" w:date="2015-07-20T10:34:00Z">
              <w:r>
                <w:rPr>
                  <w:rFonts w:cstheme="minorHAnsi"/>
                  <w:color w:val="000000" w:themeColor="text1"/>
                </w:rPr>
                <w:t xml:space="preserve"> </w:t>
              </w:r>
            </w:ins>
          </w:p>
        </w:tc>
        <w:tc>
          <w:tcPr>
            <w:tcW w:w="2050" w:type="dxa"/>
            <w:tcBorders>
              <w:top w:val="single" w:sz="4" w:space="0" w:color="auto"/>
              <w:left w:val="single" w:sz="4" w:space="0" w:color="auto"/>
              <w:bottom w:val="single" w:sz="4" w:space="0" w:color="auto"/>
              <w:right w:val="single" w:sz="4" w:space="0" w:color="auto"/>
            </w:tcBorders>
          </w:tcPr>
          <w:p w14:paraId="3F98BA2C" w14:textId="2B9750B5" w:rsidR="000563E0" w:rsidRPr="00C106B9" w:rsidRDefault="000563E0" w:rsidP="000563E0">
            <w:pPr>
              <w:ind w:firstLine="0"/>
              <w:rPr>
                <w:ins w:id="31847" w:author="Ramasubramani, Hariharan" w:date="2015-07-20T10:32:00Z"/>
                <w:rFonts w:cstheme="minorHAnsi"/>
                <w:color w:val="000000" w:themeColor="text1"/>
              </w:rPr>
            </w:pPr>
            <w:ins w:id="31848" w:author="Ramasubramani, Hariharan" w:date="2015-07-20T10:34:00Z">
              <w:r w:rsidRPr="00FB1020">
                <w:rPr>
                  <w:rFonts w:cstheme="minorHAnsi"/>
                  <w:color w:val="000000" w:themeColor="text1"/>
                </w:rPr>
                <w:t>Length: 100</w:t>
              </w:r>
              <w:r w:rsidRPr="00FB1020">
                <w:rPr>
                  <w:rFonts w:cstheme="minorHAnsi"/>
                  <w:color w:val="000000" w:themeColor="text1"/>
                </w:rPr>
                <w:br/>
              </w:r>
            </w:ins>
            <w:ins w:id="31849" w:author="Ramasubramani, Hariharan" w:date="2015-08-03T10:09:00Z">
              <w:r w:rsidRPr="00FB1020">
                <w:rPr>
                  <w:rFonts w:cstheme="minorHAnsi"/>
                  <w:color w:val="000000" w:themeColor="text1"/>
                </w:rPr>
                <w:t>Field Type</w:t>
              </w:r>
            </w:ins>
            <w:ins w:id="31850" w:author="Ramasubramani, Hariharan" w:date="2015-07-20T10:34:00Z">
              <w:r w:rsidRPr="00FB1020">
                <w:rPr>
                  <w:rFonts w:cstheme="minorHAnsi"/>
                  <w:color w:val="000000" w:themeColor="text1"/>
                </w:rPr>
                <w:t>: ANS</w:t>
              </w:r>
              <w:r>
                <w:rPr>
                  <w:rFonts w:cstheme="minorHAnsi"/>
                  <w:color w:val="000000" w:themeColor="text1"/>
                </w:rPr>
                <w:t>C</w:t>
              </w:r>
            </w:ins>
            <w:ins w:id="31851" w:author="Ramasubramani, Hariharan" w:date="2015-07-21T11:52:00Z">
              <w:r>
                <w:rPr>
                  <w:rFonts w:cstheme="minorHAnsi"/>
                  <w:color w:val="000000" w:themeColor="text1"/>
                </w:rPr>
                <w:t xml:space="preserve"> </w:t>
              </w:r>
              <w:r w:rsidRPr="009B148C">
                <w:rPr>
                  <w:rFonts w:cstheme="minorHAnsi"/>
                  <w:rPrChange w:id="31852" w:author="Ramasubramani, Hariharan" w:date="2015-08-03T16:37:00Z">
                    <w:rPr>
                      <w:rFonts w:cstheme="minorHAnsi"/>
                      <w:color w:val="C00000"/>
                    </w:rPr>
                  </w:rPrChange>
                </w:rPr>
                <w:t>(CR 504)</w:t>
              </w:r>
            </w:ins>
          </w:p>
        </w:tc>
        <w:tc>
          <w:tcPr>
            <w:tcW w:w="2050" w:type="dxa"/>
            <w:tcBorders>
              <w:top w:val="single" w:sz="4" w:space="0" w:color="auto"/>
              <w:left w:val="single" w:sz="4" w:space="0" w:color="auto"/>
              <w:bottom w:val="single" w:sz="4" w:space="0" w:color="auto"/>
              <w:right w:val="single" w:sz="4" w:space="0" w:color="auto"/>
            </w:tcBorders>
          </w:tcPr>
          <w:p w14:paraId="524F9489" w14:textId="487044D6" w:rsidR="000563E0" w:rsidRPr="00C106B9" w:rsidRDefault="000563E0" w:rsidP="000563E0">
            <w:pPr>
              <w:ind w:firstLine="0"/>
              <w:rPr>
                <w:ins w:id="31853" w:author="Ramasubramani, Hariharan" w:date="2015-07-20T10:33:00Z"/>
                <w:rFonts w:cstheme="minorHAnsi"/>
                <w:color w:val="000000" w:themeColor="text1"/>
              </w:rPr>
            </w:pPr>
            <w:ins w:id="31854" w:author="Ramasubramani, Hariharan" w:date="2015-07-20T10:34:00Z">
              <w:r>
                <w:rPr>
                  <w:rFonts w:cstheme="minorHAnsi"/>
                  <w:color w:val="000000" w:themeColor="text1"/>
                </w:rPr>
                <w:t xml:space="preserve">O </w:t>
              </w:r>
            </w:ins>
          </w:p>
        </w:tc>
      </w:tr>
      <w:tr w:rsidR="000563E0" w:rsidRPr="00C106B9" w14:paraId="07FB3371" w14:textId="77777777" w:rsidTr="008F04F1">
        <w:trPr>
          <w:cantSplit/>
          <w:trHeight w:val="314"/>
          <w:jc w:val="center"/>
          <w:ins w:id="31855" w:author="Ramasubramani, Hariharan" w:date="2015-08-19T11:26:00Z"/>
        </w:trPr>
        <w:tc>
          <w:tcPr>
            <w:tcW w:w="1750" w:type="dxa"/>
            <w:tcBorders>
              <w:top w:val="single" w:sz="4" w:space="0" w:color="auto"/>
              <w:left w:val="single" w:sz="4" w:space="0" w:color="auto"/>
              <w:bottom w:val="single" w:sz="4" w:space="0" w:color="auto"/>
              <w:right w:val="single" w:sz="4" w:space="0" w:color="auto"/>
            </w:tcBorders>
          </w:tcPr>
          <w:p w14:paraId="25E66D14" w14:textId="753D5CF6" w:rsidR="000563E0" w:rsidRDefault="000563E0" w:rsidP="000563E0">
            <w:pPr>
              <w:ind w:left="-18" w:firstLine="0"/>
              <w:rPr>
                <w:ins w:id="31856" w:author="Ramasubramani, Hariharan" w:date="2015-08-19T11:26:00Z"/>
                <w:rFonts w:cstheme="minorHAnsi"/>
                <w:color w:val="000000" w:themeColor="text1"/>
              </w:rPr>
            </w:pPr>
            <w:commentRangeStart w:id="31788"/>
            <w:commentRangeStart w:id="31790"/>
            <w:ins w:id="31857" w:author="Ramasubramani, Hariharan" w:date="2015-08-19T11:26:00Z">
              <w:r>
                <w:rPr>
                  <w:rFonts w:cstheme="minorHAnsi"/>
                  <w:color w:val="000000" w:themeColor="text1"/>
                </w:rPr>
                <w:t>Form</w:t>
              </w:r>
              <w:r w:rsidRPr="00C106B9">
                <w:rPr>
                  <w:rFonts w:cstheme="minorHAnsi"/>
                  <w:color w:val="000000" w:themeColor="text1"/>
                </w:rPr>
                <w:t xml:space="preserve"> </w:t>
              </w:r>
              <w:commentRangeEnd w:id="31788"/>
              <w:commentRangeEnd w:id="31790"/>
              <w:r>
                <w:rPr>
                  <w:rFonts w:cstheme="minorHAnsi"/>
                  <w:color w:val="000000" w:themeColor="text1"/>
                </w:rPr>
                <w:t>#</w:t>
              </w:r>
            </w:ins>
          </w:p>
        </w:tc>
        <w:tc>
          <w:tcPr>
            <w:tcW w:w="939" w:type="dxa"/>
            <w:tcBorders>
              <w:top w:val="single" w:sz="4" w:space="0" w:color="auto"/>
              <w:left w:val="single" w:sz="4" w:space="0" w:color="auto"/>
              <w:bottom w:val="single" w:sz="4" w:space="0" w:color="auto"/>
              <w:right w:val="single" w:sz="4" w:space="0" w:color="auto"/>
            </w:tcBorders>
          </w:tcPr>
          <w:p w14:paraId="13F36838" w14:textId="4E244EAA" w:rsidR="000563E0" w:rsidRDefault="000563E0" w:rsidP="000563E0">
            <w:pPr>
              <w:ind w:left="-57" w:firstLine="0"/>
              <w:jc w:val="center"/>
              <w:rPr>
                <w:ins w:id="31858" w:author="Ramasubramani, Hariharan" w:date="2015-08-19T11:26:00Z"/>
                <w:rFonts w:cstheme="minorHAnsi"/>
                <w:color w:val="000000" w:themeColor="text1"/>
              </w:rPr>
            </w:pPr>
            <w:ins w:id="31859" w:author="Ramasubramani, Hariharan" w:date="2015-08-19T11:26:00Z">
              <w:r>
                <w:rPr>
                  <w:rFonts w:cstheme="minorHAnsi"/>
                  <w:color w:val="000000" w:themeColor="text1"/>
                </w:rPr>
                <w:t>M (CR 192)</w:t>
              </w:r>
            </w:ins>
          </w:p>
        </w:tc>
        <w:tc>
          <w:tcPr>
            <w:tcW w:w="2050" w:type="dxa"/>
            <w:tcBorders>
              <w:top w:val="single" w:sz="4" w:space="0" w:color="auto"/>
              <w:left w:val="single" w:sz="4" w:space="0" w:color="auto"/>
              <w:bottom w:val="single" w:sz="4" w:space="0" w:color="auto"/>
              <w:right w:val="single" w:sz="4" w:space="0" w:color="auto"/>
            </w:tcBorders>
          </w:tcPr>
          <w:p w14:paraId="7BF1D88C" w14:textId="61EAAEFD" w:rsidR="000563E0" w:rsidRPr="00FB1020" w:rsidRDefault="000563E0" w:rsidP="000563E0">
            <w:pPr>
              <w:ind w:firstLine="0"/>
              <w:rPr>
                <w:ins w:id="31860" w:author="Ramasubramani, Hariharan" w:date="2015-08-19T11:26:00Z"/>
                <w:rFonts w:cstheme="minorHAnsi"/>
                <w:color w:val="000000" w:themeColor="text1"/>
              </w:rPr>
            </w:pPr>
            <w:ins w:id="31861" w:author="Ramasubramani, Hariharan" w:date="2015-08-19T11:26:00Z">
              <w:r w:rsidRPr="00F1293F">
                <w:rPr>
                  <w:rFonts w:cstheme="minorHAnsi"/>
                  <w:color w:val="000000" w:themeColor="text1"/>
                </w:rPr>
                <w:t>Length: 100</w:t>
              </w:r>
              <w:r w:rsidRPr="00F1293F">
                <w:rPr>
                  <w:rFonts w:cstheme="minorHAnsi"/>
                  <w:color w:val="000000" w:themeColor="text1"/>
                </w:rPr>
                <w:br/>
              </w:r>
              <w:r w:rsidRPr="00CB367C">
                <w:rPr>
                  <w:rFonts w:cstheme="minorHAnsi"/>
                  <w:color w:val="000000" w:themeColor="text1"/>
                </w:rPr>
                <w:t>Field Type</w:t>
              </w:r>
              <w:r w:rsidRPr="00F1293F">
                <w:rPr>
                  <w:rFonts w:cstheme="minorHAnsi"/>
                  <w:color w:val="000000" w:themeColor="text1"/>
                </w:rPr>
                <w:t>: ANS</w:t>
              </w:r>
              <w:r>
                <w:rPr>
                  <w:rFonts w:cstheme="minorHAnsi"/>
                  <w:color w:val="000000" w:themeColor="text1"/>
                </w:rPr>
                <w:t xml:space="preserve">C </w:t>
              </w:r>
              <w:r w:rsidRPr="00F1293F">
                <w:rPr>
                  <w:rFonts w:cstheme="minorHAnsi"/>
                </w:rPr>
                <w:t>(CR 504)</w:t>
              </w:r>
            </w:ins>
          </w:p>
        </w:tc>
        <w:tc>
          <w:tcPr>
            <w:tcW w:w="2050" w:type="dxa"/>
            <w:tcBorders>
              <w:top w:val="single" w:sz="4" w:space="0" w:color="auto"/>
              <w:left w:val="single" w:sz="4" w:space="0" w:color="auto"/>
              <w:bottom w:val="single" w:sz="4" w:space="0" w:color="auto"/>
              <w:right w:val="single" w:sz="4" w:space="0" w:color="auto"/>
            </w:tcBorders>
          </w:tcPr>
          <w:p w14:paraId="080D7982" w14:textId="03481AF2" w:rsidR="000563E0" w:rsidRDefault="000563E0" w:rsidP="000563E0">
            <w:pPr>
              <w:ind w:firstLine="0"/>
              <w:rPr>
                <w:ins w:id="31862" w:author="Ramasubramani, Hariharan" w:date="2015-08-19T11:26:00Z"/>
                <w:rFonts w:cstheme="minorHAnsi"/>
                <w:color w:val="000000" w:themeColor="text1"/>
              </w:rPr>
            </w:pPr>
            <w:ins w:id="31863" w:author="Ramasubramani, Hariharan" w:date="2015-08-19T11:26:00Z">
              <w:r>
                <w:rPr>
                  <w:rFonts w:cstheme="minorHAnsi"/>
                  <w:color w:val="000000" w:themeColor="text1"/>
                </w:rPr>
                <w:t>M</w:t>
              </w:r>
            </w:ins>
          </w:p>
        </w:tc>
      </w:tr>
      <w:tr w:rsidR="000563E0" w:rsidRPr="00C106B9" w14:paraId="0124C4DB" w14:textId="520237AA" w:rsidTr="008F04F1">
        <w:trPr>
          <w:cantSplit/>
          <w:trHeight w:val="314"/>
          <w:jc w:val="center"/>
          <w:ins w:id="31864" w:author="Ramasubramani, Hariharan" w:date="2015-07-20T10:33:00Z"/>
        </w:trPr>
        <w:tc>
          <w:tcPr>
            <w:tcW w:w="1750" w:type="dxa"/>
            <w:tcBorders>
              <w:top w:val="single" w:sz="4" w:space="0" w:color="auto"/>
              <w:left w:val="single" w:sz="4" w:space="0" w:color="auto"/>
              <w:bottom w:val="single" w:sz="4" w:space="0" w:color="auto"/>
              <w:right w:val="single" w:sz="4" w:space="0" w:color="auto"/>
            </w:tcBorders>
          </w:tcPr>
          <w:p w14:paraId="4DD94935" w14:textId="0B81EAEB" w:rsidR="000563E0" w:rsidRPr="00C106B9" w:rsidRDefault="000563E0" w:rsidP="000563E0">
            <w:pPr>
              <w:ind w:left="-18" w:firstLine="0"/>
              <w:rPr>
                <w:ins w:id="31865" w:author="Ramasubramani, Hariharan" w:date="2015-07-20T10:33:00Z"/>
                <w:rFonts w:cstheme="minorHAnsi"/>
                <w:color w:val="000000" w:themeColor="text1"/>
              </w:rPr>
            </w:pPr>
            <w:commentRangeStart w:id="31866"/>
            <w:commentRangeStart w:id="31867"/>
            <w:ins w:id="31868" w:author="Ramasubramani, Hariharan" w:date="2015-07-20T10:34:00Z">
              <w:r>
                <w:rPr>
                  <w:rFonts w:cstheme="minorHAnsi"/>
                  <w:color w:val="000000" w:themeColor="text1"/>
                </w:rPr>
                <w:t>Form Usage</w:t>
              </w:r>
            </w:ins>
            <w:ins w:id="31869" w:author="Ramasubramani, Hariharan" w:date="2015-08-18T10:57:00Z">
              <w:r>
                <w:rPr>
                  <w:rFonts w:cstheme="minorHAnsi"/>
                  <w:color w:val="000000" w:themeColor="text1"/>
                </w:rPr>
                <w:t>/</w:t>
              </w:r>
            </w:ins>
            <w:ins w:id="31870" w:author="Ramasubramani, Hariharan" w:date="2015-07-20T10:34:00Z">
              <w:r>
                <w:rPr>
                  <w:rFonts w:cstheme="minorHAnsi"/>
                  <w:color w:val="000000" w:themeColor="text1"/>
                </w:rPr>
                <w:t xml:space="preserve"> Instruction</w:t>
              </w:r>
            </w:ins>
          </w:p>
        </w:tc>
        <w:tc>
          <w:tcPr>
            <w:tcW w:w="939" w:type="dxa"/>
            <w:tcBorders>
              <w:top w:val="single" w:sz="4" w:space="0" w:color="auto"/>
              <w:left w:val="single" w:sz="4" w:space="0" w:color="auto"/>
              <w:bottom w:val="single" w:sz="4" w:space="0" w:color="auto"/>
              <w:right w:val="single" w:sz="4" w:space="0" w:color="auto"/>
            </w:tcBorders>
          </w:tcPr>
          <w:p w14:paraId="23DA42FC" w14:textId="39A603C9" w:rsidR="000563E0" w:rsidRPr="00C106B9" w:rsidRDefault="000563E0" w:rsidP="000563E0">
            <w:pPr>
              <w:ind w:left="-57" w:firstLine="0"/>
              <w:jc w:val="center"/>
              <w:rPr>
                <w:ins w:id="31871" w:author="Ramasubramani, Hariharan" w:date="2015-07-20T10:33:00Z"/>
                <w:rFonts w:cstheme="minorHAnsi"/>
                <w:color w:val="000000" w:themeColor="text1"/>
              </w:rPr>
            </w:pPr>
            <w:ins w:id="31872" w:author="Ramasubramani, Hariharan" w:date="2015-07-20T10:34:00Z">
              <w:r>
                <w:rPr>
                  <w:rFonts w:cstheme="minorHAnsi"/>
                  <w:color w:val="000000" w:themeColor="text1"/>
                </w:rPr>
                <w:t>O</w:t>
              </w:r>
            </w:ins>
            <w:ins w:id="31873" w:author="Ramasubramani, Hariharan" w:date="2015-07-20T11:22:00Z">
              <w:r>
                <w:rPr>
                  <w:rFonts w:cstheme="minorHAnsi"/>
                  <w:color w:val="000000" w:themeColor="text1"/>
                </w:rPr>
                <w:t xml:space="preserve">      (CR 409)</w:t>
              </w:r>
            </w:ins>
          </w:p>
        </w:tc>
        <w:tc>
          <w:tcPr>
            <w:tcW w:w="2050" w:type="dxa"/>
            <w:tcBorders>
              <w:top w:val="single" w:sz="4" w:space="0" w:color="auto"/>
              <w:left w:val="single" w:sz="4" w:space="0" w:color="auto"/>
              <w:bottom w:val="single" w:sz="4" w:space="0" w:color="auto"/>
              <w:right w:val="single" w:sz="4" w:space="0" w:color="auto"/>
            </w:tcBorders>
          </w:tcPr>
          <w:p w14:paraId="07487107" w14:textId="1C803638" w:rsidR="000563E0" w:rsidRPr="00C106B9" w:rsidRDefault="000563E0" w:rsidP="000563E0">
            <w:pPr>
              <w:ind w:firstLine="0"/>
              <w:rPr>
                <w:ins w:id="31874" w:author="Ramasubramani, Hariharan" w:date="2015-07-20T10:33:00Z"/>
                <w:rFonts w:cstheme="minorHAnsi"/>
                <w:color w:val="000000" w:themeColor="text1"/>
              </w:rPr>
            </w:pPr>
            <w:ins w:id="31875" w:author="Ramasubramani, Hariharan" w:date="2015-07-20T10:36:00Z">
              <w:r w:rsidRPr="00FB1020">
                <w:rPr>
                  <w:rFonts w:cstheme="minorHAnsi"/>
                  <w:color w:val="000000" w:themeColor="text1"/>
                </w:rPr>
                <w:t>Length: 100</w:t>
              </w:r>
              <w:r w:rsidRPr="00FB1020">
                <w:rPr>
                  <w:rFonts w:cstheme="minorHAnsi"/>
                  <w:color w:val="000000" w:themeColor="text1"/>
                </w:rPr>
                <w:br/>
              </w:r>
            </w:ins>
            <w:ins w:id="31876" w:author="Ramasubramani, Hariharan" w:date="2015-08-03T10:09:00Z">
              <w:r w:rsidRPr="00FB1020">
                <w:rPr>
                  <w:rFonts w:cstheme="minorHAnsi"/>
                  <w:color w:val="000000" w:themeColor="text1"/>
                </w:rPr>
                <w:t>Field Type</w:t>
              </w:r>
            </w:ins>
            <w:ins w:id="31877" w:author="Ramasubramani, Hariharan" w:date="2015-07-20T10:36:00Z">
              <w:r w:rsidRPr="00FB1020">
                <w:rPr>
                  <w:rFonts w:cstheme="minorHAnsi"/>
                  <w:color w:val="000000" w:themeColor="text1"/>
                </w:rPr>
                <w:t>: ANS</w:t>
              </w:r>
              <w:r>
                <w:rPr>
                  <w:rFonts w:cstheme="minorHAnsi"/>
                  <w:color w:val="000000" w:themeColor="text1"/>
                </w:rPr>
                <w:t>C</w:t>
              </w:r>
            </w:ins>
          </w:p>
        </w:tc>
        <w:tc>
          <w:tcPr>
            <w:tcW w:w="2050" w:type="dxa"/>
            <w:tcBorders>
              <w:top w:val="single" w:sz="4" w:space="0" w:color="auto"/>
              <w:left w:val="single" w:sz="4" w:space="0" w:color="auto"/>
              <w:bottom w:val="single" w:sz="4" w:space="0" w:color="auto"/>
              <w:right w:val="single" w:sz="4" w:space="0" w:color="auto"/>
            </w:tcBorders>
          </w:tcPr>
          <w:p w14:paraId="3A1E642D" w14:textId="21ADBE74" w:rsidR="000563E0" w:rsidRPr="00C106B9" w:rsidRDefault="000563E0" w:rsidP="000563E0">
            <w:pPr>
              <w:ind w:firstLine="0"/>
              <w:rPr>
                <w:ins w:id="31878" w:author="Ramasubramani, Hariharan" w:date="2015-07-20T10:33:00Z"/>
                <w:rFonts w:cstheme="minorHAnsi"/>
                <w:color w:val="000000" w:themeColor="text1"/>
              </w:rPr>
            </w:pPr>
            <w:ins w:id="31879" w:author="Ramasubramani, Hariharan" w:date="2015-07-20T10:35:00Z">
              <w:r>
                <w:rPr>
                  <w:rFonts w:cstheme="minorHAnsi"/>
                  <w:color w:val="000000" w:themeColor="text1"/>
                </w:rPr>
                <w:t>O</w:t>
              </w:r>
            </w:ins>
            <w:commentRangeEnd w:id="31866"/>
            <w:r>
              <w:rPr>
                <w:rStyle w:val="CommentReference"/>
                <w:rFonts w:ascii="New York" w:eastAsia="Times New Roman" w:hAnsi="New York" w:cs="Times New Roman"/>
              </w:rPr>
              <w:commentReference w:id="31866"/>
            </w:r>
            <w:r>
              <w:rPr>
                <w:rStyle w:val="CommentReference"/>
                <w:rFonts w:ascii="New York" w:eastAsia="Times New Roman" w:hAnsi="New York" w:cs="Times New Roman"/>
              </w:rPr>
              <w:commentReference w:id="31867"/>
            </w:r>
          </w:p>
        </w:tc>
      </w:tr>
      <w:commentRangeEnd w:id="31867"/>
      <w:tr w:rsidR="00195B26" w:rsidRPr="00C106B9" w14:paraId="36012A6F" w14:textId="77777777" w:rsidTr="008F04F1">
        <w:trPr>
          <w:cantSplit/>
          <w:trHeight w:val="314"/>
          <w:jc w:val="center"/>
          <w:ins w:id="31880" w:author="Ramasubramani, Hariharan" w:date="2015-08-19T11:37:00Z"/>
        </w:trPr>
        <w:tc>
          <w:tcPr>
            <w:tcW w:w="1750" w:type="dxa"/>
            <w:tcBorders>
              <w:top w:val="single" w:sz="4" w:space="0" w:color="auto"/>
              <w:left w:val="single" w:sz="4" w:space="0" w:color="auto"/>
              <w:bottom w:val="single" w:sz="4" w:space="0" w:color="auto"/>
              <w:right w:val="single" w:sz="4" w:space="0" w:color="auto"/>
            </w:tcBorders>
          </w:tcPr>
          <w:p w14:paraId="0369C3C0" w14:textId="76F1229C" w:rsidR="00195B26" w:rsidRDefault="00195B26" w:rsidP="00195B26">
            <w:pPr>
              <w:ind w:left="-18" w:firstLine="0"/>
              <w:rPr>
                <w:ins w:id="31881" w:author="Ramasubramani, Hariharan" w:date="2015-08-19T11:37:00Z"/>
                <w:rFonts w:cstheme="minorHAnsi"/>
                <w:color w:val="000000" w:themeColor="text1"/>
              </w:rPr>
            </w:pPr>
            <w:ins w:id="31882" w:author="Ramasubramani, Hariharan" w:date="2015-08-19T11:38:00Z">
              <w:r>
                <w:rPr>
                  <w:rFonts w:cstheme="minorHAnsi"/>
                  <w:szCs w:val="18"/>
                </w:rPr>
                <w:t>State Approval Date</w:t>
              </w:r>
            </w:ins>
          </w:p>
        </w:tc>
        <w:tc>
          <w:tcPr>
            <w:tcW w:w="939" w:type="dxa"/>
            <w:tcBorders>
              <w:top w:val="single" w:sz="4" w:space="0" w:color="auto"/>
              <w:left w:val="single" w:sz="4" w:space="0" w:color="auto"/>
              <w:bottom w:val="single" w:sz="4" w:space="0" w:color="auto"/>
              <w:right w:val="single" w:sz="4" w:space="0" w:color="auto"/>
            </w:tcBorders>
          </w:tcPr>
          <w:p w14:paraId="0B874D4F" w14:textId="1BC9B050" w:rsidR="00195B26" w:rsidRDefault="00195B26" w:rsidP="00195B26">
            <w:pPr>
              <w:ind w:left="-57" w:firstLine="0"/>
              <w:jc w:val="center"/>
              <w:rPr>
                <w:ins w:id="31883" w:author="Ramasubramani, Hariharan" w:date="2015-08-19T11:37:00Z"/>
                <w:rFonts w:cstheme="minorHAnsi"/>
                <w:color w:val="000000" w:themeColor="text1"/>
              </w:rPr>
            </w:pPr>
            <w:ins w:id="31884" w:author="Ramasubramani, Hariharan" w:date="2015-08-19T11:38:00Z">
              <w:r>
                <w:rPr>
                  <w:rFonts w:cstheme="minorHAnsi"/>
                  <w:szCs w:val="18"/>
                </w:rPr>
                <w:t>O</w:t>
              </w:r>
            </w:ins>
          </w:p>
        </w:tc>
        <w:tc>
          <w:tcPr>
            <w:tcW w:w="2050" w:type="dxa"/>
            <w:tcBorders>
              <w:top w:val="single" w:sz="4" w:space="0" w:color="auto"/>
              <w:left w:val="single" w:sz="4" w:space="0" w:color="auto"/>
              <w:bottom w:val="single" w:sz="4" w:space="0" w:color="auto"/>
              <w:right w:val="single" w:sz="4" w:space="0" w:color="auto"/>
            </w:tcBorders>
          </w:tcPr>
          <w:p w14:paraId="237DA76F" w14:textId="77777777" w:rsidR="00195B26" w:rsidRDefault="00195B26" w:rsidP="00195B26">
            <w:pPr>
              <w:pStyle w:val="ListParagraph"/>
              <w:ind w:left="-12" w:right="-57" w:firstLine="0"/>
              <w:rPr>
                <w:ins w:id="31885" w:author="Ramasubramani, Hariharan" w:date="2015-08-19T11:38:00Z"/>
                <w:rFonts w:cstheme="minorHAnsi"/>
                <w:color w:val="000000" w:themeColor="text1"/>
              </w:rPr>
            </w:pPr>
            <w:ins w:id="31886" w:author="Ramasubramani, Hariharan" w:date="2015-08-19T11:38:00Z">
              <w:r>
                <w:rPr>
                  <w:rFonts w:cstheme="minorHAnsi"/>
                  <w:color w:val="000000" w:themeColor="text1"/>
                </w:rPr>
                <w:t>Format:</w:t>
              </w:r>
            </w:ins>
          </w:p>
          <w:p w14:paraId="60AD8348" w14:textId="268D13E9" w:rsidR="00195B26" w:rsidRPr="00FB1020" w:rsidRDefault="00195B26" w:rsidP="00195B26">
            <w:pPr>
              <w:ind w:firstLine="0"/>
              <w:rPr>
                <w:ins w:id="31887" w:author="Ramasubramani, Hariharan" w:date="2015-08-19T11:37:00Z"/>
                <w:rFonts w:cstheme="minorHAnsi"/>
                <w:color w:val="000000" w:themeColor="text1"/>
              </w:rPr>
            </w:pPr>
            <w:ins w:id="31888" w:author="Ramasubramani, Hariharan" w:date="2015-08-19T11:38:00Z">
              <w:r w:rsidRPr="00C106B9">
                <w:rPr>
                  <w:rFonts w:cstheme="minorHAnsi"/>
                  <w:color w:val="000000" w:themeColor="text1"/>
                </w:rPr>
                <w:t>mm/</w:t>
              </w:r>
              <w:proofErr w:type="spellStart"/>
              <w:r w:rsidRPr="00C106B9">
                <w:rPr>
                  <w:rFonts w:cstheme="minorHAnsi"/>
                  <w:color w:val="000000" w:themeColor="text1"/>
                </w:rPr>
                <w:t>dd</w:t>
              </w:r>
              <w:proofErr w:type="spellEnd"/>
              <w:r w:rsidRPr="00C106B9">
                <w:rPr>
                  <w:rFonts w:cstheme="minorHAnsi"/>
                  <w:color w:val="000000" w:themeColor="text1"/>
                </w:rPr>
                <w:t>/</w:t>
              </w:r>
              <w:proofErr w:type="spellStart"/>
              <w:r w:rsidRPr="00C106B9">
                <w:rPr>
                  <w:rFonts w:cstheme="minorHAnsi"/>
                  <w:color w:val="000000" w:themeColor="text1"/>
                </w:rPr>
                <w:t>yyyy</w:t>
              </w:r>
            </w:ins>
            <w:proofErr w:type="spellEnd"/>
          </w:p>
        </w:tc>
        <w:tc>
          <w:tcPr>
            <w:tcW w:w="2050" w:type="dxa"/>
            <w:tcBorders>
              <w:top w:val="single" w:sz="4" w:space="0" w:color="auto"/>
              <w:left w:val="single" w:sz="4" w:space="0" w:color="auto"/>
              <w:bottom w:val="single" w:sz="4" w:space="0" w:color="auto"/>
              <w:right w:val="single" w:sz="4" w:space="0" w:color="auto"/>
            </w:tcBorders>
          </w:tcPr>
          <w:p w14:paraId="7B9248D6" w14:textId="0D41892B" w:rsidR="00195B26" w:rsidRDefault="00195B26" w:rsidP="00195B26">
            <w:pPr>
              <w:ind w:firstLine="0"/>
              <w:rPr>
                <w:ins w:id="31889" w:author="Ramasubramani, Hariharan" w:date="2015-08-19T11:37:00Z"/>
                <w:rFonts w:cstheme="minorHAnsi"/>
                <w:color w:val="000000" w:themeColor="text1"/>
              </w:rPr>
            </w:pPr>
            <w:ins w:id="31890" w:author="Ramasubramani, Hariharan" w:date="2015-08-19T11:38:00Z">
              <w:r>
                <w:rPr>
                  <w:rFonts w:cstheme="minorHAnsi"/>
                  <w:szCs w:val="18"/>
                </w:rPr>
                <w:t>O</w:t>
              </w:r>
            </w:ins>
          </w:p>
        </w:tc>
      </w:tr>
      <w:tr w:rsidR="00195B26" w:rsidRPr="00C106B9" w14:paraId="6664604F" w14:textId="77777777" w:rsidTr="008F04F1">
        <w:trPr>
          <w:cantSplit/>
          <w:trHeight w:val="314"/>
          <w:jc w:val="center"/>
          <w:ins w:id="31891" w:author="Ramasubramani, Hariharan" w:date="2015-08-19T11:37:00Z"/>
        </w:trPr>
        <w:tc>
          <w:tcPr>
            <w:tcW w:w="1750" w:type="dxa"/>
            <w:tcBorders>
              <w:top w:val="single" w:sz="4" w:space="0" w:color="auto"/>
              <w:left w:val="single" w:sz="4" w:space="0" w:color="auto"/>
              <w:bottom w:val="single" w:sz="4" w:space="0" w:color="auto"/>
              <w:right w:val="single" w:sz="4" w:space="0" w:color="auto"/>
            </w:tcBorders>
          </w:tcPr>
          <w:p w14:paraId="21EA4EAF" w14:textId="11C14B6F" w:rsidR="00195B26" w:rsidRDefault="00195B26" w:rsidP="00195B26">
            <w:pPr>
              <w:ind w:left="-18" w:firstLine="0"/>
              <w:rPr>
                <w:ins w:id="31892" w:author="Ramasubramani, Hariharan" w:date="2015-08-19T11:37:00Z"/>
                <w:rFonts w:cstheme="minorHAnsi"/>
                <w:color w:val="000000" w:themeColor="text1"/>
              </w:rPr>
            </w:pPr>
            <w:ins w:id="31893" w:author="Ramasubramani, Hariharan" w:date="2015-08-19T11:38:00Z">
              <w:r>
                <w:rPr>
                  <w:rFonts w:cstheme="minorHAnsi"/>
                  <w:szCs w:val="18"/>
                </w:rPr>
                <w:t>State Effective Date</w:t>
              </w:r>
            </w:ins>
          </w:p>
        </w:tc>
        <w:tc>
          <w:tcPr>
            <w:tcW w:w="939" w:type="dxa"/>
            <w:tcBorders>
              <w:top w:val="single" w:sz="4" w:space="0" w:color="auto"/>
              <w:left w:val="single" w:sz="4" w:space="0" w:color="auto"/>
              <w:bottom w:val="single" w:sz="4" w:space="0" w:color="auto"/>
              <w:right w:val="single" w:sz="4" w:space="0" w:color="auto"/>
            </w:tcBorders>
          </w:tcPr>
          <w:p w14:paraId="34D95FAC" w14:textId="3F77A6EF" w:rsidR="00195B26" w:rsidRDefault="00195B26" w:rsidP="00195B26">
            <w:pPr>
              <w:ind w:left="-57" w:firstLine="0"/>
              <w:jc w:val="center"/>
              <w:rPr>
                <w:ins w:id="31894" w:author="Ramasubramani, Hariharan" w:date="2015-08-19T11:37:00Z"/>
                <w:rFonts w:cstheme="minorHAnsi"/>
                <w:color w:val="000000" w:themeColor="text1"/>
              </w:rPr>
            </w:pPr>
            <w:ins w:id="31895" w:author="Ramasubramani, Hariharan" w:date="2015-08-19T11:38:00Z">
              <w:r>
                <w:rPr>
                  <w:rFonts w:cstheme="minorHAnsi"/>
                  <w:szCs w:val="18"/>
                </w:rPr>
                <w:t>O (CR621)</w:t>
              </w:r>
            </w:ins>
          </w:p>
        </w:tc>
        <w:tc>
          <w:tcPr>
            <w:tcW w:w="2050" w:type="dxa"/>
            <w:tcBorders>
              <w:top w:val="single" w:sz="4" w:space="0" w:color="auto"/>
              <w:left w:val="single" w:sz="4" w:space="0" w:color="auto"/>
              <w:bottom w:val="single" w:sz="4" w:space="0" w:color="auto"/>
              <w:right w:val="single" w:sz="4" w:space="0" w:color="auto"/>
            </w:tcBorders>
          </w:tcPr>
          <w:p w14:paraId="123829FF" w14:textId="6C4BEED8" w:rsidR="00195B26" w:rsidRPr="00FB1020" w:rsidRDefault="00195B26" w:rsidP="00195B26">
            <w:pPr>
              <w:ind w:firstLine="0"/>
              <w:rPr>
                <w:ins w:id="31896" w:author="Ramasubramani, Hariharan" w:date="2015-08-19T11:37:00Z"/>
                <w:rFonts w:cstheme="minorHAnsi"/>
                <w:color w:val="000000" w:themeColor="text1"/>
              </w:rPr>
            </w:pPr>
            <w:ins w:id="31897" w:author="Ramasubramani, Hariharan" w:date="2015-08-19T11:38:00Z">
              <w:r>
                <w:rPr>
                  <w:rFonts w:cstheme="minorHAnsi"/>
                  <w:color w:val="000000" w:themeColor="text1"/>
                </w:rPr>
                <w:t>Format:</w:t>
              </w:r>
              <w:r>
                <w:rPr>
                  <w:rFonts w:cstheme="minorHAnsi"/>
                  <w:color w:val="000000" w:themeColor="text1"/>
                </w:rPr>
                <w:br/>
              </w:r>
              <w:r w:rsidRPr="00C106B9">
                <w:rPr>
                  <w:rFonts w:cstheme="minorHAnsi"/>
                  <w:color w:val="000000" w:themeColor="text1"/>
                </w:rPr>
                <w:t>mm/</w:t>
              </w:r>
              <w:proofErr w:type="spellStart"/>
              <w:r w:rsidRPr="00C106B9">
                <w:rPr>
                  <w:rFonts w:cstheme="minorHAnsi"/>
                  <w:color w:val="000000" w:themeColor="text1"/>
                </w:rPr>
                <w:t>dd</w:t>
              </w:r>
              <w:proofErr w:type="spellEnd"/>
              <w:r w:rsidRPr="00C106B9">
                <w:rPr>
                  <w:rFonts w:cstheme="minorHAnsi"/>
                  <w:color w:val="000000" w:themeColor="text1"/>
                </w:rPr>
                <w:t>/</w:t>
              </w:r>
              <w:proofErr w:type="spellStart"/>
              <w:r w:rsidRPr="00C106B9">
                <w:rPr>
                  <w:rFonts w:cstheme="minorHAnsi"/>
                  <w:color w:val="000000" w:themeColor="text1"/>
                </w:rPr>
                <w:t>yyyy</w:t>
              </w:r>
            </w:ins>
            <w:proofErr w:type="spellEnd"/>
          </w:p>
        </w:tc>
        <w:tc>
          <w:tcPr>
            <w:tcW w:w="2050" w:type="dxa"/>
            <w:tcBorders>
              <w:top w:val="single" w:sz="4" w:space="0" w:color="auto"/>
              <w:left w:val="single" w:sz="4" w:space="0" w:color="auto"/>
              <w:bottom w:val="single" w:sz="4" w:space="0" w:color="auto"/>
              <w:right w:val="single" w:sz="4" w:space="0" w:color="auto"/>
            </w:tcBorders>
          </w:tcPr>
          <w:p w14:paraId="0FAFCD51" w14:textId="3816D45F" w:rsidR="00195B26" w:rsidRDefault="00195B26" w:rsidP="00195B26">
            <w:pPr>
              <w:ind w:firstLine="0"/>
              <w:rPr>
                <w:ins w:id="31898" w:author="Ramasubramani, Hariharan" w:date="2015-08-19T11:37:00Z"/>
                <w:rFonts w:cstheme="minorHAnsi"/>
                <w:color w:val="000000" w:themeColor="text1"/>
              </w:rPr>
            </w:pPr>
            <w:ins w:id="31899" w:author="Ramasubramani, Hariharan" w:date="2015-08-19T11:38:00Z">
              <w:r>
                <w:rPr>
                  <w:rFonts w:cstheme="minorHAnsi"/>
                  <w:szCs w:val="18"/>
                </w:rPr>
                <w:t>O (CR621)</w:t>
              </w:r>
            </w:ins>
          </w:p>
        </w:tc>
      </w:tr>
      <w:tr w:rsidR="00195B26" w:rsidRPr="00C106B9" w14:paraId="0849504C" w14:textId="77777777" w:rsidTr="008F04F1">
        <w:trPr>
          <w:cantSplit/>
          <w:trHeight w:val="314"/>
          <w:jc w:val="center"/>
          <w:ins w:id="31900" w:author="Ramasubramani, Hariharan" w:date="2015-08-19T11:37:00Z"/>
        </w:trPr>
        <w:tc>
          <w:tcPr>
            <w:tcW w:w="1750" w:type="dxa"/>
            <w:tcBorders>
              <w:top w:val="single" w:sz="4" w:space="0" w:color="auto"/>
              <w:left w:val="single" w:sz="4" w:space="0" w:color="auto"/>
              <w:bottom w:val="single" w:sz="4" w:space="0" w:color="auto"/>
              <w:right w:val="single" w:sz="4" w:space="0" w:color="auto"/>
            </w:tcBorders>
          </w:tcPr>
          <w:p w14:paraId="71226FBE" w14:textId="5EDE1CBF" w:rsidR="00195B26" w:rsidRDefault="00195B26" w:rsidP="00195B26">
            <w:pPr>
              <w:ind w:left="-18" w:firstLine="0"/>
              <w:rPr>
                <w:ins w:id="31901" w:author="Ramasubramani, Hariharan" w:date="2015-08-19T11:37:00Z"/>
                <w:rFonts w:cstheme="minorHAnsi"/>
                <w:color w:val="000000" w:themeColor="text1"/>
              </w:rPr>
            </w:pPr>
            <w:ins w:id="31902" w:author="Ramasubramani, Hariharan" w:date="2015-08-19T11:38:00Z">
              <w:r>
                <w:rPr>
                  <w:rFonts w:cstheme="minorHAnsi"/>
                  <w:szCs w:val="18"/>
                </w:rPr>
                <w:t>State Expiration Date</w:t>
              </w:r>
            </w:ins>
          </w:p>
        </w:tc>
        <w:tc>
          <w:tcPr>
            <w:tcW w:w="939" w:type="dxa"/>
            <w:tcBorders>
              <w:top w:val="single" w:sz="4" w:space="0" w:color="auto"/>
              <w:left w:val="single" w:sz="4" w:space="0" w:color="auto"/>
              <w:bottom w:val="single" w:sz="4" w:space="0" w:color="auto"/>
              <w:right w:val="single" w:sz="4" w:space="0" w:color="auto"/>
            </w:tcBorders>
          </w:tcPr>
          <w:p w14:paraId="5125B5F9" w14:textId="0A01BC3B" w:rsidR="00195B26" w:rsidRDefault="00195B26" w:rsidP="00195B26">
            <w:pPr>
              <w:ind w:left="-57" w:firstLine="0"/>
              <w:jc w:val="center"/>
              <w:rPr>
                <w:ins w:id="31903" w:author="Ramasubramani, Hariharan" w:date="2015-08-19T11:37:00Z"/>
                <w:rFonts w:cstheme="minorHAnsi"/>
                <w:color w:val="000000" w:themeColor="text1"/>
              </w:rPr>
            </w:pPr>
            <w:ins w:id="31904" w:author="Ramasubramani, Hariharan" w:date="2015-08-19T11:38:00Z">
              <w:r>
                <w:rPr>
                  <w:rFonts w:cstheme="minorHAnsi"/>
                  <w:szCs w:val="18"/>
                </w:rPr>
                <w:t>O</w:t>
              </w:r>
            </w:ins>
          </w:p>
        </w:tc>
        <w:tc>
          <w:tcPr>
            <w:tcW w:w="2050" w:type="dxa"/>
            <w:tcBorders>
              <w:top w:val="single" w:sz="4" w:space="0" w:color="auto"/>
              <w:left w:val="single" w:sz="4" w:space="0" w:color="auto"/>
              <w:bottom w:val="single" w:sz="4" w:space="0" w:color="auto"/>
              <w:right w:val="single" w:sz="4" w:space="0" w:color="auto"/>
            </w:tcBorders>
          </w:tcPr>
          <w:p w14:paraId="7F9EEC09" w14:textId="77777777" w:rsidR="00195B26" w:rsidRDefault="00195B26" w:rsidP="00195B26">
            <w:pPr>
              <w:pStyle w:val="ListParagraph"/>
              <w:ind w:left="-12" w:right="-57" w:firstLine="0"/>
              <w:rPr>
                <w:ins w:id="31905" w:author="Ramasubramani, Hariharan" w:date="2015-08-19T11:38:00Z"/>
                <w:rFonts w:cstheme="minorHAnsi"/>
                <w:color w:val="000000" w:themeColor="text1"/>
              </w:rPr>
            </w:pPr>
            <w:ins w:id="31906" w:author="Ramasubramani, Hariharan" w:date="2015-08-19T11:38:00Z">
              <w:r>
                <w:rPr>
                  <w:rFonts w:cstheme="minorHAnsi"/>
                  <w:color w:val="000000" w:themeColor="text1"/>
                </w:rPr>
                <w:t>Format:</w:t>
              </w:r>
            </w:ins>
          </w:p>
          <w:p w14:paraId="2EC2E54E" w14:textId="0ED215DA" w:rsidR="00195B26" w:rsidRPr="00FB1020" w:rsidRDefault="00195B26" w:rsidP="00195B26">
            <w:pPr>
              <w:ind w:firstLine="0"/>
              <w:rPr>
                <w:ins w:id="31907" w:author="Ramasubramani, Hariharan" w:date="2015-08-19T11:37:00Z"/>
                <w:rFonts w:cstheme="minorHAnsi"/>
                <w:color w:val="000000" w:themeColor="text1"/>
              </w:rPr>
            </w:pPr>
            <w:ins w:id="31908" w:author="Ramasubramani, Hariharan" w:date="2015-08-19T11:38:00Z">
              <w:r w:rsidRPr="00C106B9">
                <w:rPr>
                  <w:rFonts w:cstheme="minorHAnsi"/>
                  <w:color w:val="000000" w:themeColor="text1"/>
                </w:rPr>
                <w:t>mm/</w:t>
              </w:r>
              <w:proofErr w:type="spellStart"/>
              <w:r w:rsidRPr="00C106B9">
                <w:rPr>
                  <w:rFonts w:cstheme="minorHAnsi"/>
                  <w:color w:val="000000" w:themeColor="text1"/>
                </w:rPr>
                <w:t>dd</w:t>
              </w:r>
              <w:proofErr w:type="spellEnd"/>
              <w:r w:rsidRPr="00C106B9">
                <w:rPr>
                  <w:rFonts w:cstheme="minorHAnsi"/>
                  <w:color w:val="000000" w:themeColor="text1"/>
                </w:rPr>
                <w:t>/</w:t>
              </w:r>
              <w:proofErr w:type="spellStart"/>
              <w:r w:rsidRPr="00C106B9">
                <w:rPr>
                  <w:rFonts w:cstheme="minorHAnsi"/>
                  <w:color w:val="000000" w:themeColor="text1"/>
                </w:rPr>
                <w:t>yyyy</w:t>
              </w:r>
            </w:ins>
            <w:proofErr w:type="spellEnd"/>
          </w:p>
        </w:tc>
        <w:tc>
          <w:tcPr>
            <w:tcW w:w="2050" w:type="dxa"/>
            <w:tcBorders>
              <w:top w:val="single" w:sz="4" w:space="0" w:color="auto"/>
              <w:left w:val="single" w:sz="4" w:space="0" w:color="auto"/>
              <w:bottom w:val="single" w:sz="4" w:space="0" w:color="auto"/>
              <w:right w:val="single" w:sz="4" w:space="0" w:color="auto"/>
            </w:tcBorders>
          </w:tcPr>
          <w:p w14:paraId="05E39EA2" w14:textId="2C9CF3FC" w:rsidR="00195B26" w:rsidRDefault="00195B26" w:rsidP="00195B26">
            <w:pPr>
              <w:ind w:firstLine="0"/>
              <w:rPr>
                <w:ins w:id="31909" w:author="Ramasubramani, Hariharan" w:date="2015-08-19T11:37:00Z"/>
                <w:rFonts w:cstheme="minorHAnsi"/>
                <w:color w:val="000000" w:themeColor="text1"/>
              </w:rPr>
            </w:pPr>
            <w:ins w:id="31910" w:author="Ramasubramani, Hariharan" w:date="2015-08-19T11:38:00Z">
              <w:r>
                <w:rPr>
                  <w:rFonts w:cstheme="minorHAnsi"/>
                  <w:szCs w:val="18"/>
                </w:rPr>
                <w:t>O</w:t>
              </w:r>
            </w:ins>
          </w:p>
        </w:tc>
      </w:tr>
      <w:tr w:rsidR="00195B26" w:rsidRPr="00C106B9" w14:paraId="621A601E" w14:textId="77777777" w:rsidTr="008F04F1">
        <w:trPr>
          <w:cantSplit/>
          <w:trHeight w:val="314"/>
          <w:jc w:val="center"/>
          <w:ins w:id="31911" w:author="Ramasubramani, Hariharan" w:date="2015-08-19T11:37:00Z"/>
        </w:trPr>
        <w:tc>
          <w:tcPr>
            <w:tcW w:w="1750" w:type="dxa"/>
            <w:tcBorders>
              <w:top w:val="single" w:sz="4" w:space="0" w:color="auto"/>
              <w:left w:val="single" w:sz="4" w:space="0" w:color="auto"/>
              <w:bottom w:val="single" w:sz="4" w:space="0" w:color="auto"/>
              <w:right w:val="single" w:sz="4" w:space="0" w:color="auto"/>
            </w:tcBorders>
          </w:tcPr>
          <w:p w14:paraId="2E5B6B08" w14:textId="1C0487CD" w:rsidR="00195B26" w:rsidRDefault="00195B26" w:rsidP="00195B26">
            <w:pPr>
              <w:ind w:left="-18" w:firstLine="0"/>
              <w:rPr>
                <w:ins w:id="31912" w:author="Ramasubramani, Hariharan" w:date="2015-08-19T11:37:00Z"/>
                <w:rFonts w:cstheme="minorHAnsi"/>
                <w:color w:val="000000" w:themeColor="text1"/>
              </w:rPr>
            </w:pPr>
            <w:ins w:id="31913" w:author="Ramasubramani, Hariharan" w:date="2015-08-19T11:38:00Z">
              <w:r>
                <w:rPr>
                  <w:rFonts w:cstheme="minorHAnsi"/>
                  <w:color w:val="000000" w:themeColor="text1"/>
                </w:rPr>
                <w:t xml:space="preserve">Life </w:t>
              </w:r>
              <w:r w:rsidRPr="00C106B9">
                <w:rPr>
                  <w:rFonts w:cstheme="minorHAnsi"/>
                  <w:color w:val="000000" w:themeColor="text1"/>
                </w:rPr>
                <w:t>Effective Date</w:t>
              </w:r>
            </w:ins>
          </w:p>
        </w:tc>
        <w:tc>
          <w:tcPr>
            <w:tcW w:w="939" w:type="dxa"/>
            <w:tcBorders>
              <w:top w:val="single" w:sz="4" w:space="0" w:color="auto"/>
              <w:left w:val="single" w:sz="4" w:space="0" w:color="auto"/>
              <w:bottom w:val="single" w:sz="4" w:space="0" w:color="auto"/>
              <w:right w:val="single" w:sz="4" w:space="0" w:color="auto"/>
            </w:tcBorders>
          </w:tcPr>
          <w:p w14:paraId="0425E096" w14:textId="74DA7D9D" w:rsidR="00195B26" w:rsidRDefault="00195B26" w:rsidP="00195B26">
            <w:pPr>
              <w:ind w:left="-57" w:firstLine="0"/>
              <w:jc w:val="center"/>
              <w:rPr>
                <w:ins w:id="31914" w:author="Ramasubramani, Hariharan" w:date="2015-08-19T11:37:00Z"/>
                <w:rFonts w:cstheme="minorHAnsi"/>
                <w:color w:val="000000" w:themeColor="text1"/>
              </w:rPr>
            </w:pPr>
            <w:ins w:id="31915" w:author="Ramasubramani, Hariharan" w:date="2015-08-19T11:38:00Z">
              <w:r>
                <w:rPr>
                  <w:rFonts w:cstheme="minorHAnsi"/>
                  <w:color w:val="000000" w:themeColor="text1"/>
                </w:rPr>
                <w:t>O</w:t>
              </w:r>
            </w:ins>
          </w:p>
        </w:tc>
        <w:tc>
          <w:tcPr>
            <w:tcW w:w="2050" w:type="dxa"/>
            <w:tcBorders>
              <w:top w:val="single" w:sz="4" w:space="0" w:color="auto"/>
              <w:left w:val="single" w:sz="4" w:space="0" w:color="auto"/>
              <w:bottom w:val="single" w:sz="4" w:space="0" w:color="auto"/>
              <w:right w:val="single" w:sz="4" w:space="0" w:color="auto"/>
            </w:tcBorders>
          </w:tcPr>
          <w:p w14:paraId="7D11EE70" w14:textId="77777777" w:rsidR="00195B26" w:rsidRDefault="00195B26" w:rsidP="00195B26">
            <w:pPr>
              <w:pStyle w:val="ListParagraph"/>
              <w:ind w:left="-12" w:right="-57" w:firstLine="0"/>
              <w:rPr>
                <w:ins w:id="31916" w:author="Ramasubramani, Hariharan" w:date="2015-08-19T11:38:00Z"/>
                <w:rFonts w:cstheme="minorHAnsi"/>
                <w:color w:val="000000" w:themeColor="text1"/>
              </w:rPr>
            </w:pPr>
            <w:ins w:id="31917" w:author="Ramasubramani, Hariharan" w:date="2015-08-19T11:38:00Z">
              <w:r>
                <w:rPr>
                  <w:rFonts w:cstheme="minorHAnsi"/>
                  <w:color w:val="000000" w:themeColor="text1"/>
                </w:rPr>
                <w:t>Format:</w:t>
              </w:r>
            </w:ins>
          </w:p>
          <w:p w14:paraId="3C258354" w14:textId="33F52903" w:rsidR="00195B26" w:rsidRPr="00FB1020" w:rsidRDefault="00195B26" w:rsidP="00195B26">
            <w:pPr>
              <w:ind w:firstLine="0"/>
              <w:rPr>
                <w:ins w:id="31918" w:author="Ramasubramani, Hariharan" w:date="2015-08-19T11:37:00Z"/>
                <w:rFonts w:cstheme="minorHAnsi"/>
                <w:color w:val="000000" w:themeColor="text1"/>
              </w:rPr>
            </w:pPr>
            <w:ins w:id="31919" w:author="Ramasubramani, Hariharan" w:date="2015-08-19T11:38:00Z">
              <w:r w:rsidRPr="00C106B9">
                <w:rPr>
                  <w:rFonts w:cstheme="minorHAnsi"/>
                  <w:color w:val="000000" w:themeColor="text1"/>
                </w:rPr>
                <w:t>mm/</w:t>
              </w:r>
              <w:proofErr w:type="spellStart"/>
              <w:r w:rsidRPr="00C106B9">
                <w:rPr>
                  <w:rFonts w:cstheme="minorHAnsi"/>
                  <w:color w:val="000000" w:themeColor="text1"/>
                </w:rPr>
                <w:t>dd</w:t>
              </w:r>
              <w:proofErr w:type="spellEnd"/>
              <w:r w:rsidRPr="00C106B9">
                <w:rPr>
                  <w:rFonts w:cstheme="minorHAnsi"/>
                  <w:color w:val="000000" w:themeColor="text1"/>
                </w:rPr>
                <w:t>/</w:t>
              </w:r>
              <w:proofErr w:type="spellStart"/>
              <w:r w:rsidRPr="00C106B9">
                <w:rPr>
                  <w:rFonts w:cstheme="minorHAnsi"/>
                  <w:color w:val="000000" w:themeColor="text1"/>
                </w:rPr>
                <w:t>yyyy</w:t>
              </w:r>
              <w:proofErr w:type="spellEnd"/>
              <w:r>
                <w:rPr>
                  <w:rFonts w:cstheme="minorHAnsi"/>
                  <w:color w:val="000000" w:themeColor="text1"/>
                </w:rPr>
                <w:br/>
                <w:t>Default: Current Date</w:t>
              </w:r>
            </w:ins>
          </w:p>
        </w:tc>
        <w:tc>
          <w:tcPr>
            <w:tcW w:w="2050" w:type="dxa"/>
            <w:tcBorders>
              <w:top w:val="single" w:sz="4" w:space="0" w:color="auto"/>
              <w:left w:val="single" w:sz="4" w:space="0" w:color="auto"/>
              <w:bottom w:val="single" w:sz="4" w:space="0" w:color="auto"/>
              <w:right w:val="single" w:sz="4" w:space="0" w:color="auto"/>
            </w:tcBorders>
          </w:tcPr>
          <w:p w14:paraId="062C0722" w14:textId="5F332856" w:rsidR="00195B26" w:rsidRDefault="00195B26" w:rsidP="00195B26">
            <w:pPr>
              <w:ind w:firstLine="0"/>
              <w:rPr>
                <w:ins w:id="31920" w:author="Ramasubramani, Hariharan" w:date="2015-08-19T11:37:00Z"/>
                <w:rFonts w:cstheme="minorHAnsi"/>
                <w:color w:val="000000" w:themeColor="text1"/>
              </w:rPr>
            </w:pPr>
            <w:ins w:id="31921" w:author="Ramasubramani, Hariharan" w:date="2015-08-19T11:38:00Z">
              <w:r w:rsidRPr="00C106B9">
                <w:rPr>
                  <w:rFonts w:cstheme="minorHAnsi"/>
                  <w:color w:val="000000" w:themeColor="text1"/>
                </w:rPr>
                <w:t>M</w:t>
              </w:r>
            </w:ins>
          </w:p>
        </w:tc>
      </w:tr>
      <w:tr w:rsidR="00195B26" w:rsidRPr="00C106B9" w14:paraId="65B13C56" w14:textId="77777777" w:rsidTr="008F04F1">
        <w:trPr>
          <w:cantSplit/>
          <w:trHeight w:val="314"/>
          <w:jc w:val="center"/>
          <w:ins w:id="31922" w:author="Ramasubramani, Hariharan" w:date="2015-08-19T11:37:00Z"/>
        </w:trPr>
        <w:tc>
          <w:tcPr>
            <w:tcW w:w="1750" w:type="dxa"/>
            <w:tcBorders>
              <w:top w:val="single" w:sz="4" w:space="0" w:color="auto"/>
              <w:left w:val="single" w:sz="4" w:space="0" w:color="auto"/>
              <w:bottom w:val="single" w:sz="4" w:space="0" w:color="auto"/>
              <w:right w:val="single" w:sz="4" w:space="0" w:color="auto"/>
            </w:tcBorders>
          </w:tcPr>
          <w:p w14:paraId="0CDB1849" w14:textId="489F59B0" w:rsidR="00195B26" w:rsidRDefault="00195B26" w:rsidP="00195B26">
            <w:pPr>
              <w:ind w:left="-18" w:firstLine="0"/>
              <w:rPr>
                <w:ins w:id="31923" w:author="Ramasubramani, Hariharan" w:date="2015-08-19T11:37:00Z"/>
                <w:rFonts w:cstheme="minorHAnsi"/>
                <w:color w:val="000000" w:themeColor="text1"/>
              </w:rPr>
            </w:pPr>
            <w:ins w:id="31924" w:author="Ramasubramani, Hariharan" w:date="2015-08-19T11:38:00Z">
              <w:r>
                <w:rPr>
                  <w:rFonts w:cstheme="minorHAnsi"/>
                  <w:color w:val="000000" w:themeColor="text1"/>
                </w:rPr>
                <w:t xml:space="preserve">Life </w:t>
              </w:r>
              <w:r w:rsidRPr="00C106B9">
                <w:rPr>
                  <w:rFonts w:cstheme="minorHAnsi"/>
                  <w:color w:val="000000" w:themeColor="text1"/>
                </w:rPr>
                <w:t>Expiration Date</w:t>
              </w:r>
            </w:ins>
          </w:p>
        </w:tc>
        <w:tc>
          <w:tcPr>
            <w:tcW w:w="939" w:type="dxa"/>
            <w:tcBorders>
              <w:top w:val="single" w:sz="4" w:space="0" w:color="auto"/>
              <w:left w:val="single" w:sz="4" w:space="0" w:color="auto"/>
              <w:bottom w:val="single" w:sz="4" w:space="0" w:color="auto"/>
              <w:right w:val="single" w:sz="4" w:space="0" w:color="auto"/>
            </w:tcBorders>
          </w:tcPr>
          <w:p w14:paraId="4C3F5ACC" w14:textId="244084BD" w:rsidR="00195B26" w:rsidRDefault="00195B26" w:rsidP="00195B26">
            <w:pPr>
              <w:ind w:left="-57" w:firstLine="0"/>
              <w:jc w:val="center"/>
              <w:rPr>
                <w:ins w:id="31925" w:author="Ramasubramani, Hariharan" w:date="2015-08-19T11:37:00Z"/>
                <w:rFonts w:cstheme="minorHAnsi"/>
                <w:color w:val="000000" w:themeColor="text1"/>
              </w:rPr>
            </w:pPr>
            <w:ins w:id="31926" w:author="Ramasubramani, Hariharan" w:date="2015-08-19T11:38:00Z">
              <w:r w:rsidRPr="00C106B9">
                <w:rPr>
                  <w:rFonts w:cstheme="minorHAnsi"/>
                  <w:color w:val="000000" w:themeColor="text1"/>
                </w:rPr>
                <w:t>O</w:t>
              </w:r>
            </w:ins>
          </w:p>
        </w:tc>
        <w:tc>
          <w:tcPr>
            <w:tcW w:w="2050" w:type="dxa"/>
            <w:tcBorders>
              <w:top w:val="single" w:sz="4" w:space="0" w:color="auto"/>
              <w:left w:val="single" w:sz="4" w:space="0" w:color="auto"/>
              <w:bottom w:val="single" w:sz="4" w:space="0" w:color="auto"/>
              <w:right w:val="single" w:sz="4" w:space="0" w:color="auto"/>
            </w:tcBorders>
          </w:tcPr>
          <w:p w14:paraId="5A310B4B" w14:textId="77777777" w:rsidR="00195B26" w:rsidRDefault="00195B26" w:rsidP="00195B26">
            <w:pPr>
              <w:pStyle w:val="ListParagraph"/>
              <w:ind w:left="-12" w:right="-57" w:firstLine="0"/>
              <w:rPr>
                <w:ins w:id="31927" w:author="Ramasubramani, Hariharan" w:date="2015-08-19T11:38:00Z"/>
                <w:rFonts w:cstheme="minorHAnsi"/>
                <w:color w:val="000000" w:themeColor="text1"/>
              </w:rPr>
            </w:pPr>
            <w:ins w:id="31928" w:author="Ramasubramani, Hariharan" w:date="2015-08-19T11:38:00Z">
              <w:r>
                <w:rPr>
                  <w:rFonts w:cstheme="minorHAnsi"/>
                  <w:color w:val="000000" w:themeColor="text1"/>
                </w:rPr>
                <w:t>Format:</w:t>
              </w:r>
            </w:ins>
          </w:p>
          <w:p w14:paraId="358B1961" w14:textId="268B24C6" w:rsidR="00195B26" w:rsidRPr="00FB1020" w:rsidRDefault="00195B26" w:rsidP="00195B26">
            <w:pPr>
              <w:ind w:firstLine="0"/>
              <w:rPr>
                <w:ins w:id="31929" w:author="Ramasubramani, Hariharan" w:date="2015-08-19T11:37:00Z"/>
                <w:rFonts w:cstheme="minorHAnsi"/>
                <w:color w:val="000000" w:themeColor="text1"/>
              </w:rPr>
            </w:pPr>
            <w:ins w:id="31930" w:author="Ramasubramani, Hariharan" w:date="2015-08-19T11:38:00Z">
              <w:r w:rsidRPr="00C106B9">
                <w:rPr>
                  <w:rFonts w:cstheme="minorHAnsi"/>
                  <w:color w:val="000000" w:themeColor="text1"/>
                </w:rPr>
                <w:t>mm/</w:t>
              </w:r>
              <w:proofErr w:type="spellStart"/>
              <w:r w:rsidRPr="00C106B9">
                <w:rPr>
                  <w:rFonts w:cstheme="minorHAnsi"/>
                  <w:color w:val="000000" w:themeColor="text1"/>
                </w:rPr>
                <w:t>dd</w:t>
              </w:r>
              <w:proofErr w:type="spellEnd"/>
              <w:r w:rsidRPr="00C106B9">
                <w:rPr>
                  <w:rFonts w:cstheme="minorHAnsi"/>
                  <w:color w:val="000000" w:themeColor="text1"/>
                </w:rPr>
                <w:t>/</w:t>
              </w:r>
              <w:proofErr w:type="spellStart"/>
              <w:r w:rsidRPr="00C106B9">
                <w:rPr>
                  <w:rFonts w:cstheme="minorHAnsi"/>
                  <w:color w:val="000000" w:themeColor="text1"/>
                </w:rPr>
                <w:t>yyyy</w:t>
              </w:r>
            </w:ins>
            <w:proofErr w:type="spellEnd"/>
          </w:p>
        </w:tc>
        <w:tc>
          <w:tcPr>
            <w:tcW w:w="2050" w:type="dxa"/>
            <w:tcBorders>
              <w:top w:val="single" w:sz="4" w:space="0" w:color="auto"/>
              <w:left w:val="single" w:sz="4" w:space="0" w:color="auto"/>
              <w:bottom w:val="single" w:sz="4" w:space="0" w:color="auto"/>
              <w:right w:val="single" w:sz="4" w:space="0" w:color="auto"/>
            </w:tcBorders>
          </w:tcPr>
          <w:p w14:paraId="34596CD7" w14:textId="430E8251" w:rsidR="00195B26" w:rsidRDefault="00195B26" w:rsidP="00195B26">
            <w:pPr>
              <w:ind w:firstLine="0"/>
              <w:rPr>
                <w:ins w:id="31931" w:author="Ramasubramani, Hariharan" w:date="2015-08-19T11:37:00Z"/>
                <w:rFonts w:cstheme="minorHAnsi"/>
                <w:color w:val="000000" w:themeColor="text1"/>
              </w:rPr>
            </w:pPr>
            <w:ins w:id="31932" w:author="Ramasubramani, Hariharan" w:date="2015-08-19T11:38:00Z">
              <w:r w:rsidRPr="00C106B9">
                <w:rPr>
                  <w:rFonts w:cstheme="minorHAnsi"/>
                  <w:color w:val="000000" w:themeColor="text1"/>
                </w:rPr>
                <w:t>O</w:t>
              </w:r>
            </w:ins>
          </w:p>
        </w:tc>
      </w:tr>
      <w:tr w:rsidR="00195B26" w:rsidRPr="00C106B9" w14:paraId="058C5E97" w14:textId="77777777" w:rsidTr="008F04F1">
        <w:trPr>
          <w:cantSplit/>
          <w:trHeight w:val="314"/>
          <w:jc w:val="center"/>
          <w:ins w:id="31933" w:author="Ramasubramani, Hariharan" w:date="2015-08-19T11:39:00Z"/>
        </w:trPr>
        <w:tc>
          <w:tcPr>
            <w:tcW w:w="1750" w:type="dxa"/>
            <w:tcBorders>
              <w:top w:val="single" w:sz="4" w:space="0" w:color="auto"/>
              <w:left w:val="single" w:sz="4" w:space="0" w:color="auto"/>
              <w:bottom w:val="single" w:sz="4" w:space="0" w:color="auto"/>
              <w:right w:val="single" w:sz="4" w:space="0" w:color="auto"/>
            </w:tcBorders>
          </w:tcPr>
          <w:p w14:paraId="2EAB45BF" w14:textId="09FF4126" w:rsidR="00195B26" w:rsidRDefault="00195B26" w:rsidP="00195B26">
            <w:pPr>
              <w:ind w:left="-18" w:firstLine="0"/>
              <w:rPr>
                <w:ins w:id="31934" w:author="Ramasubramani, Hariharan" w:date="2015-08-19T11:39:00Z"/>
                <w:rFonts w:cstheme="minorHAnsi"/>
                <w:color w:val="000000" w:themeColor="text1"/>
              </w:rPr>
            </w:pPr>
            <w:proofErr w:type="spellStart"/>
            <w:ins w:id="31935" w:author="Ramasubramani, Hariharan" w:date="2015-08-19T11:40:00Z">
              <w:r>
                <w:rPr>
                  <w:rFonts w:cstheme="minorHAnsi"/>
                  <w:color w:val="000000" w:themeColor="text1"/>
                </w:rPr>
                <w:t>Documaker</w:t>
              </w:r>
              <w:proofErr w:type="spellEnd"/>
              <w:r>
                <w:rPr>
                  <w:rFonts w:cstheme="minorHAnsi"/>
                  <w:color w:val="000000" w:themeColor="text1"/>
                </w:rPr>
                <w:t xml:space="preserve"> Implementation Date</w:t>
              </w:r>
            </w:ins>
          </w:p>
        </w:tc>
        <w:tc>
          <w:tcPr>
            <w:tcW w:w="939" w:type="dxa"/>
            <w:tcBorders>
              <w:top w:val="single" w:sz="4" w:space="0" w:color="auto"/>
              <w:left w:val="single" w:sz="4" w:space="0" w:color="auto"/>
              <w:bottom w:val="single" w:sz="4" w:space="0" w:color="auto"/>
              <w:right w:val="single" w:sz="4" w:space="0" w:color="auto"/>
            </w:tcBorders>
          </w:tcPr>
          <w:p w14:paraId="7B9F844E" w14:textId="4E3841AE" w:rsidR="00195B26" w:rsidRPr="00C106B9" w:rsidRDefault="00195B26" w:rsidP="00195B26">
            <w:pPr>
              <w:ind w:left="-57" w:firstLine="0"/>
              <w:jc w:val="center"/>
              <w:rPr>
                <w:ins w:id="31936" w:author="Ramasubramani, Hariharan" w:date="2015-08-19T11:39:00Z"/>
                <w:rFonts w:cstheme="minorHAnsi"/>
                <w:color w:val="000000" w:themeColor="text1"/>
              </w:rPr>
            </w:pPr>
            <w:ins w:id="31937" w:author="Ramasubramani, Hariharan" w:date="2015-08-19T11:40:00Z">
              <w:r>
                <w:rPr>
                  <w:rFonts w:cstheme="minorHAnsi"/>
                  <w:color w:val="000000" w:themeColor="text1"/>
                </w:rPr>
                <w:t>O</w:t>
              </w:r>
            </w:ins>
          </w:p>
        </w:tc>
        <w:tc>
          <w:tcPr>
            <w:tcW w:w="2050" w:type="dxa"/>
            <w:tcBorders>
              <w:top w:val="single" w:sz="4" w:space="0" w:color="auto"/>
              <w:left w:val="single" w:sz="4" w:space="0" w:color="auto"/>
              <w:bottom w:val="single" w:sz="4" w:space="0" w:color="auto"/>
              <w:right w:val="single" w:sz="4" w:space="0" w:color="auto"/>
            </w:tcBorders>
          </w:tcPr>
          <w:p w14:paraId="5F3C8328" w14:textId="77777777" w:rsidR="00195B26" w:rsidRDefault="00195B26" w:rsidP="00195B26">
            <w:pPr>
              <w:pStyle w:val="ListParagraph"/>
              <w:ind w:left="-12" w:right="-57" w:firstLine="0"/>
              <w:rPr>
                <w:ins w:id="31938" w:author="Ramasubramani, Hariharan" w:date="2015-08-19T11:40:00Z"/>
                <w:rFonts w:cstheme="minorHAnsi"/>
                <w:color w:val="000000" w:themeColor="text1"/>
              </w:rPr>
            </w:pPr>
            <w:ins w:id="31939" w:author="Ramasubramani, Hariharan" w:date="2015-08-19T11:40:00Z">
              <w:r>
                <w:rPr>
                  <w:rFonts w:cstheme="minorHAnsi"/>
                  <w:color w:val="000000" w:themeColor="text1"/>
                </w:rPr>
                <w:t>Format:</w:t>
              </w:r>
            </w:ins>
          </w:p>
          <w:p w14:paraId="31A38EF6" w14:textId="2F80724B" w:rsidR="00195B26" w:rsidRDefault="00195B26" w:rsidP="00195B26">
            <w:pPr>
              <w:pStyle w:val="ListParagraph"/>
              <w:ind w:left="-12" w:right="-57" w:firstLine="0"/>
              <w:rPr>
                <w:ins w:id="31940" w:author="Ramasubramani, Hariharan" w:date="2015-08-19T11:39:00Z"/>
                <w:rFonts w:cstheme="minorHAnsi"/>
                <w:color w:val="000000" w:themeColor="text1"/>
              </w:rPr>
            </w:pPr>
            <w:ins w:id="31941" w:author="Ramasubramani, Hariharan" w:date="2015-08-19T11:40:00Z">
              <w:r w:rsidRPr="00C106B9">
                <w:rPr>
                  <w:rFonts w:cstheme="minorHAnsi"/>
                  <w:color w:val="000000" w:themeColor="text1"/>
                </w:rPr>
                <w:t>mm/</w:t>
              </w:r>
              <w:proofErr w:type="spellStart"/>
              <w:r w:rsidRPr="00C106B9">
                <w:rPr>
                  <w:rFonts w:cstheme="minorHAnsi"/>
                  <w:color w:val="000000" w:themeColor="text1"/>
                </w:rPr>
                <w:t>dd</w:t>
              </w:r>
              <w:proofErr w:type="spellEnd"/>
              <w:r w:rsidRPr="00C106B9">
                <w:rPr>
                  <w:rFonts w:cstheme="minorHAnsi"/>
                  <w:color w:val="000000" w:themeColor="text1"/>
                </w:rPr>
                <w:t>/</w:t>
              </w:r>
              <w:proofErr w:type="spellStart"/>
              <w:r w:rsidRPr="00C106B9">
                <w:rPr>
                  <w:rFonts w:cstheme="minorHAnsi"/>
                  <w:color w:val="000000" w:themeColor="text1"/>
                </w:rPr>
                <w:t>yyyy</w:t>
              </w:r>
            </w:ins>
            <w:proofErr w:type="spellEnd"/>
          </w:p>
        </w:tc>
        <w:tc>
          <w:tcPr>
            <w:tcW w:w="2050" w:type="dxa"/>
            <w:tcBorders>
              <w:top w:val="single" w:sz="4" w:space="0" w:color="auto"/>
              <w:left w:val="single" w:sz="4" w:space="0" w:color="auto"/>
              <w:bottom w:val="single" w:sz="4" w:space="0" w:color="auto"/>
              <w:right w:val="single" w:sz="4" w:space="0" w:color="auto"/>
            </w:tcBorders>
          </w:tcPr>
          <w:p w14:paraId="6AB03920" w14:textId="6DAD7C23" w:rsidR="00195B26" w:rsidRPr="00C106B9" w:rsidRDefault="00195B26" w:rsidP="00195B26">
            <w:pPr>
              <w:ind w:firstLine="0"/>
              <w:rPr>
                <w:ins w:id="31942" w:author="Ramasubramani, Hariharan" w:date="2015-08-19T11:39:00Z"/>
                <w:rFonts w:cstheme="minorHAnsi"/>
                <w:color w:val="000000" w:themeColor="text1"/>
              </w:rPr>
            </w:pPr>
            <w:ins w:id="31943" w:author="Ramasubramani, Hariharan" w:date="2015-08-19T11:40:00Z">
              <w:r>
                <w:rPr>
                  <w:rFonts w:cstheme="minorHAnsi"/>
                  <w:color w:val="000000" w:themeColor="text1"/>
                </w:rPr>
                <w:t>O</w:t>
              </w:r>
            </w:ins>
          </w:p>
        </w:tc>
      </w:tr>
      <w:tr w:rsidR="00195B26" w:rsidRPr="00C106B9" w14:paraId="1019B8ED" w14:textId="77777777" w:rsidTr="008F04F1">
        <w:trPr>
          <w:cantSplit/>
          <w:trHeight w:val="314"/>
          <w:jc w:val="center"/>
          <w:ins w:id="31944" w:author="Ramasubramani, Hariharan" w:date="2015-08-19T11:39:00Z"/>
        </w:trPr>
        <w:tc>
          <w:tcPr>
            <w:tcW w:w="1750" w:type="dxa"/>
            <w:tcBorders>
              <w:top w:val="single" w:sz="4" w:space="0" w:color="auto"/>
              <w:left w:val="single" w:sz="4" w:space="0" w:color="auto"/>
              <w:bottom w:val="single" w:sz="4" w:space="0" w:color="auto"/>
              <w:right w:val="single" w:sz="4" w:space="0" w:color="auto"/>
            </w:tcBorders>
          </w:tcPr>
          <w:p w14:paraId="218FFFDF" w14:textId="372C910E" w:rsidR="00195B26" w:rsidRDefault="00195B26" w:rsidP="00195B26">
            <w:pPr>
              <w:ind w:left="-18" w:firstLine="0"/>
              <w:rPr>
                <w:ins w:id="31945" w:author="Ramasubramani, Hariharan" w:date="2015-08-19T11:39:00Z"/>
                <w:rFonts w:cstheme="minorHAnsi"/>
                <w:color w:val="000000" w:themeColor="text1"/>
              </w:rPr>
            </w:pPr>
            <w:commentRangeStart w:id="31946"/>
            <w:ins w:id="31947" w:author="Ramasubramani, Hariharan" w:date="2015-08-19T11:40:00Z">
              <w:r>
                <w:rPr>
                  <w:rFonts w:cstheme="minorHAnsi"/>
                  <w:color w:val="000000" w:themeColor="text1"/>
                </w:rPr>
                <w:t>Promotion Implementation Date</w:t>
              </w:r>
              <w:r>
                <w:rPr>
                  <w:rStyle w:val="CommentReference"/>
                  <w:rFonts w:ascii="New York" w:eastAsia="Times New Roman" w:hAnsi="New York" w:cs="Times New Roman"/>
                </w:rPr>
                <w:commentReference w:id="31948"/>
              </w:r>
              <w:commentRangeEnd w:id="31946"/>
              <w:r>
                <w:rPr>
                  <w:rStyle w:val="CommentReference"/>
                  <w:rFonts w:ascii="New York" w:eastAsia="Times New Roman" w:hAnsi="New York" w:cs="Times New Roman"/>
                </w:rPr>
                <w:commentReference w:id="31946"/>
              </w:r>
            </w:ins>
          </w:p>
        </w:tc>
        <w:tc>
          <w:tcPr>
            <w:tcW w:w="939" w:type="dxa"/>
            <w:tcBorders>
              <w:top w:val="single" w:sz="4" w:space="0" w:color="auto"/>
              <w:left w:val="single" w:sz="4" w:space="0" w:color="auto"/>
              <w:bottom w:val="single" w:sz="4" w:space="0" w:color="auto"/>
              <w:right w:val="single" w:sz="4" w:space="0" w:color="auto"/>
            </w:tcBorders>
          </w:tcPr>
          <w:p w14:paraId="2C57E42E" w14:textId="30D671BC" w:rsidR="00195B26" w:rsidRPr="00C106B9" w:rsidRDefault="00195B26" w:rsidP="00195B26">
            <w:pPr>
              <w:ind w:left="-57" w:firstLine="0"/>
              <w:jc w:val="center"/>
              <w:rPr>
                <w:ins w:id="31949" w:author="Ramasubramani, Hariharan" w:date="2015-08-19T11:39:00Z"/>
                <w:rFonts w:cstheme="minorHAnsi"/>
                <w:color w:val="000000" w:themeColor="text1"/>
              </w:rPr>
            </w:pPr>
            <w:ins w:id="31950" w:author="Ramasubramani, Hariharan" w:date="2015-08-19T11:40:00Z">
              <w:r>
                <w:rPr>
                  <w:rFonts w:cstheme="minorHAnsi"/>
                  <w:color w:val="000000" w:themeColor="text1"/>
                </w:rPr>
                <w:t>-</w:t>
              </w:r>
            </w:ins>
          </w:p>
        </w:tc>
        <w:tc>
          <w:tcPr>
            <w:tcW w:w="2050" w:type="dxa"/>
            <w:tcBorders>
              <w:top w:val="single" w:sz="4" w:space="0" w:color="auto"/>
              <w:left w:val="single" w:sz="4" w:space="0" w:color="auto"/>
              <w:bottom w:val="single" w:sz="4" w:space="0" w:color="auto"/>
              <w:right w:val="single" w:sz="4" w:space="0" w:color="auto"/>
            </w:tcBorders>
          </w:tcPr>
          <w:p w14:paraId="3229A929" w14:textId="77777777" w:rsidR="00195B26" w:rsidRDefault="00195B26" w:rsidP="00195B26">
            <w:pPr>
              <w:pStyle w:val="ListParagraph"/>
              <w:ind w:left="-12" w:right="-57" w:firstLine="0"/>
              <w:rPr>
                <w:ins w:id="31951" w:author="Ramasubramani, Hariharan" w:date="2015-08-19T11:40:00Z"/>
                <w:rFonts w:cstheme="minorHAnsi"/>
                <w:color w:val="000000" w:themeColor="text1"/>
              </w:rPr>
            </w:pPr>
            <w:ins w:id="31952" w:author="Ramasubramani, Hariharan" w:date="2015-08-19T11:40:00Z">
              <w:r>
                <w:rPr>
                  <w:rFonts w:cstheme="minorHAnsi"/>
                  <w:color w:val="000000" w:themeColor="text1"/>
                </w:rPr>
                <w:t>Not Editable</w:t>
              </w:r>
              <w:r>
                <w:rPr>
                  <w:rFonts w:cstheme="minorHAnsi"/>
                  <w:color w:val="000000" w:themeColor="text1"/>
                </w:rPr>
                <w:br/>
                <w:t>Format:</w:t>
              </w:r>
            </w:ins>
          </w:p>
          <w:p w14:paraId="42D98E34" w14:textId="06129277" w:rsidR="00195B26" w:rsidRDefault="00195B26" w:rsidP="00195B26">
            <w:pPr>
              <w:pStyle w:val="ListParagraph"/>
              <w:ind w:left="-12" w:right="-57" w:firstLine="0"/>
              <w:rPr>
                <w:ins w:id="31953" w:author="Ramasubramani, Hariharan" w:date="2015-08-19T11:39:00Z"/>
                <w:rFonts w:cstheme="minorHAnsi"/>
                <w:color w:val="000000" w:themeColor="text1"/>
              </w:rPr>
            </w:pPr>
            <w:proofErr w:type="gramStart"/>
            <w:ins w:id="31954" w:author="Ramasubramani, Hariharan" w:date="2015-08-19T11:40:00Z">
              <w:r w:rsidRPr="00C106B9">
                <w:rPr>
                  <w:rFonts w:cstheme="minorHAnsi"/>
                  <w:color w:val="000000" w:themeColor="text1"/>
                </w:rPr>
                <w:t>mm/</w:t>
              </w:r>
              <w:proofErr w:type="spellStart"/>
              <w:r w:rsidRPr="00C106B9">
                <w:rPr>
                  <w:rFonts w:cstheme="minorHAnsi"/>
                  <w:color w:val="000000" w:themeColor="text1"/>
                </w:rPr>
                <w:t>dd</w:t>
              </w:r>
              <w:proofErr w:type="spellEnd"/>
              <w:r w:rsidRPr="00C106B9">
                <w:rPr>
                  <w:rFonts w:cstheme="minorHAnsi"/>
                  <w:color w:val="000000" w:themeColor="text1"/>
                </w:rPr>
                <w:t>/</w:t>
              </w:r>
              <w:proofErr w:type="spellStart"/>
              <w:r w:rsidRPr="00C106B9">
                <w:rPr>
                  <w:rFonts w:cstheme="minorHAnsi"/>
                  <w:color w:val="000000" w:themeColor="text1"/>
                </w:rPr>
                <w:t>yyyy</w:t>
              </w:r>
              <w:proofErr w:type="spellEnd"/>
              <w:proofErr w:type="gramEnd"/>
              <w:r>
                <w:rPr>
                  <w:rFonts w:cstheme="minorHAnsi"/>
                </w:rPr>
                <w:t xml:space="preserve"> </w:t>
              </w:r>
              <w:proofErr w:type="spellStart"/>
              <w:r>
                <w:rPr>
                  <w:rFonts w:cstheme="minorHAnsi"/>
                </w:rPr>
                <w:t>Autopopulated</w:t>
              </w:r>
              <w:proofErr w:type="spellEnd"/>
              <w:r>
                <w:rPr>
                  <w:rFonts w:cstheme="minorHAnsi"/>
                </w:rPr>
                <w:t xml:space="preserve"> when the form is successfully deployed to Production.</w:t>
              </w:r>
            </w:ins>
          </w:p>
        </w:tc>
        <w:tc>
          <w:tcPr>
            <w:tcW w:w="2050" w:type="dxa"/>
            <w:tcBorders>
              <w:top w:val="single" w:sz="4" w:space="0" w:color="auto"/>
              <w:left w:val="single" w:sz="4" w:space="0" w:color="auto"/>
              <w:bottom w:val="single" w:sz="4" w:space="0" w:color="auto"/>
              <w:right w:val="single" w:sz="4" w:space="0" w:color="auto"/>
            </w:tcBorders>
          </w:tcPr>
          <w:p w14:paraId="2F314466" w14:textId="09301150" w:rsidR="00195B26" w:rsidRPr="00C106B9" w:rsidRDefault="00195B26" w:rsidP="00195B26">
            <w:pPr>
              <w:ind w:firstLine="0"/>
              <w:rPr>
                <w:ins w:id="31955" w:author="Ramasubramani, Hariharan" w:date="2015-08-19T11:39:00Z"/>
                <w:rFonts w:cstheme="minorHAnsi"/>
                <w:color w:val="000000" w:themeColor="text1"/>
              </w:rPr>
            </w:pPr>
            <w:ins w:id="31956" w:author="Ramasubramani, Hariharan" w:date="2015-08-19T11:40:00Z">
              <w:r>
                <w:rPr>
                  <w:rFonts w:cstheme="minorHAnsi"/>
                  <w:color w:val="000000" w:themeColor="text1"/>
                </w:rPr>
                <w:t>-</w:t>
              </w:r>
            </w:ins>
          </w:p>
        </w:tc>
      </w:tr>
      <w:tr w:rsidR="00195B26" w:rsidRPr="00C106B9" w14:paraId="270318B1" w14:textId="77777777" w:rsidTr="008F04F1">
        <w:trPr>
          <w:cantSplit/>
          <w:trHeight w:val="314"/>
          <w:jc w:val="center"/>
          <w:ins w:id="31957" w:author="Ramasubramani, Hariharan" w:date="2015-08-19T11:39:00Z"/>
        </w:trPr>
        <w:tc>
          <w:tcPr>
            <w:tcW w:w="1750" w:type="dxa"/>
            <w:tcBorders>
              <w:top w:val="single" w:sz="4" w:space="0" w:color="auto"/>
              <w:left w:val="single" w:sz="4" w:space="0" w:color="auto"/>
              <w:bottom w:val="single" w:sz="4" w:space="0" w:color="auto"/>
              <w:right w:val="single" w:sz="4" w:space="0" w:color="auto"/>
            </w:tcBorders>
          </w:tcPr>
          <w:p w14:paraId="39079590" w14:textId="02839E03" w:rsidR="00195B26" w:rsidRDefault="00195B26" w:rsidP="00195B26">
            <w:pPr>
              <w:ind w:left="-18" w:firstLine="0"/>
              <w:rPr>
                <w:ins w:id="31958" w:author="Ramasubramani, Hariharan" w:date="2015-08-19T11:39:00Z"/>
                <w:rFonts w:cstheme="minorHAnsi"/>
                <w:color w:val="000000" w:themeColor="text1"/>
              </w:rPr>
            </w:pPr>
            <w:ins w:id="31959" w:author="Ramasubramani, Hariharan" w:date="2015-08-19T11:41:00Z">
              <w:r>
                <w:rPr>
                  <w:rFonts w:cstheme="minorHAnsi"/>
                  <w:color w:val="000000" w:themeColor="text1"/>
                </w:rPr>
                <w:t>Form Use Date</w:t>
              </w:r>
            </w:ins>
          </w:p>
        </w:tc>
        <w:tc>
          <w:tcPr>
            <w:tcW w:w="939" w:type="dxa"/>
            <w:tcBorders>
              <w:top w:val="single" w:sz="4" w:space="0" w:color="auto"/>
              <w:left w:val="single" w:sz="4" w:space="0" w:color="auto"/>
              <w:bottom w:val="single" w:sz="4" w:space="0" w:color="auto"/>
              <w:right w:val="single" w:sz="4" w:space="0" w:color="auto"/>
            </w:tcBorders>
          </w:tcPr>
          <w:p w14:paraId="73017AFE" w14:textId="0E518048" w:rsidR="00195B26" w:rsidRPr="00C106B9" w:rsidRDefault="00195B26" w:rsidP="00195B26">
            <w:pPr>
              <w:ind w:left="-57" w:firstLine="0"/>
              <w:jc w:val="center"/>
              <w:rPr>
                <w:ins w:id="31960" w:author="Ramasubramani, Hariharan" w:date="2015-08-19T11:39:00Z"/>
                <w:rFonts w:cstheme="minorHAnsi"/>
                <w:color w:val="000000" w:themeColor="text1"/>
              </w:rPr>
            </w:pPr>
            <w:ins w:id="31961" w:author="Ramasubramani, Hariharan" w:date="2015-08-19T11:41:00Z">
              <w:r>
                <w:rPr>
                  <w:rFonts w:cstheme="minorHAnsi"/>
                  <w:color w:val="000000" w:themeColor="text1"/>
                </w:rPr>
                <w:t>O</w:t>
              </w:r>
            </w:ins>
          </w:p>
        </w:tc>
        <w:tc>
          <w:tcPr>
            <w:tcW w:w="2050" w:type="dxa"/>
            <w:tcBorders>
              <w:top w:val="single" w:sz="4" w:space="0" w:color="auto"/>
              <w:left w:val="single" w:sz="4" w:space="0" w:color="auto"/>
              <w:bottom w:val="single" w:sz="4" w:space="0" w:color="auto"/>
              <w:right w:val="single" w:sz="4" w:space="0" w:color="auto"/>
            </w:tcBorders>
          </w:tcPr>
          <w:p w14:paraId="67B2FD8F" w14:textId="77777777" w:rsidR="00195B26" w:rsidRDefault="00195B26" w:rsidP="00195B26">
            <w:pPr>
              <w:pStyle w:val="ListParagraph"/>
              <w:ind w:left="-12" w:right="-57" w:firstLine="0"/>
              <w:rPr>
                <w:ins w:id="31962" w:author="Ramasubramani, Hariharan" w:date="2015-08-19T11:41:00Z"/>
                <w:rFonts w:cstheme="minorHAnsi"/>
                <w:color w:val="000000" w:themeColor="text1"/>
              </w:rPr>
            </w:pPr>
            <w:ins w:id="31963" w:author="Ramasubramani, Hariharan" w:date="2015-08-19T11:41:00Z">
              <w:r>
                <w:rPr>
                  <w:rFonts w:cstheme="minorHAnsi"/>
                  <w:color w:val="000000" w:themeColor="text1"/>
                </w:rPr>
                <w:t>Format:</w:t>
              </w:r>
            </w:ins>
          </w:p>
          <w:p w14:paraId="1AD85FA2" w14:textId="58B638A8" w:rsidR="00195B26" w:rsidRDefault="00195B26" w:rsidP="00195B26">
            <w:pPr>
              <w:pStyle w:val="ListParagraph"/>
              <w:ind w:left="-12" w:right="-57" w:firstLine="0"/>
              <w:rPr>
                <w:ins w:id="31964" w:author="Ramasubramani, Hariharan" w:date="2015-08-19T11:39:00Z"/>
                <w:rFonts w:cstheme="minorHAnsi"/>
                <w:color w:val="000000" w:themeColor="text1"/>
              </w:rPr>
            </w:pPr>
            <w:ins w:id="31965" w:author="Ramasubramani, Hariharan" w:date="2015-08-19T11:41:00Z">
              <w:r w:rsidRPr="00C106B9">
                <w:rPr>
                  <w:rFonts w:cstheme="minorHAnsi"/>
                  <w:color w:val="000000" w:themeColor="text1"/>
                </w:rPr>
                <w:t>mm/</w:t>
              </w:r>
              <w:proofErr w:type="spellStart"/>
              <w:r w:rsidRPr="00C106B9">
                <w:rPr>
                  <w:rFonts w:cstheme="minorHAnsi"/>
                  <w:color w:val="000000" w:themeColor="text1"/>
                </w:rPr>
                <w:t>dd</w:t>
              </w:r>
              <w:proofErr w:type="spellEnd"/>
              <w:r w:rsidRPr="00C106B9">
                <w:rPr>
                  <w:rFonts w:cstheme="minorHAnsi"/>
                  <w:color w:val="000000" w:themeColor="text1"/>
                </w:rPr>
                <w:t>/</w:t>
              </w:r>
              <w:proofErr w:type="spellStart"/>
              <w:r w:rsidRPr="00C106B9">
                <w:rPr>
                  <w:rFonts w:cstheme="minorHAnsi"/>
                  <w:color w:val="000000" w:themeColor="text1"/>
                </w:rPr>
                <w:t>yyyy</w:t>
              </w:r>
            </w:ins>
            <w:proofErr w:type="spellEnd"/>
          </w:p>
        </w:tc>
        <w:tc>
          <w:tcPr>
            <w:tcW w:w="2050" w:type="dxa"/>
            <w:tcBorders>
              <w:top w:val="single" w:sz="4" w:space="0" w:color="auto"/>
              <w:left w:val="single" w:sz="4" w:space="0" w:color="auto"/>
              <w:bottom w:val="single" w:sz="4" w:space="0" w:color="auto"/>
              <w:right w:val="single" w:sz="4" w:space="0" w:color="auto"/>
            </w:tcBorders>
          </w:tcPr>
          <w:p w14:paraId="79D978FA" w14:textId="61A85979" w:rsidR="00195B26" w:rsidRPr="00C106B9" w:rsidRDefault="00195B26" w:rsidP="00195B26">
            <w:pPr>
              <w:ind w:firstLine="0"/>
              <w:rPr>
                <w:ins w:id="31966" w:author="Ramasubramani, Hariharan" w:date="2015-08-19T11:39:00Z"/>
                <w:rFonts w:cstheme="minorHAnsi"/>
                <w:color w:val="000000" w:themeColor="text1"/>
              </w:rPr>
            </w:pPr>
            <w:ins w:id="31967" w:author="Ramasubramani, Hariharan" w:date="2015-08-19T11:41:00Z">
              <w:r>
                <w:rPr>
                  <w:rFonts w:cstheme="minorHAnsi"/>
                  <w:color w:val="000000" w:themeColor="text1"/>
                </w:rPr>
                <w:t>O</w:t>
              </w:r>
            </w:ins>
          </w:p>
        </w:tc>
      </w:tr>
      <w:tr w:rsidR="00195B26" w:rsidRPr="00C106B9" w14:paraId="30175BC9" w14:textId="77777777" w:rsidTr="008F04F1">
        <w:trPr>
          <w:cantSplit/>
          <w:trHeight w:val="314"/>
          <w:jc w:val="center"/>
          <w:ins w:id="31968" w:author="Ramasubramani, Hariharan" w:date="2015-08-19T11:39:00Z"/>
        </w:trPr>
        <w:tc>
          <w:tcPr>
            <w:tcW w:w="1750" w:type="dxa"/>
            <w:tcBorders>
              <w:top w:val="single" w:sz="4" w:space="0" w:color="auto"/>
              <w:left w:val="single" w:sz="4" w:space="0" w:color="auto"/>
              <w:bottom w:val="single" w:sz="4" w:space="0" w:color="auto"/>
              <w:right w:val="single" w:sz="4" w:space="0" w:color="auto"/>
            </w:tcBorders>
          </w:tcPr>
          <w:p w14:paraId="1F0545BF" w14:textId="51827476" w:rsidR="00195B26" w:rsidRDefault="00195B26" w:rsidP="00195B26">
            <w:pPr>
              <w:ind w:left="-18" w:firstLine="0"/>
              <w:rPr>
                <w:ins w:id="31969" w:author="Ramasubramani, Hariharan" w:date="2015-08-19T11:39:00Z"/>
                <w:rFonts w:cstheme="minorHAnsi"/>
                <w:color w:val="000000" w:themeColor="text1"/>
              </w:rPr>
            </w:pPr>
            <w:ins w:id="31970" w:author="Ramasubramani, Hariharan" w:date="2015-08-19T11:41:00Z">
              <w:r>
                <w:rPr>
                  <w:rFonts w:cstheme="minorHAnsi"/>
                  <w:color w:val="000000" w:themeColor="text1"/>
                </w:rPr>
                <w:t>Revision Date</w:t>
              </w:r>
            </w:ins>
          </w:p>
        </w:tc>
        <w:tc>
          <w:tcPr>
            <w:tcW w:w="939" w:type="dxa"/>
            <w:tcBorders>
              <w:top w:val="single" w:sz="4" w:space="0" w:color="auto"/>
              <w:left w:val="single" w:sz="4" w:space="0" w:color="auto"/>
              <w:bottom w:val="single" w:sz="4" w:space="0" w:color="auto"/>
              <w:right w:val="single" w:sz="4" w:space="0" w:color="auto"/>
            </w:tcBorders>
          </w:tcPr>
          <w:p w14:paraId="285165AA" w14:textId="14BAB840" w:rsidR="00195B26" w:rsidRPr="00C106B9" w:rsidRDefault="00195B26" w:rsidP="00195B26">
            <w:pPr>
              <w:ind w:left="-57" w:firstLine="0"/>
              <w:jc w:val="center"/>
              <w:rPr>
                <w:ins w:id="31971" w:author="Ramasubramani, Hariharan" w:date="2015-08-19T11:39:00Z"/>
                <w:rFonts w:cstheme="minorHAnsi"/>
                <w:color w:val="000000" w:themeColor="text1"/>
              </w:rPr>
            </w:pPr>
            <w:ins w:id="31972" w:author="Ramasubramani, Hariharan" w:date="2015-08-19T11:41:00Z">
              <w:r>
                <w:rPr>
                  <w:rFonts w:cstheme="minorHAnsi"/>
                  <w:color w:val="000000" w:themeColor="text1"/>
                </w:rPr>
                <w:t>O</w:t>
              </w:r>
            </w:ins>
          </w:p>
        </w:tc>
        <w:tc>
          <w:tcPr>
            <w:tcW w:w="2050" w:type="dxa"/>
            <w:tcBorders>
              <w:top w:val="single" w:sz="4" w:space="0" w:color="auto"/>
              <w:left w:val="single" w:sz="4" w:space="0" w:color="auto"/>
              <w:bottom w:val="single" w:sz="4" w:space="0" w:color="auto"/>
              <w:right w:val="single" w:sz="4" w:space="0" w:color="auto"/>
            </w:tcBorders>
          </w:tcPr>
          <w:p w14:paraId="55B5E3DA" w14:textId="5A3B1982" w:rsidR="00195B26" w:rsidRDefault="00195B26" w:rsidP="00195B26">
            <w:pPr>
              <w:pStyle w:val="ListParagraph"/>
              <w:ind w:left="-12" w:right="-57" w:firstLine="0"/>
              <w:rPr>
                <w:ins w:id="31973" w:author="Ramasubramani, Hariharan" w:date="2015-08-19T11:39:00Z"/>
                <w:rFonts w:cstheme="minorHAnsi"/>
                <w:color w:val="000000" w:themeColor="text1"/>
              </w:rPr>
            </w:pPr>
            <w:ins w:id="31974" w:author="Ramasubramani, Hariharan" w:date="2015-08-19T11:41:00Z">
              <w:r>
                <w:rPr>
                  <w:rFonts w:cstheme="minorHAnsi"/>
                  <w:color w:val="000000" w:themeColor="text1"/>
                </w:rPr>
                <w:t>Length:5</w:t>
              </w:r>
              <w:r>
                <w:rPr>
                  <w:rFonts w:cstheme="minorHAnsi"/>
                  <w:color w:val="000000" w:themeColor="text1"/>
                </w:rPr>
                <w:br/>
                <w:t>Format: mm/</w:t>
              </w:r>
              <w:proofErr w:type="spellStart"/>
              <w:r>
                <w:rPr>
                  <w:rFonts w:cstheme="minorHAnsi"/>
                  <w:color w:val="000000" w:themeColor="text1"/>
                </w:rPr>
                <w:t>yy</w:t>
              </w:r>
            </w:ins>
            <w:proofErr w:type="spellEnd"/>
          </w:p>
        </w:tc>
        <w:tc>
          <w:tcPr>
            <w:tcW w:w="2050" w:type="dxa"/>
            <w:tcBorders>
              <w:top w:val="single" w:sz="4" w:space="0" w:color="auto"/>
              <w:left w:val="single" w:sz="4" w:space="0" w:color="auto"/>
              <w:bottom w:val="single" w:sz="4" w:space="0" w:color="auto"/>
              <w:right w:val="single" w:sz="4" w:space="0" w:color="auto"/>
            </w:tcBorders>
          </w:tcPr>
          <w:p w14:paraId="3DF30BC5" w14:textId="284E7B27" w:rsidR="00195B26" w:rsidRPr="00C106B9" w:rsidRDefault="00195B26" w:rsidP="00195B26">
            <w:pPr>
              <w:ind w:firstLine="0"/>
              <w:rPr>
                <w:ins w:id="31975" w:author="Ramasubramani, Hariharan" w:date="2015-08-19T11:39:00Z"/>
                <w:rFonts w:cstheme="minorHAnsi"/>
                <w:color w:val="000000" w:themeColor="text1"/>
              </w:rPr>
            </w:pPr>
            <w:ins w:id="31976" w:author="Ramasubramani, Hariharan" w:date="2015-08-19T11:41:00Z">
              <w:r>
                <w:rPr>
                  <w:rFonts w:cstheme="minorHAnsi"/>
                  <w:color w:val="000000" w:themeColor="text1"/>
                </w:rPr>
                <w:t>O</w:t>
              </w:r>
            </w:ins>
          </w:p>
        </w:tc>
      </w:tr>
      <w:tr w:rsidR="00195B26" w:rsidRPr="00C106B9" w14:paraId="3F7BBC67" w14:textId="77777777" w:rsidTr="008F04F1">
        <w:trPr>
          <w:cantSplit/>
          <w:trHeight w:val="314"/>
          <w:jc w:val="center"/>
          <w:ins w:id="31977" w:author="Ramasubramani, Hariharan" w:date="2015-08-19T11:39:00Z"/>
        </w:trPr>
        <w:tc>
          <w:tcPr>
            <w:tcW w:w="1750" w:type="dxa"/>
            <w:tcBorders>
              <w:top w:val="single" w:sz="4" w:space="0" w:color="auto"/>
              <w:left w:val="single" w:sz="4" w:space="0" w:color="auto"/>
              <w:bottom w:val="single" w:sz="4" w:space="0" w:color="auto"/>
              <w:right w:val="single" w:sz="4" w:space="0" w:color="auto"/>
            </w:tcBorders>
          </w:tcPr>
          <w:p w14:paraId="53F5886E" w14:textId="6F21FBC4" w:rsidR="00195B26" w:rsidRDefault="00195B26" w:rsidP="00195B26">
            <w:pPr>
              <w:ind w:left="-18" w:firstLine="0"/>
              <w:rPr>
                <w:ins w:id="31978" w:author="Ramasubramani, Hariharan" w:date="2015-08-19T11:39:00Z"/>
                <w:rFonts w:cstheme="minorHAnsi"/>
                <w:color w:val="000000" w:themeColor="text1"/>
              </w:rPr>
            </w:pPr>
            <w:ins w:id="31979" w:author="Ramasubramani, Hariharan" w:date="2015-08-19T11:41:00Z">
              <w:r>
                <w:rPr>
                  <w:rFonts w:cstheme="minorHAnsi"/>
                  <w:color w:val="000000" w:themeColor="text1"/>
                </w:rPr>
                <w:t>Transitional</w:t>
              </w:r>
            </w:ins>
          </w:p>
        </w:tc>
        <w:tc>
          <w:tcPr>
            <w:tcW w:w="939" w:type="dxa"/>
            <w:tcBorders>
              <w:top w:val="single" w:sz="4" w:space="0" w:color="auto"/>
              <w:left w:val="single" w:sz="4" w:space="0" w:color="auto"/>
              <w:bottom w:val="single" w:sz="4" w:space="0" w:color="auto"/>
              <w:right w:val="single" w:sz="4" w:space="0" w:color="auto"/>
            </w:tcBorders>
          </w:tcPr>
          <w:p w14:paraId="0D7FD6D4" w14:textId="05C46FD7" w:rsidR="00195B26" w:rsidRPr="00C106B9" w:rsidRDefault="00195B26" w:rsidP="00195B26">
            <w:pPr>
              <w:ind w:left="-57" w:firstLine="0"/>
              <w:jc w:val="center"/>
              <w:rPr>
                <w:ins w:id="31980" w:author="Ramasubramani, Hariharan" w:date="2015-08-19T11:39:00Z"/>
                <w:rFonts w:cstheme="minorHAnsi"/>
                <w:color w:val="000000" w:themeColor="text1"/>
              </w:rPr>
            </w:pPr>
            <w:ins w:id="31981" w:author="Ramasubramani, Hariharan" w:date="2015-08-19T11:41:00Z">
              <w:r>
                <w:rPr>
                  <w:rFonts w:cstheme="minorHAnsi"/>
                  <w:color w:val="000000" w:themeColor="text1"/>
                </w:rPr>
                <w:t>O</w:t>
              </w:r>
            </w:ins>
          </w:p>
        </w:tc>
        <w:tc>
          <w:tcPr>
            <w:tcW w:w="2050" w:type="dxa"/>
            <w:tcBorders>
              <w:top w:val="single" w:sz="4" w:space="0" w:color="auto"/>
              <w:left w:val="single" w:sz="4" w:space="0" w:color="auto"/>
              <w:bottom w:val="single" w:sz="4" w:space="0" w:color="auto"/>
              <w:right w:val="single" w:sz="4" w:space="0" w:color="auto"/>
            </w:tcBorders>
          </w:tcPr>
          <w:p w14:paraId="7C6147F2" w14:textId="5C03324B" w:rsidR="00195B26" w:rsidRDefault="00195B26" w:rsidP="00195B26">
            <w:pPr>
              <w:pStyle w:val="ListParagraph"/>
              <w:ind w:left="-12" w:right="-57" w:firstLine="0"/>
              <w:rPr>
                <w:ins w:id="31982" w:author="Ramasubramani, Hariharan" w:date="2015-08-19T11:39:00Z"/>
                <w:rFonts w:cstheme="minorHAnsi"/>
                <w:color w:val="000000" w:themeColor="text1"/>
              </w:rPr>
            </w:pPr>
            <w:ins w:id="31983" w:author="Ramasubramani, Hariharan" w:date="2015-08-19T11:41:00Z">
              <w:r>
                <w:rPr>
                  <w:rFonts w:cstheme="minorHAnsi"/>
                  <w:color w:val="000000" w:themeColor="text1"/>
                </w:rPr>
                <w:t>Radio button(yes; No)</w:t>
              </w:r>
            </w:ins>
          </w:p>
        </w:tc>
        <w:tc>
          <w:tcPr>
            <w:tcW w:w="2050" w:type="dxa"/>
            <w:tcBorders>
              <w:top w:val="single" w:sz="4" w:space="0" w:color="auto"/>
              <w:left w:val="single" w:sz="4" w:space="0" w:color="auto"/>
              <w:bottom w:val="single" w:sz="4" w:space="0" w:color="auto"/>
              <w:right w:val="single" w:sz="4" w:space="0" w:color="auto"/>
            </w:tcBorders>
          </w:tcPr>
          <w:p w14:paraId="3B121350" w14:textId="01AD4104" w:rsidR="00195B26" w:rsidRPr="00C106B9" w:rsidRDefault="00195B26" w:rsidP="00195B26">
            <w:pPr>
              <w:ind w:firstLine="0"/>
              <w:rPr>
                <w:ins w:id="31984" w:author="Ramasubramani, Hariharan" w:date="2015-08-19T11:39:00Z"/>
                <w:rFonts w:cstheme="minorHAnsi"/>
                <w:color w:val="000000" w:themeColor="text1"/>
              </w:rPr>
            </w:pPr>
            <w:ins w:id="31985" w:author="Ramasubramani, Hariharan" w:date="2015-08-19T11:41:00Z">
              <w:r>
                <w:rPr>
                  <w:rFonts w:cstheme="minorHAnsi"/>
                  <w:color w:val="000000" w:themeColor="text1"/>
                </w:rPr>
                <w:t>M</w:t>
              </w:r>
            </w:ins>
          </w:p>
        </w:tc>
      </w:tr>
      <w:tr w:rsidR="00195B26" w:rsidRPr="00C106B9" w14:paraId="6E4703F4" w14:textId="77777777" w:rsidTr="008F04F1">
        <w:trPr>
          <w:cantSplit/>
          <w:trHeight w:val="314"/>
          <w:jc w:val="center"/>
          <w:ins w:id="31986" w:author="Ramasubramani, Hariharan" w:date="2015-08-19T11:39:00Z"/>
        </w:trPr>
        <w:tc>
          <w:tcPr>
            <w:tcW w:w="1750" w:type="dxa"/>
            <w:tcBorders>
              <w:top w:val="single" w:sz="4" w:space="0" w:color="auto"/>
              <w:left w:val="single" w:sz="4" w:space="0" w:color="auto"/>
              <w:bottom w:val="single" w:sz="4" w:space="0" w:color="auto"/>
              <w:right w:val="single" w:sz="4" w:space="0" w:color="auto"/>
            </w:tcBorders>
          </w:tcPr>
          <w:p w14:paraId="5A2526BE" w14:textId="6EA3DACA" w:rsidR="00195B26" w:rsidRDefault="00195B26" w:rsidP="00195B26">
            <w:pPr>
              <w:ind w:left="-18" w:firstLine="0"/>
              <w:rPr>
                <w:ins w:id="31987" w:author="Ramasubramani, Hariharan" w:date="2015-08-19T11:39:00Z"/>
                <w:rFonts w:cstheme="minorHAnsi"/>
                <w:color w:val="000000" w:themeColor="text1"/>
              </w:rPr>
            </w:pPr>
            <w:ins w:id="31988" w:author="Ramasubramani, Hariharan" w:date="2015-08-19T11:41:00Z">
              <w:r>
                <w:rPr>
                  <w:rFonts w:cstheme="minorHAnsi"/>
                  <w:color w:val="000000" w:themeColor="text1"/>
                </w:rPr>
                <w:t>Logo</w:t>
              </w:r>
            </w:ins>
          </w:p>
        </w:tc>
        <w:tc>
          <w:tcPr>
            <w:tcW w:w="939" w:type="dxa"/>
            <w:tcBorders>
              <w:top w:val="single" w:sz="4" w:space="0" w:color="auto"/>
              <w:left w:val="single" w:sz="4" w:space="0" w:color="auto"/>
              <w:bottom w:val="single" w:sz="4" w:space="0" w:color="auto"/>
              <w:right w:val="single" w:sz="4" w:space="0" w:color="auto"/>
            </w:tcBorders>
          </w:tcPr>
          <w:p w14:paraId="5E4C3CF6" w14:textId="1F0D7B43" w:rsidR="00195B26" w:rsidRPr="00C106B9" w:rsidRDefault="00195B26" w:rsidP="00195B26">
            <w:pPr>
              <w:ind w:left="-57" w:firstLine="0"/>
              <w:jc w:val="center"/>
              <w:rPr>
                <w:ins w:id="31989" w:author="Ramasubramani, Hariharan" w:date="2015-08-19T11:39:00Z"/>
                <w:rFonts w:cstheme="minorHAnsi"/>
                <w:color w:val="000000" w:themeColor="text1"/>
              </w:rPr>
            </w:pPr>
            <w:ins w:id="31990" w:author="Ramasubramani, Hariharan" w:date="2015-08-19T11:41:00Z">
              <w:r>
                <w:rPr>
                  <w:rFonts w:cstheme="minorHAnsi"/>
                  <w:color w:val="000000" w:themeColor="text1"/>
                </w:rPr>
                <w:t>O</w:t>
              </w:r>
            </w:ins>
          </w:p>
        </w:tc>
        <w:tc>
          <w:tcPr>
            <w:tcW w:w="2050" w:type="dxa"/>
            <w:tcBorders>
              <w:top w:val="single" w:sz="4" w:space="0" w:color="auto"/>
              <w:left w:val="single" w:sz="4" w:space="0" w:color="auto"/>
              <w:bottom w:val="single" w:sz="4" w:space="0" w:color="auto"/>
              <w:right w:val="single" w:sz="4" w:space="0" w:color="auto"/>
            </w:tcBorders>
          </w:tcPr>
          <w:p w14:paraId="2DCB7F76" w14:textId="633E77E7" w:rsidR="00195B26" w:rsidRDefault="00195B26" w:rsidP="00195B26">
            <w:pPr>
              <w:pStyle w:val="ListParagraph"/>
              <w:ind w:left="-12" w:right="-57" w:firstLine="0"/>
              <w:rPr>
                <w:ins w:id="31991" w:author="Ramasubramani, Hariharan" w:date="2015-08-19T11:39:00Z"/>
                <w:rFonts w:cstheme="minorHAnsi"/>
                <w:color w:val="000000" w:themeColor="text1"/>
              </w:rPr>
            </w:pPr>
            <w:ins w:id="31992" w:author="Ramasubramani, Hariharan" w:date="2015-08-19T11:41:00Z">
              <w:r>
                <w:rPr>
                  <w:rFonts w:cstheme="minorHAnsi"/>
                  <w:color w:val="000000" w:themeColor="text1"/>
                </w:rPr>
                <w:t>Radio button(yes; No)</w:t>
              </w:r>
            </w:ins>
          </w:p>
        </w:tc>
        <w:tc>
          <w:tcPr>
            <w:tcW w:w="2050" w:type="dxa"/>
            <w:tcBorders>
              <w:top w:val="single" w:sz="4" w:space="0" w:color="auto"/>
              <w:left w:val="single" w:sz="4" w:space="0" w:color="auto"/>
              <w:bottom w:val="single" w:sz="4" w:space="0" w:color="auto"/>
              <w:right w:val="single" w:sz="4" w:space="0" w:color="auto"/>
            </w:tcBorders>
          </w:tcPr>
          <w:p w14:paraId="72E5A064" w14:textId="6E8ACC74" w:rsidR="00195B26" w:rsidRPr="00C106B9" w:rsidRDefault="00195B26" w:rsidP="00195B26">
            <w:pPr>
              <w:ind w:firstLine="0"/>
              <w:rPr>
                <w:ins w:id="31993" w:author="Ramasubramani, Hariharan" w:date="2015-08-19T11:39:00Z"/>
                <w:rFonts w:cstheme="minorHAnsi"/>
                <w:color w:val="000000" w:themeColor="text1"/>
              </w:rPr>
            </w:pPr>
            <w:ins w:id="31994" w:author="Ramasubramani, Hariharan" w:date="2015-08-19T11:41:00Z">
              <w:r>
                <w:rPr>
                  <w:rFonts w:cstheme="minorHAnsi"/>
                  <w:color w:val="000000" w:themeColor="text1"/>
                </w:rPr>
                <w:t>M</w:t>
              </w:r>
            </w:ins>
          </w:p>
        </w:tc>
      </w:tr>
      <w:tr w:rsidR="00195B26" w:rsidRPr="00C106B9" w14:paraId="196E99F2" w14:textId="77777777" w:rsidTr="008F04F1">
        <w:trPr>
          <w:cantSplit/>
          <w:trHeight w:val="314"/>
          <w:jc w:val="center"/>
          <w:ins w:id="31995" w:author="Ramasubramani, Hariharan" w:date="2015-08-19T11:39:00Z"/>
        </w:trPr>
        <w:tc>
          <w:tcPr>
            <w:tcW w:w="1750" w:type="dxa"/>
            <w:tcBorders>
              <w:top w:val="single" w:sz="4" w:space="0" w:color="auto"/>
              <w:left w:val="single" w:sz="4" w:space="0" w:color="auto"/>
              <w:bottom w:val="single" w:sz="4" w:space="0" w:color="auto"/>
              <w:right w:val="single" w:sz="4" w:space="0" w:color="auto"/>
            </w:tcBorders>
          </w:tcPr>
          <w:p w14:paraId="617CAD2B" w14:textId="659897C9" w:rsidR="00195B26" w:rsidRDefault="00195B26" w:rsidP="00195B26">
            <w:pPr>
              <w:ind w:left="-18" w:firstLine="0"/>
              <w:rPr>
                <w:ins w:id="31996" w:author="Ramasubramani, Hariharan" w:date="2015-08-19T11:39:00Z"/>
                <w:rFonts w:cstheme="minorHAnsi"/>
                <w:color w:val="000000" w:themeColor="text1"/>
              </w:rPr>
            </w:pPr>
            <w:ins w:id="31997" w:author="Ramasubramani, Hariharan" w:date="2015-08-19T11:42:00Z">
              <w:r>
                <w:rPr>
                  <w:rFonts w:cstheme="minorHAnsi"/>
                  <w:color w:val="000000" w:themeColor="text1"/>
                </w:rPr>
                <w:t>NPPI/PCI Designation</w:t>
              </w:r>
            </w:ins>
          </w:p>
        </w:tc>
        <w:tc>
          <w:tcPr>
            <w:tcW w:w="939" w:type="dxa"/>
            <w:tcBorders>
              <w:top w:val="single" w:sz="4" w:space="0" w:color="auto"/>
              <w:left w:val="single" w:sz="4" w:space="0" w:color="auto"/>
              <w:bottom w:val="single" w:sz="4" w:space="0" w:color="auto"/>
              <w:right w:val="single" w:sz="4" w:space="0" w:color="auto"/>
            </w:tcBorders>
          </w:tcPr>
          <w:p w14:paraId="070C3925" w14:textId="2A03E911" w:rsidR="00195B26" w:rsidRPr="00C106B9" w:rsidRDefault="00195B26" w:rsidP="00195B26">
            <w:pPr>
              <w:ind w:left="-57" w:firstLine="0"/>
              <w:jc w:val="center"/>
              <w:rPr>
                <w:ins w:id="31998" w:author="Ramasubramani, Hariharan" w:date="2015-08-19T11:39:00Z"/>
                <w:rFonts w:cstheme="minorHAnsi"/>
                <w:color w:val="000000" w:themeColor="text1"/>
              </w:rPr>
            </w:pPr>
            <w:ins w:id="31999" w:author="Ramasubramani, Hariharan" w:date="2015-08-19T11:42:00Z">
              <w:r>
                <w:rPr>
                  <w:rFonts w:cstheme="minorHAnsi"/>
                  <w:color w:val="000000" w:themeColor="text1"/>
                </w:rPr>
                <w:t>O</w:t>
              </w:r>
            </w:ins>
          </w:p>
        </w:tc>
        <w:tc>
          <w:tcPr>
            <w:tcW w:w="2050" w:type="dxa"/>
            <w:tcBorders>
              <w:top w:val="single" w:sz="4" w:space="0" w:color="auto"/>
              <w:left w:val="single" w:sz="4" w:space="0" w:color="auto"/>
              <w:bottom w:val="single" w:sz="4" w:space="0" w:color="auto"/>
              <w:right w:val="single" w:sz="4" w:space="0" w:color="auto"/>
            </w:tcBorders>
          </w:tcPr>
          <w:p w14:paraId="7310EBFE" w14:textId="77777777" w:rsidR="00195B26" w:rsidRDefault="00195B26" w:rsidP="00195B26">
            <w:pPr>
              <w:pStyle w:val="ListParagraph"/>
              <w:ind w:left="-12" w:right="-57" w:firstLine="0"/>
              <w:rPr>
                <w:ins w:id="32000" w:author="Ramasubramani, Hariharan" w:date="2015-08-19T11:42:00Z"/>
                <w:rFonts w:cstheme="minorHAnsi"/>
                <w:color w:val="000000" w:themeColor="text1"/>
              </w:rPr>
            </w:pPr>
            <w:ins w:id="32001" w:author="Ramasubramani, Hariharan" w:date="2015-08-19T11:42:00Z">
              <w:r>
                <w:rPr>
                  <w:rFonts w:cstheme="minorHAnsi"/>
                  <w:color w:val="000000" w:themeColor="text1"/>
                </w:rPr>
                <w:t xml:space="preserve">Multi-select </w:t>
              </w:r>
              <w:r>
                <w:rPr>
                  <w:rFonts w:cstheme="minorHAnsi"/>
                  <w:color w:val="000000" w:themeColor="text1"/>
                </w:rPr>
                <w:br/>
                <w:t>Values:</w:t>
              </w:r>
            </w:ins>
          </w:p>
          <w:p w14:paraId="6B3A5FAA" w14:textId="77777777" w:rsidR="00195B26" w:rsidRDefault="00195B26" w:rsidP="00195B26">
            <w:pPr>
              <w:pStyle w:val="ListParagraph"/>
              <w:numPr>
                <w:ilvl w:val="0"/>
                <w:numId w:val="12"/>
              </w:numPr>
              <w:tabs>
                <w:tab w:val="left" w:pos="105"/>
              </w:tabs>
              <w:overflowPunct w:val="0"/>
              <w:autoSpaceDE w:val="0"/>
              <w:autoSpaceDN w:val="0"/>
              <w:adjustRightInd w:val="0"/>
              <w:ind w:left="-75" w:firstLine="0"/>
              <w:contextualSpacing w:val="0"/>
              <w:textAlignment w:val="baseline"/>
              <w:rPr>
                <w:ins w:id="32002" w:author="Ramasubramani, Hariharan" w:date="2015-08-19T11:42:00Z"/>
                <w:rFonts w:cstheme="minorHAnsi"/>
                <w:color w:val="000000" w:themeColor="text1"/>
              </w:rPr>
            </w:pPr>
            <w:ins w:id="32003" w:author="Ramasubramani, Hariharan" w:date="2015-08-19T11:42:00Z">
              <w:r>
                <w:rPr>
                  <w:rFonts w:cstheme="minorHAnsi"/>
                  <w:color w:val="000000" w:themeColor="text1"/>
                </w:rPr>
                <w:t>N/A</w:t>
              </w:r>
            </w:ins>
          </w:p>
          <w:p w14:paraId="3974E848" w14:textId="77777777" w:rsidR="00195B26" w:rsidRDefault="00195B26" w:rsidP="00195B26">
            <w:pPr>
              <w:pStyle w:val="ListParagraph"/>
              <w:numPr>
                <w:ilvl w:val="0"/>
                <w:numId w:val="12"/>
              </w:numPr>
              <w:tabs>
                <w:tab w:val="left" w:pos="105"/>
              </w:tabs>
              <w:overflowPunct w:val="0"/>
              <w:autoSpaceDE w:val="0"/>
              <w:autoSpaceDN w:val="0"/>
              <w:adjustRightInd w:val="0"/>
              <w:ind w:left="-75" w:firstLine="0"/>
              <w:contextualSpacing w:val="0"/>
              <w:textAlignment w:val="baseline"/>
              <w:rPr>
                <w:ins w:id="32004" w:author="Ramasubramani, Hariharan" w:date="2015-08-19T11:42:00Z"/>
                <w:rFonts w:cstheme="minorHAnsi"/>
                <w:color w:val="000000" w:themeColor="text1"/>
              </w:rPr>
            </w:pPr>
            <w:ins w:id="32005" w:author="Ramasubramani, Hariharan" w:date="2015-08-19T11:42:00Z">
              <w:r>
                <w:rPr>
                  <w:rFonts w:cstheme="minorHAnsi"/>
                  <w:color w:val="000000" w:themeColor="text1"/>
                </w:rPr>
                <w:t>Informational</w:t>
              </w:r>
            </w:ins>
          </w:p>
          <w:p w14:paraId="54FFDECF" w14:textId="77777777" w:rsidR="00195B26" w:rsidRDefault="00195B26" w:rsidP="00195B26">
            <w:pPr>
              <w:pStyle w:val="ListParagraph"/>
              <w:numPr>
                <w:ilvl w:val="0"/>
                <w:numId w:val="12"/>
              </w:numPr>
              <w:tabs>
                <w:tab w:val="left" w:pos="105"/>
              </w:tabs>
              <w:overflowPunct w:val="0"/>
              <w:autoSpaceDE w:val="0"/>
              <w:autoSpaceDN w:val="0"/>
              <w:adjustRightInd w:val="0"/>
              <w:ind w:left="-75" w:firstLine="0"/>
              <w:contextualSpacing w:val="0"/>
              <w:textAlignment w:val="baseline"/>
              <w:rPr>
                <w:ins w:id="32006" w:author="Ramasubramani, Hariharan" w:date="2015-08-19T11:42:00Z"/>
                <w:rFonts w:cstheme="minorHAnsi"/>
                <w:color w:val="000000" w:themeColor="text1"/>
              </w:rPr>
            </w:pPr>
            <w:ins w:id="32007" w:author="Ramasubramani, Hariharan" w:date="2015-08-19T11:42:00Z">
              <w:r>
                <w:rPr>
                  <w:rFonts w:cstheme="minorHAnsi"/>
                  <w:color w:val="000000" w:themeColor="text1"/>
                </w:rPr>
                <w:t>Personal</w:t>
              </w:r>
            </w:ins>
          </w:p>
          <w:p w14:paraId="14C26923" w14:textId="77777777" w:rsidR="00195B26" w:rsidRDefault="00195B26">
            <w:pPr>
              <w:pStyle w:val="ListParagraph"/>
              <w:numPr>
                <w:ilvl w:val="0"/>
                <w:numId w:val="12"/>
              </w:numPr>
              <w:tabs>
                <w:tab w:val="left" w:pos="105"/>
              </w:tabs>
              <w:overflowPunct w:val="0"/>
              <w:autoSpaceDE w:val="0"/>
              <w:autoSpaceDN w:val="0"/>
              <w:adjustRightInd w:val="0"/>
              <w:ind w:left="-75" w:firstLine="0"/>
              <w:contextualSpacing w:val="0"/>
              <w:textAlignment w:val="baseline"/>
              <w:rPr>
                <w:ins w:id="32008" w:author="Ramasubramani, Hariharan" w:date="2015-08-19T11:42:00Z"/>
                <w:rFonts w:cstheme="minorHAnsi"/>
                <w:color w:val="000000" w:themeColor="text1"/>
              </w:rPr>
              <w:pPrChange w:id="32009" w:author="Ramasubramani, Hariharan" w:date="2015-08-19T11:42:00Z">
                <w:pPr>
                  <w:pStyle w:val="ListParagraph"/>
                  <w:ind w:left="-12" w:right="-57" w:firstLine="0"/>
                </w:pPr>
              </w:pPrChange>
            </w:pPr>
            <w:ins w:id="32010" w:author="Ramasubramani, Hariharan" w:date="2015-08-19T11:42:00Z">
              <w:r w:rsidRPr="008E0C1C">
                <w:rPr>
                  <w:rFonts w:cstheme="minorHAnsi"/>
                  <w:color w:val="000000" w:themeColor="text1"/>
                </w:rPr>
                <w:t>Financial</w:t>
              </w:r>
            </w:ins>
          </w:p>
          <w:p w14:paraId="7AF8F0D8" w14:textId="4857D37A" w:rsidR="00195B26" w:rsidRDefault="00195B26">
            <w:pPr>
              <w:pStyle w:val="ListParagraph"/>
              <w:numPr>
                <w:ilvl w:val="0"/>
                <w:numId w:val="12"/>
              </w:numPr>
              <w:tabs>
                <w:tab w:val="left" w:pos="105"/>
              </w:tabs>
              <w:overflowPunct w:val="0"/>
              <w:autoSpaceDE w:val="0"/>
              <w:autoSpaceDN w:val="0"/>
              <w:adjustRightInd w:val="0"/>
              <w:ind w:left="-75" w:firstLine="0"/>
              <w:contextualSpacing w:val="0"/>
              <w:textAlignment w:val="baseline"/>
              <w:rPr>
                <w:ins w:id="32011" w:author="Ramasubramani, Hariharan" w:date="2015-08-19T11:39:00Z"/>
                <w:rFonts w:cstheme="minorHAnsi"/>
                <w:color w:val="000000" w:themeColor="text1"/>
              </w:rPr>
              <w:pPrChange w:id="32012" w:author="Ramasubramani, Hariharan" w:date="2015-08-19T11:42:00Z">
                <w:pPr>
                  <w:pStyle w:val="ListParagraph"/>
                  <w:ind w:left="-12" w:right="-57" w:firstLine="0"/>
                </w:pPr>
              </w:pPrChange>
            </w:pPr>
            <w:ins w:id="32013" w:author="Ramasubramani, Hariharan" w:date="2015-08-19T11:42:00Z">
              <w:r>
                <w:rPr>
                  <w:rFonts w:cstheme="minorHAnsi"/>
                  <w:color w:val="000000" w:themeColor="text1"/>
                </w:rPr>
                <w:t>Medical</w:t>
              </w:r>
              <w:commentRangeStart w:id="32014"/>
              <w:r w:rsidRPr="00F1293F">
                <w:rPr>
                  <w:rFonts w:cstheme="minorHAnsi"/>
                  <w:color w:val="000000" w:themeColor="text1"/>
                </w:rPr>
                <w:t xml:space="preserve"> </w:t>
              </w:r>
              <w:r>
                <w:rPr>
                  <w:rStyle w:val="CommentReference"/>
                  <w:rFonts w:ascii="New York" w:eastAsia="Times New Roman" w:hAnsi="New York" w:cs="Times New Roman"/>
                </w:rPr>
                <w:commentReference w:id="32015"/>
              </w:r>
              <w:commentRangeEnd w:id="32014"/>
              <w:r>
                <w:rPr>
                  <w:rStyle w:val="CommentReference"/>
                  <w:rFonts w:ascii="New York" w:eastAsia="Times New Roman" w:hAnsi="New York" w:cs="Times New Roman"/>
                </w:rPr>
                <w:commentReference w:id="32014"/>
              </w:r>
            </w:ins>
          </w:p>
        </w:tc>
        <w:tc>
          <w:tcPr>
            <w:tcW w:w="2050" w:type="dxa"/>
            <w:tcBorders>
              <w:top w:val="single" w:sz="4" w:space="0" w:color="auto"/>
              <w:left w:val="single" w:sz="4" w:space="0" w:color="auto"/>
              <w:bottom w:val="single" w:sz="4" w:space="0" w:color="auto"/>
              <w:right w:val="single" w:sz="4" w:space="0" w:color="auto"/>
            </w:tcBorders>
          </w:tcPr>
          <w:p w14:paraId="3B3C7559" w14:textId="4DE31E6F" w:rsidR="00195B26" w:rsidRPr="00C106B9" w:rsidRDefault="00195B26" w:rsidP="00195B26">
            <w:pPr>
              <w:ind w:firstLine="0"/>
              <w:rPr>
                <w:ins w:id="32016" w:author="Ramasubramani, Hariharan" w:date="2015-08-19T11:39:00Z"/>
                <w:rFonts w:cstheme="minorHAnsi"/>
                <w:color w:val="000000" w:themeColor="text1"/>
              </w:rPr>
            </w:pPr>
            <w:ins w:id="32017" w:author="Ramasubramani, Hariharan" w:date="2015-08-19T11:42:00Z">
              <w:r>
                <w:rPr>
                  <w:rFonts w:cstheme="minorHAnsi"/>
                  <w:color w:val="000000" w:themeColor="text1"/>
                </w:rPr>
                <w:t>M</w:t>
              </w:r>
            </w:ins>
          </w:p>
        </w:tc>
      </w:tr>
      <w:tr w:rsidR="00D86BE8" w:rsidRPr="00C106B9" w14:paraId="78422577" w14:textId="3AF5F002" w:rsidTr="008F04F1">
        <w:trPr>
          <w:cantSplit/>
          <w:trHeight w:val="314"/>
          <w:jc w:val="center"/>
          <w:ins w:id="32018" w:author="Ramasubramani, Hariharan" w:date="2015-07-20T10:33:00Z"/>
        </w:trPr>
        <w:tc>
          <w:tcPr>
            <w:tcW w:w="1750" w:type="dxa"/>
            <w:tcBorders>
              <w:top w:val="single" w:sz="4" w:space="0" w:color="auto"/>
              <w:left w:val="single" w:sz="4" w:space="0" w:color="auto"/>
              <w:bottom w:val="single" w:sz="4" w:space="0" w:color="auto"/>
              <w:right w:val="single" w:sz="4" w:space="0" w:color="auto"/>
            </w:tcBorders>
          </w:tcPr>
          <w:p w14:paraId="55E4A298" w14:textId="768173E2" w:rsidR="00D86BE8" w:rsidRPr="00C106B9" w:rsidRDefault="00D86BE8" w:rsidP="00D86BE8">
            <w:pPr>
              <w:ind w:left="-18" w:firstLine="0"/>
              <w:rPr>
                <w:ins w:id="32019" w:author="Ramasubramani, Hariharan" w:date="2015-07-20T10:33:00Z"/>
                <w:rFonts w:cstheme="minorHAnsi"/>
                <w:color w:val="000000" w:themeColor="text1"/>
              </w:rPr>
            </w:pPr>
            <w:ins w:id="32020" w:author="Ramasubramani, Hariharan" w:date="2015-08-19T11:44:00Z">
              <w:r>
                <w:rPr>
                  <w:rFonts w:cstheme="minorHAnsi"/>
                  <w:color w:val="000000" w:themeColor="text1"/>
                </w:rPr>
                <w:t>Officer Signature</w:t>
              </w:r>
            </w:ins>
          </w:p>
        </w:tc>
        <w:tc>
          <w:tcPr>
            <w:tcW w:w="939" w:type="dxa"/>
            <w:tcBorders>
              <w:top w:val="single" w:sz="4" w:space="0" w:color="auto"/>
              <w:left w:val="single" w:sz="4" w:space="0" w:color="auto"/>
              <w:bottom w:val="single" w:sz="4" w:space="0" w:color="auto"/>
              <w:right w:val="single" w:sz="4" w:space="0" w:color="auto"/>
            </w:tcBorders>
          </w:tcPr>
          <w:p w14:paraId="3F3E82EE" w14:textId="5F47895B" w:rsidR="00D86BE8" w:rsidRPr="00C106B9" w:rsidRDefault="00D86BE8" w:rsidP="00D86BE8">
            <w:pPr>
              <w:ind w:left="-57" w:firstLine="0"/>
              <w:jc w:val="center"/>
              <w:rPr>
                <w:ins w:id="32021" w:author="Ramasubramani, Hariharan" w:date="2015-07-20T10:33:00Z"/>
                <w:rFonts w:cstheme="minorHAnsi"/>
                <w:color w:val="000000" w:themeColor="text1"/>
              </w:rPr>
            </w:pPr>
            <w:ins w:id="32022" w:author="Ramasubramani, Hariharan" w:date="2015-08-19T11:44:00Z">
              <w:r>
                <w:rPr>
                  <w:rFonts w:cstheme="minorHAnsi"/>
                  <w:color w:val="000000" w:themeColor="text1"/>
                </w:rPr>
                <w:t>O</w:t>
              </w:r>
            </w:ins>
          </w:p>
        </w:tc>
        <w:tc>
          <w:tcPr>
            <w:tcW w:w="2050" w:type="dxa"/>
            <w:tcBorders>
              <w:top w:val="single" w:sz="4" w:space="0" w:color="auto"/>
              <w:left w:val="single" w:sz="4" w:space="0" w:color="auto"/>
              <w:bottom w:val="single" w:sz="4" w:space="0" w:color="auto"/>
              <w:right w:val="single" w:sz="4" w:space="0" w:color="auto"/>
            </w:tcBorders>
          </w:tcPr>
          <w:p w14:paraId="5C31A98B" w14:textId="566D4365" w:rsidR="00D86BE8" w:rsidRPr="00C106B9" w:rsidRDefault="00D86BE8" w:rsidP="00D86BE8">
            <w:pPr>
              <w:ind w:firstLine="0"/>
              <w:rPr>
                <w:ins w:id="32023" w:author="Ramasubramani, Hariharan" w:date="2015-07-20T10:33:00Z"/>
                <w:rFonts w:cstheme="minorHAnsi"/>
                <w:color w:val="000000" w:themeColor="text1"/>
              </w:rPr>
            </w:pPr>
            <w:ins w:id="32024" w:author="Ramasubramani, Hariharan" w:date="2015-08-19T11:44:00Z">
              <w:r>
                <w:rPr>
                  <w:rFonts w:cstheme="minorHAnsi"/>
                  <w:color w:val="000000" w:themeColor="text1"/>
                </w:rPr>
                <w:t>Radio button(yes; No)</w:t>
              </w:r>
            </w:ins>
          </w:p>
        </w:tc>
        <w:tc>
          <w:tcPr>
            <w:tcW w:w="2050" w:type="dxa"/>
            <w:tcBorders>
              <w:top w:val="single" w:sz="4" w:space="0" w:color="auto"/>
              <w:left w:val="single" w:sz="4" w:space="0" w:color="auto"/>
              <w:bottom w:val="single" w:sz="4" w:space="0" w:color="auto"/>
              <w:right w:val="single" w:sz="4" w:space="0" w:color="auto"/>
            </w:tcBorders>
          </w:tcPr>
          <w:p w14:paraId="08055884" w14:textId="38BF63A4" w:rsidR="00D86BE8" w:rsidRPr="00C106B9" w:rsidRDefault="00D86BE8" w:rsidP="00D86BE8">
            <w:pPr>
              <w:ind w:firstLine="0"/>
              <w:rPr>
                <w:ins w:id="32025" w:author="Ramasubramani, Hariharan" w:date="2015-07-20T10:33:00Z"/>
                <w:rFonts w:cstheme="minorHAnsi"/>
                <w:color w:val="000000" w:themeColor="text1"/>
              </w:rPr>
            </w:pPr>
            <w:ins w:id="32026" w:author="Ramasubramani, Hariharan" w:date="2015-08-19T11:44:00Z">
              <w:r>
                <w:rPr>
                  <w:rFonts w:cstheme="minorHAnsi"/>
                  <w:color w:val="000000" w:themeColor="text1"/>
                </w:rPr>
                <w:t>M</w:t>
              </w:r>
            </w:ins>
          </w:p>
        </w:tc>
      </w:tr>
      <w:tr w:rsidR="00D86BE8" w:rsidRPr="00C106B9" w14:paraId="356D64D2" w14:textId="502186FC" w:rsidTr="008F04F1">
        <w:trPr>
          <w:cantSplit/>
          <w:trHeight w:val="314"/>
          <w:jc w:val="center"/>
          <w:ins w:id="32027" w:author="Ramasubramani, Hariharan" w:date="2015-07-20T10:33:00Z"/>
        </w:trPr>
        <w:tc>
          <w:tcPr>
            <w:tcW w:w="1750" w:type="dxa"/>
            <w:tcBorders>
              <w:top w:val="single" w:sz="4" w:space="0" w:color="auto"/>
              <w:left w:val="single" w:sz="4" w:space="0" w:color="auto"/>
              <w:bottom w:val="single" w:sz="4" w:space="0" w:color="auto"/>
              <w:right w:val="single" w:sz="4" w:space="0" w:color="auto"/>
            </w:tcBorders>
          </w:tcPr>
          <w:p w14:paraId="123E118D" w14:textId="21703432" w:rsidR="00D86BE8" w:rsidRPr="00C106B9" w:rsidRDefault="00D86BE8" w:rsidP="00D86BE8">
            <w:pPr>
              <w:ind w:left="-18" w:firstLine="0"/>
              <w:rPr>
                <w:ins w:id="32028" w:author="Ramasubramani, Hariharan" w:date="2015-07-20T10:33:00Z"/>
                <w:rFonts w:cstheme="minorHAnsi"/>
                <w:color w:val="000000" w:themeColor="text1"/>
              </w:rPr>
            </w:pPr>
            <w:ins w:id="32029" w:author="Ramasubramani, Hariharan" w:date="2015-07-20T10:35:00Z">
              <w:r>
                <w:rPr>
                  <w:rFonts w:cstheme="minorHAnsi"/>
                  <w:color w:val="000000" w:themeColor="text1"/>
                </w:rPr>
                <w:t>Business Function</w:t>
              </w:r>
            </w:ins>
          </w:p>
        </w:tc>
        <w:tc>
          <w:tcPr>
            <w:tcW w:w="939" w:type="dxa"/>
            <w:tcBorders>
              <w:top w:val="single" w:sz="4" w:space="0" w:color="auto"/>
              <w:left w:val="single" w:sz="4" w:space="0" w:color="auto"/>
              <w:bottom w:val="single" w:sz="4" w:space="0" w:color="auto"/>
              <w:right w:val="single" w:sz="4" w:space="0" w:color="auto"/>
            </w:tcBorders>
          </w:tcPr>
          <w:p w14:paraId="7233FBF7" w14:textId="688F23A6" w:rsidR="00D86BE8" w:rsidRPr="00C106B9" w:rsidRDefault="00D86BE8" w:rsidP="00D86BE8">
            <w:pPr>
              <w:ind w:left="-57" w:firstLine="0"/>
              <w:jc w:val="center"/>
              <w:rPr>
                <w:ins w:id="32030" w:author="Ramasubramani, Hariharan" w:date="2015-07-20T10:33:00Z"/>
                <w:rFonts w:cstheme="minorHAnsi"/>
                <w:color w:val="000000" w:themeColor="text1"/>
              </w:rPr>
            </w:pPr>
            <w:ins w:id="32031" w:author="Ramasubramani, Hariharan" w:date="2015-07-20T10:35:00Z">
              <w:r>
                <w:rPr>
                  <w:rFonts w:cstheme="minorHAnsi"/>
                  <w:color w:val="000000" w:themeColor="text1"/>
                </w:rPr>
                <w:t>O</w:t>
              </w:r>
            </w:ins>
          </w:p>
        </w:tc>
        <w:tc>
          <w:tcPr>
            <w:tcW w:w="2050" w:type="dxa"/>
            <w:tcBorders>
              <w:top w:val="single" w:sz="4" w:space="0" w:color="auto"/>
              <w:left w:val="single" w:sz="4" w:space="0" w:color="auto"/>
              <w:bottom w:val="single" w:sz="4" w:space="0" w:color="auto"/>
              <w:right w:val="single" w:sz="4" w:space="0" w:color="auto"/>
            </w:tcBorders>
          </w:tcPr>
          <w:p w14:paraId="351EFF08" w14:textId="77777777" w:rsidR="008E2631" w:rsidRPr="0004400E" w:rsidRDefault="008E2631">
            <w:pPr>
              <w:ind w:firstLine="0"/>
              <w:rPr>
                <w:ins w:id="32032" w:author="Ramasubramani, Hariharan" w:date="2015-08-20T09:05:00Z"/>
                <w:rFonts w:cstheme="minorHAnsi"/>
                <w:color w:val="000000" w:themeColor="text1"/>
              </w:rPr>
              <w:pPrChange w:id="32033" w:author="Ramasubramani, Hariharan" w:date="2015-08-20T09:05:00Z">
                <w:pPr>
                  <w:jc w:val="center"/>
                </w:pPr>
              </w:pPrChange>
            </w:pPr>
            <w:ins w:id="32034" w:author="Ramasubramani, Hariharan" w:date="2015-08-20T09:05:00Z">
              <w:r>
                <w:rPr>
                  <w:rFonts w:cstheme="minorHAnsi"/>
                  <w:color w:val="000000" w:themeColor="text1"/>
                </w:rPr>
                <w:t>Values:</w:t>
              </w:r>
            </w:ins>
          </w:p>
          <w:p w14:paraId="012A9453" w14:textId="77777777" w:rsidR="008E2631" w:rsidRDefault="008E2631" w:rsidP="008E2631">
            <w:pPr>
              <w:pStyle w:val="ListParagraph"/>
              <w:numPr>
                <w:ilvl w:val="0"/>
                <w:numId w:val="4"/>
              </w:numPr>
              <w:overflowPunct w:val="0"/>
              <w:autoSpaceDE w:val="0"/>
              <w:autoSpaceDN w:val="0"/>
              <w:adjustRightInd w:val="0"/>
              <w:ind w:left="154" w:hanging="154"/>
              <w:contextualSpacing w:val="0"/>
              <w:textAlignment w:val="baseline"/>
              <w:rPr>
                <w:ins w:id="32035" w:author="Ramasubramani, Hariharan" w:date="2015-08-20T09:05:00Z"/>
                <w:rFonts w:cstheme="minorHAnsi"/>
                <w:color w:val="000000" w:themeColor="text1"/>
              </w:rPr>
            </w:pPr>
            <w:ins w:id="32036" w:author="Ramasubramani, Hariharan" w:date="2015-08-20T09:05:00Z">
              <w:r>
                <w:rPr>
                  <w:rFonts w:cstheme="minorHAnsi"/>
                  <w:color w:val="000000" w:themeColor="text1"/>
                </w:rPr>
                <w:t>Claims</w:t>
              </w:r>
            </w:ins>
          </w:p>
          <w:p w14:paraId="5988F364" w14:textId="77777777" w:rsidR="008E2631" w:rsidRPr="00C106B9" w:rsidRDefault="008E2631" w:rsidP="008E2631">
            <w:pPr>
              <w:pStyle w:val="ListParagraph"/>
              <w:numPr>
                <w:ilvl w:val="0"/>
                <w:numId w:val="4"/>
              </w:numPr>
              <w:overflowPunct w:val="0"/>
              <w:autoSpaceDE w:val="0"/>
              <w:autoSpaceDN w:val="0"/>
              <w:adjustRightInd w:val="0"/>
              <w:ind w:left="154" w:hanging="154"/>
              <w:contextualSpacing w:val="0"/>
              <w:textAlignment w:val="baseline"/>
              <w:rPr>
                <w:ins w:id="32037" w:author="Ramasubramani, Hariharan" w:date="2015-08-20T09:05:00Z"/>
                <w:rFonts w:cstheme="minorHAnsi"/>
                <w:color w:val="000000" w:themeColor="text1"/>
              </w:rPr>
            </w:pPr>
            <w:ins w:id="32038" w:author="Ramasubramani, Hariharan" w:date="2015-08-20T09:05:00Z">
              <w:r w:rsidRPr="00C106B9">
                <w:rPr>
                  <w:rFonts w:cstheme="minorHAnsi"/>
                  <w:color w:val="000000" w:themeColor="text1"/>
                </w:rPr>
                <w:t>Compliance</w:t>
              </w:r>
            </w:ins>
          </w:p>
          <w:p w14:paraId="75EE28DB" w14:textId="77777777" w:rsidR="008E2631" w:rsidRDefault="008E2631" w:rsidP="008E2631">
            <w:pPr>
              <w:pStyle w:val="ListParagraph"/>
              <w:numPr>
                <w:ilvl w:val="0"/>
                <w:numId w:val="4"/>
              </w:numPr>
              <w:overflowPunct w:val="0"/>
              <w:autoSpaceDE w:val="0"/>
              <w:autoSpaceDN w:val="0"/>
              <w:adjustRightInd w:val="0"/>
              <w:ind w:left="154" w:hanging="154"/>
              <w:contextualSpacing w:val="0"/>
              <w:textAlignment w:val="baseline"/>
              <w:rPr>
                <w:ins w:id="32039" w:author="Ramasubramani, Hariharan" w:date="2015-08-20T09:05:00Z"/>
                <w:rFonts w:cstheme="minorHAnsi"/>
                <w:color w:val="000000" w:themeColor="text1"/>
              </w:rPr>
            </w:pPr>
            <w:ins w:id="32040" w:author="Ramasubramani, Hariharan" w:date="2015-08-20T09:05:00Z">
              <w:r>
                <w:rPr>
                  <w:rFonts w:cstheme="minorHAnsi"/>
                  <w:color w:val="000000" w:themeColor="text1"/>
                </w:rPr>
                <w:t>New Business</w:t>
              </w:r>
            </w:ins>
          </w:p>
          <w:p w14:paraId="4CA24395" w14:textId="77777777" w:rsidR="008E2631" w:rsidRDefault="008E2631" w:rsidP="008E2631">
            <w:pPr>
              <w:pStyle w:val="ListParagraph"/>
              <w:numPr>
                <w:ilvl w:val="0"/>
                <w:numId w:val="4"/>
              </w:numPr>
              <w:overflowPunct w:val="0"/>
              <w:autoSpaceDE w:val="0"/>
              <w:autoSpaceDN w:val="0"/>
              <w:adjustRightInd w:val="0"/>
              <w:ind w:left="154" w:hanging="154"/>
              <w:contextualSpacing w:val="0"/>
              <w:textAlignment w:val="baseline"/>
              <w:rPr>
                <w:ins w:id="32041" w:author="Ramasubramani, Hariharan" w:date="2015-08-20T09:05:00Z"/>
                <w:rFonts w:cstheme="minorHAnsi"/>
                <w:color w:val="000000" w:themeColor="text1"/>
              </w:rPr>
            </w:pPr>
            <w:ins w:id="32042" w:author="Ramasubramani, Hariharan" w:date="2015-08-20T09:05:00Z">
              <w:r>
                <w:rPr>
                  <w:rFonts w:cstheme="minorHAnsi"/>
                  <w:color w:val="000000" w:themeColor="text1"/>
                </w:rPr>
                <w:t>PHS</w:t>
              </w:r>
            </w:ins>
          </w:p>
          <w:p w14:paraId="080785DF" w14:textId="77777777" w:rsidR="008E2631" w:rsidRDefault="008E2631" w:rsidP="008E2631">
            <w:pPr>
              <w:pStyle w:val="ListParagraph"/>
              <w:numPr>
                <w:ilvl w:val="0"/>
                <w:numId w:val="4"/>
              </w:numPr>
              <w:overflowPunct w:val="0"/>
              <w:autoSpaceDE w:val="0"/>
              <w:autoSpaceDN w:val="0"/>
              <w:adjustRightInd w:val="0"/>
              <w:ind w:left="154" w:hanging="154"/>
              <w:contextualSpacing w:val="0"/>
              <w:textAlignment w:val="baseline"/>
              <w:rPr>
                <w:ins w:id="32043" w:author="Ramasubramani, Hariharan" w:date="2015-08-20T09:05:00Z"/>
                <w:rFonts w:cstheme="minorHAnsi"/>
                <w:color w:val="000000" w:themeColor="text1"/>
              </w:rPr>
            </w:pPr>
            <w:ins w:id="32044" w:author="Ramasubramani, Hariharan" w:date="2015-08-20T09:05:00Z">
              <w:r w:rsidRPr="00C106B9">
                <w:rPr>
                  <w:rFonts w:cstheme="minorHAnsi"/>
                  <w:color w:val="000000" w:themeColor="text1"/>
                </w:rPr>
                <w:t>SaSS</w:t>
              </w:r>
            </w:ins>
          </w:p>
          <w:p w14:paraId="4F561B98" w14:textId="5DF2C300" w:rsidR="00D86BE8" w:rsidRPr="008E2631" w:rsidRDefault="008E2631">
            <w:pPr>
              <w:pStyle w:val="ListParagraph"/>
              <w:numPr>
                <w:ilvl w:val="0"/>
                <w:numId w:val="4"/>
              </w:numPr>
              <w:overflowPunct w:val="0"/>
              <w:autoSpaceDE w:val="0"/>
              <w:autoSpaceDN w:val="0"/>
              <w:adjustRightInd w:val="0"/>
              <w:ind w:left="154" w:hanging="154"/>
              <w:contextualSpacing w:val="0"/>
              <w:textAlignment w:val="baseline"/>
              <w:rPr>
                <w:ins w:id="32045" w:author="Ramasubramani, Hariharan" w:date="2015-07-20T10:33:00Z"/>
                <w:rFonts w:cstheme="minorHAnsi"/>
                <w:color w:val="000000" w:themeColor="text1"/>
                <w:rPrChange w:id="32046" w:author="Ramasubramani, Hariharan" w:date="2015-08-20T09:06:00Z">
                  <w:rPr>
                    <w:ins w:id="32047" w:author="Ramasubramani, Hariharan" w:date="2015-07-20T10:33:00Z"/>
                  </w:rPr>
                </w:rPrChange>
              </w:rPr>
              <w:pPrChange w:id="32048" w:author="Ramasubramani, Hariharan" w:date="2015-08-20T09:06:00Z">
                <w:pPr>
                  <w:ind w:firstLine="0"/>
                </w:pPr>
              </w:pPrChange>
            </w:pPr>
            <w:ins w:id="32049" w:author="Ramasubramani, Hariharan" w:date="2015-08-20T09:05:00Z">
              <w:r>
                <w:rPr>
                  <w:rFonts w:cstheme="minorHAnsi"/>
                  <w:color w:val="000000" w:themeColor="text1"/>
                </w:rPr>
                <w:t>Underwriting</w:t>
              </w:r>
            </w:ins>
          </w:p>
        </w:tc>
        <w:tc>
          <w:tcPr>
            <w:tcW w:w="2050" w:type="dxa"/>
            <w:tcBorders>
              <w:top w:val="single" w:sz="4" w:space="0" w:color="auto"/>
              <w:left w:val="single" w:sz="4" w:space="0" w:color="auto"/>
              <w:bottom w:val="single" w:sz="4" w:space="0" w:color="auto"/>
              <w:right w:val="single" w:sz="4" w:space="0" w:color="auto"/>
            </w:tcBorders>
          </w:tcPr>
          <w:p w14:paraId="314452E1" w14:textId="7EA98105" w:rsidR="00D86BE8" w:rsidRPr="00C106B9" w:rsidRDefault="00D86BE8" w:rsidP="00D86BE8">
            <w:pPr>
              <w:ind w:firstLine="0"/>
              <w:rPr>
                <w:ins w:id="32050" w:author="Ramasubramani, Hariharan" w:date="2015-07-20T10:33:00Z"/>
                <w:rFonts w:cstheme="minorHAnsi"/>
                <w:color w:val="000000" w:themeColor="text1"/>
              </w:rPr>
            </w:pPr>
            <w:ins w:id="32051" w:author="Ramasubramani, Hariharan" w:date="2015-07-20T10:43:00Z">
              <w:r>
                <w:rPr>
                  <w:rFonts w:cstheme="minorHAnsi"/>
                  <w:color w:val="000000" w:themeColor="text1"/>
                </w:rPr>
                <w:t>O</w:t>
              </w:r>
            </w:ins>
          </w:p>
        </w:tc>
      </w:tr>
      <w:tr w:rsidR="00447904" w:rsidRPr="00C106B9" w14:paraId="601E30BD" w14:textId="252C59B5" w:rsidTr="008F04F1">
        <w:trPr>
          <w:cantSplit/>
          <w:trHeight w:val="314"/>
          <w:jc w:val="center"/>
          <w:ins w:id="32052" w:author="Ramasubramani, Hariharan" w:date="2015-07-20T10:32:00Z"/>
        </w:trPr>
        <w:tc>
          <w:tcPr>
            <w:tcW w:w="1750" w:type="dxa"/>
            <w:tcBorders>
              <w:top w:val="single" w:sz="4" w:space="0" w:color="auto"/>
              <w:left w:val="single" w:sz="4" w:space="0" w:color="auto"/>
              <w:bottom w:val="single" w:sz="4" w:space="0" w:color="auto"/>
              <w:right w:val="single" w:sz="4" w:space="0" w:color="auto"/>
            </w:tcBorders>
          </w:tcPr>
          <w:p w14:paraId="67CBAD9A" w14:textId="25695E47" w:rsidR="00447904" w:rsidRPr="00C106B9" w:rsidRDefault="00447904" w:rsidP="00447904">
            <w:pPr>
              <w:ind w:left="-18" w:firstLine="0"/>
              <w:rPr>
                <w:ins w:id="32053" w:author="Ramasubramani, Hariharan" w:date="2015-07-20T10:32:00Z"/>
                <w:rFonts w:cstheme="minorHAnsi"/>
                <w:color w:val="000000" w:themeColor="text1"/>
              </w:rPr>
            </w:pPr>
            <w:ins w:id="32054" w:author="Ramasubramani, Hariharan" w:date="2015-08-19T11:44:00Z">
              <w:r>
                <w:rPr>
                  <w:rFonts w:cstheme="minorHAnsi"/>
                  <w:szCs w:val="18"/>
                </w:rPr>
                <w:t>Channel(s)</w:t>
              </w:r>
            </w:ins>
          </w:p>
        </w:tc>
        <w:tc>
          <w:tcPr>
            <w:tcW w:w="939" w:type="dxa"/>
            <w:tcBorders>
              <w:top w:val="single" w:sz="4" w:space="0" w:color="auto"/>
              <w:left w:val="single" w:sz="4" w:space="0" w:color="auto"/>
              <w:bottom w:val="single" w:sz="4" w:space="0" w:color="auto"/>
              <w:right w:val="single" w:sz="4" w:space="0" w:color="auto"/>
            </w:tcBorders>
          </w:tcPr>
          <w:p w14:paraId="0BCFC8D0" w14:textId="56528908" w:rsidR="00447904" w:rsidRPr="00C106B9" w:rsidRDefault="00447904" w:rsidP="00447904">
            <w:pPr>
              <w:ind w:left="-57" w:firstLine="0"/>
              <w:jc w:val="center"/>
              <w:rPr>
                <w:ins w:id="32055" w:author="Ramasubramani, Hariharan" w:date="2015-07-20T10:32:00Z"/>
                <w:rFonts w:cstheme="minorHAnsi"/>
                <w:color w:val="000000" w:themeColor="text1"/>
              </w:rPr>
            </w:pPr>
            <w:ins w:id="32056" w:author="Ramasubramani, Hariharan" w:date="2015-08-19T11:44:00Z">
              <w:r>
                <w:rPr>
                  <w:rFonts w:cstheme="minorHAnsi"/>
                  <w:szCs w:val="18"/>
                </w:rPr>
                <w:t>O</w:t>
              </w:r>
            </w:ins>
          </w:p>
        </w:tc>
        <w:tc>
          <w:tcPr>
            <w:tcW w:w="2050" w:type="dxa"/>
            <w:tcBorders>
              <w:top w:val="single" w:sz="4" w:space="0" w:color="auto"/>
              <w:left w:val="single" w:sz="4" w:space="0" w:color="auto"/>
              <w:bottom w:val="single" w:sz="4" w:space="0" w:color="auto"/>
              <w:right w:val="single" w:sz="4" w:space="0" w:color="auto"/>
            </w:tcBorders>
          </w:tcPr>
          <w:p w14:paraId="3D577B33" w14:textId="375FDD6F" w:rsidR="00447904" w:rsidRPr="00C106B9" w:rsidRDefault="00447904" w:rsidP="00447904">
            <w:pPr>
              <w:ind w:firstLine="0"/>
              <w:rPr>
                <w:ins w:id="32057" w:author="Ramasubramani, Hariharan" w:date="2015-07-20T10:32:00Z"/>
                <w:rFonts w:cstheme="minorHAnsi"/>
                <w:color w:val="000000" w:themeColor="text1"/>
              </w:rPr>
            </w:pPr>
            <w:ins w:id="32058" w:author="Ramasubramani, Hariharan" w:date="2015-08-19T11:44:00Z">
              <w:r w:rsidRPr="00F1293F">
                <w:rPr>
                  <w:rFonts w:cstheme="minorHAnsi"/>
                  <w:color w:val="000000" w:themeColor="text1"/>
                </w:rPr>
                <w:t>Values will be maintained by RDM. See BRD for actual values.</w:t>
              </w:r>
            </w:ins>
          </w:p>
        </w:tc>
        <w:tc>
          <w:tcPr>
            <w:tcW w:w="2050" w:type="dxa"/>
            <w:tcBorders>
              <w:top w:val="single" w:sz="4" w:space="0" w:color="auto"/>
              <w:left w:val="single" w:sz="4" w:space="0" w:color="auto"/>
              <w:bottom w:val="single" w:sz="4" w:space="0" w:color="auto"/>
              <w:right w:val="single" w:sz="4" w:space="0" w:color="auto"/>
            </w:tcBorders>
          </w:tcPr>
          <w:p w14:paraId="317A31AC" w14:textId="73BEC9E2" w:rsidR="00447904" w:rsidRPr="00C106B9" w:rsidRDefault="00447904" w:rsidP="00447904">
            <w:pPr>
              <w:ind w:firstLine="0"/>
              <w:rPr>
                <w:ins w:id="32059" w:author="Ramasubramani, Hariharan" w:date="2015-07-20T10:33:00Z"/>
                <w:rFonts w:cstheme="minorHAnsi"/>
                <w:color w:val="000000" w:themeColor="text1"/>
              </w:rPr>
            </w:pPr>
            <w:ins w:id="32060" w:author="Ramasubramani, Hariharan" w:date="2015-08-19T11:44:00Z">
              <w:r>
                <w:rPr>
                  <w:rFonts w:cstheme="minorHAnsi"/>
                  <w:szCs w:val="18"/>
                </w:rPr>
                <w:t>M</w:t>
              </w:r>
            </w:ins>
          </w:p>
        </w:tc>
      </w:tr>
      <w:tr w:rsidR="00F62713" w:rsidRPr="00C106B9" w14:paraId="53127FF2" w14:textId="37D060D0" w:rsidTr="008F04F1">
        <w:trPr>
          <w:cantSplit/>
          <w:trHeight w:val="314"/>
          <w:jc w:val="center"/>
          <w:ins w:id="32061" w:author="Ramasubramani, Hariharan" w:date="2015-07-20T10:32:00Z"/>
        </w:trPr>
        <w:tc>
          <w:tcPr>
            <w:tcW w:w="1750" w:type="dxa"/>
            <w:tcBorders>
              <w:top w:val="single" w:sz="4" w:space="0" w:color="auto"/>
              <w:left w:val="single" w:sz="4" w:space="0" w:color="auto"/>
              <w:bottom w:val="single" w:sz="4" w:space="0" w:color="auto"/>
              <w:right w:val="single" w:sz="4" w:space="0" w:color="auto"/>
            </w:tcBorders>
          </w:tcPr>
          <w:p w14:paraId="6EA7D0DB" w14:textId="4719D734" w:rsidR="00F62713" w:rsidRPr="00C106B9" w:rsidRDefault="00F62713" w:rsidP="00F62713">
            <w:pPr>
              <w:ind w:left="-18" w:firstLine="0"/>
              <w:rPr>
                <w:ins w:id="32062" w:author="Ramasubramani, Hariharan" w:date="2015-07-20T10:32:00Z"/>
                <w:rFonts w:cstheme="minorHAnsi"/>
                <w:color w:val="000000" w:themeColor="text1"/>
              </w:rPr>
            </w:pPr>
            <w:ins w:id="32063" w:author="Ramasubramani, Hariharan" w:date="2015-08-19T18:12:00Z">
              <w:r>
                <w:rPr>
                  <w:rFonts w:cstheme="minorHAnsi"/>
                  <w:szCs w:val="18"/>
                </w:rPr>
                <w:t>State(s)</w:t>
              </w:r>
            </w:ins>
          </w:p>
        </w:tc>
        <w:tc>
          <w:tcPr>
            <w:tcW w:w="939" w:type="dxa"/>
            <w:tcBorders>
              <w:top w:val="single" w:sz="4" w:space="0" w:color="auto"/>
              <w:left w:val="single" w:sz="4" w:space="0" w:color="auto"/>
              <w:bottom w:val="single" w:sz="4" w:space="0" w:color="auto"/>
              <w:right w:val="single" w:sz="4" w:space="0" w:color="auto"/>
            </w:tcBorders>
          </w:tcPr>
          <w:p w14:paraId="370453E6" w14:textId="4561CA38" w:rsidR="00F62713" w:rsidRPr="00C106B9" w:rsidRDefault="00F62713" w:rsidP="00F62713">
            <w:pPr>
              <w:ind w:left="-57" w:firstLine="0"/>
              <w:jc w:val="center"/>
              <w:rPr>
                <w:ins w:id="32064" w:author="Ramasubramani, Hariharan" w:date="2015-07-20T10:32:00Z"/>
                <w:rFonts w:cstheme="minorHAnsi"/>
                <w:color w:val="000000" w:themeColor="text1"/>
              </w:rPr>
            </w:pPr>
            <w:ins w:id="32065" w:author="Ramasubramani, Hariharan" w:date="2015-08-19T18:12:00Z">
              <w:r>
                <w:rPr>
                  <w:rFonts w:cstheme="minorHAnsi"/>
                  <w:szCs w:val="18"/>
                </w:rPr>
                <w:t>O</w:t>
              </w:r>
            </w:ins>
          </w:p>
        </w:tc>
        <w:tc>
          <w:tcPr>
            <w:tcW w:w="2050" w:type="dxa"/>
            <w:tcBorders>
              <w:top w:val="single" w:sz="4" w:space="0" w:color="auto"/>
              <w:left w:val="single" w:sz="4" w:space="0" w:color="auto"/>
              <w:bottom w:val="single" w:sz="4" w:space="0" w:color="auto"/>
              <w:right w:val="single" w:sz="4" w:space="0" w:color="auto"/>
            </w:tcBorders>
          </w:tcPr>
          <w:p w14:paraId="3C137F96" w14:textId="5397A880" w:rsidR="00F62713" w:rsidRPr="00C106B9" w:rsidRDefault="00F62713" w:rsidP="00F62713">
            <w:pPr>
              <w:ind w:firstLine="0"/>
              <w:rPr>
                <w:ins w:id="32066" w:author="Ramasubramani, Hariharan" w:date="2015-07-20T10:32:00Z"/>
                <w:rFonts w:cstheme="minorHAnsi"/>
                <w:color w:val="000000" w:themeColor="text1"/>
              </w:rPr>
            </w:pPr>
            <w:ins w:id="32067" w:author="Ramasubramani, Hariharan" w:date="2015-08-19T18:12:00Z">
              <w:r>
                <w:rPr>
                  <w:rFonts w:cstheme="minorHAnsi"/>
                  <w:color w:val="000000" w:themeColor="text1"/>
                  <w:szCs w:val="18"/>
                </w:rPr>
                <w:t xml:space="preserve">see: </w:t>
              </w:r>
              <w:proofErr w:type="spellStart"/>
              <w:r>
                <w:rPr>
                  <w:rFonts w:cstheme="minorHAnsi"/>
                  <w:color w:val="000000" w:themeColor="text1"/>
                  <w:szCs w:val="18"/>
                </w:rPr>
                <w:t>Acord</w:t>
              </w:r>
              <w:proofErr w:type="spellEnd"/>
              <w:r>
                <w:rPr>
                  <w:rFonts w:cstheme="minorHAnsi"/>
                  <w:color w:val="000000" w:themeColor="text1"/>
                  <w:szCs w:val="18"/>
                </w:rPr>
                <w:t xml:space="preserve"> Values</w:t>
              </w:r>
            </w:ins>
          </w:p>
        </w:tc>
        <w:tc>
          <w:tcPr>
            <w:tcW w:w="2050" w:type="dxa"/>
            <w:tcBorders>
              <w:top w:val="single" w:sz="4" w:space="0" w:color="auto"/>
              <w:left w:val="single" w:sz="4" w:space="0" w:color="auto"/>
              <w:bottom w:val="single" w:sz="4" w:space="0" w:color="auto"/>
              <w:right w:val="single" w:sz="4" w:space="0" w:color="auto"/>
            </w:tcBorders>
          </w:tcPr>
          <w:p w14:paraId="501ED06C" w14:textId="7C280E63" w:rsidR="00F62713" w:rsidRPr="00C106B9" w:rsidRDefault="00F62713" w:rsidP="00F62713">
            <w:pPr>
              <w:ind w:firstLine="0"/>
              <w:rPr>
                <w:ins w:id="32068" w:author="Ramasubramani, Hariharan" w:date="2015-07-20T10:33:00Z"/>
                <w:rFonts w:cstheme="minorHAnsi"/>
                <w:color w:val="000000" w:themeColor="text1"/>
              </w:rPr>
            </w:pPr>
            <w:ins w:id="32069" w:author="Ramasubramani, Hariharan" w:date="2015-08-19T18:12:00Z">
              <w:r>
                <w:rPr>
                  <w:rFonts w:cstheme="minorHAnsi"/>
                  <w:szCs w:val="18"/>
                </w:rPr>
                <w:t>M</w:t>
              </w:r>
            </w:ins>
          </w:p>
        </w:tc>
      </w:tr>
      <w:tr w:rsidR="00F62713" w:rsidRPr="00C106B9" w14:paraId="19A5E2D9" w14:textId="492E964D" w:rsidTr="008F04F1">
        <w:trPr>
          <w:cantSplit/>
          <w:trHeight w:val="314"/>
          <w:jc w:val="center"/>
          <w:ins w:id="32070" w:author="Ramasubramani, Hariharan" w:date="2015-07-20T10:32:00Z"/>
        </w:trPr>
        <w:tc>
          <w:tcPr>
            <w:tcW w:w="1750" w:type="dxa"/>
            <w:tcBorders>
              <w:top w:val="single" w:sz="4" w:space="0" w:color="auto"/>
              <w:left w:val="single" w:sz="4" w:space="0" w:color="auto"/>
              <w:bottom w:val="single" w:sz="4" w:space="0" w:color="auto"/>
              <w:right w:val="single" w:sz="4" w:space="0" w:color="auto"/>
            </w:tcBorders>
          </w:tcPr>
          <w:p w14:paraId="5F254F50" w14:textId="1371A126" w:rsidR="00F62713" w:rsidRPr="00C106B9" w:rsidRDefault="00F62713" w:rsidP="00F62713">
            <w:pPr>
              <w:ind w:left="-18" w:firstLine="0"/>
              <w:rPr>
                <w:ins w:id="32071" w:author="Ramasubramani, Hariharan" w:date="2015-07-20T10:32:00Z"/>
                <w:rFonts w:cstheme="minorHAnsi"/>
                <w:color w:val="000000" w:themeColor="text1"/>
              </w:rPr>
            </w:pPr>
            <w:ins w:id="32072" w:author="Ramasubramani, Hariharan" w:date="2015-08-19T18:12:00Z">
              <w:r>
                <w:rPr>
                  <w:rFonts w:cstheme="minorHAnsi"/>
                  <w:szCs w:val="18"/>
                </w:rPr>
                <w:t>State Type</w:t>
              </w:r>
            </w:ins>
          </w:p>
        </w:tc>
        <w:tc>
          <w:tcPr>
            <w:tcW w:w="939" w:type="dxa"/>
            <w:tcBorders>
              <w:top w:val="single" w:sz="4" w:space="0" w:color="auto"/>
              <w:left w:val="single" w:sz="4" w:space="0" w:color="auto"/>
              <w:bottom w:val="single" w:sz="4" w:space="0" w:color="auto"/>
              <w:right w:val="single" w:sz="4" w:space="0" w:color="auto"/>
            </w:tcBorders>
          </w:tcPr>
          <w:p w14:paraId="356099F0" w14:textId="093FE31C" w:rsidR="00F62713" w:rsidRPr="00C106B9" w:rsidRDefault="00F62713" w:rsidP="00F62713">
            <w:pPr>
              <w:ind w:left="-57" w:firstLine="0"/>
              <w:jc w:val="center"/>
              <w:rPr>
                <w:ins w:id="32073" w:author="Ramasubramani, Hariharan" w:date="2015-07-20T10:32:00Z"/>
                <w:rFonts w:cstheme="minorHAnsi"/>
                <w:color w:val="000000" w:themeColor="text1"/>
              </w:rPr>
            </w:pPr>
            <w:ins w:id="32074" w:author="Ramasubramani, Hariharan" w:date="2015-08-19T18:12:00Z">
              <w:r>
                <w:rPr>
                  <w:rFonts w:cstheme="minorHAnsi"/>
                  <w:szCs w:val="18"/>
                </w:rPr>
                <w:t>O</w:t>
              </w:r>
            </w:ins>
          </w:p>
        </w:tc>
        <w:tc>
          <w:tcPr>
            <w:tcW w:w="2050" w:type="dxa"/>
            <w:tcBorders>
              <w:top w:val="single" w:sz="4" w:space="0" w:color="auto"/>
              <w:left w:val="single" w:sz="4" w:space="0" w:color="auto"/>
              <w:bottom w:val="single" w:sz="4" w:space="0" w:color="auto"/>
              <w:right w:val="single" w:sz="4" w:space="0" w:color="auto"/>
            </w:tcBorders>
          </w:tcPr>
          <w:p w14:paraId="6499AD6F" w14:textId="77777777" w:rsidR="009E05F2" w:rsidRPr="00A30503" w:rsidRDefault="009E05F2">
            <w:pPr>
              <w:ind w:firstLine="0"/>
              <w:rPr>
                <w:ins w:id="32075" w:author="Ramasubramani, Hariharan" w:date="2015-08-20T09:38:00Z"/>
                <w:rFonts w:cstheme="minorHAnsi"/>
                <w:color w:val="000000" w:themeColor="text1"/>
              </w:rPr>
              <w:pPrChange w:id="32076" w:author="Ramasubramani, Hariharan" w:date="2015-08-20T09:38:00Z">
                <w:pPr>
                  <w:jc w:val="center"/>
                </w:pPr>
              </w:pPrChange>
            </w:pPr>
            <w:ins w:id="32077" w:author="Ramasubramani, Hariharan" w:date="2015-08-20T09:38:00Z">
              <w:r>
                <w:rPr>
                  <w:rFonts w:cstheme="minorHAnsi"/>
                  <w:color w:val="000000" w:themeColor="text1"/>
                </w:rPr>
                <w:t>Values:</w:t>
              </w:r>
            </w:ins>
          </w:p>
          <w:p w14:paraId="1C0208B5" w14:textId="77777777" w:rsidR="009E05F2" w:rsidRDefault="009E05F2" w:rsidP="009E05F2">
            <w:pPr>
              <w:pStyle w:val="ListParagraph"/>
              <w:numPr>
                <w:ilvl w:val="0"/>
                <w:numId w:val="4"/>
              </w:numPr>
              <w:overflowPunct w:val="0"/>
              <w:autoSpaceDE w:val="0"/>
              <w:autoSpaceDN w:val="0"/>
              <w:adjustRightInd w:val="0"/>
              <w:ind w:left="154" w:hanging="154"/>
              <w:contextualSpacing w:val="0"/>
              <w:textAlignment w:val="baseline"/>
              <w:rPr>
                <w:ins w:id="32078" w:author="Ramasubramani, Hariharan" w:date="2015-08-20T09:38:00Z"/>
                <w:rFonts w:cstheme="minorHAnsi"/>
                <w:color w:val="000000" w:themeColor="text1"/>
              </w:rPr>
            </w:pPr>
            <w:ins w:id="32079" w:author="Ramasubramani, Hariharan" w:date="2015-08-20T09:38:00Z">
              <w:r w:rsidRPr="00C106B9">
                <w:rPr>
                  <w:rFonts w:cstheme="minorHAnsi"/>
                  <w:color w:val="000000" w:themeColor="text1"/>
                </w:rPr>
                <w:t>Resident</w:t>
              </w:r>
            </w:ins>
          </w:p>
          <w:p w14:paraId="55FE58EA" w14:textId="1C2A83B3" w:rsidR="00F62713" w:rsidRPr="006C4A88" w:rsidRDefault="009E05F2">
            <w:pPr>
              <w:pStyle w:val="ListParagraph"/>
              <w:numPr>
                <w:ilvl w:val="0"/>
                <w:numId w:val="4"/>
              </w:numPr>
              <w:overflowPunct w:val="0"/>
              <w:autoSpaceDE w:val="0"/>
              <w:autoSpaceDN w:val="0"/>
              <w:adjustRightInd w:val="0"/>
              <w:ind w:left="154" w:hanging="154"/>
              <w:contextualSpacing w:val="0"/>
              <w:textAlignment w:val="baseline"/>
              <w:rPr>
                <w:ins w:id="32080" w:author="Ramasubramani, Hariharan" w:date="2015-07-20T10:32:00Z"/>
                <w:rFonts w:cstheme="minorHAnsi"/>
                <w:color w:val="000000" w:themeColor="text1"/>
                <w:rPrChange w:id="32081" w:author="Ramasubramani, Hariharan" w:date="2015-08-18T10:58:00Z">
                  <w:rPr>
                    <w:ins w:id="32082" w:author="Ramasubramani, Hariharan" w:date="2015-07-20T10:32:00Z"/>
                  </w:rPr>
                </w:rPrChange>
              </w:rPr>
              <w:pPrChange w:id="32083" w:author="Ramasubramani, Hariharan" w:date="2015-08-20T09:38:00Z">
                <w:pPr>
                  <w:ind w:firstLine="0"/>
                </w:pPr>
              </w:pPrChange>
            </w:pPr>
            <w:ins w:id="32084" w:author="Ramasubramani, Hariharan" w:date="2015-08-20T09:38:00Z">
              <w:r>
                <w:rPr>
                  <w:rFonts w:cstheme="minorHAnsi"/>
                  <w:color w:val="000000" w:themeColor="text1"/>
                </w:rPr>
                <w:t>Issue</w:t>
              </w:r>
            </w:ins>
          </w:p>
        </w:tc>
        <w:tc>
          <w:tcPr>
            <w:tcW w:w="2050" w:type="dxa"/>
            <w:tcBorders>
              <w:top w:val="single" w:sz="4" w:space="0" w:color="auto"/>
              <w:left w:val="single" w:sz="4" w:space="0" w:color="auto"/>
              <w:bottom w:val="single" w:sz="4" w:space="0" w:color="auto"/>
              <w:right w:val="single" w:sz="4" w:space="0" w:color="auto"/>
            </w:tcBorders>
          </w:tcPr>
          <w:p w14:paraId="1B48E45D" w14:textId="3BCAEC34" w:rsidR="00F62713" w:rsidRPr="00C106B9" w:rsidRDefault="00F62713" w:rsidP="00F62713">
            <w:pPr>
              <w:ind w:firstLine="0"/>
              <w:rPr>
                <w:ins w:id="32085" w:author="Ramasubramani, Hariharan" w:date="2015-07-20T10:33:00Z"/>
                <w:rFonts w:cstheme="minorHAnsi"/>
                <w:color w:val="000000" w:themeColor="text1"/>
              </w:rPr>
            </w:pPr>
            <w:ins w:id="32086" w:author="Ramasubramani, Hariharan" w:date="2015-08-19T18:12:00Z">
              <w:r w:rsidRPr="00FE4673">
                <w:rPr>
                  <w:rFonts w:cstheme="minorHAnsi"/>
                  <w:szCs w:val="18"/>
                </w:rPr>
                <w:t>CM (</w:t>
              </w:r>
              <w:r w:rsidRPr="00F1293F">
                <w:rPr>
                  <w:rFonts w:cstheme="minorHAnsi"/>
                </w:rPr>
                <w:t>Required if the Form Type is Filed, Non-Filed, and Admin and a state has been entered.)</w:t>
              </w:r>
            </w:ins>
          </w:p>
        </w:tc>
      </w:tr>
      <w:tr w:rsidR="00F62713" w:rsidRPr="00C106B9" w14:paraId="0F1C1E8F" w14:textId="77777777" w:rsidTr="008F04F1">
        <w:trPr>
          <w:cantSplit/>
          <w:trHeight w:val="314"/>
          <w:jc w:val="center"/>
          <w:ins w:id="32087" w:author="Ramasubramani, Hariharan" w:date="2015-08-19T18:12:00Z"/>
        </w:trPr>
        <w:tc>
          <w:tcPr>
            <w:tcW w:w="1750" w:type="dxa"/>
            <w:tcBorders>
              <w:top w:val="single" w:sz="4" w:space="0" w:color="auto"/>
              <w:left w:val="single" w:sz="4" w:space="0" w:color="auto"/>
              <w:bottom w:val="single" w:sz="4" w:space="0" w:color="auto"/>
              <w:right w:val="single" w:sz="4" w:space="0" w:color="auto"/>
            </w:tcBorders>
          </w:tcPr>
          <w:p w14:paraId="153B3740" w14:textId="70CEE486" w:rsidR="00F62713" w:rsidRDefault="00F62713" w:rsidP="00F62713">
            <w:pPr>
              <w:ind w:left="-18" w:firstLine="0"/>
              <w:rPr>
                <w:ins w:id="32088" w:author="Ramasubramani, Hariharan" w:date="2015-08-19T18:12:00Z"/>
                <w:rFonts w:cstheme="minorHAnsi"/>
                <w:szCs w:val="18"/>
              </w:rPr>
            </w:pPr>
            <w:ins w:id="32089" w:author="Ramasubramani, Hariharan" w:date="2015-08-19T18:12:00Z">
              <w:r>
                <w:rPr>
                  <w:rFonts w:cstheme="minorHAnsi"/>
                  <w:szCs w:val="18"/>
                </w:rPr>
                <w:t>Residence Type</w:t>
              </w:r>
            </w:ins>
          </w:p>
        </w:tc>
        <w:tc>
          <w:tcPr>
            <w:tcW w:w="939" w:type="dxa"/>
            <w:tcBorders>
              <w:top w:val="single" w:sz="4" w:space="0" w:color="auto"/>
              <w:left w:val="single" w:sz="4" w:space="0" w:color="auto"/>
              <w:bottom w:val="single" w:sz="4" w:space="0" w:color="auto"/>
              <w:right w:val="single" w:sz="4" w:space="0" w:color="auto"/>
            </w:tcBorders>
          </w:tcPr>
          <w:p w14:paraId="1BC353E4" w14:textId="4C21D5DA" w:rsidR="00F62713" w:rsidRDefault="00F62713" w:rsidP="00F62713">
            <w:pPr>
              <w:ind w:left="-57" w:firstLine="0"/>
              <w:jc w:val="center"/>
              <w:rPr>
                <w:ins w:id="32090" w:author="Ramasubramani, Hariharan" w:date="2015-08-19T18:12:00Z"/>
                <w:rFonts w:cstheme="minorHAnsi"/>
                <w:szCs w:val="18"/>
              </w:rPr>
            </w:pPr>
            <w:ins w:id="32091" w:author="Ramasubramani, Hariharan" w:date="2015-08-19T18:12:00Z">
              <w:r>
                <w:rPr>
                  <w:rFonts w:cstheme="minorHAnsi"/>
                  <w:szCs w:val="18"/>
                </w:rPr>
                <w:t>O</w:t>
              </w:r>
            </w:ins>
          </w:p>
        </w:tc>
        <w:tc>
          <w:tcPr>
            <w:tcW w:w="2050" w:type="dxa"/>
            <w:tcBorders>
              <w:top w:val="single" w:sz="4" w:space="0" w:color="auto"/>
              <w:left w:val="single" w:sz="4" w:space="0" w:color="auto"/>
              <w:bottom w:val="single" w:sz="4" w:space="0" w:color="auto"/>
              <w:right w:val="single" w:sz="4" w:space="0" w:color="auto"/>
            </w:tcBorders>
          </w:tcPr>
          <w:p w14:paraId="4D8DF170" w14:textId="77777777" w:rsidR="009E05F2" w:rsidRDefault="009E05F2">
            <w:pPr>
              <w:ind w:firstLine="0"/>
              <w:rPr>
                <w:ins w:id="32092" w:author="Ramasubramani, Hariharan" w:date="2015-08-20T09:37:00Z"/>
                <w:rFonts w:cstheme="minorHAnsi"/>
                <w:color w:val="000000" w:themeColor="text1"/>
              </w:rPr>
              <w:pPrChange w:id="32093" w:author="Ramasubramani, Hariharan" w:date="2015-08-20T09:37:00Z">
                <w:pPr>
                  <w:jc w:val="center"/>
                </w:pPr>
              </w:pPrChange>
            </w:pPr>
            <w:ins w:id="32094" w:author="Ramasubramani, Hariharan" w:date="2015-08-20T09:37:00Z">
              <w:r>
                <w:rPr>
                  <w:rFonts w:cstheme="minorHAnsi"/>
                  <w:color w:val="000000" w:themeColor="text1"/>
                </w:rPr>
                <w:t>Values:</w:t>
              </w:r>
            </w:ins>
          </w:p>
          <w:p w14:paraId="59743359" w14:textId="77777777" w:rsidR="009E05F2" w:rsidRDefault="009E05F2" w:rsidP="009E05F2">
            <w:pPr>
              <w:pStyle w:val="ListParagraph"/>
              <w:numPr>
                <w:ilvl w:val="0"/>
                <w:numId w:val="4"/>
              </w:numPr>
              <w:overflowPunct w:val="0"/>
              <w:autoSpaceDE w:val="0"/>
              <w:autoSpaceDN w:val="0"/>
              <w:adjustRightInd w:val="0"/>
              <w:ind w:left="154" w:hanging="154"/>
              <w:contextualSpacing w:val="0"/>
              <w:textAlignment w:val="baseline"/>
              <w:rPr>
                <w:ins w:id="32095" w:author="Ramasubramani, Hariharan" w:date="2015-08-20T09:37:00Z"/>
                <w:rFonts w:cstheme="minorHAnsi"/>
                <w:color w:val="000000" w:themeColor="text1"/>
              </w:rPr>
            </w:pPr>
            <w:ins w:id="32096" w:author="Ramasubramani, Hariharan" w:date="2015-08-20T09:37:00Z">
              <w:r>
                <w:rPr>
                  <w:rFonts w:cstheme="minorHAnsi"/>
                  <w:color w:val="000000" w:themeColor="text1"/>
                </w:rPr>
                <w:t xml:space="preserve">Owner </w:t>
              </w:r>
            </w:ins>
          </w:p>
          <w:p w14:paraId="2F7609CD" w14:textId="6E8E3F65" w:rsidR="00F62713" w:rsidRPr="009E05F2" w:rsidRDefault="009E05F2">
            <w:pPr>
              <w:pStyle w:val="ListParagraph"/>
              <w:numPr>
                <w:ilvl w:val="0"/>
                <w:numId w:val="4"/>
              </w:numPr>
              <w:overflowPunct w:val="0"/>
              <w:autoSpaceDE w:val="0"/>
              <w:autoSpaceDN w:val="0"/>
              <w:adjustRightInd w:val="0"/>
              <w:ind w:left="154" w:hanging="154"/>
              <w:contextualSpacing w:val="0"/>
              <w:textAlignment w:val="baseline"/>
              <w:rPr>
                <w:ins w:id="32097" w:author="Ramasubramani, Hariharan" w:date="2015-08-19T18:12:00Z"/>
                <w:rFonts w:cstheme="minorHAnsi"/>
                <w:color w:val="000000" w:themeColor="text1"/>
                <w:rPrChange w:id="32098" w:author="Ramasubramani, Hariharan" w:date="2015-08-20T09:38:00Z">
                  <w:rPr>
                    <w:ins w:id="32099" w:author="Ramasubramani, Hariharan" w:date="2015-08-19T18:12:00Z"/>
                  </w:rPr>
                </w:rPrChange>
              </w:rPr>
              <w:pPrChange w:id="32100" w:author="Ramasubramani, Hariharan" w:date="2015-08-20T09:38:00Z">
                <w:pPr>
                  <w:pStyle w:val="ListParagraph"/>
                  <w:tabs>
                    <w:tab w:val="left" w:pos="105"/>
                  </w:tabs>
                  <w:overflowPunct w:val="0"/>
                  <w:autoSpaceDE w:val="0"/>
                  <w:autoSpaceDN w:val="0"/>
                  <w:adjustRightInd w:val="0"/>
                  <w:ind w:left="-75" w:firstLine="0"/>
                  <w:contextualSpacing w:val="0"/>
                  <w:textAlignment w:val="baseline"/>
                </w:pPr>
              </w:pPrChange>
            </w:pPr>
            <w:ins w:id="32101" w:author="Ramasubramani, Hariharan" w:date="2015-08-20T09:37:00Z">
              <w:r>
                <w:rPr>
                  <w:rFonts w:cstheme="minorHAnsi"/>
                  <w:color w:val="000000" w:themeColor="text1"/>
                </w:rPr>
                <w:t>Insured/Annuitant</w:t>
              </w:r>
            </w:ins>
          </w:p>
        </w:tc>
        <w:tc>
          <w:tcPr>
            <w:tcW w:w="2050" w:type="dxa"/>
            <w:tcBorders>
              <w:top w:val="single" w:sz="4" w:space="0" w:color="auto"/>
              <w:left w:val="single" w:sz="4" w:space="0" w:color="auto"/>
              <w:bottom w:val="single" w:sz="4" w:space="0" w:color="auto"/>
              <w:right w:val="single" w:sz="4" w:space="0" w:color="auto"/>
            </w:tcBorders>
          </w:tcPr>
          <w:p w14:paraId="5E62CB3F" w14:textId="66270FF6" w:rsidR="00F62713" w:rsidRPr="00FE4673" w:rsidRDefault="00F62713" w:rsidP="00F62713">
            <w:pPr>
              <w:ind w:firstLine="0"/>
              <w:rPr>
                <w:ins w:id="32102" w:author="Ramasubramani, Hariharan" w:date="2015-08-19T18:12:00Z"/>
                <w:rFonts w:cstheme="minorHAnsi"/>
                <w:szCs w:val="18"/>
              </w:rPr>
            </w:pPr>
            <w:ins w:id="32103" w:author="Ramasubramani, Hariharan" w:date="2015-08-19T18:12:00Z">
              <w:r>
                <w:rPr>
                  <w:rFonts w:cstheme="minorHAnsi"/>
                  <w:szCs w:val="18"/>
                </w:rPr>
                <w:t>CM (Required if ‘State Type’ is Resident)</w:t>
              </w:r>
            </w:ins>
          </w:p>
        </w:tc>
      </w:tr>
      <w:tr w:rsidR="00F62713" w:rsidRPr="00C106B9" w14:paraId="37CE6A7F" w14:textId="566D75D6" w:rsidTr="008F04F1">
        <w:trPr>
          <w:cantSplit/>
          <w:trHeight w:val="314"/>
          <w:jc w:val="center"/>
          <w:ins w:id="32104" w:author="Ramasubramani, Hariharan" w:date="2015-07-20T09:30:00Z"/>
        </w:trPr>
        <w:tc>
          <w:tcPr>
            <w:tcW w:w="1750" w:type="dxa"/>
            <w:tcBorders>
              <w:top w:val="single" w:sz="4" w:space="0" w:color="auto"/>
              <w:left w:val="single" w:sz="4" w:space="0" w:color="auto"/>
              <w:bottom w:val="single" w:sz="4" w:space="0" w:color="auto"/>
              <w:right w:val="single" w:sz="4" w:space="0" w:color="auto"/>
            </w:tcBorders>
          </w:tcPr>
          <w:p w14:paraId="645F238B" w14:textId="6594BDF7" w:rsidR="00F62713" w:rsidRDefault="00F62713" w:rsidP="00F62713">
            <w:pPr>
              <w:ind w:left="-18" w:firstLine="0"/>
              <w:rPr>
                <w:ins w:id="32105" w:author="Ramasubramani, Hariharan" w:date="2015-07-20T09:30:00Z"/>
                <w:rFonts w:cstheme="minorHAnsi"/>
                <w:color w:val="000000" w:themeColor="text1"/>
              </w:rPr>
            </w:pPr>
            <w:ins w:id="32106" w:author="Ramasubramani, Hariharan" w:date="2015-07-20T10:37:00Z">
              <w:r>
                <w:rPr>
                  <w:rFonts w:cstheme="minorHAnsi"/>
                  <w:color w:val="000000" w:themeColor="text1"/>
                </w:rPr>
                <w:t>Form Content Type</w:t>
              </w:r>
            </w:ins>
          </w:p>
        </w:tc>
        <w:tc>
          <w:tcPr>
            <w:tcW w:w="939" w:type="dxa"/>
            <w:tcBorders>
              <w:top w:val="single" w:sz="4" w:space="0" w:color="auto"/>
              <w:left w:val="single" w:sz="4" w:space="0" w:color="auto"/>
              <w:bottom w:val="single" w:sz="4" w:space="0" w:color="auto"/>
              <w:right w:val="single" w:sz="4" w:space="0" w:color="auto"/>
            </w:tcBorders>
          </w:tcPr>
          <w:p w14:paraId="30E36E2E" w14:textId="16488F90" w:rsidR="00F62713" w:rsidRPr="00C106B9" w:rsidRDefault="00F62713" w:rsidP="00F62713">
            <w:pPr>
              <w:ind w:left="-57" w:firstLine="0"/>
              <w:jc w:val="center"/>
              <w:rPr>
                <w:ins w:id="32107" w:author="Ramasubramani, Hariharan" w:date="2015-07-20T09:30:00Z"/>
                <w:rFonts w:cstheme="minorHAnsi"/>
                <w:color w:val="000000" w:themeColor="text1"/>
              </w:rPr>
            </w:pPr>
            <w:ins w:id="32108" w:author="Ramasubramani, Hariharan" w:date="2015-07-20T10:37:00Z">
              <w:r>
                <w:rPr>
                  <w:rFonts w:cstheme="minorHAnsi"/>
                  <w:color w:val="000000" w:themeColor="text1"/>
                </w:rPr>
                <w:t>O</w:t>
              </w:r>
            </w:ins>
          </w:p>
        </w:tc>
        <w:tc>
          <w:tcPr>
            <w:tcW w:w="2050" w:type="dxa"/>
            <w:tcBorders>
              <w:top w:val="single" w:sz="4" w:space="0" w:color="auto"/>
              <w:left w:val="single" w:sz="4" w:space="0" w:color="auto"/>
              <w:bottom w:val="single" w:sz="4" w:space="0" w:color="auto"/>
              <w:right w:val="single" w:sz="4" w:space="0" w:color="auto"/>
            </w:tcBorders>
          </w:tcPr>
          <w:p w14:paraId="7728EDD8" w14:textId="77777777" w:rsidR="00A70FDC" w:rsidRPr="0004400E" w:rsidRDefault="00F62713">
            <w:pPr>
              <w:ind w:firstLine="0"/>
              <w:rPr>
                <w:ins w:id="32109" w:author="Ramasubramani, Hariharan" w:date="2015-08-20T09:10:00Z"/>
                <w:rFonts w:cstheme="minorHAnsi"/>
                <w:color w:val="000000" w:themeColor="text1"/>
              </w:rPr>
              <w:pPrChange w:id="32110" w:author="Ramasubramani, Hariharan" w:date="2015-08-20T09:10:00Z">
                <w:pPr>
                  <w:jc w:val="center"/>
                </w:pPr>
              </w:pPrChange>
            </w:pPr>
            <w:ins w:id="32111" w:author="Ramasubramani, Hariharan" w:date="2015-07-20T11:30:00Z">
              <w:r>
                <w:rPr>
                  <w:rFonts w:cstheme="minorHAnsi"/>
                  <w:color w:val="000000" w:themeColor="text1"/>
                </w:rPr>
                <w:t>Single-select</w:t>
              </w:r>
            </w:ins>
            <w:ins w:id="32112" w:author="Ramasubramani, Hariharan" w:date="2015-08-20T09:10:00Z">
              <w:r w:rsidR="00A70FDC">
                <w:rPr>
                  <w:rFonts w:cstheme="minorHAnsi"/>
                  <w:color w:val="000000" w:themeColor="text1"/>
                </w:rPr>
                <w:br/>
                <w:t>Values:</w:t>
              </w:r>
            </w:ins>
          </w:p>
          <w:p w14:paraId="783962C3" w14:textId="77777777" w:rsidR="00A70FDC" w:rsidRDefault="00A70FDC" w:rsidP="00A70FDC">
            <w:pPr>
              <w:pStyle w:val="ListParagraph"/>
              <w:numPr>
                <w:ilvl w:val="0"/>
                <w:numId w:val="4"/>
              </w:numPr>
              <w:overflowPunct w:val="0"/>
              <w:autoSpaceDE w:val="0"/>
              <w:autoSpaceDN w:val="0"/>
              <w:adjustRightInd w:val="0"/>
              <w:ind w:left="148" w:hanging="148"/>
              <w:contextualSpacing w:val="0"/>
              <w:textAlignment w:val="baseline"/>
              <w:rPr>
                <w:ins w:id="32113" w:author="Ramasubramani, Hariharan" w:date="2015-08-20T09:10:00Z"/>
                <w:rFonts w:cstheme="minorHAnsi"/>
                <w:color w:val="000000" w:themeColor="text1"/>
              </w:rPr>
            </w:pPr>
            <w:ins w:id="32114" w:author="Ramasubramani, Hariharan" w:date="2015-08-20T09:10:00Z">
              <w:r w:rsidRPr="00C106B9">
                <w:rPr>
                  <w:rFonts w:cstheme="minorHAnsi"/>
                  <w:color w:val="000000" w:themeColor="text1"/>
                </w:rPr>
                <w:t>Static</w:t>
              </w:r>
            </w:ins>
          </w:p>
          <w:p w14:paraId="200696A8" w14:textId="3ECB6789" w:rsidR="00F62713" w:rsidRPr="00A70FDC" w:rsidRDefault="00A70FDC">
            <w:pPr>
              <w:pStyle w:val="ListParagraph"/>
              <w:numPr>
                <w:ilvl w:val="0"/>
                <w:numId w:val="4"/>
              </w:numPr>
              <w:overflowPunct w:val="0"/>
              <w:autoSpaceDE w:val="0"/>
              <w:autoSpaceDN w:val="0"/>
              <w:adjustRightInd w:val="0"/>
              <w:ind w:left="148" w:hanging="148"/>
              <w:contextualSpacing w:val="0"/>
              <w:textAlignment w:val="baseline"/>
              <w:rPr>
                <w:ins w:id="32115" w:author="Ramasubramani, Hariharan" w:date="2015-07-20T09:30:00Z"/>
                <w:rFonts w:cstheme="minorHAnsi"/>
                <w:color w:val="000000" w:themeColor="text1"/>
                <w:rPrChange w:id="32116" w:author="Ramasubramani, Hariharan" w:date="2015-08-20T09:10:00Z">
                  <w:rPr>
                    <w:ins w:id="32117" w:author="Ramasubramani, Hariharan" w:date="2015-07-20T09:30:00Z"/>
                  </w:rPr>
                </w:rPrChange>
              </w:rPr>
              <w:pPrChange w:id="32118" w:author="Ramasubramani, Hariharan" w:date="2015-08-20T09:10:00Z">
                <w:pPr>
                  <w:pStyle w:val="ListParagraph"/>
                  <w:ind w:left="148" w:firstLine="0"/>
                </w:pPr>
              </w:pPrChange>
            </w:pPr>
            <w:ins w:id="32119" w:author="Ramasubramani, Hariharan" w:date="2015-08-20T09:10:00Z">
              <w:r>
                <w:rPr>
                  <w:rFonts w:cstheme="minorHAnsi"/>
                  <w:color w:val="000000" w:themeColor="text1"/>
                </w:rPr>
                <w:t>Variable</w:t>
              </w:r>
            </w:ins>
          </w:p>
        </w:tc>
        <w:tc>
          <w:tcPr>
            <w:tcW w:w="2050" w:type="dxa"/>
            <w:tcBorders>
              <w:top w:val="single" w:sz="4" w:space="0" w:color="auto"/>
              <w:left w:val="single" w:sz="4" w:space="0" w:color="auto"/>
              <w:bottom w:val="single" w:sz="4" w:space="0" w:color="auto"/>
              <w:right w:val="single" w:sz="4" w:space="0" w:color="auto"/>
            </w:tcBorders>
          </w:tcPr>
          <w:p w14:paraId="404E7978" w14:textId="49AD340A" w:rsidR="00F62713" w:rsidRPr="005A4699" w:rsidRDefault="00F62713" w:rsidP="00F62713">
            <w:pPr>
              <w:ind w:firstLine="0"/>
              <w:rPr>
                <w:ins w:id="32120" w:author="Ramasubramani, Hariharan" w:date="2015-07-20T10:33:00Z"/>
                <w:rFonts w:cstheme="minorHAnsi"/>
                <w:color w:val="000000" w:themeColor="text1"/>
              </w:rPr>
            </w:pPr>
            <w:ins w:id="32121" w:author="Ramasubramani, Hariharan" w:date="2015-07-20T10:38:00Z">
              <w:r>
                <w:rPr>
                  <w:rFonts w:cstheme="minorHAnsi"/>
                  <w:color w:val="000000" w:themeColor="text1"/>
                </w:rPr>
                <w:t>M</w:t>
              </w:r>
            </w:ins>
          </w:p>
        </w:tc>
      </w:tr>
      <w:tr w:rsidR="00F62713" w:rsidRPr="00C106B9" w14:paraId="2AA1BA4E" w14:textId="77777777" w:rsidTr="008F04F1">
        <w:trPr>
          <w:cantSplit/>
          <w:trHeight w:val="314"/>
          <w:jc w:val="center"/>
          <w:ins w:id="32122" w:author="Ramasubramani, Hariharan" w:date="2015-08-19T11:30:00Z"/>
        </w:trPr>
        <w:tc>
          <w:tcPr>
            <w:tcW w:w="1750" w:type="dxa"/>
            <w:tcBorders>
              <w:top w:val="single" w:sz="4" w:space="0" w:color="auto"/>
              <w:left w:val="single" w:sz="4" w:space="0" w:color="auto"/>
              <w:bottom w:val="single" w:sz="4" w:space="0" w:color="auto"/>
              <w:right w:val="single" w:sz="4" w:space="0" w:color="auto"/>
            </w:tcBorders>
          </w:tcPr>
          <w:p w14:paraId="296EF64F" w14:textId="375E2E07" w:rsidR="00F62713" w:rsidRDefault="00F62713" w:rsidP="00F62713">
            <w:pPr>
              <w:ind w:left="-18" w:firstLine="0"/>
              <w:rPr>
                <w:ins w:id="32123" w:author="Ramasubramani, Hariharan" w:date="2015-08-19T11:30:00Z"/>
                <w:rFonts w:cstheme="minorHAnsi"/>
                <w:color w:val="000000" w:themeColor="text1"/>
              </w:rPr>
            </w:pPr>
            <w:ins w:id="32124" w:author="Ramasubramani, Hariharan" w:date="2015-08-19T18:13:00Z">
              <w:r>
                <w:rPr>
                  <w:rFonts w:cstheme="minorHAnsi"/>
                  <w:color w:val="000000" w:themeColor="text1"/>
                </w:rPr>
                <w:t>Number of Pages</w:t>
              </w:r>
            </w:ins>
          </w:p>
        </w:tc>
        <w:tc>
          <w:tcPr>
            <w:tcW w:w="939" w:type="dxa"/>
            <w:tcBorders>
              <w:top w:val="single" w:sz="4" w:space="0" w:color="auto"/>
              <w:left w:val="single" w:sz="4" w:space="0" w:color="auto"/>
              <w:bottom w:val="single" w:sz="4" w:space="0" w:color="auto"/>
              <w:right w:val="single" w:sz="4" w:space="0" w:color="auto"/>
            </w:tcBorders>
          </w:tcPr>
          <w:p w14:paraId="20EBF91C" w14:textId="3318A214" w:rsidR="00F62713" w:rsidRDefault="00F62713" w:rsidP="00F62713">
            <w:pPr>
              <w:ind w:left="-57" w:firstLine="0"/>
              <w:jc w:val="center"/>
              <w:rPr>
                <w:ins w:id="32125" w:author="Ramasubramani, Hariharan" w:date="2015-08-19T11:30:00Z"/>
                <w:rFonts w:cstheme="minorHAnsi"/>
                <w:color w:val="000000" w:themeColor="text1"/>
              </w:rPr>
            </w:pPr>
            <w:ins w:id="32126" w:author="Ramasubramani, Hariharan" w:date="2015-08-19T18:13:00Z">
              <w:r>
                <w:rPr>
                  <w:rFonts w:cstheme="minorHAnsi"/>
                  <w:color w:val="000000" w:themeColor="text1"/>
                </w:rPr>
                <w:t>O</w:t>
              </w:r>
            </w:ins>
          </w:p>
        </w:tc>
        <w:tc>
          <w:tcPr>
            <w:tcW w:w="2050" w:type="dxa"/>
            <w:tcBorders>
              <w:top w:val="single" w:sz="4" w:space="0" w:color="auto"/>
              <w:left w:val="single" w:sz="4" w:space="0" w:color="auto"/>
              <w:bottom w:val="single" w:sz="4" w:space="0" w:color="auto"/>
              <w:right w:val="single" w:sz="4" w:space="0" w:color="auto"/>
            </w:tcBorders>
          </w:tcPr>
          <w:p w14:paraId="17C07ACB" w14:textId="530EA372" w:rsidR="00F62713" w:rsidRDefault="00F62713" w:rsidP="00F62713">
            <w:pPr>
              <w:ind w:firstLine="0"/>
              <w:rPr>
                <w:ins w:id="32127" w:author="Ramasubramani, Hariharan" w:date="2015-08-19T11:30:00Z"/>
                <w:rFonts w:cstheme="minorHAnsi"/>
                <w:color w:val="000000" w:themeColor="text1"/>
              </w:rPr>
            </w:pPr>
            <w:ins w:id="32128" w:author="Ramasubramani, Hariharan" w:date="2015-08-19T18:13:00Z">
              <w:r>
                <w:rPr>
                  <w:rFonts w:cstheme="minorHAnsi"/>
                  <w:color w:val="000000" w:themeColor="text1"/>
                </w:rPr>
                <w:t>Number [0-9]</w:t>
              </w:r>
              <w:r>
                <w:rPr>
                  <w:rFonts w:cstheme="minorHAnsi"/>
                  <w:color w:val="000000" w:themeColor="text1"/>
                </w:rPr>
                <w:br/>
                <w:t>Length : 4</w:t>
              </w:r>
            </w:ins>
          </w:p>
        </w:tc>
        <w:tc>
          <w:tcPr>
            <w:tcW w:w="2050" w:type="dxa"/>
            <w:tcBorders>
              <w:top w:val="single" w:sz="4" w:space="0" w:color="auto"/>
              <w:left w:val="single" w:sz="4" w:space="0" w:color="auto"/>
              <w:bottom w:val="single" w:sz="4" w:space="0" w:color="auto"/>
              <w:right w:val="single" w:sz="4" w:space="0" w:color="auto"/>
            </w:tcBorders>
          </w:tcPr>
          <w:p w14:paraId="4E338C7F" w14:textId="73A11F82" w:rsidR="00F62713" w:rsidRDefault="00F62713" w:rsidP="00F62713">
            <w:pPr>
              <w:ind w:firstLine="0"/>
              <w:rPr>
                <w:ins w:id="32129" w:author="Ramasubramani, Hariharan" w:date="2015-08-19T11:30:00Z"/>
                <w:rFonts w:cstheme="minorHAnsi"/>
                <w:color w:val="000000" w:themeColor="text1"/>
              </w:rPr>
            </w:pPr>
            <w:ins w:id="32130" w:author="Ramasubramani, Hariharan" w:date="2015-08-19T18:13:00Z">
              <w:r>
                <w:rPr>
                  <w:rFonts w:cstheme="minorHAnsi"/>
                  <w:color w:val="000000" w:themeColor="text1"/>
                </w:rPr>
                <w:t>M</w:t>
              </w:r>
            </w:ins>
          </w:p>
        </w:tc>
      </w:tr>
      <w:tr w:rsidR="00F62713" w:rsidRPr="00C106B9" w14:paraId="1D9C5FDF" w14:textId="1D96CB8F" w:rsidTr="008F04F1">
        <w:trPr>
          <w:cantSplit/>
          <w:trHeight w:val="314"/>
          <w:jc w:val="center"/>
          <w:ins w:id="32131" w:author="Ramasubramani, Hariharan" w:date="2015-07-20T09:30:00Z"/>
        </w:trPr>
        <w:tc>
          <w:tcPr>
            <w:tcW w:w="1750" w:type="dxa"/>
            <w:tcBorders>
              <w:top w:val="single" w:sz="4" w:space="0" w:color="auto"/>
              <w:left w:val="single" w:sz="4" w:space="0" w:color="auto"/>
              <w:bottom w:val="single" w:sz="4" w:space="0" w:color="auto"/>
              <w:right w:val="single" w:sz="4" w:space="0" w:color="auto"/>
            </w:tcBorders>
          </w:tcPr>
          <w:p w14:paraId="04D85E36" w14:textId="14352AC9" w:rsidR="00F62713" w:rsidRPr="00C106B9" w:rsidRDefault="00F62713" w:rsidP="00F62713">
            <w:pPr>
              <w:ind w:left="-18" w:firstLine="0"/>
              <w:rPr>
                <w:ins w:id="32132" w:author="Ramasubramani, Hariharan" w:date="2015-07-20T09:30:00Z"/>
                <w:rFonts w:cstheme="minorHAnsi"/>
                <w:color w:val="000000" w:themeColor="text1"/>
              </w:rPr>
            </w:pPr>
            <w:ins w:id="32133" w:author="Ramasubramani, Hariharan" w:date="2015-08-19T18:13:00Z">
              <w:r>
                <w:rPr>
                  <w:rFonts w:cstheme="minorHAnsi"/>
                  <w:color w:val="000000" w:themeColor="text1"/>
                </w:rPr>
                <w:t>Timing Code (CR 459)</w:t>
              </w:r>
            </w:ins>
          </w:p>
        </w:tc>
        <w:tc>
          <w:tcPr>
            <w:tcW w:w="939" w:type="dxa"/>
            <w:tcBorders>
              <w:top w:val="single" w:sz="4" w:space="0" w:color="auto"/>
              <w:left w:val="single" w:sz="4" w:space="0" w:color="auto"/>
              <w:bottom w:val="single" w:sz="4" w:space="0" w:color="auto"/>
              <w:right w:val="single" w:sz="4" w:space="0" w:color="auto"/>
            </w:tcBorders>
          </w:tcPr>
          <w:p w14:paraId="7BA2E972" w14:textId="56B72760" w:rsidR="00F62713" w:rsidRPr="00C106B9" w:rsidRDefault="00F62713" w:rsidP="00F62713">
            <w:pPr>
              <w:ind w:left="-57" w:firstLine="0"/>
              <w:jc w:val="center"/>
              <w:rPr>
                <w:ins w:id="32134" w:author="Ramasubramani, Hariharan" w:date="2015-07-20T09:30:00Z"/>
                <w:rFonts w:cstheme="minorHAnsi"/>
                <w:color w:val="000000" w:themeColor="text1"/>
              </w:rPr>
            </w:pPr>
            <w:ins w:id="32135" w:author="Ramasubramani, Hariharan" w:date="2015-08-19T18:13:00Z">
              <w:r>
                <w:rPr>
                  <w:rFonts w:cstheme="minorHAnsi"/>
                  <w:color w:val="000000" w:themeColor="text1"/>
                </w:rPr>
                <w:t>O</w:t>
              </w:r>
            </w:ins>
          </w:p>
        </w:tc>
        <w:tc>
          <w:tcPr>
            <w:tcW w:w="2050" w:type="dxa"/>
            <w:tcBorders>
              <w:top w:val="single" w:sz="4" w:space="0" w:color="auto"/>
              <w:left w:val="single" w:sz="4" w:space="0" w:color="auto"/>
              <w:bottom w:val="single" w:sz="4" w:space="0" w:color="auto"/>
              <w:right w:val="single" w:sz="4" w:space="0" w:color="auto"/>
            </w:tcBorders>
          </w:tcPr>
          <w:p w14:paraId="14FF3373" w14:textId="77777777" w:rsidR="00BA4EC8" w:rsidRPr="00230B4B" w:rsidRDefault="00BA4EC8">
            <w:pPr>
              <w:ind w:firstLine="0"/>
              <w:rPr>
                <w:ins w:id="32136" w:author="Ramasubramani, Hariharan" w:date="2015-08-20T09:03:00Z"/>
                <w:rFonts w:cstheme="minorHAnsi"/>
                <w:color w:val="000000" w:themeColor="text1"/>
              </w:rPr>
              <w:pPrChange w:id="32137" w:author="Ramasubramani, Hariharan" w:date="2015-08-20T09:03:00Z">
                <w:pPr>
                  <w:jc w:val="center"/>
                </w:pPr>
              </w:pPrChange>
            </w:pPr>
            <w:ins w:id="32138" w:author="Ramasubramani, Hariharan" w:date="2015-08-20T09:03:00Z">
              <w:r>
                <w:rPr>
                  <w:rFonts w:cstheme="minorHAnsi"/>
                  <w:color w:val="000000" w:themeColor="text1"/>
                </w:rPr>
                <w:t>Values:</w:t>
              </w:r>
            </w:ins>
          </w:p>
          <w:p w14:paraId="1D657A9A" w14:textId="77777777" w:rsidR="00BA4EC8" w:rsidRPr="00C106B9" w:rsidRDefault="00BA4EC8" w:rsidP="00BA4EC8">
            <w:pPr>
              <w:pStyle w:val="ListParagraph"/>
              <w:numPr>
                <w:ilvl w:val="0"/>
                <w:numId w:val="4"/>
              </w:numPr>
              <w:overflowPunct w:val="0"/>
              <w:autoSpaceDE w:val="0"/>
              <w:autoSpaceDN w:val="0"/>
              <w:adjustRightInd w:val="0"/>
              <w:ind w:left="154" w:hanging="154"/>
              <w:contextualSpacing w:val="0"/>
              <w:textAlignment w:val="baseline"/>
              <w:rPr>
                <w:ins w:id="32139" w:author="Ramasubramani, Hariharan" w:date="2015-08-20T09:03:00Z"/>
                <w:rFonts w:cstheme="minorHAnsi"/>
                <w:color w:val="000000" w:themeColor="text1"/>
              </w:rPr>
            </w:pPr>
            <w:ins w:id="32140" w:author="Ramasubramani, Hariharan" w:date="2015-08-20T09:03:00Z">
              <w:r w:rsidRPr="00C106B9">
                <w:rPr>
                  <w:rFonts w:cstheme="minorHAnsi"/>
                  <w:color w:val="000000" w:themeColor="text1"/>
                </w:rPr>
                <w:t>POS</w:t>
              </w:r>
            </w:ins>
          </w:p>
          <w:p w14:paraId="591D25C8" w14:textId="77777777" w:rsidR="00BA4EC8" w:rsidRDefault="00BA4EC8" w:rsidP="00BA4EC8">
            <w:pPr>
              <w:pStyle w:val="ListParagraph"/>
              <w:numPr>
                <w:ilvl w:val="0"/>
                <w:numId w:val="4"/>
              </w:numPr>
              <w:overflowPunct w:val="0"/>
              <w:autoSpaceDE w:val="0"/>
              <w:autoSpaceDN w:val="0"/>
              <w:adjustRightInd w:val="0"/>
              <w:ind w:left="154" w:hanging="154"/>
              <w:contextualSpacing w:val="0"/>
              <w:textAlignment w:val="baseline"/>
              <w:rPr>
                <w:ins w:id="32141" w:author="Ramasubramani, Hariharan" w:date="2015-08-20T09:03:00Z"/>
                <w:rFonts w:cstheme="minorHAnsi"/>
                <w:color w:val="000000" w:themeColor="text1"/>
              </w:rPr>
            </w:pPr>
            <w:ins w:id="32142" w:author="Ramasubramani, Hariharan" w:date="2015-08-20T09:03:00Z">
              <w:r w:rsidRPr="00C106B9">
                <w:rPr>
                  <w:rFonts w:cstheme="minorHAnsi"/>
                  <w:color w:val="000000" w:themeColor="text1"/>
                </w:rPr>
                <w:t>Delivery</w:t>
              </w:r>
            </w:ins>
          </w:p>
          <w:p w14:paraId="4E3F6091" w14:textId="77777777" w:rsidR="00BA4EC8" w:rsidRPr="00C106B9" w:rsidRDefault="00BA4EC8" w:rsidP="00BA4EC8">
            <w:pPr>
              <w:pStyle w:val="ListParagraph"/>
              <w:numPr>
                <w:ilvl w:val="0"/>
                <w:numId w:val="4"/>
              </w:numPr>
              <w:overflowPunct w:val="0"/>
              <w:autoSpaceDE w:val="0"/>
              <w:autoSpaceDN w:val="0"/>
              <w:adjustRightInd w:val="0"/>
              <w:ind w:left="154" w:hanging="154"/>
              <w:contextualSpacing w:val="0"/>
              <w:textAlignment w:val="baseline"/>
              <w:rPr>
                <w:ins w:id="32143" w:author="Ramasubramani, Hariharan" w:date="2015-08-20T09:03:00Z"/>
                <w:rFonts w:cstheme="minorHAnsi"/>
                <w:color w:val="000000" w:themeColor="text1"/>
              </w:rPr>
            </w:pPr>
            <w:ins w:id="32144" w:author="Ramasubramani, Hariharan" w:date="2015-08-20T09:03:00Z">
              <w:r>
                <w:rPr>
                  <w:rFonts w:cstheme="minorHAnsi"/>
                  <w:color w:val="000000" w:themeColor="text1"/>
                </w:rPr>
                <w:t>In Process</w:t>
              </w:r>
            </w:ins>
          </w:p>
          <w:p w14:paraId="70687EA1" w14:textId="77777777" w:rsidR="00BA4EC8" w:rsidRPr="00C106B9" w:rsidRDefault="00BA4EC8" w:rsidP="00BA4EC8">
            <w:pPr>
              <w:pStyle w:val="ListParagraph"/>
              <w:numPr>
                <w:ilvl w:val="0"/>
                <w:numId w:val="4"/>
              </w:numPr>
              <w:overflowPunct w:val="0"/>
              <w:autoSpaceDE w:val="0"/>
              <w:autoSpaceDN w:val="0"/>
              <w:adjustRightInd w:val="0"/>
              <w:ind w:left="154" w:hanging="154"/>
              <w:contextualSpacing w:val="0"/>
              <w:textAlignment w:val="baseline"/>
              <w:rPr>
                <w:ins w:id="32145" w:author="Ramasubramani, Hariharan" w:date="2015-08-20T09:03:00Z"/>
                <w:rFonts w:cstheme="minorHAnsi"/>
                <w:color w:val="000000" w:themeColor="text1"/>
              </w:rPr>
            </w:pPr>
            <w:ins w:id="32146" w:author="Ramasubramani, Hariharan" w:date="2015-08-20T09:03:00Z">
              <w:r w:rsidRPr="00C106B9">
                <w:rPr>
                  <w:rFonts w:cstheme="minorHAnsi"/>
                  <w:color w:val="000000" w:themeColor="text1"/>
                </w:rPr>
                <w:t xml:space="preserve">Post Issue </w:t>
              </w:r>
            </w:ins>
          </w:p>
          <w:p w14:paraId="73CECC2A" w14:textId="77777777" w:rsidR="00BA4EC8" w:rsidRDefault="00BA4EC8" w:rsidP="00BA4EC8">
            <w:pPr>
              <w:pStyle w:val="ListParagraph"/>
              <w:numPr>
                <w:ilvl w:val="0"/>
                <w:numId w:val="4"/>
              </w:numPr>
              <w:overflowPunct w:val="0"/>
              <w:autoSpaceDE w:val="0"/>
              <w:autoSpaceDN w:val="0"/>
              <w:adjustRightInd w:val="0"/>
              <w:ind w:left="154" w:hanging="154"/>
              <w:contextualSpacing w:val="0"/>
              <w:textAlignment w:val="baseline"/>
              <w:rPr>
                <w:ins w:id="32147" w:author="Ramasubramani, Hariharan" w:date="2015-08-20T09:03:00Z"/>
                <w:rFonts w:cstheme="minorHAnsi"/>
                <w:color w:val="000000" w:themeColor="text1"/>
              </w:rPr>
            </w:pPr>
            <w:ins w:id="32148" w:author="Ramasubramani, Hariharan" w:date="2015-08-20T09:03:00Z">
              <w:r w:rsidRPr="00C106B9">
                <w:rPr>
                  <w:rFonts w:cstheme="minorHAnsi"/>
                  <w:color w:val="000000" w:themeColor="text1"/>
                </w:rPr>
                <w:t>Claim</w:t>
              </w:r>
              <w:r>
                <w:rPr>
                  <w:rFonts w:cstheme="minorHAnsi"/>
                  <w:color w:val="000000" w:themeColor="text1"/>
                </w:rPr>
                <w:t>s</w:t>
              </w:r>
            </w:ins>
          </w:p>
          <w:p w14:paraId="5F7B53D4" w14:textId="77777777" w:rsidR="00BA4EC8" w:rsidRDefault="00BA4EC8" w:rsidP="00BA4EC8">
            <w:pPr>
              <w:pStyle w:val="ListParagraph"/>
              <w:numPr>
                <w:ilvl w:val="0"/>
                <w:numId w:val="4"/>
              </w:numPr>
              <w:overflowPunct w:val="0"/>
              <w:autoSpaceDE w:val="0"/>
              <w:autoSpaceDN w:val="0"/>
              <w:adjustRightInd w:val="0"/>
              <w:ind w:left="154" w:hanging="154"/>
              <w:contextualSpacing w:val="0"/>
              <w:textAlignment w:val="baseline"/>
              <w:rPr>
                <w:ins w:id="32149" w:author="Ramasubramani, Hariharan" w:date="2015-08-20T09:03:00Z"/>
                <w:rFonts w:cstheme="minorHAnsi"/>
                <w:color w:val="000000" w:themeColor="text1"/>
              </w:rPr>
            </w:pPr>
            <w:proofErr w:type="spellStart"/>
            <w:ins w:id="32150" w:author="Ramasubramani, Hariharan" w:date="2015-08-20T09:03:00Z">
              <w:r>
                <w:rPr>
                  <w:rFonts w:cstheme="minorHAnsi"/>
                  <w:color w:val="000000" w:themeColor="text1"/>
                </w:rPr>
                <w:t>Reg</w:t>
              </w:r>
              <w:proofErr w:type="spellEnd"/>
              <w:r>
                <w:rPr>
                  <w:rFonts w:cstheme="minorHAnsi"/>
                  <w:color w:val="000000" w:themeColor="text1"/>
                </w:rPr>
                <w:t xml:space="preserve"> 60 Stage 1 (CR 459)</w:t>
              </w:r>
            </w:ins>
          </w:p>
          <w:p w14:paraId="33E2C495" w14:textId="68CF51F0" w:rsidR="00F62713" w:rsidRPr="00BA4EC8" w:rsidRDefault="00BA4EC8">
            <w:pPr>
              <w:pStyle w:val="ListParagraph"/>
              <w:numPr>
                <w:ilvl w:val="0"/>
                <w:numId w:val="4"/>
              </w:numPr>
              <w:overflowPunct w:val="0"/>
              <w:autoSpaceDE w:val="0"/>
              <w:autoSpaceDN w:val="0"/>
              <w:adjustRightInd w:val="0"/>
              <w:ind w:left="154" w:hanging="154"/>
              <w:contextualSpacing w:val="0"/>
              <w:textAlignment w:val="baseline"/>
              <w:rPr>
                <w:ins w:id="32151" w:author="Ramasubramani, Hariharan" w:date="2015-07-20T09:30:00Z"/>
                <w:rFonts w:cstheme="minorHAnsi"/>
                <w:color w:val="000000" w:themeColor="text1"/>
                <w:rPrChange w:id="32152" w:author="Ramasubramani, Hariharan" w:date="2015-08-20T09:03:00Z">
                  <w:rPr>
                    <w:ins w:id="32153" w:author="Ramasubramani, Hariharan" w:date="2015-07-20T09:30:00Z"/>
                  </w:rPr>
                </w:rPrChange>
              </w:rPr>
              <w:pPrChange w:id="32154" w:author="Ramasubramani, Hariharan" w:date="2015-08-20T09:03:00Z">
                <w:pPr>
                  <w:pStyle w:val="ListParagraph"/>
                  <w:ind w:left="148" w:firstLine="0"/>
                </w:pPr>
              </w:pPrChange>
            </w:pPr>
            <w:proofErr w:type="spellStart"/>
            <w:ins w:id="32155" w:author="Ramasubramani, Hariharan" w:date="2015-08-20T09:03:00Z">
              <w:r>
                <w:rPr>
                  <w:rFonts w:cstheme="minorHAnsi"/>
                  <w:color w:val="000000" w:themeColor="text1"/>
                </w:rPr>
                <w:t>Reg</w:t>
              </w:r>
              <w:proofErr w:type="spellEnd"/>
              <w:r>
                <w:rPr>
                  <w:rFonts w:cstheme="minorHAnsi"/>
                  <w:color w:val="000000" w:themeColor="text1"/>
                </w:rPr>
                <w:t xml:space="preserve"> 60 Stage 2(CR 459)</w:t>
              </w:r>
            </w:ins>
          </w:p>
        </w:tc>
        <w:tc>
          <w:tcPr>
            <w:tcW w:w="2050" w:type="dxa"/>
            <w:tcBorders>
              <w:top w:val="single" w:sz="4" w:space="0" w:color="auto"/>
              <w:left w:val="single" w:sz="4" w:space="0" w:color="auto"/>
              <w:bottom w:val="single" w:sz="4" w:space="0" w:color="auto"/>
              <w:right w:val="single" w:sz="4" w:space="0" w:color="auto"/>
            </w:tcBorders>
          </w:tcPr>
          <w:p w14:paraId="3D0BF40F" w14:textId="68C6A409" w:rsidR="00F62713" w:rsidRPr="005A4699" w:rsidRDefault="00F62713" w:rsidP="00F62713">
            <w:pPr>
              <w:ind w:firstLine="0"/>
              <w:rPr>
                <w:ins w:id="32156" w:author="Ramasubramani, Hariharan" w:date="2015-07-20T10:33:00Z"/>
                <w:rFonts w:cstheme="minorHAnsi"/>
                <w:color w:val="000000" w:themeColor="text1"/>
              </w:rPr>
            </w:pPr>
            <w:ins w:id="32157" w:author="Ramasubramani, Hariharan" w:date="2015-08-19T18:13:00Z">
              <w:r>
                <w:rPr>
                  <w:rFonts w:cstheme="minorHAnsi"/>
                  <w:color w:val="000000" w:themeColor="text1"/>
                </w:rPr>
                <w:t>M</w:t>
              </w:r>
            </w:ins>
          </w:p>
        </w:tc>
      </w:tr>
      <w:tr w:rsidR="00F62713" w:rsidRPr="00C106B9" w14:paraId="79D383D5" w14:textId="0E9EA564" w:rsidTr="008F04F1">
        <w:trPr>
          <w:cantSplit/>
          <w:trHeight w:val="314"/>
          <w:jc w:val="center"/>
          <w:ins w:id="32158" w:author="Ramasubramani, Hariharan" w:date="2015-07-20T09:30:00Z"/>
        </w:trPr>
        <w:tc>
          <w:tcPr>
            <w:tcW w:w="1750" w:type="dxa"/>
            <w:tcBorders>
              <w:top w:val="single" w:sz="4" w:space="0" w:color="auto"/>
              <w:left w:val="single" w:sz="4" w:space="0" w:color="auto"/>
              <w:bottom w:val="single" w:sz="4" w:space="0" w:color="auto"/>
              <w:right w:val="single" w:sz="4" w:space="0" w:color="auto"/>
            </w:tcBorders>
          </w:tcPr>
          <w:p w14:paraId="1316BC64" w14:textId="0824E2DC" w:rsidR="00F62713" w:rsidRPr="00C106B9" w:rsidRDefault="00F62713" w:rsidP="00F62713">
            <w:pPr>
              <w:ind w:left="-18" w:firstLine="0"/>
              <w:rPr>
                <w:ins w:id="32159" w:author="Ramasubramani, Hariharan" w:date="2015-07-20T09:30:00Z"/>
                <w:rFonts w:cstheme="minorHAnsi"/>
                <w:color w:val="000000" w:themeColor="text1"/>
              </w:rPr>
            </w:pPr>
            <w:ins w:id="32160" w:author="Ramasubramani, Hariharan" w:date="2015-08-19T18:13:00Z">
              <w:r>
                <w:rPr>
                  <w:rFonts w:cstheme="minorHAnsi"/>
                  <w:color w:val="000000" w:themeColor="text1"/>
                </w:rPr>
                <w:t>Timing Requirement</w:t>
              </w:r>
            </w:ins>
          </w:p>
        </w:tc>
        <w:tc>
          <w:tcPr>
            <w:tcW w:w="939" w:type="dxa"/>
            <w:tcBorders>
              <w:top w:val="single" w:sz="4" w:space="0" w:color="auto"/>
              <w:left w:val="single" w:sz="4" w:space="0" w:color="auto"/>
              <w:bottom w:val="single" w:sz="4" w:space="0" w:color="auto"/>
              <w:right w:val="single" w:sz="4" w:space="0" w:color="auto"/>
            </w:tcBorders>
          </w:tcPr>
          <w:p w14:paraId="6A45FBA7" w14:textId="0A1FBC69" w:rsidR="00F62713" w:rsidRPr="00C106B9" w:rsidRDefault="00F62713" w:rsidP="00F62713">
            <w:pPr>
              <w:ind w:left="-57" w:firstLine="0"/>
              <w:jc w:val="center"/>
              <w:rPr>
                <w:ins w:id="32161" w:author="Ramasubramani, Hariharan" w:date="2015-07-20T09:30:00Z"/>
                <w:rFonts w:cstheme="minorHAnsi"/>
                <w:color w:val="000000" w:themeColor="text1"/>
              </w:rPr>
            </w:pPr>
            <w:ins w:id="32162" w:author="Ramasubramani, Hariharan" w:date="2015-08-19T18:13:00Z">
              <w:r>
                <w:rPr>
                  <w:rFonts w:cstheme="minorHAnsi"/>
                  <w:color w:val="000000" w:themeColor="text1"/>
                </w:rPr>
                <w:t>O</w:t>
              </w:r>
            </w:ins>
          </w:p>
        </w:tc>
        <w:tc>
          <w:tcPr>
            <w:tcW w:w="2050" w:type="dxa"/>
            <w:tcBorders>
              <w:top w:val="single" w:sz="4" w:space="0" w:color="auto"/>
              <w:left w:val="single" w:sz="4" w:space="0" w:color="auto"/>
              <w:bottom w:val="single" w:sz="4" w:space="0" w:color="auto"/>
              <w:right w:val="single" w:sz="4" w:space="0" w:color="auto"/>
            </w:tcBorders>
          </w:tcPr>
          <w:p w14:paraId="599AB318" w14:textId="77777777" w:rsidR="008E2631" w:rsidRPr="00230B4B" w:rsidRDefault="008E2631">
            <w:pPr>
              <w:ind w:firstLine="0"/>
              <w:rPr>
                <w:ins w:id="32163" w:author="Ramasubramani, Hariharan" w:date="2015-08-20T09:04:00Z"/>
                <w:rFonts w:cstheme="minorHAnsi"/>
                <w:color w:val="000000" w:themeColor="text1"/>
              </w:rPr>
              <w:pPrChange w:id="32164" w:author="Ramasubramani, Hariharan" w:date="2015-08-20T09:04:00Z">
                <w:pPr>
                  <w:jc w:val="center"/>
                </w:pPr>
              </w:pPrChange>
            </w:pPr>
            <w:ins w:id="32165" w:author="Ramasubramani, Hariharan" w:date="2015-08-20T09:04:00Z">
              <w:r>
                <w:rPr>
                  <w:rFonts w:cstheme="minorHAnsi"/>
                  <w:color w:val="000000" w:themeColor="text1"/>
                </w:rPr>
                <w:t>Values:</w:t>
              </w:r>
            </w:ins>
          </w:p>
          <w:p w14:paraId="1ED58C38" w14:textId="77777777" w:rsidR="008E2631" w:rsidRDefault="008E2631" w:rsidP="008E2631">
            <w:pPr>
              <w:pStyle w:val="ListParagraph"/>
              <w:numPr>
                <w:ilvl w:val="0"/>
                <w:numId w:val="4"/>
              </w:numPr>
              <w:overflowPunct w:val="0"/>
              <w:autoSpaceDE w:val="0"/>
              <w:autoSpaceDN w:val="0"/>
              <w:adjustRightInd w:val="0"/>
              <w:ind w:left="154" w:hanging="154"/>
              <w:contextualSpacing w:val="0"/>
              <w:textAlignment w:val="baseline"/>
              <w:rPr>
                <w:ins w:id="32166" w:author="Ramasubramani, Hariharan" w:date="2015-08-20T09:04:00Z"/>
                <w:rFonts w:cstheme="minorHAnsi"/>
                <w:color w:val="000000" w:themeColor="text1"/>
              </w:rPr>
            </w:pPr>
            <w:ins w:id="32167" w:author="Ramasubramani, Hariharan" w:date="2015-08-20T09:04:00Z">
              <w:r w:rsidRPr="00D11488">
                <w:rPr>
                  <w:rFonts w:cstheme="minorHAnsi"/>
                  <w:color w:val="000000" w:themeColor="text1"/>
                </w:rPr>
                <w:t>Always</w:t>
              </w:r>
            </w:ins>
          </w:p>
          <w:p w14:paraId="19D41FC5" w14:textId="43545FAA" w:rsidR="00F62713" w:rsidRPr="005A4699" w:rsidRDefault="008E2631">
            <w:pPr>
              <w:pStyle w:val="ListParagraph"/>
              <w:numPr>
                <w:ilvl w:val="0"/>
                <w:numId w:val="4"/>
              </w:numPr>
              <w:overflowPunct w:val="0"/>
              <w:autoSpaceDE w:val="0"/>
              <w:autoSpaceDN w:val="0"/>
              <w:adjustRightInd w:val="0"/>
              <w:ind w:left="154" w:hanging="154"/>
              <w:contextualSpacing w:val="0"/>
              <w:textAlignment w:val="baseline"/>
              <w:rPr>
                <w:ins w:id="32168" w:author="Ramasubramani, Hariharan" w:date="2015-07-20T09:30:00Z"/>
                <w:rFonts w:cstheme="minorHAnsi"/>
                <w:color w:val="000000" w:themeColor="text1"/>
                <w:rPrChange w:id="32169" w:author="Ramasubramani, Hariharan" w:date="2015-07-20T10:12:00Z">
                  <w:rPr>
                    <w:ins w:id="32170" w:author="Ramasubramani, Hariharan" w:date="2015-07-20T09:30:00Z"/>
                  </w:rPr>
                </w:rPrChange>
              </w:rPr>
              <w:pPrChange w:id="32171" w:author="Ramasubramani, Hariharan" w:date="2015-08-20T09:05:00Z">
                <w:pPr>
                  <w:pStyle w:val="ListParagraph"/>
                  <w:ind w:left="148" w:firstLine="0"/>
                </w:pPr>
              </w:pPrChange>
            </w:pPr>
            <w:ins w:id="32172" w:author="Ramasubramani, Hariharan" w:date="2015-08-20T09:04:00Z">
              <w:r>
                <w:rPr>
                  <w:rFonts w:cstheme="minorHAnsi"/>
                  <w:color w:val="000000" w:themeColor="text1"/>
                </w:rPr>
                <w:t>Conditional</w:t>
              </w:r>
            </w:ins>
          </w:p>
        </w:tc>
        <w:tc>
          <w:tcPr>
            <w:tcW w:w="2050" w:type="dxa"/>
            <w:tcBorders>
              <w:top w:val="single" w:sz="4" w:space="0" w:color="auto"/>
              <w:left w:val="single" w:sz="4" w:space="0" w:color="auto"/>
              <w:bottom w:val="single" w:sz="4" w:space="0" w:color="auto"/>
              <w:right w:val="single" w:sz="4" w:space="0" w:color="auto"/>
            </w:tcBorders>
          </w:tcPr>
          <w:p w14:paraId="773B9ACE" w14:textId="519B3514" w:rsidR="00F62713" w:rsidRPr="005A4699" w:rsidRDefault="00F62713" w:rsidP="00F62713">
            <w:pPr>
              <w:ind w:firstLine="0"/>
              <w:rPr>
                <w:ins w:id="32173" w:author="Ramasubramani, Hariharan" w:date="2015-07-20T10:33:00Z"/>
                <w:rFonts w:cstheme="minorHAnsi"/>
                <w:color w:val="000000" w:themeColor="text1"/>
              </w:rPr>
            </w:pPr>
            <w:ins w:id="32174" w:author="Ramasubramani, Hariharan" w:date="2015-08-19T18:13:00Z">
              <w:r>
                <w:rPr>
                  <w:rFonts w:cstheme="minorHAnsi"/>
                  <w:color w:val="000000" w:themeColor="text1"/>
                </w:rPr>
                <w:t>M</w:t>
              </w:r>
            </w:ins>
          </w:p>
        </w:tc>
      </w:tr>
      <w:tr w:rsidR="00F62713" w:rsidRPr="00C106B9" w14:paraId="49A952D6" w14:textId="44AEDADB" w:rsidTr="008F04F1">
        <w:trPr>
          <w:cantSplit/>
          <w:trHeight w:val="314"/>
          <w:jc w:val="center"/>
          <w:ins w:id="32175" w:author="Ramasubramani, Hariharan" w:date="2015-07-20T09:30:00Z"/>
        </w:trPr>
        <w:tc>
          <w:tcPr>
            <w:tcW w:w="1750" w:type="dxa"/>
            <w:tcBorders>
              <w:top w:val="single" w:sz="4" w:space="0" w:color="auto"/>
              <w:left w:val="single" w:sz="4" w:space="0" w:color="auto"/>
              <w:bottom w:val="single" w:sz="4" w:space="0" w:color="auto"/>
              <w:right w:val="single" w:sz="4" w:space="0" w:color="auto"/>
            </w:tcBorders>
          </w:tcPr>
          <w:p w14:paraId="42757638" w14:textId="2ABE34F8" w:rsidR="00F62713" w:rsidRPr="00C106B9" w:rsidRDefault="00F62713" w:rsidP="00F62713">
            <w:pPr>
              <w:ind w:left="-18" w:firstLine="0"/>
              <w:rPr>
                <w:ins w:id="32176" w:author="Ramasubramani, Hariharan" w:date="2015-07-20T09:30:00Z"/>
                <w:rFonts w:cstheme="minorHAnsi"/>
                <w:color w:val="000000" w:themeColor="text1"/>
              </w:rPr>
            </w:pPr>
            <w:ins w:id="32177" w:author="Ramasubramani, Hariharan" w:date="2015-08-19T18:14:00Z">
              <w:r>
                <w:rPr>
                  <w:rFonts w:cstheme="minorHAnsi"/>
                  <w:color w:val="000000" w:themeColor="text1"/>
                </w:rPr>
                <w:t>Return to Home Office</w:t>
              </w:r>
            </w:ins>
          </w:p>
        </w:tc>
        <w:tc>
          <w:tcPr>
            <w:tcW w:w="939" w:type="dxa"/>
            <w:tcBorders>
              <w:top w:val="single" w:sz="4" w:space="0" w:color="auto"/>
              <w:left w:val="single" w:sz="4" w:space="0" w:color="auto"/>
              <w:bottom w:val="single" w:sz="4" w:space="0" w:color="auto"/>
              <w:right w:val="single" w:sz="4" w:space="0" w:color="auto"/>
            </w:tcBorders>
          </w:tcPr>
          <w:p w14:paraId="2F45154A" w14:textId="5E02DBCB" w:rsidR="00F62713" w:rsidRPr="00C106B9" w:rsidRDefault="00F62713" w:rsidP="00F62713">
            <w:pPr>
              <w:ind w:left="-57" w:firstLine="0"/>
              <w:jc w:val="center"/>
              <w:rPr>
                <w:ins w:id="32178" w:author="Ramasubramani, Hariharan" w:date="2015-07-20T09:30:00Z"/>
                <w:rFonts w:cstheme="minorHAnsi"/>
                <w:color w:val="000000" w:themeColor="text1"/>
              </w:rPr>
            </w:pPr>
            <w:ins w:id="32179" w:author="Ramasubramani, Hariharan" w:date="2015-08-19T18:14:00Z">
              <w:r>
                <w:rPr>
                  <w:rFonts w:cstheme="minorHAnsi"/>
                  <w:color w:val="000000" w:themeColor="text1"/>
                </w:rPr>
                <w:t>O</w:t>
              </w:r>
            </w:ins>
          </w:p>
        </w:tc>
        <w:tc>
          <w:tcPr>
            <w:tcW w:w="2050" w:type="dxa"/>
            <w:tcBorders>
              <w:top w:val="single" w:sz="4" w:space="0" w:color="auto"/>
              <w:left w:val="single" w:sz="4" w:space="0" w:color="auto"/>
              <w:bottom w:val="single" w:sz="4" w:space="0" w:color="auto"/>
              <w:right w:val="single" w:sz="4" w:space="0" w:color="auto"/>
            </w:tcBorders>
          </w:tcPr>
          <w:p w14:paraId="084E94A6" w14:textId="2EB6E273" w:rsidR="00F62713" w:rsidRPr="00C106B9" w:rsidRDefault="00F62713" w:rsidP="00F62713">
            <w:pPr>
              <w:pStyle w:val="ListParagraph"/>
              <w:ind w:left="-12" w:right="-57" w:firstLine="0"/>
              <w:rPr>
                <w:ins w:id="32180" w:author="Ramasubramani, Hariharan" w:date="2015-07-20T09:30:00Z"/>
                <w:rFonts w:cstheme="minorHAnsi"/>
                <w:color w:val="000000" w:themeColor="text1"/>
              </w:rPr>
            </w:pPr>
            <w:ins w:id="32181" w:author="Ramasubramani, Hariharan" w:date="2015-08-19T18:14:00Z">
              <w:r>
                <w:rPr>
                  <w:rFonts w:cstheme="minorHAnsi"/>
                  <w:color w:val="000000" w:themeColor="text1"/>
                </w:rPr>
                <w:t>Radio button (yes; No)</w:t>
              </w:r>
            </w:ins>
          </w:p>
        </w:tc>
        <w:tc>
          <w:tcPr>
            <w:tcW w:w="2050" w:type="dxa"/>
            <w:tcBorders>
              <w:top w:val="single" w:sz="4" w:space="0" w:color="auto"/>
              <w:left w:val="single" w:sz="4" w:space="0" w:color="auto"/>
              <w:bottom w:val="single" w:sz="4" w:space="0" w:color="auto"/>
              <w:right w:val="single" w:sz="4" w:space="0" w:color="auto"/>
            </w:tcBorders>
          </w:tcPr>
          <w:p w14:paraId="030ECD84" w14:textId="391A183D" w:rsidR="00F62713" w:rsidRDefault="00F62713" w:rsidP="00F62713">
            <w:pPr>
              <w:pStyle w:val="ListParagraph"/>
              <w:ind w:left="-12" w:right="-57" w:firstLine="0"/>
              <w:rPr>
                <w:ins w:id="32182" w:author="Ramasubramani, Hariharan" w:date="2015-07-20T10:33:00Z"/>
                <w:rFonts w:cstheme="minorHAnsi"/>
                <w:color w:val="000000" w:themeColor="text1"/>
              </w:rPr>
            </w:pPr>
            <w:ins w:id="32183" w:author="Ramasubramani, Hariharan" w:date="2015-08-19T18:14:00Z">
              <w:r>
                <w:rPr>
                  <w:rFonts w:cstheme="minorHAnsi"/>
                  <w:color w:val="000000" w:themeColor="text1"/>
                </w:rPr>
                <w:t>M</w:t>
              </w:r>
            </w:ins>
          </w:p>
        </w:tc>
      </w:tr>
      <w:tr w:rsidR="00F62713" w:rsidRPr="00C106B9" w14:paraId="7F5E3B89" w14:textId="77777777" w:rsidTr="008F04F1">
        <w:trPr>
          <w:cantSplit/>
          <w:trHeight w:val="314"/>
          <w:jc w:val="center"/>
          <w:ins w:id="32184" w:author="Ramasubramani, Hariharan" w:date="2015-07-20T10:39:00Z"/>
        </w:trPr>
        <w:tc>
          <w:tcPr>
            <w:tcW w:w="1750" w:type="dxa"/>
            <w:tcBorders>
              <w:top w:val="single" w:sz="4" w:space="0" w:color="auto"/>
              <w:left w:val="single" w:sz="4" w:space="0" w:color="auto"/>
              <w:bottom w:val="single" w:sz="4" w:space="0" w:color="auto"/>
              <w:right w:val="single" w:sz="4" w:space="0" w:color="auto"/>
            </w:tcBorders>
          </w:tcPr>
          <w:p w14:paraId="5D8C1EFE" w14:textId="2199FE6E" w:rsidR="00F62713" w:rsidRDefault="00F62713" w:rsidP="00F62713">
            <w:pPr>
              <w:ind w:left="-18" w:firstLine="0"/>
              <w:rPr>
                <w:ins w:id="32185" w:author="Ramasubramani, Hariharan" w:date="2015-07-20T10:39:00Z"/>
                <w:rFonts w:cstheme="minorHAnsi"/>
                <w:color w:val="000000" w:themeColor="text1"/>
              </w:rPr>
            </w:pPr>
            <w:commentRangeStart w:id="32186"/>
            <w:ins w:id="32187" w:author="Ramasubramani, Hariharan" w:date="2015-08-19T18:14:00Z">
              <w:r>
                <w:rPr>
                  <w:rFonts w:cstheme="minorHAnsi"/>
                  <w:szCs w:val="18"/>
                </w:rPr>
                <w:t>Comment</w:t>
              </w:r>
              <w:r>
                <w:rPr>
                  <w:rStyle w:val="CommentReference"/>
                  <w:rFonts w:ascii="New York" w:eastAsia="Times New Roman" w:hAnsi="New York" w:cs="Times New Roman"/>
                </w:rPr>
                <w:commentReference w:id="32188"/>
              </w:r>
              <w:commentRangeEnd w:id="32186"/>
              <w:r>
                <w:rPr>
                  <w:rStyle w:val="CommentReference"/>
                  <w:rFonts w:ascii="New York" w:eastAsia="Times New Roman" w:hAnsi="New York" w:cs="Times New Roman"/>
                </w:rPr>
                <w:commentReference w:id="32186"/>
              </w:r>
            </w:ins>
          </w:p>
        </w:tc>
        <w:tc>
          <w:tcPr>
            <w:tcW w:w="939" w:type="dxa"/>
            <w:tcBorders>
              <w:top w:val="single" w:sz="4" w:space="0" w:color="auto"/>
              <w:left w:val="single" w:sz="4" w:space="0" w:color="auto"/>
              <w:bottom w:val="single" w:sz="4" w:space="0" w:color="auto"/>
              <w:right w:val="single" w:sz="4" w:space="0" w:color="auto"/>
            </w:tcBorders>
          </w:tcPr>
          <w:p w14:paraId="638DEA7C" w14:textId="5993AE50" w:rsidR="00F62713" w:rsidRDefault="00F62713" w:rsidP="00F62713">
            <w:pPr>
              <w:ind w:left="-57" w:firstLine="0"/>
              <w:jc w:val="center"/>
              <w:rPr>
                <w:ins w:id="32189" w:author="Ramasubramani, Hariharan" w:date="2015-07-20T10:39:00Z"/>
                <w:rFonts w:cstheme="minorHAnsi"/>
                <w:color w:val="000000" w:themeColor="text1"/>
              </w:rPr>
            </w:pPr>
            <w:ins w:id="32190" w:author="Ramasubramani, Hariharan" w:date="2015-08-19T18:14:00Z">
              <w:r>
                <w:rPr>
                  <w:rFonts w:cstheme="minorHAnsi"/>
                  <w:szCs w:val="18"/>
                </w:rPr>
                <w:t>O</w:t>
              </w:r>
            </w:ins>
          </w:p>
        </w:tc>
        <w:tc>
          <w:tcPr>
            <w:tcW w:w="2050" w:type="dxa"/>
            <w:tcBorders>
              <w:top w:val="single" w:sz="4" w:space="0" w:color="auto"/>
              <w:left w:val="single" w:sz="4" w:space="0" w:color="auto"/>
              <w:bottom w:val="single" w:sz="4" w:space="0" w:color="auto"/>
              <w:right w:val="single" w:sz="4" w:space="0" w:color="auto"/>
            </w:tcBorders>
          </w:tcPr>
          <w:p w14:paraId="56698CAF" w14:textId="11930D48" w:rsidR="00F62713" w:rsidRDefault="00F62713" w:rsidP="00F62713">
            <w:pPr>
              <w:pStyle w:val="ListParagraph"/>
              <w:ind w:left="-12" w:right="-57" w:firstLine="0"/>
              <w:rPr>
                <w:ins w:id="32191" w:author="Ramasubramani, Hariharan" w:date="2015-07-20T10:39:00Z"/>
                <w:rFonts w:cstheme="minorHAnsi"/>
                <w:color w:val="000000" w:themeColor="text1"/>
              </w:rPr>
            </w:pPr>
            <w:ins w:id="32192" w:author="Ramasubramani, Hariharan" w:date="2015-08-19T18:14:00Z">
              <w:r>
                <w:rPr>
                  <w:rFonts w:cstheme="minorHAnsi"/>
                  <w:color w:val="000000" w:themeColor="text1"/>
                </w:rPr>
                <w:t>Length: 1000</w:t>
              </w:r>
              <w:r>
                <w:rPr>
                  <w:rFonts w:cstheme="minorHAnsi"/>
                  <w:color w:val="000000" w:themeColor="text1"/>
                </w:rPr>
                <w:br/>
                <w:t>Field Type: ANSC</w:t>
              </w:r>
            </w:ins>
          </w:p>
        </w:tc>
        <w:tc>
          <w:tcPr>
            <w:tcW w:w="2050" w:type="dxa"/>
            <w:tcBorders>
              <w:top w:val="single" w:sz="4" w:space="0" w:color="auto"/>
              <w:left w:val="single" w:sz="4" w:space="0" w:color="auto"/>
              <w:bottom w:val="single" w:sz="4" w:space="0" w:color="auto"/>
              <w:right w:val="single" w:sz="4" w:space="0" w:color="auto"/>
            </w:tcBorders>
          </w:tcPr>
          <w:p w14:paraId="2A46F629" w14:textId="51712AF1" w:rsidR="00F62713" w:rsidRDefault="00F62713" w:rsidP="00F62713">
            <w:pPr>
              <w:pStyle w:val="ListParagraph"/>
              <w:ind w:left="-12" w:right="-57" w:firstLine="0"/>
              <w:rPr>
                <w:ins w:id="32193" w:author="Ramasubramani, Hariharan" w:date="2015-07-20T10:39:00Z"/>
                <w:rFonts w:cstheme="minorHAnsi"/>
                <w:color w:val="000000" w:themeColor="text1"/>
              </w:rPr>
            </w:pPr>
            <w:ins w:id="32194" w:author="Ramasubramani, Hariharan" w:date="2015-08-19T18:14:00Z">
              <w:r>
                <w:rPr>
                  <w:rFonts w:cstheme="minorHAnsi"/>
                  <w:szCs w:val="18"/>
                </w:rPr>
                <w:t>O</w:t>
              </w:r>
            </w:ins>
          </w:p>
        </w:tc>
      </w:tr>
      <w:tr w:rsidR="00F62713" w:rsidRPr="00C106B9" w14:paraId="1B5564C5" w14:textId="77777777" w:rsidTr="008F04F1">
        <w:trPr>
          <w:cantSplit/>
          <w:trHeight w:val="314"/>
          <w:jc w:val="center"/>
          <w:ins w:id="32195" w:author="Ramasubramani, Hariharan" w:date="2015-07-20T10:39:00Z"/>
        </w:trPr>
        <w:tc>
          <w:tcPr>
            <w:tcW w:w="1750" w:type="dxa"/>
            <w:tcBorders>
              <w:top w:val="single" w:sz="4" w:space="0" w:color="auto"/>
              <w:left w:val="single" w:sz="4" w:space="0" w:color="auto"/>
              <w:bottom w:val="single" w:sz="4" w:space="0" w:color="auto"/>
              <w:right w:val="single" w:sz="4" w:space="0" w:color="auto"/>
            </w:tcBorders>
          </w:tcPr>
          <w:p w14:paraId="09F06757" w14:textId="7D894AB2" w:rsidR="00F62713" w:rsidRDefault="00F62713" w:rsidP="00F62713">
            <w:pPr>
              <w:ind w:left="-18" w:firstLine="0"/>
              <w:rPr>
                <w:ins w:id="32196" w:author="Ramasubramani, Hariharan" w:date="2015-07-20T10:39:00Z"/>
                <w:rFonts w:cstheme="minorHAnsi"/>
                <w:color w:val="000000" w:themeColor="text1"/>
              </w:rPr>
            </w:pPr>
            <w:ins w:id="32197" w:author="Ramasubramani, Hariharan" w:date="2015-08-19T18:15:00Z">
              <w:r>
                <w:rPr>
                  <w:rFonts w:cstheme="minorHAnsi"/>
                  <w:color w:val="000000" w:themeColor="text1"/>
                </w:rPr>
                <w:t>RIC</w:t>
              </w:r>
            </w:ins>
          </w:p>
        </w:tc>
        <w:tc>
          <w:tcPr>
            <w:tcW w:w="939" w:type="dxa"/>
            <w:tcBorders>
              <w:top w:val="single" w:sz="4" w:space="0" w:color="auto"/>
              <w:left w:val="single" w:sz="4" w:space="0" w:color="auto"/>
              <w:bottom w:val="single" w:sz="4" w:space="0" w:color="auto"/>
              <w:right w:val="single" w:sz="4" w:space="0" w:color="auto"/>
            </w:tcBorders>
          </w:tcPr>
          <w:p w14:paraId="66B93724" w14:textId="17038521" w:rsidR="00F62713" w:rsidRDefault="00F62713" w:rsidP="00F62713">
            <w:pPr>
              <w:ind w:left="-57" w:firstLine="0"/>
              <w:jc w:val="center"/>
              <w:rPr>
                <w:ins w:id="32198" w:author="Ramasubramani, Hariharan" w:date="2015-07-20T10:39:00Z"/>
                <w:rFonts w:cstheme="minorHAnsi"/>
                <w:color w:val="000000" w:themeColor="text1"/>
              </w:rPr>
            </w:pPr>
            <w:ins w:id="32199" w:author="Ramasubramani, Hariharan" w:date="2015-08-19T18:17:00Z">
              <w:r>
                <w:rPr>
                  <w:rFonts w:cstheme="minorHAnsi"/>
                  <w:color w:val="000000" w:themeColor="text1"/>
                </w:rPr>
                <w:t>AP</w:t>
              </w:r>
            </w:ins>
          </w:p>
        </w:tc>
        <w:tc>
          <w:tcPr>
            <w:tcW w:w="2050" w:type="dxa"/>
            <w:tcBorders>
              <w:top w:val="single" w:sz="4" w:space="0" w:color="auto"/>
              <w:left w:val="single" w:sz="4" w:space="0" w:color="auto"/>
              <w:bottom w:val="single" w:sz="4" w:space="0" w:color="auto"/>
              <w:right w:val="single" w:sz="4" w:space="0" w:color="auto"/>
            </w:tcBorders>
          </w:tcPr>
          <w:p w14:paraId="0A3C5B02" w14:textId="77777777" w:rsidR="00F62713" w:rsidRDefault="00F62713" w:rsidP="00F62713">
            <w:pPr>
              <w:pStyle w:val="ListParagraph"/>
              <w:ind w:left="-12" w:right="-57" w:firstLine="0"/>
              <w:rPr>
                <w:ins w:id="32200" w:author="Ramasubramani, Hariharan" w:date="2015-08-19T18:21:00Z"/>
                <w:rFonts w:cstheme="minorHAnsi"/>
                <w:color w:val="000000" w:themeColor="text1"/>
              </w:rPr>
            </w:pPr>
            <w:ins w:id="32201" w:author="Ramasubramani, Hariharan" w:date="2015-08-19T18:17:00Z">
              <w:r>
                <w:rPr>
                  <w:rFonts w:cstheme="minorHAnsi"/>
                  <w:color w:val="000000" w:themeColor="text1"/>
                </w:rPr>
                <w:t xml:space="preserve">Length:10 </w:t>
              </w:r>
              <w:r>
                <w:rPr>
                  <w:rFonts w:cstheme="minorHAnsi"/>
                  <w:color w:val="000000" w:themeColor="text1"/>
                </w:rPr>
                <w:br/>
                <w:t>Field type: Numeric</w:t>
              </w:r>
            </w:ins>
          </w:p>
          <w:p w14:paraId="6A85454E" w14:textId="487C1F16" w:rsidR="00B952DE" w:rsidRDefault="00B952DE" w:rsidP="00F62713">
            <w:pPr>
              <w:pStyle w:val="ListParagraph"/>
              <w:ind w:left="-12" w:right="-57" w:firstLine="0"/>
              <w:rPr>
                <w:ins w:id="32202" w:author="Ramasubramani, Hariharan" w:date="2015-07-20T10:39:00Z"/>
                <w:rFonts w:cstheme="minorHAnsi"/>
                <w:color w:val="000000" w:themeColor="text1"/>
              </w:rPr>
            </w:pPr>
            <w:ins w:id="32203" w:author="Ramasubramani, Hariharan" w:date="2015-08-19T18:21:00Z">
              <w:r>
                <w:rPr>
                  <w:rFonts w:cstheme="minorHAnsi"/>
                  <w:color w:val="000000" w:themeColor="text1"/>
                </w:rPr>
                <w:t>Not Editable</w:t>
              </w:r>
            </w:ins>
          </w:p>
        </w:tc>
        <w:tc>
          <w:tcPr>
            <w:tcW w:w="2050" w:type="dxa"/>
            <w:tcBorders>
              <w:top w:val="single" w:sz="4" w:space="0" w:color="auto"/>
              <w:left w:val="single" w:sz="4" w:space="0" w:color="auto"/>
              <w:bottom w:val="single" w:sz="4" w:space="0" w:color="auto"/>
              <w:right w:val="single" w:sz="4" w:space="0" w:color="auto"/>
            </w:tcBorders>
          </w:tcPr>
          <w:p w14:paraId="15C0AA63" w14:textId="7B5C2577" w:rsidR="00F62713" w:rsidRDefault="00F62713" w:rsidP="00F62713">
            <w:pPr>
              <w:pStyle w:val="ListParagraph"/>
              <w:ind w:left="-12" w:right="-57" w:firstLine="0"/>
              <w:rPr>
                <w:ins w:id="32204" w:author="Ramasubramani, Hariharan" w:date="2015-07-20T10:39:00Z"/>
                <w:rFonts w:cstheme="minorHAnsi"/>
                <w:color w:val="000000" w:themeColor="text1"/>
              </w:rPr>
            </w:pPr>
            <w:ins w:id="32205" w:author="Ramasubramani, Hariharan" w:date="2015-08-19T18:17:00Z">
              <w:r>
                <w:rPr>
                  <w:rFonts w:cstheme="minorHAnsi"/>
                  <w:color w:val="000000" w:themeColor="text1"/>
                </w:rPr>
                <w:t>M</w:t>
              </w:r>
            </w:ins>
          </w:p>
        </w:tc>
      </w:tr>
      <w:tr w:rsidR="00F62713" w:rsidRPr="00C106B9" w14:paraId="158FB515" w14:textId="752863C0" w:rsidTr="008F04F1">
        <w:trPr>
          <w:cantSplit/>
          <w:trHeight w:val="314"/>
          <w:jc w:val="center"/>
          <w:ins w:id="32206" w:author="Ramasubramani, Hariharan" w:date="2015-07-20T09:30:00Z"/>
        </w:trPr>
        <w:tc>
          <w:tcPr>
            <w:tcW w:w="1750" w:type="dxa"/>
            <w:tcBorders>
              <w:top w:val="single" w:sz="4" w:space="0" w:color="auto"/>
              <w:left w:val="single" w:sz="4" w:space="0" w:color="auto"/>
              <w:bottom w:val="single" w:sz="4" w:space="0" w:color="auto"/>
              <w:right w:val="single" w:sz="4" w:space="0" w:color="auto"/>
            </w:tcBorders>
          </w:tcPr>
          <w:p w14:paraId="3A7556D9" w14:textId="359F0021" w:rsidR="00F62713" w:rsidRDefault="00F62713" w:rsidP="00F62713">
            <w:pPr>
              <w:ind w:left="-18" w:firstLine="0"/>
              <w:rPr>
                <w:ins w:id="32207" w:author="Ramasubramani, Hariharan" w:date="2015-07-20T09:30:00Z"/>
                <w:rFonts w:cstheme="minorHAnsi"/>
                <w:szCs w:val="18"/>
              </w:rPr>
            </w:pPr>
            <w:ins w:id="32208" w:author="Ramasubramani, Hariharan" w:date="2015-08-19T11:43:00Z">
              <w:r>
                <w:rPr>
                  <w:rFonts w:cstheme="minorHAnsi"/>
                  <w:color w:val="000000" w:themeColor="text1"/>
                </w:rPr>
                <w:t>Form Description</w:t>
              </w:r>
            </w:ins>
          </w:p>
        </w:tc>
        <w:tc>
          <w:tcPr>
            <w:tcW w:w="939" w:type="dxa"/>
            <w:tcBorders>
              <w:top w:val="single" w:sz="4" w:space="0" w:color="auto"/>
              <w:left w:val="single" w:sz="4" w:space="0" w:color="auto"/>
              <w:bottom w:val="single" w:sz="4" w:space="0" w:color="auto"/>
              <w:right w:val="single" w:sz="4" w:space="0" w:color="auto"/>
            </w:tcBorders>
          </w:tcPr>
          <w:p w14:paraId="4291A8D0" w14:textId="6528927F" w:rsidR="00F62713" w:rsidRDefault="00F62713" w:rsidP="00F62713">
            <w:pPr>
              <w:ind w:left="-57" w:firstLine="0"/>
              <w:jc w:val="center"/>
              <w:rPr>
                <w:ins w:id="32209" w:author="Ramasubramani, Hariharan" w:date="2015-07-20T09:30:00Z"/>
                <w:rFonts w:cstheme="minorHAnsi"/>
                <w:szCs w:val="18"/>
              </w:rPr>
            </w:pPr>
            <w:ins w:id="32210" w:author="Ramasubramani, Hariharan" w:date="2015-08-19T11:43:00Z">
              <w:r>
                <w:rPr>
                  <w:rFonts w:cstheme="minorHAnsi"/>
                  <w:color w:val="000000" w:themeColor="text1"/>
                </w:rPr>
                <w:t>O (CR 188)</w:t>
              </w:r>
            </w:ins>
          </w:p>
        </w:tc>
        <w:tc>
          <w:tcPr>
            <w:tcW w:w="2050" w:type="dxa"/>
            <w:tcBorders>
              <w:top w:val="single" w:sz="4" w:space="0" w:color="auto"/>
              <w:left w:val="single" w:sz="4" w:space="0" w:color="auto"/>
              <w:bottom w:val="single" w:sz="4" w:space="0" w:color="auto"/>
              <w:right w:val="single" w:sz="4" w:space="0" w:color="auto"/>
            </w:tcBorders>
          </w:tcPr>
          <w:p w14:paraId="256E5A6C" w14:textId="6088F50A" w:rsidR="00F62713" w:rsidRDefault="00F62713">
            <w:pPr>
              <w:pStyle w:val="ListParagraph"/>
              <w:ind w:left="-12" w:right="-57" w:firstLine="0"/>
              <w:rPr>
                <w:ins w:id="32211" w:author="Ramasubramani, Hariharan" w:date="2015-07-20T09:30:00Z"/>
                <w:rFonts w:cstheme="minorHAnsi"/>
                <w:color w:val="000000" w:themeColor="text1"/>
              </w:rPr>
              <w:pPrChange w:id="32212" w:author="Ramasubramani, Hariharan" w:date="2015-07-20T10:14:00Z">
                <w:pPr>
                  <w:pStyle w:val="ListParagraph"/>
                  <w:ind w:left="-12" w:right="-57" w:firstLine="0"/>
                  <w:jc w:val="center"/>
                </w:pPr>
              </w:pPrChange>
            </w:pPr>
            <w:ins w:id="32213" w:author="Ramasubramani, Hariharan" w:date="2015-08-19T11:43:00Z">
              <w:r w:rsidRPr="00FB1020">
                <w:rPr>
                  <w:rFonts w:cstheme="minorHAnsi"/>
                  <w:color w:val="000000" w:themeColor="text1"/>
                </w:rPr>
                <w:t xml:space="preserve">Length: </w:t>
              </w:r>
              <w:r>
                <w:rPr>
                  <w:rFonts w:cstheme="minorHAnsi"/>
                  <w:color w:val="000000" w:themeColor="text1"/>
                </w:rPr>
                <w:t>30</w:t>
              </w:r>
              <w:r w:rsidRPr="00FB1020">
                <w:rPr>
                  <w:rFonts w:cstheme="minorHAnsi"/>
                  <w:color w:val="000000" w:themeColor="text1"/>
                </w:rPr>
                <w:br/>
                <w:t>Field Type: ANS</w:t>
              </w:r>
              <w:r>
                <w:rPr>
                  <w:rFonts w:cstheme="minorHAnsi"/>
                  <w:color w:val="000000" w:themeColor="text1"/>
                </w:rPr>
                <w:t>C</w:t>
              </w:r>
            </w:ins>
          </w:p>
        </w:tc>
        <w:tc>
          <w:tcPr>
            <w:tcW w:w="2050" w:type="dxa"/>
            <w:tcBorders>
              <w:top w:val="single" w:sz="4" w:space="0" w:color="auto"/>
              <w:left w:val="single" w:sz="4" w:space="0" w:color="auto"/>
              <w:bottom w:val="single" w:sz="4" w:space="0" w:color="auto"/>
              <w:right w:val="single" w:sz="4" w:space="0" w:color="auto"/>
            </w:tcBorders>
          </w:tcPr>
          <w:p w14:paraId="2987A115" w14:textId="012D77D9" w:rsidR="00F62713" w:rsidRDefault="00F62713" w:rsidP="00F62713">
            <w:pPr>
              <w:pStyle w:val="ListParagraph"/>
              <w:ind w:left="-12" w:right="-57" w:firstLine="0"/>
              <w:rPr>
                <w:ins w:id="32214" w:author="Ramasubramani, Hariharan" w:date="2015-07-20T10:33:00Z"/>
                <w:rFonts w:cstheme="minorHAnsi"/>
                <w:color w:val="000000" w:themeColor="text1"/>
              </w:rPr>
            </w:pPr>
            <w:ins w:id="32215" w:author="Ramasubramani, Hariharan" w:date="2015-08-19T11:43:00Z">
              <w:r>
                <w:rPr>
                  <w:rFonts w:cstheme="minorHAnsi"/>
                  <w:color w:val="000000" w:themeColor="text1"/>
                </w:rPr>
                <w:t>M</w:t>
              </w:r>
            </w:ins>
          </w:p>
        </w:tc>
      </w:tr>
    </w:tbl>
    <w:p w14:paraId="04526510" w14:textId="4F798182" w:rsidR="00375E0F" w:rsidRDefault="00F62713">
      <w:pPr>
        <w:pStyle w:val="ListParagraph"/>
        <w:overflowPunct w:val="0"/>
        <w:autoSpaceDE w:val="0"/>
        <w:autoSpaceDN w:val="0"/>
        <w:spacing w:after="60"/>
        <w:ind w:left="990" w:firstLine="0"/>
        <w:textAlignment w:val="baseline"/>
        <w:rPr>
          <w:ins w:id="32216" w:author="Ramasubramani, Hariharan" w:date="2015-07-20T09:32:00Z"/>
          <w:rFonts w:cstheme="minorHAnsi"/>
          <w:color w:val="000000" w:themeColor="text1"/>
        </w:rPr>
        <w:pPrChange w:id="32217" w:author="Ramasubramani, Hariharan" w:date="2015-08-20T10:41:00Z">
          <w:pPr/>
        </w:pPrChange>
      </w:pPr>
      <w:del w:id="32218" w:author="Ramasubramani, Hariharan" w:date="2015-08-18T10:59:00Z">
        <w:r w:rsidDel="006C4A88">
          <w:rPr>
            <w:rStyle w:val="CommentReference"/>
            <w:rFonts w:ascii="New York" w:eastAsia="Times New Roman" w:hAnsi="New York" w:cs="Times New Roman"/>
          </w:rPr>
          <w:commentReference w:id="32219"/>
        </w:r>
      </w:del>
      <w:r w:rsidR="00CA7F4F">
        <w:rPr>
          <w:rStyle w:val="CommentReference"/>
          <w:rFonts w:ascii="New York" w:eastAsia="Times New Roman" w:hAnsi="New York" w:cs="Times New Roman"/>
        </w:rPr>
        <w:commentReference w:id="32220"/>
      </w:r>
      <w:del w:id="32221" w:author="Ramasubramani, Hariharan" w:date="2015-08-18T10:59:00Z">
        <w:r w:rsidDel="006C4A88">
          <w:rPr>
            <w:rStyle w:val="CommentReference"/>
            <w:rFonts w:ascii="New York" w:eastAsia="Times New Roman" w:hAnsi="New York" w:cs="Times New Roman"/>
          </w:rPr>
          <w:commentReference w:id="32222"/>
        </w:r>
        <w:r w:rsidDel="006C4A88">
          <w:rPr>
            <w:rStyle w:val="CommentReference"/>
            <w:rFonts w:ascii="New York" w:eastAsia="Times New Roman" w:hAnsi="New York" w:cs="Times New Roman"/>
          </w:rPr>
          <w:commentReference w:id="32223"/>
        </w:r>
        <w:r w:rsidDel="006C4A88">
          <w:rPr>
            <w:rStyle w:val="CommentReference"/>
            <w:rFonts w:ascii="New York" w:eastAsia="Times New Roman" w:hAnsi="New York" w:cs="Times New Roman"/>
          </w:rPr>
          <w:commentReference w:id="32224"/>
        </w:r>
        <w:r w:rsidDel="006C4A88">
          <w:rPr>
            <w:rStyle w:val="CommentReference"/>
            <w:rFonts w:ascii="New York" w:eastAsia="Times New Roman" w:hAnsi="New York" w:cs="Times New Roman"/>
          </w:rPr>
          <w:commentReference w:id="32225"/>
        </w:r>
        <w:r w:rsidDel="006C4A88">
          <w:rPr>
            <w:rStyle w:val="CommentReference"/>
            <w:rFonts w:ascii="New York" w:eastAsia="Times New Roman" w:hAnsi="New York" w:cs="Times New Roman"/>
          </w:rPr>
          <w:commentReference w:id="32226"/>
        </w:r>
        <w:r w:rsidDel="006C4A88">
          <w:rPr>
            <w:rStyle w:val="CommentReference"/>
            <w:rFonts w:ascii="New York" w:eastAsia="Times New Roman" w:hAnsi="New York" w:cs="Times New Roman"/>
          </w:rPr>
          <w:commentReference w:id="32227"/>
        </w:r>
      </w:del>
      <w:commentRangeStart w:id="32228"/>
      <w:del w:id="32229" w:author="Ramasubramani, Hariharan" w:date="2015-08-19T18:21:00Z">
        <w:r w:rsidDel="00B952DE">
          <w:rPr>
            <w:rStyle w:val="CommentReference"/>
            <w:rFonts w:ascii="New York" w:eastAsia="Times New Roman" w:hAnsi="New York" w:cs="Times New Roman"/>
          </w:rPr>
          <w:commentReference w:id="32230"/>
        </w:r>
        <w:commentRangeEnd w:id="32228"/>
        <w:r w:rsidDel="00B952DE">
          <w:rPr>
            <w:rStyle w:val="CommentReference"/>
            <w:rFonts w:ascii="New York" w:eastAsia="Times New Roman" w:hAnsi="New York" w:cs="Times New Roman"/>
          </w:rPr>
          <w:commentReference w:id="32228"/>
        </w:r>
      </w:del>
      <w:ins w:id="32231" w:author="Ramasubramani, Hariharan" w:date="2015-07-20T09:28:00Z">
        <w:r w:rsidR="00375E0F">
          <w:rPr>
            <w:rFonts w:cstheme="minorHAnsi"/>
            <w:color w:val="000000" w:themeColor="text1"/>
          </w:rPr>
          <w:br w:type="page"/>
        </w:r>
      </w:ins>
    </w:p>
    <w:p w14:paraId="210EB802" w14:textId="7BA9B131" w:rsidR="00375E0F" w:rsidRPr="006E39A0" w:rsidRDefault="00375E0F">
      <w:pPr>
        <w:pStyle w:val="ListParagraph"/>
        <w:numPr>
          <w:ilvl w:val="3"/>
          <w:numId w:val="87"/>
        </w:numPr>
        <w:overflowPunct w:val="0"/>
        <w:autoSpaceDE w:val="0"/>
        <w:autoSpaceDN w:val="0"/>
        <w:spacing w:after="60"/>
        <w:textAlignment w:val="baseline"/>
        <w:rPr>
          <w:ins w:id="32232" w:author="Ramasubramani, Hariharan" w:date="2015-07-20T15:51:00Z"/>
          <w:rFonts w:cstheme="minorHAnsi"/>
          <w:color w:val="000000" w:themeColor="text1"/>
          <w:rPrChange w:id="32233" w:author="Ramasubramani, Hariharan" w:date="2015-07-21T11:15:00Z">
            <w:rPr>
              <w:ins w:id="32234" w:author="Ramasubramani, Hariharan" w:date="2015-07-20T15:51:00Z"/>
            </w:rPr>
          </w:rPrChange>
        </w:rPr>
        <w:pPrChange w:id="32235" w:author="Ramasubramani, Hariharan" w:date="2015-07-21T11:15:00Z">
          <w:pPr>
            <w:pStyle w:val="ListParagraph"/>
            <w:numPr>
              <w:ilvl w:val="2"/>
              <w:numId w:val="28"/>
            </w:numPr>
            <w:tabs>
              <w:tab w:val="num" w:pos="1458"/>
            </w:tabs>
            <w:overflowPunct w:val="0"/>
            <w:autoSpaceDE w:val="0"/>
            <w:autoSpaceDN w:val="0"/>
            <w:spacing w:after="60"/>
            <w:ind w:left="990" w:hanging="720"/>
            <w:textAlignment w:val="baseline"/>
          </w:pPr>
        </w:pPrChange>
      </w:pPr>
      <w:commentRangeStart w:id="32236"/>
      <w:commentRangeStart w:id="32237"/>
      <w:ins w:id="32238" w:author="Ramasubramani, Hariharan" w:date="2015-07-20T09:32:00Z">
        <w:r w:rsidRPr="006E39A0">
          <w:rPr>
            <w:rFonts w:cstheme="minorHAnsi"/>
            <w:color w:val="000000" w:themeColor="text1"/>
            <w:rPrChange w:id="32239" w:author="Ramasubramani, Hariharan" w:date="2015-07-21T11:15:00Z">
              <w:rPr/>
            </w:rPrChange>
          </w:rPr>
          <w:t xml:space="preserve">Duplicate </w:t>
        </w:r>
      </w:ins>
      <w:ins w:id="32240" w:author="Ramasubramani, Hariharan" w:date="2015-07-20T10:15:00Z">
        <w:r w:rsidR="002E0953" w:rsidRPr="006E39A0">
          <w:rPr>
            <w:rFonts w:cstheme="minorHAnsi"/>
            <w:color w:val="000000" w:themeColor="text1"/>
            <w:rPrChange w:id="32241" w:author="Ramasubramani, Hariharan" w:date="2015-07-21T11:15:00Z">
              <w:rPr/>
            </w:rPrChange>
          </w:rPr>
          <w:t>Form</w:t>
        </w:r>
      </w:ins>
      <w:ins w:id="32242" w:author="Ramasubramani, Hariharan" w:date="2015-07-20T09:32:00Z">
        <w:r w:rsidRPr="006E39A0">
          <w:rPr>
            <w:rFonts w:cstheme="minorHAnsi"/>
            <w:color w:val="000000" w:themeColor="text1"/>
            <w:rPrChange w:id="32243" w:author="Ramasubramani, Hariharan" w:date="2015-07-21T11:15:00Z">
              <w:rPr/>
            </w:rPrChange>
          </w:rPr>
          <w:t xml:space="preserve"> </w:t>
        </w:r>
      </w:ins>
      <w:commentRangeEnd w:id="32236"/>
      <w:r w:rsidR="00F25874">
        <w:rPr>
          <w:rStyle w:val="CommentReference"/>
          <w:rFonts w:ascii="New York" w:eastAsia="Times New Roman" w:hAnsi="New York" w:cs="Times New Roman"/>
        </w:rPr>
        <w:commentReference w:id="32236"/>
      </w:r>
      <w:commentRangeEnd w:id="32237"/>
      <w:r w:rsidR="005C20D0">
        <w:rPr>
          <w:rStyle w:val="CommentReference"/>
          <w:rFonts w:ascii="New York" w:eastAsia="Times New Roman" w:hAnsi="New York" w:cs="Times New Roman"/>
        </w:rPr>
        <w:commentReference w:id="32237"/>
      </w:r>
    </w:p>
    <w:p w14:paraId="4D0E6D01" w14:textId="0ABCFF0A" w:rsidR="00375E0F" w:rsidRDefault="00375E0F">
      <w:pPr>
        <w:pStyle w:val="ListParagraph"/>
        <w:numPr>
          <w:ilvl w:val="4"/>
          <w:numId w:val="88"/>
        </w:numPr>
        <w:overflowPunct w:val="0"/>
        <w:autoSpaceDE w:val="0"/>
        <w:autoSpaceDN w:val="0"/>
        <w:spacing w:after="60"/>
        <w:textAlignment w:val="baseline"/>
        <w:rPr>
          <w:ins w:id="32244" w:author="Ramasubramani, Hariharan" w:date="2015-07-21T11:31:00Z"/>
          <w:rFonts w:cstheme="minorHAnsi"/>
          <w:color w:val="000000" w:themeColor="text1"/>
        </w:rPr>
        <w:pPrChange w:id="32245" w:author="Ramasubramani, Hariharan" w:date="2015-07-21T11:30:00Z">
          <w:pPr>
            <w:pStyle w:val="ListParagraph"/>
            <w:overflowPunct w:val="0"/>
            <w:autoSpaceDE w:val="0"/>
            <w:autoSpaceDN w:val="0"/>
            <w:spacing w:after="60"/>
            <w:ind w:left="619" w:firstLine="0"/>
            <w:textAlignment w:val="baseline"/>
          </w:pPr>
        </w:pPrChange>
      </w:pPr>
      <w:ins w:id="32246" w:author="Ramasubramani, Hariharan" w:date="2015-07-20T09:32:00Z">
        <w:r w:rsidRPr="00D33B69">
          <w:rPr>
            <w:rFonts w:cstheme="minorHAnsi"/>
            <w:color w:val="000000" w:themeColor="text1"/>
            <w:rPrChange w:id="32247" w:author="Ramasubramani, Hariharan" w:date="2015-07-21T11:30:00Z">
              <w:rPr/>
            </w:rPrChange>
          </w:rPr>
          <w:t>The system shall determine if a newly created Record Indexing Classification is a duplicate entry by comparing the</w:t>
        </w:r>
      </w:ins>
      <w:ins w:id="32248" w:author="Ramasubramani, Hariharan" w:date="2015-07-20T11:18:00Z">
        <w:r w:rsidR="00B027C0" w:rsidRPr="00D33B69">
          <w:rPr>
            <w:rFonts w:cstheme="minorHAnsi"/>
            <w:color w:val="000000" w:themeColor="text1"/>
            <w:rPrChange w:id="32249" w:author="Ramasubramani, Hariharan" w:date="2015-07-21T11:30:00Z">
              <w:rPr/>
            </w:rPrChange>
          </w:rPr>
          <w:t xml:space="preserve"> </w:t>
        </w:r>
      </w:ins>
      <w:ins w:id="32250" w:author="Ramasubramani, Hariharan" w:date="2015-07-20T10:15:00Z">
        <w:r w:rsidR="002E0953" w:rsidRPr="00D33B69">
          <w:rPr>
            <w:rFonts w:cstheme="minorHAnsi"/>
            <w:color w:val="000000" w:themeColor="text1"/>
            <w:rPrChange w:id="32251" w:author="Ramasubramani, Hariharan" w:date="2015-07-21T11:30:00Z">
              <w:rPr/>
            </w:rPrChange>
          </w:rPr>
          <w:t>Form</w:t>
        </w:r>
      </w:ins>
      <w:ins w:id="32252" w:author="Ramasubramani, Hariharan" w:date="2015-07-20T09:32:00Z">
        <w:r w:rsidRPr="00D33B69">
          <w:rPr>
            <w:rFonts w:cstheme="minorHAnsi"/>
            <w:color w:val="000000" w:themeColor="text1"/>
            <w:rPrChange w:id="32253" w:author="Ramasubramani, Hariharan" w:date="2015-07-21T11:30:00Z">
              <w:rPr/>
            </w:rPrChange>
          </w:rPr>
          <w:t xml:space="preserve"> </w:t>
        </w:r>
      </w:ins>
      <w:ins w:id="32254" w:author="Ramasubramani, Hariharan" w:date="2015-08-18T13:38:00Z">
        <w:r w:rsidR="00CD50B6">
          <w:rPr>
            <w:rFonts w:cstheme="minorHAnsi"/>
            <w:color w:val="000000" w:themeColor="text1"/>
          </w:rPr>
          <w:t>#</w:t>
        </w:r>
      </w:ins>
      <w:ins w:id="32255" w:author="Ramasubramani, Hariharan" w:date="2015-07-20T09:32:00Z">
        <w:r w:rsidR="002E0953" w:rsidRPr="00D33B69">
          <w:rPr>
            <w:rFonts w:cstheme="minorHAnsi"/>
            <w:color w:val="000000" w:themeColor="text1"/>
            <w:rPrChange w:id="32256" w:author="Ramasubramani, Hariharan" w:date="2015-07-21T11:30:00Z">
              <w:rPr/>
            </w:rPrChange>
          </w:rPr>
          <w:t xml:space="preserve"> and Revision Date.</w:t>
        </w:r>
      </w:ins>
    </w:p>
    <w:p w14:paraId="3D78A74A" w14:textId="7A5CDB69" w:rsidR="00375E0F" w:rsidRPr="00D33B69" w:rsidRDefault="00375E0F">
      <w:pPr>
        <w:pStyle w:val="ListParagraph"/>
        <w:numPr>
          <w:ilvl w:val="4"/>
          <w:numId w:val="89"/>
        </w:numPr>
        <w:overflowPunct w:val="0"/>
        <w:autoSpaceDE w:val="0"/>
        <w:autoSpaceDN w:val="0"/>
        <w:spacing w:after="60"/>
        <w:textAlignment w:val="baseline"/>
        <w:rPr>
          <w:ins w:id="32257" w:author="Ramasubramani, Hariharan" w:date="2015-07-20T15:51:00Z"/>
          <w:rFonts w:cstheme="minorHAnsi"/>
          <w:color w:val="000000" w:themeColor="text1"/>
          <w:rPrChange w:id="32258" w:author="Ramasubramani, Hariharan" w:date="2015-07-21T11:31:00Z">
            <w:rPr>
              <w:ins w:id="32259" w:author="Ramasubramani, Hariharan" w:date="2015-07-20T15:51:00Z"/>
            </w:rPr>
          </w:rPrChange>
        </w:rPr>
        <w:pPrChange w:id="32260" w:author="Ramasubramani, Hariharan" w:date="2015-07-21T11:31:00Z">
          <w:pPr>
            <w:overflowPunct w:val="0"/>
            <w:autoSpaceDE w:val="0"/>
            <w:autoSpaceDN w:val="0"/>
            <w:spacing w:after="60"/>
            <w:ind w:left="619" w:firstLine="0"/>
            <w:textAlignment w:val="baseline"/>
          </w:pPr>
        </w:pPrChange>
      </w:pPr>
      <w:ins w:id="32261" w:author="Ramasubramani, Hariharan" w:date="2015-07-20T09:32:00Z">
        <w:r w:rsidRPr="00D33B69">
          <w:rPr>
            <w:rFonts w:cstheme="minorHAnsi"/>
            <w:color w:val="000000" w:themeColor="text1"/>
            <w:rPrChange w:id="32262" w:author="Ramasubramani, Hariharan" w:date="2015-07-21T11:31:00Z">
              <w:rPr/>
            </w:rPrChange>
          </w:rPr>
          <w:t xml:space="preserve">If the </w:t>
        </w:r>
      </w:ins>
      <w:ins w:id="32263" w:author="Ramasubramani, Hariharan" w:date="2015-07-20T10:28:00Z">
        <w:r w:rsidR="008F04F1" w:rsidRPr="00D33B69">
          <w:rPr>
            <w:rFonts w:cstheme="minorHAnsi"/>
            <w:color w:val="000000" w:themeColor="text1"/>
            <w:rPrChange w:id="32264" w:author="Ramasubramani, Hariharan" w:date="2015-07-21T11:31:00Z">
              <w:rPr/>
            </w:rPrChange>
          </w:rPr>
          <w:t xml:space="preserve">Form </w:t>
        </w:r>
      </w:ins>
      <w:ins w:id="32265" w:author="Ramasubramani, Hariharan" w:date="2015-08-18T13:39:00Z">
        <w:r w:rsidR="00CD50B6">
          <w:rPr>
            <w:rFonts w:cstheme="minorHAnsi"/>
            <w:color w:val="000000" w:themeColor="text1"/>
          </w:rPr>
          <w:t>#</w:t>
        </w:r>
      </w:ins>
      <w:ins w:id="32266" w:author="Ramasubramani, Hariharan" w:date="2015-07-20T10:28:00Z">
        <w:r w:rsidR="008F04F1" w:rsidRPr="00D33B69">
          <w:rPr>
            <w:rFonts w:cstheme="minorHAnsi"/>
            <w:color w:val="000000" w:themeColor="text1"/>
            <w:rPrChange w:id="32267" w:author="Ramasubramani, Hariharan" w:date="2015-07-21T11:31:00Z">
              <w:rPr/>
            </w:rPrChange>
          </w:rPr>
          <w:t xml:space="preserve"> and Revision Date </w:t>
        </w:r>
      </w:ins>
      <w:ins w:id="32268" w:author="Ramasubramani, Hariharan" w:date="2015-07-20T09:32:00Z">
        <w:r w:rsidRPr="00D33B69">
          <w:rPr>
            <w:rFonts w:cstheme="minorHAnsi"/>
            <w:color w:val="000000" w:themeColor="text1"/>
            <w:rPrChange w:id="32269" w:author="Ramasubramani, Hariharan" w:date="2015-07-21T11:31:00Z">
              <w:rPr/>
            </w:rPrChange>
          </w:rPr>
          <w:t xml:space="preserve">matches with existing </w:t>
        </w:r>
      </w:ins>
      <w:ins w:id="32270" w:author="Ramasubramani, Hariharan" w:date="2015-07-20T10:28:00Z">
        <w:r w:rsidR="008F04F1" w:rsidRPr="00D33B69">
          <w:rPr>
            <w:rFonts w:cstheme="minorHAnsi"/>
            <w:color w:val="000000" w:themeColor="text1"/>
            <w:rPrChange w:id="32271" w:author="Ramasubramani, Hariharan" w:date="2015-07-21T11:31:00Z">
              <w:rPr/>
            </w:rPrChange>
          </w:rPr>
          <w:t>Form</w:t>
        </w:r>
      </w:ins>
      <w:ins w:id="32272" w:author="Ramasubramani, Hariharan" w:date="2015-07-20T09:32:00Z">
        <w:r w:rsidRPr="00D33B69">
          <w:rPr>
            <w:rFonts w:cstheme="minorHAnsi"/>
            <w:color w:val="000000" w:themeColor="text1"/>
            <w:rPrChange w:id="32273" w:author="Ramasubramani, Hariharan" w:date="2015-07-21T11:31:00Z">
              <w:rPr/>
            </w:rPrChange>
          </w:rPr>
          <w:t>, the system shall display the following alert message: ‘</w:t>
        </w:r>
      </w:ins>
      <w:ins w:id="32274" w:author="Ramasubramani, Hariharan" w:date="2015-08-19T14:56:00Z">
        <w:r w:rsidR="00AD6F95" w:rsidRPr="00C106B9">
          <w:rPr>
            <w:rFonts w:cstheme="minorHAnsi"/>
            <w:color w:val="000000" w:themeColor="text1"/>
          </w:rPr>
          <w:t xml:space="preserve">This is a duplicate entry.  Please update your Document </w:t>
        </w:r>
        <w:r w:rsidR="00AD6F95">
          <w:rPr>
            <w:rFonts w:cstheme="minorHAnsi"/>
            <w:color w:val="000000" w:themeColor="text1"/>
          </w:rPr>
          <w:t xml:space="preserve">Record indexing </w:t>
        </w:r>
        <w:r w:rsidR="00AD6F95" w:rsidRPr="00C106B9">
          <w:rPr>
            <w:rFonts w:cstheme="minorHAnsi"/>
            <w:color w:val="000000" w:themeColor="text1"/>
          </w:rPr>
          <w:t>values</w:t>
        </w:r>
      </w:ins>
      <w:ins w:id="32275" w:author="Ramasubramani, Hariharan" w:date="2015-07-20T09:32:00Z">
        <w:r w:rsidRPr="00D33B69">
          <w:rPr>
            <w:rFonts w:cstheme="minorHAnsi"/>
            <w:color w:val="000000" w:themeColor="text1"/>
            <w:rPrChange w:id="32276" w:author="Ramasubramani, Hariharan" w:date="2015-07-21T11:31:00Z">
              <w:rPr/>
            </w:rPrChange>
          </w:rPr>
          <w:t>.’</w:t>
        </w:r>
        <w:r w:rsidRPr="00F51DC4">
          <w:t xml:space="preserve"> </w:t>
        </w:r>
        <w:r>
          <w:t xml:space="preserve"> (Fig </w:t>
        </w:r>
        <w:r w:rsidR="0075737D">
          <w:t>2</w:t>
        </w:r>
        <w:r w:rsidR="008F04F1">
          <w:t>.b</w:t>
        </w:r>
        <w:r>
          <w:t>)</w:t>
        </w:r>
      </w:ins>
    </w:p>
    <w:p w14:paraId="593D5AEE" w14:textId="11655A24" w:rsidR="000F3692" w:rsidRPr="00D33B69" w:rsidRDefault="00375E0F">
      <w:pPr>
        <w:pStyle w:val="ListParagraph"/>
        <w:numPr>
          <w:ilvl w:val="4"/>
          <w:numId w:val="90"/>
        </w:numPr>
        <w:overflowPunct w:val="0"/>
        <w:autoSpaceDE w:val="0"/>
        <w:autoSpaceDN w:val="0"/>
        <w:spacing w:after="60"/>
        <w:textAlignment w:val="baseline"/>
        <w:rPr>
          <w:ins w:id="32277" w:author="Ramasubramani, Hariharan" w:date="2015-07-20T15:52:00Z"/>
          <w:rFonts w:cstheme="minorHAnsi"/>
          <w:color w:val="000000" w:themeColor="text1"/>
          <w:rPrChange w:id="32278" w:author="Ramasubramani, Hariharan" w:date="2015-07-21T11:31:00Z">
            <w:rPr>
              <w:ins w:id="32279" w:author="Ramasubramani, Hariharan" w:date="2015-07-20T15:52:00Z"/>
            </w:rPr>
          </w:rPrChange>
        </w:rPr>
        <w:pPrChange w:id="32280" w:author="Ramasubramani, Hariharan" w:date="2015-07-21T11:31:00Z">
          <w:pPr>
            <w:overflowPunct w:val="0"/>
            <w:autoSpaceDE w:val="0"/>
            <w:autoSpaceDN w:val="0"/>
            <w:spacing w:after="60"/>
            <w:ind w:left="619" w:firstLine="0"/>
            <w:textAlignment w:val="baseline"/>
          </w:pPr>
        </w:pPrChange>
      </w:pPr>
      <w:ins w:id="32281" w:author="Ramasubramani, Hariharan" w:date="2015-07-20T09:32:00Z">
        <w:r w:rsidRPr="00D33B69">
          <w:rPr>
            <w:rFonts w:cstheme="minorHAnsi"/>
            <w:color w:val="000000" w:themeColor="text1"/>
            <w:rPrChange w:id="32282" w:author="Ramasubramani, Hariharan" w:date="2015-07-21T11:31:00Z">
              <w:rPr/>
            </w:rPrChange>
          </w:rPr>
          <w:t xml:space="preserve">Clicking Cancel will return the user to the Create </w:t>
        </w:r>
      </w:ins>
      <w:ins w:id="32283" w:author="Ramasubramani, Hariharan" w:date="2015-07-20T10:29:00Z">
        <w:r w:rsidR="008F04F1" w:rsidRPr="00D33B69">
          <w:rPr>
            <w:rFonts w:cstheme="minorHAnsi"/>
            <w:color w:val="000000" w:themeColor="text1"/>
            <w:rPrChange w:id="32284" w:author="Ramasubramani, Hariharan" w:date="2015-07-21T11:31:00Z">
              <w:rPr/>
            </w:rPrChange>
          </w:rPr>
          <w:t>Form</w:t>
        </w:r>
      </w:ins>
      <w:ins w:id="32285" w:author="Ramasubramani, Hariharan" w:date="2015-07-20T09:32:00Z">
        <w:r w:rsidRPr="00D33B69">
          <w:rPr>
            <w:rFonts w:cstheme="minorHAnsi"/>
            <w:color w:val="000000" w:themeColor="text1"/>
            <w:rPrChange w:id="32286" w:author="Ramasubramani, Hariharan" w:date="2015-07-21T11:31:00Z">
              <w:rPr/>
            </w:rPrChange>
          </w:rPr>
          <w:t xml:space="preserve"> screen where they can </w:t>
        </w:r>
      </w:ins>
      <w:ins w:id="32287" w:author="Ramasubramani, Hariharan" w:date="2015-08-04T14:11:00Z">
        <w:r w:rsidR="00476223">
          <w:rPr>
            <w:rFonts w:cstheme="minorHAnsi"/>
            <w:color w:val="000000" w:themeColor="text1"/>
          </w:rPr>
          <w:t>modify</w:t>
        </w:r>
      </w:ins>
      <w:ins w:id="32288" w:author="Ramasubramani, Hariharan" w:date="2015-07-20T09:32:00Z">
        <w:r w:rsidRPr="00D33B69">
          <w:rPr>
            <w:rFonts w:cstheme="minorHAnsi"/>
            <w:color w:val="000000" w:themeColor="text1"/>
            <w:rPrChange w:id="32289" w:author="Ramasubramani, Hariharan" w:date="2015-07-21T11:31:00Z">
              <w:rPr/>
            </w:rPrChange>
          </w:rPr>
          <w:t xml:space="preserve"> </w:t>
        </w:r>
      </w:ins>
      <w:ins w:id="32290" w:author="Ramasubramani, Hariharan" w:date="2015-08-18T20:56:00Z">
        <w:r w:rsidR="009168BB">
          <w:rPr>
            <w:rFonts w:cstheme="minorHAnsi"/>
            <w:color w:val="000000" w:themeColor="text1"/>
          </w:rPr>
          <w:t>the information</w:t>
        </w:r>
      </w:ins>
      <w:ins w:id="32291" w:author="Ramasubramani, Hariharan" w:date="2015-07-20T09:32:00Z">
        <w:r w:rsidRPr="00D33B69">
          <w:rPr>
            <w:rFonts w:cstheme="minorHAnsi"/>
            <w:color w:val="000000" w:themeColor="text1"/>
            <w:rPrChange w:id="32292" w:author="Ramasubramani, Hariharan" w:date="2015-07-21T11:31:00Z">
              <w:rPr/>
            </w:rPrChange>
          </w:rPr>
          <w:t xml:space="preserve"> and re-save.  Clicking Cancel again on the Create </w:t>
        </w:r>
      </w:ins>
      <w:ins w:id="32293" w:author="Ramasubramani, Hariharan" w:date="2015-07-20T10:29:00Z">
        <w:r w:rsidR="008F04F1" w:rsidRPr="00D33B69">
          <w:rPr>
            <w:rFonts w:cstheme="minorHAnsi"/>
            <w:color w:val="000000" w:themeColor="text1"/>
            <w:rPrChange w:id="32294" w:author="Ramasubramani, Hariharan" w:date="2015-07-21T11:31:00Z">
              <w:rPr/>
            </w:rPrChange>
          </w:rPr>
          <w:t>Form</w:t>
        </w:r>
      </w:ins>
      <w:ins w:id="32295" w:author="Ramasubramani, Hariharan" w:date="2015-07-20T09:32:00Z">
        <w:r w:rsidRPr="00D33B69">
          <w:rPr>
            <w:rFonts w:cstheme="minorHAnsi"/>
            <w:color w:val="000000" w:themeColor="text1"/>
            <w:rPrChange w:id="32296" w:author="Ramasubramani, Hariharan" w:date="2015-07-21T11:31:00Z">
              <w:rPr/>
            </w:rPrChange>
          </w:rPr>
          <w:t xml:space="preserve"> screen will discard changes (a pop-up will be displayed informing the user they have unsaved changes).   </w:t>
        </w:r>
      </w:ins>
    </w:p>
    <w:p w14:paraId="335D6594" w14:textId="2ACEFD9F" w:rsidR="00375E0F" w:rsidRPr="00D33B69" w:rsidRDefault="00375E0F">
      <w:pPr>
        <w:pStyle w:val="ListParagraph"/>
        <w:numPr>
          <w:ilvl w:val="4"/>
          <w:numId w:val="91"/>
        </w:numPr>
        <w:overflowPunct w:val="0"/>
        <w:autoSpaceDE w:val="0"/>
        <w:autoSpaceDN w:val="0"/>
        <w:spacing w:after="60"/>
        <w:textAlignment w:val="baseline"/>
        <w:rPr>
          <w:ins w:id="32297" w:author="Ramasubramani, Hariharan" w:date="2015-07-20T15:52:00Z"/>
          <w:rFonts w:cstheme="minorHAnsi"/>
          <w:color w:val="000000" w:themeColor="text1"/>
          <w:rPrChange w:id="32298" w:author="Ramasubramani, Hariharan" w:date="2015-07-21T11:31:00Z">
            <w:rPr>
              <w:ins w:id="32299" w:author="Ramasubramani, Hariharan" w:date="2015-07-20T15:52:00Z"/>
            </w:rPr>
          </w:rPrChange>
        </w:rPr>
        <w:pPrChange w:id="32300" w:author="Ramasubramani, Hariharan" w:date="2015-07-21T11:31:00Z">
          <w:pPr/>
        </w:pPrChange>
      </w:pPr>
      <w:ins w:id="32301" w:author="Ramasubramani, Hariharan" w:date="2015-07-20T09:32:00Z">
        <w:r w:rsidRPr="00D33B69">
          <w:rPr>
            <w:rFonts w:cstheme="minorHAnsi"/>
            <w:color w:val="000000" w:themeColor="text1"/>
            <w:rPrChange w:id="32302" w:author="Ramasubramani, Hariharan" w:date="2015-07-21T11:31:00Z">
              <w:rPr/>
            </w:rPrChange>
          </w:rPr>
          <w:t>Clicking Modify Existing will discard any changes the user made to the existing information</w:t>
        </w:r>
      </w:ins>
      <w:ins w:id="32303" w:author="Ramasubramani, Hariharan" w:date="2015-07-21T14:54:00Z">
        <w:r w:rsidR="00DD6228">
          <w:rPr>
            <w:rFonts w:cstheme="minorHAnsi"/>
            <w:color w:val="000000" w:themeColor="text1"/>
          </w:rPr>
          <w:t xml:space="preserve"> and</w:t>
        </w:r>
      </w:ins>
      <w:ins w:id="32304" w:author="Ramasubramani, Hariharan" w:date="2015-08-03T10:10:00Z">
        <w:r w:rsidR="004B3C6A">
          <w:rPr>
            <w:rFonts w:cstheme="minorHAnsi"/>
            <w:color w:val="000000" w:themeColor="text1"/>
          </w:rPr>
          <w:t xml:space="preserve"> </w:t>
        </w:r>
      </w:ins>
      <w:ins w:id="32305" w:author="Ramasubramani, Hariharan" w:date="2015-07-20T09:32:00Z">
        <w:r w:rsidRPr="00D33B69">
          <w:rPr>
            <w:rFonts w:cstheme="minorHAnsi"/>
            <w:color w:val="000000" w:themeColor="text1"/>
            <w:rPrChange w:id="32306" w:author="Ramasubramani, Hariharan" w:date="2015-07-21T11:31:00Z">
              <w:rPr/>
            </w:rPrChange>
          </w:rPr>
          <w:t xml:space="preserve">return the user to the </w:t>
        </w:r>
      </w:ins>
      <w:ins w:id="32307" w:author="Ramasubramani, Hariharan" w:date="2015-07-21T14:54:00Z">
        <w:r w:rsidR="00DD6228">
          <w:rPr>
            <w:rFonts w:cstheme="minorHAnsi"/>
            <w:color w:val="000000" w:themeColor="text1"/>
          </w:rPr>
          <w:t>Modify</w:t>
        </w:r>
      </w:ins>
      <w:ins w:id="32308" w:author="Ramasubramani, Hariharan" w:date="2015-07-20T09:32:00Z">
        <w:r w:rsidRPr="00D33B69">
          <w:rPr>
            <w:rFonts w:cstheme="minorHAnsi"/>
            <w:color w:val="000000" w:themeColor="text1"/>
            <w:rPrChange w:id="32309" w:author="Ramasubramani, Hariharan" w:date="2015-07-21T11:31:00Z">
              <w:rPr/>
            </w:rPrChange>
          </w:rPr>
          <w:t xml:space="preserve"> </w:t>
        </w:r>
      </w:ins>
      <w:ins w:id="32310" w:author="Ramasubramani, Hariharan" w:date="2015-07-20T10:29:00Z">
        <w:r w:rsidR="008F04F1" w:rsidRPr="00D33B69">
          <w:rPr>
            <w:rFonts w:cstheme="minorHAnsi"/>
            <w:color w:val="000000" w:themeColor="text1"/>
            <w:rPrChange w:id="32311" w:author="Ramasubramani, Hariharan" w:date="2015-07-21T11:31:00Z">
              <w:rPr/>
            </w:rPrChange>
          </w:rPr>
          <w:t>Form</w:t>
        </w:r>
      </w:ins>
      <w:ins w:id="32312" w:author="Ramasubramani, Hariharan" w:date="2015-07-20T09:32:00Z">
        <w:r w:rsidRPr="00D33B69">
          <w:rPr>
            <w:rFonts w:cstheme="minorHAnsi"/>
            <w:color w:val="000000" w:themeColor="text1"/>
            <w:rPrChange w:id="32313" w:author="Ramasubramani, Hariharan" w:date="2015-07-21T11:31:00Z">
              <w:rPr/>
            </w:rPrChange>
          </w:rPr>
          <w:t xml:space="preserve"> screen where the existing </w:t>
        </w:r>
      </w:ins>
      <w:ins w:id="32314" w:author="Ramasubramani, Hariharan" w:date="2015-07-20T10:30:00Z">
        <w:r w:rsidR="008F04F1" w:rsidRPr="00D33B69">
          <w:rPr>
            <w:rFonts w:cstheme="minorHAnsi"/>
            <w:color w:val="000000" w:themeColor="text1"/>
            <w:rPrChange w:id="32315" w:author="Ramasubramani, Hariharan" w:date="2015-07-21T11:31:00Z">
              <w:rPr/>
            </w:rPrChange>
          </w:rPr>
          <w:t>Form</w:t>
        </w:r>
      </w:ins>
      <w:ins w:id="32316" w:author="Ramasubramani, Hariharan" w:date="2015-07-20T09:32:00Z">
        <w:r w:rsidRPr="00D33B69">
          <w:rPr>
            <w:rFonts w:cstheme="minorHAnsi"/>
            <w:color w:val="000000" w:themeColor="text1"/>
            <w:rPrChange w:id="32317" w:author="Ramasubramani, Hariharan" w:date="2015-07-21T11:31:00Z">
              <w:rPr/>
            </w:rPrChange>
          </w:rPr>
          <w:t xml:space="preserve"> information </w:t>
        </w:r>
      </w:ins>
      <w:ins w:id="32318" w:author="Ramasubramani, Hariharan" w:date="2015-08-03T10:10:00Z">
        <w:r w:rsidR="004B3C6A">
          <w:rPr>
            <w:rFonts w:cstheme="minorHAnsi"/>
            <w:color w:val="000000" w:themeColor="text1"/>
          </w:rPr>
          <w:t>shall</w:t>
        </w:r>
      </w:ins>
      <w:ins w:id="32319" w:author="Ramasubramani, Hariharan" w:date="2015-07-20T09:32:00Z">
        <w:r w:rsidRPr="00D33B69">
          <w:rPr>
            <w:rFonts w:cstheme="minorHAnsi"/>
            <w:color w:val="000000" w:themeColor="text1"/>
            <w:rPrChange w:id="32320" w:author="Ramasubramani, Hariharan" w:date="2015-07-21T11:31:00Z">
              <w:rPr/>
            </w:rPrChange>
          </w:rPr>
          <w:t xml:space="preserve"> be displayed.</w:t>
        </w:r>
      </w:ins>
    </w:p>
    <w:p w14:paraId="78440C75" w14:textId="77777777" w:rsidR="000F3692" w:rsidRDefault="000F3692">
      <w:pPr>
        <w:pStyle w:val="ListParagraph"/>
        <w:overflowPunct w:val="0"/>
        <w:autoSpaceDE w:val="0"/>
        <w:autoSpaceDN w:val="0"/>
        <w:spacing w:after="60"/>
        <w:ind w:left="2232" w:firstLine="0"/>
        <w:textAlignment w:val="baseline"/>
        <w:rPr>
          <w:ins w:id="32321" w:author="Ramasubramani, Hariharan" w:date="2015-07-20T15:52:00Z"/>
          <w:rFonts w:cstheme="minorHAnsi"/>
          <w:color w:val="000000" w:themeColor="text1"/>
        </w:rPr>
        <w:pPrChange w:id="32322" w:author="Ramasubramani, Hariharan" w:date="2015-07-20T15:52:00Z">
          <w:pPr/>
        </w:pPrChange>
      </w:pPr>
    </w:p>
    <w:p w14:paraId="659EEDEC" w14:textId="77777777" w:rsidR="000F3692" w:rsidRDefault="000F3692">
      <w:pPr>
        <w:pStyle w:val="ListParagraph"/>
        <w:overflowPunct w:val="0"/>
        <w:autoSpaceDE w:val="0"/>
        <w:autoSpaceDN w:val="0"/>
        <w:spacing w:after="60"/>
        <w:ind w:left="2232" w:firstLine="0"/>
        <w:textAlignment w:val="baseline"/>
        <w:rPr>
          <w:ins w:id="32323" w:author="Ramasubramani, Hariharan" w:date="2015-07-20T15:52:00Z"/>
          <w:rFonts w:cstheme="minorHAnsi"/>
          <w:color w:val="000000" w:themeColor="text1"/>
        </w:rPr>
        <w:pPrChange w:id="32324" w:author="Ramasubramani, Hariharan" w:date="2015-07-20T15:52:00Z">
          <w:pPr/>
        </w:pPrChange>
      </w:pPr>
    </w:p>
    <w:p w14:paraId="1D1A55AC" w14:textId="71DEAB9B" w:rsidR="000F3692" w:rsidRDefault="00B14406">
      <w:pPr>
        <w:pStyle w:val="ListParagraph"/>
        <w:overflowPunct w:val="0"/>
        <w:autoSpaceDE w:val="0"/>
        <w:autoSpaceDN w:val="0"/>
        <w:spacing w:after="60"/>
        <w:ind w:left="2232" w:firstLine="0"/>
        <w:textAlignment w:val="baseline"/>
        <w:rPr>
          <w:ins w:id="32325" w:author="Ramasubramani, Hariharan" w:date="2015-07-20T15:52:00Z"/>
          <w:rFonts w:cstheme="minorHAnsi"/>
          <w:color w:val="000000" w:themeColor="text1"/>
        </w:rPr>
        <w:pPrChange w:id="32326" w:author="Ramasubramani, Hariharan" w:date="2015-07-20T15:52:00Z">
          <w:pPr/>
        </w:pPrChange>
      </w:pPr>
      <w:ins w:id="32327" w:author="Ramasubramani, Hariharan" w:date="2015-08-19T14:57:00Z">
        <w:r>
          <w:rPr>
            <w:noProof/>
          </w:rPr>
          <w:drawing>
            <wp:inline distT="0" distB="0" distL="0" distR="0" wp14:anchorId="5B7BE9D4" wp14:editId="7D5CF2E1">
              <wp:extent cx="5427980" cy="2860040"/>
              <wp:effectExtent l="0" t="0" r="0" b="0"/>
              <wp:docPr id="57" name="Picture 57" descr="C:\Users\n0262988\AppData\Local\Microsoft\Windows\Temporary Internet Files\Content.Word\duplicateEnt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0262988\AppData\Local\Microsoft\Windows\Temporary Internet Files\Content.Word\duplicateEntry.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427980" cy="2860040"/>
                      </a:xfrm>
                      <a:prstGeom prst="rect">
                        <a:avLst/>
                      </a:prstGeom>
                      <a:noFill/>
                      <a:ln>
                        <a:noFill/>
                      </a:ln>
                    </pic:spPr>
                  </pic:pic>
                </a:graphicData>
              </a:graphic>
            </wp:inline>
          </w:drawing>
        </w:r>
      </w:ins>
    </w:p>
    <w:p w14:paraId="645B77DB" w14:textId="5FB4773B" w:rsidR="000F3692" w:rsidRDefault="0025015D" w:rsidP="000F3692">
      <w:pPr>
        <w:overflowPunct w:val="0"/>
        <w:autoSpaceDE w:val="0"/>
        <w:autoSpaceDN w:val="0"/>
        <w:spacing w:after="60"/>
        <w:ind w:firstLine="0"/>
        <w:jc w:val="center"/>
        <w:textAlignment w:val="baseline"/>
        <w:rPr>
          <w:ins w:id="32328" w:author="Ramasubramani, Hariharan" w:date="2015-07-20T15:52:00Z"/>
          <w:rFonts w:cstheme="minorHAnsi"/>
          <w:color w:val="000000" w:themeColor="text1"/>
        </w:rPr>
      </w:pPr>
      <w:ins w:id="32329" w:author="Ramasubramani, Hariharan" w:date="2015-08-18T14:22:00Z">
        <w:r>
          <w:rPr>
            <w:rFonts w:cstheme="minorHAnsi"/>
            <w:color w:val="000000" w:themeColor="text1"/>
          </w:rPr>
          <w:t xml:space="preserve">    </w:t>
        </w:r>
      </w:ins>
      <w:ins w:id="32330" w:author="Ramasubramani, Hariharan" w:date="2015-07-20T15:52:00Z">
        <w:r w:rsidR="008041E7">
          <w:rPr>
            <w:rFonts w:cstheme="minorHAnsi"/>
            <w:color w:val="000000" w:themeColor="text1"/>
          </w:rPr>
          <w:t>Fig: 2</w:t>
        </w:r>
        <w:r w:rsidR="000F3692">
          <w:rPr>
            <w:rFonts w:cstheme="minorHAnsi"/>
            <w:color w:val="000000" w:themeColor="text1"/>
          </w:rPr>
          <w:t>.b – Duplicate Entry Alert</w:t>
        </w:r>
      </w:ins>
    </w:p>
    <w:p w14:paraId="0D051C76" w14:textId="77777777" w:rsidR="00B92C0E" w:rsidRDefault="00B92C0E">
      <w:pPr>
        <w:rPr>
          <w:ins w:id="32331" w:author="Ramasubramani, Hariharan" w:date="2015-07-20T16:39:00Z"/>
          <w:rFonts w:cstheme="minorHAnsi"/>
          <w:color w:val="000000" w:themeColor="text1"/>
        </w:rPr>
      </w:pPr>
    </w:p>
    <w:p w14:paraId="182198D6" w14:textId="77777777" w:rsidR="00B92C0E" w:rsidRDefault="00B92C0E">
      <w:pPr>
        <w:rPr>
          <w:ins w:id="32332" w:author="Ramasubramani, Hariharan" w:date="2015-07-20T16:39:00Z"/>
          <w:rFonts w:cstheme="minorHAnsi"/>
          <w:color w:val="000000" w:themeColor="text1"/>
        </w:rPr>
      </w:pPr>
    </w:p>
    <w:p w14:paraId="5BF10589" w14:textId="77777777" w:rsidR="00B92C0E" w:rsidRDefault="00B92C0E">
      <w:pPr>
        <w:rPr>
          <w:ins w:id="32333" w:author="Ramasubramani, Hariharan" w:date="2015-07-20T16:39:00Z"/>
          <w:rFonts w:cstheme="minorHAnsi"/>
          <w:color w:val="000000" w:themeColor="text1"/>
        </w:rPr>
      </w:pPr>
    </w:p>
    <w:p w14:paraId="486E30A9" w14:textId="77777777" w:rsidR="00B92C0E" w:rsidRDefault="00B92C0E">
      <w:pPr>
        <w:rPr>
          <w:ins w:id="32334" w:author="Ramasubramani, Hariharan" w:date="2015-07-20T16:39:00Z"/>
          <w:rFonts w:cstheme="minorHAnsi"/>
          <w:color w:val="000000" w:themeColor="text1"/>
        </w:rPr>
      </w:pPr>
    </w:p>
    <w:p w14:paraId="2AF4B434" w14:textId="77777777" w:rsidR="00B92C0E" w:rsidRDefault="00B92C0E">
      <w:pPr>
        <w:rPr>
          <w:ins w:id="32335" w:author="Ramasubramani, Hariharan" w:date="2015-07-20T16:39:00Z"/>
          <w:rFonts w:cstheme="minorHAnsi"/>
          <w:color w:val="000000" w:themeColor="text1"/>
        </w:rPr>
      </w:pPr>
      <w:ins w:id="32336" w:author="Ramasubramani, Hariharan" w:date="2015-07-20T16:39:00Z">
        <w:r>
          <w:rPr>
            <w:rFonts w:cstheme="minorHAnsi"/>
            <w:color w:val="000000" w:themeColor="text1"/>
          </w:rPr>
          <w:br w:type="page"/>
        </w:r>
      </w:ins>
    </w:p>
    <w:p w14:paraId="3CED8E15" w14:textId="6F91B211" w:rsidR="00D060D6" w:rsidRDefault="00D060D6" w:rsidP="00D060D6">
      <w:pPr>
        <w:pStyle w:val="Heading2"/>
        <w:numPr>
          <w:ilvl w:val="1"/>
          <w:numId w:val="25"/>
        </w:numPr>
        <w:rPr>
          <w:ins w:id="32337" w:author="Ramasubramani, Hariharan" w:date="2015-07-20T16:24:00Z"/>
        </w:rPr>
      </w:pPr>
      <w:bookmarkStart w:id="32338" w:name="_Toc427857492"/>
      <w:ins w:id="32339" w:author="Ramasubramani, Hariharan" w:date="2015-07-20T16:24:00Z">
        <w:r>
          <w:t xml:space="preserve">Modify </w:t>
        </w:r>
      </w:ins>
      <w:ins w:id="32340" w:author="Ramasubramani, Hariharan" w:date="2015-07-20T16:25:00Z">
        <w:r>
          <w:t>Form</w:t>
        </w:r>
      </w:ins>
      <w:bookmarkEnd w:id="32338"/>
      <w:ins w:id="32341" w:author="Ramasubramani, Hariharan" w:date="2015-07-20T16:24:00Z">
        <w:r>
          <w:t xml:space="preserve"> </w:t>
        </w:r>
      </w:ins>
    </w:p>
    <w:p w14:paraId="59241D76" w14:textId="2EA87FAE" w:rsidR="009F5C08" w:rsidRDefault="00D060D6">
      <w:pPr>
        <w:pStyle w:val="ListParagraph"/>
        <w:overflowPunct w:val="0"/>
        <w:autoSpaceDE w:val="0"/>
        <w:autoSpaceDN w:val="0"/>
        <w:spacing w:after="60"/>
        <w:ind w:left="0" w:firstLine="0"/>
        <w:textAlignment w:val="baseline"/>
        <w:rPr>
          <w:ins w:id="32342" w:author="Ramasubramani, Hariharan" w:date="2015-07-20T16:28:00Z"/>
          <w:rFonts w:cstheme="minorHAnsi"/>
          <w:color w:val="000000" w:themeColor="text1"/>
        </w:rPr>
        <w:pPrChange w:id="32343" w:author="Ramasubramani, Hariharan" w:date="2015-07-20T16:40:00Z">
          <w:pPr/>
        </w:pPrChange>
      </w:pPr>
      <w:ins w:id="32344" w:author="Ramasubramani, Hariharan" w:date="2015-07-20T16:24:00Z">
        <w:r>
          <w:rPr>
            <w:rFonts w:cstheme="minorHAnsi"/>
            <w:color w:val="000000" w:themeColor="text1"/>
          </w:rPr>
          <w:t xml:space="preserve">  </w:t>
        </w:r>
      </w:ins>
      <w:ins w:id="32345" w:author="Ramasubramani, Hariharan" w:date="2015-08-20T10:42:00Z">
        <w:r w:rsidR="001B76D1">
          <w:rPr>
            <w:noProof/>
          </w:rPr>
          <w:drawing>
            <wp:inline distT="0" distB="0" distL="0" distR="0" wp14:anchorId="49F60612" wp14:editId="738A3238">
              <wp:extent cx="6858000" cy="6478069"/>
              <wp:effectExtent l="0" t="0" r="0" b="0"/>
              <wp:docPr id="108" name="Picture 108" descr="C:\Users\n0262988\AppData\Local\Microsoft\Windows\Temporary Internet Files\Content.Word\Update F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0262988\AppData\Local\Microsoft\Windows\Temporary Internet Files\Content.Word\Update Form.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858000" cy="6478069"/>
                      </a:xfrm>
                      <a:prstGeom prst="rect">
                        <a:avLst/>
                      </a:prstGeom>
                      <a:noFill/>
                      <a:ln>
                        <a:noFill/>
                      </a:ln>
                    </pic:spPr>
                  </pic:pic>
                </a:graphicData>
              </a:graphic>
            </wp:inline>
          </w:drawing>
        </w:r>
      </w:ins>
    </w:p>
    <w:p w14:paraId="4724BF12" w14:textId="77777777" w:rsidR="009F5C08" w:rsidRDefault="009F5C08">
      <w:pPr>
        <w:pStyle w:val="ListParagraph"/>
        <w:overflowPunct w:val="0"/>
        <w:autoSpaceDE w:val="0"/>
        <w:autoSpaceDN w:val="0"/>
        <w:spacing w:after="60"/>
        <w:ind w:left="2232" w:firstLine="0"/>
        <w:textAlignment w:val="baseline"/>
        <w:rPr>
          <w:ins w:id="32346" w:author="Ramasubramani, Hariharan" w:date="2015-07-20T16:28:00Z"/>
          <w:rFonts w:cstheme="minorHAnsi"/>
          <w:color w:val="000000" w:themeColor="text1"/>
        </w:rPr>
        <w:pPrChange w:id="32347" w:author="Ramasubramani, Hariharan" w:date="2015-07-20T15:52:00Z">
          <w:pPr/>
        </w:pPrChange>
      </w:pPr>
    </w:p>
    <w:p w14:paraId="67C30388" w14:textId="16D781A0" w:rsidR="009F5C08" w:rsidRDefault="00B92C0E">
      <w:pPr>
        <w:pStyle w:val="ListParagraph"/>
        <w:overflowPunct w:val="0"/>
        <w:autoSpaceDE w:val="0"/>
        <w:autoSpaceDN w:val="0"/>
        <w:spacing w:after="60"/>
        <w:ind w:left="2232" w:firstLine="0"/>
        <w:textAlignment w:val="baseline"/>
        <w:rPr>
          <w:ins w:id="32348" w:author="Ramasubramani, Hariharan" w:date="2015-07-20T16:28:00Z"/>
          <w:rFonts w:cstheme="minorHAnsi"/>
          <w:color w:val="000000" w:themeColor="text1"/>
        </w:rPr>
        <w:pPrChange w:id="32349" w:author="Ramasubramani, Hariharan" w:date="2015-07-20T15:52:00Z">
          <w:pPr/>
        </w:pPrChange>
      </w:pPr>
      <w:ins w:id="32350" w:author="Ramasubramani, Hariharan" w:date="2015-07-20T16:43:00Z">
        <w:r>
          <w:rPr>
            <w:rFonts w:cstheme="minorHAnsi"/>
            <w:color w:val="000000" w:themeColor="text1"/>
          </w:rPr>
          <w:t xml:space="preserve">  </w:t>
        </w:r>
        <w:r w:rsidR="008041E7">
          <w:rPr>
            <w:rFonts w:cstheme="minorHAnsi"/>
            <w:color w:val="000000" w:themeColor="text1"/>
          </w:rPr>
          <w:t xml:space="preserve">                </w:t>
        </w:r>
      </w:ins>
      <w:ins w:id="32351" w:author="Ramasubramani, Hariharan" w:date="2015-08-03T10:11:00Z">
        <w:r w:rsidR="004B3C6A">
          <w:rPr>
            <w:rFonts w:cstheme="minorHAnsi"/>
            <w:color w:val="000000" w:themeColor="text1"/>
          </w:rPr>
          <w:t>Fig:</w:t>
        </w:r>
      </w:ins>
      <w:ins w:id="32352" w:author="Ramasubramani, Hariharan" w:date="2015-07-20T16:43:00Z">
        <w:r w:rsidR="008041E7">
          <w:rPr>
            <w:rFonts w:cstheme="minorHAnsi"/>
            <w:color w:val="000000" w:themeColor="text1"/>
          </w:rPr>
          <w:t xml:space="preserve"> 2</w:t>
        </w:r>
        <w:r>
          <w:rPr>
            <w:rFonts w:cstheme="minorHAnsi"/>
            <w:color w:val="000000" w:themeColor="text1"/>
          </w:rPr>
          <w:t>.c</w:t>
        </w:r>
      </w:ins>
      <w:ins w:id="32353" w:author="Ramasubramani, Hariharan" w:date="2015-07-20T16:44:00Z">
        <w:r>
          <w:rPr>
            <w:rFonts w:cstheme="minorHAnsi"/>
            <w:color w:val="000000" w:themeColor="text1"/>
          </w:rPr>
          <w:t xml:space="preserve"> - </w:t>
        </w:r>
      </w:ins>
      <w:ins w:id="32354" w:author="Ramasubramani, Hariharan" w:date="2015-07-20T16:43:00Z">
        <w:r>
          <w:rPr>
            <w:rFonts w:cstheme="minorHAnsi"/>
            <w:color w:val="000000" w:themeColor="text1"/>
          </w:rPr>
          <w:t>View/Modify Form</w:t>
        </w:r>
      </w:ins>
    </w:p>
    <w:p w14:paraId="3F6B6B1F" w14:textId="04DE0687" w:rsidR="005A5C7A" w:rsidRDefault="005A5C7A">
      <w:pPr>
        <w:rPr>
          <w:ins w:id="32355" w:author="Ramasubramani, Hariharan" w:date="2015-07-27T21:04:00Z"/>
          <w:rFonts w:cstheme="minorHAnsi"/>
          <w:color w:val="000000" w:themeColor="text1"/>
        </w:rPr>
      </w:pPr>
      <w:ins w:id="32356" w:author="Ramasubramani, Hariharan" w:date="2015-07-27T21:04:00Z">
        <w:r>
          <w:rPr>
            <w:rFonts w:cstheme="minorHAnsi"/>
            <w:color w:val="000000" w:themeColor="text1"/>
          </w:rPr>
          <w:br w:type="page"/>
        </w:r>
      </w:ins>
    </w:p>
    <w:p w14:paraId="4E8F28FF" w14:textId="5847C2D3" w:rsidR="00B92C0E" w:rsidRDefault="00B92C0E">
      <w:pPr>
        <w:pStyle w:val="ListParagraph"/>
        <w:numPr>
          <w:ilvl w:val="0"/>
          <w:numId w:val="30"/>
        </w:numPr>
        <w:tabs>
          <w:tab w:val="clear" w:pos="1152"/>
          <w:tab w:val="num" w:pos="432"/>
        </w:tabs>
        <w:overflowPunct w:val="0"/>
        <w:autoSpaceDE w:val="0"/>
        <w:autoSpaceDN w:val="0"/>
        <w:spacing w:after="60"/>
        <w:ind w:left="360"/>
        <w:textAlignment w:val="baseline"/>
        <w:rPr>
          <w:ins w:id="32357" w:author="Ramasubramani, Hariharan" w:date="2015-07-20T16:42:00Z"/>
          <w:rFonts w:cstheme="minorHAnsi"/>
          <w:color w:val="000000" w:themeColor="text1"/>
        </w:rPr>
        <w:pPrChange w:id="32358" w:author="Ramasubramani, Hariharan" w:date="2015-07-20T16:41:00Z">
          <w:pPr>
            <w:pStyle w:val="ListParagraph"/>
            <w:numPr>
              <w:numId w:val="30"/>
            </w:numPr>
            <w:tabs>
              <w:tab w:val="num" w:pos="1152"/>
            </w:tabs>
            <w:overflowPunct w:val="0"/>
            <w:autoSpaceDE w:val="0"/>
            <w:autoSpaceDN w:val="0"/>
            <w:spacing w:after="60"/>
            <w:ind w:left="1080" w:hanging="360"/>
            <w:textAlignment w:val="baseline"/>
          </w:pPr>
        </w:pPrChange>
      </w:pPr>
      <w:ins w:id="32359" w:author="Ramasubramani, Hariharan" w:date="2015-07-20T16:41:00Z">
        <w:r>
          <w:rPr>
            <w:rFonts w:cstheme="minorHAnsi"/>
            <w:color w:val="000000" w:themeColor="text1"/>
          </w:rPr>
          <w:t xml:space="preserve">Modify </w:t>
        </w:r>
      </w:ins>
      <w:ins w:id="32360" w:author="Ramasubramani, Hariharan" w:date="2015-07-21T11:38:00Z">
        <w:r w:rsidR="0075737D">
          <w:rPr>
            <w:rFonts w:cstheme="minorHAnsi"/>
            <w:color w:val="000000" w:themeColor="text1"/>
          </w:rPr>
          <w:t>Form</w:t>
        </w:r>
      </w:ins>
      <w:ins w:id="32361" w:author="Ramasubramani, Hariharan" w:date="2015-07-20T16:41:00Z">
        <w:r>
          <w:rPr>
            <w:rFonts w:cstheme="minorHAnsi"/>
            <w:color w:val="000000" w:themeColor="text1"/>
          </w:rPr>
          <w:t xml:space="preserve"> Screen Functionality</w:t>
        </w:r>
      </w:ins>
      <w:ins w:id="32362" w:author="Ramasubramani, Hariharan" w:date="2015-07-20T16:43:00Z">
        <w:r>
          <w:rPr>
            <w:rFonts w:cstheme="minorHAnsi"/>
            <w:color w:val="000000" w:themeColor="text1"/>
          </w:rPr>
          <w:br/>
        </w:r>
      </w:ins>
    </w:p>
    <w:p w14:paraId="6524A86F" w14:textId="2FCA84C9" w:rsidR="00B92C0E" w:rsidRDefault="00B92C0E">
      <w:pPr>
        <w:pStyle w:val="ListParagraph"/>
        <w:numPr>
          <w:ilvl w:val="3"/>
          <w:numId w:val="6"/>
        </w:numPr>
        <w:overflowPunct w:val="0"/>
        <w:autoSpaceDE w:val="0"/>
        <w:autoSpaceDN w:val="0"/>
        <w:spacing w:after="60"/>
        <w:textAlignment w:val="baseline"/>
        <w:rPr>
          <w:ins w:id="32363" w:author="Ramasubramani, Hariharan" w:date="2015-07-22T17:31:00Z"/>
          <w:rFonts w:cstheme="minorHAnsi"/>
          <w:color w:val="000000" w:themeColor="text1"/>
        </w:rPr>
        <w:pPrChange w:id="32364" w:author="Ramasubramani, Hariharan" w:date="2015-07-20T17:46:00Z">
          <w:pPr>
            <w:pStyle w:val="ListParagraph"/>
            <w:numPr>
              <w:ilvl w:val="2"/>
              <w:numId w:val="30"/>
            </w:numPr>
            <w:tabs>
              <w:tab w:val="num" w:pos="2178"/>
            </w:tabs>
            <w:overflowPunct w:val="0"/>
            <w:autoSpaceDE w:val="0"/>
            <w:autoSpaceDN w:val="0"/>
            <w:spacing w:after="60"/>
            <w:ind w:left="1710" w:hanging="720"/>
            <w:textAlignment w:val="baseline"/>
          </w:pPr>
        </w:pPrChange>
      </w:pPr>
      <w:ins w:id="32365" w:author="Ramasubramani, Hariharan" w:date="2015-07-20T16:41:00Z">
        <w:r w:rsidRPr="00B92C0E">
          <w:rPr>
            <w:rFonts w:cstheme="minorHAnsi"/>
            <w:color w:val="000000" w:themeColor="text1"/>
            <w:rPrChange w:id="32366" w:author="Ramasubramani, Hariharan" w:date="2015-07-20T16:42:00Z">
              <w:rPr/>
            </w:rPrChange>
          </w:rPr>
          <w:t xml:space="preserve">After performing a search </w:t>
        </w:r>
      </w:ins>
      <w:ins w:id="32367" w:author="Ramasubramani, Hariharan" w:date="2015-07-20T16:52:00Z">
        <w:r w:rsidR="00210969">
          <w:rPr>
            <w:rFonts w:cstheme="minorHAnsi"/>
            <w:color w:val="000000" w:themeColor="text1"/>
          </w:rPr>
          <w:t>for</w:t>
        </w:r>
      </w:ins>
      <w:ins w:id="32368" w:author="Ramasubramani, Hariharan" w:date="2015-07-20T16:41:00Z">
        <w:r w:rsidRPr="00B92C0E">
          <w:rPr>
            <w:rFonts w:cstheme="minorHAnsi"/>
            <w:color w:val="000000" w:themeColor="text1"/>
            <w:rPrChange w:id="32369" w:author="Ramasubramani, Hariharan" w:date="2015-07-20T16:42:00Z">
              <w:rPr/>
            </w:rPrChange>
          </w:rPr>
          <w:t xml:space="preserve"> </w:t>
        </w:r>
      </w:ins>
      <w:ins w:id="32370" w:author="Ramasubramani, Hariharan" w:date="2015-07-20T16:43:00Z">
        <w:r>
          <w:rPr>
            <w:rFonts w:cstheme="minorHAnsi"/>
            <w:color w:val="000000" w:themeColor="text1"/>
          </w:rPr>
          <w:t>Form</w:t>
        </w:r>
      </w:ins>
      <w:ins w:id="32371" w:author="Ramasubramani, Hariharan" w:date="2015-07-20T16:41:00Z">
        <w:r w:rsidRPr="00B92C0E">
          <w:rPr>
            <w:rFonts w:cstheme="minorHAnsi"/>
            <w:color w:val="000000" w:themeColor="text1"/>
            <w:rPrChange w:id="32372" w:author="Ramasubramani, Hariharan" w:date="2015-07-20T16:42:00Z">
              <w:rPr/>
            </w:rPrChange>
          </w:rPr>
          <w:t xml:space="preserve"> </w:t>
        </w:r>
      </w:ins>
      <w:ins w:id="32373" w:author="Ramasubramani, Hariharan" w:date="2015-08-18T13:39:00Z">
        <w:r w:rsidR="00CD50B6">
          <w:rPr>
            <w:rFonts w:cstheme="minorHAnsi"/>
            <w:color w:val="000000" w:themeColor="text1"/>
          </w:rPr>
          <w:t>#</w:t>
        </w:r>
      </w:ins>
      <w:ins w:id="32374" w:author="Ramasubramani, Hariharan" w:date="2015-07-20T16:59:00Z">
        <w:r w:rsidR="00786132">
          <w:rPr>
            <w:rFonts w:cstheme="minorHAnsi"/>
            <w:color w:val="000000" w:themeColor="text1"/>
          </w:rPr>
          <w:t xml:space="preserve"> (</w:t>
        </w:r>
      </w:ins>
      <w:ins w:id="32375" w:author="Ramasubramani, Hariharan" w:date="2015-07-20T16:44:00Z">
        <w:r>
          <w:rPr>
            <w:rFonts w:cstheme="minorHAnsi"/>
            <w:color w:val="000000" w:themeColor="text1"/>
          </w:rPr>
          <w:t>and Revision Date</w:t>
        </w:r>
      </w:ins>
      <w:ins w:id="32376" w:author="Ramasubramani, Hariharan" w:date="2015-07-20T16:58:00Z">
        <w:r w:rsidR="00786132">
          <w:rPr>
            <w:rFonts w:cstheme="minorHAnsi"/>
            <w:color w:val="000000" w:themeColor="text1"/>
          </w:rPr>
          <w:t>)</w:t>
        </w:r>
      </w:ins>
      <w:ins w:id="32377" w:author="Ramasubramani, Hariharan" w:date="2015-07-20T16:41:00Z">
        <w:r w:rsidRPr="00B92C0E">
          <w:rPr>
            <w:rFonts w:cstheme="minorHAnsi"/>
            <w:color w:val="000000" w:themeColor="text1"/>
            <w:rPrChange w:id="32378" w:author="Ramasubramani, Hariharan" w:date="2015-07-20T16:42:00Z">
              <w:rPr/>
            </w:rPrChange>
          </w:rPr>
          <w:t xml:space="preserve"> in Modify </w:t>
        </w:r>
      </w:ins>
      <w:ins w:id="32379" w:author="Ramasubramani, Hariharan" w:date="2015-07-20T16:43:00Z">
        <w:r>
          <w:rPr>
            <w:rFonts w:cstheme="minorHAnsi"/>
            <w:color w:val="000000" w:themeColor="text1"/>
          </w:rPr>
          <w:t>Form</w:t>
        </w:r>
      </w:ins>
      <w:ins w:id="32380" w:author="Ramasubramani, Hariharan" w:date="2015-07-20T16:41:00Z">
        <w:r w:rsidRPr="00B92C0E">
          <w:rPr>
            <w:rFonts w:cstheme="minorHAnsi"/>
            <w:color w:val="000000" w:themeColor="text1"/>
            <w:rPrChange w:id="32381" w:author="Ramasubramani, Hariharan" w:date="2015-07-20T16:42:00Z">
              <w:rPr/>
            </w:rPrChange>
          </w:rPr>
          <w:t xml:space="preserve"> screen </w:t>
        </w:r>
      </w:ins>
      <w:ins w:id="32382" w:author="Ramasubramani, Hariharan" w:date="2015-07-20T16:52:00Z">
        <w:r w:rsidR="00210969">
          <w:rPr>
            <w:rFonts w:cstheme="minorHAnsi"/>
            <w:color w:val="000000" w:themeColor="text1"/>
          </w:rPr>
          <w:t xml:space="preserve">search section </w:t>
        </w:r>
      </w:ins>
      <w:ins w:id="32383" w:author="Ramasubramani, Hariharan" w:date="2015-07-20T16:41:00Z">
        <w:r w:rsidRPr="00B92C0E">
          <w:rPr>
            <w:rFonts w:cstheme="minorHAnsi"/>
            <w:color w:val="000000" w:themeColor="text1"/>
            <w:rPrChange w:id="32384" w:author="Ramasubramani, Hariharan" w:date="2015-07-20T16:42:00Z">
              <w:rPr/>
            </w:rPrChange>
          </w:rPr>
          <w:t>(Fig</w:t>
        </w:r>
      </w:ins>
      <w:ins w:id="32385" w:author="Ramasubramani, Hariharan" w:date="2015-08-03T10:11:00Z">
        <w:r w:rsidR="004B3C6A" w:rsidRPr="00CB367C">
          <w:rPr>
            <w:rFonts w:cstheme="minorHAnsi"/>
            <w:color w:val="000000" w:themeColor="text1"/>
          </w:rPr>
          <w:t>:</w:t>
        </w:r>
        <w:r w:rsidR="004B3C6A">
          <w:rPr>
            <w:rFonts w:cstheme="minorHAnsi"/>
            <w:color w:val="000000" w:themeColor="text1"/>
          </w:rPr>
          <w:t xml:space="preserve"> 2.c</w:t>
        </w:r>
      </w:ins>
      <w:ins w:id="32386" w:author="Ramasubramani, Hariharan" w:date="2015-07-20T16:41:00Z">
        <w:r w:rsidRPr="00B92C0E">
          <w:rPr>
            <w:rFonts w:cstheme="minorHAnsi"/>
            <w:color w:val="000000" w:themeColor="text1"/>
            <w:rPrChange w:id="32387" w:author="Ramasubramani, Hariharan" w:date="2015-07-20T16:42:00Z">
              <w:rPr/>
            </w:rPrChange>
          </w:rPr>
          <w:t xml:space="preserve">), the </w:t>
        </w:r>
      </w:ins>
      <w:ins w:id="32388" w:author="Ramasubramani, Hariharan" w:date="2015-07-20T16:45:00Z">
        <w:r>
          <w:rPr>
            <w:rFonts w:cstheme="minorHAnsi"/>
            <w:color w:val="000000" w:themeColor="text1"/>
          </w:rPr>
          <w:t>Form</w:t>
        </w:r>
      </w:ins>
      <w:ins w:id="32389" w:author="Ramasubramani, Hariharan" w:date="2015-07-20T16:41:00Z">
        <w:r w:rsidRPr="00B92C0E">
          <w:rPr>
            <w:rFonts w:cstheme="minorHAnsi"/>
            <w:color w:val="000000" w:themeColor="text1"/>
            <w:rPrChange w:id="32390" w:author="Ramasubramani, Hariharan" w:date="2015-07-20T16:42:00Z">
              <w:rPr/>
            </w:rPrChange>
          </w:rPr>
          <w:t xml:space="preserve"> Information is displayed for </w:t>
        </w:r>
      </w:ins>
      <w:ins w:id="32391" w:author="Ramasubramani, Hariharan" w:date="2015-08-04T16:28:00Z">
        <w:r w:rsidR="00086CA4">
          <w:rPr>
            <w:rFonts w:cstheme="minorHAnsi"/>
            <w:color w:val="000000" w:themeColor="text1"/>
          </w:rPr>
          <w:t>view/</w:t>
        </w:r>
      </w:ins>
      <w:ins w:id="32392" w:author="Ramasubramani, Hariharan" w:date="2015-07-22T18:10:00Z">
        <w:r w:rsidR="00ED087E">
          <w:rPr>
            <w:rFonts w:cstheme="minorHAnsi"/>
            <w:color w:val="000000" w:themeColor="text1"/>
          </w:rPr>
          <w:t>modify</w:t>
        </w:r>
      </w:ins>
      <w:ins w:id="32393" w:author="Ramasubramani, Hariharan" w:date="2015-07-20T16:41:00Z">
        <w:r w:rsidRPr="00B92C0E">
          <w:rPr>
            <w:rFonts w:cstheme="minorHAnsi"/>
            <w:color w:val="000000" w:themeColor="text1"/>
            <w:rPrChange w:id="32394" w:author="Ramasubramani, Hariharan" w:date="2015-07-20T16:42:00Z">
              <w:rPr/>
            </w:rPrChange>
          </w:rPr>
          <w:t>.</w:t>
        </w:r>
      </w:ins>
    </w:p>
    <w:p w14:paraId="4FEF53A3" w14:textId="4856A387" w:rsidR="00353D09" w:rsidRDefault="00353D09">
      <w:pPr>
        <w:pStyle w:val="ListParagraph"/>
        <w:numPr>
          <w:ilvl w:val="3"/>
          <w:numId w:val="6"/>
        </w:numPr>
        <w:overflowPunct w:val="0"/>
        <w:autoSpaceDE w:val="0"/>
        <w:autoSpaceDN w:val="0"/>
        <w:spacing w:after="60"/>
        <w:textAlignment w:val="baseline"/>
        <w:rPr>
          <w:ins w:id="32395" w:author="Ramasubramani, Hariharan" w:date="2015-07-20T16:45:00Z"/>
          <w:rFonts w:cstheme="minorHAnsi"/>
          <w:color w:val="000000" w:themeColor="text1"/>
        </w:rPr>
        <w:pPrChange w:id="32396" w:author="Ramasubramani, Hariharan" w:date="2015-07-20T17:46:00Z">
          <w:pPr>
            <w:pStyle w:val="ListParagraph"/>
            <w:numPr>
              <w:ilvl w:val="2"/>
              <w:numId w:val="30"/>
            </w:numPr>
            <w:tabs>
              <w:tab w:val="num" w:pos="2178"/>
            </w:tabs>
            <w:overflowPunct w:val="0"/>
            <w:autoSpaceDE w:val="0"/>
            <w:autoSpaceDN w:val="0"/>
            <w:spacing w:after="60"/>
            <w:ind w:left="1710" w:hanging="720"/>
            <w:textAlignment w:val="baseline"/>
          </w:pPr>
        </w:pPrChange>
      </w:pPr>
      <w:ins w:id="32397" w:author="Ramasubramani, Hariharan" w:date="2015-07-22T17:31:00Z">
        <w:r>
          <w:rPr>
            <w:rFonts w:cstheme="minorHAnsi"/>
            <w:color w:val="000000" w:themeColor="text1"/>
          </w:rPr>
          <w:t xml:space="preserve">System shall perform </w:t>
        </w:r>
      </w:ins>
      <w:ins w:id="32398" w:author="Ramasubramani, Hariharan" w:date="2015-07-22T18:14:00Z">
        <w:r w:rsidR="00ED087E">
          <w:rPr>
            <w:rFonts w:cstheme="minorHAnsi"/>
            <w:color w:val="000000" w:themeColor="text1"/>
          </w:rPr>
          <w:t xml:space="preserve">exact </w:t>
        </w:r>
      </w:ins>
      <w:ins w:id="32399" w:author="Ramasubramani, Hariharan" w:date="2015-07-22T17:31:00Z">
        <w:r>
          <w:rPr>
            <w:rFonts w:cstheme="minorHAnsi"/>
            <w:color w:val="000000" w:themeColor="text1"/>
          </w:rPr>
          <w:t>case insensitive search for</w:t>
        </w:r>
        <w:r w:rsidR="00CD50B6">
          <w:rPr>
            <w:rFonts w:cstheme="minorHAnsi"/>
            <w:color w:val="000000" w:themeColor="text1"/>
          </w:rPr>
          <w:t xml:space="preserve"> user entered Form</w:t>
        </w:r>
        <w:r>
          <w:rPr>
            <w:rFonts w:cstheme="minorHAnsi"/>
            <w:color w:val="000000" w:themeColor="text1"/>
          </w:rPr>
          <w:t xml:space="preserve"> </w:t>
        </w:r>
      </w:ins>
      <w:ins w:id="32400" w:author="Ramasubramani, Hariharan" w:date="2015-08-18T13:39:00Z">
        <w:r w:rsidR="00CD50B6">
          <w:rPr>
            <w:rFonts w:cstheme="minorHAnsi"/>
            <w:color w:val="000000" w:themeColor="text1"/>
          </w:rPr>
          <w:t>#</w:t>
        </w:r>
      </w:ins>
      <w:ins w:id="32401" w:author="Ramasubramani, Hariharan" w:date="2015-08-04T16:29:00Z">
        <w:r w:rsidR="00086CA4">
          <w:rPr>
            <w:rFonts w:cstheme="minorHAnsi"/>
            <w:color w:val="000000" w:themeColor="text1"/>
          </w:rPr>
          <w:t xml:space="preserve"> and/or Revision Date</w:t>
        </w:r>
      </w:ins>
      <w:ins w:id="32402" w:author="Ramasubramani, Hariharan" w:date="2015-07-22T17:31:00Z">
        <w:r>
          <w:rPr>
            <w:rFonts w:cstheme="minorHAnsi"/>
            <w:color w:val="000000" w:themeColor="text1"/>
          </w:rPr>
          <w:t>.</w:t>
        </w:r>
      </w:ins>
    </w:p>
    <w:p w14:paraId="6C854D8C" w14:textId="0DE3D4F3" w:rsidR="00B92C0E" w:rsidRDefault="00210969">
      <w:pPr>
        <w:pStyle w:val="ListParagraph"/>
        <w:numPr>
          <w:ilvl w:val="3"/>
          <w:numId w:val="6"/>
        </w:numPr>
        <w:overflowPunct w:val="0"/>
        <w:autoSpaceDE w:val="0"/>
        <w:autoSpaceDN w:val="0"/>
        <w:spacing w:after="60"/>
        <w:textAlignment w:val="baseline"/>
        <w:rPr>
          <w:ins w:id="32403" w:author="Ramasubramani, Hariharan" w:date="2015-07-20T16:42:00Z"/>
          <w:rFonts w:cstheme="minorHAnsi"/>
          <w:color w:val="000000" w:themeColor="text1"/>
        </w:rPr>
        <w:pPrChange w:id="32404" w:author="Ramasubramani, Hariharan" w:date="2015-07-20T16:42:00Z">
          <w:pPr>
            <w:pStyle w:val="ListParagraph"/>
            <w:numPr>
              <w:ilvl w:val="2"/>
              <w:numId w:val="30"/>
            </w:numPr>
            <w:tabs>
              <w:tab w:val="num" w:pos="2178"/>
            </w:tabs>
            <w:overflowPunct w:val="0"/>
            <w:autoSpaceDE w:val="0"/>
            <w:autoSpaceDN w:val="0"/>
            <w:spacing w:after="60"/>
            <w:ind w:left="1710" w:hanging="720"/>
            <w:textAlignment w:val="baseline"/>
          </w:pPr>
        </w:pPrChange>
      </w:pPr>
      <w:ins w:id="32405" w:author="Ramasubramani, Hariharan" w:date="2015-07-20T16:45:00Z">
        <w:r>
          <w:rPr>
            <w:rFonts w:cstheme="minorHAnsi"/>
            <w:color w:val="000000" w:themeColor="text1"/>
          </w:rPr>
          <w:t>Click</w:t>
        </w:r>
      </w:ins>
      <w:ins w:id="32406" w:author="Ramasubramani, Hariharan" w:date="2015-08-04T16:29:00Z">
        <w:r w:rsidR="00086CA4">
          <w:rPr>
            <w:rFonts w:cstheme="minorHAnsi"/>
            <w:color w:val="000000" w:themeColor="text1"/>
          </w:rPr>
          <w:t>ing</w:t>
        </w:r>
      </w:ins>
      <w:ins w:id="32407" w:author="Ramasubramani, Hariharan" w:date="2015-07-20T16:45:00Z">
        <w:r>
          <w:rPr>
            <w:rFonts w:cstheme="minorHAnsi"/>
            <w:color w:val="000000" w:themeColor="text1"/>
          </w:rPr>
          <w:t xml:space="preserve"> on Revision Date drop down </w:t>
        </w:r>
      </w:ins>
      <w:ins w:id="32408" w:author="Ramasubramani, Hariharan" w:date="2015-07-20T16:46:00Z">
        <w:r>
          <w:rPr>
            <w:rFonts w:cstheme="minorHAnsi"/>
            <w:color w:val="000000" w:themeColor="text1"/>
          </w:rPr>
          <w:t>af</w:t>
        </w:r>
      </w:ins>
      <w:ins w:id="32409" w:author="Ramasubramani, Hariharan" w:date="2015-07-20T16:45:00Z">
        <w:r w:rsidR="00B92C0E">
          <w:rPr>
            <w:rFonts w:cstheme="minorHAnsi"/>
            <w:color w:val="000000" w:themeColor="text1"/>
          </w:rPr>
          <w:t>ter enter</w:t>
        </w:r>
      </w:ins>
      <w:ins w:id="32410" w:author="Ramasubramani, Hariharan" w:date="2015-07-21T11:53:00Z">
        <w:r w:rsidR="003E198D">
          <w:rPr>
            <w:rFonts w:cstheme="minorHAnsi"/>
            <w:color w:val="000000" w:themeColor="text1"/>
          </w:rPr>
          <w:t>ing</w:t>
        </w:r>
      </w:ins>
      <w:ins w:id="32411" w:author="Ramasubramani, Hariharan" w:date="2015-07-20T16:45:00Z">
        <w:r w:rsidR="00B92C0E">
          <w:rPr>
            <w:rFonts w:cstheme="minorHAnsi"/>
            <w:color w:val="000000" w:themeColor="text1"/>
          </w:rPr>
          <w:t xml:space="preserve"> Form </w:t>
        </w:r>
      </w:ins>
      <w:ins w:id="32412" w:author="Ramasubramani, Hariharan" w:date="2015-08-18T13:39:00Z">
        <w:r w:rsidR="00CD50B6">
          <w:rPr>
            <w:rFonts w:cstheme="minorHAnsi"/>
            <w:color w:val="000000" w:themeColor="text1"/>
          </w:rPr>
          <w:t>#</w:t>
        </w:r>
      </w:ins>
      <w:ins w:id="32413" w:author="Ramasubramani, Hariharan" w:date="2015-07-20T16:45:00Z">
        <w:r w:rsidR="00B92C0E">
          <w:rPr>
            <w:rFonts w:cstheme="minorHAnsi"/>
            <w:color w:val="000000" w:themeColor="text1"/>
          </w:rPr>
          <w:t xml:space="preserve"> </w:t>
        </w:r>
      </w:ins>
      <w:ins w:id="32414" w:author="Ramasubramani, Hariharan" w:date="2015-07-20T16:46:00Z">
        <w:r>
          <w:rPr>
            <w:rFonts w:cstheme="minorHAnsi"/>
            <w:color w:val="000000" w:themeColor="text1"/>
          </w:rPr>
          <w:t>shall bring the related revision date</w:t>
        </w:r>
      </w:ins>
      <w:ins w:id="32415" w:author="Ramasubramani, Hariharan" w:date="2015-08-04T16:30:00Z">
        <w:r w:rsidR="00086CA4">
          <w:rPr>
            <w:rFonts w:cstheme="minorHAnsi"/>
            <w:color w:val="000000" w:themeColor="text1"/>
          </w:rPr>
          <w:t xml:space="preserve">(s) </w:t>
        </w:r>
      </w:ins>
      <w:ins w:id="32416" w:author="Ramasubramani, Hariharan" w:date="2015-07-20T16:46:00Z">
        <w:r>
          <w:rPr>
            <w:rFonts w:cstheme="minorHAnsi"/>
            <w:color w:val="000000" w:themeColor="text1"/>
          </w:rPr>
          <w:t xml:space="preserve">for </w:t>
        </w:r>
      </w:ins>
      <w:ins w:id="32417" w:author="Ramasubramani, Hariharan" w:date="2015-08-03T10:11:00Z">
        <w:r w:rsidR="004B3C6A">
          <w:rPr>
            <w:rFonts w:cstheme="minorHAnsi"/>
            <w:color w:val="000000" w:themeColor="text1"/>
          </w:rPr>
          <w:t>entered</w:t>
        </w:r>
      </w:ins>
      <w:ins w:id="32418" w:author="Ramasubramani, Hariharan" w:date="2015-07-20T16:46:00Z">
        <w:r>
          <w:rPr>
            <w:rFonts w:cstheme="minorHAnsi"/>
            <w:color w:val="000000" w:themeColor="text1"/>
          </w:rPr>
          <w:t xml:space="preserve"> Form </w:t>
        </w:r>
      </w:ins>
      <w:ins w:id="32419" w:author="Ramasubramani, Hariharan" w:date="2015-08-18T13:39:00Z">
        <w:r w:rsidR="00CD50B6">
          <w:rPr>
            <w:rFonts w:cstheme="minorHAnsi"/>
            <w:color w:val="000000" w:themeColor="text1"/>
          </w:rPr>
          <w:t>#</w:t>
        </w:r>
      </w:ins>
      <w:ins w:id="32420" w:author="Ramasubramani, Hariharan" w:date="2015-07-20T16:46:00Z">
        <w:r>
          <w:rPr>
            <w:rFonts w:cstheme="minorHAnsi"/>
            <w:color w:val="000000" w:themeColor="text1"/>
          </w:rPr>
          <w:t xml:space="preserve">.  Any change to Form </w:t>
        </w:r>
      </w:ins>
      <w:ins w:id="32421" w:author="Ramasubramani, Hariharan" w:date="2015-08-18T13:39:00Z">
        <w:r w:rsidR="00CD50B6">
          <w:rPr>
            <w:rFonts w:cstheme="minorHAnsi"/>
            <w:color w:val="000000" w:themeColor="text1"/>
          </w:rPr>
          <w:t>#</w:t>
        </w:r>
      </w:ins>
      <w:ins w:id="32422" w:author="Ramasubramani, Hariharan" w:date="2015-07-20T16:46:00Z">
        <w:r>
          <w:rPr>
            <w:rFonts w:cstheme="minorHAnsi"/>
            <w:color w:val="000000" w:themeColor="text1"/>
          </w:rPr>
          <w:t xml:space="preserve"> shall disable Revision Date drop down momentarily and on focus of revision date </w:t>
        </w:r>
      </w:ins>
      <w:ins w:id="32423" w:author="Ramasubramani, Hariharan" w:date="2015-08-03T10:11:00Z">
        <w:r w:rsidR="004B3C6A">
          <w:rPr>
            <w:rFonts w:cstheme="minorHAnsi"/>
            <w:color w:val="000000" w:themeColor="text1"/>
          </w:rPr>
          <w:t>shall</w:t>
        </w:r>
      </w:ins>
      <w:ins w:id="32424" w:author="Ramasubramani, Hariharan" w:date="2015-07-20T16:46:00Z">
        <w:r>
          <w:rPr>
            <w:rFonts w:cstheme="minorHAnsi"/>
            <w:color w:val="000000" w:themeColor="text1"/>
          </w:rPr>
          <w:t xml:space="preserve"> re</w:t>
        </w:r>
      </w:ins>
      <w:ins w:id="32425" w:author="Ramasubramani, Hariharan" w:date="2015-08-03T10:11:00Z">
        <w:r w:rsidR="004B3C6A">
          <w:rPr>
            <w:rFonts w:cstheme="minorHAnsi"/>
            <w:color w:val="000000" w:themeColor="text1"/>
          </w:rPr>
          <w:t>-</w:t>
        </w:r>
      </w:ins>
      <w:ins w:id="32426" w:author="Ramasubramani, Hariharan" w:date="2015-07-20T16:46:00Z">
        <w:r>
          <w:rPr>
            <w:rFonts w:cstheme="minorHAnsi"/>
            <w:color w:val="000000" w:themeColor="text1"/>
          </w:rPr>
          <w:t xml:space="preserve">fetch revision date for changed Form </w:t>
        </w:r>
      </w:ins>
      <w:ins w:id="32427" w:author="Ramasubramani, Hariharan" w:date="2015-08-18T13:40:00Z">
        <w:r w:rsidR="00CD50B6">
          <w:rPr>
            <w:rFonts w:cstheme="minorHAnsi"/>
            <w:color w:val="000000" w:themeColor="text1"/>
          </w:rPr>
          <w:t>#</w:t>
        </w:r>
      </w:ins>
      <w:ins w:id="32428" w:author="Ramasubramani, Hariharan" w:date="2015-07-20T16:46:00Z">
        <w:r>
          <w:rPr>
            <w:rFonts w:cstheme="minorHAnsi"/>
            <w:color w:val="000000" w:themeColor="text1"/>
          </w:rPr>
          <w:t>.</w:t>
        </w:r>
      </w:ins>
    </w:p>
    <w:p w14:paraId="4A5E9672" w14:textId="0C7F2699" w:rsidR="00B92C0E" w:rsidRDefault="00B92C0E">
      <w:pPr>
        <w:pStyle w:val="ListParagraph"/>
        <w:numPr>
          <w:ilvl w:val="3"/>
          <w:numId w:val="6"/>
        </w:numPr>
        <w:overflowPunct w:val="0"/>
        <w:autoSpaceDE w:val="0"/>
        <w:autoSpaceDN w:val="0"/>
        <w:spacing w:after="60"/>
        <w:textAlignment w:val="baseline"/>
        <w:rPr>
          <w:ins w:id="32429" w:author="Ramasubramani, Hariharan" w:date="2015-08-04T16:35:00Z"/>
          <w:rFonts w:cstheme="minorHAnsi"/>
          <w:color w:val="000000" w:themeColor="text1"/>
        </w:rPr>
        <w:pPrChange w:id="32430" w:author="Ramasubramani, Hariharan" w:date="2015-07-20T16:42:00Z">
          <w:pPr>
            <w:pStyle w:val="ListParagraph"/>
            <w:numPr>
              <w:ilvl w:val="2"/>
              <w:numId w:val="32"/>
            </w:numPr>
            <w:tabs>
              <w:tab w:val="num" w:pos="2178"/>
            </w:tabs>
            <w:overflowPunct w:val="0"/>
            <w:autoSpaceDE w:val="0"/>
            <w:autoSpaceDN w:val="0"/>
            <w:spacing w:after="60"/>
            <w:ind w:left="1710" w:hanging="720"/>
            <w:textAlignment w:val="baseline"/>
          </w:pPr>
        </w:pPrChange>
      </w:pPr>
      <w:ins w:id="32431" w:author="Ramasubramani, Hariharan" w:date="2015-07-20T16:41:00Z">
        <w:r w:rsidRPr="00B92C0E">
          <w:rPr>
            <w:rFonts w:cstheme="minorHAnsi"/>
            <w:color w:val="000000" w:themeColor="text1"/>
            <w:rPrChange w:id="32432" w:author="Ramasubramani, Hariharan" w:date="2015-07-20T16:42:00Z">
              <w:rPr/>
            </w:rPrChange>
          </w:rPr>
          <w:t xml:space="preserve">If the </w:t>
        </w:r>
      </w:ins>
      <w:ins w:id="32433" w:author="Ramasubramani, Hariharan" w:date="2015-07-20T16:48:00Z">
        <w:r w:rsidR="00210969">
          <w:rPr>
            <w:rFonts w:cstheme="minorHAnsi"/>
            <w:color w:val="000000" w:themeColor="text1"/>
          </w:rPr>
          <w:t>Form</w:t>
        </w:r>
      </w:ins>
      <w:ins w:id="32434" w:author="Ramasubramani, Hariharan" w:date="2015-07-20T16:41:00Z">
        <w:r w:rsidRPr="00B92C0E">
          <w:rPr>
            <w:rFonts w:cstheme="minorHAnsi"/>
            <w:color w:val="000000" w:themeColor="text1"/>
            <w:rPrChange w:id="32435" w:author="Ramasubramani, Hariharan" w:date="2015-07-20T16:42:00Z">
              <w:rPr/>
            </w:rPrChange>
          </w:rPr>
          <w:t xml:space="preserve"> is part of any </w:t>
        </w:r>
      </w:ins>
      <w:ins w:id="32436" w:author="Ramasubramani, Hariharan" w:date="2015-07-22T17:33:00Z">
        <w:r w:rsidR="0035746A">
          <w:rPr>
            <w:rFonts w:cstheme="minorHAnsi"/>
            <w:color w:val="000000" w:themeColor="text1"/>
          </w:rPr>
          <w:t>In</w:t>
        </w:r>
      </w:ins>
      <w:ins w:id="32437" w:author="Ramasubramani, Hariharan" w:date="2015-08-20T16:25:00Z">
        <w:r w:rsidR="00911EE5">
          <w:rPr>
            <w:rFonts w:cstheme="minorHAnsi"/>
            <w:color w:val="000000" w:themeColor="text1"/>
          </w:rPr>
          <w:t>-</w:t>
        </w:r>
      </w:ins>
      <w:ins w:id="32438" w:author="Ramasubramani, Hariharan" w:date="2015-07-22T17:33:00Z">
        <w:r w:rsidR="00CA1ED6">
          <w:rPr>
            <w:rFonts w:cstheme="minorHAnsi"/>
            <w:color w:val="000000" w:themeColor="text1"/>
          </w:rPr>
          <w:t xml:space="preserve">Progress </w:t>
        </w:r>
      </w:ins>
      <w:ins w:id="32439" w:author="Ramasubramani, Hariharan" w:date="2015-08-03T10:11:00Z">
        <w:r w:rsidR="004B3C6A" w:rsidRPr="00CB367C">
          <w:rPr>
            <w:rFonts w:cstheme="minorHAnsi"/>
            <w:color w:val="000000" w:themeColor="text1"/>
          </w:rPr>
          <w:t>release group</w:t>
        </w:r>
      </w:ins>
      <w:ins w:id="32440" w:author="Ramasubramani, Hariharan" w:date="2015-07-20T16:41:00Z">
        <w:r w:rsidRPr="00B92C0E">
          <w:rPr>
            <w:rFonts w:cstheme="minorHAnsi"/>
            <w:color w:val="000000" w:themeColor="text1"/>
            <w:rPrChange w:id="32441" w:author="Ramasubramani, Hariharan" w:date="2015-07-20T16:42:00Z">
              <w:rPr/>
            </w:rPrChange>
          </w:rPr>
          <w:t xml:space="preserve"> </w:t>
        </w:r>
        <w:proofErr w:type="gramStart"/>
        <w:r w:rsidRPr="00B92C0E">
          <w:rPr>
            <w:rFonts w:cstheme="minorHAnsi"/>
            <w:color w:val="000000" w:themeColor="text1"/>
            <w:rPrChange w:id="32442" w:author="Ramasubramani, Hariharan" w:date="2015-07-20T16:42:00Z">
              <w:rPr/>
            </w:rPrChange>
          </w:rPr>
          <w:t>Save</w:t>
        </w:r>
        <w:proofErr w:type="gramEnd"/>
        <w:r w:rsidRPr="00B92C0E">
          <w:rPr>
            <w:rFonts w:cstheme="minorHAnsi"/>
            <w:color w:val="000000" w:themeColor="text1"/>
            <w:rPrChange w:id="32443" w:author="Ramasubramani, Hariharan" w:date="2015-07-20T16:42:00Z">
              <w:rPr/>
            </w:rPrChange>
          </w:rPr>
          <w:t xml:space="preserve"> button </w:t>
        </w:r>
      </w:ins>
      <w:ins w:id="32444" w:author="Ramasubramani, Hariharan" w:date="2015-08-03T16:57:00Z">
        <w:r w:rsidR="001A6E9F">
          <w:rPr>
            <w:rFonts w:cstheme="minorHAnsi"/>
            <w:color w:val="000000" w:themeColor="text1"/>
          </w:rPr>
          <w:t>shall</w:t>
        </w:r>
      </w:ins>
      <w:ins w:id="32445" w:author="Ramasubramani, Hariharan" w:date="2015-07-20T16:41:00Z">
        <w:r w:rsidRPr="00B92C0E">
          <w:rPr>
            <w:rFonts w:cstheme="minorHAnsi"/>
            <w:color w:val="000000" w:themeColor="text1"/>
            <w:rPrChange w:id="32446" w:author="Ramasubramani, Hariharan" w:date="2015-07-20T16:42:00Z">
              <w:rPr/>
            </w:rPrChange>
          </w:rPr>
          <w:t xml:space="preserve"> be disabled and an alert message displayed for user to </w:t>
        </w:r>
      </w:ins>
      <w:ins w:id="32447" w:author="Ramasubramani, Hariharan" w:date="2015-08-04T14:14:00Z">
        <w:r w:rsidR="00476223">
          <w:rPr>
            <w:rFonts w:cstheme="minorHAnsi"/>
            <w:color w:val="000000" w:themeColor="text1"/>
          </w:rPr>
          <w:t>Modify</w:t>
        </w:r>
      </w:ins>
      <w:ins w:id="32448" w:author="Ramasubramani, Hariharan" w:date="2015-07-20T16:41:00Z">
        <w:r w:rsidRPr="00B92C0E">
          <w:rPr>
            <w:rFonts w:cstheme="minorHAnsi"/>
            <w:color w:val="000000" w:themeColor="text1"/>
            <w:rPrChange w:id="32449" w:author="Ramasubramani, Hariharan" w:date="2015-07-20T16:42:00Z">
              <w:rPr/>
            </w:rPrChange>
          </w:rPr>
          <w:t xml:space="preserve"> this </w:t>
        </w:r>
      </w:ins>
      <w:ins w:id="32450" w:author="Ramasubramani, Hariharan" w:date="2015-07-20T16:48:00Z">
        <w:r w:rsidR="00210969">
          <w:rPr>
            <w:rFonts w:cstheme="minorHAnsi"/>
            <w:color w:val="000000" w:themeColor="text1"/>
          </w:rPr>
          <w:t>Fo</w:t>
        </w:r>
      </w:ins>
      <w:ins w:id="32451" w:author="Ramasubramani, Hariharan" w:date="2015-08-03T10:12:00Z">
        <w:r w:rsidR="004B3C6A">
          <w:rPr>
            <w:rFonts w:cstheme="minorHAnsi"/>
            <w:color w:val="000000" w:themeColor="text1"/>
          </w:rPr>
          <w:t>r</w:t>
        </w:r>
      </w:ins>
      <w:ins w:id="32452" w:author="Ramasubramani, Hariharan" w:date="2015-07-20T16:48:00Z">
        <w:r w:rsidR="00210969">
          <w:rPr>
            <w:rFonts w:cstheme="minorHAnsi"/>
            <w:color w:val="000000" w:themeColor="text1"/>
          </w:rPr>
          <w:t xml:space="preserve">m </w:t>
        </w:r>
      </w:ins>
      <w:ins w:id="32453" w:author="Ramasubramani, Hariharan" w:date="2015-07-20T16:41:00Z">
        <w:r w:rsidRPr="00B92C0E">
          <w:rPr>
            <w:rFonts w:cstheme="minorHAnsi"/>
            <w:color w:val="000000" w:themeColor="text1"/>
            <w:rPrChange w:id="32454" w:author="Ramasubramani, Hariharan" w:date="2015-07-20T16:42:00Z">
              <w:rPr/>
            </w:rPrChange>
          </w:rPr>
          <w:t xml:space="preserve">from </w:t>
        </w:r>
      </w:ins>
      <w:ins w:id="32455" w:author="Ramasubramani, Hariharan" w:date="2015-08-20T16:28:00Z">
        <w:r w:rsidR="00911EE5">
          <w:rPr>
            <w:rFonts w:cstheme="minorHAnsi"/>
            <w:color w:val="000000" w:themeColor="text1"/>
          </w:rPr>
          <w:t>Edit</w:t>
        </w:r>
      </w:ins>
      <w:ins w:id="32456" w:author="Ramasubramani, Hariharan" w:date="2015-07-20T16:41:00Z">
        <w:r w:rsidRPr="00B92C0E">
          <w:rPr>
            <w:rFonts w:cstheme="minorHAnsi"/>
            <w:color w:val="000000" w:themeColor="text1"/>
            <w:rPrChange w:id="32457" w:author="Ramasubramani, Hariharan" w:date="2015-07-20T16:42:00Z">
              <w:rPr/>
            </w:rPrChange>
          </w:rPr>
          <w:t xml:space="preserve"> Release Group screen</w:t>
        </w:r>
      </w:ins>
      <w:ins w:id="32458" w:author="Ramasubramani, Hariharan" w:date="2015-08-03T16:48:00Z">
        <w:r w:rsidR="00BF4E18">
          <w:rPr>
            <w:rFonts w:cstheme="minorHAnsi"/>
            <w:color w:val="000000" w:themeColor="text1"/>
          </w:rPr>
          <w:t xml:space="preserve"> (Section 6.2.2)</w:t>
        </w:r>
      </w:ins>
      <w:ins w:id="32459" w:author="Ramasubramani, Hariharan" w:date="2015-07-20T16:41:00Z">
        <w:r w:rsidRPr="00B92C0E">
          <w:rPr>
            <w:rFonts w:cstheme="minorHAnsi"/>
            <w:color w:val="000000" w:themeColor="text1"/>
            <w:rPrChange w:id="32460" w:author="Ramasubramani, Hariharan" w:date="2015-07-20T16:42:00Z">
              <w:rPr/>
            </w:rPrChange>
          </w:rPr>
          <w:t xml:space="preserve"> (Fig: </w:t>
        </w:r>
      </w:ins>
      <w:ins w:id="32461" w:author="Ramasubramani, Hariharan" w:date="2015-08-03T16:57:00Z">
        <w:r w:rsidR="001A6E9F">
          <w:rPr>
            <w:rFonts w:cstheme="minorHAnsi"/>
            <w:color w:val="000000" w:themeColor="text1"/>
          </w:rPr>
          <w:t>2.d</w:t>
        </w:r>
      </w:ins>
      <w:ins w:id="32462" w:author="Ramasubramani, Hariharan" w:date="2015-07-20T16:41:00Z">
        <w:r w:rsidRPr="00B92C0E">
          <w:rPr>
            <w:rFonts w:cstheme="minorHAnsi"/>
            <w:color w:val="000000" w:themeColor="text1"/>
            <w:rPrChange w:id="32463" w:author="Ramasubramani, Hariharan" w:date="2015-07-20T16:42:00Z">
              <w:rPr/>
            </w:rPrChange>
          </w:rPr>
          <w:t>).</w:t>
        </w:r>
      </w:ins>
    </w:p>
    <w:p w14:paraId="4774C152" w14:textId="5F162129" w:rsidR="00086CA4" w:rsidRDefault="00086CA4">
      <w:pPr>
        <w:pStyle w:val="ListParagraph"/>
        <w:numPr>
          <w:ilvl w:val="3"/>
          <w:numId w:val="6"/>
        </w:numPr>
        <w:overflowPunct w:val="0"/>
        <w:autoSpaceDE w:val="0"/>
        <w:autoSpaceDN w:val="0"/>
        <w:spacing w:after="60"/>
        <w:textAlignment w:val="baseline"/>
        <w:rPr>
          <w:ins w:id="32464" w:author="Ramasubramani, Hariharan" w:date="2015-08-04T09:37:00Z"/>
          <w:rFonts w:cstheme="minorHAnsi"/>
          <w:color w:val="000000" w:themeColor="text1"/>
        </w:rPr>
        <w:pPrChange w:id="32465" w:author="Ramasubramani, Hariharan" w:date="2015-07-20T16:42:00Z">
          <w:pPr>
            <w:pStyle w:val="ListParagraph"/>
            <w:numPr>
              <w:ilvl w:val="2"/>
              <w:numId w:val="32"/>
            </w:numPr>
            <w:tabs>
              <w:tab w:val="num" w:pos="2178"/>
            </w:tabs>
            <w:overflowPunct w:val="0"/>
            <w:autoSpaceDE w:val="0"/>
            <w:autoSpaceDN w:val="0"/>
            <w:spacing w:after="60"/>
            <w:ind w:left="1710" w:hanging="720"/>
            <w:textAlignment w:val="baseline"/>
          </w:pPr>
        </w:pPrChange>
      </w:pPr>
      <w:ins w:id="32466" w:author="Ramasubramani, Hariharan" w:date="2015-08-04T16:37:00Z">
        <w:r>
          <w:rPr>
            <w:rFonts w:cstheme="minorHAnsi"/>
            <w:color w:val="000000" w:themeColor="text1"/>
          </w:rPr>
          <w:t xml:space="preserve">All the buttons </w:t>
        </w:r>
      </w:ins>
      <w:ins w:id="32467" w:author="Ramasubramani, Hariharan" w:date="2015-08-04T16:35:00Z">
        <w:r>
          <w:rPr>
            <w:rFonts w:cstheme="minorHAnsi"/>
            <w:color w:val="000000" w:themeColor="text1"/>
          </w:rPr>
          <w:t xml:space="preserve">shall be disabled if the </w:t>
        </w:r>
      </w:ins>
      <w:ins w:id="32468" w:author="Ramasubramani, Hariharan" w:date="2015-08-04T16:36:00Z">
        <w:r>
          <w:rPr>
            <w:rFonts w:cstheme="minorHAnsi"/>
            <w:color w:val="000000" w:themeColor="text1"/>
          </w:rPr>
          <w:t>revision date is not latest.</w:t>
        </w:r>
      </w:ins>
      <w:ins w:id="32469" w:author="Ramasubramani, Hariharan" w:date="2015-08-04T16:38:00Z">
        <w:r>
          <w:rPr>
            <w:rFonts w:cstheme="minorHAnsi"/>
            <w:color w:val="000000" w:themeColor="text1"/>
          </w:rPr>
          <w:t xml:space="preserve">  User shall view</w:t>
        </w:r>
      </w:ins>
      <w:ins w:id="32470" w:author="Ramasubramani, Hariharan" w:date="2015-08-04T16:46:00Z">
        <w:r w:rsidR="0056145B">
          <w:rPr>
            <w:rFonts w:cstheme="minorHAnsi"/>
            <w:color w:val="000000" w:themeColor="text1"/>
          </w:rPr>
          <w:t xml:space="preserve"> the form for any revision date(s</w:t>
        </w:r>
      </w:ins>
      <w:ins w:id="32471" w:author="Ramasubramani, Hariharan" w:date="2015-08-04T16:47:00Z">
        <w:r w:rsidR="0056145B">
          <w:rPr>
            <w:rFonts w:cstheme="minorHAnsi"/>
            <w:color w:val="000000" w:themeColor="text1"/>
          </w:rPr>
          <w:t>)</w:t>
        </w:r>
      </w:ins>
      <w:ins w:id="32472" w:author="Ramasubramani, Hariharan" w:date="2015-08-04T16:46:00Z">
        <w:r w:rsidR="0056145B">
          <w:rPr>
            <w:rFonts w:cstheme="minorHAnsi"/>
            <w:color w:val="000000" w:themeColor="text1"/>
          </w:rPr>
          <w:t xml:space="preserve"> and modify </w:t>
        </w:r>
      </w:ins>
      <w:ins w:id="32473" w:author="Ramasubramani, Hariharan" w:date="2015-08-04T16:47:00Z">
        <w:r w:rsidR="0056145B">
          <w:rPr>
            <w:rFonts w:cstheme="minorHAnsi"/>
            <w:color w:val="000000" w:themeColor="text1"/>
          </w:rPr>
          <w:t xml:space="preserve">Form </w:t>
        </w:r>
      </w:ins>
      <w:ins w:id="32474" w:author="Ramasubramani, Hariharan" w:date="2015-08-04T16:51:00Z">
        <w:r w:rsidR="00CF4DFC">
          <w:rPr>
            <w:rFonts w:cstheme="minorHAnsi"/>
            <w:color w:val="000000" w:themeColor="text1"/>
          </w:rPr>
          <w:t>for</w:t>
        </w:r>
      </w:ins>
      <w:ins w:id="32475" w:author="Ramasubramani, Hariharan" w:date="2015-08-04T16:47:00Z">
        <w:r w:rsidR="0056145B">
          <w:rPr>
            <w:rFonts w:cstheme="minorHAnsi"/>
            <w:color w:val="000000" w:themeColor="text1"/>
          </w:rPr>
          <w:t xml:space="preserve"> </w:t>
        </w:r>
      </w:ins>
      <w:ins w:id="32476" w:author="Ramasubramani, Hariharan" w:date="2015-08-04T16:46:00Z">
        <w:r w:rsidR="0056145B">
          <w:rPr>
            <w:rFonts w:cstheme="minorHAnsi"/>
            <w:color w:val="000000" w:themeColor="text1"/>
          </w:rPr>
          <w:t>latest</w:t>
        </w:r>
      </w:ins>
      <w:ins w:id="32477" w:author="Ramasubramani, Hariharan" w:date="2015-08-04T16:51:00Z">
        <w:r w:rsidR="00CF4DFC">
          <w:rPr>
            <w:rFonts w:cstheme="minorHAnsi"/>
            <w:color w:val="000000" w:themeColor="text1"/>
          </w:rPr>
          <w:t xml:space="preserve"> </w:t>
        </w:r>
      </w:ins>
      <w:ins w:id="32478" w:author="Ramasubramani, Hariharan" w:date="2015-08-04T16:47:00Z">
        <w:r w:rsidR="0056145B">
          <w:rPr>
            <w:rFonts w:cstheme="minorHAnsi"/>
            <w:color w:val="000000" w:themeColor="text1"/>
          </w:rPr>
          <w:t>revision date.</w:t>
        </w:r>
      </w:ins>
    </w:p>
    <w:p w14:paraId="5683E5D2" w14:textId="578F6FB4" w:rsidR="002F6D9C" w:rsidRDefault="002F6D9C">
      <w:pPr>
        <w:pStyle w:val="ListParagraph"/>
        <w:numPr>
          <w:ilvl w:val="3"/>
          <w:numId w:val="6"/>
        </w:numPr>
        <w:overflowPunct w:val="0"/>
        <w:autoSpaceDE w:val="0"/>
        <w:autoSpaceDN w:val="0"/>
        <w:spacing w:after="60"/>
        <w:textAlignment w:val="baseline"/>
        <w:rPr>
          <w:ins w:id="32479" w:author="Ramasubramani, Hariharan" w:date="2015-07-20T16:43:00Z"/>
          <w:rFonts w:cstheme="minorHAnsi"/>
          <w:color w:val="000000" w:themeColor="text1"/>
        </w:rPr>
        <w:pPrChange w:id="32480" w:author="Ramasubramani, Hariharan" w:date="2015-07-20T16:42:00Z">
          <w:pPr>
            <w:pStyle w:val="ListParagraph"/>
            <w:numPr>
              <w:ilvl w:val="2"/>
              <w:numId w:val="32"/>
            </w:numPr>
            <w:tabs>
              <w:tab w:val="num" w:pos="2178"/>
            </w:tabs>
            <w:overflowPunct w:val="0"/>
            <w:autoSpaceDE w:val="0"/>
            <w:autoSpaceDN w:val="0"/>
            <w:spacing w:after="60"/>
            <w:ind w:left="1710" w:hanging="720"/>
            <w:textAlignment w:val="baseline"/>
          </w:pPr>
        </w:pPrChange>
      </w:pPr>
      <w:ins w:id="32481" w:author="Ramasubramani, Hariharan" w:date="2015-08-04T09:38:00Z">
        <w:r w:rsidRPr="002F6D9C">
          <w:rPr>
            <w:rFonts w:cstheme="minorHAnsi"/>
            <w:color w:val="000000" w:themeColor="text1"/>
          </w:rPr>
          <w:t>Clicking on Comments button shall open comments screen.  (</w:t>
        </w:r>
        <w:r w:rsidR="007D3AF7">
          <w:rPr>
            <w:rFonts w:cstheme="minorHAnsi"/>
            <w:color w:val="000000" w:themeColor="text1"/>
          </w:rPr>
          <w:t>Section</w:t>
        </w:r>
        <w:r w:rsidRPr="002F6D9C">
          <w:rPr>
            <w:rFonts w:cstheme="minorHAnsi"/>
            <w:color w:val="000000" w:themeColor="text1"/>
          </w:rPr>
          <w:t xml:space="preserve"> 1.10 View/Add Comments)</w:t>
        </w:r>
      </w:ins>
    </w:p>
    <w:p w14:paraId="701503FE" w14:textId="443B016F" w:rsidR="00CC0E4C" w:rsidRDefault="00B92C0E">
      <w:pPr>
        <w:pStyle w:val="ListParagraph"/>
        <w:numPr>
          <w:ilvl w:val="3"/>
          <w:numId w:val="6"/>
        </w:numPr>
        <w:overflowPunct w:val="0"/>
        <w:autoSpaceDE w:val="0"/>
        <w:autoSpaceDN w:val="0"/>
        <w:spacing w:after="60"/>
        <w:textAlignment w:val="baseline"/>
        <w:rPr>
          <w:ins w:id="32482" w:author="Ramasubramani, Hariharan" w:date="2015-07-22T17:43:00Z"/>
          <w:rFonts w:cstheme="minorHAnsi"/>
          <w:color w:val="000000" w:themeColor="text1"/>
        </w:rPr>
        <w:pPrChange w:id="32483" w:author="Ramasubramani, Hariharan" w:date="2015-07-20T16:43:00Z">
          <w:pPr>
            <w:pStyle w:val="ListParagraph"/>
            <w:numPr>
              <w:ilvl w:val="2"/>
              <w:numId w:val="34"/>
            </w:numPr>
            <w:tabs>
              <w:tab w:val="num" w:pos="2178"/>
            </w:tabs>
            <w:overflowPunct w:val="0"/>
            <w:autoSpaceDE w:val="0"/>
            <w:autoSpaceDN w:val="0"/>
            <w:spacing w:after="60"/>
            <w:ind w:left="1710" w:hanging="720"/>
            <w:textAlignment w:val="baseline"/>
          </w:pPr>
        </w:pPrChange>
      </w:pPr>
      <w:ins w:id="32484" w:author="Ramasubramani, Hariharan" w:date="2015-07-20T16:41:00Z">
        <w:r w:rsidRPr="00B92C0E">
          <w:rPr>
            <w:rFonts w:cstheme="minorHAnsi"/>
            <w:color w:val="000000" w:themeColor="text1"/>
            <w:rPrChange w:id="32485" w:author="Ramasubramani, Hariharan" w:date="2015-07-20T16:43:00Z">
              <w:rPr/>
            </w:rPrChange>
          </w:rPr>
          <w:t xml:space="preserve">Clicking Save </w:t>
        </w:r>
      </w:ins>
      <w:ins w:id="32486" w:author="Ramasubramani, Hariharan" w:date="2015-08-04T14:12:00Z">
        <w:r w:rsidR="00476223">
          <w:rPr>
            <w:rFonts w:cstheme="minorHAnsi"/>
            <w:color w:val="000000" w:themeColor="text1"/>
          </w:rPr>
          <w:t>shall</w:t>
        </w:r>
      </w:ins>
      <w:ins w:id="32487" w:author="Ramasubramani, Hariharan" w:date="2015-07-20T16:41:00Z">
        <w:r w:rsidRPr="00B92C0E">
          <w:rPr>
            <w:rFonts w:cstheme="minorHAnsi"/>
            <w:color w:val="000000" w:themeColor="text1"/>
            <w:rPrChange w:id="32488" w:author="Ramasubramani, Hariharan" w:date="2015-07-20T16:43:00Z">
              <w:rPr/>
            </w:rPrChange>
          </w:rPr>
          <w:t xml:space="preserve"> run validations against this screen and save </w:t>
        </w:r>
      </w:ins>
      <w:ins w:id="32489" w:author="Ramasubramani, Hariharan" w:date="2015-08-04T14:12:00Z">
        <w:r w:rsidR="00476223">
          <w:rPr>
            <w:rFonts w:cstheme="minorHAnsi"/>
            <w:color w:val="000000" w:themeColor="text1"/>
          </w:rPr>
          <w:t>modified</w:t>
        </w:r>
      </w:ins>
      <w:ins w:id="32490" w:author="Ramasubramani, Hariharan" w:date="2015-07-20T16:41:00Z">
        <w:r w:rsidRPr="00B92C0E">
          <w:rPr>
            <w:rFonts w:cstheme="minorHAnsi"/>
            <w:color w:val="000000" w:themeColor="text1"/>
            <w:rPrChange w:id="32491" w:author="Ramasubramani, Hariharan" w:date="2015-07-20T16:43:00Z">
              <w:rPr/>
            </w:rPrChange>
          </w:rPr>
          <w:t xml:space="preserve"> </w:t>
        </w:r>
      </w:ins>
      <w:ins w:id="32492" w:author="Ramasubramani, Hariharan" w:date="2015-07-20T16:55:00Z">
        <w:r w:rsidR="00210969">
          <w:rPr>
            <w:rFonts w:cstheme="minorHAnsi"/>
            <w:color w:val="000000" w:themeColor="text1"/>
          </w:rPr>
          <w:t>Form</w:t>
        </w:r>
      </w:ins>
      <w:ins w:id="32493" w:author="Ramasubramani, Hariharan" w:date="2015-07-20T16:41:00Z">
        <w:r w:rsidRPr="00B92C0E">
          <w:rPr>
            <w:rFonts w:cstheme="minorHAnsi"/>
            <w:color w:val="000000" w:themeColor="text1"/>
            <w:rPrChange w:id="32494" w:author="Ramasubramani, Hariharan" w:date="2015-07-20T16:43:00Z">
              <w:rPr/>
            </w:rPrChange>
          </w:rPr>
          <w:t xml:space="preserve"> information if validations </w:t>
        </w:r>
      </w:ins>
      <w:ins w:id="32495" w:author="Ramasubramani, Hariharan" w:date="2015-08-04T16:26:00Z">
        <w:r w:rsidR="00D76299">
          <w:rPr>
            <w:rFonts w:cstheme="minorHAnsi"/>
            <w:color w:val="000000" w:themeColor="text1"/>
          </w:rPr>
          <w:t xml:space="preserve">are </w:t>
        </w:r>
      </w:ins>
      <w:ins w:id="32496" w:author="Ramasubramani, Hariharan" w:date="2015-07-20T16:41:00Z">
        <w:r w:rsidRPr="00B92C0E">
          <w:rPr>
            <w:rFonts w:cstheme="minorHAnsi"/>
            <w:color w:val="000000" w:themeColor="text1"/>
            <w:rPrChange w:id="32497" w:author="Ramasubramani, Hariharan" w:date="2015-07-20T16:43:00Z">
              <w:rPr/>
            </w:rPrChange>
          </w:rPr>
          <w:t xml:space="preserve">pass.  If any validation fails, the error will be displayed.  </w:t>
        </w:r>
      </w:ins>
    </w:p>
    <w:p w14:paraId="0A10412D" w14:textId="7147084E" w:rsidR="00B92C0E" w:rsidRDefault="00786132">
      <w:pPr>
        <w:pStyle w:val="ListParagraph"/>
        <w:numPr>
          <w:ilvl w:val="3"/>
          <w:numId w:val="6"/>
        </w:numPr>
        <w:overflowPunct w:val="0"/>
        <w:autoSpaceDE w:val="0"/>
        <w:autoSpaceDN w:val="0"/>
        <w:spacing w:after="60"/>
        <w:textAlignment w:val="baseline"/>
        <w:rPr>
          <w:ins w:id="32498" w:author="Ramasubramani, Hariharan" w:date="2015-07-20T17:01:00Z"/>
          <w:rFonts w:cstheme="minorHAnsi"/>
          <w:color w:val="000000" w:themeColor="text1"/>
        </w:rPr>
        <w:pPrChange w:id="32499" w:author="Ramasubramani, Hariharan" w:date="2015-07-20T16:43:00Z">
          <w:pPr>
            <w:pStyle w:val="ListParagraph"/>
            <w:numPr>
              <w:ilvl w:val="2"/>
              <w:numId w:val="34"/>
            </w:numPr>
            <w:tabs>
              <w:tab w:val="num" w:pos="2178"/>
            </w:tabs>
            <w:overflowPunct w:val="0"/>
            <w:autoSpaceDE w:val="0"/>
            <w:autoSpaceDN w:val="0"/>
            <w:spacing w:after="60"/>
            <w:ind w:left="1710" w:hanging="720"/>
            <w:textAlignment w:val="baseline"/>
          </w:pPr>
        </w:pPrChange>
      </w:pPr>
      <w:ins w:id="32500" w:author="Ramasubramani, Hariharan" w:date="2015-07-20T17:06:00Z">
        <w:r>
          <w:rPr>
            <w:rFonts w:cstheme="minorHAnsi"/>
            <w:color w:val="000000" w:themeColor="text1"/>
          </w:rPr>
          <w:t xml:space="preserve">Clicking cancel </w:t>
        </w:r>
        <w:r w:rsidRPr="008F44EC">
          <w:rPr>
            <w:rFonts w:cstheme="minorHAnsi"/>
            <w:color w:val="000000" w:themeColor="text1"/>
          </w:rPr>
          <w:t xml:space="preserve">will </w:t>
        </w:r>
        <w:r w:rsidRPr="008F44EC">
          <w:rPr>
            <w:rFonts w:cstheme="minorHAnsi"/>
          </w:rPr>
          <w:t>invoke Unsaved Changes functionality (Sec 1.9 Unsaved Changes)</w:t>
        </w:r>
        <w:r>
          <w:rPr>
            <w:rFonts w:cstheme="minorHAnsi"/>
          </w:rPr>
          <w:t>.</w:t>
        </w:r>
      </w:ins>
    </w:p>
    <w:p w14:paraId="410E81BA" w14:textId="77777777" w:rsidR="00BC4461" w:rsidRDefault="00786132">
      <w:pPr>
        <w:pStyle w:val="ListParagraph"/>
        <w:numPr>
          <w:ilvl w:val="3"/>
          <w:numId w:val="6"/>
        </w:numPr>
        <w:overflowPunct w:val="0"/>
        <w:autoSpaceDE w:val="0"/>
        <w:autoSpaceDN w:val="0"/>
        <w:spacing w:after="60"/>
        <w:textAlignment w:val="baseline"/>
        <w:rPr>
          <w:ins w:id="32501" w:author="Ramasubramani, Hariharan" w:date="2015-08-19T14:50:00Z"/>
          <w:rFonts w:cstheme="minorHAnsi"/>
          <w:color w:val="000000" w:themeColor="text1"/>
        </w:rPr>
        <w:pPrChange w:id="32502" w:author="Ramasubramani, Hariharan" w:date="2015-07-20T16:43:00Z">
          <w:pPr>
            <w:pStyle w:val="ListParagraph"/>
            <w:numPr>
              <w:ilvl w:val="2"/>
              <w:numId w:val="34"/>
            </w:numPr>
            <w:tabs>
              <w:tab w:val="num" w:pos="2178"/>
            </w:tabs>
            <w:overflowPunct w:val="0"/>
            <w:autoSpaceDE w:val="0"/>
            <w:autoSpaceDN w:val="0"/>
            <w:spacing w:after="60"/>
            <w:ind w:left="1710" w:hanging="720"/>
            <w:textAlignment w:val="baseline"/>
          </w:pPr>
        </w:pPrChange>
      </w:pPr>
      <w:ins w:id="32503" w:author="Ramasubramani, Hariharan" w:date="2015-07-20T17:01:00Z">
        <w:r w:rsidRPr="00786132">
          <w:rPr>
            <w:rFonts w:cstheme="minorHAnsi"/>
            <w:color w:val="000000" w:themeColor="text1"/>
          </w:rPr>
          <w:t xml:space="preserve">New RIC </w:t>
        </w:r>
      </w:ins>
      <w:ins w:id="32504" w:author="Ramasubramani, Hariharan" w:date="2015-07-24T09:33:00Z">
        <w:r w:rsidR="005A6B68">
          <w:rPr>
            <w:rFonts w:cstheme="minorHAnsi"/>
            <w:color w:val="000000" w:themeColor="text1"/>
          </w:rPr>
          <w:t>shall</w:t>
        </w:r>
      </w:ins>
      <w:ins w:id="32505" w:author="Ramasubramani, Hariharan" w:date="2015-07-20T17:01:00Z">
        <w:r w:rsidRPr="00786132">
          <w:rPr>
            <w:rFonts w:cstheme="minorHAnsi"/>
            <w:color w:val="000000" w:themeColor="text1"/>
          </w:rPr>
          <w:t xml:space="preserve"> be created with same information except History and comments after validation for Form when the user change Form </w:t>
        </w:r>
      </w:ins>
      <w:ins w:id="32506" w:author="Ramasubramani, Hariharan" w:date="2015-08-18T13:40:00Z">
        <w:r w:rsidR="00CD50B6">
          <w:rPr>
            <w:rFonts w:cstheme="minorHAnsi"/>
            <w:color w:val="000000" w:themeColor="text1"/>
          </w:rPr>
          <w:t>#</w:t>
        </w:r>
      </w:ins>
      <w:ins w:id="32507" w:author="Ramasubramani, Hariharan" w:date="2015-07-20T17:01:00Z">
        <w:r w:rsidRPr="00786132">
          <w:rPr>
            <w:rFonts w:cstheme="minorHAnsi"/>
            <w:color w:val="000000" w:themeColor="text1"/>
          </w:rPr>
          <w:t>/Revision Date</w:t>
        </w:r>
      </w:ins>
      <w:ins w:id="32508" w:author="Ramasubramani, Hariharan" w:date="2015-08-18T13:13:00Z">
        <w:r w:rsidR="00337159">
          <w:rPr>
            <w:rFonts w:cstheme="minorHAnsi"/>
            <w:color w:val="000000" w:themeColor="text1"/>
          </w:rPr>
          <w:t xml:space="preserve"> (Clone</w:t>
        </w:r>
      </w:ins>
      <w:ins w:id="32509" w:author="Ramasubramani, Hariharan" w:date="2015-08-18T13:14:00Z">
        <w:r w:rsidR="00337159">
          <w:rPr>
            <w:rFonts w:cstheme="minorHAnsi"/>
            <w:color w:val="000000" w:themeColor="text1"/>
          </w:rPr>
          <w:t xml:space="preserve"> Form</w:t>
        </w:r>
      </w:ins>
      <w:ins w:id="32510" w:author="Ramasubramani, Hariharan" w:date="2015-08-18T13:13:00Z">
        <w:r w:rsidR="00337159">
          <w:rPr>
            <w:rFonts w:cstheme="minorHAnsi"/>
            <w:color w:val="000000" w:themeColor="text1"/>
          </w:rPr>
          <w:t>)</w:t>
        </w:r>
      </w:ins>
      <w:ins w:id="32511" w:author="Ramasubramani, Hariharan" w:date="2015-07-20T17:01:00Z">
        <w:r w:rsidRPr="00786132">
          <w:rPr>
            <w:rFonts w:cstheme="minorHAnsi"/>
            <w:color w:val="000000" w:themeColor="text1"/>
          </w:rPr>
          <w:t xml:space="preserve">.  </w:t>
        </w:r>
      </w:ins>
    </w:p>
    <w:p w14:paraId="14A23C7A" w14:textId="649397E8" w:rsidR="00786132" w:rsidRDefault="00786132">
      <w:pPr>
        <w:pStyle w:val="ListParagraph"/>
        <w:numPr>
          <w:ilvl w:val="3"/>
          <w:numId w:val="6"/>
        </w:numPr>
        <w:overflowPunct w:val="0"/>
        <w:autoSpaceDE w:val="0"/>
        <w:autoSpaceDN w:val="0"/>
        <w:spacing w:after="60"/>
        <w:textAlignment w:val="baseline"/>
        <w:rPr>
          <w:ins w:id="32512" w:author="Ramasubramani, Hariharan" w:date="2015-07-24T09:29:00Z"/>
          <w:rFonts w:cstheme="minorHAnsi"/>
          <w:color w:val="000000" w:themeColor="text1"/>
        </w:rPr>
        <w:pPrChange w:id="32513" w:author="Ramasubramani, Hariharan" w:date="2015-07-20T16:43:00Z">
          <w:pPr>
            <w:pStyle w:val="ListParagraph"/>
            <w:numPr>
              <w:ilvl w:val="2"/>
              <w:numId w:val="34"/>
            </w:numPr>
            <w:tabs>
              <w:tab w:val="num" w:pos="2178"/>
            </w:tabs>
            <w:overflowPunct w:val="0"/>
            <w:autoSpaceDE w:val="0"/>
            <w:autoSpaceDN w:val="0"/>
            <w:spacing w:after="60"/>
            <w:ind w:left="1710" w:hanging="720"/>
            <w:textAlignment w:val="baseline"/>
          </w:pPr>
        </w:pPrChange>
      </w:pPr>
      <w:ins w:id="32514" w:author="Ramasubramani, Hariharan" w:date="2015-07-20T17:01:00Z">
        <w:r w:rsidRPr="00786132">
          <w:rPr>
            <w:rFonts w:cstheme="minorHAnsi"/>
            <w:color w:val="000000" w:themeColor="text1"/>
          </w:rPr>
          <w:t xml:space="preserve">If the Form </w:t>
        </w:r>
      </w:ins>
      <w:ins w:id="32515" w:author="Ramasubramani, Hariharan" w:date="2015-08-18T13:40:00Z">
        <w:r w:rsidR="00CD50B6">
          <w:rPr>
            <w:rFonts w:cstheme="minorHAnsi"/>
            <w:color w:val="000000" w:themeColor="text1"/>
          </w:rPr>
          <w:t>#</w:t>
        </w:r>
      </w:ins>
      <w:ins w:id="32516" w:author="Ramasubramani, Hariharan" w:date="2015-07-20T17:01:00Z">
        <w:r w:rsidRPr="00786132">
          <w:rPr>
            <w:rFonts w:cstheme="minorHAnsi"/>
            <w:color w:val="000000" w:themeColor="text1"/>
          </w:rPr>
          <w:t xml:space="preserve"> and Revision Date combination already exists </w:t>
        </w:r>
      </w:ins>
      <w:ins w:id="32517" w:author="Ramasubramani, Hariharan" w:date="2015-08-04T16:49:00Z">
        <w:r w:rsidR="0074451A">
          <w:rPr>
            <w:rFonts w:cstheme="minorHAnsi"/>
            <w:color w:val="000000" w:themeColor="text1"/>
          </w:rPr>
          <w:t xml:space="preserve">system </w:t>
        </w:r>
      </w:ins>
      <w:ins w:id="32518" w:author="Ramasubramani, Hariharan" w:date="2015-07-24T09:34:00Z">
        <w:r w:rsidR="005A6B68">
          <w:rPr>
            <w:rFonts w:cstheme="minorHAnsi"/>
            <w:color w:val="000000" w:themeColor="text1"/>
          </w:rPr>
          <w:t>shall</w:t>
        </w:r>
      </w:ins>
      <w:ins w:id="32519" w:author="Ramasubramani, Hariharan" w:date="2015-07-20T17:24:00Z">
        <w:r w:rsidR="00C66FC3">
          <w:rPr>
            <w:rFonts w:cstheme="minorHAnsi"/>
            <w:color w:val="000000" w:themeColor="text1"/>
          </w:rPr>
          <w:t xml:space="preserve"> invoke Duplicate Form alert</w:t>
        </w:r>
      </w:ins>
      <w:ins w:id="32520" w:author="Ramasubramani, Hariharan" w:date="2015-07-20T17:01:00Z">
        <w:r w:rsidRPr="00786132">
          <w:rPr>
            <w:rFonts w:cstheme="minorHAnsi"/>
            <w:color w:val="000000" w:themeColor="text1"/>
          </w:rPr>
          <w:t xml:space="preserve"> (</w:t>
        </w:r>
      </w:ins>
      <w:ins w:id="32521" w:author="Ramasubramani, Hariharan" w:date="2015-07-20T17:25:00Z">
        <w:r w:rsidR="000A683A">
          <w:rPr>
            <w:rFonts w:cstheme="minorHAnsi"/>
            <w:color w:val="000000" w:themeColor="text1"/>
          </w:rPr>
          <w:t>Please refer section 2</w:t>
        </w:r>
        <w:r w:rsidR="00C66FC3">
          <w:rPr>
            <w:rFonts w:cstheme="minorHAnsi"/>
            <w:color w:val="000000" w:themeColor="text1"/>
          </w:rPr>
          <w:t>.1.3 Duplicate Form</w:t>
        </w:r>
      </w:ins>
      <w:ins w:id="32522" w:author="Ramasubramani, Hariharan" w:date="2015-07-20T17:01:00Z">
        <w:r w:rsidRPr="00786132">
          <w:rPr>
            <w:rFonts w:cstheme="minorHAnsi"/>
            <w:color w:val="000000" w:themeColor="text1"/>
          </w:rPr>
          <w:t>.)</w:t>
        </w:r>
      </w:ins>
    </w:p>
    <w:p w14:paraId="4FF098BD" w14:textId="7B3B8279" w:rsidR="005A6B68" w:rsidRPr="00786132" w:rsidRDefault="005A6B68">
      <w:pPr>
        <w:pStyle w:val="ListParagraph"/>
        <w:numPr>
          <w:ilvl w:val="3"/>
          <w:numId w:val="6"/>
        </w:numPr>
        <w:overflowPunct w:val="0"/>
        <w:autoSpaceDE w:val="0"/>
        <w:autoSpaceDN w:val="0"/>
        <w:spacing w:after="60"/>
        <w:textAlignment w:val="baseline"/>
        <w:rPr>
          <w:ins w:id="32523" w:author="Ramasubramani, Hariharan" w:date="2015-07-20T16:55:00Z"/>
          <w:rFonts w:cstheme="minorHAnsi"/>
          <w:color w:val="000000" w:themeColor="text1"/>
        </w:rPr>
        <w:pPrChange w:id="32524" w:author="Ramasubramani, Hariharan" w:date="2015-07-20T16:43:00Z">
          <w:pPr>
            <w:pStyle w:val="ListParagraph"/>
            <w:numPr>
              <w:ilvl w:val="2"/>
              <w:numId w:val="34"/>
            </w:numPr>
            <w:tabs>
              <w:tab w:val="num" w:pos="2178"/>
            </w:tabs>
            <w:overflowPunct w:val="0"/>
            <w:autoSpaceDE w:val="0"/>
            <w:autoSpaceDN w:val="0"/>
            <w:spacing w:after="60"/>
            <w:ind w:left="1710" w:hanging="720"/>
            <w:textAlignment w:val="baseline"/>
          </w:pPr>
        </w:pPrChange>
      </w:pPr>
      <w:ins w:id="32525" w:author="Ramasubramani, Hariharan" w:date="2015-07-24T09:31:00Z">
        <w:r>
          <w:rPr>
            <w:rFonts w:cstheme="minorHAnsi"/>
            <w:color w:val="000000" w:themeColor="text1"/>
          </w:rPr>
          <w:t>System shall</w:t>
        </w:r>
      </w:ins>
      <w:ins w:id="32526" w:author="Ramasubramani, Hariharan" w:date="2015-07-24T09:30:00Z">
        <w:r>
          <w:rPr>
            <w:rFonts w:cstheme="minorHAnsi"/>
            <w:color w:val="000000" w:themeColor="text1"/>
          </w:rPr>
          <w:t xml:space="preserve"> expire previous version of </w:t>
        </w:r>
      </w:ins>
      <w:ins w:id="32527" w:author="Ramasubramani, Hariharan" w:date="2015-07-24T09:31:00Z">
        <w:r>
          <w:rPr>
            <w:rFonts w:cstheme="minorHAnsi"/>
            <w:color w:val="000000" w:themeColor="text1"/>
          </w:rPr>
          <w:t xml:space="preserve">the same </w:t>
        </w:r>
      </w:ins>
      <w:ins w:id="32528" w:author="Ramasubramani, Hariharan" w:date="2015-07-24T09:30:00Z">
        <w:r>
          <w:rPr>
            <w:rFonts w:cstheme="minorHAnsi"/>
            <w:color w:val="000000" w:themeColor="text1"/>
          </w:rPr>
          <w:t>Form</w:t>
        </w:r>
      </w:ins>
      <w:ins w:id="32529" w:author="Ramasubramani, Hariharan" w:date="2015-07-24T09:32:00Z">
        <w:r>
          <w:rPr>
            <w:rFonts w:cstheme="minorHAnsi"/>
            <w:color w:val="000000" w:themeColor="text1"/>
          </w:rPr>
          <w:t xml:space="preserve"> when Expiration Date is max date</w:t>
        </w:r>
      </w:ins>
      <w:ins w:id="32530" w:author="Ramasubramani, Hariharan" w:date="2015-08-04T16:48:00Z">
        <w:r w:rsidR="0056145B">
          <w:rPr>
            <w:rFonts w:cstheme="minorHAnsi"/>
            <w:color w:val="000000" w:themeColor="text1"/>
          </w:rPr>
          <w:t xml:space="preserve"> and Marked </w:t>
        </w:r>
        <w:proofErr w:type="gramStart"/>
        <w:r w:rsidR="0056145B">
          <w:rPr>
            <w:rFonts w:cstheme="minorHAnsi"/>
            <w:color w:val="000000" w:themeColor="text1"/>
          </w:rPr>
          <w:t>For</w:t>
        </w:r>
        <w:proofErr w:type="gramEnd"/>
        <w:r w:rsidR="0056145B">
          <w:rPr>
            <w:rFonts w:cstheme="minorHAnsi"/>
            <w:color w:val="000000" w:themeColor="text1"/>
          </w:rPr>
          <w:t xml:space="preserve"> Promotion</w:t>
        </w:r>
      </w:ins>
      <w:ins w:id="32531" w:author="Ramasubramani, Hariharan" w:date="2015-07-24T09:30:00Z">
        <w:r>
          <w:rPr>
            <w:rFonts w:cstheme="minorHAnsi"/>
            <w:color w:val="000000" w:themeColor="text1"/>
          </w:rPr>
          <w:t xml:space="preserve"> </w:t>
        </w:r>
      </w:ins>
      <w:ins w:id="32532" w:author="Ramasubramani, Hariharan" w:date="2015-08-04T16:48:00Z">
        <w:r w:rsidR="0056145B">
          <w:rPr>
            <w:rFonts w:cstheme="minorHAnsi"/>
            <w:color w:val="000000" w:themeColor="text1"/>
          </w:rPr>
          <w:t>when the</w:t>
        </w:r>
      </w:ins>
      <w:ins w:id="32533" w:author="Ramasubramani, Hariharan" w:date="2015-07-24T09:29:00Z">
        <w:r>
          <w:rPr>
            <w:rFonts w:cstheme="minorHAnsi"/>
            <w:color w:val="000000" w:themeColor="text1"/>
          </w:rPr>
          <w:t xml:space="preserve"> user change</w:t>
        </w:r>
      </w:ins>
      <w:ins w:id="32534" w:author="Ramasubramani, Hariharan" w:date="2015-08-04T16:42:00Z">
        <w:r w:rsidR="002F2F45">
          <w:rPr>
            <w:rFonts w:cstheme="minorHAnsi"/>
            <w:color w:val="000000" w:themeColor="text1"/>
          </w:rPr>
          <w:t>d</w:t>
        </w:r>
      </w:ins>
      <w:ins w:id="32535" w:author="Ramasubramani, Hariharan" w:date="2015-07-24T09:30:00Z">
        <w:r>
          <w:rPr>
            <w:rFonts w:cstheme="minorHAnsi"/>
            <w:color w:val="000000" w:themeColor="text1"/>
          </w:rPr>
          <w:t xml:space="preserve"> Revision Date</w:t>
        </w:r>
      </w:ins>
      <w:ins w:id="32536" w:author="Ramasubramani, Hariharan" w:date="2015-07-24T09:31:00Z">
        <w:r>
          <w:rPr>
            <w:rFonts w:cstheme="minorHAnsi"/>
            <w:color w:val="000000" w:themeColor="text1"/>
          </w:rPr>
          <w:t xml:space="preserve"> only</w:t>
        </w:r>
      </w:ins>
      <w:ins w:id="32537" w:author="Ramasubramani, Hariharan" w:date="2015-07-24T09:32:00Z">
        <w:r>
          <w:rPr>
            <w:rFonts w:cstheme="minorHAnsi"/>
            <w:color w:val="000000" w:themeColor="text1"/>
          </w:rPr>
          <w:t>.</w:t>
        </w:r>
      </w:ins>
    </w:p>
    <w:p w14:paraId="2CA111E6" w14:textId="77777777" w:rsidR="00B92C0E" w:rsidRDefault="00B92C0E">
      <w:pPr>
        <w:pStyle w:val="ListParagraph"/>
        <w:numPr>
          <w:ilvl w:val="3"/>
          <w:numId w:val="6"/>
        </w:numPr>
        <w:overflowPunct w:val="0"/>
        <w:autoSpaceDE w:val="0"/>
        <w:autoSpaceDN w:val="0"/>
        <w:spacing w:after="60"/>
        <w:textAlignment w:val="baseline"/>
        <w:rPr>
          <w:ins w:id="32538" w:author="Ramasubramani, Hariharan" w:date="2015-07-20T16:43:00Z"/>
          <w:rFonts w:cstheme="minorHAnsi"/>
          <w:color w:val="000000" w:themeColor="text1"/>
        </w:rPr>
        <w:pPrChange w:id="32539" w:author="Ramasubramani, Hariharan" w:date="2015-07-20T16:43:00Z">
          <w:pPr>
            <w:pStyle w:val="ListParagraph"/>
            <w:numPr>
              <w:ilvl w:val="2"/>
              <w:numId w:val="35"/>
            </w:numPr>
            <w:tabs>
              <w:tab w:val="num" w:pos="2178"/>
            </w:tabs>
            <w:overflowPunct w:val="0"/>
            <w:autoSpaceDE w:val="0"/>
            <w:autoSpaceDN w:val="0"/>
            <w:spacing w:after="60"/>
            <w:ind w:left="1710" w:hanging="720"/>
            <w:textAlignment w:val="baseline"/>
          </w:pPr>
        </w:pPrChange>
      </w:pPr>
      <w:ins w:id="32540" w:author="Ramasubramani, Hariharan" w:date="2015-07-20T16:41:00Z">
        <w:r w:rsidRPr="00B92C0E">
          <w:rPr>
            <w:rFonts w:cstheme="minorHAnsi"/>
            <w:color w:val="000000" w:themeColor="text1"/>
            <w:rPrChange w:id="32541" w:author="Ramasubramani, Hariharan" w:date="2015-07-20T16:43:00Z">
              <w:rPr/>
            </w:rPrChange>
          </w:rPr>
          <w:t>Fields denoted with an ‘*’ are required.</w:t>
        </w:r>
      </w:ins>
    </w:p>
    <w:p w14:paraId="3A386106" w14:textId="00EFCCAF" w:rsidR="005A5C7A" w:rsidRDefault="00B92C0E">
      <w:pPr>
        <w:pStyle w:val="ListParagraph"/>
        <w:numPr>
          <w:ilvl w:val="3"/>
          <w:numId w:val="6"/>
        </w:numPr>
        <w:overflowPunct w:val="0"/>
        <w:autoSpaceDE w:val="0"/>
        <w:autoSpaceDN w:val="0"/>
        <w:spacing w:after="60"/>
        <w:textAlignment w:val="baseline"/>
        <w:rPr>
          <w:ins w:id="32542" w:author="Ramasubramani, Hariharan" w:date="2015-08-03T16:55:00Z"/>
          <w:rFonts w:cstheme="minorHAnsi"/>
          <w:color w:val="000000" w:themeColor="text1"/>
        </w:rPr>
      </w:pPr>
      <w:ins w:id="32543" w:author="Ramasubramani, Hariharan" w:date="2015-07-20T16:41:00Z">
        <w:r w:rsidRPr="00B92C0E">
          <w:rPr>
            <w:rFonts w:cstheme="minorHAnsi"/>
            <w:color w:val="000000" w:themeColor="text1"/>
            <w:rPrChange w:id="32544" w:author="Ramasubramani, Hariharan" w:date="2015-07-20T16:43:00Z">
              <w:rPr/>
            </w:rPrChange>
          </w:rPr>
          <w:t xml:space="preserve">All the other functionalities are same with Create </w:t>
        </w:r>
      </w:ins>
      <w:ins w:id="32545" w:author="Ramasubramani, Hariharan" w:date="2015-07-20T16:55:00Z">
        <w:r w:rsidR="00210969">
          <w:rPr>
            <w:rFonts w:cstheme="minorHAnsi"/>
            <w:color w:val="000000" w:themeColor="text1"/>
          </w:rPr>
          <w:t>Form</w:t>
        </w:r>
      </w:ins>
      <w:ins w:id="32546" w:author="Ramasubramani, Hariharan" w:date="2015-07-20T16:41:00Z">
        <w:r w:rsidRPr="00B92C0E">
          <w:rPr>
            <w:rFonts w:cstheme="minorHAnsi"/>
            <w:color w:val="000000" w:themeColor="text1"/>
            <w:rPrChange w:id="32547" w:author="Ramasubramani, Hariharan" w:date="2015-07-20T16:43:00Z">
              <w:rPr/>
            </w:rPrChange>
          </w:rPr>
          <w:t xml:space="preserve"> screen. (Please refer section </w:t>
        </w:r>
      </w:ins>
      <w:ins w:id="32548" w:author="Ramasubramani, Hariharan" w:date="2015-07-20T17:06:00Z">
        <w:r w:rsidR="000A683A">
          <w:rPr>
            <w:rFonts w:cstheme="minorHAnsi"/>
            <w:color w:val="000000" w:themeColor="text1"/>
          </w:rPr>
          <w:t>2</w:t>
        </w:r>
      </w:ins>
      <w:ins w:id="32549" w:author="Ramasubramani, Hariharan" w:date="2015-07-20T16:41:00Z">
        <w:r w:rsidRPr="00B92C0E">
          <w:rPr>
            <w:rFonts w:cstheme="minorHAnsi"/>
            <w:color w:val="000000" w:themeColor="text1"/>
            <w:rPrChange w:id="32550" w:author="Ramasubramani, Hariharan" w:date="2015-07-20T16:43:00Z">
              <w:rPr/>
            </w:rPrChange>
          </w:rPr>
          <w:t>.1.</w:t>
        </w:r>
      </w:ins>
      <w:ins w:id="32551" w:author="Ramasubramani, Hariharan" w:date="2015-07-22T17:44:00Z">
        <w:r w:rsidR="00CC0E4C">
          <w:rPr>
            <w:rFonts w:cstheme="minorHAnsi"/>
            <w:color w:val="000000" w:themeColor="text1"/>
          </w:rPr>
          <w:t>2</w:t>
        </w:r>
      </w:ins>
      <w:ins w:id="32552" w:author="Ramasubramani, Hariharan" w:date="2015-07-20T16:41:00Z">
        <w:r w:rsidRPr="00B92C0E">
          <w:rPr>
            <w:rFonts w:cstheme="minorHAnsi"/>
            <w:color w:val="000000" w:themeColor="text1"/>
            <w:rPrChange w:id="32553" w:author="Ramasubramani, Hariharan" w:date="2015-07-20T16:43:00Z">
              <w:rPr/>
            </w:rPrChange>
          </w:rPr>
          <w:t xml:space="preserve"> </w:t>
        </w:r>
      </w:ins>
      <w:ins w:id="32554" w:author="Ramasubramani, Hariharan" w:date="2015-07-20T17:07:00Z">
        <w:r w:rsidR="00D17533">
          <w:rPr>
            <w:rFonts w:cstheme="minorHAnsi"/>
            <w:color w:val="000000" w:themeColor="text1"/>
          </w:rPr>
          <w:t>Form</w:t>
        </w:r>
      </w:ins>
      <w:ins w:id="32555" w:author="Ramasubramani, Hariharan" w:date="2015-07-20T16:41:00Z">
        <w:r w:rsidRPr="00B92C0E">
          <w:rPr>
            <w:rFonts w:cstheme="minorHAnsi"/>
            <w:color w:val="000000" w:themeColor="text1"/>
            <w:rPrChange w:id="32556" w:author="Ramasubramani, Hariharan" w:date="2015-07-20T16:43:00Z">
              <w:rPr/>
            </w:rPrChange>
          </w:rPr>
          <w:t xml:space="preserve"> Screen Fields, 1.8 Produc</w:t>
        </w:r>
        <w:r w:rsidR="00D17533">
          <w:rPr>
            <w:rFonts w:cstheme="minorHAnsi"/>
            <w:color w:val="000000" w:themeColor="text1"/>
          </w:rPr>
          <w:t xml:space="preserve">ts Screen, 1.9 Unsaved Changes </w:t>
        </w:r>
        <w:r w:rsidRPr="00B92C0E">
          <w:rPr>
            <w:rFonts w:cstheme="minorHAnsi"/>
            <w:color w:val="000000" w:themeColor="text1"/>
            <w:rPrChange w:id="32557" w:author="Ramasubramani, Hariharan" w:date="2015-07-20T16:43:00Z">
              <w:rPr/>
            </w:rPrChange>
          </w:rPr>
          <w:t xml:space="preserve">and </w:t>
        </w:r>
      </w:ins>
      <w:ins w:id="32558" w:author="Ramasubramani, Hariharan" w:date="2015-07-20T17:07:00Z">
        <w:r w:rsidR="000A683A">
          <w:rPr>
            <w:rFonts w:cstheme="minorHAnsi"/>
            <w:color w:val="000000" w:themeColor="text1"/>
          </w:rPr>
          <w:t>2</w:t>
        </w:r>
      </w:ins>
      <w:ins w:id="32559" w:author="Ramasubramani, Hariharan" w:date="2015-07-20T16:41:00Z">
        <w:r w:rsidRPr="00B92C0E">
          <w:rPr>
            <w:rFonts w:cstheme="minorHAnsi"/>
            <w:color w:val="000000" w:themeColor="text1"/>
            <w:rPrChange w:id="32560" w:author="Ramasubramani, Hariharan" w:date="2015-07-20T16:43:00Z">
              <w:rPr/>
            </w:rPrChange>
          </w:rPr>
          <w:t>.</w:t>
        </w:r>
      </w:ins>
      <w:ins w:id="32561" w:author="Ramasubramani, Hariharan" w:date="2015-07-20T17:07:00Z">
        <w:r w:rsidR="00D17533">
          <w:rPr>
            <w:rFonts w:cstheme="minorHAnsi"/>
            <w:color w:val="000000" w:themeColor="text1"/>
          </w:rPr>
          <w:t>1</w:t>
        </w:r>
      </w:ins>
      <w:ins w:id="32562" w:author="Ramasubramani, Hariharan" w:date="2015-07-20T16:41:00Z">
        <w:r w:rsidR="00D17533">
          <w:rPr>
            <w:rFonts w:cstheme="minorHAnsi"/>
            <w:color w:val="000000" w:themeColor="text1"/>
          </w:rPr>
          <w:t>.3</w:t>
        </w:r>
        <w:r w:rsidRPr="00B92C0E">
          <w:rPr>
            <w:rFonts w:cstheme="minorHAnsi"/>
            <w:color w:val="000000" w:themeColor="text1"/>
            <w:rPrChange w:id="32563" w:author="Ramasubramani, Hariharan" w:date="2015-07-20T16:43:00Z">
              <w:rPr/>
            </w:rPrChange>
          </w:rPr>
          <w:t xml:space="preserve"> Duplicate </w:t>
        </w:r>
      </w:ins>
      <w:ins w:id="32564" w:author="Ramasubramani, Hariharan" w:date="2015-07-20T17:07:00Z">
        <w:r w:rsidR="00D17533">
          <w:rPr>
            <w:rFonts w:cstheme="minorHAnsi"/>
            <w:color w:val="000000" w:themeColor="text1"/>
          </w:rPr>
          <w:t>Form</w:t>
        </w:r>
      </w:ins>
      <w:ins w:id="32565" w:author="Ramasubramani, Hariharan" w:date="2015-07-20T16:41:00Z">
        <w:r w:rsidRPr="00B92C0E">
          <w:rPr>
            <w:rFonts w:cstheme="minorHAnsi"/>
            <w:color w:val="000000" w:themeColor="text1"/>
            <w:rPrChange w:id="32566" w:author="Ramasubramani, Hariharan" w:date="2015-07-20T16:43:00Z">
              <w:rPr/>
            </w:rPrChange>
          </w:rPr>
          <w:t>)</w:t>
        </w:r>
      </w:ins>
    </w:p>
    <w:p w14:paraId="56A5B455" w14:textId="232EDB6B" w:rsidR="001A6E9F" w:rsidRPr="001A6E9F" w:rsidRDefault="00F25874">
      <w:pPr>
        <w:overflowPunct w:val="0"/>
        <w:autoSpaceDE w:val="0"/>
        <w:autoSpaceDN w:val="0"/>
        <w:spacing w:after="60"/>
        <w:ind w:left="720" w:firstLine="0"/>
        <w:textAlignment w:val="baseline"/>
        <w:rPr>
          <w:ins w:id="32567" w:author="Ramasubramani, Hariharan" w:date="2015-07-27T21:03:00Z"/>
          <w:rFonts w:cstheme="minorHAnsi"/>
          <w:color w:val="000000" w:themeColor="text1"/>
          <w:rPrChange w:id="32568" w:author="Ramasubramani, Hariharan" w:date="2015-08-03T16:55:00Z">
            <w:rPr>
              <w:ins w:id="32569" w:author="Ramasubramani, Hariharan" w:date="2015-07-27T21:03:00Z"/>
            </w:rPr>
          </w:rPrChange>
        </w:rPr>
        <w:pPrChange w:id="32570" w:author="Ramasubramani, Hariharan" w:date="2015-08-03T16:55:00Z">
          <w:pPr>
            <w:pStyle w:val="ListParagraph"/>
            <w:numPr>
              <w:ilvl w:val="3"/>
              <w:numId w:val="6"/>
            </w:numPr>
            <w:overflowPunct w:val="0"/>
            <w:autoSpaceDE w:val="0"/>
            <w:autoSpaceDN w:val="0"/>
            <w:spacing w:after="60"/>
            <w:ind w:left="1440" w:hanging="720"/>
            <w:textAlignment w:val="baseline"/>
          </w:pPr>
        </w:pPrChange>
      </w:pPr>
      <w:r>
        <w:rPr>
          <w:rStyle w:val="CommentReference"/>
          <w:rFonts w:ascii="New York" w:eastAsia="Times New Roman" w:hAnsi="New York" w:cs="Times New Roman"/>
        </w:rPr>
        <w:commentReference w:id="32571"/>
      </w:r>
      <w:r w:rsidR="005C20D0">
        <w:rPr>
          <w:rStyle w:val="CommentReference"/>
          <w:rFonts w:ascii="New York" w:eastAsia="Times New Roman" w:hAnsi="New York" w:cs="Times New Roman"/>
        </w:rPr>
        <w:commentReference w:id="32572"/>
      </w:r>
      <w:ins w:id="32573" w:author="Ramasubramani, Hariharan" w:date="2015-08-18T14:27:00Z">
        <w:r w:rsidR="008117A2">
          <w:rPr>
            <w:noProof/>
          </w:rPr>
          <w:drawing>
            <wp:inline distT="0" distB="0" distL="0" distR="0" wp14:anchorId="5FD68DDF" wp14:editId="3F857BA0">
              <wp:extent cx="5427980" cy="2860040"/>
              <wp:effectExtent l="0" t="0" r="1270" b="0"/>
              <wp:docPr id="76" name="Picture 76" descr="C:\Users\n0262988\AppData\Local\Microsoft\Windows\Temporary Internet Files\Content.Word\InProgressF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n0262988\AppData\Local\Microsoft\Windows\Temporary Internet Files\Content.Word\InProgressForm.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27980" cy="2860040"/>
                      </a:xfrm>
                      <a:prstGeom prst="rect">
                        <a:avLst/>
                      </a:prstGeom>
                      <a:noFill/>
                      <a:ln>
                        <a:noFill/>
                      </a:ln>
                    </pic:spPr>
                  </pic:pic>
                </a:graphicData>
              </a:graphic>
            </wp:inline>
          </w:drawing>
        </w:r>
      </w:ins>
      <w:ins w:id="32574" w:author="Ramasubramani, Hariharan" w:date="2015-08-03T16:55:00Z">
        <w:r w:rsidR="001A6E9F">
          <w:rPr>
            <w:rFonts w:cstheme="minorHAnsi"/>
            <w:color w:val="000000" w:themeColor="text1"/>
          </w:rPr>
          <w:br/>
          <w:t xml:space="preserve">            </w:t>
        </w:r>
      </w:ins>
      <w:ins w:id="32575" w:author="Ramasubramani, Hariharan" w:date="2015-08-03T16:57:00Z">
        <w:r w:rsidR="001A6E9F">
          <w:rPr>
            <w:rFonts w:cstheme="minorHAnsi"/>
            <w:color w:val="000000" w:themeColor="text1"/>
          </w:rPr>
          <w:t xml:space="preserve">   </w:t>
        </w:r>
      </w:ins>
      <w:ins w:id="32576" w:author="Ramasubramani, Hariharan" w:date="2015-08-03T16:55:00Z">
        <w:r w:rsidR="001A6E9F">
          <w:rPr>
            <w:rFonts w:cstheme="minorHAnsi"/>
            <w:color w:val="000000" w:themeColor="text1"/>
          </w:rPr>
          <w:t xml:space="preserve"> Fig: 2.d Form Part of In</w:t>
        </w:r>
      </w:ins>
      <w:ins w:id="32577" w:author="Ramasubramani, Hariharan" w:date="2015-08-20T17:07:00Z">
        <w:r w:rsidR="00114168">
          <w:rPr>
            <w:rFonts w:cstheme="minorHAnsi"/>
            <w:color w:val="000000" w:themeColor="text1"/>
          </w:rPr>
          <w:t>-</w:t>
        </w:r>
      </w:ins>
      <w:ins w:id="32578" w:author="Ramasubramani, Hariharan" w:date="2015-08-03T16:55:00Z">
        <w:r w:rsidR="001A6E9F">
          <w:rPr>
            <w:rFonts w:cstheme="minorHAnsi"/>
            <w:color w:val="000000" w:themeColor="text1"/>
          </w:rPr>
          <w:t>Progress Release Group alert</w:t>
        </w:r>
      </w:ins>
    </w:p>
    <w:p w14:paraId="01B9A5A2" w14:textId="439D4E9F" w:rsidR="00B92C0E" w:rsidRPr="005A5C7A" w:rsidRDefault="005A5C7A">
      <w:pPr>
        <w:rPr>
          <w:ins w:id="32579" w:author="Ramasubramani, Hariharan" w:date="2015-07-20T16:41:00Z"/>
          <w:rFonts w:cstheme="minorHAnsi"/>
          <w:color w:val="000000" w:themeColor="text1"/>
          <w:rPrChange w:id="32580" w:author="Ramasubramani, Hariharan" w:date="2015-07-27T21:03:00Z">
            <w:rPr>
              <w:ins w:id="32581" w:author="Ramasubramani, Hariharan" w:date="2015-07-20T16:41:00Z"/>
            </w:rPr>
          </w:rPrChange>
        </w:rPr>
        <w:pPrChange w:id="32582" w:author="Ramasubramani, Hariharan" w:date="2015-07-27T21:03:00Z">
          <w:pPr>
            <w:pStyle w:val="ListParagraph"/>
            <w:numPr>
              <w:ilvl w:val="2"/>
              <w:numId w:val="36"/>
            </w:numPr>
            <w:tabs>
              <w:tab w:val="num" w:pos="2178"/>
            </w:tabs>
            <w:overflowPunct w:val="0"/>
            <w:autoSpaceDE w:val="0"/>
            <w:autoSpaceDN w:val="0"/>
            <w:spacing w:after="60"/>
            <w:ind w:left="1710" w:hanging="720"/>
            <w:textAlignment w:val="baseline"/>
          </w:pPr>
        </w:pPrChange>
      </w:pPr>
      <w:ins w:id="32583" w:author="Ramasubramani, Hariharan" w:date="2015-07-27T21:03:00Z">
        <w:r>
          <w:rPr>
            <w:rFonts w:cstheme="minorHAnsi"/>
            <w:color w:val="000000" w:themeColor="text1"/>
          </w:rPr>
          <w:br w:type="page"/>
        </w:r>
      </w:ins>
    </w:p>
    <w:p w14:paraId="79E52B10" w14:textId="321AEB50" w:rsidR="00903766" w:rsidDel="00375E0F" w:rsidRDefault="00903766">
      <w:pPr>
        <w:rPr>
          <w:del w:id="32584" w:author="Ramasubramani, Hariharan" w:date="2015-07-20T09:33:00Z"/>
          <w:rFonts w:cstheme="minorHAnsi"/>
          <w:color w:val="000000" w:themeColor="text1"/>
        </w:rPr>
        <w:pPrChange w:id="32585" w:author="Ramasubramani, Hariharan" w:date="2015-07-27T20:55:00Z">
          <w:pPr>
            <w:spacing w:after="60"/>
            <w:ind w:firstLine="0"/>
            <w:contextualSpacing/>
          </w:pPr>
        </w:pPrChange>
      </w:pPr>
      <w:bookmarkStart w:id="32586" w:name="_Toc426385232"/>
      <w:bookmarkStart w:id="32587" w:name="_Toc426386636"/>
      <w:bookmarkStart w:id="32588" w:name="_Toc426388039"/>
      <w:bookmarkStart w:id="32589" w:name="_Toc426389443"/>
      <w:bookmarkStart w:id="32590" w:name="_Toc426390847"/>
      <w:bookmarkStart w:id="32591" w:name="_Toc426392251"/>
      <w:bookmarkStart w:id="32592" w:name="_Toc426393654"/>
      <w:bookmarkStart w:id="32593" w:name="_Toc427825239"/>
      <w:bookmarkStart w:id="32594" w:name="_Toc427853052"/>
      <w:bookmarkStart w:id="32595" w:name="_Toc427855292"/>
      <w:bookmarkStart w:id="32596" w:name="_Toc427857493"/>
      <w:bookmarkEnd w:id="32586"/>
      <w:bookmarkEnd w:id="32587"/>
      <w:bookmarkEnd w:id="32588"/>
      <w:bookmarkEnd w:id="32589"/>
      <w:bookmarkEnd w:id="32590"/>
      <w:bookmarkEnd w:id="32591"/>
      <w:bookmarkEnd w:id="32592"/>
      <w:bookmarkEnd w:id="32593"/>
      <w:bookmarkEnd w:id="32594"/>
      <w:bookmarkEnd w:id="32595"/>
      <w:bookmarkEnd w:id="32596"/>
    </w:p>
    <w:p w14:paraId="5BA71584" w14:textId="4FA8F842" w:rsidR="005F4718" w:rsidRPr="00C106B9" w:rsidDel="004B541A" w:rsidRDefault="005F4718">
      <w:pPr>
        <w:rPr>
          <w:del w:id="32597" w:author="Ramasubramani, Hariharan" w:date="2015-07-17T10:39:00Z"/>
          <w:rFonts w:cstheme="minorHAnsi"/>
          <w:color w:val="000000" w:themeColor="text1"/>
        </w:rPr>
        <w:pPrChange w:id="32598" w:author="Ramasubramani, Hariharan" w:date="2015-07-27T20:55:00Z">
          <w:pPr>
            <w:pStyle w:val="ListParagraph"/>
            <w:numPr>
              <w:ilvl w:val="1"/>
              <w:numId w:val="7"/>
            </w:numPr>
            <w:tabs>
              <w:tab w:val="num" w:pos="1170"/>
            </w:tabs>
            <w:overflowPunct w:val="0"/>
            <w:autoSpaceDE w:val="0"/>
            <w:autoSpaceDN w:val="0"/>
            <w:spacing w:after="60"/>
            <w:ind w:left="619" w:firstLine="0"/>
            <w:textAlignment w:val="baseline"/>
          </w:pPr>
        </w:pPrChange>
      </w:pPr>
      <w:del w:id="32599" w:author="Ramasubramani, Hariharan" w:date="2015-07-17T10:25:00Z">
        <w:r w:rsidRPr="00C106B9" w:rsidDel="000F5037">
          <w:rPr>
            <w:rFonts w:cstheme="minorHAnsi"/>
            <w:color w:val="000000" w:themeColor="text1"/>
          </w:rPr>
          <w:delText xml:space="preserve">The system shall determine if a modified </w:delText>
        </w:r>
        <w:r w:rsidDel="000F5037">
          <w:rPr>
            <w:rFonts w:cstheme="minorHAnsi"/>
            <w:color w:val="000000" w:themeColor="text1"/>
          </w:rPr>
          <w:delText xml:space="preserve">Document </w:delText>
        </w:r>
        <w:r w:rsidRPr="00C106B9" w:rsidDel="000F5037">
          <w:rPr>
            <w:rFonts w:cstheme="minorHAnsi"/>
            <w:color w:val="000000" w:themeColor="text1"/>
          </w:rPr>
          <w:delText>Record would create a duplicate entry by comparing the following field values</w:delText>
        </w:r>
        <w:r w:rsidDel="000F5037">
          <w:rPr>
            <w:rFonts w:cstheme="minorHAnsi"/>
            <w:color w:val="000000" w:themeColor="text1"/>
          </w:rPr>
          <w:delText>:</w:delText>
        </w:r>
        <w:r w:rsidRPr="00C106B9" w:rsidDel="000F5037">
          <w:rPr>
            <w:rFonts w:cstheme="minorHAnsi"/>
            <w:color w:val="000000" w:themeColor="text1"/>
          </w:rPr>
          <w:delText xml:space="preserve"> Classification, Sub-classification, </w:delText>
        </w:r>
        <w:r w:rsidDel="000F5037">
          <w:rPr>
            <w:rFonts w:cstheme="minorHAnsi"/>
            <w:color w:val="000000" w:themeColor="text1"/>
          </w:rPr>
          <w:delText>Record</w:delText>
        </w:r>
        <w:r w:rsidRPr="00C106B9" w:rsidDel="000F5037">
          <w:rPr>
            <w:rFonts w:cstheme="minorHAnsi"/>
            <w:color w:val="000000" w:themeColor="text1"/>
          </w:rPr>
          <w:delText xml:space="preserve"> #</w:delText>
        </w:r>
        <w:r w:rsidDel="000F5037">
          <w:rPr>
            <w:rFonts w:cstheme="minorHAnsi"/>
            <w:color w:val="000000" w:themeColor="text1"/>
          </w:rPr>
          <w:delText xml:space="preserve"> if not Null</w:delText>
        </w:r>
        <w:r w:rsidRPr="00C106B9" w:rsidDel="000F5037">
          <w:rPr>
            <w:rFonts w:cstheme="minorHAnsi"/>
            <w:color w:val="000000" w:themeColor="text1"/>
          </w:rPr>
          <w:delText xml:space="preserve">, </w:delText>
        </w:r>
        <w:r w:rsidDel="000F5037">
          <w:rPr>
            <w:rFonts w:cstheme="minorHAnsi"/>
            <w:color w:val="000000" w:themeColor="text1"/>
          </w:rPr>
          <w:delText>Record</w:delText>
        </w:r>
        <w:r w:rsidRPr="00C106B9" w:rsidDel="000F5037">
          <w:rPr>
            <w:rFonts w:cstheme="minorHAnsi"/>
            <w:color w:val="000000" w:themeColor="text1"/>
          </w:rPr>
          <w:delText xml:space="preserve"> Title</w:delText>
        </w:r>
        <w:r w:rsidDel="000F5037">
          <w:rPr>
            <w:rFonts w:cstheme="minorHAnsi"/>
            <w:color w:val="000000" w:themeColor="text1"/>
          </w:rPr>
          <w:delText>.</w:delText>
        </w:r>
      </w:del>
      <w:bookmarkStart w:id="32600" w:name="_Toc424900753"/>
      <w:bookmarkStart w:id="32601" w:name="_Toc424900908"/>
      <w:bookmarkStart w:id="32602" w:name="_Toc424909989"/>
      <w:bookmarkStart w:id="32603" w:name="_Toc424910210"/>
      <w:bookmarkStart w:id="32604" w:name="_Toc424910303"/>
      <w:bookmarkStart w:id="32605" w:name="_Toc424912378"/>
      <w:bookmarkStart w:id="32606" w:name="_Toc424915487"/>
      <w:bookmarkStart w:id="32607" w:name="_Toc424918517"/>
      <w:bookmarkStart w:id="32608" w:name="_Toc426385233"/>
      <w:bookmarkStart w:id="32609" w:name="_Toc426386637"/>
      <w:bookmarkStart w:id="32610" w:name="_Toc426388040"/>
      <w:bookmarkStart w:id="32611" w:name="_Toc426389444"/>
      <w:bookmarkStart w:id="32612" w:name="_Toc426390848"/>
      <w:bookmarkStart w:id="32613" w:name="_Toc426392252"/>
      <w:bookmarkStart w:id="32614" w:name="_Toc426393655"/>
      <w:bookmarkStart w:id="32615" w:name="_Toc427825240"/>
      <w:bookmarkStart w:id="32616" w:name="_Toc427853053"/>
      <w:bookmarkStart w:id="32617" w:name="_Toc427855293"/>
      <w:bookmarkStart w:id="32618" w:name="_Toc427857494"/>
      <w:bookmarkEnd w:id="32600"/>
      <w:bookmarkEnd w:id="32601"/>
      <w:bookmarkEnd w:id="32602"/>
      <w:bookmarkEnd w:id="32603"/>
      <w:bookmarkEnd w:id="32604"/>
      <w:bookmarkEnd w:id="32605"/>
      <w:bookmarkEnd w:id="32606"/>
      <w:bookmarkEnd w:id="32607"/>
      <w:bookmarkEnd w:id="32608"/>
      <w:bookmarkEnd w:id="32609"/>
      <w:bookmarkEnd w:id="32610"/>
      <w:bookmarkEnd w:id="32611"/>
      <w:bookmarkEnd w:id="32612"/>
      <w:bookmarkEnd w:id="32613"/>
      <w:bookmarkEnd w:id="32614"/>
      <w:bookmarkEnd w:id="32615"/>
      <w:bookmarkEnd w:id="32616"/>
      <w:bookmarkEnd w:id="32617"/>
      <w:bookmarkEnd w:id="32618"/>
    </w:p>
    <w:p w14:paraId="33F14138" w14:textId="306E7692" w:rsidR="005F4718" w:rsidRPr="000F5037" w:rsidDel="000F5037" w:rsidRDefault="005F4718">
      <w:pPr>
        <w:rPr>
          <w:del w:id="32619" w:author="Ramasubramani, Hariharan" w:date="2015-07-17T10:25:00Z"/>
          <w:rFonts w:ascii="Cambria" w:eastAsia="Times New Roman" w:hAnsi="Cambria" w:cstheme="minorHAnsi"/>
          <w:color w:val="000000" w:themeColor="text1"/>
          <w:sz w:val="24"/>
          <w:szCs w:val="24"/>
          <w:rPrChange w:id="32620" w:author="Ramasubramani, Hariharan" w:date="2015-07-17T10:27:00Z">
            <w:rPr>
              <w:del w:id="32621" w:author="Ramasubramani, Hariharan" w:date="2015-07-17T10:25:00Z"/>
            </w:rPr>
          </w:rPrChange>
        </w:rPr>
        <w:pPrChange w:id="32622" w:author="Ramasubramani, Hariharan" w:date="2015-07-27T20:55:00Z">
          <w:pPr>
            <w:pStyle w:val="ListParagraph"/>
            <w:numPr>
              <w:ilvl w:val="2"/>
              <w:numId w:val="7"/>
            </w:numPr>
            <w:tabs>
              <w:tab w:val="num" w:pos="1458"/>
            </w:tabs>
            <w:overflowPunct w:val="0"/>
            <w:autoSpaceDE w:val="0"/>
            <w:autoSpaceDN w:val="0"/>
            <w:spacing w:after="60"/>
            <w:ind w:left="990" w:firstLine="0"/>
            <w:textAlignment w:val="baseline"/>
          </w:pPr>
        </w:pPrChange>
      </w:pPr>
      <w:del w:id="32623" w:author="Ramasubramani, Hariharan" w:date="2015-07-17T10:25:00Z">
        <w:r w:rsidRPr="000F5037" w:rsidDel="000F5037">
          <w:rPr>
            <w:rFonts w:ascii="Cambria" w:eastAsia="Times New Roman" w:hAnsi="Cambria" w:cstheme="minorHAnsi"/>
            <w:color w:val="000000" w:themeColor="text1"/>
            <w:sz w:val="24"/>
            <w:szCs w:val="24"/>
            <w:rPrChange w:id="32624" w:author="Ramasubramani, Hariharan" w:date="2015-07-17T10:27:00Z">
              <w:rPr/>
            </w:rPrChange>
          </w:rPr>
          <w:delText>If the entry matches the five values exactly, the system shall display the following alert message: ‘This is a duplicate entry.  Please update your Document Record indexing values.’</w:delText>
        </w:r>
        <w:bookmarkStart w:id="32625" w:name="_Toc424900754"/>
        <w:bookmarkStart w:id="32626" w:name="_Toc424900909"/>
        <w:bookmarkStart w:id="32627" w:name="_Toc424909990"/>
        <w:bookmarkStart w:id="32628" w:name="_Toc424910211"/>
        <w:bookmarkStart w:id="32629" w:name="_Toc424910304"/>
        <w:bookmarkStart w:id="32630" w:name="_Toc424912379"/>
        <w:bookmarkStart w:id="32631" w:name="_Toc424915488"/>
        <w:bookmarkStart w:id="32632" w:name="_Toc424918518"/>
        <w:bookmarkStart w:id="32633" w:name="_Toc426385234"/>
        <w:bookmarkStart w:id="32634" w:name="_Toc426386638"/>
        <w:bookmarkStart w:id="32635" w:name="_Toc426388041"/>
        <w:bookmarkStart w:id="32636" w:name="_Toc426389445"/>
        <w:bookmarkStart w:id="32637" w:name="_Toc426390849"/>
        <w:bookmarkStart w:id="32638" w:name="_Toc426392253"/>
        <w:bookmarkStart w:id="32639" w:name="_Toc426393656"/>
        <w:bookmarkStart w:id="32640" w:name="_Toc427825241"/>
        <w:bookmarkStart w:id="32641" w:name="_Toc427853054"/>
        <w:bookmarkStart w:id="32642" w:name="_Toc427855294"/>
        <w:bookmarkStart w:id="32643" w:name="_Toc427857495"/>
        <w:bookmarkEnd w:id="32625"/>
        <w:bookmarkEnd w:id="32626"/>
        <w:bookmarkEnd w:id="32627"/>
        <w:bookmarkEnd w:id="32628"/>
        <w:bookmarkEnd w:id="32629"/>
        <w:bookmarkEnd w:id="32630"/>
        <w:bookmarkEnd w:id="32631"/>
        <w:bookmarkEnd w:id="32632"/>
        <w:bookmarkEnd w:id="32633"/>
        <w:bookmarkEnd w:id="32634"/>
        <w:bookmarkEnd w:id="32635"/>
        <w:bookmarkEnd w:id="32636"/>
        <w:bookmarkEnd w:id="32637"/>
        <w:bookmarkEnd w:id="32638"/>
        <w:bookmarkEnd w:id="32639"/>
        <w:bookmarkEnd w:id="32640"/>
        <w:bookmarkEnd w:id="32641"/>
        <w:bookmarkEnd w:id="32642"/>
        <w:bookmarkEnd w:id="32643"/>
      </w:del>
    </w:p>
    <w:p w14:paraId="799E291F" w14:textId="18C78C98" w:rsidR="000354E2" w:rsidDel="000F5037" w:rsidRDefault="000354E2">
      <w:pPr>
        <w:rPr>
          <w:del w:id="32644" w:author="Ramasubramani, Hariharan" w:date="2015-07-17T10:25:00Z"/>
        </w:rPr>
        <w:pPrChange w:id="32645" w:author="Ramasubramani, Hariharan" w:date="2015-07-27T20:55:00Z">
          <w:pPr>
            <w:pStyle w:val="ListParagraph"/>
            <w:overflowPunct w:val="0"/>
            <w:autoSpaceDE w:val="0"/>
            <w:autoSpaceDN w:val="0"/>
            <w:spacing w:after="60"/>
            <w:ind w:left="0" w:firstLine="0"/>
            <w:textAlignment w:val="baseline"/>
          </w:pPr>
        </w:pPrChange>
      </w:pPr>
      <w:bookmarkStart w:id="32646" w:name="_Toc424900755"/>
      <w:bookmarkStart w:id="32647" w:name="_Toc424900910"/>
      <w:bookmarkStart w:id="32648" w:name="_Toc424909991"/>
      <w:bookmarkStart w:id="32649" w:name="_Toc424910212"/>
      <w:bookmarkStart w:id="32650" w:name="_Toc424910305"/>
      <w:bookmarkStart w:id="32651" w:name="_Toc424912380"/>
      <w:bookmarkStart w:id="32652" w:name="_Toc424915489"/>
      <w:bookmarkStart w:id="32653" w:name="_Toc424918519"/>
      <w:bookmarkStart w:id="32654" w:name="_Toc426385235"/>
      <w:bookmarkStart w:id="32655" w:name="_Toc426386639"/>
      <w:bookmarkStart w:id="32656" w:name="_Toc426388042"/>
      <w:bookmarkStart w:id="32657" w:name="_Toc426389446"/>
      <w:bookmarkStart w:id="32658" w:name="_Toc426390850"/>
      <w:bookmarkStart w:id="32659" w:name="_Toc426392254"/>
      <w:bookmarkStart w:id="32660" w:name="_Toc426393657"/>
      <w:bookmarkStart w:id="32661" w:name="_Toc427825242"/>
      <w:bookmarkStart w:id="32662" w:name="_Toc427853055"/>
      <w:bookmarkStart w:id="32663" w:name="_Toc427855295"/>
      <w:bookmarkStart w:id="32664" w:name="_Toc427857496"/>
      <w:bookmarkEnd w:id="32646"/>
      <w:bookmarkEnd w:id="32647"/>
      <w:bookmarkEnd w:id="32648"/>
      <w:bookmarkEnd w:id="32649"/>
      <w:bookmarkEnd w:id="32650"/>
      <w:bookmarkEnd w:id="32651"/>
      <w:bookmarkEnd w:id="32652"/>
      <w:bookmarkEnd w:id="32653"/>
      <w:bookmarkEnd w:id="32654"/>
      <w:bookmarkEnd w:id="32655"/>
      <w:bookmarkEnd w:id="32656"/>
      <w:bookmarkEnd w:id="32657"/>
      <w:bookmarkEnd w:id="32658"/>
      <w:bookmarkEnd w:id="32659"/>
      <w:bookmarkEnd w:id="32660"/>
      <w:bookmarkEnd w:id="32661"/>
      <w:bookmarkEnd w:id="32662"/>
      <w:bookmarkEnd w:id="32663"/>
      <w:bookmarkEnd w:id="32664"/>
    </w:p>
    <w:p w14:paraId="439C8778" w14:textId="401332B2" w:rsidR="000354E2" w:rsidDel="000F5037" w:rsidRDefault="000C7DF7">
      <w:pPr>
        <w:rPr>
          <w:del w:id="32665" w:author="Ramasubramani, Hariharan" w:date="2015-07-17T10:27:00Z"/>
        </w:rPr>
        <w:pPrChange w:id="32666" w:author="Ramasubramani, Hariharan" w:date="2015-07-27T20:55:00Z">
          <w:pPr>
            <w:pStyle w:val="ListParagraph"/>
            <w:overflowPunct w:val="0"/>
            <w:autoSpaceDE w:val="0"/>
            <w:autoSpaceDN w:val="0"/>
            <w:spacing w:after="60"/>
            <w:ind w:left="0" w:firstLine="0"/>
            <w:jc w:val="center"/>
            <w:textAlignment w:val="baseline"/>
          </w:pPr>
        </w:pPrChange>
      </w:pPr>
      <w:ins w:id="32667" w:author="Hariharan Ramasubramani" w:date="2015-04-08T16:17:00Z">
        <w:del w:id="32668" w:author="Ramasubramani, Hariharan" w:date="2015-07-17T10:25:00Z">
          <w:r w:rsidDel="000F5037">
            <w:rPr>
              <w:rFonts w:ascii="Cambria" w:eastAsia="Times New Roman" w:hAnsi="Cambria" w:cs="Times New Roman"/>
              <w:noProof/>
              <w:sz w:val="24"/>
              <w:szCs w:val="24"/>
            </w:rPr>
            <w:drawing>
              <wp:inline distT="0" distB="0" distL="0" distR="0" wp14:anchorId="20929014" wp14:editId="762CDC76">
                <wp:extent cx="3602465" cy="2589880"/>
                <wp:effectExtent l="0" t="0" r="0" b="127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extLst>
                            <a:ext uri="{28A0092B-C50C-407E-A947-70E740481C1C}">
                              <a14:useLocalDpi xmlns:a14="http://schemas.microsoft.com/office/drawing/2010/main" val="0"/>
                            </a:ext>
                          </a:extLst>
                        </a:blip>
                        <a:stretch>
                          <a:fillRect/>
                        </a:stretch>
                      </pic:blipFill>
                      <pic:spPr>
                        <a:xfrm>
                          <a:off x="0" y="0"/>
                          <a:ext cx="3602465" cy="2589880"/>
                        </a:xfrm>
                        <a:prstGeom prst="rect">
                          <a:avLst/>
                        </a:prstGeom>
                      </pic:spPr>
                    </pic:pic>
                  </a:graphicData>
                </a:graphic>
              </wp:inline>
            </w:drawing>
          </w:r>
        </w:del>
      </w:ins>
      <w:del w:id="32669" w:author="Ramasubramani, Hariharan" w:date="2015-07-17T10:27:00Z">
        <w:r w:rsidR="000354E2" w:rsidRPr="00A977F1" w:rsidDel="000F5037">
          <w:rPr>
            <w:rFonts w:ascii="Cambria" w:eastAsia="Times New Roman" w:hAnsi="Cambria" w:cs="Times New Roman"/>
            <w:noProof/>
            <w:sz w:val="24"/>
            <w:szCs w:val="24"/>
          </w:rPr>
          <w:drawing>
            <wp:inline distT="0" distB="0" distL="0" distR="0" wp14:anchorId="12D7C9B5" wp14:editId="5175BD71">
              <wp:extent cx="3314700" cy="203835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upRecordAlert.png"/>
                      <pic:cNvPicPr/>
                    </pic:nvPicPr>
                    <pic:blipFill>
                      <a:blip r:embed="rId62">
                        <a:extLst>
                          <a:ext uri="{28A0092B-C50C-407E-A947-70E740481C1C}">
                            <a14:useLocalDpi xmlns:a14="http://schemas.microsoft.com/office/drawing/2010/main" val="0"/>
                          </a:ext>
                        </a:extLst>
                      </a:blip>
                      <a:stretch>
                        <a:fillRect/>
                      </a:stretch>
                    </pic:blipFill>
                    <pic:spPr>
                      <a:xfrm>
                        <a:off x="0" y="0"/>
                        <a:ext cx="3314700" cy="2038350"/>
                      </a:xfrm>
                      <a:prstGeom prst="rect">
                        <a:avLst/>
                      </a:prstGeom>
                    </pic:spPr>
                  </pic:pic>
                </a:graphicData>
              </a:graphic>
            </wp:inline>
          </w:drawing>
        </w:r>
        <w:bookmarkStart w:id="32670" w:name="_Toc424900756"/>
        <w:bookmarkStart w:id="32671" w:name="_Toc424900911"/>
        <w:bookmarkStart w:id="32672" w:name="_Toc424909992"/>
        <w:bookmarkStart w:id="32673" w:name="_Toc424910213"/>
        <w:bookmarkStart w:id="32674" w:name="_Toc424910306"/>
        <w:bookmarkStart w:id="32675" w:name="_Toc424912381"/>
        <w:bookmarkStart w:id="32676" w:name="_Toc424915490"/>
        <w:bookmarkStart w:id="32677" w:name="_Toc424918520"/>
        <w:bookmarkStart w:id="32678" w:name="_Toc426385236"/>
        <w:bookmarkStart w:id="32679" w:name="_Toc426386640"/>
        <w:bookmarkStart w:id="32680" w:name="_Toc426388043"/>
        <w:bookmarkStart w:id="32681" w:name="_Toc426389447"/>
        <w:bookmarkStart w:id="32682" w:name="_Toc426390851"/>
        <w:bookmarkStart w:id="32683" w:name="_Toc426392255"/>
        <w:bookmarkStart w:id="32684" w:name="_Toc426393658"/>
        <w:bookmarkStart w:id="32685" w:name="_Toc427825243"/>
        <w:bookmarkStart w:id="32686" w:name="_Toc427853056"/>
        <w:bookmarkStart w:id="32687" w:name="_Toc427855296"/>
        <w:bookmarkStart w:id="32688" w:name="_Toc427857497"/>
        <w:bookmarkEnd w:id="32670"/>
        <w:bookmarkEnd w:id="32671"/>
        <w:bookmarkEnd w:id="32672"/>
        <w:bookmarkEnd w:id="32673"/>
        <w:bookmarkEnd w:id="32674"/>
        <w:bookmarkEnd w:id="32675"/>
        <w:bookmarkEnd w:id="32676"/>
        <w:bookmarkEnd w:id="32677"/>
        <w:bookmarkEnd w:id="32678"/>
        <w:bookmarkEnd w:id="32679"/>
        <w:bookmarkEnd w:id="32680"/>
        <w:bookmarkEnd w:id="32681"/>
        <w:bookmarkEnd w:id="32682"/>
        <w:bookmarkEnd w:id="32683"/>
        <w:bookmarkEnd w:id="32684"/>
        <w:bookmarkEnd w:id="32685"/>
        <w:bookmarkEnd w:id="32686"/>
        <w:bookmarkEnd w:id="32687"/>
        <w:bookmarkEnd w:id="32688"/>
      </w:del>
    </w:p>
    <w:p w14:paraId="486D9687" w14:textId="6ADAB50B" w:rsidR="00833CB7" w:rsidRPr="00EF1CCB" w:rsidDel="000F5037" w:rsidRDefault="00833CB7">
      <w:pPr>
        <w:rPr>
          <w:del w:id="32689" w:author="Ramasubramani, Hariharan" w:date="2015-07-17T10:27:00Z"/>
          <w:moveFrom w:id="32690" w:author="Ramasubramani, Hariharan" w:date="2015-07-17T10:25:00Z"/>
        </w:rPr>
        <w:pPrChange w:id="32691" w:author="Ramasubramani, Hariharan" w:date="2015-07-27T20:55:00Z">
          <w:pPr>
            <w:overflowPunct w:val="0"/>
            <w:autoSpaceDE w:val="0"/>
            <w:autoSpaceDN w:val="0"/>
            <w:spacing w:after="60"/>
            <w:ind w:firstLine="0"/>
            <w:jc w:val="center"/>
            <w:textAlignment w:val="baseline"/>
          </w:pPr>
        </w:pPrChange>
      </w:pPr>
      <w:moveFromRangeStart w:id="32692" w:author="Ramasubramani, Hariharan" w:date="2015-07-17T10:25:00Z" w:name="move424892080"/>
      <w:moveFrom w:id="32693" w:author="Ramasubramani, Hariharan" w:date="2015-07-17T10:25:00Z">
        <w:del w:id="32694" w:author="Ramasubramani, Hariharan" w:date="2015-07-17T10:27:00Z">
          <w:r w:rsidDel="000F5037">
            <w:delText>Fig:</w:delText>
          </w:r>
          <w:r w:rsidR="00921D83" w:rsidDel="000F5037">
            <w:delText xml:space="preserve"> 4.g</w:delText>
          </w:r>
          <w:r w:rsidDel="000F5037">
            <w:delText xml:space="preserve"> – Duplicate Entry Alert</w:delText>
          </w:r>
          <w:bookmarkStart w:id="32695" w:name="_Toc424900757"/>
          <w:bookmarkStart w:id="32696" w:name="_Toc424900912"/>
          <w:bookmarkStart w:id="32697" w:name="_Toc424909993"/>
          <w:bookmarkStart w:id="32698" w:name="_Toc424910214"/>
          <w:bookmarkStart w:id="32699" w:name="_Toc424910307"/>
          <w:bookmarkStart w:id="32700" w:name="_Toc424912382"/>
          <w:bookmarkStart w:id="32701" w:name="_Toc424915491"/>
          <w:bookmarkStart w:id="32702" w:name="_Toc424918521"/>
          <w:bookmarkStart w:id="32703" w:name="_Toc426385237"/>
          <w:bookmarkStart w:id="32704" w:name="_Toc426386641"/>
          <w:bookmarkStart w:id="32705" w:name="_Toc426388044"/>
          <w:bookmarkStart w:id="32706" w:name="_Toc426389448"/>
          <w:bookmarkStart w:id="32707" w:name="_Toc426390852"/>
          <w:bookmarkStart w:id="32708" w:name="_Toc426392256"/>
          <w:bookmarkStart w:id="32709" w:name="_Toc426393659"/>
          <w:bookmarkStart w:id="32710" w:name="_Toc427825244"/>
          <w:bookmarkStart w:id="32711" w:name="_Toc427853057"/>
          <w:bookmarkStart w:id="32712" w:name="_Toc427855297"/>
          <w:bookmarkStart w:id="32713" w:name="_Toc427857498"/>
          <w:bookmarkEnd w:id="32695"/>
          <w:bookmarkEnd w:id="32696"/>
          <w:bookmarkEnd w:id="32697"/>
          <w:bookmarkEnd w:id="32698"/>
          <w:bookmarkEnd w:id="32699"/>
          <w:bookmarkEnd w:id="32700"/>
          <w:bookmarkEnd w:id="32701"/>
          <w:bookmarkEnd w:id="32702"/>
          <w:bookmarkEnd w:id="32703"/>
          <w:bookmarkEnd w:id="32704"/>
          <w:bookmarkEnd w:id="32705"/>
          <w:bookmarkEnd w:id="32706"/>
          <w:bookmarkEnd w:id="32707"/>
          <w:bookmarkEnd w:id="32708"/>
          <w:bookmarkEnd w:id="32709"/>
          <w:bookmarkEnd w:id="32710"/>
          <w:bookmarkEnd w:id="32711"/>
          <w:bookmarkEnd w:id="32712"/>
          <w:bookmarkEnd w:id="32713"/>
        </w:del>
      </w:moveFrom>
    </w:p>
    <w:p w14:paraId="4D0809D2" w14:textId="63605BBC" w:rsidR="00833CB7" w:rsidDel="000F5037" w:rsidRDefault="00833CB7">
      <w:pPr>
        <w:rPr>
          <w:del w:id="32714" w:author="Ramasubramani, Hariharan" w:date="2015-07-17T10:27:00Z"/>
        </w:rPr>
        <w:pPrChange w:id="32715" w:author="Ramasubramani, Hariharan" w:date="2015-07-27T20:55:00Z">
          <w:pPr>
            <w:pStyle w:val="ListParagraph"/>
            <w:overflowPunct w:val="0"/>
            <w:autoSpaceDE w:val="0"/>
            <w:autoSpaceDN w:val="0"/>
            <w:spacing w:after="60"/>
            <w:ind w:left="0" w:firstLine="0"/>
            <w:jc w:val="center"/>
            <w:textAlignment w:val="baseline"/>
          </w:pPr>
        </w:pPrChange>
      </w:pPr>
      <w:bookmarkStart w:id="32716" w:name="_Toc424900758"/>
      <w:bookmarkStart w:id="32717" w:name="_Toc424900913"/>
      <w:bookmarkStart w:id="32718" w:name="_Toc424909994"/>
      <w:bookmarkStart w:id="32719" w:name="_Toc424910215"/>
      <w:bookmarkStart w:id="32720" w:name="_Toc424910308"/>
      <w:bookmarkStart w:id="32721" w:name="_Toc424912383"/>
      <w:bookmarkStart w:id="32722" w:name="_Toc424915492"/>
      <w:bookmarkStart w:id="32723" w:name="_Toc424918522"/>
      <w:bookmarkStart w:id="32724" w:name="_Toc426385238"/>
      <w:bookmarkStart w:id="32725" w:name="_Toc426386642"/>
      <w:bookmarkStart w:id="32726" w:name="_Toc426388045"/>
      <w:bookmarkStart w:id="32727" w:name="_Toc426389449"/>
      <w:bookmarkStart w:id="32728" w:name="_Toc426390853"/>
      <w:bookmarkStart w:id="32729" w:name="_Toc426392257"/>
      <w:bookmarkStart w:id="32730" w:name="_Toc426393660"/>
      <w:bookmarkStart w:id="32731" w:name="_Toc427825245"/>
      <w:bookmarkStart w:id="32732" w:name="_Toc427853058"/>
      <w:bookmarkStart w:id="32733" w:name="_Toc427855298"/>
      <w:bookmarkStart w:id="32734" w:name="_Toc427857499"/>
      <w:bookmarkEnd w:id="32716"/>
      <w:bookmarkEnd w:id="32717"/>
      <w:bookmarkEnd w:id="32718"/>
      <w:bookmarkEnd w:id="32719"/>
      <w:bookmarkEnd w:id="32720"/>
      <w:bookmarkEnd w:id="32721"/>
      <w:bookmarkEnd w:id="32722"/>
      <w:bookmarkEnd w:id="32723"/>
      <w:bookmarkEnd w:id="32724"/>
      <w:bookmarkEnd w:id="32725"/>
      <w:bookmarkEnd w:id="32726"/>
      <w:bookmarkEnd w:id="32727"/>
      <w:bookmarkEnd w:id="32728"/>
      <w:bookmarkEnd w:id="32729"/>
      <w:bookmarkEnd w:id="32730"/>
      <w:bookmarkEnd w:id="32731"/>
      <w:bookmarkEnd w:id="32732"/>
      <w:bookmarkEnd w:id="32733"/>
      <w:bookmarkEnd w:id="32734"/>
      <w:moveFromRangeEnd w:id="32692"/>
    </w:p>
    <w:p w14:paraId="0A5AD29E" w14:textId="274662ED" w:rsidR="00244804" w:rsidDel="000F5037" w:rsidRDefault="00244804">
      <w:pPr>
        <w:rPr>
          <w:del w:id="32735" w:author="Ramasubramani, Hariharan" w:date="2015-07-17T10:26:00Z"/>
        </w:rPr>
        <w:pPrChange w:id="32736" w:author="Ramasubramani, Hariharan" w:date="2015-07-27T20:55:00Z">
          <w:pPr>
            <w:pStyle w:val="BlockComment"/>
          </w:pPr>
        </w:pPrChange>
      </w:pPr>
      <w:del w:id="32737" w:author="Ramasubramani, Hariharan" w:date="2015-07-17T10:26:00Z">
        <w:r w:rsidRPr="00A977F1" w:rsidDel="000F5037">
          <w:delText xml:space="preserve">Clicking Cancel will return the user to the </w:delText>
        </w:r>
        <w:r w:rsidDel="000F5037">
          <w:delText>View/</w:delText>
        </w:r>
        <w:r w:rsidRPr="00A977F1" w:rsidDel="000F5037">
          <w:delText>Modify Record</w:delText>
        </w:r>
        <w:r w:rsidDel="000F5037">
          <w:delText>s</w:delText>
        </w:r>
        <w:r w:rsidRPr="00A977F1" w:rsidDel="000F5037">
          <w:delText xml:space="preserve"> screen</w:delText>
        </w:r>
        <w:r w:rsidDel="000F5037">
          <w:delText xml:space="preserve"> where they can edit the fields identified as duplicates and re-save.  Clicking Cancel again on the View/Modify Records screen will discard changes (a pop-up will be displayed informing the user they have unsaved changes) and return the user to the Main Navigation Records scree</w:delText>
        </w:r>
        <w:r w:rsidR="0068066F" w:rsidDel="000F5037">
          <w:delText>n</w:delText>
        </w:r>
        <w:r w:rsidDel="000F5037">
          <w:delText>.</w:delText>
        </w:r>
        <w:bookmarkStart w:id="32738" w:name="_Toc424900759"/>
        <w:bookmarkStart w:id="32739" w:name="_Toc424900914"/>
        <w:bookmarkStart w:id="32740" w:name="_Toc424909995"/>
        <w:bookmarkStart w:id="32741" w:name="_Toc424910216"/>
        <w:bookmarkStart w:id="32742" w:name="_Toc424910309"/>
        <w:bookmarkStart w:id="32743" w:name="_Toc424912384"/>
        <w:bookmarkStart w:id="32744" w:name="_Toc424915493"/>
        <w:bookmarkStart w:id="32745" w:name="_Toc424918523"/>
        <w:bookmarkStart w:id="32746" w:name="_Toc426385239"/>
        <w:bookmarkStart w:id="32747" w:name="_Toc426386643"/>
        <w:bookmarkStart w:id="32748" w:name="_Toc426388046"/>
        <w:bookmarkStart w:id="32749" w:name="_Toc426389450"/>
        <w:bookmarkStart w:id="32750" w:name="_Toc426390854"/>
        <w:bookmarkStart w:id="32751" w:name="_Toc426392258"/>
        <w:bookmarkStart w:id="32752" w:name="_Toc426393661"/>
        <w:bookmarkStart w:id="32753" w:name="_Toc427825246"/>
        <w:bookmarkStart w:id="32754" w:name="_Toc427853059"/>
        <w:bookmarkStart w:id="32755" w:name="_Toc427855299"/>
        <w:bookmarkStart w:id="32756" w:name="_Toc427857500"/>
        <w:bookmarkEnd w:id="32738"/>
        <w:bookmarkEnd w:id="32739"/>
        <w:bookmarkEnd w:id="32740"/>
        <w:bookmarkEnd w:id="32741"/>
        <w:bookmarkEnd w:id="32742"/>
        <w:bookmarkEnd w:id="32743"/>
        <w:bookmarkEnd w:id="32744"/>
        <w:bookmarkEnd w:id="32745"/>
        <w:bookmarkEnd w:id="32746"/>
        <w:bookmarkEnd w:id="32747"/>
        <w:bookmarkEnd w:id="32748"/>
        <w:bookmarkEnd w:id="32749"/>
        <w:bookmarkEnd w:id="32750"/>
        <w:bookmarkEnd w:id="32751"/>
        <w:bookmarkEnd w:id="32752"/>
        <w:bookmarkEnd w:id="32753"/>
        <w:bookmarkEnd w:id="32754"/>
        <w:bookmarkEnd w:id="32755"/>
        <w:bookmarkEnd w:id="32756"/>
      </w:del>
    </w:p>
    <w:p w14:paraId="1F5FF29B" w14:textId="732259AD" w:rsidR="00244804" w:rsidRPr="00244804" w:rsidDel="000F5037" w:rsidRDefault="00244804">
      <w:pPr>
        <w:rPr>
          <w:del w:id="32757" w:author="Ramasubramani, Hariharan" w:date="2015-07-17T10:26:00Z"/>
        </w:rPr>
        <w:pPrChange w:id="32758" w:author="Ramasubramani, Hariharan" w:date="2015-07-27T20:55:00Z">
          <w:pPr>
            <w:pStyle w:val="BlockComment"/>
          </w:pPr>
        </w:pPrChange>
      </w:pPr>
      <w:del w:id="32759" w:author="Ramasubramani, Hariharan" w:date="2015-07-17T10:26:00Z">
        <w:r w:rsidDel="000F5037">
          <w:delText>Clicking Modify Existing will discard any changes the user made to the existing information (a pop-up will be displayed informing the user they have unsaved changes), return the user to the View/Modify Record screen where the existing Record information will be displayed.</w:delText>
        </w:r>
        <w:bookmarkStart w:id="32760" w:name="_Toc424900760"/>
        <w:bookmarkStart w:id="32761" w:name="_Toc424900915"/>
        <w:bookmarkStart w:id="32762" w:name="_Toc424909996"/>
        <w:bookmarkStart w:id="32763" w:name="_Toc424910217"/>
        <w:bookmarkStart w:id="32764" w:name="_Toc424910310"/>
        <w:bookmarkStart w:id="32765" w:name="_Toc424912385"/>
        <w:bookmarkStart w:id="32766" w:name="_Toc424915494"/>
        <w:bookmarkStart w:id="32767" w:name="_Toc424918524"/>
        <w:bookmarkStart w:id="32768" w:name="_Toc426385240"/>
        <w:bookmarkStart w:id="32769" w:name="_Toc426386644"/>
        <w:bookmarkStart w:id="32770" w:name="_Toc426388047"/>
        <w:bookmarkStart w:id="32771" w:name="_Toc426389451"/>
        <w:bookmarkStart w:id="32772" w:name="_Toc426390855"/>
        <w:bookmarkStart w:id="32773" w:name="_Toc426392259"/>
        <w:bookmarkStart w:id="32774" w:name="_Toc426393662"/>
        <w:bookmarkStart w:id="32775" w:name="_Toc427825247"/>
        <w:bookmarkStart w:id="32776" w:name="_Toc427853060"/>
        <w:bookmarkStart w:id="32777" w:name="_Toc427855300"/>
        <w:bookmarkStart w:id="32778" w:name="_Toc427857501"/>
        <w:bookmarkEnd w:id="32760"/>
        <w:bookmarkEnd w:id="32761"/>
        <w:bookmarkEnd w:id="32762"/>
        <w:bookmarkEnd w:id="32763"/>
        <w:bookmarkEnd w:id="32764"/>
        <w:bookmarkEnd w:id="32765"/>
        <w:bookmarkEnd w:id="32766"/>
        <w:bookmarkEnd w:id="32767"/>
        <w:bookmarkEnd w:id="32768"/>
        <w:bookmarkEnd w:id="32769"/>
        <w:bookmarkEnd w:id="32770"/>
        <w:bookmarkEnd w:id="32771"/>
        <w:bookmarkEnd w:id="32772"/>
        <w:bookmarkEnd w:id="32773"/>
        <w:bookmarkEnd w:id="32774"/>
        <w:bookmarkEnd w:id="32775"/>
        <w:bookmarkEnd w:id="32776"/>
        <w:bookmarkEnd w:id="32777"/>
        <w:bookmarkEnd w:id="32778"/>
      </w:del>
    </w:p>
    <w:p w14:paraId="037A754A" w14:textId="6156496F" w:rsidR="00244804" w:rsidRPr="00A977F1" w:rsidDel="000F5037" w:rsidRDefault="00244804">
      <w:pPr>
        <w:rPr>
          <w:del w:id="32779" w:author="Ramasubramani, Hariharan" w:date="2015-07-17T10:26:00Z"/>
        </w:rPr>
        <w:pPrChange w:id="32780" w:author="Ramasubramani, Hariharan" w:date="2015-07-27T20:55:00Z">
          <w:pPr>
            <w:overflowPunct w:val="0"/>
            <w:autoSpaceDE w:val="0"/>
            <w:autoSpaceDN w:val="0"/>
            <w:spacing w:after="60"/>
            <w:textAlignment w:val="baseline"/>
          </w:pPr>
        </w:pPrChange>
      </w:pPr>
      <w:bookmarkStart w:id="32781" w:name="_Toc424900761"/>
      <w:bookmarkStart w:id="32782" w:name="_Toc424900916"/>
      <w:bookmarkStart w:id="32783" w:name="_Toc424909997"/>
      <w:bookmarkStart w:id="32784" w:name="_Toc424910218"/>
      <w:bookmarkStart w:id="32785" w:name="_Toc424910311"/>
      <w:bookmarkStart w:id="32786" w:name="_Toc424912386"/>
      <w:bookmarkStart w:id="32787" w:name="_Toc424915495"/>
      <w:bookmarkStart w:id="32788" w:name="_Toc424918525"/>
      <w:bookmarkStart w:id="32789" w:name="_Toc426385241"/>
      <w:bookmarkStart w:id="32790" w:name="_Toc426386645"/>
      <w:bookmarkStart w:id="32791" w:name="_Toc426388048"/>
      <w:bookmarkStart w:id="32792" w:name="_Toc426389452"/>
      <w:bookmarkStart w:id="32793" w:name="_Toc426390856"/>
      <w:bookmarkStart w:id="32794" w:name="_Toc426392260"/>
      <w:bookmarkStart w:id="32795" w:name="_Toc426393663"/>
      <w:bookmarkStart w:id="32796" w:name="_Toc427825248"/>
      <w:bookmarkStart w:id="32797" w:name="_Toc427853061"/>
      <w:bookmarkStart w:id="32798" w:name="_Toc427855301"/>
      <w:bookmarkStart w:id="32799" w:name="_Toc427857502"/>
      <w:bookmarkEnd w:id="32781"/>
      <w:bookmarkEnd w:id="32782"/>
      <w:bookmarkEnd w:id="32783"/>
      <w:bookmarkEnd w:id="32784"/>
      <w:bookmarkEnd w:id="32785"/>
      <w:bookmarkEnd w:id="32786"/>
      <w:bookmarkEnd w:id="32787"/>
      <w:bookmarkEnd w:id="32788"/>
      <w:bookmarkEnd w:id="32789"/>
      <w:bookmarkEnd w:id="32790"/>
      <w:bookmarkEnd w:id="32791"/>
      <w:bookmarkEnd w:id="32792"/>
      <w:bookmarkEnd w:id="32793"/>
      <w:bookmarkEnd w:id="32794"/>
      <w:bookmarkEnd w:id="32795"/>
      <w:bookmarkEnd w:id="32796"/>
      <w:bookmarkEnd w:id="32797"/>
      <w:bookmarkEnd w:id="32798"/>
      <w:bookmarkEnd w:id="32799"/>
    </w:p>
    <w:p w14:paraId="7D402D8E" w14:textId="07D73491" w:rsidR="005F4718" w:rsidRPr="00C106B9" w:rsidDel="000F5037" w:rsidRDefault="005F4718">
      <w:pPr>
        <w:rPr>
          <w:del w:id="32800" w:author="Ramasubramani, Hariharan" w:date="2015-07-17T10:26:00Z"/>
        </w:rPr>
        <w:pPrChange w:id="32801" w:author="Ramasubramani, Hariharan" w:date="2015-07-27T20:55:00Z">
          <w:pPr>
            <w:pStyle w:val="ListParagraph"/>
            <w:numPr>
              <w:ilvl w:val="2"/>
              <w:numId w:val="7"/>
            </w:numPr>
            <w:tabs>
              <w:tab w:val="num" w:pos="1458"/>
            </w:tabs>
            <w:overflowPunct w:val="0"/>
            <w:autoSpaceDE w:val="0"/>
            <w:autoSpaceDN w:val="0"/>
            <w:spacing w:after="60"/>
            <w:ind w:left="990" w:firstLine="0"/>
            <w:textAlignment w:val="baseline"/>
          </w:pPr>
        </w:pPrChange>
      </w:pPr>
      <w:del w:id="32802" w:author="Ramasubramani, Hariharan" w:date="2015-07-17T10:26:00Z">
        <w:r w:rsidRPr="00C106B9" w:rsidDel="000F5037">
          <w:delText xml:space="preserve">The system shall display the information defined in requirement </w:delText>
        </w:r>
        <w:r w:rsidDel="000F5037">
          <w:delText>4.5</w:delText>
        </w:r>
        <w:r w:rsidRPr="00C106B9" w:rsidDel="000F5037">
          <w:delText xml:space="preserve"> for the existing </w:delText>
        </w:r>
        <w:r w:rsidDel="000F5037">
          <w:delText>Document R</w:delText>
        </w:r>
        <w:r w:rsidRPr="00C106B9" w:rsidDel="000F5037">
          <w:delText xml:space="preserve">ecord identified as a match. </w:delText>
        </w:r>
        <w:bookmarkStart w:id="32803" w:name="_Toc424900762"/>
        <w:bookmarkStart w:id="32804" w:name="_Toc424900917"/>
        <w:bookmarkStart w:id="32805" w:name="_Toc424909998"/>
        <w:bookmarkStart w:id="32806" w:name="_Toc424910219"/>
        <w:bookmarkStart w:id="32807" w:name="_Toc424910312"/>
        <w:bookmarkStart w:id="32808" w:name="_Toc424912387"/>
        <w:bookmarkStart w:id="32809" w:name="_Toc424915496"/>
        <w:bookmarkStart w:id="32810" w:name="_Toc424918526"/>
        <w:bookmarkStart w:id="32811" w:name="_Toc426385242"/>
        <w:bookmarkStart w:id="32812" w:name="_Toc426386646"/>
        <w:bookmarkStart w:id="32813" w:name="_Toc426388049"/>
        <w:bookmarkStart w:id="32814" w:name="_Toc426389453"/>
        <w:bookmarkStart w:id="32815" w:name="_Toc426390857"/>
        <w:bookmarkStart w:id="32816" w:name="_Toc426392261"/>
        <w:bookmarkStart w:id="32817" w:name="_Toc426393664"/>
        <w:bookmarkStart w:id="32818" w:name="_Toc427825249"/>
        <w:bookmarkStart w:id="32819" w:name="_Toc427853062"/>
        <w:bookmarkStart w:id="32820" w:name="_Toc427855302"/>
        <w:bookmarkStart w:id="32821" w:name="_Toc427857503"/>
        <w:bookmarkEnd w:id="32803"/>
        <w:bookmarkEnd w:id="32804"/>
        <w:bookmarkEnd w:id="32805"/>
        <w:bookmarkEnd w:id="32806"/>
        <w:bookmarkEnd w:id="32807"/>
        <w:bookmarkEnd w:id="32808"/>
        <w:bookmarkEnd w:id="32809"/>
        <w:bookmarkEnd w:id="32810"/>
        <w:bookmarkEnd w:id="32811"/>
        <w:bookmarkEnd w:id="32812"/>
        <w:bookmarkEnd w:id="32813"/>
        <w:bookmarkEnd w:id="32814"/>
        <w:bookmarkEnd w:id="32815"/>
        <w:bookmarkEnd w:id="32816"/>
        <w:bookmarkEnd w:id="32817"/>
        <w:bookmarkEnd w:id="32818"/>
        <w:bookmarkEnd w:id="32819"/>
        <w:bookmarkEnd w:id="32820"/>
        <w:bookmarkEnd w:id="32821"/>
      </w:del>
    </w:p>
    <w:p w14:paraId="22208D4F" w14:textId="49AECE11" w:rsidR="005F4718" w:rsidRPr="00C106B9" w:rsidDel="000F5037" w:rsidRDefault="005F4718">
      <w:pPr>
        <w:rPr>
          <w:del w:id="32822" w:author="Ramasubramani, Hariharan" w:date="2015-07-17T10:26:00Z"/>
        </w:rPr>
        <w:pPrChange w:id="32823" w:author="Ramasubramani, Hariharan" w:date="2015-07-27T20:55:00Z">
          <w:pPr>
            <w:pStyle w:val="ListParagraph"/>
            <w:numPr>
              <w:ilvl w:val="2"/>
              <w:numId w:val="7"/>
            </w:numPr>
            <w:tabs>
              <w:tab w:val="num" w:pos="1458"/>
            </w:tabs>
            <w:overflowPunct w:val="0"/>
            <w:autoSpaceDE w:val="0"/>
            <w:autoSpaceDN w:val="0"/>
            <w:spacing w:after="60"/>
            <w:ind w:left="990" w:firstLine="0"/>
            <w:textAlignment w:val="baseline"/>
          </w:pPr>
        </w:pPrChange>
      </w:pPr>
      <w:del w:id="32824" w:author="Ramasubramani, Hariharan" w:date="2015-07-17T10:26:00Z">
        <w:r w:rsidRPr="00C106B9" w:rsidDel="000F5037">
          <w:delText>The system shall provide the ability to</w:delText>
        </w:r>
        <w:r w:rsidDel="000F5037">
          <w:delText>:</w:delText>
        </w:r>
        <w:r w:rsidRPr="00C106B9" w:rsidDel="000F5037">
          <w:delText xml:space="preserve"> </w:delText>
        </w:r>
        <w:bookmarkStart w:id="32825" w:name="_Toc424900763"/>
        <w:bookmarkStart w:id="32826" w:name="_Toc424900918"/>
        <w:bookmarkStart w:id="32827" w:name="_Toc424909999"/>
        <w:bookmarkStart w:id="32828" w:name="_Toc424910220"/>
        <w:bookmarkStart w:id="32829" w:name="_Toc424910313"/>
        <w:bookmarkStart w:id="32830" w:name="_Toc424912388"/>
        <w:bookmarkStart w:id="32831" w:name="_Toc424915497"/>
        <w:bookmarkStart w:id="32832" w:name="_Toc424918527"/>
        <w:bookmarkStart w:id="32833" w:name="_Toc426385243"/>
        <w:bookmarkStart w:id="32834" w:name="_Toc426386647"/>
        <w:bookmarkStart w:id="32835" w:name="_Toc426388050"/>
        <w:bookmarkStart w:id="32836" w:name="_Toc426389454"/>
        <w:bookmarkStart w:id="32837" w:name="_Toc426390858"/>
        <w:bookmarkStart w:id="32838" w:name="_Toc426392262"/>
        <w:bookmarkStart w:id="32839" w:name="_Toc426393665"/>
        <w:bookmarkStart w:id="32840" w:name="_Toc427825250"/>
        <w:bookmarkStart w:id="32841" w:name="_Toc427853063"/>
        <w:bookmarkStart w:id="32842" w:name="_Toc427855303"/>
        <w:bookmarkStart w:id="32843" w:name="_Toc427857504"/>
        <w:bookmarkEnd w:id="32825"/>
        <w:bookmarkEnd w:id="32826"/>
        <w:bookmarkEnd w:id="32827"/>
        <w:bookmarkEnd w:id="32828"/>
        <w:bookmarkEnd w:id="32829"/>
        <w:bookmarkEnd w:id="32830"/>
        <w:bookmarkEnd w:id="32831"/>
        <w:bookmarkEnd w:id="32832"/>
        <w:bookmarkEnd w:id="32833"/>
        <w:bookmarkEnd w:id="32834"/>
        <w:bookmarkEnd w:id="32835"/>
        <w:bookmarkEnd w:id="32836"/>
        <w:bookmarkEnd w:id="32837"/>
        <w:bookmarkEnd w:id="32838"/>
        <w:bookmarkEnd w:id="32839"/>
        <w:bookmarkEnd w:id="32840"/>
        <w:bookmarkEnd w:id="32841"/>
        <w:bookmarkEnd w:id="32842"/>
        <w:bookmarkEnd w:id="32843"/>
      </w:del>
    </w:p>
    <w:p w14:paraId="55D9D8C1" w14:textId="0B9AC117" w:rsidR="005F4718" w:rsidRPr="00C106B9" w:rsidDel="000F5037" w:rsidRDefault="005F4718">
      <w:pPr>
        <w:rPr>
          <w:del w:id="32844" w:author="Ramasubramani, Hariharan" w:date="2015-07-17T10:26:00Z"/>
        </w:rPr>
        <w:pPrChange w:id="32845" w:author="Ramasubramani, Hariharan" w:date="2015-07-27T20:55:00Z">
          <w:pPr>
            <w:pStyle w:val="ListParagraph"/>
            <w:numPr>
              <w:ilvl w:val="3"/>
              <w:numId w:val="7"/>
            </w:numPr>
            <w:tabs>
              <w:tab w:val="num" w:pos="2459"/>
            </w:tabs>
            <w:overflowPunct w:val="0"/>
            <w:autoSpaceDE w:val="0"/>
            <w:autoSpaceDN w:val="0"/>
            <w:spacing w:after="60"/>
            <w:ind w:left="1883" w:firstLine="0"/>
            <w:textAlignment w:val="baseline"/>
          </w:pPr>
        </w:pPrChange>
      </w:pPr>
      <w:del w:id="32846" w:author="Ramasubramani, Hariharan" w:date="2015-07-17T10:26:00Z">
        <w:r w:rsidRPr="00C106B9" w:rsidDel="000F5037">
          <w:delText xml:space="preserve">Update the newly created </w:delText>
        </w:r>
        <w:r w:rsidDel="000F5037">
          <w:delText xml:space="preserve">Document </w:delText>
        </w:r>
        <w:r w:rsidRPr="00C106B9" w:rsidDel="000F5037">
          <w:delText xml:space="preserve">Record </w:delText>
        </w:r>
        <w:r w:rsidRPr="00EE72B9" w:rsidDel="000F5037">
          <w:rPr>
            <w:i/>
          </w:rPr>
          <w:delText>or</w:delText>
        </w:r>
        <w:r w:rsidRPr="00C106B9" w:rsidDel="000F5037">
          <w:delText xml:space="preserve"> </w:delText>
        </w:r>
        <w:bookmarkStart w:id="32847" w:name="_Toc424900764"/>
        <w:bookmarkStart w:id="32848" w:name="_Toc424900919"/>
        <w:bookmarkStart w:id="32849" w:name="_Toc424910000"/>
        <w:bookmarkStart w:id="32850" w:name="_Toc424910221"/>
        <w:bookmarkStart w:id="32851" w:name="_Toc424910314"/>
        <w:bookmarkStart w:id="32852" w:name="_Toc424912389"/>
        <w:bookmarkStart w:id="32853" w:name="_Toc424915498"/>
        <w:bookmarkStart w:id="32854" w:name="_Toc424918528"/>
        <w:bookmarkStart w:id="32855" w:name="_Toc426385244"/>
        <w:bookmarkStart w:id="32856" w:name="_Toc426386648"/>
        <w:bookmarkStart w:id="32857" w:name="_Toc426388051"/>
        <w:bookmarkStart w:id="32858" w:name="_Toc426389455"/>
        <w:bookmarkStart w:id="32859" w:name="_Toc426390859"/>
        <w:bookmarkStart w:id="32860" w:name="_Toc426392263"/>
        <w:bookmarkStart w:id="32861" w:name="_Toc426393666"/>
        <w:bookmarkStart w:id="32862" w:name="_Toc427825251"/>
        <w:bookmarkStart w:id="32863" w:name="_Toc427853064"/>
        <w:bookmarkStart w:id="32864" w:name="_Toc427855304"/>
        <w:bookmarkStart w:id="32865" w:name="_Toc427857505"/>
        <w:bookmarkEnd w:id="32847"/>
        <w:bookmarkEnd w:id="32848"/>
        <w:bookmarkEnd w:id="32849"/>
        <w:bookmarkEnd w:id="32850"/>
        <w:bookmarkEnd w:id="32851"/>
        <w:bookmarkEnd w:id="32852"/>
        <w:bookmarkEnd w:id="32853"/>
        <w:bookmarkEnd w:id="32854"/>
        <w:bookmarkEnd w:id="32855"/>
        <w:bookmarkEnd w:id="32856"/>
        <w:bookmarkEnd w:id="32857"/>
        <w:bookmarkEnd w:id="32858"/>
        <w:bookmarkEnd w:id="32859"/>
        <w:bookmarkEnd w:id="32860"/>
        <w:bookmarkEnd w:id="32861"/>
        <w:bookmarkEnd w:id="32862"/>
        <w:bookmarkEnd w:id="32863"/>
        <w:bookmarkEnd w:id="32864"/>
        <w:bookmarkEnd w:id="32865"/>
      </w:del>
    </w:p>
    <w:p w14:paraId="215D41C7" w14:textId="19627D28" w:rsidR="005F4718" w:rsidRPr="00C106B9" w:rsidDel="000F5037" w:rsidRDefault="005F4718">
      <w:pPr>
        <w:rPr>
          <w:del w:id="32866" w:author="Ramasubramani, Hariharan" w:date="2015-07-17T10:26:00Z"/>
        </w:rPr>
        <w:pPrChange w:id="32867" w:author="Ramasubramani, Hariharan" w:date="2015-07-27T20:55:00Z">
          <w:pPr>
            <w:pStyle w:val="ListParagraph"/>
            <w:numPr>
              <w:ilvl w:val="3"/>
              <w:numId w:val="7"/>
            </w:numPr>
            <w:tabs>
              <w:tab w:val="num" w:pos="2459"/>
            </w:tabs>
            <w:overflowPunct w:val="0"/>
            <w:autoSpaceDE w:val="0"/>
            <w:autoSpaceDN w:val="0"/>
            <w:spacing w:after="60"/>
            <w:ind w:left="1883" w:firstLine="0"/>
            <w:textAlignment w:val="baseline"/>
          </w:pPr>
        </w:pPrChange>
      </w:pPr>
      <w:del w:id="32868" w:author="Ramasubramani, Hariharan" w:date="2015-07-17T10:26:00Z">
        <w:r w:rsidRPr="00C106B9" w:rsidDel="000F5037">
          <w:delText xml:space="preserve">Cancel and Modify the existing </w:delText>
        </w:r>
        <w:r w:rsidDel="000F5037">
          <w:delText xml:space="preserve">Document </w:delText>
        </w:r>
        <w:r w:rsidRPr="00C106B9" w:rsidDel="000F5037">
          <w:delText xml:space="preserve">Record </w:delText>
        </w:r>
        <w:r w:rsidRPr="00EE72B9" w:rsidDel="000F5037">
          <w:rPr>
            <w:i/>
          </w:rPr>
          <w:delText>or</w:delText>
        </w:r>
        <w:bookmarkStart w:id="32869" w:name="_Toc424900765"/>
        <w:bookmarkStart w:id="32870" w:name="_Toc424900920"/>
        <w:bookmarkStart w:id="32871" w:name="_Toc424910001"/>
        <w:bookmarkStart w:id="32872" w:name="_Toc424910222"/>
        <w:bookmarkStart w:id="32873" w:name="_Toc424910315"/>
        <w:bookmarkStart w:id="32874" w:name="_Toc424912390"/>
        <w:bookmarkStart w:id="32875" w:name="_Toc424915499"/>
        <w:bookmarkStart w:id="32876" w:name="_Toc424918529"/>
        <w:bookmarkStart w:id="32877" w:name="_Toc426385245"/>
        <w:bookmarkStart w:id="32878" w:name="_Toc426386649"/>
        <w:bookmarkStart w:id="32879" w:name="_Toc426388052"/>
        <w:bookmarkStart w:id="32880" w:name="_Toc426389456"/>
        <w:bookmarkStart w:id="32881" w:name="_Toc426390860"/>
        <w:bookmarkStart w:id="32882" w:name="_Toc426392264"/>
        <w:bookmarkStart w:id="32883" w:name="_Toc426393667"/>
        <w:bookmarkStart w:id="32884" w:name="_Toc427825252"/>
        <w:bookmarkStart w:id="32885" w:name="_Toc427853065"/>
        <w:bookmarkStart w:id="32886" w:name="_Toc427855305"/>
        <w:bookmarkStart w:id="32887" w:name="_Toc427857506"/>
        <w:bookmarkEnd w:id="32869"/>
        <w:bookmarkEnd w:id="32870"/>
        <w:bookmarkEnd w:id="32871"/>
        <w:bookmarkEnd w:id="32872"/>
        <w:bookmarkEnd w:id="32873"/>
        <w:bookmarkEnd w:id="32874"/>
        <w:bookmarkEnd w:id="32875"/>
        <w:bookmarkEnd w:id="32876"/>
        <w:bookmarkEnd w:id="32877"/>
        <w:bookmarkEnd w:id="32878"/>
        <w:bookmarkEnd w:id="32879"/>
        <w:bookmarkEnd w:id="32880"/>
        <w:bookmarkEnd w:id="32881"/>
        <w:bookmarkEnd w:id="32882"/>
        <w:bookmarkEnd w:id="32883"/>
        <w:bookmarkEnd w:id="32884"/>
        <w:bookmarkEnd w:id="32885"/>
        <w:bookmarkEnd w:id="32886"/>
        <w:bookmarkEnd w:id="32887"/>
      </w:del>
    </w:p>
    <w:p w14:paraId="11B124B8" w14:textId="68CE6DA1" w:rsidR="005F4718" w:rsidRPr="00C106B9" w:rsidDel="000F5037" w:rsidRDefault="005F4718">
      <w:pPr>
        <w:rPr>
          <w:del w:id="32888" w:author="Ramasubramani, Hariharan" w:date="2015-07-17T10:27:00Z"/>
        </w:rPr>
        <w:pPrChange w:id="32889" w:author="Ramasubramani, Hariharan" w:date="2015-07-27T20:55:00Z">
          <w:pPr>
            <w:pStyle w:val="ListParagraph"/>
            <w:numPr>
              <w:ilvl w:val="3"/>
              <w:numId w:val="7"/>
            </w:numPr>
            <w:tabs>
              <w:tab w:val="num" w:pos="2459"/>
            </w:tabs>
            <w:overflowPunct w:val="0"/>
            <w:autoSpaceDE w:val="0"/>
            <w:autoSpaceDN w:val="0"/>
            <w:spacing w:after="60"/>
            <w:ind w:left="1883" w:firstLine="0"/>
            <w:textAlignment w:val="baseline"/>
          </w:pPr>
        </w:pPrChange>
      </w:pPr>
      <w:del w:id="32890" w:author="Ramasubramani, Hariharan" w:date="2015-07-17T10:26:00Z">
        <w:r w:rsidRPr="00C106B9" w:rsidDel="000F5037">
          <w:delText xml:space="preserve">Cancel the new </w:delText>
        </w:r>
        <w:r w:rsidDel="000F5037">
          <w:delText xml:space="preserve">Document </w:delText>
        </w:r>
        <w:r w:rsidRPr="00C106B9" w:rsidDel="000F5037">
          <w:delText xml:space="preserve">Record </w:delText>
        </w:r>
        <w:r w:rsidDel="000F5037">
          <w:delText>creation</w:delText>
        </w:r>
      </w:del>
      <w:del w:id="32891" w:author="Ramasubramani, Hariharan" w:date="2015-07-17T10:27:00Z">
        <w:r w:rsidRPr="00C106B9" w:rsidDel="000F5037">
          <w:delText>.</w:delText>
        </w:r>
        <w:bookmarkStart w:id="32892" w:name="_Toc424900766"/>
        <w:bookmarkStart w:id="32893" w:name="_Toc424900921"/>
        <w:bookmarkStart w:id="32894" w:name="_Toc424910002"/>
        <w:bookmarkStart w:id="32895" w:name="_Toc424910223"/>
        <w:bookmarkStart w:id="32896" w:name="_Toc424910316"/>
        <w:bookmarkStart w:id="32897" w:name="_Toc424912391"/>
        <w:bookmarkStart w:id="32898" w:name="_Toc424915500"/>
        <w:bookmarkStart w:id="32899" w:name="_Toc424918530"/>
        <w:bookmarkStart w:id="32900" w:name="_Toc426385246"/>
        <w:bookmarkStart w:id="32901" w:name="_Toc426386650"/>
        <w:bookmarkStart w:id="32902" w:name="_Toc426388053"/>
        <w:bookmarkStart w:id="32903" w:name="_Toc426389457"/>
        <w:bookmarkStart w:id="32904" w:name="_Toc426390861"/>
        <w:bookmarkStart w:id="32905" w:name="_Toc426392265"/>
        <w:bookmarkStart w:id="32906" w:name="_Toc426393668"/>
        <w:bookmarkStart w:id="32907" w:name="_Toc427825253"/>
        <w:bookmarkStart w:id="32908" w:name="_Toc427853066"/>
        <w:bookmarkStart w:id="32909" w:name="_Toc427855306"/>
        <w:bookmarkStart w:id="32910" w:name="_Toc427857507"/>
        <w:bookmarkEnd w:id="32892"/>
        <w:bookmarkEnd w:id="32893"/>
        <w:bookmarkEnd w:id="32894"/>
        <w:bookmarkEnd w:id="32895"/>
        <w:bookmarkEnd w:id="32896"/>
        <w:bookmarkEnd w:id="32897"/>
        <w:bookmarkEnd w:id="32898"/>
        <w:bookmarkEnd w:id="32899"/>
        <w:bookmarkEnd w:id="32900"/>
        <w:bookmarkEnd w:id="32901"/>
        <w:bookmarkEnd w:id="32902"/>
        <w:bookmarkEnd w:id="32903"/>
        <w:bookmarkEnd w:id="32904"/>
        <w:bookmarkEnd w:id="32905"/>
        <w:bookmarkEnd w:id="32906"/>
        <w:bookmarkEnd w:id="32907"/>
        <w:bookmarkEnd w:id="32908"/>
        <w:bookmarkEnd w:id="32909"/>
        <w:bookmarkEnd w:id="32910"/>
      </w:del>
    </w:p>
    <w:p w14:paraId="53DA6DE0" w14:textId="3C3800DA" w:rsidR="005F4718" w:rsidDel="004B541A" w:rsidRDefault="005F4718">
      <w:pPr>
        <w:rPr>
          <w:del w:id="32911" w:author="Ramasubramani, Hariharan" w:date="2015-07-17T10:39:00Z"/>
        </w:rPr>
        <w:pPrChange w:id="32912" w:author="Ramasubramani, Hariharan" w:date="2015-07-27T20:55:00Z">
          <w:pPr>
            <w:pStyle w:val="ListParagraph"/>
            <w:spacing w:after="60"/>
            <w:ind w:left="612" w:firstLine="0"/>
          </w:pPr>
        </w:pPrChange>
      </w:pPr>
      <w:bookmarkStart w:id="32913" w:name="_Toc424900767"/>
      <w:bookmarkStart w:id="32914" w:name="_Toc424900922"/>
      <w:bookmarkStart w:id="32915" w:name="_Toc424910003"/>
      <w:bookmarkStart w:id="32916" w:name="_Toc424910224"/>
      <w:bookmarkStart w:id="32917" w:name="_Toc424910317"/>
      <w:bookmarkStart w:id="32918" w:name="_Toc424912392"/>
      <w:bookmarkStart w:id="32919" w:name="_Toc424915501"/>
      <w:bookmarkStart w:id="32920" w:name="_Toc424918531"/>
      <w:bookmarkStart w:id="32921" w:name="_Toc426385247"/>
      <w:bookmarkStart w:id="32922" w:name="_Toc426386651"/>
      <w:bookmarkStart w:id="32923" w:name="_Toc426388054"/>
      <w:bookmarkStart w:id="32924" w:name="_Toc426389458"/>
      <w:bookmarkStart w:id="32925" w:name="_Toc426390862"/>
      <w:bookmarkStart w:id="32926" w:name="_Toc426392266"/>
      <w:bookmarkStart w:id="32927" w:name="_Toc426393669"/>
      <w:bookmarkStart w:id="32928" w:name="_Toc427825254"/>
      <w:bookmarkStart w:id="32929" w:name="_Toc427853067"/>
      <w:bookmarkStart w:id="32930" w:name="_Toc427855307"/>
      <w:bookmarkStart w:id="32931" w:name="_Toc427857508"/>
      <w:bookmarkEnd w:id="32913"/>
      <w:bookmarkEnd w:id="32914"/>
      <w:bookmarkEnd w:id="32915"/>
      <w:bookmarkEnd w:id="32916"/>
      <w:bookmarkEnd w:id="32917"/>
      <w:bookmarkEnd w:id="32918"/>
      <w:bookmarkEnd w:id="32919"/>
      <w:bookmarkEnd w:id="32920"/>
      <w:bookmarkEnd w:id="32921"/>
      <w:bookmarkEnd w:id="32922"/>
      <w:bookmarkEnd w:id="32923"/>
      <w:bookmarkEnd w:id="32924"/>
      <w:bookmarkEnd w:id="32925"/>
      <w:bookmarkEnd w:id="32926"/>
      <w:bookmarkEnd w:id="32927"/>
      <w:bookmarkEnd w:id="32928"/>
      <w:bookmarkEnd w:id="32929"/>
      <w:bookmarkEnd w:id="32930"/>
      <w:bookmarkEnd w:id="32931"/>
    </w:p>
    <w:p w14:paraId="7DB60BB4" w14:textId="387BC177" w:rsidR="005F4718" w:rsidRPr="00C106B9" w:rsidDel="000F5037" w:rsidRDefault="005F4718">
      <w:pPr>
        <w:rPr>
          <w:del w:id="32932" w:author="Ramasubramani, Hariharan" w:date="2015-07-17T10:28:00Z"/>
          <w:rFonts w:cstheme="minorHAnsi"/>
          <w:color w:val="000000" w:themeColor="text1"/>
        </w:rPr>
        <w:pPrChange w:id="32933" w:author="Ramasubramani, Hariharan" w:date="2015-07-27T20:55:00Z">
          <w:pPr>
            <w:pStyle w:val="ListParagraph"/>
            <w:numPr>
              <w:numId w:val="23"/>
            </w:numPr>
            <w:tabs>
              <w:tab w:val="num" w:pos="432"/>
            </w:tabs>
            <w:spacing w:after="60"/>
            <w:ind w:left="360" w:hanging="360"/>
          </w:pPr>
        </w:pPrChange>
      </w:pPr>
      <w:bookmarkStart w:id="32934" w:name="_Toc424900768"/>
      <w:bookmarkStart w:id="32935" w:name="_Toc424900923"/>
      <w:bookmarkStart w:id="32936" w:name="_Toc424910004"/>
      <w:bookmarkStart w:id="32937" w:name="_Toc424910225"/>
      <w:bookmarkStart w:id="32938" w:name="_Toc424910318"/>
      <w:bookmarkStart w:id="32939" w:name="_Toc424912393"/>
      <w:bookmarkStart w:id="32940" w:name="_Toc424915502"/>
      <w:bookmarkStart w:id="32941" w:name="_Toc424918532"/>
      <w:bookmarkStart w:id="32942" w:name="_Toc426385248"/>
      <w:bookmarkStart w:id="32943" w:name="_Toc426386652"/>
      <w:bookmarkStart w:id="32944" w:name="_Toc426388055"/>
      <w:bookmarkStart w:id="32945" w:name="_Toc426389459"/>
      <w:bookmarkStart w:id="32946" w:name="_Toc426390863"/>
      <w:bookmarkStart w:id="32947" w:name="_Toc426392267"/>
      <w:bookmarkStart w:id="32948" w:name="_Toc426393670"/>
      <w:bookmarkStart w:id="32949" w:name="_Toc427825255"/>
      <w:bookmarkStart w:id="32950" w:name="_Toc427853068"/>
      <w:bookmarkStart w:id="32951" w:name="_Toc427855308"/>
      <w:bookmarkStart w:id="32952" w:name="_Toc427857509"/>
      <w:bookmarkEnd w:id="32934"/>
      <w:bookmarkEnd w:id="32935"/>
      <w:bookmarkEnd w:id="32936"/>
      <w:bookmarkEnd w:id="32937"/>
      <w:bookmarkEnd w:id="32938"/>
      <w:bookmarkEnd w:id="32939"/>
      <w:bookmarkEnd w:id="32940"/>
      <w:bookmarkEnd w:id="32941"/>
      <w:bookmarkEnd w:id="32942"/>
      <w:bookmarkEnd w:id="32943"/>
      <w:bookmarkEnd w:id="32944"/>
      <w:bookmarkEnd w:id="32945"/>
      <w:bookmarkEnd w:id="32946"/>
      <w:bookmarkEnd w:id="32947"/>
      <w:bookmarkEnd w:id="32948"/>
      <w:bookmarkEnd w:id="32949"/>
      <w:bookmarkEnd w:id="32950"/>
      <w:bookmarkEnd w:id="32951"/>
      <w:bookmarkEnd w:id="32952"/>
    </w:p>
    <w:p w14:paraId="4BEBF6B8" w14:textId="5EEBA35B" w:rsidR="005F4718" w:rsidRPr="00C106B9" w:rsidDel="00DB21C1" w:rsidRDefault="007F102F">
      <w:pPr>
        <w:rPr>
          <w:del w:id="32953" w:author="Ramasubramani, Hariharan" w:date="2015-07-17T12:05:00Z"/>
          <w:rFonts w:cstheme="minorHAnsi"/>
          <w:color w:val="000000" w:themeColor="text1"/>
        </w:rPr>
        <w:pPrChange w:id="32954" w:author="Ramasubramani, Hariharan" w:date="2015-07-27T20:55:00Z">
          <w:pPr>
            <w:pStyle w:val="ListParagraph"/>
            <w:numPr>
              <w:ilvl w:val="1"/>
              <w:numId w:val="23"/>
            </w:numPr>
            <w:tabs>
              <w:tab w:val="num" w:pos="1170"/>
            </w:tabs>
            <w:overflowPunct w:val="0"/>
            <w:autoSpaceDE w:val="0"/>
            <w:autoSpaceDN w:val="0"/>
            <w:spacing w:after="60"/>
            <w:ind w:left="619" w:firstLine="0"/>
            <w:textAlignment w:val="baseline"/>
          </w:pPr>
        </w:pPrChange>
      </w:pPr>
      <w:del w:id="32955" w:author="Ramasubramani, Hariharan" w:date="2015-07-17T12:05:00Z">
        <w:r w:rsidDel="00DB21C1">
          <w:rPr>
            <w:rFonts w:cstheme="minorHAnsi"/>
            <w:color w:val="000000" w:themeColor="text1"/>
          </w:rPr>
          <w:delText>Requirement not applicable to 495</w:delText>
        </w:r>
        <w:bookmarkStart w:id="32956" w:name="_Toc424900769"/>
        <w:bookmarkStart w:id="32957" w:name="_Toc424900924"/>
        <w:bookmarkStart w:id="32958" w:name="_Toc424910005"/>
        <w:bookmarkStart w:id="32959" w:name="_Toc424910226"/>
        <w:bookmarkStart w:id="32960" w:name="_Toc424910319"/>
        <w:bookmarkStart w:id="32961" w:name="_Toc424912394"/>
        <w:bookmarkStart w:id="32962" w:name="_Toc424915503"/>
        <w:bookmarkStart w:id="32963" w:name="_Toc424918533"/>
        <w:bookmarkStart w:id="32964" w:name="_Toc426385249"/>
        <w:bookmarkStart w:id="32965" w:name="_Toc426386653"/>
        <w:bookmarkStart w:id="32966" w:name="_Toc426388056"/>
        <w:bookmarkStart w:id="32967" w:name="_Toc426389460"/>
        <w:bookmarkStart w:id="32968" w:name="_Toc426390864"/>
        <w:bookmarkStart w:id="32969" w:name="_Toc426392268"/>
        <w:bookmarkStart w:id="32970" w:name="_Toc426393671"/>
        <w:bookmarkStart w:id="32971" w:name="_Toc427825256"/>
        <w:bookmarkStart w:id="32972" w:name="_Toc427853069"/>
        <w:bookmarkStart w:id="32973" w:name="_Toc427855309"/>
        <w:bookmarkStart w:id="32974" w:name="_Toc427857510"/>
        <w:bookmarkEnd w:id="32956"/>
        <w:bookmarkEnd w:id="32957"/>
        <w:bookmarkEnd w:id="32958"/>
        <w:bookmarkEnd w:id="32959"/>
        <w:bookmarkEnd w:id="32960"/>
        <w:bookmarkEnd w:id="32961"/>
        <w:bookmarkEnd w:id="32962"/>
        <w:bookmarkEnd w:id="32963"/>
        <w:bookmarkEnd w:id="32964"/>
        <w:bookmarkEnd w:id="32965"/>
        <w:bookmarkEnd w:id="32966"/>
        <w:bookmarkEnd w:id="32967"/>
        <w:bookmarkEnd w:id="32968"/>
        <w:bookmarkEnd w:id="32969"/>
        <w:bookmarkEnd w:id="32970"/>
        <w:bookmarkEnd w:id="32971"/>
        <w:bookmarkEnd w:id="32972"/>
        <w:bookmarkEnd w:id="32973"/>
        <w:bookmarkEnd w:id="32974"/>
      </w:del>
    </w:p>
    <w:p w14:paraId="3664D446" w14:textId="47A39376" w:rsidR="005F4718" w:rsidRPr="00C106B9" w:rsidDel="00DB21C1" w:rsidRDefault="007F102F">
      <w:pPr>
        <w:rPr>
          <w:del w:id="32975" w:author="Ramasubramani, Hariharan" w:date="2015-07-17T12:05:00Z"/>
          <w:rFonts w:cstheme="minorHAnsi"/>
          <w:color w:val="000000" w:themeColor="text1"/>
        </w:rPr>
        <w:pPrChange w:id="32976" w:author="Ramasubramani, Hariharan" w:date="2015-07-27T20:55:00Z">
          <w:pPr>
            <w:pStyle w:val="ListParagraph"/>
            <w:numPr>
              <w:ilvl w:val="2"/>
              <w:numId w:val="23"/>
            </w:numPr>
            <w:tabs>
              <w:tab w:val="num" w:pos="1458"/>
            </w:tabs>
            <w:overflowPunct w:val="0"/>
            <w:autoSpaceDE w:val="0"/>
            <w:autoSpaceDN w:val="0"/>
            <w:spacing w:after="60"/>
            <w:ind w:left="990" w:firstLine="0"/>
            <w:textAlignment w:val="baseline"/>
          </w:pPr>
        </w:pPrChange>
      </w:pPr>
      <w:del w:id="32977" w:author="Ramasubramani, Hariharan" w:date="2015-07-17T12:05:00Z">
        <w:r w:rsidDel="00DB21C1">
          <w:rPr>
            <w:rFonts w:cstheme="minorHAnsi"/>
            <w:color w:val="000000" w:themeColor="text1"/>
          </w:rPr>
          <w:delText>Requirement not applicable to</w:delText>
        </w:r>
        <w:r w:rsidR="005F4718" w:rsidRPr="00C106B9" w:rsidDel="00DB21C1">
          <w:rPr>
            <w:rFonts w:cstheme="minorHAnsi"/>
            <w:color w:val="000000" w:themeColor="text1"/>
          </w:rPr>
          <w:delText>.</w:delText>
        </w:r>
        <w:bookmarkStart w:id="32978" w:name="_Toc424900770"/>
        <w:bookmarkStart w:id="32979" w:name="_Toc424900925"/>
        <w:bookmarkStart w:id="32980" w:name="_Toc424910006"/>
        <w:bookmarkStart w:id="32981" w:name="_Toc424910227"/>
        <w:bookmarkStart w:id="32982" w:name="_Toc424910320"/>
        <w:bookmarkStart w:id="32983" w:name="_Toc424912395"/>
        <w:bookmarkStart w:id="32984" w:name="_Toc424915504"/>
        <w:bookmarkStart w:id="32985" w:name="_Toc424918534"/>
        <w:bookmarkStart w:id="32986" w:name="_Toc426385250"/>
        <w:bookmarkStart w:id="32987" w:name="_Toc426386654"/>
        <w:bookmarkStart w:id="32988" w:name="_Toc426388057"/>
        <w:bookmarkStart w:id="32989" w:name="_Toc426389461"/>
        <w:bookmarkStart w:id="32990" w:name="_Toc426390865"/>
        <w:bookmarkStart w:id="32991" w:name="_Toc426392269"/>
        <w:bookmarkStart w:id="32992" w:name="_Toc426393672"/>
        <w:bookmarkStart w:id="32993" w:name="_Toc427825257"/>
        <w:bookmarkStart w:id="32994" w:name="_Toc427853070"/>
        <w:bookmarkStart w:id="32995" w:name="_Toc427855310"/>
        <w:bookmarkStart w:id="32996" w:name="_Toc427857511"/>
        <w:bookmarkEnd w:id="32978"/>
        <w:bookmarkEnd w:id="32979"/>
        <w:bookmarkEnd w:id="32980"/>
        <w:bookmarkEnd w:id="32981"/>
        <w:bookmarkEnd w:id="32982"/>
        <w:bookmarkEnd w:id="32983"/>
        <w:bookmarkEnd w:id="32984"/>
        <w:bookmarkEnd w:id="32985"/>
        <w:bookmarkEnd w:id="32986"/>
        <w:bookmarkEnd w:id="32987"/>
        <w:bookmarkEnd w:id="32988"/>
        <w:bookmarkEnd w:id="32989"/>
        <w:bookmarkEnd w:id="32990"/>
        <w:bookmarkEnd w:id="32991"/>
        <w:bookmarkEnd w:id="32992"/>
        <w:bookmarkEnd w:id="32993"/>
        <w:bookmarkEnd w:id="32994"/>
        <w:bookmarkEnd w:id="32995"/>
        <w:bookmarkEnd w:id="32996"/>
      </w:del>
    </w:p>
    <w:p w14:paraId="55305CB1" w14:textId="695D02A9" w:rsidR="005F4718" w:rsidDel="00DB21C1" w:rsidRDefault="005F4718">
      <w:pPr>
        <w:rPr>
          <w:del w:id="32997" w:author="Ramasubramani, Hariharan" w:date="2015-07-17T12:05:00Z"/>
          <w:rFonts w:cstheme="minorHAnsi"/>
          <w:color w:val="000000" w:themeColor="text1"/>
        </w:rPr>
        <w:pPrChange w:id="32998" w:author="Ramasubramani, Hariharan" w:date="2015-07-27T20:55:00Z">
          <w:pPr>
            <w:pStyle w:val="ListParagraph"/>
            <w:numPr>
              <w:numId w:val="23"/>
            </w:numPr>
            <w:tabs>
              <w:tab w:val="num" w:pos="432"/>
            </w:tabs>
            <w:spacing w:after="60"/>
            <w:ind w:left="360" w:hanging="360"/>
          </w:pPr>
        </w:pPrChange>
      </w:pPr>
      <w:bookmarkStart w:id="32999" w:name="_Toc424900771"/>
      <w:bookmarkStart w:id="33000" w:name="_Toc424900926"/>
      <w:bookmarkStart w:id="33001" w:name="_Toc424910007"/>
      <w:bookmarkStart w:id="33002" w:name="_Toc424910228"/>
      <w:bookmarkStart w:id="33003" w:name="_Toc424910321"/>
      <w:bookmarkStart w:id="33004" w:name="_Toc424912396"/>
      <w:bookmarkStart w:id="33005" w:name="_Toc424915505"/>
      <w:bookmarkStart w:id="33006" w:name="_Toc424918535"/>
      <w:bookmarkStart w:id="33007" w:name="_Toc426385251"/>
      <w:bookmarkStart w:id="33008" w:name="_Toc426386655"/>
      <w:bookmarkStart w:id="33009" w:name="_Toc426388058"/>
      <w:bookmarkStart w:id="33010" w:name="_Toc426389462"/>
      <w:bookmarkStart w:id="33011" w:name="_Toc426390866"/>
      <w:bookmarkStart w:id="33012" w:name="_Toc426392270"/>
      <w:bookmarkStart w:id="33013" w:name="_Toc426393673"/>
      <w:bookmarkStart w:id="33014" w:name="_Toc427825258"/>
      <w:bookmarkStart w:id="33015" w:name="_Toc427853071"/>
      <w:bookmarkStart w:id="33016" w:name="_Toc427855311"/>
      <w:bookmarkStart w:id="33017" w:name="_Toc427857512"/>
      <w:bookmarkEnd w:id="32999"/>
      <w:bookmarkEnd w:id="33000"/>
      <w:bookmarkEnd w:id="33001"/>
      <w:bookmarkEnd w:id="33002"/>
      <w:bookmarkEnd w:id="33003"/>
      <w:bookmarkEnd w:id="33004"/>
      <w:bookmarkEnd w:id="33005"/>
      <w:bookmarkEnd w:id="33006"/>
      <w:bookmarkEnd w:id="33007"/>
      <w:bookmarkEnd w:id="33008"/>
      <w:bookmarkEnd w:id="33009"/>
      <w:bookmarkEnd w:id="33010"/>
      <w:bookmarkEnd w:id="33011"/>
      <w:bookmarkEnd w:id="33012"/>
      <w:bookmarkEnd w:id="33013"/>
      <w:bookmarkEnd w:id="33014"/>
      <w:bookmarkEnd w:id="33015"/>
      <w:bookmarkEnd w:id="33016"/>
      <w:bookmarkEnd w:id="33017"/>
    </w:p>
    <w:p w14:paraId="3B60D548" w14:textId="707A581B" w:rsidR="005F4718" w:rsidRPr="00C106B9" w:rsidDel="00DB21C1" w:rsidRDefault="005F4718">
      <w:pPr>
        <w:rPr>
          <w:del w:id="33018" w:author="Ramasubramani, Hariharan" w:date="2015-07-17T12:05:00Z"/>
          <w:rFonts w:cstheme="minorHAnsi"/>
          <w:color w:val="000000" w:themeColor="text1"/>
        </w:rPr>
        <w:pPrChange w:id="33019" w:author="Ramasubramani, Hariharan" w:date="2015-07-27T20:55:00Z">
          <w:pPr>
            <w:pStyle w:val="ListParagraph"/>
            <w:numPr>
              <w:ilvl w:val="1"/>
              <w:numId w:val="23"/>
            </w:numPr>
            <w:tabs>
              <w:tab w:val="num" w:pos="1170"/>
            </w:tabs>
            <w:overflowPunct w:val="0"/>
            <w:autoSpaceDE w:val="0"/>
            <w:autoSpaceDN w:val="0"/>
            <w:spacing w:after="60"/>
            <w:ind w:left="619" w:firstLine="0"/>
            <w:textAlignment w:val="baseline"/>
          </w:pPr>
        </w:pPrChange>
      </w:pPr>
      <w:del w:id="33020" w:author="Ramasubramani, Hariharan" w:date="2015-07-17T12:05:00Z">
        <w:r w:rsidRPr="00C106B9" w:rsidDel="00DB21C1">
          <w:rPr>
            <w:rFonts w:cstheme="minorHAnsi"/>
            <w:color w:val="000000" w:themeColor="text1"/>
          </w:rPr>
          <w:delText xml:space="preserve">The system shall capture the data for modified </w:delText>
        </w:r>
        <w:r w:rsidDel="00DB21C1">
          <w:rPr>
            <w:rFonts w:cstheme="minorHAnsi"/>
            <w:color w:val="000000" w:themeColor="text1"/>
          </w:rPr>
          <w:delText xml:space="preserve">Document </w:delText>
        </w:r>
        <w:r w:rsidRPr="00C106B9" w:rsidDel="00DB21C1">
          <w:rPr>
            <w:rFonts w:cstheme="minorHAnsi"/>
            <w:color w:val="000000" w:themeColor="text1"/>
          </w:rPr>
          <w:delText>Record</w:delText>
        </w:r>
        <w:r w:rsidDel="00DB21C1">
          <w:rPr>
            <w:rFonts w:cstheme="minorHAnsi"/>
            <w:color w:val="000000" w:themeColor="text1"/>
          </w:rPr>
          <w:delText>s</w:delText>
        </w:r>
        <w:r w:rsidRPr="00C106B9" w:rsidDel="00DB21C1">
          <w:rPr>
            <w:rFonts w:cstheme="minorHAnsi"/>
            <w:color w:val="000000" w:themeColor="text1"/>
          </w:rPr>
          <w:delText xml:space="preserve"> as defined in section </w:delText>
        </w:r>
      </w:del>
      <w:del w:id="33021" w:author="Ramasubramani, Hariharan" w:date="2015-07-17T10:47:00Z">
        <w:r w:rsidRPr="00C106B9" w:rsidDel="00837326">
          <w:rPr>
            <w:rFonts w:cstheme="minorHAnsi"/>
            <w:color w:val="000000" w:themeColor="text1"/>
          </w:rPr>
          <w:delText>1</w:delText>
        </w:r>
      </w:del>
      <w:del w:id="33022" w:author="Ramasubramani, Hariharan" w:date="2015-07-17T12:05:00Z">
        <w:r w:rsidRPr="00C106B9" w:rsidDel="00DB21C1">
          <w:rPr>
            <w:rFonts w:cstheme="minorHAnsi"/>
            <w:color w:val="000000" w:themeColor="text1"/>
          </w:rPr>
          <w:delText>.</w:delText>
        </w:r>
        <w:bookmarkStart w:id="33023" w:name="_Toc424900772"/>
        <w:bookmarkStart w:id="33024" w:name="_Toc424900927"/>
        <w:bookmarkStart w:id="33025" w:name="_Toc424910008"/>
        <w:bookmarkStart w:id="33026" w:name="_Toc424910229"/>
        <w:bookmarkStart w:id="33027" w:name="_Toc424910322"/>
        <w:bookmarkStart w:id="33028" w:name="_Toc424912397"/>
        <w:bookmarkStart w:id="33029" w:name="_Toc424915506"/>
        <w:bookmarkStart w:id="33030" w:name="_Toc424918536"/>
        <w:bookmarkStart w:id="33031" w:name="_Toc426385252"/>
        <w:bookmarkStart w:id="33032" w:name="_Toc426386656"/>
        <w:bookmarkStart w:id="33033" w:name="_Toc426388059"/>
        <w:bookmarkStart w:id="33034" w:name="_Toc426389463"/>
        <w:bookmarkStart w:id="33035" w:name="_Toc426390867"/>
        <w:bookmarkStart w:id="33036" w:name="_Toc426392271"/>
        <w:bookmarkStart w:id="33037" w:name="_Toc426393674"/>
        <w:bookmarkStart w:id="33038" w:name="_Toc427825259"/>
        <w:bookmarkStart w:id="33039" w:name="_Toc427853072"/>
        <w:bookmarkStart w:id="33040" w:name="_Toc427855312"/>
        <w:bookmarkStart w:id="33041" w:name="_Toc427857513"/>
        <w:bookmarkEnd w:id="33023"/>
        <w:bookmarkEnd w:id="33024"/>
        <w:bookmarkEnd w:id="33025"/>
        <w:bookmarkEnd w:id="33026"/>
        <w:bookmarkEnd w:id="33027"/>
        <w:bookmarkEnd w:id="33028"/>
        <w:bookmarkEnd w:id="33029"/>
        <w:bookmarkEnd w:id="33030"/>
        <w:bookmarkEnd w:id="33031"/>
        <w:bookmarkEnd w:id="33032"/>
        <w:bookmarkEnd w:id="33033"/>
        <w:bookmarkEnd w:id="33034"/>
        <w:bookmarkEnd w:id="33035"/>
        <w:bookmarkEnd w:id="33036"/>
        <w:bookmarkEnd w:id="33037"/>
        <w:bookmarkEnd w:id="33038"/>
        <w:bookmarkEnd w:id="33039"/>
        <w:bookmarkEnd w:id="33040"/>
        <w:bookmarkEnd w:id="33041"/>
      </w:del>
    </w:p>
    <w:p w14:paraId="0CE302FA" w14:textId="4FFFA546" w:rsidR="005F4718" w:rsidRPr="00C106B9" w:rsidDel="00375E0F" w:rsidRDefault="005F4718">
      <w:pPr>
        <w:rPr>
          <w:del w:id="33042" w:author="Ramasubramani, Hariharan" w:date="2015-07-20T09:33:00Z"/>
          <w:rFonts w:cstheme="minorHAnsi"/>
          <w:color w:val="000000" w:themeColor="text1"/>
        </w:rPr>
        <w:pPrChange w:id="33043" w:author="Ramasubramani, Hariharan" w:date="2015-07-27T20:55:00Z">
          <w:pPr>
            <w:pStyle w:val="Heading1"/>
            <w:keepNext/>
            <w:numPr>
              <w:numId w:val="23"/>
            </w:numPr>
            <w:pBdr>
              <w:bottom w:val="none" w:sz="0" w:space="0" w:color="auto"/>
            </w:pBdr>
            <w:shd w:val="pct12" w:color="auto" w:fill="auto"/>
            <w:tabs>
              <w:tab w:val="num" w:pos="432"/>
            </w:tabs>
            <w:overflowPunct w:val="0"/>
            <w:autoSpaceDE w:val="0"/>
            <w:autoSpaceDN w:val="0"/>
            <w:adjustRightInd w:val="0"/>
            <w:spacing w:before="240" w:after="60"/>
            <w:ind w:left="360" w:hanging="360"/>
            <w:textAlignment w:val="baseline"/>
          </w:pPr>
        </w:pPrChange>
      </w:pPr>
      <w:bookmarkStart w:id="33044" w:name="_Toc380218963"/>
      <w:del w:id="33045" w:author="Ramasubramani, Hariharan" w:date="2015-07-20T09:33:00Z">
        <w:r w:rsidRPr="00C106B9" w:rsidDel="00375E0F">
          <w:rPr>
            <w:rFonts w:cstheme="minorHAnsi"/>
            <w:color w:val="000000" w:themeColor="text1"/>
          </w:rPr>
          <w:delText xml:space="preserve">Create/Modify a </w:delText>
        </w:r>
        <w:r w:rsidDel="00375E0F">
          <w:rPr>
            <w:rFonts w:cstheme="minorHAnsi"/>
            <w:color w:val="000000" w:themeColor="text1"/>
          </w:rPr>
          <w:delText>Form in form Detail View</w:delText>
        </w:r>
        <w:bookmarkEnd w:id="33044"/>
        <w:r w:rsidDel="00375E0F">
          <w:rPr>
            <w:rFonts w:cstheme="minorHAnsi"/>
            <w:color w:val="000000" w:themeColor="text1"/>
          </w:rPr>
          <w:delText xml:space="preserve"> </w:delText>
        </w:r>
        <w:bookmarkStart w:id="33046" w:name="_Toc426385253"/>
        <w:bookmarkStart w:id="33047" w:name="_Toc426386657"/>
        <w:bookmarkStart w:id="33048" w:name="_Toc426388060"/>
        <w:bookmarkStart w:id="33049" w:name="_Toc426389464"/>
        <w:bookmarkStart w:id="33050" w:name="_Toc426390868"/>
        <w:bookmarkStart w:id="33051" w:name="_Toc426392272"/>
        <w:bookmarkStart w:id="33052" w:name="_Toc426393675"/>
        <w:bookmarkStart w:id="33053" w:name="_Toc427825260"/>
        <w:bookmarkStart w:id="33054" w:name="_Toc427853073"/>
        <w:bookmarkStart w:id="33055" w:name="_Toc427855313"/>
        <w:bookmarkStart w:id="33056" w:name="_Toc427857514"/>
        <w:bookmarkEnd w:id="33046"/>
        <w:bookmarkEnd w:id="33047"/>
        <w:bookmarkEnd w:id="33048"/>
        <w:bookmarkEnd w:id="33049"/>
        <w:bookmarkEnd w:id="33050"/>
        <w:bookmarkEnd w:id="33051"/>
        <w:bookmarkEnd w:id="33052"/>
        <w:bookmarkEnd w:id="33053"/>
        <w:bookmarkEnd w:id="33054"/>
        <w:bookmarkEnd w:id="33055"/>
        <w:bookmarkEnd w:id="33056"/>
      </w:del>
    </w:p>
    <w:p w14:paraId="7BF5DFCC" w14:textId="3B5E747C" w:rsidR="005F4718" w:rsidRPr="00C106B9" w:rsidDel="00375E0F" w:rsidRDefault="005F4718">
      <w:pPr>
        <w:rPr>
          <w:del w:id="33057" w:author="Ramasubramani, Hariharan" w:date="2015-07-20T09:33:00Z"/>
          <w:rFonts w:cstheme="minorHAnsi"/>
          <w:color w:val="000000" w:themeColor="text1"/>
        </w:rPr>
        <w:pPrChange w:id="33058" w:author="Ramasubramani, Hariharan" w:date="2015-07-27T20:55:00Z">
          <w:pPr>
            <w:pStyle w:val="ListParagraph"/>
            <w:numPr>
              <w:ilvl w:val="1"/>
              <w:numId w:val="23"/>
            </w:numPr>
            <w:tabs>
              <w:tab w:val="num" w:pos="1170"/>
            </w:tabs>
            <w:overflowPunct w:val="0"/>
            <w:autoSpaceDE w:val="0"/>
            <w:autoSpaceDN w:val="0"/>
            <w:spacing w:after="60"/>
            <w:ind w:left="619" w:firstLine="0"/>
            <w:textAlignment w:val="baseline"/>
          </w:pPr>
        </w:pPrChange>
      </w:pPr>
      <w:del w:id="33059" w:author="Ramasubramani, Hariharan" w:date="2015-07-20T09:33:00Z">
        <w:r w:rsidRPr="00C106B9" w:rsidDel="00375E0F">
          <w:rPr>
            <w:rFonts w:cstheme="minorHAnsi"/>
            <w:color w:val="000000" w:themeColor="text1"/>
          </w:rPr>
          <w:delText xml:space="preserve">The system shall provide the ability to define a </w:delText>
        </w:r>
        <w:r w:rsidDel="00375E0F">
          <w:rPr>
            <w:rFonts w:cstheme="minorHAnsi"/>
            <w:color w:val="000000" w:themeColor="text1"/>
          </w:rPr>
          <w:delText>D</w:delText>
        </w:r>
        <w:r w:rsidRPr="00C106B9" w:rsidDel="00375E0F">
          <w:rPr>
            <w:rFonts w:cstheme="minorHAnsi"/>
            <w:color w:val="000000" w:themeColor="text1"/>
          </w:rPr>
          <w:delText>ocument</w:delText>
        </w:r>
        <w:r w:rsidDel="00375E0F">
          <w:rPr>
            <w:rFonts w:cstheme="minorHAnsi"/>
            <w:color w:val="000000" w:themeColor="text1"/>
          </w:rPr>
          <w:delText xml:space="preserve"> Form.</w:delText>
        </w:r>
        <w:r w:rsidRPr="00C106B9" w:rsidDel="00375E0F">
          <w:rPr>
            <w:rFonts w:cstheme="minorHAnsi"/>
            <w:color w:val="000000" w:themeColor="text1"/>
          </w:rPr>
          <w:delText xml:space="preserve"> </w:delText>
        </w:r>
        <w:bookmarkStart w:id="33060" w:name="_Toc426385254"/>
        <w:bookmarkStart w:id="33061" w:name="_Toc426386658"/>
        <w:bookmarkStart w:id="33062" w:name="_Toc426388061"/>
        <w:bookmarkStart w:id="33063" w:name="_Toc426389465"/>
        <w:bookmarkStart w:id="33064" w:name="_Toc426390869"/>
        <w:bookmarkStart w:id="33065" w:name="_Toc426392273"/>
        <w:bookmarkStart w:id="33066" w:name="_Toc426393676"/>
        <w:bookmarkStart w:id="33067" w:name="_Toc427825261"/>
        <w:bookmarkStart w:id="33068" w:name="_Toc427853074"/>
        <w:bookmarkStart w:id="33069" w:name="_Toc427855314"/>
        <w:bookmarkStart w:id="33070" w:name="_Toc427857515"/>
        <w:bookmarkEnd w:id="33060"/>
        <w:bookmarkEnd w:id="33061"/>
        <w:bookmarkEnd w:id="33062"/>
        <w:bookmarkEnd w:id="33063"/>
        <w:bookmarkEnd w:id="33064"/>
        <w:bookmarkEnd w:id="33065"/>
        <w:bookmarkEnd w:id="33066"/>
        <w:bookmarkEnd w:id="33067"/>
        <w:bookmarkEnd w:id="33068"/>
        <w:bookmarkEnd w:id="33069"/>
        <w:bookmarkEnd w:id="33070"/>
      </w:del>
    </w:p>
    <w:p w14:paraId="2297910B" w14:textId="7A4F9E68" w:rsidR="005F4718" w:rsidRPr="00C106B9" w:rsidDel="006346A9" w:rsidRDefault="005F4718">
      <w:pPr>
        <w:rPr>
          <w:del w:id="33071" w:author="Ramasubramani, Hariharan" w:date="2015-07-20T11:35:00Z"/>
          <w:rFonts w:cstheme="minorHAnsi"/>
          <w:color w:val="000000" w:themeColor="text1"/>
        </w:rPr>
        <w:pPrChange w:id="33072" w:author="Ramasubramani, Hariharan" w:date="2015-07-27T20:55:00Z">
          <w:pPr>
            <w:pStyle w:val="ListParagraph"/>
            <w:numPr>
              <w:ilvl w:val="2"/>
              <w:numId w:val="23"/>
            </w:numPr>
            <w:tabs>
              <w:tab w:val="num" w:pos="1458"/>
            </w:tabs>
            <w:overflowPunct w:val="0"/>
            <w:autoSpaceDE w:val="0"/>
            <w:autoSpaceDN w:val="0"/>
            <w:spacing w:after="60"/>
            <w:ind w:left="990" w:firstLine="0"/>
            <w:textAlignment w:val="baseline"/>
          </w:pPr>
        </w:pPrChange>
      </w:pPr>
      <w:del w:id="33073" w:author="Ramasubramani, Hariharan" w:date="2015-07-20T11:35:00Z">
        <w:r w:rsidRPr="00C106B9" w:rsidDel="006346A9">
          <w:rPr>
            <w:rFonts w:cstheme="minorHAnsi"/>
            <w:color w:val="000000" w:themeColor="text1"/>
          </w:rPr>
          <w:delText>The following data shall be available for entry/selection</w:delText>
        </w:r>
        <w:r w:rsidDel="006346A9">
          <w:rPr>
            <w:rFonts w:cstheme="minorHAnsi"/>
            <w:color w:val="000000" w:themeColor="text1"/>
          </w:rPr>
          <w:delText>:</w:delText>
        </w:r>
        <w:bookmarkStart w:id="33074" w:name="_Toc426385255"/>
        <w:bookmarkStart w:id="33075" w:name="_Toc426386659"/>
        <w:bookmarkStart w:id="33076" w:name="_Toc426388062"/>
        <w:bookmarkStart w:id="33077" w:name="_Toc426389466"/>
        <w:bookmarkStart w:id="33078" w:name="_Toc426390870"/>
        <w:bookmarkStart w:id="33079" w:name="_Toc426392274"/>
        <w:bookmarkStart w:id="33080" w:name="_Toc426393677"/>
        <w:bookmarkStart w:id="33081" w:name="_Toc427825262"/>
        <w:bookmarkStart w:id="33082" w:name="_Toc427853075"/>
        <w:bookmarkStart w:id="33083" w:name="_Toc427855315"/>
        <w:bookmarkStart w:id="33084" w:name="_Toc427857516"/>
        <w:bookmarkEnd w:id="33074"/>
        <w:bookmarkEnd w:id="33075"/>
        <w:bookmarkEnd w:id="33076"/>
        <w:bookmarkEnd w:id="33077"/>
        <w:bookmarkEnd w:id="33078"/>
        <w:bookmarkEnd w:id="33079"/>
        <w:bookmarkEnd w:id="33080"/>
        <w:bookmarkEnd w:id="33081"/>
        <w:bookmarkEnd w:id="33082"/>
        <w:bookmarkEnd w:id="33083"/>
        <w:bookmarkEnd w:id="33084"/>
      </w:del>
    </w:p>
    <w:tbl>
      <w:tblPr>
        <w:tblStyle w:val="TableGrid"/>
        <w:tblW w:w="10864" w:type="dxa"/>
        <w:jc w:val="center"/>
        <w:tblLayout w:type="fixed"/>
        <w:tblLook w:val="04A0" w:firstRow="1" w:lastRow="0" w:firstColumn="1" w:lastColumn="0" w:noHBand="0" w:noVBand="1"/>
      </w:tblPr>
      <w:tblGrid>
        <w:gridCol w:w="1086"/>
        <w:gridCol w:w="2408"/>
        <w:gridCol w:w="759"/>
        <w:gridCol w:w="1018"/>
        <w:gridCol w:w="897"/>
        <w:gridCol w:w="1248"/>
        <w:gridCol w:w="734"/>
        <w:gridCol w:w="1868"/>
        <w:gridCol w:w="846"/>
        <w:tblGridChange w:id="33085">
          <w:tblGrid>
            <w:gridCol w:w="1086"/>
            <w:gridCol w:w="2408"/>
            <w:gridCol w:w="759"/>
            <w:gridCol w:w="1018"/>
            <w:gridCol w:w="897"/>
            <w:gridCol w:w="1248"/>
            <w:gridCol w:w="734"/>
            <w:gridCol w:w="1868"/>
            <w:gridCol w:w="846"/>
          </w:tblGrid>
        </w:tblGridChange>
      </w:tblGrid>
      <w:tr w:rsidR="005F4718" w:rsidRPr="00C106B9" w:rsidDel="006346A9" w14:paraId="31AF5A11" w14:textId="443A34FF" w:rsidTr="008C172F">
        <w:trPr>
          <w:cantSplit/>
          <w:trHeight w:val="314"/>
          <w:tblHeader/>
          <w:jc w:val="center"/>
          <w:del w:id="33086" w:author="Ramasubramani, Hariharan" w:date="2015-07-20T11:34:00Z"/>
        </w:trPr>
        <w:tc>
          <w:tcPr>
            <w:tcW w:w="10864" w:type="dxa"/>
            <w:gridSpan w:val="9"/>
            <w:tcBorders>
              <w:top w:val="single" w:sz="4" w:space="0" w:color="auto"/>
              <w:left w:val="single" w:sz="4" w:space="0" w:color="auto"/>
              <w:bottom w:val="single" w:sz="4" w:space="0" w:color="auto"/>
              <w:right w:val="single" w:sz="4" w:space="0" w:color="auto"/>
            </w:tcBorders>
            <w:shd w:val="clear" w:color="auto" w:fill="000000" w:themeFill="text1"/>
          </w:tcPr>
          <w:p w14:paraId="2BA41742" w14:textId="7CFAAC24" w:rsidR="005F4718" w:rsidRPr="00C106B9" w:rsidDel="006346A9" w:rsidRDefault="005F4718">
            <w:pPr>
              <w:rPr>
                <w:del w:id="33087" w:author="Ramasubramani, Hariharan" w:date="2015-07-20T11:34:00Z"/>
                <w:rFonts w:cstheme="minorHAnsi"/>
                <w:b/>
                <w:color w:val="FFFFFF" w:themeColor="background1"/>
                <w:sz w:val="20"/>
                <w:szCs w:val="18"/>
              </w:rPr>
              <w:pPrChange w:id="33088" w:author="Ramasubramani, Hariharan" w:date="2015-07-27T20:55:00Z">
                <w:pPr>
                  <w:spacing w:after="60"/>
                  <w:ind w:firstLine="0"/>
                </w:pPr>
              </w:pPrChange>
            </w:pPr>
            <w:del w:id="33089" w:author="Ramasubramani, Hariharan" w:date="2015-07-20T11:34:00Z">
              <w:r w:rsidRPr="00C106B9" w:rsidDel="006346A9">
                <w:rPr>
                  <w:rFonts w:cstheme="minorHAnsi"/>
                  <w:b/>
                  <w:color w:val="FFFFFF" w:themeColor="background1"/>
                  <w:sz w:val="20"/>
                  <w:szCs w:val="18"/>
                </w:rPr>
                <w:delText>Create Modify Document</w:delText>
              </w:r>
              <w:r w:rsidDel="006346A9">
                <w:rPr>
                  <w:rFonts w:cstheme="minorHAnsi"/>
                  <w:b/>
                  <w:color w:val="FFFFFF" w:themeColor="background1"/>
                  <w:sz w:val="20"/>
                  <w:szCs w:val="18"/>
                </w:rPr>
                <w:delText xml:space="preserve"> Form Data</w:delText>
              </w:r>
              <w:r w:rsidRPr="00C106B9" w:rsidDel="006346A9">
                <w:rPr>
                  <w:rFonts w:cstheme="minorHAnsi"/>
                  <w:b/>
                  <w:color w:val="FFFFFF" w:themeColor="background1"/>
                  <w:sz w:val="20"/>
                  <w:szCs w:val="18"/>
                </w:rPr>
                <w:delText xml:space="preserve"> Elements</w:delText>
              </w:r>
              <w:bookmarkStart w:id="33090" w:name="_Toc426385256"/>
              <w:bookmarkStart w:id="33091" w:name="_Toc426386660"/>
              <w:bookmarkStart w:id="33092" w:name="_Toc426388063"/>
              <w:bookmarkStart w:id="33093" w:name="_Toc426389467"/>
              <w:bookmarkStart w:id="33094" w:name="_Toc426390871"/>
              <w:bookmarkStart w:id="33095" w:name="_Toc426392275"/>
              <w:bookmarkStart w:id="33096" w:name="_Toc426393678"/>
              <w:bookmarkStart w:id="33097" w:name="_Toc427825263"/>
              <w:bookmarkStart w:id="33098" w:name="_Toc427853076"/>
              <w:bookmarkStart w:id="33099" w:name="_Toc427855316"/>
              <w:bookmarkStart w:id="33100" w:name="_Toc427857517"/>
              <w:bookmarkEnd w:id="33090"/>
              <w:bookmarkEnd w:id="33091"/>
              <w:bookmarkEnd w:id="33092"/>
              <w:bookmarkEnd w:id="33093"/>
              <w:bookmarkEnd w:id="33094"/>
              <w:bookmarkEnd w:id="33095"/>
              <w:bookmarkEnd w:id="33096"/>
              <w:bookmarkEnd w:id="33097"/>
              <w:bookmarkEnd w:id="33098"/>
              <w:bookmarkEnd w:id="33099"/>
              <w:bookmarkEnd w:id="33100"/>
            </w:del>
          </w:p>
          <w:p w14:paraId="511D04A9" w14:textId="304F6764" w:rsidR="005F4718" w:rsidDel="006346A9" w:rsidRDefault="005F4718">
            <w:pPr>
              <w:rPr>
                <w:del w:id="33101" w:author="Ramasubramani, Hariharan" w:date="2015-07-20T11:34:00Z"/>
                <w:rFonts w:cstheme="minorHAnsi"/>
                <w:b/>
                <w:color w:val="FFFFFF" w:themeColor="background1"/>
                <w:sz w:val="20"/>
                <w:szCs w:val="18"/>
              </w:rPr>
              <w:pPrChange w:id="33102" w:author="Ramasubramani, Hariharan" w:date="2015-07-27T20:55:00Z">
                <w:pPr>
                  <w:spacing w:after="60"/>
                  <w:ind w:firstLine="0"/>
                </w:pPr>
              </w:pPrChange>
            </w:pPr>
            <w:del w:id="33103" w:author="Ramasubramani, Hariharan" w:date="2015-07-20T11:34:00Z">
              <w:r w:rsidRPr="00C106B9" w:rsidDel="006346A9">
                <w:rPr>
                  <w:rFonts w:cstheme="minorHAnsi"/>
                  <w:b/>
                  <w:color w:val="FFFFFF" w:themeColor="background1"/>
                  <w:sz w:val="20"/>
                  <w:szCs w:val="18"/>
                </w:rPr>
                <w:delText>Required: Mandatory (M), Conditional Mandatory (CM), Optional (O), Auto-Populated (AP</w:delText>
              </w:r>
              <w:r w:rsidDel="006346A9">
                <w:rPr>
                  <w:rFonts w:cstheme="minorHAnsi"/>
                  <w:b/>
                  <w:color w:val="FFFFFF" w:themeColor="background1"/>
                  <w:sz w:val="20"/>
                  <w:szCs w:val="18"/>
                </w:rPr>
                <w:delText>)</w:delText>
              </w:r>
              <w:bookmarkStart w:id="33104" w:name="_Toc426385257"/>
              <w:bookmarkStart w:id="33105" w:name="_Toc426386661"/>
              <w:bookmarkStart w:id="33106" w:name="_Toc426388064"/>
              <w:bookmarkStart w:id="33107" w:name="_Toc426389468"/>
              <w:bookmarkStart w:id="33108" w:name="_Toc426390872"/>
              <w:bookmarkStart w:id="33109" w:name="_Toc426392276"/>
              <w:bookmarkStart w:id="33110" w:name="_Toc426393679"/>
              <w:bookmarkStart w:id="33111" w:name="_Toc427825264"/>
              <w:bookmarkStart w:id="33112" w:name="_Toc427853077"/>
              <w:bookmarkStart w:id="33113" w:name="_Toc427855317"/>
              <w:bookmarkStart w:id="33114" w:name="_Toc427857518"/>
              <w:bookmarkEnd w:id="33104"/>
              <w:bookmarkEnd w:id="33105"/>
              <w:bookmarkEnd w:id="33106"/>
              <w:bookmarkEnd w:id="33107"/>
              <w:bookmarkEnd w:id="33108"/>
              <w:bookmarkEnd w:id="33109"/>
              <w:bookmarkEnd w:id="33110"/>
              <w:bookmarkEnd w:id="33111"/>
              <w:bookmarkEnd w:id="33112"/>
              <w:bookmarkEnd w:id="33113"/>
              <w:bookmarkEnd w:id="33114"/>
            </w:del>
          </w:p>
          <w:p w14:paraId="61489E62" w14:textId="713E2285" w:rsidR="005F4718" w:rsidRPr="000337E7" w:rsidDel="006346A9" w:rsidRDefault="005F4718">
            <w:pPr>
              <w:rPr>
                <w:del w:id="33115" w:author="Ramasubramani, Hariharan" w:date="2015-07-20T11:34:00Z"/>
                <w:rFonts w:cstheme="minorHAnsi"/>
                <w:b/>
                <w:color w:val="FFFFFF" w:themeColor="background1"/>
                <w:sz w:val="18"/>
                <w:szCs w:val="18"/>
              </w:rPr>
              <w:pPrChange w:id="33116" w:author="Ramasubramani, Hariharan" w:date="2015-07-27T20:55:00Z">
                <w:pPr>
                  <w:spacing w:after="60"/>
                  <w:ind w:firstLine="0"/>
                </w:pPr>
              </w:pPrChange>
            </w:pPr>
            <w:del w:id="33117" w:author="Ramasubramani, Hariharan" w:date="2015-07-20T11:34:00Z">
              <w:r w:rsidRPr="000337E7" w:rsidDel="006346A9">
                <w:rPr>
                  <w:rFonts w:cstheme="minorHAnsi"/>
                  <w:b/>
                  <w:color w:val="FFFFFF" w:themeColor="background1"/>
                  <w:sz w:val="18"/>
                  <w:szCs w:val="18"/>
                </w:rPr>
                <w:delText>Caption:  Field Label</w:delText>
              </w:r>
              <w:bookmarkStart w:id="33118" w:name="_Toc426385258"/>
              <w:bookmarkStart w:id="33119" w:name="_Toc426386662"/>
              <w:bookmarkStart w:id="33120" w:name="_Toc426388065"/>
              <w:bookmarkStart w:id="33121" w:name="_Toc426389469"/>
              <w:bookmarkStart w:id="33122" w:name="_Toc426390873"/>
              <w:bookmarkStart w:id="33123" w:name="_Toc426392277"/>
              <w:bookmarkStart w:id="33124" w:name="_Toc426393680"/>
              <w:bookmarkStart w:id="33125" w:name="_Toc427825265"/>
              <w:bookmarkStart w:id="33126" w:name="_Toc427853078"/>
              <w:bookmarkStart w:id="33127" w:name="_Toc427855318"/>
              <w:bookmarkStart w:id="33128" w:name="_Toc427857519"/>
              <w:bookmarkEnd w:id="33118"/>
              <w:bookmarkEnd w:id="33119"/>
              <w:bookmarkEnd w:id="33120"/>
              <w:bookmarkEnd w:id="33121"/>
              <w:bookmarkEnd w:id="33122"/>
              <w:bookmarkEnd w:id="33123"/>
              <w:bookmarkEnd w:id="33124"/>
              <w:bookmarkEnd w:id="33125"/>
              <w:bookmarkEnd w:id="33126"/>
              <w:bookmarkEnd w:id="33127"/>
              <w:bookmarkEnd w:id="33128"/>
            </w:del>
          </w:p>
          <w:p w14:paraId="39F11162" w14:textId="77BF352F" w:rsidR="005F4718" w:rsidRPr="000337E7" w:rsidDel="006346A9" w:rsidRDefault="005F4718">
            <w:pPr>
              <w:rPr>
                <w:del w:id="33129" w:author="Ramasubramani, Hariharan" w:date="2015-07-20T11:34:00Z"/>
                <w:rFonts w:cstheme="minorHAnsi"/>
                <w:b/>
                <w:color w:val="FFFFFF" w:themeColor="background1"/>
                <w:sz w:val="18"/>
                <w:szCs w:val="18"/>
              </w:rPr>
              <w:pPrChange w:id="33130" w:author="Ramasubramani, Hariharan" w:date="2015-07-27T20:55:00Z">
                <w:pPr>
                  <w:spacing w:after="60"/>
                  <w:ind w:firstLine="0"/>
                </w:pPr>
              </w:pPrChange>
            </w:pPr>
            <w:del w:id="33131" w:author="Ramasubramani, Hariharan" w:date="2015-07-20T11:34:00Z">
              <w:r w:rsidRPr="000337E7" w:rsidDel="006346A9">
                <w:rPr>
                  <w:rFonts w:cstheme="minorHAnsi"/>
                  <w:b/>
                  <w:color w:val="FFFFFF" w:themeColor="background1"/>
                  <w:sz w:val="18"/>
                  <w:szCs w:val="18"/>
                </w:rPr>
                <w:delText>Editable: Not Editable (NE), Editable (E)</w:delText>
              </w:r>
              <w:bookmarkStart w:id="33132" w:name="_Toc426385259"/>
              <w:bookmarkStart w:id="33133" w:name="_Toc426386663"/>
              <w:bookmarkStart w:id="33134" w:name="_Toc426388066"/>
              <w:bookmarkStart w:id="33135" w:name="_Toc426389470"/>
              <w:bookmarkStart w:id="33136" w:name="_Toc426390874"/>
              <w:bookmarkStart w:id="33137" w:name="_Toc426392278"/>
              <w:bookmarkStart w:id="33138" w:name="_Toc426393681"/>
              <w:bookmarkStart w:id="33139" w:name="_Toc427825266"/>
              <w:bookmarkStart w:id="33140" w:name="_Toc427853079"/>
              <w:bookmarkStart w:id="33141" w:name="_Toc427855319"/>
              <w:bookmarkStart w:id="33142" w:name="_Toc427857520"/>
              <w:bookmarkEnd w:id="33132"/>
              <w:bookmarkEnd w:id="33133"/>
              <w:bookmarkEnd w:id="33134"/>
              <w:bookmarkEnd w:id="33135"/>
              <w:bookmarkEnd w:id="33136"/>
              <w:bookmarkEnd w:id="33137"/>
              <w:bookmarkEnd w:id="33138"/>
              <w:bookmarkEnd w:id="33139"/>
              <w:bookmarkEnd w:id="33140"/>
              <w:bookmarkEnd w:id="33141"/>
              <w:bookmarkEnd w:id="33142"/>
            </w:del>
          </w:p>
          <w:p w14:paraId="7034B923" w14:textId="69823BBA" w:rsidR="005F4718" w:rsidRPr="00C106B9" w:rsidDel="006346A9" w:rsidRDefault="005F4718">
            <w:pPr>
              <w:rPr>
                <w:del w:id="33143" w:author="Ramasubramani, Hariharan" w:date="2015-07-20T11:34:00Z"/>
                <w:rFonts w:cstheme="minorHAnsi"/>
                <w:b/>
                <w:color w:val="FFFFFF" w:themeColor="background1"/>
                <w:sz w:val="20"/>
                <w:szCs w:val="18"/>
              </w:rPr>
              <w:pPrChange w:id="33144" w:author="Ramasubramani, Hariharan" w:date="2015-07-27T20:55:00Z">
                <w:pPr>
                  <w:spacing w:after="60"/>
                  <w:ind w:firstLine="0"/>
                </w:pPr>
              </w:pPrChange>
            </w:pPr>
            <w:del w:id="33145" w:author="Ramasubramani, Hariharan" w:date="2015-07-20T11:34:00Z">
              <w:r w:rsidRPr="000337E7" w:rsidDel="006346A9">
                <w:rPr>
                  <w:rFonts w:cstheme="minorHAnsi"/>
                  <w:b/>
                  <w:color w:val="FFFFFF" w:themeColor="background1"/>
                  <w:sz w:val="18"/>
                  <w:szCs w:val="18"/>
                </w:rPr>
                <w:delText>Field Type:  Date/Time, Alpha-Numeric Special Characters (</w:delText>
              </w:r>
              <w:r w:rsidR="00A137AC" w:rsidDel="006346A9">
                <w:rPr>
                  <w:rFonts w:cstheme="minorHAnsi"/>
                  <w:b/>
                  <w:color w:val="FFFFFF" w:themeColor="background1"/>
                  <w:sz w:val="18"/>
                  <w:szCs w:val="18"/>
                </w:rPr>
                <w:delText>ANSC</w:delText>
              </w:r>
              <w:r w:rsidRPr="000337E7" w:rsidDel="006346A9">
                <w:rPr>
                  <w:rFonts w:cstheme="minorHAnsi"/>
                  <w:b/>
                  <w:color w:val="FFFFFF" w:themeColor="background1"/>
                  <w:sz w:val="18"/>
                  <w:szCs w:val="18"/>
                </w:rPr>
                <w:delText>), Boolean (radio button)</w:delText>
              </w:r>
              <w:bookmarkStart w:id="33146" w:name="_Toc426385260"/>
              <w:bookmarkStart w:id="33147" w:name="_Toc426386664"/>
              <w:bookmarkStart w:id="33148" w:name="_Toc426388067"/>
              <w:bookmarkStart w:id="33149" w:name="_Toc426389471"/>
              <w:bookmarkStart w:id="33150" w:name="_Toc426390875"/>
              <w:bookmarkStart w:id="33151" w:name="_Toc426392279"/>
              <w:bookmarkStart w:id="33152" w:name="_Toc426393682"/>
              <w:bookmarkStart w:id="33153" w:name="_Toc427825267"/>
              <w:bookmarkStart w:id="33154" w:name="_Toc427853080"/>
              <w:bookmarkStart w:id="33155" w:name="_Toc427855320"/>
              <w:bookmarkStart w:id="33156" w:name="_Toc427857521"/>
              <w:bookmarkEnd w:id="33146"/>
              <w:bookmarkEnd w:id="33147"/>
              <w:bookmarkEnd w:id="33148"/>
              <w:bookmarkEnd w:id="33149"/>
              <w:bookmarkEnd w:id="33150"/>
              <w:bookmarkEnd w:id="33151"/>
              <w:bookmarkEnd w:id="33152"/>
              <w:bookmarkEnd w:id="33153"/>
              <w:bookmarkEnd w:id="33154"/>
              <w:bookmarkEnd w:id="33155"/>
              <w:bookmarkEnd w:id="33156"/>
            </w:del>
          </w:p>
        </w:tc>
        <w:bookmarkStart w:id="33157" w:name="_Toc426385261"/>
        <w:bookmarkStart w:id="33158" w:name="_Toc426386665"/>
        <w:bookmarkStart w:id="33159" w:name="_Toc426388068"/>
        <w:bookmarkStart w:id="33160" w:name="_Toc426389472"/>
        <w:bookmarkStart w:id="33161" w:name="_Toc426390876"/>
        <w:bookmarkStart w:id="33162" w:name="_Toc426392280"/>
        <w:bookmarkStart w:id="33163" w:name="_Toc426393683"/>
        <w:bookmarkStart w:id="33164" w:name="_Toc427825268"/>
        <w:bookmarkStart w:id="33165" w:name="_Toc427853081"/>
        <w:bookmarkStart w:id="33166" w:name="_Toc427855321"/>
        <w:bookmarkStart w:id="33167" w:name="_Toc427857522"/>
        <w:bookmarkEnd w:id="33157"/>
        <w:bookmarkEnd w:id="33158"/>
        <w:bookmarkEnd w:id="33159"/>
        <w:bookmarkEnd w:id="33160"/>
        <w:bookmarkEnd w:id="33161"/>
        <w:bookmarkEnd w:id="33162"/>
        <w:bookmarkEnd w:id="33163"/>
        <w:bookmarkEnd w:id="33164"/>
        <w:bookmarkEnd w:id="33165"/>
        <w:bookmarkEnd w:id="33166"/>
        <w:bookmarkEnd w:id="33167"/>
      </w:tr>
      <w:tr w:rsidR="005F4718" w:rsidRPr="00C106B9" w:rsidDel="006346A9" w14:paraId="0CAE8D0F" w14:textId="1C4A34D8" w:rsidTr="006346A9">
        <w:tblPrEx>
          <w:tblW w:w="10864" w:type="dxa"/>
          <w:jc w:val="center"/>
          <w:tblLayout w:type="fixed"/>
          <w:tblPrExChange w:id="33168" w:author="Ramasubramani, Hariharan" w:date="2015-07-20T11:34:00Z">
            <w:tblPrEx>
              <w:tblW w:w="10864" w:type="dxa"/>
              <w:jc w:val="center"/>
              <w:tblLayout w:type="fixed"/>
            </w:tblPrEx>
          </w:tblPrExChange>
        </w:tblPrEx>
        <w:trPr>
          <w:cantSplit/>
          <w:trHeight w:val="152"/>
          <w:tblHeader/>
          <w:jc w:val="center"/>
          <w:del w:id="33169" w:author="Ramasubramani, Hariharan" w:date="2015-07-20T11:34:00Z"/>
          <w:trPrChange w:id="33170" w:author="Ramasubramani, Hariharan" w:date="2015-07-20T11:34:00Z">
            <w:trPr>
              <w:cantSplit/>
              <w:trHeight w:val="152"/>
              <w:tblHeader/>
              <w:jc w:val="center"/>
            </w:trPr>
          </w:trPrChange>
        </w:trPr>
        <w:tc>
          <w:tcPr>
            <w:tcW w:w="108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Change w:id="33171" w:author="Ramasubramani, Hariharan" w:date="2015-07-20T11:34:00Z">
              <w:tcPr>
                <w:tcW w:w="108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tcPrChange>
          </w:tcPr>
          <w:p w14:paraId="2F1F1CD0" w14:textId="08100018" w:rsidR="005F4718" w:rsidRPr="00C106B9" w:rsidDel="006346A9" w:rsidRDefault="005F4718">
            <w:pPr>
              <w:rPr>
                <w:del w:id="33172" w:author="Ramasubramani, Hariharan" w:date="2015-07-20T11:34:00Z"/>
                <w:rFonts w:cstheme="minorHAnsi"/>
                <w:b/>
                <w:color w:val="000000" w:themeColor="text1"/>
                <w:sz w:val="20"/>
                <w:szCs w:val="18"/>
              </w:rPr>
              <w:pPrChange w:id="33173" w:author="Ramasubramani, Hariharan" w:date="2015-07-27T20:55:00Z">
                <w:pPr>
                  <w:spacing w:before="60"/>
                  <w:ind w:left="-9" w:right="-121" w:firstLine="0"/>
                  <w:jc w:val="center"/>
                </w:pPr>
              </w:pPrChange>
            </w:pPr>
            <w:del w:id="33174" w:author="Ramasubramani, Hariharan" w:date="2015-07-20T11:34:00Z">
              <w:r w:rsidRPr="00C106B9" w:rsidDel="006346A9">
                <w:rPr>
                  <w:rFonts w:cstheme="minorHAnsi"/>
                  <w:b/>
                  <w:color w:val="000000" w:themeColor="text1"/>
                  <w:sz w:val="20"/>
                  <w:szCs w:val="18"/>
                </w:rPr>
                <w:delText>Req’t #</w:delText>
              </w:r>
              <w:bookmarkStart w:id="33175" w:name="_Toc426385262"/>
              <w:bookmarkStart w:id="33176" w:name="_Toc426386666"/>
              <w:bookmarkStart w:id="33177" w:name="_Toc426388069"/>
              <w:bookmarkStart w:id="33178" w:name="_Toc426389473"/>
              <w:bookmarkStart w:id="33179" w:name="_Toc426390877"/>
              <w:bookmarkStart w:id="33180" w:name="_Toc426392281"/>
              <w:bookmarkStart w:id="33181" w:name="_Toc426393684"/>
              <w:bookmarkStart w:id="33182" w:name="_Toc427825269"/>
              <w:bookmarkStart w:id="33183" w:name="_Toc427853082"/>
              <w:bookmarkStart w:id="33184" w:name="_Toc427855322"/>
              <w:bookmarkStart w:id="33185" w:name="_Toc427857523"/>
              <w:bookmarkEnd w:id="33175"/>
              <w:bookmarkEnd w:id="33176"/>
              <w:bookmarkEnd w:id="33177"/>
              <w:bookmarkEnd w:id="33178"/>
              <w:bookmarkEnd w:id="33179"/>
              <w:bookmarkEnd w:id="33180"/>
              <w:bookmarkEnd w:id="33181"/>
              <w:bookmarkEnd w:id="33182"/>
              <w:bookmarkEnd w:id="33183"/>
              <w:bookmarkEnd w:id="33184"/>
              <w:bookmarkEnd w:id="33185"/>
            </w:del>
          </w:p>
        </w:tc>
        <w:tc>
          <w:tcPr>
            <w:tcW w:w="240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Change w:id="33186" w:author="Ramasubramani, Hariharan" w:date="2015-07-20T11:34:00Z">
              <w:tcPr>
                <w:tcW w:w="240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tcPrChange>
          </w:tcPr>
          <w:p w14:paraId="57A11AD9" w14:textId="68E049F2" w:rsidR="005F4718" w:rsidRPr="00C106B9" w:rsidDel="006346A9" w:rsidRDefault="005F4718">
            <w:pPr>
              <w:rPr>
                <w:del w:id="33187" w:author="Ramasubramani, Hariharan" w:date="2015-07-20T11:34:00Z"/>
                <w:rFonts w:cstheme="minorHAnsi"/>
                <w:b/>
                <w:color w:val="000000" w:themeColor="text1"/>
                <w:sz w:val="20"/>
                <w:szCs w:val="18"/>
              </w:rPr>
              <w:pPrChange w:id="33188" w:author="Ramasubramani, Hariharan" w:date="2015-07-27T20:55:00Z">
                <w:pPr>
                  <w:spacing w:before="60"/>
                  <w:ind w:left="-18" w:right="-75" w:firstLine="0"/>
                </w:pPr>
              </w:pPrChange>
            </w:pPr>
            <w:del w:id="33189" w:author="Ramasubramani, Hariharan" w:date="2015-07-20T11:34:00Z">
              <w:r w:rsidRPr="00C106B9" w:rsidDel="006346A9">
                <w:rPr>
                  <w:rFonts w:cstheme="minorHAnsi"/>
                  <w:b/>
                  <w:color w:val="000000" w:themeColor="text1"/>
                  <w:sz w:val="20"/>
                  <w:szCs w:val="18"/>
                </w:rPr>
                <w:delText>Data Element</w:delText>
              </w:r>
              <w:bookmarkStart w:id="33190" w:name="_Toc426385263"/>
              <w:bookmarkStart w:id="33191" w:name="_Toc426386667"/>
              <w:bookmarkStart w:id="33192" w:name="_Toc426388070"/>
              <w:bookmarkStart w:id="33193" w:name="_Toc426389474"/>
              <w:bookmarkStart w:id="33194" w:name="_Toc426390878"/>
              <w:bookmarkStart w:id="33195" w:name="_Toc426392282"/>
              <w:bookmarkStart w:id="33196" w:name="_Toc426393685"/>
              <w:bookmarkStart w:id="33197" w:name="_Toc427825270"/>
              <w:bookmarkStart w:id="33198" w:name="_Toc427853083"/>
              <w:bookmarkStart w:id="33199" w:name="_Toc427855323"/>
              <w:bookmarkStart w:id="33200" w:name="_Toc427857524"/>
              <w:bookmarkEnd w:id="33190"/>
              <w:bookmarkEnd w:id="33191"/>
              <w:bookmarkEnd w:id="33192"/>
              <w:bookmarkEnd w:id="33193"/>
              <w:bookmarkEnd w:id="33194"/>
              <w:bookmarkEnd w:id="33195"/>
              <w:bookmarkEnd w:id="33196"/>
              <w:bookmarkEnd w:id="33197"/>
              <w:bookmarkEnd w:id="33198"/>
              <w:bookmarkEnd w:id="33199"/>
              <w:bookmarkEnd w:id="33200"/>
            </w:del>
          </w:p>
        </w:tc>
        <w:tc>
          <w:tcPr>
            <w:tcW w:w="759"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Change w:id="33201" w:author="Ramasubramani, Hariharan" w:date="2015-07-20T11:34:00Z">
              <w:tcPr>
                <w:tcW w:w="759"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tcPrChange>
          </w:tcPr>
          <w:p w14:paraId="5A8FD504" w14:textId="7F81AFB6" w:rsidR="005F4718" w:rsidRPr="00C106B9" w:rsidDel="006346A9" w:rsidRDefault="005F4718">
            <w:pPr>
              <w:rPr>
                <w:del w:id="33202" w:author="Ramasubramani, Hariharan" w:date="2015-07-20T11:34:00Z"/>
                <w:rFonts w:cstheme="minorHAnsi"/>
                <w:b/>
                <w:color w:val="000000" w:themeColor="text1"/>
                <w:sz w:val="20"/>
                <w:szCs w:val="18"/>
              </w:rPr>
              <w:pPrChange w:id="33203" w:author="Ramasubramani, Hariharan" w:date="2015-07-27T20:55:00Z">
                <w:pPr>
                  <w:spacing w:before="60"/>
                  <w:ind w:left="-61" w:right="-99" w:firstLine="0"/>
                  <w:jc w:val="center"/>
                </w:pPr>
              </w:pPrChange>
            </w:pPr>
            <w:del w:id="33204" w:author="Ramasubramani, Hariharan" w:date="2015-07-20T11:34:00Z">
              <w:r w:rsidRPr="00C106B9" w:rsidDel="006346A9">
                <w:rPr>
                  <w:rFonts w:cstheme="minorHAnsi"/>
                  <w:b/>
                  <w:color w:val="000000" w:themeColor="text1"/>
                  <w:sz w:val="20"/>
                  <w:szCs w:val="18"/>
                </w:rPr>
                <w:delText>Caption</w:delText>
              </w:r>
              <w:bookmarkStart w:id="33205" w:name="_Toc426385264"/>
              <w:bookmarkStart w:id="33206" w:name="_Toc426386668"/>
              <w:bookmarkStart w:id="33207" w:name="_Toc426388071"/>
              <w:bookmarkStart w:id="33208" w:name="_Toc426389475"/>
              <w:bookmarkStart w:id="33209" w:name="_Toc426390879"/>
              <w:bookmarkStart w:id="33210" w:name="_Toc426392283"/>
              <w:bookmarkStart w:id="33211" w:name="_Toc426393686"/>
              <w:bookmarkStart w:id="33212" w:name="_Toc427825271"/>
              <w:bookmarkStart w:id="33213" w:name="_Toc427853084"/>
              <w:bookmarkStart w:id="33214" w:name="_Toc427855324"/>
              <w:bookmarkStart w:id="33215" w:name="_Toc427857525"/>
              <w:bookmarkEnd w:id="33205"/>
              <w:bookmarkEnd w:id="33206"/>
              <w:bookmarkEnd w:id="33207"/>
              <w:bookmarkEnd w:id="33208"/>
              <w:bookmarkEnd w:id="33209"/>
              <w:bookmarkEnd w:id="33210"/>
              <w:bookmarkEnd w:id="33211"/>
              <w:bookmarkEnd w:id="33212"/>
              <w:bookmarkEnd w:id="33213"/>
              <w:bookmarkEnd w:id="33214"/>
              <w:bookmarkEnd w:id="33215"/>
            </w:del>
          </w:p>
        </w:tc>
        <w:tc>
          <w:tcPr>
            <w:tcW w:w="101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Change w:id="33216" w:author="Ramasubramani, Hariharan" w:date="2015-07-20T11:34:00Z">
              <w:tcPr>
                <w:tcW w:w="101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tcPrChange>
          </w:tcPr>
          <w:p w14:paraId="5AEBE0A7" w14:textId="2D3EE16A" w:rsidR="005F4718" w:rsidRPr="00C106B9" w:rsidDel="006346A9" w:rsidRDefault="005F4718">
            <w:pPr>
              <w:rPr>
                <w:del w:id="33217" w:author="Ramasubramani, Hariharan" w:date="2015-07-20T11:34:00Z"/>
                <w:rFonts w:cstheme="minorHAnsi"/>
                <w:b/>
                <w:color w:val="000000" w:themeColor="text1"/>
                <w:sz w:val="20"/>
                <w:szCs w:val="18"/>
              </w:rPr>
              <w:pPrChange w:id="33218" w:author="Ramasubramani, Hariharan" w:date="2015-07-27T20:55:00Z">
                <w:pPr>
                  <w:spacing w:before="60"/>
                  <w:ind w:left="-125" w:right="-63" w:firstLine="0"/>
                  <w:jc w:val="center"/>
                </w:pPr>
              </w:pPrChange>
            </w:pPr>
            <w:del w:id="33219" w:author="Ramasubramani, Hariharan" w:date="2015-07-20T11:34:00Z">
              <w:r w:rsidRPr="00C106B9" w:rsidDel="006346A9">
                <w:rPr>
                  <w:rFonts w:cstheme="minorHAnsi"/>
                  <w:b/>
                  <w:color w:val="000000" w:themeColor="text1"/>
                  <w:sz w:val="20"/>
                  <w:szCs w:val="18"/>
                </w:rPr>
                <w:delText>Required</w:delText>
              </w:r>
              <w:bookmarkStart w:id="33220" w:name="_Toc426385265"/>
              <w:bookmarkStart w:id="33221" w:name="_Toc426386669"/>
              <w:bookmarkStart w:id="33222" w:name="_Toc426388072"/>
              <w:bookmarkStart w:id="33223" w:name="_Toc426389476"/>
              <w:bookmarkStart w:id="33224" w:name="_Toc426390880"/>
              <w:bookmarkStart w:id="33225" w:name="_Toc426392284"/>
              <w:bookmarkStart w:id="33226" w:name="_Toc426393687"/>
              <w:bookmarkStart w:id="33227" w:name="_Toc427825272"/>
              <w:bookmarkStart w:id="33228" w:name="_Toc427853085"/>
              <w:bookmarkStart w:id="33229" w:name="_Toc427855325"/>
              <w:bookmarkStart w:id="33230" w:name="_Toc427857526"/>
              <w:bookmarkEnd w:id="33220"/>
              <w:bookmarkEnd w:id="33221"/>
              <w:bookmarkEnd w:id="33222"/>
              <w:bookmarkEnd w:id="33223"/>
              <w:bookmarkEnd w:id="33224"/>
              <w:bookmarkEnd w:id="33225"/>
              <w:bookmarkEnd w:id="33226"/>
              <w:bookmarkEnd w:id="33227"/>
              <w:bookmarkEnd w:id="33228"/>
              <w:bookmarkEnd w:id="33229"/>
              <w:bookmarkEnd w:id="33230"/>
            </w:del>
          </w:p>
        </w:tc>
        <w:tc>
          <w:tcPr>
            <w:tcW w:w="897"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Change w:id="33231" w:author="Ramasubramani, Hariharan" w:date="2015-07-20T11:34:00Z">
              <w:tcPr>
                <w:tcW w:w="897"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tcPrChange>
          </w:tcPr>
          <w:p w14:paraId="26165D95" w14:textId="605A6291" w:rsidR="005F4718" w:rsidRPr="00C106B9" w:rsidDel="006346A9" w:rsidRDefault="005F4718">
            <w:pPr>
              <w:rPr>
                <w:del w:id="33232" w:author="Ramasubramani, Hariharan" w:date="2015-07-20T11:34:00Z"/>
                <w:rFonts w:cstheme="minorHAnsi"/>
                <w:b/>
                <w:color w:val="000000" w:themeColor="text1"/>
                <w:sz w:val="20"/>
                <w:szCs w:val="18"/>
              </w:rPr>
              <w:pPrChange w:id="33233" w:author="Ramasubramani, Hariharan" w:date="2015-07-27T20:55:00Z">
                <w:pPr>
                  <w:spacing w:before="60"/>
                  <w:ind w:left="-57" w:right="-66" w:firstLine="0"/>
                  <w:jc w:val="center"/>
                </w:pPr>
              </w:pPrChange>
            </w:pPr>
            <w:del w:id="33234" w:author="Ramasubramani, Hariharan" w:date="2015-07-20T11:34:00Z">
              <w:r w:rsidRPr="00C106B9" w:rsidDel="006346A9">
                <w:rPr>
                  <w:rFonts w:cstheme="minorHAnsi"/>
                  <w:b/>
                  <w:color w:val="000000" w:themeColor="text1"/>
                  <w:sz w:val="20"/>
                  <w:szCs w:val="18"/>
                </w:rPr>
                <w:delText xml:space="preserve">Editable </w:delText>
              </w:r>
              <w:bookmarkStart w:id="33235" w:name="_Toc426385266"/>
              <w:bookmarkStart w:id="33236" w:name="_Toc426386670"/>
              <w:bookmarkStart w:id="33237" w:name="_Toc426388073"/>
              <w:bookmarkStart w:id="33238" w:name="_Toc426389477"/>
              <w:bookmarkStart w:id="33239" w:name="_Toc426390881"/>
              <w:bookmarkStart w:id="33240" w:name="_Toc426392285"/>
              <w:bookmarkStart w:id="33241" w:name="_Toc426393688"/>
              <w:bookmarkStart w:id="33242" w:name="_Toc427825273"/>
              <w:bookmarkStart w:id="33243" w:name="_Toc427853086"/>
              <w:bookmarkStart w:id="33244" w:name="_Toc427855326"/>
              <w:bookmarkStart w:id="33245" w:name="_Toc427857527"/>
              <w:bookmarkEnd w:id="33235"/>
              <w:bookmarkEnd w:id="33236"/>
              <w:bookmarkEnd w:id="33237"/>
              <w:bookmarkEnd w:id="33238"/>
              <w:bookmarkEnd w:id="33239"/>
              <w:bookmarkEnd w:id="33240"/>
              <w:bookmarkEnd w:id="33241"/>
              <w:bookmarkEnd w:id="33242"/>
              <w:bookmarkEnd w:id="33243"/>
              <w:bookmarkEnd w:id="33244"/>
              <w:bookmarkEnd w:id="33245"/>
            </w:del>
          </w:p>
        </w:tc>
        <w:tc>
          <w:tcPr>
            <w:tcW w:w="12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Change w:id="33246" w:author="Ramasubramani, Hariharan" w:date="2015-07-20T11:34:00Z">
              <w:tcPr>
                <w:tcW w:w="12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tcPrChange>
          </w:tcPr>
          <w:p w14:paraId="4310DAB8" w14:textId="06844453" w:rsidR="005F4718" w:rsidRPr="00C106B9" w:rsidDel="006346A9" w:rsidRDefault="005F4718">
            <w:pPr>
              <w:rPr>
                <w:del w:id="33247" w:author="Ramasubramani, Hariharan" w:date="2015-07-20T11:34:00Z"/>
                <w:rFonts w:cstheme="minorHAnsi"/>
                <w:b/>
                <w:color w:val="000000" w:themeColor="text1"/>
                <w:sz w:val="20"/>
                <w:szCs w:val="18"/>
              </w:rPr>
              <w:pPrChange w:id="33248" w:author="Ramasubramani, Hariharan" w:date="2015-07-27T20:55:00Z">
                <w:pPr>
                  <w:spacing w:before="60"/>
                  <w:ind w:left="-57" w:firstLine="0"/>
                  <w:jc w:val="center"/>
                </w:pPr>
              </w:pPrChange>
            </w:pPr>
            <w:del w:id="33249" w:author="Ramasubramani, Hariharan" w:date="2015-07-20T11:34:00Z">
              <w:r w:rsidRPr="00C106B9" w:rsidDel="006346A9">
                <w:rPr>
                  <w:rFonts w:cstheme="minorHAnsi"/>
                  <w:b/>
                  <w:color w:val="000000" w:themeColor="text1"/>
                  <w:sz w:val="20"/>
                  <w:szCs w:val="18"/>
                </w:rPr>
                <w:delText>Field Type</w:delText>
              </w:r>
              <w:bookmarkStart w:id="33250" w:name="_Toc426385267"/>
              <w:bookmarkStart w:id="33251" w:name="_Toc426386671"/>
              <w:bookmarkStart w:id="33252" w:name="_Toc426388074"/>
              <w:bookmarkStart w:id="33253" w:name="_Toc426389478"/>
              <w:bookmarkStart w:id="33254" w:name="_Toc426390882"/>
              <w:bookmarkStart w:id="33255" w:name="_Toc426392286"/>
              <w:bookmarkStart w:id="33256" w:name="_Toc426393689"/>
              <w:bookmarkStart w:id="33257" w:name="_Toc427825274"/>
              <w:bookmarkStart w:id="33258" w:name="_Toc427853087"/>
              <w:bookmarkStart w:id="33259" w:name="_Toc427855327"/>
              <w:bookmarkStart w:id="33260" w:name="_Toc427857528"/>
              <w:bookmarkEnd w:id="33250"/>
              <w:bookmarkEnd w:id="33251"/>
              <w:bookmarkEnd w:id="33252"/>
              <w:bookmarkEnd w:id="33253"/>
              <w:bookmarkEnd w:id="33254"/>
              <w:bookmarkEnd w:id="33255"/>
              <w:bookmarkEnd w:id="33256"/>
              <w:bookmarkEnd w:id="33257"/>
              <w:bookmarkEnd w:id="33258"/>
              <w:bookmarkEnd w:id="33259"/>
              <w:bookmarkEnd w:id="33260"/>
            </w:del>
          </w:p>
        </w:tc>
        <w:tc>
          <w:tcPr>
            <w:tcW w:w="734"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Change w:id="33261" w:author="Ramasubramani, Hariharan" w:date="2015-07-20T11:34:00Z">
              <w:tcPr>
                <w:tcW w:w="734"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tcPrChange>
          </w:tcPr>
          <w:p w14:paraId="78A3AA85" w14:textId="1B3DC9FE" w:rsidR="005F4718" w:rsidRPr="00C106B9" w:rsidDel="006346A9" w:rsidRDefault="005F4718">
            <w:pPr>
              <w:rPr>
                <w:del w:id="33262" w:author="Ramasubramani, Hariharan" w:date="2015-07-20T11:34:00Z"/>
                <w:rFonts w:cstheme="minorHAnsi"/>
                <w:b/>
                <w:color w:val="000000" w:themeColor="text1"/>
                <w:sz w:val="20"/>
                <w:szCs w:val="18"/>
              </w:rPr>
              <w:pPrChange w:id="33263" w:author="Ramasubramani, Hariharan" w:date="2015-07-27T20:55:00Z">
                <w:pPr>
                  <w:spacing w:before="60"/>
                  <w:ind w:left="-57" w:right="-64" w:firstLine="0"/>
                  <w:jc w:val="center"/>
                </w:pPr>
              </w:pPrChange>
            </w:pPr>
            <w:del w:id="33264" w:author="Ramasubramani, Hariharan" w:date="2015-07-20T11:34:00Z">
              <w:r w:rsidRPr="00C106B9" w:rsidDel="006346A9">
                <w:rPr>
                  <w:rFonts w:cstheme="minorHAnsi"/>
                  <w:b/>
                  <w:color w:val="000000" w:themeColor="text1"/>
                  <w:sz w:val="20"/>
                  <w:szCs w:val="18"/>
                </w:rPr>
                <w:delText>Length</w:delText>
              </w:r>
              <w:bookmarkStart w:id="33265" w:name="_Toc426385268"/>
              <w:bookmarkStart w:id="33266" w:name="_Toc426386672"/>
              <w:bookmarkStart w:id="33267" w:name="_Toc426388075"/>
              <w:bookmarkStart w:id="33268" w:name="_Toc426389479"/>
              <w:bookmarkStart w:id="33269" w:name="_Toc426390883"/>
              <w:bookmarkStart w:id="33270" w:name="_Toc426392287"/>
              <w:bookmarkStart w:id="33271" w:name="_Toc426393690"/>
              <w:bookmarkStart w:id="33272" w:name="_Toc427825275"/>
              <w:bookmarkStart w:id="33273" w:name="_Toc427853088"/>
              <w:bookmarkStart w:id="33274" w:name="_Toc427855328"/>
              <w:bookmarkStart w:id="33275" w:name="_Toc427857529"/>
              <w:bookmarkEnd w:id="33265"/>
              <w:bookmarkEnd w:id="33266"/>
              <w:bookmarkEnd w:id="33267"/>
              <w:bookmarkEnd w:id="33268"/>
              <w:bookmarkEnd w:id="33269"/>
              <w:bookmarkEnd w:id="33270"/>
              <w:bookmarkEnd w:id="33271"/>
              <w:bookmarkEnd w:id="33272"/>
              <w:bookmarkEnd w:id="33273"/>
              <w:bookmarkEnd w:id="33274"/>
              <w:bookmarkEnd w:id="33275"/>
            </w:del>
          </w:p>
        </w:tc>
        <w:tc>
          <w:tcPr>
            <w:tcW w:w="186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Change w:id="33276" w:author="Ramasubramani, Hariharan" w:date="2015-07-20T11:34:00Z">
              <w:tcPr>
                <w:tcW w:w="186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tcPrChange>
          </w:tcPr>
          <w:p w14:paraId="39D19CD0" w14:textId="2C7AE4B3" w:rsidR="005F4718" w:rsidRPr="00C106B9" w:rsidDel="006346A9" w:rsidRDefault="005F4718">
            <w:pPr>
              <w:rPr>
                <w:del w:id="33277" w:author="Ramasubramani, Hariharan" w:date="2015-07-20T11:34:00Z"/>
                <w:rFonts w:cstheme="minorHAnsi"/>
                <w:b/>
                <w:color w:val="000000" w:themeColor="text1"/>
                <w:sz w:val="20"/>
                <w:szCs w:val="18"/>
              </w:rPr>
              <w:pPrChange w:id="33278" w:author="Ramasubramani, Hariharan" w:date="2015-07-27T20:55:00Z">
                <w:pPr>
                  <w:spacing w:before="60"/>
                  <w:ind w:left="-57" w:right="-119" w:firstLine="0"/>
                  <w:jc w:val="center"/>
                </w:pPr>
              </w:pPrChange>
            </w:pPr>
            <w:del w:id="33279" w:author="Ramasubramani, Hariharan" w:date="2015-07-20T11:34:00Z">
              <w:r w:rsidRPr="00C106B9" w:rsidDel="006346A9">
                <w:rPr>
                  <w:rFonts w:cstheme="minorHAnsi"/>
                  <w:b/>
                  <w:color w:val="000000" w:themeColor="text1"/>
                  <w:sz w:val="20"/>
                  <w:szCs w:val="18"/>
                </w:rPr>
                <w:delText>Format/Valid Values</w:delText>
              </w:r>
              <w:bookmarkStart w:id="33280" w:name="_Toc426385269"/>
              <w:bookmarkStart w:id="33281" w:name="_Toc426386673"/>
              <w:bookmarkStart w:id="33282" w:name="_Toc426388076"/>
              <w:bookmarkStart w:id="33283" w:name="_Toc426389480"/>
              <w:bookmarkStart w:id="33284" w:name="_Toc426390884"/>
              <w:bookmarkStart w:id="33285" w:name="_Toc426392288"/>
              <w:bookmarkStart w:id="33286" w:name="_Toc426393691"/>
              <w:bookmarkStart w:id="33287" w:name="_Toc427825276"/>
              <w:bookmarkStart w:id="33288" w:name="_Toc427853089"/>
              <w:bookmarkStart w:id="33289" w:name="_Toc427855329"/>
              <w:bookmarkStart w:id="33290" w:name="_Toc427857530"/>
              <w:bookmarkEnd w:id="33280"/>
              <w:bookmarkEnd w:id="33281"/>
              <w:bookmarkEnd w:id="33282"/>
              <w:bookmarkEnd w:id="33283"/>
              <w:bookmarkEnd w:id="33284"/>
              <w:bookmarkEnd w:id="33285"/>
              <w:bookmarkEnd w:id="33286"/>
              <w:bookmarkEnd w:id="33287"/>
              <w:bookmarkEnd w:id="33288"/>
              <w:bookmarkEnd w:id="33289"/>
              <w:bookmarkEnd w:id="33290"/>
            </w:del>
          </w:p>
        </w:tc>
        <w:tc>
          <w:tcPr>
            <w:tcW w:w="84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Change w:id="33291" w:author="Ramasubramani, Hariharan" w:date="2015-07-20T11:34:00Z">
              <w:tcPr>
                <w:tcW w:w="84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tcPrChange>
          </w:tcPr>
          <w:p w14:paraId="3979B200" w14:textId="01A46F30" w:rsidR="005F4718" w:rsidRPr="00C106B9" w:rsidDel="006346A9" w:rsidRDefault="005F4718">
            <w:pPr>
              <w:rPr>
                <w:del w:id="33292" w:author="Ramasubramani, Hariharan" w:date="2015-07-20T11:34:00Z"/>
                <w:rFonts w:cstheme="minorHAnsi"/>
                <w:b/>
                <w:color w:val="000000" w:themeColor="text1"/>
                <w:sz w:val="20"/>
                <w:szCs w:val="18"/>
              </w:rPr>
              <w:pPrChange w:id="33293" w:author="Ramasubramani, Hariharan" w:date="2015-07-27T20:55:00Z">
                <w:pPr>
                  <w:spacing w:before="60"/>
                  <w:ind w:left="-98" w:right="-86" w:firstLine="0"/>
                  <w:jc w:val="center"/>
                </w:pPr>
              </w:pPrChange>
            </w:pPr>
            <w:del w:id="33294" w:author="Ramasubramani, Hariharan" w:date="2015-07-20T11:34:00Z">
              <w:r w:rsidRPr="00C106B9" w:rsidDel="006346A9">
                <w:rPr>
                  <w:rFonts w:cstheme="minorHAnsi"/>
                  <w:b/>
                  <w:color w:val="000000" w:themeColor="text1"/>
                  <w:sz w:val="20"/>
                  <w:szCs w:val="18"/>
                </w:rPr>
                <w:delText xml:space="preserve">Default </w:delText>
              </w:r>
              <w:bookmarkStart w:id="33295" w:name="_Toc426385270"/>
              <w:bookmarkStart w:id="33296" w:name="_Toc426386674"/>
              <w:bookmarkStart w:id="33297" w:name="_Toc426388077"/>
              <w:bookmarkStart w:id="33298" w:name="_Toc426389481"/>
              <w:bookmarkStart w:id="33299" w:name="_Toc426390885"/>
              <w:bookmarkStart w:id="33300" w:name="_Toc426392289"/>
              <w:bookmarkStart w:id="33301" w:name="_Toc426393692"/>
              <w:bookmarkStart w:id="33302" w:name="_Toc427825277"/>
              <w:bookmarkStart w:id="33303" w:name="_Toc427853090"/>
              <w:bookmarkStart w:id="33304" w:name="_Toc427855330"/>
              <w:bookmarkStart w:id="33305" w:name="_Toc427857531"/>
              <w:bookmarkEnd w:id="33295"/>
              <w:bookmarkEnd w:id="33296"/>
              <w:bookmarkEnd w:id="33297"/>
              <w:bookmarkEnd w:id="33298"/>
              <w:bookmarkEnd w:id="33299"/>
              <w:bookmarkEnd w:id="33300"/>
              <w:bookmarkEnd w:id="33301"/>
              <w:bookmarkEnd w:id="33302"/>
              <w:bookmarkEnd w:id="33303"/>
              <w:bookmarkEnd w:id="33304"/>
              <w:bookmarkEnd w:id="33305"/>
            </w:del>
          </w:p>
        </w:tc>
        <w:bookmarkStart w:id="33306" w:name="_Toc426385271"/>
        <w:bookmarkStart w:id="33307" w:name="_Toc426386675"/>
        <w:bookmarkStart w:id="33308" w:name="_Toc426388078"/>
        <w:bookmarkStart w:id="33309" w:name="_Toc426389482"/>
        <w:bookmarkStart w:id="33310" w:name="_Toc426390886"/>
        <w:bookmarkStart w:id="33311" w:name="_Toc426392290"/>
        <w:bookmarkStart w:id="33312" w:name="_Toc426393693"/>
        <w:bookmarkStart w:id="33313" w:name="_Toc427825278"/>
        <w:bookmarkStart w:id="33314" w:name="_Toc427853091"/>
        <w:bookmarkStart w:id="33315" w:name="_Toc427855331"/>
        <w:bookmarkStart w:id="33316" w:name="_Toc427857532"/>
        <w:bookmarkEnd w:id="33306"/>
        <w:bookmarkEnd w:id="33307"/>
        <w:bookmarkEnd w:id="33308"/>
        <w:bookmarkEnd w:id="33309"/>
        <w:bookmarkEnd w:id="33310"/>
        <w:bookmarkEnd w:id="33311"/>
        <w:bookmarkEnd w:id="33312"/>
        <w:bookmarkEnd w:id="33313"/>
        <w:bookmarkEnd w:id="33314"/>
        <w:bookmarkEnd w:id="33315"/>
        <w:bookmarkEnd w:id="33316"/>
      </w:tr>
      <w:tr w:rsidR="005F4718" w:rsidRPr="00C106B9" w:rsidDel="006346A9" w14:paraId="0C510E26" w14:textId="48338A86" w:rsidTr="008C172F">
        <w:trPr>
          <w:cantSplit/>
          <w:trHeight w:val="386"/>
          <w:jc w:val="center"/>
          <w:del w:id="33317" w:author="Ramasubramani, Hariharan" w:date="2015-07-20T11:34:00Z"/>
        </w:trPr>
        <w:tc>
          <w:tcPr>
            <w:tcW w:w="1086" w:type="dxa"/>
            <w:tcBorders>
              <w:top w:val="single" w:sz="4" w:space="0" w:color="auto"/>
              <w:left w:val="single" w:sz="4" w:space="0" w:color="auto"/>
              <w:bottom w:val="single" w:sz="4" w:space="0" w:color="auto"/>
              <w:right w:val="single" w:sz="4" w:space="0" w:color="auto"/>
            </w:tcBorders>
          </w:tcPr>
          <w:p w14:paraId="1F6630DF" w14:textId="65DA02FB" w:rsidR="005F4718" w:rsidRPr="00C106B9" w:rsidDel="006346A9" w:rsidRDefault="005F4718">
            <w:pPr>
              <w:rPr>
                <w:del w:id="33318" w:author="Ramasubramani, Hariharan" w:date="2015-07-20T11:34:00Z"/>
                <w:rFonts w:cstheme="minorHAnsi"/>
                <w:color w:val="000000" w:themeColor="text1"/>
              </w:rPr>
              <w:pPrChange w:id="33319" w:author="Ramasubramani, Hariharan" w:date="2015-07-27T20:55:00Z">
                <w:pPr>
                  <w:pStyle w:val="ListParagraph"/>
                  <w:numPr>
                    <w:ilvl w:val="3"/>
                    <w:numId w:val="23"/>
                  </w:numPr>
                  <w:tabs>
                    <w:tab w:val="num" w:pos="2459"/>
                  </w:tabs>
                  <w:overflowPunct w:val="0"/>
                  <w:autoSpaceDE w:val="0"/>
                  <w:autoSpaceDN w:val="0"/>
                  <w:spacing w:after="60"/>
                  <w:ind w:left="-43" w:firstLine="0"/>
                  <w:textAlignment w:val="baseline"/>
                </w:pPr>
              </w:pPrChange>
            </w:pPr>
            <w:bookmarkStart w:id="33320" w:name="_Toc426385272"/>
            <w:bookmarkStart w:id="33321" w:name="_Toc426386676"/>
            <w:bookmarkStart w:id="33322" w:name="_Toc426388079"/>
            <w:bookmarkStart w:id="33323" w:name="_Toc426389483"/>
            <w:bookmarkStart w:id="33324" w:name="_Toc426390887"/>
            <w:bookmarkStart w:id="33325" w:name="_Toc426392291"/>
            <w:bookmarkStart w:id="33326" w:name="_Toc426393694"/>
            <w:bookmarkStart w:id="33327" w:name="_Toc427825279"/>
            <w:bookmarkStart w:id="33328" w:name="_Toc427853092"/>
            <w:bookmarkStart w:id="33329" w:name="_Toc427855332"/>
            <w:bookmarkStart w:id="33330" w:name="_Toc427857533"/>
            <w:bookmarkEnd w:id="33320"/>
            <w:bookmarkEnd w:id="33321"/>
            <w:bookmarkEnd w:id="33322"/>
            <w:bookmarkEnd w:id="33323"/>
            <w:bookmarkEnd w:id="33324"/>
            <w:bookmarkEnd w:id="33325"/>
            <w:bookmarkEnd w:id="33326"/>
            <w:bookmarkEnd w:id="33327"/>
            <w:bookmarkEnd w:id="33328"/>
            <w:bookmarkEnd w:id="33329"/>
            <w:bookmarkEnd w:id="33330"/>
          </w:p>
        </w:tc>
        <w:tc>
          <w:tcPr>
            <w:tcW w:w="2408" w:type="dxa"/>
            <w:tcBorders>
              <w:top w:val="single" w:sz="4" w:space="0" w:color="auto"/>
              <w:left w:val="single" w:sz="4" w:space="0" w:color="auto"/>
              <w:bottom w:val="single" w:sz="4" w:space="0" w:color="auto"/>
              <w:right w:val="single" w:sz="4" w:space="0" w:color="auto"/>
            </w:tcBorders>
          </w:tcPr>
          <w:p w14:paraId="2E6DAC3C" w14:textId="77B14B95" w:rsidR="005F4718" w:rsidRPr="00C106B9" w:rsidDel="006346A9" w:rsidRDefault="005F4718">
            <w:pPr>
              <w:rPr>
                <w:del w:id="33331" w:author="Ramasubramani, Hariharan" w:date="2015-07-20T11:34:00Z"/>
                <w:rFonts w:cstheme="minorHAnsi"/>
                <w:color w:val="000000" w:themeColor="text1"/>
                <w:szCs w:val="18"/>
              </w:rPr>
              <w:pPrChange w:id="33332" w:author="Ramasubramani, Hariharan" w:date="2015-07-27T20:55:00Z">
                <w:pPr>
                  <w:ind w:left="-18" w:firstLine="0"/>
                </w:pPr>
              </w:pPrChange>
            </w:pPr>
            <w:del w:id="33333" w:author="Ramasubramani, Hariharan" w:date="2015-07-20T11:34:00Z">
              <w:r w:rsidDel="006346A9">
                <w:rPr>
                  <w:rFonts w:cstheme="minorHAnsi"/>
                  <w:color w:val="000000" w:themeColor="text1"/>
                  <w:szCs w:val="18"/>
                </w:rPr>
                <w:delText>Document Form</w:delText>
              </w:r>
              <w:r w:rsidRPr="00C106B9" w:rsidDel="006346A9">
                <w:rPr>
                  <w:rFonts w:cstheme="minorHAnsi"/>
                  <w:color w:val="000000" w:themeColor="text1"/>
                  <w:szCs w:val="18"/>
                </w:rPr>
                <w:delText xml:space="preserve"> Type</w:delText>
              </w:r>
              <w:bookmarkStart w:id="33334" w:name="_Toc426385273"/>
              <w:bookmarkStart w:id="33335" w:name="_Toc426386677"/>
              <w:bookmarkStart w:id="33336" w:name="_Toc426388080"/>
              <w:bookmarkStart w:id="33337" w:name="_Toc426389484"/>
              <w:bookmarkStart w:id="33338" w:name="_Toc426390888"/>
              <w:bookmarkStart w:id="33339" w:name="_Toc426392292"/>
              <w:bookmarkStart w:id="33340" w:name="_Toc426393695"/>
              <w:bookmarkStart w:id="33341" w:name="_Toc427825280"/>
              <w:bookmarkStart w:id="33342" w:name="_Toc427853093"/>
              <w:bookmarkStart w:id="33343" w:name="_Toc427855333"/>
              <w:bookmarkStart w:id="33344" w:name="_Toc427857534"/>
              <w:bookmarkEnd w:id="33334"/>
              <w:bookmarkEnd w:id="33335"/>
              <w:bookmarkEnd w:id="33336"/>
              <w:bookmarkEnd w:id="33337"/>
              <w:bookmarkEnd w:id="33338"/>
              <w:bookmarkEnd w:id="33339"/>
              <w:bookmarkEnd w:id="33340"/>
              <w:bookmarkEnd w:id="33341"/>
              <w:bookmarkEnd w:id="33342"/>
              <w:bookmarkEnd w:id="33343"/>
              <w:bookmarkEnd w:id="33344"/>
            </w:del>
          </w:p>
        </w:tc>
        <w:tc>
          <w:tcPr>
            <w:tcW w:w="759" w:type="dxa"/>
            <w:tcBorders>
              <w:top w:val="single" w:sz="4" w:space="0" w:color="auto"/>
              <w:left w:val="single" w:sz="4" w:space="0" w:color="auto"/>
              <w:bottom w:val="single" w:sz="4" w:space="0" w:color="auto"/>
              <w:right w:val="single" w:sz="4" w:space="0" w:color="auto"/>
            </w:tcBorders>
          </w:tcPr>
          <w:p w14:paraId="40754FBD" w14:textId="67AD86F7" w:rsidR="005F4718" w:rsidRPr="00C106B9" w:rsidDel="006346A9" w:rsidRDefault="005F4718">
            <w:pPr>
              <w:rPr>
                <w:del w:id="33345" w:author="Ramasubramani, Hariharan" w:date="2015-07-20T11:34:00Z"/>
                <w:rFonts w:cstheme="minorHAnsi"/>
                <w:color w:val="000000" w:themeColor="text1"/>
                <w:szCs w:val="18"/>
              </w:rPr>
              <w:pPrChange w:id="33346" w:author="Ramasubramani, Hariharan" w:date="2015-07-27T20:55:00Z">
                <w:pPr>
                  <w:ind w:left="-2" w:right="-1" w:firstLine="0"/>
                </w:pPr>
              </w:pPrChange>
            </w:pPr>
            <w:del w:id="33347" w:author="Ramasubramani, Hariharan" w:date="2015-07-20T11:34:00Z">
              <w:r w:rsidDel="006346A9">
                <w:rPr>
                  <w:rFonts w:cstheme="minorHAnsi"/>
                  <w:color w:val="000000" w:themeColor="text1"/>
                  <w:szCs w:val="18"/>
                </w:rPr>
                <w:delText>Form Type</w:delText>
              </w:r>
              <w:bookmarkStart w:id="33348" w:name="_Toc426385274"/>
              <w:bookmarkStart w:id="33349" w:name="_Toc426386678"/>
              <w:bookmarkStart w:id="33350" w:name="_Toc426388081"/>
              <w:bookmarkStart w:id="33351" w:name="_Toc426389485"/>
              <w:bookmarkStart w:id="33352" w:name="_Toc426390889"/>
              <w:bookmarkStart w:id="33353" w:name="_Toc426392293"/>
              <w:bookmarkStart w:id="33354" w:name="_Toc426393696"/>
              <w:bookmarkStart w:id="33355" w:name="_Toc427825281"/>
              <w:bookmarkStart w:id="33356" w:name="_Toc427853094"/>
              <w:bookmarkStart w:id="33357" w:name="_Toc427855334"/>
              <w:bookmarkStart w:id="33358" w:name="_Toc427857535"/>
              <w:bookmarkEnd w:id="33348"/>
              <w:bookmarkEnd w:id="33349"/>
              <w:bookmarkEnd w:id="33350"/>
              <w:bookmarkEnd w:id="33351"/>
              <w:bookmarkEnd w:id="33352"/>
              <w:bookmarkEnd w:id="33353"/>
              <w:bookmarkEnd w:id="33354"/>
              <w:bookmarkEnd w:id="33355"/>
              <w:bookmarkEnd w:id="33356"/>
              <w:bookmarkEnd w:id="33357"/>
              <w:bookmarkEnd w:id="33358"/>
            </w:del>
          </w:p>
        </w:tc>
        <w:tc>
          <w:tcPr>
            <w:tcW w:w="1018" w:type="dxa"/>
            <w:tcBorders>
              <w:top w:val="single" w:sz="4" w:space="0" w:color="auto"/>
              <w:left w:val="single" w:sz="4" w:space="0" w:color="auto"/>
              <w:bottom w:val="single" w:sz="4" w:space="0" w:color="auto"/>
              <w:right w:val="single" w:sz="4" w:space="0" w:color="auto"/>
            </w:tcBorders>
          </w:tcPr>
          <w:p w14:paraId="6F80EC9C" w14:textId="071FAB0B" w:rsidR="005F4718" w:rsidRPr="00C106B9" w:rsidDel="006346A9" w:rsidRDefault="005F4718">
            <w:pPr>
              <w:rPr>
                <w:del w:id="33359" w:author="Ramasubramani, Hariharan" w:date="2015-07-20T11:34:00Z"/>
                <w:rFonts w:cstheme="minorHAnsi"/>
                <w:color w:val="000000" w:themeColor="text1"/>
                <w:szCs w:val="18"/>
              </w:rPr>
              <w:pPrChange w:id="33360" w:author="Ramasubramani, Hariharan" w:date="2015-07-27T20:55:00Z">
                <w:pPr>
                  <w:ind w:left="-57" w:firstLine="0"/>
                  <w:jc w:val="center"/>
                </w:pPr>
              </w:pPrChange>
            </w:pPr>
            <w:del w:id="33361" w:author="Ramasubramani, Hariharan" w:date="2015-07-20T11:34:00Z">
              <w:r w:rsidRPr="00C106B9" w:rsidDel="006346A9">
                <w:rPr>
                  <w:rFonts w:cstheme="minorHAnsi"/>
                  <w:color w:val="000000" w:themeColor="text1"/>
                  <w:szCs w:val="18"/>
                </w:rPr>
                <w:delText>M</w:delText>
              </w:r>
              <w:bookmarkStart w:id="33362" w:name="_Toc426385275"/>
              <w:bookmarkStart w:id="33363" w:name="_Toc426386679"/>
              <w:bookmarkStart w:id="33364" w:name="_Toc426388082"/>
              <w:bookmarkStart w:id="33365" w:name="_Toc426389486"/>
              <w:bookmarkStart w:id="33366" w:name="_Toc426390890"/>
              <w:bookmarkStart w:id="33367" w:name="_Toc426392294"/>
              <w:bookmarkStart w:id="33368" w:name="_Toc426393697"/>
              <w:bookmarkStart w:id="33369" w:name="_Toc427825282"/>
              <w:bookmarkStart w:id="33370" w:name="_Toc427853095"/>
              <w:bookmarkStart w:id="33371" w:name="_Toc427855335"/>
              <w:bookmarkStart w:id="33372" w:name="_Toc427857536"/>
              <w:bookmarkEnd w:id="33362"/>
              <w:bookmarkEnd w:id="33363"/>
              <w:bookmarkEnd w:id="33364"/>
              <w:bookmarkEnd w:id="33365"/>
              <w:bookmarkEnd w:id="33366"/>
              <w:bookmarkEnd w:id="33367"/>
              <w:bookmarkEnd w:id="33368"/>
              <w:bookmarkEnd w:id="33369"/>
              <w:bookmarkEnd w:id="33370"/>
              <w:bookmarkEnd w:id="33371"/>
              <w:bookmarkEnd w:id="33372"/>
            </w:del>
          </w:p>
        </w:tc>
        <w:tc>
          <w:tcPr>
            <w:tcW w:w="897" w:type="dxa"/>
            <w:tcBorders>
              <w:top w:val="single" w:sz="4" w:space="0" w:color="auto"/>
              <w:left w:val="single" w:sz="4" w:space="0" w:color="auto"/>
              <w:bottom w:val="single" w:sz="4" w:space="0" w:color="auto"/>
              <w:right w:val="single" w:sz="4" w:space="0" w:color="auto"/>
            </w:tcBorders>
          </w:tcPr>
          <w:p w14:paraId="40020C8A" w14:textId="64F17B64" w:rsidR="005F4718" w:rsidRPr="00C106B9" w:rsidDel="006346A9" w:rsidRDefault="005F4718">
            <w:pPr>
              <w:rPr>
                <w:del w:id="33373" w:author="Ramasubramani, Hariharan" w:date="2015-07-20T11:34:00Z"/>
                <w:rFonts w:cstheme="minorHAnsi"/>
                <w:color w:val="000000" w:themeColor="text1"/>
                <w:szCs w:val="18"/>
              </w:rPr>
              <w:pPrChange w:id="33374" w:author="Ramasubramani, Hariharan" w:date="2015-07-27T20:55:00Z">
                <w:pPr>
                  <w:ind w:left="-57" w:firstLine="0"/>
                  <w:jc w:val="center"/>
                </w:pPr>
              </w:pPrChange>
            </w:pPr>
            <w:del w:id="33375" w:author="Ramasubramani, Hariharan" w:date="2015-07-20T11:34:00Z">
              <w:r w:rsidRPr="00C106B9" w:rsidDel="006346A9">
                <w:rPr>
                  <w:rFonts w:cstheme="minorHAnsi"/>
                  <w:color w:val="000000" w:themeColor="text1"/>
                  <w:szCs w:val="18"/>
                </w:rPr>
                <w:delText>E</w:delText>
              </w:r>
              <w:bookmarkStart w:id="33376" w:name="_Toc426385276"/>
              <w:bookmarkStart w:id="33377" w:name="_Toc426386680"/>
              <w:bookmarkStart w:id="33378" w:name="_Toc426388083"/>
              <w:bookmarkStart w:id="33379" w:name="_Toc426389487"/>
              <w:bookmarkStart w:id="33380" w:name="_Toc426390891"/>
              <w:bookmarkStart w:id="33381" w:name="_Toc426392295"/>
              <w:bookmarkStart w:id="33382" w:name="_Toc426393698"/>
              <w:bookmarkStart w:id="33383" w:name="_Toc427825283"/>
              <w:bookmarkStart w:id="33384" w:name="_Toc427853096"/>
              <w:bookmarkStart w:id="33385" w:name="_Toc427855336"/>
              <w:bookmarkStart w:id="33386" w:name="_Toc427857537"/>
              <w:bookmarkEnd w:id="33376"/>
              <w:bookmarkEnd w:id="33377"/>
              <w:bookmarkEnd w:id="33378"/>
              <w:bookmarkEnd w:id="33379"/>
              <w:bookmarkEnd w:id="33380"/>
              <w:bookmarkEnd w:id="33381"/>
              <w:bookmarkEnd w:id="33382"/>
              <w:bookmarkEnd w:id="33383"/>
              <w:bookmarkEnd w:id="33384"/>
              <w:bookmarkEnd w:id="33385"/>
              <w:bookmarkEnd w:id="33386"/>
            </w:del>
          </w:p>
        </w:tc>
        <w:tc>
          <w:tcPr>
            <w:tcW w:w="1248" w:type="dxa"/>
            <w:tcBorders>
              <w:top w:val="single" w:sz="4" w:space="0" w:color="auto"/>
              <w:left w:val="single" w:sz="4" w:space="0" w:color="auto"/>
              <w:bottom w:val="single" w:sz="4" w:space="0" w:color="auto"/>
              <w:right w:val="single" w:sz="4" w:space="0" w:color="auto"/>
            </w:tcBorders>
          </w:tcPr>
          <w:p w14:paraId="29A7EB51" w14:textId="1F17A696" w:rsidR="005F4718" w:rsidRPr="00C106B9" w:rsidDel="006346A9" w:rsidRDefault="005F4718">
            <w:pPr>
              <w:rPr>
                <w:del w:id="33387" w:author="Ramasubramani, Hariharan" w:date="2015-07-20T11:34:00Z"/>
                <w:rFonts w:cstheme="minorHAnsi"/>
                <w:color w:val="000000" w:themeColor="text1"/>
                <w:szCs w:val="18"/>
              </w:rPr>
              <w:pPrChange w:id="33388" w:author="Ramasubramani, Hariharan" w:date="2015-07-27T20:55:00Z">
                <w:pPr>
                  <w:ind w:left="-57" w:right="-98" w:firstLine="0"/>
                  <w:jc w:val="center"/>
                </w:pPr>
              </w:pPrChange>
            </w:pPr>
            <w:del w:id="33389" w:author="Ramasubramani, Hariharan" w:date="2015-07-20T11:34:00Z">
              <w:r w:rsidRPr="00C106B9" w:rsidDel="006346A9">
                <w:rPr>
                  <w:rFonts w:cstheme="minorHAnsi"/>
                  <w:color w:val="000000" w:themeColor="text1"/>
                  <w:szCs w:val="18"/>
                </w:rPr>
                <w:delText>Single-select</w:delText>
              </w:r>
              <w:bookmarkStart w:id="33390" w:name="_Toc426385277"/>
              <w:bookmarkStart w:id="33391" w:name="_Toc426386681"/>
              <w:bookmarkStart w:id="33392" w:name="_Toc426388084"/>
              <w:bookmarkStart w:id="33393" w:name="_Toc426389488"/>
              <w:bookmarkStart w:id="33394" w:name="_Toc426390892"/>
              <w:bookmarkStart w:id="33395" w:name="_Toc426392296"/>
              <w:bookmarkStart w:id="33396" w:name="_Toc426393699"/>
              <w:bookmarkStart w:id="33397" w:name="_Toc427825284"/>
              <w:bookmarkStart w:id="33398" w:name="_Toc427853097"/>
              <w:bookmarkStart w:id="33399" w:name="_Toc427855337"/>
              <w:bookmarkStart w:id="33400" w:name="_Toc427857538"/>
              <w:bookmarkEnd w:id="33390"/>
              <w:bookmarkEnd w:id="33391"/>
              <w:bookmarkEnd w:id="33392"/>
              <w:bookmarkEnd w:id="33393"/>
              <w:bookmarkEnd w:id="33394"/>
              <w:bookmarkEnd w:id="33395"/>
              <w:bookmarkEnd w:id="33396"/>
              <w:bookmarkEnd w:id="33397"/>
              <w:bookmarkEnd w:id="33398"/>
              <w:bookmarkEnd w:id="33399"/>
              <w:bookmarkEnd w:id="33400"/>
            </w:del>
          </w:p>
        </w:tc>
        <w:tc>
          <w:tcPr>
            <w:tcW w:w="734" w:type="dxa"/>
            <w:tcBorders>
              <w:top w:val="single" w:sz="4" w:space="0" w:color="auto"/>
              <w:left w:val="single" w:sz="4" w:space="0" w:color="auto"/>
              <w:bottom w:val="single" w:sz="4" w:space="0" w:color="auto"/>
              <w:right w:val="single" w:sz="4" w:space="0" w:color="auto"/>
            </w:tcBorders>
          </w:tcPr>
          <w:p w14:paraId="29FB4C75" w14:textId="695E9A9D" w:rsidR="005F4718" w:rsidRPr="00C106B9" w:rsidDel="006346A9" w:rsidRDefault="005F4718">
            <w:pPr>
              <w:rPr>
                <w:del w:id="33401" w:author="Ramasubramani, Hariharan" w:date="2015-07-20T11:34:00Z"/>
                <w:rFonts w:cstheme="minorHAnsi"/>
                <w:color w:val="000000" w:themeColor="text1"/>
                <w:szCs w:val="18"/>
              </w:rPr>
              <w:pPrChange w:id="33402" w:author="Ramasubramani, Hariharan" w:date="2015-07-27T20:55:00Z">
                <w:pPr>
                  <w:ind w:left="-57" w:firstLine="0"/>
                  <w:jc w:val="center"/>
                </w:pPr>
              </w:pPrChange>
            </w:pPr>
            <w:del w:id="33403" w:author="Ramasubramani, Hariharan" w:date="2015-07-20T11:34:00Z">
              <w:r w:rsidRPr="00C106B9" w:rsidDel="006346A9">
                <w:rPr>
                  <w:rFonts w:cstheme="minorHAnsi"/>
                  <w:color w:val="000000" w:themeColor="text1"/>
                  <w:szCs w:val="18"/>
                </w:rPr>
                <w:delText>N/A</w:delText>
              </w:r>
              <w:bookmarkStart w:id="33404" w:name="_Toc426385278"/>
              <w:bookmarkStart w:id="33405" w:name="_Toc426386682"/>
              <w:bookmarkStart w:id="33406" w:name="_Toc426388085"/>
              <w:bookmarkStart w:id="33407" w:name="_Toc426389489"/>
              <w:bookmarkStart w:id="33408" w:name="_Toc426390893"/>
              <w:bookmarkStart w:id="33409" w:name="_Toc426392297"/>
              <w:bookmarkStart w:id="33410" w:name="_Toc426393700"/>
              <w:bookmarkStart w:id="33411" w:name="_Toc427825285"/>
              <w:bookmarkStart w:id="33412" w:name="_Toc427853098"/>
              <w:bookmarkStart w:id="33413" w:name="_Toc427855338"/>
              <w:bookmarkStart w:id="33414" w:name="_Toc427857539"/>
              <w:bookmarkEnd w:id="33404"/>
              <w:bookmarkEnd w:id="33405"/>
              <w:bookmarkEnd w:id="33406"/>
              <w:bookmarkEnd w:id="33407"/>
              <w:bookmarkEnd w:id="33408"/>
              <w:bookmarkEnd w:id="33409"/>
              <w:bookmarkEnd w:id="33410"/>
              <w:bookmarkEnd w:id="33411"/>
              <w:bookmarkEnd w:id="33412"/>
              <w:bookmarkEnd w:id="33413"/>
              <w:bookmarkEnd w:id="33414"/>
            </w:del>
          </w:p>
        </w:tc>
        <w:tc>
          <w:tcPr>
            <w:tcW w:w="1868" w:type="dxa"/>
            <w:tcBorders>
              <w:top w:val="single" w:sz="4" w:space="0" w:color="auto"/>
              <w:left w:val="single" w:sz="4" w:space="0" w:color="auto"/>
              <w:bottom w:val="single" w:sz="4" w:space="0" w:color="auto"/>
              <w:right w:val="single" w:sz="4" w:space="0" w:color="auto"/>
            </w:tcBorders>
          </w:tcPr>
          <w:p w14:paraId="3B7DBC63" w14:textId="70C330F8" w:rsidR="00096667" w:rsidDel="006346A9" w:rsidRDefault="006C03CB">
            <w:pPr>
              <w:rPr>
                <w:del w:id="33415" w:author="Ramasubramani, Hariharan" w:date="2015-07-20T11:34:00Z"/>
                <w:rFonts w:cstheme="minorHAnsi"/>
                <w:color w:val="000000" w:themeColor="text1"/>
              </w:rPr>
              <w:pPrChange w:id="33416" w:author="Ramasubramani, Hariharan" w:date="2015-07-27T20:55:00Z">
                <w:pPr>
                  <w:pStyle w:val="ListParagraph"/>
                  <w:ind w:left="148" w:firstLine="0"/>
                </w:pPr>
              </w:pPrChange>
            </w:pPr>
            <w:del w:id="33417" w:author="Ramasubramani, Hariharan" w:date="2015-07-20T11:34:00Z">
              <w:r w:rsidDel="006346A9">
                <w:rPr>
                  <w:rFonts w:cstheme="minorHAnsi"/>
                  <w:color w:val="000000" w:themeColor="text1"/>
                </w:rPr>
                <w:delText>Values will be maintained by RDM. See BRD</w:delText>
              </w:r>
              <w:bookmarkStart w:id="33418" w:name="_Toc426385279"/>
              <w:bookmarkStart w:id="33419" w:name="_Toc426386683"/>
              <w:bookmarkStart w:id="33420" w:name="_Toc426388086"/>
              <w:bookmarkStart w:id="33421" w:name="_Toc426389490"/>
              <w:bookmarkStart w:id="33422" w:name="_Toc426390894"/>
              <w:bookmarkStart w:id="33423" w:name="_Toc426392298"/>
              <w:bookmarkStart w:id="33424" w:name="_Toc426393701"/>
              <w:bookmarkStart w:id="33425" w:name="_Toc427825286"/>
              <w:bookmarkStart w:id="33426" w:name="_Toc427853099"/>
              <w:bookmarkStart w:id="33427" w:name="_Toc427855339"/>
              <w:bookmarkStart w:id="33428" w:name="_Toc427857540"/>
              <w:bookmarkEnd w:id="33418"/>
              <w:bookmarkEnd w:id="33419"/>
              <w:bookmarkEnd w:id="33420"/>
              <w:bookmarkEnd w:id="33421"/>
              <w:bookmarkEnd w:id="33422"/>
              <w:bookmarkEnd w:id="33423"/>
              <w:bookmarkEnd w:id="33424"/>
              <w:bookmarkEnd w:id="33425"/>
              <w:bookmarkEnd w:id="33426"/>
              <w:bookmarkEnd w:id="33427"/>
              <w:bookmarkEnd w:id="33428"/>
            </w:del>
          </w:p>
          <w:p w14:paraId="28B0E9AA" w14:textId="6D5E55DE" w:rsidR="00096667" w:rsidRPr="00C106B9" w:rsidDel="006346A9" w:rsidRDefault="00096667">
            <w:pPr>
              <w:rPr>
                <w:del w:id="33429" w:author="Ramasubramani, Hariharan" w:date="2015-07-20T11:34:00Z"/>
                <w:rFonts w:cstheme="minorHAnsi"/>
                <w:color w:val="000000" w:themeColor="text1"/>
                <w:szCs w:val="18"/>
              </w:rPr>
              <w:pPrChange w:id="33430" w:author="Ramasubramani, Hariharan" w:date="2015-07-27T20:55:00Z">
                <w:pPr>
                  <w:pStyle w:val="ListParagraph"/>
                  <w:tabs>
                    <w:tab w:val="left" w:pos="186"/>
                  </w:tabs>
                  <w:ind w:left="6" w:firstLine="0"/>
                </w:pPr>
              </w:pPrChange>
            </w:pPr>
            <w:bookmarkStart w:id="33431" w:name="_Toc426385280"/>
            <w:bookmarkStart w:id="33432" w:name="_Toc426386684"/>
            <w:bookmarkStart w:id="33433" w:name="_Toc426388087"/>
            <w:bookmarkStart w:id="33434" w:name="_Toc426389491"/>
            <w:bookmarkStart w:id="33435" w:name="_Toc426390895"/>
            <w:bookmarkStart w:id="33436" w:name="_Toc426392299"/>
            <w:bookmarkStart w:id="33437" w:name="_Toc426393702"/>
            <w:bookmarkStart w:id="33438" w:name="_Toc427825287"/>
            <w:bookmarkStart w:id="33439" w:name="_Toc427853100"/>
            <w:bookmarkStart w:id="33440" w:name="_Toc427855340"/>
            <w:bookmarkStart w:id="33441" w:name="_Toc427857541"/>
            <w:bookmarkEnd w:id="33431"/>
            <w:bookmarkEnd w:id="33432"/>
            <w:bookmarkEnd w:id="33433"/>
            <w:bookmarkEnd w:id="33434"/>
            <w:bookmarkEnd w:id="33435"/>
            <w:bookmarkEnd w:id="33436"/>
            <w:bookmarkEnd w:id="33437"/>
            <w:bookmarkEnd w:id="33438"/>
            <w:bookmarkEnd w:id="33439"/>
            <w:bookmarkEnd w:id="33440"/>
            <w:bookmarkEnd w:id="33441"/>
          </w:p>
        </w:tc>
        <w:tc>
          <w:tcPr>
            <w:tcW w:w="846" w:type="dxa"/>
            <w:tcBorders>
              <w:top w:val="single" w:sz="4" w:space="0" w:color="auto"/>
              <w:left w:val="single" w:sz="4" w:space="0" w:color="auto"/>
              <w:bottom w:val="single" w:sz="4" w:space="0" w:color="auto"/>
              <w:right w:val="single" w:sz="4" w:space="0" w:color="auto"/>
            </w:tcBorders>
          </w:tcPr>
          <w:p w14:paraId="2600EB56" w14:textId="571127DF" w:rsidR="005F4718" w:rsidRPr="00C106B9" w:rsidDel="006346A9" w:rsidRDefault="005F4718">
            <w:pPr>
              <w:rPr>
                <w:del w:id="33442" w:author="Ramasubramani, Hariharan" w:date="2015-07-20T11:34:00Z"/>
                <w:rFonts w:cstheme="minorHAnsi"/>
                <w:color w:val="000000" w:themeColor="text1"/>
                <w:szCs w:val="18"/>
              </w:rPr>
              <w:pPrChange w:id="33443" w:author="Ramasubramani, Hariharan" w:date="2015-07-27T20:55:00Z">
                <w:pPr>
                  <w:ind w:left="-57" w:right="-76" w:firstLine="0"/>
                </w:pPr>
              </w:pPrChange>
            </w:pPr>
            <w:del w:id="33444" w:author="Ramasubramani, Hariharan" w:date="2015-07-20T11:34:00Z">
              <w:r w:rsidRPr="00C106B9" w:rsidDel="006346A9">
                <w:rPr>
                  <w:rFonts w:cstheme="minorHAnsi"/>
                  <w:color w:val="000000" w:themeColor="text1"/>
                  <w:szCs w:val="18"/>
                </w:rPr>
                <w:delText>&lt;</w:delText>
              </w:r>
              <w:r w:rsidDel="006346A9">
                <w:rPr>
                  <w:rFonts w:cstheme="minorHAnsi"/>
                  <w:color w:val="000000" w:themeColor="text1"/>
                  <w:szCs w:val="18"/>
                </w:rPr>
                <w:delText>Blank</w:delText>
              </w:r>
              <w:r w:rsidRPr="00C106B9" w:rsidDel="006346A9">
                <w:rPr>
                  <w:rFonts w:cstheme="minorHAnsi"/>
                  <w:color w:val="000000" w:themeColor="text1"/>
                  <w:szCs w:val="18"/>
                </w:rPr>
                <w:delText>&gt;</w:delText>
              </w:r>
              <w:bookmarkStart w:id="33445" w:name="_Toc426385281"/>
              <w:bookmarkStart w:id="33446" w:name="_Toc426386685"/>
              <w:bookmarkStart w:id="33447" w:name="_Toc426388088"/>
              <w:bookmarkStart w:id="33448" w:name="_Toc426389492"/>
              <w:bookmarkStart w:id="33449" w:name="_Toc426390896"/>
              <w:bookmarkStart w:id="33450" w:name="_Toc426392300"/>
              <w:bookmarkStart w:id="33451" w:name="_Toc426393703"/>
              <w:bookmarkStart w:id="33452" w:name="_Toc427825288"/>
              <w:bookmarkStart w:id="33453" w:name="_Toc427853101"/>
              <w:bookmarkStart w:id="33454" w:name="_Toc427855341"/>
              <w:bookmarkStart w:id="33455" w:name="_Toc427857542"/>
              <w:bookmarkEnd w:id="33445"/>
              <w:bookmarkEnd w:id="33446"/>
              <w:bookmarkEnd w:id="33447"/>
              <w:bookmarkEnd w:id="33448"/>
              <w:bookmarkEnd w:id="33449"/>
              <w:bookmarkEnd w:id="33450"/>
              <w:bookmarkEnd w:id="33451"/>
              <w:bookmarkEnd w:id="33452"/>
              <w:bookmarkEnd w:id="33453"/>
              <w:bookmarkEnd w:id="33454"/>
              <w:bookmarkEnd w:id="33455"/>
            </w:del>
          </w:p>
        </w:tc>
        <w:bookmarkStart w:id="33456" w:name="_Toc426385282"/>
        <w:bookmarkStart w:id="33457" w:name="_Toc426386686"/>
        <w:bookmarkStart w:id="33458" w:name="_Toc426388089"/>
        <w:bookmarkStart w:id="33459" w:name="_Toc426389493"/>
        <w:bookmarkStart w:id="33460" w:name="_Toc426390897"/>
        <w:bookmarkStart w:id="33461" w:name="_Toc426392301"/>
        <w:bookmarkStart w:id="33462" w:name="_Toc426393704"/>
        <w:bookmarkStart w:id="33463" w:name="_Toc427825289"/>
        <w:bookmarkStart w:id="33464" w:name="_Toc427853102"/>
        <w:bookmarkStart w:id="33465" w:name="_Toc427855342"/>
        <w:bookmarkStart w:id="33466" w:name="_Toc427857543"/>
        <w:bookmarkEnd w:id="33456"/>
        <w:bookmarkEnd w:id="33457"/>
        <w:bookmarkEnd w:id="33458"/>
        <w:bookmarkEnd w:id="33459"/>
        <w:bookmarkEnd w:id="33460"/>
        <w:bookmarkEnd w:id="33461"/>
        <w:bookmarkEnd w:id="33462"/>
        <w:bookmarkEnd w:id="33463"/>
        <w:bookmarkEnd w:id="33464"/>
        <w:bookmarkEnd w:id="33465"/>
        <w:bookmarkEnd w:id="33466"/>
      </w:tr>
      <w:tr w:rsidR="005F4718" w:rsidRPr="00C106B9" w:rsidDel="006346A9" w14:paraId="1BB9134F" w14:textId="61682CC4" w:rsidTr="008C172F">
        <w:trPr>
          <w:cantSplit/>
          <w:trHeight w:val="314"/>
          <w:jc w:val="center"/>
          <w:del w:id="33467" w:author="Ramasubramani, Hariharan" w:date="2015-07-20T11:34:00Z"/>
        </w:trPr>
        <w:tc>
          <w:tcPr>
            <w:tcW w:w="1086" w:type="dxa"/>
            <w:tcBorders>
              <w:top w:val="single" w:sz="4" w:space="0" w:color="auto"/>
              <w:left w:val="single" w:sz="4" w:space="0" w:color="auto"/>
              <w:bottom w:val="single" w:sz="4" w:space="0" w:color="auto"/>
              <w:right w:val="single" w:sz="4" w:space="0" w:color="auto"/>
            </w:tcBorders>
          </w:tcPr>
          <w:p w14:paraId="1C987B5C" w14:textId="7C5621D3" w:rsidR="005F4718" w:rsidRPr="00C106B9" w:rsidDel="006346A9" w:rsidRDefault="005F4718">
            <w:pPr>
              <w:rPr>
                <w:del w:id="33468" w:author="Ramasubramani, Hariharan" w:date="2015-07-20T11:34:00Z"/>
                <w:rFonts w:cstheme="minorHAnsi"/>
                <w:color w:val="000000" w:themeColor="text1"/>
              </w:rPr>
              <w:pPrChange w:id="33469" w:author="Ramasubramani, Hariharan" w:date="2015-07-27T20:55:00Z">
                <w:pPr>
                  <w:pStyle w:val="ListParagraph"/>
                  <w:numPr>
                    <w:ilvl w:val="3"/>
                    <w:numId w:val="23"/>
                  </w:numPr>
                  <w:tabs>
                    <w:tab w:val="num" w:pos="2459"/>
                  </w:tabs>
                  <w:overflowPunct w:val="0"/>
                  <w:autoSpaceDE w:val="0"/>
                  <w:autoSpaceDN w:val="0"/>
                  <w:spacing w:after="60"/>
                  <w:ind w:left="-43" w:firstLine="0"/>
                  <w:textAlignment w:val="baseline"/>
                </w:pPr>
              </w:pPrChange>
            </w:pPr>
            <w:bookmarkStart w:id="33470" w:name="_Toc426385283"/>
            <w:bookmarkStart w:id="33471" w:name="_Toc426386687"/>
            <w:bookmarkStart w:id="33472" w:name="_Toc426388090"/>
            <w:bookmarkStart w:id="33473" w:name="_Toc426389494"/>
            <w:bookmarkStart w:id="33474" w:name="_Toc426390898"/>
            <w:bookmarkStart w:id="33475" w:name="_Toc426392302"/>
            <w:bookmarkStart w:id="33476" w:name="_Toc426393705"/>
            <w:bookmarkStart w:id="33477" w:name="_Toc427825290"/>
            <w:bookmarkStart w:id="33478" w:name="_Toc427853103"/>
            <w:bookmarkStart w:id="33479" w:name="_Toc427855343"/>
            <w:bookmarkStart w:id="33480" w:name="_Toc427857544"/>
            <w:bookmarkEnd w:id="33470"/>
            <w:bookmarkEnd w:id="33471"/>
            <w:bookmarkEnd w:id="33472"/>
            <w:bookmarkEnd w:id="33473"/>
            <w:bookmarkEnd w:id="33474"/>
            <w:bookmarkEnd w:id="33475"/>
            <w:bookmarkEnd w:id="33476"/>
            <w:bookmarkEnd w:id="33477"/>
            <w:bookmarkEnd w:id="33478"/>
            <w:bookmarkEnd w:id="33479"/>
            <w:bookmarkEnd w:id="33480"/>
          </w:p>
        </w:tc>
        <w:tc>
          <w:tcPr>
            <w:tcW w:w="2408" w:type="dxa"/>
            <w:tcBorders>
              <w:top w:val="single" w:sz="4" w:space="0" w:color="auto"/>
              <w:left w:val="single" w:sz="4" w:space="0" w:color="auto"/>
              <w:bottom w:val="single" w:sz="4" w:space="0" w:color="auto"/>
              <w:right w:val="single" w:sz="4" w:space="0" w:color="auto"/>
            </w:tcBorders>
          </w:tcPr>
          <w:p w14:paraId="20C12AB3" w14:textId="0F5C921E" w:rsidR="005F4718" w:rsidRPr="00C106B9" w:rsidDel="006346A9" w:rsidRDefault="005F4718">
            <w:pPr>
              <w:rPr>
                <w:del w:id="33481" w:author="Ramasubramani, Hariharan" w:date="2015-07-20T11:34:00Z"/>
                <w:rFonts w:cstheme="minorHAnsi"/>
                <w:color w:val="000000" w:themeColor="text1"/>
                <w:szCs w:val="18"/>
              </w:rPr>
              <w:pPrChange w:id="33482" w:author="Ramasubramani, Hariharan" w:date="2015-07-27T20:55:00Z">
                <w:pPr>
                  <w:ind w:left="-18" w:firstLine="0"/>
                </w:pPr>
              </w:pPrChange>
            </w:pPr>
            <w:del w:id="33483" w:author="Ramasubramani, Hariharan" w:date="2015-07-20T11:34:00Z">
              <w:r w:rsidRPr="00C106B9" w:rsidDel="006346A9">
                <w:rPr>
                  <w:rFonts w:cstheme="minorHAnsi"/>
                  <w:color w:val="000000" w:themeColor="text1"/>
                  <w:szCs w:val="18"/>
                </w:rPr>
                <w:delText>Classification</w:delText>
              </w:r>
              <w:bookmarkStart w:id="33484" w:name="_Toc426385284"/>
              <w:bookmarkStart w:id="33485" w:name="_Toc426386688"/>
              <w:bookmarkStart w:id="33486" w:name="_Toc426388091"/>
              <w:bookmarkStart w:id="33487" w:name="_Toc426389495"/>
              <w:bookmarkStart w:id="33488" w:name="_Toc426390899"/>
              <w:bookmarkStart w:id="33489" w:name="_Toc426392303"/>
              <w:bookmarkStart w:id="33490" w:name="_Toc426393706"/>
              <w:bookmarkStart w:id="33491" w:name="_Toc427825291"/>
              <w:bookmarkStart w:id="33492" w:name="_Toc427853104"/>
              <w:bookmarkStart w:id="33493" w:name="_Toc427855344"/>
              <w:bookmarkStart w:id="33494" w:name="_Toc427857545"/>
              <w:bookmarkEnd w:id="33484"/>
              <w:bookmarkEnd w:id="33485"/>
              <w:bookmarkEnd w:id="33486"/>
              <w:bookmarkEnd w:id="33487"/>
              <w:bookmarkEnd w:id="33488"/>
              <w:bookmarkEnd w:id="33489"/>
              <w:bookmarkEnd w:id="33490"/>
              <w:bookmarkEnd w:id="33491"/>
              <w:bookmarkEnd w:id="33492"/>
              <w:bookmarkEnd w:id="33493"/>
              <w:bookmarkEnd w:id="33494"/>
            </w:del>
          </w:p>
        </w:tc>
        <w:tc>
          <w:tcPr>
            <w:tcW w:w="759" w:type="dxa"/>
            <w:tcBorders>
              <w:top w:val="single" w:sz="4" w:space="0" w:color="auto"/>
              <w:left w:val="single" w:sz="4" w:space="0" w:color="auto"/>
              <w:bottom w:val="single" w:sz="4" w:space="0" w:color="auto"/>
              <w:right w:val="single" w:sz="4" w:space="0" w:color="auto"/>
            </w:tcBorders>
          </w:tcPr>
          <w:p w14:paraId="2D8FEA4C" w14:textId="6D5E431E" w:rsidR="005F4718" w:rsidRPr="00C106B9" w:rsidDel="006346A9" w:rsidRDefault="005F4718">
            <w:pPr>
              <w:rPr>
                <w:del w:id="33495" w:author="Ramasubramani, Hariharan" w:date="2015-07-20T11:34:00Z"/>
                <w:rFonts w:cstheme="minorHAnsi"/>
                <w:color w:val="000000" w:themeColor="text1"/>
                <w:szCs w:val="18"/>
              </w:rPr>
              <w:pPrChange w:id="33496" w:author="Ramasubramani, Hariharan" w:date="2015-07-27T20:55:00Z">
                <w:pPr>
                  <w:ind w:firstLine="0"/>
                </w:pPr>
              </w:pPrChange>
            </w:pPr>
            <w:del w:id="33497" w:author="Ramasubramani, Hariharan" w:date="2015-07-20T11:34:00Z">
              <w:r w:rsidRPr="00C106B9" w:rsidDel="006346A9">
                <w:rPr>
                  <w:rFonts w:cstheme="minorHAnsi"/>
                  <w:color w:val="000000" w:themeColor="text1"/>
                  <w:szCs w:val="18"/>
                </w:rPr>
                <w:delText>-</w:delText>
              </w:r>
              <w:bookmarkStart w:id="33498" w:name="_Toc426385285"/>
              <w:bookmarkStart w:id="33499" w:name="_Toc426386689"/>
              <w:bookmarkStart w:id="33500" w:name="_Toc426388092"/>
              <w:bookmarkStart w:id="33501" w:name="_Toc426389496"/>
              <w:bookmarkStart w:id="33502" w:name="_Toc426390900"/>
              <w:bookmarkStart w:id="33503" w:name="_Toc426392304"/>
              <w:bookmarkStart w:id="33504" w:name="_Toc426393707"/>
              <w:bookmarkStart w:id="33505" w:name="_Toc427825292"/>
              <w:bookmarkStart w:id="33506" w:name="_Toc427853105"/>
              <w:bookmarkStart w:id="33507" w:name="_Toc427855345"/>
              <w:bookmarkStart w:id="33508" w:name="_Toc427857546"/>
              <w:bookmarkEnd w:id="33498"/>
              <w:bookmarkEnd w:id="33499"/>
              <w:bookmarkEnd w:id="33500"/>
              <w:bookmarkEnd w:id="33501"/>
              <w:bookmarkEnd w:id="33502"/>
              <w:bookmarkEnd w:id="33503"/>
              <w:bookmarkEnd w:id="33504"/>
              <w:bookmarkEnd w:id="33505"/>
              <w:bookmarkEnd w:id="33506"/>
              <w:bookmarkEnd w:id="33507"/>
              <w:bookmarkEnd w:id="33508"/>
            </w:del>
          </w:p>
        </w:tc>
        <w:tc>
          <w:tcPr>
            <w:tcW w:w="1018" w:type="dxa"/>
            <w:tcBorders>
              <w:top w:val="single" w:sz="4" w:space="0" w:color="auto"/>
              <w:left w:val="single" w:sz="4" w:space="0" w:color="auto"/>
              <w:bottom w:val="single" w:sz="4" w:space="0" w:color="auto"/>
              <w:right w:val="single" w:sz="4" w:space="0" w:color="auto"/>
            </w:tcBorders>
          </w:tcPr>
          <w:p w14:paraId="051C3437" w14:textId="5441B4E8" w:rsidR="005F4718" w:rsidRPr="00C106B9" w:rsidDel="006346A9" w:rsidRDefault="005F4718">
            <w:pPr>
              <w:rPr>
                <w:del w:id="33509" w:author="Ramasubramani, Hariharan" w:date="2015-07-20T11:34:00Z"/>
                <w:rFonts w:cstheme="minorHAnsi"/>
                <w:color w:val="000000" w:themeColor="text1"/>
                <w:szCs w:val="18"/>
              </w:rPr>
              <w:pPrChange w:id="33510" w:author="Ramasubramani, Hariharan" w:date="2015-07-27T20:55:00Z">
                <w:pPr>
                  <w:ind w:left="-57" w:firstLine="0"/>
                  <w:jc w:val="center"/>
                </w:pPr>
              </w:pPrChange>
            </w:pPr>
            <w:del w:id="33511" w:author="Ramasubramani, Hariharan" w:date="2015-07-20T11:34:00Z">
              <w:r w:rsidRPr="00C106B9" w:rsidDel="006346A9">
                <w:rPr>
                  <w:rFonts w:cstheme="minorHAnsi"/>
                  <w:color w:val="000000" w:themeColor="text1"/>
                  <w:szCs w:val="18"/>
                </w:rPr>
                <w:delText>M</w:delText>
              </w:r>
              <w:bookmarkStart w:id="33512" w:name="_Toc426385286"/>
              <w:bookmarkStart w:id="33513" w:name="_Toc426386690"/>
              <w:bookmarkStart w:id="33514" w:name="_Toc426388093"/>
              <w:bookmarkStart w:id="33515" w:name="_Toc426389497"/>
              <w:bookmarkStart w:id="33516" w:name="_Toc426390901"/>
              <w:bookmarkStart w:id="33517" w:name="_Toc426392305"/>
              <w:bookmarkStart w:id="33518" w:name="_Toc426393708"/>
              <w:bookmarkStart w:id="33519" w:name="_Toc427825293"/>
              <w:bookmarkStart w:id="33520" w:name="_Toc427853106"/>
              <w:bookmarkStart w:id="33521" w:name="_Toc427855346"/>
              <w:bookmarkStart w:id="33522" w:name="_Toc427857547"/>
              <w:bookmarkEnd w:id="33512"/>
              <w:bookmarkEnd w:id="33513"/>
              <w:bookmarkEnd w:id="33514"/>
              <w:bookmarkEnd w:id="33515"/>
              <w:bookmarkEnd w:id="33516"/>
              <w:bookmarkEnd w:id="33517"/>
              <w:bookmarkEnd w:id="33518"/>
              <w:bookmarkEnd w:id="33519"/>
              <w:bookmarkEnd w:id="33520"/>
              <w:bookmarkEnd w:id="33521"/>
              <w:bookmarkEnd w:id="33522"/>
            </w:del>
          </w:p>
        </w:tc>
        <w:tc>
          <w:tcPr>
            <w:tcW w:w="897" w:type="dxa"/>
            <w:tcBorders>
              <w:top w:val="single" w:sz="4" w:space="0" w:color="auto"/>
              <w:left w:val="single" w:sz="4" w:space="0" w:color="auto"/>
              <w:bottom w:val="single" w:sz="4" w:space="0" w:color="auto"/>
              <w:right w:val="single" w:sz="4" w:space="0" w:color="auto"/>
            </w:tcBorders>
          </w:tcPr>
          <w:p w14:paraId="260BC3DA" w14:textId="77C60E68" w:rsidR="005F4718" w:rsidRPr="00C106B9" w:rsidDel="006346A9" w:rsidRDefault="005F4718">
            <w:pPr>
              <w:rPr>
                <w:del w:id="33523" w:author="Ramasubramani, Hariharan" w:date="2015-07-20T11:34:00Z"/>
                <w:rFonts w:cstheme="minorHAnsi"/>
                <w:color w:val="000000" w:themeColor="text1"/>
                <w:szCs w:val="18"/>
              </w:rPr>
              <w:pPrChange w:id="33524" w:author="Ramasubramani, Hariharan" w:date="2015-07-27T20:55:00Z">
                <w:pPr>
                  <w:ind w:left="-57" w:firstLine="0"/>
                  <w:jc w:val="center"/>
                </w:pPr>
              </w:pPrChange>
            </w:pPr>
            <w:del w:id="33525" w:author="Ramasubramani, Hariharan" w:date="2015-07-20T11:34:00Z">
              <w:r w:rsidRPr="00C106B9" w:rsidDel="006346A9">
                <w:rPr>
                  <w:rFonts w:cstheme="minorHAnsi"/>
                  <w:color w:val="000000" w:themeColor="text1"/>
                  <w:szCs w:val="18"/>
                </w:rPr>
                <w:delText>E</w:delText>
              </w:r>
              <w:bookmarkStart w:id="33526" w:name="_Toc426385287"/>
              <w:bookmarkStart w:id="33527" w:name="_Toc426386691"/>
              <w:bookmarkStart w:id="33528" w:name="_Toc426388094"/>
              <w:bookmarkStart w:id="33529" w:name="_Toc426389498"/>
              <w:bookmarkStart w:id="33530" w:name="_Toc426390902"/>
              <w:bookmarkStart w:id="33531" w:name="_Toc426392306"/>
              <w:bookmarkStart w:id="33532" w:name="_Toc426393709"/>
              <w:bookmarkStart w:id="33533" w:name="_Toc427825294"/>
              <w:bookmarkStart w:id="33534" w:name="_Toc427853107"/>
              <w:bookmarkStart w:id="33535" w:name="_Toc427855347"/>
              <w:bookmarkStart w:id="33536" w:name="_Toc427857548"/>
              <w:bookmarkEnd w:id="33526"/>
              <w:bookmarkEnd w:id="33527"/>
              <w:bookmarkEnd w:id="33528"/>
              <w:bookmarkEnd w:id="33529"/>
              <w:bookmarkEnd w:id="33530"/>
              <w:bookmarkEnd w:id="33531"/>
              <w:bookmarkEnd w:id="33532"/>
              <w:bookmarkEnd w:id="33533"/>
              <w:bookmarkEnd w:id="33534"/>
              <w:bookmarkEnd w:id="33535"/>
              <w:bookmarkEnd w:id="33536"/>
            </w:del>
          </w:p>
        </w:tc>
        <w:tc>
          <w:tcPr>
            <w:tcW w:w="1248" w:type="dxa"/>
            <w:tcBorders>
              <w:top w:val="single" w:sz="4" w:space="0" w:color="auto"/>
              <w:left w:val="single" w:sz="4" w:space="0" w:color="auto"/>
              <w:bottom w:val="single" w:sz="4" w:space="0" w:color="auto"/>
              <w:right w:val="single" w:sz="4" w:space="0" w:color="auto"/>
            </w:tcBorders>
          </w:tcPr>
          <w:p w14:paraId="2C653992" w14:textId="04239BBA" w:rsidR="005F4718" w:rsidRPr="00C106B9" w:rsidDel="006346A9" w:rsidRDefault="005F4718">
            <w:pPr>
              <w:rPr>
                <w:del w:id="33537" w:author="Ramasubramani, Hariharan" w:date="2015-07-20T11:34:00Z"/>
                <w:rFonts w:cstheme="minorHAnsi"/>
                <w:color w:val="000000" w:themeColor="text1"/>
                <w:szCs w:val="18"/>
              </w:rPr>
              <w:pPrChange w:id="33538" w:author="Ramasubramani, Hariharan" w:date="2015-07-27T20:55:00Z">
                <w:pPr>
                  <w:ind w:left="-57" w:right="-98" w:firstLine="0"/>
                  <w:jc w:val="center"/>
                </w:pPr>
              </w:pPrChange>
            </w:pPr>
            <w:del w:id="33539" w:author="Ramasubramani, Hariharan" w:date="2015-07-20T11:34:00Z">
              <w:r w:rsidRPr="00C106B9" w:rsidDel="006346A9">
                <w:rPr>
                  <w:rFonts w:cstheme="minorHAnsi"/>
                  <w:color w:val="000000" w:themeColor="text1"/>
                  <w:szCs w:val="18"/>
                </w:rPr>
                <w:delText>Single</w:delText>
              </w:r>
              <w:r w:rsidDel="006346A9">
                <w:rPr>
                  <w:rFonts w:cstheme="minorHAnsi"/>
                  <w:color w:val="000000" w:themeColor="text1"/>
                  <w:szCs w:val="18"/>
                </w:rPr>
                <w:delText>-</w:delText>
              </w:r>
              <w:r w:rsidRPr="00C106B9" w:rsidDel="006346A9">
                <w:rPr>
                  <w:rFonts w:cstheme="minorHAnsi"/>
                  <w:color w:val="000000" w:themeColor="text1"/>
                  <w:szCs w:val="18"/>
                </w:rPr>
                <w:delText>select</w:delText>
              </w:r>
              <w:bookmarkStart w:id="33540" w:name="_Toc426385288"/>
              <w:bookmarkStart w:id="33541" w:name="_Toc426386692"/>
              <w:bookmarkStart w:id="33542" w:name="_Toc426388095"/>
              <w:bookmarkStart w:id="33543" w:name="_Toc426389499"/>
              <w:bookmarkStart w:id="33544" w:name="_Toc426390903"/>
              <w:bookmarkStart w:id="33545" w:name="_Toc426392307"/>
              <w:bookmarkStart w:id="33546" w:name="_Toc426393710"/>
              <w:bookmarkStart w:id="33547" w:name="_Toc427825295"/>
              <w:bookmarkStart w:id="33548" w:name="_Toc427853108"/>
              <w:bookmarkStart w:id="33549" w:name="_Toc427855348"/>
              <w:bookmarkStart w:id="33550" w:name="_Toc427857549"/>
              <w:bookmarkEnd w:id="33540"/>
              <w:bookmarkEnd w:id="33541"/>
              <w:bookmarkEnd w:id="33542"/>
              <w:bookmarkEnd w:id="33543"/>
              <w:bookmarkEnd w:id="33544"/>
              <w:bookmarkEnd w:id="33545"/>
              <w:bookmarkEnd w:id="33546"/>
              <w:bookmarkEnd w:id="33547"/>
              <w:bookmarkEnd w:id="33548"/>
              <w:bookmarkEnd w:id="33549"/>
              <w:bookmarkEnd w:id="33550"/>
            </w:del>
          </w:p>
        </w:tc>
        <w:tc>
          <w:tcPr>
            <w:tcW w:w="734" w:type="dxa"/>
            <w:tcBorders>
              <w:top w:val="single" w:sz="4" w:space="0" w:color="auto"/>
              <w:left w:val="single" w:sz="4" w:space="0" w:color="auto"/>
              <w:bottom w:val="single" w:sz="4" w:space="0" w:color="auto"/>
              <w:right w:val="single" w:sz="4" w:space="0" w:color="auto"/>
            </w:tcBorders>
          </w:tcPr>
          <w:p w14:paraId="425E526E" w14:textId="6519F06E" w:rsidR="005F4718" w:rsidRPr="00C106B9" w:rsidDel="006346A9" w:rsidRDefault="005F4718">
            <w:pPr>
              <w:rPr>
                <w:del w:id="33551" w:author="Ramasubramani, Hariharan" w:date="2015-07-20T11:34:00Z"/>
                <w:rFonts w:cstheme="minorHAnsi"/>
                <w:color w:val="000000" w:themeColor="text1"/>
                <w:szCs w:val="18"/>
              </w:rPr>
              <w:pPrChange w:id="33552" w:author="Ramasubramani, Hariharan" w:date="2015-07-27T20:55:00Z">
                <w:pPr>
                  <w:ind w:left="-57" w:firstLine="0"/>
                  <w:jc w:val="center"/>
                </w:pPr>
              </w:pPrChange>
            </w:pPr>
            <w:del w:id="33553" w:author="Ramasubramani, Hariharan" w:date="2015-07-20T11:34:00Z">
              <w:r w:rsidRPr="00C106B9" w:rsidDel="006346A9">
                <w:rPr>
                  <w:rFonts w:cstheme="minorHAnsi"/>
                  <w:color w:val="000000" w:themeColor="text1"/>
                  <w:szCs w:val="18"/>
                </w:rPr>
                <w:delText>N/A</w:delText>
              </w:r>
              <w:bookmarkStart w:id="33554" w:name="_Toc426385289"/>
              <w:bookmarkStart w:id="33555" w:name="_Toc426386693"/>
              <w:bookmarkStart w:id="33556" w:name="_Toc426388096"/>
              <w:bookmarkStart w:id="33557" w:name="_Toc426389500"/>
              <w:bookmarkStart w:id="33558" w:name="_Toc426390904"/>
              <w:bookmarkStart w:id="33559" w:name="_Toc426392308"/>
              <w:bookmarkStart w:id="33560" w:name="_Toc426393711"/>
              <w:bookmarkStart w:id="33561" w:name="_Toc427825296"/>
              <w:bookmarkStart w:id="33562" w:name="_Toc427853109"/>
              <w:bookmarkStart w:id="33563" w:name="_Toc427855349"/>
              <w:bookmarkStart w:id="33564" w:name="_Toc427857550"/>
              <w:bookmarkEnd w:id="33554"/>
              <w:bookmarkEnd w:id="33555"/>
              <w:bookmarkEnd w:id="33556"/>
              <w:bookmarkEnd w:id="33557"/>
              <w:bookmarkEnd w:id="33558"/>
              <w:bookmarkEnd w:id="33559"/>
              <w:bookmarkEnd w:id="33560"/>
              <w:bookmarkEnd w:id="33561"/>
              <w:bookmarkEnd w:id="33562"/>
              <w:bookmarkEnd w:id="33563"/>
              <w:bookmarkEnd w:id="33564"/>
            </w:del>
          </w:p>
        </w:tc>
        <w:tc>
          <w:tcPr>
            <w:tcW w:w="1868" w:type="dxa"/>
            <w:tcBorders>
              <w:top w:val="single" w:sz="4" w:space="0" w:color="auto"/>
              <w:left w:val="single" w:sz="4" w:space="0" w:color="auto"/>
              <w:bottom w:val="single" w:sz="4" w:space="0" w:color="auto"/>
              <w:right w:val="single" w:sz="4" w:space="0" w:color="auto"/>
            </w:tcBorders>
          </w:tcPr>
          <w:p w14:paraId="378D2F3C" w14:textId="2F299F34" w:rsidR="005F4718" w:rsidRPr="00C106B9" w:rsidDel="006346A9" w:rsidRDefault="005F4718">
            <w:pPr>
              <w:rPr>
                <w:del w:id="33565" w:author="Ramasubramani, Hariharan" w:date="2015-07-20T11:34:00Z"/>
                <w:rFonts w:cstheme="minorHAnsi"/>
                <w:color w:val="000000" w:themeColor="text1"/>
                <w:szCs w:val="18"/>
              </w:rPr>
              <w:pPrChange w:id="33566" w:author="Ramasubramani, Hariharan" w:date="2015-07-27T20:55:00Z">
                <w:pPr>
                  <w:ind w:left="6" w:firstLine="0"/>
                </w:pPr>
              </w:pPrChange>
            </w:pPr>
            <w:del w:id="33567" w:author="Ramasubramani, Hariharan" w:date="2015-07-20T11:34:00Z">
              <w:r w:rsidRPr="00C106B9" w:rsidDel="006346A9">
                <w:rPr>
                  <w:rFonts w:cstheme="minorHAnsi"/>
                  <w:color w:val="000000" w:themeColor="text1"/>
                  <w:szCs w:val="18"/>
                </w:rPr>
                <w:delText xml:space="preserve">See: </w:delText>
              </w:r>
              <w:r w:rsidDel="006346A9">
                <w:rPr>
                  <w:rFonts w:cstheme="minorHAnsi"/>
                  <w:color w:val="000000" w:themeColor="text1"/>
                </w:rPr>
                <w:delText>Unique Forms Spreadsheet</w:delText>
              </w:r>
              <w:bookmarkStart w:id="33568" w:name="_Toc426385290"/>
              <w:bookmarkStart w:id="33569" w:name="_Toc426386694"/>
              <w:bookmarkStart w:id="33570" w:name="_Toc426388097"/>
              <w:bookmarkStart w:id="33571" w:name="_Toc426389501"/>
              <w:bookmarkStart w:id="33572" w:name="_Toc426390905"/>
              <w:bookmarkStart w:id="33573" w:name="_Toc426392309"/>
              <w:bookmarkStart w:id="33574" w:name="_Toc426393712"/>
              <w:bookmarkStart w:id="33575" w:name="_Toc427825297"/>
              <w:bookmarkStart w:id="33576" w:name="_Toc427853110"/>
              <w:bookmarkStart w:id="33577" w:name="_Toc427855350"/>
              <w:bookmarkStart w:id="33578" w:name="_Toc427857551"/>
              <w:bookmarkEnd w:id="33568"/>
              <w:bookmarkEnd w:id="33569"/>
              <w:bookmarkEnd w:id="33570"/>
              <w:bookmarkEnd w:id="33571"/>
              <w:bookmarkEnd w:id="33572"/>
              <w:bookmarkEnd w:id="33573"/>
              <w:bookmarkEnd w:id="33574"/>
              <w:bookmarkEnd w:id="33575"/>
              <w:bookmarkEnd w:id="33576"/>
              <w:bookmarkEnd w:id="33577"/>
              <w:bookmarkEnd w:id="33578"/>
            </w:del>
          </w:p>
        </w:tc>
        <w:tc>
          <w:tcPr>
            <w:tcW w:w="846" w:type="dxa"/>
            <w:tcBorders>
              <w:top w:val="single" w:sz="4" w:space="0" w:color="auto"/>
              <w:left w:val="single" w:sz="4" w:space="0" w:color="auto"/>
              <w:bottom w:val="single" w:sz="4" w:space="0" w:color="auto"/>
              <w:right w:val="single" w:sz="4" w:space="0" w:color="auto"/>
            </w:tcBorders>
          </w:tcPr>
          <w:p w14:paraId="3E59F281" w14:textId="6ACD4F4D" w:rsidR="005F4718" w:rsidRPr="00C106B9" w:rsidDel="006346A9" w:rsidRDefault="005F4718">
            <w:pPr>
              <w:rPr>
                <w:del w:id="33579" w:author="Ramasubramani, Hariharan" w:date="2015-07-20T11:34:00Z"/>
                <w:rFonts w:cstheme="minorHAnsi"/>
                <w:color w:val="000000" w:themeColor="text1"/>
                <w:szCs w:val="18"/>
              </w:rPr>
              <w:pPrChange w:id="33580" w:author="Ramasubramani, Hariharan" w:date="2015-07-27T20:55:00Z">
                <w:pPr>
                  <w:ind w:left="-57" w:right="-76" w:firstLine="0"/>
                  <w:jc w:val="center"/>
                </w:pPr>
              </w:pPrChange>
            </w:pPr>
            <w:del w:id="33581" w:author="Ramasubramani, Hariharan" w:date="2015-07-20T11:34:00Z">
              <w:r w:rsidRPr="00C106B9" w:rsidDel="006346A9">
                <w:rPr>
                  <w:rFonts w:cstheme="minorHAnsi"/>
                  <w:color w:val="000000" w:themeColor="text1"/>
                  <w:szCs w:val="18"/>
                </w:rPr>
                <w:delText>&lt;</w:delText>
              </w:r>
              <w:r w:rsidDel="006346A9">
                <w:rPr>
                  <w:rFonts w:cstheme="minorHAnsi"/>
                  <w:color w:val="000000" w:themeColor="text1"/>
                  <w:szCs w:val="18"/>
                </w:rPr>
                <w:delText>Blank</w:delText>
              </w:r>
              <w:r w:rsidRPr="00C106B9" w:rsidDel="006346A9">
                <w:rPr>
                  <w:rFonts w:cstheme="minorHAnsi"/>
                  <w:color w:val="000000" w:themeColor="text1"/>
                  <w:szCs w:val="18"/>
                </w:rPr>
                <w:delText>&gt;</w:delText>
              </w:r>
              <w:bookmarkStart w:id="33582" w:name="_Toc426385291"/>
              <w:bookmarkStart w:id="33583" w:name="_Toc426386695"/>
              <w:bookmarkStart w:id="33584" w:name="_Toc426388098"/>
              <w:bookmarkStart w:id="33585" w:name="_Toc426389502"/>
              <w:bookmarkStart w:id="33586" w:name="_Toc426390906"/>
              <w:bookmarkStart w:id="33587" w:name="_Toc426392310"/>
              <w:bookmarkStart w:id="33588" w:name="_Toc426393713"/>
              <w:bookmarkStart w:id="33589" w:name="_Toc427825298"/>
              <w:bookmarkStart w:id="33590" w:name="_Toc427853111"/>
              <w:bookmarkStart w:id="33591" w:name="_Toc427855351"/>
              <w:bookmarkStart w:id="33592" w:name="_Toc427857552"/>
              <w:bookmarkEnd w:id="33582"/>
              <w:bookmarkEnd w:id="33583"/>
              <w:bookmarkEnd w:id="33584"/>
              <w:bookmarkEnd w:id="33585"/>
              <w:bookmarkEnd w:id="33586"/>
              <w:bookmarkEnd w:id="33587"/>
              <w:bookmarkEnd w:id="33588"/>
              <w:bookmarkEnd w:id="33589"/>
              <w:bookmarkEnd w:id="33590"/>
              <w:bookmarkEnd w:id="33591"/>
              <w:bookmarkEnd w:id="33592"/>
            </w:del>
          </w:p>
        </w:tc>
        <w:bookmarkStart w:id="33593" w:name="_Toc426385292"/>
        <w:bookmarkStart w:id="33594" w:name="_Toc426386696"/>
        <w:bookmarkStart w:id="33595" w:name="_Toc426388099"/>
        <w:bookmarkStart w:id="33596" w:name="_Toc426389503"/>
        <w:bookmarkStart w:id="33597" w:name="_Toc426390907"/>
        <w:bookmarkStart w:id="33598" w:name="_Toc426392311"/>
        <w:bookmarkStart w:id="33599" w:name="_Toc426393714"/>
        <w:bookmarkStart w:id="33600" w:name="_Toc427825299"/>
        <w:bookmarkStart w:id="33601" w:name="_Toc427853112"/>
        <w:bookmarkStart w:id="33602" w:name="_Toc427855352"/>
        <w:bookmarkStart w:id="33603" w:name="_Toc427857553"/>
        <w:bookmarkEnd w:id="33593"/>
        <w:bookmarkEnd w:id="33594"/>
        <w:bookmarkEnd w:id="33595"/>
        <w:bookmarkEnd w:id="33596"/>
        <w:bookmarkEnd w:id="33597"/>
        <w:bookmarkEnd w:id="33598"/>
        <w:bookmarkEnd w:id="33599"/>
        <w:bookmarkEnd w:id="33600"/>
        <w:bookmarkEnd w:id="33601"/>
        <w:bookmarkEnd w:id="33602"/>
        <w:bookmarkEnd w:id="33603"/>
      </w:tr>
      <w:tr w:rsidR="005F4718" w:rsidRPr="00C106B9" w:rsidDel="006346A9" w14:paraId="3E704039" w14:textId="48750EF3" w:rsidTr="008C172F">
        <w:trPr>
          <w:cantSplit/>
          <w:trHeight w:val="314"/>
          <w:jc w:val="center"/>
          <w:del w:id="33604" w:author="Ramasubramani, Hariharan" w:date="2015-07-20T11:34:00Z"/>
        </w:trPr>
        <w:tc>
          <w:tcPr>
            <w:tcW w:w="1086" w:type="dxa"/>
            <w:tcBorders>
              <w:top w:val="single" w:sz="4" w:space="0" w:color="auto"/>
              <w:left w:val="single" w:sz="4" w:space="0" w:color="auto"/>
              <w:bottom w:val="single" w:sz="4" w:space="0" w:color="auto"/>
              <w:right w:val="single" w:sz="4" w:space="0" w:color="auto"/>
            </w:tcBorders>
          </w:tcPr>
          <w:p w14:paraId="26268C60" w14:textId="748A3557" w:rsidR="005F4718" w:rsidRPr="00C106B9" w:rsidDel="006346A9" w:rsidRDefault="005F4718">
            <w:pPr>
              <w:rPr>
                <w:del w:id="33605" w:author="Ramasubramani, Hariharan" w:date="2015-07-20T11:34:00Z"/>
                <w:rFonts w:cstheme="minorHAnsi"/>
                <w:color w:val="000000" w:themeColor="text1"/>
              </w:rPr>
              <w:pPrChange w:id="33606" w:author="Ramasubramani, Hariharan" w:date="2015-07-27T20:55:00Z">
                <w:pPr>
                  <w:pStyle w:val="ListParagraph"/>
                  <w:numPr>
                    <w:ilvl w:val="3"/>
                    <w:numId w:val="23"/>
                  </w:numPr>
                  <w:tabs>
                    <w:tab w:val="num" w:pos="2459"/>
                  </w:tabs>
                  <w:overflowPunct w:val="0"/>
                  <w:autoSpaceDE w:val="0"/>
                  <w:autoSpaceDN w:val="0"/>
                  <w:spacing w:after="60"/>
                  <w:ind w:left="-43" w:firstLine="0"/>
                  <w:textAlignment w:val="baseline"/>
                </w:pPr>
              </w:pPrChange>
            </w:pPr>
            <w:bookmarkStart w:id="33607" w:name="_Toc426385293"/>
            <w:bookmarkStart w:id="33608" w:name="_Toc426386697"/>
            <w:bookmarkStart w:id="33609" w:name="_Toc426388100"/>
            <w:bookmarkStart w:id="33610" w:name="_Toc426389504"/>
            <w:bookmarkStart w:id="33611" w:name="_Toc426390908"/>
            <w:bookmarkStart w:id="33612" w:name="_Toc426392312"/>
            <w:bookmarkStart w:id="33613" w:name="_Toc426393715"/>
            <w:bookmarkStart w:id="33614" w:name="_Toc427825300"/>
            <w:bookmarkStart w:id="33615" w:name="_Toc427853113"/>
            <w:bookmarkStart w:id="33616" w:name="_Toc427855353"/>
            <w:bookmarkStart w:id="33617" w:name="_Toc427857554"/>
            <w:bookmarkEnd w:id="33607"/>
            <w:bookmarkEnd w:id="33608"/>
            <w:bookmarkEnd w:id="33609"/>
            <w:bookmarkEnd w:id="33610"/>
            <w:bookmarkEnd w:id="33611"/>
            <w:bookmarkEnd w:id="33612"/>
            <w:bookmarkEnd w:id="33613"/>
            <w:bookmarkEnd w:id="33614"/>
            <w:bookmarkEnd w:id="33615"/>
            <w:bookmarkEnd w:id="33616"/>
            <w:bookmarkEnd w:id="33617"/>
          </w:p>
        </w:tc>
        <w:tc>
          <w:tcPr>
            <w:tcW w:w="2408" w:type="dxa"/>
            <w:tcBorders>
              <w:top w:val="single" w:sz="4" w:space="0" w:color="auto"/>
              <w:left w:val="single" w:sz="4" w:space="0" w:color="auto"/>
              <w:bottom w:val="single" w:sz="4" w:space="0" w:color="auto"/>
              <w:right w:val="single" w:sz="4" w:space="0" w:color="auto"/>
            </w:tcBorders>
          </w:tcPr>
          <w:p w14:paraId="2FE40E13" w14:textId="752D3826" w:rsidR="005F4718" w:rsidRPr="00C106B9" w:rsidDel="006346A9" w:rsidRDefault="005F4718">
            <w:pPr>
              <w:rPr>
                <w:del w:id="33618" w:author="Ramasubramani, Hariharan" w:date="2015-07-20T11:34:00Z"/>
                <w:rFonts w:cstheme="minorHAnsi"/>
                <w:color w:val="000000" w:themeColor="text1"/>
                <w:szCs w:val="18"/>
              </w:rPr>
              <w:pPrChange w:id="33619" w:author="Ramasubramani, Hariharan" w:date="2015-07-27T20:55:00Z">
                <w:pPr>
                  <w:ind w:left="-18" w:firstLine="0"/>
                </w:pPr>
              </w:pPrChange>
            </w:pPr>
            <w:del w:id="33620" w:author="Ramasubramani, Hariharan" w:date="2015-07-20T11:34:00Z">
              <w:r w:rsidRPr="00C106B9" w:rsidDel="006346A9">
                <w:rPr>
                  <w:rFonts w:cstheme="minorHAnsi"/>
                  <w:color w:val="000000" w:themeColor="text1"/>
                  <w:szCs w:val="18"/>
                </w:rPr>
                <w:delText>Sub-classification</w:delText>
              </w:r>
              <w:bookmarkStart w:id="33621" w:name="_Toc426385294"/>
              <w:bookmarkStart w:id="33622" w:name="_Toc426386698"/>
              <w:bookmarkStart w:id="33623" w:name="_Toc426388101"/>
              <w:bookmarkStart w:id="33624" w:name="_Toc426389505"/>
              <w:bookmarkStart w:id="33625" w:name="_Toc426390909"/>
              <w:bookmarkStart w:id="33626" w:name="_Toc426392313"/>
              <w:bookmarkStart w:id="33627" w:name="_Toc426393716"/>
              <w:bookmarkStart w:id="33628" w:name="_Toc427825301"/>
              <w:bookmarkStart w:id="33629" w:name="_Toc427853114"/>
              <w:bookmarkStart w:id="33630" w:name="_Toc427855354"/>
              <w:bookmarkStart w:id="33631" w:name="_Toc427857555"/>
              <w:bookmarkEnd w:id="33621"/>
              <w:bookmarkEnd w:id="33622"/>
              <w:bookmarkEnd w:id="33623"/>
              <w:bookmarkEnd w:id="33624"/>
              <w:bookmarkEnd w:id="33625"/>
              <w:bookmarkEnd w:id="33626"/>
              <w:bookmarkEnd w:id="33627"/>
              <w:bookmarkEnd w:id="33628"/>
              <w:bookmarkEnd w:id="33629"/>
              <w:bookmarkEnd w:id="33630"/>
              <w:bookmarkEnd w:id="33631"/>
            </w:del>
          </w:p>
        </w:tc>
        <w:tc>
          <w:tcPr>
            <w:tcW w:w="759" w:type="dxa"/>
            <w:tcBorders>
              <w:top w:val="single" w:sz="4" w:space="0" w:color="auto"/>
              <w:left w:val="single" w:sz="4" w:space="0" w:color="auto"/>
              <w:bottom w:val="single" w:sz="4" w:space="0" w:color="auto"/>
              <w:right w:val="single" w:sz="4" w:space="0" w:color="auto"/>
            </w:tcBorders>
          </w:tcPr>
          <w:p w14:paraId="5AFCC884" w14:textId="62CFF939" w:rsidR="005F4718" w:rsidRPr="00C106B9" w:rsidDel="006346A9" w:rsidRDefault="005F4718">
            <w:pPr>
              <w:rPr>
                <w:del w:id="33632" w:author="Ramasubramani, Hariharan" w:date="2015-07-20T11:34:00Z"/>
                <w:rFonts w:cstheme="minorHAnsi"/>
                <w:color w:val="000000" w:themeColor="text1"/>
                <w:szCs w:val="18"/>
              </w:rPr>
              <w:pPrChange w:id="33633" w:author="Ramasubramani, Hariharan" w:date="2015-07-27T20:55:00Z">
                <w:pPr>
                  <w:ind w:firstLine="0"/>
                </w:pPr>
              </w:pPrChange>
            </w:pPr>
            <w:del w:id="33634" w:author="Ramasubramani, Hariharan" w:date="2015-07-20T11:34:00Z">
              <w:r w:rsidRPr="00C106B9" w:rsidDel="006346A9">
                <w:rPr>
                  <w:rFonts w:cstheme="minorHAnsi"/>
                  <w:color w:val="000000" w:themeColor="text1"/>
                  <w:szCs w:val="18"/>
                </w:rPr>
                <w:delText>-</w:delText>
              </w:r>
              <w:bookmarkStart w:id="33635" w:name="_Toc426385295"/>
              <w:bookmarkStart w:id="33636" w:name="_Toc426386699"/>
              <w:bookmarkStart w:id="33637" w:name="_Toc426388102"/>
              <w:bookmarkStart w:id="33638" w:name="_Toc426389506"/>
              <w:bookmarkStart w:id="33639" w:name="_Toc426390910"/>
              <w:bookmarkStart w:id="33640" w:name="_Toc426392314"/>
              <w:bookmarkStart w:id="33641" w:name="_Toc426393717"/>
              <w:bookmarkStart w:id="33642" w:name="_Toc427825302"/>
              <w:bookmarkStart w:id="33643" w:name="_Toc427853115"/>
              <w:bookmarkStart w:id="33644" w:name="_Toc427855355"/>
              <w:bookmarkStart w:id="33645" w:name="_Toc427857556"/>
              <w:bookmarkEnd w:id="33635"/>
              <w:bookmarkEnd w:id="33636"/>
              <w:bookmarkEnd w:id="33637"/>
              <w:bookmarkEnd w:id="33638"/>
              <w:bookmarkEnd w:id="33639"/>
              <w:bookmarkEnd w:id="33640"/>
              <w:bookmarkEnd w:id="33641"/>
              <w:bookmarkEnd w:id="33642"/>
              <w:bookmarkEnd w:id="33643"/>
              <w:bookmarkEnd w:id="33644"/>
              <w:bookmarkEnd w:id="33645"/>
            </w:del>
          </w:p>
        </w:tc>
        <w:tc>
          <w:tcPr>
            <w:tcW w:w="1018" w:type="dxa"/>
            <w:tcBorders>
              <w:top w:val="single" w:sz="4" w:space="0" w:color="auto"/>
              <w:left w:val="single" w:sz="4" w:space="0" w:color="auto"/>
              <w:bottom w:val="single" w:sz="4" w:space="0" w:color="auto"/>
              <w:right w:val="single" w:sz="4" w:space="0" w:color="auto"/>
            </w:tcBorders>
          </w:tcPr>
          <w:p w14:paraId="2EA55316" w14:textId="5F98DD71" w:rsidR="005F4718" w:rsidRPr="00C106B9" w:rsidDel="006346A9" w:rsidRDefault="005F4718">
            <w:pPr>
              <w:rPr>
                <w:del w:id="33646" w:author="Ramasubramani, Hariharan" w:date="2015-07-20T11:34:00Z"/>
                <w:rFonts w:cstheme="minorHAnsi"/>
                <w:color w:val="000000" w:themeColor="text1"/>
                <w:szCs w:val="18"/>
              </w:rPr>
              <w:pPrChange w:id="33647" w:author="Ramasubramani, Hariharan" w:date="2015-07-27T20:55:00Z">
                <w:pPr>
                  <w:ind w:left="-57" w:firstLine="0"/>
                  <w:jc w:val="center"/>
                </w:pPr>
              </w:pPrChange>
            </w:pPr>
            <w:del w:id="33648" w:author="Ramasubramani, Hariharan" w:date="2015-07-20T11:34:00Z">
              <w:r w:rsidRPr="00C106B9" w:rsidDel="006346A9">
                <w:rPr>
                  <w:rFonts w:cstheme="minorHAnsi"/>
                  <w:color w:val="000000" w:themeColor="text1"/>
                  <w:szCs w:val="18"/>
                </w:rPr>
                <w:delText>M</w:delText>
              </w:r>
              <w:bookmarkStart w:id="33649" w:name="_Toc426385296"/>
              <w:bookmarkStart w:id="33650" w:name="_Toc426386700"/>
              <w:bookmarkStart w:id="33651" w:name="_Toc426388103"/>
              <w:bookmarkStart w:id="33652" w:name="_Toc426389507"/>
              <w:bookmarkStart w:id="33653" w:name="_Toc426390911"/>
              <w:bookmarkStart w:id="33654" w:name="_Toc426392315"/>
              <w:bookmarkStart w:id="33655" w:name="_Toc426393718"/>
              <w:bookmarkStart w:id="33656" w:name="_Toc427825303"/>
              <w:bookmarkStart w:id="33657" w:name="_Toc427853116"/>
              <w:bookmarkStart w:id="33658" w:name="_Toc427855356"/>
              <w:bookmarkStart w:id="33659" w:name="_Toc427857557"/>
              <w:bookmarkEnd w:id="33649"/>
              <w:bookmarkEnd w:id="33650"/>
              <w:bookmarkEnd w:id="33651"/>
              <w:bookmarkEnd w:id="33652"/>
              <w:bookmarkEnd w:id="33653"/>
              <w:bookmarkEnd w:id="33654"/>
              <w:bookmarkEnd w:id="33655"/>
              <w:bookmarkEnd w:id="33656"/>
              <w:bookmarkEnd w:id="33657"/>
              <w:bookmarkEnd w:id="33658"/>
              <w:bookmarkEnd w:id="33659"/>
            </w:del>
          </w:p>
        </w:tc>
        <w:tc>
          <w:tcPr>
            <w:tcW w:w="897" w:type="dxa"/>
            <w:tcBorders>
              <w:top w:val="single" w:sz="4" w:space="0" w:color="auto"/>
              <w:left w:val="single" w:sz="4" w:space="0" w:color="auto"/>
              <w:bottom w:val="single" w:sz="4" w:space="0" w:color="auto"/>
              <w:right w:val="single" w:sz="4" w:space="0" w:color="auto"/>
            </w:tcBorders>
          </w:tcPr>
          <w:p w14:paraId="17713262" w14:textId="06741ACF" w:rsidR="005F4718" w:rsidRPr="00C106B9" w:rsidDel="006346A9" w:rsidRDefault="005F4718">
            <w:pPr>
              <w:rPr>
                <w:del w:id="33660" w:author="Ramasubramani, Hariharan" w:date="2015-07-20T11:34:00Z"/>
                <w:rFonts w:cstheme="minorHAnsi"/>
                <w:color w:val="000000" w:themeColor="text1"/>
                <w:szCs w:val="18"/>
              </w:rPr>
              <w:pPrChange w:id="33661" w:author="Ramasubramani, Hariharan" w:date="2015-07-27T20:55:00Z">
                <w:pPr>
                  <w:ind w:left="-57" w:firstLine="0"/>
                  <w:jc w:val="center"/>
                </w:pPr>
              </w:pPrChange>
            </w:pPr>
            <w:del w:id="33662" w:author="Ramasubramani, Hariharan" w:date="2015-07-20T11:34:00Z">
              <w:r w:rsidRPr="00C106B9" w:rsidDel="006346A9">
                <w:rPr>
                  <w:rFonts w:cstheme="minorHAnsi"/>
                  <w:color w:val="000000" w:themeColor="text1"/>
                  <w:szCs w:val="18"/>
                </w:rPr>
                <w:delText>E</w:delText>
              </w:r>
              <w:bookmarkStart w:id="33663" w:name="_Toc426385297"/>
              <w:bookmarkStart w:id="33664" w:name="_Toc426386701"/>
              <w:bookmarkStart w:id="33665" w:name="_Toc426388104"/>
              <w:bookmarkStart w:id="33666" w:name="_Toc426389508"/>
              <w:bookmarkStart w:id="33667" w:name="_Toc426390912"/>
              <w:bookmarkStart w:id="33668" w:name="_Toc426392316"/>
              <w:bookmarkStart w:id="33669" w:name="_Toc426393719"/>
              <w:bookmarkStart w:id="33670" w:name="_Toc427825304"/>
              <w:bookmarkStart w:id="33671" w:name="_Toc427853117"/>
              <w:bookmarkStart w:id="33672" w:name="_Toc427855357"/>
              <w:bookmarkStart w:id="33673" w:name="_Toc427857558"/>
              <w:bookmarkEnd w:id="33663"/>
              <w:bookmarkEnd w:id="33664"/>
              <w:bookmarkEnd w:id="33665"/>
              <w:bookmarkEnd w:id="33666"/>
              <w:bookmarkEnd w:id="33667"/>
              <w:bookmarkEnd w:id="33668"/>
              <w:bookmarkEnd w:id="33669"/>
              <w:bookmarkEnd w:id="33670"/>
              <w:bookmarkEnd w:id="33671"/>
              <w:bookmarkEnd w:id="33672"/>
              <w:bookmarkEnd w:id="33673"/>
            </w:del>
          </w:p>
        </w:tc>
        <w:tc>
          <w:tcPr>
            <w:tcW w:w="1248" w:type="dxa"/>
            <w:tcBorders>
              <w:top w:val="single" w:sz="4" w:space="0" w:color="auto"/>
              <w:left w:val="single" w:sz="4" w:space="0" w:color="auto"/>
              <w:bottom w:val="single" w:sz="4" w:space="0" w:color="auto"/>
              <w:right w:val="single" w:sz="4" w:space="0" w:color="auto"/>
            </w:tcBorders>
          </w:tcPr>
          <w:p w14:paraId="6CA6A6B3" w14:textId="2F353A1D" w:rsidR="005F4718" w:rsidRPr="00C106B9" w:rsidDel="006346A9" w:rsidRDefault="005F4718">
            <w:pPr>
              <w:rPr>
                <w:del w:id="33674" w:author="Ramasubramani, Hariharan" w:date="2015-07-20T11:34:00Z"/>
                <w:rFonts w:cstheme="minorHAnsi"/>
                <w:color w:val="000000" w:themeColor="text1"/>
                <w:szCs w:val="18"/>
              </w:rPr>
              <w:pPrChange w:id="33675" w:author="Ramasubramani, Hariharan" w:date="2015-07-27T20:55:00Z">
                <w:pPr>
                  <w:ind w:left="-57" w:right="-98" w:firstLine="0"/>
                  <w:jc w:val="center"/>
                </w:pPr>
              </w:pPrChange>
            </w:pPr>
            <w:del w:id="33676" w:author="Ramasubramani, Hariharan" w:date="2015-07-20T11:34:00Z">
              <w:r w:rsidRPr="00C106B9" w:rsidDel="006346A9">
                <w:rPr>
                  <w:rFonts w:cstheme="minorHAnsi"/>
                  <w:color w:val="000000" w:themeColor="text1"/>
                  <w:szCs w:val="18"/>
                </w:rPr>
                <w:delText>Single</w:delText>
              </w:r>
              <w:r w:rsidDel="006346A9">
                <w:rPr>
                  <w:rFonts w:cstheme="minorHAnsi"/>
                  <w:color w:val="000000" w:themeColor="text1"/>
                  <w:szCs w:val="18"/>
                </w:rPr>
                <w:delText>-</w:delText>
              </w:r>
              <w:r w:rsidRPr="00C106B9" w:rsidDel="006346A9">
                <w:rPr>
                  <w:rFonts w:cstheme="minorHAnsi"/>
                  <w:color w:val="000000" w:themeColor="text1"/>
                  <w:szCs w:val="18"/>
                </w:rPr>
                <w:delText>select</w:delText>
              </w:r>
              <w:bookmarkStart w:id="33677" w:name="_Toc426385298"/>
              <w:bookmarkStart w:id="33678" w:name="_Toc426386702"/>
              <w:bookmarkStart w:id="33679" w:name="_Toc426388105"/>
              <w:bookmarkStart w:id="33680" w:name="_Toc426389509"/>
              <w:bookmarkStart w:id="33681" w:name="_Toc426390913"/>
              <w:bookmarkStart w:id="33682" w:name="_Toc426392317"/>
              <w:bookmarkStart w:id="33683" w:name="_Toc426393720"/>
              <w:bookmarkStart w:id="33684" w:name="_Toc427825305"/>
              <w:bookmarkStart w:id="33685" w:name="_Toc427853118"/>
              <w:bookmarkStart w:id="33686" w:name="_Toc427855358"/>
              <w:bookmarkStart w:id="33687" w:name="_Toc427857559"/>
              <w:bookmarkEnd w:id="33677"/>
              <w:bookmarkEnd w:id="33678"/>
              <w:bookmarkEnd w:id="33679"/>
              <w:bookmarkEnd w:id="33680"/>
              <w:bookmarkEnd w:id="33681"/>
              <w:bookmarkEnd w:id="33682"/>
              <w:bookmarkEnd w:id="33683"/>
              <w:bookmarkEnd w:id="33684"/>
              <w:bookmarkEnd w:id="33685"/>
              <w:bookmarkEnd w:id="33686"/>
              <w:bookmarkEnd w:id="33687"/>
            </w:del>
          </w:p>
        </w:tc>
        <w:tc>
          <w:tcPr>
            <w:tcW w:w="734" w:type="dxa"/>
            <w:tcBorders>
              <w:top w:val="single" w:sz="4" w:space="0" w:color="auto"/>
              <w:left w:val="single" w:sz="4" w:space="0" w:color="auto"/>
              <w:bottom w:val="single" w:sz="4" w:space="0" w:color="auto"/>
              <w:right w:val="single" w:sz="4" w:space="0" w:color="auto"/>
            </w:tcBorders>
          </w:tcPr>
          <w:p w14:paraId="50561DB5" w14:textId="280325E1" w:rsidR="005F4718" w:rsidRPr="00C106B9" w:rsidDel="006346A9" w:rsidRDefault="005F4718">
            <w:pPr>
              <w:rPr>
                <w:del w:id="33688" w:author="Ramasubramani, Hariharan" w:date="2015-07-20T11:34:00Z"/>
                <w:rFonts w:cstheme="minorHAnsi"/>
                <w:color w:val="000000" w:themeColor="text1"/>
                <w:szCs w:val="18"/>
              </w:rPr>
              <w:pPrChange w:id="33689" w:author="Ramasubramani, Hariharan" w:date="2015-07-27T20:55:00Z">
                <w:pPr>
                  <w:ind w:left="-57" w:firstLine="0"/>
                  <w:jc w:val="center"/>
                </w:pPr>
              </w:pPrChange>
            </w:pPr>
            <w:del w:id="33690" w:author="Ramasubramani, Hariharan" w:date="2015-07-20T11:34:00Z">
              <w:r w:rsidRPr="00C106B9" w:rsidDel="006346A9">
                <w:rPr>
                  <w:rFonts w:cstheme="minorHAnsi"/>
                  <w:color w:val="000000" w:themeColor="text1"/>
                  <w:szCs w:val="18"/>
                </w:rPr>
                <w:delText>N/A</w:delText>
              </w:r>
              <w:bookmarkStart w:id="33691" w:name="_Toc426385299"/>
              <w:bookmarkStart w:id="33692" w:name="_Toc426386703"/>
              <w:bookmarkStart w:id="33693" w:name="_Toc426388106"/>
              <w:bookmarkStart w:id="33694" w:name="_Toc426389510"/>
              <w:bookmarkStart w:id="33695" w:name="_Toc426390914"/>
              <w:bookmarkStart w:id="33696" w:name="_Toc426392318"/>
              <w:bookmarkStart w:id="33697" w:name="_Toc426393721"/>
              <w:bookmarkStart w:id="33698" w:name="_Toc427825306"/>
              <w:bookmarkStart w:id="33699" w:name="_Toc427853119"/>
              <w:bookmarkStart w:id="33700" w:name="_Toc427855359"/>
              <w:bookmarkStart w:id="33701" w:name="_Toc427857560"/>
              <w:bookmarkEnd w:id="33691"/>
              <w:bookmarkEnd w:id="33692"/>
              <w:bookmarkEnd w:id="33693"/>
              <w:bookmarkEnd w:id="33694"/>
              <w:bookmarkEnd w:id="33695"/>
              <w:bookmarkEnd w:id="33696"/>
              <w:bookmarkEnd w:id="33697"/>
              <w:bookmarkEnd w:id="33698"/>
              <w:bookmarkEnd w:id="33699"/>
              <w:bookmarkEnd w:id="33700"/>
              <w:bookmarkEnd w:id="33701"/>
            </w:del>
          </w:p>
        </w:tc>
        <w:tc>
          <w:tcPr>
            <w:tcW w:w="1868" w:type="dxa"/>
            <w:tcBorders>
              <w:top w:val="single" w:sz="4" w:space="0" w:color="auto"/>
              <w:left w:val="single" w:sz="4" w:space="0" w:color="auto"/>
              <w:bottom w:val="single" w:sz="4" w:space="0" w:color="auto"/>
              <w:right w:val="single" w:sz="4" w:space="0" w:color="auto"/>
            </w:tcBorders>
          </w:tcPr>
          <w:p w14:paraId="12BE8C30" w14:textId="1BD0FD2F" w:rsidR="005F4718" w:rsidRPr="00C106B9" w:rsidDel="006346A9" w:rsidRDefault="005F4718">
            <w:pPr>
              <w:rPr>
                <w:del w:id="33702" w:author="Ramasubramani, Hariharan" w:date="2015-07-20T11:34:00Z"/>
                <w:rFonts w:cstheme="minorHAnsi"/>
                <w:color w:val="000000" w:themeColor="text1"/>
                <w:szCs w:val="18"/>
              </w:rPr>
              <w:pPrChange w:id="33703" w:author="Ramasubramani, Hariharan" w:date="2015-07-27T20:55:00Z">
                <w:pPr>
                  <w:ind w:left="6" w:firstLine="0"/>
                </w:pPr>
              </w:pPrChange>
            </w:pPr>
            <w:del w:id="33704" w:author="Ramasubramani, Hariharan" w:date="2015-07-20T11:34:00Z">
              <w:r w:rsidRPr="00C106B9" w:rsidDel="006346A9">
                <w:rPr>
                  <w:rFonts w:cstheme="minorHAnsi"/>
                  <w:color w:val="000000" w:themeColor="text1"/>
                  <w:szCs w:val="18"/>
                </w:rPr>
                <w:delText xml:space="preserve">See: </w:delText>
              </w:r>
              <w:r w:rsidDel="006346A9">
                <w:rPr>
                  <w:rFonts w:cstheme="minorHAnsi"/>
                  <w:color w:val="000000" w:themeColor="text1"/>
                </w:rPr>
                <w:delText>Unique Forms Spreadsheet</w:delText>
              </w:r>
              <w:bookmarkStart w:id="33705" w:name="_Toc426385300"/>
              <w:bookmarkStart w:id="33706" w:name="_Toc426386704"/>
              <w:bookmarkStart w:id="33707" w:name="_Toc426388107"/>
              <w:bookmarkStart w:id="33708" w:name="_Toc426389511"/>
              <w:bookmarkStart w:id="33709" w:name="_Toc426390915"/>
              <w:bookmarkStart w:id="33710" w:name="_Toc426392319"/>
              <w:bookmarkStart w:id="33711" w:name="_Toc426393722"/>
              <w:bookmarkStart w:id="33712" w:name="_Toc427825307"/>
              <w:bookmarkStart w:id="33713" w:name="_Toc427853120"/>
              <w:bookmarkStart w:id="33714" w:name="_Toc427855360"/>
              <w:bookmarkStart w:id="33715" w:name="_Toc427857561"/>
              <w:bookmarkEnd w:id="33705"/>
              <w:bookmarkEnd w:id="33706"/>
              <w:bookmarkEnd w:id="33707"/>
              <w:bookmarkEnd w:id="33708"/>
              <w:bookmarkEnd w:id="33709"/>
              <w:bookmarkEnd w:id="33710"/>
              <w:bookmarkEnd w:id="33711"/>
              <w:bookmarkEnd w:id="33712"/>
              <w:bookmarkEnd w:id="33713"/>
              <w:bookmarkEnd w:id="33714"/>
              <w:bookmarkEnd w:id="33715"/>
            </w:del>
          </w:p>
        </w:tc>
        <w:tc>
          <w:tcPr>
            <w:tcW w:w="846" w:type="dxa"/>
            <w:tcBorders>
              <w:top w:val="single" w:sz="4" w:space="0" w:color="auto"/>
              <w:left w:val="single" w:sz="4" w:space="0" w:color="auto"/>
              <w:bottom w:val="single" w:sz="4" w:space="0" w:color="auto"/>
              <w:right w:val="single" w:sz="4" w:space="0" w:color="auto"/>
            </w:tcBorders>
          </w:tcPr>
          <w:p w14:paraId="3314C257" w14:textId="3B8DC2C0" w:rsidR="005F4718" w:rsidRPr="00C106B9" w:rsidDel="006346A9" w:rsidRDefault="005F4718">
            <w:pPr>
              <w:rPr>
                <w:del w:id="33716" w:author="Ramasubramani, Hariharan" w:date="2015-07-20T11:34:00Z"/>
                <w:rFonts w:cstheme="minorHAnsi"/>
                <w:color w:val="000000" w:themeColor="text1"/>
                <w:szCs w:val="18"/>
              </w:rPr>
              <w:pPrChange w:id="33717" w:author="Ramasubramani, Hariharan" w:date="2015-07-27T20:55:00Z">
                <w:pPr>
                  <w:ind w:left="-57" w:right="-76" w:firstLine="0"/>
                  <w:jc w:val="center"/>
                </w:pPr>
              </w:pPrChange>
            </w:pPr>
            <w:del w:id="33718" w:author="Ramasubramani, Hariharan" w:date="2015-07-20T11:34:00Z">
              <w:r w:rsidRPr="00C106B9" w:rsidDel="006346A9">
                <w:rPr>
                  <w:rFonts w:cstheme="minorHAnsi"/>
                  <w:color w:val="000000" w:themeColor="text1"/>
                  <w:szCs w:val="18"/>
                </w:rPr>
                <w:delText>&lt;</w:delText>
              </w:r>
              <w:r w:rsidDel="006346A9">
                <w:rPr>
                  <w:rFonts w:cstheme="minorHAnsi"/>
                  <w:color w:val="000000" w:themeColor="text1"/>
                  <w:szCs w:val="18"/>
                </w:rPr>
                <w:delText>Blank</w:delText>
              </w:r>
              <w:r w:rsidRPr="00C106B9" w:rsidDel="006346A9">
                <w:rPr>
                  <w:rFonts w:cstheme="minorHAnsi"/>
                  <w:color w:val="000000" w:themeColor="text1"/>
                  <w:szCs w:val="18"/>
                </w:rPr>
                <w:delText>&gt;</w:delText>
              </w:r>
              <w:bookmarkStart w:id="33719" w:name="_Toc426385301"/>
              <w:bookmarkStart w:id="33720" w:name="_Toc426386705"/>
              <w:bookmarkStart w:id="33721" w:name="_Toc426388108"/>
              <w:bookmarkStart w:id="33722" w:name="_Toc426389512"/>
              <w:bookmarkStart w:id="33723" w:name="_Toc426390916"/>
              <w:bookmarkStart w:id="33724" w:name="_Toc426392320"/>
              <w:bookmarkStart w:id="33725" w:name="_Toc426393723"/>
              <w:bookmarkStart w:id="33726" w:name="_Toc427825308"/>
              <w:bookmarkStart w:id="33727" w:name="_Toc427853121"/>
              <w:bookmarkStart w:id="33728" w:name="_Toc427855361"/>
              <w:bookmarkStart w:id="33729" w:name="_Toc427857562"/>
              <w:bookmarkEnd w:id="33719"/>
              <w:bookmarkEnd w:id="33720"/>
              <w:bookmarkEnd w:id="33721"/>
              <w:bookmarkEnd w:id="33722"/>
              <w:bookmarkEnd w:id="33723"/>
              <w:bookmarkEnd w:id="33724"/>
              <w:bookmarkEnd w:id="33725"/>
              <w:bookmarkEnd w:id="33726"/>
              <w:bookmarkEnd w:id="33727"/>
              <w:bookmarkEnd w:id="33728"/>
              <w:bookmarkEnd w:id="33729"/>
            </w:del>
          </w:p>
        </w:tc>
        <w:bookmarkStart w:id="33730" w:name="_Toc426385302"/>
        <w:bookmarkStart w:id="33731" w:name="_Toc426386706"/>
        <w:bookmarkStart w:id="33732" w:name="_Toc426388109"/>
        <w:bookmarkStart w:id="33733" w:name="_Toc426389513"/>
        <w:bookmarkStart w:id="33734" w:name="_Toc426390917"/>
        <w:bookmarkStart w:id="33735" w:name="_Toc426392321"/>
        <w:bookmarkStart w:id="33736" w:name="_Toc426393724"/>
        <w:bookmarkStart w:id="33737" w:name="_Toc427825309"/>
        <w:bookmarkStart w:id="33738" w:name="_Toc427853122"/>
        <w:bookmarkStart w:id="33739" w:name="_Toc427855362"/>
        <w:bookmarkStart w:id="33740" w:name="_Toc427857563"/>
        <w:bookmarkEnd w:id="33730"/>
        <w:bookmarkEnd w:id="33731"/>
        <w:bookmarkEnd w:id="33732"/>
        <w:bookmarkEnd w:id="33733"/>
        <w:bookmarkEnd w:id="33734"/>
        <w:bookmarkEnd w:id="33735"/>
        <w:bookmarkEnd w:id="33736"/>
        <w:bookmarkEnd w:id="33737"/>
        <w:bookmarkEnd w:id="33738"/>
        <w:bookmarkEnd w:id="33739"/>
        <w:bookmarkEnd w:id="33740"/>
      </w:tr>
      <w:tr w:rsidR="005F4718" w:rsidRPr="00C106B9" w:rsidDel="006346A9" w14:paraId="1C39532A" w14:textId="2021BFE6" w:rsidTr="008C172F">
        <w:trPr>
          <w:cantSplit/>
          <w:trHeight w:val="314"/>
          <w:jc w:val="center"/>
          <w:del w:id="33741" w:author="Ramasubramani, Hariharan" w:date="2015-07-20T11:34:00Z"/>
        </w:trPr>
        <w:tc>
          <w:tcPr>
            <w:tcW w:w="1086" w:type="dxa"/>
            <w:tcBorders>
              <w:top w:val="single" w:sz="4" w:space="0" w:color="auto"/>
              <w:left w:val="single" w:sz="4" w:space="0" w:color="auto"/>
              <w:bottom w:val="single" w:sz="4" w:space="0" w:color="auto"/>
              <w:right w:val="single" w:sz="4" w:space="0" w:color="auto"/>
            </w:tcBorders>
          </w:tcPr>
          <w:p w14:paraId="735CA285" w14:textId="4DCB59E4" w:rsidR="005F4718" w:rsidRPr="00C106B9" w:rsidDel="006346A9" w:rsidRDefault="005F4718">
            <w:pPr>
              <w:rPr>
                <w:del w:id="33742" w:author="Ramasubramani, Hariharan" w:date="2015-07-20T11:34:00Z"/>
                <w:rFonts w:cstheme="minorHAnsi"/>
                <w:color w:val="000000" w:themeColor="text1"/>
              </w:rPr>
              <w:pPrChange w:id="33743" w:author="Ramasubramani, Hariharan" w:date="2015-07-27T20:55:00Z">
                <w:pPr>
                  <w:pStyle w:val="ListParagraph"/>
                  <w:numPr>
                    <w:ilvl w:val="3"/>
                    <w:numId w:val="23"/>
                  </w:numPr>
                  <w:tabs>
                    <w:tab w:val="num" w:pos="2459"/>
                  </w:tabs>
                  <w:overflowPunct w:val="0"/>
                  <w:autoSpaceDE w:val="0"/>
                  <w:autoSpaceDN w:val="0"/>
                  <w:spacing w:after="60"/>
                  <w:ind w:left="-43" w:firstLine="0"/>
                  <w:textAlignment w:val="baseline"/>
                </w:pPr>
              </w:pPrChange>
            </w:pPr>
            <w:bookmarkStart w:id="33744" w:name="_Toc426385303"/>
            <w:bookmarkStart w:id="33745" w:name="_Toc426386707"/>
            <w:bookmarkStart w:id="33746" w:name="_Toc426388110"/>
            <w:bookmarkStart w:id="33747" w:name="_Toc426389514"/>
            <w:bookmarkStart w:id="33748" w:name="_Toc426390918"/>
            <w:bookmarkStart w:id="33749" w:name="_Toc426392322"/>
            <w:bookmarkStart w:id="33750" w:name="_Toc426393725"/>
            <w:bookmarkStart w:id="33751" w:name="_Toc427825310"/>
            <w:bookmarkStart w:id="33752" w:name="_Toc427853123"/>
            <w:bookmarkStart w:id="33753" w:name="_Toc427855363"/>
            <w:bookmarkStart w:id="33754" w:name="_Toc427857564"/>
            <w:bookmarkEnd w:id="33744"/>
            <w:bookmarkEnd w:id="33745"/>
            <w:bookmarkEnd w:id="33746"/>
            <w:bookmarkEnd w:id="33747"/>
            <w:bookmarkEnd w:id="33748"/>
            <w:bookmarkEnd w:id="33749"/>
            <w:bookmarkEnd w:id="33750"/>
            <w:bookmarkEnd w:id="33751"/>
            <w:bookmarkEnd w:id="33752"/>
            <w:bookmarkEnd w:id="33753"/>
            <w:bookmarkEnd w:id="33754"/>
          </w:p>
        </w:tc>
        <w:tc>
          <w:tcPr>
            <w:tcW w:w="2408" w:type="dxa"/>
            <w:tcBorders>
              <w:top w:val="single" w:sz="4" w:space="0" w:color="auto"/>
              <w:left w:val="single" w:sz="4" w:space="0" w:color="auto"/>
              <w:bottom w:val="single" w:sz="4" w:space="0" w:color="auto"/>
              <w:right w:val="single" w:sz="4" w:space="0" w:color="auto"/>
            </w:tcBorders>
          </w:tcPr>
          <w:p w14:paraId="43D3C406" w14:textId="0D4462F6" w:rsidR="005F4718" w:rsidDel="006346A9" w:rsidRDefault="00B95A44">
            <w:pPr>
              <w:rPr>
                <w:del w:id="33755" w:author="Ramasubramani, Hariharan" w:date="2015-07-20T11:34:00Z"/>
                <w:rFonts w:cstheme="minorHAnsi"/>
                <w:color w:val="000000" w:themeColor="text1"/>
                <w:szCs w:val="18"/>
              </w:rPr>
              <w:pPrChange w:id="33756" w:author="Ramasubramani, Hariharan" w:date="2015-07-27T20:55:00Z">
                <w:pPr>
                  <w:ind w:left="-18" w:firstLine="0"/>
                </w:pPr>
              </w:pPrChange>
            </w:pPr>
            <w:del w:id="33757" w:author="Ramasubramani, Hariharan" w:date="2015-07-20T11:34:00Z">
              <w:r w:rsidDel="006346A9">
                <w:rPr>
                  <w:rFonts w:cstheme="minorHAnsi"/>
                  <w:color w:val="000000" w:themeColor="text1"/>
                  <w:szCs w:val="18"/>
                </w:rPr>
                <w:delText xml:space="preserve">Lunar </w:delText>
              </w:r>
              <w:r w:rsidR="005F4718" w:rsidDel="006346A9">
                <w:rPr>
                  <w:rFonts w:cstheme="minorHAnsi"/>
                  <w:color w:val="000000" w:themeColor="text1"/>
                  <w:szCs w:val="18"/>
                </w:rPr>
                <w:delText>Doc Type</w:delText>
              </w:r>
              <w:r w:rsidDel="006346A9">
                <w:rPr>
                  <w:rFonts w:cstheme="minorHAnsi"/>
                  <w:color w:val="000000" w:themeColor="text1"/>
                  <w:szCs w:val="18"/>
                </w:rPr>
                <w:delText xml:space="preserve"> </w:delText>
              </w:r>
              <w:r w:rsidRPr="00B95A44" w:rsidDel="006346A9">
                <w:rPr>
                  <w:rFonts w:cstheme="minorHAnsi"/>
                  <w:color w:val="000000" w:themeColor="text1"/>
                  <w:szCs w:val="18"/>
                </w:rPr>
                <w:delText>(CR621)</w:delText>
              </w:r>
              <w:bookmarkStart w:id="33758" w:name="_Toc426385304"/>
              <w:bookmarkStart w:id="33759" w:name="_Toc426386708"/>
              <w:bookmarkStart w:id="33760" w:name="_Toc426388111"/>
              <w:bookmarkStart w:id="33761" w:name="_Toc426389515"/>
              <w:bookmarkStart w:id="33762" w:name="_Toc426390919"/>
              <w:bookmarkStart w:id="33763" w:name="_Toc426392323"/>
              <w:bookmarkStart w:id="33764" w:name="_Toc426393726"/>
              <w:bookmarkStart w:id="33765" w:name="_Toc427825311"/>
              <w:bookmarkStart w:id="33766" w:name="_Toc427853124"/>
              <w:bookmarkStart w:id="33767" w:name="_Toc427855364"/>
              <w:bookmarkStart w:id="33768" w:name="_Toc427857565"/>
              <w:bookmarkEnd w:id="33758"/>
              <w:bookmarkEnd w:id="33759"/>
              <w:bookmarkEnd w:id="33760"/>
              <w:bookmarkEnd w:id="33761"/>
              <w:bookmarkEnd w:id="33762"/>
              <w:bookmarkEnd w:id="33763"/>
              <w:bookmarkEnd w:id="33764"/>
              <w:bookmarkEnd w:id="33765"/>
              <w:bookmarkEnd w:id="33766"/>
              <w:bookmarkEnd w:id="33767"/>
              <w:bookmarkEnd w:id="33768"/>
            </w:del>
          </w:p>
        </w:tc>
        <w:tc>
          <w:tcPr>
            <w:tcW w:w="759" w:type="dxa"/>
            <w:tcBorders>
              <w:top w:val="single" w:sz="4" w:space="0" w:color="auto"/>
              <w:left w:val="single" w:sz="4" w:space="0" w:color="auto"/>
              <w:bottom w:val="single" w:sz="4" w:space="0" w:color="auto"/>
              <w:right w:val="single" w:sz="4" w:space="0" w:color="auto"/>
            </w:tcBorders>
          </w:tcPr>
          <w:p w14:paraId="2E13EFD3" w14:textId="139536C2" w:rsidR="005F4718" w:rsidRPr="00C106B9" w:rsidDel="006346A9" w:rsidRDefault="005F4718">
            <w:pPr>
              <w:rPr>
                <w:del w:id="33769" w:author="Ramasubramani, Hariharan" w:date="2015-07-20T11:34:00Z"/>
                <w:rFonts w:cstheme="minorHAnsi"/>
                <w:color w:val="000000" w:themeColor="text1"/>
                <w:szCs w:val="18"/>
              </w:rPr>
              <w:pPrChange w:id="33770" w:author="Ramasubramani, Hariharan" w:date="2015-07-27T20:55:00Z">
                <w:pPr>
                  <w:ind w:firstLine="0"/>
                </w:pPr>
              </w:pPrChange>
            </w:pPr>
            <w:del w:id="33771" w:author="Ramasubramani, Hariharan" w:date="2015-07-20T11:34:00Z">
              <w:r w:rsidDel="006346A9">
                <w:rPr>
                  <w:rFonts w:cstheme="minorHAnsi"/>
                  <w:color w:val="000000" w:themeColor="text1"/>
                  <w:szCs w:val="18"/>
                </w:rPr>
                <w:delText>-</w:delText>
              </w:r>
              <w:bookmarkStart w:id="33772" w:name="_Toc426385305"/>
              <w:bookmarkStart w:id="33773" w:name="_Toc426386709"/>
              <w:bookmarkStart w:id="33774" w:name="_Toc426388112"/>
              <w:bookmarkStart w:id="33775" w:name="_Toc426389516"/>
              <w:bookmarkStart w:id="33776" w:name="_Toc426390920"/>
              <w:bookmarkStart w:id="33777" w:name="_Toc426392324"/>
              <w:bookmarkStart w:id="33778" w:name="_Toc426393727"/>
              <w:bookmarkStart w:id="33779" w:name="_Toc427825312"/>
              <w:bookmarkStart w:id="33780" w:name="_Toc427853125"/>
              <w:bookmarkStart w:id="33781" w:name="_Toc427855365"/>
              <w:bookmarkStart w:id="33782" w:name="_Toc427857566"/>
              <w:bookmarkEnd w:id="33772"/>
              <w:bookmarkEnd w:id="33773"/>
              <w:bookmarkEnd w:id="33774"/>
              <w:bookmarkEnd w:id="33775"/>
              <w:bookmarkEnd w:id="33776"/>
              <w:bookmarkEnd w:id="33777"/>
              <w:bookmarkEnd w:id="33778"/>
              <w:bookmarkEnd w:id="33779"/>
              <w:bookmarkEnd w:id="33780"/>
              <w:bookmarkEnd w:id="33781"/>
              <w:bookmarkEnd w:id="33782"/>
            </w:del>
          </w:p>
        </w:tc>
        <w:tc>
          <w:tcPr>
            <w:tcW w:w="1018" w:type="dxa"/>
            <w:tcBorders>
              <w:top w:val="single" w:sz="4" w:space="0" w:color="auto"/>
              <w:left w:val="single" w:sz="4" w:space="0" w:color="auto"/>
              <w:bottom w:val="single" w:sz="4" w:space="0" w:color="auto"/>
              <w:right w:val="single" w:sz="4" w:space="0" w:color="auto"/>
            </w:tcBorders>
          </w:tcPr>
          <w:p w14:paraId="4DE43CBB" w14:textId="5E627D94" w:rsidR="005F4718" w:rsidRPr="00C106B9" w:rsidDel="006346A9" w:rsidRDefault="00B95A44">
            <w:pPr>
              <w:rPr>
                <w:del w:id="33783" w:author="Ramasubramani, Hariharan" w:date="2015-07-20T11:34:00Z"/>
                <w:rFonts w:cstheme="minorHAnsi"/>
                <w:color w:val="000000" w:themeColor="text1"/>
                <w:szCs w:val="18"/>
              </w:rPr>
              <w:pPrChange w:id="33784" w:author="Ramasubramani, Hariharan" w:date="2015-07-27T20:55:00Z">
                <w:pPr>
                  <w:ind w:left="-57" w:firstLine="0"/>
                  <w:jc w:val="center"/>
                </w:pPr>
              </w:pPrChange>
            </w:pPr>
            <w:del w:id="33785" w:author="Ramasubramani, Hariharan" w:date="2015-07-20T11:34:00Z">
              <w:r w:rsidDel="006346A9">
                <w:rPr>
                  <w:rFonts w:cstheme="minorHAnsi"/>
                  <w:color w:val="000000" w:themeColor="text1"/>
                  <w:szCs w:val="18"/>
                </w:rPr>
                <w:delText xml:space="preserve"> </w:delText>
              </w:r>
              <w:r w:rsidDel="006346A9">
                <w:rPr>
                  <w:rFonts w:cstheme="minorHAnsi"/>
                  <w:color w:val="000000" w:themeColor="text1"/>
                </w:rPr>
                <w:delText>O (CR621)</w:delText>
              </w:r>
              <w:bookmarkStart w:id="33786" w:name="_Toc426385306"/>
              <w:bookmarkStart w:id="33787" w:name="_Toc426386710"/>
              <w:bookmarkStart w:id="33788" w:name="_Toc426388113"/>
              <w:bookmarkStart w:id="33789" w:name="_Toc426389517"/>
              <w:bookmarkStart w:id="33790" w:name="_Toc426390921"/>
              <w:bookmarkStart w:id="33791" w:name="_Toc426392325"/>
              <w:bookmarkStart w:id="33792" w:name="_Toc426393728"/>
              <w:bookmarkStart w:id="33793" w:name="_Toc427825313"/>
              <w:bookmarkStart w:id="33794" w:name="_Toc427853126"/>
              <w:bookmarkStart w:id="33795" w:name="_Toc427855366"/>
              <w:bookmarkStart w:id="33796" w:name="_Toc427857567"/>
              <w:bookmarkEnd w:id="33786"/>
              <w:bookmarkEnd w:id="33787"/>
              <w:bookmarkEnd w:id="33788"/>
              <w:bookmarkEnd w:id="33789"/>
              <w:bookmarkEnd w:id="33790"/>
              <w:bookmarkEnd w:id="33791"/>
              <w:bookmarkEnd w:id="33792"/>
              <w:bookmarkEnd w:id="33793"/>
              <w:bookmarkEnd w:id="33794"/>
              <w:bookmarkEnd w:id="33795"/>
              <w:bookmarkEnd w:id="33796"/>
            </w:del>
          </w:p>
        </w:tc>
        <w:tc>
          <w:tcPr>
            <w:tcW w:w="897" w:type="dxa"/>
            <w:tcBorders>
              <w:top w:val="single" w:sz="4" w:space="0" w:color="auto"/>
              <w:left w:val="single" w:sz="4" w:space="0" w:color="auto"/>
              <w:bottom w:val="single" w:sz="4" w:space="0" w:color="auto"/>
              <w:right w:val="single" w:sz="4" w:space="0" w:color="auto"/>
            </w:tcBorders>
          </w:tcPr>
          <w:p w14:paraId="47FAABEC" w14:textId="03786D16" w:rsidR="005F4718" w:rsidRPr="00C106B9" w:rsidDel="006346A9" w:rsidRDefault="005F4718">
            <w:pPr>
              <w:rPr>
                <w:del w:id="33797" w:author="Ramasubramani, Hariharan" w:date="2015-07-20T11:34:00Z"/>
                <w:rFonts w:cstheme="minorHAnsi"/>
                <w:color w:val="000000" w:themeColor="text1"/>
                <w:szCs w:val="18"/>
              </w:rPr>
              <w:pPrChange w:id="33798" w:author="Ramasubramani, Hariharan" w:date="2015-07-27T20:55:00Z">
                <w:pPr>
                  <w:ind w:left="-57" w:firstLine="0"/>
                  <w:jc w:val="center"/>
                </w:pPr>
              </w:pPrChange>
            </w:pPr>
            <w:del w:id="33799" w:author="Ramasubramani, Hariharan" w:date="2015-07-20T11:34:00Z">
              <w:r w:rsidDel="006346A9">
                <w:rPr>
                  <w:rFonts w:cstheme="minorHAnsi"/>
                  <w:color w:val="000000" w:themeColor="text1"/>
                  <w:szCs w:val="18"/>
                </w:rPr>
                <w:delText>E</w:delText>
              </w:r>
              <w:bookmarkStart w:id="33800" w:name="_Toc426385307"/>
              <w:bookmarkStart w:id="33801" w:name="_Toc426386711"/>
              <w:bookmarkStart w:id="33802" w:name="_Toc426388114"/>
              <w:bookmarkStart w:id="33803" w:name="_Toc426389518"/>
              <w:bookmarkStart w:id="33804" w:name="_Toc426390922"/>
              <w:bookmarkStart w:id="33805" w:name="_Toc426392326"/>
              <w:bookmarkStart w:id="33806" w:name="_Toc426393729"/>
              <w:bookmarkStart w:id="33807" w:name="_Toc427825314"/>
              <w:bookmarkStart w:id="33808" w:name="_Toc427853127"/>
              <w:bookmarkStart w:id="33809" w:name="_Toc427855367"/>
              <w:bookmarkStart w:id="33810" w:name="_Toc427857568"/>
              <w:bookmarkEnd w:id="33800"/>
              <w:bookmarkEnd w:id="33801"/>
              <w:bookmarkEnd w:id="33802"/>
              <w:bookmarkEnd w:id="33803"/>
              <w:bookmarkEnd w:id="33804"/>
              <w:bookmarkEnd w:id="33805"/>
              <w:bookmarkEnd w:id="33806"/>
              <w:bookmarkEnd w:id="33807"/>
              <w:bookmarkEnd w:id="33808"/>
              <w:bookmarkEnd w:id="33809"/>
              <w:bookmarkEnd w:id="33810"/>
            </w:del>
          </w:p>
        </w:tc>
        <w:tc>
          <w:tcPr>
            <w:tcW w:w="1248" w:type="dxa"/>
            <w:tcBorders>
              <w:top w:val="single" w:sz="4" w:space="0" w:color="auto"/>
              <w:left w:val="single" w:sz="4" w:space="0" w:color="auto"/>
              <w:bottom w:val="single" w:sz="4" w:space="0" w:color="auto"/>
              <w:right w:val="single" w:sz="4" w:space="0" w:color="auto"/>
            </w:tcBorders>
          </w:tcPr>
          <w:p w14:paraId="76A25C57" w14:textId="3DFDA20F" w:rsidR="005F4718" w:rsidRPr="00C106B9" w:rsidDel="006346A9" w:rsidRDefault="00A137AC">
            <w:pPr>
              <w:rPr>
                <w:del w:id="33811" w:author="Ramasubramani, Hariharan" w:date="2015-07-20T11:34:00Z"/>
                <w:rFonts w:cstheme="minorHAnsi"/>
                <w:color w:val="000000" w:themeColor="text1"/>
                <w:szCs w:val="18"/>
              </w:rPr>
              <w:pPrChange w:id="33812" w:author="Ramasubramani, Hariharan" w:date="2015-07-27T20:55:00Z">
                <w:pPr>
                  <w:ind w:left="-57" w:right="-98" w:firstLine="0"/>
                  <w:jc w:val="center"/>
                </w:pPr>
              </w:pPrChange>
            </w:pPr>
            <w:del w:id="33813" w:author="Ramasubramani, Hariharan" w:date="2015-07-20T11:34:00Z">
              <w:r w:rsidDel="006346A9">
                <w:rPr>
                  <w:rFonts w:cstheme="minorHAnsi"/>
                  <w:color w:val="000000" w:themeColor="text1"/>
                  <w:szCs w:val="18"/>
                </w:rPr>
                <w:delText>ANSC</w:delText>
              </w:r>
              <w:bookmarkStart w:id="33814" w:name="_Toc426385308"/>
              <w:bookmarkStart w:id="33815" w:name="_Toc426386712"/>
              <w:bookmarkStart w:id="33816" w:name="_Toc426388115"/>
              <w:bookmarkStart w:id="33817" w:name="_Toc426389519"/>
              <w:bookmarkStart w:id="33818" w:name="_Toc426390923"/>
              <w:bookmarkStart w:id="33819" w:name="_Toc426392327"/>
              <w:bookmarkStart w:id="33820" w:name="_Toc426393730"/>
              <w:bookmarkStart w:id="33821" w:name="_Toc427825315"/>
              <w:bookmarkStart w:id="33822" w:name="_Toc427853128"/>
              <w:bookmarkStart w:id="33823" w:name="_Toc427855368"/>
              <w:bookmarkStart w:id="33824" w:name="_Toc427857569"/>
              <w:bookmarkEnd w:id="33814"/>
              <w:bookmarkEnd w:id="33815"/>
              <w:bookmarkEnd w:id="33816"/>
              <w:bookmarkEnd w:id="33817"/>
              <w:bookmarkEnd w:id="33818"/>
              <w:bookmarkEnd w:id="33819"/>
              <w:bookmarkEnd w:id="33820"/>
              <w:bookmarkEnd w:id="33821"/>
              <w:bookmarkEnd w:id="33822"/>
              <w:bookmarkEnd w:id="33823"/>
              <w:bookmarkEnd w:id="33824"/>
            </w:del>
          </w:p>
        </w:tc>
        <w:tc>
          <w:tcPr>
            <w:tcW w:w="734" w:type="dxa"/>
            <w:tcBorders>
              <w:top w:val="single" w:sz="4" w:space="0" w:color="auto"/>
              <w:left w:val="single" w:sz="4" w:space="0" w:color="auto"/>
              <w:bottom w:val="single" w:sz="4" w:space="0" w:color="auto"/>
              <w:right w:val="single" w:sz="4" w:space="0" w:color="auto"/>
            </w:tcBorders>
          </w:tcPr>
          <w:p w14:paraId="4DBD6D1E" w14:textId="463EF4B6" w:rsidR="005F4718" w:rsidRPr="00C106B9" w:rsidDel="006346A9" w:rsidRDefault="005F4718">
            <w:pPr>
              <w:rPr>
                <w:del w:id="33825" w:author="Ramasubramani, Hariharan" w:date="2015-07-20T11:34:00Z"/>
                <w:rFonts w:cstheme="minorHAnsi"/>
                <w:color w:val="000000" w:themeColor="text1"/>
                <w:szCs w:val="18"/>
              </w:rPr>
              <w:pPrChange w:id="33826" w:author="Ramasubramani, Hariharan" w:date="2015-07-27T20:55:00Z">
                <w:pPr>
                  <w:ind w:left="-57" w:firstLine="0"/>
                  <w:jc w:val="center"/>
                </w:pPr>
              </w:pPrChange>
            </w:pPr>
            <w:del w:id="33827" w:author="Ramasubramani, Hariharan" w:date="2015-07-20T11:34:00Z">
              <w:r w:rsidDel="006346A9">
                <w:rPr>
                  <w:rFonts w:cstheme="minorHAnsi"/>
                  <w:color w:val="000000" w:themeColor="text1"/>
                  <w:szCs w:val="18"/>
                </w:rPr>
                <w:delText>N/A</w:delText>
              </w:r>
              <w:bookmarkStart w:id="33828" w:name="_Toc426385309"/>
              <w:bookmarkStart w:id="33829" w:name="_Toc426386713"/>
              <w:bookmarkStart w:id="33830" w:name="_Toc426388116"/>
              <w:bookmarkStart w:id="33831" w:name="_Toc426389520"/>
              <w:bookmarkStart w:id="33832" w:name="_Toc426390924"/>
              <w:bookmarkStart w:id="33833" w:name="_Toc426392328"/>
              <w:bookmarkStart w:id="33834" w:name="_Toc426393731"/>
              <w:bookmarkStart w:id="33835" w:name="_Toc427825316"/>
              <w:bookmarkStart w:id="33836" w:name="_Toc427853129"/>
              <w:bookmarkStart w:id="33837" w:name="_Toc427855369"/>
              <w:bookmarkStart w:id="33838" w:name="_Toc427857570"/>
              <w:bookmarkEnd w:id="33828"/>
              <w:bookmarkEnd w:id="33829"/>
              <w:bookmarkEnd w:id="33830"/>
              <w:bookmarkEnd w:id="33831"/>
              <w:bookmarkEnd w:id="33832"/>
              <w:bookmarkEnd w:id="33833"/>
              <w:bookmarkEnd w:id="33834"/>
              <w:bookmarkEnd w:id="33835"/>
              <w:bookmarkEnd w:id="33836"/>
              <w:bookmarkEnd w:id="33837"/>
              <w:bookmarkEnd w:id="33838"/>
            </w:del>
          </w:p>
        </w:tc>
        <w:tc>
          <w:tcPr>
            <w:tcW w:w="1868" w:type="dxa"/>
            <w:tcBorders>
              <w:top w:val="single" w:sz="4" w:space="0" w:color="auto"/>
              <w:left w:val="single" w:sz="4" w:space="0" w:color="auto"/>
              <w:bottom w:val="single" w:sz="4" w:space="0" w:color="auto"/>
              <w:right w:val="single" w:sz="4" w:space="0" w:color="auto"/>
            </w:tcBorders>
          </w:tcPr>
          <w:p w14:paraId="770FE6F2" w14:textId="783ECD18" w:rsidR="005F4718" w:rsidRPr="00C106B9" w:rsidDel="006346A9" w:rsidRDefault="005F4718">
            <w:pPr>
              <w:rPr>
                <w:del w:id="33839" w:author="Ramasubramani, Hariharan" w:date="2015-07-20T11:34:00Z"/>
                <w:rFonts w:cstheme="minorHAnsi"/>
                <w:color w:val="000000" w:themeColor="text1"/>
                <w:szCs w:val="18"/>
              </w:rPr>
              <w:pPrChange w:id="33840" w:author="Ramasubramani, Hariharan" w:date="2015-07-27T20:55:00Z">
                <w:pPr>
                  <w:ind w:left="6" w:firstLine="0"/>
                </w:pPr>
              </w:pPrChange>
            </w:pPr>
            <w:del w:id="33841" w:author="Ramasubramani, Hariharan" w:date="2015-07-20T11:34:00Z">
              <w:r w:rsidDel="006346A9">
                <w:rPr>
                  <w:rFonts w:cstheme="minorHAnsi"/>
                  <w:color w:val="000000" w:themeColor="text1"/>
                  <w:szCs w:val="18"/>
                </w:rPr>
                <w:delText>-</w:delText>
              </w:r>
              <w:bookmarkStart w:id="33842" w:name="_Toc426385310"/>
              <w:bookmarkStart w:id="33843" w:name="_Toc426386714"/>
              <w:bookmarkStart w:id="33844" w:name="_Toc426388117"/>
              <w:bookmarkStart w:id="33845" w:name="_Toc426389521"/>
              <w:bookmarkStart w:id="33846" w:name="_Toc426390925"/>
              <w:bookmarkStart w:id="33847" w:name="_Toc426392329"/>
              <w:bookmarkStart w:id="33848" w:name="_Toc426393732"/>
              <w:bookmarkStart w:id="33849" w:name="_Toc427825317"/>
              <w:bookmarkStart w:id="33850" w:name="_Toc427853130"/>
              <w:bookmarkStart w:id="33851" w:name="_Toc427855370"/>
              <w:bookmarkStart w:id="33852" w:name="_Toc427857571"/>
              <w:bookmarkEnd w:id="33842"/>
              <w:bookmarkEnd w:id="33843"/>
              <w:bookmarkEnd w:id="33844"/>
              <w:bookmarkEnd w:id="33845"/>
              <w:bookmarkEnd w:id="33846"/>
              <w:bookmarkEnd w:id="33847"/>
              <w:bookmarkEnd w:id="33848"/>
              <w:bookmarkEnd w:id="33849"/>
              <w:bookmarkEnd w:id="33850"/>
              <w:bookmarkEnd w:id="33851"/>
              <w:bookmarkEnd w:id="33852"/>
            </w:del>
          </w:p>
        </w:tc>
        <w:tc>
          <w:tcPr>
            <w:tcW w:w="846" w:type="dxa"/>
            <w:tcBorders>
              <w:top w:val="single" w:sz="4" w:space="0" w:color="auto"/>
              <w:left w:val="single" w:sz="4" w:space="0" w:color="auto"/>
              <w:bottom w:val="single" w:sz="4" w:space="0" w:color="auto"/>
              <w:right w:val="single" w:sz="4" w:space="0" w:color="auto"/>
            </w:tcBorders>
          </w:tcPr>
          <w:p w14:paraId="381BC3F5" w14:textId="1C4F0FE7" w:rsidR="005F4718" w:rsidRPr="00C106B9" w:rsidDel="006346A9" w:rsidRDefault="005F4718">
            <w:pPr>
              <w:rPr>
                <w:del w:id="33853" w:author="Ramasubramani, Hariharan" w:date="2015-07-20T11:34:00Z"/>
                <w:rFonts w:cstheme="minorHAnsi"/>
                <w:color w:val="000000" w:themeColor="text1"/>
                <w:szCs w:val="18"/>
              </w:rPr>
              <w:pPrChange w:id="33854" w:author="Ramasubramani, Hariharan" w:date="2015-07-27T20:55:00Z">
                <w:pPr>
                  <w:ind w:left="-57" w:right="-76" w:firstLine="0"/>
                  <w:jc w:val="center"/>
                </w:pPr>
              </w:pPrChange>
            </w:pPr>
            <w:del w:id="33855" w:author="Ramasubramani, Hariharan" w:date="2015-07-20T11:34:00Z">
              <w:r w:rsidDel="006346A9">
                <w:rPr>
                  <w:rFonts w:cstheme="minorHAnsi"/>
                  <w:color w:val="000000" w:themeColor="text1"/>
                  <w:szCs w:val="18"/>
                </w:rPr>
                <w:delText>&lt;Blank&gt;</w:delText>
              </w:r>
              <w:bookmarkStart w:id="33856" w:name="_Toc426385311"/>
              <w:bookmarkStart w:id="33857" w:name="_Toc426386715"/>
              <w:bookmarkStart w:id="33858" w:name="_Toc426388118"/>
              <w:bookmarkStart w:id="33859" w:name="_Toc426389522"/>
              <w:bookmarkStart w:id="33860" w:name="_Toc426390926"/>
              <w:bookmarkStart w:id="33861" w:name="_Toc426392330"/>
              <w:bookmarkStart w:id="33862" w:name="_Toc426393733"/>
              <w:bookmarkStart w:id="33863" w:name="_Toc427825318"/>
              <w:bookmarkStart w:id="33864" w:name="_Toc427853131"/>
              <w:bookmarkStart w:id="33865" w:name="_Toc427855371"/>
              <w:bookmarkStart w:id="33866" w:name="_Toc427857572"/>
              <w:bookmarkEnd w:id="33856"/>
              <w:bookmarkEnd w:id="33857"/>
              <w:bookmarkEnd w:id="33858"/>
              <w:bookmarkEnd w:id="33859"/>
              <w:bookmarkEnd w:id="33860"/>
              <w:bookmarkEnd w:id="33861"/>
              <w:bookmarkEnd w:id="33862"/>
              <w:bookmarkEnd w:id="33863"/>
              <w:bookmarkEnd w:id="33864"/>
              <w:bookmarkEnd w:id="33865"/>
              <w:bookmarkEnd w:id="33866"/>
            </w:del>
          </w:p>
        </w:tc>
        <w:bookmarkStart w:id="33867" w:name="_Toc426385312"/>
        <w:bookmarkStart w:id="33868" w:name="_Toc426386716"/>
        <w:bookmarkStart w:id="33869" w:name="_Toc426388119"/>
        <w:bookmarkStart w:id="33870" w:name="_Toc426389523"/>
        <w:bookmarkStart w:id="33871" w:name="_Toc426390927"/>
        <w:bookmarkStart w:id="33872" w:name="_Toc426392331"/>
        <w:bookmarkStart w:id="33873" w:name="_Toc426393734"/>
        <w:bookmarkStart w:id="33874" w:name="_Toc427825319"/>
        <w:bookmarkStart w:id="33875" w:name="_Toc427853132"/>
        <w:bookmarkStart w:id="33876" w:name="_Toc427855372"/>
        <w:bookmarkStart w:id="33877" w:name="_Toc427857573"/>
        <w:bookmarkEnd w:id="33867"/>
        <w:bookmarkEnd w:id="33868"/>
        <w:bookmarkEnd w:id="33869"/>
        <w:bookmarkEnd w:id="33870"/>
        <w:bookmarkEnd w:id="33871"/>
        <w:bookmarkEnd w:id="33872"/>
        <w:bookmarkEnd w:id="33873"/>
        <w:bookmarkEnd w:id="33874"/>
        <w:bookmarkEnd w:id="33875"/>
        <w:bookmarkEnd w:id="33876"/>
        <w:bookmarkEnd w:id="33877"/>
      </w:tr>
      <w:tr w:rsidR="005F4718" w:rsidRPr="00C106B9" w:rsidDel="006346A9" w14:paraId="3AA7D49B" w14:textId="36D7DB0B" w:rsidTr="008C172F">
        <w:trPr>
          <w:cantSplit/>
          <w:trHeight w:val="314"/>
          <w:jc w:val="center"/>
          <w:del w:id="33878" w:author="Ramasubramani, Hariharan" w:date="2015-07-20T11:34:00Z"/>
        </w:trPr>
        <w:tc>
          <w:tcPr>
            <w:tcW w:w="1086" w:type="dxa"/>
            <w:tcBorders>
              <w:top w:val="single" w:sz="4" w:space="0" w:color="auto"/>
              <w:left w:val="single" w:sz="4" w:space="0" w:color="auto"/>
              <w:bottom w:val="single" w:sz="4" w:space="0" w:color="auto"/>
              <w:right w:val="single" w:sz="4" w:space="0" w:color="auto"/>
            </w:tcBorders>
          </w:tcPr>
          <w:p w14:paraId="5E383ED5" w14:textId="49CBB01F" w:rsidR="005F4718" w:rsidRPr="00C106B9" w:rsidDel="006346A9" w:rsidRDefault="005F4718">
            <w:pPr>
              <w:rPr>
                <w:del w:id="33879" w:author="Ramasubramani, Hariharan" w:date="2015-07-20T11:34:00Z"/>
                <w:rFonts w:cstheme="minorHAnsi"/>
                <w:color w:val="000000" w:themeColor="text1"/>
              </w:rPr>
              <w:pPrChange w:id="33880" w:author="Ramasubramani, Hariharan" w:date="2015-07-27T20:55:00Z">
                <w:pPr>
                  <w:pStyle w:val="ListParagraph"/>
                  <w:numPr>
                    <w:ilvl w:val="3"/>
                    <w:numId w:val="23"/>
                  </w:numPr>
                  <w:tabs>
                    <w:tab w:val="num" w:pos="2459"/>
                  </w:tabs>
                  <w:overflowPunct w:val="0"/>
                  <w:autoSpaceDE w:val="0"/>
                  <w:autoSpaceDN w:val="0"/>
                  <w:spacing w:after="60"/>
                  <w:ind w:left="-43" w:firstLine="0"/>
                  <w:textAlignment w:val="baseline"/>
                </w:pPr>
              </w:pPrChange>
            </w:pPr>
            <w:bookmarkStart w:id="33881" w:name="_Toc426385313"/>
            <w:bookmarkStart w:id="33882" w:name="_Toc426386717"/>
            <w:bookmarkStart w:id="33883" w:name="_Toc426388120"/>
            <w:bookmarkStart w:id="33884" w:name="_Toc426389524"/>
            <w:bookmarkStart w:id="33885" w:name="_Toc426390928"/>
            <w:bookmarkStart w:id="33886" w:name="_Toc426392332"/>
            <w:bookmarkStart w:id="33887" w:name="_Toc426393735"/>
            <w:bookmarkStart w:id="33888" w:name="_Toc427825320"/>
            <w:bookmarkStart w:id="33889" w:name="_Toc427853133"/>
            <w:bookmarkStart w:id="33890" w:name="_Toc427855373"/>
            <w:bookmarkStart w:id="33891" w:name="_Toc427857574"/>
            <w:bookmarkEnd w:id="33881"/>
            <w:bookmarkEnd w:id="33882"/>
            <w:bookmarkEnd w:id="33883"/>
            <w:bookmarkEnd w:id="33884"/>
            <w:bookmarkEnd w:id="33885"/>
            <w:bookmarkEnd w:id="33886"/>
            <w:bookmarkEnd w:id="33887"/>
            <w:bookmarkEnd w:id="33888"/>
            <w:bookmarkEnd w:id="33889"/>
            <w:bookmarkEnd w:id="33890"/>
            <w:bookmarkEnd w:id="33891"/>
          </w:p>
        </w:tc>
        <w:tc>
          <w:tcPr>
            <w:tcW w:w="2408" w:type="dxa"/>
            <w:tcBorders>
              <w:top w:val="single" w:sz="4" w:space="0" w:color="auto"/>
              <w:left w:val="single" w:sz="4" w:space="0" w:color="auto"/>
              <w:bottom w:val="single" w:sz="4" w:space="0" w:color="auto"/>
              <w:right w:val="single" w:sz="4" w:space="0" w:color="auto"/>
            </w:tcBorders>
          </w:tcPr>
          <w:p w14:paraId="2ECF63A5" w14:textId="26307FBD" w:rsidR="005F4718" w:rsidRPr="00C106B9" w:rsidDel="006346A9" w:rsidRDefault="005F4718">
            <w:pPr>
              <w:rPr>
                <w:del w:id="33892" w:author="Ramasubramani, Hariharan" w:date="2015-07-20T11:34:00Z"/>
                <w:rFonts w:cstheme="minorHAnsi"/>
                <w:color w:val="000000" w:themeColor="text1"/>
                <w:szCs w:val="18"/>
              </w:rPr>
              <w:pPrChange w:id="33893" w:author="Ramasubramani, Hariharan" w:date="2015-07-27T20:55:00Z">
                <w:pPr>
                  <w:ind w:left="-18" w:firstLine="0"/>
                </w:pPr>
              </w:pPrChange>
            </w:pPr>
            <w:del w:id="33894" w:author="Ramasubramani, Hariharan" w:date="2015-07-20T11:34:00Z">
              <w:r w:rsidDel="006346A9">
                <w:rPr>
                  <w:rFonts w:cstheme="minorHAnsi"/>
                  <w:color w:val="000000" w:themeColor="text1"/>
                  <w:szCs w:val="18"/>
                </w:rPr>
                <w:delText>Form</w:delText>
              </w:r>
              <w:r w:rsidRPr="00C106B9" w:rsidDel="006346A9">
                <w:rPr>
                  <w:rFonts w:cstheme="minorHAnsi"/>
                  <w:color w:val="000000" w:themeColor="text1"/>
                  <w:szCs w:val="18"/>
                </w:rPr>
                <w:delText xml:space="preserve"> Title</w:delText>
              </w:r>
              <w:bookmarkStart w:id="33895" w:name="_Toc426385314"/>
              <w:bookmarkStart w:id="33896" w:name="_Toc426386718"/>
              <w:bookmarkStart w:id="33897" w:name="_Toc426388121"/>
              <w:bookmarkStart w:id="33898" w:name="_Toc426389525"/>
              <w:bookmarkStart w:id="33899" w:name="_Toc426390929"/>
              <w:bookmarkStart w:id="33900" w:name="_Toc426392333"/>
              <w:bookmarkStart w:id="33901" w:name="_Toc426393736"/>
              <w:bookmarkStart w:id="33902" w:name="_Toc427825321"/>
              <w:bookmarkStart w:id="33903" w:name="_Toc427853134"/>
              <w:bookmarkStart w:id="33904" w:name="_Toc427855374"/>
              <w:bookmarkStart w:id="33905" w:name="_Toc427857575"/>
              <w:bookmarkEnd w:id="33895"/>
              <w:bookmarkEnd w:id="33896"/>
              <w:bookmarkEnd w:id="33897"/>
              <w:bookmarkEnd w:id="33898"/>
              <w:bookmarkEnd w:id="33899"/>
              <w:bookmarkEnd w:id="33900"/>
              <w:bookmarkEnd w:id="33901"/>
              <w:bookmarkEnd w:id="33902"/>
              <w:bookmarkEnd w:id="33903"/>
              <w:bookmarkEnd w:id="33904"/>
              <w:bookmarkEnd w:id="33905"/>
            </w:del>
          </w:p>
        </w:tc>
        <w:tc>
          <w:tcPr>
            <w:tcW w:w="759" w:type="dxa"/>
            <w:tcBorders>
              <w:top w:val="single" w:sz="4" w:space="0" w:color="auto"/>
              <w:left w:val="single" w:sz="4" w:space="0" w:color="auto"/>
              <w:bottom w:val="single" w:sz="4" w:space="0" w:color="auto"/>
              <w:right w:val="single" w:sz="4" w:space="0" w:color="auto"/>
            </w:tcBorders>
          </w:tcPr>
          <w:p w14:paraId="652E8ADA" w14:textId="2DA12D69" w:rsidR="005F4718" w:rsidRPr="00C106B9" w:rsidDel="006346A9" w:rsidRDefault="005F4718">
            <w:pPr>
              <w:rPr>
                <w:del w:id="33906" w:author="Ramasubramani, Hariharan" w:date="2015-07-20T11:34:00Z"/>
                <w:rFonts w:cstheme="minorHAnsi"/>
                <w:color w:val="000000" w:themeColor="text1"/>
                <w:szCs w:val="18"/>
              </w:rPr>
              <w:pPrChange w:id="33907" w:author="Ramasubramani, Hariharan" w:date="2015-07-27T20:55:00Z">
                <w:pPr>
                  <w:ind w:firstLine="0"/>
                </w:pPr>
              </w:pPrChange>
            </w:pPr>
            <w:del w:id="33908" w:author="Ramasubramani, Hariharan" w:date="2015-07-20T11:34:00Z">
              <w:r w:rsidRPr="00C106B9" w:rsidDel="006346A9">
                <w:rPr>
                  <w:rFonts w:cstheme="minorHAnsi"/>
                  <w:color w:val="000000" w:themeColor="text1"/>
                  <w:szCs w:val="18"/>
                </w:rPr>
                <w:delText>-</w:delText>
              </w:r>
              <w:r w:rsidDel="006346A9">
                <w:rPr>
                  <w:rFonts w:cstheme="minorHAnsi"/>
                  <w:color w:val="000000" w:themeColor="text1"/>
                  <w:szCs w:val="18"/>
                </w:rPr>
                <w:delText>Form Title</w:delText>
              </w:r>
              <w:bookmarkStart w:id="33909" w:name="_Toc426385315"/>
              <w:bookmarkStart w:id="33910" w:name="_Toc426386719"/>
              <w:bookmarkStart w:id="33911" w:name="_Toc426388122"/>
              <w:bookmarkStart w:id="33912" w:name="_Toc426389526"/>
              <w:bookmarkStart w:id="33913" w:name="_Toc426390930"/>
              <w:bookmarkStart w:id="33914" w:name="_Toc426392334"/>
              <w:bookmarkStart w:id="33915" w:name="_Toc426393737"/>
              <w:bookmarkStart w:id="33916" w:name="_Toc427825322"/>
              <w:bookmarkStart w:id="33917" w:name="_Toc427853135"/>
              <w:bookmarkStart w:id="33918" w:name="_Toc427855375"/>
              <w:bookmarkStart w:id="33919" w:name="_Toc427857576"/>
              <w:bookmarkEnd w:id="33909"/>
              <w:bookmarkEnd w:id="33910"/>
              <w:bookmarkEnd w:id="33911"/>
              <w:bookmarkEnd w:id="33912"/>
              <w:bookmarkEnd w:id="33913"/>
              <w:bookmarkEnd w:id="33914"/>
              <w:bookmarkEnd w:id="33915"/>
              <w:bookmarkEnd w:id="33916"/>
              <w:bookmarkEnd w:id="33917"/>
              <w:bookmarkEnd w:id="33918"/>
              <w:bookmarkEnd w:id="33919"/>
            </w:del>
          </w:p>
        </w:tc>
        <w:tc>
          <w:tcPr>
            <w:tcW w:w="1018" w:type="dxa"/>
            <w:tcBorders>
              <w:top w:val="single" w:sz="4" w:space="0" w:color="auto"/>
              <w:left w:val="single" w:sz="4" w:space="0" w:color="auto"/>
              <w:bottom w:val="single" w:sz="4" w:space="0" w:color="auto"/>
              <w:right w:val="single" w:sz="4" w:space="0" w:color="auto"/>
            </w:tcBorders>
          </w:tcPr>
          <w:p w14:paraId="4591CC33" w14:textId="1B57CE05" w:rsidR="005F4718" w:rsidRPr="00C106B9" w:rsidDel="006346A9" w:rsidRDefault="00B95A44">
            <w:pPr>
              <w:rPr>
                <w:del w:id="33920" w:author="Ramasubramani, Hariharan" w:date="2015-07-20T11:34:00Z"/>
                <w:rFonts w:cstheme="minorHAnsi"/>
                <w:color w:val="000000" w:themeColor="text1"/>
                <w:szCs w:val="18"/>
              </w:rPr>
              <w:pPrChange w:id="33921" w:author="Ramasubramani, Hariharan" w:date="2015-07-27T20:55:00Z">
                <w:pPr>
                  <w:ind w:left="-57" w:firstLine="0"/>
                  <w:jc w:val="center"/>
                </w:pPr>
              </w:pPrChange>
            </w:pPr>
            <w:del w:id="33922" w:author="Ramasubramani, Hariharan" w:date="2015-07-20T11:34:00Z">
              <w:r w:rsidDel="006346A9">
                <w:rPr>
                  <w:rFonts w:cstheme="minorHAnsi"/>
                  <w:color w:val="000000" w:themeColor="text1"/>
                </w:rPr>
                <w:delText xml:space="preserve"> O (CR621)</w:delText>
              </w:r>
              <w:bookmarkStart w:id="33923" w:name="_Toc426385316"/>
              <w:bookmarkStart w:id="33924" w:name="_Toc426386720"/>
              <w:bookmarkStart w:id="33925" w:name="_Toc426388123"/>
              <w:bookmarkStart w:id="33926" w:name="_Toc426389527"/>
              <w:bookmarkStart w:id="33927" w:name="_Toc426390931"/>
              <w:bookmarkStart w:id="33928" w:name="_Toc426392335"/>
              <w:bookmarkStart w:id="33929" w:name="_Toc426393738"/>
              <w:bookmarkStart w:id="33930" w:name="_Toc427825323"/>
              <w:bookmarkStart w:id="33931" w:name="_Toc427853136"/>
              <w:bookmarkStart w:id="33932" w:name="_Toc427855376"/>
              <w:bookmarkStart w:id="33933" w:name="_Toc427857577"/>
              <w:bookmarkEnd w:id="33923"/>
              <w:bookmarkEnd w:id="33924"/>
              <w:bookmarkEnd w:id="33925"/>
              <w:bookmarkEnd w:id="33926"/>
              <w:bookmarkEnd w:id="33927"/>
              <w:bookmarkEnd w:id="33928"/>
              <w:bookmarkEnd w:id="33929"/>
              <w:bookmarkEnd w:id="33930"/>
              <w:bookmarkEnd w:id="33931"/>
              <w:bookmarkEnd w:id="33932"/>
              <w:bookmarkEnd w:id="33933"/>
            </w:del>
          </w:p>
        </w:tc>
        <w:tc>
          <w:tcPr>
            <w:tcW w:w="897" w:type="dxa"/>
            <w:tcBorders>
              <w:top w:val="single" w:sz="4" w:space="0" w:color="auto"/>
              <w:left w:val="single" w:sz="4" w:space="0" w:color="auto"/>
              <w:bottom w:val="single" w:sz="4" w:space="0" w:color="auto"/>
              <w:right w:val="single" w:sz="4" w:space="0" w:color="auto"/>
            </w:tcBorders>
          </w:tcPr>
          <w:p w14:paraId="055395CD" w14:textId="12874420" w:rsidR="005F4718" w:rsidRPr="00C106B9" w:rsidDel="006346A9" w:rsidRDefault="005F4718">
            <w:pPr>
              <w:rPr>
                <w:del w:id="33934" w:author="Ramasubramani, Hariharan" w:date="2015-07-20T11:34:00Z"/>
                <w:rFonts w:cstheme="minorHAnsi"/>
                <w:color w:val="000000" w:themeColor="text1"/>
                <w:szCs w:val="18"/>
              </w:rPr>
              <w:pPrChange w:id="33935" w:author="Ramasubramani, Hariharan" w:date="2015-07-27T20:55:00Z">
                <w:pPr>
                  <w:ind w:left="-57" w:firstLine="0"/>
                  <w:jc w:val="center"/>
                </w:pPr>
              </w:pPrChange>
            </w:pPr>
            <w:del w:id="33936" w:author="Ramasubramani, Hariharan" w:date="2015-07-20T11:34:00Z">
              <w:r w:rsidRPr="00C106B9" w:rsidDel="006346A9">
                <w:rPr>
                  <w:rFonts w:cstheme="minorHAnsi"/>
                  <w:color w:val="000000" w:themeColor="text1"/>
                  <w:szCs w:val="18"/>
                </w:rPr>
                <w:delText>E</w:delText>
              </w:r>
              <w:bookmarkStart w:id="33937" w:name="_Toc426385317"/>
              <w:bookmarkStart w:id="33938" w:name="_Toc426386721"/>
              <w:bookmarkStart w:id="33939" w:name="_Toc426388124"/>
              <w:bookmarkStart w:id="33940" w:name="_Toc426389528"/>
              <w:bookmarkStart w:id="33941" w:name="_Toc426390932"/>
              <w:bookmarkStart w:id="33942" w:name="_Toc426392336"/>
              <w:bookmarkStart w:id="33943" w:name="_Toc426393739"/>
              <w:bookmarkStart w:id="33944" w:name="_Toc427825324"/>
              <w:bookmarkStart w:id="33945" w:name="_Toc427853137"/>
              <w:bookmarkStart w:id="33946" w:name="_Toc427855377"/>
              <w:bookmarkStart w:id="33947" w:name="_Toc427857578"/>
              <w:bookmarkEnd w:id="33937"/>
              <w:bookmarkEnd w:id="33938"/>
              <w:bookmarkEnd w:id="33939"/>
              <w:bookmarkEnd w:id="33940"/>
              <w:bookmarkEnd w:id="33941"/>
              <w:bookmarkEnd w:id="33942"/>
              <w:bookmarkEnd w:id="33943"/>
              <w:bookmarkEnd w:id="33944"/>
              <w:bookmarkEnd w:id="33945"/>
              <w:bookmarkEnd w:id="33946"/>
              <w:bookmarkEnd w:id="33947"/>
            </w:del>
          </w:p>
        </w:tc>
        <w:tc>
          <w:tcPr>
            <w:tcW w:w="1248" w:type="dxa"/>
            <w:tcBorders>
              <w:top w:val="single" w:sz="4" w:space="0" w:color="auto"/>
              <w:left w:val="single" w:sz="4" w:space="0" w:color="auto"/>
              <w:bottom w:val="single" w:sz="4" w:space="0" w:color="auto"/>
              <w:right w:val="single" w:sz="4" w:space="0" w:color="auto"/>
            </w:tcBorders>
          </w:tcPr>
          <w:p w14:paraId="72A681B5" w14:textId="6A4D3CD7" w:rsidR="005F4718" w:rsidRPr="00C106B9" w:rsidDel="006346A9" w:rsidRDefault="00A137AC">
            <w:pPr>
              <w:rPr>
                <w:del w:id="33948" w:author="Ramasubramani, Hariharan" w:date="2015-07-20T11:34:00Z"/>
                <w:rFonts w:cstheme="minorHAnsi"/>
                <w:color w:val="000000" w:themeColor="text1"/>
                <w:szCs w:val="18"/>
              </w:rPr>
              <w:pPrChange w:id="33949" w:author="Ramasubramani, Hariharan" w:date="2015-07-27T20:55:00Z">
                <w:pPr>
                  <w:ind w:left="-57" w:right="-98" w:firstLine="0"/>
                  <w:jc w:val="center"/>
                </w:pPr>
              </w:pPrChange>
            </w:pPr>
            <w:del w:id="33950" w:author="Ramasubramani, Hariharan" w:date="2015-07-20T11:34:00Z">
              <w:r w:rsidDel="006346A9">
                <w:rPr>
                  <w:rFonts w:cstheme="minorHAnsi"/>
                  <w:color w:val="000000" w:themeColor="text1"/>
                  <w:szCs w:val="18"/>
                </w:rPr>
                <w:delText>ANSC</w:delText>
              </w:r>
              <w:bookmarkStart w:id="33951" w:name="_Toc426385318"/>
              <w:bookmarkStart w:id="33952" w:name="_Toc426386722"/>
              <w:bookmarkStart w:id="33953" w:name="_Toc426388125"/>
              <w:bookmarkStart w:id="33954" w:name="_Toc426389529"/>
              <w:bookmarkStart w:id="33955" w:name="_Toc426390933"/>
              <w:bookmarkStart w:id="33956" w:name="_Toc426392337"/>
              <w:bookmarkStart w:id="33957" w:name="_Toc426393740"/>
              <w:bookmarkStart w:id="33958" w:name="_Toc427825325"/>
              <w:bookmarkStart w:id="33959" w:name="_Toc427853138"/>
              <w:bookmarkStart w:id="33960" w:name="_Toc427855378"/>
              <w:bookmarkStart w:id="33961" w:name="_Toc427857579"/>
              <w:bookmarkEnd w:id="33951"/>
              <w:bookmarkEnd w:id="33952"/>
              <w:bookmarkEnd w:id="33953"/>
              <w:bookmarkEnd w:id="33954"/>
              <w:bookmarkEnd w:id="33955"/>
              <w:bookmarkEnd w:id="33956"/>
              <w:bookmarkEnd w:id="33957"/>
              <w:bookmarkEnd w:id="33958"/>
              <w:bookmarkEnd w:id="33959"/>
              <w:bookmarkEnd w:id="33960"/>
              <w:bookmarkEnd w:id="33961"/>
            </w:del>
          </w:p>
        </w:tc>
        <w:tc>
          <w:tcPr>
            <w:tcW w:w="734" w:type="dxa"/>
            <w:tcBorders>
              <w:top w:val="single" w:sz="4" w:space="0" w:color="auto"/>
              <w:left w:val="single" w:sz="4" w:space="0" w:color="auto"/>
              <w:bottom w:val="single" w:sz="4" w:space="0" w:color="auto"/>
              <w:right w:val="single" w:sz="4" w:space="0" w:color="auto"/>
            </w:tcBorders>
          </w:tcPr>
          <w:p w14:paraId="78CAEB58" w14:textId="3023ED4E" w:rsidR="005F4718" w:rsidRPr="00C106B9" w:rsidDel="006346A9" w:rsidRDefault="005F4718">
            <w:pPr>
              <w:rPr>
                <w:del w:id="33962" w:author="Ramasubramani, Hariharan" w:date="2015-07-20T11:34:00Z"/>
                <w:rFonts w:cstheme="minorHAnsi"/>
                <w:color w:val="000000" w:themeColor="text1"/>
                <w:szCs w:val="18"/>
              </w:rPr>
              <w:pPrChange w:id="33963" w:author="Ramasubramani, Hariharan" w:date="2015-07-27T20:55:00Z">
                <w:pPr>
                  <w:ind w:left="-57" w:firstLine="0"/>
                  <w:jc w:val="center"/>
                </w:pPr>
              </w:pPrChange>
            </w:pPr>
            <w:del w:id="33964" w:author="Ramasubramani, Hariharan" w:date="2015-07-20T11:34:00Z">
              <w:r w:rsidDel="006346A9">
                <w:rPr>
                  <w:rFonts w:cstheme="minorHAnsi"/>
                  <w:color w:val="000000" w:themeColor="text1"/>
                  <w:szCs w:val="18"/>
                </w:rPr>
                <w:delText>100</w:delText>
              </w:r>
              <w:bookmarkStart w:id="33965" w:name="_Toc426385319"/>
              <w:bookmarkStart w:id="33966" w:name="_Toc426386723"/>
              <w:bookmarkStart w:id="33967" w:name="_Toc426388126"/>
              <w:bookmarkStart w:id="33968" w:name="_Toc426389530"/>
              <w:bookmarkStart w:id="33969" w:name="_Toc426390934"/>
              <w:bookmarkStart w:id="33970" w:name="_Toc426392338"/>
              <w:bookmarkStart w:id="33971" w:name="_Toc426393741"/>
              <w:bookmarkStart w:id="33972" w:name="_Toc427825326"/>
              <w:bookmarkStart w:id="33973" w:name="_Toc427853139"/>
              <w:bookmarkStart w:id="33974" w:name="_Toc427855379"/>
              <w:bookmarkStart w:id="33975" w:name="_Toc427857580"/>
              <w:bookmarkEnd w:id="33965"/>
              <w:bookmarkEnd w:id="33966"/>
              <w:bookmarkEnd w:id="33967"/>
              <w:bookmarkEnd w:id="33968"/>
              <w:bookmarkEnd w:id="33969"/>
              <w:bookmarkEnd w:id="33970"/>
              <w:bookmarkEnd w:id="33971"/>
              <w:bookmarkEnd w:id="33972"/>
              <w:bookmarkEnd w:id="33973"/>
              <w:bookmarkEnd w:id="33974"/>
              <w:bookmarkEnd w:id="33975"/>
            </w:del>
          </w:p>
        </w:tc>
        <w:tc>
          <w:tcPr>
            <w:tcW w:w="1868" w:type="dxa"/>
            <w:tcBorders>
              <w:top w:val="single" w:sz="4" w:space="0" w:color="auto"/>
              <w:left w:val="single" w:sz="4" w:space="0" w:color="auto"/>
              <w:bottom w:val="single" w:sz="4" w:space="0" w:color="auto"/>
              <w:right w:val="single" w:sz="4" w:space="0" w:color="auto"/>
            </w:tcBorders>
          </w:tcPr>
          <w:p w14:paraId="1BB39312" w14:textId="6D53A412" w:rsidR="005F4718" w:rsidRPr="00C106B9" w:rsidDel="006346A9" w:rsidRDefault="005F4718">
            <w:pPr>
              <w:rPr>
                <w:del w:id="33976" w:author="Ramasubramani, Hariharan" w:date="2015-07-20T11:34:00Z"/>
                <w:rFonts w:cstheme="minorHAnsi"/>
                <w:color w:val="000000" w:themeColor="text1"/>
                <w:szCs w:val="18"/>
              </w:rPr>
              <w:pPrChange w:id="33977" w:author="Ramasubramani, Hariharan" w:date="2015-07-27T20:55:00Z">
                <w:pPr>
                  <w:ind w:left="6" w:firstLine="0"/>
                </w:pPr>
              </w:pPrChange>
            </w:pPr>
            <w:del w:id="33978" w:author="Ramasubramani, Hariharan" w:date="2015-07-20T11:34:00Z">
              <w:r w:rsidRPr="00C106B9" w:rsidDel="006346A9">
                <w:rPr>
                  <w:rFonts w:cstheme="minorHAnsi"/>
                  <w:color w:val="000000" w:themeColor="text1"/>
                  <w:szCs w:val="18"/>
                </w:rPr>
                <w:delText>-</w:delText>
              </w:r>
              <w:bookmarkStart w:id="33979" w:name="_Toc426385320"/>
              <w:bookmarkStart w:id="33980" w:name="_Toc426386724"/>
              <w:bookmarkStart w:id="33981" w:name="_Toc426388127"/>
              <w:bookmarkStart w:id="33982" w:name="_Toc426389531"/>
              <w:bookmarkStart w:id="33983" w:name="_Toc426390935"/>
              <w:bookmarkStart w:id="33984" w:name="_Toc426392339"/>
              <w:bookmarkStart w:id="33985" w:name="_Toc426393742"/>
              <w:bookmarkStart w:id="33986" w:name="_Toc427825327"/>
              <w:bookmarkStart w:id="33987" w:name="_Toc427853140"/>
              <w:bookmarkStart w:id="33988" w:name="_Toc427855380"/>
              <w:bookmarkStart w:id="33989" w:name="_Toc427857581"/>
              <w:bookmarkEnd w:id="33979"/>
              <w:bookmarkEnd w:id="33980"/>
              <w:bookmarkEnd w:id="33981"/>
              <w:bookmarkEnd w:id="33982"/>
              <w:bookmarkEnd w:id="33983"/>
              <w:bookmarkEnd w:id="33984"/>
              <w:bookmarkEnd w:id="33985"/>
              <w:bookmarkEnd w:id="33986"/>
              <w:bookmarkEnd w:id="33987"/>
              <w:bookmarkEnd w:id="33988"/>
              <w:bookmarkEnd w:id="33989"/>
            </w:del>
          </w:p>
        </w:tc>
        <w:tc>
          <w:tcPr>
            <w:tcW w:w="846" w:type="dxa"/>
            <w:tcBorders>
              <w:top w:val="single" w:sz="4" w:space="0" w:color="auto"/>
              <w:left w:val="single" w:sz="4" w:space="0" w:color="auto"/>
              <w:bottom w:val="single" w:sz="4" w:space="0" w:color="auto"/>
              <w:right w:val="single" w:sz="4" w:space="0" w:color="auto"/>
            </w:tcBorders>
          </w:tcPr>
          <w:p w14:paraId="531DD601" w14:textId="3CCA4578" w:rsidR="005F4718" w:rsidRPr="00C106B9" w:rsidDel="006346A9" w:rsidRDefault="005F4718">
            <w:pPr>
              <w:rPr>
                <w:del w:id="33990" w:author="Ramasubramani, Hariharan" w:date="2015-07-20T11:34:00Z"/>
                <w:rFonts w:cstheme="minorHAnsi"/>
                <w:color w:val="000000" w:themeColor="text1"/>
                <w:szCs w:val="18"/>
              </w:rPr>
              <w:pPrChange w:id="33991" w:author="Ramasubramani, Hariharan" w:date="2015-07-27T20:55:00Z">
                <w:pPr>
                  <w:ind w:left="-57" w:right="-76" w:firstLine="0"/>
                  <w:jc w:val="center"/>
                </w:pPr>
              </w:pPrChange>
            </w:pPr>
            <w:del w:id="33992" w:author="Ramasubramani, Hariharan" w:date="2015-07-20T11:34:00Z">
              <w:r w:rsidRPr="00C106B9" w:rsidDel="006346A9">
                <w:rPr>
                  <w:rFonts w:cstheme="minorHAnsi"/>
                  <w:color w:val="000000" w:themeColor="text1"/>
                  <w:szCs w:val="18"/>
                </w:rPr>
                <w:delText>&lt;</w:delText>
              </w:r>
              <w:r w:rsidDel="006346A9">
                <w:rPr>
                  <w:rFonts w:cstheme="minorHAnsi"/>
                  <w:color w:val="000000" w:themeColor="text1"/>
                  <w:szCs w:val="18"/>
                </w:rPr>
                <w:delText>Blank</w:delText>
              </w:r>
              <w:r w:rsidRPr="00C106B9" w:rsidDel="006346A9">
                <w:rPr>
                  <w:rFonts w:cstheme="minorHAnsi"/>
                  <w:color w:val="000000" w:themeColor="text1"/>
                  <w:szCs w:val="18"/>
                </w:rPr>
                <w:delText>&gt;</w:delText>
              </w:r>
              <w:bookmarkStart w:id="33993" w:name="_Toc426385321"/>
              <w:bookmarkStart w:id="33994" w:name="_Toc426386725"/>
              <w:bookmarkStart w:id="33995" w:name="_Toc426388128"/>
              <w:bookmarkStart w:id="33996" w:name="_Toc426389532"/>
              <w:bookmarkStart w:id="33997" w:name="_Toc426390936"/>
              <w:bookmarkStart w:id="33998" w:name="_Toc426392340"/>
              <w:bookmarkStart w:id="33999" w:name="_Toc426393743"/>
              <w:bookmarkStart w:id="34000" w:name="_Toc427825328"/>
              <w:bookmarkStart w:id="34001" w:name="_Toc427853141"/>
              <w:bookmarkStart w:id="34002" w:name="_Toc427855381"/>
              <w:bookmarkStart w:id="34003" w:name="_Toc427857582"/>
              <w:bookmarkEnd w:id="33993"/>
              <w:bookmarkEnd w:id="33994"/>
              <w:bookmarkEnd w:id="33995"/>
              <w:bookmarkEnd w:id="33996"/>
              <w:bookmarkEnd w:id="33997"/>
              <w:bookmarkEnd w:id="33998"/>
              <w:bookmarkEnd w:id="33999"/>
              <w:bookmarkEnd w:id="34000"/>
              <w:bookmarkEnd w:id="34001"/>
              <w:bookmarkEnd w:id="34002"/>
              <w:bookmarkEnd w:id="34003"/>
            </w:del>
          </w:p>
        </w:tc>
        <w:bookmarkStart w:id="34004" w:name="_Toc426385322"/>
        <w:bookmarkStart w:id="34005" w:name="_Toc426386726"/>
        <w:bookmarkStart w:id="34006" w:name="_Toc426388129"/>
        <w:bookmarkStart w:id="34007" w:name="_Toc426389533"/>
        <w:bookmarkStart w:id="34008" w:name="_Toc426390937"/>
        <w:bookmarkStart w:id="34009" w:name="_Toc426392341"/>
        <w:bookmarkStart w:id="34010" w:name="_Toc426393744"/>
        <w:bookmarkStart w:id="34011" w:name="_Toc427825329"/>
        <w:bookmarkStart w:id="34012" w:name="_Toc427853142"/>
        <w:bookmarkStart w:id="34013" w:name="_Toc427855382"/>
        <w:bookmarkStart w:id="34014" w:name="_Toc427857583"/>
        <w:bookmarkEnd w:id="34004"/>
        <w:bookmarkEnd w:id="34005"/>
        <w:bookmarkEnd w:id="34006"/>
        <w:bookmarkEnd w:id="34007"/>
        <w:bookmarkEnd w:id="34008"/>
        <w:bookmarkEnd w:id="34009"/>
        <w:bookmarkEnd w:id="34010"/>
        <w:bookmarkEnd w:id="34011"/>
        <w:bookmarkEnd w:id="34012"/>
        <w:bookmarkEnd w:id="34013"/>
        <w:bookmarkEnd w:id="34014"/>
      </w:tr>
      <w:tr w:rsidR="005F4718" w:rsidRPr="00C106B9" w:rsidDel="006346A9" w14:paraId="112B0DE6" w14:textId="5FFE6DAD" w:rsidTr="008C172F">
        <w:trPr>
          <w:cantSplit/>
          <w:trHeight w:val="314"/>
          <w:jc w:val="center"/>
          <w:del w:id="34015" w:author="Ramasubramani, Hariharan" w:date="2015-07-20T11:34:00Z"/>
        </w:trPr>
        <w:tc>
          <w:tcPr>
            <w:tcW w:w="1086" w:type="dxa"/>
            <w:tcBorders>
              <w:top w:val="single" w:sz="4" w:space="0" w:color="auto"/>
              <w:left w:val="single" w:sz="4" w:space="0" w:color="auto"/>
              <w:bottom w:val="single" w:sz="4" w:space="0" w:color="auto"/>
              <w:right w:val="single" w:sz="4" w:space="0" w:color="auto"/>
            </w:tcBorders>
          </w:tcPr>
          <w:p w14:paraId="53941BE5" w14:textId="11FB15A8" w:rsidR="005F4718" w:rsidRPr="00C106B9" w:rsidDel="006346A9" w:rsidRDefault="005F4718">
            <w:pPr>
              <w:rPr>
                <w:del w:id="34016" w:author="Ramasubramani, Hariharan" w:date="2015-07-20T11:34:00Z"/>
                <w:rFonts w:cstheme="minorHAnsi"/>
                <w:color w:val="000000" w:themeColor="text1"/>
              </w:rPr>
              <w:pPrChange w:id="34017" w:author="Ramasubramani, Hariharan" w:date="2015-07-27T20:55:00Z">
                <w:pPr>
                  <w:pStyle w:val="ListParagraph"/>
                  <w:numPr>
                    <w:ilvl w:val="3"/>
                    <w:numId w:val="23"/>
                  </w:numPr>
                  <w:tabs>
                    <w:tab w:val="num" w:pos="2459"/>
                  </w:tabs>
                  <w:overflowPunct w:val="0"/>
                  <w:autoSpaceDE w:val="0"/>
                  <w:autoSpaceDN w:val="0"/>
                  <w:spacing w:after="60"/>
                  <w:ind w:left="-43" w:firstLine="0"/>
                  <w:textAlignment w:val="baseline"/>
                </w:pPr>
              </w:pPrChange>
            </w:pPr>
            <w:bookmarkStart w:id="34018" w:name="_Toc426385323"/>
            <w:bookmarkStart w:id="34019" w:name="_Toc426386727"/>
            <w:bookmarkStart w:id="34020" w:name="_Toc426388130"/>
            <w:bookmarkStart w:id="34021" w:name="_Toc426389534"/>
            <w:bookmarkStart w:id="34022" w:name="_Toc426390938"/>
            <w:bookmarkStart w:id="34023" w:name="_Toc426392342"/>
            <w:bookmarkStart w:id="34024" w:name="_Toc426393745"/>
            <w:bookmarkStart w:id="34025" w:name="_Toc427825330"/>
            <w:bookmarkStart w:id="34026" w:name="_Toc427853143"/>
            <w:bookmarkStart w:id="34027" w:name="_Toc427855383"/>
            <w:bookmarkStart w:id="34028" w:name="_Toc427857584"/>
            <w:bookmarkEnd w:id="34018"/>
            <w:bookmarkEnd w:id="34019"/>
            <w:bookmarkEnd w:id="34020"/>
            <w:bookmarkEnd w:id="34021"/>
            <w:bookmarkEnd w:id="34022"/>
            <w:bookmarkEnd w:id="34023"/>
            <w:bookmarkEnd w:id="34024"/>
            <w:bookmarkEnd w:id="34025"/>
            <w:bookmarkEnd w:id="34026"/>
            <w:bookmarkEnd w:id="34027"/>
            <w:bookmarkEnd w:id="34028"/>
          </w:p>
        </w:tc>
        <w:tc>
          <w:tcPr>
            <w:tcW w:w="2408" w:type="dxa"/>
            <w:tcBorders>
              <w:top w:val="single" w:sz="4" w:space="0" w:color="auto"/>
              <w:left w:val="single" w:sz="4" w:space="0" w:color="auto"/>
              <w:bottom w:val="single" w:sz="4" w:space="0" w:color="auto"/>
              <w:right w:val="single" w:sz="4" w:space="0" w:color="auto"/>
            </w:tcBorders>
          </w:tcPr>
          <w:p w14:paraId="73FEF502" w14:textId="687A8DA5" w:rsidR="005F4718" w:rsidRPr="00C106B9" w:rsidDel="006346A9" w:rsidRDefault="005F4718">
            <w:pPr>
              <w:rPr>
                <w:del w:id="34029" w:author="Ramasubramani, Hariharan" w:date="2015-07-20T11:34:00Z"/>
                <w:rFonts w:cstheme="minorHAnsi"/>
                <w:color w:val="000000" w:themeColor="text1"/>
                <w:szCs w:val="18"/>
              </w:rPr>
              <w:pPrChange w:id="34030" w:author="Ramasubramani, Hariharan" w:date="2015-07-27T20:55:00Z">
                <w:pPr>
                  <w:ind w:left="-18" w:firstLine="0"/>
                </w:pPr>
              </w:pPrChange>
            </w:pPr>
            <w:del w:id="34031" w:author="Ramasubramani, Hariharan" w:date="2015-07-20T11:34:00Z">
              <w:r w:rsidDel="006346A9">
                <w:rPr>
                  <w:rFonts w:cstheme="minorHAnsi"/>
                  <w:color w:val="000000" w:themeColor="text1"/>
                  <w:szCs w:val="18"/>
                </w:rPr>
                <w:delText xml:space="preserve">Form </w:delText>
              </w:r>
            </w:del>
            <w:del w:id="34032" w:author="Ramasubramani, Hariharan" w:date="2015-07-17T11:20:00Z">
              <w:r w:rsidRPr="00C106B9" w:rsidDel="000B71BC">
                <w:rPr>
                  <w:rFonts w:cstheme="minorHAnsi"/>
                  <w:color w:val="000000" w:themeColor="text1"/>
                  <w:szCs w:val="18"/>
                </w:rPr>
                <w:delText>#</w:delText>
              </w:r>
            </w:del>
            <w:bookmarkStart w:id="34033" w:name="_Toc426385324"/>
            <w:bookmarkStart w:id="34034" w:name="_Toc426386728"/>
            <w:bookmarkStart w:id="34035" w:name="_Toc426388131"/>
            <w:bookmarkStart w:id="34036" w:name="_Toc426389535"/>
            <w:bookmarkStart w:id="34037" w:name="_Toc426390939"/>
            <w:bookmarkStart w:id="34038" w:name="_Toc426392343"/>
            <w:bookmarkStart w:id="34039" w:name="_Toc426393746"/>
            <w:bookmarkStart w:id="34040" w:name="_Toc427825331"/>
            <w:bookmarkStart w:id="34041" w:name="_Toc427853144"/>
            <w:bookmarkStart w:id="34042" w:name="_Toc427855384"/>
            <w:bookmarkStart w:id="34043" w:name="_Toc427857585"/>
            <w:bookmarkEnd w:id="34033"/>
            <w:bookmarkEnd w:id="34034"/>
            <w:bookmarkEnd w:id="34035"/>
            <w:bookmarkEnd w:id="34036"/>
            <w:bookmarkEnd w:id="34037"/>
            <w:bookmarkEnd w:id="34038"/>
            <w:bookmarkEnd w:id="34039"/>
            <w:bookmarkEnd w:id="34040"/>
            <w:bookmarkEnd w:id="34041"/>
            <w:bookmarkEnd w:id="34042"/>
            <w:bookmarkEnd w:id="34043"/>
          </w:p>
        </w:tc>
        <w:tc>
          <w:tcPr>
            <w:tcW w:w="759" w:type="dxa"/>
            <w:tcBorders>
              <w:top w:val="single" w:sz="4" w:space="0" w:color="auto"/>
              <w:left w:val="single" w:sz="4" w:space="0" w:color="auto"/>
              <w:bottom w:val="single" w:sz="4" w:space="0" w:color="auto"/>
              <w:right w:val="single" w:sz="4" w:space="0" w:color="auto"/>
            </w:tcBorders>
          </w:tcPr>
          <w:p w14:paraId="170A3F3F" w14:textId="4098D4F3" w:rsidR="005F4718" w:rsidRPr="00C106B9" w:rsidDel="006346A9" w:rsidRDefault="005F4718">
            <w:pPr>
              <w:rPr>
                <w:del w:id="34044" w:author="Ramasubramani, Hariharan" w:date="2015-07-20T11:34:00Z"/>
                <w:rFonts w:cstheme="minorHAnsi"/>
                <w:color w:val="000000" w:themeColor="text1"/>
                <w:szCs w:val="18"/>
              </w:rPr>
              <w:pPrChange w:id="34045" w:author="Ramasubramani, Hariharan" w:date="2015-07-27T20:55:00Z">
                <w:pPr>
                  <w:ind w:firstLine="0"/>
                </w:pPr>
              </w:pPrChange>
            </w:pPr>
            <w:del w:id="34046" w:author="Ramasubramani, Hariharan" w:date="2015-07-20T11:34:00Z">
              <w:r w:rsidDel="006346A9">
                <w:rPr>
                  <w:rFonts w:cstheme="minorHAnsi"/>
                  <w:color w:val="000000" w:themeColor="text1"/>
                  <w:szCs w:val="18"/>
                </w:rPr>
                <w:delText>Form #</w:delText>
              </w:r>
              <w:bookmarkStart w:id="34047" w:name="_Toc426385325"/>
              <w:bookmarkStart w:id="34048" w:name="_Toc426386729"/>
              <w:bookmarkStart w:id="34049" w:name="_Toc426388132"/>
              <w:bookmarkStart w:id="34050" w:name="_Toc426389536"/>
              <w:bookmarkStart w:id="34051" w:name="_Toc426390940"/>
              <w:bookmarkStart w:id="34052" w:name="_Toc426392344"/>
              <w:bookmarkStart w:id="34053" w:name="_Toc426393747"/>
              <w:bookmarkStart w:id="34054" w:name="_Toc427825332"/>
              <w:bookmarkStart w:id="34055" w:name="_Toc427853145"/>
              <w:bookmarkStart w:id="34056" w:name="_Toc427855385"/>
              <w:bookmarkStart w:id="34057" w:name="_Toc427857586"/>
              <w:bookmarkEnd w:id="34047"/>
              <w:bookmarkEnd w:id="34048"/>
              <w:bookmarkEnd w:id="34049"/>
              <w:bookmarkEnd w:id="34050"/>
              <w:bookmarkEnd w:id="34051"/>
              <w:bookmarkEnd w:id="34052"/>
              <w:bookmarkEnd w:id="34053"/>
              <w:bookmarkEnd w:id="34054"/>
              <w:bookmarkEnd w:id="34055"/>
              <w:bookmarkEnd w:id="34056"/>
              <w:bookmarkEnd w:id="34057"/>
            </w:del>
          </w:p>
        </w:tc>
        <w:tc>
          <w:tcPr>
            <w:tcW w:w="1018" w:type="dxa"/>
            <w:tcBorders>
              <w:top w:val="single" w:sz="4" w:space="0" w:color="auto"/>
              <w:left w:val="single" w:sz="4" w:space="0" w:color="auto"/>
              <w:bottom w:val="single" w:sz="4" w:space="0" w:color="auto"/>
              <w:right w:val="single" w:sz="4" w:space="0" w:color="auto"/>
            </w:tcBorders>
          </w:tcPr>
          <w:p w14:paraId="7F290E8D" w14:textId="422E383B" w:rsidR="005F4718" w:rsidRPr="00C106B9" w:rsidDel="006346A9" w:rsidRDefault="005F4718">
            <w:pPr>
              <w:rPr>
                <w:del w:id="34058" w:author="Ramasubramani, Hariharan" w:date="2015-07-20T11:34:00Z"/>
                <w:rFonts w:cstheme="minorHAnsi"/>
                <w:color w:val="000000" w:themeColor="text1"/>
                <w:szCs w:val="18"/>
              </w:rPr>
              <w:pPrChange w:id="34059" w:author="Ramasubramani, Hariharan" w:date="2015-07-27T20:55:00Z">
                <w:pPr>
                  <w:ind w:left="-57" w:firstLine="0"/>
                  <w:jc w:val="center"/>
                </w:pPr>
              </w:pPrChange>
            </w:pPr>
            <w:del w:id="34060" w:author="Ramasubramani, Hariharan" w:date="2015-07-20T11:34:00Z">
              <w:r w:rsidRPr="00C106B9" w:rsidDel="006346A9">
                <w:rPr>
                  <w:rFonts w:cstheme="minorHAnsi"/>
                  <w:color w:val="000000" w:themeColor="text1"/>
                  <w:szCs w:val="18"/>
                </w:rPr>
                <w:delText>M</w:delText>
              </w:r>
              <w:bookmarkStart w:id="34061" w:name="_Toc426385326"/>
              <w:bookmarkStart w:id="34062" w:name="_Toc426386730"/>
              <w:bookmarkStart w:id="34063" w:name="_Toc426388133"/>
              <w:bookmarkStart w:id="34064" w:name="_Toc426389537"/>
              <w:bookmarkStart w:id="34065" w:name="_Toc426390941"/>
              <w:bookmarkStart w:id="34066" w:name="_Toc426392345"/>
              <w:bookmarkStart w:id="34067" w:name="_Toc426393748"/>
              <w:bookmarkStart w:id="34068" w:name="_Toc427825333"/>
              <w:bookmarkStart w:id="34069" w:name="_Toc427853146"/>
              <w:bookmarkStart w:id="34070" w:name="_Toc427855386"/>
              <w:bookmarkStart w:id="34071" w:name="_Toc427857587"/>
              <w:bookmarkEnd w:id="34061"/>
              <w:bookmarkEnd w:id="34062"/>
              <w:bookmarkEnd w:id="34063"/>
              <w:bookmarkEnd w:id="34064"/>
              <w:bookmarkEnd w:id="34065"/>
              <w:bookmarkEnd w:id="34066"/>
              <w:bookmarkEnd w:id="34067"/>
              <w:bookmarkEnd w:id="34068"/>
              <w:bookmarkEnd w:id="34069"/>
              <w:bookmarkEnd w:id="34070"/>
              <w:bookmarkEnd w:id="34071"/>
            </w:del>
          </w:p>
        </w:tc>
        <w:tc>
          <w:tcPr>
            <w:tcW w:w="897" w:type="dxa"/>
            <w:tcBorders>
              <w:top w:val="single" w:sz="4" w:space="0" w:color="auto"/>
              <w:left w:val="single" w:sz="4" w:space="0" w:color="auto"/>
              <w:bottom w:val="single" w:sz="4" w:space="0" w:color="auto"/>
              <w:right w:val="single" w:sz="4" w:space="0" w:color="auto"/>
            </w:tcBorders>
          </w:tcPr>
          <w:p w14:paraId="6520400A" w14:textId="023013FE" w:rsidR="005F4718" w:rsidRPr="00C106B9" w:rsidDel="006346A9" w:rsidRDefault="005F4718">
            <w:pPr>
              <w:rPr>
                <w:del w:id="34072" w:author="Ramasubramani, Hariharan" w:date="2015-07-20T11:34:00Z"/>
                <w:rFonts w:cstheme="minorHAnsi"/>
                <w:color w:val="000000" w:themeColor="text1"/>
                <w:szCs w:val="18"/>
              </w:rPr>
              <w:pPrChange w:id="34073" w:author="Ramasubramani, Hariharan" w:date="2015-07-27T20:55:00Z">
                <w:pPr>
                  <w:ind w:left="-57" w:firstLine="0"/>
                  <w:jc w:val="center"/>
                </w:pPr>
              </w:pPrChange>
            </w:pPr>
            <w:del w:id="34074" w:author="Ramasubramani, Hariharan" w:date="2015-07-20T11:34:00Z">
              <w:r w:rsidRPr="00C106B9" w:rsidDel="006346A9">
                <w:rPr>
                  <w:rFonts w:cstheme="minorHAnsi"/>
                  <w:color w:val="000000" w:themeColor="text1"/>
                  <w:szCs w:val="18"/>
                </w:rPr>
                <w:delText>E</w:delText>
              </w:r>
              <w:bookmarkStart w:id="34075" w:name="_Toc426385327"/>
              <w:bookmarkStart w:id="34076" w:name="_Toc426386731"/>
              <w:bookmarkStart w:id="34077" w:name="_Toc426388134"/>
              <w:bookmarkStart w:id="34078" w:name="_Toc426389538"/>
              <w:bookmarkStart w:id="34079" w:name="_Toc426390942"/>
              <w:bookmarkStart w:id="34080" w:name="_Toc426392346"/>
              <w:bookmarkStart w:id="34081" w:name="_Toc426393749"/>
              <w:bookmarkStart w:id="34082" w:name="_Toc427825334"/>
              <w:bookmarkStart w:id="34083" w:name="_Toc427853147"/>
              <w:bookmarkStart w:id="34084" w:name="_Toc427855387"/>
              <w:bookmarkStart w:id="34085" w:name="_Toc427857588"/>
              <w:bookmarkEnd w:id="34075"/>
              <w:bookmarkEnd w:id="34076"/>
              <w:bookmarkEnd w:id="34077"/>
              <w:bookmarkEnd w:id="34078"/>
              <w:bookmarkEnd w:id="34079"/>
              <w:bookmarkEnd w:id="34080"/>
              <w:bookmarkEnd w:id="34081"/>
              <w:bookmarkEnd w:id="34082"/>
              <w:bookmarkEnd w:id="34083"/>
              <w:bookmarkEnd w:id="34084"/>
              <w:bookmarkEnd w:id="34085"/>
            </w:del>
          </w:p>
        </w:tc>
        <w:tc>
          <w:tcPr>
            <w:tcW w:w="1248" w:type="dxa"/>
            <w:tcBorders>
              <w:top w:val="single" w:sz="4" w:space="0" w:color="auto"/>
              <w:left w:val="single" w:sz="4" w:space="0" w:color="auto"/>
              <w:bottom w:val="single" w:sz="4" w:space="0" w:color="auto"/>
              <w:right w:val="single" w:sz="4" w:space="0" w:color="auto"/>
            </w:tcBorders>
          </w:tcPr>
          <w:p w14:paraId="2145B38D" w14:textId="097BA19D" w:rsidR="005F4718" w:rsidRPr="00C106B9" w:rsidDel="006346A9" w:rsidRDefault="00A137AC">
            <w:pPr>
              <w:rPr>
                <w:del w:id="34086" w:author="Ramasubramani, Hariharan" w:date="2015-07-20T11:34:00Z"/>
                <w:rFonts w:cstheme="minorHAnsi"/>
                <w:color w:val="000000" w:themeColor="text1"/>
                <w:szCs w:val="18"/>
              </w:rPr>
              <w:pPrChange w:id="34087" w:author="Ramasubramani, Hariharan" w:date="2015-07-27T20:55:00Z">
                <w:pPr>
                  <w:ind w:left="-57" w:right="-98" w:firstLine="0"/>
                  <w:jc w:val="center"/>
                </w:pPr>
              </w:pPrChange>
            </w:pPr>
            <w:del w:id="34088" w:author="Ramasubramani, Hariharan" w:date="2015-07-20T11:34:00Z">
              <w:r w:rsidDel="006346A9">
                <w:rPr>
                  <w:rFonts w:cstheme="minorHAnsi"/>
                  <w:color w:val="000000" w:themeColor="text1"/>
                  <w:szCs w:val="18"/>
                </w:rPr>
                <w:delText>ANSC</w:delText>
              </w:r>
              <w:bookmarkStart w:id="34089" w:name="_Toc426385328"/>
              <w:bookmarkStart w:id="34090" w:name="_Toc426386732"/>
              <w:bookmarkStart w:id="34091" w:name="_Toc426388135"/>
              <w:bookmarkStart w:id="34092" w:name="_Toc426389539"/>
              <w:bookmarkStart w:id="34093" w:name="_Toc426390943"/>
              <w:bookmarkStart w:id="34094" w:name="_Toc426392347"/>
              <w:bookmarkStart w:id="34095" w:name="_Toc426393750"/>
              <w:bookmarkStart w:id="34096" w:name="_Toc427825335"/>
              <w:bookmarkStart w:id="34097" w:name="_Toc427853148"/>
              <w:bookmarkStart w:id="34098" w:name="_Toc427855388"/>
              <w:bookmarkStart w:id="34099" w:name="_Toc427857589"/>
              <w:bookmarkEnd w:id="34089"/>
              <w:bookmarkEnd w:id="34090"/>
              <w:bookmarkEnd w:id="34091"/>
              <w:bookmarkEnd w:id="34092"/>
              <w:bookmarkEnd w:id="34093"/>
              <w:bookmarkEnd w:id="34094"/>
              <w:bookmarkEnd w:id="34095"/>
              <w:bookmarkEnd w:id="34096"/>
              <w:bookmarkEnd w:id="34097"/>
              <w:bookmarkEnd w:id="34098"/>
              <w:bookmarkEnd w:id="34099"/>
            </w:del>
          </w:p>
        </w:tc>
        <w:tc>
          <w:tcPr>
            <w:tcW w:w="734" w:type="dxa"/>
            <w:tcBorders>
              <w:top w:val="single" w:sz="4" w:space="0" w:color="auto"/>
              <w:left w:val="single" w:sz="4" w:space="0" w:color="auto"/>
              <w:bottom w:val="single" w:sz="4" w:space="0" w:color="auto"/>
              <w:right w:val="single" w:sz="4" w:space="0" w:color="auto"/>
            </w:tcBorders>
          </w:tcPr>
          <w:p w14:paraId="0A05DBA1" w14:textId="66F3A933" w:rsidR="005F4718" w:rsidRPr="00C106B9" w:rsidDel="006346A9" w:rsidRDefault="005F4718">
            <w:pPr>
              <w:rPr>
                <w:del w:id="34100" w:author="Ramasubramani, Hariharan" w:date="2015-07-20T11:34:00Z"/>
                <w:rFonts w:cstheme="minorHAnsi"/>
                <w:color w:val="000000" w:themeColor="text1"/>
                <w:szCs w:val="18"/>
              </w:rPr>
              <w:pPrChange w:id="34101" w:author="Ramasubramani, Hariharan" w:date="2015-07-27T20:55:00Z">
                <w:pPr>
                  <w:ind w:left="-57" w:firstLine="0"/>
                  <w:jc w:val="center"/>
                </w:pPr>
              </w:pPrChange>
            </w:pPr>
            <w:del w:id="34102" w:author="Ramasubramani, Hariharan" w:date="2015-07-20T11:34:00Z">
              <w:r w:rsidDel="006346A9">
                <w:rPr>
                  <w:rFonts w:cstheme="minorHAnsi"/>
                  <w:color w:val="000000" w:themeColor="text1"/>
                  <w:szCs w:val="18"/>
                </w:rPr>
                <w:delText>100</w:delText>
              </w:r>
              <w:bookmarkStart w:id="34103" w:name="_Toc426385329"/>
              <w:bookmarkStart w:id="34104" w:name="_Toc426386733"/>
              <w:bookmarkStart w:id="34105" w:name="_Toc426388136"/>
              <w:bookmarkStart w:id="34106" w:name="_Toc426389540"/>
              <w:bookmarkStart w:id="34107" w:name="_Toc426390944"/>
              <w:bookmarkStart w:id="34108" w:name="_Toc426392348"/>
              <w:bookmarkStart w:id="34109" w:name="_Toc426393751"/>
              <w:bookmarkStart w:id="34110" w:name="_Toc427825336"/>
              <w:bookmarkStart w:id="34111" w:name="_Toc427853149"/>
              <w:bookmarkStart w:id="34112" w:name="_Toc427855389"/>
              <w:bookmarkStart w:id="34113" w:name="_Toc427857590"/>
              <w:bookmarkEnd w:id="34103"/>
              <w:bookmarkEnd w:id="34104"/>
              <w:bookmarkEnd w:id="34105"/>
              <w:bookmarkEnd w:id="34106"/>
              <w:bookmarkEnd w:id="34107"/>
              <w:bookmarkEnd w:id="34108"/>
              <w:bookmarkEnd w:id="34109"/>
              <w:bookmarkEnd w:id="34110"/>
              <w:bookmarkEnd w:id="34111"/>
              <w:bookmarkEnd w:id="34112"/>
              <w:bookmarkEnd w:id="34113"/>
            </w:del>
          </w:p>
        </w:tc>
        <w:tc>
          <w:tcPr>
            <w:tcW w:w="1868" w:type="dxa"/>
            <w:tcBorders>
              <w:top w:val="single" w:sz="4" w:space="0" w:color="auto"/>
              <w:left w:val="single" w:sz="4" w:space="0" w:color="auto"/>
              <w:bottom w:val="single" w:sz="4" w:space="0" w:color="auto"/>
              <w:right w:val="single" w:sz="4" w:space="0" w:color="auto"/>
            </w:tcBorders>
          </w:tcPr>
          <w:p w14:paraId="1DC753D5" w14:textId="2CAEFDF5" w:rsidR="005F4718" w:rsidRPr="00C106B9" w:rsidDel="006346A9" w:rsidRDefault="005F4718">
            <w:pPr>
              <w:rPr>
                <w:del w:id="34114" w:author="Ramasubramani, Hariharan" w:date="2015-07-20T11:34:00Z"/>
                <w:rFonts w:cstheme="minorHAnsi"/>
                <w:color w:val="000000" w:themeColor="text1"/>
                <w:szCs w:val="18"/>
              </w:rPr>
              <w:pPrChange w:id="34115" w:author="Ramasubramani, Hariharan" w:date="2015-07-27T20:55:00Z">
                <w:pPr>
                  <w:ind w:left="6" w:firstLine="0"/>
                </w:pPr>
              </w:pPrChange>
            </w:pPr>
            <w:del w:id="34116" w:author="Ramasubramani, Hariharan" w:date="2015-07-20T11:34:00Z">
              <w:r w:rsidRPr="00C106B9" w:rsidDel="006346A9">
                <w:rPr>
                  <w:rFonts w:cstheme="minorHAnsi"/>
                  <w:color w:val="000000" w:themeColor="text1"/>
                  <w:szCs w:val="18"/>
                </w:rPr>
                <w:delText>-</w:delText>
              </w:r>
              <w:bookmarkStart w:id="34117" w:name="_Toc426385330"/>
              <w:bookmarkStart w:id="34118" w:name="_Toc426386734"/>
              <w:bookmarkStart w:id="34119" w:name="_Toc426388137"/>
              <w:bookmarkStart w:id="34120" w:name="_Toc426389541"/>
              <w:bookmarkStart w:id="34121" w:name="_Toc426390945"/>
              <w:bookmarkStart w:id="34122" w:name="_Toc426392349"/>
              <w:bookmarkStart w:id="34123" w:name="_Toc426393752"/>
              <w:bookmarkStart w:id="34124" w:name="_Toc427825337"/>
              <w:bookmarkStart w:id="34125" w:name="_Toc427853150"/>
              <w:bookmarkStart w:id="34126" w:name="_Toc427855390"/>
              <w:bookmarkStart w:id="34127" w:name="_Toc427857591"/>
              <w:bookmarkEnd w:id="34117"/>
              <w:bookmarkEnd w:id="34118"/>
              <w:bookmarkEnd w:id="34119"/>
              <w:bookmarkEnd w:id="34120"/>
              <w:bookmarkEnd w:id="34121"/>
              <w:bookmarkEnd w:id="34122"/>
              <w:bookmarkEnd w:id="34123"/>
              <w:bookmarkEnd w:id="34124"/>
              <w:bookmarkEnd w:id="34125"/>
              <w:bookmarkEnd w:id="34126"/>
              <w:bookmarkEnd w:id="34127"/>
            </w:del>
          </w:p>
        </w:tc>
        <w:tc>
          <w:tcPr>
            <w:tcW w:w="846" w:type="dxa"/>
            <w:tcBorders>
              <w:top w:val="single" w:sz="4" w:space="0" w:color="auto"/>
              <w:left w:val="single" w:sz="4" w:space="0" w:color="auto"/>
              <w:bottom w:val="single" w:sz="4" w:space="0" w:color="auto"/>
              <w:right w:val="single" w:sz="4" w:space="0" w:color="auto"/>
            </w:tcBorders>
          </w:tcPr>
          <w:p w14:paraId="02E7C988" w14:textId="505174E6" w:rsidR="005F4718" w:rsidRPr="00C106B9" w:rsidDel="006346A9" w:rsidRDefault="005F4718">
            <w:pPr>
              <w:rPr>
                <w:del w:id="34128" w:author="Ramasubramani, Hariharan" w:date="2015-07-20T11:34:00Z"/>
                <w:rFonts w:cstheme="minorHAnsi"/>
                <w:color w:val="000000" w:themeColor="text1"/>
                <w:szCs w:val="18"/>
              </w:rPr>
              <w:pPrChange w:id="34129" w:author="Ramasubramani, Hariharan" w:date="2015-07-27T20:55:00Z">
                <w:pPr>
                  <w:ind w:left="-57" w:right="-76" w:firstLine="0"/>
                  <w:jc w:val="center"/>
                </w:pPr>
              </w:pPrChange>
            </w:pPr>
            <w:del w:id="34130" w:author="Ramasubramani, Hariharan" w:date="2015-07-20T11:34:00Z">
              <w:r w:rsidRPr="00C106B9" w:rsidDel="006346A9">
                <w:rPr>
                  <w:rFonts w:cstheme="minorHAnsi"/>
                  <w:color w:val="000000" w:themeColor="text1"/>
                  <w:szCs w:val="18"/>
                </w:rPr>
                <w:delText>&lt;</w:delText>
              </w:r>
              <w:r w:rsidDel="006346A9">
                <w:rPr>
                  <w:rFonts w:cstheme="minorHAnsi"/>
                  <w:color w:val="000000" w:themeColor="text1"/>
                  <w:szCs w:val="18"/>
                </w:rPr>
                <w:delText>Blank</w:delText>
              </w:r>
              <w:r w:rsidRPr="00C106B9" w:rsidDel="006346A9">
                <w:rPr>
                  <w:rFonts w:cstheme="minorHAnsi"/>
                  <w:color w:val="000000" w:themeColor="text1"/>
                  <w:szCs w:val="18"/>
                </w:rPr>
                <w:delText>&gt;</w:delText>
              </w:r>
              <w:bookmarkStart w:id="34131" w:name="_Toc426385331"/>
              <w:bookmarkStart w:id="34132" w:name="_Toc426386735"/>
              <w:bookmarkStart w:id="34133" w:name="_Toc426388138"/>
              <w:bookmarkStart w:id="34134" w:name="_Toc426389542"/>
              <w:bookmarkStart w:id="34135" w:name="_Toc426390946"/>
              <w:bookmarkStart w:id="34136" w:name="_Toc426392350"/>
              <w:bookmarkStart w:id="34137" w:name="_Toc426393753"/>
              <w:bookmarkStart w:id="34138" w:name="_Toc427825338"/>
              <w:bookmarkStart w:id="34139" w:name="_Toc427853151"/>
              <w:bookmarkStart w:id="34140" w:name="_Toc427855391"/>
              <w:bookmarkStart w:id="34141" w:name="_Toc427857592"/>
              <w:bookmarkEnd w:id="34131"/>
              <w:bookmarkEnd w:id="34132"/>
              <w:bookmarkEnd w:id="34133"/>
              <w:bookmarkEnd w:id="34134"/>
              <w:bookmarkEnd w:id="34135"/>
              <w:bookmarkEnd w:id="34136"/>
              <w:bookmarkEnd w:id="34137"/>
              <w:bookmarkEnd w:id="34138"/>
              <w:bookmarkEnd w:id="34139"/>
              <w:bookmarkEnd w:id="34140"/>
              <w:bookmarkEnd w:id="34141"/>
            </w:del>
          </w:p>
        </w:tc>
        <w:bookmarkStart w:id="34142" w:name="_Toc426385332"/>
        <w:bookmarkStart w:id="34143" w:name="_Toc426386736"/>
        <w:bookmarkStart w:id="34144" w:name="_Toc426388139"/>
        <w:bookmarkStart w:id="34145" w:name="_Toc426389543"/>
        <w:bookmarkStart w:id="34146" w:name="_Toc426390947"/>
        <w:bookmarkStart w:id="34147" w:name="_Toc426392351"/>
        <w:bookmarkStart w:id="34148" w:name="_Toc426393754"/>
        <w:bookmarkStart w:id="34149" w:name="_Toc427825339"/>
        <w:bookmarkStart w:id="34150" w:name="_Toc427853152"/>
        <w:bookmarkStart w:id="34151" w:name="_Toc427855392"/>
        <w:bookmarkStart w:id="34152" w:name="_Toc427857593"/>
        <w:bookmarkEnd w:id="34142"/>
        <w:bookmarkEnd w:id="34143"/>
        <w:bookmarkEnd w:id="34144"/>
        <w:bookmarkEnd w:id="34145"/>
        <w:bookmarkEnd w:id="34146"/>
        <w:bookmarkEnd w:id="34147"/>
        <w:bookmarkEnd w:id="34148"/>
        <w:bookmarkEnd w:id="34149"/>
        <w:bookmarkEnd w:id="34150"/>
        <w:bookmarkEnd w:id="34151"/>
        <w:bookmarkEnd w:id="34152"/>
      </w:tr>
      <w:tr w:rsidR="005F4718" w:rsidRPr="00C106B9" w:rsidDel="006346A9" w14:paraId="7CB8D05F" w14:textId="66BF80A1" w:rsidTr="008C172F">
        <w:trPr>
          <w:cantSplit/>
          <w:trHeight w:val="314"/>
          <w:jc w:val="center"/>
          <w:del w:id="34153" w:author="Ramasubramani, Hariharan" w:date="2015-07-20T11:34:00Z"/>
        </w:trPr>
        <w:tc>
          <w:tcPr>
            <w:tcW w:w="1086" w:type="dxa"/>
            <w:tcBorders>
              <w:top w:val="single" w:sz="4" w:space="0" w:color="auto"/>
              <w:left w:val="single" w:sz="4" w:space="0" w:color="auto"/>
              <w:bottom w:val="single" w:sz="4" w:space="0" w:color="auto"/>
              <w:right w:val="single" w:sz="4" w:space="0" w:color="auto"/>
            </w:tcBorders>
          </w:tcPr>
          <w:p w14:paraId="3BC0D978" w14:textId="3EC262AF" w:rsidR="005F4718" w:rsidRPr="00C106B9" w:rsidDel="006346A9" w:rsidRDefault="005F4718">
            <w:pPr>
              <w:rPr>
                <w:del w:id="34154" w:author="Ramasubramani, Hariharan" w:date="2015-07-20T11:34:00Z"/>
                <w:rFonts w:cstheme="minorHAnsi"/>
                <w:color w:val="000000" w:themeColor="text1"/>
              </w:rPr>
              <w:pPrChange w:id="34155" w:author="Ramasubramani, Hariharan" w:date="2015-07-27T20:55:00Z">
                <w:pPr>
                  <w:pStyle w:val="ListParagraph"/>
                  <w:numPr>
                    <w:ilvl w:val="3"/>
                    <w:numId w:val="23"/>
                  </w:numPr>
                  <w:tabs>
                    <w:tab w:val="num" w:pos="2459"/>
                  </w:tabs>
                  <w:overflowPunct w:val="0"/>
                  <w:autoSpaceDE w:val="0"/>
                  <w:autoSpaceDN w:val="0"/>
                  <w:spacing w:after="60"/>
                  <w:ind w:left="-43" w:firstLine="0"/>
                  <w:textAlignment w:val="baseline"/>
                </w:pPr>
              </w:pPrChange>
            </w:pPr>
            <w:bookmarkStart w:id="34156" w:name="_Toc426385333"/>
            <w:bookmarkStart w:id="34157" w:name="_Toc426386737"/>
            <w:bookmarkStart w:id="34158" w:name="_Toc426388140"/>
            <w:bookmarkStart w:id="34159" w:name="_Toc426389544"/>
            <w:bookmarkStart w:id="34160" w:name="_Toc426390948"/>
            <w:bookmarkStart w:id="34161" w:name="_Toc426392352"/>
            <w:bookmarkStart w:id="34162" w:name="_Toc426393755"/>
            <w:bookmarkStart w:id="34163" w:name="_Toc427825340"/>
            <w:bookmarkStart w:id="34164" w:name="_Toc427853153"/>
            <w:bookmarkStart w:id="34165" w:name="_Toc427855393"/>
            <w:bookmarkStart w:id="34166" w:name="_Toc427857594"/>
            <w:bookmarkEnd w:id="34156"/>
            <w:bookmarkEnd w:id="34157"/>
            <w:bookmarkEnd w:id="34158"/>
            <w:bookmarkEnd w:id="34159"/>
            <w:bookmarkEnd w:id="34160"/>
            <w:bookmarkEnd w:id="34161"/>
            <w:bookmarkEnd w:id="34162"/>
            <w:bookmarkEnd w:id="34163"/>
            <w:bookmarkEnd w:id="34164"/>
            <w:bookmarkEnd w:id="34165"/>
            <w:bookmarkEnd w:id="34166"/>
          </w:p>
        </w:tc>
        <w:tc>
          <w:tcPr>
            <w:tcW w:w="2408" w:type="dxa"/>
            <w:tcBorders>
              <w:top w:val="single" w:sz="4" w:space="0" w:color="auto"/>
              <w:left w:val="single" w:sz="4" w:space="0" w:color="auto"/>
              <w:bottom w:val="single" w:sz="4" w:space="0" w:color="auto"/>
              <w:right w:val="single" w:sz="4" w:space="0" w:color="auto"/>
            </w:tcBorders>
          </w:tcPr>
          <w:p w14:paraId="7063A1D0" w14:textId="4250AF70" w:rsidR="005F4718" w:rsidRPr="00C106B9" w:rsidDel="006346A9" w:rsidRDefault="005F4718">
            <w:pPr>
              <w:rPr>
                <w:del w:id="34167" w:author="Ramasubramani, Hariharan" w:date="2015-07-20T11:34:00Z"/>
                <w:rFonts w:cstheme="minorHAnsi"/>
                <w:color w:val="000000" w:themeColor="text1"/>
                <w:szCs w:val="18"/>
              </w:rPr>
              <w:pPrChange w:id="34168" w:author="Ramasubramani, Hariharan" w:date="2015-07-27T20:55:00Z">
                <w:pPr>
                  <w:ind w:left="-18" w:firstLine="0"/>
                </w:pPr>
              </w:pPrChange>
            </w:pPr>
            <w:del w:id="34169" w:author="Ramasubramani, Hariharan" w:date="2015-07-20T11:34:00Z">
              <w:r w:rsidDel="006346A9">
                <w:rPr>
                  <w:rFonts w:cstheme="minorHAnsi"/>
                  <w:color w:val="000000" w:themeColor="text1"/>
                  <w:szCs w:val="18"/>
                </w:rPr>
                <w:delText>Form Usage/Instruction (CR 409)</w:delText>
              </w:r>
              <w:bookmarkStart w:id="34170" w:name="_Toc426385334"/>
              <w:bookmarkStart w:id="34171" w:name="_Toc426386738"/>
              <w:bookmarkStart w:id="34172" w:name="_Toc426388141"/>
              <w:bookmarkStart w:id="34173" w:name="_Toc426389545"/>
              <w:bookmarkStart w:id="34174" w:name="_Toc426390949"/>
              <w:bookmarkStart w:id="34175" w:name="_Toc426392353"/>
              <w:bookmarkStart w:id="34176" w:name="_Toc426393756"/>
              <w:bookmarkStart w:id="34177" w:name="_Toc427825341"/>
              <w:bookmarkStart w:id="34178" w:name="_Toc427853154"/>
              <w:bookmarkStart w:id="34179" w:name="_Toc427855394"/>
              <w:bookmarkStart w:id="34180" w:name="_Toc427857595"/>
              <w:bookmarkEnd w:id="34170"/>
              <w:bookmarkEnd w:id="34171"/>
              <w:bookmarkEnd w:id="34172"/>
              <w:bookmarkEnd w:id="34173"/>
              <w:bookmarkEnd w:id="34174"/>
              <w:bookmarkEnd w:id="34175"/>
              <w:bookmarkEnd w:id="34176"/>
              <w:bookmarkEnd w:id="34177"/>
              <w:bookmarkEnd w:id="34178"/>
              <w:bookmarkEnd w:id="34179"/>
              <w:bookmarkEnd w:id="34180"/>
            </w:del>
          </w:p>
        </w:tc>
        <w:tc>
          <w:tcPr>
            <w:tcW w:w="759" w:type="dxa"/>
            <w:tcBorders>
              <w:top w:val="single" w:sz="4" w:space="0" w:color="auto"/>
              <w:left w:val="single" w:sz="4" w:space="0" w:color="auto"/>
              <w:bottom w:val="single" w:sz="4" w:space="0" w:color="auto"/>
              <w:right w:val="single" w:sz="4" w:space="0" w:color="auto"/>
            </w:tcBorders>
          </w:tcPr>
          <w:p w14:paraId="3943A4DF" w14:textId="2C6729B0" w:rsidR="005F4718" w:rsidRPr="00C106B9" w:rsidDel="006346A9" w:rsidRDefault="005F4718">
            <w:pPr>
              <w:rPr>
                <w:del w:id="34181" w:author="Ramasubramani, Hariharan" w:date="2015-07-20T11:34:00Z"/>
                <w:rFonts w:cstheme="minorHAnsi"/>
                <w:color w:val="000000" w:themeColor="text1"/>
                <w:szCs w:val="18"/>
              </w:rPr>
              <w:pPrChange w:id="34182" w:author="Ramasubramani, Hariharan" w:date="2015-07-27T20:55:00Z">
                <w:pPr>
                  <w:ind w:firstLine="0"/>
                </w:pPr>
              </w:pPrChange>
            </w:pPr>
            <w:del w:id="34183" w:author="Ramasubramani, Hariharan" w:date="2015-07-20T11:34:00Z">
              <w:r w:rsidDel="006346A9">
                <w:rPr>
                  <w:rFonts w:cstheme="minorHAnsi"/>
                  <w:color w:val="000000" w:themeColor="text1"/>
                  <w:szCs w:val="18"/>
                </w:rPr>
                <w:delText>Form Usage/Instruction</w:delText>
              </w:r>
              <w:bookmarkStart w:id="34184" w:name="_Toc426385335"/>
              <w:bookmarkStart w:id="34185" w:name="_Toc426386739"/>
              <w:bookmarkStart w:id="34186" w:name="_Toc426388142"/>
              <w:bookmarkStart w:id="34187" w:name="_Toc426389546"/>
              <w:bookmarkStart w:id="34188" w:name="_Toc426390950"/>
              <w:bookmarkStart w:id="34189" w:name="_Toc426392354"/>
              <w:bookmarkStart w:id="34190" w:name="_Toc426393757"/>
              <w:bookmarkStart w:id="34191" w:name="_Toc427825342"/>
              <w:bookmarkStart w:id="34192" w:name="_Toc427853155"/>
              <w:bookmarkStart w:id="34193" w:name="_Toc427855395"/>
              <w:bookmarkStart w:id="34194" w:name="_Toc427857596"/>
              <w:bookmarkEnd w:id="34184"/>
              <w:bookmarkEnd w:id="34185"/>
              <w:bookmarkEnd w:id="34186"/>
              <w:bookmarkEnd w:id="34187"/>
              <w:bookmarkEnd w:id="34188"/>
              <w:bookmarkEnd w:id="34189"/>
              <w:bookmarkEnd w:id="34190"/>
              <w:bookmarkEnd w:id="34191"/>
              <w:bookmarkEnd w:id="34192"/>
              <w:bookmarkEnd w:id="34193"/>
              <w:bookmarkEnd w:id="34194"/>
            </w:del>
          </w:p>
        </w:tc>
        <w:tc>
          <w:tcPr>
            <w:tcW w:w="1018" w:type="dxa"/>
            <w:tcBorders>
              <w:top w:val="single" w:sz="4" w:space="0" w:color="auto"/>
              <w:left w:val="single" w:sz="4" w:space="0" w:color="auto"/>
              <w:bottom w:val="single" w:sz="4" w:space="0" w:color="auto"/>
              <w:right w:val="single" w:sz="4" w:space="0" w:color="auto"/>
            </w:tcBorders>
          </w:tcPr>
          <w:p w14:paraId="7318BFAC" w14:textId="0CB72227" w:rsidR="005F4718" w:rsidRPr="00C106B9" w:rsidDel="006346A9" w:rsidRDefault="005F4718">
            <w:pPr>
              <w:rPr>
                <w:del w:id="34195" w:author="Ramasubramani, Hariharan" w:date="2015-07-20T11:34:00Z"/>
                <w:rFonts w:cstheme="minorHAnsi"/>
                <w:color w:val="000000" w:themeColor="text1"/>
                <w:szCs w:val="18"/>
              </w:rPr>
              <w:pPrChange w:id="34196" w:author="Ramasubramani, Hariharan" w:date="2015-07-27T20:55:00Z">
                <w:pPr>
                  <w:ind w:left="-57" w:firstLine="0"/>
                  <w:jc w:val="center"/>
                </w:pPr>
              </w:pPrChange>
            </w:pPr>
            <w:del w:id="34197" w:author="Ramasubramani, Hariharan" w:date="2015-07-20T11:34:00Z">
              <w:r w:rsidRPr="00C106B9" w:rsidDel="006346A9">
                <w:rPr>
                  <w:rFonts w:cstheme="minorHAnsi"/>
                  <w:color w:val="000000" w:themeColor="text1"/>
                  <w:szCs w:val="18"/>
                </w:rPr>
                <w:delText>O</w:delText>
              </w:r>
              <w:bookmarkStart w:id="34198" w:name="_Toc426385336"/>
              <w:bookmarkStart w:id="34199" w:name="_Toc426386740"/>
              <w:bookmarkStart w:id="34200" w:name="_Toc426388143"/>
              <w:bookmarkStart w:id="34201" w:name="_Toc426389547"/>
              <w:bookmarkStart w:id="34202" w:name="_Toc426390951"/>
              <w:bookmarkStart w:id="34203" w:name="_Toc426392355"/>
              <w:bookmarkStart w:id="34204" w:name="_Toc426393758"/>
              <w:bookmarkStart w:id="34205" w:name="_Toc427825343"/>
              <w:bookmarkStart w:id="34206" w:name="_Toc427853156"/>
              <w:bookmarkStart w:id="34207" w:name="_Toc427855396"/>
              <w:bookmarkStart w:id="34208" w:name="_Toc427857597"/>
              <w:bookmarkEnd w:id="34198"/>
              <w:bookmarkEnd w:id="34199"/>
              <w:bookmarkEnd w:id="34200"/>
              <w:bookmarkEnd w:id="34201"/>
              <w:bookmarkEnd w:id="34202"/>
              <w:bookmarkEnd w:id="34203"/>
              <w:bookmarkEnd w:id="34204"/>
              <w:bookmarkEnd w:id="34205"/>
              <w:bookmarkEnd w:id="34206"/>
              <w:bookmarkEnd w:id="34207"/>
              <w:bookmarkEnd w:id="34208"/>
            </w:del>
          </w:p>
        </w:tc>
        <w:tc>
          <w:tcPr>
            <w:tcW w:w="897" w:type="dxa"/>
            <w:tcBorders>
              <w:top w:val="single" w:sz="4" w:space="0" w:color="auto"/>
              <w:left w:val="single" w:sz="4" w:space="0" w:color="auto"/>
              <w:bottom w:val="single" w:sz="4" w:space="0" w:color="auto"/>
              <w:right w:val="single" w:sz="4" w:space="0" w:color="auto"/>
            </w:tcBorders>
          </w:tcPr>
          <w:p w14:paraId="177E2053" w14:textId="68A5E425" w:rsidR="005F4718" w:rsidRPr="00C106B9" w:rsidDel="006346A9" w:rsidRDefault="005F4718">
            <w:pPr>
              <w:rPr>
                <w:del w:id="34209" w:author="Ramasubramani, Hariharan" w:date="2015-07-20T11:34:00Z"/>
                <w:rFonts w:cstheme="minorHAnsi"/>
                <w:color w:val="000000" w:themeColor="text1"/>
                <w:szCs w:val="18"/>
              </w:rPr>
              <w:pPrChange w:id="34210" w:author="Ramasubramani, Hariharan" w:date="2015-07-27T20:55:00Z">
                <w:pPr>
                  <w:ind w:left="-57" w:firstLine="0"/>
                  <w:jc w:val="center"/>
                </w:pPr>
              </w:pPrChange>
            </w:pPr>
            <w:del w:id="34211" w:author="Ramasubramani, Hariharan" w:date="2015-07-20T11:34:00Z">
              <w:r w:rsidDel="006346A9">
                <w:rPr>
                  <w:rFonts w:cstheme="minorHAnsi"/>
                  <w:color w:val="000000" w:themeColor="text1"/>
                  <w:szCs w:val="18"/>
                </w:rPr>
                <w:delText>E (CR 409)</w:delText>
              </w:r>
              <w:bookmarkStart w:id="34212" w:name="_Toc426385337"/>
              <w:bookmarkStart w:id="34213" w:name="_Toc426386741"/>
              <w:bookmarkStart w:id="34214" w:name="_Toc426388144"/>
              <w:bookmarkStart w:id="34215" w:name="_Toc426389548"/>
              <w:bookmarkStart w:id="34216" w:name="_Toc426390952"/>
              <w:bookmarkStart w:id="34217" w:name="_Toc426392356"/>
              <w:bookmarkStart w:id="34218" w:name="_Toc426393759"/>
              <w:bookmarkStart w:id="34219" w:name="_Toc427825344"/>
              <w:bookmarkStart w:id="34220" w:name="_Toc427853157"/>
              <w:bookmarkStart w:id="34221" w:name="_Toc427855397"/>
              <w:bookmarkStart w:id="34222" w:name="_Toc427857598"/>
              <w:bookmarkEnd w:id="34212"/>
              <w:bookmarkEnd w:id="34213"/>
              <w:bookmarkEnd w:id="34214"/>
              <w:bookmarkEnd w:id="34215"/>
              <w:bookmarkEnd w:id="34216"/>
              <w:bookmarkEnd w:id="34217"/>
              <w:bookmarkEnd w:id="34218"/>
              <w:bookmarkEnd w:id="34219"/>
              <w:bookmarkEnd w:id="34220"/>
              <w:bookmarkEnd w:id="34221"/>
              <w:bookmarkEnd w:id="34222"/>
            </w:del>
          </w:p>
        </w:tc>
        <w:tc>
          <w:tcPr>
            <w:tcW w:w="1248" w:type="dxa"/>
            <w:tcBorders>
              <w:top w:val="single" w:sz="4" w:space="0" w:color="auto"/>
              <w:left w:val="single" w:sz="4" w:space="0" w:color="auto"/>
              <w:bottom w:val="single" w:sz="4" w:space="0" w:color="auto"/>
              <w:right w:val="single" w:sz="4" w:space="0" w:color="auto"/>
            </w:tcBorders>
          </w:tcPr>
          <w:p w14:paraId="5CAAC6EC" w14:textId="3F2E3F33" w:rsidR="005F4718" w:rsidRPr="00C106B9" w:rsidDel="006346A9" w:rsidRDefault="00A137AC">
            <w:pPr>
              <w:rPr>
                <w:del w:id="34223" w:author="Ramasubramani, Hariharan" w:date="2015-07-20T11:34:00Z"/>
                <w:rFonts w:cstheme="minorHAnsi"/>
                <w:color w:val="000000" w:themeColor="text1"/>
                <w:szCs w:val="18"/>
              </w:rPr>
              <w:pPrChange w:id="34224" w:author="Ramasubramani, Hariharan" w:date="2015-07-27T20:55:00Z">
                <w:pPr>
                  <w:ind w:left="-57" w:right="-98" w:firstLine="0"/>
                  <w:jc w:val="center"/>
                </w:pPr>
              </w:pPrChange>
            </w:pPr>
            <w:del w:id="34225" w:author="Ramasubramani, Hariharan" w:date="2015-07-20T11:34:00Z">
              <w:r w:rsidDel="006346A9">
                <w:rPr>
                  <w:rFonts w:cstheme="minorHAnsi"/>
                  <w:color w:val="000000" w:themeColor="text1"/>
                  <w:szCs w:val="18"/>
                </w:rPr>
                <w:delText>ANSC</w:delText>
              </w:r>
              <w:bookmarkStart w:id="34226" w:name="_Toc426385338"/>
              <w:bookmarkStart w:id="34227" w:name="_Toc426386742"/>
              <w:bookmarkStart w:id="34228" w:name="_Toc426388145"/>
              <w:bookmarkStart w:id="34229" w:name="_Toc426389549"/>
              <w:bookmarkStart w:id="34230" w:name="_Toc426390953"/>
              <w:bookmarkStart w:id="34231" w:name="_Toc426392357"/>
              <w:bookmarkStart w:id="34232" w:name="_Toc426393760"/>
              <w:bookmarkStart w:id="34233" w:name="_Toc427825345"/>
              <w:bookmarkStart w:id="34234" w:name="_Toc427853158"/>
              <w:bookmarkStart w:id="34235" w:name="_Toc427855398"/>
              <w:bookmarkStart w:id="34236" w:name="_Toc427857599"/>
              <w:bookmarkEnd w:id="34226"/>
              <w:bookmarkEnd w:id="34227"/>
              <w:bookmarkEnd w:id="34228"/>
              <w:bookmarkEnd w:id="34229"/>
              <w:bookmarkEnd w:id="34230"/>
              <w:bookmarkEnd w:id="34231"/>
              <w:bookmarkEnd w:id="34232"/>
              <w:bookmarkEnd w:id="34233"/>
              <w:bookmarkEnd w:id="34234"/>
              <w:bookmarkEnd w:id="34235"/>
              <w:bookmarkEnd w:id="34236"/>
            </w:del>
          </w:p>
        </w:tc>
        <w:tc>
          <w:tcPr>
            <w:tcW w:w="734" w:type="dxa"/>
            <w:tcBorders>
              <w:top w:val="single" w:sz="4" w:space="0" w:color="auto"/>
              <w:left w:val="single" w:sz="4" w:space="0" w:color="auto"/>
              <w:bottom w:val="single" w:sz="4" w:space="0" w:color="auto"/>
              <w:right w:val="single" w:sz="4" w:space="0" w:color="auto"/>
            </w:tcBorders>
          </w:tcPr>
          <w:p w14:paraId="1E9E4379" w14:textId="6C3B669C" w:rsidR="005F4718" w:rsidRPr="00C106B9" w:rsidDel="006346A9" w:rsidRDefault="005F4718">
            <w:pPr>
              <w:rPr>
                <w:del w:id="34237" w:author="Ramasubramani, Hariharan" w:date="2015-07-20T11:34:00Z"/>
                <w:rFonts w:cstheme="minorHAnsi"/>
                <w:color w:val="000000" w:themeColor="text1"/>
                <w:szCs w:val="18"/>
              </w:rPr>
              <w:pPrChange w:id="34238" w:author="Ramasubramani, Hariharan" w:date="2015-07-27T20:55:00Z">
                <w:pPr>
                  <w:ind w:left="-57" w:firstLine="0"/>
                  <w:jc w:val="center"/>
                </w:pPr>
              </w:pPrChange>
            </w:pPr>
            <w:del w:id="34239" w:author="Ramasubramani, Hariharan" w:date="2015-07-20T11:34:00Z">
              <w:r w:rsidRPr="00C106B9" w:rsidDel="006346A9">
                <w:rPr>
                  <w:rFonts w:cstheme="minorHAnsi"/>
                  <w:color w:val="000000" w:themeColor="text1"/>
                  <w:szCs w:val="18"/>
                </w:rPr>
                <w:delText>100</w:delText>
              </w:r>
              <w:bookmarkStart w:id="34240" w:name="_Toc426385339"/>
              <w:bookmarkStart w:id="34241" w:name="_Toc426386743"/>
              <w:bookmarkStart w:id="34242" w:name="_Toc426388146"/>
              <w:bookmarkStart w:id="34243" w:name="_Toc426389550"/>
              <w:bookmarkStart w:id="34244" w:name="_Toc426390954"/>
              <w:bookmarkStart w:id="34245" w:name="_Toc426392358"/>
              <w:bookmarkStart w:id="34246" w:name="_Toc426393761"/>
              <w:bookmarkStart w:id="34247" w:name="_Toc427825346"/>
              <w:bookmarkStart w:id="34248" w:name="_Toc427853159"/>
              <w:bookmarkStart w:id="34249" w:name="_Toc427855399"/>
              <w:bookmarkStart w:id="34250" w:name="_Toc427857600"/>
              <w:bookmarkEnd w:id="34240"/>
              <w:bookmarkEnd w:id="34241"/>
              <w:bookmarkEnd w:id="34242"/>
              <w:bookmarkEnd w:id="34243"/>
              <w:bookmarkEnd w:id="34244"/>
              <w:bookmarkEnd w:id="34245"/>
              <w:bookmarkEnd w:id="34246"/>
              <w:bookmarkEnd w:id="34247"/>
              <w:bookmarkEnd w:id="34248"/>
              <w:bookmarkEnd w:id="34249"/>
              <w:bookmarkEnd w:id="34250"/>
            </w:del>
          </w:p>
        </w:tc>
        <w:tc>
          <w:tcPr>
            <w:tcW w:w="1868" w:type="dxa"/>
            <w:tcBorders>
              <w:top w:val="single" w:sz="4" w:space="0" w:color="auto"/>
              <w:left w:val="single" w:sz="4" w:space="0" w:color="auto"/>
              <w:bottom w:val="single" w:sz="4" w:space="0" w:color="auto"/>
              <w:right w:val="single" w:sz="4" w:space="0" w:color="auto"/>
            </w:tcBorders>
          </w:tcPr>
          <w:p w14:paraId="388F3679" w14:textId="3DDC5BC5" w:rsidR="005F4718" w:rsidRPr="00C106B9" w:rsidDel="006346A9" w:rsidRDefault="005F4718">
            <w:pPr>
              <w:rPr>
                <w:del w:id="34251" w:author="Ramasubramani, Hariharan" w:date="2015-07-20T11:34:00Z"/>
                <w:rFonts w:cstheme="minorHAnsi"/>
                <w:color w:val="000000" w:themeColor="text1"/>
                <w:szCs w:val="18"/>
              </w:rPr>
              <w:pPrChange w:id="34252" w:author="Ramasubramani, Hariharan" w:date="2015-07-27T20:55:00Z">
                <w:pPr>
                  <w:ind w:left="6" w:firstLine="0"/>
                </w:pPr>
              </w:pPrChange>
            </w:pPr>
            <w:del w:id="34253" w:author="Ramasubramani, Hariharan" w:date="2015-07-20T11:34:00Z">
              <w:r w:rsidDel="006346A9">
                <w:rPr>
                  <w:rFonts w:cstheme="minorHAnsi"/>
                  <w:color w:val="000000" w:themeColor="text1"/>
                  <w:szCs w:val="18"/>
                </w:rPr>
                <w:delText>-</w:delText>
              </w:r>
              <w:bookmarkStart w:id="34254" w:name="_Toc426385340"/>
              <w:bookmarkStart w:id="34255" w:name="_Toc426386744"/>
              <w:bookmarkStart w:id="34256" w:name="_Toc426388147"/>
              <w:bookmarkStart w:id="34257" w:name="_Toc426389551"/>
              <w:bookmarkStart w:id="34258" w:name="_Toc426390955"/>
              <w:bookmarkStart w:id="34259" w:name="_Toc426392359"/>
              <w:bookmarkStart w:id="34260" w:name="_Toc426393762"/>
              <w:bookmarkStart w:id="34261" w:name="_Toc427825347"/>
              <w:bookmarkStart w:id="34262" w:name="_Toc427853160"/>
              <w:bookmarkStart w:id="34263" w:name="_Toc427855400"/>
              <w:bookmarkStart w:id="34264" w:name="_Toc427857601"/>
              <w:bookmarkEnd w:id="34254"/>
              <w:bookmarkEnd w:id="34255"/>
              <w:bookmarkEnd w:id="34256"/>
              <w:bookmarkEnd w:id="34257"/>
              <w:bookmarkEnd w:id="34258"/>
              <w:bookmarkEnd w:id="34259"/>
              <w:bookmarkEnd w:id="34260"/>
              <w:bookmarkEnd w:id="34261"/>
              <w:bookmarkEnd w:id="34262"/>
              <w:bookmarkEnd w:id="34263"/>
              <w:bookmarkEnd w:id="34264"/>
            </w:del>
          </w:p>
        </w:tc>
        <w:tc>
          <w:tcPr>
            <w:tcW w:w="846" w:type="dxa"/>
            <w:tcBorders>
              <w:top w:val="single" w:sz="4" w:space="0" w:color="auto"/>
              <w:left w:val="single" w:sz="4" w:space="0" w:color="auto"/>
              <w:bottom w:val="single" w:sz="4" w:space="0" w:color="auto"/>
              <w:right w:val="single" w:sz="4" w:space="0" w:color="auto"/>
            </w:tcBorders>
          </w:tcPr>
          <w:p w14:paraId="69299EAA" w14:textId="49B95A06" w:rsidR="005F4718" w:rsidRPr="00C106B9" w:rsidDel="006346A9" w:rsidRDefault="005F4718">
            <w:pPr>
              <w:rPr>
                <w:del w:id="34265" w:author="Ramasubramani, Hariharan" w:date="2015-07-20T11:34:00Z"/>
                <w:rFonts w:cstheme="minorHAnsi"/>
                <w:color w:val="000000" w:themeColor="text1"/>
                <w:szCs w:val="18"/>
              </w:rPr>
              <w:pPrChange w:id="34266" w:author="Ramasubramani, Hariharan" w:date="2015-07-27T20:55:00Z">
                <w:pPr>
                  <w:ind w:left="-57" w:right="-76" w:firstLine="0"/>
                  <w:jc w:val="center"/>
                </w:pPr>
              </w:pPrChange>
            </w:pPr>
            <w:del w:id="34267" w:author="Ramasubramani, Hariharan" w:date="2015-07-20T11:34:00Z">
              <w:r w:rsidRPr="00C106B9" w:rsidDel="006346A9">
                <w:rPr>
                  <w:rFonts w:cstheme="minorHAnsi"/>
                  <w:color w:val="000000" w:themeColor="text1"/>
                  <w:szCs w:val="18"/>
                </w:rPr>
                <w:delText>&lt;</w:delText>
              </w:r>
              <w:r w:rsidDel="006346A9">
                <w:rPr>
                  <w:rFonts w:cstheme="minorHAnsi"/>
                  <w:color w:val="000000" w:themeColor="text1"/>
                  <w:szCs w:val="18"/>
                </w:rPr>
                <w:delText>Blank</w:delText>
              </w:r>
              <w:r w:rsidRPr="00C106B9" w:rsidDel="006346A9">
                <w:rPr>
                  <w:rFonts w:cstheme="minorHAnsi"/>
                  <w:color w:val="000000" w:themeColor="text1"/>
                  <w:szCs w:val="18"/>
                </w:rPr>
                <w:delText>&gt;</w:delText>
              </w:r>
              <w:bookmarkStart w:id="34268" w:name="_Toc426385341"/>
              <w:bookmarkStart w:id="34269" w:name="_Toc426386745"/>
              <w:bookmarkStart w:id="34270" w:name="_Toc426388148"/>
              <w:bookmarkStart w:id="34271" w:name="_Toc426389552"/>
              <w:bookmarkStart w:id="34272" w:name="_Toc426390956"/>
              <w:bookmarkStart w:id="34273" w:name="_Toc426392360"/>
              <w:bookmarkStart w:id="34274" w:name="_Toc426393763"/>
              <w:bookmarkStart w:id="34275" w:name="_Toc427825348"/>
              <w:bookmarkStart w:id="34276" w:name="_Toc427853161"/>
              <w:bookmarkStart w:id="34277" w:name="_Toc427855401"/>
              <w:bookmarkStart w:id="34278" w:name="_Toc427857602"/>
              <w:bookmarkEnd w:id="34268"/>
              <w:bookmarkEnd w:id="34269"/>
              <w:bookmarkEnd w:id="34270"/>
              <w:bookmarkEnd w:id="34271"/>
              <w:bookmarkEnd w:id="34272"/>
              <w:bookmarkEnd w:id="34273"/>
              <w:bookmarkEnd w:id="34274"/>
              <w:bookmarkEnd w:id="34275"/>
              <w:bookmarkEnd w:id="34276"/>
              <w:bookmarkEnd w:id="34277"/>
              <w:bookmarkEnd w:id="34278"/>
            </w:del>
          </w:p>
        </w:tc>
        <w:bookmarkStart w:id="34279" w:name="_Toc426385342"/>
        <w:bookmarkStart w:id="34280" w:name="_Toc426386746"/>
        <w:bookmarkStart w:id="34281" w:name="_Toc426388149"/>
        <w:bookmarkStart w:id="34282" w:name="_Toc426389553"/>
        <w:bookmarkStart w:id="34283" w:name="_Toc426390957"/>
        <w:bookmarkStart w:id="34284" w:name="_Toc426392361"/>
        <w:bookmarkStart w:id="34285" w:name="_Toc426393764"/>
        <w:bookmarkStart w:id="34286" w:name="_Toc427825349"/>
        <w:bookmarkStart w:id="34287" w:name="_Toc427853162"/>
        <w:bookmarkStart w:id="34288" w:name="_Toc427855402"/>
        <w:bookmarkStart w:id="34289" w:name="_Toc427857603"/>
        <w:bookmarkEnd w:id="34279"/>
        <w:bookmarkEnd w:id="34280"/>
        <w:bookmarkEnd w:id="34281"/>
        <w:bookmarkEnd w:id="34282"/>
        <w:bookmarkEnd w:id="34283"/>
        <w:bookmarkEnd w:id="34284"/>
        <w:bookmarkEnd w:id="34285"/>
        <w:bookmarkEnd w:id="34286"/>
        <w:bookmarkEnd w:id="34287"/>
        <w:bookmarkEnd w:id="34288"/>
        <w:bookmarkEnd w:id="34289"/>
      </w:tr>
      <w:tr w:rsidR="005F4718" w:rsidRPr="00C106B9" w:rsidDel="006346A9" w14:paraId="1DB1DD26" w14:textId="5C789A15" w:rsidTr="008C172F">
        <w:trPr>
          <w:cantSplit/>
          <w:trHeight w:val="314"/>
          <w:jc w:val="center"/>
          <w:del w:id="34290" w:author="Ramasubramani, Hariharan" w:date="2015-07-20T11:34:00Z"/>
        </w:trPr>
        <w:tc>
          <w:tcPr>
            <w:tcW w:w="1086" w:type="dxa"/>
            <w:tcBorders>
              <w:top w:val="single" w:sz="4" w:space="0" w:color="auto"/>
              <w:left w:val="single" w:sz="4" w:space="0" w:color="auto"/>
              <w:bottom w:val="single" w:sz="4" w:space="0" w:color="auto"/>
              <w:right w:val="single" w:sz="4" w:space="0" w:color="auto"/>
            </w:tcBorders>
          </w:tcPr>
          <w:p w14:paraId="591ECCF0" w14:textId="5BB68245" w:rsidR="005F4718" w:rsidRPr="00C106B9" w:rsidDel="006346A9" w:rsidRDefault="005F4718">
            <w:pPr>
              <w:rPr>
                <w:del w:id="34291" w:author="Ramasubramani, Hariharan" w:date="2015-07-20T11:34:00Z"/>
                <w:rFonts w:cstheme="minorHAnsi"/>
                <w:color w:val="000000" w:themeColor="text1"/>
              </w:rPr>
              <w:pPrChange w:id="34292" w:author="Ramasubramani, Hariharan" w:date="2015-07-27T20:55:00Z">
                <w:pPr>
                  <w:pStyle w:val="ListParagraph"/>
                  <w:numPr>
                    <w:ilvl w:val="3"/>
                    <w:numId w:val="23"/>
                  </w:numPr>
                  <w:tabs>
                    <w:tab w:val="num" w:pos="2459"/>
                  </w:tabs>
                  <w:overflowPunct w:val="0"/>
                  <w:autoSpaceDE w:val="0"/>
                  <w:autoSpaceDN w:val="0"/>
                  <w:spacing w:after="60"/>
                  <w:ind w:left="-43" w:firstLine="0"/>
                  <w:textAlignment w:val="baseline"/>
                </w:pPr>
              </w:pPrChange>
            </w:pPr>
            <w:bookmarkStart w:id="34293" w:name="_Toc426385343"/>
            <w:bookmarkStart w:id="34294" w:name="_Toc426386747"/>
            <w:bookmarkStart w:id="34295" w:name="_Toc426388150"/>
            <w:bookmarkStart w:id="34296" w:name="_Toc426389554"/>
            <w:bookmarkStart w:id="34297" w:name="_Toc426390958"/>
            <w:bookmarkStart w:id="34298" w:name="_Toc426392362"/>
            <w:bookmarkStart w:id="34299" w:name="_Toc426393765"/>
            <w:bookmarkStart w:id="34300" w:name="_Toc427825350"/>
            <w:bookmarkStart w:id="34301" w:name="_Toc427853163"/>
            <w:bookmarkStart w:id="34302" w:name="_Toc427855403"/>
            <w:bookmarkStart w:id="34303" w:name="_Toc427857604"/>
            <w:bookmarkEnd w:id="34293"/>
            <w:bookmarkEnd w:id="34294"/>
            <w:bookmarkEnd w:id="34295"/>
            <w:bookmarkEnd w:id="34296"/>
            <w:bookmarkEnd w:id="34297"/>
            <w:bookmarkEnd w:id="34298"/>
            <w:bookmarkEnd w:id="34299"/>
            <w:bookmarkEnd w:id="34300"/>
            <w:bookmarkEnd w:id="34301"/>
            <w:bookmarkEnd w:id="34302"/>
            <w:bookmarkEnd w:id="34303"/>
          </w:p>
        </w:tc>
        <w:tc>
          <w:tcPr>
            <w:tcW w:w="2408" w:type="dxa"/>
            <w:tcBorders>
              <w:top w:val="single" w:sz="4" w:space="0" w:color="auto"/>
              <w:left w:val="single" w:sz="4" w:space="0" w:color="auto"/>
              <w:bottom w:val="single" w:sz="4" w:space="0" w:color="auto"/>
              <w:right w:val="single" w:sz="4" w:space="0" w:color="auto"/>
            </w:tcBorders>
          </w:tcPr>
          <w:p w14:paraId="0DA8F9EB" w14:textId="03B06C7C" w:rsidR="005F4718" w:rsidRPr="00C106B9" w:rsidDel="006346A9" w:rsidRDefault="005F4718">
            <w:pPr>
              <w:rPr>
                <w:del w:id="34304" w:author="Ramasubramani, Hariharan" w:date="2015-07-20T11:34:00Z"/>
                <w:rFonts w:cstheme="minorHAnsi"/>
                <w:color w:val="000000" w:themeColor="text1"/>
                <w:szCs w:val="18"/>
              </w:rPr>
              <w:pPrChange w:id="34305" w:author="Ramasubramani, Hariharan" w:date="2015-07-27T20:55:00Z">
                <w:pPr>
                  <w:ind w:firstLine="0"/>
                </w:pPr>
              </w:pPrChange>
            </w:pPr>
            <w:del w:id="34306" w:author="Ramasubramani, Hariharan" w:date="2015-07-20T11:34:00Z">
              <w:r w:rsidRPr="00C106B9" w:rsidDel="006346A9">
                <w:rPr>
                  <w:rFonts w:cstheme="minorHAnsi"/>
                  <w:color w:val="000000" w:themeColor="text1"/>
                  <w:szCs w:val="18"/>
                </w:rPr>
                <w:delText>State Approval Date</w:delText>
              </w:r>
              <w:bookmarkStart w:id="34307" w:name="_Toc426385344"/>
              <w:bookmarkStart w:id="34308" w:name="_Toc426386748"/>
              <w:bookmarkStart w:id="34309" w:name="_Toc426388151"/>
              <w:bookmarkStart w:id="34310" w:name="_Toc426389555"/>
              <w:bookmarkStart w:id="34311" w:name="_Toc426390959"/>
              <w:bookmarkStart w:id="34312" w:name="_Toc426392363"/>
              <w:bookmarkStart w:id="34313" w:name="_Toc426393766"/>
              <w:bookmarkStart w:id="34314" w:name="_Toc427825351"/>
              <w:bookmarkStart w:id="34315" w:name="_Toc427853164"/>
              <w:bookmarkStart w:id="34316" w:name="_Toc427855404"/>
              <w:bookmarkStart w:id="34317" w:name="_Toc427857605"/>
              <w:bookmarkEnd w:id="34307"/>
              <w:bookmarkEnd w:id="34308"/>
              <w:bookmarkEnd w:id="34309"/>
              <w:bookmarkEnd w:id="34310"/>
              <w:bookmarkEnd w:id="34311"/>
              <w:bookmarkEnd w:id="34312"/>
              <w:bookmarkEnd w:id="34313"/>
              <w:bookmarkEnd w:id="34314"/>
              <w:bookmarkEnd w:id="34315"/>
              <w:bookmarkEnd w:id="34316"/>
              <w:bookmarkEnd w:id="34317"/>
            </w:del>
          </w:p>
        </w:tc>
        <w:tc>
          <w:tcPr>
            <w:tcW w:w="759" w:type="dxa"/>
            <w:tcBorders>
              <w:top w:val="single" w:sz="4" w:space="0" w:color="auto"/>
              <w:left w:val="single" w:sz="4" w:space="0" w:color="auto"/>
              <w:bottom w:val="single" w:sz="4" w:space="0" w:color="auto"/>
              <w:right w:val="single" w:sz="4" w:space="0" w:color="auto"/>
            </w:tcBorders>
          </w:tcPr>
          <w:p w14:paraId="268860F9" w14:textId="223E753D" w:rsidR="005F4718" w:rsidRPr="00C106B9" w:rsidDel="006346A9" w:rsidRDefault="005F4718">
            <w:pPr>
              <w:rPr>
                <w:del w:id="34318" w:author="Ramasubramani, Hariharan" w:date="2015-07-20T11:34:00Z"/>
                <w:rFonts w:cstheme="minorHAnsi"/>
                <w:color w:val="000000" w:themeColor="text1"/>
                <w:szCs w:val="18"/>
              </w:rPr>
              <w:pPrChange w:id="34319" w:author="Ramasubramani, Hariharan" w:date="2015-07-27T20:55:00Z">
                <w:pPr>
                  <w:ind w:firstLine="0"/>
                </w:pPr>
              </w:pPrChange>
            </w:pPr>
            <w:del w:id="34320" w:author="Ramasubramani, Hariharan" w:date="2015-07-20T11:34:00Z">
              <w:r w:rsidRPr="00C106B9" w:rsidDel="006346A9">
                <w:rPr>
                  <w:rFonts w:cstheme="minorHAnsi"/>
                  <w:color w:val="000000" w:themeColor="text1"/>
                  <w:szCs w:val="18"/>
                </w:rPr>
                <w:delText>-</w:delText>
              </w:r>
              <w:bookmarkStart w:id="34321" w:name="_Toc426385345"/>
              <w:bookmarkStart w:id="34322" w:name="_Toc426386749"/>
              <w:bookmarkStart w:id="34323" w:name="_Toc426388152"/>
              <w:bookmarkStart w:id="34324" w:name="_Toc426389556"/>
              <w:bookmarkStart w:id="34325" w:name="_Toc426390960"/>
              <w:bookmarkStart w:id="34326" w:name="_Toc426392364"/>
              <w:bookmarkStart w:id="34327" w:name="_Toc426393767"/>
              <w:bookmarkStart w:id="34328" w:name="_Toc427825352"/>
              <w:bookmarkStart w:id="34329" w:name="_Toc427853165"/>
              <w:bookmarkStart w:id="34330" w:name="_Toc427855405"/>
              <w:bookmarkStart w:id="34331" w:name="_Toc427857606"/>
              <w:bookmarkEnd w:id="34321"/>
              <w:bookmarkEnd w:id="34322"/>
              <w:bookmarkEnd w:id="34323"/>
              <w:bookmarkEnd w:id="34324"/>
              <w:bookmarkEnd w:id="34325"/>
              <w:bookmarkEnd w:id="34326"/>
              <w:bookmarkEnd w:id="34327"/>
              <w:bookmarkEnd w:id="34328"/>
              <w:bookmarkEnd w:id="34329"/>
              <w:bookmarkEnd w:id="34330"/>
              <w:bookmarkEnd w:id="34331"/>
            </w:del>
          </w:p>
        </w:tc>
        <w:tc>
          <w:tcPr>
            <w:tcW w:w="1018" w:type="dxa"/>
            <w:tcBorders>
              <w:top w:val="single" w:sz="4" w:space="0" w:color="auto"/>
              <w:left w:val="single" w:sz="4" w:space="0" w:color="auto"/>
              <w:bottom w:val="single" w:sz="4" w:space="0" w:color="auto"/>
              <w:right w:val="single" w:sz="4" w:space="0" w:color="auto"/>
            </w:tcBorders>
          </w:tcPr>
          <w:p w14:paraId="58FCF790" w14:textId="512474BC" w:rsidR="005F4718" w:rsidRPr="00C106B9" w:rsidDel="006346A9" w:rsidRDefault="005F4718">
            <w:pPr>
              <w:rPr>
                <w:del w:id="34332" w:author="Ramasubramani, Hariharan" w:date="2015-07-20T11:34:00Z"/>
                <w:rFonts w:cstheme="minorHAnsi"/>
                <w:color w:val="000000" w:themeColor="text1"/>
                <w:szCs w:val="18"/>
              </w:rPr>
              <w:pPrChange w:id="34333" w:author="Ramasubramani, Hariharan" w:date="2015-07-27T20:55:00Z">
                <w:pPr>
                  <w:ind w:left="-57" w:firstLine="0"/>
                  <w:jc w:val="center"/>
                </w:pPr>
              </w:pPrChange>
            </w:pPr>
            <w:del w:id="34334" w:author="Ramasubramani, Hariharan" w:date="2015-07-20T11:34:00Z">
              <w:r w:rsidRPr="00C106B9" w:rsidDel="006346A9">
                <w:rPr>
                  <w:rFonts w:cstheme="minorHAnsi"/>
                  <w:color w:val="000000" w:themeColor="text1"/>
                  <w:szCs w:val="18"/>
                </w:rPr>
                <w:delText>O</w:delText>
              </w:r>
              <w:bookmarkStart w:id="34335" w:name="_Toc426385346"/>
              <w:bookmarkStart w:id="34336" w:name="_Toc426386750"/>
              <w:bookmarkStart w:id="34337" w:name="_Toc426388153"/>
              <w:bookmarkStart w:id="34338" w:name="_Toc426389557"/>
              <w:bookmarkStart w:id="34339" w:name="_Toc426390961"/>
              <w:bookmarkStart w:id="34340" w:name="_Toc426392365"/>
              <w:bookmarkStart w:id="34341" w:name="_Toc426393768"/>
              <w:bookmarkStart w:id="34342" w:name="_Toc427825353"/>
              <w:bookmarkStart w:id="34343" w:name="_Toc427853166"/>
              <w:bookmarkStart w:id="34344" w:name="_Toc427855406"/>
              <w:bookmarkStart w:id="34345" w:name="_Toc427857607"/>
              <w:bookmarkEnd w:id="34335"/>
              <w:bookmarkEnd w:id="34336"/>
              <w:bookmarkEnd w:id="34337"/>
              <w:bookmarkEnd w:id="34338"/>
              <w:bookmarkEnd w:id="34339"/>
              <w:bookmarkEnd w:id="34340"/>
              <w:bookmarkEnd w:id="34341"/>
              <w:bookmarkEnd w:id="34342"/>
              <w:bookmarkEnd w:id="34343"/>
              <w:bookmarkEnd w:id="34344"/>
              <w:bookmarkEnd w:id="34345"/>
            </w:del>
          </w:p>
        </w:tc>
        <w:tc>
          <w:tcPr>
            <w:tcW w:w="897" w:type="dxa"/>
            <w:tcBorders>
              <w:top w:val="single" w:sz="4" w:space="0" w:color="auto"/>
              <w:left w:val="single" w:sz="4" w:space="0" w:color="auto"/>
              <w:bottom w:val="single" w:sz="4" w:space="0" w:color="auto"/>
              <w:right w:val="single" w:sz="4" w:space="0" w:color="auto"/>
            </w:tcBorders>
          </w:tcPr>
          <w:p w14:paraId="7BB2379C" w14:textId="7E9F2663" w:rsidR="005F4718" w:rsidRPr="00C106B9" w:rsidDel="006346A9" w:rsidRDefault="005F4718">
            <w:pPr>
              <w:rPr>
                <w:del w:id="34346" w:author="Ramasubramani, Hariharan" w:date="2015-07-20T11:34:00Z"/>
                <w:rFonts w:cstheme="minorHAnsi"/>
                <w:color w:val="000000" w:themeColor="text1"/>
                <w:szCs w:val="18"/>
              </w:rPr>
              <w:pPrChange w:id="34347" w:author="Ramasubramani, Hariharan" w:date="2015-07-27T20:55:00Z">
                <w:pPr>
                  <w:ind w:left="-57" w:firstLine="0"/>
                  <w:jc w:val="center"/>
                </w:pPr>
              </w:pPrChange>
            </w:pPr>
            <w:del w:id="34348" w:author="Ramasubramani, Hariharan" w:date="2015-07-20T11:34:00Z">
              <w:r w:rsidRPr="00C106B9" w:rsidDel="006346A9">
                <w:rPr>
                  <w:rFonts w:cstheme="minorHAnsi"/>
                  <w:color w:val="000000" w:themeColor="text1"/>
                  <w:szCs w:val="18"/>
                </w:rPr>
                <w:delText>E</w:delText>
              </w:r>
              <w:bookmarkStart w:id="34349" w:name="_Toc426385347"/>
              <w:bookmarkStart w:id="34350" w:name="_Toc426386751"/>
              <w:bookmarkStart w:id="34351" w:name="_Toc426388154"/>
              <w:bookmarkStart w:id="34352" w:name="_Toc426389558"/>
              <w:bookmarkStart w:id="34353" w:name="_Toc426390962"/>
              <w:bookmarkStart w:id="34354" w:name="_Toc426392366"/>
              <w:bookmarkStart w:id="34355" w:name="_Toc426393769"/>
              <w:bookmarkStart w:id="34356" w:name="_Toc427825354"/>
              <w:bookmarkStart w:id="34357" w:name="_Toc427853167"/>
              <w:bookmarkStart w:id="34358" w:name="_Toc427855407"/>
              <w:bookmarkStart w:id="34359" w:name="_Toc427857608"/>
              <w:bookmarkEnd w:id="34349"/>
              <w:bookmarkEnd w:id="34350"/>
              <w:bookmarkEnd w:id="34351"/>
              <w:bookmarkEnd w:id="34352"/>
              <w:bookmarkEnd w:id="34353"/>
              <w:bookmarkEnd w:id="34354"/>
              <w:bookmarkEnd w:id="34355"/>
              <w:bookmarkEnd w:id="34356"/>
              <w:bookmarkEnd w:id="34357"/>
              <w:bookmarkEnd w:id="34358"/>
              <w:bookmarkEnd w:id="34359"/>
            </w:del>
          </w:p>
        </w:tc>
        <w:tc>
          <w:tcPr>
            <w:tcW w:w="1248" w:type="dxa"/>
            <w:tcBorders>
              <w:top w:val="single" w:sz="4" w:space="0" w:color="auto"/>
              <w:left w:val="single" w:sz="4" w:space="0" w:color="auto"/>
              <w:bottom w:val="single" w:sz="4" w:space="0" w:color="auto"/>
              <w:right w:val="single" w:sz="4" w:space="0" w:color="auto"/>
            </w:tcBorders>
          </w:tcPr>
          <w:p w14:paraId="7F0C55E0" w14:textId="3A9098DB" w:rsidR="005F4718" w:rsidRPr="00C106B9" w:rsidDel="006346A9" w:rsidRDefault="005F4718">
            <w:pPr>
              <w:rPr>
                <w:del w:id="34360" w:author="Ramasubramani, Hariharan" w:date="2015-07-20T11:34:00Z"/>
                <w:rFonts w:cstheme="minorHAnsi"/>
                <w:color w:val="000000" w:themeColor="text1"/>
                <w:szCs w:val="18"/>
              </w:rPr>
              <w:pPrChange w:id="34361" w:author="Ramasubramani, Hariharan" w:date="2015-07-27T20:55:00Z">
                <w:pPr>
                  <w:ind w:left="-57" w:right="-98" w:firstLine="0"/>
                  <w:jc w:val="center"/>
                </w:pPr>
              </w:pPrChange>
            </w:pPr>
            <w:del w:id="34362" w:author="Ramasubramani, Hariharan" w:date="2015-07-20T11:34:00Z">
              <w:r w:rsidRPr="00C106B9" w:rsidDel="006346A9">
                <w:rPr>
                  <w:rFonts w:cstheme="minorHAnsi"/>
                  <w:color w:val="000000" w:themeColor="text1"/>
                  <w:szCs w:val="18"/>
                </w:rPr>
                <w:delText>Date</w:delText>
              </w:r>
              <w:bookmarkStart w:id="34363" w:name="_Toc426385348"/>
              <w:bookmarkStart w:id="34364" w:name="_Toc426386752"/>
              <w:bookmarkStart w:id="34365" w:name="_Toc426388155"/>
              <w:bookmarkStart w:id="34366" w:name="_Toc426389559"/>
              <w:bookmarkStart w:id="34367" w:name="_Toc426390963"/>
              <w:bookmarkStart w:id="34368" w:name="_Toc426392367"/>
              <w:bookmarkStart w:id="34369" w:name="_Toc426393770"/>
              <w:bookmarkStart w:id="34370" w:name="_Toc427825355"/>
              <w:bookmarkStart w:id="34371" w:name="_Toc427853168"/>
              <w:bookmarkStart w:id="34372" w:name="_Toc427855408"/>
              <w:bookmarkStart w:id="34373" w:name="_Toc427857609"/>
              <w:bookmarkEnd w:id="34363"/>
              <w:bookmarkEnd w:id="34364"/>
              <w:bookmarkEnd w:id="34365"/>
              <w:bookmarkEnd w:id="34366"/>
              <w:bookmarkEnd w:id="34367"/>
              <w:bookmarkEnd w:id="34368"/>
              <w:bookmarkEnd w:id="34369"/>
              <w:bookmarkEnd w:id="34370"/>
              <w:bookmarkEnd w:id="34371"/>
              <w:bookmarkEnd w:id="34372"/>
              <w:bookmarkEnd w:id="34373"/>
            </w:del>
          </w:p>
        </w:tc>
        <w:tc>
          <w:tcPr>
            <w:tcW w:w="734" w:type="dxa"/>
            <w:tcBorders>
              <w:top w:val="single" w:sz="4" w:space="0" w:color="auto"/>
              <w:left w:val="single" w:sz="4" w:space="0" w:color="auto"/>
              <w:bottom w:val="single" w:sz="4" w:space="0" w:color="auto"/>
              <w:right w:val="single" w:sz="4" w:space="0" w:color="auto"/>
            </w:tcBorders>
          </w:tcPr>
          <w:p w14:paraId="17477C78" w14:textId="5844CAD2" w:rsidR="005F4718" w:rsidRPr="00C106B9" w:rsidDel="006346A9" w:rsidRDefault="005F4718">
            <w:pPr>
              <w:rPr>
                <w:del w:id="34374" w:author="Ramasubramani, Hariharan" w:date="2015-07-20T11:34:00Z"/>
                <w:rFonts w:cstheme="minorHAnsi"/>
                <w:color w:val="000000" w:themeColor="text1"/>
                <w:szCs w:val="18"/>
              </w:rPr>
              <w:pPrChange w:id="34375" w:author="Ramasubramani, Hariharan" w:date="2015-07-27T20:55:00Z">
                <w:pPr>
                  <w:ind w:left="-57" w:firstLine="0"/>
                  <w:jc w:val="center"/>
                </w:pPr>
              </w:pPrChange>
            </w:pPr>
            <w:del w:id="34376" w:author="Ramasubramani, Hariharan" w:date="2015-07-20T11:34:00Z">
              <w:r w:rsidRPr="00C106B9" w:rsidDel="006346A9">
                <w:rPr>
                  <w:rFonts w:cstheme="minorHAnsi"/>
                  <w:color w:val="000000" w:themeColor="text1"/>
                  <w:szCs w:val="18"/>
                </w:rPr>
                <w:delText>N/A</w:delText>
              </w:r>
              <w:bookmarkStart w:id="34377" w:name="_Toc426385349"/>
              <w:bookmarkStart w:id="34378" w:name="_Toc426386753"/>
              <w:bookmarkStart w:id="34379" w:name="_Toc426388156"/>
              <w:bookmarkStart w:id="34380" w:name="_Toc426389560"/>
              <w:bookmarkStart w:id="34381" w:name="_Toc426390964"/>
              <w:bookmarkStart w:id="34382" w:name="_Toc426392368"/>
              <w:bookmarkStart w:id="34383" w:name="_Toc426393771"/>
              <w:bookmarkStart w:id="34384" w:name="_Toc427825356"/>
              <w:bookmarkStart w:id="34385" w:name="_Toc427853169"/>
              <w:bookmarkStart w:id="34386" w:name="_Toc427855409"/>
              <w:bookmarkStart w:id="34387" w:name="_Toc427857610"/>
              <w:bookmarkEnd w:id="34377"/>
              <w:bookmarkEnd w:id="34378"/>
              <w:bookmarkEnd w:id="34379"/>
              <w:bookmarkEnd w:id="34380"/>
              <w:bookmarkEnd w:id="34381"/>
              <w:bookmarkEnd w:id="34382"/>
              <w:bookmarkEnd w:id="34383"/>
              <w:bookmarkEnd w:id="34384"/>
              <w:bookmarkEnd w:id="34385"/>
              <w:bookmarkEnd w:id="34386"/>
              <w:bookmarkEnd w:id="34387"/>
            </w:del>
          </w:p>
        </w:tc>
        <w:tc>
          <w:tcPr>
            <w:tcW w:w="1868" w:type="dxa"/>
            <w:tcBorders>
              <w:top w:val="single" w:sz="4" w:space="0" w:color="auto"/>
              <w:left w:val="single" w:sz="4" w:space="0" w:color="auto"/>
              <w:bottom w:val="single" w:sz="4" w:space="0" w:color="auto"/>
              <w:right w:val="single" w:sz="4" w:space="0" w:color="auto"/>
            </w:tcBorders>
          </w:tcPr>
          <w:p w14:paraId="2C7ED871" w14:textId="6225BC25" w:rsidR="005F4718" w:rsidRPr="00C106B9" w:rsidDel="006346A9" w:rsidRDefault="005F4718">
            <w:pPr>
              <w:rPr>
                <w:del w:id="34388" w:author="Ramasubramani, Hariharan" w:date="2015-07-20T11:34:00Z"/>
                <w:rFonts w:cstheme="minorHAnsi"/>
                <w:color w:val="000000" w:themeColor="text1"/>
                <w:szCs w:val="18"/>
              </w:rPr>
              <w:pPrChange w:id="34389" w:author="Ramasubramani, Hariharan" w:date="2015-07-27T20:55:00Z">
                <w:pPr>
                  <w:ind w:left="6" w:firstLine="0"/>
                </w:pPr>
              </w:pPrChange>
            </w:pPr>
            <w:del w:id="34390" w:author="Ramasubramani, Hariharan" w:date="2015-07-20T11:34:00Z">
              <w:r w:rsidRPr="00C106B9" w:rsidDel="006346A9">
                <w:rPr>
                  <w:rFonts w:cstheme="minorHAnsi"/>
                  <w:color w:val="000000" w:themeColor="text1"/>
                  <w:szCs w:val="18"/>
                </w:rPr>
                <w:delText>mm/dd/yyyy</w:delText>
              </w:r>
              <w:bookmarkStart w:id="34391" w:name="_Toc426385350"/>
              <w:bookmarkStart w:id="34392" w:name="_Toc426386754"/>
              <w:bookmarkStart w:id="34393" w:name="_Toc426388157"/>
              <w:bookmarkStart w:id="34394" w:name="_Toc426389561"/>
              <w:bookmarkStart w:id="34395" w:name="_Toc426390965"/>
              <w:bookmarkStart w:id="34396" w:name="_Toc426392369"/>
              <w:bookmarkStart w:id="34397" w:name="_Toc426393772"/>
              <w:bookmarkStart w:id="34398" w:name="_Toc427825357"/>
              <w:bookmarkStart w:id="34399" w:name="_Toc427853170"/>
              <w:bookmarkStart w:id="34400" w:name="_Toc427855410"/>
              <w:bookmarkStart w:id="34401" w:name="_Toc427857611"/>
              <w:bookmarkEnd w:id="34391"/>
              <w:bookmarkEnd w:id="34392"/>
              <w:bookmarkEnd w:id="34393"/>
              <w:bookmarkEnd w:id="34394"/>
              <w:bookmarkEnd w:id="34395"/>
              <w:bookmarkEnd w:id="34396"/>
              <w:bookmarkEnd w:id="34397"/>
              <w:bookmarkEnd w:id="34398"/>
              <w:bookmarkEnd w:id="34399"/>
              <w:bookmarkEnd w:id="34400"/>
              <w:bookmarkEnd w:id="34401"/>
            </w:del>
          </w:p>
        </w:tc>
        <w:tc>
          <w:tcPr>
            <w:tcW w:w="846" w:type="dxa"/>
            <w:tcBorders>
              <w:top w:val="single" w:sz="4" w:space="0" w:color="auto"/>
              <w:left w:val="single" w:sz="4" w:space="0" w:color="auto"/>
              <w:bottom w:val="single" w:sz="4" w:space="0" w:color="auto"/>
              <w:right w:val="single" w:sz="4" w:space="0" w:color="auto"/>
            </w:tcBorders>
          </w:tcPr>
          <w:p w14:paraId="19424085" w14:textId="5CAFB9D2" w:rsidR="005F4718" w:rsidRPr="00C106B9" w:rsidDel="006346A9" w:rsidRDefault="005F4718">
            <w:pPr>
              <w:rPr>
                <w:del w:id="34402" w:author="Ramasubramani, Hariharan" w:date="2015-07-20T11:34:00Z"/>
                <w:rFonts w:cstheme="minorHAnsi"/>
                <w:color w:val="000000" w:themeColor="text1"/>
                <w:szCs w:val="18"/>
              </w:rPr>
              <w:pPrChange w:id="34403" w:author="Ramasubramani, Hariharan" w:date="2015-07-27T20:55:00Z">
                <w:pPr>
                  <w:ind w:left="-57" w:right="-76" w:firstLine="0"/>
                  <w:jc w:val="center"/>
                </w:pPr>
              </w:pPrChange>
            </w:pPr>
            <w:del w:id="34404" w:author="Ramasubramani, Hariharan" w:date="2015-07-20T11:34:00Z">
              <w:r w:rsidRPr="00C106B9" w:rsidDel="006346A9">
                <w:rPr>
                  <w:rFonts w:cstheme="minorHAnsi"/>
                  <w:color w:val="000000" w:themeColor="text1"/>
                  <w:szCs w:val="18"/>
                </w:rPr>
                <w:delText>&lt;</w:delText>
              </w:r>
              <w:r w:rsidDel="006346A9">
                <w:rPr>
                  <w:rFonts w:cstheme="minorHAnsi"/>
                  <w:color w:val="000000" w:themeColor="text1"/>
                  <w:szCs w:val="18"/>
                </w:rPr>
                <w:delText>Blank</w:delText>
              </w:r>
              <w:r w:rsidRPr="00C106B9" w:rsidDel="006346A9">
                <w:rPr>
                  <w:rFonts w:cstheme="minorHAnsi"/>
                  <w:color w:val="000000" w:themeColor="text1"/>
                  <w:szCs w:val="18"/>
                </w:rPr>
                <w:delText>&gt;</w:delText>
              </w:r>
              <w:bookmarkStart w:id="34405" w:name="_Toc426385351"/>
              <w:bookmarkStart w:id="34406" w:name="_Toc426386755"/>
              <w:bookmarkStart w:id="34407" w:name="_Toc426388158"/>
              <w:bookmarkStart w:id="34408" w:name="_Toc426389562"/>
              <w:bookmarkStart w:id="34409" w:name="_Toc426390966"/>
              <w:bookmarkStart w:id="34410" w:name="_Toc426392370"/>
              <w:bookmarkStart w:id="34411" w:name="_Toc426393773"/>
              <w:bookmarkStart w:id="34412" w:name="_Toc427825358"/>
              <w:bookmarkStart w:id="34413" w:name="_Toc427853171"/>
              <w:bookmarkStart w:id="34414" w:name="_Toc427855411"/>
              <w:bookmarkStart w:id="34415" w:name="_Toc427857612"/>
              <w:bookmarkEnd w:id="34405"/>
              <w:bookmarkEnd w:id="34406"/>
              <w:bookmarkEnd w:id="34407"/>
              <w:bookmarkEnd w:id="34408"/>
              <w:bookmarkEnd w:id="34409"/>
              <w:bookmarkEnd w:id="34410"/>
              <w:bookmarkEnd w:id="34411"/>
              <w:bookmarkEnd w:id="34412"/>
              <w:bookmarkEnd w:id="34413"/>
              <w:bookmarkEnd w:id="34414"/>
              <w:bookmarkEnd w:id="34415"/>
            </w:del>
          </w:p>
        </w:tc>
        <w:bookmarkStart w:id="34416" w:name="_Toc426385352"/>
        <w:bookmarkStart w:id="34417" w:name="_Toc426386756"/>
        <w:bookmarkStart w:id="34418" w:name="_Toc426388159"/>
        <w:bookmarkStart w:id="34419" w:name="_Toc426389563"/>
        <w:bookmarkStart w:id="34420" w:name="_Toc426390967"/>
        <w:bookmarkStart w:id="34421" w:name="_Toc426392371"/>
        <w:bookmarkStart w:id="34422" w:name="_Toc426393774"/>
        <w:bookmarkStart w:id="34423" w:name="_Toc427825359"/>
        <w:bookmarkStart w:id="34424" w:name="_Toc427853172"/>
        <w:bookmarkStart w:id="34425" w:name="_Toc427855412"/>
        <w:bookmarkStart w:id="34426" w:name="_Toc427857613"/>
        <w:bookmarkEnd w:id="34416"/>
        <w:bookmarkEnd w:id="34417"/>
        <w:bookmarkEnd w:id="34418"/>
        <w:bookmarkEnd w:id="34419"/>
        <w:bookmarkEnd w:id="34420"/>
        <w:bookmarkEnd w:id="34421"/>
        <w:bookmarkEnd w:id="34422"/>
        <w:bookmarkEnd w:id="34423"/>
        <w:bookmarkEnd w:id="34424"/>
        <w:bookmarkEnd w:id="34425"/>
        <w:bookmarkEnd w:id="34426"/>
      </w:tr>
      <w:tr w:rsidR="005F4718" w:rsidRPr="00C106B9" w:rsidDel="006346A9" w14:paraId="165159EC" w14:textId="42AE00ED" w:rsidTr="008C172F">
        <w:trPr>
          <w:cantSplit/>
          <w:trHeight w:val="314"/>
          <w:jc w:val="center"/>
          <w:del w:id="34427" w:author="Ramasubramani, Hariharan" w:date="2015-07-20T11:34:00Z"/>
        </w:trPr>
        <w:tc>
          <w:tcPr>
            <w:tcW w:w="1086" w:type="dxa"/>
            <w:tcBorders>
              <w:top w:val="single" w:sz="4" w:space="0" w:color="auto"/>
              <w:left w:val="single" w:sz="4" w:space="0" w:color="auto"/>
              <w:bottom w:val="single" w:sz="4" w:space="0" w:color="auto"/>
              <w:right w:val="single" w:sz="4" w:space="0" w:color="auto"/>
            </w:tcBorders>
          </w:tcPr>
          <w:p w14:paraId="4B7DC270" w14:textId="19BC0DF1" w:rsidR="005F4718" w:rsidRPr="00C106B9" w:rsidDel="006346A9" w:rsidRDefault="005F4718">
            <w:pPr>
              <w:rPr>
                <w:del w:id="34428" w:author="Ramasubramani, Hariharan" w:date="2015-07-20T11:34:00Z"/>
                <w:rFonts w:cstheme="minorHAnsi"/>
                <w:color w:val="000000" w:themeColor="text1"/>
              </w:rPr>
              <w:pPrChange w:id="34429" w:author="Ramasubramani, Hariharan" w:date="2015-07-27T20:55:00Z">
                <w:pPr>
                  <w:pStyle w:val="ListParagraph"/>
                  <w:numPr>
                    <w:ilvl w:val="3"/>
                    <w:numId w:val="23"/>
                  </w:numPr>
                  <w:tabs>
                    <w:tab w:val="num" w:pos="2459"/>
                  </w:tabs>
                  <w:overflowPunct w:val="0"/>
                  <w:autoSpaceDE w:val="0"/>
                  <w:autoSpaceDN w:val="0"/>
                  <w:spacing w:after="60"/>
                  <w:ind w:left="-43" w:firstLine="0"/>
                  <w:textAlignment w:val="baseline"/>
                </w:pPr>
              </w:pPrChange>
            </w:pPr>
            <w:bookmarkStart w:id="34430" w:name="_Toc426385353"/>
            <w:bookmarkStart w:id="34431" w:name="_Toc426386757"/>
            <w:bookmarkStart w:id="34432" w:name="_Toc426388160"/>
            <w:bookmarkStart w:id="34433" w:name="_Toc426389564"/>
            <w:bookmarkStart w:id="34434" w:name="_Toc426390968"/>
            <w:bookmarkStart w:id="34435" w:name="_Toc426392372"/>
            <w:bookmarkStart w:id="34436" w:name="_Toc426393775"/>
            <w:bookmarkStart w:id="34437" w:name="_Toc427825360"/>
            <w:bookmarkStart w:id="34438" w:name="_Toc427853173"/>
            <w:bookmarkStart w:id="34439" w:name="_Toc427855413"/>
            <w:bookmarkStart w:id="34440" w:name="_Toc427857614"/>
            <w:bookmarkEnd w:id="34430"/>
            <w:bookmarkEnd w:id="34431"/>
            <w:bookmarkEnd w:id="34432"/>
            <w:bookmarkEnd w:id="34433"/>
            <w:bookmarkEnd w:id="34434"/>
            <w:bookmarkEnd w:id="34435"/>
            <w:bookmarkEnd w:id="34436"/>
            <w:bookmarkEnd w:id="34437"/>
            <w:bookmarkEnd w:id="34438"/>
            <w:bookmarkEnd w:id="34439"/>
            <w:bookmarkEnd w:id="34440"/>
          </w:p>
        </w:tc>
        <w:tc>
          <w:tcPr>
            <w:tcW w:w="2408" w:type="dxa"/>
            <w:tcBorders>
              <w:top w:val="single" w:sz="4" w:space="0" w:color="auto"/>
              <w:left w:val="single" w:sz="4" w:space="0" w:color="auto"/>
              <w:bottom w:val="single" w:sz="4" w:space="0" w:color="auto"/>
              <w:right w:val="single" w:sz="4" w:space="0" w:color="auto"/>
            </w:tcBorders>
          </w:tcPr>
          <w:p w14:paraId="32990F0A" w14:textId="5E6FA91F" w:rsidR="005F4718" w:rsidRPr="00C106B9" w:rsidDel="006346A9" w:rsidRDefault="005F4718">
            <w:pPr>
              <w:rPr>
                <w:del w:id="34441" w:author="Ramasubramani, Hariharan" w:date="2015-07-20T11:34:00Z"/>
                <w:rFonts w:cstheme="minorHAnsi"/>
                <w:color w:val="000000" w:themeColor="text1"/>
                <w:szCs w:val="18"/>
              </w:rPr>
              <w:pPrChange w:id="34442" w:author="Ramasubramani, Hariharan" w:date="2015-07-27T20:55:00Z">
                <w:pPr>
                  <w:ind w:firstLine="0"/>
                </w:pPr>
              </w:pPrChange>
            </w:pPr>
            <w:del w:id="34443" w:author="Ramasubramani, Hariharan" w:date="2015-07-20T11:34:00Z">
              <w:r w:rsidRPr="00C106B9" w:rsidDel="006346A9">
                <w:rPr>
                  <w:rFonts w:cstheme="minorHAnsi"/>
                  <w:color w:val="000000" w:themeColor="text1"/>
                  <w:szCs w:val="18"/>
                </w:rPr>
                <w:delText xml:space="preserve">State Effective Date </w:delText>
              </w:r>
              <w:bookmarkStart w:id="34444" w:name="_Toc426385354"/>
              <w:bookmarkStart w:id="34445" w:name="_Toc426386758"/>
              <w:bookmarkStart w:id="34446" w:name="_Toc426388161"/>
              <w:bookmarkStart w:id="34447" w:name="_Toc426389565"/>
              <w:bookmarkStart w:id="34448" w:name="_Toc426390969"/>
              <w:bookmarkStart w:id="34449" w:name="_Toc426392373"/>
              <w:bookmarkStart w:id="34450" w:name="_Toc426393776"/>
              <w:bookmarkStart w:id="34451" w:name="_Toc427825361"/>
              <w:bookmarkStart w:id="34452" w:name="_Toc427853174"/>
              <w:bookmarkStart w:id="34453" w:name="_Toc427855414"/>
              <w:bookmarkStart w:id="34454" w:name="_Toc427857615"/>
              <w:bookmarkEnd w:id="34444"/>
              <w:bookmarkEnd w:id="34445"/>
              <w:bookmarkEnd w:id="34446"/>
              <w:bookmarkEnd w:id="34447"/>
              <w:bookmarkEnd w:id="34448"/>
              <w:bookmarkEnd w:id="34449"/>
              <w:bookmarkEnd w:id="34450"/>
              <w:bookmarkEnd w:id="34451"/>
              <w:bookmarkEnd w:id="34452"/>
              <w:bookmarkEnd w:id="34453"/>
              <w:bookmarkEnd w:id="34454"/>
            </w:del>
          </w:p>
        </w:tc>
        <w:tc>
          <w:tcPr>
            <w:tcW w:w="759" w:type="dxa"/>
            <w:tcBorders>
              <w:top w:val="single" w:sz="4" w:space="0" w:color="auto"/>
              <w:left w:val="single" w:sz="4" w:space="0" w:color="auto"/>
              <w:bottom w:val="single" w:sz="4" w:space="0" w:color="auto"/>
              <w:right w:val="single" w:sz="4" w:space="0" w:color="auto"/>
            </w:tcBorders>
          </w:tcPr>
          <w:p w14:paraId="34E2CFFF" w14:textId="7CB7EA8B" w:rsidR="005F4718" w:rsidRPr="00C106B9" w:rsidDel="006346A9" w:rsidRDefault="005F4718">
            <w:pPr>
              <w:rPr>
                <w:del w:id="34455" w:author="Ramasubramani, Hariharan" w:date="2015-07-20T11:34:00Z"/>
                <w:rFonts w:cstheme="minorHAnsi"/>
                <w:color w:val="000000" w:themeColor="text1"/>
                <w:szCs w:val="18"/>
              </w:rPr>
              <w:pPrChange w:id="34456" w:author="Ramasubramani, Hariharan" w:date="2015-07-27T20:55:00Z">
                <w:pPr>
                  <w:ind w:firstLine="0"/>
                </w:pPr>
              </w:pPrChange>
            </w:pPr>
            <w:del w:id="34457" w:author="Ramasubramani, Hariharan" w:date="2015-07-20T11:34:00Z">
              <w:r w:rsidRPr="00C106B9" w:rsidDel="006346A9">
                <w:rPr>
                  <w:rFonts w:cstheme="minorHAnsi"/>
                  <w:color w:val="000000" w:themeColor="text1"/>
                  <w:szCs w:val="18"/>
                </w:rPr>
                <w:delText>-</w:delText>
              </w:r>
              <w:bookmarkStart w:id="34458" w:name="_Toc426385355"/>
              <w:bookmarkStart w:id="34459" w:name="_Toc426386759"/>
              <w:bookmarkStart w:id="34460" w:name="_Toc426388162"/>
              <w:bookmarkStart w:id="34461" w:name="_Toc426389566"/>
              <w:bookmarkStart w:id="34462" w:name="_Toc426390970"/>
              <w:bookmarkStart w:id="34463" w:name="_Toc426392374"/>
              <w:bookmarkStart w:id="34464" w:name="_Toc426393777"/>
              <w:bookmarkStart w:id="34465" w:name="_Toc427825362"/>
              <w:bookmarkStart w:id="34466" w:name="_Toc427853175"/>
              <w:bookmarkStart w:id="34467" w:name="_Toc427855415"/>
              <w:bookmarkStart w:id="34468" w:name="_Toc427857616"/>
              <w:bookmarkEnd w:id="34458"/>
              <w:bookmarkEnd w:id="34459"/>
              <w:bookmarkEnd w:id="34460"/>
              <w:bookmarkEnd w:id="34461"/>
              <w:bookmarkEnd w:id="34462"/>
              <w:bookmarkEnd w:id="34463"/>
              <w:bookmarkEnd w:id="34464"/>
              <w:bookmarkEnd w:id="34465"/>
              <w:bookmarkEnd w:id="34466"/>
              <w:bookmarkEnd w:id="34467"/>
              <w:bookmarkEnd w:id="34468"/>
            </w:del>
          </w:p>
        </w:tc>
        <w:tc>
          <w:tcPr>
            <w:tcW w:w="1018" w:type="dxa"/>
            <w:tcBorders>
              <w:top w:val="single" w:sz="4" w:space="0" w:color="auto"/>
              <w:left w:val="single" w:sz="4" w:space="0" w:color="auto"/>
              <w:bottom w:val="single" w:sz="4" w:space="0" w:color="auto"/>
              <w:right w:val="single" w:sz="4" w:space="0" w:color="auto"/>
            </w:tcBorders>
          </w:tcPr>
          <w:p w14:paraId="7C52298C" w14:textId="36ADBFFF" w:rsidR="005F4718" w:rsidRPr="00C106B9" w:rsidDel="006346A9" w:rsidRDefault="00093E90">
            <w:pPr>
              <w:rPr>
                <w:del w:id="34469" w:author="Ramasubramani, Hariharan" w:date="2015-07-20T11:34:00Z"/>
                <w:rFonts w:cstheme="minorHAnsi"/>
                <w:color w:val="000000" w:themeColor="text1"/>
                <w:szCs w:val="18"/>
              </w:rPr>
              <w:pPrChange w:id="34470" w:author="Ramasubramani, Hariharan" w:date="2015-07-27T20:55:00Z">
                <w:pPr>
                  <w:ind w:left="-57" w:firstLine="0"/>
                  <w:jc w:val="center"/>
                </w:pPr>
              </w:pPrChange>
            </w:pPr>
            <w:del w:id="34471" w:author="Ramasubramani, Hariharan" w:date="2015-07-20T11:34:00Z">
              <w:r w:rsidDel="006346A9">
                <w:rPr>
                  <w:rFonts w:cstheme="minorHAnsi"/>
                  <w:color w:val="000000" w:themeColor="text1"/>
                  <w:szCs w:val="18"/>
                </w:rPr>
                <w:delText>O (CR621)</w:delText>
              </w:r>
              <w:bookmarkStart w:id="34472" w:name="_Toc426385356"/>
              <w:bookmarkStart w:id="34473" w:name="_Toc426386760"/>
              <w:bookmarkStart w:id="34474" w:name="_Toc426388163"/>
              <w:bookmarkStart w:id="34475" w:name="_Toc426389567"/>
              <w:bookmarkStart w:id="34476" w:name="_Toc426390971"/>
              <w:bookmarkStart w:id="34477" w:name="_Toc426392375"/>
              <w:bookmarkStart w:id="34478" w:name="_Toc426393778"/>
              <w:bookmarkStart w:id="34479" w:name="_Toc427825363"/>
              <w:bookmarkStart w:id="34480" w:name="_Toc427853176"/>
              <w:bookmarkStart w:id="34481" w:name="_Toc427855416"/>
              <w:bookmarkStart w:id="34482" w:name="_Toc427857617"/>
              <w:bookmarkEnd w:id="34472"/>
              <w:bookmarkEnd w:id="34473"/>
              <w:bookmarkEnd w:id="34474"/>
              <w:bookmarkEnd w:id="34475"/>
              <w:bookmarkEnd w:id="34476"/>
              <w:bookmarkEnd w:id="34477"/>
              <w:bookmarkEnd w:id="34478"/>
              <w:bookmarkEnd w:id="34479"/>
              <w:bookmarkEnd w:id="34480"/>
              <w:bookmarkEnd w:id="34481"/>
              <w:bookmarkEnd w:id="34482"/>
            </w:del>
          </w:p>
        </w:tc>
        <w:tc>
          <w:tcPr>
            <w:tcW w:w="897" w:type="dxa"/>
            <w:tcBorders>
              <w:top w:val="single" w:sz="4" w:space="0" w:color="auto"/>
              <w:left w:val="single" w:sz="4" w:space="0" w:color="auto"/>
              <w:bottom w:val="single" w:sz="4" w:space="0" w:color="auto"/>
              <w:right w:val="single" w:sz="4" w:space="0" w:color="auto"/>
            </w:tcBorders>
          </w:tcPr>
          <w:p w14:paraId="7710DDBC" w14:textId="42AB69E3" w:rsidR="005F4718" w:rsidRPr="00C106B9" w:rsidDel="006346A9" w:rsidRDefault="005F4718">
            <w:pPr>
              <w:rPr>
                <w:del w:id="34483" w:author="Ramasubramani, Hariharan" w:date="2015-07-20T11:34:00Z"/>
                <w:rFonts w:cstheme="minorHAnsi"/>
                <w:color w:val="000000" w:themeColor="text1"/>
                <w:szCs w:val="18"/>
              </w:rPr>
              <w:pPrChange w:id="34484" w:author="Ramasubramani, Hariharan" w:date="2015-07-27T20:55:00Z">
                <w:pPr>
                  <w:ind w:left="-57" w:firstLine="0"/>
                  <w:jc w:val="center"/>
                </w:pPr>
              </w:pPrChange>
            </w:pPr>
            <w:del w:id="34485" w:author="Ramasubramani, Hariharan" w:date="2015-07-20T11:34:00Z">
              <w:r w:rsidRPr="00C106B9" w:rsidDel="006346A9">
                <w:rPr>
                  <w:rFonts w:cstheme="minorHAnsi"/>
                  <w:color w:val="000000" w:themeColor="text1"/>
                  <w:szCs w:val="18"/>
                </w:rPr>
                <w:delText>E</w:delText>
              </w:r>
              <w:bookmarkStart w:id="34486" w:name="_Toc426385357"/>
              <w:bookmarkStart w:id="34487" w:name="_Toc426386761"/>
              <w:bookmarkStart w:id="34488" w:name="_Toc426388164"/>
              <w:bookmarkStart w:id="34489" w:name="_Toc426389568"/>
              <w:bookmarkStart w:id="34490" w:name="_Toc426390972"/>
              <w:bookmarkStart w:id="34491" w:name="_Toc426392376"/>
              <w:bookmarkStart w:id="34492" w:name="_Toc426393779"/>
              <w:bookmarkStart w:id="34493" w:name="_Toc427825364"/>
              <w:bookmarkStart w:id="34494" w:name="_Toc427853177"/>
              <w:bookmarkStart w:id="34495" w:name="_Toc427855417"/>
              <w:bookmarkStart w:id="34496" w:name="_Toc427857618"/>
              <w:bookmarkEnd w:id="34486"/>
              <w:bookmarkEnd w:id="34487"/>
              <w:bookmarkEnd w:id="34488"/>
              <w:bookmarkEnd w:id="34489"/>
              <w:bookmarkEnd w:id="34490"/>
              <w:bookmarkEnd w:id="34491"/>
              <w:bookmarkEnd w:id="34492"/>
              <w:bookmarkEnd w:id="34493"/>
              <w:bookmarkEnd w:id="34494"/>
              <w:bookmarkEnd w:id="34495"/>
              <w:bookmarkEnd w:id="34496"/>
            </w:del>
          </w:p>
        </w:tc>
        <w:tc>
          <w:tcPr>
            <w:tcW w:w="1248" w:type="dxa"/>
            <w:tcBorders>
              <w:top w:val="single" w:sz="4" w:space="0" w:color="auto"/>
              <w:left w:val="single" w:sz="4" w:space="0" w:color="auto"/>
              <w:bottom w:val="single" w:sz="4" w:space="0" w:color="auto"/>
              <w:right w:val="single" w:sz="4" w:space="0" w:color="auto"/>
            </w:tcBorders>
          </w:tcPr>
          <w:p w14:paraId="5D177B7E" w14:textId="4509F18C" w:rsidR="005F4718" w:rsidRPr="00C106B9" w:rsidDel="006346A9" w:rsidRDefault="005F4718">
            <w:pPr>
              <w:rPr>
                <w:del w:id="34497" w:author="Ramasubramani, Hariharan" w:date="2015-07-20T11:34:00Z"/>
                <w:rFonts w:cstheme="minorHAnsi"/>
                <w:color w:val="000000" w:themeColor="text1"/>
                <w:szCs w:val="18"/>
              </w:rPr>
              <w:pPrChange w:id="34498" w:author="Ramasubramani, Hariharan" w:date="2015-07-27T20:55:00Z">
                <w:pPr>
                  <w:ind w:left="-57" w:right="-98" w:firstLine="0"/>
                  <w:jc w:val="center"/>
                </w:pPr>
              </w:pPrChange>
            </w:pPr>
            <w:del w:id="34499" w:author="Ramasubramani, Hariharan" w:date="2015-07-20T11:34:00Z">
              <w:r w:rsidRPr="00C106B9" w:rsidDel="006346A9">
                <w:rPr>
                  <w:rFonts w:cstheme="minorHAnsi"/>
                  <w:color w:val="000000" w:themeColor="text1"/>
                  <w:szCs w:val="18"/>
                </w:rPr>
                <w:delText>Date</w:delText>
              </w:r>
              <w:bookmarkStart w:id="34500" w:name="_Toc426385358"/>
              <w:bookmarkStart w:id="34501" w:name="_Toc426386762"/>
              <w:bookmarkStart w:id="34502" w:name="_Toc426388165"/>
              <w:bookmarkStart w:id="34503" w:name="_Toc426389569"/>
              <w:bookmarkStart w:id="34504" w:name="_Toc426390973"/>
              <w:bookmarkStart w:id="34505" w:name="_Toc426392377"/>
              <w:bookmarkStart w:id="34506" w:name="_Toc426393780"/>
              <w:bookmarkStart w:id="34507" w:name="_Toc427825365"/>
              <w:bookmarkStart w:id="34508" w:name="_Toc427853178"/>
              <w:bookmarkStart w:id="34509" w:name="_Toc427855418"/>
              <w:bookmarkStart w:id="34510" w:name="_Toc427857619"/>
              <w:bookmarkEnd w:id="34500"/>
              <w:bookmarkEnd w:id="34501"/>
              <w:bookmarkEnd w:id="34502"/>
              <w:bookmarkEnd w:id="34503"/>
              <w:bookmarkEnd w:id="34504"/>
              <w:bookmarkEnd w:id="34505"/>
              <w:bookmarkEnd w:id="34506"/>
              <w:bookmarkEnd w:id="34507"/>
              <w:bookmarkEnd w:id="34508"/>
              <w:bookmarkEnd w:id="34509"/>
              <w:bookmarkEnd w:id="34510"/>
            </w:del>
          </w:p>
        </w:tc>
        <w:tc>
          <w:tcPr>
            <w:tcW w:w="734" w:type="dxa"/>
            <w:tcBorders>
              <w:top w:val="single" w:sz="4" w:space="0" w:color="auto"/>
              <w:left w:val="single" w:sz="4" w:space="0" w:color="auto"/>
              <w:bottom w:val="single" w:sz="4" w:space="0" w:color="auto"/>
              <w:right w:val="single" w:sz="4" w:space="0" w:color="auto"/>
            </w:tcBorders>
          </w:tcPr>
          <w:p w14:paraId="68E976E6" w14:textId="298457A9" w:rsidR="005F4718" w:rsidRPr="00C106B9" w:rsidDel="006346A9" w:rsidRDefault="005F4718">
            <w:pPr>
              <w:rPr>
                <w:del w:id="34511" w:author="Ramasubramani, Hariharan" w:date="2015-07-20T11:34:00Z"/>
                <w:rFonts w:cstheme="minorHAnsi"/>
                <w:color w:val="000000" w:themeColor="text1"/>
                <w:szCs w:val="18"/>
              </w:rPr>
              <w:pPrChange w:id="34512" w:author="Ramasubramani, Hariharan" w:date="2015-07-27T20:55:00Z">
                <w:pPr>
                  <w:ind w:left="-57" w:firstLine="0"/>
                  <w:jc w:val="center"/>
                </w:pPr>
              </w:pPrChange>
            </w:pPr>
            <w:del w:id="34513" w:author="Ramasubramani, Hariharan" w:date="2015-07-20T11:34:00Z">
              <w:r w:rsidRPr="00C106B9" w:rsidDel="006346A9">
                <w:rPr>
                  <w:rFonts w:cstheme="minorHAnsi"/>
                  <w:color w:val="000000" w:themeColor="text1"/>
                  <w:szCs w:val="18"/>
                </w:rPr>
                <w:delText>N/A</w:delText>
              </w:r>
              <w:bookmarkStart w:id="34514" w:name="_Toc426385359"/>
              <w:bookmarkStart w:id="34515" w:name="_Toc426386763"/>
              <w:bookmarkStart w:id="34516" w:name="_Toc426388166"/>
              <w:bookmarkStart w:id="34517" w:name="_Toc426389570"/>
              <w:bookmarkStart w:id="34518" w:name="_Toc426390974"/>
              <w:bookmarkStart w:id="34519" w:name="_Toc426392378"/>
              <w:bookmarkStart w:id="34520" w:name="_Toc426393781"/>
              <w:bookmarkStart w:id="34521" w:name="_Toc427825366"/>
              <w:bookmarkStart w:id="34522" w:name="_Toc427853179"/>
              <w:bookmarkStart w:id="34523" w:name="_Toc427855419"/>
              <w:bookmarkStart w:id="34524" w:name="_Toc427857620"/>
              <w:bookmarkEnd w:id="34514"/>
              <w:bookmarkEnd w:id="34515"/>
              <w:bookmarkEnd w:id="34516"/>
              <w:bookmarkEnd w:id="34517"/>
              <w:bookmarkEnd w:id="34518"/>
              <w:bookmarkEnd w:id="34519"/>
              <w:bookmarkEnd w:id="34520"/>
              <w:bookmarkEnd w:id="34521"/>
              <w:bookmarkEnd w:id="34522"/>
              <w:bookmarkEnd w:id="34523"/>
              <w:bookmarkEnd w:id="34524"/>
            </w:del>
          </w:p>
        </w:tc>
        <w:tc>
          <w:tcPr>
            <w:tcW w:w="1868" w:type="dxa"/>
            <w:tcBorders>
              <w:top w:val="single" w:sz="4" w:space="0" w:color="auto"/>
              <w:left w:val="single" w:sz="4" w:space="0" w:color="auto"/>
              <w:bottom w:val="single" w:sz="4" w:space="0" w:color="auto"/>
              <w:right w:val="single" w:sz="4" w:space="0" w:color="auto"/>
            </w:tcBorders>
          </w:tcPr>
          <w:p w14:paraId="5F83457F" w14:textId="5523B307" w:rsidR="005F4718" w:rsidRPr="00C106B9" w:rsidDel="006346A9" w:rsidRDefault="005F4718">
            <w:pPr>
              <w:rPr>
                <w:del w:id="34525" w:author="Ramasubramani, Hariharan" w:date="2015-07-20T11:34:00Z"/>
                <w:rFonts w:cstheme="minorHAnsi"/>
                <w:color w:val="000000" w:themeColor="text1"/>
                <w:szCs w:val="18"/>
              </w:rPr>
              <w:pPrChange w:id="34526" w:author="Ramasubramani, Hariharan" w:date="2015-07-27T20:55:00Z">
                <w:pPr>
                  <w:ind w:left="6" w:firstLine="0"/>
                </w:pPr>
              </w:pPrChange>
            </w:pPr>
            <w:del w:id="34527" w:author="Ramasubramani, Hariharan" w:date="2015-07-20T11:34:00Z">
              <w:r w:rsidRPr="00C106B9" w:rsidDel="006346A9">
                <w:rPr>
                  <w:rFonts w:cstheme="minorHAnsi"/>
                  <w:color w:val="000000" w:themeColor="text1"/>
                  <w:szCs w:val="18"/>
                </w:rPr>
                <w:delText>mm/dd/yyyy</w:delText>
              </w:r>
              <w:bookmarkStart w:id="34528" w:name="_Toc426385360"/>
              <w:bookmarkStart w:id="34529" w:name="_Toc426386764"/>
              <w:bookmarkStart w:id="34530" w:name="_Toc426388167"/>
              <w:bookmarkStart w:id="34531" w:name="_Toc426389571"/>
              <w:bookmarkStart w:id="34532" w:name="_Toc426390975"/>
              <w:bookmarkStart w:id="34533" w:name="_Toc426392379"/>
              <w:bookmarkStart w:id="34534" w:name="_Toc426393782"/>
              <w:bookmarkStart w:id="34535" w:name="_Toc427825367"/>
              <w:bookmarkStart w:id="34536" w:name="_Toc427853180"/>
              <w:bookmarkStart w:id="34537" w:name="_Toc427855420"/>
              <w:bookmarkStart w:id="34538" w:name="_Toc427857621"/>
              <w:bookmarkEnd w:id="34528"/>
              <w:bookmarkEnd w:id="34529"/>
              <w:bookmarkEnd w:id="34530"/>
              <w:bookmarkEnd w:id="34531"/>
              <w:bookmarkEnd w:id="34532"/>
              <w:bookmarkEnd w:id="34533"/>
              <w:bookmarkEnd w:id="34534"/>
              <w:bookmarkEnd w:id="34535"/>
              <w:bookmarkEnd w:id="34536"/>
              <w:bookmarkEnd w:id="34537"/>
              <w:bookmarkEnd w:id="34538"/>
            </w:del>
          </w:p>
        </w:tc>
        <w:tc>
          <w:tcPr>
            <w:tcW w:w="846" w:type="dxa"/>
            <w:tcBorders>
              <w:top w:val="single" w:sz="4" w:space="0" w:color="auto"/>
              <w:left w:val="single" w:sz="4" w:space="0" w:color="auto"/>
              <w:bottom w:val="single" w:sz="4" w:space="0" w:color="auto"/>
              <w:right w:val="single" w:sz="4" w:space="0" w:color="auto"/>
            </w:tcBorders>
          </w:tcPr>
          <w:p w14:paraId="4A0E0136" w14:textId="5597FC11" w:rsidR="005F4718" w:rsidRPr="00C106B9" w:rsidDel="006346A9" w:rsidRDefault="005F4718">
            <w:pPr>
              <w:rPr>
                <w:del w:id="34539" w:author="Ramasubramani, Hariharan" w:date="2015-07-20T11:34:00Z"/>
                <w:rFonts w:cstheme="minorHAnsi"/>
                <w:color w:val="000000" w:themeColor="text1"/>
                <w:szCs w:val="18"/>
              </w:rPr>
              <w:pPrChange w:id="34540" w:author="Ramasubramani, Hariharan" w:date="2015-07-27T20:55:00Z">
                <w:pPr>
                  <w:ind w:left="-57" w:right="-76" w:firstLine="0"/>
                  <w:jc w:val="center"/>
                </w:pPr>
              </w:pPrChange>
            </w:pPr>
            <w:del w:id="34541" w:author="Ramasubramani, Hariharan" w:date="2015-07-20T11:34:00Z">
              <w:r w:rsidRPr="00C106B9" w:rsidDel="006346A9">
                <w:rPr>
                  <w:rFonts w:cstheme="minorHAnsi"/>
                  <w:color w:val="000000" w:themeColor="text1"/>
                  <w:szCs w:val="18"/>
                </w:rPr>
                <w:delText>&lt;</w:delText>
              </w:r>
              <w:r w:rsidDel="006346A9">
                <w:rPr>
                  <w:rFonts w:cstheme="minorHAnsi"/>
                  <w:color w:val="000000" w:themeColor="text1"/>
                  <w:szCs w:val="18"/>
                </w:rPr>
                <w:delText>Blank</w:delText>
              </w:r>
              <w:r w:rsidRPr="00C106B9" w:rsidDel="006346A9">
                <w:rPr>
                  <w:rFonts w:cstheme="minorHAnsi"/>
                  <w:color w:val="000000" w:themeColor="text1"/>
                  <w:szCs w:val="18"/>
                </w:rPr>
                <w:delText>&gt;</w:delText>
              </w:r>
              <w:bookmarkStart w:id="34542" w:name="_Toc426385361"/>
              <w:bookmarkStart w:id="34543" w:name="_Toc426386765"/>
              <w:bookmarkStart w:id="34544" w:name="_Toc426388168"/>
              <w:bookmarkStart w:id="34545" w:name="_Toc426389572"/>
              <w:bookmarkStart w:id="34546" w:name="_Toc426390976"/>
              <w:bookmarkStart w:id="34547" w:name="_Toc426392380"/>
              <w:bookmarkStart w:id="34548" w:name="_Toc426393783"/>
              <w:bookmarkStart w:id="34549" w:name="_Toc427825368"/>
              <w:bookmarkStart w:id="34550" w:name="_Toc427853181"/>
              <w:bookmarkStart w:id="34551" w:name="_Toc427855421"/>
              <w:bookmarkStart w:id="34552" w:name="_Toc427857622"/>
              <w:bookmarkEnd w:id="34542"/>
              <w:bookmarkEnd w:id="34543"/>
              <w:bookmarkEnd w:id="34544"/>
              <w:bookmarkEnd w:id="34545"/>
              <w:bookmarkEnd w:id="34546"/>
              <w:bookmarkEnd w:id="34547"/>
              <w:bookmarkEnd w:id="34548"/>
              <w:bookmarkEnd w:id="34549"/>
              <w:bookmarkEnd w:id="34550"/>
              <w:bookmarkEnd w:id="34551"/>
              <w:bookmarkEnd w:id="34552"/>
            </w:del>
          </w:p>
        </w:tc>
        <w:bookmarkStart w:id="34553" w:name="_Toc426385362"/>
        <w:bookmarkStart w:id="34554" w:name="_Toc426386766"/>
        <w:bookmarkStart w:id="34555" w:name="_Toc426388169"/>
        <w:bookmarkStart w:id="34556" w:name="_Toc426389573"/>
        <w:bookmarkStart w:id="34557" w:name="_Toc426390977"/>
        <w:bookmarkStart w:id="34558" w:name="_Toc426392381"/>
        <w:bookmarkStart w:id="34559" w:name="_Toc426393784"/>
        <w:bookmarkStart w:id="34560" w:name="_Toc427825369"/>
        <w:bookmarkStart w:id="34561" w:name="_Toc427853182"/>
        <w:bookmarkStart w:id="34562" w:name="_Toc427855422"/>
        <w:bookmarkStart w:id="34563" w:name="_Toc427857623"/>
        <w:bookmarkEnd w:id="34553"/>
        <w:bookmarkEnd w:id="34554"/>
        <w:bookmarkEnd w:id="34555"/>
        <w:bookmarkEnd w:id="34556"/>
        <w:bookmarkEnd w:id="34557"/>
        <w:bookmarkEnd w:id="34558"/>
        <w:bookmarkEnd w:id="34559"/>
        <w:bookmarkEnd w:id="34560"/>
        <w:bookmarkEnd w:id="34561"/>
        <w:bookmarkEnd w:id="34562"/>
        <w:bookmarkEnd w:id="34563"/>
      </w:tr>
      <w:tr w:rsidR="005F4718" w:rsidRPr="00C106B9" w:rsidDel="006346A9" w14:paraId="45E423A8" w14:textId="551461DB" w:rsidTr="008C172F">
        <w:trPr>
          <w:cantSplit/>
          <w:trHeight w:val="314"/>
          <w:jc w:val="center"/>
          <w:del w:id="34564" w:author="Ramasubramani, Hariharan" w:date="2015-07-20T11:34:00Z"/>
        </w:trPr>
        <w:tc>
          <w:tcPr>
            <w:tcW w:w="1086" w:type="dxa"/>
            <w:tcBorders>
              <w:top w:val="single" w:sz="4" w:space="0" w:color="auto"/>
              <w:left w:val="single" w:sz="4" w:space="0" w:color="auto"/>
              <w:bottom w:val="single" w:sz="4" w:space="0" w:color="auto"/>
              <w:right w:val="single" w:sz="4" w:space="0" w:color="auto"/>
            </w:tcBorders>
          </w:tcPr>
          <w:p w14:paraId="49F37C63" w14:textId="28665B64" w:rsidR="005F4718" w:rsidRPr="00C106B9" w:rsidDel="006346A9" w:rsidRDefault="005F4718">
            <w:pPr>
              <w:rPr>
                <w:del w:id="34565" w:author="Ramasubramani, Hariharan" w:date="2015-07-20T11:34:00Z"/>
                <w:rFonts w:cstheme="minorHAnsi"/>
                <w:color w:val="000000" w:themeColor="text1"/>
              </w:rPr>
              <w:pPrChange w:id="34566" w:author="Ramasubramani, Hariharan" w:date="2015-07-27T20:55:00Z">
                <w:pPr>
                  <w:pStyle w:val="ListParagraph"/>
                  <w:numPr>
                    <w:ilvl w:val="3"/>
                    <w:numId w:val="23"/>
                  </w:numPr>
                  <w:tabs>
                    <w:tab w:val="num" w:pos="2459"/>
                  </w:tabs>
                  <w:overflowPunct w:val="0"/>
                  <w:autoSpaceDE w:val="0"/>
                  <w:autoSpaceDN w:val="0"/>
                  <w:spacing w:after="60"/>
                  <w:ind w:left="-43" w:firstLine="0"/>
                  <w:textAlignment w:val="baseline"/>
                </w:pPr>
              </w:pPrChange>
            </w:pPr>
            <w:bookmarkStart w:id="34567" w:name="_Toc426385363"/>
            <w:bookmarkStart w:id="34568" w:name="_Toc426386767"/>
            <w:bookmarkStart w:id="34569" w:name="_Toc426388170"/>
            <w:bookmarkStart w:id="34570" w:name="_Toc426389574"/>
            <w:bookmarkStart w:id="34571" w:name="_Toc426390978"/>
            <w:bookmarkStart w:id="34572" w:name="_Toc426392382"/>
            <w:bookmarkStart w:id="34573" w:name="_Toc426393785"/>
            <w:bookmarkStart w:id="34574" w:name="_Toc427825370"/>
            <w:bookmarkStart w:id="34575" w:name="_Toc427853183"/>
            <w:bookmarkStart w:id="34576" w:name="_Toc427855423"/>
            <w:bookmarkStart w:id="34577" w:name="_Toc427857624"/>
            <w:bookmarkEnd w:id="34567"/>
            <w:bookmarkEnd w:id="34568"/>
            <w:bookmarkEnd w:id="34569"/>
            <w:bookmarkEnd w:id="34570"/>
            <w:bookmarkEnd w:id="34571"/>
            <w:bookmarkEnd w:id="34572"/>
            <w:bookmarkEnd w:id="34573"/>
            <w:bookmarkEnd w:id="34574"/>
            <w:bookmarkEnd w:id="34575"/>
            <w:bookmarkEnd w:id="34576"/>
            <w:bookmarkEnd w:id="34577"/>
          </w:p>
        </w:tc>
        <w:tc>
          <w:tcPr>
            <w:tcW w:w="2408" w:type="dxa"/>
            <w:tcBorders>
              <w:top w:val="single" w:sz="4" w:space="0" w:color="auto"/>
              <w:left w:val="single" w:sz="4" w:space="0" w:color="auto"/>
              <w:bottom w:val="single" w:sz="4" w:space="0" w:color="auto"/>
              <w:right w:val="single" w:sz="4" w:space="0" w:color="auto"/>
            </w:tcBorders>
          </w:tcPr>
          <w:p w14:paraId="1CF7D103" w14:textId="79CCD641" w:rsidR="005F4718" w:rsidRPr="00C106B9" w:rsidDel="006346A9" w:rsidRDefault="005F4718">
            <w:pPr>
              <w:rPr>
                <w:del w:id="34578" w:author="Ramasubramani, Hariharan" w:date="2015-07-20T11:34:00Z"/>
                <w:rFonts w:cstheme="minorHAnsi"/>
                <w:color w:val="000000" w:themeColor="text1"/>
                <w:szCs w:val="18"/>
              </w:rPr>
              <w:pPrChange w:id="34579" w:author="Ramasubramani, Hariharan" w:date="2015-07-27T20:55:00Z">
                <w:pPr>
                  <w:ind w:left="-18" w:firstLine="0"/>
                </w:pPr>
              </w:pPrChange>
            </w:pPr>
            <w:del w:id="34580" w:author="Ramasubramani, Hariharan" w:date="2015-07-20T11:34:00Z">
              <w:r w:rsidRPr="00C106B9" w:rsidDel="006346A9">
                <w:rPr>
                  <w:rFonts w:cstheme="minorHAnsi"/>
                  <w:color w:val="000000" w:themeColor="text1"/>
                  <w:szCs w:val="18"/>
                </w:rPr>
                <w:delText>State Expiration Date</w:delText>
              </w:r>
              <w:bookmarkStart w:id="34581" w:name="_Toc426385364"/>
              <w:bookmarkStart w:id="34582" w:name="_Toc426386768"/>
              <w:bookmarkStart w:id="34583" w:name="_Toc426388171"/>
              <w:bookmarkStart w:id="34584" w:name="_Toc426389575"/>
              <w:bookmarkStart w:id="34585" w:name="_Toc426390979"/>
              <w:bookmarkStart w:id="34586" w:name="_Toc426392383"/>
              <w:bookmarkStart w:id="34587" w:name="_Toc426393786"/>
              <w:bookmarkStart w:id="34588" w:name="_Toc427825371"/>
              <w:bookmarkStart w:id="34589" w:name="_Toc427853184"/>
              <w:bookmarkStart w:id="34590" w:name="_Toc427855424"/>
              <w:bookmarkStart w:id="34591" w:name="_Toc427857625"/>
              <w:bookmarkEnd w:id="34581"/>
              <w:bookmarkEnd w:id="34582"/>
              <w:bookmarkEnd w:id="34583"/>
              <w:bookmarkEnd w:id="34584"/>
              <w:bookmarkEnd w:id="34585"/>
              <w:bookmarkEnd w:id="34586"/>
              <w:bookmarkEnd w:id="34587"/>
              <w:bookmarkEnd w:id="34588"/>
              <w:bookmarkEnd w:id="34589"/>
              <w:bookmarkEnd w:id="34590"/>
              <w:bookmarkEnd w:id="34591"/>
            </w:del>
          </w:p>
        </w:tc>
        <w:tc>
          <w:tcPr>
            <w:tcW w:w="759" w:type="dxa"/>
            <w:tcBorders>
              <w:top w:val="single" w:sz="4" w:space="0" w:color="auto"/>
              <w:left w:val="single" w:sz="4" w:space="0" w:color="auto"/>
              <w:bottom w:val="single" w:sz="4" w:space="0" w:color="auto"/>
              <w:right w:val="single" w:sz="4" w:space="0" w:color="auto"/>
            </w:tcBorders>
          </w:tcPr>
          <w:p w14:paraId="6A1A1AE8" w14:textId="42446E07" w:rsidR="005F4718" w:rsidRPr="00C106B9" w:rsidDel="006346A9" w:rsidRDefault="005F4718">
            <w:pPr>
              <w:rPr>
                <w:del w:id="34592" w:author="Ramasubramani, Hariharan" w:date="2015-07-20T11:34:00Z"/>
                <w:rFonts w:cstheme="minorHAnsi"/>
                <w:color w:val="000000" w:themeColor="text1"/>
                <w:szCs w:val="18"/>
              </w:rPr>
              <w:pPrChange w:id="34593" w:author="Ramasubramani, Hariharan" w:date="2015-07-27T20:55:00Z">
                <w:pPr>
                  <w:ind w:firstLine="0"/>
                </w:pPr>
              </w:pPrChange>
            </w:pPr>
            <w:del w:id="34594" w:author="Ramasubramani, Hariharan" w:date="2015-07-20T11:34:00Z">
              <w:r w:rsidRPr="00C106B9" w:rsidDel="006346A9">
                <w:rPr>
                  <w:rFonts w:cstheme="minorHAnsi"/>
                  <w:color w:val="000000" w:themeColor="text1"/>
                  <w:szCs w:val="18"/>
                </w:rPr>
                <w:delText>-</w:delText>
              </w:r>
              <w:bookmarkStart w:id="34595" w:name="_Toc426385365"/>
              <w:bookmarkStart w:id="34596" w:name="_Toc426386769"/>
              <w:bookmarkStart w:id="34597" w:name="_Toc426388172"/>
              <w:bookmarkStart w:id="34598" w:name="_Toc426389576"/>
              <w:bookmarkStart w:id="34599" w:name="_Toc426390980"/>
              <w:bookmarkStart w:id="34600" w:name="_Toc426392384"/>
              <w:bookmarkStart w:id="34601" w:name="_Toc426393787"/>
              <w:bookmarkStart w:id="34602" w:name="_Toc427825372"/>
              <w:bookmarkStart w:id="34603" w:name="_Toc427853185"/>
              <w:bookmarkStart w:id="34604" w:name="_Toc427855425"/>
              <w:bookmarkStart w:id="34605" w:name="_Toc427857626"/>
              <w:bookmarkEnd w:id="34595"/>
              <w:bookmarkEnd w:id="34596"/>
              <w:bookmarkEnd w:id="34597"/>
              <w:bookmarkEnd w:id="34598"/>
              <w:bookmarkEnd w:id="34599"/>
              <w:bookmarkEnd w:id="34600"/>
              <w:bookmarkEnd w:id="34601"/>
              <w:bookmarkEnd w:id="34602"/>
              <w:bookmarkEnd w:id="34603"/>
              <w:bookmarkEnd w:id="34604"/>
              <w:bookmarkEnd w:id="34605"/>
            </w:del>
          </w:p>
        </w:tc>
        <w:tc>
          <w:tcPr>
            <w:tcW w:w="1018" w:type="dxa"/>
            <w:tcBorders>
              <w:top w:val="single" w:sz="4" w:space="0" w:color="auto"/>
              <w:left w:val="single" w:sz="4" w:space="0" w:color="auto"/>
              <w:bottom w:val="single" w:sz="4" w:space="0" w:color="auto"/>
              <w:right w:val="single" w:sz="4" w:space="0" w:color="auto"/>
            </w:tcBorders>
          </w:tcPr>
          <w:p w14:paraId="068726AD" w14:textId="563DEA78" w:rsidR="005F4718" w:rsidRPr="00C106B9" w:rsidDel="006346A9" w:rsidRDefault="005F4718">
            <w:pPr>
              <w:rPr>
                <w:del w:id="34606" w:author="Ramasubramani, Hariharan" w:date="2015-07-20T11:34:00Z"/>
                <w:rFonts w:cstheme="minorHAnsi"/>
                <w:color w:val="000000" w:themeColor="text1"/>
                <w:szCs w:val="18"/>
              </w:rPr>
              <w:pPrChange w:id="34607" w:author="Ramasubramani, Hariharan" w:date="2015-07-27T20:55:00Z">
                <w:pPr>
                  <w:ind w:left="-57" w:firstLine="0"/>
                  <w:jc w:val="center"/>
                </w:pPr>
              </w:pPrChange>
            </w:pPr>
            <w:del w:id="34608" w:author="Ramasubramani, Hariharan" w:date="2015-07-20T11:34:00Z">
              <w:r w:rsidRPr="00C106B9" w:rsidDel="006346A9">
                <w:rPr>
                  <w:rFonts w:cstheme="minorHAnsi"/>
                  <w:color w:val="000000" w:themeColor="text1"/>
                  <w:szCs w:val="18"/>
                </w:rPr>
                <w:delText>O</w:delText>
              </w:r>
              <w:bookmarkStart w:id="34609" w:name="_Toc426385366"/>
              <w:bookmarkStart w:id="34610" w:name="_Toc426386770"/>
              <w:bookmarkStart w:id="34611" w:name="_Toc426388173"/>
              <w:bookmarkStart w:id="34612" w:name="_Toc426389577"/>
              <w:bookmarkStart w:id="34613" w:name="_Toc426390981"/>
              <w:bookmarkStart w:id="34614" w:name="_Toc426392385"/>
              <w:bookmarkStart w:id="34615" w:name="_Toc426393788"/>
              <w:bookmarkStart w:id="34616" w:name="_Toc427825373"/>
              <w:bookmarkStart w:id="34617" w:name="_Toc427853186"/>
              <w:bookmarkStart w:id="34618" w:name="_Toc427855426"/>
              <w:bookmarkStart w:id="34619" w:name="_Toc427857627"/>
              <w:bookmarkEnd w:id="34609"/>
              <w:bookmarkEnd w:id="34610"/>
              <w:bookmarkEnd w:id="34611"/>
              <w:bookmarkEnd w:id="34612"/>
              <w:bookmarkEnd w:id="34613"/>
              <w:bookmarkEnd w:id="34614"/>
              <w:bookmarkEnd w:id="34615"/>
              <w:bookmarkEnd w:id="34616"/>
              <w:bookmarkEnd w:id="34617"/>
              <w:bookmarkEnd w:id="34618"/>
              <w:bookmarkEnd w:id="34619"/>
            </w:del>
          </w:p>
        </w:tc>
        <w:tc>
          <w:tcPr>
            <w:tcW w:w="897" w:type="dxa"/>
            <w:tcBorders>
              <w:top w:val="single" w:sz="4" w:space="0" w:color="auto"/>
              <w:left w:val="single" w:sz="4" w:space="0" w:color="auto"/>
              <w:bottom w:val="single" w:sz="4" w:space="0" w:color="auto"/>
              <w:right w:val="single" w:sz="4" w:space="0" w:color="auto"/>
            </w:tcBorders>
          </w:tcPr>
          <w:p w14:paraId="09E38003" w14:textId="2058D4F6" w:rsidR="005F4718" w:rsidRPr="00C106B9" w:rsidDel="006346A9" w:rsidRDefault="005F4718">
            <w:pPr>
              <w:rPr>
                <w:del w:id="34620" w:author="Ramasubramani, Hariharan" w:date="2015-07-20T11:34:00Z"/>
                <w:rFonts w:cstheme="minorHAnsi"/>
                <w:color w:val="000000" w:themeColor="text1"/>
                <w:szCs w:val="18"/>
              </w:rPr>
              <w:pPrChange w:id="34621" w:author="Ramasubramani, Hariharan" w:date="2015-07-27T20:55:00Z">
                <w:pPr>
                  <w:ind w:left="-57" w:firstLine="0"/>
                  <w:jc w:val="center"/>
                </w:pPr>
              </w:pPrChange>
            </w:pPr>
            <w:del w:id="34622" w:author="Ramasubramani, Hariharan" w:date="2015-07-20T11:34:00Z">
              <w:r w:rsidRPr="00C106B9" w:rsidDel="006346A9">
                <w:rPr>
                  <w:rFonts w:cstheme="minorHAnsi"/>
                  <w:color w:val="000000" w:themeColor="text1"/>
                  <w:szCs w:val="18"/>
                </w:rPr>
                <w:delText>E</w:delText>
              </w:r>
              <w:bookmarkStart w:id="34623" w:name="_Toc426385367"/>
              <w:bookmarkStart w:id="34624" w:name="_Toc426386771"/>
              <w:bookmarkStart w:id="34625" w:name="_Toc426388174"/>
              <w:bookmarkStart w:id="34626" w:name="_Toc426389578"/>
              <w:bookmarkStart w:id="34627" w:name="_Toc426390982"/>
              <w:bookmarkStart w:id="34628" w:name="_Toc426392386"/>
              <w:bookmarkStart w:id="34629" w:name="_Toc426393789"/>
              <w:bookmarkStart w:id="34630" w:name="_Toc427825374"/>
              <w:bookmarkStart w:id="34631" w:name="_Toc427853187"/>
              <w:bookmarkStart w:id="34632" w:name="_Toc427855427"/>
              <w:bookmarkStart w:id="34633" w:name="_Toc427857628"/>
              <w:bookmarkEnd w:id="34623"/>
              <w:bookmarkEnd w:id="34624"/>
              <w:bookmarkEnd w:id="34625"/>
              <w:bookmarkEnd w:id="34626"/>
              <w:bookmarkEnd w:id="34627"/>
              <w:bookmarkEnd w:id="34628"/>
              <w:bookmarkEnd w:id="34629"/>
              <w:bookmarkEnd w:id="34630"/>
              <w:bookmarkEnd w:id="34631"/>
              <w:bookmarkEnd w:id="34632"/>
              <w:bookmarkEnd w:id="34633"/>
            </w:del>
          </w:p>
        </w:tc>
        <w:tc>
          <w:tcPr>
            <w:tcW w:w="1248" w:type="dxa"/>
            <w:tcBorders>
              <w:top w:val="single" w:sz="4" w:space="0" w:color="auto"/>
              <w:left w:val="single" w:sz="4" w:space="0" w:color="auto"/>
              <w:bottom w:val="single" w:sz="4" w:space="0" w:color="auto"/>
              <w:right w:val="single" w:sz="4" w:space="0" w:color="auto"/>
            </w:tcBorders>
          </w:tcPr>
          <w:p w14:paraId="77B2994D" w14:textId="0AEEB344" w:rsidR="005F4718" w:rsidRPr="00C106B9" w:rsidDel="006346A9" w:rsidRDefault="005F4718">
            <w:pPr>
              <w:rPr>
                <w:del w:id="34634" w:author="Ramasubramani, Hariharan" w:date="2015-07-20T11:34:00Z"/>
                <w:rFonts w:cstheme="minorHAnsi"/>
                <w:color w:val="000000" w:themeColor="text1"/>
                <w:szCs w:val="18"/>
              </w:rPr>
              <w:pPrChange w:id="34635" w:author="Ramasubramani, Hariharan" w:date="2015-07-27T20:55:00Z">
                <w:pPr>
                  <w:ind w:left="-57" w:right="-98" w:firstLine="0"/>
                  <w:jc w:val="center"/>
                </w:pPr>
              </w:pPrChange>
            </w:pPr>
            <w:del w:id="34636" w:author="Ramasubramani, Hariharan" w:date="2015-07-20T11:34:00Z">
              <w:r w:rsidRPr="00C106B9" w:rsidDel="006346A9">
                <w:rPr>
                  <w:rFonts w:cstheme="minorHAnsi"/>
                  <w:color w:val="000000" w:themeColor="text1"/>
                  <w:szCs w:val="18"/>
                </w:rPr>
                <w:delText>Date</w:delText>
              </w:r>
              <w:bookmarkStart w:id="34637" w:name="_Toc426385368"/>
              <w:bookmarkStart w:id="34638" w:name="_Toc426386772"/>
              <w:bookmarkStart w:id="34639" w:name="_Toc426388175"/>
              <w:bookmarkStart w:id="34640" w:name="_Toc426389579"/>
              <w:bookmarkStart w:id="34641" w:name="_Toc426390983"/>
              <w:bookmarkStart w:id="34642" w:name="_Toc426392387"/>
              <w:bookmarkStart w:id="34643" w:name="_Toc426393790"/>
              <w:bookmarkStart w:id="34644" w:name="_Toc427825375"/>
              <w:bookmarkStart w:id="34645" w:name="_Toc427853188"/>
              <w:bookmarkStart w:id="34646" w:name="_Toc427855428"/>
              <w:bookmarkStart w:id="34647" w:name="_Toc427857629"/>
              <w:bookmarkEnd w:id="34637"/>
              <w:bookmarkEnd w:id="34638"/>
              <w:bookmarkEnd w:id="34639"/>
              <w:bookmarkEnd w:id="34640"/>
              <w:bookmarkEnd w:id="34641"/>
              <w:bookmarkEnd w:id="34642"/>
              <w:bookmarkEnd w:id="34643"/>
              <w:bookmarkEnd w:id="34644"/>
              <w:bookmarkEnd w:id="34645"/>
              <w:bookmarkEnd w:id="34646"/>
              <w:bookmarkEnd w:id="34647"/>
            </w:del>
          </w:p>
        </w:tc>
        <w:tc>
          <w:tcPr>
            <w:tcW w:w="734" w:type="dxa"/>
            <w:tcBorders>
              <w:top w:val="single" w:sz="4" w:space="0" w:color="auto"/>
              <w:left w:val="single" w:sz="4" w:space="0" w:color="auto"/>
              <w:bottom w:val="single" w:sz="4" w:space="0" w:color="auto"/>
              <w:right w:val="single" w:sz="4" w:space="0" w:color="auto"/>
            </w:tcBorders>
          </w:tcPr>
          <w:p w14:paraId="19B0113E" w14:textId="025FFFA3" w:rsidR="005F4718" w:rsidRPr="00C106B9" w:rsidDel="006346A9" w:rsidRDefault="005F4718">
            <w:pPr>
              <w:rPr>
                <w:del w:id="34648" w:author="Ramasubramani, Hariharan" w:date="2015-07-20T11:34:00Z"/>
                <w:rFonts w:cstheme="minorHAnsi"/>
                <w:color w:val="000000" w:themeColor="text1"/>
                <w:szCs w:val="18"/>
              </w:rPr>
              <w:pPrChange w:id="34649" w:author="Ramasubramani, Hariharan" w:date="2015-07-27T20:55:00Z">
                <w:pPr>
                  <w:ind w:left="-57" w:firstLine="0"/>
                  <w:jc w:val="center"/>
                </w:pPr>
              </w:pPrChange>
            </w:pPr>
            <w:del w:id="34650" w:author="Ramasubramani, Hariharan" w:date="2015-07-20T11:34:00Z">
              <w:r w:rsidRPr="00C106B9" w:rsidDel="006346A9">
                <w:rPr>
                  <w:rFonts w:cstheme="minorHAnsi"/>
                  <w:color w:val="000000" w:themeColor="text1"/>
                  <w:szCs w:val="18"/>
                </w:rPr>
                <w:delText>N/A</w:delText>
              </w:r>
              <w:bookmarkStart w:id="34651" w:name="_Toc426385369"/>
              <w:bookmarkStart w:id="34652" w:name="_Toc426386773"/>
              <w:bookmarkStart w:id="34653" w:name="_Toc426388176"/>
              <w:bookmarkStart w:id="34654" w:name="_Toc426389580"/>
              <w:bookmarkStart w:id="34655" w:name="_Toc426390984"/>
              <w:bookmarkStart w:id="34656" w:name="_Toc426392388"/>
              <w:bookmarkStart w:id="34657" w:name="_Toc426393791"/>
              <w:bookmarkStart w:id="34658" w:name="_Toc427825376"/>
              <w:bookmarkStart w:id="34659" w:name="_Toc427853189"/>
              <w:bookmarkStart w:id="34660" w:name="_Toc427855429"/>
              <w:bookmarkStart w:id="34661" w:name="_Toc427857630"/>
              <w:bookmarkEnd w:id="34651"/>
              <w:bookmarkEnd w:id="34652"/>
              <w:bookmarkEnd w:id="34653"/>
              <w:bookmarkEnd w:id="34654"/>
              <w:bookmarkEnd w:id="34655"/>
              <w:bookmarkEnd w:id="34656"/>
              <w:bookmarkEnd w:id="34657"/>
              <w:bookmarkEnd w:id="34658"/>
              <w:bookmarkEnd w:id="34659"/>
              <w:bookmarkEnd w:id="34660"/>
              <w:bookmarkEnd w:id="34661"/>
            </w:del>
          </w:p>
        </w:tc>
        <w:tc>
          <w:tcPr>
            <w:tcW w:w="1868" w:type="dxa"/>
            <w:tcBorders>
              <w:top w:val="single" w:sz="4" w:space="0" w:color="auto"/>
              <w:left w:val="single" w:sz="4" w:space="0" w:color="auto"/>
              <w:bottom w:val="single" w:sz="4" w:space="0" w:color="auto"/>
              <w:right w:val="single" w:sz="4" w:space="0" w:color="auto"/>
            </w:tcBorders>
          </w:tcPr>
          <w:p w14:paraId="12922B27" w14:textId="37DED214" w:rsidR="005F4718" w:rsidRPr="00C106B9" w:rsidDel="006346A9" w:rsidRDefault="005F4718">
            <w:pPr>
              <w:rPr>
                <w:del w:id="34662" w:author="Ramasubramani, Hariharan" w:date="2015-07-20T11:34:00Z"/>
                <w:rFonts w:cstheme="minorHAnsi"/>
                <w:color w:val="000000" w:themeColor="text1"/>
                <w:szCs w:val="18"/>
              </w:rPr>
              <w:pPrChange w:id="34663" w:author="Ramasubramani, Hariharan" w:date="2015-07-27T20:55:00Z">
                <w:pPr>
                  <w:ind w:left="6" w:firstLine="0"/>
                </w:pPr>
              </w:pPrChange>
            </w:pPr>
            <w:del w:id="34664" w:author="Ramasubramani, Hariharan" w:date="2015-07-20T11:34:00Z">
              <w:r w:rsidRPr="00C106B9" w:rsidDel="006346A9">
                <w:rPr>
                  <w:rFonts w:cstheme="minorHAnsi"/>
                  <w:color w:val="000000" w:themeColor="text1"/>
                  <w:szCs w:val="18"/>
                </w:rPr>
                <w:delText>mm/dd/yyyy</w:delText>
              </w:r>
              <w:bookmarkStart w:id="34665" w:name="_Toc426385370"/>
              <w:bookmarkStart w:id="34666" w:name="_Toc426386774"/>
              <w:bookmarkStart w:id="34667" w:name="_Toc426388177"/>
              <w:bookmarkStart w:id="34668" w:name="_Toc426389581"/>
              <w:bookmarkStart w:id="34669" w:name="_Toc426390985"/>
              <w:bookmarkStart w:id="34670" w:name="_Toc426392389"/>
              <w:bookmarkStart w:id="34671" w:name="_Toc426393792"/>
              <w:bookmarkStart w:id="34672" w:name="_Toc427825377"/>
              <w:bookmarkStart w:id="34673" w:name="_Toc427853190"/>
              <w:bookmarkStart w:id="34674" w:name="_Toc427855430"/>
              <w:bookmarkStart w:id="34675" w:name="_Toc427857631"/>
              <w:bookmarkEnd w:id="34665"/>
              <w:bookmarkEnd w:id="34666"/>
              <w:bookmarkEnd w:id="34667"/>
              <w:bookmarkEnd w:id="34668"/>
              <w:bookmarkEnd w:id="34669"/>
              <w:bookmarkEnd w:id="34670"/>
              <w:bookmarkEnd w:id="34671"/>
              <w:bookmarkEnd w:id="34672"/>
              <w:bookmarkEnd w:id="34673"/>
              <w:bookmarkEnd w:id="34674"/>
              <w:bookmarkEnd w:id="34675"/>
            </w:del>
          </w:p>
        </w:tc>
        <w:tc>
          <w:tcPr>
            <w:tcW w:w="846" w:type="dxa"/>
            <w:tcBorders>
              <w:top w:val="single" w:sz="4" w:space="0" w:color="auto"/>
              <w:left w:val="single" w:sz="4" w:space="0" w:color="auto"/>
              <w:bottom w:val="single" w:sz="4" w:space="0" w:color="auto"/>
              <w:right w:val="single" w:sz="4" w:space="0" w:color="auto"/>
            </w:tcBorders>
          </w:tcPr>
          <w:p w14:paraId="0C8E306B" w14:textId="7A2E1624" w:rsidR="005F4718" w:rsidRPr="00C106B9" w:rsidDel="006346A9" w:rsidRDefault="005F4718">
            <w:pPr>
              <w:rPr>
                <w:del w:id="34676" w:author="Ramasubramani, Hariharan" w:date="2015-07-20T11:34:00Z"/>
                <w:rFonts w:cstheme="minorHAnsi"/>
                <w:color w:val="000000" w:themeColor="text1"/>
                <w:szCs w:val="18"/>
              </w:rPr>
              <w:pPrChange w:id="34677" w:author="Ramasubramani, Hariharan" w:date="2015-07-27T20:55:00Z">
                <w:pPr>
                  <w:ind w:left="-57" w:right="-76" w:firstLine="0"/>
                  <w:jc w:val="center"/>
                </w:pPr>
              </w:pPrChange>
            </w:pPr>
            <w:del w:id="34678" w:author="Ramasubramani, Hariharan" w:date="2015-07-20T11:34:00Z">
              <w:r w:rsidRPr="00C106B9" w:rsidDel="006346A9">
                <w:rPr>
                  <w:rFonts w:cstheme="minorHAnsi"/>
                  <w:color w:val="000000" w:themeColor="text1"/>
                  <w:szCs w:val="18"/>
                </w:rPr>
                <w:delText>&lt;</w:delText>
              </w:r>
              <w:r w:rsidDel="006346A9">
                <w:rPr>
                  <w:rFonts w:cstheme="minorHAnsi"/>
                  <w:color w:val="000000" w:themeColor="text1"/>
                  <w:szCs w:val="18"/>
                </w:rPr>
                <w:delText>Blank</w:delText>
              </w:r>
              <w:r w:rsidRPr="00C106B9" w:rsidDel="006346A9">
                <w:rPr>
                  <w:rFonts w:cstheme="minorHAnsi"/>
                  <w:color w:val="000000" w:themeColor="text1"/>
                  <w:szCs w:val="18"/>
                </w:rPr>
                <w:delText>&gt;</w:delText>
              </w:r>
              <w:bookmarkStart w:id="34679" w:name="_Toc426385371"/>
              <w:bookmarkStart w:id="34680" w:name="_Toc426386775"/>
              <w:bookmarkStart w:id="34681" w:name="_Toc426388178"/>
              <w:bookmarkStart w:id="34682" w:name="_Toc426389582"/>
              <w:bookmarkStart w:id="34683" w:name="_Toc426390986"/>
              <w:bookmarkStart w:id="34684" w:name="_Toc426392390"/>
              <w:bookmarkStart w:id="34685" w:name="_Toc426393793"/>
              <w:bookmarkStart w:id="34686" w:name="_Toc427825378"/>
              <w:bookmarkStart w:id="34687" w:name="_Toc427853191"/>
              <w:bookmarkStart w:id="34688" w:name="_Toc427855431"/>
              <w:bookmarkStart w:id="34689" w:name="_Toc427857632"/>
              <w:bookmarkEnd w:id="34679"/>
              <w:bookmarkEnd w:id="34680"/>
              <w:bookmarkEnd w:id="34681"/>
              <w:bookmarkEnd w:id="34682"/>
              <w:bookmarkEnd w:id="34683"/>
              <w:bookmarkEnd w:id="34684"/>
              <w:bookmarkEnd w:id="34685"/>
              <w:bookmarkEnd w:id="34686"/>
              <w:bookmarkEnd w:id="34687"/>
              <w:bookmarkEnd w:id="34688"/>
              <w:bookmarkEnd w:id="34689"/>
            </w:del>
          </w:p>
        </w:tc>
        <w:bookmarkStart w:id="34690" w:name="_Toc426385372"/>
        <w:bookmarkStart w:id="34691" w:name="_Toc426386776"/>
        <w:bookmarkStart w:id="34692" w:name="_Toc426388179"/>
        <w:bookmarkStart w:id="34693" w:name="_Toc426389583"/>
        <w:bookmarkStart w:id="34694" w:name="_Toc426390987"/>
        <w:bookmarkStart w:id="34695" w:name="_Toc426392391"/>
        <w:bookmarkStart w:id="34696" w:name="_Toc426393794"/>
        <w:bookmarkStart w:id="34697" w:name="_Toc427825379"/>
        <w:bookmarkStart w:id="34698" w:name="_Toc427853192"/>
        <w:bookmarkStart w:id="34699" w:name="_Toc427855432"/>
        <w:bookmarkStart w:id="34700" w:name="_Toc427857633"/>
        <w:bookmarkEnd w:id="34690"/>
        <w:bookmarkEnd w:id="34691"/>
        <w:bookmarkEnd w:id="34692"/>
        <w:bookmarkEnd w:id="34693"/>
        <w:bookmarkEnd w:id="34694"/>
        <w:bookmarkEnd w:id="34695"/>
        <w:bookmarkEnd w:id="34696"/>
        <w:bookmarkEnd w:id="34697"/>
        <w:bookmarkEnd w:id="34698"/>
        <w:bookmarkEnd w:id="34699"/>
        <w:bookmarkEnd w:id="34700"/>
      </w:tr>
      <w:tr w:rsidR="005F4718" w:rsidRPr="00C106B9" w:rsidDel="006346A9" w14:paraId="4DE5A1A1" w14:textId="1C8ED09C" w:rsidTr="008C172F">
        <w:trPr>
          <w:cantSplit/>
          <w:trHeight w:val="314"/>
          <w:jc w:val="center"/>
          <w:del w:id="34701" w:author="Ramasubramani, Hariharan" w:date="2015-07-20T11:34:00Z"/>
        </w:trPr>
        <w:tc>
          <w:tcPr>
            <w:tcW w:w="1086" w:type="dxa"/>
            <w:tcBorders>
              <w:top w:val="single" w:sz="4" w:space="0" w:color="auto"/>
              <w:left w:val="single" w:sz="4" w:space="0" w:color="auto"/>
              <w:bottom w:val="single" w:sz="4" w:space="0" w:color="auto"/>
              <w:right w:val="single" w:sz="4" w:space="0" w:color="auto"/>
            </w:tcBorders>
          </w:tcPr>
          <w:p w14:paraId="5C38B301" w14:textId="09FAF54A" w:rsidR="005F4718" w:rsidRPr="00C106B9" w:rsidDel="006346A9" w:rsidRDefault="005F4718">
            <w:pPr>
              <w:rPr>
                <w:del w:id="34702" w:author="Ramasubramani, Hariharan" w:date="2015-07-20T11:34:00Z"/>
                <w:rFonts w:cstheme="minorHAnsi"/>
                <w:color w:val="000000" w:themeColor="text1"/>
              </w:rPr>
              <w:pPrChange w:id="34703" w:author="Ramasubramani, Hariharan" w:date="2015-07-27T20:55:00Z">
                <w:pPr>
                  <w:pStyle w:val="ListParagraph"/>
                  <w:numPr>
                    <w:ilvl w:val="3"/>
                    <w:numId w:val="23"/>
                  </w:numPr>
                  <w:tabs>
                    <w:tab w:val="num" w:pos="2459"/>
                  </w:tabs>
                  <w:overflowPunct w:val="0"/>
                  <w:autoSpaceDE w:val="0"/>
                  <w:autoSpaceDN w:val="0"/>
                  <w:spacing w:after="60"/>
                  <w:ind w:left="-43" w:firstLine="0"/>
                  <w:textAlignment w:val="baseline"/>
                </w:pPr>
              </w:pPrChange>
            </w:pPr>
            <w:bookmarkStart w:id="34704" w:name="_Toc426385373"/>
            <w:bookmarkStart w:id="34705" w:name="_Toc426386777"/>
            <w:bookmarkStart w:id="34706" w:name="_Toc426388180"/>
            <w:bookmarkStart w:id="34707" w:name="_Toc426389584"/>
            <w:bookmarkStart w:id="34708" w:name="_Toc426390988"/>
            <w:bookmarkStart w:id="34709" w:name="_Toc426392392"/>
            <w:bookmarkStart w:id="34710" w:name="_Toc426393795"/>
            <w:bookmarkStart w:id="34711" w:name="_Toc427825380"/>
            <w:bookmarkStart w:id="34712" w:name="_Toc427853193"/>
            <w:bookmarkStart w:id="34713" w:name="_Toc427855433"/>
            <w:bookmarkStart w:id="34714" w:name="_Toc427857634"/>
            <w:bookmarkEnd w:id="34704"/>
            <w:bookmarkEnd w:id="34705"/>
            <w:bookmarkEnd w:id="34706"/>
            <w:bookmarkEnd w:id="34707"/>
            <w:bookmarkEnd w:id="34708"/>
            <w:bookmarkEnd w:id="34709"/>
            <w:bookmarkEnd w:id="34710"/>
            <w:bookmarkEnd w:id="34711"/>
            <w:bookmarkEnd w:id="34712"/>
            <w:bookmarkEnd w:id="34713"/>
            <w:bookmarkEnd w:id="34714"/>
          </w:p>
        </w:tc>
        <w:tc>
          <w:tcPr>
            <w:tcW w:w="2408" w:type="dxa"/>
            <w:tcBorders>
              <w:top w:val="single" w:sz="4" w:space="0" w:color="auto"/>
              <w:left w:val="single" w:sz="4" w:space="0" w:color="auto"/>
              <w:bottom w:val="single" w:sz="4" w:space="0" w:color="auto"/>
              <w:right w:val="single" w:sz="4" w:space="0" w:color="auto"/>
            </w:tcBorders>
          </w:tcPr>
          <w:p w14:paraId="06381871" w14:textId="7BA0CC7B" w:rsidR="005F4718" w:rsidRPr="00C106B9" w:rsidDel="006346A9" w:rsidRDefault="005F4718">
            <w:pPr>
              <w:rPr>
                <w:del w:id="34715" w:author="Ramasubramani, Hariharan" w:date="2015-07-20T11:34:00Z"/>
                <w:rFonts w:cstheme="minorHAnsi"/>
                <w:color w:val="000000" w:themeColor="text1"/>
                <w:szCs w:val="18"/>
              </w:rPr>
              <w:pPrChange w:id="34716" w:author="Ramasubramani, Hariharan" w:date="2015-07-27T20:55:00Z">
                <w:pPr>
                  <w:ind w:left="-18" w:firstLine="0"/>
                </w:pPr>
              </w:pPrChange>
            </w:pPr>
            <w:del w:id="34717" w:author="Ramasubramani, Hariharan" w:date="2015-07-20T11:34:00Z">
              <w:r w:rsidRPr="00C106B9" w:rsidDel="006346A9">
                <w:rPr>
                  <w:rFonts w:cstheme="minorHAnsi"/>
                  <w:color w:val="000000" w:themeColor="text1"/>
                  <w:szCs w:val="18"/>
                </w:rPr>
                <w:delText>Life Effective Date</w:delText>
              </w:r>
              <w:bookmarkStart w:id="34718" w:name="_Toc426385374"/>
              <w:bookmarkStart w:id="34719" w:name="_Toc426386778"/>
              <w:bookmarkStart w:id="34720" w:name="_Toc426388181"/>
              <w:bookmarkStart w:id="34721" w:name="_Toc426389585"/>
              <w:bookmarkStart w:id="34722" w:name="_Toc426390989"/>
              <w:bookmarkStart w:id="34723" w:name="_Toc426392393"/>
              <w:bookmarkStart w:id="34724" w:name="_Toc426393796"/>
              <w:bookmarkStart w:id="34725" w:name="_Toc427825381"/>
              <w:bookmarkStart w:id="34726" w:name="_Toc427853194"/>
              <w:bookmarkStart w:id="34727" w:name="_Toc427855434"/>
              <w:bookmarkStart w:id="34728" w:name="_Toc427857635"/>
              <w:bookmarkEnd w:id="34718"/>
              <w:bookmarkEnd w:id="34719"/>
              <w:bookmarkEnd w:id="34720"/>
              <w:bookmarkEnd w:id="34721"/>
              <w:bookmarkEnd w:id="34722"/>
              <w:bookmarkEnd w:id="34723"/>
              <w:bookmarkEnd w:id="34724"/>
              <w:bookmarkEnd w:id="34725"/>
              <w:bookmarkEnd w:id="34726"/>
              <w:bookmarkEnd w:id="34727"/>
              <w:bookmarkEnd w:id="34728"/>
            </w:del>
          </w:p>
        </w:tc>
        <w:tc>
          <w:tcPr>
            <w:tcW w:w="759" w:type="dxa"/>
            <w:tcBorders>
              <w:top w:val="single" w:sz="4" w:space="0" w:color="auto"/>
              <w:left w:val="single" w:sz="4" w:space="0" w:color="auto"/>
              <w:bottom w:val="single" w:sz="4" w:space="0" w:color="auto"/>
              <w:right w:val="single" w:sz="4" w:space="0" w:color="auto"/>
            </w:tcBorders>
          </w:tcPr>
          <w:p w14:paraId="310E49D2" w14:textId="62D17827" w:rsidR="005F4718" w:rsidRPr="00C106B9" w:rsidDel="006346A9" w:rsidRDefault="005F4718">
            <w:pPr>
              <w:rPr>
                <w:del w:id="34729" w:author="Ramasubramani, Hariharan" w:date="2015-07-20T11:34:00Z"/>
                <w:rFonts w:cstheme="minorHAnsi"/>
                <w:color w:val="000000" w:themeColor="text1"/>
                <w:szCs w:val="18"/>
              </w:rPr>
              <w:pPrChange w:id="34730" w:author="Ramasubramani, Hariharan" w:date="2015-07-27T20:55:00Z">
                <w:pPr>
                  <w:ind w:firstLine="0"/>
                </w:pPr>
              </w:pPrChange>
            </w:pPr>
            <w:del w:id="34731" w:author="Ramasubramani, Hariharan" w:date="2015-07-20T11:34:00Z">
              <w:r w:rsidRPr="00C106B9" w:rsidDel="006346A9">
                <w:rPr>
                  <w:rFonts w:cstheme="minorHAnsi"/>
                  <w:color w:val="000000" w:themeColor="text1"/>
                  <w:szCs w:val="18"/>
                </w:rPr>
                <w:delText>-</w:delText>
              </w:r>
              <w:bookmarkStart w:id="34732" w:name="_Toc426385375"/>
              <w:bookmarkStart w:id="34733" w:name="_Toc426386779"/>
              <w:bookmarkStart w:id="34734" w:name="_Toc426388182"/>
              <w:bookmarkStart w:id="34735" w:name="_Toc426389586"/>
              <w:bookmarkStart w:id="34736" w:name="_Toc426390990"/>
              <w:bookmarkStart w:id="34737" w:name="_Toc426392394"/>
              <w:bookmarkStart w:id="34738" w:name="_Toc426393797"/>
              <w:bookmarkStart w:id="34739" w:name="_Toc427825382"/>
              <w:bookmarkStart w:id="34740" w:name="_Toc427853195"/>
              <w:bookmarkStart w:id="34741" w:name="_Toc427855435"/>
              <w:bookmarkStart w:id="34742" w:name="_Toc427857636"/>
              <w:bookmarkEnd w:id="34732"/>
              <w:bookmarkEnd w:id="34733"/>
              <w:bookmarkEnd w:id="34734"/>
              <w:bookmarkEnd w:id="34735"/>
              <w:bookmarkEnd w:id="34736"/>
              <w:bookmarkEnd w:id="34737"/>
              <w:bookmarkEnd w:id="34738"/>
              <w:bookmarkEnd w:id="34739"/>
              <w:bookmarkEnd w:id="34740"/>
              <w:bookmarkEnd w:id="34741"/>
              <w:bookmarkEnd w:id="34742"/>
            </w:del>
          </w:p>
        </w:tc>
        <w:tc>
          <w:tcPr>
            <w:tcW w:w="1018" w:type="dxa"/>
            <w:tcBorders>
              <w:top w:val="single" w:sz="4" w:space="0" w:color="auto"/>
              <w:left w:val="single" w:sz="4" w:space="0" w:color="auto"/>
              <w:bottom w:val="single" w:sz="4" w:space="0" w:color="auto"/>
              <w:right w:val="single" w:sz="4" w:space="0" w:color="auto"/>
            </w:tcBorders>
          </w:tcPr>
          <w:p w14:paraId="0C32BB8F" w14:textId="18FB588C" w:rsidR="005F4718" w:rsidRPr="00C106B9" w:rsidDel="006346A9" w:rsidRDefault="005F4718">
            <w:pPr>
              <w:rPr>
                <w:del w:id="34743" w:author="Ramasubramani, Hariharan" w:date="2015-07-20T11:34:00Z"/>
                <w:rFonts w:cstheme="minorHAnsi"/>
                <w:color w:val="000000" w:themeColor="text1"/>
                <w:szCs w:val="18"/>
              </w:rPr>
              <w:pPrChange w:id="34744" w:author="Ramasubramani, Hariharan" w:date="2015-07-27T20:55:00Z">
                <w:pPr>
                  <w:ind w:left="-57" w:firstLine="0"/>
                  <w:jc w:val="center"/>
                </w:pPr>
              </w:pPrChange>
            </w:pPr>
            <w:del w:id="34745" w:author="Ramasubramani, Hariharan" w:date="2015-07-20T11:34:00Z">
              <w:r w:rsidRPr="00C106B9" w:rsidDel="006346A9">
                <w:rPr>
                  <w:rFonts w:cstheme="minorHAnsi"/>
                  <w:color w:val="000000" w:themeColor="text1"/>
                  <w:szCs w:val="18"/>
                </w:rPr>
                <w:delText>CM</w:delText>
              </w:r>
              <w:bookmarkStart w:id="34746" w:name="_Toc426385376"/>
              <w:bookmarkStart w:id="34747" w:name="_Toc426386780"/>
              <w:bookmarkStart w:id="34748" w:name="_Toc426388183"/>
              <w:bookmarkStart w:id="34749" w:name="_Toc426389587"/>
              <w:bookmarkStart w:id="34750" w:name="_Toc426390991"/>
              <w:bookmarkStart w:id="34751" w:name="_Toc426392395"/>
              <w:bookmarkStart w:id="34752" w:name="_Toc426393798"/>
              <w:bookmarkStart w:id="34753" w:name="_Toc427825383"/>
              <w:bookmarkStart w:id="34754" w:name="_Toc427853196"/>
              <w:bookmarkStart w:id="34755" w:name="_Toc427855436"/>
              <w:bookmarkStart w:id="34756" w:name="_Toc427857637"/>
              <w:bookmarkEnd w:id="34746"/>
              <w:bookmarkEnd w:id="34747"/>
              <w:bookmarkEnd w:id="34748"/>
              <w:bookmarkEnd w:id="34749"/>
              <w:bookmarkEnd w:id="34750"/>
              <w:bookmarkEnd w:id="34751"/>
              <w:bookmarkEnd w:id="34752"/>
              <w:bookmarkEnd w:id="34753"/>
              <w:bookmarkEnd w:id="34754"/>
              <w:bookmarkEnd w:id="34755"/>
              <w:bookmarkEnd w:id="34756"/>
            </w:del>
          </w:p>
        </w:tc>
        <w:tc>
          <w:tcPr>
            <w:tcW w:w="897" w:type="dxa"/>
            <w:tcBorders>
              <w:top w:val="single" w:sz="4" w:space="0" w:color="auto"/>
              <w:left w:val="single" w:sz="4" w:space="0" w:color="auto"/>
              <w:bottom w:val="single" w:sz="4" w:space="0" w:color="auto"/>
              <w:right w:val="single" w:sz="4" w:space="0" w:color="auto"/>
            </w:tcBorders>
          </w:tcPr>
          <w:p w14:paraId="11520E41" w14:textId="7D80A74E" w:rsidR="005F4718" w:rsidRPr="00C106B9" w:rsidDel="006346A9" w:rsidRDefault="005F4718">
            <w:pPr>
              <w:rPr>
                <w:del w:id="34757" w:author="Ramasubramani, Hariharan" w:date="2015-07-20T11:34:00Z"/>
                <w:rFonts w:cstheme="minorHAnsi"/>
                <w:color w:val="000000" w:themeColor="text1"/>
                <w:szCs w:val="18"/>
              </w:rPr>
              <w:pPrChange w:id="34758" w:author="Ramasubramani, Hariharan" w:date="2015-07-27T20:55:00Z">
                <w:pPr>
                  <w:ind w:left="-57" w:firstLine="0"/>
                  <w:jc w:val="center"/>
                </w:pPr>
              </w:pPrChange>
            </w:pPr>
            <w:del w:id="34759" w:author="Ramasubramani, Hariharan" w:date="2015-07-20T11:34:00Z">
              <w:r w:rsidRPr="00C106B9" w:rsidDel="006346A9">
                <w:rPr>
                  <w:rFonts w:cstheme="minorHAnsi"/>
                  <w:color w:val="000000" w:themeColor="text1"/>
                  <w:szCs w:val="18"/>
                </w:rPr>
                <w:delText>E</w:delText>
              </w:r>
              <w:bookmarkStart w:id="34760" w:name="_Toc426385377"/>
              <w:bookmarkStart w:id="34761" w:name="_Toc426386781"/>
              <w:bookmarkStart w:id="34762" w:name="_Toc426388184"/>
              <w:bookmarkStart w:id="34763" w:name="_Toc426389588"/>
              <w:bookmarkStart w:id="34764" w:name="_Toc426390992"/>
              <w:bookmarkStart w:id="34765" w:name="_Toc426392396"/>
              <w:bookmarkStart w:id="34766" w:name="_Toc426393799"/>
              <w:bookmarkStart w:id="34767" w:name="_Toc427825384"/>
              <w:bookmarkStart w:id="34768" w:name="_Toc427853197"/>
              <w:bookmarkStart w:id="34769" w:name="_Toc427855437"/>
              <w:bookmarkStart w:id="34770" w:name="_Toc427857638"/>
              <w:bookmarkEnd w:id="34760"/>
              <w:bookmarkEnd w:id="34761"/>
              <w:bookmarkEnd w:id="34762"/>
              <w:bookmarkEnd w:id="34763"/>
              <w:bookmarkEnd w:id="34764"/>
              <w:bookmarkEnd w:id="34765"/>
              <w:bookmarkEnd w:id="34766"/>
              <w:bookmarkEnd w:id="34767"/>
              <w:bookmarkEnd w:id="34768"/>
              <w:bookmarkEnd w:id="34769"/>
              <w:bookmarkEnd w:id="34770"/>
            </w:del>
          </w:p>
        </w:tc>
        <w:tc>
          <w:tcPr>
            <w:tcW w:w="1248" w:type="dxa"/>
            <w:tcBorders>
              <w:top w:val="single" w:sz="4" w:space="0" w:color="auto"/>
              <w:left w:val="single" w:sz="4" w:space="0" w:color="auto"/>
              <w:bottom w:val="single" w:sz="4" w:space="0" w:color="auto"/>
              <w:right w:val="single" w:sz="4" w:space="0" w:color="auto"/>
            </w:tcBorders>
          </w:tcPr>
          <w:p w14:paraId="13F99B06" w14:textId="4B9F613B" w:rsidR="005F4718" w:rsidRPr="00C106B9" w:rsidDel="006346A9" w:rsidRDefault="005F4718">
            <w:pPr>
              <w:rPr>
                <w:del w:id="34771" w:author="Ramasubramani, Hariharan" w:date="2015-07-20T11:34:00Z"/>
                <w:rFonts w:cstheme="minorHAnsi"/>
                <w:color w:val="000000" w:themeColor="text1"/>
                <w:szCs w:val="18"/>
              </w:rPr>
              <w:pPrChange w:id="34772" w:author="Ramasubramani, Hariharan" w:date="2015-07-27T20:55:00Z">
                <w:pPr>
                  <w:ind w:left="-57" w:right="-98" w:firstLine="0"/>
                  <w:jc w:val="center"/>
                </w:pPr>
              </w:pPrChange>
            </w:pPr>
            <w:del w:id="34773" w:author="Ramasubramani, Hariharan" w:date="2015-07-20T11:34:00Z">
              <w:r w:rsidRPr="00C106B9" w:rsidDel="006346A9">
                <w:rPr>
                  <w:rFonts w:cstheme="minorHAnsi"/>
                  <w:color w:val="000000" w:themeColor="text1"/>
                  <w:szCs w:val="18"/>
                </w:rPr>
                <w:delText>Date</w:delText>
              </w:r>
              <w:bookmarkStart w:id="34774" w:name="_Toc426385378"/>
              <w:bookmarkStart w:id="34775" w:name="_Toc426386782"/>
              <w:bookmarkStart w:id="34776" w:name="_Toc426388185"/>
              <w:bookmarkStart w:id="34777" w:name="_Toc426389589"/>
              <w:bookmarkStart w:id="34778" w:name="_Toc426390993"/>
              <w:bookmarkStart w:id="34779" w:name="_Toc426392397"/>
              <w:bookmarkStart w:id="34780" w:name="_Toc426393800"/>
              <w:bookmarkStart w:id="34781" w:name="_Toc427825385"/>
              <w:bookmarkStart w:id="34782" w:name="_Toc427853198"/>
              <w:bookmarkStart w:id="34783" w:name="_Toc427855438"/>
              <w:bookmarkStart w:id="34784" w:name="_Toc427857639"/>
              <w:bookmarkEnd w:id="34774"/>
              <w:bookmarkEnd w:id="34775"/>
              <w:bookmarkEnd w:id="34776"/>
              <w:bookmarkEnd w:id="34777"/>
              <w:bookmarkEnd w:id="34778"/>
              <w:bookmarkEnd w:id="34779"/>
              <w:bookmarkEnd w:id="34780"/>
              <w:bookmarkEnd w:id="34781"/>
              <w:bookmarkEnd w:id="34782"/>
              <w:bookmarkEnd w:id="34783"/>
              <w:bookmarkEnd w:id="34784"/>
            </w:del>
          </w:p>
        </w:tc>
        <w:tc>
          <w:tcPr>
            <w:tcW w:w="734" w:type="dxa"/>
            <w:tcBorders>
              <w:top w:val="single" w:sz="4" w:space="0" w:color="auto"/>
              <w:left w:val="single" w:sz="4" w:space="0" w:color="auto"/>
              <w:bottom w:val="single" w:sz="4" w:space="0" w:color="auto"/>
              <w:right w:val="single" w:sz="4" w:space="0" w:color="auto"/>
            </w:tcBorders>
          </w:tcPr>
          <w:p w14:paraId="69BCECA0" w14:textId="3C62050D" w:rsidR="005F4718" w:rsidRPr="00C106B9" w:rsidDel="006346A9" w:rsidRDefault="005F4718">
            <w:pPr>
              <w:rPr>
                <w:del w:id="34785" w:author="Ramasubramani, Hariharan" w:date="2015-07-20T11:34:00Z"/>
                <w:rFonts w:cstheme="minorHAnsi"/>
                <w:color w:val="000000" w:themeColor="text1"/>
                <w:szCs w:val="18"/>
              </w:rPr>
              <w:pPrChange w:id="34786" w:author="Ramasubramani, Hariharan" w:date="2015-07-27T20:55:00Z">
                <w:pPr>
                  <w:ind w:left="-57" w:firstLine="0"/>
                  <w:jc w:val="center"/>
                </w:pPr>
              </w:pPrChange>
            </w:pPr>
            <w:del w:id="34787" w:author="Ramasubramani, Hariharan" w:date="2015-07-20T11:34:00Z">
              <w:r w:rsidRPr="00C106B9" w:rsidDel="006346A9">
                <w:rPr>
                  <w:rFonts w:cstheme="minorHAnsi"/>
                  <w:color w:val="000000" w:themeColor="text1"/>
                  <w:szCs w:val="18"/>
                </w:rPr>
                <w:delText>N/A</w:delText>
              </w:r>
              <w:bookmarkStart w:id="34788" w:name="_Toc426385379"/>
              <w:bookmarkStart w:id="34789" w:name="_Toc426386783"/>
              <w:bookmarkStart w:id="34790" w:name="_Toc426388186"/>
              <w:bookmarkStart w:id="34791" w:name="_Toc426389590"/>
              <w:bookmarkStart w:id="34792" w:name="_Toc426390994"/>
              <w:bookmarkStart w:id="34793" w:name="_Toc426392398"/>
              <w:bookmarkStart w:id="34794" w:name="_Toc426393801"/>
              <w:bookmarkStart w:id="34795" w:name="_Toc427825386"/>
              <w:bookmarkStart w:id="34796" w:name="_Toc427853199"/>
              <w:bookmarkStart w:id="34797" w:name="_Toc427855439"/>
              <w:bookmarkStart w:id="34798" w:name="_Toc427857640"/>
              <w:bookmarkEnd w:id="34788"/>
              <w:bookmarkEnd w:id="34789"/>
              <w:bookmarkEnd w:id="34790"/>
              <w:bookmarkEnd w:id="34791"/>
              <w:bookmarkEnd w:id="34792"/>
              <w:bookmarkEnd w:id="34793"/>
              <w:bookmarkEnd w:id="34794"/>
              <w:bookmarkEnd w:id="34795"/>
              <w:bookmarkEnd w:id="34796"/>
              <w:bookmarkEnd w:id="34797"/>
              <w:bookmarkEnd w:id="34798"/>
            </w:del>
          </w:p>
        </w:tc>
        <w:tc>
          <w:tcPr>
            <w:tcW w:w="1868" w:type="dxa"/>
            <w:tcBorders>
              <w:top w:val="single" w:sz="4" w:space="0" w:color="auto"/>
              <w:left w:val="single" w:sz="4" w:space="0" w:color="auto"/>
              <w:bottom w:val="single" w:sz="4" w:space="0" w:color="auto"/>
              <w:right w:val="single" w:sz="4" w:space="0" w:color="auto"/>
            </w:tcBorders>
          </w:tcPr>
          <w:p w14:paraId="0FCE9FDA" w14:textId="17689DCA" w:rsidR="005F4718" w:rsidRPr="00C106B9" w:rsidDel="006346A9" w:rsidRDefault="005F4718">
            <w:pPr>
              <w:rPr>
                <w:del w:id="34799" w:author="Ramasubramani, Hariharan" w:date="2015-07-20T11:34:00Z"/>
                <w:rFonts w:cstheme="minorHAnsi"/>
                <w:color w:val="000000" w:themeColor="text1"/>
                <w:szCs w:val="18"/>
              </w:rPr>
              <w:pPrChange w:id="34800" w:author="Ramasubramani, Hariharan" w:date="2015-07-27T20:55:00Z">
                <w:pPr>
                  <w:ind w:left="6" w:firstLine="0"/>
                </w:pPr>
              </w:pPrChange>
            </w:pPr>
            <w:del w:id="34801" w:author="Ramasubramani, Hariharan" w:date="2015-07-20T11:34:00Z">
              <w:r w:rsidRPr="00C106B9" w:rsidDel="006346A9">
                <w:rPr>
                  <w:rFonts w:cstheme="minorHAnsi"/>
                  <w:color w:val="000000" w:themeColor="text1"/>
                  <w:szCs w:val="18"/>
                </w:rPr>
                <w:delText>mm/dd/yyyy</w:delText>
              </w:r>
              <w:bookmarkStart w:id="34802" w:name="_Toc426385380"/>
              <w:bookmarkStart w:id="34803" w:name="_Toc426386784"/>
              <w:bookmarkStart w:id="34804" w:name="_Toc426388187"/>
              <w:bookmarkStart w:id="34805" w:name="_Toc426389591"/>
              <w:bookmarkStart w:id="34806" w:name="_Toc426390995"/>
              <w:bookmarkStart w:id="34807" w:name="_Toc426392399"/>
              <w:bookmarkStart w:id="34808" w:name="_Toc426393802"/>
              <w:bookmarkStart w:id="34809" w:name="_Toc427825387"/>
              <w:bookmarkStart w:id="34810" w:name="_Toc427853200"/>
              <w:bookmarkStart w:id="34811" w:name="_Toc427855440"/>
              <w:bookmarkStart w:id="34812" w:name="_Toc427857641"/>
              <w:bookmarkEnd w:id="34802"/>
              <w:bookmarkEnd w:id="34803"/>
              <w:bookmarkEnd w:id="34804"/>
              <w:bookmarkEnd w:id="34805"/>
              <w:bookmarkEnd w:id="34806"/>
              <w:bookmarkEnd w:id="34807"/>
              <w:bookmarkEnd w:id="34808"/>
              <w:bookmarkEnd w:id="34809"/>
              <w:bookmarkEnd w:id="34810"/>
              <w:bookmarkEnd w:id="34811"/>
              <w:bookmarkEnd w:id="34812"/>
            </w:del>
          </w:p>
        </w:tc>
        <w:tc>
          <w:tcPr>
            <w:tcW w:w="846" w:type="dxa"/>
            <w:tcBorders>
              <w:top w:val="single" w:sz="4" w:space="0" w:color="auto"/>
              <w:left w:val="single" w:sz="4" w:space="0" w:color="auto"/>
              <w:bottom w:val="single" w:sz="4" w:space="0" w:color="auto"/>
              <w:right w:val="single" w:sz="4" w:space="0" w:color="auto"/>
            </w:tcBorders>
          </w:tcPr>
          <w:p w14:paraId="04D72CFD" w14:textId="237A0E99" w:rsidR="005F4718" w:rsidRPr="00C106B9" w:rsidDel="006346A9" w:rsidRDefault="005F4718">
            <w:pPr>
              <w:rPr>
                <w:del w:id="34813" w:author="Ramasubramani, Hariharan" w:date="2015-07-20T11:34:00Z"/>
                <w:rFonts w:cstheme="minorHAnsi"/>
                <w:color w:val="000000" w:themeColor="text1"/>
                <w:szCs w:val="18"/>
              </w:rPr>
              <w:pPrChange w:id="34814" w:author="Ramasubramani, Hariharan" w:date="2015-07-27T20:55:00Z">
                <w:pPr>
                  <w:ind w:left="-57" w:right="-76" w:firstLine="0"/>
                  <w:jc w:val="center"/>
                </w:pPr>
              </w:pPrChange>
            </w:pPr>
            <w:del w:id="34815" w:author="Ramasubramani, Hariharan" w:date="2015-07-20T11:34:00Z">
              <w:r w:rsidRPr="00C106B9" w:rsidDel="006346A9">
                <w:rPr>
                  <w:rFonts w:cstheme="minorHAnsi"/>
                  <w:color w:val="000000" w:themeColor="text1"/>
                  <w:szCs w:val="18"/>
                </w:rPr>
                <w:delText>&lt;</w:delText>
              </w:r>
              <w:r w:rsidDel="006346A9">
                <w:rPr>
                  <w:rFonts w:cstheme="minorHAnsi"/>
                  <w:color w:val="000000" w:themeColor="text1"/>
                  <w:szCs w:val="18"/>
                </w:rPr>
                <w:delText>Blank</w:delText>
              </w:r>
              <w:r w:rsidRPr="00C106B9" w:rsidDel="006346A9">
                <w:rPr>
                  <w:rFonts w:cstheme="minorHAnsi"/>
                  <w:color w:val="000000" w:themeColor="text1"/>
                  <w:szCs w:val="18"/>
                </w:rPr>
                <w:delText>&gt;</w:delText>
              </w:r>
              <w:bookmarkStart w:id="34816" w:name="_Toc426385381"/>
              <w:bookmarkStart w:id="34817" w:name="_Toc426386785"/>
              <w:bookmarkStart w:id="34818" w:name="_Toc426388188"/>
              <w:bookmarkStart w:id="34819" w:name="_Toc426389592"/>
              <w:bookmarkStart w:id="34820" w:name="_Toc426390996"/>
              <w:bookmarkStart w:id="34821" w:name="_Toc426392400"/>
              <w:bookmarkStart w:id="34822" w:name="_Toc426393803"/>
              <w:bookmarkStart w:id="34823" w:name="_Toc427825388"/>
              <w:bookmarkStart w:id="34824" w:name="_Toc427853201"/>
              <w:bookmarkStart w:id="34825" w:name="_Toc427855441"/>
              <w:bookmarkStart w:id="34826" w:name="_Toc427857642"/>
              <w:bookmarkEnd w:id="34816"/>
              <w:bookmarkEnd w:id="34817"/>
              <w:bookmarkEnd w:id="34818"/>
              <w:bookmarkEnd w:id="34819"/>
              <w:bookmarkEnd w:id="34820"/>
              <w:bookmarkEnd w:id="34821"/>
              <w:bookmarkEnd w:id="34822"/>
              <w:bookmarkEnd w:id="34823"/>
              <w:bookmarkEnd w:id="34824"/>
              <w:bookmarkEnd w:id="34825"/>
              <w:bookmarkEnd w:id="34826"/>
            </w:del>
          </w:p>
        </w:tc>
        <w:bookmarkStart w:id="34827" w:name="_Toc426385382"/>
        <w:bookmarkStart w:id="34828" w:name="_Toc426386786"/>
        <w:bookmarkStart w:id="34829" w:name="_Toc426388189"/>
        <w:bookmarkStart w:id="34830" w:name="_Toc426389593"/>
        <w:bookmarkStart w:id="34831" w:name="_Toc426390997"/>
        <w:bookmarkStart w:id="34832" w:name="_Toc426392401"/>
        <w:bookmarkStart w:id="34833" w:name="_Toc426393804"/>
        <w:bookmarkStart w:id="34834" w:name="_Toc427825389"/>
        <w:bookmarkStart w:id="34835" w:name="_Toc427853202"/>
        <w:bookmarkStart w:id="34836" w:name="_Toc427855442"/>
        <w:bookmarkStart w:id="34837" w:name="_Toc427857643"/>
        <w:bookmarkEnd w:id="34827"/>
        <w:bookmarkEnd w:id="34828"/>
        <w:bookmarkEnd w:id="34829"/>
        <w:bookmarkEnd w:id="34830"/>
        <w:bookmarkEnd w:id="34831"/>
        <w:bookmarkEnd w:id="34832"/>
        <w:bookmarkEnd w:id="34833"/>
        <w:bookmarkEnd w:id="34834"/>
        <w:bookmarkEnd w:id="34835"/>
        <w:bookmarkEnd w:id="34836"/>
        <w:bookmarkEnd w:id="34837"/>
      </w:tr>
      <w:tr w:rsidR="005F4718" w:rsidRPr="00C106B9" w:rsidDel="006346A9" w14:paraId="3B55D8C8" w14:textId="20C15A56" w:rsidTr="008C172F">
        <w:trPr>
          <w:cantSplit/>
          <w:trHeight w:val="314"/>
          <w:jc w:val="center"/>
          <w:del w:id="34838" w:author="Ramasubramani, Hariharan" w:date="2015-07-20T11:34:00Z"/>
        </w:trPr>
        <w:tc>
          <w:tcPr>
            <w:tcW w:w="1086" w:type="dxa"/>
            <w:tcBorders>
              <w:top w:val="single" w:sz="4" w:space="0" w:color="auto"/>
              <w:left w:val="single" w:sz="4" w:space="0" w:color="auto"/>
              <w:bottom w:val="single" w:sz="4" w:space="0" w:color="auto"/>
              <w:right w:val="single" w:sz="4" w:space="0" w:color="auto"/>
            </w:tcBorders>
          </w:tcPr>
          <w:p w14:paraId="7D766E68" w14:textId="2DE5C006" w:rsidR="005F4718" w:rsidRPr="00C106B9" w:rsidDel="006346A9" w:rsidRDefault="005F4718">
            <w:pPr>
              <w:rPr>
                <w:del w:id="34839" w:author="Ramasubramani, Hariharan" w:date="2015-07-20T11:34:00Z"/>
                <w:rFonts w:cstheme="minorHAnsi"/>
                <w:color w:val="000000" w:themeColor="text1"/>
              </w:rPr>
              <w:pPrChange w:id="34840" w:author="Ramasubramani, Hariharan" w:date="2015-07-27T20:55:00Z">
                <w:pPr>
                  <w:pStyle w:val="ListParagraph"/>
                  <w:numPr>
                    <w:ilvl w:val="3"/>
                    <w:numId w:val="23"/>
                  </w:numPr>
                  <w:tabs>
                    <w:tab w:val="num" w:pos="2459"/>
                  </w:tabs>
                  <w:overflowPunct w:val="0"/>
                  <w:autoSpaceDE w:val="0"/>
                  <w:autoSpaceDN w:val="0"/>
                  <w:spacing w:after="60"/>
                  <w:ind w:left="-43" w:firstLine="0"/>
                  <w:textAlignment w:val="baseline"/>
                </w:pPr>
              </w:pPrChange>
            </w:pPr>
            <w:bookmarkStart w:id="34841" w:name="_Toc426385383"/>
            <w:bookmarkStart w:id="34842" w:name="_Toc426386787"/>
            <w:bookmarkStart w:id="34843" w:name="_Toc426388190"/>
            <w:bookmarkStart w:id="34844" w:name="_Toc426389594"/>
            <w:bookmarkStart w:id="34845" w:name="_Toc426390998"/>
            <w:bookmarkStart w:id="34846" w:name="_Toc426392402"/>
            <w:bookmarkStart w:id="34847" w:name="_Toc426393805"/>
            <w:bookmarkStart w:id="34848" w:name="_Toc427825390"/>
            <w:bookmarkStart w:id="34849" w:name="_Toc427853203"/>
            <w:bookmarkStart w:id="34850" w:name="_Toc427855443"/>
            <w:bookmarkStart w:id="34851" w:name="_Toc427857644"/>
            <w:bookmarkEnd w:id="34841"/>
            <w:bookmarkEnd w:id="34842"/>
            <w:bookmarkEnd w:id="34843"/>
            <w:bookmarkEnd w:id="34844"/>
            <w:bookmarkEnd w:id="34845"/>
            <w:bookmarkEnd w:id="34846"/>
            <w:bookmarkEnd w:id="34847"/>
            <w:bookmarkEnd w:id="34848"/>
            <w:bookmarkEnd w:id="34849"/>
            <w:bookmarkEnd w:id="34850"/>
            <w:bookmarkEnd w:id="34851"/>
          </w:p>
        </w:tc>
        <w:tc>
          <w:tcPr>
            <w:tcW w:w="2408" w:type="dxa"/>
            <w:tcBorders>
              <w:top w:val="single" w:sz="4" w:space="0" w:color="auto"/>
              <w:left w:val="single" w:sz="4" w:space="0" w:color="auto"/>
              <w:bottom w:val="single" w:sz="4" w:space="0" w:color="auto"/>
              <w:right w:val="single" w:sz="4" w:space="0" w:color="auto"/>
            </w:tcBorders>
          </w:tcPr>
          <w:p w14:paraId="43769294" w14:textId="6204675E" w:rsidR="005F4718" w:rsidRPr="00C106B9" w:rsidDel="006346A9" w:rsidRDefault="005F4718">
            <w:pPr>
              <w:rPr>
                <w:del w:id="34852" w:author="Ramasubramani, Hariharan" w:date="2015-07-20T11:34:00Z"/>
                <w:rFonts w:cstheme="minorHAnsi"/>
                <w:color w:val="000000" w:themeColor="text1"/>
                <w:szCs w:val="18"/>
              </w:rPr>
              <w:pPrChange w:id="34853" w:author="Ramasubramani, Hariharan" w:date="2015-07-27T20:55:00Z">
                <w:pPr>
                  <w:ind w:left="-18" w:firstLine="0"/>
                </w:pPr>
              </w:pPrChange>
            </w:pPr>
            <w:del w:id="34854" w:author="Ramasubramani, Hariharan" w:date="2015-07-20T11:34:00Z">
              <w:r w:rsidRPr="00C106B9" w:rsidDel="006346A9">
                <w:rPr>
                  <w:rFonts w:cstheme="minorHAnsi"/>
                  <w:color w:val="000000" w:themeColor="text1"/>
                  <w:szCs w:val="18"/>
                </w:rPr>
                <w:delText>Life Expiration Date</w:delText>
              </w:r>
              <w:bookmarkStart w:id="34855" w:name="_Toc426385384"/>
              <w:bookmarkStart w:id="34856" w:name="_Toc426386788"/>
              <w:bookmarkStart w:id="34857" w:name="_Toc426388191"/>
              <w:bookmarkStart w:id="34858" w:name="_Toc426389595"/>
              <w:bookmarkStart w:id="34859" w:name="_Toc426390999"/>
              <w:bookmarkStart w:id="34860" w:name="_Toc426392403"/>
              <w:bookmarkStart w:id="34861" w:name="_Toc426393806"/>
              <w:bookmarkStart w:id="34862" w:name="_Toc427825391"/>
              <w:bookmarkStart w:id="34863" w:name="_Toc427853204"/>
              <w:bookmarkStart w:id="34864" w:name="_Toc427855444"/>
              <w:bookmarkStart w:id="34865" w:name="_Toc427857645"/>
              <w:bookmarkEnd w:id="34855"/>
              <w:bookmarkEnd w:id="34856"/>
              <w:bookmarkEnd w:id="34857"/>
              <w:bookmarkEnd w:id="34858"/>
              <w:bookmarkEnd w:id="34859"/>
              <w:bookmarkEnd w:id="34860"/>
              <w:bookmarkEnd w:id="34861"/>
              <w:bookmarkEnd w:id="34862"/>
              <w:bookmarkEnd w:id="34863"/>
              <w:bookmarkEnd w:id="34864"/>
              <w:bookmarkEnd w:id="34865"/>
            </w:del>
          </w:p>
        </w:tc>
        <w:tc>
          <w:tcPr>
            <w:tcW w:w="759" w:type="dxa"/>
            <w:tcBorders>
              <w:top w:val="single" w:sz="4" w:space="0" w:color="auto"/>
              <w:left w:val="single" w:sz="4" w:space="0" w:color="auto"/>
              <w:bottom w:val="single" w:sz="4" w:space="0" w:color="auto"/>
              <w:right w:val="single" w:sz="4" w:space="0" w:color="auto"/>
            </w:tcBorders>
          </w:tcPr>
          <w:p w14:paraId="36E208EA" w14:textId="5DFE5C09" w:rsidR="005F4718" w:rsidRPr="00C106B9" w:rsidDel="006346A9" w:rsidRDefault="005F4718">
            <w:pPr>
              <w:rPr>
                <w:del w:id="34866" w:author="Ramasubramani, Hariharan" w:date="2015-07-20T11:34:00Z"/>
                <w:rFonts w:cstheme="minorHAnsi"/>
                <w:color w:val="000000" w:themeColor="text1"/>
                <w:szCs w:val="18"/>
              </w:rPr>
              <w:pPrChange w:id="34867" w:author="Ramasubramani, Hariharan" w:date="2015-07-27T20:55:00Z">
                <w:pPr>
                  <w:ind w:firstLine="0"/>
                </w:pPr>
              </w:pPrChange>
            </w:pPr>
            <w:del w:id="34868" w:author="Ramasubramani, Hariharan" w:date="2015-07-20T11:34:00Z">
              <w:r w:rsidRPr="00C106B9" w:rsidDel="006346A9">
                <w:rPr>
                  <w:rFonts w:cstheme="minorHAnsi"/>
                  <w:color w:val="000000" w:themeColor="text1"/>
                  <w:szCs w:val="18"/>
                </w:rPr>
                <w:delText>-</w:delText>
              </w:r>
              <w:bookmarkStart w:id="34869" w:name="_Toc426385385"/>
              <w:bookmarkStart w:id="34870" w:name="_Toc426386789"/>
              <w:bookmarkStart w:id="34871" w:name="_Toc426388192"/>
              <w:bookmarkStart w:id="34872" w:name="_Toc426389596"/>
              <w:bookmarkStart w:id="34873" w:name="_Toc426391000"/>
              <w:bookmarkStart w:id="34874" w:name="_Toc426392404"/>
              <w:bookmarkStart w:id="34875" w:name="_Toc426393807"/>
              <w:bookmarkStart w:id="34876" w:name="_Toc427825392"/>
              <w:bookmarkStart w:id="34877" w:name="_Toc427853205"/>
              <w:bookmarkStart w:id="34878" w:name="_Toc427855445"/>
              <w:bookmarkStart w:id="34879" w:name="_Toc427857646"/>
              <w:bookmarkEnd w:id="34869"/>
              <w:bookmarkEnd w:id="34870"/>
              <w:bookmarkEnd w:id="34871"/>
              <w:bookmarkEnd w:id="34872"/>
              <w:bookmarkEnd w:id="34873"/>
              <w:bookmarkEnd w:id="34874"/>
              <w:bookmarkEnd w:id="34875"/>
              <w:bookmarkEnd w:id="34876"/>
              <w:bookmarkEnd w:id="34877"/>
              <w:bookmarkEnd w:id="34878"/>
              <w:bookmarkEnd w:id="34879"/>
            </w:del>
          </w:p>
        </w:tc>
        <w:tc>
          <w:tcPr>
            <w:tcW w:w="1018" w:type="dxa"/>
            <w:tcBorders>
              <w:top w:val="single" w:sz="4" w:space="0" w:color="auto"/>
              <w:left w:val="single" w:sz="4" w:space="0" w:color="auto"/>
              <w:bottom w:val="single" w:sz="4" w:space="0" w:color="auto"/>
              <w:right w:val="single" w:sz="4" w:space="0" w:color="auto"/>
            </w:tcBorders>
          </w:tcPr>
          <w:p w14:paraId="187CC7FC" w14:textId="021DABC7" w:rsidR="005F4718" w:rsidRPr="00C106B9" w:rsidDel="006346A9" w:rsidRDefault="005F4718">
            <w:pPr>
              <w:rPr>
                <w:del w:id="34880" w:author="Ramasubramani, Hariharan" w:date="2015-07-20T11:34:00Z"/>
                <w:rFonts w:cstheme="minorHAnsi"/>
                <w:color w:val="000000" w:themeColor="text1"/>
                <w:szCs w:val="18"/>
              </w:rPr>
              <w:pPrChange w:id="34881" w:author="Ramasubramani, Hariharan" w:date="2015-07-27T20:55:00Z">
                <w:pPr>
                  <w:ind w:left="-57" w:firstLine="0"/>
                  <w:jc w:val="center"/>
                </w:pPr>
              </w:pPrChange>
            </w:pPr>
            <w:del w:id="34882" w:author="Ramasubramani, Hariharan" w:date="2015-07-20T11:34:00Z">
              <w:r w:rsidRPr="00C106B9" w:rsidDel="006346A9">
                <w:rPr>
                  <w:rFonts w:cstheme="minorHAnsi"/>
                  <w:color w:val="000000" w:themeColor="text1"/>
                  <w:szCs w:val="18"/>
                </w:rPr>
                <w:delText>O</w:delText>
              </w:r>
              <w:bookmarkStart w:id="34883" w:name="_Toc426385386"/>
              <w:bookmarkStart w:id="34884" w:name="_Toc426386790"/>
              <w:bookmarkStart w:id="34885" w:name="_Toc426388193"/>
              <w:bookmarkStart w:id="34886" w:name="_Toc426389597"/>
              <w:bookmarkStart w:id="34887" w:name="_Toc426391001"/>
              <w:bookmarkStart w:id="34888" w:name="_Toc426392405"/>
              <w:bookmarkStart w:id="34889" w:name="_Toc426393808"/>
              <w:bookmarkStart w:id="34890" w:name="_Toc427825393"/>
              <w:bookmarkStart w:id="34891" w:name="_Toc427853206"/>
              <w:bookmarkStart w:id="34892" w:name="_Toc427855446"/>
              <w:bookmarkStart w:id="34893" w:name="_Toc427857647"/>
              <w:bookmarkEnd w:id="34883"/>
              <w:bookmarkEnd w:id="34884"/>
              <w:bookmarkEnd w:id="34885"/>
              <w:bookmarkEnd w:id="34886"/>
              <w:bookmarkEnd w:id="34887"/>
              <w:bookmarkEnd w:id="34888"/>
              <w:bookmarkEnd w:id="34889"/>
              <w:bookmarkEnd w:id="34890"/>
              <w:bookmarkEnd w:id="34891"/>
              <w:bookmarkEnd w:id="34892"/>
              <w:bookmarkEnd w:id="34893"/>
            </w:del>
          </w:p>
        </w:tc>
        <w:tc>
          <w:tcPr>
            <w:tcW w:w="897" w:type="dxa"/>
            <w:tcBorders>
              <w:top w:val="single" w:sz="4" w:space="0" w:color="auto"/>
              <w:left w:val="single" w:sz="4" w:space="0" w:color="auto"/>
              <w:bottom w:val="single" w:sz="4" w:space="0" w:color="auto"/>
              <w:right w:val="single" w:sz="4" w:space="0" w:color="auto"/>
            </w:tcBorders>
          </w:tcPr>
          <w:p w14:paraId="0610D343" w14:textId="475390FD" w:rsidR="005F4718" w:rsidRPr="00C106B9" w:rsidDel="006346A9" w:rsidRDefault="005F4718">
            <w:pPr>
              <w:rPr>
                <w:del w:id="34894" w:author="Ramasubramani, Hariharan" w:date="2015-07-20T11:34:00Z"/>
                <w:rFonts w:cstheme="minorHAnsi"/>
                <w:color w:val="000000" w:themeColor="text1"/>
                <w:szCs w:val="18"/>
              </w:rPr>
              <w:pPrChange w:id="34895" w:author="Ramasubramani, Hariharan" w:date="2015-07-27T20:55:00Z">
                <w:pPr>
                  <w:ind w:left="-57" w:firstLine="0"/>
                  <w:jc w:val="center"/>
                </w:pPr>
              </w:pPrChange>
            </w:pPr>
            <w:del w:id="34896" w:author="Ramasubramani, Hariharan" w:date="2015-07-20T11:34:00Z">
              <w:r w:rsidRPr="00C106B9" w:rsidDel="006346A9">
                <w:rPr>
                  <w:rFonts w:cstheme="minorHAnsi"/>
                  <w:color w:val="000000" w:themeColor="text1"/>
                  <w:szCs w:val="18"/>
                </w:rPr>
                <w:delText>E</w:delText>
              </w:r>
              <w:bookmarkStart w:id="34897" w:name="_Toc426385387"/>
              <w:bookmarkStart w:id="34898" w:name="_Toc426386791"/>
              <w:bookmarkStart w:id="34899" w:name="_Toc426388194"/>
              <w:bookmarkStart w:id="34900" w:name="_Toc426389598"/>
              <w:bookmarkStart w:id="34901" w:name="_Toc426391002"/>
              <w:bookmarkStart w:id="34902" w:name="_Toc426392406"/>
              <w:bookmarkStart w:id="34903" w:name="_Toc426393809"/>
              <w:bookmarkStart w:id="34904" w:name="_Toc427825394"/>
              <w:bookmarkStart w:id="34905" w:name="_Toc427853207"/>
              <w:bookmarkStart w:id="34906" w:name="_Toc427855447"/>
              <w:bookmarkStart w:id="34907" w:name="_Toc427857648"/>
              <w:bookmarkEnd w:id="34897"/>
              <w:bookmarkEnd w:id="34898"/>
              <w:bookmarkEnd w:id="34899"/>
              <w:bookmarkEnd w:id="34900"/>
              <w:bookmarkEnd w:id="34901"/>
              <w:bookmarkEnd w:id="34902"/>
              <w:bookmarkEnd w:id="34903"/>
              <w:bookmarkEnd w:id="34904"/>
              <w:bookmarkEnd w:id="34905"/>
              <w:bookmarkEnd w:id="34906"/>
              <w:bookmarkEnd w:id="34907"/>
            </w:del>
          </w:p>
        </w:tc>
        <w:tc>
          <w:tcPr>
            <w:tcW w:w="1248" w:type="dxa"/>
            <w:tcBorders>
              <w:top w:val="single" w:sz="4" w:space="0" w:color="auto"/>
              <w:left w:val="single" w:sz="4" w:space="0" w:color="auto"/>
              <w:bottom w:val="single" w:sz="4" w:space="0" w:color="auto"/>
              <w:right w:val="single" w:sz="4" w:space="0" w:color="auto"/>
            </w:tcBorders>
          </w:tcPr>
          <w:p w14:paraId="4E85541B" w14:textId="6BEE0D61" w:rsidR="005F4718" w:rsidRPr="00C106B9" w:rsidDel="006346A9" w:rsidRDefault="005F4718">
            <w:pPr>
              <w:rPr>
                <w:del w:id="34908" w:author="Ramasubramani, Hariharan" w:date="2015-07-20T11:34:00Z"/>
                <w:rFonts w:cstheme="minorHAnsi"/>
                <w:color w:val="000000" w:themeColor="text1"/>
                <w:szCs w:val="18"/>
              </w:rPr>
              <w:pPrChange w:id="34909" w:author="Ramasubramani, Hariharan" w:date="2015-07-27T20:55:00Z">
                <w:pPr>
                  <w:ind w:left="-57" w:right="-98" w:firstLine="0"/>
                  <w:jc w:val="center"/>
                </w:pPr>
              </w:pPrChange>
            </w:pPr>
            <w:del w:id="34910" w:author="Ramasubramani, Hariharan" w:date="2015-07-20T11:34:00Z">
              <w:r w:rsidRPr="00C106B9" w:rsidDel="006346A9">
                <w:rPr>
                  <w:rFonts w:cstheme="minorHAnsi"/>
                  <w:color w:val="000000" w:themeColor="text1"/>
                  <w:szCs w:val="18"/>
                </w:rPr>
                <w:delText>Date</w:delText>
              </w:r>
              <w:bookmarkStart w:id="34911" w:name="_Toc426385388"/>
              <w:bookmarkStart w:id="34912" w:name="_Toc426386792"/>
              <w:bookmarkStart w:id="34913" w:name="_Toc426388195"/>
              <w:bookmarkStart w:id="34914" w:name="_Toc426389599"/>
              <w:bookmarkStart w:id="34915" w:name="_Toc426391003"/>
              <w:bookmarkStart w:id="34916" w:name="_Toc426392407"/>
              <w:bookmarkStart w:id="34917" w:name="_Toc426393810"/>
              <w:bookmarkStart w:id="34918" w:name="_Toc427825395"/>
              <w:bookmarkStart w:id="34919" w:name="_Toc427853208"/>
              <w:bookmarkStart w:id="34920" w:name="_Toc427855448"/>
              <w:bookmarkStart w:id="34921" w:name="_Toc427857649"/>
              <w:bookmarkEnd w:id="34911"/>
              <w:bookmarkEnd w:id="34912"/>
              <w:bookmarkEnd w:id="34913"/>
              <w:bookmarkEnd w:id="34914"/>
              <w:bookmarkEnd w:id="34915"/>
              <w:bookmarkEnd w:id="34916"/>
              <w:bookmarkEnd w:id="34917"/>
              <w:bookmarkEnd w:id="34918"/>
              <w:bookmarkEnd w:id="34919"/>
              <w:bookmarkEnd w:id="34920"/>
              <w:bookmarkEnd w:id="34921"/>
            </w:del>
          </w:p>
        </w:tc>
        <w:tc>
          <w:tcPr>
            <w:tcW w:w="734" w:type="dxa"/>
            <w:tcBorders>
              <w:top w:val="single" w:sz="4" w:space="0" w:color="auto"/>
              <w:left w:val="single" w:sz="4" w:space="0" w:color="auto"/>
              <w:bottom w:val="single" w:sz="4" w:space="0" w:color="auto"/>
              <w:right w:val="single" w:sz="4" w:space="0" w:color="auto"/>
            </w:tcBorders>
          </w:tcPr>
          <w:p w14:paraId="6BF8746F" w14:textId="2684406B" w:rsidR="005F4718" w:rsidRPr="00C106B9" w:rsidDel="006346A9" w:rsidRDefault="005F4718">
            <w:pPr>
              <w:rPr>
                <w:del w:id="34922" w:author="Ramasubramani, Hariharan" w:date="2015-07-20T11:34:00Z"/>
                <w:rFonts w:cstheme="minorHAnsi"/>
                <w:color w:val="000000" w:themeColor="text1"/>
                <w:szCs w:val="18"/>
              </w:rPr>
              <w:pPrChange w:id="34923" w:author="Ramasubramani, Hariharan" w:date="2015-07-27T20:55:00Z">
                <w:pPr>
                  <w:ind w:left="-57" w:firstLine="0"/>
                  <w:jc w:val="center"/>
                </w:pPr>
              </w:pPrChange>
            </w:pPr>
            <w:del w:id="34924" w:author="Ramasubramani, Hariharan" w:date="2015-07-20T11:34:00Z">
              <w:r w:rsidRPr="00C106B9" w:rsidDel="006346A9">
                <w:rPr>
                  <w:rFonts w:cstheme="minorHAnsi"/>
                  <w:color w:val="000000" w:themeColor="text1"/>
                  <w:szCs w:val="18"/>
                </w:rPr>
                <w:delText>N/A</w:delText>
              </w:r>
              <w:bookmarkStart w:id="34925" w:name="_Toc426385389"/>
              <w:bookmarkStart w:id="34926" w:name="_Toc426386793"/>
              <w:bookmarkStart w:id="34927" w:name="_Toc426388196"/>
              <w:bookmarkStart w:id="34928" w:name="_Toc426389600"/>
              <w:bookmarkStart w:id="34929" w:name="_Toc426391004"/>
              <w:bookmarkStart w:id="34930" w:name="_Toc426392408"/>
              <w:bookmarkStart w:id="34931" w:name="_Toc426393811"/>
              <w:bookmarkStart w:id="34932" w:name="_Toc427825396"/>
              <w:bookmarkStart w:id="34933" w:name="_Toc427853209"/>
              <w:bookmarkStart w:id="34934" w:name="_Toc427855449"/>
              <w:bookmarkStart w:id="34935" w:name="_Toc427857650"/>
              <w:bookmarkEnd w:id="34925"/>
              <w:bookmarkEnd w:id="34926"/>
              <w:bookmarkEnd w:id="34927"/>
              <w:bookmarkEnd w:id="34928"/>
              <w:bookmarkEnd w:id="34929"/>
              <w:bookmarkEnd w:id="34930"/>
              <w:bookmarkEnd w:id="34931"/>
              <w:bookmarkEnd w:id="34932"/>
              <w:bookmarkEnd w:id="34933"/>
              <w:bookmarkEnd w:id="34934"/>
              <w:bookmarkEnd w:id="34935"/>
            </w:del>
          </w:p>
        </w:tc>
        <w:tc>
          <w:tcPr>
            <w:tcW w:w="1868" w:type="dxa"/>
            <w:tcBorders>
              <w:top w:val="single" w:sz="4" w:space="0" w:color="auto"/>
              <w:left w:val="single" w:sz="4" w:space="0" w:color="auto"/>
              <w:bottom w:val="single" w:sz="4" w:space="0" w:color="auto"/>
              <w:right w:val="single" w:sz="4" w:space="0" w:color="auto"/>
            </w:tcBorders>
          </w:tcPr>
          <w:p w14:paraId="3597C45B" w14:textId="3AA81E37" w:rsidR="005F4718" w:rsidRPr="00C106B9" w:rsidDel="006346A9" w:rsidRDefault="005F4718">
            <w:pPr>
              <w:rPr>
                <w:del w:id="34936" w:author="Ramasubramani, Hariharan" w:date="2015-07-20T11:34:00Z"/>
                <w:rFonts w:cstheme="minorHAnsi"/>
                <w:color w:val="000000" w:themeColor="text1"/>
                <w:szCs w:val="18"/>
              </w:rPr>
              <w:pPrChange w:id="34937" w:author="Ramasubramani, Hariharan" w:date="2015-07-27T20:55:00Z">
                <w:pPr>
                  <w:ind w:left="6" w:firstLine="0"/>
                </w:pPr>
              </w:pPrChange>
            </w:pPr>
            <w:del w:id="34938" w:author="Ramasubramani, Hariharan" w:date="2015-07-20T11:34:00Z">
              <w:r w:rsidRPr="00C106B9" w:rsidDel="006346A9">
                <w:rPr>
                  <w:rFonts w:cstheme="minorHAnsi"/>
                  <w:color w:val="000000" w:themeColor="text1"/>
                  <w:szCs w:val="18"/>
                </w:rPr>
                <w:delText>mm/dd/yyyy</w:delText>
              </w:r>
              <w:bookmarkStart w:id="34939" w:name="_Toc426385390"/>
              <w:bookmarkStart w:id="34940" w:name="_Toc426386794"/>
              <w:bookmarkStart w:id="34941" w:name="_Toc426388197"/>
              <w:bookmarkStart w:id="34942" w:name="_Toc426389601"/>
              <w:bookmarkStart w:id="34943" w:name="_Toc426391005"/>
              <w:bookmarkStart w:id="34944" w:name="_Toc426392409"/>
              <w:bookmarkStart w:id="34945" w:name="_Toc426393812"/>
              <w:bookmarkStart w:id="34946" w:name="_Toc427825397"/>
              <w:bookmarkStart w:id="34947" w:name="_Toc427853210"/>
              <w:bookmarkStart w:id="34948" w:name="_Toc427855450"/>
              <w:bookmarkStart w:id="34949" w:name="_Toc427857651"/>
              <w:bookmarkEnd w:id="34939"/>
              <w:bookmarkEnd w:id="34940"/>
              <w:bookmarkEnd w:id="34941"/>
              <w:bookmarkEnd w:id="34942"/>
              <w:bookmarkEnd w:id="34943"/>
              <w:bookmarkEnd w:id="34944"/>
              <w:bookmarkEnd w:id="34945"/>
              <w:bookmarkEnd w:id="34946"/>
              <w:bookmarkEnd w:id="34947"/>
              <w:bookmarkEnd w:id="34948"/>
              <w:bookmarkEnd w:id="34949"/>
            </w:del>
          </w:p>
        </w:tc>
        <w:tc>
          <w:tcPr>
            <w:tcW w:w="846" w:type="dxa"/>
            <w:tcBorders>
              <w:top w:val="single" w:sz="4" w:space="0" w:color="auto"/>
              <w:left w:val="single" w:sz="4" w:space="0" w:color="auto"/>
              <w:bottom w:val="single" w:sz="4" w:space="0" w:color="auto"/>
              <w:right w:val="single" w:sz="4" w:space="0" w:color="auto"/>
            </w:tcBorders>
          </w:tcPr>
          <w:p w14:paraId="1A549E9E" w14:textId="5E9BF98C" w:rsidR="005F4718" w:rsidRPr="00C106B9" w:rsidDel="006346A9" w:rsidRDefault="005F4718">
            <w:pPr>
              <w:rPr>
                <w:del w:id="34950" w:author="Ramasubramani, Hariharan" w:date="2015-07-20T11:34:00Z"/>
                <w:rFonts w:cstheme="minorHAnsi"/>
                <w:color w:val="000000" w:themeColor="text1"/>
                <w:szCs w:val="18"/>
              </w:rPr>
              <w:pPrChange w:id="34951" w:author="Ramasubramani, Hariharan" w:date="2015-07-27T20:55:00Z">
                <w:pPr>
                  <w:ind w:left="-57" w:right="-76" w:firstLine="0"/>
                  <w:jc w:val="center"/>
                </w:pPr>
              </w:pPrChange>
            </w:pPr>
            <w:del w:id="34952" w:author="Ramasubramani, Hariharan" w:date="2015-07-20T11:34:00Z">
              <w:r w:rsidRPr="00C106B9" w:rsidDel="006346A9">
                <w:rPr>
                  <w:rFonts w:cstheme="minorHAnsi"/>
                  <w:color w:val="000000" w:themeColor="text1"/>
                  <w:szCs w:val="18"/>
                </w:rPr>
                <w:delText>&lt;</w:delText>
              </w:r>
              <w:r w:rsidDel="006346A9">
                <w:rPr>
                  <w:rFonts w:cstheme="minorHAnsi"/>
                  <w:color w:val="000000" w:themeColor="text1"/>
                  <w:szCs w:val="18"/>
                </w:rPr>
                <w:delText>Blank</w:delText>
              </w:r>
              <w:r w:rsidRPr="00C106B9" w:rsidDel="006346A9">
                <w:rPr>
                  <w:rFonts w:cstheme="minorHAnsi"/>
                  <w:color w:val="000000" w:themeColor="text1"/>
                  <w:szCs w:val="18"/>
                </w:rPr>
                <w:delText>&gt;</w:delText>
              </w:r>
              <w:bookmarkStart w:id="34953" w:name="_Toc426385391"/>
              <w:bookmarkStart w:id="34954" w:name="_Toc426386795"/>
              <w:bookmarkStart w:id="34955" w:name="_Toc426388198"/>
              <w:bookmarkStart w:id="34956" w:name="_Toc426389602"/>
              <w:bookmarkStart w:id="34957" w:name="_Toc426391006"/>
              <w:bookmarkStart w:id="34958" w:name="_Toc426392410"/>
              <w:bookmarkStart w:id="34959" w:name="_Toc426393813"/>
              <w:bookmarkStart w:id="34960" w:name="_Toc427825398"/>
              <w:bookmarkStart w:id="34961" w:name="_Toc427853211"/>
              <w:bookmarkStart w:id="34962" w:name="_Toc427855451"/>
              <w:bookmarkStart w:id="34963" w:name="_Toc427857652"/>
              <w:bookmarkEnd w:id="34953"/>
              <w:bookmarkEnd w:id="34954"/>
              <w:bookmarkEnd w:id="34955"/>
              <w:bookmarkEnd w:id="34956"/>
              <w:bookmarkEnd w:id="34957"/>
              <w:bookmarkEnd w:id="34958"/>
              <w:bookmarkEnd w:id="34959"/>
              <w:bookmarkEnd w:id="34960"/>
              <w:bookmarkEnd w:id="34961"/>
              <w:bookmarkEnd w:id="34962"/>
              <w:bookmarkEnd w:id="34963"/>
            </w:del>
          </w:p>
        </w:tc>
        <w:bookmarkStart w:id="34964" w:name="_Toc426385392"/>
        <w:bookmarkStart w:id="34965" w:name="_Toc426386796"/>
        <w:bookmarkStart w:id="34966" w:name="_Toc426388199"/>
        <w:bookmarkStart w:id="34967" w:name="_Toc426389603"/>
        <w:bookmarkStart w:id="34968" w:name="_Toc426391007"/>
        <w:bookmarkStart w:id="34969" w:name="_Toc426392411"/>
        <w:bookmarkStart w:id="34970" w:name="_Toc426393814"/>
        <w:bookmarkStart w:id="34971" w:name="_Toc427825399"/>
        <w:bookmarkStart w:id="34972" w:name="_Toc427853212"/>
        <w:bookmarkStart w:id="34973" w:name="_Toc427855452"/>
        <w:bookmarkStart w:id="34974" w:name="_Toc427857653"/>
        <w:bookmarkEnd w:id="34964"/>
        <w:bookmarkEnd w:id="34965"/>
        <w:bookmarkEnd w:id="34966"/>
        <w:bookmarkEnd w:id="34967"/>
        <w:bookmarkEnd w:id="34968"/>
        <w:bookmarkEnd w:id="34969"/>
        <w:bookmarkEnd w:id="34970"/>
        <w:bookmarkEnd w:id="34971"/>
        <w:bookmarkEnd w:id="34972"/>
        <w:bookmarkEnd w:id="34973"/>
        <w:bookmarkEnd w:id="34974"/>
      </w:tr>
      <w:tr w:rsidR="005F4718" w:rsidRPr="0065046D" w:rsidDel="006346A9" w14:paraId="0D21EAAC" w14:textId="4314E086" w:rsidTr="008C172F">
        <w:trPr>
          <w:cantSplit/>
          <w:trHeight w:val="314"/>
          <w:jc w:val="center"/>
          <w:del w:id="34975" w:author="Ramasubramani, Hariharan" w:date="2015-07-20T11:34:00Z"/>
        </w:trPr>
        <w:tc>
          <w:tcPr>
            <w:tcW w:w="1086" w:type="dxa"/>
            <w:tcBorders>
              <w:top w:val="single" w:sz="4" w:space="0" w:color="auto"/>
              <w:left w:val="single" w:sz="4" w:space="0" w:color="auto"/>
              <w:bottom w:val="single" w:sz="4" w:space="0" w:color="auto"/>
              <w:right w:val="single" w:sz="4" w:space="0" w:color="auto"/>
            </w:tcBorders>
          </w:tcPr>
          <w:p w14:paraId="676A5223" w14:textId="34B34CFD" w:rsidR="005F4718" w:rsidRPr="0065046D" w:rsidDel="006346A9" w:rsidRDefault="005F4718">
            <w:pPr>
              <w:rPr>
                <w:del w:id="34976" w:author="Ramasubramani, Hariharan" w:date="2015-07-20T11:34:00Z"/>
                <w:rFonts w:cstheme="minorHAnsi"/>
                <w:color w:val="000000" w:themeColor="text1"/>
              </w:rPr>
              <w:pPrChange w:id="34977" w:author="Ramasubramani, Hariharan" w:date="2015-07-27T20:55:00Z">
                <w:pPr>
                  <w:pStyle w:val="ListParagraph"/>
                  <w:numPr>
                    <w:ilvl w:val="3"/>
                    <w:numId w:val="23"/>
                  </w:numPr>
                  <w:tabs>
                    <w:tab w:val="num" w:pos="2459"/>
                  </w:tabs>
                  <w:overflowPunct w:val="0"/>
                  <w:autoSpaceDE w:val="0"/>
                  <w:autoSpaceDN w:val="0"/>
                  <w:spacing w:after="60"/>
                  <w:ind w:left="-43" w:firstLine="0"/>
                  <w:textAlignment w:val="baseline"/>
                </w:pPr>
              </w:pPrChange>
            </w:pPr>
            <w:bookmarkStart w:id="34978" w:name="_Toc426385393"/>
            <w:bookmarkStart w:id="34979" w:name="_Toc426386797"/>
            <w:bookmarkStart w:id="34980" w:name="_Toc426388200"/>
            <w:bookmarkStart w:id="34981" w:name="_Toc426389604"/>
            <w:bookmarkStart w:id="34982" w:name="_Toc426391008"/>
            <w:bookmarkStart w:id="34983" w:name="_Toc426392412"/>
            <w:bookmarkStart w:id="34984" w:name="_Toc426393815"/>
            <w:bookmarkStart w:id="34985" w:name="_Toc427825400"/>
            <w:bookmarkStart w:id="34986" w:name="_Toc427853213"/>
            <w:bookmarkStart w:id="34987" w:name="_Toc427855453"/>
            <w:bookmarkStart w:id="34988" w:name="_Toc427857654"/>
            <w:bookmarkEnd w:id="34978"/>
            <w:bookmarkEnd w:id="34979"/>
            <w:bookmarkEnd w:id="34980"/>
            <w:bookmarkEnd w:id="34981"/>
            <w:bookmarkEnd w:id="34982"/>
            <w:bookmarkEnd w:id="34983"/>
            <w:bookmarkEnd w:id="34984"/>
            <w:bookmarkEnd w:id="34985"/>
            <w:bookmarkEnd w:id="34986"/>
            <w:bookmarkEnd w:id="34987"/>
            <w:bookmarkEnd w:id="34988"/>
          </w:p>
        </w:tc>
        <w:tc>
          <w:tcPr>
            <w:tcW w:w="2408" w:type="dxa"/>
            <w:tcBorders>
              <w:top w:val="single" w:sz="4" w:space="0" w:color="auto"/>
              <w:left w:val="single" w:sz="4" w:space="0" w:color="auto"/>
              <w:bottom w:val="single" w:sz="4" w:space="0" w:color="auto"/>
              <w:right w:val="single" w:sz="4" w:space="0" w:color="auto"/>
            </w:tcBorders>
          </w:tcPr>
          <w:p w14:paraId="74DDEE9D" w14:textId="5D9D6524" w:rsidR="005F4718" w:rsidRPr="0065046D" w:rsidDel="006346A9" w:rsidRDefault="005F4718">
            <w:pPr>
              <w:rPr>
                <w:del w:id="34989" w:author="Ramasubramani, Hariharan" w:date="2015-07-20T11:34:00Z"/>
                <w:rFonts w:cstheme="minorHAnsi"/>
                <w:color w:val="000000" w:themeColor="text1"/>
              </w:rPr>
              <w:pPrChange w:id="34990" w:author="Ramasubramani, Hariharan" w:date="2015-07-27T20:55:00Z">
                <w:pPr>
                  <w:ind w:left="-18" w:firstLine="0"/>
                </w:pPr>
              </w:pPrChange>
            </w:pPr>
            <w:del w:id="34991" w:author="Ramasubramani, Hariharan" w:date="2015-07-20T11:34:00Z">
              <w:r w:rsidRPr="0065046D" w:rsidDel="006346A9">
                <w:rPr>
                  <w:rFonts w:cstheme="minorHAnsi"/>
                </w:rPr>
                <w:delText>Documaker Implementation Date</w:delText>
              </w:r>
              <w:bookmarkStart w:id="34992" w:name="_Toc426385394"/>
              <w:bookmarkStart w:id="34993" w:name="_Toc426386798"/>
              <w:bookmarkStart w:id="34994" w:name="_Toc426388201"/>
              <w:bookmarkStart w:id="34995" w:name="_Toc426389605"/>
              <w:bookmarkStart w:id="34996" w:name="_Toc426391009"/>
              <w:bookmarkStart w:id="34997" w:name="_Toc426392413"/>
              <w:bookmarkStart w:id="34998" w:name="_Toc426393816"/>
              <w:bookmarkStart w:id="34999" w:name="_Toc427825401"/>
              <w:bookmarkStart w:id="35000" w:name="_Toc427853214"/>
              <w:bookmarkStart w:id="35001" w:name="_Toc427855454"/>
              <w:bookmarkStart w:id="35002" w:name="_Toc427857655"/>
              <w:bookmarkEnd w:id="34992"/>
              <w:bookmarkEnd w:id="34993"/>
              <w:bookmarkEnd w:id="34994"/>
              <w:bookmarkEnd w:id="34995"/>
              <w:bookmarkEnd w:id="34996"/>
              <w:bookmarkEnd w:id="34997"/>
              <w:bookmarkEnd w:id="34998"/>
              <w:bookmarkEnd w:id="34999"/>
              <w:bookmarkEnd w:id="35000"/>
              <w:bookmarkEnd w:id="35001"/>
              <w:bookmarkEnd w:id="35002"/>
            </w:del>
          </w:p>
        </w:tc>
        <w:tc>
          <w:tcPr>
            <w:tcW w:w="759" w:type="dxa"/>
            <w:tcBorders>
              <w:top w:val="single" w:sz="4" w:space="0" w:color="auto"/>
              <w:left w:val="single" w:sz="4" w:space="0" w:color="auto"/>
              <w:bottom w:val="single" w:sz="4" w:space="0" w:color="auto"/>
              <w:right w:val="single" w:sz="4" w:space="0" w:color="auto"/>
            </w:tcBorders>
          </w:tcPr>
          <w:p w14:paraId="0117FE71" w14:textId="338C715B" w:rsidR="005F4718" w:rsidDel="006346A9" w:rsidRDefault="005F4718">
            <w:pPr>
              <w:rPr>
                <w:del w:id="35003" w:author="Ramasubramani, Hariharan" w:date="2015-07-20T11:34:00Z"/>
                <w:rFonts w:cstheme="minorHAnsi"/>
              </w:rPr>
              <w:pPrChange w:id="35004" w:author="Ramasubramani, Hariharan" w:date="2015-07-27T20:55:00Z">
                <w:pPr>
                  <w:ind w:firstLine="0"/>
                </w:pPr>
              </w:pPrChange>
            </w:pPr>
            <w:del w:id="35005" w:author="Ramasubramani, Hariharan" w:date="2015-07-20T11:34:00Z">
              <w:r w:rsidDel="006346A9">
                <w:rPr>
                  <w:rFonts w:cstheme="minorHAnsi"/>
                </w:rPr>
                <w:delText>Documaker Implementation Date</w:delText>
              </w:r>
              <w:bookmarkStart w:id="35006" w:name="_Toc426385395"/>
              <w:bookmarkStart w:id="35007" w:name="_Toc426386799"/>
              <w:bookmarkStart w:id="35008" w:name="_Toc426388202"/>
              <w:bookmarkStart w:id="35009" w:name="_Toc426389606"/>
              <w:bookmarkStart w:id="35010" w:name="_Toc426391010"/>
              <w:bookmarkStart w:id="35011" w:name="_Toc426392414"/>
              <w:bookmarkStart w:id="35012" w:name="_Toc426393817"/>
              <w:bookmarkStart w:id="35013" w:name="_Toc427825402"/>
              <w:bookmarkStart w:id="35014" w:name="_Toc427853215"/>
              <w:bookmarkStart w:id="35015" w:name="_Toc427855455"/>
              <w:bookmarkStart w:id="35016" w:name="_Toc427857656"/>
              <w:bookmarkEnd w:id="35006"/>
              <w:bookmarkEnd w:id="35007"/>
              <w:bookmarkEnd w:id="35008"/>
              <w:bookmarkEnd w:id="35009"/>
              <w:bookmarkEnd w:id="35010"/>
              <w:bookmarkEnd w:id="35011"/>
              <w:bookmarkEnd w:id="35012"/>
              <w:bookmarkEnd w:id="35013"/>
              <w:bookmarkEnd w:id="35014"/>
              <w:bookmarkEnd w:id="35015"/>
              <w:bookmarkEnd w:id="35016"/>
            </w:del>
          </w:p>
          <w:p w14:paraId="1088DCD7" w14:textId="7A3E111B" w:rsidR="005F4718" w:rsidRPr="0065046D" w:rsidDel="006346A9" w:rsidRDefault="005F4718">
            <w:pPr>
              <w:rPr>
                <w:del w:id="35017" w:author="Ramasubramani, Hariharan" w:date="2015-07-20T11:34:00Z"/>
                <w:rFonts w:cstheme="minorHAnsi"/>
                <w:color w:val="000000" w:themeColor="text1"/>
              </w:rPr>
              <w:pPrChange w:id="35018" w:author="Ramasubramani, Hariharan" w:date="2015-07-27T20:55:00Z">
                <w:pPr>
                  <w:ind w:firstLine="0"/>
                </w:pPr>
              </w:pPrChange>
            </w:pPr>
            <w:del w:id="35019" w:author="Ramasubramani, Hariharan" w:date="2015-07-20T11:34:00Z">
              <w:r w:rsidDel="006346A9">
                <w:rPr>
                  <w:rFonts w:cstheme="minorHAnsi"/>
                </w:rPr>
                <w:delText>Implementation Date</w:delText>
              </w:r>
              <w:bookmarkStart w:id="35020" w:name="_Toc426385396"/>
              <w:bookmarkStart w:id="35021" w:name="_Toc426386800"/>
              <w:bookmarkStart w:id="35022" w:name="_Toc426388203"/>
              <w:bookmarkStart w:id="35023" w:name="_Toc426389607"/>
              <w:bookmarkStart w:id="35024" w:name="_Toc426391011"/>
              <w:bookmarkStart w:id="35025" w:name="_Toc426392415"/>
              <w:bookmarkStart w:id="35026" w:name="_Toc426393818"/>
              <w:bookmarkStart w:id="35027" w:name="_Toc427825403"/>
              <w:bookmarkStart w:id="35028" w:name="_Toc427853216"/>
              <w:bookmarkStart w:id="35029" w:name="_Toc427855456"/>
              <w:bookmarkStart w:id="35030" w:name="_Toc427857657"/>
              <w:bookmarkEnd w:id="35020"/>
              <w:bookmarkEnd w:id="35021"/>
              <w:bookmarkEnd w:id="35022"/>
              <w:bookmarkEnd w:id="35023"/>
              <w:bookmarkEnd w:id="35024"/>
              <w:bookmarkEnd w:id="35025"/>
              <w:bookmarkEnd w:id="35026"/>
              <w:bookmarkEnd w:id="35027"/>
              <w:bookmarkEnd w:id="35028"/>
              <w:bookmarkEnd w:id="35029"/>
              <w:bookmarkEnd w:id="35030"/>
            </w:del>
          </w:p>
        </w:tc>
        <w:tc>
          <w:tcPr>
            <w:tcW w:w="1018" w:type="dxa"/>
            <w:tcBorders>
              <w:top w:val="single" w:sz="4" w:space="0" w:color="auto"/>
              <w:left w:val="single" w:sz="4" w:space="0" w:color="auto"/>
              <w:bottom w:val="single" w:sz="4" w:space="0" w:color="auto"/>
              <w:right w:val="single" w:sz="4" w:space="0" w:color="auto"/>
            </w:tcBorders>
          </w:tcPr>
          <w:p w14:paraId="6D8CE8E3" w14:textId="3A2342C1" w:rsidR="005F4718" w:rsidRPr="0065046D" w:rsidDel="006346A9" w:rsidRDefault="005F4718">
            <w:pPr>
              <w:rPr>
                <w:del w:id="35031" w:author="Ramasubramani, Hariharan" w:date="2015-07-20T11:34:00Z"/>
                <w:rFonts w:cstheme="minorHAnsi"/>
                <w:color w:val="000000" w:themeColor="text1"/>
              </w:rPr>
              <w:pPrChange w:id="35032" w:author="Ramasubramani, Hariharan" w:date="2015-07-27T20:55:00Z">
                <w:pPr>
                  <w:ind w:left="-57" w:firstLine="0"/>
                  <w:jc w:val="center"/>
                </w:pPr>
              </w:pPrChange>
            </w:pPr>
            <w:del w:id="35033" w:author="Ramasubramani, Hariharan" w:date="2015-07-20T11:34:00Z">
              <w:r w:rsidRPr="0065046D" w:rsidDel="006346A9">
                <w:rPr>
                  <w:rFonts w:cstheme="minorHAnsi"/>
                </w:rPr>
                <w:delText>O</w:delText>
              </w:r>
              <w:bookmarkStart w:id="35034" w:name="_Toc426385397"/>
              <w:bookmarkStart w:id="35035" w:name="_Toc426386801"/>
              <w:bookmarkStart w:id="35036" w:name="_Toc426388204"/>
              <w:bookmarkStart w:id="35037" w:name="_Toc426389608"/>
              <w:bookmarkStart w:id="35038" w:name="_Toc426391012"/>
              <w:bookmarkStart w:id="35039" w:name="_Toc426392416"/>
              <w:bookmarkStart w:id="35040" w:name="_Toc426393819"/>
              <w:bookmarkStart w:id="35041" w:name="_Toc427825404"/>
              <w:bookmarkStart w:id="35042" w:name="_Toc427853217"/>
              <w:bookmarkStart w:id="35043" w:name="_Toc427855457"/>
              <w:bookmarkStart w:id="35044" w:name="_Toc427857658"/>
              <w:bookmarkEnd w:id="35034"/>
              <w:bookmarkEnd w:id="35035"/>
              <w:bookmarkEnd w:id="35036"/>
              <w:bookmarkEnd w:id="35037"/>
              <w:bookmarkEnd w:id="35038"/>
              <w:bookmarkEnd w:id="35039"/>
              <w:bookmarkEnd w:id="35040"/>
              <w:bookmarkEnd w:id="35041"/>
              <w:bookmarkEnd w:id="35042"/>
              <w:bookmarkEnd w:id="35043"/>
              <w:bookmarkEnd w:id="35044"/>
            </w:del>
          </w:p>
        </w:tc>
        <w:tc>
          <w:tcPr>
            <w:tcW w:w="897" w:type="dxa"/>
            <w:tcBorders>
              <w:top w:val="single" w:sz="4" w:space="0" w:color="auto"/>
              <w:left w:val="single" w:sz="4" w:space="0" w:color="auto"/>
              <w:bottom w:val="single" w:sz="4" w:space="0" w:color="auto"/>
              <w:right w:val="single" w:sz="4" w:space="0" w:color="auto"/>
            </w:tcBorders>
          </w:tcPr>
          <w:p w14:paraId="51CF4E6D" w14:textId="75C4A905" w:rsidR="005F4718" w:rsidRPr="0065046D" w:rsidDel="006346A9" w:rsidRDefault="005F4718">
            <w:pPr>
              <w:rPr>
                <w:del w:id="35045" w:author="Ramasubramani, Hariharan" w:date="2015-07-20T11:34:00Z"/>
                <w:rFonts w:cstheme="minorHAnsi"/>
                <w:color w:val="000000" w:themeColor="text1"/>
              </w:rPr>
              <w:pPrChange w:id="35046" w:author="Ramasubramani, Hariharan" w:date="2015-07-27T20:55:00Z">
                <w:pPr>
                  <w:ind w:left="-57" w:firstLine="0"/>
                  <w:jc w:val="center"/>
                </w:pPr>
              </w:pPrChange>
            </w:pPr>
            <w:del w:id="35047" w:author="Ramasubramani, Hariharan" w:date="2015-07-20T11:34:00Z">
              <w:r w:rsidRPr="0065046D" w:rsidDel="006346A9">
                <w:rPr>
                  <w:rFonts w:cstheme="minorHAnsi"/>
                </w:rPr>
                <w:delText>E</w:delText>
              </w:r>
              <w:bookmarkStart w:id="35048" w:name="_Toc426385398"/>
              <w:bookmarkStart w:id="35049" w:name="_Toc426386802"/>
              <w:bookmarkStart w:id="35050" w:name="_Toc426388205"/>
              <w:bookmarkStart w:id="35051" w:name="_Toc426389609"/>
              <w:bookmarkStart w:id="35052" w:name="_Toc426391013"/>
              <w:bookmarkStart w:id="35053" w:name="_Toc426392417"/>
              <w:bookmarkStart w:id="35054" w:name="_Toc426393820"/>
              <w:bookmarkStart w:id="35055" w:name="_Toc427825405"/>
              <w:bookmarkStart w:id="35056" w:name="_Toc427853218"/>
              <w:bookmarkStart w:id="35057" w:name="_Toc427855458"/>
              <w:bookmarkStart w:id="35058" w:name="_Toc427857659"/>
              <w:bookmarkEnd w:id="35048"/>
              <w:bookmarkEnd w:id="35049"/>
              <w:bookmarkEnd w:id="35050"/>
              <w:bookmarkEnd w:id="35051"/>
              <w:bookmarkEnd w:id="35052"/>
              <w:bookmarkEnd w:id="35053"/>
              <w:bookmarkEnd w:id="35054"/>
              <w:bookmarkEnd w:id="35055"/>
              <w:bookmarkEnd w:id="35056"/>
              <w:bookmarkEnd w:id="35057"/>
              <w:bookmarkEnd w:id="35058"/>
            </w:del>
          </w:p>
        </w:tc>
        <w:tc>
          <w:tcPr>
            <w:tcW w:w="1248" w:type="dxa"/>
            <w:tcBorders>
              <w:top w:val="single" w:sz="4" w:space="0" w:color="auto"/>
              <w:left w:val="single" w:sz="4" w:space="0" w:color="auto"/>
              <w:bottom w:val="single" w:sz="4" w:space="0" w:color="auto"/>
              <w:right w:val="single" w:sz="4" w:space="0" w:color="auto"/>
            </w:tcBorders>
          </w:tcPr>
          <w:p w14:paraId="19009ADE" w14:textId="14952CE4" w:rsidR="005F4718" w:rsidRPr="0065046D" w:rsidDel="006346A9" w:rsidRDefault="005F4718">
            <w:pPr>
              <w:rPr>
                <w:del w:id="35059" w:author="Ramasubramani, Hariharan" w:date="2015-07-20T11:34:00Z"/>
                <w:rFonts w:cstheme="minorHAnsi"/>
                <w:color w:val="000000" w:themeColor="text1"/>
              </w:rPr>
              <w:pPrChange w:id="35060" w:author="Ramasubramani, Hariharan" w:date="2015-07-27T20:55:00Z">
                <w:pPr>
                  <w:ind w:left="-57" w:right="-98" w:firstLine="0"/>
                  <w:jc w:val="center"/>
                </w:pPr>
              </w:pPrChange>
            </w:pPr>
            <w:del w:id="35061" w:author="Ramasubramani, Hariharan" w:date="2015-07-20T11:34:00Z">
              <w:r w:rsidRPr="0065046D" w:rsidDel="006346A9">
                <w:rPr>
                  <w:rFonts w:cstheme="minorHAnsi"/>
                </w:rPr>
                <w:delText>Date</w:delText>
              </w:r>
              <w:bookmarkStart w:id="35062" w:name="_Toc426385399"/>
              <w:bookmarkStart w:id="35063" w:name="_Toc426386803"/>
              <w:bookmarkStart w:id="35064" w:name="_Toc426388206"/>
              <w:bookmarkStart w:id="35065" w:name="_Toc426389610"/>
              <w:bookmarkStart w:id="35066" w:name="_Toc426391014"/>
              <w:bookmarkStart w:id="35067" w:name="_Toc426392418"/>
              <w:bookmarkStart w:id="35068" w:name="_Toc426393821"/>
              <w:bookmarkStart w:id="35069" w:name="_Toc427825406"/>
              <w:bookmarkStart w:id="35070" w:name="_Toc427853219"/>
              <w:bookmarkStart w:id="35071" w:name="_Toc427855459"/>
              <w:bookmarkStart w:id="35072" w:name="_Toc427857660"/>
              <w:bookmarkEnd w:id="35062"/>
              <w:bookmarkEnd w:id="35063"/>
              <w:bookmarkEnd w:id="35064"/>
              <w:bookmarkEnd w:id="35065"/>
              <w:bookmarkEnd w:id="35066"/>
              <w:bookmarkEnd w:id="35067"/>
              <w:bookmarkEnd w:id="35068"/>
              <w:bookmarkEnd w:id="35069"/>
              <w:bookmarkEnd w:id="35070"/>
              <w:bookmarkEnd w:id="35071"/>
              <w:bookmarkEnd w:id="35072"/>
            </w:del>
          </w:p>
        </w:tc>
        <w:tc>
          <w:tcPr>
            <w:tcW w:w="734" w:type="dxa"/>
            <w:tcBorders>
              <w:top w:val="single" w:sz="4" w:space="0" w:color="auto"/>
              <w:left w:val="single" w:sz="4" w:space="0" w:color="auto"/>
              <w:bottom w:val="single" w:sz="4" w:space="0" w:color="auto"/>
              <w:right w:val="single" w:sz="4" w:space="0" w:color="auto"/>
            </w:tcBorders>
          </w:tcPr>
          <w:p w14:paraId="4742065F" w14:textId="39E7D4E9" w:rsidR="005F4718" w:rsidRPr="0065046D" w:rsidDel="006346A9" w:rsidRDefault="005F4718">
            <w:pPr>
              <w:rPr>
                <w:del w:id="35073" w:author="Ramasubramani, Hariharan" w:date="2015-07-20T11:34:00Z"/>
                <w:rFonts w:cstheme="minorHAnsi"/>
                <w:color w:val="000000" w:themeColor="text1"/>
              </w:rPr>
              <w:pPrChange w:id="35074" w:author="Ramasubramani, Hariharan" w:date="2015-07-27T20:55:00Z">
                <w:pPr>
                  <w:ind w:left="-57" w:firstLine="0"/>
                  <w:jc w:val="center"/>
                </w:pPr>
              </w:pPrChange>
            </w:pPr>
            <w:del w:id="35075" w:author="Ramasubramani, Hariharan" w:date="2015-07-20T11:34:00Z">
              <w:r w:rsidRPr="0065046D" w:rsidDel="006346A9">
                <w:rPr>
                  <w:rFonts w:cstheme="minorHAnsi"/>
                </w:rPr>
                <w:delText>N/A</w:delText>
              </w:r>
              <w:bookmarkStart w:id="35076" w:name="_Toc426385400"/>
              <w:bookmarkStart w:id="35077" w:name="_Toc426386804"/>
              <w:bookmarkStart w:id="35078" w:name="_Toc426388207"/>
              <w:bookmarkStart w:id="35079" w:name="_Toc426389611"/>
              <w:bookmarkStart w:id="35080" w:name="_Toc426391015"/>
              <w:bookmarkStart w:id="35081" w:name="_Toc426392419"/>
              <w:bookmarkStart w:id="35082" w:name="_Toc426393822"/>
              <w:bookmarkStart w:id="35083" w:name="_Toc427825407"/>
              <w:bookmarkStart w:id="35084" w:name="_Toc427853220"/>
              <w:bookmarkStart w:id="35085" w:name="_Toc427855460"/>
              <w:bookmarkStart w:id="35086" w:name="_Toc427857661"/>
              <w:bookmarkEnd w:id="35076"/>
              <w:bookmarkEnd w:id="35077"/>
              <w:bookmarkEnd w:id="35078"/>
              <w:bookmarkEnd w:id="35079"/>
              <w:bookmarkEnd w:id="35080"/>
              <w:bookmarkEnd w:id="35081"/>
              <w:bookmarkEnd w:id="35082"/>
              <w:bookmarkEnd w:id="35083"/>
              <w:bookmarkEnd w:id="35084"/>
              <w:bookmarkEnd w:id="35085"/>
              <w:bookmarkEnd w:id="35086"/>
            </w:del>
          </w:p>
        </w:tc>
        <w:tc>
          <w:tcPr>
            <w:tcW w:w="1868" w:type="dxa"/>
            <w:tcBorders>
              <w:top w:val="single" w:sz="4" w:space="0" w:color="auto"/>
              <w:left w:val="single" w:sz="4" w:space="0" w:color="auto"/>
              <w:bottom w:val="single" w:sz="4" w:space="0" w:color="auto"/>
              <w:right w:val="single" w:sz="4" w:space="0" w:color="auto"/>
            </w:tcBorders>
          </w:tcPr>
          <w:p w14:paraId="4AFB4E8A" w14:textId="0DDFBD53" w:rsidR="005F4718" w:rsidRPr="0065046D" w:rsidDel="006346A9" w:rsidRDefault="005F4718">
            <w:pPr>
              <w:rPr>
                <w:del w:id="35087" w:author="Ramasubramani, Hariharan" w:date="2015-07-20T11:34:00Z"/>
                <w:rFonts w:cstheme="minorHAnsi"/>
                <w:color w:val="000000" w:themeColor="text1"/>
              </w:rPr>
              <w:pPrChange w:id="35088" w:author="Ramasubramani, Hariharan" w:date="2015-07-27T20:55:00Z">
                <w:pPr>
                  <w:ind w:left="6" w:firstLine="0"/>
                </w:pPr>
              </w:pPrChange>
            </w:pPr>
            <w:del w:id="35089" w:author="Ramasubramani, Hariharan" w:date="2015-07-20T11:34:00Z">
              <w:r w:rsidRPr="0065046D" w:rsidDel="006346A9">
                <w:rPr>
                  <w:rFonts w:cstheme="minorHAnsi"/>
                </w:rPr>
                <w:delText>mm/dd/yyyy</w:delText>
              </w:r>
              <w:bookmarkStart w:id="35090" w:name="_Toc426385401"/>
              <w:bookmarkStart w:id="35091" w:name="_Toc426386805"/>
              <w:bookmarkStart w:id="35092" w:name="_Toc426388208"/>
              <w:bookmarkStart w:id="35093" w:name="_Toc426389612"/>
              <w:bookmarkStart w:id="35094" w:name="_Toc426391016"/>
              <w:bookmarkStart w:id="35095" w:name="_Toc426392420"/>
              <w:bookmarkStart w:id="35096" w:name="_Toc426393823"/>
              <w:bookmarkStart w:id="35097" w:name="_Toc427825408"/>
              <w:bookmarkStart w:id="35098" w:name="_Toc427853221"/>
              <w:bookmarkStart w:id="35099" w:name="_Toc427855461"/>
              <w:bookmarkStart w:id="35100" w:name="_Toc427857662"/>
              <w:bookmarkEnd w:id="35090"/>
              <w:bookmarkEnd w:id="35091"/>
              <w:bookmarkEnd w:id="35092"/>
              <w:bookmarkEnd w:id="35093"/>
              <w:bookmarkEnd w:id="35094"/>
              <w:bookmarkEnd w:id="35095"/>
              <w:bookmarkEnd w:id="35096"/>
              <w:bookmarkEnd w:id="35097"/>
              <w:bookmarkEnd w:id="35098"/>
              <w:bookmarkEnd w:id="35099"/>
              <w:bookmarkEnd w:id="35100"/>
            </w:del>
          </w:p>
        </w:tc>
        <w:tc>
          <w:tcPr>
            <w:tcW w:w="846" w:type="dxa"/>
            <w:tcBorders>
              <w:top w:val="single" w:sz="4" w:space="0" w:color="auto"/>
              <w:left w:val="single" w:sz="4" w:space="0" w:color="auto"/>
              <w:bottom w:val="single" w:sz="4" w:space="0" w:color="auto"/>
              <w:right w:val="single" w:sz="4" w:space="0" w:color="auto"/>
            </w:tcBorders>
          </w:tcPr>
          <w:p w14:paraId="2600F0C8" w14:textId="5B6EC1FD" w:rsidR="005F4718" w:rsidRPr="0065046D" w:rsidDel="006346A9" w:rsidRDefault="005F4718">
            <w:pPr>
              <w:rPr>
                <w:del w:id="35101" w:author="Ramasubramani, Hariharan" w:date="2015-07-20T11:34:00Z"/>
                <w:rFonts w:cstheme="minorHAnsi"/>
                <w:color w:val="000000" w:themeColor="text1"/>
              </w:rPr>
              <w:pPrChange w:id="35102" w:author="Ramasubramani, Hariharan" w:date="2015-07-27T20:55:00Z">
                <w:pPr>
                  <w:ind w:left="-57" w:right="-76" w:firstLine="0"/>
                  <w:jc w:val="center"/>
                </w:pPr>
              </w:pPrChange>
            </w:pPr>
            <w:del w:id="35103" w:author="Ramasubramani, Hariharan" w:date="2015-07-20T11:34:00Z">
              <w:r w:rsidRPr="0065046D" w:rsidDel="006346A9">
                <w:rPr>
                  <w:rFonts w:cstheme="minorHAnsi"/>
                </w:rPr>
                <w:delText>&lt;Blank&gt;</w:delText>
              </w:r>
              <w:bookmarkStart w:id="35104" w:name="_Toc426385402"/>
              <w:bookmarkStart w:id="35105" w:name="_Toc426386806"/>
              <w:bookmarkStart w:id="35106" w:name="_Toc426388209"/>
              <w:bookmarkStart w:id="35107" w:name="_Toc426389613"/>
              <w:bookmarkStart w:id="35108" w:name="_Toc426391017"/>
              <w:bookmarkStart w:id="35109" w:name="_Toc426392421"/>
              <w:bookmarkStart w:id="35110" w:name="_Toc426393824"/>
              <w:bookmarkStart w:id="35111" w:name="_Toc427825409"/>
              <w:bookmarkStart w:id="35112" w:name="_Toc427853222"/>
              <w:bookmarkStart w:id="35113" w:name="_Toc427855462"/>
              <w:bookmarkStart w:id="35114" w:name="_Toc427857663"/>
              <w:bookmarkEnd w:id="35104"/>
              <w:bookmarkEnd w:id="35105"/>
              <w:bookmarkEnd w:id="35106"/>
              <w:bookmarkEnd w:id="35107"/>
              <w:bookmarkEnd w:id="35108"/>
              <w:bookmarkEnd w:id="35109"/>
              <w:bookmarkEnd w:id="35110"/>
              <w:bookmarkEnd w:id="35111"/>
              <w:bookmarkEnd w:id="35112"/>
              <w:bookmarkEnd w:id="35113"/>
              <w:bookmarkEnd w:id="35114"/>
            </w:del>
          </w:p>
        </w:tc>
        <w:bookmarkStart w:id="35115" w:name="_Toc426385403"/>
        <w:bookmarkStart w:id="35116" w:name="_Toc426386807"/>
        <w:bookmarkStart w:id="35117" w:name="_Toc426388210"/>
        <w:bookmarkStart w:id="35118" w:name="_Toc426389614"/>
        <w:bookmarkStart w:id="35119" w:name="_Toc426391018"/>
        <w:bookmarkStart w:id="35120" w:name="_Toc426392422"/>
        <w:bookmarkStart w:id="35121" w:name="_Toc426393825"/>
        <w:bookmarkStart w:id="35122" w:name="_Toc427825410"/>
        <w:bookmarkStart w:id="35123" w:name="_Toc427853223"/>
        <w:bookmarkStart w:id="35124" w:name="_Toc427855463"/>
        <w:bookmarkStart w:id="35125" w:name="_Toc427857664"/>
        <w:bookmarkEnd w:id="35115"/>
        <w:bookmarkEnd w:id="35116"/>
        <w:bookmarkEnd w:id="35117"/>
        <w:bookmarkEnd w:id="35118"/>
        <w:bookmarkEnd w:id="35119"/>
        <w:bookmarkEnd w:id="35120"/>
        <w:bookmarkEnd w:id="35121"/>
        <w:bookmarkEnd w:id="35122"/>
        <w:bookmarkEnd w:id="35123"/>
        <w:bookmarkEnd w:id="35124"/>
        <w:bookmarkEnd w:id="35125"/>
      </w:tr>
      <w:tr w:rsidR="005F4718" w:rsidRPr="0065046D" w:rsidDel="006346A9" w14:paraId="3B045811" w14:textId="77FA6B41" w:rsidTr="008C172F">
        <w:trPr>
          <w:cantSplit/>
          <w:trHeight w:val="314"/>
          <w:jc w:val="center"/>
          <w:del w:id="35126" w:author="Ramasubramani, Hariharan" w:date="2015-07-20T11:34:00Z"/>
        </w:trPr>
        <w:tc>
          <w:tcPr>
            <w:tcW w:w="1086" w:type="dxa"/>
            <w:tcBorders>
              <w:top w:val="single" w:sz="4" w:space="0" w:color="auto"/>
              <w:left w:val="single" w:sz="4" w:space="0" w:color="auto"/>
              <w:bottom w:val="single" w:sz="4" w:space="0" w:color="auto"/>
              <w:right w:val="single" w:sz="4" w:space="0" w:color="auto"/>
            </w:tcBorders>
          </w:tcPr>
          <w:p w14:paraId="69347CEF" w14:textId="12F657D0" w:rsidR="005F4718" w:rsidRPr="0065046D" w:rsidDel="006346A9" w:rsidRDefault="005F4718">
            <w:pPr>
              <w:rPr>
                <w:del w:id="35127" w:author="Ramasubramani, Hariharan" w:date="2015-07-20T11:34:00Z"/>
                <w:rFonts w:cstheme="minorHAnsi"/>
                <w:color w:val="000000" w:themeColor="text1"/>
              </w:rPr>
              <w:pPrChange w:id="35128" w:author="Ramasubramani, Hariharan" w:date="2015-07-27T20:55:00Z">
                <w:pPr>
                  <w:pStyle w:val="ListParagraph"/>
                  <w:numPr>
                    <w:ilvl w:val="3"/>
                    <w:numId w:val="23"/>
                  </w:numPr>
                  <w:tabs>
                    <w:tab w:val="num" w:pos="2459"/>
                  </w:tabs>
                  <w:overflowPunct w:val="0"/>
                  <w:autoSpaceDE w:val="0"/>
                  <w:autoSpaceDN w:val="0"/>
                  <w:spacing w:after="60"/>
                  <w:ind w:left="-43" w:firstLine="0"/>
                  <w:textAlignment w:val="baseline"/>
                </w:pPr>
              </w:pPrChange>
            </w:pPr>
            <w:bookmarkStart w:id="35129" w:name="_Toc426385404"/>
            <w:bookmarkStart w:id="35130" w:name="_Toc426386808"/>
            <w:bookmarkStart w:id="35131" w:name="_Toc426388211"/>
            <w:bookmarkStart w:id="35132" w:name="_Toc426389615"/>
            <w:bookmarkStart w:id="35133" w:name="_Toc426391019"/>
            <w:bookmarkStart w:id="35134" w:name="_Toc426392423"/>
            <w:bookmarkStart w:id="35135" w:name="_Toc426393826"/>
            <w:bookmarkStart w:id="35136" w:name="_Toc427825411"/>
            <w:bookmarkStart w:id="35137" w:name="_Toc427853224"/>
            <w:bookmarkStart w:id="35138" w:name="_Toc427855464"/>
            <w:bookmarkStart w:id="35139" w:name="_Toc427857665"/>
            <w:bookmarkEnd w:id="35129"/>
            <w:bookmarkEnd w:id="35130"/>
            <w:bookmarkEnd w:id="35131"/>
            <w:bookmarkEnd w:id="35132"/>
            <w:bookmarkEnd w:id="35133"/>
            <w:bookmarkEnd w:id="35134"/>
            <w:bookmarkEnd w:id="35135"/>
            <w:bookmarkEnd w:id="35136"/>
            <w:bookmarkEnd w:id="35137"/>
            <w:bookmarkEnd w:id="35138"/>
            <w:bookmarkEnd w:id="35139"/>
          </w:p>
        </w:tc>
        <w:tc>
          <w:tcPr>
            <w:tcW w:w="2408" w:type="dxa"/>
            <w:tcBorders>
              <w:top w:val="single" w:sz="4" w:space="0" w:color="auto"/>
              <w:left w:val="single" w:sz="4" w:space="0" w:color="auto"/>
              <w:bottom w:val="single" w:sz="4" w:space="0" w:color="auto"/>
              <w:right w:val="single" w:sz="4" w:space="0" w:color="auto"/>
            </w:tcBorders>
          </w:tcPr>
          <w:p w14:paraId="1DA9BC5C" w14:textId="0F9385F5" w:rsidR="005F4718" w:rsidRPr="0065046D" w:rsidDel="006346A9" w:rsidRDefault="005F4718">
            <w:pPr>
              <w:rPr>
                <w:del w:id="35140" w:author="Ramasubramani, Hariharan" w:date="2015-07-20T11:34:00Z"/>
                <w:rFonts w:cstheme="minorHAnsi"/>
              </w:rPr>
              <w:pPrChange w:id="35141" w:author="Ramasubramani, Hariharan" w:date="2015-07-27T20:55:00Z">
                <w:pPr>
                  <w:ind w:left="-18" w:firstLine="0"/>
                </w:pPr>
              </w:pPrChange>
            </w:pPr>
            <w:del w:id="35142" w:author="Ramasubramani, Hariharan" w:date="2015-07-20T11:34:00Z">
              <w:r w:rsidRPr="0065046D" w:rsidDel="006346A9">
                <w:rPr>
                  <w:rFonts w:cstheme="minorHAnsi"/>
                </w:rPr>
                <w:delText>Promotion Implementation Date</w:delText>
              </w:r>
              <w:bookmarkStart w:id="35143" w:name="_Toc426385405"/>
              <w:bookmarkStart w:id="35144" w:name="_Toc426386809"/>
              <w:bookmarkStart w:id="35145" w:name="_Toc426388212"/>
              <w:bookmarkStart w:id="35146" w:name="_Toc426389616"/>
              <w:bookmarkStart w:id="35147" w:name="_Toc426391020"/>
              <w:bookmarkStart w:id="35148" w:name="_Toc426392424"/>
              <w:bookmarkStart w:id="35149" w:name="_Toc426393827"/>
              <w:bookmarkStart w:id="35150" w:name="_Toc427825412"/>
              <w:bookmarkStart w:id="35151" w:name="_Toc427853225"/>
              <w:bookmarkStart w:id="35152" w:name="_Toc427855465"/>
              <w:bookmarkStart w:id="35153" w:name="_Toc427857666"/>
              <w:bookmarkEnd w:id="35143"/>
              <w:bookmarkEnd w:id="35144"/>
              <w:bookmarkEnd w:id="35145"/>
              <w:bookmarkEnd w:id="35146"/>
              <w:bookmarkEnd w:id="35147"/>
              <w:bookmarkEnd w:id="35148"/>
              <w:bookmarkEnd w:id="35149"/>
              <w:bookmarkEnd w:id="35150"/>
              <w:bookmarkEnd w:id="35151"/>
              <w:bookmarkEnd w:id="35152"/>
              <w:bookmarkEnd w:id="35153"/>
            </w:del>
          </w:p>
        </w:tc>
        <w:tc>
          <w:tcPr>
            <w:tcW w:w="759" w:type="dxa"/>
            <w:tcBorders>
              <w:top w:val="single" w:sz="4" w:space="0" w:color="auto"/>
              <w:left w:val="single" w:sz="4" w:space="0" w:color="auto"/>
              <w:bottom w:val="single" w:sz="4" w:space="0" w:color="auto"/>
              <w:right w:val="single" w:sz="4" w:space="0" w:color="auto"/>
            </w:tcBorders>
          </w:tcPr>
          <w:p w14:paraId="13ABDF9B" w14:textId="2986AEBE" w:rsidR="005F4718" w:rsidRPr="0065046D" w:rsidDel="006346A9" w:rsidRDefault="005F4718">
            <w:pPr>
              <w:rPr>
                <w:del w:id="35154" w:author="Ramasubramani, Hariharan" w:date="2015-07-20T11:34:00Z"/>
                <w:rFonts w:cstheme="minorHAnsi"/>
              </w:rPr>
              <w:pPrChange w:id="35155" w:author="Ramasubramani, Hariharan" w:date="2015-07-27T20:55:00Z">
                <w:pPr>
                  <w:ind w:firstLine="0"/>
                </w:pPr>
              </w:pPrChange>
            </w:pPr>
            <w:del w:id="35156" w:author="Ramasubramani, Hariharan" w:date="2015-07-20T11:34:00Z">
              <w:r w:rsidDel="006346A9">
                <w:rPr>
                  <w:rFonts w:cstheme="minorHAnsi"/>
                </w:rPr>
                <w:delText>-</w:delText>
              </w:r>
              <w:bookmarkStart w:id="35157" w:name="_Toc426385406"/>
              <w:bookmarkStart w:id="35158" w:name="_Toc426386810"/>
              <w:bookmarkStart w:id="35159" w:name="_Toc426388213"/>
              <w:bookmarkStart w:id="35160" w:name="_Toc426389617"/>
              <w:bookmarkStart w:id="35161" w:name="_Toc426391021"/>
              <w:bookmarkStart w:id="35162" w:name="_Toc426392425"/>
              <w:bookmarkStart w:id="35163" w:name="_Toc426393828"/>
              <w:bookmarkStart w:id="35164" w:name="_Toc427825413"/>
              <w:bookmarkStart w:id="35165" w:name="_Toc427853226"/>
              <w:bookmarkStart w:id="35166" w:name="_Toc427855466"/>
              <w:bookmarkStart w:id="35167" w:name="_Toc427857667"/>
              <w:bookmarkEnd w:id="35157"/>
              <w:bookmarkEnd w:id="35158"/>
              <w:bookmarkEnd w:id="35159"/>
              <w:bookmarkEnd w:id="35160"/>
              <w:bookmarkEnd w:id="35161"/>
              <w:bookmarkEnd w:id="35162"/>
              <w:bookmarkEnd w:id="35163"/>
              <w:bookmarkEnd w:id="35164"/>
              <w:bookmarkEnd w:id="35165"/>
              <w:bookmarkEnd w:id="35166"/>
              <w:bookmarkEnd w:id="35167"/>
            </w:del>
          </w:p>
        </w:tc>
        <w:tc>
          <w:tcPr>
            <w:tcW w:w="1018" w:type="dxa"/>
            <w:tcBorders>
              <w:top w:val="single" w:sz="4" w:space="0" w:color="auto"/>
              <w:left w:val="single" w:sz="4" w:space="0" w:color="auto"/>
              <w:bottom w:val="single" w:sz="4" w:space="0" w:color="auto"/>
              <w:right w:val="single" w:sz="4" w:space="0" w:color="auto"/>
            </w:tcBorders>
          </w:tcPr>
          <w:p w14:paraId="43ADEA0A" w14:textId="2EEA8558" w:rsidR="005F4718" w:rsidRPr="0065046D" w:rsidDel="006346A9" w:rsidRDefault="005F4718">
            <w:pPr>
              <w:rPr>
                <w:del w:id="35168" w:author="Ramasubramani, Hariharan" w:date="2015-07-20T11:34:00Z"/>
                <w:rFonts w:cstheme="minorHAnsi"/>
              </w:rPr>
              <w:pPrChange w:id="35169" w:author="Ramasubramani, Hariharan" w:date="2015-07-27T20:55:00Z">
                <w:pPr>
                  <w:ind w:left="-57" w:firstLine="0"/>
                  <w:jc w:val="center"/>
                </w:pPr>
              </w:pPrChange>
            </w:pPr>
            <w:del w:id="35170" w:author="Ramasubramani, Hariharan" w:date="2015-07-20T11:34:00Z">
              <w:r w:rsidDel="006346A9">
                <w:rPr>
                  <w:rFonts w:cstheme="minorHAnsi"/>
                </w:rPr>
                <w:delText>AP</w:delText>
              </w:r>
              <w:bookmarkStart w:id="35171" w:name="_Toc426385407"/>
              <w:bookmarkStart w:id="35172" w:name="_Toc426386811"/>
              <w:bookmarkStart w:id="35173" w:name="_Toc426388214"/>
              <w:bookmarkStart w:id="35174" w:name="_Toc426389618"/>
              <w:bookmarkStart w:id="35175" w:name="_Toc426391022"/>
              <w:bookmarkStart w:id="35176" w:name="_Toc426392426"/>
              <w:bookmarkStart w:id="35177" w:name="_Toc426393829"/>
              <w:bookmarkStart w:id="35178" w:name="_Toc427825414"/>
              <w:bookmarkStart w:id="35179" w:name="_Toc427853227"/>
              <w:bookmarkStart w:id="35180" w:name="_Toc427855467"/>
              <w:bookmarkStart w:id="35181" w:name="_Toc427857668"/>
              <w:bookmarkEnd w:id="35171"/>
              <w:bookmarkEnd w:id="35172"/>
              <w:bookmarkEnd w:id="35173"/>
              <w:bookmarkEnd w:id="35174"/>
              <w:bookmarkEnd w:id="35175"/>
              <w:bookmarkEnd w:id="35176"/>
              <w:bookmarkEnd w:id="35177"/>
              <w:bookmarkEnd w:id="35178"/>
              <w:bookmarkEnd w:id="35179"/>
              <w:bookmarkEnd w:id="35180"/>
              <w:bookmarkEnd w:id="35181"/>
            </w:del>
          </w:p>
        </w:tc>
        <w:tc>
          <w:tcPr>
            <w:tcW w:w="897" w:type="dxa"/>
            <w:tcBorders>
              <w:top w:val="single" w:sz="4" w:space="0" w:color="auto"/>
              <w:left w:val="single" w:sz="4" w:space="0" w:color="auto"/>
              <w:bottom w:val="single" w:sz="4" w:space="0" w:color="auto"/>
              <w:right w:val="single" w:sz="4" w:space="0" w:color="auto"/>
            </w:tcBorders>
          </w:tcPr>
          <w:p w14:paraId="01F86C56" w14:textId="760A3E08" w:rsidR="005F4718" w:rsidRPr="0065046D" w:rsidDel="006346A9" w:rsidRDefault="005F4718">
            <w:pPr>
              <w:rPr>
                <w:del w:id="35182" w:author="Ramasubramani, Hariharan" w:date="2015-07-20T11:34:00Z"/>
                <w:rFonts w:cstheme="minorHAnsi"/>
              </w:rPr>
              <w:pPrChange w:id="35183" w:author="Ramasubramani, Hariharan" w:date="2015-07-27T20:55:00Z">
                <w:pPr>
                  <w:ind w:left="-57" w:firstLine="0"/>
                  <w:jc w:val="center"/>
                </w:pPr>
              </w:pPrChange>
            </w:pPr>
            <w:del w:id="35184" w:author="Ramasubramani, Hariharan" w:date="2015-07-20T11:34:00Z">
              <w:r w:rsidDel="006346A9">
                <w:rPr>
                  <w:rFonts w:cstheme="minorHAnsi"/>
                </w:rPr>
                <w:delText>NE</w:delText>
              </w:r>
              <w:bookmarkStart w:id="35185" w:name="_Toc426385408"/>
              <w:bookmarkStart w:id="35186" w:name="_Toc426386812"/>
              <w:bookmarkStart w:id="35187" w:name="_Toc426388215"/>
              <w:bookmarkStart w:id="35188" w:name="_Toc426389619"/>
              <w:bookmarkStart w:id="35189" w:name="_Toc426391023"/>
              <w:bookmarkStart w:id="35190" w:name="_Toc426392427"/>
              <w:bookmarkStart w:id="35191" w:name="_Toc426393830"/>
              <w:bookmarkStart w:id="35192" w:name="_Toc427825415"/>
              <w:bookmarkStart w:id="35193" w:name="_Toc427853228"/>
              <w:bookmarkStart w:id="35194" w:name="_Toc427855468"/>
              <w:bookmarkStart w:id="35195" w:name="_Toc427857669"/>
              <w:bookmarkEnd w:id="35185"/>
              <w:bookmarkEnd w:id="35186"/>
              <w:bookmarkEnd w:id="35187"/>
              <w:bookmarkEnd w:id="35188"/>
              <w:bookmarkEnd w:id="35189"/>
              <w:bookmarkEnd w:id="35190"/>
              <w:bookmarkEnd w:id="35191"/>
              <w:bookmarkEnd w:id="35192"/>
              <w:bookmarkEnd w:id="35193"/>
              <w:bookmarkEnd w:id="35194"/>
              <w:bookmarkEnd w:id="35195"/>
            </w:del>
          </w:p>
        </w:tc>
        <w:tc>
          <w:tcPr>
            <w:tcW w:w="1248" w:type="dxa"/>
            <w:tcBorders>
              <w:top w:val="single" w:sz="4" w:space="0" w:color="auto"/>
              <w:left w:val="single" w:sz="4" w:space="0" w:color="auto"/>
              <w:bottom w:val="single" w:sz="4" w:space="0" w:color="auto"/>
              <w:right w:val="single" w:sz="4" w:space="0" w:color="auto"/>
            </w:tcBorders>
          </w:tcPr>
          <w:p w14:paraId="3260C588" w14:textId="01FABA89" w:rsidR="005F4718" w:rsidRPr="0065046D" w:rsidDel="006346A9" w:rsidRDefault="005F4718">
            <w:pPr>
              <w:rPr>
                <w:del w:id="35196" w:author="Ramasubramani, Hariharan" w:date="2015-07-20T11:34:00Z"/>
                <w:rFonts w:cstheme="minorHAnsi"/>
              </w:rPr>
              <w:pPrChange w:id="35197" w:author="Ramasubramani, Hariharan" w:date="2015-07-27T20:55:00Z">
                <w:pPr>
                  <w:ind w:left="-57" w:right="-98" w:firstLine="0"/>
                  <w:jc w:val="center"/>
                </w:pPr>
              </w:pPrChange>
            </w:pPr>
            <w:del w:id="35198" w:author="Ramasubramani, Hariharan" w:date="2015-07-20T11:34:00Z">
              <w:r w:rsidDel="006346A9">
                <w:rPr>
                  <w:rFonts w:cstheme="minorHAnsi"/>
                </w:rPr>
                <w:delText>Date</w:delText>
              </w:r>
              <w:bookmarkStart w:id="35199" w:name="_Toc426385409"/>
              <w:bookmarkStart w:id="35200" w:name="_Toc426386813"/>
              <w:bookmarkStart w:id="35201" w:name="_Toc426388216"/>
              <w:bookmarkStart w:id="35202" w:name="_Toc426389620"/>
              <w:bookmarkStart w:id="35203" w:name="_Toc426391024"/>
              <w:bookmarkStart w:id="35204" w:name="_Toc426392428"/>
              <w:bookmarkStart w:id="35205" w:name="_Toc426393831"/>
              <w:bookmarkStart w:id="35206" w:name="_Toc427825416"/>
              <w:bookmarkStart w:id="35207" w:name="_Toc427853229"/>
              <w:bookmarkStart w:id="35208" w:name="_Toc427855469"/>
              <w:bookmarkStart w:id="35209" w:name="_Toc427857670"/>
              <w:bookmarkEnd w:id="35199"/>
              <w:bookmarkEnd w:id="35200"/>
              <w:bookmarkEnd w:id="35201"/>
              <w:bookmarkEnd w:id="35202"/>
              <w:bookmarkEnd w:id="35203"/>
              <w:bookmarkEnd w:id="35204"/>
              <w:bookmarkEnd w:id="35205"/>
              <w:bookmarkEnd w:id="35206"/>
              <w:bookmarkEnd w:id="35207"/>
              <w:bookmarkEnd w:id="35208"/>
              <w:bookmarkEnd w:id="35209"/>
            </w:del>
          </w:p>
        </w:tc>
        <w:tc>
          <w:tcPr>
            <w:tcW w:w="734" w:type="dxa"/>
            <w:tcBorders>
              <w:top w:val="single" w:sz="4" w:space="0" w:color="auto"/>
              <w:left w:val="single" w:sz="4" w:space="0" w:color="auto"/>
              <w:bottom w:val="single" w:sz="4" w:space="0" w:color="auto"/>
              <w:right w:val="single" w:sz="4" w:space="0" w:color="auto"/>
            </w:tcBorders>
          </w:tcPr>
          <w:p w14:paraId="4586C547" w14:textId="0AD2D68A" w:rsidR="005F4718" w:rsidRPr="0065046D" w:rsidDel="006346A9" w:rsidRDefault="005F4718">
            <w:pPr>
              <w:rPr>
                <w:del w:id="35210" w:author="Ramasubramani, Hariharan" w:date="2015-07-20T11:34:00Z"/>
                <w:rFonts w:cstheme="minorHAnsi"/>
              </w:rPr>
              <w:pPrChange w:id="35211" w:author="Ramasubramani, Hariharan" w:date="2015-07-27T20:55:00Z">
                <w:pPr>
                  <w:ind w:left="-57" w:firstLine="0"/>
                  <w:jc w:val="center"/>
                </w:pPr>
              </w:pPrChange>
            </w:pPr>
            <w:del w:id="35212" w:author="Ramasubramani, Hariharan" w:date="2015-07-20T11:34:00Z">
              <w:r w:rsidDel="006346A9">
                <w:rPr>
                  <w:rFonts w:cstheme="minorHAnsi"/>
                </w:rPr>
                <w:delText>N/A</w:delText>
              </w:r>
              <w:bookmarkStart w:id="35213" w:name="_Toc426385410"/>
              <w:bookmarkStart w:id="35214" w:name="_Toc426386814"/>
              <w:bookmarkStart w:id="35215" w:name="_Toc426388217"/>
              <w:bookmarkStart w:id="35216" w:name="_Toc426389621"/>
              <w:bookmarkStart w:id="35217" w:name="_Toc426391025"/>
              <w:bookmarkStart w:id="35218" w:name="_Toc426392429"/>
              <w:bookmarkStart w:id="35219" w:name="_Toc426393832"/>
              <w:bookmarkStart w:id="35220" w:name="_Toc427825417"/>
              <w:bookmarkStart w:id="35221" w:name="_Toc427853230"/>
              <w:bookmarkStart w:id="35222" w:name="_Toc427855470"/>
              <w:bookmarkStart w:id="35223" w:name="_Toc427857671"/>
              <w:bookmarkEnd w:id="35213"/>
              <w:bookmarkEnd w:id="35214"/>
              <w:bookmarkEnd w:id="35215"/>
              <w:bookmarkEnd w:id="35216"/>
              <w:bookmarkEnd w:id="35217"/>
              <w:bookmarkEnd w:id="35218"/>
              <w:bookmarkEnd w:id="35219"/>
              <w:bookmarkEnd w:id="35220"/>
              <w:bookmarkEnd w:id="35221"/>
              <w:bookmarkEnd w:id="35222"/>
              <w:bookmarkEnd w:id="35223"/>
            </w:del>
          </w:p>
        </w:tc>
        <w:tc>
          <w:tcPr>
            <w:tcW w:w="1868" w:type="dxa"/>
            <w:tcBorders>
              <w:top w:val="single" w:sz="4" w:space="0" w:color="auto"/>
              <w:left w:val="single" w:sz="4" w:space="0" w:color="auto"/>
              <w:bottom w:val="single" w:sz="4" w:space="0" w:color="auto"/>
              <w:right w:val="single" w:sz="4" w:space="0" w:color="auto"/>
            </w:tcBorders>
          </w:tcPr>
          <w:p w14:paraId="5E4B2196" w14:textId="557D2B86" w:rsidR="005F4718" w:rsidRPr="0065046D" w:rsidDel="006346A9" w:rsidRDefault="005F4718">
            <w:pPr>
              <w:rPr>
                <w:del w:id="35224" w:author="Ramasubramani, Hariharan" w:date="2015-07-20T11:34:00Z"/>
                <w:rFonts w:cstheme="minorHAnsi"/>
              </w:rPr>
              <w:pPrChange w:id="35225" w:author="Ramasubramani, Hariharan" w:date="2015-07-27T20:55:00Z">
                <w:pPr>
                  <w:ind w:left="6" w:firstLine="0"/>
                </w:pPr>
              </w:pPrChange>
            </w:pPr>
            <w:del w:id="35226" w:author="Ramasubramani, Hariharan" w:date="2015-07-20T11:34:00Z">
              <w:r w:rsidRPr="0065046D" w:rsidDel="006346A9">
                <w:rPr>
                  <w:rFonts w:cstheme="minorHAnsi"/>
                </w:rPr>
                <w:delText xml:space="preserve"> mm/dd/yyyy</w:delText>
              </w:r>
              <w:bookmarkStart w:id="35227" w:name="_Toc426385411"/>
              <w:bookmarkStart w:id="35228" w:name="_Toc426386815"/>
              <w:bookmarkStart w:id="35229" w:name="_Toc426388218"/>
              <w:bookmarkStart w:id="35230" w:name="_Toc426389622"/>
              <w:bookmarkStart w:id="35231" w:name="_Toc426391026"/>
              <w:bookmarkStart w:id="35232" w:name="_Toc426392430"/>
              <w:bookmarkStart w:id="35233" w:name="_Toc426393833"/>
              <w:bookmarkStart w:id="35234" w:name="_Toc427825418"/>
              <w:bookmarkStart w:id="35235" w:name="_Toc427853231"/>
              <w:bookmarkStart w:id="35236" w:name="_Toc427855471"/>
              <w:bookmarkStart w:id="35237" w:name="_Toc427857672"/>
              <w:bookmarkEnd w:id="35227"/>
              <w:bookmarkEnd w:id="35228"/>
              <w:bookmarkEnd w:id="35229"/>
              <w:bookmarkEnd w:id="35230"/>
              <w:bookmarkEnd w:id="35231"/>
              <w:bookmarkEnd w:id="35232"/>
              <w:bookmarkEnd w:id="35233"/>
              <w:bookmarkEnd w:id="35234"/>
              <w:bookmarkEnd w:id="35235"/>
              <w:bookmarkEnd w:id="35236"/>
              <w:bookmarkEnd w:id="35237"/>
            </w:del>
          </w:p>
        </w:tc>
        <w:tc>
          <w:tcPr>
            <w:tcW w:w="846" w:type="dxa"/>
            <w:tcBorders>
              <w:top w:val="single" w:sz="4" w:space="0" w:color="auto"/>
              <w:left w:val="single" w:sz="4" w:space="0" w:color="auto"/>
              <w:bottom w:val="single" w:sz="4" w:space="0" w:color="auto"/>
              <w:right w:val="single" w:sz="4" w:space="0" w:color="auto"/>
            </w:tcBorders>
          </w:tcPr>
          <w:p w14:paraId="03546DCF" w14:textId="36C780B9" w:rsidR="005F4718" w:rsidDel="006346A9" w:rsidRDefault="005F4718">
            <w:pPr>
              <w:rPr>
                <w:del w:id="35238" w:author="Ramasubramani, Hariharan" w:date="2015-07-20T11:34:00Z"/>
                <w:rFonts w:cstheme="minorHAnsi"/>
              </w:rPr>
              <w:pPrChange w:id="35239" w:author="Ramasubramani, Hariharan" w:date="2015-07-27T20:55:00Z">
                <w:pPr>
                  <w:ind w:left="-57" w:right="-76" w:firstLine="0"/>
                  <w:jc w:val="center"/>
                </w:pPr>
              </w:pPrChange>
            </w:pPr>
            <w:del w:id="35240" w:author="Ramasubramani, Hariharan" w:date="2015-07-20T11:34:00Z">
              <w:r w:rsidDel="006346A9">
                <w:rPr>
                  <w:rFonts w:cstheme="minorHAnsi"/>
                </w:rPr>
                <w:delText>&lt;blank&gt;</w:delText>
              </w:r>
              <w:bookmarkStart w:id="35241" w:name="_Toc426385412"/>
              <w:bookmarkStart w:id="35242" w:name="_Toc426386816"/>
              <w:bookmarkStart w:id="35243" w:name="_Toc426388219"/>
              <w:bookmarkStart w:id="35244" w:name="_Toc426389623"/>
              <w:bookmarkStart w:id="35245" w:name="_Toc426391027"/>
              <w:bookmarkStart w:id="35246" w:name="_Toc426392431"/>
              <w:bookmarkStart w:id="35247" w:name="_Toc426393834"/>
              <w:bookmarkStart w:id="35248" w:name="_Toc427825419"/>
              <w:bookmarkStart w:id="35249" w:name="_Toc427853232"/>
              <w:bookmarkStart w:id="35250" w:name="_Toc427855472"/>
              <w:bookmarkStart w:id="35251" w:name="_Toc427857673"/>
              <w:bookmarkEnd w:id="35241"/>
              <w:bookmarkEnd w:id="35242"/>
              <w:bookmarkEnd w:id="35243"/>
              <w:bookmarkEnd w:id="35244"/>
              <w:bookmarkEnd w:id="35245"/>
              <w:bookmarkEnd w:id="35246"/>
              <w:bookmarkEnd w:id="35247"/>
              <w:bookmarkEnd w:id="35248"/>
              <w:bookmarkEnd w:id="35249"/>
              <w:bookmarkEnd w:id="35250"/>
              <w:bookmarkEnd w:id="35251"/>
            </w:del>
          </w:p>
          <w:p w14:paraId="59054A68" w14:textId="3DFB97C6" w:rsidR="005F4718" w:rsidRPr="0065046D" w:rsidDel="006346A9" w:rsidRDefault="005F4718">
            <w:pPr>
              <w:rPr>
                <w:del w:id="35252" w:author="Ramasubramani, Hariharan" w:date="2015-07-20T11:34:00Z"/>
                <w:rFonts w:cstheme="minorHAnsi"/>
              </w:rPr>
              <w:pPrChange w:id="35253" w:author="Ramasubramani, Hariharan" w:date="2015-07-27T20:55:00Z">
                <w:pPr>
                  <w:ind w:left="-57" w:right="-76" w:firstLine="0"/>
                  <w:jc w:val="center"/>
                </w:pPr>
              </w:pPrChange>
            </w:pPr>
            <w:del w:id="35254" w:author="Ramasubramani, Hariharan" w:date="2015-07-20T11:34:00Z">
              <w:r w:rsidDel="006346A9">
                <w:rPr>
                  <w:rFonts w:cstheme="minorHAnsi"/>
                </w:rPr>
                <w:delText xml:space="preserve">Autopopulated when the form is successfully deployed to Production. </w:delText>
              </w:r>
              <w:bookmarkStart w:id="35255" w:name="_Toc426385413"/>
              <w:bookmarkStart w:id="35256" w:name="_Toc426386817"/>
              <w:bookmarkStart w:id="35257" w:name="_Toc426388220"/>
              <w:bookmarkStart w:id="35258" w:name="_Toc426389624"/>
              <w:bookmarkStart w:id="35259" w:name="_Toc426391028"/>
              <w:bookmarkStart w:id="35260" w:name="_Toc426392432"/>
              <w:bookmarkStart w:id="35261" w:name="_Toc426393835"/>
              <w:bookmarkStart w:id="35262" w:name="_Toc427825420"/>
              <w:bookmarkStart w:id="35263" w:name="_Toc427853233"/>
              <w:bookmarkStart w:id="35264" w:name="_Toc427855473"/>
              <w:bookmarkStart w:id="35265" w:name="_Toc427857674"/>
              <w:bookmarkEnd w:id="35255"/>
              <w:bookmarkEnd w:id="35256"/>
              <w:bookmarkEnd w:id="35257"/>
              <w:bookmarkEnd w:id="35258"/>
              <w:bookmarkEnd w:id="35259"/>
              <w:bookmarkEnd w:id="35260"/>
              <w:bookmarkEnd w:id="35261"/>
              <w:bookmarkEnd w:id="35262"/>
              <w:bookmarkEnd w:id="35263"/>
              <w:bookmarkEnd w:id="35264"/>
              <w:bookmarkEnd w:id="35265"/>
            </w:del>
          </w:p>
        </w:tc>
        <w:bookmarkStart w:id="35266" w:name="_Toc426385414"/>
        <w:bookmarkStart w:id="35267" w:name="_Toc426386818"/>
        <w:bookmarkStart w:id="35268" w:name="_Toc426388221"/>
        <w:bookmarkStart w:id="35269" w:name="_Toc426389625"/>
        <w:bookmarkStart w:id="35270" w:name="_Toc426391029"/>
        <w:bookmarkStart w:id="35271" w:name="_Toc426392433"/>
        <w:bookmarkStart w:id="35272" w:name="_Toc426393836"/>
        <w:bookmarkStart w:id="35273" w:name="_Toc427825421"/>
        <w:bookmarkStart w:id="35274" w:name="_Toc427853234"/>
        <w:bookmarkStart w:id="35275" w:name="_Toc427855474"/>
        <w:bookmarkStart w:id="35276" w:name="_Toc427857675"/>
        <w:bookmarkEnd w:id="35266"/>
        <w:bookmarkEnd w:id="35267"/>
        <w:bookmarkEnd w:id="35268"/>
        <w:bookmarkEnd w:id="35269"/>
        <w:bookmarkEnd w:id="35270"/>
        <w:bookmarkEnd w:id="35271"/>
        <w:bookmarkEnd w:id="35272"/>
        <w:bookmarkEnd w:id="35273"/>
        <w:bookmarkEnd w:id="35274"/>
        <w:bookmarkEnd w:id="35275"/>
        <w:bookmarkEnd w:id="35276"/>
      </w:tr>
      <w:tr w:rsidR="005F4718" w:rsidRPr="0065046D" w:rsidDel="006346A9" w14:paraId="399BD198" w14:textId="01835DF5" w:rsidTr="008C172F">
        <w:trPr>
          <w:cantSplit/>
          <w:trHeight w:val="314"/>
          <w:jc w:val="center"/>
          <w:del w:id="35277" w:author="Ramasubramani, Hariharan" w:date="2015-07-20T11:34:00Z"/>
        </w:trPr>
        <w:tc>
          <w:tcPr>
            <w:tcW w:w="1086" w:type="dxa"/>
            <w:tcBorders>
              <w:top w:val="single" w:sz="4" w:space="0" w:color="auto"/>
              <w:left w:val="single" w:sz="4" w:space="0" w:color="auto"/>
              <w:bottom w:val="single" w:sz="4" w:space="0" w:color="auto"/>
              <w:right w:val="single" w:sz="4" w:space="0" w:color="auto"/>
            </w:tcBorders>
          </w:tcPr>
          <w:p w14:paraId="30B35E51" w14:textId="5CF1A522" w:rsidR="005F4718" w:rsidRPr="0065046D" w:rsidDel="006346A9" w:rsidRDefault="005F4718">
            <w:pPr>
              <w:rPr>
                <w:del w:id="35278" w:author="Ramasubramani, Hariharan" w:date="2015-07-20T11:34:00Z"/>
                <w:rFonts w:cstheme="minorHAnsi"/>
                <w:color w:val="000000" w:themeColor="text1"/>
              </w:rPr>
              <w:pPrChange w:id="35279" w:author="Ramasubramani, Hariharan" w:date="2015-07-27T20:55:00Z">
                <w:pPr>
                  <w:pStyle w:val="ListParagraph"/>
                  <w:numPr>
                    <w:ilvl w:val="3"/>
                    <w:numId w:val="23"/>
                  </w:numPr>
                  <w:tabs>
                    <w:tab w:val="num" w:pos="2459"/>
                  </w:tabs>
                  <w:overflowPunct w:val="0"/>
                  <w:autoSpaceDE w:val="0"/>
                  <w:autoSpaceDN w:val="0"/>
                  <w:spacing w:after="60"/>
                  <w:ind w:left="-43" w:firstLine="0"/>
                  <w:textAlignment w:val="baseline"/>
                </w:pPr>
              </w:pPrChange>
            </w:pPr>
            <w:bookmarkStart w:id="35280" w:name="_Toc426385415"/>
            <w:bookmarkStart w:id="35281" w:name="_Toc426386819"/>
            <w:bookmarkStart w:id="35282" w:name="_Toc426388222"/>
            <w:bookmarkStart w:id="35283" w:name="_Toc426389626"/>
            <w:bookmarkStart w:id="35284" w:name="_Toc426391030"/>
            <w:bookmarkStart w:id="35285" w:name="_Toc426392434"/>
            <w:bookmarkStart w:id="35286" w:name="_Toc426393837"/>
            <w:bookmarkStart w:id="35287" w:name="_Toc427825422"/>
            <w:bookmarkStart w:id="35288" w:name="_Toc427853235"/>
            <w:bookmarkStart w:id="35289" w:name="_Toc427855475"/>
            <w:bookmarkStart w:id="35290" w:name="_Toc427857676"/>
            <w:bookmarkEnd w:id="35280"/>
            <w:bookmarkEnd w:id="35281"/>
            <w:bookmarkEnd w:id="35282"/>
            <w:bookmarkEnd w:id="35283"/>
            <w:bookmarkEnd w:id="35284"/>
            <w:bookmarkEnd w:id="35285"/>
            <w:bookmarkEnd w:id="35286"/>
            <w:bookmarkEnd w:id="35287"/>
            <w:bookmarkEnd w:id="35288"/>
            <w:bookmarkEnd w:id="35289"/>
            <w:bookmarkEnd w:id="35290"/>
          </w:p>
        </w:tc>
        <w:tc>
          <w:tcPr>
            <w:tcW w:w="2408" w:type="dxa"/>
            <w:tcBorders>
              <w:top w:val="single" w:sz="4" w:space="0" w:color="auto"/>
              <w:left w:val="single" w:sz="4" w:space="0" w:color="auto"/>
              <w:bottom w:val="single" w:sz="4" w:space="0" w:color="auto"/>
              <w:right w:val="single" w:sz="4" w:space="0" w:color="auto"/>
            </w:tcBorders>
          </w:tcPr>
          <w:p w14:paraId="6C36109B" w14:textId="3D58E165" w:rsidR="005F4718" w:rsidRPr="0065046D" w:rsidDel="006346A9" w:rsidRDefault="005F4718">
            <w:pPr>
              <w:rPr>
                <w:del w:id="35291" w:author="Ramasubramani, Hariharan" w:date="2015-07-20T11:34:00Z"/>
                <w:rFonts w:cstheme="minorHAnsi"/>
                <w:color w:val="000000" w:themeColor="text1"/>
              </w:rPr>
              <w:pPrChange w:id="35292" w:author="Ramasubramani, Hariharan" w:date="2015-07-27T20:55:00Z">
                <w:pPr>
                  <w:ind w:left="-18" w:firstLine="0"/>
                </w:pPr>
              </w:pPrChange>
            </w:pPr>
            <w:del w:id="35293" w:author="Ramasubramani, Hariharan" w:date="2015-07-20T11:34:00Z">
              <w:r w:rsidRPr="0065046D" w:rsidDel="006346A9">
                <w:rPr>
                  <w:rFonts w:cstheme="minorHAnsi"/>
                </w:rPr>
                <w:delText>Document Form Use Date</w:delText>
              </w:r>
              <w:bookmarkStart w:id="35294" w:name="_Toc426385416"/>
              <w:bookmarkStart w:id="35295" w:name="_Toc426386820"/>
              <w:bookmarkStart w:id="35296" w:name="_Toc426388223"/>
              <w:bookmarkStart w:id="35297" w:name="_Toc426389627"/>
              <w:bookmarkStart w:id="35298" w:name="_Toc426391031"/>
              <w:bookmarkStart w:id="35299" w:name="_Toc426392435"/>
              <w:bookmarkStart w:id="35300" w:name="_Toc426393838"/>
              <w:bookmarkStart w:id="35301" w:name="_Toc427825423"/>
              <w:bookmarkStart w:id="35302" w:name="_Toc427853236"/>
              <w:bookmarkStart w:id="35303" w:name="_Toc427855476"/>
              <w:bookmarkStart w:id="35304" w:name="_Toc427857677"/>
              <w:bookmarkEnd w:id="35294"/>
              <w:bookmarkEnd w:id="35295"/>
              <w:bookmarkEnd w:id="35296"/>
              <w:bookmarkEnd w:id="35297"/>
              <w:bookmarkEnd w:id="35298"/>
              <w:bookmarkEnd w:id="35299"/>
              <w:bookmarkEnd w:id="35300"/>
              <w:bookmarkEnd w:id="35301"/>
              <w:bookmarkEnd w:id="35302"/>
              <w:bookmarkEnd w:id="35303"/>
              <w:bookmarkEnd w:id="35304"/>
            </w:del>
          </w:p>
        </w:tc>
        <w:tc>
          <w:tcPr>
            <w:tcW w:w="759" w:type="dxa"/>
            <w:tcBorders>
              <w:top w:val="single" w:sz="4" w:space="0" w:color="auto"/>
              <w:left w:val="single" w:sz="4" w:space="0" w:color="auto"/>
              <w:bottom w:val="single" w:sz="4" w:space="0" w:color="auto"/>
              <w:right w:val="single" w:sz="4" w:space="0" w:color="auto"/>
            </w:tcBorders>
          </w:tcPr>
          <w:p w14:paraId="7127F993" w14:textId="15CBA394" w:rsidR="005F4718" w:rsidRPr="0065046D" w:rsidDel="006346A9" w:rsidRDefault="005F4718">
            <w:pPr>
              <w:rPr>
                <w:del w:id="35305" w:author="Ramasubramani, Hariharan" w:date="2015-07-20T11:34:00Z"/>
                <w:rFonts w:cstheme="minorHAnsi"/>
                <w:color w:val="000000" w:themeColor="text1"/>
              </w:rPr>
              <w:pPrChange w:id="35306" w:author="Ramasubramani, Hariharan" w:date="2015-07-27T20:55:00Z">
                <w:pPr>
                  <w:ind w:firstLine="0"/>
                </w:pPr>
              </w:pPrChange>
            </w:pPr>
            <w:del w:id="35307" w:author="Ramasubramani, Hariharan" w:date="2015-07-20T11:34:00Z">
              <w:r w:rsidRPr="0065046D" w:rsidDel="006346A9">
                <w:rPr>
                  <w:rFonts w:cstheme="minorHAnsi"/>
                </w:rPr>
                <w:delText>Form Use Date</w:delText>
              </w:r>
              <w:bookmarkStart w:id="35308" w:name="_Toc426385417"/>
              <w:bookmarkStart w:id="35309" w:name="_Toc426386821"/>
              <w:bookmarkStart w:id="35310" w:name="_Toc426388224"/>
              <w:bookmarkStart w:id="35311" w:name="_Toc426389628"/>
              <w:bookmarkStart w:id="35312" w:name="_Toc426391032"/>
              <w:bookmarkStart w:id="35313" w:name="_Toc426392436"/>
              <w:bookmarkStart w:id="35314" w:name="_Toc426393839"/>
              <w:bookmarkStart w:id="35315" w:name="_Toc427825424"/>
              <w:bookmarkStart w:id="35316" w:name="_Toc427853237"/>
              <w:bookmarkStart w:id="35317" w:name="_Toc427855477"/>
              <w:bookmarkStart w:id="35318" w:name="_Toc427857678"/>
              <w:bookmarkEnd w:id="35308"/>
              <w:bookmarkEnd w:id="35309"/>
              <w:bookmarkEnd w:id="35310"/>
              <w:bookmarkEnd w:id="35311"/>
              <w:bookmarkEnd w:id="35312"/>
              <w:bookmarkEnd w:id="35313"/>
              <w:bookmarkEnd w:id="35314"/>
              <w:bookmarkEnd w:id="35315"/>
              <w:bookmarkEnd w:id="35316"/>
              <w:bookmarkEnd w:id="35317"/>
              <w:bookmarkEnd w:id="35318"/>
            </w:del>
          </w:p>
        </w:tc>
        <w:tc>
          <w:tcPr>
            <w:tcW w:w="1018" w:type="dxa"/>
            <w:tcBorders>
              <w:top w:val="single" w:sz="4" w:space="0" w:color="auto"/>
              <w:left w:val="single" w:sz="4" w:space="0" w:color="auto"/>
              <w:bottom w:val="single" w:sz="4" w:space="0" w:color="auto"/>
              <w:right w:val="single" w:sz="4" w:space="0" w:color="auto"/>
            </w:tcBorders>
          </w:tcPr>
          <w:p w14:paraId="259E7291" w14:textId="404F2DF9" w:rsidR="005F4718" w:rsidRPr="0065046D" w:rsidDel="006346A9" w:rsidRDefault="005F4718">
            <w:pPr>
              <w:rPr>
                <w:del w:id="35319" w:author="Ramasubramani, Hariharan" w:date="2015-07-20T11:34:00Z"/>
                <w:rFonts w:cstheme="minorHAnsi"/>
                <w:color w:val="000000" w:themeColor="text1"/>
              </w:rPr>
              <w:pPrChange w:id="35320" w:author="Ramasubramani, Hariharan" w:date="2015-07-27T20:55:00Z">
                <w:pPr>
                  <w:ind w:left="-57" w:firstLine="0"/>
                  <w:jc w:val="center"/>
                </w:pPr>
              </w:pPrChange>
            </w:pPr>
            <w:del w:id="35321" w:author="Ramasubramani, Hariharan" w:date="2015-07-20T11:34:00Z">
              <w:r w:rsidRPr="0065046D" w:rsidDel="006346A9">
                <w:rPr>
                  <w:rFonts w:cstheme="minorHAnsi"/>
                </w:rPr>
                <w:delText>O</w:delText>
              </w:r>
              <w:bookmarkStart w:id="35322" w:name="_Toc426385418"/>
              <w:bookmarkStart w:id="35323" w:name="_Toc426386822"/>
              <w:bookmarkStart w:id="35324" w:name="_Toc426388225"/>
              <w:bookmarkStart w:id="35325" w:name="_Toc426389629"/>
              <w:bookmarkStart w:id="35326" w:name="_Toc426391033"/>
              <w:bookmarkStart w:id="35327" w:name="_Toc426392437"/>
              <w:bookmarkStart w:id="35328" w:name="_Toc426393840"/>
              <w:bookmarkStart w:id="35329" w:name="_Toc427825425"/>
              <w:bookmarkStart w:id="35330" w:name="_Toc427853238"/>
              <w:bookmarkStart w:id="35331" w:name="_Toc427855478"/>
              <w:bookmarkStart w:id="35332" w:name="_Toc427857679"/>
              <w:bookmarkEnd w:id="35322"/>
              <w:bookmarkEnd w:id="35323"/>
              <w:bookmarkEnd w:id="35324"/>
              <w:bookmarkEnd w:id="35325"/>
              <w:bookmarkEnd w:id="35326"/>
              <w:bookmarkEnd w:id="35327"/>
              <w:bookmarkEnd w:id="35328"/>
              <w:bookmarkEnd w:id="35329"/>
              <w:bookmarkEnd w:id="35330"/>
              <w:bookmarkEnd w:id="35331"/>
              <w:bookmarkEnd w:id="35332"/>
            </w:del>
          </w:p>
        </w:tc>
        <w:tc>
          <w:tcPr>
            <w:tcW w:w="897" w:type="dxa"/>
            <w:tcBorders>
              <w:top w:val="single" w:sz="4" w:space="0" w:color="auto"/>
              <w:left w:val="single" w:sz="4" w:space="0" w:color="auto"/>
              <w:bottom w:val="single" w:sz="4" w:space="0" w:color="auto"/>
              <w:right w:val="single" w:sz="4" w:space="0" w:color="auto"/>
            </w:tcBorders>
          </w:tcPr>
          <w:p w14:paraId="4A9DE962" w14:textId="38A36EB1" w:rsidR="005F4718" w:rsidRPr="0065046D" w:rsidDel="006346A9" w:rsidRDefault="005F4718">
            <w:pPr>
              <w:rPr>
                <w:del w:id="35333" w:author="Ramasubramani, Hariharan" w:date="2015-07-20T11:34:00Z"/>
                <w:rFonts w:cstheme="minorHAnsi"/>
                <w:color w:val="000000" w:themeColor="text1"/>
              </w:rPr>
              <w:pPrChange w:id="35334" w:author="Ramasubramani, Hariharan" w:date="2015-07-27T20:55:00Z">
                <w:pPr>
                  <w:ind w:left="-57" w:firstLine="0"/>
                  <w:jc w:val="center"/>
                </w:pPr>
              </w:pPrChange>
            </w:pPr>
            <w:del w:id="35335" w:author="Ramasubramani, Hariharan" w:date="2015-07-20T11:34:00Z">
              <w:r w:rsidRPr="0065046D" w:rsidDel="006346A9">
                <w:rPr>
                  <w:rFonts w:cstheme="minorHAnsi"/>
                </w:rPr>
                <w:delText>E</w:delText>
              </w:r>
              <w:bookmarkStart w:id="35336" w:name="_Toc426385419"/>
              <w:bookmarkStart w:id="35337" w:name="_Toc426386823"/>
              <w:bookmarkStart w:id="35338" w:name="_Toc426388226"/>
              <w:bookmarkStart w:id="35339" w:name="_Toc426389630"/>
              <w:bookmarkStart w:id="35340" w:name="_Toc426391034"/>
              <w:bookmarkStart w:id="35341" w:name="_Toc426392438"/>
              <w:bookmarkStart w:id="35342" w:name="_Toc426393841"/>
              <w:bookmarkStart w:id="35343" w:name="_Toc427825426"/>
              <w:bookmarkStart w:id="35344" w:name="_Toc427853239"/>
              <w:bookmarkStart w:id="35345" w:name="_Toc427855479"/>
              <w:bookmarkStart w:id="35346" w:name="_Toc427857680"/>
              <w:bookmarkEnd w:id="35336"/>
              <w:bookmarkEnd w:id="35337"/>
              <w:bookmarkEnd w:id="35338"/>
              <w:bookmarkEnd w:id="35339"/>
              <w:bookmarkEnd w:id="35340"/>
              <w:bookmarkEnd w:id="35341"/>
              <w:bookmarkEnd w:id="35342"/>
              <w:bookmarkEnd w:id="35343"/>
              <w:bookmarkEnd w:id="35344"/>
              <w:bookmarkEnd w:id="35345"/>
              <w:bookmarkEnd w:id="35346"/>
            </w:del>
          </w:p>
        </w:tc>
        <w:tc>
          <w:tcPr>
            <w:tcW w:w="1248" w:type="dxa"/>
            <w:tcBorders>
              <w:top w:val="single" w:sz="4" w:space="0" w:color="auto"/>
              <w:left w:val="single" w:sz="4" w:space="0" w:color="auto"/>
              <w:bottom w:val="single" w:sz="4" w:space="0" w:color="auto"/>
              <w:right w:val="single" w:sz="4" w:space="0" w:color="auto"/>
            </w:tcBorders>
          </w:tcPr>
          <w:p w14:paraId="270F4419" w14:textId="70DA4FD8" w:rsidR="005F4718" w:rsidRPr="0065046D" w:rsidDel="006346A9" w:rsidRDefault="005F4718">
            <w:pPr>
              <w:rPr>
                <w:del w:id="35347" w:author="Ramasubramani, Hariharan" w:date="2015-07-20T11:34:00Z"/>
                <w:rFonts w:cstheme="minorHAnsi"/>
                <w:color w:val="000000" w:themeColor="text1"/>
              </w:rPr>
              <w:pPrChange w:id="35348" w:author="Ramasubramani, Hariharan" w:date="2015-07-27T20:55:00Z">
                <w:pPr>
                  <w:ind w:left="-57" w:right="-98" w:firstLine="0"/>
                  <w:jc w:val="center"/>
                </w:pPr>
              </w:pPrChange>
            </w:pPr>
            <w:del w:id="35349" w:author="Ramasubramani, Hariharan" w:date="2015-07-20T11:34:00Z">
              <w:r w:rsidRPr="0065046D" w:rsidDel="006346A9">
                <w:rPr>
                  <w:rFonts w:cstheme="minorHAnsi"/>
                </w:rPr>
                <w:delText>Date</w:delText>
              </w:r>
              <w:bookmarkStart w:id="35350" w:name="_Toc426385420"/>
              <w:bookmarkStart w:id="35351" w:name="_Toc426386824"/>
              <w:bookmarkStart w:id="35352" w:name="_Toc426388227"/>
              <w:bookmarkStart w:id="35353" w:name="_Toc426389631"/>
              <w:bookmarkStart w:id="35354" w:name="_Toc426391035"/>
              <w:bookmarkStart w:id="35355" w:name="_Toc426392439"/>
              <w:bookmarkStart w:id="35356" w:name="_Toc426393842"/>
              <w:bookmarkStart w:id="35357" w:name="_Toc427825427"/>
              <w:bookmarkStart w:id="35358" w:name="_Toc427853240"/>
              <w:bookmarkStart w:id="35359" w:name="_Toc427855480"/>
              <w:bookmarkStart w:id="35360" w:name="_Toc427857681"/>
              <w:bookmarkEnd w:id="35350"/>
              <w:bookmarkEnd w:id="35351"/>
              <w:bookmarkEnd w:id="35352"/>
              <w:bookmarkEnd w:id="35353"/>
              <w:bookmarkEnd w:id="35354"/>
              <w:bookmarkEnd w:id="35355"/>
              <w:bookmarkEnd w:id="35356"/>
              <w:bookmarkEnd w:id="35357"/>
              <w:bookmarkEnd w:id="35358"/>
              <w:bookmarkEnd w:id="35359"/>
              <w:bookmarkEnd w:id="35360"/>
            </w:del>
          </w:p>
        </w:tc>
        <w:tc>
          <w:tcPr>
            <w:tcW w:w="734" w:type="dxa"/>
            <w:tcBorders>
              <w:top w:val="single" w:sz="4" w:space="0" w:color="auto"/>
              <w:left w:val="single" w:sz="4" w:space="0" w:color="auto"/>
              <w:bottom w:val="single" w:sz="4" w:space="0" w:color="auto"/>
              <w:right w:val="single" w:sz="4" w:space="0" w:color="auto"/>
            </w:tcBorders>
          </w:tcPr>
          <w:p w14:paraId="0FB4315A" w14:textId="0235FF9E" w:rsidR="005F4718" w:rsidRPr="0065046D" w:rsidDel="006346A9" w:rsidRDefault="005F4718">
            <w:pPr>
              <w:rPr>
                <w:del w:id="35361" w:author="Ramasubramani, Hariharan" w:date="2015-07-20T11:34:00Z"/>
                <w:rFonts w:cstheme="minorHAnsi"/>
                <w:color w:val="000000" w:themeColor="text1"/>
              </w:rPr>
              <w:pPrChange w:id="35362" w:author="Ramasubramani, Hariharan" w:date="2015-07-27T20:55:00Z">
                <w:pPr>
                  <w:ind w:left="-57" w:firstLine="0"/>
                  <w:jc w:val="center"/>
                </w:pPr>
              </w:pPrChange>
            </w:pPr>
            <w:del w:id="35363" w:author="Ramasubramani, Hariharan" w:date="2015-07-20T11:34:00Z">
              <w:r w:rsidRPr="0065046D" w:rsidDel="006346A9">
                <w:rPr>
                  <w:rFonts w:cstheme="minorHAnsi"/>
                </w:rPr>
                <w:delText>N/A</w:delText>
              </w:r>
              <w:bookmarkStart w:id="35364" w:name="_Toc426385421"/>
              <w:bookmarkStart w:id="35365" w:name="_Toc426386825"/>
              <w:bookmarkStart w:id="35366" w:name="_Toc426388228"/>
              <w:bookmarkStart w:id="35367" w:name="_Toc426389632"/>
              <w:bookmarkStart w:id="35368" w:name="_Toc426391036"/>
              <w:bookmarkStart w:id="35369" w:name="_Toc426392440"/>
              <w:bookmarkStart w:id="35370" w:name="_Toc426393843"/>
              <w:bookmarkStart w:id="35371" w:name="_Toc427825428"/>
              <w:bookmarkStart w:id="35372" w:name="_Toc427853241"/>
              <w:bookmarkStart w:id="35373" w:name="_Toc427855481"/>
              <w:bookmarkStart w:id="35374" w:name="_Toc427857682"/>
              <w:bookmarkEnd w:id="35364"/>
              <w:bookmarkEnd w:id="35365"/>
              <w:bookmarkEnd w:id="35366"/>
              <w:bookmarkEnd w:id="35367"/>
              <w:bookmarkEnd w:id="35368"/>
              <w:bookmarkEnd w:id="35369"/>
              <w:bookmarkEnd w:id="35370"/>
              <w:bookmarkEnd w:id="35371"/>
              <w:bookmarkEnd w:id="35372"/>
              <w:bookmarkEnd w:id="35373"/>
              <w:bookmarkEnd w:id="35374"/>
            </w:del>
          </w:p>
        </w:tc>
        <w:tc>
          <w:tcPr>
            <w:tcW w:w="1868" w:type="dxa"/>
            <w:tcBorders>
              <w:top w:val="single" w:sz="4" w:space="0" w:color="auto"/>
              <w:left w:val="single" w:sz="4" w:space="0" w:color="auto"/>
              <w:bottom w:val="single" w:sz="4" w:space="0" w:color="auto"/>
              <w:right w:val="single" w:sz="4" w:space="0" w:color="auto"/>
            </w:tcBorders>
          </w:tcPr>
          <w:p w14:paraId="0ED5FB00" w14:textId="6C9C0479" w:rsidR="005F4718" w:rsidRPr="0065046D" w:rsidDel="006346A9" w:rsidRDefault="005F4718">
            <w:pPr>
              <w:rPr>
                <w:del w:id="35375" w:author="Ramasubramani, Hariharan" w:date="2015-07-20T11:34:00Z"/>
                <w:rFonts w:cstheme="minorHAnsi"/>
                <w:color w:val="000000" w:themeColor="text1"/>
              </w:rPr>
              <w:pPrChange w:id="35376" w:author="Ramasubramani, Hariharan" w:date="2015-07-27T20:55:00Z">
                <w:pPr>
                  <w:ind w:left="6" w:firstLine="0"/>
                </w:pPr>
              </w:pPrChange>
            </w:pPr>
            <w:del w:id="35377" w:author="Ramasubramani, Hariharan" w:date="2015-07-20T11:34:00Z">
              <w:r w:rsidRPr="0065046D" w:rsidDel="006346A9">
                <w:rPr>
                  <w:rFonts w:cstheme="minorHAnsi"/>
                </w:rPr>
                <w:delText>mm/dd/yyyy</w:delText>
              </w:r>
              <w:bookmarkStart w:id="35378" w:name="_Toc426385422"/>
              <w:bookmarkStart w:id="35379" w:name="_Toc426386826"/>
              <w:bookmarkStart w:id="35380" w:name="_Toc426388229"/>
              <w:bookmarkStart w:id="35381" w:name="_Toc426389633"/>
              <w:bookmarkStart w:id="35382" w:name="_Toc426391037"/>
              <w:bookmarkStart w:id="35383" w:name="_Toc426392441"/>
              <w:bookmarkStart w:id="35384" w:name="_Toc426393844"/>
              <w:bookmarkStart w:id="35385" w:name="_Toc427825429"/>
              <w:bookmarkStart w:id="35386" w:name="_Toc427853242"/>
              <w:bookmarkStart w:id="35387" w:name="_Toc427855482"/>
              <w:bookmarkStart w:id="35388" w:name="_Toc427857683"/>
              <w:bookmarkEnd w:id="35378"/>
              <w:bookmarkEnd w:id="35379"/>
              <w:bookmarkEnd w:id="35380"/>
              <w:bookmarkEnd w:id="35381"/>
              <w:bookmarkEnd w:id="35382"/>
              <w:bookmarkEnd w:id="35383"/>
              <w:bookmarkEnd w:id="35384"/>
              <w:bookmarkEnd w:id="35385"/>
              <w:bookmarkEnd w:id="35386"/>
              <w:bookmarkEnd w:id="35387"/>
              <w:bookmarkEnd w:id="35388"/>
            </w:del>
          </w:p>
        </w:tc>
        <w:tc>
          <w:tcPr>
            <w:tcW w:w="846" w:type="dxa"/>
            <w:tcBorders>
              <w:top w:val="single" w:sz="4" w:space="0" w:color="auto"/>
              <w:left w:val="single" w:sz="4" w:space="0" w:color="auto"/>
              <w:bottom w:val="single" w:sz="4" w:space="0" w:color="auto"/>
              <w:right w:val="single" w:sz="4" w:space="0" w:color="auto"/>
            </w:tcBorders>
          </w:tcPr>
          <w:p w14:paraId="420AF668" w14:textId="38647904" w:rsidR="005F4718" w:rsidRPr="0065046D" w:rsidDel="006346A9" w:rsidRDefault="005F4718">
            <w:pPr>
              <w:rPr>
                <w:del w:id="35389" w:author="Ramasubramani, Hariharan" w:date="2015-07-20T11:34:00Z"/>
                <w:rFonts w:cstheme="minorHAnsi"/>
                <w:color w:val="000000" w:themeColor="text1"/>
              </w:rPr>
              <w:pPrChange w:id="35390" w:author="Ramasubramani, Hariharan" w:date="2015-07-27T20:55:00Z">
                <w:pPr>
                  <w:ind w:left="-57" w:right="-76" w:firstLine="0"/>
                  <w:jc w:val="center"/>
                </w:pPr>
              </w:pPrChange>
            </w:pPr>
            <w:del w:id="35391" w:author="Ramasubramani, Hariharan" w:date="2015-07-20T11:34:00Z">
              <w:r w:rsidRPr="0065046D" w:rsidDel="006346A9">
                <w:rPr>
                  <w:rFonts w:cstheme="minorHAnsi"/>
                </w:rPr>
                <w:delText>&lt;Blank&gt;</w:delText>
              </w:r>
              <w:bookmarkStart w:id="35392" w:name="_Toc426385423"/>
              <w:bookmarkStart w:id="35393" w:name="_Toc426386827"/>
              <w:bookmarkStart w:id="35394" w:name="_Toc426388230"/>
              <w:bookmarkStart w:id="35395" w:name="_Toc426389634"/>
              <w:bookmarkStart w:id="35396" w:name="_Toc426391038"/>
              <w:bookmarkStart w:id="35397" w:name="_Toc426392442"/>
              <w:bookmarkStart w:id="35398" w:name="_Toc426393845"/>
              <w:bookmarkStart w:id="35399" w:name="_Toc427825430"/>
              <w:bookmarkStart w:id="35400" w:name="_Toc427853243"/>
              <w:bookmarkStart w:id="35401" w:name="_Toc427855483"/>
              <w:bookmarkStart w:id="35402" w:name="_Toc427857684"/>
              <w:bookmarkEnd w:id="35392"/>
              <w:bookmarkEnd w:id="35393"/>
              <w:bookmarkEnd w:id="35394"/>
              <w:bookmarkEnd w:id="35395"/>
              <w:bookmarkEnd w:id="35396"/>
              <w:bookmarkEnd w:id="35397"/>
              <w:bookmarkEnd w:id="35398"/>
              <w:bookmarkEnd w:id="35399"/>
              <w:bookmarkEnd w:id="35400"/>
              <w:bookmarkEnd w:id="35401"/>
              <w:bookmarkEnd w:id="35402"/>
            </w:del>
          </w:p>
        </w:tc>
        <w:bookmarkStart w:id="35403" w:name="_Toc426385424"/>
        <w:bookmarkStart w:id="35404" w:name="_Toc426386828"/>
        <w:bookmarkStart w:id="35405" w:name="_Toc426388231"/>
        <w:bookmarkStart w:id="35406" w:name="_Toc426389635"/>
        <w:bookmarkStart w:id="35407" w:name="_Toc426391039"/>
        <w:bookmarkStart w:id="35408" w:name="_Toc426392443"/>
        <w:bookmarkStart w:id="35409" w:name="_Toc426393846"/>
        <w:bookmarkStart w:id="35410" w:name="_Toc427825431"/>
        <w:bookmarkStart w:id="35411" w:name="_Toc427853244"/>
        <w:bookmarkStart w:id="35412" w:name="_Toc427855484"/>
        <w:bookmarkStart w:id="35413" w:name="_Toc427857685"/>
        <w:bookmarkEnd w:id="35403"/>
        <w:bookmarkEnd w:id="35404"/>
        <w:bookmarkEnd w:id="35405"/>
        <w:bookmarkEnd w:id="35406"/>
        <w:bookmarkEnd w:id="35407"/>
        <w:bookmarkEnd w:id="35408"/>
        <w:bookmarkEnd w:id="35409"/>
        <w:bookmarkEnd w:id="35410"/>
        <w:bookmarkEnd w:id="35411"/>
        <w:bookmarkEnd w:id="35412"/>
        <w:bookmarkEnd w:id="35413"/>
      </w:tr>
      <w:tr w:rsidR="005F4718" w:rsidRPr="0065046D" w:rsidDel="006346A9" w14:paraId="39D99B7A" w14:textId="23BE175F" w:rsidTr="008C172F">
        <w:trPr>
          <w:cantSplit/>
          <w:trHeight w:val="314"/>
          <w:jc w:val="center"/>
          <w:del w:id="35414" w:author="Ramasubramani, Hariharan" w:date="2015-07-20T11:34:00Z"/>
        </w:trPr>
        <w:tc>
          <w:tcPr>
            <w:tcW w:w="1086" w:type="dxa"/>
            <w:tcBorders>
              <w:top w:val="single" w:sz="4" w:space="0" w:color="auto"/>
              <w:left w:val="single" w:sz="4" w:space="0" w:color="auto"/>
              <w:bottom w:val="single" w:sz="4" w:space="0" w:color="auto"/>
              <w:right w:val="single" w:sz="4" w:space="0" w:color="auto"/>
            </w:tcBorders>
          </w:tcPr>
          <w:p w14:paraId="29C47795" w14:textId="27B828C4" w:rsidR="005F4718" w:rsidRPr="0065046D" w:rsidDel="006346A9" w:rsidRDefault="005F4718">
            <w:pPr>
              <w:rPr>
                <w:del w:id="35415" w:author="Ramasubramani, Hariharan" w:date="2015-07-20T11:34:00Z"/>
                <w:rFonts w:cstheme="minorHAnsi"/>
                <w:color w:val="000000" w:themeColor="text1"/>
              </w:rPr>
              <w:pPrChange w:id="35416" w:author="Ramasubramani, Hariharan" w:date="2015-07-27T20:55:00Z">
                <w:pPr>
                  <w:pStyle w:val="ListParagraph"/>
                  <w:numPr>
                    <w:ilvl w:val="3"/>
                    <w:numId w:val="23"/>
                  </w:numPr>
                  <w:tabs>
                    <w:tab w:val="num" w:pos="2459"/>
                  </w:tabs>
                  <w:overflowPunct w:val="0"/>
                  <w:autoSpaceDE w:val="0"/>
                  <w:autoSpaceDN w:val="0"/>
                  <w:spacing w:after="60"/>
                  <w:ind w:left="-43" w:firstLine="0"/>
                  <w:textAlignment w:val="baseline"/>
                </w:pPr>
              </w:pPrChange>
            </w:pPr>
            <w:bookmarkStart w:id="35417" w:name="_Toc426385425"/>
            <w:bookmarkStart w:id="35418" w:name="_Toc426386829"/>
            <w:bookmarkStart w:id="35419" w:name="_Toc426388232"/>
            <w:bookmarkStart w:id="35420" w:name="_Toc426389636"/>
            <w:bookmarkStart w:id="35421" w:name="_Toc426391040"/>
            <w:bookmarkStart w:id="35422" w:name="_Toc426392444"/>
            <w:bookmarkStart w:id="35423" w:name="_Toc426393847"/>
            <w:bookmarkStart w:id="35424" w:name="_Toc427825432"/>
            <w:bookmarkStart w:id="35425" w:name="_Toc427853245"/>
            <w:bookmarkStart w:id="35426" w:name="_Toc427855485"/>
            <w:bookmarkStart w:id="35427" w:name="_Toc427857686"/>
            <w:bookmarkEnd w:id="35417"/>
            <w:bookmarkEnd w:id="35418"/>
            <w:bookmarkEnd w:id="35419"/>
            <w:bookmarkEnd w:id="35420"/>
            <w:bookmarkEnd w:id="35421"/>
            <w:bookmarkEnd w:id="35422"/>
            <w:bookmarkEnd w:id="35423"/>
            <w:bookmarkEnd w:id="35424"/>
            <w:bookmarkEnd w:id="35425"/>
            <w:bookmarkEnd w:id="35426"/>
            <w:bookmarkEnd w:id="35427"/>
          </w:p>
        </w:tc>
        <w:tc>
          <w:tcPr>
            <w:tcW w:w="2408" w:type="dxa"/>
            <w:tcBorders>
              <w:top w:val="single" w:sz="4" w:space="0" w:color="auto"/>
              <w:left w:val="single" w:sz="4" w:space="0" w:color="auto"/>
              <w:bottom w:val="single" w:sz="4" w:space="0" w:color="auto"/>
              <w:right w:val="single" w:sz="4" w:space="0" w:color="auto"/>
            </w:tcBorders>
          </w:tcPr>
          <w:p w14:paraId="712C4DEB" w14:textId="5F00B9D9" w:rsidR="005F4718" w:rsidRPr="0065046D" w:rsidDel="006346A9" w:rsidRDefault="005F4718">
            <w:pPr>
              <w:rPr>
                <w:del w:id="35428" w:author="Ramasubramani, Hariharan" w:date="2015-07-20T11:34:00Z"/>
                <w:rFonts w:cstheme="minorHAnsi"/>
                <w:color w:val="000000" w:themeColor="text1"/>
              </w:rPr>
              <w:pPrChange w:id="35429" w:author="Ramasubramani, Hariharan" w:date="2015-07-27T20:55:00Z">
                <w:pPr>
                  <w:ind w:left="-18" w:firstLine="0"/>
                </w:pPr>
              </w:pPrChange>
            </w:pPr>
            <w:del w:id="35430" w:author="Ramasubramani, Hariharan" w:date="2015-07-20T11:34:00Z">
              <w:r w:rsidRPr="0065046D" w:rsidDel="006346A9">
                <w:rPr>
                  <w:rFonts w:cstheme="minorHAnsi"/>
                </w:rPr>
                <w:delText>Revision Date</w:delText>
              </w:r>
              <w:bookmarkStart w:id="35431" w:name="_Toc426385426"/>
              <w:bookmarkStart w:id="35432" w:name="_Toc426386830"/>
              <w:bookmarkStart w:id="35433" w:name="_Toc426388233"/>
              <w:bookmarkStart w:id="35434" w:name="_Toc426389637"/>
              <w:bookmarkStart w:id="35435" w:name="_Toc426391041"/>
              <w:bookmarkStart w:id="35436" w:name="_Toc426392445"/>
              <w:bookmarkStart w:id="35437" w:name="_Toc426393848"/>
              <w:bookmarkStart w:id="35438" w:name="_Toc427825433"/>
              <w:bookmarkStart w:id="35439" w:name="_Toc427853246"/>
              <w:bookmarkStart w:id="35440" w:name="_Toc427855486"/>
              <w:bookmarkStart w:id="35441" w:name="_Toc427857687"/>
              <w:bookmarkEnd w:id="35431"/>
              <w:bookmarkEnd w:id="35432"/>
              <w:bookmarkEnd w:id="35433"/>
              <w:bookmarkEnd w:id="35434"/>
              <w:bookmarkEnd w:id="35435"/>
              <w:bookmarkEnd w:id="35436"/>
              <w:bookmarkEnd w:id="35437"/>
              <w:bookmarkEnd w:id="35438"/>
              <w:bookmarkEnd w:id="35439"/>
              <w:bookmarkEnd w:id="35440"/>
              <w:bookmarkEnd w:id="35441"/>
            </w:del>
          </w:p>
        </w:tc>
        <w:tc>
          <w:tcPr>
            <w:tcW w:w="759" w:type="dxa"/>
            <w:tcBorders>
              <w:top w:val="single" w:sz="4" w:space="0" w:color="auto"/>
              <w:left w:val="single" w:sz="4" w:space="0" w:color="auto"/>
              <w:bottom w:val="single" w:sz="4" w:space="0" w:color="auto"/>
              <w:right w:val="single" w:sz="4" w:space="0" w:color="auto"/>
            </w:tcBorders>
          </w:tcPr>
          <w:p w14:paraId="4BB61274" w14:textId="39E6AC96" w:rsidR="005F4718" w:rsidRPr="0065046D" w:rsidDel="006346A9" w:rsidRDefault="005F4718">
            <w:pPr>
              <w:rPr>
                <w:del w:id="35442" w:author="Ramasubramani, Hariharan" w:date="2015-07-20T11:34:00Z"/>
                <w:rFonts w:cstheme="minorHAnsi"/>
                <w:color w:val="000000" w:themeColor="text1"/>
              </w:rPr>
              <w:pPrChange w:id="35443" w:author="Ramasubramani, Hariharan" w:date="2015-07-27T20:55:00Z">
                <w:pPr>
                  <w:ind w:firstLine="0"/>
                </w:pPr>
              </w:pPrChange>
            </w:pPr>
            <w:del w:id="35444" w:author="Ramasubramani, Hariharan" w:date="2015-07-20T11:34:00Z">
              <w:r w:rsidRPr="0065046D" w:rsidDel="006346A9">
                <w:rPr>
                  <w:rFonts w:cstheme="minorHAnsi"/>
                </w:rPr>
                <w:delText>-</w:delText>
              </w:r>
              <w:bookmarkStart w:id="35445" w:name="_Toc426385427"/>
              <w:bookmarkStart w:id="35446" w:name="_Toc426386831"/>
              <w:bookmarkStart w:id="35447" w:name="_Toc426388234"/>
              <w:bookmarkStart w:id="35448" w:name="_Toc426389638"/>
              <w:bookmarkStart w:id="35449" w:name="_Toc426391042"/>
              <w:bookmarkStart w:id="35450" w:name="_Toc426392446"/>
              <w:bookmarkStart w:id="35451" w:name="_Toc426393849"/>
              <w:bookmarkStart w:id="35452" w:name="_Toc427825434"/>
              <w:bookmarkStart w:id="35453" w:name="_Toc427853247"/>
              <w:bookmarkStart w:id="35454" w:name="_Toc427855487"/>
              <w:bookmarkStart w:id="35455" w:name="_Toc427857688"/>
              <w:bookmarkEnd w:id="35445"/>
              <w:bookmarkEnd w:id="35446"/>
              <w:bookmarkEnd w:id="35447"/>
              <w:bookmarkEnd w:id="35448"/>
              <w:bookmarkEnd w:id="35449"/>
              <w:bookmarkEnd w:id="35450"/>
              <w:bookmarkEnd w:id="35451"/>
              <w:bookmarkEnd w:id="35452"/>
              <w:bookmarkEnd w:id="35453"/>
              <w:bookmarkEnd w:id="35454"/>
              <w:bookmarkEnd w:id="35455"/>
            </w:del>
          </w:p>
        </w:tc>
        <w:tc>
          <w:tcPr>
            <w:tcW w:w="1018" w:type="dxa"/>
            <w:tcBorders>
              <w:top w:val="single" w:sz="4" w:space="0" w:color="auto"/>
              <w:left w:val="single" w:sz="4" w:space="0" w:color="auto"/>
              <w:bottom w:val="single" w:sz="4" w:space="0" w:color="auto"/>
              <w:right w:val="single" w:sz="4" w:space="0" w:color="auto"/>
            </w:tcBorders>
          </w:tcPr>
          <w:p w14:paraId="22EEBD24" w14:textId="6177C41E" w:rsidR="005F4718" w:rsidRPr="0065046D" w:rsidDel="006346A9" w:rsidRDefault="005F4718">
            <w:pPr>
              <w:rPr>
                <w:del w:id="35456" w:author="Ramasubramani, Hariharan" w:date="2015-07-20T11:34:00Z"/>
                <w:rFonts w:cstheme="minorHAnsi"/>
                <w:color w:val="000000" w:themeColor="text1"/>
              </w:rPr>
              <w:pPrChange w:id="35457" w:author="Ramasubramani, Hariharan" w:date="2015-07-27T20:55:00Z">
                <w:pPr>
                  <w:ind w:left="-57" w:firstLine="0"/>
                  <w:jc w:val="center"/>
                </w:pPr>
              </w:pPrChange>
            </w:pPr>
            <w:del w:id="35458" w:author="Ramasubramani, Hariharan" w:date="2015-07-20T11:34:00Z">
              <w:r w:rsidRPr="0065046D" w:rsidDel="006346A9">
                <w:rPr>
                  <w:rFonts w:cstheme="minorHAnsi"/>
                </w:rPr>
                <w:delText>O</w:delText>
              </w:r>
              <w:bookmarkStart w:id="35459" w:name="_Toc426385428"/>
              <w:bookmarkStart w:id="35460" w:name="_Toc426386832"/>
              <w:bookmarkStart w:id="35461" w:name="_Toc426388235"/>
              <w:bookmarkStart w:id="35462" w:name="_Toc426389639"/>
              <w:bookmarkStart w:id="35463" w:name="_Toc426391043"/>
              <w:bookmarkStart w:id="35464" w:name="_Toc426392447"/>
              <w:bookmarkStart w:id="35465" w:name="_Toc426393850"/>
              <w:bookmarkStart w:id="35466" w:name="_Toc427825435"/>
              <w:bookmarkStart w:id="35467" w:name="_Toc427853248"/>
              <w:bookmarkStart w:id="35468" w:name="_Toc427855488"/>
              <w:bookmarkStart w:id="35469" w:name="_Toc427857689"/>
              <w:bookmarkEnd w:id="35459"/>
              <w:bookmarkEnd w:id="35460"/>
              <w:bookmarkEnd w:id="35461"/>
              <w:bookmarkEnd w:id="35462"/>
              <w:bookmarkEnd w:id="35463"/>
              <w:bookmarkEnd w:id="35464"/>
              <w:bookmarkEnd w:id="35465"/>
              <w:bookmarkEnd w:id="35466"/>
              <w:bookmarkEnd w:id="35467"/>
              <w:bookmarkEnd w:id="35468"/>
              <w:bookmarkEnd w:id="35469"/>
            </w:del>
          </w:p>
        </w:tc>
        <w:tc>
          <w:tcPr>
            <w:tcW w:w="897" w:type="dxa"/>
            <w:tcBorders>
              <w:top w:val="single" w:sz="4" w:space="0" w:color="auto"/>
              <w:left w:val="single" w:sz="4" w:space="0" w:color="auto"/>
              <w:bottom w:val="single" w:sz="4" w:space="0" w:color="auto"/>
              <w:right w:val="single" w:sz="4" w:space="0" w:color="auto"/>
            </w:tcBorders>
          </w:tcPr>
          <w:p w14:paraId="3BDACF1E" w14:textId="4AAB93A1" w:rsidR="005F4718" w:rsidRPr="0065046D" w:rsidDel="006346A9" w:rsidRDefault="005F4718">
            <w:pPr>
              <w:rPr>
                <w:del w:id="35470" w:author="Ramasubramani, Hariharan" w:date="2015-07-20T11:34:00Z"/>
                <w:rFonts w:cstheme="minorHAnsi"/>
                <w:color w:val="000000" w:themeColor="text1"/>
              </w:rPr>
              <w:pPrChange w:id="35471" w:author="Ramasubramani, Hariharan" w:date="2015-07-27T20:55:00Z">
                <w:pPr>
                  <w:ind w:left="-57" w:firstLine="0"/>
                  <w:jc w:val="center"/>
                </w:pPr>
              </w:pPrChange>
            </w:pPr>
            <w:del w:id="35472" w:author="Ramasubramani, Hariharan" w:date="2015-07-20T11:34:00Z">
              <w:r w:rsidRPr="0065046D" w:rsidDel="006346A9">
                <w:rPr>
                  <w:rFonts w:cstheme="minorHAnsi"/>
                </w:rPr>
                <w:delText>E</w:delText>
              </w:r>
              <w:bookmarkStart w:id="35473" w:name="_Toc426385429"/>
              <w:bookmarkStart w:id="35474" w:name="_Toc426386833"/>
              <w:bookmarkStart w:id="35475" w:name="_Toc426388236"/>
              <w:bookmarkStart w:id="35476" w:name="_Toc426389640"/>
              <w:bookmarkStart w:id="35477" w:name="_Toc426391044"/>
              <w:bookmarkStart w:id="35478" w:name="_Toc426392448"/>
              <w:bookmarkStart w:id="35479" w:name="_Toc426393851"/>
              <w:bookmarkStart w:id="35480" w:name="_Toc427825436"/>
              <w:bookmarkStart w:id="35481" w:name="_Toc427853249"/>
              <w:bookmarkStart w:id="35482" w:name="_Toc427855489"/>
              <w:bookmarkStart w:id="35483" w:name="_Toc427857690"/>
              <w:bookmarkEnd w:id="35473"/>
              <w:bookmarkEnd w:id="35474"/>
              <w:bookmarkEnd w:id="35475"/>
              <w:bookmarkEnd w:id="35476"/>
              <w:bookmarkEnd w:id="35477"/>
              <w:bookmarkEnd w:id="35478"/>
              <w:bookmarkEnd w:id="35479"/>
              <w:bookmarkEnd w:id="35480"/>
              <w:bookmarkEnd w:id="35481"/>
              <w:bookmarkEnd w:id="35482"/>
              <w:bookmarkEnd w:id="35483"/>
            </w:del>
          </w:p>
        </w:tc>
        <w:tc>
          <w:tcPr>
            <w:tcW w:w="1248" w:type="dxa"/>
            <w:tcBorders>
              <w:top w:val="single" w:sz="4" w:space="0" w:color="auto"/>
              <w:left w:val="single" w:sz="4" w:space="0" w:color="auto"/>
              <w:bottom w:val="single" w:sz="4" w:space="0" w:color="auto"/>
              <w:right w:val="single" w:sz="4" w:space="0" w:color="auto"/>
            </w:tcBorders>
          </w:tcPr>
          <w:p w14:paraId="54487ED9" w14:textId="334B746F" w:rsidR="005F4718" w:rsidRPr="0065046D" w:rsidDel="006346A9" w:rsidRDefault="00A137AC">
            <w:pPr>
              <w:rPr>
                <w:del w:id="35484" w:author="Ramasubramani, Hariharan" w:date="2015-07-20T11:34:00Z"/>
                <w:rFonts w:cstheme="minorHAnsi"/>
                <w:color w:val="000000" w:themeColor="text1"/>
              </w:rPr>
              <w:pPrChange w:id="35485" w:author="Ramasubramani, Hariharan" w:date="2015-07-27T20:55:00Z">
                <w:pPr>
                  <w:ind w:left="-57" w:right="-98" w:firstLine="0"/>
                  <w:jc w:val="center"/>
                </w:pPr>
              </w:pPrChange>
            </w:pPr>
            <w:del w:id="35486" w:author="Ramasubramani, Hariharan" w:date="2015-07-20T11:34:00Z">
              <w:r w:rsidDel="006346A9">
                <w:rPr>
                  <w:rFonts w:cstheme="minorHAnsi"/>
                </w:rPr>
                <w:delText>ANSC</w:delText>
              </w:r>
              <w:bookmarkStart w:id="35487" w:name="_Toc426385430"/>
              <w:bookmarkStart w:id="35488" w:name="_Toc426386834"/>
              <w:bookmarkStart w:id="35489" w:name="_Toc426388237"/>
              <w:bookmarkStart w:id="35490" w:name="_Toc426389641"/>
              <w:bookmarkStart w:id="35491" w:name="_Toc426391045"/>
              <w:bookmarkStart w:id="35492" w:name="_Toc426392449"/>
              <w:bookmarkStart w:id="35493" w:name="_Toc426393852"/>
              <w:bookmarkStart w:id="35494" w:name="_Toc427825437"/>
              <w:bookmarkStart w:id="35495" w:name="_Toc427853250"/>
              <w:bookmarkStart w:id="35496" w:name="_Toc427855490"/>
              <w:bookmarkStart w:id="35497" w:name="_Toc427857691"/>
              <w:bookmarkEnd w:id="35487"/>
              <w:bookmarkEnd w:id="35488"/>
              <w:bookmarkEnd w:id="35489"/>
              <w:bookmarkEnd w:id="35490"/>
              <w:bookmarkEnd w:id="35491"/>
              <w:bookmarkEnd w:id="35492"/>
              <w:bookmarkEnd w:id="35493"/>
              <w:bookmarkEnd w:id="35494"/>
              <w:bookmarkEnd w:id="35495"/>
              <w:bookmarkEnd w:id="35496"/>
              <w:bookmarkEnd w:id="35497"/>
            </w:del>
          </w:p>
        </w:tc>
        <w:tc>
          <w:tcPr>
            <w:tcW w:w="734" w:type="dxa"/>
            <w:tcBorders>
              <w:top w:val="single" w:sz="4" w:space="0" w:color="auto"/>
              <w:left w:val="single" w:sz="4" w:space="0" w:color="auto"/>
              <w:bottom w:val="single" w:sz="4" w:space="0" w:color="auto"/>
              <w:right w:val="single" w:sz="4" w:space="0" w:color="auto"/>
            </w:tcBorders>
          </w:tcPr>
          <w:p w14:paraId="7C373993" w14:textId="70BEA435" w:rsidR="005F4718" w:rsidRPr="0065046D" w:rsidDel="006346A9" w:rsidRDefault="005F4718">
            <w:pPr>
              <w:rPr>
                <w:del w:id="35498" w:author="Ramasubramani, Hariharan" w:date="2015-07-20T11:34:00Z"/>
                <w:rFonts w:cstheme="minorHAnsi"/>
                <w:color w:val="000000" w:themeColor="text1"/>
              </w:rPr>
              <w:pPrChange w:id="35499" w:author="Ramasubramani, Hariharan" w:date="2015-07-27T20:55:00Z">
                <w:pPr>
                  <w:ind w:left="-57" w:firstLine="0"/>
                  <w:jc w:val="center"/>
                </w:pPr>
              </w:pPrChange>
            </w:pPr>
            <w:del w:id="35500" w:author="Ramasubramani, Hariharan" w:date="2015-07-20T11:34:00Z">
              <w:r w:rsidDel="006346A9">
                <w:rPr>
                  <w:rFonts w:cstheme="minorHAnsi"/>
                </w:rPr>
                <w:delText>5</w:delText>
              </w:r>
              <w:bookmarkStart w:id="35501" w:name="_Toc426385431"/>
              <w:bookmarkStart w:id="35502" w:name="_Toc426386835"/>
              <w:bookmarkStart w:id="35503" w:name="_Toc426388238"/>
              <w:bookmarkStart w:id="35504" w:name="_Toc426389642"/>
              <w:bookmarkStart w:id="35505" w:name="_Toc426391046"/>
              <w:bookmarkStart w:id="35506" w:name="_Toc426392450"/>
              <w:bookmarkStart w:id="35507" w:name="_Toc426393853"/>
              <w:bookmarkStart w:id="35508" w:name="_Toc427825438"/>
              <w:bookmarkStart w:id="35509" w:name="_Toc427853251"/>
              <w:bookmarkStart w:id="35510" w:name="_Toc427855491"/>
              <w:bookmarkStart w:id="35511" w:name="_Toc427857692"/>
              <w:bookmarkEnd w:id="35501"/>
              <w:bookmarkEnd w:id="35502"/>
              <w:bookmarkEnd w:id="35503"/>
              <w:bookmarkEnd w:id="35504"/>
              <w:bookmarkEnd w:id="35505"/>
              <w:bookmarkEnd w:id="35506"/>
              <w:bookmarkEnd w:id="35507"/>
              <w:bookmarkEnd w:id="35508"/>
              <w:bookmarkEnd w:id="35509"/>
              <w:bookmarkEnd w:id="35510"/>
              <w:bookmarkEnd w:id="35511"/>
            </w:del>
          </w:p>
        </w:tc>
        <w:tc>
          <w:tcPr>
            <w:tcW w:w="1868" w:type="dxa"/>
            <w:tcBorders>
              <w:top w:val="single" w:sz="4" w:space="0" w:color="auto"/>
              <w:left w:val="single" w:sz="4" w:space="0" w:color="auto"/>
              <w:bottom w:val="single" w:sz="4" w:space="0" w:color="auto"/>
              <w:right w:val="single" w:sz="4" w:space="0" w:color="auto"/>
            </w:tcBorders>
          </w:tcPr>
          <w:p w14:paraId="6DA8A812" w14:textId="5CAE75F2" w:rsidR="005F4718" w:rsidRPr="0065046D" w:rsidDel="006346A9" w:rsidRDefault="005F4718">
            <w:pPr>
              <w:rPr>
                <w:del w:id="35512" w:author="Ramasubramani, Hariharan" w:date="2015-07-20T11:34:00Z"/>
                <w:rFonts w:cstheme="minorHAnsi"/>
                <w:color w:val="000000" w:themeColor="text1"/>
              </w:rPr>
              <w:pPrChange w:id="35513" w:author="Ramasubramani, Hariharan" w:date="2015-07-27T20:55:00Z">
                <w:pPr>
                  <w:ind w:left="6" w:firstLine="0"/>
                </w:pPr>
              </w:pPrChange>
            </w:pPr>
            <w:del w:id="35514" w:author="Ramasubramani, Hariharan" w:date="2015-07-20T11:34:00Z">
              <w:r w:rsidRPr="0065046D" w:rsidDel="006346A9">
                <w:rPr>
                  <w:rFonts w:cstheme="minorHAnsi"/>
                </w:rPr>
                <w:delText>mm /yy</w:delText>
              </w:r>
              <w:bookmarkStart w:id="35515" w:name="_Toc426385432"/>
              <w:bookmarkStart w:id="35516" w:name="_Toc426386836"/>
              <w:bookmarkStart w:id="35517" w:name="_Toc426388239"/>
              <w:bookmarkStart w:id="35518" w:name="_Toc426389643"/>
              <w:bookmarkStart w:id="35519" w:name="_Toc426391047"/>
              <w:bookmarkStart w:id="35520" w:name="_Toc426392451"/>
              <w:bookmarkStart w:id="35521" w:name="_Toc426393854"/>
              <w:bookmarkStart w:id="35522" w:name="_Toc427825439"/>
              <w:bookmarkStart w:id="35523" w:name="_Toc427853252"/>
              <w:bookmarkStart w:id="35524" w:name="_Toc427855492"/>
              <w:bookmarkStart w:id="35525" w:name="_Toc427857693"/>
              <w:bookmarkEnd w:id="35515"/>
              <w:bookmarkEnd w:id="35516"/>
              <w:bookmarkEnd w:id="35517"/>
              <w:bookmarkEnd w:id="35518"/>
              <w:bookmarkEnd w:id="35519"/>
              <w:bookmarkEnd w:id="35520"/>
              <w:bookmarkEnd w:id="35521"/>
              <w:bookmarkEnd w:id="35522"/>
              <w:bookmarkEnd w:id="35523"/>
              <w:bookmarkEnd w:id="35524"/>
              <w:bookmarkEnd w:id="35525"/>
            </w:del>
          </w:p>
        </w:tc>
        <w:tc>
          <w:tcPr>
            <w:tcW w:w="846" w:type="dxa"/>
            <w:tcBorders>
              <w:top w:val="single" w:sz="4" w:space="0" w:color="auto"/>
              <w:left w:val="single" w:sz="4" w:space="0" w:color="auto"/>
              <w:bottom w:val="single" w:sz="4" w:space="0" w:color="auto"/>
              <w:right w:val="single" w:sz="4" w:space="0" w:color="auto"/>
            </w:tcBorders>
          </w:tcPr>
          <w:p w14:paraId="7A44BB7D" w14:textId="2BEFA5F3" w:rsidR="005F4718" w:rsidRPr="0065046D" w:rsidDel="006346A9" w:rsidRDefault="005F4718">
            <w:pPr>
              <w:rPr>
                <w:del w:id="35526" w:author="Ramasubramani, Hariharan" w:date="2015-07-20T11:34:00Z"/>
                <w:rFonts w:cstheme="minorHAnsi"/>
                <w:color w:val="000000" w:themeColor="text1"/>
              </w:rPr>
              <w:pPrChange w:id="35527" w:author="Ramasubramani, Hariharan" w:date="2015-07-27T20:55:00Z">
                <w:pPr>
                  <w:ind w:left="-57" w:right="-76" w:firstLine="0"/>
                  <w:jc w:val="center"/>
                </w:pPr>
              </w:pPrChange>
            </w:pPr>
            <w:del w:id="35528" w:author="Ramasubramani, Hariharan" w:date="2015-07-20T11:34:00Z">
              <w:r w:rsidRPr="0065046D" w:rsidDel="006346A9">
                <w:rPr>
                  <w:rFonts w:cstheme="minorHAnsi"/>
                </w:rPr>
                <w:delText>&lt;Blank&gt;</w:delText>
              </w:r>
              <w:bookmarkStart w:id="35529" w:name="_Toc426385433"/>
              <w:bookmarkStart w:id="35530" w:name="_Toc426386837"/>
              <w:bookmarkStart w:id="35531" w:name="_Toc426388240"/>
              <w:bookmarkStart w:id="35532" w:name="_Toc426389644"/>
              <w:bookmarkStart w:id="35533" w:name="_Toc426391048"/>
              <w:bookmarkStart w:id="35534" w:name="_Toc426392452"/>
              <w:bookmarkStart w:id="35535" w:name="_Toc426393855"/>
              <w:bookmarkStart w:id="35536" w:name="_Toc427825440"/>
              <w:bookmarkStart w:id="35537" w:name="_Toc427853253"/>
              <w:bookmarkStart w:id="35538" w:name="_Toc427855493"/>
              <w:bookmarkStart w:id="35539" w:name="_Toc427857694"/>
              <w:bookmarkEnd w:id="35529"/>
              <w:bookmarkEnd w:id="35530"/>
              <w:bookmarkEnd w:id="35531"/>
              <w:bookmarkEnd w:id="35532"/>
              <w:bookmarkEnd w:id="35533"/>
              <w:bookmarkEnd w:id="35534"/>
              <w:bookmarkEnd w:id="35535"/>
              <w:bookmarkEnd w:id="35536"/>
              <w:bookmarkEnd w:id="35537"/>
              <w:bookmarkEnd w:id="35538"/>
              <w:bookmarkEnd w:id="35539"/>
            </w:del>
          </w:p>
        </w:tc>
        <w:bookmarkStart w:id="35540" w:name="_Toc426385434"/>
        <w:bookmarkStart w:id="35541" w:name="_Toc426386838"/>
        <w:bookmarkStart w:id="35542" w:name="_Toc426388241"/>
        <w:bookmarkStart w:id="35543" w:name="_Toc426389645"/>
        <w:bookmarkStart w:id="35544" w:name="_Toc426391049"/>
        <w:bookmarkStart w:id="35545" w:name="_Toc426392453"/>
        <w:bookmarkStart w:id="35546" w:name="_Toc426393856"/>
        <w:bookmarkStart w:id="35547" w:name="_Toc427825441"/>
        <w:bookmarkStart w:id="35548" w:name="_Toc427853254"/>
        <w:bookmarkStart w:id="35549" w:name="_Toc427855494"/>
        <w:bookmarkStart w:id="35550" w:name="_Toc427857695"/>
        <w:bookmarkEnd w:id="35540"/>
        <w:bookmarkEnd w:id="35541"/>
        <w:bookmarkEnd w:id="35542"/>
        <w:bookmarkEnd w:id="35543"/>
        <w:bookmarkEnd w:id="35544"/>
        <w:bookmarkEnd w:id="35545"/>
        <w:bookmarkEnd w:id="35546"/>
        <w:bookmarkEnd w:id="35547"/>
        <w:bookmarkEnd w:id="35548"/>
        <w:bookmarkEnd w:id="35549"/>
        <w:bookmarkEnd w:id="35550"/>
      </w:tr>
      <w:tr w:rsidR="005F4718" w:rsidRPr="00C106B9" w:rsidDel="006346A9" w14:paraId="71729D34" w14:textId="43474672" w:rsidTr="008C172F">
        <w:trPr>
          <w:cantSplit/>
          <w:trHeight w:val="314"/>
          <w:jc w:val="center"/>
          <w:del w:id="35551" w:author="Ramasubramani, Hariharan" w:date="2015-07-20T11:34:00Z"/>
        </w:trPr>
        <w:tc>
          <w:tcPr>
            <w:tcW w:w="1086" w:type="dxa"/>
            <w:tcBorders>
              <w:top w:val="single" w:sz="4" w:space="0" w:color="auto"/>
              <w:left w:val="single" w:sz="4" w:space="0" w:color="auto"/>
              <w:bottom w:val="single" w:sz="4" w:space="0" w:color="auto"/>
              <w:right w:val="single" w:sz="4" w:space="0" w:color="auto"/>
            </w:tcBorders>
          </w:tcPr>
          <w:p w14:paraId="6C2E74E7" w14:textId="4E9364E9" w:rsidR="005F4718" w:rsidRPr="00C106B9" w:rsidDel="006346A9" w:rsidRDefault="005F4718">
            <w:pPr>
              <w:rPr>
                <w:del w:id="35552" w:author="Ramasubramani, Hariharan" w:date="2015-07-20T11:34:00Z"/>
                <w:rFonts w:cstheme="minorHAnsi"/>
                <w:color w:val="000000" w:themeColor="text1"/>
              </w:rPr>
              <w:pPrChange w:id="35553" w:author="Ramasubramani, Hariharan" w:date="2015-07-27T20:55:00Z">
                <w:pPr>
                  <w:pStyle w:val="ListParagraph"/>
                  <w:numPr>
                    <w:ilvl w:val="3"/>
                    <w:numId w:val="23"/>
                  </w:numPr>
                  <w:tabs>
                    <w:tab w:val="num" w:pos="2459"/>
                  </w:tabs>
                  <w:overflowPunct w:val="0"/>
                  <w:autoSpaceDE w:val="0"/>
                  <w:autoSpaceDN w:val="0"/>
                  <w:spacing w:after="60"/>
                  <w:ind w:left="-43" w:firstLine="0"/>
                  <w:textAlignment w:val="baseline"/>
                </w:pPr>
              </w:pPrChange>
            </w:pPr>
            <w:bookmarkStart w:id="35554" w:name="_Toc426385435"/>
            <w:bookmarkStart w:id="35555" w:name="_Toc426386839"/>
            <w:bookmarkStart w:id="35556" w:name="_Toc426388242"/>
            <w:bookmarkStart w:id="35557" w:name="_Toc426389646"/>
            <w:bookmarkStart w:id="35558" w:name="_Toc426391050"/>
            <w:bookmarkStart w:id="35559" w:name="_Toc426392454"/>
            <w:bookmarkStart w:id="35560" w:name="_Toc426393857"/>
            <w:bookmarkStart w:id="35561" w:name="_Toc427825442"/>
            <w:bookmarkStart w:id="35562" w:name="_Toc427853255"/>
            <w:bookmarkStart w:id="35563" w:name="_Toc427855495"/>
            <w:bookmarkStart w:id="35564" w:name="_Toc427857696"/>
            <w:bookmarkEnd w:id="35554"/>
            <w:bookmarkEnd w:id="35555"/>
            <w:bookmarkEnd w:id="35556"/>
            <w:bookmarkEnd w:id="35557"/>
            <w:bookmarkEnd w:id="35558"/>
            <w:bookmarkEnd w:id="35559"/>
            <w:bookmarkEnd w:id="35560"/>
            <w:bookmarkEnd w:id="35561"/>
            <w:bookmarkEnd w:id="35562"/>
            <w:bookmarkEnd w:id="35563"/>
            <w:bookmarkEnd w:id="35564"/>
          </w:p>
        </w:tc>
        <w:tc>
          <w:tcPr>
            <w:tcW w:w="2408" w:type="dxa"/>
            <w:tcBorders>
              <w:top w:val="single" w:sz="4" w:space="0" w:color="auto"/>
              <w:left w:val="single" w:sz="4" w:space="0" w:color="auto"/>
              <w:bottom w:val="single" w:sz="4" w:space="0" w:color="auto"/>
              <w:right w:val="single" w:sz="4" w:space="0" w:color="auto"/>
            </w:tcBorders>
          </w:tcPr>
          <w:p w14:paraId="4D47BD19" w14:textId="079330D7" w:rsidR="005F4718" w:rsidRPr="00C106B9" w:rsidDel="006346A9" w:rsidRDefault="005F4718">
            <w:pPr>
              <w:rPr>
                <w:del w:id="35565" w:author="Ramasubramani, Hariharan" w:date="2015-07-20T11:34:00Z"/>
                <w:rFonts w:cstheme="minorHAnsi"/>
                <w:color w:val="000000" w:themeColor="text1"/>
                <w:szCs w:val="18"/>
              </w:rPr>
              <w:pPrChange w:id="35566" w:author="Ramasubramani, Hariharan" w:date="2015-07-27T20:55:00Z">
                <w:pPr>
                  <w:ind w:left="-18" w:firstLine="0"/>
                </w:pPr>
              </w:pPrChange>
            </w:pPr>
            <w:del w:id="35567" w:author="Ramasubramani, Hariharan" w:date="2015-07-20T11:34:00Z">
              <w:r w:rsidRPr="00C106B9" w:rsidDel="006346A9">
                <w:rPr>
                  <w:rFonts w:cstheme="minorHAnsi"/>
                  <w:color w:val="000000" w:themeColor="text1"/>
                  <w:szCs w:val="18"/>
                </w:rPr>
                <w:delText>Transitional</w:delText>
              </w:r>
              <w:bookmarkStart w:id="35568" w:name="_Toc426385436"/>
              <w:bookmarkStart w:id="35569" w:name="_Toc426386840"/>
              <w:bookmarkStart w:id="35570" w:name="_Toc426388243"/>
              <w:bookmarkStart w:id="35571" w:name="_Toc426389647"/>
              <w:bookmarkStart w:id="35572" w:name="_Toc426391051"/>
              <w:bookmarkStart w:id="35573" w:name="_Toc426392455"/>
              <w:bookmarkStart w:id="35574" w:name="_Toc426393858"/>
              <w:bookmarkStart w:id="35575" w:name="_Toc427825443"/>
              <w:bookmarkStart w:id="35576" w:name="_Toc427853256"/>
              <w:bookmarkStart w:id="35577" w:name="_Toc427855496"/>
              <w:bookmarkStart w:id="35578" w:name="_Toc427857697"/>
              <w:bookmarkEnd w:id="35568"/>
              <w:bookmarkEnd w:id="35569"/>
              <w:bookmarkEnd w:id="35570"/>
              <w:bookmarkEnd w:id="35571"/>
              <w:bookmarkEnd w:id="35572"/>
              <w:bookmarkEnd w:id="35573"/>
              <w:bookmarkEnd w:id="35574"/>
              <w:bookmarkEnd w:id="35575"/>
              <w:bookmarkEnd w:id="35576"/>
              <w:bookmarkEnd w:id="35577"/>
              <w:bookmarkEnd w:id="35578"/>
            </w:del>
          </w:p>
        </w:tc>
        <w:tc>
          <w:tcPr>
            <w:tcW w:w="759" w:type="dxa"/>
            <w:tcBorders>
              <w:top w:val="single" w:sz="4" w:space="0" w:color="auto"/>
              <w:left w:val="single" w:sz="4" w:space="0" w:color="auto"/>
              <w:bottom w:val="single" w:sz="4" w:space="0" w:color="auto"/>
              <w:right w:val="single" w:sz="4" w:space="0" w:color="auto"/>
            </w:tcBorders>
          </w:tcPr>
          <w:p w14:paraId="542E5999" w14:textId="34C554B0" w:rsidR="005F4718" w:rsidRPr="00C106B9" w:rsidDel="006346A9" w:rsidRDefault="005F4718">
            <w:pPr>
              <w:rPr>
                <w:del w:id="35579" w:author="Ramasubramani, Hariharan" w:date="2015-07-20T11:34:00Z"/>
                <w:rFonts w:cstheme="minorHAnsi"/>
                <w:color w:val="000000" w:themeColor="text1"/>
                <w:szCs w:val="18"/>
              </w:rPr>
              <w:pPrChange w:id="35580" w:author="Ramasubramani, Hariharan" w:date="2015-07-27T20:55:00Z">
                <w:pPr>
                  <w:ind w:firstLine="0"/>
                </w:pPr>
              </w:pPrChange>
            </w:pPr>
            <w:del w:id="35581" w:author="Ramasubramani, Hariharan" w:date="2015-07-20T11:34:00Z">
              <w:r w:rsidRPr="00C106B9" w:rsidDel="006346A9">
                <w:rPr>
                  <w:rFonts w:cstheme="minorHAnsi"/>
                  <w:color w:val="000000" w:themeColor="text1"/>
                  <w:szCs w:val="18"/>
                </w:rPr>
                <w:delText>-</w:delText>
              </w:r>
              <w:bookmarkStart w:id="35582" w:name="_Toc426385437"/>
              <w:bookmarkStart w:id="35583" w:name="_Toc426386841"/>
              <w:bookmarkStart w:id="35584" w:name="_Toc426388244"/>
              <w:bookmarkStart w:id="35585" w:name="_Toc426389648"/>
              <w:bookmarkStart w:id="35586" w:name="_Toc426391052"/>
              <w:bookmarkStart w:id="35587" w:name="_Toc426392456"/>
              <w:bookmarkStart w:id="35588" w:name="_Toc426393859"/>
              <w:bookmarkStart w:id="35589" w:name="_Toc427825444"/>
              <w:bookmarkStart w:id="35590" w:name="_Toc427853257"/>
              <w:bookmarkStart w:id="35591" w:name="_Toc427855497"/>
              <w:bookmarkStart w:id="35592" w:name="_Toc427857698"/>
              <w:bookmarkEnd w:id="35582"/>
              <w:bookmarkEnd w:id="35583"/>
              <w:bookmarkEnd w:id="35584"/>
              <w:bookmarkEnd w:id="35585"/>
              <w:bookmarkEnd w:id="35586"/>
              <w:bookmarkEnd w:id="35587"/>
              <w:bookmarkEnd w:id="35588"/>
              <w:bookmarkEnd w:id="35589"/>
              <w:bookmarkEnd w:id="35590"/>
              <w:bookmarkEnd w:id="35591"/>
              <w:bookmarkEnd w:id="35592"/>
            </w:del>
          </w:p>
        </w:tc>
        <w:tc>
          <w:tcPr>
            <w:tcW w:w="1018" w:type="dxa"/>
            <w:tcBorders>
              <w:top w:val="single" w:sz="4" w:space="0" w:color="auto"/>
              <w:left w:val="single" w:sz="4" w:space="0" w:color="auto"/>
              <w:bottom w:val="single" w:sz="4" w:space="0" w:color="auto"/>
              <w:right w:val="single" w:sz="4" w:space="0" w:color="auto"/>
            </w:tcBorders>
          </w:tcPr>
          <w:p w14:paraId="1130238B" w14:textId="114EC0B4" w:rsidR="005F4718" w:rsidRPr="00C106B9" w:rsidDel="006346A9" w:rsidRDefault="005F4718">
            <w:pPr>
              <w:rPr>
                <w:del w:id="35593" w:author="Ramasubramani, Hariharan" w:date="2015-07-20T11:34:00Z"/>
                <w:rFonts w:cstheme="minorHAnsi"/>
                <w:color w:val="000000" w:themeColor="text1"/>
                <w:szCs w:val="18"/>
              </w:rPr>
              <w:pPrChange w:id="35594" w:author="Ramasubramani, Hariharan" w:date="2015-07-27T20:55:00Z">
                <w:pPr>
                  <w:ind w:left="-57" w:firstLine="0"/>
                  <w:jc w:val="center"/>
                </w:pPr>
              </w:pPrChange>
            </w:pPr>
            <w:del w:id="35595" w:author="Ramasubramani, Hariharan" w:date="2015-07-20T11:34:00Z">
              <w:r w:rsidRPr="00C106B9" w:rsidDel="006346A9">
                <w:rPr>
                  <w:rFonts w:cstheme="minorHAnsi"/>
                  <w:color w:val="000000" w:themeColor="text1"/>
                  <w:szCs w:val="18"/>
                </w:rPr>
                <w:delText>M</w:delText>
              </w:r>
              <w:bookmarkStart w:id="35596" w:name="_Toc426385438"/>
              <w:bookmarkStart w:id="35597" w:name="_Toc426386842"/>
              <w:bookmarkStart w:id="35598" w:name="_Toc426388245"/>
              <w:bookmarkStart w:id="35599" w:name="_Toc426389649"/>
              <w:bookmarkStart w:id="35600" w:name="_Toc426391053"/>
              <w:bookmarkStart w:id="35601" w:name="_Toc426392457"/>
              <w:bookmarkStart w:id="35602" w:name="_Toc426393860"/>
              <w:bookmarkStart w:id="35603" w:name="_Toc427825445"/>
              <w:bookmarkStart w:id="35604" w:name="_Toc427853258"/>
              <w:bookmarkStart w:id="35605" w:name="_Toc427855498"/>
              <w:bookmarkStart w:id="35606" w:name="_Toc427857699"/>
              <w:bookmarkEnd w:id="35596"/>
              <w:bookmarkEnd w:id="35597"/>
              <w:bookmarkEnd w:id="35598"/>
              <w:bookmarkEnd w:id="35599"/>
              <w:bookmarkEnd w:id="35600"/>
              <w:bookmarkEnd w:id="35601"/>
              <w:bookmarkEnd w:id="35602"/>
              <w:bookmarkEnd w:id="35603"/>
              <w:bookmarkEnd w:id="35604"/>
              <w:bookmarkEnd w:id="35605"/>
              <w:bookmarkEnd w:id="35606"/>
            </w:del>
          </w:p>
        </w:tc>
        <w:tc>
          <w:tcPr>
            <w:tcW w:w="897" w:type="dxa"/>
            <w:tcBorders>
              <w:top w:val="single" w:sz="4" w:space="0" w:color="auto"/>
              <w:left w:val="single" w:sz="4" w:space="0" w:color="auto"/>
              <w:bottom w:val="single" w:sz="4" w:space="0" w:color="auto"/>
              <w:right w:val="single" w:sz="4" w:space="0" w:color="auto"/>
            </w:tcBorders>
          </w:tcPr>
          <w:p w14:paraId="7ED0409E" w14:textId="154367ED" w:rsidR="005F4718" w:rsidRPr="00C106B9" w:rsidDel="006346A9" w:rsidRDefault="005F4718">
            <w:pPr>
              <w:rPr>
                <w:del w:id="35607" w:author="Ramasubramani, Hariharan" w:date="2015-07-20T11:34:00Z"/>
                <w:rFonts w:cstheme="minorHAnsi"/>
                <w:color w:val="000000" w:themeColor="text1"/>
                <w:szCs w:val="18"/>
              </w:rPr>
              <w:pPrChange w:id="35608" w:author="Ramasubramani, Hariharan" w:date="2015-07-27T20:55:00Z">
                <w:pPr>
                  <w:ind w:left="-57" w:firstLine="0"/>
                  <w:jc w:val="center"/>
                </w:pPr>
              </w:pPrChange>
            </w:pPr>
            <w:del w:id="35609" w:author="Ramasubramani, Hariharan" w:date="2015-07-20T11:34:00Z">
              <w:r w:rsidRPr="00C106B9" w:rsidDel="006346A9">
                <w:rPr>
                  <w:rFonts w:cstheme="minorHAnsi"/>
                  <w:color w:val="000000" w:themeColor="text1"/>
                  <w:szCs w:val="18"/>
                </w:rPr>
                <w:delText>E</w:delText>
              </w:r>
              <w:bookmarkStart w:id="35610" w:name="_Toc426385439"/>
              <w:bookmarkStart w:id="35611" w:name="_Toc426386843"/>
              <w:bookmarkStart w:id="35612" w:name="_Toc426388246"/>
              <w:bookmarkStart w:id="35613" w:name="_Toc426389650"/>
              <w:bookmarkStart w:id="35614" w:name="_Toc426391054"/>
              <w:bookmarkStart w:id="35615" w:name="_Toc426392458"/>
              <w:bookmarkStart w:id="35616" w:name="_Toc426393861"/>
              <w:bookmarkStart w:id="35617" w:name="_Toc427825446"/>
              <w:bookmarkStart w:id="35618" w:name="_Toc427853259"/>
              <w:bookmarkStart w:id="35619" w:name="_Toc427855499"/>
              <w:bookmarkStart w:id="35620" w:name="_Toc427857700"/>
              <w:bookmarkEnd w:id="35610"/>
              <w:bookmarkEnd w:id="35611"/>
              <w:bookmarkEnd w:id="35612"/>
              <w:bookmarkEnd w:id="35613"/>
              <w:bookmarkEnd w:id="35614"/>
              <w:bookmarkEnd w:id="35615"/>
              <w:bookmarkEnd w:id="35616"/>
              <w:bookmarkEnd w:id="35617"/>
              <w:bookmarkEnd w:id="35618"/>
              <w:bookmarkEnd w:id="35619"/>
              <w:bookmarkEnd w:id="35620"/>
            </w:del>
          </w:p>
        </w:tc>
        <w:tc>
          <w:tcPr>
            <w:tcW w:w="1248" w:type="dxa"/>
            <w:tcBorders>
              <w:top w:val="single" w:sz="4" w:space="0" w:color="auto"/>
              <w:left w:val="single" w:sz="4" w:space="0" w:color="auto"/>
              <w:bottom w:val="single" w:sz="4" w:space="0" w:color="auto"/>
              <w:right w:val="single" w:sz="4" w:space="0" w:color="auto"/>
            </w:tcBorders>
          </w:tcPr>
          <w:p w14:paraId="164BE549" w14:textId="55F69ADB" w:rsidR="005F4718" w:rsidRPr="00C106B9" w:rsidDel="006346A9" w:rsidRDefault="005F4718">
            <w:pPr>
              <w:rPr>
                <w:del w:id="35621" w:author="Ramasubramani, Hariharan" w:date="2015-07-20T11:34:00Z"/>
                <w:rFonts w:cstheme="minorHAnsi"/>
                <w:color w:val="000000" w:themeColor="text1"/>
                <w:szCs w:val="18"/>
              </w:rPr>
              <w:pPrChange w:id="35622" w:author="Ramasubramani, Hariharan" w:date="2015-07-27T20:55:00Z">
                <w:pPr>
                  <w:ind w:left="-57" w:right="-98" w:firstLine="0"/>
                  <w:jc w:val="center"/>
                </w:pPr>
              </w:pPrChange>
            </w:pPr>
            <w:del w:id="35623" w:author="Ramasubramani, Hariharan" w:date="2015-07-20T11:34:00Z">
              <w:r w:rsidDel="006346A9">
                <w:rPr>
                  <w:rFonts w:cstheme="minorHAnsi"/>
                  <w:color w:val="000000" w:themeColor="text1"/>
                  <w:szCs w:val="18"/>
                </w:rPr>
                <w:delText>Single Select</w:delText>
              </w:r>
              <w:bookmarkStart w:id="35624" w:name="_Toc426385440"/>
              <w:bookmarkStart w:id="35625" w:name="_Toc426386844"/>
              <w:bookmarkStart w:id="35626" w:name="_Toc426388247"/>
              <w:bookmarkStart w:id="35627" w:name="_Toc426389651"/>
              <w:bookmarkStart w:id="35628" w:name="_Toc426391055"/>
              <w:bookmarkStart w:id="35629" w:name="_Toc426392459"/>
              <w:bookmarkStart w:id="35630" w:name="_Toc426393862"/>
              <w:bookmarkStart w:id="35631" w:name="_Toc427825447"/>
              <w:bookmarkStart w:id="35632" w:name="_Toc427853260"/>
              <w:bookmarkStart w:id="35633" w:name="_Toc427855500"/>
              <w:bookmarkStart w:id="35634" w:name="_Toc427857701"/>
              <w:bookmarkEnd w:id="35624"/>
              <w:bookmarkEnd w:id="35625"/>
              <w:bookmarkEnd w:id="35626"/>
              <w:bookmarkEnd w:id="35627"/>
              <w:bookmarkEnd w:id="35628"/>
              <w:bookmarkEnd w:id="35629"/>
              <w:bookmarkEnd w:id="35630"/>
              <w:bookmarkEnd w:id="35631"/>
              <w:bookmarkEnd w:id="35632"/>
              <w:bookmarkEnd w:id="35633"/>
              <w:bookmarkEnd w:id="35634"/>
            </w:del>
          </w:p>
        </w:tc>
        <w:tc>
          <w:tcPr>
            <w:tcW w:w="734" w:type="dxa"/>
            <w:tcBorders>
              <w:top w:val="single" w:sz="4" w:space="0" w:color="auto"/>
              <w:left w:val="single" w:sz="4" w:space="0" w:color="auto"/>
              <w:bottom w:val="single" w:sz="4" w:space="0" w:color="auto"/>
              <w:right w:val="single" w:sz="4" w:space="0" w:color="auto"/>
            </w:tcBorders>
          </w:tcPr>
          <w:p w14:paraId="78A7ECF8" w14:textId="709FA064" w:rsidR="005F4718" w:rsidRPr="00C106B9" w:rsidDel="006346A9" w:rsidRDefault="005F4718">
            <w:pPr>
              <w:rPr>
                <w:del w:id="35635" w:author="Ramasubramani, Hariharan" w:date="2015-07-20T11:34:00Z"/>
                <w:rFonts w:cstheme="minorHAnsi"/>
                <w:color w:val="000000" w:themeColor="text1"/>
                <w:szCs w:val="18"/>
              </w:rPr>
              <w:pPrChange w:id="35636" w:author="Ramasubramani, Hariharan" w:date="2015-07-27T20:55:00Z">
                <w:pPr>
                  <w:ind w:left="-57" w:firstLine="0"/>
                  <w:jc w:val="center"/>
                </w:pPr>
              </w:pPrChange>
            </w:pPr>
            <w:del w:id="35637" w:author="Ramasubramani, Hariharan" w:date="2015-07-20T11:34:00Z">
              <w:r w:rsidRPr="00C106B9" w:rsidDel="006346A9">
                <w:rPr>
                  <w:rFonts w:cstheme="minorHAnsi"/>
                  <w:color w:val="000000" w:themeColor="text1"/>
                  <w:szCs w:val="18"/>
                </w:rPr>
                <w:delText>N/A</w:delText>
              </w:r>
              <w:bookmarkStart w:id="35638" w:name="_Toc426385441"/>
              <w:bookmarkStart w:id="35639" w:name="_Toc426386845"/>
              <w:bookmarkStart w:id="35640" w:name="_Toc426388248"/>
              <w:bookmarkStart w:id="35641" w:name="_Toc426389652"/>
              <w:bookmarkStart w:id="35642" w:name="_Toc426391056"/>
              <w:bookmarkStart w:id="35643" w:name="_Toc426392460"/>
              <w:bookmarkStart w:id="35644" w:name="_Toc426393863"/>
              <w:bookmarkStart w:id="35645" w:name="_Toc427825448"/>
              <w:bookmarkStart w:id="35646" w:name="_Toc427853261"/>
              <w:bookmarkStart w:id="35647" w:name="_Toc427855501"/>
              <w:bookmarkStart w:id="35648" w:name="_Toc427857702"/>
              <w:bookmarkEnd w:id="35638"/>
              <w:bookmarkEnd w:id="35639"/>
              <w:bookmarkEnd w:id="35640"/>
              <w:bookmarkEnd w:id="35641"/>
              <w:bookmarkEnd w:id="35642"/>
              <w:bookmarkEnd w:id="35643"/>
              <w:bookmarkEnd w:id="35644"/>
              <w:bookmarkEnd w:id="35645"/>
              <w:bookmarkEnd w:id="35646"/>
              <w:bookmarkEnd w:id="35647"/>
              <w:bookmarkEnd w:id="35648"/>
            </w:del>
          </w:p>
        </w:tc>
        <w:tc>
          <w:tcPr>
            <w:tcW w:w="1868" w:type="dxa"/>
            <w:tcBorders>
              <w:top w:val="single" w:sz="4" w:space="0" w:color="auto"/>
              <w:left w:val="single" w:sz="4" w:space="0" w:color="auto"/>
              <w:bottom w:val="single" w:sz="4" w:space="0" w:color="auto"/>
              <w:right w:val="single" w:sz="4" w:space="0" w:color="auto"/>
            </w:tcBorders>
          </w:tcPr>
          <w:p w14:paraId="5D3AE2EC" w14:textId="36D91E8E" w:rsidR="005F4718" w:rsidRPr="00C106B9" w:rsidDel="006346A9" w:rsidRDefault="005F4718">
            <w:pPr>
              <w:rPr>
                <w:del w:id="35649" w:author="Ramasubramani, Hariharan" w:date="2015-07-20T11:34:00Z"/>
                <w:rFonts w:cstheme="minorHAnsi"/>
                <w:color w:val="000000" w:themeColor="text1"/>
                <w:szCs w:val="18"/>
              </w:rPr>
              <w:pPrChange w:id="35650" w:author="Ramasubramani, Hariharan" w:date="2015-07-27T20:55:00Z">
                <w:pPr>
                  <w:ind w:left="6" w:firstLine="0"/>
                </w:pPr>
              </w:pPrChange>
            </w:pPr>
            <w:del w:id="35651" w:author="Ramasubramani, Hariharan" w:date="2015-07-20T11:34:00Z">
              <w:r w:rsidRPr="00C106B9" w:rsidDel="006346A9">
                <w:rPr>
                  <w:rFonts w:cstheme="minorHAnsi"/>
                  <w:color w:val="000000" w:themeColor="text1"/>
                  <w:szCs w:val="18"/>
                </w:rPr>
                <w:delText>Yes, No</w:delText>
              </w:r>
              <w:bookmarkStart w:id="35652" w:name="_Toc426385442"/>
              <w:bookmarkStart w:id="35653" w:name="_Toc426386846"/>
              <w:bookmarkStart w:id="35654" w:name="_Toc426388249"/>
              <w:bookmarkStart w:id="35655" w:name="_Toc426389653"/>
              <w:bookmarkStart w:id="35656" w:name="_Toc426391057"/>
              <w:bookmarkStart w:id="35657" w:name="_Toc426392461"/>
              <w:bookmarkStart w:id="35658" w:name="_Toc426393864"/>
              <w:bookmarkStart w:id="35659" w:name="_Toc427825449"/>
              <w:bookmarkStart w:id="35660" w:name="_Toc427853262"/>
              <w:bookmarkStart w:id="35661" w:name="_Toc427855502"/>
              <w:bookmarkStart w:id="35662" w:name="_Toc427857703"/>
              <w:bookmarkEnd w:id="35652"/>
              <w:bookmarkEnd w:id="35653"/>
              <w:bookmarkEnd w:id="35654"/>
              <w:bookmarkEnd w:id="35655"/>
              <w:bookmarkEnd w:id="35656"/>
              <w:bookmarkEnd w:id="35657"/>
              <w:bookmarkEnd w:id="35658"/>
              <w:bookmarkEnd w:id="35659"/>
              <w:bookmarkEnd w:id="35660"/>
              <w:bookmarkEnd w:id="35661"/>
              <w:bookmarkEnd w:id="35662"/>
            </w:del>
          </w:p>
        </w:tc>
        <w:tc>
          <w:tcPr>
            <w:tcW w:w="846" w:type="dxa"/>
            <w:tcBorders>
              <w:top w:val="single" w:sz="4" w:space="0" w:color="auto"/>
              <w:left w:val="single" w:sz="4" w:space="0" w:color="auto"/>
              <w:bottom w:val="single" w:sz="4" w:space="0" w:color="auto"/>
              <w:right w:val="single" w:sz="4" w:space="0" w:color="auto"/>
            </w:tcBorders>
          </w:tcPr>
          <w:p w14:paraId="37206940" w14:textId="4275FBBC" w:rsidR="005F4718" w:rsidRPr="00C106B9" w:rsidDel="006346A9" w:rsidRDefault="005F4718">
            <w:pPr>
              <w:rPr>
                <w:del w:id="35663" w:author="Ramasubramani, Hariharan" w:date="2015-07-20T11:34:00Z"/>
                <w:rFonts w:cstheme="minorHAnsi"/>
                <w:color w:val="000000" w:themeColor="text1"/>
                <w:szCs w:val="18"/>
              </w:rPr>
              <w:pPrChange w:id="35664" w:author="Ramasubramani, Hariharan" w:date="2015-07-27T20:55:00Z">
                <w:pPr>
                  <w:ind w:left="-57" w:right="-76" w:firstLine="0"/>
                  <w:jc w:val="center"/>
                </w:pPr>
              </w:pPrChange>
            </w:pPr>
            <w:del w:id="35665" w:author="Ramasubramani, Hariharan" w:date="2015-07-20T11:34:00Z">
              <w:r w:rsidRPr="00C106B9" w:rsidDel="006346A9">
                <w:rPr>
                  <w:rFonts w:cstheme="minorHAnsi"/>
                  <w:color w:val="000000" w:themeColor="text1"/>
                  <w:szCs w:val="18"/>
                </w:rPr>
                <w:delText>&lt;</w:delText>
              </w:r>
              <w:r w:rsidDel="006346A9">
                <w:rPr>
                  <w:rFonts w:cstheme="minorHAnsi"/>
                  <w:color w:val="000000" w:themeColor="text1"/>
                  <w:szCs w:val="18"/>
                </w:rPr>
                <w:delText>Blank</w:delText>
              </w:r>
              <w:r w:rsidRPr="00C106B9" w:rsidDel="006346A9">
                <w:rPr>
                  <w:rFonts w:cstheme="minorHAnsi"/>
                  <w:color w:val="000000" w:themeColor="text1"/>
                  <w:szCs w:val="18"/>
                </w:rPr>
                <w:delText>&gt;</w:delText>
              </w:r>
              <w:bookmarkStart w:id="35666" w:name="_Toc426385443"/>
              <w:bookmarkStart w:id="35667" w:name="_Toc426386847"/>
              <w:bookmarkStart w:id="35668" w:name="_Toc426388250"/>
              <w:bookmarkStart w:id="35669" w:name="_Toc426389654"/>
              <w:bookmarkStart w:id="35670" w:name="_Toc426391058"/>
              <w:bookmarkStart w:id="35671" w:name="_Toc426392462"/>
              <w:bookmarkStart w:id="35672" w:name="_Toc426393865"/>
              <w:bookmarkStart w:id="35673" w:name="_Toc427825450"/>
              <w:bookmarkStart w:id="35674" w:name="_Toc427853263"/>
              <w:bookmarkStart w:id="35675" w:name="_Toc427855503"/>
              <w:bookmarkStart w:id="35676" w:name="_Toc427857704"/>
              <w:bookmarkEnd w:id="35666"/>
              <w:bookmarkEnd w:id="35667"/>
              <w:bookmarkEnd w:id="35668"/>
              <w:bookmarkEnd w:id="35669"/>
              <w:bookmarkEnd w:id="35670"/>
              <w:bookmarkEnd w:id="35671"/>
              <w:bookmarkEnd w:id="35672"/>
              <w:bookmarkEnd w:id="35673"/>
              <w:bookmarkEnd w:id="35674"/>
              <w:bookmarkEnd w:id="35675"/>
              <w:bookmarkEnd w:id="35676"/>
            </w:del>
          </w:p>
        </w:tc>
        <w:bookmarkStart w:id="35677" w:name="_Toc426385444"/>
        <w:bookmarkStart w:id="35678" w:name="_Toc426386848"/>
        <w:bookmarkStart w:id="35679" w:name="_Toc426388251"/>
        <w:bookmarkStart w:id="35680" w:name="_Toc426389655"/>
        <w:bookmarkStart w:id="35681" w:name="_Toc426391059"/>
        <w:bookmarkStart w:id="35682" w:name="_Toc426392463"/>
        <w:bookmarkStart w:id="35683" w:name="_Toc426393866"/>
        <w:bookmarkStart w:id="35684" w:name="_Toc427825451"/>
        <w:bookmarkStart w:id="35685" w:name="_Toc427853264"/>
        <w:bookmarkStart w:id="35686" w:name="_Toc427855504"/>
        <w:bookmarkStart w:id="35687" w:name="_Toc427857705"/>
        <w:bookmarkEnd w:id="35677"/>
        <w:bookmarkEnd w:id="35678"/>
        <w:bookmarkEnd w:id="35679"/>
        <w:bookmarkEnd w:id="35680"/>
        <w:bookmarkEnd w:id="35681"/>
        <w:bookmarkEnd w:id="35682"/>
        <w:bookmarkEnd w:id="35683"/>
        <w:bookmarkEnd w:id="35684"/>
        <w:bookmarkEnd w:id="35685"/>
        <w:bookmarkEnd w:id="35686"/>
        <w:bookmarkEnd w:id="35687"/>
      </w:tr>
      <w:tr w:rsidR="005F4718" w:rsidRPr="00C106B9" w:rsidDel="006346A9" w14:paraId="5C2D9CCD" w14:textId="7D659F9B" w:rsidTr="008C172F">
        <w:trPr>
          <w:cantSplit/>
          <w:trHeight w:val="314"/>
          <w:jc w:val="center"/>
          <w:del w:id="35688" w:author="Ramasubramani, Hariharan" w:date="2015-07-20T11:34:00Z"/>
        </w:trPr>
        <w:tc>
          <w:tcPr>
            <w:tcW w:w="1086" w:type="dxa"/>
            <w:tcBorders>
              <w:top w:val="single" w:sz="4" w:space="0" w:color="auto"/>
              <w:left w:val="single" w:sz="4" w:space="0" w:color="auto"/>
              <w:bottom w:val="single" w:sz="4" w:space="0" w:color="auto"/>
              <w:right w:val="single" w:sz="4" w:space="0" w:color="auto"/>
            </w:tcBorders>
          </w:tcPr>
          <w:p w14:paraId="5505D5BE" w14:textId="20665384" w:rsidR="005F4718" w:rsidRPr="00C106B9" w:rsidDel="006346A9" w:rsidRDefault="005F4718">
            <w:pPr>
              <w:rPr>
                <w:del w:id="35689" w:author="Ramasubramani, Hariharan" w:date="2015-07-20T11:34:00Z"/>
                <w:rFonts w:cstheme="minorHAnsi"/>
                <w:color w:val="000000" w:themeColor="text1"/>
              </w:rPr>
              <w:pPrChange w:id="35690" w:author="Ramasubramani, Hariharan" w:date="2015-07-27T20:55:00Z">
                <w:pPr>
                  <w:pStyle w:val="ListParagraph"/>
                  <w:numPr>
                    <w:ilvl w:val="3"/>
                    <w:numId w:val="23"/>
                  </w:numPr>
                  <w:tabs>
                    <w:tab w:val="num" w:pos="2459"/>
                  </w:tabs>
                  <w:overflowPunct w:val="0"/>
                  <w:autoSpaceDE w:val="0"/>
                  <w:autoSpaceDN w:val="0"/>
                  <w:spacing w:after="60"/>
                  <w:ind w:left="-43" w:firstLine="0"/>
                  <w:textAlignment w:val="baseline"/>
                </w:pPr>
              </w:pPrChange>
            </w:pPr>
            <w:bookmarkStart w:id="35691" w:name="_Toc426385445"/>
            <w:bookmarkStart w:id="35692" w:name="_Toc426386849"/>
            <w:bookmarkStart w:id="35693" w:name="_Toc426388252"/>
            <w:bookmarkStart w:id="35694" w:name="_Toc426389656"/>
            <w:bookmarkStart w:id="35695" w:name="_Toc426391060"/>
            <w:bookmarkStart w:id="35696" w:name="_Toc426392464"/>
            <w:bookmarkStart w:id="35697" w:name="_Toc426393867"/>
            <w:bookmarkStart w:id="35698" w:name="_Toc427825452"/>
            <w:bookmarkStart w:id="35699" w:name="_Toc427853265"/>
            <w:bookmarkStart w:id="35700" w:name="_Toc427855505"/>
            <w:bookmarkStart w:id="35701" w:name="_Toc427857706"/>
            <w:bookmarkEnd w:id="35691"/>
            <w:bookmarkEnd w:id="35692"/>
            <w:bookmarkEnd w:id="35693"/>
            <w:bookmarkEnd w:id="35694"/>
            <w:bookmarkEnd w:id="35695"/>
            <w:bookmarkEnd w:id="35696"/>
            <w:bookmarkEnd w:id="35697"/>
            <w:bookmarkEnd w:id="35698"/>
            <w:bookmarkEnd w:id="35699"/>
            <w:bookmarkEnd w:id="35700"/>
            <w:bookmarkEnd w:id="35701"/>
          </w:p>
        </w:tc>
        <w:tc>
          <w:tcPr>
            <w:tcW w:w="2408" w:type="dxa"/>
            <w:tcBorders>
              <w:top w:val="single" w:sz="4" w:space="0" w:color="auto"/>
              <w:left w:val="single" w:sz="4" w:space="0" w:color="auto"/>
              <w:bottom w:val="single" w:sz="4" w:space="0" w:color="auto"/>
              <w:right w:val="single" w:sz="4" w:space="0" w:color="auto"/>
            </w:tcBorders>
          </w:tcPr>
          <w:p w14:paraId="5BE5AB9E" w14:textId="109EA91A" w:rsidR="005F4718" w:rsidRPr="00C106B9" w:rsidDel="006346A9" w:rsidRDefault="005F4718">
            <w:pPr>
              <w:rPr>
                <w:del w:id="35702" w:author="Ramasubramani, Hariharan" w:date="2015-07-20T11:34:00Z"/>
                <w:rFonts w:cstheme="minorHAnsi"/>
                <w:color w:val="000000" w:themeColor="text1"/>
                <w:szCs w:val="18"/>
              </w:rPr>
              <w:pPrChange w:id="35703" w:author="Ramasubramani, Hariharan" w:date="2015-07-27T20:55:00Z">
                <w:pPr>
                  <w:ind w:left="-18" w:firstLine="0"/>
                </w:pPr>
              </w:pPrChange>
            </w:pPr>
            <w:del w:id="35704" w:author="Ramasubramani, Hariharan" w:date="2015-07-20T11:34:00Z">
              <w:r w:rsidRPr="00C106B9" w:rsidDel="006346A9">
                <w:rPr>
                  <w:rFonts w:cstheme="minorHAnsi"/>
                  <w:color w:val="000000" w:themeColor="text1"/>
                  <w:szCs w:val="18"/>
                </w:rPr>
                <w:delText xml:space="preserve">Logo </w:delText>
              </w:r>
              <w:bookmarkStart w:id="35705" w:name="_Toc426385446"/>
              <w:bookmarkStart w:id="35706" w:name="_Toc426386850"/>
              <w:bookmarkStart w:id="35707" w:name="_Toc426388253"/>
              <w:bookmarkStart w:id="35708" w:name="_Toc426389657"/>
              <w:bookmarkStart w:id="35709" w:name="_Toc426391061"/>
              <w:bookmarkStart w:id="35710" w:name="_Toc426392465"/>
              <w:bookmarkStart w:id="35711" w:name="_Toc426393868"/>
              <w:bookmarkStart w:id="35712" w:name="_Toc427825453"/>
              <w:bookmarkStart w:id="35713" w:name="_Toc427853266"/>
              <w:bookmarkStart w:id="35714" w:name="_Toc427855506"/>
              <w:bookmarkStart w:id="35715" w:name="_Toc427857707"/>
              <w:bookmarkEnd w:id="35705"/>
              <w:bookmarkEnd w:id="35706"/>
              <w:bookmarkEnd w:id="35707"/>
              <w:bookmarkEnd w:id="35708"/>
              <w:bookmarkEnd w:id="35709"/>
              <w:bookmarkEnd w:id="35710"/>
              <w:bookmarkEnd w:id="35711"/>
              <w:bookmarkEnd w:id="35712"/>
              <w:bookmarkEnd w:id="35713"/>
              <w:bookmarkEnd w:id="35714"/>
              <w:bookmarkEnd w:id="35715"/>
            </w:del>
          </w:p>
        </w:tc>
        <w:tc>
          <w:tcPr>
            <w:tcW w:w="759" w:type="dxa"/>
            <w:tcBorders>
              <w:top w:val="single" w:sz="4" w:space="0" w:color="auto"/>
              <w:left w:val="single" w:sz="4" w:space="0" w:color="auto"/>
              <w:bottom w:val="single" w:sz="4" w:space="0" w:color="auto"/>
              <w:right w:val="single" w:sz="4" w:space="0" w:color="auto"/>
            </w:tcBorders>
          </w:tcPr>
          <w:p w14:paraId="14F5C530" w14:textId="31C9FC20" w:rsidR="005F4718" w:rsidRPr="00C106B9" w:rsidDel="006346A9" w:rsidRDefault="005F4718">
            <w:pPr>
              <w:rPr>
                <w:del w:id="35716" w:author="Ramasubramani, Hariharan" w:date="2015-07-20T11:34:00Z"/>
                <w:rFonts w:cstheme="minorHAnsi"/>
                <w:color w:val="000000" w:themeColor="text1"/>
                <w:szCs w:val="18"/>
              </w:rPr>
              <w:pPrChange w:id="35717" w:author="Ramasubramani, Hariharan" w:date="2015-07-27T20:55:00Z">
                <w:pPr>
                  <w:ind w:firstLine="0"/>
                </w:pPr>
              </w:pPrChange>
            </w:pPr>
            <w:del w:id="35718" w:author="Ramasubramani, Hariharan" w:date="2015-07-20T11:34:00Z">
              <w:r w:rsidRPr="00C106B9" w:rsidDel="006346A9">
                <w:rPr>
                  <w:rFonts w:cstheme="minorHAnsi"/>
                  <w:color w:val="000000" w:themeColor="text1"/>
                  <w:szCs w:val="18"/>
                </w:rPr>
                <w:delText>-</w:delText>
              </w:r>
              <w:bookmarkStart w:id="35719" w:name="_Toc426385447"/>
              <w:bookmarkStart w:id="35720" w:name="_Toc426386851"/>
              <w:bookmarkStart w:id="35721" w:name="_Toc426388254"/>
              <w:bookmarkStart w:id="35722" w:name="_Toc426389658"/>
              <w:bookmarkStart w:id="35723" w:name="_Toc426391062"/>
              <w:bookmarkStart w:id="35724" w:name="_Toc426392466"/>
              <w:bookmarkStart w:id="35725" w:name="_Toc426393869"/>
              <w:bookmarkStart w:id="35726" w:name="_Toc427825454"/>
              <w:bookmarkStart w:id="35727" w:name="_Toc427853267"/>
              <w:bookmarkStart w:id="35728" w:name="_Toc427855507"/>
              <w:bookmarkStart w:id="35729" w:name="_Toc427857708"/>
              <w:bookmarkEnd w:id="35719"/>
              <w:bookmarkEnd w:id="35720"/>
              <w:bookmarkEnd w:id="35721"/>
              <w:bookmarkEnd w:id="35722"/>
              <w:bookmarkEnd w:id="35723"/>
              <w:bookmarkEnd w:id="35724"/>
              <w:bookmarkEnd w:id="35725"/>
              <w:bookmarkEnd w:id="35726"/>
              <w:bookmarkEnd w:id="35727"/>
              <w:bookmarkEnd w:id="35728"/>
              <w:bookmarkEnd w:id="35729"/>
            </w:del>
          </w:p>
        </w:tc>
        <w:tc>
          <w:tcPr>
            <w:tcW w:w="1018" w:type="dxa"/>
            <w:tcBorders>
              <w:top w:val="single" w:sz="4" w:space="0" w:color="auto"/>
              <w:left w:val="single" w:sz="4" w:space="0" w:color="auto"/>
              <w:bottom w:val="single" w:sz="4" w:space="0" w:color="auto"/>
              <w:right w:val="single" w:sz="4" w:space="0" w:color="auto"/>
            </w:tcBorders>
          </w:tcPr>
          <w:p w14:paraId="339A6E6C" w14:textId="2CDA1B83" w:rsidR="005F4718" w:rsidRPr="00C106B9" w:rsidDel="006346A9" w:rsidRDefault="005F4718">
            <w:pPr>
              <w:rPr>
                <w:del w:id="35730" w:author="Ramasubramani, Hariharan" w:date="2015-07-20T11:34:00Z"/>
                <w:rFonts w:cstheme="minorHAnsi"/>
                <w:color w:val="000000" w:themeColor="text1"/>
                <w:szCs w:val="18"/>
              </w:rPr>
              <w:pPrChange w:id="35731" w:author="Ramasubramani, Hariharan" w:date="2015-07-27T20:55:00Z">
                <w:pPr>
                  <w:ind w:left="-57" w:firstLine="0"/>
                  <w:jc w:val="center"/>
                </w:pPr>
              </w:pPrChange>
            </w:pPr>
            <w:del w:id="35732" w:author="Ramasubramani, Hariharan" w:date="2015-07-20T11:34:00Z">
              <w:r w:rsidRPr="00C106B9" w:rsidDel="006346A9">
                <w:rPr>
                  <w:rFonts w:cstheme="minorHAnsi"/>
                  <w:color w:val="000000" w:themeColor="text1"/>
                  <w:szCs w:val="18"/>
                </w:rPr>
                <w:delText>M</w:delText>
              </w:r>
              <w:bookmarkStart w:id="35733" w:name="_Toc426385448"/>
              <w:bookmarkStart w:id="35734" w:name="_Toc426386852"/>
              <w:bookmarkStart w:id="35735" w:name="_Toc426388255"/>
              <w:bookmarkStart w:id="35736" w:name="_Toc426389659"/>
              <w:bookmarkStart w:id="35737" w:name="_Toc426391063"/>
              <w:bookmarkStart w:id="35738" w:name="_Toc426392467"/>
              <w:bookmarkStart w:id="35739" w:name="_Toc426393870"/>
              <w:bookmarkStart w:id="35740" w:name="_Toc427825455"/>
              <w:bookmarkStart w:id="35741" w:name="_Toc427853268"/>
              <w:bookmarkStart w:id="35742" w:name="_Toc427855508"/>
              <w:bookmarkStart w:id="35743" w:name="_Toc427857709"/>
              <w:bookmarkEnd w:id="35733"/>
              <w:bookmarkEnd w:id="35734"/>
              <w:bookmarkEnd w:id="35735"/>
              <w:bookmarkEnd w:id="35736"/>
              <w:bookmarkEnd w:id="35737"/>
              <w:bookmarkEnd w:id="35738"/>
              <w:bookmarkEnd w:id="35739"/>
              <w:bookmarkEnd w:id="35740"/>
              <w:bookmarkEnd w:id="35741"/>
              <w:bookmarkEnd w:id="35742"/>
              <w:bookmarkEnd w:id="35743"/>
            </w:del>
          </w:p>
        </w:tc>
        <w:tc>
          <w:tcPr>
            <w:tcW w:w="897" w:type="dxa"/>
            <w:tcBorders>
              <w:top w:val="single" w:sz="4" w:space="0" w:color="auto"/>
              <w:left w:val="single" w:sz="4" w:space="0" w:color="auto"/>
              <w:bottom w:val="single" w:sz="4" w:space="0" w:color="auto"/>
              <w:right w:val="single" w:sz="4" w:space="0" w:color="auto"/>
            </w:tcBorders>
          </w:tcPr>
          <w:p w14:paraId="468AF09D" w14:textId="465E39CB" w:rsidR="005F4718" w:rsidRPr="00C106B9" w:rsidDel="006346A9" w:rsidRDefault="005F4718">
            <w:pPr>
              <w:rPr>
                <w:del w:id="35744" w:author="Ramasubramani, Hariharan" w:date="2015-07-20T11:34:00Z"/>
                <w:rFonts w:cstheme="minorHAnsi"/>
                <w:color w:val="000000" w:themeColor="text1"/>
                <w:szCs w:val="18"/>
              </w:rPr>
              <w:pPrChange w:id="35745" w:author="Ramasubramani, Hariharan" w:date="2015-07-27T20:55:00Z">
                <w:pPr>
                  <w:ind w:left="-57" w:firstLine="0"/>
                  <w:jc w:val="center"/>
                </w:pPr>
              </w:pPrChange>
            </w:pPr>
            <w:del w:id="35746" w:author="Ramasubramani, Hariharan" w:date="2015-07-20T11:34:00Z">
              <w:r w:rsidRPr="00C106B9" w:rsidDel="006346A9">
                <w:rPr>
                  <w:rFonts w:cstheme="minorHAnsi"/>
                  <w:color w:val="000000" w:themeColor="text1"/>
                  <w:szCs w:val="18"/>
                </w:rPr>
                <w:delText>E</w:delText>
              </w:r>
              <w:bookmarkStart w:id="35747" w:name="_Toc426385449"/>
              <w:bookmarkStart w:id="35748" w:name="_Toc426386853"/>
              <w:bookmarkStart w:id="35749" w:name="_Toc426388256"/>
              <w:bookmarkStart w:id="35750" w:name="_Toc426389660"/>
              <w:bookmarkStart w:id="35751" w:name="_Toc426391064"/>
              <w:bookmarkStart w:id="35752" w:name="_Toc426392468"/>
              <w:bookmarkStart w:id="35753" w:name="_Toc426393871"/>
              <w:bookmarkStart w:id="35754" w:name="_Toc427825456"/>
              <w:bookmarkStart w:id="35755" w:name="_Toc427853269"/>
              <w:bookmarkStart w:id="35756" w:name="_Toc427855509"/>
              <w:bookmarkStart w:id="35757" w:name="_Toc427857710"/>
              <w:bookmarkEnd w:id="35747"/>
              <w:bookmarkEnd w:id="35748"/>
              <w:bookmarkEnd w:id="35749"/>
              <w:bookmarkEnd w:id="35750"/>
              <w:bookmarkEnd w:id="35751"/>
              <w:bookmarkEnd w:id="35752"/>
              <w:bookmarkEnd w:id="35753"/>
              <w:bookmarkEnd w:id="35754"/>
              <w:bookmarkEnd w:id="35755"/>
              <w:bookmarkEnd w:id="35756"/>
              <w:bookmarkEnd w:id="35757"/>
            </w:del>
          </w:p>
        </w:tc>
        <w:tc>
          <w:tcPr>
            <w:tcW w:w="1248" w:type="dxa"/>
            <w:tcBorders>
              <w:top w:val="single" w:sz="4" w:space="0" w:color="auto"/>
              <w:left w:val="single" w:sz="4" w:space="0" w:color="auto"/>
              <w:bottom w:val="single" w:sz="4" w:space="0" w:color="auto"/>
              <w:right w:val="single" w:sz="4" w:space="0" w:color="auto"/>
            </w:tcBorders>
          </w:tcPr>
          <w:p w14:paraId="5B3D8688" w14:textId="27DC0C58" w:rsidR="005F4718" w:rsidRPr="00C106B9" w:rsidDel="006346A9" w:rsidRDefault="005F4718">
            <w:pPr>
              <w:rPr>
                <w:del w:id="35758" w:author="Ramasubramani, Hariharan" w:date="2015-07-20T11:34:00Z"/>
                <w:rFonts w:cstheme="minorHAnsi"/>
                <w:color w:val="000000" w:themeColor="text1"/>
                <w:szCs w:val="18"/>
              </w:rPr>
              <w:pPrChange w:id="35759" w:author="Ramasubramani, Hariharan" w:date="2015-07-27T20:55:00Z">
                <w:pPr>
                  <w:ind w:left="-57" w:right="-98" w:firstLine="0"/>
                  <w:jc w:val="center"/>
                </w:pPr>
              </w:pPrChange>
            </w:pPr>
            <w:del w:id="35760" w:author="Ramasubramani, Hariharan" w:date="2015-07-20T11:34:00Z">
              <w:r w:rsidDel="006346A9">
                <w:rPr>
                  <w:rFonts w:cstheme="minorHAnsi"/>
                  <w:color w:val="000000" w:themeColor="text1"/>
                  <w:szCs w:val="18"/>
                </w:rPr>
                <w:delText>Single Select</w:delText>
              </w:r>
              <w:bookmarkStart w:id="35761" w:name="_Toc426385450"/>
              <w:bookmarkStart w:id="35762" w:name="_Toc426386854"/>
              <w:bookmarkStart w:id="35763" w:name="_Toc426388257"/>
              <w:bookmarkStart w:id="35764" w:name="_Toc426389661"/>
              <w:bookmarkStart w:id="35765" w:name="_Toc426391065"/>
              <w:bookmarkStart w:id="35766" w:name="_Toc426392469"/>
              <w:bookmarkStart w:id="35767" w:name="_Toc426393872"/>
              <w:bookmarkStart w:id="35768" w:name="_Toc427825457"/>
              <w:bookmarkStart w:id="35769" w:name="_Toc427853270"/>
              <w:bookmarkStart w:id="35770" w:name="_Toc427855510"/>
              <w:bookmarkStart w:id="35771" w:name="_Toc427857711"/>
              <w:bookmarkEnd w:id="35761"/>
              <w:bookmarkEnd w:id="35762"/>
              <w:bookmarkEnd w:id="35763"/>
              <w:bookmarkEnd w:id="35764"/>
              <w:bookmarkEnd w:id="35765"/>
              <w:bookmarkEnd w:id="35766"/>
              <w:bookmarkEnd w:id="35767"/>
              <w:bookmarkEnd w:id="35768"/>
              <w:bookmarkEnd w:id="35769"/>
              <w:bookmarkEnd w:id="35770"/>
              <w:bookmarkEnd w:id="35771"/>
            </w:del>
          </w:p>
        </w:tc>
        <w:tc>
          <w:tcPr>
            <w:tcW w:w="734" w:type="dxa"/>
            <w:tcBorders>
              <w:top w:val="single" w:sz="4" w:space="0" w:color="auto"/>
              <w:left w:val="single" w:sz="4" w:space="0" w:color="auto"/>
              <w:bottom w:val="single" w:sz="4" w:space="0" w:color="auto"/>
              <w:right w:val="single" w:sz="4" w:space="0" w:color="auto"/>
            </w:tcBorders>
          </w:tcPr>
          <w:p w14:paraId="625F04E4" w14:textId="3FD25F84" w:rsidR="005F4718" w:rsidRPr="00C106B9" w:rsidDel="006346A9" w:rsidRDefault="005F4718">
            <w:pPr>
              <w:rPr>
                <w:del w:id="35772" w:author="Ramasubramani, Hariharan" w:date="2015-07-20T11:34:00Z"/>
                <w:rFonts w:cstheme="minorHAnsi"/>
                <w:color w:val="000000" w:themeColor="text1"/>
                <w:szCs w:val="18"/>
              </w:rPr>
              <w:pPrChange w:id="35773" w:author="Ramasubramani, Hariharan" w:date="2015-07-27T20:55:00Z">
                <w:pPr>
                  <w:ind w:left="-57" w:firstLine="0"/>
                  <w:jc w:val="center"/>
                </w:pPr>
              </w:pPrChange>
            </w:pPr>
            <w:del w:id="35774" w:author="Ramasubramani, Hariharan" w:date="2015-07-20T11:34:00Z">
              <w:r w:rsidRPr="00C106B9" w:rsidDel="006346A9">
                <w:rPr>
                  <w:rFonts w:cstheme="minorHAnsi"/>
                  <w:color w:val="000000" w:themeColor="text1"/>
                  <w:szCs w:val="18"/>
                </w:rPr>
                <w:delText>N/A</w:delText>
              </w:r>
              <w:bookmarkStart w:id="35775" w:name="_Toc426385451"/>
              <w:bookmarkStart w:id="35776" w:name="_Toc426386855"/>
              <w:bookmarkStart w:id="35777" w:name="_Toc426388258"/>
              <w:bookmarkStart w:id="35778" w:name="_Toc426389662"/>
              <w:bookmarkStart w:id="35779" w:name="_Toc426391066"/>
              <w:bookmarkStart w:id="35780" w:name="_Toc426392470"/>
              <w:bookmarkStart w:id="35781" w:name="_Toc426393873"/>
              <w:bookmarkStart w:id="35782" w:name="_Toc427825458"/>
              <w:bookmarkStart w:id="35783" w:name="_Toc427853271"/>
              <w:bookmarkStart w:id="35784" w:name="_Toc427855511"/>
              <w:bookmarkStart w:id="35785" w:name="_Toc427857712"/>
              <w:bookmarkEnd w:id="35775"/>
              <w:bookmarkEnd w:id="35776"/>
              <w:bookmarkEnd w:id="35777"/>
              <w:bookmarkEnd w:id="35778"/>
              <w:bookmarkEnd w:id="35779"/>
              <w:bookmarkEnd w:id="35780"/>
              <w:bookmarkEnd w:id="35781"/>
              <w:bookmarkEnd w:id="35782"/>
              <w:bookmarkEnd w:id="35783"/>
              <w:bookmarkEnd w:id="35784"/>
              <w:bookmarkEnd w:id="35785"/>
            </w:del>
          </w:p>
        </w:tc>
        <w:tc>
          <w:tcPr>
            <w:tcW w:w="1868" w:type="dxa"/>
            <w:tcBorders>
              <w:top w:val="single" w:sz="4" w:space="0" w:color="auto"/>
              <w:left w:val="single" w:sz="4" w:space="0" w:color="auto"/>
              <w:bottom w:val="single" w:sz="4" w:space="0" w:color="auto"/>
              <w:right w:val="single" w:sz="4" w:space="0" w:color="auto"/>
            </w:tcBorders>
          </w:tcPr>
          <w:p w14:paraId="724B97D6" w14:textId="04A712BD" w:rsidR="005F4718" w:rsidRPr="00C106B9" w:rsidDel="006346A9" w:rsidRDefault="005F4718">
            <w:pPr>
              <w:rPr>
                <w:del w:id="35786" w:author="Ramasubramani, Hariharan" w:date="2015-07-20T11:34:00Z"/>
                <w:rFonts w:cstheme="minorHAnsi"/>
                <w:color w:val="000000" w:themeColor="text1"/>
                <w:szCs w:val="18"/>
              </w:rPr>
              <w:pPrChange w:id="35787" w:author="Ramasubramani, Hariharan" w:date="2015-07-27T20:55:00Z">
                <w:pPr>
                  <w:ind w:left="6" w:firstLine="0"/>
                </w:pPr>
              </w:pPrChange>
            </w:pPr>
            <w:del w:id="35788" w:author="Ramasubramani, Hariharan" w:date="2015-07-20T11:34:00Z">
              <w:r w:rsidRPr="00C106B9" w:rsidDel="006346A9">
                <w:rPr>
                  <w:rFonts w:cstheme="minorHAnsi"/>
                  <w:color w:val="000000" w:themeColor="text1"/>
                  <w:szCs w:val="18"/>
                </w:rPr>
                <w:delText>Yes, No</w:delText>
              </w:r>
              <w:bookmarkStart w:id="35789" w:name="_Toc426385452"/>
              <w:bookmarkStart w:id="35790" w:name="_Toc426386856"/>
              <w:bookmarkStart w:id="35791" w:name="_Toc426388259"/>
              <w:bookmarkStart w:id="35792" w:name="_Toc426389663"/>
              <w:bookmarkStart w:id="35793" w:name="_Toc426391067"/>
              <w:bookmarkStart w:id="35794" w:name="_Toc426392471"/>
              <w:bookmarkStart w:id="35795" w:name="_Toc426393874"/>
              <w:bookmarkStart w:id="35796" w:name="_Toc427825459"/>
              <w:bookmarkStart w:id="35797" w:name="_Toc427853272"/>
              <w:bookmarkStart w:id="35798" w:name="_Toc427855512"/>
              <w:bookmarkStart w:id="35799" w:name="_Toc427857713"/>
              <w:bookmarkEnd w:id="35789"/>
              <w:bookmarkEnd w:id="35790"/>
              <w:bookmarkEnd w:id="35791"/>
              <w:bookmarkEnd w:id="35792"/>
              <w:bookmarkEnd w:id="35793"/>
              <w:bookmarkEnd w:id="35794"/>
              <w:bookmarkEnd w:id="35795"/>
              <w:bookmarkEnd w:id="35796"/>
              <w:bookmarkEnd w:id="35797"/>
              <w:bookmarkEnd w:id="35798"/>
              <w:bookmarkEnd w:id="35799"/>
            </w:del>
          </w:p>
        </w:tc>
        <w:tc>
          <w:tcPr>
            <w:tcW w:w="846" w:type="dxa"/>
            <w:tcBorders>
              <w:top w:val="single" w:sz="4" w:space="0" w:color="auto"/>
              <w:left w:val="single" w:sz="4" w:space="0" w:color="auto"/>
              <w:bottom w:val="single" w:sz="4" w:space="0" w:color="auto"/>
              <w:right w:val="single" w:sz="4" w:space="0" w:color="auto"/>
            </w:tcBorders>
          </w:tcPr>
          <w:p w14:paraId="590CD3FE" w14:textId="18869097" w:rsidR="005F4718" w:rsidRPr="00C106B9" w:rsidDel="006346A9" w:rsidRDefault="005F4718">
            <w:pPr>
              <w:rPr>
                <w:del w:id="35800" w:author="Ramasubramani, Hariharan" w:date="2015-07-20T11:34:00Z"/>
                <w:rFonts w:cstheme="minorHAnsi"/>
                <w:color w:val="000000" w:themeColor="text1"/>
                <w:szCs w:val="18"/>
              </w:rPr>
              <w:pPrChange w:id="35801" w:author="Ramasubramani, Hariharan" w:date="2015-07-27T20:55:00Z">
                <w:pPr>
                  <w:ind w:left="-57" w:right="-76" w:firstLine="0"/>
                  <w:jc w:val="center"/>
                </w:pPr>
              </w:pPrChange>
            </w:pPr>
            <w:del w:id="35802" w:author="Ramasubramani, Hariharan" w:date="2015-07-20T11:34:00Z">
              <w:r w:rsidRPr="00C106B9" w:rsidDel="006346A9">
                <w:rPr>
                  <w:rFonts w:cstheme="minorHAnsi"/>
                  <w:color w:val="000000" w:themeColor="text1"/>
                  <w:szCs w:val="18"/>
                </w:rPr>
                <w:delText>&lt;</w:delText>
              </w:r>
              <w:r w:rsidDel="006346A9">
                <w:rPr>
                  <w:rFonts w:cstheme="minorHAnsi"/>
                  <w:color w:val="000000" w:themeColor="text1"/>
                  <w:szCs w:val="18"/>
                </w:rPr>
                <w:delText>Blank</w:delText>
              </w:r>
              <w:r w:rsidRPr="00C106B9" w:rsidDel="006346A9">
                <w:rPr>
                  <w:rFonts w:cstheme="minorHAnsi"/>
                  <w:color w:val="000000" w:themeColor="text1"/>
                  <w:szCs w:val="18"/>
                </w:rPr>
                <w:delText>&gt;</w:delText>
              </w:r>
              <w:bookmarkStart w:id="35803" w:name="_Toc426385453"/>
              <w:bookmarkStart w:id="35804" w:name="_Toc426386857"/>
              <w:bookmarkStart w:id="35805" w:name="_Toc426388260"/>
              <w:bookmarkStart w:id="35806" w:name="_Toc426389664"/>
              <w:bookmarkStart w:id="35807" w:name="_Toc426391068"/>
              <w:bookmarkStart w:id="35808" w:name="_Toc426392472"/>
              <w:bookmarkStart w:id="35809" w:name="_Toc426393875"/>
              <w:bookmarkStart w:id="35810" w:name="_Toc427825460"/>
              <w:bookmarkStart w:id="35811" w:name="_Toc427853273"/>
              <w:bookmarkStart w:id="35812" w:name="_Toc427855513"/>
              <w:bookmarkStart w:id="35813" w:name="_Toc427857714"/>
              <w:bookmarkEnd w:id="35803"/>
              <w:bookmarkEnd w:id="35804"/>
              <w:bookmarkEnd w:id="35805"/>
              <w:bookmarkEnd w:id="35806"/>
              <w:bookmarkEnd w:id="35807"/>
              <w:bookmarkEnd w:id="35808"/>
              <w:bookmarkEnd w:id="35809"/>
              <w:bookmarkEnd w:id="35810"/>
              <w:bookmarkEnd w:id="35811"/>
              <w:bookmarkEnd w:id="35812"/>
              <w:bookmarkEnd w:id="35813"/>
            </w:del>
          </w:p>
        </w:tc>
        <w:bookmarkStart w:id="35814" w:name="_Toc426385454"/>
        <w:bookmarkStart w:id="35815" w:name="_Toc426386858"/>
        <w:bookmarkStart w:id="35816" w:name="_Toc426388261"/>
        <w:bookmarkStart w:id="35817" w:name="_Toc426389665"/>
        <w:bookmarkStart w:id="35818" w:name="_Toc426391069"/>
        <w:bookmarkStart w:id="35819" w:name="_Toc426392473"/>
        <w:bookmarkStart w:id="35820" w:name="_Toc426393876"/>
        <w:bookmarkStart w:id="35821" w:name="_Toc427825461"/>
        <w:bookmarkStart w:id="35822" w:name="_Toc427853274"/>
        <w:bookmarkStart w:id="35823" w:name="_Toc427855514"/>
        <w:bookmarkStart w:id="35824" w:name="_Toc427857715"/>
        <w:bookmarkEnd w:id="35814"/>
        <w:bookmarkEnd w:id="35815"/>
        <w:bookmarkEnd w:id="35816"/>
        <w:bookmarkEnd w:id="35817"/>
        <w:bookmarkEnd w:id="35818"/>
        <w:bookmarkEnd w:id="35819"/>
        <w:bookmarkEnd w:id="35820"/>
        <w:bookmarkEnd w:id="35821"/>
        <w:bookmarkEnd w:id="35822"/>
        <w:bookmarkEnd w:id="35823"/>
        <w:bookmarkEnd w:id="35824"/>
      </w:tr>
      <w:tr w:rsidR="005F4718" w:rsidRPr="00C106B9" w:rsidDel="006346A9" w14:paraId="2A7E87E7" w14:textId="04ABDF6C" w:rsidTr="008C172F">
        <w:trPr>
          <w:cantSplit/>
          <w:trHeight w:val="314"/>
          <w:jc w:val="center"/>
          <w:del w:id="35825" w:author="Ramasubramani, Hariharan" w:date="2015-07-20T11:34:00Z"/>
        </w:trPr>
        <w:tc>
          <w:tcPr>
            <w:tcW w:w="1086" w:type="dxa"/>
            <w:tcBorders>
              <w:top w:val="single" w:sz="4" w:space="0" w:color="auto"/>
              <w:left w:val="single" w:sz="4" w:space="0" w:color="auto"/>
              <w:bottom w:val="single" w:sz="4" w:space="0" w:color="auto"/>
              <w:right w:val="single" w:sz="4" w:space="0" w:color="auto"/>
            </w:tcBorders>
          </w:tcPr>
          <w:p w14:paraId="5CE54308" w14:textId="3EA90AB3" w:rsidR="005F4718" w:rsidRPr="00C106B9" w:rsidDel="006346A9" w:rsidRDefault="005F4718">
            <w:pPr>
              <w:rPr>
                <w:del w:id="35826" w:author="Ramasubramani, Hariharan" w:date="2015-07-20T11:34:00Z"/>
                <w:rFonts w:cstheme="minorHAnsi"/>
                <w:color w:val="000000" w:themeColor="text1"/>
              </w:rPr>
              <w:pPrChange w:id="35827" w:author="Ramasubramani, Hariharan" w:date="2015-07-27T20:55:00Z">
                <w:pPr>
                  <w:pStyle w:val="ListParagraph"/>
                  <w:numPr>
                    <w:ilvl w:val="3"/>
                    <w:numId w:val="23"/>
                  </w:numPr>
                  <w:tabs>
                    <w:tab w:val="num" w:pos="2459"/>
                  </w:tabs>
                  <w:overflowPunct w:val="0"/>
                  <w:autoSpaceDE w:val="0"/>
                  <w:autoSpaceDN w:val="0"/>
                  <w:spacing w:after="60"/>
                  <w:ind w:left="-43" w:firstLine="0"/>
                  <w:textAlignment w:val="baseline"/>
                </w:pPr>
              </w:pPrChange>
            </w:pPr>
            <w:bookmarkStart w:id="35828" w:name="_Toc426385455"/>
            <w:bookmarkStart w:id="35829" w:name="_Toc426386859"/>
            <w:bookmarkStart w:id="35830" w:name="_Toc426388262"/>
            <w:bookmarkStart w:id="35831" w:name="_Toc426389666"/>
            <w:bookmarkStart w:id="35832" w:name="_Toc426391070"/>
            <w:bookmarkStart w:id="35833" w:name="_Toc426392474"/>
            <w:bookmarkStart w:id="35834" w:name="_Toc426393877"/>
            <w:bookmarkStart w:id="35835" w:name="_Toc427825462"/>
            <w:bookmarkStart w:id="35836" w:name="_Toc427853275"/>
            <w:bookmarkStart w:id="35837" w:name="_Toc427855515"/>
            <w:bookmarkStart w:id="35838" w:name="_Toc427857716"/>
            <w:bookmarkEnd w:id="35828"/>
            <w:bookmarkEnd w:id="35829"/>
            <w:bookmarkEnd w:id="35830"/>
            <w:bookmarkEnd w:id="35831"/>
            <w:bookmarkEnd w:id="35832"/>
            <w:bookmarkEnd w:id="35833"/>
            <w:bookmarkEnd w:id="35834"/>
            <w:bookmarkEnd w:id="35835"/>
            <w:bookmarkEnd w:id="35836"/>
            <w:bookmarkEnd w:id="35837"/>
            <w:bookmarkEnd w:id="35838"/>
          </w:p>
        </w:tc>
        <w:tc>
          <w:tcPr>
            <w:tcW w:w="2408" w:type="dxa"/>
            <w:tcBorders>
              <w:top w:val="single" w:sz="4" w:space="0" w:color="auto"/>
              <w:left w:val="single" w:sz="4" w:space="0" w:color="auto"/>
              <w:bottom w:val="single" w:sz="4" w:space="0" w:color="auto"/>
              <w:right w:val="single" w:sz="4" w:space="0" w:color="auto"/>
            </w:tcBorders>
          </w:tcPr>
          <w:p w14:paraId="62496C96" w14:textId="760C4593" w:rsidR="005F4718" w:rsidRPr="00C106B9" w:rsidDel="006346A9" w:rsidRDefault="005F4718">
            <w:pPr>
              <w:rPr>
                <w:del w:id="35839" w:author="Ramasubramani, Hariharan" w:date="2015-07-20T11:34:00Z"/>
                <w:rFonts w:cstheme="minorHAnsi"/>
                <w:color w:val="000000" w:themeColor="text1"/>
                <w:szCs w:val="18"/>
              </w:rPr>
              <w:pPrChange w:id="35840" w:author="Ramasubramani, Hariharan" w:date="2015-07-27T20:55:00Z">
                <w:pPr>
                  <w:ind w:left="-18" w:firstLine="0"/>
                </w:pPr>
              </w:pPrChange>
            </w:pPr>
            <w:del w:id="35841" w:author="Ramasubramani, Hariharan" w:date="2015-07-20T11:34:00Z">
              <w:r w:rsidDel="006346A9">
                <w:rPr>
                  <w:rFonts w:cstheme="minorHAnsi"/>
                  <w:color w:val="000000" w:themeColor="text1"/>
                  <w:szCs w:val="18"/>
                </w:rPr>
                <w:delText>NPPI/PCI Designation</w:delText>
              </w:r>
              <w:bookmarkStart w:id="35842" w:name="_Toc426385456"/>
              <w:bookmarkStart w:id="35843" w:name="_Toc426386860"/>
              <w:bookmarkStart w:id="35844" w:name="_Toc426388263"/>
              <w:bookmarkStart w:id="35845" w:name="_Toc426389667"/>
              <w:bookmarkStart w:id="35846" w:name="_Toc426391071"/>
              <w:bookmarkStart w:id="35847" w:name="_Toc426392475"/>
              <w:bookmarkStart w:id="35848" w:name="_Toc426393878"/>
              <w:bookmarkStart w:id="35849" w:name="_Toc427825463"/>
              <w:bookmarkStart w:id="35850" w:name="_Toc427853276"/>
              <w:bookmarkStart w:id="35851" w:name="_Toc427855516"/>
              <w:bookmarkStart w:id="35852" w:name="_Toc427857717"/>
              <w:bookmarkEnd w:id="35842"/>
              <w:bookmarkEnd w:id="35843"/>
              <w:bookmarkEnd w:id="35844"/>
              <w:bookmarkEnd w:id="35845"/>
              <w:bookmarkEnd w:id="35846"/>
              <w:bookmarkEnd w:id="35847"/>
              <w:bookmarkEnd w:id="35848"/>
              <w:bookmarkEnd w:id="35849"/>
              <w:bookmarkEnd w:id="35850"/>
              <w:bookmarkEnd w:id="35851"/>
              <w:bookmarkEnd w:id="35852"/>
            </w:del>
          </w:p>
        </w:tc>
        <w:tc>
          <w:tcPr>
            <w:tcW w:w="759" w:type="dxa"/>
            <w:tcBorders>
              <w:top w:val="single" w:sz="4" w:space="0" w:color="auto"/>
              <w:left w:val="single" w:sz="4" w:space="0" w:color="auto"/>
              <w:bottom w:val="single" w:sz="4" w:space="0" w:color="auto"/>
              <w:right w:val="single" w:sz="4" w:space="0" w:color="auto"/>
            </w:tcBorders>
          </w:tcPr>
          <w:p w14:paraId="35D798CD" w14:textId="4FD5FC5B" w:rsidR="005F4718" w:rsidRPr="00C106B9" w:rsidDel="006346A9" w:rsidRDefault="005F4718">
            <w:pPr>
              <w:rPr>
                <w:del w:id="35853" w:author="Ramasubramani, Hariharan" w:date="2015-07-20T11:34:00Z"/>
                <w:rFonts w:cstheme="minorHAnsi"/>
                <w:color w:val="000000" w:themeColor="text1"/>
                <w:szCs w:val="18"/>
              </w:rPr>
              <w:pPrChange w:id="35854" w:author="Ramasubramani, Hariharan" w:date="2015-07-27T20:55:00Z">
                <w:pPr>
                  <w:ind w:firstLine="0"/>
                </w:pPr>
              </w:pPrChange>
            </w:pPr>
            <w:del w:id="35855" w:author="Ramasubramani, Hariharan" w:date="2015-07-20T11:34:00Z">
              <w:r w:rsidRPr="00C106B9" w:rsidDel="006346A9">
                <w:rPr>
                  <w:rFonts w:cstheme="minorHAnsi"/>
                  <w:color w:val="000000" w:themeColor="text1"/>
                  <w:szCs w:val="18"/>
                </w:rPr>
                <w:delText>-</w:delText>
              </w:r>
              <w:bookmarkStart w:id="35856" w:name="_Toc426385457"/>
              <w:bookmarkStart w:id="35857" w:name="_Toc426386861"/>
              <w:bookmarkStart w:id="35858" w:name="_Toc426388264"/>
              <w:bookmarkStart w:id="35859" w:name="_Toc426389668"/>
              <w:bookmarkStart w:id="35860" w:name="_Toc426391072"/>
              <w:bookmarkStart w:id="35861" w:name="_Toc426392476"/>
              <w:bookmarkStart w:id="35862" w:name="_Toc426393879"/>
              <w:bookmarkStart w:id="35863" w:name="_Toc427825464"/>
              <w:bookmarkStart w:id="35864" w:name="_Toc427853277"/>
              <w:bookmarkStart w:id="35865" w:name="_Toc427855517"/>
              <w:bookmarkStart w:id="35866" w:name="_Toc427857718"/>
              <w:bookmarkEnd w:id="35856"/>
              <w:bookmarkEnd w:id="35857"/>
              <w:bookmarkEnd w:id="35858"/>
              <w:bookmarkEnd w:id="35859"/>
              <w:bookmarkEnd w:id="35860"/>
              <w:bookmarkEnd w:id="35861"/>
              <w:bookmarkEnd w:id="35862"/>
              <w:bookmarkEnd w:id="35863"/>
              <w:bookmarkEnd w:id="35864"/>
              <w:bookmarkEnd w:id="35865"/>
              <w:bookmarkEnd w:id="35866"/>
            </w:del>
          </w:p>
        </w:tc>
        <w:tc>
          <w:tcPr>
            <w:tcW w:w="1018" w:type="dxa"/>
            <w:tcBorders>
              <w:top w:val="single" w:sz="4" w:space="0" w:color="auto"/>
              <w:left w:val="single" w:sz="4" w:space="0" w:color="auto"/>
              <w:bottom w:val="single" w:sz="4" w:space="0" w:color="auto"/>
              <w:right w:val="single" w:sz="4" w:space="0" w:color="auto"/>
            </w:tcBorders>
          </w:tcPr>
          <w:p w14:paraId="2B0DAFF0" w14:textId="5F3F14E2" w:rsidR="005F4718" w:rsidRPr="00C106B9" w:rsidDel="006346A9" w:rsidRDefault="005F4718">
            <w:pPr>
              <w:rPr>
                <w:del w:id="35867" w:author="Ramasubramani, Hariharan" w:date="2015-07-20T11:34:00Z"/>
                <w:rFonts w:cstheme="minorHAnsi"/>
                <w:color w:val="000000" w:themeColor="text1"/>
                <w:szCs w:val="18"/>
              </w:rPr>
              <w:pPrChange w:id="35868" w:author="Ramasubramani, Hariharan" w:date="2015-07-27T20:55:00Z">
                <w:pPr>
                  <w:ind w:left="-57" w:firstLine="0"/>
                  <w:jc w:val="center"/>
                </w:pPr>
              </w:pPrChange>
            </w:pPr>
            <w:del w:id="35869" w:author="Ramasubramani, Hariharan" w:date="2015-07-20T11:34:00Z">
              <w:r w:rsidRPr="00C106B9" w:rsidDel="006346A9">
                <w:rPr>
                  <w:rFonts w:cstheme="minorHAnsi"/>
                  <w:color w:val="000000" w:themeColor="text1"/>
                  <w:szCs w:val="18"/>
                </w:rPr>
                <w:delText>M</w:delText>
              </w:r>
              <w:bookmarkStart w:id="35870" w:name="_Toc426385458"/>
              <w:bookmarkStart w:id="35871" w:name="_Toc426386862"/>
              <w:bookmarkStart w:id="35872" w:name="_Toc426388265"/>
              <w:bookmarkStart w:id="35873" w:name="_Toc426389669"/>
              <w:bookmarkStart w:id="35874" w:name="_Toc426391073"/>
              <w:bookmarkStart w:id="35875" w:name="_Toc426392477"/>
              <w:bookmarkStart w:id="35876" w:name="_Toc426393880"/>
              <w:bookmarkStart w:id="35877" w:name="_Toc427825465"/>
              <w:bookmarkStart w:id="35878" w:name="_Toc427853278"/>
              <w:bookmarkStart w:id="35879" w:name="_Toc427855518"/>
              <w:bookmarkStart w:id="35880" w:name="_Toc427857719"/>
              <w:bookmarkEnd w:id="35870"/>
              <w:bookmarkEnd w:id="35871"/>
              <w:bookmarkEnd w:id="35872"/>
              <w:bookmarkEnd w:id="35873"/>
              <w:bookmarkEnd w:id="35874"/>
              <w:bookmarkEnd w:id="35875"/>
              <w:bookmarkEnd w:id="35876"/>
              <w:bookmarkEnd w:id="35877"/>
              <w:bookmarkEnd w:id="35878"/>
              <w:bookmarkEnd w:id="35879"/>
              <w:bookmarkEnd w:id="35880"/>
            </w:del>
          </w:p>
        </w:tc>
        <w:tc>
          <w:tcPr>
            <w:tcW w:w="897" w:type="dxa"/>
            <w:tcBorders>
              <w:top w:val="single" w:sz="4" w:space="0" w:color="auto"/>
              <w:left w:val="single" w:sz="4" w:space="0" w:color="auto"/>
              <w:bottom w:val="single" w:sz="4" w:space="0" w:color="auto"/>
              <w:right w:val="single" w:sz="4" w:space="0" w:color="auto"/>
            </w:tcBorders>
          </w:tcPr>
          <w:p w14:paraId="47235E42" w14:textId="12111C8A" w:rsidR="005F4718" w:rsidRPr="00C106B9" w:rsidDel="006346A9" w:rsidRDefault="005F4718">
            <w:pPr>
              <w:rPr>
                <w:del w:id="35881" w:author="Ramasubramani, Hariharan" w:date="2015-07-20T11:34:00Z"/>
                <w:rFonts w:cstheme="minorHAnsi"/>
                <w:color w:val="000000" w:themeColor="text1"/>
                <w:szCs w:val="18"/>
              </w:rPr>
              <w:pPrChange w:id="35882" w:author="Ramasubramani, Hariharan" w:date="2015-07-27T20:55:00Z">
                <w:pPr>
                  <w:ind w:left="-57" w:firstLine="0"/>
                  <w:jc w:val="center"/>
                </w:pPr>
              </w:pPrChange>
            </w:pPr>
            <w:del w:id="35883" w:author="Ramasubramani, Hariharan" w:date="2015-07-20T11:34:00Z">
              <w:r w:rsidDel="006346A9">
                <w:rPr>
                  <w:rFonts w:cstheme="minorHAnsi"/>
                  <w:color w:val="000000" w:themeColor="text1"/>
                  <w:szCs w:val="18"/>
                </w:rPr>
                <w:delText>E</w:delText>
              </w:r>
              <w:bookmarkStart w:id="35884" w:name="_Toc426385459"/>
              <w:bookmarkStart w:id="35885" w:name="_Toc426386863"/>
              <w:bookmarkStart w:id="35886" w:name="_Toc426388266"/>
              <w:bookmarkStart w:id="35887" w:name="_Toc426389670"/>
              <w:bookmarkStart w:id="35888" w:name="_Toc426391074"/>
              <w:bookmarkStart w:id="35889" w:name="_Toc426392478"/>
              <w:bookmarkStart w:id="35890" w:name="_Toc426393881"/>
              <w:bookmarkStart w:id="35891" w:name="_Toc427825466"/>
              <w:bookmarkStart w:id="35892" w:name="_Toc427853279"/>
              <w:bookmarkStart w:id="35893" w:name="_Toc427855519"/>
              <w:bookmarkStart w:id="35894" w:name="_Toc427857720"/>
              <w:bookmarkEnd w:id="35884"/>
              <w:bookmarkEnd w:id="35885"/>
              <w:bookmarkEnd w:id="35886"/>
              <w:bookmarkEnd w:id="35887"/>
              <w:bookmarkEnd w:id="35888"/>
              <w:bookmarkEnd w:id="35889"/>
              <w:bookmarkEnd w:id="35890"/>
              <w:bookmarkEnd w:id="35891"/>
              <w:bookmarkEnd w:id="35892"/>
              <w:bookmarkEnd w:id="35893"/>
              <w:bookmarkEnd w:id="35894"/>
            </w:del>
          </w:p>
        </w:tc>
        <w:tc>
          <w:tcPr>
            <w:tcW w:w="1248" w:type="dxa"/>
            <w:tcBorders>
              <w:top w:val="single" w:sz="4" w:space="0" w:color="auto"/>
              <w:left w:val="single" w:sz="4" w:space="0" w:color="auto"/>
              <w:bottom w:val="single" w:sz="4" w:space="0" w:color="auto"/>
              <w:right w:val="single" w:sz="4" w:space="0" w:color="auto"/>
            </w:tcBorders>
          </w:tcPr>
          <w:p w14:paraId="32E3DC2D" w14:textId="358085F8" w:rsidR="005F4718" w:rsidRPr="00C106B9" w:rsidDel="006346A9" w:rsidRDefault="005F4718">
            <w:pPr>
              <w:rPr>
                <w:del w:id="35895" w:author="Ramasubramani, Hariharan" w:date="2015-07-20T11:34:00Z"/>
                <w:rFonts w:cstheme="minorHAnsi"/>
                <w:color w:val="000000" w:themeColor="text1"/>
                <w:szCs w:val="18"/>
              </w:rPr>
              <w:pPrChange w:id="35896" w:author="Ramasubramani, Hariharan" w:date="2015-07-27T20:55:00Z">
                <w:pPr>
                  <w:ind w:left="-57" w:right="-98" w:firstLine="0"/>
                  <w:jc w:val="center"/>
                </w:pPr>
              </w:pPrChange>
            </w:pPr>
            <w:del w:id="35897" w:author="Ramasubramani, Hariharan" w:date="2015-07-20T11:34:00Z">
              <w:r w:rsidDel="006346A9">
                <w:rPr>
                  <w:rFonts w:cstheme="minorHAnsi"/>
                  <w:color w:val="000000" w:themeColor="text1"/>
                  <w:szCs w:val="18"/>
                </w:rPr>
                <w:delText>multi-select</w:delText>
              </w:r>
              <w:bookmarkStart w:id="35898" w:name="_Toc426385460"/>
              <w:bookmarkStart w:id="35899" w:name="_Toc426386864"/>
              <w:bookmarkStart w:id="35900" w:name="_Toc426388267"/>
              <w:bookmarkStart w:id="35901" w:name="_Toc426389671"/>
              <w:bookmarkStart w:id="35902" w:name="_Toc426391075"/>
              <w:bookmarkStart w:id="35903" w:name="_Toc426392479"/>
              <w:bookmarkStart w:id="35904" w:name="_Toc426393882"/>
              <w:bookmarkStart w:id="35905" w:name="_Toc427825467"/>
              <w:bookmarkStart w:id="35906" w:name="_Toc427853280"/>
              <w:bookmarkStart w:id="35907" w:name="_Toc427855520"/>
              <w:bookmarkStart w:id="35908" w:name="_Toc427857721"/>
              <w:bookmarkEnd w:id="35898"/>
              <w:bookmarkEnd w:id="35899"/>
              <w:bookmarkEnd w:id="35900"/>
              <w:bookmarkEnd w:id="35901"/>
              <w:bookmarkEnd w:id="35902"/>
              <w:bookmarkEnd w:id="35903"/>
              <w:bookmarkEnd w:id="35904"/>
              <w:bookmarkEnd w:id="35905"/>
              <w:bookmarkEnd w:id="35906"/>
              <w:bookmarkEnd w:id="35907"/>
              <w:bookmarkEnd w:id="35908"/>
            </w:del>
          </w:p>
        </w:tc>
        <w:tc>
          <w:tcPr>
            <w:tcW w:w="734" w:type="dxa"/>
            <w:tcBorders>
              <w:top w:val="single" w:sz="4" w:space="0" w:color="auto"/>
              <w:left w:val="single" w:sz="4" w:space="0" w:color="auto"/>
              <w:bottom w:val="single" w:sz="4" w:space="0" w:color="auto"/>
              <w:right w:val="single" w:sz="4" w:space="0" w:color="auto"/>
            </w:tcBorders>
          </w:tcPr>
          <w:p w14:paraId="6A8267C9" w14:textId="1EA0388A" w:rsidR="005F4718" w:rsidRPr="00C106B9" w:rsidDel="006346A9" w:rsidRDefault="005F4718">
            <w:pPr>
              <w:rPr>
                <w:del w:id="35909" w:author="Ramasubramani, Hariharan" w:date="2015-07-20T11:34:00Z"/>
                <w:rFonts w:cstheme="minorHAnsi"/>
                <w:color w:val="000000" w:themeColor="text1"/>
                <w:szCs w:val="18"/>
              </w:rPr>
              <w:pPrChange w:id="35910" w:author="Ramasubramani, Hariharan" w:date="2015-07-27T20:55:00Z">
                <w:pPr>
                  <w:ind w:left="-57" w:firstLine="0"/>
                  <w:jc w:val="center"/>
                </w:pPr>
              </w:pPrChange>
            </w:pPr>
            <w:del w:id="35911" w:author="Ramasubramani, Hariharan" w:date="2015-07-20T11:34:00Z">
              <w:r w:rsidRPr="00C106B9" w:rsidDel="006346A9">
                <w:rPr>
                  <w:rFonts w:cstheme="minorHAnsi"/>
                  <w:color w:val="000000" w:themeColor="text1"/>
                  <w:szCs w:val="18"/>
                </w:rPr>
                <w:delText>N/A</w:delText>
              </w:r>
              <w:bookmarkStart w:id="35912" w:name="_Toc426385461"/>
              <w:bookmarkStart w:id="35913" w:name="_Toc426386865"/>
              <w:bookmarkStart w:id="35914" w:name="_Toc426388268"/>
              <w:bookmarkStart w:id="35915" w:name="_Toc426389672"/>
              <w:bookmarkStart w:id="35916" w:name="_Toc426391076"/>
              <w:bookmarkStart w:id="35917" w:name="_Toc426392480"/>
              <w:bookmarkStart w:id="35918" w:name="_Toc426393883"/>
              <w:bookmarkStart w:id="35919" w:name="_Toc427825468"/>
              <w:bookmarkStart w:id="35920" w:name="_Toc427853281"/>
              <w:bookmarkStart w:id="35921" w:name="_Toc427855521"/>
              <w:bookmarkStart w:id="35922" w:name="_Toc427857722"/>
              <w:bookmarkEnd w:id="35912"/>
              <w:bookmarkEnd w:id="35913"/>
              <w:bookmarkEnd w:id="35914"/>
              <w:bookmarkEnd w:id="35915"/>
              <w:bookmarkEnd w:id="35916"/>
              <w:bookmarkEnd w:id="35917"/>
              <w:bookmarkEnd w:id="35918"/>
              <w:bookmarkEnd w:id="35919"/>
              <w:bookmarkEnd w:id="35920"/>
              <w:bookmarkEnd w:id="35921"/>
              <w:bookmarkEnd w:id="35922"/>
            </w:del>
          </w:p>
        </w:tc>
        <w:tc>
          <w:tcPr>
            <w:tcW w:w="1868" w:type="dxa"/>
            <w:tcBorders>
              <w:top w:val="single" w:sz="4" w:space="0" w:color="auto"/>
              <w:left w:val="single" w:sz="4" w:space="0" w:color="auto"/>
              <w:bottom w:val="single" w:sz="4" w:space="0" w:color="auto"/>
              <w:right w:val="single" w:sz="4" w:space="0" w:color="auto"/>
            </w:tcBorders>
          </w:tcPr>
          <w:p w14:paraId="42D5E845" w14:textId="2681140A" w:rsidR="006C03CB" w:rsidDel="006346A9" w:rsidRDefault="006C03CB">
            <w:pPr>
              <w:rPr>
                <w:del w:id="35923" w:author="Ramasubramani, Hariharan" w:date="2015-07-20T11:34:00Z"/>
                <w:rFonts w:cstheme="minorHAnsi"/>
                <w:color w:val="000000" w:themeColor="text1"/>
              </w:rPr>
              <w:pPrChange w:id="35924" w:author="Ramasubramani, Hariharan" w:date="2015-07-27T20:55:00Z">
                <w:pPr>
                  <w:pStyle w:val="ListParagraph"/>
                  <w:ind w:left="148" w:firstLine="0"/>
                </w:pPr>
              </w:pPrChange>
            </w:pPr>
            <w:del w:id="35925" w:author="Ramasubramani, Hariharan" w:date="2015-07-20T11:34:00Z">
              <w:r w:rsidDel="006346A9">
                <w:rPr>
                  <w:rFonts w:cstheme="minorHAnsi"/>
                  <w:color w:val="000000" w:themeColor="text1"/>
                </w:rPr>
                <w:delText>Values will be maintained by RDM. See BRD</w:delText>
              </w:r>
              <w:r w:rsidR="00A317C7" w:rsidDel="006346A9">
                <w:rPr>
                  <w:rFonts w:cstheme="minorHAnsi"/>
                  <w:color w:val="000000" w:themeColor="text1"/>
                </w:rPr>
                <w:delText xml:space="preserve"> for actual values</w:delText>
              </w:r>
              <w:bookmarkStart w:id="35926" w:name="_Toc426385462"/>
              <w:bookmarkStart w:id="35927" w:name="_Toc426386866"/>
              <w:bookmarkStart w:id="35928" w:name="_Toc426388269"/>
              <w:bookmarkStart w:id="35929" w:name="_Toc426389673"/>
              <w:bookmarkStart w:id="35930" w:name="_Toc426391077"/>
              <w:bookmarkStart w:id="35931" w:name="_Toc426392481"/>
              <w:bookmarkStart w:id="35932" w:name="_Toc426393884"/>
              <w:bookmarkStart w:id="35933" w:name="_Toc427825469"/>
              <w:bookmarkStart w:id="35934" w:name="_Toc427853282"/>
              <w:bookmarkStart w:id="35935" w:name="_Toc427855522"/>
              <w:bookmarkStart w:id="35936" w:name="_Toc427857723"/>
              <w:bookmarkEnd w:id="35926"/>
              <w:bookmarkEnd w:id="35927"/>
              <w:bookmarkEnd w:id="35928"/>
              <w:bookmarkEnd w:id="35929"/>
              <w:bookmarkEnd w:id="35930"/>
              <w:bookmarkEnd w:id="35931"/>
              <w:bookmarkEnd w:id="35932"/>
              <w:bookmarkEnd w:id="35933"/>
              <w:bookmarkEnd w:id="35934"/>
              <w:bookmarkEnd w:id="35935"/>
              <w:bookmarkEnd w:id="35936"/>
            </w:del>
          </w:p>
          <w:p w14:paraId="27D48820" w14:textId="03A5B784" w:rsidR="00096667" w:rsidRPr="00C106B9" w:rsidDel="006346A9" w:rsidRDefault="00096667">
            <w:pPr>
              <w:rPr>
                <w:del w:id="35937" w:author="Ramasubramani, Hariharan" w:date="2015-07-20T11:34:00Z"/>
                <w:rFonts w:cstheme="minorHAnsi"/>
                <w:color w:val="000000" w:themeColor="text1"/>
                <w:szCs w:val="18"/>
              </w:rPr>
              <w:pPrChange w:id="35938" w:author="Ramasubramani, Hariharan" w:date="2015-07-27T20:55:00Z">
                <w:pPr>
                  <w:pStyle w:val="ListParagraph"/>
                  <w:ind w:left="148" w:firstLine="0"/>
                </w:pPr>
              </w:pPrChange>
            </w:pPr>
            <w:bookmarkStart w:id="35939" w:name="_Toc426385463"/>
            <w:bookmarkStart w:id="35940" w:name="_Toc426386867"/>
            <w:bookmarkStart w:id="35941" w:name="_Toc426388270"/>
            <w:bookmarkStart w:id="35942" w:name="_Toc426389674"/>
            <w:bookmarkStart w:id="35943" w:name="_Toc426391078"/>
            <w:bookmarkStart w:id="35944" w:name="_Toc426392482"/>
            <w:bookmarkStart w:id="35945" w:name="_Toc426393885"/>
            <w:bookmarkStart w:id="35946" w:name="_Toc427825470"/>
            <w:bookmarkStart w:id="35947" w:name="_Toc427853283"/>
            <w:bookmarkStart w:id="35948" w:name="_Toc427855523"/>
            <w:bookmarkStart w:id="35949" w:name="_Toc427857724"/>
            <w:bookmarkEnd w:id="35939"/>
            <w:bookmarkEnd w:id="35940"/>
            <w:bookmarkEnd w:id="35941"/>
            <w:bookmarkEnd w:id="35942"/>
            <w:bookmarkEnd w:id="35943"/>
            <w:bookmarkEnd w:id="35944"/>
            <w:bookmarkEnd w:id="35945"/>
            <w:bookmarkEnd w:id="35946"/>
            <w:bookmarkEnd w:id="35947"/>
            <w:bookmarkEnd w:id="35948"/>
            <w:bookmarkEnd w:id="35949"/>
          </w:p>
        </w:tc>
        <w:tc>
          <w:tcPr>
            <w:tcW w:w="846" w:type="dxa"/>
            <w:tcBorders>
              <w:top w:val="single" w:sz="4" w:space="0" w:color="auto"/>
              <w:left w:val="single" w:sz="4" w:space="0" w:color="auto"/>
              <w:bottom w:val="single" w:sz="4" w:space="0" w:color="auto"/>
              <w:right w:val="single" w:sz="4" w:space="0" w:color="auto"/>
            </w:tcBorders>
          </w:tcPr>
          <w:p w14:paraId="1F770201" w14:textId="78BAD8A0" w:rsidR="005F4718" w:rsidDel="006346A9" w:rsidRDefault="005F4718">
            <w:pPr>
              <w:rPr>
                <w:del w:id="35950" w:author="Ramasubramani, Hariharan" w:date="2015-07-20T11:34:00Z"/>
                <w:rFonts w:cstheme="minorHAnsi"/>
                <w:color w:val="000000" w:themeColor="text1"/>
                <w:szCs w:val="18"/>
              </w:rPr>
              <w:pPrChange w:id="35951" w:author="Ramasubramani, Hariharan" w:date="2015-07-27T20:55:00Z">
                <w:pPr>
                  <w:ind w:left="-57" w:right="-76" w:firstLine="0"/>
                  <w:jc w:val="center"/>
                </w:pPr>
              </w:pPrChange>
            </w:pPr>
            <w:del w:id="35952" w:author="Ramasubramani, Hariharan" w:date="2015-07-20T11:34:00Z">
              <w:r w:rsidDel="006346A9">
                <w:rPr>
                  <w:rFonts w:cstheme="minorHAnsi"/>
                  <w:color w:val="000000" w:themeColor="text1"/>
                  <w:szCs w:val="18"/>
                </w:rPr>
                <w:delText>Default the NPPI/PCI Designation associated to the Sub-Classification code</w:delText>
              </w:r>
              <w:bookmarkStart w:id="35953" w:name="_Toc426385464"/>
              <w:bookmarkStart w:id="35954" w:name="_Toc426386868"/>
              <w:bookmarkStart w:id="35955" w:name="_Toc426388271"/>
              <w:bookmarkStart w:id="35956" w:name="_Toc426389675"/>
              <w:bookmarkStart w:id="35957" w:name="_Toc426391079"/>
              <w:bookmarkStart w:id="35958" w:name="_Toc426392483"/>
              <w:bookmarkStart w:id="35959" w:name="_Toc426393886"/>
              <w:bookmarkStart w:id="35960" w:name="_Toc427825471"/>
              <w:bookmarkStart w:id="35961" w:name="_Toc427853284"/>
              <w:bookmarkStart w:id="35962" w:name="_Toc427855524"/>
              <w:bookmarkStart w:id="35963" w:name="_Toc427857725"/>
              <w:bookmarkEnd w:id="35953"/>
              <w:bookmarkEnd w:id="35954"/>
              <w:bookmarkEnd w:id="35955"/>
              <w:bookmarkEnd w:id="35956"/>
              <w:bookmarkEnd w:id="35957"/>
              <w:bookmarkEnd w:id="35958"/>
              <w:bookmarkEnd w:id="35959"/>
              <w:bookmarkEnd w:id="35960"/>
              <w:bookmarkEnd w:id="35961"/>
              <w:bookmarkEnd w:id="35962"/>
              <w:bookmarkEnd w:id="35963"/>
            </w:del>
          </w:p>
          <w:p w14:paraId="339493B1" w14:textId="33156ECF" w:rsidR="005F4718" w:rsidDel="006346A9" w:rsidRDefault="005F4718">
            <w:pPr>
              <w:rPr>
                <w:del w:id="35964" w:author="Ramasubramani, Hariharan" w:date="2015-07-20T11:34:00Z"/>
                <w:rFonts w:cstheme="minorHAnsi"/>
                <w:color w:val="000000" w:themeColor="text1"/>
                <w:szCs w:val="18"/>
              </w:rPr>
              <w:pPrChange w:id="35965" w:author="Ramasubramani, Hariharan" w:date="2015-07-27T20:55:00Z">
                <w:pPr>
                  <w:ind w:left="-57" w:right="-76" w:firstLine="0"/>
                  <w:jc w:val="center"/>
                </w:pPr>
              </w:pPrChange>
            </w:pPr>
            <w:bookmarkStart w:id="35966" w:name="_Toc426385465"/>
            <w:bookmarkStart w:id="35967" w:name="_Toc426386869"/>
            <w:bookmarkStart w:id="35968" w:name="_Toc426388272"/>
            <w:bookmarkStart w:id="35969" w:name="_Toc426389676"/>
            <w:bookmarkStart w:id="35970" w:name="_Toc426391080"/>
            <w:bookmarkStart w:id="35971" w:name="_Toc426392484"/>
            <w:bookmarkStart w:id="35972" w:name="_Toc426393887"/>
            <w:bookmarkStart w:id="35973" w:name="_Toc427825472"/>
            <w:bookmarkStart w:id="35974" w:name="_Toc427853285"/>
            <w:bookmarkStart w:id="35975" w:name="_Toc427855525"/>
            <w:bookmarkStart w:id="35976" w:name="_Toc427857726"/>
            <w:bookmarkEnd w:id="35966"/>
            <w:bookmarkEnd w:id="35967"/>
            <w:bookmarkEnd w:id="35968"/>
            <w:bookmarkEnd w:id="35969"/>
            <w:bookmarkEnd w:id="35970"/>
            <w:bookmarkEnd w:id="35971"/>
            <w:bookmarkEnd w:id="35972"/>
            <w:bookmarkEnd w:id="35973"/>
            <w:bookmarkEnd w:id="35974"/>
            <w:bookmarkEnd w:id="35975"/>
            <w:bookmarkEnd w:id="35976"/>
          </w:p>
          <w:p w14:paraId="65F2B109" w14:textId="077DEAF8" w:rsidR="005F4718" w:rsidRPr="00C106B9" w:rsidDel="006346A9" w:rsidRDefault="005F4718">
            <w:pPr>
              <w:rPr>
                <w:del w:id="35977" w:author="Ramasubramani, Hariharan" w:date="2015-07-20T11:34:00Z"/>
                <w:rFonts w:cstheme="minorHAnsi"/>
                <w:color w:val="000000" w:themeColor="text1"/>
                <w:szCs w:val="18"/>
              </w:rPr>
              <w:pPrChange w:id="35978" w:author="Ramasubramani, Hariharan" w:date="2015-07-27T20:55:00Z">
                <w:pPr>
                  <w:ind w:left="-57" w:right="-76" w:firstLine="0"/>
                  <w:jc w:val="center"/>
                </w:pPr>
              </w:pPrChange>
            </w:pPr>
            <w:del w:id="35979" w:author="Ramasubramani, Hariharan" w:date="2015-07-20T11:34:00Z">
              <w:r w:rsidDel="006346A9">
                <w:rPr>
                  <w:rFonts w:cstheme="minorHAnsi"/>
                  <w:color w:val="000000" w:themeColor="text1"/>
                </w:rPr>
                <w:delText>If N/A is selected, no other values can be selected. If values other than N/A are selected, N/A cannot be selected.</w:delText>
              </w:r>
              <w:bookmarkStart w:id="35980" w:name="_Toc426385466"/>
              <w:bookmarkStart w:id="35981" w:name="_Toc426386870"/>
              <w:bookmarkStart w:id="35982" w:name="_Toc426388273"/>
              <w:bookmarkStart w:id="35983" w:name="_Toc426389677"/>
              <w:bookmarkStart w:id="35984" w:name="_Toc426391081"/>
              <w:bookmarkStart w:id="35985" w:name="_Toc426392485"/>
              <w:bookmarkStart w:id="35986" w:name="_Toc426393888"/>
              <w:bookmarkStart w:id="35987" w:name="_Toc427825473"/>
              <w:bookmarkStart w:id="35988" w:name="_Toc427853286"/>
              <w:bookmarkStart w:id="35989" w:name="_Toc427855526"/>
              <w:bookmarkStart w:id="35990" w:name="_Toc427857727"/>
              <w:bookmarkEnd w:id="35980"/>
              <w:bookmarkEnd w:id="35981"/>
              <w:bookmarkEnd w:id="35982"/>
              <w:bookmarkEnd w:id="35983"/>
              <w:bookmarkEnd w:id="35984"/>
              <w:bookmarkEnd w:id="35985"/>
              <w:bookmarkEnd w:id="35986"/>
              <w:bookmarkEnd w:id="35987"/>
              <w:bookmarkEnd w:id="35988"/>
              <w:bookmarkEnd w:id="35989"/>
              <w:bookmarkEnd w:id="35990"/>
            </w:del>
          </w:p>
        </w:tc>
        <w:bookmarkStart w:id="35991" w:name="_Toc426385467"/>
        <w:bookmarkStart w:id="35992" w:name="_Toc426386871"/>
        <w:bookmarkStart w:id="35993" w:name="_Toc426388274"/>
        <w:bookmarkStart w:id="35994" w:name="_Toc426389678"/>
        <w:bookmarkStart w:id="35995" w:name="_Toc426391082"/>
        <w:bookmarkStart w:id="35996" w:name="_Toc426392486"/>
        <w:bookmarkStart w:id="35997" w:name="_Toc426393889"/>
        <w:bookmarkStart w:id="35998" w:name="_Toc427825474"/>
        <w:bookmarkStart w:id="35999" w:name="_Toc427853287"/>
        <w:bookmarkStart w:id="36000" w:name="_Toc427855527"/>
        <w:bookmarkStart w:id="36001" w:name="_Toc427857728"/>
        <w:bookmarkEnd w:id="35991"/>
        <w:bookmarkEnd w:id="35992"/>
        <w:bookmarkEnd w:id="35993"/>
        <w:bookmarkEnd w:id="35994"/>
        <w:bookmarkEnd w:id="35995"/>
        <w:bookmarkEnd w:id="35996"/>
        <w:bookmarkEnd w:id="35997"/>
        <w:bookmarkEnd w:id="35998"/>
        <w:bookmarkEnd w:id="35999"/>
        <w:bookmarkEnd w:id="36000"/>
        <w:bookmarkEnd w:id="36001"/>
      </w:tr>
      <w:tr w:rsidR="005F4718" w:rsidRPr="00C106B9" w:rsidDel="006346A9" w14:paraId="5F9C92F5" w14:textId="3AA2E1B5" w:rsidTr="008C172F">
        <w:trPr>
          <w:cantSplit/>
          <w:trHeight w:val="314"/>
          <w:jc w:val="center"/>
          <w:del w:id="36002" w:author="Ramasubramani, Hariharan" w:date="2015-07-20T11:34:00Z"/>
        </w:trPr>
        <w:tc>
          <w:tcPr>
            <w:tcW w:w="1086" w:type="dxa"/>
            <w:tcBorders>
              <w:top w:val="single" w:sz="4" w:space="0" w:color="auto"/>
              <w:left w:val="single" w:sz="4" w:space="0" w:color="auto"/>
              <w:bottom w:val="single" w:sz="4" w:space="0" w:color="auto"/>
              <w:right w:val="single" w:sz="4" w:space="0" w:color="auto"/>
            </w:tcBorders>
          </w:tcPr>
          <w:p w14:paraId="53307665" w14:textId="50A6F5F8" w:rsidR="005F4718" w:rsidRPr="00C106B9" w:rsidDel="006346A9" w:rsidRDefault="005F4718">
            <w:pPr>
              <w:rPr>
                <w:del w:id="36003" w:author="Ramasubramani, Hariharan" w:date="2015-07-20T11:34:00Z"/>
                <w:rFonts w:cstheme="minorHAnsi"/>
                <w:color w:val="000000" w:themeColor="text1"/>
              </w:rPr>
              <w:pPrChange w:id="36004" w:author="Ramasubramani, Hariharan" w:date="2015-07-27T20:55:00Z">
                <w:pPr>
                  <w:pStyle w:val="ListParagraph"/>
                  <w:numPr>
                    <w:ilvl w:val="3"/>
                    <w:numId w:val="23"/>
                  </w:numPr>
                  <w:tabs>
                    <w:tab w:val="num" w:pos="2459"/>
                  </w:tabs>
                  <w:overflowPunct w:val="0"/>
                  <w:autoSpaceDE w:val="0"/>
                  <w:autoSpaceDN w:val="0"/>
                  <w:spacing w:after="60"/>
                  <w:ind w:left="-43" w:firstLine="0"/>
                  <w:textAlignment w:val="baseline"/>
                </w:pPr>
              </w:pPrChange>
            </w:pPr>
            <w:bookmarkStart w:id="36005" w:name="_Toc426385468"/>
            <w:bookmarkStart w:id="36006" w:name="_Toc426386872"/>
            <w:bookmarkStart w:id="36007" w:name="_Toc426388275"/>
            <w:bookmarkStart w:id="36008" w:name="_Toc426389679"/>
            <w:bookmarkStart w:id="36009" w:name="_Toc426391083"/>
            <w:bookmarkStart w:id="36010" w:name="_Toc426392487"/>
            <w:bookmarkStart w:id="36011" w:name="_Toc426393890"/>
            <w:bookmarkStart w:id="36012" w:name="_Toc427825475"/>
            <w:bookmarkStart w:id="36013" w:name="_Toc427853288"/>
            <w:bookmarkStart w:id="36014" w:name="_Toc427855528"/>
            <w:bookmarkStart w:id="36015" w:name="_Toc427857729"/>
            <w:bookmarkEnd w:id="36005"/>
            <w:bookmarkEnd w:id="36006"/>
            <w:bookmarkEnd w:id="36007"/>
            <w:bookmarkEnd w:id="36008"/>
            <w:bookmarkEnd w:id="36009"/>
            <w:bookmarkEnd w:id="36010"/>
            <w:bookmarkEnd w:id="36011"/>
            <w:bookmarkEnd w:id="36012"/>
            <w:bookmarkEnd w:id="36013"/>
            <w:bookmarkEnd w:id="36014"/>
            <w:bookmarkEnd w:id="36015"/>
          </w:p>
        </w:tc>
        <w:tc>
          <w:tcPr>
            <w:tcW w:w="2408" w:type="dxa"/>
            <w:tcBorders>
              <w:top w:val="single" w:sz="4" w:space="0" w:color="auto"/>
              <w:left w:val="single" w:sz="4" w:space="0" w:color="auto"/>
              <w:bottom w:val="single" w:sz="4" w:space="0" w:color="auto"/>
              <w:right w:val="single" w:sz="4" w:space="0" w:color="auto"/>
            </w:tcBorders>
          </w:tcPr>
          <w:p w14:paraId="053AD37E" w14:textId="30370CBA" w:rsidR="005F4718" w:rsidRPr="00C106B9" w:rsidDel="006346A9" w:rsidRDefault="005F4718">
            <w:pPr>
              <w:rPr>
                <w:del w:id="36016" w:author="Ramasubramani, Hariharan" w:date="2015-07-20T11:34:00Z"/>
                <w:rFonts w:cstheme="minorHAnsi"/>
                <w:color w:val="000000" w:themeColor="text1"/>
                <w:szCs w:val="18"/>
              </w:rPr>
              <w:pPrChange w:id="36017" w:author="Ramasubramani, Hariharan" w:date="2015-07-27T20:55:00Z">
                <w:pPr>
                  <w:ind w:left="-18" w:firstLine="0"/>
                </w:pPr>
              </w:pPrChange>
            </w:pPr>
            <w:del w:id="36018" w:author="Ramasubramani, Hariharan" w:date="2015-07-20T11:34:00Z">
              <w:r w:rsidRPr="00C106B9" w:rsidDel="006346A9">
                <w:rPr>
                  <w:rFonts w:cstheme="minorHAnsi"/>
                  <w:color w:val="000000" w:themeColor="text1"/>
                  <w:szCs w:val="18"/>
                </w:rPr>
                <w:delText>Officer Signature</w:delText>
              </w:r>
              <w:bookmarkStart w:id="36019" w:name="_Toc426385469"/>
              <w:bookmarkStart w:id="36020" w:name="_Toc426386873"/>
              <w:bookmarkStart w:id="36021" w:name="_Toc426388276"/>
              <w:bookmarkStart w:id="36022" w:name="_Toc426389680"/>
              <w:bookmarkStart w:id="36023" w:name="_Toc426391084"/>
              <w:bookmarkStart w:id="36024" w:name="_Toc426392488"/>
              <w:bookmarkStart w:id="36025" w:name="_Toc426393891"/>
              <w:bookmarkStart w:id="36026" w:name="_Toc427825476"/>
              <w:bookmarkStart w:id="36027" w:name="_Toc427853289"/>
              <w:bookmarkStart w:id="36028" w:name="_Toc427855529"/>
              <w:bookmarkStart w:id="36029" w:name="_Toc427857730"/>
              <w:bookmarkEnd w:id="36019"/>
              <w:bookmarkEnd w:id="36020"/>
              <w:bookmarkEnd w:id="36021"/>
              <w:bookmarkEnd w:id="36022"/>
              <w:bookmarkEnd w:id="36023"/>
              <w:bookmarkEnd w:id="36024"/>
              <w:bookmarkEnd w:id="36025"/>
              <w:bookmarkEnd w:id="36026"/>
              <w:bookmarkEnd w:id="36027"/>
              <w:bookmarkEnd w:id="36028"/>
              <w:bookmarkEnd w:id="36029"/>
            </w:del>
          </w:p>
        </w:tc>
        <w:tc>
          <w:tcPr>
            <w:tcW w:w="759" w:type="dxa"/>
            <w:tcBorders>
              <w:top w:val="single" w:sz="4" w:space="0" w:color="auto"/>
              <w:left w:val="single" w:sz="4" w:space="0" w:color="auto"/>
              <w:bottom w:val="single" w:sz="4" w:space="0" w:color="auto"/>
              <w:right w:val="single" w:sz="4" w:space="0" w:color="auto"/>
            </w:tcBorders>
          </w:tcPr>
          <w:p w14:paraId="3CD0313C" w14:textId="4AF0090C" w:rsidR="005F4718" w:rsidRPr="00C106B9" w:rsidDel="006346A9" w:rsidRDefault="005F4718">
            <w:pPr>
              <w:rPr>
                <w:del w:id="36030" w:author="Ramasubramani, Hariharan" w:date="2015-07-20T11:34:00Z"/>
                <w:rFonts w:cstheme="minorHAnsi"/>
                <w:color w:val="000000" w:themeColor="text1"/>
                <w:szCs w:val="18"/>
              </w:rPr>
              <w:pPrChange w:id="36031" w:author="Ramasubramani, Hariharan" w:date="2015-07-27T20:55:00Z">
                <w:pPr>
                  <w:ind w:firstLine="0"/>
                </w:pPr>
              </w:pPrChange>
            </w:pPr>
            <w:del w:id="36032" w:author="Ramasubramani, Hariharan" w:date="2015-07-20T11:34:00Z">
              <w:r w:rsidRPr="00C106B9" w:rsidDel="006346A9">
                <w:rPr>
                  <w:rFonts w:cstheme="minorHAnsi"/>
                  <w:color w:val="000000" w:themeColor="text1"/>
                  <w:szCs w:val="18"/>
                </w:rPr>
                <w:delText>-</w:delText>
              </w:r>
              <w:bookmarkStart w:id="36033" w:name="_Toc426385470"/>
              <w:bookmarkStart w:id="36034" w:name="_Toc426386874"/>
              <w:bookmarkStart w:id="36035" w:name="_Toc426388277"/>
              <w:bookmarkStart w:id="36036" w:name="_Toc426389681"/>
              <w:bookmarkStart w:id="36037" w:name="_Toc426391085"/>
              <w:bookmarkStart w:id="36038" w:name="_Toc426392489"/>
              <w:bookmarkStart w:id="36039" w:name="_Toc426393892"/>
              <w:bookmarkStart w:id="36040" w:name="_Toc427825477"/>
              <w:bookmarkStart w:id="36041" w:name="_Toc427853290"/>
              <w:bookmarkStart w:id="36042" w:name="_Toc427855530"/>
              <w:bookmarkStart w:id="36043" w:name="_Toc427857731"/>
              <w:bookmarkEnd w:id="36033"/>
              <w:bookmarkEnd w:id="36034"/>
              <w:bookmarkEnd w:id="36035"/>
              <w:bookmarkEnd w:id="36036"/>
              <w:bookmarkEnd w:id="36037"/>
              <w:bookmarkEnd w:id="36038"/>
              <w:bookmarkEnd w:id="36039"/>
              <w:bookmarkEnd w:id="36040"/>
              <w:bookmarkEnd w:id="36041"/>
              <w:bookmarkEnd w:id="36042"/>
              <w:bookmarkEnd w:id="36043"/>
            </w:del>
          </w:p>
        </w:tc>
        <w:tc>
          <w:tcPr>
            <w:tcW w:w="1018" w:type="dxa"/>
            <w:tcBorders>
              <w:top w:val="single" w:sz="4" w:space="0" w:color="auto"/>
              <w:left w:val="single" w:sz="4" w:space="0" w:color="auto"/>
              <w:bottom w:val="single" w:sz="4" w:space="0" w:color="auto"/>
              <w:right w:val="single" w:sz="4" w:space="0" w:color="auto"/>
            </w:tcBorders>
          </w:tcPr>
          <w:p w14:paraId="19FDA7EF" w14:textId="7597E427" w:rsidR="005F4718" w:rsidRPr="00C106B9" w:rsidDel="006346A9" w:rsidRDefault="005F4718">
            <w:pPr>
              <w:rPr>
                <w:del w:id="36044" w:author="Ramasubramani, Hariharan" w:date="2015-07-20T11:34:00Z"/>
                <w:rFonts w:cstheme="minorHAnsi"/>
                <w:color w:val="000000" w:themeColor="text1"/>
                <w:szCs w:val="18"/>
              </w:rPr>
              <w:pPrChange w:id="36045" w:author="Ramasubramani, Hariharan" w:date="2015-07-27T20:55:00Z">
                <w:pPr>
                  <w:ind w:left="-57" w:firstLine="0"/>
                  <w:jc w:val="center"/>
                </w:pPr>
              </w:pPrChange>
            </w:pPr>
            <w:del w:id="36046" w:author="Ramasubramani, Hariharan" w:date="2015-07-20T11:34:00Z">
              <w:r w:rsidRPr="00C106B9" w:rsidDel="006346A9">
                <w:rPr>
                  <w:rFonts w:cstheme="minorHAnsi"/>
                  <w:color w:val="000000" w:themeColor="text1"/>
                  <w:szCs w:val="18"/>
                </w:rPr>
                <w:delText>M</w:delText>
              </w:r>
              <w:bookmarkStart w:id="36047" w:name="_Toc426385471"/>
              <w:bookmarkStart w:id="36048" w:name="_Toc426386875"/>
              <w:bookmarkStart w:id="36049" w:name="_Toc426388278"/>
              <w:bookmarkStart w:id="36050" w:name="_Toc426389682"/>
              <w:bookmarkStart w:id="36051" w:name="_Toc426391086"/>
              <w:bookmarkStart w:id="36052" w:name="_Toc426392490"/>
              <w:bookmarkStart w:id="36053" w:name="_Toc426393893"/>
              <w:bookmarkStart w:id="36054" w:name="_Toc427825478"/>
              <w:bookmarkStart w:id="36055" w:name="_Toc427853291"/>
              <w:bookmarkStart w:id="36056" w:name="_Toc427855531"/>
              <w:bookmarkStart w:id="36057" w:name="_Toc427857732"/>
              <w:bookmarkEnd w:id="36047"/>
              <w:bookmarkEnd w:id="36048"/>
              <w:bookmarkEnd w:id="36049"/>
              <w:bookmarkEnd w:id="36050"/>
              <w:bookmarkEnd w:id="36051"/>
              <w:bookmarkEnd w:id="36052"/>
              <w:bookmarkEnd w:id="36053"/>
              <w:bookmarkEnd w:id="36054"/>
              <w:bookmarkEnd w:id="36055"/>
              <w:bookmarkEnd w:id="36056"/>
              <w:bookmarkEnd w:id="36057"/>
            </w:del>
          </w:p>
        </w:tc>
        <w:tc>
          <w:tcPr>
            <w:tcW w:w="897" w:type="dxa"/>
            <w:tcBorders>
              <w:top w:val="single" w:sz="4" w:space="0" w:color="auto"/>
              <w:left w:val="single" w:sz="4" w:space="0" w:color="auto"/>
              <w:bottom w:val="single" w:sz="4" w:space="0" w:color="auto"/>
              <w:right w:val="single" w:sz="4" w:space="0" w:color="auto"/>
            </w:tcBorders>
          </w:tcPr>
          <w:p w14:paraId="33204D33" w14:textId="5F18A15B" w:rsidR="005F4718" w:rsidRPr="00C106B9" w:rsidDel="006346A9" w:rsidRDefault="005F4718">
            <w:pPr>
              <w:rPr>
                <w:del w:id="36058" w:author="Ramasubramani, Hariharan" w:date="2015-07-20T11:34:00Z"/>
                <w:rFonts w:cstheme="minorHAnsi"/>
                <w:color w:val="000000" w:themeColor="text1"/>
                <w:szCs w:val="18"/>
              </w:rPr>
              <w:pPrChange w:id="36059" w:author="Ramasubramani, Hariharan" w:date="2015-07-27T20:55:00Z">
                <w:pPr>
                  <w:ind w:left="-57" w:firstLine="0"/>
                  <w:jc w:val="center"/>
                </w:pPr>
              </w:pPrChange>
            </w:pPr>
            <w:del w:id="36060" w:author="Ramasubramani, Hariharan" w:date="2015-07-20T11:34:00Z">
              <w:r w:rsidRPr="00C106B9" w:rsidDel="006346A9">
                <w:rPr>
                  <w:rFonts w:cstheme="minorHAnsi"/>
                  <w:color w:val="000000" w:themeColor="text1"/>
                  <w:szCs w:val="18"/>
                </w:rPr>
                <w:delText>E</w:delText>
              </w:r>
              <w:bookmarkStart w:id="36061" w:name="_Toc426385472"/>
              <w:bookmarkStart w:id="36062" w:name="_Toc426386876"/>
              <w:bookmarkStart w:id="36063" w:name="_Toc426388279"/>
              <w:bookmarkStart w:id="36064" w:name="_Toc426389683"/>
              <w:bookmarkStart w:id="36065" w:name="_Toc426391087"/>
              <w:bookmarkStart w:id="36066" w:name="_Toc426392491"/>
              <w:bookmarkStart w:id="36067" w:name="_Toc426393894"/>
              <w:bookmarkStart w:id="36068" w:name="_Toc427825479"/>
              <w:bookmarkStart w:id="36069" w:name="_Toc427853292"/>
              <w:bookmarkStart w:id="36070" w:name="_Toc427855532"/>
              <w:bookmarkStart w:id="36071" w:name="_Toc427857733"/>
              <w:bookmarkEnd w:id="36061"/>
              <w:bookmarkEnd w:id="36062"/>
              <w:bookmarkEnd w:id="36063"/>
              <w:bookmarkEnd w:id="36064"/>
              <w:bookmarkEnd w:id="36065"/>
              <w:bookmarkEnd w:id="36066"/>
              <w:bookmarkEnd w:id="36067"/>
              <w:bookmarkEnd w:id="36068"/>
              <w:bookmarkEnd w:id="36069"/>
              <w:bookmarkEnd w:id="36070"/>
              <w:bookmarkEnd w:id="36071"/>
            </w:del>
          </w:p>
        </w:tc>
        <w:tc>
          <w:tcPr>
            <w:tcW w:w="1248" w:type="dxa"/>
            <w:tcBorders>
              <w:top w:val="single" w:sz="4" w:space="0" w:color="auto"/>
              <w:left w:val="single" w:sz="4" w:space="0" w:color="auto"/>
              <w:bottom w:val="single" w:sz="4" w:space="0" w:color="auto"/>
              <w:right w:val="single" w:sz="4" w:space="0" w:color="auto"/>
            </w:tcBorders>
          </w:tcPr>
          <w:p w14:paraId="793E5B0A" w14:textId="4EF2FD32" w:rsidR="005F4718" w:rsidRPr="00C106B9" w:rsidDel="006346A9" w:rsidRDefault="005F4718">
            <w:pPr>
              <w:rPr>
                <w:del w:id="36072" w:author="Ramasubramani, Hariharan" w:date="2015-07-20T11:34:00Z"/>
                <w:rFonts w:cstheme="minorHAnsi"/>
                <w:color w:val="000000" w:themeColor="text1"/>
                <w:szCs w:val="18"/>
              </w:rPr>
              <w:pPrChange w:id="36073" w:author="Ramasubramani, Hariharan" w:date="2015-07-27T20:55:00Z">
                <w:pPr>
                  <w:ind w:left="-57" w:right="-98" w:firstLine="0"/>
                  <w:jc w:val="center"/>
                </w:pPr>
              </w:pPrChange>
            </w:pPr>
            <w:del w:id="36074" w:author="Ramasubramani, Hariharan" w:date="2015-07-20T11:34:00Z">
              <w:r w:rsidDel="006346A9">
                <w:rPr>
                  <w:rFonts w:cstheme="minorHAnsi"/>
                  <w:color w:val="000000" w:themeColor="text1"/>
                  <w:szCs w:val="18"/>
                </w:rPr>
                <w:delText>Single Select</w:delText>
              </w:r>
              <w:bookmarkStart w:id="36075" w:name="_Toc426385473"/>
              <w:bookmarkStart w:id="36076" w:name="_Toc426386877"/>
              <w:bookmarkStart w:id="36077" w:name="_Toc426388280"/>
              <w:bookmarkStart w:id="36078" w:name="_Toc426389684"/>
              <w:bookmarkStart w:id="36079" w:name="_Toc426391088"/>
              <w:bookmarkStart w:id="36080" w:name="_Toc426392492"/>
              <w:bookmarkStart w:id="36081" w:name="_Toc426393895"/>
              <w:bookmarkStart w:id="36082" w:name="_Toc427825480"/>
              <w:bookmarkStart w:id="36083" w:name="_Toc427853293"/>
              <w:bookmarkStart w:id="36084" w:name="_Toc427855533"/>
              <w:bookmarkStart w:id="36085" w:name="_Toc427857734"/>
              <w:bookmarkEnd w:id="36075"/>
              <w:bookmarkEnd w:id="36076"/>
              <w:bookmarkEnd w:id="36077"/>
              <w:bookmarkEnd w:id="36078"/>
              <w:bookmarkEnd w:id="36079"/>
              <w:bookmarkEnd w:id="36080"/>
              <w:bookmarkEnd w:id="36081"/>
              <w:bookmarkEnd w:id="36082"/>
              <w:bookmarkEnd w:id="36083"/>
              <w:bookmarkEnd w:id="36084"/>
              <w:bookmarkEnd w:id="36085"/>
            </w:del>
          </w:p>
        </w:tc>
        <w:tc>
          <w:tcPr>
            <w:tcW w:w="734" w:type="dxa"/>
            <w:tcBorders>
              <w:top w:val="single" w:sz="4" w:space="0" w:color="auto"/>
              <w:left w:val="single" w:sz="4" w:space="0" w:color="auto"/>
              <w:bottom w:val="single" w:sz="4" w:space="0" w:color="auto"/>
              <w:right w:val="single" w:sz="4" w:space="0" w:color="auto"/>
            </w:tcBorders>
          </w:tcPr>
          <w:p w14:paraId="683793B4" w14:textId="5AE83889" w:rsidR="005F4718" w:rsidRPr="00C106B9" w:rsidDel="006346A9" w:rsidRDefault="005F4718">
            <w:pPr>
              <w:rPr>
                <w:del w:id="36086" w:author="Ramasubramani, Hariharan" w:date="2015-07-20T11:34:00Z"/>
                <w:rFonts w:cstheme="minorHAnsi"/>
                <w:color w:val="000000" w:themeColor="text1"/>
                <w:szCs w:val="18"/>
              </w:rPr>
              <w:pPrChange w:id="36087" w:author="Ramasubramani, Hariharan" w:date="2015-07-27T20:55:00Z">
                <w:pPr>
                  <w:ind w:left="-57" w:firstLine="0"/>
                  <w:jc w:val="center"/>
                </w:pPr>
              </w:pPrChange>
            </w:pPr>
            <w:del w:id="36088" w:author="Ramasubramani, Hariharan" w:date="2015-07-20T11:34:00Z">
              <w:r w:rsidRPr="00C106B9" w:rsidDel="006346A9">
                <w:rPr>
                  <w:rFonts w:cstheme="minorHAnsi"/>
                  <w:color w:val="000000" w:themeColor="text1"/>
                  <w:szCs w:val="18"/>
                </w:rPr>
                <w:delText>N/A</w:delText>
              </w:r>
              <w:bookmarkStart w:id="36089" w:name="_Toc426385474"/>
              <w:bookmarkStart w:id="36090" w:name="_Toc426386878"/>
              <w:bookmarkStart w:id="36091" w:name="_Toc426388281"/>
              <w:bookmarkStart w:id="36092" w:name="_Toc426389685"/>
              <w:bookmarkStart w:id="36093" w:name="_Toc426391089"/>
              <w:bookmarkStart w:id="36094" w:name="_Toc426392493"/>
              <w:bookmarkStart w:id="36095" w:name="_Toc426393896"/>
              <w:bookmarkStart w:id="36096" w:name="_Toc427825481"/>
              <w:bookmarkStart w:id="36097" w:name="_Toc427853294"/>
              <w:bookmarkStart w:id="36098" w:name="_Toc427855534"/>
              <w:bookmarkStart w:id="36099" w:name="_Toc427857735"/>
              <w:bookmarkEnd w:id="36089"/>
              <w:bookmarkEnd w:id="36090"/>
              <w:bookmarkEnd w:id="36091"/>
              <w:bookmarkEnd w:id="36092"/>
              <w:bookmarkEnd w:id="36093"/>
              <w:bookmarkEnd w:id="36094"/>
              <w:bookmarkEnd w:id="36095"/>
              <w:bookmarkEnd w:id="36096"/>
              <w:bookmarkEnd w:id="36097"/>
              <w:bookmarkEnd w:id="36098"/>
              <w:bookmarkEnd w:id="36099"/>
            </w:del>
          </w:p>
        </w:tc>
        <w:tc>
          <w:tcPr>
            <w:tcW w:w="1868" w:type="dxa"/>
            <w:tcBorders>
              <w:top w:val="single" w:sz="4" w:space="0" w:color="auto"/>
              <w:left w:val="single" w:sz="4" w:space="0" w:color="auto"/>
              <w:bottom w:val="single" w:sz="4" w:space="0" w:color="auto"/>
              <w:right w:val="single" w:sz="4" w:space="0" w:color="auto"/>
            </w:tcBorders>
          </w:tcPr>
          <w:p w14:paraId="372A5102" w14:textId="19CDC3A7" w:rsidR="005F4718" w:rsidRPr="00C106B9" w:rsidDel="006346A9" w:rsidRDefault="005F4718">
            <w:pPr>
              <w:rPr>
                <w:del w:id="36100" w:author="Ramasubramani, Hariharan" w:date="2015-07-20T11:34:00Z"/>
                <w:rFonts w:cstheme="minorHAnsi"/>
                <w:color w:val="000000" w:themeColor="text1"/>
                <w:szCs w:val="18"/>
              </w:rPr>
              <w:pPrChange w:id="36101" w:author="Ramasubramani, Hariharan" w:date="2015-07-27T20:55:00Z">
                <w:pPr>
                  <w:ind w:left="6" w:firstLine="0"/>
                </w:pPr>
              </w:pPrChange>
            </w:pPr>
            <w:del w:id="36102" w:author="Ramasubramani, Hariharan" w:date="2015-07-20T11:34:00Z">
              <w:r w:rsidRPr="00C106B9" w:rsidDel="006346A9">
                <w:rPr>
                  <w:rFonts w:cstheme="minorHAnsi"/>
                  <w:color w:val="000000" w:themeColor="text1"/>
                  <w:szCs w:val="18"/>
                </w:rPr>
                <w:delText>Yes/No</w:delText>
              </w:r>
              <w:bookmarkStart w:id="36103" w:name="_Toc426385475"/>
              <w:bookmarkStart w:id="36104" w:name="_Toc426386879"/>
              <w:bookmarkStart w:id="36105" w:name="_Toc426388282"/>
              <w:bookmarkStart w:id="36106" w:name="_Toc426389686"/>
              <w:bookmarkStart w:id="36107" w:name="_Toc426391090"/>
              <w:bookmarkStart w:id="36108" w:name="_Toc426392494"/>
              <w:bookmarkStart w:id="36109" w:name="_Toc426393897"/>
              <w:bookmarkStart w:id="36110" w:name="_Toc427825482"/>
              <w:bookmarkStart w:id="36111" w:name="_Toc427853295"/>
              <w:bookmarkStart w:id="36112" w:name="_Toc427855535"/>
              <w:bookmarkStart w:id="36113" w:name="_Toc427857736"/>
              <w:bookmarkEnd w:id="36103"/>
              <w:bookmarkEnd w:id="36104"/>
              <w:bookmarkEnd w:id="36105"/>
              <w:bookmarkEnd w:id="36106"/>
              <w:bookmarkEnd w:id="36107"/>
              <w:bookmarkEnd w:id="36108"/>
              <w:bookmarkEnd w:id="36109"/>
              <w:bookmarkEnd w:id="36110"/>
              <w:bookmarkEnd w:id="36111"/>
              <w:bookmarkEnd w:id="36112"/>
              <w:bookmarkEnd w:id="36113"/>
            </w:del>
          </w:p>
        </w:tc>
        <w:tc>
          <w:tcPr>
            <w:tcW w:w="846" w:type="dxa"/>
            <w:tcBorders>
              <w:top w:val="single" w:sz="4" w:space="0" w:color="auto"/>
              <w:left w:val="single" w:sz="4" w:space="0" w:color="auto"/>
              <w:bottom w:val="single" w:sz="4" w:space="0" w:color="auto"/>
              <w:right w:val="single" w:sz="4" w:space="0" w:color="auto"/>
            </w:tcBorders>
          </w:tcPr>
          <w:p w14:paraId="6D7293CA" w14:textId="05D79605" w:rsidR="005F4718" w:rsidRPr="00C106B9" w:rsidDel="006346A9" w:rsidRDefault="005F4718">
            <w:pPr>
              <w:rPr>
                <w:del w:id="36114" w:author="Ramasubramani, Hariharan" w:date="2015-07-20T11:34:00Z"/>
                <w:rFonts w:cstheme="minorHAnsi"/>
                <w:color w:val="000000" w:themeColor="text1"/>
                <w:szCs w:val="18"/>
              </w:rPr>
              <w:pPrChange w:id="36115" w:author="Ramasubramani, Hariharan" w:date="2015-07-27T20:55:00Z">
                <w:pPr>
                  <w:ind w:left="-57" w:right="-76" w:firstLine="0"/>
                  <w:jc w:val="center"/>
                </w:pPr>
              </w:pPrChange>
            </w:pPr>
            <w:del w:id="36116" w:author="Ramasubramani, Hariharan" w:date="2015-07-20T11:34:00Z">
              <w:r w:rsidRPr="00C106B9" w:rsidDel="006346A9">
                <w:rPr>
                  <w:rFonts w:cstheme="minorHAnsi"/>
                  <w:color w:val="000000" w:themeColor="text1"/>
                  <w:szCs w:val="18"/>
                </w:rPr>
                <w:delText>&lt;</w:delText>
              </w:r>
              <w:r w:rsidDel="006346A9">
                <w:rPr>
                  <w:rFonts w:cstheme="minorHAnsi"/>
                  <w:color w:val="000000" w:themeColor="text1"/>
                  <w:szCs w:val="18"/>
                </w:rPr>
                <w:delText>Blank</w:delText>
              </w:r>
              <w:r w:rsidRPr="00C106B9" w:rsidDel="006346A9">
                <w:rPr>
                  <w:rFonts w:cstheme="minorHAnsi"/>
                  <w:color w:val="000000" w:themeColor="text1"/>
                  <w:szCs w:val="18"/>
                </w:rPr>
                <w:delText>&gt;</w:delText>
              </w:r>
              <w:bookmarkStart w:id="36117" w:name="_Toc426385476"/>
              <w:bookmarkStart w:id="36118" w:name="_Toc426386880"/>
              <w:bookmarkStart w:id="36119" w:name="_Toc426388283"/>
              <w:bookmarkStart w:id="36120" w:name="_Toc426389687"/>
              <w:bookmarkStart w:id="36121" w:name="_Toc426391091"/>
              <w:bookmarkStart w:id="36122" w:name="_Toc426392495"/>
              <w:bookmarkStart w:id="36123" w:name="_Toc426393898"/>
              <w:bookmarkStart w:id="36124" w:name="_Toc427825483"/>
              <w:bookmarkStart w:id="36125" w:name="_Toc427853296"/>
              <w:bookmarkStart w:id="36126" w:name="_Toc427855536"/>
              <w:bookmarkStart w:id="36127" w:name="_Toc427857737"/>
              <w:bookmarkEnd w:id="36117"/>
              <w:bookmarkEnd w:id="36118"/>
              <w:bookmarkEnd w:id="36119"/>
              <w:bookmarkEnd w:id="36120"/>
              <w:bookmarkEnd w:id="36121"/>
              <w:bookmarkEnd w:id="36122"/>
              <w:bookmarkEnd w:id="36123"/>
              <w:bookmarkEnd w:id="36124"/>
              <w:bookmarkEnd w:id="36125"/>
              <w:bookmarkEnd w:id="36126"/>
              <w:bookmarkEnd w:id="36127"/>
            </w:del>
          </w:p>
        </w:tc>
        <w:bookmarkStart w:id="36128" w:name="_Toc426385477"/>
        <w:bookmarkStart w:id="36129" w:name="_Toc426386881"/>
        <w:bookmarkStart w:id="36130" w:name="_Toc426388284"/>
        <w:bookmarkStart w:id="36131" w:name="_Toc426389688"/>
        <w:bookmarkStart w:id="36132" w:name="_Toc426391092"/>
        <w:bookmarkStart w:id="36133" w:name="_Toc426392496"/>
        <w:bookmarkStart w:id="36134" w:name="_Toc426393899"/>
        <w:bookmarkStart w:id="36135" w:name="_Toc427825484"/>
        <w:bookmarkStart w:id="36136" w:name="_Toc427853297"/>
        <w:bookmarkStart w:id="36137" w:name="_Toc427855537"/>
        <w:bookmarkStart w:id="36138" w:name="_Toc427857738"/>
        <w:bookmarkEnd w:id="36128"/>
        <w:bookmarkEnd w:id="36129"/>
        <w:bookmarkEnd w:id="36130"/>
        <w:bookmarkEnd w:id="36131"/>
        <w:bookmarkEnd w:id="36132"/>
        <w:bookmarkEnd w:id="36133"/>
        <w:bookmarkEnd w:id="36134"/>
        <w:bookmarkEnd w:id="36135"/>
        <w:bookmarkEnd w:id="36136"/>
        <w:bookmarkEnd w:id="36137"/>
        <w:bookmarkEnd w:id="36138"/>
      </w:tr>
      <w:tr w:rsidR="005F4718" w:rsidRPr="00C106B9" w:rsidDel="006346A9" w14:paraId="3F201AE4" w14:textId="5F78A1E4" w:rsidTr="008C172F">
        <w:trPr>
          <w:cantSplit/>
          <w:trHeight w:val="314"/>
          <w:jc w:val="center"/>
          <w:del w:id="36139" w:author="Ramasubramani, Hariharan" w:date="2015-07-20T11:34:00Z"/>
        </w:trPr>
        <w:tc>
          <w:tcPr>
            <w:tcW w:w="1086" w:type="dxa"/>
            <w:tcBorders>
              <w:top w:val="single" w:sz="4" w:space="0" w:color="auto"/>
              <w:left w:val="single" w:sz="4" w:space="0" w:color="auto"/>
              <w:bottom w:val="single" w:sz="4" w:space="0" w:color="auto"/>
              <w:right w:val="single" w:sz="4" w:space="0" w:color="auto"/>
            </w:tcBorders>
          </w:tcPr>
          <w:p w14:paraId="14BEB479" w14:textId="15B9B6D2" w:rsidR="005F4718" w:rsidRPr="00C106B9" w:rsidDel="006346A9" w:rsidRDefault="005F4718">
            <w:pPr>
              <w:rPr>
                <w:del w:id="36140" w:author="Ramasubramani, Hariharan" w:date="2015-07-20T11:34:00Z"/>
                <w:rFonts w:cstheme="minorHAnsi"/>
                <w:color w:val="000000" w:themeColor="text1"/>
              </w:rPr>
              <w:pPrChange w:id="36141" w:author="Ramasubramani, Hariharan" w:date="2015-07-27T20:55:00Z">
                <w:pPr>
                  <w:pStyle w:val="ListParagraph"/>
                  <w:numPr>
                    <w:ilvl w:val="3"/>
                    <w:numId w:val="23"/>
                  </w:numPr>
                  <w:tabs>
                    <w:tab w:val="num" w:pos="2459"/>
                  </w:tabs>
                  <w:overflowPunct w:val="0"/>
                  <w:autoSpaceDE w:val="0"/>
                  <w:autoSpaceDN w:val="0"/>
                  <w:spacing w:after="60"/>
                  <w:ind w:left="-43" w:firstLine="0"/>
                  <w:textAlignment w:val="baseline"/>
                </w:pPr>
              </w:pPrChange>
            </w:pPr>
            <w:bookmarkStart w:id="36142" w:name="_Toc426385478"/>
            <w:bookmarkStart w:id="36143" w:name="_Toc426386882"/>
            <w:bookmarkStart w:id="36144" w:name="_Toc426388285"/>
            <w:bookmarkStart w:id="36145" w:name="_Toc426389689"/>
            <w:bookmarkStart w:id="36146" w:name="_Toc426391093"/>
            <w:bookmarkStart w:id="36147" w:name="_Toc426392497"/>
            <w:bookmarkStart w:id="36148" w:name="_Toc426393900"/>
            <w:bookmarkStart w:id="36149" w:name="_Toc427825485"/>
            <w:bookmarkStart w:id="36150" w:name="_Toc427853298"/>
            <w:bookmarkStart w:id="36151" w:name="_Toc427855538"/>
            <w:bookmarkStart w:id="36152" w:name="_Toc427857739"/>
            <w:bookmarkEnd w:id="36142"/>
            <w:bookmarkEnd w:id="36143"/>
            <w:bookmarkEnd w:id="36144"/>
            <w:bookmarkEnd w:id="36145"/>
            <w:bookmarkEnd w:id="36146"/>
            <w:bookmarkEnd w:id="36147"/>
            <w:bookmarkEnd w:id="36148"/>
            <w:bookmarkEnd w:id="36149"/>
            <w:bookmarkEnd w:id="36150"/>
            <w:bookmarkEnd w:id="36151"/>
            <w:bookmarkEnd w:id="36152"/>
          </w:p>
        </w:tc>
        <w:tc>
          <w:tcPr>
            <w:tcW w:w="2408" w:type="dxa"/>
            <w:tcBorders>
              <w:top w:val="single" w:sz="4" w:space="0" w:color="auto"/>
              <w:left w:val="single" w:sz="4" w:space="0" w:color="auto"/>
              <w:bottom w:val="single" w:sz="4" w:space="0" w:color="auto"/>
              <w:right w:val="single" w:sz="4" w:space="0" w:color="auto"/>
            </w:tcBorders>
          </w:tcPr>
          <w:p w14:paraId="731E35E9" w14:textId="10A75681" w:rsidR="005F4718" w:rsidRPr="00C106B9" w:rsidDel="006346A9" w:rsidRDefault="005F4718">
            <w:pPr>
              <w:rPr>
                <w:del w:id="36153" w:author="Ramasubramani, Hariharan" w:date="2015-07-20T11:34:00Z"/>
                <w:rFonts w:cstheme="minorHAnsi"/>
                <w:color w:val="000000" w:themeColor="text1"/>
                <w:szCs w:val="18"/>
              </w:rPr>
              <w:pPrChange w:id="36154" w:author="Ramasubramani, Hariharan" w:date="2015-07-27T20:55:00Z">
                <w:pPr>
                  <w:ind w:left="-18" w:firstLine="0"/>
                </w:pPr>
              </w:pPrChange>
            </w:pPr>
            <w:del w:id="36155" w:author="Ramasubramani, Hariharan" w:date="2015-07-20T11:34:00Z">
              <w:r w:rsidRPr="00C106B9" w:rsidDel="006346A9">
                <w:rPr>
                  <w:rFonts w:cstheme="minorHAnsi"/>
                  <w:color w:val="000000" w:themeColor="text1"/>
                  <w:szCs w:val="18"/>
                </w:rPr>
                <w:delText>Business Function</w:delText>
              </w:r>
              <w:bookmarkStart w:id="36156" w:name="_Toc426385479"/>
              <w:bookmarkStart w:id="36157" w:name="_Toc426386883"/>
              <w:bookmarkStart w:id="36158" w:name="_Toc426388286"/>
              <w:bookmarkStart w:id="36159" w:name="_Toc426389690"/>
              <w:bookmarkStart w:id="36160" w:name="_Toc426391094"/>
              <w:bookmarkStart w:id="36161" w:name="_Toc426392498"/>
              <w:bookmarkStart w:id="36162" w:name="_Toc426393901"/>
              <w:bookmarkStart w:id="36163" w:name="_Toc427825486"/>
              <w:bookmarkStart w:id="36164" w:name="_Toc427853299"/>
              <w:bookmarkStart w:id="36165" w:name="_Toc427855539"/>
              <w:bookmarkStart w:id="36166" w:name="_Toc427857740"/>
              <w:bookmarkEnd w:id="36156"/>
              <w:bookmarkEnd w:id="36157"/>
              <w:bookmarkEnd w:id="36158"/>
              <w:bookmarkEnd w:id="36159"/>
              <w:bookmarkEnd w:id="36160"/>
              <w:bookmarkEnd w:id="36161"/>
              <w:bookmarkEnd w:id="36162"/>
              <w:bookmarkEnd w:id="36163"/>
              <w:bookmarkEnd w:id="36164"/>
              <w:bookmarkEnd w:id="36165"/>
              <w:bookmarkEnd w:id="36166"/>
            </w:del>
          </w:p>
        </w:tc>
        <w:tc>
          <w:tcPr>
            <w:tcW w:w="759" w:type="dxa"/>
            <w:tcBorders>
              <w:top w:val="single" w:sz="4" w:space="0" w:color="auto"/>
              <w:left w:val="single" w:sz="4" w:space="0" w:color="auto"/>
              <w:bottom w:val="single" w:sz="4" w:space="0" w:color="auto"/>
              <w:right w:val="single" w:sz="4" w:space="0" w:color="auto"/>
            </w:tcBorders>
          </w:tcPr>
          <w:p w14:paraId="69070F12" w14:textId="7EAE5FE3" w:rsidR="005F4718" w:rsidRPr="00C106B9" w:rsidDel="006346A9" w:rsidRDefault="005F4718">
            <w:pPr>
              <w:rPr>
                <w:del w:id="36167" w:author="Ramasubramani, Hariharan" w:date="2015-07-20T11:34:00Z"/>
                <w:rFonts w:cstheme="minorHAnsi"/>
                <w:color w:val="000000" w:themeColor="text1"/>
                <w:szCs w:val="18"/>
              </w:rPr>
              <w:pPrChange w:id="36168" w:author="Ramasubramani, Hariharan" w:date="2015-07-27T20:55:00Z">
                <w:pPr>
                  <w:ind w:firstLine="0"/>
                </w:pPr>
              </w:pPrChange>
            </w:pPr>
            <w:del w:id="36169" w:author="Ramasubramani, Hariharan" w:date="2015-07-20T11:34:00Z">
              <w:r w:rsidRPr="00C106B9" w:rsidDel="006346A9">
                <w:rPr>
                  <w:rFonts w:cstheme="minorHAnsi"/>
                  <w:color w:val="000000" w:themeColor="text1"/>
                  <w:szCs w:val="18"/>
                </w:rPr>
                <w:delText>-</w:delText>
              </w:r>
              <w:bookmarkStart w:id="36170" w:name="_Toc426385480"/>
              <w:bookmarkStart w:id="36171" w:name="_Toc426386884"/>
              <w:bookmarkStart w:id="36172" w:name="_Toc426388287"/>
              <w:bookmarkStart w:id="36173" w:name="_Toc426389691"/>
              <w:bookmarkStart w:id="36174" w:name="_Toc426391095"/>
              <w:bookmarkStart w:id="36175" w:name="_Toc426392499"/>
              <w:bookmarkStart w:id="36176" w:name="_Toc426393902"/>
              <w:bookmarkStart w:id="36177" w:name="_Toc427825487"/>
              <w:bookmarkStart w:id="36178" w:name="_Toc427853300"/>
              <w:bookmarkStart w:id="36179" w:name="_Toc427855540"/>
              <w:bookmarkStart w:id="36180" w:name="_Toc427857741"/>
              <w:bookmarkEnd w:id="36170"/>
              <w:bookmarkEnd w:id="36171"/>
              <w:bookmarkEnd w:id="36172"/>
              <w:bookmarkEnd w:id="36173"/>
              <w:bookmarkEnd w:id="36174"/>
              <w:bookmarkEnd w:id="36175"/>
              <w:bookmarkEnd w:id="36176"/>
              <w:bookmarkEnd w:id="36177"/>
              <w:bookmarkEnd w:id="36178"/>
              <w:bookmarkEnd w:id="36179"/>
              <w:bookmarkEnd w:id="36180"/>
            </w:del>
          </w:p>
        </w:tc>
        <w:tc>
          <w:tcPr>
            <w:tcW w:w="1018" w:type="dxa"/>
            <w:tcBorders>
              <w:top w:val="single" w:sz="4" w:space="0" w:color="auto"/>
              <w:left w:val="single" w:sz="4" w:space="0" w:color="auto"/>
              <w:bottom w:val="single" w:sz="4" w:space="0" w:color="auto"/>
              <w:right w:val="single" w:sz="4" w:space="0" w:color="auto"/>
            </w:tcBorders>
          </w:tcPr>
          <w:p w14:paraId="4EDA273D" w14:textId="02A17D2E" w:rsidR="005F4718" w:rsidRPr="00C106B9" w:rsidDel="006346A9" w:rsidRDefault="005F4718">
            <w:pPr>
              <w:rPr>
                <w:del w:id="36181" w:author="Ramasubramani, Hariharan" w:date="2015-07-20T11:34:00Z"/>
                <w:rFonts w:cstheme="minorHAnsi"/>
                <w:color w:val="000000" w:themeColor="text1"/>
                <w:szCs w:val="18"/>
              </w:rPr>
              <w:pPrChange w:id="36182" w:author="Ramasubramani, Hariharan" w:date="2015-07-27T20:55:00Z">
                <w:pPr>
                  <w:ind w:left="-57" w:firstLine="0"/>
                  <w:jc w:val="center"/>
                </w:pPr>
              </w:pPrChange>
            </w:pPr>
            <w:del w:id="36183" w:author="Ramasubramani, Hariharan" w:date="2015-07-20T11:34:00Z">
              <w:r w:rsidRPr="00C106B9" w:rsidDel="006346A9">
                <w:rPr>
                  <w:rFonts w:cstheme="minorHAnsi"/>
                  <w:color w:val="000000" w:themeColor="text1"/>
                  <w:szCs w:val="18"/>
                </w:rPr>
                <w:delText>O</w:delText>
              </w:r>
              <w:bookmarkStart w:id="36184" w:name="_Toc426385481"/>
              <w:bookmarkStart w:id="36185" w:name="_Toc426386885"/>
              <w:bookmarkStart w:id="36186" w:name="_Toc426388288"/>
              <w:bookmarkStart w:id="36187" w:name="_Toc426389692"/>
              <w:bookmarkStart w:id="36188" w:name="_Toc426391096"/>
              <w:bookmarkStart w:id="36189" w:name="_Toc426392500"/>
              <w:bookmarkStart w:id="36190" w:name="_Toc426393903"/>
              <w:bookmarkStart w:id="36191" w:name="_Toc427825488"/>
              <w:bookmarkStart w:id="36192" w:name="_Toc427853301"/>
              <w:bookmarkStart w:id="36193" w:name="_Toc427855541"/>
              <w:bookmarkStart w:id="36194" w:name="_Toc427857742"/>
              <w:bookmarkEnd w:id="36184"/>
              <w:bookmarkEnd w:id="36185"/>
              <w:bookmarkEnd w:id="36186"/>
              <w:bookmarkEnd w:id="36187"/>
              <w:bookmarkEnd w:id="36188"/>
              <w:bookmarkEnd w:id="36189"/>
              <w:bookmarkEnd w:id="36190"/>
              <w:bookmarkEnd w:id="36191"/>
              <w:bookmarkEnd w:id="36192"/>
              <w:bookmarkEnd w:id="36193"/>
              <w:bookmarkEnd w:id="36194"/>
            </w:del>
          </w:p>
        </w:tc>
        <w:tc>
          <w:tcPr>
            <w:tcW w:w="897" w:type="dxa"/>
            <w:tcBorders>
              <w:top w:val="single" w:sz="4" w:space="0" w:color="auto"/>
              <w:left w:val="single" w:sz="4" w:space="0" w:color="auto"/>
              <w:bottom w:val="single" w:sz="4" w:space="0" w:color="auto"/>
              <w:right w:val="single" w:sz="4" w:space="0" w:color="auto"/>
            </w:tcBorders>
          </w:tcPr>
          <w:p w14:paraId="2220391C" w14:textId="084C0EFA" w:rsidR="005F4718" w:rsidRPr="00C106B9" w:rsidDel="006346A9" w:rsidRDefault="005F4718">
            <w:pPr>
              <w:rPr>
                <w:del w:id="36195" w:author="Ramasubramani, Hariharan" w:date="2015-07-20T11:34:00Z"/>
                <w:rFonts w:cstheme="minorHAnsi"/>
                <w:color w:val="000000" w:themeColor="text1"/>
                <w:szCs w:val="18"/>
              </w:rPr>
              <w:pPrChange w:id="36196" w:author="Ramasubramani, Hariharan" w:date="2015-07-27T20:55:00Z">
                <w:pPr>
                  <w:ind w:left="-57" w:firstLine="0"/>
                  <w:jc w:val="center"/>
                </w:pPr>
              </w:pPrChange>
            </w:pPr>
            <w:del w:id="36197" w:author="Ramasubramani, Hariharan" w:date="2015-07-20T11:34:00Z">
              <w:r w:rsidRPr="00C106B9" w:rsidDel="006346A9">
                <w:rPr>
                  <w:rFonts w:cstheme="minorHAnsi"/>
                  <w:color w:val="000000" w:themeColor="text1"/>
                  <w:szCs w:val="18"/>
                </w:rPr>
                <w:delText>E</w:delText>
              </w:r>
              <w:bookmarkStart w:id="36198" w:name="_Toc426385482"/>
              <w:bookmarkStart w:id="36199" w:name="_Toc426386886"/>
              <w:bookmarkStart w:id="36200" w:name="_Toc426388289"/>
              <w:bookmarkStart w:id="36201" w:name="_Toc426389693"/>
              <w:bookmarkStart w:id="36202" w:name="_Toc426391097"/>
              <w:bookmarkStart w:id="36203" w:name="_Toc426392501"/>
              <w:bookmarkStart w:id="36204" w:name="_Toc426393904"/>
              <w:bookmarkStart w:id="36205" w:name="_Toc427825489"/>
              <w:bookmarkStart w:id="36206" w:name="_Toc427853302"/>
              <w:bookmarkStart w:id="36207" w:name="_Toc427855542"/>
              <w:bookmarkStart w:id="36208" w:name="_Toc427857743"/>
              <w:bookmarkEnd w:id="36198"/>
              <w:bookmarkEnd w:id="36199"/>
              <w:bookmarkEnd w:id="36200"/>
              <w:bookmarkEnd w:id="36201"/>
              <w:bookmarkEnd w:id="36202"/>
              <w:bookmarkEnd w:id="36203"/>
              <w:bookmarkEnd w:id="36204"/>
              <w:bookmarkEnd w:id="36205"/>
              <w:bookmarkEnd w:id="36206"/>
              <w:bookmarkEnd w:id="36207"/>
              <w:bookmarkEnd w:id="36208"/>
            </w:del>
          </w:p>
        </w:tc>
        <w:tc>
          <w:tcPr>
            <w:tcW w:w="1248" w:type="dxa"/>
            <w:tcBorders>
              <w:top w:val="single" w:sz="4" w:space="0" w:color="auto"/>
              <w:left w:val="single" w:sz="4" w:space="0" w:color="auto"/>
              <w:bottom w:val="single" w:sz="4" w:space="0" w:color="auto"/>
              <w:right w:val="single" w:sz="4" w:space="0" w:color="auto"/>
            </w:tcBorders>
          </w:tcPr>
          <w:p w14:paraId="493BBADE" w14:textId="68E74850" w:rsidR="005F4718" w:rsidRPr="00C106B9" w:rsidDel="006346A9" w:rsidRDefault="005F4718">
            <w:pPr>
              <w:rPr>
                <w:del w:id="36209" w:author="Ramasubramani, Hariharan" w:date="2015-07-20T11:34:00Z"/>
                <w:rFonts w:cstheme="minorHAnsi"/>
                <w:color w:val="000000" w:themeColor="text1"/>
                <w:szCs w:val="18"/>
              </w:rPr>
              <w:pPrChange w:id="36210" w:author="Ramasubramani, Hariharan" w:date="2015-07-27T20:55:00Z">
                <w:pPr>
                  <w:ind w:left="-57" w:right="-98" w:firstLine="0"/>
                  <w:jc w:val="center"/>
                </w:pPr>
              </w:pPrChange>
            </w:pPr>
            <w:del w:id="36211" w:author="Ramasubramani, Hariharan" w:date="2015-07-20T11:34:00Z">
              <w:r w:rsidRPr="00C106B9" w:rsidDel="006346A9">
                <w:rPr>
                  <w:rFonts w:cstheme="minorHAnsi"/>
                  <w:color w:val="000000" w:themeColor="text1"/>
                  <w:szCs w:val="18"/>
                </w:rPr>
                <w:delText>Single-select</w:delText>
              </w:r>
              <w:bookmarkStart w:id="36212" w:name="_Toc426385483"/>
              <w:bookmarkStart w:id="36213" w:name="_Toc426386887"/>
              <w:bookmarkStart w:id="36214" w:name="_Toc426388290"/>
              <w:bookmarkStart w:id="36215" w:name="_Toc426389694"/>
              <w:bookmarkStart w:id="36216" w:name="_Toc426391098"/>
              <w:bookmarkStart w:id="36217" w:name="_Toc426392502"/>
              <w:bookmarkStart w:id="36218" w:name="_Toc426393905"/>
              <w:bookmarkStart w:id="36219" w:name="_Toc427825490"/>
              <w:bookmarkStart w:id="36220" w:name="_Toc427853303"/>
              <w:bookmarkStart w:id="36221" w:name="_Toc427855543"/>
              <w:bookmarkStart w:id="36222" w:name="_Toc427857744"/>
              <w:bookmarkEnd w:id="36212"/>
              <w:bookmarkEnd w:id="36213"/>
              <w:bookmarkEnd w:id="36214"/>
              <w:bookmarkEnd w:id="36215"/>
              <w:bookmarkEnd w:id="36216"/>
              <w:bookmarkEnd w:id="36217"/>
              <w:bookmarkEnd w:id="36218"/>
              <w:bookmarkEnd w:id="36219"/>
              <w:bookmarkEnd w:id="36220"/>
              <w:bookmarkEnd w:id="36221"/>
              <w:bookmarkEnd w:id="36222"/>
            </w:del>
          </w:p>
        </w:tc>
        <w:tc>
          <w:tcPr>
            <w:tcW w:w="734" w:type="dxa"/>
            <w:tcBorders>
              <w:top w:val="single" w:sz="4" w:space="0" w:color="auto"/>
              <w:left w:val="single" w:sz="4" w:space="0" w:color="auto"/>
              <w:bottom w:val="single" w:sz="4" w:space="0" w:color="auto"/>
              <w:right w:val="single" w:sz="4" w:space="0" w:color="auto"/>
            </w:tcBorders>
          </w:tcPr>
          <w:p w14:paraId="137CAC5F" w14:textId="0BCE1E71" w:rsidR="005F4718" w:rsidRPr="00C106B9" w:rsidDel="006346A9" w:rsidRDefault="005F4718">
            <w:pPr>
              <w:rPr>
                <w:del w:id="36223" w:author="Ramasubramani, Hariharan" w:date="2015-07-20T11:34:00Z"/>
                <w:rFonts w:cstheme="minorHAnsi"/>
                <w:color w:val="000000" w:themeColor="text1"/>
                <w:szCs w:val="18"/>
              </w:rPr>
              <w:pPrChange w:id="36224" w:author="Ramasubramani, Hariharan" w:date="2015-07-27T20:55:00Z">
                <w:pPr>
                  <w:ind w:left="-57" w:firstLine="0"/>
                  <w:jc w:val="center"/>
                </w:pPr>
              </w:pPrChange>
            </w:pPr>
            <w:del w:id="36225" w:author="Ramasubramani, Hariharan" w:date="2015-07-20T11:34:00Z">
              <w:r w:rsidRPr="00C106B9" w:rsidDel="006346A9">
                <w:rPr>
                  <w:rFonts w:cstheme="minorHAnsi"/>
                  <w:color w:val="000000" w:themeColor="text1"/>
                  <w:szCs w:val="18"/>
                </w:rPr>
                <w:delText>N/A</w:delText>
              </w:r>
              <w:bookmarkStart w:id="36226" w:name="_Toc426385484"/>
              <w:bookmarkStart w:id="36227" w:name="_Toc426386888"/>
              <w:bookmarkStart w:id="36228" w:name="_Toc426388291"/>
              <w:bookmarkStart w:id="36229" w:name="_Toc426389695"/>
              <w:bookmarkStart w:id="36230" w:name="_Toc426391099"/>
              <w:bookmarkStart w:id="36231" w:name="_Toc426392503"/>
              <w:bookmarkStart w:id="36232" w:name="_Toc426393906"/>
              <w:bookmarkStart w:id="36233" w:name="_Toc427825491"/>
              <w:bookmarkStart w:id="36234" w:name="_Toc427853304"/>
              <w:bookmarkStart w:id="36235" w:name="_Toc427855544"/>
              <w:bookmarkStart w:id="36236" w:name="_Toc427857745"/>
              <w:bookmarkEnd w:id="36226"/>
              <w:bookmarkEnd w:id="36227"/>
              <w:bookmarkEnd w:id="36228"/>
              <w:bookmarkEnd w:id="36229"/>
              <w:bookmarkEnd w:id="36230"/>
              <w:bookmarkEnd w:id="36231"/>
              <w:bookmarkEnd w:id="36232"/>
              <w:bookmarkEnd w:id="36233"/>
              <w:bookmarkEnd w:id="36234"/>
              <w:bookmarkEnd w:id="36235"/>
              <w:bookmarkEnd w:id="36236"/>
            </w:del>
          </w:p>
        </w:tc>
        <w:tc>
          <w:tcPr>
            <w:tcW w:w="1868" w:type="dxa"/>
            <w:tcBorders>
              <w:top w:val="single" w:sz="4" w:space="0" w:color="auto"/>
              <w:left w:val="single" w:sz="4" w:space="0" w:color="auto"/>
              <w:bottom w:val="single" w:sz="4" w:space="0" w:color="auto"/>
              <w:right w:val="single" w:sz="4" w:space="0" w:color="auto"/>
            </w:tcBorders>
          </w:tcPr>
          <w:p w14:paraId="30ED6432" w14:textId="7D728321" w:rsidR="00096667" w:rsidRPr="00916CDE" w:rsidDel="006346A9" w:rsidRDefault="006C03CB">
            <w:pPr>
              <w:rPr>
                <w:del w:id="36237" w:author="Ramasubramani, Hariharan" w:date="2015-07-20T11:34:00Z"/>
              </w:rPr>
              <w:pPrChange w:id="36238" w:author="Ramasubramani, Hariharan" w:date="2015-07-27T20:55:00Z">
                <w:pPr>
                  <w:pStyle w:val="ListParagraph"/>
                  <w:ind w:left="148" w:firstLine="0"/>
                </w:pPr>
              </w:pPrChange>
            </w:pPr>
            <w:del w:id="36239" w:author="Ramasubramani, Hariharan" w:date="2015-07-20T11:34:00Z">
              <w:r w:rsidDel="006346A9">
                <w:rPr>
                  <w:rFonts w:cstheme="minorHAnsi"/>
                  <w:color w:val="000000" w:themeColor="text1"/>
                </w:rPr>
                <w:delText>Values will be maintained by RDM. See BRD</w:delText>
              </w:r>
              <w:r w:rsidR="00A317C7" w:rsidDel="006346A9">
                <w:rPr>
                  <w:rFonts w:cstheme="minorHAnsi"/>
                  <w:color w:val="000000" w:themeColor="text1"/>
                </w:rPr>
                <w:delText xml:space="preserve"> for actual values</w:delText>
              </w:r>
              <w:bookmarkStart w:id="36240" w:name="_Toc426385485"/>
              <w:bookmarkStart w:id="36241" w:name="_Toc426386889"/>
              <w:bookmarkStart w:id="36242" w:name="_Toc426388292"/>
              <w:bookmarkStart w:id="36243" w:name="_Toc426389696"/>
              <w:bookmarkStart w:id="36244" w:name="_Toc426391100"/>
              <w:bookmarkStart w:id="36245" w:name="_Toc426392504"/>
              <w:bookmarkStart w:id="36246" w:name="_Toc426393907"/>
              <w:bookmarkStart w:id="36247" w:name="_Toc427825492"/>
              <w:bookmarkStart w:id="36248" w:name="_Toc427853305"/>
              <w:bookmarkStart w:id="36249" w:name="_Toc427855545"/>
              <w:bookmarkStart w:id="36250" w:name="_Toc427857746"/>
              <w:bookmarkEnd w:id="36240"/>
              <w:bookmarkEnd w:id="36241"/>
              <w:bookmarkEnd w:id="36242"/>
              <w:bookmarkEnd w:id="36243"/>
              <w:bookmarkEnd w:id="36244"/>
              <w:bookmarkEnd w:id="36245"/>
              <w:bookmarkEnd w:id="36246"/>
              <w:bookmarkEnd w:id="36247"/>
              <w:bookmarkEnd w:id="36248"/>
              <w:bookmarkEnd w:id="36249"/>
              <w:bookmarkEnd w:id="36250"/>
            </w:del>
          </w:p>
        </w:tc>
        <w:tc>
          <w:tcPr>
            <w:tcW w:w="846" w:type="dxa"/>
            <w:tcBorders>
              <w:top w:val="single" w:sz="4" w:space="0" w:color="auto"/>
              <w:left w:val="single" w:sz="4" w:space="0" w:color="auto"/>
              <w:bottom w:val="single" w:sz="4" w:space="0" w:color="auto"/>
              <w:right w:val="single" w:sz="4" w:space="0" w:color="auto"/>
            </w:tcBorders>
          </w:tcPr>
          <w:p w14:paraId="1E29A809" w14:textId="2D1D7E07" w:rsidR="005F4718" w:rsidRPr="00C106B9" w:rsidDel="006346A9" w:rsidRDefault="005F4718">
            <w:pPr>
              <w:rPr>
                <w:del w:id="36251" w:author="Ramasubramani, Hariharan" w:date="2015-07-20T11:34:00Z"/>
                <w:rFonts w:cstheme="minorHAnsi"/>
                <w:color w:val="000000" w:themeColor="text1"/>
                <w:szCs w:val="18"/>
              </w:rPr>
              <w:pPrChange w:id="36252" w:author="Ramasubramani, Hariharan" w:date="2015-07-27T20:55:00Z">
                <w:pPr>
                  <w:ind w:left="-57" w:right="-76" w:firstLine="0"/>
                  <w:jc w:val="center"/>
                </w:pPr>
              </w:pPrChange>
            </w:pPr>
            <w:del w:id="36253" w:author="Ramasubramani, Hariharan" w:date="2015-07-20T11:34:00Z">
              <w:r w:rsidRPr="00C106B9" w:rsidDel="006346A9">
                <w:rPr>
                  <w:rFonts w:cstheme="minorHAnsi"/>
                  <w:color w:val="000000" w:themeColor="text1"/>
                  <w:szCs w:val="18"/>
                </w:rPr>
                <w:delText>&lt;</w:delText>
              </w:r>
              <w:r w:rsidDel="006346A9">
                <w:rPr>
                  <w:rFonts w:cstheme="minorHAnsi"/>
                  <w:color w:val="000000" w:themeColor="text1"/>
                  <w:szCs w:val="18"/>
                </w:rPr>
                <w:delText>Blank</w:delText>
              </w:r>
              <w:r w:rsidRPr="00C106B9" w:rsidDel="006346A9">
                <w:rPr>
                  <w:rFonts w:cstheme="minorHAnsi"/>
                  <w:color w:val="000000" w:themeColor="text1"/>
                  <w:szCs w:val="18"/>
                </w:rPr>
                <w:delText>&gt;</w:delText>
              </w:r>
              <w:bookmarkStart w:id="36254" w:name="_Toc426385486"/>
              <w:bookmarkStart w:id="36255" w:name="_Toc426386890"/>
              <w:bookmarkStart w:id="36256" w:name="_Toc426388293"/>
              <w:bookmarkStart w:id="36257" w:name="_Toc426389697"/>
              <w:bookmarkStart w:id="36258" w:name="_Toc426391101"/>
              <w:bookmarkStart w:id="36259" w:name="_Toc426392505"/>
              <w:bookmarkStart w:id="36260" w:name="_Toc426393908"/>
              <w:bookmarkStart w:id="36261" w:name="_Toc427825493"/>
              <w:bookmarkStart w:id="36262" w:name="_Toc427853306"/>
              <w:bookmarkStart w:id="36263" w:name="_Toc427855546"/>
              <w:bookmarkStart w:id="36264" w:name="_Toc427857747"/>
              <w:bookmarkEnd w:id="36254"/>
              <w:bookmarkEnd w:id="36255"/>
              <w:bookmarkEnd w:id="36256"/>
              <w:bookmarkEnd w:id="36257"/>
              <w:bookmarkEnd w:id="36258"/>
              <w:bookmarkEnd w:id="36259"/>
              <w:bookmarkEnd w:id="36260"/>
              <w:bookmarkEnd w:id="36261"/>
              <w:bookmarkEnd w:id="36262"/>
              <w:bookmarkEnd w:id="36263"/>
              <w:bookmarkEnd w:id="36264"/>
            </w:del>
          </w:p>
        </w:tc>
        <w:bookmarkStart w:id="36265" w:name="_Toc426385487"/>
        <w:bookmarkStart w:id="36266" w:name="_Toc426386891"/>
        <w:bookmarkStart w:id="36267" w:name="_Toc426388294"/>
        <w:bookmarkStart w:id="36268" w:name="_Toc426389698"/>
        <w:bookmarkStart w:id="36269" w:name="_Toc426391102"/>
        <w:bookmarkStart w:id="36270" w:name="_Toc426392506"/>
        <w:bookmarkStart w:id="36271" w:name="_Toc426393909"/>
        <w:bookmarkStart w:id="36272" w:name="_Toc427825494"/>
        <w:bookmarkStart w:id="36273" w:name="_Toc427853307"/>
        <w:bookmarkStart w:id="36274" w:name="_Toc427855547"/>
        <w:bookmarkStart w:id="36275" w:name="_Toc427857748"/>
        <w:bookmarkEnd w:id="36265"/>
        <w:bookmarkEnd w:id="36266"/>
        <w:bookmarkEnd w:id="36267"/>
        <w:bookmarkEnd w:id="36268"/>
        <w:bookmarkEnd w:id="36269"/>
        <w:bookmarkEnd w:id="36270"/>
        <w:bookmarkEnd w:id="36271"/>
        <w:bookmarkEnd w:id="36272"/>
        <w:bookmarkEnd w:id="36273"/>
        <w:bookmarkEnd w:id="36274"/>
        <w:bookmarkEnd w:id="36275"/>
      </w:tr>
      <w:tr w:rsidR="005F4718" w:rsidRPr="00C106B9" w:rsidDel="006346A9" w14:paraId="1D5A7C8E" w14:textId="162006EA" w:rsidTr="008C172F">
        <w:trPr>
          <w:cantSplit/>
          <w:trHeight w:val="314"/>
          <w:jc w:val="center"/>
          <w:del w:id="36276" w:author="Ramasubramani, Hariharan" w:date="2015-07-20T11:34:00Z"/>
        </w:trPr>
        <w:tc>
          <w:tcPr>
            <w:tcW w:w="1086" w:type="dxa"/>
            <w:tcBorders>
              <w:top w:val="single" w:sz="4" w:space="0" w:color="auto"/>
              <w:left w:val="single" w:sz="4" w:space="0" w:color="auto"/>
              <w:bottom w:val="single" w:sz="4" w:space="0" w:color="auto"/>
              <w:right w:val="single" w:sz="4" w:space="0" w:color="auto"/>
            </w:tcBorders>
          </w:tcPr>
          <w:p w14:paraId="4DB46A74" w14:textId="31E78F61" w:rsidR="005F4718" w:rsidRPr="00C106B9" w:rsidDel="006346A9" w:rsidRDefault="005F4718">
            <w:pPr>
              <w:rPr>
                <w:del w:id="36277" w:author="Ramasubramani, Hariharan" w:date="2015-07-20T11:34:00Z"/>
                <w:rFonts w:cstheme="minorHAnsi"/>
                <w:color w:val="000000" w:themeColor="text1"/>
              </w:rPr>
              <w:pPrChange w:id="36278" w:author="Ramasubramani, Hariharan" w:date="2015-07-27T20:55:00Z">
                <w:pPr>
                  <w:pStyle w:val="ListParagraph"/>
                  <w:numPr>
                    <w:ilvl w:val="3"/>
                    <w:numId w:val="23"/>
                  </w:numPr>
                  <w:tabs>
                    <w:tab w:val="num" w:pos="2459"/>
                  </w:tabs>
                  <w:overflowPunct w:val="0"/>
                  <w:autoSpaceDE w:val="0"/>
                  <w:autoSpaceDN w:val="0"/>
                  <w:spacing w:after="60"/>
                  <w:ind w:left="-43" w:firstLine="0"/>
                  <w:textAlignment w:val="baseline"/>
                </w:pPr>
              </w:pPrChange>
            </w:pPr>
            <w:bookmarkStart w:id="36279" w:name="_Toc426385488"/>
            <w:bookmarkStart w:id="36280" w:name="_Toc426386892"/>
            <w:bookmarkStart w:id="36281" w:name="_Toc426388295"/>
            <w:bookmarkStart w:id="36282" w:name="_Toc426389699"/>
            <w:bookmarkStart w:id="36283" w:name="_Toc426391103"/>
            <w:bookmarkStart w:id="36284" w:name="_Toc426392507"/>
            <w:bookmarkStart w:id="36285" w:name="_Toc426393910"/>
            <w:bookmarkStart w:id="36286" w:name="_Toc427825495"/>
            <w:bookmarkStart w:id="36287" w:name="_Toc427853308"/>
            <w:bookmarkStart w:id="36288" w:name="_Toc427855548"/>
            <w:bookmarkStart w:id="36289" w:name="_Toc427857749"/>
            <w:bookmarkEnd w:id="36279"/>
            <w:bookmarkEnd w:id="36280"/>
            <w:bookmarkEnd w:id="36281"/>
            <w:bookmarkEnd w:id="36282"/>
            <w:bookmarkEnd w:id="36283"/>
            <w:bookmarkEnd w:id="36284"/>
            <w:bookmarkEnd w:id="36285"/>
            <w:bookmarkEnd w:id="36286"/>
            <w:bookmarkEnd w:id="36287"/>
            <w:bookmarkEnd w:id="36288"/>
            <w:bookmarkEnd w:id="36289"/>
          </w:p>
        </w:tc>
        <w:tc>
          <w:tcPr>
            <w:tcW w:w="2408" w:type="dxa"/>
            <w:tcBorders>
              <w:top w:val="single" w:sz="4" w:space="0" w:color="auto"/>
              <w:left w:val="single" w:sz="4" w:space="0" w:color="auto"/>
              <w:bottom w:val="single" w:sz="4" w:space="0" w:color="auto"/>
              <w:right w:val="single" w:sz="4" w:space="0" w:color="auto"/>
            </w:tcBorders>
          </w:tcPr>
          <w:p w14:paraId="1D64C4E0" w14:textId="1B745721" w:rsidR="005F4718" w:rsidRPr="00C106B9" w:rsidDel="006346A9" w:rsidRDefault="005F4718">
            <w:pPr>
              <w:rPr>
                <w:del w:id="36290" w:author="Ramasubramani, Hariharan" w:date="2015-07-20T11:34:00Z"/>
                <w:rFonts w:cstheme="minorHAnsi"/>
                <w:color w:val="000000" w:themeColor="text1"/>
                <w:szCs w:val="18"/>
              </w:rPr>
              <w:pPrChange w:id="36291" w:author="Ramasubramani, Hariharan" w:date="2015-07-27T20:55:00Z">
                <w:pPr>
                  <w:ind w:left="-18" w:firstLine="0"/>
                </w:pPr>
              </w:pPrChange>
            </w:pPr>
            <w:del w:id="36292" w:author="Ramasubramani, Hariharan" w:date="2015-07-20T11:34:00Z">
              <w:r w:rsidDel="006346A9">
                <w:rPr>
                  <w:rFonts w:cstheme="minorHAnsi"/>
                  <w:color w:val="000000" w:themeColor="text1"/>
                  <w:szCs w:val="18"/>
                </w:rPr>
                <w:delText>Channel(s)</w:delText>
              </w:r>
              <w:bookmarkStart w:id="36293" w:name="_Toc426385489"/>
              <w:bookmarkStart w:id="36294" w:name="_Toc426386893"/>
              <w:bookmarkStart w:id="36295" w:name="_Toc426388296"/>
              <w:bookmarkStart w:id="36296" w:name="_Toc426389700"/>
              <w:bookmarkStart w:id="36297" w:name="_Toc426391104"/>
              <w:bookmarkStart w:id="36298" w:name="_Toc426392508"/>
              <w:bookmarkStart w:id="36299" w:name="_Toc426393911"/>
              <w:bookmarkStart w:id="36300" w:name="_Toc427825496"/>
              <w:bookmarkStart w:id="36301" w:name="_Toc427853309"/>
              <w:bookmarkStart w:id="36302" w:name="_Toc427855549"/>
              <w:bookmarkStart w:id="36303" w:name="_Toc427857750"/>
              <w:bookmarkEnd w:id="36293"/>
              <w:bookmarkEnd w:id="36294"/>
              <w:bookmarkEnd w:id="36295"/>
              <w:bookmarkEnd w:id="36296"/>
              <w:bookmarkEnd w:id="36297"/>
              <w:bookmarkEnd w:id="36298"/>
              <w:bookmarkEnd w:id="36299"/>
              <w:bookmarkEnd w:id="36300"/>
              <w:bookmarkEnd w:id="36301"/>
              <w:bookmarkEnd w:id="36302"/>
              <w:bookmarkEnd w:id="36303"/>
            </w:del>
          </w:p>
        </w:tc>
        <w:tc>
          <w:tcPr>
            <w:tcW w:w="759" w:type="dxa"/>
            <w:tcBorders>
              <w:top w:val="single" w:sz="4" w:space="0" w:color="auto"/>
              <w:left w:val="single" w:sz="4" w:space="0" w:color="auto"/>
              <w:bottom w:val="single" w:sz="4" w:space="0" w:color="auto"/>
              <w:right w:val="single" w:sz="4" w:space="0" w:color="auto"/>
            </w:tcBorders>
          </w:tcPr>
          <w:p w14:paraId="3DE18BF5" w14:textId="593F4D20" w:rsidR="005F4718" w:rsidRPr="00C106B9" w:rsidDel="006346A9" w:rsidRDefault="005F4718">
            <w:pPr>
              <w:rPr>
                <w:del w:id="36304" w:author="Ramasubramani, Hariharan" w:date="2015-07-20T11:34:00Z"/>
                <w:rFonts w:cstheme="minorHAnsi"/>
                <w:color w:val="000000" w:themeColor="text1"/>
                <w:szCs w:val="18"/>
              </w:rPr>
              <w:pPrChange w:id="36305" w:author="Ramasubramani, Hariharan" w:date="2015-07-27T20:55:00Z">
                <w:pPr>
                  <w:ind w:firstLine="0"/>
                </w:pPr>
              </w:pPrChange>
            </w:pPr>
            <w:del w:id="36306" w:author="Ramasubramani, Hariharan" w:date="2015-07-20T11:34:00Z">
              <w:r w:rsidDel="006346A9">
                <w:rPr>
                  <w:rFonts w:cstheme="minorHAnsi"/>
                  <w:color w:val="000000" w:themeColor="text1"/>
                  <w:szCs w:val="18"/>
                </w:rPr>
                <w:delText>-</w:delText>
              </w:r>
              <w:bookmarkStart w:id="36307" w:name="_Toc426385490"/>
              <w:bookmarkStart w:id="36308" w:name="_Toc426386894"/>
              <w:bookmarkStart w:id="36309" w:name="_Toc426388297"/>
              <w:bookmarkStart w:id="36310" w:name="_Toc426389701"/>
              <w:bookmarkStart w:id="36311" w:name="_Toc426391105"/>
              <w:bookmarkStart w:id="36312" w:name="_Toc426392509"/>
              <w:bookmarkStart w:id="36313" w:name="_Toc426393912"/>
              <w:bookmarkStart w:id="36314" w:name="_Toc427825497"/>
              <w:bookmarkStart w:id="36315" w:name="_Toc427853310"/>
              <w:bookmarkStart w:id="36316" w:name="_Toc427855550"/>
              <w:bookmarkStart w:id="36317" w:name="_Toc427857751"/>
              <w:bookmarkEnd w:id="36307"/>
              <w:bookmarkEnd w:id="36308"/>
              <w:bookmarkEnd w:id="36309"/>
              <w:bookmarkEnd w:id="36310"/>
              <w:bookmarkEnd w:id="36311"/>
              <w:bookmarkEnd w:id="36312"/>
              <w:bookmarkEnd w:id="36313"/>
              <w:bookmarkEnd w:id="36314"/>
              <w:bookmarkEnd w:id="36315"/>
              <w:bookmarkEnd w:id="36316"/>
              <w:bookmarkEnd w:id="36317"/>
            </w:del>
          </w:p>
        </w:tc>
        <w:tc>
          <w:tcPr>
            <w:tcW w:w="1018" w:type="dxa"/>
            <w:tcBorders>
              <w:top w:val="single" w:sz="4" w:space="0" w:color="auto"/>
              <w:left w:val="single" w:sz="4" w:space="0" w:color="auto"/>
              <w:bottom w:val="single" w:sz="4" w:space="0" w:color="auto"/>
              <w:right w:val="single" w:sz="4" w:space="0" w:color="auto"/>
            </w:tcBorders>
          </w:tcPr>
          <w:p w14:paraId="10C313E4" w14:textId="6C7EB10B" w:rsidR="005F4718" w:rsidRPr="00C106B9" w:rsidDel="006346A9" w:rsidRDefault="005F4718">
            <w:pPr>
              <w:rPr>
                <w:del w:id="36318" w:author="Ramasubramani, Hariharan" w:date="2015-07-20T11:34:00Z"/>
                <w:rFonts w:cstheme="minorHAnsi"/>
                <w:color w:val="000000" w:themeColor="text1"/>
                <w:szCs w:val="18"/>
              </w:rPr>
              <w:pPrChange w:id="36319" w:author="Ramasubramani, Hariharan" w:date="2015-07-27T20:55:00Z">
                <w:pPr>
                  <w:ind w:left="-57" w:firstLine="0"/>
                  <w:jc w:val="center"/>
                </w:pPr>
              </w:pPrChange>
            </w:pPr>
            <w:del w:id="36320" w:author="Ramasubramani, Hariharan" w:date="2015-07-20T11:34:00Z">
              <w:r w:rsidDel="006346A9">
                <w:rPr>
                  <w:rFonts w:cstheme="minorHAnsi"/>
                  <w:color w:val="000000" w:themeColor="text1"/>
                  <w:szCs w:val="18"/>
                </w:rPr>
                <w:delText>M</w:delText>
              </w:r>
              <w:bookmarkStart w:id="36321" w:name="_Toc426385491"/>
              <w:bookmarkStart w:id="36322" w:name="_Toc426386895"/>
              <w:bookmarkStart w:id="36323" w:name="_Toc426388298"/>
              <w:bookmarkStart w:id="36324" w:name="_Toc426389702"/>
              <w:bookmarkStart w:id="36325" w:name="_Toc426391106"/>
              <w:bookmarkStart w:id="36326" w:name="_Toc426392510"/>
              <w:bookmarkStart w:id="36327" w:name="_Toc426393913"/>
              <w:bookmarkStart w:id="36328" w:name="_Toc427825498"/>
              <w:bookmarkStart w:id="36329" w:name="_Toc427853311"/>
              <w:bookmarkStart w:id="36330" w:name="_Toc427855551"/>
              <w:bookmarkStart w:id="36331" w:name="_Toc427857752"/>
              <w:bookmarkEnd w:id="36321"/>
              <w:bookmarkEnd w:id="36322"/>
              <w:bookmarkEnd w:id="36323"/>
              <w:bookmarkEnd w:id="36324"/>
              <w:bookmarkEnd w:id="36325"/>
              <w:bookmarkEnd w:id="36326"/>
              <w:bookmarkEnd w:id="36327"/>
              <w:bookmarkEnd w:id="36328"/>
              <w:bookmarkEnd w:id="36329"/>
              <w:bookmarkEnd w:id="36330"/>
              <w:bookmarkEnd w:id="36331"/>
            </w:del>
          </w:p>
        </w:tc>
        <w:tc>
          <w:tcPr>
            <w:tcW w:w="897" w:type="dxa"/>
            <w:tcBorders>
              <w:top w:val="single" w:sz="4" w:space="0" w:color="auto"/>
              <w:left w:val="single" w:sz="4" w:space="0" w:color="auto"/>
              <w:bottom w:val="single" w:sz="4" w:space="0" w:color="auto"/>
              <w:right w:val="single" w:sz="4" w:space="0" w:color="auto"/>
            </w:tcBorders>
          </w:tcPr>
          <w:p w14:paraId="26DEDC29" w14:textId="535AECD4" w:rsidR="005F4718" w:rsidRPr="00C106B9" w:rsidDel="006346A9" w:rsidRDefault="005F4718">
            <w:pPr>
              <w:rPr>
                <w:del w:id="36332" w:author="Ramasubramani, Hariharan" w:date="2015-07-20T11:34:00Z"/>
                <w:rFonts w:cstheme="minorHAnsi"/>
                <w:color w:val="000000" w:themeColor="text1"/>
                <w:szCs w:val="18"/>
              </w:rPr>
              <w:pPrChange w:id="36333" w:author="Ramasubramani, Hariharan" w:date="2015-07-27T20:55:00Z">
                <w:pPr>
                  <w:ind w:left="-57" w:firstLine="0"/>
                  <w:jc w:val="center"/>
                </w:pPr>
              </w:pPrChange>
            </w:pPr>
            <w:del w:id="36334" w:author="Ramasubramani, Hariharan" w:date="2015-07-20T11:34:00Z">
              <w:r w:rsidDel="006346A9">
                <w:rPr>
                  <w:rFonts w:cstheme="minorHAnsi"/>
                  <w:color w:val="000000" w:themeColor="text1"/>
                  <w:szCs w:val="18"/>
                </w:rPr>
                <w:delText>E</w:delText>
              </w:r>
              <w:bookmarkStart w:id="36335" w:name="_Toc426385492"/>
              <w:bookmarkStart w:id="36336" w:name="_Toc426386896"/>
              <w:bookmarkStart w:id="36337" w:name="_Toc426388299"/>
              <w:bookmarkStart w:id="36338" w:name="_Toc426389703"/>
              <w:bookmarkStart w:id="36339" w:name="_Toc426391107"/>
              <w:bookmarkStart w:id="36340" w:name="_Toc426392511"/>
              <w:bookmarkStart w:id="36341" w:name="_Toc426393914"/>
              <w:bookmarkStart w:id="36342" w:name="_Toc427825499"/>
              <w:bookmarkStart w:id="36343" w:name="_Toc427853312"/>
              <w:bookmarkStart w:id="36344" w:name="_Toc427855552"/>
              <w:bookmarkStart w:id="36345" w:name="_Toc427857753"/>
              <w:bookmarkEnd w:id="36335"/>
              <w:bookmarkEnd w:id="36336"/>
              <w:bookmarkEnd w:id="36337"/>
              <w:bookmarkEnd w:id="36338"/>
              <w:bookmarkEnd w:id="36339"/>
              <w:bookmarkEnd w:id="36340"/>
              <w:bookmarkEnd w:id="36341"/>
              <w:bookmarkEnd w:id="36342"/>
              <w:bookmarkEnd w:id="36343"/>
              <w:bookmarkEnd w:id="36344"/>
              <w:bookmarkEnd w:id="36345"/>
            </w:del>
          </w:p>
        </w:tc>
        <w:tc>
          <w:tcPr>
            <w:tcW w:w="1248" w:type="dxa"/>
            <w:tcBorders>
              <w:top w:val="single" w:sz="4" w:space="0" w:color="auto"/>
              <w:left w:val="single" w:sz="4" w:space="0" w:color="auto"/>
              <w:bottom w:val="single" w:sz="4" w:space="0" w:color="auto"/>
              <w:right w:val="single" w:sz="4" w:space="0" w:color="auto"/>
            </w:tcBorders>
          </w:tcPr>
          <w:p w14:paraId="4EB0CB90" w14:textId="623C6857" w:rsidR="005F4718" w:rsidRPr="00C106B9" w:rsidDel="006346A9" w:rsidRDefault="005F4718">
            <w:pPr>
              <w:rPr>
                <w:del w:id="36346" w:author="Ramasubramani, Hariharan" w:date="2015-07-20T11:34:00Z"/>
                <w:rFonts w:cstheme="minorHAnsi"/>
                <w:color w:val="000000" w:themeColor="text1"/>
                <w:szCs w:val="18"/>
              </w:rPr>
              <w:pPrChange w:id="36347" w:author="Ramasubramani, Hariharan" w:date="2015-07-27T20:55:00Z">
                <w:pPr>
                  <w:ind w:left="-57" w:right="-98" w:firstLine="0"/>
                  <w:jc w:val="center"/>
                </w:pPr>
              </w:pPrChange>
            </w:pPr>
            <w:del w:id="36348" w:author="Ramasubramani, Hariharan" w:date="2015-07-20T11:34:00Z">
              <w:r w:rsidDel="006346A9">
                <w:rPr>
                  <w:rFonts w:cstheme="minorHAnsi"/>
                  <w:color w:val="000000" w:themeColor="text1"/>
                  <w:szCs w:val="18"/>
                </w:rPr>
                <w:delText>Multi-select</w:delText>
              </w:r>
              <w:bookmarkStart w:id="36349" w:name="_Toc426385493"/>
              <w:bookmarkStart w:id="36350" w:name="_Toc426386897"/>
              <w:bookmarkStart w:id="36351" w:name="_Toc426388300"/>
              <w:bookmarkStart w:id="36352" w:name="_Toc426389704"/>
              <w:bookmarkStart w:id="36353" w:name="_Toc426391108"/>
              <w:bookmarkStart w:id="36354" w:name="_Toc426392512"/>
              <w:bookmarkStart w:id="36355" w:name="_Toc426393915"/>
              <w:bookmarkStart w:id="36356" w:name="_Toc427825500"/>
              <w:bookmarkStart w:id="36357" w:name="_Toc427853313"/>
              <w:bookmarkStart w:id="36358" w:name="_Toc427855553"/>
              <w:bookmarkStart w:id="36359" w:name="_Toc427857754"/>
              <w:bookmarkEnd w:id="36349"/>
              <w:bookmarkEnd w:id="36350"/>
              <w:bookmarkEnd w:id="36351"/>
              <w:bookmarkEnd w:id="36352"/>
              <w:bookmarkEnd w:id="36353"/>
              <w:bookmarkEnd w:id="36354"/>
              <w:bookmarkEnd w:id="36355"/>
              <w:bookmarkEnd w:id="36356"/>
              <w:bookmarkEnd w:id="36357"/>
              <w:bookmarkEnd w:id="36358"/>
              <w:bookmarkEnd w:id="36359"/>
            </w:del>
          </w:p>
        </w:tc>
        <w:tc>
          <w:tcPr>
            <w:tcW w:w="734" w:type="dxa"/>
            <w:tcBorders>
              <w:top w:val="single" w:sz="4" w:space="0" w:color="auto"/>
              <w:left w:val="single" w:sz="4" w:space="0" w:color="auto"/>
              <w:bottom w:val="single" w:sz="4" w:space="0" w:color="auto"/>
              <w:right w:val="single" w:sz="4" w:space="0" w:color="auto"/>
            </w:tcBorders>
          </w:tcPr>
          <w:p w14:paraId="6F7E35C4" w14:textId="427BBDF4" w:rsidR="005F4718" w:rsidRPr="00C106B9" w:rsidDel="006346A9" w:rsidRDefault="005F4718">
            <w:pPr>
              <w:rPr>
                <w:del w:id="36360" w:author="Ramasubramani, Hariharan" w:date="2015-07-20T11:34:00Z"/>
                <w:rFonts w:cstheme="minorHAnsi"/>
                <w:color w:val="000000" w:themeColor="text1"/>
                <w:szCs w:val="18"/>
              </w:rPr>
              <w:pPrChange w:id="36361" w:author="Ramasubramani, Hariharan" w:date="2015-07-27T20:55:00Z">
                <w:pPr>
                  <w:ind w:left="-57" w:firstLine="0"/>
                  <w:jc w:val="center"/>
                </w:pPr>
              </w:pPrChange>
            </w:pPr>
            <w:del w:id="36362" w:author="Ramasubramani, Hariharan" w:date="2015-07-20T11:34:00Z">
              <w:r w:rsidDel="006346A9">
                <w:rPr>
                  <w:rFonts w:cstheme="minorHAnsi"/>
                  <w:color w:val="000000" w:themeColor="text1"/>
                  <w:szCs w:val="18"/>
                </w:rPr>
                <w:delText>N/A</w:delText>
              </w:r>
              <w:bookmarkStart w:id="36363" w:name="_Toc426385494"/>
              <w:bookmarkStart w:id="36364" w:name="_Toc426386898"/>
              <w:bookmarkStart w:id="36365" w:name="_Toc426388301"/>
              <w:bookmarkStart w:id="36366" w:name="_Toc426389705"/>
              <w:bookmarkStart w:id="36367" w:name="_Toc426391109"/>
              <w:bookmarkStart w:id="36368" w:name="_Toc426392513"/>
              <w:bookmarkStart w:id="36369" w:name="_Toc426393916"/>
              <w:bookmarkStart w:id="36370" w:name="_Toc427825501"/>
              <w:bookmarkStart w:id="36371" w:name="_Toc427853314"/>
              <w:bookmarkStart w:id="36372" w:name="_Toc427855554"/>
              <w:bookmarkStart w:id="36373" w:name="_Toc427857755"/>
              <w:bookmarkEnd w:id="36363"/>
              <w:bookmarkEnd w:id="36364"/>
              <w:bookmarkEnd w:id="36365"/>
              <w:bookmarkEnd w:id="36366"/>
              <w:bookmarkEnd w:id="36367"/>
              <w:bookmarkEnd w:id="36368"/>
              <w:bookmarkEnd w:id="36369"/>
              <w:bookmarkEnd w:id="36370"/>
              <w:bookmarkEnd w:id="36371"/>
              <w:bookmarkEnd w:id="36372"/>
              <w:bookmarkEnd w:id="36373"/>
            </w:del>
          </w:p>
        </w:tc>
        <w:tc>
          <w:tcPr>
            <w:tcW w:w="1868" w:type="dxa"/>
            <w:tcBorders>
              <w:top w:val="single" w:sz="4" w:space="0" w:color="auto"/>
              <w:left w:val="single" w:sz="4" w:space="0" w:color="auto"/>
              <w:bottom w:val="single" w:sz="4" w:space="0" w:color="auto"/>
              <w:right w:val="single" w:sz="4" w:space="0" w:color="auto"/>
            </w:tcBorders>
          </w:tcPr>
          <w:p w14:paraId="73A83039" w14:textId="626C7136" w:rsidR="006C03CB" w:rsidDel="006346A9" w:rsidRDefault="006C03CB">
            <w:pPr>
              <w:rPr>
                <w:del w:id="36374" w:author="Ramasubramani, Hariharan" w:date="2015-07-20T11:34:00Z"/>
                <w:rFonts w:cstheme="minorHAnsi"/>
                <w:color w:val="000000" w:themeColor="text1"/>
              </w:rPr>
              <w:pPrChange w:id="36375" w:author="Ramasubramani, Hariharan" w:date="2015-07-27T20:55:00Z">
                <w:pPr>
                  <w:pStyle w:val="ListParagraph"/>
                  <w:ind w:left="148" w:firstLine="0"/>
                </w:pPr>
              </w:pPrChange>
            </w:pPr>
            <w:del w:id="36376" w:author="Ramasubramani, Hariharan" w:date="2015-07-20T11:34:00Z">
              <w:r w:rsidDel="006346A9">
                <w:rPr>
                  <w:rFonts w:cstheme="minorHAnsi"/>
                  <w:color w:val="000000" w:themeColor="text1"/>
                </w:rPr>
                <w:delText>Values will be maintained by RDM. See BRD</w:delText>
              </w:r>
              <w:r w:rsidR="00A317C7" w:rsidDel="006346A9">
                <w:rPr>
                  <w:rFonts w:cstheme="minorHAnsi"/>
                  <w:color w:val="000000" w:themeColor="text1"/>
                </w:rPr>
                <w:delText xml:space="preserve"> for actual values</w:delText>
              </w:r>
              <w:bookmarkStart w:id="36377" w:name="_Toc426385495"/>
              <w:bookmarkStart w:id="36378" w:name="_Toc426386899"/>
              <w:bookmarkStart w:id="36379" w:name="_Toc426388302"/>
              <w:bookmarkStart w:id="36380" w:name="_Toc426389706"/>
              <w:bookmarkStart w:id="36381" w:name="_Toc426391110"/>
              <w:bookmarkStart w:id="36382" w:name="_Toc426392514"/>
              <w:bookmarkStart w:id="36383" w:name="_Toc426393917"/>
              <w:bookmarkStart w:id="36384" w:name="_Toc427825502"/>
              <w:bookmarkStart w:id="36385" w:name="_Toc427853315"/>
              <w:bookmarkStart w:id="36386" w:name="_Toc427855555"/>
              <w:bookmarkStart w:id="36387" w:name="_Toc427857756"/>
              <w:bookmarkEnd w:id="36377"/>
              <w:bookmarkEnd w:id="36378"/>
              <w:bookmarkEnd w:id="36379"/>
              <w:bookmarkEnd w:id="36380"/>
              <w:bookmarkEnd w:id="36381"/>
              <w:bookmarkEnd w:id="36382"/>
              <w:bookmarkEnd w:id="36383"/>
              <w:bookmarkEnd w:id="36384"/>
              <w:bookmarkEnd w:id="36385"/>
              <w:bookmarkEnd w:id="36386"/>
              <w:bookmarkEnd w:id="36387"/>
            </w:del>
          </w:p>
          <w:p w14:paraId="57E193F7" w14:textId="20330625" w:rsidR="00096667" w:rsidRPr="00C106B9" w:rsidDel="006346A9" w:rsidRDefault="00096667">
            <w:pPr>
              <w:rPr>
                <w:del w:id="36388" w:author="Ramasubramani, Hariharan" w:date="2015-07-20T11:34:00Z"/>
                <w:rFonts w:cstheme="minorHAnsi"/>
                <w:color w:val="000000" w:themeColor="text1"/>
                <w:szCs w:val="18"/>
              </w:rPr>
              <w:pPrChange w:id="36389" w:author="Ramasubramani, Hariharan" w:date="2015-07-27T20:55:00Z">
                <w:pPr>
                  <w:pStyle w:val="ListParagraph"/>
                  <w:ind w:left="148" w:firstLine="0"/>
                </w:pPr>
              </w:pPrChange>
            </w:pPr>
            <w:bookmarkStart w:id="36390" w:name="_Toc426385496"/>
            <w:bookmarkStart w:id="36391" w:name="_Toc426386900"/>
            <w:bookmarkStart w:id="36392" w:name="_Toc426388303"/>
            <w:bookmarkStart w:id="36393" w:name="_Toc426389707"/>
            <w:bookmarkStart w:id="36394" w:name="_Toc426391111"/>
            <w:bookmarkStart w:id="36395" w:name="_Toc426392515"/>
            <w:bookmarkStart w:id="36396" w:name="_Toc426393918"/>
            <w:bookmarkStart w:id="36397" w:name="_Toc427825503"/>
            <w:bookmarkStart w:id="36398" w:name="_Toc427853316"/>
            <w:bookmarkStart w:id="36399" w:name="_Toc427855556"/>
            <w:bookmarkStart w:id="36400" w:name="_Toc427857757"/>
            <w:bookmarkEnd w:id="36390"/>
            <w:bookmarkEnd w:id="36391"/>
            <w:bookmarkEnd w:id="36392"/>
            <w:bookmarkEnd w:id="36393"/>
            <w:bookmarkEnd w:id="36394"/>
            <w:bookmarkEnd w:id="36395"/>
            <w:bookmarkEnd w:id="36396"/>
            <w:bookmarkEnd w:id="36397"/>
            <w:bookmarkEnd w:id="36398"/>
            <w:bookmarkEnd w:id="36399"/>
            <w:bookmarkEnd w:id="36400"/>
          </w:p>
        </w:tc>
        <w:tc>
          <w:tcPr>
            <w:tcW w:w="846" w:type="dxa"/>
            <w:tcBorders>
              <w:top w:val="single" w:sz="4" w:space="0" w:color="auto"/>
              <w:left w:val="single" w:sz="4" w:space="0" w:color="auto"/>
              <w:bottom w:val="single" w:sz="4" w:space="0" w:color="auto"/>
              <w:right w:val="single" w:sz="4" w:space="0" w:color="auto"/>
            </w:tcBorders>
          </w:tcPr>
          <w:p w14:paraId="03F65D00" w14:textId="607F7E60" w:rsidR="005F4718" w:rsidRPr="00C106B9" w:rsidDel="006346A9" w:rsidRDefault="005F4718">
            <w:pPr>
              <w:rPr>
                <w:del w:id="36401" w:author="Ramasubramani, Hariharan" w:date="2015-07-20T11:34:00Z"/>
                <w:rFonts w:cstheme="minorHAnsi"/>
                <w:color w:val="000000" w:themeColor="text1"/>
                <w:szCs w:val="18"/>
              </w:rPr>
              <w:pPrChange w:id="36402" w:author="Ramasubramani, Hariharan" w:date="2015-07-27T20:55:00Z">
                <w:pPr>
                  <w:ind w:left="-57" w:firstLine="0"/>
                  <w:jc w:val="center"/>
                </w:pPr>
              </w:pPrChange>
            </w:pPr>
            <w:del w:id="36403" w:author="Ramasubramani, Hariharan" w:date="2015-07-20T11:34:00Z">
              <w:r w:rsidDel="006346A9">
                <w:rPr>
                  <w:rFonts w:cstheme="minorHAnsi"/>
                  <w:color w:val="000000" w:themeColor="text1"/>
                  <w:szCs w:val="18"/>
                </w:rPr>
                <w:delText>All</w:delText>
              </w:r>
              <w:bookmarkStart w:id="36404" w:name="_Toc426385497"/>
              <w:bookmarkStart w:id="36405" w:name="_Toc426386901"/>
              <w:bookmarkStart w:id="36406" w:name="_Toc426388304"/>
              <w:bookmarkStart w:id="36407" w:name="_Toc426389708"/>
              <w:bookmarkStart w:id="36408" w:name="_Toc426391112"/>
              <w:bookmarkStart w:id="36409" w:name="_Toc426392516"/>
              <w:bookmarkStart w:id="36410" w:name="_Toc426393919"/>
              <w:bookmarkStart w:id="36411" w:name="_Toc427825504"/>
              <w:bookmarkStart w:id="36412" w:name="_Toc427853317"/>
              <w:bookmarkStart w:id="36413" w:name="_Toc427855557"/>
              <w:bookmarkStart w:id="36414" w:name="_Toc427857758"/>
              <w:bookmarkEnd w:id="36404"/>
              <w:bookmarkEnd w:id="36405"/>
              <w:bookmarkEnd w:id="36406"/>
              <w:bookmarkEnd w:id="36407"/>
              <w:bookmarkEnd w:id="36408"/>
              <w:bookmarkEnd w:id="36409"/>
              <w:bookmarkEnd w:id="36410"/>
              <w:bookmarkEnd w:id="36411"/>
              <w:bookmarkEnd w:id="36412"/>
              <w:bookmarkEnd w:id="36413"/>
              <w:bookmarkEnd w:id="36414"/>
            </w:del>
          </w:p>
        </w:tc>
        <w:bookmarkStart w:id="36415" w:name="_Toc426385498"/>
        <w:bookmarkStart w:id="36416" w:name="_Toc426386902"/>
        <w:bookmarkStart w:id="36417" w:name="_Toc426388305"/>
        <w:bookmarkStart w:id="36418" w:name="_Toc426389709"/>
        <w:bookmarkStart w:id="36419" w:name="_Toc426391113"/>
        <w:bookmarkStart w:id="36420" w:name="_Toc426392517"/>
        <w:bookmarkStart w:id="36421" w:name="_Toc426393920"/>
        <w:bookmarkStart w:id="36422" w:name="_Toc427825505"/>
        <w:bookmarkStart w:id="36423" w:name="_Toc427853318"/>
        <w:bookmarkStart w:id="36424" w:name="_Toc427855558"/>
        <w:bookmarkStart w:id="36425" w:name="_Toc427857759"/>
        <w:bookmarkEnd w:id="36415"/>
        <w:bookmarkEnd w:id="36416"/>
        <w:bookmarkEnd w:id="36417"/>
        <w:bookmarkEnd w:id="36418"/>
        <w:bookmarkEnd w:id="36419"/>
        <w:bookmarkEnd w:id="36420"/>
        <w:bookmarkEnd w:id="36421"/>
        <w:bookmarkEnd w:id="36422"/>
        <w:bookmarkEnd w:id="36423"/>
        <w:bookmarkEnd w:id="36424"/>
        <w:bookmarkEnd w:id="36425"/>
      </w:tr>
      <w:tr w:rsidR="005F4718" w:rsidRPr="00C106B9" w:rsidDel="006346A9" w14:paraId="7ED1E9C5" w14:textId="6F019B32" w:rsidTr="008C172F">
        <w:trPr>
          <w:cantSplit/>
          <w:trHeight w:val="314"/>
          <w:jc w:val="center"/>
          <w:del w:id="36426" w:author="Ramasubramani, Hariharan" w:date="2015-07-20T11:34:00Z"/>
        </w:trPr>
        <w:tc>
          <w:tcPr>
            <w:tcW w:w="1086" w:type="dxa"/>
            <w:tcBorders>
              <w:top w:val="single" w:sz="4" w:space="0" w:color="auto"/>
              <w:left w:val="single" w:sz="4" w:space="0" w:color="auto"/>
              <w:bottom w:val="single" w:sz="4" w:space="0" w:color="auto"/>
              <w:right w:val="single" w:sz="4" w:space="0" w:color="auto"/>
            </w:tcBorders>
          </w:tcPr>
          <w:p w14:paraId="336905DD" w14:textId="65B5F0E8" w:rsidR="005F4718" w:rsidRPr="00C106B9" w:rsidDel="006346A9" w:rsidRDefault="005F4718">
            <w:pPr>
              <w:rPr>
                <w:del w:id="36427" w:author="Ramasubramani, Hariharan" w:date="2015-07-20T11:34:00Z"/>
                <w:rFonts w:cstheme="minorHAnsi"/>
                <w:color w:val="000000" w:themeColor="text1"/>
              </w:rPr>
              <w:pPrChange w:id="36428" w:author="Ramasubramani, Hariharan" w:date="2015-07-27T20:55:00Z">
                <w:pPr>
                  <w:pStyle w:val="ListParagraph"/>
                  <w:numPr>
                    <w:ilvl w:val="3"/>
                    <w:numId w:val="23"/>
                  </w:numPr>
                  <w:tabs>
                    <w:tab w:val="num" w:pos="2459"/>
                  </w:tabs>
                  <w:overflowPunct w:val="0"/>
                  <w:autoSpaceDE w:val="0"/>
                  <w:autoSpaceDN w:val="0"/>
                  <w:spacing w:after="60"/>
                  <w:ind w:left="-43" w:firstLine="0"/>
                  <w:textAlignment w:val="baseline"/>
                </w:pPr>
              </w:pPrChange>
            </w:pPr>
            <w:del w:id="36429" w:author="Ramasubramani, Hariharan" w:date="2015-07-20T11:34:00Z">
              <w:r w:rsidDel="006346A9">
                <w:rPr>
                  <w:rFonts w:cstheme="minorHAnsi"/>
                  <w:color w:val="000000" w:themeColor="text1"/>
                </w:rPr>
                <w:delText>3</w:delText>
              </w:r>
              <w:bookmarkStart w:id="36430" w:name="_Toc426385499"/>
              <w:bookmarkStart w:id="36431" w:name="_Toc426386903"/>
              <w:bookmarkStart w:id="36432" w:name="_Toc426388306"/>
              <w:bookmarkStart w:id="36433" w:name="_Toc426389710"/>
              <w:bookmarkStart w:id="36434" w:name="_Toc426391114"/>
              <w:bookmarkStart w:id="36435" w:name="_Toc426392518"/>
              <w:bookmarkStart w:id="36436" w:name="_Toc426393921"/>
              <w:bookmarkStart w:id="36437" w:name="_Toc427825506"/>
              <w:bookmarkStart w:id="36438" w:name="_Toc427853319"/>
              <w:bookmarkStart w:id="36439" w:name="_Toc427855559"/>
              <w:bookmarkStart w:id="36440" w:name="_Toc427857760"/>
              <w:bookmarkEnd w:id="36430"/>
              <w:bookmarkEnd w:id="36431"/>
              <w:bookmarkEnd w:id="36432"/>
              <w:bookmarkEnd w:id="36433"/>
              <w:bookmarkEnd w:id="36434"/>
              <w:bookmarkEnd w:id="36435"/>
              <w:bookmarkEnd w:id="36436"/>
              <w:bookmarkEnd w:id="36437"/>
              <w:bookmarkEnd w:id="36438"/>
              <w:bookmarkEnd w:id="36439"/>
              <w:bookmarkEnd w:id="36440"/>
            </w:del>
          </w:p>
        </w:tc>
        <w:tc>
          <w:tcPr>
            <w:tcW w:w="2408" w:type="dxa"/>
            <w:tcBorders>
              <w:top w:val="single" w:sz="4" w:space="0" w:color="auto"/>
              <w:left w:val="single" w:sz="4" w:space="0" w:color="auto"/>
              <w:bottom w:val="single" w:sz="4" w:space="0" w:color="auto"/>
              <w:right w:val="single" w:sz="4" w:space="0" w:color="auto"/>
            </w:tcBorders>
          </w:tcPr>
          <w:p w14:paraId="5F12C48D" w14:textId="0FE7F370" w:rsidR="005F4718" w:rsidRPr="00C106B9" w:rsidDel="006346A9" w:rsidRDefault="005F4718">
            <w:pPr>
              <w:rPr>
                <w:del w:id="36441" w:author="Ramasubramani, Hariharan" w:date="2015-07-20T11:34:00Z"/>
                <w:rFonts w:cstheme="minorHAnsi"/>
                <w:color w:val="000000" w:themeColor="text1"/>
                <w:szCs w:val="18"/>
              </w:rPr>
              <w:pPrChange w:id="36442" w:author="Ramasubramani, Hariharan" w:date="2015-07-27T20:55:00Z">
                <w:pPr>
                  <w:ind w:left="-18" w:firstLine="0"/>
                </w:pPr>
              </w:pPrChange>
            </w:pPr>
            <w:del w:id="36443" w:author="Ramasubramani, Hariharan" w:date="2015-07-20T11:34:00Z">
              <w:r w:rsidDel="006346A9">
                <w:rPr>
                  <w:rFonts w:cstheme="minorHAnsi"/>
                  <w:color w:val="000000" w:themeColor="text1"/>
                  <w:szCs w:val="18"/>
                </w:rPr>
                <w:delText>State(s)</w:delText>
              </w:r>
              <w:bookmarkStart w:id="36444" w:name="_Toc426385500"/>
              <w:bookmarkStart w:id="36445" w:name="_Toc426386904"/>
              <w:bookmarkStart w:id="36446" w:name="_Toc426388307"/>
              <w:bookmarkStart w:id="36447" w:name="_Toc426389711"/>
              <w:bookmarkStart w:id="36448" w:name="_Toc426391115"/>
              <w:bookmarkStart w:id="36449" w:name="_Toc426392519"/>
              <w:bookmarkStart w:id="36450" w:name="_Toc426393922"/>
              <w:bookmarkStart w:id="36451" w:name="_Toc427825507"/>
              <w:bookmarkStart w:id="36452" w:name="_Toc427853320"/>
              <w:bookmarkStart w:id="36453" w:name="_Toc427855560"/>
              <w:bookmarkStart w:id="36454" w:name="_Toc427857761"/>
              <w:bookmarkEnd w:id="36444"/>
              <w:bookmarkEnd w:id="36445"/>
              <w:bookmarkEnd w:id="36446"/>
              <w:bookmarkEnd w:id="36447"/>
              <w:bookmarkEnd w:id="36448"/>
              <w:bookmarkEnd w:id="36449"/>
              <w:bookmarkEnd w:id="36450"/>
              <w:bookmarkEnd w:id="36451"/>
              <w:bookmarkEnd w:id="36452"/>
              <w:bookmarkEnd w:id="36453"/>
              <w:bookmarkEnd w:id="36454"/>
            </w:del>
          </w:p>
        </w:tc>
        <w:tc>
          <w:tcPr>
            <w:tcW w:w="759" w:type="dxa"/>
            <w:tcBorders>
              <w:top w:val="single" w:sz="4" w:space="0" w:color="auto"/>
              <w:left w:val="single" w:sz="4" w:space="0" w:color="auto"/>
              <w:bottom w:val="single" w:sz="4" w:space="0" w:color="auto"/>
              <w:right w:val="single" w:sz="4" w:space="0" w:color="auto"/>
            </w:tcBorders>
          </w:tcPr>
          <w:p w14:paraId="6E0B4A2F" w14:textId="5072CC87" w:rsidR="005F4718" w:rsidRPr="00C106B9" w:rsidDel="006346A9" w:rsidRDefault="005F4718">
            <w:pPr>
              <w:rPr>
                <w:del w:id="36455" w:author="Ramasubramani, Hariharan" w:date="2015-07-20T11:34:00Z"/>
                <w:rFonts w:cstheme="minorHAnsi"/>
                <w:color w:val="000000" w:themeColor="text1"/>
                <w:szCs w:val="18"/>
              </w:rPr>
              <w:pPrChange w:id="36456" w:author="Ramasubramani, Hariharan" w:date="2015-07-27T20:55:00Z">
                <w:pPr>
                  <w:ind w:firstLine="0"/>
                </w:pPr>
              </w:pPrChange>
            </w:pPr>
            <w:del w:id="36457" w:author="Ramasubramani, Hariharan" w:date="2015-07-20T11:34:00Z">
              <w:r w:rsidDel="006346A9">
                <w:rPr>
                  <w:rFonts w:cstheme="minorHAnsi"/>
                  <w:color w:val="000000" w:themeColor="text1"/>
                  <w:szCs w:val="18"/>
                </w:rPr>
                <w:delText>-</w:delText>
              </w:r>
              <w:bookmarkStart w:id="36458" w:name="_Toc426385501"/>
              <w:bookmarkStart w:id="36459" w:name="_Toc426386905"/>
              <w:bookmarkStart w:id="36460" w:name="_Toc426388308"/>
              <w:bookmarkStart w:id="36461" w:name="_Toc426389712"/>
              <w:bookmarkStart w:id="36462" w:name="_Toc426391116"/>
              <w:bookmarkStart w:id="36463" w:name="_Toc426392520"/>
              <w:bookmarkStart w:id="36464" w:name="_Toc426393923"/>
              <w:bookmarkStart w:id="36465" w:name="_Toc427825508"/>
              <w:bookmarkStart w:id="36466" w:name="_Toc427853321"/>
              <w:bookmarkStart w:id="36467" w:name="_Toc427855561"/>
              <w:bookmarkStart w:id="36468" w:name="_Toc427857762"/>
              <w:bookmarkEnd w:id="36458"/>
              <w:bookmarkEnd w:id="36459"/>
              <w:bookmarkEnd w:id="36460"/>
              <w:bookmarkEnd w:id="36461"/>
              <w:bookmarkEnd w:id="36462"/>
              <w:bookmarkEnd w:id="36463"/>
              <w:bookmarkEnd w:id="36464"/>
              <w:bookmarkEnd w:id="36465"/>
              <w:bookmarkEnd w:id="36466"/>
              <w:bookmarkEnd w:id="36467"/>
              <w:bookmarkEnd w:id="36468"/>
            </w:del>
          </w:p>
        </w:tc>
        <w:tc>
          <w:tcPr>
            <w:tcW w:w="1018" w:type="dxa"/>
            <w:tcBorders>
              <w:top w:val="single" w:sz="4" w:space="0" w:color="auto"/>
              <w:left w:val="single" w:sz="4" w:space="0" w:color="auto"/>
              <w:bottom w:val="single" w:sz="4" w:space="0" w:color="auto"/>
              <w:right w:val="single" w:sz="4" w:space="0" w:color="auto"/>
            </w:tcBorders>
          </w:tcPr>
          <w:p w14:paraId="4229DBAB" w14:textId="5F1D43C3" w:rsidR="005F4718" w:rsidRPr="00C106B9" w:rsidDel="006346A9" w:rsidRDefault="005F4718">
            <w:pPr>
              <w:rPr>
                <w:del w:id="36469" w:author="Ramasubramani, Hariharan" w:date="2015-07-20T11:34:00Z"/>
                <w:rFonts w:cstheme="minorHAnsi"/>
                <w:color w:val="000000" w:themeColor="text1"/>
                <w:szCs w:val="18"/>
              </w:rPr>
              <w:pPrChange w:id="36470" w:author="Ramasubramani, Hariharan" w:date="2015-07-27T20:55:00Z">
                <w:pPr>
                  <w:ind w:left="-57" w:firstLine="0"/>
                  <w:jc w:val="center"/>
                </w:pPr>
              </w:pPrChange>
            </w:pPr>
            <w:del w:id="36471" w:author="Ramasubramani, Hariharan" w:date="2015-07-20T11:34:00Z">
              <w:r w:rsidDel="006346A9">
                <w:rPr>
                  <w:rFonts w:cstheme="minorHAnsi"/>
                  <w:color w:val="000000" w:themeColor="text1"/>
                  <w:szCs w:val="18"/>
                </w:rPr>
                <w:delText>M</w:delText>
              </w:r>
              <w:bookmarkStart w:id="36472" w:name="_Toc426385502"/>
              <w:bookmarkStart w:id="36473" w:name="_Toc426386906"/>
              <w:bookmarkStart w:id="36474" w:name="_Toc426388309"/>
              <w:bookmarkStart w:id="36475" w:name="_Toc426389713"/>
              <w:bookmarkStart w:id="36476" w:name="_Toc426391117"/>
              <w:bookmarkStart w:id="36477" w:name="_Toc426392521"/>
              <w:bookmarkStart w:id="36478" w:name="_Toc426393924"/>
              <w:bookmarkStart w:id="36479" w:name="_Toc427825509"/>
              <w:bookmarkStart w:id="36480" w:name="_Toc427853322"/>
              <w:bookmarkStart w:id="36481" w:name="_Toc427855562"/>
              <w:bookmarkStart w:id="36482" w:name="_Toc427857763"/>
              <w:bookmarkEnd w:id="36472"/>
              <w:bookmarkEnd w:id="36473"/>
              <w:bookmarkEnd w:id="36474"/>
              <w:bookmarkEnd w:id="36475"/>
              <w:bookmarkEnd w:id="36476"/>
              <w:bookmarkEnd w:id="36477"/>
              <w:bookmarkEnd w:id="36478"/>
              <w:bookmarkEnd w:id="36479"/>
              <w:bookmarkEnd w:id="36480"/>
              <w:bookmarkEnd w:id="36481"/>
              <w:bookmarkEnd w:id="36482"/>
            </w:del>
          </w:p>
        </w:tc>
        <w:tc>
          <w:tcPr>
            <w:tcW w:w="897" w:type="dxa"/>
            <w:tcBorders>
              <w:top w:val="single" w:sz="4" w:space="0" w:color="auto"/>
              <w:left w:val="single" w:sz="4" w:space="0" w:color="auto"/>
              <w:bottom w:val="single" w:sz="4" w:space="0" w:color="auto"/>
              <w:right w:val="single" w:sz="4" w:space="0" w:color="auto"/>
            </w:tcBorders>
          </w:tcPr>
          <w:p w14:paraId="5ADD0CDB" w14:textId="00BD7F30" w:rsidR="005F4718" w:rsidRPr="00C106B9" w:rsidDel="006346A9" w:rsidRDefault="005F4718">
            <w:pPr>
              <w:rPr>
                <w:del w:id="36483" w:author="Ramasubramani, Hariharan" w:date="2015-07-20T11:34:00Z"/>
                <w:rFonts w:cstheme="minorHAnsi"/>
                <w:color w:val="000000" w:themeColor="text1"/>
                <w:szCs w:val="18"/>
              </w:rPr>
              <w:pPrChange w:id="36484" w:author="Ramasubramani, Hariharan" w:date="2015-07-27T20:55:00Z">
                <w:pPr>
                  <w:ind w:left="-57" w:firstLine="0"/>
                  <w:jc w:val="center"/>
                </w:pPr>
              </w:pPrChange>
            </w:pPr>
            <w:del w:id="36485" w:author="Ramasubramani, Hariharan" w:date="2015-07-20T11:34:00Z">
              <w:r w:rsidDel="006346A9">
                <w:rPr>
                  <w:rFonts w:cstheme="minorHAnsi"/>
                  <w:color w:val="000000" w:themeColor="text1"/>
                  <w:szCs w:val="18"/>
                </w:rPr>
                <w:delText>E</w:delText>
              </w:r>
              <w:bookmarkStart w:id="36486" w:name="_Toc426385503"/>
              <w:bookmarkStart w:id="36487" w:name="_Toc426386907"/>
              <w:bookmarkStart w:id="36488" w:name="_Toc426388310"/>
              <w:bookmarkStart w:id="36489" w:name="_Toc426389714"/>
              <w:bookmarkStart w:id="36490" w:name="_Toc426391118"/>
              <w:bookmarkStart w:id="36491" w:name="_Toc426392522"/>
              <w:bookmarkStart w:id="36492" w:name="_Toc426393925"/>
              <w:bookmarkStart w:id="36493" w:name="_Toc427825510"/>
              <w:bookmarkStart w:id="36494" w:name="_Toc427853323"/>
              <w:bookmarkStart w:id="36495" w:name="_Toc427855563"/>
              <w:bookmarkStart w:id="36496" w:name="_Toc427857764"/>
              <w:bookmarkEnd w:id="36486"/>
              <w:bookmarkEnd w:id="36487"/>
              <w:bookmarkEnd w:id="36488"/>
              <w:bookmarkEnd w:id="36489"/>
              <w:bookmarkEnd w:id="36490"/>
              <w:bookmarkEnd w:id="36491"/>
              <w:bookmarkEnd w:id="36492"/>
              <w:bookmarkEnd w:id="36493"/>
              <w:bookmarkEnd w:id="36494"/>
              <w:bookmarkEnd w:id="36495"/>
              <w:bookmarkEnd w:id="36496"/>
            </w:del>
          </w:p>
        </w:tc>
        <w:tc>
          <w:tcPr>
            <w:tcW w:w="1248" w:type="dxa"/>
            <w:tcBorders>
              <w:top w:val="single" w:sz="4" w:space="0" w:color="auto"/>
              <w:left w:val="single" w:sz="4" w:space="0" w:color="auto"/>
              <w:bottom w:val="single" w:sz="4" w:space="0" w:color="auto"/>
              <w:right w:val="single" w:sz="4" w:space="0" w:color="auto"/>
            </w:tcBorders>
          </w:tcPr>
          <w:p w14:paraId="6D431050" w14:textId="00C504C5" w:rsidR="005F4718" w:rsidRPr="00C106B9" w:rsidDel="006346A9" w:rsidRDefault="005F4718">
            <w:pPr>
              <w:rPr>
                <w:del w:id="36497" w:author="Ramasubramani, Hariharan" w:date="2015-07-20T11:34:00Z"/>
                <w:rFonts w:cstheme="minorHAnsi"/>
                <w:color w:val="000000" w:themeColor="text1"/>
                <w:szCs w:val="18"/>
              </w:rPr>
              <w:pPrChange w:id="36498" w:author="Ramasubramani, Hariharan" w:date="2015-07-27T20:55:00Z">
                <w:pPr>
                  <w:ind w:left="-57" w:right="-98" w:firstLine="0"/>
                  <w:jc w:val="center"/>
                </w:pPr>
              </w:pPrChange>
            </w:pPr>
            <w:del w:id="36499" w:author="Ramasubramani, Hariharan" w:date="2015-07-20T11:34:00Z">
              <w:r w:rsidDel="006346A9">
                <w:rPr>
                  <w:rFonts w:cstheme="minorHAnsi"/>
                  <w:color w:val="000000" w:themeColor="text1"/>
                  <w:szCs w:val="18"/>
                </w:rPr>
                <w:delText>Multi-select</w:delText>
              </w:r>
              <w:bookmarkStart w:id="36500" w:name="_Toc426385504"/>
              <w:bookmarkStart w:id="36501" w:name="_Toc426386908"/>
              <w:bookmarkStart w:id="36502" w:name="_Toc426388311"/>
              <w:bookmarkStart w:id="36503" w:name="_Toc426389715"/>
              <w:bookmarkStart w:id="36504" w:name="_Toc426391119"/>
              <w:bookmarkStart w:id="36505" w:name="_Toc426392523"/>
              <w:bookmarkStart w:id="36506" w:name="_Toc426393926"/>
              <w:bookmarkStart w:id="36507" w:name="_Toc427825511"/>
              <w:bookmarkStart w:id="36508" w:name="_Toc427853324"/>
              <w:bookmarkStart w:id="36509" w:name="_Toc427855564"/>
              <w:bookmarkStart w:id="36510" w:name="_Toc427857765"/>
              <w:bookmarkEnd w:id="36500"/>
              <w:bookmarkEnd w:id="36501"/>
              <w:bookmarkEnd w:id="36502"/>
              <w:bookmarkEnd w:id="36503"/>
              <w:bookmarkEnd w:id="36504"/>
              <w:bookmarkEnd w:id="36505"/>
              <w:bookmarkEnd w:id="36506"/>
              <w:bookmarkEnd w:id="36507"/>
              <w:bookmarkEnd w:id="36508"/>
              <w:bookmarkEnd w:id="36509"/>
              <w:bookmarkEnd w:id="36510"/>
            </w:del>
          </w:p>
        </w:tc>
        <w:tc>
          <w:tcPr>
            <w:tcW w:w="734" w:type="dxa"/>
            <w:tcBorders>
              <w:top w:val="single" w:sz="4" w:space="0" w:color="auto"/>
              <w:left w:val="single" w:sz="4" w:space="0" w:color="auto"/>
              <w:bottom w:val="single" w:sz="4" w:space="0" w:color="auto"/>
              <w:right w:val="single" w:sz="4" w:space="0" w:color="auto"/>
            </w:tcBorders>
          </w:tcPr>
          <w:p w14:paraId="40D5B656" w14:textId="2154B31D" w:rsidR="005F4718" w:rsidRPr="00C106B9" w:rsidDel="006346A9" w:rsidRDefault="005F4718">
            <w:pPr>
              <w:rPr>
                <w:del w:id="36511" w:author="Ramasubramani, Hariharan" w:date="2015-07-20T11:34:00Z"/>
                <w:rFonts w:cstheme="minorHAnsi"/>
                <w:color w:val="000000" w:themeColor="text1"/>
                <w:szCs w:val="18"/>
              </w:rPr>
              <w:pPrChange w:id="36512" w:author="Ramasubramani, Hariharan" w:date="2015-07-27T20:55:00Z">
                <w:pPr>
                  <w:ind w:left="-57" w:firstLine="0"/>
                  <w:jc w:val="center"/>
                </w:pPr>
              </w:pPrChange>
            </w:pPr>
            <w:del w:id="36513" w:author="Ramasubramani, Hariharan" w:date="2015-07-20T11:34:00Z">
              <w:r w:rsidDel="006346A9">
                <w:rPr>
                  <w:rFonts w:cstheme="minorHAnsi"/>
                  <w:color w:val="000000" w:themeColor="text1"/>
                  <w:szCs w:val="18"/>
                </w:rPr>
                <w:delText>N/A</w:delText>
              </w:r>
              <w:bookmarkStart w:id="36514" w:name="_Toc426385505"/>
              <w:bookmarkStart w:id="36515" w:name="_Toc426386909"/>
              <w:bookmarkStart w:id="36516" w:name="_Toc426388312"/>
              <w:bookmarkStart w:id="36517" w:name="_Toc426389716"/>
              <w:bookmarkStart w:id="36518" w:name="_Toc426391120"/>
              <w:bookmarkStart w:id="36519" w:name="_Toc426392524"/>
              <w:bookmarkStart w:id="36520" w:name="_Toc426393927"/>
              <w:bookmarkStart w:id="36521" w:name="_Toc427825512"/>
              <w:bookmarkStart w:id="36522" w:name="_Toc427853325"/>
              <w:bookmarkStart w:id="36523" w:name="_Toc427855565"/>
              <w:bookmarkStart w:id="36524" w:name="_Toc427857766"/>
              <w:bookmarkEnd w:id="36514"/>
              <w:bookmarkEnd w:id="36515"/>
              <w:bookmarkEnd w:id="36516"/>
              <w:bookmarkEnd w:id="36517"/>
              <w:bookmarkEnd w:id="36518"/>
              <w:bookmarkEnd w:id="36519"/>
              <w:bookmarkEnd w:id="36520"/>
              <w:bookmarkEnd w:id="36521"/>
              <w:bookmarkEnd w:id="36522"/>
              <w:bookmarkEnd w:id="36523"/>
              <w:bookmarkEnd w:id="36524"/>
            </w:del>
          </w:p>
        </w:tc>
        <w:tc>
          <w:tcPr>
            <w:tcW w:w="1868" w:type="dxa"/>
            <w:tcBorders>
              <w:top w:val="single" w:sz="4" w:space="0" w:color="auto"/>
              <w:left w:val="single" w:sz="4" w:space="0" w:color="auto"/>
              <w:bottom w:val="single" w:sz="4" w:space="0" w:color="auto"/>
              <w:right w:val="single" w:sz="4" w:space="0" w:color="auto"/>
            </w:tcBorders>
          </w:tcPr>
          <w:p w14:paraId="61C0E306" w14:textId="496831B1" w:rsidR="005F4718" w:rsidRPr="00C106B9" w:rsidDel="006346A9" w:rsidRDefault="005F4718">
            <w:pPr>
              <w:rPr>
                <w:del w:id="36525" w:author="Ramasubramani, Hariharan" w:date="2015-07-20T11:34:00Z"/>
                <w:rFonts w:cstheme="minorHAnsi"/>
                <w:color w:val="000000" w:themeColor="text1"/>
                <w:szCs w:val="18"/>
              </w:rPr>
              <w:pPrChange w:id="36526" w:author="Ramasubramani, Hariharan" w:date="2015-07-27T20:55:00Z">
                <w:pPr>
                  <w:tabs>
                    <w:tab w:val="left" w:pos="186"/>
                  </w:tabs>
                  <w:ind w:left="6" w:right="-85" w:firstLine="0"/>
                </w:pPr>
              </w:pPrChange>
            </w:pPr>
            <w:del w:id="36527" w:author="Ramasubramani, Hariharan" w:date="2015-07-20T11:34:00Z">
              <w:r w:rsidDel="006346A9">
                <w:rPr>
                  <w:rFonts w:cstheme="minorHAnsi"/>
                  <w:color w:val="000000" w:themeColor="text1"/>
                  <w:szCs w:val="18"/>
                </w:rPr>
                <w:delText xml:space="preserve">see: Acord Values </w:delText>
              </w:r>
              <w:bookmarkStart w:id="36528" w:name="_Toc426385506"/>
              <w:bookmarkStart w:id="36529" w:name="_Toc426386910"/>
              <w:bookmarkStart w:id="36530" w:name="_Toc426388313"/>
              <w:bookmarkStart w:id="36531" w:name="_Toc426389717"/>
              <w:bookmarkStart w:id="36532" w:name="_Toc426391121"/>
              <w:bookmarkStart w:id="36533" w:name="_Toc426392525"/>
              <w:bookmarkStart w:id="36534" w:name="_Toc426393928"/>
              <w:bookmarkStart w:id="36535" w:name="_Toc427825513"/>
              <w:bookmarkStart w:id="36536" w:name="_Toc427853326"/>
              <w:bookmarkStart w:id="36537" w:name="_Toc427855566"/>
              <w:bookmarkStart w:id="36538" w:name="_Toc427857767"/>
              <w:bookmarkEnd w:id="36528"/>
              <w:bookmarkEnd w:id="36529"/>
              <w:bookmarkEnd w:id="36530"/>
              <w:bookmarkEnd w:id="36531"/>
              <w:bookmarkEnd w:id="36532"/>
              <w:bookmarkEnd w:id="36533"/>
              <w:bookmarkEnd w:id="36534"/>
              <w:bookmarkEnd w:id="36535"/>
              <w:bookmarkEnd w:id="36536"/>
              <w:bookmarkEnd w:id="36537"/>
              <w:bookmarkEnd w:id="36538"/>
            </w:del>
          </w:p>
        </w:tc>
        <w:tc>
          <w:tcPr>
            <w:tcW w:w="846" w:type="dxa"/>
            <w:tcBorders>
              <w:top w:val="single" w:sz="4" w:space="0" w:color="auto"/>
              <w:left w:val="single" w:sz="4" w:space="0" w:color="auto"/>
              <w:bottom w:val="single" w:sz="4" w:space="0" w:color="auto"/>
              <w:right w:val="single" w:sz="4" w:space="0" w:color="auto"/>
            </w:tcBorders>
          </w:tcPr>
          <w:p w14:paraId="3FD23898" w14:textId="3D472FCD" w:rsidR="005F4718" w:rsidRPr="00C106B9" w:rsidDel="006346A9" w:rsidRDefault="005F4718">
            <w:pPr>
              <w:rPr>
                <w:del w:id="36539" w:author="Ramasubramani, Hariharan" w:date="2015-07-20T11:34:00Z"/>
                <w:rFonts w:cstheme="minorHAnsi"/>
                <w:color w:val="000000" w:themeColor="text1"/>
                <w:szCs w:val="18"/>
              </w:rPr>
              <w:pPrChange w:id="36540" w:author="Ramasubramani, Hariharan" w:date="2015-07-27T20:55:00Z">
                <w:pPr>
                  <w:ind w:left="-57" w:right="-76" w:firstLine="0"/>
                  <w:jc w:val="center"/>
                </w:pPr>
              </w:pPrChange>
            </w:pPr>
            <w:del w:id="36541" w:author="Ramasubramani, Hariharan" w:date="2015-07-20T11:34:00Z">
              <w:r w:rsidDel="006346A9">
                <w:rPr>
                  <w:rFonts w:cstheme="minorHAnsi"/>
                  <w:color w:val="000000" w:themeColor="text1"/>
                  <w:szCs w:val="18"/>
                </w:rPr>
                <w:delText>All</w:delText>
              </w:r>
              <w:bookmarkStart w:id="36542" w:name="_Toc426385507"/>
              <w:bookmarkStart w:id="36543" w:name="_Toc426386911"/>
              <w:bookmarkStart w:id="36544" w:name="_Toc426388314"/>
              <w:bookmarkStart w:id="36545" w:name="_Toc426389718"/>
              <w:bookmarkStart w:id="36546" w:name="_Toc426391122"/>
              <w:bookmarkStart w:id="36547" w:name="_Toc426392526"/>
              <w:bookmarkStart w:id="36548" w:name="_Toc426393929"/>
              <w:bookmarkStart w:id="36549" w:name="_Toc427825514"/>
              <w:bookmarkStart w:id="36550" w:name="_Toc427853327"/>
              <w:bookmarkStart w:id="36551" w:name="_Toc427855567"/>
              <w:bookmarkStart w:id="36552" w:name="_Toc427857768"/>
              <w:bookmarkEnd w:id="36542"/>
              <w:bookmarkEnd w:id="36543"/>
              <w:bookmarkEnd w:id="36544"/>
              <w:bookmarkEnd w:id="36545"/>
              <w:bookmarkEnd w:id="36546"/>
              <w:bookmarkEnd w:id="36547"/>
              <w:bookmarkEnd w:id="36548"/>
              <w:bookmarkEnd w:id="36549"/>
              <w:bookmarkEnd w:id="36550"/>
              <w:bookmarkEnd w:id="36551"/>
              <w:bookmarkEnd w:id="36552"/>
            </w:del>
          </w:p>
        </w:tc>
        <w:bookmarkStart w:id="36553" w:name="_Toc426385508"/>
        <w:bookmarkStart w:id="36554" w:name="_Toc426386912"/>
        <w:bookmarkStart w:id="36555" w:name="_Toc426388315"/>
        <w:bookmarkStart w:id="36556" w:name="_Toc426389719"/>
        <w:bookmarkStart w:id="36557" w:name="_Toc426391123"/>
        <w:bookmarkStart w:id="36558" w:name="_Toc426392527"/>
        <w:bookmarkStart w:id="36559" w:name="_Toc426393930"/>
        <w:bookmarkStart w:id="36560" w:name="_Toc427825515"/>
        <w:bookmarkStart w:id="36561" w:name="_Toc427853328"/>
        <w:bookmarkStart w:id="36562" w:name="_Toc427855568"/>
        <w:bookmarkStart w:id="36563" w:name="_Toc427857769"/>
        <w:bookmarkEnd w:id="36553"/>
        <w:bookmarkEnd w:id="36554"/>
        <w:bookmarkEnd w:id="36555"/>
        <w:bookmarkEnd w:id="36556"/>
        <w:bookmarkEnd w:id="36557"/>
        <w:bookmarkEnd w:id="36558"/>
        <w:bookmarkEnd w:id="36559"/>
        <w:bookmarkEnd w:id="36560"/>
        <w:bookmarkEnd w:id="36561"/>
        <w:bookmarkEnd w:id="36562"/>
        <w:bookmarkEnd w:id="36563"/>
      </w:tr>
      <w:tr w:rsidR="005F4718" w:rsidRPr="00C106B9" w:rsidDel="006346A9" w14:paraId="1A6F611E" w14:textId="2E2D7F14" w:rsidTr="008C172F">
        <w:trPr>
          <w:cantSplit/>
          <w:trHeight w:val="314"/>
          <w:jc w:val="center"/>
          <w:del w:id="36564" w:author="Ramasubramani, Hariharan" w:date="2015-07-20T11:34:00Z"/>
        </w:trPr>
        <w:tc>
          <w:tcPr>
            <w:tcW w:w="1086" w:type="dxa"/>
            <w:tcBorders>
              <w:top w:val="single" w:sz="4" w:space="0" w:color="auto"/>
              <w:left w:val="single" w:sz="4" w:space="0" w:color="auto"/>
              <w:bottom w:val="single" w:sz="4" w:space="0" w:color="auto"/>
              <w:right w:val="single" w:sz="4" w:space="0" w:color="auto"/>
            </w:tcBorders>
          </w:tcPr>
          <w:p w14:paraId="56022081" w14:textId="2BABB132" w:rsidR="005F4718" w:rsidRPr="00C106B9" w:rsidDel="006346A9" w:rsidRDefault="005F4718">
            <w:pPr>
              <w:rPr>
                <w:del w:id="36565" w:author="Ramasubramani, Hariharan" w:date="2015-07-20T11:34:00Z"/>
                <w:rFonts w:cstheme="minorHAnsi"/>
                <w:color w:val="000000" w:themeColor="text1"/>
              </w:rPr>
              <w:pPrChange w:id="36566" w:author="Ramasubramani, Hariharan" w:date="2015-07-27T20:55:00Z">
                <w:pPr>
                  <w:pStyle w:val="ListParagraph"/>
                  <w:numPr>
                    <w:ilvl w:val="3"/>
                    <w:numId w:val="23"/>
                  </w:numPr>
                  <w:tabs>
                    <w:tab w:val="num" w:pos="2459"/>
                  </w:tabs>
                  <w:overflowPunct w:val="0"/>
                  <w:autoSpaceDE w:val="0"/>
                  <w:autoSpaceDN w:val="0"/>
                  <w:spacing w:after="60"/>
                  <w:ind w:left="-43" w:firstLine="0"/>
                  <w:textAlignment w:val="baseline"/>
                </w:pPr>
              </w:pPrChange>
            </w:pPr>
            <w:bookmarkStart w:id="36567" w:name="_Toc426385509"/>
            <w:bookmarkStart w:id="36568" w:name="_Toc426386913"/>
            <w:bookmarkStart w:id="36569" w:name="_Toc426388316"/>
            <w:bookmarkStart w:id="36570" w:name="_Toc426389720"/>
            <w:bookmarkStart w:id="36571" w:name="_Toc426391124"/>
            <w:bookmarkStart w:id="36572" w:name="_Toc426392528"/>
            <w:bookmarkStart w:id="36573" w:name="_Toc426393931"/>
            <w:bookmarkStart w:id="36574" w:name="_Toc427825516"/>
            <w:bookmarkStart w:id="36575" w:name="_Toc427853329"/>
            <w:bookmarkStart w:id="36576" w:name="_Toc427855569"/>
            <w:bookmarkStart w:id="36577" w:name="_Toc427857770"/>
            <w:bookmarkEnd w:id="36567"/>
            <w:bookmarkEnd w:id="36568"/>
            <w:bookmarkEnd w:id="36569"/>
            <w:bookmarkEnd w:id="36570"/>
            <w:bookmarkEnd w:id="36571"/>
            <w:bookmarkEnd w:id="36572"/>
            <w:bookmarkEnd w:id="36573"/>
            <w:bookmarkEnd w:id="36574"/>
            <w:bookmarkEnd w:id="36575"/>
            <w:bookmarkEnd w:id="36576"/>
            <w:bookmarkEnd w:id="36577"/>
          </w:p>
        </w:tc>
        <w:tc>
          <w:tcPr>
            <w:tcW w:w="2408" w:type="dxa"/>
            <w:tcBorders>
              <w:top w:val="single" w:sz="4" w:space="0" w:color="auto"/>
              <w:left w:val="single" w:sz="4" w:space="0" w:color="auto"/>
              <w:bottom w:val="single" w:sz="4" w:space="0" w:color="auto"/>
              <w:right w:val="single" w:sz="4" w:space="0" w:color="auto"/>
            </w:tcBorders>
          </w:tcPr>
          <w:p w14:paraId="2AA5CB1B" w14:textId="74B99185" w:rsidR="005F4718" w:rsidRPr="00C106B9" w:rsidDel="006346A9" w:rsidRDefault="005F4718">
            <w:pPr>
              <w:rPr>
                <w:del w:id="36578" w:author="Ramasubramani, Hariharan" w:date="2015-07-20T11:34:00Z"/>
                <w:rFonts w:cstheme="minorHAnsi"/>
                <w:color w:val="000000" w:themeColor="text1"/>
                <w:szCs w:val="18"/>
              </w:rPr>
              <w:pPrChange w:id="36579" w:author="Ramasubramani, Hariharan" w:date="2015-07-27T20:55:00Z">
                <w:pPr>
                  <w:ind w:left="-18" w:firstLine="0"/>
                </w:pPr>
              </w:pPrChange>
            </w:pPr>
            <w:del w:id="36580" w:author="Ramasubramani, Hariharan" w:date="2015-07-20T11:34:00Z">
              <w:r w:rsidRPr="00C106B9" w:rsidDel="006346A9">
                <w:rPr>
                  <w:rFonts w:cstheme="minorHAnsi"/>
                  <w:color w:val="000000" w:themeColor="text1"/>
                  <w:szCs w:val="18"/>
                </w:rPr>
                <w:delText>State Type</w:delText>
              </w:r>
              <w:bookmarkStart w:id="36581" w:name="_Toc426385510"/>
              <w:bookmarkStart w:id="36582" w:name="_Toc426386914"/>
              <w:bookmarkStart w:id="36583" w:name="_Toc426388317"/>
              <w:bookmarkStart w:id="36584" w:name="_Toc426389721"/>
              <w:bookmarkStart w:id="36585" w:name="_Toc426391125"/>
              <w:bookmarkStart w:id="36586" w:name="_Toc426392529"/>
              <w:bookmarkStart w:id="36587" w:name="_Toc426393932"/>
              <w:bookmarkStart w:id="36588" w:name="_Toc427825517"/>
              <w:bookmarkStart w:id="36589" w:name="_Toc427853330"/>
              <w:bookmarkStart w:id="36590" w:name="_Toc427855570"/>
              <w:bookmarkStart w:id="36591" w:name="_Toc427857771"/>
              <w:bookmarkEnd w:id="36581"/>
              <w:bookmarkEnd w:id="36582"/>
              <w:bookmarkEnd w:id="36583"/>
              <w:bookmarkEnd w:id="36584"/>
              <w:bookmarkEnd w:id="36585"/>
              <w:bookmarkEnd w:id="36586"/>
              <w:bookmarkEnd w:id="36587"/>
              <w:bookmarkEnd w:id="36588"/>
              <w:bookmarkEnd w:id="36589"/>
              <w:bookmarkEnd w:id="36590"/>
              <w:bookmarkEnd w:id="36591"/>
            </w:del>
          </w:p>
        </w:tc>
        <w:tc>
          <w:tcPr>
            <w:tcW w:w="759" w:type="dxa"/>
            <w:tcBorders>
              <w:top w:val="single" w:sz="4" w:space="0" w:color="auto"/>
              <w:left w:val="single" w:sz="4" w:space="0" w:color="auto"/>
              <w:bottom w:val="single" w:sz="4" w:space="0" w:color="auto"/>
              <w:right w:val="single" w:sz="4" w:space="0" w:color="auto"/>
            </w:tcBorders>
          </w:tcPr>
          <w:p w14:paraId="356DA745" w14:textId="0E108AAA" w:rsidR="005F4718" w:rsidRPr="00C106B9" w:rsidDel="006346A9" w:rsidRDefault="005F4718">
            <w:pPr>
              <w:rPr>
                <w:del w:id="36592" w:author="Ramasubramani, Hariharan" w:date="2015-07-20T11:34:00Z"/>
                <w:rFonts w:cstheme="minorHAnsi"/>
                <w:color w:val="000000" w:themeColor="text1"/>
                <w:szCs w:val="18"/>
              </w:rPr>
              <w:pPrChange w:id="36593" w:author="Ramasubramani, Hariharan" w:date="2015-07-27T20:55:00Z">
                <w:pPr>
                  <w:ind w:firstLine="0"/>
                </w:pPr>
              </w:pPrChange>
            </w:pPr>
            <w:del w:id="36594" w:author="Ramasubramani, Hariharan" w:date="2015-07-20T11:34:00Z">
              <w:r w:rsidRPr="00C106B9" w:rsidDel="006346A9">
                <w:rPr>
                  <w:rFonts w:cstheme="minorHAnsi"/>
                  <w:color w:val="000000" w:themeColor="text1"/>
                  <w:szCs w:val="18"/>
                </w:rPr>
                <w:delText>-</w:delText>
              </w:r>
              <w:bookmarkStart w:id="36595" w:name="_Toc426385511"/>
              <w:bookmarkStart w:id="36596" w:name="_Toc426386915"/>
              <w:bookmarkStart w:id="36597" w:name="_Toc426388318"/>
              <w:bookmarkStart w:id="36598" w:name="_Toc426389722"/>
              <w:bookmarkStart w:id="36599" w:name="_Toc426391126"/>
              <w:bookmarkStart w:id="36600" w:name="_Toc426392530"/>
              <w:bookmarkStart w:id="36601" w:name="_Toc426393933"/>
              <w:bookmarkStart w:id="36602" w:name="_Toc427825518"/>
              <w:bookmarkStart w:id="36603" w:name="_Toc427853331"/>
              <w:bookmarkStart w:id="36604" w:name="_Toc427855571"/>
              <w:bookmarkStart w:id="36605" w:name="_Toc427857772"/>
              <w:bookmarkEnd w:id="36595"/>
              <w:bookmarkEnd w:id="36596"/>
              <w:bookmarkEnd w:id="36597"/>
              <w:bookmarkEnd w:id="36598"/>
              <w:bookmarkEnd w:id="36599"/>
              <w:bookmarkEnd w:id="36600"/>
              <w:bookmarkEnd w:id="36601"/>
              <w:bookmarkEnd w:id="36602"/>
              <w:bookmarkEnd w:id="36603"/>
              <w:bookmarkEnd w:id="36604"/>
              <w:bookmarkEnd w:id="36605"/>
            </w:del>
          </w:p>
        </w:tc>
        <w:tc>
          <w:tcPr>
            <w:tcW w:w="1018" w:type="dxa"/>
            <w:tcBorders>
              <w:top w:val="single" w:sz="4" w:space="0" w:color="auto"/>
              <w:left w:val="single" w:sz="4" w:space="0" w:color="auto"/>
              <w:bottom w:val="single" w:sz="4" w:space="0" w:color="auto"/>
              <w:right w:val="single" w:sz="4" w:space="0" w:color="auto"/>
            </w:tcBorders>
          </w:tcPr>
          <w:p w14:paraId="4AB6E173" w14:textId="2BA44C3D" w:rsidR="005F4718" w:rsidRPr="00C106B9" w:rsidDel="006346A9" w:rsidRDefault="005F4718">
            <w:pPr>
              <w:rPr>
                <w:del w:id="36606" w:author="Ramasubramani, Hariharan" w:date="2015-07-20T11:34:00Z"/>
                <w:rFonts w:cstheme="minorHAnsi"/>
                <w:color w:val="000000" w:themeColor="text1"/>
                <w:szCs w:val="18"/>
              </w:rPr>
              <w:pPrChange w:id="36607" w:author="Ramasubramani, Hariharan" w:date="2015-07-27T20:55:00Z">
                <w:pPr>
                  <w:ind w:left="-57" w:firstLine="0"/>
                  <w:jc w:val="center"/>
                </w:pPr>
              </w:pPrChange>
            </w:pPr>
            <w:del w:id="36608" w:author="Ramasubramani, Hariharan" w:date="2015-07-20T11:34:00Z">
              <w:r w:rsidRPr="00C106B9" w:rsidDel="006346A9">
                <w:rPr>
                  <w:rFonts w:cstheme="minorHAnsi"/>
                  <w:color w:val="000000" w:themeColor="text1"/>
                  <w:szCs w:val="18"/>
                </w:rPr>
                <w:delText>CM</w:delText>
              </w:r>
              <w:bookmarkStart w:id="36609" w:name="_Toc426385512"/>
              <w:bookmarkStart w:id="36610" w:name="_Toc426386916"/>
              <w:bookmarkStart w:id="36611" w:name="_Toc426388319"/>
              <w:bookmarkStart w:id="36612" w:name="_Toc426389723"/>
              <w:bookmarkStart w:id="36613" w:name="_Toc426391127"/>
              <w:bookmarkStart w:id="36614" w:name="_Toc426392531"/>
              <w:bookmarkStart w:id="36615" w:name="_Toc426393934"/>
              <w:bookmarkStart w:id="36616" w:name="_Toc427825519"/>
              <w:bookmarkStart w:id="36617" w:name="_Toc427853332"/>
              <w:bookmarkStart w:id="36618" w:name="_Toc427855572"/>
              <w:bookmarkStart w:id="36619" w:name="_Toc427857773"/>
              <w:bookmarkEnd w:id="36609"/>
              <w:bookmarkEnd w:id="36610"/>
              <w:bookmarkEnd w:id="36611"/>
              <w:bookmarkEnd w:id="36612"/>
              <w:bookmarkEnd w:id="36613"/>
              <w:bookmarkEnd w:id="36614"/>
              <w:bookmarkEnd w:id="36615"/>
              <w:bookmarkEnd w:id="36616"/>
              <w:bookmarkEnd w:id="36617"/>
              <w:bookmarkEnd w:id="36618"/>
              <w:bookmarkEnd w:id="36619"/>
            </w:del>
          </w:p>
        </w:tc>
        <w:tc>
          <w:tcPr>
            <w:tcW w:w="897" w:type="dxa"/>
            <w:tcBorders>
              <w:top w:val="single" w:sz="4" w:space="0" w:color="auto"/>
              <w:left w:val="single" w:sz="4" w:space="0" w:color="auto"/>
              <w:bottom w:val="single" w:sz="4" w:space="0" w:color="auto"/>
              <w:right w:val="single" w:sz="4" w:space="0" w:color="auto"/>
            </w:tcBorders>
          </w:tcPr>
          <w:p w14:paraId="64F3DB62" w14:textId="590D87A4" w:rsidR="005F4718" w:rsidRPr="00C106B9" w:rsidDel="006346A9" w:rsidRDefault="005F4718">
            <w:pPr>
              <w:rPr>
                <w:del w:id="36620" w:author="Ramasubramani, Hariharan" w:date="2015-07-20T11:34:00Z"/>
                <w:rFonts w:cstheme="minorHAnsi"/>
                <w:color w:val="000000" w:themeColor="text1"/>
                <w:szCs w:val="18"/>
              </w:rPr>
              <w:pPrChange w:id="36621" w:author="Ramasubramani, Hariharan" w:date="2015-07-27T20:55:00Z">
                <w:pPr>
                  <w:ind w:left="-57" w:firstLine="0"/>
                  <w:jc w:val="center"/>
                </w:pPr>
              </w:pPrChange>
            </w:pPr>
            <w:del w:id="36622" w:author="Ramasubramani, Hariharan" w:date="2015-07-20T11:34:00Z">
              <w:r w:rsidRPr="00C106B9" w:rsidDel="006346A9">
                <w:rPr>
                  <w:rFonts w:cstheme="minorHAnsi"/>
                  <w:color w:val="000000" w:themeColor="text1"/>
                  <w:szCs w:val="18"/>
                </w:rPr>
                <w:delText>E</w:delText>
              </w:r>
              <w:bookmarkStart w:id="36623" w:name="_Toc426385513"/>
              <w:bookmarkStart w:id="36624" w:name="_Toc426386917"/>
              <w:bookmarkStart w:id="36625" w:name="_Toc426388320"/>
              <w:bookmarkStart w:id="36626" w:name="_Toc426389724"/>
              <w:bookmarkStart w:id="36627" w:name="_Toc426391128"/>
              <w:bookmarkStart w:id="36628" w:name="_Toc426392532"/>
              <w:bookmarkStart w:id="36629" w:name="_Toc426393935"/>
              <w:bookmarkStart w:id="36630" w:name="_Toc427825520"/>
              <w:bookmarkStart w:id="36631" w:name="_Toc427853333"/>
              <w:bookmarkStart w:id="36632" w:name="_Toc427855573"/>
              <w:bookmarkStart w:id="36633" w:name="_Toc427857774"/>
              <w:bookmarkEnd w:id="36623"/>
              <w:bookmarkEnd w:id="36624"/>
              <w:bookmarkEnd w:id="36625"/>
              <w:bookmarkEnd w:id="36626"/>
              <w:bookmarkEnd w:id="36627"/>
              <w:bookmarkEnd w:id="36628"/>
              <w:bookmarkEnd w:id="36629"/>
              <w:bookmarkEnd w:id="36630"/>
              <w:bookmarkEnd w:id="36631"/>
              <w:bookmarkEnd w:id="36632"/>
              <w:bookmarkEnd w:id="36633"/>
            </w:del>
          </w:p>
        </w:tc>
        <w:tc>
          <w:tcPr>
            <w:tcW w:w="1248" w:type="dxa"/>
            <w:tcBorders>
              <w:top w:val="single" w:sz="4" w:space="0" w:color="auto"/>
              <w:left w:val="single" w:sz="4" w:space="0" w:color="auto"/>
              <w:bottom w:val="single" w:sz="4" w:space="0" w:color="auto"/>
              <w:right w:val="single" w:sz="4" w:space="0" w:color="auto"/>
            </w:tcBorders>
          </w:tcPr>
          <w:p w14:paraId="7A3419F0" w14:textId="7719835B" w:rsidR="005F4718" w:rsidRPr="00C106B9" w:rsidDel="006346A9" w:rsidRDefault="005F4718">
            <w:pPr>
              <w:rPr>
                <w:del w:id="36634" w:author="Ramasubramani, Hariharan" w:date="2015-07-20T11:34:00Z"/>
                <w:rFonts w:cstheme="minorHAnsi"/>
                <w:color w:val="000000" w:themeColor="text1"/>
                <w:szCs w:val="18"/>
              </w:rPr>
              <w:pPrChange w:id="36635" w:author="Ramasubramani, Hariharan" w:date="2015-07-27T20:55:00Z">
                <w:pPr>
                  <w:ind w:left="-57" w:right="-98" w:firstLine="0"/>
                  <w:jc w:val="center"/>
                </w:pPr>
              </w:pPrChange>
            </w:pPr>
            <w:del w:id="36636" w:author="Ramasubramani, Hariharan" w:date="2015-07-20T11:34:00Z">
              <w:r w:rsidRPr="00C106B9" w:rsidDel="006346A9">
                <w:rPr>
                  <w:rFonts w:cstheme="minorHAnsi"/>
                  <w:color w:val="000000" w:themeColor="text1"/>
                  <w:szCs w:val="18"/>
                </w:rPr>
                <w:delText>Single select</w:delText>
              </w:r>
              <w:bookmarkStart w:id="36637" w:name="_Toc426385514"/>
              <w:bookmarkStart w:id="36638" w:name="_Toc426386918"/>
              <w:bookmarkStart w:id="36639" w:name="_Toc426388321"/>
              <w:bookmarkStart w:id="36640" w:name="_Toc426389725"/>
              <w:bookmarkStart w:id="36641" w:name="_Toc426391129"/>
              <w:bookmarkStart w:id="36642" w:name="_Toc426392533"/>
              <w:bookmarkStart w:id="36643" w:name="_Toc426393936"/>
              <w:bookmarkStart w:id="36644" w:name="_Toc427825521"/>
              <w:bookmarkStart w:id="36645" w:name="_Toc427853334"/>
              <w:bookmarkStart w:id="36646" w:name="_Toc427855574"/>
              <w:bookmarkStart w:id="36647" w:name="_Toc427857775"/>
              <w:bookmarkEnd w:id="36637"/>
              <w:bookmarkEnd w:id="36638"/>
              <w:bookmarkEnd w:id="36639"/>
              <w:bookmarkEnd w:id="36640"/>
              <w:bookmarkEnd w:id="36641"/>
              <w:bookmarkEnd w:id="36642"/>
              <w:bookmarkEnd w:id="36643"/>
              <w:bookmarkEnd w:id="36644"/>
              <w:bookmarkEnd w:id="36645"/>
              <w:bookmarkEnd w:id="36646"/>
              <w:bookmarkEnd w:id="36647"/>
            </w:del>
          </w:p>
        </w:tc>
        <w:tc>
          <w:tcPr>
            <w:tcW w:w="734" w:type="dxa"/>
            <w:tcBorders>
              <w:top w:val="single" w:sz="4" w:space="0" w:color="auto"/>
              <w:left w:val="single" w:sz="4" w:space="0" w:color="auto"/>
              <w:bottom w:val="single" w:sz="4" w:space="0" w:color="auto"/>
              <w:right w:val="single" w:sz="4" w:space="0" w:color="auto"/>
            </w:tcBorders>
          </w:tcPr>
          <w:p w14:paraId="3BD3F623" w14:textId="28D11FAA" w:rsidR="005F4718" w:rsidRPr="00C106B9" w:rsidDel="006346A9" w:rsidRDefault="005F4718">
            <w:pPr>
              <w:rPr>
                <w:del w:id="36648" w:author="Ramasubramani, Hariharan" w:date="2015-07-20T11:34:00Z"/>
                <w:rFonts w:cstheme="minorHAnsi"/>
                <w:color w:val="000000" w:themeColor="text1"/>
                <w:szCs w:val="18"/>
              </w:rPr>
              <w:pPrChange w:id="36649" w:author="Ramasubramani, Hariharan" w:date="2015-07-27T20:55:00Z">
                <w:pPr>
                  <w:ind w:left="-57" w:firstLine="0"/>
                  <w:jc w:val="center"/>
                </w:pPr>
              </w:pPrChange>
            </w:pPr>
            <w:del w:id="36650" w:author="Ramasubramani, Hariharan" w:date="2015-07-20T11:34:00Z">
              <w:r w:rsidRPr="00C106B9" w:rsidDel="006346A9">
                <w:rPr>
                  <w:rFonts w:cstheme="minorHAnsi"/>
                  <w:color w:val="000000" w:themeColor="text1"/>
                  <w:szCs w:val="18"/>
                </w:rPr>
                <w:delText>N/A</w:delText>
              </w:r>
              <w:bookmarkStart w:id="36651" w:name="_Toc426385515"/>
              <w:bookmarkStart w:id="36652" w:name="_Toc426386919"/>
              <w:bookmarkStart w:id="36653" w:name="_Toc426388322"/>
              <w:bookmarkStart w:id="36654" w:name="_Toc426389726"/>
              <w:bookmarkStart w:id="36655" w:name="_Toc426391130"/>
              <w:bookmarkStart w:id="36656" w:name="_Toc426392534"/>
              <w:bookmarkStart w:id="36657" w:name="_Toc426393937"/>
              <w:bookmarkStart w:id="36658" w:name="_Toc427825522"/>
              <w:bookmarkStart w:id="36659" w:name="_Toc427853335"/>
              <w:bookmarkStart w:id="36660" w:name="_Toc427855575"/>
              <w:bookmarkStart w:id="36661" w:name="_Toc427857776"/>
              <w:bookmarkEnd w:id="36651"/>
              <w:bookmarkEnd w:id="36652"/>
              <w:bookmarkEnd w:id="36653"/>
              <w:bookmarkEnd w:id="36654"/>
              <w:bookmarkEnd w:id="36655"/>
              <w:bookmarkEnd w:id="36656"/>
              <w:bookmarkEnd w:id="36657"/>
              <w:bookmarkEnd w:id="36658"/>
              <w:bookmarkEnd w:id="36659"/>
              <w:bookmarkEnd w:id="36660"/>
              <w:bookmarkEnd w:id="36661"/>
            </w:del>
          </w:p>
        </w:tc>
        <w:tc>
          <w:tcPr>
            <w:tcW w:w="1868" w:type="dxa"/>
            <w:tcBorders>
              <w:top w:val="single" w:sz="4" w:space="0" w:color="auto"/>
              <w:left w:val="single" w:sz="4" w:space="0" w:color="auto"/>
              <w:bottom w:val="single" w:sz="4" w:space="0" w:color="auto"/>
              <w:right w:val="single" w:sz="4" w:space="0" w:color="auto"/>
            </w:tcBorders>
          </w:tcPr>
          <w:p w14:paraId="164EE33C" w14:textId="08C27331" w:rsidR="006C03CB" w:rsidDel="006346A9" w:rsidRDefault="006C03CB">
            <w:pPr>
              <w:rPr>
                <w:del w:id="36662" w:author="Ramasubramani, Hariharan" w:date="2015-07-20T11:34:00Z"/>
                <w:rFonts w:cstheme="minorHAnsi"/>
                <w:color w:val="000000" w:themeColor="text1"/>
              </w:rPr>
              <w:pPrChange w:id="36663" w:author="Ramasubramani, Hariharan" w:date="2015-07-27T20:55:00Z">
                <w:pPr>
                  <w:pStyle w:val="ListParagraph"/>
                  <w:ind w:left="148" w:firstLine="0"/>
                </w:pPr>
              </w:pPrChange>
            </w:pPr>
            <w:del w:id="36664" w:author="Ramasubramani, Hariharan" w:date="2015-07-20T11:34:00Z">
              <w:r w:rsidDel="006346A9">
                <w:rPr>
                  <w:rFonts w:cstheme="minorHAnsi"/>
                  <w:color w:val="000000" w:themeColor="text1"/>
                </w:rPr>
                <w:delText>Values will be maintained by RDM. See BRD</w:delText>
              </w:r>
              <w:r w:rsidR="00A317C7" w:rsidDel="006346A9">
                <w:rPr>
                  <w:rFonts w:cstheme="minorHAnsi"/>
                  <w:color w:val="000000" w:themeColor="text1"/>
                </w:rPr>
                <w:delText xml:space="preserve"> for actual values</w:delText>
              </w:r>
              <w:bookmarkStart w:id="36665" w:name="_Toc426385516"/>
              <w:bookmarkStart w:id="36666" w:name="_Toc426386920"/>
              <w:bookmarkStart w:id="36667" w:name="_Toc426388323"/>
              <w:bookmarkStart w:id="36668" w:name="_Toc426389727"/>
              <w:bookmarkStart w:id="36669" w:name="_Toc426391131"/>
              <w:bookmarkStart w:id="36670" w:name="_Toc426392535"/>
              <w:bookmarkStart w:id="36671" w:name="_Toc426393938"/>
              <w:bookmarkStart w:id="36672" w:name="_Toc427825523"/>
              <w:bookmarkStart w:id="36673" w:name="_Toc427853336"/>
              <w:bookmarkStart w:id="36674" w:name="_Toc427855576"/>
              <w:bookmarkStart w:id="36675" w:name="_Toc427857777"/>
              <w:bookmarkEnd w:id="36665"/>
              <w:bookmarkEnd w:id="36666"/>
              <w:bookmarkEnd w:id="36667"/>
              <w:bookmarkEnd w:id="36668"/>
              <w:bookmarkEnd w:id="36669"/>
              <w:bookmarkEnd w:id="36670"/>
              <w:bookmarkEnd w:id="36671"/>
              <w:bookmarkEnd w:id="36672"/>
              <w:bookmarkEnd w:id="36673"/>
              <w:bookmarkEnd w:id="36674"/>
              <w:bookmarkEnd w:id="36675"/>
            </w:del>
          </w:p>
          <w:p w14:paraId="4D96708F" w14:textId="79B87BEB" w:rsidR="00096667" w:rsidRPr="00C106B9" w:rsidDel="006346A9" w:rsidRDefault="00096667">
            <w:pPr>
              <w:rPr>
                <w:del w:id="36676" w:author="Ramasubramani, Hariharan" w:date="2015-07-20T11:34:00Z"/>
                <w:rFonts w:cstheme="minorHAnsi"/>
                <w:color w:val="000000" w:themeColor="text1"/>
                <w:szCs w:val="18"/>
              </w:rPr>
              <w:pPrChange w:id="36677" w:author="Ramasubramani, Hariharan" w:date="2015-07-27T20:55:00Z">
                <w:pPr>
                  <w:pStyle w:val="ListParagraph"/>
                  <w:ind w:left="148" w:firstLine="0"/>
                </w:pPr>
              </w:pPrChange>
            </w:pPr>
            <w:bookmarkStart w:id="36678" w:name="_Toc426385517"/>
            <w:bookmarkStart w:id="36679" w:name="_Toc426386921"/>
            <w:bookmarkStart w:id="36680" w:name="_Toc426388324"/>
            <w:bookmarkStart w:id="36681" w:name="_Toc426389728"/>
            <w:bookmarkStart w:id="36682" w:name="_Toc426391132"/>
            <w:bookmarkStart w:id="36683" w:name="_Toc426392536"/>
            <w:bookmarkStart w:id="36684" w:name="_Toc426393939"/>
            <w:bookmarkStart w:id="36685" w:name="_Toc427825524"/>
            <w:bookmarkStart w:id="36686" w:name="_Toc427853337"/>
            <w:bookmarkStart w:id="36687" w:name="_Toc427855577"/>
            <w:bookmarkStart w:id="36688" w:name="_Toc427857778"/>
            <w:bookmarkEnd w:id="36678"/>
            <w:bookmarkEnd w:id="36679"/>
            <w:bookmarkEnd w:id="36680"/>
            <w:bookmarkEnd w:id="36681"/>
            <w:bookmarkEnd w:id="36682"/>
            <w:bookmarkEnd w:id="36683"/>
            <w:bookmarkEnd w:id="36684"/>
            <w:bookmarkEnd w:id="36685"/>
            <w:bookmarkEnd w:id="36686"/>
            <w:bookmarkEnd w:id="36687"/>
            <w:bookmarkEnd w:id="36688"/>
          </w:p>
        </w:tc>
        <w:tc>
          <w:tcPr>
            <w:tcW w:w="846" w:type="dxa"/>
            <w:tcBorders>
              <w:top w:val="single" w:sz="4" w:space="0" w:color="auto"/>
              <w:left w:val="single" w:sz="4" w:space="0" w:color="auto"/>
              <w:bottom w:val="single" w:sz="4" w:space="0" w:color="auto"/>
              <w:right w:val="single" w:sz="4" w:space="0" w:color="auto"/>
            </w:tcBorders>
          </w:tcPr>
          <w:p w14:paraId="1F69019B" w14:textId="3576EB4B" w:rsidR="005F4718" w:rsidRPr="00C106B9" w:rsidDel="006346A9" w:rsidRDefault="005F4718">
            <w:pPr>
              <w:rPr>
                <w:del w:id="36689" w:author="Ramasubramani, Hariharan" w:date="2015-07-20T11:34:00Z"/>
                <w:rFonts w:cstheme="minorHAnsi"/>
                <w:color w:val="000000" w:themeColor="text1"/>
                <w:szCs w:val="18"/>
              </w:rPr>
              <w:pPrChange w:id="36690" w:author="Ramasubramani, Hariharan" w:date="2015-07-27T20:55:00Z">
                <w:pPr>
                  <w:ind w:left="-57" w:right="-76" w:firstLine="0"/>
                  <w:jc w:val="center"/>
                </w:pPr>
              </w:pPrChange>
            </w:pPr>
            <w:del w:id="36691" w:author="Ramasubramani, Hariharan" w:date="2015-07-20T11:34:00Z">
              <w:r w:rsidRPr="00C106B9" w:rsidDel="006346A9">
                <w:rPr>
                  <w:rFonts w:cstheme="minorHAnsi"/>
                  <w:color w:val="000000" w:themeColor="text1"/>
                  <w:szCs w:val="18"/>
                </w:rPr>
                <w:delText>&lt;</w:delText>
              </w:r>
              <w:r w:rsidDel="006346A9">
                <w:rPr>
                  <w:rFonts w:cstheme="minorHAnsi"/>
                  <w:color w:val="000000" w:themeColor="text1"/>
                  <w:szCs w:val="18"/>
                </w:rPr>
                <w:delText>Blank</w:delText>
              </w:r>
              <w:r w:rsidRPr="00C106B9" w:rsidDel="006346A9">
                <w:rPr>
                  <w:rFonts w:cstheme="minorHAnsi"/>
                  <w:color w:val="000000" w:themeColor="text1"/>
                  <w:szCs w:val="18"/>
                </w:rPr>
                <w:delText>&gt;</w:delText>
              </w:r>
              <w:bookmarkStart w:id="36692" w:name="_Toc426385518"/>
              <w:bookmarkStart w:id="36693" w:name="_Toc426386922"/>
              <w:bookmarkStart w:id="36694" w:name="_Toc426388325"/>
              <w:bookmarkStart w:id="36695" w:name="_Toc426389729"/>
              <w:bookmarkStart w:id="36696" w:name="_Toc426391133"/>
              <w:bookmarkStart w:id="36697" w:name="_Toc426392537"/>
              <w:bookmarkStart w:id="36698" w:name="_Toc426393940"/>
              <w:bookmarkStart w:id="36699" w:name="_Toc427825525"/>
              <w:bookmarkStart w:id="36700" w:name="_Toc427853338"/>
              <w:bookmarkStart w:id="36701" w:name="_Toc427855578"/>
              <w:bookmarkStart w:id="36702" w:name="_Toc427857779"/>
              <w:bookmarkEnd w:id="36692"/>
              <w:bookmarkEnd w:id="36693"/>
              <w:bookmarkEnd w:id="36694"/>
              <w:bookmarkEnd w:id="36695"/>
              <w:bookmarkEnd w:id="36696"/>
              <w:bookmarkEnd w:id="36697"/>
              <w:bookmarkEnd w:id="36698"/>
              <w:bookmarkEnd w:id="36699"/>
              <w:bookmarkEnd w:id="36700"/>
              <w:bookmarkEnd w:id="36701"/>
              <w:bookmarkEnd w:id="36702"/>
            </w:del>
          </w:p>
        </w:tc>
        <w:bookmarkStart w:id="36703" w:name="_Toc426385519"/>
        <w:bookmarkStart w:id="36704" w:name="_Toc426386923"/>
        <w:bookmarkStart w:id="36705" w:name="_Toc426388326"/>
        <w:bookmarkStart w:id="36706" w:name="_Toc426389730"/>
        <w:bookmarkStart w:id="36707" w:name="_Toc426391134"/>
        <w:bookmarkStart w:id="36708" w:name="_Toc426392538"/>
        <w:bookmarkStart w:id="36709" w:name="_Toc426393941"/>
        <w:bookmarkStart w:id="36710" w:name="_Toc427825526"/>
        <w:bookmarkStart w:id="36711" w:name="_Toc427853339"/>
        <w:bookmarkStart w:id="36712" w:name="_Toc427855579"/>
        <w:bookmarkStart w:id="36713" w:name="_Toc427857780"/>
        <w:bookmarkEnd w:id="36703"/>
        <w:bookmarkEnd w:id="36704"/>
        <w:bookmarkEnd w:id="36705"/>
        <w:bookmarkEnd w:id="36706"/>
        <w:bookmarkEnd w:id="36707"/>
        <w:bookmarkEnd w:id="36708"/>
        <w:bookmarkEnd w:id="36709"/>
        <w:bookmarkEnd w:id="36710"/>
        <w:bookmarkEnd w:id="36711"/>
        <w:bookmarkEnd w:id="36712"/>
        <w:bookmarkEnd w:id="36713"/>
      </w:tr>
      <w:tr w:rsidR="005F4718" w:rsidRPr="00C106B9" w:rsidDel="006346A9" w14:paraId="6CF031E3" w14:textId="2B84348B" w:rsidTr="008C172F">
        <w:trPr>
          <w:cantSplit/>
          <w:trHeight w:val="314"/>
          <w:jc w:val="center"/>
          <w:del w:id="36714" w:author="Ramasubramani, Hariharan" w:date="2015-07-20T11:34:00Z"/>
        </w:trPr>
        <w:tc>
          <w:tcPr>
            <w:tcW w:w="1086" w:type="dxa"/>
            <w:tcBorders>
              <w:top w:val="single" w:sz="4" w:space="0" w:color="auto"/>
              <w:left w:val="single" w:sz="4" w:space="0" w:color="auto"/>
              <w:bottom w:val="single" w:sz="4" w:space="0" w:color="auto"/>
              <w:right w:val="single" w:sz="4" w:space="0" w:color="auto"/>
            </w:tcBorders>
          </w:tcPr>
          <w:p w14:paraId="3DED6C27" w14:textId="2270EC26" w:rsidR="005F4718" w:rsidRPr="00C106B9" w:rsidDel="006346A9" w:rsidRDefault="005F4718">
            <w:pPr>
              <w:rPr>
                <w:del w:id="36715" w:author="Ramasubramani, Hariharan" w:date="2015-07-20T11:34:00Z"/>
                <w:rFonts w:cstheme="minorHAnsi"/>
                <w:color w:val="000000" w:themeColor="text1"/>
              </w:rPr>
              <w:pPrChange w:id="36716" w:author="Ramasubramani, Hariharan" w:date="2015-07-27T20:55:00Z">
                <w:pPr>
                  <w:pStyle w:val="ListParagraph"/>
                  <w:numPr>
                    <w:ilvl w:val="3"/>
                    <w:numId w:val="23"/>
                  </w:numPr>
                  <w:tabs>
                    <w:tab w:val="num" w:pos="2459"/>
                  </w:tabs>
                  <w:overflowPunct w:val="0"/>
                  <w:autoSpaceDE w:val="0"/>
                  <w:autoSpaceDN w:val="0"/>
                  <w:spacing w:after="60"/>
                  <w:ind w:left="-43" w:firstLine="0"/>
                  <w:textAlignment w:val="baseline"/>
                </w:pPr>
              </w:pPrChange>
            </w:pPr>
            <w:bookmarkStart w:id="36717" w:name="_Toc426385520"/>
            <w:bookmarkStart w:id="36718" w:name="_Toc426386924"/>
            <w:bookmarkStart w:id="36719" w:name="_Toc426388327"/>
            <w:bookmarkStart w:id="36720" w:name="_Toc426389731"/>
            <w:bookmarkStart w:id="36721" w:name="_Toc426391135"/>
            <w:bookmarkStart w:id="36722" w:name="_Toc426392539"/>
            <w:bookmarkStart w:id="36723" w:name="_Toc426393942"/>
            <w:bookmarkStart w:id="36724" w:name="_Toc427825527"/>
            <w:bookmarkStart w:id="36725" w:name="_Toc427853340"/>
            <w:bookmarkStart w:id="36726" w:name="_Toc427855580"/>
            <w:bookmarkStart w:id="36727" w:name="_Toc427857781"/>
            <w:bookmarkEnd w:id="36717"/>
            <w:bookmarkEnd w:id="36718"/>
            <w:bookmarkEnd w:id="36719"/>
            <w:bookmarkEnd w:id="36720"/>
            <w:bookmarkEnd w:id="36721"/>
            <w:bookmarkEnd w:id="36722"/>
            <w:bookmarkEnd w:id="36723"/>
            <w:bookmarkEnd w:id="36724"/>
            <w:bookmarkEnd w:id="36725"/>
            <w:bookmarkEnd w:id="36726"/>
            <w:bookmarkEnd w:id="36727"/>
          </w:p>
        </w:tc>
        <w:tc>
          <w:tcPr>
            <w:tcW w:w="2408" w:type="dxa"/>
            <w:tcBorders>
              <w:top w:val="single" w:sz="4" w:space="0" w:color="auto"/>
              <w:left w:val="single" w:sz="4" w:space="0" w:color="auto"/>
              <w:bottom w:val="single" w:sz="4" w:space="0" w:color="auto"/>
              <w:right w:val="single" w:sz="4" w:space="0" w:color="auto"/>
            </w:tcBorders>
          </w:tcPr>
          <w:p w14:paraId="585AED1B" w14:textId="61202506" w:rsidR="005F4718" w:rsidRPr="00C106B9" w:rsidDel="006346A9" w:rsidRDefault="005F4718">
            <w:pPr>
              <w:rPr>
                <w:del w:id="36728" w:author="Ramasubramani, Hariharan" w:date="2015-07-20T11:34:00Z"/>
                <w:rFonts w:cstheme="minorHAnsi"/>
                <w:color w:val="000000" w:themeColor="text1"/>
                <w:szCs w:val="18"/>
              </w:rPr>
              <w:pPrChange w:id="36729" w:author="Ramasubramani, Hariharan" w:date="2015-07-27T20:55:00Z">
                <w:pPr>
                  <w:ind w:left="-18" w:firstLine="0"/>
                </w:pPr>
              </w:pPrChange>
            </w:pPr>
            <w:del w:id="36730" w:author="Ramasubramani, Hariharan" w:date="2015-07-20T11:34:00Z">
              <w:r w:rsidDel="006346A9">
                <w:rPr>
                  <w:rFonts w:cstheme="minorHAnsi"/>
                  <w:color w:val="000000" w:themeColor="text1"/>
                  <w:szCs w:val="18"/>
                </w:rPr>
                <w:delText>Residence Type</w:delText>
              </w:r>
              <w:bookmarkStart w:id="36731" w:name="_Toc426385521"/>
              <w:bookmarkStart w:id="36732" w:name="_Toc426386925"/>
              <w:bookmarkStart w:id="36733" w:name="_Toc426388328"/>
              <w:bookmarkStart w:id="36734" w:name="_Toc426389732"/>
              <w:bookmarkStart w:id="36735" w:name="_Toc426391136"/>
              <w:bookmarkStart w:id="36736" w:name="_Toc426392540"/>
              <w:bookmarkStart w:id="36737" w:name="_Toc426393943"/>
              <w:bookmarkStart w:id="36738" w:name="_Toc427825528"/>
              <w:bookmarkStart w:id="36739" w:name="_Toc427853341"/>
              <w:bookmarkStart w:id="36740" w:name="_Toc427855581"/>
              <w:bookmarkStart w:id="36741" w:name="_Toc427857782"/>
              <w:bookmarkEnd w:id="36731"/>
              <w:bookmarkEnd w:id="36732"/>
              <w:bookmarkEnd w:id="36733"/>
              <w:bookmarkEnd w:id="36734"/>
              <w:bookmarkEnd w:id="36735"/>
              <w:bookmarkEnd w:id="36736"/>
              <w:bookmarkEnd w:id="36737"/>
              <w:bookmarkEnd w:id="36738"/>
              <w:bookmarkEnd w:id="36739"/>
              <w:bookmarkEnd w:id="36740"/>
              <w:bookmarkEnd w:id="36741"/>
            </w:del>
          </w:p>
        </w:tc>
        <w:tc>
          <w:tcPr>
            <w:tcW w:w="759" w:type="dxa"/>
            <w:tcBorders>
              <w:top w:val="single" w:sz="4" w:space="0" w:color="auto"/>
              <w:left w:val="single" w:sz="4" w:space="0" w:color="auto"/>
              <w:bottom w:val="single" w:sz="4" w:space="0" w:color="auto"/>
              <w:right w:val="single" w:sz="4" w:space="0" w:color="auto"/>
            </w:tcBorders>
          </w:tcPr>
          <w:p w14:paraId="334715F4" w14:textId="2939525D" w:rsidR="005F4718" w:rsidDel="006346A9" w:rsidRDefault="005F4718">
            <w:pPr>
              <w:rPr>
                <w:del w:id="36742" w:author="Ramasubramani, Hariharan" w:date="2015-07-20T11:34:00Z"/>
                <w:rFonts w:cstheme="minorHAnsi"/>
                <w:color w:val="000000" w:themeColor="text1"/>
                <w:szCs w:val="18"/>
              </w:rPr>
              <w:pPrChange w:id="36743" w:author="Ramasubramani, Hariharan" w:date="2015-07-27T20:55:00Z">
                <w:pPr>
                  <w:ind w:firstLine="0"/>
                </w:pPr>
              </w:pPrChange>
            </w:pPr>
            <w:del w:id="36744" w:author="Ramasubramani, Hariharan" w:date="2015-07-20T11:34:00Z">
              <w:r w:rsidDel="006346A9">
                <w:rPr>
                  <w:rFonts w:cstheme="minorHAnsi"/>
                  <w:color w:val="000000" w:themeColor="text1"/>
                  <w:szCs w:val="18"/>
                </w:rPr>
                <w:delText>-</w:delText>
              </w:r>
              <w:bookmarkStart w:id="36745" w:name="_Toc426385522"/>
              <w:bookmarkStart w:id="36746" w:name="_Toc426386926"/>
              <w:bookmarkStart w:id="36747" w:name="_Toc426388329"/>
              <w:bookmarkStart w:id="36748" w:name="_Toc426389733"/>
              <w:bookmarkStart w:id="36749" w:name="_Toc426391137"/>
              <w:bookmarkStart w:id="36750" w:name="_Toc426392541"/>
              <w:bookmarkStart w:id="36751" w:name="_Toc426393944"/>
              <w:bookmarkStart w:id="36752" w:name="_Toc427825529"/>
              <w:bookmarkStart w:id="36753" w:name="_Toc427853342"/>
              <w:bookmarkStart w:id="36754" w:name="_Toc427855582"/>
              <w:bookmarkStart w:id="36755" w:name="_Toc427857783"/>
              <w:bookmarkEnd w:id="36745"/>
              <w:bookmarkEnd w:id="36746"/>
              <w:bookmarkEnd w:id="36747"/>
              <w:bookmarkEnd w:id="36748"/>
              <w:bookmarkEnd w:id="36749"/>
              <w:bookmarkEnd w:id="36750"/>
              <w:bookmarkEnd w:id="36751"/>
              <w:bookmarkEnd w:id="36752"/>
              <w:bookmarkEnd w:id="36753"/>
              <w:bookmarkEnd w:id="36754"/>
              <w:bookmarkEnd w:id="36755"/>
            </w:del>
          </w:p>
        </w:tc>
        <w:tc>
          <w:tcPr>
            <w:tcW w:w="1018" w:type="dxa"/>
            <w:tcBorders>
              <w:top w:val="single" w:sz="4" w:space="0" w:color="auto"/>
              <w:left w:val="single" w:sz="4" w:space="0" w:color="auto"/>
              <w:bottom w:val="single" w:sz="4" w:space="0" w:color="auto"/>
              <w:right w:val="single" w:sz="4" w:space="0" w:color="auto"/>
            </w:tcBorders>
          </w:tcPr>
          <w:p w14:paraId="4921EFC2" w14:textId="171984F1" w:rsidR="005F4718" w:rsidDel="006346A9" w:rsidRDefault="005F4718">
            <w:pPr>
              <w:rPr>
                <w:del w:id="36756" w:author="Ramasubramani, Hariharan" w:date="2015-07-20T11:34:00Z"/>
                <w:rFonts w:cstheme="minorHAnsi"/>
                <w:color w:val="000000" w:themeColor="text1"/>
                <w:szCs w:val="18"/>
              </w:rPr>
              <w:pPrChange w:id="36757" w:author="Ramasubramani, Hariharan" w:date="2015-07-27T20:55:00Z">
                <w:pPr>
                  <w:ind w:left="-57" w:firstLine="0"/>
                  <w:jc w:val="center"/>
                </w:pPr>
              </w:pPrChange>
            </w:pPr>
            <w:del w:id="36758" w:author="Ramasubramani, Hariharan" w:date="2015-07-20T11:34:00Z">
              <w:r w:rsidDel="006346A9">
                <w:rPr>
                  <w:rFonts w:cstheme="minorHAnsi"/>
                  <w:color w:val="000000" w:themeColor="text1"/>
                  <w:szCs w:val="18"/>
                </w:rPr>
                <w:delText>CM</w:delText>
              </w:r>
              <w:bookmarkStart w:id="36759" w:name="_Toc426385523"/>
              <w:bookmarkStart w:id="36760" w:name="_Toc426386927"/>
              <w:bookmarkStart w:id="36761" w:name="_Toc426388330"/>
              <w:bookmarkStart w:id="36762" w:name="_Toc426389734"/>
              <w:bookmarkStart w:id="36763" w:name="_Toc426391138"/>
              <w:bookmarkStart w:id="36764" w:name="_Toc426392542"/>
              <w:bookmarkStart w:id="36765" w:name="_Toc426393945"/>
              <w:bookmarkStart w:id="36766" w:name="_Toc427825530"/>
              <w:bookmarkStart w:id="36767" w:name="_Toc427853343"/>
              <w:bookmarkStart w:id="36768" w:name="_Toc427855583"/>
              <w:bookmarkStart w:id="36769" w:name="_Toc427857784"/>
              <w:bookmarkEnd w:id="36759"/>
              <w:bookmarkEnd w:id="36760"/>
              <w:bookmarkEnd w:id="36761"/>
              <w:bookmarkEnd w:id="36762"/>
              <w:bookmarkEnd w:id="36763"/>
              <w:bookmarkEnd w:id="36764"/>
              <w:bookmarkEnd w:id="36765"/>
              <w:bookmarkEnd w:id="36766"/>
              <w:bookmarkEnd w:id="36767"/>
              <w:bookmarkEnd w:id="36768"/>
              <w:bookmarkEnd w:id="36769"/>
            </w:del>
          </w:p>
        </w:tc>
        <w:tc>
          <w:tcPr>
            <w:tcW w:w="897" w:type="dxa"/>
            <w:tcBorders>
              <w:top w:val="single" w:sz="4" w:space="0" w:color="auto"/>
              <w:left w:val="single" w:sz="4" w:space="0" w:color="auto"/>
              <w:bottom w:val="single" w:sz="4" w:space="0" w:color="auto"/>
              <w:right w:val="single" w:sz="4" w:space="0" w:color="auto"/>
            </w:tcBorders>
          </w:tcPr>
          <w:p w14:paraId="35F7AF35" w14:textId="490DCC25" w:rsidR="005F4718" w:rsidRPr="00C106B9" w:rsidDel="006346A9" w:rsidRDefault="005F4718">
            <w:pPr>
              <w:rPr>
                <w:del w:id="36770" w:author="Ramasubramani, Hariharan" w:date="2015-07-20T11:34:00Z"/>
                <w:rFonts w:cstheme="minorHAnsi"/>
                <w:color w:val="000000" w:themeColor="text1"/>
                <w:szCs w:val="18"/>
              </w:rPr>
              <w:pPrChange w:id="36771" w:author="Ramasubramani, Hariharan" w:date="2015-07-27T20:55:00Z">
                <w:pPr>
                  <w:ind w:left="-57" w:firstLine="0"/>
                  <w:jc w:val="center"/>
                </w:pPr>
              </w:pPrChange>
            </w:pPr>
            <w:del w:id="36772" w:author="Ramasubramani, Hariharan" w:date="2015-07-20T11:34:00Z">
              <w:r w:rsidDel="006346A9">
                <w:rPr>
                  <w:rFonts w:cstheme="minorHAnsi"/>
                  <w:color w:val="000000" w:themeColor="text1"/>
                  <w:szCs w:val="18"/>
                </w:rPr>
                <w:delText>E</w:delText>
              </w:r>
              <w:bookmarkStart w:id="36773" w:name="_Toc426385524"/>
              <w:bookmarkStart w:id="36774" w:name="_Toc426386928"/>
              <w:bookmarkStart w:id="36775" w:name="_Toc426388331"/>
              <w:bookmarkStart w:id="36776" w:name="_Toc426389735"/>
              <w:bookmarkStart w:id="36777" w:name="_Toc426391139"/>
              <w:bookmarkStart w:id="36778" w:name="_Toc426392543"/>
              <w:bookmarkStart w:id="36779" w:name="_Toc426393946"/>
              <w:bookmarkStart w:id="36780" w:name="_Toc427825531"/>
              <w:bookmarkStart w:id="36781" w:name="_Toc427853344"/>
              <w:bookmarkStart w:id="36782" w:name="_Toc427855584"/>
              <w:bookmarkStart w:id="36783" w:name="_Toc427857785"/>
              <w:bookmarkEnd w:id="36773"/>
              <w:bookmarkEnd w:id="36774"/>
              <w:bookmarkEnd w:id="36775"/>
              <w:bookmarkEnd w:id="36776"/>
              <w:bookmarkEnd w:id="36777"/>
              <w:bookmarkEnd w:id="36778"/>
              <w:bookmarkEnd w:id="36779"/>
              <w:bookmarkEnd w:id="36780"/>
              <w:bookmarkEnd w:id="36781"/>
              <w:bookmarkEnd w:id="36782"/>
              <w:bookmarkEnd w:id="36783"/>
            </w:del>
          </w:p>
        </w:tc>
        <w:tc>
          <w:tcPr>
            <w:tcW w:w="1248" w:type="dxa"/>
            <w:tcBorders>
              <w:top w:val="single" w:sz="4" w:space="0" w:color="auto"/>
              <w:left w:val="single" w:sz="4" w:space="0" w:color="auto"/>
              <w:bottom w:val="single" w:sz="4" w:space="0" w:color="auto"/>
              <w:right w:val="single" w:sz="4" w:space="0" w:color="auto"/>
            </w:tcBorders>
          </w:tcPr>
          <w:p w14:paraId="7A0953E6" w14:textId="315D82EE" w:rsidR="005F4718" w:rsidRPr="00C106B9" w:rsidDel="006346A9" w:rsidRDefault="005F4718">
            <w:pPr>
              <w:rPr>
                <w:del w:id="36784" w:author="Ramasubramani, Hariharan" w:date="2015-07-20T11:34:00Z"/>
                <w:rFonts w:cstheme="minorHAnsi"/>
                <w:color w:val="000000" w:themeColor="text1"/>
                <w:szCs w:val="18"/>
              </w:rPr>
              <w:pPrChange w:id="36785" w:author="Ramasubramani, Hariharan" w:date="2015-07-27T20:55:00Z">
                <w:pPr>
                  <w:ind w:left="-57" w:right="-98" w:firstLine="0"/>
                  <w:jc w:val="center"/>
                </w:pPr>
              </w:pPrChange>
            </w:pPr>
            <w:del w:id="36786" w:author="Ramasubramani, Hariharan" w:date="2015-07-20T11:34:00Z">
              <w:r w:rsidDel="006346A9">
                <w:rPr>
                  <w:rFonts w:cstheme="minorHAnsi"/>
                  <w:color w:val="000000" w:themeColor="text1"/>
                  <w:szCs w:val="18"/>
                </w:rPr>
                <w:delText>Single select</w:delText>
              </w:r>
              <w:bookmarkStart w:id="36787" w:name="_Toc426385525"/>
              <w:bookmarkStart w:id="36788" w:name="_Toc426386929"/>
              <w:bookmarkStart w:id="36789" w:name="_Toc426388332"/>
              <w:bookmarkStart w:id="36790" w:name="_Toc426389736"/>
              <w:bookmarkStart w:id="36791" w:name="_Toc426391140"/>
              <w:bookmarkStart w:id="36792" w:name="_Toc426392544"/>
              <w:bookmarkStart w:id="36793" w:name="_Toc426393947"/>
              <w:bookmarkStart w:id="36794" w:name="_Toc427825532"/>
              <w:bookmarkStart w:id="36795" w:name="_Toc427853345"/>
              <w:bookmarkStart w:id="36796" w:name="_Toc427855585"/>
              <w:bookmarkStart w:id="36797" w:name="_Toc427857786"/>
              <w:bookmarkEnd w:id="36787"/>
              <w:bookmarkEnd w:id="36788"/>
              <w:bookmarkEnd w:id="36789"/>
              <w:bookmarkEnd w:id="36790"/>
              <w:bookmarkEnd w:id="36791"/>
              <w:bookmarkEnd w:id="36792"/>
              <w:bookmarkEnd w:id="36793"/>
              <w:bookmarkEnd w:id="36794"/>
              <w:bookmarkEnd w:id="36795"/>
              <w:bookmarkEnd w:id="36796"/>
              <w:bookmarkEnd w:id="36797"/>
            </w:del>
          </w:p>
        </w:tc>
        <w:tc>
          <w:tcPr>
            <w:tcW w:w="734" w:type="dxa"/>
            <w:tcBorders>
              <w:top w:val="single" w:sz="4" w:space="0" w:color="auto"/>
              <w:left w:val="single" w:sz="4" w:space="0" w:color="auto"/>
              <w:bottom w:val="single" w:sz="4" w:space="0" w:color="auto"/>
              <w:right w:val="single" w:sz="4" w:space="0" w:color="auto"/>
            </w:tcBorders>
          </w:tcPr>
          <w:p w14:paraId="52E4A1FA" w14:textId="6B74B5FB" w:rsidR="005F4718" w:rsidRPr="00C106B9" w:rsidDel="006346A9" w:rsidRDefault="005F4718">
            <w:pPr>
              <w:rPr>
                <w:del w:id="36798" w:author="Ramasubramani, Hariharan" w:date="2015-07-20T11:34:00Z"/>
                <w:rFonts w:cstheme="minorHAnsi"/>
                <w:color w:val="000000" w:themeColor="text1"/>
                <w:szCs w:val="18"/>
              </w:rPr>
              <w:pPrChange w:id="36799" w:author="Ramasubramani, Hariharan" w:date="2015-07-27T20:55:00Z">
                <w:pPr>
                  <w:ind w:left="-57" w:firstLine="0"/>
                  <w:jc w:val="center"/>
                </w:pPr>
              </w:pPrChange>
            </w:pPr>
            <w:del w:id="36800" w:author="Ramasubramani, Hariharan" w:date="2015-07-20T11:34:00Z">
              <w:r w:rsidDel="006346A9">
                <w:rPr>
                  <w:rFonts w:cstheme="minorHAnsi"/>
                  <w:color w:val="000000" w:themeColor="text1"/>
                  <w:szCs w:val="18"/>
                </w:rPr>
                <w:delText>N/A</w:delText>
              </w:r>
              <w:bookmarkStart w:id="36801" w:name="_Toc426385526"/>
              <w:bookmarkStart w:id="36802" w:name="_Toc426386930"/>
              <w:bookmarkStart w:id="36803" w:name="_Toc426388333"/>
              <w:bookmarkStart w:id="36804" w:name="_Toc426389737"/>
              <w:bookmarkStart w:id="36805" w:name="_Toc426391141"/>
              <w:bookmarkStart w:id="36806" w:name="_Toc426392545"/>
              <w:bookmarkStart w:id="36807" w:name="_Toc426393948"/>
              <w:bookmarkStart w:id="36808" w:name="_Toc427825533"/>
              <w:bookmarkStart w:id="36809" w:name="_Toc427853346"/>
              <w:bookmarkStart w:id="36810" w:name="_Toc427855586"/>
              <w:bookmarkStart w:id="36811" w:name="_Toc427857787"/>
              <w:bookmarkEnd w:id="36801"/>
              <w:bookmarkEnd w:id="36802"/>
              <w:bookmarkEnd w:id="36803"/>
              <w:bookmarkEnd w:id="36804"/>
              <w:bookmarkEnd w:id="36805"/>
              <w:bookmarkEnd w:id="36806"/>
              <w:bookmarkEnd w:id="36807"/>
              <w:bookmarkEnd w:id="36808"/>
              <w:bookmarkEnd w:id="36809"/>
              <w:bookmarkEnd w:id="36810"/>
              <w:bookmarkEnd w:id="36811"/>
            </w:del>
          </w:p>
        </w:tc>
        <w:tc>
          <w:tcPr>
            <w:tcW w:w="1868" w:type="dxa"/>
            <w:tcBorders>
              <w:top w:val="single" w:sz="4" w:space="0" w:color="auto"/>
              <w:left w:val="single" w:sz="4" w:space="0" w:color="auto"/>
              <w:bottom w:val="single" w:sz="4" w:space="0" w:color="auto"/>
              <w:right w:val="single" w:sz="4" w:space="0" w:color="auto"/>
            </w:tcBorders>
          </w:tcPr>
          <w:p w14:paraId="6B703742" w14:textId="327B5735" w:rsidR="006C03CB" w:rsidDel="006346A9" w:rsidRDefault="006C03CB">
            <w:pPr>
              <w:rPr>
                <w:del w:id="36812" w:author="Ramasubramani, Hariharan" w:date="2015-07-20T11:34:00Z"/>
                <w:rFonts w:cstheme="minorHAnsi"/>
                <w:color w:val="000000" w:themeColor="text1"/>
              </w:rPr>
              <w:pPrChange w:id="36813" w:author="Ramasubramani, Hariharan" w:date="2015-07-27T20:55:00Z">
                <w:pPr>
                  <w:pStyle w:val="ListParagraph"/>
                  <w:ind w:left="148" w:firstLine="0"/>
                </w:pPr>
              </w:pPrChange>
            </w:pPr>
            <w:del w:id="36814" w:author="Ramasubramani, Hariharan" w:date="2015-07-20T11:34:00Z">
              <w:r w:rsidDel="006346A9">
                <w:rPr>
                  <w:rFonts w:cstheme="minorHAnsi"/>
                  <w:color w:val="000000" w:themeColor="text1"/>
                </w:rPr>
                <w:delText>Values will be maintained by RDM. See BRD</w:delText>
              </w:r>
              <w:r w:rsidR="00A317C7" w:rsidDel="006346A9">
                <w:rPr>
                  <w:rFonts w:cstheme="minorHAnsi"/>
                  <w:color w:val="000000" w:themeColor="text1"/>
                </w:rPr>
                <w:delText xml:space="preserve"> for actual values</w:delText>
              </w:r>
              <w:bookmarkStart w:id="36815" w:name="_Toc426385527"/>
              <w:bookmarkStart w:id="36816" w:name="_Toc426386931"/>
              <w:bookmarkStart w:id="36817" w:name="_Toc426388334"/>
              <w:bookmarkStart w:id="36818" w:name="_Toc426389738"/>
              <w:bookmarkStart w:id="36819" w:name="_Toc426391142"/>
              <w:bookmarkStart w:id="36820" w:name="_Toc426392546"/>
              <w:bookmarkStart w:id="36821" w:name="_Toc426393949"/>
              <w:bookmarkStart w:id="36822" w:name="_Toc427825534"/>
              <w:bookmarkStart w:id="36823" w:name="_Toc427853347"/>
              <w:bookmarkStart w:id="36824" w:name="_Toc427855587"/>
              <w:bookmarkStart w:id="36825" w:name="_Toc427857788"/>
              <w:bookmarkEnd w:id="36815"/>
              <w:bookmarkEnd w:id="36816"/>
              <w:bookmarkEnd w:id="36817"/>
              <w:bookmarkEnd w:id="36818"/>
              <w:bookmarkEnd w:id="36819"/>
              <w:bookmarkEnd w:id="36820"/>
              <w:bookmarkEnd w:id="36821"/>
              <w:bookmarkEnd w:id="36822"/>
              <w:bookmarkEnd w:id="36823"/>
              <w:bookmarkEnd w:id="36824"/>
              <w:bookmarkEnd w:id="36825"/>
            </w:del>
          </w:p>
          <w:p w14:paraId="2826E4BD" w14:textId="77764FFF" w:rsidR="00096667" w:rsidRPr="00C106B9" w:rsidDel="006346A9" w:rsidRDefault="00096667">
            <w:pPr>
              <w:rPr>
                <w:del w:id="36826" w:author="Ramasubramani, Hariharan" w:date="2015-07-20T11:34:00Z"/>
                <w:rFonts w:cstheme="minorHAnsi"/>
                <w:color w:val="000000" w:themeColor="text1"/>
                <w:szCs w:val="18"/>
              </w:rPr>
              <w:pPrChange w:id="36827" w:author="Ramasubramani, Hariharan" w:date="2015-07-27T20:55:00Z">
                <w:pPr>
                  <w:pStyle w:val="ListParagraph"/>
                  <w:ind w:left="148" w:firstLine="0"/>
                </w:pPr>
              </w:pPrChange>
            </w:pPr>
            <w:bookmarkStart w:id="36828" w:name="_Toc426385528"/>
            <w:bookmarkStart w:id="36829" w:name="_Toc426386932"/>
            <w:bookmarkStart w:id="36830" w:name="_Toc426388335"/>
            <w:bookmarkStart w:id="36831" w:name="_Toc426389739"/>
            <w:bookmarkStart w:id="36832" w:name="_Toc426391143"/>
            <w:bookmarkStart w:id="36833" w:name="_Toc426392547"/>
            <w:bookmarkStart w:id="36834" w:name="_Toc426393950"/>
            <w:bookmarkStart w:id="36835" w:name="_Toc427825535"/>
            <w:bookmarkStart w:id="36836" w:name="_Toc427853348"/>
            <w:bookmarkStart w:id="36837" w:name="_Toc427855588"/>
            <w:bookmarkStart w:id="36838" w:name="_Toc427857789"/>
            <w:bookmarkEnd w:id="36828"/>
            <w:bookmarkEnd w:id="36829"/>
            <w:bookmarkEnd w:id="36830"/>
            <w:bookmarkEnd w:id="36831"/>
            <w:bookmarkEnd w:id="36832"/>
            <w:bookmarkEnd w:id="36833"/>
            <w:bookmarkEnd w:id="36834"/>
            <w:bookmarkEnd w:id="36835"/>
            <w:bookmarkEnd w:id="36836"/>
            <w:bookmarkEnd w:id="36837"/>
            <w:bookmarkEnd w:id="36838"/>
          </w:p>
        </w:tc>
        <w:tc>
          <w:tcPr>
            <w:tcW w:w="846" w:type="dxa"/>
            <w:tcBorders>
              <w:top w:val="single" w:sz="4" w:space="0" w:color="auto"/>
              <w:left w:val="single" w:sz="4" w:space="0" w:color="auto"/>
              <w:bottom w:val="single" w:sz="4" w:space="0" w:color="auto"/>
              <w:right w:val="single" w:sz="4" w:space="0" w:color="auto"/>
            </w:tcBorders>
          </w:tcPr>
          <w:p w14:paraId="7721F63B" w14:textId="10E7E68C" w:rsidR="005F4718" w:rsidRPr="00C106B9" w:rsidDel="006346A9" w:rsidRDefault="005F4718">
            <w:pPr>
              <w:rPr>
                <w:del w:id="36839" w:author="Ramasubramani, Hariharan" w:date="2015-07-20T11:34:00Z"/>
                <w:rFonts w:cstheme="minorHAnsi"/>
                <w:color w:val="000000" w:themeColor="text1"/>
                <w:szCs w:val="18"/>
              </w:rPr>
              <w:pPrChange w:id="36840" w:author="Ramasubramani, Hariharan" w:date="2015-07-27T20:55:00Z">
                <w:pPr>
                  <w:ind w:left="-57" w:right="-76" w:firstLine="0"/>
                  <w:jc w:val="center"/>
                </w:pPr>
              </w:pPrChange>
            </w:pPr>
            <w:del w:id="36841" w:author="Ramasubramani, Hariharan" w:date="2015-07-20T11:34:00Z">
              <w:r w:rsidDel="006346A9">
                <w:rPr>
                  <w:rFonts w:cstheme="minorHAnsi"/>
                  <w:color w:val="000000" w:themeColor="text1"/>
                  <w:szCs w:val="18"/>
                </w:rPr>
                <w:delText>&lt;Blank&gt;</w:delText>
              </w:r>
              <w:bookmarkStart w:id="36842" w:name="_Toc426385529"/>
              <w:bookmarkStart w:id="36843" w:name="_Toc426386933"/>
              <w:bookmarkStart w:id="36844" w:name="_Toc426388336"/>
              <w:bookmarkStart w:id="36845" w:name="_Toc426389740"/>
              <w:bookmarkStart w:id="36846" w:name="_Toc426391144"/>
              <w:bookmarkStart w:id="36847" w:name="_Toc426392548"/>
              <w:bookmarkStart w:id="36848" w:name="_Toc426393951"/>
              <w:bookmarkStart w:id="36849" w:name="_Toc427825536"/>
              <w:bookmarkStart w:id="36850" w:name="_Toc427853349"/>
              <w:bookmarkStart w:id="36851" w:name="_Toc427855589"/>
              <w:bookmarkStart w:id="36852" w:name="_Toc427857790"/>
              <w:bookmarkEnd w:id="36842"/>
              <w:bookmarkEnd w:id="36843"/>
              <w:bookmarkEnd w:id="36844"/>
              <w:bookmarkEnd w:id="36845"/>
              <w:bookmarkEnd w:id="36846"/>
              <w:bookmarkEnd w:id="36847"/>
              <w:bookmarkEnd w:id="36848"/>
              <w:bookmarkEnd w:id="36849"/>
              <w:bookmarkEnd w:id="36850"/>
              <w:bookmarkEnd w:id="36851"/>
              <w:bookmarkEnd w:id="36852"/>
            </w:del>
          </w:p>
        </w:tc>
        <w:bookmarkStart w:id="36853" w:name="_Toc426385530"/>
        <w:bookmarkStart w:id="36854" w:name="_Toc426386934"/>
        <w:bookmarkStart w:id="36855" w:name="_Toc426388337"/>
        <w:bookmarkStart w:id="36856" w:name="_Toc426389741"/>
        <w:bookmarkStart w:id="36857" w:name="_Toc426391145"/>
        <w:bookmarkStart w:id="36858" w:name="_Toc426392549"/>
        <w:bookmarkStart w:id="36859" w:name="_Toc426393952"/>
        <w:bookmarkStart w:id="36860" w:name="_Toc427825537"/>
        <w:bookmarkStart w:id="36861" w:name="_Toc427853350"/>
        <w:bookmarkStart w:id="36862" w:name="_Toc427855590"/>
        <w:bookmarkStart w:id="36863" w:name="_Toc427857791"/>
        <w:bookmarkEnd w:id="36853"/>
        <w:bookmarkEnd w:id="36854"/>
        <w:bookmarkEnd w:id="36855"/>
        <w:bookmarkEnd w:id="36856"/>
        <w:bookmarkEnd w:id="36857"/>
        <w:bookmarkEnd w:id="36858"/>
        <w:bookmarkEnd w:id="36859"/>
        <w:bookmarkEnd w:id="36860"/>
        <w:bookmarkEnd w:id="36861"/>
        <w:bookmarkEnd w:id="36862"/>
        <w:bookmarkEnd w:id="36863"/>
      </w:tr>
      <w:tr w:rsidR="005F4718" w:rsidRPr="00C106B9" w:rsidDel="006346A9" w14:paraId="01C9DF9E" w14:textId="6A609DBF" w:rsidTr="008C172F">
        <w:trPr>
          <w:cantSplit/>
          <w:trHeight w:val="314"/>
          <w:jc w:val="center"/>
          <w:del w:id="36864" w:author="Ramasubramani, Hariharan" w:date="2015-07-20T11:34:00Z"/>
        </w:trPr>
        <w:tc>
          <w:tcPr>
            <w:tcW w:w="1086" w:type="dxa"/>
            <w:tcBorders>
              <w:top w:val="single" w:sz="4" w:space="0" w:color="auto"/>
              <w:left w:val="single" w:sz="4" w:space="0" w:color="auto"/>
              <w:bottom w:val="single" w:sz="4" w:space="0" w:color="auto"/>
              <w:right w:val="single" w:sz="4" w:space="0" w:color="auto"/>
            </w:tcBorders>
          </w:tcPr>
          <w:p w14:paraId="55B6C66D" w14:textId="09E08E5E" w:rsidR="005F4718" w:rsidRPr="00C106B9" w:rsidDel="006346A9" w:rsidRDefault="005F4718">
            <w:pPr>
              <w:rPr>
                <w:del w:id="36865" w:author="Ramasubramani, Hariharan" w:date="2015-07-20T11:34:00Z"/>
                <w:rFonts w:cstheme="minorHAnsi"/>
                <w:color w:val="000000" w:themeColor="text1"/>
              </w:rPr>
              <w:pPrChange w:id="36866" w:author="Ramasubramani, Hariharan" w:date="2015-07-27T20:55:00Z">
                <w:pPr>
                  <w:pStyle w:val="ListParagraph"/>
                  <w:numPr>
                    <w:ilvl w:val="3"/>
                    <w:numId w:val="23"/>
                  </w:numPr>
                  <w:tabs>
                    <w:tab w:val="num" w:pos="2459"/>
                  </w:tabs>
                  <w:overflowPunct w:val="0"/>
                  <w:autoSpaceDE w:val="0"/>
                  <w:autoSpaceDN w:val="0"/>
                  <w:spacing w:after="60"/>
                  <w:ind w:left="-43" w:firstLine="0"/>
                  <w:textAlignment w:val="baseline"/>
                </w:pPr>
              </w:pPrChange>
            </w:pPr>
            <w:bookmarkStart w:id="36867" w:name="_Toc426385531"/>
            <w:bookmarkStart w:id="36868" w:name="_Toc426386935"/>
            <w:bookmarkStart w:id="36869" w:name="_Toc426388338"/>
            <w:bookmarkStart w:id="36870" w:name="_Toc426389742"/>
            <w:bookmarkStart w:id="36871" w:name="_Toc426391146"/>
            <w:bookmarkStart w:id="36872" w:name="_Toc426392550"/>
            <w:bookmarkStart w:id="36873" w:name="_Toc426393953"/>
            <w:bookmarkStart w:id="36874" w:name="_Toc427825538"/>
            <w:bookmarkStart w:id="36875" w:name="_Toc427853351"/>
            <w:bookmarkStart w:id="36876" w:name="_Toc427855591"/>
            <w:bookmarkStart w:id="36877" w:name="_Toc427857792"/>
            <w:bookmarkEnd w:id="36867"/>
            <w:bookmarkEnd w:id="36868"/>
            <w:bookmarkEnd w:id="36869"/>
            <w:bookmarkEnd w:id="36870"/>
            <w:bookmarkEnd w:id="36871"/>
            <w:bookmarkEnd w:id="36872"/>
            <w:bookmarkEnd w:id="36873"/>
            <w:bookmarkEnd w:id="36874"/>
            <w:bookmarkEnd w:id="36875"/>
            <w:bookmarkEnd w:id="36876"/>
            <w:bookmarkEnd w:id="36877"/>
          </w:p>
        </w:tc>
        <w:tc>
          <w:tcPr>
            <w:tcW w:w="2408" w:type="dxa"/>
            <w:tcBorders>
              <w:top w:val="single" w:sz="4" w:space="0" w:color="auto"/>
              <w:left w:val="single" w:sz="4" w:space="0" w:color="auto"/>
              <w:bottom w:val="single" w:sz="4" w:space="0" w:color="auto"/>
              <w:right w:val="single" w:sz="4" w:space="0" w:color="auto"/>
            </w:tcBorders>
          </w:tcPr>
          <w:p w14:paraId="5FE73244" w14:textId="06C265C6" w:rsidR="005F4718" w:rsidRPr="00C106B9" w:rsidDel="006346A9" w:rsidRDefault="005F4718">
            <w:pPr>
              <w:rPr>
                <w:del w:id="36878" w:author="Ramasubramani, Hariharan" w:date="2015-07-20T11:34:00Z"/>
                <w:rFonts w:cstheme="minorHAnsi"/>
                <w:color w:val="000000" w:themeColor="text1"/>
                <w:szCs w:val="18"/>
              </w:rPr>
              <w:pPrChange w:id="36879" w:author="Ramasubramani, Hariharan" w:date="2015-07-27T20:55:00Z">
                <w:pPr>
                  <w:ind w:left="-18" w:firstLine="0"/>
                </w:pPr>
              </w:pPrChange>
            </w:pPr>
            <w:del w:id="36880" w:author="Ramasubramani, Hariharan" w:date="2015-07-20T11:34:00Z">
              <w:r w:rsidRPr="00C106B9" w:rsidDel="006346A9">
                <w:rPr>
                  <w:rFonts w:cstheme="minorHAnsi"/>
                  <w:color w:val="000000" w:themeColor="text1"/>
                  <w:szCs w:val="18"/>
                </w:rPr>
                <w:delText>Line of Business</w:delText>
              </w:r>
              <w:bookmarkStart w:id="36881" w:name="_Toc426385532"/>
              <w:bookmarkStart w:id="36882" w:name="_Toc426386936"/>
              <w:bookmarkStart w:id="36883" w:name="_Toc426388339"/>
              <w:bookmarkStart w:id="36884" w:name="_Toc426389743"/>
              <w:bookmarkStart w:id="36885" w:name="_Toc426391147"/>
              <w:bookmarkStart w:id="36886" w:name="_Toc426392551"/>
              <w:bookmarkStart w:id="36887" w:name="_Toc426393954"/>
              <w:bookmarkStart w:id="36888" w:name="_Toc427825539"/>
              <w:bookmarkStart w:id="36889" w:name="_Toc427853352"/>
              <w:bookmarkStart w:id="36890" w:name="_Toc427855592"/>
              <w:bookmarkStart w:id="36891" w:name="_Toc427857793"/>
              <w:bookmarkEnd w:id="36881"/>
              <w:bookmarkEnd w:id="36882"/>
              <w:bookmarkEnd w:id="36883"/>
              <w:bookmarkEnd w:id="36884"/>
              <w:bookmarkEnd w:id="36885"/>
              <w:bookmarkEnd w:id="36886"/>
              <w:bookmarkEnd w:id="36887"/>
              <w:bookmarkEnd w:id="36888"/>
              <w:bookmarkEnd w:id="36889"/>
              <w:bookmarkEnd w:id="36890"/>
              <w:bookmarkEnd w:id="36891"/>
            </w:del>
          </w:p>
        </w:tc>
        <w:tc>
          <w:tcPr>
            <w:tcW w:w="759" w:type="dxa"/>
            <w:tcBorders>
              <w:top w:val="single" w:sz="4" w:space="0" w:color="auto"/>
              <w:left w:val="single" w:sz="4" w:space="0" w:color="auto"/>
              <w:bottom w:val="single" w:sz="4" w:space="0" w:color="auto"/>
              <w:right w:val="single" w:sz="4" w:space="0" w:color="auto"/>
            </w:tcBorders>
          </w:tcPr>
          <w:p w14:paraId="43803F68" w14:textId="6AC70431" w:rsidR="005F4718" w:rsidRPr="00C106B9" w:rsidDel="006346A9" w:rsidRDefault="005F4718">
            <w:pPr>
              <w:rPr>
                <w:del w:id="36892" w:author="Ramasubramani, Hariharan" w:date="2015-07-20T11:34:00Z"/>
                <w:rFonts w:cstheme="minorHAnsi"/>
                <w:color w:val="000000" w:themeColor="text1"/>
                <w:szCs w:val="18"/>
              </w:rPr>
              <w:pPrChange w:id="36893" w:author="Ramasubramani, Hariharan" w:date="2015-07-27T20:55:00Z">
                <w:pPr>
                  <w:ind w:firstLine="0"/>
                </w:pPr>
              </w:pPrChange>
            </w:pPr>
            <w:del w:id="36894" w:author="Ramasubramani, Hariharan" w:date="2015-07-20T11:34:00Z">
              <w:r w:rsidDel="006346A9">
                <w:rPr>
                  <w:rFonts w:cstheme="minorHAnsi"/>
                  <w:color w:val="000000" w:themeColor="text1"/>
                  <w:szCs w:val="18"/>
                </w:rPr>
                <w:delText>-</w:delText>
              </w:r>
              <w:bookmarkStart w:id="36895" w:name="_Toc426385533"/>
              <w:bookmarkStart w:id="36896" w:name="_Toc426386937"/>
              <w:bookmarkStart w:id="36897" w:name="_Toc426388340"/>
              <w:bookmarkStart w:id="36898" w:name="_Toc426389744"/>
              <w:bookmarkStart w:id="36899" w:name="_Toc426391148"/>
              <w:bookmarkStart w:id="36900" w:name="_Toc426392552"/>
              <w:bookmarkStart w:id="36901" w:name="_Toc426393955"/>
              <w:bookmarkStart w:id="36902" w:name="_Toc427825540"/>
              <w:bookmarkStart w:id="36903" w:name="_Toc427853353"/>
              <w:bookmarkStart w:id="36904" w:name="_Toc427855593"/>
              <w:bookmarkStart w:id="36905" w:name="_Toc427857794"/>
              <w:bookmarkEnd w:id="36895"/>
              <w:bookmarkEnd w:id="36896"/>
              <w:bookmarkEnd w:id="36897"/>
              <w:bookmarkEnd w:id="36898"/>
              <w:bookmarkEnd w:id="36899"/>
              <w:bookmarkEnd w:id="36900"/>
              <w:bookmarkEnd w:id="36901"/>
              <w:bookmarkEnd w:id="36902"/>
              <w:bookmarkEnd w:id="36903"/>
              <w:bookmarkEnd w:id="36904"/>
              <w:bookmarkEnd w:id="36905"/>
            </w:del>
          </w:p>
        </w:tc>
        <w:tc>
          <w:tcPr>
            <w:tcW w:w="1018" w:type="dxa"/>
            <w:tcBorders>
              <w:top w:val="single" w:sz="4" w:space="0" w:color="auto"/>
              <w:left w:val="single" w:sz="4" w:space="0" w:color="auto"/>
              <w:bottom w:val="single" w:sz="4" w:space="0" w:color="auto"/>
              <w:right w:val="single" w:sz="4" w:space="0" w:color="auto"/>
            </w:tcBorders>
          </w:tcPr>
          <w:p w14:paraId="2A0D576B" w14:textId="6FF8AC88" w:rsidR="005F4718" w:rsidRPr="00C106B9" w:rsidDel="006346A9" w:rsidRDefault="005F4718">
            <w:pPr>
              <w:rPr>
                <w:del w:id="36906" w:author="Ramasubramani, Hariharan" w:date="2015-07-20T11:34:00Z"/>
                <w:rFonts w:cstheme="minorHAnsi"/>
                <w:color w:val="000000" w:themeColor="text1"/>
                <w:szCs w:val="18"/>
              </w:rPr>
              <w:pPrChange w:id="36907" w:author="Ramasubramani, Hariharan" w:date="2015-07-27T20:55:00Z">
                <w:pPr>
                  <w:ind w:left="-57" w:firstLine="0"/>
                  <w:jc w:val="center"/>
                </w:pPr>
              </w:pPrChange>
            </w:pPr>
            <w:del w:id="36908" w:author="Ramasubramani, Hariharan" w:date="2015-07-20T11:34:00Z">
              <w:r w:rsidDel="006346A9">
                <w:rPr>
                  <w:rFonts w:cstheme="minorHAnsi"/>
                  <w:color w:val="000000" w:themeColor="text1"/>
                  <w:szCs w:val="18"/>
                </w:rPr>
                <w:delText>CM</w:delText>
              </w:r>
              <w:bookmarkStart w:id="36909" w:name="_Toc426385534"/>
              <w:bookmarkStart w:id="36910" w:name="_Toc426386938"/>
              <w:bookmarkStart w:id="36911" w:name="_Toc426388341"/>
              <w:bookmarkStart w:id="36912" w:name="_Toc426389745"/>
              <w:bookmarkStart w:id="36913" w:name="_Toc426391149"/>
              <w:bookmarkStart w:id="36914" w:name="_Toc426392553"/>
              <w:bookmarkStart w:id="36915" w:name="_Toc426393956"/>
              <w:bookmarkStart w:id="36916" w:name="_Toc427825541"/>
              <w:bookmarkStart w:id="36917" w:name="_Toc427853354"/>
              <w:bookmarkStart w:id="36918" w:name="_Toc427855594"/>
              <w:bookmarkStart w:id="36919" w:name="_Toc427857795"/>
              <w:bookmarkEnd w:id="36909"/>
              <w:bookmarkEnd w:id="36910"/>
              <w:bookmarkEnd w:id="36911"/>
              <w:bookmarkEnd w:id="36912"/>
              <w:bookmarkEnd w:id="36913"/>
              <w:bookmarkEnd w:id="36914"/>
              <w:bookmarkEnd w:id="36915"/>
              <w:bookmarkEnd w:id="36916"/>
              <w:bookmarkEnd w:id="36917"/>
              <w:bookmarkEnd w:id="36918"/>
              <w:bookmarkEnd w:id="36919"/>
            </w:del>
          </w:p>
        </w:tc>
        <w:tc>
          <w:tcPr>
            <w:tcW w:w="897" w:type="dxa"/>
            <w:tcBorders>
              <w:top w:val="single" w:sz="4" w:space="0" w:color="auto"/>
              <w:left w:val="single" w:sz="4" w:space="0" w:color="auto"/>
              <w:bottom w:val="single" w:sz="4" w:space="0" w:color="auto"/>
              <w:right w:val="single" w:sz="4" w:space="0" w:color="auto"/>
            </w:tcBorders>
          </w:tcPr>
          <w:p w14:paraId="5CDF6728" w14:textId="31FFCA6E" w:rsidR="005F4718" w:rsidRPr="00C106B9" w:rsidDel="006346A9" w:rsidRDefault="005F4718">
            <w:pPr>
              <w:rPr>
                <w:del w:id="36920" w:author="Ramasubramani, Hariharan" w:date="2015-07-20T11:34:00Z"/>
                <w:rFonts w:cstheme="minorHAnsi"/>
                <w:color w:val="000000" w:themeColor="text1"/>
                <w:szCs w:val="18"/>
              </w:rPr>
              <w:pPrChange w:id="36921" w:author="Ramasubramani, Hariharan" w:date="2015-07-27T20:55:00Z">
                <w:pPr>
                  <w:ind w:left="-57" w:firstLine="0"/>
                  <w:jc w:val="center"/>
                </w:pPr>
              </w:pPrChange>
            </w:pPr>
            <w:del w:id="36922" w:author="Ramasubramani, Hariharan" w:date="2015-07-20T11:34:00Z">
              <w:r w:rsidRPr="00C106B9" w:rsidDel="006346A9">
                <w:rPr>
                  <w:rFonts w:cstheme="minorHAnsi"/>
                  <w:color w:val="000000" w:themeColor="text1"/>
                  <w:szCs w:val="18"/>
                </w:rPr>
                <w:delText>E</w:delText>
              </w:r>
              <w:bookmarkStart w:id="36923" w:name="_Toc426385535"/>
              <w:bookmarkStart w:id="36924" w:name="_Toc426386939"/>
              <w:bookmarkStart w:id="36925" w:name="_Toc426388342"/>
              <w:bookmarkStart w:id="36926" w:name="_Toc426389746"/>
              <w:bookmarkStart w:id="36927" w:name="_Toc426391150"/>
              <w:bookmarkStart w:id="36928" w:name="_Toc426392554"/>
              <w:bookmarkStart w:id="36929" w:name="_Toc426393957"/>
              <w:bookmarkStart w:id="36930" w:name="_Toc427825542"/>
              <w:bookmarkStart w:id="36931" w:name="_Toc427853355"/>
              <w:bookmarkStart w:id="36932" w:name="_Toc427855595"/>
              <w:bookmarkStart w:id="36933" w:name="_Toc427857796"/>
              <w:bookmarkEnd w:id="36923"/>
              <w:bookmarkEnd w:id="36924"/>
              <w:bookmarkEnd w:id="36925"/>
              <w:bookmarkEnd w:id="36926"/>
              <w:bookmarkEnd w:id="36927"/>
              <w:bookmarkEnd w:id="36928"/>
              <w:bookmarkEnd w:id="36929"/>
              <w:bookmarkEnd w:id="36930"/>
              <w:bookmarkEnd w:id="36931"/>
              <w:bookmarkEnd w:id="36932"/>
              <w:bookmarkEnd w:id="36933"/>
            </w:del>
          </w:p>
        </w:tc>
        <w:tc>
          <w:tcPr>
            <w:tcW w:w="1248" w:type="dxa"/>
            <w:tcBorders>
              <w:top w:val="single" w:sz="4" w:space="0" w:color="auto"/>
              <w:left w:val="single" w:sz="4" w:space="0" w:color="auto"/>
              <w:bottom w:val="single" w:sz="4" w:space="0" w:color="auto"/>
              <w:right w:val="single" w:sz="4" w:space="0" w:color="auto"/>
            </w:tcBorders>
          </w:tcPr>
          <w:p w14:paraId="018547B8" w14:textId="3D059C87" w:rsidR="005F4718" w:rsidRPr="00C106B9" w:rsidDel="006346A9" w:rsidRDefault="005F4718">
            <w:pPr>
              <w:rPr>
                <w:del w:id="36934" w:author="Ramasubramani, Hariharan" w:date="2015-07-20T11:34:00Z"/>
                <w:rFonts w:cstheme="minorHAnsi"/>
                <w:color w:val="000000" w:themeColor="text1"/>
                <w:szCs w:val="18"/>
              </w:rPr>
              <w:pPrChange w:id="36935" w:author="Ramasubramani, Hariharan" w:date="2015-07-27T20:55:00Z">
                <w:pPr>
                  <w:ind w:left="-57" w:right="-98" w:firstLine="0"/>
                  <w:jc w:val="center"/>
                </w:pPr>
              </w:pPrChange>
            </w:pPr>
            <w:del w:id="36936" w:author="Ramasubramani, Hariharan" w:date="2015-07-20T11:34:00Z">
              <w:r w:rsidRPr="00C106B9" w:rsidDel="006346A9">
                <w:rPr>
                  <w:rFonts w:cstheme="minorHAnsi"/>
                  <w:color w:val="000000" w:themeColor="text1"/>
                  <w:szCs w:val="18"/>
                </w:rPr>
                <w:delText>Multi-select</w:delText>
              </w:r>
              <w:bookmarkStart w:id="36937" w:name="_Toc426385536"/>
              <w:bookmarkStart w:id="36938" w:name="_Toc426386940"/>
              <w:bookmarkStart w:id="36939" w:name="_Toc426388343"/>
              <w:bookmarkStart w:id="36940" w:name="_Toc426389747"/>
              <w:bookmarkStart w:id="36941" w:name="_Toc426391151"/>
              <w:bookmarkStart w:id="36942" w:name="_Toc426392555"/>
              <w:bookmarkStart w:id="36943" w:name="_Toc426393958"/>
              <w:bookmarkStart w:id="36944" w:name="_Toc427825543"/>
              <w:bookmarkStart w:id="36945" w:name="_Toc427853356"/>
              <w:bookmarkStart w:id="36946" w:name="_Toc427855596"/>
              <w:bookmarkStart w:id="36947" w:name="_Toc427857797"/>
              <w:bookmarkEnd w:id="36937"/>
              <w:bookmarkEnd w:id="36938"/>
              <w:bookmarkEnd w:id="36939"/>
              <w:bookmarkEnd w:id="36940"/>
              <w:bookmarkEnd w:id="36941"/>
              <w:bookmarkEnd w:id="36942"/>
              <w:bookmarkEnd w:id="36943"/>
              <w:bookmarkEnd w:id="36944"/>
              <w:bookmarkEnd w:id="36945"/>
              <w:bookmarkEnd w:id="36946"/>
              <w:bookmarkEnd w:id="36947"/>
            </w:del>
          </w:p>
        </w:tc>
        <w:tc>
          <w:tcPr>
            <w:tcW w:w="734" w:type="dxa"/>
            <w:tcBorders>
              <w:top w:val="single" w:sz="4" w:space="0" w:color="auto"/>
              <w:left w:val="single" w:sz="4" w:space="0" w:color="auto"/>
              <w:bottom w:val="single" w:sz="4" w:space="0" w:color="auto"/>
              <w:right w:val="single" w:sz="4" w:space="0" w:color="auto"/>
            </w:tcBorders>
          </w:tcPr>
          <w:p w14:paraId="711D1DAE" w14:textId="1B52B439" w:rsidR="005F4718" w:rsidRPr="00C106B9" w:rsidDel="006346A9" w:rsidRDefault="005F4718">
            <w:pPr>
              <w:rPr>
                <w:del w:id="36948" w:author="Ramasubramani, Hariharan" w:date="2015-07-20T11:34:00Z"/>
                <w:rFonts w:cstheme="minorHAnsi"/>
                <w:color w:val="000000" w:themeColor="text1"/>
                <w:szCs w:val="18"/>
              </w:rPr>
              <w:pPrChange w:id="36949" w:author="Ramasubramani, Hariharan" w:date="2015-07-27T20:55:00Z">
                <w:pPr>
                  <w:ind w:left="-57" w:firstLine="0"/>
                  <w:jc w:val="center"/>
                </w:pPr>
              </w:pPrChange>
            </w:pPr>
            <w:del w:id="36950" w:author="Ramasubramani, Hariharan" w:date="2015-07-20T11:34:00Z">
              <w:r w:rsidRPr="00C106B9" w:rsidDel="006346A9">
                <w:rPr>
                  <w:rFonts w:cstheme="minorHAnsi"/>
                  <w:color w:val="000000" w:themeColor="text1"/>
                  <w:szCs w:val="18"/>
                </w:rPr>
                <w:delText>N/A</w:delText>
              </w:r>
              <w:bookmarkStart w:id="36951" w:name="_Toc426385537"/>
              <w:bookmarkStart w:id="36952" w:name="_Toc426386941"/>
              <w:bookmarkStart w:id="36953" w:name="_Toc426388344"/>
              <w:bookmarkStart w:id="36954" w:name="_Toc426389748"/>
              <w:bookmarkStart w:id="36955" w:name="_Toc426391152"/>
              <w:bookmarkStart w:id="36956" w:name="_Toc426392556"/>
              <w:bookmarkStart w:id="36957" w:name="_Toc426393959"/>
              <w:bookmarkStart w:id="36958" w:name="_Toc427825544"/>
              <w:bookmarkStart w:id="36959" w:name="_Toc427853357"/>
              <w:bookmarkStart w:id="36960" w:name="_Toc427855597"/>
              <w:bookmarkStart w:id="36961" w:name="_Toc427857798"/>
              <w:bookmarkEnd w:id="36951"/>
              <w:bookmarkEnd w:id="36952"/>
              <w:bookmarkEnd w:id="36953"/>
              <w:bookmarkEnd w:id="36954"/>
              <w:bookmarkEnd w:id="36955"/>
              <w:bookmarkEnd w:id="36956"/>
              <w:bookmarkEnd w:id="36957"/>
              <w:bookmarkEnd w:id="36958"/>
              <w:bookmarkEnd w:id="36959"/>
              <w:bookmarkEnd w:id="36960"/>
              <w:bookmarkEnd w:id="36961"/>
            </w:del>
          </w:p>
        </w:tc>
        <w:tc>
          <w:tcPr>
            <w:tcW w:w="1868" w:type="dxa"/>
            <w:tcBorders>
              <w:top w:val="single" w:sz="4" w:space="0" w:color="auto"/>
              <w:left w:val="single" w:sz="4" w:space="0" w:color="auto"/>
              <w:bottom w:val="single" w:sz="4" w:space="0" w:color="auto"/>
              <w:right w:val="single" w:sz="4" w:space="0" w:color="auto"/>
            </w:tcBorders>
          </w:tcPr>
          <w:p w14:paraId="05089321" w14:textId="4ED8A5A1" w:rsidR="005F4718" w:rsidRPr="00C106B9" w:rsidDel="006346A9" w:rsidRDefault="005F4718">
            <w:pPr>
              <w:rPr>
                <w:del w:id="36962" w:author="Ramasubramani, Hariharan" w:date="2015-07-20T11:34:00Z"/>
                <w:rFonts w:cstheme="minorHAnsi"/>
                <w:color w:val="000000" w:themeColor="text1"/>
                <w:szCs w:val="18"/>
              </w:rPr>
              <w:pPrChange w:id="36963" w:author="Ramasubramani, Hariharan" w:date="2015-07-27T20:55:00Z">
                <w:pPr>
                  <w:tabs>
                    <w:tab w:val="left" w:pos="141"/>
                  </w:tabs>
                  <w:ind w:firstLine="0"/>
                </w:pPr>
              </w:pPrChange>
            </w:pPr>
            <w:del w:id="36964" w:author="Ramasubramani, Hariharan" w:date="2015-07-20T11:34:00Z">
              <w:r w:rsidRPr="00C106B9" w:rsidDel="006346A9">
                <w:rPr>
                  <w:rFonts w:cstheme="minorHAnsi"/>
                  <w:color w:val="000000" w:themeColor="text1"/>
                  <w:szCs w:val="18"/>
                </w:rPr>
                <w:delText xml:space="preserve">See: </w:delText>
              </w:r>
              <w:r w:rsidDel="006346A9">
                <w:rPr>
                  <w:rFonts w:cstheme="minorHAnsi"/>
                  <w:color w:val="000000" w:themeColor="text1"/>
                  <w:szCs w:val="18"/>
                </w:rPr>
                <w:delText>Product Master List</w:delText>
              </w:r>
              <w:bookmarkStart w:id="36965" w:name="_Toc426385538"/>
              <w:bookmarkStart w:id="36966" w:name="_Toc426386942"/>
              <w:bookmarkStart w:id="36967" w:name="_Toc426388345"/>
              <w:bookmarkStart w:id="36968" w:name="_Toc426389749"/>
              <w:bookmarkStart w:id="36969" w:name="_Toc426391153"/>
              <w:bookmarkStart w:id="36970" w:name="_Toc426392557"/>
              <w:bookmarkStart w:id="36971" w:name="_Toc426393960"/>
              <w:bookmarkStart w:id="36972" w:name="_Toc427825545"/>
              <w:bookmarkStart w:id="36973" w:name="_Toc427853358"/>
              <w:bookmarkStart w:id="36974" w:name="_Toc427855598"/>
              <w:bookmarkStart w:id="36975" w:name="_Toc427857799"/>
              <w:bookmarkEnd w:id="36965"/>
              <w:bookmarkEnd w:id="36966"/>
              <w:bookmarkEnd w:id="36967"/>
              <w:bookmarkEnd w:id="36968"/>
              <w:bookmarkEnd w:id="36969"/>
              <w:bookmarkEnd w:id="36970"/>
              <w:bookmarkEnd w:id="36971"/>
              <w:bookmarkEnd w:id="36972"/>
              <w:bookmarkEnd w:id="36973"/>
              <w:bookmarkEnd w:id="36974"/>
              <w:bookmarkEnd w:id="36975"/>
            </w:del>
          </w:p>
        </w:tc>
        <w:tc>
          <w:tcPr>
            <w:tcW w:w="846" w:type="dxa"/>
            <w:tcBorders>
              <w:top w:val="single" w:sz="4" w:space="0" w:color="auto"/>
              <w:left w:val="single" w:sz="4" w:space="0" w:color="auto"/>
              <w:bottom w:val="single" w:sz="4" w:space="0" w:color="auto"/>
              <w:right w:val="single" w:sz="4" w:space="0" w:color="auto"/>
            </w:tcBorders>
          </w:tcPr>
          <w:p w14:paraId="3500FBD5" w14:textId="6856F0CC" w:rsidR="005F4718" w:rsidRPr="00C106B9" w:rsidDel="006346A9" w:rsidRDefault="005F4718">
            <w:pPr>
              <w:rPr>
                <w:del w:id="36976" w:author="Ramasubramani, Hariharan" w:date="2015-07-20T11:34:00Z"/>
                <w:rFonts w:cstheme="minorHAnsi"/>
                <w:color w:val="000000" w:themeColor="text1"/>
                <w:szCs w:val="18"/>
              </w:rPr>
              <w:pPrChange w:id="36977" w:author="Ramasubramani, Hariharan" w:date="2015-07-27T20:55:00Z">
                <w:pPr>
                  <w:ind w:left="-57" w:right="-76" w:firstLine="0"/>
                  <w:jc w:val="center"/>
                </w:pPr>
              </w:pPrChange>
            </w:pPr>
            <w:del w:id="36978" w:author="Ramasubramani, Hariharan" w:date="2015-07-20T11:34:00Z">
              <w:r w:rsidRPr="00C106B9" w:rsidDel="006346A9">
                <w:rPr>
                  <w:rFonts w:cstheme="minorHAnsi"/>
                  <w:color w:val="000000" w:themeColor="text1"/>
                  <w:szCs w:val="18"/>
                </w:rPr>
                <w:delText>&lt;</w:delText>
              </w:r>
              <w:r w:rsidDel="006346A9">
                <w:rPr>
                  <w:rFonts w:cstheme="minorHAnsi"/>
                  <w:color w:val="000000" w:themeColor="text1"/>
                  <w:szCs w:val="18"/>
                </w:rPr>
                <w:delText>Blank</w:delText>
              </w:r>
              <w:r w:rsidRPr="00C106B9" w:rsidDel="006346A9">
                <w:rPr>
                  <w:rFonts w:cstheme="minorHAnsi"/>
                  <w:color w:val="000000" w:themeColor="text1"/>
                  <w:szCs w:val="18"/>
                </w:rPr>
                <w:delText>&gt;</w:delText>
              </w:r>
              <w:bookmarkStart w:id="36979" w:name="_Toc426385539"/>
              <w:bookmarkStart w:id="36980" w:name="_Toc426386943"/>
              <w:bookmarkStart w:id="36981" w:name="_Toc426388346"/>
              <w:bookmarkStart w:id="36982" w:name="_Toc426389750"/>
              <w:bookmarkStart w:id="36983" w:name="_Toc426391154"/>
              <w:bookmarkStart w:id="36984" w:name="_Toc426392558"/>
              <w:bookmarkStart w:id="36985" w:name="_Toc426393961"/>
              <w:bookmarkStart w:id="36986" w:name="_Toc427825546"/>
              <w:bookmarkStart w:id="36987" w:name="_Toc427853359"/>
              <w:bookmarkStart w:id="36988" w:name="_Toc427855599"/>
              <w:bookmarkStart w:id="36989" w:name="_Toc427857800"/>
              <w:bookmarkEnd w:id="36979"/>
              <w:bookmarkEnd w:id="36980"/>
              <w:bookmarkEnd w:id="36981"/>
              <w:bookmarkEnd w:id="36982"/>
              <w:bookmarkEnd w:id="36983"/>
              <w:bookmarkEnd w:id="36984"/>
              <w:bookmarkEnd w:id="36985"/>
              <w:bookmarkEnd w:id="36986"/>
              <w:bookmarkEnd w:id="36987"/>
              <w:bookmarkEnd w:id="36988"/>
              <w:bookmarkEnd w:id="36989"/>
            </w:del>
          </w:p>
        </w:tc>
        <w:bookmarkStart w:id="36990" w:name="_Toc426385540"/>
        <w:bookmarkStart w:id="36991" w:name="_Toc426386944"/>
        <w:bookmarkStart w:id="36992" w:name="_Toc426388347"/>
        <w:bookmarkStart w:id="36993" w:name="_Toc426389751"/>
        <w:bookmarkStart w:id="36994" w:name="_Toc426391155"/>
        <w:bookmarkStart w:id="36995" w:name="_Toc426392559"/>
        <w:bookmarkStart w:id="36996" w:name="_Toc426393962"/>
        <w:bookmarkStart w:id="36997" w:name="_Toc427825547"/>
        <w:bookmarkStart w:id="36998" w:name="_Toc427853360"/>
        <w:bookmarkStart w:id="36999" w:name="_Toc427855600"/>
        <w:bookmarkStart w:id="37000" w:name="_Toc427857801"/>
        <w:bookmarkEnd w:id="36990"/>
        <w:bookmarkEnd w:id="36991"/>
        <w:bookmarkEnd w:id="36992"/>
        <w:bookmarkEnd w:id="36993"/>
        <w:bookmarkEnd w:id="36994"/>
        <w:bookmarkEnd w:id="36995"/>
        <w:bookmarkEnd w:id="36996"/>
        <w:bookmarkEnd w:id="36997"/>
        <w:bookmarkEnd w:id="36998"/>
        <w:bookmarkEnd w:id="36999"/>
        <w:bookmarkEnd w:id="37000"/>
      </w:tr>
      <w:tr w:rsidR="005F4718" w:rsidRPr="00C106B9" w:rsidDel="006346A9" w14:paraId="7A9E5CF0" w14:textId="2C6342A7" w:rsidTr="008C172F">
        <w:trPr>
          <w:cantSplit/>
          <w:trHeight w:val="314"/>
          <w:jc w:val="center"/>
          <w:del w:id="37001" w:author="Ramasubramani, Hariharan" w:date="2015-07-20T11:34:00Z"/>
        </w:trPr>
        <w:tc>
          <w:tcPr>
            <w:tcW w:w="1086" w:type="dxa"/>
            <w:tcBorders>
              <w:top w:val="single" w:sz="4" w:space="0" w:color="auto"/>
              <w:left w:val="single" w:sz="4" w:space="0" w:color="auto"/>
              <w:bottom w:val="single" w:sz="4" w:space="0" w:color="auto"/>
              <w:right w:val="single" w:sz="4" w:space="0" w:color="auto"/>
            </w:tcBorders>
          </w:tcPr>
          <w:p w14:paraId="38945D95" w14:textId="179087D9" w:rsidR="005F4718" w:rsidRPr="00C106B9" w:rsidDel="006346A9" w:rsidRDefault="005F4718">
            <w:pPr>
              <w:rPr>
                <w:del w:id="37002" w:author="Ramasubramani, Hariharan" w:date="2015-07-20T11:34:00Z"/>
                <w:rFonts w:cstheme="minorHAnsi"/>
                <w:color w:val="000000" w:themeColor="text1"/>
              </w:rPr>
              <w:pPrChange w:id="37003" w:author="Ramasubramani, Hariharan" w:date="2015-07-27T20:55:00Z">
                <w:pPr>
                  <w:pStyle w:val="ListParagraph"/>
                  <w:numPr>
                    <w:ilvl w:val="3"/>
                    <w:numId w:val="23"/>
                  </w:numPr>
                  <w:tabs>
                    <w:tab w:val="num" w:pos="2459"/>
                  </w:tabs>
                  <w:overflowPunct w:val="0"/>
                  <w:autoSpaceDE w:val="0"/>
                  <w:autoSpaceDN w:val="0"/>
                  <w:spacing w:after="60"/>
                  <w:ind w:left="-43" w:firstLine="0"/>
                  <w:textAlignment w:val="baseline"/>
                </w:pPr>
              </w:pPrChange>
            </w:pPr>
            <w:bookmarkStart w:id="37004" w:name="_Toc426385541"/>
            <w:bookmarkStart w:id="37005" w:name="_Toc426386945"/>
            <w:bookmarkStart w:id="37006" w:name="_Toc426388348"/>
            <w:bookmarkStart w:id="37007" w:name="_Toc426389752"/>
            <w:bookmarkStart w:id="37008" w:name="_Toc426391156"/>
            <w:bookmarkStart w:id="37009" w:name="_Toc426392560"/>
            <w:bookmarkStart w:id="37010" w:name="_Toc426393963"/>
            <w:bookmarkStart w:id="37011" w:name="_Toc427825548"/>
            <w:bookmarkStart w:id="37012" w:name="_Toc427853361"/>
            <w:bookmarkStart w:id="37013" w:name="_Toc427855601"/>
            <w:bookmarkStart w:id="37014" w:name="_Toc427857802"/>
            <w:bookmarkEnd w:id="37004"/>
            <w:bookmarkEnd w:id="37005"/>
            <w:bookmarkEnd w:id="37006"/>
            <w:bookmarkEnd w:id="37007"/>
            <w:bookmarkEnd w:id="37008"/>
            <w:bookmarkEnd w:id="37009"/>
            <w:bookmarkEnd w:id="37010"/>
            <w:bookmarkEnd w:id="37011"/>
            <w:bookmarkEnd w:id="37012"/>
            <w:bookmarkEnd w:id="37013"/>
            <w:bookmarkEnd w:id="37014"/>
          </w:p>
        </w:tc>
        <w:tc>
          <w:tcPr>
            <w:tcW w:w="2408" w:type="dxa"/>
            <w:tcBorders>
              <w:top w:val="single" w:sz="4" w:space="0" w:color="auto"/>
              <w:left w:val="single" w:sz="4" w:space="0" w:color="auto"/>
              <w:bottom w:val="single" w:sz="4" w:space="0" w:color="auto"/>
              <w:right w:val="single" w:sz="4" w:space="0" w:color="auto"/>
            </w:tcBorders>
          </w:tcPr>
          <w:p w14:paraId="2ED6E4EA" w14:textId="1EB8530C" w:rsidR="005F4718" w:rsidRPr="00C106B9" w:rsidDel="006346A9" w:rsidRDefault="005F4718">
            <w:pPr>
              <w:rPr>
                <w:del w:id="37015" w:author="Ramasubramani, Hariharan" w:date="2015-07-20T11:34:00Z"/>
                <w:rFonts w:cstheme="minorHAnsi"/>
                <w:color w:val="000000" w:themeColor="text1"/>
                <w:szCs w:val="18"/>
              </w:rPr>
              <w:pPrChange w:id="37016" w:author="Ramasubramani, Hariharan" w:date="2015-07-27T20:55:00Z">
                <w:pPr>
                  <w:ind w:left="-18" w:firstLine="0"/>
                </w:pPr>
              </w:pPrChange>
            </w:pPr>
            <w:del w:id="37017" w:author="Ramasubramani, Hariharan" w:date="2015-07-20T11:34:00Z">
              <w:r w:rsidDel="006346A9">
                <w:rPr>
                  <w:rFonts w:cstheme="minorHAnsi"/>
                  <w:color w:val="000000" w:themeColor="text1"/>
                </w:rPr>
                <w:delText>Product Type</w:delText>
              </w:r>
              <w:bookmarkStart w:id="37018" w:name="_Toc426385542"/>
              <w:bookmarkStart w:id="37019" w:name="_Toc426386946"/>
              <w:bookmarkStart w:id="37020" w:name="_Toc426388349"/>
              <w:bookmarkStart w:id="37021" w:name="_Toc426389753"/>
              <w:bookmarkStart w:id="37022" w:name="_Toc426391157"/>
              <w:bookmarkStart w:id="37023" w:name="_Toc426392561"/>
              <w:bookmarkStart w:id="37024" w:name="_Toc426393964"/>
              <w:bookmarkStart w:id="37025" w:name="_Toc427825549"/>
              <w:bookmarkStart w:id="37026" w:name="_Toc427853362"/>
              <w:bookmarkStart w:id="37027" w:name="_Toc427855602"/>
              <w:bookmarkStart w:id="37028" w:name="_Toc427857803"/>
              <w:bookmarkEnd w:id="37018"/>
              <w:bookmarkEnd w:id="37019"/>
              <w:bookmarkEnd w:id="37020"/>
              <w:bookmarkEnd w:id="37021"/>
              <w:bookmarkEnd w:id="37022"/>
              <w:bookmarkEnd w:id="37023"/>
              <w:bookmarkEnd w:id="37024"/>
              <w:bookmarkEnd w:id="37025"/>
              <w:bookmarkEnd w:id="37026"/>
              <w:bookmarkEnd w:id="37027"/>
              <w:bookmarkEnd w:id="37028"/>
            </w:del>
          </w:p>
        </w:tc>
        <w:tc>
          <w:tcPr>
            <w:tcW w:w="759" w:type="dxa"/>
            <w:tcBorders>
              <w:top w:val="single" w:sz="4" w:space="0" w:color="auto"/>
              <w:left w:val="single" w:sz="4" w:space="0" w:color="auto"/>
              <w:bottom w:val="single" w:sz="4" w:space="0" w:color="auto"/>
              <w:right w:val="single" w:sz="4" w:space="0" w:color="auto"/>
            </w:tcBorders>
          </w:tcPr>
          <w:p w14:paraId="0518AFF1" w14:textId="2056A437" w:rsidR="005F4718" w:rsidRPr="00C106B9" w:rsidDel="006346A9" w:rsidRDefault="005F4718">
            <w:pPr>
              <w:rPr>
                <w:del w:id="37029" w:author="Ramasubramani, Hariharan" w:date="2015-07-20T11:34:00Z"/>
                <w:rFonts w:cstheme="minorHAnsi"/>
                <w:color w:val="000000" w:themeColor="text1"/>
                <w:szCs w:val="18"/>
              </w:rPr>
              <w:pPrChange w:id="37030" w:author="Ramasubramani, Hariharan" w:date="2015-07-27T20:55:00Z">
                <w:pPr>
                  <w:ind w:firstLine="0"/>
                </w:pPr>
              </w:pPrChange>
            </w:pPr>
            <w:bookmarkStart w:id="37031" w:name="_Toc426385543"/>
            <w:bookmarkStart w:id="37032" w:name="_Toc426386947"/>
            <w:bookmarkStart w:id="37033" w:name="_Toc426388350"/>
            <w:bookmarkStart w:id="37034" w:name="_Toc426389754"/>
            <w:bookmarkStart w:id="37035" w:name="_Toc426391158"/>
            <w:bookmarkStart w:id="37036" w:name="_Toc426392562"/>
            <w:bookmarkStart w:id="37037" w:name="_Toc426393965"/>
            <w:bookmarkStart w:id="37038" w:name="_Toc427825550"/>
            <w:bookmarkStart w:id="37039" w:name="_Toc427853363"/>
            <w:bookmarkStart w:id="37040" w:name="_Toc427855603"/>
            <w:bookmarkStart w:id="37041" w:name="_Toc427857804"/>
            <w:bookmarkEnd w:id="37031"/>
            <w:bookmarkEnd w:id="37032"/>
            <w:bookmarkEnd w:id="37033"/>
            <w:bookmarkEnd w:id="37034"/>
            <w:bookmarkEnd w:id="37035"/>
            <w:bookmarkEnd w:id="37036"/>
            <w:bookmarkEnd w:id="37037"/>
            <w:bookmarkEnd w:id="37038"/>
            <w:bookmarkEnd w:id="37039"/>
            <w:bookmarkEnd w:id="37040"/>
            <w:bookmarkEnd w:id="37041"/>
          </w:p>
        </w:tc>
        <w:tc>
          <w:tcPr>
            <w:tcW w:w="1018" w:type="dxa"/>
            <w:tcBorders>
              <w:top w:val="single" w:sz="4" w:space="0" w:color="auto"/>
              <w:left w:val="single" w:sz="4" w:space="0" w:color="auto"/>
              <w:bottom w:val="single" w:sz="4" w:space="0" w:color="auto"/>
              <w:right w:val="single" w:sz="4" w:space="0" w:color="auto"/>
            </w:tcBorders>
          </w:tcPr>
          <w:p w14:paraId="1F22563E" w14:textId="36E695F1" w:rsidR="005F4718" w:rsidRPr="00C106B9" w:rsidDel="006346A9" w:rsidRDefault="005F4718">
            <w:pPr>
              <w:rPr>
                <w:del w:id="37042" w:author="Ramasubramani, Hariharan" w:date="2015-07-20T11:34:00Z"/>
                <w:rFonts w:cstheme="minorHAnsi"/>
                <w:color w:val="000000" w:themeColor="text1"/>
                <w:szCs w:val="18"/>
              </w:rPr>
              <w:pPrChange w:id="37043" w:author="Ramasubramani, Hariharan" w:date="2015-07-27T20:55:00Z">
                <w:pPr>
                  <w:ind w:left="-57" w:firstLine="0"/>
                  <w:jc w:val="center"/>
                </w:pPr>
              </w:pPrChange>
            </w:pPr>
            <w:del w:id="37044" w:author="Ramasubramani, Hariharan" w:date="2015-07-20T11:34:00Z">
              <w:r w:rsidRPr="00C106B9" w:rsidDel="006346A9">
                <w:rPr>
                  <w:rFonts w:cstheme="minorHAnsi"/>
                  <w:color w:val="000000" w:themeColor="text1"/>
                  <w:szCs w:val="18"/>
                </w:rPr>
                <w:delText>CM</w:delText>
              </w:r>
              <w:bookmarkStart w:id="37045" w:name="_Toc426385544"/>
              <w:bookmarkStart w:id="37046" w:name="_Toc426386948"/>
              <w:bookmarkStart w:id="37047" w:name="_Toc426388351"/>
              <w:bookmarkStart w:id="37048" w:name="_Toc426389755"/>
              <w:bookmarkStart w:id="37049" w:name="_Toc426391159"/>
              <w:bookmarkStart w:id="37050" w:name="_Toc426392563"/>
              <w:bookmarkStart w:id="37051" w:name="_Toc426393966"/>
              <w:bookmarkStart w:id="37052" w:name="_Toc427825551"/>
              <w:bookmarkStart w:id="37053" w:name="_Toc427853364"/>
              <w:bookmarkStart w:id="37054" w:name="_Toc427855604"/>
              <w:bookmarkStart w:id="37055" w:name="_Toc427857805"/>
              <w:bookmarkEnd w:id="37045"/>
              <w:bookmarkEnd w:id="37046"/>
              <w:bookmarkEnd w:id="37047"/>
              <w:bookmarkEnd w:id="37048"/>
              <w:bookmarkEnd w:id="37049"/>
              <w:bookmarkEnd w:id="37050"/>
              <w:bookmarkEnd w:id="37051"/>
              <w:bookmarkEnd w:id="37052"/>
              <w:bookmarkEnd w:id="37053"/>
              <w:bookmarkEnd w:id="37054"/>
              <w:bookmarkEnd w:id="37055"/>
            </w:del>
          </w:p>
        </w:tc>
        <w:tc>
          <w:tcPr>
            <w:tcW w:w="897" w:type="dxa"/>
            <w:tcBorders>
              <w:top w:val="single" w:sz="4" w:space="0" w:color="auto"/>
              <w:left w:val="single" w:sz="4" w:space="0" w:color="auto"/>
              <w:bottom w:val="single" w:sz="4" w:space="0" w:color="auto"/>
              <w:right w:val="single" w:sz="4" w:space="0" w:color="auto"/>
            </w:tcBorders>
          </w:tcPr>
          <w:p w14:paraId="03534A04" w14:textId="47130EB9" w:rsidR="005F4718" w:rsidRPr="00C106B9" w:rsidDel="006346A9" w:rsidRDefault="005F4718">
            <w:pPr>
              <w:rPr>
                <w:del w:id="37056" w:author="Ramasubramani, Hariharan" w:date="2015-07-20T11:34:00Z"/>
                <w:rFonts w:cstheme="minorHAnsi"/>
                <w:color w:val="000000" w:themeColor="text1"/>
                <w:szCs w:val="18"/>
              </w:rPr>
              <w:pPrChange w:id="37057" w:author="Ramasubramani, Hariharan" w:date="2015-07-27T20:55:00Z">
                <w:pPr>
                  <w:ind w:left="-57" w:firstLine="0"/>
                  <w:jc w:val="center"/>
                </w:pPr>
              </w:pPrChange>
            </w:pPr>
            <w:del w:id="37058" w:author="Ramasubramani, Hariharan" w:date="2015-07-20T11:34:00Z">
              <w:r w:rsidRPr="00C106B9" w:rsidDel="006346A9">
                <w:rPr>
                  <w:rFonts w:cstheme="minorHAnsi"/>
                  <w:color w:val="000000" w:themeColor="text1"/>
                  <w:szCs w:val="18"/>
                </w:rPr>
                <w:delText>E</w:delText>
              </w:r>
              <w:bookmarkStart w:id="37059" w:name="_Toc426385545"/>
              <w:bookmarkStart w:id="37060" w:name="_Toc426386949"/>
              <w:bookmarkStart w:id="37061" w:name="_Toc426388352"/>
              <w:bookmarkStart w:id="37062" w:name="_Toc426389756"/>
              <w:bookmarkStart w:id="37063" w:name="_Toc426391160"/>
              <w:bookmarkStart w:id="37064" w:name="_Toc426392564"/>
              <w:bookmarkStart w:id="37065" w:name="_Toc426393967"/>
              <w:bookmarkStart w:id="37066" w:name="_Toc427825552"/>
              <w:bookmarkStart w:id="37067" w:name="_Toc427853365"/>
              <w:bookmarkStart w:id="37068" w:name="_Toc427855605"/>
              <w:bookmarkStart w:id="37069" w:name="_Toc427857806"/>
              <w:bookmarkEnd w:id="37059"/>
              <w:bookmarkEnd w:id="37060"/>
              <w:bookmarkEnd w:id="37061"/>
              <w:bookmarkEnd w:id="37062"/>
              <w:bookmarkEnd w:id="37063"/>
              <w:bookmarkEnd w:id="37064"/>
              <w:bookmarkEnd w:id="37065"/>
              <w:bookmarkEnd w:id="37066"/>
              <w:bookmarkEnd w:id="37067"/>
              <w:bookmarkEnd w:id="37068"/>
              <w:bookmarkEnd w:id="37069"/>
            </w:del>
          </w:p>
        </w:tc>
        <w:tc>
          <w:tcPr>
            <w:tcW w:w="1248" w:type="dxa"/>
            <w:tcBorders>
              <w:top w:val="single" w:sz="4" w:space="0" w:color="auto"/>
              <w:left w:val="single" w:sz="4" w:space="0" w:color="auto"/>
              <w:bottom w:val="single" w:sz="4" w:space="0" w:color="auto"/>
              <w:right w:val="single" w:sz="4" w:space="0" w:color="auto"/>
            </w:tcBorders>
          </w:tcPr>
          <w:p w14:paraId="2D4B257D" w14:textId="4128B6AF" w:rsidR="005F4718" w:rsidRPr="00C106B9" w:rsidDel="006346A9" w:rsidRDefault="005F4718">
            <w:pPr>
              <w:rPr>
                <w:del w:id="37070" w:author="Ramasubramani, Hariharan" w:date="2015-07-20T11:34:00Z"/>
                <w:rFonts w:cstheme="minorHAnsi"/>
                <w:color w:val="000000" w:themeColor="text1"/>
                <w:szCs w:val="18"/>
              </w:rPr>
              <w:pPrChange w:id="37071" w:author="Ramasubramani, Hariharan" w:date="2015-07-27T20:55:00Z">
                <w:pPr>
                  <w:ind w:left="-57" w:right="-98" w:firstLine="0"/>
                  <w:jc w:val="center"/>
                </w:pPr>
              </w:pPrChange>
            </w:pPr>
            <w:del w:id="37072" w:author="Ramasubramani, Hariharan" w:date="2015-07-20T11:34:00Z">
              <w:r w:rsidRPr="00C106B9" w:rsidDel="006346A9">
                <w:rPr>
                  <w:rFonts w:cstheme="minorHAnsi"/>
                  <w:color w:val="000000" w:themeColor="text1"/>
                  <w:szCs w:val="18"/>
                </w:rPr>
                <w:delText>Multi-select</w:delText>
              </w:r>
              <w:bookmarkStart w:id="37073" w:name="_Toc426385546"/>
              <w:bookmarkStart w:id="37074" w:name="_Toc426386950"/>
              <w:bookmarkStart w:id="37075" w:name="_Toc426388353"/>
              <w:bookmarkStart w:id="37076" w:name="_Toc426389757"/>
              <w:bookmarkStart w:id="37077" w:name="_Toc426391161"/>
              <w:bookmarkStart w:id="37078" w:name="_Toc426392565"/>
              <w:bookmarkStart w:id="37079" w:name="_Toc426393968"/>
              <w:bookmarkStart w:id="37080" w:name="_Toc427825553"/>
              <w:bookmarkStart w:id="37081" w:name="_Toc427853366"/>
              <w:bookmarkStart w:id="37082" w:name="_Toc427855606"/>
              <w:bookmarkStart w:id="37083" w:name="_Toc427857807"/>
              <w:bookmarkEnd w:id="37073"/>
              <w:bookmarkEnd w:id="37074"/>
              <w:bookmarkEnd w:id="37075"/>
              <w:bookmarkEnd w:id="37076"/>
              <w:bookmarkEnd w:id="37077"/>
              <w:bookmarkEnd w:id="37078"/>
              <w:bookmarkEnd w:id="37079"/>
              <w:bookmarkEnd w:id="37080"/>
              <w:bookmarkEnd w:id="37081"/>
              <w:bookmarkEnd w:id="37082"/>
              <w:bookmarkEnd w:id="37083"/>
            </w:del>
          </w:p>
        </w:tc>
        <w:tc>
          <w:tcPr>
            <w:tcW w:w="734" w:type="dxa"/>
            <w:tcBorders>
              <w:top w:val="single" w:sz="4" w:space="0" w:color="auto"/>
              <w:left w:val="single" w:sz="4" w:space="0" w:color="auto"/>
              <w:bottom w:val="single" w:sz="4" w:space="0" w:color="auto"/>
              <w:right w:val="single" w:sz="4" w:space="0" w:color="auto"/>
            </w:tcBorders>
          </w:tcPr>
          <w:p w14:paraId="36EA026E" w14:textId="51F52B7E" w:rsidR="005F4718" w:rsidRPr="00C106B9" w:rsidDel="006346A9" w:rsidRDefault="005F4718">
            <w:pPr>
              <w:rPr>
                <w:del w:id="37084" w:author="Ramasubramani, Hariharan" w:date="2015-07-20T11:34:00Z"/>
                <w:rFonts w:cstheme="minorHAnsi"/>
                <w:color w:val="000000" w:themeColor="text1"/>
                <w:szCs w:val="18"/>
              </w:rPr>
              <w:pPrChange w:id="37085" w:author="Ramasubramani, Hariharan" w:date="2015-07-27T20:55:00Z">
                <w:pPr>
                  <w:ind w:left="-57" w:firstLine="0"/>
                  <w:jc w:val="center"/>
                </w:pPr>
              </w:pPrChange>
            </w:pPr>
            <w:del w:id="37086" w:author="Ramasubramani, Hariharan" w:date="2015-07-20T11:34:00Z">
              <w:r w:rsidRPr="00C106B9" w:rsidDel="006346A9">
                <w:rPr>
                  <w:rFonts w:cstheme="minorHAnsi"/>
                  <w:color w:val="000000" w:themeColor="text1"/>
                  <w:szCs w:val="18"/>
                </w:rPr>
                <w:delText>N/A</w:delText>
              </w:r>
              <w:bookmarkStart w:id="37087" w:name="_Toc426385547"/>
              <w:bookmarkStart w:id="37088" w:name="_Toc426386951"/>
              <w:bookmarkStart w:id="37089" w:name="_Toc426388354"/>
              <w:bookmarkStart w:id="37090" w:name="_Toc426389758"/>
              <w:bookmarkStart w:id="37091" w:name="_Toc426391162"/>
              <w:bookmarkStart w:id="37092" w:name="_Toc426392566"/>
              <w:bookmarkStart w:id="37093" w:name="_Toc426393969"/>
              <w:bookmarkStart w:id="37094" w:name="_Toc427825554"/>
              <w:bookmarkStart w:id="37095" w:name="_Toc427853367"/>
              <w:bookmarkStart w:id="37096" w:name="_Toc427855607"/>
              <w:bookmarkStart w:id="37097" w:name="_Toc427857808"/>
              <w:bookmarkEnd w:id="37087"/>
              <w:bookmarkEnd w:id="37088"/>
              <w:bookmarkEnd w:id="37089"/>
              <w:bookmarkEnd w:id="37090"/>
              <w:bookmarkEnd w:id="37091"/>
              <w:bookmarkEnd w:id="37092"/>
              <w:bookmarkEnd w:id="37093"/>
              <w:bookmarkEnd w:id="37094"/>
              <w:bookmarkEnd w:id="37095"/>
              <w:bookmarkEnd w:id="37096"/>
              <w:bookmarkEnd w:id="37097"/>
            </w:del>
          </w:p>
        </w:tc>
        <w:tc>
          <w:tcPr>
            <w:tcW w:w="1868" w:type="dxa"/>
            <w:tcBorders>
              <w:top w:val="single" w:sz="4" w:space="0" w:color="auto"/>
              <w:left w:val="single" w:sz="4" w:space="0" w:color="auto"/>
              <w:bottom w:val="single" w:sz="4" w:space="0" w:color="auto"/>
              <w:right w:val="single" w:sz="4" w:space="0" w:color="auto"/>
            </w:tcBorders>
          </w:tcPr>
          <w:p w14:paraId="4A6C1485" w14:textId="45926B65" w:rsidR="005F4718" w:rsidRPr="00C106B9" w:rsidDel="006346A9" w:rsidRDefault="005F4718">
            <w:pPr>
              <w:rPr>
                <w:del w:id="37098" w:author="Ramasubramani, Hariharan" w:date="2015-07-20T11:34:00Z"/>
                <w:rFonts w:cstheme="minorHAnsi"/>
                <w:color w:val="000000" w:themeColor="text1"/>
                <w:szCs w:val="18"/>
              </w:rPr>
              <w:pPrChange w:id="37099" w:author="Ramasubramani, Hariharan" w:date="2015-07-27T20:55:00Z">
                <w:pPr>
                  <w:tabs>
                    <w:tab w:val="left" w:pos="141"/>
                  </w:tabs>
                  <w:ind w:firstLine="0"/>
                </w:pPr>
              </w:pPrChange>
            </w:pPr>
            <w:del w:id="37100" w:author="Ramasubramani, Hariharan" w:date="2015-07-20T11:34:00Z">
              <w:r w:rsidRPr="00C106B9" w:rsidDel="006346A9">
                <w:rPr>
                  <w:rFonts w:cstheme="minorHAnsi"/>
                  <w:color w:val="000000" w:themeColor="text1"/>
                  <w:szCs w:val="18"/>
                </w:rPr>
                <w:delText xml:space="preserve">See: </w:delText>
              </w:r>
              <w:r w:rsidDel="006346A9">
                <w:rPr>
                  <w:rFonts w:cstheme="minorHAnsi"/>
                  <w:color w:val="000000" w:themeColor="text1"/>
                  <w:szCs w:val="18"/>
                </w:rPr>
                <w:delText>Product Master List</w:delText>
              </w:r>
              <w:bookmarkStart w:id="37101" w:name="_Toc426385548"/>
              <w:bookmarkStart w:id="37102" w:name="_Toc426386952"/>
              <w:bookmarkStart w:id="37103" w:name="_Toc426388355"/>
              <w:bookmarkStart w:id="37104" w:name="_Toc426389759"/>
              <w:bookmarkStart w:id="37105" w:name="_Toc426391163"/>
              <w:bookmarkStart w:id="37106" w:name="_Toc426392567"/>
              <w:bookmarkStart w:id="37107" w:name="_Toc426393970"/>
              <w:bookmarkStart w:id="37108" w:name="_Toc427825555"/>
              <w:bookmarkStart w:id="37109" w:name="_Toc427853368"/>
              <w:bookmarkStart w:id="37110" w:name="_Toc427855608"/>
              <w:bookmarkStart w:id="37111" w:name="_Toc427857809"/>
              <w:bookmarkEnd w:id="37101"/>
              <w:bookmarkEnd w:id="37102"/>
              <w:bookmarkEnd w:id="37103"/>
              <w:bookmarkEnd w:id="37104"/>
              <w:bookmarkEnd w:id="37105"/>
              <w:bookmarkEnd w:id="37106"/>
              <w:bookmarkEnd w:id="37107"/>
              <w:bookmarkEnd w:id="37108"/>
              <w:bookmarkEnd w:id="37109"/>
              <w:bookmarkEnd w:id="37110"/>
              <w:bookmarkEnd w:id="37111"/>
            </w:del>
          </w:p>
        </w:tc>
        <w:tc>
          <w:tcPr>
            <w:tcW w:w="846" w:type="dxa"/>
            <w:tcBorders>
              <w:top w:val="single" w:sz="4" w:space="0" w:color="auto"/>
              <w:left w:val="single" w:sz="4" w:space="0" w:color="auto"/>
              <w:bottom w:val="single" w:sz="4" w:space="0" w:color="auto"/>
              <w:right w:val="single" w:sz="4" w:space="0" w:color="auto"/>
            </w:tcBorders>
          </w:tcPr>
          <w:p w14:paraId="2F5C1500" w14:textId="1D2EEDBE" w:rsidR="005F4718" w:rsidRPr="00C106B9" w:rsidDel="006346A9" w:rsidRDefault="005F4718">
            <w:pPr>
              <w:rPr>
                <w:del w:id="37112" w:author="Ramasubramani, Hariharan" w:date="2015-07-20T11:34:00Z"/>
                <w:rFonts w:cstheme="minorHAnsi"/>
                <w:color w:val="000000" w:themeColor="text1"/>
                <w:szCs w:val="18"/>
              </w:rPr>
              <w:pPrChange w:id="37113" w:author="Ramasubramani, Hariharan" w:date="2015-07-27T20:55:00Z">
                <w:pPr>
                  <w:ind w:left="-57" w:right="-76" w:firstLine="0"/>
                  <w:jc w:val="center"/>
                </w:pPr>
              </w:pPrChange>
            </w:pPr>
            <w:del w:id="37114" w:author="Ramasubramani, Hariharan" w:date="2015-07-20T11:34:00Z">
              <w:r w:rsidRPr="00C106B9" w:rsidDel="006346A9">
                <w:rPr>
                  <w:rFonts w:cstheme="minorHAnsi"/>
                  <w:color w:val="000000" w:themeColor="text1"/>
                  <w:szCs w:val="18"/>
                </w:rPr>
                <w:delText>&lt;</w:delText>
              </w:r>
              <w:r w:rsidDel="006346A9">
                <w:rPr>
                  <w:rFonts w:cstheme="minorHAnsi"/>
                  <w:color w:val="000000" w:themeColor="text1"/>
                  <w:szCs w:val="18"/>
                </w:rPr>
                <w:delText>Blank</w:delText>
              </w:r>
              <w:r w:rsidRPr="00C106B9" w:rsidDel="006346A9">
                <w:rPr>
                  <w:rFonts w:cstheme="minorHAnsi"/>
                  <w:color w:val="000000" w:themeColor="text1"/>
                  <w:szCs w:val="18"/>
                </w:rPr>
                <w:delText>&gt;</w:delText>
              </w:r>
              <w:bookmarkStart w:id="37115" w:name="_Toc426385549"/>
              <w:bookmarkStart w:id="37116" w:name="_Toc426386953"/>
              <w:bookmarkStart w:id="37117" w:name="_Toc426388356"/>
              <w:bookmarkStart w:id="37118" w:name="_Toc426389760"/>
              <w:bookmarkStart w:id="37119" w:name="_Toc426391164"/>
              <w:bookmarkStart w:id="37120" w:name="_Toc426392568"/>
              <w:bookmarkStart w:id="37121" w:name="_Toc426393971"/>
              <w:bookmarkStart w:id="37122" w:name="_Toc427825556"/>
              <w:bookmarkStart w:id="37123" w:name="_Toc427853369"/>
              <w:bookmarkStart w:id="37124" w:name="_Toc427855609"/>
              <w:bookmarkStart w:id="37125" w:name="_Toc427857810"/>
              <w:bookmarkEnd w:id="37115"/>
              <w:bookmarkEnd w:id="37116"/>
              <w:bookmarkEnd w:id="37117"/>
              <w:bookmarkEnd w:id="37118"/>
              <w:bookmarkEnd w:id="37119"/>
              <w:bookmarkEnd w:id="37120"/>
              <w:bookmarkEnd w:id="37121"/>
              <w:bookmarkEnd w:id="37122"/>
              <w:bookmarkEnd w:id="37123"/>
              <w:bookmarkEnd w:id="37124"/>
              <w:bookmarkEnd w:id="37125"/>
            </w:del>
          </w:p>
        </w:tc>
        <w:bookmarkStart w:id="37126" w:name="_Toc426385550"/>
        <w:bookmarkStart w:id="37127" w:name="_Toc426386954"/>
        <w:bookmarkStart w:id="37128" w:name="_Toc426388357"/>
        <w:bookmarkStart w:id="37129" w:name="_Toc426389761"/>
        <w:bookmarkStart w:id="37130" w:name="_Toc426391165"/>
        <w:bookmarkStart w:id="37131" w:name="_Toc426392569"/>
        <w:bookmarkStart w:id="37132" w:name="_Toc426393972"/>
        <w:bookmarkStart w:id="37133" w:name="_Toc427825557"/>
        <w:bookmarkStart w:id="37134" w:name="_Toc427853370"/>
        <w:bookmarkStart w:id="37135" w:name="_Toc427855610"/>
        <w:bookmarkStart w:id="37136" w:name="_Toc427857811"/>
        <w:bookmarkEnd w:id="37126"/>
        <w:bookmarkEnd w:id="37127"/>
        <w:bookmarkEnd w:id="37128"/>
        <w:bookmarkEnd w:id="37129"/>
        <w:bookmarkEnd w:id="37130"/>
        <w:bookmarkEnd w:id="37131"/>
        <w:bookmarkEnd w:id="37132"/>
        <w:bookmarkEnd w:id="37133"/>
        <w:bookmarkEnd w:id="37134"/>
        <w:bookmarkEnd w:id="37135"/>
        <w:bookmarkEnd w:id="37136"/>
      </w:tr>
      <w:tr w:rsidR="005F4718" w:rsidRPr="00C106B9" w:rsidDel="006346A9" w14:paraId="363DCE3D" w14:textId="04D88356" w:rsidTr="008C172F">
        <w:trPr>
          <w:cantSplit/>
          <w:trHeight w:val="314"/>
          <w:jc w:val="center"/>
          <w:del w:id="37137" w:author="Ramasubramani, Hariharan" w:date="2015-07-20T11:34:00Z"/>
        </w:trPr>
        <w:tc>
          <w:tcPr>
            <w:tcW w:w="1086" w:type="dxa"/>
            <w:tcBorders>
              <w:top w:val="single" w:sz="4" w:space="0" w:color="auto"/>
              <w:left w:val="single" w:sz="4" w:space="0" w:color="auto"/>
              <w:bottom w:val="single" w:sz="4" w:space="0" w:color="auto"/>
              <w:right w:val="single" w:sz="4" w:space="0" w:color="auto"/>
            </w:tcBorders>
          </w:tcPr>
          <w:p w14:paraId="28606F61" w14:textId="7700D615" w:rsidR="005F4718" w:rsidRPr="00C106B9" w:rsidDel="006346A9" w:rsidRDefault="005F4718">
            <w:pPr>
              <w:rPr>
                <w:del w:id="37138" w:author="Ramasubramani, Hariharan" w:date="2015-07-20T11:34:00Z"/>
                <w:rFonts w:cstheme="minorHAnsi"/>
                <w:color w:val="000000" w:themeColor="text1"/>
              </w:rPr>
              <w:pPrChange w:id="37139" w:author="Ramasubramani, Hariharan" w:date="2015-07-27T20:55:00Z">
                <w:pPr>
                  <w:pStyle w:val="ListParagraph"/>
                  <w:numPr>
                    <w:ilvl w:val="3"/>
                    <w:numId w:val="23"/>
                  </w:numPr>
                  <w:tabs>
                    <w:tab w:val="num" w:pos="2459"/>
                  </w:tabs>
                  <w:overflowPunct w:val="0"/>
                  <w:autoSpaceDE w:val="0"/>
                  <w:autoSpaceDN w:val="0"/>
                  <w:spacing w:after="60"/>
                  <w:ind w:left="-43" w:firstLine="0"/>
                  <w:textAlignment w:val="baseline"/>
                </w:pPr>
              </w:pPrChange>
            </w:pPr>
            <w:bookmarkStart w:id="37140" w:name="_Toc426385551"/>
            <w:bookmarkStart w:id="37141" w:name="_Toc426386955"/>
            <w:bookmarkStart w:id="37142" w:name="_Toc426388358"/>
            <w:bookmarkStart w:id="37143" w:name="_Toc426389762"/>
            <w:bookmarkStart w:id="37144" w:name="_Toc426391166"/>
            <w:bookmarkStart w:id="37145" w:name="_Toc426392570"/>
            <w:bookmarkStart w:id="37146" w:name="_Toc426393973"/>
            <w:bookmarkStart w:id="37147" w:name="_Toc427825558"/>
            <w:bookmarkStart w:id="37148" w:name="_Toc427853371"/>
            <w:bookmarkStart w:id="37149" w:name="_Toc427855611"/>
            <w:bookmarkStart w:id="37150" w:name="_Toc427857812"/>
            <w:bookmarkEnd w:id="37140"/>
            <w:bookmarkEnd w:id="37141"/>
            <w:bookmarkEnd w:id="37142"/>
            <w:bookmarkEnd w:id="37143"/>
            <w:bookmarkEnd w:id="37144"/>
            <w:bookmarkEnd w:id="37145"/>
            <w:bookmarkEnd w:id="37146"/>
            <w:bookmarkEnd w:id="37147"/>
            <w:bookmarkEnd w:id="37148"/>
            <w:bookmarkEnd w:id="37149"/>
            <w:bookmarkEnd w:id="37150"/>
          </w:p>
        </w:tc>
        <w:tc>
          <w:tcPr>
            <w:tcW w:w="2408" w:type="dxa"/>
            <w:tcBorders>
              <w:top w:val="single" w:sz="4" w:space="0" w:color="auto"/>
              <w:left w:val="single" w:sz="4" w:space="0" w:color="auto"/>
              <w:bottom w:val="single" w:sz="4" w:space="0" w:color="auto"/>
              <w:right w:val="single" w:sz="4" w:space="0" w:color="auto"/>
            </w:tcBorders>
          </w:tcPr>
          <w:p w14:paraId="169DB063" w14:textId="7621E687" w:rsidR="005F4718" w:rsidRPr="00C106B9" w:rsidDel="006346A9" w:rsidRDefault="005F4718">
            <w:pPr>
              <w:rPr>
                <w:del w:id="37151" w:author="Ramasubramani, Hariharan" w:date="2015-07-20T11:34:00Z"/>
                <w:rFonts w:cstheme="minorHAnsi"/>
                <w:color w:val="000000" w:themeColor="text1"/>
                <w:szCs w:val="18"/>
              </w:rPr>
              <w:pPrChange w:id="37152" w:author="Ramasubramani, Hariharan" w:date="2015-07-27T20:55:00Z">
                <w:pPr>
                  <w:ind w:left="-18" w:firstLine="0"/>
                </w:pPr>
              </w:pPrChange>
            </w:pPr>
            <w:del w:id="37153" w:author="Ramasubramani, Hariharan" w:date="2015-07-20T11:34:00Z">
              <w:r w:rsidDel="006346A9">
                <w:rPr>
                  <w:rFonts w:cstheme="minorHAnsi"/>
                  <w:color w:val="000000" w:themeColor="text1"/>
                </w:rPr>
                <w:delText>Product Series Name</w:delText>
              </w:r>
              <w:bookmarkStart w:id="37154" w:name="_Toc426385552"/>
              <w:bookmarkStart w:id="37155" w:name="_Toc426386956"/>
              <w:bookmarkStart w:id="37156" w:name="_Toc426388359"/>
              <w:bookmarkStart w:id="37157" w:name="_Toc426389763"/>
              <w:bookmarkStart w:id="37158" w:name="_Toc426391167"/>
              <w:bookmarkStart w:id="37159" w:name="_Toc426392571"/>
              <w:bookmarkStart w:id="37160" w:name="_Toc426393974"/>
              <w:bookmarkStart w:id="37161" w:name="_Toc427825559"/>
              <w:bookmarkStart w:id="37162" w:name="_Toc427853372"/>
              <w:bookmarkStart w:id="37163" w:name="_Toc427855612"/>
              <w:bookmarkStart w:id="37164" w:name="_Toc427857813"/>
              <w:bookmarkEnd w:id="37154"/>
              <w:bookmarkEnd w:id="37155"/>
              <w:bookmarkEnd w:id="37156"/>
              <w:bookmarkEnd w:id="37157"/>
              <w:bookmarkEnd w:id="37158"/>
              <w:bookmarkEnd w:id="37159"/>
              <w:bookmarkEnd w:id="37160"/>
              <w:bookmarkEnd w:id="37161"/>
              <w:bookmarkEnd w:id="37162"/>
              <w:bookmarkEnd w:id="37163"/>
              <w:bookmarkEnd w:id="37164"/>
            </w:del>
          </w:p>
        </w:tc>
        <w:tc>
          <w:tcPr>
            <w:tcW w:w="759" w:type="dxa"/>
            <w:tcBorders>
              <w:top w:val="single" w:sz="4" w:space="0" w:color="auto"/>
              <w:left w:val="single" w:sz="4" w:space="0" w:color="auto"/>
              <w:bottom w:val="single" w:sz="4" w:space="0" w:color="auto"/>
              <w:right w:val="single" w:sz="4" w:space="0" w:color="auto"/>
            </w:tcBorders>
          </w:tcPr>
          <w:p w14:paraId="3A8478C4" w14:textId="0D95AF79" w:rsidR="005F4718" w:rsidRPr="00C106B9" w:rsidDel="006346A9" w:rsidRDefault="005F4718">
            <w:pPr>
              <w:rPr>
                <w:del w:id="37165" w:author="Ramasubramani, Hariharan" w:date="2015-07-20T11:34:00Z"/>
                <w:rFonts w:cstheme="minorHAnsi"/>
                <w:color w:val="000000" w:themeColor="text1"/>
                <w:szCs w:val="18"/>
              </w:rPr>
              <w:pPrChange w:id="37166" w:author="Ramasubramani, Hariharan" w:date="2015-07-27T20:55:00Z">
                <w:pPr>
                  <w:ind w:firstLine="0"/>
                </w:pPr>
              </w:pPrChange>
            </w:pPr>
            <w:bookmarkStart w:id="37167" w:name="_Toc426385553"/>
            <w:bookmarkStart w:id="37168" w:name="_Toc426386957"/>
            <w:bookmarkStart w:id="37169" w:name="_Toc426388360"/>
            <w:bookmarkStart w:id="37170" w:name="_Toc426389764"/>
            <w:bookmarkStart w:id="37171" w:name="_Toc426391168"/>
            <w:bookmarkStart w:id="37172" w:name="_Toc426392572"/>
            <w:bookmarkStart w:id="37173" w:name="_Toc426393975"/>
            <w:bookmarkStart w:id="37174" w:name="_Toc427825560"/>
            <w:bookmarkStart w:id="37175" w:name="_Toc427853373"/>
            <w:bookmarkStart w:id="37176" w:name="_Toc427855613"/>
            <w:bookmarkStart w:id="37177" w:name="_Toc427857814"/>
            <w:bookmarkEnd w:id="37167"/>
            <w:bookmarkEnd w:id="37168"/>
            <w:bookmarkEnd w:id="37169"/>
            <w:bookmarkEnd w:id="37170"/>
            <w:bookmarkEnd w:id="37171"/>
            <w:bookmarkEnd w:id="37172"/>
            <w:bookmarkEnd w:id="37173"/>
            <w:bookmarkEnd w:id="37174"/>
            <w:bookmarkEnd w:id="37175"/>
            <w:bookmarkEnd w:id="37176"/>
            <w:bookmarkEnd w:id="37177"/>
          </w:p>
        </w:tc>
        <w:tc>
          <w:tcPr>
            <w:tcW w:w="1018" w:type="dxa"/>
            <w:tcBorders>
              <w:top w:val="single" w:sz="4" w:space="0" w:color="auto"/>
              <w:left w:val="single" w:sz="4" w:space="0" w:color="auto"/>
              <w:bottom w:val="single" w:sz="4" w:space="0" w:color="auto"/>
              <w:right w:val="single" w:sz="4" w:space="0" w:color="auto"/>
            </w:tcBorders>
          </w:tcPr>
          <w:p w14:paraId="0719D6E4" w14:textId="4279741F" w:rsidR="005F4718" w:rsidRPr="00C106B9" w:rsidDel="006346A9" w:rsidRDefault="005F4718">
            <w:pPr>
              <w:rPr>
                <w:del w:id="37178" w:author="Ramasubramani, Hariharan" w:date="2015-07-20T11:34:00Z"/>
                <w:rFonts w:cstheme="minorHAnsi"/>
                <w:color w:val="000000" w:themeColor="text1"/>
                <w:szCs w:val="18"/>
              </w:rPr>
              <w:pPrChange w:id="37179" w:author="Ramasubramani, Hariharan" w:date="2015-07-27T20:55:00Z">
                <w:pPr>
                  <w:ind w:left="-57" w:firstLine="0"/>
                  <w:jc w:val="center"/>
                </w:pPr>
              </w:pPrChange>
            </w:pPr>
            <w:del w:id="37180" w:author="Ramasubramani, Hariharan" w:date="2015-07-20T11:34:00Z">
              <w:r w:rsidRPr="00C106B9" w:rsidDel="006346A9">
                <w:rPr>
                  <w:rFonts w:cstheme="minorHAnsi"/>
                  <w:color w:val="000000" w:themeColor="text1"/>
                  <w:szCs w:val="18"/>
                </w:rPr>
                <w:delText>CM</w:delText>
              </w:r>
              <w:bookmarkStart w:id="37181" w:name="_Toc426385554"/>
              <w:bookmarkStart w:id="37182" w:name="_Toc426386958"/>
              <w:bookmarkStart w:id="37183" w:name="_Toc426388361"/>
              <w:bookmarkStart w:id="37184" w:name="_Toc426389765"/>
              <w:bookmarkStart w:id="37185" w:name="_Toc426391169"/>
              <w:bookmarkStart w:id="37186" w:name="_Toc426392573"/>
              <w:bookmarkStart w:id="37187" w:name="_Toc426393976"/>
              <w:bookmarkStart w:id="37188" w:name="_Toc427825561"/>
              <w:bookmarkStart w:id="37189" w:name="_Toc427853374"/>
              <w:bookmarkStart w:id="37190" w:name="_Toc427855614"/>
              <w:bookmarkStart w:id="37191" w:name="_Toc427857815"/>
              <w:bookmarkEnd w:id="37181"/>
              <w:bookmarkEnd w:id="37182"/>
              <w:bookmarkEnd w:id="37183"/>
              <w:bookmarkEnd w:id="37184"/>
              <w:bookmarkEnd w:id="37185"/>
              <w:bookmarkEnd w:id="37186"/>
              <w:bookmarkEnd w:id="37187"/>
              <w:bookmarkEnd w:id="37188"/>
              <w:bookmarkEnd w:id="37189"/>
              <w:bookmarkEnd w:id="37190"/>
              <w:bookmarkEnd w:id="37191"/>
            </w:del>
          </w:p>
        </w:tc>
        <w:tc>
          <w:tcPr>
            <w:tcW w:w="897" w:type="dxa"/>
            <w:tcBorders>
              <w:top w:val="single" w:sz="4" w:space="0" w:color="auto"/>
              <w:left w:val="single" w:sz="4" w:space="0" w:color="auto"/>
              <w:bottom w:val="single" w:sz="4" w:space="0" w:color="auto"/>
              <w:right w:val="single" w:sz="4" w:space="0" w:color="auto"/>
            </w:tcBorders>
          </w:tcPr>
          <w:p w14:paraId="05559A96" w14:textId="4868A7D2" w:rsidR="005F4718" w:rsidRPr="00C106B9" w:rsidDel="006346A9" w:rsidRDefault="005F4718">
            <w:pPr>
              <w:rPr>
                <w:del w:id="37192" w:author="Ramasubramani, Hariharan" w:date="2015-07-20T11:34:00Z"/>
                <w:rFonts w:cstheme="minorHAnsi"/>
                <w:color w:val="000000" w:themeColor="text1"/>
                <w:szCs w:val="18"/>
              </w:rPr>
              <w:pPrChange w:id="37193" w:author="Ramasubramani, Hariharan" w:date="2015-07-27T20:55:00Z">
                <w:pPr>
                  <w:ind w:left="-57" w:firstLine="0"/>
                  <w:jc w:val="center"/>
                </w:pPr>
              </w:pPrChange>
            </w:pPr>
            <w:del w:id="37194" w:author="Ramasubramani, Hariharan" w:date="2015-07-20T11:34:00Z">
              <w:r w:rsidRPr="00C106B9" w:rsidDel="006346A9">
                <w:rPr>
                  <w:rFonts w:cstheme="minorHAnsi"/>
                  <w:color w:val="000000" w:themeColor="text1"/>
                  <w:szCs w:val="18"/>
                </w:rPr>
                <w:delText>E</w:delText>
              </w:r>
              <w:bookmarkStart w:id="37195" w:name="_Toc426385555"/>
              <w:bookmarkStart w:id="37196" w:name="_Toc426386959"/>
              <w:bookmarkStart w:id="37197" w:name="_Toc426388362"/>
              <w:bookmarkStart w:id="37198" w:name="_Toc426389766"/>
              <w:bookmarkStart w:id="37199" w:name="_Toc426391170"/>
              <w:bookmarkStart w:id="37200" w:name="_Toc426392574"/>
              <w:bookmarkStart w:id="37201" w:name="_Toc426393977"/>
              <w:bookmarkStart w:id="37202" w:name="_Toc427825562"/>
              <w:bookmarkStart w:id="37203" w:name="_Toc427853375"/>
              <w:bookmarkStart w:id="37204" w:name="_Toc427855615"/>
              <w:bookmarkStart w:id="37205" w:name="_Toc427857816"/>
              <w:bookmarkEnd w:id="37195"/>
              <w:bookmarkEnd w:id="37196"/>
              <w:bookmarkEnd w:id="37197"/>
              <w:bookmarkEnd w:id="37198"/>
              <w:bookmarkEnd w:id="37199"/>
              <w:bookmarkEnd w:id="37200"/>
              <w:bookmarkEnd w:id="37201"/>
              <w:bookmarkEnd w:id="37202"/>
              <w:bookmarkEnd w:id="37203"/>
              <w:bookmarkEnd w:id="37204"/>
              <w:bookmarkEnd w:id="37205"/>
            </w:del>
          </w:p>
        </w:tc>
        <w:tc>
          <w:tcPr>
            <w:tcW w:w="1248" w:type="dxa"/>
            <w:tcBorders>
              <w:top w:val="single" w:sz="4" w:space="0" w:color="auto"/>
              <w:left w:val="single" w:sz="4" w:space="0" w:color="auto"/>
              <w:bottom w:val="single" w:sz="4" w:space="0" w:color="auto"/>
              <w:right w:val="single" w:sz="4" w:space="0" w:color="auto"/>
            </w:tcBorders>
          </w:tcPr>
          <w:p w14:paraId="401810FC" w14:textId="71FB05F8" w:rsidR="005F4718" w:rsidRPr="00C106B9" w:rsidDel="006346A9" w:rsidRDefault="005F4718">
            <w:pPr>
              <w:rPr>
                <w:del w:id="37206" w:author="Ramasubramani, Hariharan" w:date="2015-07-20T11:34:00Z"/>
                <w:rFonts w:cstheme="minorHAnsi"/>
                <w:color w:val="000000" w:themeColor="text1"/>
                <w:szCs w:val="18"/>
              </w:rPr>
              <w:pPrChange w:id="37207" w:author="Ramasubramani, Hariharan" w:date="2015-07-27T20:55:00Z">
                <w:pPr>
                  <w:ind w:left="-57" w:right="-98" w:firstLine="0"/>
                  <w:jc w:val="center"/>
                </w:pPr>
              </w:pPrChange>
            </w:pPr>
            <w:del w:id="37208" w:author="Ramasubramani, Hariharan" w:date="2015-07-20T11:34:00Z">
              <w:r w:rsidRPr="00C106B9" w:rsidDel="006346A9">
                <w:rPr>
                  <w:rFonts w:cstheme="minorHAnsi"/>
                  <w:color w:val="000000" w:themeColor="text1"/>
                  <w:szCs w:val="18"/>
                </w:rPr>
                <w:delText>Multi-select</w:delText>
              </w:r>
              <w:bookmarkStart w:id="37209" w:name="_Toc426385556"/>
              <w:bookmarkStart w:id="37210" w:name="_Toc426386960"/>
              <w:bookmarkStart w:id="37211" w:name="_Toc426388363"/>
              <w:bookmarkStart w:id="37212" w:name="_Toc426389767"/>
              <w:bookmarkStart w:id="37213" w:name="_Toc426391171"/>
              <w:bookmarkStart w:id="37214" w:name="_Toc426392575"/>
              <w:bookmarkStart w:id="37215" w:name="_Toc426393978"/>
              <w:bookmarkStart w:id="37216" w:name="_Toc427825563"/>
              <w:bookmarkStart w:id="37217" w:name="_Toc427853376"/>
              <w:bookmarkStart w:id="37218" w:name="_Toc427855616"/>
              <w:bookmarkStart w:id="37219" w:name="_Toc427857817"/>
              <w:bookmarkEnd w:id="37209"/>
              <w:bookmarkEnd w:id="37210"/>
              <w:bookmarkEnd w:id="37211"/>
              <w:bookmarkEnd w:id="37212"/>
              <w:bookmarkEnd w:id="37213"/>
              <w:bookmarkEnd w:id="37214"/>
              <w:bookmarkEnd w:id="37215"/>
              <w:bookmarkEnd w:id="37216"/>
              <w:bookmarkEnd w:id="37217"/>
              <w:bookmarkEnd w:id="37218"/>
              <w:bookmarkEnd w:id="37219"/>
            </w:del>
          </w:p>
        </w:tc>
        <w:tc>
          <w:tcPr>
            <w:tcW w:w="734" w:type="dxa"/>
            <w:tcBorders>
              <w:top w:val="single" w:sz="4" w:space="0" w:color="auto"/>
              <w:left w:val="single" w:sz="4" w:space="0" w:color="auto"/>
              <w:bottom w:val="single" w:sz="4" w:space="0" w:color="auto"/>
              <w:right w:val="single" w:sz="4" w:space="0" w:color="auto"/>
            </w:tcBorders>
          </w:tcPr>
          <w:p w14:paraId="765058A1" w14:textId="4620DD66" w:rsidR="005F4718" w:rsidRPr="00C106B9" w:rsidDel="006346A9" w:rsidRDefault="005F4718">
            <w:pPr>
              <w:rPr>
                <w:del w:id="37220" w:author="Ramasubramani, Hariharan" w:date="2015-07-20T11:34:00Z"/>
                <w:rFonts w:cstheme="minorHAnsi"/>
                <w:color w:val="000000" w:themeColor="text1"/>
                <w:szCs w:val="18"/>
              </w:rPr>
              <w:pPrChange w:id="37221" w:author="Ramasubramani, Hariharan" w:date="2015-07-27T20:55:00Z">
                <w:pPr>
                  <w:ind w:left="-57" w:firstLine="0"/>
                  <w:jc w:val="center"/>
                </w:pPr>
              </w:pPrChange>
            </w:pPr>
            <w:del w:id="37222" w:author="Ramasubramani, Hariharan" w:date="2015-07-20T11:34:00Z">
              <w:r w:rsidRPr="00C106B9" w:rsidDel="006346A9">
                <w:rPr>
                  <w:rFonts w:cstheme="minorHAnsi"/>
                  <w:color w:val="000000" w:themeColor="text1"/>
                  <w:szCs w:val="18"/>
                </w:rPr>
                <w:delText>N/A</w:delText>
              </w:r>
              <w:bookmarkStart w:id="37223" w:name="_Toc426385557"/>
              <w:bookmarkStart w:id="37224" w:name="_Toc426386961"/>
              <w:bookmarkStart w:id="37225" w:name="_Toc426388364"/>
              <w:bookmarkStart w:id="37226" w:name="_Toc426389768"/>
              <w:bookmarkStart w:id="37227" w:name="_Toc426391172"/>
              <w:bookmarkStart w:id="37228" w:name="_Toc426392576"/>
              <w:bookmarkStart w:id="37229" w:name="_Toc426393979"/>
              <w:bookmarkStart w:id="37230" w:name="_Toc427825564"/>
              <w:bookmarkStart w:id="37231" w:name="_Toc427853377"/>
              <w:bookmarkStart w:id="37232" w:name="_Toc427855617"/>
              <w:bookmarkStart w:id="37233" w:name="_Toc427857818"/>
              <w:bookmarkEnd w:id="37223"/>
              <w:bookmarkEnd w:id="37224"/>
              <w:bookmarkEnd w:id="37225"/>
              <w:bookmarkEnd w:id="37226"/>
              <w:bookmarkEnd w:id="37227"/>
              <w:bookmarkEnd w:id="37228"/>
              <w:bookmarkEnd w:id="37229"/>
              <w:bookmarkEnd w:id="37230"/>
              <w:bookmarkEnd w:id="37231"/>
              <w:bookmarkEnd w:id="37232"/>
              <w:bookmarkEnd w:id="37233"/>
            </w:del>
          </w:p>
        </w:tc>
        <w:tc>
          <w:tcPr>
            <w:tcW w:w="1868" w:type="dxa"/>
            <w:tcBorders>
              <w:top w:val="single" w:sz="4" w:space="0" w:color="auto"/>
              <w:left w:val="single" w:sz="4" w:space="0" w:color="auto"/>
              <w:bottom w:val="single" w:sz="4" w:space="0" w:color="auto"/>
              <w:right w:val="single" w:sz="4" w:space="0" w:color="auto"/>
            </w:tcBorders>
          </w:tcPr>
          <w:p w14:paraId="03650477" w14:textId="75DA77E1" w:rsidR="005F4718" w:rsidRPr="00C106B9" w:rsidDel="006346A9" w:rsidRDefault="005F4718">
            <w:pPr>
              <w:rPr>
                <w:del w:id="37234" w:author="Ramasubramani, Hariharan" w:date="2015-07-20T11:34:00Z"/>
                <w:rFonts w:cstheme="minorHAnsi"/>
                <w:color w:val="000000" w:themeColor="text1"/>
                <w:szCs w:val="18"/>
              </w:rPr>
              <w:pPrChange w:id="37235" w:author="Ramasubramani, Hariharan" w:date="2015-07-27T20:55:00Z">
                <w:pPr>
                  <w:tabs>
                    <w:tab w:val="left" w:pos="141"/>
                  </w:tabs>
                  <w:ind w:firstLine="0"/>
                </w:pPr>
              </w:pPrChange>
            </w:pPr>
            <w:del w:id="37236" w:author="Ramasubramani, Hariharan" w:date="2015-07-20T11:34:00Z">
              <w:r w:rsidRPr="00C106B9" w:rsidDel="006346A9">
                <w:rPr>
                  <w:rFonts w:cstheme="minorHAnsi"/>
                  <w:color w:val="000000" w:themeColor="text1"/>
                  <w:szCs w:val="18"/>
                </w:rPr>
                <w:delText xml:space="preserve">See: </w:delText>
              </w:r>
              <w:r w:rsidDel="006346A9">
                <w:rPr>
                  <w:rFonts w:cstheme="minorHAnsi"/>
                  <w:color w:val="000000" w:themeColor="text1"/>
                  <w:szCs w:val="18"/>
                </w:rPr>
                <w:delText>Product Master List</w:delText>
              </w:r>
              <w:bookmarkStart w:id="37237" w:name="_Toc426385558"/>
              <w:bookmarkStart w:id="37238" w:name="_Toc426386962"/>
              <w:bookmarkStart w:id="37239" w:name="_Toc426388365"/>
              <w:bookmarkStart w:id="37240" w:name="_Toc426389769"/>
              <w:bookmarkStart w:id="37241" w:name="_Toc426391173"/>
              <w:bookmarkStart w:id="37242" w:name="_Toc426392577"/>
              <w:bookmarkStart w:id="37243" w:name="_Toc426393980"/>
              <w:bookmarkStart w:id="37244" w:name="_Toc427825565"/>
              <w:bookmarkStart w:id="37245" w:name="_Toc427853378"/>
              <w:bookmarkStart w:id="37246" w:name="_Toc427855618"/>
              <w:bookmarkStart w:id="37247" w:name="_Toc427857819"/>
              <w:bookmarkEnd w:id="37237"/>
              <w:bookmarkEnd w:id="37238"/>
              <w:bookmarkEnd w:id="37239"/>
              <w:bookmarkEnd w:id="37240"/>
              <w:bookmarkEnd w:id="37241"/>
              <w:bookmarkEnd w:id="37242"/>
              <w:bookmarkEnd w:id="37243"/>
              <w:bookmarkEnd w:id="37244"/>
              <w:bookmarkEnd w:id="37245"/>
              <w:bookmarkEnd w:id="37246"/>
              <w:bookmarkEnd w:id="37247"/>
            </w:del>
          </w:p>
        </w:tc>
        <w:tc>
          <w:tcPr>
            <w:tcW w:w="846" w:type="dxa"/>
            <w:tcBorders>
              <w:top w:val="single" w:sz="4" w:space="0" w:color="auto"/>
              <w:left w:val="single" w:sz="4" w:space="0" w:color="auto"/>
              <w:bottom w:val="single" w:sz="4" w:space="0" w:color="auto"/>
              <w:right w:val="single" w:sz="4" w:space="0" w:color="auto"/>
            </w:tcBorders>
          </w:tcPr>
          <w:p w14:paraId="5568F2F7" w14:textId="5935ED2B" w:rsidR="005F4718" w:rsidRPr="00C106B9" w:rsidDel="006346A9" w:rsidRDefault="005F4718">
            <w:pPr>
              <w:rPr>
                <w:del w:id="37248" w:author="Ramasubramani, Hariharan" w:date="2015-07-20T11:34:00Z"/>
                <w:rFonts w:cstheme="minorHAnsi"/>
                <w:color w:val="000000" w:themeColor="text1"/>
                <w:szCs w:val="18"/>
              </w:rPr>
              <w:pPrChange w:id="37249" w:author="Ramasubramani, Hariharan" w:date="2015-07-27T20:55:00Z">
                <w:pPr>
                  <w:ind w:left="-57" w:right="-76" w:firstLine="0"/>
                  <w:jc w:val="center"/>
                </w:pPr>
              </w:pPrChange>
            </w:pPr>
            <w:del w:id="37250" w:author="Ramasubramani, Hariharan" w:date="2015-07-20T11:34:00Z">
              <w:r w:rsidRPr="00C106B9" w:rsidDel="006346A9">
                <w:rPr>
                  <w:rFonts w:cstheme="minorHAnsi"/>
                  <w:color w:val="000000" w:themeColor="text1"/>
                  <w:szCs w:val="18"/>
                </w:rPr>
                <w:delText>&lt;</w:delText>
              </w:r>
              <w:r w:rsidDel="006346A9">
                <w:rPr>
                  <w:rFonts w:cstheme="minorHAnsi"/>
                  <w:color w:val="000000" w:themeColor="text1"/>
                  <w:szCs w:val="18"/>
                </w:rPr>
                <w:delText>Blank</w:delText>
              </w:r>
              <w:r w:rsidRPr="00C106B9" w:rsidDel="006346A9">
                <w:rPr>
                  <w:rFonts w:cstheme="minorHAnsi"/>
                  <w:color w:val="000000" w:themeColor="text1"/>
                  <w:szCs w:val="18"/>
                </w:rPr>
                <w:delText>&gt;</w:delText>
              </w:r>
              <w:bookmarkStart w:id="37251" w:name="_Toc426385559"/>
              <w:bookmarkStart w:id="37252" w:name="_Toc426386963"/>
              <w:bookmarkStart w:id="37253" w:name="_Toc426388366"/>
              <w:bookmarkStart w:id="37254" w:name="_Toc426389770"/>
              <w:bookmarkStart w:id="37255" w:name="_Toc426391174"/>
              <w:bookmarkStart w:id="37256" w:name="_Toc426392578"/>
              <w:bookmarkStart w:id="37257" w:name="_Toc426393981"/>
              <w:bookmarkStart w:id="37258" w:name="_Toc427825566"/>
              <w:bookmarkStart w:id="37259" w:name="_Toc427853379"/>
              <w:bookmarkStart w:id="37260" w:name="_Toc427855619"/>
              <w:bookmarkStart w:id="37261" w:name="_Toc427857820"/>
              <w:bookmarkEnd w:id="37251"/>
              <w:bookmarkEnd w:id="37252"/>
              <w:bookmarkEnd w:id="37253"/>
              <w:bookmarkEnd w:id="37254"/>
              <w:bookmarkEnd w:id="37255"/>
              <w:bookmarkEnd w:id="37256"/>
              <w:bookmarkEnd w:id="37257"/>
              <w:bookmarkEnd w:id="37258"/>
              <w:bookmarkEnd w:id="37259"/>
              <w:bookmarkEnd w:id="37260"/>
              <w:bookmarkEnd w:id="37261"/>
            </w:del>
          </w:p>
        </w:tc>
        <w:bookmarkStart w:id="37262" w:name="_Toc426385560"/>
        <w:bookmarkStart w:id="37263" w:name="_Toc426386964"/>
        <w:bookmarkStart w:id="37264" w:name="_Toc426388367"/>
        <w:bookmarkStart w:id="37265" w:name="_Toc426389771"/>
        <w:bookmarkStart w:id="37266" w:name="_Toc426391175"/>
        <w:bookmarkStart w:id="37267" w:name="_Toc426392579"/>
        <w:bookmarkStart w:id="37268" w:name="_Toc426393982"/>
        <w:bookmarkStart w:id="37269" w:name="_Toc427825567"/>
        <w:bookmarkStart w:id="37270" w:name="_Toc427853380"/>
        <w:bookmarkStart w:id="37271" w:name="_Toc427855620"/>
        <w:bookmarkStart w:id="37272" w:name="_Toc427857821"/>
        <w:bookmarkEnd w:id="37262"/>
        <w:bookmarkEnd w:id="37263"/>
        <w:bookmarkEnd w:id="37264"/>
        <w:bookmarkEnd w:id="37265"/>
        <w:bookmarkEnd w:id="37266"/>
        <w:bookmarkEnd w:id="37267"/>
        <w:bookmarkEnd w:id="37268"/>
        <w:bookmarkEnd w:id="37269"/>
        <w:bookmarkEnd w:id="37270"/>
        <w:bookmarkEnd w:id="37271"/>
        <w:bookmarkEnd w:id="37272"/>
      </w:tr>
      <w:tr w:rsidR="005F4718" w:rsidRPr="00C106B9" w:rsidDel="006346A9" w14:paraId="5E2656C7" w14:textId="6D41C29A" w:rsidTr="008C172F">
        <w:trPr>
          <w:cantSplit/>
          <w:trHeight w:val="314"/>
          <w:jc w:val="center"/>
          <w:del w:id="37273" w:author="Ramasubramani, Hariharan" w:date="2015-07-20T11:34:00Z"/>
        </w:trPr>
        <w:tc>
          <w:tcPr>
            <w:tcW w:w="1086" w:type="dxa"/>
            <w:tcBorders>
              <w:top w:val="single" w:sz="4" w:space="0" w:color="auto"/>
              <w:left w:val="single" w:sz="4" w:space="0" w:color="auto"/>
              <w:bottom w:val="single" w:sz="4" w:space="0" w:color="auto"/>
              <w:right w:val="single" w:sz="4" w:space="0" w:color="auto"/>
            </w:tcBorders>
          </w:tcPr>
          <w:p w14:paraId="7C1DD233" w14:textId="01331F43" w:rsidR="005F4718" w:rsidRPr="00C106B9" w:rsidDel="006346A9" w:rsidRDefault="005F4718">
            <w:pPr>
              <w:rPr>
                <w:del w:id="37274" w:author="Ramasubramani, Hariharan" w:date="2015-07-20T11:34:00Z"/>
                <w:rFonts w:cstheme="minorHAnsi"/>
                <w:color w:val="000000" w:themeColor="text1"/>
              </w:rPr>
              <w:pPrChange w:id="37275" w:author="Ramasubramani, Hariharan" w:date="2015-07-27T20:55:00Z">
                <w:pPr>
                  <w:pStyle w:val="ListParagraph"/>
                  <w:numPr>
                    <w:ilvl w:val="3"/>
                    <w:numId w:val="23"/>
                  </w:numPr>
                  <w:tabs>
                    <w:tab w:val="num" w:pos="2459"/>
                  </w:tabs>
                  <w:overflowPunct w:val="0"/>
                  <w:autoSpaceDE w:val="0"/>
                  <w:autoSpaceDN w:val="0"/>
                  <w:spacing w:after="60"/>
                  <w:ind w:left="-43" w:firstLine="0"/>
                  <w:textAlignment w:val="baseline"/>
                </w:pPr>
              </w:pPrChange>
            </w:pPr>
            <w:bookmarkStart w:id="37276" w:name="_Toc426385561"/>
            <w:bookmarkStart w:id="37277" w:name="_Toc426386965"/>
            <w:bookmarkStart w:id="37278" w:name="_Toc426388368"/>
            <w:bookmarkStart w:id="37279" w:name="_Toc426389772"/>
            <w:bookmarkStart w:id="37280" w:name="_Toc426391176"/>
            <w:bookmarkStart w:id="37281" w:name="_Toc426392580"/>
            <w:bookmarkStart w:id="37282" w:name="_Toc426393983"/>
            <w:bookmarkStart w:id="37283" w:name="_Toc427825568"/>
            <w:bookmarkStart w:id="37284" w:name="_Toc427853381"/>
            <w:bookmarkStart w:id="37285" w:name="_Toc427855621"/>
            <w:bookmarkStart w:id="37286" w:name="_Toc427857822"/>
            <w:bookmarkEnd w:id="37276"/>
            <w:bookmarkEnd w:id="37277"/>
            <w:bookmarkEnd w:id="37278"/>
            <w:bookmarkEnd w:id="37279"/>
            <w:bookmarkEnd w:id="37280"/>
            <w:bookmarkEnd w:id="37281"/>
            <w:bookmarkEnd w:id="37282"/>
            <w:bookmarkEnd w:id="37283"/>
            <w:bookmarkEnd w:id="37284"/>
            <w:bookmarkEnd w:id="37285"/>
            <w:bookmarkEnd w:id="37286"/>
          </w:p>
        </w:tc>
        <w:tc>
          <w:tcPr>
            <w:tcW w:w="2408" w:type="dxa"/>
            <w:tcBorders>
              <w:top w:val="single" w:sz="4" w:space="0" w:color="auto"/>
              <w:left w:val="single" w:sz="4" w:space="0" w:color="auto"/>
              <w:bottom w:val="single" w:sz="4" w:space="0" w:color="auto"/>
              <w:right w:val="single" w:sz="4" w:space="0" w:color="auto"/>
            </w:tcBorders>
          </w:tcPr>
          <w:p w14:paraId="1F15D8C7" w14:textId="2142F67A" w:rsidR="005F4718" w:rsidRPr="00C106B9" w:rsidDel="006346A9" w:rsidRDefault="005F4718">
            <w:pPr>
              <w:rPr>
                <w:del w:id="37287" w:author="Ramasubramani, Hariharan" w:date="2015-07-20T11:34:00Z"/>
                <w:rFonts w:cstheme="minorHAnsi"/>
                <w:color w:val="000000" w:themeColor="text1"/>
                <w:szCs w:val="18"/>
              </w:rPr>
              <w:pPrChange w:id="37288" w:author="Ramasubramani, Hariharan" w:date="2015-07-27T20:55:00Z">
                <w:pPr>
                  <w:ind w:left="-18" w:firstLine="0"/>
                </w:pPr>
              </w:pPrChange>
            </w:pPr>
            <w:del w:id="37289" w:author="Ramasubramani, Hariharan" w:date="2015-07-20T11:34:00Z">
              <w:r w:rsidDel="006346A9">
                <w:rPr>
                  <w:rFonts w:cstheme="minorHAnsi"/>
                  <w:color w:val="000000" w:themeColor="text1"/>
                </w:rPr>
                <w:delText>Product CSO Mortality Table</w:delText>
              </w:r>
              <w:bookmarkStart w:id="37290" w:name="_Toc426385562"/>
              <w:bookmarkStart w:id="37291" w:name="_Toc426386966"/>
              <w:bookmarkStart w:id="37292" w:name="_Toc426388369"/>
              <w:bookmarkStart w:id="37293" w:name="_Toc426389773"/>
              <w:bookmarkStart w:id="37294" w:name="_Toc426391177"/>
              <w:bookmarkStart w:id="37295" w:name="_Toc426392581"/>
              <w:bookmarkStart w:id="37296" w:name="_Toc426393984"/>
              <w:bookmarkStart w:id="37297" w:name="_Toc427825569"/>
              <w:bookmarkStart w:id="37298" w:name="_Toc427853382"/>
              <w:bookmarkStart w:id="37299" w:name="_Toc427855622"/>
              <w:bookmarkStart w:id="37300" w:name="_Toc427857823"/>
              <w:bookmarkEnd w:id="37290"/>
              <w:bookmarkEnd w:id="37291"/>
              <w:bookmarkEnd w:id="37292"/>
              <w:bookmarkEnd w:id="37293"/>
              <w:bookmarkEnd w:id="37294"/>
              <w:bookmarkEnd w:id="37295"/>
              <w:bookmarkEnd w:id="37296"/>
              <w:bookmarkEnd w:id="37297"/>
              <w:bookmarkEnd w:id="37298"/>
              <w:bookmarkEnd w:id="37299"/>
              <w:bookmarkEnd w:id="37300"/>
            </w:del>
          </w:p>
        </w:tc>
        <w:tc>
          <w:tcPr>
            <w:tcW w:w="759" w:type="dxa"/>
            <w:tcBorders>
              <w:top w:val="single" w:sz="4" w:space="0" w:color="auto"/>
              <w:left w:val="single" w:sz="4" w:space="0" w:color="auto"/>
              <w:bottom w:val="single" w:sz="4" w:space="0" w:color="auto"/>
              <w:right w:val="single" w:sz="4" w:space="0" w:color="auto"/>
            </w:tcBorders>
          </w:tcPr>
          <w:p w14:paraId="242A13A6" w14:textId="20F67573" w:rsidR="005F4718" w:rsidDel="006346A9" w:rsidRDefault="005F4718">
            <w:pPr>
              <w:rPr>
                <w:del w:id="37301" w:author="Ramasubramani, Hariharan" w:date="2015-07-20T11:34:00Z"/>
                <w:rFonts w:cstheme="minorHAnsi"/>
                <w:color w:val="000000" w:themeColor="text1"/>
              </w:rPr>
              <w:pPrChange w:id="37302" w:author="Ramasubramani, Hariharan" w:date="2015-07-27T20:55:00Z">
                <w:pPr>
                  <w:ind w:firstLine="0"/>
                </w:pPr>
              </w:pPrChange>
            </w:pPr>
            <w:bookmarkStart w:id="37303" w:name="_Toc426385563"/>
            <w:bookmarkStart w:id="37304" w:name="_Toc426386967"/>
            <w:bookmarkStart w:id="37305" w:name="_Toc426388370"/>
            <w:bookmarkStart w:id="37306" w:name="_Toc426389774"/>
            <w:bookmarkStart w:id="37307" w:name="_Toc426391178"/>
            <w:bookmarkStart w:id="37308" w:name="_Toc426392582"/>
            <w:bookmarkStart w:id="37309" w:name="_Toc426393985"/>
            <w:bookmarkStart w:id="37310" w:name="_Toc427825570"/>
            <w:bookmarkStart w:id="37311" w:name="_Toc427853383"/>
            <w:bookmarkStart w:id="37312" w:name="_Toc427855623"/>
            <w:bookmarkStart w:id="37313" w:name="_Toc427857824"/>
            <w:bookmarkEnd w:id="37303"/>
            <w:bookmarkEnd w:id="37304"/>
            <w:bookmarkEnd w:id="37305"/>
            <w:bookmarkEnd w:id="37306"/>
            <w:bookmarkEnd w:id="37307"/>
            <w:bookmarkEnd w:id="37308"/>
            <w:bookmarkEnd w:id="37309"/>
            <w:bookmarkEnd w:id="37310"/>
            <w:bookmarkEnd w:id="37311"/>
            <w:bookmarkEnd w:id="37312"/>
            <w:bookmarkEnd w:id="37313"/>
          </w:p>
        </w:tc>
        <w:tc>
          <w:tcPr>
            <w:tcW w:w="1018" w:type="dxa"/>
            <w:tcBorders>
              <w:top w:val="single" w:sz="4" w:space="0" w:color="auto"/>
              <w:left w:val="single" w:sz="4" w:space="0" w:color="auto"/>
              <w:bottom w:val="single" w:sz="4" w:space="0" w:color="auto"/>
              <w:right w:val="single" w:sz="4" w:space="0" w:color="auto"/>
            </w:tcBorders>
          </w:tcPr>
          <w:p w14:paraId="7D409A79" w14:textId="2A047490" w:rsidR="005F4718" w:rsidRPr="00C106B9" w:rsidDel="006346A9" w:rsidRDefault="005F4718">
            <w:pPr>
              <w:rPr>
                <w:del w:id="37314" w:author="Ramasubramani, Hariharan" w:date="2015-07-20T11:34:00Z"/>
                <w:rFonts w:cstheme="minorHAnsi"/>
                <w:color w:val="000000" w:themeColor="text1"/>
                <w:szCs w:val="18"/>
              </w:rPr>
              <w:pPrChange w:id="37315" w:author="Ramasubramani, Hariharan" w:date="2015-07-27T20:55:00Z">
                <w:pPr>
                  <w:ind w:left="-57" w:firstLine="0"/>
                  <w:jc w:val="center"/>
                </w:pPr>
              </w:pPrChange>
            </w:pPr>
            <w:del w:id="37316" w:author="Ramasubramani, Hariharan" w:date="2015-07-20T11:34:00Z">
              <w:r w:rsidDel="006346A9">
                <w:rPr>
                  <w:rFonts w:cstheme="minorHAnsi"/>
                  <w:color w:val="000000" w:themeColor="text1"/>
                  <w:szCs w:val="18"/>
                </w:rPr>
                <w:delText>CM</w:delText>
              </w:r>
              <w:bookmarkStart w:id="37317" w:name="_Toc426385564"/>
              <w:bookmarkStart w:id="37318" w:name="_Toc426386968"/>
              <w:bookmarkStart w:id="37319" w:name="_Toc426388371"/>
              <w:bookmarkStart w:id="37320" w:name="_Toc426389775"/>
              <w:bookmarkStart w:id="37321" w:name="_Toc426391179"/>
              <w:bookmarkStart w:id="37322" w:name="_Toc426392583"/>
              <w:bookmarkStart w:id="37323" w:name="_Toc426393986"/>
              <w:bookmarkStart w:id="37324" w:name="_Toc427825571"/>
              <w:bookmarkStart w:id="37325" w:name="_Toc427853384"/>
              <w:bookmarkStart w:id="37326" w:name="_Toc427855624"/>
              <w:bookmarkStart w:id="37327" w:name="_Toc427857825"/>
              <w:bookmarkEnd w:id="37317"/>
              <w:bookmarkEnd w:id="37318"/>
              <w:bookmarkEnd w:id="37319"/>
              <w:bookmarkEnd w:id="37320"/>
              <w:bookmarkEnd w:id="37321"/>
              <w:bookmarkEnd w:id="37322"/>
              <w:bookmarkEnd w:id="37323"/>
              <w:bookmarkEnd w:id="37324"/>
              <w:bookmarkEnd w:id="37325"/>
              <w:bookmarkEnd w:id="37326"/>
              <w:bookmarkEnd w:id="37327"/>
            </w:del>
          </w:p>
        </w:tc>
        <w:tc>
          <w:tcPr>
            <w:tcW w:w="897" w:type="dxa"/>
            <w:tcBorders>
              <w:top w:val="single" w:sz="4" w:space="0" w:color="auto"/>
              <w:left w:val="single" w:sz="4" w:space="0" w:color="auto"/>
              <w:bottom w:val="single" w:sz="4" w:space="0" w:color="auto"/>
              <w:right w:val="single" w:sz="4" w:space="0" w:color="auto"/>
            </w:tcBorders>
          </w:tcPr>
          <w:p w14:paraId="327305A0" w14:textId="07F887DA" w:rsidR="005F4718" w:rsidRPr="00C106B9" w:rsidDel="006346A9" w:rsidRDefault="005F4718">
            <w:pPr>
              <w:rPr>
                <w:del w:id="37328" w:author="Ramasubramani, Hariharan" w:date="2015-07-20T11:34:00Z"/>
                <w:rFonts w:cstheme="minorHAnsi"/>
                <w:color w:val="000000" w:themeColor="text1"/>
                <w:szCs w:val="18"/>
              </w:rPr>
              <w:pPrChange w:id="37329" w:author="Ramasubramani, Hariharan" w:date="2015-07-27T20:55:00Z">
                <w:pPr>
                  <w:ind w:left="-57" w:firstLine="0"/>
                  <w:jc w:val="center"/>
                </w:pPr>
              </w:pPrChange>
            </w:pPr>
            <w:del w:id="37330" w:author="Ramasubramani, Hariharan" w:date="2015-07-20T11:34:00Z">
              <w:r w:rsidDel="006346A9">
                <w:rPr>
                  <w:rFonts w:cstheme="minorHAnsi"/>
                  <w:color w:val="000000" w:themeColor="text1"/>
                  <w:szCs w:val="18"/>
                </w:rPr>
                <w:delText>E</w:delText>
              </w:r>
              <w:bookmarkStart w:id="37331" w:name="_Toc426385565"/>
              <w:bookmarkStart w:id="37332" w:name="_Toc426386969"/>
              <w:bookmarkStart w:id="37333" w:name="_Toc426388372"/>
              <w:bookmarkStart w:id="37334" w:name="_Toc426389776"/>
              <w:bookmarkStart w:id="37335" w:name="_Toc426391180"/>
              <w:bookmarkStart w:id="37336" w:name="_Toc426392584"/>
              <w:bookmarkStart w:id="37337" w:name="_Toc426393987"/>
              <w:bookmarkStart w:id="37338" w:name="_Toc427825572"/>
              <w:bookmarkStart w:id="37339" w:name="_Toc427853385"/>
              <w:bookmarkStart w:id="37340" w:name="_Toc427855625"/>
              <w:bookmarkStart w:id="37341" w:name="_Toc427857826"/>
              <w:bookmarkEnd w:id="37331"/>
              <w:bookmarkEnd w:id="37332"/>
              <w:bookmarkEnd w:id="37333"/>
              <w:bookmarkEnd w:id="37334"/>
              <w:bookmarkEnd w:id="37335"/>
              <w:bookmarkEnd w:id="37336"/>
              <w:bookmarkEnd w:id="37337"/>
              <w:bookmarkEnd w:id="37338"/>
              <w:bookmarkEnd w:id="37339"/>
              <w:bookmarkEnd w:id="37340"/>
              <w:bookmarkEnd w:id="37341"/>
            </w:del>
          </w:p>
        </w:tc>
        <w:tc>
          <w:tcPr>
            <w:tcW w:w="1248" w:type="dxa"/>
            <w:tcBorders>
              <w:top w:val="single" w:sz="4" w:space="0" w:color="auto"/>
              <w:left w:val="single" w:sz="4" w:space="0" w:color="auto"/>
              <w:bottom w:val="single" w:sz="4" w:space="0" w:color="auto"/>
              <w:right w:val="single" w:sz="4" w:space="0" w:color="auto"/>
            </w:tcBorders>
          </w:tcPr>
          <w:p w14:paraId="01AB93BC" w14:textId="6480759F" w:rsidR="005F4718" w:rsidRPr="00C106B9" w:rsidDel="006346A9" w:rsidRDefault="005F4718">
            <w:pPr>
              <w:rPr>
                <w:del w:id="37342" w:author="Ramasubramani, Hariharan" w:date="2015-07-20T11:34:00Z"/>
                <w:rFonts w:cstheme="minorHAnsi"/>
                <w:color w:val="000000" w:themeColor="text1"/>
                <w:szCs w:val="18"/>
              </w:rPr>
              <w:pPrChange w:id="37343" w:author="Ramasubramani, Hariharan" w:date="2015-07-27T20:55:00Z">
                <w:pPr>
                  <w:ind w:left="-57" w:right="-98" w:firstLine="0"/>
                  <w:jc w:val="center"/>
                </w:pPr>
              </w:pPrChange>
            </w:pPr>
            <w:del w:id="37344" w:author="Ramasubramani, Hariharan" w:date="2015-07-20T11:34:00Z">
              <w:r w:rsidDel="006346A9">
                <w:rPr>
                  <w:rFonts w:cstheme="minorHAnsi"/>
                  <w:color w:val="000000" w:themeColor="text1"/>
                  <w:szCs w:val="18"/>
                </w:rPr>
                <w:delText>Single-select</w:delText>
              </w:r>
              <w:bookmarkStart w:id="37345" w:name="_Toc426385566"/>
              <w:bookmarkStart w:id="37346" w:name="_Toc426386970"/>
              <w:bookmarkStart w:id="37347" w:name="_Toc426388373"/>
              <w:bookmarkStart w:id="37348" w:name="_Toc426389777"/>
              <w:bookmarkStart w:id="37349" w:name="_Toc426391181"/>
              <w:bookmarkStart w:id="37350" w:name="_Toc426392585"/>
              <w:bookmarkStart w:id="37351" w:name="_Toc426393988"/>
              <w:bookmarkStart w:id="37352" w:name="_Toc427825573"/>
              <w:bookmarkStart w:id="37353" w:name="_Toc427853386"/>
              <w:bookmarkStart w:id="37354" w:name="_Toc427855626"/>
              <w:bookmarkStart w:id="37355" w:name="_Toc427857827"/>
              <w:bookmarkEnd w:id="37345"/>
              <w:bookmarkEnd w:id="37346"/>
              <w:bookmarkEnd w:id="37347"/>
              <w:bookmarkEnd w:id="37348"/>
              <w:bookmarkEnd w:id="37349"/>
              <w:bookmarkEnd w:id="37350"/>
              <w:bookmarkEnd w:id="37351"/>
              <w:bookmarkEnd w:id="37352"/>
              <w:bookmarkEnd w:id="37353"/>
              <w:bookmarkEnd w:id="37354"/>
              <w:bookmarkEnd w:id="37355"/>
            </w:del>
          </w:p>
        </w:tc>
        <w:tc>
          <w:tcPr>
            <w:tcW w:w="734" w:type="dxa"/>
            <w:tcBorders>
              <w:top w:val="single" w:sz="4" w:space="0" w:color="auto"/>
              <w:left w:val="single" w:sz="4" w:space="0" w:color="auto"/>
              <w:bottom w:val="single" w:sz="4" w:space="0" w:color="auto"/>
              <w:right w:val="single" w:sz="4" w:space="0" w:color="auto"/>
            </w:tcBorders>
          </w:tcPr>
          <w:p w14:paraId="2E4F4726" w14:textId="2F2D3888" w:rsidR="005F4718" w:rsidRPr="00C106B9" w:rsidDel="006346A9" w:rsidRDefault="005F4718">
            <w:pPr>
              <w:rPr>
                <w:del w:id="37356" w:author="Ramasubramani, Hariharan" w:date="2015-07-20T11:34:00Z"/>
                <w:rFonts w:cstheme="minorHAnsi"/>
                <w:color w:val="000000" w:themeColor="text1"/>
                <w:szCs w:val="18"/>
              </w:rPr>
              <w:pPrChange w:id="37357" w:author="Ramasubramani, Hariharan" w:date="2015-07-27T20:55:00Z">
                <w:pPr>
                  <w:ind w:left="-57" w:firstLine="0"/>
                  <w:jc w:val="center"/>
                </w:pPr>
              </w:pPrChange>
            </w:pPr>
            <w:del w:id="37358" w:author="Ramasubramani, Hariharan" w:date="2015-07-20T11:34:00Z">
              <w:r w:rsidDel="006346A9">
                <w:rPr>
                  <w:rFonts w:cstheme="minorHAnsi"/>
                  <w:color w:val="000000" w:themeColor="text1"/>
                  <w:szCs w:val="18"/>
                </w:rPr>
                <w:delText>N/A</w:delText>
              </w:r>
              <w:bookmarkStart w:id="37359" w:name="_Toc426385567"/>
              <w:bookmarkStart w:id="37360" w:name="_Toc426386971"/>
              <w:bookmarkStart w:id="37361" w:name="_Toc426388374"/>
              <w:bookmarkStart w:id="37362" w:name="_Toc426389778"/>
              <w:bookmarkStart w:id="37363" w:name="_Toc426391182"/>
              <w:bookmarkStart w:id="37364" w:name="_Toc426392586"/>
              <w:bookmarkStart w:id="37365" w:name="_Toc426393989"/>
              <w:bookmarkStart w:id="37366" w:name="_Toc427825574"/>
              <w:bookmarkStart w:id="37367" w:name="_Toc427853387"/>
              <w:bookmarkStart w:id="37368" w:name="_Toc427855627"/>
              <w:bookmarkStart w:id="37369" w:name="_Toc427857828"/>
              <w:bookmarkEnd w:id="37359"/>
              <w:bookmarkEnd w:id="37360"/>
              <w:bookmarkEnd w:id="37361"/>
              <w:bookmarkEnd w:id="37362"/>
              <w:bookmarkEnd w:id="37363"/>
              <w:bookmarkEnd w:id="37364"/>
              <w:bookmarkEnd w:id="37365"/>
              <w:bookmarkEnd w:id="37366"/>
              <w:bookmarkEnd w:id="37367"/>
              <w:bookmarkEnd w:id="37368"/>
              <w:bookmarkEnd w:id="37369"/>
            </w:del>
          </w:p>
        </w:tc>
        <w:tc>
          <w:tcPr>
            <w:tcW w:w="1868" w:type="dxa"/>
            <w:tcBorders>
              <w:top w:val="single" w:sz="4" w:space="0" w:color="auto"/>
              <w:left w:val="single" w:sz="4" w:space="0" w:color="auto"/>
              <w:bottom w:val="single" w:sz="4" w:space="0" w:color="auto"/>
              <w:right w:val="single" w:sz="4" w:space="0" w:color="auto"/>
            </w:tcBorders>
          </w:tcPr>
          <w:p w14:paraId="32694AF5" w14:textId="74DE7A71" w:rsidR="005F4718" w:rsidRPr="00C106B9" w:rsidDel="006346A9" w:rsidRDefault="005F4718">
            <w:pPr>
              <w:rPr>
                <w:del w:id="37370" w:author="Ramasubramani, Hariharan" w:date="2015-07-20T11:34:00Z"/>
                <w:rFonts w:cstheme="minorHAnsi"/>
                <w:color w:val="000000" w:themeColor="text1"/>
                <w:szCs w:val="18"/>
              </w:rPr>
              <w:pPrChange w:id="37371" w:author="Ramasubramani, Hariharan" w:date="2015-07-27T20:55:00Z">
                <w:pPr>
                  <w:pStyle w:val="ListParagraph"/>
                  <w:ind w:left="6" w:firstLine="0"/>
                </w:pPr>
              </w:pPrChange>
            </w:pPr>
            <w:del w:id="37372" w:author="Ramasubramani, Hariharan" w:date="2015-07-20T11:34:00Z">
              <w:r w:rsidDel="006346A9">
                <w:rPr>
                  <w:rFonts w:cstheme="minorHAnsi"/>
                  <w:color w:val="000000" w:themeColor="text1"/>
                  <w:szCs w:val="18"/>
                </w:rPr>
                <w:delText>See:  Product Master List</w:delText>
              </w:r>
              <w:bookmarkStart w:id="37373" w:name="_Toc426385568"/>
              <w:bookmarkStart w:id="37374" w:name="_Toc426386972"/>
              <w:bookmarkStart w:id="37375" w:name="_Toc426388375"/>
              <w:bookmarkStart w:id="37376" w:name="_Toc426389779"/>
              <w:bookmarkStart w:id="37377" w:name="_Toc426391183"/>
              <w:bookmarkStart w:id="37378" w:name="_Toc426392587"/>
              <w:bookmarkStart w:id="37379" w:name="_Toc426393990"/>
              <w:bookmarkStart w:id="37380" w:name="_Toc427825575"/>
              <w:bookmarkStart w:id="37381" w:name="_Toc427853388"/>
              <w:bookmarkStart w:id="37382" w:name="_Toc427855628"/>
              <w:bookmarkStart w:id="37383" w:name="_Toc427857829"/>
              <w:bookmarkEnd w:id="37373"/>
              <w:bookmarkEnd w:id="37374"/>
              <w:bookmarkEnd w:id="37375"/>
              <w:bookmarkEnd w:id="37376"/>
              <w:bookmarkEnd w:id="37377"/>
              <w:bookmarkEnd w:id="37378"/>
              <w:bookmarkEnd w:id="37379"/>
              <w:bookmarkEnd w:id="37380"/>
              <w:bookmarkEnd w:id="37381"/>
              <w:bookmarkEnd w:id="37382"/>
              <w:bookmarkEnd w:id="37383"/>
            </w:del>
          </w:p>
        </w:tc>
        <w:tc>
          <w:tcPr>
            <w:tcW w:w="846" w:type="dxa"/>
            <w:tcBorders>
              <w:top w:val="single" w:sz="4" w:space="0" w:color="auto"/>
              <w:left w:val="single" w:sz="4" w:space="0" w:color="auto"/>
              <w:bottom w:val="single" w:sz="4" w:space="0" w:color="auto"/>
              <w:right w:val="single" w:sz="4" w:space="0" w:color="auto"/>
            </w:tcBorders>
          </w:tcPr>
          <w:p w14:paraId="0C6D74CB" w14:textId="160C345E" w:rsidR="005F4718" w:rsidRPr="00C106B9" w:rsidDel="006346A9" w:rsidRDefault="005F4718">
            <w:pPr>
              <w:rPr>
                <w:del w:id="37384" w:author="Ramasubramani, Hariharan" w:date="2015-07-20T11:34:00Z"/>
                <w:rFonts w:cstheme="minorHAnsi"/>
                <w:color w:val="000000" w:themeColor="text1"/>
                <w:szCs w:val="18"/>
              </w:rPr>
              <w:pPrChange w:id="37385" w:author="Ramasubramani, Hariharan" w:date="2015-07-27T20:55:00Z">
                <w:pPr>
                  <w:ind w:left="-57" w:right="-76" w:firstLine="0"/>
                  <w:jc w:val="center"/>
                </w:pPr>
              </w:pPrChange>
            </w:pPr>
            <w:del w:id="37386" w:author="Ramasubramani, Hariharan" w:date="2015-07-20T11:34:00Z">
              <w:r w:rsidDel="006346A9">
                <w:rPr>
                  <w:rFonts w:cstheme="minorHAnsi"/>
                  <w:color w:val="000000" w:themeColor="text1"/>
                  <w:szCs w:val="18"/>
                </w:rPr>
                <w:delText>&lt;Blank&gt;</w:delText>
              </w:r>
              <w:bookmarkStart w:id="37387" w:name="_Toc426385569"/>
              <w:bookmarkStart w:id="37388" w:name="_Toc426386973"/>
              <w:bookmarkStart w:id="37389" w:name="_Toc426388376"/>
              <w:bookmarkStart w:id="37390" w:name="_Toc426389780"/>
              <w:bookmarkStart w:id="37391" w:name="_Toc426391184"/>
              <w:bookmarkStart w:id="37392" w:name="_Toc426392588"/>
              <w:bookmarkStart w:id="37393" w:name="_Toc426393991"/>
              <w:bookmarkStart w:id="37394" w:name="_Toc427825576"/>
              <w:bookmarkStart w:id="37395" w:name="_Toc427853389"/>
              <w:bookmarkStart w:id="37396" w:name="_Toc427855629"/>
              <w:bookmarkStart w:id="37397" w:name="_Toc427857830"/>
              <w:bookmarkEnd w:id="37387"/>
              <w:bookmarkEnd w:id="37388"/>
              <w:bookmarkEnd w:id="37389"/>
              <w:bookmarkEnd w:id="37390"/>
              <w:bookmarkEnd w:id="37391"/>
              <w:bookmarkEnd w:id="37392"/>
              <w:bookmarkEnd w:id="37393"/>
              <w:bookmarkEnd w:id="37394"/>
              <w:bookmarkEnd w:id="37395"/>
              <w:bookmarkEnd w:id="37396"/>
              <w:bookmarkEnd w:id="37397"/>
            </w:del>
          </w:p>
        </w:tc>
        <w:bookmarkStart w:id="37398" w:name="_Toc426385570"/>
        <w:bookmarkStart w:id="37399" w:name="_Toc426386974"/>
        <w:bookmarkStart w:id="37400" w:name="_Toc426388377"/>
        <w:bookmarkStart w:id="37401" w:name="_Toc426389781"/>
        <w:bookmarkStart w:id="37402" w:name="_Toc426391185"/>
        <w:bookmarkStart w:id="37403" w:name="_Toc426392589"/>
        <w:bookmarkStart w:id="37404" w:name="_Toc426393992"/>
        <w:bookmarkStart w:id="37405" w:name="_Toc427825577"/>
        <w:bookmarkStart w:id="37406" w:name="_Toc427853390"/>
        <w:bookmarkStart w:id="37407" w:name="_Toc427855630"/>
        <w:bookmarkStart w:id="37408" w:name="_Toc427857831"/>
        <w:bookmarkEnd w:id="37398"/>
        <w:bookmarkEnd w:id="37399"/>
        <w:bookmarkEnd w:id="37400"/>
        <w:bookmarkEnd w:id="37401"/>
        <w:bookmarkEnd w:id="37402"/>
        <w:bookmarkEnd w:id="37403"/>
        <w:bookmarkEnd w:id="37404"/>
        <w:bookmarkEnd w:id="37405"/>
        <w:bookmarkEnd w:id="37406"/>
        <w:bookmarkEnd w:id="37407"/>
        <w:bookmarkEnd w:id="37408"/>
      </w:tr>
      <w:tr w:rsidR="005F4718" w:rsidRPr="00C106B9" w:rsidDel="006346A9" w14:paraId="179F938A" w14:textId="54ABC9AF" w:rsidTr="008C172F">
        <w:trPr>
          <w:cantSplit/>
          <w:trHeight w:val="314"/>
          <w:jc w:val="center"/>
          <w:del w:id="37409" w:author="Ramasubramani, Hariharan" w:date="2015-07-20T11:34:00Z"/>
        </w:trPr>
        <w:tc>
          <w:tcPr>
            <w:tcW w:w="1086" w:type="dxa"/>
            <w:tcBorders>
              <w:top w:val="single" w:sz="4" w:space="0" w:color="auto"/>
              <w:left w:val="single" w:sz="4" w:space="0" w:color="auto"/>
              <w:bottom w:val="single" w:sz="4" w:space="0" w:color="auto"/>
              <w:right w:val="single" w:sz="4" w:space="0" w:color="auto"/>
            </w:tcBorders>
          </w:tcPr>
          <w:p w14:paraId="7FDBF19F" w14:textId="0ED38097" w:rsidR="005F4718" w:rsidRPr="00C106B9" w:rsidDel="006346A9" w:rsidRDefault="005F4718">
            <w:pPr>
              <w:rPr>
                <w:del w:id="37410" w:author="Ramasubramani, Hariharan" w:date="2015-07-20T11:34:00Z"/>
                <w:rFonts w:cstheme="minorHAnsi"/>
                <w:color w:val="000000" w:themeColor="text1"/>
              </w:rPr>
              <w:pPrChange w:id="37411" w:author="Ramasubramani, Hariharan" w:date="2015-07-27T20:55:00Z">
                <w:pPr>
                  <w:pStyle w:val="ListParagraph"/>
                  <w:numPr>
                    <w:ilvl w:val="3"/>
                    <w:numId w:val="23"/>
                  </w:numPr>
                  <w:tabs>
                    <w:tab w:val="num" w:pos="2459"/>
                  </w:tabs>
                  <w:overflowPunct w:val="0"/>
                  <w:autoSpaceDE w:val="0"/>
                  <w:autoSpaceDN w:val="0"/>
                  <w:spacing w:after="60"/>
                  <w:ind w:left="-43" w:firstLine="0"/>
                  <w:textAlignment w:val="baseline"/>
                </w:pPr>
              </w:pPrChange>
            </w:pPr>
            <w:bookmarkStart w:id="37412" w:name="_Toc426385571"/>
            <w:bookmarkStart w:id="37413" w:name="_Toc426386975"/>
            <w:bookmarkStart w:id="37414" w:name="_Toc426388378"/>
            <w:bookmarkStart w:id="37415" w:name="_Toc426389782"/>
            <w:bookmarkStart w:id="37416" w:name="_Toc426391186"/>
            <w:bookmarkStart w:id="37417" w:name="_Toc426392590"/>
            <w:bookmarkStart w:id="37418" w:name="_Toc426393993"/>
            <w:bookmarkStart w:id="37419" w:name="_Toc427825578"/>
            <w:bookmarkStart w:id="37420" w:name="_Toc427853391"/>
            <w:bookmarkStart w:id="37421" w:name="_Toc427855631"/>
            <w:bookmarkStart w:id="37422" w:name="_Toc427857832"/>
            <w:bookmarkEnd w:id="37412"/>
            <w:bookmarkEnd w:id="37413"/>
            <w:bookmarkEnd w:id="37414"/>
            <w:bookmarkEnd w:id="37415"/>
            <w:bookmarkEnd w:id="37416"/>
            <w:bookmarkEnd w:id="37417"/>
            <w:bookmarkEnd w:id="37418"/>
            <w:bookmarkEnd w:id="37419"/>
            <w:bookmarkEnd w:id="37420"/>
            <w:bookmarkEnd w:id="37421"/>
            <w:bookmarkEnd w:id="37422"/>
          </w:p>
        </w:tc>
        <w:tc>
          <w:tcPr>
            <w:tcW w:w="2408" w:type="dxa"/>
            <w:tcBorders>
              <w:top w:val="single" w:sz="4" w:space="0" w:color="auto"/>
              <w:left w:val="single" w:sz="4" w:space="0" w:color="auto"/>
              <w:bottom w:val="single" w:sz="4" w:space="0" w:color="auto"/>
              <w:right w:val="single" w:sz="4" w:space="0" w:color="auto"/>
            </w:tcBorders>
          </w:tcPr>
          <w:p w14:paraId="33D15F18" w14:textId="62F8D108" w:rsidR="005F4718" w:rsidRPr="00C106B9" w:rsidDel="006346A9" w:rsidRDefault="005F4718">
            <w:pPr>
              <w:rPr>
                <w:del w:id="37423" w:author="Ramasubramani, Hariharan" w:date="2015-07-20T11:34:00Z"/>
                <w:rFonts w:cstheme="minorHAnsi"/>
                <w:color w:val="000000" w:themeColor="text1"/>
                <w:szCs w:val="18"/>
              </w:rPr>
              <w:pPrChange w:id="37424" w:author="Ramasubramani, Hariharan" w:date="2015-07-27T20:55:00Z">
                <w:pPr>
                  <w:ind w:left="-18" w:firstLine="0"/>
                </w:pPr>
              </w:pPrChange>
            </w:pPr>
            <w:del w:id="37425" w:author="Ramasubramani, Hariharan" w:date="2015-07-20T11:34:00Z">
              <w:r w:rsidDel="006346A9">
                <w:rPr>
                  <w:rFonts w:cstheme="minorHAnsi"/>
                  <w:color w:val="000000" w:themeColor="text1"/>
                </w:rPr>
                <w:delText>Product Sub Type</w:delText>
              </w:r>
              <w:bookmarkStart w:id="37426" w:name="_Toc426385572"/>
              <w:bookmarkStart w:id="37427" w:name="_Toc426386976"/>
              <w:bookmarkStart w:id="37428" w:name="_Toc426388379"/>
              <w:bookmarkStart w:id="37429" w:name="_Toc426389783"/>
              <w:bookmarkStart w:id="37430" w:name="_Toc426391187"/>
              <w:bookmarkStart w:id="37431" w:name="_Toc426392591"/>
              <w:bookmarkStart w:id="37432" w:name="_Toc426393994"/>
              <w:bookmarkStart w:id="37433" w:name="_Toc427825579"/>
              <w:bookmarkStart w:id="37434" w:name="_Toc427853392"/>
              <w:bookmarkStart w:id="37435" w:name="_Toc427855632"/>
              <w:bookmarkStart w:id="37436" w:name="_Toc427857833"/>
              <w:bookmarkEnd w:id="37426"/>
              <w:bookmarkEnd w:id="37427"/>
              <w:bookmarkEnd w:id="37428"/>
              <w:bookmarkEnd w:id="37429"/>
              <w:bookmarkEnd w:id="37430"/>
              <w:bookmarkEnd w:id="37431"/>
              <w:bookmarkEnd w:id="37432"/>
              <w:bookmarkEnd w:id="37433"/>
              <w:bookmarkEnd w:id="37434"/>
              <w:bookmarkEnd w:id="37435"/>
              <w:bookmarkEnd w:id="37436"/>
            </w:del>
          </w:p>
        </w:tc>
        <w:tc>
          <w:tcPr>
            <w:tcW w:w="759" w:type="dxa"/>
            <w:tcBorders>
              <w:top w:val="single" w:sz="4" w:space="0" w:color="auto"/>
              <w:left w:val="single" w:sz="4" w:space="0" w:color="auto"/>
              <w:bottom w:val="single" w:sz="4" w:space="0" w:color="auto"/>
              <w:right w:val="single" w:sz="4" w:space="0" w:color="auto"/>
            </w:tcBorders>
          </w:tcPr>
          <w:p w14:paraId="0239D8CA" w14:textId="7E78183D" w:rsidR="005F4718" w:rsidRPr="00C106B9" w:rsidDel="006346A9" w:rsidRDefault="005F4718">
            <w:pPr>
              <w:rPr>
                <w:del w:id="37437" w:author="Ramasubramani, Hariharan" w:date="2015-07-20T11:34:00Z"/>
                <w:rFonts w:cstheme="minorHAnsi"/>
                <w:color w:val="000000" w:themeColor="text1"/>
                <w:szCs w:val="18"/>
              </w:rPr>
              <w:pPrChange w:id="37438" w:author="Ramasubramani, Hariharan" w:date="2015-07-27T20:55:00Z">
                <w:pPr>
                  <w:ind w:firstLine="0"/>
                </w:pPr>
              </w:pPrChange>
            </w:pPr>
            <w:bookmarkStart w:id="37439" w:name="_Toc426385573"/>
            <w:bookmarkStart w:id="37440" w:name="_Toc426386977"/>
            <w:bookmarkStart w:id="37441" w:name="_Toc426388380"/>
            <w:bookmarkStart w:id="37442" w:name="_Toc426389784"/>
            <w:bookmarkStart w:id="37443" w:name="_Toc426391188"/>
            <w:bookmarkStart w:id="37444" w:name="_Toc426392592"/>
            <w:bookmarkStart w:id="37445" w:name="_Toc426393995"/>
            <w:bookmarkStart w:id="37446" w:name="_Toc427825580"/>
            <w:bookmarkStart w:id="37447" w:name="_Toc427853393"/>
            <w:bookmarkStart w:id="37448" w:name="_Toc427855633"/>
            <w:bookmarkStart w:id="37449" w:name="_Toc427857834"/>
            <w:bookmarkEnd w:id="37439"/>
            <w:bookmarkEnd w:id="37440"/>
            <w:bookmarkEnd w:id="37441"/>
            <w:bookmarkEnd w:id="37442"/>
            <w:bookmarkEnd w:id="37443"/>
            <w:bookmarkEnd w:id="37444"/>
            <w:bookmarkEnd w:id="37445"/>
            <w:bookmarkEnd w:id="37446"/>
            <w:bookmarkEnd w:id="37447"/>
            <w:bookmarkEnd w:id="37448"/>
            <w:bookmarkEnd w:id="37449"/>
          </w:p>
        </w:tc>
        <w:tc>
          <w:tcPr>
            <w:tcW w:w="1018" w:type="dxa"/>
            <w:tcBorders>
              <w:top w:val="single" w:sz="4" w:space="0" w:color="auto"/>
              <w:left w:val="single" w:sz="4" w:space="0" w:color="auto"/>
              <w:bottom w:val="single" w:sz="4" w:space="0" w:color="auto"/>
              <w:right w:val="single" w:sz="4" w:space="0" w:color="auto"/>
            </w:tcBorders>
          </w:tcPr>
          <w:p w14:paraId="003E7249" w14:textId="6046D16C" w:rsidR="005F4718" w:rsidRPr="00C106B9" w:rsidDel="006346A9" w:rsidRDefault="005F4718">
            <w:pPr>
              <w:rPr>
                <w:del w:id="37450" w:author="Ramasubramani, Hariharan" w:date="2015-07-20T11:34:00Z"/>
                <w:rFonts w:cstheme="minorHAnsi"/>
                <w:color w:val="000000" w:themeColor="text1"/>
                <w:szCs w:val="18"/>
              </w:rPr>
              <w:pPrChange w:id="37451" w:author="Ramasubramani, Hariharan" w:date="2015-07-27T20:55:00Z">
                <w:pPr>
                  <w:ind w:left="-57" w:firstLine="0"/>
                  <w:jc w:val="center"/>
                </w:pPr>
              </w:pPrChange>
            </w:pPr>
            <w:del w:id="37452" w:author="Ramasubramani, Hariharan" w:date="2015-07-20T11:34:00Z">
              <w:r w:rsidRPr="00C106B9" w:rsidDel="006346A9">
                <w:rPr>
                  <w:rFonts w:cstheme="minorHAnsi"/>
                  <w:color w:val="000000" w:themeColor="text1"/>
                  <w:szCs w:val="18"/>
                </w:rPr>
                <w:delText>CM</w:delText>
              </w:r>
              <w:bookmarkStart w:id="37453" w:name="_Toc426385574"/>
              <w:bookmarkStart w:id="37454" w:name="_Toc426386978"/>
              <w:bookmarkStart w:id="37455" w:name="_Toc426388381"/>
              <w:bookmarkStart w:id="37456" w:name="_Toc426389785"/>
              <w:bookmarkStart w:id="37457" w:name="_Toc426391189"/>
              <w:bookmarkStart w:id="37458" w:name="_Toc426392593"/>
              <w:bookmarkStart w:id="37459" w:name="_Toc426393996"/>
              <w:bookmarkStart w:id="37460" w:name="_Toc427825581"/>
              <w:bookmarkStart w:id="37461" w:name="_Toc427853394"/>
              <w:bookmarkStart w:id="37462" w:name="_Toc427855634"/>
              <w:bookmarkStart w:id="37463" w:name="_Toc427857835"/>
              <w:bookmarkEnd w:id="37453"/>
              <w:bookmarkEnd w:id="37454"/>
              <w:bookmarkEnd w:id="37455"/>
              <w:bookmarkEnd w:id="37456"/>
              <w:bookmarkEnd w:id="37457"/>
              <w:bookmarkEnd w:id="37458"/>
              <w:bookmarkEnd w:id="37459"/>
              <w:bookmarkEnd w:id="37460"/>
              <w:bookmarkEnd w:id="37461"/>
              <w:bookmarkEnd w:id="37462"/>
              <w:bookmarkEnd w:id="37463"/>
            </w:del>
          </w:p>
        </w:tc>
        <w:tc>
          <w:tcPr>
            <w:tcW w:w="897" w:type="dxa"/>
            <w:tcBorders>
              <w:top w:val="single" w:sz="4" w:space="0" w:color="auto"/>
              <w:left w:val="single" w:sz="4" w:space="0" w:color="auto"/>
              <w:bottom w:val="single" w:sz="4" w:space="0" w:color="auto"/>
              <w:right w:val="single" w:sz="4" w:space="0" w:color="auto"/>
            </w:tcBorders>
          </w:tcPr>
          <w:p w14:paraId="76B31723" w14:textId="17DD006B" w:rsidR="005F4718" w:rsidRPr="00C106B9" w:rsidDel="006346A9" w:rsidRDefault="005F4718">
            <w:pPr>
              <w:rPr>
                <w:del w:id="37464" w:author="Ramasubramani, Hariharan" w:date="2015-07-20T11:34:00Z"/>
                <w:rFonts w:cstheme="minorHAnsi"/>
                <w:color w:val="000000" w:themeColor="text1"/>
                <w:szCs w:val="18"/>
              </w:rPr>
              <w:pPrChange w:id="37465" w:author="Ramasubramani, Hariharan" w:date="2015-07-27T20:55:00Z">
                <w:pPr>
                  <w:ind w:left="-57" w:firstLine="0"/>
                  <w:jc w:val="center"/>
                </w:pPr>
              </w:pPrChange>
            </w:pPr>
            <w:del w:id="37466" w:author="Ramasubramani, Hariharan" w:date="2015-07-20T11:34:00Z">
              <w:r w:rsidRPr="00C106B9" w:rsidDel="006346A9">
                <w:rPr>
                  <w:rFonts w:cstheme="minorHAnsi"/>
                  <w:color w:val="000000" w:themeColor="text1"/>
                  <w:szCs w:val="18"/>
                </w:rPr>
                <w:delText>E</w:delText>
              </w:r>
              <w:bookmarkStart w:id="37467" w:name="_Toc426385575"/>
              <w:bookmarkStart w:id="37468" w:name="_Toc426386979"/>
              <w:bookmarkStart w:id="37469" w:name="_Toc426388382"/>
              <w:bookmarkStart w:id="37470" w:name="_Toc426389786"/>
              <w:bookmarkStart w:id="37471" w:name="_Toc426391190"/>
              <w:bookmarkStart w:id="37472" w:name="_Toc426392594"/>
              <w:bookmarkStart w:id="37473" w:name="_Toc426393997"/>
              <w:bookmarkStart w:id="37474" w:name="_Toc427825582"/>
              <w:bookmarkStart w:id="37475" w:name="_Toc427853395"/>
              <w:bookmarkStart w:id="37476" w:name="_Toc427855635"/>
              <w:bookmarkStart w:id="37477" w:name="_Toc427857836"/>
              <w:bookmarkEnd w:id="37467"/>
              <w:bookmarkEnd w:id="37468"/>
              <w:bookmarkEnd w:id="37469"/>
              <w:bookmarkEnd w:id="37470"/>
              <w:bookmarkEnd w:id="37471"/>
              <w:bookmarkEnd w:id="37472"/>
              <w:bookmarkEnd w:id="37473"/>
              <w:bookmarkEnd w:id="37474"/>
              <w:bookmarkEnd w:id="37475"/>
              <w:bookmarkEnd w:id="37476"/>
              <w:bookmarkEnd w:id="37477"/>
            </w:del>
          </w:p>
        </w:tc>
        <w:tc>
          <w:tcPr>
            <w:tcW w:w="1248" w:type="dxa"/>
            <w:tcBorders>
              <w:top w:val="single" w:sz="4" w:space="0" w:color="auto"/>
              <w:left w:val="single" w:sz="4" w:space="0" w:color="auto"/>
              <w:bottom w:val="single" w:sz="4" w:space="0" w:color="auto"/>
              <w:right w:val="single" w:sz="4" w:space="0" w:color="auto"/>
            </w:tcBorders>
          </w:tcPr>
          <w:p w14:paraId="4F8B8887" w14:textId="1465B6BB" w:rsidR="005F4718" w:rsidRPr="00C106B9" w:rsidDel="006346A9" w:rsidRDefault="005F4718">
            <w:pPr>
              <w:rPr>
                <w:del w:id="37478" w:author="Ramasubramani, Hariharan" w:date="2015-07-20T11:34:00Z"/>
                <w:rFonts w:cstheme="minorHAnsi"/>
                <w:color w:val="000000" w:themeColor="text1"/>
                <w:szCs w:val="18"/>
              </w:rPr>
              <w:pPrChange w:id="37479" w:author="Ramasubramani, Hariharan" w:date="2015-07-27T20:55:00Z">
                <w:pPr>
                  <w:ind w:left="-57" w:right="-98" w:firstLine="0"/>
                  <w:jc w:val="center"/>
                </w:pPr>
              </w:pPrChange>
            </w:pPr>
            <w:del w:id="37480" w:author="Ramasubramani, Hariharan" w:date="2015-07-20T11:34:00Z">
              <w:r w:rsidRPr="00C106B9" w:rsidDel="006346A9">
                <w:rPr>
                  <w:rFonts w:cstheme="minorHAnsi"/>
                  <w:color w:val="000000" w:themeColor="text1"/>
                  <w:szCs w:val="18"/>
                </w:rPr>
                <w:delText xml:space="preserve">Multi-select </w:delText>
              </w:r>
              <w:bookmarkStart w:id="37481" w:name="_Toc426385576"/>
              <w:bookmarkStart w:id="37482" w:name="_Toc426386980"/>
              <w:bookmarkStart w:id="37483" w:name="_Toc426388383"/>
              <w:bookmarkStart w:id="37484" w:name="_Toc426389787"/>
              <w:bookmarkStart w:id="37485" w:name="_Toc426391191"/>
              <w:bookmarkStart w:id="37486" w:name="_Toc426392595"/>
              <w:bookmarkStart w:id="37487" w:name="_Toc426393998"/>
              <w:bookmarkStart w:id="37488" w:name="_Toc427825583"/>
              <w:bookmarkStart w:id="37489" w:name="_Toc427853396"/>
              <w:bookmarkStart w:id="37490" w:name="_Toc427855636"/>
              <w:bookmarkStart w:id="37491" w:name="_Toc427857837"/>
              <w:bookmarkEnd w:id="37481"/>
              <w:bookmarkEnd w:id="37482"/>
              <w:bookmarkEnd w:id="37483"/>
              <w:bookmarkEnd w:id="37484"/>
              <w:bookmarkEnd w:id="37485"/>
              <w:bookmarkEnd w:id="37486"/>
              <w:bookmarkEnd w:id="37487"/>
              <w:bookmarkEnd w:id="37488"/>
              <w:bookmarkEnd w:id="37489"/>
              <w:bookmarkEnd w:id="37490"/>
              <w:bookmarkEnd w:id="37491"/>
            </w:del>
          </w:p>
        </w:tc>
        <w:tc>
          <w:tcPr>
            <w:tcW w:w="734" w:type="dxa"/>
            <w:tcBorders>
              <w:top w:val="single" w:sz="4" w:space="0" w:color="auto"/>
              <w:left w:val="single" w:sz="4" w:space="0" w:color="auto"/>
              <w:bottom w:val="single" w:sz="4" w:space="0" w:color="auto"/>
              <w:right w:val="single" w:sz="4" w:space="0" w:color="auto"/>
            </w:tcBorders>
          </w:tcPr>
          <w:p w14:paraId="37018593" w14:textId="1D1FDDB5" w:rsidR="005F4718" w:rsidRPr="00C106B9" w:rsidDel="006346A9" w:rsidRDefault="005F4718">
            <w:pPr>
              <w:rPr>
                <w:del w:id="37492" w:author="Ramasubramani, Hariharan" w:date="2015-07-20T11:34:00Z"/>
                <w:rFonts w:cstheme="minorHAnsi"/>
                <w:color w:val="000000" w:themeColor="text1"/>
                <w:szCs w:val="18"/>
              </w:rPr>
              <w:pPrChange w:id="37493" w:author="Ramasubramani, Hariharan" w:date="2015-07-27T20:55:00Z">
                <w:pPr>
                  <w:ind w:left="-57" w:firstLine="0"/>
                  <w:jc w:val="center"/>
                </w:pPr>
              </w:pPrChange>
            </w:pPr>
            <w:del w:id="37494" w:author="Ramasubramani, Hariharan" w:date="2015-07-20T11:34:00Z">
              <w:r w:rsidRPr="00C106B9" w:rsidDel="006346A9">
                <w:rPr>
                  <w:rFonts w:cstheme="minorHAnsi"/>
                  <w:color w:val="000000" w:themeColor="text1"/>
                  <w:szCs w:val="18"/>
                </w:rPr>
                <w:delText>N/A</w:delText>
              </w:r>
              <w:bookmarkStart w:id="37495" w:name="_Toc426385577"/>
              <w:bookmarkStart w:id="37496" w:name="_Toc426386981"/>
              <w:bookmarkStart w:id="37497" w:name="_Toc426388384"/>
              <w:bookmarkStart w:id="37498" w:name="_Toc426389788"/>
              <w:bookmarkStart w:id="37499" w:name="_Toc426391192"/>
              <w:bookmarkStart w:id="37500" w:name="_Toc426392596"/>
              <w:bookmarkStart w:id="37501" w:name="_Toc426393999"/>
              <w:bookmarkStart w:id="37502" w:name="_Toc427825584"/>
              <w:bookmarkStart w:id="37503" w:name="_Toc427853397"/>
              <w:bookmarkStart w:id="37504" w:name="_Toc427855637"/>
              <w:bookmarkStart w:id="37505" w:name="_Toc427857838"/>
              <w:bookmarkEnd w:id="37495"/>
              <w:bookmarkEnd w:id="37496"/>
              <w:bookmarkEnd w:id="37497"/>
              <w:bookmarkEnd w:id="37498"/>
              <w:bookmarkEnd w:id="37499"/>
              <w:bookmarkEnd w:id="37500"/>
              <w:bookmarkEnd w:id="37501"/>
              <w:bookmarkEnd w:id="37502"/>
              <w:bookmarkEnd w:id="37503"/>
              <w:bookmarkEnd w:id="37504"/>
              <w:bookmarkEnd w:id="37505"/>
            </w:del>
          </w:p>
        </w:tc>
        <w:tc>
          <w:tcPr>
            <w:tcW w:w="1868" w:type="dxa"/>
            <w:tcBorders>
              <w:top w:val="single" w:sz="4" w:space="0" w:color="auto"/>
              <w:left w:val="single" w:sz="4" w:space="0" w:color="auto"/>
              <w:bottom w:val="single" w:sz="4" w:space="0" w:color="auto"/>
              <w:right w:val="single" w:sz="4" w:space="0" w:color="auto"/>
            </w:tcBorders>
          </w:tcPr>
          <w:p w14:paraId="506E2CC5" w14:textId="6A891DF3" w:rsidR="005F4718" w:rsidRPr="00C106B9" w:rsidDel="006346A9" w:rsidRDefault="005F4718">
            <w:pPr>
              <w:rPr>
                <w:del w:id="37506" w:author="Ramasubramani, Hariharan" w:date="2015-07-20T11:34:00Z"/>
                <w:rFonts w:cstheme="minorHAnsi"/>
                <w:color w:val="000000" w:themeColor="text1"/>
                <w:szCs w:val="18"/>
              </w:rPr>
              <w:pPrChange w:id="37507" w:author="Ramasubramani, Hariharan" w:date="2015-07-27T20:55:00Z">
                <w:pPr>
                  <w:pStyle w:val="ListParagraph"/>
                  <w:ind w:left="6" w:firstLine="0"/>
                </w:pPr>
              </w:pPrChange>
            </w:pPr>
            <w:del w:id="37508" w:author="Ramasubramani, Hariharan" w:date="2015-07-20T11:34:00Z">
              <w:r w:rsidRPr="00C106B9" w:rsidDel="006346A9">
                <w:rPr>
                  <w:rFonts w:cstheme="minorHAnsi"/>
                  <w:color w:val="000000" w:themeColor="text1"/>
                  <w:szCs w:val="18"/>
                </w:rPr>
                <w:delText xml:space="preserve">See: </w:delText>
              </w:r>
              <w:r w:rsidDel="006346A9">
                <w:rPr>
                  <w:rFonts w:cstheme="minorHAnsi"/>
                  <w:color w:val="000000" w:themeColor="text1"/>
                  <w:szCs w:val="18"/>
                </w:rPr>
                <w:delText>Product Master List</w:delText>
              </w:r>
              <w:bookmarkStart w:id="37509" w:name="_Toc426385578"/>
              <w:bookmarkStart w:id="37510" w:name="_Toc426386982"/>
              <w:bookmarkStart w:id="37511" w:name="_Toc426388385"/>
              <w:bookmarkStart w:id="37512" w:name="_Toc426389789"/>
              <w:bookmarkStart w:id="37513" w:name="_Toc426391193"/>
              <w:bookmarkStart w:id="37514" w:name="_Toc426392597"/>
              <w:bookmarkStart w:id="37515" w:name="_Toc426394000"/>
              <w:bookmarkStart w:id="37516" w:name="_Toc427825585"/>
              <w:bookmarkStart w:id="37517" w:name="_Toc427853398"/>
              <w:bookmarkStart w:id="37518" w:name="_Toc427855638"/>
              <w:bookmarkStart w:id="37519" w:name="_Toc427857839"/>
              <w:bookmarkEnd w:id="37509"/>
              <w:bookmarkEnd w:id="37510"/>
              <w:bookmarkEnd w:id="37511"/>
              <w:bookmarkEnd w:id="37512"/>
              <w:bookmarkEnd w:id="37513"/>
              <w:bookmarkEnd w:id="37514"/>
              <w:bookmarkEnd w:id="37515"/>
              <w:bookmarkEnd w:id="37516"/>
              <w:bookmarkEnd w:id="37517"/>
              <w:bookmarkEnd w:id="37518"/>
              <w:bookmarkEnd w:id="37519"/>
            </w:del>
          </w:p>
        </w:tc>
        <w:tc>
          <w:tcPr>
            <w:tcW w:w="846" w:type="dxa"/>
            <w:tcBorders>
              <w:top w:val="single" w:sz="4" w:space="0" w:color="auto"/>
              <w:left w:val="single" w:sz="4" w:space="0" w:color="auto"/>
              <w:bottom w:val="single" w:sz="4" w:space="0" w:color="auto"/>
              <w:right w:val="single" w:sz="4" w:space="0" w:color="auto"/>
            </w:tcBorders>
          </w:tcPr>
          <w:p w14:paraId="2DB86FA3" w14:textId="294EF222" w:rsidR="005F4718" w:rsidRPr="00C106B9" w:rsidDel="006346A9" w:rsidRDefault="005F4718">
            <w:pPr>
              <w:rPr>
                <w:del w:id="37520" w:author="Ramasubramani, Hariharan" w:date="2015-07-20T11:34:00Z"/>
                <w:rFonts w:cstheme="minorHAnsi"/>
                <w:color w:val="000000" w:themeColor="text1"/>
                <w:szCs w:val="18"/>
              </w:rPr>
              <w:pPrChange w:id="37521" w:author="Ramasubramani, Hariharan" w:date="2015-07-27T20:55:00Z">
                <w:pPr>
                  <w:ind w:left="-57" w:right="-76" w:firstLine="0"/>
                  <w:jc w:val="center"/>
                </w:pPr>
              </w:pPrChange>
            </w:pPr>
            <w:del w:id="37522" w:author="Ramasubramani, Hariharan" w:date="2015-07-20T11:34:00Z">
              <w:r w:rsidRPr="00C106B9" w:rsidDel="006346A9">
                <w:rPr>
                  <w:rFonts w:cstheme="minorHAnsi"/>
                  <w:color w:val="000000" w:themeColor="text1"/>
                  <w:szCs w:val="18"/>
                </w:rPr>
                <w:delText>&lt;</w:delText>
              </w:r>
              <w:r w:rsidDel="006346A9">
                <w:rPr>
                  <w:rFonts w:cstheme="minorHAnsi"/>
                  <w:color w:val="000000" w:themeColor="text1"/>
                  <w:szCs w:val="18"/>
                </w:rPr>
                <w:delText>Blank</w:delText>
              </w:r>
              <w:r w:rsidRPr="00C106B9" w:rsidDel="006346A9">
                <w:rPr>
                  <w:rFonts w:cstheme="minorHAnsi"/>
                  <w:color w:val="000000" w:themeColor="text1"/>
                  <w:szCs w:val="18"/>
                </w:rPr>
                <w:delText>&gt;</w:delText>
              </w:r>
              <w:bookmarkStart w:id="37523" w:name="_Toc426385579"/>
              <w:bookmarkStart w:id="37524" w:name="_Toc426386983"/>
              <w:bookmarkStart w:id="37525" w:name="_Toc426388386"/>
              <w:bookmarkStart w:id="37526" w:name="_Toc426389790"/>
              <w:bookmarkStart w:id="37527" w:name="_Toc426391194"/>
              <w:bookmarkStart w:id="37528" w:name="_Toc426392598"/>
              <w:bookmarkStart w:id="37529" w:name="_Toc426394001"/>
              <w:bookmarkStart w:id="37530" w:name="_Toc427825586"/>
              <w:bookmarkStart w:id="37531" w:name="_Toc427853399"/>
              <w:bookmarkStart w:id="37532" w:name="_Toc427855639"/>
              <w:bookmarkStart w:id="37533" w:name="_Toc427857840"/>
              <w:bookmarkEnd w:id="37523"/>
              <w:bookmarkEnd w:id="37524"/>
              <w:bookmarkEnd w:id="37525"/>
              <w:bookmarkEnd w:id="37526"/>
              <w:bookmarkEnd w:id="37527"/>
              <w:bookmarkEnd w:id="37528"/>
              <w:bookmarkEnd w:id="37529"/>
              <w:bookmarkEnd w:id="37530"/>
              <w:bookmarkEnd w:id="37531"/>
              <w:bookmarkEnd w:id="37532"/>
              <w:bookmarkEnd w:id="37533"/>
            </w:del>
          </w:p>
        </w:tc>
        <w:bookmarkStart w:id="37534" w:name="_Toc426385580"/>
        <w:bookmarkStart w:id="37535" w:name="_Toc426386984"/>
        <w:bookmarkStart w:id="37536" w:name="_Toc426388387"/>
        <w:bookmarkStart w:id="37537" w:name="_Toc426389791"/>
        <w:bookmarkStart w:id="37538" w:name="_Toc426391195"/>
        <w:bookmarkStart w:id="37539" w:name="_Toc426392599"/>
        <w:bookmarkStart w:id="37540" w:name="_Toc426394002"/>
        <w:bookmarkStart w:id="37541" w:name="_Toc427825587"/>
        <w:bookmarkStart w:id="37542" w:name="_Toc427853400"/>
        <w:bookmarkStart w:id="37543" w:name="_Toc427855640"/>
        <w:bookmarkStart w:id="37544" w:name="_Toc427857841"/>
        <w:bookmarkEnd w:id="37534"/>
        <w:bookmarkEnd w:id="37535"/>
        <w:bookmarkEnd w:id="37536"/>
        <w:bookmarkEnd w:id="37537"/>
        <w:bookmarkEnd w:id="37538"/>
        <w:bookmarkEnd w:id="37539"/>
        <w:bookmarkEnd w:id="37540"/>
        <w:bookmarkEnd w:id="37541"/>
        <w:bookmarkEnd w:id="37542"/>
        <w:bookmarkEnd w:id="37543"/>
        <w:bookmarkEnd w:id="37544"/>
      </w:tr>
      <w:tr w:rsidR="005F4718" w:rsidRPr="00C106B9" w:rsidDel="006346A9" w14:paraId="7E4D5F79" w14:textId="2AB03D6B" w:rsidTr="008C172F">
        <w:trPr>
          <w:cantSplit/>
          <w:trHeight w:val="314"/>
          <w:jc w:val="center"/>
          <w:del w:id="37545" w:author="Ramasubramani, Hariharan" w:date="2015-07-20T11:34:00Z"/>
        </w:trPr>
        <w:tc>
          <w:tcPr>
            <w:tcW w:w="1086" w:type="dxa"/>
            <w:tcBorders>
              <w:top w:val="single" w:sz="4" w:space="0" w:color="auto"/>
              <w:left w:val="single" w:sz="4" w:space="0" w:color="auto"/>
              <w:bottom w:val="single" w:sz="4" w:space="0" w:color="auto"/>
              <w:right w:val="single" w:sz="4" w:space="0" w:color="auto"/>
            </w:tcBorders>
          </w:tcPr>
          <w:p w14:paraId="5FEBC802" w14:textId="5D65156A" w:rsidR="005F4718" w:rsidRPr="00C106B9" w:rsidDel="006346A9" w:rsidRDefault="005F4718">
            <w:pPr>
              <w:rPr>
                <w:del w:id="37546" w:author="Ramasubramani, Hariharan" w:date="2015-07-20T11:34:00Z"/>
                <w:rFonts w:cstheme="minorHAnsi"/>
                <w:color w:val="000000" w:themeColor="text1"/>
              </w:rPr>
              <w:pPrChange w:id="37547" w:author="Ramasubramani, Hariharan" w:date="2015-07-27T20:55:00Z">
                <w:pPr>
                  <w:pStyle w:val="ListParagraph"/>
                  <w:numPr>
                    <w:ilvl w:val="3"/>
                    <w:numId w:val="23"/>
                  </w:numPr>
                  <w:tabs>
                    <w:tab w:val="num" w:pos="2459"/>
                  </w:tabs>
                  <w:overflowPunct w:val="0"/>
                  <w:autoSpaceDE w:val="0"/>
                  <w:autoSpaceDN w:val="0"/>
                  <w:spacing w:after="60"/>
                  <w:ind w:left="-43" w:firstLine="0"/>
                  <w:textAlignment w:val="baseline"/>
                </w:pPr>
              </w:pPrChange>
            </w:pPr>
            <w:bookmarkStart w:id="37548" w:name="_Toc426385581"/>
            <w:bookmarkStart w:id="37549" w:name="_Toc426386985"/>
            <w:bookmarkStart w:id="37550" w:name="_Toc426388388"/>
            <w:bookmarkStart w:id="37551" w:name="_Toc426389792"/>
            <w:bookmarkStart w:id="37552" w:name="_Toc426391196"/>
            <w:bookmarkStart w:id="37553" w:name="_Toc426392600"/>
            <w:bookmarkStart w:id="37554" w:name="_Toc426394003"/>
            <w:bookmarkStart w:id="37555" w:name="_Toc427825588"/>
            <w:bookmarkStart w:id="37556" w:name="_Toc427853401"/>
            <w:bookmarkStart w:id="37557" w:name="_Toc427855641"/>
            <w:bookmarkStart w:id="37558" w:name="_Toc427857842"/>
            <w:bookmarkEnd w:id="37548"/>
            <w:bookmarkEnd w:id="37549"/>
            <w:bookmarkEnd w:id="37550"/>
            <w:bookmarkEnd w:id="37551"/>
            <w:bookmarkEnd w:id="37552"/>
            <w:bookmarkEnd w:id="37553"/>
            <w:bookmarkEnd w:id="37554"/>
            <w:bookmarkEnd w:id="37555"/>
            <w:bookmarkEnd w:id="37556"/>
            <w:bookmarkEnd w:id="37557"/>
            <w:bookmarkEnd w:id="37558"/>
          </w:p>
        </w:tc>
        <w:tc>
          <w:tcPr>
            <w:tcW w:w="2408" w:type="dxa"/>
            <w:tcBorders>
              <w:top w:val="single" w:sz="4" w:space="0" w:color="auto"/>
              <w:left w:val="single" w:sz="4" w:space="0" w:color="auto"/>
              <w:bottom w:val="single" w:sz="4" w:space="0" w:color="auto"/>
              <w:right w:val="single" w:sz="4" w:space="0" w:color="auto"/>
            </w:tcBorders>
          </w:tcPr>
          <w:p w14:paraId="7364DB60" w14:textId="09F3715B" w:rsidR="005F4718" w:rsidRPr="00C106B9" w:rsidDel="006346A9" w:rsidRDefault="005F4718">
            <w:pPr>
              <w:rPr>
                <w:del w:id="37559" w:author="Ramasubramani, Hariharan" w:date="2015-07-20T11:34:00Z"/>
                <w:rFonts w:cstheme="minorHAnsi"/>
                <w:color w:val="000000" w:themeColor="text1"/>
                <w:szCs w:val="18"/>
              </w:rPr>
              <w:pPrChange w:id="37560" w:author="Ramasubramani, Hariharan" w:date="2015-07-27T20:55:00Z">
                <w:pPr>
                  <w:ind w:left="-18" w:firstLine="0"/>
                </w:pPr>
              </w:pPrChange>
            </w:pPr>
            <w:del w:id="37561" w:author="Ramasubramani, Hariharan" w:date="2015-07-20T11:34:00Z">
              <w:r w:rsidDel="006346A9">
                <w:rPr>
                  <w:rFonts w:cstheme="minorHAnsi"/>
                  <w:color w:val="000000" w:themeColor="text1"/>
                  <w:szCs w:val="18"/>
                </w:rPr>
                <w:delText>Product Name</w:delText>
              </w:r>
              <w:bookmarkStart w:id="37562" w:name="_Toc426385582"/>
              <w:bookmarkStart w:id="37563" w:name="_Toc426386986"/>
              <w:bookmarkStart w:id="37564" w:name="_Toc426388389"/>
              <w:bookmarkStart w:id="37565" w:name="_Toc426389793"/>
              <w:bookmarkStart w:id="37566" w:name="_Toc426391197"/>
              <w:bookmarkStart w:id="37567" w:name="_Toc426392601"/>
              <w:bookmarkStart w:id="37568" w:name="_Toc426394004"/>
              <w:bookmarkStart w:id="37569" w:name="_Toc427825589"/>
              <w:bookmarkStart w:id="37570" w:name="_Toc427853402"/>
              <w:bookmarkStart w:id="37571" w:name="_Toc427855642"/>
              <w:bookmarkStart w:id="37572" w:name="_Toc427857843"/>
              <w:bookmarkEnd w:id="37562"/>
              <w:bookmarkEnd w:id="37563"/>
              <w:bookmarkEnd w:id="37564"/>
              <w:bookmarkEnd w:id="37565"/>
              <w:bookmarkEnd w:id="37566"/>
              <w:bookmarkEnd w:id="37567"/>
              <w:bookmarkEnd w:id="37568"/>
              <w:bookmarkEnd w:id="37569"/>
              <w:bookmarkEnd w:id="37570"/>
              <w:bookmarkEnd w:id="37571"/>
              <w:bookmarkEnd w:id="37572"/>
            </w:del>
          </w:p>
        </w:tc>
        <w:tc>
          <w:tcPr>
            <w:tcW w:w="759" w:type="dxa"/>
            <w:tcBorders>
              <w:top w:val="single" w:sz="4" w:space="0" w:color="auto"/>
              <w:left w:val="single" w:sz="4" w:space="0" w:color="auto"/>
              <w:bottom w:val="single" w:sz="4" w:space="0" w:color="auto"/>
              <w:right w:val="single" w:sz="4" w:space="0" w:color="auto"/>
            </w:tcBorders>
          </w:tcPr>
          <w:p w14:paraId="7F40EC3B" w14:textId="5B506E79" w:rsidR="005F4718" w:rsidRPr="00C106B9" w:rsidDel="006346A9" w:rsidRDefault="005F4718">
            <w:pPr>
              <w:rPr>
                <w:del w:id="37573" w:author="Ramasubramani, Hariharan" w:date="2015-07-20T11:34:00Z"/>
                <w:rFonts w:cstheme="minorHAnsi"/>
                <w:color w:val="000000" w:themeColor="text1"/>
                <w:szCs w:val="18"/>
              </w:rPr>
              <w:pPrChange w:id="37574" w:author="Ramasubramani, Hariharan" w:date="2015-07-27T20:55:00Z">
                <w:pPr>
                  <w:ind w:firstLine="0"/>
                </w:pPr>
              </w:pPrChange>
            </w:pPr>
            <w:bookmarkStart w:id="37575" w:name="_Toc426385583"/>
            <w:bookmarkStart w:id="37576" w:name="_Toc426386987"/>
            <w:bookmarkStart w:id="37577" w:name="_Toc426388390"/>
            <w:bookmarkStart w:id="37578" w:name="_Toc426389794"/>
            <w:bookmarkStart w:id="37579" w:name="_Toc426391198"/>
            <w:bookmarkStart w:id="37580" w:name="_Toc426392602"/>
            <w:bookmarkStart w:id="37581" w:name="_Toc426394005"/>
            <w:bookmarkStart w:id="37582" w:name="_Toc427825590"/>
            <w:bookmarkStart w:id="37583" w:name="_Toc427853403"/>
            <w:bookmarkStart w:id="37584" w:name="_Toc427855643"/>
            <w:bookmarkStart w:id="37585" w:name="_Toc427857844"/>
            <w:bookmarkEnd w:id="37575"/>
            <w:bookmarkEnd w:id="37576"/>
            <w:bookmarkEnd w:id="37577"/>
            <w:bookmarkEnd w:id="37578"/>
            <w:bookmarkEnd w:id="37579"/>
            <w:bookmarkEnd w:id="37580"/>
            <w:bookmarkEnd w:id="37581"/>
            <w:bookmarkEnd w:id="37582"/>
            <w:bookmarkEnd w:id="37583"/>
            <w:bookmarkEnd w:id="37584"/>
            <w:bookmarkEnd w:id="37585"/>
          </w:p>
        </w:tc>
        <w:tc>
          <w:tcPr>
            <w:tcW w:w="1018" w:type="dxa"/>
            <w:tcBorders>
              <w:top w:val="single" w:sz="4" w:space="0" w:color="auto"/>
              <w:left w:val="single" w:sz="4" w:space="0" w:color="auto"/>
              <w:bottom w:val="single" w:sz="4" w:space="0" w:color="auto"/>
              <w:right w:val="single" w:sz="4" w:space="0" w:color="auto"/>
            </w:tcBorders>
          </w:tcPr>
          <w:p w14:paraId="78B38519" w14:textId="37AAFD90" w:rsidR="005F4718" w:rsidRPr="00C106B9" w:rsidDel="006346A9" w:rsidRDefault="005F4718">
            <w:pPr>
              <w:rPr>
                <w:del w:id="37586" w:author="Ramasubramani, Hariharan" w:date="2015-07-20T11:34:00Z"/>
                <w:rFonts w:cstheme="minorHAnsi"/>
                <w:color w:val="000000" w:themeColor="text1"/>
                <w:szCs w:val="18"/>
              </w:rPr>
              <w:pPrChange w:id="37587" w:author="Ramasubramani, Hariharan" w:date="2015-07-27T20:55:00Z">
                <w:pPr>
                  <w:ind w:left="-57" w:firstLine="0"/>
                  <w:jc w:val="center"/>
                </w:pPr>
              </w:pPrChange>
            </w:pPr>
            <w:del w:id="37588" w:author="Ramasubramani, Hariharan" w:date="2015-07-20T11:34:00Z">
              <w:r w:rsidDel="006346A9">
                <w:rPr>
                  <w:rFonts w:cstheme="minorHAnsi"/>
                  <w:color w:val="000000" w:themeColor="text1"/>
                  <w:szCs w:val="18"/>
                </w:rPr>
                <w:delText>CM</w:delText>
              </w:r>
              <w:bookmarkStart w:id="37589" w:name="_Toc426385584"/>
              <w:bookmarkStart w:id="37590" w:name="_Toc426386988"/>
              <w:bookmarkStart w:id="37591" w:name="_Toc426388391"/>
              <w:bookmarkStart w:id="37592" w:name="_Toc426389795"/>
              <w:bookmarkStart w:id="37593" w:name="_Toc426391199"/>
              <w:bookmarkStart w:id="37594" w:name="_Toc426392603"/>
              <w:bookmarkStart w:id="37595" w:name="_Toc426394006"/>
              <w:bookmarkStart w:id="37596" w:name="_Toc427825591"/>
              <w:bookmarkStart w:id="37597" w:name="_Toc427853404"/>
              <w:bookmarkStart w:id="37598" w:name="_Toc427855644"/>
              <w:bookmarkStart w:id="37599" w:name="_Toc427857845"/>
              <w:bookmarkEnd w:id="37589"/>
              <w:bookmarkEnd w:id="37590"/>
              <w:bookmarkEnd w:id="37591"/>
              <w:bookmarkEnd w:id="37592"/>
              <w:bookmarkEnd w:id="37593"/>
              <w:bookmarkEnd w:id="37594"/>
              <w:bookmarkEnd w:id="37595"/>
              <w:bookmarkEnd w:id="37596"/>
              <w:bookmarkEnd w:id="37597"/>
              <w:bookmarkEnd w:id="37598"/>
              <w:bookmarkEnd w:id="37599"/>
            </w:del>
          </w:p>
        </w:tc>
        <w:tc>
          <w:tcPr>
            <w:tcW w:w="897" w:type="dxa"/>
            <w:tcBorders>
              <w:top w:val="single" w:sz="4" w:space="0" w:color="auto"/>
              <w:left w:val="single" w:sz="4" w:space="0" w:color="auto"/>
              <w:bottom w:val="single" w:sz="4" w:space="0" w:color="auto"/>
              <w:right w:val="single" w:sz="4" w:space="0" w:color="auto"/>
            </w:tcBorders>
          </w:tcPr>
          <w:p w14:paraId="1A05FF0E" w14:textId="35CE3C7A" w:rsidR="005F4718" w:rsidRPr="00C106B9" w:rsidDel="006346A9" w:rsidRDefault="005F4718">
            <w:pPr>
              <w:rPr>
                <w:del w:id="37600" w:author="Ramasubramani, Hariharan" w:date="2015-07-20T11:34:00Z"/>
                <w:rFonts w:cstheme="minorHAnsi"/>
                <w:color w:val="000000" w:themeColor="text1"/>
                <w:szCs w:val="18"/>
              </w:rPr>
              <w:pPrChange w:id="37601" w:author="Ramasubramani, Hariharan" w:date="2015-07-27T20:55:00Z">
                <w:pPr>
                  <w:ind w:left="-57" w:firstLine="0"/>
                  <w:jc w:val="center"/>
                </w:pPr>
              </w:pPrChange>
            </w:pPr>
            <w:del w:id="37602" w:author="Ramasubramani, Hariharan" w:date="2015-07-20T11:34:00Z">
              <w:r w:rsidDel="006346A9">
                <w:rPr>
                  <w:rFonts w:cstheme="minorHAnsi"/>
                  <w:color w:val="000000" w:themeColor="text1"/>
                  <w:szCs w:val="18"/>
                </w:rPr>
                <w:delText>E</w:delText>
              </w:r>
              <w:bookmarkStart w:id="37603" w:name="_Toc426385585"/>
              <w:bookmarkStart w:id="37604" w:name="_Toc426386989"/>
              <w:bookmarkStart w:id="37605" w:name="_Toc426388392"/>
              <w:bookmarkStart w:id="37606" w:name="_Toc426389796"/>
              <w:bookmarkStart w:id="37607" w:name="_Toc426391200"/>
              <w:bookmarkStart w:id="37608" w:name="_Toc426392604"/>
              <w:bookmarkStart w:id="37609" w:name="_Toc426394007"/>
              <w:bookmarkStart w:id="37610" w:name="_Toc427825592"/>
              <w:bookmarkStart w:id="37611" w:name="_Toc427853405"/>
              <w:bookmarkStart w:id="37612" w:name="_Toc427855645"/>
              <w:bookmarkStart w:id="37613" w:name="_Toc427857846"/>
              <w:bookmarkEnd w:id="37603"/>
              <w:bookmarkEnd w:id="37604"/>
              <w:bookmarkEnd w:id="37605"/>
              <w:bookmarkEnd w:id="37606"/>
              <w:bookmarkEnd w:id="37607"/>
              <w:bookmarkEnd w:id="37608"/>
              <w:bookmarkEnd w:id="37609"/>
              <w:bookmarkEnd w:id="37610"/>
              <w:bookmarkEnd w:id="37611"/>
              <w:bookmarkEnd w:id="37612"/>
              <w:bookmarkEnd w:id="37613"/>
            </w:del>
          </w:p>
        </w:tc>
        <w:tc>
          <w:tcPr>
            <w:tcW w:w="1248" w:type="dxa"/>
            <w:tcBorders>
              <w:top w:val="single" w:sz="4" w:space="0" w:color="auto"/>
              <w:left w:val="single" w:sz="4" w:space="0" w:color="auto"/>
              <w:bottom w:val="single" w:sz="4" w:space="0" w:color="auto"/>
              <w:right w:val="single" w:sz="4" w:space="0" w:color="auto"/>
            </w:tcBorders>
          </w:tcPr>
          <w:p w14:paraId="73167002" w14:textId="43F2F2E1" w:rsidR="005F4718" w:rsidRPr="00C106B9" w:rsidDel="006346A9" w:rsidRDefault="005F4718">
            <w:pPr>
              <w:rPr>
                <w:del w:id="37614" w:author="Ramasubramani, Hariharan" w:date="2015-07-20T11:34:00Z"/>
                <w:rFonts w:cstheme="minorHAnsi"/>
                <w:color w:val="000000" w:themeColor="text1"/>
                <w:szCs w:val="18"/>
              </w:rPr>
              <w:pPrChange w:id="37615" w:author="Ramasubramani, Hariharan" w:date="2015-07-27T20:55:00Z">
                <w:pPr>
                  <w:ind w:left="-57" w:right="-98" w:firstLine="0"/>
                  <w:jc w:val="center"/>
                </w:pPr>
              </w:pPrChange>
            </w:pPr>
            <w:del w:id="37616" w:author="Ramasubramani, Hariharan" w:date="2015-07-20T11:34:00Z">
              <w:r w:rsidDel="006346A9">
                <w:rPr>
                  <w:rFonts w:cstheme="minorHAnsi"/>
                  <w:color w:val="000000" w:themeColor="text1"/>
                  <w:szCs w:val="18"/>
                </w:rPr>
                <w:delText xml:space="preserve">Multi-select </w:delText>
              </w:r>
              <w:bookmarkStart w:id="37617" w:name="_Toc426385586"/>
              <w:bookmarkStart w:id="37618" w:name="_Toc426386990"/>
              <w:bookmarkStart w:id="37619" w:name="_Toc426388393"/>
              <w:bookmarkStart w:id="37620" w:name="_Toc426389797"/>
              <w:bookmarkStart w:id="37621" w:name="_Toc426391201"/>
              <w:bookmarkStart w:id="37622" w:name="_Toc426392605"/>
              <w:bookmarkStart w:id="37623" w:name="_Toc426394008"/>
              <w:bookmarkStart w:id="37624" w:name="_Toc427825593"/>
              <w:bookmarkStart w:id="37625" w:name="_Toc427853406"/>
              <w:bookmarkStart w:id="37626" w:name="_Toc427855646"/>
              <w:bookmarkStart w:id="37627" w:name="_Toc427857847"/>
              <w:bookmarkEnd w:id="37617"/>
              <w:bookmarkEnd w:id="37618"/>
              <w:bookmarkEnd w:id="37619"/>
              <w:bookmarkEnd w:id="37620"/>
              <w:bookmarkEnd w:id="37621"/>
              <w:bookmarkEnd w:id="37622"/>
              <w:bookmarkEnd w:id="37623"/>
              <w:bookmarkEnd w:id="37624"/>
              <w:bookmarkEnd w:id="37625"/>
              <w:bookmarkEnd w:id="37626"/>
              <w:bookmarkEnd w:id="37627"/>
            </w:del>
          </w:p>
        </w:tc>
        <w:tc>
          <w:tcPr>
            <w:tcW w:w="734" w:type="dxa"/>
            <w:tcBorders>
              <w:top w:val="single" w:sz="4" w:space="0" w:color="auto"/>
              <w:left w:val="single" w:sz="4" w:space="0" w:color="auto"/>
              <w:bottom w:val="single" w:sz="4" w:space="0" w:color="auto"/>
              <w:right w:val="single" w:sz="4" w:space="0" w:color="auto"/>
            </w:tcBorders>
          </w:tcPr>
          <w:p w14:paraId="3ED3F835" w14:textId="5A5C846B" w:rsidR="005F4718" w:rsidRPr="00C106B9" w:rsidDel="006346A9" w:rsidRDefault="005F4718">
            <w:pPr>
              <w:rPr>
                <w:del w:id="37628" w:author="Ramasubramani, Hariharan" w:date="2015-07-20T11:34:00Z"/>
                <w:rFonts w:cstheme="minorHAnsi"/>
                <w:color w:val="000000" w:themeColor="text1"/>
                <w:szCs w:val="18"/>
              </w:rPr>
              <w:pPrChange w:id="37629" w:author="Ramasubramani, Hariharan" w:date="2015-07-27T20:55:00Z">
                <w:pPr>
                  <w:ind w:left="-57" w:firstLine="0"/>
                  <w:jc w:val="center"/>
                </w:pPr>
              </w:pPrChange>
            </w:pPr>
            <w:del w:id="37630" w:author="Ramasubramani, Hariharan" w:date="2015-07-20T11:34:00Z">
              <w:r w:rsidDel="006346A9">
                <w:rPr>
                  <w:rFonts w:cstheme="minorHAnsi"/>
                  <w:color w:val="000000" w:themeColor="text1"/>
                  <w:szCs w:val="18"/>
                </w:rPr>
                <w:delText>N/A</w:delText>
              </w:r>
              <w:bookmarkStart w:id="37631" w:name="_Toc426385587"/>
              <w:bookmarkStart w:id="37632" w:name="_Toc426386991"/>
              <w:bookmarkStart w:id="37633" w:name="_Toc426388394"/>
              <w:bookmarkStart w:id="37634" w:name="_Toc426389798"/>
              <w:bookmarkStart w:id="37635" w:name="_Toc426391202"/>
              <w:bookmarkStart w:id="37636" w:name="_Toc426392606"/>
              <w:bookmarkStart w:id="37637" w:name="_Toc426394009"/>
              <w:bookmarkStart w:id="37638" w:name="_Toc427825594"/>
              <w:bookmarkStart w:id="37639" w:name="_Toc427853407"/>
              <w:bookmarkStart w:id="37640" w:name="_Toc427855647"/>
              <w:bookmarkStart w:id="37641" w:name="_Toc427857848"/>
              <w:bookmarkEnd w:id="37631"/>
              <w:bookmarkEnd w:id="37632"/>
              <w:bookmarkEnd w:id="37633"/>
              <w:bookmarkEnd w:id="37634"/>
              <w:bookmarkEnd w:id="37635"/>
              <w:bookmarkEnd w:id="37636"/>
              <w:bookmarkEnd w:id="37637"/>
              <w:bookmarkEnd w:id="37638"/>
              <w:bookmarkEnd w:id="37639"/>
              <w:bookmarkEnd w:id="37640"/>
              <w:bookmarkEnd w:id="37641"/>
            </w:del>
          </w:p>
        </w:tc>
        <w:tc>
          <w:tcPr>
            <w:tcW w:w="1868" w:type="dxa"/>
            <w:tcBorders>
              <w:top w:val="single" w:sz="4" w:space="0" w:color="auto"/>
              <w:left w:val="single" w:sz="4" w:space="0" w:color="auto"/>
              <w:bottom w:val="single" w:sz="4" w:space="0" w:color="auto"/>
              <w:right w:val="single" w:sz="4" w:space="0" w:color="auto"/>
            </w:tcBorders>
          </w:tcPr>
          <w:p w14:paraId="64E5F047" w14:textId="2A50DF2E" w:rsidR="005F4718" w:rsidRPr="00C106B9" w:rsidDel="006346A9" w:rsidRDefault="005F4718">
            <w:pPr>
              <w:rPr>
                <w:del w:id="37642" w:author="Ramasubramani, Hariharan" w:date="2015-07-20T11:34:00Z"/>
                <w:rFonts w:cstheme="minorHAnsi"/>
                <w:color w:val="000000" w:themeColor="text1"/>
                <w:szCs w:val="18"/>
              </w:rPr>
              <w:pPrChange w:id="37643" w:author="Ramasubramani, Hariharan" w:date="2015-07-27T20:55:00Z">
                <w:pPr>
                  <w:pStyle w:val="ListParagraph"/>
                  <w:ind w:left="6" w:firstLine="0"/>
                </w:pPr>
              </w:pPrChange>
            </w:pPr>
            <w:del w:id="37644" w:author="Ramasubramani, Hariharan" w:date="2015-07-20T11:34:00Z">
              <w:r w:rsidDel="006346A9">
                <w:rPr>
                  <w:rFonts w:cstheme="minorHAnsi"/>
                  <w:color w:val="000000" w:themeColor="text1"/>
                  <w:szCs w:val="18"/>
                </w:rPr>
                <w:delText>See: Product Master</w:delText>
              </w:r>
              <w:bookmarkStart w:id="37645" w:name="_Toc426385588"/>
              <w:bookmarkStart w:id="37646" w:name="_Toc426386992"/>
              <w:bookmarkStart w:id="37647" w:name="_Toc426388395"/>
              <w:bookmarkStart w:id="37648" w:name="_Toc426389799"/>
              <w:bookmarkStart w:id="37649" w:name="_Toc426391203"/>
              <w:bookmarkStart w:id="37650" w:name="_Toc426392607"/>
              <w:bookmarkStart w:id="37651" w:name="_Toc426394010"/>
              <w:bookmarkStart w:id="37652" w:name="_Toc427825595"/>
              <w:bookmarkStart w:id="37653" w:name="_Toc427853408"/>
              <w:bookmarkStart w:id="37654" w:name="_Toc427855648"/>
              <w:bookmarkStart w:id="37655" w:name="_Toc427857849"/>
              <w:bookmarkEnd w:id="37645"/>
              <w:bookmarkEnd w:id="37646"/>
              <w:bookmarkEnd w:id="37647"/>
              <w:bookmarkEnd w:id="37648"/>
              <w:bookmarkEnd w:id="37649"/>
              <w:bookmarkEnd w:id="37650"/>
              <w:bookmarkEnd w:id="37651"/>
              <w:bookmarkEnd w:id="37652"/>
              <w:bookmarkEnd w:id="37653"/>
              <w:bookmarkEnd w:id="37654"/>
              <w:bookmarkEnd w:id="37655"/>
            </w:del>
          </w:p>
        </w:tc>
        <w:tc>
          <w:tcPr>
            <w:tcW w:w="846" w:type="dxa"/>
            <w:tcBorders>
              <w:top w:val="single" w:sz="4" w:space="0" w:color="auto"/>
              <w:left w:val="single" w:sz="4" w:space="0" w:color="auto"/>
              <w:bottom w:val="single" w:sz="4" w:space="0" w:color="auto"/>
              <w:right w:val="single" w:sz="4" w:space="0" w:color="auto"/>
            </w:tcBorders>
          </w:tcPr>
          <w:p w14:paraId="643FCAA1" w14:textId="7B8EA72C" w:rsidR="005F4718" w:rsidRPr="00C106B9" w:rsidDel="006346A9" w:rsidRDefault="005F4718">
            <w:pPr>
              <w:rPr>
                <w:del w:id="37656" w:author="Ramasubramani, Hariharan" w:date="2015-07-20T11:34:00Z"/>
                <w:rFonts w:cstheme="minorHAnsi"/>
                <w:color w:val="000000" w:themeColor="text1"/>
                <w:szCs w:val="18"/>
              </w:rPr>
              <w:pPrChange w:id="37657" w:author="Ramasubramani, Hariharan" w:date="2015-07-27T20:55:00Z">
                <w:pPr>
                  <w:ind w:left="-57" w:right="-76" w:firstLine="0"/>
                  <w:jc w:val="center"/>
                </w:pPr>
              </w:pPrChange>
            </w:pPr>
            <w:del w:id="37658" w:author="Ramasubramani, Hariharan" w:date="2015-07-20T11:34:00Z">
              <w:r w:rsidDel="006346A9">
                <w:rPr>
                  <w:rFonts w:cstheme="minorHAnsi"/>
                  <w:color w:val="000000" w:themeColor="text1"/>
                  <w:szCs w:val="18"/>
                </w:rPr>
                <w:delText>&lt;Blank&gt;</w:delText>
              </w:r>
              <w:bookmarkStart w:id="37659" w:name="_Toc426385589"/>
              <w:bookmarkStart w:id="37660" w:name="_Toc426386993"/>
              <w:bookmarkStart w:id="37661" w:name="_Toc426388396"/>
              <w:bookmarkStart w:id="37662" w:name="_Toc426389800"/>
              <w:bookmarkStart w:id="37663" w:name="_Toc426391204"/>
              <w:bookmarkStart w:id="37664" w:name="_Toc426392608"/>
              <w:bookmarkStart w:id="37665" w:name="_Toc426394011"/>
              <w:bookmarkStart w:id="37666" w:name="_Toc427825596"/>
              <w:bookmarkStart w:id="37667" w:name="_Toc427853409"/>
              <w:bookmarkStart w:id="37668" w:name="_Toc427855649"/>
              <w:bookmarkStart w:id="37669" w:name="_Toc427857850"/>
              <w:bookmarkEnd w:id="37659"/>
              <w:bookmarkEnd w:id="37660"/>
              <w:bookmarkEnd w:id="37661"/>
              <w:bookmarkEnd w:id="37662"/>
              <w:bookmarkEnd w:id="37663"/>
              <w:bookmarkEnd w:id="37664"/>
              <w:bookmarkEnd w:id="37665"/>
              <w:bookmarkEnd w:id="37666"/>
              <w:bookmarkEnd w:id="37667"/>
              <w:bookmarkEnd w:id="37668"/>
              <w:bookmarkEnd w:id="37669"/>
            </w:del>
          </w:p>
        </w:tc>
        <w:bookmarkStart w:id="37670" w:name="_Toc426385590"/>
        <w:bookmarkStart w:id="37671" w:name="_Toc426386994"/>
        <w:bookmarkStart w:id="37672" w:name="_Toc426388397"/>
        <w:bookmarkStart w:id="37673" w:name="_Toc426389801"/>
        <w:bookmarkStart w:id="37674" w:name="_Toc426391205"/>
        <w:bookmarkStart w:id="37675" w:name="_Toc426392609"/>
        <w:bookmarkStart w:id="37676" w:name="_Toc426394012"/>
        <w:bookmarkStart w:id="37677" w:name="_Toc427825597"/>
        <w:bookmarkStart w:id="37678" w:name="_Toc427853410"/>
        <w:bookmarkStart w:id="37679" w:name="_Toc427855650"/>
        <w:bookmarkStart w:id="37680" w:name="_Toc427857851"/>
        <w:bookmarkEnd w:id="37670"/>
        <w:bookmarkEnd w:id="37671"/>
        <w:bookmarkEnd w:id="37672"/>
        <w:bookmarkEnd w:id="37673"/>
        <w:bookmarkEnd w:id="37674"/>
        <w:bookmarkEnd w:id="37675"/>
        <w:bookmarkEnd w:id="37676"/>
        <w:bookmarkEnd w:id="37677"/>
        <w:bookmarkEnd w:id="37678"/>
        <w:bookmarkEnd w:id="37679"/>
        <w:bookmarkEnd w:id="37680"/>
      </w:tr>
      <w:tr w:rsidR="005F4718" w:rsidRPr="00C106B9" w:rsidDel="006346A9" w14:paraId="1EA4965D" w14:textId="6A686492" w:rsidTr="008C172F">
        <w:trPr>
          <w:cantSplit/>
          <w:trHeight w:val="314"/>
          <w:jc w:val="center"/>
          <w:del w:id="37681" w:author="Ramasubramani, Hariharan" w:date="2015-07-20T11:34:00Z"/>
        </w:trPr>
        <w:tc>
          <w:tcPr>
            <w:tcW w:w="1086" w:type="dxa"/>
            <w:tcBorders>
              <w:top w:val="single" w:sz="4" w:space="0" w:color="auto"/>
              <w:left w:val="single" w:sz="4" w:space="0" w:color="auto"/>
              <w:bottom w:val="single" w:sz="4" w:space="0" w:color="auto"/>
              <w:right w:val="single" w:sz="4" w:space="0" w:color="auto"/>
            </w:tcBorders>
          </w:tcPr>
          <w:p w14:paraId="79548EC1" w14:textId="46310438" w:rsidR="005F4718" w:rsidRPr="00C106B9" w:rsidDel="006346A9" w:rsidRDefault="005F4718">
            <w:pPr>
              <w:rPr>
                <w:del w:id="37682" w:author="Ramasubramani, Hariharan" w:date="2015-07-20T11:34:00Z"/>
                <w:rFonts w:cstheme="minorHAnsi"/>
                <w:color w:val="000000" w:themeColor="text1"/>
              </w:rPr>
              <w:pPrChange w:id="37683" w:author="Ramasubramani, Hariharan" w:date="2015-07-27T20:55:00Z">
                <w:pPr>
                  <w:pStyle w:val="ListParagraph"/>
                  <w:numPr>
                    <w:ilvl w:val="3"/>
                    <w:numId w:val="23"/>
                  </w:numPr>
                  <w:tabs>
                    <w:tab w:val="num" w:pos="2459"/>
                  </w:tabs>
                  <w:overflowPunct w:val="0"/>
                  <w:autoSpaceDE w:val="0"/>
                  <w:autoSpaceDN w:val="0"/>
                  <w:spacing w:after="60"/>
                  <w:ind w:left="-43" w:firstLine="0"/>
                  <w:textAlignment w:val="baseline"/>
                </w:pPr>
              </w:pPrChange>
            </w:pPr>
            <w:bookmarkStart w:id="37684" w:name="_Toc426385591"/>
            <w:bookmarkStart w:id="37685" w:name="_Toc426386995"/>
            <w:bookmarkStart w:id="37686" w:name="_Toc426388398"/>
            <w:bookmarkStart w:id="37687" w:name="_Toc426389802"/>
            <w:bookmarkStart w:id="37688" w:name="_Toc426391206"/>
            <w:bookmarkStart w:id="37689" w:name="_Toc426392610"/>
            <w:bookmarkStart w:id="37690" w:name="_Toc426394013"/>
            <w:bookmarkStart w:id="37691" w:name="_Toc427825598"/>
            <w:bookmarkStart w:id="37692" w:name="_Toc427853411"/>
            <w:bookmarkStart w:id="37693" w:name="_Toc427855651"/>
            <w:bookmarkStart w:id="37694" w:name="_Toc427857852"/>
            <w:bookmarkEnd w:id="37684"/>
            <w:bookmarkEnd w:id="37685"/>
            <w:bookmarkEnd w:id="37686"/>
            <w:bookmarkEnd w:id="37687"/>
            <w:bookmarkEnd w:id="37688"/>
            <w:bookmarkEnd w:id="37689"/>
            <w:bookmarkEnd w:id="37690"/>
            <w:bookmarkEnd w:id="37691"/>
            <w:bookmarkEnd w:id="37692"/>
            <w:bookmarkEnd w:id="37693"/>
            <w:bookmarkEnd w:id="37694"/>
          </w:p>
        </w:tc>
        <w:tc>
          <w:tcPr>
            <w:tcW w:w="2408" w:type="dxa"/>
            <w:tcBorders>
              <w:top w:val="single" w:sz="4" w:space="0" w:color="auto"/>
              <w:left w:val="single" w:sz="4" w:space="0" w:color="auto"/>
              <w:bottom w:val="single" w:sz="4" w:space="0" w:color="auto"/>
              <w:right w:val="single" w:sz="4" w:space="0" w:color="auto"/>
            </w:tcBorders>
          </w:tcPr>
          <w:p w14:paraId="3BF56E3C" w14:textId="617BA3B8" w:rsidR="005F4718" w:rsidRPr="00C106B9" w:rsidDel="006346A9" w:rsidRDefault="005F4718">
            <w:pPr>
              <w:rPr>
                <w:del w:id="37695" w:author="Ramasubramani, Hariharan" w:date="2015-07-20T11:34:00Z"/>
                <w:rFonts w:cstheme="minorHAnsi"/>
                <w:color w:val="000000" w:themeColor="text1"/>
                <w:szCs w:val="18"/>
              </w:rPr>
              <w:pPrChange w:id="37696" w:author="Ramasubramani, Hariharan" w:date="2015-07-27T20:55:00Z">
                <w:pPr>
                  <w:ind w:left="-18" w:firstLine="0"/>
                </w:pPr>
              </w:pPrChange>
            </w:pPr>
            <w:del w:id="37697" w:author="Ramasubramani, Hariharan" w:date="2015-07-20T11:34:00Z">
              <w:r w:rsidDel="006346A9">
                <w:rPr>
                  <w:rFonts w:cstheme="minorHAnsi"/>
                  <w:color w:val="000000" w:themeColor="text1"/>
                  <w:szCs w:val="18"/>
                </w:rPr>
                <w:delText>Product Marketing Name</w:delText>
              </w:r>
              <w:bookmarkStart w:id="37698" w:name="_Toc426385592"/>
              <w:bookmarkStart w:id="37699" w:name="_Toc426386996"/>
              <w:bookmarkStart w:id="37700" w:name="_Toc426388399"/>
              <w:bookmarkStart w:id="37701" w:name="_Toc426389803"/>
              <w:bookmarkStart w:id="37702" w:name="_Toc426391207"/>
              <w:bookmarkStart w:id="37703" w:name="_Toc426392611"/>
              <w:bookmarkStart w:id="37704" w:name="_Toc426394014"/>
              <w:bookmarkStart w:id="37705" w:name="_Toc427825599"/>
              <w:bookmarkStart w:id="37706" w:name="_Toc427853412"/>
              <w:bookmarkStart w:id="37707" w:name="_Toc427855652"/>
              <w:bookmarkStart w:id="37708" w:name="_Toc427857853"/>
              <w:bookmarkEnd w:id="37698"/>
              <w:bookmarkEnd w:id="37699"/>
              <w:bookmarkEnd w:id="37700"/>
              <w:bookmarkEnd w:id="37701"/>
              <w:bookmarkEnd w:id="37702"/>
              <w:bookmarkEnd w:id="37703"/>
              <w:bookmarkEnd w:id="37704"/>
              <w:bookmarkEnd w:id="37705"/>
              <w:bookmarkEnd w:id="37706"/>
              <w:bookmarkEnd w:id="37707"/>
              <w:bookmarkEnd w:id="37708"/>
            </w:del>
          </w:p>
        </w:tc>
        <w:tc>
          <w:tcPr>
            <w:tcW w:w="759" w:type="dxa"/>
            <w:tcBorders>
              <w:top w:val="single" w:sz="4" w:space="0" w:color="auto"/>
              <w:left w:val="single" w:sz="4" w:space="0" w:color="auto"/>
              <w:bottom w:val="single" w:sz="4" w:space="0" w:color="auto"/>
              <w:right w:val="single" w:sz="4" w:space="0" w:color="auto"/>
            </w:tcBorders>
          </w:tcPr>
          <w:p w14:paraId="5192D1D5" w14:textId="5F44BFB4" w:rsidR="005F4718" w:rsidRPr="00C106B9" w:rsidDel="006346A9" w:rsidRDefault="005F4718">
            <w:pPr>
              <w:rPr>
                <w:del w:id="37709" w:author="Ramasubramani, Hariharan" w:date="2015-07-20T11:34:00Z"/>
                <w:rFonts w:cstheme="minorHAnsi"/>
                <w:color w:val="000000" w:themeColor="text1"/>
                <w:szCs w:val="18"/>
              </w:rPr>
              <w:pPrChange w:id="37710" w:author="Ramasubramani, Hariharan" w:date="2015-07-27T20:55:00Z">
                <w:pPr>
                  <w:ind w:firstLine="0"/>
                </w:pPr>
              </w:pPrChange>
            </w:pPr>
            <w:bookmarkStart w:id="37711" w:name="_Toc426385593"/>
            <w:bookmarkStart w:id="37712" w:name="_Toc426386997"/>
            <w:bookmarkStart w:id="37713" w:name="_Toc426388400"/>
            <w:bookmarkStart w:id="37714" w:name="_Toc426389804"/>
            <w:bookmarkStart w:id="37715" w:name="_Toc426391208"/>
            <w:bookmarkStart w:id="37716" w:name="_Toc426392612"/>
            <w:bookmarkStart w:id="37717" w:name="_Toc426394015"/>
            <w:bookmarkStart w:id="37718" w:name="_Toc427825600"/>
            <w:bookmarkStart w:id="37719" w:name="_Toc427853413"/>
            <w:bookmarkStart w:id="37720" w:name="_Toc427855653"/>
            <w:bookmarkStart w:id="37721" w:name="_Toc427857854"/>
            <w:bookmarkEnd w:id="37711"/>
            <w:bookmarkEnd w:id="37712"/>
            <w:bookmarkEnd w:id="37713"/>
            <w:bookmarkEnd w:id="37714"/>
            <w:bookmarkEnd w:id="37715"/>
            <w:bookmarkEnd w:id="37716"/>
            <w:bookmarkEnd w:id="37717"/>
            <w:bookmarkEnd w:id="37718"/>
            <w:bookmarkEnd w:id="37719"/>
            <w:bookmarkEnd w:id="37720"/>
            <w:bookmarkEnd w:id="37721"/>
          </w:p>
        </w:tc>
        <w:tc>
          <w:tcPr>
            <w:tcW w:w="1018" w:type="dxa"/>
            <w:tcBorders>
              <w:top w:val="single" w:sz="4" w:space="0" w:color="auto"/>
              <w:left w:val="single" w:sz="4" w:space="0" w:color="auto"/>
              <w:bottom w:val="single" w:sz="4" w:space="0" w:color="auto"/>
              <w:right w:val="single" w:sz="4" w:space="0" w:color="auto"/>
            </w:tcBorders>
          </w:tcPr>
          <w:p w14:paraId="0888B0A6" w14:textId="6B7B51E0" w:rsidR="005F4718" w:rsidDel="006346A9" w:rsidRDefault="005F4718">
            <w:pPr>
              <w:rPr>
                <w:del w:id="37722" w:author="Ramasubramani, Hariharan" w:date="2015-07-20T11:34:00Z"/>
                <w:rFonts w:cstheme="minorHAnsi"/>
                <w:color w:val="000000" w:themeColor="text1"/>
                <w:szCs w:val="18"/>
              </w:rPr>
              <w:pPrChange w:id="37723" w:author="Ramasubramani, Hariharan" w:date="2015-07-27T20:55:00Z">
                <w:pPr>
                  <w:ind w:left="-57" w:firstLine="0"/>
                  <w:jc w:val="center"/>
                </w:pPr>
              </w:pPrChange>
            </w:pPr>
            <w:del w:id="37724" w:author="Ramasubramani, Hariharan" w:date="2015-07-20T11:34:00Z">
              <w:r w:rsidDel="006346A9">
                <w:rPr>
                  <w:rFonts w:cstheme="minorHAnsi"/>
                  <w:color w:val="000000" w:themeColor="text1"/>
                  <w:szCs w:val="18"/>
                </w:rPr>
                <w:delText>CM</w:delText>
              </w:r>
              <w:bookmarkStart w:id="37725" w:name="_Toc426385594"/>
              <w:bookmarkStart w:id="37726" w:name="_Toc426386998"/>
              <w:bookmarkStart w:id="37727" w:name="_Toc426388401"/>
              <w:bookmarkStart w:id="37728" w:name="_Toc426389805"/>
              <w:bookmarkStart w:id="37729" w:name="_Toc426391209"/>
              <w:bookmarkStart w:id="37730" w:name="_Toc426392613"/>
              <w:bookmarkStart w:id="37731" w:name="_Toc426394016"/>
              <w:bookmarkStart w:id="37732" w:name="_Toc427825601"/>
              <w:bookmarkStart w:id="37733" w:name="_Toc427853414"/>
              <w:bookmarkStart w:id="37734" w:name="_Toc427855654"/>
              <w:bookmarkStart w:id="37735" w:name="_Toc427857855"/>
              <w:bookmarkEnd w:id="37725"/>
              <w:bookmarkEnd w:id="37726"/>
              <w:bookmarkEnd w:id="37727"/>
              <w:bookmarkEnd w:id="37728"/>
              <w:bookmarkEnd w:id="37729"/>
              <w:bookmarkEnd w:id="37730"/>
              <w:bookmarkEnd w:id="37731"/>
              <w:bookmarkEnd w:id="37732"/>
              <w:bookmarkEnd w:id="37733"/>
              <w:bookmarkEnd w:id="37734"/>
              <w:bookmarkEnd w:id="37735"/>
            </w:del>
          </w:p>
        </w:tc>
        <w:tc>
          <w:tcPr>
            <w:tcW w:w="897" w:type="dxa"/>
            <w:tcBorders>
              <w:top w:val="single" w:sz="4" w:space="0" w:color="auto"/>
              <w:left w:val="single" w:sz="4" w:space="0" w:color="auto"/>
              <w:bottom w:val="single" w:sz="4" w:space="0" w:color="auto"/>
              <w:right w:val="single" w:sz="4" w:space="0" w:color="auto"/>
            </w:tcBorders>
          </w:tcPr>
          <w:p w14:paraId="7EED82BA" w14:textId="7500F762" w:rsidR="005F4718" w:rsidRPr="00C106B9" w:rsidDel="006346A9" w:rsidRDefault="005F4718">
            <w:pPr>
              <w:rPr>
                <w:del w:id="37736" w:author="Ramasubramani, Hariharan" w:date="2015-07-20T11:34:00Z"/>
                <w:rFonts w:cstheme="minorHAnsi"/>
                <w:color w:val="000000" w:themeColor="text1"/>
                <w:szCs w:val="18"/>
              </w:rPr>
              <w:pPrChange w:id="37737" w:author="Ramasubramani, Hariharan" w:date="2015-07-27T20:55:00Z">
                <w:pPr>
                  <w:ind w:left="-57" w:firstLine="0"/>
                  <w:jc w:val="center"/>
                </w:pPr>
              </w:pPrChange>
            </w:pPr>
            <w:del w:id="37738" w:author="Ramasubramani, Hariharan" w:date="2015-07-20T11:34:00Z">
              <w:r w:rsidDel="006346A9">
                <w:rPr>
                  <w:rFonts w:cstheme="minorHAnsi"/>
                  <w:color w:val="000000" w:themeColor="text1"/>
                  <w:szCs w:val="18"/>
                </w:rPr>
                <w:delText>E</w:delText>
              </w:r>
              <w:bookmarkStart w:id="37739" w:name="_Toc426385595"/>
              <w:bookmarkStart w:id="37740" w:name="_Toc426386999"/>
              <w:bookmarkStart w:id="37741" w:name="_Toc426388402"/>
              <w:bookmarkStart w:id="37742" w:name="_Toc426389806"/>
              <w:bookmarkStart w:id="37743" w:name="_Toc426391210"/>
              <w:bookmarkStart w:id="37744" w:name="_Toc426392614"/>
              <w:bookmarkStart w:id="37745" w:name="_Toc426394017"/>
              <w:bookmarkStart w:id="37746" w:name="_Toc427825602"/>
              <w:bookmarkStart w:id="37747" w:name="_Toc427853415"/>
              <w:bookmarkStart w:id="37748" w:name="_Toc427855655"/>
              <w:bookmarkStart w:id="37749" w:name="_Toc427857856"/>
              <w:bookmarkEnd w:id="37739"/>
              <w:bookmarkEnd w:id="37740"/>
              <w:bookmarkEnd w:id="37741"/>
              <w:bookmarkEnd w:id="37742"/>
              <w:bookmarkEnd w:id="37743"/>
              <w:bookmarkEnd w:id="37744"/>
              <w:bookmarkEnd w:id="37745"/>
              <w:bookmarkEnd w:id="37746"/>
              <w:bookmarkEnd w:id="37747"/>
              <w:bookmarkEnd w:id="37748"/>
              <w:bookmarkEnd w:id="37749"/>
            </w:del>
          </w:p>
        </w:tc>
        <w:tc>
          <w:tcPr>
            <w:tcW w:w="1248" w:type="dxa"/>
            <w:tcBorders>
              <w:top w:val="single" w:sz="4" w:space="0" w:color="auto"/>
              <w:left w:val="single" w:sz="4" w:space="0" w:color="auto"/>
              <w:bottom w:val="single" w:sz="4" w:space="0" w:color="auto"/>
              <w:right w:val="single" w:sz="4" w:space="0" w:color="auto"/>
            </w:tcBorders>
          </w:tcPr>
          <w:p w14:paraId="78BD2323" w14:textId="411F51EE" w:rsidR="005F4718" w:rsidRPr="00C106B9" w:rsidDel="006346A9" w:rsidRDefault="005F4718">
            <w:pPr>
              <w:rPr>
                <w:del w:id="37750" w:author="Ramasubramani, Hariharan" w:date="2015-07-20T11:34:00Z"/>
                <w:rFonts w:cstheme="minorHAnsi"/>
                <w:color w:val="000000" w:themeColor="text1"/>
                <w:szCs w:val="18"/>
              </w:rPr>
              <w:pPrChange w:id="37751" w:author="Ramasubramani, Hariharan" w:date="2015-07-27T20:55:00Z">
                <w:pPr>
                  <w:ind w:left="-57" w:right="-98" w:firstLine="0"/>
                  <w:jc w:val="center"/>
                </w:pPr>
              </w:pPrChange>
            </w:pPr>
            <w:del w:id="37752" w:author="Ramasubramani, Hariharan" w:date="2015-07-20T11:34:00Z">
              <w:r w:rsidDel="006346A9">
                <w:rPr>
                  <w:rFonts w:cstheme="minorHAnsi"/>
                  <w:color w:val="000000" w:themeColor="text1"/>
                  <w:szCs w:val="18"/>
                </w:rPr>
                <w:delText>Multi-Select</w:delText>
              </w:r>
              <w:bookmarkStart w:id="37753" w:name="_Toc426385596"/>
              <w:bookmarkStart w:id="37754" w:name="_Toc426387000"/>
              <w:bookmarkStart w:id="37755" w:name="_Toc426388403"/>
              <w:bookmarkStart w:id="37756" w:name="_Toc426389807"/>
              <w:bookmarkStart w:id="37757" w:name="_Toc426391211"/>
              <w:bookmarkStart w:id="37758" w:name="_Toc426392615"/>
              <w:bookmarkStart w:id="37759" w:name="_Toc426394018"/>
              <w:bookmarkStart w:id="37760" w:name="_Toc427825603"/>
              <w:bookmarkStart w:id="37761" w:name="_Toc427853416"/>
              <w:bookmarkStart w:id="37762" w:name="_Toc427855656"/>
              <w:bookmarkStart w:id="37763" w:name="_Toc427857857"/>
              <w:bookmarkEnd w:id="37753"/>
              <w:bookmarkEnd w:id="37754"/>
              <w:bookmarkEnd w:id="37755"/>
              <w:bookmarkEnd w:id="37756"/>
              <w:bookmarkEnd w:id="37757"/>
              <w:bookmarkEnd w:id="37758"/>
              <w:bookmarkEnd w:id="37759"/>
              <w:bookmarkEnd w:id="37760"/>
              <w:bookmarkEnd w:id="37761"/>
              <w:bookmarkEnd w:id="37762"/>
              <w:bookmarkEnd w:id="37763"/>
            </w:del>
          </w:p>
        </w:tc>
        <w:tc>
          <w:tcPr>
            <w:tcW w:w="734" w:type="dxa"/>
            <w:tcBorders>
              <w:top w:val="single" w:sz="4" w:space="0" w:color="auto"/>
              <w:left w:val="single" w:sz="4" w:space="0" w:color="auto"/>
              <w:bottom w:val="single" w:sz="4" w:space="0" w:color="auto"/>
              <w:right w:val="single" w:sz="4" w:space="0" w:color="auto"/>
            </w:tcBorders>
          </w:tcPr>
          <w:p w14:paraId="0AF9E270" w14:textId="6996DD84" w:rsidR="005F4718" w:rsidRPr="00C106B9" w:rsidDel="006346A9" w:rsidRDefault="005F4718">
            <w:pPr>
              <w:rPr>
                <w:del w:id="37764" w:author="Ramasubramani, Hariharan" w:date="2015-07-20T11:34:00Z"/>
                <w:rFonts w:cstheme="minorHAnsi"/>
                <w:color w:val="000000" w:themeColor="text1"/>
                <w:szCs w:val="18"/>
              </w:rPr>
              <w:pPrChange w:id="37765" w:author="Ramasubramani, Hariharan" w:date="2015-07-27T20:55:00Z">
                <w:pPr>
                  <w:ind w:left="-57" w:firstLine="0"/>
                  <w:jc w:val="center"/>
                </w:pPr>
              </w:pPrChange>
            </w:pPr>
            <w:del w:id="37766" w:author="Ramasubramani, Hariharan" w:date="2015-07-20T11:34:00Z">
              <w:r w:rsidDel="006346A9">
                <w:rPr>
                  <w:rFonts w:cstheme="minorHAnsi"/>
                  <w:color w:val="000000" w:themeColor="text1"/>
                  <w:szCs w:val="18"/>
                </w:rPr>
                <w:delText>N/A</w:delText>
              </w:r>
              <w:bookmarkStart w:id="37767" w:name="_Toc426385597"/>
              <w:bookmarkStart w:id="37768" w:name="_Toc426387001"/>
              <w:bookmarkStart w:id="37769" w:name="_Toc426388404"/>
              <w:bookmarkStart w:id="37770" w:name="_Toc426389808"/>
              <w:bookmarkStart w:id="37771" w:name="_Toc426391212"/>
              <w:bookmarkStart w:id="37772" w:name="_Toc426392616"/>
              <w:bookmarkStart w:id="37773" w:name="_Toc426394019"/>
              <w:bookmarkStart w:id="37774" w:name="_Toc427825604"/>
              <w:bookmarkStart w:id="37775" w:name="_Toc427853417"/>
              <w:bookmarkStart w:id="37776" w:name="_Toc427855657"/>
              <w:bookmarkStart w:id="37777" w:name="_Toc427857858"/>
              <w:bookmarkEnd w:id="37767"/>
              <w:bookmarkEnd w:id="37768"/>
              <w:bookmarkEnd w:id="37769"/>
              <w:bookmarkEnd w:id="37770"/>
              <w:bookmarkEnd w:id="37771"/>
              <w:bookmarkEnd w:id="37772"/>
              <w:bookmarkEnd w:id="37773"/>
              <w:bookmarkEnd w:id="37774"/>
              <w:bookmarkEnd w:id="37775"/>
              <w:bookmarkEnd w:id="37776"/>
              <w:bookmarkEnd w:id="37777"/>
            </w:del>
          </w:p>
        </w:tc>
        <w:tc>
          <w:tcPr>
            <w:tcW w:w="1868" w:type="dxa"/>
            <w:tcBorders>
              <w:top w:val="single" w:sz="4" w:space="0" w:color="auto"/>
              <w:left w:val="single" w:sz="4" w:space="0" w:color="auto"/>
              <w:bottom w:val="single" w:sz="4" w:space="0" w:color="auto"/>
              <w:right w:val="single" w:sz="4" w:space="0" w:color="auto"/>
            </w:tcBorders>
          </w:tcPr>
          <w:p w14:paraId="2F70ABBE" w14:textId="5BBD0AC9" w:rsidR="005F4718" w:rsidRPr="00C106B9" w:rsidDel="006346A9" w:rsidRDefault="005F4718">
            <w:pPr>
              <w:rPr>
                <w:del w:id="37778" w:author="Ramasubramani, Hariharan" w:date="2015-07-20T11:34:00Z"/>
                <w:rFonts w:cstheme="minorHAnsi"/>
                <w:color w:val="000000" w:themeColor="text1"/>
                <w:szCs w:val="18"/>
              </w:rPr>
              <w:pPrChange w:id="37779" w:author="Ramasubramani, Hariharan" w:date="2015-07-27T20:55:00Z">
                <w:pPr>
                  <w:pStyle w:val="ListParagraph"/>
                  <w:ind w:left="6" w:firstLine="0"/>
                </w:pPr>
              </w:pPrChange>
            </w:pPr>
            <w:del w:id="37780" w:author="Ramasubramani, Hariharan" w:date="2015-07-20T11:34:00Z">
              <w:r w:rsidDel="006346A9">
                <w:rPr>
                  <w:rFonts w:cstheme="minorHAnsi"/>
                  <w:color w:val="000000" w:themeColor="text1"/>
                  <w:szCs w:val="18"/>
                </w:rPr>
                <w:delText>See: Product Master</w:delText>
              </w:r>
              <w:bookmarkStart w:id="37781" w:name="_Toc426385598"/>
              <w:bookmarkStart w:id="37782" w:name="_Toc426387002"/>
              <w:bookmarkStart w:id="37783" w:name="_Toc426388405"/>
              <w:bookmarkStart w:id="37784" w:name="_Toc426389809"/>
              <w:bookmarkStart w:id="37785" w:name="_Toc426391213"/>
              <w:bookmarkStart w:id="37786" w:name="_Toc426392617"/>
              <w:bookmarkStart w:id="37787" w:name="_Toc426394020"/>
              <w:bookmarkStart w:id="37788" w:name="_Toc427825605"/>
              <w:bookmarkStart w:id="37789" w:name="_Toc427853418"/>
              <w:bookmarkStart w:id="37790" w:name="_Toc427855658"/>
              <w:bookmarkStart w:id="37791" w:name="_Toc427857859"/>
              <w:bookmarkEnd w:id="37781"/>
              <w:bookmarkEnd w:id="37782"/>
              <w:bookmarkEnd w:id="37783"/>
              <w:bookmarkEnd w:id="37784"/>
              <w:bookmarkEnd w:id="37785"/>
              <w:bookmarkEnd w:id="37786"/>
              <w:bookmarkEnd w:id="37787"/>
              <w:bookmarkEnd w:id="37788"/>
              <w:bookmarkEnd w:id="37789"/>
              <w:bookmarkEnd w:id="37790"/>
              <w:bookmarkEnd w:id="37791"/>
            </w:del>
          </w:p>
        </w:tc>
        <w:tc>
          <w:tcPr>
            <w:tcW w:w="846" w:type="dxa"/>
            <w:tcBorders>
              <w:top w:val="single" w:sz="4" w:space="0" w:color="auto"/>
              <w:left w:val="single" w:sz="4" w:space="0" w:color="auto"/>
              <w:bottom w:val="single" w:sz="4" w:space="0" w:color="auto"/>
              <w:right w:val="single" w:sz="4" w:space="0" w:color="auto"/>
            </w:tcBorders>
          </w:tcPr>
          <w:p w14:paraId="107975B0" w14:textId="7E53A831" w:rsidR="005F4718" w:rsidRPr="00C106B9" w:rsidDel="006346A9" w:rsidRDefault="005F4718">
            <w:pPr>
              <w:rPr>
                <w:del w:id="37792" w:author="Ramasubramani, Hariharan" w:date="2015-07-20T11:34:00Z"/>
                <w:rFonts w:cstheme="minorHAnsi"/>
                <w:color w:val="000000" w:themeColor="text1"/>
                <w:szCs w:val="18"/>
              </w:rPr>
              <w:pPrChange w:id="37793" w:author="Ramasubramani, Hariharan" w:date="2015-07-27T20:55:00Z">
                <w:pPr>
                  <w:ind w:left="-57" w:right="-76" w:firstLine="0"/>
                  <w:jc w:val="center"/>
                </w:pPr>
              </w:pPrChange>
            </w:pPr>
            <w:del w:id="37794" w:author="Ramasubramani, Hariharan" w:date="2015-07-20T11:34:00Z">
              <w:r w:rsidDel="006346A9">
                <w:rPr>
                  <w:rFonts w:cstheme="minorHAnsi"/>
                  <w:color w:val="000000" w:themeColor="text1"/>
                  <w:szCs w:val="18"/>
                </w:rPr>
                <w:delText>&lt;blank&gt;</w:delText>
              </w:r>
              <w:bookmarkStart w:id="37795" w:name="_Toc426385599"/>
              <w:bookmarkStart w:id="37796" w:name="_Toc426387003"/>
              <w:bookmarkStart w:id="37797" w:name="_Toc426388406"/>
              <w:bookmarkStart w:id="37798" w:name="_Toc426389810"/>
              <w:bookmarkStart w:id="37799" w:name="_Toc426391214"/>
              <w:bookmarkStart w:id="37800" w:name="_Toc426392618"/>
              <w:bookmarkStart w:id="37801" w:name="_Toc426394021"/>
              <w:bookmarkStart w:id="37802" w:name="_Toc427825606"/>
              <w:bookmarkStart w:id="37803" w:name="_Toc427853419"/>
              <w:bookmarkStart w:id="37804" w:name="_Toc427855659"/>
              <w:bookmarkStart w:id="37805" w:name="_Toc427857860"/>
              <w:bookmarkEnd w:id="37795"/>
              <w:bookmarkEnd w:id="37796"/>
              <w:bookmarkEnd w:id="37797"/>
              <w:bookmarkEnd w:id="37798"/>
              <w:bookmarkEnd w:id="37799"/>
              <w:bookmarkEnd w:id="37800"/>
              <w:bookmarkEnd w:id="37801"/>
              <w:bookmarkEnd w:id="37802"/>
              <w:bookmarkEnd w:id="37803"/>
              <w:bookmarkEnd w:id="37804"/>
              <w:bookmarkEnd w:id="37805"/>
            </w:del>
          </w:p>
        </w:tc>
        <w:bookmarkStart w:id="37806" w:name="_Toc426385600"/>
        <w:bookmarkStart w:id="37807" w:name="_Toc426387004"/>
        <w:bookmarkStart w:id="37808" w:name="_Toc426388407"/>
        <w:bookmarkStart w:id="37809" w:name="_Toc426389811"/>
        <w:bookmarkStart w:id="37810" w:name="_Toc426391215"/>
        <w:bookmarkStart w:id="37811" w:name="_Toc426392619"/>
        <w:bookmarkStart w:id="37812" w:name="_Toc426394022"/>
        <w:bookmarkStart w:id="37813" w:name="_Toc427825607"/>
        <w:bookmarkStart w:id="37814" w:name="_Toc427853420"/>
        <w:bookmarkStart w:id="37815" w:name="_Toc427855660"/>
        <w:bookmarkStart w:id="37816" w:name="_Toc427857861"/>
        <w:bookmarkEnd w:id="37806"/>
        <w:bookmarkEnd w:id="37807"/>
        <w:bookmarkEnd w:id="37808"/>
        <w:bookmarkEnd w:id="37809"/>
        <w:bookmarkEnd w:id="37810"/>
        <w:bookmarkEnd w:id="37811"/>
        <w:bookmarkEnd w:id="37812"/>
        <w:bookmarkEnd w:id="37813"/>
        <w:bookmarkEnd w:id="37814"/>
        <w:bookmarkEnd w:id="37815"/>
        <w:bookmarkEnd w:id="37816"/>
      </w:tr>
      <w:tr w:rsidR="005F4718" w:rsidRPr="00C106B9" w:rsidDel="006346A9" w14:paraId="63BB8633" w14:textId="2367D3A0" w:rsidTr="008C172F">
        <w:trPr>
          <w:cantSplit/>
          <w:trHeight w:val="314"/>
          <w:jc w:val="center"/>
          <w:del w:id="37817" w:author="Ramasubramani, Hariharan" w:date="2015-07-20T11:34:00Z"/>
        </w:trPr>
        <w:tc>
          <w:tcPr>
            <w:tcW w:w="1086" w:type="dxa"/>
            <w:tcBorders>
              <w:top w:val="single" w:sz="4" w:space="0" w:color="auto"/>
              <w:left w:val="single" w:sz="4" w:space="0" w:color="auto"/>
              <w:bottom w:val="single" w:sz="4" w:space="0" w:color="auto"/>
              <w:right w:val="single" w:sz="4" w:space="0" w:color="auto"/>
            </w:tcBorders>
          </w:tcPr>
          <w:p w14:paraId="2B2934D2" w14:textId="41E73025" w:rsidR="005F4718" w:rsidRPr="00C106B9" w:rsidDel="006346A9" w:rsidRDefault="005F4718">
            <w:pPr>
              <w:rPr>
                <w:del w:id="37818" w:author="Ramasubramani, Hariharan" w:date="2015-07-20T11:34:00Z"/>
                <w:rFonts w:cstheme="minorHAnsi"/>
                <w:color w:val="000000" w:themeColor="text1"/>
              </w:rPr>
              <w:pPrChange w:id="37819" w:author="Ramasubramani, Hariharan" w:date="2015-07-27T20:55:00Z">
                <w:pPr>
                  <w:pStyle w:val="ListParagraph"/>
                  <w:numPr>
                    <w:ilvl w:val="3"/>
                    <w:numId w:val="23"/>
                  </w:numPr>
                  <w:tabs>
                    <w:tab w:val="num" w:pos="2459"/>
                  </w:tabs>
                  <w:overflowPunct w:val="0"/>
                  <w:autoSpaceDE w:val="0"/>
                  <w:autoSpaceDN w:val="0"/>
                  <w:spacing w:after="60"/>
                  <w:ind w:left="-43" w:firstLine="0"/>
                  <w:textAlignment w:val="baseline"/>
                </w:pPr>
              </w:pPrChange>
            </w:pPr>
            <w:bookmarkStart w:id="37820" w:name="_Toc426385601"/>
            <w:bookmarkStart w:id="37821" w:name="_Toc426387005"/>
            <w:bookmarkStart w:id="37822" w:name="_Toc426388408"/>
            <w:bookmarkStart w:id="37823" w:name="_Toc426389812"/>
            <w:bookmarkStart w:id="37824" w:name="_Toc426391216"/>
            <w:bookmarkStart w:id="37825" w:name="_Toc426392620"/>
            <w:bookmarkStart w:id="37826" w:name="_Toc426394023"/>
            <w:bookmarkStart w:id="37827" w:name="_Toc427825608"/>
            <w:bookmarkStart w:id="37828" w:name="_Toc427853421"/>
            <w:bookmarkStart w:id="37829" w:name="_Toc427855661"/>
            <w:bookmarkStart w:id="37830" w:name="_Toc427857862"/>
            <w:bookmarkEnd w:id="37820"/>
            <w:bookmarkEnd w:id="37821"/>
            <w:bookmarkEnd w:id="37822"/>
            <w:bookmarkEnd w:id="37823"/>
            <w:bookmarkEnd w:id="37824"/>
            <w:bookmarkEnd w:id="37825"/>
            <w:bookmarkEnd w:id="37826"/>
            <w:bookmarkEnd w:id="37827"/>
            <w:bookmarkEnd w:id="37828"/>
            <w:bookmarkEnd w:id="37829"/>
            <w:bookmarkEnd w:id="37830"/>
          </w:p>
        </w:tc>
        <w:tc>
          <w:tcPr>
            <w:tcW w:w="2408" w:type="dxa"/>
            <w:tcBorders>
              <w:top w:val="single" w:sz="4" w:space="0" w:color="auto"/>
              <w:left w:val="single" w:sz="4" w:space="0" w:color="auto"/>
              <w:bottom w:val="single" w:sz="4" w:space="0" w:color="auto"/>
              <w:right w:val="single" w:sz="4" w:space="0" w:color="auto"/>
            </w:tcBorders>
          </w:tcPr>
          <w:p w14:paraId="66DC1741" w14:textId="5D2EE5FD" w:rsidR="005F4718" w:rsidRPr="00C106B9" w:rsidDel="006346A9" w:rsidRDefault="005F4718">
            <w:pPr>
              <w:rPr>
                <w:del w:id="37831" w:author="Ramasubramani, Hariharan" w:date="2015-07-20T11:34:00Z"/>
                <w:rFonts w:cstheme="minorHAnsi"/>
                <w:color w:val="000000" w:themeColor="text1"/>
                <w:szCs w:val="18"/>
              </w:rPr>
              <w:pPrChange w:id="37832" w:author="Ramasubramani, Hariharan" w:date="2015-07-27T20:55:00Z">
                <w:pPr>
                  <w:ind w:left="-18" w:firstLine="0"/>
                </w:pPr>
              </w:pPrChange>
            </w:pPr>
            <w:del w:id="37833" w:author="Ramasubramani, Hariharan" w:date="2015-07-20T11:34:00Z">
              <w:r w:rsidDel="006346A9">
                <w:rPr>
                  <w:rFonts w:cstheme="minorHAnsi"/>
                  <w:color w:val="000000" w:themeColor="text1"/>
                  <w:szCs w:val="18"/>
                </w:rPr>
                <w:delText xml:space="preserve">Document Form </w:delText>
              </w:r>
              <w:r w:rsidRPr="00C106B9" w:rsidDel="006346A9">
                <w:rPr>
                  <w:rFonts w:cstheme="minorHAnsi"/>
                  <w:color w:val="000000" w:themeColor="text1"/>
                  <w:szCs w:val="18"/>
                </w:rPr>
                <w:delText>Content Type</w:delText>
              </w:r>
              <w:bookmarkStart w:id="37834" w:name="_Toc426385602"/>
              <w:bookmarkStart w:id="37835" w:name="_Toc426387006"/>
              <w:bookmarkStart w:id="37836" w:name="_Toc426388409"/>
              <w:bookmarkStart w:id="37837" w:name="_Toc426389813"/>
              <w:bookmarkStart w:id="37838" w:name="_Toc426391217"/>
              <w:bookmarkStart w:id="37839" w:name="_Toc426392621"/>
              <w:bookmarkStart w:id="37840" w:name="_Toc426394024"/>
              <w:bookmarkStart w:id="37841" w:name="_Toc427825609"/>
              <w:bookmarkStart w:id="37842" w:name="_Toc427853422"/>
              <w:bookmarkStart w:id="37843" w:name="_Toc427855662"/>
              <w:bookmarkStart w:id="37844" w:name="_Toc427857863"/>
              <w:bookmarkEnd w:id="37834"/>
              <w:bookmarkEnd w:id="37835"/>
              <w:bookmarkEnd w:id="37836"/>
              <w:bookmarkEnd w:id="37837"/>
              <w:bookmarkEnd w:id="37838"/>
              <w:bookmarkEnd w:id="37839"/>
              <w:bookmarkEnd w:id="37840"/>
              <w:bookmarkEnd w:id="37841"/>
              <w:bookmarkEnd w:id="37842"/>
              <w:bookmarkEnd w:id="37843"/>
              <w:bookmarkEnd w:id="37844"/>
            </w:del>
          </w:p>
        </w:tc>
        <w:tc>
          <w:tcPr>
            <w:tcW w:w="759" w:type="dxa"/>
            <w:tcBorders>
              <w:top w:val="single" w:sz="4" w:space="0" w:color="auto"/>
              <w:left w:val="single" w:sz="4" w:space="0" w:color="auto"/>
              <w:bottom w:val="single" w:sz="4" w:space="0" w:color="auto"/>
              <w:right w:val="single" w:sz="4" w:space="0" w:color="auto"/>
            </w:tcBorders>
          </w:tcPr>
          <w:p w14:paraId="247516F2" w14:textId="6B39FFFC" w:rsidR="005F4718" w:rsidRPr="00C106B9" w:rsidDel="006346A9" w:rsidRDefault="005F4718">
            <w:pPr>
              <w:rPr>
                <w:del w:id="37845" w:author="Ramasubramani, Hariharan" w:date="2015-07-20T11:34:00Z"/>
                <w:rFonts w:cstheme="minorHAnsi"/>
                <w:color w:val="000000" w:themeColor="text1"/>
                <w:szCs w:val="18"/>
              </w:rPr>
              <w:pPrChange w:id="37846" w:author="Ramasubramani, Hariharan" w:date="2015-07-27T20:55:00Z">
                <w:pPr>
                  <w:ind w:firstLine="0"/>
                </w:pPr>
              </w:pPrChange>
            </w:pPr>
            <w:del w:id="37847" w:author="Ramasubramani, Hariharan" w:date="2015-07-20T11:34:00Z">
              <w:r w:rsidDel="006346A9">
                <w:rPr>
                  <w:rFonts w:cstheme="minorHAnsi"/>
                  <w:color w:val="000000" w:themeColor="text1"/>
                </w:rPr>
                <w:delText>Form Content Type</w:delText>
              </w:r>
              <w:bookmarkStart w:id="37848" w:name="_Toc426385603"/>
              <w:bookmarkStart w:id="37849" w:name="_Toc426387007"/>
              <w:bookmarkStart w:id="37850" w:name="_Toc426388410"/>
              <w:bookmarkStart w:id="37851" w:name="_Toc426389814"/>
              <w:bookmarkStart w:id="37852" w:name="_Toc426391218"/>
              <w:bookmarkStart w:id="37853" w:name="_Toc426392622"/>
              <w:bookmarkStart w:id="37854" w:name="_Toc426394025"/>
              <w:bookmarkStart w:id="37855" w:name="_Toc427825610"/>
              <w:bookmarkStart w:id="37856" w:name="_Toc427853423"/>
              <w:bookmarkStart w:id="37857" w:name="_Toc427855663"/>
              <w:bookmarkStart w:id="37858" w:name="_Toc427857864"/>
              <w:bookmarkEnd w:id="37848"/>
              <w:bookmarkEnd w:id="37849"/>
              <w:bookmarkEnd w:id="37850"/>
              <w:bookmarkEnd w:id="37851"/>
              <w:bookmarkEnd w:id="37852"/>
              <w:bookmarkEnd w:id="37853"/>
              <w:bookmarkEnd w:id="37854"/>
              <w:bookmarkEnd w:id="37855"/>
              <w:bookmarkEnd w:id="37856"/>
              <w:bookmarkEnd w:id="37857"/>
              <w:bookmarkEnd w:id="37858"/>
            </w:del>
          </w:p>
        </w:tc>
        <w:tc>
          <w:tcPr>
            <w:tcW w:w="1018" w:type="dxa"/>
            <w:tcBorders>
              <w:top w:val="single" w:sz="4" w:space="0" w:color="auto"/>
              <w:left w:val="single" w:sz="4" w:space="0" w:color="auto"/>
              <w:bottom w:val="single" w:sz="4" w:space="0" w:color="auto"/>
              <w:right w:val="single" w:sz="4" w:space="0" w:color="auto"/>
            </w:tcBorders>
          </w:tcPr>
          <w:p w14:paraId="3AFDFED5" w14:textId="2B1E6806" w:rsidR="005F4718" w:rsidRPr="00C106B9" w:rsidDel="006346A9" w:rsidRDefault="005F4718">
            <w:pPr>
              <w:rPr>
                <w:del w:id="37859" w:author="Ramasubramani, Hariharan" w:date="2015-07-20T11:34:00Z"/>
                <w:rFonts w:cstheme="minorHAnsi"/>
                <w:color w:val="000000" w:themeColor="text1"/>
                <w:szCs w:val="18"/>
              </w:rPr>
              <w:pPrChange w:id="37860" w:author="Ramasubramani, Hariharan" w:date="2015-07-27T20:55:00Z">
                <w:pPr>
                  <w:ind w:left="-57" w:firstLine="0"/>
                  <w:jc w:val="center"/>
                </w:pPr>
              </w:pPrChange>
            </w:pPr>
            <w:del w:id="37861" w:author="Ramasubramani, Hariharan" w:date="2015-07-20T11:34:00Z">
              <w:r w:rsidRPr="00C106B9" w:rsidDel="006346A9">
                <w:rPr>
                  <w:rFonts w:cstheme="minorHAnsi"/>
                  <w:color w:val="000000" w:themeColor="text1"/>
                  <w:szCs w:val="18"/>
                </w:rPr>
                <w:delText>M</w:delText>
              </w:r>
              <w:bookmarkStart w:id="37862" w:name="_Toc426385604"/>
              <w:bookmarkStart w:id="37863" w:name="_Toc426387008"/>
              <w:bookmarkStart w:id="37864" w:name="_Toc426388411"/>
              <w:bookmarkStart w:id="37865" w:name="_Toc426389815"/>
              <w:bookmarkStart w:id="37866" w:name="_Toc426391219"/>
              <w:bookmarkStart w:id="37867" w:name="_Toc426392623"/>
              <w:bookmarkStart w:id="37868" w:name="_Toc426394026"/>
              <w:bookmarkStart w:id="37869" w:name="_Toc427825611"/>
              <w:bookmarkStart w:id="37870" w:name="_Toc427853424"/>
              <w:bookmarkStart w:id="37871" w:name="_Toc427855664"/>
              <w:bookmarkStart w:id="37872" w:name="_Toc427857865"/>
              <w:bookmarkEnd w:id="37862"/>
              <w:bookmarkEnd w:id="37863"/>
              <w:bookmarkEnd w:id="37864"/>
              <w:bookmarkEnd w:id="37865"/>
              <w:bookmarkEnd w:id="37866"/>
              <w:bookmarkEnd w:id="37867"/>
              <w:bookmarkEnd w:id="37868"/>
              <w:bookmarkEnd w:id="37869"/>
              <w:bookmarkEnd w:id="37870"/>
              <w:bookmarkEnd w:id="37871"/>
              <w:bookmarkEnd w:id="37872"/>
            </w:del>
          </w:p>
        </w:tc>
        <w:tc>
          <w:tcPr>
            <w:tcW w:w="897" w:type="dxa"/>
            <w:tcBorders>
              <w:top w:val="single" w:sz="4" w:space="0" w:color="auto"/>
              <w:left w:val="single" w:sz="4" w:space="0" w:color="auto"/>
              <w:bottom w:val="single" w:sz="4" w:space="0" w:color="auto"/>
              <w:right w:val="single" w:sz="4" w:space="0" w:color="auto"/>
            </w:tcBorders>
          </w:tcPr>
          <w:p w14:paraId="3D25FEB5" w14:textId="48898339" w:rsidR="005F4718" w:rsidRPr="00C106B9" w:rsidDel="006346A9" w:rsidRDefault="005F4718">
            <w:pPr>
              <w:rPr>
                <w:del w:id="37873" w:author="Ramasubramani, Hariharan" w:date="2015-07-20T11:34:00Z"/>
                <w:rFonts w:cstheme="minorHAnsi"/>
                <w:color w:val="000000" w:themeColor="text1"/>
                <w:szCs w:val="18"/>
              </w:rPr>
              <w:pPrChange w:id="37874" w:author="Ramasubramani, Hariharan" w:date="2015-07-27T20:55:00Z">
                <w:pPr>
                  <w:ind w:left="-57" w:firstLine="0"/>
                  <w:jc w:val="center"/>
                </w:pPr>
              </w:pPrChange>
            </w:pPr>
            <w:del w:id="37875" w:author="Ramasubramani, Hariharan" w:date="2015-07-20T11:34:00Z">
              <w:r w:rsidRPr="00C106B9" w:rsidDel="006346A9">
                <w:rPr>
                  <w:rFonts w:cstheme="minorHAnsi"/>
                  <w:color w:val="000000" w:themeColor="text1"/>
                  <w:szCs w:val="18"/>
                </w:rPr>
                <w:delText>E</w:delText>
              </w:r>
              <w:bookmarkStart w:id="37876" w:name="_Toc426385605"/>
              <w:bookmarkStart w:id="37877" w:name="_Toc426387009"/>
              <w:bookmarkStart w:id="37878" w:name="_Toc426388412"/>
              <w:bookmarkStart w:id="37879" w:name="_Toc426389816"/>
              <w:bookmarkStart w:id="37880" w:name="_Toc426391220"/>
              <w:bookmarkStart w:id="37881" w:name="_Toc426392624"/>
              <w:bookmarkStart w:id="37882" w:name="_Toc426394027"/>
              <w:bookmarkStart w:id="37883" w:name="_Toc427825612"/>
              <w:bookmarkStart w:id="37884" w:name="_Toc427853425"/>
              <w:bookmarkStart w:id="37885" w:name="_Toc427855665"/>
              <w:bookmarkStart w:id="37886" w:name="_Toc427857866"/>
              <w:bookmarkEnd w:id="37876"/>
              <w:bookmarkEnd w:id="37877"/>
              <w:bookmarkEnd w:id="37878"/>
              <w:bookmarkEnd w:id="37879"/>
              <w:bookmarkEnd w:id="37880"/>
              <w:bookmarkEnd w:id="37881"/>
              <w:bookmarkEnd w:id="37882"/>
              <w:bookmarkEnd w:id="37883"/>
              <w:bookmarkEnd w:id="37884"/>
              <w:bookmarkEnd w:id="37885"/>
              <w:bookmarkEnd w:id="37886"/>
            </w:del>
          </w:p>
        </w:tc>
        <w:tc>
          <w:tcPr>
            <w:tcW w:w="1248" w:type="dxa"/>
            <w:tcBorders>
              <w:top w:val="single" w:sz="4" w:space="0" w:color="auto"/>
              <w:left w:val="single" w:sz="4" w:space="0" w:color="auto"/>
              <w:bottom w:val="single" w:sz="4" w:space="0" w:color="auto"/>
              <w:right w:val="single" w:sz="4" w:space="0" w:color="auto"/>
            </w:tcBorders>
          </w:tcPr>
          <w:p w14:paraId="75A92A9C" w14:textId="5E7C01C3" w:rsidR="005F4718" w:rsidRPr="00C106B9" w:rsidDel="006346A9" w:rsidRDefault="005F4718">
            <w:pPr>
              <w:rPr>
                <w:del w:id="37887" w:author="Ramasubramani, Hariharan" w:date="2015-07-20T11:34:00Z"/>
                <w:rFonts w:cstheme="minorHAnsi"/>
                <w:color w:val="000000" w:themeColor="text1"/>
                <w:szCs w:val="18"/>
              </w:rPr>
              <w:pPrChange w:id="37888" w:author="Ramasubramani, Hariharan" w:date="2015-07-27T20:55:00Z">
                <w:pPr>
                  <w:ind w:left="-57" w:right="-98" w:firstLine="0"/>
                  <w:jc w:val="center"/>
                </w:pPr>
              </w:pPrChange>
            </w:pPr>
            <w:del w:id="37889" w:author="Ramasubramani, Hariharan" w:date="2015-07-20T11:34:00Z">
              <w:r w:rsidDel="006346A9">
                <w:rPr>
                  <w:rFonts w:cstheme="minorHAnsi"/>
                  <w:color w:val="000000" w:themeColor="text1"/>
                  <w:szCs w:val="18"/>
                </w:rPr>
                <w:delText>Single Select</w:delText>
              </w:r>
              <w:bookmarkStart w:id="37890" w:name="_Toc426385606"/>
              <w:bookmarkStart w:id="37891" w:name="_Toc426387010"/>
              <w:bookmarkStart w:id="37892" w:name="_Toc426388413"/>
              <w:bookmarkStart w:id="37893" w:name="_Toc426389817"/>
              <w:bookmarkStart w:id="37894" w:name="_Toc426391221"/>
              <w:bookmarkStart w:id="37895" w:name="_Toc426392625"/>
              <w:bookmarkStart w:id="37896" w:name="_Toc426394028"/>
              <w:bookmarkStart w:id="37897" w:name="_Toc427825613"/>
              <w:bookmarkStart w:id="37898" w:name="_Toc427853426"/>
              <w:bookmarkStart w:id="37899" w:name="_Toc427855666"/>
              <w:bookmarkStart w:id="37900" w:name="_Toc427857867"/>
              <w:bookmarkEnd w:id="37890"/>
              <w:bookmarkEnd w:id="37891"/>
              <w:bookmarkEnd w:id="37892"/>
              <w:bookmarkEnd w:id="37893"/>
              <w:bookmarkEnd w:id="37894"/>
              <w:bookmarkEnd w:id="37895"/>
              <w:bookmarkEnd w:id="37896"/>
              <w:bookmarkEnd w:id="37897"/>
              <w:bookmarkEnd w:id="37898"/>
              <w:bookmarkEnd w:id="37899"/>
              <w:bookmarkEnd w:id="37900"/>
            </w:del>
          </w:p>
        </w:tc>
        <w:tc>
          <w:tcPr>
            <w:tcW w:w="734" w:type="dxa"/>
            <w:tcBorders>
              <w:top w:val="single" w:sz="4" w:space="0" w:color="auto"/>
              <w:left w:val="single" w:sz="4" w:space="0" w:color="auto"/>
              <w:bottom w:val="single" w:sz="4" w:space="0" w:color="auto"/>
              <w:right w:val="single" w:sz="4" w:space="0" w:color="auto"/>
            </w:tcBorders>
          </w:tcPr>
          <w:p w14:paraId="75D4A019" w14:textId="565C90CC" w:rsidR="005F4718" w:rsidRPr="00C106B9" w:rsidDel="006346A9" w:rsidRDefault="005F4718">
            <w:pPr>
              <w:rPr>
                <w:del w:id="37901" w:author="Ramasubramani, Hariharan" w:date="2015-07-20T11:34:00Z"/>
                <w:rFonts w:cstheme="minorHAnsi"/>
                <w:color w:val="000000" w:themeColor="text1"/>
                <w:szCs w:val="18"/>
              </w:rPr>
              <w:pPrChange w:id="37902" w:author="Ramasubramani, Hariharan" w:date="2015-07-27T20:55:00Z">
                <w:pPr>
                  <w:ind w:left="-57" w:firstLine="0"/>
                  <w:jc w:val="center"/>
                </w:pPr>
              </w:pPrChange>
            </w:pPr>
            <w:del w:id="37903" w:author="Ramasubramani, Hariharan" w:date="2015-07-20T11:34:00Z">
              <w:r w:rsidRPr="00C106B9" w:rsidDel="006346A9">
                <w:rPr>
                  <w:rFonts w:cstheme="minorHAnsi"/>
                  <w:color w:val="000000" w:themeColor="text1"/>
                  <w:szCs w:val="18"/>
                </w:rPr>
                <w:delText>N/A</w:delText>
              </w:r>
              <w:bookmarkStart w:id="37904" w:name="_Toc426385607"/>
              <w:bookmarkStart w:id="37905" w:name="_Toc426387011"/>
              <w:bookmarkStart w:id="37906" w:name="_Toc426388414"/>
              <w:bookmarkStart w:id="37907" w:name="_Toc426389818"/>
              <w:bookmarkStart w:id="37908" w:name="_Toc426391222"/>
              <w:bookmarkStart w:id="37909" w:name="_Toc426392626"/>
              <w:bookmarkStart w:id="37910" w:name="_Toc426394029"/>
              <w:bookmarkStart w:id="37911" w:name="_Toc427825614"/>
              <w:bookmarkStart w:id="37912" w:name="_Toc427853427"/>
              <w:bookmarkStart w:id="37913" w:name="_Toc427855667"/>
              <w:bookmarkStart w:id="37914" w:name="_Toc427857868"/>
              <w:bookmarkEnd w:id="37904"/>
              <w:bookmarkEnd w:id="37905"/>
              <w:bookmarkEnd w:id="37906"/>
              <w:bookmarkEnd w:id="37907"/>
              <w:bookmarkEnd w:id="37908"/>
              <w:bookmarkEnd w:id="37909"/>
              <w:bookmarkEnd w:id="37910"/>
              <w:bookmarkEnd w:id="37911"/>
              <w:bookmarkEnd w:id="37912"/>
              <w:bookmarkEnd w:id="37913"/>
              <w:bookmarkEnd w:id="37914"/>
            </w:del>
          </w:p>
        </w:tc>
        <w:tc>
          <w:tcPr>
            <w:tcW w:w="1868" w:type="dxa"/>
            <w:tcBorders>
              <w:top w:val="single" w:sz="4" w:space="0" w:color="auto"/>
              <w:left w:val="single" w:sz="4" w:space="0" w:color="auto"/>
              <w:bottom w:val="single" w:sz="4" w:space="0" w:color="auto"/>
              <w:right w:val="single" w:sz="4" w:space="0" w:color="auto"/>
            </w:tcBorders>
          </w:tcPr>
          <w:p w14:paraId="4B04BD3C" w14:textId="04148102" w:rsidR="006C03CB" w:rsidDel="006346A9" w:rsidRDefault="006C03CB">
            <w:pPr>
              <w:rPr>
                <w:del w:id="37915" w:author="Ramasubramani, Hariharan" w:date="2015-07-20T11:34:00Z"/>
                <w:rFonts w:cstheme="minorHAnsi"/>
                <w:color w:val="000000" w:themeColor="text1"/>
              </w:rPr>
              <w:pPrChange w:id="37916" w:author="Ramasubramani, Hariharan" w:date="2015-07-27T20:55:00Z">
                <w:pPr>
                  <w:pStyle w:val="ListParagraph"/>
                  <w:ind w:left="148" w:firstLine="0"/>
                </w:pPr>
              </w:pPrChange>
            </w:pPr>
            <w:del w:id="37917" w:author="Ramasubramani, Hariharan" w:date="2015-07-20T11:34:00Z">
              <w:r w:rsidDel="006346A9">
                <w:rPr>
                  <w:rFonts w:cstheme="minorHAnsi"/>
                  <w:color w:val="000000" w:themeColor="text1"/>
                </w:rPr>
                <w:delText>Values will be maintained by RDM. See BRD</w:delText>
              </w:r>
              <w:r w:rsidR="00E67E6D" w:rsidDel="006346A9">
                <w:rPr>
                  <w:rFonts w:cstheme="minorHAnsi"/>
                  <w:color w:val="000000" w:themeColor="text1"/>
                </w:rPr>
                <w:delText xml:space="preserve"> for actual values</w:delText>
              </w:r>
              <w:bookmarkStart w:id="37918" w:name="_Toc426385608"/>
              <w:bookmarkStart w:id="37919" w:name="_Toc426387012"/>
              <w:bookmarkStart w:id="37920" w:name="_Toc426388415"/>
              <w:bookmarkStart w:id="37921" w:name="_Toc426389819"/>
              <w:bookmarkStart w:id="37922" w:name="_Toc426391223"/>
              <w:bookmarkStart w:id="37923" w:name="_Toc426392627"/>
              <w:bookmarkStart w:id="37924" w:name="_Toc426394030"/>
              <w:bookmarkStart w:id="37925" w:name="_Toc427825615"/>
              <w:bookmarkStart w:id="37926" w:name="_Toc427853428"/>
              <w:bookmarkStart w:id="37927" w:name="_Toc427855668"/>
              <w:bookmarkStart w:id="37928" w:name="_Toc427857869"/>
              <w:bookmarkEnd w:id="37918"/>
              <w:bookmarkEnd w:id="37919"/>
              <w:bookmarkEnd w:id="37920"/>
              <w:bookmarkEnd w:id="37921"/>
              <w:bookmarkEnd w:id="37922"/>
              <w:bookmarkEnd w:id="37923"/>
              <w:bookmarkEnd w:id="37924"/>
              <w:bookmarkEnd w:id="37925"/>
              <w:bookmarkEnd w:id="37926"/>
              <w:bookmarkEnd w:id="37927"/>
              <w:bookmarkEnd w:id="37928"/>
            </w:del>
          </w:p>
          <w:p w14:paraId="790EE1FB" w14:textId="382BBEB9" w:rsidR="00096667" w:rsidRPr="00EA5FEA" w:rsidDel="006346A9" w:rsidRDefault="00096667">
            <w:pPr>
              <w:rPr>
                <w:del w:id="37929" w:author="Ramasubramani, Hariharan" w:date="2015-07-20T11:34:00Z"/>
                <w:rFonts w:cstheme="minorHAnsi"/>
                <w:color w:val="000000" w:themeColor="text1"/>
                <w:szCs w:val="18"/>
              </w:rPr>
              <w:pPrChange w:id="37930" w:author="Ramasubramani, Hariharan" w:date="2015-07-27T20:55:00Z">
                <w:pPr>
                  <w:pStyle w:val="ListParagraph"/>
                  <w:ind w:left="148" w:firstLine="0"/>
                </w:pPr>
              </w:pPrChange>
            </w:pPr>
            <w:bookmarkStart w:id="37931" w:name="_Toc426385609"/>
            <w:bookmarkStart w:id="37932" w:name="_Toc426387013"/>
            <w:bookmarkStart w:id="37933" w:name="_Toc426388416"/>
            <w:bookmarkStart w:id="37934" w:name="_Toc426389820"/>
            <w:bookmarkStart w:id="37935" w:name="_Toc426391224"/>
            <w:bookmarkStart w:id="37936" w:name="_Toc426392628"/>
            <w:bookmarkStart w:id="37937" w:name="_Toc426394031"/>
            <w:bookmarkStart w:id="37938" w:name="_Toc427825616"/>
            <w:bookmarkStart w:id="37939" w:name="_Toc427853429"/>
            <w:bookmarkStart w:id="37940" w:name="_Toc427855669"/>
            <w:bookmarkStart w:id="37941" w:name="_Toc427857870"/>
            <w:bookmarkEnd w:id="37931"/>
            <w:bookmarkEnd w:id="37932"/>
            <w:bookmarkEnd w:id="37933"/>
            <w:bookmarkEnd w:id="37934"/>
            <w:bookmarkEnd w:id="37935"/>
            <w:bookmarkEnd w:id="37936"/>
            <w:bookmarkEnd w:id="37937"/>
            <w:bookmarkEnd w:id="37938"/>
            <w:bookmarkEnd w:id="37939"/>
            <w:bookmarkEnd w:id="37940"/>
            <w:bookmarkEnd w:id="37941"/>
          </w:p>
        </w:tc>
        <w:tc>
          <w:tcPr>
            <w:tcW w:w="846" w:type="dxa"/>
            <w:tcBorders>
              <w:top w:val="single" w:sz="4" w:space="0" w:color="auto"/>
              <w:left w:val="single" w:sz="4" w:space="0" w:color="auto"/>
              <w:bottom w:val="single" w:sz="4" w:space="0" w:color="auto"/>
              <w:right w:val="single" w:sz="4" w:space="0" w:color="auto"/>
            </w:tcBorders>
          </w:tcPr>
          <w:p w14:paraId="4B00409C" w14:textId="0140862B" w:rsidR="005F4718" w:rsidRPr="00C106B9" w:rsidDel="006346A9" w:rsidRDefault="005F4718">
            <w:pPr>
              <w:rPr>
                <w:del w:id="37942" w:author="Ramasubramani, Hariharan" w:date="2015-07-20T11:34:00Z"/>
                <w:rFonts w:cstheme="minorHAnsi"/>
                <w:color w:val="000000" w:themeColor="text1"/>
                <w:szCs w:val="18"/>
              </w:rPr>
              <w:pPrChange w:id="37943" w:author="Ramasubramani, Hariharan" w:date="2015-07-27T20:55:00Z">
                <w:pPr>
                  <w:ind w:left="-57" w:right="-76" w:firstLine="0"/>
                  <w:jc w:val="center"/>
                </w:pPr>
              </w:pPrChange>
            </w:pPr>
            <w:del w:id="37944" w:author="Ramasubramani, Hariharan" w:date="2015-07-20T11:34:00Z">
              <w:r w:rsidRPr="00C106B9" w:rsidDel="006346A9">
                <w:rPr>
                  <w:rFonts w:cstheme="minorHAnsi"/>
                  <w:color w:val="000000" w:themeColor="text1"/>
                  <w:szCs w:val="18"/>
                </w:rPr>
                <w:delText>&lt;</w:delText>
              </w:r>
              <w:r w:rsidDel="006346A9">
                <w:rPr>
                  <w:rFonts w:cstheme="minorHAnsi"/>
                  <w:color w:val="000000" w:themeColor="text1"/>
                  <w:szCs w:val="18"/>
                </w:rPr>
                <w:delText>Blank</w:delText>
              </w:r>
              <w:r w:rsidRPr="00C106B9" w:rsidDel="006346A9">
                <w:rPr>
                  <w:rFonts w:cstheme="minorHAnsi"/>
                  <w:color w:val="000000" w:themeColor="text1"/>
                  <w:szCs w:val="18"/>
                </w:rPr>
                <w:delText>&gt;</w:delText>
              </w:r>
              <w:bookmarkStart w:id="37945" w:name="_Toc426385610"/>
              <w:bookmarkStart w:id="37946" w:name="_Toc426387014"/>
              <w:bookmarkStart w:id="37947" w:name="_Toc426388417"/>
              <w:bookmarkStart w:id="37948" w:name="_Toc426389821"/>
              <w:bookmarkStart w:id="37949" w:name="_Toc426391225"/>
              <w:bookmarkStart w:id="37950" w:name="_Toc426392629"/>
              <w:bookmarkStart w:id="37951" w:name="_Toc426394032"/>
              <w:bookmarkStart w:id="37952" w:name="_Toc427825617"/>
              <w:bookmarkStart w:id="37953" w:name="_Toc427853430"/>
              <w:bookmarkStart w:id="37954" w:name="_Toc427855670"/>
              <w:bookmarkStart w:id="37955" w:name="_Toc427857871"/>
              <w:bookmarkEnd w:id="37945"/>
              <w:bookmarkEnd w:id="37946"/>
              <w:bookmarkEnd w:id="37947"/>
              <w:bookmarkEnd w:id="37948"/>
              <w:bookmarkEnd w:id="37949"/>
              <w:bookmarkEnd w:id="37950"/>
              <w:bookmarkEnd w:id="37951"/>
              <w:bookmarkEnd w:id="37952"/>
              <w:bookmarkEnd w:id="37953"/>
              <w:bookmarkEnd w:id="37954"/>
              <w:bookmarkEnd w:id="37955"/>
            </w:del>
          </w:p>
        </w:tc>
        <w:bookmarkStart w:id="37956" w:name="_Toc426385611"/>
        <w:bookmarkStart w:id="37957" w:name="_Toc426387015"/>
        <w:bookmarkStart w:id="37958" w:name="_Toc426388418"/>
        <w:bookmarkStart w:id="37959" w:name="_Toc426389822"/>
        <w:bookmarkStart w:id="37960" w:name="_Toc426391226"/>
        <w:bookmarkStart w:id="37961" w:name="_Toc426392630"/>
        <w:bookmarkStart w:id="37962" w:name="_Toc426394033"/>
        <w:bookmarkStart w:id="37963" w:name="_Toc427825618"/>
        <w:bookmarkStart w:id="37964" w:name="_Toc427853431"/>
        <w:bookmarkStart w:id="37965" w:name="_Toc427855671"/>
        <w:bookmarkStart w:id="37966" w:name="_Toc427857872"/>
        <w:bookmarkEnd w:id="37956"/>
        <w:bookmarkEnd w:id="37957"/>
        <w:bookmarkEnd w:id="37958"/>
        <w:bookmarkEnd w:id="37959"/>
        <w:bookmarkEnd w:id="37960"/>
        <w:bookmarkEnd w:id="37961"/>
        <w:bookmarkEnd w:id="37962"/>
        <w:bookmarkEnd w:id="37963"/>
        <w:bookmarkEnd w:id="37964"/>
        <w:bookmarkEnd w:id="37965"/>
        <w:bookmarkEnd w:id="37966"/>
      </w:tr>
      <w:tr w:rsidR="005F4718" w:rsidRPr="00C106B9" w:rsidDel="006346A9" w14:paraId="7FE52086" w14:textId="6E04FDA3" w:rsidTr="008C172F">
        <w:trPr>
          <w:cantSplit/>
          <w:trHeight w:val="314"/>
          <w:jc w:val="center"/>
          <w:del w:id="37967" w:author="Ramasubramani, Hariharan" w:date="2015-07-20T11:34:00Z"/>
        </w:trPr>
        <w:tc>
          <w:tcPr>
            <w:tcW w:w="1086" w:type="dxa"/>
            <w:tcBorders>
              <w:top w:val="single" w:sz="4" w:space="0" w:color="auto"/>
              <w:left w:val="single" w:sz="4" w:space="0" w:color="auto"/>
              <w:bottom w:val="single" w:sz="4" w:space="0" w:color="auto"/>
              <w:right w:val="single" w:sz="4" w:space="0" w:color="auto"/>
            </w:tcBorders>
          </w:tcPr>
          <w:p w14:paraId="2C183117" w14:textId="612E56D9" w:rsidR="005F4718" w:rsidRPr="00C106B9" w:rsidDel="006346A9" w:rsidRDefault="005F4718">
            <w:pPr>
              <w:rPr>
                <w:del w:id="37968" w:author="Ramasubramani, Hariharan" w:date="2015-07-20T11:34:00Z"/>
                <w:rFonts w:cstheme="minorHAnsi"/>
                <w:color w:val="000000" w:themeColor="text1"/>
              </w:rPr>
              <w:pPrChange w:id="37969" w:author="Ramasubramani, Hariharan" w:date="2015-07-27T20:55:00Z">
                <w:pPr>
                  <w:pStyle w:val="ListParagraph"/>
                  <w:numPr>
                    <w:ilvl w:val="3"/>
                    <w:numId w:val="23"/>
                  </w:numPr>
                  <w:tabs>
                    <w:tab w:val="num" w:pos="2459"/>
                  </w:tabs>
                  <w:overflowPunct w:val="0"/>
                  <w:autoSpaceDE w:val="0"/>
                  <w:autoSpaceDN w:val="0"/>
                  <w:spacing w:after="60"/>
                  <w:ind w:left="-43" w:firstLine="0"/>
                  <w:textAlignment w:val="baseline"/>
                </w:pPr>
              </w:pPrChange>
            </w:pPr>
            <w:bookmarkStart w:id="37970" w:name="_Toc426385612"/>
            <w:bookmarkStart w:id="37971" w:name="_Toc426387016"/>
            <w:bookmarkStart w:id="37972" w:name="_Toc426388419"/>
            <w:bookmarkStart w:id="37973" w:name="_Toc426389823"/>
            <w:bookmarkStart w:id="37974" w:name="_Toc426391227"/>
            <w:bookmarkStart w:id="37975" w:name="_Toc426392631"/>
            <w:bookmarkStart w:id="37976" w:name="_Toc426394034"/>
            <w:bookmarkStart w:id="37977" w:name="_Toc427825619"/>
            <w:bookmarkStart w:id="37978" w:name="_Toc427853432"/>
            <w:bookmarkStart w:id="37979" w:name="_Toc427855672"/>
            <w:bookmarkStart w:id="37980" w:name="_Toc427857873"/>
            <w:bookmarkEnd w:id="37970"/>
            <w:bookmarkEnd w:id="37971"/>
            <w:bookmarkEnd w:id="37972"/>
            <w:bookmarkEnd w:id="37973"/>
            <w:bookmarkEnd w:id="37974"/>
            <w:bookmarkEnd w:id="37975"/>
            <w:bookmarkEnd w:id="37976"/>
            <w:bookmarkEnd w:id="37977"/>
            <w:bookmarkEnd w:id="37978"/>
            <w:bookmarkEnd w:id="37979"/>
            <w:bookmarkEnd w:id="37980"/>
          </w:p>
        </w:tc>
        <w:tc>
          <w:tcPr>
            <w:tcW w:w="2408" w:type="dxa"/>
            <w:tcBorders>
              <w:top w:val="single" w:sz="4" w:space="0" w:color="auto"/>
              <w:left w:val="single" w:sz="4" w:space="0" w:color="auto"/>
              <w:bottom w:val="single" w:sz="4" w:space="0" w:color="auto"/>
              <w:right w:val="single" w:sz="4" w:space="0" w:color="auto"/>
            </w:tcBorders>
          </w:tcPr>
          <w:p w14:paraId="371FFBAC" w14:textId="49C6B13D" w:rsidR="005F4718" w:rsidRPr="00C106B9" w:rsidDel="006346A9" w:rsidRDefault="005F4718">
            <w:pPr>
              <w:rPr>
                <w:del w:id="37981" w:author="Ramasubramani, Hariharan" w:date="2015-07-20T11:34:00Z"/>
                <w:rFonts w:cstheme="minorHAnsi"/>
                <w:color w:val="000000" w:themeColor="text1"/>
                <w:szCs w:val="18"/>
              </w:rPr>
              <w:pPrChange w:id="37982" w:author="Ramasubramani, Hariharan" w:date="2015-07-27T20:55:00Z">
                <w:pPr>
                  <w:ind w:firstLine="0"/>
                </w:pPr>
              </w:pPrChange>
            </w:pPr>
            <w:del w:id="37983" w:author="Ramasubramani, Hariharan" w:date="2015-07-20T11:34:00Z">
              <w:r w:rsidRPr="00C106B9" w:rsidDel="006346A9">
                <w:rPr>
                  <w:rFonts w:cstheme="minorHAnsi"/>
                  <w:color w:val="000000" w:themeColor="text1"/>
                  <w:szCs w:val="18"/>
                </w:rPr>
                <w:delText>Number of Pages</w:delText>
              </w:r>
              <w:bookmarkStart w:id="37984" w:name="_Toc426385613"/>
              <w:bookmarkStart w:id="37985" w:name="_Toc426387017"/>
              <w:bookmarkStart w:id="37986" w:name="_Toc426388420"/>
              <w:bookmarkStart w:id="37987" w:name="_Toc426389824"/>
              <w:bookmarkStart w:id="37988" w:name="_Toc426391228"/>
              <w:bookmarkStart w:id="37989" w:name="_Toc426392632"/>
              <w:bookmarkStart w:id="37990" w:name="_Toc426394035"/>
              <w:bookmarkStart w:id="37991" w:name="_Toc427825620"/>
              <w:bookmarkStart w:id="37992" w:name="_Toc427853433"/>
              <w:bookmarkStart w:id="37993" w:name="_Toc427855673"/>
              <w:bookmarkStart w:id="37994" w:name="_Toc427857874"/>
              <w:bookmarkEnd w:id="37984"/>
              <w:bookmarkEnd w:id="37985"/>
              <w:bookmarkEnd w:id="37986"/>
              <w:bookmarkEnd w:id="37987"/>
              <w:bookmarkEnd w:id="37988"/>
              <w:bookmarkEnd w:id="37989"/>
              <w:bookmarkEnd w:id="37990"/>
              <w:bookmarkEnd w:id="37991"/>
              <w:bookmarkEnd w:id="37992"/>
              <w:bookmarkEnd w:id="37993"/>
              <w:bookmarkEnd w:id="37994"/>
            </w:del>
          </w:p>
        </w:tc>
        <w:tc>
          <w:tcPr>
            <w:tcW w:w="759" w:type="dxa"/>
            <w:tcBorders>
              <w:top w:val="single" w:sz="4" w:space="0" w:color="auto"/>
              <w:left w:val="single" w:sz="4" w:space="0" w:color="auto"/>
              <w:bottom w:val="single" w:sz="4" w:space="0" w:color="auto"/>
              <w:right w:val="single" w:sz="4" w:space="0" w:color="auto"/>
            </w:tcBorders>
          </w:tcPr>
          <w:p w14:paraId="6106D7CA" w14:textId="668A509E" w:rsidR="005F4718" w:rsidRPr="00C106B9" w:rsidDel="006346A9" w:rsidRDefault="005F4718">
            <w:pPr>
              <w:rPr>
                <w:del w:id="37995" w:author="Ramasubramani, Hariharan" w:date="2015-07-20T11:34:00Z"/>
                <w:rFonts w:cstheme="minorHAnsi"/>
                <w:color w:val="000000" w:themeColor="text1"/>
                <w:szCs w:val="18"/>
              </w:rPr>
              <w:pPrChange w:id="37996" w:author="Ramasubramani, Hariharan" w:date="2015-07-27T20:55:00Z">
                <w:pPr>
                  <w:ind w:firstLine="0"/>
                </w:pPr>
              </w:pPrChange>
            </w:pPr>
            <w:del w:id="37997" w:author="Ramasubramani, Hariharan" w:date="2015-07-20T11:34:00Z">
              <w:r w:rsidRPr="00C106B9" w:rsidDel="006346A9">
                <w:rPr>
                  <w:rFonts w:cstheme="minorHAnsi"/>
                  <w:color w:val="000000" w:themeColor="text1"/>
                </w:rPr>
                <w:delText>-</w:delText>
              </w:r>
              <w:bookmarkStart w:id="37998" w:name="_Toc426385614"/>
              <w:bookmarkStart w:id="37999" w:name="_Toc426387018"/>
              <w:bookmarkStart w:id="38000" w:name="_Toc426388421"/>
              <w:bookmarkStart w:id="38001" w:name="_Toc426389825"/>
              <w:bookmarkStart w:id="38002" w:name="_Toc426391229"/>
              <w:bookmarkStart w:id="38003" w:name="_Toc426392633"/>
              <w:bookmarkStart w:id="38004" w:name="_Toc426394036"/>
              <w:bookmarkStart w:id="38005" w:name="_Toc427825621"/>
              <w:bookmarkStart w:id="38006" w:name="_Toc427853434"/>
              <w:bookmarkStart w:id="38007" w:name="_Toc427855674"/>
              <w:bookmarkStart w:id="38008" w:name="_Toc427857875"/>
              <w:bookmarkEnd w:id="37998"/>
              <w:bookmarkEnd w:id="37999"/>
              <w:bookmarkEnd w:id="38000"/>
              <w:bookmarkEnd w:id="38001"/>
              <w:bookmarkEnd w:id="38002"/>
              <w:bookmarkEnd w:id="38003"/>
              <w:bookmarkEnd w:id="38004"/>
              <w:bookmarkEnd w:id="38005"/>
              <w:bookmarkEnd w:id="38006"/>
              <w:bookmarkEnd w:id="38007"/>
              <w:bookmarkEnd w:id="38008"/>
            </w:del>
          </w:p>
        </w:tc>
        <w:tc>
          <w:tcPr>
            <w:tcW w:w="1018" w:type="dxa"/>
            <w:tcBorders>
              <w:top w:val="single" w:sz="4" w:space="0" w:color="auto"/>
              <w:left w:val="single" w:sz="4" w:space="0" w:color="auto"/>
              <w:bottom w:val="single" w:sz="4" w:space="0" w:color="auto"/>
              <w:right w:val="single" w:sz="4" w:space="0" w:color="auto"/>
            </w:tcBorders>
          </w:tcPr>
          <w:p w14:paraId="5E914635" w14:textId="6343A6F8" w:rsidR="005F4718" w:rsidRPr="00C106B9" w:rsidDel="006346A9" w:rsidRDefault="005F4718">
            <w:pPr>
              <w:rPr>
                <w:del w:id="38009" w:author="Ramasubramani, Hariharan" w:date="2015-07-20T11:34:00Z"/>
                <w:rFonts w:cstheme="minorHAnsi"/>
                <w:color w:val="000000" w:themeColor="text1"/>
                <w:szCs w:val="18"/>
              </w:rPr>
              <w:pPrChange w:id="38010" w:author="Ramasubramani, Hariharan" w:date="2015-07-27T20:55:00Z">
                <w:pPr>
                  <w:ind w:left="-57" w:firstLine="0"/>
                  <w:jc w:val="center"/>
                </w:pPr>
              </w:pPrChange>
            </w:pPr>
            <w:del w:id="38011" w:author="Ramasubramani, Hariharan" w:date="2015-07-20T11:34:00Z">
              <w:r w:rsidRPr="00C106B9" w:rsidDel="006346A9">
                <w:rPr>
                  <w:rFonts w:cstheme="minorHAnsi"/>
                  <w:color w:val="000000" w:themeColor="text1"/>
                  <w:szCs w:val="18"/>
                </w:rPr>
                <w:delText>M</w:delText>
              </w:r>
              <w:bookmarkStart w:id="38012" w:name="_Toc426385615"/>
              <w:bookmarkStart w:id="38013" w:name="_Toc426387019"/>
              <w:bookmarkStart w:id="38014" w:name="_Toc426388422"/>
              <w:bookmarkStart w:id="38015" w:name="_Toc426389826"/>
              <w:bookmarkStart w:id="38016" w:name="_Toc426391230"/>
              <w:bookmarkStart w:id="38017" w:name="_Toc426392634"/>
              <w:bookmarkStart w:id="38018" w:name="_Toc426394037"/>
              <w:bookmarkStart w:id="38019" w:name="_Toc427825622"/>
              <w:bookmarkStart w:id="38020" w:name="_Toc427853435"/>
              <w:bookmarkStart w:id="38021" w:name="_Toc427855675"/>
              <w:bookmarkStart w:id="38022" w:name="_Toc427857876"/>
              <w:bookmarkEnd w:id="38012"/>
              <w:bookmarkEnd w:id="38013"/>
              <w:bookmarkEnd w:id="38014"/>
              <w:bookmarkEnd w:id="38015"/>
              <w:bookmarkEnd w:id="38016"/>
              <w:bookmarkEnd w:id="38017"/>
              <w:bookmarkEnd w:id="38018"/>
              <w:bookmarkEnd w:id="38019"/>
              <w:bookmarkEnd w:id="38020"/>
              <w:bookmarkEnd w:id="38021"/>
              <w:bookmarkEnd w:id="38022"/>
            </w:del>
          </w:p>
        </w:tc>
        <w:tc>
          <w:tcPr>
            <w:tcW w:w="897" w:type="dxa"/>
            <w:tcBorders>
              <w:top w:val="single" w:sz="4" w:space="0" w:color="auto"/>
              <w:left w:val="single" w:sz="4" w:space="0" w:color="auto"/>
              <w:bottom w:val="single" w:sz="4" w:space="0" w:color="auto"/>
              <w:right w:val="single" w:sz="4" w:space="0" w:color="auto"/>
            </w:tcBorders>
          </w:tcPr>
          <w:p w14:paraId="063F59B1" w14:textId="356975AD" w:rsidR="005F4718" w:rsidRPr="00C106B9" w:rsidDel="006346A9" w:rsidRDefault="005F4718">
            <w:pPr>
              <w:rPr>
                <w:del w:id="38023" w:author="Ramasubramani, Hariharan" w:date="2015-07-20T11:34:00Z"/>
                <w:rFonts w:cstheme="minorHAnsi"/>
                <w:color w:val="000000" w:themeColor="text1"/>
                <w:szCs w:val="18"/>
              </w:rPr>
              <w:pPrChange w:id="38024" w:author="Ramasubramani, Hariharan" w:date="2015-07-27T20:55:00Z">
                <w:pPr>
                  <w:ind w:left="-57" w:firstLine="0"/>
                  <w:jc w:val="center"/>
                </w:pPr>
              </w:pPrChange>
            </w:pPr>
            <w:del w:id="38025" w:author="Ramasubramani, Hariharan" w:date="2015-07-20T11:34:00Z">
              <w:r w:rsidRPr="00C106B9" w:rsidDel="006346A9">
                <w:rPr>
                  <w:rFonts w:cstheme="minorHAnsi"/>
                  <w:color w:val="000000" w:themeColor="text1"/>
                  <w:szCs w:val="18"/>
                </w:rPr>
                <w:delText>E</w:delText>
              </w:r>
              <w:bookmarkStart w:id="38026" w:name="_Toc426385616"/>
              <w:bookmarkStart w:id="38027" w:name="_Toc426387020"/>
              <w:bookmarkStart w:id="38028" w:name="_Toc426388423"/>
              <w:bookmarkStart w:id="38029" w:name="_Toc426389827"/>
              <w:bookmarkStart w:id="38030" w:name="_Toc426391231"/>
              <w:bookmarkStart w:id="38031" w:name="_Toc426392635"/>
              <w:bookmarkStart w:id="38032" w:name="_Toc426394038"/>
              <w:bookmarkStart w:id="38033" w:name="_Toc427825623"/>
              <w:bookmarkStart w:id="38034" w:name="_Toc427853436"/>
              <w:bookmarkStart w:id="38035" w:name="_Toc427855676"/>
              <w:bookmarkStart w:id="38036" w:name="_Toc427857877"/>
              <w:bookmarkEnd w:id="38026"/>
              <w:bookmarkEnd w:id="38027"/>
              <w:bookmarkEnd w:id="38028"/>
              <w:bookmarkEnd w:id="38029"/>
              <w:bookmarkEnd w:id="38030"/>
              <w:bookmarkEnd w:id="38031"/>
              <w:bookmarkEnd w:id="38032"/>
              <w:bookmarkEnd w:id="38033"/>
              <w:bookmarkEnd w:id="38034"/>
              <w:bookmarkEnd w:id="38035"/>
              <w:bookmarkEnd w:id="38036"/>
            </w:del>
          </w:p>
        </w:tc>
        <w:tc>
          <w:tcPr>
            <w:tcW w:w="1248" w:type="dxa"/>
            <w:tcBorders>
              <w:top w:val="single" w:sz="4" w:space="0" w:color="auto"/>
              <w:left w:val="single" w:sz="4" w:space="0" w:color="auto"/>
              <w:bottom w:val="single" w:sz="4" w:space="0" w:color="auto"/>
              <w:right w:val="single" w:sz="4" w:space="0" w:color="auto"/>
            </w:tcBorders>
          </w:tcPr>
          <w:p w14:paraId="47608722" w14:textId="29D431CF" w:rsidR="005F4718" w:rsidRPr="00C106B9" w:rsidDel="006346A9" w:rsidRDefault="005F4718">
            <w:pPr>
              <w:rPr>
                <w:del w:id="38037" w:author="Ramasubramani, Hariharan" w:date="2015-07-20T11:34:00Z"/>
                <w:rFonts w:cstheme="minorHAnsi"/>
                <w:color w:val="000000" w:themeColor="text1"/>
                <w:szCs w:val="18"/>
              </w:rPr>
              <w:pPrChange w:id="38038" w:author="Ramasubramani, Hariharan" w:date="2015-07-27T20:55:00Z">
                <w:pPr>
                  <w:ind w:left="-57" w:right="-98" w:firstLine="0"/>
                  <w:jc w:val="center"/>
                </w:pPr>
              </w:pPrChange>
            </w:pPr>
            <w:del w:id="38039" w:author="Ramasubramani, Hariharan" w:date="2015-07-20T11:34:00Z">
              <w:r w:rsidRPr="00C106B9" w:rsidDel="006346A9">
                <w:rPr>
                  <w:rFonts w:cstheme="minorHAnsi"/>
                  <w:color w:val="000000" w:themeColor="text1"/>
                  <w:szCs w:val="18"/>
                </w:rPr>
                <w:delText>N</w:delText>
              </w:r>
              <w:bookmarkStart w:id="38040" w:name="_Toc426385617"/>
              <w:bookmarkStart w:id="38041" w:name="_Toc426387021"/>
              <w:bookmarkStart w:id="38042" w:name="_Toc426388424"/>
              <w:bookmarkStart w:id="38043" w:name="_Toc426389828"/>
              <w:bookmarkStart w:id="38044" w:name="_Toc426391232"/>
              <w:bookmarkStart w:id="38045" w:name="_Toc426392636"/>
              <w:bookmarkStart w:id="38046" w:name="_Toc426394039"/>
              <w:bookmarkStart w:id="38047" w:name="_Toc427825624"/>
              <w:bookmarkStart w:id="38048" w:name="_Toc427853437"/>
              <w:bookmarkStart w:id="38049" w:name="_Toc427855677"/>
              <w:bookmarkStart w:id="38050" w:name="_Toc427857878"/>
              <w:bookmarkEnd w:id="38040"/>
              <w:bookmarkEnd w:id="38041"/>
              <w:bookmarkEnd w:id="38042"/>
              <w:bookmarkEnd w:id="38043"/>
              <w:bookmarkEnd w:id="38044"/>
              <w:bookmarkEnd w:id="38045"/>
              <w:bookmarkEnd w:id="38046"/>
              <w:bookmarkEnd w:id="38047"/>
              <w:bookmarkEnd w:id="38048"/>
              <w:bookmarkEnd w:id="38049"/>
              <w:bookmarkEnd w:id="38050"/>
            </w:del>
          </w:p>
        </w:tc>
        <w:tc>
          <w:tcPr>
            <w:tcW w:w="734" w:type="dxa"/>
            <w:tcBorders>
              <w:top w:val="single" w:sz="4" w:space="0" w:color="auto"/>
              <w:left w:val="single" w:sz="4" w:space="0" w:color="auto"/>
              <w:bottom w:val="single" w:sz="4" w:space="0" w:color="auto"/>
              <w:right w:val="single" w:sz="4" w:space="0" w:color="auto"/>
            </w:tcBorders>
          </w:tcPr>
          <w:p w14:paraId="5D2D0728" w14:textId="4C87A25F" w:rsidR="005F4718" w:rsidRPr="00C106B9" w:rsidDel="006346A9" w:rsidRDefault="005F4718">
            <w:pPr>
              <w:rPr>
                <w:del w:id="38051" w:author="Ramasubramani, Hariharan" w:date="2015-07-20T11:34:00Z"/>
                <w:rFonts w:cstheme="minorHAnsi"/>
                <w:color w:val="000000" w:themeColor="text1"/>
                <w:szCs w:val="18"/>
              </w:rPr>
              <w:pPrChange w:id="38052" w:author="Ramasubramani, Hariharan" w:date="2015-07-27T20:55:00Z">
                <w:pPr>
                  <w:ind w:left="-57" w:firstLine="0"/>
                  <w:jc w:val="center"/>
                </w:pPr>
              </w:pPrChange>
            </w:pPr>
            <w:del w:id="38053" w:author="Ramasubramani, Hariharan" w:date="2015-07-20T11:34:00Z">
              <w:r w:rsidRPr="00C106B9" w:rsidDel="006346A9">
                <w:rPr>
                  <w:rFonts w:cstheme="minorHAnsi"/>
                  <w:color w:val="000000" w:themeColor="text1"/>
                  <w:szCs w:val="18"/>
                </w:rPr>
                <w:delText>4</w:delText>
              </w:r>
              <w:bookmarkStart w:id="38054" w:name="_Toc426385618"/>
              <w:bookmarkStart w:id="38055" w:name="_Toc426387022"/>
              <w:bookmarkStart w:id="38056" w:name="_Toc426388425"/>
              <w:bookmarkStart w:id="38057" w:name="_Toc426389829"/>
              <w:bookmarkStart w:id="38058" w:name="_Toc426391233"/>
              <w:bookmarkStart w:id="38059" w:name="_Toc426392637"/>
              <w:bookmarkStart w:id="38060" w:name="_Toc426394040"/>
              <w:bookmarkStart w:id="38061" w:name="_Toc427825625"/>
              <w:bookmarkStart w:id="38062" w:name="_Toc427853438"/>
              <w:bookmarkStart w:id="38063" w:name="_Toc427855678"/>
              <w:bookmarkStart w:id="38064" w:name="_Toc427857879"/>
              <w:bookmarkEnd w:id="38054"/>
              <w:bookmarkEnd w:id="38055"/>
              <w:bookmarkEnd w:id="38056"/>
              <w:bookmarkEnd w:id="38057"/>
              <w:bookmarkEnd w:id="38058"/>
              <w:bookmarkEnd w:id="38059"/>
              <w:bookmarkEnd w:id="38060"/>
              <w:bookmarkEnd w:id="38061"/>
              <w:bookmarkEnd w:id="38062"/>
              <w:bookmarkEnd w:id="38063"/>
              <w:bookmarkEnd w:id="38064"/>
            </w:del>
          </w:p>
        </w:tc>
        <w:tc>
          <w:tcPr>
            <w:tcW w:w="1868" w:type="dxa"/>
            <w:tcBorders>
              <w:top w:val="single" w:sz="4" w:space="0" w:color="auto"/>
              <w:left w:val="single" w:sz="4" w:space="0" w:color="auto"/>
              <w:bottom w:val="single" w:sz="4" w:space="0" w:color="auto"/>
              <w:right w:val="single" w:sz="4" w:space="0" w:color="auto"/>
            </w:tcBorders>
          </w:tcPr>
          <w:p w14:paraId="23786146" w14:textId="0A6CFDFE" w:rsidR="005F4718" w:rsidRPr="00C106B9" w:rsidDel="006346A9" w:rsidRDefault="005F4718">
            <w:pPr>
              <w:rPr>
                <w:del w:id="38065" w:author="Ramasubramani, Hariharan" w:date="2015-07-20T11:34:00Z"/>
                <w:rFonts w:cstheme="minorHAnsi"/>
                <w:color w:val="000000" w:themeColor="text1"/>
                <w:szCs w:val="18"/>
              </w:rPr>
              <w:pPrChange w:id="38066" w:author="Ramasubramani, Hariharan" w:date="2015-07-27T20:55:00Z">
                <w:pPr>
                  <w:pStyle w:val="ListParagraph"/>
                  <w:ind w:left="6" w:firstLine="0"/>
                </w:pPr>
              </w:pPrChange>
            </w:pPr>
            <w:del w:id="38067" w:author="Ramasubramani, Hariharan" w:date="2015-07-20T11:34:00Z">
              <w:r w:rsidRPr="00C106B9" w:rsidDel="006346A9">
                <w:rPr>
                  <w:rFonts w:cstheme="minorHAnsi"/>
                  <w:color w:val="000000" w:themeColor="text1"/>
                  <w:szCs w:val="18"/>
                </w:rPr>
                <w:delText>-</w:delText>
              </w:r>
              <w:bookmarkStart w:id="38068" w:name="_Toc426385619"/>
              <w:bookmarkStart w:id="38069" w:name="_Toc426387023"/>
              <w:bookmarkStart w:id="38070" w:name="_Toc426388426"/>
              <w:bookmarkStart w:id="38071" w:name="_Toc426389830"/>
              <w:bookmarkStart w:id="38072" w:name="_Toc426391234"/>
              <w:bookmarkStart w:id="38073" w:name="_Toc426392638"/>
              <w:bookmarkStart w:id="38074" w:name="_Toc426394041"/>
              <w:bookmarkStart w:id="38075" w:name="_Toc427825626"/>
              <w:bookmarkStart w:id="38076" w:name="_Toc427853439"/>
              <w:bookmarkStart w:id="38077" w:name="_Toc427855679"/>
              <w:bookmarkStart w:id="38078" w:name="_Toc427857880"/>
              <w:bookmarkEnd w:id="38068"/>
              <w:bookmarkEnd w:id="38069"/>
              <w:bookmarkEnd w:id="38070"/>
              <w:bookmarkEnd w:id="38071"/>
              <w:bookmarkEnd w:id="38072"/>
              <w:bookmarkEnd w:id="38073"/>
              <w:bookmarkEnd w:id="38074"/>
              <w:bookmarkEnd w:id="38075"/>
              <w:bookmarkEnd w:id="38076"/>
              <w:bookmarkEnd w:id="38077"/>
              <w:bookmarkEnd w:id="38078"/>
            </w:del>
          </w:p>
        </w:tc>
        <w:tc>
          <w:tcPr>
            <w:tcW w:w="846" w:type="dxa"/>
            <w:tcBorders>
              <w:top w:val="single" w:sz="4" w:space="0" w:color="auto"/>
              <w:left w:val="single" w:sz="4" w:space="0" w:color="auto"/>
              <w:bottom w:val="single" w:sz="4" w:space="0" w:color="auto"/>
              <w:right w:val="single" w:sz="4" w:space="0" w:color="auto"/>
            </w:tcBorders>
          </w:tcPr>
          <w:p w14:paraId="5C3888CE" w14:textId="1258A6D5" w:rsidR="005F4718" w:rsidRPr="00C106B9" w:rsidDel="006346A9" w:rsidRDefault="005F4718">
            <w:pPr>
              <w:rPr>
                <w:del w:id="38079" w:author="Ramasubramani, Hariharan" w:date="2015-07-20T11:34:00Z"/>
                <w:rFonts w:cstheme="minorHAnsi"/>
                <w:color w:val="000000" w:themeColor="text1"/>
                <w:szCs w:val="18"/>
              </w:rPr>
              <w:pPrChange w:id="38080" w:author="Ramasubramani, Hariharan" w:date="2015-07-27T20:55:00Z">
                <w:pPr>
                  <w:ind w:left="-57" w:right="-76" w:firstLine="0"/>
                  <w:jc w:val="center"/>
                </w:pPr>
              </w:pPrChange>
            </w:pPr>
            <w:del w:id="38081" w:author="Ramasubramani, Hariharan" w:date="2015-07-20T11:34:00Z">
              <w:r w:rsidRPr="00C106B9" w:rsidDel="006346A9">
                <w:rPr>
                  <w:rFonts w:cstheme="minorHAnsi"/>
                  <w:color w:val="000000" w:themeColor="text1"/>
                  <w:szCs w:val="18"/>
                </w:rPr>
                <w:delText>&lt;</w:delText>
              </w:r>
              <w:r w:rsidDel="006346A9">
                <w:rPr>
                  <w:rFonts w:cstheme="minorHAnsi"/>
                  <w:color w:val="000000" w:themeColor="text1"/>
                  <w:szCs w:val="18"/>
                </w:rPr>
                <w:delText>Blank</w:delText>
              </w:r>
              <w:r w:rsidRPr="00C106B9" w:rsidDel="006346A9">
                <w:rPr>
                  <w:rFonts w:cstheme="minorHAnsi"/>
                  <w:color w:val="000000" w:themeColor="text1"/>
                  <w:szCs w:val="18"/>
                </w:rPr>
                <w:delText>&gt;</w:delText>
              </w:r>
              <w:bookmarkStart w:id="38082" w:name="_Toc426385620"/>
              <w:bookmarkStart w:id="38083" w:name="_Toc426387024"/>
              <w:bookmarkStart w:id="38084" w:name="_Toc426388427"/>
              <w:bookmarkStart w:id="38085" w:name="_Toc426389831"/>
              <w:bookmarkStart w:id="38086" w:name="_Toc426391235"/>
              <w:bookmarkStart w:id="38087" w:name="_Toc426392639"/>
              <w:bookmarkStart w:id="38088" w:name="_Toc426394042"/>
              <w:bookmarkStart w:id="38089" w:name="_Toc427825627"/>
              <w:bookmarkStart w:id="38090" w:name="_Toc427853440"/>
              <w:bookmarkStart w:id="38091" w:name="_Toc427855680"/>
              <w:bookmarkStart w:id="38092" w:name="_Toc427857881"/>
              <w:bookmarkEnd w:id="38082"/>
              <w:bookmarkEnd w:id="38083"/>
              <w:bookmarkEnd w:id="38084"/>
              <w:bookmarkEnd w:id="38085"/>
              <w:bookmarkEnd w:id="38086"/>
              <w:bookmarkEnd w:id="38087"/>
              <w:bookmarkEnd w:id="38088"/>
              <w:bookmarkEnd w:id="38089"/>
              <w:bookmarkEnd w:id="38090"/>
              <w:bookmarkEnd w:id="38091"/>
              <w:bookmarkEnd w:id="38092"/>
            </w:del>
          </w:p>
        </w:tc>
        <w:bookmarkStart w:id="38093" w:name="_Toc426385621"/>
        <w:bookmarkStart w:id="38094" w:name="_Toc426387025"/>
        <w:bookmarkStart w:id="38095" w:name="_Toc426388428"/>
        <w:bookmarkStart w:id="38096" w:name="_Toc426389832"/>
        <w:bookmarkStart w:id="38097" w:name="_Toc426391236"/>
        <w:bookmarkStart w:id="38098" w:name="_Toc426392640"/>
        <w:bookmarkStart w:id="38099" w:name="_Toc426394043"/>
        <w:bookmarkStart w:id="38100" w:name="_Toc427825628"/>
        <w:bookmarkStart w:id="38101" w:name="_Toc427853441"/>
        <w:bookmarkStart w:id="38102" w:name="_Toc427855681"/>
        <w:bookmarkStart w:id="38103" w:name="_Toc427857882"/>
        <w:bookmarkEnd w:id="38093"/>
        <w:bookmarkEnd w:id="38094"/>
        <w:bookmarkEnd w:id="38095"/>
        <w:bookmarkEnd w:id="38096"/>
        <w:bookmarkEnd w:id="38097"/>
        <w:bookmarkEnd w:id="38098"/>
        <w:bookmarkEnd w:id="38099"/>
        <w:bookmarkEnd w:id="38100"/>
        <w:bookmarkEnd w:id="38101"/>
        <w:bookmarkEnd w:id="38102"/>
        <w:bookmarkEnd w:id="38103"/>
      </w:tr>
      <w:tr w:rsidR="005F4718" w:rsidRPr="00C106B9" w:rsidDel="006346A9" w14:paraId="12F34DCA" w14:textId="562BFEA2" w:rsidTr="008C172F">
        <w:trPr>
          <w:cantSplit/>
          <w:trHeight w:val="314"/>
          <w:jc w:val="center"/>
          <w:del w:id="38104" w:author="Ramasubramani, Hariharan" w:date="2015-07-20T11:34:00Z"/>
        </w:trPr>
        <w:tc>
          <w:tcPr>
            <w:tcW w:w="1086" w:type="dxa"/>
            <w:tcBorders>
              <w:top w:val="single" w:sz="4" w:space="0" w:color="auto"/>
              <w:left w:val="single" w:sz="4" w:space="0" w:color="auto"/>
              <w:bottom w:val="single" w:sz="4" w:space="0" w:color="auto"/>
              <w:right w:val="single" w:sz="4" w:space="0" w:color="auto"/>
            </w:tcBorders>
          </w:tcPr>
          <w:p w14:paraId="141D9EC8" w14:textId="50834243" w:rsidR="005F4718" w:rsidRPr="00C106B9" w:rsidDel="006346A9" w:rsidRDefault="005F4718">
            <w:pPr>
              <w:rPr>
                <w:del w:id="38105" w:author="Ramasubramani, Hariharan" w:date="2015-07-20T11:34:00Z"/>
                <w:rFonts w:cstheme="minorHAnsi"/>
                <w:color w:val="000000" w:themeColor="text1"/>
              </w:rPr>
              <w:pPrChange w:id="38106" w:author="Ramasubramani, Hariharan" w:date="2015-07-27T20:55:00Z">
                <w:pPr>
                  <w:pStyle w:val="ListParagraph"/>
                  <w:numPr>
                    <w:ilvl w:val="3"/>
                    <w:numId w:val="23"/>
                  </w:numPr>
                  <w:tabs>
                    <w:tab w:val="num" w:pos="2459"/>
                  </w:tabs>
                  <w:overflowPunct w:val="0"/>
                  <w:autoSpaceDE w:val="0"/>
                  <w:autoSpaceDN w:val="0"/>
                  <w:spacing w:after="60"/>
                  <w:ind w:left="-43" w:firstLine="0"/>
                  <w:textAlignment w:val="baseline"/>
                </w:pPr>
              </w:pPrChange>
            </w:pPr>
            <w:bookmarkStart w:id="38107" w:name="_Toc426385622"/>
            <w:bookmarkStart w:id="38108" w:name="_Toc426387026"/>
            <w:bookmarkStart w:id="38109" w:name="_Toc426388429"/>
            <w:bookmarkStart w:id="38110" w:name="_Toc426389833"/>
            <w:bookmarkStart w:id="38111" w:name="_Toc426391237"/>
            <w:bookmarkStart w:id="38112" w:name="_Toc426392641"/>
            <w:bookmarkStart w:id="38113" w:name="_Toc426394044"/>
            <w:bookmarkStart w:id="38114" w:name="_Toc427825629"/>
            <w:bookmarkStart w:id="38115" w:name="_Toc427853442"/>
            <w:bookmarkStart w:id="38116" w:name="_Toc427855682"/>
            <w:bookmarkStart w:id="38117" w:name="_Toc427857883"/>
            <w:bookmarkEnd w:id="38107"/>
            <w:bookmarkEnd w:id="38108"/>
            <w:bookmarkEnd w:id="38109"/>
            <w:bookmarkEnd w:id="38110"/>
            <w:bookmarkEnd w:id="38111"/>
            <w:bookmarkEnd w:id="38112"/>
            <w:bookmarkEnd w:id="38113"/>
            <w:bookmarkEnd w:id="38114"/>
            <w:bookmarkEnd w:id="38115"/>
            <w:bookmarkEnd w:id="38116"/>
            <w:bookmarkEnd w:id="38117"/>
          </w:p>
        </w:tc>
        <w:tc>
          <w:tcPr>
            <w:tcW w:w="2408" w:type="dxa"/>
            <w:tcBorders>
              <w:top w:val="single" w:sz="4" w:space="0" w:color="auto"/>
              <w:left w:val="single" w:sz="4" w:space="0" w:color="auto"/>
              <w:bottom w:val="single" w:sz="4" w:space="0" w:color="auto"/>
              <w:right w:val="single" w:sz="4" w:space="0" w:color="auto"/>
            </w:tcBorders>
          </w:tcPr>
          <w:p w14:paraId="4F6119ED" w14:textId="5691DB7B" w:rsidR="005F4718" w:rsidRPr="00C106B9" w:rsidDel="006346A9" w:rsidRDefault="005F4718">
            <w:pPr>
              <w:rPr>
                <w:del w:id="38118" w:author="Ramasubramani, Hariharan" w:date="2015-07-20T11:34:00Z"/>
                <w:rFonts w:cstheme="minorHAnsi"/>
                <w:color w:val="000000" w:themeColor="text1"/>
                <w:szCs w:val="18"/>
              </w:rPr>
              <w:pPrChange w:id="38119" w:author="Ramasubramani, Hariharan" w:date="2015-07-27T20:55:00Z">
                <w:pPr>
                  <w:ind w:firstLine="0"/>
                </w:pPr>
              </w:pPrChange>
            </w:pPr>
            <w:del w:id="38120" w:author="Ramasubramani, Hariharan" w:date="2015-07-20T11:34:00Z">
              <w:r w:rsidDel="006346A9">
                <w:rPr>
                  <w:rFonts w:cstheme="minorHAnsi"/>
                  <w:color w:val="000000" w:themeColor="text1"/>
                  <w:szCs w:val="18"/>
                </w:rPr>
                <w:delText xml:space="preserve"> (CR 459) </w:delText>
              </w:r>
              <w:r w:rsidRPr="00C106B9" w:rsidDel="006346A9">
                <w:rPr>
                  <w:rFonts w:cstheme="minorHAnsi"/>
                  <w:color w:val="000000" w:themeColor="text1"/>
                  <w:szCs w:val="18"/>
                </w:rPr>
                <w:delText>Timing Code</w:delText>
              </w:r>
              <w:bookmarkStart w:id="38121" w:name="_Toc426385623"/>
              <w:bookmarkStart w:id="38122" w:name="_Toc426387027"/>
              <w:bookmarkStart w:id="38123" w:name="_Toc426388430"/>
              <w:bookmarkStart w:id="38124" w:name="_Toc426389834"/>
              <w:bookmarkStart w:id="38125" w:name="_Toc426391238"/>
              <w:bookmarkStart w:id="38126" w:name="_Toc426392642"/>
              <w:bookmarkStart w:id="38127" w:name="_Toc426394045"/>
              <w:bookmarkStart w:id="38128" w:name="_Toc427825630"/>
              <w:bookmarkStart w:id="38129" w:name="_Toc427853443"/>
              <w:bookmarkStart w:id="38130" w:name="_Toc427855683"/>
              <w:bookmarkStart w:id="38131" w:name="_Toc427857884"/>
              <w:bookmarkEnd w:id="38121"/>
              <w:bookmarkEnd w:id="38122"/>
              <w:bookmarkEnd w:id="38123"/>
              <w:bookmarkEnd w:id="38124"/>
              <w:bookmarkEnd w:id="38125"/>
              <w:bookmarkEnd w:id="38126"/>
              <w:bookmarkEnd w:id="38127"/>
              <w:bookmarkEnd w:id="38128"/>
              <w:bookmarkEnd w:id="38129"/>
              <w:bookmarkEnd w:id="38130"/>
              <w:bookmarkEnd w:id="38131"/>
            </w:del>
          </w:p>
        </w:tc>
        <w:tc>
          <w:tcPr>
            <w:tcW w:w="759" w:type="dxa"/>
            <w:tcBorders>
              <w:top w:val="single" w:sz="4" w:space="0" w:color="auto"/>
              <w:left w:val="single" w:sz="4" w:space="0" w:color="auto"/>
              <w:bottom w:val="single" w:sz="4" w:space="0" w:color="auto"/>
              <w:right w:val="single" w:sz="4" w:space="0" w:color="auto"/>
            </w:tcBorders>
          </w:tcPr>
          <w:p w14:paraId="5B2C6692" w14:textId="349DE10A" w:rsidR="005F4718" w:rsidRPr="00C106B9" w:rsidDel="006346A9" w:rsidRDefault="005F4718">
            <w:pPr>
              <w:rPr>
                <w:del w:id="38132" w:author="Ramasubramani, Hariharan" w:date="2015-07-20T11:34:00Z"/>
                <w:rFonts w:cstheme="minorHAnsi"/>
                <w:color w:val="000000" w:themeColor="text1"/>
                <w:szCs w:val="18"/>
              </w:rPr>
              <w:pPrChange w:id="38133" w:author="Ramasubramani, Hariharan" w:date="2015-07-27T20:55:00Z">
                <w:pPr>
                  <w:ind w:firstLine="0"/>
                </w:pPr>
              </w:pPrChange>
            </w:pPr>
            <w:del w:id="38134" w:author="Ramasubramani, Hariharan" w:date="2015-07-20T11:34:00Z">
              <w:r w:rsidDel="006346A9">
                <w:rPr>
                  <w:rFonts w:cstheme="minorHAnsi"/>
                  <w:color w:val="000000" w:themeColor="text1"/>
                </w:rPr>
                <w:delText>Timing Code</w:delText>
              </w:r>
              <w:bookmarkStart w:id="38135" w:name="_Toc426385624"/>
              <w:bookmarkStart w:id="38136" w:name="_Toc426387028"/>
              <w:bookmarkStart w:id="38137" w:name="_Toc426388431"/>
              <w:bookmarkStart w:id="38138" w:name="_Toc426389835"/>
              <w:bookmarkStart w:id="38139" w:name="_Toc426391239"/>
              <w:bookmarkStart w:id="38140" w:name="_Toc426392643"/>
              <w:bookmarkStart w:id="38141" w:name="_Toc426394046"/>
              <w:bookmarkStart w:id="38142" w:name="_Toc427825631"/>
              <w:bookmarkStart w:id="38143" w:name="_Toc427853444"/>
              <w:bookmarkStart w:id="38144" w:name="_Toc427855684"/>
              <w:bookmarkStart w:id="38145" w:name="_Toc427857885"/>
              <w:bookmarkEnd w:id="38135"/>
              <w:bookmarkEnd w:id="38136"/>
              <w:bookmarkEnd w:id="38137"/>
              <w:bookmarkEnd w:id="38138"/>
              <w:bookmarkEnd w:id="38139"/>
              <w:bookmarkEnd w:id="38140"/>
              <w:bookmarkEnd w:id="38141"/>
              <w:bookmarkEnd w:id="38142"/>
              <w:bookmarkEnd w:id="38143"/>
              <w:bookmarkEnd w:id="38144"/>
              <w:bookmarkEnd w:id="38145"/>
            </w:del>
          </w:p>
        </w:tc>
        <w:tc>
          <w:tcPr>
            <w:tcW w:w="1018" w:type="dxa"/>
            <w:tcBorders>
              <w:top w:val="single" w:sz="4" w:space="0" w:color="auto"/>
              <w:left w:val="single" w:sz="4" w:space="0" w:color="auto"/>
              <w:bottom w:val="single" w:sz="4" w:space="0" w:color="auto"/>
              <w:right w:val="single" w:sz="4" w:space="0" w:color="auto"/>
            </w:tcBorders>
          </w:tcPr>
          <w:p w14:paraId="5167E833" w14:textId="27CF10EE" w:rsidR="005F4718" w:rsidRPr="00C106B9" w:rsidDel="006346A9" w:rsidRDefault="005F4718">
            <w:pPr>
              <w:rPr>
                <w:del w:id="38146" w:author="Ramasubramani, Hariharan" w:date="2015-07-20T11:34:00Z"/>
                <w:rFonts w:cstheme="minorHAnsi"/>
                <w:color w:val="000000" w:themeColor="text1"/>
                <w:szCs w:val="18"/>
              </w:rPr>
              <w:pPrChange w:id="38147" w:author="Ramasubramani, Hariharan" w:date="2015-07-27T20:55:00Z">
                <w:pPr>
                  <w:ind w:left="-57" w:firstLine="0"/>
                  <w:jc w:val="center"/>
                </w:pPr>
              </w:pPrChange>
            </w:pPr>
            <w:del w:id="38148" w:author="Ramasubramani, Hariharan" w:date="2015-07-20T11:34:00Z">
              <w:r w:rsidRPr="00C106B9" w:rsidDel="006346A9">
                <w:rPr>
                  <w:rFonts w:cstheme="minorHAnsi"/>
                  <w:color w:val="000000" w:themeColor="text1"/>
                  <w:szCs w:val="18"/>
                </w:rPr>
                <w:delText>M</w:delText>
              </w:r>
              <w:bookmarkStart w:id="38149" w:name="_Toc426385625"/>
              <w:bookmarkStart w:id="38150" w:name="_Toc426387029"/>
              <w:bookmarkStart w:id="38151" w:name="_Toc426388432"/>
              <w:bookmarkStart w:id="38152" w:name="_Toc426389836"/>
              <w:bookmarkStart w:id="38153" w:name="_Toc426391240"/>
              <w:bookmarkStart w:id="38154" w:name="_Toc426392644"/>
              <w:bookmarkStart w:id="38155" w:name="_Toc426394047"/>
              <w:bookmarkStart w:id="38156" w:name="_Toc427825632"/>
              <w:bookmarkStart w:id="38157" w:name="_Toc427853445"/>
              <w:bookmarkStart w:id="38158" w:name="_Toc427855685"/>
              <w:bookmarkStart w:id="38159" w:name="_Toc427857886"/>
              <w:bookmarkEnd w:id="38149"/>
              <w:bookmarkEnd w:id="38150"/>
              <w:bookmarkEnd w:id="38151"/>
              <w:bookmarkEnd w:id="38152"/>
              <w:bookmarkEnd w:id="38153"/>
              <w:bookmarkEnd w:id="38154"/>
              <w:bookmarkEnd w:id="38155"/>
              <w:bookmarkEnd w:id="38156"/>
              <w:bookmarkEnd w:id="38157"/>
              <w:bookmarkEnd w:id="38158"/>
              <w:bookmarkEnd w:id="38159"/>
            </w:del>
          </w:p>
        </w:tc>
        <w:tc>
          <w:tcPr>
            <w:tcW w:w="897" w:type="dxa"/>
            <w:tcBorders>
              <w:top w:val="single" w:sz="4" w:space="0" w:color="auto"/>
              <w:left w:val="single" w:sz="4" w:space="0" w:color="auto"/>
              <w:bottom w:val="single" w:sz="4" w:space="0" w:color="auto"/>
              <w:right w:val="single" w:sz="4" w:space="0" w:color="auto"/>
            </w:tcBorders>
          </w:tcPr>
          <w:p w14:paraId="1A43BB5B" w14:textId="4DC93B33" w:rsidR="005F4718" w:rsidRPr="00C106B9" w:rsidDel="006346A9" w:rsidRDefault="005F4718">
            <w:pPr>
              <w:rPr>
                <w:del w:id="38160" w:author="Ramasubramani, Hariharan" w:date="2015-07-20T11:34:00Z"/>
                <w:rFonts w:cstheme="minorHAnsi"/>
                <w:color w:val="000000" w:themeColor="text1"/>
                <w:szCs w:val="18"/>
              </w:rPr>
              <w:pPrChange w:id="38161" w:author="Ramasubramani, Hariharan" w:date="2015-07-27T20:55:00Z">
                <w:pPr>
                  <w:ind w:left="-57" w:firstLine="0"/>
                  <w:jc w:val="center"/>
                </w:pPr>
              </w:pPrChange>
            </w:pPr>
            <w:del w:id="38162" w:author="Ramasubramani, Hariharan" w:date="2015-07-20T11:34:00Z">
              <w:r w:rsidRPr="00C106B9" w:rsidDel="006346A9">
                <w:rPr>
                  <w:rFonts w:cstheme="minorHAnsi"/>
                  <w:color w:val="000000" w:themeColor="text1"/>
                  <w:szCs w:val="18"/>
                </w:rPr>
                <w:delText>E</w:delText>
              </w:r>
              <w:bookmarkStart w:id="38163" w:name="_Toc426385626"/>
              <w:bookmarkStart w:id="38164" w:name="_Toc426387030"/>
              <w:bookmarkStart w:id="38165" w:name="_Toc426388433"/>
              <w:bookmarkStart w:id="38166" w:name="_Toc426389837"/>
              <w:bookmarkStart w:id="38167" w:name="_Toc426391241"/>
              <w:bookmarkStart w:id="38168" w:name="_Toc426392645"/>
              <w:bookmarkStart w:id="38169" w:name="_Toc426394048"/>
              <w:bookmarkStart w:id="38170" w:name="_Toc427825633"/>
              <w:bookmarkStart w:id="38171" w:name="_Toc427853446"/>
              <w:bookmarkStart w:id="38172" w:name="_Toc427855686"/>
              <w:bookmarkStart w:id="38173" w:name="_Toc427857887"/>
              <w:bookmarkEnd w:id="38163"/>
              <w:bookmarkEnd w:id="38164"/>
              <w:bookmarkEnd w:id="38165"/>
              <w:bookmarkEnd w:id="38166"/>
              <w:bookmarkEnd w:id="38167"/>
              <w:bookmarkEnd w:id="38168"/>
              <w:bookmarkEnd w:id="38169"/>
              <w:bookmarkEnd w:id="38170"/>
              <w:bookmarkEnd w:id="38171"/>
              <w:bookmarkEnd w:id="38172"/>
              <w:bookmarkEnd w:id="38173"/>
            </w:del>
          </w:p>
        </w:tc>
        <w:tc>
          <w:tcPr>
            <w:tcW w:w="1248" w:type="dxa"/>
            <w:tcBorders>
              <w:top w:val="single" w:sz="4" w:space="0" w:color="auto"/>
              <w:left w:val="single" w:sz="4" w:space="0" w:color="auto"/>
              <w:bottom w:val="single" w:sz="4" w:space="0" w:color="auto"/>
              <w:right w:val="single" w:sz="4" w:space="0" w:color="auto"/>
            </w:tcBorders>
          </w:tcPr>
          <w:p w14:paraId="337748D5" w14:textId="3BF0EAF8" w:rsidR="005F4718" w:rsidRPr="00C106B9" w:rsidDel="006346A9" w:rsidRDefault="005F4718">
            <w:pPr>
              <w:rPr>
                <w:del w:id="38174" w:author="Ramasubramani, Hariharan" w:date="2015-07-20T11:34:00Z"/>
                <w:rFonts w:cstheme="minorHAnsi"/>
                <w:color w:val="000000" w:themeColor="text1"/>
                <w:szCs w:val="18"/>
              </w:rPr>
              <w:pPrChange w:id="38175" w:author="Ramasubramani, Hariharan" w:date="2015-07-27T20:55:00Z">
                <w:pPr>
                  <w:ind w:left="-57" w:right="-98" w:firstLine="0"/>
                  <w:jc w:val="center"/>
                </w:pPr>
              </w:pPrChange>
            </w:pPr>
            <w:del w:id="38176" w:author="Ramasubramani, Hariharan" w:date="2015-07-20T11:34:00Z">
              <w:r w:rsidRPr="00C106B9" w:rsidDel="006346A9">
                <w:rPr>
                  <w:rFonts w:cstheme="minorHAnsi"/>
                  <w:color w:val="000000" w:themeColor="text1"/>
                  <w:szCs w:val="18"/>
                </w:rPr>
                <w:delText>Multi-select</w:delText>
              </w:r>
              <w:bookmarkStart w:id="38177" w:name="_Toc426385627"/>
              <w:bookmarkStart w:id="38178" w:name="_Toc426387031"/>
              <w:bookmarkStart w:id="38179" w:name="_Toc426388434"/>
              <w:bookmarkStart w:id="38180" w:name="_Toc426389838"/>
              <w:bookmarkStart w:id="38181" w:name="_Toc426391242"/>
              <w:bookmarkStart w:id="38182" w:name="_Toc426392646"/>
              <w:bookmarkStart w:id="38183" w:name="_Toc426394049"/>
              <w:bookmarkStart w:id="38184" w:name="_Toc427825634"/>
              <w:bookmarkStart w:id="38185" w:name="_Toc427853447"/>
              <w:bookmarkStart w:id="38186" w:name="_Toc427855687"/>
              <w:bookmarkStart w:id="38187" w:name="_Toc427857888"/>
              <w:bookmarkEnd w:id="38177"/>
              <w:bookmarkEnd w:id="38178"/>
              <w:bookmarkEnd w:id="38179"/>
              <w:bookmarkEnd w:id="38180"/>
              <w:bookmarkEnd w:id="38181"/>
              <w:bookmarkEnd w:id="38182"/>
              <w:bookmarkEnd w:id="38183"/>
              <w:bookmarkEnd w:id="38184"/>
              <w:bookmarkEnd w:id="38185"/>
              <w:bookmarkEnd w:id="38186"/>
              <w:bookmarkEnd w:id="38187"/>
            </w:del>
          </w:p>
        </w:tc>
        <w:tc>
          <w:tcPr>
            <w:tcW w:w="734" w:type="dxa"/>
            <w:tcBorders>
              <w:top w:val="single" w:sz="4" w:space="0" w:color="auto"/>
              <w:left w:val="single" w:sz="4" w:space="0" w:color="auto"/>
              <w:bottom w:val="single" w:sz="4" w:space="0" w:color="auto"/>
              <w:right w:val="single" w:sz="4" w:space="0" w:color="auto"/>
            </w:tcBorders>
          </w:tcPr>
          <w:p w14:paraId="0231E4C1" w14:textId="247304F6" w:rsidR="005F4718" w:rsidRPr="00C106B9" w:rsidDel="006346A9" w:rsidRDefault="005F4718">
            <w:pPr>
              <w:rPr>
                <w:del w:id="38188" w:author="Ramasubramani, Hariharan" w:date="2015-07-20T11:34:00Z"/>
                <w:rFonts w:cstheme="minorHAnsi"/>
                <w:color w:val="000000" w:themeColor="text1"/>
                <w:szCs w:val="18"/>
              </w:rPr>
              <w:pPrChange w:id="38189" w:author="Ramasubramani, Hariharan" w:date="2015-07-27T20:55:00Z">
                <w:pPr>
                  <w:ind w:left="-57" w:firstLine="0"/>
                  <w:jc w:val="center"/>
                </w:pPr>
              </w:pPrChange>
            </w:pPr>
            <w:del w:id="38190" w:author="Ramasubramani, Hariharan" w:date="2015-07-20T11:34:00Z">
              <w:r w:rsidRPr="00C106B9" w:rsidDel="006346A9">
                <w:rPr>
                  <w:rFonts w:cstheme="minorHAnsi"/>
                  <w:color w:val="000000" w:themeColor="text1"/>
                  <w:szCs w:val="18"/>
                </w:rPr>
                <w:delText>N/A</w:delText>
              </w:r>
              <w:bookmarkStart w:id="38191" w:name="_Toc426385628"/>
              <w:bookmarkStart w:id="38192" w:name="_Toc426387032"/>
              <w:bookmarkStart w:id="38193" w:name="_Toc426388435"/>
              <w:bookmarkStart w:id="38194" w:name="_Toc426389839"/>
              <w:bookmarkStart w:id="38195" w:name="_Toc426391243"/>
              <w:bookmarkStart w:id="38196" w:name="_Toc426392647"/>
              <w:bookmarkStart w:id="38197" w:name="_Toc426394050"/>
              <w:bookmarkStart w:id="38198" w:name="_Toc427825635"/>
              <w:bookmarkStart w:id="38199" w:name="_Toc427853448"/>
              <w:bookmarkStart w:id="38200" w:name="_Toc427855688"/>
              <w:bookmarkStart w:id="38201" w:name="_Toc427857889"/>
              <w:bookmarkEnd w:id="38191"/>
              <w:bookmarkEnd w:id="38192"/>
              <w:bookmarkEnd w:id="38193"/>
              <w:bookmarkEnd w:id="38194"/>
              <w:bookmarkEnd w:id="38195"/>
              <w:bookmarkEnd w:id="38196"/>
              <w:bookmarkEnd w:id="38197"/>
              <w:bookmarkEnd w:id="38198"/>
              <w:bookmarkEnd w:id="38199"/>
              <w:bookmarkEnd w:id="38200"/>
              <w:bookmarkEnd w:id="38201"/>
            </w:del>
          </w:p>
        </w:tc>
        <w:tc>
          <w:tcPr>
            <w:tcW w:w="1868" w:type="dxa"/>
            <w:tcBorders>
              <w:top w:val="single" w:sz="4" w:space="0" w:color="auto"/>
              <w:left w:val="single" w:sz="4" w:space="0" w:color="auto"/>
              <w:bottom w:val="single" w:sz="4" w:space="0" w:color="auto"/>
              <w:right w:val="single" w:sz="4" w:space="0" w:color="auto"/>
            </w:tcBorders>
          </w:tcPr>
          <w:p w14:paraId="0FDC941F" w14:textId="1F62F54E" w:rsidR="006C03CB" w:rsidDel="006346A9" w:rsidRDefault="006C03CB">
            <w:pPr>
              <w:rPr>
                <w:del w:id="38202" w:author="Ramasubramani, Hariharan" w:date="2015-07-20T11:34:00Z"/>
                <w:rFonts w:cstheme="minorHAnsi"/>
                <w:color w:val="000000" w:themeColor="text1"/>
              </w:rPr>
              <w:pPrChange w:id="38203" w:author="Ramasubramani, Hariharan" w:date="2015-07-27T20:55:00Z">
                <w:pPr>
                  <w:pStyle w:val="ListParagraph"/>
                  <w:ind w:left="148" w:firstLine="0"/>
                </w:pPr>
              </w:pPrChange>
            </w:pPr>
            <w:del w:id="38204" w:author="Ramasubramani, Hariharan" w:date="2015-07-20T11:34:00Z">
              <w:r w:rsidDel="006346A9">
                <w:rPr>
                  <w:rFonts w:cstheme="minorHAnsi"/>
                  <w:color w:val="000000" w:themeColor="text1"/>
                </w:rPr>
                <w:delText>Values will be maintained by RDM. See BRD</w:delText>
              </w:r>
              <w:r w:rsidR="00E67E6D" w:rsidDel="006346A9">
                <w:rPr>
                  <w:rFonts w:cstheme="minorHAnsi"/>
                  <w:color w:val="000000" w:themeColor="text1"/>
                </w:rPr>
                <w:delText xml:space="preserve"> for actual values</w:delText>
              </w:r>
              <w:bookmarkStart w:id="38205" w:name="_Toc426385629"/>
              <w:bookmarkStart w:id="38206" w:name="_Toc426387033"/>
              <w:bookmarkStart w:id="38207" w:name="_Toc426388436"/>
              <w:bookmarkStart w:id="38208" w:name="_Toc426389840"/>
              <w:bookmarkStart w:id="38209" w:name="_Toc426391244"/>
              <w:bookmarkStart w:id="38210" w:name="_Toc426392648"/>
              <w:bookmarkStart w:id="38211" w:name="_Toc426394051"/>
              <w:bookmarkStart w:id="38212" w:name="_Toc427825636"/>
              <w:bookmarkStart w:id="38213" w:name="_Toc427853449"/>
              <w:bookmarkStart w:id="38214" w:name="_Toc427855689"/>
              <w:bookmarkStart w:id="38215" w:name="_Toc427857890"/>
              <w:bookmarkEnd w:id="38205"/>
              <w:bookmarkEnd w:id="38206"/>
              <w:bookmarkEnd w:id="38207"/>
              <w:bookmarkEnd w:id="38208"/>
              <w:bookmarkEnd w:id="38209"/>
              <w:bookmarkEnd w:id="38210"/>
              <w:bookmarkEnd w:id="38211"/>
              <w:bookmarkEnd w:id="38212"/>
              <w:bookmarkEnd w:id="38213"/>
              <w:bookmarkEnd w:id="38214"/>
              <w:bookmarkEnd w:id="38215"/>
            </w:del>
          </w:p>
          <w:p w14:paraId="4F217DA1" w14:textId="6B92152D" w:rsidR="00096667" w:rsidRPr="00C106B9" w:rsidDel="006346A9" w:rsidRDefault="00096667">
            <w:pPr>
              <w:rPr>
                <w:del w:id="38216" w:author="Ramasubramani, Hariharan" w:date="2015-07-20T11:34:00Z"/>
                <w:rFonts w:cstheme="minorHAnsi"/>
                <w:color w:val="000000" w:themeColor="text1"/>
                <w:szCs w:val="18"/>
              </w:rPr>
              <w:pPrChange w:id="38217" w:author="Ramasubramani, Hariharan" w:date="2015-07-27T20:55:00Z">
                <w:pPr>
                  <w:pStyle w:val="ListParagraph"/>
                  <w:ind w:left="148" w:firstLine="0"/>
                </w:pPr>
              </w:pPrChange>
            </w:pPr>
            <w:bookmarkStart w:id="38218" w:name="_Toc426385630"/>
            <w:bookmarkStart w:id="38219" w:name="_Toc426387034"/>
            <w:bookmarkStart w:id="38220" w:name="_Toc426388437"/>
            <w:bookmarkStart w:id="38221" w:name="_Toc426389841"/>
            <w:bookmarkStart w:id="38222" w:name="_Toc426391245"/>
            <w:bookmarkStart w:id="38223" w:name="_Toc426392649"/>
            <w:bookmarkStart w:id="38224" w:name="_Toc426394052"/>
            <w:bookmarkStart w:id="38225" w:name="_Toc427825637"/>
            <w:bookmarkStart w:id="38226" w:name="_Toc427853450"/>
            <w:bookmarkStart w:id="38227" w:name="_Toc427855690"/>
            <w:bookmarkStart w:id="38228" w:name="_Toc427857891"/>
            <w:bookmarkEnd w:id="38218"/>
            <w:bookmarkEnd w:id="38219"/>
            <w:bookmarkEnd w:id="38220"/>
            <w:bookmarkEnd w:id="38221"/>
            <w:bookmarkEnd w:id="38222"/>
            <w:bookmarkEnd w:id="38223"/>
            <w:bookmarkEnd w:id="38224"/>
            <w:bookmarkEnd w:id="38225"/>
            <w:bookmarkEnd w:id="38226"/>
            <w:bookmarkEnd w:id="38227"/>
            <w:bookmarkEnd w:id="38228"/>
          </w:p>
        </w:tc>
        <w:tc>
          <w:tcPr>
            <w:tcW w:w="846" w:type="dxa"/>
            <w:tcBorders>
              <w:top w:val="single" w:sz="4" w:space="0" w:color="auto"/>
              <w:left w:val="single" w:sz="4" w:space="0" w:color="auto"/>
              <w:bottom w:val="single" w:sz="4" w:space="0" w:color="auto"/>
              <w:right w:val="single" w:sz="4" w:space="0" w:color="auto"/>
            </w:tcBorders>
          </w:tcPr>
          <w:p w14:paraId="52DD6833" w14:textId="5E4347F2" w:rsidR="005F4718" w:rsidRPr="00C106B9" w:rsidDel="006346A9" w:rsidRDefault="005F4718">
            <w:pPr>
              <w:rPr>
                <w:del w:id="38229" w:author="Ramasubramani, Hariharan" w:date="2015-07-20T11:34:00Z"/>
                <w:rFonts w:cstheme="minorHAnsi"/>
                <w:color w:val="000000" w:themeColor="text1"/>
                <w:szCs w:val="18"/>
              </w:rPr>
              <w:pPrChange w:id="38230" w:author="Ramasubramani, Hariharan" w:date="2015-07-27T20:55:00Z">
                <w:pPr>
                  <w:ind w:left="-57" w:right="-76" w:firstLine="0"/>
                  <w:jc w:val="center"/>
                </w:pPr>
              </w:pPrChange>
            </w:pPr>
            <w:del w:id="38231" w:author="Ramasubramani, Hariharan" w:date="2015-07-20T11:34:00Z">
              <w:r w:rsidRPr="00C106B9" w:rsidDel="006346A9">
                <w:rPr>
                  <w:rFonts w:cstheme="minorHAnsi"/>
                  <w:color w:val="000000" w:themeColor="text1"/>
                  <w:szCs w:val="18"/>
                </w:rPr>
                <w:delText>&lt;</w:delText>
              </w:r>
              <w:r w:rsidDel="006346A9">
                <w:rPr>
                  <w:rFonts w:cstheme="minorHAnsi"/>
                  <w:color w:val="000000" w:themeColor="text1"/>
                  <w:szCs w:val="18"/>
                </w:rPr>
                <w:delText>Blank</w:delText>
              </w:r>
              <w:r w:rsidRPr="00C106B9" w:rsidDel="006346A9">
                <w:rPr>
                  <w:rFonts w:cstheme="minorHAnsi"/>
                  <w:color w:val="000000" w:themeColor="text1"/>
                  <w:szCs w:val="18"/>
                </w:rPr>
                <w:delText>&gt;</w:delText>
              </w:r>
              <w:bookmarkStart w:id="38232" w:name="_Toc426385631"/>
              <w:bookmarkStart w:id="38233" w:name="_Toc426387035"/>
              <w:bookmarkStart w:id="38234" w:name="_Toc426388438"/>
              <w:bookmarkStart w:id="38235" w:name="_Toc426389842"/>
              <w:bookmarkStart w:id="38236" w:name="_Toc426391246"/>
              <w:bookmarkStart w:id="38237" w:name="_Toc426392650"/>
              <w:bookmarkStart w:id="38238" w:name="_Toc426394053"/>
              <w:bookmarkStart w:id="38239" w:name="_Toc427825638"/>
              <w:bookmarkStart w:id="38240" w:name="_Toc427853451"/>
              <w:bookmarkStart w:id="38241" w:name="_Toc427855691"/>
              <w:bookmarkStart w:id="38242" w:name="_Toc427857892"/>
              <w:bookmarkEnd w:id="38232"/>
              <w:bookmarkEnd w:id="38233"/>
              <w:bookmarkEnd w:id="38234"/>
              <w:bookmarkEnd w:id="38235"/>
              <w:bookmarkEnd w:id="38236"/>
              <w:bookmarkEnd w:id="38237"/>
              <w:bookmarkEnd w:id="38238"/>
              <w:bookmarkEnd w:id="38239"/>
              <w:bookmarkEnd w:id="38240"/>
              <w:bookmarkEnd w:id="38241"/>
              <w:bookmarkEnd w:id="38242"/>
            </w:del>
          </w:p>
        </w:tc>
        <w:bookmarkStart w:id="38243" w:name="_Toc426385632"/>
        <w:bookmarkStart w:id="38244" w:name="_Toc426387036"/>
        <w:bookmarkStart w:id="38245" w:name="_Toc426388439"/>
        <w:bookmarkStart w:id="38246" w:name="_Toc426389843"/>
        <w:bookmarkStart w:id="38247" w:name="_Toc426391247"/>
        <w:bookmarkStart w:id="38248" w:name="_Toc426392651"/>
        <w:bookmarkStart w:id="38249" w:name="_Toc426394054"/>
        <w:bookmarkStart w:id="38250" w:name="_Toc427825639"/>
        <w:bookmarkStart w:id="38251" w:name="_Toc427853452"/>
        <w:bookmarkStart w:id="38252" w:name="_Toc427855692"/>
        <w:bookmarkStart w:id="38253" w:name="_Toc427857893"/>
        <w:bookmarkEnd w:id="38243"/>
        <w:bookmarkEnd w:id="38244"/>
        <w:bookmarkEnd w:id="38245"/>
        <w:bookmarkEnd w:id="38246"/>
        <w:bookmarkEnd w:id="38247"/>
        <w:bookmarkEnd w:id="38248"/>
        <w:bookmarkEnd w:id="38249"/>
        <w:bookmarkEnd w:id="38250"/>
        <w:bookmarkEnd w:id="38251"/>
        <w:bookmarkEnd w:id="38252"/>
        <w:bookmarkEnd w:id="38253"/>
      </w:tr>
      <w:tr w:rsidR="005F4718" w:rsidRPr="00C106B9" w:rsidDel="006346A9" w14:paraId="41AE52D0" w14:textId="0DCE27B7" w:rsidTr="008C172F">
        <w:trPr>
          <w:cantSplit/>
          <w:trHeight w:val="314"/>
          <w:jc w:val="center"/>
          <w:del w:id="38254" w:author="Ramasubramani, Hariharan" w:date="2015-07-20T11:34:00Z"/>
        </w:trPr>
        <w:tc>
          <w:tcPr>
            <w:tcW w:w="1086" w:type="dxa"/>
            <w:tcBorders>
              <w:top w:val="single" w:sz="4" w:space="0" w:color="auto"/>
              <w:left w:val="single" w:sz="4" w:space="0" w:color="auto"/>
              <w:bottom w:val="single" w:sz="4" w:space="0" w:color="auto"/>
              <w:right w:val="single" w:sz="4" w:space="0" w:color="auto"/>
            </w:tcBorders>
          </w:tcPr>
          <w:p w14:paraId="1AFBE905" w14:textId="70D46005" w:rsidR="005F4718" w:rsidRPr="00C106B9" w:rsidDel="006346A9" w:rsidRDefault="005F4718">
            <w:pPr>
              <w:rPr>
                <w:del w:id="38255" w:author="Ramasubramani, Hariharan" w:date="2015-07-20T11:34:00Z"/>
                <w:rFonts w:cstheme="minorHAnsi"/>
                <w:color w:val="000000" w:themeColor="text1"/>
              </w:rPr>
              <w:pPrChange w:id="38256" w:author="Ramasubramani, Hariharan" w:date="2015-07-27T20:55:00Z">
                <w:pPr>
                  <w:pStyle w:val="ListParagraph"/>
                  <w:numPr>
                    <w:ilvl w:val="3"/>
                    <w:numId w:val="23"/>
                  </w:numPr>
                  <w:tabs>
                    <w:tab w:val="num" w:pos="2459"/>
                  </w:tabs>
                  <w:overflowPunct w:val="0"/>
                  <w:autoSpaceDE w:val="0"/>
                  <w:autoSpaceDN w:val="0"/>
                  <w:spacing w:after="60"/>
                  <w:ind w:left="-43" w:firstLine="0"/>
                  <w:textAlignment w:val="baseline"/>
                </w:pPr>
              </w:pPrChange>
            </w:pPr>
            <w:bookmarkStart w:id="38257" w:name="_Toc426385633"/>
            <w:bookmarkStart w:id="38258" w:name="_Toc426387037"/>
            <w:bookmarkStart w:id="38259" w:name="_Toc426388440"/>
            <w:bookmarkStart w:id="38260" w:name="_Toc426389844"/>
            <w:bookmarkStart w:id="38261" w:name="_Toc426391248"/>
            <w:bookmarkStart w:id="38262" w:name="_Toc426392652"/>
            <w:bookmarkStart w:id="38263" w:name="_Toc426394055"/>
            <w:bookmarkStart w:id="38264" w:name="_Toc427825640"/>
            <w:bookmarkStart w:id="38265" w:name="_Toc427853453"/>
            <w:bookmarkStart w:id="38266" w:name="_Toc427855693"/>
            <w:bookmarkStart w:id="38267" w:name="_Toc427857894"/>
            <w:bookmarkEnd w:id="38257"/>
            <w:bookmarkEnd w:id="38258"/>
            <w:bookmarkEnd w:id="38259"/>
            <w:bookmarkEnd w:id="38260"/>
            <w:bookmarkEnd w:id="38261"/>
            <w:bookmarkEnd w:id="38262"/>
            <w:bookmarkEnd w:id="38263"/>
            <w:bookmarkEnd w:id="38264"/>
            <w:bookmarkEnd w:id="38265"/>
            <w:bookmarkEnd w:id="38266"/>
            <w:bookmarkEnd w:id="38267"/>
          </w:p>
        </w:tc>
        <w:tc>
          <w:tcPr>
            <w:tcW w:w="2408" w:type="dxa"/>
            <w:tcBorders>
              <w:top w:val="single" w:sz="4" w:space="0" w:color="auto"/>
              <w:left w:val="single" w:sz="4" w:space="0" w:color="auto"/>
              <w:bottom w:val="single" w:sz="4" w:space="0" w:color="auto"/>
              <w:right w:val="single" w:sz="4" w:space="0" w:color="auto"/>
            </w:tcBorders>
          </w:tcPr>
          <w:p w14:paraId="4D2725DB" w14:textId="1E74917C" w:rsidR="005F4718" w:rsidRPr="00C106B9" w:rsidDel="006346A9" w:rsidRDefault="005F4718">
            <w:pPr>
              <w:rPr>
                <w:del w:id="38268" w:author="Ramasubramani, Hariharan" w:date="2015-07-20T11:34:00Z"/>
                <w:rFonts w:cstheme="minorHAnsi"/>
                <w:color w:val="000000" w:themeColor="text1"/>
                <w:szCs w:val="18"/>
              </w:rPr>
              <w:pPrChange w:id="38269" w:author="Ramasubramani, Hariharan" w:date="2015-07-27T20:55:00Z">
                <w:pPr>
                  <w:ind w:firstLine="0"/>
                </w:pPr>
              </w:pPrChange>
            </w:pPr>
            <w:del w:id="38270" w:author="Ramasubramani, Hariharan" w:date="2015-07-20T11:34:00Z">
              <w:r w:rsidRPr="00C106B9" w:rsidDel="006346A9">
                <w:rPr>
                  <w:rFonts w:cstheme="minorHAnsi"/>
                  <w:color w:val="000000" w:themeColor="text1"/>
                  <w:szCs w:val="18"/>
                </w:rPr>
                <w:delText>Timing Requirement</w:delText>
              </w:r>
              <w:bookmarkStart w:id="38271" w:name="_Toc426385634"/>
              <w:bookmarkStart w:id="38272" w:name="_Toc426387038"/>
              <w:bookmarkStart w:id="38273" w:name="_Toc426388441"/>
              <w:bookmarkStart w:id="38274" w:name="_Toc426389845"/>
              <w:bookmarkStart w:id="38275" w:name="_Toc426391249"/>
              <w:bookmarkStart w:id="38276" w:name="_Toc426392653"/>
              <w:bookmarkStart w:id="38277" w:name="_Toc426394056"/>
              <w:bookmarkStart w:id="38278" w:name="_Toc427825641"/>
              <w:bookmarkStart w:id="38279" w:name="_Toc427853454"/>
              <w:bookmarkStart w:id="38280" w:name="_Toc427855694"/>
              <w:bookmarkStart w:id="38281" w:name="_Toc427857895"/>
              <w:bookmarkEnd w:id="38271"/>
              <w:bookmarkEnd w:id="38272"/>
              <w:bookmarkEnd w:id="38273"/>
              <w:bookmarkEnd w:id="38274"/>
              <w:bookmarkEnd w:id="38275"/>
              <w:bookmarkEnd w:id="38276"/>
              <w:bookmarkEnd w:id="38277"/>
              <w:bookmarkEnd w:id="38278"/>
              <w:bookmarkEnd w:id="38279"/>
              <w:bookmarkEnd w:id="38280"/>
              <w:bookmarkEnd w:id="38281"/>
            </w:del>
          </w:p>
        </w:tc>
        <w:tc>
          <w:tcPr>
            <w:tcW w:w="759" w:type="dxa"/>
            <w:tcBorders>
              <w:top w:val="single" w:sz="4" w:space="0" w:color="auto"/>
              <w:left w:val="single" w:sz="4" w:space="0" w:color="auto"/>
              <w:bottom w:val="single" w:sz="4" w:space="0" w:color="auto"/>
              <w:right w:val="single" w:sz="4" w:space="0" w:color="auto"/>
            </w:tcBorders>
          </w:tcPr>
          <w:p w14:paraId="71E40F82" w14:textId="78FE0AA6" w:rsidR="005F4718" w:rsidRPr="00C106B9" w:rsidDel="006346A9" w:rsidRDefault="005F4718">
            <w:pPr>
              <w:rPr>
                <w:del w:id="38282" w:author="Ramasubramani, Hariharan" w:date="2015-07-20T11:34:00Z"/>
                <w:rFonts w:cstheme="minorHAnsi"/>
                <w:color w:val="000000" w:themeColor="text1"/>
                <w:szCs w:val="18"/>
              </w:rPr>
              <w:pPrChange w:id="38283" w:author="Ramasubramani, Hariharan" w:date="2015-07-27T20:55:00Z">
                <w:pPr>
                  <w:ind w:firstLine="0"/>
                </w:pPr>
              </w:pPrChange>
            </w:pPr>
            <w:del w:id="38284" w:author="Ramasubramani, Hariharan" w:date="2015-07-20T11:34:00Z">
              <w:r w:rsidRPr="00C106B9" w:rsidDel="006346A9">
                <w:rPr>
                  <w:rFonts w:cstheme="minorHAnsi"/>
                  <w:color w:val="000000" w:themeColor="text1"/>
                </w:rPr>
                <w:delText>-</w:delText>
              </w:r>
              <w:bookmarkStart w:id="38285" w:name="_Toc426385635"/>
              <w:bookmarkStart w:id="38286" w:name="_Toc426387039"/>
              <w:bookmarkStart w:id="38287" w:name="_Toc426388442"/>
              <w:bookmarkStart w:id="38288" w:name="_Toc426389846"/>
              <w:bookmarkStart w:id="38289" w:name="_Toc426391250"/>
              <w:bookmarkStart w:id="38290" w:name="_Toc426392654"/>
              <w:bookmarkStart w:id="38291" w:name="_Toc426394057"/>
              <w:bookmarkStart w:id="38292" w:name="_Toc427825642"/>
              <w:bookmarkStart w:id="38293" w:name="_Toc427853455"/>
              <w:bookmarkStart w:id="38294" w:name="_Toc427855695"/>
              <w:bookmarkStart w:id="38295" w:name="_Toc427857896"/>
              <w:bookmarkEnd w:id="38285"/>
              <w:bookmarkEnd w:id="38286"/>
              <w:bookmarkEnd w:id="38287"/>
              <w:bookmarkEnd w:id="38288"/>
              <w:bookmarkEnd w:id="38289"/>
              <w:bookmarkEnd w:id="38290"/>
              <w:bookmarkEnd w:id="38291"/>
              <w:bookmarkEnd w:id="38292"/>
              <w:bookmarkEnd w:id="38293"/>
              <w:bookmarkEnd w:id="38294"/>
              <w:bookmarkEnd w:id="38295"/>
            </w:del>
          </w:p>
        </w:tc>
        <w:tc>
          <w:tcPr>
            <w:tcW w:w="1018" w:type="dxa"/>
            <w:tcBorders>
              <w:top w:val="single" w:sz="4" w:space="0" w:color="auto"/>
              <w:left w:val="single" w:sz="4" w:space="0" w:color="auto"/>
              <w:bottom w:val="single" w:sz="4" w:space="0" w:color="auto"/>
              <w:right w:val="single" w:sz="4" w:space="0" w:color="auto"/>
            </w:tcBorders>
          </w:tcPr>
          <w:p w14:paraId="5533DCF8" w14:textId="44EB82E2" w:rsidR="005F4718" w:rsidRPr="00C106B9" w:rsidDel="006346A9" w:rsidRDefault="005F4718">
            <w:pPr>
              <w:rPr>
                <w:del w:id="38296" w:author="Ramasubramani, Hariharan" w:date="2015-07-20T11:34:00Z"/>
                <w:rFonts w:cstheme="minorHAnsi"/>
                <w:color w:val="000000" w:themeColor="text1"/>
                <w:szCs w:val="18"/>
              </w:rPr>
              <w:pPrChange w:id="38297" w:author="Ramasubramani, Hariharan" w:date="2015-07-27T20:55:00Z">
                <w:pPr>
                  <w:ind w:left="-57" w:firstLine="0"/>
                  <w:jc w:val="center"/>
                </w:pPr>
              </w:pPrChange>
            </w:pPr>
            <w:del w:id="38298" w:author="Ramasubramani, Hariharan" w:date="2015-07-20T11:34:00Z">
              <w:r w:rsidRPr="00C106B9" w:rsidDel="006346A9">
                <w:rPr>
                  <w:rFonts w:cstheme="minorHAnsi"/>
                  <w:color w:val="000000" w:themeColor="text1"/>
                  <w:szCs w:val="18"/>
                </w:rPr>
                <w:delText>M</w:delText>
              </w:r>
              <w:bookmarkStart w:id="38299" w:name="_Toc426385636"/>
              <w:bookmarkStart w:id="38300" w:name="_Toc426387040"/>
              <w:bookmarkStart w:id="38301" w:name="_Toc426388443"/>
              <w:bookmarkStart w:id="38302" w:name="_Toc426389847"/>
              <w:bookmarkStart w:id="38303" w:name="_Toc426391251"/>
              <w:bookmarkStart w:id="38304" w:name="_Toc426392655"/>
              <w:bookmarkStart w:id="38305" w:name="_Toc426394058"/>
              <w:bookmarkStart w:id="38306" w:name="_Toc427825643"/>
              <w:bookmarkStart w:id="38307" w:name="_Toc427853456"/>
              <w:bookmarkStart w:id="38308" w:name="_Toc427855696"/>
              <w:bookmarkStart w:id="38309" w:name="_Toc427857897"/>
              <w:bookmarkEnd w:id="38299"/>
              <w:bookmarkEnd w:id="38300"/>
              <w:bookmarkEnd w:id="38301"/>
              <w:bookmarkEnd w:id="38302"/>
              <w:bookmarkEnd w:id="38303"/>
              <w:bookmarkEnd w:id="38304"/>
              <w:bookmarkEnd w:id="38305"/>
              <w:bookmarkEnd w:id="38306"/>
              <w:bookmarkEnd w:id="38307"/>
              <w:bookmarkEnd w:id="38308"/>
              <w:bookmarkEnd w:id="38309"/>
            </w:del>
          </w:p>
        </w:tc>
        <w:tc>
          <w:tcPr>
            <w:tcW w:w="897" w:type="dxa"/>
            <w:tcBorders>
              <w:top w:val="single" w:sz="4" w:space="0" w:color="auto"/>
              <w:left w:val="single" w:sz="4" w:space="0" w:color="auto"/>
              <w:bottom w:val="single" w:sz="4" w:space="0" w:color="auto"/>
              <w:right w:val="single" w:sz="4" w:space="0" w:color="auto"/>
            </w:tcBorders>
          </w:tcPr>
          <w:p w14:paraId="41B101EA" w14:textId="1A08E641" w:rsidR="005F4718" w:rsidRPr="00C106B9" w:rsidDel="006346A9" w:rsidRDefault="005F4718">
            <w:pPr>
              <w:rPr>
                <w:del w:id="38310" w:author="Ramasubramani, Hariharan" w:date="2015-07-20T11:34:00Z"/>
                <w:rFonts w:cstheme="minorHAnsi"/>
                <w:color w:val="000000" w:themeColor="text1"/>
                <w:szCs w:val="18"/>
              </w:rPr>
              <w:pPrChange w:id="38311" w:author="Ramasubramani, Hariharan" w:date="2015-07-27T20:55:00Z">
                <w:pPr>
                  <w:ind w:left="-57" w:firstLine="0"/>
                  <w:jc w:val="center"/>
                </w:pPr>
              </w:pPrChange>
            </w:pPr>
            <w:del w:id="38312" w:author="Ramasubramani, Hariharan" w:date="2015-07-20T11:34:00Z">
              <w:r w:rsidRPr="00C106B9" w:rsidDel="006346A9">
                <w:rPr>
                  <w:rFonts w:cstheme="minorHAnsi"/>
                  <w:color w:val="000000" w:themeColor="text1"/>
                  <w:szCs w:val="18"/>
                </w:rPr>
                <w:delText>E</w:delText>
              </w:r>
              <w:bookmarkStart w:id="38313" w:name="_Toc426385637"/>
              <w:bookmarkStart w:id="38314" w:name="_Toc426387041"/>
              <w:bookmarkStart w:id="38315" w:name="_Toc426388444"/>
              <w:bookmarkStart w:id="38316" w:name="_Toc426389848"/>
              <w:bookmarkStart w:id="38317" w:name="_Toc426391252"/>
              <w:bookmarkStart w:id="38318" w:name="_Toc426392656"/>
              <w:bookmarkStart w:id="38319" w:name="_Toc426394059"/>
              <w:bookmarkStart w:id="38320" w:name="_Toc427825644"/>
              <w:bookmarkStart w:id="38321" w:name="_Toc427853457"/>
              <w:bookmarkStart w:id="38322" w:name="_Toc427855697"/>
              <w:bookmarkStart w:id="38323" w:name="_Toc427857898"/>
              <w:bookmarkEnd w:id="38313"/>
              <w:bookmarkEnd w:id="38314"/>
              <w:bookmarkEnd w:id="38315"/>
              <w:bookmarkEnd w:id="38316"/>
              <w:bookmarkEnd w:id="38317"/>
              <w:bookmarkEnd w:id="38318"/>
              <w:bookmarkEnd w:id="38319"/>
              <w:bookmarkEnd w:id="38320"/>
              <w:bookmarkEnd w:id="38321"/>
              <w:bookmarkEnd w:id="38322"/>
              <w:bookmarkEnd w:id="38323"/>
            </w:del>
          </w:p>
        </w:tc>
        <w:tc>
          <w:tcPr>
            <w:tcW w:w="1248" w:type="dxa"/>
            <w:tcBorders>
              <w:top w:val="single" w:sz="4" w:space="0" w:color="auto"/>
              <w:left w:val="single" w:sz="4" w:space="0" w:color="auto"/>
              <w:bottom w:val="single" w:sz="4" w:space="0" w:color="auto"/>
              <w:right w:val="single" w:sz="4" w:space="0" w:color="auto"/>
            </w:tcBorders>
          </w:tcPr>
          <w:p w14:paraId="3EA35675" w14:textId="62761065" w:rsidR="005F4718" w:rsidRPr="00C106B9" w:rsidDel="006346A9" w:rsidRDefault="005F4718">
            <w:pPr>
              <w:rPr>
                <w:del w:id="38324" w:author="Ramasubramani, Hariharan" w:date="2015-07-20T11:34:00Z"/>
                <w:rFonts w:cstheme="minorHAnsi"/>
                <w:color w:val="000000" w:themeColor="text1"/>
                <w:szCs w:val="18"/>
              </w:rPr>
              <w:pPrChange w:id="38325" w:author="Ramasubramani, Hariharan" w:date="2015-07-27T20:55:00Z">
                <w:pPr>
                  <w:ind w:left="-57" w:right="-98" w:firstLine="0"/>
                  <w:jc w:val="center"/>
                </w:pPr>
              </w:pPrChange>
            </w:pPr>
            <w:del w:id="38326" w:author="Ramasubramani, Hariharan" w:date="2015-07-20T11:34:00Z">
              <w:r w:rsidRPr="00C106B9" w:rsidDel="006346A9">
                <w:rPr>
                  <w:rFonts w:cstheme="minorHAnsi"/>
                  <w:color w:val="000000" w:themeColor="text1"/>
                  <w:szCs w:val="18"/>
                </w:rPr>
                <w:delText>Single-select</w:delText>
              </w:r>
              <w:bookmarkStart w:id="38327" w:name="_Toc426385638"/>
              <w:bookmarkStart w:id="38328" w:name="_Toc426387042"/>
              <w:bookmarkStart w:id="38329" w:name="_Toc426388445"/>
              <w:bookmarkStart w:id="38330" w:name="_Toc426389849"/>
              <w:bookmarkStart w:id="38331" w:name="_Toc426391253"/>
              <w:bookmarkStart w:id="38332" w:name="_Toc426392657"/>
              <w:bookmarkStart w:id="38333" w:name="_Toc426394060"/>
              <w:bookmarkStart w:id="38334" w:name="_Toc427825645"/>
              <w:bookmarkStart w:id="38335" w:name="_Toc427853458"/>
              <w:bookmarkStart w:id="38336" w:name="_Toc427855698"/>
              <w:bookmarkStart w:id="38337" w:name="_Toc427857899"/>
              <w:bookmarkEnd w:id="38327"/>
              <w:bookmarkEnd w:id="38328"/>
              <w:bookmarkEnd w:id="38329"/>
              <w:bookmarkEnd w:id="38330"/>
              <w:bookmarkEnd w:id="38331"/>
              <w:bookmarkEnd w:id="38332"/>
              <w:bookmarkEnd w:id="38333"/>
              <w:bookmarkEnd w:id="38334"/>
              <w:bookmarkEnd w:id="38335"/>
              <w:bookmarkEnd w:id="38336"/>
              <w:bookmarkEnd w:id="38337"/>
            </w:del>
          </w:p>
        </w:tc>
        <w:tc>
          <w:tcPr>
            <w:tcW w:w="734" w:type="dxa"/>
            <w:tcBorders>
              <w:top w:val="single" w:sz="4" w:space="0" w:color="auto"/>
              <w:left w:val="single" w:sz="4" w:space="0" w:color="auto"/>
              <w:bottom w:val="single" w:sz="4" w:space="0" w:color="auto"/>
              <w:right w:val="single" w:sz="4" w:space="0" w:color="auto"/>
            </w:tcBorders>
          </w:tcPr>
          <w:p w14:paraId="1B38A84A" w14:textId="665FE927" w:rsidR="005F4718" w:rsidRPr="00C106B9" w:rsidDel="006346A9" w:rsidRDefault="005F4718">
            <w:pPr>
              <w:rPr>
                <w:del w:id="38338" w:author="Ramasubramani, Hariharan" w:date="2015-07-20T11:34:00Z"/>
                <w:rFonts w:cstheme="minorHAnsi"/>
                <w:color w:val="000000" w:themeColor="text1"/>
                <w:szCs w:val="18"/>
              </w:rPr>
              <w:pPrChange w:id="38339" w:author="Ramasubramani, Hariharan" w:date="2015-07-27T20:55:00Z">
                <w:pPr>
                  <w:ind w:left="-57" w:firstLine="0"/>
                  <w:jc w:val="center"/>
                </w:pPr>
              </w:pPrChange>
            </w:pPr>
            <w:del w:id="38340" w:author="Ramasubramani, Hariharan" w:date="2015-07-20T11:34:00Z">
              <w:r w:rsidRPr="00C106B9" w:rsidDel="006346A9">
                <w:rPr>
                  <w:rFonts w:cstheme="minorHAnsi"/>
                  <w:color w:val="000000" w:themeColor="text1"/>
                  <w:szCs w:val="18"/>
                </w:rPr>
                <w:delText>N/A</w:delText>
              </w:r>
              <w:bookmarkStart w:id="38341" w:name="_Toc426385639"/>
              <w:bookmarkStart w:id="38342" w:name="_Toc426387043"/>
              <w:bookmarkStart w:id="38343" w:name="_Toc426388446"/>
              <w:bookmarkStart w:id="38344" w:name="_Toc426389850"/>
              <w:bookmarkStart w:id="38345" w:name="_Toc426391254"/>
              <w:bookmarkStart w:id="38346" w:name="_Toc426392658"/>
              <w:bookmarkStart w:id="38347" w:name="_Toc426394061"/>
              <w:bookmarkStart w:id="38348" w:name="_Toc427825646"/>
              <w:bookmarkStart w:id="38349" w:name="_Toc427853459"/>
              <w:bookmarkStart w:id="38350" w:name="_Toc427855699"/>
              <w:bookmarkStart w:id="38351" w:name="_Toc427857900"/>
              <w:bookmarkEnd w:id="38341"/>
              <w:bookmarkEnd w:id="38342"/>
              <w:bookmarkEnd w:id="38343"/>
              <w:bookmarkEnd w:id="38344"/>
              <w:bookmarkEnd w:id="38345"/>
              <w:bookmarkEnd w:id="38346"/>
              <w:bookmarkEnd w:id="38347"/>
              <w:bookmarkEnd w:id="38348"/>
              <w:bookmarkEnd w:id="38349"/>
              <w:bookmarkEnd w:id="38350"/>
              <w:bookmarkEnd w:id="38351"/>
            </w:del>
          </w:p>
        </w:tc>
        <w:tc>
          <w:tcPr>
            <w:tcW w:w="1868" w:type="dxa"/>
            <w:tcBorders>
              <w:top w:val="single" w:sz="4" w:space="0" w:color="auto"/>
              <w:left w:val="single" w:sz="4" w:space="0" w:color="auto"/>
              <w:bottom w:val="single" w:sz="4" w:space="0" w:color="auto"/>
              <w:right w:val="single" w:sz="4" w:space="0" w:color="auto"/>
            </w:tcBorders>
          </w:tcPr>
          <w:p w14:paraId="3D0E6F6D" w14:textId="3DB0641C" w:rsidR="006C03CB" w:rsidDel="006346A9" w:rsidRDefault="006C03CB">
            <w:pPr>
              <w:rPr>
                <w:del w:id="38352" w:author="Ramasubramani, Hariharan" w:date="2015-07-20T11:34:00Z"/>
                <w:rFonts w:cstheme="minorHAnsi"/>
                <w:color w:val="000000" w:themeColor="text1"/>
              </w:rPr>
              <w:pPrChange w:id="38353" w:author="Ramasubramani, Hariharan" w:date="2015-07-27T20:55:00Z">
                <w:pPr>
                  <w:pStyle w:val="ListParagraph"/>
                  <w:ind w:left="148" w:firstLine="0"/>
                </w:pPr>
              </w:pPrChange>
            </w:pPr>
            <w:del w:id="38354" w:author="Ramasubramani, Hariharan" w:date="2015-07-20T11:34:00Z">
              <w:r w:rsidDel="006346A9">
                <w:rPr>
                  <w:rFonts w:cstheme="minorHAnsi"/>
                  <w:color w:val="000000" w:themeColor="text1"/>
                </w:rPr>
                <w:delText>Values will be maintained by RDM. See BRD</w:delText>
              </w:r>
              <w:r w:rsidR="00E67E6D" w:rsidDel="006346A9">
                <w:rPr>
                  <w:rFonts w:cstheme="minorHAnsi"/>
                  <w:color w:val="000000" w:themeColor="text1"/>
                </w:rPr>
                <w:delText xml:space="preserve"> for actual values</w:delText>
              </w:r>
              <w:bookmarkStart w:id="38355" w:name="_Toc426385640"/>
              <w:bookmarkStart w:id="38356" w:name="_Toc426387044"/>
              <w:bookmarkStart w:id="38357" w:name="_Toc426388447"/>
              <w:bookmarkStart w:id="38358" w:name="_Toc426389851"/>
              <w:bookmarkStart w:id="38359" w:name="_Toc426391255"/>
              <w:bookmarkStart w:id="38360" w:name="_Toc426392659"/>
              <w:bookmarkStart w:id="38361" w:name="_Toc426394062"/>
              <w:bookmarkStart w:id="38362" w:name="_Toc427825647"/>
              <w:bookmarkStart w:id="38363" w:name="_Toc427853460"/>
              <w:bookmarkStart w:id="38364" w:name="_Toc427855700"/>
              <w:bookmarkStart w:id="38365" w:name="_Toc427857901"/>
              <w:bookmarkEnd w:id="38355"/>
              <w:bookmarkEnd w:id="38356"/>
              <w:bookmarkEnd w:id="38357"/>
              <w:bookmarkEnd w:id="38358"/>
              <w:bookmarkEnd w:id="38359"/>
              <w:bookmarkEnd w:id="38360"/>
              <w:bookmarkEnd w:id="38361"/>
              <w:bookmarkEnd w:id="38362"/>
              <w:bookmarkEnd w:id="38363"/>
              <w:bookmarkEnd w:id="38364"/>
              <w:bookmarkEnd w:id="38365"/>
            </w:del>
          </w:p>
          <w:p w14:paraId="679CD3EE" w14:textId="08805DAE" w:rsidR="00096667" w:rsidRPr="00C106B9" w:rsidDel="006346A9" w:rsidRDefault="00096667">
            <w:pPr>
              <w:rPr>
                <w:del w:id="38366" w:author="Ramasubramani, Hariharan" w:date="2015-07-20T11:34:00Z"/>
                <w:rFonts w:cstheme="minorHAnsi"/>
                <w:color w:val="000000" w:themeColor="text1"/>
                <w:szCs w:val="18"/>
              </w:rPr>
              <w:pPrChange w:id="38367" w:author="Ramasubramani, Hariharan" w:date="2015-07-27T20:55:00Z">
                <w:pPr>
                  <w:pStyle w:val="ListParagraph"/>
                  <w:ind w:left="148" w:firstLine="0"/>
                </w:pPr>
              </w:pPrChange>
            </w:pPr>
            <w:bookmarkStart w:id="38368" w:name="_Toc426385641"/>
            <w:bookmarkStart w:id="38369" w:name="_Toc426387045"/>
            <w:bookmarkStart w:id="38370" w:name="_Toc426388448"/>
            <w:bookmarkStart w:id="38371" w:name="_Toc426389852"/>
            <w:bookmarkStart w:id="38372" w:name="_Toc426391256"/>
            <w:bookmarkStart w:id="38373" w:name="_Toc426392660"/>
            <w:bookmarkStart w:id="38374" w:name="_Toc426394063"/>
            <w:bookmarkStart w:id="38375" w:name="_Toc427825648"/>
            <w:bookmarkStart w:id="38376" w:name="_Toc427853461"/>
            <w:bookmarkStart w:id="38377" w:name="_Toc427855701"/>
            <w:bookmarkStart w:id="38378" w:name="_Toc427857902"/>
            <w:bookmarkEnd w:id="38368"/>
            <w:bookmarkEnd w:id="38369"/>
            <w:bookmarkEnd w:id="38370"/>
            <w:bookmarkEnd w:id="38371"/>
            <w:bookmarkEnd w:id="38372"/>
            <w:bookmarkEnd w:id="38373"/>
            <w:bookmarkEnd w:id="38374"/>
            <w:bookmarkEnd w:id="38375"/>
            <w:bookmarkEnd w:id="38376"/>
            <w:bookmarkEnd w:id="38377"/>
            <w:bookmarkEnd w:id="38378"/>
          </w:p>
        </w:tc>
        <w:tc>
          <w:tcPr>
            <w:tcW w:w="846" w:type="dxa"/>
            <w:tcBorders>
              <w:top w:val="single" w:sz="4" w:space="0" w:color="auto"/>
              <w:left w:val="single" w:sz="4" w:space="0" w:color="auto"/>
              <w:bottom w:val="single" w:sz="4" w:space="0" w:color="auto"/>
              <w:right w:val="single" w:sz="4" w:space="0" w:color="auto"/>
            </w:tcBorders>
          </w:tcPr>
          <w:p w14:paraId="067B4262" w14:textId="3F968DE4" w:rsidR="005F4718" w:rsidRPr="00C106B9" w:rsidDel="006346A9" w:rsidRDefault="005F4718">
            <w:pPr>
              <w:rPr>
                <w:del w:id="38379" w:author="Ramasubramani, Hariharan" w:date="2015-07-20T11:34:00Z"/>
                <w:rFonts w:cstheme="minorHAnsi"/>
                <w:color w:val="000000" w:themeColor="text1"/>
                <w:szCs w:val="18"/>
              </w:rPr>
              <w:pPrChange w:id="38380" w:author="Ramasubramani, Hariharan" w:date="2015-07-27T20:55:00Z">
                <w:pPr>
                  <w:ind w:left="-57" w:right="-76" w:firstLine="0"/>
                  <w:jc w:val="center"/>
                </w:pPr>
              </w:pPrChange>
            </w:pPr>
            <w:del w:id="38381" w:author="Ramasubramani, Hariharan" w:date="2015-07-20T11:34:00Z">
              <w:r w:rsidRPr="00C106B9" w:rsidDel="006346A9">
                <w:rPr>
                  <w:rFonts w:cstheme="minorHAnsi"/>
                  <w:color w:val="000000" w:themeColor="text1"/>
                  <w:szCs w:val="18"/>
                </w:rPr>
                <w:delText>&lt;</w:delText>
              </w:r>
              <w:r w:rsidDel="006346A9">
                <w:rPr>
                  <w:rFonts w:cstheme="minorHAnsi"/>
                  <w:color w:val="000000" w:themeColor="text1"/>
                  <w:szCs w:val="18"/>
                </w:rPr>
                <w:delText>Blank</w:delText>
              </w:r>
              <w:r w:rsidRPr="00C106B9" w:rsidDel="006346A9">
                <w:rPr>
                  <w:rFonts w:cstheme="minorHAnsi"/>
                  <w:color w:val="000000" w:themeColor="text1"/>
                  <w:szCs w:val="18"/>
                </w:rPr>
                <w:delText>&gt;</w:delText>
              </w:r>
              <w:bookmarkStart w:id="38382" w:name="_Toc426385642"/>
              <w:bookmarkStart w:id="38383" w:name="_Toc426387046"/>
              <w:bookmarkStart w:id="38384" w:name="_Toc426388449"/>
              <w:bookmarkStart w:id="38385" w:name="_Toc426389853"/>
              <w:bookmarkStart w:id="38386" w:name="_Toc426391257"/>
              <w:bookmarkStart w:id="38387" w:name="_Toc426392661"/>
              <w:bookmarkStart w:id="38388" w:name="_Toc426394064"/>
              <w:bookmarkStart w:id="38389" w:name="_Toc427825649"/>
              <w:bookmarkStart w:id="38390" w:name="_Toc427853462"/>
              <w:bookmarkStart w:id="38391" w:name="_Toc427855702"/>
              <w:bookmarkStart w:id="38392" w:name="_Toc427857903"/>
              <w:bookmarkEnd w:id="38382"/>
              <w:bookmarkEnd w:id="38383"/>
              <w:bookmarkEnd w:id="38384"/>
              <w:bookmarkEnd w:id="38385"/>
              <w:bookmarkEnd w:id="38386"/>
              <w:bookmarkEnd w:id="38387"/>
              <w:bookmarkEnd w:id="38388"/>
              <w:bookmarkEnd w:id="38389"/>
              <w:bookmarkEnd w:id="38390"/>
              <w:bookmarkEnd w:id="38391"/>
              <w:bookmarkEnd w:id="38392"/>
            </w:del>
          </w:p>
        </w:tc>
        <w:bookmarkStart w:id="38393" w:name="_Toc426385643"/>
        <w:bookmarkStart w:id="38394" w:name="_Toc426387047"/>
        <w:bookmarkStart w:id="38395" w:name="_Toc426388450"/>
        <w:bookmarkStart w:id="38396" w:name="_Toc426389854"/>
        <w:bookmarkStart w:id="38397" w:name="_Toc426391258"/>
        <w:bookmarkStart w:id="38398" w:name="_Toc426392662"/>
        <w:bookmarkStart w:id="38399" w:name="_Toc426394065"/>
        <w:bookmarkStart w:id="38400" w:name="_Toc427825650"/>
        <w:bookmarkStart w:id="38401" w:name="_Toc427853463"/>
        <w:bookmarkStart w:id="38402" w:name="_Toc427855703"/>
        <w:bookmarkStart w:id="38403" w:name="_Toc427857904"/>
        <w:bookmarkEnd w:id="38393"/>
        <w:bookmarkEnd w:id="38394"/>
        <w:bookmarkEnd w:id="38395"/>
        <w:bookmarkEnd w:id="38396"/>
        <w:bookmarkEnd w:id="38397"/>
        <w:bookmarkEnd w:id="38398"/>
        <w:bookmarkEnd w:id="38399"/>
        <w:bookmarkEnd w:id="38400"/>
        <w:bookmarkEnd w:id="38401"/>
        <w:bookmarkEnd w:id="38402"/>
        <w:bookmarkEnd w:id="38403"/>
      </w:tr>
      <w:tr w:rsidR="005F4718" w:rsidRPr="00C106B9" w:rsidDel="006346A9" w14:paraId="5FFB925A" w14:textId="478CC7EA" w:rsidTr="008C172F">
        <w:trPr>
          <w:cantSplit/>
          <w:trHeight w:val="314"/>
          <w:jc w:val="center"/>
          <w:del w:id="38404" w:author="Ramasubramani, Hariharan" w:date="2015-07-20T11:34:00Z"/>
        </w:trPr>
        <w:tc>
          <w:tcPr>
            <w:tcW w:w="1086" w:type="dxa"/>
            <w:tcBorders>
              <w:top w:val="single" w:sz="4" w:space="0" w:color="auto"/>
              <w:left w:val="single" w:sz="4" w:space="0" w:color="auto"/>
              <w:bottom w:val="single" w:sz="4" w:space="0" w:color="auto"/>
              <w:right w:val="single" w:sz="4" w:space="0" w:color="auto"/>
            </w:tcBorders>
          </w:tcPr>
          <w:p w14:paraId="57ABCBA7" w14:textId="38D660B0" w:rsidR="005F4718" w:rsidRPr="00C106B9" w:rsidDel="006346A9" w:rsidRDefault="005F4718">
            <w:pPr>
              <w:rPr>
                <w:del w:id="38405" w:author="Ramasubramani, Hariharan" w:date="2015-07-20T11:34:00Z"/>
                <w:rFonts w:cstheme="minorHAnsi"/>
                <w:color w:val="000000" w:themeColor="text1"/>
              </w:rPr>
              <w:pPrChange w:id="38406" w:author="Ramasubramani, Hariharan" w:date="2015-07-27T20:55:00Z">
                <w:pPr>
                  <w:pStyle w:val="ListParagraph"/>
                  <w:numPr>
                    <w:ilvl w:val="3"/>
                    <w:numId w:val="23"/>
                  </w:numPr>
                  <w:tabs>
                    <w:tab w:val="num" w:pos="2459"/>
                  </w:tabs>
                  <w:overflowPunct w:val="0"/>
                  <w:autoSpaceDE w:val="0"/>
                  <w:autoSpaceDN w:val="0"/>
                  <w:spacing w:after="60"/>
                  <w:ind w:left="-43" w:firstLine="0"/>
                  <w:textAlignment w:val="baseline"/>
                </w:pPr>
              </w:pPrChange>
            </w:pPr>
            <w:bookmarkStart w:id="38407" w:name="_Toc426385644"/>
            <w:bookmarkStart w:id="38408" w:name="_Toc426387048"/>
            <w:bookmarkStart w:id="38409" w:name="_Toc426388451"/>
            <w:bookmarkStart w:id="38410" w:name="_Toc426389855"/>
            <w:bookmarkStart w:id="38411" w:name="_Toc426391259"/>
            <w:bookmarkStart w:id="38412" w:name="_Toc426392663"/>
            <w:bookmarkStart w:id="38413" w:name="_Toc426394066"/>
            <w:bookmarkStart w:id="38414" w:name="_Toc427825651"/>
            <w:bookmarkStart w:id="38415" w:name="_Toc427853464"/>
            <w:bookmarkStart w:id="38416" w:name="_Toc427855704"/>
            <w:bookmarkStart w:id="38417" w:name="_Toc427857905"/>
            <w:bookmarkEnd w:id="38407"/>
            <w:bookmarkEnd w:id="38408"/>
            <w:bookmarkEnd w:id="38409"/>
            <w:bookmarkEnd w:id="38410"/>
            <w:bookmarkEnd w:id="38411"/>
            <w:bookmarkEnd w:id="38412"/>
            <w:bookmarkEnd w:id="38413"/>
            <w:bookmarkEnd w:id="38414"/>
            <w:bookmarkEnd w:id="38415"/>
            <w:bookmarkEnd w:id="38416"/>
            <w:bookmarkEnd w:id="38417"/>
          </w:p>
        </w:tc>
        <w:tc>
          <w:tcPr>
            <w:tcW w:w="2408" w:type="dxa"/>
            <w:tcBorders>
              <w:top w:val="single" w:sz="4" w:space="0" w:color="auto"/>
              <w:left w:val="single" w:sz="4" w:space="0" w:color="auto"/>
              <w:bottom w:val="single" w:sz="4" w:space="0" w:color="auto"/>
              <w:right w:val="single" w:sz="4" w:space="0" w:color="auto"/>
            </w:tcBorders>
          </w:tcPr>
          <w:p w14:paraId="74B0BA8E" w14:textId="1348052D" w:rsidR="005F4718" w:rsidRPr="00C106B9" w:rsidDel="006346A9" w:rsidRDefault="005F4718">
            <w:pPr>
              <w:rPr>
                <w:del w:id="38418" w:author="Ramasubramani, Hariharan" w:date="2015-07-20T11:34:00Z"/>
                <w:rFonts w:cstheme="minorHAnsi"/>
                <w:color w:val="000000" w:themeColor="text1"/>
                <w:szCs w:val="18"/>
              </w:rPr>
              <w:pPrChange w:id="38419" w:author="Ramasubramani, Hariharan" w:date="2015-07-27T20:55:00Z">
                <w:pPr>
                  <w:ind w:firstLine="0"/>
                </w:pPr>
              </w:pPrChange>
            </w:pPr>
            <w:del w:id="38420" w:author="Ramasubramani, Hariharan" w:date="2015-07-20T11:34:00Z">
              <w:r w:rsidRPr="00C106B9" w:rsidDel="006346A9">
                <w:rPr>
                  <w:rFonts w:cstheme="minorHAnsi"/>
                  <w:color w:val="000000" w:themeColor="text1"/>
                  <w:szCs w:val="18"/>
                </w:rPr>
                <w:delText>Return to Home Office</w:delText>
              </w:r>
              <w:bookmarkStart w:id="38421" w:name="_Toc426385645"/>
              <w:bookmarkStart w:id="38422" w:name="_Toc426387049"/>
              <w:bookmarkStart w:id="38423" w:name="_Toc426388452"/>
              <w:bookmarkStart w:id="38424" w:name="_Toc426389856"/>
              <w:bookmarkStart w:id="38425" w:name="_Toc426391260"/>
              <w:bookmarkStart w:id="38426" w:name="_Toc426392664"/>
              <w:bookmarkStart w:id="38427" w:name="_Toc426394067"/>
              <w:bookmarkStart w:id="38428" w:name="_Toc427825652"/>
              <w:bookmarkStart w:id="38429" w:name="_Toc427853465"/>
              <w:bookmarkStart w:id="38430" w:name="_Toc427855705"/>
              <w:bookmarkStart w:id="38431" w:name="_Toc427857906"/>
              <w:bookmarkEnd w:id="38421"/>
              <w:bookmarkEnd w:id="38422"/>
              <w:bookmarkEnd w:id="38423"/>
              <w:bookmarkEnd w:id="38424"/>
              <w:bookmarkEnd w:id="38425"/>
              <w:bookmarkEnd w:id="38426"/>
              <w:bookmarkEnd w:id="38427"/>
              <w:bookmarkEnd w:id="38428"/>
              <w:bookmarkEnd w:id="38429"/>
              <w:bookmarkEnd w:id="38430"/>
              <w:bookmarkEnd w:id="38431"/>
            </w:del>
          </w:p>
        </w:tc>
        <w:tc>
          <w:tcPr>
            <w:tcW w:w="759" w:type="dxa"/>
            <w:tcBorders>
              <w:top w:val="single" w:sz="4" w:space="0" w:color="auto"/>
              <w:left w:val="single" w:sz="4" w:space="0" w:color="auto"/>
              <w:bottom w:val="single" w:sz="4" w:space="0" w:color="auto"/>
              <w:right w:val="single" w:sz="4" w:space="0" w:color="auto"/>
            </w:tcBorders>
          </w:tcPr>
          <w:p w14:paraId="3AF1C136" w14:textId="4CFB3C87" w:rsidR="005F4718" w:rsidRPr="00C106B9" w:rsidDel="006346A9" w:rsidRDefault="005F4718">
            <w:pPr>
              <w:rPr>
                <w:del w:id="38432" w:author="Ramasubramani, Hariharan" w:date="2015-07-20T11:34:00Z"/>
                <w:rFonts w:cstheme="minorHAnsi"/>
                <w:color w:val="000000" w:themeColor="text1"/>
                <w:szCs w:val="18"/>
              </w:rPr>
              <w:pPrChange w:id="38433" w:author="Ramasubramani, Hariharan" w:date="2015-07-27T20:55:00Z">
                <w:pPr>
                  <w:ind w:firstLine="0"/>
                </w:pPr>
              </w:pPrChange>
            </w:pPr>
            <w:del w:id="38434" w:author="Ramasubramani, Hariharan" w:date="2015-07-20T11:34:00Z">
              <w:r w:rsidRPr="00C106B9" w:rsidDel="006346A9">
                <w:rPr>
                  <w:rFonts w:cstheme="minorHAnsi"/>
                  <w:color w:val="000000" w:themeColor="text1"/>
                </w:rPr>
                <w:delText>-</w:delText>
              </w:r>
              <w:bookmarkStart w:id="38435" w:name="_Toc426385646"/>
              <w:bookmarkStart w:id="38436" w:name="_Toc426387050"/>
              <w:bookmarkStart w:id="38437" w:name="_Toc426388453"/>
              <w:bookmarkStart w:id="38438" w:name="_Toc426389857"/>
              <w:bookmarkStart w:id="38439" w:name="_Toc426391261"/>
              <w:bookmarkStart w:id="38440" w:name="_Toc426392665"/>
              <w:bookmarkStart w:id="38441" w:name="_Toc426394068"/>
              <w:bookmarkStart w:id="38442" w:name="_Toc427825653"/>
              <w:bookmarkStart w:id="38443" w:name="_Toc427853466"/>
              <w:bookmarkStart w:id="38444" w:name="_Toc427855706"/>
              <w:bookmarkStart w:id="38445" w:name="_Toc427857907"/>
              <w:bookmarkEnd w:id="38435"/>
              <w:bookmarkEnd w:id="38436"/>
              <w:bookmarkEnd w:id="38437"/>
              <w:bookmarkEnd w:id="38438"/>
              <w:bookmarkEnd w:id="38439"/>
              <w:bookmarkEnd w:id="38440"/>
              <w:bookmarkEnd w:id="38441"/>
              <w:bookmarkEnd w:id="38442"/>
              <w:bookmarkEnd w:id="38443"/>
              <w:bookmarkEnd w:id="38444"/>
              <w:bookmarkEnd w:id="38445"/>
            </w:del>
          </w:p>
        </w:tc>
        <w:tc>
          <w:tcPr>
            <w:tcW w:w="1018" w:type="dxa"/>
            <w:tcBorders>
              <w:top w:val="single" w:sz="4" w:space="0" w:color="auto"/>
              <w:left w:val="single" w:sz="4" w:space="0" w:color="auto"/>
              <w:bottom w:val="single" w:sz="4" w:space="0" w:color="auto"/>
              <w:right w:val="single" w:sz="4" w:space="0" w:color="auto"/>
            </w:tcBorders>
          </w:tcPr>
          <w:p w14:paraId="678E168C" w14:textId="5D4DF530" w:rsidR="005F4718" w:rsidRPr="00C106B9" w:rsidDel="006346A9" w:rsidRDefault="005F4718">
            <w:pPr>
              <w:rPr>
                <w:del w:id="38446" w:author="Ramasubramani, Hariharan" w:date="2015-07-20T11:34:00Z"/>
                <w:rFonts w:cstheme="minorHAnsi"/>
                <w:color w:val="000000" w:themeColor="text1"/>
                <w:szCs w:val="18"/>
              </w:rPr>
              <w:pPrChange w:id="38447" w:author="Ramasubramani, Hariharan" w:date="2015-07-27T20:55:00Z">
                <w:pPr>
                  <w:ind w:left="-57" w:firstLine="0"/>
                  <w:jc w:val="center"/>
                </w:pPr>
              </w:pPrChange>
            </w:pPr>
            <w:del w:id="38448" w:author="Ramasubramani, Hariharan" w:date="2015-07-20T11:34:00Z">
              <w:r w:rsidDel="006346A9">
                <w:rPr>
                  <w:rFonts w:cstheme="minorHAnsi"/>
                  <w:color w:val="000000" w:themeColor="text1"/>
                  <w:szCs w:val="18"/>
                </w:rPr>
                <w:delText>M</w:delText>
              </w:r>
              <w:bookmarkStart w:id="38449" w:name="_Toc426385647"/>
              <w:bookmarkStart w:id="38450" w:name="_Toc426387051"/>
              <w:bookmarkStart w:id="38451" w:name="_Toc426388454"/>
              <w:bookmarkStart w:id="38452" w:name="_Toc426389858"/>
              <w:bookmarkStart w:id="38453" w:name="_Toc426391262"/>
              <w:bookmarkStart w:id="38454" w:name="_Toc426392666"/>
              <w:bookmarkStart w:id="38455" w:name="_Toc426394069"/>
              <w:bookmarkStart w:id="38456" w:name="_Toc427825654"/>
              <w:bookmarkStart w:id="38457" w:name="_Toc427853467"/>
              <w:bookmarkStart w:id="38458" w:name="_Toc427855707"/>
              <w:bookmarkStart w:id="38459" w:name="_Toc427857908"/>
              <w:bookmarkEnd w:id="38449"/>
              <w:bookmarkEnd w:id="38450"/>
              <w:bookmarkEnd w:id="38451"/>
              <w:bookmarkEnd w:id="38452"/>
              <w:bookmarkEnd w:id="38453"/>
              <w:bookmarkEnd w:id="38454"/>
              <w:bookmarkEnd w:id="38455"/>
              <w:bookmarkEnd w:id="38456"/>
              <w:bookmarkEnd w:id="38457"/>
              <w:bookmarkEnd w:id="38458"/>
              <w:bookmarkEnd w:id="38459"/>
            </w:del>
          </w:p>
        </w:tc>
        <w:tc>
          <w:tcPr>
            <w:tcW w:w="897" w:type="dxa"/>
            <w:tcBorders>
              <w:top w:val="single" w:sz="4" w:space="0" w:color="auto"/>
              <w:left w:val="single" w:sz="4" w:space="0" w:color="auto"/>
              <w:bottom w:val="single" w:sz="4" w:space="0" w:color="auto"/>
              <w:right w:val="single" w:sz="4" w:space="0" w:color="auto"/>
            </w:tcBorders>
          </w:tcPr>
          <w:p w14:paraId="5103E235" w14:textId="12C40CBB" w:rsidR="005F4718" w:rsidRPr="00C106B9" w:rsidDel="006346A9" w:rsidRDefault="005F4718">
            <w:pPr>
              <w:rPr>
                <w:del w:id="38460" w:author="Ramasubramani, Hariharan" w:date="2015-07-20T11:34:00Z"/>
                <w:rFonts w:cstheme="minorHAnsi"/>
                <w:color w:val="000000" w:themeColor="text1"/>
                <w:szCs w:val="18"/>
              </w:rPr>
              <w:pPrChange w:id="38461" w:author="Ramasubramani, Hariharan" w:date="2015-07-27T20:55:00Z">
                <w:pPr>
                  <w:ind w:left="-57" w:firstLine="0"/>
                  <w:jc w:val="center"/>
                </w:pPr>
              </w:pPrChange>
            </w:pPr>
            <w:del w:id="38462" w:author="Ramasubramani, Hariharan" w:date="2015-07-20T11:34:00Z">
              <w:r w:rsidRPr="00C106B9" w:rsidDel="006346A9">
                <w:rPr>
                  <w:rFonts w:cstheme="minorHAnsi"/>
                  <w:color w:val="000000" w:themeColor="text1"/>
                  <w:szCs w:val="18"/>
                </w:rPr>
                <w:delText>E</w:delText>
              </w:r>
              <w:bookmarkStart w:id="38463" w:name="_Toc426385648"/>
              <w:bookmarkStart w:id="38464" w:name="_Toc426387052"/>
              <w:bookmarkStart w:id="38465" w:name="_Toc426388455"/>
              <w:bookmarkStart w:id="38466" w:name="_Toc426389859"/>
              <w:bookmarkStart w:id="38467" w:name="_Toc426391263"/>
              <w:bookmarkStart w:id="38468" w:name="_Toc426392667"/>
              <w:bookmarkStart w:id="38469" w:name="_Toc426394070"/>
              <w:bookmarkStart w:id="38470" w:name="_Toc427825655"/>
              <w:bookmarkStart w:id="38471" w:name="_Toc427853468"/>
              <w:bookmarkStart w:id="38472" w:name="_Toc427855708"/>
              <w:bookmarkStart w:id="38473" w:name="_Toc427857909"/>
              <w:bookmarkEnd w:id="38463"/>
              <w:bookmarkEnd w:id="38464"/>
              <w:bookmarkEnd w:id="38465"/>
              <w:bookmarkEnd w:id="38466"/>
              <w:bookmarkEnd w:id="38467"/>
              <w:bookmarkEnd w:id="38468"/>
              <w:bookmarkEnd w:id="38469"/>
              <w:bookmarkEnd w:id="38470"/>
              <w:bookmarkEnd w:id="38471"/>
              <w:bookmarkEnd w:id="38472"/>
              <w:bookmarkEnd w:id="38473"/>
            </w:del>
          </w:p>
        </w:tc>
        <w:tc>
          <w:tcPr>
            <w:tcW w:w="1248" w:type="dxa"/>
            <w:tcBorders>
              <w:top w:val="single" w:sz="4" w:space="0" w:color="auto"/>
              <w:left w:val="single" w:sz="4" w:space="0" w:color="auto"/>
              <w:bottom w:val="single" w:sz="4" w:space="0" w:color="auto"/>
              <w:right w:val="single" w:sz="4" w:space="0" w:color="auto"/>
            </w:tcBorders>
          </w:tcPr>
          <w:p w14:paraId="1D09F3EE" w14:textId="062910B1" w:rsidR="005F4718" w:rsidRPr="00C106B9" w:rsidDel="006346A9" w:rsidRDefault="005F4718">
            <w:pPr>
              <w:rPr>
                <w:del w:id="38474" w:author="Ramasubramani, Hariharan" w:date="2015-07-20T11:34:00Z"/>
                <w:rFonts w:cstheme="minorHAnsi"/>
                <w:color w:val="000000" w:themeColor="text1"/>
                <w:szCs w:val="18"/>
              </w:rPr>
              <w:pPrChange w:id="38475" w:author="Ramasubramani, Hariharan" w:date="2015-07-27T20:55:00Z">
                <w:pPr>
                  <w:ind w:left="-57" w:right="-98" w:firstLine="0"/>
                  <w:jc w:val="center"/>
                </w:pPr>
              </w:pPrChange>
            </w:pPr>
            <w:del w:id="38476" w:author="Ramasubramani, Hariharan" w:date="2015-07-20T11:34:00Z">
              <w:r w:rsidDel="006346A9">
                <w:rPr>
                  <w:rFonts w:cstheme="minorHAnsi"/>
                  <w:color w:val="000000" w:themeColor="text1"/>
                  <w:szCs w:val="18"/>
                </w:rPr>
                <w:delText>Single Select</w:delText>
              </w:r>
              <w:bookmarkStart w:id="38477" w:name="_Toc426385649"/>
              <w:bookmarkStart w:id="38478" w:name="_Toc426387053"/>
              <w:bookmarkStart w:id="38479" w:name="_Toc426388456"/>
              <w:bookmarkStart w:id="38480" w:name="_Toc426389860"/>
              <w:bookmarkStart w:id="38481" w:name="_Toc426391264"/>
              <w:bookmarkStart w:id="38482" w:name="_Toc426392668"/>
              <w:bookmarkStart w:id="38483" w:name="_Toc426394071"/>
              <w:bookmarkStart w:id="38484" w:name="_Toc427825656"/>
              <w:bookmarkStart w:id="38485" w:name="_Toc427853469"/>
              <w:bookmarkStart w:id="38486" w:name="_Toc427855709"/>
              <w:bookmarkStart w:id="38487" w:name="_Toc427857910"/>
              <w:bookmarkEnd w:id="38477"/>
              <w:bookmarkEnd w:id="38478"/>
              <w:bookmarkEnd w:id="38479"/>
              <w:bookmarkEnd w:id="38480"/>
              <w:bookmarkEnd w:id="38481"/>
              <w:bookmarkEnd w:id="38482"/>
              <w:bookmarkEnd w:id="38483"/>
              <w:bookmarkEnd w:id="38484"/>
              <w:bookmarkEnd w:id="38485"/>
              <w:bookmarkEnd w:id="38486"/>
              <w:bookmarkEnd w:id="38487"/>
            </w:del>
          </w:p>
        </w:tc>
        <w:tc>
          <w:tcPr>
            <w:tcW w:w="734" w:type="dxa"/>
            <w:tcBorders>
              <w:top w:val="single" w:sz="4" w:space="0" w:color="auto"/>
              <w:left w:val="single" w:sz="4" w:space="0" w:color="auto"/>
              <w:bottom w:val="single" w:sz="4" w:space="0" w:color="auto"/>
              <w:right w:val="single" w:sz="4" w:space="0" w:color="auto"/>
            </w:tcBorders>
          </w:tcPr>
          <w:p w14:paraId="21DFC1C9" w14:textId="707216F6" w:rsidR="005F4718" w:rsidRPr="00C106B9" w:rsidDel="006346A9" w:rsidRDefault="005F4718">
            <w:pPr>
              <w:rPr>
                <w:del w:id="38488" w:author="Ramasubramani, Hariharan" w:date="2015-07-20T11:34:00Z"/>
                <w:rFonts w:cstheme="minorHAnsi"/>
                <w:color w:val="000000" w:themeColor="text1"/>
                <w:szCs w:val="18"/>
              </w:rPr>
              <w:pPrChange w:id="38489" w:author="Ramasubramani, Hariharan" w:date="2015-07-27T20:55:00Z">
                <w:pPr>
                  <w:ind w:left="-57" w:firstLine="0"/>
                  <w:jc w:val="center"/>
                </w:pPr>
              </w:pPrChange>
            </w:pPr>
            <w:del w:id="38490" w:author="Ramasubramani, Hariharan" w:date="2015-07-20T11:34:00Z">
              <w:r w:rsidRPr="00C106B9" w:rsidDel="006346A9">
                <w:rPr>
                  <w:rFonts w:cstheme="minorHAnsi"/>
                  <w:color w:val="000000" w:themeColor="text1"/>
                  <w:szCs w:val="18"/>
                </w:rPr>
                <w:delText>N/A</w:delText>
              </w:r>
              <w:bookmarkStart w:id="38491" w:name="_Toc426385650"/>
              <w:bookmarkStart w:id="38492" w:name="_Toc426387054"/>
              <w:bookmarkStart w:id="38493" w:name="_Toc426388457"/>
              <w:bookmarkStart w:id="38494" w:name="_Toc426389861"/>
              <w:bookmarkStart w:id="38495" w:name="_Toc426391265"/>
              <w:bookmarkStart w:id="38496" w:name="_Toc426392669"/>
              <w:bookmarkStart w:id="38497" w:name="_Toc426394072"/>
              <w:bookmarkStart w:id="38498" w:name="_Toc427825657"/>
              <w:bookmarkStart w:id="38499" w:name="_Toc427853470"/>
              <w:bookmarkStart w:id="38500" w:name="_Toc427855710"/>
              <w:bookmarkStart w:id="38501" w:name="_Toc427857911"/>
              <w:bookmarkEnd w:id="38491"/>
              <w:bookmarkEnd w:id="38492"/>
              <w:bookmarkEnd w:id="38493"/>
              <w:bookmarkEnd w:id="38494"/>
              <w:bookmarkEnd w:id="38495"/>
              <w:bookmarkEnd w:id="38496"/>
              <w:bookmarkEnd w:id="38497"/>
              <w:bookmarkEnd w:id="38498"/>
              <w:bookmarkEnd w:id="38499"/>
              <w:bookmarkEnd w:id="38500"/>
              <w:bookmarkEnd w:id="38501"/>
            </w:del>
          </w:p>
        </w:tc>
        <w:tc>
          <w:tcPr>
            <w:tcW w:w="1868" w:type="dxa"/>
            <w:tcBorders>
              <w:top w:val="single" w:sz="4" w:space="0" w:color="auto"/>
              <w:left w:val="single" w:sz="4" w:space="0" w:color="auto"/>
              <w:bottom w:val="single" w:sz="4" w:space="0" w:color="auto"/>
              <w:right w:val="single" w:sz="4" w:space="0" w:color="auto"/>
            </w:tcBorders>
          </w:tcPr>
          <w:p w14:paraId="201A0B12" w14:textId="63E7D234" w:rsidR="005F4718" w:rsidRPr="00C106B9" w:rsidDel="006346A9" w:rsidRDefault="005F4718">
            <w:pPr>
              <w:rPr>
                <w:del w:id="38502" w:author="Ramasubramani, Hariharan" w:date="2015-07-20T11:34:00Z"/>
                <w:rFonts w:cstheme="minorHAnsi"/>
                <w:color w:val="000000" w:themeColor="text1"/>
                <w:szCs w:val="18"/>
              </w:rPr>
              <w:pPrChange w:id="38503" w:author="Ramasubramani, Hariharan" w:date="2015-07-27T20:55:00Z">
                <w:pPr>
                  <w:pStyle w:val="ListParagraph"/>
                  <w:ind w:left="6" w:firstLine="0"/>
                </w:pPr>
              </w:pPrChange>
            </w:pPr>
            <w:del w:id="38504" w:author="Ramasubramani, Hariharan" w:date="2015-07-20T11:34:00Z">
              <w:r w:rsidRPr="00C106B9" w:rsidDel="006346A9">
                <w:rPr>
                  <w:rFonts w:cstheme="minorHAnsi"/>
                  <w:color w:val="000000" w:themeColor="text1"/>
                  <w:szCs w:val="18"/>
                </w:rPr>
                <w:delText>Yes; No</w:delText>
              </w:r>
              <w:bookmarkStart w:id="38505" w:name="_Toc426385651"/>
              <w:bookmarkStart w:id="38506" w:name="_Toc426387055"/>
              <w:bookmarkStart w:id="38507" w:name="_Toc426388458"/>
              <w:bookmarkStart w:id="38508" w:name="_Toc426389862"/>
              <w:bookmarkStart w:id="38509" w:name="_Toc426391266"/>
              <w:bookmarkStart w:id="38510" w:name="_Toc426392670"/>
              <w:bookmarkStart w:id="38511" w:name="_Toc426394073"/>
              <w:bookmarkStart w:id="38512" w:name="_Toc427825658"/>
              <w:bookmarkStart w:id="38513" w:name="_Toc427853471"/>
              <w:bookmarkStart w:id="38514" w:name="_Toc427855711"/>
              <w:bookmarkStart w:id="38515" w:name="_Toc427857912"/>
              <w:bookmarkEnd w:id="38505"/>
              <w:bookmarkEnd w:id="38506"/>
              <w:bookmarkEnd w:id="38507"/>
              <w:bookmarkEnd w:id="38508"/>
              <w:bookmarkEnd w:id="38509"/>
              <w:bookmarkEnd w:id="38510"/>
              <w:bookmarkEnd w:id="38511"/>
              <w:bookmarkEnd w:id="38512"/>
              <w:bookmarkEnd w:id="38513"/>
              <w:bookmarkEnd w:id="38514"/>
              <w:bookmarkEnd w:id="38515"/>
            </w:del>
          </w:p>
        </w:tc>
        <w:tc>
          <w:tcPr>
            <w:tcW w:w="846" w:type="dxa"/>
            <w:tcBorders>
              <w:top w:val="single" w:sz="4" w:space="0" w:color="auto"/>
              <w:left w:val="single" w:sz="4" w:space="0" w:color="auto"/>
              <w:bottom w:val="single" w:sz="4" w:space="0" w:color="auto"/>
              <w:right w:val="single" w:sz="4" w:space="0" w:color="auto"/>
            </w:tcBorders>
          </w:tcPr>
          <w:p w14:paraId="22277D38" w14:textId="4F77F207" w:rsidR="005F4718" w:rsidRPr="00C106B9" w:rsidDel="006346A9" w:rsidRDefault="005F4718">
            <w:pPr>
              <w:rPr>
                <w:del w:id="38516" w:author="Ramasubramani, Hariharan" w:date="2015-07-20T11:34:00Z"/>
                <w:rFonts w:cstheme="minorHAnsi"/>
                <w:color w:val="000000" w:themeColor="text1"/>
                <w:szCs w:val="18"/>
              </w:rPr>
              <w:pPrChange w:id="38517" w:author="Ramasubramani, Hariharan" w:date="2015-07-27T20:55:00Z">
                <w:pPr>
                  <w:ind w:left="-57" w:right="-76" w:firstLine="0"/>
                  <w:jc w:val="center"/>
                </w:pPr>
              </w:pPrChange>
            </w:pPr>
            <w:del w:id="38518" w:author="Ramasubramani, Hariharan" w:date="2015-07-20T11:34:00Z">
              <w:r w:rsidRPr="00C106B9" w:rsidDel="006346A9">
                <w:rPr>
                  <w:rFonts w:cstheme="minorHAnsi"/>
                  <w:color w:val="000000" w:themeColor="text1"/>
                  <w:szCs w:val="18"/>
                </w:rPr>
                <w:delText>&lt;</w:delText>
              </w:r>
              <w:r w:rsidDel="006346A9">
                <w:rPr>
                  <w:rFonts w:cstheme="minorHAnsi"/>
                  <w:color w:val="000000" w:themeColor="text1"/>
                  <w:szCs w:val="18"/>
                </w:rPr>
                <w:delText>Blank</w:delText>
              </w:r>
              <w:r w:rsidRPr="00C106B9" w:rsidDel="006346A9">
                <w:rPr>
                  <w:rFonts w:cstheme="minorHAnsi"/>
                  <w:color w:val="000000" w:themeColor="text1"/>
                  <w:szCs w:val="18"/>
                </w:rPr>
                <w:delText>&gt;</w:delText>
              </w:r>
              <w:bookmarkStart w:id="38519" w:name="_Toc426385652"/>
              <w:bookmarkStart w:id="38520" w:name="_Toc426387056"/>
              <w:bookmarkStart w:id="38521" w:name="_Toc426388459"/>
              <w:bookmarkStart w:id="38522" w:name="_Toc426389863"/>
              <w:bookmarkStart w:id="38523" w:name="_Toc426391267"/>
              <w:bookmarkStart w:id="38524" w:name="_Toc426392671"/>
              <w:bookmarkStart w:id="38525" w:name="_Toc426394074"/>
              <w:bookmarkStart w:id="38526" w:name="_Toc427825659"/>
              <w:bookmarkStart w:id="38527" w:name="_Toc427853472"/>
              <w:bookmarkStart w:id="38528" w:name="_Toc427855712"/>
              <w:bookmarkStart w:id="38529" w:name="_Toc427857913"/>
              <w:bookmarkEnd w:id="38519"/>
              <w:bookmarkEnd w:id="38520"/>
              <w:bookmarkEnd w:id="38521"/>
              <w:bookmarkEnd w:id="38522"/>
              <w:bookmarkEnd w:id="38523"/>
              <w:bookmarkEnd w:id="38524"/>
              <w:bookmarkEnd w:id="38525"/>
              <w:bookmarkEnd w:id="38526"/>
              <w:bookmarkEnd w:id="38527"/>
              <w:bookmarkEnd w:id="38528"/>
              <w:bookmarkEnd w:id="38529"/>
            </w:del>
          </w:p>
        </w:tc>
        <w:bookmarkStart w:id="38530" w:name="_Toc426385653"/>
        <w:bookmarkStart w:id="38531" w:name="_Toc426387057"/>
        <w:bookmarkStart w:id="38532" w:name="_Toc426388460"/>
        <w:bookmarkStart w:id="38533" w:name="_Toc426389864"/>
        <w:bookmarkStart w:id="38534" w:name="_Toc426391268"/>
        <w:bookmarkStart w:id="38535" w:name="_Toc426392672"/>
        <w:bookmarkStart w:id="38536" w:name="_Toc426394075"/>
        <w:bookmarkStart w:id="38537" w:name="_Toc427825660"/>
        <w:bookmarkStart w:id="38538" w:name="_Toc427853473"/>
        <w:bookmarkStart w:id="38539" w:name="_Toc427855713"/>
        <w:bookmarkStart w:id="38540" w:name="_Toc427857914"/>
        <w:bookmarkEnd w:id="38530"/>
        <w:bookmarkEnd w:id="38531"/>
        <w:bookmarkEnd w:id="38532"/>
        <w:bookmarkEnd w:id="38533"/>
        <w:bookmarkEnd w:id="38534"/>
        <w:bookmarkEnd w:id="38535"/>
        <w:bookmarkEnd w:id="38536"/>
        <w:bookmarkEnd w:id="38537"/>
        <w:bookmarkEnd w:id="38538"/>
        <w:bookmarkEnd w:id="38539"/>
        <w:bookmarkEnd w:id="38540"/>
      </w:tr>
      <w:tr w:rsidR="005F4718" w:rsidRPr="00C106B9" w:rsidDel="006346A9" w14:paraId="6903E26C" w14:textId="59BD3F14" w:rsidTr="008C172F">
        <w:trPr>
          <w:cantSplit/>
          <w:trHeight w:val="314"/>
          <w:jc w:val="center"/>
          <w:del w:id="38541" w:author="Ramasubramani, Hariharan" w:date="2015-07-20T11:34:00Z"/>
        </w:trPr>
        <w:tc>
          <w:tcPr>
            <w:tcW w:w="1086" w:type="dxa"/>
            <w:tcBorders>
              <w:top w:val="single" w:sz="4" w:space="0" w:color="auto"/>
              <w:left w:val="single" w:sz="4" w:space="0" w:color="auto"/>
              <w:bottom w:val="single" w:sz="4" w:space="0" w:color="auto"/>
              <w:right w:val="single" w:sz="4" w:space="0" w:color="auto"/>
            </w:tcBorders>
          </w:tcPr>
          <w:p w14:paraId="512A6BB3" w14:textId="7EDE3FE2" w:rsidR="005F4718" w:rsidRPr="00C106B9" w:rsidDel="006346A9" w:rsidRDefault="005F4718">
            <w:pPr>
              <w:rPr>
                <w:del w:id="38542" w:author="Ramasubramani, Hariharan" w:date="2015-07-20T11:34:00Z"/>
                <w:rFonts w:cstheme="minorHAnsi"/>
                <w:color w:val="000000" w:themeColor="text1"/>
              </w:rPr>
              <w:pPrChange w:id="38543" w:author="Ramasubramani, Hariharan" w:date="2015-07-27T20:55:00Z">
                <w:pPr>
                  <w:pStyle w:val="ListParagraph"/>
                  <w:numPr>
                    <w:ilvl w:val="3"/>
                    <w:numId w:val="23"/>
                  </w:numPr>
                  <w:tabs>
                    <w:tab w:val="num" w:pos="2459"/>
                  </w:tabs>
                  <w:overflowPunct w:val="0"/>
                  <w:autoSpaceDE w:val="0"/>
                  <w:autoSpaceDN w:val="0"/>
                  <w:spacing w:after="60"/>
                  <w:ind w:left="-43" w:firstLine="0"/>
                  <w:textAlignment w:val="baseline"/>
                </w:pPr>
              </w:pPrChange>
            </w:pPr>
            <w:bookmarkStart w:id="38544" w:name="_Toc426385654"/>
            <w:bookmarkStart w:id="38545" w:name="_Toc426387058"/>
            <w:bookmarkStart w:id="38546" w:name="_Toc426388461"/>
            <w:bookmarkStart w:id="38547" w:name="_Toc426389865"/>
            <w:bookmarkStart w:id="38548" w:name="_Toc426391269"/>
            <w:bookmarkStart w:id="38549" w:name="_Toc426392673"/>
            <w:bookmarkStart w:id="38550" w:name="_Toc426394076"/>
            <w:bookmarkStart w:id="38551" w:name="_Toc427825661"/>
            <w:bookmarkStart w:id="38552" w:name="_Toc427853474"/>
            <w:bookmarkStart w:id="38553" w:name="_Toc427855714"/>
            <w:bookmarkStart w:id="38554" w:name="_Toc427857915"/>
            <w:bookmarkEnd w:id="38544"/>
            <w:bookmarkEnd w:id="38545"/>
            <w:bookmarkEnd w:id="38546"/>
            <w:bookmarkEnd w:id="38547"/>
            <w:bookmarkEnd w:id="38548"/>
            <w:bookmarkEnd w:id="38549"/>
            <w:bookmarkEnd w:id="38550"/>
            <w:bookmarkEnd w:id="38551"/>
            <w:bookmarkEnd w:id="38552"/>
            <w:bookmarkEnd w:id="38553"/>
            <w:bookmarkEnd w:id="38554"/>
          </w:p>
        </w:tc>
        <w:tc>
          <w:tcPr>
            <w:tcW w:w="2408" w:type="dxa"/>
            <w:tcBorders>
              <w:top w:val="single" w:sz="4" w:space="0" w:color="auto"/>
              <w:left w:val="single" w:sz="4" w:space="0" w:color="auto"/>
              <w:bottom w:val="single" w:sz="4" w:space="0" w:color="auto"/>
              <w:right w:val="single" w:sz="4" w:space="0" w:color="auto"/>
            </w:tcBorders>
          </w:tcPr>
          <w:p w14:paraId="6372862C" w14:textId="2F45C62D" w:rsidR="005F4718" w:rsidRPr="00C106B9" w:rsidDel="006346A9" w:rsidRDefault="005F4718">
            <w:pPr>
              <w:rPr>
                <w:del w:id="38555" w:author="Ramasubramani, Hariharan" w:date="2015-07-20T11:34:00Z"/>
                <w:rFonts w:cstheme="minorHAnsi"/>
                <w:color w:val="000000" w:themeColor="text1"/>
                <w:szCs w:val="18"/>
              </w:rPr>
              <w:pPrChange w:id="38556" w:author="Ramasubramani, Hariharan" w:date="2015-07-27T20:55:00Z">
                <w:pPr>
                  <w:ind w:firstLine="0"/>
                </w:pPr>
              </w:pPrChange>
            </w:pPr>
            <w:del w:id="38557" w:author="Ramasubramani, Hariharan" w:date="2015-07-20T11:34:00Z">
              <w:r w:rsidRPr="00C106B9" w:rsidDel="006346A9">
                <w:rPr>
                  <w:rFonts w:cstheme="minorHAnsi"/>
                  <w:color w:val="000000" w:themeColor="text1"/>
                  <w:szCs w:val="18"/>
                </w:rPr>
                <w:delText>Associate to Package</w:delText>
              </w:r>
              <w:bookmarkStart w:id="38558" w:name="_Toc426385655"/>
              <w:bookmarkStart w:id="38559" w:name="_Toc426387059"/>
              <w:bookmarkStart w:id="38560" w:name="_Toc426388462"/>
              <w:bookmarkStart w:id="38561" w:name="_Toc426389866"/>
              <w:bookmarkStart w:id="38562" w:name="_Toc426391270"/>
              <w:bookmarkStart w:id="38563" w:name="_Toc426392674"/>
              <w:bookmarkStart w:id="38564" w:name="_Toc426394077"/>
              <w:bookmarkStart w:id="38565" w:name="_Toc427825662"/>
              <w:bookmarkStart w:id="38566" w:name="_Toc427853475"/>
              <w:bookmarkStart w:id="38567" w:name="_Toc427855715"/>
              <w:bookmarkStart w:id="38568" w:name="_Toc427857916"/>
              <w:bookmarkEnd w:id="38558"/>
              <w:bookmarkEnd w:id="38559"/>
              <w:bookmarkEnd w:id="38560"/>
              <w:bookmarkEnd w:id="38561"/>
              <w:bookmarkEnd w:id="38562"/>
              <w:bookmarkEnd w:id="38563"/>
              <w:bookmarkEnd w:id="38564"/>
              <w:bookmarkEnd w:id="38565"/>
              <w:bookmarkEnd w:id="38566"/>
              <w:bookmarkEnd w:id="38567"/>
              <w:bookmarkEnd w:id="38568"/>
            </w:del>
          </w:p>
        </w:tc>
        <w:tc>
          <w:tcPr>
            <w:tcW w:w="759" w:type="dxa"/>
            <w:tcBorders>
              <w:top w:val="single" w:sz="4" w:space="0" w:color="auto"/>
              <w:left w:val="single" w:sz="4" w:space="0" w:color="auto"/>
              <w:bottom w:val="single" w:sz="4" w:space="0" w:color="auto"/>
              <w:right w:val="single" w:sz="4" w:space="0" w:color="auto"/>
            </w:tcBorders>
          </w:tcPr>
          <w:p w14:paraId="3B921F26" w14:textId="22D0769B" w:rsidR="005F4718" w:rsidRPr="00C106B9" w:rsidDel="006346A9" w:rsidRDefault="005F4718">
            <w:pPr>
              <w:rPr>
                <w:del w:id="38569" w:author="Ramasubramani, Hariharan" w:date="2015-07-20T11:34:00Z"/>
                <w:rFonts w:cstheme="minorHAnsi"/>
                <w:color w:val="000000" w:themeColor="text1"/>
                <w:szCs w:val="18"/>
              </w:rPr>
              <w:pPrChange w:id="38570" w:author="Ramasubramani, Hariharan" w:date="2015-07-27T20:55:00Z">
                <w:pPr>
                  <w:ind w:firstLine="0"/>
                </w:pPr>
              </w:pPrChange>
            </w:pPr>
            <w:del w:id="38571" w:author="Ramasubramani, Hariharan" w:date="2015-07-20T11:34:00Z">
              <w:r w:rsidRPr="00C106B9" w:rsidDel="006346A9">
                <w:rPr>
                  <w:rFonts w:cstheme="minorHAnsi"/>
                  <w:color w:val="000000" w:themeColor="text1"/>
                </w:rPr>
                <w:delText>-</w:delText>
              </w:r>
              <w:bookmarkStart w:id="38572" w:name="_Toc426385656"/>
              <w:bookmarkStart w:id="38573" w:name="_Toc426387060"/>
              <w:bookmarkStart w:id="38574" w:name="_Toc426388463"/>
              <w:bookmarkStart w:id="38575" w:name="_Toc426389867"/>
              <w:bookmarkStart w:id="38576" w:name="_Toc426391271"/>
              <w:bookmarkStart w:id="38577" w:name="_Toc426392675"/>
              <w:bookmarkStart w:id="38578" w:name="_Toc426394078"/>
              <w:bookmarkStart w:id="38579" w:name="_Toc427825663"/>
              <w:bookmarkStart w:id="38580" w:name="_Toc427853476"/>
              <w:bookmarkStart w:id="38581" w:name="_Toc427855716"/>
              <w:bookmarkStart w:id="38582" w:name="_Toc427857917"/>
              <w:bookmarkEnd w:id="38572"/>
              <w:bookmarkEnd w:id="38573"/>
              <w:bookmarkEnd w:id="38574"/>
              <w:bookmarkEnd w:id="38575"/>
              <w:bookmarkEnd w:id="38576"/>
              <w:bookmarkEnd w:id="38577"/>
              <w:bookmarkEnd w:id="38578"/>
              <w:bookmarkEnd w:id="38579"/>
              <w:bookmarkEnd w:id="38580"/>
              <w:bookmarkEnd w:id="38581"/>
              <w:bookmarkEnd w:id="38582"/>
            </w:del>
          </w:p>
        </w:tc>
        <w:tc>
          <w:tcPr>
            <w:tcW w:w="1018" w:type="dxa"/>
            <w:tcBorders>
              <w:top w:val="single" w:sz="4" w:space="0" w:color="auto"/>
              <w:left w:val="single" w:sz="4" w:space="0" w:color="auto"/>
              <w:bottom w:val="single" w:sz="4" w:space="0" w:color="auto"/>
              <w:right w:val="single" w:sz="4" w:space="0" w:color="auto"/>
            </w:tcBorders>
          </w:tcPr>
          <w:p w14:paraId="6FC1D47C" w14:textId="3262CC03" w:rsidR="005F4718" w:rsidRPr="00C106B9" w:rsidDel="006346A9" w:rsidRDefault="005F4718">
            <w:pPr>
              <w:rPr>
                <w:del w:id="38583" w:author="Ramasubramani, Hariharan" w:date="2015-07-20T11:34:00Z"/>
                <w:rFonts w:cstheme="minorHAnsi"/>
                <w:color w:val="000000" w:themeColor="text1"/>
                <w:szCs w:val="18"/>
              </w:rPr>
              <w:pPrChange w:id="38584" w:author="Ramasubramani, Hariharan" w:date="2015-07-27T20:55:00Z">
                <w:pPr>
                  <w:ind w:left="-57" w:firstLine="0"/>
                  <w:jc w:val="center"/>
                </w:pPr>
              </w:pPrChange>
            </w:pPr>
            <w:del w:id="38585" w:author="Ramasubramani, Hariharan" w:date="2015-07-20T11:34:00Z">
              <w:r w:rsidRPr="00C106B9" w:rsidDel="006346A9">
                <w:rPr>
                  <w:rFonts w:cstheme="minorHAnsi"/>
                  <w:color w:val="000000" w:themeColor="text1"/>
                  <w:szCs w:val="18"/>
                </w:rPr>
                <w:delText>O</w:delText>
              </w:r>
              <w:bookmarkStart w:id="38586" w:name="_Toc426385657"/>
              <w:bookmarkStart w:id="38587" w:name="_Toc426387061"/>
              <w:bookmarkStart w:id="38588" w:name="_Toc426388464"/>
              <w:bookmarkStart w:id="38589" w:name="_Toc426389868"/>
              <w:bookmarkStart w:id="38590" w:name="_Toc426391272"/>
              <w:bookmarkStart w:id="38591" w:name="_Toc426392676"/>
              <w:bookmarkStart w:id="38592" w:name="_Toc426394079"/>
              <w:bookmarkStart w:id="38593" w:name="_Toc427825664"/>
              <w:bookmarkStart w:id="38594" w:name="_Toc427853477"/>
              <w:bookmarkStart w:id="38595" w:name="_Toc427855717"/>
              <w:bookmarkStart w:id="38596" w:name="_Toc427857918"/>
              <w:bookmarkEnd w:id="38586"/>
              <w:bookmarkEnd w:id="38587"/>
              <w:bookmarkEnd w:id="38588"/>
              <w:bookmarkEnd w:id="38589"/>
              <w:bookmarkEnd w:id="38590"/>
              <w:bookmarkEnd w:id="38591"/>
              <w:bookmarkEnd w:id="38592"/>
              <w:bookmarkEnd w:id="38593"/>
              <w:bookmarkEnd w:id="38594"/>
              <w:bookmarkEnd w:id="38595"/>
              <w:bookmarkEnd w:id="38596"/>
            </w:del>
          </w:p>
        </w:tc>
        <w:tc>
          <w:tcPr>
            <w:tcW w:w="897" w:type="dxa"/>
            <w:tcBorders>
              <w:top w:val="single" w:sz="4" w:space="0" w:color="auto"/>
              <w:left w:val="single" w:sz="4" w:space="0" w:color="auto"/>
              <w:bottom w:val="single" w:sz="4" w:space="0" w:color="auto"/>
              <w:right w:val="single" w:sz="4" w:space="0" w:color="auto"/>
            </w:tcBorders>
          </w:tcPr>
          <w:p w14:paraId="7A019786" w14:textId="13394F4E" w:rsidR="005F4718" w:rsidRPr="00C106B9" w:rsidDel="006346A9" w:rsidRDefault="005F4718">
            <w:pPr>
              <w:rPr>
                <w:del w:id="38597" w:author="Ramasubramani, Hariharan" w:date="2015-07-20T11:34:00Z"/>
                <w:rFonts w:cstheme="minorHAnsi"/>
                <w:color w:val="000000" w:themeColor="text1"/>
                <w:szCs w:val="18"/>
              </w:rPr>
              <w:pPrChange w:id="38598" w:author="Ramasubramani, Hariharan" w:date="2015-07-27T20:55:00Z">
                <w:pPr>
                  <w:ind w:left="-57" w:firstLine="0"/>
                  <w:jc w:val="center"/>
                </w:pPr>
              </w:pPrChange>
            </w:pPr>
            <w:del w:id="38599" w:author="Ramasubramani, Hariharan" w:date="2015-07-20T11:34:00Z">
              <w:r w:rsidRPr="00C106B9" w:rsidDel="006346A9">
                <w:rPr>
                  <w:rFonts w:cstheme="minorHAnsi"/>
                  <w:color w:val="000000" w:themeColor="text1"/>
                  <w:szCs w:val="18"/>
                </w:rPr>
                <w:delText>E</w:delText>
              </w:r>
              <w:bookmarkStart w:id="38600" w:name="_Toc426385658"/>
              <w:bookmarkStart w:id="38601" w:name="_Toc426387062"/>
              <w:bookmarkStart w:id="38602" w:name="_Toc426388465"/>
              <w:bookmarkStart w:id="38603" w:name="_Toc426389869"/>
              <w:bookmarkStart w:id="38604" w:name="_Toc426391273"/>
              <w:bookmarkStart w:id="38605" w:name="_Toc426392677"/>
              <w:bookmarkStart w:id="38606" w:name="_Toc426394080"/>
              <w:bookmarkStart w:id="38607" w:name="_Toc427825665"/>
              <w:bookmarkStart w:id="38608" w:name="_Toc427853478"/>
              <w:bookmarkStart w:id="38609" w:name="_Toc427855718"/>
              <w:bookmarkStart w:id="38610" w:name="_Toc427857919"/>
              <w:bookmarkEnd w:id="38600"/>
              <w:bookmarkEnd w:id="38601"/>
              <w:bookmarkEnd w:id="38602"/>
              <w:bookmarkEnd w:id="38603"/>
              <w:bookmarkEnd w:id="38604"/>
              <w:bookmarkEnd w:id="38605"/>
              <w:bookmarkEnd w:id="38606"/>
              <w:bookmarkEnd w:id="38607"/>
              <w:bookmarkEnd w:id="38608"/>
              <w:bookmarkEnd w:id="38609"/>
              <w:bookmarkEnd w:id="38610"/>
            </w:del>
          </w:p>
        </w:tc>
        <w:tc>
          <w:tcPr>
            <w:tcW w:w="1248" w:type="dxa"/>
            <w:tcBorders>
              <w:top w:val="single" w:sz="4" w:space="0" w:color="auto"/>
              <w:left w:val="single" w:sz="4" w:space="0" w:color="auto"/>
              <w:bottom w:val="single" w:sz="4" w:space="0" w:color="auto"/>
              <w:right w:val="single" w:sz="4" w:space="0" w:color="auto"/>
            </w:tcBorders>
          </w:tcPr>
          <w:p w14:paraId="2A1EE0E6" w14:textId="18A4305D" w:rsidR="005F4718" w:rsidRPr="00C106B9" w:rsidDel="006346A9" w:rsidRDefault="005F4718">
            <w:pPr>
              <w:rPr>
                <w:del w:id="38611" w:author="Ramasubramani, Hariharan" w:date="2015-07-20T11:34:00Z"/>
                <w:rFonts w:cstheme="minorHAnsi"/>
                <w:color w:val="000000" w:themeColor="text1"/>
                <w:szCs w:val="18"/>
              </w:rPr>
              <w:pPrChange w:id="38612" w:author="Ramasubramani, Hariharan" w:date="2015-07-27T20:55:00Z">
                <w:pPr>
                  <w:ind w:left="-57" w:right="-98" w:firstLine="0"/>
                  <w:jc w:val="center"/>
                </w:pPr>
              </w:pPrChange>
            </w:pPr>
            <w:del w:id="38613" w:author="Ramasubramani, Hariharan" w:date="2015-07-20T11:34:00Z">
              <w:r w:rsidRPr="00C106B9" w:rsidDel="006346A9">
                <w:rPr>
                  <w:rFonts w:cstheme="minorHAnsi"/>
                  <w:color w:val="000000" w:themeColor="text1"/>
                  <w:szCs w:val="18"/>
                </w:rPr>
                <w:delText>Multi-select</w:delText>
              </w:r>
              <w:bookmarkStart w:id="38614" w:name="_Toc426385659"/>
              <w:bookmarkStart w:id="38615" w:name="_Toc426387063"/>
              <w:bookmarkStart w:id="38616" w:name="_Toc426388466"/>
              <w:bookmarkStart w:id="38617" w:name="_Toc426389870"/>
              <w:bookmarkStart w:id="38618" w:name="_Toc426391274"/>
              <w:bookmarkStart w:id="38619" w:name="_Toc426392678"/>
              <w:bookmarkStart w:id="38620" w:name="_Toc426394081"/>
              <w:bookmarkStart w:id="38621" w:name="_Toc427825666"/>
              <w:bookmarkStart w:id="38622" w:name="_Toc427853479"/>
              <w:bookmarkStart w:id="38623" w:name="_Toc427855719"/>
              <w:bookmarkStart w:id="38624" w:name="_Toc427857920"/>
              <w:bookmarkEnd w:id="38614"/>
              <w:bookmarkEnd w:id="38615"/>
              <w:bookmarkEnd w:id="38616"/>
              <w:bookmarkEnd w:id="38617"/>
              <w:bookmarkEnd w:id="38618"/>
              <w:bookmarkEnd w:id="38619"/>
              <w:bookmarkEnd w:id="38620"/>
              <w:bookmarkEnd w:id="38621"/>
              <w:bookmarkEnd w:id="38622"/>
              <w:bookmarkEnd w:id="38623"/>
              <w:bookmarkEnd w:id="38624"/>
            </w:del>
          </w:p>
        </w:tc>
        <w:tc>
          <w:tcPr>
            <w:tcW w:w="734" w:type="dxa"/>
            <w:tcBorders>
              <w:top w:val="single" w:sz="4" w:space="0" w:color="auto"/>
              <w:left w:val="single" w:sz="4" w:space="0" w:color="auto"/>
              <w:bottom w:val="single" w:sz="4" w:space="0" w:color="auto"/>
              <w:right w:val="single" w:sz="4" w:space="0" w:color="auto"/>
            </w:tcBorders>
          </w:tcPr>
          <w:p w14:paraId="7DA69CB6" w14:textId="6DE02F22" w:rsidR="005F4718" w:rsidRPr="00C106B9" w:rsidDel="006346A9" w:rsidRDefault="005F4718">
            <w:pPr>
              <w:rPr>
                <w:del w:id="38625" w:author="Ramasubramani, Hariharan" w:date="2015-07-20T11:34:00Z"/>
                <w:rFonts w:cstheme="minorHAnsi"/>
                <w:color w:val="000000" w:themeColor="text1"/>
                <w:szCs w:val="18"/>
              </w:rPr>
              <w:pPrChange w:id="38626" w:author="Ramasubramani, Hariharan" w:date="2015-07-27T20:55:00Z">
                <w:pPr>
                  <w:ind w:left="-57" w:firstLine="0"/>
                  <w:jc w:val="center"/>
                </w:pPr>
              </w:pPrChange>
            </w:pPr>
            <w:del w:id="38627" w:author="Ramasubramani, Hariharan" w:date="2015-07-20T11:34:00Z">
              <w:r w:rsidRPr="00C106B9" w:rsidDel="006346A9">
                <w:rPr>
                  <w:rFonts w:cstheme="minorHAnsi"/>
                  <w:color w:val="000000" w:themeColor="text1"/>
                  <w:szCs w:val="18"/>
                </w:rPr>
                <w:delText>N/A</w:delText>
              </w:r>
              <w:bookmarkStart w:id="38628" w:name="_Toc426385660"/>
              <w:bookmarkStart w:id="38629" w:name="_Toc426387064"/>
              <w:bookmarkStart w:id="38630" w:name="_Toc426388467"/>
              <w:bookmarkStart w:id="38631" w:name="_Toc426389871"/>
              <w:bookmarkStart w:id="38632" w:name="_Toc426391275"/>
              <w:bookmarkStart w:id="38633" w:name="_Toc426392679"/>
              <w:bookmarkStart w:id="38634" w:name="_Toc426394082"/>
              <w:bookmarkStart w:id="38635" w:name="_Toc427825667"/>
              <w:bookmarkStart w:id="38636" w:name="_Toc427853480"/>
              <w:bookmarkStart w:id="38637" w:name="_Toc427855720"/>
              <w:bookmarkStart w:id="38638" w:name="_Toc427857921"/>
              <w:bookmarkEnd w:id="38628"/>
              <w:bookmarkEnd w:id="38629"/>
              <w:bookmarkEnd w:id="38630"/>
              <w:bookmarkEnd w:id="38631"/>
              <w:bookmarkEnd w:id="38632"/>
              <w:bookmarkEnd w:id="38633"/>
              <w:bookmarkEnd w:id="38634"/>
              <w:bookmarkEnd w:id="38635"/>
              <w:bookmarkEnd w:id="38636"/>
              <w:bookmarkEnd w:id="38637"/>
              <w:bookmarkEnd w:id="38638"/>
            </w:del>
          </w:p>
        </w:tc>
        <w:tc>
          <w:tcPr>
            <w:tcW w:w="1868" w:type="dxa"/>
            <w:tcBorders>
              <w:top w:val="single" w:sz="4" w:space="0" w:color="auto"/>
              <w:left w:val="single" w:sz="4" w:space="0" w:color="auto"/>
              <w:bottom w:val="single" w:sz="4" w:space="0" w:color="auto"/>
              <w:right w:val="single" w:sz="4" w:space="0" w:color="auto"/>
            </w:tcBorders>
          </w:tcPr>
          <w:p w14:paraId="7BD6E50E" w14:textId="4C7D12E7" w:rsidR="005F4718" w:rsidRPr="00C106B9" w:rsidDel="006346A9" w:rsidRDefault="005F4718">
            <w:pPr>
              <w:rPr>
                <w:del w:id="38639" w:author="Ramasubramani, Hariharan" w:date="2015-07-20T11:34:00Z"/>
                <w:rFonts w:cstheme="minorHAnsi"/>
                <w:color w:val="000000" w:themeColor="text1"/>
                <w:szCs w:val="18"/>
              </w:rPr>
              <w:pPrChange w:id="38640" w:author="Ramasubramani, Hariharan" w:date="2015-07-27T20:55:00Z">
                <w:pPr>
                  <w:pStyle w:val="ListParagraph"/>
                  <w:ind w:left="6" w:firstLine="0"/>
                </w:pPr>
              </w:pPrChange>
            </w:pPr>
            <w:del w:id="38641" w:author="Ramasubramani, Hariharan" w:date="2015-07-20T11:34:00Z">
              <w:r w:rsidRPr="00C106B9" w:rsidDel="006346A9">
                <w:rPr>
                  <w:rFonts w:cstheme="minorHAnsi"/>
                  <w:color w:val="000000" w:themeColor="text1"/>
                  <w:szCs w:val="18"/>
                </w:rPr>
                <w:delText>See: Req</w:delText>
              </w:r>
              <w:r w:rsidDel="006346A9">
                <w:rPr>
                  <w:rFonts w:cstheme="minorHAnsi"/>
                  <w:color w:val="000000" w:themeColor="text1"/>
                  <w:szCs w:val="18"/>
                </w:rPr>
                <w:delText xml:space="preserve"> 8.2.1.1</w:delText>
              </w:r>
              <w:bookmarkStart w:id="38642" w:name="_Toc426385661"/>
              <w:bookmarkStart w:id="38643" w:name="_Toc426387065"/>
              <w:bookmarkStart w:id="38644" w:name="_Toc426388468"/>
              <w:bookmarkStart w:id="38645" w:name="_Toc426389872"/>
              <w:bookmarkStart w:id="38646" w:name="_Toc426391276"/>
              <w:bookmarkStart w:id="38647" w:name="_Toc426392680"/>
              <w:bookmarkStart w:id="38648" w:name="_Toc426394083"/>
              <w:bookmarkStart w:id="38649" w:name="_Toc427825668"/>
              <w:bookmarkStart w:id="38650" w:name="_Toc427853481"/>
              <w:bookmarkStart w:id="38651" w:name="_Toc427855721"/>
              <w:bookmarkStart w:id="38652" w:name="_Toc427857922"/>
              <w:bookmarkEnd w:id="38642"/>
              <w:bookmarkEnd w:id="38643"/>
              <w:bookmarkEnd w:id="38644"/>
              <w:bookmarkEnd w:id="38645"/>
              <w:bookmarkEnd w:id="38646"/>
              <w:bookmarkEnd w:id="38647"/>
              <w:bookmarkEnd w:id="38648"/>
              <w:bookmarkEnd w:id="38649"/>
              <w:bookmarkEnd w:id="38650"/>
              <w:bookmarkEnd w:id="38651"/>
              <w:bookmarkEnd w:id="38652"/>
            </w:del>
          </w:p>
        </w:tc>
        <w:tc>
          <w:tcPr>
            <w:tcW w:w="846" w:type="dxa"/>
            <w:tcBorders>
              <w:top w:val="single" w:sz="4" w:space="0" w:color="auto"/>
              <w:left w:val="single" w:sz="4" w:space="0" w:color="auto"/>
              <w:bottom w:val="single" w:sz="4" w:space="0" w:color="auto"/>
              <w:right w:val="single" w:sz="4" w:space="0" w:color="auto"/>
            </w:tcBorders>
          </w:tcPr>
          <w:p w14:paraId="7E1E3C7F" w14:textId="754B02F4" w:rsidR="005F4718" w:rsidRPr="00C106B9" w:rsidDel="006346A9" w:rsidRDefault="005F4718">
            <w:pPr>
              <w:rPr>
                <w:del w:id="38653" w:author="Ramasubramani, Hariharan" w:date="2015-07-20T11:34:00Z"/>
                <w:rFonts w:cstheme="minorHAnsi"/>
                <w:color w:val="000000" w:themeColor="text1"/>
                <w:szCs w:val="18"/>
              </w:rPr>
              <w:pPrChange w:id="38654" w:author="Ramasubramani, Hariharan" w:date="2015-07-27T20:55:00Z">
                <w:pPr>
                  <w:ind w:left="-57" w:right="-76" w:firstLine="0"/>
                  <w:jc w:val="center"/>
                </w:pPr>
              </w:pPrChange>
            </w:pPr>
            <w:del w:id="38655" w:author="Ramasubramani, Hariharan" w:date="2015-07-20T11:34:00Z">
              <w:r w:rsidRPr="00C106B9" w:rsidDel="006346A9">
                <w:rPr>
                  <w:rFonts w:cstheme="minorHAnsi"/>
                  <w:color w:val="000000" w:themeColor="text1"/>
                  <w:szCs w:val="18"/>
                </w:rPr>
                <w:delText>&lt;</w:delText>
              </w:r>
              <w:r w:rsidDel="006346A9">
                <w:rPr>
                  <w:rFonts w:cstheme="minorHAnsi"/>
                  <w:color w:val="000000" w:themeColor="text1"/>
                  <w:szCs w:val="18"/>
                </w:rPr>
                <w:delText>Blank</w:delText>
              </w:r>
              <w:r w:rsidRPr="00C106B9" w:rsidDel="006346A9">
                <w:rPr>
                  <w:rFonts w:cstheme="minorHAnsi"/>
                  <w:color w:val="000000" w:themeColor="text1"/>
                  <w:szCs w:val="18"/>
                </w:rPr>
                <w:delText>&gt;</w:delText>
              </w:r>
              <w:bookmarkStart w:id="38656" w:name="_Toc426385662"/>
              <w:bookmarkStart w:id="38657" w:name="_Toc426387066"/>
              <w:bookmarkStart w:id="38658" w:name="_Toc426388469"/>
              <w:bookmarkStart w:id="38659" w:name="_Toc426389873"/>
              <w:bookmarkStart w:id="38660" w:name="_Toc426391277"/>
              <w:bookmarkStart w:id="38661" w:name="_Toc426392681"/>
              <w:bookmarkStart w:id="38662" w:name="_Toc426394084"/>
              <w:bookmarkStart w:id="38663" w:name="_Toc427825669"/>
              <w:bookmarkStart w:id="38664" w:name="_Toc427853482"/>
              <w:bookmarkStart w:id="38665" w:name="_Toc427855722"/>
              <w:bookmarkStart w:id="38666" w:name="_Toc427857923"/>
              <w:bookmarkEnd w:id="38656"/>
              <w:bookmarkEnd w:id="38657"/>
              <w:bookmarkEnd w:id="38658"/>
              <w:bookmarkEnd w:id="38659"/>
              <w:bookmarkEnd w:id="38660"/>
              <w:bookmarkEnd w:id="38661"/>
              <w:bookmarkEnd w:id="38662"/>
              <w:bookmarkEnd w:id="38663"/>
              <w:bookmarkEnd w:id="38664"/>
              <w:bookmarkEnd w:id="38665"/>
              <w:bookmarkEnd w:id="38666"/>
            </w:del>
          </w:p>
        </w:tc>
        <w:bookmarkStart w:id="38667" w:name="_Toc426385663"/>
        <w:bookmarkStart w:id="38668" w:name="_Toc426387067"/>
        <w:bookmarkStart w:id="38669" w:name="_Toc426388470"/>
        <w:bookmarkStart w:id="38670" w:name="_Toc426389874"/>
        <w:bookmarkStart w:id="38671" w:name="_Toc426391278"/>
        <w:bookmarkStart w:id="38672" w:name="_Toc426392682"/>
        <w:bookmarkStart w:id="38673" w:name="_Toc426394085"/>
        <w:bookmarkStart w:id="38674" w:name="_Toc427825670"/>
        <w:bookmarkStart w:id="38675" w:name="_Toc427853483"/>
        <w:bookmarkStart w:id="38676" w:name="_Toc427855723"/>
        <w:bookmarkStart w:id="38677" w:name="_Toc427857924"/>
        <w:bookmarkEnd w:id="38667"/>
        <w:bookmarkEnd w:id="38668"/>
        <w:bookmarkEnd w:id="38669"/>
        <w:bookmarkEnd w:id="38670"/>
        <w:bookmarkEnd w:id="38671"/>
        <w:bookmarkEnd w:id="38672"/>
        <w:bookmarkEnd w:id="38673"/>
        <w:bookmarkEnd w:id="38674"/>
        <w:bookmarkEnd w:id="38675"/>
        <w:bookmarkEnd w:id="38676"/>
        <w:bookmarkEnd w:id="38677"/>
      </w:tr>
      <w:tr w:rsidR="005F4718" w:rsidRPr="00C106B9" w:rsidDel="006346A9" w14:paraId="5571C7E7" w14:textId="69E0C892" w:rsidTr="008C172F">
        <w:trPr>
          <w:cantSplit/>
          <w:trHeight w:val="314"/>
          <w:jc w:val="center"/>
          <w:del w:id="38678" w:author="Ramasubramani, Hariharan" w:date="2015-07-20T11:34:00Z"/>
        </w:trPr>
        <w:tc>
          <w:tcPr>
            <w:tcW w:w="1086" w:type="dxa"/>
            <w:tcBorders>
              <w:top w:val="single" w:sz="4" w:space="0" w:color="auto"/>
              <w:left w:val="single" w:sz="4" w:space="0" w:color="auto"/>
              <w:bottom w:val="single" w:sz="4" w:space="0" w:color="auto"/>
              <w:right w:val="single" w:sz="4" w:space="0" w:color="auto"/>
            </w:tcBorders>
          </w:tcPr>
          <w:p w14:paraId="5512470A" w14:textId="4C29C698" w:rsidR="005F4718" w:rsidRPr="00C106B9" w:rsidDel="006346A9" w:rsidRDefault="005F4718">
            <w:pPr>
              <w:rPr>
                <w:del w:id="38679" w:author="Ramasubramani, Hariharan" w:date="2015-07-20T11:34:00Z"/>
                <w:rFonts w:cstheme="minorHAnsi"/>
                <w:color w:val="000000" w:themeColor="text1"/>
              </w:rPr>
              <w:pPrChange w:id="38680" w:author="Ramasubramani, Hariharan" w:date="2015-07-27T20:55:00Z">
                <w:pPr>
                  <w:pStyle w:val="ListParagraph"/>
                  <w:numPr>
                    <w:ilvl w:val="3"/>
                    <w:numId w:val="23"/>
                  </w:numPr>
                  <w:tabs>
                    <w:tab w:val="num" w:pos="2459"/>
                  </w:tabs>
                  <w:overflowPunct w:val="0"/>
                  <w:autoSpaceDE w:val="0"/>
                  <w:autoSpaceDN w:val="0"/>
                  <w:spacing w:after="60"/>
                  <w:ind w:left="-43" w:firstLine="0"/>
                  <w:textAlignment w:val="baseline"/>
                </w:pPr>
              </w:pPrChange>
            </w:pPr>
            <w:bookmarkStart w:id="38681" w:name="_Toc426385664"/>
            <w:bookmarkStart w:id="38682" w:name="_Toc426387068"/>
            <w:bookmarkStart w:id="38683" w:name="_Toc426388471"/>
            <w:bookmarkStart w:id="38684" w:name="_Toc426389875"/>
            <w:bookmarkStart w:id="38685" w:name="_Toc426391279"/>
            <w:bookmarkStart w:id="38686" w:name="_Toc426392683"/>
            <w:bookmarkStart w:id="38687" w:name="_Toc426394086"/>
            <w:bookmarkStart w:id="38688" w:name="_Toc427825671"/>
            <w:bookmarkStart w:id="38689" w:name="_Toc427853484"/>
            <w:bookmarkStart w:id="38690" w:name="_Toc427855724"/>
            <w:bookmarkStart w:id="38691" w:name="_Toc427857925"/>
            <w:bookmarkEnd w:id="38681"/>
            <w:bookmarkEnd w:id="38682"/>
            <w:bookmarkEnd w:id="38683"/>
            <w:bookmarkEnd w:id="38684"/>
            <w:bookmarkEnd w:id="38685"/>
            <w:bookmarkEnd w:id="38686"/>
            <w:bookmarkEnd w:id="38687"/>
            <w:bookmarkEnd w:id="38688"/>
            <w:bookmarkEnd w:id="38689"/>
            <w:bookmarkEnd w:id="38690"/>
            <w:bookmarkEnd w:id="38691"/>
          </w:p>
        </w:tc>
        <w:tc>
          <w:tcPr>
            <w:tcW w:w="2408" w:type="dxa"/>
            <w:tcBorders>
              <w:top w:val="single" w:sz="4" w:space="0" w:color="auto"/>
              <w:left w:val="single" w:sz="4" w:space="0" w:color="auto"/>
              <w:bottom w:val="single" w:sz="4" w:space="0" w:color="auto"/>
              <w:right w:val="single" w:sz="4" w:space="0" w:color="auto"/>
            </w:tcBorders>
          </w:tcPr>
          <w:p w14:paraId="393C2380" w14:textId="79B4975F" w:rsidR="005F4718" w:rsidRPr="00C106B9" w:rsidDel="006346A9" w:rsidRDefault="005F4718">
            <w:pPr>
              <w:rPr>
                <w:del w:id="38692" w:author="Ramasubramani, Hariharan" w:date="2015-07-20T11:34:00Z"/>
                <w:rFonts w:cstheme="minorHAnsi"/>
                <w:color w:val="000000" w:themeColor="text1"/>
                <w:szCs w:val="18"/>
              </w:rPr>
              <w:pPrChange w:id="38693" w:author="Ramasubramani, Hariharan" w:date="2015-07-27T20:55:00Z">
                <w:pPr>
                  <w:ind w:firstLine="0"/>
                </w:pPr>
              </w:pPrChange>
            </w:pPr>
            <w:del w:id="38694" w:author="Ramasubramani, Hariharan" w:date="2015-07-20T11:34:00Z">
              <w:r w:rsidRPr="00C106B9" w:rsidDel="006346A9">
                <w:rPr>
                  <w:rFonts w:cstheme="minorHAnsi"/>
                  <w:color w:val="000000" w:themeColor="text1"/>
                  <w:szCs w:val="18"/>
                </w:rPr>
                <w:delText>Comment</w:delText>
              </w:r>
              <w:bookmarkStart w:id="38695" w:name="_Toc426385665"/>
              <w:bookmarkStart w:id="38696" w:name="_Toc426387069"/>
              <w:bookmarkStart w:id="38697" w:name="_Toc426388472"/>
              <w:bookmarkStart w:id="38698" w:name="_Toc426389876"/>
              <w:bookmarkStart w:id="38699" w:name="_Toc426391280"/>
              <w:bookmarkStart w:id="38700" w:name="_Toc426392684"/>
              <w:bookmarkStart w:id="38701" w:name="_Toc426394087"/>
              <w:bookmarkStart w:id="38702" w:name="_Toc427825672"/>
              <w:bookmarkStart w:id="38703" w:name="_Toc427853485"/>
              <w:bookmarkStart w:id="38704" w:name="_Toc427855725"/>
              <w:bookmarkStart w:id="38705" w:name="_Toc427857926"/>
              <w:bookmarkEnd w:id="38695"/>
              <w:bookmarkEnd w:id="38696"/>
              <w:bookmarkEnd w:id="38697"/>
              <w:bookmarkEnd w:id="38698"/>
              <w:bookmarkEnd w:id="38699"/>
              <w:bookmarkEnd w:id="38700"/>
              <w:bookmarkEnd w:id="38701"/>
              <w:bookmarkEnd w:id="38702"/>
              <w:bookmarkEnd w:id="38703"/>
              <w:bookmarkEnd w:id="38704"/>
              <w:bookmarkEnd w:id="38705"/>
            </w:del>
          </w:p>
        </w:tc>
        <w:tc>
          <w:tcPr>
            <w:tcW w:w="759" w:type="dxa"/>
            <w:tcBorders>
              <w:top w:val="single" w:sz="4" w:space="0" w:color="auto"/>
              <w:left w:val="single" w:sz="4" w:space="0" w:color="auto"/>
              <w:bottom w:val="single" w:sz="4" w:space="0" w:color="auto"/>
              <w:right w:val="single" w:sz="4" w:space="0" w:color="auto"/>
            </w:tcBorders>
          </w:tcPr>
          <w:p w14:paraId="532AA94F" w14:textId="202015C5" w:rsidR="005F4718" w:rsidRPr="00C106B9" w:rsidDel="006346A9" w:rsidRDefault="005F4718">
            <w:pPr>
              <w:rPr>
                <w:del w:id="38706" w:author="Ramasubramani, Hariharan" w:date="2015-07-20T11:34:00Z"/>
                <w:rFonts w:cstheme="minorHAnsi"/>
                <w:color w:val="000000" w:themeColor="text1"/>
                <w:szCs w:val="18"/>
              </w:rPr>
              <w:pPrChange w:id="38707" w:author="Ramasubramani, Hariharan" w:date="2015-07-27T20:55:00Z">
                <w:pPr>
                  <w:ind w:firstLine="0"/>
                </w:pPr>
              </w:pPrChange>
            </w:pPr>
            <w:del w:id="38708" w:author="Ramasubramani, Hariharan" w:date="2015-07-20T11:34:00Z">
              <w:r w:rsidRPr="00C106B9" w:rsidDel="006346A9">
                <w:rPr>
                  <w:rFonts w:cstheme="minorHAnsi"/>
                  <w:color w:val="000000" w:themeColor="text1"/>
                </w:rPr>
                <w:delText>-</w:delText>
              </w:r>
              <w:bookmarkStart w:id="38709" w:name="_Toc426385666"/>
              <w:bookmarkStart w:id="38710" w:name="_Toc426387070"/>
              <w:bookmarkStart w:id="38711" w:name="_Toc426388473"/>
              <w:bookmarkStart w:id="38712" w:name="_Toc426389877"/>
              <w:bookmarkStart w:id="38713" w:name="_Toc426391281"/>
              <w:bookmarkStart w:id="38714" w:name="_Toc426392685"/>
              <w:bookmarkStart w:id="38715" w:name="_Toc426394088"/>
              <w:bookmarkStart w:id="38716" w:name="_Toc427825673"/>
              <w:bookmarkStart w:id="38717" w:name="_Toc427853486"/>
              <w:bookmarkStart w:id="38718" w:name="_Toc427855726"/>
              <w:bookmarkStart w:id="38719" w:name="_Toc427857927"/>
              <w:bookmarkEnd w:id="38709"/>
              <w:bookmarkEnd w:id="38710"/>
              <w:bookmarkEnd w:id="38711"/>
              <w:bookmarkEnd w:id="38712"/>
              <w:bookmarkEnd w:id="38713"/>
              <w:bookmarkEnd w:id="38714"/>
              <w:bookmarkEnd w:id="38715"/>
              <w:bookmarkEnd w:id="38716"/>
              <w:bookmarkEnd w:id="38717"/>
              <w:bookmarkEnd w:id="38718"/>
              <w:bookmarkEnd w:id="38719"/>
            </w:del>
          </w:p>
        </w:tc>
        <w:tc>
          <w:tcPr>
            <w:tcW w:w="1018" w:type="dxa"/>
            <w:tcBorders>
              <w:top w:val="single" w:sz="4" w:space="0" w:color="auto"/>
              <w:left w:val="single" w:sz="4" w:space="0" w:color="auto"/>
              <w:bottom w:val="single" w:sz="4" w:space="0" w:color="auto"/>
              <w:right w:val="single" w:sz="4" w:space="0" w:color="auto"/>
            </w:tcBorders>
          </w:tcPr>
          <w:p w14:paraId="26AE244D" w14:textId="09EFDC98" w:rsidR="005F4718" w:rsidRPr="00C106B9" w:rsidDel="006346A9" w:rsidRDefault="005F4718">
            <w:pPr>
              <w:rPr>
                <w:del w:id="38720" w:author="Ramasubramani, Hariharan" w:date="2015-07-20T11:34:00Z"/>
                <w:rFonts w:cstheme="minorHAnsi"/>
                <w:color w:val="000000" w:themeColor="text1"/>
                <w:szCs w:val="18"/>
              </w:rPr>
              <w:pPrChange w:id="38721" w:author="Ramasubramani, Hariharan" w:date="2015-07-27T20:55:00Z">
                <w:pPr>
                  <w:ind w:left="-57" w:firstLine="0"/>
                  <w:jc w:val="center"/>
                </w:pPr>
              </w:pPrChange>
            </w:pPr>
            <w:del w:id="38722" w:author="Ramasubramani, Hariharan" w:date="2015-07-20T11:34:00Z">
              <w:r w:rsidRPr="00C106B9" w:rsidDel="006346A9">
                <w:rPr>
                  <w:rFonts w:cstheme="minorHAnsi"/>
                  <w:color w:val="000000" w:themeColor="text1"/>
                  <w:szCs w:val="18"/>
                </w:rPr>
                <w:delText>O</w:delText>
              </w:r>
              <w:bookmarkStart w:id="38723" w:name="_Toc426385667"/>
              <w:bookmarkStart w:id="38724" w:name="_Toc426387071"/>
              <w:bookmarkStart w:id="38725" w:name="_Toc426388474"/>
              <w:bookmarkStart w:id="38726" w:name="_Toc426389878"/>
              <w:bookmarkStart w:id="38727" w:name="_Toc426391282"/>
              <w:bookmarkStart w:id="38728" w:name="_Toc426392686"/>
              <w:bookmarkStart w:id="38729" w:name="_Toc426394089"/>
              <w:bookmarkStart w:id="38730" w:name="_Toc427825674"/>
              <w:bookmarkStart w:id="38731" w:name="_Toc427853487"/>
              <w:bookmarkStart w:id="38732" w:name="_Toc427855727"/>
              <w:bookmarkStart w:id="38733" w:name="_Toc427857928"/>
              <w:bookmarkEnd w:id="38723"/>
              <w:bookmarkEnd w:id="38724"/>
              <w:bookmarkEnd w:id="38725"/>
              <w:bookmarkEnd w:id="38726"/>
              <w:bookmarkEnd w:id="38727"/>
              <w:bookmarkEnd w:id="38728"/>
              <w:bookmarkEnd w:id="38729"/>
              <w:bookmarkEnd w:id="38730"/>
              <w:bookmarkEnd w:id="38731"/>
              <w:bookmarkEnd w:id="38732"/>
              <w:bookmarkEnd w:id="38733"/>
            </w:del>
          </w:p>
        </w:tc>
        <w:tc>
          <w:tcPr>
            <w:tcW w:w="897" w:type="dxa"/>
            <w:tcBorders>
              <w:top w:val="single" w:sz="4" w:space="0" w:color="auto"/>
              <w:left w:val="single" w:sz="4" w:space="0" w:color="auto"/>
              <w:bottom w:val="single" w:sz="4" w:space="0" w:color="auto"/>
              <w:right w:val="single" w:sz="4" w:space="0" w:color="auto"/>
            </w:tcBorders>
          </w:tcPr>
          <w:p w14:paraId="01B36755" w14:textId="51EE6545" w:rsidR="005F4718" w:rsidRPr="00C106B9" w:rsidDel="006346A9" w:rsidRDefault="005F4718">
            <w:pPr>
              <w:rPr>
                <w:del w:id="38734" w:author="Ramasubramani, Hariharan" w:date="2015-07-20T11:34:00Z"/>
                <w:rFonts w:cstheme="minorHAnsi"/>
                <w:color w:val="000000" w:themeColor="text1"/>
                <w:szCs w:val="18"/>
              </w:rPr>
              <w:pPrChange w:id="38735" w:author="Ramasubramani, Hariharan" w:date="2015-07-27T20:55:00Z">
                <w:pPr>
                  <w:ind w:left="-57" w:firstLine="0"/>
                  <w:jc w:val="center"/>
                </w:pPr>
              </w:pPrChange>
            </w:pPr>
            <w:del w:id="38736" w:author="Ramasubramani, Hariharan" w:date="2015-07-20T11:34:00Z">
              <w:r w:rsidRPr="00C106B9" w:rsidDel="006346A9">
                <w:rPr>
                  <w:rFonts w:cstheme="minorHAnsi"/>
                  <w:color w:val="000000" w:themeColor="text1"/>
                  <w:szCs w:val="18"/>
                </w:rPr>
                <w:delText>E</w:delText>
              </w:r>
              <w:bookmarkStart w:id="38737" w:name="_Toc426385668"/>
              <w:bookmarkStart w:id="38738" w:name="_Toc426387072"/>
              <w:bookmarkStart w:id="38739" w:name="_Toc426388475"/>
              <w:bookmarkStart w:id="38740" w:name="_Toc426389879"/>
              <w:bookmarkStart w:id="38741" w:name="_Toc426391283"/>
              <w:bookmarkStart w:id="38742" w:name="_Toc426392687"/>
              <w:bookmarkStart w:id="38743" w:name="_Toc426394090"/>
              <w:bookmarkStart w:id="38744" w:name="_Toc427825675"/>
              <w:bookmarkStart w:id="38745" w:name="_Toc427853488"/>
              <w:bookmarkStart w:id="38746" w:name="_Toc427855728"/>
              <w:bookmarkStart w:id="38747" w:name="_Toc427857929"/>
              <w:bookmarkEnd w:id="38737"/>
              <w:bookmarkEnd w:id="38738"/>
              <w:bookmarkEnd w:id="38739"/>
              <w:bookmarkEnd w:id="38740"/>
              <w:bookmarkEnd w:id="38741"/>
              <w:bookmarkEnd w:id="38742"/>
              <w:bookmarkEnd w:id="38743"/>
              <w:bookmarkEnd w:id="38744"/>
              <w:bookmarkEnd w:id="38745"/>
              <w:bookmarkEnd w:id="38746"/>
              <w:bookmarkEnd w:id="38747"/>
            </w:del>
          </w:p>
        </w:tc>
        <w:tc>
          <w:tcPr>
            <w:tcW w:w="1248" w:type="dxa"/>
            <w:tcBorders>
              <w:top w:val="single" w:sz="4" w:space="0" w:color="auto"/>
              <w:left w:val="single" w:sz="4" w:space="0" w:color="auto"/>
              <w:bottom w:val="single" w:sz="4" w:space="0" w:color="auto"/>
              <w:right w:val="single" w:sz="4" w:space="0" w:color="auto"/>
            </w:tcBorders>
          </w:tcPr>
          <w:p w14:paraId="5A8FD4AF" w14:textId="41AFEECB" w:rsidR="005F4718" w:rsidRPr="00C106B9" w:rsidDel="006346A9" w:rsidRDefault="005F4718">
            <w:pPr>
              <w:rPr>
                <w:del w:id="38748" w:author="Ramasubramani, Hariharan" w:date="2015-07-20T11:34:00Z"/>
                <w:rFonts w:cstheme="minorHAnsi"/>
                <w:color w:val="000000" w:themeColor="text1"/>
                <w:szCs w:val="18"/>
              </w:rPr>
              <w:pPrChange w:id="38749" w:author="Ramasubramani, Hariharan" w:date="2015-07-27T20:55:00Z">
                <w:pPr>
                  <w:ind w:left="-57" w:right="-98" w:firstLine="0"/>
                  <w:jc w:val="center"/>
                </w:pPr>
              </w:pPrChange>
            </w:pPr>
            <w:del w:id="38750" w:author="Ramasubramani, Hariharan" w:date="2015-07-20T11:34:00Z">
              <w:r w:rsidDel="006346A9">
                <w:rPr>
                  <w:rFonts w:cstheme="minorHAnsi"/>
                  <w:color w:val="000000" w:themeColor="text1"/>
                  <w:szCs w:val="18"/>
                </w:rPr>
                <w:delText>Memo</w:delText>
              </w:r>
              <w:bookmarkStart w:id="38751" w:name="_Toc426385669"/>
              <w:bookmarkStart w:id="38752" w:name="_Toc426387073"/>
              <w:bookmarkStart w:id="38753" w:name="_Toc426388476"/>
              <w:bookmarkStart w:id="38754" w:name="_Toc426389880"/>
              <w:bookmarkStart w:id="38755" w:name="_Toc426391284"/>
              <w:bookmarkStart w:id="38756" w:name="_Toc426392688"/>
              <w:bookmarkStart w:id="38757" w:name="_Toc426394091"/>
              <w:bookmarkStart w:id="38758" w:name="_Toc427825676"/>
              <w:bookmarkStart w:id="38759" w:name="_Toc427853489"/>
              <w:bookmarkStart w:id="38760" w:name="_Toc427855729"/>
              <w:bookmarkStart w:id="38761" w:name="_Toc427857930"/>
              <w:bookmarkEnd w:id="38751"/>
              <w:bookmarkEnd w:id="38752"/>
              <w:bookmarkEnd w:id="38753"/>
              <w:bookmarkEnd w:id="38754"/>
              <w:bookmarkEnd w:id="38755"/>
              <w:bookmarkEnd w:id="38756"/>
              <w:bookmarkEnd w:id="38757"/>
              <w:bookmarkEnd w:id="38758"/>
              <w:bookmarkEnd w:id="38759"/>
              <w:bookmarkEnd w:id="38760"/>
              <w:bookmarkEnd w:id="38761"/>
            </w:del>
          </w:p>
        </w:tc>
        <w:tc>
          <w:tcPr>
            <w:tcW w:w="734" w:type="dxa"/>
            <w:tcBorders>
              <w:top w:val="single" w:sz="4" w:space="0" w:color="auto"/>
              <w:left w:val="single" w:sz="4" w:space="0" w:color="auto"/>
              <w:bottom w:val="single" w:sz="4" w:space="0" w:color="auto"/>
              <w:right w:val="single" w:sz="4" w:space="0" w:color="auto"/>
            </w:tcBorders>
          </w:tcPr>
          <w:p w14:paraId="5ADF2F3E" w14:textId="1568BCB6" w:rsidR="005F4718" w:rsidRPr="00C106B9" w:rsidDel="006346A9" w:rsidRDefault="005F4718">
            <w:pPr>
              <w:rPr>
                <w:del w:id="38762" w:author="Ramasubramani, Hariharan" w:date="2015-07-20T11:34:00Z"/>
                <w:rFonts w:cstheme="minorHAnsi"/>
                <w:color w:val="000000" w:themeColor="text1"/>
                <w:szCs w:val="18"/>
              </w:rPr>
              <w:pPrChange w:id="38763" w:author="Ramasubramani, Hariharan" w:date="2015-07-27T20:55:00Z">
                <w:pPr>
                  <w:ind w:left="-57" w:firstLine="0"/>
                  <w:jc w:val="center"/>
                </w:pPr>
              </w:pPrChange>
            </w:pPr>
            <w:del w:id="38764" w:author="Ramasubramani, Hariharan" w:date="2015-07-20T11:34:00Z">
              <w:r w:rsidDel="006346A9">
                <w:rPr>
                  <w:rFonts w:cstheme="minorHAnsi"/>
                  <w:color w:val="000000" w:themeColor="text1"/>
                  <w:szCs w:val="18"/>
                </w:rPr>
                <w:delText>1000</w:delText>
              </w:r>
              <w:bookmarkStart w:id="38765" w:name="_Toc426385670"/>
              <w:bookmarkStart w:id="38766" w:name="_Toc426387074"/>
              <w:bookmarkStart w:id="38767" w:name="_Toc426388477"/>
              <w:bookmarkStart w:id="38768" w:name="_Toc426389881"/>
              <w:bookmarkStart w:id="38769" w:name="_Toc426391285"/>
              <w:bookmarkStart w:id="38770" w:name="_Toc426392689"/>
              <w:bookmarkStart w:id="38771" w:name="_Toc426394092"/>
              <w:bookmarkStart w:id="38772" w:name="_Toc427825677"/>
              <w:bookmarkStart w:id="38773" w:name="_Toc427853490"/>
              <w:bookmarkStart w:id="38774" w:name="_Toc427855730"/>
              <w:bookmarkStart w:id="38775" w:name="_Toc427857931"/>
              <w:bookmarkEnd w:id="38765"/>
              <w:bookmarkEnd w:id="38766"/>
              <w:bookmarkEnd w:id="38767"/>
              <w:bookmarkEnd w:id="38768"/>
              <w:bookmarkEnd w:id="38769"/>
              <w:bookmarkEnd w:id="38770"/>
              <w:bookmarkEnd w:id="38771"/>
              <w:bookmarkEnd w:id="38772"/>
              <w:bookmarkEnd w:id="38773"/>
              <w:bookmarkEnd w:id="38774"/>
              <w:bookmarkEnd w:id="38775"/>
            </w:del>
          </w:p>
        </w:tc>
        <w:tc>
          <w:tcPr>
            <w:tcW w:w="1868" w:type="dxa"/>
            <w:tcBorders>
              <w:top w:val="single" w:sz="4" w:space="0" w:color="auto"/>
              <w:left w:val="single" w:sz="4" w:space="0" w:color="auto"/>
              <w:bottom w:val="single" w:sz="4" w:space="0" w:color="auto"/>
              <w:right w:val="single" w:sz="4" w:space="0" w:color="auto"/>
            </w:tcBorders>
          </w:tcPr>
          <w:p w14:paraId="3F243D0F" w14:textId="2EFCAED9" w:rsidR="005F4718" w:rsidDel="006346A9" w:rsidRDefault="005F4718">
            <w:pPr>
              <w:rPr>
                <w:del w:id="38776" w:author="Ramasubramani, Hariharan" w:date="2015-07-20T11:34:00Z"/>
                <w:rFonts w:cstheme="minorHAnsi"/>
                <w:color w:val="000000" w:themeColor="text1"/>
                <w:szCs w:val="18"/>
              </w:rPr>
              <w:pPrChange w:id="38777" w:author="Ramasubramani, Hariharan" w:date="2015-07-27T20:55:00Z">
                <w:pPr>
                  <w:pStyle w:val="ListParagraph"/>
                  <w:ind w:left="6" w:firstLine="0"/>
                </w:pPr>
              </w:pPrChange>
            </w:pPr>
            <w:del w:id="38778" w:author="Ramasubramani, Hariharan" w:date="2015-07-20T11:34:00Z">
              <w:r w:rsidDel="006346A9">
                <w:rPr>
                  <w:rFonts w:cstheme="minorHAnsi"/>
                  <w:color w:val="000000" w:themeColor="text1"/>
                  <w:szCs w:val="18"/>
                </w:rPr>
                <w:delText>Format:</w:delText>
              </w:r>
              <w:bookmarkStart w:id="38779" w:name="_Toc426385671"/>
              <w:bookmarkStart w:id="38780" w:name="_Toc426387075"/>
              <w:bookmarkStart w:id="38781" w:name="_Toc426388478"/>
              <w:bookmarkStart w:id="38782" w:name="_Toc426389882"/>
              <w:bookmarkStart w:id="38783" w:name="_Toc426391286"/>
              <w:bookmarkStart w:id="38784" w:name="_Toc426392690"/>
              <w:bookmarkStart w:id="38785" w:name="_Toc426394093"/>
              <w:bookmarkStart w:id="38786" w:name="_Toc427825678"/>
              <w:bookmarkStart w:id="38787" w:name="_Toc427853491"/>
              <w:bookmarkStart w:id="38788" w:name="_Toc427855731"/>
              <w:bookmarkStart w:id="38789" w:name="_Toc427857932"/>
              <w:bookmarkEnd w:id="38779"/>
              <w:bookmarkEnd w:id="38780"/>
              <w:bookmarkEnd w:id="38781"/>
              <w:bookmarkEnd w:id="38782"/>
              <w:bookmarkEnd w:id="38783"/>
              <w:bookmarkEnd w:id="38784"/>
              <w:bookmarkEnd w:id="38785"/>
              <w:bookmarkEnd w:id="38786"/>
              <w:bookmarkEnd w:id="38787"/>
              <w:bookmarkEnd w:id="38788"/>
              <w:bookmarkEnd w:id="38789"/>
            </w:del>
          </w:p>
          <w:p w14:paraId="6C4732A0" w14:textId="6E1C5939" w:rsidR="005F4718" w:rsidRPr="00C106B9" w:rsidDel="006346A9" w:rsidRDefault="005F4718">
            <w:pPr>
              <w:rPr>
                <w:del w:id="38790" w:author="Ramasubramani, Hariharan" w:date="2015-07-20T11:34:00Z"/>
                <w:rFonts w:cstheme="minorHAnsi"/>
                <w:color w:val="000000" w:themeColor="text1"/>
                <w:szCs w:val="18"/>
              </w:rPr>
              <w:pPrChange w:id="38791" w:author="Ramasubramani, Hariharan" w:date="2015-07-27T20:55:00Z">
                <w:pPr>
                  <w:pStyle w:val="ListParagraph"/>
                  <w:ind w:left="6" w:firstLine="0"/>
                </w:pPr>
              </w:pPrChange>
            </w:pPr>
            <w:del w:id="38792" w:author="Ramasubramani, Hariharan" w:date="2015-07-20T11:34:00Z">
              <w:r w:rsidDel="006346A9">
                <w:rPr>
                  <w:rFonts w:cstheme="minorHAnsi"/>
                  <w:color w:val="000000" w:themeColor="text1"/>
                  <w:szCs w:val="18"/>
                </w:rPr>
                <w:delText xml:space="preserve">Free Form Text - </w:delText>
              </w:r>
              <w:r w:rsidR="00A137AC" w:rsidDel="006346A9">
                <w:rPr>
                  <w:rFonts w:cstheme="minorHAnsi"/>
                  <w:color w:val="000000" w:themeColor="text1"/>
                  <w:szCs w:val="18"/>
                </w:rPr>
                <w:delText>ANSC</w:delText>
              </w:r>
              <w:bookmarkStart w:id="38793" w:name="_Toc426385672"/>
              <w:bookmarkStart w:id="38794" w:name="_Toc426387076"/>
              <w:bookmarkStart w:id="38795" w:name="_Toc426388479"/>
              <w:bookmarkStart w:id="38796" w:name="_Toc426389883"/>
              <w:bookmarkStart w:id="38797" w:name="_Toc426391287"/>
              <w:bookmarkStart w:id="38798" w:name="_Toc426392691"/>
              <w:bookmarkStart w:id="38799" w:name="_Toc426394094"/>
              <w:bookmarkStart w:id="38800" w:name="_Toc427825679"/>
              <w:bookmarkStart w:id="38801" w:name="_Toc427853492"/>
              <w:bookmarkStart w:id="38802" w:name="_Toc427855732"/>
              <w:bookmarkStart w:id="38803" w:name="_Toc427857933"/>
              <w:bookmarkEnd w:id="38793"/>
              <w:bookmarkEnd w:id="38794"/>
              <w:bookmarkEnd w:id="38795"/>
              <w:bookmarkEnd w:id="38796"/>
              <w:bookmarkEnd w:id="38797"/>
              <w:bookmarkEnd w:id="38798"/>
              <w:bookmarkEnd w:id="38799"/>
              <w:bookmarkEnd w:id="38800"/>
              <w:bookmarkEnd w:id="38801"/>
              <w:bookmarkEnd w:id="38802"/>
              <w:bookmarkEnd w:id="38803"/>
            </w:del>
          </w:p>
        </w:tc>
        <w:tc>
          <w:tcPr>
            <w:tcW w:w="846" w:type="dxa"/>
            <w:tcBorders>
              <w:top w:val="single" w:sz="4" w:space="0" w:color="auto"/>
              <w:left w:val="single" w:sz="4" w:space="0" w:color="auto"/>
              <w:bottom w:val="single" w:sz="4" w:space="0" w:color="auto"/>
              <w:right w:val="single" w:sz="4" w:space="0" w:color="auto"/>
            </w:tcBorders>
          </w:tcPr>
          <w:p w14:paraId="026E1D96" w14:textId="5097C802" w:rsidR="005F4718" w:rsidRPr="00C106B9" w:rsidDel="006346A9" w:rsidRDefault="005F4718">
            <w:pPr>
              <w:rPr>
                <w:del w:id="38804" w:author="Ramasubramani, Hariharan" w:date="2015-07-20T11:34:00Z"/>
                <w:rFonts w:cstheme="minorHAnsi"/>
                <w:color w:val="000000" w:themeColor="text1"/>
                <w:szCs w:val="18"/>
              </w:rPr>
              <w:pPrChange w:id="38805" w:author="Ramasubramani, Hariharan" w:date="2015-07-27T20:55:00Z">
                <w:pPr>
                  <w:ind w:left="-57" w:right="-76" w:firstLine="0"/>
                  <w:jc w:val="center"/>
                </w:pPr>
              </w:pPrChange>
            </w:pPr>
            <w:del w:id="38806" w:author="Ramasubramani, Hariharan" w:date="2015-07-20T11:34:00Z">
              <w:r w:rsidRPr="00C106B9" w:rsidDel="006346A9">
                <w:rPr>
                  <w:rFonts w:cstheme="minorHAnsi"/>
                  <w:color w:val="000000" w:themeColor="text1"/>
                  <w:szCs w:val="18"/>
                </w:rPr>
                <w:delText>&lt;</w:delText>
              </w:r>
              <w:r w:rsidDel="006346A9">
                <w:rPr>
                  <w:rFonts w:cstheme="minorHAnsi"/>
                  <w:color w:val="000000" w:themeColor="text1"/>
                  <w:szCs w:val="18"/>
                </w:rPr>
                <w:delText>Blank</w:delText>
              </w:r>
              <w:r w:rsidRPr="00C106B9" w:rsidDel="006346A9">
                <w:rPr>
                  <w:rFonts w:cstheme="minorHAnsi"/>
                  <w:color w:val="000000" w:themeColor="text1"/>
                  <w:szCs w:val="18"/>
                </w:rPr>
                <w:delText>&gt;</w:delText>
              </w:r>
              <w:bookmarkStart w:id="38807" w:name="_Toc426385673"/>
              <w:bookmarkStart w:id="38808" w:name="_Toc426387077"/>
              <w:bookmarkStart w:id="38809" w:name="_Toc426388480"/>
              <w:bookmarkStart w:id="38810" w:name="_Toc426389884"/>
              <w:bookmarkStart w:id="38811" w:name="_Toc426391288"/>
              <w:bookmarkStart w:id="38812" w:name="_Toc426392692"/>
              <w:bookmarkStart w:id="38813" w:name="_Toc426394095"/>
              <w:bookmarkStart w:id="38814" w:name="_Toc427825680"/>
              <w:bookmarkStart w:id="38815" w:name="_Toc427853493"/>
              <w:bookmarkStart w:id="38816" w:name="_Toc427855733"/>
              <w:bookmarkStart w:id="38817" w:name="_Toc427857934"/>
              <w:bookmarkEnd w:id="38807"/>
              <w:bookmarkEnd w:id="38808"/>
              <w:bookmarkEnd w:id="38809"/>
              <w:bookmarkEnd w:id="38810"/>
              <w:bookmarkEnd w:id="38811"/>
              <w:bookmarkEnd w:id="38812"/>
              <w:bookmarkEnd w:id="38813"/>
              <w:bookmarkEnd w:id="38814"/>
              <w:bookmarkEnd w:id="38815"/>
              <w:bookmarkEnd w:id="38816"/>
              <w:bookmarkEnd w:id="38817"/>
            </w:del>
          </w:p>
        </w:tc>
        <w:bookmarkStart w:id="38818" w:name="_Toc426385674"/>
        <w:bookmarkStart w:id="38819" w:name="_Toc426387078"/>
        <w:bookmarkStart w:id="38820" w:name="_Toc426388481"/>
        <w:bookmarkStart w:id="38821" w:name="_Toc426389885"/>
        <w:bookmarkStart w:id="38822" w:name="_Toc426391289"/>
        <w:bookmarkStart w:id="38823" w:name="_Toc426392693"/>
        <w:bookmarkStart w:id="38824" w:name="_Toc426394096"/>
        <w:bookmarkStart w:id="38825" w:name="_Toc427825681"/>
        <w:bookmarkStart w:id="38826" w:name="_Toc427853494"/>
        <w:bookmarkStart w:id="38827" w:name="_Toc427855734"/>
        <w:bookmarkStart w:id="38828" w:name="_Toc427857935"/>
        <w:bookmarkEnd w:id="38818"/>
        <w:bookmarkEnd w:id="38819"/>
        <w:bookmarkEnd w:id="38820"/>
        <w:bookmarkEnd w:id="38821"/>
        <w:bookmarkEnd w:id="38822"/>
        <w:bookmarkEnd w:id="38823"/>
        <w:bookmarkEnd w:id="38824"/>
        <w:bookmarkEnd w:id="38825"/>
        <w:bookmarkEnd w:id="38826"/>
        <w:bookmarkEnd w:id="38827"/>
        <w:bookmarkEnd w:id="38828"/>
      </w:tr>
      <w:tr w:rsidR="005F4718" w:rsidRPr="00C973B7" w:rsidDel="006346A9" w14:paraId="32AFACD9" w14:textId="02C22E3F" w:rsidTr="008C172F">
        <w:trPr>
          <w:cantSplit/>
          <w:trHeight w:val="314"/>
          <w:jc w:val="center"/>
          <w:del w:id="38829" w:author="Ramasubramani, Hariharan" w:date="2015-07-20T11:34:00Z"/>
        </w:trPr>
        <w:tc>
          <w:tcPr>
            <w:tcW w:w="1086" w:type="dxa"/>
            <w:tcBorders>
              <w:top w:val="single" w:sz="4" w:space="0" w:color="auto"/>
              <w:left w:val="single" w:sz="4" w:space="0" w:color="auto"/>
              <w:bottom w:val="single" w:sz="4" w:space="0" w:color="auto"/>
              <w:right w:val="single" w:sz="4" w:space="0" w:color="auto"/>
            </w:tcBorders>
          </w:tcPr>
          <w:p w14:paraId="090EBC8B" w14:textId="6F7B6CB1" w:rsidR="005F4718" w:rsidRPr="00C973B7" w:rsidDel="006346A9" w:rsidRDefault="005F4718">
            <w:pPr>
              <w:rPr>
                <w:del w:id="38830" w:author="Ramasubramani, Hariharan" w:date="2015-07-20T11:34:00Z"/>
                <w:rFonts w:cstheme="minorHAnsi"/>
                <w:b/>
              </w:rPr>
              <w:pPrChange w:id="38831" w:author="Ramasubramani, Hariharan" w:date="2015-07-27T20:55:00Z">
                <w:pPr>
                  <w:pStyle w:val="ListParagraph"/>
                  <w:numPr>
                    <w:ilvl w:val="3"/>
                    <w:numId w:val="23"/>
                  </w:numPr>
                  <w:tabs>
                    <w:tab w:val="num" w:pos="2459"/>
                  </w:tabs>
                  <w:overflowPunct w:val="0"/>
                  <w:autoSpaceDE w:val="0"/>
                  <w:autoSpaceDN w:val="0"/>
                  <w:spacing w:after="60"/>
                  <w:ind w:left="-43" w:firstLine="0"/>
                  <w:textAlignment w:val="baseline"/>
                </w:pPr>
              </w:pPrChange>
            </w:pPr>
            <w:bookmarkStart w:id="38832" w:name="_Toc426385675"/>
            <w:bookmarkStart w:id="38833" w:name="_Toc426387079"/>
            <w:bookmarkStart w:id="38834" w:name="_Toc426388482"/>
            <w:bookmarkStart w:id="38835" w:name="_Toc426389886"/>
            <w:bookmarkStart w:id="38836" w:name="_Toc426391290"/>
            <w:bookmarkStart w:id="38837" w:name="_Toc426392694"/>
            <w:bookmarkStart w:id="38838" w:name="_Toc426394097"/>
            <w:bookmarkStart w:id="38839" w:name="_Toc427825682"/>
            <w:bookmarkStart w:id="38840" w:name="_Toc427853495"/>
            <w:bookmarkStart w:id="38841" w:name="_Toc427855735"/>
            <w:bookmarkStart w:id="38842" w:name="_Toc427857936"/>
            <w:bookmarkEnd w:id="38832"/>
            <w:bookmarkEnd w:id="38833"/>
            <w:bookmarkEnd w:id="38834"/>
            <w:bookmarkEnd w:id="38835"/>
            <w:bookmarkEnd w:id="38836"/>
            <w:bookmarkEnd w:id="38837"/>
            <w:bookmarkEnd w:id="38838"/>
            <w:bookmarkEnd w:id="38839"/>
            <w:bookmarkEnd w:id="38840"/>
            <w:bookmarkEnd w:id="38841"/>
            <w:bookmarkEnd w:id="38842"/>
          </w:p>
        </w:tc>
        <w:tc>
          <w:tcPr>
            <w:tcW w:w="2408" w:type="dxa"/>
            <w:tcBorders>
              <w:top w:val="single" w:sz="4" w:space="0" w:color="auto"/>
              <w:left w:val="single" w:sz="4" w:space="0" w:color="auto"/>
              <w:bottom w:val="single" w:sz="4" w:space="0" w:color="auto"/>
              <w:right w:val="single" w:sz="4" w:space="0" w:color="auto"/>
            </w:tcBorders>
          </w:tcPr>
          <w:p w14:paraId="1563DFE3" w14:textId="6D05B277" w:rsidR="005F4718" w:rsidRPr="00C973B7" w:rsidDel="006346A9" w:rsidRDefault="005F4718">
            <w:pPr>
              <w:rPr>
                <w:del w:id="38843" w:author="Ramasubramani, Hariharan" w:date="2015-07-20T11:34:00Z"/>
                <w:rFonts w:cstheme="minorHAnsi"/>
                <w:szCs w:val="18"/>
              </w:rPr>
              <w:pPrChange w:id="38844" w:author="Ramasubramani, Hariharan" w:date="2015-07-27T20:55:00Z">
                <w:pPr>
                  <w:ind w:firstLine="0"/>
                </w:pPr>
              </w:pPrChange>
            </w:pPr>
            <w:del w:id="38845" w:author="Ramasubramani, Hariharan" w:date="2015-07-20T11:34:00Z">
              <w:r w:rsidRPr="00C973B7" w:rsidDel="006346A9">
                <w:rPr>
                  <w:rFonts w:cstheme="minorHAnsi"/>
                  <w:szCs w:val="18"/>
                </w:rPr>
                <w:delText xml:space="preserve">Forms Module </w:delText>
              </w:r>
              <w:r w:rsidDel="006346A9">
                <w:rPr>
                  <w:rFonts w:cstheme="minorHAnsi"/>
                  <w:szCs w:val="18"/>
                </w:rPr>
                <w:delText>code_clast_reqre</w:delText>
              </w:r>
              <w:bookmarkStart w:id="38846" w:name="_Toc426385676"/>
              <w:bookmarkStart w:id="38847" w:name="_Toc426387080"/>
              <w:bookmarkStart w:id="38848" w:name="_Toc426388483"/>
              <w:bookmarkStart w:id="38849" w:name="_Toc426389887"/>
              <w:bookmarkStart w:id="38850" w:name="_Toc426391291"/>
              <w:bookmarkStart w:id="38851" w:name="_Toc426392695"/>
              <w:bookmarkStart w:id="38852" w:name="_Toc426394098"/>
              <w:bookmarkStart w:id="38853" w:name="_Toc427825683"/>
              <w:bookmarkStart w:id="38854" w:name="_Toc427853496"/>
              <w:bookmarkStart w:id="38855" w:name="_Toc427855736"/>
              <w:bookmarkStart w:id="38856" w:name="_Toc427857937"/>
              <w:bookmarkEnd w:id="38846"/>
              <w:bookmarkEnd w:id="38847"/>
              <w:bookmarkEnd w:id="38848"/>
              <w:bookmarkEnd w:id="38849"/>
              <w:bookmarkEnd w:id="38850"/>
              <w:bookmarkEnd w:id="38851"/>
              <w:bookmarkEnd w:id="38852"/>
              <w:bookmarkEnd w:id="38853"/>
              <w:bookmarkEnd w:id="38854"/>
              <w:bookmarkEnd w:id="38855"/>
              <w:bookmarkEnd w:id="38856"/>
            </w:del>
          </w:p>
        </w:tc>
        <w:tc>
          <w:tcPr>
            <w:tcW w:w="759" w:type="dxa"/>
            <w:tcBorders>
              <w:top w:val="single" w:sz="4" w:space="0" w:color="auto"/>
              <w:left w:val="single" w:sz="4" w:space="0" w:color="auto"/>
              <w:bottom w:val="single" w:sz="4" w:space="0" w:color="auto"/>
              <w:right w:val="single" w:sz="4" w:space="0" w:color="auto"/>
            </w:tcBorders>
          </w:tcPr>
          <w:p w14:paraId="3390D491" w14:textId="0E9C7C4A" w:rsidR="005F4718" w:rsidRPr="00C973B7" w:rsidDel="006346A9" w:rsidRDefault="005F4718">
            <w:pPr>
              <w:rPr>
                <w:del w:id="38857" w:author="Ramasubramani, Hariharan" w:date="2015-07-20T11:34:00Z"/>
                <w:rFonts w:cstheme="minorHAnsi"/>
              </w:rPr>
              <w:pPrChange w:id="38858" w:author="Ramasubramani, Hariharan" w:date="2015-07-27T20:55:00Z">
                <w:pPr>
                  <w:ind w:firstLine="0"/>
                </w:pPr>
              </w:pPrChange>
            </w:pPr>
            <w:del w:id="38859" w:author="Ramasubramani, Hariharan" w:date="2015-07-20T11:34:00Z">
              <w:r w:rsidRPr="00C973B7" w:rsidDel="006346A9">
                <w:rPr>
                  <w:rFonts w:cstheme="minorHAnsi"/>
                </w:rPr>
                <w:delText>-</w:delText>
              </w:r>
              <w:bookmarkStart w:id="38860" w:name="_Toc426385677"/>
              <w:bookmarkStart w:id="38861" w:name="_Toc426387081"/>
              <w:bookmarkStart w:id="38862" w:name="_Toc426388484"/>
              <w:bookmarkStart w:id="38863" w:name="_Toc426389888"/>
              <w:bookmarkStart w:id="38864" w:name="_Toc426391292"/>
              <w:bookmarkStart w:id="38865" w:name="_Toc426392696"/>
              <w:bookmarkStart w:id="38866" w:name="_Toc426394099"/>
              <w:bookmarkStart w:id="38867" w:name="_Toc427825684"/>
              <w:bookmarkStart w:id="38868" w:name="_Toc427853497"/>
              <w:bookmarkStart w:id="38869" w:name="_Toc427855737"/>
              <w:bookmarkStart w:id="38870" w:name="_Toc427857938"/>
              <w:bookmarkEnd w:id="38860"/>
              <w:bookmarkEnd w:id="38861"/>
              <w:bookmarkEnd w:id="38862"/>
              <w:bookmarkEnd w:id="38863"/>
              <w:bookmarkEnd w:id="38864"/>
              <w:bookmarkEnd w:id="38865"/>
              <w:bookmarkEnd w:id="38866"/>
              <w:bookmarkEnd w:id="38867"/>
              <w:bookmarkEnd w:id="38868"/>
              <w:bookmarkEnd w:id="38869"/>
              <w:bookmarkEnd w:id="38870"/>
            </w:del>
          </w:p>
        </w:tc>
        <w:tc>
          <w:tcPr>
            <w:tcW w:w="1018" w:type="dxa"/>
            <w:tcBorders>
              <w:top w:val="single" w:sz="4" w:space="0" w:color="auto"/>
              <w:left w:val="single" w:sz="4" w:space="0" w:color="auto"/>
              <w:bottom w:val="single" w:sz="4" w:space="0" w:color="auto"/>
              <w:right w:val="single" w:sz="4" w:space="0" w:color="auto"/>
            </w:tcBorders>
          </w:tcPr>
          <w:p w14:paraId="563794FE" w14:textId="2458DC81" w:rsidR="005F4718" w:rsidRPr="00E86101" w:rsidDel="006346A9" w:rsidRDefault="00B95A44">
            <w:pPr>
              <w:rPr>
                <w:del w:id="38871" w:author="Ramasubramani, Hariharan" w:date="2015-07-20T11:34:00Z"/>
                <w:rFonts w:cstheme="minorHAnsi"/>
                <w:szCs w:val="18"/>
              </w:rPr>
              <w:pPrChange w:id="38872" w:author="Ramasubramani, Hariharan" w:date="2015-07-27T20:55:00Z">
                <w:pPr>
                  <w:ind w:left="-57" w:firstLine="0"/>
                  <w:jc w:val="center"/>
                </w:pPr>
              </w:pPrChange>
            </w:pPr>
            <w:del w:id="38873" w:author="Ramasubramani, Hariharan" w:date="2015-07-20T11:34:00Z">
              <w:r w:rsidRPr="00B95A44" w:rsidDel="006346A9">
                <w:rPr>
                  <w:rFonts w:cstheme="minorHAnsi"/>
                  <w:szCs w:val="18"/>
                </w:rPr>
                <w:delText>O (CR621)</w:delText>
              </w:r>
              <w:bookmarkStart w:id="38874" w:name="_Toc426385678"/>
              <w:bookmarkStart w:id="38875" w:name="_Toc426387082"/>
              <w:bookmarkStart w:id="38876" w:name="_Toc426388485"/>
              <w:bookmarkStart w:id="38877" w:name="_Toc426389889"/>
              <w:bookmarkStart w:id="38878" w:name="_Toc426391293"/>
              <w:bookmarkStart w:id="38879" w:name="_Toc426392697"/>
              <w:bookmarkStart w:id="38880" w:name="_Toc426394100"/>
              <w:bookmarkStart w:id="38881" w:name="_Toc427825685"/>
              <w:bookmarkStart w:id="38882" w:name="_Toc427853498"/>
              <w:bookmarkStart w:id="38883" w:name="_Toc427855738"/>
              <w:bookmarkStart w:id="38884" w:name="_Toc427857939"/>
              <w:bookmarkEnd w:id="38874"/>
              <w:bookmarkEnd w:id="38875"/>
              <w:bookmarkEnd w:id="38876"/>
              <w:bookmarkEnd w:id="38877"/>
              <w:bookmarkEnd w:id="38878"/>
              <w:bookmarkEnd w:id="38879"/>
              <w:bookmarkEnd w:id="38880"/>
              <w:bookmarkEnd w:id="38881"/>
              <w:bookmarkEnd w:id="38882"/>
              <w:bookmarkEnd w:id="38883"/>
              <w:bookmarkEnd w:id="38884"/>
            </w:del>
          </w:p>
        </w:tc>
        <w:tc>
          <w:tcPr>
            <w:tcW w:w="897" w:type="dxa"/>
            <w:tcBorders>
              <w:top w:val="single" w:sz="4" w:space="0" w:color="auto"/>
              <w:left w:val="single" w:sz="4" w:space="0" w:color="auto"/>
              <w:bottom w:val="single" w:sz="4" w:space="0" w:color="auto"/>
              <w:right w:val="single" w:sz="4" w:space="0" w:color="auto"/>
            </w:tcBorders>
          </w:tcPr>
          <w:p w14:paraId="2D5BB7B4" w14:textId="00100E7E" w:rsidR="005F4718" w:rsidRPr="00E86101" w:rsidDel="006346A9" w:rsidRDefault="005F4718">
            <w:pPr>
              <w:rPr>
                <w:del w:id="38885" w:author="Ramasubramani, Hariharan" w:date="2015-07-20T11:34:00Z"/>
                <w:rFonts w:cstheme="minorHAnsi"/>
                <w:szCs w:val="18"/>
              </w:rPr>
              <w:pPrChange w:id="38886" w:author="Ramasubramani, Hariharan" w:date="2015-07-27T20:55:00Z">
                <w:pPr>
                  <w:ind w:left="-57" w:firstLine="0"/>
                  <w:jc w:val="center"/>
                </w:pPr>
              </w:pPrChange>
            </w:pPr>
            <w:del w:id="38887" w:author="Ramasubramani, Hariharan" w:date="2015-07-20T11:34:00Z">
              <w:r w:rsidRPr="00E86101" w:rsidDel="006346A9">
                <w:rPr>
                  <w:rFonts w:cstheme="minorHAnsi"/>
                  <w:szCs w:val="18"/>
                </w:rPr>
                <w:delText>E</w:delText>
              </w:r>
              <w:bookmarkStart w:id="38888" w:name="_Toc426385679"/>
              <w:bookmarkStart w:id="38889" w:name="_Toc426387083"/>
              <w:bookmarkStart w:id="38890" w:name="_Toc426388486"/>
              <w:bookmarkStart w:id="38891" w:name="_Toc426389890"/>
              <w:bookmarkStart w:id="38892" w:name="_Toc426391294"/>
              <w:bookmarkStart w:id="38893" w:name="_Toc426392698"/>
              <w:bookmarkStart w:id="38894" w:name="_Toc426394101"/>
              <w:bookmarkStart w:id="38895" w:name="_Toc427825686"/>
              <w:bookmarkStart w:id="38896" w:name="_Toc427853499"/>
              <w:bookmarkStart w:id="38897" w:name="_Toc427855739"/>
              <w:bookmarkStart w:id="38898" w:name="_Toc427857940"/>
              <w:bookmarkEnd w:id="38888"/>
              <w:bookmarkEnd w:id="38889"/>
              <w:bookmarkEnd w:id="38890"/>
              <w:bookmarkEnd w:id="38891"/>
              <w:bookmarkEnd w:id="38892"/>
              <w:bookmarkEnd w:id="38893"/>
              <w:bookmarkEnd w:id="38894"/>
              <w:bookmarkEnd w:id="38895"/>
              <w:bookmarkEnd w:id="38896"/>
              <w:bookmarkEnd w:id="38897"/>
              <w:bookmarkEnd w:id="38898"/>
            </w:del>
          </w:p>
        </w:tc>
        <w:tc>
          <w:tcPr>
            <w:tcW w:w="1248" w:type="dxa"/>
            <w:tcBorders>
              <w:top w:val="single" w:sz="4" w:space="0" w:color="auto"/>
              <w:left w:val="single" w:sz="4" w:space="0" w:color="auto"/>
              <w:bottom w:val="single" w:sz="4" w:space="0" w:color="auto"/>
              <w:right w:val="single" w:sz="4" w:space="0" w:color="auto"/>
            </w:tcBorders>
          </w:tcPr>
          <w:p w14:paraId="32A34FA8" w14:textId="0308B226" w:rsidR="005F4718" w:rsidRPr="00E86101" w:rsidDel="006346A9" w:rsidRDefault="005F4718">
            <w:pPr>
              <w:rPr>
                <w:del w:id="38899" w:author="Ramasubramani, Hariharan" w:date="2015-07-20T11:34:00Z"/>
                <w:rFonts w:cstheme="minorHAnsi"/>
                <w:szCs w:val="18"/>
              </w:rPr>
              <w:pPrChange w:id="38900" w:author="Ramasubramani, Hariharan" w:date="2015-07-27T20:55:00Z">
                <w:pPr>
                  <w:ind w:left="-57" w:right="-98" w:firstLine="0"/>
                  <w:jc w:val="center"/>
                </w:pPr>
              </w:pPrChange>
            </w:pPr>
            <w:del w:id="38901" w:author="Ramasubramani, Hariharan" w:date="2015-07-20T11:34:00Z">
              <w:r w:rsidDel="006346A9">
                <w:rPr>
                  <w:rFonts w:cstheme="minorHAnsi"/>
                  <w:szCs w:val="18"/>
                </w:rPr>
                <w:delText>Single-select</w:delText>
              </w:r>
              <w:bookmarkStart w:id="38902" w:name="_Toc426385680"/>
              <w:bookmarkStart w:id="38903" w:name="_Toc426387084"/>
              <w:bookmarkStart w:id="38904" w:name="_Toc426388487"/>
              <w:bookmarkStart w:id="38905" w:name="_Toc426389891"/>
              <w:bookmarkStart w:id="38906" w:name="_Toc426391295"/>
              <w:bookmarkStart w:id="38907" w:name="_Toc426392699"/>
              <w:bookmarkStart w:id="38908" w:name="_Toc426394102"/>
              <w:bookmarkStart w:id="38909" w:name="_Toc427825687"/>
              <w:bookmarkStart w:id="38910" w:name="_Toc427853500"/>
              <w:bookmarkStart w:id="38911" w:name="_Toc427855740"/>
              <w:bookmarkStart w:id="38912" w:name="_Toc427857941"/>
              <w:bookmarkEnd w:id="38902"/>
              <w:bookmarkEnd w:id="38903"/>
              <w:bookmarkEnd w:id="38904"/>
              <w:bookmarkEnd w:id="38905"/>
              <w:bookmarkEnd w:id="38906"/>
              <w:bookmarkEnd w:id="38907"/>
              <w:bookmarkEnd w:id="38908"/>
              <w:bookmarkEnd w:id="38909"/>
              <w:bookmarkEnd w:id="38910"/>
              <w:bookmarkEnd w:id="38911"/>
              <w:bookmarkEnd w:id="38912"/>
            </w:del>
          </w:p>
        </w:tc>
        <w:tc>
          <w:tcPr>
            <w:tcW w:w="734" w:type="dxa"/>
            <w:tcBorders>
              <w:top w:val="single" w:sz="4" w:space="0" w:color="auto"/>
              <w:left w:val="single" w:sz="4" w:space="0" w:color="auto"/>
              <w:bottom w:val="single" w:sz="4" w:space="0" w:color="auto"/>
              <w:right w:val="single" w:sz="4" w:space="0" w:color="auto"/>
            </w:tcBorders>
          </w:tcPr>
          <w:p w14:paraId="3E339CA6" w14:textId="7FA6FC06" w:rsidR="005F4718" w:rsidRPr="00E86101" w:rsidDel="006346A9" w:rsidRDefault="005F4718">
            <w:pPr>
              <w:rPr>
                <w:del w:id="38913" w:author="Ramasubramani, Hariharan" w:date="2015-07-20T11:34:00Z"/>
                <w:rFonts w:cstheme="minorHAnsi"/>
                <w:szCs w:val="18"/>
              </w:rPr>
              <w:pPrChange w:id="38914" w:author="Ramasubramani, Hariharan" w:date="2015-07-27T20:55:00Z">
                <w:pPr>
                  <w:ind w:left="-57" w:firstLine="0"/>
                  <w:jc w:val="center"/>
                </w:pPr>
              </w:pPrChange>
            </w:pPr>
            <w:bookmarkStart w:id="38915" w:name="_Toc426385681"/>
            <w:bookmarkStart w:id="38916" w:name="_Toc426387085"/>
            <w:bookmarkStart w:id="38917" w:name="_Toc426388488"/>
            <w:bookmarkStart w:id="38918" w:name="_Toc426389892"/>
            <w:bookmarkStart w:id="38919" w:name="_Toc426391296"/>
            <w:bookmarkStart w:id="38920" w:name="_Toc426392700"/>
            <w:bookmarkStart w:id="38921" w:name="_Toc426394103"/>
            <w:bookmarkStart w:id="38922" w:name="_Toc427825688"/>
            <w:bookmarkStart w:id="38923" w:name="_Toc427853501"/>
            <w:bookmarkStart w:id="38924" w:name="_Toc427855741"/>
            <w:bookmarkStart w:id="38925" w:name="_Toc427857942"/>
            <w:bookmarkEnd w:id="38915"/>
            <w:bookmarkEnd w:id="38916"/>
            <w:bookmarkEnd w:id="38917"/>
            <w:bookmarkEnd w:id="38918"/>
            <w:bookmarkEnd w:id="38919"/>
            <w:bookmarkEnd w:id="38920"/>
            <w:bookmarkEnd w:id="38921"/>
            <w:bookmarkEnd w:id="38922"/>
            <w:bookmarkEnd w:id="38923"/>
            <w:bookmarkEnd w:id="38924"/>
            <w:bookmarkEnd w:id="38925"/>
          </w:p>
        </w:tc>
        <w:tc>
          <w:tcPr>
            <w:tcW w:w="1868" w:type="dxa"/>
            <w:tcBorders>
              <w:top w:val="single" w:sz="4" w:space="0" w:color="auto"/>
              <w:left w:val="single" w:sz="4" w:space="0" w:color="auto"/>
              <w:bottom w:val="single" w:sz="4" w:space="0" w:color="auto"/>
              <w:right w:val="single" w:sz="4" w:space="0" w:color="auto"/>
            </w:tcBorders>
          </w:tcPr>
          <w:p w14:paraId="6DD58B80" w14:textId="152917E3" w:rsidR="006C03CB" w:rsidDel="006346A9" w:rsidRDefault="006C03CB">
            <w:pPr>
              <w:rPr>
                <w:del w:id="38926" w:author="Ramasubramani, Hariharan" w:date="2015-07-20T11:34:00Z"/>
                <w:rFonts w:cstheme="minorHAnsi"/>
                <w:color w:val="000000" w:themeColor="text1"/>
              </w:rPr>
              <w:pPrChange w:id="38927" w:author="Ramasubramani, Hariharan" w:date="2015-07-27T20:55:00Z">
                <w:pPr>
                  <w:pStyle w:val="ListParagraph"/>
                  <w:ind w:left="148" w:firstLine="0"/>
                </w:pPr>
              </w:pPrChange>
            </w:pPr>
            <w:del w:id="38928" w:author="Ramasubramani, Hariharan" w:date="2015-07-20T11:34:00Z">
              <w:r w:rsidDel="006346A9">
                <w:rPr>
                  <w:rFonts w:cstheme="minorHAnsi"/>
                  <w:color w:val="000000" w:themeColor="text1"/>
                </w:rPr>
                <w:delText>Values will be maintained by RDM. See BRD</w:delText>
              </w:r>
              <w:r w:rsidR="00E67E6D" w:rsidDel="006346A9">
                <w:rPr>
                  <w:rFonts w:cstheme="minorHAnsi"/>
                  <w:color w:val="000000" w:themeColor="text1"/>
                </w:rPr>
                <w:delText xml:space="preserve"> for actual values</w:delText>
              </w:r>
              <w:bookmarkStart w:id="38929" w:name="_Toc426385682"/>
              <w:bookmarkStart w:id="38930" w:name="_Toc426387086"/>
              <w:bookmarkStart w:id="38931" w:name="_Toc426388489"/>
              <w:bookmarkStart w:id="38932" w:name="_Toc426389893"/>
              <w:bookmarkStart w:id="38933" w:name="_Toc426391297"/>
              <w:bookmarkStart w:id="38934" w:name="_Toc426392701"/>
              <w:bookmarkStart w:id="38935" w:name="_Toc426394104"/>
              <w:bookmarkStart w:id="38936" w:name="_Toc427825689"/>
              <w:bookmarkStart w:id="38937" w:name="_Toc427853502"/>
              <w:bookmarkStart w:id="38938" w:name="_Toc427855742"/>
              <w:bookmarkStart w:id="38939" w:name="_Toc427857943"/>
              <w:bookmarkEnd w:id="38929"/>
              <w:bookmarkEnd w:id="38930"/>
              <w:bookmarkEnd w:id="38931"/>
              <w:bookmarkEnd w:id="38932"/>
              <w:bookmarkEnd w:id="38933"/>
              <w:bookmarkEnd w:id="38934"/>
              <w:bookmarkEnd w:id="38935"/>
              <w:bookmarkEnd w:id="38936"/>
              <w:bookmarkEnd w:id="38937"/>
              <w:bookmarkEnd w:id="38938"/>
              <w:bookmarkEnd w:id="38939"/>
            </w:del>
          </w:p>
          <w:p w14:paraId="65C6CE9A" w14:textId="441F5DB8" w:rsidR="00096667" w:rsidRPr="00E86101" w:rsidDel="006346A9" w:rsidRDefault="00096667">
            <w:pPr>
              <w:rPr>
                <w:del w:id="38940" w:author="Ramasubramani, Hariharan" w:date="2015-07-20T11:34:00Z"/>
                <w:rFonts w:cstheme="minorHAnsi"/>
                <w:szCs w:val="18"/>
              </w:rPr>
              <w:pPrChange w:id="38941" w:author="Ramasubramani, Hariharan" w:date="2015-07-27T20:55:00Z">
                <w:pPr>
                  <w:pStyle w:val="ListParagraph"/>
                  <w:ind w:left="6" w:firstLine="0"/>
                </w:pPr>
              </w:pPrChange>
            </w:pPr>
            <w:bookmarkStart w:id="38942" w:name="_Toc426385683"/>
            <w:bookmarkStart w:id="38943" w:name="_Toc426387087"/>
            <w:bookmarkStart w:id="38944" w:name="_Toc426388490"/>
            <w:bookmarkStart w:id="38945" w:name="_Toc426389894"/>
            <w:bookmarkStart w:id="38946" w:name="_Toc426391298"/>
            <w:bookmarkStart w:id="38947" w:name="_Toc426392702"/>
            <w:bookmarkStart w:id="38948" w:name="_Toc426394105"/>
            <w:bookmarkStart w:id="38949" w:name="_Toc427825690"/>
            <w:bookmarkStart w:id="38950" w:name="_Toc427853503"/>
            <w:bookmarkStart w:id="38951" w:name="_Toc427855743"/>
            <w:bookmarkStart w:id="38952" w:name="_Toc427857944"/>
            <w:bookmarkEnd w:id="38942"/>
            <w:bookmarkEnd w:id="38943"/>
            <w:bookmarkEnd w:id="38944"/>
            <w:bookmarkEnd w:id="38945"/>
            <w:bookmarkEnd w:id="38946"/>
            <w:bookmarkEnd w:id="38947"/>
            <w:bookmarkEnd w:id="38948"/>
            <w:bookmarkEnd w:id="38949"/>
            <w:bookmarkEnd w:id="38950"/>
            <w:bookmarkEnd w:id="38951"/>
            <w:bookmarkEnd w:id="38952"/>
          </w:p>
        </w:tc>
        <w:tc>
          <w:tcPr>
            <w:tcW w:w="846" w:type="dxa"/>
            <w:tcBorders>
              <w:top w:val="single" w:sz="4" w:space="0" w:color="auto"/>
              <w:left w:val="single" w:sz="4" w:space="0" w:color="auto"/>
              <w:bottom w:val="single" w:sz="4" w:space="0" w:color="auto"/>
              <w:right w:val="single" w:sz="4" w:space="0" w:color="auto"/>
            </w:tcBorders>
          </w:tcPr>
          <w:p w14:paraId="16F0E5E1" w14:textId="025B4712" w:rsidR="005F4718" w:rsidRPr="00C973B7" w:rsidDel="006346A9" w:rsidRDefault="005F4718">
            <w:pPr>
              <w:rPr>
                <w:del w:id="38953" w:author="Ramasubramani, Hariharan" w:date="2015-07-20T11:34:00Z"/>
                <w:rFonts w:cstheme="minorHAnsi"/>
                <w:szCs w:val="18"/>
              </w:rPr>
              <w:pPrChange w:id="38954" w:author="Ramasubramani, Hariharan" w:date="2015-07-27T20:55:00Z">
                <w:pPr>
                  <w:ind w:left="-57" w:right="-76" w:firstLine="0"/>
                  <w:jc w:val="center"/>
                </w:pPr>
              </w:pPrChange>
            </w:pPr>
            <w:del w:id="38955" w:author="Ramasubramani, Hariharan" w:date="2015-07-20T11:34:00Z">
              <w:r w:rsidRPr="00C973B7" w:rsidDel="006346A9">
                <w:rPr>
                  <w:rFonts w:cstheme="minorHAnsi"/>
                  <w:szCs w:val="18"/>
                </w:rPr>
                <w:delText>&lt;Blank&gt;</w:delText>
              </w:r>
              <w:bookmarkStart w:id="38956" w:name="_Toc426385684"/>
              <w:bookmarkStart w:id="38957" w:name="_Toc426387088"/>
              <w:bookmarkStart w:id="38958" w:name="_Toc426388491"/>
              <w:bookmarkStart w:id="38959" w:name="_Toc426389895"/>
              <w:bookmarkStart w:id="38960" w:name="_Toc426391299"/>
              <w:bookmarkStart w:id="38961" w:name="_Toc426392703"/>
              <w:bookmarkStart w:id="38962" w:name="_Toc426394106"/>
              <w:bookmarkStart w:id="38963" w:name="_Toc427825691"/>
              <w:bookmarkStart w:id="38964" w:name="_Toc427853504"/>
              <w:bookmarkStart w:id="38965" w:name="_Toc427855744"/>
              <w:bookmarkStart w:id="38966" w:name="_Toc427857945"/>
              <w:bookmarkEnd w:id="38956"/>
              <w:bookmarkEnd w:id="38957"/>
              <w:bookmarkEnd w:id="38958"/>
              <w:bookmarkEnd w:id="38959"/>
              <w:bookmarkEnd w:id="38960"/>
              <w:bookmarkEnd w:id="38961"/>
              <w:bookmarkEnd w:id="38962"/>
              <w:bookmarkEnd w:id="38963"/>
              <w:bookmarkEnd w:id="38964"/>
              <w:bookmarkEnd w:id="38965"/>
              <w:bookmarkEnd w:id="38966"/>
            </w:del>
          </w:p>
        </w:tc>
        <w:bookmarkStart w:id="38967" w:name="_Toc426385685"/>
        <w:bookmarkStart w:id="38968" w:name="_Toc426387089"/>
        <w:bookmarkStart w:id="38969" w:name="_Toc426388492"/>
        <w:bookmarkStart w:id="38970" w:name="_Toc426389896"/>
        <w:bookmarkStart w:id="38971" w:name="_Toc426391300"/>
        <w:bookmarkStart w:id="38972" w:name="_Toc426392704"/>
        <w:bookmarkStart w:id="38973" w:name="_Toc426394107"/>
        <w:bookmarkStart w:id="38974" w:name="_Toc427825692"/>
        <w:bookmarkStart w:id="38975" w:name="_Toc427853505"/>
        <w:bookmarkStart w:id="38976" w:name="_Toc427855745"/>
        <w:bookmarkStart w:id="38977" w:name="_Toc427857946"/>
        <w:bookmarkEnd w:id="38967"/>
        <w:bookmarkEnd w:id="38968"/>
        <w:bookmarkEnd w:id="38969"/>
        <w:bookmarkEnd w:id="38970"/>
        <w:bookmarkEnd w:id="38971"/>
        <w:bookmarkEnd w:id="38972"/>
        <w:bookmarkEnd w:id="38973"/>
        <w:bookmarkEnd w:id="38974"/>
        <w:bookmarkEnd w:id="38975"/>
        <w:bookmarkEnd w:id="38976"/>
        <w:bookmarkEnd w:id="38977"/>
      </w:tr>
      <w:tr w:rsidR="005F4718" w:rsidRPr="00C973B7" w:rsidDel="006346A9" w14:paraId="6821C1C2" w14:textId="19A2D653" w:rsidTr="008C172F">
        <w:trPr>
          <w:cantSplit/>
          <w:trHeight w:val="314"/>
          <w:jc w:val="center"/>
          <w:del w:id="38978" w:author="Ramasubramani, Hariharan" w:date="2015-07-20T11:34:00Z"/>
        </w:trPr>
        <w:tc>
          <w:tcPr>
            <w:tcW w:w="1086" w:type="dxa"/>
            <w:tcBorders>
              <w:top w:val="single" w:sz="4" w:space="0" w:color="auto"/>
              <w:left w:val="single" w:sz="4" w:space="0" w:color="auto"/>
              <w:bottom w:val="single" w:sz="4" w:space="0" w:color="auto"/>
              <w:right w:val="single" w:sz="4" w:space="0" w:color="auto"/>
            </w:tcBorders>
          </w:tcPr>
          <w:p w14:paraId="1886DEF2" w14:textId="6E74DCE9" w:rsidR="005F4718" w:rsidRPr="00C973B7" w:rsidDel="006346A9" w:rsidRDefault="005F4718">
            <w:pPr>
              <w:rPr>
                <w:del w:id="38979" w:author="Ramasubramani, Hariharan" w:date="2015-07-20T11:34:00Z"/>
                <w:rFonts w:cstheme="minorHAnsi"/>
                <w:b/>
              </w:rPr>
              <w:pPrChange w:id="38980" w:author="Ramasubramani, Hariharan" w:date="2015-07-27T20:55:00Z">
                <w:pPr>
                  <w:pStyle w:val="ListParagraph"/>
                  <w:numPr>
                    <w:ilvl w:val="3"/>
                    <w:numId w:val="23"/>
                  </w:numPr>
                  <w:tabs>
                    <w:tab w:val="num" w:pos="2459"/>
                  </w:tabs>
                  <w:overflowPunct w:val="0"/>
                  <w:autoSpaceDE w:val="0"/>
                  <w:autoSpaceDN w:val="0"/>
                  <w:spacing w:after="60"/>
                  <w:ind w:left="-43" w:firstLine="0"/>
                  <w:textAlignment w:val="baseline"/>
                </w:pPr>
              </w:pPrChange>
            </w:pPr>
            <w:bookmarkStart w:id="38981" w:name="_Toc426385686"/>
            <w:bookmarkStart w:id="38982" w:name="_Toc426387090"/>
            <w:bookmarkStart w:id="38983" w:name="_Toc426388493"/>
            <w:bookmarkStart w:id="38984" w:name="_Toc426389897"/>
            <w:bookmarkStart w:id="38985" w:name="_Toc426391301"/>
            <w:bookmarkStart w:id="38986" w:name="_Toc426392705"/>
            <w:bookmarkStart w:id="38987" w:name="_Toc426394108"/>
            <w:bookmarkStart w:id="38988" w:name="_Toc427825693"/>
            <w:bookmarkStart w:id="38989" w:name="_Toc427853506"/>
            <w:bookmarkStart w:id="38990" w:name="_Toc427855746"/>
            <w:bookmarkStart w:id="38991" w:name="_Toc427857947"/>
            <w:bookmarkEnd w:id="38981"/>
            <w:bookmarkEnd w:id="38982"/>
            <w:bookmarkEnd w:id="38983"/>
            <w:bookmarkEnd w:id="38984"/>
            <w:bookmarkEnd w:id="38985"/>
            <w:bookmarkEnd w:id="38986"/>
            <w:bookmarkEnd w:id="38987"/>
            <w:bookmarkEnd w:id="38988"/>
            <w:bookmarkEnd w:id="38989"/>
            <w:bookmarkEnd w:id="38990"/>
            <w:bookmarkEnd w:id="38991"/>
          </w:p>
        </w:tc>
        <w:tc>
          <w:tcPr>
            <w:tcW w:w="2408" w:type="dxa"/>
            <w:tcBorders>
              <w:top w:val="single" w:sz="4" w:space="0" w:color="auto"/>
              <w:left w:val="single" w:sz="4" w:space="0" w:color="auto"/>
              <w:bottom w:val="single" w:sz="4" w:space="0" w:color="auto"/>
              <w:right w:val="single" w:sz="4" w:space="0" w:color="auto"/>
            </w:tcBorders>
          </w:tcPr>
          <w:p w14:paraId="0923A2CA" w14:textId="144BC610" w:rsidR="005F4718" w:rsidRPr="00C973B7" w:rsidDel="006346A9" w:rsidRDefault="005F4718">
            <w:pPr>
              <w:rPr>
                <w:del w:id="38992" w:author="Ramasubramani, Hariharan" w:date="2015-07-20T11:34:00Z"/>
                <w:rFonts w:cstheme="minorHAnsi"/>
                <w:szCs w:val="18"/>
              </w:rPr>
              <w:pPrChange w:id="38993" w:author="Ramasubramani, Hariharan" w:date="2015-07-27T20:55:00Z">
                <w:pPr>
                  <w:ind w:firstLine="0"/>
                </w:pPr>
              </w:pPrChange>
            </w:pPr>
            <w:del w:id="38994" w:author="Ramasubramani, Hariharan" w:date="2015-07-20T11:34:00Z">
              <w:r w:rsidRPr="00C973B7" w:rsidDel="006346A9">
                <w:rPr>
                  <w:rFonts w:cstheme="minorHAnsi"/>
                  <w:szCs w:val="18"/>
                </w:rPr>
                <w:delText xml:space="preserve">Forms Module </w:delText>
              </w:r>
              <w:r w:rsidDel="006346A9">
                <w:rPr>
                  <w:rFonts w:cstheme="minorHAnsi"/>
                  <w:szCs w:val="18"/>
                </w:rPr>
                <w:delText>code_clast_sub_reqre</w:delText>
              </w:r>
              <w:bookmarkStart w:id="38995" w:name="_Toc426385687"/>
              <w:bookmarkStart w:id="38996" w:name="_Toc426387091"/>
              <w:bookmarkStart w:id="38997" w:name="_Toc426388494"/>
              <w:bookmarkStart w:id="38998" w:name="_Toc426389898"/>
              <w:bookmarkStart w:id="38999" w:name="_Toc426391302"/>
              <w:bookmarkStart w:id="39000" w:name="_Toc426392706"/>
              <w:bookmarkStart w:id="39001" w:name="_Toc426394109"/>
              <w:bookmarkStart w:id="39002" w:name="_Toc427825694"/>
              <w:bookmarkStart w:id="39003" w:name="_Toc427853507"/>
              <w:bookmarkStart w:id="39004" w:name="_Toc427855747"/>
              <w:bookmarkStart w:id="39005" w:name="_Toc427857948"/>
              <w:bookmarkEnd w:id="38995"/>
              <w:bookmarkEnd w:id="38996"/>
              <w:bookmarkEnd w:id="38997"/>
              <w:bookmarkEnd w:id="38998"/>
              <w:bookmarkEnd w:id="38999"/>
              <w:bookmarkEnd w:id="39000"/>
              <w:bookmarkEnd w:id="39001"/>
              <w:bookmarkEnd w:id="39002"/>
              <w:bookmarkEnd w:id="39003"/>
              <w:bookmarkEnd w:id="39004"/>
              <w:bookmarkEnd w:id="39005"/>
            </w:del>
          </w:p>
        </w:tc>
        <w:tc>
          <w:tcPr>
            <w:tcW w:w="759" w:type="dxa"/>
            <w:tcBorders>
              <w:top w:val="single" w:sz="4" w:space="0" w:color="auto"/>
              <w:left w:val="single" w:sz="4" w:space="0" w:color="auto"/>
              <w:bottom w:val="single" w:sz="4" w:space="0" w:color="auto"/>
              <w:right w:val="single" w:sz="4" w:space="0" w:color="auto"/>
            </w:tcBorders>
          </w:tcPr>
          <w:p w14:paraId="3728CDB0" w14:textId="39FA038B" w:rsidR="005F4718" w:rsidRPr="00C973B7" w:rsidDel="006346A9" w:rsidRDefault="005F4718">
            <w:pPr>
              <w:rPr>
                <w:del w:id="39006" w:author="Ramasubramani, Hariharan" w:date="2015-07-20T11:34:00Z"/>
                <w:rFonts w:cstheme="minorHAnsi"/>
              </w:rPr>
              <w:pPrChange w:id="39007" w:author="Ramasubramani, Hariharan" w:date="2015-07-27T20:55:00Z">
                <w:pPr>
                  <w:ind w:firstLine="0"/>
                </w:pPr>
              </w:pPrChange>
            </w:pPr>
            <w:bookmarkStart w:id="39008" w:name="_Toc426385688"/>
            <w:bookmarkStart w:id="39009" w:name="_Toc426387092"/>
            <w:bookmarkStart w:id="39010" w:name="_Toc426388495"/>
            <w:bookmarkStart w:id="39011" w:name="_Toc426389899"/>
            <w:bookmarkStart w:id="39012" w:name="_Toc426391303"/>
            <w:bookmarkStart w:id="39013" w:name="_Toc426392707"/>
            <w:bookmarkStart w:id="39014" w:name="_Toc426394110"/>
            <w:bookmarkStart w:id="39015" w:name="_Toc427825695"/>
            <w:bookmarkStart w:id="39016" w:name="_Toc427853508"/>
            <w:bookmarkStart w:id="39017" w:name="_Toc427855748"/>
            <w:bookmarkStart w:id="39018" w:name="_Toc427857949"/>
            <w:bookmarkEnd w:id="39008"/>
            <w:bookmarkEnd w:id="39009"/>
            <w:bookmarkEnd w:id="39010"/>
            <w:bookmarkEnd w:id="39011"/>
            <w:bookmarkEnd w:id="39012"/>
            <w:bookmarkEnd w:id="39013"/>
            <w:bookmarkEnd w:id="39014"/>
            <w:bookmarkEnd w:id="39015"/>
            <w:bookmarkEnd w:id="39016"/>
            <w:bookmarkEnd w:id="39017"/>
            <w:bookmarkEnd w:id="39018"/>
          </w:p>
        </w:tc>
        <w:tc>
          <w:tcPr>
            <w:tcW w:w="1018" w:type="dxa"/>
            <w:tcBorders>
              <w:top w:val="single" w:sz="4" w:space="0" w:color="auto"/>
              <w:left w:val="single" w:sz="4" w:space="0" w:color="auto"/>
              <w:bottom w:val="single" w:sz="4" w:space="0" w:color="auto"/>
              <w:right w:val="single" w:sz="4" w:space="0" w:color="auto"/>
            </w:tcBorders>
          </w:tcPr>
          <w:p w14:paraId="3367BC85" w14:textId="4766BA05" w:rsidR="005F4718" w:rsidRPr="00E86101" w:rsidDel="006346A9" w:rsidRDefault="00B95A44">
            <w:pPr>
              <w:rPr>
                <w:del w:id="39019" w:author="Ramasubramani, Hariharan" w:date="2015-07-20T11:34:00Z"/>
                <w:rFonts w:cstheme="minorHAnsi"/>
                <w:szCs w:val="18"/>
              </w:rPr>
              <w:pPrChange w:id="39020" w:author="Ramasubramani, Hariharan" w:date="2015-07-27T20:55:00Z">
                <w:pPr>
                  <w:ind w:left="-57" w:firstLine="0"/>
                  <w:jc w:val="center"/>
                </w:pPr>
              </w:pPrChange>
            </w:pPr>
            <w:del w:id="39021" w:author="Ramasubramani, Hariharan" w:date="2015-07-20T11:34:00Z">
              <w:r w:rsidRPr="00B95A44" w:rsidDel="006346A9">
                <w:rPr>
                  <w:rFonts w:cstheme="minorHAnsi"/>
                  <w:szCs w:val="18"/>
                </w:rPr>
                <w:delText>O (CR621)</w:delText>
              </w:r>
              <w:bookmarkStart w:id="39022" w:name="_Toc426385689"/>
              <w:bookmarkStart w:id="39023" w:name="_Toc426387093"/>
              <w:bookmarkStart w:id="39024" w:name="_Toc426388496"/>
              <w:bookmarkStart w:id="39025" w:name="_Toc426389900"/>
              <w:bookmarkStart w:id="39026" w:name="_Toc426391304"/>
              <w:bookmarkStart w:id="39027" w:name="_Toc426392708"/>
              <w:bookmarkStart w:id="39028" w:name="_Toc426394111"/>
              <w:bookmarkStart w:id="39029" w:name="_Toc427825696"/>
              <w:bookmarkStart w:id="39030" w:name="_Toc427853509"/>
              <w:bookmarkStart w:id="39031" w:name="_Toc427855749"/>
              <w:bookmarkStart w:id="39032" w:name="_Toc427857950"/>
              <w:bookmarkEnd w:id="39022"/>
              <w:bookmarkEnd w:id="39023"/>
              <w:bookmarkEnd w:id="39024"/>
              <w:bookmarkEnd w:id="39025"/>
              <w:bookmarkEnd w:id="39026"/>
              <w:bookmarkEnd w:id="39027"/>
              <w:bookmarkEnd w:id="39028"/>
              <w:bookmarkEnd w:id="39029"/>
              <w:bookmarkEnd w:id="39030"/>
              <w:bookmarkEnd w:id="39031"/>
              <w:bookmarkEnd w:id="39032"/>
            </w:del>
          </w:p>
        </w:tc>
        <w:tc>
          <w:tcPr>
            <w:tcW w:w="897" w:type="dxa"/>
            <w:tcBorders>
              <w:top w:val="single" w:sz="4" w:space="0" w:color="auto"/>
              <w:left w:val="single" w:sz="4" w:space="0" w:color="auto"/>
              <w:bottom w:val="single" w:sz="4" w:space="0" w:color="auto"/>
              <w:right w:val="single" w:sz="4" w:space="0" w:color="auto"/>
            </w:tcBorders>
          </w:tcPr>
          <w:p w14:paraId="2DB7FD27" w14:textId="4AFB3971" w:rsidR="005F4718" w:rsidRPr="00E86101" w:rsidDel="006346A9" w:rsidRDefault="005F4718">
            <w:pPr>
              <w:rPr>
                <w:del w:id="39033" w:author="Ramasubramani, Hariharan" w:date="2015-07-20T11:34:00Z"/>
                <w:rFonts w:cstheme="minorHAnsi"/>
                <w:szCs w:val="18"/>
              </w:rPr>
              <w:pPrChange w:id="39034" w:author="Ramasubramani, Hariharan" w:date="2015-07-27T20:55:00Z">
                <w:pPr>
                  <w:ind w:left="-57" w:firstLine="0"/>
                  <w:jc w:val="center"/>
                </w:pPr>
              </w:pPrChange>
            </w:pPr>
            <w:del w:id="39035" w:author="Ramasubramani, Hariharan" w:date="2015-07-20T11:34:00Z">
              <w:r w:rsidRPr="00E86101" w:rsidDel="006346A9">
                <w:rPr>
                  <w:rFonts w:cstheme="minorHAnsi"/>
                  <w:szCs w:val="18"/>
                </w:rPr>
                <w:delText>E</w:delText>
              </w:r>
              <w:bookmarkStart w:id="39036" w:name="_Toc426385690"/>
              <w:bookmarkStart w:id="39037" w:name="_Toc426387094"/>
              <w:bookmarkStart w:id="39038" w:name="_Toc426388497"/>
              <w:bookmarkStart w:id="39039" w:name="_Toc426389901"/>
              <w:bookmarkStart w:id="39040" w:name="_Toc426391305"/>
              <w:bookmarkStart w:id="39041" w:name="_Toc426392709"/>
              <w:bookmarkStart w:id="39042" w:name="_Toc426394112"/>
              <w:bookmarkStart w:id="39043" w:name="_Toc427825697"/>
              <w:bookmarkStart w:id="39044" w:name="_Toc427853510"/>
              <w:bookmarkStart w:id="39045" w:name="_Toc427855750"/>
              <w:bookmarkStart w:id="39046" w:name="_Toc427857951"/>
              <w:bookmarkEnd w:id="39036"/>
              <w:bookmarkEnd w:id="39037"/>
              <w:bookmarkEnd w:id="39038"/>
              <w:bookmarkEnd w:id="39039"/>
              <w:bookmarkEnd w:id="39040"/>
              <w:bookmarkEnd w:id="39041"/>
              <w:bookmarkEnd w:id="39042"/>
              <w:bookmarkEnd w:id="39043"/>
              <w:bookmarkEnd w:id="39044"/>
              <w:bookmarkEnd w:id="39045"/>
              <w:bookmarkEnd w:id="39046"/>
            </w:del>
          </w:p>
        </w:tc>
        <w:tc>
          <w:tcPr>
            <w:tcW w:w="1248" w:type="dxa"/>
            <w:tcBorders>
              <w:top w:val="single" w:sz="4" w:space="0" w:color="auto"/>
              <w:left w:val="single" w:sz="4" w:space="0" w:color="auto"/>
              <w:bottom w:val="single" w:sz="4" w:space="0" w:color="auto"/>
              <w:right w:val="single" w:sz="4" w:space="0" w:color="auto"/>
            </w:tcBorders>
          </w:tcPr>
          <w:p w14:paraId="06779BE9" w14:textId="22D785E9" w:rsidR="005F4718" w:rsidRPr="00E86101" w:rsidDel="006346A9" w:rsidRDefault="005F4718">
            <w:pPr>
              <w:rPr>
                <w:del w:id="39047" w:author="Ramasubramani, Hariharan" w:date="2015-07-20T11:34:00Z"/>
                <w:rFonts w:cstheme="minorHAnsi"/>
                <w:szCs w:val="18"/>
              </w:rPr>
              <w:pPrChange w:id="39048" w:author="Ramasubramani, Hariharan" w:date="2015-07-27T20:55:00Z">
                <w:pPr>
                  <w:ind w:left="-57" w:right="-98" w:firstLine="0"/>
                  <w:jc w:val="center"/>
                </w:pPr>
              </w:pPrChange>
            </w:pPr>
            <w:del w:id="39049" w:author="Ramasubramani, Hariharan" w:date="2015-07-20T11:34:00Z">
              <w:r w:rsidRPr="00E86101" w:rsidDel="006346A9">
                <w:rPr>
                  <w:rFonts w:cstheme="minorHAnsi"/>
                  <w:szCs w:val="18"/>
                </w:rPr>
                <w:delText>AN</w:delText>
              </w:r>
              <w:bookmarkStart w:id="39050" w:name="_Toc426385691"/>
              <w:bookmarkStart w:id="39051" w:name="_Toc426387095"/>
              <w:bookmarkStart w:id="39052" w:name="_Toc426388498"/>
              <w:bookmarkStart w:id="39053" w:name="_Toc426389902"/>
              <w:bookmarkStart w:id="39054" w:name="_Toc426391306"/>
              <w:bookmarkStart w:id="39055" w:name="_Toc426392710"/>
              <w:bookmarkStart w:id="39056" w:name="_Toc426394113"/>
              <w:bookmarkStart w:id="39057" w:name="_Toc427825698"/>
              <w:bookmarkStart w:id="39058" w:name="_Toc427853511"/>
              <w:bookmarkStart w:id="39059" w:name="_Toc427855751"/>
              <w:bookmarkStart w:id="39060" w:name="_Toc427857952"/>
              <w:bookmarkEnd w:id="39050"/>
              <w:bookmarkEnd w:id="39051"/>
              <w:bookmarkEnd w:id="39052"/>
              <w:bookmarkEnd w:id="39053"/>
              <w:bookmarkEnd w:id="39054"/>
              <w:bookmarkEnd w:id="39055"/>
              <w:bookmarkEnd w:id="39056"/>
              <w:bookmarkEnd w:id="39057"/>
              <w:bookmarkEnd w:id="39058"/>
              <w:bookmarkEnd w:id="39059"/>
              <w:bookmarkEnd w:id="39060"/>
            </w:del>
          </w:p>
        </w:tc>
        <w:tc>
          <w:tcPr>
            <w:tcW w:w="734" w:type="dxa"/>
            <w:tcBorders>
              <w:top w:val="single" w:sz="4" w:space="0" w:color="auto"/>
              <w:left w:val="single" w:sz="4" w:space="0" w:color="auto"/>
              <w:bottom w:val="single" w:sz="4" w:space="0" w:color="auto"/>
              <w:right w:val="single" w:sz="4" w:space="0" w:color="auto"/>
            </w:tcBorders>
          </w:tcPr>
          <w:p w14:paraId="35A4EBD9" w14:textId="4138F7AA" w:rsidR="005F4718" w:rsidRPr="00E86101" w:rsidDel="006346A9" w:rsidRDefault="005F4718">
            <w:pPr>
              <w:rPr>
                <w:del w:id="39061" w:author="Ramasubramani, Hariharan" w:date="2015-07-20T11:34:00Z"/>
                <w:rFonts w:cstheme="minorHAnsi"/>
                <w:szCs w:val="18"/>
              </w:rPr>
              <w:pPrChange w:id="39062" w:author="Ramasubramani, Hariharan" w:date="2015-07-27T20:55:00Z">
                <w:pPr>
                  <w:ind w:left="-57" w:firstLine="0"/>
                  <w:jc w:val="center"/>
                </w:pPr>
              </w:pPrChange>
            </w:pPr>
            <w:del w:id="39063" w:author="Ramasubramani, Hariharan" w:date="2015-07-20T11:34:00Z">
              <w:r w:rsidRPr="00E86101" w:rsidDel="006346A9">
                <w:rPr>
                  <w:rFonts w:cstheme="minorHAnsi"/>
                  <w:szCs w:val="18"/>
                </w:rPr>
                <w:delText>2</w:delText>
              </w:r>
              <w:bookmarkStart w:id="39064" w:name="_Toc426385692"/>
              <w:bookmarkStart w:id="39065" w:name="_Toc426387096"/>
              <w:bookmarkStart w:id="39066" w:name="_Toc426388499"/>
              <w:bookmarkStart w:id="39067" w:name="_Toc426389903"/>
              <w:bookmarkStart w:id="39068" w:name="_Toc426391307"/>
              <w:bookmarkStart w:id="39069" w:name="_Toc426392711"/>
              <w:bookmarkStart w:id="39070" w:name="_Toc426394114"/>
              <w:bookmarkStart w:id="39071" w:name="_Toc427825699"/>
              <w:bookmarkStart w:id="39072" w:name="_Toc427853512"/>
              <w:bookmarkStart w:id="39073" w:name="_Toc427855752"/>
              <w:bookmarkStart w:id="39074" w:name="_Toc427857953"/>
              <w:bookmarkEnd w:id="39064"/>
              <w:bookmarkEnd w:id="39065"/>
              <w:bookmarkEnd w:id="39066"/>
              <w:bookmarkEnd w:id="39067"/>
              <w:bookmarkEnd w:id="39068"/>
              <w:bookmarkEnd w:id="39069"/>
              <w:bookmarkEnd w:id="39070"/>
              <w:bookmarkEnd w:id="39071"/>
              <w:bookmarkEnd w:id="39072"/>
              <w:bookmarkEnd w:id="39073"/>
              <w:bookmarkEnd w:id="39074"/>
            </w:del>
          </w:p>
        </w:tc>
        <w:tc>
          <w:tcPr>
            <w:tcW w:w="1868" w:type="dxa"/>
            <w:tcBorders>
              <w:top w:val="single" w:sz="4" w:space="0" w:color="auto"/>
              <w:left w:val="single" w:sz="4" w:space="0" w:color="auto"/>
              <w:bottom w:val="single" w:sz="4" w:space="0" w:color="auto"/>
              <w:right w:val="single" w:sz="4" w:space="0" w:color="auto"/>
            </w:tcBorders>
          </w:tcPr>
          <w:p w14:paraId="12F8B223" w14:textId="4181FB31" w:rsidR="005F4718" w:rsidRPr="00E86101" w:rsidDel="006346A9" w:rsidRDefault="005F4718">
            <w:pPr>
              <w:rPr>
                <w:del w:id="39075" w:author="Ramasubramani, Hariharan" w:date="2015-07-20T11:34:00Z"/>
                <w:rFonts w:cstheme="minorHAnsi"/>
                <w:szCs w:val="18"/>
              </w:rPr>
              <w:pPrChange w:id="39076" w:author="Ramasubramani, Hariharan" w:date="2015-07-27T20:55:00Z">
                <w:pPr>
                  <w:pStyle w:val="ListParagraph"/>
                  <w:ind w:left="6" w:firstLine="0"/>
                </w:pPr>
              </w:pPrChange>
            </w:pPr>
            <w:bookmarkStart w:id="39077" w:name="_Toc426385693"/>
            <w:bookmarkStart w:id="39078" w:name="_Toc426387097"/>
            <w:bookmarkStart w:id="39079" w:name="_Toc426388500"/>
            <w:bookmarkStart w:id="39080" w:name="_Toc426389904"/>
            <w:bookmarkStart w:id="39081" w:name="_Toc426391308"/>
            <w:bookmarkStart w:id="39082" w:name="_Toc426392712"/>
            <w:bookmarkStart w:id="39083" w:name="_Toc426394115"/>
            <w:bookmarkStart w:id="39084" w:name="_Toc427825700"/>
            <w:bookmarkStart w:id="39085" w:name="_Toc427853513"/>
            <w:bookmarkStart w:id="39086" w:name="_Toc427855753"/>
            <w:bookmarkStart w:id="39087" w:name="_Toc427857954"/>
            <w:bookmarkEnd w:id="39077"/>
            <w:bookmarkEnd w:id="39078"/>
            <w:bookmarkEnd w:id="39079"/>
            <w:bookmarkEnd w:id="39080"/>
            <w:bookmarkEnd w:id="39081"/>
            <w:bookmarkEnd w:id="39082"/>
            <w:bookmarkEnd w:id="39083"/>
            <w:bookmarkEnd w:id="39084"/>
            <w:bookmarkEnd w:id="39085"/>
            <w:bookmarkEnd w:id="39086"/>
            <w:bookmarkEnd w:id="39087"/>
          </w:p>
        </w:tc>
        <w:tc>
          <w:tcPr>
            <w:tcW w:w="846" w:type="dxa"/>
            <w:tcBorders>
              <w:top w:val="single" w:sz="4" w:space="0" w:color="auto"/>
              <w:left w:val="single" w:sz="4" w:space="0" w:color="auto"/>
              <w:bottom w:val="single" w:sz="4" w:space="0" w:color="auto"/>
              <w:right w:val="single" w:sz="4" w:space="0" w:color="auto"/>
            </w:tcBorders>
          </w:tcPr>
          <w:p w14:paraId="69D69512" w14:textId="328E56C0" w:rsidR="005F4718" w:rsidRPr="00C973B7" w:rsidDel="006346A9" w:rsidRDefault="005F4718">
            <w:pPr>
              <w:rPr>
                <w:del w:id="39088" w:author="Ramasubramani, Hariharan" w:date="2015-07-20T11:34:00Z"/>
                <w:rFonts w:cstheme="minorHAnsi"/>
                <w:szCs w:val="18"/>
              </w:rPr>
              <w:pPrChange w:id="39089" w:author="Ramasubramani, Hariharan" w:date="2015-07-27T20:55:00Z">
                <w:pPr>
                  <w:ind w:left="-57" w:right="-76" w:firstLine="0"/>
                  <w:jc w:val="center"/>
                </w:pPr>
              </w:pPrChange>
            </w:pPr>
            <w:del w:id="39090" w:author="Ramasubramani, Hariharan" w:date="2015-07-20T11:34:00Z">
              <w:r w:rsidRPr="00C973B7" w:rsidDel="006346A9">
                <w:rPr>
                  <w:rFonts w:cstheme="minorHAnsi"/>
                  <w:szCs w:val="18"/>
                </w:rPr>
                <w:delText>&lt;Blank&gt;</w:delText>
              </w:r>
              <w:bookmarkStart w:id="39091" w:name="_Toc426385694"/>
              <w:bookmarkStart w:id="39092" w:name="_Toc426387098"/>
              <w:bookmarkStart w:id="39093" w:name="_Toc426388501"/>
              <w:bookmarkStart w:id="39094" w:name="_Toc426389905"/>
              <w:bookmarkStart w:id="39095" w:name="_Toc426391309"/>
              <w:bookmarkStart w:id="39096" w:name="_Toc426392713"/>
              <w:bookmarkStart w:id="39097" w:name="_Toc426394116"/>
              <w:bookmarkStart w:id="39098" w:name="_Toc427825701"/>
              <w:bookmarkStart w:id="39099" w:name="_Toc427853514"/>
              <w:bookmarkStart w:id="39100" w:name="_Toc427855754"/>
              <w:bookmarkStart w:id="39101" w:name="_Toc427857955"/>
              <w:bookmarkEnd w:id="39091"/>
              <w:bookmarkEnd w:id="39092"/>
              <w:bookmarkEnd w:id="39093"/>
              <w:bookmarkEnd w:id="39094"/>
              <w:bookmarkEnd w:id="39095"/>
              <w:bookmarkEnd w:id="39096"/>
              <w:bookmarkEnd w:id="39097"/>
              <w:bookmarkEnd w:id="39098"/>
              <w:bookmarkEnd w:id="39099"/>
              <w:bookmarkEnd w:id="39100"/>
              <w:bookmarkEnd w:id="39101"/>
            </w:del>
          </w:p>
        </w:tc>
        <w:bookmarkStart w:id="39102" w:name="_Toc426385695"/>
        <w:bookmarkStart w:id="39103" w:name="_Toc426387099"/>
        <w:bookmarkStart w:id="39104" w:name="_Toc426388502"/>
        <w:bookmarkStart w:id="39105" w:name="_Toc426389906"/>
        <w:bookmarkStart w:id="39106" w:name="_Toc426391310"/>
        <w:bookmarkStart w:id="39107" w:name="_Toc426392714"/>
        <w:bookmarkStart w:id="39108" w:name="_Toc426394117"/>
        <w:bookmarkStart w:id="39109" w:name="_Toc427825702"/>
        <w:bookmarkStart w:id="39110" w:name="_Toc427853515"/>
        <w:bookmarkStart w:id="39111" w:name="_Toc427855755"/>
        <w:bookmarkStart w:id="39112" w:name="_Toc427857956"/>
        <w:bookmarkEnd w:id="39102"/>
        <w:bookmarkEnd w:id="39103"/>
        <w:bookmarkEnd w:id="39104"/>
        <w:bookmarkEnd w:id="39105"/>
        <w:bookmarkEnd w:id="39106"/>
        <w:bookmarkEnd w:id="39107"/>
        <w:bookmarkEnd w:id="39108"/>
        <w:bookmarkEnd w:id="39109"/>
        <w:bookmarkEnd w:id="39110"/>
        <w:bookmarkEnd w:id="39111"/>
        <w:bookmarkEnd w:id="39112"/>
      </w:tr>
      <w:tr w:rsidR="005F4718" w:rsidRPr="00C973B7" w:rsidDel="006346A9" w14:paraId="443CB937" w14:textId="20F9C92D" w:rsidTr="008C172F">
        <w:trPr>
          <w:cantSplit/>
          <w:trHeight w:val="314"/>
          <w:jc w:val="center"/>
          <w:del w:id="39113" w:author="Ramasubramani, Hariharan" w:date="2015-07-20T11:34:00Z"/>
        </w:trPr>
        <w:tc>
          <w:tcPr>
            <w:tcW w:w="1086" w:type="dxa"/>
            <w:tcBorders>
              <w:top w:val="single" w:sz="4" w:space="0" w:color="auto"/>
              <w:left w:val="single" w:sz="4" w:space="0" w:color="auto"/>
              <w:bottom w:val="single" w:sz="4" w:space="0" w:color="auto"/>
              <w:right w:val="single" w:sz="4" w:space="0" w:color="auto"/>
            </w:tcBorders>
          </w:tcPr>
          <w:p w14:paraId="721310BB" w14:textId="1704E813" w:rsidR="005F4718" w:rsidRPr="00C973B7" w:rsidDel="006346A9" w:rsidRDefault="005F4718">
            <w:pPr>
              <w:rPr>
                <w:del w:id="39114" w:author="Ramasubramani, Hariharan" w:date="2015-07-20T11:34:00Z"/>
                <w:rFonts w:cstheme="minorHAnsi"/>
                <w:b/>
              </w:rPr>
              <w:pPrChange w:id="39115" w:author="Ramasubramani, Hariharan" w:date="2015-07-27T20:55:00Z">
                <w:pPr>
                  <w:pStyle w:val="ListParagraph"/>
                  <w:numPr>
                    <w:ilvl w:val="3"/>
                    <w:numId w:val="23"/>
                  </w:numPr>
                  <w:tabs>
                    <w:tab w:val="num" w:pos="2459"/>
                  </w:tabs>
                  <w:overflowPunct w:val="0"/>
                  <w:autoSpaceDE w:val="0"/>
                  <w:autoSpaceDN w:val="0"/>
                  <w:spacing w:after="60"/>
                  <w:ind w:left="-43" w:firstLine="0"/>
                  <w:textAlignment w:val="baseline"/>
                </w:pPr>
              </w:pPrChange>
            </w:pPr>
            <w:bookmarkStart w:id="39116" w:name="_Toc426385696"/>
            <w:bookmarkStart w:id="39117" w:name="_Toc426387100"/>
            <w:bookmarkStart w:id="39118" w:name="_Toc426388503"/>
            <w:bookmarkStart w:id="39119" w:name="_Toc426389907"/>
            <w:bookmarkStart w:id="39120" w:name="_Toc426391311"/>
            <w:bookmarkStart w:id="39121" w:name="_Toc426392715"/>
            <w:bookmarkStart w:id="39122" w:name="_Toc426394118"/>
            <w:bookmarkStart w:id="39123" w:name="_Toc427825703"/>
            <w:bookmarkStart w:id="39124" w:name="_Toc427853516"/>
            <w:bookmarkStart w:id="39125" w:name="_Toc427855756"/>
            <w:bookmarkStart w:id="39126" w:name="_Toc427857957"/>
            <w:bookmarkEnd w:id="39116"/>
            <w:bookmarkEnd w:id="39117"/>
            <w:bookmarkEnd w:id="39118"/>
            <w:bookmarkEnd w:id="39119"/>
            <w:bookmarkEnd w:id="39120"/>
            <w:bookmarkEnd w:id="39121"/>
            <w:bookmarkEnd w:id="39122"/>
            <w:bookmarkEnd w:id="39123"/>
            <w:bookmarkEnd w:id="39124"/>
            <w:bookmarkEnd w:id="39125"/>
            <w:bookmarkEnd w:id="39126"/>
          </w:p>
        </w:tc>
        <w:tc>
          <w:tcPr>
            <w:tcW w:w="2408" w:type="dxa"/>
            <w:tcBorders>
              <w:top w:val="single" w:sz="4" w:space="0" w:color="auto"/>
              <w:left w:val="single" w:sz="4" w:space="0" w:color="auto"/>
              <w:bottom w:val="single" w:sz="4" w:space="0" w:color="auto"/>
              <w:right w:val="single" w:sz="4" w:space="0" w:color="auto"/>
            </w:tcBorders>
          </w:tcPr>
          <w:p w14:paraId="6075CD4B" w14:textId="3247E40A" w:rsidR="005F4718" w:rsidRPr="00C973B7" w:rsidDel="006346A9" w:rsidRDefault="005F4718">
            <w:pPr>
              <w:rPr>
                <w:del w:id="39127" w:author="Ramasubramani, Hariharan" w:date="2015-07-20T11:34:00Z"/>
                <w:rFonts w:cstheme="minorHAnsi"/>
                <w:szCs w:val="18"/>
              </w:rPr>
              <w:pPrChange w:id="39128" w:author="Ramasubramani, Hariharan" w:date="2015-07-27T20:55:00Z">
                <w:pPr>
                  <w:ind w:firstLine="0"/>
                </w:pPr>
              </w:pPrChange>
            </w:pPr>
            <w:del w:id="39129" w:author="Ramasubramani, Hariharan" w:date="2015-07-20T11:34:00Z">
              <w:r w:rsidRPr="00C973B7" w:rsidDel="006346A9">
                <w:rPr>
                  <w:rFonts w:cstheme="minorHAnsi"/>
                  <w:szCs w:val="18"/>
                </w:rPr>
                <w:delText xml:space="preserve">Forms Module </w:delText>
              </w:r>
              <w:r w:rsidDel="006346A9">
                <w:rPr>
                  <w:rFonts w:cstheme="minorHAnsi"/>
                  <w:szCs w:val="18"/>
                </w:rPr>
                <w:delText>num_reqre</w:delText>
              </w:r>
              <w:r w:rsidRPr="00C973B7" w:rsidDel="006346A9">
                <w:rPr>
                  <w:rFonts w:cstheme="minorHAnsi"/>
                  <w:szCs w:val="18"/>
                </w:rPr>
                <w:delText xml:space="preserve"> </w:delText>
              </w:r>
              <w:bookmarkStart w:id="39130" w:name="_Toc426385697"/>
              <w:bookmarkStart w:id="39131" w:name="_Toc426387101"/>
              <w:bookmarkStart w:id="39132" w:name="_Toc426388504"/>
              <w:bookmarkStart w:id="39133" w:name="_Toc426389908"/>
              <w:bookmarkStart w:id="39134" w:name="_Toc426391312"/>
              <w:bookmarkStart w:id="39135" w:name="_Toc426392716"/>
              <w:bookmarkStart w:id="39136" w:name="_Toc426394119"/>
              <w:bookmarkStart w:id="39137" w:name="_Toc427825704"/>
              <w:bookmarkStart w:id="39138" w:name="_Toc427853517"/>
              <w:bookmarkStart w:id="39139" w:name="_Toc427855757"/>
              <w:bookmarkStart w:id="39140" w:name="_Toc427857958"/>
              <w:bookmarkEnd w:id="39130"/>
              <w:bookmarkEnd w:id="39131"/>
              <w:bookmarkEnd w:id="39132"/>
              <w:bookmarkEnd w:id="39133"/>
              <w:bookmarkEnd w:id="39134"/>
              <w:bookmarkEnd w:id="39135"/>
              <w:bookmarkEnd w:id="39136"/>
              <w:bookmarkEnd w:id="39137"/>
              <w:bookmarkEnd w:id="39138"/>
              <w:bookmarkEnd w:id="39139"/>
              <w:bookmarkEnd w:id="39140"/>
            </w:del>
          </w:p>
        </w:tc>
        <w:tc>
          <w:tcPr>
            <w:tcW w:w="759" w:type="dxa"/>
            <w:tcBorders>
              <w:top w:val="single" w:sz="4" w:space="0" w:color="auto"/>
              <w:left w:val="single" w:sz="4" w:space="0" w:color="auto"/>
              <w:bottom w:val="single" w:sz="4" w:space="0" w:color="auto"/>
              <w:right w:val="single" w:sz="4" w:space="0" w:color="auto"/>
            </w:tcBorders>
          </w:tcPr>
          <w:p w14:paraId="22519DB9" w14:textId="0B0423E2" w:rsidR="005F4718" w:rsidRPr="00C973B7" w:rsidDel="006346A9" w:rsidRDefault="005F4718">
            <w:pPr>
              <w:rPr>
                <w:del w:id="39141" w:author="Ramasubramani, Hariharan" w:date="2015-07-20T11:34:00Z"/>
                <w:rFonts w:cstheme="minorHAnsi"/>
              </w:rPr>
              <w:pPrChange w:id="39142" w:author="Ramasubramani, Hariharan" w:date="2015-07-27T20:55:00Z">
                <w:pPr>
                  <w:ind w:firstLine="0"/>
                </w:pPr>
              </w:pPrChange>
            </w:pPr>
            <w:del w:id="39143" w:author="Ramasubramani, Hariharan" w:date="2015-07-20T11:34:00Z">
              <w:r w:rsidRPr="00C973B7" w:rsidDel="006346A9">
                <w:rPr>
                  <w:rFonts w:cstheme="minorHAnsi"/>
                </w:rPr>
                <w:delText>-</w:delText>
              </w:r>
              <w:bookmarkStart w:id="39144" w:name="_Toc426385698"/>
              <w:bookmarkStart w:id="39145" w:name="_Toc426387102"/>
              <w:bookmarkStart w:id="39146" w:name="_Toc426388505"/>
              <w:bookmarkStart w:id="39147" w:name="_Toc426389909"/>
              <w:bookmarkStart w:id="39148" w:name="_Toc426391313"/>
              <w:bookmarkStart w:id="39149" w:name="_Toc426392717"/>
              <w:bookmarkStart w:id="39150" w:name="_Toc426394120"/>
              <w:bookmarkStart w:id="39151" w:name="_Toc427825705"/>
              <w:bookmarkStart w:id="39152" w:name="_Toc427853518"/>
              <w:bookmarkStart w:id="39153" w:name="_Toc427855758"/>
              <w:bookmarkStart w:id="39154" w:name="_Toc427857959"/>
              <w:bookmarkEnd w:id="39144"/>
              <w:bookmarkEnd w:id="39145"/>
              <w:bookmarkEnd w:id="39146"/>
              <w:bookmarkEnd w:id="39147"/>
              <w:bookmarkEnd w:id="39148"/>
              <w:bookmarkEnd w:id="39149"/>
              <w:bookmarkEnd w:id="39150"/>
              <w:bookmarkEnd w:id="39151"/>
              <w:bookmarkEnd w:id="39152"/>
              <w:bookmarkEnd w:id="39153"/>
              <w:bookmarkEnd w:id="39154"/>
            </w:del>
          </w:p>
        </w:tc>
        <w:tc>
          <w:tcPr>
            <w:tcW w:w="1018" w:type="dxa"/>
            <w:tcBorders>
              <w:top w:val="single" w:sz="4" w:space="0" w:color="auto"/>
              <w:left w:val="single" w:sz="4" w:space="0" w:color="auto"/>
              <w:bottom w:val="single" w:sz="4" w:space="0" w:color="auto"/>
              <w:right w:val="single" w:sz="4" w:space="0" w:color="auto"/>
            </w:tcBorders>
          </w:tcPr>
          <w:p w14:paraId="301C9621" w14:textId="38E15D2F" w:rsidR="005F4718" w:rsidRPr="00E86101" w:rsidDel="006346A9" w:rsidRDefault="00B95A44">
            <w:pPr>
              <w:rPr>
                <w:del w:id="39155" w:author="Ramasubramani, Hariharan" w:date="2015-07-20T11:34:00Z"/>
                <w:rFonts w:cstheme="minorHAnsi"/>
                <w:szCs w:val="18"/>
              </w:rPr>
              <w:pPrChange w:id="39156" w:author="Ramasubramani, Hariharan" w:date="2015-07-27T20:55:00Z">
                <w:pPr>
                  <w:ind w:left="-57" w:firstLine="0"/>
                  <w:jc w:val="center"/>
                </w:pPr>
              </w:pPrChange>
            </w:pPr>
            <w:del w:id="39157" w:author="Ramasubramani, Hariharan" w:date="2015-07-20T11:34:00Z">
              <w:r w:rsidRPr="00B95A44" w:rsidDel="006346A9">
                <w:rPr>
                  <w:rFonts w:cstheme="minorHAnsi"/>
                  <w:szCs w:val="18"/>
                </w:rPr>
                <w:delText>O (CR621)</w:delText>
              </w:r>
              <w:bookmarkStart w:id="39158" w:name="_Toc426385699"/>
              <w:bookmarkStart w:id="39159" w:name="_Toc426387103"/>
              <w:bookmarkStart w:id="39160" w:name="_Toc426388506"/>
              <w:bookmarkStart w:id="39161" w:name="_Toc426389910"/>
              <w:bookmarkStart w:id="39162" w:name="_Toc426391314"/>
              <w:bookmarkStart w:id="39163" w:name="_Toc426392718"/>
              <w:bookmarkStart w:id="39164" w:name="_Toc426394121"/>
              <w:bookmarkStart w:id="39165" w:name="_Toc427825706"/>
              <w:bookmarkStart w:id="39166" w:name="_Toc427853519"/>
              <w:bookmarkStart w:id="39167" w:name="_Toc427855759"/>
              <w:bookmarkStart w:id="39168" w:name="_Toc427857960"/>
              <w:bookmarkEnd w:id="39158"/>
              <w:bookmarkEnd w:id="39159"/>
              <w:bookmarkEnd w:id="39160"/>
              <w:bookmarkEnd w:id="39161"/>
              <w:bookmarkEnd w:id="39162"/>
              <w:bookmarkEnd w:id="39163"/>
              <w:bookmarkEnd w:id="39164"/>
              <w:bookmarkEnd w:id="39165"/>
              <w:bookmarkEnd w:id="39166"/>
              <w:bookmarkEnd w:id="39167"/>
              <w:bookmarkEnd w:id="39168"/>
            </w:del>
          </w:p>
        </w:tc>
        <w:tc>
          <w:tcPr>
            <w:tcW w:w="897" w:type="dxa"/>
            <w:tcBorders>
              <w:top w:val="single" w:sz="4" w:space="0" w:color="auto"/>
              <w:left w:val="single" w:sz="4" w:space="0" w:color="auto"/>
              <w:bottom w:val="single" w:sz="4" w:space="0" w:color="auto"/>
              <w:right w:val="single" w:sz="4" w:space="0" w:color="auto"/>
            </w:tcBorders>
          </w:tcPr>
          <w:p w14:paraId="53B8343F" w14:textId="38C0A3E0" w:rsidR="005F4718" w:rsidRPr="00E86101" w:rsidDel="006346A9" w:rsidRDefault="005F4718">
            <w:pPr>
              <w:rPr>
                <w:del w:id="39169" w:author="Ramasubramani, Hariharan" w:date="2015-07-20T11:34:00Z"/>
                <w:rFonts w:cstheme="minorHAnsi"/>
                <w:szCs w:val="18"/>
              </w:rPr>
              <w:pPrChange w:id="39170" w:author="Ramasubramani, Hariharan" w:date="2015-07-27T20:55:00Z">
                <w:pPr>
                  <w:ind w:left="-57" w:firstLine="0"/>
                  <w:jc w:val="center"/>
                </w:pPr>
              </w:pPrChange>
            </w:pPr>
            <w:del w:id="39171" w:author="Ramasubramani, Hariharan" w:date="2015-07-20T11:34:00Z">
              <w:r w:rsidRPr="00E86101" w:rsidDel="006346A9">
                <w:rPr>
                  <w:rFonts w:cstheme="minorHAnsi"/>
                  <w:szCs w:val="18"/>
                </w:rPr>
                <w:delText>E</w:delText>
              </w:r>
              <w:bookmarkStart w:id="39172" w:name="_Toc426385700"/>
              <w:bookmarkStart w:id="39173" w:name="_Toc426387104"/>
              <w:bookmarkStart w:id="39174" w:name="_Toc426388507"/>
              <w:bookmarkStart w:id="39175" w:name="_Toc426389911"/>
              <w:bookmarkStart w:id="39176" w:name="_Toc426391315"/>
              <w:bookmarkStart w:id="39177" w:name="_Toc426392719"/>
              <w:bookmarkStart w:id="39178" w:name="_Toc426394122"/>
              <w:bookmarkStart w:id="39179" w:name="_Toc427825707"/>
              <w:bookmarkStart w:id="39180" w:name="_Toc427853520"/>
              <w:bookmarkStart w:id="39181" w:name="_Toc427855760"/>
              <w:bookmarkStart w:id="39182" w:name="_Toc427857961"/>
              <w:bookmarkEnd w:id="39172"/>
              <w:bookmarkEnd w:id="39173"/>
              <w:bookmarkEnd w:id="39174"/>
              <w:bookmarkEnd w:id="39175"/>
              <w:bookmarkEnd w:id="39176"/>
              <w:bookmarkEnd w:id="39177"/>
              <w:bookmarkEnd w:id="39178"/>
              <w:bookmarkEnd w:id="39179"/>
              <w:bookmarkEnd w:id="39180"/>
              <w:bookmarkEnd w:id="39181"/>
              <w:bookmarkEnd w:id="39182"/>
            </w:del>
          </w:p>
        </w:tc>
        <w:tc>
          <w:tcPr>
            <w:tcW w:w="1248" w:type="dxa"/>
            <w:tcBorders>
              <w:top w:val="single" w:sz="4" w:space="0" w:color="auto"/>
              <w:left w:val="single" w:sz="4" w:space="0" w:color="auto"/>
              <w:bottom w:val="single" w:sz="4" w:space="0" w:color="auto"/>
              <w:right w:val="single" w:sz="4" w:space="0" w:color="auto"/>
            </w:tcBorders>
          </w:tcPr>
          <w:p w14:paraId="5CB940EF" w14:textId="515B8D02" w:rsidR="005F4718" w:rsidRPr="00E86101" w:rsidDel="006346A9" w:rsidRDefault="00A137AC">
            <w:pPr>
              <w:rPr>
                <w:del w:id="39183" w:author="Ramasubramani, Hariharan" w:date="2015-07-20T11:34:00Z"/>
                <w:rFonts w:cstheme="minorHAnsi"/>
                <w:szCs w:val="18"/>
              </w:rPr>
              <w:pPrChange w:id="39184" w:author="Ramasubramani, Hariharan" w:date="2015-07-27T20:55:00Z">
                <w:pPr>
                  <w:ind w:left="-57" w:right="-98" w:firstLine="0"/>
                  <w:jc w:val="center"/>
                </w:pPr>
              </w:pPrChange>
            </w:pPr>
            <w:del w:id="39185" w:author="Ramasubramani, Hariharan" w:date="2015-07-20T11:34:00Z">
              <w:r w:rsidDel="006346A9">
                <w:rPr>
                  <w:rFonts w:cstheme="minorHAnsi"/>
                  <w:szCs w:val="18"/>
                </w:rPr>
                <w:delText>ANSC</w:delText>
              </w:r>
              <w:bookmarkStart w:id="39186" w:name="_Toc426385701"/>
              <w:bookmarkStart w:id="39187" w:name="_Toc426387105"/>
              <w:bookmarkStart w:id="39188" w:name="_Toc426388508"/>
              <w:bookmarkStart w:id="39189" w:name="_Toc426389912"/>
              <w:bookmarkStart w:id="39190" w:name="_Toc426391316"/>
              <w:bookmarkStart w:id="39191" w:name="_Toc426392720"/>
              <w:bookmarkStart w:id="39192" w:name="_Toc426394123"/>
              <w:bookmarkStart w:id="39193" w:name="_Toc427825708"/>
              <w:bookmarkStart w:id="39194" w:name="_Toc427853521"/>
              <w:bookmarkStart w:id="39195" w:name="_Toc427855761"/>
              <w:bookmarkStart w:id="39196" w:name="_Toc427857962"/>
              <w:bookmarkEnd w:id="39186"/>
              <w:bookmarkEnd w:id="39187"/>
              <w:bookmarkEnd w:id="39188"/>
              <w:bookmarkEnd w:id="39189"/>
              <w:bookmarkEnd w:id="39190"/>
              <w:bookmarkEnd w:id="39191"/>
              <w:bookmarkEnd w:id="39192"/>
              <w:bookmarkEnd w:id="39193"/>
              <w:bookmarkEnd w:id="39194"/>
              <w:bookmarkEnd w:id="39195"/>
              <w:bookmarkEnd w:id="39196"/>
            </w:del>
          </w:p>
        </w:tc>
        <w:tc>
          <w:tcPr>
            <w:tcW w:w="734" w:type="dxa"/>
            <w:tcBorders>
              <w:top w:val="single" w:sz="4" w:space="0" w:color="auto"/>
              <w:left w:val="single" w:sz="4" w:space="0" w:color="auto"/>
              <w:bottom w:val="single" w:sz="4" w:space="0" w:color="auto"/>
              <w:right w:val="single" w:sz="4" w:space="0" w:color="auto"/>
            </w:tcBorders>
          </w:tcPr>
          <w:p w14:paraId="49FCE7D1" w14:textId="403D6E40" w:rsidR="005F4718" w:rsidRPr="00E86101" w:rsidDel="006346A9" w:rsidRDefault="005F4718">
            <w:pPr>
              <w:rPr>
                <w:del w:id="39197" w:author="Ramasubramani, Hariharan" w:date="2015-07-20T11:34:00Z"/>
                <w:rFonts w:cstheme="minorHAnsi"/>
                <w:szCs w:val="18"/>
              </w:rPr>
              <w:pPrChange w:id="39198" w:author="Ramasubramani, Hariharan" w:date="2015-07-27T20:55:00Z">
                <w:pPr>
                  <w:ind w:left="-57" w:firstLine="0"/>
                  <w:jc w:val="center"/>
                </w:pPr>
              </w:pPrChange>
            </w:pPr>
            <w:del w:id="39199" w:author="Ramasubramani, Hariharan" w:date="2015-07-20T11:34:00Z">
              <w:r w:rsidRPr="00E86101" w:rsidDel="006346A9">
                <w:rPr>
                  <w:rFonts w:cstheme="minorHAnsi"/>
                  <w:szCs w:val="18"/>
                </w:rPr>
                <w:delText>20</w:delText>
              </w:r>
              <w:bookmarkStart w:id="39200" w:name="_Toc426385702"/>
              <w:bookmarkStart w:id="39201" w:name="_Toc426387106"/>
              <w:bookmarkStart w:id="39202" w:name="_Toc426388509"/>
              <w:bookmarkStart w:id="39203" w:name="_Toc426389913"/>
              <w:bookmarkStart w:id="39204" w:name="_Toc426391317"/>
              <w:bookmarkStart w:id="39205" w:name="_Toc426392721"/>
              <w:bookmarkStart w:id="39206" w:name="_Toc426394124"/>
              <w:bookmarkStart w:id="39207" w:name="_Toc427825709"/>
              <w:bookmarkStart w:id="39208" w:name="_Toc427853522"/>
              <w:bookmarkStart w:id="39209" w:name="_Toc427855762"/>
              <w:bookmarkStart w:id="39210" w:name="_Toc427857963"/>
              <w:bookmarkEnd w:id="39200"/>
              <w:bookmarkEnd w:id="39201"/>
              <w:bookmarkEnd w:id="39202"/>
              <w:bookmarkEnd w:id="39203"/>
              <w:bookmarkEnd w:id="39204"/>
              <w:bookmarkEnd w:id="39205"/>
              <w:bookmarkEnd w:id="39206"/>
              <w:bookmarkEnd w:id="39207"/>
              <w:bookmarkEnd w:id="39208"/>
              <w:bookmarkEnd w:id="39209"/>
              <w:bookmarkEnd w:id="39210"/>
            </w:del>
          </w:p>
        </w:tc>
        <w:tc>
          <w:tcPr>
            <w:tcW w:w="1868" w:type="dxa"/>
            <w:tcBorders>
              <w:top w:val="single" w:sz="4" w:space="0" w:color="auto"/>
              <w:left w:val="single" w:sz="4" w:space="0" w:color="auto"/>
              <w:bottom w:val="single" w:sz="4" w:space="0" w:color="auto"/>
              <w:right w:val="single" w:sz="4" w:space="0" w:color="auto"/>
            </w:tcBorders>
          </w:tcPr>
          <w:p w14:paraId="06561259" w14:textId="0FBB7601" w:rsidR="005F4718" w:rsidRPr="00E86101" w:rsidDel="006346A9" w:rsidRDefault="005F4718">
            <w:pPr>
              <w:rPr>
                <w:del w:id="39211" w:author="Ramasubramani, Hariharan" w:date="2015-07-20T11:34:00Z"/>
                <w:rFonts w:cstheme="minorHAnsi"/>
                <w:szCs w:val="18"/>
              </w:rPr>
              <w:pPrChange w:id="39212" w:author="Ramasubramani, Hariharan" w:date="2015-07-27T20:55:00Z">
                <w:pPr>
                  <w:pStyle w:val="ListParagraph"/>
                  <w:ind w:left="6" w:firstLine="0"/>
                </w:pPr>
              </w:pPrChange>
            </w:pPr>
            <w:bookmarkStart w:id="39213" w:name="_Toc426385703"/>
            <w:bookmarkStart w:id="39214" w:name="_Toc426387107"/>
            <w:bookmarkStart w:id="39215" w:name="_Toc426388510"/>
            <w:bookmarkStart w:id="39216" w:name="_Toc426389914"/>
            <w:bookmarkStart w:id="39217" w:name="_Toc426391318"/>
            <w:bookmarkStart w:id="39218" w:name="_Toc426392722"/>
            <w:bookmarkStart w:id="39219" w:name="_Toc426394125"/>
            <w:bookmarkStart w:id="39220" w:name="_Toc427825710"/>
            <w:bookmarkStart w:id="39221" w:name="_Toc427853523"/>
            <w:bookmarkStart w:id="39222" w:name="_Toc427855763"/>
            <w:bookmarkStart w:id="39223" w:name="_Toc427857964"/>
            <w:bookmarkEnd w:id="39213"/>
            <w:bookmarkEnd w:id="39214"/>
            <w:bookmarkEnd w:id="39215"/>
            <w:bookmarkEnd w:id="39216"/>
            <w:bookmarkEnd w:id="39217"/>
            <w:bookmarkEnd w:id="39218"/>
            <w:bookmarkEnd w:id="39219"/>
            <w:bookmarkEnd w:id="39220"/>
            <w:bookmarkEnd w:id="39221"/>
            <w:bookmarkEnd w:id="39222"/>
            <w:bookmarkEnd w:id="39223"/>
          </w:p>
        </w:tc>
        <w:tc>
          <w:tcPr>
            <w:tcW w:w="846" w:type="dxa"/>
            <w:tcBorders>
              <w:top w:val="single" w:sz="4" w:space="0" w:color="auto"/>
              <w:left w:val="single" w:sz="4" w:space="0" w:color="auto"/>
              <w:bottom w:val="single" w:sz="4" w:space="0" w:color="auto"/>
              <w:right w:val="single" w:sz="4" w:space="0" w:color="auto"/>
            </w:tcBorders>
          </w:tcPr>
          <w:p w14:paraId="2F0A9682" w14:textId="25AAB54B" w:rsidR="005F4718" w:rsidRPr="00C973B7" w:rsidDel="006346A9" w:rsidRDefault="005F4718">
            <w:pPr>
              <w:rPr>
                <w:del w:id="39224" w:author="Ramasubramani, Hariharan" w:date="2015-07-20T11:34:00Z"/>
                <w:rFonts w:cstheme="minorHAnsi"/>
                <w:szCs w:val="18"/>
              </w:rPr>
              <w:pPrChange w:id="39225" w:author="Ramasubramani, Hariharan" w:date="2015-07-27T20:55:00Z">
                <w:pPr>
                  <w:ind w:left="-57" w:right="-76" w:firstLine="0"/>
                  <w:jc w:val="center"/>
                </w:pPr>
              </w:pPrChange>
            </w:pPr>
            <w:del w:id="39226" w:author="Ramasubramani, Hariharan" w:date="2015-07-20T11:34:00Z">
              <w:r w:rsidRPr="00C973B7" w:rsidDel="006346A9">
                <w:rPr>
                  <w:rFonts w:cstheme="minorHAnsi"/>
                  <w:szCs w:val="18"/>
                </w:rPr>
                <w:delText>&lt;Blank&gt;</w:delText>
              </w:r>
              <w:bookmarkStart w:id="39227" w:name="_Toc426385704"/>
              <w:bookmarkStart w:id="39228" w:name="_Toc426387108"/>
              <w:bookmarkStart w:id="39229" w:name="_Toc426388511"/>
              <w:bookmarkStart w:id="39230" w:name="_Toc426389915"/>
              <w:bookmarkStart w:id="39231" w:name="_Toc426391319"/>
              <w:bookmarkStart w:id="39232" w:name="_Toc426392723"/>
              <w:bookmarkStart w:id="39233" w:name="_Toc426394126"/>
              <w:bookmarkStart w:id="39234" w:name="_Toc427825711"/>
              <w:bookmarkStart w:id="39235" w:name="_Toc427853524"/>
              <w:bookmarkStart w:id="39236" w:name="_Toc427855764"/>
              <w:bookmarkStart w:id="39237" w:name="_Toc427857965"/>
              <w:bookmarkEnd w:id="39227"/>
              <w:bookmarkEnd w:id="39228"/>
              <w:bookmarkEnd w:id="39229"/>
              <w:bookmarkEnd w:id="39230"/>
              <w:bookmarkEnd w:id="39231"/>
              <w:bookmarkEnd w:id="39232"/>
              <w:bookmarkEnd w:id="39233"/>
              <w:bookmarkEnd w:id="39234"/>
              <w:bookmarkEnd w:id="39235"/>
              <w:bookmarkEnd w:id="39236"/>
              <w:bookmarkEnd w:id="39237"/>
            </w:del>
          </w:p>
        </w:tc>
        <w:bookmarkStart w:id="39238" w:name="_Toc426385705"/>
        <w:bookmarkStart w:id="39239" w:name="_Toc426387109"/>
        <w:bookmarkStart w:id="39240" w:name="_Toc426388512"/>
        <w:bookmarkStart w:id="39241" w:name="_Toc426389916"/>
        <w:bookmarkStart w:id="39242" w:name="_Toc426391320"/>
        <w:bookmarkStart w:id="39243" w:name="_Toc426392724"/>
        <w:bookmarkStart w:id="39244" w:name="_Toc426394127"/>
        <w:bookmarkStart w:id="39245" w:name="_Toc427825712"/>
        <w:bookmarkStart w:id="39246" w:name="_Toc427853525"/>
        <w:bookmarkStart w:id="39247" w:name="_Toc427855765"/>
        <w:bookmarkStart w:id="39248" w:name="_Toc427857966"/>
        <w:bookmarkEnd w:id="39238"/>
        <w:bookmarkEnd w:id="39239"/>
        <w:bookmarkEnd w:id="39240"/>
        <w:bookmarkEnd w:id="39241"/>
        <w:bookmarkEnd w:id="39242"/>
        <w:bookmarkEnd w:id="39243"/>
        <w:bookmarkEnd w:id="39244"/>
        <w:bookmarkEnd w:id="39245"/>
        <w:bookmarkEnd w:id="39246"/>
        <w:bookmarkEnd w:id="39247"/>
        <w:bookmarkEnd w:id="39248"/>
      </w:tr>
      <w:tr w:rsidR="005F4718" w:rsidRPr="00C973B7" w:rsidDel="006346A9" w14:paraId="319104F3" w14:textId="1CD215F0" w:rsidTr="008C172F">
        <w:trPr>
          <w:cantSplit/>
          <w:trHeight w:val="314"/>
          <w:jc w:val="center"/>
          <w:del w:id="39249" w:author="Ramasubramani, Hariharan" w:date="2015-07-20T11:34:00Z"/>
        </w:trPr>
        <w:tc>
          <w:tcPr>
            <w:tcW w:w="1086" w:type="dxa"/>
            <w:tcBorders>
              <w:top w:val="single" w:sz="4" w:space="0" w:color="auto"/>
              <w:left w:val="single" w:sz="4" w:space="0" w:color="auto"/>
              <w:bottom w:val="single" w:sz="4" w:space="0" w:color="auto"/>
              <w:right w:val="single" w:sz="4" w:space="0" w:color="auto"/>
            </w:tcBorders>
          </w:tcPr>
          <w:p w14:paraId="689A5177" w14:textId="29A78F67" w:rsidR="005F4718" w:rsidRPr="00C973B7" w:rsidDel="006346A9" w:rsidRDefault="005F4718">
            <w:pPr>
              <w:rPr>
                <w:del w:id="39250" w:author="Ramasubramani, Hariharan" w:date="2015-07-20T11:34:00Z"/>
                <w:rFonts w:cstheme="minorHAnsi"/>
                <w:b/>
              </w:rPr>
              <w:pPrChange w:id="39251" w:author="Ramasubramani, Hariharan" w:date="2015-07-27T20:55:00Z">
                <w:pPr>
                  <w:pStyle w:val="ListParagraph"/>
                  <w:numPr>
                    <w:ilvl w:val="3"/>
                    <w:numId w:val="23"/>
                  </w:numPr>
                  <w:tabs>
                    <w:tab w:val="num" w:pos="2459"/>
                  </w:tabs>
                  <w:overflowPunct w:val="0"/>
                  <w:autoSpaceDE w:val="0"/>
                  <w:autoSpaceDN w:val="0"/>
                  <w:spacing w:after="60"/>
                  <w:ind w:left="-43" w:firstLine="0"/>
                  <w:textAlignment w:val="baseline"/>
                </w:pPr>
              </w:pPrChange>
            </w:pPr>
            <w:bookmarkStart w:id="39252" w:name="_Toc426385706"/>
            <w:bookmarkStart w:id="39253" w:name="_Toc426387110"/>
            <w:bookmarkStart w:id="39254" w:name="_Toc426388513"/>
            <w:bookmarkStart w:id="39255" w:name="_Toc426389917"/>
            <w:bookmarkStart w:id="39256" w:name="_Toc426391321"/>
            <w:bookmarkStart w:id="39257" w:name="_Toc426392725"/>
            <w:bookmarkStart w:id="39258" w:name="_Toc426394128"/>
            <w:bookmarkStart w:id="39259" w:name="_Toc427825713"/>
            <w:bookmarkStart w:id="39260" w:name="_Toc427853526"/>
            <w:bookmarkStart w:id="39261" w:name="_Toc427855766"/>
            <w:bookmarkStart w:id="39262" w:name="_Toc427857967"/>
            <w:bookmarkEnd w:id="39252"/>
            <w:bookmarkEnd w:id="39253"/>
            <w:bookmarkEnd w:id="39254"/>
            <w:bookmarkEnd w:id="39255"/>
            <w:bookmarkEnd w:id="39256"/>
            <w:bookmarkEnd w:id="39257"/>
            <w:bookmarkEnd w:id="39258"/>
            <w:bookmarkEnd w:id="39259"/>
            <w:bookmarkEnd w:id="39260"/>
            <w:bookmarkEnd w:id="39261"/>
            <w:bookmarkEnd w:id="39262"/>
          </w:p>
        </w:tc>
        <w:tc>
          <w:tcPr>
            <w:tcW w:w="2408" w:type="dxa"/>
            <w:tcBorders>
              <w:top w:val="single" w:sz="4" w:space="0" w:color="auto"/>
              <w:left w:val="single" w:sz="4" w:space="0" w:color="auto"/>
              <w:bottom w:val="single" w:sz="4" w:space="0" w:color="auto"/>
              <w:right w:val="single" w:sz="4" w:space="0" w:color="auto"/>
            </w:tcBorders>
          </w:tcPr>
          <w:p w14:paraId="03341DF2" w14:textId="1C3523E8" w:rsidR="005F4718" w:rsidRPr="00C973B7" w:rsidDel="006346A9" w:rsidRDefault="005F4718">
            <w:pPr>
              <w:rPr>
                <w:del w:id="39263" w:author="Ramasubramani, Hariharan" w:date="2015-07-20T11:34:00Z"/>
                <w:rFonts w:cstheme="minorHAnsi"/>
                <w:szCs w:val="18"/>
              </w:rPr>
              <w:pPrChange w:id="39264" w:author="Ramasubramani, Hariharan" w:date="2015-07-27T20:55:00Z">
                <w:pPr>
                  <w:ind w:firstLine="0"/>
                </w:pPr>
              </w:pPrChange>
            </w:pPr>
            <w:del w:id="39265" w:author="Ramasubramani, Hariharan" w:date="2015-07-20T11:34:00Z">
              <w:r w:rsidRPr="00C973B7" w:rsidDel="006346A9">
                <w:rPr>
                  <w:rFonts w:cstheme="minorHAnsi"/>
                  <w:szCs w:val="18"/>
                </w:rPr>
                <w:delText xml:space="preserve">Forms Module </w:delText>
              </w:r>
              <w:r w:rsidDel="006346A9">
                <w:rPr>
                  <w:rFonts w:cstheme="minorHAnsi"/>
                  <w:szCs w:val="18"/>
                </w:rPr>
                <w:delText>num_reqre_full</w:delText>
              </w:r>
              <w:bookmarkStart w:id="39266" w:name="_Toc426385707"/>
              <w:bookmarkStart w:id="39267" w:name="_Toc426387111"/>
              <w:bookmarkStart w:id="39268" w:name="_Toc426388514"/>
              <w:bookmarkStart w:id="39269" w:name="_Toc426389918"/>
              <w:bookmarkStart w:id="39270" w:name="_Toc426391322"/>
              <w:bookmarkStart w:id="39271" w:name="_Toc426392726"/>
              <w:bookmarkStart w:id="39272" w:name="_Toc426394129"/>
              <w:bookmarkStart w:id="39273" w:name="_Toc427825714"/>
              <w:bookmarkStart w:id="39274" w:name="_Toc427853527"/>
              <w:bookmarkStart w:id="39275" w:name="_Toc427855767"/>
              <w:bookmarkStart w:id="39276" w:name="_Toc427857968"/>
              <w:bookmarkEnd w:id="39266"/>
              <w:bookmarkEnd w:id="39267"/>
              <w:bookmarkEnd w:id="39268"/>
              <w:bookmarkEnd w:id="39269"/>
              <w:bookmarkEnd w:id="39270"/>
              <w:bookmarkEnd w:id="39271"/>
              <w:bookmarkEnd w:id="39272"/>
              <w:bookmarkEnd w:id="39273"/>
              <w:bookmarkEnd w:id="39274"/>
              <w:bookmarkEnd w:id="39275"/>
              <w:bookmarkEnd w:id="39276"/>
            </w:del>
          </w:p>
        </w:tc>
        <w:tc>
          <w:tcPr>
            <w:tcW w:w="759" w:type="dxa"/>
            <w:tcBorders>
              <w:top w:val="single" w:sz="4" w:space="0" w:color="auto"/>
              <w:left w:val="single" w:sz="4" w:space="0" w:color="auto"/>
              <w:bottom w:val="single" w:sz="4" w:space="0" w:color="auto"/>
              <w:right w:val="single" w:sz="4" w:space="0" w:color="auto"/>
            </w:tcBorders>
          </w:tcPr>
          <w:p w14:paraId="016D8CFB" w14:textId="3DAF4BAE" w:rsidR="005F4718" w:rsidRPr="00C973B7" w:rsidDel="006346A9" w:rsidRDefault="005F4718">
            <w:pPr>
              <w:rPr>
                <w:del w:id="39277" w:author="Ramasubramani, Hariharan" w:date="2015-07-20T11:34:00Z"/>
                <w:rFonts w:cstheme="minorHAnsi"/>
              </w:rPr>
              <w:pPrChange w:id="39278" w:author="Ramasubramani, Hariharan" w:date="2015-07-27T20:55:00Z">
                <w:pPr>
                  <w:ind w:firstLine="0"/>
                </w:pPr>
              </w:pPrChange>
            </w:pPr>
            <w:del w:id="39279" w:author="Ramasubramani, Hariharan" w:date="2015-07-20T11:34:00Z">
              <w:r w:rsidRPr="00C973B7" w:rsidDel="006346A9">
                <w:rPr>
                  <w:rFonts w:cstheme="minorHAnsi"/>
                </w:rPr>
                <w:delText>-</w:delText>
              </w:r>
              <w:bookmarkStart w:id="39280" w:name="_Toc426385708"/>
              <w:bookmarkStart w:id="39281" w:name="_Toc426387112"/>
              <w:bookmarkStart w:id="39282" w:name="_Toc426388515"/>
              <w:bookmarkStart w:id="39283" w:name="_Toc426389919"/>
              <w:bookmarkStart w:id="39284" w:name="_Toc426391323"/>
              <w:bookmarkStart w:id="39285" w:name="_Toc426392727"/>
              <w:bookmarkStart w:id="39286" w:name="_Toc426394130"/>
              <w:bookmarkStart w:id="39287" w:name="_Toc427825715"/>
              <w:bookmarkStart w:id="39288" w:name="_Toc427853528"/>
              <w:bookmarkStart w:id="39289" w:name="_Toc427855768"/>
              <w:bookmarkStart w:id="39290" w:name="_Toc427857969"/>
              <w:bookmarkEnd w:id="39280"/>
              <w:bookmarkEnd w:id="39281"/>
              <w:bookmarkEnd w:id="39282"/>
              <w:bookmarkEnd w:id="39283"/>
              <w:bookmarkEnd w:id="39284"/>
              <w:bookmarkEnd w:id="39285"/>
              <w:bookmarkEnd w:id="39286"/>
              <w:bookmarkEnd w:id="39287"/>
              <w:bookmarkEnd w:id="39288"/>
              <w:bookmarkEnd w:id="39289"/>
              <w:bookmarkEnd w:id="39290"/>
            </w:del>
          </w:p>
        </w:tc>
        <w:tc>
          <w:tcPr>
            <w:tcW w:w="1018" w:type="dxa"/>
            <w:tcBorders>
              <w:top w:val="single" w:sz="4" w:space="0" w:color="auto"/>
              <w:left w:val="single" w:sz="4" w:space="0" w:color="auto"/>
              <w:bottom w:val="single" w:sz="4" w:space="0" w:color="auto"/>
              <w:right w:val="single" w:sz="4" w:space="0" w:color="auto"/>
            </w:tcBorders>
          </w:tcPr>
          <w:p w14:paraId="62C63846" w14:textId="08F7283B" w:rsidR="005F4718" w:rsidRPr="00E86101" w:rsidDel="006346A9" w:rsidRDefault="00B95A44">
            <w:pPr>
              <w:rPr>
                <w:del w:id="39291" w:author="Ramasubramani, Hariharan" w:date="2015-07-20T11:34:00Z"/>
                <w:rFonts w:cstheme="minorHAnsi"/>
                <w:szCs w:val="18"/>
              </w:rPr>
              <w:pPrChange w:id="39292" w:author="Ramasubramani, Hariharan" w:date="2015-07-27T20:55:00Z">
                <w:pPr>
                  <w:ind w:left="-57" w:firstLine="0"/>
                  <w:jc w:val="center"/>
                </w:pPr>
              </w:pPrChange>
            </w:pPr>
            <w:del w:id="39293" w:author="Ramasubramani, Hariharan" w:date="2015-07-20T11:34:00Z">
              <w:r w:rsidRPr="00B95A44" w:rsidDel="006346A9">
                <w:rPr>
                  <w:rFonts w:cstheme="minorHAnsi"/>
                  <w:szCs w:val="18"/>
                </w:rPr>
                <w:delText>O (CR621)</w:delText>
              </w:r>
              <w:bookmarkStart w:id="39294" w:name="_Toc426385709"/>
              <w:bookmarkStart w:id="39295" w:name="_Toc426387113"/>
              <w:bookmarkStart w:id="39296" w:name="_Toc426388516"/>
              <w:bookmarkStart w:id="39297" w:name="_Toc426389920"/>
              <w:bookmarkStart w:id="39298" w:name="_Toc426391324"/>
              <w:bookmarkStart w:id="39299" w:name="_Toc426392728"/>
              <w:bookmarkStart w:id="39300" w:name="_Toc426394131"/>
              <w:bookmarkStart w:id="39301" w:name="_Toc427825716"/>
              <w:bookmarkStart w:id="39302" w:name="_Toc427853529"/>
              <w:bookmarkStart w:id="39303" w:name="_Toc427855769"/>
              <w:bookmarkStart w:id="39304" w:name="_Toc427857970"/>
              <w:bookmarkEnd w:id="39294"/>
              <w:bookmarkEnd w:id="39295"/>
              <w:bookmarkEnd w:id="39296"/>
              <w:bookmarkEnd w:id="39297"/>
              <w:bookmarkEnd w:id="39298"/>
              <w:bookmarkEnd w:id="39299"/>
              <w:bookmarkEnd w:id="39300"/>
              <w:bookmarkEnd w:id="39301"/>
              <w:bookmarkEnd w:id="39302"/>
              <w:bookmarkEnd w:id="39303"/>
              <w:bookmarkEnd w:id="39304"/>
            </w:del>
          </w:p>
        </w:tc>
        <w:tc>
          <w:tcPr>
            <w:tcW w:w="897" w:type="dxa"/>
            <w:tcBorders>
              <w:top w:val="single" w:sz="4" w:space="0" w:color="auto"/>
              <w:left w:val="single" w:sz="4" w:space="0" w:color="auto"/>
              <w:bottom w:val="single" w:sz="4" w:space="0" w:color="auto"/>
              <w:right w:val="single" w:sz="4" w:space="0" w:color="auto"/>
            </w:tcBorders>
          </w:tcPr>
          <w:p w14:paraId="6969C404" w14:textId="0CCF26FE" w:rsidR="005F4718" w:rsidRPr="00E86101" w:rsidDel="006346A9" w:rsidRDefault="005F4718">
            <w:pPr>
              <w:rPr>
                <w:del w:id="39305" w:author="Ramasubramani, Hariharan" w:date="2015-07-20T11:34:00Z"/>
                <w:rFonts w:cstheme="minorHAnsi"/>
                <w:szCs w:val="18"/>
              </w:rPr>
              <w:pPrChange w:id="39306" w:author="Ramasubramani, Hariharan" w:date="2015-07-27T20:55:00Z">
                <w:pPr>
                  <w:ind w:left="-57" w:firstLine="0"/>
                  <w:jc w:val="center"/>
                </w:pPr>
              </w:pPrChange>
            </w:pPr>
            <w:del w:id="39307" w:author="Ramasubramani, Hariharan" w:date="2015-07-20T11:34:00Z">
              <w:r w:rsidRPr="00E86101" w:rsidDel="006346A9">
                <w:rPr>
                  <w:rFonts w:cstheme="minorHAnsi"/>
                  <w:szCs w:val="18"/>
                </w:rPr>
                <w:delText xml:space="preserve">E </w:delText>
              </w:r>
              <w:bookmarkStart w:id="39308" w:name="_Toc426385710"/>
              <w:bookmarkStart w:id="39309" w:name="_Toc426387114"/>
              <w:bookmarkStart w:id="39310" w:name="_Toc426388517"/>
              <w:bookmarkStart w:id="39311" w:name="_Toc426389921"/>
              <w:bookmarkStart w:id="39312" w:name="_Toc426391325"/>
              <w:bookmarkStart w:id="39313" w:name="_Toc426392729"/>
              <w:bookmarkStart w:id="39314" w:name="_Toc426394132"/>
              <w:bookmarkStart w:id="39315" w:name="_Toc427825717"/>
              <w:bookmarkStart w:id="39316" w:name="_Toc427853530"/>
              <w:bookmarkStart w:id="39317" w:name="_Toc427855770"/>
              <w:bookmarkStart w:id="39318" w:name="_Toc427857971"/>
              <w:bookmarkEnd w:id="39308"/>
              <w:bookmarkEnd w:id="39309"/>
              <w:bookmarkEnd w:id="39310"/>
              <w:bookmarkEnd w:id="39311"/>
              <w:bookmarkEnd w:id="39312"/>
              <w:bookmarkEnd w:id="39313"/>
              <w:bookmarkEnd w:id="39314"/>
              <w:bookmarkEnd w:id="39315"/>
              <w:bookmarkEnd w:id="39316"/>
              <w:bookmarkEnd w:id="39317"/>
              <w:bookmarkEnd w:id="39318"/>
            </w:del>
          </w:p>
        </w:tc>
        <w:tc>
          <w:tcPr>
            <w:tcW w:w="1248" w:type="dxa"/>
            <w:tcBorders>
              <w:top w:val="single" w:sz="4" w:space="0" w:color="auto"/>
              <w:left w:val="single" w:sz="4" w:space="0" w:color="auto"/>
              <w:bottom w:val="single" w:sz="4" w:space="0" w:color="auto"/>
              <w:right w:val="single" w:sz="4" w:space="0" w:color="auto"/>
            </w:tcBorders>
          </w:tcPr>
          <w:p w14:paraId="1991BE73" w14:textId="0217A3A9" w:rsidR="005F4718" w:rsidRPr="00E86101" w:rsidDel="006346A9" w:rsidRDefault="00A137AC">
            <w:pPr>
              <w:rPr>
                <w:del w:id="39319" w:author="Ramasubramani, Hariharan" w:date="2015-07-20T11:34:00Z"/>
                <w:rFonts w:cstheme="minorHAnsi"/>
                <w:szCs w:val="18"/>
              </w:rPr>
              <w:pPrChange w:id="39320" w:author="Ramasubramani, Hariharan" w:date="2015-07-27T20:55:00Z">
                <w:pPr>
                  <w:ind w:left="-57" w:right="-98" w:firstLine="0"/>
                  <w:jc w:val="center"/>
                </w:pPr>
              </w:pPrChange>
            </w:pPr>
            <w:del w:id="39321" w:author="Ramasubramani, Hariharan" w:date="2015-07-20T11:34:00Z">
              <w:r w:rsidDel="006346A9">
                <w:rPr>
                  <w:rFonts w:cstheme="minorHAnsi"/>
                  <w:szCs w:val="18"/>
                </w:rPr>
                <w:delText>ANSC</w:delText>
              </w:r>
              <w:bookmarkStart w:id="39322" w:name="_Toc426385711"/>
              <w:bookmarkStart w:id="39323" w:name="_Toc426387115"/>
              <w:bookmarkStart w:id="39324" w:name="_Toc426388518"/>
              <w:bookmarkStart w:id="39325" w:name="_Toc426389922"/>
              <w:bookmarkStart w:id="39326" w:name="_Toc426391326"/>
              <w:bookmarkStart w:id="39327" w:name="_Toc426392730"/>
              <w:bookmarkStart w:id="39328" w:name="_Toc426394133"/>
              <w:bookmarkStart w:id="39329" w:name="_Toc427825718"/>
              <w:bookmarkStart w:id="39330" w:name="_Toc427853531"/>
              <w:bookmarkStart w:id="39331" w:name="_Toc427855771"/>
              <w:bookmarkStart w:id="39332" w:name="_Toc427857972"/>
              <w:bookmarkEnd w:id="39322"/>
              <w:bookmarkEnd w:id="39323"/>
              <w:bookmarkEnd w:id="39324"/>
              <w:bookmarkEnd w:id="39325"/>
              <w:bookmarkEnd w:id="39326"/>
              <w:bookmarkEnd w:id="39327"/>
              <w:bookmarkEnd w:id="39328"/>
              <w:bookmarkEnd w:id="39329"/>
              <w:bookmarkEnd w:id="39330"/>
              <w:bookmarkEnd w:id="39331"/>
              <w:bookmarkEnd w:id="39332"/>
            </w:del>
          </w:p>
        </w:tc>
        <w:tc>
          <w:tcPr>
            <w:tcW w:w="734" w:type="dxa"/>
            <w:tcBorders>
              <w:top w:val="single" w:sz="4" w:space="0" w:color="auto"/>
              <w:left w:val="single" w:sz="4" w:space="0" w:color="auto"/>
              <w:bottom w:val="single" w:sz="4" w:space="0" w:color="auto"/>
              <w:right w:val="single" w:sz="4" w:space="0" w:color="auto"/>
            </w:tcBorders>
          </w:tcPr>
          <w:p w14:paraId="0743F1F6" w14:textId="5FEE4583" w:rsidR="005F4718" w:rsidRPr="00E86101" w:rsidDel="006346A9" w:rsidRDefault="005F4718">
            <w:pPr>
              <w:rPr>
                <w:del w:id="39333" w:author="Ramasubramani, Hariharan" w:date="2015-07-20T11:34:00Z"/>
                <w:rFonts w:cstheme="minorHAnsi"/>
                <w:szCs w:val="18"/>
              </w:rPr>
              <w:pPrChange w:id="39334" w:author="Ramasubramani, Hariharan" w:date="2015-07-27T20:55:00Z">
                <w:pPr>
                  <w:ind w:left="-57" w:firstLine="0"/>
                  <w:jc w:val="center"/>
                </w:pPr>
              </w:pPrChange>
            </w:pPr>
            <w:del w:id="39335" w:author="Ramasubramani, Hariharan" w:date="2015-07-20T11:34:00Z">
              <w:r w:rsidRPr="00E86101" w:rsidDel="006346A9">
                <w:rPr>
                  <w:rFonts w:cstheme="minorHAnsi"/>
                  <w:szCs w:val="18"/>
                </w:rPr>
                <w:delText>80</w:delText>
              </w:r>
              <w:bookmarkStart w:id="39336" w:name="_Toc426385712"/>
              <w:bookmarkStart w:id="39337" w:name="_Toc426387116"/>
              <w:bookmarkStart w:id="39338" w:name="_Toc426388519"/>
              <w:bookmarkStart w:id="39339" w:name="_Toc426389923"/>
              <w:bookmarkStart w:id="39340" w:name="_Toc426391327"/>
              <w:bookmarkStart w:id="39341" w:name="_Toc426392731"/>
              <w:bookmarkStart w:id="39342" w:name="_Toc426394134"/>
              <w:bookmarkStart w:id="39343" w:name="_Toc427825719"/>
              <w:bookmarkStart w:id="39344" w:name="_Toc427853532"/>
              <w:bookmarkStart w:id="39345" w:name="_Toc427855772"/>
              <w:bookmarkStart w:id="39346" w:name="_Toc427857973"/>
              <w:bookmarkEnd w:id="39336"/>
              <w:bookmarkEnd w:id="39337"/>
              <w:bookmarkEnd w:id="39338"/>
              <w:bookmarkEnd w:id="39339"/>
              <w:bookmarkEnd w:id="39340"/>
              <w:bookmarkEnd w:id="39341"/>
              <w:bookmarkEnd w:id="39342"/>
              <w:bookmarkEnd w:id="39343"/>
              <w:bookmarkEnd w:id="39344"/>
              <w:bookmarkEnd w:id="39345"/>
              <w:bookmarkEnd w:id="39346"/>
            </w:del>
          </w:p>
        </w:tc>
        <w:tc>
          <w:tcPr>
            <w:tcW w:w="1868" w:type="dxa"/>
            <w:tcBorders>
              <w:top w:val="single" w:sz="4" w:space="0" w:color="auto"/>
              <w:left w:val="single" w:sz="4" w:space="0" w:color="auto"/>
              <w:bottom w:val="single" w:sz="4" w:space="0" w:color="auto"/>
              <w:right w:val="single" w:sz="4" w:space="0" w:color="auto"/>
            </w:tcBorders>
          </w:tcPr>
          <w:p w14:paraId="54A615F9" w14:textId="52ED987E" w:rsidR="005F4718" w:rsidRPr="00E86101" w:rsidDel="006346A9" w:rsidRDefault="005F4718">
            <w:pPr>
              <w:rPr>
                <w:del w:id="39347" w:author="Ramasubramani, Hariharan" w:date="2015-07-20T11:34:00Z"/>
                <w:rFonts w:cstheme="minorHAnsi"/>
                <w:szCs w:val="18"/>
              </w:rPr>
              <w:pPrChange w:id="39348" w:author="Ramasubramani, Hariharan" w:date="2015-07-27T20:55:00Z">
                <w:pPr>
                  <w:pStyle w:val="ListParagraph"/>
                  <w:ind w:left="6" w:firstLine="0"/>
                </w:pPr>
              </w:pPrChange>
            </w:pPr>
            <w:bookmarkStart w:id="39349" w:name="_Toc426385713"/>
            <w:bookmarkStart w:id="39350" w:name="_Toc426387117"/>
            <w:bookmarkStart w:id="39351" w:name="_Toc426388520"/>
            <w:bookmarkStart w:id="39352" w:name="_Toc426389924"/>
            <w:bookmarkStart w:id="39353" w:name="_Toc426391328"/>
            <w:bookmarkStart w:id="39354" w:name="_Toc426392732"/>
            <w:bookmarkStart w:id="39355" w:name="_Toc426394135"/>
            <w:bookmarkStart w:id="39356" w:name="_Toc427825720"/>
            <w:bookmarkStart w:id="39357" w:name="_Toc427853533"/>
            <w:bookmarkStart w:id="39358" w:name="_Toc427855773"/>
            <w:bookmarkStart w:id="39359" w:name="_Toc427857974"/>
            <w:bookmarkEnd w:id="39349"/>
            <w:bookmarkEnd w:id="39350"/>
            <w:bookmarkEnd w:id="39351"/>
            <w:bookmarkEnd w:id="39352"/>
            <w:bookmarkEnd w:id="39353"/>
            <w:bookmarkEnd w:id="39354"/>
            <w:bookmarkEnd w:id="39355"/>
            <w:bookmarkEnd w:id="39356"/>
            <w:bookmarkEnd w:id="39357"/>
            <w:bookmarkEnd w:id="39358"/>
            <w:bookmarkEnd w:id="39359"/>
          </w:p>
        </w:tc>
        <w:tc>
          <w:tcPr>
            <w:tcW w:w="846" w:type="dxa"/>
            <w:tcBorders>
              <w:top w:val="single" w:sz="4" w:space="0" w:color="auto"/>
              <w:left w:val="single" w:sz="4" w:space="0" w:color="auto"/>
              <w:bottom w:val="single" w:sz="4" w:space="0" w:color="auto"/>
              <w:right w:val="single" w:sz="4" w:space="0" w:color="auto"/>
            </w:tcBorders>
          </w:tcPr>
          <w:p w14:paraId="02A5E6B9" w14:textId="00000BD2" w:rsidR="005F4718" w:rsidRPr="00C973B7" w:rsidDel="006346A9" w:rsidRDefault="005F4718">
            <w:pPr>
              <w:rPr>
                <w:del w:id="39360" w:author="Ramasubramani, Hariharan" w:date="2015-07-20T11:34:00Z"/>
                <w:rFonts w:cstheme="minorHAnsi"/>
                <w:szCs w:val="18"/>
              </w:rPr>
              <w:pPrChange w:id="39361" w:author="Ramasubramani, Hariharan" w:date="2015-07-27T20:55:00Z">
                <w:pPr>
                  <w:ind w:left="-57" w:right="-76" w:firstLine="0"/>
                  <w:jc w:val="center"/>
                </w:pPr>
              </w:pPrChange>
            </w:pPr>
            <w:del w:id="39362" w:author="Ramasubramani, Hariharan" w:date="2015-07-20T11:34:00Z">
              <w:r w:rsidRPr="00C973B7" w:rsidDel="006346A9">
                <w:rPr>
                  <w:rFonts w:cstheme="minorHAnsi"/>
                  <w:szCs w:val="18"/>
                </w:rPr>
                <w:delText>&lt;Blank&gt;</w:delText>
              </w:r>
              <w:bookmarkStart w:id="39363" w:name="_Toc426385714"/>
              <w:bookmarkStart w:id="39364" w:name="_Toc426387118"/>
              <w:bookmarkStart w:id="39365" w:name="_Toc426388521"/>
              <w:bookmarkStart w:id="39366" w:name="_Toc426389925"/>
              <w:bookmarkStart w:id="39367" w:name="_Toc426391329"/>
              <w:bookmarkStart w:id="39368" w:name="_Toc426392733"/>
              <w:bookmarkStart w:id="39369" w:name="_Toc426394136"/>
              <w:bookmarkStart w:id="39370" w:name="_Toc427825721"/>
              <w:bookmarkStart w:id="39371" w:name="_Toc427853534"/>
              <w:bookmarkStart w:id="39372" w:name="_Toc427855774"/>
              <w:bookmarkStart w:id="39373" w:name="_Toc427857975"/>
              <w:bookmarkEnd w:id="39363"/>
              <w:bookmarkEnd w:id="39364"/>
              <w:bookmarkEnd w:id="39365"/>
              <w:bookmarkEnd w:id="39366"/>
              <w:bookmarkEnd w:id="39367"/>
              <w:bookmarkEnd w:id="39368"/>
              <w:bookmarkEnd w:id="39369"/>
              <w:bookmarkEnd w:id="39370"/>
              <w:bookmarkEnd w:id="39371"/>
              <w:bookmarkEnd w:id="39372"/>
              <w:bookmarkEnd w:id="39373"/>
            </w:del>
          </w:p>
        </w:tc>
        <w:bookmarkStart w:id="39374" w:name="_Toc426385715"/>
        <w:bookmarkStart w:id="39375" w:name="_Toc426387119"/>
        <w:bookmarkStart w:id="39376" w:name="_Toc426388522"/>
        <w:bookmarkStart w:id="39377" w:name="_Toc426389926"/>
        <w:bookmarkStart w:id="39378" w:name="_Toc426391330"/>
        <w:bookmarkStart w:id="39379" w:name="_Toc426392734"/>
        <w:bookmarkStart w:id="39380" w:name="_Toc426394137"/>
        <w:bookmarkStart w:id="39381" w:name="_Toc427825722"/>
        <w:bookmarkStart w:id="39382" w:name="_Toc427853535"/>
        <w:bookmarkStart w:id="39383" w:name="_Toc427855775"/>
        <w:bookmarkStart w:id="39384" w:name="_Toc427857976"/>
        <w:bookmarkEnd w:id="39374"/>
        <w:bookmarkEnd w:id="39375"/>
        <w:bookmarkEnd w:id="39376"/>
        <w:bookmarkEnd w:id="39377"/>
        <w:bookmarkEnd w:id="39378"/>
        <w:bookmarkEnd w:id="39379"/>
        <w:bookmarkEnd w:id="39380"/>
        <w:bookmarkEnd w:id="39381"/>
        <w:bookmarkEnd w:id="39382"/>
        <w:bookmarkEnd w:id="39383"/>
        <w:bookmarkEnd w:id="39384"/>
      </w:tr>
      <w:tr w:rsidR="005F4718" w:rsidRPr="00C973B7" w:rsidDel="006346A9" w14:paraId="10FC0938" w14:textId="6737A73A" w:rsidTr="008C172F">
        <w:trPr>
          <w:cantSplit/>
          <w:trHeight w:val="314"/>
          <w:jc w:val="center"/>
          <w:del w:id="39385" w:author="Ramasubramani, Hariharan" w:date="2015-07-20T11:34:00Z"/>
        </w:trPr>
        <w:tc>
          <w:tcPr>
            <w:tcW w:w="1086" w:type="dxa"/>
            <w:tcBorders>
              <w:top w:val="single" w:sz="4" w:space="0" w:color="auto"/>
              <w:left w:val="single" w:sz="4" w:space="0" w:color="auto"/>
              <w:bottom w:val="single" w:sz="4" w:space="0" w:color="auto"/>
              <w:right w:val="single" w:sz="4" w:space="0" w:color="auto"/>
            </w:tcBorders>
          </w:tcPr>
          <w:p w14:paraId="2377AB88" w14:textId="42A056D4" w:rsidR="005F4718" w:rsidRPr="00C973B7" w:rsidDel="006346A9" w:rsidRDefault="005F4718">
            <w:pPr>
              <w:rPr>
                <w:del w:id="39386" w:author="Ramasubramani, Hariharan" w:date="2015-07-20T11:34:00Z"/>
                <w:rFonts w:cstheme="minorHAnsi"/>
                <w:b/>
              </w:rPr>
              <w:pPrChange w:id="39387" w:author="Ramasubramani, Hariharan" w:date="2015-07-27T20:55:00Z">
                <w:pPr>
                  <w:pStyle w:val="ListParagraph"/>
                  <w:numPr>
                    <w:ilvl w:val="3"/>
                    <w:numId w:val="23"/>
                  </w:numPr>
                  <w:tabs>
                    <w:tab w:val="num" w:pos="2459"/>
                  </w:tabs>
                  <w:overflowPunct w:val="0"/>
                  <w:autoSpaceDE w:val="0"/>
                  <w:autoSpaceDN w:val="0"/>
                  <w:spacing w:after="60"/>
                  <w:ind w:left="-43" w:firstLine="0"/>
                  <w:textAlignment w:val="baseline"/>
                </w:pPr>
              </w:pPrChange>
            </w:pPr>
            <w:bookmarkStart w:id="39388" w:name="_Toc426385716"/>
            <w:bookmarkStart w:id="39389" w:name="_Toc426387120"/>
            <w:bookmarkStart w:id="39390" w:name="_Toc426388523"/>
            <w:bookmarkStart w:id="39391" w:name="_Toc426389927"/>
            <w:bookmarkStart w:id="39392" w:name="_Toc426391331"/>
            <w:bookmarkStart w:id="39393" w:name="_Toc426392735"/>
            <w:bookmarkStart w:id="39394" w:name="_Toc426394138"/>
            <w:bookmarkStart w:id="39395" w:name="_Toc427825723"/>
            <w:bookmarkStart w:id="39396" w:name="_Toc427853536"/>
            <w:bookmarkStart w:id="39397" w:name="_Toc427855776"/>
            <w:bookmarkStart w:id="39398" w:name="_Toc427857977"/>
            <w:bookmarkEnd w:id="39388"/>
            <w:bookmarkEnd w:id="39389"/>
            <w:bookmarkEnd w:id="39390"/>
            <w:bookmarkEnd w:id="39391"/>
            <w:bookmarkEnd w:id="39392"/>
            <w:bookmarkEnd w:id="39393"/>
            <w:bookmarkEnd w:id="39394"/>
            <w:bookmarkEnd w:id="39395"/>
            <w:bookmarkEnd w:id="39396"/>
            <w:bookmarkEnd w:id="39397"/>
            <w:bookmarkEnd w:id="39398"/>
          </w:p>
        </w:tc>
        <w:tc>
          <w:tcPr>
            <w:tcW w:w="2408" w:type="dxa"/>
            <w:tcBorders>
              <w:top w:val="single" w:sz="4" w:space="0" w:color="auto"/>
              <w:left w:val="single" w:sz="4" w:space="0" w:color="auto"/>
              <w:bottom w:val="single" w:sz="4" w:space="0" w:color="auto"/>
              <w:right w:val="single" w:sz="4" w:space="0" w:color="auto"/>
            </w:tcBorders>
          </w:tcPr>
          <w:p w14:paraId="40FC554D" w14:textId="1C2FE4F3" w:rsidR="005F4718" w:rsidRPr="00C973B7" w:rsidDel="006346A9" w:rsidRDefault="005F4718">
            <w:pPr>
              <w:rPr>
                <w:del w:id="39399" w:author="Ramasubramani, Hariharan" w:date="2015-07-20T11:34:00Z"/>
                <w:rFonts w:cstheme="minorHAnsi"/>
                <w:szCs w:val="18"/>
              </w:rPr>
              <w:pPrChange w:id="39400" w:author="Ramasubramani, Hariharan" w:date="2015-07-27T20:55:00Z">
                <w:pPr>
                  <w:ind w:firstLine="0"/>
                </w:pPr>
              </w:pPrChange>
            </w:pPr>
            <w:del w:id="39401" w:author="Ramasubramani, Hariharan" w:date="2015-07-20T11:34:00Z">
              <w:r w:rsidRPr="00C973B7" w:rsidDel="006346A9">
                <w:rPr>
                  <w:rFonts w:cstheme="minorHAnsi"/>
                  <w:szCs w:val="18"/>
                </w:rPr>
                <w:delText xml:space="preserve">Forms Module </w:delText>
              </w:r>
              <w:r w:rsidDel="006346A9">
                <w:rPr>
                  <w:rFonts w:cstheme="minorHAnsi"/>
                  <w:szCs w:val="18"/>
                </w:rPr>
                <w:delText>code_type_lang</w:delText>
              </w:r>
              <w:bookmarkStart w:id="39402" w:name="_Toc426385717"/>
              <w:bookmarkStart w:id="39403" w:name="_Toc426387121"/>
              <w:bookmarkStart w:id="39404" w:name="_Toc426388524"/>
              <w:bookmarkStart w:id="39405" w:name="_Toc426389928"/>
              <w:bookmarkStart w:id="39406" w:name="_Toc426391332"/>
              <w:bookmarkStart w:id="39407" w:name="_Toc426392736"/>
              <w:bookmarkStart w:id="39408" w:name="_Toc426394139"/>
              <w:bookmarkStart w:id="39409" w:name="_Toc427825724"/>
              <w:bookmarkStart w:id="39410" w:name="_Toc427853537"/>
              <w:bookmarkStart w:id="39411" w:name="_Toc427855777"/>
              <w:bookmarkStart w:id="39412" w:name="_Toc427857978"/>
              <w:bookmarkEnd w:id="39402"/>
              <w:bookmarkEnd w:id="39403"/>
              <w:bookmarkEnd w:id="39404"/>
              <w:bookmarkEnd w:id="39405"/>
              <w:bookmarkEnd w:id="39406"/>
              <w:bookmarkEnd w:id="39407"/>
              <w:bookmarkEnd w:id="39408"/>
              <w:bookmarkEnd w:id="39409"/>
              <w:bookmarkEnd w:id="39410"/>
              <w:bookmarkEnd w:id="39411"/>
              <w:bookmarkEnd w:id="39412"/>
            </w:del>
          </w:p>
        </w:tc>
        <w:tc>
          <w:tcPr>
            <w:tcW w:w="759" w:type="dxa"/>
            <w:tcBorders>
              <w:top w:val="single" w:sz="4" w:space="0" w:color="auto"/>
              <w:left w:val="single" w:sz="4" w:space="0" w:color="auto"/>
              <w:bottom w:val="single" w:sz="4" w:space="0" w:color="auto"/>
              <w:right w:val="single" w:sz="4" w:space="0" w:color="auto"/>
            </w:tcBorders>
          </w:tcPr>
          <w:p w14:paraId="2B613D18" w14:textId="746F0143" w:rsidR="005F4718" w:rsidRPr="00C973B7" w:rsidDel="006346A9" w:rsidRDefault="005F4718">
            <w:pPr>
              <w:rPr>
                <w:del w:id="39413" w:author="Ramasubramani, Hariharan" w:date="2015-07-20T11:34:00Z"/>
                <w:rFonts w:cstheme="minorHAnsi"/>
              </w:rPr>
              <w:pPrChange w:id="39414" w:author="Ramasubramani, Hariharan" w:date="2015-07-27T20:55:00Z">
                <w:pPr>
                  <w:ind w:firstLine="0"/>
                </w:pPr>
              </w:pPrChange>
            </w:pPr>
            <w:del w:id="39415" w:author="Ramasubramani, Hariharan" w:date="2015-07-20T11:34:00Z">
              <w:r w:rsidRPr="00C973B7" w:rsidDel="006346A9">
                <w:rPr>
                  <w:rFonts w:cstheme="minorHAnsi"/>
                </w:rPr>
                <w:delText>-</w:delText>
              </w:r>
              <w:bookmarkStart w:id="39416" w:name="_Toc426385718"/>
              <w:bookmarkStart w:id="39417" w:name="_Toc426387122"/>
              <w:bookmarkStart w:id="39418" w:name="_Toc426388525"/>
              <w:bookmarkStart w:id="39419" w:name="_Toc426389929"/>
              <w:bookmarkStart w:id="39420" w:name="_Toc426391333"/>
              <w:bookmarkStart w:id="39421" w:name="_Toc426392737"/>
              <w:bookmarkStart w:id="39422" w:name="_Toc426394140"/>
              <w:bookmarkStart w:id="39423" w:name="_Toc427825725"/>
              <w:bookmarkStart w:id="39424" w:name="_Toc427853538"/>
              <w:bookmarkStart w:id="39425" w:name="_Toc427855778"/>
              <w:bookmarkStart w:id="39426" w:name="_Toc427857979"/>
              <w:bookmarkEnd w:id="39416"/>
              <w:bookmarkEnd w:id="39417"/>
              <w:bookmarkEnd w:id="39418"/>
              <w:bookmarkEnd w:id="39419"/>
              <w:bookmarkEnd w:id="39420"/>
              <w:bookmarkEnd w:id="39421"/>
              <w:bookmarkEnd w:id="39422"/>
              <w:bookmarkEnd w:id="39423"/>
              <w:bookmarkEnd w:id="39424"/>
              <w:bookmarkEnd w:id="39425"/>
              <w:bookmarkEnd w:id="39426"/>
            </w:del>
          </w:p>
        </w:tc>
        <w:tc>
          <w:tcPr>
            <w:tcW w:w="1018" w:type="dxa"/>
            <w:tcBorders>
              <w:top w:val="single" w:sz="4" w:space="0" w:color="auto"/>
              <w:left w:val="single" w:sz="4" w:space="0" w:color="auto"/>
              <w:bottom w:val="single" w:sz="4" w:space="0" w:color="auto"/>
              <w:right w:val="single" w:sz="4" w:space="0" w:color="auto"/>
            </w:tcBorders>
          </w:tcPr>
          <w:p w14:paraId="4C719E8E" w14:textId="61905003" w:rsidR="005F4718" w:rsidRPr="00E86101" w:rsidDel="006346A9" w:rsidRDefault="00B95A44">
            <w:pPr>
              <w:rPr>
                <w:del w:id="39427" w:author="Ramasubramani, Hariharan" w:date="2015-07-20T11:34:00Z"/>
                <w:rFonts w:cstheme="minorHAnsi"/>
                <w:szCs w:val="18"/>
              </w:rPr>
              <w:pPrChange w:id="39428" w:author="Ramasubramani, Hariharan" w:date="2015-07-27T20:55:00Z">
                <w:pPr>
                  <w:ind w:left="-57" w:firstLine="0"/>
                  <w:jc w:val="center"/>
                </w:pPr>
              </w:pPrChange>
            </w:pPr>
            <w:del w:id="39429" w:author="Ramasubramani, Hariharan" w:date="2015-07-20T11:34:00Z">
              <w:r w:rsidRPr="00B95A44" w:rsidDel="006346A9">
                <w:rPr>
                  <w:rFonts w:cstheme="minorHAnsi"/>
                  <w:szCs w:val="18"/>
                </w:rPr>
                <w:delText>O (CR621)</w:delText>
              </w:r>
              <w:bookmarkStart w:id="39430" w:name="_Toc426385719"/>
              <w:bookmarkStart w:id="39431" w:name="_Toc426387123"/>
              <w:bookmarkStart w:id="39432" w:name="_Toc426388526"/>
              <w:bookmarkStart w:id="39433" w:name="_Toc426389930"/>
              <w:bookmarkStart w:id="39434" w:name="_Toc426391334"/>
              <w:bookmarkStart w:id="39435" w:name="_Toc426392738"/>
              <w:bookmarkStart w:id="39436" w:name="_Toc426394141"/>
              <w:bookmarkStart w:id="39437" w:name="_Toc427825726"/>
              <w:bookmarkStart w:id="39438" w:name="_Toc427853539"/>
              <w:bookmarkStart w:id="39439" w:name="_Toc427855779"/>
              <w:bookmarkStart w:id="39440" w:name="_Toc427857980"/>
              <w:bookmarkEnd w:id="39430"/>
              <w:bookmarkEnd w:id="39431"/>
              <w:bookmarkEnd w:id="39432"/>
              <w:bookmarkEnd w:id="39433"/>
              <w:bookmarkEnd w:id="39434"/>
              <w:bookmarkEnd w:id="39435"/>
              <w:bookmarkEnd w:id="39436"/>
              <w:bookmarkEnd w:id="39437"/>
              <w:bookmarkEnd w:id="39438"/>
              <w:bookmarkEnd w:id="39439"/>
              <w:bookmarkEnd w:id="39440"/>
            </w:del>
          </w:p>
        </w:tc>
        <w:tc>
          <w:tcPr>
            <w:tcW w:w="897" w:type="dxa"/>
            <w:tcBorders>
              <w:top w:val="single" w:sz="4" w:space="0" w:color="auto"/>
              <w:left w:val="single" w:sz="4" w:space="0" w:color="auto"/>
              <w:bottom w:val="single" w:sz="4" w:space="0" w:color="auto"/>
              <w:right w:val="single" w:sz="4" w:space="0" w:color="auto"/>
            </w:tcBorders>
          </w:tcPr>
          <w:p w14:paraId="3DDC8973" w14:textId="785A79D9" w:rsidR="005F4718" w:rsidRPr="00E86101" w:rsidDel="006346A9" w:rsidRDefault="005F4718">
            <w:pPr>
              <w:rPr>
                <w:del w:id="39441" w:author="Ramasubramani, Hariharan" w:date="2015-07-20T11:34:00Z"/>
                <w:rFonts w:cstheme="minorHAnsi"/>
                <w:szCs w:val="18"/>
              </w:rPr>
              <w:pPrChange w:id="39442" w:author="Ramasubramani, Hariharan" w:date="2015-07-27T20:55:00Z">
                <w:pPr>
                  <w:ind w:left="-57" w:firstLine="0"/>
                  <w:jc w:val="center"/>
                </w:pPr>
              </w:pPrChange>
            </w:pPr>
            <w:del w:id="39443" w:author="Ramasubramani, Hariharan" w:date="2015-07-20T11:34:00Z">
              <w:r w:rsidRPr="00E86101" w:rsidDel="006346A9">
                <w:rPr>
                  <w:rFonts w:cstheme="minorHAnsi"/>
                  <w:szCs w:val="18"/>
                </w:rPr>
                <w:delText>E</w:delText>
              </w:r>
              <w:bookmarkStart w:id="39444" w:name="_Toc426385720"/>
              <w:bookmarkStart w:id="39445" w:name="_Toc426387124"/>
              <w:bookmarkStart w:id="39446" w:name="_Toc426388527"/>
              <w:bookmarkStart w:id="39447" w:name="_Toc426389931"/>
              <w:bookmarkStart w:id="39448" w:name="_Toc426391335"/>
              <w:bookmarkStart w:id="39449" w:name="_Toc426392739"/>
              <w:bookmarkStart w:id="39450" w:name="_Toc426394142"/>
              <w:bookmarkStart w:id="39451" w:name="_Toc427825727"/>
              <w:bookmarkStart w:id="39452" w:name="_Toc427853540"/>
              <w:bookmarkStart w:id="39453" w:name="_Toc427855780"/>
              <w:bookmarkStart w:id="39454" w:name="_Toc427857981"/>
              <w:bookmarkEnd w:id="39444"/>
              <w:bookmarkEnd w:id="39445"/>
              <w:bookmarkEnd w:id="39446"/>
              <w:bookmarkEnd w:id="39447"/>
              <w:bookmarkEnd w:id="39448"/>
              <w:bookmarkEnd w:id="39449"/>
              <w:bookmarkEnd w:id="39450"/>
              <w:bookmarkEnd w:id="39451"/>
              <w:bookmarkEnd w:id="39452"/>
              <w:bookmarkEnd w:id="39453"/>
              <w:bookmarkEnd w:id="39454"/>
            </w:del>
          </w:p>
        </w:tc>
        <w:tc>
          <w:tcPr>
            <w:tcW w:w="1248" w:type="dxa"/>
            <w:tcBorders>
              <w:top w:val="single" w:sz="4" w:space="0" w:color="auto"/>
              <w:left w:val="single" w:sz="4" w:space="0" w:color="auto"/>
              <w:bottom w:val="single" w:sz="4" w:space="0" w:color="auto"/>
              <w:right w:val="single" w:sz="4" w:space="0" w:color="auto"/>
            </w:tcBorders>
          </w:tcPr>
          <w:p w14:paraId="5091CEC7" w14:textId="42017637" w:rsidR="005F4718" w:rsidRPr="00E86101" w:rsidDel="006346A9" w:rsidRDefault="00A137AC">
            <w:pPr>
              <w:rPr>
                <w:del w:id="39455" w:author="Ramasubramani, Hariharan" w:date="2015-07-20T11:34:00Z"/>
                <w:rFonts w:cstheme="minorHAnsi"/>
                <w:szCs w:val="18"/>
              </w:rPr>
              <w:pPrChange w:id="39456" w:author="Ramasubramani, Hariharan" w:date="2015-07-27T20:55:00Z">
                <w:pPr>
                  <w:ind w:left="-57" w:right="-98" w:firstLine="0"/>
                  <w:jc w:val="center"/>
                </w:pPr>
              </w:pPrChange>
            </w:pPr>
            <w:del w:id="39457" w:author="Ramasubramani, Hariharan" w:date="2015-07-20T11:34:00Z">
              <w:r w:rsidDel="006346A9">
                <w:rPr>
                  <w:rFonts w:cstheme="minorHAnsi"/>
                  <w:szCs w:val="18"/>
                </w:rPr>
                <w:delText>ANSC</w:delText>
              </w:r>
              <w:bookmarkStart w:id="39458" w:name="_Toc426385721"/>
              <w:bookmarkStart w:id="39459" w:name="_Toc426387125"/>
              <w:bookmarkStart w:id="39460" w:name="_Toc426388528"/>
              <w:bookmarkStart w:id="39461" w:name="_Toc426389932"/>
              <w:bookmarkStart w:id="39462" w:name="_Toc426391336"/>
              <w:bookmarkStart w:id="39463" w:name="_Toc426392740"/>
              <w:bookmarkStart w:id="39464" w:name="_Toc426394143"/>
              <w:bookmarkStart w:id="39465" w:name="_Toc427825728"/>
              <w:bookmarkStart w:id="39466" w:name="_Toc427853541"/>
              <w:bookmarkStart w:id="39467" w:name="_Toc427855781"/>
              <w:bookmarkStart w:id="39468" w:name="_Toc427857982"/>
              <w:bookmarkEnd w:id="39458"/>
              <w:bookmarkEnd w:id="39459"/>
              <w:bookmarkEnd w:id="39460"/>
              <w:bookmarkEnd w:id="39461"/>
              <w:bookmarkEnd w:id="39462"/>
              <w:bookmarkEnd w:id="39463"/>
              <w:bookmarkEnd w:id="39464"/>
              <w:bookmarkEnd w:id="39465"/>
              <w:bookmarkEnd w:id="39466"/>
              <w:bookmarkEnd w:id="39467"/>
              <w:bookmarkEnd w:id="39468"/>
            </w:del>
          </w:p>
        </w:tc>
        <w:tc>
          <w:tcPr>
            <w:tcW w:w="734" w:type="dxa"/>
            <w:tcBorders>
              <w:top w:val="single" w:sz="4" w:space="0" w:color="auto"/>
              <w:left w:val="single" w:sz="4" w:space="0" w:color="auto"/>
              <w:bottom w:val="single" w:sz="4" w:space="0" w:color="auto"/>
              <w:right w:val="single" w:sz="4" w:space="0" w:color="auto"/>
            </w:tcBorders>
          </w:tcPr>
          <w:p w14:paraId="04B68582" w14:textId="4D20E389" w:rsidR="005F4718" w:rsidRPr="00E86101" w:rsidDel="006346A9" w:rsidRDefault="005F4718">
            <w:pPr>
              <w:rPr>
                <w:del w:id="39469" w:author="Ramasubramani, Hariharan" w:date="2015-07-20T11:34:00Z"/>
                <w:rFonts w:cstheme="minorHAnsi"/>
                <w:szCs w:val="18"/>
              </w:rPr>
              <w:pPrChange w:id="39470" w:author="Ramasubramani, Hariharan" w:date="2015-07-27T20:55:00Z">
                <w:pPr>
                  <w:ind w:left="-57" w:firstLine="0"/>
                  <w:jc w:val="center"/>
                </w:pPr>
              </w:pPrChange>
            </w:pPr>
            <w:del w:id="39471" w:author="Ramasubramani, Hariharan" w:date="2015-07-20T11:34:00Z">
              <w:r w:rsidRPr="00E86101" w:rsidDel="006346A9">
                <w:rPr>
                  <w:rFonts w:cstheme="minorHAnsi"/>
                  <w:szCs w:val="18"/>
                </w:rPr>
                <w:delText>1</w:delText>
              </w:r>
              <w:bookmarkStart w:id="39472" w:name="_Toc426385722"/>
              <w:bookmarkStart w:id="39473" w:name="_Toc426387126"/>
              <w:bookmarkStart w:id="39474" w:name="_Toc426388529"/>
              <w:bookmarkStart w:id="39475" w:name="_Toc426389933"/>
              <w:bookmarkStart w:id="39476" w:name="_Toc426391337"/>
              <w:bookmarkStart w:id="39477" w:name="_Toc426392741"/>
              <w:bookmarkStart w:id="39478" w:name="_Toc426394144"/>
              <w:bookmarkStart w:id="39479" w:name="_Toc427825729"/>
              <w:bookmarkStart w:id="39480" w:name="_Toc427853542"/>
              <w:bookmarkStart w:id="39481" w:name="_Toc427855782"/>
              <w:bookmarkStart w:id="39482" w:name="_Toc427857983"/>
              <w:bookmarkEnd w:id="39472"/>
              <w:bookmarkEnd w:id="39473"/>
              <w:bookmarkEnd w:id="39474"/>
              <w:bookmarkEnd w:id="39475"/>
              <w:bookmarkEnd w:id="39476"/>
              <w:bookmarkEnd w:id="39477"/>
              <w:bookmarkEnd w:id="39478"/>
              <w:bookmarkEnd w:id="39479"/>
              <w:bookmarkEnd w:id="39480"/>
              <w:bookmarkEnd w:id="39481"/>
              <w:bookmarkEnd w:id="39482"/>
            </w:del>
          </w:p>
        </w:tc>
        <w:tc>
          <w:tcPr>
            <w:tcW w:w="1868" w:type="dxa"/>
            <w:tcBorders>
              <w:top w:val="single" w:sz="4" w:space="0" w:color="auto"/>
              <w:left w:val="single" w:sz="4" w:space="0" w:color="auto"/>
              <w:bottom w:val="single" w:sz="4" w:space="0" w:color="auto"/>
              <w:right w:val="single" w:sz="4" w:space="0" w:color="auto"/>
            </w:tcBorders>
          </w:tcPr>
          <w:p w14:paraId="692C7E34" w14:textId="3819337A" w:rsidR="005F4718" w:rsidRPr="00B47752" w:rsidDel="006346A9" w:rsidRDefault="005F4718">
            <w:pPr>
              <w:rPr>
                <w:del w:id="39483" w:author="Ramasubramani, Hariharan" w:date="2015-07-20T11:34:00Z"/>
                <w:rFonts w:cstheme="minorHAnsi"/>
                <w:szCs w:val="18"/>
              </w:rPr>
              <w:pPrChange w:id="39484" w:author="Ramasubramani, Hariharan" w:date="2015-07-27T20:55:00Z">
                <w:pPr>
                  <w:ind w:firstLine="0"/>
                  <w:jc w:val="center"/>
                </w:pPr>
              </w:pPrChange>
            </w:pPr>
            <w:del w:id="39485" w:author="Ramasubramani, Hariharan" w:date="2015-07-20T11:34:00Z">
              <w:r w:rsidRPr="00B47752" w:rsidDel="006346A9">
                <w:rPr>
                  <w:rFonts w:cstheme="minorHAnsi"/>
                  <w:szCs w:val="18"/>
                </w:rPr>
                <w:delText>Format:</w:delText>
              </w:r>
              <w:bookmarkStart w:id="39486" w:name="_Toc426385723"/>
              <w:bookmarkStart w:id="39487" w:name="_Toc426387127"/>
              <w:bookmarkStart w:id="39488" w:name="_Toc426388530"/>
              <w:bookmarkStart w:id="39489" w:name="_Toc426389934"/>
              <w:bookmarkStart w:id="39490" w:name="_Toc426391338"/>
              <w:bookmarkStart w:id="39491" w:name="_Toc426392742"/>
              <w:bookmarkStart w:id="39492" w:name="_Toc426394145"/>
              <w:bookmarkStart w:id="39493" w:name="_Toc427825730"/>
              <w:bookmarkStart w:id="39494" w:name="_Toc427853543"/>
              <w:bookmarkStart w:id="39495" w:name="_Toc427855783"/>
              <w:bookmarkStart w:id="39496" w:name="_Toc427857984"/>
              <w:bookmarkEnd w:id="39486"/>
              <w:bookmarkEnd w:id="39487"/>
              <w:bookmarkEnd w:id="39488"/>
              <w:bookmarkEnd w:id="39489"/>
              <w:bookmarkEnd w:id="39490"/>
              <w:bookmarkEnd w:id="39491"/>
              <w:bookmarkEnd w:id="39492"/>
              <w:bookmarkEnd w:id="39493"/>
              <w:bookmarkEnd w:id="39494"/>
              <w:bookmarkEnd w:id="39495"/>
              <w:bookmarkEnd w:id="39496"/>
            </w:del>
          </w:p>
          <w:p w14:paraId="6AF270A6" w14:textId="48F24F27" w:rsidR="005F4718" w:rsidDel="006346A9" w:rsidRDefault="005F4718">
            <w:pPr>
              <w:rPr>
                <w:del w:id="39497" w:author="Ramasubramani, Hariharan" w:date="2015-07-20T11:34:00Z"/>
                <w:rFonts w:cstheme="minorHAnsi"/>
                <w:szCs w:val="18"/>
              </w:rPr>
              <w:pPrChange w:id="39498" w:author="Ramasubramani, Hariharan" w:date="2015-07-27T20:55:00Z">
                <w:pPr>
                  <w:pStyle w:val="ListParagraph"/>
                  <w:ind w:left="6" w:firstLine="0"/>
                </w:pPr>
              </w:pPrChange>
            </w:pPr>
            <w:del w:id="39499" w:author="Ramasubramani, Hariharan" w:date="2015-07-20T11:34:00Z">
              <w:r w:rsidRPr="00E86101" w:rsidDel="006346A9">
                <w:rPr>
                  <w:rFonts w:cstheme="minorHAnsi"/>
                  <w:szCs w:val="18"/>
                </w:rPr>
                <w:delText>E</w:delText>
              </w:r>
              <w:bookmarkStart w:id="39500" w:name="_Toc426385724"/>
              <w:bookmarkStart w:id="39501" w:name="_Toc426387128"/>
              <w:bookmarkStart w:id="39502" w:name="_Toc426388531"/>
              <w:bookmarkStart w:id="39503" w:name="_Toc426389935"/>
              <w:bookmarkStart w:id="39504" w:name="_Toc426391339"/>
              <w:bookmarkStart w:id="39505" w:name="_Toc426392743"/>
              <w:bookmarkStart w:id="39506" w:name="_Toc426394146"/>
              <w:bookmarkStart w:id="39507" w:name="_Toc427825731"/>
              <w:bookmarkStart w:id="39508" w:name="_Toc427853544"/>
              <w:bookmarkStart w:id="39509" w:name="_Toc427855784"/>
              <w:bookmarkStart w:id="39510" w:name="_Toc427857985"/>
              <w:bookmarkEnd w:id="39500"/>
              <w:bookmarkEnd w:id="39501"/>
              <w:bookmarkEnd w:id="39502"/>
              <w:bookmarkEnd w:id="39503"/>
              <w:bookmarkEnd w:id="39504"/>
              <w:bookmarkEnd w:id="39505"/>
              <w:bookmarkEnd w:id="39506"/>
              <w:bookmarkEnd w:id="39507"/>
              <w:bookmarkEnd w:id="39508"/>
              <w:bookmarkEnd w:id="39509"/>
              <w:bookmarkEnd w:id="39510"/>
            </w:del>
          </w:p>
          <w:p w14:paraId="71D86F63" w14:textId="01C5EA85" w:rsidR="005F4718" w:rsidRPr="00E86101" w:rsidDel="006346A9" w:rsidRDefault="005F4718">
            <w:pPr>
              <w:rPr>
                <w:del w:id="39511" w:author="Ramasubramani, Hariharan" w:date="2015-07-20T11:34:00Z"/>
                <w:rFonts w:cstheme="minorHAnsi"/>
                <w:szCs w:val="18"/>
              </w:rPr>
              <w:pPrChange w:id="39512" w:author="Ramasubramani, Hariharan" w:date="2015-07-27T20:55:00Z">
                <w:pPr>
                  <w:pStyle w:val="ListParagraph"/>
                  <w:ind w:left="6" w:firstLine="0"/>
                </w:pPr>
              </w:pPrChange>
            </w:pPr>
            <w:del w:id="39513" w:author="Ramasubramani, Hariharan" w:date="2015-07-20T11:34:00Z">
              <w:r w:rsidRPr="00E86101" w:rsidDel="006346A9">
                <w:rPr>
                  <w:rFonts w:cstheme="minorHAnsi"/>
                  <w:szCs w:val="18"/>
                </w:rPr>
                <w:delText>F</w:delText>
              </w:r>
              <w:bookmarkStart w:id="39514" w:name="_Toc426385725"/>
              <w:bookmarkStart w:id="39515" w:name="_Toc426387129"/>
              <w:bookmarkStart w:id="39516" w:name="_Toc426388532"/>
              <w:bookmarkStart w:id="39517" w:name="_Toc426389936"/>
              <w:bookmarkStart w:id="39518" w:name="_Toc426391340"/>
              <w:bookmarkStart w:id="39519" w:name="_Toc426392744"/>
              <w:bookmarkStart w:id="39520" w:name="_Toc426394147"/>
              <w:bookmarkStart w:id="39521" w:name="_Toc427825732"/>
              <w:bookmarkStart w:id="39522" w:name="_Toc427853545"/>
              <w:bookmarkStart w:id="39523" w:name="_Toc427855785"/>
              <w:bookmarkStart w:id="39524" w:name="_Toc427857986"/>
              <w:bookmarkEnd w:id="39514"/>
              <w:bookmarkEnd w:id="39515"/>
              <w:bookmarkEnd w:id="39516"/>
              <w:bookmarkEnd w:id="39517"/>
              <w:bookmarkEnd w:id="39518"/>
              <w:bookmarkEnd w:id="39519"/>
              <w:bookmarkEnd w:id="39520"/>
              <w:bookmarkEnd w:id="39521"/>
              <w:bookmarkEnd w:id="39522"/>
              <w:bookmarkEnd w:id="39523"/>
              <w:bookmarkEnd w:id="39524"/>
            </w:del>
          </w:p>
        </w:tc>
        <w:tc>
          <w:tcPr>
            <w:tcW w:w="846" w:type="dxa"/>
            <w:tcBorders>
              <w:top w:val="single" w:sz="4" w:space="0" w:color="auto"/>
              <w:left w:val="single" w:sz="4" w:space="0" w:color="auto"/>
              <w:bottom w:val="single" w:sz="4" w:space="0" w:color="auto"/>
              <w:right w:val="single" w:sz="4" w:space="0" w:color="auto"/>
            </w:tcBorders>
          </w:tcPr>
          <w:p w14:paraId="17361623" w14:textId="20C2AB70" w:rsidR="005F4718" w:rsidRPr="00C973B7" w:rsidDel="006346A9" w:rsidRDefault="005F4718">
            <w:pPr>
              <w:rPr>
                <w:del w:id="39525" w:author="Ramasubramani, Hariharan" w:date="2015-07-20T11:34:00Z"/>
                <w:rFonts w:cstheme="minorHAnsi"/>
                <w:szCs w:val="18"/>
              </w:rPr>
              <w:pPrChange w:id="39526" w:author="Ramasubramani, Hariharan" w:date="2015-07-27T20:55:00Z">
                <w:pPr>
                  <w:ind w:left="-57" w:right="-76" w:firstLine="0"/>
                  <w:jc w:val="center"/>
                </w:pPr>
              </w:pPrChange>
            </w:pPr>
            <w:del w:id="39527" w:author="Ramasubramani, Hariharan" w:date="2015-07-20T11:34:00Z">
              <w:r w:rsidDel="006346A9">
                <w:rPr>
                  <w:rFonts w:cstheme="minorHAnsi"/>
                  <w:szCs w:val="18"/>
                </w:rPr>
                <w:delText>E</w:delText>
              </w:r>
              <w:bookmarkStart w:id="39528" w:name="_Toc426385726"/>
              <w:bookmarkStart w:id="39529" w:name="_Toc426387130"/>
              <w:bookmarkStart w:id="39530" w:name="_Toc426388533"/>
              <w:bookmarkStart w:id="39531" w:name="_Toc426389937"/>
              <w:bookmarkStart w:id="39532" w:name="_Toc426391341"/>
              <w:bookmarkStart w:id="39533" w:name="_Toc426392745"/>
              <w:bookmarkStart w:id="39534" w:name="_Toc426394148"/>
              <w:bookmarkStart w:id="39535" w:name="_Toc427825733"/>
              <w:bookmarkStart w:id="39536" w:name="_Toc427853546"/>
              <w:bookmarkStart w:id="39537" w:name="_Toc427855786"/>
              <w:bookmarkStart w:id="39538" w:name="_Toc427857987"/>
              <w:bookmarkEnd w:id="39528"/>
              <w:bookmarkEnd w:id="39529"/>
              <w:bookmarkEnd w:id="39530"/>
              <w:bookmarkEnd w:id="39531"/>
              <w:bookmarkEnd w:id="39532"/>
              <w:bookmarkEnd w:id="39533"/>
              <w:bookmarkEnd w:id="39534"/>
              <w:bookmarkEnd w:id="39535"/>
              <w:bookmarkEnd w:id="39536"/>
              <w:bookmarkEnd w:id="39537"/>
              <w:bookmarkEnd w:id="39538"/>
            </w:del>
          </w:p>
        </w:tc>
        <w:bookmarkStart w:id="39539" w:name="_Toc426385727"/>
        <w:bookmarkStart w:id="39540" w:name="_Toc426387131"/>
        <w:bookmarkStart w:id="39541" w:name="_Toc426388534"/>
        <w:bookmarkStart w:id="39542" w:name="_Toc426389938"/>
        <w:bookmarkStart w:id="39543" w:name="_Toc426391342"/>
        <w:bookmarkStart w:id="39544" w:name="_Toc426392746"/>
        <w:bookmarkStart w:id="39545" w:name="_Toc426394149"/>
        <w:bookmarkStart w:id="39546" w:name="_Toc427825734"/>
        <w:bookmarkStart w:id="39547" w:name="_Toc427853547"/>
        <w:bookmarkStart w:id="39548" w:name="_Toc427855787"/>
        <w:bookmarkStart w:id="39549" w:name="_Toc427857988"/>
        <w:bookmarkEnd w:id="39539"/>
        <w:bookmarkEnd w:id="39540"/>
        <w:bookmarkEnd w:id="39541"/>
        <w:bookmarkEnd w:id="39542"/>
        <w:bookmarkEnd w:id="39543"/>
        <w:bookmarkEnd w:id="39544"/>
        <w:bookmarkEnd w:id="39545"/>
        <w:bookmarkEnd w:id="39546"/>
        <w:bookmarkEnd w:id="39547"/>
        <w:bookmarkEnd w:id="39548"/>
        <w:bookmarkEnd w:id="39549"/>
      </w:tr>
      <w:tr w:rsidR="005F4718" w:rsidRPr="00C973B7" w:rsidDel="006346A9" w14:paraId="1E9A45C5" w14:textId="11F23FEA" w:rsidTr="008C172F">
        <w:trPr>
          <w:cantSplit/>
          <w:trHeight w:val="314"/>
          <w:jc w:val="center"/>
          <w:del w:id="39550" w:author="Ramasubramani, Hariharan" w:date="2015-07-20T11:34:00Z"/>
        </w:trPr>
        <w:tc>
          <w:tcPr>
            <w:tcW w:w="1086" w:type="dxa"/>
            <w:tcBorders>
              <w:top w:val="single" w:sz="4" w:space="0" w:color="auto"/>
              <w:left w:val="single" w:sz="4" w:space="0" w:color="auto"/>
              <w:bottom w:val="single" w:sz="4" w:space="0" w:color="auto"/>
              <w:right w:val="single" w:sz="4" w:space="0" w:color="auto"/>
            </w:tcBorders>
          </w:tcPr>
          <w:p w14:paraId="2FFA6E47" w14:textId="5D174E1C" w:rsidR="005F4718" w:rsidRPr="00C973B7" w:rsidDel="006346A9" w:rsidRDefault="005F4718">
            <w:pPr>
              <w:rPr>
                <w:del w:id="39551" w:author="Ramasubramani, Hariharan" w:date="2015-07-20T11:34:00Z"/>
                <w:rFonts w:cstheme="minorHAnsi"/>
                <w:b/>
              </w:rPr>
              <w:pPrChange w:id="39552" w:author="Ramasubramani, Hariharan" w:date="2015-07-27T20:55:00Z">
                <w:pPr>
                  <w:pStyle w:val="ListParagraph"/>
                  <w:numPr>
                    <w:ilvl w:val="3"/>
                    <w:numId w:val="23"/>
                  </w:numPr>
                  <w:tabs>
                    <w:tab w:val="num" w:pos="2459"/>
                  </w:tabs>
                  <w:overflowPunct w:val="0"/>
                  <w:autoSpaceDE w:val="0"/>
                  <w:autoSpaceDN w:val="0"/>
                  <w:spacing w:after="60"/>
                  <w:ind w:left="-43" w:firstLine="0"/>
                  <w:textAlignment w:val="baseline"/>
                </w:pPr>
              </w:pPrChange>
            </w:pPr>
            <w:del w:id="39553" w:author="Ramasubramani, Hariharan" w:date="2015-07-20T11:34:00Z">
              <w:r w:rsidDel="006346A9">
                <w:rPr>
                  <w:rFonts w:cstheme="minorHAnsi"/>
                  <w:b/>
                </w:rPr>
                <w:delText>F</w:delText>
              </w:r>
              <w:bookmarkStart w:id="39554" w:name="_Toc426385728"/>
              <w:bookmarkStart w:id="39555" w:name="_Toc426387132"/>
              <w:bookmarkStart w:id="39556" w:name="_Toc426388535"/>
              <w:bookmarkStart w:id="39557" w:name="_Toc426389939"/>
              <w:bookmarkStart w:id="39558" w:name="_Toc426391343"/>
              <w:bookmarkStart w:id="39559" w:name="_Toc426392747"/>
              <w:bookmarkStart w:id="39560" w:name="_Toc426394150"/>
              <w:bookmarkStart w:id="39561" w:name="_Toc427825735"/>
              <w:bookmarkStart w:id="39562" w:name="_Toc427853548"/>
              <w:bookmarkStart w:id="39563" w:name="_Toc427855788"/>
              <w:bookmarkStart w:id="39564" w:name="_Toc427857989"/>
              <w:bookmarkEnd w:id="39554"/>
              <w:bookmarkEnd w:id="39555"/>
              <w:bookmarkEnd w:id="39556"/>
              <w:bookmarkEnd w:id="39557"/>
              <w:bookmarkEnd w:id="39558"/>
              <w:bookmarkEnd w:id="39559"/>
              <w:bookmarkEnd w:id="39560"/>
              <w:bookmarkEnd w:id="39561"/>
              <w:bookmarkEnd w:id="39562"/>
              <w:bookmarkEnd w:id="39563"/>
              <w:bookmarkEnd w:id="39564"/>
            </w:del>
          </w:p>
        </w:tc>
        <w:tc>
          <w:tcPr>
            <w:tcW w:w="2408" w:type="dxa"/>
            <w:tcBorders>
              <w:top w:val="single" w:sz="4" w:space="0" w:color="auto"/>
              <w:left w:val="single" w:sz="4" w:space="0" w:color="auto"/>
              <w:bottom w:val="single" w:sz="4" w:space="0" w:color="auto"/>
              <w:right w:val="single" w:sz="4" w:space="0" w:color="auto"/>
            </w:tcBorders>
          </w:tcPr>
          <w:p w14:paraId="356577D4" w14:textId="621C738B" w:rsidR="005F4718" w:rsidRPr="00C973B7" w:rsidDel="006346A9" w:rsidRDefault="005F4718">
            <w:pPr>
              <w:rPr>
                <w:del w:id="39565" w:author="Ramasubramani, Hariharan" w:date="2015-07-20T11:34:00Z"/>
                <w:rFonts w:cstheme="minorHAnsi"/>
                <w:szCs w:val="18"/>
              </w:rPr>
              <w:pPrChange w:id="39566" w:author="Ramasubramani, Hariharan" w:date="2015-07-27T20:55:00Z">
                <w:pPr>
                  <w:ind w:firstLine="0"/>
                </w:pPr>
              </w:pPrChange>
            </w:pPr>
            <w:del w:id="39567" w:author="Ramasubramani, Hariharan" w:date="2015-07-20T11:34:00Z">
              <w:r w:rsidDel="006346A9">
                <w:rPr>
                  <w:rFonts w:cstheme="minorHAnsi"/>
                  <w:szCs w:val="18"/>
                </w:rPr>
                <w:delText>Forms Module name_reqre</w:delText>
              </w:r>
              <w:bookmarkStart w:id="39568" w:name="_Toc426385729"/>
              <w:bookmarkStart w:id="39569" w:name="_Toc426387133"/>
              <w:bookmarkStart w:id="39570" w:name="_Toc426388536"/>
              <w:bookmarkStart w:id="39571" w:name="_Toc426389940"/>
              <w:bookmarkStart w:id="39572" w:name="_Toc426391344"/>
              <w:bookmarkStart w:id="39573" w:name="_Toc426392748"/>
              <w:bookmarkStart w:id="39574" w:name="_Toc426394151"/>
              <w:bookmarkStart w:id="39575" w:name="_Toc427825736"/>
              <w:bookmarkStart w:id="39576" w:name="_Toc427853549"/>
              <w:bookmarkStart w:id="39577" w:name="_Toc427855789"/>
              <w:bookmarkStart w:id="39578" w:name="_Toc427857990"/>
              <w:bookmarkEnd w:id="39568"/>
              <w:bookmarkEnd w:id="39569"/>
              <w:bookmarkEnd w:id="39570"/>
              <w:bookmarkEnd w:id="39571"/>
              <w:bookmarkEnd w:id="39572"/>
              <w:bookmarkEnd w:id="39573"/>
              <w:bookmarkEnd w:id="39574"/>
              <w:bookmarkEnd w:id="39575"/>
              <w:bookmarkEnd w:id="39576"/>
              <w:bookmarkEnd w:id="39577"/>
              <w:bookmarkEnd w:id="39578"/>
            </w:del>
          </w:p>
        </w:tc>
        <w:tc>
          <w:tcPr>
            <w:tcW w:w="759" w:type="dxa"/>
            <w:tcBorders>
              <w:top w:val="single" w:sz="4" w:space="0" w:color="auto"/>
              <w:left w:val="single" w:sz="4" w:space="0" w:color="auto"/>
              <w:bottom w:val="single" w:sz="4" w:space="0" w:color="auto"/>
              <w:right w:val="single" w:sz="4" w:space="0" w:color="auto"/>
            </w:tcBorders>
          </w:tcPr>
          <w:p w14:paraId="10B2D849" w14:textId="7889807F" w:rsidR="005F4718" w:rsidRPr="00C973B7" w:rsidDel="006346A9" w:rsidRDefault="005F4718">
            <w:pPr>
              <w:rPr>
                <w:del w:id="39579" w:author="Ramasubramani, Hariharan" w:date="2015-07-20T11:34:00Z"/>
                <w:rFonts w:cstheme="minorHAnsi"/>
              </w:rPr>
              <w:pPrChange w:id="39580" w:author="Ramasubramani, Hariharan" w:date="2015-07-27T20:55:00Z">
                <w:pPr>
                  <w:ind w:firstLine="0"/>
                </w:pPr>
              </w:pPrChange>
            </w:pPr>
            <w:del w:id="39581" w:author="Ramasubramani, Hariharan" w:date="2015-07-20T11:34:00Z">
              <w:r w:rsidDel="006346A9">
                <w:rPr>
                  <w:rFonts w:cstheme="minorHAnsi"/>
                </w:rPr>
                <w:delText>-</w:delText>
              </w:r>
              <w:bookmarkStart w:id="39582" w:name="_Toc426385730"/>
              <w:bookmarkStart w:id="39583" w:name="_Toc426387134"/>
              <w:bookmarkStart w:id="39584" w:name="_Toc426388537"/>
              <w:bookmarkStart w:id="39585" w:name="_Toc426389941"/>
              <w:bookmarkStart w:id="39586" w:name="_Toc426391345"/>
              <w:bookmarkStart w:id="39587" w:name="_Toc426392749"/>
              <w:bookmarkStart w:id="39588" w:name="_Toc426394152"/>
              <w:bookmarkStart w:id="39589" w:name="_Toc427825737"/>
              <w:bookmarkStart w:id="39590" w:name="_Toc427853550"/>
              <w:bookmarkStart w:id="39591" w:name="_Toc427855790"/>
              <w:bookmarkStart w:id="39592" w:name="_Toc427857991"/>
              <w:bookmarkEnd w:id="39582"/>
              <w:bookmarkEnd w:id="39583"/>
              <w:bookmarkEnd w:id="39584"/>
              <w:bookmarkEnd w:id="39585"/>
              <w:bookmarkEnd w:id="39586"/>
              <w:bookmarkEnd w:id="39587"/>
              <w:bookmarkEnd w:id="39588"/>
              <w:bookmarkEnd w:id="39589"/>
              <w:bookmarkEnd w:id="39590"/>
              <w:bookmarkEnd w:id="39591"/>
              <w:bookmarkEnd w:id="39592"/>
            </w:del>
          </w:p>
        </w:tc>
        <w:tc>
          <w:tcPr>
            <w:tcW w:w="1018" w:type="dxa"/>
            <w:tcBorders>
              <w:top w:val="single" w:sz="4" w:space="0" w:color="auto"/>
              <w:left w:val="single" w:sz="4" w:space="0" w:color="auto"/>
              <w:bottom w:val="single" w:sz="4" w:space="0" w:color="auto"/>
              <w:right w:val="single" w:sz="4" w:space="0" w:color="auto"/>
            </w:tcBorders>
          </w:tcPr>
          <w:p w14:paraId="38201AF2" w14:textId="4E1382A5" w:rsidR="005F4718" w:rsidRPr="00E86101" w:rsidDel="006346A9" w:rsidRDefault="00B95A44">
            <w:pPr>
              <w:rPr>
                <w:del w:id="39593" w:author="Ramasubramani, Hariharan" w:date="2015-07-20T11:34:00Z"/>
                <w:rFonts w:cstheme="minorHAnsi"/>
                <w:szCs w:val="18"/>
              </w:rPr>
              <w:pPrChange w:id="39594" w:author="Ramasubramani, Hariharan" w:date="2015-07-27T20:55:00Z">
                <w:pPr>
                  <w:ind w:left="-57" w:firstLine="0"/>
                  <w:jc w:val="center"/>
                </w:pPr>
              </w:pPrChange>
            </w:pPr>
            <w:del w:id="39595" w:author="Ramasubramani, Hariharan" w:date="2015-07-20T11:34:00Z">
              <w:r w:rsidRPr="00B95A44" w:rsidDel="006346A9">
                <w:rPr>
                  <w:rFonts w:cstheme="minorHAnsi"/>
                  <w:szCs w:val="18"/>
                </w:rPr>
                <w:delText>O (CR621)</w:delText>
              </w:r>
              <w:bookmarkStart w:id="39596" w:name="_Toc426385731"/>
              <w:bookmarkStart w:id="39597" w:name="_Toc426387135"/>
              <w:bookmarkStart w:id="39598" w:name="_Toc426388538"/>
              <w:bookmarkStart w:id="39599" w:name="_Toc426389942"/>
              <w:bookmarkStart w:id="39600" w:name="_Toc426391346"/>
              <w:bookmarkStart w:id="39601" w:name="_Toc426392750"/>
              <w:bookmarkStart w:id="39602" w:name="_Toc426394153"/>
              <w:bookmarkStart w:id="39603" w:name="_Toc427825738"/>
              <w:bookmarkStart w:id="39604" w:name="_Toc427853551"/>
              <w:bookmarkStart w:id="39605" w:name="_Toc427855791"/>
              <w:bookmarkStart w:id="39606" w:name="_Toc427857992"/>
              <w:bookmarkEnd w:id="39596"/>
              <w:bookmarkEnd w:id="39597"/>
              <w:bookmarkEnd w:id="39598"/>
              <w:bookmarkEnd w:id="39599"/>
              <w:bookmarkEnd w:id="39600"/>
              <w:bookmarkEnd w:id="39601"/>
              <w:bookmarkEnd w:id="39602"/>
              <w:bookmarkEnd w:id="39603"/>
              <w:bookmarkEnd w:id="39604"/>
              <w:bookmarkEnd w:id="39605"/>
              <w:bookmarkEnd w:id="39606"/>
            </w:del>
          </w:p>
        </w:tc>
        <w:tc>
          <w:tcPr>
            <w:tcW w:w="897" w:type="dxa"/>
            <w:tcBorders>
              <w:top w:val="single" w:sz="4" w:space="0" w:color="auto"/>
              <w:left w:val="single" w:sz="4" w:space="0" w:color="auto"/>
              <w:bottom w:val="single" w:sz="4" w:space="0" w:color="auto"/>
              <w:right w:val="single" w:sz="4" w:space="0" w:color="auto"/>
            </w:tcBorders>
          </w:tcPr>
          <w:p w14:paraId="42B6991F" w14:textId="5D87CD2E" w:rsidR="005F4718" w:rsidRPr="00E86101" w:rsidDel="006346A9" w:rsidRDefault="005F4718">
            <w:pPr>
              <w:rPr>
                <w:del w:id="39607" w:author="Ramasubramani, Hariharan" w:date="2015-07-20T11:34:00Z"/>
                <w:rFonts w:cstheme="minorHAnsi"/>
                <w:szCs w:val="18"/>
              </w:rPr>
              <w:pPrChange w:id="39608" w:author="Ramasubramani, Hariharan" w:date="2015-07-27T20:55:00Z">
                <w:pPr>
                  <w:ind w:left="-57" w:firstLine="0"/>
                  <w:jc w:val="center"/>
                </w:pPr>
              </w:pPrChange>
            </w:pPr>
            <w:del w:id="39609" w:author="Ramasubramani, Hariharan" w:date="2015-07-20T11:34:00Z">
              <w:r w:rsidRPr="00E86101" w:rsidDel="006346A9">
                <w:rPr>
                  <w:rFonts w:cstheme="minorHAnsi"/>
                  <w:szCs w:val="18"/>
                </w:rPr>
                <w:delText>E</w:delText>
              </w:r>
              <w:bookmarkStart w:id="39610" w:name="_Toc426385732"/>
              <w:bookmarkStart w:id="39611" w:name="_Toc426387136"/>
              <w:bookmarkStart w:id="39612" w:name="_Toc426388539"/>
              <w:bookmarkStart w:id="39613" w:name="_Toc426389943"/>
              <w:bookmarkStart w:id="39614" w:name="_Toc426391347"/>
              <w:bookmarkStart w:id="39615" w:name="_Toc426392751"/>
              <w:bookmarkStart w:id="39616" w:name="_Toc426394154"/>
              <w:bookmarkStart w:id="39617" w:name="_Toc427825739"/>
              <w:bookmarkStart w:id="39618" w:name="_Toc427853552"/>
              <w:bookmarkStart w:id="39619" w:name="_Toc427855792"/>
              <w:bookmarkStart w:id="39620" w:name="_Toc427857993"/>
              <w:bookmarkEnd w:id="39610"/>
              <w:bookmarkEnd w:id="39611"/>
              <w:bookmarkEnd w:id="39612"/>
              <w:bookmarkEnd w:id="39613"/>
              <w:bookmarkEnd w:id="39614"/>
              <w:bookmarkEnd w:id="39615"/>
              <w:bookmarkEnd w:id="39616"/>
              <w:bookmarkEnd w:id="39617"/>
              <w:bookmarkEnd w:id="39618"/>
              <w:bookmarkEnd w:id="39619"/>
              <w:bookmarkEnd w:id="39620"/>
            </w:del>
          </w:p>
        </w:tc>
        <w:tc>
          <w:tcPr>
            <w:tcW w:w="1248" w:type="dxa"/>
            <w:tcBorders>
              <w:top w:val="single" w:sz="4" w:space="0" w:color="auto"/>
              <w:left w:val="single" w:sz="4" w:space="0" w:color="auto"/>
              <w:bottom w:val="single" w:sz="4" w:space="0" w:color="auto"/>
              <w:right w:val="single" w:sz="4" w:space="0" w:color="auto"/>
            </w:tcBorders>
          </w:tcPr>
          <w:p w14:paraId="721D009E" w14:textId="3DD7445D" w:rsidR="005F4718" w:rsidRPr="00E86101" w:rsidDel="006346A9" w:rsidRDefault="00A137AC">
            <w:pPr>
              <w:rPr>
                <w:del w:id="39621" w:author="Ramasubramani, Hariharan" w:date="2015-07-20T11:34:00Z"/>
                <w:rFonts w:cstheme="minorHAnsi"/>
                <w:szCs w:val="18"/>
              </w:rPr>
              <w:pPrChange w:id="39622" w:author="Ramasubramani, Hariharan" w:date="2015-07-27T20:55:00Z">
                <w:pPr>
                  <w:ind w:left="-57" w:right="-98" w:firstLine="0"/>
                  <w:jc w:val="center"/>
                </w:pPr>
              </w:pPrChange>
            </w:pPr>
            <w:del w:id="39623" w:author="Ramasubramani, Hariharan" w:date="2015-07-20T11:34:00Z">
              <w:r w:rsidDel="006346A9">
                <w:rPr>
                  <w:rFonts w:cstheme="minorHAnsi"/>
                  <w:szCs w:val="18"/>
                </w:rPr>
                <w:delText>ANSC</w:delText>
              </w:r>
              <w:bookmarkStart w:id="39624" w:name="_Toc426385733"/>
              <w:bookmarkStart w:id="39625" w:name="_Toc426387137"/>
              <w:bookmarkStart w:id="39626" w:name="_Toc426388540"/>
              <w:bookmarkStart w:id="39627" w:name="_Toc426389944"/>
              <w:bookmarkStart w:id="39628" w:name="_Toc426391348"/>
              <w:bookmarkStart w:id="39629" w:name="_Toc426392752"/>
              <w:bookmarkStart w:id="39630" w:name="_Toc426394155"/>
              <w:bookmarkStart w:id="39631" w:name="_Toc427825740"/>
              <w:bookmarkStart w:id="39632" w:name="_Toc427853553"/>
              <w:bookmarkStart w:id="39633" w:name="_Toc427855793"/>
              <w:bookmarkStart w:id="39634" w:name="_Toc427857994"/>
              <w:bookmarkEnd w:id="39624"/>
              <w:bookmarkEnd w:id="39625"/>
              <w:bookmarkEnd w:id="39626"/>
              <w:bookmarkEnd w:id="39627"/>
              <w:bookmarkEnd w:id="39628"/>
              <w:bookmarkEnd w:id="39629"/>
              <w:bookmarkEnd w:id="39630"/>
              <w:bookmarkEnd w:id="39631"/>
              <w:bookmarkEnd w:id="39632"/>
              <w:bookmarkEnd w:id="39633"/>
              <w:bookmarkEnd w:id="39634"/>
            </w:del>
          </w:p>
        </w:tc>
        <w:tc>
          <w:tcPr>
            <w:tcW w:w="734" w:type="dxa"/>
            <w:tcBorders>
              <w:top w:val="single" w:sz="4" w:space="0" w:color="auto"/>
              <w:left w:val="single" w:sz="4" w:space="0" w:color="auto"/>
              <w:bottom w:val="single" w:sz="4" w:space="0" w:color="auto"/>
              <w:right w:val="single" w:sz="4" w:space="0" w:color="auto"/>
            </w:tcBorders>
          </w:tcPr>
          <w:p w14:paraId="5DAD9CBE" w14:textId="066677C9" w:rsidR="005F4718" w:rsidRPr="00E86101" w:rsidDel="006346A9" w:rsidRDefault="005F4718">
            <w:pPr>
              <w:rPr>
                <w:del w:id="39635" w:author="Ramasubramani, Hariharan" w:date="2015-07-20T11:34:00Z"/>
                <w:rFonts w:cstheme="minorHAnsi"/>
                <w:szCs w:val="18"/>
              </w:rPr>
              <w:pPrChange w:id="39636" w:author="Ramasubramani, Hariharan" w:date="2015-07-27T20:55:00Z">
                <w:pPr>
                  <w:ind w:left="-57" w:firstLine="0"/>
                  <w:jc w:val="center"/>
                </w:pPr>
              </w:pPrChange>
            </w:pPr>
            <w:del w:id="39637" w:author="Ramasubramani, Hariharan" w:date="2015-07-20T11:34:00Z">
              <w:r w:rsidRPr="00E86101" w:rsidDel="006346A9">
                <w:rPr>
                  <w:rFonts w:cstheme="minorHAnsi"/>
                  <w:szCs w:val="18"/>
                </w:rPr>
                <w:delText>60</w:delText>
              </w:r>
              <w:bookmarkStart w:id="39638" w:name="_Toc426385734"/>
              <w:bookmarkStart w:id="39639" w:name="_Toc426387138"/>
              <w:bookmarkStart w:id="39640" w:name="_Toc426388541"/>
              <w:bookmarkStart w:id="39641" w:name="_Toc426389945"/>
              <w:bookmarkStart w:id="39642" w:name="_Toc426391349"/>
              <w:bookmarkStart w:id="39643" w:name="_Toc426392753"/>
              <w:bookmarkStart w:id="39644" w:name="_Toc426394156"/>
              <w:bookmarkStart w:id="39645" w:name="_Toc427825741"/>
              <w:bookmarkStart w:id="39646" w:name="_Toc427853554"/>
              <w:bookmarkStart w:id="39647" w:name="_Toc427855794"/>
              <w:bookmarkStart w:id="39648" w:name="_Toc427857995"/>
              <w:bookmarkEnd w:id="39638"/>
              <w:bookmarkEnd w:id="39639"/>
              <w:bookmarkEnd w:id="39640"/>
              <w:bookmarkEnd w:id="39641"/>
              <w:bookmarkEnd w:id="39642"/>
              <w:bookmarkEnd w:id="39643"/>
              <w:bookmarkEnd w:id="39644"/>
              <w:bookmarkEnd w:id="39645"/>
              <w:bookmarkEnd w:id="39646"/>
              <w:bookmarkEnd w:id="39647"/>
              <w:bookmarkEnd w:id="39648"/>
            </w:del>
          </w:p>
        </w:tc>
        <w:tc>
          <w:tcPr>
            <w:tcW w:w="1868" w:type="dxa"/>
            <w:tcBorders>
              <w:top w:val="single" w:sz="4" w:space="0" w:color="auto"/>
              <w:left w:val="single" w:sz="4" w:space="0" w:color="auto"/>
              <w:bottom w:val="single" w:sz="4" w:space="0" w:color="auto"/>
              <w:right w:val="single" w:sz="4" w:space="0" w:color="auto"/>
            </w:tcBorders>
          </w:tcPr>
          <w:p w14:paraId="6862FBDD" w14:textId="240DFEE3" w:rsidR="005F4718" w:rsidRPr="00E86101" w:rsidDel="006346A9" w:rsidRDefault="005F4718">
            <w:pPr>
              <w:rPr>
                <w:del w:id="39649" w:author="Ramasubramani, Hariharan" w:date="2015-07-20T11:34:00Z"/>
                <w:rFonts w:cstheme="minorHAnsi"/>
                <w:szCs w:val="18"/>
              </w:rPr>
              <w:pPrChange w:id="39650" w:author="Ramasubramani, Hariharan" w:date="2015-07-27T20:55:00Z">
                <w:pPr>
                  <w:pStyle w:val="ListParagraph"/>
                  <w:ind w:left="6" w:firstLine="0"/>
                </w:pPr>
              </w:pPrChange>
            </w:pPr>
            <w:bookmarkStart w:id="39651" w:name="_Toc426385735"/>
            <w:bookmarkStart w:id="39652" w:name="_Toc426387139"/>
            <w:bookmarkStart w:id="39653" w:name="_Toc426388542"/>
            <w:bookmarkStart w:id="39654" w:name="_Toc426389946"/>
            <w:bookmarkStart w:id="39655" w:name="_Toc426391350"/>
            <w:bookmarkStart w:id="39656" w:name="_Toc426392754"/>
            <w:bookmarkStart w:id="39657" w:name="_Toc426394157"/>
            <w:bookmarkStart w:id="39658" w:name="_Toc427825742"/>
            <w:bookmarkStart w:id="39659" w:name="_Toc427853555"/>
            <w:bookmarkStart w:id="39660" w:name="_Toc427855795"/>
            <w:bookmarkStart w:id="39661" w:name="_Toc427857996"/>
            <w:bookmarkEnd w:id="39651"/>
            <w:bookmarkEnd w:id="39652"/>
            <w:bookmarkEnd w:id="39653"/>
            <w:bookmarkEnd w:id="39654"/>
            <w:bookmarkEnd w:id="39655"/>
            <w:bookmarkEnd w:id="39656"/>
            <w:bookmarkEnd w:id="39657"/>
            <w:bookmarkEnd w:id="39658"/>
            <w:bookmarkEnd w:id="39659"/>
            <w:bookmarkEnd w:id="39660"/>
            <w:bookmarkEnd w:id="39661"/>
          </w:p>
        </w:tc>
        <w:tc>
          <w:tcPr>
            <w:tcW w:w="846" w:type="dxa"/>
            <w:tcBorders>
              <w:top w:val="single" w:sz="4" w:space="0" w:color="auto"/>
              <w:left w:val="single" w:sz="4" w:space="0" w:color="auto"/>
              <w:bottom w:val="single" w:sz="4" w:space="0" w:color="auto"/>
              <w:right w:val="single" w:sz="4" w:space="0" w:color="auto"/>
            </w:tcBorders>
          </w:tcPr>
          <w:p w14:paraId="38653B21" w14:textId="47F80C07" w:rsidR="005F4718" w:rsidRPr="00C973B7" w:rsidDel="006346A9" w:rsidRDefault="005F4718">
            <w:pPr>
              <w:rPr>
                <w:del w:id="39662" w:author="Ramasubramani, Hariharan" w:date="2015-07-20T11:34:00Z"/>
                <w:rFonts w:cstheme="minorHAnsi"/>
                <w:szCs w:val="18"/>
              </w:rPr>
              <w:pPrChange w:id="39663" w:author="Ramasubramani, Hariharan" w:date="2015-07-27T20:55:00Z">
                <w:pPr>
                  <w:ind w:left="-57" w:right="-76" w:firstLine="0"/>
                  <w:jc w:val="center"/>
                </w:pPr>
              </w:pPrChange>
            </w:pPr>
            <w:bookmarkStart w:id="39664" w:name="_Toc426385736"/>
            <w:bookmarkStart w:id="39665" w:name="_Toc426387140"/>
            <w:bookmarkStart w:id="39666" w:name="_Toc426388543"/>
            <w:bookmarkStart w:id="39667" w:name="_Toc426389947"/>
            <w:bookmarkStart w:id="39668" w:name="_Toc426391351"/>
            <w:bookmarkStart w:id="39669" w:name="_Toc426392755"/>
            <w:bookmarkStart w:id="39670" w:name="_Toc426394158"/>
            <w:bookmarkStart w:id="39671" w:name="_Toc427825743"/>
            <w:bookmarkStart w:id="39672" w:name="_Toc427853556"/>
            <w:bookmarkStart w:id="39673" w:name="_Toc427855796"/>
            <w:bookmarkStart w:id="39674" w:name="_Toc427857997"/>
            <w:bookmarkEnd w:id="39664"/>
            <w:bookmarkEnd w:id="39665"/>
            <w:bookmarkEnd w:id="39666"/>
            <w:bookmarkEnd w:id="39667"/>
            <w:bookmarkEnd w:id="39668"/>
            <w:bookmarkEnd w:id="39669"/>
            <w:bookmarkEnd w:id="39670"/>
            <w:bookmarkEnd w:id="39671"/>
            <w:bookmarkEnd w:id="39672"/>
            <w:bookmarkEnd w:id="39673"/>
            <w:bookmarkEnd w:id="39674"/>
          </w:p>
        </w:tc>
        <w:bookmarkStart w:id="39675" w:name="_Toc426385737"/>
        <w:bookmarkStart w:id="39676" w:name="_Toc426387141"/>
        <w:bookmarkStart w:id="39677" w:name="_Toc426388544"/>
        <w:bookmarkStart w:id="39678" w:name="_Toc426389948"/>
        <w:bookmarkStart w:id="39679" w:name="_Toc426391352"/>
        <w:bookmarkStart w:id="39680" w:name="_Toc426392756"/>
        <w:bookmarkStart w:id="39681" w:name="_Toc426394159"/>
        <w:bookmarkStart w:id="39682" w:name="_Toc427825744"/>
        <w:bookmarkStart w:id="39683" w:name="_Toc427853557"/>
        <w:bookmarkStart w:id="39684" w:name="_Toc427855797"/>
        <w:bookmarkStart w:id="39685" w:name="_Toc427857998"/>
        <w:bookmarkEnd w:id="39675"/>
        <w:bookmarkEnd w:id="39676"/>
        <w:bookmarkEnd w:id="39677"/>
        <w:bookmarkEnd w:id="39678"/>
        <w:bookmarkEnd w:id="39679"/>
        <w:bookmarkEnd w:id="39680"/>
        <w:bookmarkEnd w:id="39681"/>
        <w:bookmarkEnd w:id="39682"/>
        <w:bookmarkEnd w:id="39683"/>
        <w:bookmarkEnd w:id="39684"/>
        <w:bookmarkEnd w:id="39685"/>
      </w:tr>
      <w:tr w:rsidR="005F4718" w:rsidRPr="00C973B7" w:rsidDel="006346A9" w14:paraId="24E56AB0" w14:textId="47C421E3" w:rsidTr="008C172F">
        <w:trPr>
          <w:cantSplit/>
          <w:trHeight w:val="314"/>
          <w:jc w:val="center"/>
          <w:del w:id="39686" w:author="Ramasubramani, Hariharan" w:date="2015-07-20T11:34:00Z"/>
        </w:trPr>
        <w:tc>
          <w:tcPr>
            <w:tcW w:w="1086" w:type="dxa"/>
            <w:tcBorders>
              <w:top w:val="single" w:sz="4" w:space="0" w:color="auto"/>
              <w:left w:val="single" w:sz="4" w:space="0" w:color="auto"/>
              <w:bottom w:val="single" w:sz="4" w:space="0" w:color="auto"/>
              <w:right w:val="single" w:sz="4" w:space="0" w:color="auto"/>
            </w:tcBorders>
          </w:tcPr>
          <w:p w14:paraId="1F7355CF" w14:textId="158A9F8B" w:rsidR="005F4718" w:rsidDel="006346A9" w:rsidRDefault="005F4718">
            <w:pPr>
              <w:rPr>
                <w:del w:id="39687" w:author="Ramasubramani, Hariharan" w:date="2015-07-20T11:34:00Z"/>
                <w:rFonts w:cstheme="minorHAnsi"/>
                <w:b/>
              </w:rPr>
              <w:pPrChange w:id="39688" w:author="Ramasubramani, Hariharan" w:date="2015-07-27T20:55:00Z">
                <w:pPr>
                  <w:pStyle w:val="ListParagraph"/>
                  <w:numPr>
                    <w:ilvl w:val="3"/>
                    <w:numId w:val="23"/>
                  </w:numPr>
                  <w:tabs>
                    <w:tab w:val="num" w:pos="2459"/>
                  </w:tabs>
                  <w:overflowPunct w:val="0"/>
                  <w:autoSpaceDE w:val="0"/>
                  <w:autoSpaceDN w:val="0"/>
                  <w:spacing w:after="60"/>
                  <w:ind w:left="-43" w:firstLine="0"/>
                  <w:textAlignment w:val="baseline"/>
                </w:pPr>
              </w:pPrChange>
            </w:pPr>
            <w:bookmarkStart w:id="39689" w:name="_Toc426385738"/>
            <w:bookmarkStart w:id="39690" w:name="_Toc426387142"/>
            <w:bookmarkStart w:id="39691" w:name="_Toc426388545"/>
            <w:bookmarkStart w:id="39692" w:name="_Toc426389949"/>
            <w:bookmarkStart w:id="39693" w:name="_Toc426391353"/>
            <w:bookmarkStart w:id="39694" w:name="_Toc426392757"/>
            <w:bookmarkStart w:id="39695" w:name="_Toc426394160"/>
            <w:bookmarkStart w:id="39696" w:name="_Toc427825745"/>
            <w:bookmarkStart w:id="39697" w:name="_Toc427853558"/>
            <w:bookmarkStart w:id="39698" w:name="_Toc427855798"/>
            <w:bookmarkStart w:id="39699" w:name="_Toc427857999"/>
            <w:bookmarkEnd w:id="39689"/>
            <w:bookmarkEnd w:id="39690"/>
            <w:bookmarkEnd w:id="39691"/>
            <w:bookmarkEnd w:id="39692"/>
            <w:bookmarkEnd w:id="39693"/>
            <w:bookmarkEnd w:id="39694"/>
            <w:bookmarkEnd w:id="39695"/>
            <w:bookmarkEnd w:id="39696"/>
            <w:bookmarkEnd w:id="39697"/>
            <w:bookmarkEnd w:id="39698"/>
            <w:bookmarkEnd w:id="39699"/>
          </w:p>
        </w:tc>
        <w:tc>
          <w:tcPr>
            <w:tcW w:w="2408" w:type="dxa"/>
            <w:tcBorders>
              <w:top w:val="single" w:sz="4" w:space="0" w:color="auto"/>
              <w:left w:val="single" w:sz="4" w:space="0" w:color="auto"/>
              <w:bottom w:val="single" w:sz="4" w:space="0" w:color="auto"/>
              <w:right w:val="single" w:sz="4" w:space="0" w:color="auto"/>
            </w:tcBorders>
          </w:tcPr>
          <w:p w14:paraId="26AFA55E" w14:textId="02175F6E" w:rsidR="005F4718" w:rsidDel="006346A9" w:rsidRDefault="005F4718">
            <w:pPr>
              <w:rPr>
                <w:del w:id="39700" w:author="Ramasubramani, Hariharan" w:date="2015-07-20T11:34:00Z"/>
                <w:rFonts w:cstheme="minorHAnsi"/>
                <w:szCs w:val="18"/>
              </w:rPr>
              <w:pPrChange w:id="39701" w:author="Ramasubramani, Hariharan" w:date="2015-07-27T20:55:00Z">
                <w:pPr>
                  <w:ind w:firstLine="0"/>
                </w:pPr>
              </w:pPrChange>
            </w:pPr>
            <w:del w:id="39702" w:author="Ramasubramani, Hariharan" w:date="2015-07-20T11:34:00Z">
              <w:r w:rsidDel="006346A9">
                <w:rPr>
                  <w:rFonts w:cstheme="minorHAnsi"/>
                  <w:szCs w:val="18"/>
                </w:rPr>
                <w:delText>Forms Module desc_reqre</w:delText>
              </w:r>
              <w:bookmarkStart w:id="39703" w:name="_Toc426385739"/>
              <w:bookmarkStart w:id="39704" w:name="_Toc426387143"/>
              <w:bookmarkStart w:id="39705" w:name="_Toc426388546"/>
              <w:bookmarkStart w:id="39706" w:name="_Toc426389950"/>
              <w:bookmarkStart w:id="39707" w:name="_Toc426391354"/>
              <w:bookmarkStart w:id="39708" w:name="_Toc426392758"/>
              <w:bookmarkStart w:id="39709" w:name="_Toc426394161"/>
              <w:bookmarkStart w:id="39710" w:name="_Toc427825746"/>
              <w:bookmarkStart w:id="39711" w:name="_Toc427853559"/>
              <w:bookmarkStart w:id="39712" w:name="_Toc427855799"/>
              <w:bookmarkStart w:id="39713" w:name="_Toc427858000"/>
              <w:bookmarkEnd w:id="39703"/>
              <w:bookmarkEnd w:id="39704"/>
              <w:bookmarkEnd w:id="39705"/>
              <w:bookmarkEnd w:id="39706"/>
              <w:bookmarkEnd w:id="39707"/>
              <w:bookmarkEnd w:id="39708"/>
              <w:bookmarkEnd w:id="39709"/>
              <w:bookmarkEnd w:id="39710"/>
              <w:bookmarkEnd w:id="39711"/>
              <w:bookmarkEnd w:id="39712"/>
              <w:bookmarkEnd w:id="39713"/>
            </w:del>
          </w:p>
        </w:tc>
        <w:tc>
          <w:tcPr>
            <w:tcW w:w="759" w:type="dxa"/>
            <w:tcBorders>
              <w:top w:val="single" w:sz="4" w:space="0" w:color="auto"/>
              <w:left w:val="single" w:sz="4" w:space="0" w:color="auto"/>
              <w:bottom w:val="single" w:sz="4" w:space="0" w:color="auto"/>
              <w:right w:val="single" w:sz="4" w:space="0" w:color="auto"/>
            </w:tcBorders>
          </w:tcPr>
          <w:p w14:paraId="3B67BF58" w14:textId="55B4C0D2" w:rsidR="005F4718" w:rsidDel="006346A9" w:rsidRDefault="005F4718">
            <w:pPr>
              <w:rPr>
                <w:del w:id="39714" w:author="Ramasubramani, Hariharan" w:date="2015-07-20T11:34:00Z"/>
                <w:rFonts w:cstheme="minorHAnsi"/>
              </w:rPr>
              <w:pPrChange w:id="39715" w:author="Ramasubramani, Hariharan" w:date="2015-07-27T20:55:00Z">
                <w:pPr>
                  <w:ind w:firstLine="0"/>
                </w:pPr>
              </w:pPrChange>
            </w:pPr>
            <w:del w:id="39716" w:author="Ramasubramani, Hariharan" w:date="2015-07-20T11:34:00Z">
              <w:r w:rsidDel="006346A9">
                <w:rPr>
                  <w:rFonts w:cstheme="minorHAnsi"/>
                </w:rPr>
                <w:delText>-</w:delText>
              </w:r>
              <w:bookmarkStart w:id="39717" w:name="_Toc426385740"/>
              <w:bookmarkStart w:id="39718" w:name="_Toc426387144"/>
              <w:bookmarkStart w:id="39719" w:name="_Toc426388547"/>
              <w:bookmarkStart w:id="39720" w:name="_Toc426389951"/>
              <w:bookmarkStart w:id="39721" w:name="_Toc426391355"/>
              <w:bookmarkStart w:id="39722" w:name="_Toc426392759"/>
              <w:bookmarkStart w:id="39723" w:name="_Toc426394162"/>
              <w:bookmarkStart w:id="39724" w:name="_Toc427825747"/>
              <w:bookmarkStart w:id="39725" w:name="_Toc427853560"/>
              <w:bookmarkStart w:id="39726" w:name="_Toc427855800"/>
              <w:bookmarkStart w:id="39727" w:name="_Toc427858001"/>
              <w:bookmarkEnd w:id="39717"/>
              <w:bookmarkEnd w:id="39718"/>
              <w:bookmarkEnd w:id="39719"/>
              <w:bookmarkEnd w:id="39720"/>
              <w:bookmarkEnd w:id="39721"/>
              <w:bookmarkEnd w:id="39722"/>
              <w:bookmarkEnd w:id="39723"/>
              <w:bookmarkEnd w:id="39724"/>
              <w:bookmarkEnd w:id="39725"/>
              <w:bookmarkEnd w:id="39726"/>
              <w:bookmarkEnd w:id="39727"/>
            </w:del>
          </w:p>
        </w:tc>
        <w:tc>
          <w:tcPr>
            <w:tcW w:w="1018" w:type="dxa"/>
            <w:tcBorders>
              <w:top w:val="single" w:sz="4" w:space="0" w:color="auto"/>
              <w:left w:val="single" w:sz="4" w:space="0" w:color="auto"/>
              <w:bottom w:val="single" w:sz="4" w:space="0" w:color="auto"/>
              <w:right w:val="single" w:sz="4" w:space="0" w:color="auto"/>
            </w:tcBorders>
          </w:tcPr>
          <w:p w14:paraId="162475A7" w14:textId="12562B89" w:rsidR="005F4718" w:rsidRPr="00E86101" w:rsidDel="006346A9" w:rsidRDefault="00B95A44">
            <w:pPr>
              <w:rPr>
                <w:del w:id="39728" w:author="Ramasubramani, Hariharan" w:date="2015-07-20T11:34:00Z"/>
                <w:rFonts w:cstheme="minorHAnsi"/>
                <w:szCs w:val="18"/>
              </w:rPr>
              <w:pPrChange w:id="39729" w:author="Ramasubramani, Hariharan" w:date="2015-07-27T20:55:00Z">
                <w:pPr>
                  <w:ind w:left="-57" w:firstLine="0"/>
                  <w:jc w:val="center"/>
                </w:pPr>
              </w:pPrChange>
            </w:pPr>
            <w:del w:id="39730" w:author="Ramasubramani, Hariharan" w:date="2015-07-20T11:34:00Z">
              <w:r w:rsidRPr="00B95A44" w:rsidDel="006346A9">
                <w:rPr>
                  <w:rFonts w:cstheme="minorHAnsi"/>
                  <w:szCs w:val="18"/>
                </w:rPr>
                <w:delText>O (CR621)</w:delText>
              </w:r>
              <w:bookmarkStart w:id="39731" w:name="_Toc426385741"/>
              <w:bookmarkStart w:id="39732" w:name="_Toc426387145"/>
              <w:bookmarkStart w:id="39733" w:name="_Toc426388548"/>
              <w:bookmarkStart w:id="39734" w:name="_Toc426389952"/>
              <w:bookmarkStart w:id="39735" w:name="_Toc426391356"/>
              <w:bookmarkStart w:id="39736" w:name="_Toc426392760"/>
              <w:bookmarkStart w:id="39737" w:name="_Toc426394163"/>
              <w:bookmarkStart w:id="39738" w:name="_Toc427825748"/>
              <w:bookmarkStart w:id="39739" w:name="_Toc427853561"/>
              <w:bookmarkStart w:id="39740" w:name="_Toc427855801"/>
              <w:bookmarkStart w:id="39741" w:name="_Toc427858002"/>
              <w:bookmarkEnd w:id="39731"/>
              <w:bookmarkEnd w:id="39732"/>
              <w:bookmarkEnd w:id="39733"/>
              <w:bookmarkEnd w:id="39734"/>
              <w:bookmarkEnd w:id="39735"/>
              <w:bookmarkEnd w:id="39736"/>
              <w:bookmarkEnd w:id="39737"/>
              <w:bookmarkEnd w:id="39738"/>
              <w:bookmarkEnd w:id="39739"/>
              <w:bookmarkEnd w:id="39740"/>
              <w:bookmarkEnd w:id="39741"/>
            </w:del>
          </w:p>
        </w:tc>
        <w:tc>
          <w:tcPr>
            <w:tcW w:w="897" w:type="dxa"/>
            <w:tcBorders>
              <w:top w:val="single" w:sz="4" w:space="0" w:color="auto"/>
              <w:left w:val="single" w:sz="4" w:space="0" w:color="auto"/>
              <w:bottom w:val="single" w:sz="4" w:space="0" w:color="auto"/>
              <w:right w:val="single" w:sz="4" w:space="0" w:color="auto"/>
            </w:tcBorders>
          </w:tcPr>
          <w:p w14:paraId="0FC2439D" w14:textId="0ED0D8D3" w:rsidR="005F4718" w:rsidRPr="00E86101" w:rsidDel="006346A9" w:rsidRDefault="005F4718">
            <w:pPr>
              <w:rPr>
                <w:del w:id="39742" w:author="Ramasubramani, Hariharan" w:date="2015-07-20T11:34:00Z"/>
                <w:rFonts w:cstheme="minorHAnsi"/>
                <w:szCs w:val="18"/>
              </w:rPr>
              <w:pPrChange w:id="39743" w:author="Ramasubramani, Hariharan" w:date="2015-07-27T20:55:00Z">
                <w:pPr>
                  <w:ind w:left="-57" w:firstLine="0"/>
                  <w:jc w:val="center"/>
                </w:pPr>
              </w:pPrChange>
            </w:pPr>
            <w:del w:id="39744" w:author="Ramasubramani, Hariharan" w:date="2015-07-20T11:34:00Z">
              <w:r w:rsidRPr="00E86101" w:rsidDel="006346A9">
                <w:rPr>
                  <w:rFonts w:cstheme="minorHAnsi"/>
                  <w:szCs w:val="18"/>
                </w:rPr>
                <w:delText>E</w:delText>
              </w:r>
              <w:bookmarkStart w:id="39745" w:name="_Toc426385742"/>
              <w:bookmarkStart w:id="39746" w:name="_Toc426387146"/>
              <w:bookmarkStart w:id="39747" w:name="_Toc426388549"/>
              <w:bookmarkStart w:id="39748" w:name="_Toc426389953"/>
              <w:bookmarkStart w:id="39749" w:name="_Toc426391357"/>
              <w:bookmarkStart w:id="39750" w:name="_Toc426392761"/>
              <w:bookmarkStart w:id="39751" w:name="_Toc426394164"/>
              <w:bookmarkStart w:id="39752" w:name="_Toc427825749"/>
              <w:bookmarkStart w:id="39753" w:name="_Toc427853562"/>
              <w:bookmarkStart w:id="39754" w:name="_Toc427855802"/>
              <w:bookmarkStart w:id="39755" w:name="_Toc427858003"/>
              <w:bookmarkEnd w:id="39745"/>
              <w:bookmarkEnd w:id="39746"/>
              <w:bookmarkEnd w:id="39747"/>
              <w:bookmarkEnd w:id="39748"/>
              <w:bookmarkEnd w:id="39749"/>
              <w:bookmarkEnd w:id="39750"/>
              <w:bookmarkEnd w:id="39751"/>
              <w:bookmarkEnd w:id="39752"/>
              <w:bookmarkEnd w:id="39753"/>
              <w:bookmarkEnd w:id="39754"/>
              <w:bookmarkEnd w:id="39755"/>
            </w:del>
          </w:p>
        </w:tc>
        <w:tc>
          <w:tcPr>
            <w:tcW w:w="1248" w:type="dxa"/>
            <w:tcBorders>
              <w:top w:val="single" w:sz="4" w:space="0" w:color="auto"/>
              <w:left w:val="single" w:sz="4" w:space="0" w:color="auto"/>
              <w:bottom w:val="single" w:sz="4" w:space="0" w:color="auto"/>
              <w:right w:val="single" w:sz="4" w:space="0" w:color="auto"/>
            </w:tcBorders>
          </w:tcPr>
          <w:p w14:paraId="2AA89D80" w14:textId="7D1AD703" w:rsidR="005F4718" w:rsidRPr="00E86101" w:rsidDel="006346A9" w:rsidRDefault="00A137AC">
            <w:pPr>
              <w:rPr>
                <w:del w:id="39756" w:author="Ramasubramani, Hariharan" w:date="2015-07-20T11:34:00Z"/>
                <w:rFonts w:cstheme="minorHAnsi"/>
                <w:szCs w:val="18"/>
              </w:rPr>
              <w:pPrChange w:id="39757" w:author="Ramasubramani, Hariharan" w:date="2015-07-27T20:55:00Z">
                <w:pPr>
                  <w:ind w:left="-57" w:right="-98" w:firstLine="0"/>
                  <w:jc w:val="center"/>
                </w:pPr>
              </w:pPrChange>
            </w:pPr>
            <w:del w:id="39758" w:author="Ramasubramani, Hariharan" w:date="2015-07-20T11:34:00Z">
              <w:r w:rsidDel="006346A9">
                <w:rPr>
                  <w:rFonts w:cstheme="minorHAnsi"/>
                  <w:szCs w:val="18"/>
                </w:rPr>
                <w:delText>ANSC</w:delText>
              </w:r>
              <w:bookmarkStart w:id="39759" w:name="_Toc426385743"/>
              <w:bookmarkStart w:id="39760" w:name="_Toc426387147"/>
              <w:bookmarkStart w:id="39761" w:name="_Toc426388550"/>
              <w:bookmarkStart w:id="39762" w:name="_Toc426389954"/>
              <w:bookmarkStart w:id="39763" w:name="_Toc426391358"/>
              <w:bookmarkStart w:id="39764" w:name="_Toc426392762"/>
              <w:bookmarkStart w:id="39765" w:name="_Toc426394165"/>
              <w:bookmarkStart w:id="39766" w:name="_Toc427825750"/>
              <w:bookmarkStart w:id="39767" w:name="_Toc427853563"/>
              <w:bookmarkStart w:id="39768" w:name="_Toc427855803"/>
              <w:bookmarkStart w:id="39769" w:name="_Toc427858004"/>
              <w:bookmarkEnd w:id="39759"/>
              <w:bookmarkEnd w:id="39760"/>
              <w:bookmarkEnd w:id="39761"/>
              <w:bookmarkEnd w:id="39762"/>
              <w:bookmarkEnd w:id="39763"/>
              <w:bookmarkEnd w:id="39764"/>
              <w:bookmarkEnd w:id="39765"/>
              <w:bookmarkEnd w:id="39766"/>
              <w:bookmarkEnd w:id="39767"/>
              <w:bookmarkEnd w:id="39768"/>
              <w:bookmarkEnd w:id="39769"/>
            </w:del>
          </w:p>
        </w:tc>
        <w:tc>
          <w:tcPr>
            <w:tcW w:w="734" w:type="dxa"/>
            <w:tcBorders>
              <w:top w:val="single" w:sz="4" w:space="0" w:color="auto"/>
              <w:left w:val="single" w:sz="4" w:space="0" w:color="auto"/>
              <w:bottom w:val="single" w:sz="4" w:space="0" w:color="auto"/>
              <w:right w:val="single" w:sz="4" w:space="0" w:color="auto"/>
            </w:tcBorders>
          </w:tcPr>
          <w:p w14:paraId="21AF0B92" w14:textId="09B78F6B" w:rsidR="005F4718" w:rsidRPr="00E86101" w:rsidDel="006346A9" w:rsidRDefault="005F4718">
            <w:pPr>
              <w:rPr>
                <w:del w:id="39770" w:author="Ramasubramani, Hariharan" w:date="2015-07-20T11:34:00Z"/>
                <w:rFonts w:cstheme="minorHAnsi"/>
                <w:szCs w:val="18"/>
              </w:rPr>
              <w:pPrChange w:id="39771" w:author="Ramasubramani, Hariharan" w:date="2015-07-27T20:55:00Z">
                <w:pPr>
                  <w:ind w:left="-57" w:firstLine="0"/>
                  <w:jc w:val="center"/>
                </w:pPr>
              </w:pPrChange>
            </w:pPr>
            <w:del w:id="39772" w:author="Ramasubramani, Hariharan" w:date="2015-07-20T11:34:00Z">
              <w:r w:rsidRPr="00E86101" w:rsidDel="006346A9">
                <w:rPr>
                  <w:rFonts w:cstheme="minorHAnsi"/>
                  <w:szCs w:val="18"/>
                </w:rPr>
                <w:delText>30</w:delText>
              </w:r>
              <w:bookmarkStart w:id="39773" w:name="_Toc426385744"/>
              <w:bookmarkStart w:id="39774" w:name="_Toc426387148"/>
              <w:bookmarkStart w:id="39775" w:name="_Toc426388551"/>
              <w:bookmarkStart w:id="39776" w:name="_Toc426389955"/>
              <w:bookmarkStart w:id="39777" w:name="_Toc426391359"/>
              <w:bookmarkStart w:id="39778" w:name="_Toc426392763"/>
              <w:bookmarkStart w:id="39779" w:name="_Toc426394166"/>
              <w:bookmarkStart w:id="39780" w:name="_Toc427825751"/>
              <w:bookmarkStart w:id="39781" w:name="_Toc427853564"/>
              <w:bookmarkStart w:id="39782" w:name="_Toc427855804"/>
              <w:bookmarkStart w:id="39783" w:name="_Toc427858005"/>
              <w:bookmarkEnd w:id="39773"/>
              <w:bookmarkEnd w:id="39774"/>
              <w:bookmarkEnd w:id="39775"/>
              <w:bookmarkEnd w:id="39776"/>
              <w:bookmarkEnd w:id="39777"/>
              <w:bookmarkEnd w:id="39778"/>
              <w:bookmarkEnd w:id="39779"/>
              <w:bookmarkEnd w:id="39780"/>
              <w:bookmarkEnd w:id="39781"/>
              <w:bookmarkEnd w:id="39782"/>
              <w:bookmarkEnd w:id="39783"/>
            </w:del>
          </w:p>
        </w:tc>
        <w:tc>
          <w:tcPr>
            <w:tcW w:w="1868" w:type="dxa"/>
            <w:tcBorders>
              <w:top w:val="single" w:sz="4" w:space="0" w:color="auto"/>
              <w:left w:val="single" w:sz="4" w:space="0" w:color="auto"/>
              <w:bottom w:val="single" w:sz="4" w:space="0" w:color="auto"/>
              <w:right w:val="single" w:sz="4" w:space="0" w:color="auto"/>
            </w:tcBorders>
          </w:tcPr>
          <w:p w14:paraId="535BB23C" w14:textId="6205C320" w:rsidR="005F4718" w:rsidRPr="00E86101" w:rsidDel="006346A9" w:rsidRDefault="005F4718">
            <w:pPr>
              <w:rPr>
                <w:del w:id="39784" w:author="Ramasubramani, Hariharan" w:date="2015-07-20T11:34:00Z"/>
                <w:rFonts w:cstheme="minorHAnsi"/>
                <w:szCs w:val="18"/>
              </w:rPr>
              <w:pPrChange w:id="39785" w:author="Ramasubramani, Hariharan" w:date="2015-07-27T20:55:00Z">
                <w:pPr>
                  <w:pStyle w:val="ListParagraph"/>
                  <w:ind w:left="6" w:firstLine="0"/>
                </w:pPr>
              </w:pPrChange>
            </w:pPr>
            <w:bookmarkStart w:id="39786" w:name="_Toc426385745"/>
            <w:bookmarkStart w:id="39787" w:name="_Toc426387149"/>
            <w:bookmarkStart w:id="39788" w:name="_Toc426388552"/>
            <w:bookmarkStart w:id="39789" w:name="_Toc426389956"/>
            <w:bookmarkStart w:id="39790" w:name="_Toc426391360"/>
            <w:bookmarkStart w:id="39791" w:name="_Toc426392764"/>
            <w:bookmarkStart w:id="39792" w:name="_Toc426394167"/>
            <w:bookmarkStart w:id="39793" w:name="_Toc427825752"/>
            <w:bookmarkStart w:id="39794" w:name="_Toc427853565"/>
            <w:bookmarkStart w:id="39795" w:name="_Toc427855805"/>
            <w:bookmarkStart w:id="39796" w:name="_Toc427858006"/>
            <w:bookmarkEnd w:id="39786"/>
            <w:bookmarkEnd w:id="39787"/>
            <w:bookmarkEnd w:id="39788"/>
            <w:bookmarkEnd w:id="39789"/>
            <w:bookmarkEnd w:id="39790"/>
            <w:bookmarkEnd w:id="39791"/>
            <w:bookmarkEnd w:id="39792"/>
            <w:bookmarkEnd w:id="39793"/>
            <w:bookmarkEnd w:id="39794"/>
            <w:bookmarkEnd w:id="39795"/>
            <w:bookmarkEnd w:id="39796"/>
          </w:p>
        </w:tc>
        <w:tc>
          <w:tcPr>
            <w:tcW w:w="846" w:type="dxa"/>
            <w:tcBorders>
              <w:top w:val="single" w:sz="4" w:space="0" w:color="auto"/>
              <w:left w:val="single" w:sz="4" w:space="0" w:color="auto"/>
              <w:bottom w:val="single" w:sz="4" w:space="0" w:color="auto"/>
              <w:right w:val="single" w:sz="4" w:space="0" w:color="auto"/>
            </w:tcBorders>
          </w:tcPr>
          <w:p w14:paraId="7FD18B99" w14:textId="121B98DD" w:rsidR="005F4718" w:rsidRPr="00C973B7" w:rsidDel="006346A9" w:rsidRDefault="005F4718">
            <w:pPr>
              <w:rPr>
                <w:del w:id="39797" w:author="Ramasubramani, Hariharan" w:date="2015-07-20T11:34:00Z"/>
                <w:rFonts w:cstheme="minorHAnsi"/>
                <w:szCs w:val="18"/>
              </w:rPr>
              <w:pPrChange w:id="39798" w:author="Ramasubramani, Hariharan" w:date="2015-07-27T20:55:00Z">
                <w:pPr>
                  <w:ind w:left="-57" w:right="-76" w:firstLine="0"/>
                  <w:jc w:val="center"/>
                </w:pPr>
              </w:pPrChange>
            </w:pPr>
            <w:bookmarkStart w:id="39799" w:name="_Toc426385746"/>
            <w:bookmarkStart w:id="39800" w:name="_Toc426387150"/>
            <w:bookmarkStart w:id="39801" w:name="_Toc426388553"/>
            <w:bookmarkStart w:id="39802" w:name="_Toc426389957"/>
            <w:bookmarkStart w:id="39803" w:name="_Toc426391361"/>
            <w:bookmarkStart w:id="39804" w:name="_Toc426392765"/>
            <w:bookmarkStart w:id="39805" w:name="_Toc426394168"/>
            <w:bookmarkStart w:id="39806" w:name="_Toc427825753"/>
            <w:bookmarkStart w:id="39807" w:name="_Toc427853566"/>
            <w:bookmarkStart w:id="39808" w:name="_Toc427855806"/>
            <w:bookmarkStart w:id="39809" w:name="_Toc427858007"/>
            <w:bookmarkEnd w:id="39799"/>
            <w:bookmarkEnd w:id="39800"/>
            <w:bookmarkEnd w:id="39801"/>
            <w:bookmarkEnd w:id="39802"/>
            <w:bookmarkEnd w:id="39803"/>
            <w:bookmarkEnd w:id="39804"/>
            <w:bookmarkEnd w:id="39805"/>
            <w:bookmarkEnd w:id="39806"/>
            <w:bookmarkEnd w:id="39807"/>
            <w:bookmarkEnd w:id="39808"/>
            <w:bookmarkEnd w:id="39809"/>
          </w:p>
        </w:tc>
        <w:bookmarkStart w:id="39810" w:name="_Toc426385747"/>
        <w:bookmarkStart w:id="39811" w:name="_Toc426387151"/>
        <w:bookmarkStart w:id="39812" w:name="_Toc426388554"/>
        <w:bookmarkStart w:id="39813" w:name="_Toc426389958"/>
        <w:bookmarkStart w:id="39814" w:name="_Toc426391362"/>
        <w:bookmarkStart w:id="39815" w:name="_Toc426392766"/>
        <w:bookmarkStart w:id="39816" w:name="_Toc426394169"/>
        <w:bookmarkStart w:id="39817" w:name="_Toc427825754"/>
        <w:bookmarkStart w:id="39818" w:name="_Toc427853567"/>
        <w:bookmarkStart w:id="39819" w:name="_Toc427855807"/>
        <w:bookmarkStart w:id="39820" w:name="_Toc427858008"/>
        <w:bookmarkEnd w:id="39810"/>
        <w:bookmarkEnd w:id="39811"/>
        <w:bookmarkEnd w:id="39812"/>
        <w:bookmarkEnd w:id="39813"/>
        <w:bookmarkEnd w:id="39814"/>
        <w:bookmarkEnd w:id="39815"/>
        <w:bookmarkEnd w:id="39816"/>
        <w:bookmarkEnd w:id="39817"/>
        <w:bookmarkEnd w:id="39818"/>
        <w:bookmarkEnd w:id="39819"/>
        <w:bookmarkEnd w:id="39820"/>
      </w:tr>
      <w:tr w:rsidR="005F4718" w:rsidRPr="00C973B7" w:rsidDel="006346A9" w14:paraId="6595C4A8" w14:textId="63F9A8FF" w:rsidTr="008C172F">
        <w:trPr>
          <w:cantSplit/>
          <w:trHeight w:val="314"/>
          <w:jc w:val="center"/>
          <w:del w:id="39821" w:author="Ramasubramani, Hariharan" w:date="2015-07-20T11:34:00Z"/>
        </w:trPr>
        <w:tc>
          <w:tcPr>
            <w:tcW w:w="1086" w:type="dxa"/>
            <w:tcBorders>
              <w:top w:val="single" w:sz="4" w:space="0" w:color="auto"/>
              <w:left w:val="single" w:sz="4" w:space="0" w:color="auto"/>
              <w:bottom w:val="single" w:sz="4" w:space="0" w:color="auto"/>
              <w:right w:val="single" w:sz="4" w:space="0" w:color="auto"/>
            </w:tcBorders>
          </w:tcPr>
          <w:p w14:paraId="103AB064" w14:textId="4A54E5DE" w:rsidR="005F4718" w:rsidDel="006346A9" w:rsidRDefault="005F4718">
            <w:pPr>
              <w:rPr>
                <w:del w:id="39822" w:author="Ramasubramani, Hariharan" w:date="2015-07-20T11:34:00Z"/>
                <w:rFonts w:cstheme="minorHAnsi"/>
                <w:b/>
              </w:rPr>
              <w:pPrChange w:id="39823" w:author="Ramasubramani, Hariharan" w:date="2015-07-27T20:55:00Z">
                <w:pPr>
                  <w:pStyle w:val="ListParagraph"/>
                  <w:numPr>
                    <w:ilvl w:val="3"/>
                    <w:numId w:val="23"/>
                  </w:numPr>
                  <w:tabs>
                    <w:tab w:val="num" w:pos="2459"/>
                  </w:tabs>
                  <w:overflowPunct w:val="0"/>
                  <w:autoSpaceDE w:val="0"/>
                  <w:autoSpaceDN w:val="0"/>
                  <w:spacing w:after="60"/>
                  <w:ind w:left="-43" w:firstLine="0"/>
                  <w:textAlignment w:val="baseline"/>
                </w:pPr>
              </w:pPrChange>
            </w:pPr>
            <w:bookmarkStart w:id="39824" w:name="_Toc426385748"/>
            <w:bookmarkStart w:id="39825" w:name="_Toc426387152"/>
            <w:bookmarkStart w:id="39826" w:name="_Toc426388555"/>
            <w:bookmarkStart w:id="39827" w:name="_Toc426389959"/>
            <w:bookmarkStart w:id="39828" w:name="_Toc426391363"/>
            <w:bookmarkStart w:id="39829" w:name="_Toc426392767"/>
            <w:bookmarkStart w:id="39830" w:name="_Toc426394170"/>
            <w:bookmarkStart w:id="39831" w:name="_Toc427825755"/>
            <w:bookmarkStart w:id="39832" w:name="_Toc427853568"/>
            <w:bookmarkStart w:id="39833" w:name="_Toc427855808"/>
            <w:bookmarkStart w:id="39834" w:name="_Toc427858009"/>
            <w:bookmarkEnd w:id="39824"/>
            <w:bookmarkEnd w:id="39825"/>
            <w:bookmarkEnd w:id="39826"/>
            <w:bookmarkEnd w:id="39827"/>
            <w:bookmarkEnd w:id="39828"/>
            <w:bookmarkEnd w:id="39829"/>
            <w:bookmarkEnd w:id="39830"/>
            <w:bookmarkEnd w:id="39831"/>
            <w:bookmarkEnd w:id="39832"/>
            <w:bookmarkEnd w:id="39833"/>
            <w:bookmarkEnd w:id="39834"/>
          </w:p>
        </w:tc>
        <w:tc>
          <w:tcPr>
            <w:tcW w:w="2408" w:type="dxa"/>
            <w:tcBorders>
              <w:top w:val="single" w:sz="4" w:space="0" w:color="auto"/>
              <w:left w:val="single" w:sz="4" w:space="0" w:color="auto"/>
              <w:bottom w:val="single" w:sz="4" w:space="0" w:color="auto"/>
              <w:right w:val="single" w:sz="4" w:space="0" w:color="auto"/>
            </w:tcBorders>
          </w:tcPr>
          <w:p w14:paraId="368DA6A0" w14:textId="36035EC6" w:rsidR="005F4718" w:rsidDel="006346A9" w:rsidRDefault="005F4718">
            <w:pPr>
              <w:rPr>
                <w:del w:id="39835" w:author="Ramasubramani, Hariharan" w:date="2015-07-20T11:34:00Z"/>
                <w:rFonts w:cstheme="minorHAnsi"/>
                <w:szCs w:val="18"/>
              </w:rPr>
              <w:pPrChange w:id="39836" w:author="Ramasubramani, Hariharan" w:date="2015-07-27T20:55:00Z">
                <w:pPr>
                  <w:ind w:firstLine="0"/>
                </w:pPr>
              </w:pPrChange>
            </w:pPr>
            <w:del w:id="39837" w:author="Ramasubramani, Hariharan" w:date="2015-07-20T11:34:00Z">
              <w:r w:rsidDel="006346A9">
                <w:rPr>
                  <w:rFonts w:cstheme="minorHAnsi"/>
                  <w:szCs w:val="18"/>
                </w:rPr>
                <w:delText>RIC</w:delText>
              </w:r>
              <w:bookmarkStart w:id="39838" w:name="_Toc426385749"/>
              <w:bookmarkStart w:id="39839" w:name="_Toc426387153"/>
              <w:bookmarkStart w:id="39840" w:name="_Toc426388556"/>
              <w:bookmarkStart w:id="39841" w:name="_Toc426389960"/>
              <w:bookmarkStart w:id="39842" w:name="_Toc426391364"/>
              <w:bookmarkStart w:id="39843" w:name="_Toc426392768"/>
              <w:bookmarkStart w:id="39844" w:name="_Toc426394171"/>
              <w:bookmarkStart w:id="39845" w:name="_Toc427825756"/>
              <w:bookmarkStart w:id="39846" w:name="_Toc427853569"/>
              <w:bookmarkStart w:id="39847" w:name="_Toc427855809"/>
              <w:bookmarkStart w:id="39848" w:name="_Toc427858010"/>
              <w:bookmarkEnd w:id="39838"/>
              <w:bookmarkEnd w:id="39839"/>
              <w:bookmarkEnd w:id="39840"/>
              <w:bookmarkEnd w:id="39841"/>
              <w:bookmarkEnd w:id="39842"/>
              <w:bookmarkEnd w:id="39843"/>
              <w:bookmarkEnd w:id="39844"/>
              <w:bookmarkEnd w:id="39845"/>
              <w:bookmarkEnd w:id="39846"/>
              <w:bookmarkEnd w:id="39847"/>
              <w:bookmarkEnd w:id="39848"/>
            </w:del>
          </w:p>
        </w:tc>
        <w:tc>
          <w:tcPr>
            <w:tcW w:w="759" w:type="dxa"/>
            <w:tcBorders>
              <w:top w:val="single" w:sz="4" w:space="0" w:color="auto"/>
              <w:left w:val="single" w:sz="4" w:space="0" w:color="auto"/>
              <w:bottom w:val="single" w:sz="4" w:space="0" w:color="auto"/>
              <w:right w:val="single" w:sz="4" w:space="0" w:color="auto"/>
            </w:tcBorders>
          </w:tcPr>
          <w:p w14:paraId="733E07BC" w14:textId="3A57A5B3" w:rsidR="005F4718" w:rsidDel="006346A9" w:rsidRDefault="005F4718">
            <w:pPr>
              <w:rPr>
                <w:del w:id="39849" w:author="Ramasubramani, Hariharan" w:date="2015-07-20T11:34:00Z"/>
                <w:rFonts w:cstheme="minorHAnsi"/>
              </w:rPr>
              <w:pPrChange w:id="39850" w:author="Ramasubramani, Hariharan" w:date="2015-07-27T20:55:00Z">
                <w:pPr>
                  <w:ind w:firstLine="0"/>
                </w:pPr>
              </w:pPrChange>
            </w:pPr>
            <w:del w:id="39851" w:author="Ramasubramani, Hariharan" w:date="2015-07-20T11:34:00Z">
              <w:r w:rsidDel="006346A9">
                <w:rPr>
                  <w:rFonts w:cstheme="minorHAnsi"/>
                </w:rPr>
                <w:delText>-</w:delText>
              </w:r>
              <w:bookmarkStart w:id="39852" w:name="_Toc426385750"/>
              <w:bookmarkStart w:id="39853" w:name="_Toc426387154"/>
              <w:bookmarkStart w:id="39854" w:name="_Toc426388557"/>
              <w:bookmarkStart w:id="39855" w:name="_Toc426389961"/>
              <w:bookmarkStart w:id="39856" w:name="_Toc426391365"/>
              <w:bookmarkStart w:id="39857" w:name="_Toc426392769"/>
              <w:bookmarkStart w:id="39858" w:name="_Toc426394172"/>
              <w:bookmarkStart w:id="39859" w:name="_Toc427825757"/>
              <w:bookmarkStart w:id="39860" w:name="_Toc427853570"/>
              <w:bookmarkStart w:id="39861" w:name="_Toc427855810"/>
              <w:bookmarkStart w:id="39862" w:name="_Toc427858011"/>
              <w:bookmarkEnd w:id="39852"/>
              <w:bookmarkEnd w:id="39853"/>
              <w:bookmarkEnd w:id="39854"/>
              <w:bookmarkEnd w:id="39855"/>
              <w:bookmarkEnd w:id="39856"/>
              <w:bookmarkEnd w:id="39857"/>
              <w:bookmarkEnd w:id="39858"/>
              <w:bookmarkEnd w:id="39859"/>
              <w:bookmarkEnd w:id="39860"/>
              <w:bookmarkEnd w:id="39861"/>
              <w:bookmarkEnd w:id="39862"/>
            </w:del>
          </w:p>
        </w:tc>
        <w:tc>
          <w:tcPr>
            <w:tcW w:w="1018" w:type="dxa"/>
            <w:tcBorders>
              <w:top w:val="single" w:sz="4" w:space="0" w:color="auto"/>
              <w:left w:val="single" w:sz="4" w:space="0" w:color="auto"/>
              <w:bottom w:val="single" w:sz="4" w:space="0" w:color="auto"/>
              <w:right w:val="single" w:sz="4" w:space="0" w:color="auto"/>
            </w:tcBorders>
          </w:tcPr>
          <w:p w14:paraId="2DBBBFAB" w14:textId="4F7CA0B7" w:rsidR="005F4718" w:rsidRPr="00E86101" w:rsidDel="006346A9" w:rsidRDefault="005F4718">
            <w:pPr>
              <w:rPr>
                <w:del w:id="39863" w:author="Ramasubramani, Hariharan" w:date="2015-07-20T11:34:00Z"/>
                <w:rFonts w:cstheme="minorHAnsi"/>
                <w:szCs w:val="18"/>
              </w:rPr>
              <w:pPrChange w:id="39864" w:author="Ramasubramani, Hariharan" w:date="2015-07-27T20:55:00Z">
                <w:pPr>
                  <w:ind w:left="-57" w:firstLine="0"/>
                  <w:jc w:val="center"/>
                </w:pPr>
              </w:pPrChange>
            </w:pPr>
            <w:del w:id="39865" w:author="Ramasubramani, Hariharan" w:date="2015-07-20T11:34:00Z">
              <w:r w:rsidDel="006346A9">
                <w:rPr>
                  <w:rFonts w:cstheme="minorHAnsi"/>
                  <w:szCs w:val="18"/>
                </w:rPr>
                <w:delText>AP</w:delText>
              </w:r>
              <w:bookmarkStart w:id="39866" w:name="_Toc426385751"/>
              <w:bookmarkStart w:id="39867" w:name="_Toc426387155"/>
              <w:bookmarkStart w:id="39868" w:name="_Toc426388558"/>
              <w:bookmarkStart w:id="39869" w:name="_Toc426389962"/>
              <w:bookmarkStart w:id="39870" w:name="_Toc426391366"/>
              <w:bookmarkStart w:id="39871" w:name="_Toc426392770"/>
              <w:bookmarkStart w:id="39872" w:name="_Toc426394173"/>
              <w:bookmarkStart w:id="39873" w:name="_Toc427825758"/>
              <w:bookmarkStart w:id="39874" w:name="_Toc427853571"/>
              <w:bookmarkStart w:id="39875" w:name="_Toc427855811"/>
              <w:bookmarkStart w:id="39876" w:name="_Toc427858012"/>
              <w:bookmarkEnd w:id="39866"/>
              <w:bookmarkEnd w:id="39867"/>
              <w:bookmarkEnd w:id="39868"/>
              <w:bookmarkEnd w:id="39869"/>
              <w:bookmarkEnd w:id="39870"/>
              <w:bookmarkEnd w:id="39871"/>
              <w:bookmarkEnd w:id="39872"/>
              <w:bookmarkEnd w:id="39873"/>
              <w:bookmarkEnd w:id="39874"/>
              <w:bookmarkEnd w:id="39875"/>
              <w:bookmarkEnd w:id="39876"/>
            </w:del>
          </w:p>
        </w:tc>
        <w:tc>
          <w:tcPr>
            <w:tcW w:w="897" w:type="dxa"/>
            <w:tcBorders>
              <w:top w:val="single" w:sz="4" w:space="0" w:color="auto"/>
              <w:left w:val="single" w:sz="4" w:space="0" w:color="auto"/>
              <w:bottom w:val="single" w:sz="4" w:space="0" w:color="auto"/>
              <w:right w:val="single" w:sz="4" w:space="0" w:color="auto"/>
            </w:tcBorders>
          </w:tcPr>
          <w:p w14:paraId="16B4CD14" w14:textId="7B2E5A67" w:rsidR="005F4718" w:rsidRPr="00E86101" w:rsidDel="006346A9" w:rsidRDefault="005F4718">
            <w:pPr>
              <w:rPr>
                <w:del w:id="39877" w:author="Ramasubramani, Hariharan" w:date="2015-07-20T11:34:00Z"/>
                <w:rFonts w:cstheme="minorHAnsi"/>
                <w:szCs w:val="18"/>
              </w:rPr>
              <w:pPrChange w:id="39878" w:author="Ramasubramani, Hariharan" w:date="2015-07-27T20:55:00Z">
                <w:pPr>
                  <w:ind w:left="-57" w:firstLine="0"/>
                  <w:jc w:val="center"/>
                </w:pPr>
              </w:pPrChange>
            </w:pPr>
            <w:del w:id="39879" w:author="Ramasubramani, Hariharan" w:date="2015-07-20T11:34:00Z">
              <w:r w:rsidDel="006346A9">
                <w:rPr>
                  <w:rFonts w:cstheme="minorHAnsi"/>
                  <w:szCs w:val="18"/>
                </w:rPr>
                <w:delText>NE</w:delText>
              </w:r>
              <w:bookmarkStart w:id="39880" w:name="_Toc426385752"/>
              <w:bookmarkStart w:id="39881" w:name="_Toc426387156"/>
              <w:bookmarkStart w:id="39882" w:name="_Toc426388559"/>
              <w:bookmarkStart w:id="39883" w:name="_Toc426389963"/>
              <w:bookmarkStart w:id="39884" w:name="_Toc426391367"/>
              <w:bookmarkStart w:id="39885" w:name="_Toc426392771"/>
              <w:bookmarkStart w:id="39886" w:name="_Toc426394174"/>
              <w:bookmarkStart w:id="39887" w:name="_Toc427825759"/>
              <w:bookmarkStart w:id="39888" w:name="_Toc427853572"/>
              <w:bookmarkStart w:id="39889" w:name="_Toc427855812"/>
              <w:bookmarkStart w:id="39890" w:name="_Toc427858013"/>
              <w:bookmarkEnd w:id="39880"/>
              <w:bookmarkEnd w:id="39881"/>
              <w:bookmarkEnd w:id="39882"/>
              <w:bookmarkEnd w:id="39883"/>
              <w:bookmarkEnd w:id="39884"/>
              <w:bookmarkEnd w:id="39885"/>
              <w:bookmarkEnd w:id="39886"/>
              <w:bookmarkEnd w:id="39887"/>
              <w:bookmarkEnd w:id="39888"/>
              <w:bookmarkEnd w:id="39889"/>
              <w:bookmarkEnd w:id="39890"/>
            </w:del>
          </w:p>
        </w:tc>
        <w:tc>
          <w:tcPr>
            <w:tcW w:w="1248" w:type="dxa"/>
            <w:tcBorders>
              <w:top w:val="single" w:sz="4" w:space="0" w:color="auto"/>
              <w:left w:val="single" w:sz="4" w:space="0" w:color="auto"/>
              <w:bottom w:val="single" w:sz="4" w:space="0" w:color="auto"/>
              <w:right w:val="single" w:sz="4" w:space="0" w:color="auto"/>
            </w:tcBorders>
          </w:tcPr>
          <w:p w14:paraId="312C3675" w14:textId="3C4F1E06" w:rsidR="005F4718" w:rsidRPr="00E86101" w:rsidDel="006346A9" w:rsidRDefault="005F4718">
            <w:pPr>
              <w:rPr>
                <w:del w:id="39891" w:author="Ramasubramani, Hariharan" w:date="2015-07-20T11:34:00Z"/>
                <w:rFonts w:cstheme="minorHAnsi"/>
                <w:szCs w:val="18"/>
              </w:rPr>
              <w:pPrChange w:id="39892" w:author="Ramasubramani, Hariharan" w:date="2015-07-27T20:55:00Z">
                <w:pPr>
                  <w:ind w:left="-57" w:right="-98" w:firstLine="0"/>
                  <w:jc w:val="center"/>
                </w:pPr>
              </w:pPrChange>
            </w:pPr>
            <w:del w:id="39893" w:author="Ramasubramani, Hariharan" w:date="2015-07-20T11:34:00Z">
              <w:r w:rsidDel="006346A9">
                <w:rPr>
                  <w:rFonts w:cstheme="minorHAnsi"/>
                  <w:szCs w:val="18"/>
                </w:rPr>
                <w:delText>Numeric</w:delText>
              </w:r>
              <w:bookmarkStart w:id="39894" w:name="_Toc426385753"/>
              <w:bookmarkStart w:id="39895" w:name="_Toc426387157"/>
              <w:bookmarkStart w:id="39896" w:name="_Toc426388560"/>
              <w:bookmarkStart w:id="39897" w:name="_Toc426389964"/>
              <w:bookmarkStart w:id="39898" w:name="_Toc426391368"/>
              <w:bookmarkStart w:id="39899" w:name="_Toc426392772"/>
              <w:bookmarkStart w:id="39900" w:name="_Toc426394175"/>
              <w:bookmarkStart w:id="39901" w:name="_Toc427825760"/>
              <w:bookmarkStart w:id="39902" w:name="_Toc427853573"/>
              <w:bookmarkStart w:id="39903" w:name="_Toc427855813"/>
              <w:bookmarkStart w:id="39904" w:name="_Toc427858014"/>
              <w:bookmarkEnd w:id="39894"/>
              <w:bookmarkEnd w:id="39895"/>
              <w:bookmarkEnd w:id="39896"/>
              <w:bookmarkEnd w:id="39897"/>
              <w:bookmarkEnd w:id="39898"/>
              <w:bookmarkEnd w:id="39899"/>
              <w:bookmarkEnd w:id="39900"/>
              <w:bookmarkEnd w:id="39901"/>
              <w:bookmarkEnd w:id="39902"/>
              <w:bookmarkEnd w:id="39903"/>
              <w:bookmarkEnd w:id="39904"/>
            </w:del>
          </w:p>
        </w:tc>
        <w:tc>
          <w:tcPr>
            <w:tcW w:w="734" w:type="dxa"/>
            <w:tcBorders>
              <w:top w:val="single" w:sz="4" w:space="0" w:color="auto"/>
              <w:left w:val="single" w:sz="4" w:space="0" w:color="auto"/>
              <w:bottom w:val="single" w:sz="4" w:space="0" w:color="auto"/>
              <w:right w:val="single" w:sz="4" w:space="0" w:color="auto"/>
            </w:tcBorders>
          </w:tcPr>
          <w:p w14:paraId="0831F735" w14:textId="423FA8B7" w:rsidR="005F4718" w:rsidRPr="00E86101" w:rsidDel="006346A9" w:rsidRDefault="005F4718">
            <w:pPr>
              <w:rPr>
                <w:del w:id="39905" w:author="Ramasubramani, Hariharan" w:date="2015-07-20T11:34:00Z"/>
                <w:rFonts w:cstheme="minorHAnsi"/>
                <w:szCs w:val="18"/>
              </w:rPr>
              <w:pPrChange w:id="39906" w:author="Ramasubramani, Hariharan" w:date="2015-07-27T20:55:00Z">
                <w:pPr>
                  <w:ind w:left="-57" w:firstLine="0"/>
                  <w:jc w:val="center"/>
                </w:pPr>
              </w:pPrChange>
            </w:pPr>
            <w:del w:id="39907" w:author="Ramasubramani, Hariharan" w:date="2015-07-20T11:34:00Z">
              <w:r w:rsidDel="006346A9">
                <w:rPr>
                  <w:rFonts w:cstheme="minorHAnsi"/>
                  <w:szCs w:val="18"/>
                </w:rPr>
                <w:delText>10</w:delText>
              </w:r>
              <w:bookmarkStart w:id="39908" w:name="_Toc426385754"/>
              <w:bookmarkStart w:id="39909" w:name="_Toc426387158"/>
              <w:bookmarkStart w:id="39910" w:name="_Toc426388561"/>
              <w:bookmarkStart w:id="39911" w:name="_Toc426389965"/>
              <w:bookmarkStart w:id="39912" w:name="_Toc426391369"/>
              <w:bookmarkStart w:id="39913" w:name="_Toc426392773"/>
              <w:bookmarkStart w:id="39914" w:name="_Toc426394176"/>
              <w:bookmarkStart w:id="39915" w:name="_Toc427825761"/>
              <w:bookmarkStart w:id="39916" w:name="_Toc427853574"/>
              <w:bookmarkStart w:id="39917" w:name="_Toc427855814"/>
              <w:bookmarkStart w:id="39918" w:name="_Toc427858015"/>
              <w:bookmarkEnd w:id="39908"/>
              <w:bookmarkEnd w:id="39909"/>
              <w:bookmarkEnd w:id="39910"/>
              <w:bookmarkEnd w:id="39911"/>
              <w:bookmarkEnd w:id="39912"/>
              <w:bookmarkEnd w:id="39913"/>
              <w:bookmarkEnd w:id="39914"/>
              <w:bookmarkEnd w:id="39915"/>
              <w:bookmarkEnd w:id="39916"/>
              <w:bookmarkEnd w:id="39917"/>
              <w:bookmarkEnd w:id="39918"/>
            </w:del>
          </w:p>
        </w:tc>
        <w:tc>
          <w:tcPr>
            <w:tcW w:w="1868" w:type="dxa"/>
            <w:tcBorders>
              <w:top w:val="single" w:sz="4" w:space="0" w:color="auto"/>
              <w:left w:val="single" w:sz="4" w:space="0" w:color="auto"/>
              <w:bottom w:val="single" w:sz="4" w:space="0" w:color="auto"/>
              <w:right w:val="single" w:sz="4" w:space="0" w:color="auto"/>
            </w:tcBorders>
          </w:tcPr>
          <w:p w14:paraId="7FE5516A" w14:textId="1F385AD6" w:rsidR="005F4718" w:rsidRPr="00E86101" w:rsidDel="006346A9" w:rsidRDefault="005F4718">
            <w:pPr>
              <w:rPr>
                <w:del w:id="39919" w:author="Ramasubramani, Hariharan" w:date="2015-07-20T11:34:00Z"/>
                <w:rFonts w:cstheme="minorHAnsi"/>
                <w:szCs w:val="18"/>
              </w:rPr>
              <w:pPrChange w:id="39920" w:author="Ramasubramani, Hariharan" w:date="2015-07-27T20:55:00Z">
                <w:pPr>
                  <w:pStyle w:val="ListParagraph"/>
                  <w:ind w:left="6" w:firstLine="0"/>
                </w:pPr>
              </w:pPrChange>
            </w:pPr>
            <w:bookmarkStart w:id="39921" w:name="_Toc426385755"/>
            <w:bookmarkStart w:id="39922" w:name="_Toc426387159"/>
            <w:bookmarkStart w:id="39923" w:name="_Toc426388562"/>
            <w:bookmarkStart w:id="39924" w:name="_Toc426389966"/>
            <w:bookmarkStart w:id="39925" w:name="_Toc426391370"/>
            <w:bookmarkStart w:id="39926" w:name="_Toc426392774"/>
            <w:bookmarkStart w:id="39927" w:name="_Toc426394177"/>
            <w:bookmarkStart w:id="39928" w:name="_Toc427825762"/>
            <w:bookmarkStart w:id="39929" w:name="_Toc427853575"/>
            <w:bookmarkStart w:id="39930" w:name="_Toc427855815"/>
            <w:bookmarkStart w:id="39931" w:name="_Toc427858016"/>
            <w:bookmarkEnd w:id="39921"/>
            <w:bookmarkEnd w:id="39922"/>
            <w:bookmarkEnd w:id="39923"/>
            <w:bookmarkEnd w:id="39924"/>
            <w:bookmarkEnd w:id="39925"/>
            <w:bookmarkEnd w:id="39926"/>
            <w:bookmarkEnd w:id="39927"/>
            <w:bookmarkEnd w:id="39928"/>
            <w:bookmarkEnd w:id="39929"/>
            <w:bookmarkEnd w:id="39930"/>
            <w:bookmarkEnd w:id="39931"/>
          </w:p>
        </w:tc>
        <w:tc>
          <w:tcPr>
            <w:tcW w:w="846" w:type="dxa"/>
            <w:tcBorders>
              <w:top w:val="single" w:sz="4" w:space="0" w:color="auto"/>
              <w:left w:val="single" w:sz="4" w:space="0" w:color="auto"/>
              <w:bottom w:val="single" w:sz="4" w:space="0" w:color="auto"/>
              <w:right w:val="single" w:sz="4" w:space="0" w:color="auto"/>
            </w:tcBorders>
          </w:tcPr>
          <w:p w14:paraId="1B71534F" w14:textId="50017BDD" w:rsidR="005F4718" w:rsidRPr="00C973B7" w:rsidDel="006346A9" w:rsidRDefault="005F4718">
            <w:pPr>
              <w:rPr>
                <w:del w:id="39932" w:author="Ramasubramani, Hariharan" w:date="2015-07-20T11:34:00Z"/>
                <w:rFonts w:cstheme="minorHAnsi"/>
                <w:szCs w:val="18"/>
              </w:rPr>
              <w:pPrChange w:id="39933" w:author="Ramasubramani, Hariharan" w:date="2015-07-27T20:55:00Z">
                <w:pPr>
                  <w:ind w:left="-57" w:right="-76" w:firstLine="0"/>
                  <w:jc w:val="center"/>
                </w:pPr>
              </w:pPrChange>
            </w:pPr>
            <w:del w:id="39934" w:author="Ramasubramani, Hariharan" w:date="2015-07-20T11:34:00Z">
              <w:r w:rsidDel="006346A9">
                <w:rPr>
                  <w:rFonts w:cstheme="minorHAnsi"/>
                  <w:szCs w:val="18"/>
                </w:rPr>
                <w:delText>N/A</w:delText>
              </w:r>
              <w:bookmarkStart w:id="39935" w:name="_Toc426385756"/>
              <w:bookmarkStart w:id="39936" w:name="_Toc426387160"/>
              <w:bookmarkStart w:id="39937" w:name="_Toc426388563"/>
              <w:bookmarkStart w:id="39938" w:name="_Toc426389967"/>
              <w:bookmarkStart w:id="39939" w:name="_Toc426391371"/>
              <w:bookmarkStart w:id="39940" w:name="_Toc426392775"/>
              <w:bookmarkStart w:id="39941" w:name="_Toc426394178"/>
              <w:bookmarkStart w:id="39942" w:name="_Toc427825763"/>
              <w:bookmarkStart w:id="39943" w:name="_Toc427853576"/>
              <w:bookmarkStart w:id="39944" w:name="_Toc427855816"/>
              <w:bookmarkStart w:id="39945" w:name="_Toc427858017"/>
              <w:bookmarkEnd w:id="39935"/>
              <w:bookmarkEnd w:id="39936"/>
              <w:bookmarkEnd w:id="39937"/>
              <w:bookmarkEnd w:id="39938"/>
              <w:bookmarkEnd w:id="39939"/>
              <w:bookmarkEnd w:id="39940"/>
              <w:bookmarkEnd w:id="39941"/>
              <w:bookmarkEnd w:id="39942"/>
              <w:bookmarkEnd w:id="39943"/>
              <w:bookmarkEnd w:id="39944"/>
              <w:bookmarkEnd w:id="39945"/>
            </w:del>
          </w:p>
        </w:tc>
        <w:bookmarkStart w:id="39946" w:name="_Toc426385757"/>
        <w:bookmarkStart w:id="39947" w:name="_Toc426387161"/>
        <w:bookmarkStart w:id="39948" w:name="_Toc426388564"/>
        <w:bookmarkStart w:id="39949" w:name="_Toc426389968"/>
        <w:bookmarkStart w:id="39950" w:name="_Toc426391372"/>
        <w:bookmarkStart w:id="39951" w:name="_Toc426392776"/>
        <w:bookmarkStart w:id="39952" w:name="_Toc426394179"/>
        <w:bookmarkStart w:id="39953" w:name="_Toc427825764"/>
        <w:bookmarkStart w:id="39954" w:name="_Toc427853577"/>
        <w:bookmarkStart w:id="39955" w:name="_Toc427855817"/>
        <w:bookmarkStart w:id="39956" w:name="_Toc427858018"/>
        <w:bookmarkEnd w:id="39946"/>
        <w:bookmarkEnd w:id="39947"/>
        <w:bookmarkEnd w:id="39948"/>
        <w:bookmarkEnd w:id="39949"/>
        <w:bookmarkEnd w:id="39950"/>
        <w:bookmarkEnd w:id="39951"/>
        <w:bookmarkEnd w:id="39952"/>
        <w:bookmarkEnd w:id="39953"/>
        <w:bookmarkEnd w:id="39954"/>
        <w:bookmarkEnd w:id="39955"/>
        <w:bookmarkEnd w:id="39956"/>
      </w:tr>
      <w:tr w:rsidR="005F4718" w:rsidRPr="00C973B7" w:rsidDel="006346A9" w14:paraId="5956C1A1" w14:textId="5CCF41F6" w:rsidTr="008C172F">
        <w:trPr>
          <w:cantSplit/>
          <w:trHeight w:val="314"/>
          <w:jc w:val="center"/>
          <w:del w:id="39957" w:author="Ramasubramani, Hariharan" w:date="2015-07-20T11:34:00Z"/>
        </w:trPr>
        <w:tc>
          <w:tcPr>
            <w:tcW w:w="1086" w:type="dxa"/>
            <w:tcBorders>
              <w:top w:val="single" w:sz="4" w:space="0" w:color="auto"/>
              <w:left w:val="single" w:sz="4" w:space="0" w:color="auto"/>
              <w:bottom w:val="single" w:sz="4" w:space="0" w:color="auto"/>
              <w:right w:val="single" w:sz="4" w:space="0" w:color="auto"/>
            </w:tcBorders>
          </w:tcPr>
          <w:p w14:paraId="3DA63B65" w14:textId="7BD5250F" w:rsidR="005F4718" w:rsidDel="006346A9" w:rsidRDefault="005F4718">
            <w:pPr>
              <w:rPr>
                <w:del w:id="39958" w:author="Ramasubramani, Hariharan" w:date="2015-07-20T11:34:00Z"/>
                <w:rFonts w:cstheme="minorHAnsi"/>
                <w:b/>
              </w:rPr>
              <w:pPrChange w:id="39959" w:author="Ramasubramani, Hariharan" w:date="2015-07-27T20:55:00Z">
                <w:pPr>
                  <w:pStyle w:val="ListParagraph"/>
                  <w:numPr>
                    <w:ilvl w:val="3"/>
                    <w:numId w:val="23"/>
                  </w:numPr>
                  <w:tabs>
                    <w:tab w:val="num" w:pos="2459"/>
                  </w:tabs>
                  <w:overflowPunct w:val="0"/>
                  <w:autoSpaceDE w:val="0"/>
                  <w:autoSpaceDN w:val="0"/>
                  <w:spacing w:after="60"/>
                  <w:ind w:left="-43" w:firstLine="0"/>
                  <w:textAlignment w:val="baseline"/>
                </w:pPr>
              </w:pPrChange>
            </w:pPr>
            <w:bookmarkStart w:id="39960" w:name="_Toc426385758"/>
            <w:bookmarkStart w:id="39961" w:name="_Toc426387162"/>
            <w:bookmarkStart w:id="39962" w:name="_Toc426388565"/>
            <w:bookmarkStart w:id="39963" w:name="_Toc426389969"/>
            <w:bookmarkStart w:id="39964" w:name="_Toc426391373"/>
            <w:bookmarkStart w:id="39965" w:name="_Toc426392777"/>
            <w:bookmarkStart w:id="39966" w:name="_Toc426394180"/>
            <w:bookmarkStart w:id="39967" w:name="_Toc427825765"/>
            <w:bookmarkStart w:id="39968" w:name="_Toc427853578"/>
            <w:bookmarkStart w:id="39969" w:name="_Toc427855818"/>
            <w:bookmarkStart w:id="39970" w:name="_Toc427858019"/>
            <w:bookmarkEnd w:id="39960"/>
            <w:bookmarkEnd w:id="39961"/>
            <w:bookmarkEnd w:id="39962"/>
            <w:bookmarkEnd w:id="39963"/>
            <w:bookmarkEnd w:id="39964"/>
            <w:bookmarkEnd w:id="39965"/>
            <w:bookmarkEnd w:id="39966"/>
            <w:bookmarkEnd w:id="39967"/>
            <w:bookmarkEnd w:id="39968"/>
            <w:bookmarkEnd w:id="39969"/>
            <w:bookmarkEnd w:id="39970"/>
          </w:p>
        </w:tc>
        <w:tc>
          <w:tcPr>
            <w:tcW w:w="2408" w:type="dxa"/>
            <w:tcBorders>
              <w:top w:val="single" w:sz="4" w:space="0" w:color="auto"/>
              <w:left w:val="single" w:sz="4" w:space="0" w:color="auto"/>
              <w:bottom w:val="single" w:sz="4" w:space="0" w:color="auto"/>
              <w:right w:val="single" w:sz="4" w:space="0" w:color="auto"/>
            </w:tcBorders>
          </w:tcPr>
          <w:p w14:paraId="2D416DC8" w14:textId="3AFBBC44" w:rsidR="005F4718" w:rsidDel="006346A9" w:rsidRDefault="005F4718">
            <w:pPr>
              <w:rPr>
                <w:del w:id="39971" w:author="Ramasubramani, Hariharan" w:date="2015-07-20T11:34:00Z"/>
                <w:rFonts w:cstheme="minorHAnsi"/>
                <w:szCs w:val="18"/>
              </w:rPr>
              <w:pPrChange w:id="39972" w:author="Ramasubramani, Hariharan" w:date="2015-07-27T20:55:00Z">
                <w:pPr>
                  <w:ind w:firstLine="0"/>
                </w:pPr>
              </w:pPrChange>
            </w:pPr>
            <w:del w:id="39973" w:author="Ramasubramani, Hariharan" w:date="2015-07-20T11:34:00Z">
              <w:r w:rsidDel="006346A9">
                <w:rPr>
                  <w:rFonts w:cstheme="minorHAnsi"/>
                  <w:szCs w:val="18"/>
                </w:rPr>
                <w:delText>Form Description (CR188)</w:delText>
              </w:r>
              <w:bookmarkStart w:id="39974" w:name="_Toc426385759"/>
              <w:bookmarkStart w:id="39975" w:name="_Toc426387163"/>
              <w:bookmarkStart w:id="39976" w:name="_Toc426388566"/>
              <w:bookmarkStart w:id="39977" w:name="_Toc426389970"/>
              <w:bookmarkStart w:id="39978" w:name="_Toc426391374"/>
              <w:bookmarkStart w:id="39979" w:name="_Toc426392778"/>
              <w:bookmarkStart w:id="39980" w:name="_Toc426394181"/>
              <w:bookmarkStart w:id="39981" w:name="_Toc427825766"/>
              <w:bookmarkStart w:id="39982" w:name="_Toc427853579"/>
              <w:bookmarkStart w:id="39983" w:name="_Toc427855819"/>
              <w:bookmarkStart w:id="39984" w:name="_Toc427858020"/>
              <w:bookmarkEnd w:id="39974"/>
              <w:bookmarkEnd w:id="39975"/>
              <w:bookmarkEnd w:id="39976"/>
              <w:bookmarkEnd w:id="39977"/>
              <w:bookmarkEnd w:id="39978"/>
              <w:bookmarkEnd w:id="39979"/>
              <w:bookmarkEnd w:id="39980"/>
              <w:bookmarkEnd w:id="39981"/>
              <w:bookmarkEnd w:id="39982"/>
              <w:bookmarkEnd w:id="39983"/>
              <w:bookmarkEnd w:id="39984"/>
            </w:del>
          </w:p>
        </w:tc>
        <w:tc>
          <w:tcPr>
            <w:tcW w:w="759" w:type="dxa"/>
            <w:tcBorders>
              <w:top w:val="single" w:sz="4" w:space="0" w:color="auto"/>
              <w:left w:val="single" w:sz="4" w:space="0" w:color="auto"/>
              <w:bottom w:val="single" w:sz="4" w:space="0" w:color="auto"/>
              <w:right w:val="single" w:sz="4" w:space="0" w:color="auto"/>
            </w:tcBorders>
          </w:tcPr>
          <w:p w14:paraId="421D4E33" w14:textId="66725471" w:rsidR="005F4718" w:rsidDel="006346A9" w:rsidRDefault="005F4718">
            <w:pPr>
              <w:rPr>
                <w:del w:id="39985" w:author="Ramasubramani, Hariharan" w:date="2015-07-20T11:34:00Z"/>
                <w:rFonts w:cstheme="minorHAnsi"/>
              </w:rPr>
              <w:pPrChange w:id="39986" w:author="Ramasubramani, Hariharan" w:date="2015-07-27T20:55:00Z">
                <w:pPr>
                  <w:ind w:firstLine="0"/>
                </w:pPr>
              </w:pPrChange>
            </w:pPr>
            <w:del w:id="39987" w:author="Ramasubramani, Hariharan" w:date="2015-07-20T11:34:00Z">
              <w:r w:rsidDel="006346A9">
                <w:rPr>
                  <w:rFonts w:cstheme="minorHAnsi"/>
                </w:rPr>
                <w:delText>-</w:delText>
              </w:r>
              <w:bookmarkStart w:id="39988" w:name="_Toc426385760"/>
              <w:bookmarkStart w:id="39989" w:name="_Toc426387164"/>
              <w:bookmarkStart w:id="39990" w:name="_Toc426388567"/>
              <w:bookmarkStart w:id="39991" w:name="_Toc426389971"/>
              <w:bookmarkStart w:id="39992" w:name="_Toc426391375"/>
              <w:bookmarkStart w:id="39993" w:name="_Toc426392779"/>
              <w:bookmarkStart w:id="39994" w:name="_Toc426394182"/>
              <w:bookmarkStart w:id="39995" w:name="_Toc427825767"/>
              <w:bookmarkStart w:id="39996" w:name="_Toc427853580"/>
              <w:bookmarkStart w:id="39997" w:name="_Toc427855820"/>
              <w:bookmarkStart w:id="39998" w:name="_Toc427858021"/>
              <w:bookmarkEnd w:id="39988"/>
              <w:bookmarkEnd w:id="39989"/>
              <w:bookmarkEnd w:id="39990"/>
              <w:bookmarkEnd w:id="39991"/>
              <w:bookmarkEnd w:id="39992"/>
              <w:bookmarkEnd w:id="39993"/>
              <w:bookmarkEnd w:id="39994"/>
              <w:bookmarkEnd w:id="39995"/>
              <w:bookmarkEnd w:id="39996"/>
              <w:bookmarkEnd w:id="39997"/>
              <w:bookmarkEnd w:id="39998"/>
            </w:del>
          </w:p>
        </w:tc>
        <w:tc>
          <w:tcPr>
            <w:tcW w:w="1018" w:type="dxa"/>
            <w:tcBorders>
              <w:top w:val="single" w:sz="4" w:space="0" w:color="auto"/>
              <w:left w:val="single" w:sz="4" w:space="0" w:color="auto"/>
              <w:bottom w:val="single" w:sz="4" w:space="0" w:color="auto"/>
              <w:right w:val="single" w:sz="4" w:space="0" w:color="auto"/>
            </w:tcBorders>
          </w:tcPr>
          <w:p w14:paraId="794DCB5F" w14:textId="4B1E67CA" w:rsidR="005F4718" w:rsidDel="006346A9" w:rsidRDefault="005F4718">
            <w:pPr>
              <w:rPr>
                <w:del w:id="39999" w:author="Ramasubramani, Hariharan" w:date="2015-07-20T11:34:00Z"/>
                <w:rFonts w:cstheme="minorHAnsi"/>
                <w:szCs w:val="18"/>
              </w:rPr>
              <w:pPrChange w:id="40000" w:author="Ramasubramani, Hariharan" w:date="2015-07-27T20:55:00Z">
                <w:pPr>
                  <w:ind w:left="-57" w:firstLine="0"/>
                  <w:jc w:val="center"/>
                </w:pPr>
              </w:pPrChange>
            </w:pPr>
            <w:del w:id="40001" w:author="Ramasubramani, Hariharan" w:date="2015-07-20T11:34:00Z">
              <w:r w:rsidDel="006346A9">
                <w:rPr>
                  <w:rFonts w:cstheme="minorHAnsi"/>
                  <w:szCs w:val="18"/>
                </w:rPr>
                <w:delText>M</w:delText>
              </w:r>
              <w:bookmarkStart w:id="40002" w:name="_Toc426385761"/>
              <w:bookmarkStart w:id="40003" w:name="_Toc426387165"/>
              <w:bookmarkStart w:id="40004" w:name="_Toc426388568"/>
              <w:bookmarkStart w:id="40005" w:name="_Toc426389972"/>
              <w:bookmarkStart w:id="40006" w:name="_Toc426391376"/>
              <w:bookmarkStart w:id="40007" w:name="_Toc426392780"/>
              <w:bookmarkStart w:id="40008" w:name="_Toc426394183"/>
              <w:bookmarkStart w:id="40009" w:name="_Toc427825768"/>
              <w:bookmarkStart w:id="40010" w:name="_Toc427853581"/>
              <w:bookmarkStart w:id="40011" w:name="_Toc427855821"/>
              <w:bookmarkStart w:id="40012" w:name="_Toc427858022"/>
              <w:bookmarkEnd w:id="40002"/>
              <w:bookmarkEnd w:id="40003"/>
              <w:bookmarkEnd w:id="40004"/>
              <w:bookmarkEnd w:id="40005"/>
              <w:bookmarkEnd w:id="40006"/>
              <w:bookmarkEnd w:id="40007"/>
              <w:bookmarkEnd w:id="40008"/>
              <w:bookmarkEnd w:id="40009"/>
              <w:bookmarkEnd w:id="40010"/>
              <w:bookmarkEnd w:id="40011"/>
              <w:bookmarkEnd w:id="40012"/>
            </w:del>
          </w:p>
        </w:tc>
        <w:tc>
          <w:tcPr>
            <w:tcW w:w="897" w:type="dxa"/>
            <w:tcBorders>
              <w:top w:val="single" w:sz="4" w:space="0" w:color="auto"/>
              <w:left w:val="single" w:sz="4" w:space="0" w:color="auto"/>
              <w:bottom w:val="single" w:sz="4" w:space="0" w:color="auto"/>
              <w:right w:val="single" w:sz="4" w:space="0" w:color="auto"/>
            </w:tcBorders>
          </w:tcPr>
          <w:p w14:paraId="387FFB57" w14:textId="68808A12" w:rsidR="005F4718" w:rsidDel="006346A9" w:rsidRDefault="005F4718">
            <w:pPr>
              <w:rPr>
                <w:del w:id="40013" w:author="Ramasubramani, Hariharan" w:date="2015-07-20T11:34:00Z"/>
                <w:rFonts w:cstheme="minorHAnsi"/>
                <w:szCs w:val="18"/>
              </w:rPr>
              <w:pPrChange w:id="40014" w:author="Ramasubramani, Hariharan" w:date="2015-07-27T20:55:00Z">
                <w:pPr>
                  <w:ind w:left="-57" w:firstLine="0"/>
                  <w:jc w:val="center"/>
                </w:pPr>
              </w:pPrChange>
            </w:pPr>
            <w:del w:id="40015" w:author="Ramasubramani, Hariharan" w:date="2015-07-20T11:34:00Z">
              <w:r w:rsidDel="006346A9">
                <w:rPr>
                  <w:rFonts w:cstheme="minorHAnsi"/>
                  <w:szCs w:val="18"/>
                </w:rPr>
                <w:delText>E</w:delText>
              </w:r>
              <w:bookmarkStart w:id="40016" w:name="_Toc426385762"/>
              <w:bookmarkStart w:id="40017" w:name="_Toc426387166"/>
              <w:bookmarkStart w:id="40018" w:name="_Toc426388569"/>
              <w:bookmarkStart w:id="40019" w:name="_Toc426389973"/>
              <w:bookmarkStart w:id="40020" w:name="_Toc426391377"/>
              <w:bookmarkStart w:id="40021" w:name="_Toc426392781"/>
              <w:bookmarkStart w:id="40022" w:name="_Toc426394184"/>
              <w:bookmarkStart w:id="40023" w:name="_Toc427825769"/>
              <w:bookmarkStart w:id="40024" w:name="_Toc427853582"/>
              <w:bookmarkStart w:id="40025" w:name="_Toc427855822"/>
              <w:bookmarkStart w:id="40026" w:name="_Toc427858023"/>
              <w:bookmarkEnd w:id="40016"/>
              <w:bookmarkEnd w:id="40017"/>
              <w:bookmarkEnd w:id="40018"/>
              <w:bookmarkEnd w:id="40019"/>
              <w:bookmarkEnd w:id="40020"/>
              <w:bookmarkEnd w:id="40021"/>
              <w:bookmarkEnd w:id="40022"/>
              <w:bookmarkEnd w:id="40023"/>
              <w:bookmarkEnd w:id="40024"/>
              <w:bookmarkEnd w:id="40025"/>
              <w:bookmarkEnd w:id="40026"/>
            </w:del>
          </w:p>
        </w:tc>
        <w:tc>
          <w:tcPr>
            <w:tcW w:w="1248" w:type="dxa"/>
            <w:tcBorders>
              <w:top w:val="single" w:sz="4" w:space="0" w:color="auto"/>
              <w:left w:val="single" w:sz="4" w:space="0" w:color="auto"/>
              <w:bottom w:val="single" w:sz="4" w:space="0" w:color="auto"/>
              <w:right w:val="single" w:sz="4" w:space="0" w:color="auto"/>
            </w:tcBorders>
          </w:tcPr>
          <w:p w14:paraId="20DA0DF3" w14:textId="263DBEA4" w:rsidR="005F4718" w:rsidDel="006346A9" w:rsidRDefault="00A137AC">
            <w:pPr>
              <w:rPr>
                <w:del w:id="40027" w:author="Ramasubramani, Hariharan" w:date="2015-07-20T11:34:00Z"/>
                <w:rFonts w:cstheme="minorHAnsi"/>
                <w:szCs w:val="18"/>
              </w:rPr>
              <w:pPrChange w:id="40028" w:author="Ramasubramani, Hariharan" w:date="2015-07-27T20:55:00Z">
                <w:pPr>
                  <w:ind w:left="-57" w:right="-98" w:firstLine="0"/>
                  <w:jc w:val="center"/>
                </w:pPr>
              </w:pPrChange>
            </w:pPr>
            <w:del w:id="40029" w:author="Ramasubramani, Hariharan" w:date="2015-07-20T11:34:00Z">
              <w:r w:rsidDel="006346A9">
                <w:rPr>
                  <w:rFonts w:cstheme="minorHAnsi"/>
                  <w:szCs w:val="18"/>
                </w:rPr>
                <w:delText>ANSC</w:delText>
              </w:r>
              <w:bookmarkStart w:id="40030" w:name="_Toc426385763"/>
              <w:bookmarkStart w:id="40031" w:name="_Toc426387167"/>
              <w:bookmarkStart w:id="40032" w:name="_Toc426388570"/>
              <w:bookmarkStart w:id="40033" w:name="_Toc426389974"/>
              <w:bookmarkStart w:id="40034" w:name="_Toc426391378"/>
              <w:bookmarkStart w:id="40035" w:name="_Toc426392782"/>
              <w:bookmarkStart w:id="40036" w:name="_Toc426394185"/>
              <w:bookmarkStart w:id="40037" w:name="_Toc427825770"/>
              <w:bookmarkStart w:id="40038" w:name="_Toc427853583"/>
              <w:bookmarkStart w:id="40039" w:name="_Toc427855823"/>
              <w:bookmarkStart w:id="40040" w:name="_Toc427858024"/>
              <w:bookmarkEnd w:id="40030"/>
              <w:bookmarkEnd w:id="40031"/>
              <w:bookmarkEnd w:id="40032"/>
              <w:bookmarkEnd w:id="40033"/>
              <w:bookmarkEnd w:id="40034"/>
              <w:bookmarkEnd w:id="40035"/>
              <w:bookmarkEnd w:id="40036"/>
              <w:bookmarkEnd w:id="40037"/>
              <w:bookmarkEnd w:id="40038"/>
              <w:bookmarkEnd w:id="40039"/>
              <w:bookmarkEnd w:id="40040"/>
            </w:del>
          </w:p>
        </w:tc>
        <w:tc>
          <w:tcPr>
            <w:tcW w:w="734" w:type="dxa"/>
            <w:tcBorders>
              <w:top w:val="single" w:sz="4" w:space="0" w:color="auto"/>
              <w:left w:val="single" w:sz="4" w:space="0" w:color="auto"/>
              <w:bottom w:val="single" w:sz="4" w:space="0" w:color="auto"/>
              <w:right w:val="single" w:sz="4" w:space="0" w:color="auto"/>
            </w:tcBorders>
          </w:tcPr>
          <w:p w14:paraId="6855F8D8" w14:textId="29C754D9" w:rsidR="005F4718" w:rsidDel="006346A9" w:rsidRDefault="005F4718">
            <w:pPr>
              <w:rPr>
                <w:del w:id="40041" w:author="Ramasubramani, Hariharan" w:date="2015-07-20T11:34:00Z"/>
                <w:rFonts w:cstheme="minorHAnsi"/>
                <w:szCs w:val="18"/>
              </w:rPr>
              <w:pPrChange w:id="40042" w:author="Ramasubramani, Hariharan" w:date="2015-07-27T20:55:00Z">
                <w:pPr>
                  <w:ind w:left="-57" w:firstLine="0"/>
                  <w:jc w:val="center"/>
                </w:pPr>
              </w:pPrChange>
            </w:pPr>
            <w:del w:id="40043" w:author="Ramasubramani, Hariharan" w:date="2015-07-20T11:34:00Z">
              <w:r w:rsidDel="006346A9">
                <w:rPr>
                  <w:rFonts w:cstheme="minorHAnsi"/>
                  <w:szCs w:val="18"/>
                </w:rPr>
                <w:delText>30</w:delText>
              </w:r>
              <w:bookmarkStart w:id="40044" w:name="_Toc426385764"/>
              <w:bookmarkStart w:id="40045" w:name="_Toc426387168"/>
              <w:bookmarkStart w:id="40046" w:name="_Toc426388571"/>
              <w:bookmarkStart w:id="40047" w:name="_Toc426389975"/>
              <w:bookmarkStart w:id="40048" w:name="_Toc426391379"/>
              <w:bookmarkStart w:id="40049" w:name="_Toc426392783"/>
              <w:bookmarkStart w:id="40050" w:name="_Toc426394186"/>
              <w:bookmarkStart w:id="40051" w:name="_Toc427825771"/>
              <w:bookmarkStart w:id="40052" w:name="_Toc427853584"/>
              <w:bookmarkStart w:id="40053" w:name="_Toc427855824"/>
              <w:bookmarkStart w:id="40054" w:name="_Toc427858025"/>
              <w:bookmarkEnd w:id="40044"/>
              <w:bookmarkEnd w:id="40045"/>
              <w:bookmarkEnd w:id="40046"/>
              <w:bookmarkEnd w:id="40047"/>
              <w:bookmarkEnd w:id="40048"/>
              <w:bookmarkEnd w:id="40049"/>
              <w:bookmarkEnd w:id="40050"/>
              <w:bookmarkEnd w:id="40051"/>
              <w:bookmarkEnd w:id="40052"/>
              <w:bookmarkEnd w:id="40053"/>
              <w:bookmarkEnd w:id="40054"/>
            </w:del>
          </w:p>
        </w:tc>
        <w:tc>
          <w:tcPr>
            <w:tcW w:w="1868" w:type="dxa"/>
            <w:tcBorders>
              <w:top w:val="single" w:sz="4" w:space="0" w:color="auto"/>
              <w:left w:val="single" w:sz="4" w:space="0" w:color="auto"/>
              <w:bottom w:val="single" w:sz="4" w:space="0" w:color="auto"/>
              <w:right w:val="single" w:sz="4" w:space="0" w:color="auto"/>
            </w:tcBorders>
          </w:tcPr>
          <w:p w14:paraId="453860F1" w14:textId="5F0ED64E" w:rsidR="005F4718" w:rsidRPr="00E86101" w:rsidDel="006346A9" w:rsidRDefault="005F4718">
            <w:pPr>
              <w:rPr>
                <w:del w:id="40055" w:author="Ramasubramani, Hariharan" w:date="2015-07-20T11:34:00Z"/>
                <w:rFonts w:cstheme="minorHAnsi"/>
                <w:szCs w:val="18"/>
              </w:rPr>
              <w:pPrChange w:id="40056" w:author="Ramasubramani, Hariharan" w:date="2015-07-27T20:55:00Z">
                <w:pPr>
                  <w:pStyle w:val="ListParagraph"/>
                  <w:ind w:left="6" w:firstLine="0"/>
                </w:pPr>
              </w:pPrChange>
            </w:pPr>
            <w:del w:id="40057" w:author="Ramasubramani, Hariharan" w:date="2015-07-20T11:34:00Z">
              <w:r w:rsidDel="006346A9">
                <w:rPr>
                  <w:rFonts w:cstheme="minorHAnsi"/>
                  <w:szCs w:val="18"/>
                </w:rPr>
                <w:delText>-</w:delText>
              </w:r>
              <w:bookmarkStart w:id="40058" w:name="_Toc426385765"/>
              <w:bookmarkStart w:id="40059" w:name="_Toc426387169"/>
              <w:bookmarkStart w:id="40060" w:name="_Toc426388572"/>
              <w:bookmarkStart w:id="40061" w:name="_Toc426389976"/>
              <w:bookmarkStart w:id="40062" w:name="_Toc426391380"/>
              <w:bookmarkStart w:id="40063" w:name="_Toc426392784"/>
              <w:bookmarkStart w:id="40064" w:name="_Toc426394187"/>
              <w:bookmarkStart w:id="40065" w:name="_Toc427825772"/>
              <w:bookmarkStart w:id="40066" w:name="_Toc427853585"/>
              <w:bookmarkStart w:id="40067" w:name="_Toc427855825"/>
              <w:bookmarkStart w:id="40068" w:name="_Toc427858026"/>
              <w:bookmarkEnd w:id="40058"/>
              <w:bookmarkEnd w:id="40059"/>
              <w:bookmarkEnd w:id="40060"/>
              <w:bookmarkEnd w:id="40061"/>
              <w:bookmarkEnd w:id="40062"/>
              <w:bookmarkEnd w:id="40063"/>
              <w:bookmarkEnd w:id="40064"/>
              <w:bookmarkEnd w:id="40065"/>
              <w:bookmarkEnd w:id="40066"/>
              <w:bookmarkEnd w:id="40067"/>
              <w:bookmarkEnd w:id="40068"/>
            </w:del>
          </w:p>
        </w:tc>
        <w:tc>
          <w:tcPr>
            <w:tcW w:w="846" w:type="dxa"/>
            <w:tcBorders>
              <w:top w:val="single" w:sz="4" w:space="0" w:color="auto"/>
              <w:left w:val="single" w:sz="4" w:space="0" w:color="auto"/>
              <w:bottom w:val="single" w:sz="4" w:space="0" w:color="auto"/>
              <w:right w:val="single" w:sz="4" w:space="0" w:color="auto"/>
            </w:tcBorders>
          </w:tcPr>
          <w:p w14:paraId="1EEBDBAA" w14:textId="5740677E" w:rsidR="005F4718" w:rsidDel="006346A9" w:rsidRDefault="005F4718">
            <w:pPr>
              <w:rPr>
                <w:del w:id="40069" w:author="Ramasubramani, Hariharan" w:date="2015-07-20T11:34:00Z"/>
                <w:rFonts w:cstheme="minorHAnsi"/>
                <w:szCs w:val="18"/>
              </w:rPr>
              <w:pPrChange w:id="40070" w:author="Ramasubramani, Hariharan" w:date="2015-07-27T20:55:00Z">
                <w:pPr>
                  <w:ind w:left="-57" w:right="-76" w:firstLine="0"/>
                  <w:jc w:val="center"/>
                </w:pPr>
              </w:pPrChange>
            </w:pPr>
            <w:del w:id="40071" w:author="Ramasubramani, Hariharan" w:date="2015-07-20T11:34:00Z">
              <w:r w:rsidDel="006346A9">
                <w:rPr>
                  <w:rFonts w:cstheme="minorHAnsi"/>
                  <w:szCs w:val="18"/>
                </w:rPr>
                <w:delText>-</w:delText>
              </w:r>
              <w:bookmarkStart w:id="40072" w:name="_Toc426385766"/>
              <w:bookmarkStart w:id="40073" w:name="_Toc426387170"/>
              <w:bookmarkStart w:id="40074" w:name="_Toc426388573"/>
              <w:bookmarkStart w:id="40075" w:name="_Toc426389977"/>
              <w:bookmarkStart w:id="40076" w:name="_Toc426391381"/>
              <w:bookmarkStart w:id="40077" w:name="_Toc426392785"/>
              <w:bookmarkStart w:id="40078" w:name="_Toc426394188"/>
              <w:bookmarkStart w:id="40079" w:name="_Toc427825773"/>
              <w:bookmarkStart w:id="40080" w:name="_Toc427853586"/>
              <w:bookmarkStart w:id="40081" w:name="_Toc427855826"/>
              <w:bookmarkStart w:id="40082" w:name="_Toc427858027"/>
              <w:bookmarkEnd w:id="40072"/>
              <w:bookmarkEnd w:id="40073"/>
              <w:bookmarkEnd w:id="40074"/>
              <w:bookmarkEnd w:id="40075"/>
              <w:bookmarkEnd w:id="40076"/>
              <w:bookmarkEnd w:id="40077"/>
              <w:bookmarkEnd w:id="40078"/>
              <w:bookmarkEnd w:id="40079"/>
              <w:bookmarkEnd w:id="40080"/>
              <w:bookmarkEnd w:id="40081"/>
              <w:bookmarkEnd w:id="40082"/>
            </w:del>
          </w:p>
        </w:tc>
        <w:bookmarkStart w:id="40083" w:name="_Toc426385767"/>
        <w:bookmarkStart w:id="40084" w:name="_Toc426387171"/>
        <w:bookmarkStart w:id="40085" w:name="_Toc426388574"/>
        <w:bookmarkStart w:id="40086" w:name="_Toc426389978"/>
        <w:bookmarkStart w:id="40087" w:name="_Toc426391382"/>
        <w:bookmarkStart w:id="40088" w:name="_Toc426392786"/>
        <w:bookmarkStart w:id="40089" w:name="_Toc426394189"/>
        <w:bookmarkStart w:id="40090" w:name="_Toc427825774"/>
        <w:bookmarkStart w:id="40091" w:name="_Toc427853587"/>
        <w:bookmarkStart w:id="40092" w:name="_Toc427855827"/>
        <w:bookmarkStart w:id="40093" w:name="_Toc427858028"/>
        <w:bookmarkEnd w:id="40083"/>
        <w:bookmarkEnd w:id="40084"/>
        <w:bookmarkEnd w:id="40085"/>
        <w:bookmarkEnd w:id="40086"/>
        <w:bookmarkEnd w:id="40087"/>
        <w:bookmarkEnd w:id="40088"/>
        <w:bookmarkEnd w:id="40089"/>
        <w:bookmarkEnd w:id="40090"/>
        <w:bookmarkEnd w:id="40091"/>
        <w:bookmarkEnd w:id="40092"/>
        <w:bookmarkEnd w:id="40093"/>
      </w:tr>
      <w:tr w:rsidR="005F4718" w:rsidRPr="00C973B7" w:rsidDel="006346A9" w14:paraId="6D9E80D0" w14:textId="1BAF0F7A" w:rsidTr="008C172F">
        <w:trPr>
          <w:cantSplit/>
          <w:trHeight w:val="314"/>
          <w:jc w:val="center"/>
          <w:del w:id="40094" w:author="Ramasubramani, Hariharan" w:date="2015-07-20T11:34:00Z"/>
        </w:trPr>
        <w:tc>
          <w:tcPr>
            <w:tcW w:w="1086" w:type="dxa"/>
            <w:tcBorders>
              <w:top w:val="single" w:sz="4" w:space="0" w:color="auto"/>
              <w:left w:val="single" w:sz="4" w:space="0" w:color="auto"/>
              <w:bottom w:val="single" w:sz="4" w:space="0" w:color="auto"/>
              <w:right w:val="single" w:sz="4" w:space="0" w:color="auto"/>
            </w:tcBorders>
          </w:tcPr>
          <w:p w14:paraId="704F1228" w14:textId="16225782" w:rsidR="005F4718" w:rsidDel="006346A9" w:rsidRDefault="005F4718">
            <w:pPr>
              <w:rPr>
                <w:del w:id="40095" w:author="Ramasubramani, Hariharan" w:date="2015-07-20T11:34:00Z"/>
                <w:rFonts w:cstheme="minorHAnsi"/>
                <w:b/>
              </w:rPr>
              <w:pPrChange w:id="40096" w:author="Ramasubramani, Hariharan" w:date="2015-07-27T20:55:00Z">
                <w:pPr>
                  <w:pStyle w:val="ListParagraph"/>
                  <w:numPr>
                    <w:ilvl w:val="3"/>
                    <w:numId w:val="23"/>
                  </w:numPr>
                  <w:tabs>
                    <w:tab w:val="num" w:pos="2459"/>
                  </w:tabs>
                  <w:overflowPunct w:val="0"/>
                  <w:autoSpaceDE w:val="0"/>
                  <w:autoSpaceDN w:val="0"/>
                  <w:spacing w:after="60"/>
                  <w:ind w:left="-43" w:firstLine="0"/>
                  <w:textAlignment w:val="baseline"/>
                </w:pPr>
              </w:pPrChange>
            </w:pPr>
            <w:bookmarkStart w:id="40097" w:name="_Toc426385768"/>
            <w:bookmarkStart w:id="40098" w:name="_Toc426387172"/>
            <w:bookmarkStart w:id="40099" w:name="_Toc426388575"/>
            <w:bookmarkStart w:id="40100" w:name="_Toc426389979"/>
            <w:bookmarkStart w:id="40101" w:name="_Toc426391383"/>
            <w:bookmarkStart w:id="40102" w:name="_Toc426392787"/>
            <w:bookmarkStart w:id="40103" w:name="_Toc426394190"/>
            <w:bookmarkStart w:id="40104" w:name="_Toc427825775"/>
            <w:bookmarkStart w:id="40105" w:name="_Toc427853588"/>
            <w:bookmarkStart w:id="40106" w:name="_Toc427855828"/>
            <w:bookmarkStart w:id="40107" w:name="_Toc427858029"/>
            <w:bookmarkEnd w:id="40097"/>
            <w:bookmarkEnd w:id="40098"/>
            <w:bookmarkEnd w:id="40099"/>
            <w:bookmarkEnd w:id="40100"/>
            <w:bookmarkEnd w:id="40101"/>
            <w:bookmarkEnd w:id="40102"/>
            <w:bookmarkEnd w:id="40103"/>
            <w:bookmarkEnd w:id="40104"/>
            <w:bookmarkEnd w:id="40105"/>
            <w:bookmarkEnd w:id="40106"/>
            <w:bookmarkEnd w:id="40107"/>
          </w:p>
        </w:tc>
        <w:tc>
          <w:tcPr>
            <w:tcW w:w="2408" w:type="dxa"/>
            <w:tcBorders>
              <w:top w:val="single" w:sz="4" w:space="0" w:color="auto"/>
              <w:left w:val="single" w:sz="4" w:space="0" w:color="auto"/>
              <w:bottom w:val="single" w:sz="4" w:space="0" w:color="auto"/>
              <w:right w:val="single" w:sz="4" w:space="0" w:color="auto"/>
            </w:tcBorders>
          </w:tcPr>
          <w:p w14:paraId="24786C1D" w14:textId="4FA48BC2" w:rsidR="005F4718" w:rsidDel="006346A9" w:rsidRDefault="005F4718">
            <w:pPr>
              <w:rPr>
                <w:del w:id="40108" w:author="Ramasubramani, Hariharan" w:date="2015-07-20T11:34:00Z"/>
                <w:rFonts w:cstheme="minorHAnsi"/>
                <w:szCs w:val="18"/>
              </w:rPr>
              <w:pPrChange w:id="40109" w:author="Ramasubramani, Hariharan" w:date="2015-07-27T20:55:00Z">
                <w:pPr>
                  <w:ind w:firstLine="0"/>
                </w:pPr>
              </w:pPrChange>
            </w:pPr>
            <w:del w:id="40110" w:author="Ramasubramani, Hariharan" w:date="2015-07-20T11:34:00Z">
              <w:r w:rsidDel="006346A9">
                <w:rPr>
                  <w:rFonts w:cstheme="minorHAnsi"/>
                  <w:szCs w:val="18"/>
                </w:rPr>
                <w:delText>Forms Module</w:delText>
              </w:r>
              <w:bookmarkStart w:id="40111" w:name="_Toc426385769"/>
              <w:bookmarkStart w:id="40112" w:name="_Toc426387173"/>
              <w:bookmarkStart w:id="40113" w:name="_Toc426388576"/>
              <w:bookmarkStart w:id="40114" w:name="_Toc426389980"/>
              <w:bookmarkStart w:id="40115" w:name="_Toc426391384"/>
              <w:bookmarkStart w:id="40116" w:name="_Toc426392788"/>
              <w:bookmarkStart w:id="40117" w:name="_Toc426394191"/>
              <w:bookmarkStart w:id="40118" w:name="_Toc427825776"/>
              <w:bookmarkStart w:id="40119" w:name="_Toc427853589"/>
              <w:bookmarkStart w:id="40120" w:name="_Toc427855829"/>
              <w:bookmarkStart w:id="40121" w:name="_Toc427858030"/>
              <w:bookmarkEnd w:id="40111"/>
              <w:bookmarkEnd w:id="40112"/>
              <w:bookmarkEnd w:id="40113"/>
              <w:bookmarkEnd w:id="40114"/>
              <w:bookmarkEnd w:id="40115"/>
              <w:bookmarkEnd w:id="40116"/>
              <w:bookmarkEnd w:id="40117"/>
              <w:bookmarkEnd w:id="40118"/>
              <w:bookmarkEnd w:id="40119"/>
              <w:bookmarkEnd w:id="40120"/>
              <w:bookmarkEnd w:id="40121"/>
            </w:del>
          </w:p>
          <w:p w14:paraId="3AD85772" w14:textId="3E83C13C" w:rsidR="005F4718" w:rsidDel="006346A9" w:rsidRDefault="005F4718">
            <w:pPr>
              <w:rPr>
                <w:del w:id="40122" w:author="Ramasubramani, Hariharan" w:date="2015-07-20T11:34:00Z"/>
                <w:rFonts w:cstheme="minorHAnsi"/>
                <w:szCs w:val="18"/>
              </w:rPr>
              <w:pPrChange w:id="40123" w:author="Ramasubramani, Hariharan" w:date="2015-07-27T20:55:00Z">
                <w:pPr>
                  <w:ind w:firstLine="0"/>
                </w:pPr>
              </w:pPrChange>
            </w:pPr>
            <w:del w:id="40124" w:author="Ramasubramani, Hariharan" w:date="2015-07-20T11:34:00Z">
              <w:r w:rsidDel="006346A9">
                <w:rPr>
                  <w:rFonts w:cstheme="minorHAnsi"/>
                  <w:szCs w:val="18"/>
                </w:rPr>
                <w:delText>Channel (CR386)</w:delText>
              </w:r>
              <w:bookmarkStart w:id="40125" w:name="_Toc426385770"/>
              <w:bookmarkStart w:id="40126" w:name="_Toc426387174"/>
              <w:bookmarkStart w:id="40127" w:name="_Toc426388577"/>
              <w:bookmarkStart w:id="40128" w:name="_Toc426389981"/>
              <w:bookmarkStart w:id="40129" w:name="_Toc426391385"/>
              <w:bookmarkStart w:id="40130" w:name="_Toc426392789"/>
              <w:bookmarkStart w:id="40131" w:name="_Toc426394192"/>
              <w:bookmarkStart w:id="40132" w:name="_Toc427825777"/>
              <w:bookmarkStart w:id="40133" w:name="_Toc427853590"/>
              <w:bookmarkStart w:id="40134" w:name="_Toc427855830"/>
              <w:bookmarkStart w:id="40135" w:name="_Toc427858031"/>
              <w:bookmarkEnd w:id="40125"/>
              <w:bookmarkEnd w:id="40126"/>
              <w:bookmarkEnd w:id="40127"/>
              <w:bookmarkEnd w:id="40128"/>
              <w:bookmarkEnd w:id="40129"/>
              <w:bookmarkEnd w:id="40130"/>
              <w:bookmarkEnd w:id="40131"/>
              <w:bookmarkEnd w:id="40132"/>
              <w:bookmarkEnd w:id="40133"/>
              <w:bookmarkEnd w:id="40134"/>
              <w:bookmarkEnd w:id="40135"/>
            </w:del>
          </w:p>
        </w:tc>
        <w:tc>
          <w:tcPr>
            <w:tcW w:w="759" w:type="dxa"/>
            <w:tcBorders>
              <w:top w:val="single" w:sz="4" w:space="0" w:color="auto"/>
              <w:left w:val="single" w:sz="4" w:space="0" w:color="auto"/>
              <w:bottom w:val="single" w:sz="4" w:space="0" w:color="auto"/>
              <w:right w:val="single" w:sz="4" w:space="0" w:color="auto"/>
            </w:tcBorders>
          </w:tcPr>
          <w:p w14:paraId="189F9220" w14:textId="5F98FEAD" w:rsidR="005F4718" w:rsidDel="006346A9" w:rsidRDefault="005F4718">
            <w:pPr>
              <w:rPr>
                <w:del w:id="40136" w:author="Ramasubramani, Hariharan" w:date="2015-07-20T11:34:00Z"/>
                <w:rFonts w:cstheme="minorHAnsi"/>
              </w:rPr>
              <w:pPrChange w:id="40137" w:author="Ramasubramani, Hariharan" w:date="2015-07-27T20:55:00Z">
                <w:pPr>
                  <w:ind w:firstLine="0"/>
                </w:pPr>
              </w:pPrChange>
            </w:pPr>
            <w:bookmarkStart w:id="40138" w:name="_Toc426385771"/>
            <w:bookmarkStart w:id="40139" w:name="_Toc426387175"/>
            <w:bookmarkStart w:id="40140" w:name="_Toc426388578"/>
            <w:bookmarkStart w:id="40141" w:name="_Toc426389982"/>
            <w:bookmarkStart w:id="40142" w:name="_Toc426391386"/>
            <w:bookmarkStart w:id="40143" w:name="_Toc426392790"/>
            <w:bookmarkStart w:id="40144" w:name="_Toc426394193"/>
            <w:bookmarkStart w:id="40145" w:name="_Toc427825778"/>
            <w:bookmarkStart w:id="40146" w:name="_Toc427853591"/>
            <w:bookmarkStart w:id="40147" w:name="_Toc427855831"/>
            <w:bookmarkStart w:id="40148" w:name="_Toc427858032"/>
            <w:bookmarkEnd w:id="40138"/>
            <w:bookmarkEnd w:id="40139"/>
            <w:bookmarkEnd w:id="40140"/>
            <w:bookmarkEnd w:id="40141"/>
            <w:bookmarkEnd w:id="40142"/>
            <w:bookmarkEnd w:id="40143"/>
            <w:bookmarkEnd w:id="40144"/>
            <w:bookmarkEnd w:id="40145"/>
            <w:bookmarkEnd w:id="40146"/>
            <w:bookmarkEnd w:id="40147"/>
            <w:bookmarkEnd w:id="40148"/>
          </w:p>
        </w:tc>
        <w:tc>
          <w:tcPr>
            <w:tcW w:w="1018" w:type="dxa"/>
            <w:tcBorders>
              <w:top w:val="single" w:sz="4" w:space="0" w:color="auto"/>
              <w:left w:val="single" w:sz="4" w:space="0" w:color="auto"/>
              <w:bottom w:val="single" w:sz="4" w:space="0" w:color="auto"/>
              <w:right w:val="single" w:sz="4" w:space="0" w:color="auto"/>
            </w:tcBorders>
          </w:tcPr>
          <w:p w14:paraId="3CB583B5" w14:textId="0B6F1190" w:rsidR="005F4718" w:rsidDel="006346A9" w:rsidRDefault="005F4718">
            <w:pPr>
              <w:rPr>
                <w:del w:id="40149" w:author="Ramasubramani, Hariharan" w:date="2015-07-20T11:34:00Z"/>
                <w:rFonts w:cstheme="minorHAnsi"/>
                <w:szCs w:val="18"/>
              </w:rPr>
              <w:pPrChange w:id="40150" w:author="Ramasubramani, Hariharan" w:date="2015-07-27T20:55:00Z">
                <w:pPr>
                  <w:ind w:left="-57" w:firstLine="0"/>
                  <w:jc w:val="center"/>
                </w:pPr>
              </w:pPrChange>
            </w:pPr>
            <w:del w:id="40151" w:author="Ramasubramani, Hariharan" w:date="2015-07-20T11:34:00Z">
              <w:r w:rsidDel="006346A9">
                <w:rPr>
                  <w:rFonts w:cstheme="minorHAnsi"/>
                  <w:szCs w:val="18"/>
                </w:rPr>
                <w:delText>O</w:delText>
              </w:r>
              <w:bookmarkStart w:id="40152" w:name="_Toc426385772"/>
              <w:bookmarkStart w:id="40153" w:name="_Toc426387176"/>
              <w:bookmarkStart w:id="40154" w:name="_Toc426388579"/>
              <w:bookmarkStart w:id="40155" w:name="_Toc426389983"/>
              <w:bookmarkStart w:id="40156" w:name="_Toc426391387"/>
              <w:bookmarkStart w:id="40157" w:name="_Toc426392791"/>
              <w:bookmarkStart w:id="40158" w:name="_Toc426394194"/>
              <w:bookmarkStart w:id="40159" w:name="_Toc427825779"/>
              <w:bookmarkStart w:id="40160" w:name="_Toc427853592"/>
              <w:bookmarkStart w:id="40161" w:name="_Toc427855832"/>
              <w:bookmarkStart w:id="40162" w:name="_Toc427858033"/>
              <w:bookmarkEnd w:id="40152"/>
              <w:bookmarkEnd w:id="40153"/>
              <w:bookmarkEnd w:id="40154"/>
              <w:bookmarkEnd w:id="40155"/>
              <w:bookmarkEnd w:id="40156"/>
              <w:bookmarkEnd w:id="40157"/>
              <w:bookmarkEnd w:id="40158"/>
              <w:bookmarkEnd w:id="40159"/>
              <w:bookmarkEnd w:id="40160"/>
              <w:bookmarkEnd w:id="40161"/>
              <w:bookmarkEnd w:id="40162"/>
            </w:del>
          </w:p>
        </w:tc>
        <w:tc>
          <w:tcPr>
            <w:tcW w:w="897" w:type="dxa"/>
            <w:tcBorders>
              <w:top w:val="single" w:sz="4" w:space="0" w:color="auto"/>
              <w:left w:val="single" w:sz="4" w:space="0" w:color="auto"/>
              <w:bottom w:val="single" w:sz="4" w:space="0" w:color="auto"/>
              <w:right w:val="single" w:sz="4" w:space="0" w:color="auto"/>
            </w:tcBorders>
          </w:tcPr>
          <w:p w14:paraId="1A8A856E" w14:textId="3F016534" w:rsidR="005F4718" w:rsidDel="006346A9" w:rsidRDefault="005F4718">
            <w:pPr>
              <w:rPr>
                <w:del w:id="40163" w:author="Ramasubramani, Hariharan" w:date="2015-07-20T11:34:00Z"/>
                <w:rFonts w:cstheme="minorHAnsi"/>
                <w:szCs w:val="18"/>
              </w:rPr>
              <w:pPrChange w:id="40164" w:author="Ramasubramani, Hariharan" w:date="2015-07-27T20:55:00Z">
                <w:pPr>
                  <w:ind w:left="-57" w:firstLine="0"/>
                  <w:jc w:val="center"/>
                </w:pPr>
              </w:pPrChange>
            </w:pPr>
            <w:del w:id="40165" w:author="Ramasubramani, Hariharan" w:date="2015-07-20T11:34:00Z">
              <w:r w:rsidDel="006346A9">
                <w:rPr>
                  <w:rFonts w:cstheme="minorHAnsi"/>
                  <w:szCs w:val="18"/>
                </w:rPr>
                <w:delText>E</w:delText>
              </w:r>
              <w:bookmarkStart w:id="40166" w:name="_Toc426385773"/>
              <w:bookmarkStart w:id="40167" w:name="_Toc426387177"/>
              <w:bookmarkStart w:id="40168" w:name="_Toc426388580"/>
              <w:bookmarkStart w:id="40169" w:name="_Toc426389984"/>
              <w:bookmarkStart w:id="40170" w:name="_Toc426391388"/>
              <w:bookmarkStart w:id="40171" w:name="_Toc426392792"/>
              <w:bookmarkStart w:id="40172" w:name="_Toc426394195"/>
              <w:bookmarkStart w:id="40173" w:name="_Toc427825780"/>
              <w:bookmarkStart w:id="40174" w:name="_Toc427853593"/>
              <w:bookmarkStart w:id="40175" w:name="_Toc427855833"/>
              <w:bookmarkStart w:id="40176" w:name="_Toc427858034"/>
              <w:bookmarkEnd w:id="40166"/>
              <w:bookmarkEnd w:id="40167"/>
              <w:bookmarkEnd w:id="40168"/>
              <w:bookmarkEnd w:id="40169"/>
              <w:bookmarkEnd w:id="40170"/>
              <w:bookmarkEnd w:id="40171"/>
              <w:bookmarkEnd w:id="40172"/>
              <w:bookmarkEnd w:id="40173"/>
              <w:bookmarkEnd w:id="40174"/>
              <w:bookmarkEnd w:id="40175"/>
              <w:bookmarkEnd w:id="40176"/>
            </w:del>
          </w:p>
        </w:tc>
        <w:tc>
          <w:tcPr>
            <w:tcW w:w="1248" w:type="dxa"/>
            <w:tcBorders>
              <w:top w:val="single" w:sz="4" w:space="0" w:color="auto"/>
              <w:left w:val="single" w:sz="4" w:space="0" w:color="auto"/>
              <w:bottom w:val="single" w:sz="4" w:space="0" w:color="auto"/>
              <w:right w:val="single" w:sz="4" w:space="0" w:color="auto"/>
            </w:tcBorders>
          </w:tcPr>
          <w:p w14:paraId="4F2D9C29" w14:textId="339455F5" w:rsidR="005F4718" w:rsidDel="006346A9" w:rsidRDefault="005F4718">
            <w:pPr>
              <w:rPr>
                <w:del w:id="40177" w:author="Ramasubramani, Hariharan" w:date="2015-07-20T11:34:00Z"/>
                <w:rFonts w:cstheme="minorHAnsi"/>
                <w:szCs w:val="18"/>
              </w:rPr>
              <w:pPrChange w:id="40178" w:author="Ramasubramani, Hariharan" w:date="2015-07-27T20:55:00Z">
                <w:pPr>
                  <w:ind w:left="-57" w:right="-98" w:firstLine="0"/>
                  <w:jc w:val="center"/>
                </w:pPr>
              </w:pPrChange>
            </w:pPr>
            <w:del w:id="40179" w:author="Ramasubramani, Hariharan" w:date="2015-07-20T11:34:00Z">
              <w:r w:rsidDel="006346A9">
                <w:rPr>
                  <w:rFonts w:cstheme="minorHAnsi"/>
                  <w:szCs w:val="18"/>
                </w:rPr>
                <w:delText>Multi select</w:delText>
              </w:r>
              <w:bookmarkStart w:id="40180" w:name="_Toc426385774"/>
              <w:bookmarkStart w:id="40181" w:name="_Toc426387178"/>
              <w:bookmarkStart w:id="40182" w:name="_Toc426388581"/>
              <w:bookmarkStart w:id="40183" w:name="_Toc426389985"/>
              <w:bookmarkStart w:id="40184" w:name="_Toc426391389"/>
              <w:bookmarkStart w:id="40185" w:name="_Toc426392793"/>
              <w:bookmarkStart w:id="40186" w:name="_Toc426394196"/>
              <w:bookmarkStart w:id="40187" w:name="_Toc427825781"/>
              <w:bookmarkStart w:id="40188" w:name="_Toc427853594"/>
              <w:bookmarkStart w:id="40189" w:name="_Toc427855834"/>
              <w:bookmarkStart w:id="40190" w:name="_Toc427858035"/>
              <w:bookmarkEnd w:id="40180"/>
              <w:bookmarkEnd w:id="40181"/>
              <w:bookmarkEnd w:id="40182"/>
              <w:bookmarkEnd w:id="40183"/>
              <w:bookmarkEnd w:id="40184"/>
              <w:bookmarkEnd w:id="40185"/>
              <w:bookmarkEnd w:id="40186"/>
              <w:bookmarkEnd w:id="40187"/>
              <w:bookmarkEnd w:id="40188"/>
              <w:bookmarkEnd w:id="40189"/>
              <w:bookmarkEnd w:id="40190"/>
            </w:del>
          </w:p>
        </w:tc>
        <w:tc>
          <w:tcPr>
            <w:tcW w:w="734" w:type="dxa"/>
            <w:tcBorders>
              <w:top w:val="single" w:sz="4" w:space="0" w:color="auto"/>
              <w:left w:val="single" w:sz="4" w:space="0" w:color="auto"/>
              <w:bottom w:val="single" w:sz="4" w:space="0" w:color="auto"/>
              <w:right w:val="single" w:sz="4" w:space="0" w:color="auto"/>
            </w:tcBorders>
          </w:tcPr>
          <w:p w14:paraId="23CCAA83" w14:textId="5CB25837" w:rsidR="005F4718" w:rsidDel="006346A9" w:rsidRDefault="005F4718">
            <w:pPr>
              <w:rPr>
                <w:del w:id="40191" w:author="Ramasubramani, Hariharan" w:date="2015-07-20T11:34:00Z"/>
                <w:rFonts w:cstheme="minorHAnsi"/>
                <w:szCs w:val="18"/>
              </w:rPr>
              <w:pPrChange w:id="40192" w:author="Ramasubramani, Hariharan" w:date="2015-07-27T20:55:00Z">
                <w:pPr>
                  <w:ind w:left="-57" w:firstLine="0"/>
                  <w:jc w:val="center"/>
                </w:pPr>
              </w:pPrChange>
            </w:pPr>
            <w:bookmarkStart w:id="40193" w:name="_Toc426385775"/>
            <w:bookmarkStart w:id="40194" w:name="_Toc426387179"/>
            <w:bookmarkStart w:id="40195" w:name="_Toc426388582"/>
            <w:bookmarkStart w:id="40196" w:name="_Toc426389986"/>
            <w:bookmarkStart w:id="40197" w:name="_Toc426391390"/>
            <w:bookmarkStart w:id="40198" w:name="_Toc426392794"/>
            <w:bookmarkStart w:id="40199" w:name="_Toc426394197"/>
            <w:bookmarkStart w:id="40200" w:name="_Toc427825782"/>
            <w:bookmarkStart w:id="40201" w:name="_Toc427853595"/>
            <w:bookmarkStart w:id="40202" w:name="_Toc427855835"/>
            <w:bookmarkStart w:id="40203" w:name="_Toc427858036"/>
            <w:bookmarkEnd w:id="40193"/>
            <w:bookmarkEnd w:id="40194"/>
            <w:bookmarkEnd w:id="40195"/>
            <w:bookmarkEnd w:id="40196"/>
            <w:bookmarkEnd w:id="40197"/>
            <w:bookmarkEnd w:id="40198"/>
            <w:bookmarkEnd w:id="40199"/>
            <w:bookmarkEnd w:id="40200"/>
            <w:bookmarkEnd w:id="40201"/>
            <w:bookmarkEnd w:id="40202"/>
            <w:bookmarkEnd w:id="40203"/>
          </w:p>
        </w:tc>
        <w:tc>
          <w:tcPr>
            <w:tcW w:w="1868" w:type="dxa"/>
            <w:tcBorders>
              <w:top w:val="single" w:sz="4" w:space="0" w:color="auto"/>
              <w:left w:val="single" w:sz="4" w:space="0" w:color="auto"/>
              <w:bottom w:val="single" w:sz="4" w:space="0" w:color="auto"/>
              <w:right w:val="single" w:sz="4" w:space="0" w:color="auto"/>
            </w:tcBorders>
          </w:tcPr>
          <w:p w14:paraId="7DB6205A" w14:textId="40EF295F" w:rsidR="005F4718" w:rsidDel="006346A9" w:rsidRDefault="005F4718">
            <w:pPr>
              <w:rPr>
                <w:del w:id="40204" w:author="Ramasubramani, Hariharan" w:date="2015-07-20T11:34:00Z"/>
                <w:rFonts w:cstheme="minorHAnsi"/>
                <w:szCs w:val="18"/>
              </w:rPr>
              <w:pPrChange w:id="40205" w:author="Ramasubramani, Hariharan" w:date="2015-07-27T20:55:00Z">
                <w:pPr>
                  <w:ind w:left="-57" w:right="-98" w:firstLine="0"/>
                </w:pPr>
              </w:pPrChange>
            </w:pPr>
            <w:del w:id="40206" w:author="Ramasubramani, Hariharan" w:date="2015-07-20T11:34:00Z">
              <w:r w:rsidDel="006346A9">
                <w:rPr>
                  <w:rFonts w:cstheme="minorHAnsi"/>
                  <w:szCs w:val="18"/>
                </w:rPr>
                <w:delText>1, 3, 4</w:delText>
              </w:r>
              <w:r w:rsidRPr="00FC4F7D" w:rsidDel="006346A9">
                <w:rPr>
                  <w:rFonts w:cstheme="minorHAnsi"/>
                  <w:szCs w:val="18"/>
                </w:rPr>
                <w:delText xml:space="preserve"> </w:delText>
              </w:r>
              <w:r w:rsidDel="006346A9">
                <w:rPr>
                  <w:rFonts w:cstheme="minorHAnsi"/>
                  <w:szCs w:val="18"/>
                </w:rPr>
                <w:delText xml:space="preserve"> </w:delText>
              </w:r>
              <w:bookmarkStart w:id="40207" w:name="_Toc426385776"/>
              <w:bookmarkStart w:id="40208" w:name="_Toc426387180"/>
              <w:bookmarkStart w:id="40209" w:name="_Toc426388583"/>
              <w:bookmarkStart w:id="40210" w:name="_Toc426389987"/>
              <w:bookmarkStart w:id="40211" w:name="_Toc426391391"/>
              <w:bookmarkStart w:id="40212" w:name="_Toc426392795"/>
              <w:bookmarkStart w:id="40213" w:name="_Toc426394198"/>
              <w:bookmarkStart w:id="40214" w:name="_Toc427825783"/>
              <w:bookmarkStart w:id="40215" w:name="_Toc427853596"/>
              <w:bookmarkStart w:id="40216" w:name="_Toc427855836"/>
              <w:bookmarkStart w:id="40217" w:name="_Toc427858037"/>
              <w:bookmarkEnd w:id="40207"/>
              <w:bookmarkEnd w:id="40208"/>
              <w:bookmarkEnd w:id="40209"/>
              <w:bookmarkEnd w:id="40210"/>
              <w:bookmarkEnd w:id="40211"/>
              <w:bookmarkEnd w:id="40212"/>
              <w:bookmarkEnd w:id="40213"/>
              <w:bookmarkEnd w:id="40214"/>
              <w:bookmarkEnd w:id="40215"/>
              <w:bookmarkEnd w:id="40216"/>
              <w:bookmarkEnd w:id="40217"/>
            </w:del>
          </w:p>
        </w:tc>
        <w:tc>
          <w:tcPr>
            <w:tcW w:w="846" w:type="dxa"/>
            <w:tcBorders>
              <w:top w:val="single" w:sz="4" w:space="0" w:color="auto"/>
              <w:left w:val="single" w:sz="4" w:space="0" w:color="auto"/>
              <w:bottom w:val="single" w:sz="4" w:space="0" w:color="auto"/>
              <w:right w:val="single" w:sz="4" w:space="0" w:color="auto"/>
            </w:tcBorders>
          </w:tcPr>
          <w:p w14:paraId="4F0428D0" w14:textId="3212F0DD" w:rsidR="005F4718" w:rsidDel="006346A9" w:rsidRDefault="005F4718">
            <w:pPr>
              <w:rPr>
                <w:del w:id="40218" w:author="Ramasubramani, Hariharan" w:date="2015-07-20T11:34:00Z"/>
                <w:rFonts w:cstheme="minorHAnsi"/>
                <w:szCs w:val="18"/>
              </w:rPr>
              <w:pPrChange w:id="40219" w:author="Ramasubramani, Hariharan" w:date="2015-07-27T20:55:00Z">
                <w:pPr>
                  <w:ind w:left="-57" w:right="-76" w:firstLine="0"/>
                  <w:jc w:val="center"/>
                </w:pPr>
              </w:pPrChange>
            </w:pPr>
            <w:del w:id="40220" w:author="Ramasubramani, Hariharan" w:date="2015-07-20T11:34:00Z">
              <w:r w:rsidDel="006346A9">
                <w:rPr>
                  <w:rFonts w:cstheme="minorHAnsi"/>
                  <w:szCs w:val="18"/>
                </w:rPr>
                <w:delText>Blank</w:delText>
              </w:r>
              <w:bookmarkStart w:id="40221" w:name="_Toc426385777"/>
              <w:bookmarkStart w:id="40222" w:name="_Toc426387181"/>
              <w:bookmarkStart w:id="40223" w:name="_Toc426388584"/>
              <w:bookmarkStart w:id="40224" w:name="_Toc426389988"/>
              <w:bookmarkStart w:id="40225" w:name="_Toc426391392"/>
              <w:bookmarkStart w:id="40226" w:name="_Toc426392796"/>
              <w:bookmarkStart w:id="40227" w:name="_Toc426394199"/>
              <w:bookmarkStart w:id="40228" w:name="_Toc427825784"/>
              <w:bookmarkStart w:id="40229" w:name="_Toc427853597"/>
              <w:bookmarkStart w:id="40230" w:name="_Toc427855837"/>
              <w:bookmarkStart w:id="40231" w:name="_Toc427858038"/>
              <w:bookmarkEnd w:id="40221"/>
              <w:bookmarkEnd w:id="40222"/>
              <w:bookmarkEnd w:id="40223"/>
              <w:bookmarkEnd w:id="40224"/>
              <w:bookmarkEnd w:id="40225"/>
              <w:bookmarkEnd w:id="40226"/>
              <w:bookmarkEnd w:id="40227"/>
              <w:bookmarkEnd w:id="40228"/>
              <w:bookmarkEnd w:id="40229"/>
              <w:bookmarkEnd w:id="40230"/>
              <w:bookmarkEnd w:id="40231"/>
            </w:del>
          </w:p>
        </w:tc>
        <w:bookmarkStart w:id="40232" w:name="_Toc426385778"/>
        <w:bookmarkStart w:id="40233" w:name="_Toc426387182"/>
        <w:bookmarkStart w:id="40234" w:name="_Toc426388585"/>
        <w:bookmarkStart w:id="40235" w:name="_Toc426389989"/>
        <w:bookmarkStart w:id="40236" w:name="_Toc426391393"/>
        <w:bookmarkStart w:id="40237" w:name="_Toc426392797"/>
        <w:bookmarkStart w:id="40238" w:name="_Toc426394200"/>
        <w:bookmarkStart w:id="40239" w:name="_Toc427825785"/>
        <w:bookmarkStart w:id="40240" w:name="_Toc427853598"/>
        <w:bookmarkStart w:id="40241" w:name="_Toc427855838"/>
        <w:bookmarkStart w:id="40242" w:name="_Toc427858039"/>
        <w:bookmarkEnd w:id="40232"/>
        <w:bookmarkEnd w:id="40233"/>
        <w:bookmarkEnd w:id="40234"/>
        <w:bookmarkEnd w:id="40235"/>
        <w:bookmarkEnd w:id="40236"/>
        <w:bookmarkEnd w:id="40237"/>
        <w:bookmarkEnd w:id="40238"/>
        <w:bookmarkEnd w:id="40239"/>
        <w:bookmarkEnd w:id="40240"/>
        <w:bookmarkEnd w:id="40241"/>
        <w:bookmarkEnd w:id="40242"/>
      </w:tr>
    </w:tbl>
    <w:p w14:paraId="74C08FD0" w14:textId="5AC43E98" w:rsidR="005F4718" w:rsidDel="006346A9" w:rsidRDefault="005F4718">
      <w:pPr>
        <w:rPr>
          <w:del w:id="40243" w:author="Ramasubramani, Hariharan" w:date="2015-07-20T11:35:00Z"/>
          <w:rFonts w:cstheme="minorHAnsi"/>
          <w:color w:val="000000" w:themeColor="text1"/>
        </w:rPr>
        <w:pPrChange w:id="40244" w:author="Ramasubramani, Hariharan" w:date="2015-07-27T20:55:00Z">
          <w:pPr>
            <w:pStyle w:val="ListParagraph"/>
            <w:spacing w:after="60"/>
            <w:ind w:left="619" w:firstLine="0"/>
          </w:pPr>
        </w:pPrChange>
      </w:pPr>
      <w:bookmarkStart w:id="40245" w:name="_Toc426385779"/>
      <w:bookmarkStart w:id="40246" w:name="_Toc426387183"/>
      <w:bookmarkStart w:id="40247" w:name="_Toc426388586"/>
      <w:bookmarkStart w:id="40248" w:name="_Toc426389990"/>
      <w:bookmarkStart w:id="40249" w:name="_Toc426391394"/>
      <w:bookmarkStart w:id="40250" w:name="_Toc426392798"/>
      <w:bookmarkStart w:id="40251" w:name="_Toc426394201"/>
      <w:bookmarkStart w:id="40252" w:name="_Toc427825786"/>
      <w:bookmarkStart w:id="40253" w:name="_Toc427853599"/>
      <w:bookmarkStart w:id="40254" w:name="_Toc427855839"/>
      <w:bookmarkStart w:id="40255" w:name="_Toc427858040"/>
      <w:bookmarkEnd w:id="40245"/>
      <w:bookmarkEnd w:id="40246"/>
      <w:bookmarkEnd w:id="40247"/>
      <w:bookmarkEnd w:id="40248"/>
      <w:bookmarkEnd w:id="40249"/>
      <w:bookmarkEnd w:id="40250"/>
      <w:bookmarkEnd w:id="40251"/>
      <w:bookmarkEnd w:id="40252"/>
      <w:bookmarkEnd w:id="40253"/>
      <w:bookmarkEnd w:id="40254"/>
      <w:bookmarkEnd w:id="40255"/>
    </w:p>
    <w:p w14:paraId="323B99D7" w14:textId="35A22D47" w:rsidR="00B97C5A" w:rsidDel="006346A9" w:rsidRDefault="00B97C5A">
      <w:pPr>
        <w:rPr>
          <w:del w:id="40256" w:author="Ramasubramani, Hariharan" w:date="2015-07-20T11:35:00Z"/>
          <w:rFonts w:cstheme="minorHAnsi"/>
          <w:noProof/>
          <w:color w:val="000000" w:themeColor="text1"/>
        </w:rPr>
        <w:pPrChange w:id="40257" w:author="Ramasubramani, Hariharan" w:date="2015-07-27T20:55:00Z">
          <w:pPr>
            <w:pStyle w:val="ListParagraph"/>
            <w:spacing w:after="60"/>
            <w:ind w:left="619" w:firstLine="0"/>
          </w:pPr>
        </w:pPrChange>
      </w:pPr>
      <w:bookmarkStart w:id="40258" w:name="_Toc426385780"/>
      <w:bookmarkStart w:id="40259" w:name="_Toc426387184"/>
      <w:bookmarkStart w:id="40260" w:name="_Toc426388587"/>
      <w:bookmarkStart w:id="40261" w:name="_Toc426389991"/>
      <w:bookmarkStart w:id="40262" w:name="_Toc426391395"/>
      <w:bookmarkStart w:id="40263" w:name="_Toc426392799"/>
      <w:bookmarkStart w:id="40264" w:name="_Toc426394202"/>
      <w:bookmarkStart w:id="40265" w:name="_Toc427825787"/>
      <w:bookmarkStart w:id="40266" w:name="_Toc427853600"/>
      <w:bookmarkStart w:id="40267" w:name="_Toc427855840"/>
      <w:bookmarkStart w:id="40268" w:name="_Toc427858041"/>
      <w:bookmarkEnd w:id="40258"/>
      <w:bookmarkEnd w:id="40259"/>
      <w:bookmarkEnd w:id="40260"/>
      <w:bookmarkEnd w:id="40261"/>
      <w:bookmarkEnd w:id="40262"/>
      <w:bookmarkEnd w:id="40263"/>
      <w:bookmarkEnd w:id="40264"/>
      <w:bookmarkEnd w:id="40265"/>
      <w:bookmarkEnd w:id="40266"/>
      <w:bookmarkEnd w:id="40267"/>
      <w:bookmarkEnd w:id="40268"/>
    </w:p>
    <w:p w14:paraId="33899663" w14:textId="606E3D58" w:rsidR="00B97C5A" w:rsidDel="0063529D" w:rsidRDefault="00EF0C0A">
      <w:pPr>
        <w:rPr>
          <w:del w:id="40269" w:author="Ramasubramani, Hariharan" w:date="2015-07-27T20:53:00Z"/>
          <w:rFonts w:cstheme="minorHAnsi"/>
          <w:noProof/>
          <w:color w:val="000000" w:themeColor="text1"/>
        </w:rPr>
        <w:pPrChange w:id="40270" w:author="Ramasubramani, Hariharan" w:date="2015-07-27T20:55:00Z">
          <w:pPr>
            <w:pStyle w:val="ListParagraph"/>
            <w:spacing w:after="60"/>
            <w:ind w:left="619" w:hanging="439"/>
          </w:pPr>
        </w:pPrChange>
      </w:pPr>
      <w:ins w:id="40271" w:author="Liberty Mutual" w:date="2015-04-29T21:01:00Z">
        <w:del w:id="40272" w:author="Ramasubramani, Hariharan" w:date="2015-07-20T11:35:00Z">
          <w:r w:rsidDel="006346A9">
            <w:rPr>
              <w:rFonts w:cstheme="minorHAnsi"/>
              <w:noProof/>
              <w:color w:val="000000" w:themeColor="text1"/>
            </w:rPr>
            <w:drawing>
              <wp:inline distT="0" distB="0" distL="0" distR="0" wp14:anchorId="26C5CE52" wp14:editId="59009F93">
                <wp:extent cx="6426068" cy="4866193"/>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425938" cy="4866095"/>
                        </a:xfrm>
                        <a:prstGeom prst="rect">
                          <a:avLst/>
                        </a:prstGeom>
                        <a:noFill/>
                        <a:ln>
                          <a:noFill/>
                        </a:ln>
                      </pic:spPr>
                    </pic:pic>
                  </a:graphicData>
                </a:graphic>
              </wp:inline>
            </w:drawing>
          </w:r>
        </w:del>
      </w:ins>
      <w:bookmarkStart w:id="40273" w:name="_Toc426385781"/>
      <w:bookmarkStart w:id="40274" w:name="_Toc426387185"/>
      <w:bookmarkStart w:id="40275" w:name="_Toc426388588"/>
      <w:bookmarkStart w:id="40276" w:name="_Toc426389992"/>
      <w:bookmarkStart w:id="40277" w:name="_Toc426391396"/>
      <w:bookmarkStart w:id="40278" w:name="_Toc426392800"/>
      <w:bookmarkStart w:id="40279" w:name="_Toc426394203"/>
      <w:bookmarkStart w:id="40280" w:name="_Toc427825788"/>
      <w:bookmarkStart w:id="40281" w:name="_Toc427853601"/>
      <w:bookmarkStart w:id="40282" w:name="_Toc427855841"/>
      <w:bookmarkStart w:id="40283" w:name="_Toc427858042"/>
      <w:bookmarkEnd w:id="40273"/>
      <w:bookmarkEnd w:id="40274"/>
      <w:bookmarkEnd w:id="40275"/>
      <w:bookmarkEnd w:id="40276"/>
      <w:bookmarkEnd w:id="40277"/>
      <w:bookmarkEnd w:id="40278"/>
      <w:bookmarkEnd w:id="40279"/>
      <w:bookmarkEnd w:id="40280"/>
      <w:bookmarkEnd w:id="40281"/>
      <w:bookmarkEnd w:id="40282"/>
      <w:bookmarkEnd w:id="40283"/>
    </w:p>
    <w:p w14:paraId="1A5A2044" w14:textId="70374238" w:rsidR="005F4718" w:rsidDel="009B2EB5" w:rsidRDefault="005F4718">
      <w:pPr>
        <w:rPr>
          <w:del w:id="40284" w:author="Ramasubramani, Hariharan" w:date="2015-07-20T11:41:00Z"/>
          <w:rFonts w:cstheme="minorHAnsi"/>
          <w:color w:val="000000" w:themeColor="text1"/>
        </w:rPr>
        <w:pPrChange w:id="40285" w:author="Ramasubramani, Hariharan" w:date="2015-07-27T20:55:00Z">
          <w:pPr>
            <w:pStyle w:val="ListParagraph"/>
            <w:spacing w:after="60"/>
            <w:ind w:left="0" w:firstLine="0"/>
            <w:jc w:val="center"/>
          </w:pPr>
        </w:pPrChange>
      </w:pPr>
      <w:bookmarkStart w:id="40286" w:name="_Toc426385782"/>
      <w:bookmarkStart w:id="40287" w:name="_Toc426387186"/>
      <w:bookmarkStart w:id="40288" w:name="_Toc426388589"/>
      <w:bookmarkStart w:id="40289" w:name="_Toc426389993"/>
      <w:bookmarkStart w:id="40290" w:name="_Toc426391397"/>
      <w:bookmarkStart w:id="40291" w:name="_Toc426392801"/>
      <w:bookmarkStart w:id="40292" w:name="_Toc426394204"/>
      <w:bookmarkStart w:id="40293" w:name="_Toc427825789"/>
      <w:bookmarkStart w:id="40294" w:name="_Toc427853602"/>
      <w:bookmarkStart w:id="40295" w:name="_Toc427855842"/>
      <w:bookmarkStart w:id="40296" w:name="_Toc427858043"/>
      <w:bookmarkEnd w:id="40286"/>
      <w:bookmarkEnd w:id="40287"/>
      <w:bookmarkEnd w:id="40288"/>
      <w:bookmarkEnd w:id="40289"/>
      <w:bookmarkEnd w:id="40290"/>
      <w:bookmarkEnd w:id="40291"/>
      <w:bookmarkEnd w:id="40292"/>
      <w:bookmarkEnd w:id="40293"/>
      <w:bookmarkEnd w:id="40294"/>
      <w:bookmarkEnd w:id="40295"/>
      <w:bookmarkEnd w:id="40296"/>
    </w:p>
    <w:p w14:paraId="24CCAC94" w14:textId="0EE01342" w:rsidR="005246BE" w:rsidRPr="00EF1CCB" w:rsidDel="006346A9" w:rsidRDefault="008A42AB">
      <w:pPr>
        <w:rPr>
          <w:del w:id="40297" w:author="Ramasubramani, Hariharan" w:date="2015-07-20T11:35:00Z"/>
          <w:rFonts w:cstheme="minorHAnsi"/>
          <w:color w:val="000000" w:themeColor="text1"/>
        </w:rPr>
        <w:pPrChange w:id="40298" w:author="Ramasubramani, Hariharan" w:date="2015-07-27T20:55:00Z">
          <w:pPr>
            <w:pStyle w:val="ListParagraph"/>
            <w:spacing w:after="60"/>
            <w:ind w:left="3499" w:firstLine="101"/>
          </w:pPr>
        </w:pPrChange>
      </w:pPr>
      <w:del w:id="40299" w:author="Ramasubramani, Hariharan" w:date="2015-07-20T11:35:00Z">
        <w:r w:rsidDel="006346A9">
          <w:rPr>
            <w:rFonts w:cstheme="minorHAnsi"/>
            <w:color w:val="000000" w:themeColor="text1"/>
          </w:rPr>
          <w:delText>Fig:</w:delText>
        </w:r>
        <w:r w:rsidR="00DE6984" w:rsidDel="006346A9">
          <w:rPr>
            <w:rFonts w:cstheme="minorHAnsi"/>
            <w:color w:val="000000" w:themeColor="text1"/>
          </w:rPr>
          <w:delText xml:space="preserve"> 5.a</w:delText>
        </w:r>
        <w:r w:rsidDel="006346A9">
          <w:rPr>
            <w:rFonts w:cstheme="minorHAnsi"/>
            <w:color w:val="000000" w:themeColor="text1"/>
          </w:rPr>
          <w:delText xml:space="preserve"> - Create Forms Rule</w:delText>
        </w:r>
        <w:r w:rsidR="002D4A19" w:rsidDel="006346A9">
          <w:rPr>
            <w:rFonts w:cstheme="minorHAnsi"/>
            <w:color w:val="000000" w:themeColor="text1"/>
          </w:rPr>
          <w:delText xml:space="preserve"> Screen</w:delText>
        </w:r>
        <w:bookmarkStart w:id="40300" w:name="_Toc426385783"/>
        <w:bookmarkStart w:id="40301" w:name="_Toc426387187"/>
        <w:bookmarkStart w:id="40302" w:name="_Toc426388590"/>
        <w:bookmarkStart w:id="40303" w:name="_Toc426389994"/>
        <w:bookmarkStart w:id="40304" w:name="_Toc426391398"/>
        <w:bookmarkStart w:id="40305" w:name="_Toc426392802"/>
        <w:bookmarkStart w:id="40306" w:name="_Toc426394205"/>
        <w:bookmarkStart w:id="40307" w:name="_Toc427825790"/>
        <w:bookmarkStart w:id="40308" w:name="_Toc427853603"/>
        <w:bookmarkStart w:id="40309" w:name="_Toc427855843"/>
        <w:bookmarkStart w:id="40310" w:name="_Toc427858044"/>
        <w:bookmarkEnd w:id="40300"/>
        <w:bookmarkEnd w:id="40301"/>
        <w:bookmarkEnd w:id="40302"/>
        <w:bookmarkEnd w:id="40303"/>
        <w:bookmarkEnd w:id="40304"/>
        <w:bookmarkEnd w:id="40305"/>
        <w:bookmarkEnd w:id="40306"/>
        <w:bookmarkEnd w:id="40307"/>
        <w:bookmarkEnd w:id="40308"/>
        <w:bookmarkEnd w:id="40309"/>
        <w:bookmarkEnd w:id="40310"/>
      </w:del>
    </w:p>
    <w:p w14:paraId="5CEE0793" w14:textId="454F7E14" w:rsidR="00F37483" w:rsidRPr="00F37483" w:rsidDel="006346A9" w:rsidRDefault="00F37483">
      <w:pPr>
        <w:rPr>
          <w:del w:id="40311" w:author="Ramasubramani, Hariharan" w:date="2015-07-20T11:35:00Z"/>
          <w:b/>
        </w:rPr>
        <w:pPrChange w:id="40312" w:author="Ramasubramani, Hariharan" w:date="2015-07-27T20:55:00Z">
          <w:pPr>
            <w:pStyle w:val="BlockComment"/>
          </w:pPr>
        </w:pPrChange>
      </w:pPr>
      <w:del w:id="40313" w:author="Ramasubramani, Hariharan" w:date="2015-07-20T11:35:00Z">
        <w:r w:rsidRPr="00F37483" w:rsidDel="006346A9">
          <w:rPr>
            <w:b/>
          </w:rPr>
          <w:delText>Create Forms Rules Screen Fig: 5.a Functionality:</w:delText>
        </w:r>
        <w:bookmarkStart w:id="40314" w:name="_Toc426385784"/>
        <w:bookmarkStart w:id="40315" w:name="_Toc426387188"/>
        <w:bookmarkStart w:id="40316" w:name="_Toc426388591"/>
        <w:bookmarkStart w:id="40317" w:name="_Toc426389995"/>
        <w:bookmarkStart w:id="40318" w:name="_Toc426391399"/>
        <w:bookmarkStart w:id="40319" w:name="_Toc426392803"/>
        <w:bookmarkStart w:id="40320" w:name="_Toc426394206"/>
        <w:bookmarkStart w:id="40321" w:name="_Toc427825791"/>
        <w:bookmarkStart w:id="40322" w:name="_Toc427853604"/>
        <w:bookmarkStart w:id="40323" w:name="_Toc427855844"/>
        <w:bookmarkStart w:id="40324" w:name="_Toc427858045"/>
        <w:bookmarkEnd w:id="40314"/>
        <w:bookmarkEnd w:id="40315"/>
        <w:bookmarkEnd w:id="40316"/>
        <w:bookmarkEnd w:id="40317"/>
        <w:bookmarkEnd w:id="40318"/>
        <w:bookmarkEnd w:id="40319"/>
        <w:bookmarkEnd w:id="40320"/>
        <w:bookmarkEnd w:id="40321"/>
        <w:bookmarkEnd w:id="40322"/>
        <w:bookmarkEnd w:id="40323"/>
        <w:bookmarkEnd w:id="40324"/>
      </w:del>
    </w:p>
    <w:p w14:paraId="770C52F2" w14:textId="02C65EC2" w:rsidR="006C746E" w:rsidDel="006346A9" w:rsidRDefault="006C746E">
      <w:pPr>
        <w:rPr>
          <w:del w:id="40325" w:author="Ramasubramani, Hariharan" w:date="2015-07-20T11:35:00Z"/>
        </w:rPr>
        <w:pPrChange w:id="40326" w:author="Ramasubramani, Hariharan" w:date="2015-07-27T20:55:00Z">
          <w:pPr>
            <w:pStyle w:val="BlockComment"/>
          </w:pPr>
        </w:pPrChange>
      </w:pPr>
      <w:del w:id="40327" w:author="Ramasubramani, Hariharan" w:date="2015-07-20T11:35:00Z">
        <w:r w:rsidRPr="006C746E" w:rsidDel="006346A9">
          <w:delText xml:space="preserve">Clicking the Edit </w:delText>
        </w:r>
        <w:r w:rsidR="00CA5844" w:rsidDel="006346A9">
          <w:delText xml:space="preserve">button under </w:delText>
        </w:r>
        <w:r w:rsidRPr="006C746E" w:rsidDel="006346A9">
          <w:delText>State</w:delText>
        </w:r>
        <w:r w:rsidR="00CA5844" w:rsidDel="006346A9">
          <w:delText>(</w:delText>
        </w:r>
        <w:r w:rsidRPr="006C746E" w:rsidDel="006346A9">
          <w:delText>s</w:delText>
        </w:r>
        <w:r w:rsidR="00CA5844" w:rsidDel="006346A9">
          <w:delText>)</w:delText>
        </w:r>
        <w:r w:rsidRPr="006C746E" w:rsidDel="006346A9">
          <w:delText xml:space="preserve"> will </w:delText>
        </w:r>
        <w:r w:rsidDel="006346A9">
          <w:delText xml:space="preserve">take the user to the Edit States screen </w:delText>
        </w:r>
        <w:r w:rsidR="00F37483" w:rsidDel="006346A9">
          <w:delText>(Fig: 5.b</w:delText>
        </w:r>
        <w:r w:rsidDel="006346A9">
          <w:delText>).</w:delText>
        </w:r>
        <w:bookmarkStart w:id="40328" w:name="_Toc426385785"/>
        <w:bookmarkStart w:id="40329" w:name="_Toc426387189"/>
        <w:bookmarkStart w:id="40330" w:name="_Toc426388592"/>
        <w:bookmarkStart w:id="40331" w:name="_Toc426389996"/>
        <w:bookmarkStart w:id="40332" w:name="_Toc426391400"/>
        <w:bookmarkStart w:id="40333" w:name="_Toc426392804"/>
        <w:bookmarkStart w:id="40334" w:name="_Toc426394207"/>
        <w:bookmarkStart w:id="40335" w:name="_Toc427825792"/>
        <w:bookmarkStart w:id="40336" w:name="_Toc427853605"/>
        <w:bookmarkStart w:id="40337" w:name="_Toc427855845"/>
        <w:bookmarkStart w:id="40338" w:name="_Toc427858046"/>
        <w:bookmarkEnd w:id="40328"/>
        <w:bookmarkEnd w:id="40329"/>
        <w:bookmarkEnd w:id="40330"/>
        <w:bookmarkEnd w:id="40331"/>
        <w:bookmarkEnd w:id="40332"/>
        <w:bookmarkEnd w:id="40333"/>
        <w:bookmarkEnd w:id="40334"/>
        <w:bookmarkEnd w:id="40335"/>
        <w:bookmarkEnd w:id="40336"/>
        <w:bookmarkEnd w:id="40337"/>
        <w:bookmarkEnd w:id="40338"/>
      </w:del>
    </w:p>
    <w:p w14:paraId="24C1FB8B" w14:textId="48EE2723" w:rsidR="00465DDB" w:rsidDel="006346A9" w:rsidRDefault="00465DDB">
      <w:pPr>
        <w:rPr>
          <w:del w:id="40339" w:author="Ramasubramani, Hariharan" w:date="2015-07-20T11:35:00Z"/>
        </w:rPr>
        <w:pPrChange w:id="40340" w:author="Ramasubramani, Hariharan" w:date="2015-07-27T20:55:00Z">
          <w:pPr>
            <w:pStyle w:val="BlockComment"/>
          </w:pPr>
        </w:pPrChange>
      </w:pPr>
      <w:del w:id="40341" w:author="Ramasubramani, Hariharan" w:date="2015-07-20T11:35:00Z">
        <w:r w:rsidRPr="00542C5A" w:rsidDel="006346A9">
          <w:delText>Clicking th</w:delText>
        </w:r>
        <w:r w:rsidDel="006346A9">
          <w:delText xml:space="preserve">e Products </w:delText>
        </w:r>
        <w:r w:rsidRPr="00542C5A" w:rsidDel="006346A9">
          <w:delText xml:space="preserve">button will </w:delText>
        </w:r>
        <w:r w:rsidR="00D616E3" w:rsidDel="006346A9">
          <w:delText xml:space="preserve">display the Products screen and </w:delText>
        </w:r>
        <w:r w:rsidRPr="00542C5A" w:rsidDel="006346A9">
          <w:delText xml:space="preserve">allow the user </w:delText>
        </w:r>
        <w:r w:rsidDel="006346A9">
          <w:delText xml:space="preserve">to add Products to </w:delText>
        </w:r>
        <w:r w:rsidRPr="00542C5A" w:rsidDel="006346A9">
          <w:delText>the Form</w:delText>
        </w:r>
        <w:r w:rsidDel="006346A9">
          <w:delText>. (See Fig: 5.</w:delText>
        </w:r>
        <w:r w:rsidR="00F37483" w:rsidDel="006346A9">
          <w:delText>c</w:delText>
        </w:r>
        <w:r w:rsidDel="006346A9">
          <w:delText>)</w:delText>
        </w:r>
        <w:bookmarkStart w:id="40342" w:name="_Toc426385786"/>
        <w:bookmarkStart w:id="40343" w:name="_Toc426387190"/>
        <w:bookmarkStart w:id="40344" w:name="_Toc426388593"/>
        <w:bookmarkStart w:id="40345" w:name="_Toc426389997"/>
        <w:bookmarkStart w:id="40346" w:name="_Toc426391401"/>
        <w:bookmarkStart w:id="40347" w:name="_Toc426392805"/>
        <w:bookmarkStart w:id="40348" w:name="_Toc426394208"/>
        <w:bookmarkStart w:id="40349" w:name="_Toc427825793"/>
        <w:bookmarkStart w:id="40350" w:name="_Toc427853606"/>
        <w:bookmarkStart w:id="40351" w:name="_Toc427855846"/>
        <w:bookmarkStart w:id="40352" w:name="_Toc427858047"/>
        <w:bookmarkEnd w:id="40342"/>
        <w:bookmarkEnd w:id="40343"/>
        <w:bookmarkEnd w:id="40344"/>
        <w:bookmarkEnd w:id="40345"/>
        <w:bookmarkEnd w:id="40346"/>
        <w:bookmarkEnd w:id="40347"/>
        <w:bookmarkEnd w:id="40348"/>
        <w:bookmarkEnd w:id="40349"/>
        <w:bookmarkEnd w:id="40350"/>
        <w:bookmarkEnd w:id="40351"/>
        <w:bookmarkEnd w:id="40352"/>
      </w:del>
    </w:p>
    <w:p w14:paraId="3CBE03CE" w14:textId="0FFD9BFE" w:rsidR="00771F9B" w:rsidDel="006346A9" w:rsidRDefault="00771F9B">
      <w:pPr>
        <w:rPr>
          <w:del w:id="40353" w:author="Ramasubramani, Hariharan" w:date="2015-07-20T11:35:00Z"/>
        </w:rPr>
        <w:pPrChange w:id="40354" w:author="Ramasubramani, Hariharan" w:date="2015-07-27T20:55:00Z">
          <w:pPr>
            <w:pStyle w:val="BlockComment"/>
          </w:pPr>
        </w:pPrChange>
      </w:pPr>
      <w:del w:id="40355" w:author="Ramasubramani, Hariharan" w:date="2015-07-20T11:35:00Z">
        <w:r w:rsidDel="006346A9">
          <w:delText xml:space="preserve">Clicking the Associate to Package button </w:delText>
        </w:r>
        <w:r w:rsidRPr="00542C5A" w:rsidDel="006346A9">
          <w:delText>will</w:delText>
        </w:r>
        <w:r w:rsidDel="006346A9">
          <w:delText xml:space="preserve"> take the user to the </w:delText>
        </w:r>
        <w:r w:rsidR="00BC1D61" w:rsidDel="006346A9">
          <w:delText xml:space="preserve">Associate to Package </w:delText>
        </w:r>
        <w:r w:rsidDel="006346A9">
          <w:delText>s</w:delText>
        </w:r>
        <w:r w:rsidRPr="004245F1" w:rsidDel="006346A9">
          <w:delText>creen</w:delText>
        </w:r>
        <w:r w:rsidDel="006346A9">
          <w:delText xml:space="preserve"> (Fig: 5.d).</w:delText>
        </w:r>
        <w:bookmarkStart w:id="40356" w:name="_Toc426385787"/>
        <w:bookmarkStart w:id="40357" w:name="_Toc426387191"/>
        <w:bookmarkStart w:id="40358" w:name="_Toc426388594"/>
        <w:bookmarkStart w:id="40359" w:name="_Toc426389998"/>
        <w:bookmarkStart w:id="40360" w:name="_Toc426391402"/>
        <w:bookmarkStart w:id="40361" w:name="_Toc426392806"/>
        <w:bookmarkStart w:id="40362" w:name="_Toc426394209"/>
        <w:bookmarkStart w:id="40363" w:name="_Toc427825794"/>
        <w:bookmarkStart w:id="40364" w:name="_Toc427853607"/>
        <w:bookmarkStart w:id="40365" w:name="_Toc427855847"/>
        <w:bookmarkStart w:id="40366" w:name="_Toc427858048"/>
        <w:bookmarkEnd w:id="40356"/>
        <w:bookmarkEnd w:id="40357"/>
        <w:bookmarkEnd w:id="40358"/>
        <w:bookmarkEnd w:id="40359"/>
        <w:bookmarkEnd w:id="40360"/>
        <w:bookmarkEnd w:id="40361"/>
        <w:bookmarkEnd w:id="40362"/>
        <w:bookmarkEnd w:id="40363"/>
        <w:bookmarkEnd w:id="40364"/>
        <w:bookmarkEnd w:id="40365"/>
        <w:bookmarkEnd w:id="40366"/>
      </w:del>
    </w:p>
    <w:p w14:paraId="60A4CD33" w14:textId="4DAAF323" w:rsidR="00771F9B" w:rsidDel="006346A9" w:rsidRDefault="00771F9B">
      <w:pPr>
        <w:rPr>
          <w:del w:id="40367" w:author="Ramasubramani, Hariharan" w:date="2015-07-20T11:35:00Z"/>
        </w:rPr>
        <w:pPrChange w:id="40368" w:author="Ramasubramani, Hariharan" w:date="2015-07-27T20:55:00Z">
          <w:pPr>
            <w:pStyle w:val="BlockComment"/>
          </w:pPr>
        </w:pPrChange>
      </w:pPr>
      <w:del w:id="40369" w:author="Ramasubramani, Hariharan" w:date="2015-07-20T11:35:00Z">
        <w:r w:rsidDel="006346A9">
          <w:delText xml:space="preserve">Clicking the Comments button </w:delText>
        </w:r>
        <w:r w:rsidRPr="00542C5A" w:rsidDel="006346A9">
          <w:delText>will</w:delText>
        </w:r>
        <w:r w:rsidDel="006346A9">
          <w:delText xml:space="preserve"> take the user to the </w:delText>
        </w:r>
        <w:r w:rsidRPr="004245F1" w:rsidDel="006346A9">
          <w:delText>Form Com</w:delText>
        </w:r>
        <w:r w:rsidDel="006346A9">
          <w:delText>ments s</w:delText>
        </w:r>
        <w:r w:rsidRPr="004245F1" w:rsidDel="006346A9">
          <w:delText>creen</w:delText>
        </w:r>
        <w:r w:rsidDel="006346A9">
          <w:delText xml:space="preserve"> (Fig: 5.</w:delText>
        </w:r>
        <w:r w:rsidR="0091472E" w:rsidDel="006346A9">
          <w:delText>f</w:delText>
        </w:r>
        <w:r w:rsidDel="006346A9">
          <w:delText>).</w:delText>
        </w:r>
        <w:bookmarkStart w:id="40370" w:name="_Toc426385788"/>
        <w:bookmarkStart w:id="40371" w:name="_Toc426387192"/>
        <w:bookmarkStart w:id="40372" w:name="_Toc426388595"/>
        <w:bookmarkStart w:id="40373" w:name="_Toc426389999"/>
        <w:bookmarkStart w:id="40374" w:name="_Toc426391403"/>
        <w:bookmarkStart w:id="40375" w:name="_Toc426392807"/>
        <w:bookmarkStart w:id="40376" w:name="_Toc426394210"/>
        <w:bookmarkStart w:id="40377" w:name="_Toc427825795"/>
        <w:bookmarkStart w:id="40378" w:name="_Toc427853608"/>
        <w:bookmarkStart w:id="40379" w:name="_Toc427855848"/>
        <w:bookmarkStart w:id="40380" w:name="_Toc427858049"/>
        <w:bookmarkEnd w:id="40370"/>
        <w:bookmarkEnd w:id="40371"/>
        <w:bookmarkEnd w:id="40372"/>
        <w:bookmarkEnd w:id="40373"/>
        <w:bookmarkEnd w:id="40374"/>
        <w:bookmarkEnd w:id="40375"/>
        <w:bookmarkEnd w:id="40376"/>
        <w:bookmarkEnd w:id="40377"/>
        <w:bookmarkEnd w:id="40378"/>
        <w:bookmarkEnd w:id="40379"/>
        <w:bookmarkEnd w:id="40380"/>
      </w:del>
    </w:p>
    <w:p w14:paraId="48BF37DA" w14:textId="416EB1A9" w:rsidR="00465DDB" w:rsidDel="006346A9" w:rsidRDefault="0077132D">
      <w:pPr>
        <w:rPr>
          <w:del w:id="40381" w:author="Ramasubramani, Hariharan" w:date="2015-07-20T11:35:00Z"/>
        </w:rPr>
        <w:pPrChange w:id="40382" w:author="Ramasubramani, Hariharan" w:date="2015-07-27T20:55:00Z">
          <w:pPr>
            <w:pStyle w:val="BlockComment"/>
          </w:pPr>
        </w:pPrChange>
      </w:pPr>
      <w:del w:id="40383" w:author="Ramasubramani, Hariharan" w:date="2015-07-20T11:35:00Z">
        <w:r w:rsidDel="006346A9">
          <w:delText>Clicking the</w:delText>
        </w:r>
        <w:r w:rsidR="00465DDB" w:rsidDel="006346A9">
          <w:delText>Templates</w:delText>
        </w:r>
        <w:r w:rsidDel="006346A9">
          <w:delText xml:space="preserve"> button will take the user to the Form Templates screen (Fig: 7</w:delText>
        </w:r>
        <w:r w:rsidR="0091472E" w:rsidDel="006346A9">
          <w:delText>.</w:delText>
        </w:r>
        <w:r w:rsidDel="006346A9">
          <w:delText>a).</w:delText>
        </w:r>
        <w:bookmarkStart w:id="40384" w:name="_Toc426385789"/>
        <w:bookmarkStart w:id="40385" w:name="_Toc426387193"/>
        <w:bookmarkStart w:id="40386" w:name="_Toc426388596"/>
        <w:bookmarkStart w:id="40387" w:name="_Toc426390000"/>
        <w:bookmarkStart w:id="40388" w:name="_Toc426391404"/>
        <w:bookmarkStart w:id="40389" w:name="_Toc426392808"/>
        <w:bookmarkStart w:id="40390" w:name="_Toc426394211"/>
        <w:bookmarkStart w:id="40391" w:name="_Toc427825796"/>
        <w:bookmarkStart w:id="40392" w:name="_Toc427853609"/>
        <w:bookmarkStart w:id="40393" w:name="_Toc427855849"/>
        <w:bookmarkStart w:id="40394" w:name="_Toc427858050"/>
        <w:bookmarkEnd w:id="40384"/>
        <w:bookmarkEnd w:id="40385"/>
        <w:bookmarkEnd w:id="40386"/>
        <w:bookmarkEnd w:id="40387"/>
        <w:bookmarkEnd w:id="40388"/>
        <w:bookmarkEnd w:id="40389"/>
        <w:bookmarkEnd w:id="40390"/>
        <w:bookmarkEnd w:id="40391"/>
        <w:bookmarkEnd w:id="40392"/>
        <w:bookmarkEnd w:id="40393"/>
        <w:bookmarkEnd w:id="40394"/>
      </w:del>
    </w:p>
    <w:p w14:paraId="6ACE8461" w14:textId="1A49B0D8" w:rsidR="00465DDB" w:rsidDel="006346A9" w:rsidRDefault="00465DDB">
      <w:pPr>
        <w:rPr>
          <w:del w:id="40395" w:author="Ramasubramani, Hariharan" w:date="2015-07-20T11:35:00Z"/>
        </w:rPr>
        <w:pPrChange w:id="40396" w:author="Ramasubramani, Hariharan" w:date="2015-07-27T20:55:00Z">
          <w:pPr>
            <w:pStyle w:val="BlockComment"/>
          </w:pPr>
        </w:pPrChange>
      </w:pPr>
      <w:del w:id="40397" w:author="Ramasubramani, Hariharan" w:date="2015-07-20T11:35:00Z">
        <w:r w:rsidRPr="00465DDB" w:rsidDel="006346A9">
          <w:delText xml:space="preserve">Clicking the Forms Module Data button will display the Forms Module Data screen </w:delText>
        </w:r>
        <w:r w:rsidR="0077132D" w:rsidDel="006346A9">
          <w:delText>(Fig: 5</w:delText>
        </w:r>
        <w:r w:rsidR="0091472E" w:rsidDel="006346A9">
          <w:delText>.h</w:delText>
        </w:r>
        <w:r w:rsidR="0077132D" w:rsidDel="006346A9">
          <w:delText xml:space="preserve">) </w:delText>
        </w:r>
        <w:r w:rsidRPr="00465DDB" w:rsidDel="006346A9">
          <w:delText>and allow the user to add Module</w:delText>
        </w:r>
        <w:r w:rsidR="0077132D" w:rsidDel="006346A9">
          <w:delText xml:space="preserve"> Data to the Form.</w:delText>
        </w:r>
        <w:bookmarkStart w:id="40398" w:name="_Toc426385790"/>
        <w:bookmarkStart w:id="40399" w:name="_Toc426387194"/>
        <w:bookmarkStart w:id="40400" w:name="_Toc426388597"/>
        <w:bookmarkStart w:id="40401" w:name="_Toc426390001"/>
        <w:bookmarkStart w:id="40402" w:name="_Toc426391405"/>
        <w:bookmarkStart w:id="40403" w:name="_Toc426392809"/>
        <w:bookmarkStart w:id="40404" w:name="_Toc426394212"/>
        <w:bookmarkStart w:id="40405" w:name="_Toc427825797"/>
        <w:bookmarkStart w:id="40406" w:name="_Toc427853610"/>
        <w:bookmarkStart w:id="40407" w:name="_Toc427855850"/>
        <w:bookmarkStart w:id="40408" w:name="_Toc427858051"/>
        <w:bookmarkEnd w:id="40398"/>
        <w:bookmarkEnd w:id="40399"/>
        <w:bookmarkEnd w:id="40400"/>
        <w:bookmarkEnd w:id="40401"/>
        <w:bookmarkEnd w:id="40402"/>
        <w:bookmarkEnd w:id="40403"/>
        <w:bookmarkEnd w:id="40404"/>
        <w:bookmarkEnd w:id="40405"/>
        <w:bookmarkEnd w:id="40406"/>
        <w:bookmarkEnd w:id="40407"/>
        <w:bookmarkEnd w:id="40408"/>
      </w:del>
    </w:p>
    <w:p w14:paraId="6FDB69F1" w14:textId="028F5FE5" w:rsidR="007B5AF7" w:rsidDel="006346A9" w:rsidRDefault="007B5AF7">
      <w:pPr>
        <w:rPr>
          <w:del w:id="40409" w:author="Ramasubramani, Hariharan" w:date="2015-07-20T11:35:00Z"/>
        </w:rPr>
        <w:pPrChange w:id="40410" w:author="Ramasubramani, Hariharan" w:date="2015-07-27T20:55:00Z">
          <w:pPr>
            <w:pStyle w:val="BlockComment"/>
          </w:pPr>
        </w:pPrChange>
      </w:pPr>
      <w:del w:id="40411" w:author="Ramasubramani, Hariharan" w:date="2015-07-20T11:35:00Z">
        <w:r w:rsidDel="006346A9">
          <w:delText>Clicking the Promotion Validation button will validate the Form prior to saving and indicate all mandatory and conditional mandatory fields that are missing.</w:delText>
        </w:r>
        <w:r w:rsidR="00BC1D61" w:rsidDel="006346A9">
          <w:delText xml:space="preserve">  Mandatory fields will be indicated on the screen using standard Dojo validation widgets.</w:delText>
        </w:r>
        <w:bookmarkStart w:id="40412" w:name="_Toc426385791"/>
        <w:bookmarkStart w:id="40413" w:name="_Toc426387195"/>
        <w:bookmarkStart w:id="40414" w:name="_Toc426388598"/>
        <w:bookmarkStart w:id="40415" w:name="_Toc426390002"/>
        <w:bookmarkStart w:id="40416" w:name="_Toc426391406"/>
        <w:bookmarkStart w:id="40417" w:name="_Toc426392810"/>
        <w:bookmarkStart w:id="40418" w:name="_Toc426394213"/>
        <w:bookmarkStart w:id="40419" w:name="_Toc427825798"/>
        <w:bookmarkStart w:id="40420" w:name="_Toc427853611"/>
        <w:bookmarkStart w:id="40421" w:name="_Toc427855851"/>
        <w:bookmarkStart w:id="40422" w:name="_Toc427858052"/>
        <w:bookmarkEnd w:id="40412"/>
        <w:bookmarkEnd w:id="40413"/>
        <w:bookmarkEnd w:id="40414"/>
        <w:bookmarkEnd w:id="40415"/>
        <w:bookmarkEnd w:id="40416"/>
        <w:bookmarkEnd w:id="40417"/>
        <w:bookmarkEnd w:id="40418"/>
        <w:bookmarkEnd w:id="40419"/>
        <w:bookmarkEnd w:id="40420"/>
        <w:bookmarkEnd w:id="40421"/>
        <w:bookmarkEnd w:id="40422"/>
      </w:del>
    </w:p>
    <w:p w14:paraId="72F1EF89" w14:textId="250B153A" w:rsidR="00465DDB" w:rsidRPr="003D3BB7" w:rsidDel="006346A9" w:rsidRDefault="00465DDB">
      <w:pPr>
        <w:rPr>
          <w:del w:id="40423" w:author="Ramasubramani, Hariharan" w:date="2015-07-20T11:35:00Z"/>
        </w:rPr>
        <w:pPrChange w:id="40424" w:author="Ramasubramani, Hariharan" w:date="2015-07-27T20:55:00Z">
          <w:pPr>
            <w:pStyle w:val="BlockComment"/>
          </w:pPr>
        </w:pPrChange>
      </w:pPr>
      <w:del w:id="40425" w:author="Ramasubramani, Hariharan" w:date="2015-07-20T11:35:00Z">
        <w:r w:rsidRPr="003D3BB7" w:rsidDel="006346A9">
          <w:delText xml:space="preserve">Clicking Save will </w:delText>
        </w:r>
        <w:r w:rsidR="00093E90" w:rsidDel="006346A9">
          <w:delText xml:space="preserve">run validations against this screen. If validations pass, this action will </w:delText>
        </w:r>
        <w:r w:rsidRPr="003D3BB7" w:rsidDel="006346A9">
          <w:delText xml:space="preserve">save the edited </w:delText>
        </w:r>
        <w:r w:rsidDel="006346A9">
          <w:delText>Form</w:delText>
        </w:r>
        <w:r w:rsidRPr="003D3BB7" w:rsidDel="006346A9">
          <w:delText xml:space="preserve"> information and return the user to the Main Navigation </w:delText>
        </w:r>
        <w:r w:rsidDel="006346A9">
          <w:delText>Forms</w:delText>
        </w:r>
        <w:r w:rsidRPr="003D3BB7" w:rsidDel="006346A9">
          <w:delText xml:space="preserve"> Screen.</w:delText>
        </w:r>
        <w:r w:rsidR="00093E90" w:rsidDel="006346A9">
          <w:delText xml:space="preserve"> If any validation fails, the error will be displayed as noted in section 1.6-1.7.</w:delText>
        </w:r>
        <w:r w:rsidRPr="003D3BB7" w:rsidDel="006346A9">
          <w:delText xml:space="preserve">  </w:delText>
        </w:r>
        <w:bookmarkStart w:id="40426" w:name="_Toc426385792"/>
        <w:bookmarkStart w:id="40427" w:name="_Toc426387196"/>
        <w:bookmarkStart w:id="40428" w:name="_Toc426388599"/>
        <w:bookmarkStart w:id="40429" w:name="_Toc426390003"/>
        <w:bookmarkStart w:id="40430" w:name="_Toc426391407"/>
        <w:bookmarkStart w:id="40431" w:name="_Toc426392811"/>
        <w:bookmarkStart w:id="40432" w:name="_Toc426394214"/>
        <w:bookmarkStart w:id="40433" w:name="_Toc427825799"/>
        <w:bookmarkStart w:id="40434" w:name="_Toc427853612"/>
        <w:bookmarkStart w:id="40435" w:name="_Toc427855852"/>
        <w:bookmarkStart w:id="40436" w:name="_Toc427858053"/>
        <w:bookmarkEnd w:id="40426"/>
        <w:bookmarkEnd w:id="40427"/>
        <w:bookmarkEnd w:id="40428"/>
        <w:bookmarkEnd w:id="40429"/>
        <w:bookmarkEnd w:id="40430"/>
        <w:bookmarkEnd w:id="40431"/>
        <w:bookmarkEnd w:id="40432"/>
        <w:bookmarkEnd w:id="40433"/>
        <w:bookmarkEnd w:id="40434"/>
        <w:bookmarkEnd w:id="40435"/>
        <w:bookmarkEnd w:id="40436"/>
      </w:del>
    </w:p>
    <w:p w14:paraId="48A7F200" w14:textId="3B358CFE" w:rsidR="003D3BB7" w:rsidDel="006346A9" w:rsidRDefault="00465DDB">
      <w:pPr>
        <w:rPr>
          <w:del w:id="40437" w:author="Ramasubramani, Hariharan" w:date="2015-07-20T11:35:00Z"/>
        </w:rPr>
        <w:pPrChange w:id="40438" w:author="Ramasubramani, Hariharan" w:date="2015-07-27T20:55:00Z">
          <w:pPr>
            <w:pStyle w:val="BlockComment"/>
          </w:pPr>
        </w:pPrChange>
      </w:pPr>
      <w:del w:id="40439" w:author="Ramasubramani, Hariharan" w:date="2015-07-20T11:35:00Z">
        <w:r w:rsidRPr="003D3BB7" w:rsidDel="006346A9">
          <w:delText>If Cancel is clicked and there are any unsaved changes an alert will displayed</w:delText>
        </w:r>
        <w:r w:rsidR="00771F9B" w:rsidDel="006346A9">
          <w:delText xml:space="preserve"> (Fig: 5.</w:delText>
        </w:r>
        <w:r w:rsidR="0091472E" w:rsidDel="006346A9">
          <w:delText>i</w:delText>
        </w:r>
        <w:r w:rsidR="00F37483" w:rsidDel="006346A9">
          <w:delText>)</w:delText>
        </w:r>
        <w:r w:rsidRPr="003D3BB7" w:rsidDel="006346A9">
          <w:delText>.</w:delText>
        </w:r>
        <w:bookmarkStart w:id="40440" w:name="_Toc426385793"/>
        <w:bookmarkStart w:id="40441" w:name="_Toc426387197"/>
        <w:bookmarkStart w:id="40442" w:name="_Toc426388600"/>
        <w:bookmarkStart w:id="40443" w:name="_Toc426390004"/>
        <w:bookmarkStart w:id="40444" w:name="_Toc426391408"/>
        <w:bookmarkStart w:id="40445" w:name="_Toc426392812"/>
        <w:bookmarkStart w:id="40446" w:name="_Toc426394215"/>
        <w:bookmarkStart w:id="40447" w:name="_Toc427825800"/>
        <w:bookmarkStart w:id="40448" w:name="_Toc427853613"/>
        <w:bookmarkStart w:id="40449" w:name="_Toc427855853"/>
        <w:bookmarkStart w:id="40450" w:name="_Toc427858054"/>
        <w:bookmarkEnd w:id="40440"/>
        <w:bookmarkEnd w:id="40441"/>
        <w:bookmarkEnd w:id="40442"/>
        <w:bookmarkEnd w:id="40443"/>
        <w:bookmarkEnd w:id="40444"/>
        <w:bookmarkEnd w:id="40445"/>
        <w:bookmarkEnd w:id="40446"/>
        <w:bookmarkEnd w:id="40447"/>
        <w:bookmarkEnd w:id="40448"/>
        <w:bookmarkEnd w:id="40449"/>
        <w:bookmarkEnd w:id="40450"/>
      </w:del>
    </w:p>
    <w:p w14:paraId="21ACC8DB" w14:textId="0653E575" w:rsidR="0061024E" w:rsidDel="006346A9" w:rsidRDefault="0061024E">
      <w:pPr>
        <w:rPr>
          <w:ins w:id="40451" w:author="Liberty Mutual" w:date="2015-04-29T19:20:00Z"/>
          <w:del w:id="40452" w:author="Ramasubramani, Hariharan" w:date="2015-07-20T11:35:00Z"/>
        </w:rPr>
        <w:pPrChange w:id="40453" w:author="Ramasubramani, Hariharan" w:date="2015-07-27T20:55:00Z">
          <w:pPr>
            <w:pStyle w:val="BlockComment"/>
          </w:pPr>
        </w:pPrChange>
      </w:pPr>
      <w:del w:id="40454" w:author="Ramasubramani, Hariharan" w:date="2015-07-20T11:35:00Z">
        <w:r w:rsidDel="006346A9">
          <w:delText>Fields with a length greater than 60 characters will be displayed as multi-line text.</w:delText>
        </w:r>
      </w:del>
      <w:bookmarkStart w:id="40455" w:name="_Toc426385794"/>
      <w:bookmarkStart w:id="40456" w:name="_Toc426387198"/>
      <w:bookmarkStart w:id="40457" w:name="_Toc426388601"/>
      <w:bookmarkStart w:id="40458" w:name="_Toc426390005"/>
      <w:bookmarkStart w:id="40459" w:name="_Toc426391409"/>
      <w:bookmarkStart w:id="40460" w:name="_Toc426392813"/>
      <w:bookmarkStart w:id="40461" w:name="_Toc426394216"/>
      <w:bookmarkStart w:id="40462" w:name="_Toc427825801"/>
      <w:bookmarkStart w:id="40463" w:name="_Toc427853614"/>
      <w:bookmarkStart w:id="40464" w:name="_Toc427855854"/>
      <w:bookmarkStart w:id="40465" w:name="_Toc427858055"/>
      <w:bookmarkEnd w:id="40455"/>
      <w:bookmarkEnd w:id="40456"/>
      <w:bookmarkEnd w:id="40457"/>
      <w:bookmarkEnd w:id="40458"/>
      <w:bookmarkEnd w:id="40459"/>
      <w:bookmarkEnd w:id="40460"/>
      <w:bookmarkEnd w:id="40461"/>
      <w:bookmarkEnd w:id="40462"/>
      <w:bookmarkEnd w:id="40463"/>
      <w:bookmarkEnd w:id="40464"/>
      <w:bookmarkEnd w:id="40465"/>
    </w:p>
    <w:p w14:paraId="15C6B09D" w14:textId="5B967CCA" w:rsidR="00176D87" w:rsidDel="006346A9" w:rsidRDefault="00176D87">
      <w:pPr>
        <w:rPr>
          <w:del w:id="40466" w:author="Ramasubramani, Hariharan" w:date="2015-07-20T11:35:00Z"/>
        </w:rPr>
        <w:pPrChange w:id="40467" w:author="Ramasubramani, Hariharan" w:date="2015-07-27T20:55:00Z">
          <w:pPr>
            <w:pStyle w:val="BlockComment"/>
          </w:pPr>
        </w:pPrChange>
      </w:pPr>
      <w:bookmarkStart w:id="40468" w:name="_Toc426385795"/>
      <w:bookmarkStart w:id="40469" w:name="_Toc426387199"/>
      <w:bookmarkStart w:id="40470" w:name="_Toc426388602"/>
      <w:bookmarkStart w:id="40471" w:name="_Toc426390006"/>
      <w:bookmarkStart w:id="40472" w:name="_Toc426391410"/>
      <w:bookmarkStart w:id="40473" w:name="_Toc426392814"/>
      <w:bookmarkStart w:id="40474" w:name="_Toc426394217"/>
      <w:bookmarkStart w:id="40475" w:name="_Toc427825802"/>
      <w:bookmarkStart w:id="40476" w:name="_Toc427853615"/>
      <w:bookmarkStart w:id="40477" w:name="_Toc427855855"/>
      <w:bookmarkStart w:id="40478" w:name="_Toc427858056"/>
      <w:bookmarkEnd w:id="40468"/>
      <w:bookmarkEnd w:id="40469"/>
      <w:bookmarkEnd w:id="40470"/>
      <w:bookmarkEnd w:id="40471"/>
      <w:bookmarkEnd w:id="40472"/>
      <w:bookmarkEnd w:id="40473"/>
      <w:bookmarkEnd w:id="40474"/>
      <w:bookmarkEnd w:id="40475"/>
      <w:bookmarkEnd w:id="40476"/>
      <w:bookmarkEnd w:id="40477"/>
      <w:bookmarkEnd w:id="40478"/>
    </w:p>
    <w:p w14:paraId="5A94B66C" w14:textId="373E2F92" w:rsidR="00E67E6D" w:rsidDel="006346A9" w:rsidRDefault="00E67E6D">
      <w:pPr>
        <w:rPr>
          <w:del w:id="40479" w:author="Ramasubramani, Hariharan" w:date="2015-07-20T11:35:00Z"/>
          <w:rFonts w:cstheme="minorHAnsi"/>
          <w:color w:val="000000" w:themeColor="text1"/>
        </w:rPr>
        <w:pPrChange w:id="40480" w:author="Ramasubramani, Hariharan" w:date="2015-07-27T20:55:00Z">
          <w:pPr>
            <w:pStyle w:val="ListParagraph"/>
            <w:spacing w:after="60"/>
            <w:ind w:firstLine="720"/>
          </w:pPr>
        </w:pPrChange>
      </w:pPr>
      <w:bookmarkStart w:id="40481" w:name="_Toc426385796"/>
      <w:bookmarkStart w:id="40482" w:name="_Toc426387200"/>
      <w:bookmarkStart w:id="40483" w:name="_Toc426388603"/>
      <w:bookmarkStart w:id="40484" w:name="_Toc426390007"/>
      <w:bookmarkStart w:id="40485" w:name="_Toc426391411"/>
      <w:bookmarkStart w:id="40486" w:name="_Toc426392815"/>
      <w:bookmarkStart w:id="40487" w:name="_Toc426394218"/>
      <w:bookmarkStart w:id="40488" w:name="_Toc427825803"/>
      <w:bookmarkStart w:id="40489" w:name="_Toc427853616"/>
      <w:bookmarkStart w:id="40490" w:name="_Toc427855856"/>
      <w:bookmarkStart w:id="40491" w:name="_Toc427858057"/>
      <w:bookmarkEnd w:id="40481"/>
      <w:bookmarkEnd w:id="40482"/>
      <w:bookmarkEnd w:id="40483"/>
      <w:bookmarkEnd w:id="40484"/>
      <w:bookmarkEnd w:id="40485"/>
      <w:bookmarkEnd w:id="40486"/>
      <w:bookmarkEnd w:id="40487"/>
      <w:bookmarkEnd w:id="40488"/>
      <w:bookmarkEnd w:id="40489"/>
      <w:bookmarkEnd w:id="40490"/>
      <w:bookmarkEnd w:id="40491"/>
    </w:p>
    <w:p w14:paraId="6137B508" w14:textId="7365C420" w:rsidR="00B23378" w:rsidRPr="00E67E6D" w:rsidDel="009B2EB5" w:rsidRDefault="00B23378">
      <w:pPr>
        <w:rPr>
          <w:del w:id="40492" w:author="Ramasubramani, Hariharan" w:date="2015-07-20T11:41:00Z"/>
        </w:rPr>
        <w:pPrChange w:id="40493" w:author="Ramasubramani, Hariharan" w:date="2015-07-27T20:55:00Z">
          <w:pPr>
            <w:pStyle w:val="Note"/>
          </w:pPr>
        </w:pPrChange>
      </w:pPr>
      <w:del w:id="40494" w:author="Ramasubramani, Hariharan" w:date="2015-07-20T11:41:00Z">
        <w:r w:rsidRPr="00E67E6D" w:rsidDel="009B2EB5">
          <w:delText xml:space="preserve">Notes: </w:delText>
        </w:r>
        <w:r w:rsidR="001D3B1D" w:rsidDel="009B2EB5">
          <w:delText>Per updates in requirements, the above Doc Type label will be changed to Lunar Doc Type</w:delText>
        </w:r>
        <w:r w:rsidRPr="00E67E6D" w:rsidDel="009B2EB5">
          <w:delText xml:space="preserve">. </w:delText>
        </w:r>
        <w:bookmarkStart w:id="40495" w:name="_Toc426385797"/>
        <w:bookmarkStart w:id="40496" w:name="_Toc426387201"/>
        <w:bookmarkStart w:id="40497" w:name="_Toc426388604"/>
        <w:bookmarkStart w:id="40498" w:name="_Toc426390008"/>
        <w:bookmarkStart w:id="40499" w:name="_Toc426391412"/>
        <w:bookmarkStart w:id="40500" w:name="_Toc426392816"/>
        <w:bookmarkStart w:id="40501" w:name="_Toc426394219"/>
        <w:bookmarkStart w:id="40502" w:name="_Toc427825804"/>
        <w:bookmarkStart w:id="40503" w:name="_Toc427853617"/>
        <w:bookmarkStart w:id="40504" w:name="_Toc427855857"/>
        <w:bookmarkStart w:id="40505" w:name="_Toc427858058"/>
        <w:bookmarkEnd w:id="40495"/>
        <w:bookmarkEnd w:id="40496"/>
        <w:bookmarkEnd w:id="40497"/>
        <w:bookmarkEnd w:id="40498"/>
        <w:bookmarkEnd w:id="40499"/>
        <w:bookmarkEnd w:id="40500"/>
        <w:bookmarkEnd w:id="40501"/>
        <w:bookmarkEnd w:id="40502"/>
        <w:bookmarkEnd w:id="40503"/>
        <w:bookmarkEnd w:id="40504"/>
        <w:bookmarkEnd w:id="40505"/>
      </w:del>
    </w:p>
    <w:p w14:paraId="0710770D" w14:textId="093BA07E" w:rsidR="00B23378" w:rsidRPr="00E67E6D" w:rsidDel="009B2EB5" w:rsidRDefault="00B23378">
      <w:pPr>
        <w:rPr>
          <w:del w:id="40506" w:author="Ramasubramani, Hariharan" w:date="2015-07-20T11:41:00Z"/>
        </w:rPr>
        <w:pPrChange w:id="40507" w:author="Ramasubramani, Hariharan" w:date="2015-07-27T20:55:00Z">
          <w:pPr>
            <w:pStyle w:val="Note"/>
          </w:pPr>
        </w:pPrChange>
      </w:pPr>
      <w:del w:id="40508" w:author="Ramasubramani, Hariharan" w:date="2015-07-20T11:41:00Z">
        <w:r w:rsidRPr="00E67E6D" w:rsidDel="009B2EB5">
          <w:delText>RIC is listed in the table above for Create and Modify, but it will only be visible on the Modify screen, as a RIC is not assigned until after a Form is saved the first time.</w:delText>
        </w:r>
        <w:bookmarkStart w:id="40509" w:name="_Toc426385798"/>
        <w:bookmarkStart w:id="40510" w:name="_Toc426387202"/>
        <w:bookmarkStart w:id="40511" w:name="_Toc426388605"/>
        <w:bookmarkStart w:id="40512" w:name="_Toc426390009"/>
        <w:bookmarkStart w:id="40513" w:name="_Toc426391413"/>
        <w:bookmarkStart w:id="40514" w:name="_Toc426392817"/>
        <w:bookmarkStart w:id="40515" w:name="_Toc426394220"/>
        <w:bookmarkStart w:id="40516" w:name="_Toc427825805"/>
        <w:bookmarkStart w:id="40517" w:name="_Toc427853618"/>
        <w:bookmarkStart w:id="40518" w:name="_Toc427855858"/>
        <w:bookmarkStart w:id="40519" w:name="_Toc427858059"/>
        <w:bookmarkEnd w:id="40509"/>
        <w:bookmarkEnd w:id="40510"/>
        <w:bookmarkEnd w:id="40511"/>
        <w:bookmarkEnd w:id="40512"/>
        <w:bookmarkEnd w:id="40513"/>
        <w:bookmarkEnd w:id="40514"/>
        <w:bookmarkEnd w:id="40515"/>
        <w:bookmarkEnd w:id="40516"/>
        <w:bookmarkEnd w:id="40517"/>
        <w:bookmarkEnd w:id="40518"/>
        <w:bookmarkEnd w:id="40519"/>
      </w:del>
    </w:p>
    <w:p w14:paraId="5B0D52C9" w14:textId="4F88A4D7" w:rsidR="00002E8E" w:rsidRPr="001271B6" w:rsidDel="009B2EB5" w:rsidRDefault="00002E8E">
      <w:pPr>
        <w:rPr>
          <w:del w:id="40520" w:author="Ramasubramani, Hariharan" w:date="2015-07-20T11:41:00Z"/>
          <w:rFonts w:cstheme="minorHAnsi"/>
          <w:color w:val="000000" w:themeColor="text1"/>
        </w:rPr>
        <w:pPrChange w:id="40521" w:author="Ramasubramani, Hariharan" w:date="2015-07-27T20:55:00Z">
          <w:pPr>
            <w:spacing w:after="60"/>
            <w:ind w:firstLine="0"/>
          </w:pPr>
        </w:pPrChange>
      </w:pPr>
      <w:bookmarkStart w:id="40522" w:name="_Toc426385799"/>
      <w:bookmarkStart w:id="40523" w:name="_Toc426387203"/>
      <w:bookmarkStart w:id="40524" w:name="_Toc426388606"/>
      <w:bookmarkStart w:id="40525" w:name="_Toc426390010"/>
      <w:bookmarkStart w:id="40526" w:name="_Toc426391414"/>
      <w:bookmarkStart w:id="40527" w:name="_Toc426392818"/>
      <w:bookmarkStart w:id="40528" w:name="_Toc426394221"/>
      <w:bookmarkStart w:id="40529" w:name="_Toc427825806"/>
      <w:bookmarkStart w:id="40530" w:name="_Toc427853619"/>
      <w:bookmarkStart w:id="40531" w:name="_Toc427855859"/>
      <w:bookmarkStart w:id="40532" w:name="_Toc427858060"/>
      <w:bookmarkEnd w:id="40522"/>
      <w:bookmarkEnd w:id="40523"/>
      <w:bookmarkEnd w:id="40524"/>
      <w:bookmarkEnd w:id="40525"/>
      <w:bookmarkEnd w:id="40526"/>
      <w:bookmarkEnd w:id="40527"/>
      <w:bookmarkEnd w:id="40528"/>
      <w:bookmarkEnd w:id="40529"/>
      <w:bookmarkEnd w:id="40530"/>
      <w:bookmarkEnd w:id="40531"/>
      <w:bookmarkEnd w:id="40532"/>
    </w:p>
    <w:p w14:paraId="2E55B9A9" w14:textId="4828A63E" w:rsidR="00E67E6D" w:rsidDel="009B2EB5" w:rsidRDefault="00E67E6D">
      <w:pPr>
        <w:rPr>
          <w:del w:id="40533" w:author="Ramasubramani, Hariharan" w:date="2015-07-20T11:41:00Z"/>
        </w:rPr>
        <w:pPrChange w:id="40534" w:author="Ramasubramani, Hariharan" w:date="2015-07-27T20:55:00Z">
          <w:pPr>
            <w:pStyle w:val="Note"/>
            <w:shd w:val="clear" w:color="auto" w:fill="FFC000"/>
          </w:pPr>
        </w:pPrChange>
      </w:pPr>
      <w:del w:id="40535" w:author="Ramasubramani, Hariharan" w:date="2015-07-20T11:41:00Z">
        <w:r w:rsidDel="009B2EB5">
          <w:delText>Note: Change label from ”Return to HO” to “Return to Home Office”</w:delText>
        </w:r>
        <w:bookmarkStart w:id="40536" w:name="_Toc426385800"/>
        <w:bookmarkStart w:id="40537" w:name="_Toc426387204"/>
        <w:bookmarkStart w:id="40538" w:name="_Toc426388607"/>
        <w:bookmarkStart w:id="40539" w:name="_Toc426390011"/>
        <w:bookmarkStart w:id="40540" w:name="_Toc426391415"/>
        <w:bookmarkStart w:id="40541" w:name="_Toc426392819"/>
        <w:bookmarkStart w:id="40542" w:name="_Toc426394222"/>
        <w:bookmarkStart w:id="40543" w:name="_Toc427825807"/>
        <w:bookmarkStart w:id="40544" w:name="_Toc427853620"/>
        <w:bookmarkStart w:id="40545" w:name="_Toc427855860"/>
        <w:bookmarkStart w:id="40546" w:name="_Toc427858061"/>
        <w:bookmarkEnd w:id="40536"/>
        <w:bookmarkEnd w:id="40537"/>
        <w:bookmarkEnd w:id="40538"/>
        <w:bookmarkEnd w:id="40539"/>
        <w:bookmarkEnd w:id="40540"/>
        <w:bookmarkEnd w:id="40541"/>
        <w:bookmarkEnd w:id="40542"/>
        <w:bookmarkEnd w:id="40543"/>
        <w:bookmarkEnd w:id="40544"/>
        <w:bookmarkEnd w:id="40545"/>
        <w:bookmarkEnd w:id="40546"/>
      </w:del>
    </w:p>
    <w:p w14:paraId="29C04517" w14:textId="42EA2972" w:rsidR="00E67E6D" w:rsidDel="009B2EB5" w:rsidRDefault="00E67E6D">
      <w:pPr>
        <w:rPr>
          <w:del w:id="40547" w:author="Ramasubramani, Hariharan" w:date="2015-07-20T11:41:00Z"/>
        </w:rPr>
        <w:pPrChange w:id="40548" w:author="Ramasubramani, Hariharan" w:date="2015-07-27T20:55:00Z">
          <w:pPr>
            <w:pStyle w:val="Note"/>
            <w:shd w:val="clear" w:color="auto" w:fill="FFC000"/>
          </w:pPr>
        </w:pPrChange>
      </w:pPr>
      <w:del w:id="40549" w:author="Ramasubramani, Hariharan" w:date="2015-07-20T11:41:00Z">
        <w:r w:rsidDel="009B2EB5">
          <w:delText>Also, new field order based this layout below:</w:delText>
        </w:r>
        <w:bookmarkStart w:id="40550" w:name="_Toc426385801"/>
        <w:bookmarkStart w:id="40551" w:name="_Toc426387205"/>
        <w:bookmarkStart w:id="40552" w:name="_Toc426388608"/>
        <w:bookmarkStart w:id="40553" w:name="_Toc426390012"/>
        <w:bookmarkStart w:id="40554" w:name="_Toc426391416"/>
        <w:bookmarkStart w:id="40555" w:name="_Toc426392820"/>
        <w:bookmarkStart w:id="40556" w:name="_Toc426394223"/>
        <w:bookmarkStart w:id="40557" w:name="_Toc427825808"/>
        <w:bookmarkStart w:id="40558" w:name="_Toc427853621"/>
        <w:bookmarkStart w:id="40559" w:name="_Toc427855861"/>
        <w:bookmarkStart w:id="40560" w:name="_Toc427858062"/>
        <w:bookmarkEnd w:id="40550"/>
        <w:bookmarkEnd w:id="40551"/>
        <w:bookmarkEnd w:id="40552"/>
        <w:bookmarkEnd w:id="40553"/>
        <w:bookmarkEnd w:id="40554"/>
        <w:bookmarkEnd w:id="40555"/>
        <w:bookmarkEnd w:id="40556"/>
        <w:bookmarkEnd w:id="40557"/>
        <w:bookmarkEnd w:id="40558"/>
        <w:bookmarkEnd w:id="40559"/>
        <w:bookmarkEnd w:id="40560"/>
      </w:del>
    </w:p>
    <w:p w14:paraId="75CBCE8E" w14:textId="67B3B3E0" w:rsidR="00E67E6D" w:rsidDel="006346A9" w:rsidRDefault="00E67E6D">
      <w:pPr>
        <w:rPr>
          <w:del w:id="40561" w:author="Ramasubramani, Hariharan" w:date="2015-07-20T11:35:00Z"/>
        </w:rPr>
      </w:pPr>
      <w:bookmarkStart w:id="40562" w:name="_Toc426385802"/>
      <w:bookmarkStart w:id="40563" w:name="_Toc426387206"/>
      <w:bookmarkStart w:id="40564" w:name="_Toc426388609"/>
      <w:bookmarkStart w:id="40565" w:name="_Toc426390013"/>
      <w:bookmarkStart w:id="40566" w:name="_Toc426391417"/>
      <w:bookmarkStart w:id="40567" w:name="_Toc426392821"/>
      <w:bookmarkStart w:id="40568" w:name="_Toc426394224"/>
      <w:bookmarkStart w:id="40569" w:name="_Toc427825809"/>
      <w:bookmarkStart w:id="40570" w:name="_Toc427853622"/>
      <w:bookmarkStart w:id="40571" w:name="_Toc427855862"/>
      <w:bookmarkStart w:id="40572" w:name="_Toc427858063"/>
      <w:bookmarkEnd w:id="40562"/>
      <w:bookmarkEnd w:id="40563"/>
      <w:bookmarkEnd w:id="40564"/>
      <w:bookmarkEnd w:id="40565"/>
      <w:bookmarkEnd w:id="40566"/>
      <w:bookmarkEnd w:id="40567"/>
      <w:bookmarkEnd w:id="40568"/>
      <w:bookmarkEnd w:id="40569"/>
      <w:bookmarkEnd w:id="40570"/>
      <w:bookmarkEnd w:id="40571"/>
      <w:bookmarkEnd w:id="40572"/>
    </w:p>
    <w:p w14:paraId="26C01925" w14:textId="74088F49" w:rsidR="00E67E6D" w:rsidRPr="005E2A98" w:rsidDel="006346A9" w:rsidRDefault="00E67E6D">
      <w:pPr>
        <w:rPr>
          <w:del w:id="40573" w:author="Ramasubramani, Hariharan" w:date="2015-07-20T11:35:00Z"/>
          <w:b/>
        </w:rPr>
        <w:pPrChange w:id="40574" w:author="Ramasubramani, Hariharan" w:date="2015-07-27T20:55:00Z">
          <w:pPr>
            <w:ind w:left="720"/>
          </w:pPr>
        </w:pPrChange>
      </w:pPr>
      <w:del w:id="40575" w:author="Ramasubramani, Hariharan" w:date="2015-07-20T11:35:00Z">
        <w:r w:rsidRPr="005E2A98" w:rsidDel="006346A9">
          <w:rPr>
            <w:b/>
          </w:rPr>
          <w:delText>Form</w:delText>
        </w:r>
        <w:bookmarkStart w:id="40576" w:name="_Toc426385803"/>
        <w:bookmarkStart w:id="40577" w:name="_Toc426387207"/>
        <w:bookmarkStart w:id="40578" w:name="_Toc426388610"/>
        <w:bookmarkStart w:id="40579" w:name="_Toc426390014"/>
        <w:bookmarkStart w:id="40580" w:name="_Toc426391418"/>
        <w:bookmarkStart w:id="40581" w:name="_Toc426392822"/>
        <w:bookmarkStart w:id="40582" w:name="_Toc426394225"/>
        <w:bookmarkStart w:id="40583" w:name="_Toc427825810"/>
        <w:bookmarkStart w:id="40584" w:name="_Toc427853623"/>
        <w:bookmarkStart w:id="40585" w:name="_Toc427855863"/>
        <w:bookmarkStart w:id="40586" w:name="_Toc427858064"/>
        <w:bookmarkEnd w:id="40576"/>
        <w:bookmarkEnd w:id="40577"/>
        <w:bookmarkEnd w:id="40578"/>
        <w:bookmarkEnd w:id="40579"/>
        <w:bookmarkEnd w:id="40580"/>
        <w:bookmarkEnd w:id="40581"/>
        <w:bookmarkEnd w:id="40582"/>
        <w:bookmarkEnd w:id="40583"/>
        <w:bookmarkEnd w:id="40584"/>
        <w:bookmarkEnd w:id="40585"/>
        <w:bookmarkEnd w:id="40586"/>
      </w:del>
    </w:p>
    <w:tbl>
      <w:tblPr>
        <w:tblStyle w:val="TableGrid"/>
        <w:tblW w:w="0" w:type="auto"/>
        <w:tblInd w:w="720" w:type="dxa"/>
        <w:tblLook w:val="04A0" w:firstRow="1" w:lastRow="0" w:firstColumn="1" w:lastColumn="0" w:noHBand="0" w:noVBand="1"/>
      </w:tblPr>
      <w:tblGrid>
        <w:gridCol w:w="2952"/>
        <w:gridCol w:w="2952"/>
        <w:gridCol w:w="2952"/>
      </w:tblGrid>
      <w:tr w:rsidR="00E67E6D" w:rsidDel="006346A9" w14:paraId="05C10DF1" w14:textId="33E0ED8E" w:rsidTr="00A977F1">
        <w:trPr>
          <w:del w:id="40587" w:author="Ramasubramani, Hariharan" w:date="2015-07-20T11:35:00Z"/>
        </w:trPr>
        <w:tc>
          <w:tcPr>
            <w:tcW w:w="2952" w:type="dxa"/>
          </w:tcPr>
          <w:p w14:paraId="32916826" w14:textId="076DC77A" w:rsidR="00E67E6D" w:rsidDel="006346A9" w:rsidRDefault="00E67E6D">
            <w:pPr>
              <w:rPr>
                <w:del w:id="40588" w:author="Ramasubramani, Hariharan" w:date="2015-07-20T11:35:00Z"/>
              </w:rPr>
            </w:pPr>
            <w:del w:id="40589" w:author="Ramasubramani, Hariharan" w:date="2015-07-20T11:35:00Z">
              <w:r w:rsidDel="006346A9">
                <w:delText>Form #</w:delText>
              </w:r>
              <w:bookmarkStart w:id="40590" w:name="_Toc426385804"/>
              <w:bookmarkStart w:id="40591" w:name="_Toc426387208"/>
              <w:bookmarkStart w:id="40592" w:name="_Toc426388611"/>
              <w:bookmarkStart w:id="40593" w:name="_Toc426390015"/>
              <w:bookmarkStart w:id="40594" w:name="_Toc426391419"/>
              <w:bookmarkStart w:id="40595" w:name="_Toc426392823"/>
              <w:bookmarkStart w:id="40596" w:name="_Toc426394226"/>
              <w:bookmarkStart w:id="40597" w:name="_Toc427825811"/>
              <w:bookmarkStart w:id="40598" w:name="_Toc427853624"/>
              <w:bookmarkStart w:id="40599" w:name="_Toc427855864"/>
              <w:bookmarkStart w:id="40600" w:name="_Toc427858065"/>
              <w:bookmarkEnd w:id="40590"/>
              <w:bookmarkEnd w:id="40591"/>
              <w:bookmarkEnd w:id="40592"/>
              <w:bookmarkEnd w:id="40593"/>
              <w:bookmarkEnd w:id="40594"/>
              <w:bookmarkEnd w:id="40595"/>
              <w:bookmarkEnd w:id="40596"/>
              <w:bookmarkEnd w:id="40597"/>
              <w:bookmarkEnd w:id="40598"/>
              <w:bookmarkEnd w:id="40599"/>
              <w:bookmarkEnd w:id="40600"/>
            </w:del>
          </w:p>
        </w:tc>
        <w:tc>
          <w:tcPr>
            <w:tcW w:w="2952" w:type="dxa"/>
          </w:tcPr>
          <w:p w14:paraId="0F554D21" w14:textId="198A52CA" w:rsidR="00E67E6D" w:rsidDel="006346A9" w:rsidRDefault="00E67E6D">
            <w:pPr>
              <w:rPr>
                <w:del w:id="40601" w:author="Ramasubramani, Hariharan" w:date="2015-07-20T11:35:00Z"/>
              </w:rPr>
            </w:pPr>
            <w:del w:id="40602" w:author="Ramasubramani, Hariharan" w:date="2015-07-20T11:35:00Z">
              <w:r w:rsidDel="006346A9">
                <w:delText>Classification</w:delText>
              </w:r>
              <w:bookmarkStart w:id="40603" w:name="_Toc426385805"/>
              <w:bookmarkStart w:id="40604" w:name="_Toc426387209"/>
              <w:bookmarkStart w:id="40605" w:name="_Toc426388612"/>
              <w:bookmarkStart w:id="40606" w:name="_Toc426390016"/>
              <w:bookmarkStart w:id="40607" w:name="_Toc426391420"/>
              <w:bookmarkStart w:id="40608" w:name="_Toc426392824"/>
              <w:bookmarkStart w:id="40609" w:name="_Toc426394227"/>
              <w:bookmarkStart w:id="40610" w:name="_Toc427825812"/>
              <w:bookmarkStart w:id="40611" w:name="_Toc427853625"/>
              <w:bookmarkStart w:id="40612" w:name="_Toc427855865"/>
              <w:bookmarkStart w:id="40613" w:name="_Toc427858066"/>
              <w:bookmarkEnd w:id="40603"/>
              <w:bookmarkEnd w:id="40604"/>
              <w:bookmarkEnd w:id="40605"/>
              <w:bookmarkEnd w:id="40606"/>
              <w:bookmarkEnd w:id="40607"/>
              <w:bookmarkEnd w:id="40608"/>
              <w:bookmarkEnd w:id="40609"/>
              <w:bookmarkEnd w:id="40610"/>
              <w:bookmarkEnd w:id="40611"/>
              <w:bookmarkEnd w:id="40612"/>
              <w:bookmarkEnd w:id="40613"/>
            </w:del>
          </w:p>
        </w:tc>
        <w:tc>
          <w:tcPr>
            <w:tcW w:w="2952" w:type="dxa"/>
          </w:tcPr>
          <w:p w14:paraId="567C9DDD" w14:textId="6A96BD16" w:rsidR="00E67E6D" w:rsidDel="006346A9" w:rsidRDefault="00E67E6D">
            <w:pPr>
              <w:rPr>
                <w:del w:id="40614" w:author="Ramasubramani, Hariharan" w:date="2015-07-20T11:35:00Z"/>
              </w:rPr>
            </w:pPr>
            <w:del w:id="40615" w:author="Ramasubramani, Hariharan" w:date="2015-07-20T11:35:00Z">
              <w:r w:rsidDel="006346A9">
                <w:delText>Form Title</w:delText>
              </w:r>
              <w:bookmarkStart w:id="40616" w:name="_Toc426385806"/>
              <w:bookmarkStart w:id="40617" w:name="_Toc426387210"/>
              <w:bookmarkStart w:id="40618" w:name="_Toc426388613"/>
              <w:bookmarkStart w:id="40619" w:name="_Toc426390017"/>
              <w:bookmarkStart w:id="40620" w:name="_Toc426391421"/>
              <w:bookmarkStart w:id="40621" w:name="_Toc426392825"/>
              <w:bookmarkStart w:id="40622" w:name="_Toc426394228"/>
              <w:bookmarkStart w:id="40623" w:name="_Toc427825813"/>
              <w:bookmarkStart w:id="40624" w:name="_Toc427853626"/>
              <w:bookmarkStart w:id="40625" w:name="_Toc427855866"/>
              <w:bookmarkStart w:id="40626" w:name="_Toc427858067"/>
              <w:bookmarkEnd w:id="40616"/>
              <w:bookmarkEnd w:id="40617"/>
              <w:bookmarkEnd w:id="40618"/>
              <w:bookmarkEnd w:id="40619"/>
              <w:bookmarkEnd w:id="40620"/>
              <w:bookmarkEnd w:id="40621"/>
              <w:bookmarkEnd w:id="40622"/>
              <w:bookmarkEnd w:id="40623"/>
              <w:bookmarkEnd w:id="40624"/>
              <w:bookmarkEnd w:id="40625"/>
              <w:bookmarkEnd w:id="40626"/>
            </w:del>
          </w:p>
        </w:tc>
        <w:bookmarkStart w:id="40627" w:name="_Toc426385807"/>
        <w:bookmarkStart w:id="40628" w:name="_Toc426387211"/>
        <w:bookmarkStart w:id="40629" w:name="_Toc426388614"/>
        <w:bookmarkStart w:id="40630" w:name="_Toc426390018"/>
        <w:bookmarkStart w:id="40631" w:name="_Toc426391422"/>
        <w:bookmarkStart w:id="40632" w:name="_Toc426392826"/>
        <w:bookmarkStart w:id="40633" w:name="_Toc426394229"/>
        <w:bookmarkStart w:id="40634" w:name="_Toc427825814"/>
        <w:bookmarkStart w:id="40635" w:name="_Toc427853627"/>
        <w:bookmarkStart w:id="40636" w:name="_Toc427855867"/>
        <w:bookmarkStart w:id="40637" w:name="_Toc427858068"/>
        <w:bookmarkEnd w:id="40627"/>
        <w:bookmarkEnd w:id="40628"/>
        <w:bookmarkEnd w:id="40629"/>
        <w:bookmarkEnd w:id="40630"/>
        <w:bookmarkEnd w:id="40631"/>
        <w:bookmarkEnd w:id="40632"/>
        <w:bookmarkEnd w:id="40633"/>
        <w:bookmarkEnd w:id="40634"/>
        <w:bookmarkEnd w:id="40635"/>
        <w:bookmarkEnd w:id="40636"/>
        <w:bookmarkEnd w:id="40637"/>
      </w:tr>
      <w:tr w:rsidR="00E67E6D" w:rsidDel="006346A9" w14:paraId="1BC9F600" w14:textId="48CDCAE1" w:rsidTr="00A977F1">
        <w:trPr>
          <w:del w:id="40638" w:author="Ramasubramani, Hariharan" w:date="2015-07-20T11:35:00Z"/>
        </w:trPr>
        <w:tc>
          <w:tcPr>
            <w:tcW w:w="2952" w:type="dxa"/>
          </w:tcPr>
          <w:p w14:paraId="5A40842E" w14:textId="57061E07" w:rsidR="00E67E6D" w:rsidDel="006346A9" w:rsidRDefault="00E67E6D">
            <w:pPr>
              <w:rPr>
                <w:del w:id="40639" w:author="Ramasubramani, Hariharan" w:date="2015-07-20T11:35:00Z"/>
              </w:rPr>
            </w:pPr>
            <w:del w:id="40640" w:author="Ramasubramani, Hariharan" w:date="2015-07-20T11:35:00Z">
              <w:r w:rsidDel="006346A9">
                <w:delText>Revision Date</w:delText>
              </w:r>
              <w:bookmarkStart w:id="40641" w:name="_Toc426385808"/>
              <w:bookmarkStart w:id="40642" w:name="_Toc426387212"/>
              <w:bookmarkStart w:id="40643" w:name="_Toc426388615"/>
              <w:bookmarkStart w:id="40644" w:name="_Toc426390019"/>
              <w:bookmarkStart w:id="40645" w:name="_Toc426391423"/>
              <w:bookmarkStart w:id="40646" w:name="_Toc426392827"/>
              <w:bookmarkStart w:id="40647" w:name="_Toc426394230"/>
              <w:bookmarkStart w:id="40648" w:name="_Toc427825815"/>
              <w:bookmarkStart w:id="40649" w:name="_Toc427853628"/>
              <w:bookmarkStart w:id="40650" w:name="_Toc427855868"/>
              <w:bookmarkStart w:id="40651" w:name="_Toc427858069"/>
              <w:bookmarkEnd w:id="40641"/>
              <w:bookmarkEnd w:id="40642"/>
              <w:bookmarkEnd w:id="40643"/>
              <w:bookmarkEnd w:id="40644"/>
              <w:bookmarkEnd w:id="40645"/>
              <w:bookmarkEnd w:id="40646"/>
              <w:bookmarkEnd w:id="40647"/>
              <w:bookmarkEnd w:id="40648"/>
              <w:bookmarkEnd w:id="40649"/>
              <w:bookmarkEnd w:id="40650"/>
              <w:bookmarkEnd w:id="40651"/>
            </w:del>
          </w:p>
        </w:tc>
        <w:tc>
          <w:tcPr>
            <w:tcW w:w="2952" w:type="dxa"/>
          </w:tcPr>
          <w:p w14:paraId="781BCA4D" w14:textId="20BACA49" w:rsidR="00E67E6D" w:rsidDel="006346A9" w:rsidRDefault="00E67E6D">
            <w:pPr>
              <w:rPr>
                <w:del w:id="40652" w:author="Ramasubramani, Hariharan" w:date="2015-07-20T11:35:00Z"/>
              </w:rPr>
            </w:pPr>
            <w:del w:id="40653" w:author="Ramasubramani, Hariharan" w:date="2015-07-20T11:35:00Z">
              <w:r w:rsidDel="006346A9">
                <w:delText>Sub-Classificaiton</w:delText>
              </w:r>
              <w:bookmarkStart w:id="40654" w:name="_Toc426385809"/>
              <w:bookmarkStart w:id="40655" w:name="_Toc426387213"/>
              <w:bookmarkStart w:id="40656" w:name="_Toc426388616"/>
              <w:bookmarkStart w:id="40657" w:name="_Toc426390020"/>
              <w:bookmarkStart w:id="40658" w:name="_Toc426391424"/>
              <w:bookmarkStart w:id="40659" w:name="_Toc426392828"/>
              <w:bookmarkStart w:id="40660" w:name="_Toc426394231"/>
              <w:bookmarkStart w:id="40661" w:name="_Toc427825816"/>
              <w:bookmarkStart w:id="40662" w:name="_Toc427853629"/>
              <w:bookmarkStart w:id="40663" w:name="_Toc427855869"/>
              <w:bookmarkStart w:id="40664" w:name="_Toc427858070"/>
              <w:bookmarkEnd w:id="40654"/>
              <w:bookmarkEnd w:id="40655"/>
              <w:bookmarkEnd w:id="40656"/>
              <w:bookmarkEnd w:id="40657"/>
              <w:bookmarkEnd w:id="40658"/>
              <w:bookmarkEnd w:id="40659"/>
              <w:bookmarkEnd w:id="40660"/>
              <w:bookmarkEnd w:id="40661"/>
              <w:bookmarkEnd w:id="40662"/>
              <w:bookmarkEnd w:id="40663"/>
              <w:bookmarkEnd w:id="40664"/>
            </w:del>
          </w:p>
        </w:tc>
        <w:tc>
          <w:tcPr>
            <w:tcW w:w="2952" w:type="dxa"/>
          </w:tcPr>
          <w:p w14:paraId="5D2CD3E6" w14:textId="38EF20E5" w:rsidR="00E67E6D" w:rsidDel="006346A9" w:rsidRDefault="00E67E6D">
            <w:pPr>
              <w:rPr>
                <w:del w:id="40665" w:author="Ramasubramani, Hariharan" w:date="2015-07-20T11:35:00Z"/>
              </w:rPr>
            </w:pPr>
            <w:del w:id="40666" w:author="Ramasubramani, Hariharan" w:date="2015-07-20T11:35:00Z">
              <w:r w:rsidDel="006346A9">
                <w:delText>Form Usage Instructions</w:delText>
              </w:r>
              <w:bookmarkStart w:id="40667" w:name="_Toc426385810"/>
              <w:bookmarkStart w:id="40668" w:name="_Toc426387214"/>
              <w:bookmarkStart w:id="40669" w:name="_Toc426388617"/>
              <w:bookmarkStart w:id="40670" w:name="_Toc426390021"/>
              <w:bookmarkStart w:id="40671" w:name="_Toc426391425"/>
              <w:bookmarkStart w:id="40672" w:name="_Toc426392829"/>
              <w:bookmarkStart w:id="40673" w:name="_Toc426394232"/>
              <w:bookmarkStart w:id="40674" w:name="_Toc427825817"/>
              <w:bookmarkStart w:id="40675" w:name="_Toc427853630"/>
              <w:bookmarkStart w:id="40676" w:name="_Toc427855870"/>
              <w:bookmarkStart w:id="40677" w:name="_Toc427858071"/>
              <w:bookmarkEnd w:id="40667"/>
              <w:bookmarkEnd w:id="40668"/>
              <w:bookmarkEnd w:id="40669"/>
              <w:bookmarkEnd w:id="40670"/>
              <w:bookmarkEnd w:id="40671"/>
              <w:bookmarkEnd w:id="40672"/>
              <w:bookmarkEnd w:id="40673"/>
              <w:bookmarkEnd w:id="40674"/>
              <w:bookmarkEnd w:id="40675"/>
              <w:bookmarkEnd w:id="40676"/>
              <w:bookmarkEnd w:id="40677"/>
            </w:del>
          </w:p>
        </w:tc>
        <w:bookmarkStart w:id="40678" w:name="_Toc426385811"/>
        <w:bookmarkStart w:id="40679" w:name="_Toc426387215"/>
        <w:bookmarkStart w:id="40680" w:name="_Toc426388618"/>
        <w:bookmarkStart w:id="40681" w:name="_Toc426390022"/>
        <w:bookmarkStart w:id="40682" w:name="_Toc426391426"/>
        <w:bookmarkStart w:id="40683" w:name="_Toc426392830"/>
        <w:bookmarkStart w:id="40684" w:name="_Toc426394233"/>
        <w:bookmarkStart w:id="40685" w:name="_Toc427825818"/>
        <w:bookmarkStart w:id="40686" w:name="_Toc427853631"/>
        <w:bookmarkStart w:id="40687" w:name="_Toc427855871"/>
        <w:bookmarkStart w:id="40688" w:name="_Toc427858072"/>
        <w:bookmarkEnd w:id="40678"/>
        <w:bookmarkEnd w:id="40679"/>
        <w:bookmarkEnd w:id="40680"/>
        <w:bookmarkEnd w:id="40681"/>
        <w:bookmarkEnd w:id="40682"/>
        <w:bookmarkEnd w:id="40683"/>
        <w:bookmarkEnd w:id="40684"/>
        <w:bookmarkEnd w:id="40685"/>
        <w:bookmarkEnd w:id="40686"/>
        <w:bookmarkEnd w:id="40687"/>
        <w:bookmarkEnd w:id="40688"/>
      </w:tr>
      <w:tr w:rsidR="00E67E6D" w:rsidDel="006346A9" w14:paraId="762DD058" w14:textId="74C5997D" w:rsidTr="00A977F1">
        <w:trPr>
          <w:del w:id="40689" w:author="Ramasubramani, Hariharan" w:date="2015-07-20T11:35:00Z"/>
        </w:trPr>
        <w:tc>
          <w:tcPr>
            <w:tcW w:w="2952" w:type="dxa"/>
          </w:tcPr>
          <w:p w14:paraId="2DEF1081" w14:textId="19ED03D7" w:rsidR="00E67E6D" w:rsidDel="006346A9" w:rsidRDefault="00E67E6D">
            <w:pPr>
              <w:rPr>
                <w:del w:id="40690" w:author="Ramasubramani, Hariharan" w:date="2015-07-20T11:35:00Z"/>
              </w:rPr>
            </w:pPr>
            <w:del w:id="40691" w:author="Ramasubramani, Hariharan" w:date="2015-07-20T11:35:00Z">
              <w:r w:rsidDel="006346A9">
                <w:delText>Form Description</w:delText>
              </w:r>
              <w:bookmarkStart w:id="40692" w:name="_Toc426385812"/>
              <w:bookmarkStart w:id="40693" w:name="_Toc426387216"/>
              <w:bookmarkStart w:id="40694" w:name="_Toc426388619"/>
              <w:bookmarkStart w:id="40695" w:name="_Toc426390023"/>
              <w:bookmarkStart w:id="40696" w:name="_Toc426391427"/>
              <w:bookmarkStart w:id="40697" w:name="_Toc426392831"/>
              <w:bookmarkStart w:id="40698" w:name="_Toc426394234"/>
              <w:bookmarkStart w:id="40699" w:name="_Toc427825819"/>
              <w:bookmarkStart w:id="40700" w:name="_Toc427853632"/>
              <w:bookmarkStart w:id="40701" w:name="_Toc427855872"/>
              <w:bookmarkStart w:id="40702" w:name="_Toc427858073"/>
              <w:bookmarkEnd w:id="40692"/>
              <w:bookmarkEnd w:id="40693"/>
              <w:bookmarkEnd w:id="40694"/>
              <w:bookmarkEnd w:id="40695"/>
              <w:bookmarkEnd w:id="40696"/>
              <w:bookmarkEnd w:id="40697"/>
              <w:bookmarkEnd w:id="40698"/>
              <w:bookmarkEnd w:id="40699"/>
              <w:bookmarkEnd w:id="40700"/>
              <w:bookmarkEnd w:id="40701"/>
              <w:bookmarkEnd w:id="40702"/>
            </w:del>
          </w:p>
        </w:tc>
        <w:tc>
          <w:tcPr>
            <w:tcW w:w="2952" w:type="dxa"/>
          </w:tcPr>
          <w:p w14:paraId="4758E8AC" w14:textId="34B90A60" w:rsidR="00E67E6D" w:rsidDel="006346A9" w:rsidRDefault="00E67E6D">
            <w:pPr>
              <w:rPr>
                <w:del w:id="40703" w:author="Ramasubramani, Hariharan" w:date="2015-07-20T11:35:00Z"/>
              </w:rPr>
            </w:pPr>
            <w:bookmarkStart w:id="40704" w:name="_Toc426385813"/>
            <w:bookmarkStart w:id="40705" w:name="_Toc426387217"/>
            <w:bookmarkStart w:id="40706" w:name="_Toc426388620"/>
            <w:bookmarkStart w:id="40707" w:name="_Toc426390024"/>
            <w:bookmarkStart w:id="40708" w:name="_Toc426391428"/>
            <w:bookmarkStart w:id="40709" w:name="_Toc426392832"/>
            <w:bookmarkStart w:id="40710" w:name="_Toc426394235"/>
            <w:bookmarkStart w:id="40711" w:name="_Toc427825820"/>
            <w:bookmarkStart w:id="40712" w:name="_Toc427853633"/>
            <w:bookmarkStart w:id="40713" w:name="_Toc427855873"/>
            <w:bookmarkStart w:id="40714" w:name="_Toc427858074"/>
            <w:bookmarkEnd w:id="40704"/>
            <w:bookmarkEnd w:id="40705"/>
            <w:bookmarkEnd w:id="40706"/>
            <w:bookmarkEnd w:id="40707"/>
            <w:bookmarkEnd w:id="40708"/>
            <w:bookmarkEnd w:id="40709"/>
            <w:bookmarkEnd w:id="40710"/>
            <w:bookmarkEnd w:id="40711"/>
            <w:bookmarkEnd w:id="40712"/>
            <w:bookmarkEnd w:id="40713"/>
            <w:bookmarkEnd w:id="40714"/>
          </w:p>
        </w:tc>
        <w:tc>
          <w:tcPr>
            <w:tcW w:w="2952" w:type="dxa"/>
          </w:tcPr>
          <w:p w14:paraId="38E2F716" w14:textId="39CFD25A" w:rsidR="00E67E6D" w:rsidDel="006346A9" w:rsidRDefault="00E67E6D">
            <w:pPr>
              <w:rPr>
                <w:del w:id="40715" w:author="Ramasubramani, Hariharan" w:date="2015-07-20T11:35:00Z"/>
              </w:rPr>
            </w:pPr>
            <w:bookmarkStart w:id="40716" w:name="_Toc426385814"/>
            <w:bookmarkStart w:id="40717" w:name="_Toc426387218"/>
            <w:bookmarkStart w:id="40718" w:name="_Toc426388621"/>
            <w:bookmarkStart w:id="40719" w:name="_Toc426390025"/>
            <w:bookmarkStart w:id="40720" w:name="_Toc426391429"/>
            <w:bookmarkStart w:id="40721" w:name="_Toc426392833"/>
            <w:bookmarkStart w:id="40722" w:name="_Toc426394236"/>
            <w:bookmarkStart w:id="40723" w:name="_Toc427825821"/>
            <w:bookmarkStart w:id="40724" w:name="_Toc427853634"/>
            <w:bookmarkStart w:id="40725" w:name="_Toc427855874"/>
            <w:bookmarkStart w:id="40726" w:name="_Toc427858075"/>
            <w:bookmarkEnd w:id="40716"/>
            <w:bookmarkEnd w:id="40717"/>
            <w:bookmarkEnd w:id="40718"/>
            <w:bookmarkEnd w:id="40719"/>
            <w:bookmarkEnd w:id="40720"/>
            <w:bookmarkEnd w:id="40721"/>
            <w:bookmarkEnd w:id="40722"/>
            <w:bookmarkEnd w:id="40723"/>
            <w:bookmarkEnd w:id="40724"/>
            <w:bookmarkEnd w:id="40725"/>
            <w:bookmarkEnd w:id="40726"/>
          </w:p>
        </w:tc>
        <w:bookmarkStart w:id="40727" w:name="_Toc426385815"/>
        <w:bookmarkStart w:id="40728" w:name="_Toc426387219"/>
        <w:bookmarkStart w:id="40729" w:name="_Toc426388622"/>
        <w:bookmarkStart w:id="40730" w:name="_Toc426390026"/>
        <w:bookmarkStart w:id="40731" w:name="_Toc426391430"/>
        <w:bookmarkStart w:id="40732" w:name="_Toc426392834"/>
        <w:bookmarkStart w:id="40733" w:name="_Toc426394237"/>
        <w:bookmarkStart w:id="40734" w:name="_Toc427825822"/>
        <w:bookmarkStart w:id="40735" w:name="_Toc427853635"/>
        <w:bookmarkStart w:id="40736" w:name="_Toc427855875"/>
        <w:bookmarkStart w:id="40737" w:name="_Toc427858076"/>
        <w:bookmarkEnd w:id="40727"/>
        <w:bookmarkEnd w:id="40728"/>
        <w:bookmarkEnd w:id="40729"/>
        <w:bookmarkEnd w:id="40730"/>
        <w:bookmarkEnd w:id="40731"/>
        <w:bookmarkEnd w:id="40732"/>
        <w:bookmarkEnd w:id="40733"/>
        <w:bookmarkEnd w:id="40734"/>
        <w:bookmarkEnd w:id="40735"/>
        <w:bookmarkEnd w:id="40736"/>
        <w:bookmarkEnd w:id="40737"/>
      </w:tr>
    </w:tbl>
    <w:p w14:paraId="569EB980" w14:textId="5B9E4599" w:rsidR="00E67E6D" w:rsidDel="006346A9" w:rsidRDefault="00E67E6D">
      <w:pPr>
        <w:rPr>
          <w:del w:id="40738" w:author="Ramasubramani, Hariharan" w:date="2015-07-20T11:35:00Z"/>
        </w:rPr>
        <w:pPrChange w:id="40739" w:author="Ramasubramani, Hariharan" w:date="2015-07-27T20:55:00Z">
          <w:pPr>
            <w:ind w:left="720"/>
          </w:pPr>
        </w:pPrChange>
      </w:pPr>
      <w:bookmarkStart w:id="40740" w:name="_Toc426385816"/>
      <w:bookmarkStart w:id="40741" w:name="_Toc426387220"/>
      <w:bookmarkStart w:id="40742" w:name="_Toc426388623"/>
      <w:bookmarkStart w:id="40743" w:name="_Toc426390027"/>
      <w:bookmarkStart w:id="40744" w:name="_Toc426391431"/>
      <w:bookmarkStart w:id="40745" w:name="_Toc426392835"/>
      <w:bookmarkStart w:id="40746" w:name="_Toc426394238"/>
      <w:bookmarkStart w:id="40747" w:name="_Toc427825823"/>
      <w:bookmarkStart w:id="40748" w:name="_Toc427853636"/>
      <w:bookmarkStart w:id="40749" w:name="_Toc427855876"/>
      <w:bookmarkStart w:id="40750" w:name="_Toc427858077"/>
      <w:bookmarkEnd w:id="40740"/>
      <w:bookmarkEnd w:id="40741"/>
      <w:bookmarkEnd w:id="40742"/>
      <w:bookmarkEnd w:id="40743"/>
      <w:bookmarkEnd w:id="40744"/>
      <w:bookmarkEnd w:id="40745"/>
      <w:bookmarkEnd w:id="40746"/>
      <w:bookmarkEnd w:id="40747"/>
      <w:bookmarkEnd w:id="40748"/>
      <w:bookmarkEnd w:id="40749"/>
      <w:bookmarkEnd w:id="40750"/>
    </w:p>
    <w:p w14:paraId="223F552B" w14:textId="61E0DBB7" w:rsidR="00E67E6D" w:rsidDel="006346A9" w:rsidRDefault="00E67E6D">
      <w:pPr>
        <w:rPr>
          <w:del w:id="40751" w:author="Ramasubramani, Hariharan" w:date="2015-07-20T11:35:00Z"/>
        </w:rPr>
        <w:pPrChange w:id="40752" w:author="Ramasubramani, Hariharan" w:date="2015-07-27T20:55:00Z">
          <w:pPr>
            <w:ind w:left="720"/>
          </w:pPr>
        </w:pPrChange>
      </w:pPr>
      <w:bookmarkStart w:id="40753" w:name="_Toc426385817"/>
      <w:bookmarkStart w:id="40754" w:name="_Toc426387221"/>
      <w:bookmarkStart w:id="40755" w:name="_Toc426388624"/>
      <w:bookmarkStart w:id="40756" w:name="_Toc426390028"/>
      <w:bookmarkStart w:id="40757" w:name="_Toc426391432"/>
      <w:bookmarkStart w:id="40758" w:name="_Toc426392836"/>
      <w:bookmarkStart w:id="40759" w:name="_Toc426394239"/>
      <w:bookmarkStart w:id="40760" w:name="_Toc427825824"/>
      <w:bookmarkStart w:id="40761" w:name="_Toc427853637"/>
      <w:bookmarkStart w:id="40762" w:name="_Toc427855877"/>
      <w:bookmarkStart w:id="40763" w:name="_Toc427858078"/>
      <w:bookmarkEnd w:id="40753"/>
      <w:bookmarkEnd w:id="40754"/>
      <w:bookmarkEnd w:id="40755"/>
      <w:bookmarkEnd w:id="40756"/>
      <w:bookmarkEnd w:id="40757"/>
      <w:bookmarkEnd w:id="40758"/>
      <w:bookmarkEnd w:id="40759"/>
      <w:bookmarkEnd w:id="40760"/>
      <w:bookmarkEnd w:id="40761"/>
      <w:bookmarkEnd w:id="40762"/>
      <w:bookmarkEnd w:id="40763"/>
    </w:p>
    <w:p w14:paraId="72B31B26" w14:textId="37D468DC" w:rsidR="00E67E6D" w:rsidDel="006346A9" w:rsidRDefault="00E67E6D">
      <w:pPr>
        <w:rPr>
          <w:del w:id="40764" w:author="Ramasubramani, Hariharan" w:date="2015-07-20T11:35:00Z"/>
        </w:rPr>
        <w:pPrChange w:id="40765" w:author="Ramasubramani, Hariharan" w:date="2015-07-27T20:55:00Z">
          <w:pPr>
            <w:ind w:left="720"/>
          </w:pPr>
        </w:pPrChange>
      </w:pPr>
      <w:del w:id="40766" w:author="Ramasubramani, Hariharan" w:date="2015-07-20T11:35:00Z">
        <w:r w:rsidRPr="005E2A98" w:rsidDel="006346A9">
          <w:rPr>
            <w:b/>
          </w:rPr>
          <w:delText>Rules</w:delText>
        </w:r>
        <w:r w:rsidDel="006346A9">
          <w:delText xml:space="preserve"> - Not changes to column order</w:delText>
        </w:r>
        <w:bookmarkStart w:id="40767" w:name="_Toc426385818"/>
        <w:bookmarkStart w:id="40768" w:name="_Toc426387222"/>
        <w:bookmarkStart w:id="40769" w:name="_Toc426388625"/>
        <w:bookmarkStart w:id="40770" w:name="_Toc426390029"/>
        <w:bookmarkStart w:id="40771" w:name="_Toc426391433"/>
        <w:bookmarkStart w:id="40772" w:name="_Toc426392837"/>
        <w:bookmarkStart w:id="40773" w:name="_Toc426394240"/>
        <w:bookmarkStart w:id="40774" w:name="_Toc427825825"/>
        <w:bookmarkStart w:id="40775" w:name="_Toc427853638"/>
        <w:bookmarkStart w:id="40776" w:name="_Toc427855878"/>
        <w:bookmarkStart w:id="40777" w:name="_Toc427858079"/>
        <w:bookmarkEnd w:id="40767"/>
        <w:bookmarkEnd w:id="40768"/>
        <w:bookmarkEnd w:id="40769"/>
        <w:bookmarkEnd w:id="40770"/>
        <w:bookmarkEnd w:id="40771"/>
        <w:bookmarkEnd w:id="40772"/>
        <w:bookmarkEnd w:id="40773"/>
        <w:bookmarkEnd w:id="40774"/>
        <w:bookmarkEnd w:id="40775"/>
        <w:bookmarkEnd w:id="40776"/>
        <w:bookmarkEnd w:id="40777"/>
      </w:del>
    </w:p>
    <w:p w14:paraId="5C257A69" w14:textId="6AC79EA1" w:rsidR="00E67E6D" w:rsidDel="006346A9" w:rsidRDefault="00E67E6D">
      <w:pPr>
        <w:rPr>
          <w:del w:id="40778" w:author="Ramasubramani, Hariharan" w:date="2015-07-20T11:35:00Z"/>
        </w:rPr>
        <w:pPrChange w:id="40779" w:author="Ramasubramani, Hariharan" w:date="2015-07-27T20:55:00Z">
          <w:pPr>
            <w:ind w:left="720"/>
          </w:pPr>
        </w:pPrChange>
      </w:pPr>
      <w:bookmarkStart w:id="40780" w:name="_Toc426385819"/>
      <w:bookmarkStart w:id="40781" w:name="_Toc426387223"/>
      <w:bookmarkStart w:id="40782" w:name="_Toc426388626"/>
      <w:bookmarkStart w:id="40783" w:name="_Toc426390030"/>
      <w:bookmarkStart w:id="40784" w:name="_Toc426391434"/>
      <w:bookmarkStart w:id="40785" w:name="_Toc426392838"/>
      <w:bookmarkStart w:id="40786" w:name="_Toc426394241"/>
      <w:bookmarkStart w:id="40787" w:name="_Toc427825826"/>
      <w:bookmarkStart w:id="40788" w:name="_Toc427853639"/>
      <w:bookmarkStart w:id="40789" w:name="_Toc427855879"/>
      <w:bookmarkStart w:id="40790" w:name="_Toc427858080"/>
      <w:bookmarkEnd w:id="40780"/>
      <w:bookmarkEnd w:id="40781"/>
      <w:bookmarkEnd w:id="40782"/>
      <w:bookmarkEnd w:id="40783"/>
      <w:bookmarkEnd w:id="40784"/>
      <w:bookmarkEnd w:id="40785"/>
      <w:bookmarkEnd w:id="40786"/>
      <w:bookmarkEnd w:id="40787"/>
      <w:bookmarkEnd w:id="40788"/>
      <w:bookmarkEnd w:id="40789"/>
      <w:bookmarkEnd w:id="40790"/>
    </w:p>
    <w:p w14:paraId="24D606DB" w14:textId="071D771C" w:rsidR="00E67E6D" w:rsidDel="006346A9" w:rsidRDefault="00E67E6D">
      <w:pPr>
        <w:rPr>
          <w:del w:id="40791" w:author="Ramasubramani, Hariharan" w:date="2015-07-20T11:35:00Z"/>
        </w:rPr>
        <w:pPrChange w:id="40792" w:author="Ramasubramani, Hariharan" w:date="2015-07-27T20:55:00Z">
          <w:pPr>
            <w:ind w:left="720"/>
          </w:pPr>
        </w:pPrChange>
      </w:pPr>
      <w:bookmarkStart w:id="40793" w:name="_Toc426385820"/>
      <w:bookmarkStart w:id="40794" w:name="_Toc426387224"/>
      <w:bookmarkStart w:id="40795" w:name="_Toc426388627"/>
      <w:bookmarkStart w:id="40796" w:name="_Toc426390031"/>
      <w:bookmarkStart w:id="40797" w:name="_Toc426391435"/>
      <w:bookmarkStart w:id="40798" w:name="_Toc426392839"/>
      <w:bookmarkStart w:id="40799" w:name="_Toc426394242"/>
      <w:bookmarkStart w:id="40800" w:name="_Toc427825827"/>
      <w:bookmarkStart w:id="40801" w:name="_Toc427853640"/>
      <w:bookmarkStart w:id="40802" w:name="_Toc427855880"/>
      <w:bookmarkStart w:id="40803" w:name="_Toc427858081"/>
      <w:bookmarkEnd w:id="40793"/>
      <w:bookmarkEnd w:id="40794"/>
      <w:bookmarkEnd w:id="40795"/>
      <w:bookmarkEnd w:id="40796"/>
      <w:bookmarkEnd w:id="40797"/>
      <w:bookmarkEnd w:id="40798"/>
      <w:bookmarkEnd w:id="40799"/>
      <w:bookmarkEnd w:id="40800"/>
      <w:bookmarkEnd w:id="40801"/>
      <w:bookmarkEnd w:id="40802"/>
      <w:bookmarkEnd w:id="40803"/>
    </w:p>
    <w:p w14:paraId="41D1CAF0" w14:textId="106F20F3" w:rsidR="00E67E6D" w:rsidRPr="005E2A98" w:rsidDel="006346A9" w:rsidRDefault="00E67E6D">
      <w:pPr>
        <w:rPr>
          <w:del w:id="40804" w:author="Ramasubramani, Hariharan" w:date="2015-07-20T11:35:00Z"/>
          <w:b/>
        </w:rPr>
        <w:pPrChange w:id="40805" w:author="Ramasubramani, Hariharan" w:date="2015-07-27T20:55:00Z">
          <w:pPr>
            <w:ind w:left="720"/>
          </w:pPr>
        </w:pPrChange>
      </w:pPr>
      <w:del w:id="40806" w:author="Ramasubramani, Hariharan" w:date="2015-07-20T11:35:00Z">
        <w:r w:rsidRPr="005E2A98" w:rsidDel="006346A9">
          <w:rPr>
            <w:b/>
          </w:rPr>
          <w:delText>Form Dates</w:delText>
        </w:r>
        <w:bookmarkStart w:id="40807" w:name="_Toc426385821"/>
        <w:bookmarkStart w:id="40808" w:name="_Toc426387225"/>
        <w:bookmarkStart w:id="40809" w:name="_Toc426388628"/>
        <w:bookmarkStart w:id="40810" w:name="_Toc426390032"/>
        <w:bookmarkStart w:id="40811" w:name="_Toc426391436"/>
        <w:bookmarkStart w:id="40812" w:name="_Toc426392840"/>
        <w:bookmarkStart w:id="40813" w:name="_Toc426394243"/>
        <w:bookmarkStart w:id="40814" w:name="_Toc427825828"/>
        <w:bookmarkStart w:id="40815" w:name="_Toc427853641"/>
        <w:bookmarkStart w:id="40816" w:name="_Toc427855881"/>
        <w:bookmarkStart w:id="40817" w:name="_Toc427858082"/>
        <w:bookmarkEnd w:id="40807"/>
        <w:bookmarkEnd w:id="40808"/>
        <w:bookmarkEnd w:id="40809"/>
        <w:bookmarkEnd w:id="40810"/>
        <w:bookmarkEnd w:id="40811"/>
        <w:bookmarkEnd w:id="40812"/>
        <w:bookmarkEnd w:id="40813"/>
        <w:bookmarkEnd w:id="40814"/>
        <w:bookmarkEnd w:id="40815"/>
        <w:bookmarkEnd w:id="40816"/>
        <w:bookmarkEnd w:id="40817"/>
      </w:del>
    </w:p>
    <w:tbl>
      <w:tblPr>
        <w:tblStyle w:val="TableGrid"/>
        <w:tblW w:w="0" w:type="auto"/>
        <w:tblInd w:w="720" w:type="dxa"/>
        <w:tblLook w:val="04A0" w:firstRow="1" w:lastRow="0" w:firstColumn="1" w:lastColumn="0" w:noHBand="0" w:noVBand="1"/>
      </w:tblPr>
      <w:tblGrid>
        <w:gridCol w:w="2952"/>
        <w:gridCol w:w="2952"/>
      </w:tblGrid>
      <w:tr w:rsidR="00E67E6D" w:rsidDel="006346A9" w14:paraId="0BA7B376" w14:textId="37DDCFA7" w:rsidTr="00A977F1">
        <w:trPr>
          <w:del w:id="40818" w:author="Ramasubramani, Hariharan" w:date="2015-07-20T11:35:00Z"/>
        </w:trPr>
        <w:tc>
          <w:tcPr>
            <w:tcW w:w="2952" w:type="dxa"/>
          </w:tcPr>
          <w:p w14:paraId="286328B0" w14:textId="124FD176" w:rsidR="00E67E6D" w:rsidDel="006346A9" w:rsidRDefault="00E67E6D">
            <w:pPr>
              <w:rPr>
                <w:del w:id="40819" w:author="Ramasubramani, Hariharan" w:date="2015-07-20T11:35:00Z"/>
              </w:rPr>
            </w:pPr>
            <w:del w:id="40820" w:author="Ramasubramani, Hariharan" w:date="2015-07-20T11:35:00Z">
              <w:r w:rsidDel="006346A9">
                <w:delText>Form Use Date</w:delText>
              </w:r>
              <w:bookmarkStart w:id="40821" w:name="_Toc426385822"/>
              <w:bookmarkStart w:id="40822" w:name="_Toc426387226"/>
              <w:bookmarkStart w:id="40823" w:name="_Toc426388629"/>
              <w:bookmarkStart w:id="40824" w:name="_Toc426390033"/>
              <w:bookmarkStart w:id="40825" w:name="_Toc426391437"/>
              <w:bookmarkStart w:id="40826" w:name="_Toc426392841"/>
              <w:bookmarkStart w:id="40827" w:name="_Toc426394244"/>
              <w:bookmarkStart w:id="40828" w:name="_Toc427825829"/>
              <w:bookmarkStart w:id="40829" w:name="_Toc427853642"/>
              <w:bookmarkStart w:id="40830" w:name="_Toc427855882"/>
              <w:bookmarkStart w:id="40831" w:name="_Toc427858083"/>
              <w:bookmarkEnd w:id="40821"/>
              <w:bookmarkEnd w:id="40822"/>
              <w:bookmarkEnd w:id="40823"/>
              <w:bookmarkEnd w:id="40824"/>
              <w:bookmarkEnd w:id="40825"/>
              <w:bookmarkEnd w:id="40826"/>
              <w:bookmarkEnd w:id="40827"/>
              <w:bookmarkEnd w:id="40828"/>
              <w:bookmarkEnd w:id="40829"/>
              <w:bookmarkEnd w:id="40830"/>
              <w:bookmarkEnd w:id="40831"/>
            </w:del>
          </w:p>
        </w:tc>
        <w:tc>
          <w:tcPr>
            <w:tcW w:w="2952" w:type="dxa"/>
          </w:tcPr>
          <w:p w14:paraId="7F1CB70F" w14:textId="1B2364C6" w:rsidR="00E67E6D" w:rsidDel="006346A9" w:rsidRDefault="00E67E6D">
            <w:pPr>
              <w:rPr>
                <w:del w:id="40832" w:author="Ramasubramani, Hariharan" w:date="2015-07-20T11:35:00Z"/>
              </w:rPr>
            </w:pPr>
            <w:del w:id="40833" w:author="Ramasubramani, Hariharan" w:date="2015-07-20T11:35:00Z">
              <w:r w:rsidDel="006346A9">
                <w:delText>State Effective Date</w:delText>
              </w:r>
              <w:bookmarkStart w:id="40834" w:name="_Toc426385823"/>
              <w:bookmarkStart w:id="40835" w:name="_Toc426387227"/>
              <w:bookmarkStart w:id="40836" w:name="_Toc426388630"/>
              <w:bookmarkStart w:id="40837" w:name="_Toc426390034"/>
              <w:bookmarkStart w:id="40838" w:name="_Toc426391438"/>
              <w:bookmarkStart w:id="40839" w:name="_Toc426392842"/>
              <w:bookmarkStart w:id="40840" w:name="_Toc426394245"/>
              <w:bookmarkStart w:id="40841" w:name="_Toc427825830"/>
              <w:bookmarkStart w:id="40842" w:name="_Toc427853643"/>
              <w:bookmarkStart w:id="40843" w:name="_Toc427855883"/>
              <w:bookmarkStart w:id="40844" w:name="_Toc427858084"/>
              <w:bookmarkEnd w:id="40834"/>
              <w:bookmarkEnd w:id="40835"/>
              <w:bookmarkEnd w:id="40836"/>
              <w:bookmarkEnd w:id="40837"/>
              <w:bookmarkEnd w:id="40838"/>
              <w:bookmarkEnd w:id="40839"/>
              <w:bookmarkEnd w:id="40840"/>
              <w:bookmarkEnd w:id="40841"/>
              <w:bookmarkEnd w:id="40842"/>
              <w:bookmarkEnd w:id="40843"/>
              <w:bookmarkEnd w:id="40844"/>
            </w:del>
          </w:p>
        </w:tc>
        <w:bookmarkStart w:id="40845" w:name="_Toc426385824"/>
        <w:bookmarkStart w:id="40846" w:name="_Toc426387228"/>
        <w:bookmarkStart w:id="40847" w:name="_Toc426388631"/>
        <w:bookmarkStart w:id="40848" w:name="_Toc426390035"/>
        <w:bookmarkStart w:id="40849" w:name="_Toc426391439"/>
        <w:bookmarkStart w:id="40850" w:name="_Toc426392843"/>
        <w:bookmarkStart w:id="40851" w:name="_Toc426394246"/>
        <w:bookmarkStart w:id="40852" w:name="_Toc427825831"/>
        <w:bookmarkStart w:id="40853" w:name="_Toc427853644"/>
        <w:bookmarkStart w:id="40854" w:name="_Toc427855884"/>
        <w:bookmarkStart w:id="40855" w:name="_Toc427858085"/>
        <w:bookmarkEnd w:id="40845"/>
        <w:bookmarkEnd w:id="40846"/>
        <w:bookmarkEnd w:id="40847"/>
        <w:bookmarkEnd w:id="40848"/>
        <w:bookmarkEnd w:id="40849"/>
        <w:bookmarkEnd w:id="40850"/>
        <w:bookmarkEnd w:id="40851"/>
        <w:bookmarkEnd w:id="40852"/>
        <w:bookmarkEnd w:id="40853"/>
        <w:bookmarkEnd w:id="40854"/>
        <w:bookmarkEnd w:id="40855"/>
      </w:tr>
      <w:tr w:rsidR="00E67E6D" w:rsidDel="006346A9" w14:paraId="7793AF49" w14:textId="135FC8B8" w:rsidTr="00A977F1">
        <w:trPr>
          <w:del w:id="40856" w:author="Ramasubramani, Hariharan" w:date="2015-07-20T11:35:00Z"/>
        </w:trPr>
        <w:tc>
          <w:tcPr>
            <w:tcW w:w="2952" w:type="dxa"/>
          </w:tcPr>
          <w:p w14:paraId="3B9C76D5" w14:textId="53741DB2" w:rsidR="00E67E6D" w:rsidDel="006346A9" w:rsidRDefault="00E67E6D">
            <w:pPr>
              <w:rPr>
                <w:del w:id="40857" w:author="Ramasubramani, Hariharan" w:date="2015-07-20T11:35:00Z"/>
              </w:rPr>
            </w:pPr>
            <w:del w:id="40858" w:author="Ramasubramani, Hariharan" w:date="2015-07-20T11:35:00Z">
              <w:r w:rsidDel="006346A9">
                <w:delText>State Approval Date</w:delText>
              </w:r>
              <w:bookmarkStart w:id="40859" w:name="_Toc426385825"/>
              <w:bookmarkStart w:id="40860" w:name="_Toc426387229"/>
              <w:bookmarkStart w:id="40861" w:name="_Toc426388632"/>
              <w:bookmarkStart w:id="40862" w:name="_Toc426390036"/>
              <w:bookmarkStart w:id="40863" w:name="_Toc426391440"/>
              <w:bookmarkStart w:id="40864" w:name="_Toc426392844"/>
              <w:bookmarkStart w:id="40865" w:name="_Toc426394247"/>
              <w:bookmarkStart w:id="40866" w:name="_Toc427825832"/>
              <w:bookmarkStart w:id="40867" w:name="_Toc427853645"/>
              <w:bookmarkStart w:id="40868" w:name="_Toc427855885"/>
              <w:bookmarkStart w:id="40869" w:name="_Toc427858086"/>
              <w:bookmarkEnd w:id="40859"/>
              <w:bookmarkEnd w:id="40860"/>
              <w:bookmarkEnd w:id="40861"/>
              <w:bookmarkEnd w:id="40862"/>
              <w:bookmarkEnd w:id="40863"/>
              <w:bookmarkEnd w:id="40864"/>
              <w:bookmarkEnd w:id="40865"/>
              <w:bookmarkEnd w:id="40866"/>
              <w:bookmarkEnd w:id="40867"/>
              <w:bookmarkEnd w:id="40868"/>
              <w:bookmarkEnd w:id="40869"/>
            </w:del>
          </w:p>
        </w:tc>
        <w:tc>
          <w:tcPr>
            <w:tcW w:w="2952" w:type="dxa"/>
          </w:tcPr>
          <w:p w14:paraId="7C878F5C" w14:textId="3BC51913" w:rsidR="00E67E6D" w:rsidDel="006346A9" w:rsidRDefault="00E67E6D">
            <w:pPr>
              <w:rPr>
                <w:del w:id="40870" w:author="Ramasubramani, Hariharan" w:date="2015-07-20T11:35:00Z"/>
              </w:rPr>
            </w:pPr>
            <w:del w:id="40871" w:author="Ramasubramani, Hariharan" w:date="2015-07-20T11:35:00Z">
              <w:r w:rsidDel="006346A9">
                <w:delText>State Expiration Date</w:delText>
              </w:r>
              <w:bookmarkStart w:id="40872" w:name="_Toc426385826"/>
              <w:bookmarkStart w:id="40873" w:name="_Toc426387230"/>
              <w:bookmarkStart w:id="40874" w:name="_Toc426388633"/>
              <w:bookmarkStart w:id="40875" w:name="_Toc426390037"/>
              <w:bookmarkStart w:id="40876" w:name="_Toc426391441"/>
              <w:bookmarkStart w:id="40877" w:name="_Toc426392845"/>
              <w:bookmarkStart w:id="40878" w:name="_Toc426394248"/>
              <w:bookmarkStart w:id="40879" w:name="_Toc427825833"/>
              <w:bookmarkStart w:id="40880" w:name="_Toc427853646"/>
              <w:bookmarkStart w:id="40881" w:name="_Toc427855886"/>
              <w:bookmarkStart w:id="40882" w:name="_Toc427858087"/>
              <w:bookmarkEnd w:id="40872"/>
              <w:bookmarkEnd w:id="40873"/>
              <w:bookmarkEnd w:id="40874"/>
              <w:bookmarkEnd w:id="40875"/>
              <w:bookmarkEnd w:id="40876"/>
              <w:bookmarkEnd w:id="40877"/>
              <w:bookmarkEnd w:id="40878"/>
              <w:bookmarkEnd w:id="40879"/>
              <w:bookmarkEnd w:id="40880"/>
              <w:bookmarkEnd w:id="40881"/>
              <w:bookmarkEnd w:id="40882"/>
            </w:del>
          </w:p>
        </w:tc>
        <w:bookmarkStart w:id="40883" w:name="_Toc426385827"/>
        <w:bookmarkStart w:id="40884" w:name="_Toc426387231"/>
        <w:bookmarkStart w:id="40885" w:name="_Toc426388634"/>
        <w:bookmarkStart w:id="40886" w:name="_Toc426390038"/>
        <w:bookmarkStart w:id="40887" w:name="_Toc426391442"/>
        <w:bookmarkStart w:id="40888" w:name="_Toc426392846"/>
        <w:bookmarkStart w:id="40889" w:name="_Toc426394249"/>
        <w:bookmarkStart w:id="40890" w:name="_Toc427825834"/>
        <w:bookmarkStart w:id="40891" w:name="_Toc427853647"/>
        <w:bookmarkStart w:id="40892" w:name="_Toc427855887"/>
        <w:bookmarkStart w:id="40893" w:name="_Toc427858088"/>
        <w:bookmarkEnd w:id="40883"/>
        <w:bookmarkEnd w:id="40884"/>
        <w:bookmarkEnd w:id="40885"/>
        <w:bookmarkEnd w:id="40886"/>
        <w:bookmarkEnd w:id="40887"/>
        <w:bookmarkEnd w:id="40888"/>
        <w:bookmarkEnd w:id="40889"/>
        <w:bookmarkEnd w:id="40890"/>
        <w:bookmarkEnd w:id="40891"/>
        <w:bookmarkEnd w:id="40892"/>
        <w:bookmarkEnd w:id="40893"/>
      </w:tr>
      <w:tr w:rsidR="00E67E6D" w:rsidDel="006346A9" w14:paraId="32867078" w14:textId="3F92A4F3" w:rsidTr="00A977F1">
        <w:trPr>
          <w:del w:id="40894" w:author="Ramasubramani, Hariharan" w:date="2015-07-20T11:35:00Z"/>
        </w:trPr>
        <w:tc>
          <w:tcPr>
            <w:tcW w:w="2952" w:type="dxa"/>
          </w:tcPr>
          <w:p w14:paraId="77B86EE4" w14:textId="5CA3F403" w:rsidR="00E67E6D" w:rsidDel="006346A9" w:rsidRDefault="00E67E6D">
            <w:pPr>
              <w:rPr>
                <w:del w:id="40895" w:author="Ramasubramani, Hariharan" w:date="2015-07-20T11:35:00Z"/>
              </w:rPr>
            </w:pPr>
            <w:bookmarkStart w:id="40896" w:name="_Toc426385828"/>
            <w:bookmarkStart w:id="40897" w:name="_Toc426387232"/>
            <w:bookmarkStart w:id="40898" w:name="_Toc426388635"/>
            <w:bookmarkStart w:id="40899" w:name="_Toc426390039"/>
            <w:bookmarkStart w:id="40900" w:name="_Toc426391443"/>
            <w:bookmarkStart w:id="40901" w:name="_Toc426392847"/>
            <w:bookmarkStart w:id="40902" w:name="_Toc426394250"/>
            <w:bookmarkStart w:id="40903" w:name="_Toc427825835"/>
            <w:bookmarkStart w:id="40904" w:name="_Toc427853648"/>
            <w:bookmarkStart w:id="40905" w:name="_Toc427855888"/>
            <w:bookmarkStart w:id="40906" w:name="_Toc427858089"/>
            <w:bookmarkEnd w:id="40896"/>
            <w:bookmarkEnd w:id="40897"/>
            <w:bookmarkEnd w:id="40898"/>
            <w:bookmarkEnd w:id="40899"/>
            <w:bookmarkEnd w:id="40900"/>
            <w:bookmarkEnd w:id="40901"/>
            <w:bookmarkEnd w:id="40902"/>
            <w:bookmarkEnd w:id="40903"/>
            <w:bookmarkEnd w:id="40904"/>
            <w:bookmarkEnd w:id="40905"/>
            <w:bookmarkEnd w:id="40906"/>
          </w:p>
        </w:tc>
        <w:tc>
          <w:tcPr>
            <w:tcW w:w="2952" w:type="dxa"/>
          </w:tcPr>
          <w:p w14:paraId="798305E7" w14:textId="18D507A3" w:rsidR="00E67E6D" w:rsidDel="006346A9" w:rsidRDefault="00E67E6D">
            <w:pPr>
              <w:rPr>
                <w:del w:id="40907" w:author="Ramasubramani, Hariharan" w:date="2015-07-20T11:35:00Z"/>
              </w:rPr>
            </w:pPr>
            <w:bookmarkStart w:id="40908" w:name="_Toc426385829"/>
            <w:bookmarkStart w:id="40909" w:name="_Toc426387233"/>
            <w:bookmarkStart w:id="40910" w:name="_Toc426388636"/>
            <w:bookmarkStart w:id="40911" w:name="_Toc426390040"/>
            <w:bookmarkStart w:id="40912" w:name="_Toc426391444"/>
            <w:bookmarkStart w:id="40913" w:name="_Toc426392848"/>
            <w:bookmarkStart w:id="40914" w:name="_Toc426394251"/>
            <w:bookmarkStart w:id="40915" w:name="_Toc427825836"/>
            <w:bookmarkStart w:id="40916" w:name="_Toc427853649"/>
            <w:bookmarkStart w:id="40917" w:name="_Toc427855889"/>
            <w:bookmarkStart w:id="40918" w:name="_Toc427858090"/>
            <w:bookmarkEnd w:id="40908"/>
            <w:bookmarkEnd w:id="40909"/>
            <w:bookmarkEnd w:id="40910"/>
            <w:bookmarkEnd w:id="40911"/>
            <w:bookmarkEnd w:id="40912"/>
            <w:bookmarkEnd w:id="40913"/>
            <w:bookmarkEnd w:id="40914"/>
            <w:bookmarkEnd w:id="40915"/>
            <w:bookmarkEnd w:id="40916"/>
            <w:bookmarkEnd w:id="40917"/>
            <w:bookmarkEnd w:id="40918"/>
          </w:p>
        </w:tc>
        <w:bookmarkStart w:id="40919" w:name="_Toc426385830"/>
        <w:bookmarkStart w:id="40920" w:name="_Toc426387234"/>
        <w:bookmarkStart w:id="40921" w:name="_Toc426388637"/>
        <w:bookmarkStart w:id="40922" w:name="_Toc426390041"/>
        <w:bookmarkStart w:id="40923" w:name="_Toc426391445"/>
        <w:bookmarkStart w:id="40924" w:name="_Toc426392849"/>
        <w:bookmarkStart w:id="40925" w:name="_Toc426394252"/>
        <w:bookmarkStart w:id="40926" w:name="_Toc427825837"/>
        <w:bookmarkStart w:id="40927" w:name="_Toc427853650"/>
        <w:bookmarkStart w:id="40928" w:name="_Toc427855890"/>
        <w:bookmarkStart w:id="40929" w:name="_Toc427858091"/>
        <w:bookmarkEnd w:id="40919"/>
        <w:bookmarkEnd w:id="40920"/>
        <w:bookmarkEnd w:id="40921"/>
        <w:bookmarkEnd w:id="40922"/>
        <w:bookmarkEnd w:id="40923"/>
        <w:bookmarkEnd w:id="40924"/>
        <w:bookmarkEnd w:id="40925"/>
        <w:bookmarkEnd w:id="40926"/>
        <w:bookmarkEnd w:id="40927"/>
        <w:bookmarkEnd w:id="40928"/>
        <w:bookmarkEnd w:id="40929"/>
      </w:tr>
    </w:tbl>
    <w:p w14:paraId="6A9587AE" w14:textId="77CEC29C" w:rsidR="00E67E6D" w:rsidDel="006346A9" w:rsidRDefault="00E67E6D">
      <w:pPr>
        <w:rPr>
          <w:del w:id="40930" w:author="Ramasubramani, Hariharan" w:date="2015-07-20T11:35:00Z"/>
        </w:rPr>
        <w:pPrChange w:id="40931" w:author="Ramasubramani, Hariharan" w:date="2015-07-27T20:55:00Z">
          <w:pPr>
            <w:ind w:left="720"/>
          </w:pPr>
        </w:pPrChange>
      </w:pPr>
      <w:bookmarkStart w:id="40932" w:name="_Toc426385831"/>
      <w:bookmarkStart w:id="40933" w:name="_Toc426387235"/>
      <w:bookmarkStart w:id="40934" w:name="_Toc426388638"/>
      <w:bookmarkStart w:id="40935" w:name="_Toc426390042"/>
      <w:bookmarkStart w:id="40936" w:name="_Toc426391446"/>
      <w:bookmarkStart w:id="40937" w:name="_Toc426392850"/>
      <w:bookmarkStart w:id="40938" w:name="_Toc426394253"/>
      <w:bookmarkStart w:id="40939" w:name="_Toc427825838"/>
      <w:bookmarkStart w:id="40940" w:name="_Toc427853651"/>
      <w:bookmarkStart w:id="40941" w:name="_Toc427855891"/>
      <w:bookmarkStart w:id="40942" w:name="_Toc427858092"/>
      <w:bookmarkEnd w:id="40932"/>
      <w:bookmarkEnd w:id="40933"/>
      <w:bookmarkEnd w:id="40934"/>
      <w:bookmarkEnd w:id="40935"/>
      <w:bookmarkEnd w:id="40936"/>
      <w:bookmarkEnd w:id="40937"/>
      <w:bookmarkEnd w:id="40938"/>
      <w:bookmarkEnd w:id="40939"/>
      <w:bookmarkEnd w:id="40940"/>
      <w:bookmarkEnd w:id="40941"/>
      <w:bookmarkEnd w:id="40942"/>
    </w:p>
    <w:p w14:paraId="0583011F" w14:textId="520CCDB0" w:rsidR="00E67E6D" w:rsidDel="006346A9" w:rsidRDefault="00E67E6D">
      <w:pPr>
        <w:rPr>
          <w:del w:id="40943" w:author="Ramasubramani, Hariharan" w:date="2015-07-20T11:35:00Z"/>
        </w:rPr>
        <w:pPrChange w:id="40944" w:author="Ramasubramani, Hariharan" w:date="2015-07-27T20:55:00Z">
          <w:pPr>
            <w:ind w:left="720"/>
          </w:pPr>
        </w:pPrChange>
      </w:pPr>
      <w:bookmarkStart w:id="40945" w:name="_Toc426385832"/>
      <w:bookmarkStart w:id="40946" w:name="_Toc426387236"/>
      <w:bookmarkStart w:id="40947" w:name="_Toc426388639"/>
      <w:bookmarkStart w:id="40948" w:name="_Toc426390043"/>
      <w:bookmarkStart w:id="40949" w:name="_Toc426391447"/>
      <w:bookmarkStart w:id="40950" w:name="_Toc426392851"/>
      <w:bookmarkStart w:id="40951" w:name="_Toc426394254"/>
      <w:bookmarkStart w:id="40952" w:name="_Toc427825839"/>
      <w:bookmarkStart w:id="40953" w:name="_Toc427853652"/>
      <w:bookmarkStart w:id="40954" w:name="_Toc427855892"/>
      <w:bookmarkStart w:id="40955" w:name="_Toc427858093"/>
      <w:bookmarkEnd w:id="40945"/>
      <w:bookmarkEnd w:id="40946"/>
      <w:bookmarkEnd w:id="40947"/>
      <w:bookmarkEnd w:id="40948"/>
      <w:bookmarkEnd w:id="40949"/>
      <w:bookmarkEnd w:id="40950"/>
      <w:bookmarkEnd w:id="40951"/>
      <w:bookmarkEnd w:id="40952"/>
      <w:bookmarkEnd w:id="40953"/>
      <w:bookmarkEnd w:id="40954"/>
      <w:bookmarkEnd w:id="40955"/>
    </w:p>
    <w:p w14:paraId="0DCEACC0" w14:textId="503BABE2" w:rsidR="00E67E6D" w:rsidRPr="005E2A98" w:rsidDel="006346A9" w:rsidRDefault="00E67E6D">
      <w:pPr>
        <w:rPr>
          <w:del w:id="40956" w:author="Ramasubramani, Hariharan" w:date="2015-07-20T11:35:00Z"/>
          <w:b/>
        </w:rPr>
        <w:pPrChange w:id="40957" w:author="Ramasubramani, Hariharan" w:date="2015-07-27T20:55:00Z">
          <w:pPr>
            <w:ind w:left="720"/>
          </w:pPr>
        </w:pPrChange>
      </w:pPr>
      <w:del w:id="40958" w:author="Ramasubramani, Hariharan" w:date="2015-07-20T11:35:00Z">
        <w:r w:rsidRPr="005E2A98" w:rsidDel="006346A9">
          <w:rPr>
            <w:b/>
          </w:rPr>
          <w:delText>Form Information</w:delText>
        </w:r>
        <w:bookmarkStart w:id="40959" w:name="_Toc426385833"/>
        <w:bookmarkStart w:id="40960" w:name="_Toc426387237"/>
        <w:bookmarkStart w:id="40961" w:name="_Toc426388640"/>
        <w:bookmarkStart w:id="40962" w:name="_Toc426390044"/>
        <w:bookmarkStart w:id="40963" w:name="_Toc426391448"/>
        <w:bookmarkStart w:id="40964" w:name="_Toc426392852"/>
        <w:bookmarkStart w:id="40965" w:name="_Toc426394255"/>
        <w:bookmarkStart w:id="40966" w:name="_Toc427825840"/>
        <w:bookmarkStart w:id="40967" w:name="_Toc427853653"/>
        <w:bookmarkStart w:id="40968" w:name="_Toc427855893"/>
        <w:bookmarkStart w:id="40969" w:name="_Toc427858094"/>
        <w:bookmarkEnd w:id="40959"/>
        <w:bookmarkEnd w:id="40960"/>
        <w:bookmarkEnd w:id="40961"/>
        <w:bookmarkEnd w:id="40962"/>
        <w:bookmarkEnd w:id="40963"/>
        <w:bookmarkEnd w:id="40964"/>
        <w:bookmarkEnd w:id="40965"/>
        <w:bookmarkEnd w:id="40966"/>
        <w:bookmarkEnd w:id="40967"/>
        <w:bookmarkEnd w:id="40968"/>
        <w:bookmarkEnd w:id="40969"/>
      </w:del>
    </w:p>
    <w:tbl>
      <w:tblPr>
        <w:tblStyle w:val="TableGrid"/>
        <w:tblW w:w="0" w:type="auto"/>
        <w:tblInd w:w="720" w:type="dxa"/>
        <w:tblLook w:val="04A0" w:firstRow="1" w:lastRow="0" w:firstColumn="1" w:lastColumn="0" w:noHBand="0" w:noVBand="1"/>
      </w:tblPr>
      <w:tblGrid>
        <w:gridCol w:w="3258"/>
        <w:gridCol w:w="2646"/>
        <w:gridCol w:w="2952"/>
      </w:tblGrid>
      <w:tr w:rsidR="00E67E6D" w:rsidDel="006346A9" w14:paraId="43F0C4B8" w14:textId="2891EE38" w:rsidTr="00A977F1">
        <w:trPr>
          <w:del w:id="40970" w:author="Ramasubramani, Hariharan" w:date="2015-07-20T11:35:00Z"/>
        </w:trPr>
        <w:tc>
          <w:tcPr>
            <w:tcW w:w="3258" w:type="dxa"/>
          </w:tcPr>
          <w:p w14:paraId="4CC5F4DA" w14:textId="1C3DD9DE" w:rsidR="00E67E6D" w:rsidDel="006346A9" w:rsidRDefault="00E67E6D">
            <w:pPr>
              <w:rPr>
                <w:del w:id="40971" w:author="Ramasubramani, Hariharan" w:date="2015-07-20T11:35:00Z"/>
              </w:rPr>
            </w:pPr>
            <w:del w:id="40972" w:author="Ramasubramani, Hariharan" w:date="2015-07-20T11:35:00Z">
              <w:r w:rsidDel="006346A9">
                <w:delText>NPPI/PCI Designation</w:delText>
              </w:r>
              <w:bookmarkStart w:id="40973" w:name="_Toc426385834"/>
              <w:bookmarkStart w:id="40974" w:name="_Toc426387238"/>
              <w:bookmarkStart w:id="40975" w:name="_Toc426388641"/>
              <w:bookmarkStart w:id="40976" w:name="_Toc426390045"/>
              <w:bookmarkStart w:id="40977" w:name="_Toc426391449"/>
              <w:bookmarkStart w:id="40978" w:name="_Toc426392853"/>
              <w:bookmarkStart w:id="40979" w:name="_Toc426394256"/>
              <w:bookmarkStart w:id="40980" w:name="_Toc427825841"/>
              <w:bookmarkStart w:id="40981" w:name="_Toc427853654"/>
              <w:bookmarkStart w:id="40982" w:name="_Toc427855894"/>
              <w:bookmarkStart w:id="40983" w:name="_Toc427858095"/>
              <w:bookmarkEnd w:id="40973"/>
              <w:bookmarkEnd w:id="40974"/>
              <w:bookmarkEnd w:id="40975"/>
              <w:bookmarkEnd w:id="40976"/>
              <w:bookmarkEnd w:id="40977"/>
              <w:bookmarkEnd w:id="40978"/>
              <w:bookmarkEnd w:id="40979"/>
              <w:bookmarkEnd w:id="40980"/>
              <w:bookmarkEnd w:id="40981"/>
              <w:bookmarkEnd w:id="40982"/>
              <w:bookmarkEnd w:id="40983"/>
            </w:del>
          </w:p>
        </w:tc>
        <w:tc>
          <w:tcPr>
            <w:tcW w:w="2646" w:type="dxa"/>
          </w:tcPr>
          <w:p w14:paraId="614F2463" w14:textId="0BDBC82F" w:rsidR="00E67E6D" w:rsidDel="006346A9" w:rsidRDefault="00E67E6D">
            <w:pPr>
              <w:rPr>
                <w:del w:id="40984" w:author="Ramasubramani, Hariharan" w:date="2015-07-20T11:35:00Z"/>
              </w:rPr>
            </w:pPr>
            <w:del w:id="40985" w:author="Ramasubramani, Hariharan" w:date="2015-07-20T11:35:00Z">
              <w:r w:rsidDel="006346A9">
                <w:delText>Logo</w:delText>
              </w:r>
              <w:bookmarkStart w:id="40986" w:name="_Toc426385835"/>
              <w:bookmarkStart w:id="40987" w:name="_Toc426387239"/>
              <w:bookmarkStart w:id="40988" w:name="_Toc426388642"/>
              <w:bookmarkStart w:id="40989" w:name="_Toc426390046"/>
              <w:bookmarkStart w:id="40990" w:name="_Toc426391450"/>
              <w:bookmarkStart w:id="40991" w:name="_Toc426392854"/>
              <w:bookmarkStart w:id="40992" w:name="_Toc426394257"/>
              <w:bookmarkStart w:id="40993" w:name="_Toc427825842"/>
              <w:bookmarkStart w:id="40994" w:name="_Toc427853655"/>
              <w:bookmarkStart w:id="40995" w:name="_Toc427855895"/>
              <w:bookmarkStart w:id="40996" w:name="_Toc427858096"/>
              <w:bookmarkEnd w:id="40986"/>
              <w:bookmarkEnd w:id="40987"/>
              <w:bookmarkEnd w:id="40988"/>
              <w:bookmarkEnd w:id="40989"/>
              <w:bookmarkEnd w:id="40990"/>
              <w:bookmarkEnd w:id="40991"/>
              <w:bookmarkEnd w:id="40992"/>
              <w:bookmarkEnd w:id="40993"/>
              <w:bookmarkEnd w:id="40994"/>
              <w:bookmarkEnd w:id="40995"/>
              <w:bookmarkEnd w:id="40996"/>
            </w:del>
          </w:p>
        </w:tc>
        <w:tc>
          <w:tcPr>
            <w:tcW w:w="2952" w:type="dxa"/>
          </w:tcPr>
          <w:p w14:paraId="3433D7F6" w14:textId="099B5ED6" w:rsidR="00E67E6D" w:rsidDel="006346A9" w:rsidRDefault="00E67E6D">
            <w:pPr>
              <w:rPr>
                <w:del w:id="40997" w:author="Ramasubramani, Hariharan" w:date="2015-07-20T11:35:00Z"/>
              </w:rPr>
            </w:pPr>
            <w:del w:id="40998" w:author="Ramasubramani, Hariharan" w:date="2015-07-20T11:35:00Z">
              <w:r w:rsidDel="006346A9">
                <w:delText>Document Type</w:delText>
              </w:r>
              <w:bookmarkStart w:id="40999" w:name="_Toc426385836"/>
              <w:bookmarkStart w:id="41000" w:name="_Toc426387240"/>
              <w:bookmarkStart w:id="41001" w:name="_Toc426388643"/>
              <w:bookmarkStart w:id="41002" w:name="_Toc426390047"/>
              <w:bookmarkStart w:id="41003" w:name="_Toc426391451"/>
              <w:bookmarkStart w:id="41004" w:name="_Toc426392855"/>
              <w:bookmarkStart w:id="41005" w:name="_Toc426394258"/>
              <w:bookmarkStart w:id="41006" w:name="_Toc427825843"/>
              <w:bookmarkStart w:id="41007" w:name="_Toc427853656"/>
              <w:bookmarkStart w:id="41008" w:name="_Toc427855896"/>
              <w:bookmarkStart w:id="41009" w:name="_Toc427858097"/>
              <w:bookmarkEnd w:id="40999"/>
              <w:bookmarkEnd w:id="41000"/>
              <w:bookmarkEnd w:id="41001"/>
              <w:bookmarkEnd w:id="41002"/>
              <w:bookmarkEnd w:id="41003"/>
              <w:bookmarkEnd w:id="41004"/>
              <w:bookmarkEnd w:id="41005"/>
              <w:bookmarkEnd w:id="41006"/>
              <w:bookmarkEnd w:id="41007"/>
              <w:bookmarkEnd w:id="41008"/>
              <w:bookmarkEnd w:id="41009"/>
            </w:del>
          </w:p>
        </w:tc>
        <w:bookmarkStart w:id="41010" w:name="_Toc426385837"/>
        <w:bookmarkStart w:id="41011" w:name="_Toc426387241"/>
        <w:bookmarkStart w:id="41012" w:name="_Toc426388644"/>
        <w:bookmarkStart w:id="41013" w:name="_Toc426390048"/>
        <w:bookmarkStart w:id="41014" w:name="_Toc426391452"/>
        <w:bookmarkStart w:id="41015" w:name="_Toc426392856"/>
        <w:bookmarkStart w:id="41016" w:name="_Toc426394259"/>
        <w:bookmarkStart w:id="41017" w:name="_Toc427825844"/>
        <w:bookmarkStart w:id="41018" w:name="_Toc427853657"/>
        <w:bookmarkStart w:id="41019" w:name="_Toc427855897"/>
        <w:bookmarkStart w:id="41020" w:name="_Toc427858098"/>
        <w:bookmarkEnd w:id="41010"/>
        <w:bookmarkEnd w:id="41011"/>
        <w:bookmarkEnd w:id="41012"/>
        <w:bookmarkEnd w:id="41013"/>
        <w:bookmarkEnd w:id="41014"/>
        <w:bookmarkEnd w:id="41015"/>
        <w:bookmarkEnd w:id="41016"/>
        <w:bookmarkEnd w:id="41017"/>
        <w:bookmarkEnd w:id="41018"/>
        <w:bookmarkEnd w:id="41019"/>
        <w:bookmarkEnd w:id="41020"/>
      </w:tr>
      <w:tr w:rsidR="00E67E6D" w:rsidDel="006346A9" w14:paraId="2C8BD08D" w14:textId="413A91A4" w:rsidTr="00A977F1">
        <w:trPr>
          <w:del w:id="41021" w:author="Ramasubramani, Hariharan" w:date="2015-07-20T11:35:00Z"/>
        </w:trPr>
        <w:tc>
          <w:tcPr>
            <w:tcW w:w="3258" w:type="dxa"/>
          </w:tcPr>
          <w:p w14:paraId="06B7A435" w14:textId="016C8FD9" w:rsidR="00E67E6D" w:rsidDel="006346A9" w:rsidRDefault="00E67E6D">
            <w:pPr>
              <w:rPr>
                <w:del w:id="41022" w:author="Ramasubramani, Hariharan" w:date="2015-07-20T11:35:00Z"/>
              </w:rPr>
            </w:pPr>
            <w:del w:id="41023" w:author="Ramasubramani, Hariharan" w:date="2015-07-20T11:35:00Z">
              <w:r w:rsidDel="006346A9">
                <w:delText>Document Form Content  Type</w:delText>
              </w:r>
              <w:bookmarkStart w:id="41024" w:name="_Toc426385838"/>
              <w:bookmarkStart w:id="41025" w:name="_Toc426387242"/>
              <w:bookmarkStart w:id="41026" w:name="_Toc426388645"/>
              <w:bookmarkStart w:id="41027" w:name="_Toc426390049"/>
              <w:bookmarkStart w:id="41028" w:name="_Toc426391453"/>
              <w:bookmarkStart w:id="41029" w:name="_Toc426392857"/>
              <w:bookmarkStart w:id="41030" w:name="_Toc426394260"/>
              <w:bookmarkStart w:id="41031" w:name="_Toc427825845"/>
              <w:bookmarkStart w:id="41032" w:name="_Toc427853658"/>
              <w:bookmarkStart w:id="41033" w:name="_Toc427855898"/>
              <w:bookmarkStart w:id="41034" w:name="_Toc427858099"/>
              <w:bookmarkEnd w:id="41024"/>
              <w:bookmarkEnd w:id="41025"/>
              <w:bookmarkEnd w:id="41026"/>
              <w:bookmarkEnd w:id="41027"/>
              <w:bookmarkEnd w:id="41028"/>
              <w:bookmarkEnd w:id="41029"/>
              <w:bookmarkEnd w:id="41030"/>
              <w:bookmarkEnd w:id="41031"/>
              <w:bookmarkEnd w:id="41032"/>
              <w:bookmarkEnd w:id="41033"/>
              <w:bookmarkEnd w:id="41034"/>
            </w:del>
          </w:p>
        </w:tc>
        <w:tc>
          <w:tcPr>
            <w:tcW w:w="2646" w:type="dxa"/>
          </w:tcPr>
          <w:p w14:paraId="4E23452B" w14:textId="3CD71F78" w:rsidR="00E67E6D" w:rsidDel="006346A9" w:rsidRDefault="00E67E6D">
            <w:pPr>
              <w:rPr>
                <w:del w:id="41035" w:author="Ramasubramani, Hariharan" w:date="2015-07-20T11:35:00Z"/>
              </w:rPr>
            </w:pPr>
            <w:del w:id="41036" w:author="Ramasubramani, Hariharan" w:date="2015-07-20T11:35:00Z">
              <w:r w:rsidDel="006346A9">
                <w:delText>Officer Signature</w:delText>
              </w:r>
              <w:bookmarkStart w:id="41037" w:name="_Toc426385839"/>
              <w:bookmarkStart w:id="41038" w:name="_Toc426387243"/>
              <w:bookmarkStart w:id="41039" w:name="_Toc426388646"/>
              <w:bookmarkStart w:id="41040" w:name="_Toc426390050"/>
              <w:bookmarkStart w:id="41041" w:name="_Toc426391454"/>
              <w:bookmarkStart w:id="41042" w:name="_Toc426392858"/>
              <w:bookmarkStart w:id="41043" w:name="_Toc426394261"/>
              <w:bookmarkStart w:id="41044" w:name="_Toc427825846"/>
              <w:bookmarkStart w:id="41045" w:name="_Toc427853659"/>
              <w:bookmarkStart w:id="41046" w:name="_Toc427855899"/>
              <w:bookmarkStart w:id="41047" w:name="_Toc427858100"/>
              <w:bookmarkEnd w:id="41037"/>
              <w:bookmarkEnd w:id="41038"/>
              <w:bookmarkEnd w:id="41039"/>
              <w:bookmarkEnd w:id="41040"/>
              <w:bookmarkEnd w:id="41041"/>
              <w:bookmarkEnd w:id="41042"/>
              <w:bookmarkEnd w:id="41043"/>
              <w:bookmarkEnd w:id="41044"/>
              <w:bookmarkEnd w:id="41045"/>
              <w:bookmarkEnd w:id="41046"/>
              <w:bookmarkEnd w:id="41047"/>
            </w:del>
          </w:p>
        </w:tc>
        <w:tc>
          <w:tcPr>
            <w:tcW w:w="2952" w:type="dxa"/>
          </w:tcPr>
          <w:p w14:paraId="3A215A23" w14:textId="23DF1BCF" w:rsidR="00E67E6D" w:rsidDel="006346A9" w:rsidRDefault="00E67E6D">
            <w:pPr>
              <w:rPr>
                <w:del w:id="41048" w:author="Ramasubramani, Hariharan" w:date="2015-07-20T11:35:00Z"/>
              </w:rPr>
            </w:pPr>
            <w:del w:id="41049" w:author="Ramasubramani, Hariharan" w:date="2015-07-20T11:35:00Z">
              <w:r w:rsidDel="006346A9">
                <w:delText>Business Function</w:delText>
              </w:r>
              <w:bookmarkStart w:id="41050" w:name="_Toc426385840"/>
              <w:bookmarkStart w:id="41051" w:name="_Toc426387244"/>
              <w:bookmarkStart w:id="41052" w:name="_Toc426388647"/>
              <w:bookmarkStart w:id="41053" w:name="_Toc426390051"/>
              <w:bookmarkStart w:id="41054" w:name="_Toc426391455"/>
              <w:bookmarkStart w:id="41055" w:name="_Toc426392859"/>
              <w:bookmarkStart w:id="41056" w:name="_Toc426394262"/>
              <w:bookmarkStart w:id="41057" w:name="_Toc427825847"/>
              <w:bookmarkStart w:id="41058" w:name="_Toc427853660"/>
              <w:bookmarkStart w:id="41059" w:name="_Toc427855900"/>
              <w:bookmarkStart w:id="41060" w:name="_Toc427858101"/>
              <w:bookmarkEnd w:id="41050"/>
              <w:bookmarkEnd w:id="41051"/>
              <w:bookmarkEnd w:id="41052"/>
              <w:bookmarkEnd w:id="41053"/>
              <w:bookmarkEnd w:id="41054"/>
              <w:bookmarkEnd w:id="41055"/>
              <w:bookmarkEnd w:id="41056"/>
              <w:bookmarkEnd w:id="41057"/>
              <w:bookmarkEnd w:id="41058"/>
              <w:bookmarkEnd w:id="41059"/>
              <w:bookmarkEnd w:id="41060"/>
            </w:del>
          </w:p>
        </w:tc>
        <w:bookmarkStart w:id="41061" w:name="_Toc426385841"/>
        <w:bookmarkStart w:id="41062" w:name="_Toc426387245"/>
        <w:bookmarkStart w:id="41063" w:name="_Toc426388648"/>
        <w:bookmarkStart w:id="41064" w:name="_Toc426390052"/>
        <w:bookmarkStart w:id="41065" w:name="_Toc426391456"/>
        <w:bookmarkStart w:id="41066" w:name="_Toc426392860"/>
        <w:bookmarkStart w:id="41067" w:name="_Toc426394263"/>
        <w:bookmarkStart w:id="41068" w:name="_Toc427825848"/>
        <w:bookmarkStart w:id="41069" w:name="_Toc427853661"/>
        <w:bookmarkStart w:id="41070" w:name="_Toc427855901"/>
        <w:bookmarkStart w:id="41071" w:name="_Toc427858102"/>
        <w:bookmarkEnd w:id="41061"/>
        <w:bookmarkEnd w:id="41062"/>
        <w:bookmarkEnd w:id="41063"/>
        <w:bookmarkEnd w:id="41064"/>
        <w:bookmarkEnd w:id="41065"/>
        <w:bookmarkEnd w:id="41066"/>
        <w:bookmarkEnd w:id="41067"/>
        <w:bookmarkEnd w:id="41068"/>
        <w:bookmarkEnd w:id="41069"/>
        <w:bookmarkEnd w:id="41070"/>
        <w:bookmarkEnd w:id="41071"/>
      </w:tr>
      <w:tr w:rsidR="00E67E6D" w:rsidDel="006346A9" w14:paraId="37F71C26" w14:textId="636951C1" w:rsidTr="00A977F1">
        <w:trPr>
          <w:del w:id="41072" w:author="Ramasubramani, Hariharan" w:date="2015-07-20T11:35:00Z"/>
        </w:trPr>
        <w:tc>
          <w:tcPr>
            <w:tcW w:w="3258" w:type="dxa"/>
          </w:tcPr>
          <w:p w14:paraId="0ACC70EA" w14:textId="7EF21851" w:rsidR="00E67E6D" w:rsidDel="006346A9" w:rsidRDefault="00E67E6D">
            <w:pPr>
              <w:rPr>
                <w:del w:id="41073" w:author="Ramasubramani, Hariharan" w:date="2015-07-20T11:35:00Z"/>
              </w:rPr>
            </w:pPr>
            <w:del w:id="41074" w:author="Ramasubramani, Hariharan" w:date="2015-07-20T11:35:00Z">
              <w:r w:rsidDel="006346A9">
                <w:delText>Number of Pages</w:delText>
              </w:r>
              <w:bookmarkStart w:id="41075" w:name="_Toc426385842"/>
              <w:bookmarkStart w:id="41076" w:name="_Toc426387246"/>
              <w:bookmarkStart w:id="41077" w:name="_Toc426388649"/>
              <w:bookmarkStart w:id="41078" w:name="_Toc426390053"/>
              <w:bookmarkStart w:id="41079" w:name="_Toc426391457"/>
              <w:bookmarkStart w:id="41080" w:name="_Toc426392861"/>
              <w:bookmarkStart w:id="41081" w:name="_Toc426394264"/>
              <w:bookmarkStart w:id="41082" w:name="_Toc427825849"/>
              <w:bookmarkStart w:id="41083" w:name="_Toc427853662"/>
              <w:bookmarkStart w:id="41084" w:name="_Toc427855902"/>
              <w:bookmarkStart w:id="41085" w:name="_Toc427858103"/>
              <w:bookmarkEnd w:id="41075"/>
              <w:bookmarkEnd w:id="41076"/>
              <w:bookmarkEnd w:id="41077"/>
              <w:bookmarkEnd w:id="41078"/>
              <w:bookmarkEnd w:id="41079"/>
              <w:bookmarkEnd w:id="41080"/>
              <w:bookmarkEnd w:id="41081"/>
              <w:bookmarkEnd w:id="41082"/>
              <w:bookmarkEnd w:id="41083"/>
              <w:bookmarkEnd w:id="41084"/>
              <w:bookmarkEnd w:id="41085"/>
            </w:del>
          </w:p>
        </w:tc>
        <w:tc>
          <w:tcPr>
            <w:tcW w:w="2646" w:type="dxa"/>
          </w:tcPr>
          <w:p w14:paraId="6014839E" w14:textId="289BD02A" w:rsidR="00E67E6D" w:rsidDel="006346A9" w:rsidRDefault="00E67E6D">
            <w:pPr>
              <w:rPr>
                <w:del w:id="41086" w:author="Ramasubramani, Hariharan" w:date="2015-07-20T11:35:00Z"/>
              </w:rPr>
            </w:pPr>
            <w:bookmarkStart w:id="41087" w:name="_Toc426385843"/>
            <w:bookmarkStart w:id="41088" w:name="_Toc426387247"/>
            <w:bookmarkStart w:id="41089" w:name="_Toc426388650"/>
            <w:bookmarkStart w:id="41090" w:name="_Toc426390054"/>
            <w:bookmarkStart w:id="41091" w:name="_Toc426391458"/>
            <w:bookmarkStart w:id="41092" w:name="_Toc426392862"/>
            <w:bookmarkStart w:id="41093" w:name="_Toc426394265"/>
            <w:bookmarkStart w:id="41094" w:name="_Toc427825850"/>
            <w:bookmarkStart w:id="41095" w:name="_Toc427853663"/>
            <w:bookmarkStart w:id="41096" w:name="_Toc427855903"/>
            <w:bookmarkStart w:id="41097" w:name="_Toc427858104"/>
            <w:bookmarkEnd w:id="41087"/>
            <w:bookmarkEnd w:id="41088"/>
            <w:bookmarkEnd w:id="41089"/>
            <w:bookmarkEnd w:id="41090"/>
            <w:bookmarkEnd w:id="41091"/>
            <w:bookmarkEnd w:id="41092"/>
            <w:bookmarkEnd w:id="41093"/>
            <w:bookmarkEnd w:id="41094"/>
            <w:bookmarkEnd w:id="41095"/>
            <w:bookmarkEnd w:id="41096"/>
            <w:bookmarkEnd w:id="41097"/>
          </w:p>
        </w:tc>
        <w:tc>
          <w:tcPr>
            <w:tcW w:w="2952" w:type="dxa"/>
          </w:tcPr>
          <w:p w14:paraId="0E0A3099" w14:textId="7C8DB518" w:rsidR="00E67E6D" w:rsidDel="006346A9" w:rsidRDefault="00E67E6D">
            <w:pPr>
              <w:rPr>
                <w:del w:id="41098" w:author="Ramasubramani, Hariharan" w:date="2015-07-20T11:35:00Z"/>
              </w:rPr>
            </w:pPr>
            <w:bookmarkStart w:id="41099" w:name="_Toc426385844"/>
            <w:bookmarkStart w:id="41100" w:name="_Toc426387248"/>
            <w:bookmarkStart w:id="41101" w:name="_Toc426388651"/>
            <w:bookmarkStart w:id="41102" w:name="_Toc426390055"/>
            <w:bookmarkStart w:id="41103" w:name="_Toc426391459"/>
            <w:bookmarkStart w:id="41104" w:name="_Toc426392863"/>
            <w:bookmarkStart w:id="41105" w:name="_Toc426394266"/>
            <w:bookmarkStart w:id="41106" w:name="_Toc427825851"/>
            <w:bookmarkStart w:id="41107" w:name="_Toc427853664"/>
            <w:bookmarkStart w:id="41108" w:name="_Toc427855904"/>
            <w:bookmarkStart w:id="41109" w:name="_Toc427858105"/>
            <w:bookmarkEnd w:id="41099"/>
            <w:bookmarkEnd w:id="41100"/>
            <w:bookmarkEnd w:id="41101"/>
            <w:bookmarkEnd w:id="41102"/>
            <w:bookmarkEnd w:id="41103"/>
            <w:bookmarkEnd w:id="41104"/>
            <w:bookmarkEnd w:id="41105"/>
            <w:bookmarkEnd w:id="41106"/>
            <w:bookmarkEnd w:id="41107"/>
            <w:bookmarkEnd w:id="41108"/>
            <w:bookmarkEnd w:id="41109"/>
          </w:p>
        </w:tc>
        <w:bookmarkStart w:id="41110" w:name="_Toc426385845"/>
        <w:bookmarkStart w:id="41111" w:name="_Toc426387249"/>
        <w:bookmarkStart w:id="41112" w:name="_Toc426388652"/>
        <w:bookmarkStart w:id="41113" w:name="_Toc426390056"/>
        <w:bookmarkStart w:id="41114" w:name="_Toc426391460"/>
        <w:bookmarkStart w:id="41115" w:name="_Toc426392864"/>
        <w:bookmarkStart w:id="41116" w:name="_Toc426394267"/>
        <w:bookmarkStart w:id="41117" w:name="_Toc427825852"/>
        <w:bookmarkStart w:id="41118" w:name="_Toc427853665"/>
        <w:bookmarkStart w:id="41119" w:name="_Toc427855905"/>
        <w:bookmarkStart w:id="41120" w:name="_Toc427858106"/>
        <w:bookmarkEnd w:id="41110"/>
        <w:bookmarkEnd w:id="41111"/>
        <w:bookmarkEnd w:id="41112"/>
        <w:bookmarkEnd w:id="41113"/>
        <w:bookmarkEnd w:id="41114"/>
        <w:bookmarkEnd w:id="41115"/>
        <w:bookmarkEnd w:id="41116"/>
        <w:bookmarkEnd w:id="41117"/>
        <w:bookmarkEnd w:id="41118"/>
        <w:bookmarkEnd w:id="41119"/>
        <w:bookmarkEnd w:id="41120"/>
      </w:tr>
    </w:tbl>
    <w:p w14:paraId="1DFFAAFC" w14:textId="5A7232A7" w:rsidR="00E67E6D" w:rsidDel="006346A9" w:rsidRDefault="00E67E6D">
      <w:pPr>
        <w:rPr>
          <w:del w:id="41121" w:author="Ramasubramani, Hariharan" w:date="2015-07-20T11:35:00Z"/>
        </w:rPr>
        <w:pPrChange w:id="41122" w:author="Ramasubramani, Hariharan" w:date="2015-07-27T20:55:00Z">
          <w:pPr>
            <w:ind w:left="720"/>
          </w:pPr>
        </w:pPrChange>
      </w:pPr>
      <w:bookmarkStart w:id="41123" w:name="_Toc426385846"/>
      <w:bookmarkStart w:id="41124" w:name="_Toc426387250"/>
      <w:bookmarkStart w:id="41125" w:name="_Toc426388653"/>
      <w:bookmarkStart w:id="41126" w:name="_Toc426390057"/>
      <w:bookmarkStart w:id="41127" w:name="_Toc426391461"/>
      <w:bookmarkStart w:id="41128" w:name="_Toc426392865"/>
      <w:bookmarkStart w:id="41129" w:name="_Toc426394268"/>
      <w:bookmarkStart w:id="41130" w:name="_Toc427825853"/>
      <w:bookmarkStart w:id="41131" w:name="_Toc427853666"/>
      <w:bookmarkStart w:id="41132" w:name="_Toc427855906"/>
      <w:bookmarkStart w:id="41133" w:name="_Toc427858107"/>
      <w:bookmarkEnd w:id="41123"/>
      <w:bookmarkEnd w:id="41124"/>
      <w:bookmarkEnd w:id="41125"/>
      <w:bookmarkEnd w:id="41126"/>
      <w:bookmarkEnd w:id="41127"/>
      <w:bookmarkEnd w:id="41128"/>
      <w:bookmarkEnd w:id="41129"/>
      <w:bookmarkEnd w:id="41130"/>
      <w:bookmarkEnd w:id="41131"/>
      <w:bookmarkEnd w:id="41132"/>
      <w:bookmarkEnd w:id="41133"/>
    </w:p>
    <w:p w14:paraId="744F3C77" w14:textId="6A0E0CD4" w:rsidR="00E67E6D" w:rsidDel="006346A9" w:rsidRDefault="00E67E6D">
      <w:pPr>
        <w:rPr>
          <w:del w:id="41134" w:author="Ramasubramani, Hariharan" w:date="2015-07-20T11:35:00Z"/>
        </w:rPr>
        <w:pPrChange w:id="41135" w:author="Ramasubramani, Hariharan" w:date="2015-07-27T20:55:00Z">
          <w:pPr>
            <w:ind w:left="720"/>
          </w:pPr>
        </w:pPrChange>
      </w:pPr>
      <w:bookmarkStart w:id="41136" w:name="_Toc426385847"/>
      <w:bookmarkStart w:id="41137" w:name="_Toc426387251"/>
      <w:bookmarkStart w:id="41138" w:name="_Toc426388654"/>
      <w:bookmarkStart w:id="41139" w:name="_Toc426390058"/>
      <w:bookmarkStart w:id="41140" w:name="_Toc426391462"/>
      <w:bookmarkStart w:id="41141" w:name="_Toc426392866"/>
      <w:bookmarkStart w:id="41142" w:name="_Toc426394269"/>
      <w:bookmarkStart w:id="41143" w:name="_Toc427825854"/>
      <w:bookmarkStart w:id="41144" w:name="_Toc427853667"/>
      <w:bookmarkStart w:id="41145" w:name="_Toc427855907"/>
      <w:bookmarkStart w:id="41146" w:name="_Toc427858108"/>
      <w:bookmarkEnd w:id="41136"/>
      <w:bookmarkEnd w:id="41137"/>
      <w:bookmarkEnd w:id="41138"/>
      <w:bookmarkEnd w:id="41139"/>
      <w:bookmarkEnd w:id="41140"/>
      <w:bookmarkEnd w:id="41141"/>
      <w:bookmarkEnd w:id="41142"/>
      <w:bookmarkEnd w:id="41143"/>
      <w:bookmarkEnd w:id="41144"/>
      <w:bookmarkEnd w:id="41145"/>
      <w:bookmarkEnd w:id="41146"/>
    </w:p>
    <w:p w14:paraId="1ECFA6E8" w14:textId="380F0AE4" w:rsidR="00E67E6D" w:rsidRPr="005E2A98" w:rsidDel="006346A9" w:rsidRDefault="00E67E6D">
      <w:pPr>
        <w:rPr>
          <w:del w:id="41147" w:author="Ramasubramani, Hariharan" w:date="2015-07-20T11:35:00Z"/>
          <w:b/>
        </w:rPr>
        <w:pPrChange w:id="41148" w:author="Ramasubramani, Hariharan" w:date="2015-07-27T20:55:00Z">
          <w:pPr>
            <w:ind w:left="720"/>
          </w:pPr>
        </w:pPrChange>
      </w:pPr>
      <w:del w:id="41149" w:author="Ramasubramani, Hariharan" w:date="2015-07-20T11:35:00Z">
        <w:r w:rsidRPr="005E2A98" w:rsidDel="006346A9">
          <w:rPr>
            <w:b/>
          </w:rPr>
          <w:delText>System Dates</w:delText>
        </w:r>
        <w:bookmarkStart w:id="41150" w:name="_Toc426385848"/>
        <w:bookmarkStart w:id="41151" w:name="_Toc426387252"/>
        <w:bookmarkStart w:id="41152" w:name="_Toc426388655"/>
        <w:bookmarkStart w:id="41153" w:name="_Toc426390059"/>
        <w:bookmarkStart w:id="41154" w:name="_Toc426391463"/>
        <w:bookmarkStart w:id="41155" w:name="_Toc426392867"/>
        <w:bookmarkStart w:id="41156" w:name="_Toc426394270"/>
        <w:bookmarkStart w:id="41157" w:name="_Toc427825855"/>
        <w:bookmarkStart w:id="41158" w:name="_Toc427853668"/>
        <w:bookmarkStart w:id="41159" w:name="_Toc427855908"/>
        <w:bookmarkStart w:id="41160" w:name="_Toc427858109"/>
        <w:bookmarkEnd w:id="41150"/>
        <w:bookmarkEnd w:id="41151"/>
        <w:bookmarkEnd w:id="41152"/>
        <w:bookmarkEnd w:id="41153"/>
        <w:bookmarkEnd w:id="41154"/>
        <w:bookmarkEnd w:id="41155"/>
        <w:bookmarkEnd w:id="41156"/>
        <w:bookmarkEnd w:id="41157"/>
        <w:bookmarkEnd w:id="41158"/>
        <w:bookmarkEnd w:id="41159"/>
        <w:bookmarkEnd w:id="41160"/>
      </w:del>
    </w:p>
    <w:tbl>
      <w:tblPr>
        <w:tblStyle w:val="TableGrid"/>
        <w:tblW w:w="0" w:type="auto"/>
        <w:tblInd w:w="720" w:type="dxa"/>
        <w:tblLook w:val="04A0" w:firstRow="1" w:lastRow="0" w:firstColumn="1" w:lastColumn="0" w:noHBand="0" w:noVBand="1"/>
      </w:tblPr>
      <w:tblGrid>
        <w:gridCol w:w="3258"/>
        <w:gridCol w:w="2646"/>
        <w:gridCol w:w="2952"/>
      </w:tblGrid>
      <w:tr w:rsidR="00E67E6D" w:rsidDel="006346A9" w14:paraId="03082D42" w14:textId="64C8F3BA" w:rsidTr="00A977F1">
        <w:trPr>
          <w:del w:id="41161" w:author="Ramasubramani, Hariharan" w:date="2015-07-20T11:35:00Z"/>
        </w:trPr>
        <w:tc>
          <w:tcPr>
            <w:tcW w:w="3258" w:type="dxa"/>
          </w:tcPr>
          <w:p w14:paraId="1F42C78F" w14:textId="080CB66E" w:rsidR="00E67E6D" w:rsidDel="006346A9" w:rsidRDefault="0036406E">
            <w:pPr>
              <w:rPr>
                <w:del w:id="41162" w:author="Ramasubramani, Hariharan" w:date="2015-07-20T11:35:00Z"/>
              </w:rPr>
            </w:pPr>
            <w:del w:id="41163" w:author="Ramasubramani, Hariharan" w:date="2015-07-20T11:35:00Z">
              <w:r w:rsidDel="006346A9">
                <w:delText>Life</w:delText>
              </w:r>
              <w:r w:rsidR="00E67E6D" w:rsidDel="006346A9">
                <w:delText xml:space="preserve"> Effective Date</w:delText>
              </w:r>
              <w:bookmarkStart w:id="41164" w:name="_Toc426385849"/>
              <w:bookmarkStart w:id="41165" w:name="_Toc426387253"/>
              <w:bookmarkStart w:id="41166" w:name="_Toc426388656"/>
              <w:bookmarkStart w:id="41167" w:name="_Toc426390060"/>
              <w:bookmarkStart w:id="41168" w:name="_Toc426391464"/>
              <w:bookmarkStart w:id="41169" w:name="_Toc426392868"/>
              <w:bookmarkStart w:id="41170" w:name="_Toc426394271"/>
              <w:bookmarkStart w:id="41171" w:name="_Toc427825856"/>
              <w:bookmarkStart w:id="41172" w:name="_Toc427853669"/>
              <w:bookmarkStart w:id="41173" w:name="_Toc427855909"/>
              <w:bookmarkStart w:id="41174" w:name="_Toc427858110"/>
              <w:bookmarkEnd w:id="41164"/>
              <w:bookmarkEnd w:id="41165"/>
              <w:bookmarkEnd w:id="41166"/>
              <w:bookmarkEnd w:id="41167"/>
              <w:bookmarkEnd w:id="41168"/>
              <w:bookmarkEnd w:id="41169"/>
              <w:bookmarkEnd w:id="41170"/>
              <w:bookmarkEnd w:id="41171"/>
              <w:bookmarkEnd w:id="41172"/>
              <w:bookmarkEnd w:id="41173"/>
              <w:bookmarkEnd w:id="41174"/>
            </w:del>
          </w:p>
        </w:tc>
        <w:tc>
          <w:tcPr>
            <w:tcW w:w="2646" w:type="dxa"/>
          </w:tcPr>
          <w:p w14:paraId="5FEE720B" w14:textId="6ABF4544" w:rsidR="00E67E6D" w:rsidDel="006346A9" w:rsidRDefault="00E67E6D">
            <w:pPr>
              <w:rPr>
                <w:del w:id="41175" w:author="Ramasubramani, Hariharan" w:date="2015-07-20T11:35:00Z"/>
              </w:rPr>
            </w:pPr>
            <w:del w:id="41176" w:author="Ramasubramani, Hariharan" w:date="2015-07-20T11:35:00Z">
              <w:r w:rsidDel="006346A9">
                <w:delText>Documaker Impl. Date</w:delText>
              </w:r>
              <w:bookmarkStart w:id="41177" w:name="_Toc426385850"/>
              <w:bookmarkStart w:id="41178" w:name="_Toc426387254"/>
              <w:bookmarkStart w:id="41179" w:name="_Toc426388657"/>
              <w:bookmarkStart w:id="41180" w:name="_Toc426390061"/>
              <w:bookmarkStart w:id="41181" w:name="_Toc426391465"/>
              <w:bookmarkStart w:id="41182" w:name="_Toc426392869"/>
              <w:bookmarkStart w:id="41183" w:name="_Toc426394272"/>
              <w:bookmarkStart w:id="41184" w:name="_Toc427825857"/>
              <w:bookmarkStart w:id="41185" w:name="_Toc427853670"/>
              <w:bookmarkStart w:id="41186" w:name="_Toc427855910"/>
              <w:bookmarkStart w:id="41187" w:name="_Toc427858111"/>
              <w:bookmarkEnd w:id="41177"/>
              <w:bookmarkEnd w:id="41178"/>
              <w:bookmarkEnd w:id="41179"/>
              <w:bookmarkEnd w:id="41180"/>
              <w:bookmarkEnd w:id="41181"/>
              <w:bookmarkEnd w:id="41182"/>
              <w:bookmarkEnd w:id="41183"/>
              <w:bookmarkEnd w:id="41184"/>
              <w:bookmarkEnd w:id="41185"/>
              <w:bookmarkEnd w:id="41186"/>
              <w:bookmarkEnd w:id="41187"/>
            </w:del>
          </w:p>
        </w:tc>
        <w:tc>
          <w:tcPr>
            <w:tcW w:w="2952" w:type="dxa"/>
          </w:tcPr>
          <w:p w14:paraId="5999F992" w14:textId="46D14175" w:rsidR="00E67E6D" w:rsidDel="006346A9" w:rsidRDefault="00E67E6D">
            <w:pPr>
              <w:rPr>
                <w:del w:id="41188" w:author="Ramasubramani, Hariharan" w:date="2015-07-20T11:35:00Z"/>
              </w:rPr>
            </w:pPr>
            <w:bookmarkStart w:id="41189" w:name="_Toc426385851"/>
            <w:bookmarkStart w:id="41190" w:name="_Toc426387255"/>
            <w:bookmarkStart w:id="41191" w:name="_Toc426388658"/>
            <w:bookmarkStart w:id="41192" w:name="_Toc426390062"/>
            <w:bookmarkStart w:id="41193" w:name="_Toc426391466"/>
            <w:bookmarkStart w:id="41194" w:name="_Toc426392870"/>
            <w:bookmarkStart w:id="41195" w:name="_Toc426394273"/>
            <w:bookmarkStart w:id="41196" w:name="_Toc427825858"/>
            <w:bookmarkStart w:id="41197" w:name="_Toc427853671"/>
            <w:bookmarkStart w:id="41198" w:name="_Toc427855911"/>
            <w:bookmarkStart w:id="41199" w:name="_Toc427858112"/>
            <w:bookmarkEnd w:id="41189"/>
            <w:bookmarkEnd w:id="41190"/>
            <w:bookmarkEnd w:id="41191"/>
            <w:bookmarkEnd w:id="41192"/>
            <w:bookmarkEnd w:id="41193"/>
            <w:bookmarkEnd w:id="41194"/>
            <w:bookmarkEnd w:id="41195"/>
            <w:bookmarkEnd w:id="41196"/>
            <w:bookmarkEnd w:id="41197"/>
            <w:bookmarkEnd w:id="41198"/>
            <w:bookmarkEnd w:id="41199"/>
          </w:p>
        </w:tc>
        <w:bookmarkStart w:id="41200" w:name="_Toc426385852"/>
        <w:bookmarkStart w:id="41201" w:name="_Toc426387256"/>
        <w:bookmarkStart w:id="41202" w:name="_Toc426388659"/>
        <w:bookmarkStart w:id="41203" w:name="_Toc426390063"/>
        <w:bookmarkStart w:id="41204" w:name="_Toc426391467"/>
        <w:bookmarkStart w:id="41205" w:name="_Toc426392871"/>
        <w:bookmarkStart w:id="41206" w:name="_Toc426394274"/>
        <w:bookmarkStart w:id="41207" w:name="_Toc427825859"/>
        <w:bookmarkStart w:id="41208" w:name="_Toc427853672"/>
        <w:bookmarkStart w:id="41209" w:name="_Toc427855912"/>
        <w:bookmarkStart w:id="41210" w:name="_Toc427858113"/>
        <w:bookmarkEnd w:id="41200"/>
        <w:bookmarkEnd w:id="41201"/>
        <w:bookmarkEnd w:id="41202"/>
        <w:bookmarkEnd w:id="41203"/>
        <w:bookmarkEnd w:id="41204"/>
        <w:bookmarkEnd w:id="41205"/>
        <w:bookmarkEnd w:id="41206"/>
        <w:bookmarkEnd w:id="41207"/>
        <w:bookmarkEnd w:id="41208"/>
        <w:bookmarkEnd w:id="41209"/>
        <w:bookmarkEnd w:id="41210"/>
      </w:tr>
      <w:tr w:rsidR="00E67E6D" w:rsidDel="006346A9" w14:paraId="055912E8" w14:textId="16131FE7" w:rsidTr="00A977F1">
        <w:trPr>
          <w:del w:id="41211" w:author="Ramasubramani, Hariharan" w:date="2015-07-20T11:35:00Z"/>
        </w:trPr>
        <w:tc>
          <w:tcPr>
            <w:tcW w:w="3258" w:type="dxa"/>
          </w:tcPr>
          <w:p w14:paraId="6BBD00EF" w14:textId="522EE3EA" w:rsidR="00E67E6D" w:rsidDel="006346A9" w:rsidRDefault="0036406E">
            <w:pPr>
              <w:rPr>
                <w:del w:id="41212" w:author="Ramasubramani, Hariharan" w:date="2015-07-20T11:35:00Z"/>
              </w:rPr>
            </w:pPr>
            <w:del w:id="41213" w:author="Ramasubramani, Hariharan" w:date="2015-07-20T11:35:00Z">
              <w:r w:rsidDel="006346A9">
                <w:delText>Life</w:delText>
              </w:r>
              <w:r w:rsidR="00E67E6D" w:rsidDel="006346A9">
                <w:delText xml:space="preserve"> Expiration Date</w:delText>
              </w:r>
              <w:bookmarkStart w:id="41214" w:name="_Toc426385853"/>
              <w:bookmarkStart w:id="41215" w:name="_Toc426387257"/>
              <w:bookmarkStart w:id="41216" w:name="_Toc426388660"/>
              <w:bookmarkStart w:id="41217" w:name="_Toc426390064"/>
              <w:bookmarkStart w:id="41218" w:name="_Toc426391468"/>
              <w:bookmarkStart w:id="41219" w:name="_Toc426392872"/>
              <w:bookmarkStart w:id="41220" w:name="_Toc426394275"/>
              <w:bookmarkStart w:id="41221" w:name="_Toc427825860"/>
              <w:bookmarkStart w:id="41222" w:name="_Toc427853673"/>
              <w:bookmarkStart w:id="41223" w:name="_Toc427855913"/>
              <w:bookmarkStart w:id="41224" w:name="_Toc427858114"/>
              <w:bookmarkEnd w:id="41214"/>
              <w:bookmarkEnd w:id="41215"/>
              <w:bookmarkEnd w:id="41216"/>
              <w:bookmarkEnd w:id="41217"/>
              <w:bookmarkEnd w:id="41218"/>
              <w:bookmarkEnd w:id="41219"/>
              <w:bookmarkEnd w:id="41220"/>
              <w:bookmarkEnd w:id="41221"/>
              <w:bookmarkEnd w:id="41222"/>
              <w:bookmarkEnd w:id="41223"/>
              <w:bookmarkEnd w:id="41224"/>
            </w:del>
          </w:p>
        </w:tc>
        <w:tc>
          <w:tcPr>
            <w:tcW w:w="2646" w:type="dxa"/>
          </w:tcPr>
          <w:p w14:paraId="4CD9C75D" w14:textId="1AC6C75A" w:rsidR="00E67E6D" w:rsidDel="006346A9" w:rsidRDefault="00E67E6D">
            <w:pPr>
              <w:rPr>
                <w:del w:id="41225" w:author="Ramasubramani, Hariharan" w:date="2015-07-20T11:35:00Z"/>
              </w:rPr>
            </w:pPr>
            <w:del w:id="41226" w:author="Ramasubramani, Hariharan" w:date="2015-07-20T11:35:00Z">
              <w:r w:rsidDel="006346A9">
                <w:delText>Promotion Impl. Date</w:delText>
              </w:r>
              <w:bookmarkStart w:id="41227" w:name="_Toc426385854"/>
              <w:bookmarkStart w:id="41228" w:name="_Toc426387258"/>
              <w:bookmarkStart w:id="41229" w:name="_Toc426388661"/>
              <w:bookmarkStart w:id="41230" w:name="_Toc426390065"/>
              <w:bookmarkStart w:id="41231" w:name="_Toc426391469"/>
              <w:bookmarkStart w:id="41232" w:name="_Toc426392873"/>
              <w:bookmarkStart w:id="41233" w:name="_Toc426394276"/>
              <w:bookmarkStart w:id="41234" w:name="_Toc427825861"/>
              <w:bookmarkStart w:id="41235" w:name="_Toc427853674"/>
              <w:bookmarkStart w:id="41236" w:name="_Toc427855914"/>
              <w:bookmarkStart w:id="41237" w:name="_Toc427858115"/>
              <w:bookmarkEnd w:id="41227"/>
              <w:bookmarkEnd w:id="41228"/>
              <w:bookmarkEnd w:id="41229"/>
              <w:bookmarkEnd w:id="41230"/>
              <w:bookmarkEnd w:id="41231"/>
              <w:bookmarkEnd w:id="41232"/>
              <w:bookmarkEnd w:id="41233"/>
              <w:bookmarkEnd w:id="41234"/>
              <w:bookmarkEnd w:id="41235"/>
              <w:bookmarkEnd w:id="41236"/>
              <w:bookmarkEnd w:id="41237"/>
            </w:del>
          </w:p>
        </w:tc>
        <w:tc>
          <w:tcPr>
            <w:tcW w:w="2952" w:type="dxa"/>
          </w:tcPr>
          <w:p w14:paraId="59C212D3" w14:textId="56DA76F9" w:rsidR="00E67E6D" w:rsidDel="006346A9" w:rsidRDefault="00E67E6D">
            <w:pPr>
              <w:rPr>
                <w:del w:id="41238" w:author="Ramasubramani, Hariharan" w:date="2015-07-20T11:35:00Z"/>
              </w:rPr>
            </w:pPr>
            <w:bookmarkStart w:id="41239" w:name="_Toc426385855"/>
            <w:bookmarkStart w:id="41240" w:name="_Toc426387259"/>
            <w:bookmarkStart w:id="41241" w:name="_Toc426388662"/>
            <w:bookmarkStart w:id="41242" w:name="_Toc426390066"/>
            <w:bookmarkStart w:id="41243" w:name="_Toc426391470"/>
            <w:bookmarkStart w:id="41244" w:name="_Toc426392874"/>
            <w:bookmarkStart w:id="41245" w:name="_Toc426394277"/>
            <w:bookmarkStart w:id="41246" w:name="_Toc427825862"/>
            <w:bookmarkStart w:id="41247" w:name="_Toc427853675"/>
            <w:bookmarkStart w:id="41248" w:name="_Toc427855915"/>
            <w:bookmarkStart w:id="41249" w:name="_Toc427858116"/>
            <w:bookmarkEnd w:id="41239"/>
            <w:bookmarkEnd w:id="41240"/>
            <w:bookmarkEnd w:id="41241"/>
            <w:bookmarkEnd w:id="41242"/>
            <w:bookmarkEnd w:id="41243"/>
            <w:bookmarkEnd w:id="41244"/>
            <w:bookmarkEnd w:id="41245"/>
            <w:bookmarkEnd w:id="41246"/>
            <w:bookmarkEnd w:id="41247"/>
            <w:bookmarkEnd w:id="41248"/>
            <w:bookmarkEnd w:id="41249"/>
          </w:p>
        </w:tc>
        <w:bookmarkStart w:id="41250" w:name="_Toc426385856"/>
        <w:bookmarkStart w:id="41251" w:name="_Toc426387260"/>
        <w:bookmarkStart w:id="41252" w:name="_Toc426388663"/>
        <w:bookmarkStart w:id="41253" w:name="_Toc426390067"/>
        <w:bookmarkStart w:id="41254" w:name="_Toc426391471"/>
        <w:bookmarkStart w:id="41255" w:name="_Toc426392875"/>
        <w:bookmarkStart w:id="41256" w:name="_Toc426394278"/>
        <w:bookmarkStart w:id="41257" w:name="_Toc427825863"/>
        <w:bookmarkStart w:id="41258" w:name="_Toc427853676"/>
        <w:bookmarkStart w:id="41259" w:name="_Toc427855916"/>
        <w:bookmarkStart w:id="41260" w:name="_Toc427858117"/>
        <w:bookmarkEnd w:id="41250"/>
        <w:bookmarkEnd w:id="41251"/>
        <w:bookmarkEnd w:id="41252"/>
        <w:bookmarkEnd w:id="41253"/>
        <w:bookmarkEnd w:id="41254"/>
        <w:bookmarkEnd w:id="41255"/>
        <w:bookmarkEnd w:id="41256"/>
        <w:bookmarkEnd w:id="41257"/>
        <w:bookmarkEnd w:id="41258"/>
        <w:bookmarkEnd w:id="41259"/>
        <w:bookmarkEnd w:id="41260"/>
      </w:tr>
      <w:tr w:rsidR="00E67E6D" w:rsidDel="006346A9" w14:paraId="58584760" w14:textId="459DA9FA" w:rsidTr="00A977F1">
        <w:trPr>
          <w:del w:id="41261" w:author="Ramasubramani, Hariharan" w:date="2015-07-20T11:35:00Z"/>
        </w:trPr>
        <w:tc>
          <w:tcPr>
            <w:tcW w:w="3258" w:type="dxa"/>
          </w:tcPr>
          <w:p w14:paraId="4536F11F" w14:textId="76BB948A" w:rsidR="00E67E6D" w:rsidDel="006346A9" w:rsidRDefault="00E67E6D">
            <w:pPr>
              <w:rPr>
                <w:del w:id="41262" w:author="Ramasubramani, Hariharan" w:date="2015-07-20T11:35:00Z"/>
              </w:rPr>
            </w:pPr>
            <w:bookmarkStart w:id="41263" w:name="_Toc426385857"/>
            <w:bookmarkStart w:id="41264" w:name="_Toc426387261"/>
            <w:bookmarkStart w:id="41265" w:name="_Toc426388664"/>
            <w:bookmarkStart w:id="41266" w:name="_Toc426390068"/>
            <w:bookmarkStart w:id="41267" w:name="_Toc426391472"/>
            <w:bookmarkStart w:id="41268" w:name="_Toc426392876"/>
            <w:bookmarkStart w:id="41269" w:name="_Toc426394279"/>
            <w:bookmarkStart w:id="41270" w:name="_Toc427825864"/>
            <w:bookmarkStart w:id="41271" w:name="_Toc427853677"/>
            <w:bookmarkStart w:id="41272" w:name="_Toc427855917"/>
            <w:bookmarkStart w:id="41273" w:name="_Toc427858118"/>
            <w:bookmarkEnd w:id="41263"/>
            <w:bookmarkEnd w:id="41264"/>
            <w:bookmarkEnd w:id="41265"/>
            <w:bookmarkEnd w:id="41266"/>
            <w:bookmarkEnd w:id="41267"/>
            <w:bookmarkEnd w:id="41268"/>
            <w:bookmarkEnd w:id="41269"/>
            <w:bookmarkEnd w:id="41270"/>
            <w:bookmarkEnd w:id="41271"/>
            <w:bookmarkEnd w:id="41272"/>
            <w:bookmarkEnd w:id="41273"/>
          </w:p>
        </w:tc>
        <w:tc>
          <w:tcPr>
            <w:tcW w:w="2646" w:type="dxa"/>
          </w:tcPr>
          <w:p w14:paraId="67CD1DDB" w14:textId="153E781C" w:rsidR="00E67E6D" w:rsidDel="006346A9" w:rsidRDefault="00E67E6D">
            <w:pPr>
              <w:rPr>
                <w:del w:id="41274" w:author="Ramasubramani, Hariharan" w:date="2015-07-20T11:35:00Z"/>
              </w:rPr>
            </w:pPr>
            <w:bookmarkStart w:id="41275" w:name="_Toc426385858"/>
            <w:bookmarkStart w:id="41276" w:name="_Toc426387262"/>
            <w:bookmarkStart w:id="41277" w:name="_Toc426388665"/>
            <w:bookmarkStart w:id="41278" w:name="_Toc426390069"/>
            <w:bookmarkStart w:id="41279" w:name="_Toc426391473"/>
            <w:bookmarkStart w:id="41280" w:name="_Toc426392877"/>
            <w:bookmarkStart w:id="41281" w:name="_Toc426394280"/>
            <w:bookmarkStart w:id="41282" w:name="_Toc427825865"/>
            <w:bookmarkStart w:id="41283" w:name="_Toc427853678"/>
            <w:bookmarkStart w:id="41284" w:name="_Toc427855918"/>
            <w:bookmarkStart w:id="41285" w:name="_Toc427858119"/>
            <w:bookmarkEnd w:id="41275"/>
            <w:bookmarkEnd w:id="41276"/>
            <w:bookmarkEnd w:id="41277"/>
            <w:bookmarkEnd w:id="41278"/>
            <w:bookmarkEnd w:id="41279"/>
            <w:bookmarkEnd w:id="41280"/>
            <w:bookmarkEnd w:id="41281"/>
            <w:bookmarkEnd w:id="41282"/>
            <w:bookmarkEnd w:id="41283"/>
            <w:bookmarkEnd w:id="41284"/>
            <w:bookmarkEnd w:id="41285"/>
          </w:p>
        </w:tc>
        <w:tc>
          <w:tcPr>
            <w:tcW w:w="2952" w:type="dxa"/>
          </w:tcPr>
          <w:p w14:paraId="42FF5478" w14:textId="189274F5" w:rsidR="00E67E6D" w:rsidDel="006346A9" w:rsidRDefault="00E67E6D">
            <w:pPr>
              <w:rPr>
                <w:del w:id="41286" w:author="Ramasubramani, Hariharan" w:date="2015-07-20T11:35:00Z"/>
              </w:rPr>
            </w:pPr>
            <w:bookmarkStart w:id="41287" w:name="_Toc426385859"/>
            <w:bookmarkStart w:id="41288" w:name="_Toc426387263"/>
            <w:bookmarkStart w:id="41289" w:name="_Toc426388666"/>
            <w:bookmarkStart w:id="41290" w:name="_Toc426390070"/>
            <w:bookmarkStart w:id="41291" w:name="_Toc426391474"/>
            <w:bookmarkStart w:id="41292" w:name="_Toc426392878"/>
            <w:bookmarkStart w:id="41293" w:name="_Toc426394281"/>
            <w:bookmarkStart w:id="41294" w:name="_Toc427825866"/>
            <w:bookmarkStart w:id="41295" w:name="_Toc427853679"/>
            <w:bookmarkStart w:id="41296" w:name="_Toc427855919"/>
            <w:bookmarkStart w:id="41297" w:name="_Toc427858120"/>
            <w:bookmarkEnd w:id="41287"/>
            <w:bookmarkEnd w:id="41288"/>
            <w:bookmarkEnd w:id="41289"/>
            <w:bookmarkEnd w:id="41290"/>
            <w:bookmarkEnd w:id="41291"/>
            <w:bookmarkEnd w:id="41292"/>
            <w:bookmarkEnd w:id="41293"/>
            <w:bookmarkEnd w:id="41294"/>
            <w:bookmarkEnd w:id="41295"/>
            <w:bookmarkEnd w:id="41296"/>
            <w:bookmarkEnd w:id="41297"/>
          </w:p>
        </w:tc>
        <w:bookmarkStart w:id="41298" w:name="_Toc426385860"/>
        <w:bookmarkStart w:id="41299" w:name="_Toc426387264"/>
        <w:bookmarkStart w:id="41300" w:name="_Toc426388667"/>
        <w:bookmarkStart w:id="41301" w:name="_Toc426390071"/>
        <w:bookmarkStart w:id="41302" w:name="_Toc426391475"/>
        <w:bookmarkStart w:id="41303" w:name="_Toc426392879"/>
        <w:bookmarkStart w:id="41304" w:name="_Toc426394282"/>
        <w:bookmarkStart w:id="41305" w:name="_Toc427825867"/>
        <w:bookmarkStart w:id="41306" w:name="_Toc427853680"/>
        <w:bookmarkStart w:id="41307" w:name="_Toc427855920"/>
        <w:bookmarkStart w:id="41308" w:name="_Toc427858121"/>
        <w:bookmarkEnd w:id="41298"/>
        <w:bookmarkEnd w:id="41299"/>
        <w:bookmarkEnd w:id="41300"/>
        <w:bookmarkEnd w:id="41301"/>
        <w:bookmarkEnd w:id="41302"/>
        <w:bookmarkEnd w:id="41303"/>
        <w:bookmarkEnd w:id="41304"/>
        <w:bookmarkEnd w:id="41305"/>
        <w:bookmarkEnd w:id="41306"/>
        <w:bookmarkEnd w:id="41307"/>
        <w:bookmarkEnd w:id="41308"/>
      </w:tr>
    </w:tbl>
    <w:p w14:paraId="646E47F8" w14:textId="4C8EC6E4" w:rsidR="00E67E6D" w:rsidDel="006346A9" w:rsidRDefault="00E67E6D">
      <w:pPr>
        <w:rPr>
          <w:del w:id="41309" w:author="Ramasubramani, Hariharan" w:date="2015-07-20T11:35:00Z"/>
          <w:rFonts w:cstheme="minorHAnsi"/>
          <w:color w:val="000000" w:themeColor="text1"/>
        </w:rPr>
        <w:pPrChange w:id="41310" w:author="Ramasubramani, Hariharan" w:date="2015-07-27T20:55:00Z">
          <w:pPr>
            <w:pStyle w:val="ListParagraph"/>
            <w:spacing w:after="60"/>
            <w:ind w:left="0" w:firstLine="0"/>
          </w:pPr>
        </w:pPrChange>
      </w:pPr>
      <w:bookmarkStart w:id="41311" w:name="_Toc426385861"/>
      <w:bookmarkStart w:id="41312" w:name="_Toc426387265"/>
      <w:bookmarkStart w:id="41313" w:name="_Toc426388668"/>
      <w:bookmarkStart w:id="41314" w:name="_Toc426390072"/>
      <w:bookmarkStart w:id="41315" w:name="_Toc426391476"/>
      <w:bookmarkStart w:id="41316" w:name="_Toc426392880"/>
      <w:bookmarkStart w:id="41317" w:name="_Toc426394283"/>
      <w:bookmarkStart w:id="41318" w:name="_Toc427825868"/>
      <w:bookmarkStart w:id="41319" w:name="_Toc427853681"/>
      <w:bookmarkStart w:id="41320" w:name="_Toc427855921"/>
      <w:bookmarkStart w:id="41321" w:name="_Toc427858122"/>
      <w:bookmarkEnd w:id="41311"/>
      <w:bookmarkEnd w:id="41312"/>
      <w:bookmarkEnd w:id="41313"/>
      <w:bookmarkEnd w:id="41314"/>
      <w:bookmarkEnd w:id="41315"/>
      <w:bookmarkEnd w:id="41316"/>
      <w:bookmarkEnd w:id="41317"/>
      <w:bookmarkEnd w:id="41318"/>
      <w:bookmarkEnd w:id="41319"/>
      <w:bookmarkEnd w:id="41320"/>
      <w:bookmarkEnd w:id="41321"/>
    </w:p>
    <w:p w14:paraId="1957AFA9" w14:textId="1C710853" w:rsidR="00E67E6D" w:rsidDel="006346A9" w:rsidRDefault="00E67E6D">
      <w:pPr>
        <w:rPr>
          <w:del w:id="41322" w:author="Ramasubramani, Hariharan" w:date="2015-07-20T11:35:00Z"/>
        </w:rPr>
        <w:pPrChange w:id="41323" w:author="Ramasubramani, Hariharan" w:date="2015-07-27T20:55:00Z">
          <w:pPr>
            <w:pStyle w:val="Note"/>
            <w:shd w:val="clear" w:color="auto" w:fill="FFC000"/>
          </w:pPr>
        </w:pPrChange>
      </w:pPr>
      <w:del w:id="41324" w:author="Ramasubramani, Hariharan" w:date="2015-07-20T11:35:00Z">
        <w:r w:rsidDel="006346A9">
          <w:delText xml:space="preserve">  </w:delText>
        </w:r>
        <w:bookmarkStart w:id="41325" w:name="_Toc426385862"/>
        <w:bookmarkStart w:id="41326" w:name="_Toc426387266"/>
        <w:bookmarkStart w:id="41327" w:name="_Toc426388669"/>
        <w:bookmarkStart w:id="41328" w:name="_Toc426390073"/>
        <w:bookmarkStart w:id="41329" w:name="_Toc426391477"/>
        <w:bookmarkStart w:id="41330" w:name="_Toc426392881"/>
        <w:bookmarkStart w:id="41331" w:name="_Toc426394284"/>
        <w:bookmarkStart w:id="41332" w:name="_Toc427825869"/>
        <w:bookmarkStart w:id="41333" w:name="_Toc427853682"/>
        <w:bookmarkStart w:id="41334" w:name="_Toc427855922"/>
        <w:bookmarkStart w:id="41335" w:name="_Toc427858123"/>
        <w:bookmarkEnd w:id="41325"/>
        <w:bookmarkEnd w:id="41326"/>
        <w:bookmarkEnd w:id="41327"/>
        <w:bookmarkEnd w:id="41328"/>
        <w:bookmarkEnd w:id="41329"/>
        <w:bookmarkEnd w:id="41330"/>
        <w:bookmarkEnd w:id="41331"/>
        <w:bookmarkEnd w:id="41332"/>
        <w:bookmarkEnd w:id="41333"/>
        <w:bookmarkEnd w:id="41334"/>
        <w:bookmarkEnd w:id="41335"/>
      </w:del>
    </w:p>
    <w:p w14:paraId="21E1C5C9" w14:textId="14C1F8C7" w:rsidR="002B7035" w:rsidDel="0063529D" w:rsidRDefault="006D3E2B">
      <w:pPr>
        <w:rPr>
          <w:del w:id="41336" w:author="Ramasubramani, Hariharan" w:date="2015-07-27T20:54:00Z"/>
          <w:rFonts w:cstheme="minorHAnsi"/>
          <w:color w:val="000000" w:themeColor="text1"/>
        </w:rPr>
        <w:pPrChange w:id="41337" w:author="Ramasubramani, Hariharan" w:date="2015-07-27T20:55:00Z">
          <w:pPr>
            <w:pStyle w:val="ListParagraph"/>
            <w:spacing w:after="60"/>
            <w:ind w:left="450" w:firstLine="0"/>
          </w:pPr>
        </w:pPrChange>
      </w:pPr>
      <w:del w:id="41338" w:author="Ramasubramani, Hariharan" w:date="2015-07-20T11:35:00Z">
        <w:r w:rsidDel="006346A9">
          <w:rPr>
            <w:rFonts w:cstheme="minorHAnsi"/>
            <w:noProof/>
            <w:color w:val="000000" w:themeColor="text1"/>
          </w:rPr>
          <w:drawing>
            <wp:inline distT="0" distB="0" distL="0" distR="0" wp14:anchorId="2A042614" wp14:editId="6FBDDE89">
              <wp:extent cx="6320608" cy="4496428"/>
              <wp:effectExtent l="0" t="0" r="4445"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320769" cy="4496542"/>
                      </a:xfrm>
                      <a:prstGeom prst="rect">
                        <a:avLst/>
                      </a:prstGeom>
                      <a:noFill/>
                      <a:ln>
                        <a:noFill/>
                      </a:ln>
                    </pic:spPr>
                  </pic:pic>
                </a:graphicData>
              </a:graphic>
            </wp:inline>
          </w:drawing>
        </w:r>
      </w:del>
      <w:bookmarkStart w:id="41339" w:name="_Toc426385863"/>
      <w:bookmarkStart w:id="41340" w:name="_Toc426387267"/>
      <w:bookmarkStart w:id="41341" w:name="_Toc426388670"/>
      <w:bookmarkStart w:id="41342" w:name="_Toc426390074"/>
      <w:bookmarkStart w:id="41343" w:name="_Toc426391478"/>
      <w:bookmarkStart w:id="41344" w:name="_Toc426392882"/>
      <w:bookmarkStart w:id="41345" w:name="_Toc426394285"/>
      <w:bookmarkStart w:id="41346" w:name="_Toc427825870"/>
      <w:bookmarkStart w:id="41347" w:name="_Toc427853683"/>
      <w:bookmarkStart w:id="41348" w:name="_Toc427855923"/>
      <w:bookmarkStart w:id="41349" w:name="_Toc427858124"/>
      <w:bookmarkEnd w:id="41339"/>
      <w:bookmarkEnd w:id="41340"/>
      <w:bookmarkEnd w:id="41341"/>
      <w:bookmarkEnd w:id="41342"/>
      <w:bookmarkEnd w:id="41343"/>
      <w:bookmarkEnd w:id="41344"/>
      <w:bookmarkEnd w:id="41345"/>
      <w:bookmarkEnd w:id="41346"/>
      <w:bookmarkEnd w:id="41347"/>
      <w:bookmarkEnd w:id="41348"/>
      <w:bookmarkEnd w:id="41349"/>
    </w:p>
    <w:p w14:paraId="174B3E59" w14:textId="7D0D28BE" w:rsidR="001271B6" w:rsidDel="009B2EB5" w:rsidRDefault="001271B6">
      <w:pPr>
        <w:rPr>
          <w:del w:id="41350" w:author="Ramasubramani, Hariharan" w:date="2015-07-20T11:41:00Z"/>
          <w:rFonts w:cstheme="minorHAnsi"/>
          <w:color w:val="000000" w:themeColor="text1"/>
        </w:rPr>
        <w:pPrChange w:id="41351" w:author="Ramasubramani, Hariharan" w:date="2015-07-27T20:55:00Z">
          <w:pPr>
            <w:pStyle w:val="ListParagraph"/>
            <w:spacing w:after="60"/>
            <w:ind w:left="0" w:firstLine="0"/>
            <w:jc w:val="center"/>
          </w:pPr>
        </w:pPrChange>
      </w:pPr>
      <w:del w:id="41352" w:author="Ramasubramani, Hariharan" w:date="2015-07-20T11:41:00Z">
        <w:r w:rsidDel="009B2EB5">
          <w:rPr>
            <w:rFonts w:cstheme="minorHAnsi"/>
            <w:color w:val="000000" w:themeColor="text1"/>
          </w:rPr>
          <w:delText xml:space="preserve">Fig: 5.b - Edit States </w:delText>
        </w:r>
        <w:r w:rsidR="00EB4695" w:rsidDel="009B2EB5">
          <w:rPr>
            <w:rFonts w:cstheme="minorHAnsi"/>
            <w:color w:val="000000" w:themeColor="text1"/>
          </w:rPr>
          <w:delText xml:space="preserve">Pop Up </w:delText>
        </w:r>
        <w:r w:rsidDel="009B2EB5">
          <w:rPr>
            <w:rFonts w:cstheme="minorHAnsi"/>
            <w:color w:val="000000" w:themeColor="text1"/>
          </w:rPr>
          <w:delText>Screen</w:delText>
        </w:r>
        <w:bookmarkStart w:id="41353" w:name="_Toc426385864"/>
        <w:bookmarkStart w:id="41354" w:name="_Toc426387268"/>
        <w:bookmarkStart w:id="41355" w:name="_Toc426388671"/>
        <w:bookmarkStart w:id="41356" w:name="_Toc426390075"/>
        <w:bookmarkStart w:id="41357" w:name="_Toc426391479"/>
        <w:bookmarkStart w:id="41358" w:name="_Toc426392883"/>
        <w:bookmarkStart w:id="41359" w:name="_Toc426394286"/>
        <w:bookmarkStart w:id="41360" w:name="_Toc427825871"/>
        <w:bookmarkStart w:id="41361" w:name="_Toc427853684"/>
        <w:bookmarkStart w:id="41362" w:name="_Toc427855924"/>
        <w:bookmarkStart w:id="41363" w:name="_Toc427858125"/>
        <w:bookmarkEnd w:id="41353"/>
        <w:bookmarkEnd w:id="41354"/>
        <w:bookmarkEnd w:id="41355"/>
        <w:bookmarkEnd w:id="41356"/>
        <w:bookmarkEnd w:id="41357"/>
        <w:bookmarkEnd w:id="41358"/>
        <w:bookmarkEnd w:id="41359"/>
        <w:bookmarkEnd w:id="41360"/>
        <w:bookmarkEnd w:id="41361"/>
        <w:bookmarkEnd w:id="41362"/>
        <w:bookmarkEnd w:id="41363"/>
      </w:del>
    </w:p>
    <w:p w14:paraId="576D4DB7" w14:textId="7CE0F6E2" w:rsidR="001271B6" w:rsidRPr="00EF1CCB" w:rsidDel="009B2EB5" w:rsidRDefault="001271B6">
      <w:pPr>
        <w:rPr>
          <w:del w:id="41364" w:author="Ramasubramani, Hariharan" w:date="2015-07-20T11:41:00Z"/>
          <w:rFonts w:cstheme="minorHAnsi"/>
          <w:color w:val="000000" w:themeColor="text1"/>
        </w:rPr>
        <w:pPrChange w:id="41365" w:author="Ramasubramani, Hariharan" w:date="2015-07-27T20:55:00Z">
          <w:pPr>
            <w:pStyle w:val="ListParagraph"/>
            <w:spacing w:after="60"/>
            <w:ind w:firstLine="720"/>
          </w:pPr>
        </w:pPrChange>
      </w:pPr>
      <w:bookmarkStart w:id="41366" w:name="_Toc426385865"/>
      <w:bookmarkStart w:id="41367" w:name="_Toc426387269"/>
      <w:bookmarkStart w:id="41368" w:name="_Toc426388672"/>
      <w:bookmarkStart w:id="41369" w:name="_Toc426390076"/>
      <w:bookmarkStart w:id="41370" w:name="_Toc426391480"/>
      <w:bookmarkStart w:id="41371" w:name="_Toc426392884"/>
      <w:bookmarkStart w:id="41372" w:name="_Toc426394287"/>
      <w:bookmarkStart w:id="41373" w:name="_Toc427825872"/>
      <w:bookmarkStart w:id="41374" w:name="_Toc427853685"/>
      <w:bookmarkStart w:id="41375" w:name="_Toc427855925"/>
      <w:bookmarkStart w:id="41376" w:name="_Toc427858126"/>
      <w:bookmarkEnd w:id="41366"/>
      <w:bookmarkEnd w:id="41367"/>
      <w:bookmarkEnd w:id="41368"/>
      <w:bookmarkEnd w:id="41369"/>
      <w:bookmarkEnd w:id="41370"/>
      <w:bookmarkEnd w:id="41371"/>
      <w:bookmarkEnd w:id="41372"/>
      <w:bookmarkEnd w:id="41373"/>
      <w:bookmarkEnd w:id="41374"/>
      <w:bookmarkEnd w:id="41375"/>
      <w:bookmarkEnd w:id="41376"/>
    </w:p>
    <w:p w14:paraId="08DA1947" w14:textId="717B9F83" w:rsidR="00F37483" w:rsidRPr="00F37483" w:rsidDel="009B2EB5" w:rsidRDefault="00F37483">
      <w:pPr>
        <w:rPr>
          <w:del w:id="41377" w:author="Ramasubramani, Hariharan" w:date="2015-07-20T11:41:00Z"/>
          <w:b/>
        </w:rPr>
        <w:pPrChange w:id="41378" w:author="Ramasubramani, Hariharan" w:date="2015-07-27T20:55:00Z">
          <w:pPr>
            <w:pStyle w:val="BlockComment"/>
          </w:pPr>
        </w:pPrChange>
      </w:pPr>
      <w:del w:id="41379" w:author="Ramasubramani, Hariharan" w:date="2015-07-20T11:41:00Z">
        <w:r w:rsidRPr="00F37483" w:rsidDel="009B2EB5">
          <w:rPr>
            <w:b/>
          </w:rPr>
          <w:delText xml:space="preserve">Edit States </w:delText>
        </w:r>
        <w:r w:rsidR="00EB4695" w:rsidDel="009B2EB5">
          <w:rPr>
            <w:b/>
          </w:rPr>
          <w:delText xml:space="preserve">Pop Up </w:delText>
        </w:r>
        <w:r w:rsidRPr="00F37483" w:rsidDel="009B2EB5">
          <w:rPr>
            <w:b/>
          </w:rPr>
          <w:delText>Screen Fig: 5.b Functionality:</w:delText>
        </w:r>
        <w:bookmarkStart w:id="41380" w:name="_Toc426385866"/>
        <w:bookmarkStart w:id="41381" w:name="_Toc426387270"/>
        <w:bookmarkStart w:id="41382" w:name="_Toc426388673"/>
        <w:bookmarkStart w:id="41383" w:name="_Toc426390077"/>
        <w:bookmarkStart w:id="41384" w:name="_Toc426391481"/>
        <w:bookmarkStart w:id="41385" w:name="_Toc426392885"/>
        <w:bookmarkStart w:id="41386" w:name="_Toc426394288"/>
        <w:bookmarkStart w:id="41387" w:name="_Toc427825873"/>
        <w:bookmarkStart w:id="41388" w:name="_Toc427853686"/>
        <w:bookmarkStart w:id="41389" w:name="_Toc427855926"/>
        <w:bookmarkStart w:id="41390" w:name="_Toc427858127"/>
        <w:bookmarkEnd w:id="41380"/>
        <w:bookmarkEnd w:id="41381"/>
        <w:bookmarkEnd w:id="41382"/>
        <w:bookmarkEnd w:id="41383"/>
        <w:bookmarkEnd w:id="41384"/>
        <w:bookmarkEnd w:id="41385"/>
        <w:bookmarkEnd w:id="41386"/>
        <w:bookmarkEnd w:id="41387"/>
        <w:bookmarkEnd w:id="41388"/>
        <w:bookmarkEnd w:id="41389"/>
        <w:bookmarkEnd w:id="41390"/>
      </w:del>
    </w:p>
    <w:p w14:paraId="4B7CAD7E" w14:textId="2ABE3DDA" w:rsidR="006C746E" w:rsidDel="009B2EB5" w:rsidRDefault="006C746E">
      <w:pPr>
        <w:rPr>
          <w:del w:id="41391" w:author="Ramasubramani, Hariharan" w:date="2015-07-20T11:41:00Z"/>
        </w:rPr>
        <w:pPrChange w:id="41392" w:author="Ramasubramani, Hariharan" w:date="2015-07-27T20:55:00Z">
          <w:pPr>
            <w:pStyle w:val="BlockComment"/>
          </w:pPr>
        </w:pPrChange>
      </w:pPr>
      <w:del w:id="41393" w:author="Ramasubramani, Hariharan" w:date="2015-07-20T11:41:00Z">
        <w:r w:rsidDel="009B2EB5">
          <w:delText>Here</w:delText>
        </w:r>
        <w:r w:rsidR="00F37483" w:rsidDel="009B2EB5">
          <w:delText xml:space="preserve"> </w:delText>
        </w:r>
        <w:r w:rsidDel="009B2EB5">
          <w:delText xml:space="preserve">all states will be in </w:delText>
        </w:r>
        <w:r w:rsidR="00072B6C" w:rsidDel="009B2EB5">
          <w:delText xml:space="preserve">either </w:delText>
        </w:r>
        <w:r w:rsidDel="009B2EB5">
          <w:delText>of the two boxes</w:delText>
        </w:r>
        <w:r w:rsidR="006C196B" w:rsidDel="009B2EB5">
          <w:delText>. Using the</w:delText>
        </w:r>
        <w:r w:rsidDel="009B2EB5">
          <w:delText xml:space="preserve"> various include or exclude buttons will allow users to move states back and forth.</w:delText>
        </w:r>
        <w:bookmarkStart w:id="41394" w:name="_Toc426385867"/>
        <w:bookmarkStart w:id="41395" w:name="_Toc426387271"/>
        <w:bookmarkStart w:id="41396" w:name="_Toc426388674"/>
        <w:bookmarkStart w:id="41397" w:name="_Toc426390078"/>
        <w:bookmarkStart w:id="41398" w:name="_Toc426391482"/>
        <w:bookmarkStart w:id="41399" w:name="_Toc426392886"/>
        <w:bookmarkStart w:id="41400" w:name="_Toc426394289"/>
        <w:bookmarkStart w:id="41401" w:name="_Toc427825874"/>
        <w:bookmarkStart w:id="41402" w:name="_Toc427853687"/>
        <w:bookmarkStart w:id="41403" w:name="_Toc427855927"/>
        <w:bookmarkStart w:id="41404" w:name="_Toc427858128"/>
        <w:bookmarkEnd w:id="41394"/>
        <w:bookmarkEnd w:id="41395"/>
        <w:bookmarkEnd w:id="41396"/>
        <w:bookmarkEnd w:id="41397"/>
        <w:bookmarkEnd w:id="41398"/>
        <w:bookmarkEnd w:id="41399"/>
        <w:bookmarkEnd w:id="41400"/>
        <w:bookmarkEnd w:id="41401"/>
        <w:bookmarkEnd w:id="41402"/>
        <w:bookmarkEnd w:id="41403"/>
        <w:bookmarkEnd w:id="41404"/>
      </w:del>
    </w:p>
    <w:p w14:paraId="773308A7" w14:textId="522D5A88" w:rsidR="00EB4695" w:rsidDel="009B2EB5" w:rsidRDefault="00EB4695">
      <w:pPr>
        <w:rPr>
          <w:del w:id="41405" w:author="Ramasubramani, Hariharan" w:date="2015-07-20T11:41:00Z"/>
        </w:rPr>
        <w:pPrChange w:id="41406" w:author="Ramasubramani, Hariharan" w:date="2015-07-27T20:55:00Z">
          <w:pPr>
            <w:pStyle w:val="BlockComment"/>
          </w:pPr>
        </w:pPrChange>
      </w:pPr>
      <w:del w:id="41407" w:author="Ramasubramani, Hariharan" w:date="2015-07-20T11:41:00Z">
        <w:r w:rsidDel="009B2EB5">
          <w:delText>Multiple Sta</w:delText>
        </w:r>
        <w:r w:rsidR="00AC7176" w:rsidDel="009B2EB5">
          <w:delText>tes can be selected by pressing the ‘Crtl’+’Shift’ key combination.</w:delText>
        </w:r>
        <w:bookmarkStart w:id="41408" w:name="_Toc426385868"/>
        <w:bookmarkStart w:id="41409" w:name="_Toc426387272"/>
        <w:bookmarkStart w:id="41410" w:name="_Toc426388675"/>
        <w:bookmarkStart w:id="41411" w:name="_Toc426390079"/>
        <w:bookmarkStart w:id="41412" w:name="_Toc426391483"/>
        <w:bookmarkStart w:id="41413" w:name="_Toc426392887"/>
        <w:bookmarkStart w:id="41414" w:name="_Toc426394290"/>
        <w:bookmarkStart w:id="41415" w:name="_Toc427825875"/>
        <w:bookmarkStart w:id="41416" w:name="_Toc427853688"/>
        <w:bookmarkStart w:id="41417" w:name="_Toc427855928"/>
        <w:bookmarkStart w:id="41418" w:name="_Toc427858129"/>
        <w:bookmarkEnd w:id="41408"/>
        <w:bookmarkEnd w:id="41409"/>
        <w:bookmarkEnd w:id="41410"/>
        <w:bookmarkEnd w:id="41411"/>
        <w:bookmarkEnd w:id="41412"/>
        <w:bookmarkEnd w:id="41413"/>
        <w:bookmarkEnd w:id="41414"/>
        <w:bookmarkEnd w:id="41415"/>
        <w:bookmarkEnd w:id="41416"/>
        <w:bookmarkEnd w:id="41417"/>
        <w:bookmarkEnd w:id="41418"/>
      </w:del>
    </w:p>
    <w:p w14:paraId="1E17BCCC" w14:textId="1B85FBB6" w:rsidR="00020680" w:rsidDel="009B2EB5" w:rsidRDefault="00020680">
      <w:pPr>
        <w:rPr>
          <w:ins w:id="41419" w:author="Liberty Mutual" w:date="2015-04-29T20:53:00Z"/>
          <w:del w:id="41420" w:author="Ramasubramani, Hariharan" w:date="2015-07-20T11:41:00Z"/>
        </w:rPr>
        <w:pPrChange w:id="41421" w:author="Ramasubramani, Hariharan" w:date="2015-07-27T20:55:00Z">
          <w:pPr>
            <w:pStyle w:val="BlockComment"/>
          </w:pPr>
        </w:pPrChange>
      </w:pPr>
      <w:del w:id="41422" w:author="Ramasubramani, Hariharan" w:date="2015-07-20T11:41:00Z">
        <w:r w:rsidRPr="00542C5A" w:rsidDel="009B2EB5">
          <w:delText xml:space="preserve">Clicking </w:delText>
        </w:r>
        <w:r w:rsidR="0036406E" w:rsidDel="009B2EB5">
          <w:delText>Save</w:delText>
        </w:r>
        <w:r w:rsidRPr="00542C5A" w:rsidDel="009B2EB5">
          <w:delText xml:space="preserve"> will return the user to the </w:delText>
        </w:r>
        <w:r w:rsidR="006C746E" w:rsidDel="009B2EB5">
          <w:delText xml:space="preserve">calling </w:delText>
        </w:r>
        <w:r w:rsidRPr="00542C5A" w:rsidDel="009B2EB5">
          <w:delText>screen</w:delText>
        </w:r>
        <w:r w:rsidR="00F25734" w:rsidDel="009B2EB5">
          <w:delText xml:space="preserve"> </w:delText>
        </w:r>
        <w:r w:rsidRPr="00542C5A" w:rsidDel="009B2EB5">
          <w:delText>and populate the State(s) textbox with the updated values.</w:delText>
        </w:r>
      </w:del>
      <w:bookmarkStart w:id="41423" w:name="_Toc426385869"/>
      <w:bookmarkStart w:id="41424" w:name="_Toc426387273"/>
      <w:bookmarkStart w:id="41425" w:name="_Toc426388676"/>
      <w:bookmarkStart w:id="41426" w:name="_Toc426390080"/>
      <w:bookmarkStart w:id="41427" w:name="_Toc426391484"/>
      <w:bookmarkStart w:id="41428" w:name="_Toc426392888"/>
      <w:bookmarkStart w:id="41429" w:name="_Toc426394291"/>
      <w:bookmarkStart w:id="41430" w:name="_Toc427825876"/>
      <w:bookmarkStart w:id="41431" w:name="_Toc427853689"/>
      <w:bookmarkStart w:id="41432" w:name="_Toc427855929"/>
      <w:bookmarkStart w:id="41433" w:name="_Toc427858130"/>
      <w:bookmarkEnd w:id="41423"/>
      <w:bookmarkEnd w:id="41424"/>
      <w:bookmarkEnd w:id="41425"/>
      <w:bookmarkEnd w:id="41426"/>
      <w:bookmarkEnd w:id="41427"/>
      <w:bookmarkEnd w:id="41428"/>
      <w:bookmarkEnd w:id="41429"/>
      <w:bookmarkEnd w:id="41430"/>
      <w:bookmarkEnd w:id="41431"/>
      <w:bookmarkEnd w:id="41432"/>
      <w:bookmarkEnd w:id="41433"/>
    </w:p>
    <w:p w14:paraId="3ECA41A3" w14:textId="1682299F" w:rsidR="00004FD5" w:rsidRPr="00542C5A" w:rsidDel="009B2EB5" w:rsidRDefault="00004FD5">
      <w:pPr>
        <w:rPr>
          <w:del w:id="41434" w:author="Ramasubramani, Hariharan" w:date="2015-07-20T11:41:00Z"/>
        </w:rPr>
        <w:pPrChange w:id="41435" w:author="Ramasubramani, Hariharan" w:date="2015-07-27T20:55:00Z">
          <w:pPr>
            <w:pStyle w:val="BlockComment"/>
          </w:pPr>
        </w:pPrChange>
      </w:pPr>
      <w:ins w:id="41436" w:author="Liberty Mutual" w:date="2015-04-29T20:53:00Z">
        <w:del w:id="41437" w:author="Ramasubramani, Hariharan" w:date="2015-07-20T11:41:00Z">
          <w:r w:rsidDel="009B2EB5">
            <w:delText xml:space="preserve">The total list of </w:delText>
          </w:r>
        </w:del>
      </w:ins>
      <w:ins w:id="41438" w:author="Liberty Mutual" w:date="2015-04-29T20:54:00Z">
        <w:del w:id="41439" w:author="Ramasubramani, Hariharan" w:date="2015-07-20T11:41:00Z">
          <w:r w:rsidDel="009B2EB5">
            <w:delText xml:space="preserve">states should be </w:delText>
          </w:r>
        </w:del>
      </w:ins>
      <w:ins w:id="41440" w:author="Liberty Mutual" w:date="2015-04-29T20:53:00Z">
        <w:del w:id="41441" w:author="Ramasubramani, Hariharan" w:date="2015-07-20T11:41:00Z">
          <w:r w:rsidRPr="00004FD5" w:rsidDel="009B2EB5">
            <w:delText>51 US states, including Washington DC.</w:delText>
          </w:r>
        </w:del>
      </w:ins>
      <w:bookmarkStart w:id="41442" w:name="_Toc426385870"/>
      <w:bookmarkStart w:id="41443" w:name="_Toc426387274"/>
      <w:bookmarkStart w:id="41444" w:name="_Toc426388677"/>
      <w:bookmarkStart w:id="41445" w:name="_Toc426390081"/>
      <w:bookmarkStart w:id="41446" w:name="_Toc426391485"/>
      <w:bookmarkStart w:id="41447" w:name="_Toc426392889"/>
      <w:bookmarkStart w:id="41448" w:name="_Toc426394292"/>
      <w:bookmarkStart w:id="41449" w:name="_Toc427825877"/>
      <w:bookmarkStart w:id="41450" w:name="_Toc427853690"/>
      <w:bookmarkStart w:id="41451" w:name="_Toc427855930"/>
      <w:bookmarkStart w:id="41452" w:name="_Toc427858131"/>
      <w:bookmarkEnd w:id="41442"/>
      <w:bookmarkEnd w:id="41443"/>
      <w:bookmarkEnd w:id="41444"/>
      <w:bookmarkEnd w:id="41445"/>
      <w:bookmarkEnd w:id="41446"/>
      <w:bookmarkEnd w:id="41447"/>
      <w:bookmarkEnd w:id="41448"/>
      <w:bookmarkEnd w:id="41449"/>
      <w:bookmarkEnd w:id="41450"/>
      <w:bookmarkEnd w:id="41451"/>
      <w:bookmarkEnd w:id="41452"/>
    </w:p>
    <w:p w14:paraId="23CE90DA" w14:textId="1A836951" w:rsidR="00A12B8F" w:rsidDel="009B2EB5" w:rsidRDefault="00A12B8F">
      <w:pPr>
        <w:rPr>
          <w:del w:id="41453" w:author="Ramasubramani, Hariharan" w:date="2015-07-20T11:41:00Z"/>
          <w:rFonts w:cstheme="minorHAnsi"/>
          <w:color w:val="000000" w:themeColor="text1"/>
        </w:rPr>
        <w:pPrChange w:id="41454" w:author="Ramasubramani, Hariharan" w:date="2015-07-27T20:55:00Z">
          <w:pPr>
            <w:pStyle w:val="ListParagraph"/>
            <w:spacing w:after="60"/>
            <w:ind w:left="0" w:firstLine="0"/>
          </w:pPr>
        </w:pPrChange>
      </w:pPr>
      <w:bookmarkStart w:id="41455" w:name="_Toc426385871"/>
      <w:bookmarkStart w:id="41456" w:name="_Toc426387275"/>
      <w:bookmarkStart w:id="41457" w:name="_Toc426388678"/>
      <w:bookmarkStart w:id="41458" w:name="_Toc426390082"/>
      <w:bookmarkStart w:id="41459" w:name="_Toc426391486"/>
      <w:bookmarkStart w:id="41460" w:name="_Toc426392890"/>
      <w:bookmarkStart w:id="41461" w:name="_Toc426394293"/>
      <w:bookmarkStart w:id="41462" w:name="_Toc427825878"/>
      <w:bookmarkStart w:id="41463" w:name="_Toc427853691"/>
      <w:bookmarkStart w:id="41464" w:name="_Toc427855931"/>
      <w:bookmarkStart w:id="41465" w:name="_Toc427858132"/>
      <w:bookmarkEnd w:id="41455"/>
      <w:bookmarkEnd w:id="41456"/>
      <w:bookmarkEnd w:id="41457"/>
      <w:bookmarkEnd w:id="41458"/>
      <w:bookmarkEnd w:id="41459"/>
      <w:bookmarkEnd w:id="41460"/>
      <w:bookmarkEnd w:id="41461"/>
      <w:bookmarkEnd w:id="41462"/>
      <w:bookmarkEnd w:id="41463"/>
      <w:bookmarkEnd w:id="41464"/>
      <w:bookmarkEnd w:id="41465"/>
    </w:p>
    <w:p w14:paraId="704D0719" w14:textId="3E6C16E0" w:rsidR="003F263F" w:rsidDel="009B2EB5" w:rsidRDefault="003F263F">
      <w:pPr>
        <w:rPr>
          <w:del w:id="41466" w:author="Ramasubramani, Hariharan" w:date="2015-07-20T11:41:00Z"/>
          <w:rFonts w:cstheme="minorHAnsi"/>
          <w:color w:val="000000" w:themeColor="text1"/>
        </w:rPr>
        <w:pPrChange w:id="41467" w:author="Ramasubramani, Hariharan" w:date="2015-07-27T20:55:00Z">
          <w:pPr>
            <w:pStyle w:val="ListParagraph"/>
            <w:spacing w:after="60"/>
            <w:ind w:left="0" w:firstLine="0"/>
          </w:pPr>
        </w:pPrChange>
      </w:pPr>
      <w:bookmarkStart w:id="41468" w:name="_Toc426385872"/>
      <w:bookmarkStart w:id="41469" w:name="_Toc426387276"/>
      <w:bookmarkStart w:id="41470" w:name="_Toc426388679"/>
      <w:bookmarkStart w:id="41471" w:name="_Toc426390083"/>
      <w:bookmarkStart w:id="41472" w:name="_Toc426391487"/>
      <w:bookmarkStart w:id="41473" w:name="_Toc426392891"/>
      <w:bookmarkStart w:id="41474" w:name="_Toc426394294"/>
      <w:bookmarkStart w:id="41475" w:name="_Toc427825879"/>
      <w:bookmarkStart w:id="41476" w:name="_Toc427853692"/>
      <w:bookmarkStart w:id="41477" w:name="_Toc427855932"/>
      <w:bookmarkStart w:id="41478" w:name="_Toc427858133"/>
      <w:bookmarkEnd w:id="41468"/>
      <w:bookmarkEnd w:id="41469"/>
      <w:bookmarkEnd w:id="41470"/>
      <w:bookmarkEnd w:id="41471"/>
      <w:bookmarkEnd w:id="41472"/>
      <w:bookmarkEnd w:id="41473"/>
      <w:bookmarkEnd w:id="41474"/>
      <w:bookmarkEnd w:id="41475"/>
      <w:bookmarkEnd w:id="41476"/>
      <w:bookmarkEnd w:id="41477"/>
      <w:bookmarkEnd w:id="41478"/>
    </w:p>
    <w:p w14:paraId="2DAFD5DF" w14:textId="198C162A" w:rsidR="00B97C5A" w:rsidDel="00C845B0" w:rsidRDefault="003F263F">
      <w:pPr>
        <w:rPr>
          <w:del w:id="41479" w:author="Liberty Mutual" w:date="2015-04-29T19:25:00Z"/>
        </w:rPr>
        <w:pPrChange w:id="41480" w:author="Ramasubramani, Hariharan" w:date="2015-07-27T20:55:00Z">
          <w:pPr>
            <w:pStyle w:val="Note"/>
            <w:shd w:val="clear" w:color="auto" w:fill="FFC000"/>
          </w:pPr>
        </w:pPrChange>
      </w:pPr>
      <w:del w:id="41481" w:author="Liberty Mutual" w:date="2015-04-29T19:25:00Z">
        <w:r w:rsidDel="00C845B0">
          <w:delText>Note: Based on feedback we will add Form#, Revision Date, and Form Description to the top of this popup for context.</w:delText>
        </w:r>
        <w:r w:rsidR="0036406E" w:rsidDel="00C845B0">
          <w:delText xml:space="preserve"> In addition the Done button will be changed a Save label.</w:delText>
        </w:r>
        <w:bookmarkStart w:id="41482" w:name="_Toc426385873"/>
        <w:bookmarkStart w:id="41483" w:name="_Toc426387277"/>
        <w:bookmarkStart w:id="41484" w:name="_Toc426388680"/>
        <w:bookmarkStart w:id="41485" w:name="_Toc426390084"/>
        <w:bookmarkStart w:id="41486" w:name="_Toc426391488"/>
        <w:bookmarkStart w:id="41487" w:name="_Toc426392892"/>
        <w:bookmarkStart w:id="41488" w:name="_Toc426394295"/>
        <w:bookmarkStart w:id="41489" w:name="_Toc427825880"/>
        <w:bookmarkStart w:id="41490" w:name="_Toc427853693"/>
        <w:bookmarkStart w:id="41491" w:name="_Toc427855933"/>
        <w:bookmarkStart w:id="41492" w:name="_Toc427858134"/>
        <w:bookmarkEnd w:id="41482"/>
        <w:bookmarkEnd w:id="41483"/>
        <w:bookmarkEnd w:id="41484"/>
        <w:bookmarkEnd w:id="41485"/>
        <w:bookmarkEnd w:id="41486"/>
        <w:bookmarkEnd w:id="41487"/>
        <w:bookmarkEnd w:id="41488"/>
        <w:bookmarkEnd w:id="41489"/>
        <w:bookmarkEnd w:id="41490"/>
        <w:bookmarkEnd w:id="41491"/>
        <w:bookmarkEnd w:id="41492"/>
      </w:del>
    </w:p>
    <w:p w14:paraId="56162BDD" w14:textId="0C02E990" w:rsidR="003F263F" w:rsidDel="00604092" w:rsidRDefault="003F263F">
      <w:pPr>
        <w:rPr>
          <w:del w:id="41493" w:author="Ramasubramani, Hariharan" w:date="2015-07-20T12:51:00Z"/>
          <w:rFonts w:cstheme="minorHAnsi"/>
          <w:color w:val="000000" w:themeColor="text1"/>
        </w:rPr>
        <w:pPrChange w:id="41494" w:author="Ramasubramani, Hariharan" w:date="2015-07-27T20:55:00Z">
          <w:pPr>
            <w:pStyle w:val="ListParagraph"/>
            <w:spacing w:after="60"/>
            <w:ind w:left="0" w:firstLine="0"/>
            <w:jc w:val="center"/>
          </w:pPr>
        </w:pPrChange>
      </w:pPr>
      <w:bookmarkStart w:id="41495" w:name="_Toc426385874"/>
      <w:bookmarkStart w:id="41496" w:name="_Toc426387278"/>
      <w:bookmarkStart w:id="41497" w:name="_Toc426388681"/>
      <w:bookmarkStart w:id="41498" w:name="_Toc426390085"/>
      <w:bookmarkStart w:id="41499" w:name="_Toc426391489"/>
      <w:bookmarkStart w:id="41500" w:name="_Toc426392893"/>
      <w:bookmarkStart w:id="41501" w:name="_Toc426394296"/>
      <w:bookmarkStart w:id="41502" w:name="_Toc427825881"/>
      <w:bookmarkStart w:id="41503" w:name="_Toc427853694"/>
      <w:bookmarkStart w:id="41504" w:name="_Toc427855934"/>
      <w:bookmarkStart w:id="41505" w:name="_Toc427858135"/>
      <w:bookmarkEnd w:id="41495"/>
      <w:bookmarkEnd w:id="41496"/>
      <w:bookmarkEnd w:id="41497"/>
      <w:bookmarkEnd w:id="41498"/>
      <w:bookmarkEnd w:id="41499"/>
      <w:bookmarkEnd w:id="41500"/>
      <w:bookmarkEnd w:id="41501"/>
      <w:bookmarkEnd w:id="41502"/>
      <w:bookmarkEnd w:id="41503"/>
      <w:bookmarkEnd w:id="41504"/>
      <w:bookmarkEnd w:id="41505"/>
    </w:p>
    <w:p w14:paraId="670340AE" w14:textId="782096EE" w:rsidR="00052DEF" w:rsidDel="00604092" w:rsidRDefault="009050C7">
      <w:pPr>
        <w:rPr>
          <w:del w:id="41506" w:author="Ramasubramani, Hariharan" w:date="2015-07-20T12:51:00Z"/>
          <w:rFonts w:cstheme="minorHAnsi"/>
          <w:color w:val="000000" w:themeColor="text1"/>
        </w:rPr>
        <w:pPrChange w:id="41507" w:author="Ramasubramani, Hariharan" w:date="2015-07-27T20:55:00Z">
          <w:pPr>
            <w:pStyle w:val="ListParagraph"/>
            <w:spacing w:after="60"/>
            <w:ind w:left="0" w:firstLine="0"/>
            <w:jc w:val="center"/>
          </w:pPr>
        </w:pPrChange>
      </w:pPr>
      <w:ins w:id="41508" w:author="Hariharan Ramasubramani" w:date="2015-03-11T13:15:00Z">
        <w:del w:id="41509" w:author="Ramasubramani, Hariharan" w:date="2015-07-20T12:51:00Z">
          <w:r w:rsidDel="00604092">
            <w:rPr>
              <w:noProof/>
            </w:rPr>
            <w:drawing>
              <wp:inline distT="0" distB="0" distL="0" distR="0" wp14:anchorId="5ECE1837" wp14:editId="59B83CD7">
                <wp:extent cx="6726254" cy="7093084"/>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ducts.png"/>
                        <pic:cNvPicPr/>
                      </pic:nvPicPr>
                      <pic:blipFill>
                        <a:blip r:embed="rId71">
                          <a:extLst>
                            <a:ext uri="{28A0092B-C50C-407E-A947-70E740481C1C}">
                              <a14:useLocalDpi xmlns:a14="http://schemas.microsoft.com/office/drawing/2010/main" val="0"/>
                            </a:ext>
                          </a:extLst>
                        </a:blip>
                        <a:stretch>
                          <a:fillRect/>
                        </a:stretch>
                      </pic:blipFill>
                      <pic:spPr>
                        <a:xfrm>
                          <a:off x="0" y="0"/>
                          <a:ext cx="6722358" cy="7088975"/>
                        </a:xfrm>
                        <a:prstGeom prst="rect">
                          <a:avLst/>
                        </a:prstGeom>
                      </pic:spPr>
                    </pic:pic>
                  </a:graphicData>
                </a:graphic>
              </wp:inline>
            </w:drawing>
          </w:r>
        </w:del>
      </w:ins>
      <w:del w:id="41510" w:author="Ramasubramani, Hariharan" w:date="2015-07-20T12:51:00Z">
        <w:r w:rsidR="00B5156B" w:rsidRPr="00A977F1" w:rsidDel="00604092">
          <w:rPr>
            <w:rFonts w:ascii="New York" w:eastAsia="Times New Roman" w:hAnsi="New York" w:cs="Times New Roman"/>
            <w:noProof/>
            <w:sz w:val="16"/>
            <w:szCs w:val="16"/>
          </w:rPr>
          <w:drawing>
            <wp:inline distT="0" distB="0" distL="0" distR="0" wp14:anchorId="5EB5AAB1" wp14:editId="13E4BFC2">
              <wp:extent cx="6858000" cy="7194550"/>
              <wp:effectExtent l="19050" t="19050" r="19050" b="2540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duct2.png"/>
                      <pic:cNvPicPr/>
                    </pic:nvPicPr>
                    <pic:blipFill>
                      <a:blip r:embed="rId72">
                        <a:extLst>
                          <a:ext uri="{28A0092B-C50C-407E-A947-70E740481C1C}">
                            <a14:useLocalDpi xmlns:a14="http://schemas.microsoft.com/office/drawing/2010/main" val="0"/>
                          </a:ext>
                        </a:extLst>
                      </a:blip>
                      <a:stretch>
                        <a:fillRect/>
                      </a:stretch>
                    </pic:blipFill>
                    <pic:spPr>
                      <a:xfrm>
                        <a:off x="0" y="0"/>
                        <a:ext cx="6858000" cy="7194550"/>
                      </a:xfrm>
                      <a:prstGeom prst="rect">
                        <a:avLst/>
                      </a:prstGeom>
                      <a:ln>
                        <a:solidFill>
                          <a:schemeClr val="accent1"/>
                        </a:solidFill>
                      </a:ln>
                    </pic:spPr>
                  </pic:pic>
                </a:graphicData>
              </a:graphic>
            </wp:inline>
          </w:drawing>
        </w:r>
        <w:bookmarkStart w:id="41511" w:name="_Toc426385875"/>
        <w:bookmarkStart w:id="41512" w:name="_Toc426387279"/>
        <w:bookmarkStart w:id="41513" w:name="_Toc426388682"/>
        <w:bookmarkStart w:id="41514" w:name="_Toc426390086"/>
        <w:bookmarkStart w:id="41515" w:name="_Toc426391490"/>
        <w:bookmarkStart w:id="41516" w:name="_Toc426392894"/>
        <w:bookmarkStart w:id="41517" w:name="_Toc426394297"/>
        <w:bookmarkStart w:id="41518" w:name="_Toc427825882"/>
        <w:bookmarkStart w:id="41519" w:name="_Toc427853695"/>
        <w:bookmarkStart w:id="41520" w:name="_Toc427855935"/>
        <w:bookmarkStart w:id="41521" w:name="_Toc427858136"/>
        <w:bookmarkEnd w:id="41511"/>
        <w:bookmarkEnd w:id="41512"/>
        <w:bookmarkEnd w:id="41513"/>
        <w:bookmarkEnd w:id="41514"/>
        <w:bookmarkEnd w:id="41515"/>
        <w:bookmarkEnd w:id="41516"/>
        <w:bookmarkEnd w:id="41517"/>
        <w:bookmarkEnd w:id="41518"/>
        <w:bookmarkEnd w:id="41519"/>
        <w:bookmarkEnd w:id="41520"/>
        <w:bookmarkEnd w:id="41521"/>
      </w:del>
    </w:p>
    <w:p w14:paraId="4DACA075" w14:textId="77F49C39" w:rsidR="00B97C5A" w:rsidDel="00604092" w:rsidRDefault="00E70C7B">
      <w:pPr>
        <w:rPr>
          <w:del w:id="41522" w:author="Ramasubramani, Hariharan" w:date="2015-07-20T12:51:00Z"/>
          <w:rFonts w:cstheme="minorHAnsi"/>
          <w:color w:val="000000" w:themeColor="text1"/>
        </w:rPr>
        <w:pPrChange w:id="41523" w:author="Ramasubramani, Hariharan" w:date="2015-07-27T20:55:00Z">
          <w:pPr>
            <w:pStyle w:val="ListParagraph"/>
            <w:spacing w:after="60"/>
            <w:ind w:left="0" w:firstLine="0"/>
            <w:jc w:val="center"/>
          </w:pPr>
        </w:pPrChange>
      </w:pPr>
      <w:del w:id="41524" w:author="Ramasubramani, Hariharan" w:date="2015-07-20T12:51:00Z">
        <w:r w:rsidDel="00604092">
          <w:rPr>
            <w:rFonts w:cstheme="minorHAnsi"/>
            <w:color w:val="000000" w:themeColor="text1"/>
          </w:rPr>
          <w:delText>Fig:</w:delText>
        </w:r>
        <w:r w:rsidR="00DE6984" w:rsidDel="00604092">
          <w:rPr>
            <w:rFonts w:cstheme="minorHAnsi"/>
            <w:color w:val="000000" w:themeColor="text1"/>
          </w:rPr>
          <w:delText xml:space="preserve"> 5.c</w:delText>
        </w:r>
        <w:r w:rsidDel="00604092">
          <w:rPr>
            <w:rFonts w:cstheme="minorHAnsi"/>
            <w:color w:val="000000" w:themeColor="text1"/>
          </w:rPr>
          <w:delText xml:space="preserve"> - Products Screen</w:delText>
        </w:r>
        <w:bookmarkStart w:id="41525" w:name="_Toc426385876"/>
        <w:bookmarkStart w:id="41526" w:name="_Toc426387280"/>
        <w:bookmarkStart w:id="41527" w:name="_Toc426388683"/>
        <w:bookmarkStart w:id="41528" w:name="_Toc426390087"/>
        <w:bookmarkStart w:id="41529" w:name="_Toc426391491"/>
        <w:bookmarkStart w:id="41530" w:name="_Toc426392895"/>
        <w:bookmarkStart w:id="41531" w:name="_Toc426394298"/>
        <w:bookmarkStart w:id="41532" w:name="_Toc427825883"/>
        <w:bookmarkStart w:id="41533" w:name="_Toc427853696"/>
        <w:bookmarkStart w:id="41534" w:name="_Toc427855936"/>
        <w:bookmarkStart w:id="41535" w:name="_Toc427858137"/>
        <w:bookmarkEnd w:id="41525"/>
        <w:bookmarkEnd w:id="41526"/>
        <w:bookmarkEnd w:id="41527"/>
        <w:bookmarkEnd w:id="41528"/>
        <w:bookmarkEnd w:id="41529"/>
        <w:bookmarkEnd w:id="41530"/>
        <w:bookmarkEnd w:id="41531"/>
        <w:bookmarkEnd w:id="41532"/>
        <w:bookmarkEnd w:id="41533"/>
        <w:bookmarkEnd w:id="41534"/>
        <w:bookmarkEnd w:id="41535"/>
      </w:del>
    </w:p>
    <w:p w14:paraId="0E05C7F8" w14:textId="7E1A1DE1" w:rsidR="00542C5A" w:rsidDel="00604092" w:rsidRDefault="00542C5A">
      <w:pPr>
        <w:rPr>
          <w:del w:id="41536" w:author="Ramasubramani, Hariharan" w:date="2015-07-20T12:51:00Z"/>
          <w:rFonts w:cstheme="minorHAnsi"/>
          <w:color w:val="000000" w:themeColor="text1"/>
        </w:rPr>
        <w:pPrChange w:id="41537" w:author="Ramasubramani, Hariharan" w:date="2015-07-27T20:55:00Z">
          <w:pPr>
            <w:pStyle w:val="ListParagraph"/>
            <w:spacing w:after="60"/>
            <w:ind w:left="0" w:firstLine="0"/>
          </w:pPr>
        </w:pPrChange>
      </w:pPr>
      <w:bookmarkStart w:id="41538" w:name="_Toc426385877"/>
      <w:bookmarkStart w:id="41539" w:name="_Toc426387281"/>
      <w:bookmarkStart w:id="41540" w:name="_Toc426388684"/>
      <w:bookmarkStart w:id="41541" w:name="_Toc426390088"/>
      <w:bookmarkStart w:id="41542" w:name="_Toc426391492"/>
      <w:bookmarkStart w:id="41543" w:name="_Toc426392896"/>
      <w:bookmarkStart w:id="41544" w:name="_Toc426394299"/>
      <w:bookmarkStart w:id="41545" w:name="_Toc427825884"/>
      <w:bookmarkStart w:id="41546" w:name="_Toc427853697"/>
      <w:bookmarkStart w:id="41547" w:name="_Toc427855937"/>
      <w:bookmarkStart w:id="41548" w:name="_Toc427858138"/>
      <w:bookmarkEnd w:id="41538"/>
      <w:bookmarkEnd w:id="41539"/>
      <w:bookmarkEnd w:id="41540"/>
      <w:bookmarkEnd w:id="41541"/>
      <w:bookmarkEnd w:id="41542"/>
      <w:bookmarkEnd w:id="41543"/>
      <w:bookmarkEnd w:id="41544"/>
      <w:bookmarkEnd w:id="41545"/>
      <w:bookmarkEnd w:id="41546"/>
      <w:bookmarkEnd w:id="41547"/>
      <w:bookmarkEnd w:id="41548"/>
    </w:p>
    <w:p w14:paraId="794DF081" w14:textId="6BD3C388" w:rsidR="0077132D" w:rsidDel="00604092" w:rsidRDefault="0077132D">
      <w:pPr>
        <w:rPr>
          <w:del w:id="41549" w:author="Ramasubramani, Hariharan" w:date="2015-07-20T12:51:00Z"/>
          <w:b/>
        </w:rPr>
        <w:pPrChange w:id="41550" w:author="Ramasubramani, Hariharan" w:date="2015-07-27T20:55:00Z">
          <w:pPr>
            <w:pStyle w:val="BlockComment"/>
          </w:pPr>
        </w:pPrChange>
      </w:pPr>
      <w:del w:id="41551" w:author="Ramasubramani, Hariharan" w:date="2015-07-20T12:51:00Z">
        <w:r w:rsidRPr="0077132D" w:rsidDel="00604092">
          <w:rPr>
            <w:b/>
          </w:rPr>
          <w:delText>Products Screen Fig: 5.</w:delText>
        </w:r>
        <w:r w:rsidDel="00604092">
          <w:rPr>
            <w:b/>
          </w:rPr>
          <w:delText>c</w:delText>
        </w:r>
        <w:r w:rsidRPr="0077132D" w:rsidDel="00604092">
          <w:rPr>
            <w:b/>
          </w:rPr>
          <w:delText xml:space="preserve"> Functionality:</w:delText>
        </w:r>
        <w:bookmarkStart w:id="41552" w:name="_Toc426385878"/>
        <w:bookmarkStart w:id="41553" w:name="_Toc426387282"/>
        <w:bookmarkStart w:id="41554" w:name="_Toc426388685"/>
        <w:bookmarkStart w:id="41555" w:name="_Toc426390089"/>
        <w:bookmarkStart w:id="41556" w:name="_Toc426391493"/>
        <w:bookmarkStart w:id="41557" w:name="_Toc426392897"/>
        <w:bookmarkStart w:id="41558" w:name="_Toc426394300"/>
        <w:bookmarkStart w:id="41559" w:name="_Toc427825885"/>
        <w:bookmarkStart w:id="41560" w:name="_Toc427853698"/>
        <w:bookmarkStart w:id="41561" w:name="_Toc427855938"/>
        <w:bookmarkStart w:id="41562" w:name="_Toc427858139"/>
        <w:bookmarkEnd w:id="41552"/>
        <w:bookmarkEnd w:id="41553"/>
        <w:bookmarkEnd w:id="41554"/>
        <w:bookmarkEnd w:id="41555"/>
        <w:bookmarkEnd w:id="41556"/>
        <w:bookmarkEnd w:id="41557"/>
        <w:bookmarkEnd w:id="41558"/>
        <w:bookmarkEnd w:id="41559"/>
        <w:bookmarkEnd w:id="41560"/>
        <w:bookmarkEnd w:id="41561"/>
        <w:bookmarkEnd w:id="41562"/>
      </w:del>
    </w:p>
    <w:p w14:paraId="33F60477" w14:textId="4636B245" w:rsidR="003F263F" w:rsidRPr="00A977F1" w:rsidDel="00604092" w:rsidRDefault="003F263F">
      <w:pPr>
        <w:rPr>
          <w:del w:id="41563" w:author="Ramasubramani, Hariharan" w:date="2015-07-20T12:51:00Z"/>
        </w:rPr>
        <w:pPrChange w:id="41564" w:author="Ramasubramani, Hariharan" w:date="2015-07-27T20:55:00Z">
          <w:pPr>
            <w:pStyle w:val="BlockComment"/>
          </w:pPr>
        </w:pPrChange>
      </w:pPr>
      <w:del w:id="41565" w:author="Ramasubramani, Hariharan" w:date="2015-07-20T12:51:00Z">
        <w:r w:rsidRPr="00A977F1" w:rsidDel="00604092">
          <w:delText>All sections in this screen are used as filter criteria.</w:delText>
        </w:r>
        <w:r w:rsidDel="00604092">
          <w:delText xml:space="preserve"> The exception being if no values are selected from a given group, it mean that group is not used in the filter criteria (the same as having all selected for that group). Selections in one group, do not immediately get updated in other groups.</w:delText>
        </w:r>
        <w:bookmarkStart w:id="41566" w:name="_Toc426385879"/>
        <w:bookmarkStart w:id="41567" w:name="_Toc426387283"/>
        <w:bookmarkStart w:id="41568" w:name="_Toc426388686"/>
        <w:bookmarkStart w:id="41569" w:name="_Toc426390090"/>
        <w:bookmarkStart w:id="41570" w:name="_Toc426391494"/>
        <w:bookmarkStart w:id="41571" w:name="_Toc426392898"/>
        <w:bookmarkStart w:id="41572" w:name="_Toc426394301"/>
        <w:bookmarkStart w:id="41573" w:name="_Toc427825886"/>
        <w:bookmarkStart w:id="41574" w:name="_Toc427853699"/>
        <w:bookmarkStart w:id="41575" w:name="_Toc427855939"/>
        <w:bookmarkStart w:id="41576" w:name="_Toc427858140"/>
        <w:bookmarkEnd w:id="41566"/>
        <w:bookmarkEnd w:id="41567"/>
        <w:bookmarkEnd w:id="41568"/>
        <w:bookmarkEnd w:id="41569"/>
        <w:bookmarkEnd w:id="41570"/>
        <w:bookmarkEnd w:id="41571"/>
        <w:bookmarkEnd w:id="41572"/>
        <w:bookmarkEnd w:id="41573"/>
        <w:bookmarkEnd w:id="41574"/>
        <w:bookmarkEnd w:id="41575"/>
        <w:bookmarkEnd w:id="41576"/>
      </w:del>
    </w:p>
    <w:p w14:paraId="0F5FB7EA" w14:textId="6CFA2F22" w:rsidR="00CA3976" w:rsidDel="00604092" w:rsidRDefault="00CA3976">
      <w:pPr>
        <w:rPr>
          <w:del w:id="41577" w:author="Ramasubramani, Hariharan" w:date="2015-07-20T12:51:00Z"/>
        </w:rPr>
        <w:pPrChange w:id="41578" w:author="Ramasubramani, Hariharan" w:date="2015-07-27T20:55:00Z">
          <w:pPr>
            <w:pStyle w:val="BlockComment"/>
          </w:pPr>
        </w:pPrChange>
      </w:pPr>
      <w:del w:id="41579" w:author="Ramasubramani, Hariharan" w:date="2015-07-20T12:51:00Z">
        <w:r w:rsidDel="00604092">
          <w:delText>Clicking</w:delText>
        </w:r>
      </w:del>
      <w:ins w:id="41580" w:author="Liberty Mutual" w:date="2015-04-29T19:27:00Z">
        <w:del w:id="41581" w:author="Ramasubramani, Hariharan" w:date="2015-07-20T12:51:00Z">
          <w:r w:rsidR="001C1AF2" w:rsidDel="00604092">
            <w:delText xml:space="preserve"> </w:delText>
          </w:r>
        </w:del>
      </w:ins>
      <w:del w:id="41582" w:author="Ramasubramani, Hariharan" w:date="2015-07-20T12:51:00Z">
        <w:r w:rsidDel="00604092">
          <w:delText>Save</w:delText>
        </w:r>
      </w:del>
      <w:ins w:id="41583" w:author="Liberty Mutual" w:date="2015-04-29T19:27:00Z">
        <w:del w:id="41584" w:author="Ramasubramani, Hariharan" w:date="2015-07-20T12:51:00Z">
          <w:r w:rsidR="001C1AF2" w:rsidDel="00604092">
            <w:delText xml:space="preserve"> </w:delText>
          </w:r>
        </w:del>
      </w:ins>
      <w:del w:id="41585" w:author="Ramasubramani, Hariharan" w:date="2015-07-20T12:51:00Z">
        <w:r w:rsidR="00976C3E" w:rsidDel="00604092">
          <w:delText>will return the user to the calling screen where the Form was being created.</w:delText>
        </w:r>
        <w:bookmarkStart w:id="41586" w:name="_Toc426385880"/>
        <w:bookmarkStart w:id="41587" w:name="_Toc426387284"/>
        <w:bookmarkStart w:id="41588" w:name="_Toc426388687"/>
        <w:bookmarkStart w:id="41589" w:name="_Toc426390091"/>
        <w:bookmarkStart w:id="41590" w:name="_Toc426391495"/>
        <w:bookmarkStart w:id="41591" w:name="_Toc426392899"/>
        <w:bookmarkStart w:id="41592" w:name="_Toc426394302"/>
        <w:bookmarkStart w:id="41593" w:name="_Toc427825887"/>
        <w:bookmarkStart w:id="41594" w:name="_Toc427853700"/>
        <w:bookmarkStart w:id="41595" w:name="_Toc427855940"/>
        <w:bookmarkStart w:id="41596" w:name="_Toc427858141"/>
        <w:bookmarkEnd w:id="41586"/>
        <w:bookmarkEnd w:id="41587"/>
        <w:bookmarkEnd w:id="41588"/>
        <w:bookmarkEnd w:id="41589"/>
        <w:bookmarkEnd w:id="41590"/>
        <w:bookmarkEnd w:id="41591"/>
        <w:bookmarkEnd w:id="41592"/>
        <w:bookmarkEnd w:id="41593"/>
        <w:bookmarkEnd w:id="41594"/>
        <w:bookmarkEnd w:id="41595"/>
        <w:bookmarkEnd w:id="41596"/>
      </w:del>
    </w:p>
    <w:p w14:paraId="1493806B" w14:textId="61CE262F" w:rsidR="00CA3976" w:rsidRPr="00542C5A" w:rsidDel="00604092" w:rsidRDefault="00CA3976">
      <w:pPr>
        <w:rPr>
          <w:del w:id="41597" w:author="Ramasubramani, Hariharan" w:date="2015-07-20T12:51:00Z"/>
        </w:rPr>
        <w:pPrChange w:id="41598" w:author="Ramasubramani, Hariharan" w:date="2015-07-27T20:55:00Z">
          <w:pPr>
            <w:pStyle w:val="BlockComment"/>
          </w:pPr>
        </w:pPrChange>
      </w:pPr>
      <w:del w:id="41599" w:author="Ramasubramani, Hariharan" w:date="2015-07-20T12:51:00Z">
        <w:r w:rsidRPr="00542C5A" w:rsidDel="00604092">
          <w:delText xml:space="preserve">Clicking </w:delText>
        </w:r>
        <w:r w:rsidDel="00604092">
          <w:delText>Cancel</w:delText>
        </w:r>
        <w:r w:rsidRPr="00542C5A" w:rsidDel="00604092">
          <w:delText xml:space="preserve"> will re</w:delText>
        </w:r>
        <w:r w:rsidR="00976C3E" w:rsidDel="00604092">
          <w:delText>turn the user to the calling screen without adding any Products to the Form and does not cancel the Create Form Rule that is in progress</w:delText>
        </w:r>
        <w:r w:rsidRPr="00542C5A" w:rsidDel="00604092">
          <w:delText>.</w:delText>
        </w:r>
        <w:bookmarkStart w:id="41600" w:name="_Toc426385881"/>
        <w:bookmarkStart w:id="41601" w:name="_Toc426387285"/>
        <w:bookmarkStart w:id="41602" w:name="_Toc426388688"/>
        <w:bookmarkStart w:id="41603" w:name="_Toc426390092"/>
        <w:bookmarkStart w:id="41604" w:name="_Toc426391496"/>
        <w:bookmarkStart w:id="41605" w:name="_Toc426392900"/>
        <w:bookmarkStart w:id="41606" w:name="_Toc426394303"/>
        <w:bookmarkStart w:id="41607" w:name="_Toc427825888"/>
        <w:bookmarkStart w:id="41608" w:name="_Toc427853701"/>
        <w:bookmarkStart w:id="41609" w:name="_Toc427855941"/>
        <w:bookmarkStart w:id="41610" w:name="_Toc427858142"/>
        <w:bookmarkEnd w:id="41600"/>
        <w:bookmarkEnd w:id="41601"/>
        <w:bookmarkEnd w:id="41602"/>
        <w:bookmarkEnd w:id="41603"/>
        <w:bookmarkEnd w:id="41604"/>
        <w:bookmarkEnd w:id="41605"/>
        <w:bookmarkEnd w:id="41606"/>
        <w:bookmarkEnd w:id="41607"/>
        <w:bookmarkEnd w:id="41608"/>
        <w:bookmarkEnd w:id="41609"/>
        <w:bookmarkEnd w:id="41610"/>
      </w:del>
    </w:p>
    <w:p w14:paraId="79B235D3" w14:textId="3C9BD036" w:rsidR="00CA3976" w:rsidDel="00604092" w:rsidRDefault="00CA3976">
      <w:pPr>
        <w:rPr>
          <w:del w:id="41611" w:author="Ramasubramani, Hariharan" w:date="2015-07-20T12:51:00Z"/>
          <w:rFonts w:cstheme="minorHAnsi"/>
          <w:color w:val="000000" w:themeColor="text1"/>
        </w:rPr>
        <w:pPrChange w:id="41612" w:author="Ramasubramani, Hariharan" w:date="2015-07-27T20:55:00Z">
          <w:pPr>
            <w:pStyle w:val="ListParagraph"/>
            <w:spacing w:after="60"/>
            <w:ind w:left="0" w:firstLine="0"/>
          </w:pPr>
        </w:pPrChange>
      </w:pPr>
      <w:bookmarkStart w:id="41613" w:name="_Toc426385882"/>
      <w:bookmarkStart w:id="41614" w:name="_Toc426387286"/>
      <w:bookmarkStart w:id="41615" w:name="_Toc426388689"/>
      <w:bookmarkStart w:id="41616" w:name="_Toc426390093"/>
      <w:bookmarkStart w:id="41617" w:name="_Toc426391497"/>
      <w:bookmarkStart w:id="41618" w:name="_Toc426392901"/>
      <w:bookmarkStart w:id="41619" w:name="_Toc426394304"/>
      <w:bookmarkStart w:id="41620" w:name="_Toc427825889"/>
      <w:bookmarkStart w:id="41621" w:name="_Toc427853702"/>
      <w:bookmarkStart w:id="41622" w:name="_Toc427855942"/>
      <w:bookmarkStart w:id="41623" w:name="_Toc427858143"/>
      <w:bookmarkEnd w:id="41613"/>
      <w:bookmarkEnd w:id="41614"/>
      <w:bookmarkEnd w:id="41615"/>
      <w:bookmarkEnd w:id="41616"/>
      <w:bookmarkEnd w:id="41617"/>
      <w:bookmarkEnd w:id="41618"/>
      <w:bookmarkEnd w:id="41619"/>
      <w:bookmarkEnd w:id="41620"/>
      <w:bookmarkEnd w:id="41621"/>
      <w:bookmarkEnd w:id="41622"/>
      <w:bookmarkEnd w:id="41623"/>
    </w:p>
    <w:p w14:paraId="415BF7E0" w14:textId="3F4959BB" w:rsidR="003F263F" w:rsidDel="006D20A4" w:rsidRDefault="003F263F">
      <w:pPr>
        <w:rPr>
          <w:del w:id="41624" w:author="Ramasubramani, Hariharan" w:date="2015-07-20T17:12:00Z"/>
          <w:rFonts w:cstheme="minorHAnsi"/>
          <w:color w:val="000000" w:themeColor="text1"/>
        </w:rPr>
        <w:pPrChange w:id="41625" w:author="Ramasubramani, Hariharan" w:date="2015-07-27T20:55:00Z">
          <w:pPr>
            <w:pStyle w:val="ListParagraph"/>
            <w:spacing w:after="60"/>
            <w:ind w:left="0" w:firstLine="0"/>
          </w:pPr>
        </w:pPrChange>
      </w:pPr>
      <w:bookmarkStart w:id="41626" w:name="_Toc426385883"/>
      <w:bookmarkStart w:id="41627" w:name="_Toc426387287"/>
      <w:bookmarkStart w:id="41628" w:name="_Toc426388690"/>
      <w:bookmarkStart w:id="41629" w:name="_Toc426390094"/>
      <w:bookmarkStart w:id="41630" w:name="_Toc426391498"/>
      <w:bookmarkStart w:id="41631" w:name="_Toc426392902"/>
      <w:bookmarkStart w:id="41632" w:name="_Toc426394305"/>
      <w:bookmarkStart w:id="41633" w:name="_Toc427825890"/>
      <w:bookmarkStart w:id="41634" w:name="_Toc427853703"/>
      <w:bookmarkStart w:id="41635" w:name="_Toc427855943"/>
      <w:bookmarkStart w:id="41636" w:name="_Toc427858144"/>
      <w:bookmarkEnd w:id="41626"/>
      <w:bookmarkEnd w:id="41627"/>
      <w:bookmarkEnd w:id="41628"/>
      <w:bookmarkEnd w:id="41629"/>
      <w:bookmarkEnd w:id="41630"/>
      <w:bookmarkEnd w:id="41631"/>
      <w:bookmarkEnd w:id="41632"/>
      <w:bookmarkEnd w:id="41633"/>
      <w:bookmarkEnd w:id="41634"/>
      <w:bookmarkEnd w:id="41635"/>
      <w:bookmarkEnd w:id="41636"/>
    </w:p>
    <w:p w14:paraId="5D566FDC" w14:textId="61C64D47" w:rsidR="00771F9B" w:rsidDel="00AF5896" w:rsidRDefault="003F263F">
      <w:pPr>
        <w:rPr>
          <w:del w:id="41637" w:author="Ramasubramani, Hariharan" w:date="2015-07-20T13:28:00Z"/>
          <w:rFonts w:cstheme="minorHAnsi"/>
          <w:color w:val="000000" w:themeColor="text1"/>
        </w:rPr>
        <w:pPrChange w:id="41638" w:author="Ramasubramani, Hariharan" w:date="2015-07-27T20:55:00Z">
          <w:pPr>
            <w:pStyle w:val="ListParagraph"/>
            <w:spacing w:after="60"/>
            <w:ind w:left="0" w:firstLine="0"/>
            <w:jc w:val="center"/>
          </w:pPr>
        </w:pPrChange>
      </w:pPr>
      <w:del w:id="41639" w:author="Ramasubramani, Hariharan" w:date="2015-07-20T13:28:00Z">
        <w:r w:rsidDel="00AF5896">
          <w:delText xml:space="preserve">Note: Based on feedback; Form#, Revision Date, and Form Description will be added to the top of the screen for context. </w:delText>
        </w:r>
        <w:bookmarkStart w:id="41640" w:name="_Toc426385884"/>
        <w:bookmarkStart w:id="41641" w:name="_Toc426387288"/>
        <w:bookmarkStart w:id="41642" w:name="_Toc426388691"/>
        <w:bookmarkStart w:id="41643" w:name="_Toc426390095"/>
        <w:bookmarkStart w:id="41644" w:name="_Toc426391499"/>
        <w:bookmarkStart w:id="41645" w:name="_Toc426392903"/>
        <w:bookmarkStart w:id="41646" w:name="_Toc426394306"/>
        <w:bookmarkStart w:id="41647" w:name="_Toc427825891"/>
        <w:bookmarkStart w:id="41648" w:name="_Toc427853704"/>
        <w:bookmarkStart w:id="41649" w:name="_Toc427855944"/>
        <w:bookmarkStart w:id="41650" w:name="_Toc427858145"/>
        <w:bookmarkEnd w:id="41640"/>
        <w:bookmarkEnd w:id="41641"/>
        <w:bookmarkEnd w:id="41642"/>
        <w:bookmarkEnd w:id="41643"/>
        <w:bookmarkEnd w:id="41644"/>
        <w:bookmarkEnd w:id="41645"/>
        <w:bookmarkEnd w:id="41646"/>
        <w:bookmarkEnd w:id="41647"/>
        <w:bookmarkEnd w:id="41648"/>
        <w:bookmarkEnd w:id="41649"/>
        <w:bookmarkEnd w:id="41650"/>
      </w:del>
    </w:p>
    <w:p w14:paraId="72B69126" w14:textId="4A662AB6" w:rsidR="00692F3F" w:rsidDel="006D20A4" w:rsidRDefault="00692F3F">
      <w:pPr>
        <w:rPr>
          <w:del w:id="41651" w:author="Ramasubramani, Hariharan" w:date="2015-07-20T17:12:00Z"/>
          <w:rFonts w:cstheme="minorHAnsi"/>
          <w:color w:val="000000" w:themeColor="text1"/>
        </w:rPr>
        <w:pPrChange w:id="41652" w:author="Ramasubramani, Hariharan" w:date="2015-07-27T20:55:00Z">
          <w:pPr>
            <w:pStyle w:val="ListParagraph"/>
            <w:spacing w:after="60"/>
            <w:ind w:left="0" w:firstLine="0"/>
            <w:jc w:val="center"/>
          </w:pPr>
        </w:pPrChange>
      </w:pPr>
      <w:bookmarkStart w:id="41653" w:name="_Toc426385885"/>
      <w:bookmarkStart w:id="41654" w:name="_Toc426387289"/>
      <w:bookmarkStart w:id="41655" w:name="_Toc426388692"/>
      <w:bookmarkStart w:id="41656" w:name="_Toc426390096"/>
      <w:bookmarkStart w:id="41657" w:name="_Toc426391500"/>
      <w:bookmarkStart w:id="41658" w:name="_Toc426392904"/>
      <w:bookmarkStart w:id="41659" w:name="_Toc426394307"/>
      <w:bookmarkStart w:id="41660" w:name="_Toc427825892"/>
      <w:bookmarkStart w:id="41661" w:name="_Toc427853705"/>
      <w:bookmarkStart w:id="41662" w:name="_Toc427855945"/>
      <w:bookmarkStart w:id="41663" w:name="_Toc427858146"/>
      <w:bookmarkEnd w:id="41653"/>
      <w:bookmarkEnd w:id="41654"/>
      <w:bookmarkEnd w:id="41655"/>
      <w:bookmarkEnd w:id="41656"/>
      <w:bookmarkEnd w:id="41657"/>
      <w:bookmarkEnd w:id="41658"/>
      <w:bookmarkEnd w:id="41659"/>
      <w:bookmarkEnd w:id="41660"/>
      <w:bookmarkEnd w:id="41661"/>
      <w:bookmarkEnd w:id="41662"/>
      <w:bookmarkEnd w:id="41663"/>
    </w:p>
    <w:p w14:paraId="60EB568A" w14:textId="70719EAA" w:rsidR="00692F3F" w:rsidDel="0063529D" w:rsidRDefault="00692F3F">
      <w:pPr>
        <w:rPr>
          <w:ins w:id="41664" w:author="Liberty Mutual" w:date="2015-04-29T22:46:00Z"/>
          <w:del w:id="41665" w:author="Ramasubramani, Hariharan" w:date="2015-07-27T20:54:00Z"/>
          <w:rFonts w:cstheme="minorHAnsi"/>
          <w:color w:val="000000" w:themeColor="text1"/>
        </w:rPr>
        <w:pPrChange w:id="41666" w:author="Ramasubramani, Hariharan" w:date="2015-07-27T20:55:00Z">
          <w:pPr>
            <w:pStyle w:val="ListParagraph"/>
            <w:spacing w:after="60"/>
            <w:ind w:left="0" w:firstLine="0"/>
            <w:jc w:val="center"/>
          </w:pPr>
        </w:pPrChange>
      </w:pPr>
      <w:bookmarkStart w:id="41667" w:name="_Toc426385886"/>
      <w:bookmarkStart w:id="41668" w:name="_Toc426387290"/>
      <w:bookmarkStart w:id="41669" w:name="_Toc426388693"/>
      <w:bookmarkStart w:id="41670" w:name="_Toc426390097"/>
      <w:bookmarkStart w:id="41671" w:name="_Toc426391501"/>
      <w:bookmarkStart w:id="41672" w:name="_Toc426392905"/>
      <w:bookmarkStart w:id="41673" w:name="_Toc426394308"/>
      <w:bookmarkStart w:id="41674" w:name="_Toc427825893"/>
      <w:bookmarkStart w:id="41675" w:name="_Toc427853706"/>
      <w:bookmarkStart w:id="41676" w:name="_Toc427855946"/>
      <w:bookmarkStart w:id="41677" w:name="_Toc427858147"/>
      <w:bookmarkEnd w:id="41667"/>
      <w:bookmarkEnd w:id="41668"/>
      <w:bookmarkEnd w:id="41669"/>
      <w:bookmarkEnd w:id="41670"/>
      <w:bookmarkEnd w:id="41671"/>
      <w:bookmarkEnd w:id="41672"/>
      <w:bookmarkEnd w:id="41673"/>
      <w:bookmarkEnd w:id="41674"/>
      <w:bookmarkEnd w:id="41675"/>
      <w:bookmarkEnd w:id="41676"/>
      <w:bookmarkEnd w:id="41677"/>
    </w:p>
    <w:p w14:paraId="5648E3F9" w14:textId="51E0DEB0" w:rsidR="00FD1C7F" w:rsidDel="0063529D" w:rsidRDefault="00FD1C7F">
      <w:pPr>
        <w:rPr>
          <w:del w:id="41678" w:author="Ramasubramani, Hariharan" w:date="2015-07-27T20:54:00Z"/>
          <w:rFonts w:cstheme="minorHAnsi"/>
          <w:color w:val="000000" w:themeColor="text1"/>
        </w:rPr>
        <w:pPrChange w:id="41679" w:author="Ramasubramani, Hariharan" w:date="2015-07-27T20:55:00Z">
          <w:pPr>
            <w:pStyle w:val="ListParagraph"/>
            <w:spacing w:after="60"/>
            <w:ind w:left="450" w:firstLine="0"/>
            <w:jc w:val="center"/>
          </w:pPr>
        </w:pPrChange>
      </w:pPr>
      <w:ins w:id="41680" w:author="Liberty Mutual" w:date="2015-04-29T22:46:00Z">
        <w:del w:id="41681" w:author="Ramasubramani, Hariharan" w:date="2015-07-27T20:53:00Z">
          <w:r w:rsidDel="0063529D">
            <w:rPr>
              <w:rFonts w:cstheme="minorHAnsi"/>
              <w:noProof/>
              <w:color w:val="000000" w:themeColor="text1"/>
            </w:rPr>
            <w:drawing>
              <wp:inline distT="0" distB="0" distL="0" distR="0" wp14:anchorId="2A29B7B0" wp14:editId="41274016">
                <wp:extent cx="5963478" cy="192550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63358" cy="1925466"/>
                        </a:xfrm>
                        <a:prstGeom prst="rect">
                          <a:avLst/>
                        </a:prstGeom>
                        <a:noFill/>
                        <a:ln>
                          <a:noFill/>
                        </a:ln>
                      </pic:spPr>
                    </pic:pic>
                  </a:graphicData>
                </a:graphic>
              </wp:inline>
            </w:drawing>
          </w:r>
        </w:del>
      </w:ins>
      <w:bookmarkStart w:id="41682" w:name="_Toc426385887"/>
      <w:bookmarkStart w:id="41683" w:name="_Toc426387291"/>
      <w:bookmarkStart w:id="41684" w:name="_Toc426388694"/>
      <w:bookmarkStart w:id="41685" w:name="_Toc426390098"/>
      <w:bookmarkStart w:id="41686" w:name="_Toc426391502"/>
      <w:bookmarkStart w:id="41687" w:name="_Toc426392906"/>
      <w:bookmarkStart w:id="41688" w:name="_Toc426394309"/>
      <w:bookmarkStart w:id="41689" w:name="_Toc427825894"/>
      <w:bookmarkStart w:id="41690" w:name="_Toc427853707"/>
      <w:bookmarkStart w:id="41691" w:name="_Toc427855947"/>
      <w:bookmarkStart w:id="41692" w:name="_Toc427858148"/>
      <w:bookmarkEnd w:id="41682"/>
      <w:bookmarkEnd w:id="41683"/>
      <w:bookmarkEnd w:id="41684"/>
      <w:bookmarkEnd w:id="41685"/>
      <w:bookmarkEnd w:id="41686"/>
      <w:bookmarkEnd w:id="41687"/>
      <w:bookmarkEnd w:id="41688"/>
      <w:bookmarkEnd w:id="41689"/>
      <w:bookmarkEnd w:id="41690"/>
      <w:bookmarkEnd w:id="41691"/>
      <w:bookmarkEnd w:id="41692"/>
    </w:p>
    <w:p w14:paraId="08DF4427" w14:textId="28F77614" w:rsidR="007A3AB4" w:rsidDel="0063529D" w:rsidRDefault="007A3AB4">
      <w:pPr>
        <w:rPr>
          <w:del w:id="41693" w:author="Ramasubramani, Hariharan" w:date="2015-07-27T20:53:00Z"/>
          <w:rFonts w:cstheme="minorHAnsi"/>
          <w:color w:val="000000" w:themeColor="text1"/>
        </w:rPr>
        <w:pPrChange w:id="41694" w:author="Ramasubramani, Hariharan" w:date="2015-07-27T20:55:00Z">
          <w:pPr>
            <w:pStyle w:val="ListParagraph"/>
            <w:spacing w:after="60"/>
            <w:ind w:left="0" w:firstLine="0"/>
            <w:jc w:val="center"/>
          </w:pPr>
        </w:pPrChange>
      </w:pPr>
      <w:del w:id="41695" w:author="Ramasubramani, Hariharan" w:date="2015-07-27T20:53:00Z">
        <w:r w:rsidDel="0063529D">
          <w:rPr>
            <w:rFonts w:cstheme="minorHAnsi"/>
            <w:color w:val="000000" w:themeColor="text1"/>
          </w:rPr>
          <w:delText xml:space="preserve">Fig: </w:delText>
        </w:r>
      </w:del>
      <w:del w:id="41696" w:author="Ramasubramani, Hariharan" w:date="2015-07-20T16:22:00Z">
        <w:r w:rsidDel="00D060D6">
          <w:rPr>
            <w:rFonts w:cstheme="minorHAnsi"/>
            <w:color w:val="000000" w:themeColor="text1"/>
          </w:rPr>
          <w:delText>5</w:delText>
        </w:r>
      </w:del>
      <w:del w:id="41697" w:author="Ramasubramani, Hariharan" w:date="2015-07-27T20:53:00Z">
        <w:r w:rsidDel="0063529D">
          <w:rPr>
            <w:rFonts w:cstheme="minorHAnsi"/>
            <w:color w:val="000000" w:themeColor="text1"/>
          </w:rPr>
          <w:delText>.</w:delText>
        </w:r>
      </w:del>
      <w:del w:id="41698" w:author="Ramasubramani, Hariharan" w:date="2015-07-20T16:22:00Z">
        <w:r w:rsidDel="00D060D6">
          <w:rPr>
            <w:rFonts w:cstheme="minorHAnsi"/>
            <w:color w:val="000000" w:themeColor="text1"/>
          </w:rPr>
          <w:delText>d</w:delText>
        </w:r>
      </w:del>
      <w:del w:id="41699" w:author="Ramasubramani, Hariharan" w:date="2015-07-27T20:53:00Z">
        <w:r w:rsidDel="0063529D">
          <w:rPr>
            <w:rFonts w:cstheme="minorHAnsi"/>
            <w:color w:val="000000" w:themeColor="text1"/>
          </w:rPr>
          <w:delText xml:space="preserve"> - Associate To Package Screen</w:delText>
        </w:r>
        <w:bookmarkStart w:id="41700" w:name="_Toc426385888"/>
        <w:bookmarkStart w:id="41701" w:name="_Toc426387292"/>
        <w:bookmarkStart w:id="41702" w:name="_Toc426388695"/>
        <w:bookmarkStart w:id="41703" w:name="_Toc426390099"/>
        <w:bookmarkStart w:id="41704" w:name="_Toc426391503"/>
        <w:bookmarkStart w:id="41705" w:name="_Toc426392907"/>
        <w:bookmarkStart w:id="41706" w:name="_Toc426394310"/>
        <w:bookmarkStart w:id="41707" w:name="_Toc427825895"/>
        <w:bookmarkStart w:id="41708" w:name="_Toc427853708"/>
        <w:bookmarkStart w:id="41709" w:name="_Toc427855948"/>
        <w:bookmarkStart w:id="41710" w:name="_Toc427858149"/>
        <w:bookmarkEnd w:id="41700"/>
        <w:bookmarkEnd w:id="41701"/>
        <w:bookmarkEnd w:id="41702"/>
        <w:bookmarkEnd w:id="41703"/>
        <w:bookmarkEnd w:id="41704"/>
        <w:bookmarkEnd w:id="41705"/>
        <w:bookmarkEnd w:id="41706"/>
        <w:bookmarkEnd w:id="41707"/>
        <w:bookmarkEnd w:id="41708"/>
        <w:bookmarkEnd w:id="41709"/>
        <w:bookmarkEnd w:id="41710"/>
      </w:del>
    </w:p>
    <w:p w14:paraId="310705A0" w14:textId="3ACBD463" w:rsidR="00771F9B" w:rsidDel="0063529D" w:rsidRDefault="00771F9B">
      <w:pPr>
        <w:rPr>
          <w:del w:id="41711" w:author="Ramasubramani, Hariharan" w:date="2015-07-27T20:54:00Z"/>
          <w:rFonts w:cstheme="minorHAnsi"/>
          <w:color w:val="000000" w:themeColor="text1"/>
        </w:rPr>
        <w:pPrChange w:id="41712" w:author="Ramasubramani, Hariharan" w:date="2015-07-27T20:55:00Z">
          <w:pPr>
            <w:pStyle w:val="ListParagraph"/>
            <w:spacing w:after="60"/>
            <w:ind w:left="0" w:firstLine="0"/>
          </w:pPr>
        </w:pPrChange>
      </w:pPr>
      <w:bookmarkStart w:id="41713" w:name="_Toc426385889"/>
      <w:bookmarkStart w:id="41714" w:name="_Toc426387293"/>
      <w:bookmarkStart w:id="41715" w:name="_Toc426388696"/>
      <w:bookmarkStart w:id="41716" w:name="_Toc426390100"/>
      <w:bookmarkStart w:id="41717" w:name="_Toc426391504"/>
      <w:bookmarkStart w:id="41718" w:name="_Toc426392908"/>
      <w:bookmarkStart w:id="41719" w:name="_Toc426394311"/>
      <w:bookmarkStart w:id="41720" w:name="_Toc427825896"/>
      <w:bookmarkStart w:id="41721" w:name="_Toc427853709"/>
      <w:bookmarkStart w:id="41722" w:name="_Toc427855949"/>
      <w:bookmarkStart w:id="41723" w:name="_Toc427858150"/>
      <w:bookmarkEnd w:id="41713"/>
      <w:bookmarkEnd w:id="41714"/>
      <w:bookmarkEnd w:id="41715"/>
      <w:bookmarkEnd w:id="41716"/>
      <w:bookmarkEnd w:id="41717"/>
      <w:bookmarkEnd w:id="41718"/>
      <w:bookmarkEnd w:id="41719"/>
      <w:bookmarkEnd w:id="41720"/>
      <w:bookmarkEnd w:id="41721"/>
      <w:bookmarkEnd w:id="41722"/>
      <w:bookmarkEnd w:id="41723"/>
    </w:p>
    <w:p w14:paraId="70FA9BB5" w14:textId="22072764" w:rsidR="00771F9B" w:rsidRPr="00771F9B" w:rsidDel="000F3692" w:rsidRDefault="00771F9B">
      <w:pPr>
        <w:rPr>
          <w:del w:id="41724" w:author="Ramasubramani, Hariharan" w:date="2015-07-20T15:56:00Z"/>
          <w:b/>
        </w:rPr>
        <w:pPrChange w:id="41725" w:author="Ramasubramani, Hariharan" w:date="2015-07-27T20:55:00Z">
          <w:pPr>
            <w:pStyle w:val="BlockComment"/>
          </w:pPr>
        </w:pPrChange>
      </w:pPr>
      <w:del w:id="41726" w:author="Ramasubramani, Hariharan" w:date="2015-07-20T15:56:00Z">
        <w:r w:rsidDel="000F3692">
          <w:rPr>
            <w:b/>
          </w:rPr>
          <w:delText xml:space="preserve">Associate to Package </w:delText>
        </w:r>
        <w:r w:rsidRPr="0077132D" w:rsidDel="000F3692">
          <w:rPr>
            <w:b/>
          </w:rPr>
          <w:delText>Screen Fig: 5.</w:delText>
        </w:r>
        <w:r w:rsidDel="000F3692">
          <w:rPr>
            <w:b/>
          </w:rPr>
          <w:delText>d</w:delText>
        </w:r>
        <w:r w:rsidRPr="0077132D" w:rsidDel="000F3692">
          <w:rPr>
            <w:b/>
          </w:rPr>
          <w:delText xml:space="preserve"> Functionality:</w:delText>
        </w:r>
        <w:bookmarkStart w:id="41727" w:name="_Toc426385890"/>
        <w:bookmarkStart w:id="41728" w:name="_Toc426387294"/>
        <w:bookmarkStart w:id="41729" w:name="_Toc426388697"/>
        <w:bookmarkStart w:id="41730" w:name="_Toc426390101"/>
        <w:bookmarkStart w:id="41731" w:name="_Toc426391505"/>
        <w:bookmarkStart w:id="41732" w:name="_Toc426392909"/>
        <w:bookmarkStart w:id="41733" w:name="_Toc426394312"/>
        <w:bookmarkStart w:id="41734" w:name="_Toc427825897"/>
        <w:bookmarkStart w:id="41735" w:name="_Toc427853710"/>
        <w:bookmarkStart w:id="41736" w:name="_Toc427855950"/>
        <w:bookmarkStart w:id="41737" w:name="_Toc427858151"/>
        <w:bookmarkEnd w:id="41727"/>
        <w:bookmarkEnd w:id="41728"/>
        <w:bookmarkEnd w:id="41729"/>
        <w:bookmarkEnd w:id="41730"/>
        <w:bookmarkEnd w:id="41731"/>
        <w:bookmarkEnd w:id="41732"/>
        <w:bookmarkEnd w:id="41733"/>
        <w:bookmarkEnd w:id="41734"/>
        <w:bookmarkEnd w:id="41735"/>
        <w:bookmarkEnd w:id="41736"/>
        <w:bookmarkEnd w:id="41737"/>
      </w:del>
    </w:p>
    <w:p w14:paraId="756FA0FD" w14:textId="78EBF2DF" w:rsidR="00771F9B" w:rsidDel="000F3692" w:rsidRDefault="00771F9B">
      <w:pPr>
        <w:rPr>
          <w:del w:id="41738" w:author="Ramasubramani, Hariharan" w:date="2015-07-20T15:56:00Z"/>
        </w:rPr>
        <w:pPrChange w:id="41739" w:author="Ramasubramani, Hariharan" w:date="2015-07-27T20:55:00Z">
          <w:pPr>
            <w:pStyle w:val="BlockComment"/>
          </w:pPr>
        </w:pPrChange>
      </w:pPr>
      <w:del w:id="41740" w:author="Ramasubramani, Hariharan" w:date="2015-07-20T15:56:00Z">
        <w:r w:rsidDel="000F3692">
          <w:delText xml:space="preserve">Clicking the Associate to Package </w:delText>
        </w:r>
        <w:r w:rsidRPr="00542C5A" w:rsidDel="000F3692">
          <w:delText xml:space="preserve">button </w:delText>
        </w:r>
        <w:r w:rsidDel="000F3692">
          <w:delText xml:space="preserve">on the Create Forms Rule Screen (Fig: 5.a) </w:delText>
        </w:r>
        <w:r w:rsidRPr="00542C5A" w:rsidDel="000F3692">
          <w:delText xml:space="preserve">will </w:delText>
        </w:r>
        <w:r w:rsidDel="000F3692">
          <w:delText xml:space="preserve">display the Associate to Package </w:delText>
        </w:r>
        <w:r w:rsidRPr="00542C5A" w:rsidDel="000F3692">
          <w:delText>screen an</w:delText>
        </w:r>
        <w:r w:rsidDel="000F3692">
          <w:delText xml:space="preserve">d allow the </w:delText>
        </w:r>
        <w:r w:rsidR="00C1396C" w:rsidDel="000F3692">
          <w:delText xml:space="preserve">user to associate the Form to multiple </w:delText>
        </w:r>
        <w:r w:rsidDel="000F3692">
          <w:delText>Package</w:delText>
        </w:r>
        <w:r w:rsidR="00C1396C" w:rsidDel="000F3692">
          <w:delText>s</w:delText>
        </w:r>
        <w:r w:rsidDel="000F3692">
          <w:delText>.</w:delText>
        </w:r>
        <w:bookmarkStart w:id="41741" w:name="_Toc426385891"/>
        <w:bookmarkStart w:id="41742" w:name="_Toc426387295"/>
        <w:bookmarkStart w:id="41743" w:name="_Toc426388698"/>
        <w:bookmarkStart w:id="41744" w:name="_Toc426390102"/>
        <w:bookmarkStart w:id="41745" w:name="_Toc426391506"/>
        <w:bookmarkStart w:id="41746" w:name="_Toc426392910"/>
        <w:bookmarkStart w:id="41747" w:name="_Toc426394313"/>
        <w:bookmarkStart w:id="41748" w:name="_Toc427825898"/>
        <w:bookmarkStart w:id="41749" w:name="_Toc427853711"/>
        <w:bookmarkStart w:id="41750" w:name="_Toc427855951"/>
        <w:bookmarkStart w:id="41751" w:name="_Toc427858152"/>
        <w:bookmarkEnd w:id="41741"/>
        <w:bookmarkEnd w:id="41742"/>
        <w:bookmarkEnd w:id="41743"/>
        <w:bookmarkEnd w:id="41744"/>
        <w:bookmarkEnd w:id="41745"/>
        <w:bookmarkEnd w:id="41746"/>
        <w:bookmarkEnd w:id="41747"/>
        <w:bookmarkEnd w:id="41748"/>
        <w:bookmarkEnd w:id="41749"/>
        <w:bookmarkEnd w:id="41750"/>
        <w:bookmarkEnd w:id="41751"/>
      </w:del>
    </w:p>
    <w:p w14:paraId="7013CF6C" w14:textId="1BEECF6B" w:rsidR="00B92D7D" w:rsidDel="000F3692" w:rsidRDefault="00BD41F8">
      <w:pPr>
        <w:rPr>
          <w:del w:id="41752" w:author="Ramasubramani, Hariharan" w:date="2015-07-20T15:56:00Z"/>
        </w:rPr>
        <w:pPrChange w:id="41753" w:author="Ramasubramani, Hariharan" w:date="2015-07-27T20:55:00Z">
          <w:pPr>
            <w:pStyle w:val="BlockComment"/>
          </w:pPr>
        </w:pPrChange>
      </w:pPr>
      <w:del w:id="41754" w:author="Ramasubramani, Hariharan" w:date="2015-07-20T15:56:00Z">
        <w:r w:rsidDel="000F3692">
          <w:delText xml:space="preserve">Association </w:delText>
        </w:r>
        <w:r w:rsidR="00B92D7D" w:rsidDel="000F3692">
          <w:delText>Effective Date will default to the Life Effective Date of the Form, unless that date is prior to the Package Effective Date. In that case it will Default to the Package Effective Date.</w:delText>
        </w:r>
        <w:bookmarkStart w:id="41755" w:name="_Toc426385892"/>
        <w:bookmarkStart w:id="41756" w:name="_Toc426387296"/>
        <w:bookmarkStart w:id="41757" w:name="_Toc426388699"/>
        <w:bookmarkStart w:id="41758" w:name="_Toc426390103"/>
        <w:bookmarkStart w:id="41759" w:name="_Toc426391507"/>
        <w:bookmarkStart w:id="41760" w:name="_Toc426392911"/>
        <w:bookmarkStart w:id="41761" w:name="_Toc426394314"/>
        <w:bookmarkStart w:id="41762" w:name="_Toc427825899"/>
        <w:bookmarkStart w:id="41763" w:name="_Toc427853712"/>
        <w:bookmarkStart w:id="41764" w:name="_Toc427855952"/>
        <w:bookmarkStart w:id="41765" w:name="_Toc427858153"/>
        <w:bookmarkEnd w:id="41755"/>
        <w:bookmarkEnd w:id="41756"/>
        <w:bookmarkEnd w:id="41757"/>
        <w:bookmarkEnd w:id="41758"/>
        <w:bookmarkEnd w:id="41759"/>
        <w:bookmarkEnd w:id="41760"/>
        <w:bookmarkEnd w:id="41761"/>
        <w:bookmarkEnd w:id="41762"/>
        <w:bookmarkEnd w:id="41763"/>
        <w:bookmarkEnd w:id="41764"/>
        <w:bookmarkEnd w:id="41765"/>
      </w:del>
    </w:p>
    <w:p w14:paraId="38F07DFD" w14:textId="4AEDC59D" w:rsidR="00B92D7D" w:rsidDel="000F3692" w:rsidRDefault="00BD41F8">
      <w:pPr>
        <w:rPr>
          <w:del w:id="41766" w:author="Ramasubramani, Hariharan" w:date="2015-07-20T15:56:00Z"/>
        </w:rPr>
        <w:pPrChange w:id="41767" w:author="Ramasubramani, Hariharan" w:date="2015-07-27T20:55:00Z">
          <w:pPr>
            <w:pStyle w:val="BlockComment"/>
          </w:pPr>
        </w:pPrChange>
      </w:pPr>
      <w:del w:id="41768" w:author="Ramasubramani, Hariharan" w:date="2015-07-20T15:56:00Z">
        <w:r w:rsidDel="000F3692">
          <w:delText xml:space="preserve">If an Association </w:delText>
        </w:r>
        <w:r w:rsidR="00B92D7D" w:rsidDel="000F3692">
          <w:delText xml:space="preserve">Effective Date or </w:delText>
        </w:r>
        <w:r w:rsidDel="000F3692">
          <w:delText xml:space="preserve">Association </w:delText>
        </w:r>
        <w:r w:rsidR="00B92D7D" w:rsidDel="000F3692">
          <w:delText xml:space="preserve">Expiration Date manually entered falls outside </w:delText>
        </w:r>
        <w:r w:rsidDel="000F3692">
          <w:delText xml:space="preserve">of the range </w:delText>
        </w:r>
        <w:r w:rsidR="00B92D7D" w:rsidDel="000F3692">
          <w:delText>of the Package Effective Date or Package Expiration Date, it will result in a validation error.</w:delText>
        </w:r>
        <w:bookmarkStart w:id="41769" w:name="_Toc426385893"/>
        <w:bookmarkStart w:id="41770" w:name="_Toc426387297"/>
        <w:bookmarkStart w:id="41771" w:name="_Toc426388700"/>
        <w:bookmarkStart w:id="41772" w:name="_Toc426390104"/>
        <w:bookmarkStart w:id="41773" w:name="_Toc426391508"/>
        <w:bookmarkStart w:id="41774" w:name="_Toc426392912"/>
        <w:bookmarkStart w:id="41775" w:name="_Toc426394315"/>
        <w:bookmarkStart w:id="41776" w:name="_Toc427825900"/>
        <w:bookmarkStart w:id="41777" w:name="_Toc427853713"/>
        <w:bookmarkStart w:id="41778" w:name="_Toc427855953"/>
        <w:bookmarkStart w:id="41779" w:name="_Toc427858154"/>
        <w:bookmarkEnd w:id="41769"/>
        <w:bookmarkEnd w:id="41770"/>
        <w:bookmarkEnd w:id="41771"/>
        <w:bookmarkEnd w:id="41772"/>
        <w:bookmarkEnd w:id="41773"/>
        <w:bookmarkEnd w:id="41774"/>
        <w:bookmarkEnd w:id="41775"/>
        <w:bookmarkEnd w:id="41776"/>
        <w:bookmarkEnd w:id="41777"/>
        <w:bookmarkEnd w:id="41778"/>
        <w:bookmarkEnd w:id="41779"/>
      </w:del>
    </w:p>
    <w:p w14:paraId="41A64900" w14:textId="16F5484A" w:rsidR="00C1396C" w:rsidDel="000F3692" w:rsidRDefault="00771F9B">
      <w:pPr>
        <w:rPr>
          <w:del w:id="41780" w:author="Ramasubramani, Hariharan" w:date="2015-07-20T15:56:00Z"/>
        </w:rPr>
        <w:pPrChange w:id="41781" w:author="Ramasubramani, Hariharan" w:date="2015-07-27T20:55:00Z">
          <w:pPr>
            <w:pStyle w:val="BlockComment"/>
          </w:pPr>
        </w:pPrChange>
      </w:pPr>
      <w:del w:id="41782" w:author="Ramasubramani, Hariharan" w:date="2015-07-20T15:56:00Z">
        <w:r w:rsidDel="000F3692">
          <w:delText>After selecting the appropriate Package</w:delText>
        </w:r>
        <w:r w:rsidR="00C1396C" w:rsidDel="000F3692">
          <w:delText xml:space="preserve"> Name, Effective Date and ExpirationDate</w:delText>
        </w:r>
        <w:r w:rsidDel="000F3692">
          <w:delText xml:space="preserve"> to associate the Form to, clicking </w:delText>
        </w:r>
        <w:r w:rsidR="00C1396C" w:rsidDel="000F3692">
          <w:delText>Add will populate the grid with the newly associated Package information.  This action can be performed multiple times to associate the Form to additional Packages.</w:delText>
        </w:r>
        <w:bookmarkStart w:id="41783" w:name="_Toc426385894"/>
        <w:bookmarkStart w:id="41784" w:name="_Toc426387298"/>
        <w:bookmarkStart w:id="41785" w:name="_Toc426388701"/>
        <w:bookmarkStart w:id="41786" w:name="_Toc426390105"/>
        <w:bookmarkStart w:id="41787" w:name="_Toc426391509"/>
        <w:bookmarkStart w:id="41788" w:name="_Toc426392913"/>
        <w:bookmarkStart w:id="41789" w:name="_Toc426394316"/>
        <w:bookmarkStart w:id="41790" w:name="_Toc427825901"/>
        <w:bookmarkStart w:id="41791" w:name="_Toc427853714"/>
        <w:bookmarkStart w:id="41792" w:name="_Toc427855954"/>
        <w:bookmarkStart w:id="41793" w:name="_Toc427858155"/>
        <w:bookmarkEnd w:id="41783"/>
        <w:bookmarkEnd w:id="41784"/>
        <w:bookmarkEnd w:id="41785"/>
        <w:bookmarkEnd w:id="41786"/>
        <w:bookmarkEnd w:id="41787"/>
        <w:bookmarkEnd w:id="41788"/>
        <w:bookmarkEnd w:id="41789"/>
        <w:bookmarkEnd w:id="41790"/>
        <w:bookmarkEnd w:id="41791"/>
        <w:bookmarkEnd w:id="41792"/>
        <w:bookmarkEnd w:id="41793"/>
      </w:del>
    </w:p>
    <w:p w14:paraId="56801041" w14:textId="08824D71" w:rsidR="00771F9B" w:rsidDel="000F3692" w:rsidRDefault="00C1396C">
      <w:pPr>
        <w:rPr>
          <w:del w:id="41794" w:author="Ramasubramani, Hariharan" w:date="2015-07-20T15:56:00Z"/>
        </w:rPr>
        <w:pPrChange w:id="41795" w:author="Ramasubramani, Hariharan" w:date="2015-07-27T20:55:00Z">
          <w:pPr>
            <w:pStyle w:val="BlockComment"/>
          </w:pPr>
        </w:pPrChange>
      </w:pPr>
      <w:del w:id="41796" w:author="Ramasubramani, Hariharan" w:date="2015-07-20T15:56:00Z">
        <w:r w:rsidDel="000F3692">
          <w:delText xml:space="preserve">Clicking Done </w:delText>
        </w:r>
        <w:r w:rsidR="00771F9B" w:rsidDel="000F3692">
          <w:delText>will save the</w:delText>
        </w:r>
        <w:r w:rsidR="00A86D40" w:rsidDel="000F3692">
          <w:delText xml:space="preserve"> </w:delText>
        </w:r>
        <w:r w:rsidDel="000F3692">
          <w:delText xml:space="preserve">Package </w:delText>
        </w:r>
        <w:r w:rsidR="00771F9B" w:rsidDel="000F3692">
          <w:delText>association</w:delText>
        </w:r>
        <w:r w:rsidDel="000F3692">
          <w:delText>s</w:delText>
        </w:r>
        <w:r w:rsidR="00771F9B" w:rsidDel="000F3692">
          <w:delText xml:space="preserve"> and return the user to the Create Forms Rule screen.</w:delText>
        </w:r>
        <w:r w:rsidR="007E54AF" w:rsidDel="000F3692">
          <w:delText xml:space="preserve">  An alert (Fig: 5.e) will be displayed to the user informing them that the Form has been associated to the selected packages(s) last in the Form ordering and that the Form order can be modified in the Modify Package screen.</w:delText>
        </w:r>
        <w:bookmarkStart w:id="41797" w:name="_Toc426385895"/>
        <w:bookmarkStart w:id="41798" w:name="_Toc426387299"/>
        <w:bookmarkStart w:id="41799" w:name="_Toc426388702"/>
        <w:bookmarkStart w:id="41800" w:name="_Toc426390106"/>
        <w:bookmarkStart w:id="41801" w:name="_Toc426391510"/>
        <w:bookmarkStart w:id="41802" w:name="_Toc426392914"/>
        <w:bookmarkStart w:id="41803" w:name="_Toc426394317"/>
        <w:bookmarkStart w:id="41804" w:name="_Toc427825902"/>
        <w:bookmarkStart w:id="41805" w:name="_Toc427853715"/>
        <w:bookmarkStart w:id="41806" w:name="_Toc427855955"/>
        <w:bookmarkStart w:id="41807" w:name="_Toc427858156"/>
        <w:bookmarkEnd w:id="41797"/>
        <w:bookmarkEnd w:id="41798"/>
        <w:bookmarkEnd w:id="41799"/>
        <w:bookmarkEnd w:id="41800"/>
        <w:bookmarkEnd w:id="41801"/>
        <w:bookmarkEnd w:id="41802"/>
        <w:bookmarkEnd w:id="41803"/>
        <w:bookmarkEnd w:id="41804"/>
        <w:bookmarkEnd w:id="41805"/>
        <w:bookmarkEnd w:id="41806"/>
        <w:bookmarkEnd w:id="41807"/>
      </w:del>
    </w:p>
    <w:p w14:paraId="09FC81AE" w14:textId="11E738FE" w:rsidR="00771F9B" w:rsidDel="000F3692" w:rsidRDefault="00771F9B">
      <w:pPr>
        <w:rPr>
          <w:ins w:id="41808" w:author="Liberty Mutual" w:date="2015-04-29T19:31:00Z"/>
          <w:del w:id="41809" w:author="Ramasubramani, Hariharan" w:date="2015-07-20T15:56:00Z"/>
        </w:rPr>
        <w:pPrChange w:id="41810" w:author="Ramasubramani, Hariharan" w:date="2015-07-27T20:55:00Z">
          <w:pPr>
            <w:pStyle w:val="BlockComment"/>
          </w:pPr>
        </w:pPrChange>
      </w:pPr>
      <w:del w:id="41811" w:author="Ramasubramani, Hariharan" w:date="2015-07-20T15:56:00Z">
        <w:r w:rsidDel="000F3692">
          <w:delText>Clicking Cancel will return the user to the Create Forms Rule screen without associating any Packages to the Form.</w:delText>
        </w:r>
      </w:del>
      <w:bookmarkStart w:id="41812" w:name="_Toc426385896"/>
      <w:bookmarkStart w:id="41813" w:name="_Toc426387300"/>
      <w:bookmarkStart w:id="41814" w:name="_Toc426388703"/>
      <w:bookmarkStart w:id="41815" w:name="_Toc426390107"/>
      <w:bookmarkStart w:id="41816" w:name="_Toc426391511"/>
      <w:bookmarkStart w:id="41817" w:name="_Toc426392915"/>
      <w:bookmarkStart w:id="41818" w:name="_Toc426394318"/>
      <w:bookmarkStart w:id="41819" w:name="_Toc427825903"/>
      <w:bookmarkStart w:id="41820" w:name="_Toc427853716"/>
      <w:bookmarkStart w:id="41821" w:name="_Toc427855956"/>
      <w:bookmarkStart w:id="41822" w:name="_Toc427858157"/>
      <w:bookmarkEnd w:id="41812"/>
      <w:bookmarkEnd w:id="41813"/>
      <w:bookmarkEnd w:id="41814"/>
      <w:bookmarkEnd w:id="41815"/>
      <w:bookmarkEnd w:id="41816"/>
      <w:bookmarkEnd w:id="41817"/>
      <w:bookmarkEnd w:id="41818"/>
      <w:bookmarkEnd w:id="41819"/>
      <w:bookmarkEnd w:id="41820"/>
      <w:bookmarkEnd w:id="41821"/>
      <w:bookmarkEnd w:id="41822"/>
    </w:p>
    <w:p w14:paraId="42A754BF" w14:textId="077EFCAD" w:rsidR="006A596A" w:rsidRPr="00542C5A" w:rsidDel="000F3692" w:rsidRDefault="006A596A">
      <w:pPr>
        <w:rPr>
          <w:del w:id="41823" w:author="Ramasubramani, Hariharan" w:date="2015-07-20T15:56:00Z"/>
        </w:rPr>
        <w:pPrChange w:id="41824" w:author="Ramasubramani, Hariharan" w:date="2015-07-27T20:55:00Z">
          <w:pPr>
            <w:pStyle w:val="BlockComment"/>
          </w:pPr>
        </w:pPrChange>
      </w:pPr>
      <w:bookmarkStart w:id="41825" w:name="_Toc426385897"/>
      <w:bookmarkStart w:id="41826" w:name="_Toc426387301"/>
      <w:bookmarkStart w:id="41827" w:name="_Toc426388704"/>
      <w:bookmarkStart w:id="41828" w:name="_Toc426390108"/>
      <w:bookmarkStart w:id="41829" w:name="_Toc426391512"/>
      <w:bookmarkStart w:id="41830" w:name="_Toc426392916"/>
      <w:bookmarkStart w:id="41831" w:name="_Toc426394319"/>
      <w:bookmarkStart w:id="41832" w:name="_Toc427825904"/>
      <w:bookmarkStart w:id="41833" w:name="_Toc427853717"/>
      <w:bookmarkStart w:id="41834" w:name="_Toc427855957"/>
      <w:bookmarkStart w:id="41835" w:name="_Toc427858158"/>
      <w:bookmarkEnd w:id="41825"/>
      <w:bookmarkEnd w:id="41826"/>
      <w:bookmarkEnd w:id="41827"/>
      <w:bookmarkEnd w:id="41828"/>
      <w:bookmarkEnd w:id="41829"/>
      <w:bookmarkEnd w:id="41830"/>
      <w:bookmarkEnd w:id="41831"/>
      <w:bookmarkEnd w:id="41832"/>
      <w:bookmarkEnd w:id="41833"/>
      <w:bookmarkEnd w:id="41834"/>
      <w:bookmarkEnd w:id="41835"/>
    </w:p>
    <w:p w14:paraId="5EBF9706" w14:textId="2DB0280E" w:rsidR="00F13BB5" w:rsidDel="000F3692" w:rsidRDefault="00F13BB5">
      <w:pPr>
        <w:rPr>
          <w:del w:id="41836" w:author="Ramasubramani, Hariharan" w:date="2015-07-20T15:56:00Z"/>
          <w:rFonts w:cstheme="minorHAnsi"/>
          <w:color w:val="000000" w:themeColor="text1"/>
        </w:rPr>
        <w:pPrChange w:id="41837" w:author="Ramasubramani, Hariharan" w:date="2015-07-27T20:55:00Z">
          <w:pPr>
            <w:pStyle w:val="ListParagraph"/>
            <w:spacing w:after="60"/>
            <w:ind w:left="0" w:firstLine="0"/>
          </w:pPr>
        </w:pPrChange>
      </w:pPr>
      <w:bookmarkStart w:id="41838" w:name="_Toc426385898"/>
      <w:bookmarkStart w:id="41839" w:name="_Toc426387302"/>
      <w:bookmarkStart w:id="41840" w:name="_Toc426388705"/>
      <w:bookmarkStart w:id="41841" w:name="_Toc426390109"/>
      <w:bookmarkStart w:id="41842" w:name="_Toc426391513"/>
      <w:bookmarkStart w:id="41843" w:name="_Toc426392917"/>
      <w:bookmarkStart w:id="41844" w:name="_Toc426394320"/>
      <w:bookmarkStart w:id="41845" w:name="_Toc427825905"/>
      <w:bookmarkStart w:id="41846" w:name="_Toc427853718"/>
      <w:bookmarkStart w:id="41847" w:name="_Toc427855958"/>
      <w:bookmarkStart w:id="41848" w:name="_Toc427858159"/>
      <w:bookmarkEnd w:id="41838"/>
      <w:bookmarkEnd w:id="41839"/>
      <w:bookmarkEnd w:id="41840"/>
      <w:bookmarkEnd w:id="41841"/>
      <w:bookmarkEnd w:id="41842"/>
      <w:bookmarkEnd w:id="41843"/>
      <w:bookmarkEnd w:id="41844"/>
      <w:bookmarkEnd w:id="41845"/>
      <w:bookmarkEnd w:id="41846"/>
      <w:bookmarkEnd w:id="41847"/>
      <w:bookmarkEnd w:id="41848"/>
    </w:p>
    <w:p w14:paraId="469B345F" w14:textId="69200D46" w:rsidR="00F13BB5" w:rsidDel="000F3692" w:rsidRDefault="00F13BB5">
      <w:pPr>
        <w:rPr>
          <w:del w:id="41849" w:author="Ramasubramani, Hariharan" w:date="2015-07-20T15:56:00Z"/>
        </w:rPr>
        <w:pPrChange w:id="41850" w:author="Ramasubramani, Hariharan" w:date="2015-07-27T20:55:00Z">
          <w:pPr>
            <w:pStyle w:val="Note"/>
            <w:shd w:val="clear" w:color="auto" w:fill="FFC000"/>
          </w:pPr>
        </w:pPrChange>
      </w:pPr>
      <w:del w:id="41851" w:author="Ramasubramani, Hariharan" w:date="2015-07-20T15:56:00Z">
        <w:r w:rsidDel="000F3692">
          <w:delText xml:space="preserve">Note: The “Query Exception Date” is actually not a date, but the actual type of the exception. Also, based on feedback; Form#, Revision Date, and Form Description will be added to the top of the screen for context. </w:delText>
        </w:r>
        <w:bookmarkStart w:id="41852" w:name="_Toc426385899"/>
        <w:bookmarkStart w:id="41853" w:name="_Toc426387303"/>
        <w:bookmarkStart w:id="41854" w:name="_Toc426388706"/>
        <w:bookmarkStart w:id="41855" w:name="_Toc426390110"/>
        <w:bookmarkStart w:id="41856" w:name="_Toc426391514"/>
        <w:bookmarkStart w:id="41857" w:name="_Toc426392918"/>
        <w:bookmarkStart w:id="41858" w:name="_Toc426394321"/>
        <w:bookmarkStart w:id="41859" w:name="_Toc427825906"/>
        <w:bookmarkStart w:id="41860" w:name="_Toc427853719"/>
        <w:bookmarkStart w:id="41861" w:name="_Toc427855959"/>
        <w:bookmarkStart w:id="41862" w:name="_Toc427858160"/>
        <w:bookmarkEnd w:id="41852"/>
        <w:bookmarkEnd w:id="41853"/>
        <w:bookmarkEnd w:id="41854"/>
        <w:bookmarkEnd w:id="41855"/>
        <w:bookmarkEnd w:id="41856"/>
        <w:bookmarkEnd w:id="41857"/>
        <w:bookmarkEnd w:id="41858"/>
        <w:bookmarkEnd w:id="41859"/>
        <w:bookmarkEnd w:id="41860"/>
        <w:bookmarkEnd w:id="41861"/>
        <w:bookmarkEnd w:id="41862"/>
      </w:del>
    </w:p>
    <w:p w14:paraId="4554BF48" w14:textId="0DAA15AB" w:rsidR="00BD41F8" w:rsidDel="000F3692" w:rsidRDefault="00BD41F8">
      <w:pPr>
        <w:rPr>
          <w:del w:id="41863" w:author="Ramasubramani, Hariharan" w:date="2015-07-20T15:56:00Z"/>
        </w:rPr>
        <w:pPrChange w:id="41864" w:author="Ramasubramani, Hariharan" w:date="2015-07-27T20:55:00Z">
          <w:pPr>
            <w:pStyle w:val="Note"/>
            <w:shd w:val="clear" w:color="auto" w:fill="FFC000"/>
          </w:pPr>
        </w:pPrChange>
      </w:pPr>
      <w:del w:id="41865" w:author="Ramasubramani, Hariharan" w:date="2015-07-20T15:56:00Z">
        <w:r w:rsidDel="000F3692">
          <w:delText>Change Effective Date and Expiration Date labels and column headers to more accurately reflect Association Effective Date and Association Expiration Date.</w:delText>
        </w:r>
        <w:bookmarkStart w:id="41866" w:name="_Toc426385900"/>
        <w:bookmarkStart w:id="41867" w:name="_Toc426387304"/>
        <w:bookmarkStart w:id="41868" w:name="_Toc426388707"/>
        <w:bookmarkStart w:id="41869" w:name="_Toc426390111"/>
        <w:bookmarkStart w:id="41870" w:name="_Toc426391515"/>
        <w:bookmarkStart w:id="41871" w:name="_Toc426392919"/>
        <w:bookmarkStart w:id="41872" w:name="_Toc426394322"/>
        <w:bookmarkStart w:id="41873" w:name="_Toc427825907"/>
        <w:bookmarkStart w:id="41874" w:name="_Toc427853720"/>
        <w:bookmarkStart w:id="41875" w:name="_Toc427855960"/>
        <w:bookmarkStart w:id="41876" w:name="_Toc427858161"/>
        <w:bookmarkEnd w:id="41866"/>
        <w:bookmarkEnd w:id="41867"/>
        <w:bookmarkEnd w:id="41868"/>
        <w:bookmarkEnd w:id="41869"/>
        <w:bookmarkEnd w:id="41870"/>
        <w:bookmarkEnd w:id="41871"/>
        <w:bookmarkEnd w:id="41872"/>
        <w:bookmarkEnd w:id="41873"/>
        <w:bookmarkEnd w:id="41874"/>
        <w:bookmarkEnd w:id="41875"/>
        <w:bookmarkEnd w:id="41876"/>
      </w:del>
    </w:p>
    <w:p w14:paraId="7D5D337B" w14:textId="510DEF6D" w:rsidR="00F13BB5" w:rsidDel="000F3692" w:rsidRDefault="00F13BB5">
      <w:pPr>
        <w:rPr>
          <w:del w:id="41877" w:author="Ramasubramani, Hariharan" w:date="2015-07-20T15:56:00Z"/>
          <w:rFonts w:cstheme="minorHAnsi"/>
          <w:color w:val="000000" w:themeColor="text1"/>
        </w:rPr>
        <w:pPrChange w:id="41878" w:author="Ramasubramani, Hariharan" w:date="2015-07-27T20:55:00Z">
          <w:pPr>
            <w:pStyle w:val="ListParagraph"/>
            <w:spacing w:after="60"/>
            <w:ind w:left="0" w:firstLine="0"/>
          </w:pPr>
        </w:pPrChange>
      </w:pPr>
      <w:bookmarkStart w:id="41879" w:name="_Toc426385901"/>
      <w:bookmarkStart w:id="41880" w:name="_Toc426387305"/>
      <w:bookmarkStart w:id="41881" w:name="_Toc426388708"/>
      <w:bookmarkStart w:id="41882" w:name="_Toc426390112"/>
      <w:bookmarkStart w:id="41883" w:name="_Toc426391516"/>
      <w:bookmarkStart w:id="41884" w:name="_Toc426392920"/>
      <w:bookmarkStart w:id="41885" w:name="_Toc426394323"/>
      <w:bookmarkStart w:id="41886" w:name="_Toc427825908"/>
      <w:bookmarkStart w:id="41887" w:name="_Toc427853721"/>
      <w:bookmarkStart w:id="41888" w:name="_Toc427855961"/>
      <w:bookmarkStart w:id="41889" w:name="_Toc427858162"/>
      <w:bookmarkEnd w:id="41879"/>
      <w:bookmarkEnd w:id="41880"/>
      <w:bookmarkEnd w:id="41881"/>
      <w:bookmarkEnd w:id="41882"/>
      <w:bookmarkEnd w:id="41883"/>
      <w:bookmarkEnd w:id="41884"/>
      <w:bookmarkEnd w:id="41885"/>
      <w:bookmarkEnd w:id="41886"/>
      <w:bookmarkEnd w:id="41887"/>
      <w:bookmarkEnd w:id="41888"/>
      <w:bookmarkEnd w:id="41889"/>
    </w:p>
    <w:p w14:paraId="69C1FF94" w14:textId="389FBAA0" w:rsidR="008F01E1" w:rsidDel="0063529D" w:rsidRDefault="008F01E1">
      <w:pPr>
        <w:rPr>
          <w:ins w:id="41890" w:author="Liberty Mutual" w:date="2015-04-28T15:14:00Z"/>
          <w:del w:id="41891" w:author="Ramasubramani, Hariharan" w:date="2015-07-27T20:55:00Z"/>
          <w:rFonts w:cstheme="minorHAnsi"/>
          <w:color w:val="000000" w:themeColor="text1"/>
        </w:rPr>
        <w:pPrChange w:id="41892" w:author="Ramasubramani, Hariharan" w:date="2015-07-27T20:55:00Z">
          <w:pPr>
            <w:pStyle w:val="ListParagraph"/>
            <w:spacing w:after="60"/>
            <w:ind w:left="1440" w:firstLine="720"/>
          </w:pPr>
        </w:pPrChange>
      </w:pPr>
      <w:bookmarkStart w:id="41893" w:name="_Toc427825909"/>
      <w:bookmarkStart w:id="41894" w:name="_Toc427853722"/>
      <w:bookmarkStart w:id="41895" w:name="_Toc427855962"/>
      <w:bookmarkStart w:id="41896" w:name="_Toc427858163"/>
      <w:bookmarkEnd w:id="41893"/>
      <w:bookmarkEnd w:id="41894"/>
      <w:bookmarkEnd w:id="41895"/>
      <w:bookmarkEnd w:id="41896"/>
    </w:p>
    <w:p w14:paraId="2F6FF77B" w14:textId="62C74BBD" w:rsidR="008F01E1" w:rsidDel="0063529D" w:rsidRDefault="008F01E1">
      <w:pPr>
        <w:rPr>
          <w:ins w:id="41897" w:author="Liberty Mutual" w:date="2015-04-28T15:14:00Z"/>
          <w:del w:id="41898" w:author="Ramasubramani, Hariharan" w:date="2015-07-27T20:55:00Z"/>
          <w:rFonts w:cstheme="minorHAnsi"/>
          <w:color w:val="000000" w:themeColor="text1"/>
        </w:rPr>
        <w:pPrChange w:id="41899" w:author="Ramasubramani, Hariharan" w:date="2015-07-27T20:55:00Z">
          <w:pPr>
            <w:pStyle w:val="ListParagraph"/>
            <w:spacing w:after="60"/>
            <w:ind w:left="1440" w:firstLine="720"/>
          </w:pPr>
        </w:pPrChange>
      </w:pPr>
      <w:bookmarkStart w:id="41900" w:name="_Toc426385903"/>
      <w:bookmarkStart w:id="41901" w:name="_Toc426387307"/>
      <w:bookmarkStart w:id="41902" w:name="_Toc426388710"/>
      <w:bookmarkStart w:id="41903" w:name="_Toc426390114"/>
      <w:bookmarkStart w:id="41904" w:name="_Toc426391518"/>
      <w:bookmarkStart w:id="41905" w:name="_Toc426392922"/>
      <w:bookmarkStart w:id="41906" w:name="_Toc426394325"/>
      <w:bookmarkStart w:id="41907" w:name="_Toc427825910"/>
      <w:bookmarkStart w:id="41908" w:name="_Toc427853723"/>
      <w:bookmarkStart w:id="41909" w:name="_Toc427855963"/>
      <w:bookmarkStart w:id="41910" w:name="_Toc427858164"/>
      <w:bookmarkEnd w:id="41900"/>
      <w:bookmarkEnd w:id="41901"/>
      <w:bookmarkEnd w:id="41902"/>
      <w:bookmarkEnd w:id="41903"/>
      <w:bookmarkEnd w:id="41904"/>
      <w:bookmarkEnd w:id="41905"/>
      <w:bookmarkEnd w:id="41906"/>
      <w:bookmarkEnd w:id="41907"/>
      <w:bookmarkEnd w:id="41908"/>
      <w:bookmarkEnd w:id="41909"/>
      <w:bookmarkEnd w:id="41910"/>
    </w:p>
    <w:p w14:paraId="78A3D532" w14:textId="12B173AB" w:rsidR="00CC6928" w:rsidDel="0063529D" w:rsidRDefault="008F01E1">
      <w:pPr>
        <w:rPr>
          <w:del w:id="41911" w:author="Ramasubramani, Hariharan" w:date="2015-07-27T20:55:00Z"/>
          <w:rFonts w:cstheme="minorHAnsi"/>
          <w:color w:val="000000" w:themeColor="text1"/>
        </w:rPr>
        <w:pPrChange w:id="41912" w:author="Ramasubramani, Hariharan" w:date="2015-07-27T20:55:00Z">
          <w:pPr>
            <w:pStyle w:val="ListParagraph"/>
            <w:spacing w:after="60"/>
            <w:ind w:left="1440" w:firstLine="720"/>
          </w:pPr>
        </w:pPrChange>
      </w:pPr>
      <w:ins w:id="41913" w:author="Liberty Mutual" w:date="2015-04-28T15:14:00Z">
        <w:del w:id="41914" w:author="Ramasubramani, Hariharan" w:date="2015-07-27T20:54:00Z">
          <w:r w:rsidDel="0063529D">
            <w:rPr>
              <w:rFonts w:cstheme="minorHAnsi"/>
              <w:noProof/>
              <w:color w:val="000000" w:themeColor="text1"/>
            </w:rPr>
            <w:drawing>
              <wp:inline distT="0" distB="0" distL="0" distR="0" wp14:anchorId="075864CB" wp14:editId="305879A5">
                <wp:extent cx="3810000" cy="981075"/>
                <wp:effectExtent l="0" t="0" r="0"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810000" cy="981075"/>
                        </a:xfrm>
                        <a:prstGeom prst="rect">
                          <a:avLst/>
                        </a:prstGeom>
                        <a:noFill/>
                        <a:ln>
                          <a:noFill/>
                        </a:ln>
                      </pic:spPr>
                    </pic:pic>
                  </a:graphicData>
                </a:graphic>
              </wp:inline>
            </w:drawing>
          </w:r>
        </w:del>
      </w:ins>
      <w:bookmarkStart w:id="41915" w:name="_Toc426385904"/>
      <w:bookmarkStart w:id="41916" w:name="_Toc426387308"/>
      <w:bookmarkStart w:id="41917" w:name="_Toc426388711"/>
      <w:bookmarkStart w:id="41918" w:name="_Toc426390115"/>
      <w:bookmarkStart w:id="41919" w:name="_Toc426391519"/>
      <w:bookmarkStart w:id="41920" w:name="_Toc426392923"/>
      <w:bookmarkStart w:id="41921" w:name="_Toc426394326"/>
      <w:bookmarkStart w:id="41922" w:name="_Toc427825911"/>
      <w:bookmarkStart w:id="41923" w:name="_Toc427853724"/>
      <w:bookmarkStart w:id="41924" w:name="_Toc427855964"/>
      <w:bookmarkStart w:id="41925" w:name="_Toc427858165"/>
      <w:bookmarkEnd w:id="41915"/>
      <w:bookmarkEnd w:id="41916"/>
      <w:bookmarkEnd w:id="41917"/>
      <w:bookmarkEnd w:id="41918"/>
      <w:bookmarkEnd w:id="41919"/>
      <w:bookmarkEnd w:id="41920"/>
      <w:bookmarkEnd w:id="41921"/>
      <w:bookmarkEnd w:id="41922"/>
      <w:bookmarkEnd w:id="41923"/>
      <w:bookmarkEnd w:id="41924"/>
      <w:bookmarkEnd w:id="41925"/>
    </w:p>
    <w:p w14:paraId="1AD7FEDA" w14:textId="7C3FE4C8" w:rsidR="00CC6928" w:rsidDel="0063529D" w:rsidRDefault="00CC6928">
      <w:pPr>
        <w:rPr>
          <w:del w:id="41926" w:author="Ramasubramani, Hariharan" w:date="2015-07-27T20:54:00Z"/>
          <w:rFonts w:cstheme="minorHAnsi"/>
          <w:color w:val="000000" w:themeColor="text1"/>
        </w:rPr>
        <w:pPrChange w:id="41927" w:author="Ramasubramani, Hariharan" w:date="2015-07-27T20:55:00Z">
          <w:pPr>
            <w:pStyle w:val="ListParagraph"/>
            <w:spacing w:after="60"/>
            <w:ind w:left="1440" w:firstLine="720"/>
          </w:pPr>
        </w:pPrChange>
      </w:pPr>
      <w:del w:id="41928" w:author="Ramasubramani, Hariharan" w:date="2015-07-27T20:54:00Z">
        <w:r w:rsidDel="0063529D">
          <w:rPr>
            <w:rFonts w:cstheme="minorHAnsi"/>
            <w:color w:val="000000" w:themeColor="text1"/>
          </w:rPr>
          <w:delText xml:space="preserve">Fig: </w:delText>
        </w:r>
      </w:del>
      <w:del w:id="41929" w:author="Ramasubramani, Hariharan" w:date="2015-07-20T16:22:00Z">
        <w:r w:rsidDel="00D060D6">
          <w:rPr>
            <w:rFonts w:cstheme="minorHAnsi"/>
            <w:color w:val="000000" w:themeColor="text1"/>
          </w:rPr>
          <w:delText>5</w:delText>
        </w:r>
      </w:del>
      <w:del w:id="41930" w:author="Ramasubramani, Hariharan" w:date="2015-07-27T20:54:00Z">
        <w:r w:rsidDel="0063529D">
          <w:rPr>
            <w:rFonts w:cstheme="minorHAnsi"/>
            <w:color w:val="000000" w:themeColor="text1"/>
          </w:rPr>
          <w:delText>.</w:delText>
        </w:r>
      </w:del>
      <w:del w:id="41931" w:author="Ramasubramani, Hariharan" w:date="2015-07-20T16:22:00Z">
        <w:r w:rsidDel="00D060D6">
          <w:rPr>
            <w:rFonts w:cstheme="minorHAnsi"/>
            <w:color w:val="000000" w:themeColor="text1"/>
          </w:rPr>
          <w:delText>e</w:delText>
        </w:r>
      </w:del>
      <w:del w:id="41932" w:author="Ramasubramani, Hariharan" w:date="2015-07-27T20:54:00Z">
        <w:r w:rsidDel="0063529D">
          <w:rPr>
            <w:rFonts w:cstheme="minorHAnsi"/>
            <w:color w:val="000000" w:themeColor="text1"/>
          </w:rPr>
          <w:delText xml:space="preserve"> – Associate to Package </w:delText>
        </w:r>
        <w:r w:rsidR="007E54AF" w:rsidDel="0063529D">
          <w:rPr>
            <w:rFonts w:cstheme="minorHAnsi"/>
            <w:color w:val="000000" w:themeColor="text1"/>
          </w:rPr>
          <w:delText>Alert</w:delText>
        </w:r>
        <w:bookmarkStart w:id="41933" w:name="_Toc426385905"/>
        <w:bookmarkStart w:id="41934" w:name="_Toc426387309"/>
        <w:bookmarkStart w:id="41935" w:name="_Toc426388712"/>
        <w:bookmarkStart w:id="41936" w:name="_Toc426390116"/>
        <w:bookmarkStart w:id="41937" w:name="_Toc426391520"/>
        <w:bookmarkStart w:id="41938" w:name="_Toc426392924"/>
        <w:bookmarkStart w:id="41939" w:name="_Toc426394327"/>
        <w:bookmarkStart w:id="41940" w:name="_Toc427825912"/>
        <w:bookmarkStart w:id="41941" w:name="_Toc427853725"/>
        <w:bookmarkStart w:id="41942" w:name="_Toc427855965"/>
        <w:bookmarkStart w:id="41943" w:name="_Toc427858166"/>
        <w:bookmarkEnd w:id="41933"/>
        <w:bookmarkEnd w:id="41934"/>
        <w:bookmarkEnd w:id="41935"/>
        <w:bookmarkEnd w:id="41936"/>
        <w:bookmarkEnd w:id="41937"/>
        <w:bookmarkEnd w:id="41938"/>
        <w:bookmarkEnd w:id="41939"/>
        <w:bookmarkEnd w:id="41940"/>
        <w:bookmarkEnd w:id="41941"/>
        <w:bookmarkEnd w:id="41942"/>
        <w:bookmarkEnd w:id="41943"/>
      </w:del>
    </w:p>
    <w:p w14:paraId="37DA1C02" w14:textId="67D45894" w:rsidR="00F37483" w:rsidRPr="00F37483" w:rsidDel="00E85B18" w:rsidRDefault="00F37483">
      <w:pPr>
        <w:rPr>
          <w:del w:id="41944" w:author="Ramasubramani, Hariharan" w:date="2015-07-27T20:56:00Z"/>
          <w:rFonts w:cstheme="minorHAnsi"/>
          <w:color w:val="000000" w:themeColor="text1"/>
        </w:rPr>
        <w:pPrChange w:id="41945" w:author="Ramasubramani, Hariharan" w:date="2015-07-27T20:55:00Z">
          <w:pPr>
            <w:spacing w:after="60"/>
            <w:ind w:firstLine="0"/>
          </w:pPr>
        </w:pPrChange>
      </w:pPr>
      <w:bookmarkStart w:id="41946" w:name="_Toc426385906"/>
      <w:bookmarkStart w:id="41947" w:name="_Toc426387310"/>
      <w:bookmarkStart w:id="41948" w:name="_Toc426388713"/>
      <w:bookmarkStart w:id="41949" w:name="_Toc426390117"/>
      <w:bookmarkStart w:id="41950" w:name="_Toc426391521"/>
      <w:bookmarkStart w:id="41951" w:name="_Toc426392925"/>
      <w:bookmarkStart w:id="41952" w:name="_Toc426394328"/>
      <w:bookmarkStart w:id="41953" w:name="_Toc427825913"/>
      <w:bookmarkStart w:id="41954" w:name="_Toc427853726"/>
      <w:bookmarkStart w:id="41955" w:name="_Toc427855966"/>
      <w:bookmarkStart w:id="41956" w:name="_Toc427858167"/>
      <w:bookmarkEnd w:id="41946"/>
      <w:bookmarkEnd w:id="41947"/>
      <w:bookmarkEnd w:id="41948"/>
      <w:bookmarkEnd w:id="41949"/>
      <w:bookmarkEnd w:id="41950"/>
      <w:bookmarkEnd w:id="41951"/>
      <w:bookmarkEnd w:id="41952"/>
      <w:bookmarkEnd w:id="41953"/>
      <w:bookmarkEnd w:id="41954"/>
      <w:bookmarkEnd w:id="41955"/>
      <w:bookmarkEnd w:id="41956"/>
    </w:p>
    <w:p w14:paraId="7D941D8E" w14:textId="77777777" w:rsidR="0000779E" w:rsidRPr="00E629FE" w:rsidRDefault="0000779E" w:rsidP="0000779E">
      <w:pPr>
        <w:pStyle w:val="Heading1"/>
        <w:keepNext/>
        <w:numPr>
          <w:ilvl w:val="0"/>
          <w:numId w:val="28"/>
        </w:numPr>
        <w:pBdr>
          <w:bottom w:val="none" w:sz="0" w:space="0" w:color="auto"/>
        </w:pBdr>
        <w:shd w:val="pct12" w:color="auto" w:fill="auto"/>
        <w:overflowPunct w:val="0"/>
        <w:autoSpaceDE w:val="0"/>
        <w:autoSpaceDN w:val="0"/>
        <w:adjustRightInd w:val="0"/>
        <w:spacing w:before="240" w:after="60"/>
        <w:textAlignment w:val="baseline"/>
        <w:rPr>
          <w:ins w:id="41957" w:author="Ramasubramani, Hariharan" w:date="2015-07-20T17:43:00Z"/>
          <w:rFonts w:asciiTheme="minorHAnsi" w:hAnsiTheme="minorHAnsi" w:cstheme="minorHAnsi"/>
          <w:color w:val="000000" w:themeColor="text1"/>
        </w:rPr>
      </w:pPr>
      <w:bookmarkStart w:id="41958" w:name="_Toc427858168"/>
      <w:ins w:id="41959" w:author="Ramasubramani, Hariharan" w:date="2015-07-20T17:43:00Z">
        <w:r w:rsidRPr="00E629FE">
          <w:rPr>
            <w:rFonts w:asciiTheme="minorHAnsi" w:hAnsiTheme="minorHAnsi" w:cstheme="minorHAnsi"/>
            <w:color w:val="000000" w:themeColor="text1"/>
          </w:rPr>
          <w:t>Create/Modify Record</w:t>
        </w:r>
        <w:bookmarkEnd w:id="41958"/>
        <w:r w:rsidRPr="00E629FE">
          <w:rPr>
            <w:rFonts w:asciiTheme="minorHAnsi" w:hAnsiTheme="minorHAnsi" w:cstheme="minorHAnsi"/>
            <w:color w:val="000000" w:themeColor="text1"/>
          </w:rPr>
          <w:t xml:space="preserve"> </w:t>
        </w:r>
      </w:ins>
    </w:p>
    <w:p w14:paraId="363ED609" w14:textId="77777777" w:rsidR="0000779E" w:rsidRDefault="0000779E" w:rsidP="0000779E">
      <w:pPr>
        <w:spacing w:after="60"/>
        <w:ind w:firstLine="0"/>
        <w:contextualSpacing/>
        <w:rPr>
          <w:ins w:id="41960" w:author="Ramasubramani, Hariharan" w:date="2015-07-20T17:43:00Z"/>
          <w:rFonts w:cstheme="minorHAnsi"/>
          <w:i/>
          <w:color w:val="000000" w:themeColor="text1"/>
        </w:rPr>
      </w:pPr>
    </w:p>
    <w:p w14:paraId="23A5DE14" w14:textId="0B377662" w:rsidR="0000779E" w:rsidRPr="00FB1020" w:rsidRDefault="0000779E" w:rsidP="0000779E">
      <w:pPr>
        <w:overflowPunct w:val="0"/>
        <w:autoSpaceDE w:val="0"/>
        <w:autoSpaceDN w:val="0"/>
        <w:spacing w:after="60"/>
        <w:ind w:firstLine="720"/>
        <w:textAlignment w:val="baseline"/>
        <w:rPr>
          <w:ins w:id="41961" w:author="Ramasubramani, Hariharan" w:date="2015-07-20T17:43:00Z"/>
          <w:rFonts w:cstheme="minorHAnsi"/>
          <w:color w:val="000000" w:themeColor="text1"/>
        </w:rPr>
      </w:pPr>
      <w:ins w:id="41962" w:author="Ramasubramani, Hariharan" w:date="2015-07-20T17:43:00Z">
        <w:r w:rsidRPr="00FB1020">
          <w:rPr>
            <w:rFonts w:cstheme="minorHAnsi"/>
            <w:color w:val="000000" w:themeColor="text1"/>
          </w:rPr>
          <w:t>The main navigation Records tab is where all functions related to Record is performed.  From this</w:t>
        </w:r>
        <w:r w:rsidR="00121A71">
          <w:rPr>
            <w:rFonts w:cstheme="minorHAnsi"/>
            <w:color w:val="000000" w:themeColor="text1"/>
          </w:rPr>
          <w:t xml:space="preserve"> tab user can create new record</w:t>
        </w:r>
        <w:r w:rsidRPr="00FB1020">
          <w:rPr>
            <w:rFonts w:cstheme="minorHAnsi"/>
            <w:color w:val="000000" w:themeColor="text1"/>
          </w:rPr>
          <w:t xml:space="preserve"> and </w:t>
        </w:r>
      </w:ins>
      <w:ins w:id="41963" w:author="Ramasubramani, Hariharan" w:date="2015-07-22T18:11:00Z">
        <w:r w:rsidR="00ED087E">
          <w:rPr>
            <w:rFonts w:cstheme="minorHAnsi"/>
            <w:color w:val="000000" w:themeColor="text1"/>
          </w:rPr>
          <w:t>modify</w:t>
        </w:r>
      </w:ins>
      <w:ins w:id="41964" w:author="Ramasubramani, Hariharan" w:date="2015-07-20T17:43:00Z">
        <w:r w:rsidRPr="00FB1020">
          <w:rPr>
            <w:rFonts w:cstheme="minorHAnsi"/>
            <w:color w:val="000000" w:themeColor="text1"/>
          </w:rPr>
          <w:t xml:space="preserve"> </w:t>
        </w:r>
        <w:r>
          <w:rPr>
            <w:rFonts w:cstheme="minorHAnsi"/>
            <w:color w:val="000000" w:themeColor="text1"/>
          </w:rPr>
          <w:t xml:space="preserve">existing </w:t>
        </w:r>
        <w:r w:rsidRPr="00FB1020">
          <w:rPr>
            <w:rFonts w:cstheme="minorHAnsi"/>
            <w:color w:val="000000" w:themeColor="text1"/>
          </w:rPr>
          <w:t>record</w:t>
        </w:r>
        <w:r>
          <w:rPr>
            <w:rFonts w:cstheme="minorHAnsi"/>
            <w:color w:val="000000" w:themeColor="text1"/>
          </w:rPr>
          <w:t>. (Modify Record link)</w:t>
        </w:r>
        <w:r w:rsidRPr="00FB1020">
          <w:rPr>
            <w:rFonts w:cstheme="minorHAnsi"/>
            <w:color w:val="000000" w:themeColor="text1"/>
          </w:rPr>
          <w:t>.</w:t>
        </w:r>
        <w:r w:rsidRPr="00FB1020">
          <w:rPr>
            <w:rFonts w:cstheme="minorHAnsi"/>
            <w:color w:val="000000" w:themeColor="text1"/>
          </w:rPr>
          <w:br/>
        </w:r>
      </w:ins>
      <w:ins w:id="41965" w:author="Ramasubramani, Hariharan" w:date="2015-08-20T10:46:00Z">
        <w:r w:rsidR="00684256">
          <w:rPr>
            <w:noProof/>
          </w:rPr>
          <w:drawing>
            <wp:inline distT="0" distB="0" distL="0" distR="0" wp14:anchorId="798C1A2F" wp14:editId="471B3781">
              <wp:extent cx="6858000" cy="3607769"/>
              <wp:effectExtent l="0" t="0" r="0" b="0"/>
              <wp:docPr id="114" name="Picture 114" descr="C:\Users\n0262988\AppData\Local\Microsoft\Windows\Temporary Internet Files\Content.Word\Record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0262988\AppData\Local\Microsoft\Windows\Temporary Internet Files\Content.Word\RecordHome.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858000" cy="3607769"/>
                      </a:xfrm>
                      <a:prstGeom prst="rect">
                        <a:avLst/>
                      </a:prstGeom>
                      <a:noFill/>
                      <a:ln>
                        <a:noFill/>
                      </a:ln>
                    </pic:spPr>
                  </pic:pic>
                </a:graphicData>
              </a:graphic>
            </wp:inline>
          </w:drawing>
        </w:r>
      </w:ins>
      <w:ins w:id="41966" w:author="Ramasubramani, Hariharan" w:date="2015-07-20T17:43:00Z">
        <w:r w:rsidRPr="00FB1020">
          <w:rPr>
            <w:rFonts w:cstheme="minorHAnsi"/>
            <w:color w:val="000000" w:themeColor="text1"/>
          </w:rPr>
          <w:br/>
        </w:r>
      </w:ins>
    </w:p>
    <w:p w14:paraId="2D4571B2" w14:textId="6D23F86B" w:rsidR="00174AE9" w:rsidRDefault="000E6A4D" w:rsidP="0000779E">
      <w:pPr>
        <w:overflowPunct w:val="0"/>
        <w:autoSpaceDE w:val="0"/>
        <w:autoSpaceDN w:val="0"/>
        <w:spacing w:after="60"/>
        <w:ind w:left="2880" w:firstLine="720"/>
        <w:textAlignment w:val="baseline"/>
        <w:rPr>
          <w:ins w:id="41967" w:author="Ramasubramani, Hariharan" w:date="2015-07-22T14:35:00Z"/>
          <w:rFonts w:cstheme="minorHAnsi"/>
          <w:color w:val="000000" w:themeColor="text1"/>
        </w:rPr>
      </w:pPr>
      <w:ins w:id="41968" w:author="Ramasubramani, Hariharan" w:date="2015-07-20T17:43:00Z">
        <w:r>
          <w:rPr>
            <w:rFonts w:cstheme="minorHAnsi"/>
            <w:color w:val="000000" w:themeColor="text1"/>
          </w:rPr>
          <w:t>Fig: 3</w:t>
        </w:r>
        <w:r w:rsidR="0000779E" w:rsidRPr="00FB1020">
          <w:rPr>
            <w:rFonts w:cstheme="minorHAnsi"/>
            <w:color w:val="000000" w:themeColor="text1"/>
          </w:rPr>
          <w:t>.a – Record Home/Create Record Screen.</w:t>
        </w:r>
        <w:r w:rsidR="0000779E" w:rsidRPr="00FB1020">
          <w:rPr>
            <w:rFonts w:cstheme="minorHAnsi"/>
            <w:color w:val="000000" w:themeColor="text1"/>
          </w:rPr>
          <w:br/>
        </w:r>
      </w:ins>
    </w:p>
    <w:p w14:paraId="17FE06B4" w14:textId="77777777" w:rsidR="00174AE9" w:rsidRDefault="00174AE9">
      <w:pPr>
        <w:rPr>
          <w:ins w:id="41969" w:author="Ramasubramani, Hariharan" w:date="2015-07-22T14:35:00Z"/>
          <w:rFonts w:cstheme="minorHAnsi"/>
          <w:color w:val="000000" w:themeColor="text1"/>
        </w:rPr>
      </w:pPr>
      <w:ins w:id="41970" w:author="Ramasubramani, Hariharan" w:date="2015-07-22T14:35:00Z">
        <w:r>
          <w:rPr>
            <w:rFonts w:cstheme="minorHAnsi"/>
            <w:color w:val="000000" w:themeColor="text1"/>
          </w:rPr>
          <w:br w:type="page"/>
        </w:r>
      </w:ins>
    </w:p>
    <w:p w14:paraId="5C2777A1" w14:textId="77777777" w:rsidR="0000779E" w:rsidRDefault="0000779E" w:rsidP="0000779E">
      <w:pPr>
        <w:pStyle w:val="Heading2"/>
        <w:numPr>
          <w:ilvl w:val="1"/>
          <w:numId w:val="28"/>
        </w:numPr>
        <w:rPr>
          <w:ins w:id="41971" w:author="Ramasubramani, Hariharan" w:date="2015-07-20T17:43:00Z"/>
        </w:rPr>
      </w:pPr>
      <w:ins w:id="41972" w:author="Ramasubramani, Hariharan" w:date="2015-07-20T17:43:00Z">
        <w:r>
          <w:t xml:space="preserve"> </w:t>
        </w:r>
        <w:bookmarkStart w:id="41973" w:name="_Toc427858169"/>
        <w:r>
          <w:t>Create Record</w:t>
        </w:r>
        <w:bookmarkEnd w:id="41973"/>
        <w:r>
          <w:t xml:space="preserve"> </w:t>
        </w:r>
      </w:ins>
    </w:p>
    <w:p w14:paraId="71253DA4" w14:textId="77777777" w:rsidR="0000779E" w:rsidRDefault="0000779E" w:rsidP="0000779E">
      <w:pPr>
        <w:spacing w:after="60"/>
        <w:contextualSpacing/>
        <w:rPr>
          <w:ins w:id="41974" w:author="Ramasubramani, Hariharan" w:date="2015-07-20T17:43:00Z"/>
          <w:rFonts w:cstheme="minorHAnsi"/>
          <w:color w:val="000000" w:themeColor="text1"/>
        </w:rPr>
      </w:pPr>
      <w:ins w:id="41975" w:author="Ramasubramani, Hariharan" w:date="2015-07-20T17:43:00Z">
        <w:r>
          <w:rPr>
            <w:rFonts w:cstheme="minorHAnsi"/>
            <w:color w:val="000000" w:themeColor="text1"/>
          </w:rPr>
          <w:t xml:space="preserve">    </w:t>
        </w:r>
      </w:ins>
    </w:p>
    <w:p w14:paraId="3CBABAD5" w14:textId="77777777" w:rsidR="0000779E" w:rsidRDefault="0000779E" w:rsidP="0000779E">
      <w:pPr>
        <w:pStyle w:val="ListParagraph"/>
        <w:numPr>
          <w:ilvl w:val="3"/>
          <w:numId w:val="28"/>
        </w:numPr>
        <w:overflowPunct w:val="0"/>
        <w:autoSpaceDE w:val="0"/>
        <w:autoSpaceDN w:val="0"/>
        <w:spacing w:after="60"/>
        <w:textAlignment w:val="baseline"/>
        <w:rPr>
          <w:ins w:id="41976" w:author="Ramasubramani, Hariharan" w:date="2015-07-20T17:43:00Z"/>
          <w:rFonts w:cstheme="minorHAnsi"/>
          <w:color w:val="000000" w:themeColor="text1"/>
        </w:rPr>
      </w:pPr>
      <w:ins w:id="41977" w:author="Ramasubramani, Hariharan" w:date="2015-07-20T17:43:00Z">
        <w:r>
          <w:rPr>
            <w:rFonts w:cstheme="minorHAnsi"/>
            <w:color w:val="000000" w:themeColor="text1"/>
          </w:rPr>
          <w:t xml:space="preserve">  Create Record Screen Functionality</w:t>
        </w:r>
        <w:r>
          <w:rPr>
            <w:rFonts w:cstheme="minorHAnsi"/>
            <w:color w:val="000000" w:themeColor="text1"/>
          </w:rPr>
          <w:br/>
        </w:r>
      </w:ins>
    </w:p>
    <w:p w14:paraId="629E59C4" w14:textId="7FADCF01" w:rsidR="0000779E" w:rsidRPr="00CD1E8A" w:rsidRDefault="0000779E">
      <w:pPr>
        <w:pStyle w:val="ListParagraph"/>
        <w:numPr>
          <w:ilvl w:val="4"/>
          <w:numId w:val="52"/>
        </w:numPr>
        <w:overflowPunct w:val="0"/>
        <w:autoSpaceDE w:val="0"/>
        <w:autoSpaceDN w:val="0"/>
        <w:spacing w:after="60"/>
        <w:textAlignment w:val="baseline"/>
        <w:rPr>
          <w:ins w:id="41978" w:author="Ramasubramani, Hariharan" w:date="2015-07-20T17:43:00Z"/>
          <w:rFonts w:cstheme="minorHAnsi"/>
          <w:color w:val="000000" w:themeColor="text1"/>
          <w:rPrChange w:id="41979" w:author="Ramasubramani, Hariharan" w:date="2015-07-21T09:30:00Z">
            <w:rPr>
              <w:ins w:id="41980" w:author="Ramasubramani, Hariharan" w:date="2015-07-20T17:43:00Z"/>
            </w:rPr>
          </w:rPrChange>
        </w:rPr>
        <w:pPrChange w:id="41981" w:author="Ramasubramani, Hariharan" w:date="2015-07-21T09:30:00Z">
          <w:pPr>
            <w:pStyle w:val="ListParagraph"/>
            <w:numPr>
              <w:ilvl w:val="4"/>
              <w:numId w:val="28"/>
            </w:numPr>
            <w:tabs>
              <w:tab w:val="num" w:pos="2232"/>
            </w:tabs>
            <w:overflowPunct w:val="0"/>
            <w:autoSpaceDE w:val="0"/>
            <w:autoSpaceDN w:val="0"/>
            <w:spacing w:after="60"/>
            <w:ind w:left="2232" w:hanging="792"/>
            <w:textAlignment w:val="baseline"/>
          </w:pPr>
        </w:pPrChange>
      </w:pPr>
      <w:ins w:id="41982" w:author="Ramasubramani, Hariharan" w:date="2015-07-20T17:43:00Z">
        <w:r w:rsidRPr="00CD1E8A">
          <w:rPr>
            <w:rFonts w:cstheme="minorHAnsi"/>
            <w:color w:val="000000" w:themeColor="text1"/>
            <w:rPrChange w:id="41983" w:author="Ramasubramani, Hariharan" w:date="2015-07-21T09:30:00Z">
              <w:rPr/>
            </w:rPrChange>
          </w:rPr>
          <w:t xml:space="preserve">If values are selected from the Classification drop-down, the Sub-Classification values </w:t>
        </w:r>
      </w:ins>
      <w:ins w:id="41984" w:author="Ramasubramani, Hariharan" w:date="2015-07-21T12:50:00Z">
        <w:r w:rsidR="00121A71">
          <w:rPr>
            <w:rFonts w:cstheme="minorHAnsi"/>
            <w:color w:val="000000" w:themeColor="text1"/>
          </w:rPr>
          <w:t>shall</w:t>
        </w:r>
      </w:ins>
      <w:ins w:id="41985" w:author="Ramasubramani, Hariharan" w:date="2015-07-20T17:43:00Z">
        <w:r w:rsidRPr="00CD1E8A">
          <w:rPr>
            <w:rFonts w:cstheme="minorHAnsi"/>
            <w:color w:val="000000" w:themeColor="text1"/>
            <w:rPrChange w:id="41986" w:author="Ramasubramani, Hariharan" w:date="2015-07-21T09:30:00Z">
              <w:rPr/>
            </w:rPrChange>
          </w:rPr>
          <w:t xml:space="preserve"> be filtered based on the Classification values.  If values are selected from the Sub-</w:t>
        </w:r>
      </w:ins>
      <w:ins w:id="41987" w:author="Ramasubramani, Hariharan" w:date="2015-08-03T10:12:00Z">
        <w:r w:rsidR="004B3C6A" w:rsidRPr="00CB367C">
          <w:rPr>
            <w:rFonts w:cstheme="minorHAnsi"/>
            <w:color w:val="000000" w:themeColor="text1"/>
          </w:rPr>
          <w:t>Classification</w:t>
        </w:r>
      </w:ins>
      <w:ins w:id="41988" w:author="Ramasubramani, Hariharan" w:date="2015-07-20T17:43:00Z">
        <w:r w:rsidRPr="00CD1E8A">
          <w:rPr>
            <w:rFonts w:cstheme="minorHAnsi"/>
            <w:color w:val="000000" w:themeColor="text1"/>
            <w:rPrChange w:id="41989" w:author="Ramasubramani, Hariharan" w:date="2015-07-21T09:30:00Z">
              <w:rPr/>
            </w:rPrChange>
          </w:rPr>
          <w:t xml:space="preserve"> drop-down prior to choosing values in the Classification drop-down, values in the Classification drop-down </w:t>
        </w:r>
      </w:ins>
      <w:ins w:id="41990" w:author="Ramasubramani, Hariharan" w:date="2015-07-21T12:50:00Z">
        <w:r w:rsidR="00121A71">
          <w:rPr>
            <w:rFonts w:cstheme="minorHAnsi"/>
            <w:color w:val="000000" w:themeColor="text1"/>
          </w:rPr>
          <w:t>shall</w:t>
        </w:r>
      </w:ins>
      <w:ins w:id="41991" w:author="Ramasubramani, Hariharan" w:date="2015-07-20T17:43:00Z">
        <w:r w:rsidRPr="00CD1E8A">
          <w:rPr>
            <w:rFonts w:cstheme="minorHAnsi"/>
            <w:color w:val="000000" w:themeColor="text1"/>
            <w:rPrChange w:id="41992" w:author="Ramasubramani, Hariharan" w:date="2015-07-21T09:30:00Z">
              <w:rPr/>
            </w:rPrChange>
          </w:rPr>
          <w:t xml:space="preserve"> be filtered based on the Sub-Classification values chosen.</w:t>
        </w:r>
      </w:ins>
    </w:p>
    <w:p w14:paraId="6FE68C9E" w14:textId="77777777" w:rsidR="0000779E" w:rsidRDefault="0000779E">
      <w:pPr>
        <w:pStyle w:val="ListParagraph"/>
        <w:numPr>
          <w:ilvl w:val="4"/>
          <w:numId w:val="53"/>
        </w:numPr>
        <w:overflowPunct w:val="0"/>
        <w:autoSpaceDE w:val="0"/>
        <w:autoSpaceDN w:val="0"/>
        <w:spacing w:after="60"/>
        <w:textAlignment w:val="baseline"/>
        <w:rPr>
          <w:ins w:id="41993" w:author="Ramasubramani, Hariharan" w:date="2015-08-19T14:34:00Z"/>
          <w:rFonts w:cstheme="minorHAnsi"/>
          <w:color w:val="000000" w:themeColor="text1"/>
        </w:rPr>
        <w:pPrChange w:id="41994" w:author="Ramasubramani, Hariharan" w:date="2015-07-21T09:30:00Z">
          <w:pPr>
            <w:pStyle w:val="ListParagraph"/>
            <w:numPr>
              <w:ilvl w:val="4"/>
              <w:numId w:val="28"/>
            </w:numPr>
            <w:tabs>
              <w:tab w:val="num" w:pos="2232"/>
            </w:tabs>
            <w:overflowPunct w:val="0"/>
            <w:autoSpaceDE w:val="0"/>
            <w:autoSpaceDN w:val="0"/>
            <w:spacing w:after="60"/>
            <w:ind w:left="2232" w:hanging="792"/>
            <w:textAlignment w:val="baseline"/>
          </w:pPr>
        </w:pPrChange>
      </w:pPr>
      <w:ins w:id="41995" w:author="Ramasubramani, Hariharan" w:date="2015-07-20T17:43:00Z">
        <w:r w:rsidRPr="00CD1E8A">
          <w:rPr>
            <w:rFonts w:cstheme="minorHAnsi"/>
            <w:color w:val="000000" w:themeColor="text1"/>
            <w:rPrChange w:id="41996" w:author="Ramasubramani, Hariharan" w:date="2015-07-21T09:30:00Z">
              <w:rPr/>
            </w:rPrChange>
          </w:rPr>
          <w:t>If N/A is selected in NPPI/PCI designation no other options can be selected.  If values other than N/A are selected, N/A cannot be selected.</w:t>
        </w:r>
      </w:ins>
    </w:p>
    <w:p w14:paraId="762B608A" w14:textId="6FC32752" w:rsidR="0000779E" w:rsidRDefault="0000779E">
      <w:pPr>
        <w:pStyle w:val="ListParagraph"/>
        <w:numPr>
          <w:ilvl w:val="4"/>
          <w:numId w:val="61"/>
        </w:numPr>
        <w:overflowPunct w:val="0"/>
        <w:autoSpaceDE w:val="0"/>
        <w:autoSpaceDN w:val="0"/>
        <w:spacing w:after="60"/>
        <w:textAlignment w:val="baseline"/>
        <w:rPr>
          <w:ins w:id="41997" w:author="Ramasubramani, Hariharan" w:date="2015-08-19T14:50:00Z"/>
          <w:rFonts w:cstheme="minorHAnsi"/>
          <w:color w:val="000000" w:themeColor="text1"/>
        </w:rPr>
        <w:pPrChange w:id="41998" w:author="Ramasubramani, Hariharan" w:date="2015-07-21T09:32:00Z">
          <w:pPr>
            <w:pStyle w:val="ListParagraph"/>
            <w:numPr>
              <w:ilvl w:val="4"/>
              <w:numId w:val="28"/>
            </w:numPr>
            <w:tabs>
              <w:tab w:val="num" w:pos="2232"/>
            </w:tabs>
            <w:overflowPunct w:val="0"/>
            <w:autoSpaceDE w:val="0"/>
            <w:autoSpaceDN w:val="0"/>
            <w:spacing w:after="60"/>
            <w:ind w:left="2232" w:hanging="792"/>
            <w:textAlignment w:val="baseline"/>
          </w:pPr>
        </w:pPrChange>
      </w:pPr>
      <w:ins w:id="41999" w:author="Ramasubramani, Hariharan" w:date="2015-07-20T17:43:00Z">
        <w:r w:rsidRPr="00FE7B59">
          <w:rPr>
            <w:rFonts w:cstheme="minorHAnsi"/>
            <w:color w:val="000000" w:themeColor="text1"/>
            <w:rPrChange w:id="42000" w:author="Ramasubramani, Hariharan" w:date="2015-07-21T09:32:00Z">
              <w:rPr/>
            </w:rPrChange>
          </w:rPr>
          <w:t xml:space="preserve">Clicking Save </w:t>
        </w:r>
      </w:ins>
      <w:ins w:id="42001" w:author="Ramasubramani, Hariharan" w:date="2015-07-21T12:50:00Z">
        <w:r w:rsidR="00121A71" w:rsidRPr="00FE7B59">
          <w:rPr>
            <w:rFonts w:cstheme="minorHAnsi"/>
            <w:color w:val="000000" w:themeColor="text1"/>
          </w:rPr>
          <w:t>shall</w:t>
        </w:r>
      </w:ins>
      <w:ins w:id="42002" w:author="Ramasubramani, Hariharan" w:date="2015-07-20T17:43:00Z">
        <w:r w:rsidRPr="00FE7B59">
          <w:rPr>
            <w:rFonts w:cstheme="minorHAnsi"/>
            <w:color w:val="000000" w:themeColor="text1"/>
            <w:rPrChange w:id="42003" w:author="Ramasubramani, Hariharan" w:date="2015-07-21T09:32:00Z">
              <w:rPr/>
            </w:rPrChange>
          </w:rPr>
          <w:t xml:space="preserve"> run validations against this screen and save Record information if validations </w:t>
        </w:r>
      </w:ins>
      <w:ins w:id="42004" w:author="Ramasubramani, Hariharan" w:date="2015-07-22T14:13:00Z">
        <w:r w:rsidR="00CE5CA7">
          <w:rPr>
            <w:rFonts w:cstheme="minorHAnsi"/>
            <w:color w:val="000000" w:themeColor="text1"/>
          </w:rPr>
          <w:t xml:space="preserve">are </w:t>
        </w:r>
      </w:ins>
      <w:ins w:id="42005" w:author="Ramasubramani, Hariharan" w:date="2015-07-20T17:43:00Z">
        <w:r w:rsidRPr="00FE7B59">
          <w:rPr>
            <w:rFonts w:cstheme="minorHAnsi"/>
            <w:color w:val="000000" w:themeColor="text1"/>
            <w:rPrChange w:id="42006" w:author="Ramasubramani, Hariharan" w:date="2015-07-21T09:32:00Z">
              <w:rPr/>
            </w:rPrChange>
          </w:rPr>
          <w:t xml:space="preserve">pass.  If any validation fails, </w:t>
        </w:r>
      </w:ins>
      <w:ins w:id="42007" w:author="Ramasubramani, Hariharan" w:date="2015-08-19T14:53:00Z">
        <w:r w:rsidR="001D0986" w:rsidRPr="001D0986">
          <w:rPr>
            <w:rFonts w:cstheme="minorHAnsi"/>
            <w:color w:val="000000" w:themeColor="text1"/>
          </w:rPr>
          <w:t>the error shall be displayed as noted in section 1.1.1.1.</w:t>
        </w:r>
      </w:ins>
    </w:p>
    <w:p w14:paraId="0D37893C" w14:textId="14B73D5B" w:rsidR="00BC4461" w:rsidRPr="00BC4461" w:rsidRDefault="00BC4461">
      <w:pPr>
        <w:pStyle w:val="ListParagraph"/>
        <w:numPr>
          <w:ilvl w:val="4"/>
          <w:numId w:val="144"/>
        </w:numPr>
        <w:overflowPunct w:val="0"/>
        <w:autoSpaceDE w:val="0"/>
        <w:autoSpaceDN w:val="0"/>
        <w:spacing w:after="60"/>
        <w:textAlignment w:val="baseline"/>
        <w:rPr>
          <w:ins w:id="42008" w:author="Ramasubramani, Hariharan" w:date="2015-07-20T17:43:00Z"/>
          <w:rFonts w:cstheme="minorHAnsi"/>
          <w:color w:val="000000" w:themeColor="text1"/>
          <w:rPrChange w:id="42009" w:author="Ramasubramani, Hariharan" w:date="2015-08-19T14:51:00Z">
            <w:rPr>
              <w:ins w:id="42010" w:author="Ramasubramani, Hariharan" w:date="2015-07-20T17:43:00Z"/>
            </w:rPr>
          </w:rPrChange>
        </w:rPr>
        <w:pPrChange w:id="42011" w:author="Ramasubramani, Hariharan" w:date="2015-08-19T14:51:00Z">
          <w:pPr>
            <w:pStyle w:val="ListParagraph"/>
            <w:numPr>
              <w:ilvl w:val="4"/>
              <w:numId w:val="28"/>
            </w:numPr>
            <w:tabs>
              <w:tab w:val="num" w:pos="2232"/>
            </w:tabs>
            <w:overflowPunct w:val="0"/>
            <w:autoSpaceDE w:val="0"/>
            <w:autoSpaceDN w:val="0"/>
            <w:spacing w:after="60"/>
            <w:ind w:left="2232" w:hanging="792"/>
            <w:textAlignment w:val="baseline"/>
          </w:pPr>
        </w:pPrChange>
      </w:pPr>
      <w:ins w:id="42012" w:author="Ramasubramani, Hariharan" w:date="2015-08-19T14:50:00Z">
        <w:r w:rsidRPr="00BC4461">
          <w:rPr>
            <w:rFonts w:cstheme="minorHAnsi"/>
            <w:color w:val="000000" w:themeColor="text1"/>
            <w:rPrChange w:id="42013" w:author="Ramasubramani, Hariharan" w:date="2015-08-19T14:51:00Z">
              <w:rPr/>
            </w:rPrChange>
          </w:rPr>
          <w:t xml:space="preserve">If the </w:t>
        </w:r>
      </w:ins>
      <w:ins w:id="42014" w:author="Ramasubramani, Hariharan" w:date="2015-08-19T14:51:00Z">
        <w:r w:rsidRPr="00BC4461">
          <w:rPr>
            <w:rFonts w:cstheme="minorHAnsi"/>
            <w:color w:val="000000" w:themeColor="text1"/>
            <w:rPrChange w:id="42015" w:author="Ramasubramani, Hariharan" w:date="2015-08-19T14:51:00Z">
              <w:rPr/>
            </w:rPrChange>
          </w:rPr>
          <w:t>Record #</w:t>
        </w:r>
      </w:ins>
      <w:ins w:id="42016" w:author="Ramasubramani, Hariharan" w:date="2015-08-19T14:50:00Z">
        <w:r w:rsidRPr="00BC4461">
          <w:rPr>
            <w:rFonts w:cstheme="minorHAnsi"/>
            <w:color w:val="000000" w:themeColor="text1"/>
            <w:rPrChange w:id="42017" w:author="Ramasubramani, Hariharan" w:date="2015-08-19T14:51:00Z">
              <w:rPr/>
            </w:rPrChange>
          </w:rPr>
          <w:t xml:space="preserve"> already exists system shall invoke Duplicate </w:t>
        </w:r>
      </w:ins>
      <w:ins w:id="42018" w:author="Ramasubramani, Hariharan" w:date="2015-08-19T14:51:00Z">
        <w:r w:rsidRPr="00BC4461">
          <w:rPr>
            <w:rFonts w:cstheme="minorHAnsi"/>
            <w:color w:val="000000" w:themeColor="text1"/>
            <w:rPrChange w:id="42019" w:author="Ramasubramani, Hariharan" w:date="2015-08-19T14:51:00Z">
              <w:rPr/>
            </w:rPrChange>
          </w:rPr>
          <w:t>Record</w:t>
        </w:r>
      </w:ins>
      <w:ins w:id="42020" w:author="Ramasubramani, Hariharan" w:date="2015-08-19T14:50:00Z">
        <w:r w:rsidRPr="00BC4461">
          <w:rPr>
            <w:rFonts w:cstheme="minorHAnsi"/>
            <w:color w:val="000000" w:themeColor="text1"/>
            <w:rPrChange w:id="42021" w:author="Ramasubramani, Hariharan" w:date="2015-08-19T14:51:00Z">
              <w:rPr/>
            </w:rPrChange>
          </w:rPr>
          <w:t xml:space="preserve"> alert (Please refer section </w:t>
        </w:r>
      </w:ins>
      <w:ins w:id="42022" w:author="Ramasubramani, Hariharan" w:date="2015-08-19T14:51:00Z">
        <w:r w:rsidRPr="00BC4461">
          <w:rPr>
            <w:rFonts w:cstheme="minorHAnsi"/>
            <w:color w:val="000000" w:themeColor="text1"/>
            <w:rPrChange w:id="42023" w:author="Ramasubramani, Hariharan" w:date="2015-08-19T14:51:00Z">
              <w:rPr/>
            </w:rPrChange>
          </w:rPr>
          <w:t>3.1.4</w:t>
        </w:r>
      </w:ins>
      <w:ins w:id="42024" w:author="Ramasubramani, Hariharan" w:date="2015-08-19T14:50:00Z">
        <w:r w:rsidRPr="00BC4461">
          <w:rPr>
            <w:rFonts w:cstheme="minorHAnsi"/>
            <w:color w:val="000000" w:themeColor="text1"/>
            <w:rPrChange w:id="42025" w:author="Ramasubramani, Hariharan" w:date="2015-08-19T14:51:00Z">
              <w:rPr/>
            </w:rPrChange>
          </w:rPr>
          <w:t xml:space="preserve"> Duplicate </w:t>
        </w:r>
      </w:ins>
      <w:ins w:id="42026" w:author="Ramasubramani, Hariharan" w:date="2015-08-19T14:51:00Z">
        <w:r w:rsidRPr="00BC4461">
          <w:rPr>
            <w:rFonts w:cstheme="minorHAnsi"/>
            <w:color w:val="000000" w:themeColor="text1"/>
            <w:rPrChange w:id="42027" w:author="Ramasubramani, Hariharan" w:date="2015-08-19T14:51:00Z">
              <w:rPr/>
            </w:rPrChange>
          </w:rPr>
          <w:t>Record</w:t>
        </w:r>
      </w:ins>
      <w:ins w:id="42028" w:author="Ramasubramani, Hariharan" w:date="2015-08-19T14:50:00Z">
        <w:r w:rsidRPr="00BC4461">
          <w:rPr>
            <w:rFonts w:cstheme="minorHAnsi"/>
            <w:color w:val="000000" w:themeColor="text1"/>
            <w:rPrChange w:id="42029" w:author="Ramasubramani, Hariharan" w:date="2015-08-19T14:51:00Z">
              <w:rPr/>
            </w:rPrChange>
          </w:rPr>
          <w:t>.)</w:t>
        </w:r>
      </w:ins>
    </w:p>
    <w:p w14:paraId="79237707" w14:textId="569AF09C" w:rsidR="0000779E" w:rsidRPr="00CD1E8A" w:rsidRDefault="0000779E">
      <w:pPr>
        <w:pStyle w:val="ListParagraph"/>
        <w:numPr>
          <w:ilvl w:val="4"/>
          <w:numId w:val="62"/>
        </w:numPr>
        <w:overflowPunct w:val="0"/>
        <w:autoSpaceDE w:val="0"/>
        <w:autoSpaceDN w:val="0"/>
        <w:spacing w:after="60"/>
        <w:textAlignment w:val="baseline"/>
        <w:rPr>
          <w:ins w:id="42030" w:author="Ramasubramani, Hariharan" w:date="2015-07-21T09:33:00Z"/>
          <w:rFonts w:cstheme="minorHAnsi"/>
          <w:color w:val="000000" w:themeColor="text1"/>
          <w:rPrChange w:id="42031" w:author="Ramasubramani, Hariharan" w:date="2015-07-21T09:33:00Z">
            <w:rPr>
              <w:ins w:id="42032" w:author="Ramasubramani, Hariharan" w:date="2015-07-21T09:33:00Z"/>
              <w:rFonts w:cstheme="minorHAnsi"/>
            </w:rPr>
          </w:rPrChange>
        </w:rPr>
        <w:pPrChange w:id="42033" w:author="Ramasubramani, Hariharan" w:date="2015-07-21T09:33:00Z">
          <w:pPr>
            <w:pStyle w:val="ListParagraph"/>
            <w:numPr>
              <w:ilvl w:val="4"/>
              <w:numId w:val="28"/>
            </w:numPr>
            <w:tabs>
              <w:tab w:val="num" w:pos="2232"/>
            </w:tabs>
            <w:overflowPunct w:val="0"/>
            <w:autoSpaceDE w:val="0"/>
            <w:autoSpaceDN w:val="0"/>
            <w:spacing w:after="60"/>
            <w:ind w:left="2232" w:hanging="792"/>
            <w:textAlignment w:val="baseline"/>
          </w:pPr>
        </w:pPrChange>
      </w:pPr>
      <w:ins w:id="42034" w:author="Ramasubramani, Hariharan" w:date="2015-07-20T17:43:00Z">
        <w:r w:rsidRPr="00CB367C">
          <w:rPr>
            <w:rFonts w:cstheme="minorHAnsi"/>
            <w:color w:val="000000" w:themeColor="text1"/>
          </w:rPr>
          <w:t xml:space="preserve">Clicking cancel </w:t>
        </w:r>
      </w:ins>
      <w:ins w:id="42035" w:author="Ramasubramani, Hariharan" w:date="2015-07-21T12:50:00Z">
        <w:r w:rsidR="00121A71">
          <w:rPr>
            <w:rFonts w:cstheme="minorHAnsi"/>
            <w:color w:val="000000" w:themeColor="text1"/>
          </w:rPr>
          <w:t>shall</w:t>
        </w:r>
      </w:ins>
      <w:ins w:id="42036" w:author="Ramasubramani, Hariharan" w:date="2015-07-20T17:43:00Z">
        <w:r w:rsidRPr="00CB367C">
          <w:rPr>
            <w:rFonts w:cstheme="minorHAnsi"/>
            <w:color w:val="000000" w:themeColor="text1"/>
          </w:rPr>
          <w:t xml:space="preserve"> </w:t>
        </w:r>
        <w:r w:rsidRPr="00CB367C">
          <w:rPr>
            <w:rFonts w:cstheme="minorHAnsi"/>
          </w:rPr>
          <w:t>invoke Unsaved Changes functionality (Sec 1.9 Unsaved Changes)</w:t>
        </w:r>
      </w:ins>
    </w:p>
    <w:p w14:paraId="609A5322" w14:textId="77777777" w:rsidR="0000779E" w:rsidRPr="00CD1E8A" w:rsidRDefault="0000779E">
      <w:pPr>
        <w:pStyle w:val="ListParagraph"/>
        <w:numPr>
          <w:ilvl w:val="4"/>
          <w:numId w:val="63"/>
        </w:numPr>
        <w:overflowPunct w:val="0"/>
        <w:autoSpaceDE w:val="0"/>
        <w:autoSpaceDN w:val="0"/>
        <w:spacing w:after="60"/>
        <w:textAlignment w:val="baseline"/>
        <w:rPr>
          <w:ins w:id="42037" w:author="Ramasubramani, Hariharan" w:date="2015-07-20T17:43:00Z"/>
          <w:rFonts w:cstheme="minorHAnsi"/>
          <w:color w:val="000000" w:themeColor="text1"/>
          <w:rPrChange w:id="42038" w:author="Ramasubramani, Hariharan" w:date="2015-07-21T09:33:00Z">
            <w:rPr>
              <w:ins w:id="42039" w:author="Ramasubramani, Hariharan" w:date="2015-07-20T17:43:00Z"/>
            </w:rPr>
          </w:rPrChange>
        </w:rPr>
        <w:pPrChange w:id="42040" w:author="Ramasubramani, Hariharan" w:date="2015-07-21T09:33:00Z">
          <w:pPr>
            <w:spacing w:after="60"/>
            <w:ind w:left="990" w:firstLine="0"/>
            <w:contextualSpacing/>
          </w:pPr>
        </w:pPrChange>
      </w:pPr>
      <w:ins w:id="42041" w:author="Ramasubramani, Hariharan" w:date="2015-07-20T17:43:00Z">
        <w:r w:rsidRPr="00CD1E8A">
          <w:rPr>
            <w:rFonts w:cstheme="minorHAnsi"/>
            <w:color w:val="000000" w:themeColor="text1"/>
            <w:rPrChange w:id="42042" w:author="Ramasubramani, Hariharan" w:date="2015-07-21T09:33:00Z">
              <w:rPr/>
            </w:rPrChange>
          </w:rPr>
          <w:t>Fields denoted with an ‘*’ are required.</w:t>
        </w:r>
      </w:ins>
    </w:p>
    <w:p w14:paraId="1B74287A" w14:textId="77777777" w:rsidR="0000779E" w:rsidRDefault="0000779E" w:rsidP="0000779E">
      <w:pPr>
        <w:pStyle w:val="ListParagraph"/>
        <w:overflowPunct w:val="0"/>
        <w:autoSpaceDE w:val="0"/>
        <w:autoSpaceDN w:val="0"/>
        <w:spacing w:after="60"/>
        <w:ind w:left="990" w:firstLine="0"/>
        <w:textAlignment w:val="baseline"/>
        <w:rPr>
          <w:ins w:id="42043" w:author="Ramasubramani, Hariharan" w:date="2015-07-20T17:43:00Z"/>
          <w:rFonts w:cstheme="minorHAnsi"/>
          <w:color w:val="000000" w:themeColor="text1"/>
        </w:rPr>
      </w:pPr>
    </w:p>
    <w:p w14:paraId="5241A417" w14:textId="77777777" w:rsidR="0000779E" w:rsidRPr="00FB1020" w:rsidRDefault="0000779E" w:rsidP="0000779E">
      <w:pPr>
        <w:pStyle w:val="ListParagraph"/>
        <w:numPr>
          <w:ilvl w:val="3"/>
          <w:numId w:val="49"/>
        </w:numPr>
        <w:overflowPunct w:val="0"/>
        <w:autoSpaceDE w:val="0"/>
        <w:autoSpaceDN w:val="0"/>
        <w:spacing w:after="60"/>
        <w:textAlignment w:val="baseline"/>
        <w:rPr>
          <w:ins w:id="42044" w:author="Ramasubramani, Hariharan" w:date="2015-07-20T17:43:00Z"/>
          <w:rFonts w:cstheme="minorHAnsi"/>
          <w:color w:val="000000" w:themeColor="text1"/>
        </w:rPr>
      </w:pPr>
      <w:ins w:id="42045" w:author="Ramasubramani, Hariharan" w:date="2015-07-20T17:43:00Z">
        <w:r w:rsidRPr="00FB1020">
          <w:rPr>
            <w:rFonts w:cstheme="minorHAnsi"/>
            <w:color w:val="000000" w:themeColor="text1"/>
          </w:rPr>
          <w:t>Record Screen Fields.</w:t>
        </w:r>
        <w:r w:rsidRPr="00FB1020">
          <w:rPr>
            <w:rFonts w:cstheme="minorHAnsi"/>
            <w:color w:val="000000" w:themeColor="text1"/>
          </w:rPr>
          <w:br/>
        </w:r>
      </w:ins>
    </w:p>
    <w:tbl>
      <w:tblPr>
        <w:tblStyle w:val="TableGrid"/>
        <w:tblW w:w="6789" w:type="dxa"/>
        <w:jc w:val="center"/>
        <w:tblLayout w:type="fixed"/>
        <w:tblLook w:val="04A0" w:firstRow="1" w:lastRow="0" w:firstColumn="1" w:lastColumn="0" w:noHBand="0" w:noVBand="1"/>
      </w:tblPr>
      <w:tblGrid>
        <w:gridCol w:w="1750"/>
        <w:gridCol w:w="939"/>
        <w:gridCol w:w="2050"/>
        <w:gridCol w:w="2050"/>
      </w:tblGrid>
      <w:tr w:rsidR="00FE7B59" w:rsidRPr="00C106B9" w14:paraId="4C229448" w14:textId="68ECD590" w:rsidTr="00FE7B59">
        <w:trPr>
          <w:cantSplit/>
          <w:trHeight w:val="152"/>
          <w:tblHeader/>
          <w:jc w:val="center"/>
          <w:ins w:id="42046" w:author="Ramasubramani, Hariharan" w:date="2015-07-20T17:43:00Z"/>
        </w:trPr>
        <w:tc>
          <w:tcPr>
            <w:tcW w:w="17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B40E30B" w14:textId="77777777" w:rsidR="00FE7B59" w:rsidRPr="00C106B9" w:rsidRDefault="00FE7B59" w:rsidP="00FE7B59">
            <w:pPr>
              <w:spacing w:before="60"/>
              <w:ind w:left="-18" w:right="-75" w:firstLine="0"/>
              <w:rPr>
                <w:ins w:id="42047" w:author="Ramasubramani, Hariharan" w:date="2015-07-20T17:43:00Z"/>
                <w:rFonts w:cstheme="minorHAnsi"/>
                <w:b/>
                <w:color w:val="000000" w:themeColor="text1"/>
                <w:sz w:val="20"/>
              </w:rPr>
            </w:pPr>
            <w:ins w:id="42048" w:author="Ramasubramani, Hariharan" w:date="2015-07-20T17:43:00Z">
              <w:r>
                <w:rPr>
                  <w:rFonts w:cstheme="minorHAnsi"/>
                  <w:b/>
                  <w:color w:val="000000" w:themeColor="text1"/>
                  <w:sz w:val="20"/>
                </w:rPr>
                <w:t>Screen Label</w:t>
              </w:r>
            </w:ins>
          </w:p>
        </w:tc>
        <w:tc>
          <w:tcPr>
            <w:tcW w:w="939"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352EAEC" w14:textId="3AAEF8DF" w:rsidR="00FE7B59" w:rsidRPr="00C106B9" w:rsidRDefault="00FE7B59" w:rsidP="00FE7B59">
            <w:pPr>
              <w:spacing w:before="60"/>
              <w:ind w:left="-69" w:right="-69" w:firstLine="0"/>
              <w:jc w:val="center"/>
              <w:rPr>
                <w:ins w:id="42049" w:author="Ramasubramani, Hariharan" w:date="2015-07-20T17:43:00Z"/>
                <w:rFonts w:cstheme="minorHAnsi"/>
                <w:b/>
                <w:color w:val="000000" w:themeColor="text1"/>
                <w:sz w:val="20"/>
              </w:rPr>
            </w:pPr>
            <w:ins w:id="42050" w:author="Ramasubramani, Hariharan" w:date="2015-07-20T17:43:00Z">
              <w:r w:rsidRPr="00C106B9">
                <w:rPr>
                  <w:rFonts w:cstheme="minorHAnsi"/>
                  <w:b/>
                  <w:color w:val="000000" w:themeColor="text1"/>
                  <w:sz w:val="20"/>
                </w:rPr>
                <w:t>Required</w:t>
              </w:r>
            </w:ins>
            <w:ins w:id="42051" w:author="Ramasubramani, Hariharan" w:date="2015-07-22T14:11:00Z">
              <w:r w:rsidR="00AF54CA">
                <w:rPr>
                  <w:rFonts w:cstheme="minorHAnsi"/>
                  <w:b/>
                  <w:color w:val="000000" w:themeColor="text1"/>
                  <w:sz w:val="20"/>
                </w:rPr>
                <w:t xml:space="preserve"> for Shell</w:t>
              </w:r>
            </w:ins>
          </w:p>
        </w:tc>
        <w:tc>
          <w:tcPr>
            <w:tcW w:w="20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F0B35FA" w14:textId="77777777" w:rsidR="00FE7B59" w:rsidRPr="00C106B9" w:rsidRDefault="00FE7B59" w:rsidP="00FE7B59">
            <w:pPr>
              <w:spacing w:before="60"/>
              <w:ind w:left="-57" w:firstLine="0"/>
              <w:jc w:val="center"/>
              <w:rPr>
                <w:ins w:id="42052" w:author="Ramasubramani, Hariharan" w:date="2015-07-20T17:43:00Z"/>
                <w:rFonts w:cstheme="minorHAnsi"/>
                <w:b/>
                <w:color w:val="000000" w:themeColor="text1"/>
                <w:sz w:val="20"/>
              </w:rPr>
            </w:pPr>
            <w:ins w:id="42053" w:author="Ramasubramani, Hariharan" w:date="2015-07-20T17:43:00Z">
              <w:r>
                <w:rPr>
                  <w:rFonts w:cstheme="minorHAnsi"/>
                  <w:b/>
                  <w:color w:val="000000" w:themeColor="text1"/>
                  <w:sz w:val="20"/>
                </w:rPr>
                <w:t>Other Information</w:t>
              </w:r>
            </w:ins>
          </w:p>
        </w:tc>
        <w:tc>
          <w:tcPr>
            <w:tcW w:w="2050"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0C9E57A" w14:textId="7695A941" w:rsidR="00FE7B59" w:rsidRDefault="00FE7B59" w:rsidP="00FE7B59">
            <w:pPr>
              <w:spacing w:before="60"/>
              <w:ind w:left="-57" w:firstLine="0"/>
              <w:jc w:val="center"/>
              <w:rPr>
                <w:ins w:id="42054" w:author="Ramasubramani, Hariharan" w:date="2015-07-22T14:08:00Z"/>
                <w:rFonts w:cstheme="minorHAnsi"/>
                <w:b/>
                <w:color w:val="000000" w:themeColor="text1"/>
                <w:sz w:val="20"/>
              </w:rPr>
            </w:pPr>
            <w:ins w:id="42055" w:author="Ramasubramani, Hariharan" w:date="2015-07-22T14:08:00Z">
              <w:r w:rsidRPr="00C106B9">
                <w:rPr>
                  <w:rFonts w:cstheme="minorHAnsi"/>
                  <w:b/>
                  <w:color w:val="000000" w:themeColor="text1"/>
                  <w:sz w:val="20"/>
                </w:rPr>
                <w:t>Required</w:t>
              </w:r>
              <w:r>
                <w:rPr>
                  <w:rFonts w:cstheme="minorHAnsi"/>
                  <w:b/>
                  <w:color w:val="000000" w:themeColor="text1"/>
                  <w:sz w:val="20"/>
                </w:rPr>
                <w:t xml:space="preserve"> for Promotion</w:t>
              </w:r>
            </w:ins>
          </w:p>
        </w:tc>
      </w:tr>
      <w:tr w:rsidR="00FE7B59" w:rsidRPr="00C106B9" w14:paraId="5E2FD73B" w14:textId="3C75764D" w:rsidTr="00FE7B59">
        <w:trPr>
          <w:cantSplit/>
          <w:trHeight w:val="314"/>
          <w:jc w:val="center"/>
          <w:ins w:id="42056" w:author="Ramasubramani, Hariharan" w:date="2015-07-20T17:43:00Z"/>
        </w:trPr>
        <w:tc>
          <w:tcPr>
            <w:tcW w:w="1750" w:type="dxa"/>
            <w:tcBorders>
              <w:top w:val="single" w:sz="4" w:space="0" w:color="auto"/>
              <w:left w:val="single" w:sz="4" w:space="0" w:color="auto"/>
              <w:bottom w:val="single" w:sz="4" w:space="0" w:color="auto"/>
              <w:right w:val="single" w:sz="4" w:space="0" w:color="auto"/>
            </w:tcBorders>
          </w:tcPr>
          <w:p w14:paraId="659F6D8A" w14:textId="77777777" w:rsidR="00FE7B59" w:rsidRPr="00C106B9" w:rsidRDefault="00FE7B59" w:rsidP="00FE7B59">
            <w:pPr>
              <w:ind w:left="-18" w:firstLine="0"/>
              <w:rPr>
                <w:ins w:id="42057" w:author="Ramasubramani, Hariharan" w:date="2015-07-20T17:43:00Z"/>
                <w:rFonts w:cstheme="minorHAnsi"/>
                <w:color w:val="000000" w:themeColor="text1"/>
              </w:rPr>
            </w:pPr>
            <w:ins w:id="42058" w:author="Ramasubramani, Hariharan" w:date="2015-07-20T17:43:00Z">
              <w:r>
                <w:rPr>
                  <w:rFonts w:cstheme="minorHAnsi"/>
                  <w:color w:val="000000" w:themeColor="text1"/>
                </w:rPr>
                <w:t xml:space="preserve">Record </w:t>
              </w:r>
              <w:r w:rsidRPr="00C106B9">
                <w:rPr>
                  <w:rFonts w:cstheme="minorHAnsi"/>
                  <w:color w:val="000000" w:themeColor="text1"/>
                </w:rPr>
                <w:t>Source</w:t>
              </w:r>
            </w:ins>
          </w:p>
        </w:tc>
        <w:tc>
          <w:tcPr>
            <w:tcW w:w="939" w:type="dxa"/>
            <w:tcBorders>
              <w:top w:val="single" w:sz="4" w:space="0" w:color="auto"/>
              <w:left w:val="single" w:sz="4" w:space="0" w:color="auto"/>
              <w:bottom w:val="single" w:sz="4" w:space="0" w:color="auto"/>
              <w:right w:val="single" w:sz="4" w:space="0" w:color="auto"/>
            </w:tcBorders>
          </w:tcPr>
          <w:p w14:paraId="303A29BD" w14:textId="77777777" w:rsidR="00FE7B59" w:rsidRPr="00C106B9" w:rsidRDefault="00FE7B59" w:rsidP="00FE7B59">
            <w:pPr>
              <w:ind w:left="-57" w:firstLine="0"/>
              <w:jc w:val="center"/>
              <w:rPr>
                <w:ins w:id="42059" w:author="Ramasubramani, Hariharan" w:date="2015-07-20T17:43:00Z"/>
                <w:rFonts w:cstheme="minorHAnsi"/>
                <w:color w:val="000000" w:themeColor="text1"/>
              </w:rPr>
            </w:pPr>
            <w:ins w:id="42060" w:author="Ramasubramani, Hariharan" w:date="2015-07-20T17:43:00Z">
              <w:r w:rsidRPr="00C106B9">
                <w:rPr>
                  <w:rFonts w:cstheme="minorHAnsi"/>
                  <w:color w:val="000000" w:themeColor="text1"/>
                </w:rPr>
                <w:t>M</w:t>
              </w:r>
            </w:ins>
          </w:p>
        </w:tc>
        <w:tc>
          <w:tcPr>
            <w:tcW w:w="2050" w:type="dxa"/>
            <w:tcBorders>
              <w:top w:val="single" w:sz="4" w:space="0" w:color="auto"/>
              <w:left w:val="single" w:sz="4" w:space="0" w:color="auto"/>
              <w:bottom w:val="single" w:sz="4" w:space="0" w:color="auto"/>
              <w:right w:val="single" w:sz="4" w:space="0" w:color="auto"/>
            </w:tcBorders>
          </w:tcPr>
          <w:p w14:paraId="426012FF" w14:textId="77777777" w:rsidR="00FE7B59" w:rsidRPr="001C6FB3" w:rsidRDefault="00FE7B59" w:rsidP="00FE7B59">
            <w:pPr>
              <w:ind w:firstLine="0"/>
              <w:rPr>
                <w:ins w:id="42061" w:author="Ramasubramani, Hariharan" w:date="2015-07-20T17:43:00Z"/>
                <w:rFonts w:cstheme="minorHAnsi"/>
                <w:color w:val="000000" w:themeColor="text1"/>
              </w:rPr>
            </w:pPr>
            <w:ins w:id="42062" w:author="Ramasubramani, Hariharan" w:date="2015-07-20T17:43:00Z">
              <w:r>
                <w:rPr>
                  <w:rFonts w:cstheme="minorHAnsi"/>
                  <w:color w:val="000000" w:themeColor="text1"/>
                </w:rPr>
                <w:t>Values:</w:t>
              </w:r>
            </w:ins>
          </w:p>
          <w:p w14:paraId="7AC5AA95" w14:textId="77777777" w:rsidR="00FE7B59" w:rsidRPr="00393DEC" w:rsidRDefault="00FE7B59" w:rsidP="00FE7B59">
            <w:pPr>
              <w:pStyle w:val="ListParagraph"/>
              <w:numPr>
                <w:ilvl w:val="0"/>
                <w:numId w:val="4"/>
              </w:numPr>
              <w:overflowPunct w:val="0"/>
              <w:autoSpaceDE w:val="0"/>
              <w:autoSpaceDN w:val="0"/>
              <w:adjustRightInd w:val="0"/>
              <w:ind w:left="148" w:firstLine="0"/>
              <w:contextualSpacing w:val="0"/>
              <w:textAlignment w:val="baseline"/>
              <w:rPr>
                <w:ins w:id="42063" w:author="Ramasubramani, Hariharan" w:date="2015-07-20T17:43:00Z"/>
                <w:rFonts w:cstheme="minorHAnsi"/>
                <w:color w:val="000000" w:themeColor="text1"/>
              </w:rPr>
            </w:pPr>
            <w:ins w:id="42064" w:author="Ramasubramani, Hariharan" w:date="2015-07-20T17:43:00Z">
              <w:r w:rsidRPr="00393DEC">
                <w:rPr>
                  <w:rFonts w:cstheme="minorHAnsi"/>
                  <w:color w:val="000000" w:themeColor="text1"/>
                </w:rPr>
                <w:t>Internal</w:t>
              </w:r>
            </w:ins>
          </w:p>
          <w:p w14:paraId="0C2E1031" w14:textId="77777777" w:rsidR="00FE7B59" w:rsidRPr="00C106B9" w:rsidRDefault="00FE7B59" w:rsidP="00FE7B59">
            <w:pPr>
              <w:pStyle w:val="ListParagraph"/>
              <w:numPr>
                <w:ilvl w:val="0"/>
                <w:numId w:val="4"/>
              </w:numPr>
              <w:overflowPunct w:val="0"/>
              <w:autoSpaceDE w:val="0"/>
              <w:autoSpaceDN w:val="0"/>
              <w:adjustRightInd w:val="0"/>
              <w:ind w:left="148" w:firstLine="0"/>
              <w:contextualSpacing w:val="0"/>
              <w:textAlignment w:val="baseline"/>
              <w:rPr>
                <w:ins w:id="42065" w:author="Ramasubramani, Hariharan" w:date="2015-07-20T17:43:00Z"/>
                <w:rFonts w:cstheme="minorHAnsi"/>
                <w:color w:val="000000" w:themeColor="text1"/>
              </w:rPr>
            </w:pPr>
            <w:ins w:id="42066" w:author="Ramasubramani, Hariharan" w:date="2015-07-20T17:43:00Z">
              <w:r w:rsidRPr="00C106B9">
                <w:rPr>
                  <w:rFonts w:cstheme="minorHAnsi"/>
                  <w:color w:val="000000" w:themeColor="text1"/>
                </w:rPr>
                <w:t>External</w:t>
              </w:r>
            </w:ins>
          </w:p>
        </w:tc>
        <w:tc>
          <w:tcPr>
            <w:tcW w:w="2050" w:type="dxa"/>
            <w:tcBorders>
              <w:top w:val="single" w:sz="4" w:space="0" w:color="auto"/>
              <w:left w:val="single" w:sz="4" w:space="0" w:color="auto"/>
              <w:bottom w:val="single" w:sz="4" w:space="0" w:color="auto"/>
              <w:right w:val="single" w:sz="4" w:space="0" w:color="auto"/>
            </w:tcBorders>
          </w:tcPr>
          <w:p w14:paraId="014840EB" w14:textId="7A7327AB" w:rsidR="00FE7B59" w:rsidRDefault="00FE7B59">
            <w:pPr>
              <w:ind w:left="-57" w:firstLine="0"/>
              <w:jc w:val="center"/>
              <w:rPr>
                <w:ins w:id="42067" w:author="Ramasubramani, Hariharan" w:date="2015-07-22T14:08:00Z"/>
                <w:rFonts w:cstheme="minorHAnsi"/>
                <w:color w:val="000000" w:themeColor="text1"/>
              </w:rPr>
              <w:pPrChange w:id="42068" w:author="Ramasubramani, Hariharan" w:date="2015-07-22T14:11:00Z">
                <w:pPr>
                  <w:ind w:firstLine="0"/>
                </w:pPr>
              </w:pPrChange>
            </w:pPr>
            <w:ins w:id="42069" w:author="Ramasubramani, Hariharan" w:date="2015-07-22T14:08:00Z">
              <w:r w:rsidRPr="00C106B9">
                <w:rPr>
                  <w:rFonts w:cstheme="minorHAnsi"/>
                  <w:color w:val="000000" w:themeColor="text1"/>
                </w:rPr>
                <w:t>M</w:t>
              </w:r>
            </w:ins>
          </w:p>
        </w:tc>
      </w:tr>
      <w:tr w:rsidR="00FE7B59" w:rsidRPr="00C106B9" w14:paraId="0B42BE0D" w14:textId="26DD4DB2" w:rsidTr="00FE7B59">
        <w:trPr>
          <w:cantSplit/>
          <w:trHeight w:val="314"/>
          <w:jc w:val="center"/>
          <w:ins w:id="42070" w:author="Ramasubramani, Hariharan" w:date="2015-07-20T17:43:00Z"/>
        </w:trPr>
        <w:tc>
          <w:tcPr>
            <w:tcW w:w="1750" w:type="dxa"/>
            <w:tcBorders>
              <w:top w:val="single" w:sz="4" w:space="0" w:color="auto"/>
              <w:left w:val="single" w:sz="4" w:space="0" w:color="auto"/>
              <w:bottom w:val="single" w:sz="4" w:space="0" w:color="auto"/>
              <w:right w:val="single" w:sz="4" w:space="0" w:color="auto"/>
            </w:tcBorders>
          </w:tcPr>
          <w:p w14:paraId="6EA866D3" w14:textId="19A06B61" w:rsidR="00FE7B59" w:rsidRPr="00C106B9" w:rsidRDefault="00F25874" w:rsidP="00FE7B59">
            <w:pPr>
              <w:ind w:left="-18" w:firstLine="0"/>
              <w:rPr>
                <w:ins w:id="42071" w:author="Ramasubramani, Hariharan" w:date="2015-07-20T17:43:00Z"/>
                <w:rFonts w:cstheme="minorHAnsi"/>
                <w:color w:val="000000" w:themeColor="text1"/>
              </w:rPr>
            </w:pPr>
            <w:del w:id="42072" w:author="Ramasubramani, Hariharan" w:date="2015-08-20T09:21:00Z">
              <w:r w:rsidDel="0040163A">
                <w:rPr>
                  <w:rStyle w:val="CommentReference"/>
                  <w:rFonts w:ascii="New York" w:eastAsia="Times New Roman" w:hAnsi="New York" w:cs="Times New Roman"/>
                </w:rPr>
                <w:commentReference w:id="42073"/>
              </w:r>
              <w:r w:rsidR="008117A2" w:rsidDel="0040163A">
                <w:rPr>
                  <w:rStyle w:val="CommentReference"/>
                  <w:rFonts w:ascii="New York" w:eastAsia="Times New Roman" w:hAnsi="New York" w:cs="Times New Roman"/>
                </w:rPr>
                <w:commentReference w:id="42074"/>
              </w:r>
            </w:del>
            <w:ins w:id="42075" w:author="Ramasubramani, Hariharan" w:date="2015-07-20T17:43:00Z">
              <w:r w:rsidR="00FE7B59" w:rsidRPr="00C106B9">
                <w:rPr>
                  <w:rFonts w:cstheme="minorHAnsi"/>
                  <w:color w:val="000000" w:themeColor="text1"/>
                </w:rPr>
                <w:t>Classification</w:t>
              </w:r>
            </w:ins>
          </w:p>
        </w:tc>
        <w:tc>
          <w:tcPr>
            <w:tcW w:w="939" w:type="dxa"/>
            <w:tcBorders>
              <w:top w:val="single" w:sz="4" w:space="0" w:color="auto"/>
              <w:left w:val="single" w:sz="4" w:space="0" w:color="auto"/>
              <w:bottom w:val="single" w:sz="4" w:space="0" w:color="auto"/>
              <w:right w:val="single" w:sz="4" w:space="0" w:color="auto"/>
            </w:tcBorders>
          </w:tcPr>
          <w:p w14:paraId="4D7DA9C8" w14:textId="77777777" w:rsidR="00FE7B59" w:rsidRPr="00C106B9" w:rsidRDefault="00FE7B59" w:rsidP="00FE7B59">
            <w:pPr>
              <w:ind w:left="-57" w:firstLine="0"/>
              <w:jc w:val="center"/>
              <w:rPr>
                <w:ins w:id="42076" w:author="Ramasubramani, Hariharan" w:date="2015-07-20T17:43:00Z"/>
                <w:rFonts w:cstheme="minorHAnsi"/>
                <w:color w:val="000000" w:themeColor="text1"/>
              </w:rPr>
            </w:pPr>
            <w:ins w:id="42077" w:author="Ramasubramani, Hariharan" w:date="2015-07-20T17:43:00Z">
              <w:r w:rsidRPr="00C106B9">
                <w:rPr>
                  <w:rFonts w:cstheme="minorHAnsi"/>
                  <w:color w:val="000000" w:themeColor="text1"/>
                </w:rPr>
                <w:t>M</w:t>
              </w:r>
            </w:ins>
          </w:p>
        </w:tc>
        <w:tc>
          <w:tcPr>
            <w:tcW w:w="2050" w:type="dxa"/>
            <w:tcBorders>
              <w:top w:val="single" w:sz="4" w:space="0" w:color="auto"/>
              <w:left w:val="single" w:sz="4" w:space="0" w:color="auto"/>
              <w:bottom w:val="single" w:sz="4" w:space="0" w:color="auto"/>
              <w:right w:val="single" w:sz="4" w:space="0" w:color="auto"/>
            </w:tcBorders>
          </w:tcPr>
          <w:p w14:paraId="68E744AE" w14:textId="23F50543" w:rsidR="00FE7B59" w:rsidRPr="00C106B9" w:rsidRDefault="0040163A" w:rsidP="00FE7B59">
            <w:pPr>
              <w:ind w:firstLine="0"/>
              <w:rPr>
                <w:ins w:id="42078" w:author="Ramasubramani, Hariharan" w:date="2015-07-20T17:43:00Z"/>
                <w:rFonts w:cstheme="minorHAnsi"/>
                <w:color w:val="000000" w:themeColor="text1"/>
              </w:rPr>
            </w:pPr>
            <w:ins w:id="42079" w:author="Ramasubramani, Hariharan" w:date="2015-08-20T09:20:00Z">
              <w:r w:rsidRPr="00C106B9">
                <w:rPr>
                  <w:rFonts w:cstheme="minorHAnsi"/>
                  <w:color w:val="000000" w:themeColor="text1"/>
                </w:rPr>
                <w:t>Single</w:t>
              </w:r>
              <w:r>
                <w:rPr>
                  <w:rFonts w:cstheme="minorHAnsi"/>
                  <w:color w:val="000000" w:themeColor="text1"/>
                </w:rPr>
                <w:t>-</w:t>
              </w:r>
              <w:r w:rsidRPr="00C106B9">
                <w:rPr>
                  <w:rFonts w:cstheme="minorHAnsi"/>
                  <w:color w:val="000000" w:themeColor="text1"/>
                </w:rPr>
                <w:t xml:space="preserve">select </w:t>
              </w:r>
              <w:r>
                <w:rPr>
                  <w:rFonts w:cstheme="minorHAnsi"/>
                  <w:color w:val="000000" w:themeColor="text1"/>
                </w:rPr>
                <w:br/>
              </w:r>
            </w:ins>
            <w:ins w:id="42080" w:author="Ramasubramani, Hariharan" w:date="2015-07-20T17:43:00Z">
              <w:r w:rsidR="00FE7B59" w:rsidRPr="00C106B9">
                <w:rPr>
                  <w:rFonts w:cstheme="minorHAnsi"/>
                  <w:color w:val="000000" w:themeColor="text1"/>
                </w:rPr>
                <w:t xml:space="preserve">See: </w:t>
              </w:r>
              <w:r w:rsidR="00FE7B59">
                <w:rPr>
                  <w:rFonts w:cstheme="minorHAnsi"/>
                  <w:color w:val="000000" w:themeColor="text1"/>
                </w:rPr>
                <w:t>Unique Forms Spreadsheet (CR 409)</w:t>
              </w:r>
            </w:ins>
          </w:p>
        </w:tc>
        <w:tc>
          <w:tcPr>
            <w:tcW w:w="2050" w:type="dxa"/>
            <w:tcBorders>
              <w:top w:val="single" w:sz="4" w:space="0" w:color="auto"/>
              <w:left w:val="single" w:sz="4" w:space="0" w:color="auto"/>
              <w:bottom w:val="single" w:sz="4" w:space="0" w:color="auto"/>
              <w:right w:val="single" w:sz="4" w:space="0" w:color="auto"/>
            </w:tcBorders>
          </w:tcPr>
          <w:p w14:paraId="12FA6D4C" w14:textId="74E24339" w:rsidR="00FE7B59" w:rsidRPr="00C106B9" w:rsidRDefault="00FE7B59">
            <w:pPr>
              <w:ind w:left="-57" w:firstLine="0"/>
              <w:jc w:val="center"/>
              <w:rPr>
                <w:ins w:id="42081" w:author="Ramasubramani, Hariharan" w:date="2015-07-22T14:08:00Z"/>
                <w:rFonts w:cstheme="minorHAnsi"/>
                <w:color w:val="000000" w:themeColor="text1"/>
              </w:rPr>
              <w:pPrChange w:id="42082" w:author="Ramasubramani, Hariharan" w:date="2015-07-22T14:11:00Z">
                <w:pPr>
                  <w:ind w:firstLine="0"/>
                </w:pPr>
              </w:pPrChange>
            </w:pPr>
            <w:ins w:id="42083" w:author="Ramasubramani, Hariharan" w:date="2015-07-22T14:08:00Z">
              <w:r w:rsidRPr="00C106B9">
                <w:rPr>
                  <w:rFonts w:cstheme="minorHAnsi"/>
                  <w:color w:val="000000" w:themeColor="text1"/>
                </w:rPr>
                <w:t>M</w:t>
              </w:r>
            </w:ins>
          </w:p>
        </w:tc>
      </w:tr>
      <w:tr w:rsidR="00FE7B59" w:rsidRPr="00C106B9" w14:paraId="05CB9931" w14:textId="2C3FC8F6" w:rsidTr="00FE7B59">
        <w:trPr>
          <w:cantSplit/>
          <w:trHeight w:val="314"/>
          <w:jc w:val="center"/>
          <w:ins w:id="42084" w:author="Ramasubramani, Hariharan" w:date="2015-07-20T17:43:00Z"/>
        </w:trPr>
        <w:tc>
          <w:tcPr>
            <w:tcW w:w="1750" w:type="dxa"/>
            <w:tcBorders>
              <w:top w:val="single" w:sz="4" w:space="0" w:color="auto"/>
              <w:left w:val="single" w:sz="4" w:space="0" w:color="auto"/>
              <w:bottom w:val="single" w:sz="4" w:space="0" w:color="auto"/>
              <w:right w:val="single" w:sz="4" w:space="0" w:color="auto"/>
            </w:tcBorders>
          </w:tcPr>
          <w:p w14:paraId="1A81AF59" w14:textId="77777777" w:rsidR="00FE7B59" w:rsidRPr="00C106B9" w:rsidRDefault="00FE7B59" w:rsidP="00FE7B59">
            <w:pPr>
              <w:ind w:left="-18" w:firstLine="0"/>
              <w:rPr>
                <w:ins w:id="42085" w:author="Ramasubramani, Hariharan" w:date="2015-07-20T17:43:00Z"/>
                <w:rFonts w:cstheme="minorHAnsi"/>
                <w:color w:val="000000" w:themeColor="text1"/>
              </w:rPr>
            </w:pPr>
            <w:ins w:id="42086" w:author="Ramasubramani, Hariharan" w:date="2015-07-20T17:43:00Z">
              <w:r w:rsidRPr="00C106B9">
                <w:rPr>
                  <w:rFonts w:cstheme="minorHAnsi"/>
                  <w:color w:val="000000" w:themeColor="text1"/>
                </w:rPr>
                <w:t>Sub-classification</w:t>
              </w:r>
            </w:ins>
          </w:p>
        </w:tc>
        <w:tc>
          <w:tcPr>
            <w:tcW w:w="939" w:type="dxa"/>
            <w:tcBorders>
              <w:top w:val="single" w:sz="4" w:space="0" w:color="auto"/>
              <w:left w:val="single" w:sz="4" w:space="0" w:color="auto"/>
              <w:bottom w:val="single" w:sz="4" w:space="0" w:color="auto"/>
              <w:right w:val="single" w:sz="4" w:space="0" w:color="auto"/>
            </w:tcBorders>
          </w:tcPr>
          <w:p w14:paraId="7C30ACC4" w14:textId="77777777" w:rsidR="00FE7B59" w:rsidRPr="00C106B9" w:rsidRDefault="00FE7B59" w:rsidP="00FE7B59">
            <w:pPr>
              <w:ind w:left="-57" w:firstLine="0"/>
              <w:jc w:val="center"/>
              <w:rPr>
                <w:ins w:id="42087" w:author="Ramasubramani, Hariharan" w:date="2015-07-20T17:43:00Z"/>
                <w:rFonts w:cstheme="minorHAnsi"/>
                <w:color w:val="000000" w:themeColor="text1"/>
              </w:rPr>
            </w:pPr>
            <w:ins w:id="42088" w:author="Ramasubramani, Hariharan" w:date="2015-07-20T17:43:00Z">
              <w:r w:rsidRPr="00C106B9">
                <w:rPr>
                  <w:rFonts w:cstheme="minorHAnsi"/>
                  <w:color w:val="000000" w:themeColor="text1"/>
                </w:rPr>
                <w:t>M</w:t>
              </w:r>
            </w:ins>
          </w:p>
        </w:tc>
        <w:tc>
          <w:tcPr>
            <w:tcW w:w="2050" w:type="dxa"/>
            <w:tcBorders>
              <w:top w:val="single" w:sz="4" w:space="0" w:color="auto"/>
              <w:left w:val="single" w:sz="4" w:space="0" w:color="auto"/>
              <w:bottom w:val="single" w:sz="4" w:space="0" w:color="auto"/>
              <w:right w:val="single" w:sz="4" w:space="0" w:color="auto"/>
            </w:tcBorders>
          </w:tcPr>
          <w:p w14:paraId="7260C752" w14:textId="78C73DCE" w:rsidR="00FE7B59" w:rsidRPr="00C106B9" w:rsidRDefault="0040163A">
            <w:pPr>
              <w:ind w:firstLine="0"/>
              <w:rPr>
                <w:ins w:id="42089" w:author="Ramasubramani, Hariharan" w:date="2015-07-20T17:43:00Z"/>
                <w:rFonts w:cstheme="minorHAnsi"/>
                <w:color w:val="000000" w:themeColor="text1"/>
              </w:rPr>
            </w:pPr>
            <w:ins w:id="42090" w:author="Ramasubramani, Hariharan" w:date="2015-08-20T09:20:00Z">
              <w:r w:rsidRPr="00C106B9">
                <w:rPr>
                  <w:rFonts w:cstheme="minorHAnsi"/>
                  <w:color w:val="000000" w:themeColor="text1"/>
                </w:rPr>
                <w:t>Single</w:t>
              </w:r>
              <w:r>
                <w:rPr>
                  <w:rFonts w:cstheme="minorHAnsi"/>
                  <w:color w:val="000000" w:themeColor="text1"/>
                </w:rPr>
                <w:t>-</w:t>
              </w:r>
              <w:r w:rsidRPr="00C106B9">
                <w:rPr>
                  <w:rFonts w:cstheme="minorHAnsi"/>
                  <w:color w:val="000000" w:themeColor="text1"/>
                </w:rPr>
                <w:t xml:space="preserve">select </w:t>
              </w:r>
              <w:r>
                <w:rPr>
                  <w:rFonts w:cstheme="minorHAnsi"/>
                  <w:color w:val="000000" w:themeColor="text1"/>
                </w:rPr>
                <w:br/>
              </w:r>
            </w:ins>
            <w:ins w:id="42091" w:author="Ramasubramani, Hariharan" w:date="2015-07-20T17:43:00Z">
              <w:r w:rsidR="00FE7B59" w:rsidRPr="00C106B9">
                <w:rPr>
                  <w:rFonts w:cstheme="minorHAnsi"/>
                  <w:color w:val="000000" w:themeColor="text1"/>
                </w:rPr>
                <w:t xml:space="preserve">See: </w:t>
              </w:r>
              <w:r w:rsidR="00FE7B59">
                <w:rPr>
                  <w:rFonts w:cstheme="minorHAnsi"/>
                  <w:color w:val="000000" w:themeColor="text1"/>
                </w:rPr>
                <w:t>Unique Forms Spreadsheet (CR 409)</w:t>
              </w:r>
            </w:ins>
          </w:p>
        </w:tc>
        <w:tc>
          <w:tcPr>
            <w:tcW w:w="2050" w:type="dxa"/>
            <w:tcBorders>
              <w:top w:val="single" w:sz="4" w:space="0" w:color="auto"/>
              <w:left w:val="single" w:sz="4" w:space="0" w:color="auto"/>
              <w:bottom w:val="single" w:sz="4" w:space="0" w:color="auto"/>
              <w:right w:val="single" w:sz="4" w:space="0" w:color="auto"/>
            </w:tcBorders>
          </w:tcPr>
          <w:p w14:paraId="260D62BB" w14:textId="2739E5E2" w:rsidR="00FE7B59" w:rsidRPr="00C106B9" w:rsidRDefault="00FE7B59">
            <w:pPr>
              <w:ind w:left="-57" w:firstLine="0"/>
              <w:jc w:val="center"/>
              <w:rPr>
                <w:ins w:id="42092" w:author="Ramasubramani, Hariharan" w:date="2015-07-22T14:08:00Z"/>
                <w:rFonts w:cstheme="minorHAnsi"/>
                <w:color w:val="000000" w:themeColor="text1"/>
              </w:rPr>
              <w:pPrChange w:id="42093" w:author="Ramasubramani, Hariharan" w:date="2015-07-22T14:11:00Z">
                <w:pPr>
                  <w:ind w:firstLine="0"/>
                </w:pPr>
              </w:pPrChange>
            </w:pPr>
            <w:ins w:id="42094" w:author="Ramasubramani, Hariharan" w:date="2015-07-22T14:08:00Z">
              <w:r w:rsidRPr="00C106B9">
                <w:rPr>
                  <w:rFonts w:cstheme="minorHAnsi"/>
                  <w:color w:val="000000" w:themeColor="text1"/>
                </w:rPr>
                <w:t>M</w:t>
              </w:r>
            </w:ins>
          </w:p>
        </w:tc>
      </w:tr>
      <w:tr w:rsidR="00FE7B59" w:rsidRPr="00C106B9" w14:paraId="29BC50C0" w14:textId="6A915FD8" w:rsidTr="00FE7B59">
        <w:trPr>
          <w:cantSplit/>
          <w:trHeight w:val="314"/>
          <w:jc w:val="center"/>
          <w:ins w:id="42095" w:author="Ramasubramani, Hariharan" w:date="2015-07-20T17:43:00Z"/>
        </w:trPr>
        <w:tc>
          <w:tcPr>
            <w:tcW w:w="1750" w:type="dxa"/>
            <w:tcBorders>
              <w:top w:val="single" w:sz="4" w:space="0" w:color="auto"/>
              <w:left w:val="single" w:sz="4" w:space="0" w:color="auto"/>
              <w:bottom w:val="single" w:sz="4" w:space="0" w:color="auto"/>
              <w:right w:val="single" w:sz="4" w:space="0" w:color="auto"/>
            </w:tcBorders>
          </w:tcPr>
          <w:p w14:paraId="6EC09EC7" w14:textId="77777777" w:rsidR="00FE7B59" w:rsidRDefault="00FE7B59" w:rsidP="00FE7B59">
            <w:pPr>
              <w:ind w:left="-18" w:firstLine="0"/>
              <w:rPr>
                <w:ins w:id="42096" w:author="Ramasubramani, Hariharan" w:date="2015-07-20T17:43:00Z"/>
                <w:rFonts w:cstheme="minorHAnsi"/>
                <w:color w:val="000000" w:themeColor="text1"/>
              </w:rPr>
            </w:pPr>
            <w:ins w:id="42097" w:author="Ramasubramani, Hariharan" w:date="2015-07-20T17:43:00Z">
              <w:r>
                <w:rPr>
                  <w:rFonts w:cstheme="minorHAnsi"/>
                  <w:color w:val="000000" w:themeColor="text1"/>
                </w:rPr>
                <w:t>Timing Code (CR 459)</w:t>
              </w:r>
            </w:ins>
          </w:p>
        </w:tc>
        <w:tc>
          <w:tcPr>
            <w:tcW w:w="939" w:type="dxa"/>
            <w:tcBorders>
              <w:top w:val="single" w:sz="4" w:space="0" w:color="auto"/>
              <w:left w:val="single" w:sz="4" w:space="0" w:color="auto"/>
              <w:bottom w:val="single" w:sz="4" w:space="0" w:color="auto"/>
              <w:right w:val="single" w:sz="4" w:space="0" w:color="auto"/>
            </w:tcBorders>
          </w:tcPr>
          <w:p w14:paraId="6E98180C" w14:textId="77777777" w:rsidR="00FE7B59" w:rsidRPr="00C106B9" w:rsidRDefault="00FE7B59" w:rsidP="00FE7B59">
            <w:pPr>
              <w:ind w:left="-57" w:firstLine="0"/>
              <w:jc w:val="center"/>
              <w:rPr>
                <w:ins w:id="42098" w:author="Ramasubramani, Hariharan" w:date="2015-07-20T17:43:00Z"/>
                <w:rFonts w:cstheme="minorHAnsi"/>
                <w:color w:val="000000" w:themeColor="text1"/>
              </w:rPr>
            </w:pPr>
            <w:ins w:id="42099" w:author="Ramasubramani, Hariharan" w:date="2015-07-20T17:43:00Z">
              <w:r>
                <w:rPr>
                  <w:rFonts w:cstheme="minorHAnsi"/>
                  <w:color w:val="000000" w:themeColor="text1"/>
                </w:rPr>
                <w:t>O</w:t>
              </w:r>
            </w:ins>
          </w:p>
        </w:tc>
        <w:tc>
          <w:tcPr>
            <w:tcW w:w="2050" w:type="dxa"/>
            <w:tcBorders>
              <w:top w:val="single" w:sz="4" w:space="0" w:color="auto"/>
              <w:left w:val="single" w:sz="4" w:space="0" w:color="auto"/>
              <w:bottom w:val="single" w:sz="4" w:space="0" w:color="auto"/>
              <w:right w:val="single" w:sz="4" w:space="0" w:color="auto"/>
            </w:tcBorders>
          </w:tcPr>
          <w:p w14:paraId="0D2D4E17" w14:textId="77777777" w:rsidR="00900E53" w:rsidRPr="00230B4B" w:rsidRDefault="00900E53" w:rsidP="00900E53">
            <w:pPr>
              <w:ind w:firstLine="0"/>
              <w:rPr>
                <w:ins w:id="42100" w:author="Ramasubramani, Hariharan" w:date="2015-08-20T09:48:00Z"/>
                <w:rFonts w:cstheme="minorHAnsi"/>
                <w:color w:val="000000" w:themeColor="text1"/>
              </w:rPr>
            </w:pPr>
            <w:ins w:id="42101" w:author="Ramasubramani, Hariharan" w:date="2015-08-20T09:48:00Z">
              <w:r>
                <w:rPr>
                  <w:rFonts w:cstheme="minorHAnsi"/>
                  <w:color w:val="000000" w:themeColor="text1"/>
                </w:rPr>
                <w:t>Values:</w:t>
              </w:r>
            </w:ins>
          </w:p>
          <w:p w14:paraId="1E1973E4" w14:textId="77777777" w:rsidR="00900E53" w:rsidRPr="00C106B9" w:rsidRDefault="00900E53" w:rsidP="00900E53">
            <w:pPr>
              <w:pStyle w:val="ListParagraph"/>
              <w:numPr>
                <w:ilvl w:val="0"/>
                <w:numId w:val="4"/>
              </w:numPr>
              <w:overflowPunct w:val="0"/>
              <w:autoSpaceDE w:val="0"/>
              <w:autoSpaceDN w:val="0"/>
              <w:adjustRightInd w:val="0"/>
              <w:ind w:left="154" w:hanging="154"/>
              <w:contextualSpacing w:val="0"/>
              <w:textAlignment w:val="baseline"/>
              <w:rPr>
                <w:ins w:id="42102" w:author="Ramasubramani, Hariharan" w:date="2015-08-20T09:48:00Z"/>
                <w:rFonts w:cstheme="minorHAnsi"/>
                <w:color w:val="000000" w:themeColor="text1"/>
              </w:rPr>
            </w:pPr>
            <w:ins w:id="42103" w:author="Ramasubramani, Hariharan" w:date="2015-08-20T09:48:00Z">
              <w:r w:rsidRPr="00C106B9">
                <w:rPr>
                  <w:rFonts w:cstheme="minorHAnsi"/>
                  <w:color w:val="000000" w:themeColor="text1"/>
                </w:rPr>
                <w:t>POS</w:t>
              </w:r>
            </w:ins>
          </w:p>
          <w:p w14:paraId="517FB9C2" w14:textId="77777777" w:rsidR="00900E53" w:rsidRDefault="00900E53" w:rsidP="00900E53">
            <w:pPr>
              <w:pStyle w:val="ListParagraph"/>
              <w:numPr>
                <w:ilvl w:val="0"/>
                <w:numId w:val="4"/>
              </w:numPr>
              <w:overflowPunct w:val="0"/>
              <w:autoSpaceDE w:val="0"/>
              <w:autoSpaceDN w:val="0"/>
              <w:adjustRightInd w:val="0"/>
              <w:ind w:left="154" w:hanging="154"/>
              <w:contextualSpacing w:val="0"/>
              <w:textAlignment w:val="baseline"/>
              <w:rPr>
                <w:ins w:id="42104" w:author="Ramasubramani, Hariharan" w:date="2015-08-20T09:48:00Z"/>
                <w:rFonts w:cstheme="minorHAnsi"/>
                <w:color w:val="000000" w:themeColor="text1"/>
              </w:rPr>
            </w:pPr>
            <w:ins w:id="42105" w:author="Ramasubramani, Hariharan" w:date="2015-08-20T09:48:00Z">
              <w:r w:rsidRPr="00C106B9">
                <w:rPr>
                  <w:rFonts w:cstheme="minorHAnsi"/>
                  <w:color w:val="000000" w:themeColor="text1"/>
                </w:rPr>
                <w:t>Delivery</w:t>
              </w:r>
            </w:ins>
          </w:p>
          <w:p w14:paraId="2C062FB4" w14:textId="77777777" w:rsidR="00900E53" w:rsidRPr="00C106B9" w:rsidRDefault="00900E53" w:rsidP="00900E53">
            <w:pPr>
              <w:pStyle w:val="ListParagraph"/>
              <w:numPr>
                <w:ilvl w:val="0"/>
                <w:numId w:val="4"/>
              </w:numPr>
              <w:overflowPunct w:val="0"/>
              <w:autoSpaceDE w:val="0"/>
              <w:autoSpaceDN w:val="0"/>
              <w:adjustRightInd w:val="0"/>
              <w:ind w:left="154" w:hanging="154"/>
              <w:contextualSpacing w:val="0"/>
              <w:textAlignment w:val="baseline"/>
              <w:rPr>
                <w:ins w:id="42106" w:author="Ramasubramani, Hariharan" w:date="2015-08-20T09:48:00Z"/>
                <w:rFonts w:cstheme="minorHAnsi"/>
                <w:color w:val="000000" w:themeColor="text1"/>
              </w:rPr>
            </w:pPr>
            <w:ins w:id="42107" w:author="Ramasubramani, Hariharan" w:date="2015-08-20T09:48:00Z">
              <w:r>
                <w:rPr>
                  <w:rFonts w:cstheme="minorHAnsi"/>
                  <w:color w:val="000000" w:themeColor="text1"/>
                </w:rPr>
                <w:t>In Process</w:t>
              </w:r>
            </w:ins>
          </w:p>
          <w:p w14:paraId="0460D945" w14:textId="77777777" w:rsidR="00900E53" w:rsidRPr="00C106B9" w:rsidRDefault="00900E53" w:rsidP="00900E53">
            <w:pPr>
              <w:pStyle w:val="ListParagraph"/>
              <w:numPr>
                <w:ilvl w:val="0"/>
                <w:numId w:val="4"/>
              </w:numPr>
              <w:overflowPunct w:val="0"/>
              <w:autoSpaceDE w:val="0"/>
              <w:autoSpaceDN w:val="0"/>
              <w:adjustRightInd w:val="0"/>
              <w:ind w:left="154" w:hanging="154"/>
              <w:contextualSpacing w:val="0"/>
              <w:textAlignment w:val="baseline"/>
              <w:rPr>
                <w:ins w:id="42108" w:author="Ramasubramani, Hariharan" w:date="2015-08-20T09:48:00Z"/>
                <w:rFonts w:cstheme="minorHAnsi"/>
                <w:color w:val="000000" w:themeColor="text1"/>
              </w:rPr>
            </w:pPr>
            <w:ins w:id="42109" w:author="Ramasubramani, Hariharan" w:date="2015-08-20T09:48:00Z">
              <w:r w:rsidRPr="00C106B9">
                <w:rPr>
                  <w:rFonts w:cstheme="minorHAnsi"/>
                  <w:color w:val="000000" w:themeColor="text1"/>
                </w:rPr>
                <w:t xml:space="preserve">Post Issue </w:t>
              </w:r>
            </w:ins>
          </w:p>
          <w:p w14:paraId="127BED7B" w14:textId="77777777" w:rsidR="00900E53" w:rsidRDefault="00900E53" w:rsidP="00900E53">
            <w:pPr>
              <w:pStyle w:val="ListParagraph"/>
              <w:numPr>
                <w:ilvl w:val="0"/>
                <w:numId w:val="4"/>
              </w:numPr>
              <w:overflowPunct w:val="0"/>
              <w:autoSpaceDE w:val="0"/>
              <w:autoSpaceDN w:val="0"/>
              <w:adjustRightInd w:val="0"/>
              <w:ind w:left="154" w:hanging="154"/>
              <w:contextualSpacing w:val="0"/>
              <w:textAlignment w:val="baseline"/>
              <w:rPr>
                <w:ins w:id="42110" w:author="Ramasubramani, Hariharan" w:date="2015-08-20T09:48:00Z"/>
                <w:rFonts w:cstheme="minorHAnsi"/>
                <w:color w:val="000000" w:themeColor="text1"/>
              </w:rPr>
            </w:pPr>
            <w:ins w:id="42111" w:author="Ramasubramani, Hariharan" w:date="2015-08-20T09:48:00Z">
              <w:r w:rsidRPr="00C106B9">
                <w:rPr>
                  <w:rFonts w:cstheme="minorHAnsi"/>
                  <w:color w:val="000000" w:themeColor="text1"/>
                </w:rPr>
                <w:t>Claim</w:t>
              </w:r>
              <w:r>
                <w:rPr>
                  <w:rFonts w:cstheme="minorHAnsi"/>
                  <w:color w:val="000000" w:themeColor="text1"/>
                </w:rPr>
                <w:t>s</w:t>
              </w:r>
            </w:ins>
          </w:p>
          <w:p w14:paraId="3752511D" w14:textId="77777777" w:rsidR="00900E53" w:rsidRDefault="00900E53" w:rsidP="00900E53">
            <w:pPr>
              <w:pStyle w:val="ListParagraph"/>
              <w:numPr>
                <w:ilvl w:val="0"/>
                <w:numId w:val="4"/>
              </w:numPr>
              <w:overflowPunct w:val="0"/>
              <w:autoSpaceDE w:val="0"/>
              <w:autoSpaceDN w:val="0"/>
              <w:adjustRightInd w:val="0"/>
              <w:ind w:left="154" w:hanging="154"/>
              <w:contextualSpacing w:val="0"/>
              <w:textAlignment w:val="baseline"/>
              <w:rPr>
                <w:ins w:id="42112" w:author="Ramasubramani, Hariharan" w:date="2015-08-20T09:48:00Z"/>
                <w:rFonts w:cstheme="minorHAnsi"/>
                <w:color w:val="000000" w:themeColor="text1"/>
              </w:rPr>
            </w:pPr>
            <w:proofErr w:type="spellStart"/>
            <w:ins w:id="42113" w:author="Ramasubramani, Hariharan" w:date="2015-08-20T09:48:00Z">
              <w:r>
                <w:rPr>
                  <w:rFonts w:cstheme="minorHAnsi"/>
                  <w:color w:val="000000" w:themeColor="text1"/>
                </w:rPr>
                <w:t>Reg</w:t>
              </w:r>
              <w:proofErr w:type="spellEnd"/>
              <w:r>
                <w:rPr>
                  <w:rFonts w:cstheme="minorHAnsi"/>
                  <w:color w:val="000000" w:themeColor="text1"/>
                </w:rPr>
                <w:t xml:space="preserve"> 60 Stage 1 (CR 459)</w:t>
              </w:r>
            </w:ins>
          </w:p>
          <w:p w14:paraId="5BDF89F5" w14:textId="736FB46B" w:rsidR="00FE7B59" w:rsidRPr="00EC7EA4" w:rsidRDefault="00900E53">
            <w:pPr>
              <w:pStyle w:val="ListParagraph"/>
              <w:numPr>
                <w:ilvl w:val="0"/>
                <w:numId w:val="4"/>
              </w:numPr>
              <w:overflowPunct w:val="0"/>
              <w:autoSpaceDE w:val="0"/>
              <w:autoSpaceDN w:val="0"/>
              <w:adjustRightInd w:val="0"/>
              <w:ind w:left="154" w:hanging="154"/>
              <w:contextualSpacing w:val="0"/>
              <w:textAlignment w:val="baseline"/>
              <w:rPr>
                <w:ins w:id="42114" w:author="Ramasubramani, Hariharan" w:date="2015-07-20T17:43:00Z"/>
                <w:color w:val="000000" w:themeColor="text1"/>
              </w:rPr>
              <w:pPrChange w:id="42115" w:author="Ramasubramani, Hariharan" w:date="2015-08-20T09:48:00Z">
                <w:pPr>
                  <w:pStyle w:val="ListParagraph"/>
                  <w:ind w:left="148" w:firstLine="0"/>
                </w:pPr>
              </w:pPrChange>
            </w:pPr>
            <w:proofErr w:type="spellStart"/>
            <w:ins w:id="42116" w:author="Ramasubramani, Hariharan" w:date="2015-08-20T09:48:00Z">
              <w:r>
                <w:rPr>
                  <w:rFonts w:cstheme="minorHAnsi"/>
                  <w:color w:val="000000" w:themeColor="text1"/>
                </w:rPr>
                <w:t>Reg</w:t>
              </w:r>
              <w:proofErr w:type="spellEnd"/>
              <w:r>
                <w:rPr>
                  <w:rFonts w:cstheme="minorHAnsi"/>
                  <w:color w:val="000000" w:themeColor="text1"/>
                </w:rPr>
                <w:t xml:space="preserve"> 60 State 2 (CR 459)</w:t>
              </w:r>
            </w:ins>
          </w:p>
        </w:tc>
        <w:tc>
          <w:tcPr>
            <w:tcW w:w="2050" w:type="dxa"/>
            <w:tcBorders>
              <w:top w:val="single" w:sz="4" w:space="0" w:color="auto"/>
              <w:left w:val="single" w:sz="4" w:space="0" w:color="auto"/>
              <w:bottom w:val="single" w:sz="4" w:space="0" w:color="auto"/>
              <w:right w:val="single" w:sz="4" w:space="0" w:color="auto"/>
            </w:tcBorders>
          </w:tcPr>
          <w:p w14:paraId="6616DF59" w14:textId="7334D276" w:rsidR="00FE7B59" w:rsidRDefault="00FE7B59">
            <w:pPr>
              <w:ind w:left="-57" w:firstLine="0"/>
              <w:jc w:val="center"/>
              <w:rPr>
                <w:ins w:id="42117" w:author="Ramasubramani, Hariharan" w:date="2015-07-22T14:08:00Z"/>
                <w:rFonts w:cstheme="minorHAnsi"/>
                <w:color w:val="000000" w:themeColor="text1"/>
              </w:rPr>
              <w:pPrChange w:id="42118" w:author="Ramasubramani, Hariharan" w:date="2015-07-22T14:11:00Z">
                <w:pPr>
                  <w:pStyle w:val="ListParagraph"/>
                  <w:ind w:left="148" w:firstLine="0"/>
                </w:pPr>
              </w:pPrChange>
            </w:pPr>
            <w:ins w:id="42119" w:author="Ramasubramani, Hariharan" w:date="2015-07-22T14:08:00Z">
              <w:r>
                <w:rPr>
                  <w:rFonts w:cstheme="minorHAnsi"/>
                  <w:color w:val="000000" w:themeColor="text1"/>
                </w:rPr>
                <w:t>O</w:t>
              </w:r>
            </w:ins>
          </w:p>
        </w:tc>
      </w:tr>
      <w:tr w:rsidR="00FE7B59" w:rsidRPr="00C106B9" w14:paraId="1DE716F4" w14:textId="1683392B" w:rsidTr="00FE7B59">
        <w:trPr>
          <w:cantSplit/>
          <w:trHeight w:val="314"/>
          <w:jc w:val="center"/>
          <w:ins w:id="42120" w:author="Ramasubramani, Hariharan" w:date="2015-07-20T17:43:00Z"/>
        </w:trPr>
        <w:tc>
          <w:tcPr>
            <w:tcW w:w="1750" w:type="dxa"/>
            <w:tcBorders>
              <w:top w:val="single" w:sz="4" w:space="0" w:color="auto"/>
              <w:left w:val="single" w:sz="4" w:space="0" w:color="auto"/>
              <w:bottom w:val="single" w:sz="4" w:space="0" w:color="auto"/>
              <w:right w:val="single" w:sz="4" w:space="0" w:color="auto"/>
            </w:tcBorders>
          </w:tcPr>
          <w:p w14:paraId="387299EF" w14:textId="77777777" w:rsidR="00FE7B59" w:rsidRPr="00C106B9" w:rsidRDefault="00FE7B59" w:rsidP="00FE7B59">
            <w:pPr>
              <w:ind w:left="-18" w:firstLine="0"/>
              <w:rPr>
                <w:ins w:id="42121" w:author="Ramasubramani, Hariharan" w:date="2015-07-20T17:43:00Z"/>
                <w:rFonts w:cstheme="minorHAnsi"/>
                <w:color w:val="000000" w:themeColor="text1"/>
              </w:rPr>
            </w:pPr>
            <w:ins w:id="42122" w:author="Ramasubramani, Hariharan" w:date="2015-07-20T17:43:00Z">
              <w:r>
                <w:rPr>
                  <w:rFonts w:cstheme="minorHAnsi"/>
                  <w:color w:val="000000" w:themeColor="text1"/>
                </w:rPr>
                <w:t>Record</w:t>
              </w:r>
              <w:r w:rsidRPr="00C106B9">
                <w:rPr>
                  <w:rFonts w:cstheme="minorHAnsi"/>
                  <w:color w:val="000000" w:themeColor="text1"/>
                </w:rPr>
                <w:t xml:space="preserve"> Title</w:t>
              </w:r>
            </w:ins>
          </w:p>
        </w:tc>
        <w:tc>
          <w:tcPr>
            <w:tcW w:w="939" w:type="dxa"/>
            <w:tcBorders>
              <w:top w:val="single" w:sz="4" w:space="0" w:color="auto"/>
              <w:left w:val="single" w:sz="4" w:space="0" w:color="auto"/>
              <w:bottom w:val="single" w:sz="4" w:space="0" w:color="auto"/>
              <w:right w:val="single" w:sz="4" w:space="0" w:color="auto"/>
            </w:tcBorders>
          </w:tcPr>
          <w:p w14:paraId="1F884AE8" w14:textId="4026BD26" w:rsidR="00FE7B59" w:rsidRPr="00C106B9" w:rsidRDefault="00FE7B59">
            <w:pPr>
              <w:ind w:left="-57" w:firstLine="0"/>
              <w:jc w:val="center"/>
              <w:rPr>
                <w:ins w:id="42123" w:author="Ramasubramani, Hariharan" w:date="2015-07-20T17:43:00Z"/>
                <w:rFonts w:cstheme="minorHAnsi"/>
                <w:color w:val="000000" w:themeColor="text1"/>
              </w:rPr>
            </w:pPr>
            <w:ins w:id="42124" w:author="Ramasubramani, Hariharan" w:date="2015-07-20T17:43:00Z">
              <w:r>
                <w:rPr>
                  <w:rFonts w:cstheme="minorHAnsi"/>
                  <w:color w:val="000000" w:themeColor="text1"/>
                </w:rPr>
                <w:t>O (CR621)</w:t>
              </w:r>
            </w:ins>
            <w:ins w:id="42125" w:author="Ramasubramani, Hariharan" w:date="2015-07-21T12:01:00Z">
              <w:r w:rsidRPr="00F1215B">
                <w:rPr>
                  <w:rFonts w:cstheme="minorHAnsi"/>
                  <w:color w:val="C00000"/>
                </w:rPr>
                <w:t xml:space="preserve"> </w:t>
              </w:r>
              <w:r w:rsidRPr="009B148C">
                <w:rPr>
                  <w:rFonts w:cstheme="minorHAnsi"/>
                  <w:rPrChange w:id="42126" w:author="Ramasubramani, Hariharan" w:date="2015-08-03T16:37:00Z">
                    <w:rPr>
                      <w:rFonts w:cstheme="minorHAnsi"/>
                      <w:color w:val="C00000"/>
                    </w:rPr>
                  </w:rPrChange>
                </w:rPr>
                <w:t>(CR 504)</w:t>
              </w:r>
            </w:ins>
          </w:p>
        </w:tc>
        <w:tc>
          <w:tcPr>
            <w:tcW w:w="2050" w:type="dxa"/>
            <w:tcBorders>
              <w:top w:val="single" w:sz="4" w:space="0" w:color="auto"/>
              <w:left w:val="single" w:sz="4" w:space="0" w:color="auto"/>
              <w:bottom w:val="single" w:sz="4" w:space="0" w:color="auto"/>
              <w:right w:val="single" w:sz="4" w:space="0" w:color="auto"/>
            </w:tcBorders>
          </w:tcPr>
          <w:p w14:paraId="4AAE5B08" w14:textId="6B2095A5" w:rsidR="00FE7B59" w:rsidRPr="0063575A" w:rsidRDefault="00FE7B59">
            <w:pPr>
              <w:ind w:firstLine="0"/>
              <w:rPr>
                <w:ins w:id="42127" w:author="Ramasubramani, Hariharan" w:date="2015-07-20T17:43:00Z"/>
                <w:rFonts w:cstheme="minorHAnsi"/>
                <w:color w:val="000000" w:themeColor="text1"/>
                <w:rPrChange w:id="42128" w:author="Ramasubramani, Hariharan" w:date="2015-08-20T09:49:00Z">
                  <w:rPr>
                    <w:ins w:id="42129" w:author="Ramasubramani, Hariharan" w:date="2015-07-20T17:43:00Z"/>
                  </w:rPr>
                </w:rPrChange>
              </w:rPr>
              <w:pPrChange w:id="42130" w:author="Ramasubramani, Hariharan" w:date="2015-08-20T09:49:00Z">
                <w:pPr>
                  <w:pStyle w:val="ListParagraph"/>
                  <w:ind w:left="148" w:firstLine="0"/>
                </w:pPr>
              </w:pPrChange>
            </w:pPr>
            <w:ins w:id="42131" w:author="Ramasubramani, Hariharan" w:date="2015-07-20T17:43:00Z">
              <w:r w:rsidRPr="0063575A">
                <w:rPr>
                  <w:rFonts w:cstheme="minorHAnsi"/>
                  <w:color w:val="000000" w:themeColor="text1"/>
                  <w:rPrChange w:id="42132" w:author="Ramasubramani, Hariharan" w:date="2015-08-20T09:49:00Z">
                    <w:rPr/>
                  </w:rPrChange>
                </w:rPr>
                <w:t>Length: 100</w:t>
              </w:r>
              <w:r w:rsidRPr="0063575A">
                <w:rPr>
                  <w:rFonts w:cstheme="minorHAnsi"/>
                  <w:color w:val="000000" w:themeColor="text1"/>
                  <w:rPrChange w:id="42133" w:author="Ramasubramani, Hariharan" w:date="2015-08-20T09:49:00Z">
                    <w:rPr/>
                  </w:rPrChange>
                </w:rPr>
                <w:br/>
              </w:r>
            </w:ins>
            <w:ins w:id="42134" w:author="Ramasubramani, Hariharan" w:date="2015-08-03T10:12:00Z">
              <w:r w:rsidR="004B3C6A" w:rsidRPr="0063575A">
                <w:rPr>
                  <w:rFonts w:cstheme="minorHAnsi"/>
                  <w:color w:val="000000" w:themeColor="text1"/>
                  <w:rPrChange w:id="42135" w:author="Ramasubramani, Hariharan" w:date="2015-08-20T09:49:00Z">
                    <w:rPr/>
                  </w:rPrChange>
                </w:rPr>
                <w:t>Field Type</w:t>
              </w:r>
            </w:ins>
            <w:ins w:id="42136" w:author="Ramasubramani, Hariharan" w:date="2015-07-20T17:43:00Z">
              <w:r w:rsidRPr="0063575A">
                <w:rPr>
                  <w:rFonts w:cstheme="minorHAnsi"/>
                  <w:color w:val="000000" w:themeColor="text1"/>
                  <w:rPrChange w:id="42137" w:author="Ramasubramani, Hariharan" w:date="2015-08-20T09:49:00Z">
                    <w:rPr/>
                  </w:rPrChange>
                </w:rPr>
                <w:t>: ANSC</w:t>
              </w:r>
            </w:ins>
          </w:p>
        </w:tc>
        <w:tc>
          <w:tcPr>
            <w:tcW w:w="2050" w:type="dxa"/>
            <w:tcBorders>
              <w:top w:val="single" w:sz="4" w:space="0" w:color="auto"/>
              <w:left w:val="single" w:sz="4" w:space="0" w:color="auto"/>
              <w:bottom w:val="single" w:sz="4" w:space="0" w:color="auto"/>
              <w:right w:val="single" w:sz="4" w:space="0" w:color="auto"/>
            </w:tcBorders>
          </w:tcPr>
          <w:p w14:paraId="4334E64F" w14:textId="68093525" w:rsidR="00FE7B59" w:rsidRDefault="00FE7B59">
            <w:pPr>
              <w:ind w:left="-57" w:firstLine="0"/>
              <w:jc w:val="center"/>
              <w:rPr>
                <w:ins w:id="42138" w:author="Ramasubramani, Hariharan" w:date="2015-07-22T14:08:00Z"/>
                <w:rFonts w:cstheme="minorHAnsi"/>
                <w:color w:val="000000" w:themeColor="text1"/>
              </w:rPr>
              <w:pPrChange w:id="42139" w:author="Ramasubramani, Hariharan" w:date="2015-08-03T16:37:00Z">
                <w:pPr>
                  <w:pStyle w:val="ListParagraph"/>
                  <w:ind w:left="148" w:firstLine="0"/>
                </w:pPr>
              </w:pPrChange>
            </w:pPr>
            <w:ins w:id="42140" w:author="Ramasubramani, Hariharan" w:date="2015-07-22T14:08:00Z">
              <w:r>
                <w:rPr>
                  <w:rFonts w:cstheme="minorHAnsi"/>
                  <w:color w:val="000000" w:themeColor="text1"/>
                </w:rPr>
                <w:t>O (CR621)</w:t>
              </w:r>
              <w:r w:rsidR="009B148C">
                <w:rPr>
                  <w:rFonts w:cstheme="minorHAnsi"/>
                  <w:color w:val="000000" w:themeColor="text1"/>
                </w:rPr>
                <w:t xml:space="preserve"> (CR 504 </w:t>
              </w:r>
              <w:r w:rsidRPr="00AF54CA">
                <w:rPr>
                  <w:rFonts w:cstheme="minorHAnsi"/>
                  <w:color w:val="000000" w:themeColor="text1"/>
                  <w:rPrChange w:id="42141" w:author="Ramasubramani, Hariharan" w:date="2015-07-22T14:11:00Z">
                    <w:rPr>
                      <w:rFonts w:cstheme="minorHAnsi"/>
                      <w:color w:val="C00000"/>
                    </w:rPr>
                  </w:rPrChange>
                </w:rPr>
                <w:t>)</w:t>
              </w:r>
            </w:ins>
          </w:p>
        </w:tc>
      </w:tr>
      <w:tr w:rsidR="0040163A" w:rsidRPr="00C106B9" w14:paraId="3D86294A" w14:textId="77777777" w:rsidTr="00FE7B59">
        <w:trPr>
          <w:cantSplit/>
          <w:trHeight w:val="314"/>
          <w:jc w:val="center"/>
          <w:ins w:id="42142" w:author="Ramasubramani, Hariharan" w:date="2015-08-20T09:21:00Z"/>
        </w:trPr>
        <w:tc>
          <w:tcPr>
            <w:tcW w:w="1750" w:type="dxa"/>
            <w:tcBorders>
              <w:top w:val="single" w:sz="4" w:space="0" w:color="auto"/>
              <w:left w:val="single" w:sz="4" w:space="0" w:color="auto"/>
              <w:bottom w:val="single" w:sz="4" w:space="0" w:color="auto"/>
              <w:right w:val="single" w:sz="4" w:space="0" w:color="auto"/>
            </w:tcBorders>
          </w:tcPr>
          <w:p w14:paraId="52E1F391" w14:textId="450F2BD3" w:rsidR="0040163A" w:rsidRDefault="0040163A" w:rsidP="0040163A">
            <w:pPr>
              <w:ind w:left="-18" w:firstLine="0"/>
              <w:rPr>
                <w:ins w:id="42143" w:author="Ramasubramani, Hariharan" w:date="2015-08-20T09:21:00Z"/>
                <w:rFonts w:cstheme="minorHAnsi"/>
                <w:color w:val="000000" w:themeColor="text1"/>
              </w:rPr>
            </w:pPr>
            <w:commentRangeStart w:id="42144"/>
            <w:commentRangeStart w:id="42145"/>
            <w:ins w:id="42146" w:author="Ramasubramani, Hariharan" w:date="2015-08-20T09:21:00Z">
              <w:r>
                <w:rPr>
                  <w:rFonts w:cstheme="minorHAnsi"/>
                  <w:color w:val="000000" w:themeColor="text1"/>
                </w:rPr>
                <w:t>Record</w:t>
              </w:r>
              <w:r w:rsidRPr="00C106B9">
                <w:rPr>
                  <w:rFonts w:cstheme="minorHAnsi"/>
                  <w:color w:val="000000" w:themeColor="text1"/>
                </w:rPr>
                <w:t xml:space="preserve"> </w:t>
              </w:r>
              <w:commentRangeEnd w:id="42144"/>
              <w:commentRangeEnd w:id="42145"/>
              <w:r>
                <w:rPr>
                  <w:rFonts w:cstheme="minorHAnsi"/>
                  <w:color w:val="000000" w:themeColor="text1"/>
                </w:rPr>
                <w:t>#</w:t>
              </w:r>
              <w:r>
                <w:rPr>
                  <w:rStyle w:val="CommentReference"/>
                  <w:rFonts w:ascii="New York" w:eastAsia="Times New Roman" w:hAnsi="New York" w:cs="Times New Roman"/>
                </w:rPr>
                <w:commentReference w:id="42144"/>
              </w:r>
              <w:r>
                <w:rPr>
                  <w:rStyle w:val="CommentReference"/>
                  <w:rFonts w:ascii="New York" w:eastAsia="Times New Roman" w:hAnsi="New York" w:cs="Times New Roman"/>
                </w:rPr>
                <w:commentReference w:id="42145"/>
              </w:r>
            </w:ins>
          </w:p>
        </w:tc>
        <w:tc>
          <w:tcPr>
            <w:tcW w:w="939" w:type="dxa"/>
            <w:tcBorders>
              <w:top w:val="single" w:sz="4" w:space="0" w:color="auto"/>
              <w:left w:val="single" w:sz="4" w:space="0" w:color="auto"/>
              <w:bottom w:val="single" w:sz="4" w:space="0" w:color="auto"/>
              <w:right w:val="single" w:sz="4" w:space="0" w:color="auto"/>
            </w:tcBorders>
          </w:tcPr>
          <w:p w14:paraId="4149EEC6" w14:textId="45E8B208" w:rsidR="0040163A" w:rsidRDefault="0040163A" w:rsidP="0040163A">
            <w:pPr>
              <w:ind w:left="-57" w:firstLine="0"/>
              <w:jc w:val="center"/>
              <w:rPr>
                <w:ins w:id="42147" w:author="Ramasubramani, Hariharan" w:date="2015-08-20T09:21:00Z"/>
                <w:rFonts w:cstheme="minorHAnsi"/>
                <w:color w:val="000000" w:themeColor="text1"/>
              </w:rPr>
            </w:pPr>
            <w:ins w:id="42148" w:author="Ramasubramani, Hariharan" w:date="2015-08-20T09:21:00Z">
              <w:r>
                <w:rPr>
                  <w:rFonts w:cstheme="minorHAnsi"/>
                  <w:color w:val="000000" w:themeColor="text1"/>
                </w:rPr>
                <w:t>M (CR 192)</w:t>
              </w:r>
              <w:r w:rsidRPr="00F1215B">
                <w:rPr>
                  <w:rFonts w:cstheme="minorHAnsi"/>
                  <w:color w:val="C00000"/>
                </w:rPr>
                <w:t xml:space="preserve"> </w:t>
              </w:r>
              <w:r w:rsidRPr="005516FB">
                <w:rPr>
                  <w:rFonts w:cstheme="minorHAnsi"/>
                </w:rPr>
                <w:t>(CR 504)</w:t>
              </w:r>
            </w:ins>
          </w:p>
        </w:tc>
        <w:tc>
          <w:tcPr>
            <w:tcW w:w="2050" w:type="dxa"/>
            <w:tcBorders>
              <w:top w:val="single" w:sz="4" w:space="0" w:color="auto"/>
              <w:left w:val="single" w:sz="4" w:space="0" w:color="auto"/>
              <w:bottom w:val="single" w:sz="4" w:space="0" w:color="auto"/>
              <w:right w:val="single" w:sz="4" w:space="0" w:color="auto"/>
            </w:tcBorders>
          </w:tcPr>
          <w:p w14:paraId="4C59E763" w14:textId="0B02A4B1" w:rsidR="0040163A" w:rsidRPr="0063575A" w:rsidRDefault="0040163A">
            <w:pPr>
              <w:ind w:firstLine="0"/>
              <w:rPr>
                <w:ins w:id="42149" w:author="Ramasubramani, Hariharan" w:date="2015-08-20T09:21:00Z"/>
                <w:rFonts w:cstheme="minorHAnsi"/>
                <w:color w:val="000000" w:themeColor="text1"/>
                <w:rPrChange w:id="42150" w:author="Ramasubramani, Hariharan" w:date="2015-08-20T09:49:00Z">
                  <w:rPr>
                    <w:ins w:id="42151" w:author="Ramasubramani, Hariharan" w:date="2015-08-20T09:21:00Z"/>
                  </w:rPr>
                </w:rPrChange>
              </w:rPr>
              <w:pPrChange w:id="42152" w:author="Ramasubramani, Hariharan" w:date="2015-08-20T09:49:00Z">
                <w:pPr>
                  <w:pStyle w:val="ListParagraph"/>
                  <w:ind w:left="148" w:firstLine="0"/>
                </w:pPr>
              </w:pPrChange>
            </w:pPr>
            <w:ins w:id="42153" w:author="Ramasubramani, Hariharan" w:date="2015-08-20T09:21:00Z">
              <w:r w:rsidRPr="0063575A">
                <w:rPr>
                  <w:rFonts w:cstheme="minorHAnsi"/>
                  <w:color w:val="000000" w:themeColor="text1"/>
                  <w:rPrChange w:id="42154" w:author="Ramasubramani, Hariharan" w:date="2015-08-20T09:49:00Z">
                    <w:rPr/>
                  </w:rPrChange>
                </w:rPr>
                <w:t>Length: 100</w:t>
              </w:r>
              <w:r w:rsidRPr="0063575A">
                <w:rPr>
                  <w:rFonts w:cstheme="minorHAnsi"/>
                  <w:color w:val="000000" w:themeColor="text1"/>
                  <w:rPrChange w:id="42155" w:author="Ramasubramani, Hariharan" w:date="2015-08-20T09:49:00Z">
                    <w:rPr/>
                  </w:rPrChange>
                </w:rPr>
                <w:br/>
                <w:t>Field Type: ANSC</w:t>
              </w:r>
            </w:ins>
          </w:p>
        </w:tc>
        <w:tc>
          <w:tcPr>
            <w:tcW w:w="2050" w:type="dxa"/>
            <w:tcBorders>
              <w:top w:val="single" w:sz="4" w:space="0" w:color="auto"/>
              <w:left w:val="single" w:sz="4" w:space="0" w:color="auto"/>
              <w:bottom w:val="single" w:sz="4" w:space="0" w:color="auto"/>
              <w:right w:val="single" w:sz="4" w:space="0" w:color="auto"/>
            </w:tcBorders>
          </w:tcPr>
          <w:p w14:paraId="300EA96B" w14:textId="7F74CE39" w:rsidR="0040163A" w:rsidRDefault="0040163A" w:rsidP="0040163A">
            <w:pPr>
              <w:ind w:left="-57" w:firstLine="0"/>
              <w:jc w:val="center"/>
              <w:rPr>
                <w:ins w:id="42156" w:author="Ramasubramani, Hariharan" w:date="2015-08-20T09:21:00Z"/>
                <w:rFonts w:cstheme="minorHAnsi"/>
                <w:color w:val="000000" w:themeColor="text1"/>
              </w:rPr>
            </w:pPr>
            <w:ins w:id="42157" w:author="Ramasubramani, Hariharan" w:date="2015-08-20T09:21:00Z">
              <w:r>
                <w:rPr>
                  <w:rFonts w:cstheme="minorHAnsi"/>
                  <w:color w:val="000000" w:themeColor="text1"/>
                </w:rPr>
                <w:t>M (CR 192) (CR 504</w:t>
              </w:r>
              <w:r w:rsidRPr="005516FB">
                <w:rPr>
                  <w:rFonts w:cstheme="minorHAnsi"/>
                  <w:color w:val="000000" w:themeColor="text1"/>
                </w:rPr>
                <w:t>)</w:t>
              </w:r>
            </w:ins>
          </w:p>
        </w:tc>
      </w:tr>
      <w:tr w:rsidR="0040163A" w:rsidRPr="00C106B9" w14:paraId="6E463CAF" w14:textId="5F744DAC" w:rsidTr="00FE7B59">
        <w:trPr>
          <w:cantSplit/>
          <w:trHeight w:val="314"/>
          <w:jc w:val="center"/>
          <w:ins w:id="42158" w:author="Ramasubramani, Hariharan" w:date="2015-07-20T17:43:00Z"/>
        </w:trPr>
        <w:tc>
          <w:tcPr>
            <w:tcW w:w="1750" w:type="dxa"/>
            <w:tcBorders>
              <w:top w:val="single" w:sz="4" w:space="0" w:color="auto"/>
              <w:left w:val="single" w:sz="4" w:space="0" w:color="auto"/>
              <w:bottom w:val="single" w:sz="4" w:space="0" w:color="auto"/>
              <w:right w:val="single" w:sz="4" w:space="0" w:color="auto"/>
            </w:tcBorders>
          </w:tcPr>
          <w:p w14:paraId="05F22EE5" w14:textId="77777777" w:rsidR="0040163A" w:rsidRPr="00C106B9" w:rsidRDefault="0040163A" w:rsidP="0040163A">
            <w:pPr>
              <w:ind w:left="-18" w:firstLine="0"/>
              <w:rPr>
                <w:ins w:id="42159" w:author="Ramasubramani, Hariharan" w:date="2015-07-20T17:43:00Z"/>
                <w:rFonts w:cstheme="minorHAnsi"/>
                <w:color w:val="000000" w:themeColor="text1"/>
              </w:rPr>
            </w:pPr>
            <w:ins w:id="42160" w:author="Ramasubramani, Hariharan" w:date="2015-07-20T17:43:00Z">
              <w:r>
                <w:rPr>
                  <w:rFonts w:cstheme="minorHAnsi"/>
                  <w:color w:val="000000" w:themeColor="text1"/>
                </w:rPr>
                <w:t>Lunar Doc Type</w:t>
              </w:r>
            </w:ins>
          </w:p>
        </w:tc>
        <w:tc>
          <w:tcPr>
            <w:tcW w:w="939" w:type="dxa"/>
            <w:tcBorders>
              <w:top w:val="single" w:sz="4" w:space="0" w:color="auto"/>
              <w:left w:val="single" w:sz="4" w:space="0" w:color="auto"/>
              <w:bottom w:val="single" w:sz="4" w:space="0" w:color="auto"/>
              <w:right w:val="single" w:sz="4" w:space="0" w:color="auto"/>
            </w:tcBorders>
          </w:tcPr>
          <w:p w14:paraId="36FDC3E2" w14:textId="77777777" w:rsidR="0040163A" w:rsidRPr="00C106B9" w:rsidRDefault="0040163A" w:rsidP="0040163A">
            <w:pPr>
              <w:ind w:left="-57" w:firstLine="0"/>
              <w:jc w:val="center"/>
              <w:rPr>
                <w:ins w:id="42161" w:author="Ramasubramani, Hariharan" w:date="2015-07-20T17:43:00Z"/>
                <w:rFonts w:cstheme="minorHAnsi"/>
                <w:color w:val="000000" w:themeColor="text1"/>
              </w:rPr>
            </w:pPr>
            <w:ins w:id="42162" w:author="Ramasubramani, Hariharan" w:date="2015-07-20T17:43:00Z">
              <w:r>
                <w:rPr>
                  <w:rFonts w:cstheme="minorHAnsi"/>
                  <w:color w:val="000000" w:themeColor="text1"/>
                </w:rPr>
                <w:t>O (CR621)</w:t>
              </w:r>
            </w:ins>
          </w:p>
        </w:tc>
        <w:tc>
          <w:tcPr>
            <w:tcW w:w="2050" w:type="dxa"/>
            <w:tcBorders>
              <w:top w:val="single" w:sz="4" w:space="0" w:color="auto"/>
              <w:left w:val="single" w:sz="4" w:space="0" w:color="auto"/>
              <w:bottom w:val="single" w:sz="4" w:space="0" w:color="auto"/>
              <w:right w:val="single" w:sz="4" w:space="0" w:color="auto"/>
            </w:tcBorders>
          </w:tcPr>
          <w:p w14:paraId="42C42CA1" w14:textId="7AF0EE3B" w:rsidR="00900E53" w:rsidRDefault="00900E53" w:rsidP="0040163A">
            <w:pPr>
              <w:pStyle w:val="ListParagraph"/>
              <w:ind w:left="-12" w:right="-57" w:firstLine="0"/>
              <w:rPr>
                <w:ins w:id="42163" w:author="Ramasubramani, Hariharan" w:date="2015-08-20T09:48:00Z"/>
                <w:rFonts w:cstheme="minorHAnsi"/>
                <w:color w:val="000000" w:themeColor="text1"/>
              </w:rPr>
            </w:pPr>
            <w:ins w:id="42164" w:author="Ramasubramani, Hariharan" w:date="2015-08-20T09:48:00Z">
              <w:r w:rsidRPr="00C106B9">
                <w:rPr>
                  <w:rFonts w:cstheme="minorHAnsi"/>
                  <w:color w:val="000000" w:themeColor="text1"/>
                </w:rPr>
                <w:t>Single</w:t>
              </w:r>
              <w:r>
                <w:rPr>
                  <w:rFonts w:cstheme="minorHAnsi"/>
                  <w:color w:val="000000" w:themeColor="text1"/>
                </w:rPr>
                <w:t>-</w:t>
              </w:r>
              <w:r w:rsidRPr="00C106B9">
                <w:rPr>
                  <w:rFonts w:cstheme="minorHAnsi"/>
                  <w:color w:val="000000" w:themeColor="text1"/>
                </w:rPr>
                <w:t>select</w:t>
              </w:r>
            </w:ins>
          </w:p>
          <w:p w14:paraId="405093E3" w14:textId="77777777" w:rsidR="0040163A" w:rsidRPr="00C106B9" w:rsidRDefault="0040163A" w:rsidP="0040163A">
            <w:pPr>
              <w:pStyle w:val="ListParagraph"/>
              <w:ind w:left="-12" w:right="-57" w:firstLine="0"/>
              <w:rPr>
                <w:ins w:id="42165" w:author="Ramasubramani, Hariharan" w:date="2015-07-20T17:43:00Z"/>
                <w:rFonts w:cstheme="minorHAnsi"/>
                <w:color w:val="000000" w:themeColor="text1"/>
              </w:rPr>
            </w:pPr>
            <w:ins w:id="42166" w:author="Ramasubramani, Hariharan" w:date="2015-07-20T17:43:00Z">
              <w:r>
                <w:rPr>
                  <w:rFonts w:cstheme="minorHAnsi"/>
                  <w:color w:val="000000" w:themeColor="text1"/>
                </w:rPr>
                <w:t>Values will be maintained by RDM</w:t>
              </w:r>
            </w:ins>
          </w:p>
        </w:tc>
        <w:tc>
          <w:tcPr>
            <w:tcW w:w="2050" w:type="dxa"/>
            <w:tcBorders>
              <w:top w:val="single" w:sz="4" w:space="0" w:color="auto"/>
              <w:left w:val="single" w:sz="4" w:space="0" w:color="auto"/>
              <w:bottom w:val="single" w:sz="4" w:space="0" w:color="auto"/>
              <w:right w:val="single" w:sz="4" w:space="0" w:color="auto"/>
            </w:tcBorders>
          </w:tcPr>
          <w:p w14:paraId="0BD4ABAF" w14:textId="20A4480D" w:rsidR="0040163A" w:rsidRDefault="0040163A">
            <w:pPr>
              <w:ind w:left="-57" w:firstLine="0"/>
              <w:jc w:val="center"/>
              <w:rPr>
                <w:ins w:id="42167" w:author="Ramasubramani, Hariharan" w:date="2015-07-22T14:08:00Z"/>
                <w:rFonts w:cstheme="minorHAnsi"/>
                <w:color w:val="000000" w:themeColor="text1"/>
              </w:rPr>
              <w:pPrChange w:id="42168" w:author="Ramasubramani, Hariharan" w:date="2015-07-22T14:11:00Z">
                <w:pPr>
                  <w:pStyle w:val="ListParagraph"/>
                  <w:ind w:left="-12" w:right="-57" w:firstLine="0"/>
                </w:pPr>
              </w:pPrChange>
            </w:pPr>
            <w:ins w:id="42169" w:author="Ramasubramani, Hariharan" w:date="2015-07-22T14:08:00Z">
              <w:r>
                <w:rPr>
                  <w:rFonts w:cstheme="minorHAnsi"/>
                  <w:color w:val="000000" w:themeColor="text1"/>
                </w:rPr>
                <w:t>O (CR621)</w:t>
              </w:r>
            </w:ins>
          </w:p>
        </w:tc>
      </w:tr>
      <w:tr w:rsidR="0040163A" w:rsidRPr="00C106B9" w14:paraId="1A885A7B" w14:textId="78CB1723" w:rsidTr="00FE7B59">
        <w:trPr>
          <w:cantSplit/>
          <w:trHeight w:val="314"/>
          <w:jc w:val="center"/>
          <w:ins w:id="42170" w:author="Ramasubramani, Hariharan" w:date="2015-07-20T17:43:00Z"/>
        </w:trPr>
        <w:tc>
          <w:tcPr>
            <w:tcW w:w="1750" w:type="dxa"/>
            <w:tcBorders>
              <w:top w:val="single" w:sz="4" w:space="0" w:color="auto"/>
              <w:left w:val="single" w:sz="4" w:space="0" w:color="auto"/>
              <w:bottom w:val="single" w:sz="4" w:space="0" w:color="auto"/>
              <w:right w:val="single" w:sz="4" w:space="0" w:color="auto"/>
            </w:tcBorders>
          </w:tcPr>
          <w:p w14:paraId="179301E2" w14:textId="77777777" w:rsidR="0040163A" w:rsidRPr="00C106B9" w:rsidRDefault="0040163A" w:rsidP="0040163A">
            <w:pPr>
              <w:ind w:left="-18" w:firstLine="0"/>
              <w:rPr>
                <w:ins w:id="42171" w:author="Ramasubramani, Hariharan" w:date="2015-07-20T17:43:00Z"/>
                <w:rFonts w:cstheme="minorHAnsi"/>
                <w:color w:val="000000" w:themeColor="text1"/>
              </w:rPr>
            </w:pPr>
            <w:ins w:id="42172" w:author="Ramasubramani, Hariharan" w:date="2015-07-20T17:43:00Z">
              <w:r>
                <w:rPr>
                  <w:rFonts w:cstheme="minorHAnsi"/>
                  <w:color w:val="000000" w:themeColor="text1"/>
                </w:rPr>
                <w:t>NPPI/PCI Designation</w:t>
              </w:r>
            </w:ins>
          </w:p>
        </w:tc>
        <w:tc>
          <w:tcPr>
            <w:tcW w:w="939" w:type="dxa"/>
            <w:tcBorders>
              <w:top w:val="single" w:sz="4" w:space="0" w:color="auto"/>
              <w:left w:val="single" w:sz="4" w:space="0" w:color="auto"/>
              <w:bottom w:val="single" w:sz="4" w:space="0" w:color="auto"/>
              <w:right w:val="single" w:sz="4" w:space="0" w:color="auto"/>
            </w:tcBorders>
          </w:tcPr>
          <w:p w14:paraId="7DBBFBC3" w14:textId="77777777" w:rsidR="0040163A" w:rsidRPr="00C106B9" w:rsidRDefault="0040163A" w:rsidP="0040163A">
            <w:pPr>
              <w:ind w:left="-57" w:firstLine="0"/>
              <w:jc w:val="center"/>
              <w:rPr>
                <w:ins w:id="42173" w:author="Ramasubramani, Hariharan" w:date="2015-07-20T17:43:00Z"/>
                <w:rFonts w:cstheme="minorHAnsi"/>
                <w:color w:val="000000" w:themeColor="text1"/>
              </w:rPr>
            </w:pPr>
            <w:ins w:id="42174" w:author="Ramasubramani, Hariharan" w:date="2015-07-20T17:43:00Z">
              <w:r>
                <w:rPr>
                  <w:rFonts w:cstheme="minorHAnsi"/>
                  <w:color w:val="000000" w:themeColor="text1"/>
                </w:rPr>
                <w:t>M</w:t>
              </w:r>
            </w:ins>
          </w:p>
        </w:tc>
        <w:tc>
          <w:tcPr>
            <w:tcW w:w="2050" w:type="dxa"/>
            <w:tcBorders>
              <w:top w:val="single" w:sz="4" w:space="0" w:color="auto"/>
              <w:left w:val="single" w:sz="4" w:space="0" w:color="auto"/>
              <w:bottom w:val="single" w:sz="4" w:space="0" w:color="auto"/>
              <w:right w:val="single" w:sz="4" w:space="0" w:color="auto"/>
            </w:tcBorders>
          </w:tcPr>
          <w:p w14:paraId="2FB65EAD" w14:textId="77777777" w:rsidR="0040163A" w:rsidRDefault="0040163A" w:rsidP="0040163A">
            <w:pPr>
              <w:pStyle w:val="ListParagraph"/>
              <w:ind w:left="-12" w:right="-57" w:firstLine="0"/>
              <w:jc w:val="center"/>
              <w:rPr>
                <w:ins w:id="42175" w:author="Ramasubramani, Hariharan" w:date="2015-07-20T17:43:00Z"/>
                <w:rFonts w:cstheme="minorHAnsi"/>
                <w:color w:val="000000" w:themeColor="text1"/>
              </w:rPr>
            </w:pPr>
            <w:ins w:id="42176" w:author="Ramasubramani, Hariharan" w:date="2015-07-20T17:43:00Z">
              <w:r>
                <w:rPr>
                  <w:rFonts w:cstheme="minorHAnsi"/>
                  <w:color w:val="000000" w:themeColor="text1"/>
                </w:rPr>
                <w:t>Values:</w:t>
              </w:r>
            </w:ins>
          </w:p>
          <w:p w14:paraId="025AEFFD" w14:textId="77777777" w:rsidR="0040163A" w:rsidRDefault="0040163A" w:rsidP="0040163A">
            <w:pPr>
              <w:pStyle w:val="ListParagraph"/>
              <w:numPr>
                <w:ilvl w:val="0"/>
                <w:numId w:val="12"/>
              </w:numPr>
              <w:tabs>
                <w:tab w:val="left" w:pos="105"/>
              </w:tabs>
              <w:overflowPunct w:val="0"/>
              <w:autoSpaceDE w:val="0"/>
              <w:autoSpaceDN w:val="0"/>
              <w:adjustRightInd w:val="0"/>
              <w:ind w:left="-75" w:firstLine="0"/>
              <w:contextualSpacing w:val="0"/>
              <w:textAlignment w:val="baseline"/>
              <w:rPr>
                <w:ins w:id="42177" w:author="Ramasubramani, Hariharan" w:date="2015-07-20T17:43:00Z"/>
                <w:rFonts w:cstheme="minorHAnsi"/>
                <w:color w:val="000000" w:themeColor="text1"/>
              </w:rPr>
            </w:pPr>
            <w:ins w:id="42178" w:author="Ramasubramani, Hariharan" w:date="2015-07-20T17:43:00Z">
              <w:r>
                <w:rPr>
                  <w:rFonts w:cstheme="minorHAnsi"/>
                  <w:color w:val="000000" w:themeColor="text1"/>
                </w:rPr>
                <w:t>N/A</w:t>
              </w:r>
            </w:ins>
          </w:p>
          <w:p w14:paraId="75B567EB" w14:textId="77777777" w:rsidR="0040163A" w:rsidRDefault="0040163A" w:rsidP="0040163A">
            <w:pPr>
              <w:pStyle w:val="ListParagraph"/>
              <w:numPr>
                <w:ilvl w:val="0"/>
                <w:numId w:val="12"/>
              </w:numPr>
              <w:tabs>
                <w:tab w:val="left" w:pos="105"/>
              </w:tabs>
              <w:overflowPunct w:val="0"/>
              <w:autoSpaceDE w:val="0"/>
              <w:autoSpaceDN w:val="0"/>
              <w:adjustRightInd w:val="0"/>
              <w:ind w:left="-75" w:firstLine="0"/>
              <w:contextualSpacing w:val="0"/>
              <w:textAlignment w:val="baseline"/>
              <w:rPr>
                <w:ins w:id="42179" w:author="Ramasubramani, Hariharan" w:date="2015-07-20T17:43:00Z"/>
                <w:rFonts w:cstheme="minorHAnsi"/>
                <w:color w:val="000000" w:themeColor="text1"/>
              </w:rPr>
            </w:pPr>
            <w:ins w:id="42180" w:author="Ramasubramani, Hariharan" w:date="2015-07-20T17:43:00Z">
              <w:r>
                <w:rPr>
                  <w:rFonts w:cstheme="minorHAnsi"/>
                  <w:color w:val="000000" w:themeColor="text1"/>
                </w:rPr>
                <w:t>Informational</w:t>
              </w:r>
            </w:ins>
          </w:p>
          <w:p w14:paraId="4B608641" w14:textId="77777777" w:rsidR="0040163A" w:rsidRDefault="0040163A" w:rsidP="0040163A">
            <w:pPr>
              <w:pStyle w:val="ListParagraph"/>
              <w:numPr>
                <w:ilvl w:val="0"/>
                <w:numId w:val="12"/>
              </w:numPr>
              <w:tabs>
                <w:tab w:val="left" w:pos="105"/>
              </w:tabs>
              <w:overflowPunct w:val="0"/>
              <w:autoSpaceDE w:val="0"/>
              <w:autoSpaceDN w:val="0"/>
              <w:adjustRightInd w:val="0"/>
              <w:ind w:left="-75" w:firstLine="0"/>
              <w:contextualSpacing w:val="0"/>
              <w:textAlignment w:val="baseline"/>
              <w:rPr>
                <w:ins w:id="42181" w:author="Ramasubramani, Hariharan" w:date="2015-07-20T17:43:00Z"/>
                <w:rFonts w:cstheme="minorHAnsi"/>
                <w:color w:val="000000" w:themeColor="text1"/>
              </w:rPr>
            </w:pPr>
            <w:ins w:id="42182" w:author="Ramasubramani, Hariharan" w:date="2015-07-20T17:43:00Z">
              <w:r>
                <w:rPr>
                  <w:rFonts w:cstheme="minorHAnsi"/>
                  <w:color w:val="000000" w:themeColor="text1"/>
                </w:rPr>
                <w:t>Personal</w:t>
              </w:r>
            </w:ins>
          </w:p>
          <w:p w14:paraId="510B3AF6" w14:textId="77777777" w:rsidR="0040163A" w:rsidRDefault="0040163A" w:rsidP="0040163A">
            <w:pPr>
              <w:pStyle w:val="ListParagraph"/>
              <w:numPr>
                <w:ilvl w:val="0"/>
                <w:numId w:val="12"/>
              </w:numPr>
              <w:tabs>
                <w:tab w:val="left" w:pos="105"/>
              </w:tabs>
              <w:overflowPunct w:val="0"/>
              <w:autoSpaceDE w:val="0"/>
              <w:autoSpaceDN w:val="0"/>
              <w:adjustRightInd w:val="0"/>
              <w:ind w:left="-75" w:firstLine="0"/>
              <w:contextualSpacing w:val="0"/>
              <w:textAlignment w:val="baseline"/>
              <w:rPr>
                <w:ins w:id="42183" w:author="Ramasubramani, Hariharan" w:date="2015-07-20T17:43:00Z"/>
                <w:rFonts w:cstheme="minorHAnsi"/>
                <w:color w:val="000000" w:themeColor="text1"/>
              </w:rPr>
            </w:pPr>
            <w:ins w:id="42184" w:author="Ramasubramani, Hariharan" w:date="2015-07-20T17:43:00Z">
              <w:r w:rsidRPr="008E0C1C">
                <w:rPr>
                  <w:rFonts w:cstheme="minorHAnsi"/>
                  <w:color w:val="000000" w:themeColor="text1"/>
                </w:rPr>
                <w:t>Financial</w:t>
              </w:r>
            </w:ins>
          </w:p>
          <w:p w14:paraId="10FED043" w14:textId="68F0D516" w:rsidR="0040163A" w:rsidRDefault="0040163A">
            <w:pPr>
              <w:pStyle w:val="ListParagraph"/>
              <w:numPr>
                <w:ilvl w:val="0"/>
                <w:numId w:val="12"/>
              </w:numPr>
              <w:tabs>
                <w:tab w:val="left" w:pos="105"/>
              </w:tabs>
              <w:overflowPunct w:val="0"/>
              <w:autoSpaceDE w:val="0"/>
              <w:autoSpaceDN w:val="0"/>
              <w:adjustRightInd w:val="0"/>
              <w:ind w:left="-75" w:firstLine="0"/>
              <w:contextualSpacing w:val="0"/>
              <w:textAlignment w:val="baseline"/>
              <w:rPr>
                <w:ins w:id="42185" w:author="Ramasubramani, Hariharan" w:date="2015-07-20T17:43:00Z"/>
                <w:rFonts w:cstheme="minorHAnsi"/>
                <w:color w:val="000000" w:themeColor="text1"/>
              </w:rPr>
              <w:pPrChange w:id="42186" w:author="Ramasubramani, Hariharan" w:date="2015-08-19T14:54:00Z">
                <w:pPr>
                  <w:pStyle w:val="ListParagraph"/>
                  <w:ind w:left="-12" w:right="-57" w:firstLine="0"/>
                  <w:jc w:val="center"/>
                </w:pPr>
              </w:pPrChange>
            </w:pPr>
            <w:ins w:id="42187" w:author="Ramasubramani, Hariharan" w:date="2015-07-20T17:43:00Z">
              <w:r w:rsidRPr="008E0C1C">
                <w:rPr>
                  <w:rFonts w:cstheme="minorHAnsi"/>
                  <w:color w:val="000000" w:themeColor="text1"/>
                </w:rPr>
                <w:t>Medical</w:t>
              </w:r>
              <w:r>
                <w:rPr>
                  <w:rFonts w:cstheme="minorHAnsi"/>
                  <w:color w:val="000000" w:themeColor="text1"/>
                </w:rPr>
                <w:t xml:space="preserve"> </w:t>
              </w:r>
            </w:ins>
          </w:p>
        </w:tc>
        <w:tc>
          <w:tcPr>
            <w:tcW w:w="2050" w:type="dxa"/>
            <w:tcBorders>
              <w:top w:val="single" w:sz="4" w:space="0" w:color="auto"/>
              <w:left w:val="single" w:sz="4" w:space="0" w:color="auto"/>
              <w:bottom w:val="single" w:sz="4" w:space="0" w:color="auto"/>
              <w:right w:val="single" w:sz="4" w:space="0" w:color="auto"/>
            </w:tcBorders>
          </w:tcPr>
          <w:p w14:paraId="22438D42" w14:textId="596CD338" w:rsidR="0040163A" w:rsidRDefault="0040163A">
            <w:pPr>
              <w:ind w:left="-57" w:firstLine="0"/>
              <w:jc w:val="center"/>
              <w:rPr>
                <w:ins w:id="42188" w:author="Ramasubramani, Hariharan" w:date="2015-07-22T14:08:00Z"/>
                <w:rFonts w:cstheme="minorHAnsi"/>
                <w:color w:val="000000" w:themeColor="text1"/>
              </w:rPr>
              <w:pPrChange w:id="42189" w:author="Ramasubramani, Hariharan" w:date="2015-07-22T14:11:00Z">
                <w:pPr>
                  <w:pStyle w:val="ListParagraph"/>
                  <w:ind w:left="-12" w:right="-57" w:firstLine="0"/>
                  <w:jc w:val="center"/>
                </w:pPr>
              </w:pPrChange>
            </w:pPr>
            <w:ins w:id="42190" w:author="Ramasubramani, Hariharan" w:date="2015-07-22T14:08:00Z">
              <w:r>
                <w:rPr>
                  <w:rFonts w:cstheme="minorHAnsi"/>
                  <w:color w:val="000000" w:themeColor="text1"/>
                </w:rPr>
                <w:t>M</w:t>
              </w:r>
            </w:ins>
          </w:p>
        </w:tc>
      </w:tr>
      <w:tr w:rsidR="0040163A" w:rsidRPr="00C106B9" w14:paraId="23CE7A9D" w14:textId="148ED40D" w:rsidTr="00FE7B59">
        <w:trPr>
          <w:cantSplit/>
          <w:trHeight w:val="314"/>
          <w:jc w:val="center"/>
          <w:ins w:id="42191" w:author="Ramasubramani, Hariharan" w:date="2015-07-20T17:43:00Z"/>
        </w:trPr>
        <w:tc>
          <w:tcPr>
            <w:tcW w:w="1750" w:type="dxa"/>
            <w:tcBorders>
              <w:top w:val="single" w:sz="4" w:space="0" w:color="auto"/>
              <w:left w:val="single" w:sz="4" w:space="0" w:color="auto"/>
              <w:bottom w:val="single" w:sz="4" w:space="0" w:color="auto"/>
              <w:right w:val="single" w:sz="4" w:space="0" w:color="auto"/>
            </w:tcBorders>
          </w:tcPr>
          <w:p w14:paraId="7C03E6BD" w14:textId="1AE8894B" w:rsidR="0040163A" w:rsidRPr="00C106B9" w:rsidRDefault="0040163A" w:rsidP="0040163A">
            <w:pPr>
              <w:ind w:left="-18" w:firstLine="0"/>
              <w:rPr>
                <w:ins w:id="42192" w:author="Ramasubramani, Hariharan" w:date="2015-07-20T17:43:00Z"/>
                <w:rFonts w:cstheme="minorHAnsi"/>
                <w:color w:val="000000" w:themeColor="text1"/>
              </w:rPr>
            </w:pPr>
            <w:commentRangeStart w:id="42193"/>
            <w:commentRangeStart w:id="42194"/>
            <w:ins w:id="42195" w:author="Ramasubramani, Hariharan" w:date="2015-07-20T17:43:00Z">
              <w:r w:rsidRPr="00C106B9">
                <w:rPr>
                  <w:rFonts w:cstheme="minorHAnsi"/>
                  <w:color w:val="000000" w:themeColor="text1"/>
                </w:rPr>
                <w:t>Effective Date</w:t>
              </w:r>
            </w:ins>
            <w:commentRangeEnd w:id="42193"/>
            <w:r>
              <w:rPr>
                <w:rStyle w:val="CommentReference"/>
                <w:rFonts w:ascii="New York" w:eastAsia="Times New Roman" w:hAnsi="New York" w:cs="Times New Roman"/>
              </w:rPr>
              <w:commentReference w:id="42193"/>
            </w:r>
            <w:commentRangeEnd w:id="42194"/>
            <w:r>
              <w:rPr>
                <w:rStyle w:val="CommentReference"/>
                <w:rFonts w:ascii="New York" w:eastAsia="Times New Roman" w:hAnsi="New York" w:cs="Times New Roman"/>
              </w:rPr>
              <w:commentReference w:id="42194"/>
            </w:r>
          </w:p>
        </w:tc>
        <w:tc>
          <w:tcPr>
            <w:tcW w:w="939" w:type="dxa"/>
            <w:tcBorders>
              <w:top w:val="single" w:sz="4" w:space="0" w:color="auto"/>
              <w:left w:val="single" w:sz="4" w:space="0" w:color="auto"/>
              <w:bottom w:val="single" w:sz="4" w:space="0" w:color="auto"/>
              <w:right w:val="single" w:sz="4" w:space="0" w:color="auto"/>
            </w:tcBorders>
          </w:tcPr>
          <w:p w14:paraId="3CB7DA7E" w14:textId="77777777" w:rsidR="0040163A" w:rsidRPr="00C106B9" w:rsidRDefault="0040163A" w:rsidP="0040163A">
            <w:pPr>
              <w:ind w:left="-57" w:firstLine="0"/>
              <w:jc w:val="center"/>
              <w:rPr>
                <w:ins w:id="42196" w:author="Ramasubramani, Hariharan" w:date="2015-07-20T17:43:00Z"/>
                <w:rFonts w:cstheme="minorHAnsi"/>
                <w:color w:val="000000" w:themeColor="text1"/>
              </w:rPr>
            </w:pPr>
            <w:ins w:id="42197" w:author="Ramasubramani, Hariharan" w:date="2015-07-20T17:43:00Z">
              <w:r w:rsidRPr="00C106B9">
                <w:rPr>
                  <w:rFonts w:cstheme="minorHAnsi"/>
                  <w:color w:val="000000" w:themeColor="text1"/>
                </w:rPr>
                <w:t>M</w:t>
              </w:r>
            </w:ins>
          </w:p>
        </w:tc>
        <w:tc>
          <w:tcPr>
            <w:tcW w:w="2050" w:type="dxa"/>
            <w:tcBorders>
              <w:top w:val="single" w:sz="4" w:space="0" w:color="auto"/>
              <w:left w:val="single" w:sz="4" w:space="0" w:color="auto"/>
              <w:bottom w:val="single" w:sz="4" w:space="0" w:color="auto"/>
              <w:right w:val="single" w:sz="4" w:space="0" w:color="auto"/>
            </w:tcBorders>
          </w:tcPr>
          <w:p w14:paraId="3BBEDA6E" w14:textId="5FE21747" w:rsidR="0040163A" w:rsidRPr="00C106B9" w:rsidRDefault="0040163A">
            <w:pPr>
              <w:pStyle w:val="ListParagraph"/>
              <w:ind w:left="-12" w:right="-57" w:firstLine="0"/>
              <w:rPr>
                <w:ins w:id="42198" w:author="Ramasubramani, Hariharan" w:date="2015-07-20T17:43:00Z"/>
                <w:rFonts w:cstheme="minorHAnsi"/>
                <w:color w:val="000000" w:themeColor="text1"/>
              </w:rPr>
            </w:pPr>
            <w:proofErr w:type="spellStart"/>
            <w:ins w:id="42199" w:author="Ramasubramani, Hariharan" w:date="2015-07-20T17:43:00Z">
              <w:r>
                <w:rPr>
                  <w:rFonts w:cstheme="minorHAnsi"/>
                  <w:color w:val="000000" w:themeColor="text1"/>
                </w:rPr>
                <w:t>Format:</w:t>
              </w:r>
              <w:r w:rsidRPr="00C106B9">
                <w:rPr>
                  <w:rFonts w:cstheme="minorHAnsi"/>
                  <w:color w:val="000000" w:themeColor="text1"/>
                </w:rPr>
                <w:t>mm</w:t>
              </w:r>
              <w:proofErr w:type="spellEnd"/>
              <w:r w:rsidRPr="00C106B9">
                <w:rPr>
                  <w:rFonts w:cstheme="minorHAnsi"/>
                  <w:color w:val="000000" w:themeColor="text1"/>
                </w:rPr>
                <w:t>/</w:t>
              </w:r>
              <w:proofErr w:type="spellStart"/>
              <w:r w:rsidRPr="00C106B9">
                <w:rPr>
                  <w:rFonts w:cstheme="minorHAnsi"/>
                  <w:color w:val="000000" w:themeColor="text1"/>
                </w:rPr>
                <w:t>dd</w:t>
              </w:r>
              <w:proofErr w:type="spellEnd"/>
              <w:r w:rsidRPr="00C106B9">
                <w:rPr>
                  <w:rFonts w:cstheme="minorHAnsi"/>
                  <w:color w:val="000000" w:themeColor="text1"/>
                </w:rPr>
                <w:t>/</w:t>
              </w:r>
              <w:proofErr w:type="spellStart"/>
              <w:r w:rsidRPr="00C106B9">
                <w:rPr>
                  <w:rFonts w:cstheme="minorHAnsi"/>
                  <w:color w:val="000000" w:themeColor="text1"/>
                </w:rPr>
                <w:t>yyyy</w:t>
              </w:r>
              <w:proofErr w:type="spellEnd"/>
            </w:ins>
          </w:p>
        </w:tc>
        <w:tc>
          <w:tcPr>
            <w:tcW w:w="2050" w:type="dxa"/>
            <w:tcBorders>
              <w:top w:val="single" w:sz="4" w:space="0" w:color="auto"/>
              <w:left w:val="single" w:sz="4" w:space="0" w:color="auto"/>
              <w:bottom w:val="single" w:sz="4" w:space="0" w:color="auto"/>
              <w:right w:val="single" w:sz="4" w:space="0" w:color="auto"/>
            </w:tcBorders>
          </w:tcPr>
          <w:p w14:paraId="4669BD9B" w14:textId="3EEFE389" w:rsidR="0040163A" w:rsidRDefault="0040163A">
            <w:pPr>
              <w:ind w:left="-57" w:firstLine="0"/>
              <w:jc w:val="center"/>
              <w:rPr>
                <w:ins w:id="42200" w:author="Ramasubramani, Hariharan" w:date="2015-07-22T14:08:00Z"/>
                <w:rFonts w:cstheme="minorHAnsi"/>
                <w:color w:val="000000" w:themeColor="text1"/>
              </w:rPr>
              <w:pPrChange w:id="42201" w:author="Ramasubramani, Hariharan" w:date="2015-07-22T14:11:00Z">
                <w:pPr>
                  <w:pStyle w:val="ListParagraph"/>
                  <w:ind w:left="-12" w:right="-57" w:firstLine="0"/>
                  <w:jc w:val="center"/>
                </w:pPr>
              </w:pPrChange>
            </w:pPr>
            <w:ins w:id="42202" w:author="Ramasubramani, Hariharan" w:date="2015-07-22T14:08:00Z">
              <w:r w:rsidRPr="00C106B9">
                <w:rPr>
                  <w:rFonts w:cstheme="minorHAnsi"/>
                  <w:color w:val="000000" w:themeColor="text1"/>
                </w:rPr>
                <w:t>M</w:t>
              </w:r>
            </w:ins>
          </w:p>
        </w:tc>
      </w:tr>
      <w:tr w:rsidR="0040163A" w:rsidRPr="00C106B9" w14:paraId="43523A42" w14:textId="619BB6B4" w:rsidTr="00FE7B59">
        <w:trPr>
          <w:cantSplit/>
          <w:trHeight w:val="314"/>
          <w:jc w:val="center"/>
          <w:ins w:id="42203" w:author="Ramasubramani, Hariharan" w:date="2015-07-20T17:43:00Z"/>
        </w:trPr>
        <w:tc>
          <w:tcPr>
            <w:tcW w:w="1750" w:type="dxa"/>
            <w:tcBorders>
              <w:top w:val="single" w:sz="4" w:space="0" w:color="auto"/>
              <w:left w:val="single" w:sz="4" w:space="0" w:color="auto"/>
              <w:bottom w:val="single" w:sz="4" w:space="0" w:color="auto"/>
              <w:right w:val="single" w:sz="4" w:space="0" w:color="auto"/>
            </w:tcBorders>
          </w:tcPr>
          <w:p w14:paraId="4342ABE8" w14:textId="08EDA0F2" w:rsidR="0040163A" w:rsidRPr="00C106B9" w:rsidRDefault="0040163A" w:rsidP="0040163A">
            <w:pPr>
              <w:ind w:left="-18" w:firstLine="0"/>
              <w:rPr>
                <w:ins w:id="42204" w:author="Ramasubramani, Hariharan" w:date="2015-07-20T17:43:00Z"/>
                <w:rFonts w:cstheme="minorHAnsi"/>
                <w:color w:val="000000" w:themeColor="text1"/>
              </w:rPr>
            </w:pPr>
            <w:commentRangeStart w:id="42205"/>
            <w:commentRangeStart w:id="42206"/>
            <w:ins w:id="42207" w:author="Ramasubramani, Hariharan" w:date="2015-07-20T17:43:00Z">
              <w:r w:rsidRPr="00C106B9">
                <w:rPr>
                  <w:rFonts w:cstheme="minorHAnsi"/>
                  <w:color w:val="000000" w:themeColor="text1"/>
                </w:rPr>
                <w:t>Expiration Date</w:t>
              </w:r>
            </w:ins>
            <w:commentRangeEnd w:id="42205"/>
            <w:r>
              <w:rPr>
                <w:rStyle w:val="CommentReference"/>
                <w:rFonts w:ascii="New York" w:eastAsia="Times New Roman" w:hAnsi="New York" w:cs="Times New Roman"/>
              </w:rPr>
              <w:commentReference w:id="42205"/>
            </w:r>
            <w:commentRangeEnd w:id="42206"/>
            <w:r>
              <w:rPr>
                <w:rStyle w:val="CommentReference"/>
                <w:rFonts w:ascii="New York" w:eastAsia="Times New Roman" w:hAnsi="New York" w:cs="Times New Roman"/>
              </w:rPr>
              <w:commentReference w:id="42206"/>
            </w:r>
          </w:p>
        </w:tc>
        <w:tc>
          <w:tcPr>
            <w:tcW w:w="939" w:type="dxa"/>
            <w:tcBorders>
              <w:top w:val="single" w:sz="4" w:space="0" w:color="auto"/>
              <w:left w:val="single" w:sz="4" w:space="0" w:color="auto"/>
              <w:bottom w:val="single" w:sz="4" w:space="0" w:color="auto"/>
              <w:right w:val="single" w:sz="4" w:space="0" w:color="auto"/>
            </w:tcBorders>
          </w:tcPr>
          <w:p w14:paraId="6FC9B912" w14:textId="77777777" w:rsidR="0040163A" w:rsidRPr="00C106B9" w:rsidRDefault="0040163A" w:rsidP="0040163A">
            <w:pPr>
              <w:ind w:left="-57" w:firstLine="0"/>
              <w:jc w:val="center"/>
              <w:rPr>
                <w:ins w:id="42208" w:author="Ramasubramani, Hariharan" w:date="2015-07-20T17:43:00Z"/>
                <w:rFonts w:cstheme="minorHAnsi"/>
                <w:color w:val="000000" w:themeColor="text1"/>
              </w:rPr>
            </w:pPr>
            <w:ins w:id="42209" w:author="Ramasubramani, Hariharan" w:date="2015-07-20T17:43:00Z">
              <w:r w:rsidRPr="00C106B9">
                <w:rPr>
                  <w:rFonts w:cstheme="minorHAnsi"/>
                  <w:color w:val="000000" w:themeColor="text1"/>
                </w:rPr>
                <w:t>O</w:t>
              </w:r>
            </w:ins>
          </w:p>
        </w:tc>
        <w:tc>
          <w:tcPr>
            <w:tcW w:w="2050" w:type="dxa"/>
            <w:tcBorders>
              <w:top w:val="single" w:sz="4" w:space="0" w:color="auto"/>
              <w:left w:val="single" w:sz="4" w:space="0" w:color="auto"/>
              <w:bottom w:val="single" w:sz="4" w:space="0" w:color="auto"/>
              <w:right w:val="single" w:sz="4" w:space="0" w:color="auto"/>
            </w:tcBorders>
          </w:tcPr>
          <w:p w14:paraId="7E20971D" w14:textId="7FA3F480" w:rsidR="0040163A" w:rsidRPr="00C106B9" w:rsidRDefault="0040163A">
            <w:pPr>
              <w:pStyle w:val="ListParagraph"/>
              <w:ind w:left="-12" w:right="-57" w:firstLine="0"/>
              <w:rPr>
                <w:ins w:id="42210" w:author="Ramasubramani, Hariharan" w:date="2015-07-20T17:43:00Z"/>
                <w:rFonts w:cstheme="minorHAnsi"/>
                <w:color w:val="000000" w:themeColor="text1"/>
              </w:rPr>
            </w:pPr>
            <w:proofErr w:type="spellStart"/>
            <w:ins w:id="42211" w:author="Ramasubramani, Hariharan" w:date="2015-07-20T17:43:00Z">
              <w:r>
                <w:rPr>
                  <w:rFonts w:cstheme="minorHAnsi"/>
                  <w:color w:val="000000" w:themeColor="text1"/>
                </w:rPr>
                <w:t>Format:</w:t>
              </w:r>
              <w:r w:rsidRPr="00C106B9">
                <w:rPr>
                  <w:rFonts w:cstheme="minorHAnsi"/>
                  <w:color w:val="000000" w:themeColor="text1"/>
                </w:rPr>
                <w:t>mm</w:t>
              </w:r>
              <w:proofErr w:type="spellEnd"/>
              <w:r w:rsidRPr="00C106B9">
                <w:rPr>
                  <w:rFonts w:cstheme="minorHAnsi"/>
                  <w:color w:val="000000" w:themeColor="text1"/>
                </w:rPr>
                <w:t>/</w:t>
              </w:r>
              <w:proofErr w:type="spellStart"/>
              <w:r w:rsidRPr="00C106B9">
                <w:rPr>
                  <w:rFonts w:cstheme="minorHAnsi"/>
                  <w:color w:val="000000" w:themeColor="text1"/>
                </w:rPr>
                <w:t>dd</w:t>
              </w:r>
              <w:proofErr w:type="spellEnd"/>
              <w:r w:rsidRPr="00C106B9">
                <w:rPr>
                  <w:rFonts w:cstheme="minorHAnsi"/>
                  <w:color w:val="000000" w:themeColor="text1"/>
                </w:rPr>
                <w:t>/</w:t>
              </w:r>
              <w:proofErr w:type="spellStart"/>
              <w:r w:rsidRPr="00C106B9">
                <w:rPr>
                  <w:rFonts w:cstheme="minorHAnsi"/>
                  <w:color w:val="000000" w:themeColor="text1"/>
                </w:rPr>
                <w:t>yyyy</w:t>
              </w:r>
              <w:proofErr w:type="spellEnd"/>
            </w:ins>
          </w:p>
        </w:tc>
        <w:tc>
          <w:tcPr>
            <w:tcW w:w="2050" w:type="dxa"/>
            <w:tcBorders>
              <w:top w:val="single" w:sz="4" w:space="0" w:color="auto"/>
              <w:left w:val="single" w:sz="4" w:space="0" w:color="auto"/>
              <w:bottom w:val="single" w:sz="4" w:space="0" w:color="auto"/>
              <w:right w:val="single" w:sz="4" w:space="0" w:color="auto"/>
            </w:tcBorders>
          </w:tcPr>
          <w:p w14:paraId="2DBCF79A" w14:textId="13F8D098" w:rsidR="0040163A" w:rsidRDefault="0040163A">
            <w:pPr>
              <w:ind w:left="-57" w:firstLine="0"/>
              <w:jc w:val="center"/>
              <w:rPr>
                <w:ins w:id="42212" w:author="Ramasubramani, Hariharan" w:date="2015-07-22T14:08:00Z"/>
                <w:rFonts w:cstheme="minorHAnsi"/>
                <w:color w:val="000000" w:themeColor="text1"/>
              </w:rPr>
              <w:pPrChange w:id="42213" w:author="Ramasubramani, Hariharan" w:date="2015-07-22T14:11:00Z">
                <w:pPr>
                  <w:pStyle w:val="ListParagraph"/>
                  <w:ind w:left="-12" w:right="-57" w:firstLine="0"/>
                  <w:jc w:val="center"/>
                </w:pPr>
              </w:pPrChange>
            </w:pPr>
            <w:ins w:id="42214" w:author="Ramasubramani, Hariharan" w:date="2015-07-22T14:08:00Z">
              <w:r w:rsidRPr="00C106B9">
                <w:rPr>
                  <w:rFonts w:cstheme="minorHAnsi"/>
                  <w:color w:val="000000" w:themeColor="text1"/>
                </w:rPr>
                <w:t>O</w:t>
              </w:r>
            </w:ins>
          </w:p>
        </w:tc>
      </w:tr>
      <w:tr w:rsidR="0040163A" w:rsidRPr="00C106B9" w14:paraId="1B2CCD74" w14:textId="77777777" w:rsidTr="00FE7B59">
        <w:trPr>
          <w:cantSplit/>
          <w:trHeight w:val="314"/>
          <w:jc w:val="center"/>
          <w:ins w:id="42215" w:author="Ramasubramani, Hariharan" w:date="2015-08-20T09:22:00Z"/>
        </w:trPr>
        <w:tc>
          <w:tcPr>
            <w:tcW w:w="1750" w:type="dxa"/>
            <w:tcBorders>
              <w:top w:val="single" w:sz="4" w:space="0" w:color="auto"/>
              <w:left w:val="single" w:sz="4" w:space="0" w:color="auto"/>
              <w:bottom w:val="single" w:sz="4" w:space="0" w:color="auto"/>
              <w:right w:val="single" w:sz="4" w:space="0" w:color="auto"/>
            </w:tcBorders>
          </w:tcPr>
          <w:p w14:paraId="1748C1B3" w14:textId="20D2A64C" w:rsidR="0040163A" w:rsidRDefault="0040163A" w:rsidP="0040163A">
            <w:pPr>
              <w:ind w:left="-18" w:firstLine="0"/>
              <w:rPr>
                <w:ins w:id="42216" w:author="Ramasubramani, Hariharan" w:date="2015-08-20T09:22:00Z"/>
                <w:rFonts w:cstheme="minorHAnsi"/>
                <w:color w:val="000000" w:themeColor="text1"/>
              </w:rPr>
            </w:pPr>
            <w:ins w:id="42217" w:author="Ramasubramani, Hariharan" w:date="2015-08-20T09:23:00Z">
              <w:r>
                <w:rPr>
                  <w:rFonts w:cstheme="minorHAnsi"/>
                  <w:color w:val="000000" w:themeColor="text1"/>
                </w:rPr>
                <w:t>RIC</w:t>
              </w:r>
            </w:ins>
          </w:p>
        </w:tc>
        <w:tc>
          <w:tcPr>
            <w:tcW w:w="939" w:type="dxa"/>
            <w:tcBorders>
              <w:top w:val="single" w:sz="4" w:space="0" w:color="auto"/>
              <w:left w:val="single" w:sz="4" w:space="0" w:color="auto"/>
              <w:bottom w:val="single" w:sz="4" w:space="0" w:color="auto"/>
              <w:right w:val="single" w:sz="4" w:space="0" w:color="auto"/>
            </w:tcBorders>
          </w:tcPr>
          <w:p w14:paraId="5D3BAC7E" w14:textId="4C426C34" w:rsidR="0040163A" w:rsidRPr="00C106B9" w:rsidRDefault="0040163A" w:rsidP="0040163A">
            <w:pPr>
              <w:ind w:left="-57" w:firstLine="0"/>
              <w:jc w:val="center"/>
              <w:rPr>
                <w:ins w:id="42218" w:author="Ramasubramani, Hariharan" w:date="2015-08-20T09:22:00Z"/>
                <w:rFonts w:cstheme="minorHAnsi"/>
                <w:color w:val="000000" w:themeColor="text1"/>
              </w:rPr>
            </w:pPr>
            <w:ins w:id="42219" w:author="Ramasubramani, Hariharan" w:date="2015-08-20T09:23:00Z">
              <w:r>
                <w:rPr>
                  <w:rFonts w:cstheme="minorHAnsi"/>
                  <w:color w:val="000000" w:themeColor="text1"/>
                </w:rPr>
                <w:t>AP</w:t>
              </w:r>
            </w:ins>
          </w:p>
        </w:tc>
        <w:tc>
          <w:tcPr>
            <w:tcW w:w="2050" w:type="dxa"/>
            <w:tcBorders>
              <w:top w:val="single" w:sz="4" w:space="0" w:color="auto"/>
              <w:left w:val="single" w:sz="4" w:space="0" w:color="auto"/>
              <w:bottom w:val="single" w:sz="4" w:space="0" w:color="auto"/>
              <w:right w:val="single" w:sz="4" w:space="0" w:color="auto"/>
            </w:tcBorders>
          </w:tcPr>
          <w:p w14:paraId="002274C4" w14:textId="44E6284B" w:rsidR="0040163A" w:rsidRDefault="0040163A">
            <w:pPr>
              <w:pStyle w:val="ListParagraph"/>
              <w:ind w:left="-12" w:right="-57" w:firstLine="0"/>
              <w:rPr>
                <w:ins w:id="42220" w:author="Ramasubramani, Hariharan" w:date="2015-08-20T09:23:00Z"/>
                <w:rFonts w:cstheme="minorHAnsi"/>
                <w:color w:val="000000" w:themeColor="text1"/>
              </w:rPr>
              <w:pPrChange w:id="42221" w:author="Ramasubramani, Hariharan" w:date="2015-08-20T09:23:00Z">
                <w:pPr>
                  <w:pStyle w:val="ListParagraph"/>
                  <w:ind w:left="-12" w:right="-57" w:firstLine="0"/>
                  <w:jc w:val="center"/>
                </w:pPr>
              </w:pPrChange>
            </w:pPr>
            <w:ins w:id="42222" w:author="Ramasubramani, Hariharan" w:date="2015-08-20T09:23:00Z">
              <w:r>
                <w:rPr>
                  <w:rFonts w:cstheme="minorHAnsi"/>
                  <w:color w:val="000000" w:themeColor="text1"/>
                </w:rPr>
                <w:t>Length : 10</w:t>
              </w:r>
            </w:ins>
          </w:p>
          <w:p w14:paraId="55554E04" w14:textId="4BB9FD3D" w:rsidR="0040163A" w:rsidRDefault="0040163A">
            <w:pPr>
              <w:pStyle w:val="ListParagraph"/>
              <w:ind w:left="-12" w:right="-57" w:firstLine="0"/>
              <w:rPr>
                <w:ins w:id="42223" w:author="Ramasubramani, Hariharan" w:date="2015-08-20T09:22:00Z"/>
                <w:rFonts w:cstheme="minorHAnsi"/>
                <w:color w:val="000000" w:themeColor="text1"/>
              </w:rPr>
              <w:pPrChange w:id="42224" w:author="Ramasubramani, Hariharan" w:date="2015-08-20T09:23:00Z">
                <w:pPr>
                  <w:pStyle w:val="ListParagraph"/>
                  <w:ind w:left="-12" w:right="-57" w:firstLine="0"/>
                  <w:jc w:val="center"/>
                </w:pPr>
              </w:pPrChange>
            </w:pPr>
            <w:ins w:id="42225" w:author="Ramasubramani, Hariharan" w:date="2015-08-20T09:23:00Z">
              <w:r>
                <w:rPr>
                  <w:rFonts w:cstheme="minorHAnsi"/>
                  <w:color w:val="000000" w:themeColor="text1"/>
                </w:rPr>
                <w:t>Numeric</w:t>
              </w:r>
            </w:ins>
          </w:p>
        </w:tc>
        <w:tc>
          <w:tcPr>
            <w:tcW w:w="2050" w:type="dxa"/>
            <w:tcBorders>
              <w:top w:val="single" w:sz="4" w:space="0" w:color="auto"/>
              <w:left w:val="single" w:sz="4" w:space="0" w:color="auto"/>
              <w:bottom w:val="single" w:sz="4" w:space="0" w:color="auto"/>
              <w:right w:val="single" w:sz="4" w:space="0" w:color="auto"/>
            </w:tcBorders>
          </w:tcPr>
          <w:p w14:paraId="449ECD0A" w14:textId="3934D8EA" w:rsidR="0040163A" w:rsidRPr="00C106B9" w:rsidRDefault="0040163A" w:rsidP="0040163A">
            <w:pPr>
              <w:ind w:left="-57" w:firstLine="0"/>
              <w:jc w:val="center"/>
              <w:rPr>
                <w:ins w:id="42226" w:author="Ramasubramani, Hariharan" w:date="2015-08-20T09:22:00Z"/>
                <w:rFonts w:cstheme="minorHAnsi"/>
                <w:color w:val="000000" w:themeColor="text1"/>
              </w:rPr>
            </w:pPr>
            <w:ins w:id="42227" w:author="Ramasubramani, Hariharan" w:date="2015-08-20T09:23:00Z">
              <w:r>
                <w:rPr>
                  <w:rFonts w:cstheme="minorHAnsi"/>
                  <w:color w:val="000000" w:themeColor="text1"/>
                </w:rPr>
                <w:t>M</w:t>
              </w:r>
            </w:ins>
          </w:p>
        </w:tc>
      </w:tr>
      <w:tr w:rsidR="0040163A" w:rsidRPr="00C106B9" w14:paraId="7EA36881" w14:textId="45738B1D" w:rsidTr="00FE7B59">
        <w:trPr>
          <w:cantSplit/>
          <w:trHeight w:val="314"/>
          <w:jc w:val="center"/>
          <w:ins w:id="42228" w:author="Ramasubramani, Hariharan" w:date="2015-07-20T17:43:00Z"/>
        </w:trPr>
        <w:tc>
          <w:tcPr>
            <w:tcW w:w="1750" w:type="dxa"/>
            <w:tcBorders>
              <w:top w:val="single" w:sz="4" w:space="0" w:color="auto"/>
              <w:left w:val="single" w:sz="4" w:space="0" w:color="auto"/>
              <w:bottom w:val="single" w:sz="4" w:space="0" w:color="auto"/>
              <w:right w:val="single" w:sz="4" w:space="0" w:color="auto"/>
            </w:tcBorders>
          </w:tcPr>
          <w:p w14:paraId="4491C03B" w14:textId="06821C36" w:rsidR="0040163A" w:rsidRDefault="0040163A" w:rsidP="0040163A">
            <w:pPr>
              <w:ind w:left="-18" w:firstLine="0"/>
              <w:rPr>
                <w:ins w:id="42229" w:author="Ramasubramani, Hariharan" w:date="2015-07-20T17:43:00Z"/>
                <w:rFonts w:cstheme="minorHAnsi"/>
                <w:szCs w:val="18"/>
              </w:rPr>
            </w:pPr>
            <w:commentRangeStart w:id="42230"/>
            <w:commentRangeStart w:id="42231"/>
            <w:ins w:id="42232" w:author="Ramasubramani, Hariharan" w:date="2015-07-20T17:43:00Z">
              <w:r>
                <w:rPr>
                  <w:rFonts w:cstheme="minorHAnsi"/>
                  <w:szCs w:val="18"/>
                </w:rPr>
                <w:t>Comment</w:t>
              </w:r>
            </w:ins>
            <w:commentRangeEnd w:id="42230"/>
            <w:r>
              <w:rPr>
                <w:rStyle w:val="CommentReference"/>
                <w:rFonts w:ascii="New York" w:eastAsia="Times New Roman" w:hAnsi="New York" w:cs="Times New Roman"/>
              </w:rPr>
              <w:commentReference w:id="42230"/>
            </w:r>
            <w:commentRangeEnd w:id="42231"/>
            <w:r>
              <w:rPr>
                <w:rStyle w:val="CommentReference"/>
                <w:rFonts w:ascii="New York" w:eastAsia="Times New Roman" w:hAnsi="New York" w:cs="Times New Roman"/>
              </w:rPr>
              <w:commentReference w:id="42231"/>
            </w:r>
          </w:p>
        </w:tc>
        <w:tc>
          <w:tcPr>
            <w:tcW w:w="939" w:type="dxa"/>
            <w:tcBorders>
              <w:top w:val="single" w:sz="4" w:space="0" w:color="auto"/>
              <w:left w:val="single" w:sz="4" w:space="0" w:color="auto"/>
              <w:bottom w:val="single" w:sz="4" w:space="0" w:color="auto"/>
              <w:right w:val="single" w:sz="4" w:space="0" w:color="auto"/>
            </w:tcBorders>
          </w:tcPr>
          <w:p w14:paraId="26887180" w14:textId="77777777" w:rsidR="0040163A" w:rsidRDefault="0040163A" w:rsidP="0040163A">
            <w:pPr>
              <w:ind w:left="-57" w:firstLine="0"/>
              <w:jc w:val="center"/>
              <w:rPr>
                <w:ins w:id="42233" w:author="Ramasubramani, Hariharan" w:date="2015-07-20T17:43:00Z"/>
                <w:rFonts w:cstheme="minorHAnsi"/>
                <w:szCs w:val="18"/>
              </w:rPr>
            </w:pPr>
            <w:ins w:id="42234" w:author="Ramasubramani, Hariharan" w:date="2015-07-20T17:43:00Z">
              <w:r>
                <w:rPr>
                  <w:rFonts w:cstheme="minorHAnsi"/>
                  <w:szCs w:val="18"/>
                </w:rPr>
                <w:t>O</w:t>
              </w:r>
            </w:ins>
          </w:p>
        </w:tc>
        <w:tc>
          <w:tcPr>
            <w:tcW w:w="2050" w:type="dxa"/>
            <w:tcBorders>
              <w:top w:val="single" w:sz="4" w:space="0" w:color="auto"/>
              <w:left w:val="single" w:sz="4" w:space="0" w:color="auto"/>
              <w:bottom w:val="single" w:sz="4" w:space="0" w:color="auto"/>
              <w:right w:val="single" w:sz="4" w:space="0" w:color="auto"/>
            </w:tcBorders>
          </w:tcPr>
          <w:p w14:paraId="5B76FBB6" w14:textId="45AA27E5" w:rsidR="0040163A" w:rsidRDefault="0040163A">
            <w:pPr>
              <w:pStyle w:val="ListParagraph"/>
              <w:ind w:left="-12" w:right="-57" w:firstLine="0"/>
              <w:rPr>
                <w:ins w:id="42235" w:author="Ramasubramani, Hariharan" w:date="2015-07-20T17:43:00Z"/>
                <w:rFonts w:cstheme="minorHAnsi"/>
                <w:color w:val="000000" w:themeColor="text1"/>
              </w:rPr>
              <w:pPrChange w:id="42236" w:author="Ramasubramani, Hariharan" w:date="2015-08-20T09:49:00Z">
                <w:pPr>
                  <w:pStyle w:val="ListParagraph"/>
                  <w:ind w:left="-12" w:right="-57" w:firstLine="0"/>
                  <w:jc w:val="center"/>
                </w:pPr>
              </w:pPrChange>
            </w:pPr>
            <w:ins w:id="42237" w:author="Ramasubramani, Hariharan" w:date="2015-07-20T17:43:00Z">
              <w:r>
                <w:rPr>
                  <w:rFonts w:cstheme="minorHAnsi"/>
                  <w:color w:val="000000" w:themeColor="text1"/>
                </w:rPr>
                <w:t>Length: 1000</w:t>
              </w:r>
              <w:r>
                <w:rPr>
                  <w:rFonts w:cstheme="minorHAnsi"/>
                  <w:color w:val="000000" w:themeColor="text1"/>
                </w:rPr>
                <w:br/>
              </w:r>
            </w:ins>
            <w:ins w:id="42238" w:author="Ramasubramani, Hariharan" w:date="2015-08-03T10:15:00Z">
              <w:r>
                <w:rPr>
                  <w:rFonts w:cstheme="minorHAnsi"/>
                  <w:color w:val="000000" w:themeColor="text1"/>
                </w:rPr>
                <w:t>Field Type</w:t>
              </w:r>
            </w:ins>
            <w:ins w:id="42239" w:author="Ramasubramani, Hariharan" w:date="2015-07-20T17:43:00Z">
              <w:r>
                <w:rPr>
                  <w:rFonts w:cstheme="minorHAnsi"/>
                  <w:color w:val="000000" w:themeColor="text1"/>
                </w:rPr>
                <w:t>: ANSC</w:t>
              </w:r>
            </w:ins>
          </w:p>
        </w:tc>
        <w:tc>
          <w:tcPr>
            <w:tcW w:w="2050" w:type="dxa"/>
            <w:tcBorders>
              <w:top w:val="single" w:sz="4" w:space="0" w:color="auto"/>
              <w:left w:val="single" w:sz="4" w:space="0" w:color="auto"/>
              <w:bottom w:val="single" w:sz="4" w:space="0" w:color="auto"/>
              <w:right w:val="single" w:sz="4" w:space="0" w:color="auto"/>
            </w:tcBorders>
          </w:tcPr>
          <w:p w14:paraId="7CACABE7" w14:textId="4B67182E" w:rsidR="0040163A" w:rsidRDefault="0040163A">
            <w:pPr>
              <w:ind w:left="-57" w:firstLine="0"/>
              <w:jc w:val="center"/>
              <w:rPr>
                <w:ins w:id="42240" w:author="Ramasubramani, Hariharan" w:date="2015-07-22T14:08:00Z"/>
                <w:rFonts w:cstheme="minorHAnsi"/>
                <w:color w:val="000000" w:themeColor="text1"/>
              </w:rPr>
              <w:pPrChange w:id="42241" w:author="Ramasubramani, Hariharan" w:date="2015-07-22T14:11:00Z">
                <w:pPr>
                  <w:pStyle w:val="ListParagraph"/>
                  <w:ind w:left="-12" w:right="-57" w:firstLine="0"/>
                  <w:jc w:val="center"/>
                </w:pPr>
              </w:pPrChange>
            </w:pPr>
            <w:ins w:id="42242" w:author="Ramasubramani, Hariharan" w:date="2015-07-22T14:08:00Z">
              <w:r w:rsidRPr="00AF54CA">
                <w:rPr>
                  <w:rFonts w:cstheme="minorHAnsi"/>
                  <w:color w:val="000000" w:themeColor="text1"/>
                  <w:rPrChange w:id="42243" w:author="Ramasubramani, Hariharan" w:date="2015-07-22T14:11:00Z">
                    <w:rPr>
                      <w:rFonts w:cstheme="minorHAnsi"/>
                      <w:szCs w:val="18"/>
                    </w:rPr>
                  </w:rPrChange>
                </w:rPr>
                <w:t>O</w:t>
              </w:r>
            </w:ins>
          </w:p>
        </w:tc>
      </w:tr>
    </w:tbl>
    <w:p w14:paraId="426D2351" w14:textId="1CF81F16" w:rsidR="0000779E" w:rsidRDefault="000E23FA" w:rsidP="0000779E">
      <w:pPr>
        <w:pStyle w:val="ListParagraph"/>
        <w:overflowPunct w:val="0"/>
        <w:autoSpaceDE w:val="0"/>
        <w:autoSpaceDN w:val="0"/>
        <w:spacing w:after="60"/>
        <w:ind w:left="990" w:firstLine="0"/>
        <w:textAlignment w:val="baseline"/>
        <w:rPr>
          <w:ins w:id="42244" w:author="Ramasubramani, Hariharan" w:date="2015-07-20T17:43:00Z"/>
          <w:rFonts w:cstheme="minorHAnsi"/>
          <w:color w:val="000000" w:themeColor="text1"/>
        </w:rPr>
      </w:pPr>
      <w:del w:id="42245" w:author="Ramasubramani, Hariharan" w:date="2015-08-19T14:16:00Z">
        <w:r w:rsidDel="00806E7F">
          <w:rPr>
            <w:rStyle w:val="CommentReference"/>
            <w:rFonts w:ascii="New York" w:eastAsia="Times New Roman" w:hAnsi="New York" w:cs="Times New Roman"/>
          </w:rPr>
          <w:commentReference w:id="42246"/>
        </w:r>
        <w:r w:rsidDel="00806E7F">
          <w:rPr>
            <w:rStyle w:val="CommentReference"/>
            <w:rFonts w:ascii="New York" w:eastAsia="Times New Roman" w:hAnsi="New York" w:cs="Times New Roman"/>
          </w:rPr>
          <w:commentReference w:id="42247"/>
        </w:r>
        <w:r w:rsidDel="00806E7F">
          <w:rPr>
            <w:rStyle w:val="CommentReference"/>
            <w:rFonts w:ascii="New York" w:eastAsia="Times New Roman" w:hAnsi="New York" w:cs="Times New Roman"/>
          </w:rPr>
          <w:commentReference w:id="42248"/>
        </w:r>
        <w:r w:rsidDel="00806E7F">
          <w:rPr>
            <w:rStyle w:val="CommentReference"/>
            <w:rFonts w:ascii="New York" w:eastAsia="Times New Roman" w:hAnsi="New York" w:cs="Times New Roman"/>
          </w:rPr>
          <w:commentReference w:id="42249"/>
        </w:r>
        <w:r w:rsidDel="00806E7F">
          <w:rPr>
            <w:rStyle w:val="CommentReference"/>
            <w:rFonts w:ascii="New York" w:eastAsia="Times New Roman" w:hAnsi="New York" w:cs="Times New Roman"/>
          </w:rPr>
          <w:commentReference w:id="42250"/>
        </w:r>
      </w:del>
      <w:del w:id="42251" w:author="Ramasubramani, Hariharan" w:date="2015-08-18T14:32:00Z">
        <w:r w:rsidDel="008117A2">
          <w:rPr>
            <w:rStyle w:val="CommentReference"/>
            <w:rFonts w:ascii="New York" w:eastAsia="Times New Roman" w:hAnsi="New York" w:cs="Times New Roman"/>
          </w:rPr>
          <w:commentReference w:id="42252"/>
        </w:r>
        <w:r w:rsidDel="008117A2">
          <w:rPr>
            <w:rStyle w:val="CommentReference"/>
            <w:rFonts w:ascii="New York" w:eastAsia="Times New Roman" w:hAnsi="New York" w:cs="Times New Roman"/>
          </w:rPr>
          <w:commentReference w:id="42253"/>
        </w:r>
        <w:r w:rsidDel="008117A2">
          <w:rPr>
            <w:rStyle w:val="CommentReference"/>
            <w:rFonts w:ascii="New York" w:eastAsia="Times New Roman" w:hAnsi="New York" w:cs="Times New Roman"/>
          </w:rPr>
          <w:commentReference w:id="42254"/>
        </w:r>
        <w:r w:rsidDel="008117A2">
          <w:rPr>
            <w:rStyle w:val="CommentReference"/>
            <w:rFonts w:ascii="New York" w:eastAsia="Times New Roman" w:hAnsi="New York" w:cs="Times New Roman"/>
          </w:rPr>
          <w:commentReference w:id="42255"/>
        </w:r>
        <w:r w:rsidDel="008117A2">
          <w:rPr>
            <w:rStyle w:val="CommentReference"/>
            <w:rFonts w:ascii="New York" w:eastAsia="Times New Roman" w:hAnsi="New York" w:cs="Times New Roman"/>
          </w:rPr>
          <w:commentReference w:id="42256"/>
        </w:r>
        <w:r w:rsidDel="008117A2">
          <w:rPr>
            <w:rStyle w:val="CommentReference"/>
            <w:rFonts w:ascii="New York" w:eastAsia="Times New Roman" w:hAnsi="New York" w:cs="Times New Roman"/>
          </w:rPr>
          <w:commentReference w:id="42257"/>
        </w:r>
        <w:r w:rsidDel="008117A2">
          <w:rPr>
            <w:rStyle w:val="CommentReference"/>
            <w:rFonts w:ascii="New York" w:eastAsia="Times New Roman" w:hAnsi="New York" w:cs="Times New Roman"/>
          </w:rPr>
          <w:commentReference w:id="42258"/>
        </w:r>
      </w:del>
    </w:p>
    <w:p w14:paraId="6FF0A640" w14:textId="20A538E2" w:rsidR="0000779E" w:rsidRPr="00FB1020" w:rsidRDefault="0000779E" w:rsidP="0000779E">
      <w:pPr>
        <w:pStyle w:val="ListParagraph"/>
        <w:overflowPunct w:val="0"/>
        <w:autoSpaceDE w:val="0"/>
        <w:autoSpaceDN w:val="0"/>
        <w:spacing w:after="60"/>
        <w:ind w:left="619" w:firstLine="0"/>
        <w:textAlignment w:val="baseline"/>
        <w:rPr>
          <w:ins w:id="42259" w:author="Ramasubramani, Hariharan" w:date="2015-07-20T17:43:00Z"/>
          <w:rFonts w:cstheme="minorHAnsi"/>
          <w:color w:val="000000" w:themeColor="text1"/>
        </w:rPr>
      </w:pPr>
      <w:ins w:id="42260" w:author="Ramasubramani, Hariharan" w:date="2015-07-20T17:43:00Z">
        <w:r>
          <w:rPr>
            <w:rFonts w:cstheme="minorHAnsi"/>
            <w:color w:val="000000" w:themeColor="text1"/>
          </w:rPr>
          <w:t xml:space="preserve"> </w:t>
        </w:r>
      </w:ins>
    </w:p>
    <w:p w14:paraId="7E26DE8E" w14:textId="2BC94998" w:rsidR="0000779E" w:rsidRDefault="0000779E" w:rsidP="0000779E">
      <w:pPr>
        <w:pStyle w:val="ListParagraph"/>
        <w:numPr>
          <w:ilvl w:val="3"/>
          <w:numId w:val="50"/>
        </w:numPr>
        <w:overflowPunct w:val="0"/>
        <w:autoSpaceDE w:val="0"/>
        <w:autoSpaceDN w:val="0"/>
        <w:spacing w:after="60"/>
        <w:textAlignment w:val="baseline"/>
        <w:rPr>
          <w:ins w:id="42261" w:author="Ramasubramani, Hariharan" w:date="2015-07-21T09:33:00Z"/>
          <w:rFonts w:cstheme="minorHAnsi"/>
          <w:color w:val="000000" w:themeColor="text1"/>
        </w:rPr>
      </w:pPr>
      <w:ins w:id="42262" w:author="Ramasubramani, Hariharan" w:date="2015-07-20T17:43:00Z">
        <w:r w:rsidRPr="00FB1020">
          <w:rPr>
            <w:rFonts w:cstheme="minorHAnsi"/>
            <w:color w:val="000000" w:themeColor="text1"/>
          </w:rPr>
          <w:t>Classification and Sub</w:t>
        </w:r>
      </w:ins>
      <w:ins w:id="42263" w:author="Ramasubramani, Hariharan" w:date="2015-08-03T10:16:00Z">
        <w:r w:rsidR="004B3C6A">
          <w:rPr>
            <w:rFonts w:cstheme="minorHAnsi"/>
            <w:color w:val="000000" w:themeColor="text1"/>
          </w:rPr>
          <w:t>-</w:t>
        </w:r>
      </w:ins>
      <w:ins w:id="42264" w:author="Ramasubramani, Hariharan" w:date="2015-07-20T17:43:00Z">
        <w:r w:rsidRPr="00FB1020">
          <w:rPr>
            <w:rFonts w:cstheme="minorHAnsi"/>
            <w:color w:val="000000" w:themeColor="text1"/>
          </w:rPr>
          <w:t>Classification</w:t>
        </w:r>
      </w:ins>
    </w:p>
    <w:p w14:paraId="3434F0C9" w14:textId="718343C1" w:rsidR="0000779E" w:rsidRPr="00CD1E8A" w:rsidRDefault="0000779E">
      <w:pPr>
        <w:pStyle w:val="ListParagraph"/>
        <w:numPr>
          <w:ilvl w:val="5"/>
          <w:numId w:val="64"/>
        </w:numPr>
        <w:overflowPunct w:val="0"/>
        <w:autoSpaceDE w:val="0"/>
        <w:autoSpaceDN w:val="0"/>
        <w:spacing w:after="60"/>
        <w:textAlignment w:val="baseline"/>
        <w:rPr>
          <w:ins w:id="42265" w:author="Ramasubramani, Hariharan" w:date="2015-07-21T09:34:00Z"/>
          <w:rFonts w:cstheme="minorHAnsi"/>
          <w:color w:val="000000" w:themeColor="text1"/>
          <w:rPrChange w:id="42266" w:author="Ramasubramani, Hariharan" w:date="2015-07-21T09:35:00Z">
            <w:rPr>
              <w:ins w:id="42267" w:author="Ramasubramani, Hariharan" w:date="2015-07-21T09:34:00Z"/>
            </w:rPr>
          </w:rPrChange>
        </w:rPr>
        <w:pPrChange w:id="42268" w:author="Ramasubramani, Hariharan" w:date="2015-07-21T09:35:00Z">
          <w:pPr>
            <w:pStyle w:val="ListParagraph"/>
            <w:numPr>
              <w:ilvl w:val="4"/>
              <w:numId w:val="50"/>
            </w:numPr>
            <w:tabs>
              <w:tab w:val="num" w:pos="2232"/>
            </w:tabs>
            <w:overflowPunct w:val="0"/>
            <w:autoSpaceDE w:val="0"/>
            <w:autoSpaceDN w:val="0"/>
            <w:spacing w:after="60"/>
            <w:ind w:left="2232" w:hanging="792"/>
            <w:textAlignment w:val="baseline"/>
          </w:pPr>
        </w:pPrChange>
      </w:pPr>
      <w:ins w:id="42269" w:author="Ramasubramani, Hariharan" w:date="2015-07-20T17:43:00Z">
        <w:r w:rsidRPr="00CD1E8A">
          <w:rPr>
            <w:rFonts w:cstheme="minorHAnsi"/>
            <w:color w:val="000000" w:themeColor="text1"/>
            <w:rPrChange w:id="42270" w:author="Ramasubramani, Hariharan" w:date="2015-07-21T09:35:00Z">
              <w:rPr/>
            </w:rPrChange>
          </w:rPr>
          <w:t>Only those classifications (Values will be maintained by RDM) that are related to sub-classifications with a sub-classification usage type of ‘All’ or ‘</w:t>
        </w:r>
        <w:proofErr w:type="gramStart"/>
        <w:r w:rsidRPr="00CD1E8A">
          <w:rPr>
            <w:rFonts w:cstheme="minorHAnsi"/>
            <w:color w:val="000000" w:themeColor="text1"/>
            <w:rPrChange w:id="42271" w:author="Ramasubramani, Hariharan" w:date="2015-07-21T09:35:00Z">
              <w:rPr/>
            </w:rPrChange>
          </w:rPr>
          <w:t>Indexing</w:t>
        </w:r>
        <w:proofErr w:type="gramEnd"/>
        <w:r w:rsidRPr="00CD1E8A">
          <w:rPr>
            <w:rFonts w:cstheme="minorHAnsi"/>
            <w:color w:val="000000" w:themeColor="text1"/>
            <w:rPrChange w:id="42272" w:author="Ramasubramani, Hariharan" w:date="2015-07-21T09:35:00Z">
              <w:rPr/>
            </w:rPrChange>
          </w:rPr>
          <w:t>’ shall display in the list of available classifications for Records.</w:t>
        </w:r>
      </w:ins>
    </w:p>
    <w:p w14:paraId="6E062AF4" w14:textId="77777777" w:rsidR="0000779E" w:rsidRPr="00CD1E8A" w:rsidRDefault="0000779E">
      <w:pPr>
        <w:pStyle w:val="ListParagraph"/>
        <w:numPr>
          <w:ilvl w:val="5"/>
          <w:numId w:val="65"/>
        </w:numPr>
        <w:overflowPunct w:val="0"/>
        <w:autoSpaceDE w:val="0"/>
        <w:autoSpaceDN w:val="0"/>
        <w:spacing w:after="60"/>
        <w:textAlignment w:val="baseline"/>
        <w:rPr>
          <w:ins w:id="42273" w:author="Ramasubramani, Hariharan" w:date="2015-07-21T09:34:00Z"/>
          <w:rFonts w:cstheme="minorHAnsi"/>
          <w:color w:val="000000" w:themeColor="text1"/>
          <w:rPrChange w:id="42274" w:author="Ramasubramani, Hariharan" w:date="2015-07-21T09:35:00Z">
            <w:rPr>
              <w:ins w:id="42275" w:author="Ramasubramani, Hariharan" w:date="2015-07-21T09:34:00Z"/>
            </w:rPr>
          </w:rPrChange>
        </w:rPr>
        <w:pPrChange w:id="42276" w:author="Ramasubramani, Hariharan" w:date="2015-07-21T09:35:00Z">
          <w:pPr>
            <w:pStyle w:val="ListParagraph"/>
            <w:numPr>
              <w:ilvl w:val="4"/>
              <w:numId w:val="50"/>
            </w:numPr>
            <w:tabs>
              <w:tab w:val="num" w:pos="2232"/>
            </w:tabs>
            <w:overflowPunct w:val="0"/>
            <w:autoSpaceDE w:val="0"/>
            <w:autoSpaceDN w:val="0"/>
            <w:spacing w:after="60"/>
            <w:ind w:left="2232" w:hanging="792"/>
            <w:textAlignment w:val="baseline"/>
          </w:pPr>
        </w:pPrChange>
      </w:pPr>
      <w:ins w:id="42277" w:author="Ramasubramani, Hariharan" w:date="2015-07-20T17:43:00Z">
        <w:r w:rsidRPr="00CD1E8A">
          <w:rPr>
            <w:rFonts w:cstheme="minorHAnsi"/>
            <w:color w:val="000000" w:themeColor="text1"/>
            <w:rPrChange w:id="42278" w:author="Ramasubramani, Hariharan" w:date="2015-07-21T09:35:00Z">
              <w:rPr/>
            </w:rPrChange>
          </w:rPr>
          <w:t>Only those sub-classifications (Values will be maintained by RDM) (CR 409) with a sub-classification usage type ‘All’ or ‘Indexing’ shall display in the list of available sub-classifications for Records.</w:t>
        </w:r>
      </w:ins>
    </w:p>
    <w:p w14:paraId="1CACA2B3" w14:textId="7D83ED65" w:rsidR="0000779E" w:rsidRDefault="0000779E" w:rsidP="0000779E">
      <w:pPr>
        <w:pStyle w:val="ListParagraph"/>
        <w:overflowPunct w:val="0"/>
        <w:autoSpaceDE w:val="0"/>
        <w:autoSpaceDN w:val="0"/>
        <w:spacing w:after="60"/>
        <w:ind w:left="619" w:firstLine="0"/>
        <w:textAlignment w:val="baseline"/>
        <w:rPr>
          <w:ins w:id="42279" w:author="Ramasubramani, Hariharan" w:date="2015-07-20T17:43:00Z"/>
          <w:rFonts w:cstheme="minorHAnsi"/>
          <w:color w:val="000000" w:themeColor="text1"/>
        </w:rPr>
      </w:pPr>
    </w:p>
    <w:p w14:paraId="25EA6D65" w14:textId="59CF7787" w:rsidR="0000779E" w:rsidRDefault="00EB576B" w:rsidP="0000779E">
      <w:pPr>
        <w:pStyle w:val="ListParagraph"/>
        <w:numPr>
          <w:ilvl w:val="3"/>
          <w:numId w:val="51"/>
        </w:numPr>
        <w:overflowPunct w:val="0"/>
        <w:autoSpaceDE w:val="0"/>
        <w:autoSpaceDN w:val="0"/>
        <w:spacing w:after="60"/>
        <w:textAlignment w:val="baseline"/>
        <w:rPr>
          <w:ins w:id="42280" w:author="Ramasubramani, Hariharan" w:date="2015-07-21T09:36:00Z"/>
          <w:rFonts w:cstheme="minorHAnsi"/>
          <w:color w:val="000000" w:themeColor="text1"/>
        </w:rPr>
      </w:pPr>
      <w:ins w:id="42281" w:author="Ramasubramani, Hariharan" w:date="2015-07-20T17:43:00Z">
        <w:r>
          <w:rPr>
            <w:rFonts w:cstheme="minorHAnsi"/>
            <w:color w:val="000000" w:themeColor="text1"/>
          </w:rPr>
          <w:t>Duplicate Record</w:t>
        </w:r>
      </w:ins>
    </w:p>
    <w:p w14:paraId="7CBEC8FE" w14:textId="693141DA" w:rsidR="0000779E" w:rsidRDefault="0000779E">
      <w:pPr>
        <w:pStyle w:val="ListParagraph"/>
        <w:numPr>
          <w:ilvl w:val="4"/>
          <w:numId w:val="51"/>
        </w:numPr>
        <w:overflowPunct w:val="0"/>
        <w:autoSpaceDE w:val="0"/>
        <w:autoSpaceDN w:val="0"/>
        <w:spacing w:after="60"/>
        <w:textAlignment w:val="baseline"/>
        <w:rPr>
          <w:ins w:id="42282" w:author="Ramasubramani, Hariharan" w:date="2015-07-21T09:36:00Z"/>
          <w:rFonts w:cstheme="minorHAnsi"/>
          <w:color w:val="000000" w:themeColor="text1"/>
        </w:rPr>
      </w:pPr>
      <w:commentRangeStart w:id="42283"/>
      <w:commentRangeStart w:id="42284"/>
      <w:commentRangeStart w:id="42285"/>
      <w:ins w:id="42286" w:author="Ramasubramani, Hariharan" w:date="2015-07-20T17:43:00Z">
        <w:r w:rsidRPr="00FB1020">
          <w:t>The system shall determine if a newly created Record Indexing Classification is a duplicate entry by comparing the</w:t>
        </w:r>
      </w:ins>
      <w:ins w:id="42287" w:author="Ramasubramani, Hariharan" w:date="2015-07-21T09:36:00Z">
        <w:r w:rsidR="00CD1E8A">
          <w:t xml:space="preserve"> </w:t>
        </w:r>
      </w:ins>
      <w:ins w:id="42288" w:author="Ramasubramani, Hariharan" w:date="2015-07-20T17:43:00Z">
        <w:r w:rsidRPr="00CD1E8A">
          <w:rPr>
            <w:rFonts w:cstheme="minorHAnsi"/>
            <w:color w:val="000000" w:themeColor="text1"/>
            <w:rPrChange w:id="42289" w:author="Ramasubramani, Hariharan" w:date="2015-07-21T09:36:00Z">
              <w:rPr/>
            </w:rPrChange>
          </w:rPr>
          <w:t xml:space="preserve">Record </w:t>
        </w:r>
      </w:ins>
      <w:ins w:id="42290" w:author="Ramasubramani, Hariharan" w:date="2015-08-18T13:16:00Z">
        <w:r w:rsidR="00B21D59">
          <w:rPr>
            <w:rFonts w:cstheme="minorHAnsi"/>
            <w:color w:val="000000" w:themeColor="text1"/>
          </w:rPr>
          <w:t>#</w:t>
        </w:r>
      </w:ins>
      <w:ins w:id="42291" w:author="Ramasubramani, Hariharan" w:date="2015-07-20T17:43:00Z">
        <w:r w:rsidRPr="00CD1E8A">
          <w:rPr>
            <w:rFonts w:cstheme="minorHAnsi"/>
            <w:color w:val="000000" w:themeColor="text1"/>
            <w:rPrChange w:id="42292" w:author="Ramasubramani, Hariharan" w:date="2015-07-21T09:36:00Z">
              <w:rPr/>
            </w:rPrChange>
          </w:rPr>
          <w:t>.</w:t>
        </w:r>
      </w:ins>
      <w:commentRangeEnd w:id="42283"/>
      <w:r w:rsidR="0070472C">
        <w:rPr>
          <w:rStyle w:val="CommentReference"/>
          <w:rFonts w:ascii="New York" w:eastAsia="Times New Roman" w:hAnsi="New York" w:cs="Times New Roman"/>
        </w:rPr>
        <w:commentReference w:id="42283"/>
      </w:r>
      <w:commentRangeEnd w:id="42284"/>
      <w:r w:rsidR="005C20D0">
        <w:rPr>
          <w:rStyle w:val="CommentReference"/>
          <w:rFonts w:ascii="New York" w:eastAsia="Times New Roman" w:hAnsi="New York" w:cs="Times New Roman"/>
        </w:rPr>
        <w:commentReference w:id="42284"/>
      </w:r>
      <w:commentRangeEnd w:id="42285"/>
      <w:r w:rsidR="00607ABC">
        <w:rPr>
          <w:rStyle w:val="CommentReference"/>
          <w:rFonts w:ascii="New York" w:eastAsia="Times New Roman" w:hAnsi="New York" w:cs="Times New Roman"/>
        </w:rPr>
        <w:commentReference w:id="42285"/>
      </w:r>
    </w:p>
    <w:p w14:paraId="3E31B27B" w14:textId="3794EFDE" w:rsidR="0000779E" w:rsidRDefault="0000779E">
      <w:pPr>
        <w:pStyle w:val="ListParagraph"/>
        <w:numPr>
          <w:ilvl w:val="4"/>
          <w:numId w:val="67"/>
        </w:numPr>
        <w:overflowPunct w:val="0"/>
        <w:autoSpaceDE w:val="0"/>
        <w:autoSpaceDN w:val="0"/>
        <w:spacing w:after="60"/>
        <w:textAlignment w:val="baseline"/>
        <w:rPr>
          <w:ins w:id="42293" w:author="Ramasubramani, Hariharan" w:date="2015-07-21T09:37:00Z"/>
          <w:rFonts w:cstheme="minorHAnsi"/>
          <w:color w:val="000000" w:themeColor="text1"/>
        </w:rPr>
        <w:pPrChange w:id="42294" w:author="Ramasubramani, Hariharan" w:date="2015-07-21T09:37:00Z">
          <w:pPr>
            <w:pStyle w:val="ListParagraph"/>
            <w:numPr>
              <w:ilvl w:val="4"/>
              <w:numId w:val="51"/>
            </w:numPr>
            <w:tabs>
              <w:tab w:val="num" w:pos="2232"/>
            </w:tabs>
            <w:overflowPunct w:val="0"/>
            <w:autoSpaceDE w:val="0"/>
            <w:autoSpaceDN w:val="0"/>
            <w:spacing w:after="60"/>
            <w:ind w:left="2232" w:hanging="792"/>
            <w:textAlignment w:val="baseline"/>
          </w:pPr>
        </w:pPrChange>
      </w:pPr>
      <w:ins w:id="42295" w:author="Ramasubramani, Hariharan" w:date="2015-07-20T17:43:00Z">
        <w:r w:rsidRPr="00CD1E8A">
          <w:rPr>
            <w:rFonts w:cstheme="minorHAnsi"/>
            <w:color w:val="000000" w:themeColor="text1"/>
            <w:rPrChange w:id="42296" w:author="Ramasubramani, Hariharan" w:date="2015-07-21T09:37:00Z">
              <w:rPr/>
            </w:rPrChange>
          </w:rPr>
          <w:t xml:space="preserve">If the record </w:t>
        </w:r>
      </w:ins>
      <w:ins w:id="42297" w:author="Ramasubramani, Hariharan" w:date="2015-08-18T13:16:00Z">
        <w:r w:rsidR="00B21D59">
          <w:rPr>
            <w:rFonts w:cstheme="minorHAnsi"/>
            <w:color w:val="000000" w:themeColor="text1"/>
          </w:rPr>
          <w:t>#</w:t>
        </w:r>
      </w:ins>
      <w:ins w:id="42298" w:author="Ramasubramani, Hariharan" w:date="2015-07-20T17:43:00Z">
        <w:r w:rsidRPr="00CD1E8A">
          <w:rPr>
            <w:rFonts w:cstheme="minorHAnsi"/>
            <w:color w:val="000000" w:themeColor="text1"/>
            <w:rPrChange w:id="42299" w:author="Ramasubramani, Hariharan" w:date="2015-07-21T09:37:00Z">
              <w:rPr/>
            </w:rPrChange>
          </w:rPr>
          <w:t xml:space="preserve"> matches with existing record, the system shall display the following alert message: ‘</w:t>
        </w:r>
      </w:ins>
      <w:ins w:id="42300" w:author="Ramasubramani, Hariharan" w:date="2015-08-18T14:14:00Z">
        <w:r w:rsidR="005A06D7" w:rsidRPr="00C106B9">
          <w:rPr>
            <w:rFonts w:cstheme="minorHAnsi"/>
            <w:color w:val="000000" w:themeColor="text1"/>
          </w:rPr>
          <w:t xml:space="preserve">This is a duplicate entry.  Please update your Document </w:t>
        </w:r>
        <w:r w:rsidR="005A06D7">
          <w:rPr>
            <w:rFonts w:cstheme="minorHAnsi"/>
            <w:color w:val="000000" w:themeColor="text1"/>
          </w:rPr>
          <w:t xml:space="preserve">Record indexing </w:t>
        </w:r>
        <w:r w:rsidR="005A06D7" w:rsidRPr="00C106B9">
          <w:rPr>
            <w:rFonts w:cstheme="minorHAnsi"/>
            <w:color w:val="000000" w:themeColor="text1"/>
          </w:rPr>
          <w:t>values.</w:t>
        </w:r>
      </w:ins>
      <w:commentRangeStart w:id="42301"/>
      <w:commentRangeStart w:id="42302"/>
      <w:ins w:id="42303" w:author="Ramasubramani, Hariharan" w:date="2015-07-20T17:43:00Z">
        <w:r w:rsidR="0075737D">
          <w:rPr>
            <w:rFonts w:cstheme="minorHAnsi"/>
            <w:color w:val="000000" w:themeColor="text1"/>
          </w:rPr>
          <w:t xml:space="preserve">’  </w:t>
        </w:r>
      </w:ins>
      <w:commentRangeEnd w:id="42301"/>
      <w:r w:rsidR="0070472C">
        <w:rPr>
          <w:rStyle w:val="CommentReference"/>
          <w:rFonts w:ascii="New York" w:eastAsia="Times New Roman" w:hAnsi="New York" w:cs="Times New Roman"/>
        </w:rPr>
        <w:commentReference w:id="42301"/>
      </w:r>
      <w:commentRangeEnd w:id="42302"/>
      <w:r w:rsidR="006E48D1">
        <w:rPr>
          <w:rStyle w:val="CommentReference"/>
          <w:rFonts w:ascii="New York" w:eastAsia="Times New Roman" w:hAnsi="New York" w:cs="Times New Roman"/>
        </w:rPr>
        <w:commentReference w:id="42302"/>
      </w:r>
      <w:ins w:id="42304" w:author="Ramasubramani, Hariharan" w:date="2015-07-20T17:43:00Z">
        <w:r w:rsidR="0075737D">
          <w:rPr>
            <w:rFonts w:cstheme="minorHAnsi"/>
            <w:color w:val="000000" w:themeColor="text1"/>
          </w:rPr>
          <w:t>(Fig 3.b</w:t>
        </w:r>
        <w:r w:rsidRPr="00CD1E8A">
          <w:rPr>
            <w:rFonts w:cstheme="minorHAnsi"/>
            <w:color w:val="000000" w:themeColor="text1"/>
            <w:rPrChange w:id="42305" w:author="Ramasubramani, Hariharan" w:date="2015-07-21T09:37:00Z">
              <w:rPr/>
            </w:rPrChange>
          </w:rPr>
          <w:t>)</w:t>
        </w:r>
      </w:ins>
    </w:p>
    <w:p w14:paraId="1398FC6B" w14:textId="7E0E1005" w:rsidR="0000779E" w:rsidRPr="00697DE2" w:rsidRDefault="0000779E">
      <w:pPr>
        <w:pStyle w:val="ListParagraph"/>
        <w:numPr>
          <w:ilvl w:val="4"/>
          <w:numId w:val="69"/>
        </w:numPr>
        <w:overflowPunct w:val="0"/>
        <w:autoSpaceDE w:val="0"/>
        <w:autoSpaceDN w:val="0"/>
        <w:spacing w:after="60"/>
        <w:textAlignment w:val="baseline"/>
        <w:rPr>
          <w:ins w:id="42306" w:author="Ramasubramani, Hariharan" w:date="2015-07-21T09:39:00Z"/>
          <w:rFonts w:cstheme="minorHAnsi"/>
          <w:color w:val="000000" w:themeColor="text1"/>
          <w:rPrChange w:id="42307" w:author="Ramasubramani, Hariharan" w:date="2015-07-21T09:39:00Z">
            <w:rPr>
              <w:ins w:id="42308" w:author="Ramasubramani, Hariharan" w:date="2015-07-21T09:39:00Z"/>
            </w:rPr>
          </w:rPrChange>
        </w:rPr>
        <w:pPrChange w:id="42309" w:author="Ramasubramani, Hariharan" w:date="2015-07-21T09:39:00Z">
          <w:pPr>
            <w:pStyle w:val="ListParagraph"/>
            <w:numPr>
              <w:ilvl w:val="4"/>
              <w:numId w:val="51"/>
            </w:numPr>
            <w:tabs>
              <w:tab w:val="num" w:pos="2232"/>
            </w:tabs>
            <w:overflowPunct w:val="0"/>
            <w:autoSpaceDE w:val="0"/>
            <w:autoSpaceDN w:val="0"/>
            <w:spacing w:after="60"/>
            <w:ind w:left="2232" w:hanging="792"/>
            <w:textAlignment w:val="baseline"/>
          </w:pPr>
        </w:pPrChange>
      </w:pPr>
      <w:ins w:id="42310" w:author="Ramasubramani, Hariharan" w:date="2015-07-20T17:43:00Z">
        <w:r w:rsidRPr="00697DE2">
          <w:rPr>
            <w:rFonts w:cstheme="minorHAnsi"/>
            <w:color w:val="000000" w:themeColor="text1"/>
            <w:rPrChange w:id="42311" w:author="Ramasubramani, Hariharan" w:date="2015-07-21T09:39:00Z">
              <w:rPr/>
            </w:rPrChange>
          </w:rPr>
          <w:t xml:space="preserve">Clicking Cancel </w:t>
        </w:r>
      </w:ins>
      <w:ins w:id="42312" w:author="Ramasubramani, Hariharan" w:date="2015-07-21T12:51:00Z">
        <w:r w:rsidR="00121A71">
          <w:rPr>
            <w:rFonts w:cstheme="minorHAnsi"/>
            <w:color w:val="000000" w:themeColor="text1"/>
          </w:rPr>
          <w:t>shall</w:t>
        </w:r>
      </w:ins>
      <w:ins w:id="42313" w:author="Ramasubramani, Hariharan" w:date="2015-07-20T17:43:00Z">
        <w:r w:rsidRPr="00697DE2">
          <w:rPr>
            <w:rFonts w:cstheme="minorHAnsi"/>
            <w:color w:val="000000" w:themeColor="text1"/>
            <w:rPrChange w:id="42314" w:author="Ramasubramani, Hariharan" w:date="2015-07-21T09:39:00Z">
              <w:rPr/>
            </w:rPrChange>
          </w:rPr>
          <w:t xml:space="preserve"> return the user to the Create Record screen where they can </w:t>
        </w:r>
      </w:ins>
      <w:ins w:id="42315" w:author="Ramasubramani, Hariharan" w:date="2015-08-04T14:13:00Z">
        <w:r w:rsidR="00476223">
          <w:rPr>
            <w:rFonts w:cstheme="minorHAnsi"/>
            <w:color w:val="000000" w:themeColor="text1"/>
          </w:rPr>
          <w:t>modify</w:t>
        </w:r>
      </w:ins>
      <w:ins w:id="42316" w:author="Ramasubramani, Hariharan" w:date="2015-07-20T17:43:00Z">
        <w:r w:rsidRPr="00697DE2">
          <w:rPr>
            <w:rFonts w:cstheme="minorHAnsi"/>
            <w:color w:val="000000" w:themeColor="text1"/>
            <w:rPrChange w:id="42317" w:author="Ramasubramani, Hariharan" w:date="2015-07-21T09:39:00Z">
              <w:rPr/>
            </w:rPrChange>
          </w:rPr>
          <w:t xml:space="preserve"> ‘Record </w:t>
        </w:r>
      </w:ins>
      <w:ins w:id="42318" w:author="Ramasubramani, Hariharan" w:date="2015-08-18T13:16:00Z">
        <w:r w:rsidR="00B21D59">
          <w:rPr>
            <w:rFonts w:cstheme="minorHAnsi"/>
            <w:color w:val="000000" w:themeColor="text1"/>
          </w:rPr>
          <w:t>#’</w:t>
        </w:r>
      </w:ins>
      <w:ins w:id="42319" w:author="Ramasubramani, Hariharan" w:date="2015-07-20T17:43:00Z">
        <w:r w:rsidRPr="00697DE2">
          <w:rPr>
            <w:rFonts w:cstheme="minorHAnsi"/>
            <w:color w:val="000000" w:themeColor="text1"/>
            <w:rPrChange w:id="42320" w:author="Ramasubramani, Hariharan" w:date="2015-07-21T09:39:00Z">
              <w:rPr/>
            </w:rPrChange>
          </w:rPr>
          <w:t xml:space="preserve"> and re-save.  Clicking Cancel again on the Create Record screen </w:t>
        </w:r>
      </w:ins>
      <w:ins w:id="42321" w:author="Ramasubramani, Hariharan" w:date="2015-07-21T12:51:00Z">
        <w:r w:rsidR="00121A71">
          <w:rPr>
            <w:rFonts w:cstheme="minorHAnsi"/>
            <w:color w:val="000000" w:themeColor="text1"/>
          </w:rPr>
          <w:t>shall</w:t>
        </w:r>
      </w:ins>
      <w:ins w:id="42322" w:author="Ramasubramani, Hariharan" w:date="2015-07-20T17:43:00Z">
        <w:r w:rsidRPr="00697DE2">
          <w:rPr>
            <w:rFonts w:cstheme="minorHAnsi"/>
            <w:color w:val="000000" w:themeColor="text1"/>
            <w:rPrChange w:id="42323" w:author="Ramasubramani, Hariharan" w:date="2015-07-21T09:39:00Z">
              <w:rPr/>
            </w:rPrChange>
          </w:rPr>
          <w:t xml:space="preserve"> discard changes (a pop-up will be displayed informing the user they have unsaved changes). </w:t>
        </w:r>
      </w:ins>
    </w:p>
    <w:p w14:paraId="6F183F47" w14:textId="5E93D41C" w:rsidR="0000779E" w:rsidRPr="00697DE2" w:rsidRDefault="0000779E">
      <w:pPr>
        <w:pStyle w:val="ListParagraph"/>
        <w:numPr>
          <w:ilvl w:val="4"/>
          <w:numId w:val="68"/>
        </w:numPr>
        <w:overflowPunct w:val="0"/>
        <w:autoSpaceDE w:val="0"/>
        <w:autoSpaceDN w:val="0"/>
        <w:spacing w:after="60"/>
        <w:textAlignment w:val="baseline"/>
        <w:rPr>
          <w:ins w:id="42324" w:author="Ramasubramani, Hariharan" w:date="2015-07-20T17:43:00Z"/>
          <w:rFonts w:cstheme="minorHAnsi"/>
          <w:color w:val="000000" w:themeColor="text1"/>
          <w:rPrChange w:id="42325" w:author="Ramasubramani, Hariharan" w:date="2015-07-21T09:39:00Z">
            <w:rPr>
              <w:ins w:id="42326" w:author="Ramasubramani, Hariharan" w:date="2015-07-20T17:43:00Z"/>
            </w:rPr>
          </w:rPrChange>
        </w:rPr>
        <w:pPrChange w:id="42327" w:author="Ramasubramani, Hariharan" w:date="2015-07-21T09:39:00Z">
          <w:pPr>
            <w:pStyle w:val="ListParagraph"/>
            <w:numPr>
              <w:ilvl w:val="4"/>
              <w:numId w:val="51"/>
            </w:numPr>
            <w:tabs>
              <w:tab w:val="num" w:pos="2232"/>
            </w:tabs>
            <w:overflowPunct w:val="0"/>
            <w:autoSpaceDE w:val="0"/>
            <w:autoSpaceDN w:val="0"/>
            <w:spacing w:after="60"/>
            <w:ind w:left="2232" w:hanging="792"/>
            <w:textAlignment w:val="baseline"/>
          </w:pPr>
        </w:pPrChange>
      </w:pPr>
      <w:ins w:id="42328" w:author="Ramasubramani, Hariharan" w:date="2015-07-20T17:43:00Z">
        <w:r w:rsidRPr="00697DE2">
          <w:rPr>
            <w:rFonts w:cstheme="minorHAnsi"/>
            <w:color w:val="000000" w:themeColor="text1"/>
            <w:rPrChange w:id="42329" w:author="Ramasubramani, Hariharan" w:date="2015-07-21T09:39:00Z">
              <w:rPr/>
            </w:rPrChange>
          </w:rPr>
          <w:t xml:space="preserve">Clicking Modify Existing </w:t>
        </w:r>
      </w:ins>
      <w:ins w:id="42330" w:author="Ramasubramani, Hariharan" w:date="2015-07-21T12:51:00Z">
        <w:r w:rsidR="00121A71">
          <w:rPr>
            <w:rFonts w:cstheme="minorHAnsi"/>
            <w:color w:val="000000" w:themeColor="text1"/>
          </w:rPr>
          <w:t>shall</w:t>
        </w:r>
      </w:ins>
      <w:ins w:id="42331" w:author="Ramasubramani, Hariharan" w:date="2015-07-20T17:43:00Z">
        <w:r w:rsidRPr="00697DE2">
          <w:rPr>
            <w:rFonts w:cstheme="minorHAnsi"/>
            <w:color w:val="000000" w:themeColor="text1"/>
            <w:rPrChange w:id="42332" w:author="Ramasubramani, Hariharan" w:date="2015-07-21T09:39:00Z">
              <w:rPr/>
            </w:rPrChange>
          </w:rPr>
          <w:t xml:space="preserve"> discard any changes the user made to the existing information, return the user to </w:t>
        </w:r>
      </w:ins>
      <w:ins w:id="42333" w:author="Ramasubramani, Hariharan" w:date="2015-07-21T14:55:00Z">
        <w:r w:rsidR="00DD6228">
          <w:rPr>
            <w:rFonts w:cstheme="minorHAnsi"/>
            <w:color w:val="000000" w:themeColor="text1"/>
          </w:rPr>
          <w:t>Modify</w:t>
        </w:r>
      </w:ins>
      <w:ins w:id="42334" w:author="Ramasubramani, Hariharan" w:date="2015-07-20T17:43:00Z">
        <w:r w:rsidRPr="00697DE2">
          <w:rPr>
            <w:rFonts w:cstheme="minorHAnsi"/>
            <w:color w:val="000000" w:themeColor="text1"/>
            <w:rPrChange w:id="42335" w:author="Ramasubramani, Hariharan" w:date="2015-07-21T09:39:00Z">
              <w:rPr/>
            </w:rPrChange>
          </w:rPr>
          <w:t xml:space="preserve"> Record screen where the existing Record information </w:t>
        </w:r>
      </w:ins>
      <w:ins w:id="42336" w:author="Ramasubramani, Hariharan" w:date="2015-07-21T12:51:00Z">
        <w:r w:rsidR="00121A71">
          <w:rPr>
            <w:rFonts w:cstheme="minorHAnsi"/>
            <w:color w:val="000000" w:themeColor="text1"/>
          </w:rPr>
          <w:t>shall</w:t>
        </w:r>
      </w:ins>
      <w:ins w:id="42337" w:author="Ramasubramani, Hariharan" w:date="2015-07-20T17:43:00Z">
        <w:r w:rsidRPr="00697DE2">
          <w:rPr>
            <w:rFonts w:cstheme="minorHAnsi"/>
            <w:color w:val="000000" w:themeColor="text1"/>
            <w:rPrChange w:id="42338" w:author="Ramasubramani, Hariharan" w:date="2015-07-21T09:39:00Z">
              <w:rPr/>
            </w:rPrChange>
          </w:rPr>
          <w:t xml:space="preserve"> be displayed.</w:t>
        </w:r>
      </w:ins>
    </w:p>
    <w:p w14:paraId="10407FA8" w14:textId="789CF0F7" w:rsidR="0000779E" w:rsidRPr="00FB1020" w:rsidRDefault="0000779E" w:rsidP="0000779E">
      <w:pPr>
        <w:ind w:firstLine="0"/>
        <w:rPr>
          <w:ins w:id="42339" w:author="Ramasubramani, Hariharan" w:date="2015-07-20T17:43:00Z"/>
        </w:rPr>
      </w:pPr>
      <w:ins w:id="42340" w:author="Ramasubramani, Hariharan" w:date="2015-07-20T17:43:00Z">
        <w:r>
          <w:br/>
          <w:t xml:space="preserve"> </w:t>
        </w:r>
      </w:ins>
      <w:ins w:id="42341" w:author="Ramasubramani, Hariharan" w:date="2015-08-18T14:17:00Z">
        <w:r w:rsidR="005A06D7">
          <w:rPr>
            <w:noProof/>
          </w:rPr>
          <w:drawing>
            <wp:inline distT="0" distB="0" distL="0" distR="0" wp14:anchorId="0298E1A7" wp14:editId="2B1C52B0">
              <wp:extent cx="5713095" cy="3335655"/>
              <wp:effectExtent l="0" t="0" r="0" b="0"/>
              <wp:docPr id="21" name="Picture 21" descr="C:\Users\n0262988\AppData\Local\Microsoft\Windows\Temporary Internet Files\Content.Word\duplicateEnt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0262988\AppData\Local\Microsoft\Windows\Temporary Internet Files\Content.Word\duplicateEntry.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13095" cy="3335655"/>
                      </a:xfrm>
                      <a:prstGeom prst="rect">
                        <a:avLst/>
                      </a:prstGeom>
                      <a:noFill/>
                      <a:ln>
                        <a:noFill/>
                      </a:ln>
                    </pic:spPr>
                  </pic:pic>
                </a:graphicData>
              </a:graphic>
            </wp:inline>
          </w:drawing>
        </w:r>
      </w:ins>
      <w:ins w:id="42342" w:author="Ramasubramani, Hariharan" w:date="2015-07-20T17:43:00Z">
        <w:r>
          <w:br/>
          <w:t xml:space="preserve">    </w:t>
        </w:r>
        <w:r w:rsidR="008041E7">
          <w:t xml:space="preserve">                          Fig: 3</w:t>
        </w:r>
        <w:r>
          <w:t>.</w:t>
        </w:r>
      </w:ins>
      <w:ins w:id="42343" w:author="Ramasubramani, Hariharan" w:date="2015-07-21T11:36:00Z">
        <w:r w:rsidR="008041E7">
          <w:t>b</w:t>
        </w:r>
      </w:ins>
      <w:ins w:id="42344" w:author="Ramasubramani, Hariharan" w:date="2015-07-20T17:43:00Z">
        <w:r>
          <w:t xml:space="preserve"> – Duplicate </w:t>
        </w:r>
      </w:ins>
      <w:ins w:id="42345" w:author="Ramasubramani, Hariharan" w:date="2015-07-22T18:06:00Z">
        <w:r w:rsidR="00EB576B">
          <w:t>Record</w:t>
        </w:r>
      </w:ins>
    </w:p>
    <w:p w14:paraId="156E030F" w14:textId="477A76C0" w:rsidR="0050007F" w:rsidRDefault="0000779E" w:rsidP="0000779E">
      <w:pPr>
        <w:overflowPunct w:val="0"/>
        <w:autoSpaceDE w:val="0"/>
        <w:autoSpaceDN w:val="0"/>
        <w:spacing w:after="60"/>
        <w:ind w:left="2880" w:firstLine="720"/>
        <w:textAlignment w:val="baseline"/>
        <w:rPr>
          <w:ins w:id="42346" w:author="Ramasubramani, Hariharan" w:date="2015-07-21T10:57:00Z"/>
          <w:rFonts w:cstheme="minorHAnsi"/>
          <w:color w:val="000000" w:themeColor="text1"/>
        </w:rPr>
      </w:pPr>
      <w:ins w:id="42347" w:author="Ramasubramani, Hariharan" w:date="2015-07-20T17:43:00Z">
        <w:r>
          <w:rPr>
            <w:rFonts w:cstheme="minorHAnsi"/>
            <w:color w:val="000000" w:themeColor="text1"/>
          </w:rPr>
          <w:t xml:space="preserve"> </w:t>
        </w:r>
      </w:ins>
    </w:p>
    <w:p w14:paraId="402A9172" w14:textId="77777777" w:rsidR="0050007F" w:rsidRDefault="0050007F">
      <w:pPr>
        <w:rPr>
          <w:ins w:id="42348" w:author="Ramasubramani, Hariharan" w:date="2015-07-21T10:57:00Z"/>
          <w:rFonts w:cstheme="minorHAnsi"/>
          <w:color w:val="000000" w:themeColor="text1"/>
        </w:rPr>
      </w:pPr>
      <w:ins w:id="42349" w:author="Ramasubramani, Hariharan" w:date="2015-07-21T10:57:00Z">
        <w:r>
          <w:rPr>
            <w:rFonts w:cstheme="minorHAnsi"/>
            <w:color w:val="000000" w:themeColor="text1"/>
          </w:rPr>
          <w:br w:type="page"/>
        </w:r>
      </w:ins>
    </w:p>
    <w:p w14:paraId="66D654A7" w14:textId="77777777" w:rsidR="0000779E" w:rsidRPr="00C81834" w:rsidRDefault="0000779E" w:rsidP="0000779E">
      <w:pPr>
        <w:overflowPunct w:val="0"/>
        <w:autoSpaceDE w:val="0"/>
        <w:autoSpaceDN w:val="0"/>
        <w:spacing w:after="60"/>
        <w:ind w:left="2880" w:firstLine="720"/>
        <w:textAlignment w:val="baseline"/>
        <w:rPr>
          <w:ins w:id="42350" w:author="Ramasubramani, Hariharan" w:date="2015-07-20T17:43:00Z"/>
          <w:rFonts w:cstheme="minorHAnsi"/>
          <w:color w:val="000000" w:themeColor="text1"/>
        </w:rPr>
      </w:pPr>
    </w:p>
    <w:p w14:paraId="387824AD" w14:textId="2507A38C" w:rsidR="0000779E" w:rsidRDefault="0000779E">
      <w:pPr>
        <w:pStyle w:val="Heading2"/>
        <w:numPr>
          <w:ilvl w:val="1"/>
          <w:numId w:val="84"/>
        </w:numPr>
        <w:rPr>
          <w:ins w:id="42351" w:author="Ramasubramani, Hariharan" w:date="2015-07-20T17:43:00Z"/>
        </w:rPr>
        <w:pPrChange w:id="42352" w:author="Ramasubramani, Hariharan" w:date="2015-07-21T11:13:00Z">
          <w:pPr>
            <w:pStyle w:val="Heading2"/>
            <w:numPr>
              <w:ilvl w:val="1"/>
              <w:numId w:val="25"/>
            </w:numPr>
            <w:tabs>
              <w:tab w:val="num" w:pos="1170"/>
            </w:tabs>
            <w:ind w:left="619" w:hanging="619"/>
          </w:pPr>
        </w:pPrChange>
      </w:pPr>
      <w:bookmarkStart w:id="42353" w:name="_Toc427858170"/>
      <w:ins w:id="42354" w:author="Ramasubramani, Hariharan" w:date="2015-07-20T17:43:00Z">
        <w:r>
          <w:t>Modify Record</w:t>
        </w:r>
        <w:bookmarkEnd w:id="42353"/>
        <w:r>
          <w:t xml:space="preserve"> </w:t>
        </w:r>
      </w:ins>
    </w:p>
    <w:p w14:paraId="7423CC99" w14:textId="77777777" w:rsidR="0000779E" w:rsidRPr="00C106B9" w:rsidRDefault="0000779E" w:rsidP="0000779E">
      <w:pPr>
        <w:rPr>
          <w:ins w:id="42355" w:author="Ramasubramani, Hariharan" w:date="2015-07-20T17:43:00Z"/>
          <w:rFonts w:cstheme="minorHAnsi"/>
          <w:color w:val="000000" w:themeColor="text1"/>
        </w:rPr>
      </w:pPr>
      <w:ins w:id="42356" w:author="Ramasubramani, Hariharan" w:date="2015-07-20T17:43:00Z">
        <w:r>
          <w:rPr>
            <w:rFonts w:cstheme="minorHAnsi"/>
            <w:color w:val="000000" w:themeColor="text1"/>
          </w:rPr>
          <w:t xml:space="preserve">    </w:t>
        </w:r>
      </w:ins>
    </w:p>
    <w:p w14:paraId="1C6CFBED" w14:textId="644EC19F" w:rsidR="0000779E" w:rsidRDefault="00684256" w:rsidP="0000779E">
      <w:pPr>
        <w:rPr>
          <w:ins w:id="42357" w:author="Ramasubramani, Hariharan" w:date="2015-07-20T17:43:00Z"/>
          <w:rFonts w:cstheme="minorHAnsi"/>
          <w:color w:val="000000" w:themeColor="text1"/>
        </w:rPr>
      </w:pPr>
      <w:ins w:id="42358" w:author="Ramasubramani, Hariharan" w:date="2015-08-20T10:47:00Z">
        <w:r>
          <w:rPr>
            <w:noProof/>
          </w:rPr>
          <w:drawing>
            <wp:inline distT="0" distB="0" distL="0" distR="0" wp14:anchorId="1AC0CF87" wp14:editId="17AB7004">
              <wp:extent cx="6858000" cy="3864843"/>
              <wp:effectExtent l="0" t="0" r="0" b="0"/>
              <wp:docPr id="122" name="Picture 122" descr="C:\Users\n0262988\AppData\Local\Microsoft\Windows\Temporary Internet Files\Content.Word\Modify Rec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n0262988\AppData\Local\Microsoft\Windows\Temporary Internet Files\Content.Word\Modify Record.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858000" cy="3864843"/>
                      </a:xfrm>
                      <a:prstGeom prst="rect">
                        <a:avLst/>
                      </a:prstGeom>
                      <a:noFill/>
                      <a:ln>
                        <a:noFill/>
                      </a:ln>
                    </pic:spPr>
                  </pic:pic>
                </a:graphicData>
              </a:graphic>
            </wp:inline>
          </w:drawing>
        </w:r>
      </w:ins>
    </w:p>
    <w:p w14:paraId="1C096DC5" w14:textId="2B7B36AA" w:rsidR="0000779E" w:rsidRDefault="0000779E" w:rsidP="0000779E">
      <w:pPr>
        <w:spacing w:after="60"/>
        <w:ind w:left="2880" w:firstLine="720"/>
        <w:contextualSpacing/>
        <w:rPr>
          <w:ins w:id="42359" w:author="Ramasubramani, Hariharan" w:date="2015-07-20T17:43:00Z"/>
          <w:rFonts w:cstheme="minorHAnsi"/>
          <w:color w:val="000000" w:themeColor="text1"/>
        </w:rPr>
      </w:pPr>
      <w:ins w:id="42360" w:author="Ramasubramani, Hariharan" w:date="2015-07-20T17:43:00Z">
        <w:r>
          <w:rPr>
            <w:rFonts w:cstheme="minorHAnsi"/>
            <w:color w:val="000000" w:themeColor="text1"/>
          </w:rPr>
          <w:t xml:space="preserve">Fig: </w:t>
        </w:r>
      </w:ins>
      <w:ins w:id="42361" w:author="Ramasubramani, Hariharan" w:date="2015-07-21T11:36:00Z">
        <w:r w:rsidR="008041E7">
          <w:rPr>
            <w:rFonts w:cstheme="minorHAnsi"/>
            <w:color w:val="000000" w:themeColor="text1"/>
          </w:rPr>
          <w:t>3</w:t>
        </w:r>
      </w:ins>
      <w:ins w:id="42362" w:author="Ramasubramani, Hariharan" w:date="2015-07-20T17:43:00Z">
        <w:r>
          <w:rPr>
            <w:rFonts w:cstheme="minorHAnsi"/>
            <w:color w:val="000000" w:themeColor="text1"/>
          </w:rPr>
          <w:t>.</w:t>
        </w:r>
      </w:ins>
      <w:ins w:id="42363" w:author="Ramasubramani, Hariharan" w:date="2015-07-21T11:36:00Z">
        <w:r w:rsidR="008041E7">
          <w:rPr>
            <w:rFonts w:cstheme="minorHAnsi"/>
            <w:color w:val="000000" w:themeColor="text1"/>
          </w:rPr>
          <w:t>c</w:t>
        </w:r>
      </w:ins>
      <w:ins w:id="42364" w:author="Ramasubramani, Hariharan" w:date="2015-07-20T17:43:00Z">
        <w:r>
          <w:rPr>
            <w:rFonts w:cstheme="minorHAnsi"/>
            <w:color w:val="000000" w:themeColor="text1"/>
          </w:rPr>
          <w:t xml:space="preserve"> - View/Modify Record Screen</w:t>
        </w:r>
      </w:ins>
    </w:p>
    <w:p w14:paraId="0B0552CD" w14:textId="77777777" w:rsidR="0000779E" w:rsidRDefault="0000779E" w:rsidP="0000779E">
      <w:pPr>
        <w:spacing w:after="60"/>
        <w:ind w:firstLine="0"/>
        <w:contextualSpacing/>
        <w:rPr>
          <w:ins w:id="42365" w:author="Ramasubramani, Hariharan" w:date="2015-07-20T17:43:00Z"/>
          <w:rFonts w:cstheme="minorHAnsi"/>
          <w:color w:val="000000" w:themeColor="text1"/>
        </w:rPr>
      </w:pPr>
    </w:p>
    <w:p w14:paraId="664627EF" w14:textId="77777777" w:rsidR="0000779E" w:rsidRDefault="0000779E" w:rsidP="0000779E">
      <w:pPr>
        <w:spacing w:after="60"/>
        <w:ind w:left="2880" w:firstLine="720"/>
        <w:contextualSpacing/>
        <w:rPr>
          <w:ins w:id="42366" w:author="Ramasubramani, Hariharan" w:date="2015-07-20T17:43:00Z"/>
          <w:rFonts w:cstheme="minorHAnsi"/>
          <w:color w:val="000000" w:themeColor="text1"/>
        </w:rPr>
      </w:pPr>
    </w:p>
    <w:p w14:paraId="17717B78" w14:textId="22CFCF6D" w:rsidR="0000779E" w:rsidRDefault="0000779E">
      <w:pPr>
        <w:spacing w:after="60"/>
        <w:ind w:firstLine="0"/>
        <w:contextualSpacing/>
        <w:rPr>
          <w:ins w:id="42367" w:author="Ramasubramani, Hariharan" w:date="2015-07-20T17:43:00Z"/>
          <w:rFonts w:cstheme="minorHAnsi"/>
          <w:color w:val="000000" w:themeColor="text1"/>
        </w:rPr>
        <w:pPrChange w:id="42368" w:author="Ramasubramani, Hariharan" w:date="2015-07-21T13:01:00Z">
          <w:pPr>
            <w:spacing w:after="60"/>
            <w:ind w:firstLine="0"/>
            <w:contextualSpacing/>
            <w:jc w:val="center"/>
          </w:pPr>
        </w:pPrChange>
      </w:pPr>
    </w:p>
    <w:p w14:paraId="779A6017" w14:textId="77777777" w:rsidR="0000779E" w:rsidRDefault="0000779E" w:rsidP="0000779E">
      <w:pPr>
        <w:pStyle w:val="ListParagraph"/>
        <w:numPr>
          <w:ilvl w:val="0"/>
          <w:numId w:val="30"/>
        </w:numPr>
        <w:overflowPunct w:val="0"/>
        <w:autoSpaceDE w:val="0"/>
        <w:autoSpaceDN w:val="0"/>
        <w:spacing w:after="60"/>
        <w:textAlignment w:val="baseline"/>
        <w:rPr>
          <w:ins w:id="42369" w:author="Ramasubramani, Hariharan" w:date="2015-07-20T17:43:00Z"/>
          <w:rFonts w:cstheme="minorHAnsi"/>
          <w:color w:val="000000" w:themeColor="text1"/>
        </w:rPr>
      </w:pPr>
      <w:ins w:id="42370" w:author="Ramasubramani, Hariharan" w:date="2015-07-20T17:43:00Z">
        <w:r>
          <w:rPr>
            <w:rFonts w:cstheme="minorHAnsi"/>
            <w:color w:val="000000" w:themeColor="text1"/>
          </w:rPr>
          <w:t>Modify Record Screen Functionality</w:t>
        </w:r>
      </w:ins>
    </w:p>
    <w:p w14:paraId="786546B7" w14:textId="426A1887" w:rsidR="0000779E" w:rsidRDefault="0000779E" w:rsidP="0000779E">
      <w:pPr>
        <w:pStyle w:val="ListParagraph"/>
        <w:numPr>
          <w:ilvl w:val="2"/>
          <w:numId w:val="30"/>
        </w:numPr>
        <w:overflowPunct w:val="0"/>
        <w:autoSpaceDE w:val="0"/>
        <w:autoSpaceDN w:val="0"/>
        <w:spacing w:after="60"/>
        <w:textAlignment w:val="baseline"/>
        <w:rPr>
          <w:ins w:id="42371" w:author="Ramasubramani, Hariharan" w:date="2015-07-22T17:46:00Z"/>
          <w:rFonts w:cstheme="minorHAnsi"/>
          <w:color w:val="000000" w:themeColor="text1"/>
        </w:rPr>
      </w:pPr>
      <w:ins w:id="42372" w:author="Ramasubramani, Hariharan" w:date="2015-07-20T17:43:00Z">
        <w:r w:rsidRPr="004D7726">
          <w:rPr>
            <w:rFonts w:cstheme="minorHAnsi"/>
            <w:color w:val="000000" w:themeColor="text1"/>
          </w:rPr>
          <w:t xml:space="preserve">After performing a search </w:t>
        </w:r>
      </w:ins>
      <w:ins w:id="42373" w:author="Ramasubramani, Hariharan" w:date="2015-07-22T17:46:00Z">
        <w:r w:rsidR="00CC0E4C">
          <w:rPr>
            <w:rFonts w:cstheme="minorHAnsi"/>
            <w:color w:val="000000" w:themeColor="text1"/>
          </w:rPr>
          <w:t>for</w:t>
        </w:r>
      </w:ins>
      <w:ins w:id="42374" w:author="Ramasubramani, Hariharan" w:date="2015-07-20T17:43:00Z">
        <w:r w:rsidRPr="004D7726">
          <w:rPr>
            <w:rFonts w:cstheme="minorHAnsi"/>
            <w:color w:val="000000" w:themeColor="text1"/>
          </w:rPr>
          <w:t xml:space="preserve"> Record </w:t>
        </w:r>
      </w:ins>
      <w:ins w:id="42375" w:author="Ramasubramani, Hariharan" w:date="2015-08-18T13:17:00Z">
        <w:r w:rsidR="00B21D59">
          <w:rPr>
            <w:rFonts w:cstheme="minorHAnsi"/>
            <w:color w:val="000000" w:themeColor="text1"/>
          </w:rPr>
          <w:t>#</w:t>
        </w:r>
      </w:ins>
      <w:ins w:id="42376" w:author="Ramasubramani, Hariharan" w:date="2015-07-20T17:43:00Z">
        <w:r w:rsidRPr="004D7726">
          <w:rPr>
            <w:rFonts w:cstheme="minorHAnsi"/>
            <w:color w:val="000000" w:themeColor="text1"/>
          </w:rPr>
          <w:t xml:space="preserve"> </w:t>
        </w:r>
        <w:r w:rsidR="0075737D">
          <w:rPr>
            <w:rFonts w:cstheme="minorHAnsi"/>
            <w:color w:val="000000" w:themeColor="text1"/>
          </w:rPr>
          <w:t>in Modify Record screen (Fig</w:t>
        </w:r>
      </w:ins>
      <w:ins w:id="42377" w:author="Ramasubramani, Hariharan" w:date="2015-08-03T10:20:00Z">
        <w:r w:rsidR="004B3C6A">
          <w:rPr>
            <w:rFonts w:cstheme="minorHAnsi"/>
            <w:color w:val="000000" w:themeColor="text1"/>
          </w:rPr>
          <w:t>: 3.c</w:t>
        </w:r>
      </w:ins>
      <w:ins w:id="42378" w:author="Ramasubramani, Hariharan" w:date="2015-07-20T17:43:00Z">
        <w:r w:rsidRPr="004D7726">
          <w:rPr>
            <w:rFonts w:cstheme="minorHAnsi"/>
            <w:color w:val="000000" w:themeColor="text1"/>
          </w:rPr>
          <w:t xml:space="preserve">), the Record Information is displayed for </w:t>
        </w:r>
      </w:ins>
      <w:ins w:id="42379" w:author="Ramasubramani, Hariharan" w:date="2015-07-22T18:12:00Z">
        <w:r w:rsidR="00ED087E">
          <w:rPr>
            <w:rFonts w:cstheme="minorHAnsi"/>
            <w:color w:val="000000" w:themeColor="text1"/>
          </w:rPr>
          <w:t>modify</w:t>
        </w:r>
      </w:ins>
      <w:ins w:id="42380" w:author="Ramasubramani, Hariharan" w:date="2015-07-20T17:43:00Z">
        <w:r w:rsidRPr="004D7726">
          <w:rPr>
            <w:rFonts w:cstheme="minorHAnsi"/>
            <w:color w:val="000000" w:themeColor="text1"/>
          </w:rPr>
          <w:t>.</w:t>
        </w:r>
      </w:ins>
    </w:p>
    <w:p w14:paraId="1E0F9CFF" w14:textId="424C3376" w:rsidR="00CC0E4C" w:rsidRDefault="00CC0E4C" w:rsidP="0000779E">
      <w:pPr>
        <w:pStyle w:val="ListParagraph"/>
        <w:numPr>
          <w:ilvl w:val="2"/>
          <w:numId w:val="30"/>
        </w:numPr>
        <w:overflowPunct w:val="0"/>
        <w:autoSpaceDE w:val="0"/>
        <w:autoSpaceDN w:val="0"/>
        <w:spacing w:after="60"/>
        <w:textAlignment w:val="baseline"/>
        <w:rPr>
          <w:ins w:id="42381" w:author="Ramasubramani, Hariharan" w:date="2015-07-20T17:43:00Z"/>
          <w:rFonts w:cstheme="minorHAnsi"/>
          <w:color w:val="000000" w:themeColor="text1"/>
        </w:rPr>
      </w:pPr>
      <w:ins w:id="42382" w:author="Ramasubramani, Hariharan" w:date="2015-07-22T17:46:00Z">
        <w:r>
          <w:rPr>
            <w:rFonts w:cstheme="minorHAnsi"/>
            <w:color w:val="000000" w:themeColor="text1"/>
          </w:rPr>
          <w:t xml:space="preserve">System shall perform </w:t>
        </w:r>
      </w:ins>
      <w:ins w:id="42383" w:author="Ramasubramani, Hariharan" w:date="2015-07-22T18:14:00Z">
        <w:r w:rsidR="00ED087E">
          <w:rPr>
            <w:rFonts w:cstheme="minorHAnsi"/>
            <w:color w:val="000000" w:themeColor="text1"/>
          </w:rPr>
          <w:t xml:space="preserve">exact </w:t>
        </w:r>
      </w:ins>
      <w:ins w:id="42384" w:author="Ramasubramani, Hariharan" w:date="2015-07-22T17:46:00Z">
        <w:r>
          <w:rPr>
            <w:rFonts w:cstheme="minorHAnsi"/>
            <w:color w:val="000000" w:themeColor="text1"/>
          </w:rPr>
          <w:t xml:space="preserve">case insensitive search for user entered </w:t>
        </w:r>
      </w:ins>
      <w:ins w:id="42385" w:author="Ramasubramani, Hariharan" w:date="2015-07-22T17:47:00Z">
        <w:r>
          <w:rPr>
            <w:rFonts w:cstheme="minorHAnsi"/>
            <w:color w:val="000000" w:themeColor="text1"/>
          </w:rPr>
          <w:t>Record</w:t>
        </w:r>
      </w:ins>
      <w:ins w:id="42386" w:author="Ramasubramani, Hariharan" w:date="2015-07-22T17:46:00Z">
        <w:r>
          <w:rPr>
            <w:rFonts w:cstheme="minorHAnsi"/>
            <w:color w:val="000000" w:themeColor="text1"/>
          </w:rPr>
          <w:t xml:space="preserve"> </w:t>
        </w:r>
      </w:ins>
      <w:ins w:id="42387" w:author="Ramasubramani, Hariharan" w:date="2015-08-18T13:17:00Z">
        <w:r w:rsidR="00B21D59">
          <w:rPr>
            <w:rFonts w:cstheme="minorHAnsi"/>
            <w:color w:val="000000" w:themeColor="text1"/>
          </w:rPr>
          <w:t>#</w:t>
        </w:r>
      </w:ins>
      <w:ins w:id="42388" w:author="Ramasubramani, Hariharan" w:date="2015-07-22T17:46:00Z">
        <w:r>
          <w:rPr>
            <w:rFonts w:cstheme="minorHAnsi"/>
            <w:color w:val="000000" w:themeColor="text1"/>
          </w:rPr>
          <w:t>.</w:t>
        </w:r>
      </w:ins>
    </w:p>
    <w:p w14:paraId="6056DE21" w14:textId="6EC14719" w:rsidR="0000779E" w:rsidRDefault="0000779E" w:rsidP="0000779E">
      <w:pPr>
        <w:pStyle w:val="ListParagraph"/>
        <w:numPr>
          <w:ilvl w:val="2"/>
          <w:numId w:val="32"/>
        </w:numPr>
        <w:overflowPunct w:val="0"/>
        <w:autoSpaceDE w:val="0"/>
        <w:autoSpaceDN w:val="0"/>
        <w:spacing w:after="60"/>
        <w:textAlignment w:val="baseline"/>
        <w:rPr>
          <w:ins w:id="42389" w:author="Ramasubramani, Hariharan" w:date="2015-07-20T17:43:00Z"/>
          <w:rFonts w:cstheme="minorHAnsi"/>
          <w:color w:val="000000" w:themeColor="text1"/>
        </w:rPr>
      </w:pPr>
      <w:ins w:id="42390" w:author="Ramasubramani, Hariharan" w:date="2015-07-20T17:43:00Z">
        <w:r w:rsidRPr="00FB1020">
          <w:rPr>
            <w:rFonts w:cstheme="minorHAnsi"/>
            <w:color w:val="000000" w:themeColor="text1"/>
          </w:rPr>
          <w:t xml:space="preserve">If the Record is part of any </w:t>
        </w:r>
      </w:ins>
      <w:ins w:id="42391" w:author="Ramasubramani, Hariharan" w:date="2015-07-22T17:50:00Z">
        <w:r w:rsidR="0035746A">
          <w:rPr>
            <w:rFonts w:cstheme="minorHAnsi"/>
            <w:color w:val="000000" w:themeColor="text1"/>
          </w:rPr>
          <w:t>In</w:t>
        </w:r>
      </w:ins>
      <w:ins w:id="42392" w:author="Ramasubramani, Hariharan" w:date="2015-08-20T16:26:00Z">
        <w:r w:rsidR="00911EE5">
          <w:rPr>
            <w:rFonts w:cstheme="minorHAnsi"/>
            <w:color w:val="000000" w:themeColor="text1"/>
          </w:rPr>
          <w:t>-</w:t>
        </w:r>
      </w:ins>
      <w:ins w:id="42393" w:author="Ramasubramani, Hariharan" w:date="2015-07-22T17:50:00Z">
        <w:r w:rsidR="001225EC">
          <w:rPr>
            <w:rFonts w:cstheme="minorHAnsi"/>
            <w:color w:val="000000" w:themeColor="text1"/>
          </w:rPr>
          <w:t>Progress</w:t>
        </w:r>
      </w:ins>
      <w:ins w:id="42394" w:author="Ramasubramani, Hariharan" w:date="2015-07-20T17:43:00Z">
        <w:r w:rsidRPr="00FB1020">
          <w:rPr>
            <w:rFonts w:cstheme="minorHAnsi"/>
            <w:color w:val="000000" w:themeColor="text1"/>
          </w:rPr>
          <w:t xml:space="preserve"> </w:t>
        </w:r>
      </w:ins>
      <w:ins w:id="42395" w:author="Ramasubramani, Hariharan" w:date="2015-08-03T10:20:00Z">
        <w:r w:rsidR="004B3C6A" w:rsidRPr="00FB1020">
          <w:rPr>
            <w:rFonts w:cstheme="minorHAnsi"/>
            <w:color w:val="000000" w:themeColor="text1"/>
          </w:rPr>
          <w:t>release group</w:t>
        </w:r>
      </w:ins>
      <w:ins w:id="42396" w:author="Ramasubramani, Hariharan" w:date="2015-07-20T17:43:00Z">
        <w:r w:rsidRPr="00FB1020">
          <w:rPr>
            <w:rFonts w:cstheme="minorHAnsi"/>
            <w:color w:val="000000" w:themeColor="text1"/>
          </w:rPr>
          <w:t xml:space="preserve"> </w:t>
        </w:r>
        <w:proofErr w:type="gramStart"/>
        <w:r w:rsidRPr="00FB1020">
          <w:rPr>
            <w:rFonts w:cstheme="minorHAnsi"/>
            <w:color w:val="000000" w:themeColor="text1"/>
          </w:rPr>
          <w:t>Save</w:t>
        </w:r>
        <w:proofErr w:type="gramEnd"/>
        <w:r w:rsidRPr="00FB1020">
          <w:rPr>
            <w:rFonts w:cstheme="minorHAnsi"/>
            <w:color w:val="000000" w:themeColor="text1"/>
          </w:rPr>
          <w:t xml:space="preserve"> button </w:t>
        </w:r>
      </w:ins>
      <w:ins w:id="42397" w:author="Ramasubramani, Hariharan" w:date="2015-07-21T12:52:00Z">
        <w:r w:rsidR="00121A71">
          <w:rPr>
            <w:rFonts w:cstheme="minorHAnsi"/>
            <w:color w:val="000000" w:themeColor="text1"/>
          </w:rPr>
          <w:t>shall</w:t>
        </w:r>
      </w:ins>
      <w:ins w:id="42398" w:author="Ramasubramani, Hariharan" w:date="2015-07-20T17:43:00Z">
        <w:r w:rsidRPr="00FB1020">
          <w:rPr>
            <w:rFonts w:cstheme="minorHAnsi"/>
            <w:color w:val="000000" w:themeColor="text1"/>
          </w:rPr>
          <w:t xml:space="preserve"> be disabled and an alert message </w:t>
        </w:r>
      </w:ins>
      <w:ins w:id="42399" w:author="Ramasubramani, Hariharan" w:date="2015-07-21T12:52:00Z">
        <w:r w:rsidR="00121A71">
          <w:rPr>
            <w:rFonts w:cstheme="minorHAnsi"/>
            <w:color w:val="000000" w:themeColor="text1"/>
          </w:rPr>
          <w:t>shall</w:t>
        </w:r>
      </w:ins>
      <w:ins w:id="42400" w:author="Ramasubramani, Hariharan" w:date="2015-07-20T17:43:00Z">
        <w:r w:rsidRPr="00FB1020">
          <w:rPr>
            <w:rFonts w:cstheme="minorHAnsi"/>
            <w:color w:val="000000" w:themeColor="text1"/>
          </w:rPr>
          <w:t xml:space="preserve"> be displayed for user to </w:t>
        </w:r>
      </w:ins>
      <w:ins w:id="42401" w:author="Ramasubramani, Hariharan" w:date="2015-08-04T14:14:00Z">
        <w:r w:rsidR="00476223">
          <w:rPr>
            <w:rFonts w:cstheme="minorHAnsi"/>
            <w:color w:val="000000" w:themeColor="text1"/>
          </w:rPr>
          <w:t>Modify</w:t>
        </w:r>
      </w:ins>
      <w:ins w:id="42402" w:author="Ramasubramani, Hariharan" w:date="2015-07-20T17:43:00Z">
        <w:r w:rsidRPr="00FB1020">
          <w:rPr>
            <w:rFonts w:cstheme="minorHAnsi"/>
            <w:color w:val="000000" w:themeColor="text1"/>
          </w:rPr>
          <w:t xml:space="preserve"> this record from </w:t>
        </w:r>
      </w:ins>
      <w:ins w:id="42403" w:author="Ramasubramani, Hariharan" w:date="2015-08-20T16:27:00Z">
        <w:r w:rsidR="00911EE5">
          <w:rPr>
            <w:rFonts w:cstheme="minorHAnsi"/>
            <w:color w:val="000000" w:themeColor="text1"/>
          </w:rPr>
          <w:t>Edit</w:t>
        </w:r>
      </w:ins>
      <w:ins w:id="42404" w:author="Ramasubramani, Hariharan" w:date="2015-07-20T17:43:00Z">
        <w:r w:rsidRPr="00FB1020">
          <w:rPr>
            <w:rFonts w:cstheme="minorHAnsi"/>
            <w:color w:val="000000" w:themeColor="text1"/>
          </w:rPr>
          <w:t xml:space="preserve"> Release Group screen </w:t>
        </w:r>
      </w:ins>
      <w:ins w:id="42405" w:author="Ramasubramani, Hariharan" w:date="2015-08-03T16:48:00Z">
        <w:r w:rsidR="00911EE5">
          <w:rPr>
            <w:rFonts w:cstheme="minorHAnsi"/>
            <w:color w:val="000000" w:themeColor="text1"/>
          </w:rPr>
          <w:t>(Sec 6</w:t>
        </w:r>
        <w:r w:rsidR="00BF4E18">
          <w:rPr>
            <w:rFonts w:cstheme="minorHAnsi"/>
            <w:color w:val="000000" w:themeColor="text1"/>
          </w:rPr>
          <w:t xml:space="preserve">.2.2) </w:t>
        </w:r>
      </w:ins>
      <w:ins w:id="42406" w:author="Ramasubramani, Hariharan" w:date="2015-07-20T17:43:00Z">
        <w:r w:rsidRPr="00FB1020">
          <w:rPr>
            <w:rFonts w:cstheme="minorHAnsi"/>
            <w:color w:val="000000" w:themeColor="text1"/>
          </w:rPr>
          <w:t xml:space="preserve">(Fig: </w:t>
        </w:r>
      </w:ins>
      <w:ins w:id="42407" w:author="Ramasubramani, Hariharan" w:date="2015-08-03T16:54:00Z">
        <w:r w:rsidR="00BF4E18">
          <w:rPr>
            <w:rFonts w:cstheme="minorHAnsi"/>
            <w:color w:val="000000" w:themeColor="text1"/>
          </w:rPr>
          <w:t>3.d</w:t>
        </w:r>
      </w:ins>
      <w:ins w:id="42408" w:author="Ramasubramani, Hariharan" w:date="2015-07-20T17:43:00Z">
        <w:r w:rsidRPr="00FB1020">
          <w:rPr>
            <w:rFonts w:cstheme="minorHAnsi"/>
            <w:color w:val="000000" w:themeColor="text1"/>
          </w:rPr>
          <w:t>).</w:t>
        </w:r>
      </w:ins>
    </w:p>
    <w:p w14:paraId="7F94775E" w14:textId="38E2E491" w:rsidR="0000779E" w:rsidRDefault="0000779E" w:rsidP="0000779E">
      <w:pPr>
        <w:pStyle w:val="ListParagraph"/>
        <w:numPr>
          <w:ilvl w:val="2"/>
          <w:numId w:val="33"/>
        </w:numPr>
        <w:overflowPunct w:val="0"/>
        <w:autoSpaceDE w:val="0"/>
        <w:autoSpaceDN w:val="0"/>
        <w:spacing w:after="60"/>
        <w:textAlignment w:val="baseline"/>
        <w:rPr>
          <w:ins w:id="42409" w:author="Ramasubramani, Hariharan" w:date="2015-07-20T17:43:00Z"/>
          <w:rFonts w:cstheme="minorHAnsi"/>
          <w:color w:val="000000" w:themeColor="text1"/>
        </w:rPr>
      </w:pPr>
      <w:ins w:id="42410" w:author="Ramasubramani, Hariharan" w:date="2015-07-20T17:43:00Z">
        <w:r w:rsidRPr="00FB1020">
          <w:rPr>
            <w:rFonts w:cstheme="minorHAnsi"/>
            <w:color w:val="000000" w:themeColor="text1"/>
          </w:rPr>
          <w:t xml:space="preserve">New RIC </w:t>
        </w:r>
      </w:ins>
      <w:ins w:id="42411" w:author="Ramasubramani, Hariharan" w:date="2015-07-22T18:03:00Z">
        <w:r w:rsidR="00105E3E">
          <w:rPr>
            <w:rFonts w:cstheme="minorHAnsi"/>
            <w:color w:val="000000" w:themeColor="text1"/>
          </w:rPr>
          <w:t>shall</w:t>
        </w:r>
      </w:ins>
      <w:ins w:id="42412" w:author="Ramasubramani, Hariharan" w:date="2015-07-20T17:43:00Z">
        <w:r w:rsidRPr="00FB1020">
          <w:rPr>
            <w:rFonts w:cstheme="minorHAnsi"/>
            <w:color w:val="000000" w:themeColor="text1"/>
          </w:rPr>
          <w:t xml:space="preserve"> be created after validation for record when the user change Record </w:t>
        </w:r>
      </w:ins>
      <w:ins w:id="42413" w:author="Ramasubramani, Hariharan" w:date="2015-08-18T13:17:00Z">
        <w:r w:rsidR="00B21D59">
          <w:rPr>
            <w:rFonts w:cstheme="minorHAnsi"/>
            <w:color w:val="000000" w:themeColor="text1"/>
          </w:rPr>
          <w:t>#</w:t>
        </w:r>
      </w:ins>
      <w:ins w:id="42414" w:author="Ramasubramani, Hariharan" w:date="2015-08-19T14:45:00Z">
        <w:r w:rsidR="00BC4461">
          <w:rPr>
            <w:rFonts w:cstheme="minorHAnsi"/>
            <w:color w:val="000000" w:themeColor="text1"/>
          </w:rPr>
          <w:t xml:space="preserve"> (Clone)</w:t>
        </w:r>
      </w:ins>
      <w:ins w:id="42415" w:author="Ramasubramani, Hariharan" w:date="2015-07-20T17:43:00Z">
        <w:r w:rsidRPr="00FB1020">
          <w:rPr>
            <w:rFonts w:cstheme="minorHAnsi"/>
            <w:color w:val="000000" w:themeColor="text1"/>
          </w:rPr>
          <w:t xml:space="preserve">.  If the record </w:t>
        </w:r>
      </w:ins>
      <w:ins w:id="42416" w:author="Ramasubramani, Hariharan" w:date="2015-08-18T13:17:00Z">
        <w:r w:rsidR="00B21D59">
          <w:rPr>
            <w:rFonts w:cstheme="minorHAnsi"/>
            <w:color w:val="000000" w:themeColor="text1"/>
          </w:rPr>
          <w:t>#</w:t>
        </w:r>
      </w:ins>
      <w:ins w:id="42417" w:author="Ramasubramani, Hariharan" w:date="2015-07-20T17:43:00Z">
        <w:r w:rsidRPr="00FB1020">
          <w:rPr>
            <w:rFonts w:cstheme="minorHAnsi"/>
            <w:color w:val="000000" w:themeColor="text1"/>
          </w:rPr>
          <w:t xml:space="preserve"> already exists </w:t>
        </w:r>
      </w:ins>
      <w:ins w:id="42418" w:author="Ramasubramani, Hariharan" w:date="2015-07-22T18:06:00Z">
        <w:r w:rsidR="00105E3E">
          <w:rPr>
            <w:rFonts w:cstheme="minorHAnsi"/>
            <w:color w:val="000000" w:themeColor="text1"/>
          </w:rPr>
          <w:t xml:space="preserve">in the system </w:t>
        </w:r>
      </w:ins>
      <w:ins w:id="42419" w:author="Ramasubramani, Hariharan" w:date="2015-07-20T17:43:00Z">
        <w:r w:rsidRPr="00FB1020">
          <w:rPr>
            <w:rFonts w:cstheme="minorHAnsi"/>
            <w:color w:val="000000" w:themeColor="text1"/>
          </w:rPr>
          <w:t>use</w:t>
        </w:r>
        <w:r w:rsidR="0075737D">
          <w:rPr>
            <w:rFonts w:cstheme="minorHAnsi"/>
            <w:color w:val="000000" w:themeColor="text1"/>
          </w:rPr>
          <w:t xml:space="preserve">r </w:t>
        </w:r>
      </w:ins>
      <w:ins w:id="42420" w:author="Ramasubramani, Hariharan" w:date="2015-07-21T12:52:00Z">
        <w:r w:rsidR="00121A71">
          <w:rPr>
            <w:rFonts w:cstheme="minorHAnsi"/>
            <w:color w:val="000000" w:themeColor="text1"/>
          </w:rPr>
          <w:t>shall</w:t>
        </w:r>
      </w:ins>
      <w:ins w:id="42421" w:author="Ramasubramani, Hariharan" w:date="2015-07-20T17:43:00Z">
        <w:r w:rsidR="0075737D">
          <w:rPr>
            <w:rFonts w:cstheme="minorHAnsi"/>
            <w:color w:val="000000" w:themeColor="text1"/>
          </w:rPr>
          <w:t xml:space="preserve"> get </w:t>
        </w:r>
      </w:ins>
      <w:ins w:id="42422" w:author="Ramasubramani, Hariharan" w:date="2015-07-22T18:06:00Z">
        <w:r w:rsidR="00105E3E">
          <w:rPr>
            <w:rFonts w:cstheme="minorHAnsi"/>
            <w:color w:val="000000" w:themeColor="text1"/>
          </w:rPr>
          <w:t xml:space="preserve">Duplicate Record </w:t>
        </w:r>
      </w:ins>
      <w:ins w:id="42423" w:author="Ramasubramani, Hariharan" w:date="2015-08-18T13:17:00Z">
        <w:r w:rsidR="00B21D59">
          <w:rPr>
            <w:rFonts w:cstheme="minorHAnsi"/>
            <w:color w:val="000000" w:themeColor="text1"/>
          </w:rPr>
          <w:t>#</w:t>
        </w:r>
      </w:ins>
      <w:ins w:id="42424" w:author="Ramasubramani, Hariharan" w:date="2015-07-22T18:06:00Z">
        <w:r w:rsidR="00105E3E">
          <w:rPr>
            <w:rFonts w:cstheme="minorHAnsi"/>
            <w:color w:val="000000" w:themeColor="text1"/>
          </w:rPr>
          <w:t xml:space="preserve"> </w:t>
        </w:r>
      </w:ins>
      <w:ins w:id="42425" w:author="Ramasubramani, Hariharan" w:date="2015-07-20T17:43:00Z">
        <w:r w:rsidR="0075737D">
          <w:rPr>
            <w:rFonts w:cstheme="minorHAnsi"/>
            <w:color w:val="000000" w:themeColor="text1"/>
          </w:rPr>
          <w:t>error message (Fig: 3.b</w:t>
        </w:r>
        <w:r w:rsidRPr="00FB1020">
          <w:rPr>
            <w:rFonts w:cstheme="minorHAnsi"/>
            <w:color w:val="000000" w:themeColor="text1"/>
          </w:rPr>
          <w:t>.)</w:t>
        </w:r>
      </w:ins>
    </w:p>
    <w:p w14:paraId="6ABB953F" w14:textId="28F4E4A5" w:rsidR="00CC0E4C" w:rsidRDefault="0000779E" w:rsidP="0000779E">
      <w:pPr>
        <w:pStyle w:val="ListParagraph"/>
        <w:numPr>
          <w:ilvl w:val="2"/>
          <w:numId w:val="34"/>
        </w:numPr>
        <w:overflowPunct w:val="0"/>
        <w:autoSpaceDE w:val="0"/>
        <w:autoSpaceDN w:val="0"/>
        <w:spacing w:after="60"/>
        <w:textAlignment w:val="baseline"/>
        <w:rPr>
          <w:ins w:id="42426" w:author="Ramasubramani, Hariharan" w:date="2015-07-22T17:45:00Z"/>
          <w:rFonts w:cstheme="minorHAnsi"/>
          <w:color w:val="000000" w:themeColor="text1"/>
        </w:rPr>
      </w:pPr>
      <w:ins w:id="42427" w:author="Ramasubramani, Hariharan" w:date="2015-07-20T17:43:00Z">
        <w:r w:rsidRPr="00FB1020">
          <w:rPr>
            <w:rFonts w:cstheme="minorHAnsi"/>
            <w:color w:val="000000" w:themeColor="text1"/>
          </w:rPr>
          <w:t xml:space="preserve">Clicking Save </w:t>
        </w:r>
      </w:ins>
      <w:ins w:id="42428" w:author="Ramasubramani, Hariharan" w:date="2015-07-21T12:52:00Z">
        <w:r w:rsidR="00121A71">
          <w:rPr>
            <w:rFonts w:cstheme="minorHAnsi"/>
            <w:color w:val="000000" w:themeColor="text1"/>
          </w:rPr>
          <w:t>shall</w:t>
        </w:r>
      </w:ins>
      <w:ins w:id="42429" w:author="Ramasubramani, Hariharan" w:date="2015-07-20T17:43:00Z">
        <w:r w:rsidRPr="00FB1020">
          <w:rPr>
            <w:rFonts w:cstheme="minorHAnsi"/>
            <w:color w:val="000000" w:themeColor="text1"/>
          </w:rPr>
          <w:t xml:space="preserve"> run validations against this screen and save </w:t>
        </w:r>
      </w:ins>
      <w:ins w:id="42430" w:author="Ramasubramani, Hariharan" w:date="2015-08-04T14:18:00Z">
        <w:r w:rsidR="00476223">
          <w:rPr>
            <w:rFonts w:cstheme="minorHAnsi"/>
            <w:color w:val="000000" w:themeColor="text1"/>
          </w:rPr>
          <w:t>m</w:t>
        </w:r>
      </w:ins>
      <w:ins w:id="42431" w:author="Ramasubramani, Hariharan" w:date="2015-08-04T14:17:00Z">
        <w:r w:rsidR="00476223">
          <w:rPr>
            <w:rFonts w:cstheme="minorHAnsi"/>
            <w:color w:val="000000" w:themeColor="text1"/>
          </w:rPr>
          <w:t>odified</w:t>
        </w:r>
      </w:ins>
      <w:ins w:id="42432" w:author="Ramasubramani, Hariharan" w:date="2015-07-20T17:43:00Z">
        <w:r w:rsidRPr="00FB1020">
          <w:rPr>
            <w:rFonts w:cstheme="minorHAnsi"/>
            <w:color w:val="000000" w:themeColor="text1"/>
          </w:rPr>
          <w:t xml:space="preserve"> Record information if validations pass.  If any validation fails, the error </w:t>
        </w:r>
      </w:ins>
      <w:ins w:id="42433" w:author="Ramasubramani, Hariharan" w:date="2015-07-21T12:52:00Z">
        <w:r w:rsidR="00121A71">
          <w:rPr>
            <w:rFonts w:cstheme="minorHAnsi"/>
            <w:color w:val="000000" w:themeColor="text1"/>
          </w:rPr>
          <w:t>shall</w:t>
        </w:r>
      </w:ins>
      <w:ins w:id="42434" w:author="Ramasubramani, Hariharan" w:date="2015-07-20T17:43:00Z">
        <w:r w:rsidRPr="00FB1020">
          <w:rPr>
            <w:rFonts w:cstheme="minorHAnsi"/>
            <w:color w:val="000000" w:themeColor="text1"/>
          </w:rPr>
          <w:t xml:space="preserve"> be displayed as noted in section 1.1.1.1. </w:t>
        </w:r>
      </w:ins>
    </w:p>
    <w:p w14:paraId="7DB45A1D" w14:textId="395986B3" w:rsidR="0000779E" w:rsidRPr="00CB367C" w:rsidRDefault="0000779E">
      <w:pPr>
        <w:pStyle w:val="ListParagraph"/>
        <w:numPr>
          <w:ilvl w:val="2"/>
          <w:numId w:val="131"/>
        </w:numPr>
        <w:overflowPunct w:val="0"/>
        <w:autoSpaceDE w:val="0"/>
        <w:autoSpaceDN w:val="0"/>
        <w:spacing w:after="60"/>
        <w:textAlignment w:val="baseline"/>
        <w:rPr>
          <w:ins w:id="42435" w:author="Ramasubramani, Hariharan" w:date="2015-07-20T17:43:00Z"/>
          <w:rFonts w:cstheme="minorHAnsi"/>
          <w:color w:val="000000" w:themeColor="text1"/>
        </w:rPr>
        <w:pPrChange w:id="42436" w:author="Ramasubramani, Hariharan" w:date="2015-07-22T17:46:00Z">
          <w:pPr>
            <w:pStyle w:val="ListParagraph"/>
            <w:numPr>
              <w:ilvl w:val="2"/>
              <w:numId w:val="34"/>
            </w:numPr>
            <w:tabs>
              <w:tab w:val="num" w:pos="2178"/>
            </w:tabs>
            <w:overflowPunct w:val="0"/>
            <w:autoSpaceDE w:val="0"/>
            <w:autoSpaceDN w:val="0"/>
            <w:spacing w:after="60"/>
            <w:ind w:left="1710" w:hanging="720"/>
            <w:textAlignment w:val="baseline"/>
          </w:pPr>
        </w:pPrChange>
      </w:pPr>
      <w:ins w:id="42437" w:author="Ramasubramani, Hariharan" w:date="2015-07-20T17:43:00Z">
        <w:r w:rsidRPr="00CB367C">
          <w:rPr>
            <w:rFonts w:cstheme="minorHAnsi"/>
            <w:color w:val="000000" w:themeColor="text1"/>
          </w:rPr>
          <w:t xml:space="preserve">Clicking Cancel </w:t>
        </w:r>
      </w:ins>
      <w:ins w:id="42438" w:author="Ramasubramani, Hariharan" w:date="2015-07-21T12:52:00Z">
        <w:r w:rsidR="00121A71" w:rsidRPr="00CB367C">
          <w:rPr>
            <w:rFonts w:cstheme="minorHAnsi"/>
            <w:color w:val="000000" w:themeColor="text1"/>
          </w:rPr>
          <w:t>shall</w:t>
        </w:r>
      </w:ins>
      <w:ins w:id="42439" w:author="Ramasubramani, Hariharan" w:date="2015-07-20T17:43:00Z">
        <w:r w:rsidRPr="00CB367C">
          <w:rPr>
            <w:rFonts w:cstheme="minorHAnsi"/>
            <w:color w:val="000000" w:themeColor="text1"/>
          </w:rPr>
          <w:t xml:space="preserve"> </w:t>
        </w:r>
        <w:r w:rsidRPr="00CB367C">
          <w:rPr>
            <w:rFonts w:cstheme="minorHAnsi"/>
          </w:rPr>
          <w:t>invoke Unsaved Changes functionality (Sec 1.9 Unsaved Changes)</w:t>
        </w:r>
      </w:ins>
    </w:p>
    <w:p w14:paraId="0AF20C3D" w14:textId="77777777" w:rsidR="0000779E" w:rsidRDefault="0000779E" w:rsidP="0000779E">
      <w:pPr>
        <w:pStyle w:val="ListParagraph"/>
        <w:numPr>
          <w:ilvl w:val="2"/>
          <w:numId w:val="35"/>
        </w:numPr>
        <w:overflowPunct w:val="0"/>
        <w:autoSpaceDE w:val="0"/>
        <w:autoSpaceDN w:val="0"/>
        <w:spacing w:after="60"/>
        <w:textAlignment w:val="baseline"/>
        <w:rPr>
          <w:ins w:id="42440" w:author="Ramasubramani, Hariharan" w:date="2015-07-20T17:43:00Z"/>
          <w:rFonts w:cstheme="minorHAnsi"/>
          <w:color w:val="000000" w:themeColor="text1"/>
        </w:rPr>
      </w:pPr>
      <w:ins w:id="42441" w:author="Ramasubramani, Hariharan" w:date="2015-07-20T17:43:00Z">
        <w:r w:rsidRPr="00FB1020">
          <w:rPr>
            <w:rFonts w:cstheme="minorHAnsi"/>
            <w:color w:val="000000" w:themeColor="text1"/>
          </w:rPr>
          <w:t>Fields denoted with an ‘*’ are required.</w:t>
        </w:r>
      </w:ins>
    </w:p>
    <w:p w14:paraId="28DF91C0" w14:textId="435EA645" w:rsidR="00247233" w:rsidRDefault="0000779E" w:rsidP="00247233">
      <w:pPr>
        <w:pStyle w:val="ListParagraph"/>
        <w:numPr>
          <w:ilvl w:val="2"/>
          <w:numId w:val="36"/>
        </w:numPr>
        <w:overflowPunct w:val="0"/>
        <w:autoSpaceDE w:val="0"/>
        <w:autoSpaceDN w:val="0"/>
        <w:spacing w:after="60"/>
        <w:textAlignment w:val="baseline"/>
        <w:rPr>
          <w:ins w:id="42442" w:author="Ramasubramani, Hariharan" w:date="2015-07-21T10:41:00Z"/>
          <w:rFonts w:cstheme="minorHAnsi"/>
          <w:color w:val="000000" w:themeColor="text1"/>
        </w:rPr>
      </w:pPr>
      <w:ins w:id="42443" w:author="Ramasubramani, Hariharan" w:date="2015-07-20T17:43:00Z">
        <w:r w:rsidRPr="00FB1020">
          <w:rPr>
            <w:rFonts w:cstheme="minorHAnsi"/>
            <w:color w:val="000000" w:themeColor="text1"/>
          </w:rPr>
          <w:t xml:space="preserve">All the other functionalities are same with Create Record screen. (Please refer section  2.1.1.1 Record Screen Fields, </w:t>
        </w:r>
      </w:ins>
      <w:ins w:id="42444" w:author="Ramasubramani, Hariharan" w:date="2015-08-19T14:46:00Z">
        <w:r w:rsidR="00BC4461">
          <w:rPr>
            <w:rFonts w:cstheme="minorHAnsi"/>
            <w:color w:val="000000" w:themeColor="text1"/>
          </w:rPr>
          <w:t xml:space="preserve"> </w:t>
        </w:r>
      </w:ins>
      <w:ins w:id="42445" w:author="Ramasubramani, Hariharan" w:date="2015-07-20T17:43:00Z">
        <w:r w:rsidRPr="00FB1020">
          <w:rPr>
            <w:rFonts w:cstheme="minorHAnsi"/>
            <w:color w:val="000000" w:themeColor="text1"/>
          </w:rPr>
          <w:t xml:space="preserve">1.9 Unsaved Changes, 2.2.1 Classification and </w:t>
        </w:r>
      </w:ins>
      <w:ins w:id="42446" w:author="Ramasubramani, Hariharan" w:date="2015-08-03T10:25:00Z">
        <w:r w:rsidR="007D4E7C" w:rsidRPr="00FB1020">
          <w:rPr>
            <w:rFonts w:cstheme="minorHAnsi"/>
            <w:color w:val="000000" w:themeColor="text1"/>
          </w:rPr>
          <w:t>Sub Classification</w:t>
        </w:r>
      </w:ins>
      <w:ins w:id="42447" w:author="Ramasubramani, Hariharan" w:date="2015-07-20T17:43:00Z">
        <w:r w:rsidRPr="00FB1020">
          <w:rPr>
            <w:rFonts w:cstheme="minorHAnsi"/>
            <w:color w:val="000000" w:themeColor="text1"/>
          </w:rPr>
          <w:t xml:space="preserve"> and 2.3.1 Duplicate Record Number)</w:t>
        </w:r>
      </w:ins>
      <w:ins w:id="42448" w:author="Ramasubramani, Hariharan" w:date="2015-07-21T10:41:00Z">
        <w:r w:rsidR="00247233">
          <w:rPr>
            <w:rFonts w:cstheme="minorHAnsi"/>
            <w:color w:val="000000" w:themeColor="text1"/>
          </w:rPr>
          <w:br/>
        </w:r>
        <w:r w:rsidR="00247233">
          <w:rPr>
            <w:rFonts w:cstheme="minorHAnsi"/>
            <w:color w:val="000000" w:themeColor="text1"/>
          </w:rPr>
          <w:br/>
        </w:r>
      </w:ins>
    </w:p>
    <w:p w14:paraId="20408486" w14:textId="57A4692B" w:rsidR="00247233" w:rsidRDefault="006B40C1">
      <w:pPr>
        <w:rPr>
          <w:ins w:id="42449" w:author="Ramasubramani, Hariharan" w:date="2015-07-21T10:45:00Z"/>
          <w:rFonts w:cstheme="minorHAnsi"/>
          <w:color w:val="000000" w:themeColor="text1"/>
        </w:rPr>
      </w:pPr>
      <w:r>
        <w:rPr>
          <w:rStyle w:val="CommentReference"/>
          <w:rFonts w:ascii="New York" w:eastAsia="Times New Roman" w:hAnsi="New York" w:cs="Times New Roman"/>
        </w:rPr>
        <w:commentReference w:id="42450"/>
      </w:r>
      <w:r w:rsidR="006E48D1">
        <w:rPr>
          <w:rStyle w:val="CommentReference"/>
          <w:rFonts w:ascii="New York" w:eastAsia="Times New Roman" w:hAnsi="New York" w:cs="Times New Roman"/>
        </w:rPr>
        <w:commentReference w:id="42451"/>
      </w:r>
      <w:ins w:id="42452" w:author="Ramasubramani, Hariharan" w:date="2015-08-18T14:40:00Z">
        <w:r w:rsidR="006E48D1">
          <w:rPr>
            <w:noProof/>
          </w:rPr>
          <w:drawing>
            <wp:inline distT="0" distB="0" distL="0" distR="0" wp14:anchorId="329121D5" wp14:editId="3EA0FB7E">
              <wp:extent cx="5427980" cy="2860040"/>
              <wp:effectExtent l="0" t="0" r="1270" b="0"/>
              <wp:docPr id="149" name="Picture 149" descr="C:\Users\n0262988\AppData\Local\Microsoft\Windows\Temporary Internet Files\Content.Word\InProgressRec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n0262988\AppData\Local\Microsoft\Windows\Temporary Internet Files\Content.Word\InProgressRecord.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427980" cy="2860040"/>
                      </a:xfrm>
                      <a:prstGeom prst="rect">
                        <a:avLst/>
                      </a:prstGeom>
                      <a:noFill/>
                      <a:ln>
                        <a:noFill/>
                      </a:ln>
                    </pic:spPr>
                  </pic:pic>
                </a:graphicData>
              </a:graphic>
            </wp:inline>
          </w:drawing>
        </w:r>
      </w:ins>
      <w:ins w:id="42453" w:author="Ramasubramani, Hariharan" w:date="2015-08-03T16:53:00Z">
        <w:r w:rsidR="00BF4E18">
          <w:rPr>
            <w:rFonts w:cstheme="minorHAnsi"/>
            <w:color w:val="000000" w:themeColor="text1"/>
          </w:rPr>
          <w:br/>
          <w:t xml:space="preserve">                   </w:t>
        </w:r>
      </w:ins>
      <w:ins w:id="42454" w:author="Ramasubramani, Hariharan" w:date="2015-08-03T16:58:00Z">
        <w:r w:rsidR="00A3395C">
          <w:rPr>
            <w:rFonts w:cstheme="minorHAnsi"/>
            <w:color w:val="000000" w:themeColor="text1"/>
          </w:rPr>
          <w:t xml:space="preserve">  </w:t>
        </w:r>
      </w:ins>
      <w:ins w:id="42455" w:author="Ramasubramani, Hariharan" w:date="2015-08-03T16:53:00Z">
        <w:r w:rsidR="00BF4E18">
          <w:rPr>
            <w:rFonts w:cstheme="minorHAnsi"/>
            <w:color w:val="000000" w:themeColor="text1"/>
          </w:rPr>
          <w:t xml:space="preserve">Fig: 3.d - Record </w:t>
        </w:r>
      </w:ins>
      <w:ins w:id="42456" w:author="Ramasubramani, Hariharan" w:date="2015-08-03T16:54:00Z">
        <w:r w:rsidR="00BF4E18">
          <w:rPr>
            <w:rFonts w:cstheme="minorHAnsi"/>
            <w:color w:val="000000" w:themeColor="text1"/>
          </w:rPr>
          <w:t xml:space="preserve">Part of </w:t>
        </w:r>
      </w:ins>
      <w:ins w:id="42457" w:author="Ramasubramani, Hariharan" w:date="2015-08-03T16:58:00Z">
        <w:r w:rsidR="00A3395C">
          <w:rPr>
            <w:rFonts w:cstheme="minorHAnsi"/>
            <w:color w:val="000000" w:themeColor="text1"/>
          </w:rPr>
          <w:t>In</w:t>
        </w:r>
      </w:ins>
      <w:ins w:id="42458" w:author="Ramasubramani, Hariharan" w:date="2015-08-20T17:07:00Z">
        <w:r w:rsidR="00114168">
          <w:rPr>
            <w:rFonts w:cstheme="minorHAnsi"/>
            <w:color w:val="000000" w:themeColor="text1"/>
          </w:rPr>
          <w:t>-</w:t>
        </w:r>
      </w:ins>
      <w:ins w:id="42459" w:author="Ramasubramani, Hariharan" w:date="2015-08-03T16:58:00Z">
        <w:r w:rsidR="00A3395C">
          <w:rPr>
            <w:rFonts w:cstheme="minorHAnsi"/>
            <w:color w:val="000000" w:themeColor="text1"/>
          </w:rPr>
          <w:t xml:space="preserve">Progress </w:t>
        </w:r>
      </w:ins>
      <w:ins w:id="42460" w:author="Ramasubramani, Hariharan" w:date="2015-08-03T16:54:00Z">
        <w:r w:rsidR="00BF4E18">
          <w:rPr>
            <w:rFonts w:cstheme="minorHAnsi"/>
            <w:color w:val="000000" w:themeColor="text1"/>
          </w:rPr>
          <w:t>Release Group alert</w:t>
        </w:r>
      </w:ins>
      <w:ins w:id="42461" w:author="Ramasubramani, Hariharan" w:date="2015-08-03T16:53:00Z">
        <w:r w:rsidR="00BF4E18">
          <w:rPr>
            <w:rFonts w:cstheme="minorHAnsi"/>
            <w:color w:val="000000" w:themeColor="text1"/>
          </w:rPr>
          <w:t xml:space="preserve"> </w:t>
        </w:r>
      </w:ins>
      <w:ins w:id="42462" w:author="Ramasubramani, Hariharan" w:date="2015-07-21T10:41:00Z">
        <w:r w:rsidR="00247233">
          <w:rPr>
            <w:rFonts w:cstheme="minorHAnsi"/>
            <w:color w:val="000000" w:themeColor="text1"/>
          </w:rPr>
          <w:br w:type="page"/>
        </w:r>
      </w:ins>
    </w:p>
    <w:p w14:paraId="40C116F6" w14:textId="6628CB4A" w:rsidR="00247233" w:rsidRPr="00CB367C" w:rsidRDefault="00247233">
      <w:pPr>
        <w:pStyle w:val="Heading1"/>
        <w:keepNext/>
        <w:numPr>
          <w:ilvl w:val="0"/>
          <w:numId w:val="73"/>
        </w:numPr>
        <w:pBdr>
          <w:bottom w:val="none" w:sz="0" w:space="0" w:color="auto"/>
        </w:pBdr>
        <w:shd w:val="pct12" w:color="auto" w:fill="auto"/>
        <w:overflowPunct w:val="0"/>
        <w:autoSpaceDE w:val="0"/>
        <w:autoSpaceDN w:val="0"/>
        <w:adjustRightInd w:val="0"/>
        <w:spacing w:before="240" w:after="60"/>
        <w:textAlignment w:val="baseline"/>
        <w:rPr>
          <w:ins w:id="42463" w:author="Ramasubramani, Hariharan" w:date="2015-07-21T10:42:00Z"/>
          <w:rFonts w:cstheme="minorHAnsi"/>
          <w:color w:val="000000" w:themeColor="text1"/>
        </w:rPr>
        <w:pPrChange w:id="42464" w:author="Ramasubramani, Hariharan" w:date="2015-07-21T10:45:00Z">
          <w:pPr/>
        </w:pPrChange>
      </w:pPr>
      <w:bookmarkStart w:id="42465" w:name="_Toc427858171"/>
      <w:ins w:id="42466" w:author="Ramasubramani, Hariharan" w:date="2015-07-21T10:42:00Z">
        <w:r w:rsidRPr="00247233">
          <w:rPr>
            <w:rFonts w:asciiTheme="minorHAnsi" w:hAnsiTheme="minorHAnsi" w:cstheme="minorHAnsi"/>
            <w:color w:val="000000" w:themeColor="text1"/>
            <w:rPrChange w:id="42467" w:author="Ramasubramani, Hariharan" w:date="2015-07-21T10:45:00Z">
              <w:rPr>
                <w:rFonts w:cstheme="minorHAnsi"/>
                <w:b/>
                <w:bCs/>
                <w:color w:val="000000" w:themeColor="text1"/>
              </w:rPr>
            </w:rPrChange>
          </w:rPr>
          <w:t>Create/</w:t>
        </w:r>
      </w:ins>
      <w:ins w:id="42468" w:author="Ramasubramani, Hariharan" w:date="2015-07-21T10:44:00Z">
        <w:r w:rsidRPr="00247233">
          <w:rPr>
            <w:rFonts w:asciiTheme="minorHAnsi" w:hAnsiTheme="minorHAnsi" w:cstheme="minorHAnsi"/>
            <w:color w:val="000000" w:themeColor="text1"/>
            <w:rPrChange w:id="42469" w:author="Ramasubramani, Hariharan" w:date="2015-07-21T10:45:00Z">
              <w:rPr>
                <w:rFonts w:cstheme="minorHAnsi"/>
                <w:b/>
                <w:bCs/>
                <w:color w:val="000000" w:themeColor="text1"/>
              </w:rPr>
            </w:rPrChange>
          </w:rPr>
          <w:t xml:space="preserve">Modify </w:t>
        </w:r>
      </w:ins>
      <w:ins w:id="42470" w:author="Ramasubramani, Hariharan" w:date="2015-07-21T10:45:00Z">
        <w:r w:rsidRPr="00247233">
          <w:rPr>
            <w:rFonts w:asciiTheme="minorHAnsi" w:hAnsiTheme="minorHAnsi" w:cstheme="minorHAnsi"/>
            <w:color w:val="000000" w:themeColor="text1"/>
            <w:rPrChange w:id="42471" w:author="Ramasubramani, Hariharan" w:date="2015-07-21T10:45:00Z">
              <w:rPr>
                <w:rFonts w:cstheme="minorHAnsi"/>
                <w:b/>
                <w:bCs/>
                <w:color w:val="000000" w:themeColor="text1"/>
              </w:rPr>
            </w:rPrChange>
          </w:rPr>
          <w:t>Package</w:t>
        </w:r>
      </w:ins>
      <w:bookmarkEnd w:id="42465"/>
    </w:p>
    <w:p w14:paraId="19E8DDFB" w14:textId="6C70ACDE" w:rsidR="00E00044" w:rsidRDefault="00247233">
      <w:pPr>
        <w:overflowPunct w:val="0"/>
        <w:autoSpaceDE w:val="0"/>
        <w:autoSpaceDN w:val="0"/>
        <w:spacing w:after="60"/>
        <w:ind w:left="990" w:firstLine="0"/>
        <w:textAlignment w:val="baseline"/>
        <w:rPr>
          <w:ins w:id="42472" w:author="Ramasubramani, Hariharan" w:date="2015-08-18T15:52:00Z"/>
          <w:rFonts w:cstheme="minorHAnsi"/>
          <w:color w:val="000000" w:themeColor="text1"/>
        </w:rPr>
        <w:pPrChange w:id="42473" w:author="Ramasubramani, Hariharan" w:date="2015-07-21T10:42:00Z">
          <w:pPr/>
        </w:pPrChange>
      </w:pPr>
      <w:ins w:id="42474" w:author="Ramasubramani, Hariharan" w:date="2015-07-21T10:42:00Z">
        <w:r>
          <w:rPr>
            <w:rFonts w:cstheme="minorHAnsi"/>
            <w:color w:val="000000" w:themeColor="text1"/>
          </w:rPr>
          <w:t>T</w:t>
        </w:r>
      </w:ins>
      <w:ins w:id="42475" w:author="Ramasubramani, Hariharan" w:date="2015-07-21T09:40:00Z">
        <w:r w:rsidR="00697DE2" w:rsidRPr="00247233">
          <w:rPr>
            <w:rFonts w:cstheme="minorHAnsi"/>
            <w:color w:val="000000" w:themeColor="text1"/>
            <w:rPrChange w:id="42476" w:author="Ramasubramani, Hariharan" w:date="2015-07-21T10:42:00Z">
              <w:rPr/>
            </w:rPrChange>
          </w:rPr>
          <w:t xml:space="preserve">he main navigation </w:t>
        </w:r>
      </w:ins>
      <w:ins w:id="42477" w:author="Ramasubramani, Hariharan" w:date="2015-07-21T09:41:00Z">
        <w:r w:rsidR="00697DE2" w:rsidRPr="00247233">
          <w:rPr>
            <w:rFonts w:cstheme="minorHAnsi"/>
            <w:color w:val="000000" w:themeColor="text1"/>
            <w:rPrChange w:id="42478" w:author="Ramasubramani, Hariharan" w:date="2015-07-21T10:42:00Z">
              <w:rPr/>
            </w:rPrChange>
          </w:rPr>
          <w:t>Packages</w:t>
        </w:r>
      </w:ins>
      <w:ins w:id="42479" w:author="Ramasubramani, Hariharan" w:date="2015-07-21T09:40:00Z">
        <w:r w:rsidR="00697DE2" w:rsidRPr="00247233">
          <w:rPr>
            <w:rFonts w:cstheme="minorHAnsi"/>
            <w:color w:val="000000" w:themeColor="text1"/>
            <w:rPrChange w:id="42480" w:author="Ramasubramani, Hariharan" w:date="2015-07-21T10:42:00Z">
              <w:rPr/>
            </w:rPrChange>
          </w:rPr>
          <w:t xml:space="preserve"> tab is where all functions related to </w:t>
        </w:r>
      </w:ins>
      <w:ins w:id="42481" w:author="Ramasubramani, Hariharan" w:date="2015-07-21T09:41:00Z">
        <w:r w:rsidR="00697DE2" w:rsidRPr="00247233">
          <w:rPr>
            <w:rFonts w:cstheme="minorHAnsi"/>
            <w:color w:val="000000" w:themeColor="text1"/>
            <w:rPrChange w:id="42482" w:author="Ramasubramani, Hariharan" w:date="2015-07-21T10:42:00Z">
              <w:rPr/>
            </w:rPrChange>
          </w:rPr>
          <w:t>Package</w:t>
        </w:r>
      </w:ins>
      <w:ins w:id="42483" w:author="Ramasubramani, Hariharan" w:date="2015-07-21T09:40:00Z">
        <w:r w:rsidR="00697DE2" w:rsidRPr="00247233">
          <w:rPr>
            <w:rFonts w:cstheme="minorHAnsi"/>
            <w:color w:val="000000" w:themeColor="text1"/>
            <w:rPrChange w:id="42484" w:author="Ramasubramani, Hariharan" w:date="2015-07-21T10:42:00Z">
              <w:rPr/>
            </w:rPrChange>
          </w:rPr>
          <w:t xml:space="preserve"> is performed.  From this tab user can create new </w:t>
        </w:r>
      </w:ins>
      <w:ins w:id="42485" w:author="Ramasubramani, Hariharan" w:date="2015-07-21T09:41:00Z">
        <w:r w:rsidR="00697DE2" w:rsidRPr="00247233">
          <w:rPr>
            <w:rFonts w:cstheme="minorHAnsi"/>
            <w:color w:val="000000" w:themeColor="text1"/>
            <w:rPrChange w:id="42486" w:author="Ramasubramani, Hariharan" w:date="2015-07-21T10:42:00Z">
              <w:rPr/>
            </w:rPrChange>
          </w:rPr>
          <w:t>Package</w:t>
        </w:r>
      </w:ins>
      <w:ins w:id="42487" w:author="Ramasubramani, Hariharan" w:date="2015-07-21T09:40:00Z">
        <w:r w:rsidR="00697DE2" w:rsidRPr="00247233">
          <w:rPr>
            <w:rFonts w:cstheme="minorHAnsi"/>
            <w:color w:val="000000" w:themeColor="text1"/>
            <w:rPrChange w:id="42488" w:author="Ramasubramani, Hariharan" w:date="2015-07-21T10:42:00Z">
              <w:rPr/>
            </w:rPrChange>
          </w:rPr>
          <w:t xml:space="preserve"> and </w:t>
        </w:r>
      </w:ins>
      <w:ins w:id="42489" w:author="Ramasubramani, Hariharan" w:date="2015-07-22T18:12:00Z">
        <w:r w:rsidR="00ED087E">
          <w:rPr>
            <w:rFonts w:cstheme="minorHAnsi"/>
            <w:color w:val="000000" w:themeColor="text1"/>
          </w:rPr>
          <w:t>modify</w:t>
        </w:r>
      </w:ins>
      <w:ins w:id="42490" w:author="Ramasubramani, Hariharan" w:date="2015-07-21T09:40:00Z">
        <w:r w:rsidR="00697DE2" w:rsidRPr="00247233">
          <w:rPr>
            <w:rFonts w:cstheme="minorHAnsi"/>
            <w:color w:val="000000" w:themeColor="text1"/>
            <w:rPrChange w:id="42491" w:author="Ramasubramani, Hariharan" w:date="2015-07-21T10:42:00Z">
              <w:rPr/>
            </w:rPrChange>
          </w:rPr>
          <w:t xml:space="preserve"> existing </w:t>
        </w:r>
      </w:ins>
      <w:ins w:id="42492" w:author="Ramasubramani, Hariharan" w:date="2015-07-21T09:41:00Z">
        <w:r w:rsidR="00697DE2" w:rsidRPr="00247233">
          <w:rPr>
            <w:rFonts w:cstheme="minorHAnsi"/>
            <w:color w:val="000000" w:themeColor="text1"/>
            <w:rPrChange w:id="42493" w:author="Ramasubramani, Hariharan" w:date="2015-07-21T10:42:00Z">
              <w:rPr/>
            </w:rPrChange>
          </w:rPr>
          <w:t>Package</w:t>
        </w:r>
      </w:ins>
      <w:ins w:id="42494" w:author="Ramasubramani, Hariharan" w:date="2015-07-21T09:40:00Z">
        <w:r w:rsidR="00697DE2" w:rsidRPr="00247233">
          <w:rPr>
            <w:rFonts w:cstheme="minorHAnsi"/>
            <w:color w:val="000000" w:themeColor="text1"/>
            <w:rPrChange w:id="42495" w:author="Ramasubramani, Hariharan" w:date="2015-07-21T10:42:00Z">
              <w:rPr/>
            </w:rPrChange>
          </w:rPr>
          <w:t xml:space="preserve">. (Modify </w:t>
        </w:r>
      </w:ins>
      <w:ins w:id="42496" w:author="Ramasubramani, Hariharan" w:date="2015-07-21T10:16:00Z">
        <w:r w:rsidR="00797690" w:rsidRPr="00247233">
          <w:rPr>
            <w:rFonts w:cstheme="minorHAnsi"/>
            <w:color w:val="000000" w:themeColor="text1"/>
            <w:rPrChange w:id="42497" w:author="Ramasubramani, Hariharan" w:date="2015-07-21T10:42:00Z">
              <w:rPr/>
            </w:rPrChange>
          </w:rPr>
          <w:t>Package</w:t>
        </w:r>
      </w:ins>
      <w:ins w:id="42498" w:author="Ramasubramani, Hariharan" w:date="2015-07-21T09:40:00Z">
        <w:r w:rsidR="00697DE2" w:rsidRPr="00247233">
          <w:rPr>
            <w:rFonts w:cstheme="minorHAnsi"/>
            <w:color w:val="000000" w:themeColor="text1"/>
            <w:rPrChange w:id="42499" w:author="Ramasubramani, Hariharan" w:date="2015-07-21T10:42:00Z">
              <w:rPr/>
            </w:rPrChange>
          </w:rPr>
          <w:t xml:space="preserve"> link).</w:t>
        </w:r>
      </w:ins>
    </w:p>
    <w:p w14:paraId="564BCF0C" w14:textId="77777777" w:rsidR="00A84298" w:rsidRPr="00247233" w:rsidRDefault="00A84298">
      <w:pPr>
        <w:overflowPunct w:val="0"/>
        <w:autoSpaceDE w:val="0"/>
        <w:autoSpaceDN w:val="0"/>
        <w:spacing w:after="60"/>
        <w:ind w:left="990" w:firstLine="0"/>
        <w:textAlignment w:val="baseline"/>
        <w:rPr>
          <w:ins w:id="42500" w:author="Ramasubramani, Hariharan" w:date="2015-07-21T10:19:00Z"/>
          <w:rFonts w:cstheme="minorHAnsi"/>
          <w:color w:val="000000" w:themeColor="text1"/>
          <w:rPrChange w:id="42501" w:author="Ramasubramani, Hariharan" w:date="2015-07-21T10:42:00Z">
            <w:rPr>
              <w:ins w:id="42502" w:author="Ramasubramani, Hariharan" w:date="2015-07-21T10:19:00Z"/>
            </w:rPr>
          </w:rPrChange>
        </w:rPr>
        <w:pPrChange w:id="42503" w:author="Ramasubramani, Hariharan" w:date="2015-07-21T10:42:00Z">
          <w:pPr/>
        </w:pPrChange>
      </w:pPr>
    </w:p>
    <w:p w14:paraId="1CAA3EC8" w14:textId="60E04284" w:rsidR="00E00044" w:rsidRDefault="004F24B2" w:rsidP="00697DE2">
      <w:pPr>
        <w:rPr>
          <w:ins w:id="42504" w:author="Ramasubramani, Hariharan" w:date="2015-07-21T13:22:00Z"/>
          <w:rFonts w:cstheme="minorHAnsi"/>
          <w:color w:val="000000" w:themeColor="text1"/>
        </w:rPr>
      </w:pPr>
      <w:ins w:id="42505" w:author="Ramasubramani, Hariharan" w:date="2015-08-20T10:53:00Z">
        <w:r>
          <w:rPr>
            <w:noProof/>
          </w:rPr>
          <w:drawing>
            <wp:inline distT="0" distB="0" distL="0" distR="0" wp14:anchorId="4D1DD979" wp14:editId="28463177">
              <wp:extent cx="6858000" cy="3991037"/>
              <wp:effectExtent l="0" t="0" r="0" b="0"/>
              <wp:docPr id="123" name="Picture 123" descr="C:\Users\n0262988\AppData\Local\Microsoft\Windows\Temporary Internet Files\Content.Word\Package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n0262988\AppData\Local\Microsoft\Windows\Temporary Internet Files\Content.Word\PackageHome.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858000" cy="3991037"/>
                      </a:xfrm>
                      <a:prstGeom prst="rect">
                        <a:avLst/>
                      </a:prstGeom>
                      <a:noFill/>
                      <a:ln>
                        <a:noFill/>
                      </a:ln>
                    </pic:spPr>
                  </pic:pic>
                </a:graphicData>
              </a:graphic>
            </wp:inline>
          </w:drawing>
        </w:r>
      </w:ins>
    </w:p>
    <w:p w14:paraId="2099AC52" w14:textId="7C41A40E" w:rsidR="00527AA0" w:rsidRDefault="001471FF" w:rsidP="00697DE2">
      <w:pPr>
        <w:rPr>
          <w:ins w:id="42506" w:author="Ramasubramani, Hariharan" w:date="2015-07-21T13:24:00Z"/>
          <w:rFonts w:cstheme="minorHAnsi"/>
          <w:color w:val="000000" w:themeColor="text1"/>
        </w:rPr>
      </w:pPr>
      <w:ins w:id="42507" w:author="Ramasubramani, Hariharan" w:date="2015-07-21T13:23:00Z">
        <w:r>
          <w:rPr>
            <w:rFonts w:cstheme="minorHAnsi"/>
            <w:color w:val="000000" w:themeColor="text1"/>
          </w:rPr>
          <w:t xml:space="preserve">                                       </w:t>
        </w:r>
      </w:ins>
      <w:ins w:id="42508" w:author="Ramasubramani, Hariharan" w:date="2015-07-21T13:22:00Z">
        <w:r>
          <w:rPr>
            <w:rFonts w:cstheme="minorHAnsi"/>
            <w:color w:val="000000" w:themeColor="text1"/>
          </w:rPr>
          <w:t xml:space="preserve">Fig - 4.a </w:t>
        </w:r>
      </w:ins>
      <w:ins w:id="42509" w:author="Ramasubramani, Hariharan" w:date="2015-07-21T13:23:00Z">
        <w:r>
          <w:rPr>
            <w:rFonts w:cstheme="minorHAnsi"/>
            <w:color w:val="000000" w:themeColor="text1"/>
          </w:rPr>
          <w:t>Packages Home/Create Package</w:t>
        </w:r>
      </w:ins>
    </w:p>
    <w:p w14:paraId="7D3FB12E" w14:textId="77777777" w:rsidR="00527AA0" w:rsidRDefault="00527AA0">
      <w:pPr>
        <w:rPr>
          <w:ins w:id="42510" w:author="Ramasubramani, Hariharan" w:date="2015-07-21T13:24:00Z"/>
          <w:rFonts w:cstheme="minorHAnsi"/>
          <w:color w:val="000000" w:themeColor="text1"/>
        </w:rPr>
      </w:pPr>
      <w:ins w:id="42511" w:author="Ramasubramani, Hariharan" w:date="2015-07-21T13:24:00Z">
        <w:r>
          <w:rPr>
            <w:rFonts w:cstheme="minorHAnsi"/>
            <w:color w:val="000000" w:themeColor="text1"/>
          </w:rPr>
          <w:br w:type="page"/>
        </w:r>
      </w:ins>
    </w:p>
    <w:p w14:paraId="778674F4" w14:textId="77777777" w:rsidR="001471FF" w:rsidRDefault="001471FF" w:rsidP="00697DE2">
      <w:pPr>
        <w:rPr>
          <w:ins w:id="42512" w:author="Ramasubramani, Hariharan" w:date="2015-07-21T10:19:00Z"/>
          <w:rFonts w:cstheme="minorHAnsi"/>
          <w:color w:val="000000" w:themeColor="text1"/>
        </w:rPr>
      </w:pPr>
    </w:p>
    <w:p w14:paraId="40716AE9" w14:textId="77777777" w:rsidR="00E00044" w:rsidRPr="00F1215B" w:rsidRDefault="00E00044">
      <w:pPr>
        <w:pStyle w:val="Heading2"/>
        <w:numPr>
          <w:ilvl w:val="1"/>
          <w:numId w:val="76"/>
        </w:numPr>
        <w:rPr>
          <w:ins w:id="42513" w:author="Ramasubramani, Hariharan" w:date="2015-07-21T10:22:00Z"/>
          <w:color w:val="365F91"/>
        </w:rPr>
        <w:pPrChange w:id="42514" w:author="Ramasubramani, Hariharan" w:date="2015-07-21T10:58:00Z">
          <w:pPr>
            <w:pStyle w:val="Heading2"/>
            <w:numPr>
              <w:ilvl w:val="1"/>
              <w:numId w:val="29"/>
            </w:numPr>
            <w:tabs>
              <w:tab w:val="num" w:pos="1170"/>
            </w:tabs>
            <w:ind w:left="619" w:hanging="619"/>
          </w:pPr>
        </w:pPrChange>
      </w:pPr>
      <w:bookmarkStart w:id="42515" w:name="_Toc427858172"/>
      <w:ins w:id="42516" w:author="Ramasubramani, Hariharan" w:date="2015-07-21T10:22:00Z">
        <w:r>
          <w:t>Create Package</w:t>
        </w:r>
        <w:bookmarkEnd w:id="42515"/>
      </w:ins>
    </w:p>
    <w:p w14:paraId="5A1F473B" w14:textId="3A08F35E" w:rsidR="00E00044" w:rsidRPr="00BC0E5C" w:rsidRDefault="00E00044">
      <w:pPr>
        <w:pStyle w:val="ListParagraph"/>
        <w:numPr>
          <w:ilvl w:val="3"/>
          <w:numId w:val="77"/>
        </w:numPr>
        <w:overflowPunct w:val="0"/>
        <w:autoSpaceDE w:val="0"/>
        <w:autoSpaceDN w:val="0"/>
        <w:spacing w:after="60"/>
        <w:textAlignment w:val="baseline"/>
        <w:rPr>
          <w:ins w:id="42517" w:author="Ramasubramani, Hariharan" w:date="2015-07-21T10:22:00Z"/>
          <w:rFonts w:cstheme="minorHAnsi"/>
          <w:color w:val="000000" w:themeColor="text1"/>
          <w:rPrChange w:id="42518" w:author="Ramasubramani, Hariharan" w:date="2015-07-21T11:00:00Z">
            <w:rPr>
              <w:ins w:id="42519" w:author="Ramasubramani, Hariharan" w:date="2015-07-21T10:22:00Z"/>
            </w:rPr>
          </w:rPrChange>
        </w:rPr>
        <w:pPrChange w:id="42520" w:author="Ramasubramani, Hariharan" w:date="2015-07-21T11:00:00Z">
          <w:pPr>
            <w:pStyle w:val="ListParagraph"/>
            <w:numPr>
              <w:ilvl w:val="3"/>
              <w:numId w:val="29"/>
            </w:numPr>
            <w:tabs>
              <w:tab w:val="num" w:pos="2459"/>
            </w:tabs>
            <w:overflowPunct w:val="0"/>
            <w:autoSpaceDE w:val="0"/>
            <w:autoSpaceDN w:val="0"/>
            <w:spacing w:after="60"/>
            <w:ind w:left="1883" w:hanging="893"/>
            <w:textAlignment w:val="baseline"/>
          </w:pPr>
        </w:pPrChange>
      </w:pPr>
      <w:ins w:id="42521" w:author="Ramasubramani, Hariharan" w:date="2015-07-21T10:22:00Z">
        <w:r w:rsidRPr="00BC0E5C">
          <w:rPr>
            <w:rFonts w:cstheme="minorHAnsi"/>
            <w:color w:val="000000" w:themeColor="text1"/>
            <w:rPrChange w:id="42522" w:author="Ramasubramani, Hariharan" w:date="2015-07-21T11:00:00Z">
              <w:rPr/>
            </w:rPrChange>
          </w:rPr>
          <w:t>Create Package Screen Functionality</w:t>
        </w:r>
        <w:r w:rsidRPr="00BC0E5C">
          <w:rPr>
            <w:rFonts w:cstheme="minorHAnsi"/>
            <w:color w:val="000000" w:themeColor="text1"/>
            <w:rPrChange w:id="42523" w:author="Ramasubramani, Hariharan" w:date="2015-07-21T11:00:00Z">
              <w:rPr/>
            </w:rPrChange>
          </w:rPr>
          <w:br/>
        </w:r>
      </w:ins>
    </w:p>
    <w:p w14:paraId="7CFC936C" w14:textId="7D251F69" w:rsidR="00E00044" w:rsidRDefault="00E00044">
      <w:pPr>
        <w:pStyle w:val="ListParagraph"/>
        <w:numPr>
          <w:ilvl w:val="4"/>
          <w:numId w:val="78"/>
        </w:numPr>
        <w:overflowPunct w:val="0"/>
        <w:autoSpaceDE w:val="0"/>
        <w:autoSpaceDN w:val="0"/>
        <w:spacing w:after="60"/>
        <w:textAlignment w:val="baseline"/>
        <w:rPr>
          <w:ins w:id="42524" w:author="Ramasubramani, Hariharan" w:date="2015-07-21T14:35:00Z"/>
          <w:rFonts w:cstheme="minorHAnsi"/>
          <w:color w:val="000000" w:themeColor="text1"/>
        </w:rPr>
        <w:pPrChange w:id="42525" w:author="Ramasubramani, Hariharan" w:date="2015-07-21T11:01:00Z">
          <w:pPr>
            <w:pStyle w:val="ListParagraph"/>
            <w:numPr>
              <w:ilvl w:val="4"/>
              <w:numId w:val="29"/>
            </w:numPr>
            <w:tabs>
              <w:tab w:val="num" w:pos="2232"/>
            </w:tabs>
            <w:overflowPunct w:val="0"/>
            <w:autoSpaceDE w:val="0"/>
            <w:autoSpaceDN w:val="0"/>
            <w:spacing w:after="60"/>
            <w:ind w:left="2232" w:hanging="792"/>
            <w:textAlignment w:val="baseline"/>
          </w:pPr>
        </w:pPrChange>
      </w:pPr>
      <w:ins w:id="42526" w:author="Ramasubramani, Hariharan" w:date="2015-07-21T10:23:00Z">
        <w:r w:rsidRPr="00BC0E5C">
          <w:rPr>
            <w:rFonts w:cstheme="minorHAnsi"/>
            <w:color w:val="000000" w:themeColor="text1"/>
            <w:rPrChange w:id="42527" w:author="Ramasubramani, Hariharan" w:date="2015-07-21T11:01:00Z">
              <w:rPr/>
            </w:rPrChange>
          </w:rPr>
          <w:t>User shall enter Package Name, Query Date</w:t>
        </w:r>
      </w:ins>
      <w:ins w:id="42528" w:author="Ramasubramani, Hariharan" w:date="2015-07-21T13:24:00Z">
        <w:r w:rsidR="00527AA0">
          <w:rPr>
            <w:rFonts w:cstheme="minorHAnsi"/>
            <w:color w:val="000000" w:themeColor="text1"/>
          </w:rPr>
          <w:t xml:space="preserve"> </w:t>
        </w:r>
        <w:r w:rsidR="00527AA0" w:rsidRPr="00C3255C">
          <w:rPr>
            <w:rFonts w:cstheme="minorHAnsi"/>
            <w:color w:val="000000" w:themeColor="text1"/>
          </w:rPr>
          <w:t>Parameter</w:t>
        </w:r>
      </w:ins>
      <w:ins w:id="42529" w:author="Ramasubramani, Hariharan" w:date="2015-07-21T10:23:00Z">
        <w:r w:rsidRPr="00BC0E5C">
          <w:rPr>
            <w:rFonts w:cstheme="minorHAnsi"/>
            <w:color w:val="000000" w:themeColor="text1"/>
            <w:rPrChange w:id="42530" w:author="Ramasubramani, Hariharan" w:date="2015-07-21T11:01:00Z">
              <w:rPr/>
            </w:rPrChange>
          </w:rPr>
          <w:t xml:space="preserve">, Package </w:t>
        </w:r>
      </w:ins>
      <w:ins w:id="42531" w:author="Ramasubramani, Hariharan" w:date="2015-07-21T10:24:00Z">
        <w:r w:rsidR="00527AA0">
          <w:rPr>
            <w:rFonts w:cstheme="minorHAnsi"/>
            <w:color w:val="000000" w:themeColor="text1"/>
          </w:rPr>
          <w:t>E</w:t>
        </w:r>
        <w:r w:rsidRPr="00BC0E5C">
          <w:rPr>
            <w:rFonts w:cstheme="minorHAnsi"/>
            <w:color w:val="000000" w:themeColor="text1"/>
            <w:rPrChange w:id="42532" w:author="Ramasubramani, Hariharan" w:date="2015-07-21T11:01:00Z">
              <w:rPr/>
            </w:rPrChange>
          </w:rPr>
          <w:t>ffective</w:t>
        </w:r>
      </w:ins>
      <w:ins w:id="42533" w:author="Ramasubramani, Hariharan" w:date="2015-07-21T10:23:00Z">
        <w:r w:rsidRPr="00BC0E5C">
          <w:rPr>
            <w:rFonts w:cstheme="minorHAnsi"/>
            <w:color w:val="000000" w:themeColor="text1"/>
            <w:rPrChange w:id="42534" w:author="Ramasubramani, Hariharan" w:date="2015-07-21T11:01:00Z">
              <w:rPr/>
            </w:rPrChange>
          </w:rPr>
          <w:t xml:space="preserve"> </w:t>
        </w:r>
      </w:ins>
      <w:ins w:id="42535" w:author="Ramasubramani, Hariharan" w:date="2015-07-21T10:24:00Z">
        <w:r w:rsidRPr="00BC0E5C">
          <w:rPr>
            <w:rFonts w:cstheme="minorHAnsi"/>
            <w:color w:val="000000" w:themeColor="text1"/>
            <w:rPrChange w:id="42536" w:author="Ramasubramani, Hariharan" w:date="2015-07-21T11:01:00Z">
              <w:rPr/>
            </w:rPrChange>
          </w:rPr>
          <w:t>Da</w:t>
        </w:r>
      </w:ins>
      <w:ins w:id="42537" w:author="Ramasubramani, Hariharan" w:date="2015-07-21T14:34:00Z">
        <w:r w:rsidR="003238FD">
          <w:rPr>
            <w:rFonts w:cstheme="minorHAnsi"/>
            <w:color w:val="000000" w:themeColor="text1"/>
          </w:rPr>
          <w:t>t</w:t>
        </w:r>
      </w:ins>
      <w:ins w:id="42538" w:author="Ramasubramani, Hariharan" w:date="2015-07-21T10:24:00Z">
        <w:r w:rsidRPr="00BC0E5C">
          <w:rPr>
            <w:rFonts w:cstheme="minorHAnsi"/>
            <w:color w:val="000000" w:themeColor="text1"/>
            <w:rPrChange w:id="42539" w:author="Ramasubramani, Hariharan" w:date="2015-07-21T11:01:00Z">
              <w:rPr/>
            </w:rPrChange>
          </w:rPr>
          <w:t xml:space="preserve">e, </w:t>
        </w:r>
      </w:ins>
      <w:ins w:id="42540" w:author="Ramasubramani, Hariharan" w:date="2015-07-21T13:25:00Z">
        <w:r w:rsidR="00527AA0">
          <w:rPr>
            <w:rFonts w:cstheme="minorHAnsi"/>
            <w:color w:val="000000" w:themeColor="text1"/>
          </w:rPr>
          <w:t>Timing Code</w:t>
        </w:r>
      </w:ins>
      <w:ins w:id="42541" w:author="Ramasubramani, Hariharan" w:date="2015-07-21T13:28:00Z">
        <w:r w:rsidR="00527AA0">
          <w:rPr>
            <w:rFonts w:cstheme="minorHAnsi"/>
            <w:color w:val="000000" w:themeColor="text1"/>
          </w:rPr>
          <w:t xml:space="preserve"> (CR 878)</w:t>
        </w:r>
      </w:ins>
      <w:ins w:id="42542" w:author="Ramasubramani, Hariharan" w:date="2015-07-21T14:34:00Z">
        <w:r w:rsidR="003238FD">
          <w:rPr>
            <w:rFonts w:cstheme="minorHAnsi"/>
            <w:color w:val="000000" w:themeColor="text1"/>
          </w:rPr>
          <w:t xml:space="preserve"> </w:t>
        </w:r>
      </w:ins>
      <w:ins w:id="42543" w:author="Ramasubramani, Hariharan" w:date="2015-07-21T10:24:00Z">
        <w:r w:rsidRPr="00BC0E5C">
          <w:rPr>
            <w:rFonts w:cstheme="minorHAnsi"/>
            <w:color w:val="000000" w:themeColor="text1"/>
            <w:rPrChange w:id="42544" w:author="Ramasubramani, Hariharan" w:date="2015-07-21T11:01:00Z">
              <w:rPr/>
            </w:rPrChange>
          </w:rPr>
          <w:t>and Initial comment</w:t>
        </w:r>
      </w:ins>
      <w:ins w:id="42545" w:author="Ramasubramani, Hariharan" w:date="2015-07-21T10:22:00Z">
        <w:r w:rsidRPr="00BC0E5C">
          <w:rPr>
            <w:rFonts w:cstheme="minorHAnsi"/>
            <w:color w:val="000000" w:themeColor="text1"/>
            <w:rPrChange w:id="42546" w:author="Ramasubramani, Hariharan" w:date="2015-07-21T11:01:00Z">
              <w:rPr/>
            </w:rPrChange>
          </w:rPr>
          <w:t>.</w:t>
        </w:r>
      </w:ins>
    </w:p>
    <w:p w14:paraId="7ABC5DB9" w14:textId="4EF9D1F0" w:rsidR="00527AA0" w:rsidRDefault="00527AA0">
      <w:pPr>
        <w:pStyle w:val="ListParagraph"/>
        <w:numPr>
          <w:ilvl w:val="4"/>
          <w:numId w:val="112"/>
        </w:numPr>
        <w:overflowPunct w:val="0"/>
        <w:autoSpaceDE w:val="0"/>
        <w:autoSpaceDN w:val="0"/>
        <w:spacing w:after="60"/>
        <w:textAlignment w:val="baseline"/>
        <w:rPr>
          <w:ins w:id="42547" w:author="Ramasubramani, Hariharan" w:date="2015-07-21T22:07:00Z"/>
          <w:rFonts w:cstheme="minorHAnsi"/>
          <w:color w:val="000000" w:themeColor="text1"/>
        </w:rPr>
        <w:pPrChange w:id="42548" w:author="Ramasubramani, Hariharan" w:date="2015-07-21T14:48:00Z">
          <w:pPr>
            <w:pStyle w:val="ListParagraph"/>
            <w:numPr>
              <w:ilvl w:val="4"/>
              <w:numId w:val="29"/>
            </w:numPr>
            <w:tabs>
              <w:tab w:val="num" w:pos="2232"/>
            </w:tabs>
            <w:overflowPunct w:val="0"/>
            <w:autoSpaceDE w:val="0"/>
            <w:autoSpaceDN w:val="0"/>
            <w:spacing w:after="60"/>
            <w:ind w:left="2232" w:hanging="792"/>
            <w:textAlignment w:val="baseline"/>
          </w:pPr>
        </w:pPrChange>
      </w:pPr>
      <w:commentRangeStart w:id="42549"/>
      <w:commentRangeStart w:id="42550"/>
      <w:commentRangeStart w:id="42551"/>
      <w:ins w:id="42552" w:author="Ramasubramani, Hariharan" w:date="2015-07-21T13:27:00Z">
        <w:r w:rsidRPr="00DD6228">
          <w:rPr>
            <w:rFonts w:cstheme="minorHAnsi"/>
            <w:color w:val="000000" w:themeColor="text1"/>
            <w:rPrChange w:id="42553" w:author="Ramasubramani, Hariharan" w:date="2015-07-21T14:48:00Z">
              <w:rPr/>
            </w:rPrChange>
          </w:rPr>
          <w:t xml:space="preserve">Classification and Sub-Classification for Package </w:t>
        </w:r>
      </w:ins>
      <w:ins w:id="42554" w:author="Ramasubramani, Hariharan" w:date="2015-07-21T13:28:00Z">
        <w:r w:rsidRPr="00DD6228">
          <w:rPr>
            <w:rFonts w:cstheme="minorHAnsi"/>
            <w:color w:val="000000" w:themeColor="text1"/>
            <w:rPrChange w:id="42555" w:author="Ramasubramani, Hariharan" w:date="2015-07-21T14:48:00Z">
              <w:rPr/>
            </w:rPrChange>
          </w:rPr>
          <w:t>shall default to Package.</w:t>
        </w:r>
      </w:ins>
      <w:ins w:id="42556" w:author="Ramasubramani, Hariharan" w:date="2015-07-21T13:27:00Z">
        <w:r w:rsidRPr="00DD6228">
          <w:rPr>
            <w:rFonts w:cstheme="minorHAnsi"/>
            <w:color w:val="000000" w:themeColor="text1"/>
            <w:rPrChange w:id="42557" w:author="Ramasubramani, Hariharan" w:date="2015-07-21T14:48:00Z">
              <w:rPr/>
            </w:rPrChange>
          </w:rPr>
          <w:t xml:space="preserve"> </w:t>
        </w:r>
      </w:ins>
      <w:commentRangeEnd w:id="42549"/>
      <w:r w:rsidR="002A52E5">
        <w:rPr>
          <w:rStyle w:val="CommentReference"/>
          <w:rFonts w:ascii="New York" w:eastAsia="Times New Roman" w:hAnsi="New York" w:cs="Times New Roman"/>
        </w:rPr>
        <w:commentReference w:id="42549"/>
      </w:r>
      <w:commentRangeEnd w:id="42550"/>
      <w:r w:rsidR="00E74CD2">
        <w:rPr>
          <w:rStyle w:val="CommentReference"/>
          <w:rFonts w:ascii="New York" w:eastAsia="Times New Roman" w:hAnsi="New York" w:cs="Times New Roman"/>
        </w:rPr>
        <w:commentReference w:id="42550"/>
      </w:r>
      <w:commentRangeEnd w:id="42551"/>
      <w:r w:rsidR="00607ABC">
        <w:rPr>
          <w:rStyle w:val="CommentReference"/>
          <w:rFonts w:ascii="New York" w:eastAsia="Times New Roman" w:hAnsi="New York" w:cs="Times New Roman"/>
        </w:rPr>
        <w:commentReference w:id="42551"/>
      </w:r>
    </w:p>
    <w:p w14:paraId="1C5547AF" w14:textId="3AA6461C" w:rsidR="00867CD7" w:rsidRPr="00E8586F" w:rsidRDefault="00531790">
      <w:pPr>
        <w:pStyle w:val="ListParagraph"/>
        <w:numPr>
          <w:ilvl w:val="4"/>
          <w:numId w:val="120"/>
        </w:numPr>
        <w:overflowPunct w:val="0"/>
        <w:autoSpaceDE w:val="0"/>
        <w:autoSpaceDN w:val="0"/>
        <w:spacing w:after="60"/>
        <w:textAlignment w:val="baseline"/>
        <w:rPr>
          <w:ins w:id="42558" w:author="Ramasubramani, Hariharan" w:date="2015-07-21T11:01:00Z"/>
          <w:rFonts w:cstheme="minorHAnsi"/>
          <w:color w:val="000000" w:themeColor="text1"/>
          <w:rPrChange w:id="42559" w:author="Ramasubramani, Hariharan" w:date="2015-07-21T22:12:00Z">
            <w:rPr>
              <w:ins w:id="42560" w:author="Ramasubramani, Hariharan" w:date="2015-07-21T11:01:00Z"/>
            </w:rPr>
          </w:rPrChange>
        </w:rPr>
        <w:pPrChange w:id="42561" w:author="Ramasubramani, Hariharan" w:date="2015-07-21T22:12:00Z">
          <w:pPr>
            <w:pStyle w:val="ListParagraph"/>
            <w:numPr>
              <w:ilvl w:val="4"/>
              <w:numId w:val="29"/>
            </w:numPr>
            <w:tabs>
              <w:tab w:val="num" w:pos="2232"/>
            </w:tabs>
            <w:overflowPunct w:val="0"/>
            <w:autoSpaceDE w:val="0"/>
            <w:autoSpaceDN w:val="0"/>
            <w:spacing w:after="60"/>
            <w:ind w:left="2232" w:hanging="792"/>
            <w:textAlignment w:val="baseline"/>
          </w:pPr>
        </w:pPrChange>
      </w:pPr>
      <w:ins w:id="42562" w:author="Ramasubramani, Hariharan" w:date="2015-08-03T13:22:00Z">
        <w:r w:rsidRPr="00896538">
          <w:rPr>
            <w:rFonts w:cstheme="minorHAnsi"/>
            <w:color w:val="000000" w:themeColor="text1"/>
          </w:rPr>
          <w:t>User shall get “Invalid Effective Date” error message if Package Effective Date</w:t>
        </w:r>
        <w:r>
          <w:rPr>
            <w:rFonts w:cstheme="minorHAnsi"/>
            <w:color w:val="000000" w:themeColor="text1"/>
          </w:rPr>
          <w:t xml:space="preserve"> is not a valid date</w:t>
        </w:r>
      </w:ins>
      <w:ins w:id="42563" w:author="Ramasubramani, Hariharan" w:date="2015-08-03T13:21:00Z">
        <w:r>
          <w:rPr>
            <w:rFonts w:cstheme="minorHAnsi"/>
            <w:color w:val="000000" w:themeColor="text1"/>
          </w:rPr>
          <w:t>.</w:t>
        </w:r>
      </w:ins>
    </w:p>
    <w:p w14:paraId="1B141776" w14:textId="7B4A300D" w:rsidR="00616240" w:rsidRDefault="00E00044">
      <w:pPr>
        <w:pStyle w:val="ListParagraph"/>
        <w:numPr>
          <w:ilvl w:val="4"/>
          <w:numId w:val="79"/>
        </w:numPr>
        <w:overflowPunct w:val="0"/>
        <w:autoSpaceDE w:val="0"/>
        <w:autoSpaceDN w:val="0"/>
        <w:spacing w:after="60"/>
        <w:textAlignment w:val="baseline"/>
        <w:rPr>
          <w:ins w:id="42564" w:author="Ramasubramani, Hariharan" w:date="2015-08-04T13:30:00Z"/>
          <w:rFonts w:cstheme="minorHAnsi"/>
          <w:color w:val="000000" w:themeColor="text1"/>
        </w:rPr>
        <w:pPrChange w:id="42565" w:author="Ramasubramani, Hariharan" w:date="2015-07-21T11:02:00Z">
          <w:pPr>
            <w:pStyle w:val="ListParagraph"/>
            <w:numPr>
              <w:ilvl w:val="4"/>
              <w:numId w:val="29"/>
            </w:numPr>
            <w:tabs>
              <w:tab w:val="num" w:pos="2232"/>
            </w:tabs>
            <w:overflowPunct w:val="0"/>
            <w:autoSpaceDE w:val="0"/>
            <w:autoSpaceDN w:val="0"/>
            <w:spacing w:after="60"/>
            <w:ind w:left="2232" w:hanging="792"/>
            <w:textAlignment w:val="baseline"/>
          </w:pPr>
        </w:pPrChange>
      </w:pPr>
      <w:ins w:id="42566" w:author="Ramasubramani, Hariharan" w:date="2015-07-21T10:25:00Z">
        <w:r w:rsidRPr="00616240">
          <w:rPr>
            <w:rFonts w:cstheme="minorHAnsi"/>
            <w:color w:val="000000" w:themeColor="text1"/>
            <w:rPrChange w:id="42567" w:author="Ramasubramani, Hariharan" w:date="2015-07-21T13:34:00Z">
              <w:rPr/>
            </w:rPrChange>
          </w:rPr>
          <w:t>Clicking save shall create new Packag</w:t>
        </w:r>
      </w:ins>
      <w:ins w:id="42568" w:author="Ramasubramani, Hariharan" w:date="2015-07-21T11:02:00Z">
        <w:r w:rsidR="00BC0E5C" w:rsidRPr="00616240">
          <w:rPr>
            <w:rFonts w:cstheme="minorHAnsi"/>
            <w:color w:val="000000" w:themeColor="text1"/>
          </w:rPr>
          <w:t>e</w:t>
        </w:r>
      </w:ins>
      <w:ins w:id="42569" w:author="Ramasubramani, Hariharan" w:date="2015-08-04T10:10:00Z">
        <w:r w:rsidR="00CF41C4">
          <w:rPr>
            <w:rFonts w:cstheme="minorHAnsi"/>
            <w:color w:val="000000" w:themeColor="text1"/>
          </w:rPr>
          <w:t>, timing code</w:t>
        </w:r>
      </w:ins>
      <w:ins w:id="42570" w:author="Ramasubramani, Hariharan" w:date="2015-07-21T13:25:00Z">
        <w:r w:rsidR="00527AA0" w:rsidRPr="00616240">
          <w:rPr>
            <w:rFonts w:cstheme="minorHAnsi"/>
            <w:color w:val="000000" w:themeColor="text1"/>
          </w:rPr>
          <w:t xml:space="preserve"> and</w:t>
        </w:r>
      </w:ins>
      <w:ins w:id="42571" w:author="Ramasubramani, Hariharan" w:date="2015-07-21T14:47:00Z">
        <w:r w:rsidR="00DD6228">
          <w:rPr>
            <w:rFonts w:cstheme="minorHAnsi"/>
            <w:color w:val="000000" w:themeColor="text1"/>
          </w:rPr>
          <w:t xml:space="preserve"> initial</w:t>
        </w:r>
      </w:ins>
      <w:ins w:id="42572" w:author="Ramasubramani, Hariharan" w:date="2015-07-21T13:25:00Z">
        <w:r w:rsidR="00527AA0" w:rsidRPr="00616240">
          <w:rPr>
            <w:rFonts w:cstheme="minorHAnsi"/>
            <w:color w:val="000000" w:themeColor="text1"/>
          </w:rPr>
          <w:t xml:space="preserve"> package version with same </w:t>
        </w:r>
      </w:ins>
      <w:ins w:id="42573" w:author="Ramasubramani, Hariharan" w:date="2015-07-21T13:26:00Z">
        <w:r w:rsidR="00527AA0" w:rsidRPr="00616240">
          <w:rPr>
            <w:rFonts w:cstheme="minorHAnsi"/>
            <w:color w:val="000000" w:themeColor="text1"/>
          </w:rPr>
          <w:t xml:space="preserve">Package </w:t>
        </w:r>
      </w:ins>
      <w:ins w:id="42574" w:author="Ramasubramani, Hariharan" w:date="2015-07-21T13:25:00Z">
        <w:r w:rsidR="00527AA0" w:rsidRPr="00616240">
          <w:rPr>
            <w:rFonts w:cstheme="minorHAnsi"/>
            <w:color w:val="000000" w:themeColor="text1"/>
          </w:rPr>
          <w:t>Effective Date and Package Expiration</w:t>
        </w:r>
      </w:ins>
      <w:ins w:id="42575" w:author="Ramasubramani, Hariharan" w:date="2015-07-21T13:26:00Z">
        <w:r w:rsidR="00527AA0" w:rsidRPr="00616240">
          <w:rPr>
            <w:rFonts w:cstheme="minorHAnsi"/>
            <w:color w:val="000000" w:themeColor="text1"/>
          </w:rPr>
          <w:t xml:space="preserve"> Date</w:t>
        </w:r>
      </w:ins>
      <w:ins w:id="42576" w:author="Ramasubramani, Hariharan" w:date="2015-07-21T13:35:00Z">
        <w:r w:rsidR="00616240">
          <w:rPr>
            <w:rFonts w:cstheme="minorHAnsi"/>
            <w:color w:val="000000" w:themeColor="text1"/>
          </w:rPr>
          <w:t xml:space="preserve"> if validations pass</w:t>
        </w:r>
      </w:ins>
      <w:ins w:id="42577" w:author="Ramasubramani, Hariharan" w:date="2015-07-21T10:25:00Z">
        <w:r w:rsidRPr="00616240">
          <w:rPr>
            <w:rFonts w:cstheme="minorHAnsi"/>
            <w:color w:val="000000" w:themeColor="text1"/>
            <w:rPrChange w:id="42578" w:author="Ramasubramani, Hariharan" w:date="2015-07-21T13:34:00Z">
              <w:rPr/>
            </w:rPrChange>
          </w:rPr>
          <w:t>.</w:t>
        </w:r>
      </w:ins>
    </w:p>
    <w:p w14:paraId="773956DC" w14:textId="67345362" w:rsidR="00527AA0" w:rsidRDefault="00616240">
      <w:pPr>
        <w:pStyle w:val="ListParagraph"/>
        <w:numPr>
          <w:ilvl w:val="4"/>
          <w:numId w:val="110"/>
        </w:numPr>
        <w:overflowPunct w:val="0"/>
        <w:autoSpaceDE w:val="0"/>
        <w:autoSpaceDN w:val="0"/>
        <w:spacing w:after="60"/>
        <w:textAlignment w:val="baseline"/>
        <w:rPr>
          <w:ins w:id="42579" w:author="Ramasubramani, Hariharan" w:date="2015-07-21T15:06:00Z"/>
          <w:rFonts w:cstheme="minorHAnsi"/>
          <w:color w:val="000000" w:themeColor="text1"/>
        </w:rPr>
        <w:pPrChange w:id="42580" w:author="Ramasubramani, Hariharan" w:date="2015-07-21T13:36:00Z">
          <w:pPr>
            <w:pStyle w:val="ListParagraph"/>
            <w:numPr>
              <w:ilvl w:val="4"/>
              <w:numId w:val="29"/>
            </w:numPr>
            <w:tabs>
              <w:tab w:val="num" w:pos="2232"/>
            </w:tabs>
            <w:overflowPunct w:val="0"/>
            <w:autoSpaceDE w:val="0"/>
            <w:autoSpaceDN w:val="0"/>
            <w:spacing w:after="60"/>
            <w:ind w:left="2232" w:hanging="792"/>
            <w:textAlignment w:val="baseline"/>
          </w:pPr>
        </w:pPrChange>
      </w:pPr>
      <w:ins w:id="42581" w:author="Ramasubramani, Hariharan" w:date="2015-07-21T13:29:00Z">
        <w:r w:rsidRPr="00616240">
          <w:rPr>
            <w:rFonts w:cstheme="minorHAnsi"/>
            <w:color w:val="000000" w:themeColor="text1"/>
            <w:rPrChange w:id="42582" w:author="Ramasubramani, Hariharan" w:date="2015-07-21T13:36:00Z">
              <w:rPr/>
            </w:rPrChange>
          </w:rPr>
          <w:t>User shall get D</w:t>
        </w:r>
        <w:r w:rsidR="00527AA0" w:rsidRPr="00616240">
          <w:rPr>
            <w:rFonts w:cstheme="minorHAnsi"/>
            <w:color w:val="000000" w:themeColor="text1"/>
            <w:rPrChange w:id="42583" w:author="Ramasubramani, Hariharan" w:date="2015-07-21T13:36:00Z">
              <w:rPr/>
            </w:rPrChange>
          </w:rPr>
          <w:t xml:space="preserve">uplicate Package Name error if the package name </w:t>
        </w:r>
      </w:ins>
      <w:ins w:id="42584" w:author="Ramasubramani, Hariharan" w:date="2015-07-21T13:30:00Z">
        <w:r w:rsidR="00527AA0" w:rsidRPr="00616240">
          <w:rPr>
            <w:rFonts w:cstheme="minorHAnsi"/>
            <w:color w:val="000000" w:themeColor="text1"/>
            <w:rPrChange w:id="42585" w:author="Ramasubramani, Hariharan" w:date="2015-07-21T13:36:00Z">
              <w:rPr/>
            </w:rPrChange>
          </w:rPr>
          <w:t>matches with existing Package Name.</w:t>
        </w:r>
      </w:ins>
      <w:ins w:id="42586" w:author="Ramasubramani, Hariharan" w:date="2015-07-21T21:34:00Z">
        <w:r w:rsidR="003C3991">
          <w:rPr>
            <w:rFonts w:cstheme="minorHAnsi"/>
            <w:color w:val="000000" w:themeColor="text1"/>
          </w:rPr>
          <w:t xml:space="preserve"> (</w:t>
        </w:r>
      </w:ins>
      <w:ins w:id="42587" w:author="Ramasubramani, Hariharan" w:date="2015-08-04T09:39:00Z">
        <w:r w:rsidR="007D3AF7">
          <w:rPr>
            <w:rFonts w:cstheme="minorHAnsi"/>
            <w:color w:val="000000" w:themeColor="text1"/>
          </w:rPr>
          <w:t>Section</w:t>
        </w:r>
      </w:ins>
      <w:ins w:id="42588" w:author="Ramasubramani, Hariharan" w:date="2015-07-21T21:34:00Z">
        <w:r w:rsidR="003C3991">
          <w:rPr>
            <w:rFonts w:cstheme="minorHAnsi"/>
            <w:color w:val="000000" w:themeColor="text1"/>
          </w:rPr>
          <w:t xml:space="preserve"> 4.1.3 </w:t>
        </w:r>
        <w:r w:rsidR="00E40E5F">
          <w:rPr>
            <w:rFonts w:cstheme="minorHAnsi"/>
            <w:color w:val="000000" w:themeColor="text1"/>
          </w:rPr>
          <w:t>Duplicate Packag</w:t>
        </w:r>
      </w:ins>
      <w:ins w:id="42589" w:author="Ramasubramani, Hariharan" w:date="2015-07-21T22:15:00Z">
        <w:r w:rsidR="00471506">
          <w:rPr>
            <w:rFonts w:cstheme="minorHAnsi"/>
            <w:color w:val="000000" w:themeColor="text1"/>
          </w:rPr>
          <w:t>e</w:t>
        </w:r>
      </w:ins>
      <w:ins w:id="42590" w:author="Ramasubramani, Hariharan" w:date="2015-07-21T21:34:00Z">
        <w:r w:rsidR="00E40E5F">
          <w:rPr>
            <w:rFonts w:cstheme="minorHAnsi"/>
            <w:color w:val="000000" w:themeColor="text1"/>
          </w:rPr>
          <w:t xml:space="preserve"> use case)</w:t>
        </w:r>
      </w:ins>
    </w:p>
    <w:p w14:paraId="00B09325" w14:textId="27CF3F21" w:rsidR="00E00044" w:rsidRDefault="00E00044">
      <w:pPr>
        <w:pStyle w:val="ListParagraph"/>
        <w:numPr>
          <w:ilvl w:val="4"/>
          <w:numId w:val="80"/>
        </w:numPr>
        <w:overflowPunct w:val="0"/>
        <w:autoSpaceDE w:val="0"/>
        <w:autoSpaceDN w:val="0"/>
        <w:spacing w:after="60"/>
        <w:textAlignment w:val="baseline"/>
        <w:rPr>
          <w:ins w:id="42591" w:author="Ramasubramani, Hariharan" w:date="2015-07-21T15:07:00Z"/>
          <w:rFonts w:cstheme="minorHAnsi"/>
          <w:color w:val="000000" w:themeColor="text1"/>
        </w:rPr>
        <w:pPrChange w:id="42592" w:author="Ramasubramani, Hariharan" w:date="2015-07-21T11:06:00Z">
          <w:pPr>
            <w:pStyle w:val="ListParagraph"/>
            <w:numPr>
              <w:ilvl w:val="4"/>
              <w:numId w:val="29"/>
            </w:numPr>
            <w:tabs>
              <w:tab w:val="num" w:pos="2232"/>
            </w:tabs>
            <w:overflowPunct w:val="0"/>
            <w:autoSpaceDE w:val="0"/>
            <w:autoSpaceDN w:val="0"/>
            <w:spacing w:after="60"/>
            <w:ind w:left="2232" w:hanging="792"/>
            <w:textAlignment w:val="baseline"/>
          </w:pPr>
        </w:pPrChange>
      </w:pPr>
      <w:ins w:id="42593" w:author="Ramasubramani, Hariharan" w:date="2015-07-21T10:25:00Z">
        <w:r w:rsidRPr="00BC0E5C">
          <w:rPr>
            <w:rFonts w:cstheme="minorHAnsi"/>
            <w:color w:val="000000" w:themeColor="text1"/>
            <w:rPrChange w:id="42594" w:author="Ramasubramani, Hariharan" w:date="2015-07-21T11:06:00Z">
              <w:rPr/>
            </w:rPrChange>
          </w:rPr>
          <w:t xml:space="preserve">Clicking Cancel shall </w:t>
        </w:r>
      </w:ins>
      <w:ins w:id="42595" w:author="Ramasubramani, Hariharan" w:date="2015-08-19T09:56:00Z">
        <w:r w:rsidR="005031E8">
          <w:rPr>
            <w:rFonts w:cstheme="minorHAnsi"/>
            <w:color w:val="000000" w:themeColor="text1"/>
          </w:rPr>
          <w:t>cancel create package</w:t>
        </w:r>
      </w:ins>
      <w:ins w:id="42596" w:author="Ramasubramani, Hariharan" w:date="2015-08-20T14:40:00Z">
        <w:r w:rsidR="008734B6">
          <w:rPr>
            <w:rFonts w:cstheme="minorHAnsi"/>
            <w:color w:val="000000" w:themeColor="text1"/>
          </w:rPr>
          <w:t xml:space="preserve"> and discard any information</w:t>
        </w:r>
      </w:ins>
      <w:ins w:id="42597" w:author="Ramasubramani, Hariharan" w:date="2015-08-20T14:42:00Z">
        <w:r w:rsidR="008734B6">
          <w:rPr>
            <w:rFonts w:cstheme="minorHAnsi"/>
            <w:color w:val="000000" w:themeColor="text1"/>
          </w:rPr>
          <w:t xml:space="preserve"> entered</w:t>
        </w:r>
      </w:ins>
      <w:ins w:id="42598" w:author="Ramasubramani, Hariharan" w:date="2015-07-21T10:25:00Z">
        <w:r w:rsidRPr="00BC0E5C">
          <w:rPr>
            <w:rFonts w:cstheme="minorHAnsi"/>
            <w:color w:val="000000" w:themeColor="text1"/>
            <w:rPrChange w:id="42599" w:author="Ramasubramani, Hariharan" w:date="2015-07-21T11:06:00Z">
              <w:rPr/>
            </w:rPrChange>
          </w:rPr>
          <w:t xml:space="preserve">. </w:t>
        </w:r>
      </w:ins>
    </w:p>
    <w:p w14:paraId="04FFE6F3" w14:textId="30237FCA" w:rsidR="004C1462" w:rsidRPr="004C1462" w:rsidRDefault="004C1462">
      <w:pPr>
        <w:pStyle w:val="ListParagraph"/>
        <w:numPr>
          <w:ilvl w:val="4"/>
          <w:numId w:val="113"/>
        </w:numPr>
        <w:overflowPunct w:val="0"/>
        <w:autoSpaceDE w:val="0"/>
        <w:autoSpaceDN w:val="0"/>
        <w:spacing w:after="60"/>
        <w:textAlignment w:val="baseline"/>
        <w:rPr>
          <w:ins w:id="42600" w:author="Ramasubramani, Hariharan" w:date="2015-07-21T10:22:00Z"/>
          <w:rFonts w:cstheme="minorHAnsi"/>
          <w:color w:val="000000" w:themeColor="text1"/>
          <w:rPrChange w:id="42601" w:author="Ramasubramani, Hariharan" w:date="2015-07-21T15:07:00Z">
            <w:rPr>
              <w:ins w:id="42602" w:author="Ramasubramani, Hariharan" w:date="2015-07-21T10:22:00Z"/>
            </w:rPr>
          </w:rPrChange>
        </w:rPr>
        <w:pPrChange w:id="42603" w:author="Ramasubramani, Hariharan" w:date="2015-07-21T15:07:00Z">
          <w:pPr>
            <w:pStyle w:val="ListParagraph"/>
            <w:numPr>
              <w:ilvl w:val="4"/>
              <w:numId w:val="29"/>
            </w:numPr>
            <w:tabs>
              <w:tab w:val="num" w:pos="2232"/>
            </w:tabs>
            <w:overflowPunct w:val="0"/>
            <w:autoSpaceDE w:val="0"/>
            <w:autoSpaceDN w:val="0"/>
            <w:spacing w:after="60"/>
            <w:ind w:left="2232" w:hanging="792"/>
            <w:textAlignment w:val="baseline"/>
          </w:pPr>
        </w:pPrChange>
      </w:pPr>
      <w:ins w:id="42604" w:author="Ramasubramani, Hariharan" w:date="2015-07-21T15:07:00Z">
        <w:r w:rsidRPr="004C1462">
          <w:rPr>
            <w:rFonts w:cstheme="minorHAnsi"/>
            <w:color w:val="000000" w:themeColor="text1"/>
          </w:rPr>
          <w:t>Fields denoted with an ‘*’ are required.</w:t>
        </w:r>
      </w:ins>
    </w:p>
    <w:p w14:paraId="457147DA" w14:textId="0D320BA3" w:rsidR="00F37483" w:rsidDel="006A596A" w:rsidRDefault="00F13BB5" w:rsidP="00A977F1">
      <w:pPr>
        <w:pStyle w:val="Note"/>
        <w:shd w:val="clear" w:color="auto" w:fill="FFC000"/>
        <w:rPr>
          <w:del w:id="42605" w:author="Liberty Mutual" w:date="2015-04-29T19:31:00Z"/>
        </w:rPr>
      </w:pPr>
      <w:del w:id="42606" w:author="Liberty Mutual" w:date="2015-04-29T19:31:00Z">
        <w:r w:rsidDel="006A596A">
          <w:delText>Note: Actual warning will used the wording from requirements “</w:delText>
        </w:r>
        <w:r w:rsidRPr="00F13BB5" w:rsidDel="006A596A">
          <w:delText>The new form has been added to the selected package(s). The form order can be modified in the Create/Modify Package screen.”</w:delText>
        </w:r>
      </w:del>
    </w:p>
    <w:p w14:paraId="048D792B" w14:textId="77777777" w:rsidR="009B757F" w:rsidRDefault="009B757F" w:rsidP="009B757F">
      <w:pPr>
        <w:pStyle w:val="ListParagraph"/>
        <w:spacing w:after="60"/>
        <w:ind w:left="0" w:firstLine="0"/>
        <w:rPr>
          <w:rFonts w:cstheme="minorHAnsi"/>
          <w:color w:val="000000" w:themeColor="text1"/>
        </w:rPr>
      </w:pPr>
    </w:p>
    <w:p w14:paraId="426E14C7" w14:textId="59909641" w:rsidR="009B757F" w:rsidRDefault="009B757F" w:rsidP="009B757F">
      <w:pPr>
        <w:pStyle w:val="ListParagraph"/>
        <w:spacing w:after="60"/>
        <w:ind w:left="0" w:firstLine="0"/>
        <w:rPr>
          <w:ins w:id="42607" w:author="Liberty Mutual" w:date="2015-04-29T22:40:00Z"/>
          <w:rFonts w:cstheme="minorHAnsi"/>
          <w:color w:val="000000" w:themeColor="text1"/>
        </w:rPr>
      </w:pPr>
    </w:p>
    <w:p w14:paraId="49761BC4" w14:textId="0A9A52CD" w:rsidR="0059553B" w:rsidDel="00FE482F" w:rsidRDefault="0059553B" w:rsidP="00074E56">
      <w:pPr>
        <w:pStyle w:val="ListParagraph"/>
        <w:spacing w:after="60"/>
        <w:ind w:left="0" w:firstLine="450"/>
        <w:rPr>
          <w:del w:id="42608" w:author="Ramasubramani, Hariharan" w:date="2015-07-20T17:36:00Z"/>
          <w:rFonts w:cstheme="minorHAnsi"/>
          <w:color w:val="000000" w:themeColor="text1"/>
        </w:rPr>
      </w:pPr>
      <w:ins w:id="42609" w:author="Liberty Mutual" w:date="2015-04-29T22:40:00Z">
        <w:del w:id="42610" w:author="Ramasubramani, Hariharan" w:date="2015-07-20T13:17:00Z">
          <w:r w:rsidDel="00571C70">
            <w:rPr>
              <w:rFonts w:cstheme="minorHAnsi"/>
              <w:noProof/>
              <w:color w:val="000000" w:themeColor="text1"/>
            </w:rPr>
            <w:drawing>
              <wp:inline distT="0" distB="0" distL="0" distR="0" wp14:anchorId="0CB8B112" wp14:editId="4D313ECF">
                <wp:extent cx="6329239" cy="2129097"/>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322059" cy="2126682"/>
                        </a:xfrm>
                        <a:prstGeom prst="rect">
                          <a:avLst/>
                        </a:prstGeom>
                        <a:noFill/>
                        <a:ln>
                          <a:noFill/>
                        </a:ln>
                      </pic:spPr>
                    </pic:pic>
                  </a:graphicData>
                </a:graphic>
              </wp:inline>
            </w:drawing>
          </w:r>
        </w:del>
      </w:ins>
      <w:bookmarkStart w:id="42611" w:name="_Toc425238538"/>
      <w:bookmarkStart w:id="42612" w:name="_Toc425239784"/>
      <w:bookmarkStart w:id="42613" w:name="_Toc425241031"/>
      <w:bookmarkStart w:id="42614" w:name="_Toc425242277"/>
      <w:bookmarkStart w:id="42615" w:name="_Toc425243523"/>
      <w:bookmarkStart w:id="42616" w:name="_Toc425244770"/>
      <w:bookmarkStart w:id="42617" w:name="_Toc425246017"/>
      <w:bookmarkStart w:id="42618" w:name="_Toc425247264"/>
      <w:bookmarkStart w:id="42619" w:name="_Toc425248510"/>
      <w:bookmarkStart w:id="42620" w:name="_Toc425249757"/>
      <w:bookmarkStart w:id="42621" w:name="_Toc425251004"/>
      <w:bookmarkEnd w:id="42611"/>
      <w:bookmarkEnd w:id="42612"/>
      <w:bookmarkEnd w:id="42613"/>
      <w:bookmarkEnd w:id="42614"/>
      <w:bookmarkEnd w:id="42615"/>
      <w:bookmarkEnd w:id="42616"/>
      <w:bookmarkEnd w:id="42617"/>
      <w:bookmarkEnd w:id="42618"/>
      <w:bookmarkEnd w:id="42619"/>
      <w:bookmarkEnd w:id="42620"/>
      <w:bookmarkEnd w:id="42621"/>
    </w:p>
    <w:p w14:paraId="11D0B827" w14:textId="7543572C" w:rsidR="00E16915" w:rsidDel="00571C70" w:rsidRDefault="00E16915" w:rsidP="00E16915">
      <w:pPr>
        <w:pStyle w:val="ListParagraph"/>
        <w:spacing w:after="60"/>
        <w:ind w:left="0" w:firstLine="0"/>
        <w:jc w:val="center"/>
        <w:rPr>
          <w:del w:id="42622" w:author="Ramasubramani, Hariharan" w:date="2015-07-20T13:18:00Z"/>
          <w:rFonts w:cstheme="minorHAnsi"/>
          <w:color w:val="000000" w:themeColor="text1"/>
        </w:rPr>
      </w:pPr>
      <w:del w:id="42623" w:author="Ramasubramani, Hariharan" w:date="2015-07-20T13:18:00Z">
        <w:r w:rsidDel="00571C70">
          <w:rPr>
            <w:rFonts w:cstheme="minorHAnsi"/>
            <w:color w:val="000000" w:themeColor="text1"/>
          </w:rPr>
          <w:delText>Fig: 5.f - Form Comments Screen</w:delText>
        </w:r>
        <w:bookmarkStart w:id="42624" w:name="_Toc425238539"/>
        <w:bookmarkStart w:id="42625" w:name="_Toc425239785"/>
        <w:bookmarkStart w:id="42626" w:name="_Toc425241032"/>
        <w:bookmarkStart w:id="42627" w:name="_Toc425242278"/>
        <w:bookmarkStart w:id="42628" w:name="_Toc425243524"/>
        <w:bookmarkStart w:id="42629" w:name="_Toc425244771"/>
        <w:bookmarkStart w:id="42630" w:name="_Toc425246018"/>
        <w:bookmarkStart w:id="42631" w:name="_Toc425247265"/>
        <w:bookmarkStart w:id="42632" w:name="_Toc425248511"/>
        <w:bookmarkStart w:id="42633" w:name="_Toc425249758"/>
        <w:bookmarkStart w:id="42634" w:name="_Toc425251005"/>
        <w:bookmarkEnd w:id="42624"/>
        <w:bookmarkEnd w:id="42625"/>
        <w:bookmarkEnd w:id="42626"/>
        <w:bookmarkEnd w:id="42627"/>
        <w:bookmarkEnd w:id="42628"/>
        <w:bookmarkEnd w:id="42629"/>
        <w:bookmarkEnd w:id="42630"/>
        <w:bookmarkEnd w:id="42631"/>
        <w:bookmarkEnd w:id="42632"/>
        <w:bookmarkEnd w:id="42633"/>
        <w:bookmarkEnd w:id="42634"/>
      </w:del>
    </w:p>
    <w:p w14:paraId="5B9D475B" w14:textId="33743A3B" w:rsidR="00F37483" w:rsidDel="00571C70" w:rsidRDefault="00F37483" w:rsidP="00F37483">
      <w:pPr>
        <w:pStyle w:val="ListParagraph"/>
        <w:spacing w:after="60"/>
        <w:ind w:left="0" w:firstLine="0"/>
        <w:rPr>
          <w:del w:id="42635" w:author="Ramasubramani, Hariharan" w:date="2015-07-20T13:18:00Z"/>
          <w:rFonts w:cstheme="minorHAnsi"/>
          <w:color w:val="000000" w:themeColor="text1"/>
        </w:rPr>
      </w:pPr>
      <w:bookmarkStart w:id="42636" w:name="_Toc425238540"/>
      <w:bookmarkStart w:id="42637" w:name="_Toc425239786"/>
      <w:bookmarkStart w:id="42638" w:name="_Toc425241033"/>
      <w:bookmarkStart w:id="42639" w:name="_Toc425242279"/>
      <w:bookmarkStart w:id="42640" w:name="_Toc425243525"/>
      <w:bookmarkStart w:id="42641" w:name="_Toc425244772"/>
      <w:bookmarkStart w:id="42642" w:name="_Toc425246019"/>
      <w:bookmarkStart w:id="42643" w:name="_Toc425247266"/>
      <w:bookmarkStart w:id="42644" w:name="_Toc425248512"/>
      <w:bookmarkStart w:id="42645" w:name="_Toc425249759"/>
      <w:bookmarkStart w:id="42646" w:name="_Toc425251006"/>
      <w:bookmarkEnd w:id="42636"/>
      <w:bookmarkEnd w:id="42637"/>
      <w:bookmarkEnd w:id="42638"/>
      <w:bookmarkEnd w:id="42639"/>
      <w:bookmarkEnd w:id="42640"/>
      <w:bookmarkEnd w:id="42641"/>
      <w:bookmarkEnd w:id="42642"/>
      <w:bookmarkEnd w:id="42643"/>
      <w:bookmarkEnd w:id="42644"/>
      <w:bookmarkEnd w:id="42645"/>
      <w:bookmarkEnd w:id="42646"/>
    </w:p>
    <w:p w14:paraId="4F08292C" w14:textId="5325CDC6" w:rsidR="00AC7176" w:rsidRPr="0077132D" w:rsidDel="00571C70" w:rsidRDefault="0077132D" w:rsidP="0077132D">
      <w:pPr>
        <w:pStyle w:val="BlockComment"/>
        <w:rPr>
          <w:del w:id="42647" w:author="Ramasubramani, Hariharan" w:date="2015-07-20T13:18:00Z"/>
          <w:b/>
        </w:rPr>
      </w:pPr>
      <w:del w:id="42648" w:author="Ramasubramani, Hariharan" w:date="2015-07-20T13:18:00Z">
        <w:r w:rsidRPr="0077132D" w:rsidDel="00571C70">
          <w:rPr>
            <w:b/>
          </w:rPr>
          <w:delText>Form Comments Screen Fig: 5.</w:delText>
        </w:r>
        <w:r w:rsidR="00F616CE" w:rsidDel="00571C70">
          <w:rPr>
            <w:b/>
          </w:rPr>
          <w:delText>f</w:delText>
        </w:r>
        <w:r w:rsidRPr="0077132D" w:rsidDel="00571C70">
          <w:rPr>
            <w:b/>
          </w:rPr>
          <w:delText xml:space="preserve"> Functionality:</w:delText>
        </w:r>
        <w:bookmarkStart w:id="42649" w:name="_Toc425238541"/>
        <w:bookmarkStart w:id="42650" w:name="_Toc425239787"/>
        <w:bookmarkStart w:id="42651" w:name="_Toc425241034"/>
        <w:bookmarkStart w:id="42652" w:name="_Toc425242280"/>
        <w:bookmarkStart w:id="42653" w:name="_Toc425243526"/>
        <w:bookmarkStart w:id="42654" w:name="_Toc425244773"/>
        <w:bookmarkStart w:id="42655" w:name="_Toc425246020"/>
        <w:bookmarkStart w:id="42656" w:name="_Toc425247267"/>
        <w:bookmarkStart w:id="42657" w:name="_Toc425248513"/>
        <w:bookmarkStart w:id="42658" w:name="_Toc425249760"/>
        <w:bookmarkStart w:id="42659" w:name="_Toc425251007"/>
        <w:bookmarkEnd w:id="42649"/>
        <w:bookmarkEnd w:id="42650"/>
        <w:bookmarkEnd w:id="42651"/>
        <w:bookmarkEnd w:id="42652"/>
        <w:bookmarkEnd w:id="42653"/>
        <w:bookmarkEnd w:id="42654"/>
        <w:bookmarkEnd w:id="42655"/>
        <w:bookmarkEnd w:id="42656"/>
        <w:bookmarkEnd w:id="42657"/>
        <w:bookmarkEnd w:id="42658"/>
        <w:bookmarkEnd w:id="42659"/>
      </w:del>
    </w:p>
    <w:p w14:paraId="5F65E11D" w14:textId="6DB7D95B" w:rsidR="00AC7176" w:rsidDel="00571C70" w:rsidRDefault="00AC7176" w:rsidP="00F37483">
      <w:pPr>
        <w:pStyle w:val="BlockComment"/>
        <w:rPr>
          <w:del w:id="42660" w:author="Ramasubramani, Hariharan" w:date="2015-07-20T13:18:00Z"/>
        </w:rPr>
      </w:pPr>
      <w:del w:id="42661" w:author="Ramasubramani, Hariharan" w:date="2015-07-20T13:18:00Z">
        <w:r w:rsidDel="00571C70">
          <w:delText>Comments will be displayed in descending order based on Created Date.</w:delText>
        </w:r>
        <w:bookmarkStart w:id="42662" w:name="_Toc425238542"/>
        <w:bookmarkStart w:id="42663" w:name="_Toc425239788"/>
        <w:bookmarkStart w:id="42664" w:name="_Toc425241035"/>
        <w:bookmarkStart w:id="42665" w:name="_Toc425242281"/>
        <w:bookmarkStart w:id="42666" w:name="_Toc425243527"/>
        <w:bookmarkStart w:id="42667" w:name="_Toc425244774"/>
        <w:bookmarkStart w:id="42668" w:name="_Toc425246021"/>
        <w:bookmarkStart w:id="42669" w:name="_Toc425247268"/>
        <w:bookmarkStart w:id="42670" w:name="_Toc425248514"/>
        <w:bookmarkStart w:id="42671" w:name="_Toc425249761"/>
        <w:bookmarkStart w:id="42672" w:name="_Toc425251008"/>
        <w:bookmarkEnd w:id="42662"/>
        <w:bookmarkEnd w:id="42663"/>
        <w:bookmarkEnd w:id="42664"/>
        <w:bookmarkEnd w:id="42665"/>
        <w:bookmarkEnd w:id="42666"/>
        <w:bookmarkEnd w:id="42667"/>
        <w:bookmarkEnd w:id="42668"/>
        <w:bookmarkEnd w:id="42669"/>
        <w:bookmarkEnd w:id="42670"/>
        <w:bookmarkEnd w:id="42671"/>
        <w:bookmarkEnd w:id="42672"/>
      </w:del>
    </w:p>
    <w:p w14:paraId="68D8C04F" w14:textId="6F5FBE77" w:rsidR="00F37483" w:rsidDel="00571C70" w:rsidRDefault="00F37483" w:rsidP="00F37483">
      <w:pPr>
        <w:pStyle w:val="BlockComment"/>
        <w:rPr>
          <w:del w:id="42673" w:author="Ramasubramani, Hariharan" w:date="2015-07-20T13:18:00Z"/>
        </w:rPr>
      </w:pPr>
      <w:del w:id="42674" w:author="Ramasubramani, Hariharan" w:date="2015-07-20T13:18:00Z">
        <w:r w:rsidRPr="00542C5A" w:rsidDel="00571C70">
          <w:delText xml:space="preserve">Clicking </w:delText>
        </w:r>
        <w:r w:rsidDel="00571C70">
          <w:delText xml:space="preserve">the New Comment </w:delText>
        </w:r>
        <w:r w:rsidRPr="00542C5A" w:rsidDel="00571C70">
          <w:delText>button wi</w:delText>
        </w:r>
        <w:r w:rsidDel="00571C70">
          <w:delText>ll allow a new comment to be entered into the Comment table.</w:delText>
        </w:r>
        <w:bookmarkStart w:id="42675" w:name="_Toc425238543"/>
        <w:bookmarkStart w:id="42676" w:name="_Toc425239789"/>
        <w:bookmarkStart w:id="42677" w:name="_Toc425241036"/>
        <w:bookmarkStart w:id="42678" w:name="_Toc425242282"/>
        <w:bookmarkStart w:id="42679" w:name="_Toc425243528"/>
        <w:bookmarkStart w:id="42680" w:name="_Toc425244775"/>
        <w:bookmarkStart w:id="42681" w:name="_Toc425246022"/>
        <w:bookmarkStart w:id="42682" w:name="_Toc425247269"/>
        <w:bookmarkStart w:id="42683" w:name="_Toc425248515"/>
        <w:bookmarkStart w:id="42684" w:name="_Toc425249762"/>
        <w:bookmarkStart w:id="42685" w:name="_Toc425251009"/>
        <w:bookmarkEnd w:id="42675"/>
        <w:bookmarkEnd w:id="42676"/>
        <w:bookmarkEnd w:id="42677"/>
        <w:bookmarkEnd w:id="42678"/>
        <w:bookmarkEnd w:id="42679"/>
        <w:bookmarkEnd w:id="42680"/>
        <w:bookmarkEnd w:id="42681"/>
        <w:bookmarkEnd w:id="42682"/>
        <w:bookmarkEnd w:id="42683"/>
        <w:bookmarkEnd w:id="42684"/>
        <w:bookmarkEnd w:id="42685"/>
      </w:del>
    </w:p>
    <w:p w14:paraId="641D59C5" w14:textId="00F7E3D3" w:rsidR="000C5B75" w:rsidDel="00571C70" w:rsidRDefault="000C5B75" w:rsidP="00F37483">
      <w:pPr>
        <w:pStyle w:val="BlockComment"/>
        <w:rPr>
          <w:del w:id="42686" w:author="Ramasubramani, Hariharan" w:date="2015-07-20T13:18:00Z"/>
        </w:rPr>
      </w:pPr>
      <w:del w:id="42687" w:author="Ramasubramani, Hariharan" w:date="2015-07-20T13:18:00Z">
        <w:r w:rsidDel="00571C70">
          <w:delText>Clicking the New Comment button will display the N</w:delText>
        </w:r>
        <w:r w:rsidR="00713FBB" w:rsidDel="00571C70">
          <w:delText>ew Comment pop-up screen (Fig: 5</w:delText>
        </w:r>
        <w:r w:rsidDel="00571C70">
          <w:delText>.</w:delText>
        </w:r>
        <w:r w:rsidR="00F616CE" w:rsidDel="00571C70">
          <w:delText>g</w:delText>
        </w:r>
        <w:r w:rsidDel="00571C70">
          <w:delText xml:space="preserve">). </w:delText>
        </w:r>
        <w:bookmarkStart w:id="42688" w:name="_Toc425238544"/>
        <w:bookmarkStart w:id="42689" w:name="_Toc425239790"/>
        <w:bookmarkStart w:id="42690" w:name="_Toc425241037"/>
        <w:bookmarkStart w:id="42691" w:name="_Toc425242283"/>
        <w:bookmarkStart w:id="42692" w:name="_Toc425243529"/>
        <w:bookmarkStart w:id="42693" w:name="_Toc425244776"/>
        <w:bookmarkStart w:id="42694" w:name="_Toc425246023"/>
        <w:bookmarkStart w:id="42695" w:name="_Toc425247270"/>
        <w:bookmarkStart w:id="42696" w:name="_Toc425248516"/>
        <w:bookmarkStart w:id="42697" w:name="_Toc425249763"/>
        <w:bookmarkStart w:id="42698" w:name="_Toc425251010"/>
        <w:bookmarkEnd w:id="42688"/>
        <w:bookmarkEnd w:id="42689"/>
        <w:bookmarkEnd w:id="42690"/>
        <w:bookmarkEnd w:id="42691"/>
        <w:bookmarkEnd w:id="42692"/>
        <w:bookmarkEnd w:id="42693"/>
        <w:bookmarkEnd w:id="42694"/>
        <w:bookmarkEnd w:id="42695"/>
        <w:bookmarkEnd w:id="42696"/>
        <w:bookmarkEnd w:id="42697"/>
        <w:bookmarkEnd w:id="42698"/>
      </w:del>
    </w:p>
    <w:p w14:paraId="5E56819F" w14:textId="2AF094A3" w:rsidR="00F37483" w:rsidDel="00571C70" w:rsidRDefault="00513578" w:rsidP="00F37483">
      <w:pPr>
        <w:pStyle w:val="BlockComment"/>
        <w:rPr>
          <w:del w:id="42699" w:author="Ramasubramani, Hariharan" w:date="2015-07-20T13:18:00Z"/>
        </w:rPr>
      </w:pPr>
      <w:del w:id="42700" w:author="Ramasubramani, Hariharan" w:date="2015-07-20T13:18:00Z">
        <w:r w:rsidDel="00571C70">
          <w:delText>Clicking Done will return the user to the Create Forms Rule screen.</w:delText>
        </w:r>
        <w:bookmarkStart w:id="42701" w:name="_Toc425238545"/>
        <w:bookmarkStart w:id="42702" w:name="_Toc425239791"/>
        <w:bookmarkStart w:id="42703" w:name="_Toc425241038"/>
        <w:bookmarkStart w:id="42704" w:name="_Toc425242284"/>
        <w:bookmarkStart w:id="42705" w:name="_Toc425243530"/>
        <w:bookmarkStart w:id="42706" w:name="_Toc425244777"/>
        <w:bookmarkStart w:id="42707" w:name="_Toc425246024"/>
        <w:bookmarkStart w:id="42708" w:name="_Toc425247271"/>
        <w:bookmarkStart w:id="42709" w:name="_Toc425248517"/>
        <w:bookmarkStart w:id="42710" w:name="_Toc425249764"/>
        <w:bookmarkStart w:id="42711" w:name="_Toc425251011"/>
        <w:bookmarkEnd w:id="42701"/>
        <w:bookmarkEnd w:id="42702"/>
        <w:bookmarkEnd w:id="42703"/>
        <w:bookmarkEnd w:id="42704"/>
        <w:bookmarkEnd w:id="42705"/>
        <w:bookmarkEnd w:id="42706"/>
        <w:bookmarkEnd w:id="42707"/>
        <w:bookmarkEnd w:id="42708"/>
        <w:bookmarkEnd w:id="42709"/>
        <w:bookmarkEnd w:id="42710"/>
        <w:bookmarkEnd w:id="42711"/>
      </w:del>
    </w:p>
    <w:p w14:paraId="54956792" w14:textId="6A82FA31" w:rsidR="00490D49" w:rsidDel="00571C70" w:rsidRDefault="00490D49" w:rsidP="00A977F1">
      <w:pPr>
        <w:pStyle w:val="ListParagraph"/>
        <w:spacing w:after="60"/>
        <w:ind w:left="0" w:firstLine="0"/>
        <w:jc w:val="center"/>
        <w:rPr>
          <w:del w:id="42712" w:author="Ramasubramani, Hariharan" w:date="2015-07-20T13:18:00Z"/>
          <w:rFonts w:cstheme="minorHAnsi"/>
          <w:color w:val="000000" w:themeColor="text1"/>
        </w:rPr>
      </w:pPr>
      <w:bookmarkStart w:id="42713" w:name="_Toc425238546"/>
      <w:bookmarkStart w:id="42714" w:name="_Toc425239792"/>
      <w:bookmarkStart w:id="42715" w:name="_Toc425241039"/>
      <w:bookmarkStart w:id="42716" w:name="_Toc425242285"/>
      <w:bookmarkStart w:id="42717" w:name="_Toc425243531"/>
      <w:bookmarkStart w:id="42718" w:name="_Toc425244778"/>
      <w:bookmarkStart w:id="42719" w:name="_Toc425246025"/>
      <w:bookmarkStart w:id="42720" w:name="_Toc425247272"/>
      <w:bookmarkStart w:id="42721" w:name="_Toc425248518"/>
      <w:bookmarkStart w:id="42722" w:name="_Toc425249765"/>
      <w:bookmarkStart w:id="42723" w:name="_Toc425251012"/>
      <w:bookmarkEnd w:id="42713"/>
      <w:bookmarkEnd w:id="42714"/>
      <w:bookmarkEnd w:id="42715"/>
      <w:bookmarkEnd w:id="42716"/>
      <w:bookmarkEnd w:id="42717"/>
      <w:bookmarkEnd w:id="42718"/>
      <w:bookmarkEnd w:id="42719"/>
      <w:bookmarkEnd w:id="42720"/>
      <w:bookmarkEnd w:id="42721"/>
      <w:bookmarkEnd w:id="42722"/>
      <w:bookmarkEnd w:id="42723"/>
    </w:p>
    <w:p w14:paraId="731663B4" w14:textId="3DC526DB" w:rsidR="00490D49" w:rsidDel="00571C70" w:rsidRDefault="00490D49" w:rsidP="00A977F1">
      <w:pPr>
        <w:pStyle w:val="ListParagraph"/>
        <w:spacing w:after="60"/>
        <w:ind w:left="0" w:firstLine="0"/>
        <w:rPr>
          <w:del w:id="42724" w:author="Ramasubramani, Hariharan" w:date="2015-07-20T13:18:00Z"/>
          <w:rFonts w:cstheme="minorHAnsi"/>
          <w:color w:val="000000" w:themeColor="text1"/>
        </w:rPr>
      </w:pPr>
      <w:bookmarkStart w:id="42725" w:name="_Toc425238547"/>
      <w:bookmarkStart w:id="42726" w:name="_Toc425239793"/>
      <w:bookmarkStart w:id="42727" w:name="_Toc425241040"/>
      <w:bookmarkStart w:id="42728" w:name="_Toc425242286"/>
      <w:bookmarkStart w:id="42729" w:name="_Toc425243532"/>
      <w:bookmarkStart w:id="42730" w:name="_Toc425244779"/>
      <w:bookmarkStart w:id="42731" w:name="_Toc425246026"/>
      <w:bookmarkStart w:id="42732" w:name="_Toc425247273"/>
      <w:bookmarkStart w:id="42733" w:name="_Toc425248519"/>
      <w:bookmarkStart w:id="42734" w:name="_Toc425249766"/>
      <w:bookmarkStart w:id="42735" w:name="_Toc425251013"/>
      <w:bookmarkEnd w:id="42725"/>
      <w:bookmarkEnd w:id="42726"/>
      <w:bookmarkEnd w:id="42727"/>
      <w:bookmarkEnd w:id="42728"/>
      <w:bookmarkEnd w:id="42729"/>
      <w:bookmarkEnd w:id="42730"/>
      <w:bookmarkEnd w:id="42731"/>
      <w:bookmarkEnd w:id="42732"/>
      <w:bookmarkEnd w:id="42733"/>
      <w:bookmarkEnd w:id="42734"/>
      <w:bookmarkEnd w:id="42735"/>
    </w:p>
    <w:p w14:paraId="3125135B" w14:textId="4F707F77" w:rsidR="00490D49" w:rsidDel="00571C70" w:rsidRDefault="00490D49" w:rsidP="00A977F1">
      <w:pPr>
        <w:pStyle w:val="Note"/>
        <w:shd w:val="clear" w:color="auto" w:fill="FFC000"/>
        <w:rPr>
          <w:del w:id="42736" w:author="Ramasubramani, Hariharan" w:date="2015-07-20T13:18:00Z"/>
        </w:rPr>
      </w:pPr>
      <w:del w:id="42737" w:author="Ramasubramani, Hariharan" w:date="2015-07-20T13:18:00Z">
        <w:r w:rsidDel="00571C70">
          <w:delText>Note: Based on feedback, the field order should be changed. “Revision Date” should immediately follow “Form #”.</w:delText>
        </w:r>
        <w:bookmarkStart w:id="42738" w:name="_Toc425238548"/>
        <w:bookmarkStart w:id="42739" w:name="_Toc425239794"/>
        <w:bookmarkStart w:id="42740" w:name="_Toc425241041"/>
        <w:bookmarkStart w:id="42741" w:name="_Toc425242287"/>
        <w:bookmarkStart w:id="42742" w:name="_Toc425243533"/>
        <w:bookmarkStart w:id="42743" w:name="_Toc425244780"/>
        <w:bookmarkStart w:id="42744" w:name="_Toc425246027"/>
        <w:bookmarkStart w:id="42745" w:name="_Toc425247274"/>
        <w:bookmarkStart w:id="42746" w:name="_Toc425248520"/>
        <w:bookmarkStart w:id="42747" w:name="_Toc425249767"/>
        <w:bookmarkStart w:id="42748" w:name="_Toc425251014"/>
        <w:bookmarkEnd w:id="42738"/>
        <w:bookmarkEnd w:id="42739"/>
        <w:bookmarkEnd w:id="42740"/>
        <w:bookmarkEnd w:id="42741"/>
        <w:bookmarkEnd w:id="42742"/>
        <w:bookmarkEnd w:id="42743"/>
        <w:bookmarkEnd w:id="42744"/>
        <w:bookmarkEnd w:id="42745"/>
        <w:bookmarkEnd w:id="42746"/>
        <w:bookmarkEnd w:id="42747"/>
        <w:bookmarkEnd w:id="42748"/>
      </w:del>
    </w:p>
    <w:p w14:paraId="352C42D8" w14:textId="5C96538B" w:rsidR="00713FBB" w:rsidDel="00571C70" w:rsidRDefault="009050C7" w:rsidP="00A977F1">
      <w:pPr>
        <w:pStyle w:val="ListParagraph"/>
        <w:spacing w:after="60"/>
        <w:ind w:left="0" w:firstLine="0"/>
        <w:jc w:val="center"/>
        <w:rPr>
          <w:del w:id="42749" w:author="Ramasubramani, Hariharan" w:date="2015-07-20T13:18:00Z"/>
          <w:rFonts w:cstheme="minorHAnsi"/>
          <w:color w:val="000000" w:themeColor="text1"/>
        </w:rPr>
      </w:pPr>
      <w:ins w:id="42750" w:author="Hariharan Ramasubramani" w:date="2015-03-11T13:16:00Z">
        <w:del w:id="42751" w:author="Ramasubramani, Hariharan" w:date="2015-07-20T13:18:00Z">
          <w:r w:rsidDel="00571C70">
            <w:rPr>
              <w:noProof/>
            </w:rPr>
            <w:drawing>
              <wp:inline distT="0" distB="0" distL="0" distR="0" wp14:anchorId="3E09A470" wp14:editId="12F63E8C">
                <wp:extent cx="3848735" cy="2298065"/>
                <wp:effectExtent l="0" t="0" r="0" b="698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848735" cy="2298065"/>
                        </a:xfrm>
                        <a:prstGeom prst="rect">
                          <a:avLst/>
                        </a:prstGeom>
                        <a:noFill/>
                        <a:ln>
                          <a:noFill/>
                        </a:ln>
                      </pic:spPr>
                    </pic:pic>
                  </a:graphicData>
                </a:graphic>
              </wp:inline>
            </w:drawing>
          </w:r>
        </w:del>
      </w:ins>
      <w:del w:id="42752" w:author="Ramasubramani, Hariharan" w:date="2015-07-20T13:18:00Z">
        <w:r w:rsidR="00713FBB" w:rsidRPr="00A977F1" w:rsidDel="00571C70">
          <w:rPr>
            <w:rFonts w:cstheme="minorHAnsi"/>
            <w:noProof/>
            <w:color w:val="000000" w:themeColor="text1"/>
          </w:rPr>
          <w:drawing>
            <wp:inline distT="0" distB="0" distL="0" distR="0" wp14:anchorId="27CF5625" wp14:editId="688E4A2B">
              <wp:extent cx="4284921" cy="2583712"/>
              <wp:effectExtent l="19050" t="19050" r="20955" b="2667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Comment.png"/>
                      <pic:cNvPicPr/>
                    </pic:nvPicPr>
                    <pic:blipFill>
                      <a:blip r:embed="rId82">
                        <a:extLst>
                          <a:ext uri="{28A0092B-C50C-407E-A947-70E740481C1C}">
                            <a14:useLocalDpi xmlns:a14="http://schemas.microsoft.com/office/drawing/2010/main" val="0"/>
                          </a:ext>
                        </a:extLst>
                      </a:blip>
                      <a:stretch>
                        <a:fillRect/>
                      </a:stretch>
                    </pic:blipFill>
                    <pic:spPr>
                      <a:xfrm>
                        <a:off x="0" y="0"/>
                        <a:ext cx="4286250" cy="2584513"/>
                      </a:xfrm>
                      <a:prstGeom prst="rect">
                        <a:avLst/>
                      </a:prstGeom>
                      <a:ln>
                        <a:solidFill>
                          <a:schemeClr val="accent1"/>
                        </a:solidFill>
                      </a:ln>
                    </pic:spPr>
                  </pic:pic>
                </a:graphicData>
              </a:graphic>
            </wp:inline>
          </w:drawing>
        </w:r>
        <w:bookmarkStart w:id="42753" w:name="_Toc425238549"/>
        <w:bookmarkStart w:id="42754" w:name="_Toc425239795"/>
        <w:bookmarkStart w:id="42755" w:name="_Toc425241042"/>
        <w:bookmarkStart w:id="42756" w:name="_Toc425242288"/>
        <w:bookmarkStart w:id="42757" w:name="_Toc425243534"/>
        <w:bookmarkStart w:id="42758" w:name="_Toc425244781"/>
        <w:bookmarkStart w:id="42759" w:name="_Toc425246028"/>
        <w:bookmarkStart w:id="42760" w:name="_Toc425247275"/>
        <w:bookmarkStart w:id="42761" w:name="_Toc425248521"/>
        <w:bookmarkStart w:id="42762" w:name="_Toc425249768"/>
        <w:bookmarkStart w:id="42763" w:name="_Toc425251015"/>
        <w:bookmarkEnd w:id="42753"/>
        <w:bookmarkEnd w:id="42754"/>
        <w:bookmarkEnd w:id="42755"/>
        <w:bookmarkEnd w:id="42756"/>
        <w:bookmarkEnd w:id="42757"/>
        <w:bookmarkEnd w:id="42758"/>
        <w:bookmarkEnd w:id="42759"/>
        <w:bookmarkEnd w:id="42760"/>
        <w:bookmarkEnd w:id="42761"/>
        <w:bookmarkEnd w:id="42762"/>
        <w:bookmarkEnd w:id="42763"/>
      </w:del>
    </w:p>
    <w:p w14:paraId="5B1E20A5" w14:textId="38619A38" w:rsidR="00713FBB" w:rsidRPr="00A977F1" w:rsidDel="00571C70" w:rsidRDefault="00713FBB" w:rsidP="00A977F1">
      <w:pPr>
        <w:spacing w:after="60"/>
        <w:ind w:left="3600" w:firstLine="720"/>
        <w:rPr>
          <w:del w:id="42764" w:author="Ramasubramani, Hariharan" w:date="2015-07-20T13:18:00Z"/>
          <w:rFonts w:cstheme="minorHAnsi"/>
          <w:color w:val="000000" w:themeColor="text1"/>
        </w:rPr>
      </w:pPr>
      <w:del w:id="42765" w:author="Ramasubramani, Hariharan" w:date="2015-07-20T13:18:00Z">
        <w:r w:rsidRPr="00A977F1" w:rsidDel="00571C70">
          <w:rPr>
            <w:rFonts w:cstheme="minorHAnsi"/>
            <w:color w:val="000000" w:themeColor="text1"/>
          </w:rPr>
          <w:delText>Fig: 5.</w:delText>
        </w:r>
        <w:r w:rsidR="00F616CE" w:rsidDel="00571C70">
          <w:rPr>
            <w:rFonts w:cstheme="minorHAnsi"/>
            <w:color w:val="000000" w:themeColor="text1"/>
          </w:rPr>
          <w:delText>g</w:delText>
        </w:r>
        <w:r w:rsidRPr="00A977F1" w:rsidDel="00571C70">
          <w:rPr>
            <w:rFonts w:cstheme="minorHAnsi"/>
            <w:color w:val="000000" w:themeColor="text1"/>
          </w:rPr>
          <w:delText xml:space="preserve"> – New Comment Screen</w:delText>
        </w:r>
        <w:bookmarkStart w:id="42766" w:name="_Toc425238550"/>
        <w:bookmarkStart w:id="42767" w:name="_Toc425239796"/>
        <w:bookmarkStart w:id="42768" w:name="_Toc425241043"/>
        <w:bookmarkStart w:id="42769" w:name="_Toc425242289"/>
        <w:bookmarkStart w:id="42770" w:name="_Toc425243535"/>
        <w:bookmarkStart w:id="42771" w:name="_Toc425244782"/>
        <w:bookmarkStart w:id="42772" w:name="_Toc425246029"/>
        <w:bookmarkStart w:id="42773" w:name="_Toc425247276"/>
        <w:bookmarkStart w:id="42774" w:name="_Toc425248522"/>
        <w:bookmarkStart w:id="42775" w:name="_Toc425249769"/>
        <w:bookmarkStart w:id="42776" w:name="_Toc425251016"/>
        <w:bookmarkEnd w:id="42766"/>
        <w:bookmarkEnd w:id="42767"/>
        <w:bookmarkEnd w:id="42768"/>
        <w:bookmarkEnd w:id="42769"/>
        <w:bookmarkEnd w:id="42770"/>
        <w:bookmarkEnd w:id="42771"/>
        <w:bookmarkEnd w:id="42772"/>
        <w:bookmarkEnd w:id="42773"/>
        <w:bookmarkEnd w:id="42774"/>
        <w:bookmarkEnd w:id="42775"/>
        <w:bookmarkEnd w:id="42776"/>
      </w:del>
    </w:p>
    <w:p w14:paraId="7D749067" w14:textId="5208901C" w:rsidR="00F0473E" w:rsidDel="00571C70" w:rsidRDefault="00F0473E" w:rsidP="00F0473E">
      <w:pPr>
        <w:pStyle w:val="BlockComment"/>
        <w:rPr>
          <w:del w:id="42777" w:author="Ramasubramani, Hariharan" w:date="2015-07-20T13:18:00Z"/>
        </w:rPr>
      </w:pPr>
      <w:del w:id="42778" w:author="Ramasubramani, Hariharan" w:date="2015-07-20T13:18:00Z">
        <w:r w:rsidDel="00571C70">
          <w:delText>Clicking Save will save the new comment and return the user to the Form Comments screen</w:delText>
        </w:r>
        <w:bookmarkStart w:id="42779" w:name="_Toc425238551"/>
        <w:bookmarkStart w:id="42780" w:name="_Toc425239797"/>
        <w:bookmarkStart w:id="42781" w:name="_Toc425241044"/>
        <w:bookmarkStart w:id="42782" w:name="_Toc425242290"/>
        <w:bookmarkStart w:id="42783" w:name="_Toc425243536"/>
        <w:bookmarkStart w:id="42784" w:name="_Toc425244783"/>
        <w:bookmarkStart w:id="42785" w:name="_Toc425246030"/>
        <w:bookmarkStart w:id="42786" w:name="_Toc425247277"/>
        <w:bookmarkStart w:id="42787" w:name="_Toc425248523"/>
        <w:bookmarkStart w:id="42788" w:name="_Toc425249770"/>
        <w:bookmarkStart w:id="42789" w:name="_Toc425251017"/>
        <w:bookmarkEnd w:id="42779"/>
        <w:bookmarkEnd w:id="42780"/>
        <w:bookmarkEnd w:id="42781"/>
        <w:bookmarkEnd w:id="42782"/>
        <w:bookmarkEnd w:id="42783"/>
        <w:bookmarkEnd w:id="42784"/>
        <w:bookmarkEnd w:id="42785"/>
        <w:bookmarkEnd w:id="42786"/>
        <w:bookmarkEnd w:id="42787"/>
        <w:bookmarkEnd w:id="42788"/>
        <w:bookmarkEnd w:id="42789"/>
      </w:del>
    </w:p>
    <w:p w14:paraId="04606D58" w14:textId="21CDBF40" w:rsidR="00F0473E" w:rsidDel="00571C70" w:rsidRDefault="00F0473E" w:rsidP="00F0473E">
      <w:pPr>
        <w:pStyle w:val="BlockComment"/>
        <w:rPr>
          <w:del w:id="42790" w:author="Ramasubramani, Hariharan" w:date="2015-07-20T13:18:00Z"/>
        </w:rPr>
      </w:pPr>
      <w:del w:id="42791" w:author="Ramasubramani, Hariharan" w:date="2015-07-20T13:18:00Z">
        <w:r w:rsidRPr="00542C5A" w:rsidDel="00571C70">
          <w:delText>If Cancel is clicked and there are any unsaved changes an alert will displayed</w:delText>
        </w:r>
        <w:r w:rsidDel="00571C70">
          <w:delText xml:space="preserve"> ( Fig: 5.i)</w:delText>
        </w:r>
        <w:bookmarkStart w:id="42792" w:name="_Toc425238552"/>
        <w:bookmarkStart w:id="42793" w:name="_Toc425239798"/>
        <w:bookmarkStart w:id="42794" w:name="_Toc425241045"/>
        <w:bookmarkStart w:id="42795" w:name="_Toc425242291"/>
        <w:bookmarkStart w:id="42796" w:name="_Toc425243537"/>
        <w:bookmarkStart w:id="42797" w:name="_Toc425244784"/>
        <w:bookmarkStart w:id="42798" w:name="_Toc425246031"/>
        <w:bookmarkStart w:id="42799" w:name="_Toc425247278"/>
        <w:bookmarkStart w:id="42800" w:name="_Toc425248524"/>
        <w:bookmarkStart w:id="42801" w:name="_Toc425249771"/>
        <w:bookmarkStart w:id="42802" w:name="_Toc425251018"/>
        <w:bookmarkEnd w:id="42792"/>
        <w:bookmarkEnd w:id="42793"/>
        <w:bookmarkEnd w:id="42794"/>
        <w:bookmarkEnd w:id="42795"/>
        <w:bookmarkEnd w:id="42796"/>
        <w:bookmarkEnd w:id="42797"/>
        <w:bookmarkEnd w:id="42798"/>
        <w:bookmarkEnd w:id="42799"/>
        <w:bookmarkEnd w:id="42800"/>
        <w:bookmarkEnd w:id="42801"/>
        <w:bookmarkEnd w:id="42802"/>
      </w:del>
    </w:p>
    <w:p w14:paraId="6C353269" w14:textId="61C67B09" w:rsidR="00A065E9" w:rsidDel="00C66FC3" w:rsidRDefault="00A065E9" w:rsidP="00C632A9">
      <w:pPr>
        <w:pStyle w:val="ListParagraph"/>
        <w:spacing w:after="60"/>
        <w:ind w:left="2059" w:firstLine="101"/>
        <w:rPr>
          <w:del w:id="42803" w:author="Ramasubramani, Hariharan" w:date="2015-07-20T17:26:00Z"/>
          <w:rFonts w:cstheme="minorHAnsi"/>
          <w:color w:val="000000" w:themeColor="text1"/>
        </w:rPr>
      </w:pPr>
      <w:bookmarkStart w:id="42804" w:name="_Toc425238553"/>
      <w:bookmarkStart w:id="42805" w:name="_Toc425239799"/>
      <w:bookmarkStart w:id="42806" w:name="_Toc425241046"/>
      <w:bookmarkStart w:id="42807" w:name="_Toc425242292"/>
      <w:bookmarkStart w:id="42808" w:name="_Toc425243538"/>
      <w:bookmarkStart w:id="42809" w:name="_Toc425244785"/>
      <w:bookmarkStart w:id="42810" w:name="_Toc425246032"/>
      <w:bookmarkStart w:id="42811" w:name="_Toc425247279"/>
      <w:bookmarkStart w:id="42812" w:name="_Toc425248525"/>
      <w:bookmarkStart w:id="42813" w:name="_Toc425249772"/>
      <w:bookmarkStart w:id="42814" w:name="_Toc425251019"/>
      <w:bookmarkEnd w:id="42804"/>
      <w:bookmarkEnd w:id="42805"/>
      <w:bookmarkEnd w:id="42806"/>
      <w:bookmarkEnd w:id="42807"/>
      <w:bookmarkEnd w:id="42808"/>
      <w:bookmarkEnd w:id="42809"/>
      <w:bookmarkEnd w:id="42810"/>
      <w:bookmarkEnd w:id="42811"/>
      <w:bookmarkEnd w:id="42812"/>
      <w:bookmarkEnd w:id="42813"/>
      <w:bookmarkEnd w:id="42814"/>
    </w:p>
    <w:p w14:paraId="3513EC99" w14:textId="166AE1D0" w:rsidR="00467C3F" w:rsidDel="00C66FC3" w:rsidRDefault="00467C3F" w:rsidP="00467C3F">
      <w:pPr>
        <w:pStyle w:val="ListParagraph"/>
        <w:spacing w:after="60"/>
        <w:ind w:left="0" w:firstLine="0"/>
        <w:rPr>
          <w:del w:id="42815" w:author="Ramasubramani, Hariharan" w:date="2015-07-20T17:26:00Z"/>
          <w:rFonts w:cstheme="minorHAnsi"/>
          <w:color w:val="000000" w:themeColor="text1"/>
        </w:rPr>
      </w:pPr>
      <w:bookmarkStart w:id="42816" w:name="_Toc425238554"/>
      <w:bookmarkStart w:id="42817" w:name="_Toc425239800"/>
      <w:bookmarkStart w:id="42818" w:name="_Toc425241047"/>
      <w:bookmarkStart w:id="42819" w:name="_Toc425242293"/>
      <w:bookmarkStart w:id="42820" w:name="_Toc425243539"/>
      <w:bookmarkStart w:id="42821" w:name="_Toc425244786"/>
      <w:bookmarkStart w:id="42822" w:name="_Toc425246033"/>
      <w:bookmarkStart w:id="42823" w:name="_Toc425247280"/>
      <w:bookmarkStart w:id="42824" w:name="_Toc425248526"/>
      <w:bookmarkStart w:id="42825" w:name="_Toc425249773"/>
      <w:bookmarkStart w:id="42826" w:name="_Toc425251020"/>
      <w:bookmarkEnd w:id="42816"/>
      <w:bookmarkEnd w:id="42817"/>
      <w:bookmarkEnd w:id="42818"/>
      <w:bookmarkEnd w:id="42819"/>
      <w:bookmarkEnd w:id="42820"/>
      <w:bookmarkEnd w:id="42821"/>
      <w:bookmarkEnd w:id="42822"/>
      <w:bookmarkEnd w:id="42823"/>
      <w:bookmarkEnd w:id="42824"/>
      <w:bookmarkEnd w:id="42825"/>
      <w:bookmarkEnd w:id="42826"/>
    </w:p>
    <w:p w14:paraId="08BB557A" w14:textId="5E79194B" w:rsidR="00467C3F" w:rsidDel="00C66FC3" w:rsidRDefault="00467C3F" w:rsidP="00467C3F">
      <w:pPr>
        <w:pStyle w:val="ListParagraph"/>
        <w:spacing w:after="60"/>
        <w:ind w:left="0" w:firstLine="0"/>
        <w:rPr>
          <w:del w:id="42827" w:author="Ramasubramani, Hariharan" w:date="2015-07-20T17:26:00Z"/>
          <w:rFonts w:cstheme="minorHAnsi"/>
          <w:color w:val="000000" w:themeColor="text1"/>
        </w:rPr>
      </w:pPr>
      <w:del w:id="42828" w:author="Ramasubramani, Hariharan" w:date="2015-07-20T17:26:00Z">
        <w:r w:rsidDel="00C66FC3">
          <w:rPr>
            <w:rFonts w:cstheme="minorHAnsi"/>
            <w:noProof/>
            <w:color w:val="000000" w:themeColor="text1"/>
          </w:rPr>
          <w:drawing>
            <wp:inline distT="0" distB="0" distL="0" distR="0" wp14:anchorId="385DFBC3" wp14:editId="4812C908">
              <wp:extent cx="6858000" cy="5340350"/>
              <wp:effectExtent l="19050" t="19050" r="19050" b="1270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ms Module.png"/>
                      <pic:cNvPicPr/>
                    </pic:nvPicPr>
                    <pic:blipFill>
                      <a:blip r:embed="rId83">
                        <a:extLst>
                          <a:ext uri="{28A0092B-C50C-407E-A947-70E740481C1C}">
                            <a14:useLocalDpi xmlns:a14="http://schemas.microsoft.com/office/drawing/2010/main" val="0"/>
                          </a:ext>
                        </a:extLst>
                      </a:blip>
                      <a:stretch>
                        <a:fillRect/>
                      </a:stretch>
                    </pic:blipFill>
                    <pic:spPr>
                      <a:xfrm>
                        <a:off x="0" y="0"/>
                        <a:ext cx="6858000" cy="5340350"/>
                      </a:xfrm>
                      <a:prstGeom prst="rect">
                        <a:avLst/>
                      </a:prstGeom>
                      <a:ln>
                        <a:solidFill>
                          <a:schemeClr val="accent1"/>
                        </a:solidFill>
                      </a:ln>
                    </pic:spPr>
                  </pic:pic>
                </a:graphicData>
              </a:graphic>
            </wp:inline>
          </w:drawing>
        </w:r>
        <w:bookmarkStart w:id="42829" w:name="_Toc425238555"/>
        <w:bookmarkStart w:id="42830" w:name="_Toc425239801"/>
        <w:bookmarkStart w:id="42831" w:name="_Toc425241048"/>
        <w:bookmarkStart w:id="42832" w:name="_Toc425242294"/>
        <w:bookmarkStart w:id="42833" w:name="_Toc425243540"/>
        <w:bookmarkStart w:id="42834" w:name="_Toc425244787"/>
        <w:bookmarkStart w:id="42835" w:name="_Toc425246034"/>
        <w:bookmarkStart w:id="42836" w:name="_Toc425247281"/>
        <w:bookmarkStart w:id="42837" w:name="_Toc425248527"/>
        <w:bookmarkStart w:id="42838" w:name="_Toc425249774"/>
        <w:bookmarkStart w:id="42839" w:name="_Toc425251021"/>
        <w:bookmarkEnd w:id="42829"/>
        <w:bookmarkEnd w:id="42830"/>
        <w:bookmarkEnd w:id="42831"/>
        <w:bookmarkEnd w:id="42832"/>
        <w:bookmarkEnd w:id="42833"/>
        <w:bookmarkEnd w:id="42834"/>
        <w:bookmarkEnd w:id="42835"/>
        <w:bookmarkEnd w:id="42836"/>
        <w:bookmarkEnd w:id="42837"/>
        <w:bookmarkEnd w:id="42838"/>
        <w:bookmarkEnd w:id="42839"/>
      </w:del>
    </w:p>
    <w:p w14:paraId="32F60D1B" w14:textId="69959020" w:rsidR="00C21E33" w:rsidRPr="00EF1CCB" w:rsidDel="00C66FC3" w:rsidRDefault="00B02B1E" w:rsidP="00EF1CCB">
      <w:pPr>
        <w:pStyle w:val="ListParagraph"/>
        <w:spacing w:after="60"/>
        <w:ind w:left="0" w:firstLine="0"/>
        <w:jc w:val="center"/>
        <w:rPr>
          <w:del w:id="42840" w:author="Ramasubramani, Hariharan" w:date="2015-07-20T17:26:00Z"/>
          <w:rFonts w:cstheme="minorHAnsi"/>
          <w:color w:val="000000" w:themeColor="text1"/>
        </w:rPr>
      </w:pPr>
      <w:del w:id="42841" w:author="Ramasubramani, Hariharan" w:date="2015-07-20T17:26:00Z">
        <w:r w:rsidDel="00C66FC3">
          <w:rPr>
            <w:rFonts w:cstheme="minorHAnsi"/>
            <w:color w:val="000000" w:themeColor="text1"/>
          </w:rPr>
          <w:delText>Fig:</w:delText>
        </w:r>
        <w:r w:rsidR="0077132D" w:rsidDel="00C66FC3">
          <w:rPr>
            <w:rFonts w:cstheme="minorHAnsi"/>
            <w:color w:val="000000" w:themeColor="text1"/>
          </w:rPr>
          <w:delText xml:space="preserve"> 5.</w:delText>
        </w:r>
        <w:r w:rsidR="00F616CE" w:rsidDel="00C66FC3">
          <w:rPr>
            <w:rFonts w:cstheme="minorHAnsi"/>
            <w:color w:val="000000" w:themeColor="text1"/>
          </w:rPr>
          <w:delText>h</w:delText>
        </w:r>
        <w:r w:rsidDel="00C66FC3">
          <w:rPr>
            <w:rFonts w:cstheme="minorHAnsi"/>
            <w:color w:val="000000" w:themeColor="text1"/>
          </w:rPr>
          <w:delText xml:space="preserve"> - Forms Module Data Screen</w:delText>
        </w:r>
        <w:bookmarkStart w:id="42842" w:name="_Toc425238556"/>
        <w:bookmarkStart w:id="42843" w:name="_Toc425239802"/>
        <w:bookmarkStart w:id="42844" w:name="_Toc425241049"/>
        <w:bookmarkStart w:id="42845" w:name="_Toc425242295"/>
        <w:bookmarkStart w:id="42846" w:name="_Toc425243541"/>
        <w:bookmarkStart w:id="42847" w:name="_Toc425244788"/>
        <w:bookmarkStart w:id="42848" w:name="_Toc425246035"/>
        <w:bookmarkStart w:id="42849" w:name="_Toc425247282"/>
        <w:bookmarkStart w:id="42850" w:name="_Toc425248528"/>
        <w:bookmarkStart w:id="42851" w:name="_Toc425249775"/>
        <w:bookmarkStart w:id="42852" w:name="_Toc425251022"/>
        <w:bookmarkEnd w:id="42842"/>
        <w:bookmarkEnd w:id="42843"/>
        <w:bookmarkEnd w:id="42844"/>
        <w:bookmarkEnd w:id="42845"/>
        <w:bookmarkEnd w:id="42846"/>
        <w:bookmarkEnd w:id="42847"/>
        <w:bookmarkEnd w:id="42848"/>
        <w:bookmarkEnd w:id="42849"/>
        <w:bookmarkEnd w:id="42850"/>
        <w:bookmarkEnd w:id="42851"/>
        <w:bookmarkEnd w:id="42852"/>
      </w:del>
    </w:p>
    <w:p w14:paraId="131FCEA5" w14:textId="2AD9C583" w:rsidR="0077132D" w:rsidRPr="0077132D" w:rsidDel="00C66FC3" w:rsidRDefault="0077132D" w:rsidP="0077132D">
      <w:pPr>
        <w:pStyle w:val="BlockComment"/>
        <w:rPr>
          <w:del w:id="42853" w:author="Ramasubramani, Hariharan" w:date="2015-07-20T17:26:00Z"/>
          <w:b/>
        </w:rPr>
      </w:pPr>
      <w:del w:id="42854" w:author="Ramasubramani, Hariharan" w:date="2015-07-20T17:26:00Z">
        <w:r w:rsidRPr="0077132D" w:rsidDel="00C66FC3">
          <w:rPr>
            <w:b/>
          </w:rPr>
          <w:delText xml:space="preserve">Forms </w:delText>
        </w:r>
        <w:r w:rsidDel="00C66FC3">
          <w:rPr>
            <w:b/>
          </w:rPr>
          <w:delText xml:space="preserve">Module Data </w:delText>
        </w:r>
        <w:r w:rsidRPr="0077132D" w:rsidDel="00C66FC3">
          <w:rPr>
            <w:b/>
          </w:rPr>
          <w:delText>Scr</w:delText>
        </w:r>
        <w:r w:rsidDel="00C66FC3">
          <w:rPr>
            <w:b/>
          </w:rPr>
          <w:delText>een Fig: 5.</w:delText>
        </w:r>
        <w:r w:rsidR="00F616CE" w:rsidDel="00C66FC3">
          <w:rPr>
            <w:b/>
          </w:rPr>
          <w:delText>h</w:delText>
        </w:r>
        <w:r w:rsidRPr="0077132D" w:rsidDel="00C66FC3">
          <w:rPr>
            <w:b/>
          </w:rPr>
          <w:delText xml:space="preserve"> Functionality:</w:delText>
        </w:r>
        <w:bookmarkStart w:id="42855" w:name="_Toc425238557"/>
        <w:bookmarkStart w:id="42856" w:name="_Toc425239803"/>
        <w:bookmarkStart w:id="42857" w:name="_Toc425241050"/>
        <w:bookmarkStart w:id="42858" w:name="_Toc425242296"/>
        <w:bookmarkStart w:id="42859" w:name="_Toc425243542"/>
        <w:bookmarkStart w:id="42860" w:name="_Toc425244789"/>
        <w:bookmarkStart w:id="42861" w:name="_Toc425246036"/>
        <w:bookmarkStart w:id="42862" w:name="_Toc425247283"/>
        <w:bookmarkStart w:id="42863" w:name="_Toc425248529"/>
        <w:bookmarkStart w:id="42864" w:name="_Toc425249776"/>
        <w:bookmarkStart w:id="42865" w:name="_Toc425251023"/>
        <w:bookmarkEnd w:id="42855"/>
        <w:bookmarkEnd w:id="42856"/>
        <w:bookmarkEnd w:id="42857"/>
        <w:bookmarkEnd w:id="42858"/>
        <w:bookmarkEnd w:id="42859"/>
        <w:bookmarkEnd w:id="42860"/>
        <w:bookmarkEnd w:id="42861"/>
        <w:bookmarkEnd w:id="42862"/>
        <w:bookmarkEnd w:id="42863"/>
        <w:bookmarkEnd w:id="42864"/>
        <w:bookmarkEnd w:id="42865"/>
      </w:del>
    </w:p>
    <w:p w14:paraId="061E9549" w14:textId="55AF7865" w:rsidR="001848F2" w:rsidDel="00C66FC3" w:rsidRDefault="0054723A" w:rsidP="00F94DFB">
      <w:pPr>
        <w:pStyle w:val="BlockComment"/>
        <w:rPr>
          <w:del w:id="42866" w:author="Ramasubramani, Hariharan" w:date="2015-07-20T17:26:00Z"/>
        </w:rPr>
      </w:pPr>
      <w:del w:id="42867" w:author="Ramasubramani, Hariharan" w:date="2015-07-20T17:26:00Z">
        <w:r w:rsidRPr="00542C5A" w:rsidDel="00C66FC3">
          <w:delText xml:space="preserve">Clicking the Forms Module Data button </w:delText>
        </w:r>
        <w:r w:rsidR="00B30513" w:rsidDel="00C66FC3">
          <w:delText>on the</w:delText>
        </w:r>
        <w:r w:rsidR="006A4F8A" w:rsidDel="00C66FC3">
          <w:delText xml:space="preserve"> Create Forms Rule Screen (Fig: 5.a</w:delText>
        </w:r>
        <w:r w:rsidR="00B30513" w:rsidDel="00C66FC3">
          <w:delText xml:space="preserve">) </w:delText>
        </w:r>
        <w:r w:rsidRPr="00542C5A" w:rsidDel="00C66FC3">
          <w:delText xml:space="preserve">will </w:delText>
        </w:r>
        <w:r w:rsidR="00F46AFF" w:rsidRPr="00542C5A" w:rsidDel="00C66FC3">
          <w:delText>display the Forms Module Data screen and allow the user to add Module D</w:delText>
        </w:r>
        <w:r w:rsidRPr="00542C5A" w:rsidDel="00C66FC3">
          <w:delText>ata to the F</w:delText>
        </w:r>
        <w:r w:rsidR="00F94DFB" w:rsidDel="00C66FC3">
          <w:delText>orm.</w:delText>
        </w:r>
        <w:bookmarkStart w:id="42868" w:name="_Toc425238558"/>
        <w:bookmarkStart w:id="42869" w:name="_Toc425239804"/>
        <w:bookmarkStart w:id="42870" w:name="_Toc425241051"/>
        <w:bookmarkStart w:id="42871" w:name="_Toc425242297"/>
        <w:bookmarkStart w:id="42872" w:name="_Toc425243543"/>
        <w:bookmarkStart w:id="42873" w:name="_Toc425244790"/>
        <w:bookmarkStart w:id="42874" w:name="_Toc425246037"/>
        <w:bookmarkStart w:id="42875" w:name="_Toc425247284"/>
        <w:bookmarkStart w:id="42876" w:name="_Toc425248530"/>
        <w:bookmarkStart w:id="42877" w:name="_Toc425249777"/>
        <w:bookmarkStart w:id="42878" w:name="_Toc425251024"/>
        <w:bookmarkEnd w:id="42868"/>
        <w:bookmarkEnd w:id="42869"/>
        <w:bookmarkEnd w:id="42870"/>
        <w:bookmarkEnd w:id="42871"/>
        <w:bookmarkEnd w:id="42872"/>
        <w:bookmarkEnd w:id="42873"/>
        <w:bookmarkEnd w:id="42874"/>
        <w:bookmarkEnd w:id="42875"/>
        <w:bookmarkEnd w:id="42876"/>
        <w:bookmarkEnd w:id="42877"/>
        <w:bookmarkEnd w:id="42878"/>
      </w:del>
    </w:p>
    <w:p w14:paraId="0027D186" w14:textId="47AAA218" w:rsidR="001848F2" w:rsidDel="00C66FC3" w:rsidRDefault="001848F2" w:rsidP="00F94DFB">
      <w:pPr>
        <w:pStyle w:val="BlockComment"/>
        <w:rPr>
          <w:del w:id="42879" w:author="Ramasubramani, Hariharan" w:date="2015-07-20T17:26:00Z"/>
        </w:rPr>
      </w:pPr>
      <w:del w:id="42880" w:author="Ramasubramani, Hariharan" w:date="2015-07-20T17:26:00Z">
        <w:r w:rsidDel="00C66FC3">
          <w:delText>Clicking a row in the table will populate the fields below the table.</w:delText>
        </w:r>
        <w:bookmarkStart w:id="42881" w:name="_Toc425238559"/>
        <w:bookmarkStart w:id="42882" w:name="_Toc425239805"/>
        <w:bookmarkStart w:id="42883" w:name="_Toc425241052"/>
        <w:bookmarkStart w:id="42884" w:name="_Toc425242298"/>
        <w:bookmarkStart w:id="42885" w:name="_Toc425243544"/>
        <w:bookmarkStart w:id="42886" w:name="_Toc425244791"/>
        <w:bookmarkStart w:id="42887" w:name="_Toc425246038"/>
        <w:bookmarkStart w:id="42888" w:name="_Toc425247285"/>
        <w:bookmarkStart w:id="42889" w:name="_Toc425248531"/>
        <w:bookmarkStart w:id="42890" w:name="_Toc425249778"/>
        <w:bookmarkStart w:id="42891" w:name="_Toc425251025"/>
        <w:bookmarkEnd w:id="42881"/>
        <w:bookmarkEnd w:id="42882"/>
        <w:bookmarkEnd w:id="42883"/>
        <w:bookmarkEnd w:id="42884"/>
        <w:bookmarkEnd w:id="42885"/>
        <w:bookmarkEnd w:id="42886"/>
        <w:bookmarkEnd w:id="42887"/>
        <w:bookmarkEnd w:id="42888"/>
        <w:bookmarkEnd w:id="42889"/>
        <w:bookmarkEnd w:id="42890"/>
        <w:bookmarkEnd w:id="42891"/>
      </w:del>
    </w:p>
    <w:p w14:paraId="2A0738A0" w14:textId="09184F56" w:rsidR="00F94DFB" w:rsidDel="00C66FC3" w:rsidRDefault="0054723A" w:rsidP="00F94DFB">
      <w:pPr>
        <w:pStyle w:val="BlockComment"/>
        <w:rPr>
          <w:del w:id="42892" w:author="Ramasubramani, Hariharan" w:date="2015-07-20T17:26:00Z"/>
        </w:rPr>
      </w:pPr>
      <w:del w:id="42893" w:author="Ramasubramani, Hariharan" w:date="2015-07-20T17:26:00Z">
        <w:r w:rsidRPr="00542C5A" w:rsidDel="00C66FC3">
          <w:delText xml:space="preserve">Clicking </w:delText>
        </w:r>
        <w:r w:rsidR="00F46AFF" w:rsidRPr="00542C5A" w:rsidDel="00C66FC3">
          <w:delText>the Add button will allow data to be</w:delText>
        </w:r>
        <w:r w:rsidR="00F94DFB" w:rsidDel="00C66FC3">
          <w:delText xml:space="preserve"> entered in the screen fields.</w:delText>
        </w:r>
        <w:bookmarkStart w:id="42894" w:name="_Toc425238560"/>
        <w:bookmarkStart w:id="42895" w:name="_Toc425239806"/>
        <w:bookmarkStart w:id="42896" w:name="_Toc425241053"/>
        <w:bookmarkStart w:id="42897" w:name="_Toc425242299"/>
        <w:bookmarkStart w:id="42898" w:name="_Toc425243545"/>
        <w:bookmarkStart w:id="42899" w:name="_Toc425244792"/>
        <w:bookmarkStart w:id="42900" w:name="_Toc425246039"/>
        <w:bookmarkStart w:id="42901" w:name="_Toc425247286"/>
        <w:bookmarkStart w:id="42902" w:name="_Toc425248532"/>
        <w:bookmarkStart w:id="42903" w:name="_Toc425249779"/>
        <w:bookmarkStart w:id="42904" w:name="_Toc425251026"/>
        <w:bookmarkEnd w:id="42894"/>
        <w:bookmarkEnd w:id="42895"/>
        <w:bookmarkEnd w:id="42896"/>
        <w:bookmarkEnd w:id="42897"/>
        <w:bookmarkEnd w:id="42898"/>
        <w:bookmarkEnd w:id="42899"/>
        <w:bookmarkEnd w:id="42900"/>
        <w:bookmarkEnd w:id="42901"/>
        <w:bookmarkEnd w:id="42902"/>
        <w:bookmarkEnd w:id="42903"/>
        <w:bookmarkEnd w:id="42904"/>
      </w:del>
    </w:p>
    <w:p w14:paraId="1EDB3565" w14:textId="495CEFC8" w:rsidR="00F94DFB" w:rsidDel="00C66FC3" w:rsidRDefault="00F46AFF" w:rsidP="00F94DFB">
      <w:pPr>
        <w:pStyle w:val="BlockComment"/>
        <w:rPr>
          <w:del w:id="42905" w:author="Ramasubramani, Hariharan" w:date="2015-07-20T17:26:00Z"/>
        </w:rPr>
      </w:pPr>
      <w:del w:id="42906" w:author="Ramasubramani, Hariharan" w:date="2015-07-20T17:26:00Z">
        <w:r w:rsidRPr="00542C5A" w:rsidDel="00C66FC3">
          <w:delText xml:space="preserve">Clicking Save will save the data and return the user to </w:delText>
        </w:r>
        <w:r w:rsidR="00F94DFB" w:rsidDel="00C66FC3">
          <w:delText>the Create Forms Rule screen.</w:delText>
        </w:r>
        <w:bookmarkStart w:id="42907" w:name="_Toc425238561"/>
        <w:bookmarkStart w:id="42908" w:name="_Toc425239807"/>
        <w:bookmarkStart w:id="42909" w:name="_Toc425241054"/>
        <w:bookmarkStart w:id="42910" w:name="_Toc425242300"/>
        <w:bookmarkStart w:id="42911" w:name="_Toc425243546"/>
        <w:bookmarkStart w:id="42912" w:name="_Toc425244793"/>
        <w:bookmarkStart w:id="42913" w:name="_Toc425246040"/>
        <w:bookmarkStart w:id="42914" w:name="_Toc425247287"/>
        <w:bookmarkStart w:id="42915" w:name="_Toc425248533"/>
        <w:bookmarkStart w:id="42916" w:name="_Toc425249780"/>
        <w:bookmarkStart w:id="42917" w:name="_Toc425251027"/>
        <w:bookmarkEnd w:id="42907"/>
        <w:bookmarkEnd w:id="42908"/>
        <w:bookmarkEnd w:id="42909"/>
        <w:bookmarkEnd w:id="42910"/>
        <w:bookmarkEnd w:id="42911"/>
        <w:bookmarkEnd w:id="42912"/>
        <w:bookmarkEnd w:id="42913"/>
        <w:bookmarkEnd w:id="42914"/>
        <w:bookmarkEnd w:id="42915"/>
        <w:bookmarkEnd w:id="42916"/>
        <w:bookmarkEnd w:id="42917"/>
      </w:del>
    </w:p>
    <w:p w14:paraId="59DE5F96" w14:textId="3813C96B" w:rsidR="00F46AFF" w:rsidRPr="00542C5A" w:rsidDel="00C66FC3" w:rsidRDefault="00195629" w:rsidP="00F94DFB">
      <w:pPr>
        <w:pStyle w:val="BlockComment"/>
        <w:rPr>
          <w:del w:id="42918" w:author="Ramasubramani, Hariharan" w:date="2015-07-20T17:26:00Z"/>
        </w:rPr>
      </w:pPr>
      <w:del w:id="42919" w:author="Ramasubramani, Hariharan" w:date="2015-07-20T17:26:00Z">
        <w:r w:rsidDel="00C66FC3">
          <w:delText xml:space="preserve">Clicking Cancel will return the user to the Form that was being created and does not cancel the Form </w:delText>
        </w:r>
        <w:r w:rsidR="00292095" w:rsidDel="00C66FC3">
          <w:delText>rule</w:delText>
        </w:r>
        <w:r w:rsidDel="00C66FC3">
          <w:delText xml:space="preserve"> that was being created.  </w:delText>
        </w:r>
        <w:r w:rsidR="00F46AFF" w:rsidRPr="00542C5A" w:rsidDel="00C66FC3">
          <w:delText>If Cancel is cl</w:delText>
        </w:r>
        <w:r w:rsidDel="00C66FC3">
          <w:delText xml:space="preserve">icked and there are any unsaved changes on the Forms Module Data screen </w:delText>
        </w:r>
        <w:r w:rsidR="00F46AFF" w:rsidRPr="00542C5A" w:rsidDel="00C66FC3">
          <w:delText>an alert will displayed.</w:delText>
        </w:r>
        <w:r w:rsidDel="00C66FC3">
          <w:delText xml:space="preserve">  </w:delText>
        </w:r>
        <w:bookmarkStart w:id="42920" w:name="_Toc425238562"/>
        <w:bookmarkStart w:id="42921" w:name="_Toc425239808"/>
        <w:bookmarkStart w:id="42922" w:name="_Toc425241055"/>
        <w:bookmarkStart w:id="42923" w:name="_Toc425242301"/>
        <w:bookmarkStart w:id="42924" w:name="_Toc425243547"/>
        <w:bookmarkStart w:id="42925" w:name="_Toc425244794"/>
        <w:bookmarkStart w:id="42926" w:name="_Toc425246041"/>
        <w:bookmarkStart w:id="42927" w:name="_Toc425247288"/>
        <w:bookmarkStart w:id="42928" w:name="_Toc425248534"/>
        <w:bookmarkStart w:id="42929" w:name="_Toc425249781"/>
        <w:bookmarkStart w:id="42930" w:name="_Toc425251028"/>
        <w:bookmarkEnd w:id="42920"/>
        <w:bookmarkEnd w:id="42921"/>
        <w:bookmarkEnd w:id="42922"/>
        <w:bookmarkEnd w:id="42923"/>
        <w:bookmarkEnd w:id="42924"/>
        <w:bookmarkEnd w:id="42925"/>
        <w:bookmarkEnd w:id="42926"/>
        <w:bookmarkEnd w:id="42927"/>
        <w:bookmarkEnd w:id="42928"/>
        <w:bookmarkEnd w:id="42929"/>
        <w:bookmarkEnd w:id="42930"/>
      </w:del>
    </w:p>
    <w:p w14:paraId="29D69A2D" w14:textId="6A22E948" w:rsidR="00542C5A" w:rsidDel="00C66FC3" w:rsidRDefault="00542C5A" w:rsidP="00542C5A">
      <w:pPr>
        <w:spacing w:after="60"/>
        <w:ind w:firstLine="0"/>
        <w:contextualSpacing/>
        <w:rPr>
          <w:del w:id="42931" w:author="Ramasubramani, Hariharan" w:date="2015-07-20T17:26:00Z"/>
          <w:rFonts w:cstheme="minorHAnsi"/>
          <w:color w:val="000000" w:themeColor="text1"/>
        </w:rPr>
      </w:pPr>
      <w:bookmarkStart w:id="42932" w:name="_Toc425238563"/>
      <w:bookmarkStart w:id="42933" w:name="_Toc425239809"/>
      <w:bookmarkStart w:id="42934" w:name="_Toc425241056"/>
      <w:bookmarkStart w:id="42935" w:name="_Toc425242302"/>
      <w:bookmarkStart w:id="42936" w:name="_Toc425243548"/>
      <w:bookmarkStart w:id="42937" w:name="_Toc425244795"/>
      <w:bookmarkStart w:id="42938" w:name="_Toc425246042"/>
      <w:bookmarkStart w:id="42939" w:name="_Toc425247289"/>
      <w:bookmarkStart w:id="42940" w:name="_Toc425248535"/>
      <w:bookmarkStart w:id="42941" w:name="_Toc425249782"/>
      <w:bookmarkStart w:id="42942" w:name="_Toc425251029"/>
      <w:bookmarkEnd w:id="42932"/>
      <w:bookmarkEnd w:id="42933"/>
      <w:bookmarkEnd w:id="42934"/>
      <w:bookmarkEnd w:id="42935"/>
      <w:bookmarkEnd w:id="42936"/>
      <w:bookmarkEnd w:id="42937"/>
      <w:bookmarkEnd w:id="42938"/>
      <w:bookmarkEnd w:id="42939"/>
      <w:bookmarkEnd w:id="42940"/>
      <w:bookmarkEnd w:id="42941"/>
      <w:bookmarkEnd w:id="42942"/>
    </w:p>
    <w:p w14:paraId="440D8DE7" w14:textId="585C6012" w:rsidR="00F37483" w:rsidDel="00C66FC3" w:rsidRDefault="00F37483" w:rsidP="00A977F1">
      <w:pPr>
        <w:spacing w:after="60"/>
        <w:ind w:firstLine="0"/>
        <w:contextualSpacing/>
        <w:rPr>
          <w:del w:id="42943" w:author="Ramasubramani, Hariharan" w:date="2015-07-20T17:26:00Z"/>
          <w:rFonts w:cstheme="minorHAnsi"/>
          <w:color w:val="000000" w:themeColor="text1"/>
        </w:rPr>
      </w:pPr>
      <w:bookmarkStart w:id="42944" w:name="_Toc425238564"/>
      <w:bookmarkStart w:id="42945" w:name="_Toc425239810"/>
      <w:bookmarkStart w:id="42946" w:name="_Toc425241057"/>
      <w:bookmarkStart w:id="42947" w:name="_Toc425242303"/>
      <w:bookmarkStart w:id="42948" w:name="_Toc425243549"/>
      <w:bookmarkStart w:id="42949" w:name="_Toc425244796"/>
      <w:bookmarkStart w:id="42950" w:name="_Toc425246043"/>
      <w:bookmarkStart w:id="42951" w:name="_Toc425247290"/>
      <w:bookmarkStart w:id="42952" w:name="_Toc425248536"/>
      <w:bookmarkStart w:id="42953" w:name="_Toc425249783"/>
      <w:bookmarkStart w:id="42954" w:name="_Toc425251030"/>
      <w:bookmarkEnd w:id="42944"/>
      <w:bookmarkEnd w:id="42945"/>
      <w:bookmarkEnd w:id="42946"/>
      <w:bookmarkEnd w:id="42947"/>
      <w:bookmarkEnd w:id="42948"/>
      <w:bookmarkEnd w:id="42949"/>
      <w:bookmarkEnd w:id="42950"/>
      <w:bookmarkEnd w:id="42951"/>
      <w:bookmarkEnd w:id="42952"/>
      <w:bookmarkEnd w:id="42953"/>
      <w:bookmarkEnd w:id="42954"/>
    </w:p>
    <w:p w14:paraId="5BCE9C4F" w14:textId="76268669" w:rsidR="007A480F" w:rsidDel="00C66FC3" w:rsidRDefault="007A480F" w:rsidP="00F37483">
      <w:pPr>
        <w:spacing w:after="60"/>
        <w:ind w:left="2880" w:firstLine="0"/>
        <w:contextualSpacing/>
        <w:rPr>
          <w:ins w:id="42955" w:author="Liberty Mutual" w:date="2015-04-28T13:48:00Z"/>
          <w:del w:id="42956" w:author="Ramasubramani, Hariharan" w:date="2015-07-20T17:26:00Z"/>
          <w:rFonts w:cstheme="minorHAnsi"/>
          <w:color w:val="000000" w:themeColor="text1"/>
        </w:rPr>
      </w:pPr>
      <w:bookmarkStart w:id="42957" w:name="_Toc425238565"/>
      <w:bookmarkStart w:id="42958" w:name="_Toc425239811"/>
      <w:bookmarkStart w:id="42959" w:name="_Toc425241058"/>
      <w:bookmarkStart w:id="42960" w:name="_Toc425242304"/>
      <w:bookmarkStart w:id="42961" w:name="_Toc425243550"/>
      <w:bookmarkStart w:id="42962" w:name="_Toc425244797"/>
      <w:bookmarkStart w:id="42963" w:name="_Toc425246044"/>
      <w:bookmarkStart w:id="42964" w:name="_Toc425247291"/>
      <w:bookmarkStart w:id="42965" w:name="_Toc425248537"/>
      <w:bookmarkStart w:id="42966" w:name="_Toc425249784"/>
      <w:bookmarkStart w:id="42967" w:name="_Toc425251031"/>
      <w:bookmarkEnd w:id="42957"/>
      <w:bookmarkEnd w:id="42958"/>
      <w:bookmarkEnd w:id="42959"/>
      <w:bookmarkEnd w:id="42960"/>
      <w:bookmarkEnd w:id="42961"/>
      <w:bookmarkEnd w:id="42962"/>
      <w:bookmarkEnd w:id="42963"/>
      <w:bookmarkEnd w:id="42964"/>
      <w:bookmarkEnd w:id="42965"/>
      <w:bookmarkEnd w:id="42966"/>
      <w:bookmarkEnd w:id="42967"/>
    </w:p>
    <w:p w14:paraId="2449B602" w14:textId="65F07D7A" w:rsidR="007A480F" w:rsidDel="00C66FC3" w:rsidRDefault="00B6298C" w:rsidP="00F37483">
      <w:pPr>
        <w:spacing w:after="60"/>
        <w:ind w:left="2880" w:firstLine="0"/>
        <w:contextualSpacing/>
        <w:rPr>
          <w:ins w:id="42968" w:author="Liberty Mutual" w:date="2015-04-28T13:48:00Z"/>
          <w:del w:id="42969" w:author="Ramasubramani, Hariharan" w:date="2015-07-20T17:26:00Z"/>
          <w:rFonts w:cstheme="minorHAnsi"/>
          <w:color w:val="000000" w:themeColor="text1"/>
        </w:rPr>
      </w:pPr>
      <w:ins w:id="42970" w:author="Liberty Mutual" w:date="2015-04-29T19:46:00Z">
        <w:del w:id="42971" w:author="Ramasubramani, Hariharan" w:date="2015-07-20T17:26:00Z">
          <w:r w:rsidDel="00C66FC3">
            <w:rPr>
              <w:rFonts w:cstheme="minorHAnsi"/>
              <w:noProof/>
              <w:color w:val="000000" w:themeColor="text1"/>
            </w:rPr>
            <w:drawing>
              <wp:inline distT="0" distB="0" distL="0" distR="0" wp14:anchorId="6CC89EC3" wp14:editId="462848D7">
                <wp:extent cx="2035810" cy="739775"/>
                <wp:effectExtent l="0" t="0" r="2540" b="317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035810" cy="739775"/>
                        </a:xfrm>
                        <a:prstGeom prst="rect">
                          <a:avLst/>
                        </a:prstGeom>
                        <a:noFill/>
                        <a:ln>
                          <a:noFill/>
                        </a:ln>
                      </pic:spPr>
                    </pic:pic>
                  </a:graphicData>
                </a:graphic>
              </wp:inline>
            </w:drawing>
          </w:r>
        </w:del>
      </w:ins>
      <w:bookmarkStart w:id="42972" w:name="_Toc425238566"/>
      <w:bookmarkStart w:id="42973" w:name="_Toc425239812"/>
      <w:bookmarkStart w:id="42974" w:name="_Toc425241059"/>
      <w:bookmarkStart w:id="42975" w:name="_Toc425242305"/>
      <w:bookmarkStart w:id="42976" w:name="_Toc425243551"/>
      <w:bookmarkStart w:id="42977" w:name="_Toc425244798"/>
      <w:bookmarkStart w:id="42978" w:name="_Toc425246045"/>
      <w:bookmarkStart w:id="42979" w:name="_Toc425247292"/>
      <w:bookmarkStart w:id="42980" w:name="_Toc425248538"/>
      <w:bookmarkStart w:id="42981" w:name="_Toc425249785"/>
      <w:bookmarkStart w:id="42982" w:name="_Toc425251032"/>
      <w:bookmarkEnd w:id="42972"/>
      <w:bookmarkEnd w:id="42973"/>
      <w:bookmarkEnd w:id="42974"/>
      <w:bookmarkEnd w:id="42975"/>
      <w:bookmarkEnd w:id="42976"/>
      <w:bookmarkEnd w:id="42977"/>
      <w:bookmarkEnd w:id="42978"/>
      <w:bookmarkEnd w:id="42979"/>
      <w:bookmarkEnd w:id="42980"/>
      <w:bookmarkEnd w:id="42981"/>
      <w:bookmarkEnd w:id="42982"/>
    </w:p>
    <w:p w14:paraId="57099E40" w14:textId="20A79F2E" w:rsidR="00F37483" w:rsidDel="00C66FC3" w:rsidRDefault="00F37483" w:rsidP="00F37483">
      <w:pPr>
        <w:spacing w:after="60"/>
        <w:ind w:left="2880" w:firstLine="0"/>
        <w:contextualSpacing/>
        <w:rPr>
          <w:del w:id="42983" w:author="Ramasubramani, Hariharan" w:date="2015-07-20T17:26:00Z"/>
          <w:rFonts w:cstheme="minorHAnsi"/>
          <w:color w:val="000000" w:themeColor="text1"/>
        </w:rPr>
      </w:pPr>
      <w:bookmarkStart w:id="42984" w:name="_Toc425238567"/>
      <w:bookmarkStart w:id="42985" w:name="_Toc425239813"/>
      <w:bookmarkStart w:id="42986" w:name="_Toc425241060"/>
      <w:bookmarkStart w:id="42987" w:name="_Toc425242306"/>
      <w:bookmarkStart w:id="42988" w:name="_Toc425243552"/>
      <w:bookmarkStart w:id="42989" w:name="_Toc425244799"/>
      <w:bookmarkStart w:id="42990" w:name="_Toc425246046"/>
      <w:bookmarkStart w:id="42991" w:name="_Toc425247293"/>
      <w:bookmarkStart w:id="42992" w:name="_Toc425248539"/>
      <w:bookmarkStart w:id="42993" w:name="_Toc425249786"/>
      <w:bookmarkStart w:id="42994" w:name="_Toc425251033"/>
      <w:bookmarkEnd w:id="42984"/>
      <w:bookmarkEnd w:id="42985"/>
      <w:bookmarkEnd w:id="42986"/>
      <w:bookmarkEnd w:id="42987"/>
      <w:bookmarkEnd w:id="42988"/>
      <w:bookmarkEnd w:id="42989"/>
      <w:bookmarkEnd w:id="42990"/>
      <w:bookmarkEnd w:id="42991"/>
      <w:bookmarkEnd w:id="42992"/>
      <w:bookmarkEnd w:id="42993"/>
      <w:bookmarkEnd w:id="42994"/>
    </w:p>
    <w:p w14:paraId="2708D418" w14:textId="629B0D63" w:rsidR="00F37483" w:rsidDel="00C66FC3" w:rsidRDefault="00771F9B" w:rsidP="00F37483">
      <w:pPr>
        <w:spacing w:after="60"/>
        <w:ind w:firstLine="0"/>
        <w:contextualSpacing/>
        <w:jc w:val="center"/>
        <w:rPr>
          <w:del w:id="42995" w:author="Ramasubramani, Hariharan" w:date="2015-07-20T17:26:00Z"/>
          <w:rFonts w:cstheme="minorHAnsi"/>
          <w:color w:val="000000" w:themeColor="text1"/>
        </w:rPr>
      </w:pPr>
      <w:del w:id="42996" w:author="Ramasubramani, Hariharan" w:date="2015-07-20T17:26:00Z">
        <w:r w:rsidDel="00C66FC3">
          <w:rPr>
            <w:rFonts w:cstheme="minorHAnsi"/>
            <w:color w:val="000000" w:themeColor="text1"/>
          </w:rPr>
          <w:delText>Fig: 5.</w:delText>
        </w:r>
        <w:r w:rsidR="00F616CE" w:rsidDel="00C66FC3">
          <w:rPr>
            <w:rFonts w:cstheme="minorHAnsi"/>
            <w:color w:val="000000" w:themeColor="text1"/>
          </w:rPr>
          <w:delText>i</w:delText>
        </w:r>
        <w:r w:rsidR="00F37483" w:rsidDel="00C66FC3">
          <w:rPr>
            <w:rFonts w:cstheme="minorHAnsi"/>
            <w:color w:val="000000" w:themeColor="text1"/>
          </w:rPr>
          <w:delText xml:space="preserve"> </w:delText>
        </w:r>
        <w:r w:rsidR="00F0473E" w:rsidDel="00C66FC3">
          <w:rPr>
            <w:rFonts w:cstheme="minorHAnsi"/>
            <w:color w:val="000000" w:themeColor="text1"/>
          </w:rPr>
          <w:delText>Unsaved</w:delText>
        </w:r>
        <w:r w:rsidR="00F37483" w:rsidDel="00C66FC3">
          <w:rPr>
            <w:rFonts w:cstheme="minorHAnsi"/>
            <w:color w:val="000000" w:themeColor="text1"/>
          </w:rPr>
          <w:delText xml:space="preserve"> Changes Alert</w:delText>
        </w:r>
        <w:bookmarkStart w:id="42997" w:name="_Toc425238568"/>
        <w:bookmarkStart w:id="42998" w:name="_Toc425239814"/>
        <w:bookmarkStart w:id="42999" w:name="_Toc425241061"/>
        <w:bookmarkStart w:id="43000" w:name="_Toc425242307"/>
        <w:bookmarkStart w:id="43001" w:name="_Toc425243553"/>
        <w:bookmarkStart w:id="43002" w:name="_Toc425244800"/>
        <w:bookmarkStart w:id="43003" w:name="_Toc425246047"/>
        <w:bookmarkStart w:id="43004" w:name="_Toc425247294"/>
        <w:bookmarkStart w:id="43005" w:name="_Toc425248540"/>
        <w:bookmarkStart w:id="43006" w:name="_Toc425249787"/>
        <w:bookmarkStart w:id="43007" w:name="_Toc425251034"/>
        <w:bookmarkEnd w:id="42997"/>
        <w:bookmarkEnd w:id="42998"/>
        <w:bookmarkEnd w:id="42999"/>
        <w:bookmarkEnd w:id="43000"/>
        <w:bookmarkEnd w:id="43001"/>
        <w:bookmarkEnd w:id="43002"/>
        <w:bookmarkEnd w:id="43003"/>
        <w:bookmarkEnd w:id="43004"/>
        <w:bookmarkEnd w:id="43005"/>
        <w:bookmarkEnd w:id="43006"/>
        <w:bookmarkEnd w:id="43007"/>
      </w:del>
    </w:p>
    <w:p w14:paraId="18BD6434" w14:textId="28F66A58" w:rsidR="00F37483" w:rsidDel="00C66FC3" w:rsidRDefault="00F37483" w:rsidP="00F37483">
      <w:pPr>
        <w:pStyle w:val="BlockComment"/>
        <w:rPr>
          <w:del w:id="43008" w:author="Ramasubramani, Hariharan" w:date="2015-07-20T17:26:00Z"/>
        </w:rPr>
      </w:pPr>
      <w:del w:id="43009" w:author="Ramasubramani, Hariharan" w:date="2015-07-20T17:26:00Z">
        <w:r w:rsidRPr="00542C5A" w:rsidDel="00C66FC3">
          <w:delText>Clicking Discard will not save changes and the user will be returned to the</w:delText>
        </w:r>
        <w:r w:rsidR="00F0473E" w:rsidDel="00C66FC3">
          <w:delText xml:space="preserve"> screen that generated the alert message</w:delText>
        </w:r>
        <w:r w:rsidDel="00C66FC3">
          <w:delText>.</w:delText>
        </w:r>
        <w:bookmarkStart w:id="43010" w:name="_Toc425238569"/>
        <w:bookmarkStart w:id="43011" w:name="_Toc425239815"/>
        <w:bookmarkStart w:id="43012" w:name="_Toc425241062"/>
        <w:bookmarkStart w:id="43013" w:name="_Toc425242308"/>
        <w:bookmarkStart w:id="43014" w:name="_Toc425243554"/>
        <w:bookmarkStart w:id="43015" w:name="_Toc425244801"/>
        <w:bookmarkStart w:id="43016" w:name="_Toc425246048"/>
        <w:bookmarkStart w:id="43017" w:name="_Toc425247295"/>
        <w:bookmarkStart w:id="43018" w:name="_Toc425248541"/>
        <w:bookmarkStart w:id="43019" w:name="_Toc425249788"/>
        <w:bookmarkStart w:id="43020" w:name="_Toc425251035"/>
        <w:bookmarkEnd w:id="43010"/>
        <w:bookmarkEnd w:id="43011"/>
        <w:bookmarkEnd w:id="43012"/>
        <w:bookmarkEnd w:id="43013"/>
        <w:bookmarkEnd w:id="43014"/>
        <w:bookmarkEnd w:id="43015"/>
        <w:bookmarkEnd w:id="43016"/>
        <w:bookmarkEnd w:id="43017"/>
        <w:bookmarkEnd w:id="43018"/>
        <w:bookmarkEnd w:id="43019"/>
        <w:bookmarkEnd w:id="43020"/>
      </w:del>
    </w:p>
    <w:p w14:paraId="34B9DD4F" w14:textId="4ECB47D8" w:rsidR="00F37483" w:rsidRPr="00542C5A" w:rsidDel="00C66FC3" w:rsidRDefault="00F37483" w:rsidP="00F37483">
      <w:pPr>
        <w:pStyle w:val="BlockComment"/>
        <w:rPr>
          <w:del w:id="43021" w:author="Ramasubramani, Hariharan" w:date="2015-07-20T17:26:00Z"/>
        </w:rPr>
      </w:pPr>
      <w:del w:id="43022" w:author="Ramasubramani, Hariharan" w:date="2015-07-20T17:26:00Z">
        <w:r w:rsidRPr="00542C5A" w:rsidDel="00C66FC3">
          <w:delText>Clicking Cancel will keep th</w:delText>
        </w:r>
        <w:r w:rsidR="00F0473E" w:rsidDel="00C66FC3">
          <w:delText xml:space="preserve">e user on the </w:delText>
        </w:r>
        <w:r w:rsidRPr="00542C5A" w:rsidDel="00C66FC3">
          <w:delText xml:space="preserve">screen </w:delText>
        </w:r>
        <w:r w:rsidR="00F0473E" w:rsidDel="00C66FC3">
          <w:delText xml:space="preserve">that generated the alert message </w:delText>
        </w:r>
        <w:r w:rsidRPr="00542C5A" w:rsidDel="00C66FC3">
          <w:delText>where they can save the changes and perform any other actions as necessary.</w:delText>
        </w:r>
        <w:bookmarkStart w:id="43023" w:name="_Toc425238570"/>
        <w:bookmarkStart w:id="43024" w:name="_Toc425239816"/>
        <w:bookmarkStart w:id="43025" w:name="_Toc425241063"/>
        <w:bookmarkStart w:id="43026" w:name="_Toc425242309"/>
        <w:bookmarkStart w:id="43027" w:name="_Toc425243555"/>
        <w:bookmarkStart w:id="43028" w:name="_Toc425244802"/>
        <w:bookmarkStart w:id="43029" w:name="_Toc425246049"/>
        <w:bookmarkStart w:id="43030" w:name="_Toc425247296"/>
        <w:bookmarkStart w:id="43031" w:name="_Toc425248542"/>
        <w:bookmarkStart w:id="43032" w:name="_Toc425249789"/>
        <w:bookmarkStart w:id="43033" w:name="_Toc425251036"/>
        <w:bookmarkEnd w:id="43023"/>
        <w:bookmarkEnd w:id="43024"/>
        <w:bookmarkEnd w:id="43025"/>
        <w:bookmarkEnd w:id="43026"/>
        <w:bookmarkEnd w:id="43027"/>
        <w:bookmarkEnd w:id="43028"/>
        <w:bookmarkEnd w:id="43029"/>
        <w:bookmarkEnd w:id="43030"/>
        <w:bookmarkEnd w:id="43031"/>
        <w:bookmarkEnd w:id="43032"/>
        <w:bookmarkEnd w:id="43033"/>
      </w:del>
    </w:p>
    <w:p w14:paraId="4305D5E8" w14:textId="67901391" w:rsidR="00F46AFF" w:rsidDel="00C66FC3" w:rsidRDefault="00F46AFF" w:rsidP="00F46AFF">
      <w:pPr>
        <w:spacing w:after="60"/>
        <w:ind w:left="1440" w:firstLine="0"/>
        <w:contextualSpacing/>
        <w:rPr>
          <w:del w:id="43034" w:author="Ramasubramani, Hariharan" w:date="2015-07-20T17:26:00Z"/>
          <w:rFonts w:cstheme="minorHAnsi"/>
          <w:color w:val="000000" w:themeColor="text1"/>
        </w:rPr>
      </w:pPr>
      <w:bookmarkStart w:id="43035" w:name="_Toc425238571"/>
      <w:bookmarkStart w:id="43036" w:name="_Toc425239817"/>
      <w:bookmarkStart w:id="43037" w:name="_Toc425241064"/>
      <w:bookmarkStart w:id="43038" w:name="_Toc425242310"/>
      <w:bookmarkStart w:id="43039" w:name="_Toc425243556"/>
      <w:bookmarkStart w:id="43040" w:name="_Toc425244803"/>
      <w:bookmarkStart w:id="43041" w:name="_Toc425246050"/>
      <w:bookmarkStart w:id="43042" w:name="_Toc425247297"/>
      <w:bookmarkStart w:id="43043" w:name="_Toc425248543"/>
      <w:bookmarkStart w:id="43044" w:name="_Toc425249790"/>
      <w:bookmarkStart w:id="43045" w:name="_Toc425251037"/>
      <w:bookmarkEnd w:id="43035"/>
      <w:bookmarkEnd w:id="43036"/>
      <w:bookmarkEnd w:id="43037"/>
      <w:bookmarkEnd w:id="43038"/>
      <w:bookmarkEnd w:id="43039"/>
      <w:bookmarkEnd w:id="43040"/>
      <w:bookmarkEnd w:id="43041"/>
      <w:bookmarkEnd w:id="43042"/>
      <w:bookmarkEnd w:id="43043"/>
      <w:bookmarkEnd w:id="43044"/>
      <w:bookmarkEnd w:id="43045"/>
    </w:p>
    <w:p w14:paraId="43BB2047" w14:textId="1D4B834F" w:rsidR="00F53751" w:rsidDel="00C66FC3" w:rsidRDefault="00F53751" w:rsidP="00F53751">
      <w:pPr>
        <w:spacing w:after="60"/>
        <w:ind w:firstLine="0"/>
        <w:contextualSpacing/>
        <w:rPr>
          <w:del w:id="43046" w:author="Ramasubramani, Hariharan" w:date="2015-07-20T17:26:00Z"/>
          <w:rFonts w:cstheme="minorHAnsi"/>
          <w:color w:val="000000" w:themeColor="text1"/>
        </w:rPr>
      </w:pPr>
      <w:bookmarkStart w:id="43047" w:name="_Toc425238572"/>
      <w:bookmarkStart w:id="43048" w:name="_Toc425239818"/>
      <w:bookmarkStart w:id="43049" w:name="_Toc425241065"/>
      <w:bookmarkStart w:id="43050" w:name="_Toc425242311"/>
      <w:bookmarkStart w:id="43051" w:name="_Toc425243557"/>
      <w:bookmarkStart w:id="43052" w:name="_Toc425244804"/>
      <w:bookmarkStart w:id="43053" w:name="_Toc425246051"/>
      <w:bookmarkStart w:id="43054" w:name="_Toc425247298"/>
      <w:bookmarkStart w:id="43055" w:name="_Toc425248544"/>
      <w:bookmarkStart w:id="43056" w:name="_Toc425249791"/>
      <w:bookmarkStart w:id="43057" w:name="_Toc425251038"/>
      <w:bookmarkEnd w:id="43047"/>
      <w:bookmarkEnd w:id="43048"/>
      <w:bookmarkEnd w:id="43049"/>
      <w:bookmarkEnd w:id="43050"/>
      <w:bookmarkEnd w:id="43051"/>
      <w:bookmarkEnd w:id="43052"/>
      <w:bookmarkEnd w:id="43053"/>
      <w:bookmarkEnd w:id="43054"/>
      <w:bookmarkEnd w:id="43055"/>
      <w:bookmarkEnd w:id="43056"/>
      <w:bookmarkEnd w:id="43057"/>
    </w:p>
    <w:p w14:paraId="0FC4543A" w14:textId="18600025" w:rsidR="00892D9F" w:rsidDel="00C66FC3" w:rsidRDefault="00FD64D0" w:rsidP="007A3AB4">
      <w:pPr>
        <w:pStyle w:val="ListParagraph"/>
        <w:spacing w:after="60"/>
        <w:ind w:left="0" w:firstLine="0"/>
        <w:rPr>
          <w:del w:id="43058" w:author="Ramasubramani, Hariharan" w:date="2015-07-20T17:26:00Z"/>
          <w:rFonts w:cstheme="minorHAnsi"/>
          <w:color w:val="000000" w:themeColor="text1"/>
        </w:rPr>
      </w:pPr>
      <w:ins w:id="43059" w:author="Liberty Mutual" w:date="2015-04-29T21:08:00Z">
        <w:del w:id="43060" w:author="Ramasubramani, Hariharan" w:date="2015-07-20T17:26:00Z">
          <w:r w:rsidDel="00C66FC3">
            <w:rPr>
              <w:rFonts w:cstheme="minorHAnsi"/>
              <w:noProof/>
              <w:color w:val="000000" w:themeColor="text1"/>
            </w:rPr>
            <w:drawing>
              <wp:inline distT="0" distB="0" distL="0" distR="0" wp14:anchorId="2AD7B8F5" wp14:editId="0ACB69A8">
                <wp:extent cx="6845935" cy="5104765"/>
                <wp:effectExtent l="0" t="0" r="0" b="63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845935" cy="5104765"/>
                        </a:xfrm>
                        <a:prstGeom prst="rect">
                          <a:avLst/>
                        </a:prstGeom>
                        <a:noFill/>
                        <a:ln>
                          <a:noFill/>
                        </a:ln>
                      </pic:spPr>
                    </pic:pic>
                  </a:graphicData>
                </a:graphic>
              </wp:inline>
            </w:drawing>
          </w:r>
        </w:del>
      </w:ins>
      <w:bookmarkStart w:id="43061" w:name="_Toc425238573"/>
      <w:bookmarkStart w:id="43062" w:name="_Toc425239819"/>
      <w:bookmarkStart w:id="43063" w:name="_Toc425241066"/>
      <w:bookmarkStart w:id="43064" w:name="_Toc425242312"/>
      <w:bookmarkStart w:id="43065" w:name="_Toc425243558"/>
      <w:bookmarkStart w:id="43066" w:name="_Toc425244805"/>
      <w:bookmarkStart w:id="43067" w:name="_Toc425246052"/>
      <w:bookmarkStart w:id="43068" w:name="_Toc425247299"/>
      <w:bookmarkStart w:id="43069" w:name="_Toc425248545"/>
      <w:bookmarkStart w:id="43070" w:name="_Toc425249792"/>
      <w:bookmarkStart w:id="43071" w:name="_Toc425251039"/>
      <w:bookmarkEnd w:id="43061"/>
      <w:bookmarkEnd w:id="43062"/>
      <w:bookmarkEnd w:id="43063"/>
      <w:bookmarkEnd w:id="43064"/>
      <w:bookmarkEnd w:id="43065"/>
      <w:bookmarkEnd w:id="43066"/>
      <w:bookmarkEnd w:id="43067"/>
      <w:bookmarkEnd w:id="43068"/>
      <w:bookmarkEnd w:id="43069"/>
      <w:bookmarkEnd w:id="43070"/>
      <w:bookmarkEnd w:id="43071"/>
    </w:p>
    <w:p w14:paraId="10AE9096" w14:textId="25C27053" w:rsidR="00306535" w:rsidDel="00C66FC3" w:rsidRDefault="00306535" w:rsidP="00A977F1">
      <w:pPr>
        <w:pStyle w:val="ListParagraph"/>
        <w:spacing w:after="60"/>
        <w:ind w:firstLine="720"/>
        <w:rPr>
          <w:del w:id="43072" w:author="Ramasubramani, Hariharan" w:date="2015-07-20T17:26:00Z"/>
          <w:rFonts w:cstheme="minorHAnsi"/>
          <w:color w:val="000000" w:themeColor="text1"/>
        </w:rPr>
      </w:pPr>
      <w:bookmarkStart w:id="43073" w:name="_Toc425238574"/>
      <w:bookmarkStart w:id="43074" w:name="_Toc425239820"/>
      <w:bookmarkStart w:id="43075" w:name="_Toc425241067"/>
      <w:bookmarkStart w:id="43076" w:name="_Toc425242313"/>
      <w:bookmarkStart w:id="43077" w:name="_Toc425243559"/>
      <w:bookmarkStart w:id="43078" w:name="_Toc425244806"/>
      <w:bookmarkStart w:id="43079" w:name="_Toc425246053"/>
      <w:bookmarkStart w:id="43080" w:name="_Toc425247300"/>
      <w:bookmarkStart w:id="43081" w:name="_Toc425248546"/>
      <w:bookmarkStart w:id="43082" w:name="_Toc425249793"/>
      <w:bookmarkStart w:id="43083" w:name="_Toc425251040"/>
      <w:bookmarkEnd w:id="43073"/>
      <w:bookmarkEnd w:id="43074"/>
      <w:bookmarkEnd w:id="43075"/>
      <w:bookmarkEnd w:id="43076"/>
      <w:bookmarkEnd w:id="43077"/>
      <w:bookmarkEnd w:id="43078"/>
      <w:bookmarkEnd w:id="43079"/>
      <w:bookmarkEnd w:id="43080"/>
      <w:bookmarkEnd w:id="43081"/>
      <w:bookmarkEnd w:id="43082"/>
      <w:bookmarkEnd w:id="43083"/>
    </w:p>
    <w:p w14:paraId="52CA1A05" w14:textId="2F5BD5BA" w:rsidR="007A3AB4" w:rsidDel="00C66FC3" w:rsidRDefault="007A3AB4" w:rsidP="007A3AB4">
      <w:pPr>
        <w:pStyle w:val="ListParagraph"/>
        <w:spacing w:after="60"/>
        <w:ind w:left="0" w:firstLine="0"/>
        <w:jc w:val="center"/>
        <w:rPr>
          <w:del w:id="43084" w:author="Ramasubramani, Hariharan" w:date="2015-07-20T17:26:00Z"/>
          <w:rFonts w:cstheme="minorHAnsi"/>
          <w:color w:val="000000" w:themeColor="text1"/>
        </w:rPr>
      </w:pPr>
      <w:del w:id="43085" w:author="Ramasubramani, Hariharan" w:date="2015-07-20T17:26:00Z">
        <w:r w:rsidDel="00C66FC3">
          <w:rPr>
            <w:rFonts w:cstheme="minorHAnsi"/>
            <w:color w:val="000000" w:themeColor="text1"/>
          </w:rPr>
          <w:delText>Fig: 5.j - View/Modify Forms Rule</w:delText>
        </w:r>
        <w:bookmarkStart w:id="43086" w:name="_Toc425238575"/>
        <w:bookmarkStart w:id="43087" w:name="_Toc425239821"/>
        <w:bookmarkStart w:id="43088" w:name="_Toc425241068"/>
        <w:bookmarkStart w:id="43089" w:name="_Toc425242314"/>
        <w:bookmarkStart w:id="43090" w:name="_Toc425243560"/>
        <w:bookmarkStart w:id="43091" w:name="_Toc425244807"/>
        <w:bookmarkStart w:id="43092" w:name="_Toc425246054"/>
        <w:bookmarkStart w:id="43093" w:name="_Toc425247301"/>
        <w:bookmarkStart w:id="43094" w:name="_Toc425248547"/>
        <w:bookmarkStart w:id="43095" w:name="_Toc425249794"/>
        <w:bookmarkStart w:id="43096" w:name="_Toc425251041"/>
        <w:bookmarkEnd w:id="43086"/>
        <w:bookmarkEnd w:id="43087"/>
        <w:bookmarkEnd w:id="43088"/>
        <w:bookmarkEnd w:id="43089"/>
        <w:bookmarkEnd w:id="43090"/>
        <w:bookmarkEnd w:id="43091"/>
        <w:bookmarkEnd w:id="43092"/>
        <w:bookmarkEnd w:id="43093"/>
        <w:bookmarkEnd w:id="43094"/>
        <w:bookmarkEnd w:id="43095"/>
        <w:bookmarkEnd w:id="43096"/>
      </w:del>
    </w:p>
    <w:p w14:paraId="3C20D64D" w14:textId="71231589" w:rsidR="007A3AB4" w:rsidDel="00C66FC3" w:rsidRDefault="007A3AB4" w:rsidP="007A3AB4">
      <w:pPr>
        <w:pStyle w:val="ListParagraph"/>
        <w:spacing w:after="60"/>
        <w:ind w:firstLine="720"/>
        <w:rPr>
          <w:del w:id="43097" w:author="Ramasubramani, Hariharan" w:date="2015-07-20T17:26:00Z"/>
          <w:rFonts w:cstheme="minorHAnsi"/>
          <w:color w:val="000000" w:themeColor="text1"/>
        </w:rPr>
      </w:pPr>
      <w:bookmarkStart w:id="43098" w:name="_Toc425238576"/>
      <w:bookmarkStart w:id="43099" w:name="_Toc425239822"/>
      <w:bookmarkStart w:id="43100" w:name="_Toc425241069"/>
      <w:bookmarkStart w:id="43101" w:name="_Toc425242315"/>
      <w:bookmarkStart w:id="43102" w:name="_Toc425243561"/>
      <w:bookmarkStart w:id="43103" w:name="_Toc425244808"/>
      <w:bookmarkStart w:id="43104" w:name="_Toc425246055"/>
      <w:bookmarkStart w:id="43105" w:name="_Toc425247302"/>
      <w:bookmarkStart w:id="43106" w:name="_Toc425248548"/>
      <w:bookmarkStart w:id="43107" w:name="_Toc425249795"/>
      <w:bookmarkStart w:id="43108" w:name="_Toc425251042"/>
      <w:bookmarkEnd w:id="43098"/>
      <w:bookmarkEnd w:id="43099"/>
      <w:bookmarkEnd w:id="43100"/>
      <w:bookmarkEnd w:id="43101"/>
      <w:bookmarkEnd w:id="43102"/>
      <w:bookmarkEnd w:id="43103"/>
      <w:bookmarkEnd w:id="43104"/>
      <w:bookmarkEnd w:id="43105"/>
      <w:bookmarkEnd w:id="43106"/>
      <w:bookmarkEnd w:id="43107"/>
      <w:bookmarkEnd w:id="43108"/>
    </w:p>
    <w:p w14:paraId="356BE02B" w14:textId="69FE2838" w:rsidR="0019224B" w:rsidDel="00C66FC3" w:rsidRDefault="0019224B" w:rsidP="00542C5A">
      <w:pPr>
        <w:pStyle w:val="ListParagraph"/>
        <w:spacing w:after="60"/>
        <w:ind w:left="0" w:firstLine="0"/>
        <w:jc w:val="center"/>
        <w:rPr>
          <w:del w:id="43109" w:author="Ramasubramani, Hariharan" w:date="2015-07-20T17:26:00Z"/>
          <w:rFonts w:cstheme="minorHAnsi"/>
          <w:color w:val="000000" w:themeColor="text1"/>
        </w:rPr>
      </w:pPr>
      <w:bookmarkStart w:id="43110" w:name="_Toc425238577"/>
      <w:bookmarkStart w:id="43111" w:name="_Toc425239823"/>
      <w:bookmarkStart w:id="43112" w:name="_Toc425241070"/>
      <w:bookmarkStart w:id="43113" w:name="_Toc425242316"/>
      <w:bookmarkStart w:id="43114" w:name="_Toc425243562"/>
      <w:bookmarkStart w:id="43115" w:name="_Toc425244809"/>
      <w:bookmarkStart w:id="43116" w:name="_Toc425246056"/>
      <w:bookmarkStart w:id="43117" w:name="_Toc425247303"/>
      <w:bookmarkStart w:id="43118" w:name="_Toc425248549"/>
      <w:bookmarkStart w:id="43119" w:name="_Toc425249796"/>
      <w:bookmarkStart w:id="43120" w:name="_Toc425251043"/>
      <w:bookmarkEnd w:id="43110"/>
      <w:bookmarkEnd w:id="43111"/>
      <w:bookmarkEnd w:id="43112"/>
      <w:bookmarkEnd w:id="43113"/>
      <w:bookmarkEnd w:id="43114"/>
      <w:bookmarkEnd w:id="43115"/>
      <w:bookmarkEnd w:id="43116"/>
      <w:bookmarkEnd w:id="43117"/>
      <w:bookmarkEnd w:id="43118"/>
      <w:bookmarkEnd w:id="43119"/>
      <w:bookmarkEnd w:id="43120"/>
    </w:p>
    <w:p w14:paraId="54D8AB0A" w14:textId="1FF3D780" w:rsidR="00CA5844" w:rsidRPr="0077132D" w:rsidDel="00C66FC3" w:rsidRDefault="00CA5844" w:rsidP="00CA5844">
      <w:pPr>
        <w:pStyle w:val="BlockComment"/>
        <w:rPr>
          <w:del w:id="43121" w:author="Ramasubramani, Hariharan" w:date="2015-07-20T17:26:00Z"/>
          <w:b/>
        </w:rPr>
      </w:pPr>
      <w:del w:id="43122" w:author="Ramasubramani, Hariharan" w:date="2015-07-20T17:26:00Z">
        <w:r w:rsidRPr="00CA5844" w:rsidDel="00C66FC3">
          <w:rPr>
            <w:b/>
          </w:rPr>
          <w:delText xml:space="preserve">View/Modify Forms Rule </w:delText>
        </w:r>
        <w:r w:rsidRPr="0077132D" w:rsidDel="00C66FC3">
          <w:rPr>
            <w:b/>
          </w:rPr>
          <w:delText>Screen Fig: 5.</w:delText>
        </w:r>
        <w:r w:rsidR="00F616CE" w:rsidDel="00C66FC3">
          <w:rPr>
            <w:b/>
          </w:rPr>
          <w:delText>j</w:delText>
        </w:r>
        <w:r w:rsidRPr="0077132D" w:rsidDel="00C66FC3">
          <w:rPr>
            <w:b/>
          </w:rPr>
          <w:delText xml:space="preserve"> Functionality:</w:delText>
        </w:r>
        <w:bookmarkStart w:id="43123" w:name="_Toc425238578"/>
        <w:bookmarkStart w:id="43124" w:name="_Toc425239824"/>
        <w:bookmarkStart w:id="43125" w:name="_Toc425241071"/>
        <w:bookmarkStart w:id="43126" w:name="_Toc425242317"/>
        <w:bookmarkStart w:id="43127" w:name="_Toc425243563"/>
        <w:bookmarkStart w:id="43128" w:name="_Toc425244810"/>
        <w:bookmarkStart w:id="43129" w:name="_Toc425246057"/>
        <w:bookmarkStart w:id="43130" w:name="_Toc425247304"/>
        <w:bookmarkStart w:id="43131" w:name="_Toc425248550"/>
        <w:bookmarkStart w:id="43132" w:name="_Toc425249797"/>
        <w:bookmarkStart w:id="43133" w:name="_Toc425251044"/>
        <w:bookmarkEnd w:id="43123"/>
        <w:bookmarkEnd w:id="43124"/>
        <w:bookmarkEnd w:id="43125"/>
        <w:bookmarkEnd w:id="43126"/>
        <w:bookmarkEnd w:id="43127"/>
        <w:bookmarkEnd w:id="43128"/>
        <w:bookmarkEnd w:id="43129"/>
        <w:bookmarkEnd w:id="43130"/>
        <w:bookmarkEnd w:id="43131"/>
        <w:bookmarkEnd w:id="43132"/>
        <w:bookmarkEnd w:id="43133"/>
      </w:del>
    </w:p>
    <w:p w14:paraId="3801A09D" w14:textId="782A9143" w:rsidR="00CA5844" w:rsidDel="00D060D6" w:rsidRDefault="00CA5844" w:rsidP="00CA5844">
      <w:pPr>
        <w:pStyle w:val="BlockComment"/>
        <w:rPr>
          <w:del w:id="43134" w:author="Ramasubramani, Hariharan" w:date="2015-07-20T16:23:00Z"/>
        </w:rPr>
      </w:pPr>
      <w:del w:id="43135" w:author="Ramasubramani, Hariharan" w:date="2015-07-20T16:23:00Z">
        <w:r w:rsidRPr="006C746E" w:rsidDel="00D060D6">
          <w:delText xml:space="preserve">Clicking the Edit </w:delText>
        </w:r>
        <w:r w:rsidDel="00D060D6">
          <w:delText xml:space="preserve">button under </w:delText>
        </w:r>
        <w:r w:rsidRPr="006C746E" w:rsidDel="00D060D6">
          <w:delText>State</w:delText>
        </w:r>
        <w:r w:rsidDel="00D060D6">
          <w:delText>(</w:delText>
        </w:r>
        <w:r w:rsidRPr="006C746E" w:rsidDel="00D060D6">
          <w:delText>s</w:delText>
        </w:r>
        <w:r w:rsidDel="00D060D6">
          <w:delText>)</w:delText>
        </w:r>
        <w:r w:rsidRPr="006C746E" w:rsidDel="00D060D6">
          <w:delText xml:space="preserve"> will </w:delText>
        </w:r>
        <w:r w:rsidDel="00D060D6">
          <w:delText>take the user to the Edit States screen (Fig: 5.b).</w:delText>
        </w:r>
        <w:bookmarkStart w:id="43136" w:name="_Toc425238579"/>
        <w:bookmarkStart w:id="43137" w:name="_Toc425239825"/>
        <w:bookmarkStart w:id="43138" w:name="_Toc425241072"/>
        <w:bookmarkStart w:id="43139" w:name="_Toc425242318"/>
        <w:bookmarkStart w:id="43140" w:name="_Toc425243564"/>
        <w:bookmarkStart w:id="43141" w:name="_Toc425244811"/>
        <w:bookmarkStart w:id="43142" w:name="_Toc425246058"/>
        <w:bookmarkStart w:id="43143" w:name="_Toc425247305"/>
        <w:bookmarkStart w:id="43144" w:name="_Toc425248551"/>
        <w:bookmarkStart w:id="43145" w:name="_Toc425249798"/>
        <w:bookmarkStart w:id="43146" w:name="_Toc425251045"/>
        <w:bookmarkEnd w:id="43136"/>
        <w:bookmarkEnd w:id="43137"/>
        <w:bookmarkEnd w:id="43138"/>
        <w:bookmarkEnd w:id="43139"/>
        <w:bookmarkEnd w:id="43140"/>
        <w:bookmarkEnd w:id="43141"/>
        <w:bookmarkEnd w:id="43142"/>
        <w:bookmarkEnd w:id="43143"/>
        <w:bookmarkEnd w:id="43144"/>
        <w:bookmarkEnd w:id="43145"/>
        <w:bookmarkEnd w:id="43146"/>
      </w:del>
    </w:p>
    <w:p w14:paraId="317B7F14" w14:textId="7E19F40F" w:rsidR="00CA5844" w:rsidDel="00D060D6" w:rsidRDefault="00CA5844" w:rsidP="00CA5844">
      <w:pPr>
        <w:pStyle w:val="BlockComment"/>
        <w:rPr>
          <w:del w:id="43147" w:author="Ramasubramani, Hariharan" w:date="2015-07-20T16:23:00Z"/>
        </w:rPr>
      </w:pPr>
      <w:del w:id="43148" w:author="Ramasubramani, Hariharan" w:date="2015-07-20T16:23:00Z">
        <w:r w:rsidRPr="00542C5A" w:rsidDel="00D060D6">
          <w:delText>Clicking th</w:delText>
        </w:r>
        <w:r w:rsidDel="00D060D6">
          <w:delText xml:space="preserve">e Products </w:delText>
        </w:r>
        <w:r w:rsidRPr="00542C5A" w:rsidDel="00D060D6">
          <w:delText xml:space="preserve">button will allow </w:delText>
        </w:r>
        <w:r w:rsidR="00E4679E" w:rsidDel="00D060D6">
          <w:delText>display to the user what Products have already been selected for this</w:delText>
        </w:r>
        <w:r w:rsidRPr="00542C5A" w:rsidDel="00D060D6">
          <w:delText xml:space="preserve"> Form</w:delText>
        </w:r>
        <w:r w:rsidDel="00D060D6">
          <w:delText xml:space="preserve"> (See Fig: 5.</w:delText>
        </w:r>
        <w:r w:rsidR="003A7B2D" w:rsidDel="00D060D6">
          <w:delText>n</w:delText>
        </w:r>
        <w:r w:rsidR="000E22D4" w:rsidDel="00D060D6">
          <w:delText xml:space="preserve"> if products have previously been selected. If no products have been selected, the users will see the full product screen as seen in Fig: 5.c</w:delText>
        </w:r>
        <w:r w:rsidDel="00D060D6">
          <w:delText>)</w:delText>
        </w:r>
        <w:r w:rsidR="000E22D4" w:rsidDel="00D060D6">
          <w:delText>.</w:delText>
        </w:r>
        <w:bookmarkStart w:id="43149" w:name="_Toc425238580"/>
        <w:bookmarkStart w:id="43150" w:name="_Toc425239826"/>
        <w:bookmarkStart w:id="43151" w:name="_Toc425241073"/>
        <w:bookmarkStart w:id="43152" w:name="_Toc425242319"/>
        <w:bookmarkStart w:id="43153" w:name="_Toc425243565"/>
        <w:bookmarkStart w:id="43154" w:name="_Toc425244812"/>
        <w:bookmarkStart w:id="43155" w:name="_Toc425246059"/>
        <w:bookmarkStart w:id="43156" w:name="_Toc425247306"/>
        <w:bookmarkStart w:id="43157" w:name="_Toc425248552"/>
        <w:bookmarkStart w:id="43158" w:name="_Toc425249799"/>
        <w:bookmarkStart w:id="43159" w:name="_Toc425251046"/>
        <w:bookmarkEnd w:id="43149"/>
        <w:bookmarkEnd w:id="43150"/>
        <w:bookmarkEnd w:id="43151"/>
        <w:bookmarkEnd w:id="43152"/>
        <w:bookmarkEnd w:id="43153"/>
        <w:bookmarkEnd w:id="43154"/>
        <w:bookmarkEnd w:id="43155"/>
        <w:bookmarkEnd w:id="43156"/>
        <w:bookmarkEnd w:id="43157"/>
        <w:bookmarkEnd w:id="43158"/>
        <w:bookmarkEnd w:id="43159"/>
      </w:del>
    </w:p>
    <w:p w14:paraId="69C6E626" w14:textId="055F562D" w:rsidR="00CA5844" w:rsidDel="00C66FC3" w:rsidRDefault="00CA5844" w:rsidP="00CA5844">
      <w:pPr>
        <w:pStyle w:val="BlockComment"/>
        <w:rPr>
          <w:del w:id="43160" w:author="Ramasubramani, Hariharan" w:date="2015-07-20T17:26:00Z"/>
        </w:rPr>
      </w:pPr>
      <w:del w:id="43161" w:author="Ramasubramani, Hariharan" w:date="2015-07-20T17:26:00Z">
        <w:r w:rsidDel="00C66FC3">
          <w:delText xml:space="preserve">Clicking the Associate to Package button </w:delText>
        </w:r>
        <w:r w:rsidRPr="00542C5A" w:rsidDel="00C66FC3">
          <w:delText>will</w:delText>
        </w:r>
        <w:r w:rsidDel="00C66FC3">
          <w:delText xml:space="preserve"> take the user to the </w:delText>
        </w:r>
        <w:r w:rsidR="00A065E9" w:rsidDel="00C66FC3">
          <w:delText>Associate to Package</w:delText>
        </w:r>
        <w:r w:rsidDel="00C66FC3">
          <w:delText xml:space="preserve"> s</w:delText>
        </w:r>
        <w:r w:rsidRPr="004245F1" w:rsidDel="00C66FC3">
          <w:delText>creen</w:delText>
        </w:r>
        <w:r w:rsidDel="00C66FC3">
          <w:delText xml:space="preserve"> (Fig: 5.d).</w:delText>
        </w:r>
        <w:bookmarkStart w:id="43162" w:name="_Toc425238581"/>
        <w:bookmarkStart w:id="43163" w:name="_Toc425239827"/>
        <w:bookmarkStart w:id="43164" w:name="_Toc425241074"/>
        <w:bookmarkStart w:id="43165" w:name="_Toc425242320"/>
        <w:bookmarkStart w:id="43166" w:name="_Toc425243566"/>
        <w:bookmarkStart w:id="43167" w:name="_Toc425244813"/>
        <w:bookmarkStart w:id="43168" w:name="_Toc425246060"/>
        <w:bookmarkStart w:id="43169" w:name="_Toc425247307"/>
        <w:bookmarkStart w:id="43170" w:name="_Toc425248553"/>
        <w:bookmarkStart w:id="43171" w:name="_Toc425249800"/>
        <w:bookmarkStart w:id="43172" w:name="_Toc425251047"/>
        <w:bookmarkEnd w:id="43162"/>
        <w:bookmarkEnd w:id="43163"/>
        <w:bookmarkEnd w:id="43164"/>
        <w:bookmarkEnd w:id="43165"/>
        <w:bookmarkEnd w:id="43166"/>
        <w:bookmarkEnd w:id="43167"/>
        <w:bookmarkEnd w:id="43168"/>
        <w:bookmarkEnd w:id="43169"/>
        <w:bookmarkEnd w:id="43170"/>
        <w:bookmarkEnd w:id="43171"/>
        <w:bookmarkEnd w:id="43172"/>
      </w:del>
    </w:p>
    <w:p w14:paraId="0E782F60" w14:textId="749A379C" w:rsidR="00CA5844" w:rsidDel="00D060D6" w:rsidRDefault="00CA5844" w:rsidP="00CA5844">
      <w:pPr>
        <w:pStyle w:val="BlockComment"/>
        <w:rPr>
          <w:del w:id="43173" w:author="Ramasubramani, Hariharan" w:date="2015-07-20T16:23:00Z"/>
        </w:rPr>
      </w:pPr>
      <w:del w:id="43174" w:author="Ramasubramani, Hariharan" w:date="2015-07-20T16:23:00Z">
        <w:r w:rsidDel="00D060D6">
          <w:delText xml:space="preserve">Clicking the Comments button </w:delText>
        </w:r>
        <w:r w:rsidRPr="00542C5A" w:rsidDel="00D060D6">
          <w:delText>will</w:delText>
        </w:r>
        <w:r w:rsidDel="00D060D6">
          <w:delText xml:space="preserve"> take the user to the </w:delText>
        </w:r>
        <w:r w:rsidRPr="004245F1" w:rsidDel="00D060D6">
          <w:delText>Form Com</w:delText>
        </w:r>
        <w:r w:rsidDel="00D060D6">
          <w:delText>ments s</w:delText>
        </w:r>
        <w:r w:rsidRPr="004245F1" w:rsidDel="00D060D6">
          <w:delText>creen</w:delText>
        </w:r>
        <w:r w:rsidDel="00D060D6">
          <w:delText xml:space="preserve"> (Fig: 5.</w:delText>
        </w:r>
        <w:r w:rsidR="00F616CE" w:rsidDel="00D060D6">
          <w:delText>f</w:delText>
        </w:r>
        <w:r w:rsidDel="00D060D6">
          <w:delText>).</w:delText>
        </w:r>
        <w:bookmarkStart w:id="43175" w:name="_Toc425238582"/>
        <w:bookmarkStart w:id="43176" w:name="_Toc425239828"/>
        <w:bookmarkStart w:id="43177" w:name="_Toc425241075"/>
        <w:bookmarkStart w:id="43178" w:name="_Toc425242321"/>
        <w:bookmarkStart w:id="43179" w:name="_Toc425243567"/>
        <w:bookmarkStart w:id="43180" w:name="_Toc425244814"/>
        <w:bookmarkStart w:id="43181" w:name="_Toc425246061"/>
        <w:bookmarkStart w:id="43182" w:name="_Toc425247308"/>
        <w:bookmarkStart w:id="43183" w:name="_Toc425248554"/>
        <w:bookmarkStart w:id="43184" w:name="_Toc425249801"/>
        <w:bookmarkStart w:id="43185" w:name="_Toc425251048"/>
        <w:bookmarkEnd w:id="43175"/>
        <w:bookmarkEnd w:id="43176"/>
        <w:bookmarkEnd w:id="43177"/>
        <w:bookmarkEnd w:id="43178"/>
        <w:bookmarkEnd w:id="43179"/>
        <w:bookmarkEnd w:id="43180"/>
        <w:bookmarkEnd w:id="43181"/>
        <w:bookmarkEnd w:id="43182"/>
        <w:bookmarkEnd w:id="43183"/>
        <w:bookmarkEnd w:id="43184"/>
        <w:bookmarkEnd w:id="43185"/>
      </w:del>
    </w:p>
    <w:p w14:paraId="33BE3B1C" w14:textId="5B54471E" w:rsidR="00CA5844" w:rsidDel="00D060D6" w:rsidRDefault="00CA5844" w:rsidP="00CA5844">
      <w:pPr>
        <w:pStyle w:val="BlockComment"/>
        <w:rPr>
          <w:del w:id="43186" w:author="Ramasubramani, Hariharan" w:date="2015-07-20T16:23:00Z"/>
        </w:rPr>
      </w:pPr>
      <w:del w:id="43187" w:author="Ramasubramani, Hariharan" w:date="2015-07-20T16:23:00Z">
        <w:r w:rsidDel="00D060D6">
          <w:delText>Clicking theTemplates button will take the user to the Form Templates screen (Fig: 7a).</w:delText>
        </w:r>
        <w:bookmarkStart w:id="43188" w:name="_Toc425238583"/>
        <w:bookmarkStart w:id="43189" w:name="_Toc425239829"/>
        <w:bookmarkStart w:id="43190" w:name="_Toc425241076"/>
        <w:bookmarkStart w:id="43191" w:name="_Toc425242322"/>
        <w:bookmarkStart w:id="43192" w:name="_Toc425243568"/>
        <w:bookmarkStart w:id="43193" w:name="_Toc425244815"/>
        <w:bookmarkStart w:id="43194" w:name="_Toc425246062"/>
        <w:bookmarkStart w:id="43195" w:name="_Toc425247309"/>
        <w:bookmarkStart w:id="43196" w:name="_Toc425248555"/>
        <w:bookmarkStart w:id="43197" w:name="_Toc425249802"/>
        <w:bookmarkStart w:id="43198" w:name="_Toc425251049"/>
        <w:bookmarkEnd w:id="43188"/>
        <w:bookmarkEnd w:id="43189"/>
        <w:bookmarkEnd w:id="43190"/>
        <w:bookmarkEnd w:id="43191"/>
        <w:bookmarkEnd w:id="43192"/>
        <w:bookmarkEnd w:id="43193"/>
        <w:bookmarkEnd w:id="43194"/>
        <w:bookmarkEnd w:id="43195"/>
        <w:bookmarkEnd w:id="43196"/>
        <w:bookmarkEnd w:id="43197"/>
        <w:bookmarkEnd w:id="43198"/>
      </w:del>
    </w:p>
    <w:p w14:paraId="23EE74B8" w14:textId="2EB5060A" w:rsidR="00CA5844" w:rsidDel="00D060D6" w:rsidRDefault="00CA5844" w:rsidP="00CA5844">
      <w:pPr>
        <w:pStyle w:val="BlockComment"/>
        <w:rPr>
          <w:del w:id="43199" w:author="Ramasubramani, Hariharan" w:date="2015-07-20T16:23:00Z"/>
        </w:rPr>
      </w:pPr>
      <w:del w:id="43200" w:author="Ramasubramani, Hariharan" w:date="2015-07-20T16:23:00Z">
        <w:r w:rsidRPr="00465DDB" w:rsidDel="00D060D6">
          <w:delText xml:space="preserve">Clicking the Forms Module Data button will display the Forms Module Data screen </w:delText>
        </w:r>
        <w:r w:rsidDel="00D060D6">
          <w:delText>(Fig: 5</w:delText>
        </w:r>
        <w:r w:rsidR="00F616CE" w:rsidDel="00D060D6">
          <w:delText>g</w:delText>
        </w:r>
        <w:r w:rsidDel="00D060D6">
          <w:delText xml:space="preserve">) </w:delText>
        </w:r>
        <w:r w:rsidRPr="00465DDB" w:rsidDel="00D060D6">
          <w:delText>and allow the user to add Module</w:delText>
        </w:r>
        <w:r w:rsidDel="00D060D6">
          <w:delText xml:space="preserve"> Data to the Form.</w:delText>
        </w:r>
        <w:bookmarkStart w:id="43201" w:name="_Toc425238584"/>
        <w:bookmarkStart w:id="43202" w:name="_Toc425239830"/>
        <w:bookmarkStart w:id="43203" w:name="_Toc425241077"/>
        <w:bookmarkStart w:id="43204" w:name="_Toc425242323"/>
        <w:bookmarkStart w:id="43205" w:name="_Toc425243569"/>
        <w:bookmarkStart w:id="43206" w:name="_Toc425244816"/>
        <w:bookmarkStart w:id="43207" w:name="_Toc425246063"/>
        <w:bookmarkStart w:id="43208" w:name="_Toc425247310"/>
        <w:bookmarkStart w:id="43209" w:name="_Toc425248556"/>
        <w:bookmarkStart w:id="43210" w:name="_Toc425249803"/>
        <w:bookmarkStart w:id="43211" w:name="_Toc425251050"/>
        <w:bookmarkEnd w:id="43201"/>
        <w:bookmarkEnd w:id="43202"/>
        <w:bookmarkEnd w:id="43203"/>
        <w:bookmarkEnd w:id="43204"/>
        <w:bookmarkEnd w:id="43205"/>
        <w:bookmarkEnd w:id="43206"/>
        <w:bookmarkEnd w:id="43207"/>
        <w:bookmarkEnd w:id="43208"/>
        <w:bookmarkEnd w:id="43209"/>
        <w:bookmarkEnd w:id="43210"/>
        <w:bookmarkEnd w:id="43211"/>
      </w:del>
    </w:p>
    <w:p w14:paraId="4C5EA9A0" w14:textId="129E2E8F" w:rsidR="00CA5844" w:rsidDel="00D060D6" w:rsidRDefault="00CA5844" w:rsidP="00CA5844">
      <w:pPr>
        <w:pStyle w:val="BlockComment"/>
        <w:rPr>
          <w:del w:id="43212" w:author="Ramasubramani, Hariharan" w:date="2015-07-20T16:23:00Z"/>
        </w:rPr>
      </w:pPr>
      <w:del w:id="43213" w:author="Ramasubramani, Hariharan" w:date="2015-07-20T16:23:00Z">
        <w:r w:rsidDel="00D060D6">
          <w:delText xml:space="preserve">Clicking on the Clone button will create a new Form populated with all the data from the current screen minus history data. </w:delText>
        </w:r>
        <w:r w:rsidR="000F40A1" w:rsidDel="00D060D6">
          <w:delText xml:space="preserve"> If any existing data on the View/Modify screen has been edited prior to clicking the Clone button, the Clone button will be disabled. </w:delText>
        </w:r>
        <w:r w:rsidDel="00D060D6">
          <w:delText>This new Form will be displayed in the Create</w:delText>
        </w:r>
        <w:r w:rsidRPr="00CA5844" w:rsidDel="00D060D6">
          <w:delText xml:space="preserve"> Forms Rules Screen </w:delText>
        </w:r>
        <w:r w:rsidDel="00D060D6">
          <w:delText>(</w:delText>
        </w:r>
        <w:r w:rsidRPr="00CA5844" w:rsidDel="00D060D6">
          <w:delText>Fig: 5.a</w:delText>
        </w:r>
        <w:r w:rsidDel="00D060D6">
          <w:delText>) as if the data had been entered manually. The cloned data will not be saved until the user clicks on the Save button there.</w:delText>
        </w:r>
        <w:bookmarkStart w:id="43214" w:name="_Toc425238585"/>
        <w:bookmarkStart w:id="43215" w:name="_Toc425239831"/>
        <w:bookmarkStart w:id="43216" w:name="_Toc425241078"/>
        <w:bookmarkStart w:id="43217" w:name="_Toc425242324"/>
        <w:bookmarkStart w:id="43218" w:name="_Toc425243570"/>
        <w:bookmarkStart w:id="43219" w:name="_Toc425244817"/>
        <w:bookmarkStart w:id="43220" w:name="_Toc425246064"/>
        <w:bookmarkStart w:id="43221" w:name="_Toc425247311"/>
        <w:bookmarkStart w:id="43222" w:name="_Toc425248557"/>
        <w:bookmarkStart w:id="43223" w:name="_Toc425249804"/>
        <w:bookmarkStart w:id="43224" w:name="_Toc425251051"/>
        <w:bookmarkEnd w:id="43214"/>
        <w:bookmarkEnd w:id="43215"/>
        <w:bookmarkEnd w:id="43216"/>
        <w:bookmarkEnd w:id="43217"/>
        <w:bookmarkEnd w:id="43218"/>
        <w:bookmarkEnd w:id="43219"/>
        <w:bookmarkEnd w:id="43220"/>
        <w:bookmarkEnd w:id="43221"/>
        <w:bookmarkEnd w:id="43222"/>
        <w:bookmarkEnd w:id="43223"/>
        <w:bookmarkEnd w:id="43224"/>
      </w:del>
    </w:p>
    <w:p w14:paraId="4290A319" w14:textId="42ECBB9A" w:rsidR="00490D49" w:rsidDel="00D060D6" w:rsidRDefault="00490D49" w:rsidP="00CA5844">
      <w:pPr>
        <w:pStyle w:val="BlockComment"/>
        <w:rPr>
          <w:del w:id="43225" w:author="Ramasubramani, Hariharan" w:date="2015-07-20T16:23:00Z"/>
        </w:rPr>
      </w:pPr>
      <w:del w:id="43226" w:author="Ramasubramani, Hariharan" w:date="2015-07-20T16:23:00Z">
        <w:r w:rsidDel="00D060D6">
          <w:delText>Clicking on the “Extract State” button will allow the user to select a state to remove from the grouping by expiring it independently of the other states listed in this Form Rule.</w:delText>
        </w:r>
        <w:bookmarkStart w:id="43227" w:name="_Toc425238586"/>
        <w:bookmarkStart w:id="43228" w:name="_Toc425239832"/>
        <w:bookmarkStart w:id="43229" w:name="_Toc425241079"/>
        <w:bookmarkStart w:id="43230" w:name="_Toc425242325"/>
        <w:bookmarkStart w:id="43231" w:name="_Toc425243571"/>
        <w:bookmarkStart w:id="43232" w:name="_Toc425244818"/>
        <w:bookmarkStart w:id="43233" w:name="_Toc425246065"/>
        <w:bookmarkStart w:id="43234" w:name="_Toc425247312"/>
        <w:bookmarkStart w:id="43235" w:name="_Toc425248558"/>
        <w:bookmarkStart w:id="43236" w:name="_Toc425249805"/>
        <w:bookmarkStart w:id="43237" w:name="_Toc425251052"/>
        <w:bookmarkEnd w:id="43227"/>
        <w:bookmarkEnd w:id="43228"/>
        <w:bookmarkEnd w:id="43229"/>
        <w:bookmarkEnd w:id="43230"/>
        <w:bookmarkEnd w:id="43231"/>
        <w:bookmarkEnd w:id="43232"/>
        <w:bookmarkEnd w:id="43233"/>
        <w:bookmarkEnd w:id="43234"/>
        <w:bookmarkEnd w:id="43235"/>
        <w:bookmarkEnd w:id="43236"/>
        <w:bookmarkEnd w:id="43237"/>
      </w:del>
    </w:p>
    <w:p w14:paraId="669E4626" w14:textId="5F5A1012" w:rsidR="00CA5844" w:rsidDel="00D060D6" w:rsidRDefault="00CA5844" w:rsidP="00CA5844">
      <w:pPr>
        <w:pStyle w:val="BlockComment"/>
        <w:rPr>
          <w:del w:id="43238" w:author="Ramasubramani, Hariharan" w:date="2015-07-20T16:23:00Z"/>
        </w:rPr>
      </w:pPr>
      <w:del w:id="43239" w:author="Ramasubramani, Hariharan" w:date="2015-07-20T16:23:00Z">
        <w:r w:rsidDel="00D060D6">
          <w:delText>Clicking on the History button will display the Form History screen (Fig: 5</w:delText>
        </w:r>
        <w:r w:rsidR="00BF2113" w:rsidDel="00D060D6">
          <w:delText>.</w:delText>
        </w:r>
        <w:r w:rsidR="003A7B2D" w:rsidDel="00D060D6">
          <w:delText>m</w:delText>
        </w:r>
        <w:r w:rsidR="00BF2113" w:rsidDel="00D060D6">
          <w:delText>).</w:delText>
        </w:r>
        <w:bookmarkStart w:id="43240" w:name="_Toc425238587"/>
        <w:bookmarkStart w:id="43241" w:name="_Toc425239833"/>
        <w:bookmarkStart w:id="43242" w:name="_Toc425241080"/>
        <w:bookmarkStart w:id="43243" w:name="_Toc425242326"/>
        <w:bookmarkStart w:id="43244" w:name="_Toc425243572"/>
        <w:bookmarkStart w:id="43245" w:name="_Toc425244819"/>
        <w:bookmarkStart w:id="43246" w:name="_Toc425246066"/>
        <w:bookmarkStart w:id="43247" w:name="_Toc425247313"/>
        <w:bookmarkStart w:id="43248" w:name="_Toc425248559"/>
        <w:bookmarkStart w:id="43249" w:name="_Toc425249806"/>
        <w:bookmarkStart w:id="43250" w:name="_Toc425251053"/>
        <w:bookmarkEnd w:id="43240"/>
        <w:bookmarkEnd w:id="43241"/>
        <w:bookmarkEnd w:id="43242"/>
        <w:bookmarkEnd w:id="43243"/>
        <w:bookmarkEnd w:id="43244"/>
        <w:bookmarkEnd w:id="43245"/>
        <w:bookmarkEnd w:id="43246"/>
        <w:bookmarkEnd w:id="43247"/>
        <w:bookmarkEnd w:id="43248"/>
        <w:bookmarkEnd w:id="43249"/>
        <w:bookmarkEnd w:id="43250"/>
      </w:del>
    </w:p>
    <w:p w14:paraId="577DC73D" w14:textId="19271A25" w:rsidR="005A3126" w:rsidDel="00C66FC3" w:rsidRDefault="005A3126" w:rsidP="005A3126">
      <w:pPr>
        <w:pStyle w:val="BlockComment"/>
        <w:rPr>
          <w:del w:id="43251" w:author="Ramasubramani, Hariharan" w:date="2015-07-20T17:26:00Z"/>
        </w:rPr>
      </w:pPr>
      <w:del w:id="43252" w:author="Ramasubramani, Hariharan" w:date="2015-07-20T17:26:00Z">
        <w:r w:rsidDel="00C66FC3">
          <w:delText>Clicking the Promotion Validation button will validate the Form prior to saving and indicate all mandatory and conditional mandatory fields that are missing.</w:delText>
        </w:r>
        <w:bookmarkStart w:id="43253" w:name="_Toc425238588"/>
        <w:bookmarkStart w:id="43254" w:name="_Toc425239834"/>
        <w:bookmarkStart w:id="43255" w:name="_Toc425241081"/>
        <w:bookmarkStart w:id="43256" w:name="_Toc425242327"/>
        <w:bookmarkStart w:id="43257" w:name="_Toc425243573"/>
        <w:bookmarkStart w:id="43258" w:name="_Toc425244820"/>
        <w:bookmarkStart w:id="43259" w:name="_Toc425246067"/>
        <w:bookmarkStart w:id="43260" w:name="_Toc425247314"/>
        <w:bookmarkStart w:id="43261" w:name="_Toc425248560"/>
        <w:bookmarkStart w:id="43262" w:name="_Toc425249807"/>
        <w:bookmarkStart w:id="43263" w:name="_Toc425251054"/>
        <w:bookmarkEnd w:id="43253"/>
        <w:bookmarkEnd w:id="43254"/>
        <w:bookmarkEnd w:id="43255"/>
        <w:bookmarkEnd w:id="43256"/>
        <w:bookmarkEnd w:id="43257"/>
        <w:bookmarkEnd w:id="43258"/>
        <w:bookmarkEnd w:id="43259"/>
        <w:bookmarkEnd w:id="43260"/>
        <w:bookmarkEnd w:id="43261"/>
        <w:bookmarkEnd w:id="43262"/>
        <w:bookmarkEnd w:id="43263"/>
      </w:del>
    </w:p>
    <w:p w14:paraId="0E007EA1" w14:textId="614EF6F7" w:rsidR="00CA5844" w:rsidRPr="003D3BB7" w:rsidDel="00D060D6" w:rsidRDefault="00CA5844" w:rsidP="00CA5844">
      <w:pPr>
        <w:pStyle w:val="BlockComment"/>
        <w:rPr>
          <w:del w:id="43264" w:author="Ramasubramani, Hariharan" w:date="2015-07-20T16:23:00Z"/>
        </w:rPr>
      </w:pPr>
      <w:del w:id="43265" w:author="Ramasubramani, Hariharan" w:date="2015-07-20T16:23:00Z">
        <w:r w:rsidRPr="003D3BB7" w:rsidDel="00D060D6">
          <w:delText xml:space="preserve">Clicking Save will save the edited </w:delText>
        </w:r>
        <w:r w:rsidDel="00D060D6">
          <w:delText>Form</w:delText>
        </w:r>
        <w:r w:rsidRPr="003D3BB7" w:rsidDel="00D060D6">
          <w:delText xml:space="preserve"> information and return the user to the Main Navigation </w:delText>
        </w:r>
        <w:r w:rsidDel="00D060D6">
          <w:delText>Forms</w:delText>
        </w:r>
        <w:r w:rsidRPr="003D3BB7" w:rsidDel="00D060D6">
          <w:delText xml:space="preserve"> Screen.  </w:delText>
        </w:r>
        <w:bookmarkStart w:id="43266" w:name="_Toc425238589"/>
        <w:bookmarkStart w:id="43267" w:name="_Toc425239835"/>
        <w:bookmarkStart w:id="43268" w:name="_Toc425241082"/>
        <w:bookmarkStart w:id="43269" w:name="_Toc425242328"/>
        <w:bookmarkStart w:id="43270" w:name="_Toc425243574"/>
        <w:bookmarkStart w:id="43271" w:name="_Toc425244821"/>
        <w:bookmarkStart w:id="43272" w:name="_Toc425246068"/>
        <w:bookmarkStart w:id="43273" w:name="_Toc425247315"/>
        <w:bookmarkStart w:id="43274" w:name="_Toc425248561"/>
        <w:bookmarkStart w:id="43275" w:name="_Toc425249808"/>
        <w:bookmarkStart w:id="43276" w:name="_Toc425251055"/>
        <w:bookmarkEnd w:id="43266"/>
        <w:bookmarkEnd w:id="43267"/>
        <w:bookmarkEnd w:id="43268"/>
        <w:bookmarkEnd w:id="43269"/>
        <w:bookmarkEnd w:id="43270"/>
        <w:bookmarkEnd w:id="43271"/>
        <w:bookmarkEnd w:id="43272"/>
        <w:bookmarkEnd w:id="43273"/>
        <w:bookmarkEnd w:id="43274"/>
        <w:bookmarkEnd w:id="43275"/>
        <w:bookmarkEnd w:id="43276"/>
      </w:del>
    </w:p>
    <w:p w14:paraId="44069A6A" w14:textId="1DBCB634" w:rsidR="00CA5844" w:rsidDel="00D060D6" w:rsidRDefault="00CA5844" w:rsidP="00CA5844">
      <w:pPr>
        <w:pStyle w:val="BlockComment"/>
        <w:rPr>
          <w:del w:id="43277" w:author="Ramasubramani, Hariharan" w:date="2015-07-20T16:23:00Z"/>
        </w:rPr>
      </w:pPr>
      <w:del w:id="43278" w:author="Ramasubramani, Hariharan" w:date="2015-07-20T16:23:00Z">
        <w:r w:rsidRPr="003D3BB7" w:rsidDel="00D060D6">
          <w:delText>If Cancel is clicked and there are any unsaved changes an alert will displayed</w:delText>
        </w:r>
        <w:r w:rsidDel="00D060D6">
          <w:delText xml:space="preserve"> (Fig: 5.</w:delText>
        </w:r>
        <w:r w:rsidR="00F616CE" w:rsidDel="00D060D6">
          <w:delText>h</w:delText>
        </w:r>
        <w:r w:rsidDel="00D060D6">
          <w:delText>)</w:delText>
        </w:r>
        <w:r w:rsidRPr="003D3BB7" w:rsidDel="00D060D6">
          <w:delText>.</w:delText>
        </w:r>
        <w:bookmarkStart w:id="43279" w:name="_Toc425238590"/>
        <w:bookmarkStart w:id="43280" w:name="_Toc425239836"/>
        <w:bookmarkStart w:id="43281" w:name="_Toc425241083"/>
        <w:bookmarkStart w:id="43282" w:name="_Toc425242329"/>
        <w:bookmarkStart w:id="43283" w:name="_Toc425243575"/>
        <w:bookmarkStart w:id="43284" w:name="_Toc425244822"/>
        <w:bookmarkStart w:id="43285" w:name="_Toc425246069"/>
        <w:bookmarkStart w:id="43286" w:name="_Toc425247316"/>
        <w:bookmarkStart w:id="43287" w:name="_Toc425248562"/>
        <w:bookmarkStart w:id="43288" w:name="_Toc425249809"/>
        <w:bookmarkStart w:id="43289" w:name="_Toc425251056"/>
        <w:bookmarkEnd w:id="43279"/>
        <w:bookmarkEnd w:id="43280"/>
        <w:bookmarkEnd w:id="43281"/>
        <w:bookmarkEnd w:id="43282"/>
        <w:bookmarkEnd w:id="43283"/>
        <w:bookmarkEnd w:id="43284"/>
        <w:bookmarkEnd w:id="43285"/>
        <w:bookmarkEnd w:id="43286"/>
        <w:bookmarkEnd w:id="43287"/>
        <w:bookmarkEnd w:id="43288"/>
        <w:bookmarkEnd w:id="43289"/>
      </w:del>
    </w:p>
    <w:p w14:paraId="029DD354" w14:textId="0C22BEC8" w:rsidR="0019224B" w:rsidDel="00C66FC3" w:rsidRDefault="0019224B" w:rsidP="00CA5844">
      <w:pPr>
        <w:pStyle w:val="ListParagraph"/>
        <w:spacing w:after="60"/>
        <w:ind w:left="0" w:firstLine="0"/>
        <w:rPr>
          <w:del w:id="43290" w:author="Ramasubramani, Hariharan" w:date="2015-07-20T17:26:00Z"/>
          <w:rFonts w:cstheme="minorHAnsi"/>
          <w:color w:val="000000" w:themeColor="text1"/>
        </w:rPr>
      </w:pPr>
      <w:bookmarkStart w:id="43291" w:name="_Toc425238591"/>
      <w:bookmarkStart w:id="43292" w:name="_Toc425239837"/>
      <w:bookmarkStart w:id="43293" w:name="_Toc425241084"/>
      <w:bookmarkStart w:id="43294" w:name="_Toc425242330"/>
      <w:bookmarkStart w:id="43295" w:name="_Toc425243576"/>
      <w:bookmarkStart w:id="43296" w:name="_Toc425244823"/>
      <w:bookmarkStart w:id="43297" w:name="_Toc425246070"/>
      <w:bookmarkStart w:id="43298" w:name="_Toc425247317"/>
      <w:bookmarkStart w:id="43299" w:name="_Toc425248563"/>
      <w:bookmarkStart w:id="43300" w:name="_Toc425249810"/>
      <w:bookmarkStart w:id="43301" w:name="_Toc425251057"/>
      <w:bookmarkEnd w:id="43291"/>
      <w:bookmarkEnd w:id="43292"/>
      <w:bookmarkEnd w:id="43293"/>
      <w:bookmarkEnd w:id="43294"/>
      <w:bookmarkEnd w:id="43295"/>
      <w:bookmarkEnd w:id="43296"/>
      <w:bookmarkEnd w:id="43297"/>
      <w:bookmarkEnd w:id="43298"/>
      <w:bookmarkEnd w:id="43299"/>
      <w:bookmarkEnd w:id="43300"/>
      <w:bookmarkEnd w:id="43301"/>
    </w:p>
    <w:p w14:paraId="51406E3C" w14:textId="2BFDC11F" w:rsidR="00542C5A" w:rsidDel="00C66FC3" w:rsidRDefault="00542C5A" w:rsidP="00542C5A">
      <w:pPr>
        <w:pStyle w:val="ListParagraph"/>
        <w:spacing w:after="60"/>
        <w:ind w:left="0" w:firstLine="0"/>
        <w:rPr>
          <w:del w:id="43302" w:author="Ramasubramani, Hariharan" w:date="2015-07-20T17:26:00Z"/>
          <w:rFonts w:cstheme="minorHAnsi"/>
          <w:color w:val="000000" w:themeColor="text1"/>
        </w:rPr>
      </w:pPr>
      <w:bookmarkStart w:id="43303" w:name="_Toc425238592"/>
      <w:bookmarkStart w:id="43304" w:name="_Toc425239838"/>
      <w:bookmarkStart w:id="43305" w:name="_Toc425241085"/>
      <w:bookmarkStart w:id="43306" w:name="_Toc425242331"/>
      <w:bookmarkStart w:id="43307" w:name="_Toc425243577"/>
      <w:bookmarkStart w:id="43308" w:name="_Toc425244824"/>
      <w:bookmarkStart w:id="43309" w:name="_Toc425246071"/>
      <w:bookmarkStart w:id="43310" w:name="_Toc425247318"/>
      <w:bookmarkStart w:id="43311" w:name="_Toc425248564"/>
      <w:bookmarkStart w:id="43312" w:name="_Toc425249811"/>
      <w:bookmarkStart w:id="43313" w:name="_Toc425251058"/>
      <w:bookmarkEnd w:id="43303"/>
      <w:bookmarkEnd w:id="43304"/>
      <w:bookmarkEnd w:id="43305"/>
      <w:bookmarkEnd w:id="43306"/>
      <w:bookmarkEnd w:id="43307"/>
      <w:bookmarkEnd w:id="43308"/>
      <w:bookmarkEnd w:id="43309"/>
      <w:bookmarkEnd w:id="43310"/>
      <w:bookmarkEnd w:id="43311"/>
      <w:bookmarkEnd w:id="43312"/>
      <w:bookmarkEnd w:id="43313"/>
    </w:p>
    <w:p w14:paraId="6078EB8E" w14:textId="64352C75" w:rsidR="00490D49" w:rsidDel="00C66FC3" w:rsidRDefault="00490D49" w:rsidP="00A977F1">
      <w:pPr>
        <w:pStyle w:val="Note"/>
        <w:shd w:val="clear" w:color="auto" w:fill="FFC000"/>
        <w:rPr>
          <w:del w:id="43314" w:author="Ramasubramani, Hariharan" w:date="2015-07-20T17:26:00Z"/>
        </w:rPr>
      </w:pPr>
      <w:del w:id="43315" w:author="Ramasubramani, Hariharan" w:date="2015-07-20T17:26:00Z">
        <w:r w:rsidDel="00C66FC3">
          <w:delText>Note: Actual layout will follow the new Form grouping provided.</w:delText>
        </w:r>
        <w:r w:rsidR="003621C3" w:rsidDel="00C66FC3">
          <w:delText xml:space="preserve"> RIC will need to be added to the group you would like it to display.</w:delText>
        </w:r>
        <w:r w:rsidDel="00C66FC3">
          <w:delText xml:space="preserve"> Also, the bottom buttons will be moved as suggested. M</w:delText>
        </w:r>
        <w:r w:rsidRPr="00490D49" w:rsidDel="00C66FC3">
          <w:delText>ove the Clone button closer to where Save and Cancel are. To do this, move History up next to Comments then move Clone done next to Save.</w:delText>
        </w:r>
        <w:bookmarkStart w:id="43316" w:name="_Toc425238593"/>
        <w:bookmarkStart w:id="43317" w:name="_Toc425239839"/>
        <w:bookmarkStart w:id="43318" w:name="_Toc425241086"/>
        <w:bookmarkStart w:id="43319" w:name="_Toc425242332"/>
        <w:bookmarkStart w:id="43320" w:name="_Toc425243578"/>
        <w:bookmarkStart w:id="43321" w:name="_Toc425244825"/>
        <w:bookmarkStart w:id="43322" w:name="_Toc425246072"/>
        <w:bookmarkStart w:id="43323" w:name="_Toc425247319"/>
        <w:bookmarkStart w:id="43324" w:name="_Toc425248565"/>
        <w:bookmarkStart w:id="43325" w:name="_Toc425249812"/>
        <w:bookmarkStart w:id="43326" w:name="_Toc425251059"/>
        <w:bookmarkEnd w:id="43316"/>
        <w:bookmarkEnd w:id="43317"/>
        <w:bookmarkEnd w:id="43318"/>
        <w:bookmarkEnd w:id="43319"/>
        <w:bookmarkEnd w:id="43320"/>
        <w:bookmarkEnd w:id="43321"/>
        <w:bookmarkEnd w:id="43322"/>
        <w:bookmarkEnd w:id="43323"/>
        <w:bookmarkEnd w:id="43324"/>
        <w:bookmarkEnd w:id="43325"/>
        <w:bookmarkEnd w:id="43326"/>
      </w:del>
    </w:p>
    <w:p w14:paraId="19F188BF" w14:textId="66F760D0" w:rsidR="00490D49" w:rsidDel="00C66FC3" w:rsidRDefault="00490D49" w:rsidP="00542C5A">
      <w:pPr>
        <w:pStyle w:val="ListParagraph"/>
        <w:spacing w:after="60"/>
        <w:ind w:left="0" w:firstLine="0"/>
        <w:rPr>
          <w:del w:id="43327" w:author="Ramasubramani, Hariharan" w:date="2015-07-20T17:26:00Z"/>
          <w:rFonts w:cstheme="minorHAnsi"/>
          <w:color w:val="000000" w:themeColor="text1"/>
        </w:rPr>
      </w:pPr>
      <w:bookmarkStart w:id="43328" w:name="_Toc425238594"/>
      <w:bookmarkStart w:id="43329" w:name="_Toc425239840"/>
      <w:bookmarkStart w:id="43330" w:name="_Toc425241087"/>
      <w:bookmarkStart w:id="43331" w:name="_Toc425242333"/>
      <w:bookmarkStart w:id="43332" w:name="_Toc425243579"/>
      <w:bookmarkStart w:id="43333" w:name="_Toc425244826"/>
      <w:bookmarkStart w:id="43334" w:name="_Toc425246073"/>
      <w:bookmarkStart w:id="43335" w:name="_Toc425247320"/>
      <w:bookmarkStart w:id="43336" w:name="_Toc425248566"/>
      <w:bookmarkStart w:id="43337" w:name="_Toc425249813"/>
      <w:bookmarkStart w:id="43338" w:name="_Toc425251060"/>
      <w:bookmarkEnd w:id="43328"/>
      <w:bookmarkEnd w:id="43329"/>
      <w:bookmarkEnd w:id="43330"/>
      <w:bookmarkEnd w:id="43331"/>
      <w:bookmarkEnd w:id="43332"/>
      <w:bookmarkEnd w:id="43333"/>
      <w:bookmarkEnd w:id="43334"/>
      <w:bookmarkEnd w:id="43335"/>
      <w:bookmarkEnd w:id="43336"/>
      <w:bookmarkEnd w:id="43337"/>
      <w:bookmarkEnd w:id="43338"/>
    </w:p>
    <w:p w14:paraId="43790F1B" w14:textId="3B4A0360" w:rsidR="00490D49" w:rsidRPr="005E2A98" w:rsidDel="00C66FC3" w:rsidRDefault="00490D49" w:rsidP="00A977F1">
      <w:pPr>
        <w:ind w:left="1440"/>
        <w:rPr>
          <w:del w:id="43339" w:author="Ramasubramani, Hariharan" w:date="2015-07-20T17:26:00Z"/>
          <w:b/>
        </w:rPr>
      </w:pPr>
      <w:del w:id="43340" w:author="Ramasubramani, Hariharan" w:date="2015-07-20T17:26:00Z">
        <w:r w:rsidRPr="005E2A98" w:rsidDel="00C66FC3">
          <w:rPr>
            <w:b/>
          </w:rPr>
          <w:delText>Form</w:delText>
        </w:r>
        <w:bookmarkStart w:id="43341" w:name="_Toc425238595"/>
        <w:bookmarkStart w:id="43342" w:name="_Toc425239841"/>
        <w:bookmarkStart w:id="43343" w:name="_Toc425241088"/>
        <w:bookmarkStart w:id="43344" w:name="_Toc425242334"/>
        <w:bookmarkStart w:id="43345" w:name="_Toc425243580"/>
        <w:bookmarkStart w:id="43346" w:name="_Toc425244827"/>
        <w:bookmarkStart w:id="43347" w:name="_Toc425246074"/>
        <w:bookmarkStart w:id="43348" w:name="_Toc425247321"/>
        <w:bookmarkStart w:id="43349" w:name="_Toc425248567"/>
        <w:bookmarkStart w:id="43350" w:name="_Toc425249814"/>
        <w:bookmarkStart w:id="43351" w:name="_Toc425251061"/>
        <w:bookmarkEnd w:id="43341"/>
        <w:bookmarkEnd w:id="43342"/>
        <w:bookmarkEnd w:id="43343"/>
        <w:bookmarkEnd w:id="43344"/>
        <w:bookmarkEnd w:id="43345"/>
        <w:bookmarkEnd w:id="43346"/>
        <w:bookmarkEnd w:id="43347"/>
        <w:bookmarkEnd w:id="43348"/>
        <w:bookmarkEnd w:id="43349"/>
        <w:bookmarkEnd w:id="43350"/>
        <w:bookmarkEnd w:id="43351"/>
      </w:del>
    </w:p>
    <w:tbl>
      <w:tblPr>
        <w:tblStyle w:val="TableGrid"/>
        <w:tblW w:w="0" w:type="auto"/>
        <w:tblInd w:w="1440" w:type="dxa"/>
        <w:tblLook w:val="04A0" w:firstRow="1" w:lastRow="0" w:firstColumn="1" w:lastColumn="0" w:noHBand="0" w:noVBand="1"/>
      </w:tblPr>
      <w:tblGrid>
        <w:gridCol w:w="2952"/>
        <w:gridCol w:w="2952"/>
        <w:gridCol w:w="2952"/>
      </w:tblGrid>
      <w:tr w:rsidR="00490D49" w:rsidDel="00C66FC3" w14:paraId="2DC19C5B" w14:textId="26A58C63" w:rsidTr="00A977F1">
        <w:trPr>
          <w:del w:id="43352" w:author="Ramasubramani, Hariharan" w:date="2015-07-20T17:26:00Z"/>
        </w:trPr>
        <w:tc>
          <w:tcPr>
            <w:tcW w:w="2952" w:type="dxa"/>
          </w:tcPr>
          <w:p w14:paraId="16456683" w14:textId="21703E5D" w:rsidR="00490D49" w:rsidDel="00C66FC3" w:rsidRDefault="00490D49" w:rsidP="00B92D7D">
            <w:pPr>
              <w:rPr>
                <w:del w:id="43353" w:author="Ramasubramani, Hariharan" w:date="2015-07-20T17:26:00Z"/>
              </w:rPr>
            </w:pPr>
            <w:del w:id="43354" w:author="Ramasubramani, Hariharan" w:date="2015-07-20T17:26:00Z">
              <w:r w:rsidDel="00C66FC3">
                <w:delText>Form #</w:delText>
              </w:r>
              <w:bookmarkStart w:id="43355" w:name="_Toc425238596"/>
              <w:bookmarkStart w:id="43356" w:name="_Toc425239842"/>
              <w:bookmarkStart w:id="43357" w:name="_Toc425241089"/>
              <w:bookmarkStart w:id="43358" w:name="_Toc425242335"/>
              <w:bookmarkStart w:id="43359" w:name="_Toc425243581"/>
              <w:bookmarkStart w:id="43360" w:name="_Toc425244828"/>
              <w:bookmarkStart w:id="43361" w:name="_Toc425246075"/>
              <w:bookmarkStart w:id="43362" w:name="_Toc425247322"/>
              <w:bookmarkStart w:id="43363" w:name="_Toc425248568"/>
              <w:bookmarkStart w:id="43364" w:name="_Toc425249815"/>
              <w:bookmarkStart w:id="43365" w:name="_Toc425251062"/>
              <w:bookmarkEnd w:id="43355"/>
              <w:bookmarkEnd w:id="43356"/>
              <w:bookmarkEnd w:id="43357"/>
              <w:bookmarkEnd w:id="43358"/>
              <w:bookmarkEnd w:id="43359"/>
              <w:bookmarkEnd w:id="43360"/>
              <w:bookmarkEnd w:id="43361"/>
              <w:bookmarkEnd w:id="43362"/>
              <w:bookmarkEnd w:id="43363"/>
              <w:bookmarkEnd w:id="43364"/>
              <w:bookmarkEnd w:id="43365"/>
            </w:del>
          </w:p>
        </w:tc>
        <w:tc>
          <w:tcPr>
            <w:tcW w:w="2952" w:type="dxa"/>
          </w:tcPr>
          <w:p w14:paraId="7F7A720C" w14:textId="6A152A02" w:rsidR="00490D49" w:rsidDel="00C66FC3" w:rsidRDefault="00490D49" w:rsidP="00B92D7D">
            <w:pPr>
              <w:rPr>
                <w:del w:id="43366" w:author="Ramasubramani, Hariharan" w:date="2015-07-20T17:26:00Z"/>
              </w:rPr>
            </w:pPr>
            <w:del w:id="43367" w:author="Ramasubramani, Hariharan" w:date="2015-07-20T17:26:00Z">
              <w:r w:rsidDel="00C66FC3">
                <w:delText>Classification</w:delText>
              </w:r>
              <w:bookmarkStart w:id="43368" w:name="_Toc425238597"/>
              <w:bookmarkStart w:id="43369" w:name="_Toc425239843"/>
              <w:bookmarkStart w:id="43370" w:name="_Toc425241090"/>
              <w:bookmarkStart w:id="43371" w:name="_Toc425242336"/>
              <w:bookmarkStart w:id="43372" w:name="_Toc425243582"/>
              <w:bookmarkStart w:id="43373" w:name="_Toc425244829"/>
              <w:bookmarkStart w:id="43374" w:name="_Toc425246076"/>
              <w:bookmarkStart w:id="43375" w:name="_Toc425247323"/>
              <w:bookmarkStart w:id="43376" w:name="_Toc425248569"/>
              <w:bookmarkStart w:id="43377" w:name="_Toc425249816"/>
              <w:bookmarkStart w:id="43378" w:name="_Toc425251063"/>
              <w:bookmarkEnd w:id="43368"/>
              <w:bookmarkEnd w:id="43369"/>
              <w:bookmarkEnd w:id="43370"/>
              <w:bookmarkEnd w:id="43371"/>
              <w:bookmarkEnd w:id="43372"/>
              <w:bookmarkEnd w:id="43373"/>
              <w:bookmarkEnd w:id="43374"/>
              <w:bookmarkEnd w:id="43375"/>
              <w:bookmarkEnd w:id="43376"/>
              <w:bookmarkEnd w:id="43377"/>
              <w:bookmarkEnd w:id="43378"/>
            </w:del>
          </w:p>
        </w:tc>
        <w:tc>
          <w:tcPr>
            <w:tcW w:w="2952" w:type="dxa"/>
          </w:tcPr>
          <w:p w14:paraId="17763AFC" w14:textId="48F97FB8" w:rsidR="00490D49" w:rsidDel="00C66FC3" w:rsidRDefault="00490D49" w:rsidP="00B92D7D">
            <w:pPr>
              <w:rPr>
                <w:del w:id="43379" w:author="Ramasubramani, Hariharan" w:date="2015-07-20T17:26:00Z"/>
              </w:rPr>
            </w:pPr>
            <w:del w:id="43380" w:author="Ramasubramani, Hariharan" w:date="2015-07-20T17:26:00Z">
              <w:r w:rsidDel="00C66FC3">
                <w:delText>Form Title</w:delText>
              </w:r>
              <w:bookmarkStart w:id="43381" w:name="_Toc425238598"/>
              <w:bookmarkStart w:id="43382" w:name="_Toc425239844"/>
              <w:bookmarkStart w:id="43383" w:name="_Toc425241091"/>
              <w:bookmarkStart w:id="43384" w:name="_Toc425242337"/>
              <w:bookmarkStart w:id="43385" w:name="_Toc425243583"/>
              <w:bookmarkStart w:id="43386" w:name="_Toc425244830"/>
              <w:bookmarkStart w:id="43387" w:name="_Toc425246077"/>
              <w:bookmarkStart w:id="43388" w:name="_Toc425247324"/>
              <w:bookmarkStart w:id="43389" w:name="_Toc425248570"/>
              <w:bookmarkStart w:id="43390" w:name="_Toc425249817"/>
              <w:bookmarkStart w:id="43391" w:name="_Toc425251064"/>
              <w:bookmarkEnd w:id="43381"/>
              <w:bookmarkEnd w:id="43382"/>
              <w:bookmarkEnd w:id="43383"/>
              <w:bookmarkEnd w:id="43384"/>
              <w:bookmarkEnd w:id="43385"/>
              <w:bookmarkEnd w:id="43386"/>
              <w:bookmarkEnd w:id="43387"/>
              <w:bookmarkEnd w:id="43388"/>
              <w:bookmarkEnd w:id="43389"/>
              <w:bookmarkEnd w:id="43390"/>
              <w:bookmarkEnd w:id="43391"/>
            </w:del>
          </w:p>
        </w:tc>
        <w:bookmarkStart w:id="43392" w:name="_Toc425238599"/>
        <w:bookmarkStart w:id="43393" w:name="_Toc425239845"/>
        <w:bookmarkStart w:id="43394" w:name="_Toc425241092"/>
        <w:bookmarkStart w:id="43395" w:name="_Toc425242338"/>
        <w:bookmarkStart w:id="43396" w:name="_Toc425243584"/>
        <w:bookmarkStart w:id="43397" w:name="_Toc425244831"/>
        <w:bookmarkStart w:id="43398" w:name="_Toc425246078"/>
        <w:bookmarkStart w:id="43399" w:name="_Toc425247325"/>
        <w:bookmarkStart w:id="43400" w:name="_Toc425248571"/>
        <w:bookmarkStart w:id="43401" w:name="_Toc425249818"/>
        <w:bookmarkStart w:id="43402" w:name="_Toc425251065"/>
        <w:bookmarkEnd w:id="43392"/>
        <w:bookmarkEnd w:id="43393"/>
        <w:bookmarkEnd w:id="43394"/>
        <w:bookmarkEnd w:id="43395"/>
        <w:bookmarkEnd w:id="43396"/>
        <w:bookmarkEnd w:id="43397"/>
        <w:bookmarkEnd w:id="43398"/>
        <w:bookmarkEnd w:id="43399"/>
        <w:bookmarkEnd w:id="43400"/>
        <w:bookmarkEnd w:id="43401"/>
        <w:bookmarkEnd w:id="43402"/>
      </w:tr>
      <w:tr w:rsidR="00490D49" w:rsidDel="00C66FC3" w14:paraId="3B5283AB" w14:textId="5C090155" w:rsidTr="00A977F1">
        <w:trPr>
          <w:del w:id="43403" w:author="Ramasubramani, Hariharan" w:date="2015-07-20T17:26:00Z"/>
        </w:trPr>
        <w:tc>
          <w:tcPr>
            <w:tcW w:w="2952" w:type="dxa"/>
          </w:tcPr>
          <w:p w14:paraId="77981B7B" w14:textId="380783F0" w:rsidR="00490D49" w:rsidDel="00C66FC3" w:rsidRDefault="00490D49" w:rsidP="00B92D7D">
            <w:pPr>
              <w:rPr>
                <w:del w:id="43404" w:author="Ramasubramani, Hariharan" w:date="2015-07-20T17:26:00Z"/>
              </w:rPr>
            </w:pPr>
            <w:del w:id="43405" w:author="Ramasubramani, Hariharan" w:date="2015-07-20T17:26:00Z">
              <w:r w:rsidDel="00C66FC3">
                <w:delText>Revision Date</w:delText>
              </w:r>
              <w:bookmarkStart w:id="43406" w:name="_Toc425238600"/>
              <w:bookmarkStart w:id="43407" w:name="_Toc425239846"/>
              <w:bookmarkStart w:id="43408" w:name="_Toc425241093"/>
              <w:bookmarkStart w:id="43409" w:name="_Toc425242339"/>
              <w:bookmarkStart w:id="43410" w:name="_Toc425243585"/>
              <w:bookmarkStart w:id="43411" w:name="_Toc425244832"/>
              <w:bookmarkStart w:id="43412" w:name="_Toc425246079"/>
              <w:bookmarkStart w:id="43413" w:name="_Toc425247326"/>
              <w:bookmarkStart w:id="43414" w:name="_Toc425248572"/>
              <w:bookmarkStart w:id="43415" w:name="_Toc425249819"/>
              <w:bookmarkStart w:id="43416" w:name="_Toc425251066"/>
              <w:bookmarkEnd w:id="43406"/>
              <w:bookmarkEnd w:id="43407"/>
              <w:bookmarkEnd w:id="43408"/>
              <w:bookmarkEnd w:id="43409"/>
              <w:bookmarkEnd w:id="43410"/>
              <w:bookmarkEnd w:id="43411"/>
              <w:bookmarkEnd w:id="43412"/>
              <w:bookmarkEnd w:id="43413"/>
              <w:bookmarkEnd w:id="43414"/>
              <w:bookmarkEnd w:id="43415"/>
              <w:bookmarkEnd w:id="43416"/>
            </w:del>
          </w:p>
        </w:tc>
        <w:tc>
          <w:tcPr>
            <w:tcW w:w="2952" w:type="dxa"/>
          </w:tcPr>
          <w:p w14:paraId="21634861" w14:textId="135D5D17" w:rsidR="00490D49" w:rsidDel="00C66FC3" w:rsidRDefault="00490D49" w:rsidP="00B92D7D">
            <w:pPr>
              <w:rPr>
                <w:del w:id="43417" w:author="Ramasubramani, Hariharan" w:date="2015-07-20T17:26:00Z"/>
              </w:rPr>
            </w:pPr>
            <w:del w:id="43418" w:author="Ramasubramani, Hariharan" w:date="2015-07-20T17:26:00Z">
              <w:r w:rsidDel="00C66FC3">
                <w:delText>Sub-Classificaiton</w:delText>
              </w:r>
              <w:bookmarkStart w:id="43419" w:name="_Toc425238601"/>
              <w:bookmarkStart w:id="43420" w:name="_Toc425239847"/>
              <w:bookmarkStart w:id="43421" w:name="_Toc425241094"/>
              <w:bookmarkStart w:id="43422" w:name="_Toc425242340"/>
              <w:bookmarkStart w:id="43423" w:name="_Toc425243586"/>
              <w:bookmarkStart w:id="43424" w:name="_Toc425244833"/>
              <w:bookmarkStart w:id="43425" w:name="_Toc425246080"/>
              <w:bookmarkStart w:id="43426" w:name="_Toc425247327"/>
              <w:bookmarkStart w:id="43427" w:name="_Toc425248573"/>
              <w:bookmarkStart w:id="43428" w:name="_Toc425249820"/>
              <w:bookmarkStart w:id="43429" w:name="_Toc425251067"/>
              <w:bookmarkEnd w:id="43419"/>
              <w:bookmarkEnd w:id="43420"/>
              <w:bookmarkEnd w:id="43421"/>
              <w:bookmarkEnd w:id="43422"/>
              <w:bookmarkEnd w:id="43423"/>
              <w:bookmarkEnd w:id="43424"/>
              <w:bookmarkEnd w:id="43425"/>
              <w:bookmarkEnd w:id="43426"/>
              <w:bookmarkEnd w:id="43427"/>
              <w:bookmarkEnd w:id="43428"/>
              <w:bookmarkEnd w:id="43429"/>
            </w:del>
          </w:p>
        </w:tc>
        <w:tc>
          <w:tcPr>
            <w:tcW w:w="2952" w:type="dxa"/>
          </w:tcPr>
          <w:p w14:paraId="78DC6D1A" w14:textId="7FC8F918" w:rsidR="00490D49" w:rsidDel="00C66FC3" w:rsidRDefault="00490D49" w:rsidP="00B92D7D">
            <w:pPr>
              <w:rPr>
                <w:del w:id="43430" w:author="Ramasubramani, Hariharan" w:date="2015-07-20T17:26:00Z"/>
              </w:rPr>
            </w:pPr>
            <w:del w:id="43431" w:author="Ramasubramani, Hariharan" w:date="2015-07-20T17:26:00Z">
              <w:r w:rsidDel="00C66FC3">
                <w:delText>Form Usage Instructions</w:delText>
              </w:r>
              <w:bookmarkStart w:id="43432" w:name="_Toc425238602"/>
              <w:bookmarkStart w:id="43433" w:name="_Toc425239848"/>
              <w:bookmarkStart w:id="43434" w:name="_Toc425241095"/>
              <w:bookmarkStart w:id="43435" w:name="_Toc425242341"/>
              <w:bookmarkStart w:id="43436" w:name="_Toc425243587"/>
              <w:bookmarkStart w:id="43437" w:name="_Toc425244834"/>
              <w:bookmarkStart w:id="43438" w:name="_Toc425246081"/>
              <w:bookmarkStart w:id="43439" w:name="_Toc425247328"/>
              <w:bookmarkStart w:id="43440" w:name="_Toc425248574"/>
              <w:bookmarkStart w:id="43441" w:name="_Toc425249821"/>
              <w:bookmarkStart w:id="43442" w:name="_Toc425251068"/>
              <w:bookmarkEnd w:id="43432"/>
              <w:bookmarkEnd w:id="43433"/>
              <w:bookmarkEnd w:id="43434"/>
              <w:bookmarkEnd w:id="43435"/>
              <w:bookmarkEnd w:id="43436"/>
              <w:bookmarkEnd w:id="43437"/>
              <w:bookmarkEnd w:id="43438"/>
              <w:bookmarkEnd w:id="43439"/>
              <w:bookmarkEnd w:id="43440"/>
              <w:bookmarkEnd w:id="43441"/>
              <w:bookmarkEnd w:id="43442"/>
            </w:del>
          </w:p>
        </w:tc>
        <w:bookmarkStart w:id="43443" w:name="_Toc425238603"/>
        <w:bookmarkStart w:id="43444" w:name="_Toc425239849"/>
        <w:bookmarkStart w:id="43445" w:name="_Toc425241096"/>
        <w:bookmarkStart w:id="43446" w:name="_Toc425242342"/>
        <w:bookmarkStart w:id="43447" w:name="_Toc425243588"/>
        <w:bookmarkStart w:id="43448" w:name="_Toc425244835"/>
        <w:bookmarkStart w:id="43449" w:name="_Toc425246082"/>
        <w:bookmarkStart w:id="43450" w:name="_Toc425247329"/>
        <w:bookmarkStart w:id="43451" w:name="_Toc425248575"/>
        <w:bookmarkStart w:id="43452" w:name="_Toc425249822"/>
        <w:bookmarkStart w:id="43453" w:name="_Toc425251069"/>
        <w:bookmarkEnd w:id="43443"/>
        <w:bookmarkEnd w:id="43444"/>
        <w:bookmarkEnd w:id="43445"/>
        <w:bookmarkEnd w:id="43446"/>
        <w:bookmarkEnd w:id="43447"/>
        <w:bookmarkEnd w:id="43448"/>
        <w:bookmarkEnd w:id="43449"/>
        <w:bookmarkEnd w:id="43450"/>
        <w:bookmarkEnd w:id="43451"/>
        <w:bookmarkEnd w:id="43452"/>
        <w:bookmarkEnd w:id="43453"/>
      </w:tr>
      <w:tr w:rsidR="00490D49" w:rsidDel="00C66FC3" w14:paraId="337ADBF2" w14:textId="1DE41795" w:rsidTr="00A977F1">
        <w:trPr>
          <w:del w:id="43454" w:author="Ramasubramani, Hariharan" w:date="2015-07-20T17:26:00Z"/>
        </w:trPr>
        <w:tc>
          <w:tcPr>
            <w:tcW w:w="2952" w:type="dxa"/>
          </w:tcPr>
          <w:p w14:paraId="67920F4F" w14:textId="6084FE35" w:rsidR="00490D49" w:rsidDel="00C66FC3" w:rsidRDefault="00490D49" w:rsidP="00B92D7D">
            <w:pPr>
              <w:rPr>
                <w:del w:id="43455" w:author="Ramasubramani, Hariharan" w:date="2015-07-20T17:26:00Z"/>
              </w:rPr>
            </w:pPr>
            <w:del w:id="43456" w:author="Ramasubramani, Hariharan" w:date="2015-07-20T17:26:00Z">
              <w:r w:rsidDel="00C66FC3">
                <w:delText>Form Description</w:delText>
              </w:r>
              <w:bookmarkStart w:id="43457" w:name="_Toc425238604"/>
              <w:bookmarkStart w:id="43458" w:name="_Toc425239850"/>
              <w:bookmarkStart w:id="43459" w:name="_Toc425241097"/>
              <w:bookmarkStart w:id="43460" w:name="_Toc425242343"/>
              <w:bookmarkStart w:id="43461" w:name="_Toc425243589"/>
              <w:bookmarkStart w:id="43462" w:name="_Toc425244836"/>
              <w:bookmarkStart w:id="43463" w:name="_Toc425246083"/>
              <w:bookmarkStart w:id="43464" w:name="_Toc425247330"/>
              <w:bookmarkStart w:id="43465" w:name="_Toc425248576"/>
              <w:bookmarkStart w:id="43466" w:name="_Toc425249823"/>
              <w:bookmarkStart w:id="43467" w:name="_Toc425251070"/>
              <w:bookmarkEnd w:id="43457"/>
              <w:bookmarkEnd w:id="43458"/>
              <w:bookmarkEnd w:id="43459"/>
              <w:bookmarkEnd w:id="43460"/>
              <w:bookmarkEnd w:id="43461"/>
              <w:bookmarkEnd w:id="43462"/>
              <w:bookmarkEnd w:id="43463"/>
              <w:bookmarkEnd w:id="43464"/>
              <w:bookmarkEnd w:id="43465"/>
              <w:bookmarkEnd w:id="43466"/>
              <w:bookmarkEnd w:id="43467"/>
            </w:del>
          </w:p>
        </w:tc>
        <w:tc>
          <w:tcPr>
            <w:tcW w:w="2952" w:type="dxa"/>
          </w:tcPr>
          <w:p w14:paraId="696241E2" w14:textId="02F0A90A" w:rsidR="00490D49" w:rsidDel="00C66FC3" w:rsidRDefault="00916CDE" w:rsidP="00B92D7D">
            <w:pPr>
              <w:rPr>
                <w:del w:id="43468" w:author="Ramasubramani, Hariharan" w:date="2015-07-20T17:26:00Z"/>
              </w:rPr>
            </w:pPr>
            <w:del w:id="43469" w:author="Ramasubramani, Hariharan" w:date="2015-07-20T17:26:00Z">
              <w:r w:rsidDel="00C66FC3">
                <w:delText>RIC</w:delText>
              </w:r>
              <w:bookmarkStart w:id="43470" w:name="_Toc425238605"/>
              <w:bookmarkStart w:id="43471" w:name="_Toc425239851"/>
              <w:bookmarkStart w:id="43472" w:name="_Toc425241098"/>
              <w:bookmarkStart w:id="43473" w:name="_Toc425242344"/>
              <w:bookmarkStart w:id="43474" w:name="_Toc425243590"/>
              <w:bookmarkStart w:id="43475" w:name="_Toc425244837"/>
              <w:bookmarkStart w:id="43476" w:name="_Toc425246084"/>
              <w:bookmarkStart w:id="43477" w:name="_Toc425247331"/>
              <w:bookmarkStart w:id="43478" w:name="_Toc425248577"/>
              <w:bookmarkStart w:id="43479" w:name="_Toc425249824"/>
              <w:bookmarkStart w:id="43480" w:name="_Toc425251071"/>
              <w:bookmarkEnd w:id="43470"/>
              <w:bookmarkEnd w:id="43471"/>
              <w:bookmarkEnd w:id="43472"/>
              <w:bookmarkEnd w:id="43473"/>
              <w:bookmarkEnd w:id="43474"/>
              <w:bookmarkEnd w:id="43475"/>
              <w:bookmarkEnd w:id="43476"/>
              <w:bookmarkEnd w:id="43477"/>
              <w:bookmarkEnd w:id="43478"/>
              <w:bookmarkEnd w:id="43479"/>
              <w:bookmarkEnd w:id="43480"/>
            </w:del>
          </w:p>
        </w:tc>
        <w:tc>
          <w:tcPr>
            <w:tcW w:w="2952" w:type="dxa"/>
          </w:tcPr>
          <w:p w14:paraId="7986626D" w14:textId="65919A94" w:rsidR="00490D49" w:rsidDel="00C66FC3" w:rsidRDefault="00490D49" w:rsidP="00B92D7D">
            <w:pPr>
              <w:rPr>
                <w:del w:id="43481" w:author="Ramasubramani, Hariharan" w:date="2015-07-20T17:26:00Z"/>
              </w:rPr>
            </w:pPr>
            <w:bookmarkStart w:id="43482" w:name="_Toc425238606"/>
            <w:bookmarkStart w:id="43483" w:name="_Toc425239852"/>
            <w:bookmarkStart w:id="43484" w:name="_Toc425241099"/>
            <w:bookmarkStart w:id="43485" w:name="_Toc425242345"/>
            <w:bookmarkStart w:id="43486" w:name="_Toc425243591"/>
            <w:bookmarkStart w:id="43487" w:name="_Toc425244838"/>
            <w:bookmarkStart w:id="43488" w:name="_Toc425246085"/>
            <w:bookmarkStart w:id="43489" w:name="_Toc425247332"/>
            <w:bookmarkStart w:id="43490" w:name="_Toc425248578"/>
            <w:bookmarkStart w:id="43491" w:name="_Toc425249825"/>
            <w:bookmarkStart w:id="43492" w:name="_Toc425251072"/>
            <w:bookmarkEnd w:id="43482"/>
            <w:bookmarkEnd w:id="43483"/>
            <w:bookmarkEnd w:id="43484"/>
            <w:bookmarkEnd w:id="43485"/>
            <w:bookmarkEnd w:id="43486"/>
            <w:bookmarkEnd w:id="43487"/>
            <w:bookmarkEnd w:id="43488"/>
            <w:bookmarkEnd w:id="43489"/>
            <w:bookmarkEnd w:id="43490"/>
            <w:bookmarkEnd w:id="43491"/>
            <w:bookmarkEnd w:id="43492"/>
          </w:p>
        </w:tc>
        <w:bookmarkStart w:id="43493" w:name="_Toc425238607"/>
        <w:bookmarkStart w:id="43494" w:name="_Toc425239853"/>
        <w:bookmarkStart w:id="43495" w:name="_Toc425241100"/>
        <w:bookmarkStart w:id="43496" w:name="_Toc425242346"/>
        <w:bookmarkStart w:id="43497" w:name="_Toc425243592"/>
        <w:bookmarkStart w:id="43498" w:name="_Toc425244839"/>
        <w:bookmarkStart w:id="43499" w:name="_Toc425246086"/>
        <w:bookmarkStart w:id="43500" w:name="_Toc425247333"/>
        <w:bookmarkStart w:id="43501" w:name="_Toc425248579"/>
        <w:bookmarkStart w:id="43502" w:name="_Toc425249826"/>
        <w:bookmarkStart w:id="43503" w:name="_Toc425251073"/>
        <w:bookmarkEnd w:id="43493"/>
        <w:bookmarkEnd w:id="43494"/>
        <w:bookmarkEnd w:id="43495"/>
        <w:bookmarkEnd w:id="43496"/>
        <w:bookmarkEnd w:id="43497"/>
        <w:bookmarkEnd w:id="43498"/>
        <w:bookmarkEnd w:id="43499"/>
        <w:bookmarkEnd w:id="43500"/>
        <w:bookmarkEnd w:id="43501"/>
        <w:bookmarkEnd w:id="43502"/>
        <w:bookmarkEnd w:id="43503"/>
      </w:tr>
    </w:tbl>
    <w:p w14:paraId="0B549F6B" w14:textId="52696441" w:rsidR="00490D49" w:rsidDel="00C66FC3" w:rsidRDefault="00490D49" w:rsidP="00A977F1">
      <w:pPr>
        <w:ind w:left="1440"/>
        <w:rPr>
          <w:del w:id="43504" w:author="Ramasubramani, Hariharan" w:date="2015-07-20T17:26:00Z"/>
        </w:rPr>
      </w:pPr>
      <w:bookmarkStart w:id="43505" w:name="_Toc425238608"/>
      <w:bookmarkStart w:id="43506" w:name="_Toc425239854"/>
      <w:bookmarkStart w:id="43507" w:name="_Toc425241101"/>
      <w:bookmarkStart w:id="43508" w:name="_Toc425242347"/>
      <w:bookmarkStart w:id="43509" w:name="_Toc425243593"/>
      <w:bookmarkStart w:id="43510" w:name="_Toc425244840"/>
      <w:bookmarkStart w:id="43511" w:name="_Toc425246087"/>
      <w:bookmarkStart w:id="43512" w:name="_Toc425247334"/>
      <w:bookmarkStart w:id="43513" w:name="_Toc425248580"/>
      <w:bookmarkStart w:id="43514" w:name="_Toc425249827"/>
      <w:bookmarkStart w:id="43515" w:name="_Toc425251074"/>
      <w:bookmarkEnd w:id="43505"/>
      <w:bookmarkEnd w:id="43506"/>
      <w:bookmarkEnd w:id="43507"/>
      <w:bookmarkEnd w:id="43508"/>
      <w:bookmarkEnd w:id="43509"/>
      <w:bookmarkEnd w:id="43510"/>
      <w:bookmarkEnd w:id="43511"/>
      <w:bookmarkEnd w:id="43512"/>
      <w:bookmarkEnd w:id="43513"/>
      <w:bookmarkEnd w:id="43514"/>
      <w:bookmarkEnd w:id="43515"/>
    </w:p>
    <w:p w14:paraId="487490CE" w14:textId="3037E323" w:rsidR="00490D49" w:rsidDel="00C66FC3" w:rsidRDefault="00490D49" w:rsidP="00A977F1">
      <w:pPr>
        <w:ind w:left="1440"/>
        <w:rPr>
          <w:del w:id="43516" w:author="Ramasubramani, Hariharan" w:date="2015-07-20T17:26:00Z"/>
        </w:rPr>
      </w:pPr>
      <w:bookmarkStart w:id="43517" w:name="_Toc425238609"/>
      <w:bookmarkStart w:id="43518" w:name="_Toc425239855"/>
      <w:bookmarkStart w:id="43519" w:name="_Toc425241102"/>
      <w:bookmarkStart w:id="43520" w:name="_Toc425242348"/>
      <w:bookmarkStart w:id="43521" w:name="_Toc425243594"/>
      <w:bookmarkStart w:id="43522" w:name="_Toc425244841"/>
      <w:bookmarkStart w:id="43523" w:name="_Toc425246088"/>
      <w:bookmarkStart w:id="43524" w:name="_Toc425247335"/>
      <w:bookmarkStart w:id="43525" w:name="_Toc425248581"/>
      <w:bookmarkStart w:id="43526" w:name="_Toc425249828"/>
      <w:bookmarkStart w:id="43527" w:name="_Toc425251075"/>
      <w:bookmarkEnd w:id="43517"/>
      <w:bookmarkEnd w:id="43518"/>
      <w:bookmarkEnd w:id="43519"/>
      <w:bookmarkEnd w:id="43520"/>
      <w:bookmarkEnd w:id="43521"/>
      <w:bookmarkEnd w:id="43522"/>
      <w:bookmarkEnd w:id="43523"/>
      <w:bookmarkEnd w:id="43524"/>
      <w:bookmarkEnd w:id="43525"/>
      <w:bookmarkEnd w:id="43526"/>
      <w:bookmarkEnd w:id="43527"/>
    </w:p>
    <w:p w14:paraId="3AE40CDF" w14:textId="09BCAE83" w:rsidR="00490D49" w:rsidDel="00C66FC3" w:rsidRDefault="00490D49" w:rsidP="00A977F1">
      <w:pPr>
        <w:ind w:left="1440"/>
        <w:rPr>
          <w:del w:id="43528" w:author="Ramasubramani, Hariharan" w:date="2015-07-20T17:26:00Z"/>
        </w:rPr>
      </w:pPr>
      <w:del w:id="43529" w:author="Ramasubramani, Hariharan" w:date="2015-07-20T17:26:00Z">
        <w:r w:rsidRPr="005E2A98" w:rsidDel="00C66FC3">
          <w:rPr>
            <w:b/>
          </w:rPr>
          <w:delText>Rules</w:delText>
        </w:r>
        <w:r w:rsidDel="00C66FC3">
          <w:delText xml:space="preserve"> - Not changes to column order</w:delText>
        </w:r>
        <w:bookmarkStart w:id="43530" w:name="_Toc425238610"/>
        <w:bookmarkStart w:id="43531" w:name="_Toc425239856"/>
        <w:bookmarkStart w:id="43532" w:name="_Toc425241103"/>
        <w:bookmarkStart w:id="43533" w:name="_Toc425242349"/>
        <w:bookmarkStart w:id="43534" w:name="_Toc425243595"/>
        <w:bookmarkStart w:id="43535" w:name="_Toc425244842"/>
        <w:bookmarkStart w:id="43536" w:name="_Toc425246089"/>
        <w:bookmarkStart w:id="43537" w:name="_Toc425247336"/>
        <w:bookmarkStart w:id="43538" w:name="_Toc425248582"/>
        <w:bookmarkStart w:id="43539" w:name="_Toc425249829"/>
        <w:bookmarkStart w:id="43540" w:name="_Toc425251076"/>
        <w:bookmarkEnd w:id="43530"/>
        <w:bookmarkEnd w:id="43531"/>
        <w:bookmarkEnd w:id="43532"/>
        <w:bookmarkEnd w:id="43533"/>
        <w:bookmarkEnd w:id="43534"/>
        <w:bookmarkEnd w:id="43535"/>
        <w:bookmarkEnd w:id="43536"/>
        <w:bookmarkEnd w:id="43537"/>
        <w:bookmarkEnd w:id="43538"/>
        <w:bookmarkEnd w:id="43539"/>
        <w:bookmarkEnd w:id="43540"/>
      </w:del>
    </w:p>
    <w:p w14:paraId="59CE9F47" w14:textId="267F9230" w:rsidR="00490D49" w:rsidDel="00C66FC3" w:rsidRDefault="00490D49" w:rsidP="00A977F1">
      <w:pPr>
        <w:ind w:left="1440"/>
        <w:rPr>
          <w:del w:id="43541" w:author="Ramasubramani, Hariharan" w:date="2015-07-20T17:26:00Z"/>
        </w:rPr>
      </w:pPr>
      <w:bookmarkStart w:id="43542" w:name="_Toc425238611"/>
      <w:bookmarkStart w:id="43543" w:name="_Toc425239857"/>
      <w:bookmarkStart w:id="43544" w:name="_Toc425241104"/>
      <w:bookmarkStart w:id="43545" w:name="_Toc425242350"/>
      <w:bookmarkStart w:id="43546" w:name="_Toc425243596"/>
      <w:bookmarkStart w:id="43547" w:name="_Toc425244843"/>
      <w:bookmarkStart w:id="43548" w:name="_Toc425246090"/>
      <w:bookmarkStart w:id="43549" w:name="_Toc425247337"/>
      <w:bookmarkStart w:id="43550" w:name="_Toc425248583"/>
      <w:bookmarkStart w:id="43551" w:name="_Toc425249830"/>
      <w:bookmarkStart w:id="43552" w:name="_Toc425251077"/>
      <w:bookmarkEnd w:id="43542"/>
      <w:bookmarkEnd w:id="43543"/>
      <w:bookmarkEnd w:id="43544"/>
      <w:bookmarkEnd w:id="43545"/>
      <w:bookmarkEnd w:id="43546"/>
      <w:bookmarkEnd w:id="43547"/>
      <w:bookmarkEnd w:id="43548"/>
      <w:bookmarkEnd w:id="43549"/>
      <w:bookmarkEnd w:id="43550"/>
      <w:bookmarkEnd w:id="43551"/>
      <w:bookmarkEnd w:id="43552"/>
    </w:p>
    <w:p w14:paraId="66C13F95" w14:textId="0717F091" w:rsidR="00490D49" w:rsidDel="00C66FC3" w:rsidRDefault="00490D49" w:rsidP="00A977F1">
      <w:pPr>
        <w:ind w:left="1440"/>
        <w:rPr>
          <w:del w:id="43553" w:author="Ramasubramani, Hariharan" w:date="2015-07-20T17:26:00Z"/>
        </w:rPr>
      </w:pPr>
      <w:bookmarkStart w:id="43554" w:name="_Toc425238612"/>
      <w:bookmarkStart w:id="43555" w:name="_Toc425239858"/>
      <w:bookmarkStart w:id="43556" w:name="_Toc425241105"/>
      <w:bookmarkStart w:id="43557" w:name="_Toc425242351"/>
      <w:bookmarkStart w:id="43558" w:name="_Toc425243597"/>
      <w:bookmarkStart w:id="43559" w:name="_Toc425244844"/>
      <w:bookmarkStart w:id="43560" w:name="_Toc425246091"/>
      <w:bookmarkStart w:id="43561" w:name="_Toc425247338"/>
      <w:bookmarkStart w:id="43562" w:name="_Toc425248584"/>
      <w:bookmarkStart w:id="43563" w:name="_Toc425249831"/>
      <w:bookmarkStart w:id="43564" w:name="_Toc425251078"/>
      <w:bookmarkEnd w:id="43554"/>
      <w:bookmarkEnd w:id="43555"/>
      <w:bookmarkEnd w:id="43556"/>
      <w:bookmarkEnd w:id="43557"/>
      <w:bookmarkEnd w:id="43558"/>
      <w:bookmarkEnd w:id="43559"/>
      <w:bookmarkEnd w:id="43560"/>
      <w:bookmarkEnd w:id="43561"/>
      <w:bookmarkEnd w:id="43562"/>
      <w:bookmarkEnd w:id="43563"/>
      <w:bookmarkEnd w:id="43564"/>
    </w:p>
    <w:p w14:paraId="1EB11A56" w14:textId="3C7495D6" w:rsidR="00490D49" w:rsidRPr="005E2A98" w:rsidDel="00C66FC3" w:rsidRDefault="00490D49" w:rsidP="00A977F1">
      <w:pPr>
        <w:ind w:left="1440"/>
        <w:rPr>
          <w:del w:id="43565" w:author="Ramasubramani, Hariharan" w:date="2015-07-20T17:26:00Z"/>
          <w:b/>
        </w:rPr>
      </w:pPr>
      <w:del w:id="43566" w:author="Ramasubramani, Hariharan" w:date="2015-07-20T17:26:00Z">
        <w:r w:rsidRPr="005E2A98" w:rsidDel="00C66FC3">
          <w:rPr>
            <w:b/>
          </w:rPr>
          <w:delText>Form Dates</w:delText>
        </w:r>
        <w:bookmarkStart w:id="43567" w:name="_Toc425238613"/>
        <w:bookmarkStart w:id="43568" w:name="_Toc425239859"/>
        <w:bookmarkStart w:id="43569" w:name="_Toc425241106"/>
        <w:bookmarkStart w:id="43570" w:name="_Toc425242352"/>
        <w:bookmarkStart w:id="43571" w:name="_Toc425243598"/>
        <w:bookmarkStart w:id="43572" w:name="_Toc425244845"/>
        <w:bookmarkStart w:id="43573" w:name="_Toc425246092"/>
        <w:bookmarkStart w:id="43574" w:name="_Toc425247339"/>
        <w:bookmarkStart w:id="43575" w:name="_Toc425248585"/>
        <w:bookmarkStart w:id="43576" w:name="_Toc425249832"/>
        <w:bookmarkStart w:id="43577" w:name="_Toc425251079"/>
        <w:bookmarkEnd w:id="43567"/>
        <w:bookmarkEnd w:id="43568"/>
        <w:bookmarkEnd w:id="43569"/>
        <w:bookmarkEnd w:id="43570"/>
        <w:bookmarkEnd w:id="43571"/>
        <w:bookmarkEnd w:id="43572"/>
        <w:bookmarkEnd w:id="43573"/>
        <w:bookmarkEnd w:id="43574"/>
        <w:bookmarkEnd w:id="43575"/>
        <w:bookmarkEnd w:id="43576"/>
        <w:bookmarkEnd w:id="43577"/>
      </w:del>
    </w:p>
    <w:tbl>
      <w:tblPr>
        <w:tblStyle w:val="TableGrid"/>
        <w:tblW w:w="0" w:type="auto"/>
        <w:tblInd w:w="1440" w:type="dxa"/>
        <w:tblLook w:val="04A0" w:firstRow="1" w:lastRow="0" w:firstColumn="1" w:lastColumn="0" w:noHBand="0" w:noVBand="1"/>
      </w:tblPr>
      <w:tblGrid>
        <w:gridCol w:w="2952"/>
        <w:gridCol w:w="2952"/>
      </w:tblGrid>
      <w:tr w:rsidR="00490D49" w:rsidDel="00C66FC3" w14:paraId="7D8F79C9" w14:textId="601103DA" w:rsidTr="00A977F1">
        <w:trPr>
          <w:del w:id="43578" w:author="Ramasubramani, Hariharan" w:date="2015-07-20T17:26:00Z"/>
        </w:trPr>
        <w:tc>
          <w:tcPr>
            <w:tcW w:w="2952" w:type="dxa"/>
          </w:tcPr>
          <w:p w14:paraId="0B4C1B9A" w14:textId="5FA4FE32" w:rsidR="00490D49" w:rsidDel="00C66FC3" w:rsidRDefault="00490D49" w:rsidP="00B92D7D">
            <w:pPr>
              <w:rPr>
                <w:del w:id="43579" w:author="Ramasubramani, Hariharan" w:date="2015-07-20T17:26:00Z"/>
              </w:rPr>
            </w:pPr>
            <w:del w:id="43580" w:author="Ramasubramani, Hariharan" w:date="2015-07-20T17:26:00Z">
              <w:r w:rsidDel="00C66FC3">
                <w:delText>Form Use Date</w:delText>
              </w:r>
              <w:bookmarkStart w:id="43581" w:name="_Toc425238614"/>
              <w:bookmarkStart w:id="43582" w:name="_Toc425239860"/>
              <w:bookmarkStart w:id="43583" w:name="_Toc425241107"/>
              <w:bookmarkStart w:id="43584" w:name="_Toc425242353"/>
              <w:bookmarkStart w:id="43585" w:name="_Toc425243599"/>
              <w:bookmarkStart w:id="43586" w:name="_Toc425244846"/>
              <w:bookmarkStart w:id="43587" w:name="_Toc425246093"/>
              <w:bookmarkStart w:id="43588" w:name="_Toc425247340"/>
              <w:bookmarkStart w:id="43589" w:name="_Toc425248586"/>
              <w:bookmarkStart w:id="43590" w:name="_Toc425249833"/>
              <w:bookmarkStart w:id="43591" w:name="_Toc425251080"/>
              <w:bookmarkEnd w:id="43581"/>
              <w:bookmarkEnd w:id="43582"/>
              <w:bookmarkEnd w:id="43583"/>
              <w:bookmarkEnd w:id="43584"/>
              <w:bookmarkEnd w:id="43585"/>
              <w:bookmarkEnd w:id="43586"/>
              <w:bookmarkEnd w:id="43587"/>
              <w:bookmarkEnd w:id="43588"/>
              <w:bookmarkEnd w:id="43589"/>
              <w:bookmarkEnd w:id="43590"/>
              <w:bookmarkEnd w:id="43591"/>
            </w:del>
          </w:p>
        </w:tc>
        <w:tc>
          <w:tcPr>
            <w:tcW w:w="2952" w:type="dxa"/>
          </w:tcPr>
          <w:p w14:paraId="01CBABEE" w14:textId="57B89AA1" w:rsidR="00490D49" w:rsidDel="00C66FC3" w:rsidRDefault="00490D49" w:rsidP="00B92D7D">
            <w:pPr>
              <w:rPr>
                <w:del w:id="43592" w:author="Ramasubramani, Hariharan" w:date="2015-07-20T17:26:00Z"/>
              </w:rPr>
            </w:pPr>
            <w:del w:id="43593" w:author="Ramasubramani, Hariharan" w:date="2015-07-20T17:26:00Z">
              <w:r w:rsidDel="00C66FC3">
                <w:delText>State Effective Date</w:delText>
              </w:r>
              <w:bookmarkStart w:id="43594" w:name="_Toc425238615"/>
              <w:bookmarkStart w:id="43595" w:name="_Toc425239861"/>
              <w:bookmarkStart w:id="43596" w:name="_Toc425241108"/>
              <w:bookmarkStart w:id="43597" w:name="_Toc425242354"/>
              <w:bookmarkStart w:id="43598" w:name="_Toc425243600"/>
              <w:bookmarkStart w:id="43599" w:name="_Toc425244847"/>
              <w:bookmarkStart w:id="43600" w:name="_Toc425246094"/>
              <w:bookmarkStart w:id="43601" w:name="_Toc425247341"/>
              <w:bookmarkStart w:id="43602" w:name="_Toc425248587"/>
              <w:bookmarkStart w:id="43603" w:name="_Toc425249834"/>
              <w:bookmarkStart w:id="43604" w:name="_Toc425251081"/>
              <w:bookmarkEnd w:id="43594"/>
              <w:bookmarkEnd w:id="43595"/>
              <w:bookmarkEnd w:id="43596"/>
              <w:bookmarkEnd w:id="43597"/>
              <w:bookmarkEnd w:id="43598"/>
              <w:bookmarkEnd w:id="43599"/>
              <w:bookmarkEnd w:id="43600"/>
              <w:bookmarkEnd w:id="43601"/>
              <w:bookmarkEnd w:id="43602"/>
              <w:bookmarkEnd w:id="43603"/>
              <w:bookmarkEnd w:id="43604"/>
            </w:del>
          </w:p>
        </w:tc>
        <w:bookmarkStart w:id="43605" w:name="_Toc425238616"/>
        <w:bookmarkStart w:id="43606" w:name="_Toc425239862"/>
        <w:bookmarkStart w:id="43607" w:name="_Toc425241109"/>
        <w:bookmarkStart w:id="43608" w:name="_Toc425242355"/>
        <w:bookmarkStart w:id="43609" w:name="_Toc425243601"/>
        <w:bookmarkStart w:id="43610" w:name="_Toc425244848"/>
        <w:bookmarkStart w:id="43611" w:name="_Toc425246095"/>
        <w:bookmarkStart w:id="43612" w:name="_Toc425247342"/>
        <w:bookmarkStart w:id="43613" w:name="_Toc425248588"/>
        <w:bookmarkStart w:id="43614" w:name="_Toc425249835"/>
        <w:bookmarkStart w:id="43615" w:name="_Toc425251082"/>
        <w:bookmarkEnd w:id="43605"/>
        <w:bookmarkEnd w:id="43606"/>
        <w:bookmarkEnd w:id="43607"/>
        <w:bookmarkEnd w:id="43608"/>
        <w:bookmarkEnd w:id="43609"/>
        <w:bookmarkEnd w:id="43610"/>
        <w:bookmarkEnd w:id="43611"/>
        <w:bookmarkEnd w:id="43612"/>
        <w:bookmarkEnd w:id="43613"/>
        <w:bookmarkEnd w:id="43614"/>
        <w:bookmarkEnd w:id="43615"/>
      </w:tr>
      <w:tr w:rsidR="00490D49" w:rsidDel="00C66FC3" w14:paraId="16509C33" w14:textId="33F9D8E9" w:rsidTr="00A977F1">
        <w:trPr>
          <w:del w:id="43616" w:author="Ramasubramani, Hariharan" w:date="2015-07-20T17:26:00Z"/>
        </w:trPr>
        <w:tc>
          <w:tcPr>
            <w:tcW w:w="2952" w:type="dxa"/>
          </w:tcPr>
          <w:p w14:paraId="04401A4C" w14:textId="07CDBB95" w:rsidR="00490D49" w:rsidDel="00C66FC3" w:rsidRDefault="00490D49" w:rsidP="00B92D7D">
            <w:pPr>
              <w:rPr>
                <w:del w:id="43617" w:author="Ramasubramani, Hariharan" w:date="2015-07-20T17:26:00Z"/>
              </w:rPr>
            </w:pPr>
            <w:del w:id="43618" w:author="Ramasubramani, Hariharan" w:date="2015-07-20T17:26:00Z">
              <w:r w:rsidDel="00C66FC3">
                <w:delText>State Approval Date</w:delText>
              </w:r>
              <w:bookmarkStart w:id="43619" w:name="_Toc425238617"/>
              <w:bookmarkStart w:id="43620" w:name="_Toc425239863"/>
              <w:bookmarkStart w:id="43621" w:name="_Toc425241110"/>
              <w:bookmarkStart w:id="43622" w:name="_Toc425242356"/>
              <w:bookmarkStart w:id="43623" w:name="_Toc425243602"/>
              <w:bookmarkStart w:id="43624" w:name="_Toc425244849"/>
              <w:bookmarkStart w:id="43625" w:name="_Toc425246096"/>
              <w:bookmarkStart w:id="43626" w:name="_Toc425247343"/>
              <w:bookmarkStart w:id="43627" w:name="_Toc425248589"/>
              <w:bookmarkStart w:id="43628" w:name="_Toc425249836"/>
              <w:bookmarkStart w:id="43629" w:name="_Toc425251083"/>
              <w:bookmarkEnd w:id="43619"/>
              <w:bookmarkEnd w:id="43620"/>
              <w:bookmarkEnd w:id="43621"/>
              <w:bookmarkEnd w:id="43622"/>
              <w:bookmarkEnd w:id="43623"/>
              <w:bookmarkEnd w:id="43624"/>
              <w:bookmarkEnd w:id="43625"/>
              <w:bookmarkEnd w:id="43626"/>
              <w:bookmarkEnd w:id="43627"/>
              <w:bookmarkEnd w:id="43628"/>
              <w:bookmarkEnd w:id="43629"/>
            </w:del>
          </w:p>
        </w:tc>
        <w:tc>
          <w:tcPr>
            <w:tcW w:w="2952" w:type="dxa"/>
          </w:tcPr>
          <w:p w14:paraId="2A3D8CD5" w14:textId="7AA2007E" w:rsidR="00490D49" w:rsidDel="00C66FC3" w:rsidRDefault="00490D49" w:rsidP="00B92D7D">
            <w:pPr>
              <w:rPr>
                <w:del w:id="43630" w:author="Ramasubramani, Hariharan" w:date="2015-07-20T17:26:00Z"/>
              </w:rPr>
            </w:pPr>
            <w:del w:id="43631" w:author="Ramasubramani, Hariharan" w:date="2015-07-20T17:26:00Z">
              <w:r w:rsidDel="00C66FC3">
                <w:delText>State Expiration Date</w:delText>
              </w:r>
              <w:bookmarkStart w:id="43632" w:name="_Toc425238618"/>
              <w:bookmarkStart w:id="43633" w:name="_Toc425239864"/>
              <w:bookmarkStart w:id="43634" w:name="_Toc425241111"/>
              <w:bookmarkStart w:id="43635" w:name="_Toc425242357"/>
              <w:bookmarkStart w:id="43636" w:name="_Toc425243603"/>
              <w:bookmarkStart w:id="43637" w:name="_Toc425244850"/>
              <w:bookmarkStart w:id="43638" w:name="_Toc425246097"/>
              <w:bookmarkStart w:id="43639" w:name="_Toc425247344"/>
              <w:bookmarkStart w:id="43640" w:name="_Toc425248590"/>
              <w:bookmarkStart w:id="43641" w:name="_Toc425249837"/>
              <w:bookmarkStart w:id="43642" w:name="_Toc425251084"/>
              <w:bookmarkEnd w:id="43632"/>
              <w:bookmarkEnd w:id="43633"/>
              <w:bookmarkEnd w:id="43634"/>
              <w:bookmarkEnd w:id="43635"/>
              <w:bookmarkEnd w:id="43636"/>
              <w:bookmarkEnd w:id="43637"/>
              <w:bookmarkEnd w:id="43638"/>
              <w:bookmarkEnd w:id="43639"/>
              <w:bookmarkEnd w:id="43640"/>
              <w:bookmarkEnd w:id="43641"/>
              <w:bookmarkEnd w:id="43642"/>
            </w:del>
          </w:p>
        </w:tc>
        <w:bookmarkStart w:id="43643" w:name="_Toc425238619"/>
        <w:bookmarkStart w:id="43644" w:name="_Toc425239865"/>
        <w:bookmarkStart w:id="43645" w:name="_Toc425241112"/>
        <w:bookmarkStart w:id="43646" w:name="_Toc425242358"/>
        <w:bookmarkStart w:id="43647" w:name="_Toc425243604"/>
        <w:bookmarkStart w:id="43648" w:name="_Toc425244851"/>
        <w:bookmarkStart w:id="43649" w:name="_Toc425246098"/>
        <w:bookmarkStart w:id="43650" w:name="_Toc425247345"/>
        <w:bookmarkStart w:id="43651" w:name="_Toc425248591"/>
        <w:bookmarkStart w:id="43652" w:name="_Toc425249838"/>
        <w:bookmarkStart w:id="43653" w:name="_Toc425251085"/>
        <w:bookmarkEnd w:id="43643"/>
        <w:bookmarkEnd w:id="43644"/>
        <w:bookmarkEnd w:id="43645"/>
        <w:bookmarkEnd w:id="43646"/>
        <w:bookmarkEnd w:id="43647"/>
        <w:bookmarkEnd w:id="43648"/>
        <w:bookmarkEnd w:id="43649"/>
        <w:bookmarkEnd w:id="43650"/>
        <w:bookmarkEnd w:id="43651"/>
        <w:bookmarkEnd w:id="43652"/>
        <w:bookmarkEnd w:id="43653"/>
      </w:tr>
      <w:tr w:rsidR="00490D49" w:rsidDel="00C66FC3" w14:paraId="67E3241B" w14:textId="5922E0BA" w:rsidTr="00A977F1">
        <w:trPr>
          <w:del w:id="43654" w:author="Ramasubramani, Hariharan" w:date="2015-07-20T17:26:00Z"/>
        </w:trPr>
        <w:tc>
          <w:tcPr>
            <w:tcW w:w="2952" w:type="dxa"/>
          </w:tcPr>
          <w:p w14:paraId="2D851BAF" w14:textId="1303354B" w:rsidR="00490D49" w:rsidDel="00C66FC3" w:rsidRDefault="00490D49" w:rsidP="00B92D7D">
            <w:pPr>
              <w:rPr>
                <w:del w:id="43655" w:author="Ramasubramani, Hariharan" w:date="2015-07-20T17:26:00Z"/>
              </w:rPr>
            </w:pPr>
            <w:bookmarkStart w:id="43656" w:name="_Toc425238620"/>
            <w:bookmarkStart w:id="43657" w:name="_Toc425239866"/>
            <w:bookmarkStart w:id="43658" w:name="_Toc425241113"/>
            <w:bookmarkStart w:id="43659" w:name="_Toc425242359"/>
            <w:bookmarkStart w:id="43660" w:name="_Toc425243605"/>
            <w:bookmarkStart w:id="43661" w:name="_Toc425244852"/>
            <w:bookmarkStart w:id="43662" w:name="_Toc425246099"/>
            <w:bookmarkStart w:id="43663" w:name="_Toc425247346"/>
            <w:bookmarkStart w:id="43664" w:name="_Toc425248592"/>
            <w:bookmarkStart w:id="43665" w:name="_Toc425249839"/>
            <w:bookmarkStart w:id="43666" w:name="_Toc425251086"/>
            <w:bookmarkEnd w:id="43656"/>
            <w:bookmarkEnd w:id="43657"/>
            <w:bookmarkEnd w:id="43658"/>
            <w:bookmarkEnd w:id="43659"/>
            <w:bookmarkEnd w:id="43660"/>
            <w:bookmarkEnd w:id="43661"/>
            <w:bookmarkEnd w:id="43662"/>
            <w:bookmarkEnd w:id="43663"/>
            <w:bookmarkEnd w:id="43664"/>
            <w:bookmarkEnd w:id="43665"/>
            <w:bookmarkEnd w:id="43666"/>
          </w:p>
        </w:tc>
        <w:tc>
          <w:tcPr>
            <w:tcW w:w="2952" w:type="dxa"/>
          </w:tcPr>
          <w:p w14:paraId="6683C32B" w14:textId="7D203F21" w:rsidR="00490D49" w:rsidDel="00C66FC3" w:rsidRDefault="00490D49" w:rsidP="00B92D7D">
            <w:pPr>
              <w:rPr>
                <w:del w:id="43667" w:author="Ramasubramani, Hariharan" w:date="2015-07-20T17:26:00Z"/>
              </w:rPr>
            </w:pPr>
            <w:bookmarkStart w:id="43668" w:name="_Toc425238621"/>
            <w:bookmarkStart w:id="43669" w:name="_Toc425239867"/>
            <w:bookmarkStart w:id="43670" w:name="_Toc425241114"/>
            <w:bookmarkStart w:id="43671" w:name="_Toc425242360"/>
            <w:bookmarkStart w:id="43672" w:name="_Toc425243606"/>
            <w:bookmarkStart w:id="43673" w:name="_Toc425244853"/>
            <w:bookmarkStart w:id="43674" w:name="_Toc425246100"/>
            <w:bookmarkStart w:id="43675" w:name="_Toc425247347"/>
            <w:bookmarkStart w:id="43676" w:name="_Toc425248593"/>
            <w:bookmarkStart w:id="43677" w:name="_Toc425249840"/>
            <w:bookmarkStart w:id="43678" w:name="_Toc425251087"/>
            <w:bookmarkEnd w:id="43668"/>
            <w:bookmarkEnd w:id="43669"/>
            <w:bookmarkEnd w:id="43670"/>
            <w:bookmarkEnd w:id="43671"/>
            <w:bookmarkEnd w:id="43672"/>
            <w:bookmarkEnd w:id="43673"/>
            <w:bookmarkEnd w:id="43674"/>
            <w:bookmarkEnd w:id="43675"/>
            <w:bookmarkEnd w:id="43676"/>
            <w:bookmarkEnd w:id="43677"/>
            <w:bookmarkEnd w:id="43678"/>
          </w:p>
        </w:tc>
        <w:bookmarkStart w:id="43679" w:name="_Toc425238622"/>
        <w:bookmarkStart w:id="43680" w:name="_Toc425239868"/>
        <w:bookmarkStart w:id="43681" w:name="_Toc425241115"/>
        <w:bookmarkStart w:id="43682" w:name="_Toc425242361"/>
        <w:bookmarkStart w:id="43683" w:name="_Toc425243607"/>
        <w:bookmarkStart w:id="43684" w:name="_Toc425244854"/>
        <w:bookmarkStart w:id="43685" w:name="_Toc425246101"/>
        <w:bookmarkStart w:id="43686" w:name="_Toc425247348"/>
        <w:bookmarkStart w:id="43687" w:name="_Toc425248594"/>
        <w:bookmarkStart w:id="43688" w:name="_Toc425249841"/>
        <w:bookmarkStart w:id="43689" w:name="_Toc425251088"/>
        <w:bookmarkEnd w:id="43679"/>
        <w:bookmarkEnd w:id="43680"/>
        <w:bookmarkEnd w:id="43681"/>
        <w:bookmarkEnd w:id="43682"/>
        <w:bookmarkEnd w:id="43683"/>
        <w:bookmarkEnd w:id="43684"/>
        <w:bookmarkEnd w:id="43685"/>
        <w:bookmarkEnd w:id="43686"/>
        <w:bookmarkEnd w:id="43687"/>
        <w:bookmarkEnd w:id="43688"/>
        <w:bookmarkEnd w:id="43689"/>
      </w:tr>
    </w:tbl>
    <w:p w14:paraId="0FED17B2" w14:textId="2A1436A2" w:rsidR="00490D49" w:rsidDel="00C66FC3" w:rsidRDefault="00490D49" w:rsidP="00A977F1">
      <w:pPr>
        <w:ind w:left="1440"/>
        <w:rPr>
          <w:del w:id="43690" w:author="Ramasubramani, Hariharan" w:date="2015-07-20T17:26:00Z"/>
        </w:rPr>
      </w:pPr>
      <w:bookmarkStart w:id="43691" w:name="_Toc425238623"/>
      <w:bookmarkStart w:id="43692" w:name="_Toc425239869"/>
      <w:bookmarkStart w:id="43693" w:name="_Toc425241116"/>
      <w:bookmarkStart w:id="43694" w:name="_Toc425242362"/>
      <w:bookmarkStart w:id="43695" w:name="_Toc425243608"/>
      <w:bookmarkStart w:id="43696" w:name="_Toc425244855"/>
      <w:bookmarkStart w:id="43697" w:name="_Toc425246102"/>
      <w:bookmarkStart w:id="43698" w:name="_Toc425247349"/>
      <w:bookmarkStart w:id="43699" w:name="_Toc425248595"/>
      <w:bookmarkStart w:id="43700" w:name="_Toc425249842"/>
      <w:bookmarkStart w:id="43701" w:name="_Toc425251089"/>
      <w:bookmarkEnd w:id="43691"/>
      <w:bookmarkEnd w:id="43692"/>
      <w:bookmarkEnd w:id="43693"/>
      <w:bookmarkEnd w:id="43694"/>
      <w:bookmarkEnd w:id="43695"/>
      <w:bookmarkEnd w:id="43696"/>
      <w:bookmarkEnd w:id="43697"/>
      <w:bookmarkEnd w:id="43698"/>
      <w:bookmarkEnd w:id="43699"/>
      <w:bookmarkEnd w:id="43700"/>
      <w:bookmarkEnd w:id="43701"/>
    </w:p>
    <w:p w14:paraId="15B2D31F" w14:textId="6480B061" w:rsidR="00490D49" w:rsidDel="00C66FC3" w:rsidRDefault="00490D49" w:rsidP="00A977F1">
      <w:pPr>
        <w:ind w:left="1440"/>
        <w:rPr>
          <w:del w:id="43702" w:author="Ramasubramani, Hariharan" w:date="2015-07-20T17:26:00Z"/>
        </w:rPr>
      </w:pPr>
      <w:bookmarkStart w:id="43703" w:name="_Toc425238624"/>
      <w:bookmarkStart w:id="43704" w:name="_Toc425239870"/>
      <w:bookmarkStart w:id="43705" w:name="_Toc425241117"/>
      <w:bookmarkStart w:id="43706" w:name="_Toc425242363"/>
      <w:bookmarkStart w:id="43707" w:name="_Toc425243609"/>
      <w:bookmarkStart w:id="43708" w:name="_Toc425244856"/>
      <w:bookmarkStart w:id="43709" w:name="_Toc425246103"/>
      <w:bookmarkStart w:id="43710" w:name="_Toc425247350"/>
      <w:bookmarkStart w:id="43711" w:name="_Toc425248596"/>
      <w:bookmarkStart w:id="43712" w:name="_Toc425249843"/>
      <w:bookmarkStart w:id="43713" w:name="_Toc425251090"/>
      <w:bookmarkEnd w:id="43703"/>
      <w:bookmarkEnd w:id="43704"/>
      <w:bookmarkEnd w:id="43705"/>
      <w:bookmarkEnd w:id="43706"/>
      <w:bookmarkEnd w:id="43707"/>
      <w:bookmarkEnd w:id="43708"/>
      <w:bookmarkEnd w:id="43709"/>
      <w:bookmarkEnd w:id="43710"/>
      <w:bookmarkEnd w:id="43711"/>
      <w:bookmarkEnd w:id="43712"/>
      <w:bookmarkEnd w:id="43713"/>
    </w:p>
    <w:p w14:paraId="0859FC5F" w14:textId="37FB56AD" w:rsidR="00490D49" w:rsidRPr="005E2A98" w:rsidDel="00C66FC3" w:rsidRDefault="00490D49" w:rsidP="00A977F1">
      <w:pPr>
        <w:ind w:left="1440"/>
        <w:rPr>
          <w:del w:id="43714" w:author="Ramasubramani, Hariharan" w:date="2015-07-20T17:26:00Z"/>
          <w:b/>
        </w:rPr>
      </w:pPr>
      <w:del w:id="43715" w:author="Ramasubramani, Hariharan" w:date="2015-07-20T17:26:00Z">
        <w:r w:rsidRPr="005E2A98" w:rsidDel="00C66FC3">
          <w:rPr>
            <w:b/>
          </w:rPr>
          <w:delText>Form Information</w:delText>
        </w:r>
        <w:bookmarkStart w:id="43716" w:name="_Toc425238625"/>
        <w:bookmarkStart w:id="43717" w:name="_Toc425239871"/>
        <w:bookmarkStart w:id="43718" w:name="_Toc425241118"/>
        <w:bookmarkStart w:id="43719" w:name="_Toc425242364"/>
        <w:bookmarkStart w:id="43720" w:name="_Toc425243610"/>
        <w:bookmarkStart w:id="43721" w:name="_Toc425244857"/>
        <w:bookmarkStart w:id="43722" w:name="_Toc425246104"/>
        <w:bookmarkStart w:id="43723" w:name="_Toc425247351"/>
        <w:bookmarkStart w:id="43724" w:name="_Toc425248597"/>
        <w:bookmarkStart w:id="43725" w:name="_Toc425249844"/>
        <w:bookmarkStart w:id="43726" w:name="_Toc425251091"/>
        <w:bookmarkEnd w:id="43716"/>
        <w:bookmarkEnd w:id="43717"/>
        <w:bookmarkEnd w:id="43718"/>
        <w:bookmarkEnd w:id="43719"/>
        <w:bookmarkEnd w:id="43720"/>
        <w:bookmarkEnd w:id="43721"/>
        <w:bookmarkEnd w:id="43722"/>
        <w:bookmarkEnd w:id="43723"/>
        <w:bookmarkEnd w:id="43724"/>
        <w:bookmarkEnd w:id="43725"/>
        <w:bookmarkEnd w:id="43726"/>
      </w:del>
    </w:p>
    <w:tbl>
      <w:tblPr>
        <w:tblStyle w:val="TableGrid"/>
        <w:tblW w:w="0" w:type="auto"/>
        <w:tblInd w:w="1440" w:type="dxa"/>
        <w:tblLook w:val="04A0" w:firstRow="1" w:lastRow="0" w:firstColumn="1" w:lastColumn="0" w:noHBand="0" w:noVBand="1"/>
      </w:tblPr>
      <w:tblGrid>
        <w:gridCol w:w="3258"/>
        <w:gridCol w:w="2646"/>
        <w:gridCol w:w="2952"/>
      </w:tblGrid>
      <w:tr w:rsidR="00490D49" w:rsidDel="00C66FC3" w14:paraId="0B8D4779" w14:textId="7D988FBC" w:rsidTr="00A977F1">
        <w:trPr>
          <w:del w:id="43727" w:author="Ramasubramani, Hariharan" w:date="2015-07-20T17:26:00Z"/>
        </w:trPr>
        <w:tc>
          <w:tcPr>
            <w:tcW w:w="3258" w:type="dxa"/>
          </w:tcPr>
          <w:p w14:paraId="7F336D26" w14:textId="4038F1BB" w:rsidR="00490D49" w:rsidDel="00C66FC3" w:rsidRDefault="00490D49" w:rsidP="00B92D7D">
            <w:pPr>
              <w:rPr>
                <w:del w:id="43728" w:author="Ramasubramani, Hariharan" w:date="2015-07-20T17:26:00Z"/>
              </w:rPr>
            </w:pPr>
            <w:del w:id="43729" w:author="Ramasubramani, Hariharan" w:date="2015-07-20T17:26:00Z">
              <w:r w:rsidDel="00C66FC3">
                <w:delText>NPPI/PCI Designation</w:delText>
              </w:r>
              <w:bookmarkStart w:id="43730" w:name="_Toc425238626"/>
              <w:bookmarkStart w:id="43731" w:name="_Toc425239872"/>
              <w:bookmarkStart w:id="43732" w:name="_Toc425241119"/>
              <w:bookmarkStart w:id="43733" w:name="_Toc425242365"/>
              <w:bookmarkStart w:id="43734" w:name="_Toc425243611"/>
              <w:bookmarkStart w:id="43735" w:name="_Toc425244858"/>
              <w:bookmarkStart w:id="43736" w:name="_Toc425246105"/>
              <w:bookmarkStart w:id="43737" w:name="_Toc425247352"/>
              <w:bookmarkStart w:id="43738" w:name="_Toc425248598"/>
              <w:bookmarkStart w:id="43739" w:name="_Toc425249845"/>
              <w:bookmarkStart w:id="43740" w:name="_Toc425251092"/>
              <w:bookmarkEnd w:id="43730"/>
              <w:bookmarkEnd w:id="43731"/>
              <w:bookmarkEnd w:id="43732"/>
              <w:bookmarkEnd w:id="43733"/>
              <w:bookmarkEnd w:id="43734"/>
              <w:bookmarkEnd w:id="43735"/>
              <w:bookmarkEnd w:id="43736"/>
              <w:bookmarkEnd w:id="43737"/>
              <w:bookmarkEnd w:id="43738"/>
              <w:bookmarkEnd w:id="43739"/>
              <w:bookmarkEnd w:id="43740"/>
            </w:del>
          </w:p>
        </w:tc>
        <w:tc>
          <w:tcPr>
            <w:tcW w:w="2646" w:type="dxa"/>
          </w:tcPr>
          <w:p w14:paraId="72EF4430" w14:textId="639E6654" w:rsidR="00490D49" w:rsidDel="00C66FC3" w:rsidRDefault="00490D49" w:rsidP="00B92D7D">
            <w:pPr>
              <w:rPr>
                <w:del w:id="43741" w:author="Ramasubramani, Hariharan" w:date="2015-07-20T17:26:00Z"/>
              </w:rPr>
            </w:pPr>
            <w:del w:id="43742" w:author="Ramasubramani, Hariharan" w:date="2015-07-20T17:26:00Z">
              <w:r w:rsidDel="00C66FC3">
                <w:delText>Logo</w:delText>
              </w:r>
              <w:bookmarkStart w:id="43743" w:name="_Toc425238627"/>
              <w:bookmarkStart w:id="43744" w:name="_Toc425239873"/>
              <w:bookmarkStart w:id="43745" w:name="_Toc425241120"/>
              <w:bookmarkStart w:id="43746" w:name="_Toc425242366"/>
              <w:bookmarkStart w:id="43747" w:name="_Toc425243612"/>
              <w:bookmarkStart w:id="43748" w:name="_Toc425244859"/>
              <w:bookmarkStart w:id="43749" w:name="_Toc425246106"/>
              <w:bookmarkStart w:id="43750" w:name="_Toc425247353"/>
              <w:bookmarkStart w:id="43751" w:name="_Toc425248599"/>
              <w:bookmarkStart w:id="43752" w:name="_Toc425249846"/>
              <w:bookmarkStart w:id="43753" w:name="_Toc425251093"/>
              <w:bookmarkEnd w:id="43743"/>
              <w:bookmarkEnd w:id="43744"/>
              <w:bookmarkEnd w:id="43745"/>
              <w:bookmarkEnd w:id="43746"/>
              <w:bookmarkEnd w:id="43747"/>
              <w:bookmarkEnd w:id="43748"/>
              <w:bookmarkEnd w:id="43749"/>
              <w:bookmarkEnd w:id="43750"/>
              <w:bookmarkEnd w:id="43751"/>
              <w:bookmarkEnd w:id="43752"/>
              <w:bookmarkEnd w:id="43753"/>
            </w:del>
          </w:p>
        </w:tc>
        <w:tc>
          <w:tcPr>
            <w:tcW w:w="2952" w:type="dxa"/>
          </w:tcPr>
          <w:p w14:paraId="6017C92A" w14:textId="4EC884B9" w:rsidR="00490D49" w:rsidDel="00C66FC3" w:rsidRDefault="00490D49" w:rsidP="00B92D7D">
            <w:pPr>
              <w:rPr>
                <w:del w:id="43754" w:author="Ramasubramani, Hariharan" w:date="2015-07-20T17:26:00Z"/>
              </w:rPr>
            </w:pPr>
            <w:del w:id="43755" w:author="Ramasubramani, Hariharan" w:date="2015-07-20T17:26:00Z">
              <w:r w:rsidDel="00C66FC3">
                <w:delText>Document Type</w:delText>
              </w:r>
              <w:bookmarkStart w:id="43756" w:name="_Toc425238628"/>
              <w:bookmarkStart w:id="43757" w:name="_Toc425239874"/>
              <w:bookmarkStart w:id="43758" w:name="_Toc425241121"/>
              <w:bookmarkStart w:id="43759" w:name="_Toc425242367"/>
              <w:bookmarkStart w:id="43760" w:name="_Toc425243613"/>
              <w:bookmarkStart w:id="43761" w:name="_Toc425244860"/>
              <w:bookmarkStart w:id="43762" w:name="_Toc425246107"/>
              <w:bookmarkStart w:id="43763" w:name="_Toc425247354"/>
              <w:bookmarkStart w:id="43764" w:name="_Toc425248600"/>
              <w:bookmarkStart w:id="43765" w:name="_Toc425249847"/>
              <w:bookmarkStart w:id="43766" w:name="_Toc425251094"/>
              <w:bookmarkEnd w:id="43756"/>
              <w:bookmarkEnd w:id="43757"/>
              <w:bookmarkEnd w:id="43758"/>
              <w:bookmarkEnd w:id="43759"/>
              <w:bookmarkEnd w:id="43760"/>
              <w:bookmarkEnd w:id="43761"/>
              <w:bookmarkEnd w:id="43762"/>
              <w:bookmarkEnd w:id="43763"/>
              <w:bookmarkEnd w:id="43764"/>
              <w:bookmarkEnd w:id="43765"/>
              <w:bookmarkEnd w:id="43766"/>
            </w:del>
          </w:p>
        </w:tc>
        <w:bookmarkStart w:id="43767" w:name="_Toc425238629"/>
        <w:bookmarkStart w:id="43768" w:name="_Toc425239875"/>
        <w:bookmarkStart w:id="43769" w:name="_Toc425241122"/>
        <w:bookmarkStart w:id="43770" w:name="_Toc425242368"/>
        <w:bookmarkStart w:id="43771" w:name="_Toc425243614"/>
        <w:bookmarkStart w:id="43772" w:name="_Toc425244861"/>
        <w:bookmarkStart w:id="43773" w:name="_Toc425246108"/>
        <w:bookmarkStart w:id="43774" w:name="_Toc425247355"/>
        <w:bookmarkStart w:id="43775" w:name="_Toc425248601"/>
        <w:bookmarkStart w:id="43776" w:name="_Toc425249848"/>
        <w:bookmarkStart w:id="43777" w:name="_Toc425251095"/>
        <w:bookmarkEnd w:id="43767"/>
        <w:bookmarkEnd w:id="43768"/>
        <w:bookmarkEnd w:id="43769"/>
        <w:bookmarkEnd w:id="43770"/>
        <w:bookmarkEnd w:id="43771"/>
        <w:bookmarkEnd w:id="43772"/>
        <w:bookmarkEnd w:id="43773"/>
        <w:bookmarkEnd w:id="43774"/>
        <w:bookmarkEnd w:id="43775"/>
        <w:bookmarkEnd w:id="43776"/>
        <w:bookmarkEnd w:id="43777"/>
      </w:tr>
      <w:tr w:rsidR="00490D49" w:rsidDel="00C66FC3" w14:paraId="286D84C2" w14:textId="6D1ECE14" w:rsidTr="00A977F1">
        <w:trPr>
          <w:del w:id="43778" w:author="Ramasubramani, Hariharan" w:date="2015-07-20T17:26:00Z"/>
        </w:trPr>
        <w:tc>
          <w:tcPr>
            <w:tcW w:w="3258" w:type="dxa"/>
          </w:tcPr>
          <w:p w14:paraId="45FBA00F" w14:textId="60CF1A07" w:rsidR="00490D49" w:rsidDel="00C66FC3" w:rsidRDefault="00490D49" w:rsidP="00B92D7D">
            <w:pPr>
              <w:rPr>
                <w:del w:id="43779" w:author="Ramasubramani, Hariharan" w:date="2015-07-20T17:26:00Z"/>
              </w:rPr>
            </w:pPr>
            <w:del w:id="43780" w:author="Ramasubramani, Hariharan" w:date="2015-07-20T17:26:00Z">
              <w:r w:rsidDel="00C66FC3">
                <w:delText>Document Form Content  Type</w:delText>
              </w:r>
              <w:bookmarkStart w:id="43781" w:name="_Toc425238630"/>
              <w:bookmarkStart w:id="43782" w:name="_Toc425239876"/>
              <w:bookmarkStart w:id="43783" w:name="_Toc425241123"/>
              <w:bookmarkStart w:id="43784" w:name="_Toc425242369"/>
              <w:bookmarkStart w:id="43785" w:name="_Toc425243615"/>
              <w:bookmarkStart w:id="43786" w:name="_Toc425244862"/>
              <w:bookmarkStart w:id="43787" w:name="_Toc425246109"/>
              <w:bookmarkStart w:id="43788" w:name="_Toc425247356"/>
              <w:bookmarkStart w:id="43789" w:name="_Toc425248602"/>
              <w:bookmarkStart w:id="43790" w:name="_Toc425249849"/>
              <w:bookmarkStart w:id="43791" w:name="_Toc425251096"/>
              <w:bookmarkEnd w:id="43781"/>
              <w:bookmarkEnd w:id="43782"/>
              <w:bookmarkEnd w:id="43783"/>
              <w:bookmarkEnd w:id="43784"/>
              <w:bookmarkEnd w:id="43785"/>
              <w:bookmarkEnd w:id="43786"/>
              <w:bookmarkEnd w:id="43787"/>
              <w:bookmarkEnd w:id="43788"/>
              <w:bookmarkEnd w:id="43789"/>
              <w:bookmarkEnd w:id="43790"/>
              <w:bookmarkEnd w:id="43791"/>
            </w:del>
          </w:p>
        </w:tc>
        <w:tc>
          <w:tcPr>
            <w:tcW w:w="2646" w:type="dxa"/>
          </w:tcPr>
          <w:p w14:paraId="613834A4" w14:textId="04266CC4" w:rsidR="00490D49" w:rsidDel="00C66FC3" w:rsidRDefault="00490D49" w:rsidP="00B92D7D">
            <w:pPr>
              <w:rPr>
                <w:del w:id="43792" w:author="Ramasubramani, Hariharan" w:date="2015-07-20T17:26:00Z"/>
              </w:rPr>
            </w:pPr>
            <w:del w:id="43793" w:author="Ramasubramani, Hariharan" w:date="2015-07-20T17:26:00Z">
              <w:r w:rsidDel="00C66FC3">
                <w:delText>Officer Signature</w:delText>
              </w:r>
              <w:bookmarkStart w:id="43794" w:name="_Toc425238631"/>
              <w:bookmarkStart w:id="43795" w:name="_Toc425239877"/>
              <w:bookmarkStart w:id="43796" w:name="_Toc425241124"/>
              <w:bookmarkStart w:id="43797" w:name="_Toc425242370"/>
              <w:bookmarkStart w:id="43798" w:name="_Toc425243616"/>
              <w:bookmarkStart w:id="43799" w:name="_Toc425244863"/>
              <w:bookmarkStart w:id="43800" w:name="_Toc425246110"/>
              <w:bookmarkStart w:id="43801" w:name="_Toc425247357"/>
              <w:bookmarkStart w:id="43802" w:name="_Toc425248603"/>
              <w:bookmarkStart w:id="43803" w:name="_Toc425249850"/>
              <w:bookmarkStart w:id="43804" w:name="_Toc425251097"/>
              <w:bookmarkEnd w:id="43794"/>
              <w:bookmarkEnd w:id="43795"/>
              <w:bookmarkEnd w:id="43796"/>
              <w:bookmarkEnd w:id="43797"/>
              <w:bookmarkEnd w:id="43798"/>
              <w:bookmarkEnd w:id="43799"/>
              <w:bookmarkEnd w:id="43800"/>
              <w:bookmarkEnd w:id="43801"/>
              <w:bookmarkEnd w:id="43802"/>
              <w:bookmarkEnd w:id="43803"/>
              <w:bookmarkEnd w:id="43804"/>
            </w:del>
          </w:p>
        </w:tc>
        <w:tc>
          <w:tcPr>
            <w:tcW w:w="2952" w:type="dxa"/>
          </w:tcPr>
          <w:p w14:paraId="44486593" w14:textId="51275619" w:rsidR="00490D49" w:rsidDel="00C66FC3" w:rsidRDefault="00490D49" w:rsidP="00B92D7D">
            <w:pPr>
              <w:rPr>
                <w:del w:id="43805" w:author="Ramasubramani, Hariharan" w:date="2015-07-20T17:26:00Z"/>
              </w:rPr>
            </w:pPr>
            <w:del w:id="43806" w:author="Ramasubramani, Hariharan" w:date="2015-07-20T17:26:00Z">
              <w:r w:rsidDel="00C66FC3">
                <w:delText>Business Function</w:delText>
              </w:r>
              <w:bookmarkStart w:id="43807" w:name="_Toc425238632"/>
              <w:bookmarkStart w:id="43808" w:name="_Toc425239878"/>
              <w:bookmarkStart w:id="43809" w:name="_Toc425241125"/>
              <w:bookmarkStart w:id="43810" w:name="_Toc425242371"/>
              <w:bookmarkStart w:id="43811" w:name="_Toc425243617"/>
              <w:bookmarkStart w:id="43812" w:name="_Toc425244864"/>
              <w:bookmarkStart w:id="43813" w:name="_Toc425246111"/>
              <w:bookmarkStart w:id="43814" w:name="_Toc425247358"/>
              <w:bookmarkStart w:id="43815" w:name="_Toc425248604"/>
              <w:bookmarkStart w:id="43816" w:name="_Toc425249851"/>
              <w:bookmarkStart w:id="43817" w:name="_Toc425251098"/>
              <w:bookmarkEnd w:id="43807"/>
              <w:bookmarkEnd w:id="43808"/>
              <w:bookmarkEnd w:id="43809"/>
              <w:bookmarkEnd w:id="43810"/>
              <w:bookmarkEnd w:id="43811"/>
              <w:bookmarkEnd w:id="43812"/>
              <w:bookmarkEnd w:id="43813"/>
              <w:bookmarkEnd w:id="43814"/>
              <w:bookmarkEnd w:id="43815"/>
              <w:bookmarkEnd w:id="43816"/>
              <w:bookmarkEnd w:id="43817"/>
            </w:del>
          </w:p>
        </w:tc>
        <w:bookmarkStart w:id="43818" w:name="_Toc425238633"/>
        <w:bookmarkStart w:id="43819" w:name="_Toc425239879"/>
        <w:bookmarkStart w:id="43820" w:name="_Toc425241126"/>
        <w:bookmarkStart w:id="43821" w:name="_Toc425242372"/>
        <w:bookmarkStart w:id="43822" w:name="_Toc425243618"/>
        <w:bookmarkStart w:id="43823" w:name="_Toc425244865"/>
        <w:bookmarkStart w:id="43824" w:name="_Toc425246112"/>
        <w:bookmarkStart w:id="43825" w:name="_Toc425247359"/>
        <w:bookmarkStart w:id="43826" w:name="_Toc425248605"/>
        <w:bookmarkStart w:id="43827" w:name="_Toc425249852"/>
        <w:bookmarkStart w:id="43828" w:name="_Toc425251099"/>
        <w:bookmarkEnd w:id="43818"/>
        <w:bookmarkEnd w:id="43819"/>
        <w:bookmarkEnd w:id="43820"/>
        <w:bookmarkEnd w:id="43821"/>
        <w:bookmarkEnd w:id="43822"/>
        <w:bookmarkEnd w:id="43823"/>
        <w:bookmarkEnd w:id="43824"/>
        <w:bookmarkEnd w:id="43825"/>
        <w:bookmarkEnd w:id="43826"/>
        <w:bookmarkEnd w:id="43827"/>
        <w:bookmarkEnd w:id="43828"/>
      </w:tr>
      <w:tr w:rsidR="00490D49" w:rsidDel="00C66FC3" w14:paraId="454836E5" w14:textId="2A036688" w:rsidTr="00A977F1">
        <w:trPr>
          <w:del w:id="43829" w:author="Ramasubramani, Hariharan" w:date="2015-07-20T17:26:00Z"/>
        </w:trPr>
        <w:tc>
          <w:tcPr>
            <w:tcW w:w="3258" w:type="dxa"/>
          </w:tcPr>
          <w:p w14:paraId="0C8ABD7A" w14:textId="6956B912" w:rsidR="00490D49" w:rsidDel="00C66FC3" w:rsidRDefault="00490D49" w:rsidP="00B92D7D">
            <w:pPr>
              <w:rPr>
                <w:del w:id="43830" w:author="Ramasubramani, Hariharan" w:date="2015-07-20T17:26:00Z"/>
              </w:rPr>
            </w:pPr>
            <w:del w:id="43831" w:author="Ramasubramani, Hariharan" w:date="2015-07-20T17:26:00Z">
              <w:r w:rsidDel="00C66FC3">
                <w:delText>Number of Pages</w:delText>
              </w:r>
              <w:bookmarkStart w:id="43832" w:name="_Toc425238634"/>
              <w:bookmarkStart w:id="43833" w:name="_Toc425239880"/>
              <w:bookmarkStart w:id="43834" w:name="_Toc425241127"/>
              <w:bookmarkStart w:id="43835" w:name="_Toc425242373"/>
              <w:bookmarkStart w:id="43836" w:name="_Toc425243619"/>
              <w:bookmarkStart w:id="43837" w:name="_Toc425244866"/>
              <w:bookmarkStart w:id="43838" w:name="_Toc425246113"/>
              <w:bookmarkStart w:id="43839" w:name="_Toc425247360"/>
              <w:bookmarkStart w:id="43840" w:name="_Toc425248606"/>
              <w:bookmarkStart w:id="43841" w:name="_Toc425249853"/>
              <w:bookmarkStart w:id="43842" w:name="_Toc425251100"/>
              <w:bookmarkEnd w:id="43832"/>
              <w:bookmarkEnd w:id="43833"/>
              <w:bookmarkEnd w:id="43834"/>
              <w:bookmarkEnd w:id="43835"/>
              <w:bookmarkEnd w:id="43836"/>
              <w:bookmarkEnd w:id="43837"/>
              <w:bookmarkEnd w:id="43838"/>
              <w:bookmarkEnd w:id="43839"/>
              <w:bookmarkEnd w:id="43840"/>
              <w:bookmarkEnd w:id="43841"/>
              <w:bookmarkEnd w:id="43842"/>
            </w:del>
          </w:p>
        </w:tc>
        <w:tc>
          <w:tcPr>
            <w:tcW w:w="2646" w:type="dxa"/>
          </w:tcPr>
          <w:p w14:paraId="4193B13C" w14:textId="3F06D649" w:rsidR="00490D49" w:rsidDel="00C66FC3" w:rsidRDefault="00490D49" w:rsidP="00B92D7D">
            <w:pPr>
              <w:rPr>
                <w:del w:id="43843" w:author="Ramasubramani, Hariharan" w:date="2015-07-20T17:26:00Z"/>
              </w:rPr>
            </w:pPr>
            <w:bookmarkStart w:id="43844" w:name="_Toc425238635"/>
            <w:bookmarkStart w:id="43845" w:name="_Toc425239881"/>
            <w:bookmarkStart w:id="43846" w:name="_Toc425241128"/>
            <w:bookmarkStart w:id="43847" w:name="_Toc425242374"/>
            <w:bookmarkStart w:id="43848" w:name="_Toc425243620"/>
            <w:bookmarkStart w:id="43849" w:name="_Toc425244867"/>
            <w:bookmarkStart w:id="43850" w:name="_Toc425246114"/>
            <w:bookmarkStart w:id="43851" w:name="_Toc425247361"/>
            <w:bookmarkStart w:id="43852" w:name="_Toc425248607"/>
            <w:bookmarkStart w:id="43853" w:name="_Toc425249854"/>
            <w:bookmarkStart w:id="43854" w:name="_Toc425251101"/>
            <w:bookmarkEnd w:id="43844"/>
            <w:bookmarkEnd w:id="43845"/>
            <w:bookmarkEnd w:id="43846"/>
            <w:bookmarkEnd w:id="43847"/>
            <w:bookmarkEnd w:id="43848"/>
            <w:bookmarkEnd w:id="43849"/>
            <w:bookmarkEnd w:id="43850"/>
            <w:bookmarkEnd w:id="43851"/>
            <w:bookmarkEnd w:id="43852"/>
            <w:bookmarkEnd w:id="43853"/>
            <w:bookmarkEnd w:id="43854"/>
          </w:p>
        </w:tc>
        <w:tc>
          <w:tcPr>
            <w:tcW w:w="2952" w:type="dxa"/>
          </w:tcPr>
          <w:p w14:paraId="5A032250" w14:textId="045773D5" w:rsidR="00490D49" w:rsidDel="00C66FC3" w:rsidRDefault="00490D49" w:rsidP="00B92D7D">
            <w:pPr>
              <w:rPr>
                <w:del w:id="43855" w:author="Ramasubramani, Hariharan" w:date="2015-07-20T17:26:00Z"/>
              </w:rPr>
            </w:pPr>
            <w:bookmarkStart w:id="43856" w:name="_Toc425238636"/>
            <w:bookmarkStart w:id="43857" w:name="_Toc425239882"/>
            <w:bookmarkStart w:id="43858" w:name="_Toc425241129"/>
            <w:bookmarkStart w:id="43859" w:name="_Toc425242375"/>
            <w:bookmarkStart w:id="43860" w:name="_Toc425243621"/>
            <w:bookmarkStart w:id="43861" w:name="_Toc425244868"/>
            <w:bookmarkStart w:id="43862" w:name="_Toc425246115"/>
            <w:bookmarkStart w:id="43863" w:name="_Toc425247362"/>
            <w:bookmarkStart w:id="43864" w:name="_Toc425248608"/>
            <w:bookmarkStart w:id="43865" w:name="_Toc425249855"/>
            <w:bookmarkStart w:id="43866" w:name="_Toc425251102"/>
            <w:bookmarkEnd w:id="43856"/>
            <w:bookmarkEnd w:id="43857"/>
            <w:bookmarkEnd w:id="43858"/>
            <w:bookmarkEnd w:id="43859"/>
            <w:bookmarkEnd w:id="43860"/>
            <w:bookmarkEnd w:id="43861"/>
            <w:bookmarkEnd w:id="43862"/>
            <w:bookmarkEnd w:id="43863"/>
            <w:bookmarkEnd w:id="43864"/>
            <w:bookmarkEnd w:id="43865"/>
            <w:bookmarkEnd w:id="43866"/>
          </w:p>
        </w:tc>
        <w:bookmarkStart w:id="43867" w:name="_Toc425238637"/>
        <w:bookmarkStart w:id="43868" w:name="_Toc425239883"/>
        <w:bookmarkStart w:id="43869" w:name="_Toc425241130"/>
        <w:bookmarkStart w:id="43870" w:name="_Toc425242376"/>
        <w:bookmarkStart w:id="43871" w:name="_Toc425243622"/>
        <w:bookmarkStart w:id="43872" w:name="_Toc425244869"/>
        <w:bookmarkStart w:id="43873" w:name="_Toc425246116"/>
        <w:bookmarkStart w:id="43874" w:name="_Toc425247363"/>
        <w:bookmarkStart w:id="43875" w:name="_Toc425248609"/>
        <w:bookmarkStart w:id="43876" w:name="_Toc425249856"/>
        <w:bookmarkStart w:id="43877" w:name="_Toc425251103"/>
        <w:bookmarkEnd w:id="43867"/>
        <w:bookmarkEnd w:id="43868"/>
        <w:bookmarkEnd w:id="43869"/>
        <w:bookmarkEnd w:id="43870"/>
        <w:bookmarkEnd w:id="43871"/>
        <w:bookmarkEnd w:id="43872"/>
        <w:bookmarkEnd w:id="43873"/>
        <w:bookmarkEnd w:id="43874"/>
        <w:bookmarkEnd w:id="43875"/>
        <w:bookmarkEnd w:id="43876"/>
        <w:bookmarkEnd w:id="43877"/>
      </w:tr>
    </w:tbl>
    <w:p w14:paraId="7E6ED53E" w14:textId="5F813311" w:rsidR="00490D49" w:rsidDel="00C66FC3" w:rsidRDefault="00490D49" w:rsidP="00A977F1">
      <w:pPr>
        <w:ind w:left="1440"/>
        <w:rPr>
          <w:del w:id="43878" w:author="Ramasubramani, Hariharan" w:date="2015-07-20T17:26:00Z"/>
        </w:rPr>
      </w:pPr>
      <w:bookmarkStart w:id="43879" w:name="_Toc425238638"/>
      <w:bookmarkStart w:id="43880" w:name="_Toc425239884"/>
      <w:bookmarkStart w:id="43881" w:name="_Toc425241131"/>
      <w:bookmarkStart w:id="43882" w:name="_Toc425242377"/>
      <w:bookmarkStart w:id="43883" w:name="_Toc425243623"/>
      <w:bookmarkStart w:id="43884" w:name="_Toc425244870"/>
      <w:bookmarkStart w:id="43885" w:name="_Toc425246117"/>
      <w:bookmarkStart w:id="43886" w:name="_Toc425247364"/>
      <w:bookmarkStart w:id="43887" w:name="_Toc425248610"/>
      <w:bookmarkStart w:id="43888" w:name="_Toc425249857"/>
      <w:bookmarkStart w:id="43889" w:name="_Toc425251104"/>
      <w:bookmarkEnd w:id="43879"/>
      <w:bookmarkEnd w:id="43880"/>
      <w:bookmarkEnd w:id="43881"/>
      <w:bookmarkEnd w:id="43882"/>
      <w:bookmarkEnd w:id="43883"/>
      <w:bookmarkEnd w:id="43884"/>
      <w:bookmarkEnd w:id="43885"/>
      <w:bookmarkEnd w:id="43886"/>
      <w:bookmarkEnd w:id="43887"/>
      <w:bookmarkEnd w:id="43888"/>
      <w:bookmarkEnd w:id="43889"/>
    </w:p>
    <w:p w14:paraId="7CF7947F" w14:textId="7A90EDD6" w:rsidR="00490D49" w:rsidDel="00C66FC3" w:rsidRDefault="00490D49" w:rsidP="00A977F1">
      <w:pPr>
        <w:ind w:left="1440"/>
        <w:rPr>
          <w:del w:id="43890" w:author="Ramasubramani, Hariharan" w:date="2015-07-20T17:26:00Z"/>
        </w:rPr>
      </w:pPr>
      <w:bookmarkStart w:id="43891" w:name="_Toc425238639"/>
      <w:bookmarkStart w:id="43892" w:name="_Toc425239885"/>
      <w:bookmarkStart w:id="43893" w:name="_Toc425241132"/>
      <w:bookmarkStart w:id="43894" w:name="_Toc425242378"/>
      <w:bookmarkStart w:id="43895" w:name="_Toc425243624"/>
      <w:bookmarkStart w:id="43896" w:name="_Toc425244871"/>
      <w:bookmarkStart w:id="43897" w:name="_Toc425246118"/>
      <w:bookmarkStart w:id="43898" w:name="_Toc425247365"/>
      <w:bookmarkStart w:id="43899" w:name="_Toc425248611"/>
      <w:bookmarkStart w:id="43900" w:name="_Toc425249858"/>
      <w:bookmarkStart w:id="43901" w:name="_Toc425251105"/>
      <w:bookmarkEnd w:id="43891"/>
      <w:bookmarkEnd w:id="43892"/>
      <w:bookmarkEnd w:id="43893"/>
      <w:bookmarkEnd w:id="43894"/>
      <w:bookmarkEnd w:id="43895"/>
      <w:bookmarkEnd w:id="43896"/>
      <w:bookmarkEnd w:id="43897"/>
      <w:bookmarkEnd w:id="43898"/>
      <w:bookmarkEnd w:id="43899"/>
      <w:bookmarkEnd w:id="43900"/>
      <w:bookmarkEnd w:id="43901"/>
    </w:p>
    <w:p w14:paraId="4108B869" w14:textId="250122B4" w:rsidR="00490D49" w:rsidRPr="005E2A98" w:rsidDel="00C66FC3" w:rsidRDefault="00490D49" w:rsidP="00A977F1">
      <w:pPr>
        <w:ind w:left="1440"/>
        <w:rPr>
          <w:del w:id="43902" w:author="Ramasubramani, Hariharan" w:date="2015-07-20T17:26:00Z"/>
          <w:b/>
        </w:rPr>
      </w:pPr>
      <w:del w:id="43903" w:author="Ramasubramani, Hariharan" w:date="2015-07-20T17:26:00Z">
        <w:r w:rsidRPr="005E2A98" w:rsidDel="00C66FC3">
          <w:rPr>
            <w:b/>
          </w:rPr>
          <w:delText>System Dates</w:delText>
        </w:r>
        <w:bookmarkStart w:id="43904" w:name="_Toc425238640"/>
        <w:bookmarkStart w:id="43905" w:name="_Toc425239886"/>
        <w:bookmarkStart w:id="43906" w:name="_Toc425241133"/>
        <w:bookmarkStart w:id="43907" w:name="_Toc425242379"/>
        <w:bookmarkStart w:id="43908" w:name="_Toc425243625"/>
        <w:bookmarkStart w:id="43909" w:name="_Toc425244872"/>
        <w:bookmarkStart w:id="43910" w:name="_Toc425246119"/>
        <w:bookmarkStart w:id="43911" w:name="_Toc425247366"/>
        <w:bookmarkStart w:id="43912" w:name="_Toc425248612"/>
        <w:bookmarkStart w:id="43913" w:name="_Toc425249859"/>
        <w:bookmarkStart w:id="43914" w:name="_Toc425251106"/>
        <w:bookmarkEnd w:id="43904"/>
        <w:bookmarkEnd w:id="43905"/>
        <w:bookmarkEnd w:id="43906"/>
        <w:bookmarkEnd w:id="43907"/>
        <w:bookmarkEnd w:id="43908"/>
        <w:bookmarkEnd w:id="43909"/>
        <w:bookmarkEnd w:id="43910"/>
        <w:bookmarkEnd w:id="43911"/>
        <w:bookmarkEnd w:id="43912"/>
        <w:bookmarkEnd w:id="43913"/>
        <w:bookmarkEnd w:id="43914"/>
      </w:del>
    </w:p>
    <w:tbl>
      <w:tblPr>
        <w:tblStyle w:val="TableGrid"/>
        <w:tblW w:w="0" w:type="auto"/>
        <w:tblInd w:w="1440" w:type="dxa"/>
        <w:tblLook w:val="04A0" w:firstRow="1" w:lastRow="0" w:firstColumn="1" w:lastColumn="0" w:noHBand="0" w:noVBand="1"/>
      </w:tblPr>
      <w:tblGrid>
        <w:gridCol w:w="3258"/>
        <w:gridCol w:w="2646"/>
        <w:gridCol w:w="2952"/>
      </w:tblGrid>
      <w:tr w:rsidR="00490D49" w:rsidDel="00C66FC3" w14:paraId="4146AADA" w14:textId="082686B5" w:rsidTr="00A977F1">
        <w:trPr>
          <w:del w:id="43915" w:author="Ramasubramani, Hariharan" w:date="2015-07-20T17:26:00Z"/>
        </w:trPr>
        <w:tc>
          <w:tcPr>
            <w:tcW w:w="3258" w:type="dxa"/>
          </w:tcPr>
          <w:p w14:paraId="069759C2" w14:textId="22C34EC8" w:rsidR="00490D49" w:rsidDel="00C66FC3" w:rsidRDefault="0036406E" w:rsidP="00B92D7D">
            <w:pPr>
              <w:rPr>
                <w:del w:id="43916" w:author="Ramasubramani, Hariharan" w:date="2015-07-20T17:26:00Z"/>
              </w:rPr>
            </w:pPr>
            <w:del w:id="43917" w:author="Ramasubramani, Hariharan" w:date="2015-07-20T17:26:00Z">
              <w:r w:rsidDel="00C66FC3">
                <w:delText>Life</w:delText>
              </w:r>
              <w:r w:rsidR="00490D49" w:rsidDel="00C66FC3">
                <w:delText xml:space="preserve"> Effective Date</w:delText>
              </w:r>
              <w:bookmarkStart w:id="43918" w:name="_Toc425238641"/>
              <w:bookmarkStart w:id="43919" w:name="_Toc425239887"/>
              <w:bookmarkStart w:id="43920" w:name="_Toc425241134"/>
              <w:bookmarkStart w:id="43921" w:name="_Toc425242380"/>
              <w:bookmarkStart w:id="43922" w:name="_Toc425243626"/>
              <w:bookmarkStart w:id="43923" w:name="_Toc425244873"/>
              <w:bookmarkStart w:id="43924" w:name="_Toc425246120"/>
              <w:bookmarkStart w:id="43925" w:name="_Toc425247367"/>
              <w:bookmarkStart w:id="43926" w:name="_Toc425248613"/>
              <w:bookmarkStart w:id="43927" w:name="_Toc425249860"/>
              <w:bookmarkStart w:id="43928" w:name="_Toc425251107"/>
              <w:bookmarkEnd w:id="43918"/>
              <w:bookmarkEnd w:id="43919"/>
              <w:bookmarkEnd w:id="43920"/>
              <w:bookmarkEnd w:id="43921"/>
              <w:bookmarkEnd w:id="43922"/>
              <w:bookmarkEnd w:id="43923"/>
              <w:bookmarkEnd w:id="43924"/>
              <w:bookmarkEnd w:id="43925"/>
              <w:bookmarkEnd w:id="43926"/>
              <w:bookmarkEnd w:id="43927"/>
              <w:bookmarkEnd w:id="43928"/>
            </w:del>
          </w:p>
        </w:tc>
        <w:tc>
          <w:tcPr>
            <w:tcW w:w="2646" w:type="dxa"/>
          </w:tcPr>
          <w:p w14:paraId="775B1122" w14:textId="39B215EA" w:rsidR="00490D49" w:rsidDel="00C66FC3" w:rsidRDefault="00490D49" w:rsidP="00B92D7D">
            <w:pPr>
              <w:rPr>
                <w:del w:id="43929" w:author="Ramasubramani, Hariharan" w:date="2015-07-20T17:26:00Z"/>
              </w:rPr>
            </w:pPr>
            <w:del w:id="43930" w:author="Ramasubramani, Hariharan" w:date="2015-07-20T17:26:00Z">
              <w:r w:rsidDel="00C66FC3">
                <w:delText>Documaker Impl. Date</w:delText>
              </w:r>
              <w:bookmarkStart w:id="43931" w:name="_Toc425238642"/>
              <w:bookmarkStart w:id="43932" w:name="_Toc425239888"/>
              <w:bookmarkStart w:id="43933" w:name="_Toc425241135"/>
              <w:bookmarkStart w:id="43934" w:name="_Toc425242381"/>
              <w:bookmarkStart w:id="43935" w:name="_Toc425243627"/>
              <w:bookmarkStart w:id="43936" w:name="_Toc425244874"/>
              <w:bookmarkStart w:id="43937" w:name="_Toc425246121"/>
              <w:bookmarkStart w:id="43938" w:name="_Toc425247368"/>
              <w:bookmarkStart w:id="43939" w:name="_Toc425248614"/>
              <w:bookmarkStart w:id="43940" w:name="_Toc425249861"/>
              <w:bookmarkStart w:id="43941" w:name="_Toc425251108"/>
              <w:bookmarkEnd w:id="43931"/>
              <w:bookmarkEnd w:id="43932"/>
              <w:bookmarkEnd w:id="43933"/>
              <w:bookmarkEnd w:id="43934"/>
              <w:bookmarkEnd w:id="43935"/>
              <w:bookmarkEnd w:id="43936"/>
              <w:bookmarkEnd w:id="43937"/>
              <w:bookmarkEnd w:id="43938"/>
              <w:bookmarkEnd w:id="43939"/>
              <w:bookmarkEnd w:id="43940"/>
              <w:bookmarkEnd w:id="43941"/>
            </w:del>
          </w:p>
        </w:tc>
        <w:tc>
          <w:tcPr>
            <w:tcW w:w="2952" w:type="dxa"/>
          </w:tcPr>
          <w:p w14:paraId="7BAD4540" w14:textId="7FFF81E1" w:rsidR="00490D49" w:rsidDel="00C66FC3" w:rsidRDefault="00490D49" w:rsidP="00B92D7D">
            <w:pPr>
              <w:rPr>
                <w:del w:id="43942" w:author="Ramasubramani, Hariharan" w:date="2015-07-20T17:26:00Z"/>
              </w:rPr>
            </w:pPr>
            <w:bookmarkStart w:id="43943" w:name="_Toc425238643"/>
            <w:bookmarkStart w:id="43944" w:name="_Toc425239889"/>
            <w:bookmarkStart w:id="43945" w:name="_Toc425241136"/>
            <w:bookmarkStart w:id="43946" w:name="_Toc425242382"/>
            <w:bookmarkStart w:id="43947" w:name="_Toc425243628"/>
            <w:bookmarkStart w:id="43948" w:name="_Toc425244875"/>
            <w:bookmarkStart w:id="43949" w:name="_Toc425246122"/>
            <w:bookmarkStart w:id="43950" w:name="_Toc425247369"/>
            <w:bookmarkStart w:id="43951" w:name="_Toc425248615"/>
            <w:bookmarkStart w:id="43952" w:name="_Toc425249862"/>
            <w:bookmarkStart w:id="43953" w:name="_Toc425251109"/>
            <w:bookmarkEnd w:id="43943"/>
            <w:bookmarkEnd w:id="43944"/>
            <w:bookmarkEnd w:id="43945"/>
            <w:bookmarkEnd w:id="43946"/>
            <w:bookmarkEnd w:id="43947"/>
            <w:bookmarkEnd w:id="43948"/>
            <w:bookmarkEnd w:id="43949"/>
            <w:bookmarkEnd w:id="43950"/>
            <w:bookmarkEnd w:id="43951"/>
            <w:bookmarkEnd w:id="43952"/>
            <w:bookmarkEnd w:id="43953"/>
          </w:p>
        </w:tc>
        <w:bookmarkStart w:id="43954" w:name="_Toc425238644"/>
        <w:bookmarkStart w:id="43955" w:name="_Toc425239890"/>
        <w:bookmarkStart w:id="43956" w:name="_Toc425241137"/>
        <w:bookmarkStart w:id="43957" w:name="_Toc425242383"/>
        <w:bookmarkStart w:id="43958" w:name="_Toc425243629"/>
        <w:bookmarkStart w:id="43959" w:name="_Toc425244876"/>
        <w:bookmarkStart w:id="43960" w:name="_Toc425246123"/>
        <w:bookmarkStart w:id="43961" w:name="_Toc425247370"/>
        <w:bookmarkStart w:id="43962" w:name="_Toc425248616"/>
        <w:bookmarkStart w:id="43963" w:name="_Toc425249863"/>
        <w:bookmarkStart w:id="43964" w:name="_Toc425251110"/>
        <w:bookmarkEnd w:id="43954"/>
        <w:bookmarkEnd w:id="43955"/>
        <w:bookmarkEnd w:id="43956"/>
        <w:bookmarkEnd w:id="43957"/>
        <w:bookmarkEnd w:id="43958"/>
        <w:bookmarkEnd w:id="43959"/>
        <w:bookmarkEnd w:id="43960"/>
        <w:bookmarkEnd w:id="43961"/>
        <w:bookmarkEnd w:id="43962"/>
        <w:bookmarkEnd w:id="43963"/>
        <w:bookmarkEnd w:id="43964"/>
      </w:tr>
      <w:tr w:rsidR="00490D49" w:rsidDel="00C66FC3" w14:paraId="58B1BD7C" w14:textId="75FE0343" w:rsidTr="00A977F1">
        <w:trPr>
          <w:del w:id="43965" w:author="Ramasubramani, Hariharan" w:date="2015-07-20T17:26:00Z"/>
        </w:trPr>
        <w:tc>
          <w:tcPr>
            <w:tcW w:w="3258" w:type="dxa"/>
          </w:tcPr>
          <w:p w14:paraId="4F1537C0" w14:textId="34A4B3BE" w:rsidR="00490D49" w:rsidDel="00C66FC3" w:rsidRDefault="0036406E" w:rsidP="00B92D7D">
            <w:pPr>
              <w:rPr>
                <w:del w:id="43966" w:author="Ramasubramani, Hariharan" w:date="2015-07-20T17:26:00Z"/>
              </w:rPr>
            </w:pPr>
            <w:del w:id="43967" w:author="Ramasubramani, Hariharan" w:date="2015-07-20T17:26:00Z">
              <w:r w:rsidDel="00C66FC3">
                <w:delText>Life</w:delText>
              </w:r>
              <w:r w:rsidR="00490D49" w:rsidDel="00C66FC3">
                <w:delText xml:space="preserve"> Expiration Date</w:delText>
              </w:r>
              <w:bookmarkStart w:id="43968" w:name="_Toc425238645"/>
              <w:bookmarkStart w:id="43969" w:name="_Toc425239891"/>
              <w:bookmarkStart w:id="43970" w:name="_Toc425241138"/>
              <w:bookmarkStart w:id="43971" w:name="_Toc425242384"/>
              <w:bookmarkStart w:id="43972" w:name="_Toc425243630"/>
              <w:bookmarkStart w:id="43973" w:name="_Toc425244877"/>
              <w:bookmarkStart w:id="43974" w:name="_Toc425246124"/>
              <w:bookmarkStart w:id="43975" w:name="_Toc425247371"/>
              <w:bookmarkStart w:id="43976" w:name="_Toc425248617"/>
              <w:bookmarkStart w:id="43977" w:name="_Toc425249864"/>
              <w:bookmarkStart w:id="43978" w:name="_Toc425251111"/>
              <w:bookmarkEnd w:id="43968"/>
              <w:bookmarkEnd w:id="43969"/>
              <w:bookmarkEnd w:id="43970"/>
              <w:bookmarkEnd w:id="43971"/>
              <w:bookmarkEnd w:id="43972"/>
              <w:bookmarkEnd w:id="43973"/>
              <w:bookmarkEnd w:id="43974"/>
              <w:bookmarkEnd w:id="43975"/>
              <w:bookmarkEnd w:id="43976"/>
              <w:bookmarkEnd w:id="43977"/>
              <w:bookmarkEnd w:id="43978"/>
            </w:del>
          </w:p>
        </w:tc>
        <w:tc>
          <w:tcPr>
            <w:tcW w:w="2646" w:type="dxa"/>
          </w:tcPr>
          <w:p w14:paraId="7C089052" w14:textId="2D904FAC" w:rsidR="00490D49" w:rsidDel="00C66FC3" w:rsidRDefault="00490D49" w:rsidP="00B92D7D">
            <w:pPr>
              <w:rPr>
                <w:del w:id="43979" w:author="Ramasubramani, Hariharan" w:date="2015-07-20T17:26:00Z"/>
              </w:rPr>
            </w:pPr>
            <w:del w:id="43980" w:author="Ramasubramani, Hariharan" w:date="2015-07-20T17:26:00Z">
              <w:r w:rsidDel="00C66FC3">
                <w:delText>Promotion Impl. Date</w:delText>
              </w:r>
              <w:bookmarkStart w:id="43981" w:name="_Toc425238646"/>
              <w:bookmarkStart w:id="43982" w:name="_Toc425239892"/>
              <w:bookmarkStart w:id="43983" w:name="_Toc425241139"/>
              <w:bookmarkStart w:id="43984" w:name="_Toc425242385"/>
              <w:bookmarkStart w:id="43985" w:name="_Toc425243631"/>
              <w:bookmarkStart w:id="43986" w:name="_Toc425244878"/>
              <w:bookmarkStart w:id="43987" w:name="_Toc425246125"/>
              <w:bookmarkStart w:id="43988" w:name="_Toc425247372"/>
              <w:bookmarkStart w:id="43989" w:name="_Toc425248618"/>
              <w:bookmarkStart w:id="43990" w:name="_Toc425249865"/>
              <w:bookmarkStart w:id="43991" w:name="_Toc425251112"/>
              <w:bookmarkEnd w:id="43981"/>
              <w:bookmarkEnd w:id="43982"/>
              <w:bookmarkEnd w:id="43983"/>
              <w:bookmarkEnd w:id="43984"/>
              <w:bookmarkEnd w:id="43985"/>
              <w:bookmarkEnd w:id="43986"/>
              <w:bookmarkEnd w:id="43987"/>
              <w:bookmarkEnd w:id="43988"/>
              <w:bookmarkEnd w:id="43989"/>
              <w:bookmarkEnd w:id="43990"/>
              <w:bookmarkEnd w:id="43991"/>
            </w:del>
          </w:p>
        </w:tc>
        <w:tc>
          <w:tcPr>
            <w:tcW w:w="2952" w:type="dxa"/>
          </w:tcPr>
          <w:p w14:paraId="6F95963E" w14:textId="144D568C" w:rsidR="00490D49" w:rsidDel="00C66FC3" w:rsidRDefault="00490D49" w:rsidP="00B92D7D">
            <w:pPr>
              <w:rPr>
                <w:del w:id="43992" w:author="Ramasubramani, Hariharan" w:date="2015-07-20T17:26:00Z"/>
              </w:rPr>
            </w:pPr>
            <w:bookmarkStart w:id="43993" w:name="_Toc425238647"/>
            <w:bookmarkStart w:id="43994" w:name="_Toc425239893"/>
            <w:bookmarkStart w:id="43995" w:name="_Toc425241140"/>
            <w:bookmarkStart w:id="43996" w:name="_Toc425242386"/>
            <w:bookmarkStart w:id="43997" w:name="_Toc425243632"/>
            <w:bookmarkStart w:id="43998" w:name="_Toc425244879"/>
            <w:bookmarkStart w:id="43999" w:name="_Toc425246126"/>
            <w:bookmarkStart w:id="44000" w:name="_Toc425247373"/>
            <w:bookmarkStart w:id="44001" w:name="_Toc425248619"/>
            <w:bookmarkStart w:id="44002" w:name="_Toc425249866"/>
            <w:bookmarkStart w:id="44003" w:name="_Toc425251113"/>
            <w:bookmarkEnd w:id="43993"/>
            <w:bookmarkEnd w:id="43994"/>
            <w:bookmarkEnd w:id="43995"/>
            <w:bookmarkEnd w:id="43996"/>
            <w:bookmarkEnd w:id="43997"/>
            <w:bookmarkEnd w:id="43998"/>
            <w:bookmarkEnd w:id="43999"/>
            <w:bookmarkEnd w:id="44000"/>
            <w:bookmarkEnd w:id="44001"/>
            <w:bookmarkEnd w:id="44002"/>
            <w:bookmarkEnd w:id="44003"/>
          </w:p>
        </w:tc>
        <w:bookmarkStart w:id="44004" w:name="_Toc425238648"/>
        <w:bookmarkStart w:id="44005" w:name="_Toc425239894"/>
        <w:bookmarkStart w:id="44006" w:name="_Toc425241141"/>
        <w:bookmarkStart w:id="44007" w:name="_Toc425242387"/>
        <w:bookmarkStart w:id="44008" w:name="_Toc425243633"/>
        <w:bookmarkStart w:id="44009" w:name="_Toc425244880"/>
        <w:bookmarkStart w:id="44010" w:name="_Toc425246127"/>
        <w:bookmarkStart w:id="44011" w:name="_Toc425247374"/>
        <w:bookmarkStart w:id="44012" w:name="_Toc425248620"/>
        <w:bookmarkStart w:id="44013" w:name="_Toc425249867"/>
        <w:bookmarkStart w:id="44014" w:name="_Toc425251114"/>
        <w:bookmarkEnd w:id="44004"/>
        <w:bookmarkEnd w:id="44005"/>
        <w:bookmarkEnd w:id="44006"/>
        <w:bookmarkEnd w:id="44007"/>
        <w:bookmarkEnd w:id="44008"/>
        <w:bookmarkEnd w:id="44009"/>
        <w:bookmarkEnd w:id="44010"/>
        <w:bookmarkEnd w:id="44011"/>
        <w:bookmarkEnd w:id="44012"/>
        <w:bookmarkEnd w:id="44013"/>
        <w:bookmarkEnd w:id="44014"/>
      </w:tr>
      <w:tr w:rsidR="00490D49" w:rsidDel="00C66FC3" w14:paraId="168A2368" w14:textId="50BA49D2" w:rsidTr="00A977F1">
        <w:trPr>
          <w:del w:id="44015" w:author="Ramasubramani, Hariharan" w:date="2015-07-20T17:26:00Z"/>
        </w:trPr>
        <w:tc>
          <w:tcPr>
            <w:tcW w:w="3258" w:type="dxa"/>
          </w:tcPr>
          <w:p w14:paraId="35BF2CB8" w14:textId="2CD00958" w:rsidR="00490D49" w:rsidDel="00C66FC3" w:rsidRDefault="00490D49" w:rsidP="00B92D7D">
            <w:pPr>
              <w:rPr>
                <w:del w:id="44016" w:author="Ramasubramani, Hariharan" w:date="2015-07-20T17:26:00Z"/>
              </w:rPr>
            </w:pPr>
            <w:bookmarkStart w:id="44017" w:name="_Toc425238649"/>
            <w:bookmarkStart w:id="44018" w:name="_Toc425239895"/>
            <w:bookmarkStart w:id="44019" w:name="_Toc425241142"/>
            <w:bookmarkStart w:id="44020" w:name="_Toc425242388"/>
            <w:bookmarkStart w:id="44021" w:name="_Toc425243634"/>
            <w:bookmarkStart w:id="44022" w:name="_Toc425244881"/>
            <w:bookmarkStart w:id="44023" w:name="_Toc425246128"/>
            <w:bookmarkStart w:id="44024" w:name="_Toc425247375"/>
            <w:bookmarkStart w:id="44025" w:name="_Toc425248621"/>
            <w:bookmarkStart w:id="44026" w:name="_Toc425249868"/>
            <w:bookmarkStart w:id="44027" w:name="_Toc425251115"/>
            <w:bookmarkEnd w:id="44017"/>
            <w:bookmarkEnd w:id="44018"/>
            <w:bookmarkEnd w:id="44019"/>
            <w:bookmarkEnd w:id="44020"/>
            <w:bookmarkEnd w:id="44021"/>
            <w:bookmarkEnd w:id="44022"/>
            <w:bookmarkEnd w:id="44023"/>
            <w:bookmarkEnd w:id="44024"/>
            <w:bookmarkEnd w:id="44025"/>
            <w:bookmarkEnd w:id="44026"/>
            <w:bookmarkEnd w:id="44027"/>
          </w:p>
        </w:tc>
        <w:tc>
          <w:tcPr>
            <w:tcW w:w="2646" w:type="dxa"/>
          </w:tcPr>
          <w:p w14:paraId="02234D30" w14:textId="44032CF1" w:rsidR="00490D49" w:rsidDel="00C66FC3" w:rsidRDefault="00490D49" w:rsidP="00B92D7D">
            <w:pPr>
              <w:rPr>
                <w:del w:id="44028" w:author="Ramasubramani, Hariharan" w:date="2015-07-20T17:26:00Z"/>
              </w:rPr>
            </w:pPr>
            <w:bookmarkStart w:id="44029" w:name="_Toc425238650"/>
            <w:bookmarkStart w:id="44030" w:name="_Toc425239896"/>
            <w:bookmarkStart w:id="44031" w:name="_Toc425241143"/>
            <w:bookmarkStart w:id="44032" w:name="_Toc425242389"/>
            <w:bookmarkStart w:id="44033" w:name="_Toc425243635"/>
            <w:bookmarkStart w:id="44034" w:name="_Toc425244882"/>
            <w:bookmarkStart w:id="44035" w:name="_Toc425246129"/>
            <w:bookmarkStart w:id="44036" w:name="_Toc425247376"/>
            <w:bookmarkStart w:id="44037" w:name="_Toc425248622"/>
            <w:bookmarkStart w:id="44038" w:name="_Toc425249869"/>
            <w:bookmarkStart w:id="44039" w:name="_Toc425251116"/>
            <w:bookmarkEnd w:id="44029"/>
            <w:bookmarkEnd w:id="44030"/>
            <w:bookmarkEnd w:id="44031"/>
            <w:bookmarkEnd w:id="44032"/>
            <w:bookmarkEnd w:id="44033"/>
            <w:bookmarkEnd w:id="44034"/>
            <w:bookmarkEnd w:id="44035"/>
            <w:bookmarkEnd w:id="44036"/>
            <w:bookmarkEnd w:id="44037"/>
            <w:bookmarkEnd w:id="44038"/>
            <w:bookmarkEnd w:id="44039"/>
          </w:p>
        </w:tc>
        <w:tc>
          <w:tcPr>
            <w:tcW w:w="2952" w:type="dxa"/>
          </w:tcPr>
          <w:p w14:paraId="1F54E2B6" w14:textId="48DFE753" w:rsidR="00490D49" w:rsidDel="00C66FC3" w:rsidRDefault="00490D49" w:rsidP="00B92D7D">
            <w:pPr>
              <w:rPr>
                <w:del w:id="44040" w:author="Ramasubramani, Hariharan" w:date="2015-07-20T17:26:00Z"/>
              </w:rPr>
            </w:pPr>
            <w:bookmarkStart w:id="44041" w:name="_Toc425238651"/>
            <w:bookmarkStart w:id="44042" w:name="_Toc425239897"/>
            <w:bookmarkStart w:id="44043" w:name="_Toc425241144"/>
            <w:bookmarkStart w:id="44044" w:name="_Toc425242390"/>
            <w:bookmarkStart w:id="44045" w:name="_Toc425243636"/>
            <w:bookmarkStart w:id="44046" w:name="_Toc425244883"/>
            <w:bookmarkStart w:id="44047" w:name="_Toc425246130"/>
            <w:bookmarkStart w:id="44048" w:name="_Toc425247377"/>
            <w:bookmarkStart w:id="44049" w:name="_Toc425248623"/>
            <w:bookmarkStart w:id="44050" w:name="_Toc425249870"/>
            <w:bookmarkStart w:id="44051" w:name="_Toc425251117"/>
            <w:bookmarkEnd w:id="44041"/>
            <w:bookmarkEnd w:id="44042"/>
            <w:bookmarkEnd w:id="44043"/>
            <w:bookmarkEnd w:id="44044"/>
            <w:bookmarkEnd w:id="44045"/>
            <w:bookmarkEnd w:id="44046"/>
            <w:bookmarkEnd w:id="44047"/>
            <w:bookmarkEnd w:id="44048"/>
            <w:bookmarkEnd w:id="44049"/>
            <w:bookmarkEnd w:id="44050"/>
            <w:bookmarkEnd w:id="44051"/>
          </w:p>
        </w:tc>
        <w:bookmarkStart w:id="44052" w:name="_Toc425238652"/>
        <w:bookmarkStart w:id="44053" w:name="_Toc425239898"/>
        <w:bookmarkStart w:id="44054" w:name="_Toc425241145"/>
        <w:bookmarkStart w:id="44055" w:name="_Toc425242391"/>
        <w:bookmarkStart w:id="44056" w:name="_Toc425243637"/>
        <w:bookmarkStart w:id="44057" w:name="_Toc425244884"/>
        <w:bookmarkStart w:id="44058" w:name="_Toc425246131"/>
        <w:bookmarkStart w:id="44059" w:name="_Toc425247378"/>
        <w:bookmarkStart w:id="44060" w:name="_Toc425248624"/>
        <w:bookmarkStart w:id="44061" w:name="_Toc425249871"/>
        <w:bookmarkStart w:id="44062" w:name="_Toc425251118"/>
        <w:bookmarkEnd w:id="44052"/>
        <w:bookmarkEnd w:id="44053"/>
        <w:bookmarkEnd w:id="44054"/>
        <w:bookmarkEnd w:id="44055"/>
        <w:bookmarkEnd w:id="44056"/>
        <w:bookmarkEnd w:id="44057"/>
        <w:bookmarkEnd w:id="44058"/>
        <w:bookmarkEnd w:id="44059"/>
        <w:bookmarkEnd w:id="44060"/>
        <w:bookmarkEnd w:id="44061"/>
        <w:bookmarkEnd w:id="44062"/>
      </w:tr>
    </w:tbl>
    <w:p w14:paraId="6102B9B1" w14:textId="15AEE1FF" w:rsidR="00490D49" w:rsidDel="00C66FC3" w:rsidRDefault="00490D49" w:rsidP="00542C5A">
      <w:pPr>
        <w:pStyle w:val="ListParagraph"/>
        <w:spacing w:after="60"/>
        <w:ind w:left="0" w:firstLine="0"/>
        <w:rPr>
          <w:del w:id="44063" w:author="Ramasubramani, Hariharan" w:date="2015-07-20T17:26:00Z"/>
          <w:rFonts w:cstheme="minorHAnsi"/>
          <w:color w:val="000000" w:themeColor="text1"/>
        </w:rPr>
      </w:pPr>
      <w:bookmarkStart w:id="44064" w:name="_Toc425238653"/>
      <w:bookmarkStart w:id="44065" w:name="_Toc425239899"/>
      <w:bookmarkStart w:id="44066" w:name="_Toc425241146"/>
      <w:bookmarkStart w:id="44067" w:name="_Toc425242392"/>
      <w:bookmarkStart w:id="44068" w:name="_Toc425243638"/>
      <w:bookmarkStart w:id="44069" w:name="_Toc425244885"/>
      <w:bookmarkStart w:id="44070" w:name="_Toc425246132"/>
      <w:bookmarkStart w:id="44071" w:name="_Toc425247379"/>
      <w:bookmarkStart w:id="44072" w:name="_Toc425248625"/>
      <w:bookmarkStart w:id="44073" w:name="_Toc425249872"/>
      <w:bookmarkStart w:id="44074" w:name="_Toc425251119"/>
      <w:bookmarkEnd w:id="44064"/>
      <w:bookmarkEnd w:id="44065"/>
      <w:bookmarkEnd w:id="44066"/>
      <w:bookmarkEnd w:id="44067"/>
      <w:bookmarkEnd w:id="44068"/>
      <w:bookmarkEnd w:id="44069"/>
      <w:bookmarkEnd w:id="44070"/>
      <w:bookmarkEnd w:id="44071"/>
      <w:bookmarkEnd w:id="44072"/>
      <w:bookmarkEnd w:id="44073"/>
      <w:bookmarkEnd w:id="44074"/>
    </w:p>
    <w:p w14:paraId="1799FA71" w14:textId="7120ABE8" w:rsidR="00490D49" w:rsidDel="00C66FC3" w:rsidRDefault="00490D49" w:rsidP="00542C5A">
      <w:pPr>
        <w:pStyle w:val="ListParagraph"/>
        <w:spacing w:after="60"/>
        <w:ind w:left="0" w:firstLine="0"/>
        <w:rPr>
          <w:del w:id="44075" w:author="Ramasubramani, Hariharan" w:date="2015-07-20T17:26:00Z"/>
          <w:rFonts w:cstheme="minorHAnsi"/>
          <w:color w:val="000000" w:themeColor="text1"/>
        </w:rPr>
      </w:pPr>
      <w:bookmarkStart w:id="44076" w:name="_Toc425238654"/>
      <w:bookmarkStart w:id="44077" w:name="_Toc425239900"/>
      <w:bookmarkStart w:id="44078" w:name="_Toc425241147"/>
      <w:bookmarkStart w:id="44079" w:name="_Toc425242393"/>
      <w:bookmarkStart w:id="44080" w:name="_Toc425243639"/>
      <w:bookmarkStart w:id="44081" w:name="_Toc425244886"/>
      <w:bookmarkStart w:id="44082" w:name="_Toc425246133"/>
      <w:bookmarkStart w:id="44083" w:name="_Toc425247380"/>
      <w:bookmarkStart w:id="44084" w:name="_Toc425248626"/>
      <w:bookmarkStart w:id="44085" w:name="_Toc425249873"/>
      <w:bookmarkStart w:id="44086" w:name="_Toc425251120"/>
      <w:bookmarkEnd w:id="44076"/>
      <w:bookmarkEnd w:id="44077"/>
      <w:bookmarkEnd w:id="44078"/>
      <w:bookmarkEnd w:id="44079"/>
      <w:bookmarkEnd w:id="44080"/>
      <w:bookmarkEnd w:id="44081"/>
      <w:bookmarkEnd w:id="44082"/>
      <w:bookmarkEnd w:id="44083"/>
      <w:bookmarkEnd w:id="44084"/>
      <w:bookmarkEnd w:id="44085"/>
      <w:bookmarkEnd w:id="44086"/>
    </w:p>
    <w:p w14:paraId="09297CC6" w14:textId="0D6FCCEF" w:rsidR="00490D49" w:rsidDel="00C66FC3" w:rsidRDefault="00490D49" w:rsidP="00A977F1">
      <w:pPr>
        <w:pStyle w:val="ListParagraph"/>
        <w:shd w:val="clear" w:color="auto" w:fill="FFC000"/>
        <w:spacing w:after="60"/>
        <w:ind w:left="0" w:firstLine="0"/>
        <w:rPr>
          <w:del w:id="44087" w:author="Ramasubramani, Hariharan" w:date="2015-07-20T17:26:00Z"/>
          <w:rFonts w:cstheme="minorHAnsi"/>
          <w:color w:val="000000" w:themeColor="text1"/>
        </w:rPr>
      </w:pPr>
      <w:del w:id="44088" w:author="Ramasubramani, Hariharan" w:date="2015-07-20T17:26:00Z">
        <w:r w:rsidDel="00C66FC3">
          <w:rPr>
            <w:rFonts w:cstheme="minorHAnsi"/>
            <w:color w:val="000000" w:themeColor="text1"/>
          </w:rPr>
          <w:delText xml:space="preserve">   </w:delText>
        </w:r>
        <w:bookmarkStart w:id="44089" w:name="_Toc425238655"/>
        <w:bookmarkStart w:id="44090" w:name="_Toc425239901"/>
        <w:bookmarkStart w:id="44091" w:name="_Toc425241148"/>
        <w:bookmarkStart w:id="44092" w:name="_Toc425242394"/>
        <w:bookmarkStart w:id="44093" w:name="_Toc425243640"/>
        <w:bookmarkStart w:id="44094" w:name="_Toc425244887"/>
        <w:bookmarkStart w:id="44095" w:name="_Toc425246134"/>
        <w:bookmarkStart w:id="44096" w:name="_Toc425247381"/>
        <w:bookmarkStart w:id="44097" w:name="_Toc425248627"/>
        <w:bookmarkStart w:id="44098" w:name="_Toc425249874"/>
        <w:bookmarkStart w:id="44099" w:name="_Toc425251121"/>
        <w:bookmarkEnd w:id="44089"/>
        <w:bookmarkEnd w:id="44090"/>
        <w:bookmarkEnd w:id="44091"/>
        <w:bookmarkEnd w:id="44092"/>
        <w:bookmarkEnd w:id="44093"/>
        <w:bookmarkEnd w:id="44094"/>
        <w:bookmarkEnd w:id="44095"/>
        <w:bookmarkEnd w:id="44096"/>
        <w:bookmarkEnd w:id="44097"/>
        <w:bookmarkEnd w:id="44098"/>
        <w:bookmarkEnd w:id="44099"/>
      </w:del>
    </w:p>
    <w:p w14:paraId="17A4627E" w14:textId="1515A4CC" w:rsidR="00490D49" w:rsidDel="00C66FC3" w:rsidRDefault="00490D49" w:rsidP="00542C5A">
      <w:pPr>
        <w:pStyle w:val="ListParagraph"/>
        <w:spacing w:after="60"/>
        <w:ind w:left="0" w:firstLine="0"/>
        <w:rPr>
          <w:del w:id="44100" w:author="Ramasubramani, Hariharan" w:date="2015-07-20T17:26:00Z"/>
          <w:rFonts w:cstheme="minorHAnsi"/>
          <w:color w:val="000000" w:themeColor="text1"/>
        </w:rPr>
      </w:pPr>
      <w:bookmarkStart w:id="44101" w:name="_Toc425238656"/>
      <w:bookmarkStart w:id="44102" w:name="_Toc425239902"/>
      <w:bookmarkStart w:id="44103" w:name="_Toc425241149"/>
      <w:bookmarkStart w:id="44104" w:name="_Toc425242395"/>
      <w:bookmarkStart w:id="44105" w:name="_Toc425243641"/>
      <w:bookmarkStart w:id="44106" w:name="_Toc425244888"/>
      <w:bookmarkStart w:id="44107" w:name="_Toc425246135"/>
      <w:bookmarkStart w:id="44108" w:name="_Toc425247382"/>
      <w:bookmarkStart w:id="44109" w:name="_Toc425248628"/>
      <w:bookmarkStart w:id="44110" w:name="_Toc425249875"/>
      <w:bookmarkStart w:id="44111" w:name="_Toc425251122"/>
      <w:bookmarkEnd w:id="44101"/>
      <w:bookmarkEnd w:id="44102"/>
      <w:bookmarkEnd w:id="44103"/>
      <w:bookmarkEnd w:id="44104"/>
      <w:bookmarkEnd w:id="44105"/>
      <w:bookmarkEnd w:id="44106"/>
      <w:bookmarkEnd w:id="44107"/>
      <w:bookmarkEnd w:id="44108"/>
      <w:bookmarkEnd w:id="44109"/>
      <w:bookmarkEnd w:id="44110"/>
      <w:bookmarkEnd w:id="44111"/>
    </w:p>
    <w:p w14:paraId="0E94945E" w14:textId="1130CF36" w:rsidR="005F4718" w:rsidRPr="00C106B9" w:rsidDel="00AF5896" w:rsidRDefault="005F4718" w:rsidP="00247D75">
      <w:pPr>
        <w:pStyle w:val="ListParagraph"/>
        <w:numPr>
          <w:ilvl w:val="2"/>
          <w:numId w:val="23"/>
        </w:numPr>
        <w:overflowPunct w:val="0"/>
        <w:autoSpaceDE w:val="0"/>
        <w:autoSpaceDN w:val="0"/>
        <w:spacing w:after="60"/>
        <w:ind w:firstLine="0"/>
        <w:textAlignment w:val="baseline"/>
        <w:rPr>
          <w:del w:id="44112" w:author="Ramasubramani, Hariharan" w:date="2015-07-20T13:28:00Z"/>
          <w:rFonts w:cstheme="minorHAnsi"/>
          <w:color w:val="000000" w:themeColor="text1"/>
        </w:rPr>
      </w:pPr>
      <w:del w:id="44113" w:author="Ramasubramani, Hariharan" w:date="2015-07-20T13:28:00Z">
        <w:r w:rsidDel="00AF5896">
          <w:rPr>
            <w:rFonts w:cstheme="minorHAnsi"/>
            <w:color w:val="000000" w:themeColor="text1"/>
          </w:rPr>
          <w:delText xml:space="preserve">Removed requirement per CR 218 </w:delText>
        </w:r>
        <w:bookmarkStart w:id="44114" w:name="_Toc425238657"/>
        <w:bookmarkStart w:id="44115" w:name="_Toc425239903"/>
        <w:bookmarkStart w:id="44116" w:name="_Toc425241150"/>
        <w:bookmarkStart w:id="44117" w:name="_Toc425242396"/>
        <w:bookmarkStart w:id="44118" w:name="_Toc425243642"/>
        <w:bookmarkStart w:id="44119" w:name="_Toc425244889"/>
        <w:bookmarkStart w:id="44120" w:name="_Toc425246136"/>
        <w:bookmarkStart w:id="44121" w:name="_Toc425247383"/>
        <w:bookmarkStart w:id="44122" w:name="_Toc425248629"/>
        <w:bookmarkStart w:id="44123" w:name="_Toc425249876"/>
        <w:bookmarkStart w:id="44124" w:name="_Toc425251123"/>
        <w:bookmarkEnd w:id="44114"/>
        <w:bookmarkEnd w:id="44115"/>
        <w:bookmarkEnd w:id="44116"/>
        <w:bookmarkEnd w:id="44117"/>
        <w:bookmarkEnd w:id="44118"/>
        <w:bookmarkEnd w:id="44119"/>
        <w:bookmarkEnd w:id="44120"/>
        <w:bookmarkEnd w:id="44121"/>
        <w:bookmarkEnd w:id="44122"/>
        <w:bookmarkEnd w:id="44123"/>
        <w:bookmarkEnd w:id="44124"/>
      </w:del>
    </w:p>
    <w:p w14:paraId="750C8E72" w14:textId="02CE5A69" w:rsidR="005F4718" w:rsidDel="00AF5896" w:rsidRDefault="005F4718" w:rsidP="00247D75">
      <w:pPr>
        <w:pStyle w:val="ListParagraph"/>
        <w:numPr>
          <w:ilvl w:val="2"/>
          <w:numId w:val="23"/>
        </w:numPr>
        <w:overflowPunct w:val="0"/>
        <w:autoSpaceDE w:val="0"/>
        <w:autoSpaceDN w:val="0"/>
        <w:spacing w:after="60"/>
        <w:ind w:firstLine="0"/>
        <w:textAlignment w:val="baseline"/>
        <w:rPr>
          <w:del w:id="44125" w:author="Ramasubramani, Hariharan" w:date="2015-07-20T13:28:00Z"/>
          <w:rFonts w:cstheme="minorHAnsi"/>
          <w:color w:val="000000" w:themeColor="text1"/>
        </w:rPr>
      </w:pPr>
      <w:del w:id="44126" w:author="Ramasubramani, Hariharan" w:date="2015-07-20T13:28:00Z">
        <w:r w:rsidRPr="005174A2" w:rsidDel="00AF5896">
          <w:rPr>
            <w:rFonts w:cstheme="minorHAnsi"/>
            <w:color w:val="000000" w:themeColor="text1"/>
          </w:rPr>
          <w:delText xml:space="preserve"> </w:delText>
        </w:r>
        <w:r w:rsidDel="00AF5896">
          <w:rPr>
            <w:rFonts w:cstheme="minorHAnsi"/>
            <w:color w:val="000000" w:themeColor="text1"/>
          </w:rPr>
          <w:delText xml:space="preserve">State Approval Date shall be disabled if the form type not Filed or Non-Filed.  </w:delText>
        </w:r>
        <w:bookmarkStart w:id="44127" w:name="_Toc425238658"/>
        <w:bookmarkStart w:id="44128" w:name="_Toc425239904"/>
        <w:bookmarkStart w:id="44129" w:name="_Toc425241151"/>
        <w:bookmarkStart w:id="44130" w:name="_Toc425242397"/>
        <w:bookmarkStart w:id="44131" w:name="_Toc425243643"/>
        <w:bookmarkStart w:id="44132" w:name="_Toc425244890"/>
        <w:bookmarkStart w:id="44133" w:name="_Toc425246137"/>
        <w:bookmarkStart w:id="44134" w:name="_Toc425247384"/>
        <w:bookmarkStart w:id="44135" w:name="_Toc425248630"/>
        <w:bookmarkStart w:id="44136" w:name="_Toc425249877"/>
        <w:bookmarkStart w:id="44137" w:name="_Toc425251124"/>
        <w:bookmarkEnd w:id="44127"/>
        <w:bookmarkEnd w:id="44128"/>
        <w:bookmarkEnd w:id="44129"/>
        <w:bookmarkEnd w:id="44130"/>
        <w:bookmarkEnd w:id="44131"/>
        <w:bookmarkEnd w:id="44132"/>
        <w:bookmarkEnd w:id="44133"/>
        <w:bookmarkEnd w:id="44134"/>
        <w:bookmarkEnd w:id="44135"/>
        <w:bookmarkEnd w:id="44136"/>
        <w:bookmarkEnd w:id="44137"/>
      </w:del>
    </w:p>
    <w:p w14:paraId="7DC1A35F" w14:textId="5DD7348A" w:rsidR="005F4718" w:rsidDel="00AF5896" w:rsidRDefault="005F4718" w:rsidP="00247D75">
      <w:pPr>
        <w:pStyle w:val="ListParagraph"/>
        <w:numPr>
          <w:ilvl w:val="2"/>
          <w:numId w:val="23"/>
        </w:numPr>
        <w:overflowPunct w:val="0"/>
        <w:autoSpaceDE w:val="0"/>
        <w:autoSpaceDN w:val="0"/>
        <w:spacing w:after="60"/>
        <w:ind w:firstLine="0"/>
        <w:textAlignment w:val="baseline"/>
        <w:rPr>
          <w:del w:id="44138" w:author="Ramasubramani, Hariharan" w:date="2015-07-20T13:28:00Z"/>
          <w:rFonts w:cstheme="minorHAnsi"/>
          <w:color w:val="000000" w:themeColor="text1"/>
        </w:rPr>
      </w:pPr>
      <w:del w:id="44139" w:author="Ramasubramani, Hariharan" w:date="2015-07-20T13:28:00Z">
        <w:r w:rsidDel="00AF5896">
          <w:rPr>
            <w:rFonts w:cstheme="minorHAnsi"/>
            <w:color w:val="000000" w:themeColor="text1"/>
          </w:rPr>
          <w:delText>State Approval Date must be on or before the current date.</w:delText>
        </w:r>
        <w:bookmarkStart w:id="44140" w:name="_Toc425238659"/>
        <w:bookmarkStart w:id="44141" w:name="_Toc425239905"/>
        <w:bookmarkStart w:id="44142" w:name="_Toc425241152"/>
        <w:bookmarkStart w:id="44143" w:name="_Toc425242398"/>
        <w:bookmarkStart w:id="44144" w:name="_Toc425243644"/>
        <w:bookmarkStart w:id="44145" w:name="_Toc425244891"/>
        <w:bookmarkStart w:id="44146" w:name="_Toc425246138"/>
        <w:bookmarkStart w:id="44147" w:name="_Toc425247385"/>
        <w:bookmarkStart w:id="44148" w:name="_Toc425248631"/>
        <w:bookmarkStart w:id="44149" w:name="_Toc425249878"/>
        <w:bookmarkStart w:id="44150" w:name="_Toc425251125"/>
        <w:bookmarkEnd w:id="44140"/>
        <w:bookmarkEnd w:id="44141"/>
        <w:bookmarkEnd w:id="44142"/>
        <w:bookmarkEnd w:id="44143"/>
        <w:bookmarkEnd w:id="44144"/>
        <w:bookmarkEnd w:id="44145"/>
        <w:bookmarkEnd w:id="44146"/>
        <w:bookmarkEnd w:id="44147"/>
        <w:bookmarkEnd w:id="44148"/>
        <w:bookmarkEnd w:id="44149"/>
        <w:bookmarkEnd w:id="44150"/>
      </w:del>
    </w:p>
    <w:p w14:paraId="08A56C60" w14:textId="4F60B79D" w:rsidR="005F4718" w:rsidDel="00AF5896" w:rsidRDefault="00A73149" w:rsidP="00247D75">
      <w:pPr>
        <w:pStyle w:val="ListParagraph"/>
        <w:numPr>
          <w:ilvl w:val="2"/>
          <w:numId w:val="23"/>
        </w:numPr>
        <w:overflowPunct w:val="0"/>
        <w:autoSpaceDE w:val="0"/>
        <w:autoSpaceDN w:val="0"/>
        <w:spacing w:after="60"/>
        <w:ind w:firstLine="0"/>
        <w:textAlignment w:val="baseline"/>
        <w:rPr>
          <w:del w:id="44151" w:author="Ramasubramani, Hariharan" w:date="2015-07-20T13:29:00Z"/>
          <w:rFonts w:cstheme="minorHAnsi"/>
          <w:color w:val="000000" w:themeColor="text1"/>
        </w:rPr>
      </w:pPr>
      <w:del w:id="44152" w:author="Ramasubramani, Hariharan" w:date="2015-07-20T13:29:00Z">
        <w:r w:rsidDel="00AF5896">
          <w:rPr>
            <w:rFonts w:cstheme="minorHAnsi"/>
            <w:color w:val="000000" w:themeColor="text1"/>
          </w:rPr>
          <w:delText>Requirement Removed (CR621).</w:delText>
        </w:r>
        <w:bookmarkStart w:id="44153" w:name="_Toc425238660"/>
        <w:bookmarkStart w:id="44154" w:name="_Toc425239906"/>
        <w:bookmarkStart w:id="44155" w:name="_Toc425241153"/>
        <w:bookmarkStart w:id="44156" w:name="_Toc425242399"/>
        <w:bookmarkStart w:id="44157" w:name="_Toc425243645"/>
        <w:bookmarkStart w:id="44158" w:name="_Toc425244892"/>
        <w:bookmarkStart w:id="44159" w:name="_Toc425246139"/>
        <w:bookmarkStart w:id="44160" w:name="_Toc425247386"/>
        <w:bookmarkStart w:id="44161" w:name="_Toc425248632"/>
        <w:bookmarkStart w:id="44162" w:name="_Toc425249879"/>
        <w:bookmarkStart w:id="44163" w:name="_Toc425251126"/>
        <w:bookmarkEnd w:id="44153"/>
        <w:bookmarkEnd w:id="44154"/>
        <w:bookmarkEnd w:id="44155"/>
        <w:bookmarkEnd w:id="44156"/>
        <w:bookmarkEnd w:id="44157"/>
        <w:bookmarkEnd w:id="44158"/>
        <w:bookmarkEnd w:id="44159"/>
        <w:bookmarkEnd w:id="44160"/>
        <w:bookmarkEnd w:id="44161"/>
        <w:bookmarkEnd w:id="44162"/>
        <w:bookmarkEnd w:id="44163"/>
      </w:del>
    </w:p>
    <w:p w14:paraId="4D3B51E7" w14:textId="2A22B16F" w:rsidR="005F4718" w:rsidRPr="006D26D3" w:rsidDel="00AF5896" w:rsidRDefault="00A73149" w:rsidP="00247D75">
      <w:pPr>
        <w:pStyle w:val="ListParagraph"/>
        <w:numPr>
          <w:ilvl w:val="3"/>
          <w:numId w:val="23"/>
        </w:numPr>
        <w:overflowPunct w:val="0"/>
        <w:autoSpaceDE w:val="0"/>
        <w:autoSpaceDN w:val="0"/>
        <w:spacing w:after="60"/>
        <w:ind w:firstLine="0"/>
        <w:textAlignment w:val="baseline"/>
        <w:rPr>
          <w:del w:id="44164" w:author="Ramasubramani, Hariharan" w:date="2015-07-20T13:29:00Z"/>
          <w:rFonts w:cstheme="minorHAnsi"/>
          <w:color w:val="000000" w:themeColor="text1"/>
        </w:rPr>
      </w:pPr>
      <w:del w:id="44165" w:author="Ramasubramani, Hariharan" w:date="2015-07-20T13:29:00Z">
        <w:r w:rsidDel="00AF5896">
          <w:rPr>
            <w:rFonts w:cstheme="minorHAnsi"/>
            <w:color w:val="000000" w:themeColor="text1"/>
          </w:rPr>
          <w:delText>Requirement Removed (CR621)</w:delText>
        </w:r>
        <w:r w:rsidR="005F4718" w:rsidDel="00AF5896">
          <w:rPr>
            <w:rFonts w:cstheme="minorHAnsi"/>
            <w:color w:val="000000" w:themeColor="text1"/>
          </w:rPr>
          <w:delText>.</w:delText>
        </w:r>
        <w:bookmarkStart w:id="44166" w:name="_Toc425238661"/>
        <w:bookmarkStart w:id="44167" w:name="_Toc425239907"/>
        <w:bookmarkStart w:id="44168" w:name="_Toc425241154"/>
        <w:bookmarkStart w:id="44169" w:name="_Toc425242400"/>
        <w:bookmarkStart w:id="44170" w:name="_Toc425243646"/>
        <w:bookmarkStart w:id="44171" w:name="_Toc425244893"/>
        <w:bookmarkStart w:id="44172" w:name="_Toc425246140"/>
        <w:bookmarkStart w:id="44173" w:name="_Toc425247387"/>
        <w:bookmarkStart w:id="44174" w:name="_Toc425248633"/>
        <w:bookmarkStart w:id="44175" w:name="_Toc425249880"/>
        <w:bookmarkStart w:id="44176" w:name="_Toc425251127"/>
        <w:bookmarkEnd w:id="44166"/>
        <w:bookmarkEnd w:id="44167"/>
        <w:bookmarkEnd w:id="44168"/>
        <w:bookmarkEnd w:id="44169"/>
        <w:bookmarkEnd w:id="44170"/>
        <w:bookmarkEnd w:id="44171"/>
        <w:bookmarkEnd w:id="44172"/>
        <w:bookmarkEnd w:id="44173"/>
        <w:bookmarkEnd w:id="44174"/>
        <w:bookmarkEnd w:id="44175"/>
        <w:bookmarkEnd w:id="44176"/>
      </w:del>
    </w:p>
    <w:p w14:paraId="77C1D924" w14:textId="11A8D525" w:rsidR="005F4718" w:rsidDel="00AF5896" w:rsidRDefault="00A73149" w:rsidP="00247D75">
      <w:pPr>
        <w:pStyle w:val="ListParagraph"/>
        <w:numPr>
          <w:ilvl w:val="2"/>
          <w:numId w:val="23"/>
        </w:numPr>
        <w:overflowPunct w:val="0"/>
        <w:autoSpaceDE w:val="0"/>
        <w:autoSpaceDN w:val="0"/>
        <w:spacing w:after="60"/>
        <w:ind w:firstLine="0"/>
        <w:textAlignment w:val="baseline"/>
        <w:rPr>
          <w:del w:id="44177" w:author="Ramasubramani, Hariharan" w:date="2015-07-20T13:29:00Z"/>
          <w:rFonts w:cstheme="minorHAnsi"/>
          <w:color w:val="000000" w:themeColor="text1"/>
        </w:rPr>
      </w:pPr>
      <w:del w:id="44178" w:author="Ramasubramani, Hariharan" w:date="2015-07-20T13:29:00Z">
        <w:r w:rsidDel="00AF5896">
          <w:rPr>
            <w:rFonts w:cstheme="minorHAnsi"/>
            <w:color w:val="000000" w:themeColor="text1"/>
          </w:rPr>
          <w:delText>Requirement Removed (CR621)</w:delText>
        </w:r>
        <w:r w:rsidR="005F4718" w:rsidDel="00AF5896">
          <w:rPr>
            <w:rFonts w:cstheme="minorHAnsi"/>
            <w:color w:val="000000" w:themeColor="text1"/>
          </w:rPr>
          <w:delText>.</w:delText>
        </w:r>
        <w:bookmarkStart w:id="44179" w:name="_Toc425238662"/>
        <w:bookmarkStart w:id="44180" w:name="_Toc425239908"/>
        <w:bookmarkStart w:id="44181" w:name="_Toc425241155"/>
        <w:bookmarkStart w:id="44182" w:name="_Toc425242401"/>
        <w:bookmarkStart w:id="44183" w:name="_Toc425243647"/>
        <w:bookmarkStart w:id="44184" w:name="_Toc425244894"/>
        <w:bookmarkStart w:id="44185" w:name="_Toc425246141"/>
        <w:bookmarkStart w:id="44186" w:name="_Toc425247388"/>
        <w:bookmarkStart w:id="44187" w:name="_Toc425248634"/>
        <w:bookmarkStart w:id="44188" w:name="_Toc425249881"/>
        <w:bookmarkStart w:id="44189" w:name="_Toc425251128"/>
        <w:bookmarkEnd w:id="44179"/>
        <w:bookmarkEnd w:id="44180"/>
        <w:bookmarkEnd w:id="44181"/>
        <w:bookmarkEnd w:id="44182"/>
        <w:bookmarkEnd w:id="44183"/>
        <w:bookmarkEnd w:id="44184"/>
        <w:bookmarkEnd w:id="44185"/>
        <w:bookmarkEnd w:id="44186"/>
        <w:bookmarkEnd w:id="44187"/>
        <w:bookmarkEnd w:id="44188"/>
        <w:bookmarkEnd w:id="44189"/>
      </w:del>
    </w:p>
    <w:p w14:paraId="62B42C31" w14:textId="33E849DE" w:rsidR="005F4718" w:rsidRPr="00C106B9" w:rsidDel="00AF5896" w:rsidRDefault="00A73149" w:rsidP="00247D75">
      <w:pPr>
        <w:pStyle w:val="ListParagraph"/>
        <w:numPr>
          <w:ilvl w:val="2"/>
          <w:numId w:val="23"/>
        </w:numPr>
        <w:overflowPunct w:val="0"/>
        <w:autoSpaceDE w:val="0"/>
        <w:autoSpaceDN w:val="0"/>
        <w:spacing w:after="60"/>
        <w:ind w:firstLine="0"/>
        <w:textAlignment w:val="baseline"/>
        <w:rPr>
          <w:del w:id="44190" w:author="Ramasubramani, Hariharan" w:date="2015-07-20T13:29:00Z"/>
          <w:rFonts w:cstheme="minorHAnsi"/>
          <w:color w:val="000000" w:themeColor="text1"/>
        </w:rPr>
      </w:pPr>
      <w:del w:id="44191" w:author="Ramasubramani, Hariharan" w:date="2015-07-20T13:29:00Z">
        <w:r w:rsidDel="00AF5896">
          <w:rPr>
            <w:rFonts w:cstheme="minorHAnsi"/>
            <w:color w:val="000000" w:themeColor="text1"/>
          </w:rPr>
          <w:delText>Requirement Removed (CR621)</w:delText>
        </w:r>
        <w:r w:rsidR="005F4718" w:rsidDel="00AF5896">
          <w:rPr>
            <w:rFonts w:cstheme="minorHAnsi"/>
            <w:color w:val="000000" w:themeColor="text1"/>
          </w:rPr>
          <w:delText>.</w:delText>
        </w:r>
        <w:bookmarkStart w:id="44192" w:name="_Toc425238663"/>
        <w:bookmarkStart w:id="44193" w:name="_Toc425239909"/>
        <w:bookmarkStart w:id="44194" w:name="_Toc425241156"/>
        <w:bookmarkStart w:id="44195" w:name="_Toc425242402"/>
        <w:bookmarkStart w:id="44196" w:name="_Toc425243648"/>
        <w:bookmarkStart w:id="44197" w:name="_Toc425244895"/>
        <w:bookmarkStart w:id="44198" w:name="_Toc425246142"/>
        <w:bookmarkStart w:id="44199" w:name="_Toc425247389"/>
        <w:bookmarkStart w:id="44200" w:name="_Toc425248635"/>
        <w:bookmarkStart w:id="44201" w:name="_Toc425249882"/>
        <w:bookmarkStart w:id="44202" w:name="_Toc425251129"/>
        <w:bookmarkEnd w:id="44192"/>
        <w:bookmarkEnd w:id="44193"/>
        <w:bookmarkEnd w:id="44194"/>
        <w:bookmarkEnd w:id="44195"/>
        <w:bookmarkEnd w:id="44196"/>
        <w:bookmarkEnd w:id="44197"/>
        <w:bookmarkEnd w:id="44198"/>
        <w:bookmarkEnd w:id="44199"/>
        <w:bookmarkEnd w:id="44200"/>
        <w:bookmarkEnd w:id="44201"/>
        <w:bookmarkEnd w:id="44202"/>
      </w:del>
    </w:p>
    <w:p w14:paraId="35104638" w14:textId="716689EF" w:rsidR="005F4718" w:rsidDel="00AF5896" w:rsidRDefault="005F4718" w:rsidP="00247D75">
      <w:pPr>
        <w:pStyle w:val="ListParagraph"/>
        <w:numPr>
          <w:ilvl w:val="2"/>
          <w:numId w:val="23"/>
        </w:numPr>
        <w:overflowPunct w:val="0"/>
        <w:autoSpaceDE w:val="0"/>
        <w:autoSpaceDN w:val="0"/>
        <w:spacing w:after="60"/>
        <w:ind w:firstLine="0"/>
        <w:textAlignment w:val="baseline"/>
        <w:rPr>
          <w:del w:id="44203" w:author="Ramasubramani, Hariharan" w:date="2015-07-20T13:29:00Z"/>
          <w:rFonts w:cstheme="minorHAnsi"/>
          <w:color w:val="000000" w:themeColor="text1"/>
        </w:rPr>
      </w:pPr>
      <w:del w:id="44204" w:author="Ramasubramani, Hariharan" w:date="2015-07-20T13:29:00Z">
        <w:r w:rsidDel="00AF5896">
          <w:rPr>
            <w:rFonts w:cstheme="minorHAnsi"/>
            <w:color w:val="000000" w:themeColor="text1"/>
          </w:rPr>
          <w:delText xml:space="preserve">State Expiration Date shall be disabled if the form type not Filed or Non-Filed.  </w:delText>
        </w:r>
        <w:bookmarkStart w:id="44205" w:name="_Toc425238664"/>
        <w:bookmarkStart w:id="44206" w:name="_Toc425239910"/>
        <w:bookmarkStart w:id="44207" w:name="_Toc425241157"/>
        <w:bookmarkStart w:id="44208" w:name="_Toc425242403"/>
        <w:bookmarkStart w:id="44209" w:name="_Toc425243649"/>
        <w:bookmarkStart w:id="44210" w:name="_Toc425244896"/>
        <w:bookmarkStart w:id="44211" w:name="_Toc425246143"/>
        <w:bookmarkStart w:id="44212" w:name="_Toc425247390"/>
        <w:bookmarkStart w:id="44213" w:name="_Toc425248636"/>
        <w:bookmarkStart w:id="44214" w:name="_Toc425249883"/>
        <w:bookmarkStart w:id="44215" w:name="_Toc425251130"/>
        <w:bookmarkEnd w:id="44205"/>
        <w:bookmarkEnd w:id="44206"/>
        <w:bookmarkEnd w:id="44207"/>
        <w:bookmarkEnd w:id="44208"/>
        <w:bookmarkEnd w:id="44209"/>
        <w:bookmarkEnd w:id="44210"/>
        <w:bookmarkEnd w:id="44211"/>
        <w:bookmarkEnd w:id="44212"/>
        <w:bookmarkEnd w:id="44213"/>
        <w:bookmarkEnd w:id="44214"/>
        <w:bookmarkEnd w:id="44215"/>
      </w:del>
    </w:p>
    <w:p w14:paraId="4C6293D5" w14:textId="2D962661" w:rsidR="005F4718" w:rsidRPr="00A57130" w:rsidDel="00AF5896" w:rsidRDefault="005F4718" w:rsidP="00247D75">
      <w:pPr>
        <w:pStyle w:val="ListParagraph"/>
        <w:numPr>
          <w:ilvl w:val="2"/>
          <w:numId w:val="23"/>
        </w:numPr>
        <w:overflowPunct w:val="0"/>
        <w:autoSpaceDE w:val="0"/>
        <w:autoSpaceDN w:val="0"/>
        <w:spacing w:after="60"/>
        <w:ind w:firstLine="0"/>
        <w:textAlignment w:val="baseline"/>
        <w:rPr>
          <w:del w:id="44216" w:author="Ramasubramani, Hariharan" w:date="2015-07-20T13:29:00Z"/>
          <w:rFonts w:cstheme="minorHAnsi"/>
          <w:color w:val="000000" w:themeColor="text1"/>
        </w:rPr>
      </w:pPr>
      <w:del w:id="44217" w:author="Ramasubramani, Hariharan" w:date="2015-07-20T13:29:00Z">
        <w:r w:rsidRPr="00A57130" w:rsidDel="00AF5896">
          <w:rPr>
            <w:rFonts w:cstheme="minorHAnsi"/>
            <w:color w:val="000000" w:themeColor="text1"/>
          </w:rPr>
          <w:delText>Life Effective Date must be on or before the Form Use Date.</w:delText>
        </w:r>
        <w:bookmarkStart w:id="44218" w:name="_Toc425238665"/>
        <w:bookmarkStart w:id="44219" w:name="_Toc425239911"/>
        <w:bookmarkStart w:id="44220" w:name="_Toc425241158"/>
        <w:bookmarkStart w:id="44221" w:name="_Toc425242404"/>
        <w:bookmarkStart w:id="44222" w:name="_Toc425243650"/>
        <w:bookmarkStart w:id="44223" w:name="_Toc425244897"/>
        <w:bookmarkStart w:id="44224" w:name="_Toc425246144"/>
        <w:bookmarkStart w:id="44225" w:name="_Toc425247391"/>
        <w:bookmarkStart w:id="44226" w:name="_Toc425248637"/>
        <w:bookmarkStart w:id="44227" w:name="_Toc425249884"/>
        <w:bookmarkStart w:id="44228" w:name="_Toc425251131"/>
        <w:bookmarkEnd w:id="44218"/>
        <w:bookmarkEnd w:id="44219"/>
        <w:bookmarkEnd w:id="44220"/>
        <w:bookmarkEnd w:id="44221"/>
        <w:bookmarkEnd w:id="44222"/>
        <w:bookmarkEnd w:id="44223"/>
        <w:bookmarkEnd w:id="44224"/>
        <w:bookmarkEnd w:id="44225"/>
        <w:bookmarkEnd w:id="44226"/>
        <w:bookmarkEnd w:id="44227"/>
        <w:bookmarkEnd w:id="44228"/>
      </w:del>
    </w:p>
    <w:p w14:paraId="7CCE22C6" w14:textId="287C4CE9" w:rsidR="005F4718" w:rsidRPr="00C106B9" w:rsidDel="00AF5896" w:rsidRDefault="00A73149" w:rsidP="00247D75">
      <w:pPr>
        <w:pStyle w:val="ListParagraph"/>
        <w:numPr>
          <w:ilvl w:val="2"/>
          <w:numId w:val="23"/>
        </w:numPr>
        <w:overflowPunct w:val="0"/>
        <w:autoSpaceDE w:val="0"/>
        <w:autoSpaceDN w:val="0"/>
        <w:spacing w:after="60"/>
        <w:ind w:firstLine="0"/>
        <w:textAlignment w:val="baseline"/>
        <w:rPr>
          <w:del w:id="44229" w:author="Ramasubramani, Hariharan" w:date="2015-07-20T13:29:00Z"/>
          <w:rFonts w:cstheme="minorHAnsi"/>
          <w:color w:val="000000" w:themeColor="text1"/>
        </w:rPr>
      </w:pPr>
      <w:del w:id="44230" w:author="Ramasubramani, Hariharan" w:date="2015-07-20T13:29:00Z">
        <w:r w:rsidDel="00AF5896">
          <w:rPr>
            <w:rFonts w:cstheme="minorHAnsi"/>
            <w:color w:val="000000" w:themeColor="text1"/>
          </w:rPr>
          <w:delText>Life Expiration Date must be on or after one calendar day before the Life Effective Date (CR641)</w:delText>
        </w:r>
        <w:r w:rsidR="005F4718" w:rsidDel="00AF5896">
          <w:rPr>
            <w:rFonts w:cstheme="minorHAnsi"/>
            <w:color w:val="000000" w:themeColor="text1"/>
          </w:rPr>
          <w:delText>.</w:delText>
        </w:r>
        <w:bookmarkStart w:id="44231" w:name="_Toc425238666"/>
        <w:bookmarkStart w:id="44232" w:name="_Toc425239912"/>
        <w:bookmarkStart w:id="44233" w:name="_Toc425241159"/>
        <w:bookmarkStart w:id="44234" w:name="_Toc425242405"/>
        <w:bookmarkStart w:id="44235" w:name="_Toc425243651"/>
        <w:bookmarkStart w:id="44236" w:name="_Toc425244898"/>
        <w:bookmarkStart w:id="44237" w:name="_Toc425246145"/>
        <w:bookmarkStart w:id="44238" w:name="_Toc425247392"/>
        <w:bookmarkStart w:id="44239" w:name="_Toc425248638"/>
        <w:bookmarkStart w:id="44240" w:name="_Toc425249885"/>
        <w:bookmarkStart w:id="44241" w:name="_Toc425251132"/>
        <w:bookmarkEnd w:id="44231"/>
        <w:bookmarkEnd w:id="44232"/>
        <w:bookmarkEnd w:id="44233"/>
        <w:bookmarkEnd w:id="44234"/>
        <w:bookmarkEnd w:id="44235"/>
        <w:bookmarkEnd w:id="44236"/>
        <w:bookmarkEnd w:id="44237"/>
        <w:bookmarkEnd w:id="44238"/>
        <w:bookmarkEnd w:id="44239"/>
        <w:bookmarkEnd w:id="44240"/>
        <w:bookmarkEnd w:id="44241"/>
      </w:del>
    </w:p>
    <w:p w14:paraId="0B190250" w14:textId="439F5206" w:rsidR="005F4718" w:rsidDel="00AF5896" w:rsidRDefault="005F4718" w:rsidP="00247D75">
      <w:pPr>
        <w:pStyle w:val="ListParagraph"/>
        <w:numPr>
          <w:ilvl w:val="2"/>
          <w:numId w:val="23"/>
        </w:numPr>
        <w:overflowPunct w:val="0"/>
        <w:autoSpaceDE w:val="0"/>
        <w:autoSpaceDN w:val="0"/>
        <w:spacing w:after="60"/>
        <w:ind w:firstLine="0"/>
        <w:textAlignment w:val="baseline"/>
        <w:rPr>
          <w:del w:id="44242" w:author="Ramasubramani, Hariharan" w:date="2015-07-20T13:29:00Z"/>
          <w:rFonts w:cstheme="minorHAnsi"/>
          <w:color w:val="000000" w:themeColor="text1"/>
        </w:rPr>
      </w:pPr>
      <w:del w:id="44243" w:author="Ramasubramani, Hariharan" w:date="2015-07-20T13:29:00Z">
        <w:r w:rsidDel="00AF5896">
          <w:rPr>
            <w:rFonts w:cstheme="minorHAnsi"/>
            <w:color w:val="000000" w:themeColor="text1"/>
          </w:rPr>
          <w:delText xml:space="preserve">Requirement removed. </w:delText>
        </w:r>
        <w:bookmarkStart w:id="44244" w:name="_Toc425238667"/>
        <w:bookmarkStart w:id="44245" w:name="_Toc425239913"/>
        <w:bookmarkStart w:id="44246" w:name="_Toc425241160"/>
        <w:bookmarkStart w:id="44247" w:name="_Toc425242406"/>
        <w:bookmarkStart w:id="44248" w:name="_Toc425243652"/>
        <w:bookmarkStart w:id="44249" w:name="_Toc425244899"/>
        <w:bookmarkStart w:id="44250" w:name="_Toc425246146"/>
        <w:bookmarkStart w:id="44251" w:name="_Toc425247393"/>
        <w:bookmarkStart w:id="44252" w:name="_Toc425248639"/>
        <w:bookmarkStart w:id="44253" w:name="_Toc425249886"/>
        <w:bookmarkStart w:id="44254" w:name="_Toc425251133"/>
        <w:bookmarkEnd w:id="44244"/>
        <w:bookmarkEnd w:id="44245"/>
        <w:bookmarkEnd w:id="44246"/>
        <w:bookmarkEnd w:id="44247"/>
        <w:bookmarkEnd w:id="44248"/>
        <w:bookmarkEnd w:id="44249"/>
        <w:bookmarkEnd w:id="44250"/>
        <w:bookmarkEnd w:id="44251"/>
        <w:bookmarkEnd w:id="44252"/>
        <w:bookmarkEnd w:id="44253"/>
        <w:bookmarkEnd w:id="44254"/>
      </w:del>
    </w:p>
    <w:p w14:paraId="597A7E9E" w14:textId="36B7D1B8" w:rsidR="005F4718" w:rsidDel="00C66FC3" w:rsidRDefault="005F4718" w:rsidP="00247D75">
      <w:pPr>
        <w:pStyle w:val="ListParagraph"/>
        <w:numPr>
          <w:ilvl w:val="2"/>
          <w:numId w:val="23"/>
        </w:numPr>
        <w:overflowPunct w:val="0"/>
        <w:autoSpaceDE w:val="0"/>
        <w:autoSpaceDN w:val="0"/>
        <w:spacing w:after="60"/>
        <w:ind w:firstLine="0"/>
        <w:textAlignment w:val="baseline"/>
        <w:rPr>
          <w:del w:id="44255" w:author="Ramasubramani, Hariharan" w:date="2015-07-20T17:26:00Z"/>
          <w:rFonts w:cstheme="minorHAnsi"/>
          <w:color w:val="000000" w:themeColor="text1"/>
        </w:rPr>
      </w:pPr>
      <w:del w:id="44256" w:author="Ramasubramani, Hariharan" w:date="2015-07-20T17:26:00Z">
        <w:r w:rsidRPr="00C106B9" w:rsidDel="00C66FC3">
          <w:rPr>
            <w:rFonts w:cstheme="minorHAnsi"/>
            <w:color w:val="000000" w:themeColor="text1"/>
          </w:rPr>
          <w:delText xml:space="preserve">State Type shall </w:delText>
        </w:r>
        <w:r w:rsidDel="00C66FC3">
          <w:rPr>
            <w:rFonts w:cstheme="minorHAnsi"/>
            <w:color w:val="000000" w:themeColor="text1"/>
          </w:rPr>
          <w:delText>be required</w:delText>
        </w:r>
        <w:r w:rsidRPr="00C106B9" w:rsidDel="00C66FC3">
          <w:rPr>
            <w:rFonts w:cstheme="minorHAnsi"/>
            <w:color w:val="000000" w:themeColor="text1"/>
          </w:rPr>
          <w:delText xml:space="preserve"> </w:delText>
        </w:r>
        <w:r w:rsidDel="00C66FC3">
          <w:rPr>
            <w:rFonts w:cstheme="minorHAnsi"/>
            <w:color w:val="000000" w:themeColor="text1"/>
          </w:rPr>
          <w:delText xml:space="preserve">if </w:delText>
        </w:r>
        <w:r w:rsidRPr="00C106B9" w:rsidDel="00C66FC3">
          <w:rPr>
            <w:rFonts w:cstheme="minorHAnsi"/>
            <w:color w:val="000000" w:themeColor="text1"/>
          </w:rPr>
          <w:delText xml:space="preserve">the </w:delText>
        </w:r>
        <w:r w:rsidDel="00C66FC3">
          <w:rPr>
            <w:rFonts w:cstheme="minorHAnsi"/>
            <w:color w:val="000000" w:themeColor="text1"/>
          </w:rPr>
          <w:delText>Form</w:delText>
        </w:r>
        <w:r w:rsidRPr="00C106B9" w:rsidDel="00C66FC3">
          <w:rPr>
            <w:rFonts w:cstheme="minorHAnsi"/>
            <w:color w:val="000000" w:themeColor="text1"/>
          </w:rPr>
          <w:delText xml:space="preserve"> Type is Filed</w:delText>
        </w:r>
        <w:r w:rsidDel="00C66FC3">
          <w:rPr>
            <w:rFonts w:cstheme="minorHAnsi"/>
            <w:color w:val="000000" w:themeColor="text1"/>
          </w:rPr>
          <w:delText>,</w:delText>
        </w:r>
        <w:r w:rsidRPr="00C106B9" w:rsidDel="00C66FC3">
          <w:rPr>
            <w:rFonts w:cstheme="minorHAnsi"/>
            <w:color w:val="000000" w:themeColor="text1"/>
          </w:rPr>
          <w:delText xml:space="preserve"> Non-Filed</w:delText>
        </w:r>
        <w:r w:rsidDel="00C66FC3">
          <w:rPr>
            <w:rFonts w:cstheme="minorHAnsi"/>
            <w:color w:val="000000" w:themeColor="text1"/>
          </w:rPr>
          <w:delText xml:space="preserve">, or Admin. </w:delText>
        </w:r>
        <w:bookmarkStart w:id="44257" w:name="_Toc425238668"/>
        <w:bookmarkStart w:id="44258" w:name="_Toc425239914"/>
        <w:bookmarkStart w:id="44259" w:name="_Toc425241161"/>
        <w:bookmarkStart w:id="44260" w:name="_Toc425242407"/>
        <w:bookmarkStart w:id="44261" w:name="_Toc425243653"/>
        <w:bookmarkStart w:id="44262" w:name="_Toc425244900"/>
        <w:bookmarkStart w:id="44263" w:name="_Toc425246147"/>
        <w:bookmarkStart w:id="44264" w:name="_Toc425247394"/>
        <w:bookmarkStart w:id="44265" w:name="_Toc425248640"/>
        <w:bookmarkStart w:id="44266" w:name="_Toc425249887"/>
        <w:bookmarkStart w:id="44267" w:name="_Toc425251134"/>
        <w:bookmarkEnd w:id="44257"/>
        <w:bookmarkEnd w:id="44258"/>
        <w:bookmarkEnd w:id="44259"/>
        <w:bookmarkEnd w:id="44260"/>
        <w:bookmarkEnd w:id="44261"/>
        <w:bookmarkEnd w:id="44262"/>
        <w:bookmarkEnd w:id="44263"/>
        <w:bookmarkEnd w:id="44264"/>
        <w:bookmarkEnd w:id="44265"/>
        <w:bookmarkEnd w:id="44266"/>
        <w:bookmarkEnd w:id="44267"/>
      </w:del>
    </w:p>
    <w:p w14:paraId="4B585F25" w14:textId="3AE283CC" w:rsidR="005F4718" w:rsidDel="00C66FC3" w:rsidRDefault="005F4718" w:rsidP="00247D75">
      <w:pPr>
        <w:pStyle w:val="ListParagraph"/>
        <w:numPr>
          <w:ilvl w:val="2"/>
          <w:numId w:val="23"/>
        </w:numPr>
        <w:overflowPunct w:val="0"/>
        <w:autoSpaceDE w:val="0"/>
        <w:autoSpaceDN w:val="0"/>
        <w:spacing w:after="60"/>
        <w:ind w:firstLine="0"/>
        <w:textAlignment w:val="baseline"/>
        <w:rPr>
          <w:del w:id="44268" w:author="Ramasubramani, Hariharan" w:date="2015-07-20T17:26:00Z"/>
          <w:rFonts w:cstheme="minorHAnsi"/>
          <w:color w:val="000000" w:themeColor="text1"/>
        </w:rPr>
      </w:pPr>
      <w:del w:id="44269" w:author="Ramasubramani, Hariharan" w:date="2015-07-20T17:26:00Z">
        <w:r w:rsidDel="00C66FC3">
          <w:rPr>
            <w:rFonts w:cstheme="minorHAnsi"/>
            <w:color w:val="000000" w:themeColor="text1"/>
          </w:rPr>
          <w:delText xml:space="preserve">Return to Home Office shall be disabled and default to “No” If the Form Type is not </w:delText>
        </w:r>
        <w:r w:rsidRPr="00C106B9" w:rsidDel="00C66FC3">
          <w:rPr>
            <w:rFonts w:cstheme="minorHAnsi"/>
            <w:color w:val="000000" w:themeColor="text1"/>
          </w:rPr>
          <w:delText>Filed</w:delText>
        </w:r>
        <w:r w:rsidDel="00C66FC3">
          <w:rPr>
            <w:rFonts w:cstheme="minorHAnsi"/>
            <w:color w:val="000000" w:themeColor="text1"/>
          </w:rPr>
          <w:delText>,</w:delText>
        </w:r>
        <w:r w:rsidRPr="00C106B9" w:rsidDel="00C66FC3">
          <w:rPr>
            <w:rFonts w:cstheme="minorHAnsi"/>
            <w:color w:val="000000" w:themeColor="text1"/>
          </w:rPr>
          <w:delText xml:space="preserve"> Non-Filed</w:delText>
        </w:r>
        <w:r w:rsidDel="00C66FC3">
          <w:rPr>
            <w:rFonts w:cstheme="minorHAnsi"/>
            <w:color w:val="000000" w:themeColor="text1"/>
          </w:rPr>
          <w:delText>, or Admin.</w:delText>
        </w:r>
        <w:bookmarkStart w:id="44270" w:name="_Toc425238669"/>
        <w:bookmarkStart w:id="44271" w:name="_Toc425239915"/>
        <w:bookmarkStart w:id="44272" w:name="_Toc425241162"/>
        <w:bookmarkStart w:id="44273" w:name="_Toc425242408"/>
        <w:bookmarkStart w:id="44274" w:name="_Toc425243654"/>
        <w:bookmarkStart w:id="44275" w:name="_Toc425244901"/>
        <w:bookmarkStart w:id="44276" w:name="_Toc425246148"/>
        <w:bookmarkStart w:id="44277" w:name="_Toc425247395"/>
        <w:bookmarkStart w:id="44278" w:name="_Toc425248641"/>
        <w:bookmarkStart w:id="44279" w:name="_Toc425249888"/>
        <w:bookmarkStart w:id="44280" w:name="_Toc425251135"/>
        <w:bookmarkEnd w:id="44270"/>
        <w:bookmarkEnd w:id="44271"/>
        <w:bookmarkEnd w:id="44272"/>
        <w:bookmarkEnd w:id="44273"/>
        <w:bookmarkEnd w:id="44274"/>
        <w:bookmarkEnd w:id="44275"/>
        <w:bookmarkEnd w:id="44276"/>
        <w:bookmarkEnd w:id="44277"/>
        <w:bookmarkEnd w:id="44278"/>
        <w:bookmarkEnd w:id="44279"/>
        <w:bookmarkEnd w:id="44280"/>
      </w:del>
    </w:p>
    <w:p w14:paraId="1846EFED" w14:textId="1EE70785" w:rsidR="005F4718" w:rsidDel="00C66FC3" w:rsidRDefault="005F4718" w:rsidP="00247D75">
      <w:pPr>
        <w:pStyle w:val="ListParagraph"/>
        <w:numPr>
          <w:ilvl w:val="2"/>
          <w:numId w:val="23"/>
        </w:numPr>
        <w:overflowPunct w:val="0"/>
        <w:autoSpaceDE w:val="0"/>
        <w:autoSpaceDN w:val="0"/>
        <w:spacing w:after="60"/>
        <w:ind w:firstLine="0"/>
        <w:textAlignment w:val="baseline"/>
        <w:rPr>
          <w:del w:id="44281" w:author="Ramasubramani, Hariharan" w:date="2015-07-20T17:26:00Z"/>
          <w:rFonts w:cstheme="minorHAnsi"/>
          <w:color w:val="000000" w:themeColor="text1"/>
        </w:rPr>
      </w:pPr>
      <w:del w:id="44282" w:author="Ramasubramani, Hariharan" w:date="2015-07-20T17:26:00Z">
        <w:r w:rsidDel="00C66FC3">
          <w:rPr>
            <w:rFonts w:cstheme="minorHAnsi"/>
            <w:color w:val="000000" w:themeColor="text1"/>
          </w:rPr>
          <w:delText>Forms Module code_clast_reqre shall be required if the Form Type is Filed, Non-Filed, or Admin.</w:delText>
        </w:r>
        <w:bookmarkStart w:id="44283" w:name="_Toc425238670"/>
        <w:bookmarkStart w:id="44284" w:name="_Toc425239916"/>
        <w:bookmarkStart w:id="44285" w:name="_Toc425241163"/>
        <w:bookmarkStart w:id="44286" w:name="_Toc425242409"/>
        <w:bookmarkStart w:id="44287" w:name="_Toc425243655"/>
        <w:bookmarkStart w:id="44288" w:name="_Toc425244902"/>
        <w:bookmarkStart w:id="44289" w:name="_Toc425246149"/>
        <w:bookmarkStart w:id="44290" w:name="_Toc425247396"/>
        <w:bookmarkStart w:id="44291" w:name="_Toc425248642"/>
        <w:bookmarkStart w:id="44292" w:name="_Toc425249889"/>
        <w:bookmarkStart w:id="44293" w:name="_Toc425251136"/>
        <w:bookmarkEnd w:id="44283"/>
        <w:bookmarkEnd w:id="44284"/>
        <w:bookmarkEnd w:id="44285"/>
        <w:bookmarkEnd w:id="44286"/>
        <w:bookmarkEnd w:id="44287"/>
        <w:bookmarkEnd w:id="44288"/>
        <w:bookmarkEnd w:id="44289"/>
        <w:bookmarkEnd w:id="44290"/>
        <w:bookmarkEnd w:id="44291"/>
        <w:bookmarkEnd w:id="44292"/>
        <w:bookmarkEnd w:id="44293"/>
      </w:del>
    </w:p>
    <w:p w14:paraId="746F16A2" w14:textId="20184E10" w:rsidR="005F4718" w:rsidDel="00C66FC3" w:rsidRDefault="005F4718" w:rsidP="00247D75">
      <w:pPr>
        <w:pStyle w:val="ListParagraph"/>
        <w:numPr>
          <w:ilvl w:val="3"/>
          <w:numId w:val="23"/>
        </w:numPr>
        <w:overflowPunct w:val="0"/>
        <w:autoSpaceDE w:val="0"/>
        <w:autoSpaceDN w:val="0"/>
        <w:spacing w:after="60"/>
        <w:ind w:firstLine="0"/>
        <w:textAlignment w:val="baseline"/>
        <w:rPr>
          <w:del w:id="44294" w:author="Ramasubramani, Hariharan" w:date="2015-07-20T17:26:00Z"/>
          <w:rFonts w:cstheme="minorHAnsi"/>
          <w:color w:val="000000" w:themeColor="text1"/>
        </w:rPr>
      </w:pPr>
      <w:del w:id="44295" w:author="Ramasubramani, Hariharan" w:date="2015-07-20T17:26:00Z">
        <w:r w:rsidDel="00C66FC3">
          <w:rPr>
            <w:rFonts w:cstheme="minorHAnsi"/>
            <w:color w:val="000000" w:themeColor="text1"/>
          </w:rPr>
          <w:delText>This field shall be disabled if it is not required.</w:delText>
        </w:r>
        <w:bookmarkStart w:id="44296" w:name="_Toc425238671"/>
        <w:bookmarkStart w:id="44297" w:name="_Toc425239917"/>
        <w:bookmarkStart w:id="44298" w:name="_Toc425241164"/>
        <w:bookmarkStart w:id="44299" w:name="_Toc425242410"/>
        <w:bookmarkStart w:id="44300" w:name="_Toc425243656"/>
        <w:bookmarkStart w:id="44301" w:name="_Toc425244903"/>
        <w:bookmarkStart w:id="44302" w:name="_Toc425246150"/>
        <w:bookmarkStart w:id="44303" w:name="_Toc425247397"/>
        <w:bookmarkStart w:id="44304" w:name="_Toc425248643"/>
        <w:bookmarkStart w:id="44305" w:name="_Toc425249890"/>
        <w:bookmarkStart w:id="44306" w:name="_Toc425251137"/>
        <w:bookmarkEnd w:id="44296"/>
        <w:bookmarkEnd w:id="44297"/>
        <w:bookmarkEnd w:id="44298"/>
        <w:bookmarkEnd w:id="44299"/>
        <w:bookmarkEnd w:id="44300"/>
        <w:bookmarkEnd w:id="44301"/>
        <w:bookmarkEnd w:id="44302"/>
        <w:bookmarkEnd w:id="44303"/>
        <w:bookmarkEnd w:id="44304"/>
        <w:bookmarkEnd w:id="44305"/>
        <w:bookmarkEnd w:id="44306"/>
      </w:del>
    </w:p>
    <w:p w14:paraId="64C44640" w14:textId="06763EB8" w:rsidR="005F4718" w:rsidDel="00C66FC3" w:rsidRDefault="005F4718" w:rsidP="00247D75">
      <w:pPr>
        <w:pStyle w:val="ListParagraph"/>
        <w:numPr>
          <w:ilvl w:val="2"/>
          <w:numId w:val="23"/>
        </w:numPr>
        <w:overflowPunct w:val="0"/>
        <w:autoSpaceDE w:val="0"/>
        <w:autoSpaceDN w:val="0"/>
        <w:spacing w:after="60"/>
        <w:ind w:firstLine="0"/>
        <w:textAlignment w:val="baseline"/>
        <w:rPr>
          <w:del w:id="44307" w:author="Ramasubramani, Hariharan" w:date="2015-07-20T17:26:00Z"/>
          <w:rFonts w:cstheme="minorHAnsi"/>
          <w:color w:val="000000" w:themeColor="text1"/>
        </w:rPr>
      </w:pPr>
      <w:del w:id="44308" w:author="Ramasubramani, Hariharan" w:date="2015-07-20T17:26:00Z">
        <w:r w:rsidDel="00C66FC3">
          <w:rPr>
            <w:rFonts w:cstheme="minorHAnsi"/>
            <w:color w:val="000000" w:themeColor="text1"/>
          </w:rPr>
          <w:delText xml:space="preserve">Forms Module code_clast_reqre shall pass the following values to Forms Module:. </w:delText>
        </w:r>
        <w:bookmarkStart w:id="44309" w:name="_Toc425238672"/>
        <w:bookmarkStart w:id="44310" w:name="_Toc425239918"/>
        <w:bookmarkStart w:id="44311" w:name="_Toc425241165"/>
        <w:bookmarkStart w:id="44312" w:name="_Toc425242411"/>
        <w:bookmarkStart w:id="44313" w:name="_Toc425243657"/>
        <w:bookmarkStart w:id="44314" w:name="_Toc425244904"/>
        <w:bookmarkStart w:id="44315" w:name="_Toc425246151"/>
        <w:bookmarkStart w:id="44316" w:name="_Toc425247398"/>
        <w:bookmarkStart w:id="44317" w:name="_Toc425248644"/>
        <w:bookmarkStart w:id="44318" w:name="_Toc425249891"/>
        <w:bookmarkStart w:id="44319" w:name="_Toc425251138"/>
        <w:bookmarkEnd w:id="44309"/>
        <w:bookmarkEnd w:id="44310"/>
        <w:bookmarkEnd w:id="44311"/>
        <w:bookmarkEnd w:id="44312"/>
        <w:bookmarkEnd w:id="44313"/>
        <w:bookmarkEnd w:id="44314"/>
        <w:bookmarkEnd w:id="44315"/>
        <w:bookmarkEnd w:id="44316"/>
        <w:bookmarkEnd w:id="44317"/>
        <w:bookmarkEnd w:id="44318"/>
        <w:bookmarkEnd w:id="44319"/>
      </w:del>
    </w:p>
    <w:p w14:paraId="58C7F9C3" w14:textId="0150CD99" w:rsidR="005F4718" w:rsidDel="00C66FC3" w:rsidRDefault="005F4718" w:rsidP="00247D75">
      <w:pPr>
        <w:pStyle w:val="ListParagraph"/>
        <w:numPr>
          <w:ilvl w:val="3"/>
          <w:numId w:val="23"/>
        </w:numPr>
        <w:overflowPunct w:val="0"/>
        <w:autoSpaceDE w:val="0"/>
        <w:autoSpaceDN w:val="0"/>
        <w:adjustRightInd w:val="0"/>
        <w:ind w:firstLine="0"/>
        <w:contextualSpacing w:val="0"/>
        <w:textAlignment w:val="baseline"/>
        <w:rPr>
          <w:del w:id="44320" w:author="Ramasubramani, Hariharan" w:date="2015-07-20T17:26:00Z"/>
          <w:rFonts w:cstheme="minorHAnsi"/>
          <w:color w:val="000000" w:themeColor="text1"/>
        </w:rPr>
      </w:pPr>
      <w:del w:id="44321" w:author="Ramasubramani, Hariharan" w:date="2015-07-20T17:26:00Z">
        <w:r w:rsidDel="00C66FC3">
          <w:rPr>
            <w:rFonts w:cstheme="minorHAnsi"/>
            <w:color w:val="000000" w:themeColor="text1"/>
          </w:rPr>
          <w:delText>If “R – Requirements” is selected, pass “R”.</w:delText>
        </w:r>
        <w:bookmarkStart w:id="44322" w:name="_Toc425238673"/>
        <w:bookmarkStart w:id="44323" w:name="_Toc425239919"/>
        <w:bookmarkStart w:id="44324" w:name="_Toc425241166"/>
        <w:bookmarkStart w:id="44325" w:name="_Toc425242412"/>
        <w:bookmarkStart w:id="44326" w:name="_Toc425243658"/>
        <w:bookmarkStart w:id="44327" w:name="_Toc425244905"/>
        <w:bookmarkStart w:id="44328" w:name="_Toc425246152"/>
        <w:bookmarkStart w:id="44329" w:name="_Toc425247399"/>
        <w:bookmarkStart w:id="44330" w:name="_Toc425248645"/>
        <w:bookmarkStart w:id="44331" w:name="_Toc425249892"/>
        <w:bookmarkStart w:id="44332" w:name="_Toc425251139"/>
        <w:bookmarkEnd w:id="44322"/>
        <w:bookmarkEnd w:id="44323"/>
        <w:bookmarkEnd w:id="44324"/>
        <w:bookmarkEnd w:id="44325"/>
        <w:bookmarkEnd w:id="44326"/>
        <w:bookmarkEnd w:id="44327"/>
        <w:bookmarkEnd w:id="44328"/>
        <w:bookmarkEnd w:id="44329"/>
        <w:bookmarkEnd w:id="44330"/>
        <w:bookmarkEnd w:id="44331"/>
        <w:bookmarkEnd w:id="44332"/>
      </w:del>
    </w:p>
    <w:p w14:paraId="0AC598FE" w14:textId="13EC1544" w:rsidR="005F4718" w:rsidDel="00C66FC3" w:rsidRDefault="005F4718" w:rsidP="00247D75">
      <w:pPr>
        <w:pStyle w:val="ListParagraph"/>
        <w:numPr>
          <w:ilvl w:val="3"/>
          <w:numId w:val="23"/>
        </w:numPr>
        <w:overflowPunct w:val="0"/>
        <w:autoSpaceDE w:val="0"/>
        <w:autoSpaceDN w:val="0"/>
        <w:adjustRightInd w:val="0"/>
        <w:ind w:firstLine="0"/>
        <w:contextualSpacing w:val="0"/>
        <w:textAlignment w:val="baseline"/>
        <w:rPr>
          <w:del w:id="44333" w:author="Ramasubramani, Hariharan" w:date="2015-07-20T17:26:00Z"/>
          <w:rFonts w:cstheme="minorHAnsi"/>
          <w:color w:val="000000" w:themeColor="text1"/>
        </w:rPr>
      </w:pPr>
      <w:del w:id="44334" w:author="Ramasubramani, Hariharan" w:date="2015-07-20T17:26:00Z">
        <w:r w:rsidDel="00C66FC3">
          <w:rPr>
            <w:rFonts w:cstheme="minorHAnsi"/>
            <w:color w:val="000000" w:themeColor="text1"/>
          </w:rPr>
          <w:delText>If “P – Policy Forms” is selected, pass “P”.</w:delText>
        </w:r>
        <w:bookmarkStart w:id="44335" w:name="_Toc425238674"/>
        <w:bookmarkStart w:id="44336" w:name="_Toc425239920"/>
        <w:bookmarkStart w:id="44337" w:name="_Toc425241167"/>
        <w:bookmarkStart w:id="44338" w:name="_Toc425242413"/>
        <w:bookmarkStart w:id="44339" w:name="_Toc425243659"/>
        <w:bookmarkStart w:id="44340" w:name="_Toc425244906"/>
        <w:bookmarkStart w:id="44341" w:name="_Toc425246153"/>
        <w:bookmarkStart w:id="44342" w:name="_Toc425247400"/>
        <w:bookmarkStart w:id="44343" w:name="_Toc425248646"/>
        <w:bookmarkStart w:id="44344" w:name="_Toc425249893"/>
        <w:bookmarkStart w:id="44345" w:name="_Toc425251140"/>
        <w:bookmarkEnd w:id="44335"/>
        <w:bookmarkEnd w:id="44336"/>
        <w:bookmarkEnd w:id="44337"/>
        <w:bookmarkEnd w:id="44338"/>
        <w:bookmarkEnd w:id="44339"/>
        <w:bookmarkEnd w:id="44340"/>
        <w:bookmarkEnd w:id="44341"/>
        <w:bookmarkEnd w:id="44342"/>
        <w:bookmarkEnd w:id="44343"/>
        <w:bookmarkEnd w:id="44344"/>
        <w:bookmarkEnd w:id="44345"/>
      </w:del>
    </w:p>
    <w:p w14:paraId="598AF202" w14:textId="62F88B66" w:rsidR="005F4718" w:rsidDel="00C66FC3" w:rsidRDefault="005F4718" w:rsidP="00247D75">
      <w:pPr>
        <w:pStyle w:val="ListParagraph"/>
        <w:numPr>
          <w:ilvl w:val="3"/>
          <w:numId w:val="23"/>
        </w:numPr>
        <w:overflowPunct w:val="0"/>
        <w:autoSpaceDE w:val="0"/>
        <w:autoSpaceDN w:val="0"/>
        <w:adjustRightInd w:val="0"/>
        <w:ind w:firstLine="0"/>
        <w:contextualSpacing w:val="0"/>
        <w:textAlignment w:val="baseline"/>
        <w:rPr>
          <w:del w:id="44346" w:author="Ramasubramani, Hariharan" w:date="2015-07-20T17:26:00Z"/>
          <w:rFonts w:cstheme="minorHAnsi"/>
          <w:color w:val="000000" w:themeColor="text1"/>
        </w:rPr>
      </w:pPr>
      <w:del w:id="44347" w:author="Ramasubramani, Hariharan" w:date="2015-07-20T17:26:00Z">
        <w:r w:rsidDel="00C66FC3">
          <w:rPr>
            <w:rFonts w:cstheme="minorHAnsi"/>
            <w:color w:val="000000" w:themeColor="text1"/>
          </w:rPr>
          <w:delText>If “S – Special Requirements” is selected, pass “S”.</w:delText>
        </w:r>
        <w:bookmarkStart w:id="44348" w:name="_Toc425238675"/>
        <w:bookmarkStart w:id="44349" w:name="_Toc425239921"/>
        <w:bookmarkStart w:id="44350" w:name="_Toc425241168"/>
        <w:bookmarkStart w:id="44351" w:name="_Toc425242414"/>
        <w:bookmarkStart w:id="44352" w:name="_Toc425243660"/>
        <w:bookmarkStart w:id="44353" w:name="_Toc425244907"/>
        <w:bookmarkStart w:id="44354" w:name="_Toc425246154"/>
        <w:bookmarkStart w:id="44355" w:name="_Toc425247401"/>
        <w:bookmarkStart w:id="44356" w:name="_Toc425248647"/>
        <w:bookmarkStart w:id="44357" w:name="_Toc425249894"/>
        <w:bookmarkStart w:id="44358" w:name="_Toc425251141"/>
        <w:bookmarkEnd w:id="44348"/>
        <w:bookmarkEnd w:id="44349"/>
        <w:bookmarkEnd w:id="44350"/>
        <w:bookmarkEnd w:id="44351"/>
        <w:bookmarkEnd w:id="44352"/>
        <w:bookmarkEnd w:id="44353"/>
        <w:bookmarkEnd w:id="44354"/>
        <w:bookmarkEnd w:id="44355"/>
        <w:bookmarkEnd w:id="44356"/>
        <w:bookmarkEnd w:id="44357"/>
        <w:bookmarkEnd w:id="44358"/>
      </w:del>
    </w:p>
    <w:p w14:paraId="4273173C" w14:textId="0B27A51B" w:rsidR="005F4718" w:rsidDel="00C66FC3" w:rsidRDefault="005F4718" w:rsidP="00247D75">
      <w:pPr>
        <w:pStyle w:val="ListParagraph"/>
        <w:numPr>
          <w:ilvl w:val="3"/>
          <w:numId w:val="23"/>
        </w:numPr>
        <w:overflowPunct w:val="0"/>
        <w:autoSpaceDE w:val="0"/>
        <w:autoSpaceDN w:val="0"/>
        <w:adjustRightInd w:val="0"/>
        <w:ind w:firstLine="0"/>
        <w:contextualSpacing w:val="0"/>
        <w:textAlignment w:val="baseline"/>
        <w:rPr>
          <w:del w:id="44359" w:author="Ramasubramani, Hariharan" w:date="2015-07-20T17:26:00Z"/>
          <w:rFonts w:cstheme="minorHAnsi"/>
          <w:color w:val="000000" w:themeColor="text1"/>
        </w:rPr>
      </w:pPr>
      <w:del w:id="44360" w:author="Ramasubramani, Hariharan" w:date="2015-07-20T17:26:00Z">
        <w:r w:rsidDel="00C66FC3">
          <w:rPr>
            <w:rFonts w:cstheme="minorHAnsi"/>
            <w:color w:val="000000" w:themeColor="text1"/>
          </w:rPr>
          <w:delText>If “F – Footnotes” is selected, pass “F”</w:delText>
        </w:r>
        <w:bookmarkStart w:id="44361" w:name="_Toc425238676"/>
        <w:bookmarkStart w:id="44362" w:name="_Toc425239922"/>
        <w:bookmarkStart w:id="44363" w:name="_Toc425241169"/>
        <w:bookmarkStart w:id="44364" w:name="_Toc425242415"/>
        <w:bookmarkStart w:id="44365" w:name="_Toc425243661"/>
        <w:bookmarkStart w:id="44366" w:name="_Toc425244908"/>
        <w:bookmarkStart w:id="44367" w:name="_Toc425246155"/>
        <w:bookmarkStart w:id="44368" w:name="_Toc425247402"/>
        <w:bookmarkStart w:id="44369" w:name="_Toc425248648"/>
        <w:bookmarkStart w:id="44370" w:name="_Toc425249895"/>
        <w:bookmarkStart w:id="44371" w:name="_Toc425251142"/>
        <w:bookmarkEnd w:id="44361"/>
        <w:bookmarkEnd w:id="44362"/>
        <w:bookmarkEnd w:id="44363"/>
        <w:bookmarkEnd w:id="44364"/>
        <w:bookmarkEnd w:id="44365"/>
        <w:bookmarkEnd w:id="44366"/>
        <w:bookmarkEnd w:id="44367"/>
        <w:bookmarkEnd w:id="44368"/>
        <w:bookmarkEnd w:id="44369"/>
        <w:bookmarkEnd w:id="44370"/>
        <w:bookmarkEnd w:id="44371"/>
      </w:del>
    </w:p>
    <w:p w14:paraId="544F30D6" w14:textId="0AF5B47C" w:rsidR="005F4718" w:rsidDel="00C66FC3" w:rsidRDefault="005F4718" w:rsidP="00247D75">
      <w:pPr>
        <w:pStyle w:val="ListParagraph"/>
        <w:numPr>
          <w:ilvl w:val="3"/>
          <w:numId w:val="23"/>
        </w:numPr>
        <w:overflowPunct w:val="0"/>
        <w:autoSpaceDE w:val="0"/>
        <w:autoSpaceDN w:val="0"/>
        <w:adjustRightInd w:val="0"/>
        <w:ind w:firstLine="0"/>
        <w:contextualSpacing w:val="0"/>
        <w:textAlignment w:val="baseline"/>
        <w:rPr>
          <w:del w:id="44372" w:author="Ramasubramani, Hariharan" w:date="2015-07-20T17:26:00Z"/>
          <w:rFonts w:cstheme="minorHAnsi"/>
          <w:color w:val="000000" w:themeColor="text1"/>
        </w:rPr>
      </w:pPr>
      <w:del w:id="44373" w:author="Ramasubramani, Hariharan" w:date="2015-07-20T17:26:00Z">
        <w:r w:rsidDel="00C66FC3">
          <w:rPr>
            <w:rFonts w:cstheme="minorHAnsi"/>
            <w:color w:val="000000" w:themeColor="text1"/>
          </w:rPr>
          <w:delText>If “A – Directly to Applicant” is selected, pass “A”</w:delText>
        </w:r>
        <w:bookmarkStart w:id="44374" w:name="_Toc425238677"/>
        <w:bookmarkStart w:id="44375" w:name="_Toc425239923"/>
        <w:bookmarkStart w:id="44376" w:name="_Toc425241170"/>
        <w:bookmarkStart w:id="44377" w:name="_Toc425242416"/>
        <w:bookmarkStart w:id="44378" w:name="_Toc425243662"/>
        <w:bookmarkStart w:id="44379" w:name="_Toc425244909"/>
        <w:bookmarkStart w:id="44380" w:name="_Toc425246156"/>
        <w:bookmarkStart w:id="44381" w:name="_Toc425247403"/>
        <w:bookmarkStart w:id="44382" w:name="_Toc425248649"/>
        <w:bookmarkStart w:id="44383" w:name="_Toc425249896"/>
        <w:bookmarkStart w:id="44384" w:name="_Toc425251143"/>
        <w:bookmarkEnd w:id="44374"/>
        <w:bookmarkEnd w:id="44375"/>
        <w:bookmarkEnd w:id="44376"/>
        <w:bookmarkEnd w:id="44377"/>
        <w:bookmarkEnd w:id="44378"/>
        <w:bookmarkEnd w:id="44379"/>
        <w:bookmarkEnd w:id="44380"/>
        <w:bookmarkEnd w:id="44381"/>
        <w:bookmarkEnd w:id="44382"/>
        <w:bookmarkEnd w:id="44383"/>
        <w:bookmarkEnd w:id="44384"/>
      </w:del>
    </w:p>
    <w:p w14:paraId="7D116BFD" w14:textId="0F19AAF4" w:rsidR="005F4718" w:rsidDel="00C66FC3" w:rsidRDefault="005F4718" w:rsidP="00247D75">
      <w:pPr>
        <w:pStyle w:val="ListParagraph"/>
        <w:numPr>
          <w:ilvl w:val="3"/>
          <w:numId w:val="23"/>
        </w:numPr>
        <w:overflowPunct w:val="0"/>
        <w:autoSpaceDE w:val="0"/>
        <w:autoSpaceDN w:val="0"/>
        <w:spacing w:after="60"/>
        <w:ind w:firstLine="0"/>
        <w:textAlignment w:val="baseline"/>
        <w:rPr>
          <w:del w:id="44385" w:author="Ramasubramani, Hariharan" w:date="2015-07-20T17:26:00Z"/>
          <w:rFonts w:cstheme="minorHAnsi"/>
          <w:color w:val="000000" w:themeColor="text1"/>
        </w:rPr>
      </w:pPr>
      <w:del w:id="44386" w:author="Ramasubramani, Hariharan" w:date="2015-07-20T17:26:00Z">
        <w:r w:rsidDel="00C66FC3">
          <w:rPr>
            <w:rFonts w:cstheme="minorHAnsi"/>
            <w:color w:val="000000" w:themeColor="text1"/>
          </w:rPr>
          <w:delText>If “I – ePass Image” is selected, pass “I"</w:delText>
        </w:r>
        <w:bookmarkStart w:id="44387" w:name="_Toc425238678"/>
        <w:bookmarkStart w:id="44388" w:name="_Toc425239924"/>
        <w:bookmarkStart w:id="44389" w:name="_Toc425241171"/>
        <w:bookmarkStart w:id="44390" w:name="_Toc425242417"/>
        <w:bookmarkStart w:id="44391" w:name="_Toc425243663"/>
        <w:bookmarkStart w:id="44392" w:name="_Toc425244910"/>
        <w:bookmarkStart w:id="44393" w:name="_Toc425246157"/>
        <w:bookmarkStart w:id="44394" w:name="_Toc425247404"/>
        <w:bookmarkStart w:id="44395" w:name="_Toc425248650"/>
        <w:bookmarkStart w:id="44396" w:name="_Toc425249897"/>
        <w:bookmarkStart w:id="44397" w:name="_Toc425251144"/>
        <w:bookmarkEnd w:id="44387"/>
        <w:bookmarkEnd w:id="44388"/>
        <w:bookmarkEnd w:id="44389"/>
        <w:bookmarkEnd w:id="44390"/>
        <w:bookmarkEnd w:id="44391"/>
        <w:bookmarkEnd w:id="44392"/>
        <w:bookmarkEnd w:id="44393"/>
        <w:bookmarkEnd w:id="44394"/>
        <w:bookmarkEnd w:id="44395"/>
        <w:bookmarkEnd w:id="44396"/>
        <w:bookmarkEnd w:id="44397"/>
      </w:del>
    </w:p>
    <w:p w14:paraId="2068B87B" w14:textId="0B8677E6" w:rsidR="005F4718" w:rsidDel="00C66FC3" w:rsidRDefault="005F4718" w:rsidP="00247D75">
      <w:pPr>
        <w:pStyle w:val="ListParagraph"/>
        <w:numPr>
          <w:ilvl w:val="2"/>
          <w:numId w:val="23"/>
        </w:numPr>
        <w:overflowPunct w:val="0"/>
        <w:autoSpaceDE w:val="0"/>
        <w:autoSpaceDN w:val="0"/>
        <w:spacing w:after="60"/>
        <w:ind w:firstLine="0"/>
        <w:textAlignment w:val="baseline"/>
        <w:rPr>
          <w:del w:id="44398" w:author="Ramasubramani, Hariharan" w:date="2015-07-20T17:26:00Z"/>
          <w:rFonts w:cstheme="minorHAnsi"/>
          <w:color w:val="000000" w:themeColor="text1"/>
        </w:rPr>
      </w:pPr>
      <w:del w:id="44399" w:author="Ramasubramani, Hariharan" w:date="2015-07-20T17:26:00Z">
        <w:r w:rsidDel="00C66FC3">
          <w:rPr>
            <w:rFonts w:cstheme="minorHAnsi"/>
            <w:color w:val="000000" w:themeColor="text1"/>
          </w:rPr>
          <w:delText xml:space="preserve">Forms Module code_clast_sub_reqre shall be required if the Form Type is </w:delText>
        </w:r>
        <w:r w:rsidRPr="00C106B9" w:rsidDel="00C66FC3">
          <w:rPr>
            <w:rFonts w:cstheme="minorHAnsi"/>
            <w:color w:val="000000" w:themeColor="text1"/>
          </w:rPr>
          <w:delText>Filed</w:delText>
        </w:r>
        <w:r w:rsidDel="00C66FC3">
          <w:rPr>
            <w:rFonts w:cstheme="minorHAnsi"/>
            <w:color w:val="000000" w:themeColor="text1"/>
          </w:rPr>
          <w:delText>,</w:delText>
        </w:r>
        <w:r w:rsidRPr="00C106B9" w:rsidDel="00C66FC3">
          <w:rPr>
            <w:rFonts w:cstheme="minorHAnsi"/>
            <w:color w:val="000000" w:themeColor="text1"/>
          </w:rPr>
          <w:delText xml:space="preserve"> Non-Filed</w:delText>
        </w:r>
        <w:r w:rsidDel="00C66FC3">
          <w:rPr>
            <w:rFonts w:cstheme="minorHAnsi"/>
            <w:color w:val="000000" w:themeColor="text1"/>
          </w:rPr>
          <w:delText>, or Admin.</w:delText>
        </w:r>
        <w:bookmarkStart w:id="44400" w:name="_Toc425238679"/>
        <w:bookmarkStart w:id="44401" w:name="_Toc425239925"/>
        <w:bookmarkStart w:id="44402" w:name="_Toc425241172"/>
        <w:bookmarkStart w:id="44403" w:name="_Toc425242418"/>
        <w:bookmarkStart w:id="44404" w:name="_Toc425243664"/>
        <w:bookmarkStart w:id="44405" w:name="_Toc425244911"/>
        <w:bookmarkStart w:id="44406" w:name="_Toc425246158"/>
        <w:bookmarkStart w:id="44407" w:name="_Toc425247405"/>
        <w:bookmarkStart w:id="44408" w:name="_Toc425248651"/>
        <w:bookmarkStart w:id="44409" w:name="_Toc425249898"/>
        <w:bookmarkStart w:id="44410" w:name="_Toc425251145"/>
        <w:bookmarkEnd w:id="44400"/>
        <w:bookmarkEnd w:id="44401"/>
        <w:bookmarkEnd w:id="44402"/>
        <w:bookmarkEnd w:id="44403"/>
        <w:bookmarkEnd w:id="44404"/>
        <w:bookmarkEnd w:id="44405"/>
        <w:bookmarkEnd w:id="44406"/>
        <w:bookmarkEnd w:id="44407"/>
        <w:bookmarkEnd w:id="44408"/>
        <w:bookmarkEnd w:id="44409"/>
        <w:bookmarkEnd w:id="44410"/>
      </w:del>
    </w:p>
    <w:p w14:paraId="6C7A0BFD" w14:textId="40B267FB" w:rsidR="005F4718" w:rsidDel="00C66FC3" w:rsidRDefault="005F4718" w:rsidP="00247D75">
      <w:pPr>
        <w:pStyle w:val="ListParagraph"/>
        <w:numPr>
          <w:ilvl w:val="3"/>
          <w:numId w:val="23"/>
        </w:numPr>
        <w:overflowPunct w:val="0"/>
        <w:autoSpaceDE w:val="0"/>
        <w:autoSpaceDN w:val="0"/>
        <w:spacing w:after="60"/>
        <w:ind w:firstLine="0"/>
        <w:textAlignment w:val="baseline"/>
        <w:rPr>
          <w:del w:id="44411" w:author="Ramasubramani, Hariharan" w:date="2015-07-20T17:26:00Z"/>
          <w:rFonts w:cstheme="minorHAnsi"/>
          <w:color w:val="000000" w:themeColor="text1"/>
        </w:rPr>
      </w:pPr>
      <w:del w:id="44412" w:author="Ramasubramani, Hariharan" w:date="2015-07-20T17:26:00Z">
        <w:r w:rsidDel="00C66FC3">
          <w:rPr>
            <w:rFonts w:cstheme="minorHAnsi"/>
            <w:color w:val="000000" w:themeColor="text1"/>
          </w:rPr>
          <w:delText>This field shall be disabled if it is not required.</w:delText>
        </w:r>
        <w:bookmarkStart w:id="44413" w:name="_Toc425238680"/>
        <w:bookmarkStart w:id="44414" w:name="_Toc425239926"/>
        <w:bookmarkStart w:id="44415" w:name="_Toc425241173"/>
        <w:bookmarkStart w:id="44416" w:name="_Toc425242419"/>
        <w:bookmarkStart w:id="44417" w:name="_Toc425243665"/>
        <w:bookmarkStart w:id="44418" w:name="_Toc425244912"/>
        <w:bookmarkStart w:id="44419" w:name="_Toc425246159"/>
        <w:bookmarkStart w:id="44420" w:name="_Toc425247406"/>
        <w:bookmarkStart w:id="44421" w:name="_Toc425248652"/>
        <w:bookmarkStart w:id="44422" w:name="_Toc425249899"/>
        <w:bookmarkStart w:id="44423" w:name="_Toc425251146"/>
        <w:bookmarkEnd w:id="44413"/>
        <w:bookmarkEnd w:id="44414"/>
        <w:bookmarkEnd w:id="44415"/>
        <w:bookmarkEnd w:id="44416"/>
        <w:bookmarkEnd w:id="44417"/>
        <w:bookmarkEnd w:id="44418"/>
        <w:bookmarkEnd w:id="44419"/>
        <w:bookmarkEnd w:id="44420"/>
        <w:bookmarkEnd w:id="44421"/>
        <w:bookmarkEnd w:id="44422"/>
        <w:bookmarkEnd w:id="44423"/>
      </w:del>
    </w:p>
    <w:p w14:paraId="212AE9CA" w14:textId="174BCF38" w:rsidR="005F4718" w:rsidRPr="00E629FE" w:rsidDel="00C66FC3" w:rsidRDefault="005F4718" w:rsidP="009C3129">
      <w:pPr>
        <w:pStyle w:val="ListParagraph"/>
        <w:spacing w:after="60"/>
        <w:ind w:left="1883" w:firstLine="0"/>
        <w:rPr>
          <w:del w:id="44424" w:author="Ramasubramani, Hariharan" w:date="2015-07-20T17:26:00Z"/>
          <w:rFonts w:cstheme="minorHAnsi"/>
          <w:color w:val="000000" w:themeColor="text1"/>
        </w:rPr>
      </w:pPr>
      <w:bookmarkStart w:id="44425" w:name="_Toc425238681"/>
      <w:bookmarkStart w:id="44426" w:name="_Toc425239927"/>
      <w:bookmarkStart w:id="44427" w:name="_Toc425241174"/>
      <w:bookmarkStart w:id="44428" w:name="_Toc425242420"/>
      <w:bookmarkStart w:id="44429" w:name="_Toc425243666"/>
      <w:bookmarkStart w:id="44430" w:name="_Toc425244913"/>
      <w:bookmarkStart w:id="44431" w:name="_Toc425246160"/>
      <w:bookmarkStart w:id="44432" w:name="_Toc425247407"/>
      <w:bookmarkStart w:id="44433" w:name="_Toc425248653"/>
      <w:bookmarkStart w:id="44434" w:name="_Toc425249900"/>
      <w:bookmarkStart w:id="44435" w:name="_Toc425251147"/>
      <w:bookmarkEnd w:id="44425"/>
      <w:bookmarkEnd w:id="44426"/>
      <w:bookmarkEnd w:id="44427"/>
      <w:bookmarkEnd w:id="44428"/>
      <w:bookmarkEnd w:id="44429"/>
      <w:bookmarkEnd w:id="44430"/>
      <w:bookmarkEnd w:id="44431"/>
      <w:bookmarkEnd w:id="44432"/>
      <w:bookmarkEnd w:id="44433"/>
      <w:bookmarkEnd w:id="44434"/>
      <w:bookmarkEnd w:id="44435"/>
    </w:p>
    <w:p w14:paraId="0657AE0C" w14:textId="21A69411" w:rsidR="005F4718" w:rsidDel="00C66FC3" w:rsidRDefault="005F4718" w:rsidP="00247D75">
      <w:pPr>
        <w:pStyle w:val="ListParagraph"/>
        <w:numPr>
          <w:ilvl w:val="2"/>
          <w:numId w:val="23"/>
        </w:numPr>
        <w:overflowPunct w:val="0"/>
        <w:autoSpaceDE w:val="0"/>
        <w:autoSpaceDN w:val="0"/>
        <w:spacing w:after="60"/>
        <w:ind w:firstLine="0"/>
        <w:textAlignment w:val="baseline"/>
        <w:rPr>
          <w:del w:id="44436" w:author="Ramasubramani, Hariharan" w:date="2015-07-20T17:26:00Z"/>
          <w:rFonts w:cstheme="minorHAnsi"/>
          <w:color w:val="000000" w:themeColor="text1"/>
        </w:rPr>
      </w:pPr>
      <w:del w:id="44437" w:author="Ramasubramani, Hariharan" w:date="2015-07-20T17:26:00Z">
        <w:r w:rsidDel="00C66FC3">
          <w:rPr>
            <w:rFonts w:cstheme="minorHAnsi"/>
            <w:color w:val="000000" w:themeColor="text1"/>
          </w:rPr>
          <w:delText xml:space="preserve">Forms Module num_reqre is shall be required if the Form Type is </w:delText>
        </w:r>
        <w:r w:rsidRPr="00C106B9" w:rsidDel="00C66FC3">
          <w:rPr>
            <w:rFonts w:cstheme="minorHAnsi"/>
            <w:color w:val="000000" w:themeColor="text1"/>
          </w:rPr>
          <w:delText>Filed</w:delText>
        </w:r>
        <w:r w:rsidDel="00C66FC3">
          <w:rPr>
            <w:rFonts w:cstheme="minorHAnsi"/>
            <w:color w:val="000000" w:themeColor="text1"/>
          </w:rPr>
          <w:delText>,</w:delText>
        </w:r>
        <w:r w:rsidRPr="00C106B9" w:rsidDel="00C66FC3">
          <w:rPr>
            <w:rFonts w:cstheme="minorHAnsi"/>
            <w:color w:val="000000" w:themeColor="text1"/>
          </w:rPr>
          <w:delText xml:space="preserve"> Non-Filed</w:delText>
        </w:r>
        <w:r w:rsidDel="00C66FC3">
          <w:rPr>
            <w:rFonts w:cstheme="minorHAnsi"/>
            <w:color w:val="000000" w:themeColor="text1"/>
          </w:rPr>
          <w:delText>, or Admin.</w:delText>
        </w:r>
        <w:bookmarkStart w:id="44438" w:name="_Toc425238682"/>
        <w:bookmarkStart w:id="44439" w:name="_Toc425239928"/>
        <w:bookmarkStart w:id="44440" w:name="_Toc425241175"/>
        <w:bookmarkStart w:id="44441" w:name="_Toc425242421"/>
        <w:bookmarkStart w:id="44442" w:name="_Toc425243667"/>
        <w:bookmarkStart w:id="44443" w:name="_Toc425244914"/>
        <w:bookmarkStart w:id="44444" w:name="_Toc425246161"/>
        <w:bookmarkStart w:id="44445" w:name="_Toc425247408"/>
        <w:bookmarkStart w:id="44446" w:name="_Toc425248654"/>
        <w:bookmarkStart w:id="44447" w:name="_Toc425249901"/>
        <w:bookmarkStart w:id="44448" w:name="_Toc425251148"/>
        <w:bookmarkEnd w:id="44438"/>
        <w:bookmarkEnd w:id="44439"/>
        <w:bookmarkEnd w:id="44440"/>
        <w:bookmarkEnd w:id="44441"/>
        <w:bookmarkEnd w:id="44442"/>
        <w:bookmarkEnd w:id="44443"/>
        <w:bookmarkEnd w:id="44444"/>
        <w:bookmarkEnd w:id="44445"/>
        <w:bookmarkEnd w:id="44446"/>
        <w:bookmarkEnd w:id="44447"/>
        <w:bookmarkEnd w:id="44448"/>
      </w:del>
    </w:p>
    <w:p w14:paraId="6CBCB6A8" w14:textId="0E8B11AB" w:rsidR="005F4718" w:rsidDel="00C66FC3" w:rsidRDefault="005F4718" w:rsidP="00247D75">
      <w:pPr>
        <w:pStyle w:val="ListParagraph"/>
        <w:numPr>
          <w:ilvl w:val="3"/>
          <w:numId w:val="23"/>
        </w:numPr>
        <w:overflowPunct w:val="0"/>
        <w:autoSpaceDE w:val="0"/>
        <w:autoSpaceDN w:val="0"/>
        <w:spacing w:after="60"/>
        <w:ind w:firstLine="0"/>
        <w:textAlignment w:val="baseline"/>
        <w:rPr>
          <w:del w:id="44449" w:author="Ramasubramani, Hariharan" w:date="2015-07-20T17:26:00Z"/>
          <w:rFonts w:cstheme="minorHAnsi"/>
          <w:color w:val="000000" w:themeColor="text1"/>
        </w:rPr>
      </w:pPr>
      <w:del w:id="44450" w:author="Ramasubramani, Hariharan" w:date="2015-07-20T17:26:00Z">
        <w:r w:rsidDel="00C66FC3">
          <w:rPr>
            <w:rFonts w:cstheme="minorHAnsi"/>
            <w:color w:val="000000" w:themeColor="text1"/>
          </w:rPr>
          <w:delText>This field shall be disabled if it is not required.</w:delText>
        </w:r>
        <w:bookmarkStart w:id="44451" w:name="_Toc425238683"/>
        <w:bookmarkStart w:id="44452" w:name="_Toc425239929"/>
        <w:bookmarkStart w:id="44453" w:name="_Toc425241176"/>
        <w:bookmarkStart w:id="44454" w:name="_Toc425242422"/>
        <w:bookmarkStart w:id="44455" w:name="_Toc425243668"/>
        <w:bookmarkStart w:id="44456" w:name="_Toc425244915"/>
        <w:bookmarkStart w:id="44457" w:name="_Toc425246162"/>
        <w:bookmarkStart w:id="44458" w:name="_Toc425247409"/>
        <w:bookmarkStart w:id="44459" w:name="_Toc425248655"/>
        <w:bookmarkStart w:id="44460" w:name="_Toc425249902"/>
        <w:bookmarkStart w:id="44461" w:name="_Toc425251149"/>
        <w:bookmarkEnd w:id="44451"/>
        <w:bookmarkEnd w:id="44452"/>
        <w:bookmarkEnd w:id="44453"/>
        <w:bookmarkEnd w:id="44454"/>
        <w:bookmarkEnd w:id="44455"/>
        <w:bookmarkEnd w:id="44456"/>
        <w:bookmarkEnd w:id="44457"/>
        <w:bookmarkEnd w:id="44458"/>
        <w:bookmarkEnd w:id="44459"/>
        <w:bookmarkEnd w:id="44460"/>
        <w:bookmarkEnd w:id="44461"/>
      </w:del>
    </w:p>
    <w:p w14:paraId="1EB842FE" w14:textId="08317729" w:rsidR="005F4718" w:rsidDel="00C66FC3" w:rsidRDefault="005F4718" w:rsidP="00247D75">
      <w:pPr>
        <w:pStyle w:val="ListParagraph"/>
        <w:numPr>
          <w:ilvl w:val="3"/>
          <w:numId w:val="23"/>
        </w:numPr>
        <w:overflowPunct w:val="0"/>
        <w:autoSpaceDE w:val="0"/>
        <w:autoSpaceDN w:val="0"/>
        <w:spacing w:after="60"/>
        <w:ind w:firstLine="0"/>
        <w:textAlignment w:val="baseline"/>
        <w:rPr>
          <w:del w:id="44462" w:author="Ramasubramani, Hariharan" w:date="2015-07-20T17:26:00Z"/>
          <w:rFonts w:cstheme="minorHAnsi"/>
          <w:color w:val="000000" w:themeColor="text1"/>
        </w:rPr>
      </w:pPr>
      <w:bookmarkStart w:id="44463" w:name="_Toc425238684"/>
      <w:bookmarkStart w:id="44464" w:name="_Toc425239930"/>
      <w:bookmarkStart w:id="44465" w:name="_Toc425241177"/>
      <w:bookmarkStart w:id="44466" w:name="_Toc425242423"/>
      <w:bookmarkStart w:id="44467" w:name="_Toc425243669"/>
      <w:bookmarkStart w:id="44468" w:name="_Toc425244916"/>
      <w:bookmarkStart w:id="44469" w:name="_Toc425246163"/>
      <w:bookmarkStart w:id="44470" w:name="_Toc425247410"/>
      <w:bookmarkStart w:id="44471" w:name="_Toc425248656"/>
      <w:bookmarkStart w:id="44472" w:name="_Toc425249903"/>
      <w:bookmarkStart w:id="44473" w:name="_Toc425251150"/>
      <w:bookmarkEnd w:id="44463"/>
      <w:bookmarkEnd w:id="44464"/>
      <w:bookmarkEnd w:id="44465"/>
      <w:bookmarkEnd w:id="44466"/>
      <w:bookmarkEnd w:id="44467"/>
      <w:bookmarkEnd w:id="44468"/>
      <w:bookmarkEnd w:id="44469"/>
      <w:bookmarkEnd w:id="44470"/>
      <w:bookmarkEnd w:id="44471"/>
      <w:bookmarkEnd w:id="44472"/>
      <w:bookmarkEnd w:id="44473"/>
    </w:p>
    <w:p w14:paraId="1DEEDCC6" w14:textId="5A92BA33" w:rsidR="005F4718" w:rsidDel="00C66FC3" w:rsidRDefault="005F4718" w:rsidP="00247D75">
      <w:pPr>
        <w:pStyle w:val="ListParagraph"/>
        <w:numPr>
          <w:ilvl w:val="2"/>
          <w:numId w:val="23"/>
        </w:numPr>
        <w:overflowPunct w:val="0"/>
        <w:autoSpaceDE w:val="0"/>
        <w:autoSpaceDN w:val="0"/>
        <w:spacing w:after="60"/>
        <w:ind w:firstLine="0"/>
        <w:textAlignment w:val="baseline"/>
        <w:rPr>
          <w:del w:id="44474" w:author="Ramasubramani, Hariharan" w:date="2015-07-20T17:26:00Z"/>
          <w:rFonts w:cstheme="minorHAnsi"/>
          <w:color w:val="000000" w:themeColor="text1"/>
        </w:rPr>
      </w:pPr>
      <w:del w:id="44475" w:author="Ramasubramani, Hariharan" w:date="2015-07-20T17:26:00Z">
        <w:r w:rsidDel="00C66FC3">
          <w:rPr>
            <w:rFonts w:cstheme="minorHAnsi"/>
            <w:color w:val="000000" w:themeColor="text1"/>
          </w:rPr>
          <w:delText xml:space="preserve">Forms Module code_type_lang shall be required if the  Form Type is </w:delText>
        </w:r>
        <w:r w:rsidRPr="00C106B9" w:rsidDel="00C66FC3">
          <w:rPr>
            <w:rFonts w:cstheme="minorHAnsi"/>
            <w:color w:val="000000" w:themeColor="text1"/>
          </w:rPr>
          <w:delText>Filed</w:delText>
        </w:r>
        <w:r w:rsidDel="00C66FC3">
          <w:rPr>
            <w:rFonts w:cstheme="minorHAnsi"/>
            <w:color w:val="000000" w:themeColor="text1"/>
          </w:rPr>
          <w:delText>,</w:delText>
        </w:r>
        <w:r w:rsidRPr="00C106B9" w:rsidDel="00C66FC3">
          <w:rPr>
            <w:rFonts w:cstheme="minorHAnsi"/>
            <w:color w:val="000000" w:themeColor="text1"/>
          </w:rPr>
          <w:delText xml:space="preserve"> Non-Filed</w:delText>
        </w:r>
        <w:r w:rsidDel="00C66FC3">
          <w:rPr>
            <w:rFonts w:cstheme="minorHAnsi"/>
            <w:color w:val="000000" w:themeColor="text1"/>
          </w:rPr>
          <w:delText>, or Admin.</w:delText>
        </w:r>
        <w:bookmarkStart w:id="44476" w:name="_Toc425238685"/>
        <w:bookmarkStart w:id="44477" w:name="_Toc425239931"/>
        <w:bookmarkStart w:id="44478" w:name="_Toc425241178"/>
        <w:bookmarkStart w:id="44479" w:name="_Toc425242424"/>
        <w:bookmarkStart w:id="44480" w:name="_Toc425243670"/>
        <w:bookmarkStart w:id="44481" w:name="_Toc425244917"/>
        <w:bookmarkStart w:id="44482" w:name="_Toc425246164"/>
        <w:bookmarkStart w:id="44483" w:name="_Toc425247411"/>
        <w:bookmarkStart w:id="44484" w:name="_Toc425248657"/>
        <w:bookmarkStart w:id="44485" w:name="_Toc425249904"/>
        <w:bookmarkStart w:id="44486" w:name="_Toc425251151"/>
        <w:bookmarkEnd w:id="44476"/>
        <w:bookmarkEnd w:id="44477"/>
        <w:bookmarkEnd w:id="44478"/>
        <w:bookmarkEnd w:id="44479"/>
        <w:bookmarkEnd w:id="44480"/>
        <w:bookmarkEnd w:id="44481"/>
        <w:bookmarkEnd w:id="44482"/>
        <w:bookmarkEnd w:id="44483"/>
        <w:bookmarkEnd w:id="44484"/>
        <w:bookmarkEnd w:id="44485"/>
        <w:bookmarkEnd w:id="44486"/>
      </w:del>
    </w:p>
    <w:p w14:paraId="6F984AE1" w14:textId="3264FC38" w:rsidR="005F4718" w:rsidDel="00C66FC3" w:rsidRDefault="005F4718" w:rsidP="00247D75">
      <w:pPr>
        <w:pStyle w:val="ListParagraph"/>
        <w:numPr>
          <w:ilvl w:val="3"/>
          <w:numId w:val="23"/>
        </w:numPr>
        <w:overflowPunct w:val="0"/>
        <w:autoSpaceDE w:val="0"/>
        <w:autoSpaceDN w:val="0"/>
        <w:spacing w:after="60"/>
        <w:ind w:firstLine="0"/>
        <w:textAlignment w:val="baseline"/>
        <w:rPr>
          <w:del w:id="44487" w:author="Ramasubramani, Hariharan" w:date="2015-07-20T17:26:00Z"/>
          <w:rFonts w:cstheme="minorHAnsi"/>
          <w:color w:val="000000" w:themeColor="text1"/>
        </w:rPr>
      </w:pPr>
      <w:del w:id="44488" w:author="Ramasubramani, Hariharan" w:date="2015-07-20T17:26:00Z">
        <w:r w:rsidDel="00C66FC3">
          <w:rPr>
            <w:rFonts w:cstheme="minorHAnsi"/>
            <w:color w:val="000000" w:themeColor="text1"/>
          </w:rPr>
          <w:delText>This field shall be disabled if it is not required.</w:delText>
        </w:r>
        <w:bookmarkStart w:id="44489" w:name="_Toc425238686"/>
        <w:bookmarkStart w:id="44490" w:name="_Toc425239932"/>
        <w:bookmarkStart w:id="44491" w:name="_Toc425241179"/>
        <w:bookmarkStart w:id="44492" w:name="_Toc425242425"/>
        <w:bookmarkStart w:id="44493" w:name="_Toc425243671"/>
        <w:bookmarkStart w:id="44494" w:name="_Toc425244918"/>
        <w:bookmarkStart w:id="44495" w:name="_Toc425246165"/>
        <w:bookmarkStart w:id="44496" w:name="_Toc425247412"/>
        <w:bookmarkStart w:id="44497" w:name="_Toc425248658"/>
        <w:bookmarkStart w:id="44498" w:name="_Toc425249905"/>
        <w:bookmarkStart w:id="44499" w:name="_Toc425251152"/>
        <w:bookmarkEnd w:id="44489"/>
        <w:bookmarkEnd w:id="44490"/>
        <w:bookmarkEnd w:id="44491"/>
        <w:bookmarkEnd w:id="44492"/>
        <w:bookmarkEnd w:id="44493"/>
        <w:bookmarkEnd w:id="44494"/>
        <w:bookmarkEnd w:id="44495"/>
        <w:bookmarkEnd w:id="44496"/>
        <w:bookmarkEnd w:id="44497"/>
        <w:bookmarkEnd w:id="44498"/>
        <w:bookmarkEnd w:id="44499"/>
      </w:del>
    </w:p>
    <w:p w14:paraId="407D875C" w14:textId="63037C2C" w:rsidR="005F4718" w:rsidDel="00C66FC3" w:rsidRDefault="005F4718" w:rsidP="00247D75">
      <w:pPr>
        <w:pStyle w:val="ListParagraph"/>
        <w:numPr>
          <w:ilvl w:val="2"/>
          <w:numId w:val="23"/>
        </w:numPr>
        <w:overflowPunct w:val="0"/>
        <w:autoSpaceDE w:val="0"/>
        <w:autoSpaceDN w:val="0"/>
        <w:spacing w:after="60"/>
        <w:ind w:firstLine="0"/>
        <w:textAlignment w:val="baseline"/>
        <w:rPr>
          <w:del w:id="44500" w:author="Ramasubramani, Hariharan" w:date="2015-07-20T17:26:00Z"/>
          <w:rFonts w:cstheme="minorHAnsi"/>
          <w:color w:val="000000" w:themeColor="text1"/>
        </w:rPr>
      </w:pPr>
      <w:del w:id="44501" w:author="Ramasubramani, Hariharan" w:date="2015-07-20T17:26:00Z">
        <w:r w:rsidDel="00C66FC3">
          <w:rPr>
            <w:rFonts w:cstheme="minorHAnsi"/>
            <w:color w:val="000000" w:themeColor="text1"/>
          </w:rPr>
          <w:delText xml:space="preserve">Forms Module name_reqre shall be required if the  Form Type is </w:delText>
        </w:r>
        <w:r w:rsidRPr="00C106B9" w:rsidDel="00C66FC3">
          <w:rPr>
            <w:rFonts w:cstheme="minorHAnsi"/>
            <w:color w:val="000000" w:themeColor="text1"/>
          </w:rPr>
          <w:delText>Filed</w:delText>
        </w:r>
        <w:r w:rsidDel="00C66FC3">
          <w:rPr>
            <w:rFonts w:cstheme="minorHAnsi"/>
            <w:color w:val="000000" w:themeColor="text1"/>
          </w:rPr>
          <w:delText>,</w:delText>
        </w:r>
        <w:r w:rsidRPr="00C106B9" w:rsidDel="00C66FC3">
          <w:rPr>
            <w:rFonts w:cstheme="minorHAnsi"/>
            <w:color w:val="000000" w:themeColor="text1"/>
          </w:rPr>
          <w:delText xml:space="preserve"> Non-Filed</w:delText>
        </w:r>
        <w:r w:rsidDel="00C66FC3">
          <w:rPr>
            <w:rFonts w:cstheme="minorHAnsi"/>
            <w:color w:val="000000" w:themeColor="text1"/>
          </w:rPr>
          <w:delText>, or Admin.</w:delText>
        </w:r>
        <w:bookmarkStart w:id="44502" w:name="_Toc425238687"/>
        <w:bookmarkStart w:id="44503" w:name="_Toc425239933"/>
        <w:bookmarkStart w:id="44504" w:name="_Toc425241180"/>
        <w:bookmarkStart w:id="44505" w:name="_Toc425242426"/>
        <w:bookmarkStart w:id="44506" w:name="_Toc425243672"/>
        <w:bookmarkStart w:id="44507" w:name="_Toc425244919"/>
        <w:bookmarkStart w:id="44508" w:name="_Toc425246166"/>
        <w:bookmarkStart w:id="44509" w:name="_Toc425247413"/>
        <w:bookmarkStart w:id="44510" w:name="_Toc425248659"/>
        <w:bookmarkStart w:id="44511" w:name="_Toc425249906"/>
        <w:bookmarkStart w:id="44512" w:name="_Toc425251153"/>
        <w:bookmarkEnd w:id="44502"/>
        <w:bookmarkEnd w:id="44503"/>
        <w:bookmarkEnd w:id="44504"/>
        <w:bookmarkEnd w:id="44505"/>
        <w:bookmarkEnd w:id="44506"/>
        <w:bookmarkEnd w:id="44507"/>
        <w:bookmarkEnd w:id="44508"/>
        <w:bookmarkEnd w:id="44509"/>
        <w:bookmarkEnd w:id="44510"/>
        <w:bookmarkEnd w:id="44511"/>
        <w:bookmarkEnd w:id="44512"/>
      </w:del>
    </w:p>
    <w:p w14:paraId="2ABEA45F" w14:textId="2AF9DA6B" w:rsidR="005F4718" w:rsidRPr="00C73889" w:rsidDel="00C66FC3" w:rsidRDefault="005F4718" w:rsidP="00247D75">
      <w:pPr>
        <w:pStyle w:val="ListParagraph"/>
        <w:numPr>
          <w:ilvl w:val="3"/>
          <w:numId w:val="23"/>
        </w:numPr>
        <w:overflowPunct w:val="0"/>
        <w:autoSpaceDE w:val="0"/>
        <w:autoSpaceDN w:val="0"/>
        <w:spacing w:after="60"/>
        <w:ind w:firstLine="0"/>
        <w:textAlignment w:val="baseline"/>
        <w:rPr>
          <w:del w:id="44513" w:author="Ramasubramani, Hariharan" w:date="2015-07-20T17:26:00Z"/>
          <w:rFonts w:cstheme="minorHAnsi"/>
          <w:color w:val="000000" w:themeColor="text1"/>
        </w:rPr>
      </w:pPr>
      <w:del w:id="44514" w:author="Ramasubramani, Hariharan" w:date="2015-07-20T17:26:00Z">
        <w:r w:rsidDel="00C66FC3">
          <w:rPr>
            <w:rFonts w:cstheme="minorHAnsi"/>
            <w:color w:val="000000" w:themeColor="text1"/>
          </w:rPr>
          <w:delText>This field shall be disabled if it is not required.</w:delText>
        </w:r>
        <w:bookmarkStart w:id="44515" w:name="_Toc425238688"/>
        <w:bookmarkStart w:id="44516" w:name="_Toc425239934"/>
        <w:bookmarkStart w:id="44517" w:name="_Toc425241181"/>
        <w:bookmarkStart w:id="44518" w:name="_Toc425242427"/>
        <w:bookmarkStart w:id="44519" w:name="_Toc425243673"/>
        <w:bookmarkStart w:id="44520" w:name="_Toc425244920"/>
        <w:bookmarkStart w:id="44521" w:name="_Toc425246167"/>
        <w:bookmarkStart w:id="44522" w:name="_Toc425247414"/>
        <w:bookmarkStart w:id="44523" w:name="_Toc425248660"/>
        <w:bookmarkStart w:id="44524" w:name="_Toc425249907"/>
        <w:bookmarkStart w:id="44525" w:name="_Toc425251154"/>
        <w:bookmarkEnd w:id="44515"/>
        <w:bookmarkEnd w:id="44516"/>
        <w:bookmarkEnd w:id="44517"/>
        <w:bookmarkEnd w:id="44518"/>
        <w:bookmarkEnd w:id="44519"/>
        <w:bookmarkEnd w:id="44520"/>
        <w:bookmarkEnd w:id="44521"/>
        <w:bookmarkEnd w:id="44522"/>
        <w:bookmarkEnd w:id="44523"/>
        <w:bookmarkEnd w:id="44524"/>
        <w:bookmarkEnd w:id="44525"/>
      </w:del>
    </w:p>
    <w:p w14:paraId="6EB4A315" w14:textId="2C9C0D56" w:rsidR="005F4718" w:rsidDel="00C66FC3" w:rsidRDefault="005F4718" w:rsidP="00247D75">
      <w:pPr>
        <w:pStyle w:val="ListParagraph"/>
        <w:numPr>
          <w:ilvl w:val="2"/>
          <w:numId w:val="23"/>
        </w:numPr>
        <w:overflowPunct w:val="0"/>
        <w:autoSpaceDE w:val="0"/>
        <w:autoSpaceDN w:val="0"/>
        <w:spacing w:after="60"/>
        <w:ind w:firstLine="0"/>
        <w:textAlignment w:val="baseline"/>
        <w:rPr>
          <w:del w:id="44526" w:author="Ramasubramani, Hariharan" w:date="2015-07-20T17:26:00Z"/>
          <w:rFonts w:cstheme="minorHAnsi"/>
          <w:color w:val="000000" w:themeColor="text1"/>
        </w:rPr>
      </w:pPr>
      <w:del w:id="44527" w:author="Ramasubramani, Hariharan" w:date="2015-07-20T17:26:00Z">
        <w:r w:rsidDel="00C66FC3">
          <w:rPr>
            <w:rFonts w:cstheme="minorHAnsi"/>
            <w:color w:val="000000" w:themeColor="text1"/>
          </w:rPr>
          <w:delText xml:space="preserve">Forms Module desc_reqre shall be required if the  Form Type is </w:delText>
        </w:r>
        <w:r w:rsidRPr="00C106B9" w:rsidDel="00C66FC3">
          <w:rPr>
            <w:rFonts w:cstheme="minorHAnsi"/>
            <w:color w:val="000000" w:themeColor="text1"/>
          </w:rPr>
          <w:delText>Filed</w:delText>
        </w:r>
        <w:r w:rsidDel="00C66FC3">
          <w:rPr>
            <w:rFonts w:cstheme="minorHAnsi"/>
            <w:color w:val="000000" w:themeColor="text1"/>
          </w:rPr>
          <w:delText>,</w:delText>
        </w:r>
        <w:r w:rsidRPr="00C106B9" w:rsidDel="00C66FC3">
          <w:rPr>
            <w:rFonts w:cstheme="minorHAnsi"/>
            <w:color w:val="000000" w:themeColor="text1"/>
          </w:rPr>
          <w:delText xml:space="preserve"> Non-Filed</w:delText>
        </w:r>
        <w:r w:rsidDel="00C66FC3">
          <w:rPr>
            <w:rFonts w:cstheme="minorHAnsi"/>
            <w:color w:val="000000" w:themeColor="text1"/>
          </w:rPr>
          <w:delText>, or Admin.</w:delText>
        </w:r>
        <w:bookmarkStart w:id="44528" w:name="_Toc425238689"/>
        <w:bookmarkStart w:id="44529" w:name="_Toc425239935"/>
        <w:bookmarkStart w:id="44530" w:name="_Toc425241182"/>
        <w:bookmarkStart w:id="44531" w:name="_Toc425242428"/>
        <w:bookmarkStart w:id="44532" w:name="_Toc425243674"/>
        <w:bookmarkStart w:id="44533" w:name="_Toc425244921"/>
        <w:bookmarkStart w:id="44534" w:name="_Toc425246168"/>
        <w:bookmarkStart w:id="44535" w:name="_Toc425247415"/>
        <w:bookmarkStart w:id="44536" w:name="_Toc425248661"/>
        <w:bookmarkStart w:id="44537" w:name="_Toc425249908"/>
        <w:bookmarkStart w:id="44538" w:name="_Toc425251155"/>
        <w:bookmarkEnd w:id="44528"/>
        <w:bookmarkEnd w:id="44529"/>
        <w:bookmarkEnd w:id="44530"/>
        <w:bookmarkEnd w:id="44531"/>
        <w:bookmarkEnd w:id="44532"/>
        <w:bookmarkEnd w:id="44533"/>
        <w:bookmarkEnd w:id="44534"/>
        <w:bookmarkEnd w:id="44535"/>
        <w:bookmarkEnd w:id="44536"/>
        <w:bookmarkEnd w:id="44537"/>
        <w:bookmarkEnd w:id="44538"/>
      </w:del>
    </w:p>
    <w:p w14:paraId="22E13CEA" w14:textId="34DBD233" w:rsidR="005F4718" w:rsidDel="00C66FC3" w:rsidRDefault="005F4718" w:rsidP="00247D75">
      <w:pPr>
        <w:pStyle w:val="ListParagraph"/>
        <w:numPr>
          <w:ilvl w:val="3"/>
          <w:numId w:val="23"/>
        </w:numPr>
        <w:overflowPunct w:val="0"/>
        <w:autoSpaceDE w:val="0"/>
        <w:autoSpaceDN w:val="0"/>
        <w:spacing w:after="60"/>
        <w:ind w:firstLine="0"/>
        <w:textAlignment w:val="baseline"/>
        <w:rPr>
          <w:del w:id="44539" w:author="Ramasubramani, Hariharan" w:date="2015-07-20T17:26:00Z"/>
          <w:rFonts w:cstheme="minorHAnsi"/>
          <w:color w:val="000000" w:themeColor="text1"/>
        </w:rPr>
      </w:pPr>
      <w:del w:id="44540" w:author="Ramasubramani, Hariharan" w:date="2015-07-20T17:26:00Z">
        <w:r w:rsidRPr="006D26D3" w:rsidDel="00C66FC3">
          <w:rPr>
            <w:rFonts w:cstheme="minorHAnsi"/>
            <w:color w:val="000000" w:themeColor="text1"/>
          </w:rPr>
          <w:delText>This field shall be disabled if it is not required.</w:delText>
        </w:r>
        <w:bookmarkStart w:id="44541" w:name="_Toc425238690"/>
        <w:bookmarkStart w:id="44542" w:name="_Toc425239936"/>
        <w:bookmarkStart w:id="44543" w:name="_Toc425241183"/>
        <w:bookmarkStart w:id="44544" w:name="_Toc425242429"/>
        <w:bookmarkStart w:id="44545" w:name="_Toc425243675"/>
        <w:bookmarkStart w:id="44546" w:name="_Toc425244922"/>
        <w:bookmarkStart w:id="44547" w:name="_Toc425246169"/>
        <w:bookmarkStart w:id="44548" w:name="_Toc425247416"/>
        <w:bookmarkStart w:id="44549" w:name="_Toc425248662"/>
        <w:bookmarkStart w:id="44550" w:name="_Toc425249909"/>
        <w:bookmarkStart w:id="44551" w:name="_Toc425251156"/>
        <w:bookmarkEnd w:id="44541"/>
        <w:bookmarkEnd w:id="44542"/>
        <w:bookmarkEnd w:id="44543"/>
        <w:bookmarkEnd w:id="44544"/>
        <w:bookmarkEnd w:id="44545"/>
        <w:bookmarkEnd w:id="44546"/>
        <w:bookmarkEnd w:id="44547"/>
        <w:bookmarkEnd w:id="44548"/>
        <w:bookmarkEnd w:id="44549"/>
        <w:bookmarkEnd w:id="44550"/>
        <w:bookmarkEnd w:id="44551"/>
      </w:del>
    </w:p>
    <w:p w14:paraId="35EAA038" w14:textId="77740677" w:rsidR="005F4718" w:rsidDel="00C66FC3" w:rsidRDefault="005F4718" w:rsidP="00247D75">
      <w:pPr>
        <w:pStyle w:val="ListParagraph"/>
        <w:numPr>
          <w:ilvl w:val="2"/>
          <w:numId w:val="23"/>
        </w:numPr>
        <w:overflowPunct w:val="0"/>
        <w:autoSpaceDE w:val="0"/>
        <w:autoSpaceDN w:val="0"/>
        <w:spacing w:after="60"/>
        <w:ind w:firstLine="0"/>
        <w:textAlignment w:val="baseline"/>
        <w:rPr>
          <w:del w:id="44552" w:author="Ramasubramani, Hariharan" w:date="2015-07-20T17:26:00Z"/>
          <w:rFonts w:cstheme="minorHAnsi"/>
          <w:color w:val="000000" w:themeColor="text1"/>
        </w:rPr>
      </w:pPr>
      <w:del w:id="44553" w:author="Ramasubramani, Hariharan" w:date="2015-07-20T17:26:00Z">
        <w:r w:rsidDel="00C66FC3">
          <w:rPr>
            <w:rFonts w:cstheme="minorHAnsi"/>
            <w:color w:val="000000" w:themeColor="text1"/>
          </w:rPr>
          <w:delText xml:space="preserve">Forms Module num_reqre_full shall be required if the  Form Type is </w:delText>
        </w:r>
        <w:r w:rsidRPr="00C106B9" w:rsidDel="00C66FC3">
          <w:rPr>
            <w:rFonts w:cstheme="minorHAnsi"/>
            <w:color w:val="000000" w:themeColor="text1"/>
          </w:rPr>
          <w:delText>Filed</w:delText>
        </w:r>
        <w:r w:rsidDel="00C66FC3">
          <w:rPr>
            <w:rFonts w:cstheme="minorHAnsi"/>
            <w:color w:val="000000" w:themeColor="text1"/>
          </w:rPr>
          <w:delText>,</w:delText>
        </w:r>
        <w:r w:rsidRPr="00C106B9" w:rsidDel="00C66FC3">
          <w:rPr>
            <w:rFonts w:cstheme="minorHAnsi"/>
            <w:color w:val="000000" w:themeColor="text1"/>
          </w:rPr>
          <w:delText xml:space="preserve"> Non-Filed</w:delText>
        </w:r>
        <w:r w:rsidDel="00C66FC3">
          <w:rPr>
            <w:rFonts w:cstheme="minorHAnsi"/>
            <w:color w:val="000000" w:themeColor="text1"/>
          </w:rPr>
          <w:delText>, or Admin.</w:delText>
        </w:r>
        <w:bookmarkStart w:id="44554" w:name="_Toc425238691"/>
        <w:bookmarkStart w:id="44555" w:name="_Toc425239937"/>
        <w:bookmarkStart w:id="44556" w:name="_Toc425241184"/>
        <w:bookmarkStart w:id="44557" w:name="_Toc425242430"/>
        <w:bookmarkStart w:id="44558" w:name="_Toc425243676"/>
        <w:bookmarkStart w:id="44559" w:name="_Toc425244923"/>
        <w:bookmarkStart w:id="44560" w:name="_Toc425246170"/>
        <w:bookmarkStart w:id="44561" w:name="_Toc425247417"/>
        <w:bookmarkStart w:id="44562" w:name="_Toc425248663"/>
        <w:bookmarkStart w:id="44563" w:name="_Toc425249910"/>
        <w:bookmarkStart w:id="44564" w:name="_Toc425251157"/>
        <w:bookmarkEnd w:id="44554"/>
        <w:bookmarkEnd w:id="44555"/>
        <w:bookmarkEnd w:id="44556"/>
        <w:bookmarkEnd w:id="44557"/>
        <w:bookmarkEnd w:id="44558"/>
        <w:bookmarkEnd w:id="44559"/>
        <w:bookmarkEnd w:id="44560"/>
        <w:bookmarkEnd w:id="44561"/>
        <w:bookmarkEnd w:id="44562"/>
        <w:bookmarkEnd w:id="44563"/>
        <w:bookmarkEnd w:id="44564"/>
      </w:del>
    </w:p>
    <w:p w14:paraId="05115B90" w14:textId="74B213DD" w:rsidR="005F4718" w:rsidRPr="00C73889" w:rsidDel="00C66FC3" w:rsidRDefault="005F4718" w:rsidP="00247D75">
      <w:pPr>
        <w:pStyle w:val="ListParagraph"/>
        <w:numPr>
          <w:ilvl w:val="3"/>
          <w:numId w:val="23"/>
        </w:numPr>
        <w:overflowPunct w:val="0"/>
        <w:autoSpaceDE w:val="0"/>
        <w:autoSpaceDN w:val="0"/>
        <w:spacing w:after="60"/>
        <w:ind w:firstLine="0"/>
        <w:textAlignment w:val="baseline"/>
        <w:rPr>
          <w:del w:id="44565" w:author="Ramasubramani, Hariharan" w:date="2015-07-20T17:26:00Z"/>
          <w:rFonts w:cstheme="minorHAnsi"/>
          <w:color w:val="000000" w:themeColor="text1"/>
        </w:rPr>
      </w:pPr>
      <w:del w:id="44566" w:author="Ramasubramani, Hariharan" w:date="2015-07-20T17:26:00Z">
        <w:r w:rsidRPr="006D26D3" w:rsidDel="00C66FC3">
          <w:rPr>
            <w:rFonts w:cstheme="minorHAnsi"/>
            <w:color w:val="000000" w:themeColor="text1"/>
          </w:rPr>
          <w:delText>This field shall be disabled if it is not required.</w:delText>
        </w:r>
        <w:bookmarkStart w:id="44567" w:name="_Toc425238692"/>
        <w:bookmarkStart w:id="44568" w:name="_Toc425239938"/>
        <w:bookmarkStart w:id="44569" w:name="_Toc425241185"/>
        <w:bookmarkStart w:id="44570" w:name="_Toc425242431"/>
        <w:bookmarkStart w:id="44571" w:name="_Toc425243677"/>
        <w:bookmarkStart w:id="44572" w:name="_Toc425244924"/>
        <w:bookmarkStart w:id="44573" w:name="_Toc425246171"/>
        <w:bookmarkStart w:id="44574" w:name="_Toc425247418"/>
        <w:bookmarkStart w:id="44575" w:name="_Toc425248664"/>
        <w:bookmarkStart w:id="44576" w:name="_Toc425249911"/>
        <w:bookmarkStart w:id="44577" w:name="_Toc425251158"/>
        <w:bookmarkEnd w:id="44567"/>
        <w:bookmarkEnd w:id="44568"/>
        <w:bookmarkEnd w:id="44569"/>
        <w:bookmarkEnd w:id="44570"/>
        <w:bookmarkEnd w:id="44571"/>
        <w:bookmarkEnd w:id="44572"/>
        <w:bookmarkEnd w:id="44573"/>
        <w:bookmarkEnd w:id="44574"/>
        <w:bookmarkEnd w:id="44575"/>
        <w:bookmarkEnd w:id="44576"/>
        <w:bookmarkEnd w:id="44577"/>
      </w:del>
    </w:p>
    <w:p w14:paraId="05F26747" w14:textId="192AA040" w:rsidR="005F4718" w:rsidRPr="006D26D3" w:rsidDel="00C66FC3" w:rsidRDefault="005F4718" w:rsidP="00247D75">
      <w:pPr>
        <w:pStyle w:val="ListParagraph"/>
        <w:numPr>
          <w:ilvl w:val="2"/>
          <w:numId w:val="23"/>
        </w:numPr>
        <w:overflowPunct w:val="0"/>
        <w:autoSpaceDE w:val="0"/>
        <w:autoSpaceDN w:val="0"/>
        <w:spacing w:after="60"/>
        <w:ind w:firstLine="0"/>
        <w:textAlignment w:val="baseline"/>
        <w:rPr>
          <w:del w:id="44578" w:author="Ramasubramani, Hariharan" w:date="2015-07-20T17:26:00Z"/>
          <w:rFonts w:cstheme="minorHAnsi"/>
          <w:color w:val="000000" w:themeColor="text1"/>
        </w:rPr>
      </w:pPr>
      <w:del w:id="44579" w:author="Ramasubramani, Hariharan" w:date="2015-07-20T17:26:00Z">
        <w:r w:rsidDel="00C66FC3">
          <w:rPr>
            <w:rFonts w:cstheme="minorHAnsi"/>
            <w:color w:val="000000" w:themeColor="text1"/>
          </w:rPr>
          <w:delText>Promotion Implementation Date shall be required if form has been successfully implemented in Production.</w:delText>
        </w:r>
        <w:bookmarkStart w:id="44580" w:name="_Toc425238693"/>
        <w:bookmarkStart w:id="44581" w:name="_Toc425239939"/>
        <w:bookmarkStart w:id="44582" w:name="_Toc425241186"/>
        <w:bookmarkStart w:id="44583" w:name="_Toc425242432"/>
        <w:bookmarkStart w:id="44584" w:name="_Toc425243678"/>
        <w:bookmarkStart w:id="44585" w:name="_Toc425244925"/>
        <w:bookmarkStart w:id="44586" w:name="_Toc425246172"/>
        <w:bookmarkStart w:id="44587" w:name="_Toc425247419"/>
        <w:bookmarkStart w:id="44588" w:name="_Toc425248665"/>
        <w:bookmarkStart w:id="44589" w:name="_Toc425249912"/>
        <w:bookmarkStart w:id="44590" w:name="_Toc425251159"/>
        <w:bookmarkEnd w:id="44580"/>
        <w:bookmarkEnd w:id="44581"/>
        <w:bookmarkEnd w:id="44582"/>
        <w:bookmarkEnd w:id="44583"/>
        <w:bookmarkEnd w:id="44584"/>
        <w:bookmarkEnd w:id="44585"/>
        <w:bookmarkEnd w:id="44586"/>
        <w:bookmarkEnd w:id="44587"/>
        <w:bookmarkEnd w:id="44588"/>
        <w:bookmarkEnd w:id="44589"/>
        <w:bookmarkEnd w:id="44590"/>
      </w:del>
    </w:p>
    <w:p w14:paraId="3F70B89A" w14:textId="13526C27" w:rsidR="005F4718" w:rsidDel="00C66FC3" w:rsidRDefault="005F4718" w:rsidP="00247D75">
      <w:pPr>
        <w:pStyle w:val="ListParagraph"/>
        <w:numPr>
          <w:ilvl w:val="2"/>
          <w:numId w:val="23"/>
        </w:numPr>
        <w:overflowPunct w:val="0"/>
        <w:autoSpaceDE w:val="0"/>
        <w:autoSpaceDN w:val="0"/>
        <w:spacing w:after="60"/>
        <w:ind w:firstLine="0"/>
        <w:textAlignment w:val="baseline"/>
        <w:rPr>
          <w:del w:id="44591" w:author="Ramasubramani, Hariharan" w:date="2015-07-20T17:26:00Z"/>
          <w:rFonts w:cstheme="minorHAnsi"/>
          <w:color w:val="000000" w:themeColor="text1"/>
        </w:rPr>
      </w:pPr>
      <w:del w:id="44592" w:author="Ramasubramani, Hariharan" w:date="2015-07-20T17:26:00Z">
        <w:r w:rsidDel="00C66FC3">
          <w:rPr>
            <w:rFonts w:cstheme="minorHAnsi"/>
            <w:color w:val="000000" w:themeColor="text1"/>
          </w:rPr>
          <w:delText>Forms Module Channel shall be set using the identifier used in the Forms Module (CR386)</w:delText>
        </w:r>
        <w:bookmarkStart w:id="44593" w:name="_Toc425238694"/>
        <w:bookmarkStart w:id="44594" w:name="_Toc425239940"/>
        <w:bookmarkStart w:id="44595" w:name="_Toc425241187"/>
        <w:bookmarkStart w:id="44596" w:name="_Toc425242433"/>
        <w:bookmarkStart w:id="44597" w:name="_Toc425243679"/>
        <w:bookmarkStart w:id="44598" w:name="_Toc425244926"/>
        <w:bookmarkStart w:id="44599" w:name="_Toc425246173"/>
        <w:bookmarkStart w:id="44600" w:name="_Toc425247420"/>
        <w:bookmarkStart w:id="44601" w:name="_Toc425248666"/>
        <w:bookmarkStart w:id="44602" w:name="_Toc425249913"/>
        <w:bookmarkStart w:id="44603" w:name="_Toc425251160"/>
        <w:bookmarkEnd w:id="44593"/>
        <w:bookmarkEnd w:id="44594"/>
        <w:bookmarkEnd w:id="44595"/>
        <w:bookmarkEnd w:id="44596"/>
        <w:bookmarkEnd w:id="44597"/>
        <w:bookmarkEnd w:id="44598"/>
        <w:bookmarkEnd w:id="44599"/>
        <w:bookmarkEnd w:id="44600"/>
        <w:bookmarkEnd w:id="44601"/>
        <w:bookmarkEnd w:id="44602"/>
        <w:bookmarkEnd w:id="44603"/>
      </w:del>
    </w:p>
    <w:p w14:paraId="6266D36B" w14:textId="5C0BD0C9" w:rsidR="005F4718" w:rsidDel="00C66FC3" w:rsidRDefault="005F4718" w:rsidP="00247D75">
      <w:pPr>
        <w:pStyle w:val="ListParagraph"/>
        <w:numPr>
          <w:ilvl w:val="3"/>
          <w:numId w:val="23"/>
        </w:numPr>
        <w:overflowPunct w:val="0"/>
        <w:autoSpaceDE w:val="0"/>
        <w:autoSpaceDN w:val="0"/>
        <w:spacing w:after="60"/>
        <w:ind w:firstLine="0"/>
        <w:textAlignment w:val="baseline"/>
        <w:rPr>
          <w:del w:id="44604" w:author="Ramasubramani, Hariharan" w:date="2015-07-20T17:26:00Z"/>
          <w:rFonts w:cstheme="minorHAnsi"/>
          <w:color w:val="000000" w:themeColor="text1"/>
        </w:rPr>
      </w:pPr>
      <w:del w:id="44605" w:author="Ramasubramani, Hariharan" w:date="2015-07-20T17:26:00Z">
        <w:r w:rsidDel="00C66FC3">
          <w:rPr>
            <w:rFonts w:cstheme="minorHAnsi"/>
            <w:color w:val="000000" w:themeColor="text1"/>
          </w:rPr>
          <w:delText xml:space="preserve">If the form applies to all channels the value shall be set to null </w:delText>
        </w:r>
        <w:bookmarkStart w:id="44606" w:name="_Toc425238695"/>
        <w:bookmarkStart w:id="44607" w:name="_Toc425239941"/>
        <w:bookmarkStart w:id="44608" w:name="_Toc425241188"/>
        <w:bookmarkStart w:id="44609" w:name="_Toc425242434"/>
        <w:bookmarkStart w:id="44610" w:name="_Toc425243680"/>
        <w:bookmarkStart w:id="44611" w:name="_Toc425244927"/>
        <w:bookmarkStart w:id="44612" w:name="_Toc425246174"/>
        <w:bookmarkStart w:id="44613" w:name="_Toc425247421"/>
        <w:bookmarkStart w:id="44614" w:name="_Toc425248667"/>
        <w:bookmarkStart w:id="44615" w:name="_Toc425249914"/>
        <w:bookmarkStart w:id="44616" w:name="_Toc425251161"/>
        <w:bookmarkEnd w:id="44606"/>
        <w:bookmarkEnd w:id="44607"/>
        <w:bookmarkEnd w:id="44608"/>
        <w:bookmarkEnd w:id="44609"/>
        <w:bookmarkEnd w:id="44610"/>
        <w:bookmarkEnd w:id="44611"/>
        <w:bookmarkEnd w:id="44612"/>
        <w:bookmarkEnd w:id="44613"/>
        <w:bookmarkEnd w:id="44614"/>
        <w:bookmarkEnd w:id="44615"/>
        <w:bookmarkEnd w:id="44616"/>
      </w:del>
    </w:p>
    <w:p w14:paraId="1DC9AA28" w14:textId="08229517" w:rsidR="005F4718" w:rsidDel="00C66FC3" w:rsidRDefault="005F4718" w:rsidP="00247D75">
      <w:pPr>
        <w:pStyle w:val="ListParagraph"/>
        <w:numPr>
          <w:ilvl w:val="3"/>
          <w:numId w:val="23"/>
        </w:numPr>
        <w:overflowPunct w:val="0"/>
        <w:autoSpaceDE w:val="0"/>
        <w:autoSpaceDN w:val="0"/>
        <w:spacing w:after="60"/>
        <w:ind w:firstLine="0"/>
        <w:textAlignment w:val="baseline"/>
        <w:rPr>
          <w:del w:id="44617" w:author="Ramasubramani, Hariharan" w:date="2015-07-20T17:26:00Z"/>
          <w:rFonts w:cstheme="minorHAnsi"/>
          <w:color w:val="000000" w:themeColor="text1"/>
        </w:rPr>
      </w:pPr>
      <w:del w:id="44618" w:author="Ramasubramani, Hariharan" w:date="2015-07-20T17:26:00Z">
        <w:r w:rsidDel="00C66FC3">
          <w:rPr>
            <w:rFonts w:cstheme="minorHAnsi"/>
            <w:color w:val="000000" w:themeColor="text1"/>
          </w:rPr>
          <w:delText>If the form applies to Personal Insurance the value shall be set to “1”</w:delText>
        </w:r>
        <w:bookmarkStart w:id="44619" w:name="_Toc425238696"/>
        <w:bookmarkStart w:id="44620" w:name="_Toc425239942"/>
        <w:bookmarkStart w:id="44621" w:name="_Toc425241189"/>
        <w:bookmarkStart w:id="44622" w:name="_Toc425242435"/>
        <w:bookmarkStart w:id="44623" w:name="_Toc425243681"/>
        <w:bookmarkStart w:id="44624" w:name="_Toc425244928"/>
        <w:bookmarkStart w:id="44625" w:name="_Toc425246175"/>
        <w:bookmarkStart w:id="44626" w:name="_Toc425247422"/>
        <w:bookmarkStart w:id="44627" w:name="_Toc425248668"/>
        <w:bookmarkStart w:id="44628" w:name="_Toc425249915"/>
        <w:bookmarkStart w:id="44629" w:name="_Toc425251162"/>
        <w:bookmarkEnd w:id="44619"/>
        <w:bookmarkEnd w:id="44620"/>
        <w:bookmarkEnd w:id="44621"/>
        <w:bookmarkEnd w:id="44622"/>
        <w:bookmarkEnd w:id="44623"/>
        <w:bookmarkEnd w:id="44624"/>
        <w:bookmarkEnd w:id="44625"/>
        <w:bookmarkEnd w:id="44626"/>
        <w:bookmarkEnd w:id="44627"/>
        <w:bookmarkEnd w:id="44628"/>
        <w:bookmarkEnd w:id="44629"/>
      </w:del>
    </w:p>
    <w:p w14:paraId="5C9184CA" w14:textId="31BE4290" w:rsidR="005F4718" w:rsidDel="00C66FC3" w:rsidRDefault="005F4718" w:rsidP="00247D75">
      <w:pPr>
        <w:pStyle w:val="ListParagraph"/>
        <w:numPr>
          <w:ilvl w:val="3"/>
          <w:numId w:val="23"/>
        </w:numPr>
        <w:overflowPunct w:val="0"/>
        <w:autoSpaceDE w:val="0"/>
        <w:autoSpaceDN w:val="0"/>
        <w:spacing w:after="60"/>
        <w:ind w:firstLine="0"/>
        <w:textAlignment w:val="baseline"/>
        <w:rPr>
          <w:del w:id="44630" w:author="Ramasubramani, Hariharan" w:date="2015-07-20T17:26:00Z"/>
          <w:rFonts w:cstheme="minorHAnsi"/>
          <w:color w:val="000000" w:themeColor="text1"/>
        </w:rPr>
      </w:pPr>
      <w:del w:id="44631" w:author="Ramasubramani, Hariharan" w:date="2015-07-20T17:26:00Z">
        <w:r w:rsidDel="00C66FC3">
          <w:rPr>
            <w:rFonts w:cstheme="minorHAnsi"/>
            <w:color w:val="000000" w:themeColor="text1"/>
          </w:rPr>
          <w:delText>If the form applies to the Bank channel the value shall be set to “3”</w:delText>
        </w:r>
        <w:bookmarkStart w:id="44632" w:name="_Toc425238697"/>
        <w:bookmarkStart w:id="44633" w:name="_Toc425239943"/>
        <w:bookmarkStart w:id="44634" w:name="_Toc425241190"/>
        <w:bookmarkStart w:id="44635" w:name="_Toc425242436"/>
        <w:bookmarkStart w:id="44636" w:name="_Toc425243682"/>
        <w:bookmarkStart w:id="44637" w:name="_Toc425244929"/>
        <w:bookmarkStart w:id="44638" w:name="_Toc425246176"/>
        <w:bookmarkStart w:id="44639" w:name="_Toc425247423"/>
        <w:bookmarkStart w:id="44640" w:name="_Toc425248669"/>
        <w:bookmarkStart w:id="44641" w:name="_Toc425249916"/>
        <w:bookmarkStart w:id="44642" w:name="_Toc425251163"/>
        <w:bookmarkEnd w:id="44632"/>
        <w:bookmarkEnd w:id="44633"/>
        <w:bookmarkEnd w:id="44634"/>
        <w:bookmarkEnd w:id="44635"/>
        <w:bookmarkEnd w:id="44636"/>
        <w:bookmarkEnd w:id="44637"/>
        <w:bookmarkEnd w:id="44638"/>
        <w:bookmarkEnd w:id="44639"/>
        <w:bookmarkEnd w:id="44640"/>
        <w:bookmarkEnd w:id="44641"/>
        <w:bookmarkEnd w:id="44642"/>
      </w:del>
    </w:p>
    <w:p w14:paraId="55A0256E" w14:textId="6B0C526C" w:rsidR="005F4718" w:rsidDel="00C66FC3" w:rsidRDefault="005F4718" w:rsidP="00247D75">
      <w:pPr>
        <w:pStyle w:val="ListParagraph"/>
        <w:numPr>
          <w:ilvl w:val="3"/>
          <w:numId w:val="23"/>
        </w:numPr>
        <w:overflowPunct w:val="0"/>
        <w:autoSpaceDE w:val="0"/>
        <w:autoSpaceDN w:val="0"/>
        <w:spacing w:after="60"/>
        <w:ind w:firstLine="0"/>
        <w:textAlignment w:val="baseline"/>
        <w:rPr>
          <w:del w:id="44643" w:author="Ramasubramani, Hariharan" w:date="2015-07-20T17:26:00Z"/>
          <w:rFonts w:cstheme="minorHAnsi"/>
          <w:color w:val="000000" w:themeColor="text1"/>
        </w:rPr>
      </w:pPr>
      <w:del w:id="44644" w:author="Ramasubramani, Hariharan" w:date="2015-07-20T17:26:00Z">
        <w:r w:rsidDel="00C66FC3">
          <w:rPr>
            <w:rFonts w:cstheme="minorHAnsi"/>
            <w:color w:val="000000" w:themeColor="text1"/>
          </w:rPr>
          <w:delText>If the form applies to the Independent channel the value shall be set to “4”</w:delText>
        </w:r>
        <w:bookmarkStart w:id="44645" w:name="_Toc425238698"/>
        <w:bookmarkStart w:id="44646" w:name="_Toc425239944"/>
        <w:bookmarkStart w:id="44647" w:name="_Toc425241191"/>
        <w:bookmarkStart w:id="44648" w:name="_Toc425242437"/>
        <w:bookmarkStart w:id="44649" w:name="_Toc425243683"/>
        <w:bookmarkStart w:id="44650" w:name="_Toc425244930"/>
        <w:bookmarkStart w:id="44651" w:name="_Toc425246177"/>
        <w:bookmarkStart w:id="44652" w:name="_Toc425247424"/>
        <w:bookmarkStart w:id="44653" w:name="_Toc425248670"/>
        <w:bookmarkStart w:id="44654" w:name="_Toc425249917"/>
        <w:bookmarkStart w:id="44655" w:name="_Toc425251164"/>
        <w:bookmarkEnd w:id="44645"/>
        <w:bookmarkEnd w:id="44646"/>
        <w:bookmarkEnd w:id="44647"/>
        <w:bookmarkEnd w:id="44648"/>
        <w:bookmarkEnd w:id="44649"/>
        <w:bookmarkEnd w:id="44650"/>
        <w:bookmarkEnd w:id="44651"/>
        <w:bookmarkEnd w:id="44652"/>
        <w:bookmarkEnd w:id="44653"/>
        <w:bookmarkEnd w:id="44654"/>
        <w:bookmarkEnd w:id="44655"/>
      </w:del>
    </w:p>
    <w:p w14:paraId="7BC8C3F3" w14:textId="17CC2A35" w:rsidR="005F4718" w:rsidDel="00C66FC3" w:rsidRDefault="005F4718" w:rsidP="00247D75">
      <w:pPr>
        <w:pStyle w:val="ListParagraph"/>
        <w:numPr>
          <w:ilvl w:val="3"/>
          <w:numId w:val="23"/>
        </w:numPr>
        <w:overflowPunct w:val="0"/>
        <w:autoSpaceDE w:val="0"/>
        <w:autoSpaceDN w:val="0"/>
        <w:spacing w:after="60"/>
        <w:ind w:firstLine="0"/>
        <w:textAlignment w:val="baseline"/>
        <w:rPr>
          <w:del w:id="44656" w:author="Ramasubramani, Hariharan" w:date="2015-07-20T17:26:00Z"/>
          <w:rFonts w:cstheme="minorHAnsi"/>
          <w:color w:val="000000" w:themeColor="text1"/>
        </w:rPr>
      </w:pPr>
      <w:del w:id="44657" w:author="Ramasubramani, Hariharan" w:date="2015-07-20T17:26:00Z">
        <w:r w:rsidDel="00C66FC3">
          <w:rPr>
            <w:rFonts w:cstheme="minorHAnsi"/>
            <w:color w:val="000000" w:themeColor="text1"/>
          </w:rPr>
          <w:delText>If the form applies to 2 different channels the value shall be set to the value for each of the selected channels e.g. 1,3 ;3,4; or 1,4</w:delText>
        </w:r>
        <w:bookmarkStart w:id="44658" w:name="_Toc425238699"/>
        <w:bookmarkStart w:id="44659" w:name="_Toc425239945"/>
        <w:bookmarkStart w:id="44660" w:name="_Toc425241192"/>
        <w:bookmarkStart w:id="44661" w:name="_Toc425242438"/>
        <w:bookmarkStart w:id="44662" w:name="_Toc425243684"/>
        <w:bookmarkStart w:id="44663" w:name="_Toc425244931"/>
        <w:bookmarkStart w:id="44664" w:name="_Toc425246178"/>
        <w:bookmarkStart w:id="44665" w:name="_Toc425247425"/>
        <w:bookmarkStart w:id="44666" w:name="_Toc425248671"/>
        <w:bookmarkStart w:id="44667" w:name="_Toc425249918"/>
        <w:bookmarkStart w:id="44668" w:name="_Toc425251165"/>
        <w:bookmarkEnd w:id="44658"/>
        <w:bookmarkEnd w:id="44659"/>
        <w:bookmarkEnd w:id="44660"/>
        <w:bookmarkEnd w:id="44661"/>
        <w:bookmarkEnd w:id="44662"/>
        <w:bookmarkEnd w:id="44663"/>
        <w:bookmarkEnd w:id="44664"/>
        <w:bookmarkEnd w:id="44665"/>
        <w:bookmarkEnd w:id="44666"/>
        <w:bookmarkEnd w:id="44667"/>
        <w:bookmarkEnd w:id="44668"/>
      </w:del>
    </w:p>
    <w:p w14:paraId="60123D0F" w14:textId="40D6DDE8" w:rsidR="005F4718" w:rsidDel="00C66FC3" w:rsidRDefault="005F4718" w:rsidP="00247D75">
      <w:pPr>
        <w:pStyle w:val="ListParagraph"/>
        <w:numPr>
          <w:ilvl w:val="2"/>
          <w:numId w:val="23"/>
        </w:numPr>
        <w:overflowPunct w:val="0"/>
        <w:autoSpaceDE w:val="0"/>
        <w:autoSpaceDN w:val="0"/>
        <w:spacing w:after="60"/>
        <w:ind w:firstLine="0"/>
        <w:textAlignment w:val="baseline"/>
        <w:rPr>
          <w:del w:id="44669" w:author="Ramasubramani, Hariharan" w:date="2015-07-20T17:26:00Z"/>
          <w:rFonts w:cstheme="minorHAnsi"/>
          <w:color w:val="000000" w:themeColor="text1"/>
        </w:rPr>
      </w:pPr>
      <w:del w:id="44670" w:author="Ramasubramani, Hariharan" w:date="2015-07-20T17:26:00Z">
        <w:r w:rsidDel="00C66FC3">
          <w:rPr>
            <w:rFonts w:cstheme="minorHAnsi"/>
            <w:color w:val="000000" w:themeColor="text1"/>
          </w:rPr>
          <w:delText xml:space="preserve">Forms Module num_reqre_full shall be required if the  Form Type is </w:delText>
        </w:r>
        <w:r w:rsidRPr="00C106B9" w:rsidDel="00C66FC3">
          <w:rPr>
            <w:rFonts w:cstheme="minorHAnsi"/>
            <w:color w:val="000000" w:themeColor="text1"/>
          </w:rPr>
          <w:delText>Filed</w:delText>
        </w:r>
        <w:r w:rsidDel="00C66FC3">
          <w:rPr>
            <w:rFonts w:cstheme="minorHAnsi"/>
            <w:color w:val="000000" w:themeColor="text1"/>
          </w:rPr>
          <w:delText>,</w:delText>
        </w:r>
        <w:r w:rsidRPr="00C106B9" w:rsidDel="00C66FC3">
          <w:rPr>
            <w:rFonts w:cstheme="minorHAnsi"/>
            <w:color w:val="000000" w:themeColor="text1"/>
          </w:rPr>
          <w:delText xml:space="preserve"> Non-Filed</w:delText>
        </w:r>
        <w:r w:rsidDel="00C66FC3">
          <w:rPr>
            <w:rFonts w:cstheme="minorHAnsi"/>
            <w:color w:val="000000" w:themeColor="text1"/>
          </w:rPr>
          <w:delText>,  Admin, or Correspondence.</w:delText>
        </w:r>
        <w:bookmarkStart w:id="44671" w:name="_Toc425238700"/>
        <w:bookmarkStart w:id="44672" w:name="_Toc425239946"/>
        <w:bookmarkStart w:id="44673" w:name="_Toc425241193"/>
        <w:bookmarkStart w:id="44674" w:name="_Toc425242439"/>
        <w:bookmarkStart w:id="44675" w:name="_Toc425243685"/>
        <w:bookmarkStart w:id="44676" w:name="_Toc425244932"/>
        <w:bookmarkStart w:id="44677" w:name="_Toc425246179"/>
        <w:bookmarkStart w:id="44678" w:name="_Toc425247426"/>
        <w:bookmarkStart w:id="44679" w:name="_Toc425248672"/>
        <w:bookmarkStart w:id="44680" w:name="_Toc425249919"/>
        <w:bookmarkStart w:id="44681" w:name="_Toc425251166"/>
        <w:bookmarkEnd w:id="44671"/>
        <w:bookmarkEnd w:id="44672"/>
        <w:bookmarkEnd w:id="44673"/>
        <w:bookmarkEnd w:id="44674"/>
        <w:bookmarkEnd w:id="44675"/>
        <w:bookmarkEnd w:id="44676"/>
        <w:bookmarkEnd w:id="44677"/>
        <w:bookmarkEnd w:id="44678"/>
        <w:bookmarkEnd w:id="44679"/>
        <w:bookmarkEnd w:id="44680"/>
        <w:bookmarkEnd w:id="44681"/>
      </w:del>
    </w:p>
    <w:p w14:paraId="36BD44FD" w14:textId="6CDB02FF" w:rsidR="005F4718" w:rsidRPr="00FF6A8C" w:rsidDel="00C66FC3" w:rsidRDefault="005F4718" w:rsidP="00247D75">
      <w:pPr>
        <w:pStyle w:val="ListParagraph"/>
        <w:numPr>
          <w:ilvl w:val="1"/>
          <w:numId w:val="23"/>
        </w:numPr>
        <w:overflowPunct w:val="0"/>
        <w:autoSpaceDE w:val="0"/>
        <w:autoSpaceDN w:val="0"/>
        <w:spacing w:after="60"/>
        <w:ind w:firstLine="0"/>
        <w:textAlignment w:val="baseline"/>
        <w:rPr>
          <w:del w:id="44682" w:author="Ramasubramani, Hariharan" w:date="2015-07-20T17:26:00Z"/>
          <w:rFonts w:cstheme="minorHAnsi"/>
          <w:color w:val="000000" w:themeColor="text1"/>
        </w:rPr>
      </w:pPr>
      <w:del w:id="44683" w:author="Ramasubramani, Hariharan" w:date="2015-07-20T17:26:00Z">
        <w:r w:rsidRPr="00FF6A8C" w:rsidDel="00C66FC3">
          <w:rPr>
            <w:rFonts w:cstheme="minorHAnsi"/>
            <w:color w:val="000000" w:themeColor="text1"/>
          </w:rPr>
          <w:delText xml:space="preserve"> Selecting a value for a product field shall filter the values for the remaining product fields.  Changing any of the product fields should reset the filters.</w:delText>
        </w:r>
        <w:bookmarkStart w:id="44684" w:name="_Toc425238701"/>
        <w:bookmarkStart w:id="44685" w:name="_Toc425239947"/>
        <w:bookmarkStart w:id="44686" w:name="_Toc425241194"/>
        <w:bookmarkStart w:id="44687" w:name="_Toc425242440"/>
        <w:bookmarkStart w:id="44688" w:name="_Toc425243686"/>
        <w:bookmarkStart w:id="44689" w:name="_Toc425244933"/>
        <w:bookmarkStart w:id="44690" w:name="_Toc425246180"/>
        <w:bookmarkStart w:id="44691" w:name="_Toc425247427"/>
        <w:bookmarkStart w:id="44692" w:name="_Toc425248673"/>
        <w:bookmarkStart w:id="44693" w:name="_Toc425249920"/>
        <w:bookmarkStart w:id="44694" w:name="_Toc425251167"/>
        <w:bookmarkEnd w:id="44684"/>
        <w:bookmarkEnd w:id="44685"/>
        <w:bookmarkEnd w:id="44686"/>
        <w:bookmarkEnd w:id="44687"/>
        <w:bookmarkEnd w:id="44688"/>
        <w:bookmarkEnd w:id="44689"/>
        <w:bookmarkEnd w:id="44690"/>
        <w:bookmarkEnd w:id="44691"/>
        <w:bookmarkEnd w:id="44692"/>
        <w:bookmarkEnd w:id="44693"/>
        <w:bookmarkEnd w:id="44694"/>
      </w:del>
    </w:p>
    <w:p w14:paraId="160C5DE7" w14:textId="3A8E18A2" w:rsidR="005F4718" w:rsidDel="00C66FC3" w:rsidRDefault="005F4718" w:rsidP="00247D75">
      <w:pPr>
        <w:pStyle w:val="ListParagraph"/>
        <w:numPr>
          <w:ilvl w:val="1"/>
          <w:numId w:val="23"/>
        </w:numPr>
        <w:overflowPunct w:val="0"/>
        <w:autoSpaceDE w:val="0"/>
        <w:autoSpaceDN w:val="0"/>
        <w:spacing w:after="60"/>
        <w:ind w:firstLine="0"/>
        <w:textAlignment w:val="baseline"/>
        <w:rPr>
          <w:del w:id="44695" w:author="Ramasubramani, Hariharan" w:date="2015-07-20T17:26:00Z"/>
          <w:rFonts w:cstheme="minorHAnsi"/>
          <w:color w:val="000000" w:themeColor="text1"/>
        </w:rPr>
      </w:pPr>
      <w:del w:id="44696" w:author="Ramasubramani, Hariharan" w:date="2015-07-20T17:26:00Z">
        <w:r w:rsidDel="00C66FC3">
          <w:rPr>
            <w:rFonts w:cstheme="minorHAnsi"/>
            <w:color w:val="000000" w:themeColor="text1"/>
          </w:rPr>
          <w:delText>The following data from FRMS shall map to the corresponding Forms Module data when the Form Type is Filed, Non-Filed, Admin during the promotion process;</w:delText>
        </w:r>
        <w:bookmarkStart w:id="44697" w:name="_Toc425238702"/>
        <w:bookmarkStart w:id="44698" w:name="_Toc425239948"/>
        <w:bookmarkStart w:id="44699" w:name="_Toc425241195"/>
        <w:bookmarkStart w:id="44700" w:name="_Toc425242441"/>
        <w:bookmarkStart w:id="44701" w:name="_Toc425243687"/>
        <w:bookmarkStart w:id="44702" w:name="_Toc425244934"/>
        <w:bookmarkStart w:id="44703" w:name="_Toc425246181"/>
        <w:bookmarkStart w:id="44704" w:name="_Toc425247428"/>
        <w:bookmarkStart w:id="44705" w:name="_Toc425248674"/>
        <w:bookmarkStart w:id="44706" w:name="_Toc425249921"/>
        <w:bookmarkStart w:id="44707" w:name="_Toc425251168"/>
        <w:bookmarkEnd w:id="44697"/>
        <w:bookmarkEnd w:id="44698"/>
        <w:bookmarkEnd w:id="44699"/>
        <w:bookmarkEnd w:id="44700"/>
        <w:bookmarkEnd w:id="44701"/>
        <w:bookmarkEnd w:id="44702"/>
        <w:bookmarkEnd w:id="44703"/>
        <w:bookmarkEnd w:id="44704"/>
        <w:bookmarkEnd w:id="44705"/>
        <w:bookmarkEnd w:id="44706"/>
        <w:bookmarkEnd w:id="44707"/>
      </w:del>
    </w:p>
    <w:p w14:paraId="737B1F09" w14:textId="7853CE92" w:rsidR="005F4718" w:rsidDel="00C66FC3" w:rsidRDefault="005F4718" w:rsidP="00247D75">
      <w:pPr>
        <w:pStyle w:val="ListParagraph"/>
        <w:numPr>
          <w:ilvl w:val="2"/>
          <w:numId w:val="23"/>
        </w:numPr>
        <w:overflowPunct w:val="0"/>
        <w:autoSpaceDE w:val="0"/>
        <w:autoSpaceDN w:val="0"/>
        <w:spacing w:after="60"/>
        <w:ind w:firstLine="0"/>
        <w:textAlignment w:val="baseline"/>
        <w:rPr>
          <w:del w:id="44708" w:author="Ramasubramani, Hariharan" w:date="2015-07-20T17:26:00Z"/>
          <w:rFonts w:cstheme="minorHAnsi"/>
          <w:color w:val="000000" w:themeColor="text1"/>
        </w:rPr>
      </w:pPr>
      <w:del w:id="44709" w:author="Ramasubramani, Hariharan" w:date="2015-07-20T17:26:00Z">
        <w:r w:rsidDel="00C66FC3">
          <w:rPr>
            <w:rFonts w:cstheme="minorHAnsi"/>
            <w:color w:val="000000" w:themeColor="text1"/>
          </w:rPr>
          <w:delText>Life Effective date will map to date_eff_prod</w:delText>
        </w:r>
        <w:bookmarkStart w:id="44710" w:name="_Toc425238703"/>
        <w:bookmarkStart w:id="44711" w:name="_Toc425239949"/>
        <w:bookmarkStart w:id="44712" w:name="_Toc425241196"/>
        <w:bookmarkStart w:id="44713" w:name="_Toc425242442"/>
        <w:bookmarkStart w:id="44714" w:name="_Toc425243688"/>
        <w:bookmarkStart w:id="44715" w:name="_Toc425244935"/>
        <w:bookmarkStart w:id="44716" w:name="_Toc425246182"/>
        <w:bookmarkStart w:id="44717" w:name="_Toc425247429"/>
        <w:bookmarkStart w:id="44718" w:name="_Toc425248675"/>
        <w:bookmarkStart w:id="44719" w:name="_Toc425249922"/>
        <w:bookmarkStart w:id="44720" w:name="_Toc425251169"/>
        <w:bookmarkEnd w:id="44710"/>
        <w:bookmarkEnd w:id="44711"/>
        <w:bookmarkEnd w:id="44712"/>
        <w:bookmarkEnd w:id="44713"/>
        <w:bookmarkEnd w:id="44714"/>
        <w:bookmarkEnd w:id="44715"/>
        <w:bookmarkEnd w:id="44716"/>
        <w:bookmarkEnd w:id="44717"/>
        <w:bookmarkEnd w:id="44718"/>
        <w:bookmarkEnd w:id="44719"/>
        <w:bookmarkEnd w:id="44720"/>
      </w:del>
    </w:p>
    <w:p w14:paraId="55629E58" w14:textId="4228C16F" w:rsidR="005F4718" w:rsidDel="00C66FC3" w:rsidRDefault="005F4718" w:rsidP="00247D75">
      <w:pPr>
        <w:pStyle w:val="ListParagraph"/>
        <w:numPr>
          <w:ilvl w:val="2"/>
          <w:numId w:val="23"/>
        </w:numPr>
        <w:overflowPunct w:val="0"/>
        <w:autoSpaceDE w:val="0"/>
        <w:autoSpaceDN w:val="0"/>
        <w:spacing w:after="60"/>
        <w:ind w:firstLine="0"/>
        <w:textAlignment w:val="baseline"/>
        <w:rPr>
          <w:del w:id="44721" w:author="Ramasubramani, Hariharan" w:date="2015-07-20T17:26:00Z"/>
          <w:rFonts w:cstheme="minorHAnsi"/>
          <w:color w:val="000000" w:themeColor="text1"/>
        </w:rPr>
      </w:pPr>
      <w:del w:id="44722" w:author="Ramasubramani, Hariharan" w:date="2015-07-20T17:26:00Z">
        <w:r w:rsidDel="00C66FC3">
          <w:rPr>
            <w:rFonts w:cstheme="minorHAnsi"/>
            <w:color w:val="000000" w:themeColor="text1"/>
          </w:rPr>
          <w:delText>Life Expiration Date will map to date_termn_prod</w:delText>
        </w:r>
        <w:bookmarkStart w:id="44723" w:name="_Toc425238704"/>
        <w:bookmarkStart w:id="44724" w:name="_Toc425239950"/>
        <w:bookmarkStart w:id="44725" w:name="_Toc425241197"/>
        <w:bookmarkStart w:id="44726" w:name="_Toc425242443"/>
        <w:bookmarkStart w:id="44727" w:name="_Toc425243689"/>
        <w:bookmarkStart w:id="44728" w:name="_Toc425244936"/>
        <w:bookmarkStart w:id="44729" w:name="_Toc425246183"/>
        <w:bookmarkStart w:id="44730" w:name="_Toc425247430"/>
        <w:bookmarkStart w:id="44731" w:name="_Toc425248676"/>
        <w:bookmarkStart w:id="44732" w:name="_Toc425249923"/>
        <w:bookmarkStart w:id="44733" w:name="_Toc425251170"/>
        <w:bookmarkEnd w:id="44723"/>
        <w:bookmarkEnd w:id="44724"/>
        <w:bookmarkEnd w:id="44725"/>
        <w:bookmarkEnd w:id="44726"/>
        <w:bookmarkEnd w:id="44727"/>
        <w:bookmarkEnd w:id="44728"/>
        <w:bookmarkEnd w:id="44729"/>
        <w:bookmarkEnd w:id="44730"/>
        <w:bookmarkEnd w:id="44731"/>
        <w:bookmarkEnd w:id="44732"/>
        <w:bookmarkEnd w:id="44733"/>
      </w:del>
    </w:p>
    <w:p w14:paraId="43617C65" w14:textId="59C2538E" w:rsidR="005F4718" w:rsidDel="00C66FC3" w:rsidRDefault="005F4718" w:rsidP="00247D75">
      <w:pPr>
        <w:pStyle w:val="ListParagraph"/>
        <w:numPr>
          <w:ilvl w:val="2"/>
          <w:numId w:val="23"/>
        </w:numPr>
        <w:overflowPunct w:val="0"/>
        <w:autoSpaceDE w:val="0"/>
        <w:autoSpaceDN w:val="0"/>
        <w:spacing w:after="60"/>
        <w:ind w:firstLine="0"/>
        <w:textAlignment w:val="baseline"/>
        <w:rPr>
          <w:del w:id="44734" w:author="Ramasubramani, Hariharan" w:date="2015-07-20T17:26:00Z"/>
          <w:rFonts w:cstheme="minorHAnsi"/>
          <w:color w:val="000000" w:themeColor="text1"/>
        </w:rPr>
      </w:pPr>
      <w:del w:id="44735" w:author="Ramasubramani, Hariharan" w:date="2015-07-20T17:26:00Z">
        <w:r w:rsidDel="00C66FC3">
          <w:rPr>
            <w:rFonts w:cstheme="minorHAnsi"/>
            <w:color w:val="000000" w:themeColor="text1"/>
          </w:rPr>
          <w:delText>State will map to code_abbrv_state</w:delText>
        </w:r>
        <w:bookmarkStart w:id="44736" w:name="_Toc425238705"/>
        <w:bookmarkStart w:id="44737" w:name="_Toc425239951"/>
        <w:bookmarkStart w:id="44738" w:name="_Toc425241198"/>
        <w:bookmarkStart w:id="44739" w:name="_Toc425242444"/>
        <w:bookmarkStart w:id="44740" w:name="_Toc425243690"/>
        <w:bookmarkStart w:id="44741" w:name="_Toc425244937"/>
        <w:bookmarkStart w:id="44742" w:name="_Toc425246184"/>
        <w:bookmarkStart w:id="44743" w:name="_Toc425247431"/>
        <w:bookmarkStart w:id="44744" w:name="_Toc425248677"/>
        <w:bookmarkStart w:id="44745" w:name="_Toc425249924"/>
        <w:bookmarkStart w:id="44746" w:name="_Toc425251171"/>
        <w:bookmarkEnd w:id="44736"/>
        <w:bookmarkEnd w:id="44737"/>
        <w:bookmarkEnd w:id="44738"/>
        <w:bookmarkEnd w:id="44739"/>
        <w:bookmarkEnd w:id="44740"/>
        <w:bookmarkEnd w:id="44741"/>
        <w:bookmarkEnd w:id="44742"/>
        <w:bookmarkEnd w:id="44743"/>
        <w:bookmarkEnd w:id="44744"/>
        <w:bookmarkEnd w:id="44745"/>
        <w:bookmarkEnd w:id="44746"/>
      </w:del>
    </w:p>
    <w:p w14:paraId="0DEE1426" w14:textId="0F0C4548" w:rsidR="005F4718" w:rsidDel="00C66FC3" w:rsidRDefault="005F4718" w:rsidP="00247D75">
      <w:pPr>
        <w:pStyle w:val="ListParagraph"/>
        <w:numPr>
          <w:ilvl w:val="2"/>
          <w:numId w:val="23"/>
        </w:numPr>
        <w:overflowPunct w:val="0"/>
        <w:autoSpaceDE w:val="0"/>
        <w:autoSpaceDN w:val="0"/>
        <w:spacing w:after="60"/>
        <w:ind w:firstLine="0"/>
        <w:textAlignment w:val="baseline"/>
        <w:rPr>
          <w:del w:id="44747" w:author="Ramasubramani, Hariharan" w:date="2015-07-20T17:26:00Z"/>
          <w:rFonts w:cstheme="minorHAnsi"/>
          <w:color w:val="000000" w:themeColor="text1"/>
        </w:rPr>
      </w:pPr>
      <w:del w:id="44748" w:author="Ramasubramani, Hariharan" w:date="2015-07-20T17:26:00Z">
        <w:r w:rsidDel="00C66FC3">
          <w:rPr>
            <w:rFonts w:cstheme="minorHAnsi"/>
            <w:color w:val="000000" w:themeColor="text1"/>
          </w:rPr>
          <w:delText>State Type will map to the code_type_state</w:delText>
        </w:r>
        <w:bookmarkStart w:id="44749" w:name="_Toc425238706"/>
        <w:bookmarkStart w:id="44750" w:name="_Toc425239952"/>
        <w:bookmarkStart w:id="44751" w:name="_Toc425241199"/>
        <w:bookmarkStart w:id="44752" w:name="_Toc425242445"/>
        <w:bookmarkStart w:id="44753" w:name="_Toc425243691"/>
        <w:bookmarkStart w:id="44754" w:name="_Toc425244938"/>
        <w:bookmarkStart w:id="44755" w:name="_Toc425246185"/>
        <w:bookmarkStart w:id="44756" w:name="_Toc425247432"/>
        <w:bookmarkStart w:id="44757" w:name="_Toc425248678"/>
        <w:bookmarkStart w:id="44758" w:name="_Toc425249925"/>
        <w:bookmarkStart w:id="44759" w:name="_Toc425251172"/>
        <w:bookmarkEnd w:id="44749"/>
        <w:bookmarkEnd w:id="44750"/>
        <w:bookmarkEnd w:id="44751"/>
        <w:bookmarkEnd w:id="44752"/>
        <w:bookmarkEnd w:id="44753"/>
        <w:bookmarkEnd w:id="44754"/>
        <w:bookmarkEnd w:id="44755"/>
        <w:bookmarkEnd w:id="44756"/>
        <w:bookmarkEnd w:id="44757"/>
        <w:bookmarkEnd w:id="44758"/>
        <w:bookmarkEnd w:id="44759"/>
      </w:del>
    </w:p>
    <w:p w14:paraId="0187A709" w14:textId="64CA94B3" w:rsidR="005F4718" w:rsidDel="00C66FC3" w:rsidRDefault="005F4718" w:rsidP="00247D75">
      <w:pPr>
        <w:pStyle w:val="ListParagraph"/>
        <w:numPr>
          <w:ilvl w:val="3"/>
          <w:numId w:val="23"/>
        </w:numPr>
        <w:overflowPunct w:val="0"/>
        <w:autoSpaceDE w:val="0"/>
        <w:autoSpaceDN w:val="0"/>
        <w:spacing w:after="60"/>
        <w:ind w:firstLine="0"/>
        <w:textAlignment w:val="baseline"/>
        <w:rPr>
          <w:del w:id="44760" w:author="Ramasubramani, Hariharan" w:date="2015-07-20T17:26:00Z"/>
          <w:rFonts w:cstheme="minorHAnsi"/>
          <w:color w:val="000000" w:themeColor="text1"/>
        </w:rPr>
      </w:pPr>
      <w:del w:id="44761" w:author="Ramasubramani, Hariharan" w:date="2015-07-20T17:26:00Z">
        <w:r w:rsidDel="00C66FC3">
          <w:rPr>
            <w:rFonts w:cstheme="minorHAnsi"/>
            <w:color w:val="000000" w:themeColor="text1"/>
          </w:rPr>
          <w:delText>Issue is equal to I</w:delText>
        </w:r>
        <w:bookmarkStart w:id="44762" w:name="_Toc425238707"/>
        <w:bookmarkStart w:id="44763" w:name="_Toc425239953"/>
        <w:bookmarkStart w:id="44764" w:name="_Toc425241200"/>
        <w:bookmarkStart w:id="44765" w:name="_Toc425242446"/>
        <w:bookmarkStart w:id="44766" w:name="_Toc425243692"/>
        <w:bookmarkStart w:id="44767" w:name="_Toc425244939"/>
        <w:bookmarkStart w:id="44768" w:name="_Toc425246186"/>
        <w:bookmarkStart w:id="44769" w:name="_Toc425247433"/>
        <w:bookmarkStart w:id="44770" w:name="_Toc425248679"/>
        <w:bookmarkStart w:id="44771" w:name="_Toc425249926"/>
        <w:bookmarkStart w:id="44772" w:name="_Toc425251173"/>
        <w:bookmarkEnd w:id="44762"/>
        <w:bookmarkEnd w:id="44763"/>
        <w:bookmarkEnd w:id="44764"/>
        <w:bookmarkEnd w:id="44765"/>
        <w:bookmarkEnd w:id="44766"/>
        <w:bookmarkEnd w:id="44767"/>
        <w:bookmarkEnd w:id="44768"/>
        <w:bookmarkEnd w:id="44769"/>
        <w:bookmarkEnd w:id="44770"/>
        <w:bookmarkEnd w:id="44771"/>
        <w:bookmarkEnd w:id="44772"/>
      </w:del>
    </w:p>
    <w:p w14:paraId="4C1FC4B5" w14:textId="4AB7840C" w:rsidR="005F4718" w:rsidDel="00C66FC3" w:rsidRDefault="005F4718" w:rsidP="00247D75">
      <w:pPr>
        <w:pStyle w:val="ListParagraph"/>
        <w:numPr>
          <w:ilvl w:val="3"/>
          <w:numId w:val="23"/>
        </w:numPr>
        <w:overflowPunct w:val="0"/>
        <w:autoSpaceDE w:val="0"/>
        <w:autoSpaceDN w:val="0"/>
        <w:spacing w:after="60"/>
        <w:ind w:firstLine="0"/>
        <w:textAlignment w:val="baseline"/>
        <w:rPr>
          <w:del w:id="44773" w:author="Ramasubramani, Hariharan" w:date="2015-07-20T17:26:00Z"/>
          <w:rFonts w:cstheme="minorHAnsi"/>
          <w:color w:val="000000" w:themeColor="text1"/>
        </w:rPr>
      </w:pPr>
      <w:del w:id="44774" w:author="Ramasubramani, Hariharan" w:date="2015-07-20T17:26:00Z">
        <w:r w:rsidDel="00C66FC3">
          <w:rPr>
            <w:rFonts w:cstheme="minorHAnsi"/>
            <w:color w:val="000000" w:themeColor="text1"/>
          </w:rPr>
          <w:delText>Residence is equal to R</w:delText>
        </w:r>
        <w:bookmarkStart w:id="44775" w:name="_Toc425238708"/>
        <w:bookmarkStart w:id="44776" w:name="_Toc425239954"/>
        <w:bookmarkStart w:id="44777" w:name="_Toc425241201"/>
        <w:bookmarkStart w:id="44778" w:name="_Toc425242447"/>
        <w:bookmarkStart w:id="44779" w:name="_Toc425243693"/>
        <w:bookmarkStart w:id="44780" w:name="_Toc425244940"/>
        <w:bookmarkStart w:id="44781" w:name="_Toc425246187"/>
        <w:bookmarkStart w:id="44782" w:name="_Toc425247434"/>
        <w:bookmarkStart w:id="44783" w:name="_Toc425248680"/>
        <w:bookmarkStart w:id="44784" w:name="_Toc425249927"/>
        <w:bookmarkStart w:id="44785" w:name="_Toc425251174"/>
        <w:bookmarkEnd w:id="44775"/>
        <w:bookmarkEnd w:id="44776"/>
        <w:bookmarkEnd w:id="44777"/>
        <w:bookmarkEnd w:id="44778"/>
        <w:bookmarkEnd w:id="44779"/>
        <w:bookmarkEnd w:id="44780"/>
        <w:bookmarkEnd w:id="44781"/>
        <w:bookmarkEnd w:id="44782"/>
        <w:bookmarkEnd w:id="44783"/>
        <w:bookmarkEnd w:id="44784"/>
        <w:bookmarkEnd w:id="44785"/>
      </w:del>
    </w:p>
    <w:p w14:paraId="79CA35AF" w14:textId="7D51A536" w:rsidR="005F4718" w:rsidDel="00C66FC3" w:rsidRDefault="005F4718" w:rsidP="00247D75">
      <w:pPr>
        <w:pStyle w:val="ListParagraph"/>
        <w:numPr>
          <w:ilvl w:val="2"/>
          <w:numId w:val="23"/>
        </w:numPr>
        <w:overflowPunct w:val="0"/>
        <w:autoSpaceDE w:val="0"/>
        <w:autoSpaceDN w:val="0"/>
        <w:spacing w:after="60"/>
        <w:ind w:firstLine="0"/>
        <w:textAlignment w:val="baseline"/>
        <w:rPr>
          <w:del w:id="44786" w:author="Ramasubramani, Hariharan" w:date="2015-07-20T17:26:00Z"/>
          <w:rFonts w:cstheme="minorHAnsi"/>
          <w:color w:val="000000" w:themeColor="text1"/>
        </w:rPr>
      </w:pPr>
      <w:del w:id="44787" w:author="Ramasubramani, Hariharan" w:date="2015-07-20T17:26:00Z">
        <w:r w:rsidDel="00C66FC3">
          <w:rPr>
            <w:rFonts w:cstheme="minorHAnsi"/>
            <w:color w:val="000000" w:themeColor="text1"/>
          </w:rPr>
          <w:delText>The remaining fields are using identical names as the forms module and will map accordingly.</w:delText>
        </w:r>
        <w:bookmarkStart w:id="44788" w:name="_Toc425238709"/>
        <w:bookmarkStart w:id="44789" w:name="_Toc425239955"/>
        <w:bookmarkStart w:id="44790" w:name="_Toc425241202"/>
        <w:bookmarkStart w:id="44791" w:name="_Toc425242448"/>
        <w:bookmarkStart w:id="44792" w:name="_Toc425243694"/>
        <w:bookmarkStart w:id="44793" w:name="_Toc425244941"/>
        <w:bookmarkStart w:id="44794" w:name="_Toc425246188"/>
        <w:bookmarkStart w:id="44795" w:name="_Toc425247435"/>
        <w:bookmarkStart w:id="44796" w:name="_Toc425248681"/>
        <w:bookmarkStart w:id="44797" w:name="_Toc425249928"/>
        <w:bookmarkStart w:id="44798" w:name="_Toc425251175"/>
        <w:bookmarkEnd w:id="44788"/>
        <w:bookmarkEnd w:id="44789"/>
        <w:bookmarkEnd w:id="44790"/>
        <w:bookmarkEnd w:id="44791"/>
        <w:bookmarkEnd w:id="44792"/>
        <w:bookmarkEnd w:id="44793"/>
        <w:bookmarkEnd w:id="44794"/>
        <w:bookmarkEnd w:id="44795"/>
        <w:bookmarkEnd w:id="44796"/>
        <w:bookmarkEnd w:id="44797"/>
        <w:bookmarkEnd w:id="44798"/>
      </w:del>
    </w:p>
    <w:p w14:paraId="5D7A6F63" w14:textId="403BF530" w:rsidR="005F4718" w:rsidDel="00C66FC3" w:rsidRDefault="005F4718" w:rsidP="00247D75">
      <w:pPr>
        <w:pStyle w:val="ListParagraph"/>
        <w:numPr>
          <w:ilvl w:val="2"/>
          <w:numId w:val="23"/>
        </w:numPr>
        <w:overflowPunct w:val="0"/>
        <w:autoSpaceDE w:val="0"/>
        <w:autoSpaceDN w:val="0"/>
        <w:spacing w:after="60"/>
        <w:ind w:firstLine="0"/>
        <w:textAlignment w:val="baseline"/>
        <w:rPr>
          <w:del w:id="44799" w:author="Ramasubramani, Hariharan" w:date="2015-07-20T17:26:00Z"/>
          <w:rFonts w:cstheme="minorHAnsi"/>
          <w:color w:val="000000" w:themeColor="text1"/>
        </w:rPr>
      </w:pPr>
      <w:del w:id="44800" w:author="Ramasubramani, Hariharan" w:date="2015-07-20T17:26:00Z">
        <w:r w:rsidDel="00C66FC3">
          <w:rPr>
            <w:rFonts w:cstheme="minorHAnsi"/>
            <w:color w:val="000000" w:themeColor="text1"/>
          </w:rPr>
          <w:delText xml:space="preserve">Channel shall map to num_id_channel (CR 386). </w:delText>
        </w:r>
        <w:bookmarkStart w:id="44801" w:name="_Toc425238710"/>
        <w:bookmarkStart w:id="44802" w:name="_Toc425239956"/>
        <w:bookmarkStart w:id="44803" w:name="_Toc425241203"/>
        <w:bookmarkStart w:id="44804" w:name="_Toc425242449"/>
        <w:bookmarkStart w:id="44805" w:name="_Toc425243695"/>
        <w:bookmarkStart w:id="44806" w:name="_Toc425244942"/>
        <w:bookmarkStart w:id="44807" w:name="_Toc425246189"/>
        <w:bookmarkStart w:id="44808" w:name="_Toc425247436"/>
        <w:bookmarkStart w:id="44809" w:name="_Toc425248682"/>
        <w:bookmarkStart w:id="44810" w:name="_Toc425249929"/>
        <w:bookmarkStart w:id="44811" w:name="_Toc425251176"/>
        <w:bookmarkEnd w:id="44801"/>
        <w:bookmarkEnd w:id="44802"/>
        <w:bookmarkEnd w:id="44803"/>
        <w:bookmarkEnd w:id="44804"/>
        <w:bookmarkEnd w:id="44805"/>
        <w:bookmarkEnd w:id="44806"/>
        <w:bookmarkEnd w:id="44807"/>
        <w:bookmarkEnd w:id="44808"/>
        <w:bookmarkEnd w:id="44809"/>
        <w:bookmarkEnd w:id="44810"/>
        <w:bookmarkEnd w:id="44811"/>
      </w:del>
    </w:p>
    <w:p w14:paraId="3D1009B3" w14:textId="26D3E5AC" w:rsidR="005F4718" w:rsidRPr="00C106B9" w:rsidDel="00C66FC3" w:rsidRDefault="005F4718" w:rsidP="00247D75">
      <w:pPr>
        <w:pStyle w:val="ListParagraph"/>
        <w:numPr>
          <w:ilvl w:val="1"/>
          <w:numId w:val="23"/>
        </w:numPr>
        <w:overflowPunct w:val="0"/>
        <w:autoSpaceDE w:val="0"/>
        <w:autoSpaceDN w:val="0"/>
        <w:spacing w:after="60"/>
        <w:ind w:firstLine="0"/>
        <w:textAlignment w:val="baseline"/>
        <w:rPr>
          <w:del w:id="44812" w:author="Ramasubramani, Hariharan" w:date="2015-07-20T17:26:00Z"/>
          <w:rFonts w:cstheme="minorHAnsi"/>
          <w:color w:val="000000" w:themeColor="text1"/>
        </w:rPr>
      </w:pPr>
      <w:del w:id="44813" w:author="Ramasubramani, Hariharan" w:date="2015-07-20T17:26:00Z">
        <w:r w:rsidRPr="00C106B9" w:rsidDel="00C66FC3">
          <w:rPr>
            <w:rFonts w:cstheme="minorHAnsi"/>
            <w:color w:val="000000" w:themeColor="text1"/>
          </w:rPr>
          <w:delText xml:space="preserve">The system shall require the entry of all data elements identified as Mandatory (M) in order to save a </w:delText>
        </w:r>
        <w:r w:rsidDel="00C66FC3">
          <w:rPr>
            <w:rFonts w:cstheme="minorHAnsi"/>
            <w:color w:val="000000" w:themeColor="text1"/>
          </w:rPr>
          <w:delText>Document Form</w:delText>
        </w:r>
        <w:r w:rsidRPr="00C106B9" w:rsidDel="00C66FC3">
          <w:rPr>
            <w:rFonts w:cstheme="minorHAnsi"/>
            <w:color w:val="000000" w:themeColor="text1"/>
          </w:rPr>
          <w:delText>.</w:delText>
        </w:r>
        <w:bookmarkStart w:id="44814" w:name="_Toc425238711"/>
        <w:bookmarkStart w:id="44815" w:name="_Toc425239957"/>
        <w:bookmarkStart w:id="44816" w:name="_Toc425241204"/>
        <w:bookmarkStart w:id="44817" w:name="_Toc425242450"/>
        <w:bookmarkStart w:id="44818" w:name="_Toc425243696"/>
        <w:bookmarkStart w:id="44819" w:name="_Toc425244943"/>
        <w:bookmarkStart w:id="44820" w:name="_Toc425246190"/>
        <w:bookmarkStart w:id="44821" w:name="_Toc425247437"/>
        <w:bookmarkStart w:id="44822" w:name="_Toc425248683"/>
        <w:bookmarkStart w:id="44823" w:name="_Toc425249930"/>
        <w:bookmarkStart w:id="44824" w:name="_Toc425251177"/>
        <w:bookmarkEnd w:id="44814"/>
        <w:bookmarkEnd w:id="44815"/>
        <w:bookmarkEnd w:id="44816"/>
        <w:bookmarkEnd w:id="44817"/>
        <w:bookmarkEnd w:id="44818"/>
        <w:bookmarkEnd w:id="44819"/>
        <w:bookmarkEnd w:id="44820"/>
        <w:bookmarkEnd w:id="44821"/>
        <w:bookmarkEnd w:id="44822"/>
        <w:bookmarkEnd w:id="44823"/>
        <w:bookmarkEnd w:id="44824"/>
      </w:del>
    </w:p>
    <w:p w14:paraId="2B50DE9D" w14:textId="7FE75DB9" w:rsidR="005F4718" w:rsidRPr="0058364C" w:rsidDel="00C66FC3" w:rsidRDefault="005F4718" w:rsidP="00247D75">
      <w:pPr>
        <w:pStyle w:val="ListParagraph"/>
        <w:numPr>
          <w:ilvl w:val="2"/>
          <w:numId w:val="23"/>
        </w:numPr>
        <w:overflowPunct w:val="0"/>
        <w:autoSpaceDE w:val="0"/>
        <w:autoSpaceDN w:val="0"/>
        <w:spacing w:after="60"/>
        <w:ind w:firstLine="0"/>
        <w:textAlignment w:val="baseline"/>
        <w:rPr>
          <w:del w:id="44825" w:author="Ramasubramani, Hariharan" w:date="2015-07-20T17:26:00Z"/>
          <w:rFonts w:cstheme="minorHAnsi"/>
          <w:color w:val="000000" w:themeColor="text1"/>
        </w:rPr>
      </w:pPr>
      <w:del w:id="44826" w:author="Ramasubramani, Hariharan" w:date="2015-07-20T17:26:00Z">
        <w:r w:rsidRPr="00C106B9" w:rsidDel="00C66FC3">
          <w:rPr>
            <w:rFonts w:cstheme="minorHAnsi"/>
            <w:color w:val="000000" w:themeColor="text1"/>
          </w:rPr>
          <w:delText xml:space="preserve">If Mandatory (M) fields have not been entered and a Save is attempted, the system shall display the following warning: </w:delText>
        </w:r>
        <w:r w:rsidRPr="00C106B9" w:rsidDel="00C66FC3">
          <w:rPr>
            <w:rFonts w:cstheme="minorHAnsi"/>
            <w:i/>
            <w:color w:val="000000" w:themeColor="text1"/>
          </w:rPr>
          <w:delText xml:space="preserve">“The minimum data required to save this </w:delText>
        </w:r>
        <w:r w:rsidDel="00C66FC3">
          <w:rPr>
            <w:rFonts w:cstheme="minorHAnsi"/>
            <w:i/>
            <w:color w:val="000000" w:themeColor="text1"/>
          </w:rPr>
          <w:delText xml:space="preserve"> Form</w:delText>
        </w:r>
        <w:r w:rsidRPr="00C106B9" w:rsidDel="00C66FC3">
          <w:rPr>
            <w:rFonts w:cstheme="minorHAnsi"/>
            <w:i/>
            <w:color w:val="000000" w:themeColor="text1"/>
          </w:rPr>
          <w:delText xml:space="preserve"> has not been entered.”</w:delText>
        </w:r>
        <w:bookmarkStart w:id="44827" w:name="_Toc425238712"/>
        <w:bookmarkStart w:id="44828" w:name="_Toc425239958"/>
        <w:bookmarkStart w:id="44829" w:name="_Toc425241205"/>
        <w:bookmarkStart w:id="44830" w:name="_Toc425242451"/>
        <w:bookmarkStart w:id="44831" w:name="_Toc425243697"/>
        <w:bookmarkStart w:id="44832" w:name="_Toc425244944"/>
        <w:bookmarkStart w:id="44833" w:name="_Toc425246191"/>
        <w:bookmarkStart w:id="44834" w:name="_Toc425247438"/>
        <w:bookmarkStart w:id="44835" w:name="_Toc425248684"/>
        <w:bookmarkStart w:id="44836" w:name="_Toc425249931"/>
        <w:bookmarkStart w:id="44837" w:name="_Toc425251178"/>
        <w:bookmarkEnd w:id="44827"/>
        <w:bookmarkEnd w:id="44828"/>
        <w:bookmarkEnd w:id="44829"/>
        <w:bookmarkEnd w:id="44830"/>
        <w:bookmarkEnd w:id="44831"/>
        <w:bookmarkEnd w:id="44832"/>
        <w:bookmarkEnd w:id="44833"/>
        <w:bookmarkEnd w:id="44834"/>
        <w:bookmarkEnd w:id="44835"/>
        <w:bookmarkEnd w:id="44836"/>
        <w:bookmarkEnd w:id="44837"/>
      </w:del>
    </w:p>
    <w:p w14:paraId="5689E6CC" w14:textId="6A037FC9" w:rsidR="0058364C" w:rsidRPr="0058364C" w:rsidDel="00C66FC3" w:rsidRDefault="0058364C" w:rsidP="0058364C">
      <w:pPr>
        <w:overflowPunct w:val="0"/>
        <w:autoSpaceDE w:val="0"/>
        <w:autoSpaceDN w:val="0"/>
        <w:spacing w:after="60"/>
        <w:textAlignment w:val="baseline"/>
        <w:rPr>
          <w:del w:id="44838" w:author="Ramasubramani, Hariharan" w:date="2015-07-20T17:26:00Z"/>
          <w:rFonts w:cstheme="minorHAnsi"/>
          <w:color w:val="000000" w:themeColor="text1"/>
        </w:rPr>
      </w:pPr>
      <w:bookmarkStart w:id="44839" w:name="_Toc425238713"/>
      <w:bookmarkStart w:id="44840" w:name="_Toc425239959"/>
      <w:bookmarkStart w:id="44841" w:name="_Toc425241206"/>
      <w:bookmarkStart w:id="44842" w:name="_Toc425242452"/>
      <w:bookmarkStart w:id="44843" w:name="_Toc425243698"/>
      <w:bookmarkStart w:id="44844" w:name="_Toc425244945"/>
      <w:bookmarkStart w:id="44845" w:name="_Toc425246192"/>
      <w:bookmarkStart w:id="44846" w:name="_Toc425247439"/>
      <w:bookmarkStart w:id="44847" w:name="_Toc425248685"/>
      <w:bookmarkStart w:id="44848" w:name="_Toc425249932"/>
      <w:bookmarkStart w:id="44849" w:name="_Toc425251179"/>
      <w:bookmarkEnd w:id="44839"/>
      <w:bookmarkEnd w:id="44840"/>
      <w:bookmarkEnd w:id="44841"/>
      <w:bookmarkEnd w:id="44842"/>
      <w:bookmarkEnd w:id="44843"/>
      <w:bookmarkEnd w:id="44844"/>
      <w:bookmarkEnd w:id="44845"/>
      <w:bookmarkEnd w:id="44846"/>
      <w:bookmarkEnd w:id="44847"/>
      <w:bookmarkEnd w:id="44848"/>
      <w:bookmarkEnd w:id="44849"/>
    </w:p>
    <w:p w14:paraId="2A52B2E7" w14:textId="234A2C58" w:rsidR="00B962BD" w:rsidDel="00C66FC3" w:rsidRDefault="00B962BD" w:rsidP="00B962BD">
      <w:pPr>
        <w:overflowPunct w:val="0"/>
        <w:autoSpaceDE w:val="0"/>
        <w:autoSpaceDN w:val="0"/>
        <w:spacing w:after="60"/>
        <w:ind w:left="2160" w:hanging="720"/>
        <w:textAlignment w:val="baseline"/>
        <w:rPr>
          <w:ins w:id="44850" w:author="Liberty Mutual" w:date="2015-04-28T15:23:00Z"/>
          <w:del w:id="44851" w:author="Ramasubramani, Hariharan" w:date="2015-07-20T17:26:00Z"/>
          <w:rFonts w:cstheme="minorHAnsi"/>
          <w:color w:val="000000" w:themeColor="text1"/>
        </w:rPr>
      </w:pPr>
      <w:bookmarkStart w:id="44852" w:name="_Toc425238714"/>
      <w:bookmarkStart w:id="44853" w:name="_Toc425239960"/>
      <w:bookmarkStart w:id="44854" w:name="_Toc425241207"/>
      <w:bookmarkStart w:id="44855" w:name="_Toc425242453"/>
      <w:bookmarkStart w:id="44856" w:name="_Toc425243699"/>
      <w:bookmarkStart w:id="44857" w:name="_Toc425244946"/>
      <w:bookmarkStart w:id="44858" w:name="_Toc425246193"/>
      <w:bookmarkStart w:id="44859" w:name="_Toc425247440"/>
      <w:bookmarkStart w:id="44860" w:name="_Toc425248686"/>
      <w:bookmarkStart w:id="44861" w:name="_Toc425249933"/>
      <w:bookmarkStart w:id="44862" w:name="_Toc425251180"/>
      <w:bookmarkEnd w:id="44852"/>
      <w:bookmarkEnd w:id="44853"/>
      <w:bookmarkEnd w:id="44854"/>
      <w:bookmarkEnd w:id="44855"/>
      <w:bookmarkEnd w:id="44856"/>
      <w:bookmarkEnd w:id="44857"/>
      <w:bookmarkEnd w:id="44858"/>
      <w:bookmarkEnd w:id="44859"/>
      <w:bookmarkEnd w:id="44860"/>
      <w:bookmarkEnd w:id="44861"/>
      <w:bookmarkEnd w:id="44862"/>
    </w:p>
    <w:p w14:paraId="1BBD946C" w14:textId="6F93FC24" w:rsidR="00B962BD" w:rsidDel="00C66FC3" w:rsidRDefault="00B962BD" w:rsidP="0058364C">
      <w:pPr>
        <w:overflowPunct w:val="0"/>
        <w:autoSpaceDE w:val="0"/>
        <w:autoSpaceDN w:val="0"/>
        <w:spacing w:after="60"/>
        <w:ind w:left="2160" w:firstLine="720"/>
        <w:textAlignment w:val="baseline"/>
        <w:rPr>
          <w:ins w:id="44863" w:author="Liberty Mutual" w:date="2015-04-29T10:17:00Z"/>
          <w:del w:id="44864" w:author="Ramasubramani, Hariharan" w:date="2015-07-20T17:26:00Z"/>
          <w:rFonts w:cstheme="minorHAnsi"/>
          <w:color w:val="000000" w:themeColor="text1"/>
        </w:rPr>
      </w:pPr>
      <w:bookmarkStart w:id="44865" w:name="_Toc425238715"/>
      <w:bookmarkStart w:id="44866" w:name="_Toc425239961"/>
      <w:bookmarkStart w:id="44867" w:name="_Toc425241208"/>
      <w:bookmarkStart w:id="44868" w:name="_Toc425242454"/>
      <w:bookmarkStart w:id="44869" w:name="_Toc425243700"/>
      <w:bookmarkStart w:id="44870" w:name="_Toc425244947"/>
      <w:bookmarkStart w:id="44871" w:name="_Toc425246194"/>
      <w:bookmarkStart w:id="44872" w:name="_Toc425247441"/>
      <w:bookmarkStart w:id="44873" w:name="_Toc425248687"/>
      <w:bookmarkStart w:id="44874" w:name="_Toc425249934"/>
      <w:bookmarkStart w:id="44875" w:name="_Toc425251181"/>
      <w:bookmarkEnd w:id="44865"/>
      <w:bookmarkEnd w:id="44866"/>
      <w:bookmarkEnd w:id="44867"/>
      <w:bookmarkEnd w:id="44868"/>
      <w:bookmarkEnd w:id="44869"/>
      <w:bookmarkEnd w:id="44870"/>
      <w:bookmarkEnd w:id="44871"/>
      <w:bookmarkEnd w:id="44872"/>
      <w:bookmarkEnd w:id="44873"/>
      <w:bookmarkEnd w:id="44874"/>
      <w:bookmarkEnd w:id="44875"/>
    </w:p>
    <w:p w14:paraId="491D5C60" w14:textId="4C91580B" w:rsidR="00C23BE0" w:rsidDel="00C66FC3" w:rsidRDefault="00C23BE0" w:rsidP="002E77EB">
      <w:pPr>
        <w:overflowPunct w:val="0"/>
        <w:autoSpaceDE w:val="0"/>
        <w:autoSpaceDN w:val="0"/>
        <w:spacing w:after="60"/>
        <w:ind w:left="720" w:firstLine="0"/>
        <w:textAlignment w:val="baseline"/>
        <w:rPr>
          <w:ins w:id="44876" w:author="Liberty Mutual" w:date="2015-04-28T15:23:00Z"/>
          <w:del w:id="44877" w:author="Ramasubramani, Hariharan" w:date="2015-07-20T17:26:00Z"/>
          <w:rFonts w:cstheme="minorHAnsi"/>
          <w:color w:val="000000" w:themeColor="text1"/>
        </w:rPr>
      </w:pPr>
      <w:ins w:id="44878" w:author="Liberty Mutual" w:date="2015-04-29T10:18:00Z">
        <w:del w:id="44879" w:author="Ramasubramani, Hariharan" w:date="2015-07-20T17:26:00Z">
          <w:r w:rsidDel="00C66FC3">
            <w:rPr>
              <w:rFonts w:cstheme="minorHAnsi"/>
              <w:noProof/>
              <w:color w:val="000000" w:themeColor="text1"/>
            </w:rPr>
            <w:drawing>
              <wp:inline distT="0" distB="0" distL="0" distR="0" wp14:anchorId="1C1B2AE0" wp14:editId="1FFB0157">
                <wp:extent cx="5923721" cy="2798859"/>
                <wp:effectExtent l="0" t="0" r="1270" b="190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25302" cy="2799606"/>
                        </a:xfrm>
                        <a:prstGeom prst="rect">
                          <a:avLst/>
                        </a:prstGeom>
                        <a:noFill/>
                        <a:ln>
                          <a:noFill/>
                        </a:ln>
                      </pic:spPr>
                    </pic:pic>
                  </a:graphicData>
                </a:graphic>
              </wp:inline>
            </w:drawing>
          </w:r>
        </w:del>
      </w:ins>
      <w:bookmarkStart w:id="44880" w:name="_Toc425238716"/>
      <w:bookmarkStart w:id="44881" w:name="_Toc425239962"/>
      <w:bookmarkStart w:id="44882" w:name="_Toc425241209"/>
      <w:bookmarkStart w:id="44883" w:name="_Toc425242455"/>
      <w:bookmarkStart w:id="44884" w:name="_Toc425243701"/>
      <w:bookmarkStart w:id="44885" w:name="_Toc425244948"/>
      <w:bookmarkStart w:id="44886" w:name="_Toc425246195"/>
      <w:bookmarkStart w:id="44887" w:name="_Toc425247442"/>
      <w:bookmarkStart w:id="44888" w:name="_Toc425248688"/>
      <w:bookmarkStart w:id="44889" w:name="_Toc425249935"/>
      <w:bookmarkStart w:id="44890" w:name="_Toc425251182"/>
      <w:bookmarkEnd w:id="44880"/>
      <w:bookmarkEnd w:id="44881"/>
      <w:bookmarkEnd w:id="44882"/>
      <w:bookmarkEnd w:id="44883"/>
      <w:bookmarkEnd w:id="44884"/>
      <w:bookmarkEnd w:id="44885"/>
      <w:bookmarkEnd w:id="44886"/>
      <w:bookmarkEnd w:id="44887"/>
      <w:bookmarkEnd w:id="44888"/>
      <w:bookmarkEnd w:id="44889"/>
      <w:bookmarkEnd w:id="44890"/>
    </w:p>
    <w:p w14:paraId="72880549" w14:textId="7EEB8DB6" w:rsidR="0058364C" w:rsidDel="00C66FC3" w:rsidRDefault="0058364C" w:rsidP="00B962BD">
      <w:pPr>
        <w:overflowPunct w:val="0"/>
        <w:autoSpaceDE w:val="0"/>
        <w:autoSpaceDN w:val="0"/>
        <w:spacing w:after="60"/>
        <w:ind w:left="2160" w:hanging="630"/>
        <w:textAlignment w:val="baseline"/>
        <w:rPr>
          <w:del w:id="44891" w:author="Ramasubramani, Hariharan" w:date="2015-07-20T17:26:00Z"/>
          <w:rFonts w:cstheme="minorHAnsi"/>
          <w:color w:val="000000" w:themeColor="text1"/>
        </w:rPr>
      </w:pPr>
      <w:bookmarkStart w:id="44892" w:name="_Toc425238717"/>
      <w:bookmarkStart w:id="44893" w:name="_Toc425239963"/>
      <w:bookmarkStart w:id="44894" w:name="_Toc425241210"/>
      <w:bookmarkStart w:id="44895" w:name="_Toc425242456"/>
      <w:bookmarkStart w:id="44896" w:name="_Toc425243702"/>
      <w:bookmarkStart w:id="44897" w:name="_Toc425244949"/>
      <w:bookmarkStart w:id="44898" w:name="_Toc425246196"/>
      <w:bookmarkStart w:id="44899" w:name="_Toc425247443"/>
      <w:bookmarkStart w:id="44900" w:name="_Toc425248689"/>
      <w:bookmarkStart w:id="44901" w:name="_Toc425249936"/>
      <w:bookmarkStart w:id="44902" w:name="_Toc425251183"/>
      <w:bookmarkEnd w:id="44892"/>
      <w:bookmarkEnd w:id="44893"/>
      <w:bookmarkEnd w:id="44894"/>
      <w:bookmarkEnd w:id="44895"/>
      <w:bookmarkEnd w:id="44896"/>
      <w:bookmarkEnd w:id="44897"/>
      <w:bookmarkEnd w:id="44898"/>
      <w:bookmarkEnd w:id="44899"/>
      <w:bookmarkEnd w:id="44900"/>
      <w:bookmarkEnd w:id="44901"/>
      <w:bookmarkEnd w:id="44902"/>
    </w:p>
    <w:p w14:paraId="7C06000B" w14:textId="2DA878A7" w:rsidR="003A7B2D" w:rsidDel="00C66FC3" w:rsidRDefault="003A7B2D" w:rsidP="003A7B2D">
      <w:pPr>
        <w:pStyle w:val="ListParagraph"/>
        <w:spacing w:after="60"/>
        <w:ind w:left="0" w:firstLine="0"/>
        <w:jc w:val="center"/>
        <w:rPr>
          <w:del w:id="44903" w:author="Ramasubramani, Hariharan" w:date="2015-07-20T17:26:00Z"/>
          <w:rFonts w:cstheme="minorHAnsi"/>
          <w:color w:val="000000" w:themeColor="text1"/>
        </w:rPr>
      </w:pPr>
      <w:del w:id="44904" w:author="Ramasubramani, Hariharan" w:date="2015-07-20T17:26:00Z">
        <w:r w:rsidDel="00C66FC3">
          <w:rPr>
            <w:rFonts w:cstheme="minorHAnsi"/>
            <w:color w:val="000000" w:themeColor="text1"/>
          </w:rPr>
          <w:delText>Fig: 5.k – Minimum Data Alert</w:delText>
        </w:r>
        <w:bookmarkStart w:id="44905" w:name="_Toc425238718"/>
        <w:bookmarkStart w:id="44906" w:name="_Toc425239964"/>
        <w:bookmarkStart w:id="44907" w:name="_Toc425241211"/>
        <w:bookmarkStart w:id="44908" w:name="_Toc425242457"/>
        <w:bookmarkStart w:id="44909" w:name="_Toc425243703"/>
        <w:bookmarkStart w:id="44910" w:name="_Toc425244950"/>
        <w:bookmarkStart w:id="44911" w:name="_Toc425246197"/>
        <w:bookmarkStart w:id="44912" w:name="_Toc425247444"/>
        <w:bookmarkStart w:id="44913" w:name="_Toc425248690"/>
        <w:bookmarkStart w:id="44914" w:name="_Toc425249937"/>
        <w:bookmarkStart w:id="44915" w:name="_Toc425251184"/>
        <w:bookmarkEnd w:id="44905"/>
        <w:bookmarkEnd w:id="44906"/>
        <w:bookmarkEnd w:id="44907"/>
        <w:bookmarkEnd w:id="44908"/>
        <w:bookmarkEnd w:id="44909"/>
        <w:bookmarkEnd w:id="44910"/>
        <w:bookmarkEnd w:id="44911"/>
        <w:bookmarkEnd w:id="44912"/>
        <w:bookmarkEnd w:id="44913"/>
        <w:bookmarkEnd w:id="44914"/>
        <w:bookmarkEnd w:id="44915"/>
      </w:del>
    </w:p>
    <w:p w14:paraId="5BAB67BB" w14:textId="33296A1F" w:rsidR="00A057B9" w:rsidDel="00C66FC3" w:rsidRDefault="00A057B9" w:rsidP="003A7B2D">
      <w:pPr>
        <w:pStyle w:val="ListParagraph"/>
        <w:spacing w:after="60"/>
        <w:ind w:left="0" w:firstLine="0"/>
        <w:jc w:val="center"/>
        <w:rPr>
          <w:del w:id="44916" w:author="Ramasubramani, Hariharan" w:date="2015-07-20T17:26:00Z"/>
          <w:rFonts w:cstheme="minorHAnsi"/>
          <w:color w:val="000000" w:themeColor="text1"/>
        </w:rPr>
      </w:pPr>
      <w:bookmarkStart w:id="44917" w:name="_Toc425238719"/>
      <w:bookmarkStart w:id="44918" w:name="_Toc425239965"/>
      <w:bookmarkStart w:id="44919" w:name="_Toc425241212"/>
      <w:bookmarkStart w:id="44920" w:name="_Toc425242458"/>
      <w:bookmarkStart w:id="44921" w:name="_Toc425243704"/>
      <w:bookmarkStart w:id="44922" w:name="_Toc425244951"/>
      <w:bookmarkStart w:id="44923" w:name="_Toc425246198"/>
      <w:bookmarkStart w:id="44924" w:name="_Toc425247445"/>
      <w:bookmarkStart w:id="44925" w:name="_Toc425248691"/>
      <w:bookmarkStart w:id="44926" w:name="_Toc425249938"/>
      <w:bookmarkStart w:id="44927" w:name="_Toc425251185"/>
      <w:bookmarkEnd w:id="44917"/>
      <w:bookmarkEnd w:id="44918"/>
      <w:bookmarkEnd w:id="44919"/>
      <w:bookmarkEnd w:id="44920"/>
      <w:bookmarkEnd w:id="44921"/>
      <w:bookmarkEnd w:id="44922"/>
      <w:bookmarkEnd w:id="44923"/>
      <w:bookmarkEnd w:id="44924"/>
      <w:bookmarkEnd w:id="44925"/>
      <w:bookmarkEnd w:id="44926"/>
      <w:bookmarkEnd w:id="44927"/>
    </w:p>
    <w:p w14:paraId="51E09A4E" w14:textId="511F86F7" w:rsidR="00A057B9" w:rsidDel="00C66FC3" w:rsidRDefault="00A057B9" w:rsidP="00A057B9">
      <w:pPr>
        <w:pStyle w:val="BlockComment"/>
        <w:rPr>
          <w:del w:id="44928" w:author="Ramasubramani, Hariharan" w:date="2015-07-20T17:26:00Z"/>
        </w:rPr>
      </w:pPr>
      <w:del w:id="44929" w:author="Ramasubramani, Hariharan" w:date="2015-07-20T17:26:00Z">
        <w:r w:rsidDel="00C66FC3">
          <w:delText>Clicking Dismiss will return the user to the View/Modify Form screen with missing data identified.</w:delText>
        </w:r>
      </w:del>
      <w:ins w:id="44930" w:author="Liberty Mutual" w:date="2015-04-28T15:46:00Z">
        <w:del w:id="44931" w:author="Ramasubramani, Hariharan" w:date="2015-07-20T17:26:00Z">
          <w:r w:rsidR="00123E60" w:rsidDel="00C66FC3">
            <w:delText xml:space="preserve">In this screen </w:delText>
          </w:r>
        </w:del>
      </w:ins>
      <w:ins w:id="44932" w:author="Liberty Mutual" w:date="2015-04-29T20:10:00Z">
        <w:del w:id="44933" w:author="Ramasubramani, Hariharan" w:date="2015-07-20T17:26:00Z">
          <w:r w:rsidR="002E77EB" w:rsidDel="00C66FC3">
            <w:delText>the user</w:delText>
          </w:r>
        </w:del>
      </w:ins>
      <w:ins w:id="44934" w:author="Liberty Mutual" w:date="2015-04-28T15:46:00Z">
        <w:del w:id="44935" w:author="Ramasubramani, Hariharan" w:date="2015-07-20T17:26:00Z">
          <w:r w:rsidR="00123E60" w:rsidDel="00C66FC3">
            <w:delText xml:space="preserve"> can see all fields </w:delText>
          </w:r>
        </w:del>
      </w:ins>
      <w:ins w:id="44936" w:author="Liberty Mutual" w:date="2015-04-28T15:47:00Z">
        <w:del w:id="44937" w:author="Ramasubramani, Hariharan" w:date="2015-07-20T17:26:00Z">
          <w:r w:rsidR="00123E60" w:rsidDel="00C66FC3">
            <w:delText>which he needs to enter to proceed to save or promote of a form with red highlighted color.</w:delText>
          </w:r>
        </w:del>
      </w:ins>
      <w:bookmarkStart w:id="44938" w:name="_Toc425238720"/>
      <w:bookmarkStart w:id="44939" w:name="_Toc425239966"/>
      <w:bookmarkStart w:id="44940" w:name="_Toc425241213"/>
      <w:bookmarkStart w:id="44941" w:name="_Toc425242459"/>
      <w:bookmarkStart w:id="44942" w:name="_Toc425243705"/>
      <w:bookmarkStart w:id="44943" w:name="_Toc425244952"/>
      <w:bookmarkStart w:id="44944" w:name="_Toc425246199"/>
      <w:bookmarkStart w:id="44945" w:name="_Toc425247446"/>
      <w:bookmarkStart w:id="44946" w:name="_Toc425248692"/>
      <w:bookmarkStart w:id="44947" w:name="_Toc425249939"/>
      <w:bookmarkStart w:id="44948" w:name="_Toc425251186"/>
      <w:bookmarkEnd w:id="44938"/>
      <w:bookmarkEnd w:id="44939"/>
      <w:bookmarkEnd w:id="44940"/>
      <w:bookmarkEnd w:id="44941"/>
      <w:bookmarkEnd w:id="44942"/>
      <w:bookmarkEnd w:id="44943"/>
      <w:bookmarkEnd w:id="44944"/>
      <w:bookmarkEnd w:id="44945"/>
      <w:bookmarkEnd w:id="44946"/>
      <w:bookmarkEnd w:id="44947"/>
      <w:bookmarkEnd w:id="44948"/>
    </w:p>
    <w:p w14:paraId="59B745D3" w14:textId="4189929D" w:rsidR="00A057B9" w:rsidDel="00C66FC3" w:rsidRDefault="00A057B9" w:rsidP="003A7B2D">
      <w:pPr>
        <w:pStyle w:val="ListParagraph"/>
        <w:spacing w:after="60"/>
        <w:ind w:left="0" w:firstLine="0"/>
        <w:jc w:val="center"/>
        <w:rPr>
          <w:del w:id="44949" w:author="Ramasubramani, Hariharan" w:date="2015-07-20T17:26:00Z"/>
          <w:rFonts w:cstheme="minorHAnsi"/>
          <w:color w:val="000000" w:themeColor="text1"/>
        </w:rPr>
      </w:pPr>
      <w:bookmarkStart w:id="44950" w:name="_Toc425238721"/>
      <w:bookmarkStart w:id="44951" w:name="_Toc425239967"/>
      <w:bookmarkStart w:id="44952" w:name="_Toc425241214"/>
      <w:bookmarkStart w:id="44953" w:name="_Toc425242460"/>
      <w:bookmarkStart w:id="44954" w:name="_Toc425243706"/>
      <w:bookmarkStart w:id="44955" w:name="_Toc425244953"/>
      <w:bookmarkStart w:id="44956" w:name="_Toc425246200"/>
      <w:bookmarkStart w:id="44957" w:name="_Toc425247447"/>
      <w:bookmarkStart w:id="44958" w:name="_Toc425248693"/>
      <w:bookmarkStart w:id="44959" w:name="_Toc425249940"/>
      <w:bookmarkStart w:id="44960" w:name="_Toc425251187"/>
      <w:bookmarkEnd w:id="44950"/>
      <w:bookmarkEnd w:id="44951"/>
      <w:bookmarkEnd w:id="44952"/>
      <w:bookmarkEnd w:id="44953"/>
      <w:bookmarkEnd w:id="44954"/>
      <w:bookmarkEnd w:id="44955"/>
      <w:bookmarkEnd w:id="44956"/>
      <w:bookmarkEnd w:id="44957"/>
      <w:bookmarkEnd w:id="44958"/>
      <w:bookmarkEnd w:id="44959"/>
      <w:bookmarkEnd w:id="44960"/>
    </w:p>
    <w:p w14:paraId="5878E48E" w14:textId="55CA658E" w:rsidR="005F4718" w:rsidRPr="00C106B9" w:rsidDel="00C66FC3" w:rsidRDefault="005F4718" w:rsidP="009C3129">
      <w:pPr>
        <w:pStyle w:val="ListParagraph"/>
        <w:spacing w:after="60"/>
        <w:ind w:left="619" w:firstLine="0"/>
        <w:rPr>
          <w:del w:id="44961" w:author="Ramasubramani, Hariharan" w:date="2015-07-20T17:26:00Z"/>
          <w:rFonts w:cstheme="minorHAnsi"/>
          <w:color w:val="000000" w:themeColor="text1"/>
        </w:rPr>
      </w:pPr>
      <w:bookmarkStart w:id="44962" w:name="_Toc425238722"/>
      <w:bookmarkStart w:id="44963" w:name="_Toc425239968"/>
      <w:bookmarkStart w:id="44964" w:name="_Toc425241215"/>
      <w:bookmarkStart w:id="44965" w:name="_Toc425242461"/>
      <w:bookmarkStart w:id="44966" w:name="_Toc425243707"/>
      <w:bookmarkStart w:id="44967" w:name="_Toc425244954"/>
      <w:bookmarkStart w:id="44968" w:name="_Toc425246201"/>
      <w:bookmarkStart w:id="44969" w:name="_Toc425247448"/>
      <w:bookmarkStart w:id="44970" w:name="_Toc425248694"/>
      <w:bookmarkStart w:id="44971" w:name="_Toc425249941"/>
      <w:bookmarkStart w:id="44972" w:name="_Toc425251188"/>
      <w:bookmarkEnd w:id="44962"/>
      <w:bookmarkEnd w:id="44963"/>
      <w:bookmarkEnd w:id="44964"/>
      <w:bookmarkEnd w:id="44965"/>
      <w:bookmarkEnd w:id="44966"/>
      <w:bookmarkEnd w:id="44967"/>
      <w:bookmarkEnd w:id="44968"/>
      <w:bookmarkEnd w:id="44969"/>
      <w:bookmarkEnd w:id="44970"/>
      <w:bookmarkEnd w:id="44971"/>
      <w:bookmarkEnd w:id="44972"/>
    </w:p>
    <w:p w14:paraId="30E50C48" w14:textId="53161394" w:rsidR="005F4718" w:rsidRPr="00C106B9" w:rsidDel="00C66FC3" w:rsidRDefault="00A73149" w:rsidP="00247D75">
      <w:pPr>
        <w:pStyle w:val="ListParagraph"/>
        <w:numPr>
          <w:ilvl w:val="1"/>
          <w:numId w:val="23"/>
        </w:numPr>
        <w:overflowPunct w:val="0"/>
        <w:autoSpaceDE w:val="0"/>
        <w:autoSpaceDN w:val="0"/>
        <w:spacing w:after="60"/>
        <w:ind w:firstLine="0"/>
        <w:textAlignment w:val="baseline"/>
        <w:rPr>
          <w:del w:id="44973" w:author="Ramasubramani, Hariharan" w:date="2015-07-20T17:26:00Z"/>
          <w:rFonts w:cstheme="minorHAnsi"/>
          <w:color w:val="000000" w:themeColor="text1"/>
        </w:rPr>
      </w:pPr>
      <w:del w:id="44974" w:author="Ramasubramani, Hariharan" w:date="2015-07-20T17:26:00Z">
        <w:r w:rsidDel="00C66FC3">
          <w:rPr>
            <w:rFonts w:cstheme="minorHAnsi"/>
            <w:color w:val="000000" w:themeColor="text1"/>
          </w:rPr>
          <w:delText>Requirement Removed (CR637)</w:delText>
        </w:r>
        <w:r w:rsidR="005F4718" w:rsidDel="00C66FC3">
          <w:rPr>
            <w:rFonts w:cstheme="minorHAnsi"/>
            <w:color w:val="000000" w:themeColor="text1"/>
          </w:rPr>
          <w:delText>.</w:delText>
        </w:r>
        <w:bookmarkStart w:id="44975" w:name="_Toc425238723"/>
        <w:bookmarkStart w:id="44976" w:name="_Toc425239969"/>
        <w:bookmarkStart w:id="44977" w:name="_Toc425241216"/>
        <w:bookmarkStart w:id="44978" w:name="_Toc425242462"/>
        <w:bookmarkStart w:id="44979" w:name="_Toc425243708"/>
        <w:bookmarkStart w:id="44980" w:name="_Toc425244955"/>
        <w:bookmarkStart w:id="44981" w:name="_Toc425246202"/>
        <w:bookmarkStart w:id="44982" w:name="_Toc425247449"/>
        <w:bookmarkStart w:id="44983" w:name="_Toc425248695"/>
        <w:bookmarkStart w:id="44984" w:name="_Toc425249942"/>
        <w:bookmarkStart w:id="44985" w:name="_Toc425251189"/>
        <w:bookmarkEnd w:id="44975"/>
        <w:bookmarkEnd w:id="44976"/>
        <w:bookmarkEnd w:id="44977"/>
        <w:bookmarkEnd w:id="44978"/>
        <w:bookmarkEnd w:id="44979"/>
        <w:bookmarkEnd w:id="44980"/>
        <w:bookmarkEnd w:id="44981"/>
        <w:bookmarkEnd w:id="44982"/>
        <w:bookmarkEnd w:id="44983"/>
        <w:bookmarkEnd w:id="44984"/>
        <w:bookmarkEnd w:id="44985"/>
      </w:del>
    </w:p>
    <w:p w14:paraId="5E14E0D3" w14:textId="670C2D27" w:rsidR="005F4718" w:rsidDel="00C66FC3" w:rsidRDefault="005F4718" w:rsidP="00247D75">
      <w:pPr>
        <w:pStyle w:val="ListParagraph"/>
        <w:numPr>
          <w:ilvl w:val="2"/>
          <w:numId w:val="23"/>
        </w:numPr>
        <w:overflowPunct w:val="0"/>
        <w:autoSpaceDE w:val="0"/>
        <w:autoSpaceDN w:val="0"/>
        <w:spacing w:after="60"/>
        <w:ind w:firstLine="0"/>
        <w:textAlignment w:val="baseline"/>
        <w:rPr>
          <w:del w:id="44986" w:author="Ramasubramani, Hariharan" w:date="2015-07-20T17:26:00Z"/>
          <w:rFonts w:cstheme="minorHAnsi"/>
          <w:i/>
          <w:color w:val="000000" w:themeColor="text1"/>
        </w:rPr>
      </w:pPr>
      <w:del w:id="44987" w:author="Ramasubramani, Hariharan" w:date="2015-07-20T17:26:00Z">
        <w:r w:rsidRPr="00C106B9" w:rsidDel="00C66FC3">
          <w:rPr>
            <w:rFonts w:cstheme="minorHAnsi"/>
            <w:color w:val="000000" w:themeColor="text1"/>
          </w:rPr>
          <w:delText xml:space="preserve"> </w:delText>
        </w:r>
        <w:r w:rsidR="00A73149" w:rsidDel="00C66FC3">
          <w:rPr>
            <w:rFonts w:cstheme="minorHAnsi"/>
            <w:color w:val="000000" w:themeColor="text1"/>
          </w:rPr>
          <w:delText>Requirement Removed (CR637)</w:delText>
        </w:r>
        <w:bookmarkStart w:id="44988" w:name="_Toc425238724"/>
        <w:bookmarkStart w:id="44989" w:name="_Toc425239970"/>
        <w:bookmarkStart w:id="44990" w:name="_Toc425241217"/>
        <w:bookmarkStart w:id="44991" w:name="_Toc425242463"/>
        <w:bookmarkStart w:id="44992" w:name="_Toc425243709"/>
        <w:bookmarkStart w:id="44993" w:name="_Toc425244956"/>
        <w:bookmarkStart w:id="44994" w:name="_Toc425246203"/>
        <w:bookmarkStart w:id="44995" w:name="_Toc425247450"/>
        <w:bookmarkStart w:id="44996" w:name="_Toc425248696"/>
        <w:bookmarkStart w:id="44997" w:name="_Toc425249943"/>
        <w:bookmarkStart w:id="44998" w:name="_Toc425251190"/>
        <w:bookmarkEnd w:id="44988"/>
        <w:bookmarkEnd w:id="44989"/>
        <w:bookmarkEnd w:id="44990"/>
        <w:bookmarkEnd w:id="44991"/>
        <w:bookmarkEnd w:id="44992"/>
        <w:bookmarkEnd w:id="44993"/>
        <w:bookmarkEnd w:id="44994"/>
        <w:bookmarkEnd w:id="44995"/>
        <w:bookmarkEnd w:id="44996"/>
        <w:bookmarkEnd w:id="44997"/>
        <w:bookmarkEnd w:id="44998"/>
      </w:del>
    </w:p>
    <w:p w14:paraId="5579A5EE" w14:textId="592D1C3D" w:rsidR="0058364C" w:rsidDel="00C66FC3" w:rsidRDefault="0058364C" w:rsidP="0058364C">
      <w:pPr>
        <w:overflowPunct w:val="0"/>
        <w:autoSpaceDE w:val="0"/>
        <w:autoSpaceDN w:val="0"/>
        <w:spacing w:after="60"/>
        <w:textAlignment w:val="baseline"/>
        <w:rPr>
          <w:del w:id="44999" w:author="Ramasubramani, Hariharan" w:date="2015-07-20T17:26:00Z"/>
          <w:rFonts w:cstheme="minorHAnsi"/>
          <w:i/>
          <w:color w:val="000000" w:themeColor="text1"/>
        </w:rPr>
      </w:pPr>
      <w:bookmarkStart w:id="45000" w:name="_Toc425238725"/>
      <w:bookmarkStart w:id="45001" w:name="_Toc425239971"/>
      <w:bookmarkStart w:id="45002" w:name="_Toc425241218"/>
      <w:bookmarkStart w:id="45003" w:name="_Toc425242464"/>
      <w:bookmarkStart w:id="45004" w:name="_Toc425243710"/>
      <w:bookmarkStart w:id="45005" w:name="_Toc425244957"/>
      <w:bookmarkStart w:id="45006" w:name="_Toc425246204"/>
      <w:bookmarkStart w:id="45007" w:name="_Toc425247451"/>
      <w:bookmarkStart w:id="45008" w:name="_Toc425248697"/>
      <w:bookmarkStart w:id="45009" w:name="_Toc425249944"/>
      <w:bookmarkStart w:id="45010" w:name="_Toc425251191"/>
      <w:bookmarkEnd w:id="45000"/>
      <w:bookmarkEnd w:id="45001"/>
      <w:bookmarkEnd w:id="45002"/>
      <w:bookmarkEnd w:id="45003"/>
      <w:bookmarkEnd w:id="45004"/>
      <w:bookmarkEnd w:id="45005"/>
      <w:bookmarkEnd w:id="45006"/>
      <w:bookmarkEnd w:id="45007"/>
      <w:bookmarkEnd w:id="45008"/>
      <w:bookmarkEnd w:id="45009"/>
      <w:bookmarkEnd w:id="45010"/>
    </w:p>
    <w:p w14:paraId="050482D0" w14:textId="6F13CE4B" w:rsidR="00123E60" w:rsidDel="00C66FC3" w:rsidRDefault="00123E60" w:rsidP="0058364C">
      <w:pPr>
        <w:overflowPunct w:val="0"/>
        <w:autoSpaceDE w:val="0"/>
        <w:autoSpaceDN w:val="0"/>
        <w:spacing w:after="60"/>
        <w:ind w:left="2160" w:firstLine="720"/>
        <w:textAlignment w:val="baseline"/>
        <w:rPr>
          <w:ins w:id="45011" w:author="Liberty Mutual" w:date="2015-04-28T15:44:00Z"/>
          <w:del w:id="45012" w:author="Ramasubramani, Hariharan" w:date="2015-07-20T17:26:00Z"/>
          <w:rFonts w:cstheme="minorHAnsi"/>
          <w:i/>
          <w:color w:val="000000" w:themeColor="text1"/>
        </w:rPr>
      </w:pPr>
      <w:bookmarkStart w:id="45013" w:name="_Toc425238726"/>
      <w:bookmarkStart w:id="45014" w:name="_Toc425239972"/>
      <w:bookmarkStart w:id="45015" w:name="_Toc425241219"/>
      <w:bookmarkStart w:id="45016" w:name="_Toc425242465"/>
      <w:bookmarkStart w:id="45017" w:name="_Toc425243711"/>
      <w:bookmarkStart w:id="45018" w:name="_Toc425244958"/>
      <w:bookmarkStart w:id="45019" w:name="_Toc425246205"/>
      <w:bookmarkStart w:id="45020" w:name="_Toc425247452"/>
      <w:bookmarkStart w:id="45021" w:name="_Toc425248698"/>
      <w:bookmarkStart w:id="45022" w:name="_Toc425249945"/>
      <w:bookmarkStart w:id="45023" w:name="_Toc425251192"/>
      <w:bookmarkEnd w:id="45013"/>
      <w:bookmarkEnd w:id="45014"/>
      <w:bookmarkEnd w:id="45015"/>
      <w:bookmarkEnd w:id="45016"/>
      <w:bookmarkEnd w:id="45017"/>
      <w:bookmarkEnd w:id="45018"/>
      <w:bookmarkEnd w:id="45019"/>
      <w:bookmarkEnd w:id="45020"/>
      <w:bookmarkEnd w:id="45021"/>
      <w:bookmarkEnd w:id="45022"/>
      <w:bookmarkEnd w:id="45023"/>
    </w:p>
    <w:p w14:paraId="2086C7E9" w14:textId="1349985A" w:rsidR="0058364C" w:rsidDel="00C66FC3" w:rsidRDefault="00123E60" w:rsidP="0058364C">
      <w:pPr>
        <w:overflowPunct w:val="0"/>
        <w:autoSpaceDE w:val="0"/>
        <w:autoSpaceDN w:val="0"/>
        <w:spacing w:after="60"/>
        <w:ind w:left="2160" w:firstLine="720"/>
        <w:textAlignment w:val="baseline"/>
        <w:rPr>
          <w:del w:id="45024" w:author="Ramasubramani, Hariharan" w:date="2015-07-20T17:26:00Z"/>
          <w:rFonts w:cstheme="minorHAnsi"/>
          <w:i/>
          <w:color w:val="000000" w:themeColor="text1"/>
        </w:rPr>
      </w:pPr>
      <w:ins w:id="45025" w:author="Liberty Mutual" w:date="2015-04-28T15:44:00Z">
        <w:del w:id="45026" w:author="Ramasubramani, Hariharan" w:date="2015-07-20T17:26:00Z">
          <w:r w:rsidDel="00C66FC3">
            <w:rPr>
              <w:rFonts w:cstheme="minorHAnsi"/>
              <w:i/>
              <w:noProof/>
              <w:color w:val="000000" w:themeColor="text1"/>
            </w:rPr>
            <w:drawing>
              <wp:inline distT="0" distB="0" distL="0" distR="0" wp14:anchorId="4EA1CB3B" wp14:editId="14F3581F">
                <wp:extent cx="2085975" cy="866775"/>
                <wp:effectExtent l="0" t="0" r="9525" b="952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085975" cy="866775"/>
                        </a:xfrm>
                        <a:prstGeom prst="rect">
                          <a:avLst/>
                        </a:prstGeom>
                        <a:noFill/>
                        <a:ln>
                          <a:noFill/>
                        </a:ln>
                      </pic:spPr>
                    </pic:pic>
                  </a:graphicData>
                </a:graphic>
              </wp:inline>
            </w:drawing>
          </w:r>
        </w:del>
      </w:ins>
      <w:bookmarkStart w:id="45027" w:name="_Toc425238727"/>
      <w:bookmarkStart w:id="45028" w:name="_Toc425239973"/>
      <w:bookmarkStart w:id="45029" w:name="_Toc425241220"/>
      <w:bookmarkStart w:id="45030" w:name="_Toc425242466"/>
      <w:bookmarkStart w:id="45031" w:name="_Toc425243712"/>
      <w:bookmarkStart w:id="45032" w:name="_Toc425244959"/>
      <w:bookmarkStart w:id="45033" w:name="_Toc425246206"/>
      <w:bookmarkStart w:id="45034" w:name="_Toc425247453"/>
      <w:bookmarkStart w:id="45035" w:name="_Toc425248699"/>
      <w:bookmarkStart w:id="45036" w:name="_Toc425249946"/>
      <w:bookmarkStart w:id="45037" w:name="_Toc425251193"/>
      <w:bookmarkEnd w:id="45027"/>
      <w:bookmarkEnd w:id="45028"/>
      <w:bookmarkEnd w:id="45029"/>
      <w:bookmarkEnd w:id="45030"/>
      <w:bookmarkEnd w:id="45031"/>
      <w:bookmarkEnd w:id="45032"/>
      <w:bookmarkEnd w:id="45033"/>
      <w:bookmarkEnd w:id="45034"/>
      <w:bookmarkEnd w:id="45035"/>
      <w:bookmarkEnd w:id="45036"/>
      <w:bookmarkEnd w:id="45037"/>
    </w:p>
    <w:p w14:paraId="1D2CB41B" w14:textId="570B2C61" w:rsidR="003A7B2D" w:rsidDel="00C66FC3" w:rsidRDefault="003A7B2D" w:rsidP="003A7B2D">
      <w:pPr>
        <w:pStyle w:val="ListParagraph"/>
        <w:spacing w:after="60"/>
        <w:ind w:left="0" w:firstLine="0"/>
        <w:jc w:val="center"/>
        <w:rPr>
          <w:del w:id="45038" w:author="Ramasubramani, Hariharan" w:date="2015-07-20T17:26:00Z"/>
          <w:rFonts w:cstheme="minorHAnsi"/>
          <w:color w:val="000000" w:themeColor="text1"/>
        </w:rPr>
      </w:pPr>
      <w:del w:id="45039" w:author="Ramasubramani, Hariharan" w:date="2015-07-20T17:26:00Z">
        <w:r w:rsidDel="00C66FC3">
          <w:rPr>
            <w:rFonts w:cstheme="minorHAnsi"/>
            <w:color w:val="000000" w:themeColor="text1"/>
          </w:rPr>
          <w:delText>Fig: 5.l – Form # In Use Alert</w:delText>
        </w:r>
        <w:bookmarkStart w:id="45040" w:name="_Toc425238728"/>
        <w:bookmarkStart w:id="45041" w:name="_Toc425239974"/>
        <w:bookmarkStart w:id="45042" w:name="_Toc425241221"/>
        <w:bookmarkStart w:id="45043" w:name="_Toc425242467"/>
        <w:bookmarkStart w:id="45044" w:name="_Toc425243713"/>
        <w:bookmarkStart w:id="45045" w:name="_Toc425244960"/>
        <w:bookmarkStart w:id="45046" w:name="_Toc425246207"/>
        <w:bookmarkStart w:id="45047" w:name="_Toc425247454"/>
        <w:bookmarkStart w:id="45048" w:name="_Toc425248700"/>
        <w:bookmarkStart w:id="45049" w:name="_Toc425249947"/>
        <w:bookmarkStart w:id="45050" w:name="_Toc425251194"/>
        <w:bookmarkEnd w:id="45040"/>
        <w:bookmarkEnd w:id="45041"/>
        <w:bookmarkEnd w:id="45042"/>
        <w:bookmarkEnd w:id="45043"/>
        <w:bookmarkEnd w:id="45044"/>
        <w:bookmarkEnd w:id="45045"/>
        <w:bookmarkEnd w:id="45046"/>
        <w:bookmarkEnd w:id="45047"/>
        <w:bookmarkEnd w:id="45048"/>
        <w:bookmarkEnd w:id="45049"/>
        <w:bookmarkEnd w:id="45050"/>
      </w:del>
    </w:p>
    <w:p w14:paraId="4263752E" w14:textId="62C30BA0" w:rsidR="00ED5B68" w:rsidDel="006D20A4" w:rsidRDefault="00ED5B68" w:rsidP="00A977F1">
      <w:pPr>
        <w:overflowPunct w:val="0"/>
        <w:autoSpaceDE w:val="0"/>
        <w:autoSpaceDN w:val="0"/>
        <w:spacing w:after="60"/>
        <w:ind w:firstLine="0"/>
        <w:textAlignment w:val="baseline"/>
        <w:rPr>
          <w:del w:id="45051" w:author="Ramasubramani, Hariharan" w:date="2015-07-20T17:15:00Z"/>
          <w:rFonts w:cstheme="minorHAnsi"/>
          <w:i/>
          <w:color w:val="000000" w:themeColor="text1"/>
        </w:rPr>
      </w:pPr>
      <w:bookmarkStart w:id="45052" w:name="_Toc425238729"/>
      <w:bookmarkStart w:id="45053" w:name="_Toc425239975"/>
      <w:bookmarkStart w:id="45054" w:name="_Toc425241222"/>
      <w:bookmarkStart w:id="45055" w:name="_Toc425242468"/>
      <w:bookmarkStart w:id="45056" w:name="_Toc425243714"/>
      <w:bookmarkStart w:id="45057" w:name="_Toc425244961"/>
      <w:bookmarkStart w:id="45058" w:name="_Toc425246208"/>
      <w:bookmarkStart w:id="45059" w:name="_Toc425247455"/>
      <w:bookmarkStart w:id="45060" w:name="_Toc425248701"/>
      <w:bookmarkStart w:id="45061" w:name="_Toc425249948"/>
      <w:bookmarkStart w:id="45062" w:name="_Toc425251195"/>
      <w:bookmarkEnd w:id="45052"/>
      <w:bookmarkEnd w:id="45053"/>
      <w:bookmarkEnd w:id="45054"/>
      <w:bookmarkEnd w:id="45055"/>
      <w:bookmarkEnd w:id="45056"/>
      <w:bookmarkEnd w:id="45057"/>
      <w:bookmarkEnd w:id="45058"/>
      <w:bookmarkEnd w:id="45059"/>
      <w:bookmarkEnd w:id="45060"/>
      <w:bookmarkEnd w:id="45061"/>
      <w:bookmarkEnd w:id="45062"/>
    </w:p>
    <w:p w14:paraId="12D2AFCA" w14:textId="58715E45" w:rsidR="00ED5B68" w:rsidRPr="00244804" w:rsidDel="006D20A4" w:rsidRDefault="00ED5B68" w:rsidP="00916CDE">
      <w:pPr>
        <w:pStyle w:val="BlockComment"/>
        <w:rPr>
          <w:del w:id="45063" w:author="Ramasubramani, Hariharan" w:date="2015-07-20T17:15:00Z"/>
        </w:rPr>
      </w:pPr>
      <w:del w:id="45064" w:author="Ramasubramani, Hariharan" w:date="2015-07-20T17:15:00Z">
        <w:r w:rsidRPr="00982EC1" w:rsidDel="006D20A4">
          <w:delText xml:space="preserve">Clicking </w:delText>
        </w:r>
        <w:r w:rsidDel="006D20A4">
          <w:delText>Dismiss</w:delText>
        </w:r>
        <w:r w:rsidRPr="00982EC1" w:rsidDel="006D20A4">
          <w:delText xml:space="preserve"> will return the user to the </w:delText>
        </w:r>
        <w:r w:rsidDel="006D20A4">
          <w:delText>calling</w:delText>
        </w:r>
        <w:r w:rsidRPr="00982EC1" w:rsidDel="006D20A4">
          <w:delText xml:space="preserve"> screen</w:delText>
        </w:r>
        <w:r w:rsidDel="006D20A4">
          <w:delText xml:space="preserve"> (either Create Forms Rule or View/Modify Forms Rule) where they can edit and re-save. </w:delText>
        </w:r>
        <w:bookmarkStart w:id="45065" w:name="_Toc425238730"/>
        <w:bookmarkStart w:id="45066" w:name="_Toc425239976"/>
        <w:bookmarkStart w:id="45067" w:name="_Toc425241223"/>
        <w:bookmarkStart w:id="45068" w:name="_Toc425242469"/>
        <w:bookmarkStart w:id="45069" w:name="_Toc425243715"/>
        <w:bookmarkStart w:id="45070" w:name="_Toc425244962"/>
        <w:bookmarkStart w:id="45071" w:name="_Toc425246209"/>
        <w:bookmarkStart w:id="45072" w:name="_Toc425247456"/>
        <w:bookmarkStart w:id="45073" w:name="_Toc425248702"/>
        <w:bookmarkStart w:id="45074" w:name="_Toc425249949"/>
        <w:bookmarkStart w:id="45075" w:name="_Toc425251196"/>
        <w:bookmarkEnd w:id="45065"/>
        <w:bookmarkEnd w:id="45066"/>
        <w:bookmarkEnd w:id="45067"/>
        <w:bookmarkEnd w:id="45068"/>
        <w:bookmarkEnd w:id="45069"/>
        <w:bookmarkEnd w:id="45070"/>
        <w:bookmarkEnd w:id="45071"/>
        <w:bookmarkEnd w:id="45072"/>
        <w:bookmarkEnd w:id="45073"/>
        <w:bookmarkEnd w:id="45074"/>
        <w:bookmarkEnd w:id="45075"/>
      </w:del>
    </w:p>
    <w:p w14:paraId="7C932DA4" w14:textId="103A4F1E" w:rsidR="00ED5B68" w:rsidDel="006D20A4" w:rsidRDefault="00ED5B68" w:rsidP="00A977F1">
      <w:pPr>
        <w:overflowPunct w:val="0"/>
        <w:autoSpaceDE w:val="0"/>
        <w:autoSpaceDN w:val="0"/>
        <w:spacing w:after="60"/>
        <w:textAlignment w:val="baseline"/>
        <w:rPr>
          <w:del w:id="45076" w:author="Ramasubramani, Hariharan" w:date="2015-07-20T17:15:00Z"/>
          <w:rFonts w:cstheme="minorHAnsi"/>
          <w:i/>
          <w:color w:val="000000" w:themeColor="text1"/>
        </w:rPr>
      </w:pPr>
      <w:bookmarkStart w:id="45077" w:name="_Toc425238731"/>
      <w:bookmarkStart w:id="45078" w:name="_Toc425239977"/>
      <w:bookmarkStart w:id="45079" w:name="_Toc425241224"/>
      <w:bookmarkStart w:id="45080" w:name="_Toc425242470"/>
      <w:bookmarkStart w:id="45081" w:name="_Toc425243716"/>
      <w:bookmarkStart w:id="45082" w:name="_Toc425244963"/>
      <w:bookmarkStart w:id="45083" w:name="_Toc425246210"/>
      <w:bookmarkStart w:id="45084" w:name="_Toc425247457"/>
      <w:bookmarkStart w:id="45085" w:name="_Toc425248703"/>
      <w:bookmarkStart w:id="45086" w:name="_Toc425249950"/>
      <w:bookmarkStart w:id="45087" w:name="_Toc425251197"/>
      <w:bookmarkEnd w:id="45077"/>
      <w:bookmarkEnd w:id="45078"/>
      <w:bookmarkEnd w:id="45079"/>
      <w:bookmarkEnd w:id="45080"/>
      <w:bookmarkEnd w:id="45081"/>
      <w:bookmarkEnd w:id="45082"/>
      <w:bookmarkEnd w:id="45083"/>
      <w:bookmarkEnd w:id="45084"/>
      <w:bookmarkEnd w:id="45085"/>
      <w:bookmarkEnd w:id="45086"/>
      <w:bookmarkEnd w:id="45087"/>
    </w:p>
    <w:p w14:paraId="6871BCAE" w14:textId="4B559B84" w:rsidR="003621C3" w:rsidRPr="00A977F1" w:rsidDel="006D20A4" w:rsidRDefault="003621C3" w:rsidP="00A977F1">
      <w:pPr>
        <w:pStyle w:val="Note"/>
        <w:rPr>
          <w:del w:id="45088" w:author="Ramasubramani, Hariharan" w:date="2015-07-20T17:15:00Z"/>
          <w:i w:val="0"/>
        </w:rPr>
      </w:pPr>
      <w:del w:id="45089" w:author="Ramasubramani, Hariharan" w:date="2015-07-20T17:15:00Z">
        <w:r w:rsidRPr="00916CDE" w:rsidDel="006D20A4">
          <w:delText>Note: When doing duplicate checking, the Dojo validations for fields will not display, as the field passes va</w:delText>
        </w:r>
        <w:r w:rsidRPr="00150A29" w:rsidDel="006D20A4">
          <w:delText xml:space="preserve">lidation. The error is a server side error, so the error dialog will be the </w:delText>
        </w:r>
        <w:r w:rsidRPr="00B92D7D" w:rsidDel="006D20A4">
          <w:delText>only indicator for this type of error.</w:delText>
        </w:r>
        <w:bookmarkStart w:id="45090" w:name="_Toc425238732"/>
        <w:bookmarkStart w:id="45091" w:name="_Toc425239978"/>
        <w:bookmarkStart w:id="45092" w:name="_Toc425241225"/>
        <w:bookmarkStart w:id="45093" w:name="_Toc425242471"/>
        <w:bookmarkStart w:id="45094" w:name="_Toc425243717"/>
        <w:bookmarkStart w:id="45095" w:name="_Toc425244964"/>
        <w:bookmarkStart w:id="45096" w:name="_Toc425246211"/>
        <w:bookmarkStart w:id="45097" w:name="_Toc425247458"/>
        <w:bookmarkStart w:id="45098" w:name="_Toc425248704"/>
        <w:bookmarkStart w:id="45099" w:name="_Toc425249951"/>
        <w:bookmarkStart w:id="45100" w:name="_Toc425251198"/>
        <w:bookmarkEnd w:id="45090"/>
        <w:bookmarkEnd w:id="45091"/>
        <w:bookmarkEnd w:id="45092"/>
        <w:bookmarkEnd w:id="45093"/>
        <w:bookmarkEnd w:id="45094"/>
        <w:bookmarkEnd w:id="45095"/>
        <w:bookmarkEnd w:id="45096"/>
        <w:bookmarkEnd w:id="45097"/>
        <w:bookmarkEnd w:id="45098"/>
        <w:bookmarkEnd w:id="45099"/>
        <w:bookmarkEnd w:id="45100"/>
      </w:del>
    </w:p>
    <w:p w14:paraId="6E604F3A" w14:textId="2E3BF4D7" w:rsidR="003621C3" w:rsidRPr="0058364C" w:rsidDel="006D20A4" w:rsidRDefault="003621C3" w:rsidP="00A977F1">
      <w:pPr>
        <w:overflowPunct w:val="0"/>
        <w:autoSpaceDE w:val="0"/>
        <w:autoSpaceDN w:val="0"/>
        <w:spacing w:after="60"/>
        <w:ind w:firstLine="0"/>
        <w:textAlignment w:val="baseline"/>
        <w:rPr>
          <w:del w:id="45101" w:author="Ramasubramani, Hariharan" w:date="2015-07-20T17:15:00Z"/>
          <w:rFonts w:cstheme="minorHAnsi"/>
          <w:i/>
          <w:color w:val="000000" w:themeColor="text1"/>
        </w:rPr>
      </w:pPr>
      <w:bookmarkStart w:id="45102" w:name="_Toc425238733"/>
      <w:bookmarkStart w:id="45103" w:name="_Toc425239979"/>
      <w:bookmarkStart w:id="45104" w:name="_Toc425241226"/>
      <w:bookmarkStart w:id="45105" w:name="_Toc425242472"/>
      <w:bookmarkStart w:id="45106" w:name="_Toc425243718"/>
      <w:bookmarkStart w:id="45107" w:name="_Toc425244965"/>
      <w:bookmarkStart w:id="45108" w:name="_Toc425246212"/>
      <w:bookmarkStart w:id="45109" w:name="_Toc425247459"/>
      <w:bookmarkStart w:id="45110" w:name="_Toc425248705"/>
      <w:bookmarkStart w:id="45111" w:name="_Toc425249952"/>
      <w:bookmarkStart w:id="45112" w:name="_Toc425251199"/>
      <w:bookmarkEnd w:id="45102"/>
      <w:bookmarkEnd w:id="45103"/>
      <w:bookmarkEnd w:id="45104"/>
      <w:bookmarkEnd w:id="45105"/>
      <w:bookmarkEnd w:id="45106"/>
      <w:bookmarkEnd w:id="45107"/>
      <w:bookmarkEnd w:id="45108"/>
      <w:bookmarkEnd w:id="45109"/>
      <w:bookmarkEnd w:id="45110"/>
      <w:bookmarkEnd w:id="45111"/>
      <w:bookmarkEnd w:id="45112"/>
    </w:p>
    <w:p w14:paraId="6201E11B" w14:textId="79FD996C" w:rsidR="005F4718" w:rsidRPr="00C106B9" w:rsidDel="00AF5896" w:rsidRDefault="00A73149" w:rsidP="00247D75">
      <w:pPr>
        <w:pStyle w:val="ListParagraph"/>
        <w:numPr>
          <w:ilvl w:val="2"/>
          <w:numId w:val="23"/>
        </w:numPr>
        <w:overflowPunct w:val="0"/>
        <w:autoSpaceDE w:val="0"/>
        <w:autoSpaceDN w:val="0"/>
        <w:spacing w:after="60"/>
        <w:ind w:firstLine="0"/>
        <w:textAlignment w:val="baseline"/>
        <w:rPr>
          <w:del w:id="45113" w:author="Ramasubramani, Hariharan" w:date="2015-07-20T13:30:00Z"/>
          <w:rFonts w:cstheme="minorHAnsi"/>
          <w:color w:val="000000" w:themeColor="text1"/>
        </w:rPr>
      </w:pPr>
      <w:del w:id="45114" w:author="Ramasubramani, Hariharan" w:date="2015-07-20T13:30:00Z">
        <w:r w:rsidDel="00AF5896">
          <w:rPr>
            <w:rFonts w:cstheme="minorHAnsi"/>
            <w:color w:val="000000" w:themeColor="text1"/>
          </w:rPr>
          <w:delText>Requirement Removed (CR637)</w:delText>
        </w:r>
        <w:r w:rsidR="005F4718" w:rsidDel="00AF5896">
          <w:rPr>
            <w:rFonts w:cstheme="minorHAnsi"/>
            <w:color w:val="000000" w:themeColor="text1"/>
          </w:rPr>
          <w:delText>.</w:delText>
        </w:r>
        <w:r w:rsidR="005F4718" w:rsidRPr="00C106B9" w:rsidDel="00AF5896">
          <w:rPr>
            <w:rFonts w:cstheme="minorHAnsi"/>
            <w:color w:val="000000" w:themeColor="text1"/>
          </w:rPr>
          <w:delText xml:space="preserve"> </w:delText>
        </w:r>
        <w:bookmarkStart w:id="45115" w:name="_Toc425238734"/>
        <w:bookmarkStart w:id="45116" w:name="_Toc425239980"/>
        <w:bookmarkStart w:id="45117" w:name="_Toc425241227"/>
        <w:bookmarkStart w:id="45118" w:name="_Toc425242473"/>
        <w:bookmarkStart w:id="45119" w:name="_Toc425243719"/>
        <w:bookmarkStart w:id="45120" w:name="_Toc425244966"/>
        <w:bookmarkStart w:id="45121" w:name="_Toc425246213"/>
        <w:bookmarkStart w:id="45122" w:name="_Toc425247460"/>
        <w:bookmarkStart w:id="45123" w:name="_Toc425248706"/>
        <w:bookmarkStart w:id="45124" w:name="_Toc425249953"/>
        <w:bookmarkStart w:id="45125" w:name="_Toc425251200"/>
        <w:bookmarkEnd w:id="45115"/>
        <w:bookmarkEnd w:id="45116"/>
        <w:bookmarkEnd w:id="45117"/>
        <w:bookmarkEnd w:id="45118"/>
        <w:bookmarkEnd w:id="45119"/>
        <w:bookmarkEnd w:id="45120"/>
        <w:bookmarkEnd w:id="45121"/>
        <w:bookmarkEnd w:id="45122"/>
        <w:bookmarkEnd w:id="45123"/>
        <w:bookmarkEnd w:id="45124"/>
        <w:bookmarkEnd w:id="45125"/>
      </w:del>
    </w:p>
    <w:p w14:paraId="7D25BC92" w14:textId="6F9652F5" w:rsidR="005F4718" w:rsidRPr="00C106B9" w:rsidDel="00AF5896" w:rsidRDefault="00A73149" w:rsidP="00247D75">
      <w:pPr>
        <w:pStyle w:val="ListParagraph"/>
        <w:numPr>
          <w:ilvl w:val="2"/>
          <w:numId w:val="23"/>
        </w:numPr>
        <w:overflowPunct w:val="0"/>
        <w:autoSpaceDE w:val="0"/>
        <w:autoSpaceDN w:val="0"/>
        <w:spacing w:after="60"/>
        <w:ind w:firstLine="0"/>
        <w:textAlignment w:val="baseline"/>
        <w:rPr>
          <w:del w:id="45126" w:author="Ramasubramani, Hariharan" w:date="2015-07-20T13:30:00Z"/>
          <w:rFonts w:cstheme="minorHAnsi"/>
          <w:color w:val="000000" w:themeColor="text1"/>
        </w:rPr>
      </w:pPr>
      <w:del w:id="45127" w:author="Ramasubramani, Hariharan" w:date="2015-07-20T13:30:00Z">
        <w:r w:rsidDel="00AF5896">
          <w:rPr>
            <w:rFonts w:cstheme="minorHAnsi"/>
            <w:color w:val="000000" w:themeColor="text1"/>
          </w:rPr>
          <w:delText>Requirement Removed (CR637)</w:delText>
        </w:r>
        <w:r w:rsidR="005F4718" w:rsidRPr="00C106B9" w:rsidDel="00AF5896">
          <w:rPr>
            <w:rFonts w:cstheme="minorHAnsi"/>
            <w:color w:val="000000" w:themeColor="text1"/>
          </w:rPr>
          <w:delText xml:space="preserve"> </w:delText>
        </w:r>
        <w:bookmarkStart w:id="45128" w:name="_Toc425238735"/>
        <w:bookmarkStart w:id="45129" w:name="_Toc425239981"/>
        <w:bookmarkStart w:id="45130" w:name="_Toc425241228"/>
        <w:bookmarkStart w:id="45131" w:name="_Toc425242474"/>
        <w:bookmarkStart w:id="45132" w:name="_Toc425243720"/>
        <w:bookmarkStart w:id="45133" w:name="_Toc425244967"/>
        <w:bookmarkStart w:id="45134" w:name="_Toc425246214"/>
        <w:bookmarkStart w:id="45135" w:name="_Toc425247461"/>
        <w:bookmarkStart w:id="45136" w:name="_Toc425248707"/>
        <w:bookmarkStart w:id="45137" w:name="_Toc425249954"/>
        <w:bookmarkStart w:id="45138" w:name="_Toc425251201"/>
        <w:bookmarkEnd w:id="45128"/>
        <w:bookmarkEnd w:id="45129"/>
        <w:bookmarkEnd w:id="45130"/>
        <w:bookmarkEnd w:id="45131"/>
        <w:bookmarkEnd w:id="45132"/>
        <w:bookmarkEnd w:id="45133"/>
        <w:bookmarkEnd w:id="45134"/>
        <w:bookmarkEnd w:id="45135"/>
        <w:bookmarkEnd w:id="45136"/>
        <w:bookmarkEnd w:id="45137"/>
        <w:bookmarkEnd w:id="45138"/>
      </w:del>
    </w:p>
    <w:p w14:paraId="2BC01F3B" w14:textId="1F5AE88F" w:rsidR="005F4718" w:rsidRPr="00C106B9" w:rsidDel="00AF5896" w:rsidRDefault="00A73149" w:rsidP="00247D75">
      <w:pPr>
        <w:pStyle w:val="ListParagraph"/>
        <w:numPr>
          <w:ilvl w:val="3"/>
          <w:numId w:val="23"/>
        </w:numPr>
        <w:overflowPunct w:val="0"/>
        <w:autoSpaceDE w:val="0"/>
        <w:autoSpaceDN w:val="0"/>
        <w:spacing w:after="60"/>
        <w:ind w:firstLine="0"/>
        <w:textAlignment w:val="baseline"/>
        <w:rPr>
          <w:del w:id="45139" w:author="Ramasubramani, Hariharan" w:date="2015-07-20T13:30:00Z"/>
          <w:rFonts w:cstheme="minorHAnsi"/>
          <w:color w:val="000000" w:themeColor="text1"/>
        </w:rPr>
      </w:pPr>
      <w:del w:id="45140" w:author="Ramasubramani, Hariharan" w:date="2015-07-20T13:30:00Z">
        <w:r w:rsidDel="00AF5896">
          <w:rPr>
            <w:rFonts w:cstheme="minorHAnsi"/>
            <w:color w:val="000000" w:themeColor="text1"/>
          </w:rPr>
          <w:delText>Requirement Removed (CR637)</w:delText>
        </w:r>
        <w:bookmarkStart w:id="45141" w:name="_Toc425238736"/>
        <w:bookmarkStart w:id="45142" w:name="_Toc425239982"/>
        <w:bookmarkStart w:id="45143" w:name="_Toc425241229"/>
        <w:bookmarkStart w:id="45144" w:name="_Toc425242475"/>
        <w:bookmarkStart w:id="45145" w:name="_Toc425243721"/>
        <w:bookmarkStart w:id="45146" w:name="_Toc425244968"/>
        <w:bookmarkStart w:id="45147" w:name="_Toc425246215"/>
        <w:bookmarkStart w:id="45148" w:name="_Toc425247462"/>
        <w:bookmarkStart w:id="45149" w:name="_Toc425248708"/>
        <w:bookmarkStart w:id="45150" w:name="_Toc425249955"/>
        <w:bookmarkStart w:id="45151" w:name="_Toc425251202"/>
        <w:bookmarkEnd w:id="45141"/>
        <w:bookmarkEnd w:id="45142"/>
        <w:bookmarkEnd w:id="45143"/>
        <w:bookmarkEnd w:id="45144"/>
        <w:bookmarkEnd w:id="45145"/>
        <w:bookmarkEnd w:id="45146"/>
        <w:bookmarkEnd w:id="45147"/>
        <w:bookmarkEnd w:id="45148"/>
        <w:bookmarkEnd w:id="45149"/>
        <w:bookmarkEnd w:id="45150"/>
        <w:bookmarkEnd w:id="45151"/>
      </w:del>
    </w:p>
    <w:p w14:paraId="047AED62" w14:textId="5AEECDD2" w:rsidR="005F4718" w:rsidRPr="00C106B9" w:rsidDel="00AF5896" w:rsidRDefault="00A73149" w:rsidP="00247D75">
      <w:pPr>
        <w:pStyle w:val="ListParagraph"/>
        <w:numPr>
          <w:ilvl w:val="3"/>
          <w:numId w:val="23"/>
        </w:numPr>
        <w:overflowPunct w:val="0"/>
        <w:autoSpaceDE w:val="0"/>
        <w:autoSpaceDN w:val="0"/>
        <w:spacing w:after="60"/>
        <w:ind w:firstLine="0"/>
        <w:textAlignment w:val="baseline"/>
        <w:rPr>
          <w:del w:id="45152" w:author="Ramasubramani, Hariharan" w:date="2015-07-20T13:30:00Z"/>
          <w:rFonts w:cstheme="minorHAnsi"/>
          <w:color w:val="000000" w:themeColor="text1"/>
        </w:rPr>
      </w:pPr>
      <w:del w:id="45153" w:author="Ramasubramani, Hariharan" w:date="2015-07-20T13:30:00Z">
        <w:r w:rsidDel="00AF5896">
          <w:rPr>
            <w:rFonts w:cstheme="minorHAnsi"/>
            <w:color w:val="000000" w:themeColor="text1"/>
          </w:rPr>
          <w:delText>Requirement Removed (CR637)</w:delText>
        </w:r>
        <w:bookmarkStart w:id="45154" w:name="_Toc425238737"/>
        <w:bookmarkStart w:id="45155" w:name="_Toc425239983"/>
        <w:bookmarkStart w:id="45156" w:name="_Toc425241230"/>
        <w:bookmarkStart w:id="45157" w:name="_Toc425242476"/>
        <w:bookmarkStart w:id="45158" w:name="_Toc425243722"/>
        <w:bookmarkStart w:id="45159" w:name="_Toc425244969"/>
        <w:bookmarkStart w:id="45160" w:name="_Toc425246216"/>
        <w:bookmarkStart w:id="45161" w:name="_Toc425247463"/>
        <w:bookmarkStart w:id="45162" w:name="_Toc425248709"/>
        <w:bookmarkStart w:id="45163" w:name="_Toc425249956"/>
        <w:bookmarkStart w:id="45164" w:name="_Toc425251203"/>
        <w:bookmarkEnd w:id="45154"/>
        <w:bookmarkEnd w:id="45155"/>
        <w:bookmarkEnd w:id="45156"/>
        <w:bookmarkEnd w:id="45157"/>
        <w:bookmarkEnd w:id="45158"/>
        <w:bookmarkEnd w:id="45159"/>
        <w:bookmarkEnd w:id="45160"/>
        <w:bookmarkEnd w:id="45161"/>
        <w:bookmarkEnd w:id="45162"/>
        <w:bookmarkEnd w:id="45163"/>
        <w:bookmarkEnd w:id="45164"/>
      </w:del>
    </w:p>
    <w:p w14:paraId="7AF17EFF" w14:textId="2B634C19" w:rsidR="005F4718" w:rsidRPr="00C106B9" w:rsidDel="006D20A4" w:rsidRDefault="00A73149" w:rsidP="00247D75">
      <w:pPr>
        <w:pStyle w:val="ListParagraph"/>
        <w:numPr>
          <w:ilvl w:val="3"/>
          <w:numId w:val="23"/>
        </w:numPr>
        <w:overflowPunct w:val="0"/>
        <w:autoSpaceDE w:val="0"/>
        <w:autoSpaceDN w:val="0"/>
        <w:spacing w:after="60"/>
        <w:ind w:firstLine="0"/>
        <w:textAlignment w:val="baseline"/>
        <w:rPr>
          <w:del w:id="45165" w:author="Ramasubramani, Hariharan" w:date="2015-07-20T17:15:00Z"/>
          <w:rFonts w:cstheme="minorHAnsi"/>
          <w:color w:val="000000" w:themeColor="text1"/>
        </w:rPr>
      </w:pPr>
      <w:del w:id="45166" w:author="Ramasubramani, Hariharan" w:date="2015-07-20T13:30:00Z">
        <w:r w:rsidDel="00AF5896">
          <w:rPr>
            <w:rFonts w:cstheme="minorHAnsi"/>
            <w:color w:val="000000" w:themeColor="text1"/>
          </w:rPr>
          <w:delText>Requirement Removed (CR637)</w:delText>
        </w:r>
        <w:r w:rsidR="005F4718" w:rsidRPr="00C106B9" w:rsidDel="00AF5896">
          <w:rPr>
            <w:rFonts w:cstheme="minorHAnsi"/>
            <w:color w:val="000000" w:themeColor="text1"/>
          </w:rPr>
          <w:delText>.</w:delText>
        </w:r>
      </w:del>
      <w:bookmarkStart w:id="45167" w:name="_Toc425238738"/>
      <w:bookmarkStart w:id="45168" w:name="_Toc425239984"/>
      <w:bookmarkStart w:id="45169" w:name="_Toc425241231"/>
      <w:bookmarkStart w:id="45170" w:name="_Toc425242477"/>
      <w:bookmarkStart w:id="45171" w:name="_Toc425243723"/>
      <w:bookmarkStart w:id="45172" w:name="_Toc425244970"/>
      <w:bookmarkStart w:id="45173" w:name="_Toc425246217"/>
      <w:bookmarkStart w:id="45174" w:name="_Toc425247464"/>
      <w:bookmarkStart w:id="45175" w:name="_Toc425248710"/>
      <w:bookmarkStart w:id="45176" w:name="_Toc425249957"/>
      <w:bookmarkStart w:id="45177" w:name="_Toc425251204"/>
      <w:bookmarkEnd w:id="45167"/>
      <w:bookmarkEnd w:id="45168"/>
      <w:bookmarkEnd w:id="45169"/>
      <w:bookmarkEnd w:id="45170"/>
      <w:bookmarkEnd w:id="45171"/>
      <w:bookmarkEnd w:id="45172"/>
      <w:bookmarkEnd w:id="45173"/>
      <w:bookmarkEnd w:id="45174"/>
      <w:bookmarkEnd w:id="45175"/>
      <w:bookmarkEnd w:id="45176"/>
      <w:bookmarkEnd w:id="45177"/>
    </w:p>
    <w:p w14:paraId="1DA1F7E5" w14:textId="1B6B22F1" w:rsidR="005F4718" w:rsidRPr="00C106B9" w:rsidDel="006D20A4" w:rsidRDefault="005F4718" w:rsidP="009C3129">
      <w:pPr>
        <w:pStyle w:val="ListParagraph"/>
        <w:spacing w:after="60"/>
        <w:ind w:left="1710" w:firstLine="0"/>
        <w:rPr>
          <w:del w:id="45178" w:author="Ramasubramani, Hariharan" w:date="2015-07-20T17:15:00Z"/>
          <w:rFonts w:cstheme="minorHAnsi"/>
          <w:color w:val="000000" w:themeColor="text1"/>
        </w:rPr>
      </w:pPr>
      <w:bookmarkStart w:id="45179" w:name="_Toc425238739"/>
      <w:bookmarkStart w:id="45180" w:name="_Toc425239985"/>
      <w:bookmarkStart w:id="45181" w:name="_Toc425241232"/>
      <w:bookmarkStart w:id="45182" w:name="_Toc425242478"/>
      <w:bookmarkStart w:id="45183" w:name="_Toc425243724"/>
      <w:bookmarkStart w:id="45184" w:name="_Toc425244971"/>
      <w:bookmarkStart w:id="45185" w:name="_Toc425246218"/>
      <w:bookmarkStart w:id="45186" w:name="_Toc425247465"/>
      <w:bookmarkStart w:id="45187" w:name="_Toc425248711"/>
      <w:bookmarkStart w:id="45188" w:name="_Toc425249958"/>
      <w:bookmarkStart w:id="45189" w:name="_Toc425251205"/>
      <w:bookmarkEnd w:id="45179"/>
      <w:bookmarkEnd w:id="45180"/>
      <w:bookmarkEnd w:id="45181"/>
      <w:bookmarkEnd w:id="45182"/>
      <w:bookmarkEnd w:id="45183"/>
      <w:bookmarkEnd w:id="45184"/>
      <w:bookmarkEnd w:id="45185"/>
      <w:bookmarkEnd w:id="45186"/>
      <w:bookmarkEnd w:id="45187"/>
      <w:bookmarkEnd w:id="45188"/>
      <w:bookmarkEnd w:id="45189"/>
    </w:p>
    <w:p w14:paraId="69AFDE63" w14:textId="3924106A" w:rsidR="005F4718" w:rsidDel="006D20A4" w:rsidRDefault="005F4718" w:rsidP="00247D75">
      <w:pPr>
        <w:pStyle w:val="ListParagraph"/>
        <w:numPr>
          <w:ilvl w:val="1"/>
          <w:numId w:val="23"/>
        </w:numPr>
        <w:overflowPunct w:val="0"/>
        <w:autoSpaceDE w:val="0"/>
        <w:autoSpaceDN w:val="0"/>
        <w:spacing w:after="60"/>
        <w:ind w:firstLine="0"/>
        <w:textAlignment w:val="baseline"/>
        <w:rPr>
          <w:del w:id="45190" w:author="Ramasubramani, Hariharan" w:date="2015-07-20T17:15:00Z"/>
          <w:rFonts w:cstheme="minorHAnsi"/>
          <w:color w:val="000000" w:themeColor="text1"/>
        </w:rPr>
      </w:pPr>
      <w:del w:id="45191" w:author="Ramasubramani, Hariharan" w:date="2015-07-20T17:15:00Z">
        <w:r w:rsidRPr="00C106B9" w:rsidDel="006D20A4">
          <w:rPr>
            <w:rFonts w:cstheme="minorHAnsi"/>
            <w:color w:val="000000" w:themeColor="text1"/>
          </w:rPr>
          <w:delText xml:space="preserve">The system shall provide the ability to copy/clone an existing </w:delText>
        </w:r>
        <w:r w:rsidDel="006D20A4">
          <w:rPr>
            <w:rFonts w:cstheme="minorHAnsi"/>
            <w:color w:val="000000" w:themeColor="text1"/>
          </w:rPr>
          <w:delText xml:space="preserve"> form rule. (CR 289) </w:delText>
        </w:r>
        <w:bookmarkStart w:id="45192" w:name="_Toc425238740"/>
        <w:bookmarkStart w:id="45193" w:name="_Toc425239986"/>
        <w:bookmarkStart w:id="45194" w:name="_Toc425241233"/>
        <w:bookmarkStart w:id="45195" w:name="_Toc425242479"/>
        <w:bookmarkStart w:id="45196" w:name="_Toc425243725"/>
        <w:bookmarkStart w:id="45197" w:name="_Toc425244972"/>
        <w:bookmarkStart w:id="45198" w:name="_Toc425246219"/>
        <w:bookmarkStart w:id="45199" w:name="_Toc425247466"/>
        <w:bookmarkStart w:id="45200" w:name="_Toc425248712"/>
        <w:bookmarkStart w:id="45201" w:name="_Toc425249959"/>
        <w:bookmarkStart w:id="45202" w:name="_Toc425251206"/>
        <w:bookmarkEnd w:id="45192"/>
        <w:bookmarkEnd w:id="45193"/>
        <w:bookmarkEnd w:id="45194"/>
        <w:bookmarkEnd w:id="45195"/>
        <w:bookmarkEnd w:id="45196"/>
        <w:bookmarkEnd w:id="45197"/>
        <w:bookmarkEnd w:id="45198"/>
        <w:bookmarkEnd w:id="45199"/>
        <w:bookmarkEnd w:id="45200"/>
        <w:bookmarkEnd w:id="45201"/>
        <w:bookmarkEnd w:id="45202"/>
      </w:del>
    </w:p>
    <w:p w14:paraId="1AF35FC6" w14:textId="18FF12BE" w:rsidR="005F4718" w:rsidDel="006D20A4" w:rsidRDefault="005F4718" w:rsidP="00247D75">
      <w:pPr>
        <w:pStyle w:val="ListParagraph"/>
        <w:numPr>
          <w:ilvl w:val="2"/>
          <w:numId w:val="23"/>
        </w:numPr>
        <w:overflowPunct w:val="0"/>
        <w:autoSpaceDE w:val="0"/>
        <w:autoSpaceDN w:val="0"/>
        <w:spacing w:after="60"/>
        <w:ind w:firstLine="0"/>
        <w:textAlignment w:val="baseline"/>
        <w:rPr>
          <w:del w:id="45203" w:author="Ramasubramani, Hariharan" w:date="2015-07-20T17:15:00Z"/>
          <w:rFonts w:cstheme="minorHAnsi"/>
          <w:color w:val="000000" w:themeColor="text1"/>
        </w:rPr>
      </w:pPr>
      <w:del w:id="45204" w:author="Ramasubramani, Hariharan" w:date="2015-07-20T17:15:00Z">
        <w:r w:rsidRPr="00C106B9" w:rsidDel="006D20A4">
          <w:rPr>
            <w:rFonts w:cstheme="minorHAnsi"/>
            <w:color w:val="000000" w:themeColor="text1"/>
          </w:rPr>
          <w:delText>The system shall c</w:delText>
        </w:r>
        <w:r w:rsidDel="006D20A4">
          <w:rPr>
            <w:rFonts w:cstheme="minorHAnsi"/>
            <w:color w:val="000000" w:themeColor="text1"/>
          </w:rPr>
          <w:delText xml:space="preserve">opy </w:delText>
        </w:r>
        <w:r w:rsidRPr="00C106B9" w:rsidDel="006D20A4">
          <w:rPr>
            <w:rFonts w:cstheme="minorHAnsi"/>
            <w:color w:val="000000" w:themeColor="text1"/>
          </w:rPr>
          <w:delText>the data f</w:delText>
        </w:r>
        <w:r w:rsidDel="006D20A4">
          <w:rPr>
            <w:rFonts w:cstheme="minorHAnsi"/>
            <w:color w:val="000000" w:themeColor="text1"/>
          </w:rPr>
          <w:delText>rom the existing form rule and create a new copy of the data. (CR 289)</w:delText>
        </w:r>
        <w:bookmarkStart w:id="45205" w:name="_Toc425238741"/>
        <w:bookmarkStart w:id="45206" w:name="_Toc425239987"/>
        <w:bookmarkStart w:id="45207" w:name="_Toc425241234"/>
        <w:bookmarkStart w:id="45208" w:name="_Toc425242480"/>
        <w:bookmarkStart w:id="45209" w:name="_Toc425243726"/>
        <w:bookmarkStart w:id="45210" w:name="_Toc425244973"/>
        <w:bookmarkStart w:id="45211" w:name="_Toc425246220"/>
        <w:bookmarkStart w:id="45212" w:name="_Toc425247467"/>
        <w:bookmarkStart w:id="45213" w:name="_Toc425248713"/>
        <w:bookmarkStart w:id="45214" w:name="_Toc425249960"/>
        <w:bookmarkStart w:id="45215" w:name="_Toc425251207"/>
        <w:bookmarkEnd w:id="45205"/>
        <w:bookmarkEnd w:id="45206"/>
        <w:bookmarkEnd w:id="45207"/>
        <w:bookmarkEnd w:id="45208"/>
        <w:bookmarkEnd w:id="45209"/>
        <w:bookmarkEnd w:id="45210"/>
        <w:bookmarkEnd w:id="45211"/>
        <w:bookmarkEnd w:id="45212"/>
        <w:bookmarkEnd w:id="45213"/>
        <w:bookmarkEnd w:id="45214"/>
        <w:bookmarkEnd w:id="45215"/>
      </w:del>
    </w:p>
    <w:p w14:paraId="05ADE050" w14:textId="0C7EC005" w:rsidR="005F4718" w:rsidDel="006D20A4" w:rsidRDefault="005F4718" w:rsidP="00247D75">
      <w:pPr>
        <w:pStyle w:val="ListParagraph"/>
        <w:numPr>
          <w:ilvl w:val="3"/>
          <w:numId w:val="23"/>
        </w:numPr>
        <w:overflowPunct w:val="0"/>
        <w:autoSpaceDE w:val="0"/>
        <w:autoSpaceDN w:val="0"/>
        <w:spacing w:after="60"/>
        <w:ind w:firstLine="0"/>
        <w:textAlignment w:val="baseline"/>
        <w:rPr>
          <w:del w:id="45216" w:author="Ramasubramani, Hariharan" w:date="2015-07-20T17:15:00Z"/>
          <w:rFonts w:cstheme="minorHAnsi"/>
          <w:color w:val="000000" w:themeColor="text1"/>
        </w:rPr>
      </w:pPr>
      <w:del w:id="45217" w:author="Ramasubramani, Hariharan" w:date="2015-07-20T17:15:00Z">
        <w:r w:rsidDel="006D20A4">
          <w:rPr>
            <w:rFonts w:cstheme="minorHAnsi"/>
            <w:color w:val="000000" w:themeColor="text1"/>
          </w:rPr>
          <w:delText xml:space="preserve">The system shall exclude the following field data from the clone and copy:  </w:delText>
        </w:r>
        <w:bookmarkStart w:id="45218" w:name="_Toc425238742"/>
        <w:bookmarkStart w:id="45219" w:name="_Toc425239988"/>
        <w:bookmarkStart w:id="45220" w:name="_Toc425241235"/>
        <w:bookmarkStart w:id="45221" w:name="_Toc425242481"/>
        <w:bookmarkStart w:id="45222" w:name="_Toc425243727"/>
        <w:bookmarkStart w:id="45223" w:name="_Toc425244974"/>
        <w:bookmarkStart w:id="45224" w:name="_Toc425246221"/>
        <w:bookmarkStart w:id="45225" w:name="_Toc425247468"/>
        <w:bookmarkStart w:id="45226" w:name="_Toc425248714"/>
        <w:bookmarkStart w:id="45227" w:name="_Toc425249961"/>
        <w:bookmarkStart w:id="45228" w:name="_Toc425251208"/>
        <w:bookmarkEnd w:id="45218"/>
        <w:bookmarkEnd w:id="45219"/>
        <w:bookmarkEnd w:id="45220"/>
        <w:bookmarkEnd w:id="45221"/>
        <w:bookmarkEnd w:id="45222"/>
        <w:bookmarkEnd w:id="45223"/>
        <w:bookmarkEnd w:id="45224"/>
        <w:bookmarkEnd w:id="45225"/>
        <w:bookmarkEnd w:id="45226"/>
        <w:bookmarkEnd w:id="45227"/>
        <w:bookmarkEnd w:id="45228"/>
      </w:del>
    </w:p>
    <w:p w14:paraId="0B5AAE92" w14:textId="107CDF7E" w:rsidR="00CA62F8" w:rsidDel="006D20A4" w:rsidRDefault="005F4718" w:rsidP="00247D75">
      <w:pPr>
        <w:pStyle w:val="ListParagraph"/>
        <w:numPr>
          <w:ilvl w:val="4"/>
          <w:numId w:val="23"/>
        </w:numPr>
        <w:overflowPunct w:val="0"/>
        <w:autoSpaceDE w:val="0"/>
        <w:autoSpaceDN w:val="0"/>
        <w:spacing w:after="60"/>
        <w:ind w:firstLine="0"/>
        <w:textAlignment w:val="baseline"/>
        <w:rPr>
          <w:del w:id="45229" w:author="Ramasubramani, Hariharan" w:date="2015-07-20T17:15:00Z"/>
          <w:rFonts w:cstheme="minorHAnsi"/>
          <w:color w:val="000000" w:themeColor="text1"/>
        </w:rPr>
      </w:pPr>
      <w:del w:id="45230" w:author="Ramasubramani, Hariharan" w:date="2015-07-20T17:15:00Z">
        <w:r w:rsidDel="006D20A4">
          <w:rPr>
            <w:rFonts w:cstheme="minorHAnsi"/>
            <w:color w:val="000000" w:themeColor="text1"/>
          </w:rPr>
          <w:delText>All History Data shall be excluded</w:delText>
        </w:r>
        <w:bookmarkStart w:id="45231" w:name="_Toc425238743"/>
        <w:bookmarkStart w:id="45232" w:name="_Toc425239989"/>
        <w:bookmarkStart w:id="45233" w:name="_Toc425241236"/>
        <w:bookmarkStart w:id="45234" w:name="_Toc425242482"/>
        <w:bookmarkStart w:id="45235" w:name="_Toc425243728"/>
        <w:bookmarkStart w:id="45236" w:name="_Toc425244975"/>
        <w:bookmarkStart w:id="45237" w:name="_Toc425246222"/>
        <w:bookmarkStart w:id="45238" w:name="_Toc425247469"/>
        <w:bookmarkStart w:id="45239" w:name="_Toc425248715"/>
        <w:bookmarkStart w:id="45240" w:name="_Toc425249962"/>
        <w:bookmarkStart w:id="45241" w:name="_Toc425251209"/>
        <w:bookmarkEnd w:id="45231"/>
        <w:bookmarkEnd w:id="45232"/>
        <w:bookmarkEnd w:id="45233"/>
        <w:bookmarkEnd w:id="45234"/>
        <w:bookmarkEnd w:id="45235"/>
        <w:bookmarkEnd w:id="45236"/>
        <w:bookmarkEnd w:id="45237"/>
        <w:bookmarkEnd w:id="45238"/>
        <w:bookmarkEnd w:id="45239"/>
        <w:bookmarkEnd w:id="45240"/>
        <w:bookmarkEnd w:id="45241"/>
      </w:del>
    </w:p>
    <w:p w14:paraId="63980D87" w14:textId="219695DB" w:rsidR="00633733" w:rsidDel="006D20A4" w:rsidRDefault="00633733" w:rsidP="00633733">
      <w:pPr>
        <w:pStyle w:val="ListParagraph"/>
        <w:overflowPunct w:val="0"/>
        <w:autoSpaceDE w:val="0"/>
        <w:autoSpaceDN w:val="0"/>
        <w:spacing w:after="60"/>
        <w:ind w:left="2232" w:firstLine="0"/>
        <w:textAlignment w:val="baseline"/>
        <w:rPr>
          <w:del w:id="45242" w:author="Ramasubramani, Hariharan" w:date="2015-07-20T17:15:00Z"/>
          <w:rFonts w:cstheme="minorHAnsi"/>
          <w:color w:val="000000" w:themeColor="text1"/>
        </w:rPr>
      </w:pPr>
      <w:bookmarkStart w:id="45243" w:name="_Toc425238744"/>
      <w:bookmarkStart w:id="45244" w:name="_Toc425239990"/>
      <w:bookmarkStart w:id="45245" w:name="_Toc425241237"/>
      <w:bookmarkStart w:id="45246" w:name="_Toc425242483"/>
      <w:bookmarkStart w:id="45247" w:name="_Toc425243729"/>
      <w:bookmarkStart w:id="45248" w:name="_Toc425244976"/>
      <w:bookmarkStart w:id="45249" w:name="_Toc425246223"/>
      <w:bookmarkStart w:id="45250" w:name="_Toc425247470"/>
      <w:bookmarkStart w:id="45251" w:name="_Toc425248716"/>
      <w:bookmarkStart w:id="45252" w:name="_Toc425249963"/>
      <w:bookmarkStart w:id="45253" w:name="_Toc425251210"/>
      <w:bookmarkEnd w:id="45243"/>
      <w:bookmarkEnd w:id="45244"/>
      <w:bookmarkEnd w:id="45245"/>
      <w:bookmarkEnd w:id="45246"/>
      <w:bookmarkEnd w:id="45247"/>
      <w:bookmarkEnd w:id="45248"/>
      <w:bookmarkEnd w:id="45249"/>
      <w:bookmarkEnd w:id="45250"/>
      <w:bookmarkEnd w:id="45251"/>
      <w:bookmarkEnd w:id="45252"/>
      <w:bookmarkEnd w:id="45253"/>
    </w:p>
    <w:p w14:paraId="44EFC858" w14:textId="28FFA510" w:rsidR="00CA62F8" w:rsidDel="006D20A4" w:rsidRDefault="00CA62F8" w:rsidP="00CA62F8">
      <w:pPr>
        <w:pStyle w:val="ListParagraph"/>
        <w:spacing w:after="60"/>
        <w:ind w:left="0" w:firstLine="0"/>
        <w:jc w:val="center"/>
        <w:rPr>
          <w:del w:id="45254" w:author="Ramasubramani, Hariharan" w:date="2015-07-20T17:15:00Z"/>
          <w:rFonts w:cstheme="minorHAnsi"/>
          <w:color w:val="000000" w:themeColor="text1"/>
        </w:rPr>
      </w:pPr>
      <w:bookmarkStart w:id="45255" w:name="_Toc425238745"/>
      <w:bookmarkStart w:id="45256" w:name="_Toc425239991"/>
      <w:bookmarkStart w:id="45257" w:name="_Toc425241238"/>
      <w:bookmarkStart w:id="45258" w:name="_Toc425242484"/>
      <w:bookmarkStart w:id="45259" w:name="_Toc425243730"/>
      <w:bookmarkStart w:id="45260" w:name="_Toc425244977"/>
      <w:bookmarkStart w:id="45261" w:name="_Toc425246224"/>
      <w:bookmarkStart w:id="45262" w:name="_Toc425247471"/>
      <w:bookmarkStart w:id="45263" w:name="_Toc425248717"/>
      <w:bookmarkStart w:id="45264" w:name="_Toc425249964"/>
      <w:bookmarkStart w:id="45265" w:name="_Toc425251211"/>
      <w:bookmarkEnd w:id="45255"/>
      <w:bookmarkEnd w:id="45256"/>
      <w:bookmarkEnd w:id="45257"/>
      <w:bookmarkEnd w:id="45258"/>
      <w:bookmarkEnd w:id="45259"/>
      <w:bookmarkEnd w:id="45260"/>
      <w:bookmarkEnd w:id="45261"/>
      <w:bookmarkEnd w:id="45262"/>
      <w:bookmarkEnd w:id="45263"/>
      <w:bookmarkEnd w:id="45264"/>
      <w:bookmarkEnd w:id="45265"/>
    </w:p>
    <w:p w14:paraId="1554DF12" w14:textId="1D669EED" w:rsidR="00633733" w:rsidDel="006D20A4" w:rsidRDefault="006C746E" w:rsidP="00633733">
      <w:pPr>
        <w:pStyle w:val="BlockComment"/>
        <w:ind w:left="360"/>
        <w:rPr>
          <w:del w:id="45266" w:author="Ramasubramani, Hariharan" w:date="2015-07-20T17:15:00Z"/>
        </w:rPr>
      </w:pPr>
      <w:del w:id="45267" w:author="Ramasubramani, Hariharan" w:date="2015-07-20T17:15:00Z">
        <w:r w:rsidDel="006D20A4">
          <w:delText xml:space="preserve">See Clone button </w:delText>
        </w:r>
        <w:r w:rsidR="005C2F2E" w:rsidDel="006D20A4">
          <w:delText>functi</w:delText>
        </w:r>
        <w:r w:rsidR="0069427B" w:rsidDel="006D20A4">
          <w:delText>o</w:delText>
        </w:r>
        <w:r w:rsidR="005C2F2E" w:rsidDel="006D20A4">
          <w:delText>nality under</w:delText>
        </w:r>
        <w:r w:rsidDel="006D20A4">
          <w:delText xml:space="preserve"> Fig: 5.</w:delText>
        </w:r>
        <w:r w:rsidR="00F616CE" w:rsidDel="006D20A4">
          <w:delText>j</w:delText>
        </w:r>
        <w:bookmarkStart w:id="45268" w:name="_Toc425238746"/>
        <w:bookmarkStart w:id="45269" w:name="_Toc425239992"/>
        <w:bookmarkStart w:id="45270" w:name="_Toc425241239"/>
        <w:bookmarkStart w:id="45271" w:name="_Toc425242485"/>
        <w:bookmarkStart w:id="45272" w:name="_Toc425243731"/>
        <w:bookmarkStart w:id="45273" w:name="_Toc425244978"/>
        <w:bookmarkStart w:id="45274" w:name="_Toc425246225"/>
        <w:bookmarkStart w:id="45275" w:name="_Toc425247472"/>
        <w:bookmarkStart w:id="45276" w:name="_Toc425248718"/>
        <w:bookmarkStart w:id="45277" w:name="_Toc425249965"/>
        <w:bookmarkStart w:id="45278" w:name="_Toc425251212"/>
        <w:bookmarkEnd w:id="45268"/>
        <w:bookmarkEnd w:id="45269"/>
        <w:bookmarkEnd w:id="45270"/>
        <w:bookmarkEnd w:id="45271"/>
        <w:bookmarkEnd w:id="45272"/>
        <w:bookmarkEnd w:id="45273"/>
        <w:bookmarkEnd w:id="45274"/>
        <w:bookmarkEnd w:id="45275"/>
        <w:bookmarkEnd w:id="45276"/>
        <w:bookmarkEnd w:id="45277"/>
        <w:bookmarkEnd w:id="45278"/>
      </w:del>
    </w:p>
    <w:p w14:paraId="0D27C0ED" w14:textId="1F5F8731" w:rsidR="00CA62F8" w:rsidRPr="00CA62F8" w:rsidDel="006D20A4" w:rsidRDefault="00CA62F8" w:rsidP="00CA62F8">
      <w:pPr>
        <w:overflowPunct w:val="0"/>
        <w:autoSpaceDE w:val="0"/>
        <w:autoSpaceDN w:val="0"/>
        <w:spacing w:after="60"/>
        <w:textAlignment w:val="baseline"/>
        <w:rPr>
          <w:del w:id="45279" w:author="Ramasubramani, Hariharan" w:date="2015-07-20T17:15:00Z"/>
          <w:rFonts w:cstheme="minorHAnsi"/>
          <w:color w:val="000000" w:themeColor="text1"/>
        </w:rPr>
      </w:pPr>
      <w:bookmarkStart w:id="45280" w:name="_Toc425238747"/>
      <w:bookmarkStart w:id="45281" w:name="_Toc425239993"/>
      <w:bookmarkStart w:id="45282" w:name="_Toc425241240"/>
      <w:bookmarkStart w:id="45283" w:name="_Toc425242486"/>
      <w:bookmarkStart w:id="45284" w:name="_Toc425243732"/>
      <w:bookmarkStart w:id="45285" w:name="_Toc425244979"/>
      <w:bookmarkStart w:id="45286" w:name="_Toc425246226"/>
      <w:bookmarkStart w:id="45287" w:name="_Toc425247473"/>
      <w:bookmarkStart w:id="45288" w:name="_Toc425248719"/>
      <w:bookmarkStart w:id="45289" w:name="_Toc425249966"/>
      <w:bookmarkStart w:id="45290" w:name="_Toc425251213"/>
      <w:bookmarkEnd w:id="45280"/>
      <w:bookmarkEnd w:id="45281"/>
      <w:bookmarkEnd w:id="45282"/>
      <w:bookmarkEnd w:id="45283"/>
      <w:bookmarkEnd w:id="45284"/>
      <w:bookmarkEnd w:id="45285"/>
      <w:bookmarkEnd w:id="45286"/>
      <w:bookmarkEnd w:id="45287"/>
      <w:bookmarkEnd w:id="45288"/>
      <w:bookmarkEnd w:id="45289"/>
      <w:bookmarkEnd w:id="45290"/>
    </w:p>
    <w:p w14:paraId="0F668398" w14:textId="2ED22051" w:rsidR="005F4718" w:rsidRPr="00C106B9" w:rsidDel="006D20A4" w:rsidRDefault="005F4718" w:rsidP="009C3129">
      <w:pPr>
        <w:pStyle w:val="ListParagraph"/>
        <w:spacing w:after="60"/>
        <w:ind w:left="619" w:firstLine="0"/>
        <w:rPr>
          <w:del w:id="45291" w:author="Ramasubramani, Hariharan" w:date="2015-07-20T17:15:00Z"/>
          <w:rFonts w:cstheme="minorHAnsi"/>
          <w:color w:val="000000" w:themeColor="text1"/>
        </w:rPr>
      </w:pPr>
      <w:bookmarkStart w:id="45292" w:name="_Toc425238748"/>
      <w:bookmarkStart w:id="45293" w:name="_Toc425239994"/>
      <w:bookmarkStart w:id="45294" w:name="_Toc425241241"/>
      <w:bookmarkStart w:id="45295" w:name="_Toc425242487"/>
      <w:bookmarkStart w:id="45296" w:name="_Toc425243733"/>
      <w:bookmarkStart w:id="45297" w:name="_Toc425244980"/>
      <w:bookmarkStart w:id="45298" w:name="_Toc425246227"/>
      <w:bookmarkStart w:id="45299" w:name="_Toc425247474"/>
      <w:bookmarkStart w:id="45300" w:name="_Toc425248720"/>
      <w:bookmarkStart w:id="45301" w:name="_Toc425249967"/>
      <w:bookmarkStart w:id="45302" w:name="_Toc425251214"/>
      <w:bookmarkEnd w:id="45292"/>
      <w:bookmarkEnd w:id="45293"/>
      <w:bookmarkEnd w:id="45294"/>
      <w:bookmarkEnd w:id="45295"/>
      <w:bookmarkEnd w:id="45296"/>
      <w:bookmarkEnd w:id="45297"/>
      <w:bookmarkEnd w:id="45298"/>
      <w:bookmarkEnd w:id="45299"/>
      <w:bookmarkEnd w:id="45300"/>
      <w:bookmarkEnd w:id="45301"/>
      <w:bookmarkEnd w:id="45302"/>
    </w:p>
    <w:p w14:paraId="6AD32207" w14:textId="6D5FCB41" w:rsidR="005F4718" w:rsidRPr="00C106B9" w:rsidDel="006D20A4" w:rsidRDefault="005F4718" w:rsidP="00247D75">
      <w:pPr>
        <w:pStyle w:val="ListParagraph"/>
        <w:numPr>
          <w:ilvl w:val="1"/>
          <w:numId w:val="23"/>
        </w:numPr>
        <w:overflowPunct w:val="0"/>
        <w:autoSpaceDE w:val="0"/>
        <w:autoSpaceDN w:val="0"/>
        <w:spacing w:after="60"/>
        <w:ind w:firstLine="0"/>
        <w:textAlignment w:val="baseline"/>
        <w:rPr>
          <w:del w:id="45303" w:author="Ramasubramani, Hariharan" w:date="2015-07-20T17:15:00Z"/>
          <w:rFonts w:cstheme="minorHAnsi"/>
          <w:color w:val="000000" w:themeColor="text1"/>
        </w:rPr>
      </w:pPr>
      <w:del w:id="45304" w:author="Ramasubramani, Hariharan" w:date="2015-07-20T17:15:00Z">
        <w:r w:rsidRPr="00C106B9" w:rsidDel="006D20A4">
          <w:rPr>
            <w:rFonts w:cstheme="minorHAnsi"/>
            <w:color w:val="000000" w:themeColor="text1"/>
          </w:rPr>
          <w:delText xml:space="preserve">The system shall provide the ability to view the history of a </w:delText>
        </w:r>
        <w:r w:rsidDel="006D20A4">
          <w:rPr>
            <w:rFonts w:cstheme="minorHAnsi"/>
            <w:color w:val="000000" w:themeColor="text1"/>
          </w:rPr>
          <w:delText>Form</w:delText>
        </w:r>
        <w:r w:rsidRPr="00C106B9" w:rsidDel="006D20A4">
          <w:rPr>
            <w:rFonts w:cstheme="minorHAnsi"/>
            <w:color w:val="000000" w:themeColor="text1"/>
          </w:rPr>
          <w:delText>.</w:delText>
        </w:r>
        <w:bookmarkStart w:id="45305" w:name="_Toc425238749"/>
        <w:bookmarkStart w:id="45306" w:name="_Toc425239995"/>
        <w:bookmarkStart w:id="45307" w:name="_Toc425241242"/>
        <w:bookmarkStart w:id="45308" w:name="_Toc425242488"/>
        <w:bookmarkStart w:id="45309" w:name="_Toc425243734"/>
        <w:bookmarkStart w:id="45310" w:name="_Toc425244981"/>
        <w:bookmarkStart w:id="45311" w:name="_Toc425246228"/>
        <w:bookmarkStart w:id="45312" w:name="_Toc425247475"/>
        <w:bookmarkStart w:id="45313" w:name="_Toc425248721"/>
        <w:bookmarkStart w:id="45314" w:name="_Toc425249968"/>
        <w:bookmarkStart w:id="45315" w:name="_Toc425251215"/>
        <w:bookmarkEnd w:id="45305"/>
        <w:bookmarkEnd w:id="45306"/>
        <w:bookmarkEnd w:id="45307"/>
        <w:bookmarkEnd w:id="45308"/>
        <w:bookmarkEnd w:id="45309"/>
        <w:bookmarkEnd w:id="45310"/>
        <w:bookmarkEnd w:id="45311"/>
        <w:bookmarkEnd w:id="45312"/>
        <w:bookmarkEnd w:id="45313"/>
        <w:bookmarkEnd w:id="45314"/>
        <w:bookmarkEnd w:id="45315"/>
      </w:del>
    </w:p>
    <w:p w14:paraId="40CD4F25" w14:textId="595ECE12" w:rsidR="005F4718" w:rsidRPr="00C106B9" w:rsidDel="006D20A4" w:rsidRDefault="005F4718" w:rsidP="00247D75">
      <w:pPr>
        <w:pStyle w:val="ListParagraph"/>
        <w:numPr>
          <w:ilvl w:val="2"/>
          <w:numId w:val="23"/>
        </w:numPr>
        <w:overflowPunct w:val="0"/>
        <w:autoSpaceDE w:val="0"/>
        <w:autoSpaceDN w:val="0"/>
        <w:spacing w:after="60"/>
        <w:ind w:firstLine="0"/>
        <w:textAlignment w:val="baseline"/>
        <w:rPr>
          <w:del w:id="45316" w:author="Ramasubramani, Hariharan" w:date="2015-07-20T17:15:00Z"/>
          <w:rFonts w:cstheme="minorHAnsi"/>
          <w:color w:val="000000" w:themeColor="text1"/>
        </w:rPr>
      </w:pPr>
      <w:del w:id="45317" w:author="Ramasubramani, Hariharan" w:date="2015-07-20T17:15:00Z">
        <w:r w:rsidRPr="00C106B9" w:rsidDel="006D20A4">
          <w:rPr>
            <w:rFonts w:cstheme="minorHAnsi"/>
            <w:color w:val="000000" w:themeColor="text1"/>
          </w:rPr>
          <w:delText>The following elements shall display for</w:delText>
        </w:r>
        <w:r w:rsidDel="006D20A4">
          <w:rPr>
            <w:rFonts w:cstheme="minorHAnsi"/>
            <w:color w:val="000000" w:themeColor="text1"/>
          </w:rPr>
          <w:delText xml:space="preserve"> Form</w:delText>
        </w:r>
        <w:r w:rsidRPr="00C106B9" w:rsidDel="006D20A4">
          <w:rPr>
            <w:rFonts w:cstheme="minorHAnsi"/>
            <w:color w:val="000000" w:themeColor="text1"/>
          </w:rPr>
          <w:delText xml:space="preserve"> history:</w:delText>
        </w:r>
        <w:bookmarkStart w:id="45318" w:name="_Toc425238750"/>
        <w:bookmarkStart w:id="45319" w:name="_Toc425239996"/>
        <w:bookmarkStart w:id="45320" w:name="_Toc425241243"/>
        <w:bookmarkStart w:id="45321" w:name="_Toc425242489"/>
        <w:bookmarkStart w:id="45322" w:name="_Toc425243735"/>
        <w:bookmarkStart w:id="45323" w:name="_Toc425244982"/>
        <w:bookmarkStart w:id="45324" w:name="_Toc425246229"/>
        <w:bookmarkStart w:id="45325" w:name="_Toc425247476"/>
        <w:bookmarkStart w:id="45326" w:name="_Toc425248722"/>
        <w:bookmarkStart w:id="45327" w:name="_Toc425249969"/>
        <w:bookmarkStart w:id="45328" w:name="_Toc425251216"/>
        <w:bookmarkEnd w:id="45318"/>
        <w:bookmarkEnd w:id="45319"/>
        <w:bookmarkEnd w:id="45320"/>
        <w:bookmarkEnd w:id="45321"/>
        <w:bookmarkEnd w:id="45322"/>
        <w:bookmarkEnd w:id="45323"/>
        <w:bookmarkEnd w:id="45324"/>
        <w:bookmarkEnd w:id="45325"/>
        <w:bookmarkEnd w:id="45326"/>
        <w:bookmarkEnd w:id="45327"/>
        <w:bookmarkEnd w:id="45328"/>
      </w:del>
    </w:p>
    <w:tbl>
      <w:tblPr>
        <w:tblStyle w:val="TableGrid"/>
        <w:tblW w:w="11049" w:type="dxa"/>
        <w:jc w:val="center"/>
        <w:tblLayout w:type="fixed"/>
        <w:tblLook w:val="04A0" w:firstRow="1" w:lastRow="0" w:firstColumn="1" w:lastColumn="0" w:noHBand="0" w:noVBand="1"/>
      </w:tblPr>
      <w:tblGrid>
        <w:gridCol w:w="832"/>
        <w:gridCol w:w="1896"/>
        <w:gridCol w:w="1464"/>
        <w:gridCol w:w="939"/>
        <w:gridCol w:w="771"/>
        <w:gridCol w:w="1350"/>
        <w:gridCol w:w="712"/>
        <w:gridCol w:w="2151"/>
        <w:gridCol w:w="934"/>
      </w:tblGrid>
      <w:tr w:rsidR="005F4718" w:rsidRPr="00C106B9" w:rsidDel="006D20A4" w14:paraId="060FD03F" w14:textId="70B92BE8" w:rsidTr="008C172F">
        <w:trPr>
          <w:cantSplit/>
          <w:trHeight w:val="314"/>
          <w:tblHeader/>
          <w:jc w:val="center"/>
          <w:del w:id="45329" w:author="Ramasubramani, Hariharan" w:date="2015-07-20T17:15:00Z"/>
        </w:trPr>
        <w:tc>
          <w:tcPr>
            <w:tcW w:w="11049" w:type="dxa"/>
            <w:gridSpan w:val="9"/>
            <w:tcBorders>
              <w:top w:val="single" w:sz="4" w:space="0" w:color="auto"/>
              <w:left w:val="single" w:sz="4" w:space="0" w:color="auto"/>
              <w:bottom w:val="single" w:sz="4" w:space="0" w:color="auto"/>
              <w:right w:val="single" w:sz="4" w:space="0" w:color="auto"/>
            </w:tcBorders>
            <w:shd w:val="clear" w:color="auto" w:fill="000000" w:themeFill="text1"/>
          </w:tcPr>
          <w:p w14:paraId="1F6207CC" w14:textId="1DAC8B45" w:rsidR="005F4718" w:rsidRPr="00C106B9" w:rsidDel="006D20A4" w:rsidRDefault="005F4718" w:rsidP="009C3129">
            <w:pPr>
              <w:spacing w:after="60"/>
              <w:ind w:firstLine="0"/>
              <w:rPr>
                <w:del w:id="45330" w:author="Ramasubramani, Hariharan" w:date="2015-07-20T17:15:00Z"/>
                <w:rFonts w:cstheme="minorHAnsi"/>
                <w:b/>
                <w:color w:val="FFFFFF" w:themeColor="background1"/>
              </w:rPr>
            </w:pPr>
            <w:del w:id="45331" w:author="Ramasubramani, Hariharan" w:date="2015-07-20T17:15:00Z">
              <w:r w:rsidDel="006D20A4">
                <w:rPr>
                  <w:rFonts w:cstheme="minorHAnsi"/>
                  <w:b/>
                  <w:color w:val="FFFFFF" w:themeColor="background1"/>
                </w:rPr>
                <w:delText xml:space="preserve">Form </w:delText>
              </w:r>
              <w:r w:rsidRPr="00C106B9" w:rsidDel="006D20A4">
                <w:rPr>
                  <w:rFonts w:cstheme="minorHAnsi"/>
                  <w:b/>
                  <w:color w:val="FFFFFF" w:themeColor="background1"/>
                </w:rPr>
                <w:delText>History Data Elements</w:delText>
              </w:r>
              <w:bookmarkStart w:id="45332" w:name="_Toc425238751"/>
              <w:bookmarkStart w:id="45333" w:name="_Toc425239997"/>
              <w:bookmarkStart w:id="45334" w:name="_Toc425241244"/>
              <w:bookmarkStart w:id="45335" w:name="_Toc425242490"/>
              <w:bookmarkStart w:id="45336" w:name="_Toc425243736"/>
              <w:bookmarkStart w:id="45337" w:name="_Toc425244983"/>
              <w:bookmarkStart w:id="45338" w:name="_Toc425246230"/>
              <w:bookmarkStart w:id="45339" w:name="_Toc425247477"/>
              <w:bookmarkStart w:id="45340" w:name="_Toc425248723"/>
              <w:bookmarkStart w:id="45341" w:name="_Toc425249970"/>
              <w:bookmarkStart w:id="45342" w:name="_Toc425251217"/>
              <w:bookmarkEnd w:id="45332"/>
              <w:bookmarkEnd w:id="45333"/>
              <w:bookmarkEnd w:id="45334"/>
              <w:bookmarkEnd w:id="45335"/>
              <w:bookmarkEnd w:id="45336"/>
              <w:bookmarkEnd w:id="45337"/>
              <w:bookmarkEnd w:id="45338"/>
              <w:bookmarkEnd w:id="45339"/>
              <w:bookmarkEnd w:id="45340"/>
              <w:bookmarkEnd w:id="45341"/>
              <w:bookmarkEnd w:id="45342"/>
            </w:del>
          </w:p>
          <w:p w14:paraId="0ED1F048" w14:textId="7F6798D3" w:rsidR="005F4718" w:rsidRPr="002703D0" w:rsidDel="006D20A4" w:rsidRDefault="005F4718" w:rsidP="009C3129">
            <w:pPr>
              <w:spacing w:after="60"/>
              <w:ind w:firstLine="0"/>
              <w:rPr>
                <w:del w:id="45343" w:author="Ramasubramani, Hariharan" w:date="2015-07-20T17:15:00Z"/>
                <w:rFonts w:cstheme="minorHAnsi"/>
                <w:b/>
                <w:color w:val="FFFFFF" w:themeColor="background1"/>
                <w:sz w:val="18"/>
                <w:szCs w:val="18"/>
              </w:rPr>
            </w:pPr>
            <w:del w:id="45344" w:author="Ramasubramani, Hariharan" w:date="2015-07-20T17:15:00Z">
              <w:r w:rsidRPr="002703D0" w:rsidDel="006D20A4">
                <w:rPr>
                  <w:rFonts w:cstheme="minorHAnsi"/>
                  <w:b/>
                  <w:color w:val="FFFFFF" w:themeColor="background1"/>
                  <w:sz w:val="18"/>
                  <w:szCs w:val="18"/>
                </w:rPr>
                <w:delText>Required: Mandatory (M), Conditional Mandatory (CM), Optional (O), Auto-Populated (AP)</w:delText>
              </w:r>
              <w:bookmarkStart w:id="45345" w:name="_Toc425238752"/>
              <w:bookmarkStart w:id="45346" w:name="_Toc425239998"/>
              <w:bookmarkStart w:id="45347" w:name="_Toc425241245"/>
              <w:bookmarkStart w:id="45348" w:name="_Toc425242491"/>
              <w:bookmarkStart w:id="45349" w:name="_Toc425243737"/>
              <w:bookmarkStart w:id="45350" w:name="_Toc425244984"/>
              <w:bookmarkStart w:id="45351" w:name="_Toc425246231"/>
              <w:bookmarkStart w:id="45352" w:name="_Toc425247478"/>
              <w:bookmarkStart w:id="45353" w:name="_Toc425248724"/>
              <w:bookmarkStart w:id="45354" w:name="_Toc425249971"/>
              <w:bookmarkStart w:id="45355" w:name="_Toc425251218"/>
              <w:bookmarkEnd w:id="45345"/>
              <w:bookmarkEnd w:id="45346"/>
              <w:bookmarkEnd w:id="45347"/>
              <w:bookmarkEnd w:id="45348"/>
              <w:bookmarkEnd w:id="45349"/>
              <w:bookmarkEnd w:id="45350"/>
              <w:bookmarkEnd w:id="45351"/>
              <w:bookmarkEnd w:id="45352"/>
              <w:bookmarkEnd w:id="45353"/>
              <w:bookmarkEnd w:id="45354"/>
              <w:bookmarkEnd w:id="45355"/>
            </w:del>
          </w:p>
          <w:p w14:paraId="26FBC576" w14:textId="047C8BDC" w:rsidR="005F4718" w:rsidRPr="002703D0" w:rsidDel="006D20A4" w:rsidRDefault="005F4718" w:rsidP="009C3129">
            <w:pPr>
              <w:spacing w:after="60"/>
              <w:ind w:firstLine="0"/>
              <w:rPr>
                <w:del w:id="45356" w:author="Ramasubramani, Hariharan" w:date="2015-07-20T17:15:00Z"/>
                <w:rFonts w:cstheme="minorHAnsi"/>
                <w:b/>
                <w:color w:val="FFFFFF" w:themeColor="background1"/>
                <w:sz w:val="18"/>
                <w:szCs w:val="18"/>
              </w:rPr>
            </w:pPr>
            <w:del w:id="45357" w:author="Ramasubramani, Hariharan" w:date="2015-07-20T17:15:00Z">
              <w:r w:rsidRPr="002703D0" w:rsidDel="006D20A4">
                <w:rPr>
                  <w:rFonts w:cstheme="minorHAnsi"/>
                  <w:b/>
                  <w:color w:val="FFFFFF" w:themeColor="background1"/>
                  <w:sz w:val="18"/>
                  <w:szCs w:val="18"/>
                </w:rPr>
                <w:delText>Caption:  Field Label</w:delText>
              </w:r>
              <w:bookmarkStart w:id="45358" w:name="_Toc425238753"/>
              <w:bookmarkStart w:id="45359" w:name="_Toc425239999"/>
              <w:bookmarkStart w:id="45360" w:name="_Toc425241246"/>
              <w:bookmarkStart w:id="45361" w:name="_Toc425242492"/>
              <w:bookmarkStart w:id="45362" w:name="_Toc425243738"/>
              <w:bookmarkStart w:id="45363" w:name="_Toc425244985"/>
              <w:bookmarkStart w:id="45364" w:name="_Toc425246232"/>
              <w:bookmarkStart w:id="45365" w:name="_Toc425247479"/>
              <w:bookmarkStart w:id="45366" w:name="_Toc425248725"/>
              <w:bookmarkStart w:id="45367" w:name="_Toc425249972"/>
              <w:bookmarkStart w:id="45368" w:name="_Toc425251219"/>
              <w:bookmarkEnd w:id="45358"/>
              <w:bookmarkEnd w:id="45359"/>
              <w:bookmarkEnd w:id="45360"/>
              <w:bookmarkEnd w:id="45361"/>
              <w:bookmarkEnd w:id="45362"/>
              <w:bookmarkEnd w:id="45363"/>
              <w:bookmarkEnd w:id="45364"/>
              <w:bookmarkEnd w:id="45365"/>
              <w:bookmarkEnd w:id="45366"/>
              <w:bookmarkEnd w:id="45367"/>
              <w:bookmarkEnd w:id="45368"/>
            </w:del>
          </w:p>
          <w:p w14:paraId="23D30866" w14:textId="390E2C6C" w:rsidR="005F4718" w:rsidRPr="002703D0" w:rsidDel="006D20A4" w:rsidRDefault="005F4718" w:rsidP="009C3129">
            <w:pPr>
              <w:spacing w:after="60"/>
              <w:ind w:firstLine="0"/>
              <w:rPr>
                <w:del w:id="45369" w:author="Ramasubramani, Hariharan" w:date="2015-07-20T17:15:00Z"/>
                <w:rFonts w:cstheme="minorHAnsi"/>
                <w:b/>
                <w:color w:val="FFFFFF" w:themeColor="background1"/>
                <w:sz w:val="18"/>
                <w:szCs w:val="18"/>
              </w:rPr>
            </w:pPr>
            <w:del w:id="45370" w:author="Ramasubramani, Hariharan" w:date="2015-07-20T17:15:00Z">
              <w:r w:rsidRPr="002703D0" w:rsidDel="006D20A4">
                <w:rPr>
                  <w:rFonts w:cstheme="minorHAnsi"/>
                  <w:b/>
                  <w:color w:val="FFFFFF" w:themeColor="background1"/>
                  <w:sz w:val="18"/>
                  <w:szCs w:val="18"/>
                </w:rPr>
                <w:delText>Editable: Not Editable (NE), Editable (E)</w:delText>
              </w:r>
              <w:bookmarkStart w:id="45371" w:name="_Toc425238754"/>
              <w:bookmarkStart w:id="45372" w:name="_Toc425240000"/>
              <w:bookmarkStart w:id="45373" w:name="_Toc425241247"/>
              <w:bookmarkStart w:id="45374" w:name="_Toc425242493"/>
              <w:bookmarkStart w:id="45375" w:name="_Toc425243739"/>
              <w:bookmarkStart w:id="45376" w:name="_Toc425244986"/>
              <w:bookmarkStart w:id="45377" w:name="_Toc425246233"/>
              <w:bookmarkStart w:id="45378" w:name="_Toc425247480"/>
              <w:bookmarkStart w:id="45379" w:name="_Toc425248726"/>
              <w:bookmarkStart w:id="45380" w:name="_Toc425249973"/>
              <w:bookmarkStart w:id="45381" w:name="_Toc425251220"/>
              <w:bookmarkEnd w:id="45371"/>
              <w:bookmarkEnd w:id="45372"/>
              <w:bookmarkEnd w:id="45373"/>
              <w:bookmarkEnd w:id="45374"/>
              <w:bookmarkEnd w:id="45375"/>
              <w:bookmarkEnd w:id="45376"/>
              <w:bookmarkEnd w:id="45377"/>
              <w:bookmarkEnd w:id="45378"/>
              <w:bookmarkEnd w:id="45379"/>
              <w:bookmarkEnd w:id="45380"/>
              <w:bookmarkEnd w:id="45381"/>
            </w:del>
          </w:p>
          <w:p w14:paraId="71F6044C" w14:textId="2AAAACF0" w:rsidR="005F4718" w:rsidRPr="00C106B9" w:rsidDel="006D20A4" w:rsidRDefault="005F4718" w:rsidP="009C3129">
            <w:pPr>
              <w:spacing w:after="60"/>
              <w:ind w:firstLine="0"/>
              <w:rPr>
                <w:del w:id="45382" w:author="Ramasubramani, Hariharan" w:date="2015-07-20T17:15:00Z"/>
                <w:rFonts w:cstheme="minorHAnsi"/>
                <w:b/>
                <w:color w:val="FFFFFF" w:themeColor="background1"/>
              </w:rPr>
            </w:pPr>
            <w:del w:id="45383" w:author="Ramasubramani, Hariharan" w:date="2015-07-20T17:15:00Z">
              <w:r w:rsidRPr="002703D0" w:rsidDel="006D20A4">
                <w:rPr>
                  <w:rFonts w:cstheme="minorHAnsi"/>
                  <w:b/>
                  <w:color w:val="FFFFFF" w:themeColor="background1"/>
                  <w:sz w:val="18"/>
                  <w:szCs w:val="18"/>
                </w:rPr>
                <w:delText>Field Type:  Date/Time, Alpha-Numeric Special Characters (</w:delText>
              </w:r>
              <w:r w:rsidR="00A137AC" w:rsidDel="006D20A4">
                <w:rPr>
                  <w:rFonts w:cstheme="minorHAnsi"/>
                  <w:b/>
                  <w:color w:val="FFFFFF" w:themeColor="background1"/>
                  <w:sz w:val="18"/>
                  <w:szCs w:val="18"/>
                </w:rPr>
                <w:delText>ANSC</w:delText>
              </w:r>
              <w:r w:rsidRPr="002703D0" w:rsidDel="006D20A4">
                <w:rPr>
                  <w:rFonts w:cstheme="minorHAnsi"/>
                  <w:b/>
                  <w:color w:val="FFFFFF" w:themeColor="background1"/>
                  <w:sz w:val="18"/>
                  <w:szCs w:val="18"/>
                </w:rPr>
                <w:delText>), Boolean (radio button)</w:delText>
              </w:r>
              <w:bookmarkStart w:id="45384" w:name="_Toc425238755"/>
              <w:bookmarkStart w:id="45385" w:name="_Toc425240001"/>
              <w:bookmarkStart w:id="45386" w:name="_Toc425241248"/>
              <w:bookmarkStart w:id="45387" w:name="_Toc425242494"/>
              <w:bookmarkStart w:id="45388" w:name="_Toc425243740"/>
              <w:bookmarkStart w:id="45389" w:name="_Toc425244987"/>
              <w:bookmarkStart w:id="45390" w:name="_Toc425246234"/>
              <w:bookmarkStart w:id="45391" w:name="_Toc425247481"/>
              <w:bookmarkStart w:id="45392" w:name="_Toc425248727"/>
              <w:bookmarkStart w:id="45393" w:name="_Toc425249974"/>
              <w:bookmarkStart w:id="45394" w:name="_Toc425251221"/>
              <w:bookmarkEnd w:id="45384"/>
              <w:bookmarkEnd w:id="45385"/>
              <w:bookmarkEnd w:id="45386"/>
              <w:bookmarkEnd w:id="45387"/>
              <w:bookmarkEnd w:id="45388"/>
              <w:bookmarkEnd w:id="45389"/>
              <w:bookmarkEnd w:id="45390"/>
              <w:bookmarkEnd w:id="45391"/>
              <w:bookmarkEnd w:id="45392"/>
              <w:bookmarkEnd w:id="45393"/>
              <w:bookmarkEnd w:id="45394"/>
            </w:del>
          </w:p>
        </w:tc>
        <w:bookmarkStart w:id="45395" w:name="_Toc425238756"/>
        <w:bookmarkStart w:id="45396" w:name="_Toc425240002"/>
        <w:bookmarkStart w:id="45397" w:name="_Toc425241249"/>
        <w:bookmarkStart w:id="45398" w:name="_Toc425242495"/>
        <w:bookmarkStart w:id="45399" w:name="_Toc425243741"/>
        <w:bookmarkStart w:id="45400" w:name="_Toc425244988"/>
        <w:bookmarkStart w:id="45401" w:name="_Toc425246235"/>
        <w:bookmarkStart w:id="45402" w:name="_Toc425247482"/>
        <w:bookmarkStart w:id="45403" w:name="_Toc425248728"/>
        <w:bookmarkStart w:id="45404" w:name="_Toc425249975"/>
        <w:bookmarkStart w:id="45405" w:name="_Toc425251222"/>
        <w:bookmarkEnd w:id="45395"/>
        <w:bookmarkEnd w:id="45396"/>
        <w:bookmarkEnd w:id="45397"/>
        <w:bookmarkEnd w:id="45398"/>
        <w:bookmarkEnd w:id="45399"/>
        <w:bookmarkEnd w:id="45400"/>
        <w:bookmarkEnd w:id="45401"/>
        <w:bookmarkEnd w:id="45402"/>
        <w:bookmarkEnd w:id="45403"/>
        <w:bookmarkEnd w:id="45404"/>
        <w:bookmarkEnd w:id="45405"/>
      </w:tr>
      <w:tr w:rsidR="005F4718" w:rsidRPr="00C106B9" w:rsidDel="006D20A4" w14:paraId="06F2BA7C" w14:textId="53A81DE6" w:rsidTr="008C172F">
        <w:trPr>
          <w:cantSplit/>
          <w:trHeight w:val="152"/>
          <w:tblHeader/>
          <w:jc w:val="center"/>
          <w:del w:id="45406" w:author="Ramasubramani, Hariharan" w:date="2015-07-20T17:15:00Z"/>
        </w:trPr>
        <w:tc>
          <w:tcPr>
            <w:tcW w:w="8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7B4C573" w14:textId="0AD65061" w:rsidR="005F4718" w:rsidRPr="00C106B9" w:rsidDel="006D20A4" w:rsidRDefault="005F4718" w:rsidP="009C3129">
            <w:pPr>
              <w:spacing w:before="60"/>
              <w:ind w:left="-9" w:right="-121" w:firstLine="0"/>
              <w:jc w:val="center"/>
              <w:rPr>
                <w:del w:id="45407" w:author="Ramasubramani, Hariharan" w:date="2015-07-20T17:15:00Z"/>
                <w:rFonts w:cstheme="minorHAnsi"/>
                <w:b/>
                <w:color w:val="000000" w:themeColor="text1"/>
                <w:sz w:val="20"/>
              </w:rPr>
            </w:pPr>
            <w:del w:id="45408" w:author="Ramasubramani, Hariharan" w:date="2015-07-20T17:15:00Z">
              <w:r w:rsidRPr="00C106B9" w:rsidDel="006D20A4">
                <w:rPr>
                  <w:rFonts w:cstheme="minorHAnsi"/>
                  <w:b/>
                  <w:color w:val="000000" w:themeColor="text1"/>
                  <w:sz w:val="20"/>
                </w:rPr>
                <w:delText>Req’t #</w:delText>
              </w:r>
              <w:bookmarkStart w:id="45409" w:name="_Toc425238757"/>
              <w:bookmarkStart w:id="45410" w:name="_Toc425240003"/>
              <w:bookmarkStart w:id="45411" w:name="_Toc425241250"/>
              <w:bookmarkStart w:id="45412" w:name="_Toc425242496"/>
              <w:bookmarkStart w:id="45413" w:name="_Toc425243742"/>
              <w:bookmarkStart w:id="45414" w:name="_Toc425244989"/>
              <w:bookmarkStart w:id="45415" w:name="_Toc425246236"/>
              <w:bookmarkStart w:id="45416" w:name="_Toc425247483"/>
              <w:bookmarkStart w:id="45417" w:name="_Toc425248729"/>
              <w:bookmarkStart w:id="45418" w:name="_Toc425249976"/>
              <w:bookmarkStart w:id="45419" w:name="_Toc425251223"/>
              <w:bookmarkEnd w:id="45409"/>
              <w:bookmarkEnd w:id="45410"/>
              <w:bookmarkEnd w:id="45411"/>
              <w:bookmarkEnd w:id="45412"/>
              <w:bookmarkEnd w:id="45413"/>
              <w:bookmarkEnd w:id="45414"/>
              <w:bookmarkEnd w:id="45415"/>
              <w:bookmarkEnd w:id="45416"/>
              <w:bookmarkEnd w:id="45417"/>
              <w:bookmarkEnd w:id="45418"/>
              <w:bookmarkEnd w:id="45419"/>
            </w:del>
          </w:p>
        </w:tc>
        <w:tc>
          <w:tcPr>
            <w:tcW w:w="189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D0787F8" w14:textId="5AD65EB2" w:rsidR="005F4718" w:rsidRPr="00C106B9" w:rsidDel="006D20A4" w:rsidRDefault="005F4718" w:rsidP="009C3129">
            <w:pPr>
              <w:spacing w:before="60"/>
              <w:ind w:left="-18" w:right="-75" w:firstLine="0"/>
              <w:rPr>
                <w:del w:id="45420" w:author="Ramasubramani, Hariharan" w:date="2015-07-20T17:15:00Z"/>
                <w:rFonts w:cstheme="minorHAnsi"/>
                <w:b/>
                <w:color w:val="000000" w:themeColor="text1"/>
                <w:sz w:val="20"/>
              </w:rPr>
            </w:pPr>
            <w:del w:id="45421" w:author="Ramasubramani, Hariharan" w:date="2015-07-20T17:15:00Z">
              <w:r w:rsidRPr="00C106B9" w:rsidDel="006D20A4">
                <w:rPr>
                  <w:rFonts w:cstheme="minorHAnsi"/>
                  <w:b/>
                  <w:color w:val="000000" w:themeColor="text1"/>
                  <w:sz w:val="20"/>
                </w:rPr>
                <w:delText>Data Element</w:delText>
              </w:r>
              <w:bookmarkStart w:id="45422" w:name="_Toc425238758"/>
              <w:bookmarkStart w:id="45423" w:name="_Toc425240004"/>
              <w:bookmarkStart w:id="45424" w:name="_Toc425241251"/>
              <w:bookmarkStart w:id="45425" w:name="_Toc425242497"/>
              <w:bookmarkStart w:id="45426" w:name="_Toc425243743"/>
              <w:bookmarkStart w:id="45427" w:name="_Toc425244990"/>
              <w:bookmarkStart w:id="45428" w:name="_Toc425246237"/>
              <w:bookmarkStart w:id="45429" w:name="_Toc425247484"/>
              <w:bookmarkStart w:id="45430" w:name="_Toc425248730"/>
              <w:bookmarkStart w:id="45431" w:name="_Toc425249977"/>
              <w:bookmarkStart w:id="45432" w:name="_Toc425251224"/>
              <w:bookmarkEnd w:id="45422"/>
              <w:bookmarkEnd w:id="45423"/>
              <w:bookmarkEnd w:id="45424"/>
              <w:bookmarkEnd w:id="45425"/>
              <w:bookmarkEnd w:id="45426"/>
              <w:bookmarkEnd w:id="45427"/>
              <w:bookmarkEnd w:id="45428"/>
              <w:bookmarkEnd w:id="45429"/>
              <w:bookmarkEnd w:id="45430"/>
              <w:bookmarkEnd w:id="45431"/>
              <w:bookmarkEnd w:id="45432"/>
            </w:del>
          </w:p>
        </w:tc>
        <w:tc>
          <w:tcPr>
            <w:tcW w:w="1464"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4F821F8" w14:textId="6CFBBB1D" w:rsidR="005F4718" w:rsidRPr="00C106B9" w:rsidDel="006D20A4" w:rsidRDefault="005F4718" w:rsidP="009C3129">
            <w:pPr>
              <w:spacing w:before="60"/>
              <w:ind w:left="-2" w:right="-99" w:firstLine="0"/>
              <w:jc w:val="center"/>
              <w:rPr>
                <w:del w:id="45433" w:author="Ramasubramani, Hariharan" w:date="2015-07-20T17:15:00Z"/>
                <w:rFonts w:cstheme="minorHAnsi"/>
                <w:b/>
                <w:color w:val="000000" w:themeColor="text1"/>
                <w:sz w:val="20"/>
              </w:rPr>
            </w:pPr>
            <w:del w:id="45434" w:author="Ramasubramani, Hariharan" w:date="2015-07-20T17:15:00Z">
              <w:r w:rsidRPr="00C106B9" w:rsidDel="006D20A4">
                <w:rPr>
                  <w:rFonts w:cstheme="minorHAnsi"/>
                  <w:b/>
                  <w:color w:val="000000" w:themeColor="text1"/>
                  <w:sz w:val="20"/>
                </w:rPr>
                <w:delText>Caption</w:delText>
              </w:r>
              <w:bookmarkStart w:id="45435" w:name="_Toc425238759"/>
              <w:bookmarkStart w:id="45436" w:name="_Toc425240005"/>
              <w:bookmarkStart w:id="45437" w:name="_Toc425241252"/>
              <w:bookmarkStart w:id="45438" w:name="_Toc425242498"/>
              <w:bookmarkStart w:id="45439" w:name="_Toc425243744"/>
              <w:bookmarkStart w:id="45440" w:name="_Toc425244991"/>
              <w:bookmarkStart w:id="45441" w:name="_Toc425246238"/>
              <w:bookmarkStart w:id="45442" w:name="_Toc425247485"/>
              <w:bookmarkStart w:id="45443" w:name="_Toc425248731"/>
              <w:bookmarkStart w:id="45444" w:name="_Toc425249978"/>
              <w:bookmarkStart w:id="45445" w:name="_Toc425251225"/>
              <w:bookmarkEnd w:id="45435"/>
              <w:bookmarkEnd w:id="45436"/>
              <w:bookmarkEnd w:id="45437"/>
              <w:bookmarkEnd w:id="45438"/>
              <w:bookmarkEnd w:id="45439"/>
              <w:bookmarkEnd w:id="45440"/>
              <w:bookmarkEnd w:id="45441"/>
              <w:bookmarkEnd w:id="45442"/>
              <w:bookmarkEnd w:id="45443"/>
              <w:bookmarkEnd w:id="45444"/>
              <w:bookmarkEnd w:id="45445"/>
            </w:del>
          </w:p>
        </w:tc>
        <w:tc>
          <w:tcPr>
            <w:tcW w:w="939"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E3BD7A6" w14:textId="10462952" w:rsidR="005F4718" w:rsidRPr="00C106B9" w:rsidDel="006D20A4" w:rsidRDefault="005F4718" w:rsidP="009C3129">
            <w:pPr>
              <w:spacing w:before="60"/>
              <w:ind w:left="-69" w:right="-69" w:firstLine="0"/>
              <w:jc w:val="center"/>
              <w:rPr>
                <w:del w:id="45446" w:author="Ramasubramani, Hariharan" w:date="2015-07-20T17:15:00Z"/>
                <w:rFonts w:cstheme="minorHAnsi"/>
                <w:b/>
                <w:color w:val="000000" w:themeColor="text1"/>
                <w:sz w:val="20"/>
              </w:rPr>
            </w:pPr>
            <w:del w:id="45447" w:author="Ramasubramani, Hariharan" w:date="2015-07-20T17:15:00Z">
              <w:r w:rsidRPr="00C106B9" w:rsidDel="006D20A4">
                <w:rPr>
                  <w:rFonts w:cstheme="minorHAnsi"/>
                  <w:b/>
                  <w:color w:val="000000" w:themeColor="text1"/>
                  <w:sz w:val="20"/>
                </w:rPr>
                <w:delText>Required</w:delText>
              </w:r>
              <w:bookmarkStart w:id="45448" w:name="_Toc425238760"/>
              <w:bookmarkStart w:id="45449" w:name="_Toc425240006"/>
              <w:bookmarkStart w:id="45450" w:name="_Toc425241253"/>
              <w:bookmarkStart w:id="45451" w:name="_Toc425242499"/>
              <w:bookmarkStart w:id="45452" w:name="_Toc425243745"/>
              <w:bookmarkStart w:id="45453" w:name="_Toc425244992"/>
              <w:bookmarkStart w:id="45454" w:name="_Toc425246239"/>
              <w:bookmarkStart w:id="45455" w:name="_Toc425247486"/>
              <w:bookmarkStart w:id="45456" w:name="_Toc425248732"/>
              <w:bookmarkStart w:id="45457" w:name="_Toc425249979"/>
              <w:bookmarkStart w:id="45458" w:name="_Toc425251226"/>
              <w:bookmarkEnd w:id="45448"/>
              <w:bookmarkEnd w:id="45449"/>
              <w:bookmarkEnd w:id="45450"/>
              <w:bookmarkEnd w:id="45451"/>
              <w:bookmarkEnd w:id="45452"/>
              <w:bookmarkEnd w:id="45453"/>
              <w:bookmarkEnd w:id="45454"/>
              <w:bookmarkEnd w:id="45455"/>
              <w:bookmarkEnd w:id="45456"/>
              <w:bookmarkEnd w:id="45457"/>
              <w:bookmarkEnd w:id="45458"/>
            </w:del>
          </w:p>
        </w:tc>
        <w:tc>
          <w:tcPr>
            <w:tcW w:w="771"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8CCC9C2" w14:textId="6EABE3E9" w:rsidR="005F4718" w:rsidRPr="00C106B9" w:rsidDel="006D20A4" w:rsidRDefault="005F4718" w:rsidP="009C3129">
            <w:pPr>
              <w:spacing w:before="60"/>
              <w:ind w:left="-57" w:right="-127" w:firstLine="0"/>
              <w:jc w:val="center"/>
              <w:rPr>
                <w:del w:id="45459" w:author="Ramasubramani, Hariharan" w:date="2015-07-20T17:15:00Z"/>
                <w:rFonts w:cstheme="minorHAnsi"/>
                <w:b/>
                <w:color w:val="000000" w:themeColor="text1"/>
                <w:sz w:val="20"/>
              </w:rPr>
            </w:pPr>
            <w:del w:id="45460" w:author="Ramasubramani, Hariharan" w:date="2015-07-20T17:15:00Z">
              <w:r w:rsidRPr="00C106B9" w:rsidDel="006D20A4">
                <w:rPr>
                  <w:rFonts w:cstheme="minorHAnsi"/>
                  <w:b/>
                  <w:color w:val="000000" w:themeColor="text1"/>
                  <w:sz w:val="20"/>
                </w:rPr>
                <w:delText xml:space="preserve">Editable </w:delText>
              </w:r>
              <w:bookmarkStart w:id="45461" w:name="_Toc425238761"/>
              <w:bookmarkStart w:id="45462" w:name="_Toc425240007"/>
              <w:bookmarkStart w:id="45463" w:name="_Toc425241254"/>
              <w:bookmarkStart w:id="45464" w:name="_Toc425242500"/>
              <w:bookmarkStart w:id="45465" w:name="_Toc425243746"/>
              <w:bookmarkStart w:id="45466" w:name="_Toc425244993"/>
              <w:bookmarkStart w:id="45467" w:name="_Toc425246240"/>
              <w:bookmarkStart w:id="45468" w:name="_Toc425247487"/>
              <w:bookmarkStart w:id="45469" w:name="_Toc425248733"/>
              <w:bookmarkStart w:id="45470" w:name="_Toc425249980"/>
              <w:bookmarkStart w:id="45471" w:name="_Toc425251227"/>
              <w:bookmarkEnd w:id="45461"/>
              <w:bookmarkEnd w:id="45462"/>
              <w:bookmarkEnd w:id="45463"/>
              <w:bookmarkEnd w:id="45464"/>
              <w:bookmarkEnd w:id="45465"/>
              <w:bookmarkEnd w:id="45466"/>
              <w:bookmarkEnd w:id="45467"/>
              <w:bookmarkEnd w:id="45468"/>
              <w:bookmarkEnd w:id="45469"/>
              <w:bookmarkEnd w:id="45470"/>
              <w:bookmarkEnd w:id="45471"/>
            </w:del>
          </w:p>
        </w:tc>
        <w:tc>
          <w:tcPr>
            <w:tcW w:w="13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364D1C6" w14:textId="53535987" w:rsidR="005F4718" w:rsidRPr="00C106B9" w:rsidDel="006D20A4" w:rsidRDefault="005F4718" w:rsidP="009C3129">
            <w:pPr>
              <w:spacing w:before="60"/>
              <w:ind w:left="-57" w:right="-88" w:firstLine="0"/>
              <w:jc w:val="center"/>
              <w:rPr>
                <w:del w:id="45472" w:author="Ramasubramani, Hariharan" w:date="2015-07-20T17:15:00Z"/>
                <w:rFonts w:cstheme="minorHAnsi"/>
                <w:b/>
                <w:color w:val="000000" w:themeColor="text1"/>
                <w:sz w:val="20"/>
              </w:rPr>
            </w:pPr>
            <w:del w:id="45473" w:author="Ramasubramani, Hariharan" w:date="2015-07-20T17:15:00Z">
              <w:r w:rsidRPr="00C106B9" w:rsidDel="006D20A4">
                <w:rPr>
                  <w:rFonts w:cstheme="minorHAnsi"/>
                  <w:b/>
                  <w:color w:val="000000" w:themeColor="text1"/>
                  <w:sz w:val="20"/>
                </w:rPr>
                <w:delText>Field Type</w:delText>
              </w:r>
              <w:bookmarkStart w:id="45474" w:name="_Toc425238762"/>
              <w:bookmarkStart w:id="45475" w:name="_Toc425240008"/>
              <w:bookmarkStart w:id="45476" w:name="_Toc425241255"/>
              <w:bookmarkStart w:id="45477" w:name="_Toc425242501"/>
              <w:bookmarkStart w:id="45478" w:name="_Toc425243747"/>
              <w:bookmarkStart w:id="45479" w:name="_Toc425244994"/>
              <w:bookmarkStart w:id="45480" w:name="_Toc425246241"/>
              <w:bookmarkStart w:id="45481" w:name="_Toc425247488"/>
              <w:bookmarkStart w:id="45482" w:name="_Toc425248734"/>
              <w:bookmarkStart w:id="45483" w:name="_Toc425249981"/>
              <w:bookmarkStart w:id="45484" w:name="_Toc425251228"/>
              <w:bookmarkEnd w:id="45474"/>
              <w:bookmarkEnd w:id="45475"/>
              <w:bookmarkEnd w:id="45476"/>
              <w:bookmarkEnd w:id="45477"/>
              <w:bookmarkEnd w:id="45478"/>
              <w:bookmarkEnd w:id="45479"/>
              <w:bookmarkEnd w:id="45480"/>
              <w:bookmarkEnd w:id="45481"/>
              <w:bookmarkEnd w:id="45482"/>
              <w:bookmarkEnd w:id="45483"/>
              <w:bookmarkEnd w:id="45484"/>
            </w:del>
          </w:p>
        </w:tc>
        <w:tc>
          <w:tcPr>
            <w:tcW w:w="71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DD0588B" w14:textId="3F9E81DC" w:rsidR="005F4718" w:rsidRPr="00C106B9" w:rsidDel="006D20A4" w:rsidRDefault="005F4718" w:rsidP="009C3129">
            <w:pPr>
              <w:spacing w:before="60"/>
              <w:ind w:left="-57" w:right="-86" w:firstLine="0"/>
              <w:jc w:val="center"/>
              <w:rPr>
                <w:del w:id="45485" w:author="Ramasubramani, Hariharan" w:date="2015-07-20T17:15:00Z"/>
                <w:rFonts w:cstheme="minorHAnsi"/>
                <w:b/>
                <w:color w:val="000000" w:themeColor="text1"/>
                <w:sz w:val="20"/>
              </w:rPr>
            </w:pPr>
            <w:del w:id="45486" w:author="Ramasubramani, Hariharan" w:date="2015-07-20T17:15:00Z">
              <w:r w:rsidRPr="00C106B9" w:rsidDel="006D20A4">
                <w:rPr>
                  <w:rFonts w:cstheme="minorHAnsi"/>
                  <w:b/>
                  <w:color w:val="000000" w:themeColor="text1"/>
                  <w:sz w:val="20"/>
                </w:rPr>
                <w:delText>Length</w:delText>
              </w:r>
              <w:bookmarkStart w:id="45487" w:name="_Toc425238763"/>
              <w:bookmarkStart w:id="45488" w:name="_Toc425240009"/>
              <w:bookmarkStart w:id="45489" w:name="_Toc425241256"/>
              <w:bookmarkStart w:id="45490" w:name="_Toc425242502"/>
              <w:bookmarkStart w:id="45491" w:name="_Toc425243748"/>
              <w:bookmarkStart w:id="45492" w:name="_Toc425244995"/>
              <w:bookmarkStart w:id="45493" w:name="_Toc425246242"/>
              <w:bookmarkStart w:id="45494" w:name="_Toc425247489"/>
              <w:bookmarkStart w:id="45495" w:name="_Toc425248735"/>
              <w:bookmarkStart w:id="45496" w:name="_Toc425249982"/>
              <w:bookmarkStart w:id="45497" w:name="_Toc425251229"/>
              <w:bookmarkEnd w:id="45487"/>
              <w:bookmarkEnd w:id="45488"/>
              <w:bookmarkEnd w:id="45489"/>
              <w:bookmarkEnd w:id="45490"/>
              <w:bookmarkEnd w:id="45491"/>
              <w:bookmarkEnd w:id="45492"/>
              <w:bookmarkEnd w:id="45493"/>
              <w:bookmarkEnd w:id="45494"/>
              <w:bookmarkEnd w:id="45495"/>
              <w:bookmarkEnd w:id="45496"/>
              <w:bookmarkEnd w:id="45497"/>
            </w:del>
          </w:p>
        </w:tc>
        <w:tc>
          <w:tcPr>
            <w:tcW w:w="2151"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CE1AE80" w14:textId="3EE8AB64" w:rsidR="005F4718" w:rsidRPr="00C106B9" w:rsidDel="006D20A4" w:rsidRDefault="005F4718" w:rsidP="009C3129">
            <w:pPr>
              <w:spacing w:before="60"/>
              <w:ind w:left="-57" w:firstLine="0"/>
              <w:jc w:val="center"/>
              <w:rPr>
                <w:del w:id="45498" w:author="Ramasubramani, Hariharan" w:date="2015-07-20T17:15:00Z"/>
                <w:rFonts w:cstheme="minorHAnsi"/>
                <w:b/>
                <w:color w:val="000000" w:themeColor="text1"/>
                <w:sz w:val="20"/>
              </w:rPr>
            </w:pPr>
            <w:del w:id="45499" w:author="Ramasubramani, Hariharan" w:date="2015-07-20T17:15:00Z">
              <w:r w:rsidRPr="00C106B9" w:rsidDel="006D20A4">
                <w:rPr>
                  <w:rFonts w:cstheme="minorHAnsi"/>
                  <w:b/>
                  <w:color w:val="000000" w:themeColor="text1"/>
                  <w:sz w:val="20"/>
                </w:rPr>
                <w:delText>Format/Example</w:delText>
              </w:r>
              <w:bookmarkStart w:id="45500" w:name="_Toc425238764"/>
              <w:bookmarkStart w:id="45501" w:name="_Toc425240010"/>
              <w:bookmarkStart w:id="45502" w:name="_Toc425241257"/>
              <w:bookmarkStart w:id="45503" w:name="_Toc425242503"/>
              <w:bookmarkStart w:id="45504" w:name="_Toc425243749"/>
              <w:bookmarkStart w:id="45505" w:name="_Toc425244996"/>
              <w:bookmarkStart w:id="45506" w:name="_Toc425246243"/>
              <w:bookmarkStart w:id="45507" w:name="_Toc425247490"/>
              <w:bookmarkStart w:id="45508" w:name="_Toc425248736"/>
              <w:bookmarkStart w:id="45509" w:name="_Toc425249983"/>
              <w:bookmarkStart w:id="45510" w:name="_Toc425251230"/>
              <w:bookmarkEnd w:id="45500"/>
              <w:bookmarkEnd w:id="45501"/>
              <w:bookmarkEnd w:id="45502"/>
              <w:bookmarkEnd w:id="45503"/>
              <w:bookmarkEnd w:id="45504"/>
              <w:bookmarkEnd w:id="45505"/>
              <w:bookmarkEnd w:id="45506"/>
              <w:bookmarkEnd w:id="45507"/>
              <w:bookmarkEnd w:id="45508"/>
              <w:bookmarkEnd w:id="45509"/>
              <w:bookmarkEnd w:id="45510"/>
            </w:del>
          </w:p>
        </w:tc>
        <w:tc>
          <w:tcPr>
            <w:tcW w:w="934"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8F054D2" w14:textId="7F03E654" w:rsidR="005F4718" w:rsidRPr="00C106B9" w:rsidDel="006D20A4" w:rsidRDefault="005F4718" w:rsidP="009C3129">
            <w:pPr>
              <w:spacing w:before="60"/>
              <w:ind w:left="-57" w:firstLine="0"/>
              <w:jc w:val="center"/>
              <w:rPr>
                <w:del w:id="45511" w:author="Ramasubramani, Hariharan" w:date="2015-07-20T17:15:00Z"/>
                <w:rFonts w:cstheme="minorHAnsi"/>
                <w:b/>
                <w:color w:val="000000" w:themeColor="text1"/>
                <w:sz w:val="20"/>
              </w:rPr>
            </w:pPr>
            <w:del w:id="45512" w:author="Ramasubramani, Hariharan" w:date="2015-07-20T17:15:00Z">
              <w:r w:rsidRPr="00C106B9" w:rsidDel="006D20A4">
                <w:rPr>
                  <w:rFonts w:cstheme="minorHAnsi"/>
                  <w:b/>
                  <w:color w:val="000000" w:themeColor="text1"/>
                  <w:sz w:val="20"/>
                </w:rPr>
                <w:delText xml:space="preserve">Default </w:delText>
              </w:r>
              <w:bookmarkStart w:id="45513" w:name="_Toc425238765"/>
              <w:bookmarkStart w:id="45514" w:name="_Toc425240011"/>
              <w:bookmarkStart w:id="45515" w:name="_Toc425241258"/>
              <w:bookmarkStart w:id="45516" w:name="_Toc425242504"/>
              <w:bookmarkStart w:id="45517" w:name="_Toc425243750"/>
              <w:bookmarkStart w:id="45518" w:name="_Toc425244997"/>
              <w:bookmarkStart w:id="45519" w:name="_Toc425246244"/>
              <w:bookmarkStart w:id="45520" w:name="_Toc425247491"/>
              <w:bookmarkStart w:id="45521" w:name="_Toc425248737"/>
              <w:bookmarkStart w:id="45522" w:name="_Toc425249984"/>
              <w:bookmarkStart w:id="45523" w:name="_Toc425251231"/>
              <w:bookmarkEnd w:id="45513"/>
              <w:bookmarkEnd w:id="45514"/>
              <w:bookmarkEnd w:id="45515"/>
              <w:bookmarkEnd w:id="45516"/>
              <w:bookmarkEnd w:id="45517"/>
              <w:bookmarkEnd w:id="45518"/>
              <w:bookmarkEnd w:id="45519"/>
              <w:bookmarkEnd w:id="45520"/>
              <w:bookmarkEnd w:id="45521"/>
              <w:bookmarkEnd w:id="45522"/>
              <w:bookmarkEnd w:id="45523"/>
            </w:del>
          </w:p>
        </w:tc>
        <w:bookmarkStart w:id="45524" w:name="_Toc425238766"/>
        <w:bookmarkStart w:id="45525" w:name="_Toc425240012"/>
        <w:bookmarkStart w:id="45526" w:name="_Toc425241259"/>
        <w:bookmarkStart w:id="45527" w:name="_Toc425242505"/>
        <w:bookmarkStart w:id="45528" w:name="_Toc425243751"/>
        <w:bookmarkStart w:id="45529" w:name="_Toc425244998"/>
        <w:bookmarkStart w:id="45530" w:name="_Toc425246245"/>
        <w:bookmarkStart w:id="45531" w:name="_Toc425247492"/>
        <w:bookmarkStart w:id="45532" w:name="_Toc425248738"/>
        <w:bookmarkStart w:id="45533" w:name="_Toc425249985"/>
        <w:bookmarkStart w:id="45534" w:name="_Toc425251232"/>
        <w:bookmarkEnd w:id="45524"/>
        <w:bookmarkEnd w:id="45525"/>
        <w:bookmarkEnd w:id="45526"/>
        <w:bookmarkEnd w:id="45527"/>
        <w:bookmarkEnd w:id="45528"/>
        <w:bookmarkEnd w:id="45529"/>
        <w:bookmarkEnd w:id="45530"/>
        <w:bookmarkEnd w:id="45531"/>
        <w:bookmarkEnd w:id="45532"/>
        <w:bookmarkEnd w:id="45533"/>
        <w:bookmarkEnd w:id="45534"/>
      </w:tr>
      <w:tr w:rsidR="005F4718" w:rsidRPr="00C106B9" w:rsidDel="006D20A4" w14:paraId="7CD3335B" w14:textId="77FC5DA1" w:rsidTr="008C172F">
        <w:trPr>
          <w:cantSplit/>
          <w:trHeight w:val="314"/>
          <w:jc w:val="center"/>
          <w:del w:id="45535" w:author="Ramasubramani, Hariharan" w:date="2015-07-20T17:15:00Z"/>
        </w:trPr>
        <w:tc>
          <w:tcPr>
            <w:tcW w:w="832" w:type="dxa"/>
            <w:tcBorders>
              <w:top w:val="single" w:sz="4" w:space="0" w:color="auto"/>
              <w:left w:val="single" w:sz="4" w:space="0" w:color="auto"/>
              <w:bottom w:val="single" w:sz="4" w:space="0" w:color="auto"/>
              <w:right w:val="single" w:sz="4" w:space="0" w:color="auto"/>
            </w:tcBorders>
          </w:tcPr>
          <w:p w14:paraId="28E8D162" w14:textId="738FE448" w:rsidR="005F4718" w:rsidRPr="00C106B9" w:rsidDel="006D20A4" w:rsidRDefault="005F4718" w:rsidP="00247D75">
            <w:pPr>
              <w:pStyle w:val="ListParagraph"/>
              <w:numPr>
                <w:ilvl w:val="3"/>
                <w:numId w:val="23"/>
              </w:numPr>
              <w:overflowPunct w:val="0"/>
              <w:autoSpaceDE w:val="0"/>
              <w:autoSpaceDN w:val="0"/>
              <w:spacing w:after="60"/>
              <w:ind w:left="-43" w:firstLine="0"/>
              <w:textAlignment w:val="baseline"/>
              <w:rPr>
                <w:del w:id="45536" w:author="Ramasubramani, Hariharan" w:date="2015-07-20T17:15:00Z"/>
                <w:rFonts w:cstheme="minorHAnsi"/>
                <w:color w:val="000000" w:themeColor="text1"/>
              </w:rPr>
            </w:pPr>
            <w:del w:id="45537" w:author="Ramasubramani, Hariharan" w:date="2015-07-20T17:15:00Z">
              <w:r w:rsidRPr="00C106B9" w:rsidDel="006D20A4">
                <w:rPr>
                  <w:rFonts w:cstheme="minorHAnsi"/>
                  <w:color w:val="000000" w:themeColor="text1"/>
                </w:rPr>
                <w:delText xml:space="preserve"> </w:delText>
              </w:r>
              <w:bookmarkStart w:id="45538" w:name="_Toc425238767"/>
              <w:bookmarkStart w:id="45539" w:name="_Toc425240013"/>
              <w:bookmarkStart w:id="45540" w:name="_Toc425241260"/>
              <w:bookmarkStart w:id="45541" w:name="_Toc425242506"/>
              <w:bookmarkStart w:id="45542" w:name="_Toc425243752"/>
              <w:bookmarkStart w:id="45543" w:name="_Toc425244999"/>
              <w:bookmarkStart w:id="45544" w:name="_Toc425246246"/>
              <w:bookmarkStart w:id="45545" w:name="_Toc425247493"/>
              <w:bookmarkStart w:id="45546" w:name="_Toc425248739"/>
              <w:bookmarkStart w:id="45547" w:name="_Toc425249986"/>
              <w:bookmarkStart w:id="45548" w:name="_Toc425251233"/>
              <w:bookmarkEnd w:id="45538"/>
              <w:bookmarkEnd w:id="45539"/>
              <w:bookmarkEnd w:id="45540"/>
              <w:bookmarkEnd w:id="45541"/>
              <w:bookmarkEnd w:id="45542"/>
              <w:bookmarkEnd w:id="45543"/>
              <w:bookmarkEnd w:id="45544"/>
              <w:bookmarkEnd w:id="45545"/>
              <w:bookmarkEnd w:id="45546"/>
              <w:bookmarkEnd w:id="45547"/>
              <w:bookmarkEnd w:id="45548"/>
            </w:del>
          </w:p>
        </w:tc>
        <w:tc>
          <w:tcPr>
            <w:tcW w:w="1896" w:type="dxa"/>
            <w:tcBorders>
              <w:top w:val="single" w:sz="4" w:space="0" w:color="auto"/>
              <w:left w:val="single" w:sz="4" w:space="0" w:color="auto"/>
              <w:bottom w:val="single" w:sz="4" w:space="0" w:color="auto"/>
              <w:right w:val="single" w:sz="4" w:space="0" w:color="auto"/>
            </w:tcBorders>
          </w:tcPr>
          <w:p w14:paraId="06B56822" w14:textId="6B398227" w:rsidR="005F4718" w:rsidRPr="00C106B9" w:rsidDel="006D20A4" w:rsidRDefault="005F4718" w:rsidP="009C3129">
            <w:pPr>
              <w:ind w:firstLine="0"/>
              <w:rPr>
                <w:del w:id="45549" w:author="Ramasubramani, Hariharan" w:date="2015-07-20T17:15:00Z"/>
                <w:rFonts w:cstheme="minorHAnsi"/>
                <w:color w:val="000000" w:themeColor="text1"/>
              </w:rPr>
            </w:pPr>
            <w:del w:id="45550" w:author="Ramasubramani, Hariharan" w:date="2015-07-20T17:15:00Z">
              <w:r w:rsidRPr="00C106B9" w:rsidDel="006D20A4">
                <w:rPr>
                  <w:rFonts w:cstheme="minorHAnsi"/>
                  <w:color w:val="000000" w:themeColor="text1"/>
                </w:rPr>
                <w:delText>Created By</w:delText>
              </w:r>
              <w:r w:rsidDel="006D20A4">
                <w:rPr>
                  <w:rFonts w:cstheme="minorHAnsi"/>
                  <w:color w:val="000000" w:themeColor="text1"/>
                </w:rPr>
                <w:delText>:  Last Name</w:delText>
              </w:r>
              <w:bookmarkStart w:id="45551" w:name="_Toc425238768"/>
              <w:bookmarkStart w:id="45552" w:name="_Toc425240014"/>
              <w:bookmarkStart w:id="45553" w:name="_Toc425241261"/>
              <w:bookmarkStart w:id="45554" w:name="_Toc425242507"/>
              <w:bookmarkStart w:id="45555" w:name="_Toc425243753"/>
              <w:bookmarkStart w:id="45556" w:name="_Toc425245000"/>
              <w:bookmarkStart w:id="45557" w:name="_Toc425246247"/>
              <w:bookmarkStart w:id="45558" w:name="_Toc425247494"/>
              <w:bookmarkStart w:id="45559" w:name="_Toc425248740"/>
              <w:bookmarkStart w:id="45560" w:name="_Toc425249987"/>
              <w:bookmarkStart w:id="45561" w:name="_Toc425251234"/>
              <w:bookmarkEnd w:id="45551"/>
              <w:bookmarkEnd w:id="45552"/>
              <w:bookmarkEnd w:id="45553"/>
              <w:bookmarkEnd w:id="45554"/>
              <w:bookmarkEnd w:id="45555"/>
              <w:bookmarkEnd w:id="45556"/>
              <w:bookmarkEnd w:id="45557"/>
              <w:bookmarkEnd w:id="45558"/>
              <w:bookmarkEnd w:id="45559"/>
              <w:bookmarkEnd w:id="45560"/>
              <w:bookmarkEnd w:id="45561"/>
            </w:del>
          </w:p>
        </w:tc>
        <w:tc>
          <w:tcPr>
            <w:tcW w:w="1464" w:type="dxa"/>
            <w:tcBorders>
              <w:top w:val="single" w:sz="4" w:space="0" w:color="auto"/>
              <w:left w:val="single" w:sz="4" w:space="0" w:color="auto"/>
              <w:bottom w:val="single" w:sz="4" w:space="0" w:color="auto"/>
              <w:right w:val="single" w:sz="4" w:space="0" w:color="auto"/>
            </w:tcBorders>
          </w:tcPr>
          <w:p w14:paraId="7868976C" w14:textId="1842FE84" w:rsidR="005F4718" w:rsidRPr="00C106B9" w:rsidDel="006D20A4" w:rsidRDefault="005F4718" w:rsidP="009C3129">
            <w:pPr>
              <w:tabs>
                <w:tab w:val="left" w:pos="420"/>
                <w:tab w:val="num" w:pos="1440"/>
                <w:tab w:val="num" w:pos="1584"/>
              </w:tabs>
              <w:ind w:firstLine="0"/>
              <w:rPr>
                <w:del w:id="45562" w:author="Ramasubramani, Hariharan" w:date="2015-07-20T17:15:00Z"/>
                <w:rFonts w:cstheme="minorHAnsi"/>
                <w:color w:val="000000" w:themeColor="text1"/>
              </w:rPr>
            </w:pPr>
            <w:del w:id="45563" w:author="Ramasubramani, Hariharan" w:date="2015-07-20T17:15:00Z">
              <w:r w:rsidRPr="00C106B9" w:rsidDel="006D20A4">
                <w:rPr>
                  <w:rFonts w:cstheme="minorHAnsi"/>
                  <w:color w:val="000000" w:themeColor="text1"/>
                </w:rPr>
                <w:delText>-</w:delText>
              </w:r>
              <w:bookmarkStart w:id="45564" w:name="_Toc425238769"/>
              <w:bookmarkStart w:id="45565" w:name="_Toc425240015"/>
              <w:bookmarkStart w:id="45566" w:name="_Toc425241262"/>
              <w:bookmarkStart w:id="45567" w:name="_Toc425242508"/>
              <w:bookmarkStart w:id="45568" w:name="_Toc425243754"/>
              <w:bookmarkStart w:id="45569" w:name="_Toc425245001"/>
              <w:bookmarkStart w:id="45570" w:name="_Toc425246248"/>
              <w:bookmarkStart w:id="45571" w:name="_Toc425247495"/>
              <w:bookmarkStart w:id="45572" w:name="_Toc425248741"/>
              <w:bookmarkStart w:id="45573" w:name="_Toc425249988"/>
              <w:bookmarkStart w:id="45574" w:name="_Toc425251235"/>
              <w:bookmarkEnd w:id="45564"/>
              <w:bookmarkEnd w:id="45565"/>
              <w:bookmarkEnd w:id="45566"/>
              <w:bookmarkEnd w:id="45567"/>
              <w:bookmarkEnd w:id="45568"/>
              <w:bookmarkEnd w:id="45569"/>
              <w:bookmarkEnd w:id="45570"/>
              <w:bookmarkEnd w:id="45571"/>
              <w:bookmarkEnd w:id="45572"/>
              <w:bookmarkEnd w:id="45573"/>
              <w:bookmarkEnd w:id="45574"/>
            </w:del>
          </w:p>
        </w:tc>
        <w:tc>
          <w:tcPr>
            <w:tcW w:w="939" w:type="dxa"/>
            <w:tcBorders>
              <w:top w:val="single" w:sz="4" w:space="0" w:color="auto"/>
              <w:left w:val="single" w:sz="4" w:space="0" w:color="auto"/>
              <w:bottom w:val="single" w:sz="4" w:space="0" w:color="auto"/>
              <w:right w:val="single" w:sz="4" w:space="0" w:color="auto"/>
            </w:tcBorders>
          </w:tcPr>
          <w:p w14:paraId="5F85F77A" w14:textId="5D2ADA9A" w:rsidR="005F4718" w:rsidRPr="00C106B9" w:rsidDel="006D20A4" w:rsidRDefault="005F4718" w:rsidP="009C3129">
            <w:pPr>
              <w:ind w:left="-57" w:firstLine="0"/>
              <w:jc w:val="center"/>
              <w:rPr>
                <w:del w:id="45575" w:author="Ramasubramani, Hariharan" w:date="2015-07-20T17:15:00Z"/>
                <w:rFonts w:cstheme="minorHAnsi"/>
                <w:color w:val="000000" w:themeColor="text1"/>
              </w:rPr>
            </w:pPr>
            <w:del w:id="45576" w:author="Ramasubramani, Hariharan" w:date="2015-07-20T17:15:00Z">
              <w:r w:rsidRPr="00C106B9" w:rsidDel="006D20A4">
                <w:rPr>
                  <w:rFonts w:cstheme="minorHAnsi"/>
                  <w:color w:val="000000" w:themeColor="text1"/>
                </w:rPr>
                <w:delText>AP</w:delText>
              </w:r>
              <w:bookmarkStart w:id="45577" w:name="_Toc425238770"/>
              <w:bookmarkStart w:id="45578" w:name="_Toc425240016"/>
              <w:bookmarkStart w:id="45579" w:name="_Toc425241263"/>
              <w:bookmarkStart w:id="45580" w:name="_Toc425242509"/>
              <w:bookmarkStart w:id="45581" w:name="_Toc425243755"/>
              <w:bookmarkStart w:id="45582" w:name="_Toc425245002"/>
              <w:bookmarkStart w:id="45583" w:name="_Toc425246249"/>
              <w:bookmarkStart w:id="45584" w:name="_Toc425247496"/>
              <w:bookmarkStart w:id="45585" w:name="_Toc425248742"/>
              <w:bookmarkStart w:id="45586" w:name="_Toc425249989"/>
              <w:bookmarkStart w:id="45587" w:name="_Toc425251236"/>
              <w:bookmarkEnd w:id="45577"/>
              <w:bookmarkEnd w:id="45578"/>
              <w:bookmarkEnd w:id="45579"/>
              <w:bookmarkEnd w:id="45580"/>
              <w:bookmarkEnd w:id="45581"/>
              <w:bookmarkEnd w:id="45582"/>
              <w:bookmarkEnd w:id="45583"/>
              <w:bookmarkEnd w:id="45584"/>
              <w:bookmarkEnd w:id="45585"/>
              <w:bookmarkEnd w:id="45586"/>
              <w:bookmarkEnd w:id="45587"/>
            </w:del>
          </w:p>
        </w:tc>
        <w:tc>
          <w:tcPr>
            <w:tcW w:w="771" w:type="dxa"/>
            <w:tcBorders>
              <w:top w:val="single" w:sz="4" w:space="0" w:color="auto"/>
              <w:left w:val="single" w:sz="4" w:space="0" w:color="auto"/>
              <w:bottom w:val="single" w:sz="4" w:space="0" w:color="auto"/>
              <w:right w:val="single" w:sz="4" w:space="0" w:color="auto"/>
            </w:tcBorders>
          </w:tcPr>
          <w:p w14:paraId="3173FD3B" w14:textId="50113F2E" w:rsidR="005F4718" w:rsidRPr="00C106B9" w:rsidDel="006D20A4" w:rsidRDefault="005F4718" w:rsidP="009C3129">
            <w:pPr>
              <w:ind w:left="-57" w:firstLine="0"/>
              <w:jc w:val="center"/>
              <w:rPr>
                <w:del w:id="45588" w:author="Ramasubramani, Hariharan" w:date="2015-07-20T17:15:00Z"/>
                <w:rFonts w:cstheme="minorHAnsi"/>
                <w:color w:val="000000" w:themeColor="text1"/>
              </w:rPr>
            </w:pPr>
            <w:del w:id="45589" w:author="Ramasubramani, Hariharan" w:date="2015-07-20T17:15:00Z">
              <w:r w:rsidRPr="00C106B9" w:rsidDel="006D20A4">
                <w:rPr>
                  <w:rFonts w:cstheme="minorHAnsi"/>
                  <w:color w:val="000000" w:themeColor="text1"/>
                </w:rPr>
                <w:delText>NE</w:delText>
              </w:r>
              <w:bookmarkStart w:id="45590" w:name="_Toc425238771"/>
              <w:bookmarkStart w:id="45591" w:name="_Toc425240017"/>
              <w:bookmarkStart w:id="45592" w:name="_Toc425241264"/>
              <w:bookmarkStart w:id="45593" w:name="_Toc425242510"/>
              <w:bookmarkStart w:id="45594" w:name="_Toc425243756"/>
              <w:bookmarkStart w:id="45595" w:name="_Toc425245003"/>
              <w:bookmarkStart w:id="45596" w:name="_Toc425246250"/>
              <w:bookmarkStart w:id="45597" w:name="_Toc425247497"/>
              <w:bookmarkStart w:id="45598" w:name="_Toc425248743"/>
              <w:bookmarkStart w:id="45599" w:name="_Toc425249990"/>
              <w:bookmarkStart w:id="45600" w:name="_Toc425251237"/>
              <w:bookmarkEnd w:id="45590"/>
              <w:bookmarkEnd w:id="45591"/>
              <w:bookmarkEnd w:id="45592"/>
              <w:bookmarkEnd w:id="45593"/>
              <w:bookmarkEnd w:id="45594"/>
              <w:bookmarkEnd w:id="45595"/>
              <w:bookmarkEnd w:id="45596"/>
              <w:bookmarkEnd w:id="45597"/>
              <w:bookmarkEnd w:id="45598"/>
              <w:bookmarkEnd w:id="45599"/>
              <w:bookmarkEnd w:id="45600"/>
            </w:del>
          </w:p>
        </w:tc>
        <w:tc>
          <w:tcPr>
            <w:tcW w:w="1350" w:type="dxa"/>
            <w:tcBorders>
              <w:top w:val="single" w:sz="4" w:space="0" w:color="auto"/>
              <w:left w:val="single" w:sz="4" w:space="0" w:color="auto"/>
              <w:bottom w:val="single" w:sz="4" w:space="0" w:color="auto"/>
              <w:right w:val="single" w:sz="4" w:space="0" w:color="auto"/>
            </w:tcBorders>
          </w:tcPr>
          <w:p w14:paraId="49C68837" w14:textId="40B19D81" w:rsidR="005F4718" w:rsidRPr="00C106B9" w:rsidDel="006D20A4" w:rsidRDefault="005F4718" w:rsidP="009C3129">
            <w:pPr>
              <w:ind w:left="-57" w:firstLine="0"/>
              <w:jc w:val="center"/>
              <w:rPr>
                <w:del w:id="45601" w:author="Ramasubramani, Hariharan" w:date="2015-07-20T17:15:00Z"/>
                <w:rFonts w:cstheme="minorHAnsi"/>
                <w:color w:val="000000" w:themeColor="text1"/>
              </w:rPr>
            </w:pPr>
            <w:del w:id="45602" w:author="Ramasubramani, Hariharan" w:date="2015-07-20T17:15:00Z">
              <w:r w:rsidRPr="00C106B9" w:rsidDel="006D20A4">
                <w:rPr>
                  <w:rFonts w:cstheme="minorHAnsi"/>
                  <w:color w:val="000000" w:themeColor="text1"/>
                </w:rPr>
                <w:delText>N/A</w:delText>
              </w:r>
              <w:bookmarkStart w:id="45603" w:name="_Toc425238772"/>
              <w:bookmarkStart w:id="45604" w:name="_Toc425240018"/>
              <w:bookmarkStart w:id="45605" w:name="_Toc425241265"/>
              <w:bookmarkStart w:id="45606" w:name="_Toc425242511"/>
              <w:bookmarkStart w:id="45607" w:name="_Toc425243757"/>
              <w:bookmarkStart w:id="45608" w:name="_Toc425245004"/>
              <w:bookmarkStart w:id="45609" w:name="_Toc425246251"/>
              <w:bookmarkStart w:id="45610" w:name="_Toc425247498"/>
              <w:bookmarkStart w:id="45611" w:name="_Toc425248744"/>
              <w:bookmarkStart w:id="45612" w:name="_Toc425249991"/>
              <w:bookmarkStart w:id="45613" w:name="_Toc425251238"/>
              <w:bookmarkEnd w:id="45603"/>
              <w:bookmarkEnd w:id="45604"/>
              <w:bookmarkEnd w:id="45605"/>
              <w:bookmarkEnd w:id="45606"/>
              <w:bookmarkEnd w:id="45607"/>
              <w:bookmarkEnd w:id="45608"/>
              <w:bookmarkEnd w:id="45609"/>
              <w:bookmarkEnd w:id="45610"/>
              <w:bookmarkEnd w:id="45611"/>
              <w:bookmarkEnd w:id="45612"/>
              <w:bookmarkEnd w:id="45613"/>
            </w:del>
          </w:p>
        </w:tc>
        <w:tc>
          <w:tcPr>
            <w:tcW w:w="712" w:type="dxa"/>
            <w:tcBorders>
              <w:top w:val="single" w:sz="4" w:space="0" w:color="auto"/>
              <w:left w:val="single" w:sz="4" w:space="0" w:color="auto"/>
              <w:bottom w:val="single" w:sz="4" w:space="0" w:color="auto"/>
              <w:right w:val="single" w:sz="4" w:space="0" w:color="auto"/>
            </w:tcBorders>
          </w:tcPr>
          <w:p w14:paraId="60648044" w14:textId="78F436E0" w:rsidR="005F4718" w:rsidRPr="00C106B9" w:rsidDel="006D20A4" w:rsidRDefault="005F4718" w:rsidP="009C3129">
            <w:pPr>
              <w:ind w:left="-57" w:firstLine="0"/>
              <w:jc w:val="center"/>
              <w:rPr>
                <w:del w:id="45614" w:author="Ramasubramani, Hariharan" w:date="2015-07-20T17:15:00Z"/>
                <w:rFonts w:cstheme="minorHAnsi"/>
                <w:color w:val="000000" w:themeColor="text1"/>
              </w:rPr>
            </w:pPr>
            <w:del w:id="45615" w:author="Ramasubramani, Hariharan" w:date="2015-07-20T17:15:00Z">
              <w:r w:rsidRPr="00C106B9" w:rsidDel="006D20A4">
                <w:rPr>
                  <w:rFonts w:cstheme="minorHAnsi"/>
                  <w:color w:val="000000" w:themeColor="text1"/>
                </w:rPr>
                <w:delText>-</w:delText>
              </w:r>
              <w:bookmarkStart w:id="45616" w:name="_Toc425238773"/>
              <w:bookmarkStart w:id="45617" w:name="_Toc425240019"/>
              <w:bookmarkStart w:id="45618" w:name="_Toc425241266"/>
              <w:bookmarkStart w:id="45619" w:name="_Toc425242512"/>
              <w:bookmarkStart w:id="45620" w:name="_Toc425243758"/>
              <w:bookmarkStart w:id="45621" w:name="_Toc425245005"/>
              <w:bookmarkStart w:id="45622" w:name="_Toc425246252"/>
              <w:bookmarkStart w:id="45623" w:name="_Toc425247499"/>
              <w:bookmarkStart w:id="45624" w:name="_Toc425248745"/>
              <w:bookmarkStart w:id="45625" w:name="_Toc425249992"/>
              <w:bookmarkStart w:id="45626" w:name="_Toc425251239"/>
              <w:bookmarkEnd w:id="45616"/>
              <w:bookmarkEnd w:id="45617"/>
              <w:bookmarkEnd w:id="45618"/>
              <w:bookmarkEnd w:id="45619"/>
              <w:bookmarkEnd w:id="45620"/>
              <w:bookmarkEnd w:id="45621"/>
              <w:bookmarkEnd w:id="45622"/>
              <w:bookmarkEnd w:id="45623"/>
              <w:bookmarkEnd w:id="45624"/>
              <w:bookmarkEnd w:id="45625"/>
              <w:bookmarkEnd w:id="45626"/>
            </w:del>
          </w:p>
        </w:tc>
        <w:tc>
          <w:tcPr>
            <w:tcW w:w="2151" w:type="dxa"/>
            <w:tcBorders>
              <w:top w:val="single" w:sz="4" w:space="0" w:color="auto"/>
              <w:left w:val="single" w:sz="4" w:space="0" w:color="auto"/>
              <w:bottom w:val="single" w:sz="4" w:space="0" w:color="auto"/>
              <w:right w:val="single" w:sz="4" w:space="0" w:color="auto"/>
            </w:tcBorders>
          </w:tcPr>
          <w:p w14:paraId="0A99AC30" w14:textId="4BEA277C" w:rsidR="005F4718" w:rsidDel="006D20A4" w:rsidRDefault="005F4718" w:rsidP="009C3129">
            <w:pPr>
              <w:ind w:left="-57" w:firstLine="0"/>
              <w:jc w:val="center"/>
              <w:rPr>
                <w:del w:id="45627" w:author="Ramasubramani, Hariharan" w:date="2015-07-20T17:15:00Z"/>
                <w:rFonts w:cstheme="minorHAnsi"/>
                <w:color w:val="000000" w:themeColor="text1"/>
              </w:rPr>
            </w:pPr>
            <w:del w:id="45628" w:author="Ramasubramani, Hariharan" w:date="2015-07-20T17:15:00Z">
              <w:r w:rsidDel="006D20A4">
                <w:rPr>
                  <w:rFonts w:cstheme="minorHAnsi"/>
                  <w:color w:val="000000" w:themeColor="text1"/>
                </w:rPr>
                <w:delText>Format:</w:delText>
              </w:r>
              <w:bookmarkStart w:id="45629" w:name="_Toc425238774"/>
              <w:bookmarkStart w:id="45630" w:name="_Toc425240020"/>
              <w:bookmarkStart w:id="45631" w:name="_Toc425241267"/>
              <w:bookmarkStart w:id="45632" w:name="_Toc425242513"/>
              <w:bookmarkStart w:id="45633" w:name="_Toc425243759"/>
              <w:bookmarkStart w:id="45634" w:name="_Toc425245006"/>
              <w:bookmarkStart w:id="45635" w:name="_Toc425246253"/>
              <w:bookmarkStart w:id="45636" w:name="_Toc425247500"/>
              <w:bookmarkStart w:id="45637" w:name="_Toc425248746"/>
              <w:bookmarkStart w:id="45638" w:name="_Toc425249993"/>
              <w:bookmarkStart w:id="45639" w:name="_Toc425251240"/>
              <w:bookmarkEnd w:id="45629"/>
              <w:bookmarkEnd w:id="45630"/>
              <w:bookmarkEnd w:id="45631"/>
              <w:bookmarkEnd w:id="45632"/>
              <w:bookmarkEnd w:id="45633"/>
              <w:bookmarkEnd w:id="45634"/>
              <w:bookmarkEnd w:id="45635"/>
              <w:bookmarkEnd w:id="45636"/>
              <w:bookmarkEnd w:id="45637"/>
              <w:bookmarkEnd w:id="45638"/>
              <w:bookmarkEnd w:id="45639"/>
            </w:del>
          </w:p>
          <w:p w14:paraId="446F6E1A" w14:textId="70F9A07A" w:rsidR="005F4718" w:rsidRPr="00C106B9" w:rsidDel="006D20A4" w:rsidRDefault="005F4718" w:rsidP="009C3129">
            <w:pPr>
              <w:ind w:left="-57" w:firstLine="0"/>
              <w:jc w:val="center"/>
              <w:rPr>
                <w:del w:id="45640" w:author="Ramasubramani, Hariharan" w:date="2015-07-20T17:15:00Z"/>
                <w:rFonts w:cstheme="minorHAnsi"/>
                <w:color w:val="000000" w:themeColor="text1"/>
              </w:rPr>
            </w:pPr>
            <w:del w:id="45641" w:author="Ramasubramani, Hariharan" w:date="2015-07-20T17:15:00Z">
              <w:r w:rsidRPr="00C106B9" w:rsidDel="006D20A4">
                <w:rPr>
                  <w:rFonts w:cstheme="minorHAnsi"/>
                  <w:color w:val="000000" w:themeColor="text1"/>
                </w:rPr>
                <w:delText>Last Name</w:delText>
              </w:r>
              <w:bookmarkStart w:id="45642" w:name="_Toc425238775"/>
              <w:bookmarkStart w:id="45643" w:name="_Toc425240021"/>
              <w:bookmarkStart w:id="45644" w:name="_Toc425241268"/>
              <w:bookmarkStart w:id="45645" w:name="_Toc425242514"/>
              <w:bookmarkStart w:id="45646" w:name="_Toc425243760"/>
              <w:bookmarkStart w:id="45647" w:name="_Toc425245007"/>
              <w:bookmarkStart w:id="45648" w:name="_Toc425246254"/>
              <w:bookmarkStart w:id="45649" w:name="_Toc425247501"/>
              <w:bookmarkStart w:id="45650" w:name="_Toc425248747"/>
              <w:bookmarkStart w:id="45651" w:name="_Toc425249994"/>
              <w:bookmarkStart w:id="45652" w:name="_Toc425251241"/>
              <w:bookmarkEnd w:id="45642"/>
              <w:bookmarkEnd w:id="45643"/>
              <w:bookmarkEnd w:id="45644"/>
              <w:bookmarkEnd w:id="45645"/>
              <w:bookmarkEnd w:id="45646"/>
              <w:bookmarkEnd w:id="45647"/>
              <w:bookmarkEnd w:id="45648"/>
              <w:bookmarkEnd w:id="45649"/>
              <w:bookmarkEnd w:id="45650"/>
              <w:bookmarkEnd w:id="45651"/>
              <w:bookmarkEnd w:id="45652"/>
            </w:del>
          </w:p>
        </w:tc>
        <w:tc>
          <w:tcPr>
            <w:tcW w:w="934" w:type="dxa"/>
            <w:tcBorders>
              <w:top w:val="single" w:sz="4" w:space="0" w:color="auto"/>
              <w:left w:val="single" w:sz="4" w:space="0" w:color="auto"/>
              <w:bottom w:val="single" w:sz="4" w:space="0" w:color="auto"/>
              <w:right w:val="single" w:sz="4" w:space="0" w:color="auto"/>
            </w:tcBorders>
          </w:tcPr>
          <w:p w14:paraId="01DFABEC" w14:textId="338E5FC2" w:rsidR="005F4718" w:rsidRPr="00C106B9" w:rsidDel="006D20A4" w:rsidRDefault="005F4718" w:rsidP="009C3129">
            <w:pPr>
              <w:ind w:left="-57" w:firstLine="0"/>
              <w:jc w:val="center"/>
              <w:rPr>
                <w:del w:id="45653" w:author="Ramasubramani, Hariharan" w:date="2015-07-20T17:15:00Z"/>
                <w:rFonts w:cstheme="minorHAnsi"/>
                <w:color w:val="000000" w:themeColor="text1"/>
              </w:rPr>
            </w:pPr>
            <w:del w:id="45654" w:author="Ramasubramani, Hariharan" w:date="2015-07-20T17:15:00Z">
              <w:r w:rsidRPr="00C106B9" w:rsidDel="006D20A4">
                <w:rPr>
                  <w:rFonts w:cstheme="minorHAnsi"/>
                  <w:color w:val="000000" w:themeColor="text1"/>
                </w:rPr>
                <w:delText>-</w:delText>
              </w:r>
              <w:bookmarkStart w:id="45655" w:name="_Toc425238776"/>
              <w:bookmarkStart w:id="45656" w:name="_Toc425240022"/>
              <w:bookmarkStart w:id="45657" w:name="_Toc425241269"/>
              <w:bookmarkStart w:id="45658" w:name="_Toc425242515"/>
              <w:bookmarkStart w:id="45659" w:name="_Toc425243761"/>
              <w:bookmarkStart w:id="45660" w:name="_Toc425245008"/>
              <w:bookmarkStart w:id="45661" w:name="_Toc425246255"/>
              <w:bookmarkStart w:id="45662" w:name="_Toc425247502"/>
              <w:bookmarkStart w:id="45663" w:name="_Toc425248748"/>
              <w:bookmarkStart w:id="45664" w:name="_Toc425249995"/>
              <w:bookmarkStart w:id="45665" w:name="_Toc425251242"/>
              <w:bookmarkEnd w:id="45655"/>
              <w:bookmarkEnd w:id="45656"/>
              <w:bookmarkEnd w:id="45657"/>
              <w:bookmarkEnd w:id="45658"/>
              <w:bookmarkEnd w:id="45659"/>
              <w:bookmarkEnd w:id="45660"/>
              <w:bookmarkEnd w:id="45661"/>
              <w:bookmarkEnd w:id="45662"/>
              <w:bookmarkEnd w:id="45663"/>
              <w:bookmarkEnd w:id="45664"/>
              <w:bookmarkEnd w:id="45665"/>
            </w:del>
          </w:p>
        </w:tc>
        <w:bookmarkStart w:id="45666" w:name="_Toc425238777"/>
        <w:bookmarkStart w:id="45667" w:name="_Toc425240023"/>
        <w:bookmarkStart w:id="45668" w:name="_Toc425241270"/>
        <w:bookmarkStart w:id="45669" w:name="_Toc425242516"/>
        <w:bookmarkStart w:id="45670" w:name="_Toc425243762"/>
        <w:bookmarkStart w:id="45671" w:name="_Toc425245009"/>
        <w:bookmarkStart w:id="45672" w:name="_Toc425246256"/>
        <w:bookmarkStart w:id="45673" w:name="_Toc425247503"/>
        <w:bookmarkStart w:id="45674" w:name="_Toc425248749"/>
        <w:bookmarkStart w:id="45675" w:name="_Toc425249996"/>
        <w:bookmarkStart w:id="45676" w:name="_Toc425251243"/>
        <w:bookmarkEnd w:id="45666"/>
        <w:bookmarkEnd w:id="45667"/>
        <w:bookmarkEnd w:id="45668"/>
        <w:bookmarkEnd w:id="45669"/>
        <w:bookmarkEnd w:id="45670"/>
        <w:bookmarkEnd w:id="45671"/>
        <w:bookmarkEnd w:id="45672"/>
        <w:bookmarkEnd w:id="45673"/>
        <w:bookmarkEnd w:id="45674"/>
        <w:bookmarkEnd w:id="45675"/>
        <w:bookmarkEnd w:id="45676"/>
      </w:tr>
      <w:tr w:rsidR="005F4718" w:rsidRPr="00C106B9" w:rsidDel="006D20A4" w14:paraId="5C2FBC56" w14:textId="25F5DC65" w:rsidTr="008C172F">
        <w:trPr>
          <w:cantSplit/>
          <w:trHeight w:val="314"/>
          <w:jc w:val="center"/>
          <w:del w:id="45677" w:author="Ramasubramani, Hariharan" w:date="2015-07-20T17:15:00Z"/>
        </w:trPr>
        <w:tc>
          <w:tcPr>
            <w:tcW w:w="832" w:type="dxa"/>
            <w:tcBorders>
              <w:top w:val="single" w:sz="4" w:space="0" w:color="auto"/>
              <w:left w:val="single" w:sz="4" w:space="0" w:color="auto"/>
              <w:bottom w:val="single" w:sz="4" w:space="0" w:color="auto"/>
              <w:right w:val="single" w:sz="4" w:space="0" w:color="auto"/>
            </w:tcBorders>
          </w:tcPr>
          <w:p w14:paraId="4D6613DC" w14:textId="27A0E69F" w:rsidR="005F4718" w:rsidRPr="00C106B9" w:rsidDel="006D20A4" w:rsidRDefault="005F4718" w:rsidP="00247D75">
            <w:pPr>
              <w:pStyle w:val="ListParagraph"/>
              <w:numPr>
                <w:ilvl w:val="3"/>
                <w:numId w:val="23"/>
              </w:numPr>
              <w:overflowPunct w:val="0"/>
              <w:autoSpaceDE w:val="0"/>
              <w:autoSpaceDN w:val="0"/>
              <w:spacing w:after="60"/>
              <w:ind w:left="-43" w:firstLine="0"/>
              <w:textAlignment w:val="baseline"/>
              <w:rPr>
                <w:del w:id="45678" w:author="Ramasubramani, Hariharan" w:date="2015-07-20T17:15:00Z"/>
                <w:rFonts w:cstheme="minorHAnsi"/>
                <w:color w:val="000000" w:themeColor="text1"/>
              </w:rPr>
            </w:pPr>
            <w:bookmarkStart w:id="45679" w:name="_Toc425238778"/>
            <w:bookmarkStart w:id="45680" w:name="_Toc425240024"/>
            <w:bookmarkStart w:id="45681" w:name="_Toc425241271"/>
            <w:bookmarkStart w:id="45682" w:name="_Toc425242517"/>
            <w:bookmarkStart w:id="45683" w:name="_Toc425243763"/>
            <w:bookmarkStart w:id="45684" w:name="_Toc425245010"/>
            <w:bookmarkStart w:id="45685" w:name="_Toc425246257"/>
            <w:bookmarkStart w:id="45686" w:name="_Toc425247504"/>
            <w:bookmarkStart w:id="45687" w:name="_Toc425248750"/>
            <w:bookmarkStart w:id="45688" w:name="_Toc425249997"/>
            <w:bookmarkStart w:id="45689" w:name="_Toc425251244"/>
            <w:bookmarkEnd w:id="45679"/>
            <w:bookmarkEnd w:id="45680"/>
            <w:bookmarkEnd w:id="45681"/>
            <w:bookmarkEnd w:id="45682"/>
            <w:bookmarkEnd w:id="45683"/>
            <w:bookmarkEnd w:id="45684"/>
            <w:bookmarkEnd w:id="45685"/>
            <w:bookmarkEnd w:id="45686"/>
            <w:bookmarkEnd w:id="45687"/>
            <w:bookmarkEnd w:id="45688"/>
            <w:bookmarkEnd w:id="45689"/>
          </w:p>
        </w:tc>
        <w:tc>
          <w:tcPr>
            <w:tcW w:w="1896" w:type="dxa"/>
            <w:tcBorders>
              <w:top w:val="single" w:sz="4" w:space="0" w:color="auto"/>
              <w:left w:val="single" w:sz="4" w:space="0" w:color="auto"/>
              <w:bottom w:val="single" w:sz="4" w:space="0" w:color="auto"/>
              <w:right w:val="single" w:sz="4" w:space="0" w:color="auto"/>
            </w:tcBorders>
          </w:tcPr>
          <w:p w14:paraId="6014BBC2" w14:textId="66818012" w:rsidR="005F4718" w:rsidRPr="00C106B9" w:rsidDel="006D20A4" w:rsidRDefault="005F4718" w:rsidP="009C3129">
            <w:pPr>
              <w:ind w:left="-18" w:firstLine="0"/>
              <w:rPr>
                <w:del w:id="45690" w:author="Ramasubramani, Hariharan" w:date="2015-07-20T17:15:00Z"/>
                <w:rFonts w:cstheme="minorHAnsi"/>
                <w:color w:val="000000" w:themeColor="text1"/>
              </w:rPr>
            </w:pPr>
            <w:del w:id="45691" w:author="Ramasubramani, Hariharan" w:date="2015-07-20T17:15:00Z">
              <w:r w:rsidDel="006D20A4">
                <w:rPr>
                  <w:rFonts w:cstheme="minorHAnsi"/>
                  <w:color w:val="000000" w:themeColor="text1"/>
                </w:rPr>
                <w:delText>First Name</w:delText>
              </w:r>
              <w:bookmarkStart w:id="45692" w:name="_Toc425238779"/>
              <w:bookmarkStart w:id="45693" w:name="_Toc425240025"/>
              <w:bookmarkStart w:id="45694" w:name="_Toc425241272"/>
              <w:bookmarkStart w:id="45695" w:name="_Toc425242518"/>
              <w:bookmarkStart w:id="45696" w:name="_Toc425243764"/>
              <w:bookmarkStart w:id="45697" w:name="_Toc425245011"/>
              <w:bookmarkStart w:id="45698" w:name="_Toc425246258"/>
              <w:bookmarkStart w:id="45699" w:name="_Toc425247505"/>
              <w:bookmarkStart w:id="45700" w:name="_Toc425248751"/>
              <w:bookmarkStart w:id="45701" w:name="_Toc425249998"/>
              <w:bookmarkStart w:id="45702" w:name="_Toc425251245"/>
              <w:bookmarkEnd w:id="45692"/>
              <w:bookmarkEnd w:id="45693"/>
              <w:bookmarkEnd w:id="45694"/>
              <w:bookmarkEnd w:id="45695"/>
              <w:bookmarkEnd w:id="45696"/>
              <w:bookmarkEnd w:id="45697"/>
              <w:bookmarkEnd w:id="45698"/>
              <w:bookmarkEnd w:id="45699"/>
              <w:bookmarkEnd w:id="45700"/>
              <w:bookmarkEnd w:id="45701"/>
              <w:bookmarkEnd w:id="45702"/>
            </w:del>
          </w:p>
        </w:tc>
        <w:tc>
          <w:tcPr>
            <w:tcW w:w="1464" w:type="dxa"/>
            <w:tcBorders>
              <w:top w:val="single" w:sz="4" w:space="0" w:color="auto"/>
              <w:left w:val="single" w:sz="4" w:space="0" w:color="auto"/>
              <w:bottom w:val="single" w:sz="4" w:space="0" w:color="auto"/>
              <w:right w:val="single" w:sz="4" w:space="0" w:color="auto"/>
            </w:tcBorders>
          </w:tcPr>
          <w:p w14:paraId="1673DD57" w14:textId="111B0F87" w:rsidR="005F4718" w:rsidRPr="00C106B9" w:rsidDel="006D20A4" w:rsidRDefault="005F4718" w:rsidP="009C3129">
            <w:pPr>
              <w:ind w:left="-2" w:firstLine="0"/>
              <w:rPr>
                <w:del w:id="45703" w:author="Ramasubramani, Hariharan" w:date="2015-07-20T17:15:00Z"/>
                <w:rFonts w:cstheme="minorHAnsi"/>
                <w:color w:val="000000" w:themeColor="text1"/>
              </w:rPr>
            </w:pPr>
            <w:bookmarkStart w:id="45704" w:name="_Toc425238780"/>
            <w:bookmarkStart w:id="45705" w:name="_Toc425240026"/>
            <w:bookmarkStart w:id="45706" w:name="_Toc425241273"/>
            <w:bookmarkStart w:id="45707" w:name="_Toc425242519"/>
            <w:bookmarkStart w:id="45708" w:name="_Toc425243765"/>
            <w:bookmarkStart w:id="45709" w:name="_Toc425245012"/>
            <w:bookmarkStart w:id="45710" w:name="_Toc425246259"/>
            <w:bookmarkStart w:id="45711" w:name="_Toc425247506"/>
            <w:bookmarkStart w:id="45712" w:name="_Toc425248752"/>
            <w:bookmarkStart w:id="45713" w:name="_Toc425249999"/>
            <w:bookmarkStart w:id="45714" w:name="_Toc425251246"/>
            <w:bookmarkEnd w:id="45704"/>
            <w:bookmarkEnd w:id="45705"/>
            <w:bookmarkEnd w:id="45706"/>
            <w:bookmarkEnd w:id="45707"/>
            <w:bookmarkEnd w:id="45708"/>
            <w:bookmarkEnd w:id="45709"/>
            <w:bookmarkEnd w:id="45710"/>
            <w:bookmarkEnd w:id="45711"/>
            <w:bookmarkEnd w:id="45712"/>
            <w:bookmarkEnd w:id="45713"/>
            <w:bookmarkEnd w:id="45714"/>
          </w:p>
        </w:tc>
        <w:tc>
          <w:tcPr>
            <w:tcW w:w="939" w:type="dxa"/>
            <w:tcBorders>
              <w:top w:val="single" w:sz="4" w:space="0" w:color="auto"/>
              <w:left w:val="single" w:sz="4" w:space="0" w:color="auto"/>
              <w:bottom w:val="single" w:sz="4" w:space="0" w:color="auto"/>
              <w:right w:val="single" w:sz="4" w:space="0" w:color="auto"/>
            </w:tcBorders>
          </w:tcPr>
          <w:p w14:paraId="75FF209A" w14:textId="75214170" w:rsidR="005F4718" w:rsidRPr="00C106B9" w:rsidDel="006D20A4" w:rsidRDefault="005F4718" w:rsidP="009C3129">
            <w:pPr>
              <w:ind w:left="-57" w:firstLine="0"/>
              <w:jc w:val="center"/>
              <w:rPr>
                <w:del w:id="45715" w:author="Ramasubramani, Hariharan" w:date="2015-07-20T17:15:00Z"/>
                <w:rFonts w:cstheme="minorHAnsi"/>
                <w:color w:val="000000" w:themeColor="text1"/>
              </w:rPr>
            </w:pPr>
            <w:del w:id="45716" w:author="Ramasubramani, Hariharan" w:date="2015-07-20T17:15:00Z">
              <w:r w:rsidDel="006D20A4">
                <w:rPr>
                  <w:rFonts w:cstheme="minorHAnsi"/>
                  <w:color w:val="000000" w:themeColor="text1"/>
                </w:rPr>
                <w:delText>AP</w:delText>
              </w:r>
              <w:bookmarkStart w:id="45717" w:name="_Toc425238781"/>
              <w:bookmarkStart w:id="45718" w:name="_Toc425240027"/>
              <w:bookmarkStart w:id="45719" w:name="_Toc425241274"/>
              <w:bookmarkStart w:id="45720" w:name="_Toc425242520"/>
              <w:bookmarkStart w:id="45721" w:name="_Toc425243766"/>
              <w:bookmarkStart w:id="45722" w:name="_Toc425245013"/>
              <w:bookmarkStart w:id="45723" w:name="_Toc425246260"/>
              <w:bookmarkStart w:id="45724" w:name="_Toc425247507"/>
              <w:bookmarkStart w:id="45725" w:name="_Toc425248753"/>
              <w:bookmarkStart w:id="45726" w:name="_Toc425250000"/>
              <w:bookmarkStart w:id="45727" w:name="_Toc425251247"/>
              <w:bookmarkEnd w:id="45717"/>
              <w:bookmarkEnd w:id="45718"/>
              <w:bookmarkEnd w:id="45719"/>
              <w:bookmarkEnd w:id="45720"/>
              <w:bookmarkEnd w:id="45721"/>
              <w:bookmarkEnd w:id="45722"/>
              <w:bookmarkEnd w:id="45723"/>
              <w:bookmarkEnd w:id="45724"/>
              <w:bookmarkEnd w:id="45725"/>
              <w:bookmarkEnd w:id="45726"/>
              <w:bookmarkEnd w:id="45727"/>
            </w:del>
          </w:p>
        </w:tc>
        <w:tc>
          <w:tcPr>
            <w:tcW w:w="771" w:type="dxa"/>
            <w:tcBorders>
              <w:top w:val="single" w:sz="4" w:space="0" w:color="auto"/>
              <w:left w:val="single" w:sz="4" w:space="0" w:color="auto"/>
              <w:bottom w:val="single" w:sz="4" w:space="0" w:color="auto"/>
              <w:right w:val="single" w:sz="4" w:space="0" w:color="auto"/>
            </w:tcBorders>
          </w:tcPr>
          <w:p w14:paraId="5792B785" w14:textId="17D86A03" w:rsidR="005F4718" w:rsidRPr="00C106B9" w:rsidDel="006D20A4" w:rsidRDefault="005F4718" w:rsidP="009C3129">
            <w:pPr>
              <w:ind w:left="-57" w:firstLine="0"/>
              <w:jc w:val="center"/>
              <w:rPr>
                <w:del w:id="45728" w:author="Ramasubramani, Hariharan" w:date="2015-07-20T17:15:00Z"/>
                <w:rFonts w:cstheme="minorHAnsi"/>
                <w:color w:val="000000" w:themeColor="text1"/>
              </w:rPr>
            </w:pPr>
            <w:bookmarkStart w:id="45729" w:name="_Toc425238782"/>
            <w:bookmarkStart w:id="45730" w:name="_Toc425240028"/>
            <w:bookmarkStart w:id="45731" w:name="_Toc425241275"/>
            <w:bookmarkStart w:id="45732" w:name="_Toc425242521"/>
            <w:bookmarkStart w:id="45733" w:name="_Toc425243767"/>
            <w:bookmarkStart w:id="45734" w:name="_Toc425245014"/>
            <w:bookmarkStart w:id="45735" w:name="_Toc425246261"/>
            <w:bookmarkStart w:id="45736" w:name="_Toc425247508"/>
            <w:bookmarkStart w:id="45737" w:name="_Toc425248754"/>
            <w:bookmarkStart w:id="45738" w:name="_Toc425250001"/>
            <w:bookmarkStart w:id="45739" w:name="_Toc425251248"/>
            <w:bookmarkEnd w:id="45729"/>
            <w:bookmarkEnd w:id="45730"/>
            <w:bookmarkEnd w:id="45731"/>
            <w:bookmarkEnd w:id="45732"/>
            <w:bookmarkEnd w:id="45733"/>
            <w:bookmarkEnd w:id="45734"/>
            <w:bookmarkEnd w:id="45735"/>
            <w:bookmarkEnd w:id="45736"/>
            <w:bookmarkEnd w:id="45737"/>
            <w:bookmarkEnd w:id="45738"/>
            <w:bookmarkEnd w:id="45739"/>
          </w:p>
        </w:tc>
        <w:tc>
          <w:tcPr>
            <w:tcW w:w="1350" w:type="dxa"/>
            <w:tcBorders>
              <w:top w:val="single" w:sz="4" w:space="0" w:color="auto"/>
              <w:left w:val="single" w:sz="4" w:space="0" w:color="auto"/>
              <w:bottom w:val="single" w:sz="4" w:space="0" w:color="auto"/>
              <w:right w:val="single" w:sz="4" w:space="0" w:color="auto"/>
            </w:tcBorders>
          </w:tcPr>
          <w:p w14:paraId="329741A8" w14:textId="6467C689" w:rsidR="005F4718" w:rsidRPr="00C106B9" w:rsidDel="006D20A4" w:rsidRDefault="005F4718" w:rsidP="009C3129">
            <w:pPr>
              <w:ind w:left="-57" w:firstLine="0"/>
              <w:jc w:val="center"/>
              <w:rPr>
                <w:del w:id="45740" w:author="Ramasubramani, Hariharan" w:date="2015-07-20T17:15:00Z"/>
                <w:rFonts w:cstheme="minorHAnsi"/>
                <w:color w:val="000000" w:themeColor="text1"/>
              </w:rPr>
            </w:pPr>
            <w:bookmarkStart w:id="45741" w:name="_Toc425238783"/>
            <w:bookmarkStart w:id="45742" w:name="_Toc425240029"/>
            <w:bookmarkStart w:id="45743" w:name="_Toc425241276"/>
            <w:bookmarkStart w:id="45744" w:name="_Toc425242522"/>
            <w:bookmarkStart w:id="45745" w:name="_Toc425243768"/>
            <w:bookmarkStart w:id="45746" w:name="_Toc425245015"/>
            <w:bookmarkStart w:id="45747" w:name="_Toc425246262"/>
            <w:bookmarkStart w:id="45748" w:name="_Toc425247509"/>
            <w:bookmarkStart w:id="45749" w:name="_Toc425248755"/>
            <w:bookmarkStart w:id="45750" w:name="_Toc425250002"/>
            <w:bookmarkStart w:id="45751" w:name="_Toc425251249"/>
            <w:bookmarkEnd w:id="45741"/>
            <w:bookmarkEnd w:id="45742"/>
            <w:bookmarkEnd w:id="45743"/>
            <w:bookmarkEnd w:id="45744"/>
            <w:bookmarkEnd w:id="45745"/>
            <w:bookmarkEnd w:id="45746"/>
            <w:bookmarkEnd w:id="45747"/>
            <w:bookmarkEnd w:id="45748"/>
            <w:bookmarkEnd w:id="45749"/>
            <w:bookmarkEnd w:id="45750"/>
            <w:bookmarkEnd w:id="45751"/>
          </w:p>
        </w:tc>
        <w:tc>
          <w:tcPr>
            <w:tcW w:w="712" w:type="dxa"/>
            <w:tcBorders>
              <w:top w:val="single" w:sz="4" w:space="0" w:color="auto"/>
              <w:left w:val="single" w:sz="4" w:space="0" w:color="auto"/>
              <w:bottom w:val="single" w:sz="4" w:space="0" w:color="auto"/>
              <w:right w:val="single" w:sz="4" w:space="0" w:color="auto"/>
            </w:tcBorders>
          </w:tcPr>
          <w:p w14:paraId="6FBEA9C9" w14:textId="7C38609D" w:rsidR="005F4718" w:rsidRPr="00C106B9" w:rsidDel="006D20A4" w:rsidRDefault="005F4718" w:rsidP="009C3129">
            <w:pPr>
              <w:ind w:left="-57" w:firstLine="0"/>
              <w:jc w:val="center"/>
              <w:rPr>
                <w:del w:id="45752" w:author="Ramasubramani, Hariharan" w:date="2015-07-20T17:15:00Z"/>
                <w:rFonts w:cstheme="minorHAnsi"/>
                <w:color w:val="000000" w:themeColor="text1"/>
              </w:rPr>
            </w:pPr>
            <w:bookmarkStart w:id="45753" w:name="_Toc425238784"/>
            <w:bookmarkStart w:id="45754" w:name="_Toc425240030"/>
            <w:bookmarkStart w:id="45755" w:name="_Toc425241277"/>
            <w:bookmarkStart w:id="45756" w:name="_Toc425242523"/>
            <w:bookmarkStart w:id="45757" w:name="_Toc425243769"/>
            <w:bookmarkStart w:id="45758" w:name="_Toc425245016"/>
            <w:bookmarkStart w:id="45759" w:name="_Toc425246263"/>
            <w:bookmarkStart w:id="45760" w:name="_Toc425247510"/>
            <w:bookmarkStart w:id="45761" w:name="_Toc425248756"/>
            <w:bookmarkStart w:id="45762" w:name="_Toc425250003"/>
            <w:bookmarkStart w:id="45763" w:name="_Toc425251250"/>
            <w:bookmarkEnd w:id="45753"/>
            <w:bookmarkEnd w:id="45754"/>
            <w:bookmarkEnd w:id="45755"/>
            <w:bookmarkEnd w:id="45756"/>
            <w:bookmarkEnd w:id="45757"/>
            <w:bookmarkEnd w:id="45758"/>
            <w:bookmarkEnd w:id="45759"/>
            <w:bookmarkEnd w:id="45760"/>
            <w:bookmarkEnd w:id="45761"/>
            <w:bookmarkEnd w:id="45762"/>
            <w:bookmarkEnd w:id="45763"/>
          </w:p>
        </w:tc>
        <w:tc>
          <w:tcPr>
            <w:tcW w:w="2151" w:type="dxa"/>
            <w:tcBorders>
              <w:top w:val="single" w:sz="4" w:space="0" w:color="auto"/>
              <w:left w:val="single" w:sz="4" w:space="0" w:color="auto"/>
              <w:bottom w:val="single" w:sz="4" w:space="0" w:color="auto"/>
              <w:right w:val="single" w:sz="4" w:space="0" w:color="auto"/>
            </w:tcBorders>
          </w:tcPr>
          <w:p w14:paraId="00848979" w14:textId="19DF67FD" w:rsidR="005F4718" w:rsidDel="006D20A4" w:rsidRDefault="005F4718" w:rsidP="009C3129">
            <w:pPr>
              <w:ind w:left="-57" w:firstLine="0"/>
              <w:jc w:val="center"/>
              <w:rPr>
                <w:del w:id="45764" w:author="Ramasubramani, Hariharan" w:date="2015-07-20T17:15:00Z"/>
                <w:rFonts w:cstheme="minorHAnsi"/>
                <w:color w:val="000000" w:themeColor="text1"/>
              </w:rPr>
            </w:pPr>
            <w:del w:id="45765" w:author="Ramasubramani, Hariharan" w:date="2015-07-20T17:15:00Z">
              <w:r w:rsidDel="006D20A4">
                <w:rPr>
                  <w:rFonts w:cstheme="minorHAnsi"/>
                  <w:color w:val="000000" w:themeColor="text1"/>
                </w:rPr>
                <w:delText>Format:</w:delText>
              </w:r>
              <w:bookmarkStart w:id="45766" w:name="_Toc425238785"/>
              <w:bookmarkStart w:id="45767" w:name="_Toc425240031"/>
              <w:bookmarkStart w:id="45768" w:name="_Toc425241278"/>
              <w:bookmarkStart w:id="45769" w:name="_Toc425242524"/>
              <w:bookmarkStart w:id="45770" w:name="_Toc425243770"/>
              <w:bookmarkStart w:id="45771" w:name="_Toc425245017"/>
              <w:bookmarkStart w:id="45772" w:name="_Toc425246264"/>
              <w:bookmarkStart w:id="45773" w:name="_Toc425247511"/>
              <w:bookmarkStart w:id="45774" w:name="_Toc425248757"/>
              <w:bookmarkStart w:id="45775" w:name="_Toc425250004"/>
              <w:bookmarkStart w:id="45776" w:name="_Toc425251251"/>
              <w:bookmarkEnd w:id="45766"/>
              <w:bookmarkEnd w:id="45767"/>
              <w:bookmarkEnd w:id="45768"/>
              <w:bookmarkEnd w:id="45769"/>
              <w:bookmarkEnd w:id="45770"/>
              <w:bookmarkEnd w:id="45771"/>
              <w:bookmarkEnd w:id="45772"/>
              <w:bookmarkEnd w:id="45773"/>
              <w:bookmarkEnd w:id="45774"/>
              <w:bookmarkEnd w:id="45775"/>
              <w:bookmarkEnd w:id="45776"/>
            </w:del>
          </w:p>
          <w:p w14:paraId="779A8766" w14:textId="1BBAA78C" w:rsidR="005F4718" w:rsidRPr="00C106B9" w:rsidDel="006D20A4" w:rsidRDefault="005F4718" w:rsidP="009C3129">
            <w:pPr>
              <w:ind w:left="-57" w:firstLine="0"/>
              <w:jc w:val="center"/>
              <w:rPr>
                <w:del w:id="45777" w:author="Ramasubramani, Hariharan" w:date="2015-07-20T17:15:00Z"/>
                <w:rFonts w:cstheme="minorHAnsi"/>
                <w:color w:val="000000" w:themeColor="text1"/>
              </w:rPr>
            </w:pPr>
            <w:del w:id="45778" w:author="Ramasubramani, Hariharan" w:date="2015-07-20T17:15:00Z">
              <w:r w:rsidDel="006D20A4">
                <w:rPr>
                  <w:rFonts w:cstheme="minorHAnsi"/>
                  <w:color w:val="000000" w:themeColor="text1"/>
                </w:rPr>
                <w:delText>First Name</w:delText>
              </w:r>
              <w:bookmarkStart w:id="45779" w:name="_Toc425238786"/>
              <w:bookmarkStart w:id="45780" w:name="_Toc425240032"/>
              <w:bookmarkStart w:id="45781" w:name="_Toc425241279"/>
              <w:bookmarkStart w:id="45782" w:name="_Toc425242525"/>
              <w:bookmarkStart w:id="45783" w:name="_Toc425243771"/>
              <w:bookmarkStart w:id="45784" w:name="_Toc425245018"/>
              <w:bookmarkStart w:id="45785" w:name="_Toc425246265"/>
              <w:bookmarkStart w:id="45786" w:name="_Toc425247512"/>
              <w:bookmarkStart w:id="45787" w:name="_Toc425248758"/>
              <w:bookmarkStart w:id="45788" w:name="_Toc425250005"/>
              <w:bookmarkStart w:id="45789" w:name="_Toc425251252"/>
              <w:bookmarkEnd w:id="45779"/>
              <w:bookmarkEnd w:id="45780"/>
              <w:bookmarkEnd w:id="45781"/>
              <w:bookmarkEnd w:id="45782"/>
              <w:bookmarkEnd w:id="45783"/>
              <w:bookmarkEnd w:id="45784"/>
              <w:bookmarkEnd w:id="45785"/>
              <w:bookmarkEnd w:id="45786"/>
              <w:bookmarkEnd w:id="45787"/>
              <w:bookmarkEnd w:id="45788"/>
              <w:bookmarkEnd w:id="45789"/>
            </w:del>
          </w:p>
        </w:tc>
        <w:tc>
          <w:tcPr>
            <w:tcW w:w="934" w:type="dxa"/>
            <w:tcBorders>
              <w:top w:val="single" w:sz="4" w:space="0" w:color="auto"/>
              <w:left w:val="single" w:sz="4" w:space="0" w:color="auto"/>
              <w:bottom w:val="single" w:sz="4" w:space="0" w:color="auto"/>
              <w:right w:val="single" w:sz="4" w:space="0" w:color="auto"/>
            </w:tcBorders>
          </w:tcPr>
          <w:p w14:paraId="7E4946D8" w14:textId="62BA73B5" w:rsidR="005F4718" w:rsidRPr="00C106B9" w:rsidDel="006D20A4" w:rsidRDefault="005F4718" w:rsidP="009C3129">
            <w:pPr>
              <w:ind w:left="-57" w:firstLine="0"/>
              <w:jc w:val="center"/>
              <w:rPr>
                <w:del w:id="45790" w:author="Ramasubramani, Hariharan" w:date="2015-07-20T17:15:00Z"/>
                <w:rFonts w:cstheme="minorHAnsi"/>
                <w:color w:val="000000" w:themeColor="text1"/>
              </w:rPr>
            </w:pPr>
            <w:bookmarkStart w:id="45791" w:name="_Toc425238787"/>
            <w:bookmarkStart w:id="45792" w:name="_Toc425240033"/>
            <w:bookmarkStart w:id="45793" w:name="_Toc425241280"/>
            <w:bookmarkStart w:id="45794" w:name="_Toc425242526"/>
            <w:bookmarkStart w:id="45795" w:name="_Toc425243772"/>
            <w:bookmarkStart w:id="45796" w:name="_Toc425245019"/>
            <w:bookmarkStart w:id="45797" w:name="_Toc425246266"/>
            <w:bookmarkStart w:id="45798" w:name="_Toc425247513"/>
            <w:bookmarkStart w:id="45799" w:name="_Toc425248759"/>
            <w:bookmarkStart w:id="45800" w:name="_Toc425250006"/>
            <w:bookmarkStart w:id="45801" w:name="_Toc425251253"/>
            <w:bookmarkEnd w:id="45791"/>
            <w:bookmarkEnd w:id="45792"/>
            <w:bookmarkEnd w:id="45793"/>
            <w:bookmarkEnd w:id="45794"/>
            <w:bookmarkEnd w:id="45795"/>
            <w:bookmarkEnd w:id="45796"/>
            <w:bookmarkEnd w:id="45797"/>
            <w:bookmarkEnd w:id="45798"/>
            <w:bookmarkEnd w:id="45799"/>
            <w:bookmarkEnd w:id="45800"/>
            <w:bookmarkEnd w:id="45801"/>
          </w:p>
        </w:tc>
        <w:bookmarkStart w:id="45802" w:name="_Toc425238788"/>
        <w:bookmarkStart w:id="45803" w:name="_Toc425240034"/>
        <w:bookmarkStart w:id="45804" w:name="_Toc425241281"/>
        <w:bookmarkStart w:id="45805" w:name="_Toc425242527"/>
        <w:bookmarkStart w:id="45806" w:name="_Toc425243773"/>
        <w:bookmarkStart w:id="45807" w:name="_Toc425245020"/>
        <w:bookmarkStart w:id="45808" w:name="_Toc425246267"/>
        <w:bookmarkStart w:id="45809" w:name="_Toc425247514"/>
        <w:bookmarkStart w:id="45810" w:name="_Toc425248760"/>
        <w:bookmarkStart w:id="45811" w:name="_Toc425250007"/>
        <w:bookmarkStart w:id="45812" w:name="_Toc425251254"/>
        <w:bookmarkEnd w:id="45802"/>
        <w:bookmarkEnd w:id="45803"/>
        <w:bookmarkEnd w:id="45804"/>
        <w:bookmarkEnd w:id="45805"/>
        <w:bookmarkEnd w:id="45806"/>
        <w:bookmarkEnd w:id="45807"/>
        <w:bookmarkEnd w:id="45808"/>
        <w:bookmarkEnd w:id="45809"/>
        <w:bookmarkEnd w:id="45810"/>
        <w:bookmarkEnd w:id="45811"/>
        <w:bookmarkEnd w:id="45812"/>
      </w:tr>
      <w:tr w:rsidR="005F4718" w:rsidRPr="00C106B9" w:rsidDel="006D20A4" w14:paraId="4BE7060D" w14:textId="6C0B0A06" w:rsidTr="008C172F">
        <w:trPr>
          <w:cantSplit/>
          <w:trHeight w:val="314"/>
          <w:jc w:val="center"/>
          <w:del w:id="45813" w:author="Ramasubramani, Hariharan" w:date="2015-07-20T17:15:00Z"/>
        </w:trPr>
        <w:tc>
          <w:tcPr>
            <w:tcW w:w="832" w:type="dxa"/>
            <w:tcBorders>
              <w:top w:val="single" w:sz="4" w:space="0" w:color="auto"/>
              <w:left w:val="single" w:sz="4" w:space="0" w:color="auto"/>
              <w:bottom w:val="single" w:sz="4" w:space="0" w:color="auto"/>
              <w:right w:val="single" w:sz="4" w:space="0" w:color="auto"/>
            </w:tcBorders>
          </w:tcPr>
          <w:p w14:paraId="2E59106D" w14:textId="6414C8E9" w:rsidR="005F4718" w:rsidRPr="00C106B9" w:rsidDel="006D20A4" w:rsidRDefault="005F4718" w:rsidP="00247D75">
            <w:pPr>
              <w:pStyle w:val="ListParagraph"/>
              <w:numPr>
                <w:ilvl w:val="3"/>
                <w:numId w:val="23"/>
              </w:numPr>
              <w:overflowPunct w:val="0"/>
              <w:autoSpaceDE w:val="0"/>
              <w:autoSpaceDN w:val="0"/>
              <w:spacing w:after="60"/>
              <w:ind w:left="-43" w:firstLine="0"/>
              <w:textAlignment w:val="baseline"/>
              <w:rPr>
                <w:del w:id="45814" w:author="Ramasubramani, Hariharan" w:date="2015-07-20T17:15:00Z"/>
                <w:rFonts w:cstheme="minorHAnsi"/>
                <w:color w:val="000000" w:themeColor="text1"/>
              </w:rPr>
            </w:pPr>
            <w:bookmarkStart w:id="45815" w:name="_Toc425238789"/>
            <w:bookmarkStart w:id="45816" w:name="_Toc425240035"/>
            <w:bookmarkStart w:id="45817" w:name="_Toc425241282"/>
            <w:bookmarkStart w:id="45818" w:name="_Toc425242528"/>
            <w:bookmarkStart w:id="45819" w:name="_Toc425243774"/>
            <w:bookmarkStart w:id="45820" w:name="_Toc425245021"/>
            <w:bookmarkStart w:id="45821" w:name="_Toc425246268"/>
            <w:bookmarkStart w:id="45822" w:name="_Toc425247515"/>
            <w:bookmarkStart w:id="45823" w:name="_Toc425248761"/>
            <w:bookmarkStart w:id="45824" w:name="_Toc425250008"/>
            <w:bookmarkStart w:id="45825" w:name="_Toc425251255"/>
            <w:bookmarkEnd w:id="45815"/>
            <w:bookmarkEnd w:id="45816"/>
            <w:bookmarkEnd w:id="45817"/>
            <w:bookmarkEnd w:id="45818"/>
            <w:bookmarkEnd w:id="45819"/>
            <w:bookmarkEnd w:id="45820"/>
            <w:bookmarkEnd w:id="45821"/>
            <w:bookmarkEnd w:id="45822"/>
            <w:bookmarkEnd w:id="45823"/>
            <w:bookmarkEnd w:id="45824"/>
            <w:bookmarkEnd w:id="45825"/>
          </w:p>
        </w:tc>
        <w:tc>
          <w:tcPr>
            <w:tcW w:w="1896" w:type="dxa"/>
            <w:tcBorders>
              <w:top w:val="single" w:sz="4" w:space="0" w:color="auto"/>
              <w:left w:val="single" w:sz="4" w:space="0" w:color="auto"/>
              <w:bottom w:val="single" w:sz="4" w:space="0" w:color="auto"/>
              <w:right w:val="single" w:sz="4" w:space="0" w:color="auto"/>
            </w:tcBorders>
          </w:tcPr>
          <w:p w14:paraId="29D7EFA1" w14:textId="0C6C71A8" w:rsidR="005F4718" w:rsidRPr="00C106B9" w:rsidDel="006D20A4" w:rsidRDefault="005F4718" w:rsidP="009C3129">
            <w:pPr>
              <w:ind w:left="-18" w:firstLine="0"/>
              <w:rPr>
                <w:del w:id="45826" w:author="Ramasubramani, Hariharan" w:date="2015-07-20T17:15:00Z"/>
                <w:rFonts w:cstheme="minorHAnsi"/>
                <w:color w:val="000000" w:themeColor="text1"/>
              </w:rPr>
            </w:pPr>
            <w:del w:id="45827" w:author="Ramasubramani, Hariharan" w:date="2015-07-20T17:15:00Z">
              <w:r w:rsidRPr="00C106B9" w:rsidDel="006D20A4">
                <w:rPr>
                  <w:rFonts w:cstheme="minorHAnsi"/>
                  <w:color w:val="000000" w:themeColor="text1"/>
                </w:rPr>
                <w:delText>Created Date</w:delText>
              </w:r>
              <w:bookmarkStart w:id="45828" w:name="_Toc425238790"/>
              <w:bookmarkStart w:id="45829" w:name="_Toc425240036"/>
              <w:bookmarkStart w:id="45830" w:name="_Toc425241283"/>
              <w:bookmarkStart w:id="45831" w:name="_Toc425242529"/>
              <w:bookmarkStart w:id="45832" w:name="_Toc425243775"/>
              <w:bookmarkStart w:id="45833" w:name="_Toc425245022"/>
              <w:bookmarkStart w:id="45834" w:name="_Toc425246269"/>
              <w:bookmarkStart w:id="45835" w:name="_Toc425247516"/>
              <w:bookmarkStart w:id="45836" w:name="_Toc425248762"/>
              <w:bookmarkStart w:id="45837" w:name="_Toc425250009"/>
              <w:bookmarkStart w:id="45838" w:name="_Toc425251256"/>
              <w:bookmarkEnd w:id="45828"/>
              <w:bookmarkEnd w:id="45829"/>
              <w:bookmarkEnd w:id="45830"/>
              <w:bookmarkEnd w:id="45831"/>
              <w:bookmarkEnd w:id="45832"/>
              <w:bookmarkEnd w:id="45833"/>
              <w:bookmarkEnd w:id="45834"/>
              <w:bookmarkEnd w:id="45835"/>
              <w:bookmarkEnd w:id="45836"/>
              <w:bookmarkEnd w:id="45837"/>
              <w:bookmarkEnd w:id="45838"/>
            </w:del>
          </w:p>
        </w:tc>
        <w:tc>
          <w:tcPr>
            <w:tcW w:w="1464" w:type="dxa"/>
            <w:tcBorders>
              <w:top w:val="single" w:sz="4" w:space="0" w:color="auto"/>
              <w:left w:val="single" w:sz="4" w:space="0" w:color="auto"/>
              <w:bottom w:val="single" w:sz="4" w:space="0" w:color="auto"/>
              <w:right w:val="single" w:sz="4" w:space="0" w:color="auto"/>
            </w:tcBorders>
          </w:tcPr>
          <w:p w14:paraId="5C10B8A5" w14:textId="3750F9CC" w:rsidR="005F4718" w:rsidRPr="00C106B9" w:rsidDel="006D20A4" w:rsidRDefault="005F4718" w:rsidP="009C3129">
            <w:pPr>
              <w:ind w:left="-2" w:firstLine="0"/>
              <w:rPr>
                <w:del w:id="45839" w:author="Ramasubramani, Hariharan" w:date="2015-07-20T17:15:00Z"/>
                <w:rFonts w:cstheme="minorHAnsi"/>
                <w:color w:val="000000" w:themeColor="text1"/>
              </w:rPr>
            </w:pPr>
            <w:del w:id="45840" w:author="Ramasubramani, Hariharan" w:date="2015-07-20T17:15:00Z">
              <w:r w:rsidRPr="00C106B9" w:rsidDel="006D20A4">
                <w:rPr>
                  <w:rFonts w:cstheme="minorHAnsi"/>
                  <w:color w:val="000000" w:themeColor="text1"/>
                </w:rPr>
                <w:delText>-</w:delText>
              </w:r>
              <w:bookmarkStart w:id="45841" w:name="_Toc425238791"/>
              <w:bookmarkStart w:id="45842" w:name="_Toc425240037"/>
              <w:bookmarkStart w:id="45843" w:name="_Toc425241284"/>
              <w:bookmarkStart w:id="45844" w:name="_Toc425242530"/>
              <w:bookmarkStart w:id="45845" w:name="_Toc425243776"/>
              <w:bookmarkStart w:id="45846" w:name="_Toc425245023"/>
              <w:bookmarkStart w:id="45847" w:name="_Toc425246270"/>
              <w:bookmarkStart w:id="45848" w:name="_Toc425247517"/>
              <w:bookmarkStart w:id="45849" w:name="_Toc425248763"/>
              <w:bookmarkStart w:id="45850" w:name="_Toc425250010"/>
              <w:bookmarkStart w:id="45851" w:name="_Toc425251257"/>
              <w:bookmarkEnd w:id="45841"/>
              <w:bookmarkEnd w:id="45842"/>
              <w:bookmarkEnd w:id="45843"/>
              <w:bookmarkEnd w:id="45844"/>
              <w:bookmarkEnd w:id="45845"/>
              <w:bookmarkEnd w:id="45846"/>
              <w:bookmarkEnd w:id="45847"/>
              <w:bookmarkEnd w:id="45848"/>
              <w:bookmarkEnd w:id="45849"/>
              <w:bookmarkEnd w:id="45850"/>
              <w:bookmarkEnd w:id="45851"/>
            </w:del>
          </w:p>
        </w:tc>
        <w:tc>
          <w:tcPr>
            <w:tcW w:w="939" w:type="dxa"/>
            <w:tcBorders>
              <w:top w:val="single" w:sz="4" w:space="0" w:color="auto"/>
              <w:left w:val="single" w:sz="4" w:space="0" w:color="auto"/>
              <w:bottom w:val="single" w:sz="4" w:space="0" w:color="auto"/>
              <w:right w:val="single" w:sz="4" w:space="0" w:color="auto"/>
            </w:tcBorders>
          </w:tcPr>
          <w:p w14:paraId="088884E3" w14:textId="388BD0B1" w:rsidR="005F4718" w:rsidRPr="00C106B9" w:rsidDel="006D20A4" w:rsidRDefault="005F4718" w:rsidP="009C3129">
            <w:pPr>
              <w:ind w:left="-57" w:firstLine="0"/>
              <w:jc w:val="center"/>
              <w:rPr>
                <w:del w:id="45852" w:author="Ramasubramani, Hariharan" w:date="2015-07-20T17:15:00Z"/>
                <w:rFonts w:cstheme="minorHAnsi"/>
                <w:color w:val="000000" w:themeColor="text1"/>
              </w:rPr>
            </w:pPr>
            <w:del w:id="45853" w:author="Ramasubramani, Hariharan" w:date="2015-07-20T17:15:00Z">
              <w:r w:rsidRPr="00C106B9" w:rsidDel="006D20A4">
                <w:rPr>
                  <w:rFonts w:cstheme="minorHAnsi"/>
                  <w:color w:val="000000" w:themeColor="text1"/>
                </w:rPr>
                <w:delText>AP</w:delText>
              </w:r>
              <w:bookmarkStart w:id="45854" w:name="_Toc425238792"/>
              <w:bookmarkStart w:id="45855" w:name="_Toc425240038"/>
              <w:bookmarkStart w:id="45856" w:name="_Toc425241285"/>
              <w:bookmarkStart w:id="45857" w:name="_Toc425242531"/>
              <w:bookmarkStart w:id="45858" w:name="_Toc425243777"/>
              <w:bookmarkStart w:id="45859" w:name="_Toc425245024"/>
              <w:bookmarkStart w:id="45860" w:name="_Toc425246271"/>
              <w:bookmarkStart w:id="45861" w:name="_Toc425247518"/>
              <w:bookmarkStart w:id="45862" w:name="_Toc425248764"/>
              <w:bookmarkStart w:id="45863" w:name="_Toc425250011"/>
              <w:bookmarkStart w:id="45864" w:name="_Toc425251258"/>
              <w:bookmarkEnd w:id="45854"/>
              <w:bookmarkEnd w:id="45855"/>
              <w:bookmarkEnd w:id="45856"/>
              <w:bookmarkEnd w:id="45857"/>
              <w:bookmarkEnd w:id="45858"/>
              <w:bookmarkEnd w:id="45859"/>
              <w:bookmarkEnd w:id="45860"/>
              <w:bookmarkEnd w:id="45861"/>
              <w:bookmarkEnd w:id="45862"/>
              <w:bookmarkEnd w:id="45863"/>
              <w:bookmarkEnd w:id="45864"/>
            </w:del>
          </w:p>
        </w:tc>
        <w:tc>
          <w:tcPr>
            <w:tcW w:w="771" w:type="dxa"/>
            <w:tcBorders>
              <w:top w:val="single" w:sz="4" w:space="0" w:color="auto"/>
              <w:left w:val="single" w:sz="4" w:space="0" w:color="auto"/>
              <w:bottom w:val="single" w:sz="4" w:space="0" w:color="auto"/>
              <w:right w:val="single" w:sz="4" w:space="0" w:color="auto"/>
            </w:tcBorders>
          </w:tcPr>
          <w:p w14:paraId="785E9E00" w14:textId="66D1D803" w:rsidR="005F4718" w:rsidRPr="00C106B9" w:rsidDel="006D20A4" w:rsidRDefault="005F4718" w:rsidP="009C3129">
            <w:pPr>
              <w:ind w:left="-57" w:firstLine="0"/>
              <w:jc w:val="center"/>
              <w:rPr>
                <w:del w:id="45865" w:author="Ramasubramani, Hariharan" w:date="2015-07-20T17:15:00Z"/>
                <w:rFonts w:cstheme="minorHAnsi"/>
                <w:color w:val="000000" w:themeColor="text1"/>
              </w:rPr>
            </w:pPr>
            <w:del w:id="45866" w:author="Ramasubramani, Hariharan" w:date="2015-07-20T17:15:00Z">
              <w:r w:rsidRPr="00C106B9" w:rsidDel="006D20A4">
                <w:rPr>
                  <w:rFonts w:cstheme="minorHAnsi"/>
                  <w:color w:val="000000" w:themeColor="text1"/>
                </w:rPr>
                <w:delText>NE</w:delText>
              </w:r>
              <w:bookmarkStart w:id="45867" w:name="_Toc425238793"/>
              <w:bookmarkStart w:id="45868" w:name="_Toc425240039"/>
              <w:bookmarkStart w:id="45869" w:name="_Toc425241286"/>
              <w:bookmarkStart w:id="45870" w:name="_Toc425242532"/>
              <w:bookmarkStart w:id="45871" w:name="_Toc425243778"/>
              <w:bookmarkStart w:id="45872" w:name="_Toc425245025"/>
              <w:bookmarkStart w:id="45873" w:name="_Toc425246272"/>
              <w:bookmarkStart w:id="45874" w:name="_Toc425247519"/>
              <w:bookmarkStart w:id="45875" w:name="_Toc425248765"/>
              <w:bookmarkStart w:id="45876" w:name="_Toc425250012"/>
              <w:bookmarkStart w:id="45877" w:name="_Toc425251259"/>
              <w:bookmarkEnd w:id="45867"/>
              <w:bookmarkEnd w:id="45868"/>
              <w:bookmarkEnd w:id="45869"/>
              <w:bookmarkEnd w:id="45870"/>
              <w:bookmarkEnd w:id="45871"/>
              <w:bookmarkEnd w:id="45872"/>
              <w:bookmarkEnd w:id="45873"/>
              <w:bookmarkEnd w:id="45874"/>
              <w:bookmarkEnd w:id="45875"/>
              <w:bookmarkEnd w:id="45876"/>
              <w:bookmarkEnd w:id="45877"/>
            </w:del>
          </w:p>
        </w:tc>
        <w:tc>
          <w:tcPr>
            <w:tcW w:w="1350" w:type="dxa"/>
            <w:tcBorders>
              <w:top w:val="single" w:sz="4" w:space="0" w:color="auto"/>
              <w:left w:val="single" w:sz="4" w:space="0" w:color="auto"/>
              <w:bottom w:val="single" w:sz="4" w:space="0" w:color="auto"/>
              <w:right w:val="single" w:sz="4" w:space="0" w:color="auto"/>
            </w:tcBorders>
          </w:tcPr>
          <w:p w14:paraId="60E06647" w14:textId="1B58D065" w:rsidR="005F4718" w:rsidRPr="00C106B9" w:rsidDel="006D20A4" w:rsidRDefault="005F4718" w:rsidP="009C3129">
            <w:pPr>
              <w:ind w:left="-57" w:firstLine="0"/>
              <w:jc w:val="center"/>
              <w:rPr>
                <w:del w:id="45878" w:author="Ramasubramani, Hariharan" w:date="2015-07-20T17:15:00Z"/>
                <w:rFonts w:cstheme="minorHAnsi"/>
                <w:color w:val="000000" w:themeColor="text1"/>
              </w:rPr>
            </w:pPr>
            <w:del w:id="45879" w:author="Ramasubramani, Hariharan" w:date="2015-07-20T17:15:00Z">
              <w:r w:rsidRPr="00C106B9" w:rsidDel="006D20A4">
                <w:rPr>
                  <w:rFonts w:cstheme="minorHAnsi"/>
                  <w:color w:val="000000" w:themeColor="text1"/>
                </w:rPr>
                <w:delText>Date/Time</w:delText>
              </w:r>
              <w:bookmarkStart w:id="45880" w:name="_Toc425238794"/>
              <w:bookmarkStart w:id="45881" w:name="_Toc425240040"/>
              <w:bookmarkStart w:id="45882" w:name="_Toc425241287"/>
              <w:bookmarkStart w:id="45883" w:name="_Toc425242533"/>
              <w:bookmarkStart w:id="45884" w:name="_Toc425243779"/>
              <w:bookmarkStart w:id="45885" w:name="_Toc425245026"/>
              <w:bookmarkStart w:id="45886" w:name="_Toc425246273"/>
              <w:bookmarkStart w:id="45887" w:name="_Toc425247520"/>
              <w:bookmarkStart w:id="45888" w:name="_Toc425248766"/>
              <w:bookmarkStart w:id="45889" w:name="_Toc425250013"/>
              <w:bookmarkStart w:id="45890" w:name="_Toc425251260"/>
              <w:bookmarkEnd w:id="45880"/>
              <w:bookmarkEnd w:id="45881"/>
              <w:bookmarkEnd w:id="45882"/>
              <w:bookmarkEnd w:id="45883"/>
              <w:bookmarkEnd w:id="45884"/>
              <w:bookmarkEnd w:id="45885"/>
              <w:bookmarkEnd w:id="45886"/>
              <w:bookmarkEnd w:id="45887"/>
              <w:bookmarkEnd w:id="45888"/>
              <w:bookmarkEnd w:id="45889"/>
              <w:bookmarkEnd w:id="45890"/>
            </w:del>
          </w:p>
        </w:tc>
        <w:tc>
          <w:tcPr>
            <w:tcW w:w="712" w:type="dxa"/>
            <w:tcBorders>
              <w:top w:val="single" w:sz="4" w:space="0" w:color="auto"/>
              <w:left w:val="single" w:sz="4" w:space="0" w:color="auto"/>
              <w:bottom w:val="single" w:sz="4" w:space="0" w:color="auto"/>
              <w:right w:val="single" w:sz="4" w:space="0" w:color="auto"/>
            </w:tcBorders>
          </w:tcPr>
          <w:p w14:paraId="1BC08A70" w14:textId="393F7C59" w:rsidR="005F4718" w:rsidRPr="00C106B9" w:rsidDel="006D20A4" w:rsidRDefault="005F4718" w:rsidP="009C3129">
            <w:pPr>
              <w:ind w:left="-57" w:firstLine="0"/>
              <w:jc w:val="center"/>
              <w:rPr>
                <w:del w:id="45891" w:author="Ramasubramani, Hariharan" w:date="2015-07-20T17:15:00Z"/>
                <w:rFonts w:cstheme="minorHAnsi"/>
                <w:color w:val="000000" w:themeColor="text1"/>
              </w:rPr>
            </w:pPr>
            <w:del w:id="45892" w:author="Ramasubramani, Hariharan" w:date="2015-07-20T17:15:00Z">
              <w:r w:rsidRPr="00C106B9" w:rsidDel="006D20A4">
                <w:rPr>
                  <w:rFonts w:cstheme="minorHAnsi"/>
                  <w:color w:val="000000" w:themeColor="text1"/>
                </w:rPr>
                <w:delText>-</w:delText>
              </w:r>
              <w:bookmarkStart w:id="45893" w:name="_Toc425238795"/>
              <w:bookmarkStart w:id="45894" w:name="_Toc425240041"/>
              <w:bookmarkStart w:id="45895" w:name="_Toc425241288"/>
              <w:bookmarkStart w:id="45896" w:name="_Toc425242534"/>
              <w:bookmarkStart w:id="45897" w:name="_Toc425243780"/>
              <w:bookmarkStart w:id="45898" w:name="_Toc425245027"/>
              <w:bookmarkStart w:id="45899" w:name="_Toc425246274"/>
              <w:bookmarkStart w:id="45900" w:name="_Toc425247521"/>
              <w:bookmarkStart w:id="45901" w:name="_Toc425248767"/>
              <w:bookmarkStart w:id="45902" w:name="_Toc425250014"/>
              <w:bookmarkStart w:id="45903" w:name="_Toc425251261"/>
              <w:bookmarkEnd w:id="45893"/>
              <w:bookmarkEnd w:id="45894"/>
              <w:bookmarkEnd w:id="45895"/>
              <w:bookmarkEnd w:id="45896"/>
              <w:bookmarkEnd w:id="45897"/>
              <w:bookmarkEnd w:id="45898"/>
              <w:bookmarkEnd w:id="45899"/>
              <w:bookmarkEnd w:id="45900"/>
              <w:bookmarkEnd w:id="45901"/>
              <w:bookmarkEnd w:id="45902"/>
              <w:bookmarkEnd w:id="45903"/>
            </w:del>
          </w:p>
        </w:tc>
        <w:tc>
          <w:tcPr>
            <w:tcW w:w="2151" w:type="dxa"/>
            <w:tcBorders>
              <w:top w:val="single" w:sz="4" w:space="0" w:color="auto"/>
              <w:left w:val="single" w:sz="4" w:space="0" w:color="auto"/>
              <w:bottom w:val="single" w:sz="4" w:space="0" w:color="auto"/>
              <w:right w:val="single" w:sz="4" w:space="0" w:color="auto"/>
            </w:tcBorders>
          </w:tcPr>
          <w:p w14:paraId="448B9998" w14:textId="53922B03" w:rsidR="005F4718" w:rsidDel="006D20A4" w:rsidRDefault="005F4718" w:rsidP="009C3129">
            <w:pPr>
              <w:ind w:left="-57" w:firstLine="0"/>
              <w:jc w:val="center"/>
              <w:rPr>
                <w:del w:id="45904" w:author="Ramasubramani, Hariharan" w:date="2015-07-20T17:15:00Z"/>
                <w:rFonts w:cstheme="minorHAnsi"/>
                <w:color w:val="000000" w:themeColor="text1"/>
              </w:rPr>
            </w:pPr>
            <w:del w:id="45905" w:author="Ramasubramani, Hariharan" w:date="2015-07-20T17:15:00Z">
              <w:r w:rsidDel="006D20A4">
                <w:rPr>
                  <w:rFonts w:cstheme="minorHAnsi"/>
                  <w:color w:val="000000" w:themeColor="text1"/>
                </w:rPr>
                <w:delText>Format:</w:delText>
              </w:r>
              <w:bookmarkStart w:id="45906" w:name="_Toc425238796"/>
              <w:bookmarkStart w:id="45907" w:name="_Toc425240042"/>
              <w:bookmarkStart w:id="45908" w:name="_Toc425241289"/>
              <w:bookmarkStart w:id="45909" w:name="_Toc425242535"/>
              <w:bookmarkStart w:id="45910" w:name="_Toc425243781"/>
              <w:bookmarkStart w:id="45911" w:name="_Toc425245028"/>
              <w:bookmarkStart w:id="45912" w:name="_Toc425246275"/>
              <w:bookmarkStart w:id="45913" w:name="_Toc425247522"/>
              <w:bookmarkStart w:id="45914" w:name="_Toc425248768"/>
              <w:bookmarkStart w:id="45915" w:name="_Toc425250015"/>
              <w:bookmarkStart w:id="45916" w:name="_Toc425251262"/>
              <w:bookmarkEnd w:id="45906"/>
              <w:bookmarkEnd w:id="45907"/>
              <w:bookmarkEnd w:id="45908"/>
              <w:bookmarkEnd w:id="45909"/>
              <w:bookmarkEnd w:id="45910"/>
              <w:bookmarkEnd w:id="45911"/>
              <w:bookmarkEnd w:id="45912"/>
              <w:bookmarkEnd w:id="45913"/>
              <w:bookmarkEnd w:id="45914"/>
              <w:bookmarkEnd w:id="45915"/>
              <w:bookmarkEnd w:id="45916"/>
            </w:del>
          </w:p>
          <w:p w14:paraId="3A902AD2" w14:textId="2988F346" w:rsidR="005F4718" w:rsidRPr="00C106B9" w:rsidDel="006D20A4" w:rsidRDefault="005F4718" w:rsidP="009C3129">
            <w:pPr>
              <w:ind w:left="-57" w:firstLine="0"/>
              <w:jc w:val="center"/>
              <w:rPr>
                <w:del w:id="45917" w:author="Ramasubramani, Hariharan" w:date="2015-07-20T17:15:00Z"/>
                <w:rFonts w:cstheme="minorHAnsi"/>
                <w:color w:val="000000" w:themeColor="text1"/>
              </w:rPr>
            </w:pPr>
            <w:del w:id="45918" w:author="Ramasubramani, Hariharan" w:date="2015-07-20T17:15:00Z">
              <w:r w:rsidRPr="00C106B9" w:rsidDel="006D20A4">
                <w:rPr>
                  <w:rFonts w:cstheme="minorHAnsi"/>
                  <w:color w:val="000000" w:themeColor="text1"/>
                </w:rPr>
                <w:delText>mm/dd/yyyy hh:mm</w:delText>
              </w:r>
              <w:bookmarkStart w:id="45919" w:name="_Toc425238797"/>
              <w:bookmarkStart w:id="45920" w:name="_Toc425240043"/>
              <w:bookmarkStart w:id="45921" w:name="_Toc425241290"/>
              <w:bookmarkStart w:id="45922" w:name="_Toc425242536"/>
              <w:bookmarkStart w:id="45923" w:name="_Toc425243782"/>
              <w:bookmarkStart w:id="45924" w:name="_Toc425245029"/>
              <w:bookmarkStart w:id="45925" w:name="_Toc425246276"/>
              <w:bookmarkStart w:id="45926" w:name="_Toc425247523"/>
              <w:bookmarkStart w:id="45927" w:name="_Toc425248769"/>
              <w:bookmarkStart w:id="45928" w:name="_Toc425250016"/>
              <w:bookmarkStart w:id="45929" w:name="_Toc425251263"/>
              <w:bookmarkEnd w:id="45919"/>
              <w:bookmarkEnd w:id="45920"/>
              <w:bookmarkEnd w:id="45921"/>
              <w:bookmarkEnd w:id="45922"/>
              <w:bookmarkEnd w:id="45923"/>
              <w:bookmarkEnd w:id="45924"/>
              <w:bookmarkEnd w:id="45925"/>
              <w:bookmarkEnd w:id="45926"/>
              <w:bookmarkEnd w:id="45927"/>
              <w:bookmarkEnd w:id="45928"/>
              <w:bookmarkEnd w:id="45929"/>
            </w:del>
          </w:p>
        </w:tc>
        <w:tc>
          <w:tcPr>
            <w:tcW w:w="934" w:type="dxa"/>
            <w:tcBorders>
              <w:top w:val="single" w:sz="4" w:space="0" w:color="auto"/>
              <w:left w:val="single" w:sz="4" w:space="0" w:color="auto"/>
              <w:bottom w:val="single" w:sz="4" w:space="0" w:color="auto"/>
              <w:right w:val="single" w:sz="4" w:space="0" w:color="auto"/>
            </w:tcBorders>
          </w:tcPr>
          <w:p w14:paraId="47C78285" w14:textId="05E98E76" w:rsidR="005F4718" w:rsidRPr="00C106B9" w:rsidDel="006D20A4" w:rsidRDefault="005F4718" w:rsidP="009C3129">
            <w:pPr>
              <w:ind w:left="-57" w:firstLine="0"/>
              <w:jc w:val="center"/>
              <w:rPr>
                <w:del w:id="45930" w:author="Ramasubramani, Hariharan" w:date="2015-07-20T17:15:00Z"/>
                <w:rFonts w:cstheme="minorHAnsi"/>
                <w:color w:val="000000" w:themeColor="text1"/>
              </w:rPr>
            </w:pPr>
            <w:del w:id="45931" w:author="Ramasubramani, Hariharan" w:date="2015-07-20T17:15:00Z">
              <w:r w:rsidRPr="00C106B9" w:rsidDel="006D20A4">
                <w:rPr>
                  <w:rFonts w:cstheme="minorHAnsi"/>
                  <w:color w:val="000000" w:themeColor="text1"/>
                </w:rPr>
                <w:delText>-</w:delText>
              </w:r>
              <w:bookmarkStart w:id="45932" w:name="_Toc425238798"/>
              <w:bookmarkStart w:id="45933" w:name="_Toc425240044"/>
              <w:bookmarkStart w:id="45934" w:name="_Toc425241291"/>
              <w:bookmarkStart w:id="45935" w:name="_Toc425242537"/>
              <w:bookmarkStart w:id="45936" w:name="_Toc425243783"/>
              <w:bookmarkStart w:id="45937" w:name="_Toc425245030"/>
              <w:bookmarkStart w:id="45938" w:name="_Toc425246277"/>
              <w:bookmarkStart w:id="45939" w:name="_Toc425247524"/>
              <w:bookmarkStart w:id="45940" w:name="_Toc425248770"/>
              <w:bookmarkStart w:id="45941" w:name="_Toc425250017"/>
              <w:bookmarkStart w:id="45942" w:name="_Toc425251264"/>
              <w:bookmarkEnd w:id="45932"/>
              <w:bookmarkEnd w:id="45933"/>
              <w:bookmarkEnd w:id="45934"/>
              <w:bookmarkEnd w:id="45935"/>
              <w:bookmarkEnd w:id="45936"/>
              <w:bookmarkEnd w:id="45937"/>
              <w:bookmarkEnd w:id="45938"/>
              <w:bookmarkEnd w:id="45939"/>
              <w:bookmarkEnd w:id="45940"/>
              <w:bookmarkEnd w:id="45941"/>
              <w:bookmarkEnd w:id="45942"/>
            </w:del>
          </w:p>
        </w:tc>
        <w:bookmarkStart w:id="45943" w:name="_Toc425238799"/>
        <w:bookmarkStart w:id="45944" w:name="_Toc425240045"/>
        <w:bookmarkStart w:id="45945" w:name="_Toc425241292"/>
        <w:bookmarkStart w:id="45946" w:name="_Toc425242538"/>
        <w:bookmarkStart w:id="45947" w:name="_Toc425243784"/>
        <w:bookmarkStart w:id="45948" w:name="_Toc425245031"/>
        <w:bookmarkStart w:id="45949" w:name="_Toc425246278"/>
        <w:bookmarkStart w:id="45950" w:name="_Toc425247525"/>
        <w:bookmarkStart w:id="45951" w:name="_Toc425248771"/>
        <w:bookmarkStart w:id="45952" w:name="_Toc425250018"/>
        <w:bookmarkStart w:id="45953" w:name="_Toc425251265"/>
        <w:bookmarkEnd w:id="45943"/>
        <w:bookmarkEnd w:id="45944"/>
        <w:bookmarkEnd w:id="45945"/>
        <w:bookmarkEnd w:id="45946"/>
        <w:bookmarkEnd w:id="45947"/>
        <w:bookmarkEnd w:id="45948"/>
        <w:bookmarkEnd w:id="45949"/>
        <w:bookmarkEnd w:id="45950"/>
        <w:bookmarkEnd w:id="45951"/>
        <w:bookmarkEnd w:id="45952"/>
        <w:bookmarkEnd w:id="45953"/>
      </w:tr>
      <w:tr w:rsidR="005F4718" w:rsidRPr="00C106B9" w:rsidDel="006D20A4" w14:paraId="5A794855" w14:textId="4808C864" w:rsidTr="008C172F">
        <w:trPr>
          <w:cantSplit/>
          <w:trHeight w:val="314"/>
          <w:jc w:val="center"/>
          <w:del w:id="45954" w:author="Ramasubramani, Hariharan" w:date="2015-07-20T17:15:00Z"/>
        </w:trPr>
        <w:tc>
          <w:tcPr>
            <w:tcW w:w="832" w:type="dxa"/>
            <w:tcBorders>
              <w:top w:val="single" w:sz="4" w:space="0" w:color="auto"/>
              <w:left w:val="single" w:sz="4" w:space="0" w:color="auto"/>
              <w:bottom w:val="single" w:sz="4" w:space="0" w:color="auto"/>
              <w:right w:val="single" w:sz="4" w:space="0" w:color="auto"/>
            </w:tcBorders>
          </w:tcPr>
          <w:p w14:paraId="78E0037A" w14:textId="7E8C7B1E" w:rsidR="005F4718" w:rsidRPr="00C106B9" w:rsidDel="006D20A4" w:rsidRDefault="005F4718" w:rsidP="00247D75">
            <w:pPr>
              <w:pStyle w:val="ListParagraph"/>
              <w:numPr>
                <w:ilvl w:val="3"/>
                <w:numId w:val="23"/>
              </w:numPr>
              <w:overflowPunct w:val="0"/>
              <w:autoSpaceDE w:val="0"/>
              <w:autoSpaceDN w:val="0"/>
              <w:spacing w:after="60"/>
              <w:ind w:left="-43" w:firstLine="0"/>
              <w:textAlignment w:val="baseline"/>
              <w:rPr>
                <w:del w:id="45955" w:author="Ramasubramani, Hariharan" w:date="2015-07-20T17:15:00Z"/>
                <w:rFonts w:cstheme="minorHAnsi"/>
                <w:color w:val="000000" w:themeColor="text1"/>
              </w:rPr>
            </w:pPr>
            <w:bookmarkStart w:id="45956" w:name="_Toc425238800"/>
            <w:bookmarkStart w:id="45957" w:name="_Toc425240046"/>
            <w:bookmarkStart w:id="45958" w:name="_Toc425241293"/>
            <w:bookmarkStart w:id="45959" w:name="_Toc425242539"/>
            <w:bookmarkStart w:id="45960" w:name="_Toc425243785"/>
            <w:bookmarkStart w:id="45961" w:name="_Toc425245032"/>
            <w:bookmarkStart w:id="45962" w:name="_Toc425246279"/>
            <w:bookmarkStart w:id="45963" w:name="_Toc425247526"/>
            <w:bookmarkStart w:id="45964" w:name="_Toc425248772"/>
            <w:bookmarkStart w:id="45965" w:name="_Toc425250019"/>
            <w:bookmarkStart w:id="45966" w:name="_Toc425251266"/>
            <w:bookmarkEnd w:id="45956"/>
            <w:bookmarkEnd w:id="45957"/>
            <w:bookmarkEnd w:id="45958"/>
            <w:bookmarkEnd w:id="45959"/>
            <w:bookmarkEnd w:id="45960"/>
            <w:bookmarkEnd w:id="45961"/>
            <w:bookmarkEnd w:id="45962"/>
            <w:bookmarkEnd w:id="45963"/>
            <w:bookmarkEnd w:id="45964"/>
            <w:bookmarkEnd w:id="45965"/>
            <w:bookmarkEnd w:id="45966"/>
          </w:p>
        </w:tc>
        <w:tc>
          <w:tcPr>
            <w:tcW w:w="1896" w:type="dxa"/>
            <w:tcBorders>
              <w:top w:val="single" w:sz="4" w:space="0" w:color="auto"/>
              <w:left w:val="single" w:sz="4" w:space="0" w:color="auto"/>
              <w:bottom w:val="single" w:sz="4" w:space="0" w:color="auto"/>
              <w:right w:val="single" w:sz="4" w:space="0" w:color="auto"/>
            </w:tcBorders>
          </w:tcPr>
          <w:p w14:paraId="44F24898" w14:textId="2F0AB55A" w:rsidR="005F4718" w:rsidRPr="00C106B9" w:rsidDel="006D20A4" w:rsidRDefault="005F4718" w:rsidP="009C3129">
            <w:pPr>
              <w:ind w:firstLine="0"/>
              <w:rPr>
                <w:del w:id="45967" w:author="Ramasubramani, Hariharan" w:date="2015-07-20T17:15:00Z"/>
                <w:rFonts w:cstheme="minorHAnsi"/>
                <w:color w:val="000000" w:themeColor="text1"/>
              </w:rPr>
            </w:pPr>
            <w:del w:id="45968" w:author="Ramasubramani, Hariharan" w:date="2015-07-20T17:15:00Z">
              <w:r w:rsidRPr="00C106B9" w:rsidDel="006D20A4">
                <w:rPr>
                  <w:rFonts w:cstheme="minorHAnsi"/>
                  <w:color w:val="000000" w:themeColor="text1"/>
                </w:rPr>
                <w:delText>Modified By:</w:delText>
              </w:r>
              <w:r w:rsidDel="006D20A4">
                <w:rPr>
                  <w:rFonts w:cstheme="minorHAnsi"/>
                  <w:color w:val="000000" w:themeColor="text1"/>
                </w:rPr>
                <w:delText xml:space="preserve">  Last Name</w:delText>
              </w:r>
              <w:bookmarkStart w:id="45969" w:name="_Toc425238801"/>
              <w:bookmarkStart w:id="45970" w:name="_Toc425240047"/>
              <w:bookmarkStart w:id="45971" w:name="_Toc425241294"/>
              <w:bookmarkStart w:id="45972" w:name="_Toc425242540"/>
              <w:bookmarkStart w:id="45973" w:name="_Toc425243786"/>
              <w:bookmarkStart w:id="45974" w:name="_Toc425245033"/>
              <w:bookmarkStart w:id="45975" w:name="_Toc425246280"/>
              <w:bookmarkStart w:id="45976" w:name="_Toc425247527"/>
              <w:bookmarkStart w:id="45977" w:name="_Toc425248773"/>
              <w:bookmarkStart w:id="45978" w:name="_Toc425250020"/>
              <w:bookmarkStart w:id="45979" w:name="_Toc425251267"/>
              <w:bookmarkEnd w:id="45969"/>
              <w:bookmarkEnd w:id="45970"/>
              <w:bookmarkEnd w:id="45971"/>
              <w:bookmarkEnd w:id="45972"/>
              <w:bookmarkEnd w:id="45973"/>
              <w:bookmarkEnd w:id="45974"/>
              <w:bookmarkEnd w:id="45975"/>
              <w:bookmarkEnd w:id="45976"/>
              <w:bookmarkEnd w:id="45977"/>
              <w:bookmarkEnd w:id="45978"/>
              <w:bookmarkEnd w:id="45979"/>
            </w:del>
          </w:p>
        </w:tc>
        <w:tc>
          <w:tcPr>
            <w:tcW w:w="1464" w:type="dxa"/>
            <w:tcBorders>
              <w:top w:val="single" w:sz="4" w:space="0" w:color="auto"/>
              <w:left w:val="single" w:sz="4" w:space="0" w:color="auto"/>
              <w:bottom w:val="single" w:sz="4" w:space="0" w:color="auto"/>
              <w:right w:val="single" w:sz="4" w:space="0" w:color="auto"/>
            </w:tcBorders>
          </w:tcPr>
          <w:p w14:paraId="1DD7D101" w14:textId="48DC168F" w:rsidR="005F4718" w:rsidRPr="00C106B9" w:rsidDel="006D20A4" w:rsidRDefault="005F4718" w:rsidP="009C3129">
            <w:pPr>
              <w:ind w:left="-2" w:firstLine="0"/>
              <w:rPr>
                <w:del w:id="45980" w:author="Ramasubramani, Hariharan" w:date="2015-07-20T17:15:00Z"/>
                <w:rFonts w:cstheme="minorHAnsi"/>
                <w:color w:val="000000" w:themeColor="text1"/>
              </w:rPr>
            </w:pPr>
            <w:del w:id="45981" w:author="Ramasubramani, Hariharan" w:date="2015-07-20T17:15:00Z">
              <w:r w:rsidRPr="00C106B9" w:rsidDel="006D20A4">
                <w:rPr>
                  <w:rFonts w:cstheme="minorHAnsi"/>
                  <w:color w:val="000000" w:themeColor="text1"/>
                </w:rPr>
                <w:delText>-</w:delText>
              </w:r>
              <w:bookmarkStart w:id="45982" w:name="_Toc425238802"/>
              <w:bookmarkStart w:id="45983" w:name="_Toc425240048"/>
              <w:bookmarkStart w:id="45984" w:name="_Toc425241295"/>
              <w:bookmarkStart w:id="45985" w:name="_Toc425242541"/>
              <w:bookmarkStart w:id="45986" w:name="_Toc425243787"/>
              <w:bookmarkStart w:id="45987" w:name="_Toc425245034"/>
              <w:bookmarkStart w:id="45988" w:name="_Toc425246281"/>
              <w:bookmarkStart w:id="45989" w:name="_Toc425247528"/>
              <w:bookmarkStart w:id="45990" w:name="_Toc425248774"/>
              <w:bookmarkStart w:id="45991" w:name="_Toc425250021"/>
              <w:bookmarkStart w:id="45992" w:name="_Toc425251268"/>
              <w:bookmarkEnd w:id="45982"/>
              <w:bookmarkEnd w:id="45983"/>
              <w:bookmarkEnd w:id="45984"/>
              <w:bookmarkEnd w:id="45985"/>
              <w:bookmarkEnd w:id="45986"/>
              <w:bookmarkEnd w:id="45987"/>
              <w:bookmarkEnd w:id="45988"/>
              <w:bookmarkEnd w:id="45989"/>
              <w:bookmarkEnd w:id="45990"/>
              <w:bookmarkEnd w:id="45991"/>
              <w:bookmarkEnd w:id="45992"/>
            </w:del>
          </w:p>
        </w:tc>
        <w:tc>
          <w:tcPr>
            <w:tcW w:w="939" w:type="dxa"/>
            <w:tcBorders>
              <w:top w:val="single" w:sz="4" w:space="0" w:color="auto"/>
              <w:left w:val="single" w:sz="4" w:space="0" w:color="auto"/>
              <w:bottom w:val="single" w:sz="4" w:space="0" w:color="auto"/>
              <w:right w:val="single" w:sz="4" w:space="0" w:color="auto"/>
            </w:tcBorders>
          </w:tcPr>
          <w:p w14:paraId="7B79C869" w14:textId="3E5A561F" w:rsidR="005F4718" w:rsidRPr="00C106B9" w:rsidDel="006D20A4" w:rsidRDefault="005F4718" w:rsidP="009C3129">
            <w:pPr>
              <w:ind w:left="-57" w:firstLine="0"/>
              <w:jc w:val="center"/>
              <w:rPr>
                <w:del w:id="45993" w:author="Ramasubramani, Hariharan" w:date="2015-07-20T17:15:00Z"/>
                <w:rFonts w:cstheme="minorHAnsi"/>
                <w:color w:val="000000" w:themeColor="text1"/>
              </w:rPr>
            </w:pPr>
            <w:del w:id="45994" w:author="Ramasubramani, Hariharan" w:date="2015-07-20T17:15:00Z">
              <w:r w:rsidRPr="00C106B9" w:rsidDel="006D20A4">
                <w:rPr>
                  <w:rFonts w:cstheme="minorHAnsi"/>
                  <w:color w:val="000000" w:themeColor="text1"/>
                </w:rPr>
                <w:delText>AP</w:delText>
              </w:r>
              <w:bookmarkStart w:id="45995" w:name="_Toc425238803"/>
              <w:bookmarkStart w:id="45996" w:name="_Toc425240049"/>
              <w:bookmarkStart w:id="45997" w:name="_Toc425241296"/>
              <w:bookmarkStart w:id="45998" w:name="_Toc425242542"/>
              <w:bookmarkStart w:id="45999" w:name="_Toc425243788"/>
              <w:bookmarkStart w:id="46000" w:name="_Toc425245035"/>
              <w:bookmarkStart w:id="46001" w:name="_Toc425246282"/>
              <w:bookmarkStart w:id="46002" w:name="_Toc425247529"/>
              <w:bookmarkStart w:id="46003" w:name="_Toc425248775"/>
              <w:bookmarkStart w:id="46004" w:name="_Toc425250022"/>
              <w:bookmarkStart w:id="46005" w:name="_Toc425251269"/>
              <w:bookmarkEnd w:id="45995"/>
              <w:bookmarkEnd w:id="45996"/>
              <w:bookmarkEnd w:id="45997"/>
              <w:bookmarkEnd w:id="45998"/>
              <w:bookmarkEnd w:id="45999"/>
              <w:bookmarkEnd w:id="46000"/>
              <w:bookmarkEnd w:id="46001"/>
              <w:bookmarkEnd w:id="46002"/>
              <w:bookmarkEnd w:id="46003"/>
              <w:bookmarkEnd w:id="46004"/>
              <w:bookmarkEnd w:id="46005"/>
            </w:del>
          </w:p>
        </w:tc>
        <w:tc>
          <w:tcPr>
            <w:tcW w:w="771" w:type="dxa"/>
            <w:tcBorders>
              <w:top w:val="single" w:sz="4" w:space="0" w:color="auto"/>
              <w:left w:val="single" w:sz="4" w:space="0" w:color="auto"/>
              <w:bottom w:val="single" w:sz="4" w:space="0" w:color="auto"/>
              <w:right w:val="single" w:sz="4" w:space="0" w:color="auto"/>
            </w:tcBorders>
          </w:tcPr>
          <w:p w14:paraId="0A0A5511" w14:textId="2AA6CBDD" w:rsidR="005F4718" w:rsidRPr="00C106B9" w:rsidDel="006D20A4" w:rsidRDefault="005F4718" w:rsidP="009C3129">
            <w:pPr>
              <w:ind w:left="-57" w:firstLine="0"/>
              <w:jc w:val="center"/>
              <w:rPr>
                <w:del w:id="46006" w:author="Ramasubramani, Hariharan" w:date="2015-07-20T17:15:00Z"/>
                <w:rFonts w:cstheme="minorHAnsi"/>
                <w:color w:val="000000" w:themeColor="text1"/>
              </w:rPr>
            </w:pPr>
            <w:del w:id="46007" w:author="Ramasubramani, Hariharan" w:date="2015-07-20T17:15:00Z">
              <w:r w:rsidRPr="00C106B9" w:rsidDel="006D20A4">
                <w:rPr>
                  <w:rFonts w:cstheme="minorHAnsi"/>
                  <w:color w:val="000000" w:themeColor="text1"/>
                </w:rPr>
                <w:delText>E</w:delText>
              </w:r>
              <w:bookmarkStart w:id="46008" w:name="_Toc425238804"/>
              <w:bookmarkStart w:id="46009" w:name="_Toc425240050"/>
              <w:bookmarkStart w:id="46010" w:name="_Toc425241297"/>
              <w:bookmarkStart w:id="46011" w:name="_Toc425242543"/>
              <w:bookmarkStart w:id="46012" w:name="_Toc425243789"/>
              <w:bookmarkStart w:id="46013" w:name="_Toc425245036"/>
              <w:bookmarkStart w:id="46014" w:name="_Toc425246283"/>
              <w:bookmarkStart w:id="46015" w:name="_Toc425247530"/>
              <w:bookmarkStart w:id="46016" w:name="_Toc425248776"/>
              <w:bookmarkStart w:id="46017" w:name="_Toc425250023"/>
              <w:bookmarkStart w:id="46018" w:name="_Toc425251270"/>
              <w:bookmarkEnd w:id="46008"/>
              <w:bookmarkEnd w:id="46009"/>
              <w:bookmarkEnd w:id="46010"/>
              <w:bookmarkEnd w:id="46011"/>
              <w:bookmarkEnd w:id="46012"/>
              <w:bookmarkEnd w:id="46013"/>
              <w:bookmarkEnd w:id="46014"/>
              <w:bookmarkEnd w:id="46015"/>
              <w:bookmarkEnd w:id="46016"/>
              <w:bookmarkEnd w:id="46017"/>
              <w:bookmarkEnd w:id="46018"/>
            </w:del>
          </w:p>
        </w:tc>
        <w:tc>
          <w:tcPr>
            <w:tcW w:w="1350" w:type="dxa"/>
            <w:tcBorders>
              <w:top w:val="single" w:sz="4" w:space="0" w:color="auto"/>
              <w:left w:val="single" w:sz="4" w:space="0" w:color="auto"/>
              <w:bottom w:val="single" w:sz="4" w:space="0" w:color="auto"/>
              <w:right w:val="single" w:sz="4" w:space="0" w:color="auto"/>
            </w:tcBorders>
          </w:tcPr>
          <w:p w14:paraId="496E1676" w14:textId="60F0B4BF" w:rsidR="005F4718" w:rsidRPr="00C106B9" w:rsidDel="006D20A4" w:rsidRDefault="00A137AC" w:rsidP="009C3129">
            <w:pPr>
              <w:ind w:left="-57" w:firstLine="0"/>
              <w:jc w:val="center"/>
              <w:rPr>
                <w:del w:id="46019" w:author="Ramasubramani, Hariharan" w:date="2015-07-20T17:15:00Z"/>
                <w:rFonts w:cstheme="minorHAnsi"/>
                <w:color w:val="000000" w:themeColor="text1"/>
              </w:rPr>
            </w:pPr>
            <w:del w:id="46020" w:author="Ramasubramani, Hariharan" w:date="2015-07-20T17:15:00Z">
              <w:r w:rsidDel="006D20A4">
                <w:rPr>
                  <w:rFonts w:cstheme="minorHAnsi"/>
                  <w:color w:val="000000" w:themeColor="text1"/>
                </w:rPr>
                <w:delText>ANSC</w:delText>
              </w:r>
              <w:bookmarkStart w:id="46021" w:name="_Toc425238805"/>
              <w:bookmarkStart w:id="46022" w:name="_Toc425240051"/>
              <w:bookmarkStart w:id="46023" w:name="_Toc425241298"/>
              <w:bookmarkStart w:id="46024" w:name="_Toc425242544"/>
              <w:bookmarkStart w:id="46025" w:name="_Toc425243790"/>
              <w:bookmarkStart w:id="46026" w:name="_Toc425245037"/>
              <w:bookmarkStart w:id="46027" w:name="_Toc425246284"/>
              <w:bookmarkStart w:id="46028" w:name="_Toc425247531"/>
              <w:bookmarkStart w:id="46029" w:name="_Toc425248777"/>
              <w:bookmarkStart w:id="46030" w:name="_Toc425250024"/>
              <w:bookmarkStart w:id="46031" w:name="_Toc425251271"/>
              <w:bookmarkEnd w:id="46021"/>
              <w:bookmarkEnd w:id="46022"/>
              <w:bookmarkEnd w:id="46023"/>
              <w:bookmarkEnd w:id="46024"/>
              <w:bookmarkEnd w:id="46025"/>
              <w:bookmarkEnd w:id="46026"/>
              <w:bookmarkEnd w:id="46027"/>
              <w:bookmarkEnd w:id="46028"/>
              <w:bookmarkEnd w:id="46029"/>
              <w:bookmarkEnd w:id="46030"/>
              <w:bookmarkEnd w:id="46031"/>
            </w:del>
          </w:p>
        </w:tc>
        <w:tc>
          <w:tcPr>
            <w:tcW w:w="712" w:type="dxa"/>
            <w:tcBorders>
              <w:top w:val="single" w:sz="4" w:space="0" w:color="auto"/>
              <w:left w:val="single" w:sz="4" w:space="0" w:color="auto"/>
              <w:bottom w:val="single" w:sz="4" w:space="0" w:color="auto"/>
              <w:right w:val="single" w:sz="4" w:space="0" w:color="auto"/>
            </w:tcBorders>
          </w:tcPr>
          <w:p w14:paraId="1F6089EE" w14:textId="0D52F50E" w:rsidR="005F4718" w:rsidRPr="00C106B9" w:rsidDel="006D20A4" w:rsidRDefault="005F4718" w:rsidP="009C3129">
            <w:pPr>
              <w:ind w:left="-57" w:firstLine="0"/>
              <w:jc w:val="center"/>
              <w:rPr>
                <w:del w:id="46032" w:author="Ramasubramani, Hariharan" w:date="2015-07-20T17:15:00Z"/>
                <w:rFonts w:cstheme="minorHAnsi"/>
                <w:color w:val="000000" w:themeColor="text1"/>
              </w:rPr>
            </w:pPr>
            <w:del w:id="46033" w:author="Ramasubramani, Hariharan" w:date="2015-07-20T17:15:00Z">
              <w:r w:rsidRPr="00C106B9" w:rsidDel="006D20A4">
                <w:rPr>
                  <w:rFonts w:cstheme="minorHAnsi"/>
                  <w:color w:val="000000" w:themeColor="text1"/>
                </w:rPr>
                <w:delText>-</w:delText>
              </w:r>
              <w:bookmarkStart w:id="46034" w:name="_Toc425238806"/>
              <w:bookmarkStart w:id="46035" w:name="_Toc425240052"/>
              <w:bookmarkStart w:id="46036" w:name="_Toc425241299"/>
              <w:bookmarkStart w:id="46037" w:name="_Toc425242545"/>
              <w:bookmarkStart w:id="46038" w:name="_Toc425243791"/>
              <w:bookmarkStart w:id="46039" w:name="_Toc425245038"/>
              <w:bookmarkStart w:id="46040" w:name="_Toc425246285"/>
              <w:bookmarkStart w:id="46041" w:name="_Toc425247532"/>
              <w:bookmarkStart w:id="46042" w:name="_Toc425248778"/>
              <w:bookmarkStart w:id="46043" w:name="_Toc425250025"/>
              <w:bookmarkStart w:id="46044" w:name="_Toc425251272"/>
              <w:bookmarkEnd w:id="46034"/>
              <w:bookmarkEnd w:id="46035"/>
              <w:bookmarkEnd w:id="46036"/>
              <w:bookmarkEnd w:id="46037"/>
              <w:bookmarkEnd w:id="46038"/>
              <w:bookmarkEnd w:id="46039"/>
              <w:bookmarkEnd w:id="46040"/>
              <w:bookmarkEnd w:id="46041"/>
              <w:bookmarkEnd w:id="46042"/>
              <w:bookmarkEnd w:id="46043"/>
              <w:bookmarkEnd w:id="46044"/>
            </w:del>
          </w:p>
        </w:tc>
        <w:tc>
          <w:tcPr>
            <w:tcW w:w="2151" w:type="dxa"/>
            <w:tcBorders>
              <w:top w:val="single" w:sz="4" w:space="0" w:color="auto"/>
              <w:left w:val="single" w:sz="4" w:space="0" w:color="auto"/>
              <w:bottom w:val="single" w:sz="4" w:space="0" w:color="auto"/>
              <w:right w:val="single" w:sz="4" w:space="0" w:color="auto"/>
            </w:tcBorders>
          </w:tcPr>
          <w:p w14:paraId="559839DD" w14:textId="428FE29E" w:rsidR="005F4718" w:rsidDel="006D20A4" w:rsidRDefault="005F4718" w:rsidP="009C3129">
            <w:pPr>
              <w:ind w:left="-57" w:firstLine="0"/>
              <w:jc w:val="center"/>
              <w:rPr>
                <w:del w:id="46045" w:author="Ramasubramani, Hariharan" w:date="2015-07-20T17:15:00Z"/>
                <w:rFonts w:cstheme="minorHAnsi"/>
                <w:color w:val="000000" w:themeColor="text1"/>
              </w:rPr>
            </w:pPr>
            <w:del w:id="46046" w:author="Ramasubramani, Hariharan" w:date="2015-07-20T17:15:00Z">
              <w:r w:rsidDel="006D20A4">
                <w:rPr>
                  <w:rFonts w:cstheme="minorHAnsi"/>
                  <w:color w:val="000000" w:themeColor="text1"/>
                </w:rPr>
                <w:delText>Format:</w:delText>
              </w:r>
              <w:bookmarkStart w:id="46047" w:name="_Toc425238807"/>
              <w:bookmarkStart w:id="46048" w:name="_Toc425240053"/>
              <w:bookmarkStart w:id="46049" w:name="_Toc425241300"/>
              <w:bookmarkStart w:id="46050" w:name="_Toc425242546"/>
              <w:bookmarkStart w:id="46051" w:name="_Toc425243792"/>
              <w:bookmarkStart w:id="46052" w:name="_Toc425245039"/>
              <w:bookmarkStart w:id="46053" w:name="_Toc425246286"/>
              <w:bookmarkStart w:id="46054" w:name="_Toc425247533"/>
              <w:bookmarkStart w:id="46055" w:name="_Toc425248779"/>
              <w:bookmarkStart w:id="46056" w:name="_Toc425250026"/>
              <w:bookmarkStart w:id="46057" w:name="_Toc425251273"/>
              <w:bookmarkEnd w:id="46047"/>
              <w:bookmarkEnd w:id="46048"/>
              <w:bookmarkEnd w:id="46049"/>
              <w:bookmarkEnd w:id="46050"/>
              <w:bookmarkEnd w:id="46051"/>
              <w:bookmarkEnd w:id="46052"/>
              <w:bookmarkEnd w:id="46053"/>
              <w:bookmarkEnd w:id="46054"/>
              <w:bookmarkEnd w:id="46055"/>
              <w:bookmarkEnd w:id="46056"/>
              <w:bookmarkEnd w:id="46057"/>
            </w:del>
          </w:p>
          <w:p w14:paraId="4BF0BB49" w14:textId="24F59AA5" w:rsidR="005F4718" w:rsidRPr="00C106B9" w:rsidDel="006D20A4" w:rsidRDefault="005F4718" w:rsidP="009C3129">
            <w:pPr>
              <w:ind w:left="-57" w:firstLine="0"/>
              <w:jc w:val="center"/>
              <w:rPr>
                <w:del w:id="46058" w:author="Ramasubramani, Hariharan" w:date="2015-07-20T17:15:00Z"/>
                <w:rFonts w:cstheme="minorHAnsi"/>
                <w:color w:val="000000" w:themeColor="text1"/>
              </w:rPr>
            </w:pPr>
            <w:del w:id="46059" w:author="Ramasubramani, Hariharan" w:date="2015-07-20T17:15:00Z">
              <w:r w:rsidRPr="00C106B9" w:rsidDel="006D20A4">
                <w:rPr>
                  <w:rFonts w:cstheme="minorHAnsi"/>
                  <w:color w:val="000000" w:themeColor="text1"/>
                </w:rPr>
                <w:delText>Last Name</w:delText>
              </w:r>
              <w:bookmarkStart w:id="46060" w:name="_Toc425238808"/>
              <w:bookmarkStart w:id="46061" w:name="_Toc425240054"/>
              <w:bookmarkStart w:id="46062" w:name="_Toc425241301"/>
              <w:bookmarkStart w:id="46063" w:name="_Toc425242547"/>
              <w:bookmarkStart w:id="46064" w:name="_Toc425243793"/>
              <w:bookmarkStart w:id="46065" w:name="_Toc425245040"/>
              <w:bookmarkStart w:id="46066" w:name="_Toc425246287"/>
              <w:bookmarkStart w:id="46067" w:name="_Toc425247534"/>
              <w:bookmarkStart w:id="46068" w:name="_Toc425248780"/>
              <w:bookmarkStart w:id="46069" w:name="_Toc425250027"/>
              <w:bookmarkStart w:id="46070" w:name="_Toc425251274"/>
              <w:bookmarkEnd w:id="46060"/>
              <w:bookmarkEnd w:id="46061"/>
              <w:bookmarkEnd w:id="46062"/>
              <w:bookmarkEnd w:id="46063"/>
              <w:bookmarkEnd w:id="46064"/>
              <w:bookmarkEnd w:id="46065"/>
              <w:bookmarkEnd w:id="46066"/>
              <w:bookmarkEnd w:id="46067"/>
              <w:bookmarkEnd w:id="46068"/>
              <w:bookmarkEnd w:id="46069"/>
              <w:bookmarkEnd w:id="46070"/>
            </w:del>
          </w:p>
        </w:tc>
        <w:tc>
          <w:tcPr>
            <w:tcW w:w="934" w:type="dxa"/>
            <w:tcBorders>
              <w:top w:val="single" w:sz="4" w:space="0" w:color="auto"/>
              <w:left w:val="single" w:sz="4" w:space="0" w:color="auto"/>
              <w:bottom w:val="single" w:sz="4" w:space="0" w:color="auto"/>
              <w:right w:val="single" w:sz="4" w:space="0" w:color="auto"/>
            </w:tcBorders>
          </w:tcPr>
          <w:p w14:paraId="6D4DBDDA" w14:textId="7D3A7E36" w:rsidR="005F4718" w:rsidRPr="00C106B9" w:rsidDel="006D20A4" w:rsidRDefault="005F4718" w:rsidP="009C3129">
            <w:pPr>
              <w:ind w:left="-57" w:firstLine="0"/>
              <w:jc w:val="center"/>
              <w:rPr>
                <w:del w:id="46071" w:author="Ramasubramani, Hariharan" w:date="2015-07-20T17:15:00Z"/>
                <w:rFonts w:cstheme="minorHAnsi"/>
                <w:color w:val="000000" w:themeColor="text1"/>
              </w:rPr>
            </w:pPr>
            <w:del w:id="46072" w:author="Ramasubramani, Hariharan" w:date="2015-07-20T17:15:00Z">
              <w:r w:rsidRPr="00C106B9" w:rsidDel="006D20A4">
                <w:rPr>
                  <w:rFonts w:cstheme="minorHAnsi"/>
                  <w:color w:val="000000" w:themeColor="text1"/>
                </w:rPr>
                <w:delText>-</w:delText>
              </w:r>
              <w:bookmarkStart w:id="46073" w:name="_Toc425238809"/>
              <w:bookmarkStart w:id="46074" w:name="_Toc425240055"/>
              <w:bookmarkStart w:id="46075" w:name="_Toc425241302"/>
              <w:bookmarkStart w:id="46076" w:name="_Toc425242548"/>
              <w:bookmarkStart w:id="46077" w:name="_Toc425243794"/>
              <w:bookmarkStart w:id="46078" w:name="_Toc425245041"/>
              <w:bookmarkStart w:id="46079" w:name="_Toc425246288"/>
              <w:bookmarkStart w:id="46080" w:name="_Toc425247535"/>
              <w:bookmarkStart w:id="46081" w:name="_Toc425248781"/>
              <w:bookmarkStart w:id="46082" w:name="_Toc425250028"/>
              <w:bookmarkStart w:id="46083" w:name="_Toc425251275"/>
              <w:bookmarkEnd w:id="46073"/>
              <w:bookmarkEnd w:id="46074"/>
              <w:bookmarkEnd w:id="46075"/>
              <w:bookmarkEnd w:id="46076"/>
              <w:bookmarkEnd w:id="46077"/>
              <w:bookmarkEnd w:id="46078"/>
              <w:bookmarkEnd w:id="46079"/>
              <w:bookmarkEnd w:id="46080"/>
              <w:bookmarkEnd w:id="46081"/>
              <w:bookmarkEnd w:id="46082"/>
              <w:bookmarkEnd w:id="46083"/>
            </w:del>
          </w:p>
        </w:tc>
        <w:bookmarkStart w:id="46084" w:name="_Toc425238810"/>
        <w:bookmarkStart w:id="46085" w:name="_Toc425240056"/>
        <w:bookmarkStart w:id="46086" w:name="_Toc425241303"/>
        <w:bookmarkStart w:id="46087" w:name="_Toc425242549"/>
        <w:bookmarkStart w:id="46088" w:name="_Toc425243795"/>
        <w:bookmarkStart w:id="46089" w:name="_Toc425245042"/>
        <w:bookmarkStart w:id="46090" w:name="_Toc425246289"/>
        <w:bookmarkStart w:id="46091" w:name="_Toc425247536"/>
        <w:bookmarkStart w:id="46092" w:name="_Toc425248782"/>
        <w:bookmarkStart w:id="46093" w:name="_Toc425250029"/>
        <w:bookmarkStart w:id="46094" w:name="_Toc425251276"/>
        <w:bookmarkEnd w:id="46084"/>
        <w:bookmarkEnd w:id="46085"/>
        <w:bookmarkEnd w:id="46086"/>
        <w:bookmarkEnd w:id="46087"/>
        <w:bookmarkEnd w:id="46088"/>
        <w:bookmarkEnd w:id="46089"/>
        <w:bookmarkEnd w:id="46090"/>
        <w:bookmarkEnd w:id="46091"/>
        <w:bookmarkEnd w:id="46092"/>
        <w:bookmarkEnd w:id="46093"/>
        <w:bookmarkEnd w:id="46094"/>
      </w:tr>
      <w:tr w:rsidR="005F4718" w:rsidRPr="00551888" w:rsidDel="006D20A4" w14:paraId="321B9487" w14:textId="5D4945E6" w:rsidTr="008C172F">
        <w:trPr>
          <w:cantSplit/>
          <w:trHeight w:val="314"/>
          <w:jc w:val="center"/>
          <w:del w:id="46095" w:author="Ramasubramani, Hariharan" w:date="2015-07-20T17:15:00Z"/>
        </w:trPr>
        <w:tc>
          <w:tcPr>
            <w:tcW w:w="832" w:type="dxa"/>
            <w:tcBorders>
              <w:top w:val="single" w:sz="4" w:space="0" w:color="auto"/>
              <w:left w:val="single" w:sz="4" w:space="0" w:color="auto"/>
              <w:bottom w:val="single" w:sz="4" w:space="0" w:color="auto"/>
              <w:right w:val="single" w:sz="4" w:space="0" w:color="auto"/>
            </w:tcBorders>
          </w:tcPr>
          <w:p w14:paraId="79D8D3B2" w14:textId="13FC7807" w:rsidR="005F4718" w:rsidRPr="00551888" w:rsidDel="006D20A4" w:rsidRDefault="005F4718" w:rsidP="00247D75">
            <w:pPr>
              <w:pStyle w:val="ListParagraph"/>
              <w:numPr>
                <w:ilvl w:val="3"/>
                <w:numId w:val="23"/>
              </w:numPr>
              <w:overflowPunct w:val="0"/>
              <w:autoSpaceDE w:val="0"/>
              <w:autoSpaceDN w:val="0"/>
              <w:spacing w:after="60"/>
              <w:ind w:left="-43" w:firstLine="0"/>
              <w:textAlignment w:val="baseline"/>
              <w:rPr>
                <w:del w:id="46096" w:author="Ramasubramani, Hariharan" w:date="2015-07-20T17:15:00Z"/>
                <w:rFonts w:cstheme="minorHAnsi"/>
                <w:color w:val="000000" w:themeColor="text1"/>
              </w:rPr>
            </w:pPr>
            <w:bookmarkStart w:id="46097" w:name="_Toc425238811"/>
            <w:bookmarkStart w:id="46098" w:name="_Toc425240057"/>
            <w:bookmarkStart w:id="46099" w:name="_Toc425241304"/>
            <w:bookmarkStart w:id="46100" w:name="_Toc425242550"/>
            <w:bookmarkStart w:id="46101" w:name="_Toc425243796"/>
            <w:bookmarkStart w:id="46102" w:name="_Toc425245043"/>
            <w:bookmarkStart w:id="46103" w:name="_Toc425246290"/>
            <w:bookmarkStart w:id="46104" w:name="_Toc425247537"/>
            <w:bookmarkStart w:id="46105" w:name="_Toc425248783"/>
            <w:bookmarkStart w:id="46106" w:name="_Toc425250030"/>
            <w:bookmarkStart w:id="46107" w:name="_Toc425251277"/>
            <w:bookmarkEnd w:id="46097"/>
            <w:bookmarkEnd w:id="46098"/>
            <w:bookmarkEnd w:id="46099"/>
            <w:bookmarkEnd w:id="46100"/>
            <w:bookmarkEnd w:id="46101"/>
            <w:bookmarkEnd w:id="46102"/>
            <w:bookmarkEnd w:id="46103"/>
            <w:bookmarkEnd w:id="46104"/>
            <w:bookmarkEnd w:id="46105"/>
            <w:bookmarkEnd w:id="46106"/>
            <w:bookmarkEnd w:id="46107"/>
          </w:p>
        </w:tc>
        <w:tc>
          <w:tcPr>
            <w:tcW w:w="1896" w:type="dxa"/>
            <w:tcBorders>
              <w:top w:val="single" w:sz="4" w:space="0" w:color="auto"/>
              <w:left w:val="single" w:sz="4" w:space="0" w:color="auto"/>
              <w:bottom w:val="single" w:sz="4" w:space="0" w:color="auto"/>
              <w:right w:val="single" w:sz="4" w:space="0" w:color="auto"/>
            </w:tcBorders>
          </w:tcPr>
          <w:p w14:paraId="0E3E464F" w14:textId="16C0709B" w:rsidR="005F4718" w:rsidRPr="00551888" w:rsidDel="006D20A4" w:rsidRDefault="005F4718" w:rsidP="009C3129">
            <w:pPr>
              <w:ind w:firstLine="0"/>
              <w:rPr>
                <w:del w:id="46108" w:author="Ramasubramani, Hariharan" w:date="2015-07-20T17:15:00Z"/>
                <w:rFonts w:cstheme="minorHAnsi"/>
              </w:rPr>
            </w:pPr>
            <w:del w:id="46109" w:author="Ramasubramani, Hariharan" w:date="2015-07-20T17:15:00Z">
              <w:r w:rsidDel="006D20A4">
                <w:rPr>
                  <w:rFonts w:cstheme="minorHAnsi"/>
                </w:rPr>
                <w:delText>First Name</w:delText>
              </w:r>
              <w:bookmarkStart w:id="46110" w:name="_Toc425238812"/>
              <w:bookmarkStart w:id="46111" w:name="_Toc425240058"/>
              <w:bookmarkStart w:id="46112" w:name="_Toc425241305"/>
              <w:bookmarkStart w:id="46113" w:name="_Toc425242551"/>
              <w:bookmarkStart w:id="46114" w:name="_Toc425243797"/>
              <w:bookmarkStart w:id="46115" w:name="_Toc425245044"/>
              <w:bookmarkStart w:id="46116" w:name="_Toc425246291"/>
              <w:bookmarkStart w:id="46117" w:name="_Toc425247538"/>
              <w:bookmarkStart w:id="46118" w:name="_Toc425248784"/>
              <w:bookmarkStart w:id="46119" w:name="_Toc425250031"/>
              <w:bookmarkStart w:id="46120" w:name="_Toc425251278"/>
              <w:bookmarkEnd w:id="46110"/>
              <w:bookmarkEnd w:id="46111"/>
              <w:bookmarkEnd w:id="46112"/>
              <w:bookmarkEnd w:id="46113"/>
              <w:bookmarkEnd w:id="46114"/>
              <w:bookmarkEnd w:id="46115"/>
              <w:bookmarkEnd w:id="46116"/>
              <w:bookmarkEnd w:id="46117"/>
              <w:bookmarkEnd w:id="46118"/>
              <w:bookmarkEnd w:id="46119"/>
              <w:bookmarkEnd w:id="46120"/>
            </w:del>
          </w:p>
        </w:tc>
        <w:tc>
          <w:tcPr>
            <w:tcW w:w="1464" w:type="dxa"/>
            <w:tcBorders>
              <w:top w:val="single" w:sz="4" w:space="0" w:color="auto"/>
              <w:left w:val="single" w:sz="4" w:space="0" w:color="auto"/>
              <w:bottom w:val="single" w:sz="4" w:space="0" w:color="auto"/>
              <w:right w:val="single" w:sz="4" w:space="0" w:color="auto"/>
            </w:tcBorders>
          </w:tcPr>
          <w:p w14:paraId="061BF4E2" w14:textId="6FAC99D0" w:rsidR="005F4718" w:rsidRPr="00551888" w:rsidDel="006D20A4" w:rsidRDefault="005F4718" w:rsidP="009C3129">
            <w:pPr>
              <w:ind w:left="-2" w:firstLine="0"/>
              <w:rPr>
                <w:del w:id="46121" w:author="Ramasubramani, Hariharan" w:date="2015-07-20T17:15:00Z"/>
                <w:rFonts w:cstheme="minorHAnsi"/>
              </w:rPr>
            </w:pPr>
            <w:bookmarkStart w:id="46122" w:name="_Toc425238813"/>
            <w:bookmarkStart w:id="46123" w:name="_Toc425240059"/>
            <w:bookmarkStart w:id="46124" w:name="_Toc425241306"/>
            <w:bookmarkStart w:id="46125" w:name="_Toc425242552"/>
            <w:bookmarkStart w:id="46126" w:name="_Toc425243798"/>
            <w:bookmarkStart w:id="46127" w:name="_Toc425245045"/>
            <w:bookmarkStart w:id="46128" w:name="_Toc425246292"/>
            <w:bookmarkStart w:id="46129" w:name="_Toc425247539"/>
            <w:bookmarkStart w:id="46130" w:name="_Toc425248785"/>
            <w:bookmarkStart w:id="46131" w:name="_Toc425250032"/>
            <w:bookmarkStart w:id="46132" w:name="_Toc425251279"/>
            <w:bookmarkEnd w:id="46122"/>
            <w:bookmarkEnd w:id="46123"/>
            <w:bookmarkEnd w:id="46124"/>
            <w:bookmarkEnd w:id="46125"/>
            <w:bookmarkEnd w:id="46126"/>
            <w:bookmarkEnd w:id="46127"/>
            <w:bookmarkEnd w:id="46128"/>
            <w:bookmarkEnd w:id="46129"/>
            <w:bookmarkEnd w:id="46130"/>
            <w:bookmarkEnd w:id="46131"/>
            <w:bookmarkEnd w:id="46132"/>
          </w:p>
        </w:tc>
        <w:tc>
          <w:tcPr>
            <w:tcW w:w="939" w:type="dxa"/>
            <w:tcBorders>
              <w:top w:val="single" w:sz="4" w:space="0" w:color="auto"/>
              <w:left w:val="single" w:sz="4" w:space="0" w:color="auto"/>
              <w:bottom w:val="single" w:sz="4" w:space="0" w:color="auto"/>
              <w:right w:val="single" w:sz="4" w:space="0" w:color="auto"/>
            </w:tcBorders>
          </w:tcPr>
          <w:p w14:paraId="798E2DB5" w14:textId="463CE88F" w:rsidR="005F4718" w:rsidRPr="00551888" w:rsidDel="006D20A4" w:rsidRDefault="005F4718" w:rsidP="009C3129">
            <w:pPr>
              <w:ind w:left="-57" w:firstLine="0"/>
              <w:jc w:val="center"/>
              <w:rPr>
                <w:del w:id="46133" w:author="Ramasubramani, Hariharan" w:date="2015-07-20T17:15:00Z"/>
                <w:rFonts w:cstheme="minorHAnsi"/>
              </w:rPr>
            </w:pPr>
            <w:del w:id="46134" w:author="Ramasubramani, Hariharan" w:date="2015-07-20T17:15:00Z">
              <w:r w:rsidDel="006D20A4">
                <w:rPr>
                  <w:rFonts w:cstheme="minorHAnsi"/>
                </w:rPr>
                <w:delText>AP</w:delText>
              </w:r>
              <w:bookmarkStart w:id="46135" w:name="_Toc425238814"/>
              <w:bookmarkStart w:id="46136" w:name="_Toc425240060"/>
              <w:bookmarkStart w:id="46137" w:name="_Toc425241307"/>
              <w:bookmarkStart w:id="46138" w:name="_Toc425242553"/>
              <w:bookmarkStart w:id="46139" w:name="_Toc425243799"/>
              <w:bookmarkStart w:id="46140" w:name="_Toc425245046"/>
              <w:bookmarkStart w:id="46141" w:name="_Toc425246293"/>
              <w:bookmarkStart w:id="46142" w:name="_Toc425247540"/>
              <w:bookmarkStart w:id="46143" w:name="_Toc425248786"/>
              <w:bookmarkStart w:id="46144" w:name="_Toc425250033"/>
              <w:bookmarkStart w:id="46145" w:name="_Toc425251280"/>
              <w:bookmarkEnd w:id="46135"/>
              <w:bookmarkEnd w:id="46136"/>
              <w:bookmarkEnd w:id="46137"/>
              <w:bookmarkEnd w:id="46138"/>
              <w:bookmarkEnd w:id="46139"/>
              <w:bookmarkEnd w:id="46140"/>
              <w:bookmarkEnd w:id="46141"/>
              <w:bookmarkEnd w:id="46142"/>
              <w:bookmarkEnd w:id="46143"/>
              <w:bookmarkEnd w:id="46144"/>
              <w:bookmarkEnd w:id="46145"/>
            </w:del>
          </w:p>
        </w:tc>
        <w:tc>
          <w:tcPr>
            <w:tcW w:w="771" w:type="dxa"/>
            <w:tcBorders>
              <w:top w:val="single" w:sz="4" w:space="0" w:color="auto"/>
              <w:left w:val="single" w:sz="4" w:space="0" w:color="auto"/>
              <w:bottom w:val="single" w:sz="4" w:space="0" w:color="auto"/>
              <w:right w:val="single" w:sz="4" w:space="0" w:color="auto"/>
            </w:tcBorders>
          </w:tcPr>
          <w:p w14:paraId="5E7C6E04" w14:textId="29B29DA7" w:rsidR="005F4718" w:rsidRPr="00551888" w:rsidDel="006D20A4" w:rsidRDefault="005F4718" w:rsidP="009C3129">
            <w:pPr>
              <w:ind w:left="-57" w:firstLine="0"/>
              <w:jc w:val="center"/>
              <w:rPr>
                <w:del w:id="46146" w:author="Ramasubramani, Hariharan" w:date="2015-07-20T17:15:00Z"/>
                <w:rFonts w:cstheme="minorHAnsi"/>
              </w:rPr>
            </w:pPr>
            <w:bookmarkStart w:id="46147" w:name="_Toc425238815"/>
            <w:bookmarkStart w:id="46148" w:name="_Toc425240061"/>
            <w:bookmarkStart w:id="46149" w:name="_Toc425241308"/>
            <w:bookmarkStart w:id="46150" w:name="_Toc425242554"/>
            <w:bookmarkStart w:id="46151" w:name="_Toc425243800"/>
            <w:bookmarkStart w:id="46152" w:name="_Toc425245047"/>
            <w:bookmarkStart w:id="46153" w:name="_Toc425246294"/>
            <w:bookmarkStart w:id="46154" w:name="_Toc425247541"/>
            <w:bookmarkStart w:id="46155" w:name="_Toc425248787"/>
            <w:bookmarkStart w:id="46156" w:name="_Toc425250034"/>
            <w:bookmarkStart w:id="46157" w:name="_Toc425251281"/>
            <w:bookmarkEnd w:id="46147"/>
            <w:bookmarkEnd w:id="46148"/>
            <w:bookmarkEnd w:id="46149"/>
            <w:bookmarkEnd w:id="46150"/>
            <w:bookmarkEnd w:id="46151"/>
            <w:bookmarkEnd w:id="46152"/>
            <w:bookmarkEnd w:id="46153"/>
            <w:bookmarkEnd w:id="46154"/>
            <w:bookmarkEnd w:id="46155"/>
            <w:bookmarkEnd w:id="46156"/>
            <w:bookmarkEnd w:id="46157"/>
          </w:p>
        </w:tc>
        <w:tc>
          <w:tcPr>
            <w:tcW w:w="1350" w:type="dxa"/>
            <w:tcBorders>
              <w:top w:val="single" w:sz="4" w:space="0" w:color="auto"/>
              <w:left w:val="single" w:sz="4" w:space="0" w:color="auto"/>
              <w:bottom w:val="single" w:sz="4" w:space="0" w:color="auto"/>
              <w:right w:val="single" w:sz="4" w:space="0" w:color="auto"/>
            </w:tcBorders>
          </w:tcPr>
          <w:p w14:paraId="669573A1" w14:textId="4456D221" w:rsidR="005F4718" w:rsidRPr="00551888" w:rsidDel="006D20A4" w:rsidRDefault="005F4718" w:rsidP="009C3129">
            <w:pPr>
              <w:ind w:left="-57" w:firstLine="0"/>
              <w:jc w:val="center"/>
              <w:rPr>
                <w:del w:id="46158" w:author="Ramasubramani, Hariharan" w:date="2015-07-20T17:15:00Z"/>
                <w:rFonts w:cstheme="minorHAnsi"/>
              </w:rPr>
            </w:pPr>
            <w:bookmarkStart w:id="46159" w:name="_Toc425238816"/>
            <w:bookmarkStart w:id="46160" w:name="_Toc425240062"/>
            <w:bookmarkStart w:id="46161" w:name="_Toc425241309"/>
            <w:bookmarkStart w:id="46162" w:name="_Toc425242555"/>
            <w:bookmarkStart w:id="46163" w:name="_Toc425243801"/>
            <w:bookmarkStart w:id="46164" w:name="_Toc425245048"/>
            <w:bookmarkStart w:id="46165" w:name="_Toc425246295"/>
            <w:bookmarkStart w:id="46166" w:name="_Toc425247542"/>
            <w:bookmarkStart w:id="46167" w:name="_Toc425248788"/>
            <w:bookmarkStart w:id="46168" w:name="_Toc425250035"/>
            <w:bookmarkStart w:id="46169" w:name="_Toc425251282"/>
            <w:bookmarkEnd w:id="46159"/>
            <w:bookmarkEnd w:id="46160"/>
            <w:bookmarkEnd w:id="46161"/>
            <w:bookmarkEnd w:id="46162"/>
            <w:bookmarkEnd w:id="46163"/>
            <w:bookmarkEnd w:id="46164"/>
            <w:bookmarkEnd w:id="46165"/>
            <w:bookmarkEnd w:id="46166"/>
            <w:bookmarkEnd w:id="46167"/>
            <w:bookmarkEnd w:id="46168"/>
            <w:bookmarkEnd w:id="46169"/>
          </w:p>
        </w:tc>
        <w:tc>
          <w:tcPr>
            <w:tcW w:w="712" w:type="dxa"/>
            <w:tcBorders>
              <w:top w:val="single" w:sz="4" w:space="0" w:color="auto"/>
              <w:left w:val="single" w:sz="4" w:space="0" w:color="auto"/>
              <w:bottom w:val="single" w:sz="4" w:space="0" w:color="auto"/>
              <w:right w:val="single" w:sz="4" w:space="0" w:color="auto"/>
            </w:tcBorders>
          </w:tcPr>
          <w:p w14:paraId="0E81E213" w14:textId="51C81A3F" w:rsidR="005F4718" w:rsidRPr="00551888" w:rsidDel="006D20A4" w:rsidRDefault="005F4718" w:rsidP="009C3129">
            <w:pPr>
              <w:ind w:left="-57" w:firstLine="0"/>
              <w:jc w:val="center"/>
              <w:rPr>
                <w:del w:id="46170" w:author="Ramasubramani, Hariharan" w:date="2015-07-20T17:15:00Z"/>
                <w:rFonts w:cstheme="minorHAnsi"/>
              </w:rPr>
            </w:pPr>
            <w:bookmarkStart w:id="46171" w:name="_Toc425238817"/>
            <w:bookmarkStart w:id="46172" w:name="_Toc425240063"/>
            <w:bookmarkStart w:id="46173" w:name="_Toc425241310"/>
            <w:bookmarkStart w:id="46174" w:name="_Toc425242556"/>
            <w:bookmarkStart w:id="46175" w:name="_Toc425243802"/>
            <w:bookmarkStart w:id="46176" w:name="_Toc425245049"/>
            <w:bookmarkStart w:id="46177" w:name="_Toc425246296"/>
            <w:bookmarkStart w:id="46178" w:name="_Toc425247543"/>
            <w:bookmarkStart w:id="46179" w:name="_Toc425248789"/>
            <w:bookmarkStart w:id="46180" w:name="_Toc425250036"/>
            <w:bookmarkStart w:id="46181" w:name="_Toc425251283"/>
            <w:bookmarkEnd w:id="46171"/>
            <w:bookmarkEnd w:id="46172"/>
            <w:bookmarkEnd w:id="46173"/>
            <w:bookmarkEnd w:id="46174"/>
            <w:bookmarkEnd w:id="46175"/>
            <w:bookmarkEnd w:id="46176"/>
            <w:bookmarkEnd w:id="46177"/>
            <w:bookmarkEnd w:id="46178"/>
            <w:bookmarkEnd w:id="46179"/>
            <w:bookmarkEnd w:id="46180"/>
            <w:bookmarkEnd w:id="46181"/>
          </w:p>
        </w:tc>
        <w:tc>
          <w:tcPr>
            <w:tcW w:w="2151" w:type="dxa"/>
            <w:tcBorders>
              <w:top w:val="single" w:sz="4" w:space="0" w:color="auto"/>
              <w:left w:val="single" w:sz="4" w:space="0" w:color="auto"/>
              <w:bottom w:val="single" w:sz="4" w:space="0" w:color="auto"/>
              <w:right w:val="single" w:sz="4" w:space="0" w:color="auto"/>
            </w:tcBorders>
          </w:tcPr>
          <w:p w14:paraId="27CAACAD" w14:textId="04A3D010" w:rsidR="005F4718" w:rsidDel="006D20A4" w:rsidRDefault="005F4718" w:rsidP="009C3129">
            <w:pPr>
              <w:ind w:left="-57" w:firstLine="0"/>
              <w:jc w:val="center"/>
              <w:rPr>
                <w:del w:id="46182" w:author="Ramasubramani, Hariharan" w:date="2015-07-20T17:15:00Z"/>
                <w:rFonts w:cstheme="minorHAnsi"/>
              </w:rPr>
            </w:pPr>
            <w:del w:id="46183" w:author="Ramasubramani, Hariharan" w:date="2015-07-20T17:15:00Z">
              <w:r w:rsidDel="006D20A4">
                <w:rPr>
                  <w:rFonts w:cstheme="minorHAnsi"/>
                </w:rPr>
                <w:delText>Format:</w:delText>
              </w:r>
              <w:bookmarkStart w:id="46184" w:name="_Toc425238818"/>
              <w:bookmarkStart w:id="46185" w:name="_Toc425240064"/>
              <w:bookmarkStart w:id="46186" w:name="_Toc425241311"/>
              <w:bookmarkStart w:id="46187" w:name="_Toc425242557"/>
              <w:bookmarkStart w:id="46188" w:name="_Toc425243803"/>
              <w:bookmarkStart w:id="46189" w:name="_Toc425245050"/>
              <w:bookmarkStart w:id="46190" w:name="_Toc425246297"/>
              <w:bookmarkStart w:id="46191" w:name="_Toc425247544"/>
              <w:bookmarkStart w:id="46192" w:name="_Toc425248790"/>
              <w:bookmarkStart w:id="46193" w:name="_Toc425250037"/>
              <w:bookmarkStart w:id="46194" w:name="_Toc425251284"/>
              <w:bookmarkEnd w:id="46184"/>
              <w:bookmarkEnd w:id="46185"/>
              <w:bookmarkEnd w:id="46186"/>
              <w:bookmarkEnd w:id="46187"/>
              <w:bookmarkEnd w:id="46188"/>
              <w:bookmarkEnd w:id="46189"/>
              <w:bookmarkEnd w:id="46190"/>
              <w:bookmarkEnd w:id="46191"/>
              <w:bookmarkEnd w:id="46192"/>
              <w:bookmarkEnd w:id="46193"/>
              <w:bookmarkEnd w:id="46194"/>
            </w:del>
          </w:p>
          <w:p w14:paraId="254F1E0C" w14:textId="7075C4B4" w:rsidR="005F4718" w:rsidRPr="00551888" w:rsidDel="006D20A4" w:rsidRDefault="005F4718" w:rsidP="009C3129">
            <w:pPr>
              <w:ind w:left="-57" w:firstLine="0"/>
              <w:jc w:val="center"/>
              <w:rPr>
                <w:del w:id="46195" w:author="Ramasubramani, Hariharan" w:date="2015-07-20T17:15:00Z"/>
                <w:rFonts w:cstheme="minorHAnsi"/>
              </w:rPr>
            </w:pPr>
            <w:del w:id="46196" w:author="Ramasubramani, Hariharan" w:date="2015-07-20T17:15:00Z">
              <w:r w:rsidDel="006D20A4">
                <w:rPr>
                  <w:rFonts w:cstheme="minorHAnsi"/>
                </w:rPr>
                <w:delText>First Name</w:delText>
              </w:r>
              <w:bookmarkStart w:id="46197" w:name="_Toc425238819"/>
              <w:bookmarkStart w:id="46198" w:name="_Toc425240065"/>
              <w:bookmarkStart w:id="46199" w:name="_Toc425241312"/>
              <w:bookmarkStart w:id="46200" w:name="_Toc425242558"/>
              <w:bookmarkStart w:id="46201" w:name="_Toc425243804"/>
              <w:bookmarkStart w:id="46202" w:name="_Toc425245051"/>
              <w:bookmarkStart w:id="46203" w:name="_Toc425246298"/>
              <w:bookmarkStart w:id="46204" w:name="_Toc425247545"/>
              <w:bookmarkStart w:id="46205" w:name="_Toc425248791"/>
              <w:bookmarkStart w:id="46206" w:name="_Toc425250038"/>
              <w:bookmarkStart w:id="46207" w:name="_Toc425251285"/>
              <w:bookmarkEnd w:id="46197"/>
              <w:bookmarkEnd w:id="46198"/>
              <w:bookmarkEnd w:id="46199"/>
              <w:bookmarkEnd w:id="46200"/>
              <w:bookmarkEnd w:id="46201"/>
              <w:bookmarkEnd w:id="46202"/>
              <w:bookmarkEnd w:id="46203"/>
              <w:bookmarkEnd w:id="46204"/>
              <w:bookmarkEnd w:id="46205"/>
              <w:bookmarkEnd w:id="46206"/>
              <w:bookmarkEnd w:id="46207"/>
            </w:del>
          </w:p>
        </w:tc>
        <w:tc>
          <w:tcPr>
            <w:tcW w:w="934" w:type="dxa"/>
            <w:tcBorders>
              <w:top w:val="single" w:sz="4" w:space="0" w:color="auto"/>
              <w:left w:val="single" w:sz="4" w:space="0" w:color="auto"/>
              <w:bottom w:val="single" w:sz="4" w:space="0" w:color="auto"/>
              <w:right w:val="single" w:sz="4" w:space="0" w:color="auto"/>
            </w:tcBorders>
          </w:tcPr>
          <w:p w14:paraId="67408AD9" w14:textId="71080F8B" w:rsidR="005F4718" w:rsidRPr="00551888" w:rsidDel="006D20A4" w:rsidRDefault="005F4718" w:rsidP="009C3129">
            <w:pPr>
              <w:ind w:left="-57" w:firstLine="0"/>
              <w:jc w:val="center"/>
              <w:rPr>
                <w:del w:id="46208" w:author="Ramasubramani, Hariharan" w:date="2015-07-20T17:15:00Z"/>
                <w:rFonts w:cstheme="minorHAnsi"/>
              </w:rPr>
            </w:pPr>
            <w:bookmarkStart w:id="46209" w:name="_Toc425238820"/>
            <w:bookmarkStart w:id="46210" w:name="_Toc425240066"/>
            <w:bookmarkStart w:id="46211" w:name="_Toc425241313"/>
            <w:bookmarkStart w:id="46212" w:name="_Toc425242559"/>
            <w:bookmarkStart w:id="46213" w:name="_Toc425243805"/>
            <w:bookmarkStart w:id="46214" w:name="_Toc425245052"/>
            <w:bookmarkStart w:id="46215" w:name="_Toc425246299"/>
            <w:bookmarkStart w:id="46216" w:name="_Toc425247546"/>
            <w:bookmarkStart w:id="46217" w:name="_Toc425248792"/>
            <w:bookmarkStart w:id="46218" w:name="_Toc425250039"/>
            <w:bookmarkStart w:id="46219" w:name="_Toc425251286"/>
            <w:bookmarkEnd w:id="46209"/>
            <w:bookmarkEnd w:id="46210"/>
            <w:bookmarkEnd w:id="46211"/>
            <w:bookmarkEnd w:id="46212"/>
            <w:bookmarkEnd w:id="46213"/>
            <w:bookmarkEnd w:id="46214"/>
            <w:bookmarkEnd w:id="46215"/>
            <w:bookmarkEnd w:id="46216"/>
            <w:bookmarkEnd w:id="46217"/>
            <w:bookmarkEnd w:id="46218"/>
            <w:bookmarkEnd w:id="46219"/>
          </w:p>
        </w:tc>
        <w:bookmarkStart w:id="46220" w:name="_Toc425238821"/>
        <w:bookmarkStart w:id="46221" w:name="_Toc425240067"/>
        <w:bookmarkStart w:id="46222" w:name="_Toc425241314"/>
        <w:bookmarkStart w:id="46223" w:name="_Toc425242560"/>
        <w:bookmarkStart w:id="46224" w:name="_Toc425243806"/>
        <w:bookmarkStart w:id="46225" w:name="_Toc425245053"/>
        <w:bookmarkStart w:id="46226" w:name="_Toc425246300"/>
        <w:bookmarkStart w:id="46227" w:name="_Toc425247547"/>
        <w:bookmarkStart w:id="46228" w:name="_Toc425248793"/>
        <w:bookmarkStart w:id="46229" w:name="_Toc425250040"/>
        <w:bookmarkStart w:id="46230" w:name="_Toc425251287"/>
        <w:bookmarkEnd w:id="46220"/>
        <w:bookmarkEnd w:id="46221"/>
        <w:bookmarkEnd w:id="46222"/>
        <w:bookmarkEnd w:id="46223"/>
        <w:bookmarkEnd w:id="46224"/>
        <w:bookmarkEnd w:id="46225"/>
        <w:bookmarkEnd w:id="46226"/>
        <w:bookmarkEnd w:id="46227"/>
        <w:bookmarkEnd w:id="46228"/>
        <w:bookmarkEnd w:id="46229"/>
        <w:bookmarkEnd w:id="46230"/>
      </w:tr>
      <w:tr w:rsidR="005F4718" w:rsidRPr="00551888" w:rsidDel="006D20A4" w14:paraId="2BCA5676" w14:textId="3A796DAC" w:rsidTr="008C172F">
        <w:trPr>
          <w:cantSplit/>
          <w:trHeight w:val="314"/>
          <w:jc w:val="center"/>
          <w:del w:id="46231" w:author="Ramasubramani, Hariharan" w:date="2015-07-20T17:15:00Z"/>
        </w:trPr>
        <w:tc>
          <w:tcPr>
            <w:tcW w:w="832" w:type="dxa"/>
            <w:tcBorders>
              <w:top w:val="single" w:sz="4" w:space="0" w:color="auto"/>
              <w:left w:val="single" w:sz="4" w:space="0" w:color="auto"/>
              <w:bottom w:val="single" w:sz="4" w:space="0" w:color="auto"/>
              <w:right w:val="single" w:sz="4" w:space="0" w:color="auto"/>
            </w:tcBorders>
          </w:tcPr>
          <w:p w14:paraId="671DD5E2" w14:textId="5F0B72E0" w:rsidR="005F4718" w:rsidRPr="00551888" w:rsidDel="006D20A4" w:rsidRDefault="005F4718" w:rsidP="00247D75">
            <w:pPr>
              <w:pStyle w:val="ListParagraph"/>
              <w:numPr>
                <w:ilvl w:val="3"/>
                <w:numId w:val="23"/>
              </w:numPr>
              <w:overflowPunct w:val="0"/>
              <w:autoSpaceDE w:val="0"/>
              <w:autoSpaceDN w:val="0"/>
              <w:spacing w:after="60"/>
              <w:ind w:left="-43" w:firstLine="0"/>
              <w:textAlignment w:val="baseline"/>
              <w:rPr>
                <w:del w:id="46232" w:author="Ramasubramani, Hariharan" w:date="2015-07-20T17:15:00Z"/>
                <w:rFonts w:cstheme="minorHAnsi"/>
                <w:color w:val="000000" w:themeColor="text1"/>
              </w:rPr>
            </w:pPr>
            <w:bookmarkStart w:id="46233" w:name="_Toc425238822"/>
            <w:bookmarkStart w:id="46234" w:name="_Toc425240068"/>
            <w:bookmarkStart w:id="46235" w:name="_Toc425241315"/>
            <w:bookmarkStart w:id="46236" w:name="_Toc425242561"/>
            <w:bookmarkStart w:id="46237" w:name="_Toc425243807"/>
            <w:bookmarkStart w:id="46238" w:name="_Toc425245054"/>
            <w:bookmarkStart w:id="46239" w:name="_Toc425246301"/>
            <w:bookmarkStart w:id="46240" w:name="_Toc425247548"/>
            <w:bookmarkStart w:id="46241" w:name="_Toc425248794"/>
            <w:bookmarkStart w:id="46242" w:name="_Toc425250041"/>
            <w:bookmarkStart w:id="46243" w:name="_Toc425251288"/>
            <w:bookmarkEnd w:id="46233"/>
            <w:bookmarkEnd w:id="46234"/>
            <w:bookmarkEnd w:id="46235"/>
            <w:bookmarkEnd w:id="46236"/>
            <w:bookmarkEnd w:id="46237"/>
            <w:bookmarkEnd w:id="46238"/>
            <w:bookmarkEnd w:id="46239"/>
            <w:bookmarkEnd w:id="46240"/>
            <w:bookmarkEnd w:id="46241"/>
            <w:bookmarkEnd w:id="46242"/>
            <w:bookmarkEnd w:id="46243"/>
          </w:p>
        </w:tc>
        <w:tc>
          <w:tcPr>
            <w:tcW w:w="1896" w:type="dxa"/>
            <w:tcBorders>
              <w:top w:val="single" w:sz="4" w:space="0" w:color="auto"/>
              <w:left w:val="single" w:sz="4" w:space="0" w:color="auto"/>
              <w:bottom w:val="single" w:sz="4" w:space="0" w:color="auto"/>
              <w:right w:val="single" w:sz="4" w:space="0" w:color="auto"/>
            </w:tcBorders>
          </w:tcPr>
          <w:p w14:paraId="7EA32CF1" w14:textId="04475F20" w:rsidR="005F4718" w:rsidRPr="00551888" w:rsidDel="006D20A4" w:rsidRDefault="005F4718" w:rsidP="009C3129">
            <w:pPr>
              <w:ind w:firstLine="0"/>
              <w:rPr>
                <w:del w:id="46244" w:author="Ramasubramani, Hariharan" w:date="2015-07-20T17:15:00Z"/>
                <w:rFonts w:cstheme="minorHAnsi"/>
                <w:color w:val="000000" w:themeColor="text1"/>
              </w:rPr>
            </w:pPr>
            <w:del w:id="46245" w:author="Ramasubramani, Hariharan" w:date="2015-07-20T17:15:00Z">
              <w:r w:rsidRPr="00551888" w:rsidDel="006D20A4">
                <w:rPr>
                  <w:rFonts w:cstheme="minorHAnsi"/>
                </w:rPr>
                <w:delText>User PIN #</w:delText>
              </w:r>
              <w:bookmarkStart w:id="46246" w:name="_Toc425238823"/>
              <w:bookmarkStart w:id="46247" w:name="_Toc425240069"/>
              <w:bookmarkStart w:id="46248" w:name="_Toc425241316"/>
              <w:bookmarkStart w:id="46249" w:name="_Toc425242562"/>
              <w:bookmarkStart w:id="46250" w:name="_Toc425243808"/>
              <w:bookmarkStart w:id="46251" w:name="_Toc425245055"/>
              <w:bookmarkStart w:id="46252" w:name="_Toc425246302"/>
              <w:bookmarkStart w:id="46253" w:name="_Toc425247549"/>
              <w:bookmarkStart w:id="46254" w:name="_Toc425248795"/>
              <w:bookmarkStart w:id="46255" w:name="_Toc425250042"/>
              <w:bookmarkStart w:id="46256" w:name="_Toc425251289"/>
              <w:bookmarkEnd w:id="46246"/>
              <w:bookmarkEnd w:id="46247"/>
              <w:bookmarkEnd w:id="46248"/>
              <w:bookmarkEnd w:id="46249"/>
              <w:bookmarkEnd w:id="46250"/>
              <w:bookmarkEnd w:id="46251"/>
              <w:bookmarkEnd w:id="46252"/>
              <w:bookmarkEnd w:id="46253"/>
              <w:bookmarkEnd w:id="46254"/>
              <w:bookmarkEnd w:id="46255"/>
              <w:bookmarkEnd w:id="46256"/>
            </w:del>
          </w:p>
        </w:tc>
        <w:tc>
          <w:tcPr>
            <w:tcW w:w="1464" w:type="dxa"/>
            <w:tcBorders>
              <w:top w:val="single" w:sz="4" w:space="0" w:color="auto"/>
              <w:left w:val="single" w:sz="4" w:space="0" w:color="auto"/>
              <w:bottom w:val="single" w:sz="4" w:space="0" w:color="auto"/>
              <w:right w:val="single" w:sz="4" w:space="0" w:color="auto"/>
            </w:tcBorders>
          </w:tcPr>
          <w:p w14:paraId="550024B1" w14:textId="768F5B55" w:rsidR="005F4718" w:rsidRPr="00551888" w:rsidDel="006D20A4" w:rsidRDefault="005F4718" w:rsidP="009C3129">
            <w:pPr>
              <w:ind w:left="-2" w:firstLine="0"/>
              <w:rPr>
                <w:del w:id="46257" w:author="Ramasubramani, Hariharan" w:date="2015-07-20T17:15:00Z"/>
                <w:rFonts w:cstheme="minorHAnsi"/>
                <w:color w:val="000000" w:themeColor="text1"/>
              </w:rPr>
            </w:pPr>
            <w:del w:id="46258" w:author="Ramasubramani, Hariharan" w:date="2015-07-20T17:15:00Z">
              <w:r w:rsidRPr="00551888" w:rsidDel="006D20A4">
                <w:rPr>
                  <w:rFonts w:cstheme="minorHAnsi"/>
                </w:rPr>
                <w:delText>N#</w:delText>
              </w:r>
              <w:bookmarkStart w:id="46259" w:name="_Toc425238824"/>
              <w:bookmarkStart w:id="46260" w:name="_Toc425240070"/>
              <w:bookmarkStart w:id="46261" w:name="_Toc425241317"/>
              <w:bookmarkStart w:id="46262" w:name="_Toc425242563"/>
              <w:bookmarkStart w:id="46263" w:name="_Toc425243809"/>
              <w:bookmarkStart w:id="46264" w:name="_Toc425245056"/>
              <w:bookmarkStart w:id="46265" w:name="_Toc425246303"/>
              <w:bookmarkStart w:id="46266" w:name="_Toc425247550"/>
              <w:bookmarkStart w:id="46267" w:name="_Toc425248796"/>
              <w:bookmarkStart w:id="46268" w:name="_Toc425250043"/>
              <w:bookmarkStart w:id="46269" w:name="_Toc425251290"/>
              <w:bookmarkEnd w:id="46259"/>
              <w:bookmarkEnd w:id="46260"/>
              <w:bookmarkEnd w:id="46261"/>
              <w:bookmarkEnd w:id="46262"/>
              <w:bookmarkEnd w:id="46263"/>
              <w:bookmarkEnd w:id="46264"/>
              <w:bookmarkEnd w:id="46265"/>
              <w:bookmarkEnd w:id="46266"/>
              <w:bookmarkEnd w:id="46267"/>
              <w:bookmarkEnd w:id="46268"/>
              <w:bookmarkEnd w:id="46269"/>
            </w:del>
          </w:p>
        </w:tc>
        <w:tc>
          <w:tcPr>
            <w:tcW w:w="939" w:type="dxa"/>
            <w:tcBorders>
              <w:top w:val="single" w:sz="4" w:space="0" w:color="auto"/>
              <w:left w:val="single" w:sz="4" w:space="0" w:color="auto"/>
              <w:bottom w:val="single" w:sz="4" w:space="0" w:color="auto"/>
              <w:right w:val="single" w:sz="4" w:space="0" w:color="auto"/>
            </w:tcBorders>
          </w:tcPr>
          <w:p w14:paraId="018C7FFC" w14:textId="142FD63E" w:rsidR="005F4718" w:rsidRPr="00551888" w:rsidDel="006D20A4" w:rsidRDefault="005F4718" w:rsidP="009C3129">
            <w:pPr>
              <w:ind w:left="-57" w:firstLine="0"/>
              <w:jc w:val="center"/>
              <w:rPr>
                <w:del w:id="46270" w:author="Ramasubramani, Hariharan" w:date="2015-07-20T17:15:00Z"/>
                <w:rFonts w:cstheme="minorHAnsi"/>
                <w:color w:val="000000" w:themeColor="text1"/>
              </w:rPr>
            </w:pPr>
            <w:del w:id="46271" w:author="Ramasubramani, Hariharan" w:date="2015-07-20T17:15:00Z">
              <w:r w:rsidRPr="00551888" w:rsidDel="006D20A4">
                <w:rPr>
                  <w:rFonts w:cstheme="minorHAnsi"/>
                </w:rPr>
                <w:delText>AP</w:delText>
              </w:r>
              <w:bookmarkStart w:id="46272" w:name="_Toc425238825"/>
              <w:bookmarkStart w:id="46273" w:name="_Toc425240071"/>
              <w:bookmarkStart w:id="46274" w:name="_Toc425241318"/>
              <w:bookmarkStart w:id="46275" w:name="_Toc425242564"/>
              <w:bookmarkStart w:id="46276" w:name="_Toc425243810"/>
              <w:bookmarkStart w:id="46277" w:name="_Toc425245057"/>
              <w:bookmarkStart w:id="46278" w:name="_Toc425246304"/>
              <w:bookmarkStart w:id="46279" w:name="_Toc425247551"/>
              <w:bookmarkStart w:id="46280" w:name="_Toc425248797"/>
              <w:bookmarkStart w:id="46281" w:name="_Toc425250044"/>
              <w:bookmarkStart w:id="46282" w:name="_Toc425251291"/>
              <w:bookmarkEnd w:id="46272"/>
              <w:bookmarkEnd w:id="46273"/>
              <w:bookmarkEnd w:id="46274"/>
              <w:bookmarkEnd w:id="46275"/>
              <w:bookmarkEnd w:id="46276"/>
              <w:bookmarkEnd w:id="46277"/>
              <w:bookmarkEnd w:id="46278"/>
              <w:bookmarkEnd w:id="46279"/>
              <w:bookmarkEnd w:id="46280"/>
              <w:bookmarkEnd w:id="46281"/>
              <w:bookmarkEnd w:id="46282"/>
            </w:del>
          </w:p>
        </w:tc>
        <w:tc>
          <w:tcPr>
            <w:tcW w:w="771" w:type="dxa"/>
            <w:tcBorders>
              <w:top w:val="single" w:sz="4" w:space="0" w:color="auto"/>
              <w:left w:val="single" w:sz="4" w:space="0" w:color="auto"/>
              <w:bottom w:val="single" w:sz="4" w:space="0" w:color="auto"/>
              <w:right w:val="single" w:sz="4" w:space="0" w:color="auto"/>
            </w:tcBorders>
          </w:tcPr>
          <w:p w14:paraId="06168652" w14:textId="0BBB0D1F" w:rsidR="005F4718" w:rsidRPr="00551888" w:rsidDel="006D20A4" w:rsidRDefault="005F4718" w:rsidP="009C3129">
            <w:pPr>
              <w:ind w:left="-57" w:firstLine="0"/>
              <w:jc w:val="center"/>
              <w:rPr>
                <w:del w:id="46283" w:author="Ramasubramani, Hariharan" w:date="2015-07-20T17:15:00Z"/>
                <w:rFonts w:cstheme="minorHAnsi"/>
                <w:color w:val="000000" w:themeColor="text1"/>
              </w:rPr>
            </w:pPr>
            <w:del w:id="46284" w:author="Ramasubramani, Hariharan" w:date="2015-07-20T17:15:00Z">
              <w:r w:rsidRPr="00551888" w:rsidDel="006D20A4">
                <w:rPr>
                  <w:rFonts w:cstheme="minorHAnsi"/>
                </w:rPr>
                <w:delText>NE</w:delText>
              </w:r>
              <w:bookmarkStart w:id="46285" w:name="_Toc425238826"/>
              <w:bookmarkStart w:id="46286" w:name="_Toc425240072"/>
              <w:bookmarkStart w:id="46287" w:name="_Toc425241319"/>
              <w:bookmarkStart w:id="46288" w:name="_Toc425242565"/>
              <w:bookmarkStart w:id="46289" w:name="_Toc425243811"/>
              <w:bookmarkStart w:id="46290" w:name="_Toc425245058"/>
              <w:bookmarkStart w:id="46291" w:name="_Toc425246305"/>
              <w:bookmarkStart w:id="46292" w:name="_Toc425247552"/>
              <w:bookmarkStart w:id="46293" w:name="_Toc425248798"/>
              <w:bookmarkStart w:id="46294" w:name="_Toc425250045"/>
              <w:bookmarkStart w:id="46295" w:name="_Toc425251292"/>
              <w:bookmarkEnd w:id="46285"/>
              <w:bookmarkEnd w:id="46286"/>
              <w:bookmarkEnd w:id="46287"/>
              <w:bookmarkEnd w:id="46288"/>
              <w:bookmarkEnd w:id="46289"/>
              <w:bookmarkEnd w:id="46290"/>
              <w:bookmarkEnd w:id="46291"/>
              <w:bookmarkEnd w:id="46292"/>
              <w:bookmarkEnd w:id="46293"/>
              <w:bookmarkEnd w:id="46294"/>
              <w:bookmarkEnd w:id="46295"/>
            </w:del>
          </w:p>
        </w:tc>
        <w:tc>
          <w:tcPr>
            <w:tcW w:w="1350" w:type="dxa"/>
            <w:tcBorders>
              <w:top w:val="single" w:sz="4" w:space="0" w:color="auto"/>
              <w:left w:val="single" w:sz="4" w:space="0" w:color="auto"/>
              <w:bottom w:val="single" w:sz="4" w:space="0" w:color="auto"/>
              <w:right w:val="single" w:sz="4" w:space="0" w:color="auto"/>
            </w:tcBorders>
          </w:tcPr>
          <w:p w14:paraId="292BABDE" w14:textId="065B018F" w:rsidR="005F4718" w:rsidRPr="00551888" w:rsidDel="006D20A4" w:rsidRDefault="005F4718" w:rsidP="009C3129">
            <w:pPr>
              <w:ind w:left="-57" w:firstLine="0"/>
              <w:jc w:val="center"/>
              <w:rPr>
                <w:del w:id="46296" w:author="Ramasubramani, Hariharan" w:date="2015-07-20T17:15:00Z"/>
                <w:rFonts w:cstheme="minorHAnsi"/>
                <w:color w:val="000000" w:themeColor="text1"/>
              </w:rPr>
            </w:pPr>
            <w:del w:id="46297" w:author="Ramasubramani, Hariharan" w:date="2015-07-20T17:15:00Z">
              <w:r w:rsidRPr="00551888" w:rsidDel="006D20A4">
                <w:rPr>
                  <w:rFonts w:cstheme="minorHAnsi"/>
                </w:rPr>
                <w:delText>AN</w:delText>
              </w:r>
              <w:bookmarkStart w:id="46298" w:name="_Toc425238827"/>
              <w:bookmarkStart w:id="46299" w:name="_Toc425240073"/>
              <w:bookmarkStart w:id="46300" w:name="_Toc425241320"/>
              <w:bookmarkStart w:id="46301" w:name="_Toc425242566"/>
              <w:bookmarkStart w:id="46302" w:name="_Toc425243812"/>
              <w:bookmarkStart w:id="46303" w:name="_Toc425245059"/>
              <w:bookmarkStart w:id="46304" w:name="_Toc425246306"/>
              <w:bookmarkStart w:id="46305" w:name="_Toc425247553"/>
              <w:bookmarkStart w:id="46306" w:name="_Toc425248799"/>
              <w:bookmarkStart w:id="46307" w:name="_Toc425250046"/>
              <w:bookmarkStart w:id="46308" w:name="_Toc425251293"/>
              <w:bookmarkEnd w:id="46298"/>
              <w:bookmarkEnd w:id="46299"/>
              <w:bookmarkEnd w:id="46300"/>
              <w:bookmarkEnd w:id="46301"/>
              <w:bookmarkEnd w:id="46302"/>
              <w:bookmarkEnd w:id="46303"/>
              <w:bookmarkEnd w:id="46304"/>
              <w:bookmarkEnd w:id="46305"/>
              <w:bookmarkEnd w:id="46306"/>
              <w:bookmarkEnd w:id="46307"/>
              <w:bookmarkEnd w:id="46308"/>
            </w:del>
          </w:p>
        </w:tc>
        <w:tc>
          <w:tcPr>
            <w:tcW w:w="712" w:type="dxa"/>
            <w:tcBorders>
              <w:top w:val="single" w:sz="4" w:space="0" w:color="auto"/>
              <w:left w:val="single" w:sz="4" w:space="0" w:color="auto"/>
              <w:bottom w:val="single" w:sz="4" w:space="0" w:color="auto"/>
              <w:right w:val="single" w:sz="4" w:space="0" w:color="auto"/>
            </w:tcBorders>
          </w:tcPr>
          <w:p w14:paraId="0B6D2BD7" w14:textId="72ED7507" w:rsidR="005F4718" w:rsidRPr="00551888" w:rsidDel="006D20A4" w:rsidRDefault="005F4718" w:rsidP="009C3129">
            <w:pPr>
              <w:ind w:left="-57" w:firstLine="0"/>
              <w:jc w:val="center"/>
              <w:rPr>
                <w:del w:id="46309" w:author="Ramasubramani, Hariharan" w:date="2015-07-20T17:15:00Z"/>
                <w:rFonts w:cstheme="minorHAnsi"/>
                <w:color w:val="000000" w:themeColor="text1"/>
              </w:rPr>
            </w:pPr>
            <w:del w:id="46310" w:author="Ramasubramani, Hariharan" w:date="2015-07-20T17:15:00Z">
              <w:r w:rsidRPr="00551888" w:rsidDel="006D20A4">
                <w:rPr>
                  <w:rFonts w:cstheme="minorHAnsi"/>
                </w:rPr>
                <w:delText>8</w:delText>
              </w:r>
              <w:bookmarkStart w:id="46311" w:name="_Toc425238828"/>
              <w:bookmarkStart w:id="46312" w:name="_Toc425240074"/>
              <w:bookmarkStart w:id="46313" w:name="_Toc425241321"/>
              <w:bookmarkStart w:id="46314" w:name="_Toc425242567"/>
              <w:bookmarkStart w:id="46315" w:name="_Toc425243813"/>
              <w:bookmarkStart w:id="46316" w:name="_Toc425245060"/>
              <w:bookmarkStart w:id="46317" w:name="_Toc425246307"/>
              <w:bookmarkStart w:id="46318" w:name="_Toc425247554"/>
              <w:bookmarkStart w:id="46319" w:name="_Toc425248800"/>
              <w:bookmarkStart w:id="46320" w:name="_Toc425250047"/>
              <w:bookmarkStart w:id="46321" w:name="_Toc425251294"/>
              <w:bookmarkEnd w:id="46311"/>
              <w:bookmarkEnd w:id="46312"/>
              <w:bookmarkEnd w:id="46313"/>
              <w:bookmarkEnd w:id="46314"/>
              <w:bookmarkEnd w:id="46315"/>
              <w:bookmarkEnd w:id="46316"/>
              <w:bookmarkEnd w:id="46317"/>
              <w:bookmarkEnd w:id="46318"/>
              <w:bookmarkEnd w:id="46319"/>
              <w:bookmarkEnd w:id="46320"/>
              <w:bookmarkEnd w:id="46321"/>
            </w:del>
          </w:p>
        </w:tc>
        <w:tc>
          <w:tcPr>
            <w:tcW w:w="2151" w:type="dxa"/>
            <w:tcBorders>
              <w:top w:val="single" w:sz="4" w:space="0" w:color="auto"/>
              <w:left w:val="single" w:sz="4" w:space="0" w:color="auto"/>
              <w:bottom w:val="single" w:sz="4" w:space="0" w:color="auto"/>
              <w:right w:val="single" w:sz="4" w:space="0" w:color="auto"/>
            </w:tcBorders>
          </w:tcPr>
          <w:p w14:paraId="76379687" w14:textId="529D9A33" w:rsidR="005F4718" w:rsidRPr="00551888" w:rsidDel="006D20A4" w:rsidRDefault="005F4718" w:rsidP="009C3129">
            <w:pPr>
              <w:ind w:left="-57" w:firstLine="0"/>
              <w:jc w:val="center"/>
              <w:rPr>
                <w:del w:id="46322" w:author="Ramasubramani, Hariharan" w:date="2015-07-20T17:15:00Z"/>
                <w:rFonts w:cstheme="minorHAnsi"/>
                <w:color w:val="000000" w:themeColor="text1"/>
              </w:rPr>
            </w:pPr>
            <w:del w:id="46323" w:author="Ramasubramani, Hariharan" w:date="2015-07-20T17:15:00Z">
              <w:r w:rsidRPr="00551888" w:rsidDel="006D20A4">
                <w:rPr>
                  <w:rFonts w:cstheme="minorHAnsi"/>
                </w:rPr>
                <w:delText>n0017201</w:delText>
              </w:r>
              <w:bookmarkStart w:id="46324" w:name="_Toc425238829"/>
              <w:bookmarkStart w:id="46325" w:name="_Toc425240075"/>
              <w:bookmarkStart w:id="46326" w:name="_Toc425241322"/>
              <w:bookmarkStart w:id="46327" w:name="_Toc425242568"/>
              <w:bookmarkStart w:id="46328" w:name="_Toc425243814"/>
              <w:bookmarkStart w:id="46329" w:name="_Toc425245061"/>
              <w:bookmarkStart w:id="46330" w:name="_Toc425246308"/>
              <w:bookmarkStart w:id="46331" w:name="_Toc425247555"/>
              <w:bookmarkStart w:id="46332" w:name="_Toc425248801"/>
              <w:bookmarkStart w:id="46333" w:name="_Toc425250048"/>
              <w:bookmarkStart w:id="46334" w:name="_Toc425251295"/>
              <w:bookmarkEnd w:id="46324"/>
              <w:bookmarkEnd w:id="46325"/>
              <w:bookmarkEnd w:id="46326"/>
              <w:bookmarkEnd w:id="46327"/>
              <w:bookmarkEnd w:id="46328"/>
              <w:bookmarkEnd w:id="46329"/>
              <w:bookmarkEnd w:id="46330"/>
              <w:bookmarkEnd w:id="46331"/>
              <w:bookmarkEnd w:id="46332"/>
              <w:bookmarkEnd w:id="46333"/>
              <w:bookmarkEnd w:id="46334"/>
            </w:del>
          </w:p>
        </w:tc>
        <w:tc>
          <w:tcPr>
            <w:tcW w:w="934" w:type="dxa"/>
            <w:tcBorders>
              <w:top w:val="single" w:sz="4" w:space="0" w:color="auto"/>
              <w:left w:val="single" w:sz="4" w:space="0" w:color="auto"/>
              <w:bottom w:val="single" w:sz="4" w:space="0" w:color="auto"/>
              <w:right w:val="single" w:sz="4" w:space="0" w:color="auto"/>
            </w:tcBorders>
          </w:tcPr>
          <w:p w14:paraId="4D96C32C" w14:textId="136C3D54" w:rsidR="005F4718" w:rsidRPr="00551888" w:rsidDel="006D20A4" w:rsidRDefault="005F4718" w:rsidP="009C3129">
            <w:pPr>
              <w:ind w:left="-57" w:firstLine="0"/>
              <w:jc w:val="center"/>
              <w:rPr>
                <w:del w:id="46335" w:author="Ramasubramani, Hariharan" w:date="2015-07-20T17:15:00Z"/>
                <w:rFonts w:cstheme="minorHAnsi"/>
                <w:color w:val="000000" w:themeColor="text1"/>
              </w:rPr>
            </w:pPr>
            <w:del w:id="46336" w:author="Ramasubramani, Hariharan" w:date="2015-07-20T17:15:00Z">
              <w:r w:rsidRPr="00551888" w:rsidDel="006D20A4">
                <w:rPr>
                  <w:rFonts w:cstheme="minorHAnsi"/>
                </w:rPr>
                <w:delText>&lt;</w:delText>
              </w:r>
              <w:r w:rsidDel="006D20A4">
                <w:rPr>
                  <w:rFonts w:cstheme="minorHAnsi"/>
                </w:rPr>
                <w:delText>Blank</w:delText>
              </w:r>
              <w:r w:rsidRPr="00551888" w:rsidDel="006D20A4">
                <w:rPr>
                  <w:rFonts w:cstheme="minorHAnsi"/>
                </w:rPr>
                <w:delText>&gt;</w:delText>
              </w:r>
              <w:bookmarkStart w:id="46337" w:name="_Toc425238830"/>
              <w:bookmarkStart w:id="46338" w:name="_Toc425240076"/>
              <w:bookmarkStart w:id="46339" w:name="_Toc425241323"/>
              <w:bookmarkStart w:id="46340" w:name="_Toc425242569"/>
              <w:bookmarkStart w:id="46341" w:name="_Toc425243815"/>
              <w:bookmarkStart w:id="46342" w:name="_Toc425245062"/>
              <w:bookmarkStart w:id="46343" w:name="_Toc425246309"/>
              <w:bookmarkStart w:id="46344" w:name="_Toc425247556"/>
              <w:bookmarkStart w:id="46345" w:name="_Toc425248802"/>
              <w:bookmarkStart w:id="46346" w:name="_Toc425250049"/>
              <w:bookmarkStart w:id="46347" w:name="_Toc425251296"/>
              <w:bookmarkEnd w:id="46337"/>
              <w:bookmarkEnd w:id="46338"/>
              <w:bookmarkEnd w:id="46339"/>
              <w:bookmarkEnd w:id="46340"/>
              <w:bookmarkEnd w:id="46341"/>
              <w:bookmarkEnd w:id="46342"/>
              <w:bookmarkEnd w:id="46343"/>
              <w:bookmarkEnd w:id="46344"/>
              <w:bookmarkEnd w:id="46345"/>
              <w:bookmarkEnd w:id="46346"/>
              <w:bookmarkEnd w:id="46347"/>
            </w:del>
          </w:p>
        </w:tc>
        <w:bookmarkStart w:id="46348" w:name="_Toc425238831"/>
        <w:bookmarkStart w:id="46349" w:name="_Toc425240077"/>
        <w:bookmarkStart w:id="46350" w:name="_Toc425241324"/>
        <w:bookmarkStart w:id="46351" w:name="_Toc425242570"/>
        <w:bookmarkStart w:id="46352" w:name="_Toc425243816"/>
        <w:bookmarkStart w:id="46353" w:name="_Toc425245063"/>
        <w:bookmarkStart w:id="46354" w:name="_Toc425246310"/>
        <w:bookmarkStart w:id="46355" w:name="_Toc425247557"/>
        <w:bookmarkStart w:id="46356" w:name="_Toc425248803"/>
        <w:bookmarkStart w:id="46357" w:name="_Toc425250050"/>
        <w:bookmarkStart w:id="46358" w:name="_Toc425251297"/>
        <w:bookmarkEnd w:id="46348"/>
        <w:bookmarkEnd w:id="46349"/>
        <w:bookmarkEnd w:id="46350"/>
        <w:bookmarkEnd w:id="46351"/>
        <w:bookmarkEnd w:id="46352"/>
        <w:bookmarkEnd w:id="46353"/>
        <w:bookmarkEnd w:id="46354"/>
        <w:bookmarkEnd w:id="46355"/>
        <w:bookmarkEnd w:id="46356"/>
        <w:bookmarkEnd w:id="46357"/>
        <w:bookmarkEnd w:id="46358"/>
      </w:tr>
      <w:tr w:rsidR="005F4718" w:rsidRPr="00C106B9" w:rsidDel="006D20A4" w14:paraId="43BA6769" w14:textId="1A2CDF95" w:rsidTr="008C172F">
        <w:trPr>
          <w:cantSplit/>
          <w:trHeight w:val="314"/>
          <w:jc w:val="center"/>
          <w:del w:id="46359" w:author="Ramasubramani, Hariharan" w:date="2015-07-20T17:15:00Z"/>
        </w:trPr>
        <w:tc>
          <w:tcPr>
            <w:tcW w:w="832" w:type="dxa"/>
            <w:tcBorders>
              <w:top w:val="single" w:sz="4" w:space="0" w:color="auto"/>
              <w:left w:val="single" w:sz="4" w:space="0" w:color="auto"/>
              <w:bottom w:val="single" w:sz="4" w:space="0" w:color="auto"/>
              <w:right w:val="single" w:sz="4" w:space="0" w:color="auto"/>
            </w:tcBorders>
          </w:tcPr>
          <w:p w14:paraId="0C63C0CA" w14:textId="5F713520" w:rsidR="005F4718" w:rsidRPr="00C106B9" w:rsidDel="006D20A4" w:rsidRDefault="005F4718" w:rsidP="00247D75">
            <w:pPr>
              <w:pStyle w:val="ListParagraph"/>
              <w:numPr>
                <w:ilvl w:val="3"/>
                <w:numId w:val="23"/>
              </w:numPr>
              <w:overflowPunct w:val="0"/>
              <w:autoSpaceDE w:val="0"/>
              <w:autoSpaceDN w:val="0"/>
              <w:spacing w:after="60"/>
              <w:ind w:left="-43" w:firstLine="0"/>
              <w:textAlignment w:val="baseline"/>
              <w:rPr>
                <w:del w:id="46360" w:author="Ramasubramani, Hariharan" w:date="2015-07-20T17:15:00Z"/>
                <w:rFonts w:cstheme="minorHAnsi"/>
                <w:color w:val="000000" w:themeColor="text1"/>
              </w:rPr>
            </w:pPr>
            <w:bookmarkStart w:id="46361" w:name="_Toc425238832"/>
            <w:bookmarkStart w:id="46362" w:name="_Toc425240078"/>
            <w:bookmarkStart w:id="46363" w:name="_Toc425241325"/>
            <w:bookmarkStart w:id="46364" w:name="_Toc425242571"/>
            <w:bookmarkStart w:id="46365" w:name="_Toc425243817"/>
            <w:bookmarkStart w:id="46366" w:name="_Toc425245064"/>
            <w:bookmarkStart w:id="46367" w:name="_Toc425246311"/>
            <w:bookmarkStart w:id="46368" w:name="_Toc425247558"/>
            <w:bookmarkStart w:id="46369" w:name="_Toc425248804"/>
            <w:bookmarkStart w:id="46370" w:name="_Toc425250051"/>
            <w:bookmarkStart w:id="46371" w:name="_Toc425251298"/>
            <w:bookmarkEnd w:id="46361"/>
            <w:bookmarkEnd w:id="46362"/>
            <w:bookmarkEnd w:id="46363"/>
            <w:bookmarkEnd w:id="46364"/>
            <w:bookmarkEnd w:id="46365"/>
            <w:bookmarkEnd w:id="46366"/>
            <w:bookmarkEnd w:id="46367"/>
            <w:bookmarkEnd w:id="46368"/>
            <w:bookmarkEnd w:id="46369"/>
            <w:bookmarkEnd w:id="46370"/>
            <w:bookmarkEnd w:id="46371"/>
          </w:p>
        </w:tc>
        <w:tc>
          <w:tcPr>
            <w:tcW w:w="1896" w:type="dxa"/>
            <w:tcBorders>
              <w:top w:val="single" w:sz="4" w:space="0" w:color="auto"/>
              <w:left w:val="single" w:sz="4" w:space="0" w:color="auto"/>
              <w:bottom w:val="single" w:sz="4" w:space="0" w:color="auto"/>
              <w:right w:val="single" w:sz="4" w:space="0" w:color="auto"/>
            </w:tcBorders>
          </w:tcPr>
          <w:p w14:paraId="69E7C9A4" w14:textId="150FFE12" w:rsidR="005F4718" w:rsidRPr="00C106B9" w:rsidDel="006D20A4" w:rsidRDefault="005F4718" w:rsidP="009C3129">
            <w:pPr>
              <w:ind w:firstLine="0"/>
              <w:rPr>
                <w:del w:id="46372" w:author="Ramasubramani, Hariharan" w:date="2015-07-20T17:15:00Z"/>
                <w:rFonts w:cstheme="minorHAnsi"/>
                <w:color w:val="000000" w:themeColor="text1"/>
              </w:rPr>
            </w:pPr>
            <w:del w:id="46373" w:author="Ramasubramani, Hariharan" w:date="2015-07-20T17:15:00Z">
              <w:r w:rsidRPr="00C106B9" w:rsidDel="006D20A4">
                <w:rPr>
                  <w:rFonts w:cstheme="minorHAnsi"/>
                  <w:color w:val="000000" w:themeColor="text1"/>
                </w:rPr>
                <w:delText>Modified Date</w:delText>
              </w:r>
              <w:bookmarkStart w:id="46374" w:name="_Toc425238833"/>
              <w:bookmarkStart w:id="46375" w:name="_Toc425240079"/>
              <w:bookmarkStart w:id="46376" w:name="_Toc425241326"/>
              <w:bookmarkStart w:id="46377" w:name="_Toc425242572"/>
              <w:bookmarkStart w:id="46378" w:name="_Toc425243818"/>
              <w:bookmarkStart w:id="46379" w:name="_Toc425245065"/>
              <w:bookmarkStart w:id="46380" w:name="_Toc425246312"/>
              <w:bookmarkStart w:id="46381" w:name="_Toc425247559"/>
              <w:bookmarkStart w:id="46382" w:name="_Toc425248805"/>
              <w:bookmarkStart w:id="46383" w:name="_Toc425250052"/>
              <w:bookmarkStart w:id="46384" w:name="_Toc425251299"/>
              <w:bookmarkEnd w:id="46374"/>
              <w:bookmarkEnd w:id="46375"/>
              <w:bookmarkEnd w:id="46376"/>
              <w:bookmarkEnd w:id="46377"/>
              <w:bookmarkEnd w:id="46378"/>
              <w:bookmarkEnd w:id="46379"/>
              <w:bookmarkEnd w:id="46380"/>
              <w:bookmarkEnd w:id="46381"/>
              <w:bookmarkEnd w:id="46382"/>
              <w:bookmarkEnd w:id="46383"/>
              <w:bookmarkEnd w:id="46384"/>
            </w:del>
          </w:p>
        </w:tc>
        <w:tc>
          <w:tcPr>
            <w:tcW w:w="1464" w:type="dxa"/>
            <w:tcBorders>
              <w:top w:val="single" w:sz="4" w:space="0" w:color="auto"/>
              <w:left w:val="single" w:sz="4" w:space="0" w:color="auto"/>
              <w:bottom w:val="single" w:sz="4" w:space="0" w:color="auto"/>
              <w:right w:val="single" w:sz="4" w:space="0" w:color="auto"/>
            </w:tcBorders>
          </w:tcPr>
          <w:p w14:paraId="7C2F849F" w14:textId="2192AC2B" w:rsidR="005F4718" w:rsidRPr="00C106B9" w:rsidDel="006D20A4" w:rsidRDefault="005F4718" w:rsidP="009C3129">
            <w:pPr>
              <w:ind w:left="-2" w:firstLine="0"/>
              <w:rPr>
                <w:del w:id="46385" w:author="Ramasubramani, Hariharan" w:date="2015-07-20T17:15:00Z"/>
                <w:rFonts w:cstheme="minorHAnsi"/>
                <w:color w:val="000000" w:themeColor="text1"/>
              </w:rPr>
            </w:pPr>
            <w:del w:id="46386" w:author="Ramasubramani, Hariharan" w:date="2015-07-20T17:15:00Z">
              <w:r w:rsidRPr="00C106B9" w:rsidDel="006D20A4">
                <w:rPr>
                  <w:rFonts w:cstheme="minorHAnsi"/>
                  <w:color w:val="000000" w:themeColor="text1"/>
                </w:rPr>
                <w:delText>-</w:delText>
              </w:r>
              <w:bookmarkStart w:id="46387" w:name="_Toc425238834"/>
              <w:bookmarkStart w:id="46388" w:name="_Toc425240080"/>
              <w:bookmarkStart w:id="46389" w:name="_Toc425241327"/>
              <w:bookmarkStart w:id="46390" w:name="_Toc425242573"/>
              <w:bookmarkStart w:id="46391" w:name="_Toc425243819"/>
              <w:bookmarkStart w:id="46392" w:name="_Toc425245066"/>
              <w:bookmarkStart w:id="46393" w:name="_Toc425246313"/>
              <w:bookmarkStart w:id="46394" w:name="_Toc425247560"/>
              <w:bookmarkStart w:id="46395" w:name="_Toc425248806"/>
              <w:bookmarkStart w:id="46396" w:name="_Toc425250053"/>
              <w:bookmarkStart w:id="46397" w:name="_Toc425251300"/>
              <w:bookmarkEnd w:id="46387"/>
              <w:bookmarkEnd w:id="46388"/>
              <w:bookmarkEnd w:id="46389"/>
              <w:bookmarkEnd w:id="46390"/>
              <w:bookmarkEnd w:id="46391"/>
              <w:bookmarkEnd w:id="46392"/>
              <w:bookmarkEnd w:id="46393"/>
              <w:bookmarkEnd w:id="46394"/>
              <w:bookmarkEnd w:id="46395"/>
              <w:bookmarkEnd w:id="46396"/>
              <w:bookmarkEnd w:id="46397"/>
            </w:del>
          </w:p>
        </w:tc>
        <w:tc>
          <w:tcPr>
            <w:tcW w:w="939" w:type="dxa"/>
            <w:tcBorders>
              <w:top w:val="single" w:sz="4" w:space="0" w:color="auto"/>
              <w:left w:val="single" w:sz="4" w:space="0" w:color="auto"/>
              <w:bottom w:val="single" w:sz="4" w:space="0" w:color="auto"/>
              <w:right w:val="single" w:sz="4" w:space="0" w:color="auto"/>
            </w:tcBorders>
          </w:tcPr>
          <w:p w14:paraId="45FFC51E" w14:textId="12E3A6DF" w:rsidR="005F4718" w:rsidRPr="00C106B9" w:rsidDel="006D20A4" w:rsidRDefault="005F4718" w:rsidP="009C3129">
            <w:pPr>
              <w:ind w:left="-57" w:firstLine="0"/>
              <w:jc w:val="center"/>
              <w:rPr>
                <w:del w:id="46398" w:author="Ramasubramani, Hariharan" w:date="2015-07-20T17:15:00Z"/>
                <w:rFonts w:cstheme="minorHAnsi"/>
                <w:color w:val="000000" w:themeColor="text1"/>
              </w:rPr>
            </w:pPr>
            <w:del w:id="46399" w:author="Ramasubramani, Hariharan" w:date="2015-07-20T17:15:00Z">
              <w:r w:rsidRPr="00C106B9" w:rsidDel="006D20A4">
                <w:rPr>
                  <w:rFonts w:cstheme="minorHAnsi"/>
                  <w:color w:val="000000" w:themeColor="text1"/>
                </w:rPr>
                <w:delText>AP</w:delText>
              </w:r>
              <w:bookmarkStart w:id="46400" w:name="_Toc425238835"/>
              <w:bookmarkStart w:id="46401" w:name="_Toc425240081"/>
              <w:bookmarkStart w:id="46402" w:name="_Toc425241328"/>
              <w:bookmarkStart w:id="46403" w:name="_Toc425242574"/>
              <w:bookmarkStart w:id="46404" w:name="_Toc425243820"/>
              <w:bookmarkStart w:id="46405" w:name="_Toc425245067"/>
              <w:bookmarkStart w:id="46406" w:name="_Toc425246314"/>
              <w:bookmarkStart w:id="46407" w:name="_Toc425247561"/>
              <w:bookmarkStart w:id="46408" w:name="_Toc425248807"/>
              <w:bookmarkStart w:id="46409" w:name="_Toc425250054"/>
              <w:bookmarkStart w:id="46410" w:name="_Toc425251301"/>
              <w:bookmarkEnd w:id="46400"/>
              <w:bookmarkEnd w:id="46401"/>
              <w:bookmarkEnd w:id="46402"/>
              <w:bookmarkEnd w:id="46403"/>
              <w:bookmarkEnd w:id="46404"/>
              <w:bookmarkEnd w:id="46405"/>
              <w:bookmarkEnd w:id="46406"/>
              <w:bookmarkEnd w:id="46407"/>
              <w:bookmarkEnd w:id="46408"/>
              <w:bookmarkEnd w:id="46409"/>
              <w:bookmarkEnd w:id="46410"/>
            </w:del>
          </w:p>
        </w:tc>
        <w:tc>
          <w:tcPr>
            <w:tcW w:w="771" w:type="dxa"/>
            <w:tcBorders>
              <w:top w:val="single" w:sz="4" w:space="0" w:color="auto"/>
              <w:left w:val="single" w:sz="4" w:space="0" w:color="auto"/>
              <w:bottom w:val="single" w:sz="4" w:space="0" w:color="auto"/>
              <w:right w:val="single" w:sz="4" w:space="0" w:color="auto"/>
            </w:tcBorders>
          </w:tcPr>
          <w:p w14:paraId="0039E565" w14:textId="428563CC" w:rsidR="005F4718" w:rsidRPr="00C106B9" w:rsidDel="006D20A4" w:rsidRDefault="005F4718" w:rsidP="009C3129">
            <w:pPr>
              <w:ind w:left="-57" w:firstLine="0"/>
              <w:jc w:val="center"/>
              <w:rPr>
                <w:del w:id="46411" w:author="Ramasubramani, Hariharan" w:date="2015-07-20T17:15:00Z"/>
                <w:rFonts w:cstheme="minorHAnsi"/>
                <w:color w:val="000000" w:themeColor="text1"/>
              </w:rPr>
            </w:pPr>
            <w:del w:id="46412" w:author="Ramasubramani, Hariharan" w:date="2015-07-20T17:15:00Z">
              <w:r w:rsidRPr="00C106B9" w:rsidDel="006D20A4">
                <w:rPr>
                  <w:rFonts w:cstheme="minorHAnsi"/>
                  <w:color w:val="000000" w:themeColor="text1"/>
                </w:rPr>
                <w:delText>NE</w:delText>
              </w:r>
              <w:bookmarkStart w:id="46413" w:name="_Toc425238836"/>
              <w:bookmarkStart w:id="46414" w:name="_Toc425240082"/>
              <w:bookmarkStart w:id="46415" w:name="_Toc425241329"/>
              <w:bookmarkStart w:id="46416" w:name="_Toc425242575"/>
              <w:bookmarkStart w:id="46417" w:name="_Toc425243821"/>
              <w:bookmarkStart w:id="46418" w:name="_Toc425245068"/>
              <w:bookmarkStart w:id="46419" w:name="_Toc425246315"/>
              <w:bookmarkStart w:id="46420" w:name="_Toc425247562"/>
              <w:bookmarkStart w:id="46421" w:name="_Toc425248808"/>
              <w:bookmarkStart w:id="46422" w:name="_Toc425250055"/>
              <w:bookmarkStart w:id="46423" w:name="_Toc425251302"/>
              <w:bookmarkEnd w:id="46413"/>
              <w:bookmarkEnd w:id="46414"/>
              <w:bookmarkEnd w:id="46415"/>
              <w:bookmarkEnd w:id="46416"/>
              <w:bookmarkEnd w:id="46417"/>
              <w:bookmarkEnd w:id="46418"/>
              <w:bookmarkEnd w:id="46419"/>
              <w:bookmarkEnd w:id="46420"/>
              <w:bookmarkEnd w:id="46421"/>
              <w:bookmarkEnd w:id="46422"/>
              <w:bookmarkEnd w:id="46423"/>
            </w:del>
          </w:p>
        </w:tc>
        <w:tc>
          <w:tcPr>
            <w:tcW w:w="1350" w:type="dxa"/>
            <w:tcBorders>
              <w:top w:val="single" w:sz="4" w:space="0" w:color="auto"/>
              <w:left w:val="single" w:sz="4" w:space="0" w:color="auto"/>
              <w:bottom w:val="single" w:sz="4" w:space="0" w:color="auto"/>
              <w:right w:val="single" w:sz="4" w:space="0" w:color="auto"/>
            </w:tcBorders>
          </w:tcPr>
          <w:p w14:paraId="482210D5" w14:textId="12525816" w:rsidR="005F4718" w:rsidRPr="00C106B9" w:rsidDel="006D20A4" w:rsidRDefault="005F4718" w:rsidP="009C3129">
            <w:pPr>
              <w:ind w:left="-57" w:firstLine="0"/>
              <w:jc w:val="center"/>
              <w:rPr>
                <w:del w:id="46424" w:author="Ramasubramani, Hariharan" w:date="2015-07-20T17:15:00Z"/>
                <w:rFonts w:cstheme="minorHAnsi"/>
                <w:color w:val="000000" w:themeColor="text1"/>
              </w:rPr>
            </w:pPr>
            <w:del w:id="46425" w:author="Ramasubramani, Hariharan" w:date="2015-07-20T17:15:00Z">
              <w:r w:rsidRPr="00C106B9" w:rsidDel="006D20A4">
                <w:rPr>
                  <w:rFonts w:cstheme="minorHAnsi"/>
                  <w:color w:val="000000" w:themeColor="text1"/>
                </w:rPr>
                <w:delText>Date/Time</w:delText>
              </w:r>
              <w:bookmarkStart w:id="46426" w:name="_Toc425238837"/>
              <w:bookmarkStart w:id="46427" w:name="_Toc425240083"/>
              <w:bookmarkStart w:id="46428" w:name="_Toc425241330"/>
              <w:bookmarkStart w:id="46429" w:name="_Toc425242576"/>
              <w:bookmarkStart w:id="46430" w:name="_Toc425243822"/>
              <w:bookmarkStart w:id="46431" w:name="_Toc425245069"/>
              <w:bookmarkStart w:id="46432" w:name="_Toc425246316"/>
              <w:bookmarkStart w:id="46433" w:name="_Toc425247563"/>
              <w:bookmarkStart w:id="46434" w:name="_Toc425248809"/>
              <w:bookmarkStart w:id="46435" w:name="_Toc425250056"/>
              <w:bookmarkStart w:id="46436" w:name="_Toc425251303"/>
              <w:bookmarkEnd w:id="46426"/>
              <w:bookmarkEnd w:id="46427"/>
              <w:bookmarkEnd w:id="46428"/>
              <w:bookmarkEnd w:id="46429"/>
              <w:bookmarkEnd w:id="46430"/>
              <w:bookmarkEnd w:id="46431"/>
              <w:bookmarkEnd w:id="46432"/>
              <w:bookmarkEnd w:id="46433"/>
              <w:bookmarkEnd w:id="46434"/>
              <w:bookmarkEnd w:id="46435"/>
              <w:bookmarkEnd w:id="46436"/>
            </w:del>
          </w:p>
        </w:tc>
        <w:tc>
          <w:tcPr>
            <w:tcW w:w="712" w:type="dxa"/>
            <w:tcBorders>
              <w:top w:val="single" w:sz="4" w:space="0" w:color="auto"/>
              <w:left w:val="single" w:sz="4" w:space="0" w:color="auto"/>
              <w:bottom w:val="single" w:sz="4" w:space="0" w:color="auto"/>
              <w:right w:val="single" w:sz="4" w:space="0" w:color="auto"/>
            </w:tcBorders>
          </w:tcPr>
          <w:p w14:paraId="5DEC9D9C" w14:textId="7C0A08B3" w:rsidR="005F4718" w:rsidRPr="00C106B9" w:rsidDel="006D20A4" w:rsidRDefault="005F4718" w:rsidP="009C3129">
            <w:pPr>
              <w:ind w:left="-57" w:firstLine="0"/>
              <w:jc w:val="center"/>
              <w:rPr>
                <w:del w:id="46437" w:author="Ramasubramani, Hariharan" w:date="2015-07-20T17:15:00Z"/>
                <w:rFonts w:cstheme="minorHAnsi"/>
                <w:color w:val="000000" w:themeColor="text1"/>
              </w:rPr>
            </w:pPr>
            <w:del w:id="46438" w:author="Ramasubramani, Hariharan" w:date="2015-07-20T17:15:00Z">
              <w:r w:rsidRPr="00C106B9" w:rsidDel="006D20A4">
                <w:rPr>
                  <w:rFonts w:cstheme="minorHAnsi"/>
                  <w:color w:val="000000" w:themeColor="text1"/>
                </w:rPr>
                <w:delText>-</w:delText>
              </w:r>
              <w:bookmarkStart w:id="46439" w:name="_Toc425238838"/>
              <w:bookmarkStart w:id="46440" w:name="_Toc425240084"/>
              <w:bookmarkStart w:id="46441" w:name="_Toc425241331"/>
              <w:bookmarkStart w:id="46442" w:name="_Toc425242577"/>
              <w:bookmarkStart w:id="46443" w:name="_Toc425243823"/>
              <w:bookmarkStart w:id="46444" w:name="_Toc425245070"/>
              <w:bookmarkStart w:id="46445" w:name="_Toc425246317"/>
              <w:bookmarkStart w:id="46446" w:name="_Toc425247564"/>
              <w:bookmarkStart w:id="46447" w:name="_Toc425248810"/>
              <w:bookmarkStart w:id="46448" w:name="_Toc425250057"/>
              <w:bookmarkStart w:id="46449" w:name="_Toc425251304"/>
              <w:bookmarkEnd w:id="46439"/>
              <w:bookmarkEnd w:id="46440"/>
              <w:bookmarkEnd w:id="46441"/>
              <w:bookmarkEnd w:id="46442"/>
              <w:bookmarkEnd w:id="46443"/>
              <w:bookmarkEnd w:id="46444"/>
              <w:bookmarkEnd w:id="46445"/>
              <w:bookmarkEnd w:id="46446"/>
              <w:bookmarkEnd w:id="46447"/>
              <w:bookmarkEnd w:id="46448"/>
              <w:bookmarkEnd w:id="46449"/>
            </w:del>
          </w:p>
        </w:tc>
        <w:tc>
          <w:tcPr>
            <w:tcW w:w="2151" w:type="dxa"/>
            <w:tcBorders>
              <w:top w:val="single" w:sz="4" w:space="0" w:color="auto"/>
              <w:left w:val="single" w:sz="4" w:space="0" w:color="auto"/>
              <w:bottom w:val="single" w:sz="4" w:space="0" w:color="auto"/>
              <w:right w:val="single" w:sz="4" w:space="0" w:color="auto"/>
            </w:tcBorders>
          </w:tcPr>
          <w:p w14:paraId="596756EB" w14:textId="27FCAA86" w:rsidR="005F4718" w:rsidRPr="00C106B9" w:rsidDel="006D20A4" w:rsidRDefault="005F4718" w:rsidP="009C3129">
            <w:pPr>
              <w:ind w:left="-57" w:firstLine="0"/>
              <w:jc w:val="center"/>
              <w:rPr>
                <w:del w:id="46450" w:author="Ramasubramani, Hariharan" w:date="2015-07-20T17:15:00Z"/>
                <w:rFonts w:cstheme="minorHAnsi"/>
                <w:color w:val="000000" w:themeColor="text1"/>
              </w:rPr>
            </w:pPr>
            <w:del w:id="46451" w:author="Ramasubramani, Hariharan" w:date="2015-07-20T17:15:00Z">
              <w:r w:rsidRPr="00C106B9" w:rsidDel="006D20A4">
                <w:rPr>
                  <w:rFonts w:cstheme="minorHAnsi"/>
                  <w:color w:val="000000" w:themeColor="text1"/>
                </w:rPr>
                <w:delText>mm/dd/yyyy hh:mm</w:delText>
              </w:r>
              <w:bookmarkStart w:id="46452" w:name="_Toc425238839"/>
              <w:bookmarkStart w:id="46453" w:name="_Toc425240085"/>
              <w:bookmarkStart w:id="46454" w:name="_Toc425241332"/>
              <w:bookmarkStart w:id="46455" w:name="_Toc425242578"/>
              <w:bookmarkStart w:id="46456" w:name="_Toc425243824"/>
              <w:bookmarkStart w:id="46457" w:name="_Toc425245071"/>
              <w:bookmarkStart w:id="46458" w:name="_Toc425246318"/>
              <w:bookmarkStart w:id="46459" w:name="_Toc425247565"/>
              <w:bookmarkStart w:id="46460" w:name="_Toc425248811"/>
              <w:bookmarkStart w:id="46461" w:name="_Toc425250058"/>
              <w:bookmarkStart w:id="46462" w:name="_Toc425251305"/>
              <w:bookmarkEnd w:id="46452"/>
              <w:bookmarkEnd w:id="46453"/>
              <w:bookmarkEnd w:id="46454"/>
              <w:bookmarkEnd w:id="46455"/>
              <w:bookmarkEnd w:id="46456"/>
              <w:bookmarkEnd w:id="46457"/>
              <w:bookmarkEnd w:id="46458"/>
              <w:bookmarkEnd w:id="46459"/>
              <w:bookmarkEnd w:id="46460"/>
              <w:bookmarkEnd w:id="46461"/>
              <w:bookmarkEnd w:id="46462"/>
            </w:del>
          </w:p>
        </w:tc>
        <w:tc>
          <w:tcPr>
            <w:tcW w:w="934" w:type="dxa"/>
            <w:tcBorders>
              <w:top w:val="single" w:sz="4" w:space="0" w:color="auto"/>
              <w:left w:val="single" w:sz="4" w:space="0" w:color="auto"/>
              <w:bottom w:val="single" w:sz="4" w:space="0" w:color="auto"/>
              <w:right w:val="single" w:sz="4" w:space="0" w:color="auto"/>
            </w:tcBorders>
          </w:tcPr>
          <w:p w14:paraId="6C7E48C4" w14:textId="232694F2" w:rsidR="005F4718" w:rsidRPr="00C106B9" w:rsidDel="006D20A4" w:rsidRDefault="005F4718" w:rsidP="009C3129">
            <w:pPr>
              <w:ind w:left="-57" w:firstLine="0"/>
              <w:jc w:val="center"/>
              <w:rPr>
                <w:del w:id="46463" w:author="Ramasubramani, Hariharan" w:date="2015-07-20T17:15:00Z"/>
                <w:rFonts w:cstheme="minorHAnsi"/>
                <w:color w:val="000000" w:themeColor="text1"/>
              </w:rPr>
            </w:pPr>
            <w:del w:id="46464" w:author="Ramasubramani, Hariharan" w:date="2015-07-20T17:15:00Z">
              <w:r w:rsidRPr="00C106B9" w:rsidDel="006D20A4">
                <w:rPr>
                  <w:rFonts w:cstheme="minorHAnsi"/>
                  <w:color w:val="000000" w:themeColor="text1"/>
                </w:rPr>
                <w:delText>-</w:delText>
              </w:r>
              <w:bookmarkStart w:id="46465" w:name="_Toc425238840"/>
              <w:bookmarkStart w:id="46466" w:name="_Toc425240086"/>
              <w:bookmarkStart w:id="46467" w:name="_Toc425241333"/>
              <w:bookmarkStart w:id="46468" w:name="_Toc425242579"/>
              <w:bookmarkStart w:id="46469" w:name="_Toc425243825"/>
              <w:bookmarkStart w:id="46470" w:name="_Toc425245072"/>
              <w:bookmarkStart w:id="46471" w:name="_Toc425246319"/>
              <w:bookmarkStart w:id="46472" w:name="_Toc425247566"/>
              <w:bookmarkStart w:id="46473" w:name="_Toc425248812"/>
              <w:bookmarkStart w:id="46474" w:name="_Toc425250059"/>
              <w:bookmarkStart w:id="46475" w:name="_Toc425251306"/>
              <w:bookmarkEnd w:id="46465"/>
              <w:bookmarkEnd w:id="46466"/>
              <w:bookmarkEnd w:id="46467"/>
              <w:bookmarkEnd w:id="46468"/>
              <w:bookmarkEnd w:id="46469"/>
              <w:bookmarkEnd w:id="46470"/>
              <w:bookmarkEnd w:id="46471"/>
              <w:bookmarkEnd w:id="46472"/>
              <w:bookmarkEnd w:id="46473"/>
              <w:bookmarkEnd w:id="46474"/>
              <w:bookmarkEnd w:id="46475"/>
            </w:del>
          </w:p>
        </w:tc>
        <w:bookmarkStart w:id="46476" w:name="_Toc425238841"/>
        <w:bookmarkStart w:id="46477" w:name="_Toc425240087"/>
        <w:bookmarkStart w:id="46478" w:name="_Toc425241334"/>
        <w:bookmarkStart w:id="46479" w:name="_Toc425242580"/>
        <w:bookmarkStart w:id="46480" w:name="_Toc425243826"/>
        <w:bookmarkStart w:id="46481" w:name="_Toc425245073"/>
        <w:bookmarkStart w:id="46482" w:name="_Toc425246320"/>
        <w:bookmarkStart w:id="46483" w:name="_Toc425247567"/>
        <w:bookmarkStart w:id="46484" w:name="_Toc425248813"/>
        <w:bookmarkStart w:id="46485" w:name="_Toc425250060"/>
        <w:bookmarkStart w:id="46486" w:name="_Toc425251307"/>
        <w:bookmarkEnd w:id="46476"/>
        <w:bookmarkEnd w:id="46477"/>
        <w:bookmarkEnd w:id="46478"/>
        <w:bookmarkEnd w:id="46479"/>
        <w:bookmarkEnd w:id="46480"/>
        <w:bookmarkEnd w:id="46481"/>
        <w:bookmarkEnd w:id="46482"/>
        <w:bookmarkEnd w:id="46483"/>
        <w:bookmarkEnd w:id="46484"/>
        <w:bookmarkEnd w:id="46485"/>
        <w:bookmarkEnd w:id="46486"/>
      </w:tr>
      <w:tr w:rsidR="005F4718" w:rsidRPr="00C106B9" w:rsidDel="006D20A4" w14:paraId="0DC716F3" w14:textId="6AA1EB4C" w:rsidTr="008C172F">
        <w:trPr>
          <w:cantSplit/>
          <w:trHeight w:val="314"/>
          <w:jc w:val="center"/>
          <w:del w:id="46487" w:author="Ramasubramani, Hariharan" w:date="2015-07-20T17:15:00Z"/>
        </w:trPr>
        <w:tc>
          <w:tcPr>
            <w:tcW w:w="832" w:type="dxa"/>
            <w:tcBorders>
              <w:top w:val="single" w:sz="4" w:space="0" w:color="auto"/>
              <w:left w:val="single" w:sz="4" w:space="0" w:color="auto"/>
              <w:bottom w:val="single" w:sz="4" w:space="0" w:color="auto"/>
              <w:right w:val="single" w:sz="4" w:space="0" w:color="auto"/>
            </w:tcBorders>
          </w:tcPr>
          <w:p w14:paraId="611E09AC" w14:textId="468A1E89" w:rsidR="005F4718" w:rsidRPr="00C106B9" w:rsidDel="006D20A4" w:rsidRDefault="005F4718" w:rsidP="00247D75">
            <w:pPr>
              <w:pStyle w:val="ListParagraph"/>
              <w:numPr>
                <w:ilvl w:val="3"/>
                <w:numId w:val="23"/>
              </w:numPr>
              <w:overflowPunct w:val="0"/>
              <w:autoSpaceDE w:val="0"/>
              <w:autoSpaceDN w:val="0"/>
              <w:spacing w:after="60"/>
              <w:ind w:left="-43" w:firstLine="0"/>
              <w:textAlignment w:val="baseline"/>
              <w:rPr>
                <w:del w:id="46488" w:author="Ramasubramani, Hariharan" w:date="2015-07-20T17:15:00Z"/>
                <w:rFonts w:cstheme="minorHAnsi"/>
                <w:color w:val="000000" w:themeColor="text1"/>
              </w:rPr>
            </w:pPr>
            <w:bookmarkStart w:id="46489" w:name="_Toc425238842"/>
            <w:bookmarkStart w:id="46490" w:name="_Toc425240088"/>
            <w:bookmarkStart w:id="46491" w:name="_Toc425241335"/>
            <w:bookmarkStart w:id="46492" w:name="_Toc425242581"/>
            <w:bookmarkStart w:id="46493" w:name="_Toc425243827"/>
            <w:bookmarkStart w:id="46494" w:name="_Toc425245074"/>
            <w:bookmarkStart w:id="46495" w:name="_Toc425246321"/>
            <w:bookmarkStart w:id="46496" w:name="_Toc425247568"/>
            <w:bookmarkStart w:id="46497" w:name="_Toc425248814"/>
            <w:bookmarkStart w:id="46498" w:name="_Toc425250061"/>
            <w:bookmarkStart w:id="46499" w:name="_Toc425251308"/>
            <w:bookmarkEnd w:id="46489"/>
            <w:bookmarkEnd w:id="46490"/>
            <w:bookmarkEnd w:id="46491"/>
            <w:bookmarkEnd w:id="46492"/>
            <w:bookmarkEnd w:id="46493"/>
            <w:bookmarkEnd w:id="46494"/>
            <w:bookmarkEnd w:id="46495"/>
            <w:bookmarkEnd w:id="46496"/>
            <w:bookmarkEnd w:id="46497"/>
            <w:bookmarkEnd w:id="46498"/>
            <w:bookmarkEnd w:id="46499"/>
          </w:p>
        </w:tc>
        <w:tc>
          <w:tcPr>
            <w:tcW w:w="1896" w:type="dxa"/>
            <w:tcBorders>
              <w:top w:val="single" w:sz="4" w:space="0" w:color="auto"/>
              <w:left w:val="single" w:sz="4" w:space="0" w:color="auto"/>
              <w:bottom w:val="single" w:sz="4" w:space="0" w:color="auto"/>
              <w:right w:val="single" w:sz="4" w:space="0" w:color="auto"/>
            </w:tcBorders>
          </w:tcPr>
          <w:p w14:paraId="58660637" w14:textId="3BC24B95" w:rsidR="005F4718" w:rsidRPr="00C106B9" w:rsidDel="006D20A4" w:rsidRDefault="005F4718" w:rsidP="009C3129">
            <w:pPr>
              <w:ind w:firstLine="0"/>
              <w:rPr>
                <w:del w:id="46500" w:author="Ramasubramani, Hariharan" w:date="2015-07-20T17:15:00Z"/>
                <w:rFonts w:cstheme="minorHAnsi"/>
                <w:color w:val="000000" w:themeColor="text1"/>
              </w:rPr>
            </w:pPr>
            <w:del w:id="46501" w:author="Ramasubramani, Hariharan" w:date="2015-07-20T17:15:00Z">
              <w:r w:rsidRPr="00C106B9" w:rsidDel="006D20A4">
                <w:rPr>
                  <w:rFonts w:cstheme="minorHAnsi"/>
                  <w:color w:val="000000" w:themeColor="text1"/>
                </w:rPr>
                <w:delText>Previous Value</w:delText>
              </w:r>
              <w:bookmarkStart w:id="46502" w:name="_Toc425238843"/>
              <w:bookmarkStart w:id="46503" w:name="_Toc425240089"/>
              <w:bookmarkStart w:id="46504" w:name="_Toc425241336"/>
              <w:bookmarkStart w:id="46505" w:name="_Toc425242582"/>
              <w:bookmarkStart w:id="46506" w:name="_Toc425243828"/>
              <w:bookmarkStart w:id="46507" w:name="_Toc425245075"/>
              <w:bookmarkStart w:id="46508" w:name="_Toc425246322"/>
              <w:bookmarkStart w:id="46509" w:name="_Toc425247569"/>
              <w:bookmarkStart w:id="46510" w:name="_Toc425248815"/>
              <w:bookmarkStart w:id="46511" w:name="_Toc425250062"/>
              <w:bookmarkStart w:id="46512" w:name="_Toc425251309"/>
              <w:bookmarkEnd w:id="46502"/>
              <w:bookmarkEnd w:id="46503"/>
              <w:bookmarkEnd w:id="46504"/>
              <w:bookmarkEnd w:id="46505"/>
              <w:bookmarkEnd w:id="46506"/>
              <w:bookmarkEnd w:id="46507"/>
              <w:bookmarkEnd w:id="46508"/>
              <w:bookmarkEnd w:id="46509"/>
              <w:bookmarkEnd w:id="46510"/>
              <w:bookmarkEnd w:id="46511"/>
              <w:bookmarkEnd w:id="46512"/>
            </w:del>
          </w:p>
        </w:tc>
        <w:tc>
          <w:tcPr>
            <w:tcW w:w="1464" w:type="dxa"/>
            <w:tcBorders>
              <w:top w:val="single" w:sz="4" w:space="0" w:color="auto"/>
              <w:left w:val="single" w:sz="4" w:space="0" w:color="auto"/>
              <w:bottom w:val="single" w:sz="4" w:space="0" w:color="auto"/>
              <w:right w:val="single" w:sz="4" w:space="0" w:color="auto"/>
            </w:tcBorders>
          </w:tcPr>
          <w:p w14:paraId="5D095A0C" w14:textId="27DA567E" w:rsidR="005F4718" w:rsidRPr="00C106B9" w:rsidDel="006D20A4" w:rsidRDefault="005F4718" w:rsidP="009C3129">
            <w:pPr>
              <w:ind w:left="-2" w:firstLine="0"/>
              <w:rPr>
                <w:del w:id="46513" w:author="Ramasubramani, Hariharan" w:date="2015-07-20T17:15:00Z"/>
                <w:rFonts w:cstheme="minorHAnsi"/>
                <w:color w:val="000000" w:themeColor="text1"/>
              </w:rPr>
            </w:pPr>
            <w:del w:id="46514" w:author="Ramasubramani, Hariharan" w:date="2015-07-20T17:15:00Z">
              <w:r w:rsidRPr="00C106B9" w:rsidDel="006D20A4">
                <w:rPr>
                  <w:rFonts w:cstheme="minorHAnsi"/>
                  <w:color w:val="000000" w:themeColor="text1"/>
                </w:rPr>
                <w:delText>-</w:delText>
              </w:r>
              <w:bookmarkStart w:id="46515" w:name="_Toc425238844"/>
              <w:bookmarkStart w:id="46516" w:name="_Toc425240090"/>
              <w:bookmarkStart w:id="46517" w:name="_Toc425241337"/>
              <w:bookmarkStart w:id="46518" w:name="_Toc425242583"/>
              <w:bookmarkStart w:id="46519" w:name="_Toc425243829"/>
              <w:bookmarkStart w:id="46520" w:name="_Toc425245076"/>
              <w:bookmarkStart w:id="46521" w:name="_Toc425246323"/>
              <w:bookmarkStart w:id="46522" w:name="_Toc425247570"/>
              <w:bookmarkStart w:id="46523" w:name="_Toc425248816"/>
              <w:bookmarkStart w:id="46524" w:name="_Toc425250063"/>
              <w:bookmarkStart w:id="46525" w:name="_Toc425251310"/>
              <w:bookmarkEnd w:id="46515"/>
              <w:bookmarkEnd w:id="46516"/>
              <w:bookmarkEnd w:id="46517"/>
              <w:bookmarkEnd w:id="46518"/>
              <w:bookmarkEnd w:id="46519"/>
              <w:bookmarkEnd w:id="46520"/>
              <w:bookmarkEnd w:id="46521"/>
              <w:bookmarkEnd w:id="46522"/>
              <w:bookmarkEnd w:id="46523"/>
              <w:bookmarkEnd w:id="46524"/>
              <w:bookmarkEnd w:id="46525"/>
            </w:del>
          </w:p>
        </w:tc>
        <w:tc>
          <w:tcPr>
            <w:tcW w:w="939" w:type="dxa"/>
            <w:tcBorders>
              <w:top w:val="single" w:sz="4" w:space="0" w:color="auto"/>
              <w:left w:val="single" w:sz="4" w:space="0" w:color="auto"/>
              <w:bottom w:val="single" w:sz="4" w:space="0" w:color="auto"/>
              <w:right w:val="single" w:sz="4" w:space="0" w:color="auto"/>
            </w:tcBorders>
          </w:tcPr>
          <w:p w14:paraId="4AD0780B" w14:textId="7E34DE8F" w:rsidR="005F4718" w:rsidRPr="00C106B9" w:rsidDel="006D20A4" w:rsidRDefault="005F4718" w:rsidP="009C3129">
            <w:pPr>
              <w:ind w:left="-57" w:firstLine="0"/>
              <w:jc w:val="center"/>
              <w:rPr>
                <w:del w:id="46526" w:author="Ramasubramani, Hariharan" w:date="2015-07-20T17:15:00Z"/>
                <w:rFonts w:cstheme="minorHAnsi"/>
                <w:color w:val="000000" w:themeColor="text1"/>
              </w:rPr>
            </w:pPr>
            <w:del w:id="46527" w:author="Ramasubramani, Hariharan" w:date="2015-07-20T17:15:00Z">
              <w:r w:rsidRPr="00C106B9" w:rsidDel="006D20A4">
                <w:rPr>
                  <w:rFonts w:cstheme="minorHAnsi"/>
                  <w:color w:val="000000" w:themeColor="text1"/>
                </w:rPr>
                <w:delText>AP</w:delText>
              </w:r>
              <w:bookmarkStart w:id="46528" w:name="_Toc425238845"/>
              <w:bookmarkStart w:id="46529" w:name="_Toc425240091"/>
              <w:bookmarkStart w:id="46530" w:name="_Toc425241338"/>
              <w:bookmarkStart w:id="46531" w:name="_Toc425242584"/>
              <w:bookmarkStart w:id="46532" w:name="_Toc425243830"/>
              <w:bookmarkStart w:id="46533" w:name="_Toc425245077"/>
              <w:bookmarkStart w:id="46534" w:name="_Toc425246324"/>
              <w:bookmarkStart w:id="46535" w:name="_Toc425247571"/>
              <w:bookmarkStart w:id="46536" w:name="_Toc425248817"/>
              <w:bookmarkStart w:id="46537" w:name="_Toc425250064"/>
              <w:bookmarkStart w:id="46538" w:name="_Toc425251311"/>
              <w:bookmarkEnd w:id="46528"/>
              <w:bookmarkEnd w:id="46529"/>
              <w:bookmarkEnd w:id="46530"/>
              <w:bookmarkEnd w:id="46531"/>
              <w:bookmarkEnd w:id="46532"/>
              <w:bookmarkEnd w:id="46533"/>
              <w:bookmarkEnd w:id="46534"/>
              <w:bookmarkEnd w:id="46535"/>
              <w:bookmarkEnd w:id="46536"/>
              <w:bookmarkEnd w:id="46537"/>
              <w:bookmarkEnd w:id="46538"/>
            </w:del>
          </w:p>
        </w:tc>
        <w:tc>
          <w:tcPr>
            <w:tcW w:w="771" w:type="dxa"/>
            <w:tcBorders>
              <w:top w:val="single" w:sz="4" w:space="0" w:color="auto"/>
              <w:left w:val="single" w:sz="4" w:space="0" w:color="auto"/>
              <w:bottom w:val="single" w:sz="4" w:space="0" w:color="auto"/>
              <w:right w:val="single" w:sz="4" w:space="0" w:color="auto"/>
            </w:tcBorders>
          </w:tcPr>
          <w:p w14:paraId="3A9A173D" w14:textId="4D4B1C65" w:rsidR="005F4718" w:rsidRPr="00C106B9" w:rsidDel="006D20A4" w:rsidRDefault="005F4718" w:rsidP="009C3129">
            <w:pPr>
              <w:ind w:left="-57" w:firstLine="0"/>
              <w:jc w:val="center"/>
              <w:rPr>
                <w:del w:id="46539" w:author="Ramasubramani, Hariharan" w:date="2015-07-20T17:15:00Z"/>
                <w:rFonts w:cstheme="minorHAnsi"/>
                <w:color w:val="000000" w:themeColor="text1"/>
              </w:rPr>
            </w:pPr>
            <w:del w:id="46540" w:author="Ramasubramani, Hariharan" w:date="2015-07-20T17:15:00Z">
              <w:r w:rsidRPr="00C106B9" w:rsidDel="006D20A4">
                <w:rPr>
                  <w:rFonts w:cstheme="minorHAnsi"/>
                  <w:color w:val="000000" w:themeColor="text1"/>
                </w:rPr>
                <w:delText>NE</w:delText>
              </w:r>
              <w:bookmarkStart w:id="46541" w:name="_Toc425238846"/>
              <w:bookmarkStart w:id="46542" w:name="_Toc425240092"/>
              <w:bookmarkStart w:id="46543" w:name="_Toc425241339"/>
              <w:bookmarkStart w:id="46544" w:name="_Toc425242585"/>
              <w:bookmarkStart w:id="46545" w:name="_Toc425243831"/>
              <w:bookmarkStart w:id="46546" w:name="_Toc425245078"/>
              <w:bookmarkStart w:id="46547" w:name="_Toc425246325"/>
              <w:bookmarkStart w:id="46548" w:name="_Toc425247572"/>
              <w:bookmarkStart w:id="46549" w:name="_Toc425248818"/>
              <w:bookmarkStart w:id="46550" w:name="_Toc425250065"/>
              <w:bookmarkStart w:id="46551" w:name="_Toc425251312"/>
              <w:bookmarkEnd w:id="46541"/>
              <w:bookmarkEnd w:id="46542"/>
              <w:bookmarkEnd w:id="46543"/>
              <w:bookmarkEnd w:id="46544"/>
              <w:bookmarkEnd w:id="46545"/>
              <w:bookmarkEnd w:id="46546"/>
              <w:bookmarkEnd w:id="46547"/>
              <w:bookmarkEnd w:id="46548"/>
              <w:bookmarkEnd w:id="46549"/>
              <w:bookmarkEnd w:id="46550"/>
              <w:bookmarkEnd w:id="46551"/>
            </w:del>
          </w:p>
        </w:tc>
        <w:tc>
          <w:tcPr>
            <w:tcW w:w="1350" w:type="dxa"/>
            <w:tcBorders>
              <w:top w:val="single" w:sz="4" w:space="0" w:color="auto"/>
              <w:left w:val="single" w:sz="4" w:space="0" w:color="auto"/>
              <w:bottom w:val="single" w:sz="4" w:space="0" w:color="auto"/>
              <w:right w:val="single" w:sz="4" w:space="0" w:color="auto"/>
            </w:tcBorders>
          </w:tcPr>
          <w:p w14:paraId="447A3F73" w14:textId="22058A57" w:rsidR="005F4718" w:rsidRPr="00C106B9" w:rsidDel="006D20A4" w:rsidRDefault="00A137AC" w:rsidP="009C3129">
            <w:pPr>
              <w:ind w:left="-57" w:firstLine="0"/>
              <w:jc w:val="center"/>
              <w:rPr>
                <w:del w:id="46552" w:author="Ramasubramani, Hariharan" w:date="2015-07-20T17:15:00Z"/>
                <w:rFonts w:cstheme="minorHAnsi"/>
                <w:color w:val="000000" w:themeColor="text1"/>
              </w:rPr>
            </w:pPr>
            <w:del w:id="46553" w:author="Ramasubramani, Hariharan" w:date="2015-07-20T17:15:00Z">
              <w:r w:rsidDel="006D20A4">
                <w:rPr>
                  <w:rFonts w:cstheme="minorHAnsi"/>
                  <w:color w:val="000000" w:themeColor="text1"/>
                </w:rPr>
                <w:delText>ANSC</w:delText>
              </w:r>
              <w:bookmarkStart w:id="46554" w:name="_Toc425238847"/>
              <w:bookmarkStart w:id="46555" w:name="_Toc425240093"/>
              <w:bookmarkStart w:id="46556" w:name="_Toc425241340"/>
              <w:bookmarkStart w:id="46557" w:name="_Toc425242586"/>
              <w:bookmarkStart w:id="46558" w:name="_Toc425243832"/>
              <w:bookmarkStart w:id="46559" w:name="_Toc425245079"/>
              <w:bookmarkStart w:id="46560" w:name="_Toc425246326"/>
              <w:bookmarkStart w:id="46561" w:name="_Toc425247573"/>
              <w:bookmarkStart w:id="46562" w:name="_Toc425248819"/>
              <w:bookmarkStart w:id="46563" w:name="_Toc425250066"/>
              <w:bookmarkStart w:id="46564" w:name="_Toc425251313"/>
              <w:bookmarkEnd w:id="46554"/>
              <w:bookmarkEnd w:id="46555"/>
              <w:bookmarkEnd w:id="46556"/>
              <w:bookmarkEnd w:id="46557"/>
              <w:bookmarkEnd w:id="46558"/>
              <w:bookmarkEnd w:id="46559"/>
              <w:bookmarkEnd w:id="46560"/>
              <w:bookmarkEnd w:id="46561"/>
              <w:bookmarkEnd w:id="46562"/>
              <w:bookmarkEnd w:id="46563"/>
              <w:bookmarkEnd w:id="46564"/>
            </w:del>
          </w:p>
        </w:tc>
        <w:tc>
          <w:tcPr>
            <w:tcW w:w="712" w:type="dxa"/>
            <w:tcBorders>
              <w:top w:val="single" w:sz="4" w:space="0" w:color="auto"/>
              <w:left w:val="single" w:sz="4" w:space="0" w:color="auto"/>
              <w:bottom w:val="single" w:sz="4" w:space="0" w:color="auto"/>
              <w:right w:val="single" w:sz="4" w:space="0" w:color="auto"/>
            </w:tcBorders>
          </w:tcPr>
          <w:p w14:paraId="20E0F2C6" w14:textId="4998F88E" w:rsidR="005F4718" w:rsidRPr="00C106B9" w:rsidDel="006D20A4" w:rsidRDefault="005F4718" w:rsidP="009C3129">
            <w:pPr>
              <w:ind w:left="-57" w:firstLine="0"/>
              <w:jc w:val="center"/>
              <w:rPr>
                <w:del w:id="46565" w:author="Ramasubramani, Hariharan" w:date="2015-07-20T17:15:00Z"/>
                <w:rFonts w:cstheme="minorHAnsi"/>
                <w:color w:val="000000" w:themeColor="text1"/>
              </w:rPr>
            </w:pPr>
            <w:del w:id="46566" w:author="Ramasubramani, Hariharan" w:date="2015-07-20T17:15:00Z">
              <w:r w:rsidRPr="00C106B9" w:rsidDel="006D20A4">
                <w:rPr>
                  <w:rFonts w:cstheme="minorHAnsi"/>
                  <w:color w:val="000000" w:themeColor="text1"/>
                </w:rPr>
                <w:delText>-</w:delText>
              </w:r>
              <w:bookmarkStart w:id="46567" w:name="_Toc425238848"/>
              <w:bookmarkStart w:id="46568" w:name="_Toc425240094"/>
              <w:bookmarkStart w:id="46569" w:name="_Toc425241341"/>
              <w:bookmarkStart w:id="46570" w:name="_Toc425242587"/>
              <w:bookmarkStart w:id="46571" w:name="_Toc425243833"/>
              <w:bookmarkStart w:id="46572" w:name="_Toc425245080"/>
              <w:bookmarkStart w:id="46573" w:name="_Toc425246327"/>
              <w:bookmarkStart w:id="46574" w:name="_Toc425247574"/>
              <w:bookmarkStart w:id="46575" w:name="_Toc425248820"/>
              <w:bookmarkStart w:id="46576" w:name="_Toc425250067"/>
              <w:bookmarkStart w:id="46577" w:name="_Toc425251314"/>
              <w:bookmarkEnd w:id="46567"/>
              <w:bookmarkEnd w:id="46568"/>
              <w:bookmarkEnd w:id="46569"/>
              <w:bookmarkEnd w:id="46570"/>
              <w:bookmarkEnd w:id="46571"/>
              <w:bookmarkEnd w:id="46572"/>
              <w:bookmarkEnd w:id="46573"/>
              <w:bookmarkEnd w:id="46574"/>
              <w:bookmarkEnd w:id="46575"/>
              <w:bookmarkEnd w:id="46576"/>
              <w:bookmarkEnd w:id="46577"/>
            </w:del>
          </w:p>
        </w:tc>
        <w:tc>
          <w:tcPr>
            <w:tcW w:w="2151" w:type="dxa"/>
            <w:tcBorders>
              <w:top w:val="single" w:sz="4" w:space="0" w:color="auto"/>
              <w:left w:val="single" w:sz="4" w:space="0" w:color="auto"/>
              <w:bottom w:val="single" w:sz="4" w:space="0" w:color="auto"/>
              <w:right w:val="single" w:sz="4" w:space="0" w:color="auto"/>
            </w:tcBorders>
          </w:tcPr>
          <w:p w14:paraId="70CE6128" w14:textId="4ABDD830" w:rsidR="005F4718" w:rsidRPr="00C106B9" w:rsidDel="006D20A4" w:rsidRDefault="005F4718" w:rsidP="009C3129">
            <w:pPr>
              <w:ind w:left="-57" w:firstLine="0"/>
              <w:jc w:val="center"/>
              <w:rPr>
                <w:del w:id="46578" w:author="Ramasubramani, Hariharan" w:date="2015-07-20T17:15:00Z"/>
                <w:rFonts w:cstheme="minorHAnsi"/>
                <w:color w:val="000000" w:themeColor="text1"/>
              </w:rPr>
            </w:pPr>
            <w:del w:id="46579" w:author="Ramasubramani, Hariharan" w:date="2015-07-20T17:15:00Z">
              <w:r w:rsidRPr="00F5442F" w:rsidDel="006D20A4">
                <w:rPr>
                  <w:rFonts w:cstheme="minorHAnsi"/>
                  <w:color w:val="000000" w:themeColor="text1"/>
                </w:rPr>
                <w:delText>Field changes; [Field Name]:[Previous Value]</w:delText>
              </w:r>
              <w:bookmarkStart w:id="46580" w:name="_Toc425238849"/>
              <w:bookmarkStart w:id="46581" w:name="_Toc425240095"/>
              <w:bookmarkStart w:id="46582" w:name="_Toc425241342"/>
              <w:bookmarkStart w:id="46583" w:name="_Toc425242588"/>
              <w:bookmarkStart w:id="46584" w:name="_Toc425243834"/>
              <w:bookmarkStart w:id="46585" w:name="_Toc425245081"/>
              <w:bookmarkStart w:id="46586" w:name="_Toc425246328"/>
              <w:bookmarkStart w:id="46587" w:name="_Toc425247575"/>
              <w:bookmarkStart w:id="46588" w:name="_Toc425248821"/>
              <w:bookmarkStart w:id="46589" w:name="_Toc425250068"/>
              <w:bookmarkStart w:id="46590" w:name="_Toc425251315"/>
              <w:bookmarkEnd w:id="46580"/>
              <w:bookmarkEnd w:id="46581"/>
              <w:bookmarkEnd w:id="46582"/>
              <w:bookmarkEnd w:id="46583"/>
              <w:bookmarkEnd w:id="46584"/>
              <w:bookmarkEnd w:id="46585"/>
              <w:bookmarkEnd w:id="46586"/>
              <w:bookmarkEnd w:id="46587"/>
              <w:bookmarkEnd w:id="46588"/>
              <w:bookmarkEnd w:id="46589"/>
              <w:bookmarkEnd w:id="46590"/>
            </w:del>
          </w:p>
        </w:tc>
        <w:tc>
          <w:tcPr>
            <w:tcW w:w="934" w:type="dxa"/>
            <w:tcBorders>
              <w:top w:val="single" w:sz="4" w:space="0" w:color="auto"/>
              <w:left w:val="single" w:sz="4" w:space="0" w:color="auto"/>
              <w:bottom w:val="single" w:sz="4" w:space="0" w:color="auto"/>
              <w:right w:val="single" w:sz="4" w:space="0" w:color="auto"/>
            </w:tcBorders>
          </w:tcPr>
          <w:p w14:paraId="38722375" w14:textId="701B83F3" w:rsidR="005F4718" w:rsidRPr="00C106B9" w:rsidDel="006D20A4" w:rsidRDefault="005F4718" w:rsidP="009C3129">
            <w:pPr>
              <w:ind w:left="-57" w:firstLine="0"/>
              <w:jc w:val="center"/>
              <w:rPr>
                <w:del w:id="46591" w:author="Ramasubramani, Hariharan" w:date="2015-07-20T17:15:00Z"/>
                <w:rFonts w:cstheme="minorHAnsi"/>
                <w:color w:val="000000" w:themeColor="text1"/>
              </w:rPr>
            </w:pPr>
            <w:del w:id="46592" w:author="Ramasubramani, Hariharan" w:date="2015-07-20T17:15:00Z">
              <w:r w:rsidRPr="00C106B9" w:rsidDel="006D20A4">
                <w:rPr>
                  <w:rFonts w:cstheme="minorHAnsi"/>
                  <w:color w:val="000000" w:themeColor="text1"/>
                </w:rPr>
                <w:delText>-</w:delText>
              </w:r>
              <w:bookmarkStart w:id="46593" w:name="_Toc425238850"/>
              <w:bookmarkStart w:id="46594" w:name="_Toc425240096"/>
              <w:bookmarkStart w:id="46595" w:name="_Toc425241343"/>
              <w:bookmarkStart w:id="46596" w:name="_Toc425242589"/>
              <w:bookmarkStart w:id="46597" w:name="_Toc425243835"/>
              <w:bookmarkStart w:id="46598" w:name="_Toc425245082"/>
              <w:bookmarkStart w:id="46599" w:name="_Toc425246329"/>
              <w:bookmarkStart w:id="46600" w:name="_Toc425247576"/>
              <w:bookmarkStart w:id="46601" w:name="_Toc425248822"/>
              <w:bookmarkStart w:id="46602" w:name="_Toc425250069"/>
              <w:bookmarkStart w:id="46603" w:name="_Toc425251316"/>
              <w:bookmarkEnd w:id="46593"/>
              <w:bookmarkEnd w:id="46594"/>
              <w:bookmarkEnd w:id="46595"/>
              <w:bookmarkEnd w:id="46596"/>
              <w:bookmarkEnd w:id="46597"/>
              <w:bookmarkEnd w:id="46598"/>
              <w:bookmarkEnd w:id="46599"/>
              <w:bookmarkEnd w:id="46600"/>
              <w:bookmarkEnd w:id="46601"/>
              <w:bookmarkEnd w:id="46602"/>
              <w:bookmarkEnd w:id="46603"/>
            </w:del>
          </w:p>
        </w:tc>
        <w:bookmarkStart w:id="46604" w:name="_Toc425238851"/>
        <w:bookmarkStart w:id="46605" w:name="_Toc425240097"/>
        <w:bookmarkStart w:id="46606" w:name="_Toc425241344"/>
        <w:bookmarkStart w:id="46607" w:name="_Toc425242590"/>
        <w:bookmarkStart w:id="46608" w:name="_Toc425243836"/>
        <w:bookmarkStart w:id="46609" w:name="_Toc425245083"/>
        <w:bookmarkStart w:id="46610" w:name="_Toc425246330"/>
        <w:bookmarkStart w:id="46611" w:name="_Toc425247577"/>
        <w:bookmarkStart w:id="46612" w:name="_Toc425248823"/>
        <w:bookmarkStart w:id="46613" w:name="_Toc425250070"/>
        <w:bookmarkStart w:id="46614" w:name="_Toc425251317"/>
        <w:bookmarkEnd w:id="46604"/>
        <w:bookmarkEnd w:id="46605"/>
        <w:bookmarkEnd w:id="46606"/>
        <w:bookmarkEnd w:id="46607"/>
        <w:bookmarkEnd w:id="46608"/>
        <w:bookmarkEnd w:id="46609"/>
        <w:bookmarkEnd w:id="46610"/>
        <w:bookmarkEnd w:id="46611"/>
        <w:bookmarkEnd w:id="46612"/>
        <w:bookmarkEnd w:id="46613"/>
        <w:bookmarkEnd w:id="46614"/>
      </w:tr>
    </w:tbl>
    <w:p w14:paraId="29C81AC8" w14:textId="60CCC3B6" w:rsidR="005F4718" w:rsidDel="006D20A4" w:rsidRDefault="005F4718" w:rsidP="009C3129">
      <w:pPr>
        <w:pStyle w:val="ListParagraph"/>
        <w:spacing w:after="60"/>
        <w:ind w:left="619" w:firstLine="0"/>
        <w:rPr>
          <w:ins w:id="46615" w:author="Hariharan Ramasubramani" w:date="2015-03-11T13:18:00Z"/>
          <w:del w:id="46616" w:author="Ramasubramani, Hariharan" w:date="2015-07-20T17:15:00Z"/>
          <w:rFonts w:cstheme="minorHAnsi"/>
          <w:color w:val="000000" w:themeColor="text1"/>
        </w:rPr>
      </w:pPr>
      <w:bookmarkStart w:id="46617" w:name="_Toc425238852"/>
      <w:bookmarkStart w:id="46618" w:name="_Toc425240098"/>
      <w:bookmarkStart w:id="46619" w:name="_Toc425241345"/>
      <w:bookmarkStart w:id="46620" w:name="_Toc425242591"/>
      <w:bookmarkStart w:id="46621" w:name="_Toc425243837"/>
      <w:bookmarkStart w:id="46622" w:name="_Toc425245084"/>
      <w:bookmarkStart w:id="46623" w:name="_Toc425246331"/>
      <w:bookmarkStart w:id="46624" w:name="_Toc425247578"/>
      <w:bookmarkStart w:id="46625" w:name="_Toc425248824"/>
      <w:bookmarkStart w:id="46626" w:name="_Toc425250071"/>
      <w:bookmarkStart w:id="46627" w:name="_Toc425251318"/>
      <w:bookmarkEnd w:id="46617"/>
      <w:bookmarkEnd w:id="46618"/>
      <w:bookmarkEnd w:id="46619"/>
      <w:bookmarkEnd w:id="46620"/>
      <w:bookmarkEnd w:id="46621"/>
      <w:bookmarkEnd w:id="46622"/>
      <w:bookmarkEnd w:id="46623"/>
      <w:bookmarkEnd w:id="46624"/>
      <w:bookmarkEnd w:id="46625"/>
      <w:bookmarkEnd w:id="46626"/>
      <w:bookmarkEnd w:id="46627"/>
    </w:p>
    <w:p w14:paraId="24452157" w14:textId="2A7CF5AF" w:rsidR="009050C7" w:rsidDel="006D20A4" w:rsidRDefault="009050C7" w:rsidP="009C3129">
      <w:pPr>
        <w:pStyle w:val="ListParagraph"/>
        <w:spacing w:after="60"/>
        <w:ind w:left="619" w:firstLine="0"/>
        <w:rPr>
          <w:ins w:id="46628" w:author="Hariharan Ramasubramani" w:date="2015-03-11T13:18:00Z"/>
          <w:del w:id="46629" w:author="Ramasubramani, Hariharan" w:date="2015-07-20T17:15:00Z"/>
          <w:rFonts w:cstheme="minorHAnsi"/>
          <w:color w:val="000000" w:themeColor="text1"/>
        </w:rPr>
      </w:pPr>
      <w:bookmarkStart w:id="46630" w:name="_Toc425238853"/>
      <w:bookmarkStart w:id="46631" w:name="_Toc425240099"/>
      <w:bookmarkStart w:id="46632" w:name="_Toc425241346"/>
      <w:bookmarkStart w:id="46633" w:name="_Toc425242592"/>
      <w:bookmarkStart w:id="46634" w:name="_Toc425243838"/>
      <w:bookmarkStart w:id="46635" w:name="_Toc425245085"/>
      <w:bookmarkStart w:id="46636" w:name="_Toc425246332"/>
      <w:bookmarkStart w:id="46637" w:name="_Toc425247579"/>
      <w:bookmarkStart w:id="46638" w:name="_Toc425248825"/>
      <w:bookmarkStart w:id="46639" w:name="_Toc425250072"/>
      <w:bookmarkStart w:id="46640" w:name="_Toc425251319"/>
      <w:bookmarkEnd w:id="46630"/>
      <w:bookmarkEnd w:id="46631"/>
      <w:bookmarkEnd w:id="46632"/>
      <w:bookmarkEnd w:id="46633"/>
      <w:bookmarkEnd w:id="46634"/>
      <w:bookmarkEnd w:id="46635"/>
      <w:bookmarkEnd w:id="46636"/>
      <w:bookmarkEnd w:id="46637"/>
      <w:bookmarkEnd w:id="46638"/>
      <w:bookmarkEnd w:id="46639"/>
      <w:bookmarkEnd w:id="46640"/>
    </w:p>
    <w:p w14:paraId="0B1CB9EF" w14:textId="04EBBD1F" w:rsidR="009050C7" w:rsidDel="006D20A4" w:rsidRDefault="009050C7" w:rsidP="009C3129">
      <w:pPr>
        <w:pStyle w:val="ListParagraph"/>
        <w:spacing w:after="60"/>
        <w:ind w:left="619" w:firstLine="0"/>
        <w:rPr>
          <w:ins w:id="46641" w:author="Hariharan Ramasubramani" w:date="2015-03-11T13:18:00Z"/>
          <w:del w:id="46642" w:author="Ramasubramani, Hariharan" w:date="2015-07-20T17:15:00Z"/>
          <w:rFonts w:cstheme="minorHAnsi"/>
          <w:color w:val="000000" w:themeColor="text1"/>
        </w:rPr>
      </w:pPr>
      <w:bookmarkStart w:id="46643" w:name="_Toc425238854"/>
      <w:bookmarkStart w:id="46644" w:name="_Toc425240100"/>
      <w:bookmarkStart w:id="46645" w:name="_Toc425241347"/>
      <w:bookmarkStart w:id="46646" w:name="_Toc425242593"/>
      <w:bookmarkStart w:id="46647" w:name="_Toc425243839"/>
      <w:bookmarkStart w:id="46648" w:name="_Toc425245086"/>
      <w:bookmarkStart w:id="46649" w:name="_Toc425246333"/>
      <w:bookmarkStart w:id="46650" w:name="_Toc425247580"/>
      <w:bookmarkStart w:id="46651" w:name="_Toc425248826"/>
      <w:bookmarkStart w:id="46652" w:name="_Toc425250073"/>
      <w:bookmarkStart w:id="46653" w:name="_Toc425251320"/>
      <w:bookmarkEnd w:id="46643"/>
      <w:bookmarkEnd w:id="46644"/>
      <w:bookmarkEnd w:id="46645"/>
      <w:bookmarkEnd w:id="46646"/>
      <w:bookmarkEnd w:id="46647"/>
      <w:bookmarkEnd w:id="46648"/>
      <w:bookmarkEnd w:id="46649"/>
      <w:bookmarkEnd w:id="46650"/>
      <w:bookmarkEnd w:id="46651"/>
      <w:bookmarkEnd w:id="46652"/>
      <w:bookmarkEnd w:id="46653"/>
    </w:p>
    <w:p w14:paraId="6815C98F" w14:textId="4D2CA66F" w:rsidR="009050C7" w:rsidDel="006D20A4" w:rsidRDefault="009050C7" w:rsidP="009C3129">
      <w:pPr>
        <w:pStyle w:val="ListParagraph"/>
        <w:spacing w:after="60"/>
        <w:ind w:left="619" w:firstLine="0"/>
        <w:rPr>
          <w:ins w:id="46654" w:author="Hariharan Ramasubramani" w:date="2015-03-11T13:18:00Z"/>
          <w:del w:id="46655" w:author="Ramasubramani, Hariharan" w:date="2015-07-20T17:15:00Z"/>
          <w:rFonts w:cstheme="minorHAnsi"/>
          <w:color w:val="000000" w:themeColor="text1"/>
        </w:rPr>
      </w:pPr>
      <w:bookmarkStart w:id="46656" w:name="_Toc425238855"/>
      <w:bookmarkStart w:id="46657" w:name="_Toc425240101"/>
      <w:bookmarkStart w:id="46658" w:name="_Toc425241348"/>
      <w:bookmarkStart w:id="46659" w:name="_Toc425242594"/>
      <w:bookmarkStart w:id="46660" w:name="_Toc425243840"/>
      <w:bookmarkStart w:id="46661" w:name="_Toc425245087"/>
      <w:bookmarkStart w:id="46662" w:name="_Toc425246334"/>
      <w:bookmarkStart w:id="46663" w:name="_Toc425247581"/>
      <w:bookmarkStart w:id="46664" w:name="_Toc425248827"/>
      <w:bookmarkStart w:id="46665" w:name="_Toc425250074"/>
      <w:bookmarkStart w:id="46666" w:name="_Toc425251321"/>
      <w:bookmarkEnd w:id="46656"/>
      <w:bookmarkEnd w:id="46657"/>
      <w:bookmarkEnd w:id="46658"/>
      <w:bookmarkEnd w:id="46659"/>
      <w:bookmarkEnd w:id="46660"/>
      <w:bookmarkEnd w:id="46661"/>
      <w:bookmarkEnd w:id="46662"/>
      <w:bookmarkEnd w:id="46663"/>
      <w:bookmarkEnd w:id="46664"/>
      <w:bookmarkEnd w:id="46665"/>
      <w:bookmarkEnd w:id="46666"/>
    </w:p>
    <w:p w14:paraId="26E25495" w14:textId="62B25988" w:rsidR="009050C7" w:rsidDel="00C66FC3" w:rsidRDefault="009050C7" w:rsidP="009C3129">
      <w:pPr>
        <w:pStyle w:val="ListParagraph"/>
        <w:spacing w:after="60"/>
        <w:ind w:left="619" w:firstLine="0"/>
        <w:rPr>
          <w:ins w:id="46667" w:author="Hariharan Ramasubramani" w:date="2015-03-11T13:18:00Z"/>
          <w:del w:id="46668" w:author="Ramasubramani, Hariharan" w:date="2015-07-20T17:26:00Z"/>
          <w:rFonts w:cstheme="minorHAnsi"/>
          <w:color w:val="000000" w:themeColor="text1"/>
        </w:rPr>
      </w:pPr>
      <w:bookmarkStart w:id="46669" w:name="_Toc425238856"/>
      <w:bookmarkStart w:id="46670" w:name="_Toc425240102"/>
      <w:bookmarkStart w:id="46671" w:name="_Toc425241349"/>
      <w:bookmarkStart w:id="46672" w:name="_Toc425242595"/>
      <w:bookmarkStart w:id="46673" w:name="_Toc425243841"/>
      <w:bookmarkStart w:id="46674" w:name="_Toc425245088"/>
      <w:bookmarkStart w:id="46675" w:name="_Toc425246335"/>
      <w:bookmarkStart w:id="46676" w:name="_Toc425247582"/>
      <w:bookmarkStart w:id="46677" w:name="_Toc425248828"/>
      <w:bookmarkStart w:id="46678" w:name="_Toc425250075"/>
      <w:bookmarkStart w:id="46679" w:name="_Toc425251322"/>
      <w:bookmarkEnd w:id="46669"/>
      <w:bookmarkEnd w:id="46670"/>
      <w:bookmarkEnd w:id="46671"/>
      <w:bookmarkEnd w:id="46672"/>
      <w:bookmarkEnd w:id="46673"/>
      <w:bookmarkEnd w:id="46674"/>
      <w:bookmarkEnd w:id="46675"/>
      <w:bookmarkEnd w:id="46676"/>
      <w:bookmarkEnd w:id="46677"/>
      <w:bookmarkEnd w:id="46678"/>
      <w:bookmarkEnd w:id="46679"/>
    </w:p>
    <w:p w14:paraId="7218925B" w14:textId="77A45BAA" w:rsidR="009050C7" w:rsidDel="00C66FC3" w:rsidRDefault="009050C7" w:rsidP="009C3129">
      <w:pPr>
        <w:pStyle w:val="ListParagraph"/>
        <w:spacing w:after="60"/>
        <w:ind w:left="619" w:firstLine="0"/>
        <w:rPr>
          <w:ins w:id="46680" w:author="Hariharan Ramasubramani" w:date="2015-03-11T13:18:00Z"/>
          <w:del w:id="46681" w:author="Ramasubramani, Hariharan" w:date="2015-07-20T17:26:00Z"/>
          <w:rFonts w:cstheme="minorHAnsi"/>
          <w:color w:val="000000" w:themeColor="text1"/>
        </w:rPr>
      </w:pPr>
      <w:bookmarkStart w:id="46682" w:name="_Toc425238857"/>
      <w:bookmarkStart w:id="46683" w:name="_Toc425240103"/>
      <w:bookmarkStart w:id="46684" w:name="_Toc425241350"/>
      <w:bookmarkStart w:id="46685" w:name="_Toc425242596"/>
      <w:bookmarkStart w:id="46686" w:name="_Toc425243842"/>
      <w:bookmarkStart w:id="46687" w:name="_Toc425245089"/>
      <w:bookmarkStart w:id="46688" w:name="_Toc425246336"/>
      <w:bookmarkStart w:id="46689" w:name="_Toc425247583"/>
      <w:bookmarkStart w:id="46690" w:name="_Toc425248829"/>
      <w:bookmarkStart w:id="46691" w:name="_Toc425250076"/>
      <w:bookmarkStart w:id="46692" w:name="_Toc425251323"/>
      <w:bookmarkEnd w:id="46682"/>
      <w:bookmarkEnd w:id="46683"/>
      <w:bookmarkEnd w:id="46684"/>
      <w:bookmarkEnd w:id="46685"/>
      <w:bookmarkEnd w:id="46686"/>
      <w:bookmarkEnd w:id="46687"/>
      <w:bookmarkEnd w:id="46688"/>
      <w:bookmarkEnd w:id="46689"/>
      <w:bookmarkEnd w:id="46690"/>
      <w:bookmarkEnd w:id="46691"/>
      <w:bookmarkEnd w:id="46692"/>
    </w:p>
    <w:p w14:paraId="33B397E8" w14:textId="775D880F" w:rsidR="009050C7" w:rsidDel="00C66FC3" w:rsidRDefault="009D11F5" w:rsidP="009C3129">
      <w:pPr>
        <w:pStyle w:val="ListParagraph"/>
        <w:spacing w:after="60"/>
        <w:ind w:left="619" w:firstLine="0"/>
        <w:rPr>
          <w:ins w:id="46693" w:author="Hariharan Ramasubramani" w:date="2015-03-11T13:18:00Z"/>
          <w:del w:id="46694" w:author="Ramasubramani, Hariharan" w:date="2015-07-20T17:26:00Z"/>
          <w:rFonts w:cstheme="minorHAnsi"/>
          <w:color w:val="000000" w:themeColor="text1"/>
        </w:rPr>
      </w:pPr>
      <w:ins w:id="46695" w:author="Liberty Mutual" w:date="2015-04-29T22:25:00Z">
        <w:del w:id="46696" w:author="Ramasubramani, Hariharan" w:date="2015-07-20T13:30:00Z">
          <w:r w:rsidDel="00AF5896">
            <w:rPr>
              <w:rFonts w:cstheme="minorHAnsi"/>
              <w:noProof/>
              <w:color w:val="000000" w:themeColor="text1"/>
            </w:rPr>
            <w:drawing>
              <wp:inline distT="0" distB="0" distL="0" distR="0" wp14:anchorId="7183E065" wp14:editId="2F4790C7">
                <wp:extent cx="5573864" cy="1845202"/>
                <wp:effectExtent l="0" t="0" r="8255"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573752" cy="1845165"/>
                        </a:xfrm>
                        <a:prstGeom prst="rect">
                          <a:avLst/>
                        </a:prstGeom>
                        <a:noFill/>
                        <a:ln>
                          <a:noFill/>
                        </a:ln>
                      </pic:spPr>
                    </pic:pic>
                  </a:graphicData>
                </a:graphic>
              </wp:inline>
            </w:drawing>
          </w:r>
        </w:del>
      </w:ins>
      <w:bookmarkStart w:id="46697" w:name="_Toc425238858"/>
      <w:bookmarkStart w:id="46698" w:name="_Toc425240104"/>
      <w:bookmarkStart w:id="46699" w:name="_Toc425241351"/>
      <w:bookmarkStart w:id="46700" w:name="_Toc425242597"/>
      <w:bookmarkStart w:id="46701" w:name="_Toc425243843"/>
      <w:bookmarkStart w:id="46702" w:name="_Toc425245090"/>
      <w:bookmarkStart w:id="46703" w:name="_Toc425246337"/>
      <w:bookmarkStart w:id="46704" w:name="_Toc425247584"/>
      <w:bookmarkStart w:id="46705" w:name="_Toc425248830"/>
      <w:bookmarkStart w:id="46706" w:name="_Toc425250077"/>
      <w:bookmarkStart w:id="46707" w:name="_Toc425251324"/>
      <w:bookmarkEnd w:id="46697"/>
      <w:bookmarkEnd w:id="46698"/>
      <w:bookmarkEnd w:id="46699"/>
      <w:bookmarkEnd w:id="46700"/>
      <w:bookmarkEnd w:id="46701"/>
      <w:bookmarkEnd w:id="46702"/>
      <w:bookmarkEnd w:id="46703"/>
      <w:bookmarkEnd w:id="46704"/>
      <w:bookmarkEnd w:id="46705"/>
      <w:bookmarkEnd w:id="46706"/>
      <w:bookmarkEnd w:id="46707"/>
    </w:p>
    <w:p w14:paraId="0BD77A06" w14:textId="5A3998AA" w:rsidR="009050C7" w:rsidDel="00C66FC3" w:rsidRDefault="009050C7" w:rsidP="009C3129">
      <w:pPr>
        <w:pStyle w:val="ListParagraph"/>
        <w:spacing w:after="60"/>
        <w:ind w:left="619" w:firstLine="0"/>
        <w:rPr>
          <w:ins w:id="46708" w:author="Hariharan Ramasubramani" w:date="2015-03-11T13:18:00Z"/>
          <w:del w:id="46709" w:author="Ramasubramani, Hariharan" w:date="2015-07-20T17:26:00Z"/>
          <w:rFonts w:cstheme="minorHAnsi"/>
          <w:color w:val="000000" w:themeColor="text1"/>
        </w:rPr>
      </w:pPr>
      <w:bookmarkStart w:id="46710" w:name="_Toc425238859"/>
      <w:bookmarkStart w:id="46711" w:name="_Toc425240105"/>
      <w:bookmarkStart w:id="46712" w:name="_Toc425241352"/>
      <w:bookmarkStart w:id="46713" w:name="_Toc425242598"/>
      <w:bookmarkStart w:id="46714" w:name="_Toc425243844"/>
      <w:bookmarkStart w:id="46715" w:name="_Toc425245091"/>
      <w:bookmarkStart w:id="46716" w:name="_Toc425246338"/>
      <w:bookmarkStart w:id="46717" w:name="_Toc425247585"/>
      <w:bookmarkStart w:id="46718" w:name="_Toc425248831"/>
      <w:bookmarkStart w:id="46719" w:name="_Toc425250078"/>
      <w:bookmarkStart w:id="46720" w:name="_Toc425251325"/>
      <w:bookmarkEnd w:id="46710"/>
      <w:bookmarkEnd w:id="46711"/>
      <w:bookmarkEnd w:id="46712"/>
      <w:bookmarkEnd w:id="46713"/>
      <w:bookmarkEnd w:id="46714"/>
      <w:bookmarkEnd w:id="46715"/>
      <w:bookmarkEnd w:id="46716"/>
      <w:bookmarkEnd w:id="46717"/>
      <w:bookmarkEnd w:id="46718"/>
      <w:bookmarkEnd w:id="46719"/>
      <w:bookmarkEnd w:id="46720"/>
    </w:p>
    <w:p w14:paraId="6470EA61" w14:textId="6EA29D47" w:rsidR="009050C7" w:rsidDel="00C66FC3" w:rsidRDefault="009050C7" w:rsidP="009C3129">
      <w:pPr>
        <w:pStyle w:val="ListParagraph"/>
        <w:spacing w:after="60"/>
        <w:ind w:left="619" w:firstLine="0"/>
        <w:rPr>
          <w:ins w:id="46721" w:author="Hariharan Ramasubramani" w:date="2015-03-11T13:18:00Z"/>
          <w:del w:id="46722" w:author="Ramasubramani, Hariharan" w:date="2015-07-20T17:26:00Z"/>
          <w:rFonts w:cstheme="minorHAnsi"/>
          <w:color w:val="000000" w:themeColor="text1"/>
        </w:rPr>
      </w:pPr>
      <w:bookmarkStart w:id="46723" w:name="_Toc425238860"/>
      <w:bookmarkStart w:id="46724" w:name="_Toc425240106"/>
      <w:bookmarkStart w:id="46725" w:name="_Toc425241353"/>
      <w:bookmarkStart w:id="46726" w:name="_Toc425242599"/>
      <w:bookmarkStart w:id="46727" w:name="_Toc425243845"/>
      <w:bookmarkStart w:id="46728" w:name="_Toc425245092"/>
      <w:bookmarkStart w:id="46729" w:name="_Toc425246339"/>
      <w:bookmarkStart w:id="46730" w:name="_Toc425247586"/>
      <w:bookmarkStart w:id="46731" w:name="_Toc425248832"/>
      <w:bookmarkStart w:id="46732" w:name="_Toc425250079"/>
      <w:bookmarkStart w:id="46733" w:name="_Toc425251326"/>
      <w:bookmarkEnd w:id="46723"/>
      <w:bookmarkEnd w:id="46724"/>
      <w:bookmarkEnd w:id="46725"/>
      <w:bookmarkEnd w:id="46726"/>
      <w:bookmarkEnd w:id="46727"/>
      <w:bookmarkEnd w:id="46728"/>
      <w:bookmarkEnd w:id="46729"/>
      <w:bookmarkEnd w:id="46730"/>
      <w:bookmarkEnd w:id="46731"/>
      <w:bookmarkEnd w:id="46732"/>
      <w:bookmarkEnd w:id="46733"/>
    </w:p>
    <w:p w14:paraId="5ADC7FE6" w14:textId="6F789FBB" w:rsidR="009050C7" w:rsidDel="00C66FC3" w:rsidRDefault="009050C7" w:rsidP="009C3129">
      <w:pPr>
        <w:pStyle w:val="ListParagraph"/>
        <w:spacing w:after="60"/>
        <w:ind w:left="619" w:firstLine="0"/>
        <w:rPr>
          <w:ins w:id="46734" w:author="Hariharan Ramasubramani" w:date="2015-03-11T13:18:00Z"/>
          <w:del w:id="46735" w:author="Ramasubramani, Hariharan" w:date="2015-07-20T17:26:00Z"/>
          <w:rFonts w:cstheme="minorHAnsi"/>
          <w:color w:val="000000" w:themeColor="text1"/>
        </w:rPr>
      </w:pPr>
      <w:bookmarkStart w:id="46736" w:name="_Toc425238861"/>
      <w:bookmarkStart w:id="46737" w:name="_Toc425240107"/>
      <w:bookmarkStart w:id="46738" w:name="_Toc425241354"/>
      <w:bookmarkStart w:id="46739" w:name="_Toc425242600"/>
      <w:bookmarkStart w:id="46740" w:name="_Toc425243846"/>
      <w:bookmarkStart w:id="46741" w:name="_Toc425245093"/>
      <w:bookmarkStart w:id="46742" w:name="_Toc425246340"/>
      <w:bookmarkStart w:id="46743" w:name="_Toc425247587"/>
      <w:bookmarkStart w:id="46744" w:name="_Toc425248833"/>
      <w:bookmarkStart w:id="46745" w:name="_Toc425250080"/>
      <w:bookmarkStart w:id="46746" w:name="_Toc425251327"/>
      <w:bookmarkEnd w:id="46736"/>
      <w:bookmarkEnd w:id="46737"/>
      <w:bookmarkEnd w:id="46738"/>
      <w:bookmarkEnd w:id="46739"/>
      <w:bookmarkEnd w:id="46740"/>
      <w:bookmarkEnd w:id="46741"/>
      <w:bookmarkEnd w:id="46742"/>
      <w:bookmarkEnd w:id="46743"/>
      <w:bookmarkEnd w:id="46744"/>
      <w:bookmarkEnd w:id="46745"/>
      <w:bookmarkEnd w:id="46746"/>
    </w:p>
    <w:p w14:paraId="582393A3" w14:textId="0194BB5A" w:rsidR="009050C7" w:rsidDel="00C66FC3" w:rsidRDefault="009050C7" w:rsidP="009C3129">
      <w:pPr>
        <w:pStyle w:val="ListParagraph"/>
        <w:spacing w:after="60"/>
        <w:ind w:left="619" w:firstLine="0"/>
        <w:rPr>
          <w:ins w:id="46747" w:author="Hariharan Ramasubramani" w:date="2015-03-11T13:18:00Z"/>
          <w:del w:id="46748" w:author="Ramasubramani, Hariharan" w:date="2015-07-20T17:26:00Z"/>
          <w:rFonts w:cstheme="minorHAnsi"/>
          <w:color w:val="000000" w:themeColor="text1"/>
        </w:rPr>
      </w:pPr>
      <w:bookmarkStart w:id="46749" w:name="_Toc425238862"/>
      <w:bookmarkStart w:id="46750" w:name="_Toc425240108"/>
      <w:bookmarkStart w:id="46751" w:name="_Toc425241355"/>
      <w:bookmarkStart w:id="46752" w:name="_Toc425242601"/>
      <w:bookmarkStart w:id="46753" w:name="_Toc425243847"/>
      <w:bookmarkStart w:id="46754" w:name="_Toc425245094"/>
      <w:bookmarkStart w:id="46755" w:name="_Toc425246341"/>
      <w:bookmarkStart w:id="46756" w:name="_Toc425247588"/>
      <w:bookmarkStart w:id="46757" w:name="_Toc425248834"/>
      <w:bookmarkStart w:id="46758" w:name="_Toc425250081"/>
      <w:bookmarkStart w:id="46759" w:name="_Toc425251328"/>
      <w:bookmarkEnd w:id="46749"/>
      <w:bookmarkEnd w:id="46750"/>
      <w:bookmarkEnd w:id="46751"/>
      <w:bookmarkEnd w:id="46752"/>
      <w:bookmarkEnd w:id="46753"/>
      <w:bookmarkEnd w:id="46754"/>
      <w:bookmarkEnd w:id="46755"/>
      <w:bookmarkEnd w:id="46756"/>
      <w:bookmarkEnd w:id="46757"/>
      <w:bookmarkEnd w:id="46758"/>
      <w:bookmarkEnd w:id="46759"/>
    </w:p>
    <w:p w14:paraId="67E3C26F" w14:textId="41E42D42" w:rsidR="009050C7" w:rsidDel="00C66FC3" w:rsidRDefault="009050C7" w:rsidP="009C3129">
      <w:pPr>
        <w:pStyle w:val="ListParagraph"/>
        <w:spacing w:after="60"/>
        <w:ind w:left="619" w:firstLine="0"/>
        <w:rPr>
          <w:ins w:id="46760" w:author="Hariharan Ramasubramani" w:date="2015-03-11T13:18:00Z"/>
          <w:del w:id="46761" w:author="Ramasubramani, Hariharan" w:date="2015-07-20T17:26:00Z"/>
          <w:rFonts w:cstheme="minorHAnsi"/>
          <w:color w:val="000000" w:themeColor="text1"/>
        </w:rPr>
      </w:pPr>
      <w:bookmarkStart w:id="46762" w:name="_Toc425238863"/>
      <w:bookmarkStart w:id="46763" w:name="_Toc425240109"/>
      <w:bookmarkStart w:id="46764" w:name="_Toc425241356"/>
      <w:bookmarkStart w:id="46765" w:name="_Toc425242602"/>
      <w:bookmarkStart w:id="46766" w:name="_Toc425243848"/>
      <w:bookmarkStart w:id="46767" w:name="_Toc425245095"/>
      <w:bookmarkStart w:id="46768" w:name="_Toc425246342"/>
      <w:bookmarkStart w:id="46769" w:name="_Toc425247589"/>
      <w:bookmarkStart w:id="46770" w:name="_Toc425248835"/>
      <w:bookmarkStart w:id="46771" w:name="_Toc425250082"/>
      <w:bookmarkStart w:id="46772" w:name="_Toc425251329"/>
      <w:bookmarkEnd w:id="46762"/>
      <w:bookmarkEnd w:id="46763"/>
      <w:bookmarkEnd w:id="46764"/>
      <w:bookmarkEnd w:id="46765"/>
      <w:bookmarkEnd w:id="46766"/>
      <w:bookmarkEnd w:id="46767"/>
      <w:bookmarkEnd w:id="46768"/>
      <w:bookmarkEnd w:id="46769"/>
      <w:bookmarkEnd w:id="46770"/>
      <w:bookmarkEnd w:id="46771"/>
      <w:bookmarkEnd w:id="46772"/>
    </w:p>
    <w:p w14:paraId="24B8438C" w14:textId="69A91458" w:rsidR="009050C7" w:rsidDel="00C66FC3" w:rsidRDefault="009050C7" w:rsidP="009C3129">
      <w:pPr>
        <w:pStyle w:val="ListParagraph"/>
        <w:spacing w:after="60"/>
        <w:ind w:left="619" w:firstLine="0"/>
        <w:rPr>
          <w:ins w:id="46773" w:author="Hariharan Ramasubramani" w:date="2015-03-11T13:18:00Z"/>
          <w:del w:id="46774" w:author="Ramasubramani, Hariharan" w:date="2015-07-20T17:26:00Z"/>
          <w:rFonts w:cstheme="minorHAnsi"/>
          <w:color w:val="000000" w:themeColor="text1"/>
        </w:rPr>
      </w:pPr>
      <w:bookmarkStart w:id="46775" w:name="_Toc425238864"/>
      <w:bookmarkStart w:id="46776" w:name="_Toc425240110"/>
      <w:bookmarkStart w:id="46777" w:name="_Toc425241357"/>
      <w:bookmarkStart w:id="46778" w:name="_Toc425242603"/>
      <w:bookmarkStart w:id="46779" w:name="_Toc425243849"/>
      <w:bookmarkStart w:id="46780" w:name="_Toc425245096"/>
      <w:bookmarkStart w:id="46781" w:name="_Toc425246343"/>
      <w:bookmarkStart w:id="46782" w:name="_Toc425247590"/>
      <w:bookmarkStart w:id="46783" w:name="_Toc425248836"/>
      <w:bookmarkStart w:id="46784" w:name="_Toc425250083"/>
      <w:bookmarkStart w:id="46785" w:name="_Toc425251330"/>
      <w:bookmarkEnd w:id="46775"/>
      <w:bookmarkEnd w:id="46776"/>
      <w:bookmarkEnd w:id="46777"/>
      <w:bookmarkEnd w:id="46778"/>
      <w:bookmarkEnd w:id="46779"/>
      <w:bookmarkEnd w:id="46780"/>
      <w:bookmarkEnd w:id="46781"/>
      <w:bookmarkEnd w:id="46782"/>
      <w:bookmarkEnd w:id="46783"/>
      <w:bookmarkEnd w:id="46784"/>
      <w:bookmarkEnd w:id="46785"/>
    </w:p>
    <w:p w14:paraId="4C040D47" w14:textId="167E5155" w:rsidR="009050C7" w:rsidDel="00C66FC3" w:rsidRDefault="009050C7" w:rsidP="009C3129">
      <w:pPr>
        <w:pStyle w:val="ListParagraph"/>
        <w:spacing w:after="60"/>
        <w:ind w:left="619" w:firstLine="0"/>
        <w:rPr>
          <w:ins w:id="46786" w:author="Hariharan Ramasubramani" w:date="2015-03-11T13:18:00Z"/>
          <w:del w:id="46787" w:author="Ramasubramani, Hariharan" w:date="2015-07-20T17:26:00Z"/>
          <w:rFonts w:cstheme="minorHAnsi"/>
          <w:color w:val="000000" w:themeColor="text1"/>
        </w:rPr>
      </w:pPr>
      <w:bookmarkStart w:id="46788" w:name="_Toc425238865"/>
      <w:bookmarkStart w:id="46789" w:name="_Toc425240111"/>
      <w:bookmarkStart w:id="46790" w:name="_Toc425241358"/>
      <w:bookmarkStart w:id="46791" w:name="_Toc425242604"/>
      <w:bookmarkStart w:id="46792" w:name="_Toc425243850"/>
      <w:bookmarkStart w:id="46793" w:name="_Toc425245097"/>
      <w:bookmarkStart w:id="46794" w:name="_Toc425246344"/>
      <w:bookmarkStart w:id="46795" w:name="_Toc425247591"/>
      <w:bookmarkStart w:id="46796" w:name="_Toc425248837"/>
      <w:bookmarkStart w:id="46797" w:name="_Toc425250084"/>
      <w:bookmarkStart w:id="46798" w:name="_Toc425251331"/>
      <w:bookmarkEnd w:id="46788"/>
      <w:bookmarkEnd w:id="46789"/>
      <w:bookmarkEnd w:id="46790"/>
      <w:bookmarkEnd w:id="46791"/>
      <w:bookmarkEnd w:id="46792"/>
      <w:bookmarkEnd w:id="46793"/>
      <w:bookmarkEnd w:id="46794"/>
      <w:bookmarkEnd w:id="46795"/>
      <w:bookmarkEnd w:id="46796"/>
      <w:bookmarkEnd w:id="46797"/>
      <w:bookmarkEnd w:id="46798"/>
    </w:p>
    <w:p w14:paraId="527E3834" w14:textId="0702E9CC" w:rsidR="009050C7" w:rsidDel="00C66FC3" w:rsidRDefault="009050C7" w:rsidP="009C3129">
      <w:pPr>
        <w:pStyle w:val="ListParagraph"/>
        <w:spacing w:after="60"/>
        <w:ind w:left="619" w:firstLine="0"/>
        <w:rPr>
          <w:ins w:id="46799" w:author="Hariharan Ramasubramani" w:date="2015-03-11T13:18:00Z"/>
          <w:del w:id="46800" w:author="Ramasubramani, Hariharan" w:date="2015-07-20T17:26:00Z"/>
          <w:rFonts w:cstheme="minorHAnsi"/>
          <w:color w:val="000000" w:themeColor="text1"/>
        </w:rPr>
      </w:pPr>
      <w:bookmarkStart w:id="46801" w:name="_Toc425238866"/>
      <w:bookmarkStart w:id="46802" w:name="_Toc425240112"/>
      <w:bookmarkStart w:id="46803" w:name="_Toc425241359"/>
      <w:bookmarkStart w:id="46804" w:name="_Toc425242605"/>
      <w:bookmarkStart w:id="46805" w:name="_Toc425243851"/>
      <w:bookmarkStart w:id="46806" w:name="_Toc425245098"/>
      <w:bookmarkStart w:id="46807" w:name="_Toc425246345"/>
      <w:bookmarkStart w:id="46808" w:name="_Toc425247592"/>
      <w:bookmarkStart w:id="46809" w:name="_Toc425248838"/>
      <w:bookmarkStart w:id="46810" w:name="_Toc425250085"/>
      <w:bookmarkStart w:id="46811" w:name="_Toc425251332"/>
      <w:bookmarkEnd w:id="46801"/>
      <w:bookmarkEnd w:id="46802"/>
      <w:bookmarkEnd w:id="46803"/>
      <w:bookmarkEnd w:id="46804"/>
      <w:bookmarkEnd w:id="46805"/>
      <w:bookmarkEnd w:id="46806"/>
      <w:bookmarkEnd w:id="46807"/>
      <w:bookmarkEnd w:id="46808"/>
      <w:bookmarkEnd w:id="46809"/>
      <w:bookmarkEnd w:id="46810"/>
      <w:bookmarkEnd w:id="46811"/>
    </w:p>
    <w:p w14:paraId="4F3F13CF" w14:textId="15CFE844" w:rsidR="009050C7" w:rsidDel="00C66FC3" w:rsidRDefault="009050C7" w:rsidP="009C3129">
      <w:pPr>
        <w:pStyle w:val="ListParagraph"/>
        <w:spacing w:after="60"/>
        <w:ind w:left="619" w:firstLine="0"/>
        <w:rPr>
          <w:ins w:id="46812" w:author="Hariharan Ramasubramani" w:date="2015-03-11T13:18:00Z"/>
          <w:del w:id="46813" w:author="Ramasubramani, Hariharan" w:date="2015-07-20T17:26:00Z"/>
          <w:rFonts w:cstheme="minorHAnsi"/>
          <w:color w:val="000000" w:themeColor="text1"/>
        </w:rPr>
      </w:pPr>
      <w:bookmarkStart w:id="46814" w:name="_Toc425238867"/>
      <w:bookmarkStart w:id="46815" w:name="_Toc425240113"/>
      <w:bookmarkStart w:id="46816" w:name="_Toc425241360"/>
      <w:bookmarkStart w:id="46817" w:name="_Toc425242606"/>
      <w:bookmarkStart w:id="46818" w:name="_Toc425243852"/>
      <w:bookmarkStart w:id="46819" w:name="_Toc425245099"/>
      <w:bookmarkStart w:id="46820" w:name="_Toc425246346"/>
      <w:bookmarkStart w:id="46821" w:name="_Toc425247593"/>
      <w:bookmarkStart w:id="46822" w:name="_Toc425248839"/>
      <w:bookmarkStart w:id="46823" w:name="_Toc425250086"/>
      <w:bookmarkStart w:id="46824" w:name="_Toc425251333"/>
      <w:bookmarkEnd w:id="46814"/>
      <w:bookmarkEnd w:id="46815"/>
      <w:bookmarkEnd w:id="46816"/>
      <w:bookmarkEnd w:id="46817"/>
      <w:bookmarkEnd w:id="46818"/>
      <w:bookmarkEnd w:id="46819"/>
      <w:bookmarkEnd w:id="46820"/>
      <w:bookmarkEnd w:id="46821"/>
      <w:bookmarkEnd w:id="46822"/>
      <w:bookmarkEnd w:id="46823"/>
      <w:bookmarkEnd w:id="46824"/>
    </w:p>
    <w:p w14:paraId="41E7BBC6" w14:textId="640E322C" w:rsidR="009050C7" w:rsidDel="00C66FC3" w:rsidRDefault="009050C7" w:rsidP="009C3129">
      <w:pPr>
        <w:pStyle w:val="ListParagraph"/>
        <w:spacing w:after="60"/>
        <w:ind w:left="619" w:firstLine="0"/>
        <w:rPr>
          <w:ins w:id="46825" w:author="Hariharan Ramasubramani" w:date="2015-03-11T13:18:00Z"/>
          <w:del w:id="46826" w:author="Ramasubramani, Hariharan" w:date="2015-07-20T17:26:00Z"/>
          <w:rFonts w:cstheme="minorHAnsi"/>
          <w:color w:val="000000" w:themeColor="text1"/>
        </w:rPr>
      </w:pPr>
      <w:bookmarkStart w:id="46827" w:name="_Toc425238868"/>
      <w:bookmarkStart w:id="46828" w:name="_Toc425240114"/>
      <w:bookmarkStart w:id="46829" w:name="_Toc425241361"/>
      <w:bookmarkStart w:id="46830" w:name="_Toc425242607"/>
      <w:bookmarkStart w:id="46831" w:name="_Toc425243853"/>
      <w:bookmarkStart w:id="46832" w:name="_Toc425245100"/>
      <w:bookmarkStart w:id="46833" w:name="_Toc425246347"/>
      <w:bookmarkStart w:id="46834" w:name="_Toc425247594"/>
      <w:bookmarkStart w:id="46835" w:name="_Toc425248840"/>
      <w:bookmarkStart w:id="46836" w:name="_Toc425250087"/>
      <w:bookmarkStart w:id="46837" w:name="_Toc425251334"/>
      <w:bookmarkEnd w:id="46827"/>
      <w:bookmarkEnd w:id="46828"/>
      <w:bookmarkEnd w:id="46829"/>
      <w:bookmarkEnd w:id="46830"/>
      <w:bookmarkEnd w:id="46831"/>
      <w:bookmarkEnd w:id="46832"/>
      <w:bookmarkEnd w:id="46833"/>
      <w:bookmarkEnd w:id="46834"/>
      <w:bookmarkEnd w:id="46835"/>
      <w:bookmarkEnd w:id="46836"/>
      <w:bookmarkEnd w:id="46837"/>
    </w:p>
    <w:p w14:paraId="721B7105" w14:textId="0FA7A80A" w:rsidR="009050C7" w:rsidDel="00C66FC3" w:rsidRDefault="009050C7" w:rsidP="009C3129">
      <w:pPr>
        <w:pStyle w:val="ListParagraph"/>
        <w:spacing w:after="60"/>
        <w:ind w:left="619" w:firstLine="0"/>
        <w:rPr>
          <w:ins w:id="46838" w:author="Hariharan Ramasubramani" w:date="2015-03-11T13:18:00Z"/>
          <w:del w:id="46839" w:author="Ramasubramani, Hariharan" w:date="2015-07-20T17:26:00Z"/>
          <w:rFonts w:cstheme="minorHAnsi"/>
          <w:color w:val="000000" w:themeColor="text1"/>
        </w:rPr>
      </w:pPr>
      <w:bookmarkStart w:id="46840" w:name="_Toc425238869"/>
      <w:bookmarkStart w:id="46841" w:name="_Toc425240115"/>
      <w:bookmarkStart w:id="46842" w:name="_Toc425241362"/>
      <w:bookmarkStart w:id="46843" w:name="_Toc425242608"/>
      <w:bookmarkStart w:id="46844" w:name="_Toc425243854"/>
      <w:bookmarkStart w:id="46845" w:name="_Toc425245101"/>
      <w:bookmarkStart w:id="46846" w:name="_Toc425246348"/>
      <w:bookmarkStart w:id="46847" w:name="_Toc425247595"/>
      <w:bookmarkStart w:id="46848" w:name="_Toc425248841"/>
      <w:bookmarkStart w:id="46849" w:name="_Toc425250088"/>
      <w:bookmarkStart w:id="46850" w:name="_Toc425251335"/>
      <w:bookmarkEnd w:id="46840"/>
      <w:bookmarkEnd w:id="46841"/>
      <w:bookmarkEnd w:id="46842"/>
      <w:bookmarkEnd w:id="46843"/>
      <w:bookmarkEnd w:id="46844"/>
      <w:bookmarkEnd w:id="46845"/>
      <w:bookmarkEnd w:id="46846"/>
      <w:bookmarkEnd w:id="46847"/>
      <w:bookmarkEnd w:id="46848"/>
      <w:bookmarkEnd w:id="46849"/>
      <w:bookmarkEnd w:id="46850"/>
    </w:p>
    <w:p w14:paraId="21CBC1B5" w14:textId="2DE64A3F" w:rsidR="009050C7" w:rsidDel="00C66FC3" w:rsidRDefault="009050C7" w:rsidP="009C3129">
      <w:pPr>
        <w:pStyle w:val="ListParagraph"/>
        <w:spacing w:after="60"/>
        <w:ind w:left="619" w:firstLine="0"/>
        <w:rPr>
          <w:ins w:id="46851" w:author="Hariharan Ramasubramani" w:date="2015-03-11T13:18:00Z"/>
          <w:del w:id="46852" w:author="Ramasubramani, Hariharan" w:date="2015-07-20T17:26:00Z"/>
          <w:rFonts w:cstheme="minorHAnsi"/>
          <w:color w:val="000000" w:themeColor="text1"/>
        </w:rPr>
      </w:pPr>
      <w:bookmarkStart w:id="46853" w:name="_Toc425238870"/>
      <w:bookmarkStart w:id="46854" w:name="_Toc425240116"/>
      <w:bookmarkStart w:id="46855" w:name="_Toc425241363"/>
      <w:bookmarkStart w:id="46856" w:name="_Toc425242609"/>
      <w:bookmarkStart w:id="46857" w:name="_Toc425243855"/>
      <w:bookmarkStart w:id="46858" w:name="_Toc425245102"/>
      <w:bookmarkStart w:id="46859" w:name="_Toc425246349"/>
      <w:bookmarkStart w:id="46860" w:name="_Toc425247596"/>
      <w:bookmarkStart w:id="46861" w:name="_Toc425248842"/>
      <w:bookmarkStart w:id="46862" w:name="_Toc425250089"/>
      <w:bookmarkStart w:id="46863" w:name="_Toc425251336"/>
      <w:bookmarkEnd w:id="46853"/>
      <w:bookmarkEnd w:id="46854"/>
      <w:bookmarkEnd w:id="46855"/>
      <w:bookmarkEnd w:id="46856"/>
      <w:bookmarkEnd w:id="46857"/>
      <w:bookmarkEnd w:id="46858"/>
      <w:bookmarkEnd w:id="46859"/>
      <w:bookmarkEnd w:id="46860"/>
      <w:bookmarkEnd w:id="46861"/>
      <w:bookmarkEnd w:id="46862"/>
      <w:bookmarkEnd w:id="46863"/>
    </w:p>
    <w:p w14:paraId="6CC21392" w14:textId="76BB18B8" w:rsidR="00C22563" w:rsidDel="00C66FC3" w:rsidRDefault="00C22563" w:rsidP="00C22563">
      <w:pPr>
        <w:pStyle w:val="ListParagraph"/>
        <w:spacing w:after="60"/>
        <w:ind w:left="619" w:hanging="619"/>
        <w:rPr>
          <w:ins w:id="46864" w:author="Hariharan Ramasubramani" w:date="2015-03-11T13:18:00Z"/>
          <w:del w:id="46865" w:author="Ramasubramani, Hariharan" w:date="2015-07-20T17:26:00Z"/>
          <w:rFonts w:cstheme="minorHAnsi"/>
          <w:color w:val="000000" w:themeColor="text1"/>
        </w:rPr>
      </w:pPr>
      <w:bookmarkStart w:id="46866" w:name="_Toc425238871"/>
      <w:bookmarkStart w:id="46867" w:name="_Toc425240117"/>
      <w:bookmarkStart w:id="46868" w:name="_Toc425241364"/>
      <w:bookmarkStart w:id="46869" w:name="_Toc425242610"/>
      <w:bookmarkStart w:id="46870" w:name="_Toc425243856"/>
      <w:bookmarkStart w:id="46871" w:name="_Toc425245103"/>
      <w:bookmarkStart w:id="46872" w:name="_Toc425246350"/>
      <w:bookmarkStart w:id="46873" w:name="_Toc425247597"/>
      <w:bookmarkStart w:id="46874" w:name="_Toc425248843"/>
      <w:bookmarkStart w:id="46875" w:name="_Toc425250090"/>
      <w:bookmarkStart w:id="46876" w:name="_Toc425251337"/>
      <w:bookmarkEnd w:id="46866"/>
      <w:bookmarkEnd w:id="46867"/>
      <w:bookmarkEnd w:id="46868"/>
      <w:bookmarkEnd w:id="46869"/>
      <w:bookmarkEnd w:id="46870"/>
      <w:bookmarkEnd w:id="46871"/>
      <w:bookmarkEnd w:id="46872"/>
      <w:bookmarkEnd w:id="46873"/>
      <w:bookmarkEnd w:id="46874"/>
      <w:bookmarkEnd w:id="46875"/>
      <w:bookmarkEnd w:id="46876"/>
    </w:p>
    <w:p w14:paraId="5967C14F" w14:textId="02B02FC7" w:rsidR="009050C7" w:rsidDel="00C66FC3" w:rsidRDefault="009050C7" w:rsidP="009C3129">
      <w:pPr>
        <w:pStyle w:val="ListParagraph"/>
        <w:spacing w:after="60"/>
        <w:ind w:left="619" w:firstLine="0"/>
        <w:rPr>
          <w:ins w:id="46877" w:author="Hariharan Ramasubramani" w:date="2015-03-11T13:18:00Z"/>
          <w:del w:id="46878" w:author="Ramasubramani, Hariharan" w:date="2015-07-20T17:26:00Z"/>
          <w:rFonts w:cstheme="minorHAnsi"/>
          <w:color w:val="000000" w:themeColor="text1"/>
        </w:rPr>
      </w:pPr>
      <w:bookmarkStart w:id="46879" w:name="_Toc425238872"/>
      <w:bookmarkStart w:id="46880" w:name="_Toc425240118"/>
      <w:bookmarkStart w:id="46881" w:name="_Toc425241365"/>
      <w:bookmarkStart w:id="46882" w:name="_Toc425242611"/>
      <w:bookmarkStart w:id="46883" w:name="_Toc425243857"/>
      <w:bookmarkStart w:id="46884" w:name="_Toc425245104"/>
      <w:bookmarkStart w:id="46885" w:name="_Toc425246351"/>
      <w:bookmarkStart w:id="46886" w:name="_Toc425247598"/>
      <w:bookmarkStart w:id="46887" w:name="_Toc425248844"/>
      <w:bookmarkStart w:id="46888" w:name="_Toc425250091"/>
      <w:bookmarkStart w:id="46889" w:name="_Toc425251338"/>
      <w:bookmarkEnd w:id="46879"/>
      <w:bookmarkEnd w:id="46880"/>
      <w:bookmarkEnd w:id="46881"/>
      <w:bookmarkEnd w:id="46882"/>
      <w:bookmarkEnd w:id="46883"/>
      <w:bookmarkEnd w:id="46884"/>
      <w:bookmarkEnd w:id="46885"/>
      <w:bookmarkEnd w:id="46886"/>
      <w:bookmarkEnd w:id="46887"/>
      <w:bookmarkEnd w:id="46888"/>
      <w:bookmarkEnd w:id="46889"/>
    </w:p>
    <w:p w14:paraId="53D3A59B" w14:textId="3C258C2E" w:rsidR="009050C7" w:rsidDel="00C66FC3" w:rsidRDefault="009050C7" w:rsidP="009C3129">
      <w:pPr>
        <w:pStyle w:val="ListParagraph"/>
        <w:spacing w:after="60"/>
        <w:ind w:left="619" w:firstLine="0"/>
        <w:rPr>
          <w:del w:id="46890" w:author="Ramasubramani, Hariharan" w:date="2015-07-20T17:26:00Z"/>
          <w:rFonts w:cstheme="minorHAnsi"/>
          <w:color w:val="000000" w:themeColor="text1"/>
        </w:rPr>
      </w:pPr>
      <w:bookmarkStart w:id="46891" w:name="_Toc425238873"/>
      <w:bookmarkStart w:id="46892" w:name="_Toc425240119"/>
      <w:bookmarkStart w:id="46893" w:name="_Toc425241366"/>
      <w:bookmarkStart w:id="46894" w:name="_Toc425242612"/>
      <w:bookmarkStart w:id="46895" w:name="_Toc425243858"/>
      <w:bookmarkStart w:id="46896" w:name="_Toc425245105"/>
      <w:bookmarkStart w:id="46897" w:name="_Toc425246352"/>
      <w:bookmarkStart w:id="46898" w:name="_Toc425247599"/>
      <w:bookmarkStart w:id="46899" w:name="_Toc425248845"/>
      <w:bookmarkStart w:id="46900" w:name="_Toc425250092"/>
      <w:bookmarkStart w:id="46901" w:name="_Toc425251339"/>
      <w:bookmarkEnd w:id="46891"/>
      <w:bookmarkEnd w:id="46892"/>
      <w:bookmarkEnd w:id="46893"/>
      <w:bookmarkEnd w:id="46894"/>
      <w:bookmarkEnd w:id="46895"/>
      <w:bookmarkEnd w:id="46896"/>
      <w:bookmarkEnd w:id="46897"/>
      <w:bookmarkEnd w:id="46898"/>
      <w:bookmarkEnd w:id="46899"/>
      <w:bookmarkEnd w:id="46900"/>
      <w:bookmarkEnd w:id="46901"/>
    </w:p>
    <w:p w14:paraId="7CB82E77" w14:textId="5BDDF954" w:rsidR="005F4718" w:rsidDel="00FE482F" w:rsidRDefault="005F4718" w:rsidP="00542C5A">
      <w:pPr>
        <w:pStyle w:val="ListParagraph"/>
        <w:spacing w:after="60"/>
        <w:ind w:left="0" w:firstLine="0"/>
        <w:jc w:val="center"/>
        <w:rPr>
          <w:del w:id="46902" w:author="Ramasubramani, Hariharan" w:date="2015-07-20T17:36:00Z"/>
          <w:rFonts w:cstheme="minorHAnsi"/>
          <w:color w:val="000000" w:themeColor="text1"/>
        </w:rPr>
      </w:pPr>
      <w:bookmarkStart w:id="46903" w:name="_Toc425238874"/>
      <w:bookmarkStart w:id="46904" w:name="_Toc425240120"/>
      <w:bookmarkStart w:id="46905" w:name="_Toc425241367"/>
      <w:bookmarkStart w:id="46906" w:name="_Toc425242613"/>
      <w:bookmarkStart w:id="46907" w:name="_Toc425243859"/>
      <w:bookmarkStart w:id="46908" w:name="_Toc425245106"/>
      <w:bookmarkStart w:id="46909" w:name="_Toc425246353"/>
      <w:bookmarkStart w:id="46910" w:name="_Toc425247600"/>
      <w:bookmarkStart w:id="46911" w:name="_Toc425248846"/>
      <w:bookmarkStart w:id="46912" w:name="_Toc425250093"/>
      <w:bookmarkStart w:id="46913" w:name="_Toc425251340"/>
      <w:bookmarkEnd w:id="46903"/>
      <w:bookmarkEnd w:id="46904"/>
      <w:bookmarkEnd w:id="46905"/>
      <w:bookmarkEnd w:id="46906"/>
      <w:bookmarkEnd w:id="46907"/>
      <w:bookmarkEnd w:id="46908"/>
      <w:bookmarkEnd w:id="46909"/>
      <w:bookmarkEnd w:id="46910"/>
      <w:bookmarkEnd w:id="46911"/>
      <w:bookmarkEnd w:id="46912"/>
      <w:bookmarkEnd w:id="46913"/>
    </w:p>
    <w:p w14:paraId="1A407121" w14:textId="4A3B1409" w:rsidR="00497B50" w:rsidDel="00AF5896" w:rsidRDefault="00497B50" w:rsidP="00542C5A">
      <w:pPr>
        <w:pStyle w:val="ListParagraph"/>
        <w:spacing w:after="60"/>
        <w:ind w:left="0" w:firstLine="0"/>
        <w:jc w:val="center"/>
        <w:rPr>
          <w:del w:id="46914" w:author="Ramasubramani, Hariharan" w:date="2015-07-20T13:31:00Z"/>
          <w:rFonts w:cstheme="minorHAnsi"/>
          <w:color w:val="000000" w:themeColor="text1"/>
        </w:rPr>
      </w:pPr>
      <w:del w:id="46915" w:author="Ramasubramani, Hariharan" w:date="2015-07-20T13:31:00Z">
        <w:r w:rsidDel="00AF5896">
          <w:rPr>
            <w:rFonts w:cstheme="minorHAnsi"/>
            <w:color w:val="000000" w:themeColor="text1"/>
          </w:rPr>
          <w:delText>Fig:</w:delText>
        </w:r>
        <w:r w:rsidR="00BF2113" w:rsidDel="00AF5896">
          <w:rPr>
            <w:rFonts w:cstheme="minorHAnsi"/>
            <w:color w:val="000000" w:themeColor="text1"/>
          </w:rPr>
          <w:delText xml:space="preserve"> 5.</w:delText>
        </w:r>
        <w:r w:rsidR="003A7B2D" w:rsidDel="00AF5896">
          <w:rPr>
            <w:rFonts w:cstheme="minorHAnsi"/>
            <w:color w:val="000000" w:themeColor="text1"/>
          </w:rPr>
          <w:delText>m</w:delText>
        </w:r>
        <w:r w:rsidDel="00AF5896">
          <w:rPr>
            <w:rFonts w:cstheme="minorHAnsi"/>
            <w:color w:val="000000" w:themeColor="text1"/>
          </w:rPr>
          <w:delText xml:space="preserve"> - Form History Screen</w:delText>
        </w:r>
        <w:bookmarkStart w:id="46916" w:name="_Toc425238875"/>
        <w:bookmarkStart w:id="46917" w:name="_Toc425240121"/>
        <w:bookmarkStart w:id="46918" w:name="_Toc425241368"/>
        <w:bookmarkStart w:id="46919" w:name="_Toc425242614"/>
        <w:bookmarkStart w:id="46920" w:name="_Toc425243860"/>
        <w:bookmarkStart w:id="46921" w:name="_Toc425245107"/>
        <w:bookmarkStart w:id="46922" w:name="_Toc425246354"/>
        <w:bookmarkStart w:id="46923" w:name="_Toc425247601"/>
        <w:bookmarkStart w:id="46924" w:name="_Toc425248847"/>
        <w:bookmarkStart w:id="46925" w:name="_Toc425250094"/>
        <w:bookmarkStart w:id="46926" w:name="_Toc425251341"/>
        <w:bookmarkEnd w:id="46916"/>
        <w:bookmarkEnd w:id="46917"/>
        <w:bookmarkEnd w:id="46918"/>
        <w:bookmarkEnd w:id="46919"/>
        <w:bookmarkEnd w:id="46920"/>
        <w:bookmarkEnd w:id="46921"/>
        <w:bookmarkEnd w:id="46922"/>
        <w:bookmarkEnd w:id="46923"/>
        <w:bookmarkEnd w:id="46924"/>
        <w:bookmarkEnd w:id="46925"/>
        <w:bookmarkEnd w:id="46926"/>
      </w:del>
    </w:p>
    <w:p w14:paraId="117C4F9D" w14:textId="47ABE998" w:rsidR="005C2F2E" w:rsidDel="00AF5896" w:rsidRDefault="00D40F10">
      <w:pPr>
        <w:pStyle w:val="BlockComment"/>
        <w:rPr>
          <w:del w:id="46927" w:author="Ramasubramani, Hariharan" w:date="2015-07-20T13:30:00Z"/>
        </w:rPr>
      </w:pPr>
      <w:del w:id="46928" w:author="Ramasubramani, Hariharan" w:date="2015-07-20T13:30:00Z">
        <w:r w:rsidRPr="000F1715" w:rsidDel="00AF5896">
          <w:delText xml:space="preserve">The </w:delText>
        </w:r>
        <w:r w:rsidDel="00AF5896">
          <w:delText>Form</w:delText>
        </w:r>
        <w:r w:rsidRPr="000F1715" w:rsidDel="00AF5896">
          <w:delText xml:space="preserve"> History screen displays all</w:delText>
        </w:r>
        <w:r w:rsidDel="00AF5896">
          <w:delText xml:space="preserve"> changes made to a Form</w:delText>
        </w:r>
        <w:r w:rsidRPr="000F1715" w:rsidDel="00AF5896">
          <w:delText xml:space="preserve">.  </w:delText>
        </w:r>
        <w:bookmarkStart w:id="46929" w:name="_Toc425238876"/>
        <w:bookmarkStart w:id="46930" w:name="_Toc425240122"/>
        <w:bookmarkStart w:id="46931" w:name="_Toc425241369"/>
        <w:bookmarkStart w:id="46932" w:name="_Toc425242615"/>
        <w:bookmarkStart w:id="46933" w:name="_Toc425243861"/>
        <w:bookmarkStart w:id="46934" w:name="_Toc425245108"/>
        <w:bookmarkStart w:id="46935" w:name="_Toc425246355"/>
        <w:bookmarkStart w:id="46936" w:name="_Toc425247602"/>
        <w:bookmarkStart w:id="46937" w:name="_Toc425248848"/>
        <w:bookmarkStart w:id="46938" w:name="_Toc425250095"/>
        <w:bookmarkStart w:id="46939" w:name="_Toc425251342"/>
        <w:bookmarkEnd w:id="46929"/>
        <w:bookmarkEnd w:id="46930"/>
        <w:bookmarkEnd w:id="46931"/>
        <w:bookmarkEnd w:id="46932"/>
        <w:bookmarkEnd w:id="46933"/>
        <w:bookmarkEnd w:id="46934"/>
        <w:bookmarkEnd w:id="46935"/>
        <w:bookmarkEnd w:id="46936"/>
        <w:bookmarkEnd w:id="46937"/>
        <w:bookmarkEnd w:id="46938"/>
        <w:bookmarkEnd w:id="46939"/>
      </w:del>
    </w:p>
    <w:p w14:paraId="31796E12" w14:textId="1A3549A8" w:rsidR="00D40F10" w:rsidRPr="000F1715" w:rsidDel="00AF5896" w:rsidRDefault="00D40F10">
      <w:pPr>
        <w:pStyle w:val="BlockComment"/>
        <w:rPr>
          <w:del w:id="46940" w:author="Ramasubramani, Hariharan" w:date="2015-07-20T13:30:00Z"/>
        </w:rPr>
      </w:pPr>
      <w:del w:id="46941" w:author="Ramasubramani, Hariharan" w:date="2015-07-20T13:30:00Z">
        <w:r w:rsidRPr="000F1715" w:rsidDel="00AF5896">
          <w:delText xml:space="preserve">Clicking Done will return the </w:delText>
        </w:r>
        <w:r w:rsidDel="00AF5896">
          <w:delText>user</w:delText>
        </w:r>
        <w:r w:rsidRPr="000F1715" w:rsidDel="00AF5896">
          <w:delText xml:space="preserve"> to </w:delText>
        </w:r>
        <w:r w:rsidDel="00AF5896">
          <w:delText xml:space="preserve">the </w:delText>
        </w:r>
        <w:r w:rsidRPr="000F1715" w:rsidDel="00AF5896">
          <w:delText xml:space="preserve">calling screen. </w:delText>
        </w:r>
        <w:bookmarkStart w:id="46942" w:name="_Toc425238877"/>
        <w:bookmarkStart w:id="46943" w:name="_Toc425240123"/>
        <w:bookmarkStart w:id="46944" w:name="_Toc425241370"/>
        <w:bookmarkStart w:id="46945" w:name="_Toc425242616"/>
        <w:bookmarkStart w:id="46946" w:name="_Toc425243862"/>
        <w:bookmarkStart w:id="46947" w:name="_Toc425245109"/>
        <w:bookmarkStart w:id="46948" w:name="_Toc425246356"/>
        <w:bookmarkStart w:id="46949" w:name="_Toc425247603"/>
        <w:bookmarkStart w:id="46950" w:name="_Toc425248849"/>
        <w:bookmarkStart w:id="46951" w:name="_Toc425250096"/>
        <w:bookmarkStart w:id="46952" w:name="_Toc425251343"/>
        <w:bookmarkEnd w:id="46942"/>
        <w:bookmarkEnd w:id="46943"/>
        <w:bookmarkEnd w:id="46944"/>
        <w:bookmarkEnd w:id="46945"/>
        <w:bookmarkEnd w:id="46946"/>
        <w:bookmarkEnd w:id="46947"/>
        <w:bookmarkEnd w:id="46948"/>
        <w:bookmarkEnd w:id="46949"/>
        <w:bookmarkEnd w:id="46950"/>
        <w:bookmarkEnd w:id="46951"/>
        <w:bookmarkEnd w:id="46952"/>
      </w:del>
    </w:p>
    <w:p w14:paraId="1A8075B8" w14:textId="577C777B" w:rsidR="00D40F10" w:rsidRPr="00C106B9" w:rsidDel="00AF5896" w:rsidRDefault="00D40F10">
      <w:pPr>
        <w:pStyle w:val="BlockComment"/>
        <w:rPr>
          <w:del w:id="46953" w:author="Ramasubramani, Hariharan" w:date="2015-07-20T13:31:00Z"/>
        </w:rPr>
        <w:pPrChange w:id="46954" w:author="Ramasubramani, Hariharan" w:date="2015-07-20T13:30:00Z">
          <w:pPr>
            <w:pStyle w:val="ListParagraph"/>
            <w:spacing w:after="60"/>
            <w:ind w:left="1044" w:firstLine="0"/>
          </w:pPr>
        </w:pPrChange>
      </w:pPr>
      <w:bookmarkStart w:id="46955" w:name="_Toc425238878"/>
      <w:bookmarkStart w:id="46956" w:name="_Toc425240124"/>
      <w:bookmarkStart w:id="46957" w:name="_Toc425241371"/>
      <w:bookmarkStart w:id="46958" w:name="_Toc425242617"/>
      <w:bookmarkStart w:id="46959" w:name="_Toc425243863"/>
      <w:bookmarkStart w:id="46960" w:name="_Toc425245110"/>
      <w:bookmarkStart w:id="46961" w:name="_Toc425246357"/>
      <w:bookmarkStart w:id="46962" w:name="_Toc425247604"/>
      <w:bookmarkStart w:id="46963" w:name="_Toc425248850"/>
      <w:bookmarkStart w:id="46964" w:name="_Toc425250097"/>
      <w:bookmarkStart w:id="46965" w:name="_Toc425251344"/>
      <w:bookmarkEnd w:id="46955"/>
      <w:bookmarkEnd w:id="46956"/>
      <w:bookmarkEnd w:id="46957"/>
      <w:bookmarkEnd w:id="46958"/>
      <w:bookmarkEnd w:id="46959"/>
      <w:bookmarkEnd w:id="46960"/>
      <w:bookmarkEnd w:id="46961"/>
      <w:bookmarkEnd w:id="46962"/>
      <w:bookmarkEnd w:id="46963"/>
      <w:bookmarkEnd w:id="46964"/>
      <w:bookmarkEnd w:id="46965"/>
    </w:p>
    <w:p w14:paraId="3540C38C" w14:textId="553B0029" w:rsidR="00497B50" w:rsidDel="00AF5896" w:rsidRDefault="009050C7" w:rsidP="00A977F1">
      <w:pPr>
        <w:pStyle w:val="ListParagraph"/>
        <w:spacing w:after="60"/>
        <w:ind w:left="0" w:firstLine="0"/>
        <w:jc w:val="center"/>
        <w:rPr>
          <w:del w:id="46966" w:author="Ramasubramani, Hariharan" w:date="2015-07-20T13:31:00Z"/>
          <w:rFonts w:cstheme="minorHAnsi"/>
          <w:color w:val="000000" w:themeColor="text1"/>
        </w:rPr>
      </w:pPr>
      <w:ins w:id="46967" w:author="Hariharan Ramasubramani" w:date="2015-03-11T13:18:00Z">
        <w:del w:id="46968" w:author="Ramasubramani, Hariharan" w:date="2015-07-20T13:30:00Z">
          <w:r w:rsidDel="00AF5896">
            <w:rPr>
              <w:rFonts w:cstheme="minorHAnsi"/>
              <w:noProof/>
              <w:color w:val="000000" w:themeColor="text1"/>
            </w:rPr>
            <w:drawing>
              <wp:inline distT="0" distB="0" distL="0" distR="0" wp14:anchorId="43B5176A" wp14:editId="4935FB80">
                <wp:extent cx="6060758" cy="5414838"/>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m Edit Products.png"/>
                        <pic:cNvPicPr/>
                      </pic:nvPicPr>
                      <pic:blipFill>
                        <a:blip r:embed="rId89">
                          <a:extLst>
                            <a:ext uri="{28A0092B-C50C-407E-A947-70E740481C1C}">
                              <a14:useLocalDpi xmlns:a14="http://schemas.microsoft.com/office/drawing/2010/main" val="0"/>
                            </a:ext>
                          </a:extLst>
                        </a:blip>
                        <a:stretch>
                          <a:fillRect/>
                        </a:stretch>
                      </pic:blipFill>
                      <pic:spPr>
                        <a:xfrm>
                          <a:off x="0" y="0"/>
                          <a:ext cx="6057246" cy="5411701"/>
                        </a:xfrm>
                        <a:prstGeom prst="rect">
                          <a:avLst/>
                        </a:prstGeom>
                      </pic:spPr>
                    </pic:pic>
                  </a:graphicData>
                </a:graphic>
              </wp:inline>
            </w:drawing>
          </w:r>
        </w:del>
      </w:ins>
      <w:del w:id="46969" w:author="Ramasubramani, Hariharan" w:date="2015-07-20T13:31:00Z">
        <w:r w:rsidR="00E4679E" w:rsidRPr="00A977F1" w:rsidDel="00AF5896">
          <w:rPr>
            <w:rFonts w:cstheme="minorHAnsi"/>
            <w:noProof/>
            <w:color w:val="000000" w:themeColor="text1"/>
          </w:rPr>
          <w:drawing>
            <wp:inline distT="0" distB="0" distL="0" distR="0" wp14:anchorId="1C97CE29" wp14:editId="2FCF65DA">
              <wp:extent cx="4714875" cy="6953249"/>
              <wp:effectExtent l="19050" t="19050" r="9525" b="196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duct3.png"/>
                      <pic:cNvPicPr/>
                    </pic:nvPicPr>
                    <pic:blipFill>
                      <a:blip r:embed="rId90">
                        <a:extLst>
                          <a:ext uri="{28A0092B-C50C-407E-A947-70E740481C1C}">
                            <a14:useLocalDpi xmlns:a14="http://schemas.microsoft.com/office/drawing/2010/main" val="0"/>
                          </a:ext>
                        </a:extLst>
                      </a:blip>
                      <a:stretch>
                        <a:fillRect/>
                      </a:stretch>
                    </pic:blipFill>
                    <pic:spPr>
                      <a:xfrm>
                        <a:off x="0" y="0"/>
                        <a:ext cx="4714875" cy="6953249"/>
                      </a:xfrm>
                      <a:prstGeom prst="rect">
                        <a:avLst/>
                      </a:prstGeom>
                      <a:ln>
                        <a:solidFill>
                          <a:schemeClr val="accent1"/>
                        </a:solidFill>
                      </a:ln>
                    </pic:spPr>
                  </pic:pic>
                </a:graphicData>
              </a:graphic>
            </wp:inline>
          </w:drawing>
        </w:r>
        <w:bookmarkStart w:id="46970" w:name="_Toc425238879"/>
        <w:bookmarkStart w:id="46971" w:name="_Toc425240125"/>
        <w:bookmarkStart w:id="46972" w:name="_Toc425241372"/>
        <w:bookmarkStart w:id="46973" w:name="_Toc425242618"/>
        <w:bookmarkStart w:id="46974" w:name="_Toc425243864"/>
        <w:bookmarkStart w:id="46975" w:name="_Toc425245111"/>
        <w:bookmarkStart w:id="46976" w:name="_Toc425246358"/>
        <w:bookmarkStart w:id="46977" w:name="_Toc425247605"/>
        <w:bookmarkStart w:id="46978" w:name="_Toc425248851"/>
        <w:bookmarkStart w:id="46979" w:name="_Toc425250098"/>
        <w:bookmarkStart w:id="46980" w:name="_Toc425251345"/>
        <w:bookmarkEnd w:id="46970"/>
        <w:bookmarkEnd w:id="46971"/>
        <w:bookmarkEnd w:id="46972"/>
        <w:bookmarkEnd w:id="46973"/>
        <w:bookmarkEnd w:id="46974"/>
        <w:bookmarkEnd w:id="46975"/>
        <w:bookmarkEnd w:id="46976"/>
        <w:bookmarkEnd w:id="46977"/>
        <w:bookmarkEnd w:id="46978"/>
        <w:bookmarkEnd w:id="46979"/>
        <w:bookmarkEnd w:id="46980"/>
      </w:del>
    </w:p>
    <w:p w14:paraId="3636BB50" w14:textId="1CFF4BCD" w:rsidR="00E4679E" w:rsidDel="00AF5896" w:rsidRDefault="00E4679E" w:rsidP="00E4679E">
      <w:pPr>
        <w:pStyle w:val="ListParagraph"/>
        <w:spacing w:after="60"/>
        <w:ind w:left="0" w:firstLine="0"/>
        <w:jc w:val="center"/>
        <w:rPr>
          <w:del w:id="46981" w:author="Ramasubramani, Hariharan" w:date="2015-07-20T13:31:00Z"/>
          <w:rFonts w:cstheme="minorHAnsi"/>
          <w:color w:val="000000" w:themeColor="text1"/>
        </w:rPr>
      </w:pPr>
      <w:del w:id="46982" w:author="Ramasubramani, Hariharan" w:date="2015-07-20T13:31:00Z">
        <w:r w:rsidDel="00AF5896">
          <w:rPr>
            <w:rFonts w:cstheme="minorHAnsi"/>
            <w:color w:val="000000" w:themeColor="text1"/>
          </w:rPr>
          <w:delText>Fig: 5.</w:delText>
        </w:r>
        <w:r w:rsidR="003A7B2D" w:rsidDel="00AF5896">
          <w:rPr>
            <w:rFonts w:cstheme="minorHAnsi"/>
            <w:color w:val="000000" w:themeColor="text1"/>
          </w:rPr>
          <w:delText>n</w:delText>
        </w:r>
        <w:r w:rsidDel="00AF5896">
          <w:rPr>
            <w:rFonts w:cstheme="minorHAnsi"/>
            <w:color w:val="000000" w:themeColor="text1"/>
          </w:rPr>
          <w:delText xml:space="preserve"> – Selected Product Screen</w:delText>
        </w:r>
        <w:bookmarkStart w:id="46983" w:name="_Toc425238880"/>
        <w:bookmarkStart w:id="46984" w:name="_Toc425240126"/>
        <w:bookmarkStart w:id="46985" w:name="_Toc425241373"/>
        <w:bookmarkStart w:id="46986" w:name="_Toc425242619"/>
        <w:bookmarkStart w:id="46987" w:name="_Toc425243865"/>
        <w:bookmarkStart w:id="46988" w:name="_Toc425245112"/>
        <w:bookmarkStart w:id="46989" w:name="_Toc425246359"/>
        <w:bookmarkStart w:id="46990" w:name="_Toc425247606"/>
        <w:bookmarkStart w:id="46991" w:name="_Toc425248852"/>
        <w:bookmarkStart w:id="46992" w:name="_Toc425250099"/>
        <w:bookmarkStart w:id="46993" w:name="_Toc425251346"/>
        <w:bookmarkEnd w:id="46983"/>
        <w:bookmarkEnd w:id="46984"/>
        <w:bookmarkEnd w:id="46985"/>
        <w:bookmarkEnd w:id="46986"/>
        <w:bookmarkEnd w:id="46987"/>
        <w:bookmarkEnd w:id="46988"/>
        <w:bookmarkEnd w:id="46989"/>
        <w:bookmarkEnd w:id="46990"/>
        <w:bookmarkEnd w:id="46991"/>
        <w:bookmarkEnd w:id="46992"/>
        <w:bookmarkEnd w:id="46993"/>
      </w:del>
    </w:p>
    <w:p w14:paraId="619289D3" w14:textId="090BB2AB" w:rsidR="00E4679E" w:rsidDel="00AF5896" w:rsidRDefault="00E4679E" w:rsidP="00A977F1">
      <w:pPr>
        <w:pStyle w:val="ListParagraph"/>
        <w:spacing w:after="60"/>
        <w:ind w:left="0" w:firstLine="0"/>
        <w:rPr>
          <w:del w:id="46994" w:author="Ramasubramani, Hariharan" w:date="2015-07-20T13:31:00Z"/>
          <w:rFonts w:cstheme="minorHAnsi"/>
          <w:color w:val="000000" w:themeColor="text1"/>
        </w:rPr>
      </w:pPr>
      <w:bookmarkStart w:id="46995" w:name="_Toc425238881"/>
      <w:bookmarkStart w:id="46996" w:name="_Toc425240127"/>
      <w:bookmarkStart w:id="46997" w:name="_Toc425241374"/>
      <w:bookmarkStart w:id="46998" w:name="_Toc425242620"/>
      <w:bookmarkStart w:id="46999" w:name="_Toc425243866"/>
      <w:bookmarkStart w:id="47000" w:name="_Toc425245113"/>
      <w:bookmarkStart w:id="47001" w:name="_Toc425246360"/>
      <w:bookmarkStart w:id="47002" w:name="_Toc425247607"/>
      <w:bookmarkStart w:id="47003" w:name="_Toc425248853"/>
      <w:bookmarkStart w:id="47004" w:name="_Toc425250100"/>
      <w:bookmarkStart w:id="47005" w:name="_Toc425251347"/>
      <w:bookmarkEnd w:id="46995"/>
      <w:bookmarkEnd w:id="46996"/>
      <w:bookmarkEnd w:id="46997"/>
      <w:bookmarkEnd w:id="46998"/>
      <w:bookmarkEnd w:id="46999"/>
      <w:bookmarkEnd w:id="47000"/>
      <w:bookmarkEnd w:id="47001"/>
      <w:bookmarkEnd w:id="47002"/>
      <w:bookmarkEnd w:id="47003"/>
      <w:bookmarkEnd w:id="47004"/>
      <w:bookmarkEnd w:id="47005"/>
    </w:p>
    <w:p w14:paraId="43503FCD" w14:textId="20BDC181" w:rsidR="003621C3" w:rsidDel="00AF5896" w:rsidRDefault="00E4679E" w:rsidP="00A977F1">
      <w:pPr>
        <w:pStyle w:val="BlockComment"/>
        <w:rPr>
          <w:del w:id="47006" w:author="Ramasubramani, Hariharan" w:date="2015-07-20T13:31:00Z"/>
        </w:rPr>
      </w:pPr>
      <w:del w:id="47007" w:author="Ramasubramani, Hariharan" w:date="2015-07-20T13:31:00Z">
        <w:r w:rsidDel="00AF5896">
          <w:delText>The Product screen for pre-existing Forms Rules will display to the user</w:delText>
        </w:r>
        <w:r w:rsidR="006D3916" w:rsidDel="00AF5896">
          <w:delText xml:space="preserve"> only</w:delText>
        </w:r>
        <w:r w:rsidDel="00AF5896">
          <w:delText xml:space="preserve"> by Product Name and Product Marketing name which </w:delText>
        </w:r>
        <w:r w:rsidR="006D3916" w:rsidDel="00AF5896">
          <w:delText xml:space="preserve">Products have already been selected. There are no select/deselect all buttons as any time a single Product is removed, a popup to enter the expiration date is presented to the user. </w:delText>
        </w:r>
        <w:r w:rsidR="008428D3" w:rsidDel="00AF5896">
          <w:delText xml:space="preserve">The one exception to this rule is if the Form </w:delText>
        </w:r>
        <w:r w:rsidR="00C12DD6" w:rsidDel="00AF5896">
          <w:delText>has not been scheduled for promotion, the system will automatically set the expiration date to the day prior to the effective date making the row for this product</w:delText>
        </w:r>
        <w:bookmarkStart w:id="47008" w:name="_Toc425238882"/>
        <w:bookmarkStart w:id="47009" w:name="_Toc425240128"/>
        <w:bookmarkStart w:id="47010" w:name="_Toc425241375"/>
        <w:bookmarkStart w:id="47011" w:name="_Toc425242621"/>
        <w:bookmarkStart w:id="47012" w:name="_Toc425243867"/>
        <w:bookmarkStart w:id="47013" w:name="_Toc425245114"/>
        <w:bookmarkStart w:id="47014" w:name="_Toc425246361"/>
        <w:bookmarkStart w:id="47015" w:name="_Toc425247608"/>
        <w:bookmarkStart w:id="47016" w:name="_Toc425248854"/>
        <w:bookmarkStart w:id="47017" w:name="_Toc425250101"/>
        <w:bookmarkStart w:id="47018" w:name="_Toc425251348"/>
        <w:bookmarkEnd w:id="47008"/>
        <w:bookmarkEnd w:id="47009"/>
        <w:bookmarkEnd w:id="47010"/>
        <w:bookmarkEnd w:id="47011"/>
        <w:bookmarkEnd w:id="47012"/>
        <w:bookmarkEnd w:id="47013"/>
        <w:bookmarkEnd w:id="47014"/>
        <w:bookmarkEnd w:id="47015"/>
        <w:bookmarkEnd w:id="47016"/>
        <w:bookmarkEnd w:id="47017"/>
        <w:bookmarkEnd w:id="47018"/>
      </w:del>
    </w:p>
    <w:p w14:paraId="4DBE60A2" w14:textId="0433DD54" w:rsidR="00E4679E" w:rsidDel="00AF5896" w:rsidRDefault="006D3916" w:rsidP="00A977F1">
      <w:pPr>
        <w:pStyle w:val="BlockComment"/>
        <w:rPr>
          <w:del w:id="47019" w:author="Ramasubramani, Hariharan" w:date="2015-07-20T13:31:00Z"/>
        </w:rPr>
      </w:pPr>
      <w:del w:id="47020" w:author="Ramasubramani, Hariharan" w:date="2015-07-20T13:31:00Z">
        <w:r w:rsidDel="00AF5896">
          <w:delText>In addition, this screen differes from the one off of the Create Form Rule screen by the Reset button. The Reset button is only enabled for Cloned forms that have not been saved yet. If a Form Rule is cloned, the Product information is cloned along with it. However, if the user wishes to change Product, before saving the clone, they can click on the Reset button to clear all cloned entries, and present them will the more flexible selection screen from Fig: 5.c. Once a cloned rule has been saved, the Reset button is no longer available.</w:delText>
        </w:r>
        <w:bookmarkStart w:id="47021" w:name="_Toc425238883"/>
        <w:bookmarkStart w:id="47022" w:name="_Toc425240129"/>
        <w:bookmarkStart w:id="47023" w:name="_Toc425241376"/>
        <w:bookmarkStart w:id="47024" w:name="_Toc425242622"/>
        <w:bookmarkStart w:id="47025" w:name="_Toc425243868"/>
        <w:bookmarkStart w:id="47026" w:name="_Toc425245115"/>
        <w:bookmarkStart w:id="47027" w:name="_Toc425246362"/>
        <w:bookmarkStart w:id="47028" w:name="_Toc425247609"/>
        <w:bookmarkStart w:id="47029" w:name="_Toc425248855"/>
        <w:bookmarkStart w:id="47030" w:name="_Toc425250102"/>
        <w:bookmarkStart w:id="47031" w:name="_Toc425251349"/>
        <w:bookmarkEnd w:id="47021"/>
        <w:bookmarkEnd w:id="47022"/>
        <w:bookmarkEnd w:id="47023"/>
        <w:bookmarkEnd w:id="47024"/>
        <w:bookmarkEnd w:id="47025"/>
        <w:bookmarkEnd w:id="47026"/>
        <w:bookmarkEnd w:id="47027"/>
        <w:bookmarkEnd w:id="47028"/>
        <w:bookmarkEnd w:id="47029"/>
        <w:bookmarkEnd w:id="47030"/>
        <w:bookmarkEnd w:id="47031"/>
      </w:del>
    </w:p>
    <w:p w14:paraId="2C0BF3BE" w14:textId="54BE832E" w:rsidR="00E4679E" w:rsidRPr="00C106B9" w:rsidDel="00AF5896" w:rsidRDefault="00E4679E" w:rsidP="009C3129">
      <w:pPr>
        <w:pStyle w:val="ListParagraph"/>
        <w:spacing w:after="60"/>
        <w:ind w:left="619" w:firstLine="0"/>
        <w:rPr>
          <w:del w:id="47032" w:author="Ramasubramani, Hariharan" w:date="2015-07-20T13:31:00Z"/>
          <w:rFonts w:cstheme="minorHAnsi"/>
          <w:color w:val="000000" w:themeColor="text1"/>
        </w:rPr>
      </w:pPr>
      <w:bookmarkStart w:id="47033" w:name="_Toc425238884"/>
      <w:bookmarkStart w:id="47034" w:name="_Toc425240130"/>
      <w:bookmarkStart w:id="47035" w:name="_Toc425241377"/>
      <w:bookmarkStart w:id="47036" w:name="_Toc425242623"/>
      <w:bookmarkStart w:id="47037" w:name="_Toc425243869"/>
      <w:bookmarkStart w:id="47038" w:name="_Toc425245116"/>
      <w:bookmarkStart w:id="47039" w:name="_Toc425246363"/>
      <w:bookmarkStart w:id="47040" w:name="_Toc425247610"/>
      <w:bookmarkStart w:id="47041" w:name="_Toc425248856"/>
      <w:bookmarkStart w:id="47042" w:name="_Toc425250103"/>
      <w:bookmarkStart w:id="47043" w:name="_Toc425251350"/>
      <w:bookmarkEnd w:id="47033"/>
      <w:bookmarkEnd w:id="47034"/>
      <w:bookmarkEnd w:id="47035"/>
      <w:bookmarkEnd w:id="47036"/>
      <w:bookmarkEnd w:id="47037"/>
      <w:bookmarkEnd w:id="47038"/>
      <w:bookmarkEnd w:id="47039"/>
      <w:bookmarkEnd w:id="47040"/>
      <w:bookmarkEnd w:id="47041"/>
      <w:bookmarkEnd w:id="47042"/>
      <w:bookmarkEnd w:id="47043"/>
    </w:p>
    <w:p w14:paraId="40DB73D5" w14:textId="4F74355F" w:rsidR="005F4718" w:rsidRPr="00C106B9" w:rsidDel="00AF5896" w:rsidRDefault="005F4718" w:rsidP="00247D75">
      <w:pPr>
        <w:pStyle w:val="ListParagraph"/>
        <w:numPr>
          <w:ilvl w:val="1"/>
          <w:numId w:val="23"/>
        </w:numPr>
        <w:overflowPunct w:val="0"/>
        <w:autoSpaceDE w:val="0"/>
        <w:autoSpaceDN w:val="0"/>
        <w:spacing w:after="60"/>
        <w:ind w:firstLine="0"/>
        <w:textAlignment w:val="baseline"/>
        <w:rPr>
          <w:del w:id="47044" w:author="Ramasubramani, Hariharan" w:date="2015-07-20T13:31:00Z"/>
          <w:rFonts w:cstheme="minorHAnsi"/>
          <w:color w:val="000000" w:themeColor="text1"/>
        </w:rPr>
      </w:pPr>
      <w:del w:id="47045" w:author="Ramasubramani, Hariharan" w:date="2015-07-20T13:31:00Z">
        <w:r w:rsidDel="00AF5896">
          <w:rPr>
            <w:rFonts w:cstheme="minorHAnsi"/>
            <w:color w:val="000000" w:themeColor="text1"/>
          </w:rPr>
          <w:delText xml:space="preserve">Removed per CR 218 </w:delText>
        </w:r>
        <w:bookmarkStart w:id="47046" w:name="_Toc425238885"/>
        <w:bookmarkStart w:id="47047" w:name="_Toc425240131"/>
        <w:bookmarkStart w:id="47048" w:name="_Toc425241378"/>
        <w:bookmarkStart w:id="47049" w:name="_Toc425242624"/>
        <w:bookmarkStart w:id="47050" w:name="_Toc425243870"/>
        <w:bookmarkStart w:id="47051" w:name="_Toc425245117"/>
        <w:bookmarkStart w:id="47052" w:name="_Toc425246364"/>
        <w:bookmarkStart w:id="47053" w:name="_Toc425247611"/>
        <w:bookmarkStart w:id="47054" w:name="_Toc425248857"/>
        <w:bookmarkStart w:id="47055" w:name="_Toc425250104"/>
        <w:bookmarkStart w:id="47056" w:name="_Toc425251351"/>
        <w:bookmarkEnd w:id="47046"/>
        <w:bookmarkEnd w:id="47047"/>
        <w:bookmarkEnd w:id="47048"/>
        <w:bookmarkEnd w:id="47049"/>
        <w:bookmarkEnd w:id="47050"/>
        <w:bookmarkEnd w:id="47051"/>
        <w:bookmarkEnd w:id="47052"/>
        <w:bookmarkEnd w:id="47053"/>
        <w:bookmarkEnd w:id="47054"/>
        <w:bookmarkEnd w:id="47055"/>
        <w:bookmarkEnd w:id="47056"/>
      </w:del>
    </w:p>
    <w:p w14:paraId="3DF77BBC" w14:textId="353CFF35" w:rsidR="005F4718" w:rsidRPr="00C106B9" w:rsidDel="00AF5896" w:rsidRDefault="005F4718" w:rsidP="00247D75">
      <w:pPr>
        <w:pStyle w:val="ListParagraph"/>
        <w:numPr>
          <w:ilvl w:val="2"/>
          <w:numId w:val="23"/>
        </w:numPr>
        <w:overflowPunct w:val="0"/>
        <w:autoSpaceDE w:val="0"/>
        <w:autoSpaceDN w:val="0"/>
        <w:spacing w:after="60"/>
        <w:ind w:firstLine="0"/>
        <w:textAlignment w:val="baseline"/>
        <w:rPr>
          <w:del w:id="47057" w:author="Ramasubramani, Hariharan" w:date="2015-07-20T13:31:00Z"/>
          <w:rFonts w:cstheme="minorHAnsi"/>
          <w:color w:val="000000" w:themeColor="text1"/>
        </w:rPr>
      </w:pPr>
      <w:del w:id="47058" w:author="Ramasubramani, Hariharan" w:date="2015-07-20T13:31:00Z">
        <w:r w:rsidDel="00AF5896">
          <w:rPr>
            <w:rFonts w:cstheme="minorHAnsi"/>
            <w:color w:val="000000" w:themeColor="text1"/>
          </w:rPr>
          <w:delText xml:space="preserve">Removed per CR 218 </w:delText>
        </w:r>
        <w:bookmarkStart w:id="47059" w:name="_Toc425238886"/>
        <w:bookmarkStart w:id="47060" w:name="_Toc425240132"/>
        <w:bookmarkStart w:id="47061" w:name="_Toc425241379"/>
        <w:bookmarkStart w:id="47062" w:name="_Toc425242625"/>
        <w:bookmarkStart w:id="47063" w:name="_Toc425243871"/>
        <w:bookmarkStart w:id="47064" w:name="_Toc425245118"/>
        <w:bookmarkStart w:id="47065" w:name="_Toc425246365"/>
        <w:bookmarkStart w:id="47066" w:name="_Toc425247612"/>
        <w:bookmarkStart w:id="47067" w:name="_Toc425248858"/>
        <w:bookmarkStart w:id="47068" w:name="_Toc425250105"/>
        <w:bookmarkStart w:id="47069" w:name="_Toc425251352"/>
        <w:bookmarkEnd w:id="47059"/>
        <w:bookmarkEnd w:id="47060"/>
        <w:bookmarkEnd w:id="47061"/>
        <w:bookmarkEnd w:id="47062"/>
        <w:bookmarkEnd w:id="47063"/>
        <w:bookmarkEnd w:id="47064"/>
        <w:bookmarkEnd w:id="47065"/>
        <w:bookmarkEnd w:id="47066"/>
        <w:bookmarkEnd w:id="47067"/>
        <w:bookmarkEnd w:id="47068"/>
        <w:bookmarkEnd w:id="47069"/>
      </w:del>
    </w:p>
    <w:p w14:paraId="5A52AE77" w14:textId="6DB2E49A" w:rsidR="005F4718" w:rsidRPr="00C106B9" w:rsidDel="00FE482F" w:rsidRDefault="005F4718" w:rsidP="009C3129">
      <w:pPr>
        <w:pStyle w:val="ListParagraph"/>
        <w:spacing w:after="60"/>
        <w:ind w:left="936" w:firstLine="0"/>
        <w:rPr>
          <w:del w:id="47070" w:author="Ramasubramani, Hariharan" w:date="2015-07-20T17:36:00Z"/>
          <w:rFonts w:cstheme="minorHAnsi"/>
          <w:color w:val="000000" w:themeColor="text1"/>
        </w:rPr>
      </w:pPr>
      <w:bookmarkStart w:id="47071" w:name="_Toc425238887"/>
      <w:bookmarkStart w:id="47072" w:name="_Toc425240133"/>
      <w:bookmarkStart w:id="47073" w:name="_Toc425241380"/>
      <w:bookmarkStart w:id="47074" w:name="_Toc425242626"/>
      <w:bookmarkStart w:id="47075" w:name="_Toc425243872"/>
      <w:bookmarkStart w:id="47076" w:name="_Toc425245119"/>
      <w:bookmarkStart w:id="47077" w:name="_Toc425246366"/>
      <w:bookmarkStart w:id="47078" w:name="_Toc425247613"/>
      <w:bookmarkStart w:id="47079" w:name="_Toc425248859"/>
      <w:bookmarkStart w:id="47080" w:name="_Toc425250106"/>
      <w:bookmarkStart w:id="47081" w:name="_Toc425251353"/>
      <w:bookmarkEnd w:id="47071"/>
      <w:bookmarkEnd w:id="47072"/>
      <w:bookmarkEnd w:id="47073"/>
      <w:bookmarkEnd w:id="47074"/>
      <w:bookmarkEnd w:id="47075"/>
      <w:bookmarkEnd w:id="47076"/>
      <w:bookmarkEnd w:id="47077"/>
      <w:bookmarkEnd w:id="47078"/>
      <w:bookmarkEnd w:id="47079"/>
      <w:bookmarkEnd w:id="47080"/>
      <w:bookmarkEnd w:id="47081"/>
    </w:p>
    <w:p w14:paraId="30FBFCE6" w14:textId="630341C3" w:rsidR="005F4718" w:rsidRPr="00C106B9" w:rsidDel="00C66FC3" w:rsidRDefault="005F4718" w:rsidP="00247D75">
      <w:pPr>
        <w:pStyle w:val="ListParagraph"/>
        <w:numPr>
          <w:ilvl w:val="1"/>
          <w:numId w:val="23"/>
        </w:numPr>
        <w:overflowPunct w:val="0"/>
        <w:autoSpaceDE w:val="0"/>
        <w:autoSpaceDN w:val="0"/>
        <w:spacing w:after="60"/>
        <w:ind w:firstLine="0"/>
        <w:textAlignment w:val="baseline"/>
        <w:rPr>
          <w:del w:id="47082" w:author="Ramasubramani, Hariharan" w:date="2015-07-20T17:27:00Z"/>
          <w:rFonts w:cstheme="minorHAnsi"/>
          <w:color w:val="000000" w:themeColor="text1"/>
        </w:rPr>
      </w:pPr>
      <w:del w:id="47083" w:author="Ramasubramani, Hariharan" w:date="2015-07-20T17:27:00Z">
        <w:r w:rsidRPr="00C106B9" w:rsidDel="00C66FC3">
          <w:rPr>
            <w:rFonts w:cstheme="minorHAnsi"/>
            <w:color w:val="000000" w:themeColor="text1"/>
          </w:rPr>
          <w:delText xml:space="preserve">The system shall have the ability to determine the minimum data required to create the “shell” of a </w:delText>
        </w:r>
        <w:r w:rsidDel="00C66FC3">
          <w:rPr>
            <w:rFonts w:cstheme="minorHAnsi"/>
            <w:color w:val="000000" w:themeColor="text1"/>
          </w:rPr>
          <w:delText>Form</w:delText>
        </w:r>
        <w:r w:rsidRPr="00C106B9" w:rsidDel="00C66FC3">
          <w:rPr>
            <w:rFonts w:cstheme="minorHAnsi"/>
            <w:color w:val="000000" w:themeColor="text1"/>
          </w:rPr>
          <w:delText xml:space="preserve"> versus the data required to promote a </w:delText>
        </w:r>
        <w:r w:rsidDel="00C66FC3">
          <w:rPr>
            <w:rFonts w:cstheme="minorHAnsi"/>
            <w:color w:val="000000" w:themeColor="text1"/>
          </w:rPr>
          <w:delText>Form.</w:delText>
        </w:r>
        <w:r w:rsidRPr="00C106B9" w:rsidDel="00C66FC3">
          <w:rPr>
            <w:rFonts w:cstheme="minorHAnsi"/>
            <w:color w:val="000000" w:themeColor="text1"/>
          </w:rPr>
          <w:delText xml:space="preserve"> </w:delText>
        </w:r>
        <w:bookmarkStart w:id="47084" w:name="_Toc425238888"/>
        <w:bookmarkStart w:id="47085" w:name="_Toc425240134"/>
        <w:bookmarkStart w:id="47086" w:name="_Toc425241381"/>
        <w:bookmarkStart w:id="47087" w:name="_Toc425242627"/>
        <w:bookmarkStart w:id="47088" w:name="_Toc425243873"/>
        <w:bookmarkStart w:id="47089" w:name="_Toc425245120"/>
        <w:bookmarkStart w:id="47090" w:name="_Toc425246367"/>
        <w:bookmarkStart w:id="47091" w:name="_Toc425247614"/>
        <w:bookmarkStart w:id="47092" w:name="_Toc425248860"/>
        <w:bookmarkStart w:id="47093" w:name="_Toc425250107"/>
        <w:bookmarkStart w:id="47094" w:name="_Toc425251354"/>
        <w:bookmarkEnd w:id="47084"/>
        <w:bookmarkEnd w:id="47085"/>
        <w:bookmarkEnd w:id="47086"/>
        <w:bookmarkEnd w:id="47087"/>
        <w:bookmarkEnd w:id="47088"/>
        <w:bookmarkEnd w:id="47089"/>
        <w:bookmarkEnd w:id="47090"/>
        <w:bookmarkEnd w:id="47091"/>
        <w:bookmarkEnd w:id="47092"/>
        <w:bookmarkEnd w:id="47093"/>
        <w:bookmarkEnd w:id="47094"/>
      </w:del>
    </w:p>
    <w:p w14:paraId="4E21CC16" w14:textId="7A05D468" w:rsidR="005F4718" w:rsidRPr="00C106B9" w:rsidDel="00C66FC3" w:rsidRDefault="005F4718" w:rsidP="00247D75">
      <w:pPr>
        <w:pStyle w:val="ListParagraph"/>
        <w:numPr>
          <w:ilvl w:val="2"/>
          <w:numId w:val="23"/>
        </w:numPr>
        <w:overflowPunct w:val="0"/>
        <w:autoSpaceDE w:val="0"/>
        <w:autoSpaceDN w:val="0"/>
        <w:spacing w:after="60"/>
        <w:ind w:firstLine="0"/>
        <w:textAlignment w:val="baseline"/>
        <w:rPr>
          <w:del w:id="47095" w:author="Ramasubramani, Hariharan" w:date="2015-07-20T17:27:00Z"/>
          <w:rFonts w:cstheme="minorHAnsi"/>
          <w:color w:val="000000" w:themeColor="text1"/>
        </w:rPr>
      </w:pPr>
      <w:del w:id="47096" w:author="Ramasubramani, Hariharan" w:date="2015-07-20T17:27:00Z">
        <w:r w:rsidRPr="00C106B9" w:rsidDel="00C66FC3">
          <w:rPr>
            <w:rFonts w:cstheme="minorHAnsi"/>
            <w:color w:val="000000" w:themeColor="text1"/>
          </w:rPr>
          <w:delText>The system shall apply the following rules</w:delText>
        </w:r>
        <w:r w:rsidDel="00C66FC3">
          <w:rPr>
            <w:rFonts w:cstheme="minorHAnsi"/>
            <w:color w:val="000000" w:themeColor="text1"/>
          </w:rPr>
          <w:delText xml:space="preserve"> to</w:delText>
        </w:r>
        <w:r w:rsidRPr="00C106B9" w:rsidDel="00C66FC3">
          <w:rPr>
            <w:rFonts w:cstheme="minorHAnsi"/>
            <w:color w:val="000000" w:themeColor="text1"/>
          </w:rPr>
          <w:delText xml:space="preserve"> determine required dat</w:delText>
        </w:r>
        <w:r w:rsidDel="00C66FC3">
          <w:rPr>
            <w:rFonts w:cstheme="minorHAnsi"/>
            <w:color w:val="000000" w:themeColor="text1"/>
          </w:rPr>
          <w:delText>a</w:delText>
        </w:r>
        <w:r w:rsidRPr="00C106B9" w:rsidDel="00C66FC3">
          <w:rPr>
            <w:rFonts w:cstheme="minorHAnsi"/>
            <w:color w:val="000000" w:themeColor="text1"/>
          </w:rPr>
          <w:delText xml:space="preserve"> elements;</w:delText>
        </w:r>
        <w:r w:rsidDel="00C66FC3">
          <w:rPr>
            <w:rFonts w:cstheme="minorHAnsi"/>
            <w:color w:val="000000" w:themeColor="text1"/>
          </w:rPr>
          <w:delText xml:space="preserve"> </w:delText>
        </w:r>
        <w:bookmarkStart w:id="47097" w:name="_Toc425238889"/>
        <w:bookmarkStart w:id="47098" w:name="_Toc425240135"/>
        <w:bookmarkStart w:id="47099" w:name="_Toc425241382"/>
        <w:bookmarkStart w:id="47100" w:name="_Toc425242628"/>
        <w:bookmarkStart w:id="47101" w:name="_Toc425243874"/>
        <w:bookmarkStart w:id="47102" w:name="_Toc425245121"/>
        <w:bookmarkStart w:id="47103" w:name="_Toc425246368"/>
        <w:bookmarkStart w:id="47104" w:name="_Toc425247615"/>
        <w:bookmarkStart w:id="47105" w:name="_Toc425248861"/>
        <w:bookmarkStart w:id="47106" w:name="_Toc425250108"/>
        <w:bookmarkStart w:id="47107" w:name="_Toc425251355"/>
        <w:bookmarkEnd w:id="47097"/>
        <w:bookmarkEnd w:id="47098"/>
        <w:bookmarkEnd w:id="47099"/>
        <w:bookmarkEnd w:id="47100"/>
        <w:bookmarkEnd w:id="47101"/>
        <w:bookmarkEnd w:id="47102"/>
        <w:bookmarkEnd w:id="47103"/>
        <w:bookmarkEnd w:id="47104"/>
        <w:bookmarkEnd w:id="47105"/>
        <w:bookmarkEnd w:id="47106"/>
        <w:bookmarkEnd w:id="47107"/>
      </w:del>
    </w:p>
    <w:tbl>
      <w:tblPr>
        <w:tblStyle w:val="TableGrid"/>
        <w:tblW w:w="10825" w:type="dxa"/>
        <w:jc w:val="center"/>
        <w:tblLayout w:type="fixed"/>
        <w:tblLook w:val="04A0" w:firstRow="1" w:lastRow="0" w:firstColumn="1" w:lastColumn="0" w:noHBand="0" w:noVBand="1"/>
      </w:tblPr>
      <w:tblGrid>
        <w:gridCol w:w="1086"/>
        <w:gridCol w:w="2269"/>
        <w:gridCol w:w="1018"/>
        <w:gridCol w:w="881"/>
        <w:gridCol w:w="5571"/>
      </w:tblGrid>
      <w:tr w:rsidR="005F4718" w:rsidRPr="00C106B9" w:rsidDel="00C66FC3" w14:paraId="660B6661" w14:textId="5C38036C" w:rsidTr="008C172F">
        <w:trPr>
          <w:cantSplit/>
          <w:trHeight w:val="152"/>
          <w:tblHeader/>
          <w:jc w:val="center"/>
          <w:del w:id="47108" w:author="Ramasubramani, Hariharan" w:date="2015-07-20T17:27:00Z"/>
        </w:trPr>
        <w:tc>
          <w:tcPr>
            <w:tcW w:w="3355" w:type="dxa"/>
            <w:gridSpan w:val="2"/>
            <w:tcBorders>
              <w:top w:val="single" w:sz="4" w:space="0" w:color="auto"/>
              <w:left w:val="single" w:sz="4" w:space="0" w:color="auto"/>
              <w:bottom w:val="single" w:sz="4" w:space="0" w:color="auto"/>
              <w:right w:val="single" w:sz="4" w:space="0" w:color="auto"/>
            </w:tcBorders>
            <w:shd w:val="clear" w:color="auto" w:fill="000000" w:themeFill="text1"/>
          </w:tcPr>
          <w:p w14:paraId="019F3B3E" w14:textId="4CB2859B" w:rsidR="005F4718" w:rsidRPr="00C106B9" w:rsidDel="00C66FC3" w:rsidRDefault="005F4718" w:rsidP="009C3129">
            <w:pPr>
              <w:spacing w:before="60"/>
              <w:ind w:left="-18" w:right="-75" w:firstLine="0"/>
              <w:rPr>
                <w:del w:id="47109" w:author="Ramasubramani, Hariharan" w:date="2015-07-20T17:27:00Z"/>
                <w:rFonts w:cstheme="minorHAnsi"/>
                <w:b/>
                <w:color w:val="000000" w:themeColor="text1"/>
                <w:sz w:val="20"/>
                <w:szCs w:val="18"/>
              </w:rPr>
            </w:pPr>
            <w:bookmarkStart w:id="47110" w:name="_Toc425238890"/>
            <w:bookmarkStart w:id="47111" w:name="_Toc425240136"/>
            <w:bookmarkStart w:id="47112" w:name="_Toc425241383"/>
            <w:bookmarkStart w:id="47113" w:name="_Toc425242629"/>
            <w:bookmarkStart w:id="47114" w:name="_Toc425243875"/>
            <w:bookmarkStart w:id="47115" w:name="_Toc425245122"/>
            <w:bookmarkStart w:id="47116" w:name="_Toc425246369"/>
            <w:bookmarkStart w:id="47117" w:name="_Toc425247616"/>
            <w:bookmarkStart w:id="47118" w:name="_Toc425248862"/>
            <w:bookmarkStart w:id="47119" w:name="_Toc425250109"/>
            <w:bookmarkStart w:id="47120" w:name="_Toc425251356"/>
            <w:bookmarkEnd w:id="47110"/>
            <w:bookmarkEnd w:id="47111"/>
            <w:bookmarkEnd w:id="47112"/>
            <w:bookmarkEnd w:id="47113"/>
            <w:bookmarkEnd w:id="47114"/>
            <w:bookmarkEnd w:id="47115"/>
            <w:bookmarkEnd w:id="47116"/>
            <w:bookmarkEnd w:id="47117"/>
            <w:bookmarkEnd w:id="47118"/>
            <w:bookmarkEnd w:id="47119"/>
            <w:bookmarkEnd w:id="47120"/>
          </w:p>
        </w:tc>
        <w:tc>
          <w:tcPr>
            <w:tcW w:w="1899" w:type="dxa"/>
            <w:gridSpan w:val="2"/>
            <w:tcBorders>
              <w:top w:val="single" w:sz="4" w:space="0" w:color="auto"/>
              <w:left w:val="single" w:sz="4" w:space="0" w:color="auto"/>
              <w:bottom w:val="single" w:sz="4" w:space="0" w:color="auto"/>
              <w:right w:val="single" w:sz="4" w:space="0" w:color="auto"/>
            </w:tcBorders>
            <w:shd w:val="clear" w:color="auto" w:fill="000000" w:themeFill="text1"/>
          </w:tcPr>
          <w:p w14:paraId="54B0656E" w14:textId="77BC5902" w:rsidR="005F4718" w:rsidRPr="00C106B9" w:rsidDel="00C66FC3" w:rsidRDefault="005F4718" w:rsidP="009C3129">
            <w:pPr>
              <w:spacing w:before="60"/>
              <w:ind w:left="-57" w:right="-66" w:firstLine="0"/>
              <w:jc w:val="center"/>
              <w:rPr>
                <w:del w:id="47121" w:author="Ramasubramani, Hariharan" w:date="2015-07-20T17:27:00Z"/>
                <w:rFonts w:cstheme="minorHAnsi"/>
                <w:b/>
                <w:color w:val="000000" w:themeColor="text1"/>
                <w:sz w:val="20"/>
                <w:szCs w:val="18"/>
              </w:rPr>
            </w:pPr>
            <w:del w:id="47122" w:author="Ramasubramani, Hariharan" w:date="2015-07-20T17:27:00Z">
              <w:r w:rsidRPr="00C106B9" w:rsidDel="00C66FC3">
                <w:rPr>
                  <w:rFonts w:cstheme="minorHAnsi"/>
                  <w:b/>
                  <w:color w:val="000000" w:themeColor="text1"/>
                  <w:sz w:val="20"/>
                  <w:szCs w:val="18"/>
                </w:rPr>
                <w:delText>Required to:</w:delText>
              </w:r>
              <w:bookmarkStart w:id="47123" w:name="_Toc425238891"/>
              <w:bookmarkStart w:id="47124" w:name="_Toc425240137"/>
              <w:bookmarkStart w:id="47125" w:name="_Toc425241384"/>
              <w:bookmarkStart w:id="47126" w:name="_Toc425242630"/>
              <w:bookmarkStart w:id="47127" w:name="_Toc425243876"/>
              <w:bookmarkStart w:id="47128" w:name="_Toc425245123"/>
              <w:bookmarkStart w:id="47129" w:name="_Toc425246370"/>
              <w:bookmarkStart w:id="47130" w:name="_Toc425247617"/>
              <w:bookmarkStart w:id="47131" w:name="_Toc425248863"/>
              <w:bookmarkStart w:id="47132" w:name="_Toc425250110"/>
              <w:bookmarkStart w:id="47133" w:name="_Toc425251357"/>
              <w:bookmarkEnd w:id="47123"/>
              <w:bookmarkEnd w:id="47124"/>
              <w:bookmarkEnd w:id="47125"/>
              <w:bookmarkEnd w:id="47126"/>
              <w:bookmarkEnd w:id="47127"/>
              <w:bookmarkEnd w:id="47128"/>
              <w:bookmarkEnd w:id="47129"/>
              <w:bookmarkEnd w:id="47130"/>
              <w:bookmarkEnd w:id="47131"/>
              <w:bookmarkEnd w:id="47132"/>
              <w:bookmarkEnd w:id="47133"/>
            </w:del>
          </w:p>
        </w:tc>
        <w:tc>
          <w:tcPr>
            <w:tcW w:w="5571" w:type="dxa"/>
            <w:tcBorders>
              <w:top w:val="single" w:sz="4" w:space="0" w:color="auto"/>
              <w:left w:val="single" w:sz="4" w:space="0" w:color="auto"/>
              <w:bottom w:val="single" w:sz="4" w:space="0" w:color="auto"/>
              <w:right w:val="single" w:sz="4" w:space="0" w:color="auto"/>
            </w:tcBorders>
            <w:shd w:val="clear" w:color="auto" w:fill="000000" w:themeFill="text1"/>
          </w:tcPr>
          <w:p w14:paraId="0E3017BD" w14:textId="0FAF896E" w:rsidR="005F4718" w:rsidRPr="00C106B9" w:rsidDel="00C66FC3" w:rsidRDefault="005F4718" w:rsidP="009C3129">
            <w:pPr>
              <w:spacing w:before="60"/>
              <w:ind w:left="-57" w:right="-119" w:firstLine="0"/>
              <w:jc w:val="center"/>
              <w:rPr>
                <w:del w:id="47134" w:author="Ramasubramani, Hariharan" w:date="2015-07-20T17:27:00Z"/>
                <w:rFonts w:cstheme="minorHAnsi"/>
                <w:b/>
                <w:color w:val="000000" w:themeColor="text1"/>
                <w:sz w:val="20"/>
                <w:szCs w:val="18"/>
              </w:rPr>
            </w:pPr>
            <w:bookmarkStart w:id="47135" w:name="_Toc425238892"/>
            <w:bookmarkStart w:id="47136" w:name="_Toc425240138"/>
            <w:bookmarkStart w:id="47137" w:name="_Toc425241385"/>
            <w:bookmarkStart w:id="47138" w:name="_Toc425242631"/>
            <w:bookmarkStart w:id="47139" w:name="_Toc425243877"/>
            <w:bookmarkStart w:id="47140" w:name="_Toc425245124"/>
            <w:bookmarkStart w:id="47141" w:name="_Toc425246371"/>
            <w:bookmarkStart w:id="47142" w:name="_Toc425247618"/>
            <w:bookmarkStart w:id="47143" w:name="_Toc425248864"/>
            <w:bookmarkStart w:id="47144" w:name="_Toc425250111"/>
            <w:bookmarkStart w:id="47145" w:name="_Toc425251358"/>
            <w:bookmarkEnd w:id="47135"/>
            <w:bookmarkEnd w:id="47136"/>
            <w:bookmarkEnd w:id="47137"/>
            <w:bookmarkEnd w:id="47138"/>
            <w:bookmarkEnd w:id="47139"/>
            <w:bookmarkEnd w:id="47140"/>
            <w:bookmarkEnd w:id="47141"/>
            <w:bookmarkEnd w:id="47142"/>
            <w:bookmarkEnd w:id="47143"/>
            <w:bookmarkEnd w:id="47144"/>
            <w:bookmarkEnd w:id="47145"/>
          </w:p>
        </w:tc>
        <w:bookmarkStart w:id="47146" w:name="_Toc425238893"/>
        <w:bookmarkStart w:id="47147" w:name="_Toc425240139"/>
        <w:bookmarkStart w:id="47148" w:name="_Toc425241386"/>
        <w:bookmarkStart w:id="47149" w:name="_Toc425242632"/>
        <w:bookmarkStart w:id="47150" w:name="_Toc425243878"/>
        <w:bookmarkStart w:id="47151" w:name="_Toc425245125"/>
        <w:bookmarkStart w:id="47152" w:name="_Toc425246372"/>
        <w:bookmarkStart w:id="47153" w:name="_Toc425247619"/>
        <w:bookmarkStart w:id="47154" w:name="_Toc425248865"/>
        <w:bookmarkStart w:id="47155" w:name="_Toc425250112"/>
        <w:bookmarkStart w:id="47156" w:name="_Toc425251359"/>
        <w:bookmarkEnd w:id="47146"/>
        <w:bookmarkEnd w:id="47147"/>
        <w:bookmarkEnd w:id="47148"/>
        <w:bookmarkEnd w:id="47149"/>
        <w:bookmarkEnd w:id="47150"/>
        <w:bookmarkEnd w:id="47151"/>
        <w:bookmarkEnd w:id="47152"/>
        <w:bookmarkEnd w:id="47153"/>
        <w:bookmarkEnd w:id="47154"/>
        <w:bookmarkEnd w:id="47155"/>
        <w:bookmarkEnd w:id="47156"/>
      </w:tr>
      <w:tr w:rsidR="005F4718" w:rsidRPr="00C106B9" w:rsidDel="00C66FC3" w14:paraId="64B77F79" w14:textId="01D5BA96" w:rsidTr="008C172F">
        <w:trPr>
          <w:cantSplit/>
          <w:trHeight w:val="152"/>
          <w:tblHeader/>
          <w:jc w:val="center"/>
          <w:del w:id="47157" w:author="Ramasubramani, Hariharan" w:date="2015-07-20T17:27:00Z"/>
        </w:trPr>
        <w:tc>
          <w:tcPr>
            <w:tcW w:w="108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E638455" w14:textId="6BE8247E" w:rsidR="005F4718" w:rsidRPr="00C106B9" w:rsidDel="00C66FC3" w:rsidRDefault="005F4718" w:rsidP="009C3129">
            <w:pPr>
              <w:spacing w:before="60"/>
              <w:ind w:left="-9" w:right="-121" w:firstLine="0"/>
              <w:jc w:val="center"/>
              <w:rPr>
                <w:del w:id="47158" w:author="Ramasubramani, Hariharan" w:date="2015-07-20T17:27:00Z"/>
                <w:rFonts w:cstheme="minorHAnsi"/>
                <w:b/>
                <w:color w:val="000000" w:themeColor="text1"/>
                <w:sz w:val="20"/>
                <w:szCs w:val="18"/>
              </w:rPr>
            </w:pPr>
            <w:del w:id="47159" w:author="Ramasubramani, Hariharan" w:date="2015-07-20T17:27:00Z">
              <w:r w:rsidRPr="00C106B9" w:rsidDel="00C66FC3">
                <w:rPr>
                  <w:rFonts w:cstheme="minorHAnsi"/>
                  <w:b/>
                  <w:color w:val="000000" w:themeColor="text1"/>
                  <w:sz w:val="20"/>
                  <w:szCs w:val="18"/>
                </w:rPr>
                <w:delText>Req’t #</w:delText>
              </w:r>
              <w:bookmarkStart w:id="47160" w:name="_Toc425238894"/>
              <w:bookmarkStart w:id="47161" w:name="_Toc425240140"/>
              <w:bookmarkStart w:id="47162" w:name="_Toc425241387"/>
              <w:bookmarkStart w:id="47163" w:name="_Toc425242633"/>
              <w:bookmarkStart w:id="47164" w:name="_Toc425243879"/>
              <w:bookmarkStart w:id="47165" w:name="_Toc425245126"/>
              <w:bookmarkStart w:id="47166" w:name="_Toc425246373"/>
              <w:bookmarkStart w:id="47167" w:name="_Toc425247620"/>
              <w:bookmarkStart w:id="47168" w:name="_Toc425248866"/>
              <w:bookmarkStart w:id="47169" w:name="_Toc425250113"/>
              <w:bookmarkStart w:id="47170" w:name="_Toc425251360"/>
              <w:bookmarkEnd w:id="47160"/>
              <w:bookmarkEnd w:id="47161"/>
              <w:bookmarkEnd w:id="47162"/>
              <w:bookmarkEnd w:id="47163"/>
              <w:bookmarkEnd w:id="47164"/>
              <w:bookmarkEnd w:id="47165"/>
              <w:bookmarkEnd w:id="47166"/>
              <w:bookmarkEnd w:id="47167"/>
              <w:bookmarkEnd w:id="47168"/>
              <w:bookmarkEnd w:id="47169"/>
              <w:bookmarkEnd w:id="47170"/>
            </w:del>
          </w:p>
        </w:tc>
        <w:tc>
          <w:tcPr>
            <w:tcW w:w="2269"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AD89CB4" w14:textId="262B2A6B" w:rsidR="005F4718" w:rsidRPr="00C106B9" w:rsidDel="00C66FC3" w:rsidRDefault="005F4718" w:rsidP="009C3129">
            <w:pPr>
              <w:spacing w:before="60"/>
              <w:ind w:left="-18" w:right="-75" w:firstLine="0"/>
              <w:rPr>
                <w:del w:id="47171" w:author="Ramasubramani, Hariharan" w:date="2015-07-20T17:27:00Z"/>
                <w:rFonts w:cstheme="minorHAnsi"/>
                <w:b/>
                <w:color w:val="000000" w:themeColor="text1"/>
                <w:sz w:val="20"/>
                <w:szCs w:val="18"/>
              </w:rPr>
            </w:pPr>
            <w:del w:id="47172" w:author="Ramasubramani, Hariharan" w:date="2015-07-20T17:27:00Z">
              <w:r w:rsidDel="00C66FC3">
                <w:rPr>
                  <w:rFonts w:cstheme="minorHAnsi"/>
                  <w:b/>
                  <w:color w:val="000000" w:themeColor="text1"/>
                  <w:sz w:val="20"/>
                  <w:szCs w:val="18"/>
                </w:rPr>
                <w:delText>Caption</w:delText>
              </w:r>
              <w:bookmarkStart w:id="47173" w:name="_Toc425238895"/>
              <w:bookmarkStart w:id="47174" w:name="_Toc425240141"/>
              <w:bookmarkStart w:id="47175" w:name="_Toc425241388"/>
              <w:bookmarkStart w:id="47176" w:name="_Toc425242634"/>
              <w:bookmarkStart w:id="47177" w:name="_Toc425243880"/>
              <w:bookmarkStart w:id="47178" w:name="_Toc425245127"/>
              <w:bookmarkStart w:id="47179" w:name="_Toc425246374"/>
              <w:bookmarkStart w:id="47180" w:name="_Toc425247621"/>
              <w:bookmarkStart w:id="47181" w:name="_Toc425248867"/>
              <w:bookmarkStart w:id="47182" w:name="_Toc425250114"/>
              <w:bookmarkStart w:id="47183" w:name="_Toc425251361"/>
              <w:bookmarkEnd w:id="47173"/>
              <w:bookmarkEnd w:id="47174"/>
              <w:bookmarkEnd w:id="47175"/>
              <w:bookmarkEnd w:id="47176"/>
              <w:bookmarkEnd w:id="47177"/>
              <w:bookmarkEnd w:id="47178"/>
              <w:bookmarkEnd w:id="47179"/>
              <w:bookmarkEnd w:id="47180"/>
              <w:bookmarkEnd w:id="47181"/>
              <w:bookmarkEnd w:id="47182"/>
              <w:bookmarkEnd w:id="47183"/>
            </w:del>
          </w:p>
        </w:tc>
        <w:tc>
          <w:tcPr>
            <w:tcW w:w="101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300677A" w14:textId="61070FCE" w:rsidR="005F4718" w:rsidRPr="00C106B9" w:rsidDel="00C66FC3" w:rsidRDefault="005F4718" w:rsidP="009C3129">
            <w:pPr>
              <w:spacing w:before="60"/>
              <w:ind w:left="-125" w:right="-63" w:firstLine="0"/>
              <w:jc w:val="center"/>
              <w:rPr>
                <w:del w:id="47184" w:author="Ramasubramani, Hariharan" w:date="2015-07-20T17:27:00Z"/>
                <w:rFonts w:cstheme="minorHAnsi"/>
                <w:b/>
                <w:color w:val="000000" w:themeColor="text1"/>
                <w:sz w:val="20"/>
                <w:szCs w:val="18"/>
              </w:rPr>
            </w:pPr>
            <w:del w:id="47185" w:author="Ramasubramani, Hariharan" w:date="2015-07-20T17:27:00Z">
              <w:r w:rsidRPr="00C106B9" w:rsidDel="00C66FC3">
                <w:rPr>
                  <w:rFonts w:cstheme="minorHAnsi"/>
                  <w:b/>
                  <w:color w:val="000000" w:themeColor="text1"/>
                  <w:sz w:val="20"/>
                  <w:szCs w:val="18"/>
                </w:rPr>
                <w:delText>Save</w:delText>
              </w:r>
              <w:bookmarkStart w:id="47186" w:name="_Toc425238896"/>
              <w:bookmarkStart w:id="47187" w:name="_Toc425240142"/>
              <w:bookmarkStart w:id="47188" w:name="_Toc425241389"/>
              <w:bookmarkStart w:id="47189" w:name="_Toc425242635"/>
              <w:bookmarkStart w:id="47190" w:name="_Toc425243881"/>
              <w:bookmarkStart w:id="47191" w:name="_Toc425245128"/>
              <w:bookmarkStart w:id="47192" w:name="_Toc425246375"/>
              <w:bookmarkStart w:id="47193" w:name="_Toc425247622"/>
              <w:bookmarkStart w:id="47194" w:name="_Toc425248868"/>
              <w:bookmarkStart w:id="47195" w:name="_Toc425250115"/>
              <w:bookmarkStart w:id="47196" w:name="_Toc425251362"/>
              <w:bookmarkEnd w:id="47186"/>
              <w:bookmarkEnd w:id="47187"/>
              <w:bookmarkEnd w:id="47188"/>
              <w:bookmarkEnd w:id="47189"/>
              <w:bookmarkEnd w:id="47190"/>
              <w:bookmarkEnd w:id="47191"/>
              <w:bookmarkEnd w:id="47192"/>
              <w:bookmarkEnd w:id="47193"/>
              <w:bookmarkEnd w:id="47194"/>
              <w:bookmarkEnd w:id="47195"/>
              <w:bookmarkEnd w:id="47196"/>
            </w:del>
          </w:p>
        </w:tc>
        <w:tc>
          <w:tcPr>
            <w:tcW w:w="881"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18E951A" w14:textId="66F62FDE" w:rsidR="005F4718" w:rsidRPr="00C106B9" w:rsidDel="00C66FC3" w:rsidRDefault="005F4718" w:rsidP="009C3129">
            <w:pPr>
              <w:spacing w:before="60"/>
              <w:ind w:left="-57" w:right="-66" w:firstLine="0"/>
              <w:jc w:val="center"/>
              <w:rPr>
                <w:del w:id="47197" w:author="Ramasubramani, Hariharan" w:date="2015-07-20T17:27:00Z"/>
                <w:rFonts w:cstheme="minorHAnsi"/>
                <w:b/>
                <w:color w:val="000000" w:themeColor="text1"/>
                <w:sz w:val="20"/>
                <w:szCs w:val="18"/>
              </w:rPr>
            </w:pPr>
            <w:del w:id="47198" w:author="Ramasubramani, Hariharan" w:date="2015-07-20T17:27:00Z">
              <w:r w:rsidRPr="00C106B9" w:rsidDel="00C66FC3">
                <w:rPr>
                  <w:rFonts w:cstheme="minorHAnsi"/>
                  <w:b/>
                  <w:color w:val="000000" w:themeColor="text1"/>
                  <w:sz w:val="20"/>
                  <w:szCs w:val="18"/>
                </w:rPr>
                <w:delText>Promote</w:delText>
              </w:r>
              <w:bookmarkStart w:id="47199" w:name="_Toc425238897"/>
              <w:bookmarkStart w:id="47200" w:name="_Toc425240143"/>
              <w:bookmarkStart w:id="47201" w:name="_Toc425241390"/>
              <w:bookmarkStart w:id="47202" w:name="_Toc425242636"/>
              <w:bookmarkStart w:id="47203" w:name="_Toc425243882"/>
              <w:bookmarkStart w:id="47204" w:name="_Toc425245129"/>
              <w:bookmarkStart w:id="47205" w:name="_Toc425246376"/>
              <w:bookmarkStart w:id="47206" w:name="_Toc425247623"/>
              <w:bookmarkStart w:id="47207" w:name="_Toc425248869"/>
              <w:bookmarkStart w:id="47208" w:name="_Toc425250116"/>
              <w:bookmarkStart w:id="47209" w:name="_Toc425251363"/>
              <w:bookmarkEnd w:id="47199"/>
              <w:bookmarkEnd w:id="47200"/>
              <w:bookmarkEnd w:id="47201"/>
              <w:bookmarkEnd w:id="47202"/>
              <w:bookmarkEnd w:id="47203"/>
              <w:bookmarkEnd w:id="47204"/>
              <w:bookmarkEnd w:id="47205"/>
              <w:bookmarkEnd w:id="47206"/>
              <w:bookmarkEnd w:id="47207"/>
              <w:bookmarkEnd w:id="47208"/>
              <w:bookmarkEnd w:id="47209"/>
            </w:del>
          </w:p>
        </w:tc>
        <w:tc>
          <w:tcPr>
            <w:tcW w:w="5571"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5FAE1DB" w14:textId="0D975648" w:rsidR="005F4718" w:rsidRPr="00C106B9" w:rsidDel="00C66FC3" w:rsidRDefault="005F4718" w:rsidP="009C3129">
            <w:pPr>
              <w:spacing w:before="60"/>
              <w:ind w:left="-57" w:right="-119" w:firstLine="0"/>
              <w:jc w:val="center"/>
              <w:rPr>
                <w:del w:id="47210" w:author="Ramasubramani, Hariharan" w:date="2015-07-20T17:27:00Z"/>
                <w:rFonts w:cstheme="minorHAnsi"/>
                <w:b/>
                <w:color w:val="000000" w:themeColor="text1"/>
                <w:sz w:val="20"/>
                <w:szCs w:val="18"/>
              </w:rPr>
            </w:pPr>
            <w:del w:id="47211" w:author="Ramasubramani, Hariharan" w:date="2015-07-20T17:27:00Z">
              <w:r w:rsidRPr="00C106B9" w:rsidDel="00C66FC3">
                <w:rPr>
                  <w:rFonts w:cstheme="minorHAnsi"/>
                  <w:b/>
                  <w:color w:val="000000" w:themeColor="text1"/>
                  <w:sz w:val="20"/>
                  <w:szCs w:val="18"/>
                </w:rPr>
                <w:delText>Business Rules</w:delText>
              </w:r>
              <w:bookmarkStart w:id="47212" w:name="_Toc425238898"/>
              <w:bookmarkStart w:id="47213" w:name="_Toc425240144"/>
              <w:bookmarkStart w:id="47214" w:name="_Toc425241391"/>
              <w:bookmarkStart w:id="47215" w:name="_Toc425242637"/>
              <w:bookmarkStart w:id="47216" w:name="_Toc425243883"/>
              <w:bookmarkStart w:id="47217" w:name="_Toc425245130"/>
              <w:bookmarkStart w:id="47218" w:name="_Toc425246377"/>
              <w:bookmarkStart w:id="47219" w:name="_Toc425247624"/>
              <w:bookmarkStart w:id="47220" w:name="_Toc425248870"/>
              <w:bookmarkStart w:id="47221" w:name="_Toc425250117"/>
              <w:bookmarkStart w:id="47222" w:name="_Toc425251364"/>
              <w:bookmarkEnd w:id="47212"/>
              <w:bookmarkEnd w:id="47213"/>
              <w:bookmarkEnd w:id="47214"/>
              <w:bookmarkEnd w:id="47215"/>
              <w:bookmarkEnd w:id="47216"/>
              <w:bookmarkEnd w:id="47217"/>
              <w:bookmarkEnd w:id="47218"/>
              <w:bookmarkEnd w:id="47219"/>
              <w:bookmarkEnd w:id="47220"/>
              <w:bookmarkEnd w:id="47221"/>
              <w:bookmarkEnd w:id="47222"/>
            </w:del>
          </w:p>
        </w:tc>
        <w:bookmarkStart w:id="47223" w:name="_Toc425238899"/>
        <w:bookmarkStart w:id="47224" w:name="_Toc425240145"/>
        <w:bookmarkStart w:id="47225" w:name="_Toc425241392"/>
        <w:bookmarkStart w:id="47226" w:name="_Toc425242638"/>
        <w:bookmarkStart w:id="47227" w:name="_Toc425243884"/>
        <w:bookmarkStart w:id="47228" w:name="_Toc425245131"/>
        <w:bookmarkStart w:id="47229" w:name="_Toc425246378"/>
        <w:bookmarkStart w:id="47230" w:name="_Toc425247625"/>
        <w:bookmarkStart w:id="47231" w:name="_Toc425248871"/>
        <w:bookmarkStart w:id="47232" w:name="_Toc425250118"/>
        <w:bookmarkStart w:id="47233" w:name="_Toc425251365"/>
        <w:bookmarkEnd w:id="47223"/>
        <w:bookmarkEnd w:id="47224"/>
        <w:bookmarkEnd w:id="47225"/>
        <w:bookmarkEnd w:id="47226"/>
        <w:bookmarkEnd w:id="47227"/>
        <w:bookmarkEnd w:id="47228"/>
        <w:bookmarkEnd w:id="47229"/>
        <w:bookmarkEnd w:id="47230"/>
        <w:bookmarkEnd w:id="47231"/>
        <w:bookmarkEnd w:id="47232"/>
        <w:bookmarkEnd w:id="47233"/>
      </w:tr>
      <w:tr w:rsidR="005F4718" w:rsidRPr="00C106B9" w:rsidDel="00C66FC3" w14:paraId="23D09A0F" w14:textId="42ABE028" w:rsidTr="008C172F">
        <w:trPr>
          <w:cantSplit/>
          <w:trHeight w:val="233"/>
          <w:jc w:val="center"/>
          <w:del w:id="47234" w:author="Ramasubramani, Hariharan" w:date="2015-07-20T17:27:00Z"/>
        </w:trPr>
        <w:tc>
          <w:tcPr>
            <w:tcW w:w="1086" w:type="dxa"/>
            <w:tcBorders>
              <w:top w:val="single" w:sz="4" w:space="0" w:color="auto"/>
              <w:left w:val="single" w:sz="4" w:space="0" w:color="auto"/>
              <w:bottom w:val="single" w:sz="4" w:space="0" w:color="auto"/>
              <w:right w:val="single" w:sz="4" w:space="0" w:color="auto"/>
            </w:tcBorders>
          </w:tcPr>
          <w:p w14:paraId="6EA23AE4" w14:textId="7F63C955" w:rsidR="005F4718" w:rsidRPr="00C106B9" w:rsidDel="00C66FC3" w:rsidRDefault="005F4718" w:rsidP="00247D75">
            <w:pPr>
              <w:pStyle w:val="ListParagraph"/>
              <w:numPr>
                <w:ilvl w:val="3"/>
                <w:numId w:val="23"/>
              </w:numPr>
              <w:overflowPunct w:val="0"/>
              <w:autoSpaceDE w:val="0"/>
              <w:autoSpaceDN w:val="0"/>
              <w:spacing w:after="60"/>
              <w:ind w:left="-43" w:firstLine="0"/>
              <w:textAlignment w:val="baseline"/>
              <w:rPr>
                <w:del w:id="47235" w:author="Ramasubramani, Hariharan" w:date="2015-07-20T17:27:00Z"/>
                <w:rFonts w:cstheme="minorHAnsi"/>
                <w:color w:val="000000" w:themeColor="text1"/>
              </w:rPr>
            </w:pPr>
            <w:bookmarkStart w:id="47236" w:name="_Toc425238900"/>
            <w:bookmarkStart w:id="47237" w:name="_Toc425240146"/>
            <w:bookmarkStart w:id="47238" w:name="_Toc425241393"/>
            <w:bookmarkStart w:id="47239" w:name="_Toc425242639"/>
            <w:bookmarkStart w:id="47240" w:name="_Toc425243885"/>
            <w:bookmarkStart w:id="47241" w:name="_Toc425245132"/>
            <w:bookmarkStart w:id="47242" w:name="_Toc425246379"/>
            <w:bookmarkStart w:id="47243" w:name="_Toc425247626"/>
            <w:bookmarkStart w:id="47244" w:name="_Toc425248872"/>
            <w:bookmarkStart w:id="47245" w:name="_Toc425250119"/>
            <w:bookmarkStart w:id="47246" w:name="_Toc425251366"/>
            <w:bookmarkEnd w:id="47236"/>
            <w:bookmarkEnd w:id="47237"/>
            <w:bookmarkEnd w:id="47238"/>
            <w:bookmarkEnd w:id="47239"/>
            <w:bookmarkEnd w:id="47240"/>
            <w:bookmarkEnd w:id="47241"/>
            <w:bookmarkEnd w:id="47242"/>
            <w:bookmarkEnd w:id="47243"/>
            <w:bookmarkEnd w:id="47244"/>
            <w:bookmarkEnd w:id="47245"/>
            <w:bookmarkEnd w:id="47246"/>
          </w:p>
        </w:tc>
        <w:tc>
          <w:tcPr>
            <w:tcW w:w="2269" w:type="dxa"/>
            <w:tcBorders>
              <w:top w:val="single" w:sz="4" w:space="0" w:color="auto"/>
              <w:left w:val="single" w:sz="4" w:space="0" w:color="auto"/>
              <w:bottom w:val="single" w:sz="4" w:space="0" w:color="auto"/>
              <w:right w:val="single" w:sz="4" w:space="0" w:color="auto"/>
            </w:tcBorders>
          </w:tcPr>
          <w:p w14:paraId="60BA3948" w14:textId="6A4A29ED" w:rsidR="005F4718" w:rsidRPr="00C106B9" w:rsidDel="00C66FC3" w:rsidRDefault="005F4718" w:rsidP="009C3129">
            <w:pPr>
              <w:ind w:left="-18" w:firstLine="0"/>
              <w:rPr>
                <w:del w:id="47247" w:author="Ramasubramani, Hariharan" w:date="2015-07-20T17:27:00Z"/>
                <w:rFonts w:cstheme="minorHAnsi"/>
                <w:color w:val="000000" w:themeColor="text1"/>
                <w:szCs w:val="18"/>
              </w:rPr>
            </w:pPr>
            <w:del w:id="47248" w:author="Ramasubramani, Hariharan" w:date="2015-07-20T17:27:00Z">
              <w:r w:rsidDel="00C66FC3">
                <w:rPr>
                  <w:rFonts w:cstheme="minorHAnsi"/>
                  <w:color w:val="000000" w:themeColor="text1"/>
                  <w:szCs w:val="18"/>
                </w:rPr>
                <w:delText>Form</w:delText>
              </w:r>
              <w:r w:rsidRPr="00C106B9" w:rsidDel="00C66FC3">
                <w:rPr>
                  <w:rFonts w:cstheme="minorHAnsi"/>
                  <w:color w:val="000000" w:themeColor="text1"/>
                  <w:szCs w:val="18"/>
                </w:rPr>
                <w:delText xml:space="preserve"> Type</w:delText>
              </w:r>
              <w:bookmarkStart w:id="47249" w:name="_Toc425238901"/>
              <w:bookmarkStart w:id="47250" w:name="_Toc425240147"/>
              <w:bookmarkStart w:id="47251" w:name="_Toc425241394"/>
              <w:bookmarkStart w:id="47252" w:name="_Toc425242640"/>
              <w:bookmarkStart w:id="47253" w:name="_Toc425243886"/>
              <w:bookmarkStart w:id="47254" w:name="_Toc425245133"/>
              <w:bookmarkStart w:id="47255" w:name="_Toc425246380"/>
              <w:bookmarkStart w:id="47256" w:name="_Toc425247627"/>
              <w:bookmarkStart w:id="47257" w:name="_Toc425248873"/>
              <w:bookmarkStart w:id="47258" w:name="_Toc425250120"/>
              <w:bookmarkStart w:id="47259" w:name="_Toc425251367"/>
              <w:bookmarkEnd w:id="47249"/>
              <w:bookmarkEnd w:id="47250"/>
              <w:bookmarkEnd w:id="47251"/>
              <w:bookmarkEnd w:id="47252"/>
              <w:bookmarkEnd w:id="47253"/>
              <w:bookmarkEnd w:id="47254"/>
              <w:bookmarkEnd w:id="47255"/>
              <w:bookmarkEnd w:id="47256"/>
              <w:bookmarkEnd w:id="47257"/>
              <w:bookmarkEnd w:id="47258"/>
              <w:bookmarkEnd w:id="47259"/>
            </w:del>
          </w:p>
        </w:tc>
        <w:tc>
          <w:tcPr>
            <w:tcW w:w="1018" w:type="dxa"/>
            <w:tcBorders>
              <w:top w:val="single" w:sz="4" w:space="0" w:color="auto"/>
              <w:left w:val="single" w:sz="4" w:space="0" w:color="auto"/>
              <w:bottom w:val="single" w:sz="4" w:space="0" w:color="auto"/>
              <w:right w:val="single" w:sz="4" w:space="0" w:color="auto"/>
            </w:tcBorders>
          </w:tcPr>
          <w:p w14:paraId="6334741E" w14:textId="3A375D16" w:rsidR="005F4718" w:rsidRPr="00C106B9" w:rsidDel="00C66FC3" w:rsidRDefault="005F4718" w:rsidP="009C3129">
            <w:pPr>
              <w:ind w:left="-57" w:firstLine="0"/>
              <w:jc w:val="center"/>
              <w:rPr>
                <w:del w:id="47260" w:author="Ramasubramani, Hariharan" w:date="2015-07-20T17:27:00Z"/>
                <w:rFonts w:cstheme="minorHAnsi"/>
                <w:color w:val="000000" w:themeColor="text1"/>
                <w:szCs w:val="18"/>
              </w:rPr>
            </w:pPr>
            <w:del w:id="47261" w:author="Ramasubramani, Hariharan" w:date="2015-07-20T17:27:00Z">
              <w:r w:rsidRPr="00C106B9" w:rsidDel="00C66FC3">
                <w:rPr>
                  <w:rFonts w:cstheme="minorHAnsi"/>
                  <w:color w:val="000000" w:themeColor="text1"/>
                  <w:szCs w:val="18"/>
                </w:rPr>
                <w:delText>M</w:delText>
              </w:r>
              <w:bookmarkStart w:id="47262" w:name="_Toc425238902"/>
              <w:bookmarkStart w:id="47263" w:name="_Toc425240148"/>
              <w:bookmarkStart w:id="47264" w:name="_Toc425241395"/>
              <w:bookmarkStart w:id="47265" w:name="_Toc425242641"/>
              <w:bookmarkStart w:id="47266" w:name="_Toc425243887"/>
              <w:bookmarkStart w:id="47267" w:name="_Toc425245134"/>
              <w:bookmarkStart w:id="47268" w:name="_Toc425246381"/>
              <w:bookmarkStart w:id="47269" w:name="_Toc425247628"/>
              <w:bookmarkStart w:id="47270" w:name="_Toc425248874"/>
              <w:bookmarkStart w:id="47271" w:name="_Toc425250121"/>
              <w:bookmarkStart w:id="47272" w:name="_Toc425251368"/>
              <w:bookmarkEnd w:id="47262"/>
              <w:bookmarkEnd w:id="47263"/>
              <w:bookmarkEnd w:id="47264"/>
              <w:bookmarkEnd w:id="47265"/>
              <w:bookmarkEnd w:id="47266"/>
              <w:bookmarkEnd w:id="47267"/>
              <w:bookmarkEnd w:id="47268"/>
              <w:bookmarkEnd w:id="47269"/>
              <w:bookmarkEnd w:id="47270"/>
              <w:bookmarkEnd w:id="47271"/>
              <w:bookmarkEnd w:id="47272"/>
            </w:del>
          </w:p>
        </w:tc>
        <w:tc>
          <w:tcPr>
            <w:tcW w:w="881" w:type="dxa"/>
            <w:tcBorders>
              <w:top w:val="single" w:sz="4" w:space="0" w:color="auto"/>
              <w:left w:val="single" w:sz="4" w:space="0" w:color="auto"/>
              <w:bottom w:val="single" w:sz="4" w:space="0" w:color="auto"/>
              <w:right w:val="single" w:sz="4" w:space="0" w:color="auto"/>
            </w:tcBorders>
          </w:tcPr>
          <w:p w14:paraId="6E57917D" w14:textId="78FAF5B9" w:rsidR="005F4718" w:rsidRPr="00C106B9" w:rsidDel="00C66FC3" w:rsidRDefault="005F4718" w:rsidP="009C3129">
            <w:pPr>
              <w:ind w:left="-57" w:firstLine="0"/>
              <w:jc w:val="center"/>
              <w:rPr>
                <w:del w:id="47273" w:author="Ramasubramani, Hariharan" w:date="2015-07-20T17:27:00Z"/>
                <w:rFonts w:cstheme="minorHAnsi"/>
                <w:color w:val="000000" w:themeColor="text1"/>
                <w:szCs w:val="18"/>
              </w:rPr>
            </w:pPr>
            <w:del w:id="47274" w:author="Ramasubramani, Hariharan" w:date="2015-07-20T17:27:00Z">
              <w:r w:rsidRPr="00C106B9" w:rsidDel="00C66FC3">
                <w:rPr>
                  <w:rFonts w:cstheme="minorHAnsi"/>
                  <w:color w:val="000000" w:themeColor="text1"/>
                  <w:szCs w:val="18"/>
                </w:rPr>
                <w:delText>M</w:delText>
              </w:r>
              <w:bookmarkStart w:id="47275" w:name="_Toc425238903"/>
              <w:bookmarkStart w:id="47276" w:name="_Toc425240149"/>
              <w:bookmarkStart w:id="47277" w:name="_Toc425241396"/>
              <w:bookmarkStart w:id="47278" w:name="_Toc425242642"/>
              <w:bookmarkStart w:id="47279" w:name="_Toc425243888"/>
              <w:bookmarkStart w:id="47280" w:name="_Toc425245135"/>
              <w:bookmarkStart w:id="47281" w:name="_Toc425246382"/>
              <w:bookmarkStart w:id="47282" w:name="_Toc425247629"/>
              <w:bookmarkStart w:id="47283" w:name="_Toc425248875"/>
              <w:bookmarkStart w:id="47284" w:name="_Toc425250122"/>
              <w:bookmarkStart w:id="47285" w:name="_Toc425251369"/>
              <w:bookmarkEnd w:id="47275"/>
              <w:bookmarkEnd w:id="47276"/>
              <w:bookmarkEnd w:id="47277"/>
              <w:bookmarkEnd w:id="47278"/>
              <w:bookmarkEnd w:id="47279"/>
              <w:bookmarkEnd w:id="47280"/>
              <w:bookmarkEnd w:id="47281"/>
              <w:bookmarkEnd w:id="47282"/>
              <w:bookmarkEnd w:id="47283"/>
              <w:bookmarkEnd w:id="47284"/>
              <w:bookmarkEnd w:id="47285"/>
            </w:del>
          </w:p>
        </w:tc>
        <w:tc>
          <w:tcPr>
            <w:tcW w:w="5571" w:type="dxa"/>
            <w:tcBorders>
              <w:top w:val="single" w:sz="4" w:space="0" w:color="auto"/>
              <w:left w:val="single" w:sz="4" w:space="0" w:color="auto"/>
              <w:bottom w:val="single" w:sz="4" w:space="0" w:color="auto"/>
              <w:right w:val="single" w:sz="4" w:space="0" w:color="auto"/>
            </w:tcBorders>
          </w:tcPr>
          <w:p w14:paraId="30756C83" w14:textId="10666135" w:rsidR="005F4718" w:rsidRPr="00C106B9" w:rsidDel="00C66FC3" w:rsidRDefault="005F4718" w:rsidP="009C3129">
            <w:pPr>
              <w:pStyle w:val="ListParagraph"/>
              <w:tabs>
                <w:tab w:val="left" w:pos="186"/>
              </w:tabs>
              <w:ind w:left="6" w:firstLine="0"/>
              <w:rPr>
                <w:del w:id="47286" w:author="Ramasubramani, Hariharan" w:date="2015-07-20T17:27:00Z"/>
                <w:rFonts w:cstheme="minorHAnsi"/>
                <w:color w:val="000000" w:themeColor="text1"/>
                <w:szCs w:val="18"/>
              </w:rPr>
            </w:pPr>
            <w:del w:id="47287" w:author="Ramasubramani, Hariharan" w:date="2015-07-20T17:27:00Z">
              <w:r w:rsidRPr="00C106B9" w:rsidDel="00C66FC3">
                <w:rPr>
                  <w:rFonts w:cstheme="minorHAnsi"/>
                  <w:color w:val="000000" w:themeColor="text1"/>
                  <w:szCs w:val="18"/>
                </w:rPr>
                <w:delText>Required to save a “shell” and promote</w:delText>
              </w:r>
              <w:bookmarkStart w:id="47288" w:name="_Toc425238904"/>
              <w:bookmarkStart w:id="47289" w:name="_Toc425240150"/>
              <w:bookmarkStart w:id="47290" w:name="_Toc425241397"/>
              <w:bookmarkStart w:id="47291" w:name="_Toc425242643"/>
              <w:bookmarkStart w:id="47292" w:name="_Toc425243889"/>
              <w:bookmarkStart w:id="47293" w:name="_Toc425245136"/>
              <w:bookmarkStart w:id="47294" w:name="_Toc425246383"/>
              <w:bookmarkStart w:id="47295" w:name="_Toc425247630"/>
              <w:bookmarkStart w:id="47296" w:name="_Toc425248876"/>
              <w:bookmarkStart w:id="47297" w:name="_Toc425250123"/>
              <w:bookmarkStart w:id="47298" w:name="_Toc425251370"/>
              <w:bookmarkEnd w:id="47288"/>
              <w:bookmarkEnd w:id="47289"/>
              <w:bookmarkEnd w:id="47290"/>
              <w:bookmarkEnd w:id="47291"/>
              <w:bookmarkEnd w:id="47292"/>
              <w:bookmarkEnd w:id="47293"/>
              <w:bookmarkEnd w:id="47294"/>
              <w:bookmarkEnd w:id="47295"/>
              <w:bookmarkEnd w:id="47296"/>
              <w:bookmarkEnd w:id="47297"/>
              <w:bookmarkEnd w:id="47298"/>
            </w:del>
          </w:p>
        </w:tc>
        <w:bookmarkStart w:id="47299" w:name="_Toc425238905"/>
        <w:bookmarkStart w:id="47300" w:name="_Toc425240151"/>
        <w:bookmarkStart w:id="47301" w:name="_Toc425241398"/>
        <w:bookmarkStart w:id="47302" w:name="_Toc425242644"/>
        <w:bookmarkStart w:id="47303" w:name="_Toc425243890"/>
        <w:bookmarkStart w:id="47304" w:name="_Toc425245137"/>
        <w:bookmarkStart w:id="47305" w:name="_Toc425246384"/>
        <w:bookmarkStart w:id="47306" w:name="_Toc425247631"/>
        <w:bookmarkStart w:id="47307" w:name="_Toc425248877"/>
        <w:bookmarkStart w:id="47308" w:name="_Toc425250124"/>
        <w:bookmarkStart w:id="47309" w:name="_Toc425251371"/>
        <w:bookmarkEnd w:id="47299"/>
        <w:bookmarkEnd w:id="47300"/>
        <w:bookmarkEnd w:id="47301"/>
        <w:bookmarkEnd w:id="47302"/>
        <w:bookmarkEnd w:id="47303"/>
        <w:bookmarkEnd w:id="47304"/>
        <w:bookmarkEnd w:id="47305"/>
        <w:bookmarkEnd w:id="47306"/>
        <w:bookmarkEnd w:id="47307"/>
        <w:bookmarkEnd w:id="47308"/>
        <w:bookmarkEnd w:id="47309"/>
      </w:tr>
      <w:tr w:rsidR="005F4718" w:rsidRPr="00C106B9" w:rsidDel="00C66FC3" w14:paraId="3C9E1571" w14:textId="077D0002" w:rsidTr="008C172F">
        <w:trPr>
          <w:cantSplit/>
          <w:trHeight w:val="314"/>
          <w:jc w:val="center"/>
          <w:del w:id="47310" w:author="Ramasubramani, Hariharan" w:date="2015-07-20T17:27:00Z"/>
        </w:trPr>
        <w:tc>
          <w:tcPr>
            <w:tcW w:w="1086" w:type="dxa"/>
            <w:tcBorders>
              <w:top w:val="single" w:sz="4" w:space="0" w:color="auto"/>
              <w:left w:val="single" w:sz="4" w:space="0" w:color="auto"/>
              <w:bottom w:val="single" w:sz="4" w:space="0" w:color="auto"/>
              <w:right w:val="single" w:sz="4" w:space="0" w:color="auto"/>
            </w:tcBorders>
          </w:tcPr>
          <w:p w14:paraId="14B2FB55" w14:textId="56C33752" w:rsidR="005F4718" w:rsidRPr="00C106B9" w:rsidDel="00C66FC3" w:rsidRDefault="005F4718" w:rsidP="00247D75">
            <w:pPr>
              <w:pStyle w:val="ListParagraph"/>
              <w:numPr>
                <w:ilvl w:val="3"/>
                <w:numId w:val="23"/>
              </w:numPr>
              <w:overflowPunct w:val="0"/>
              <w:autoSpaceDE w:val="0"/>
              <w:autoSpaceDN w:val="0"/>
              <w:spacing w:after="60"/>
              <w:ind w:left="-43" w:firstLine="0"/>
              <w:textAlignment w:val="baseline"/>
              <w:rPr>
                <w:del w:id="47311" w:author="Ramasubramani, Hariharan" w:date="2015-07-20T17:27:00Z"/>
                <w:rFonts w:cstheme="minorHAnsi"/>
                <w:color w:val="000000" w:themeColor="text1"/>
              </w:rPr>
            </w:pPr>
            <w:bookmarkStart w:id="47312" w:name="_Toc425238906"/>
            <w:bookmarkStart w:id="47313" w:name="_Toc425240152"/>
            <w:bookmarkStart w:id="47314" w:name="_Toc425241399"/>
            <w:bookmarkStart w:id="47315" w:name="_Toc425242645"/>
            <w:bookmarkStart w:id="47316" w:name="_Toc425243891"/>
            <w:bookmarkStart w:id="47317" w:name="_Toc425245138"/>
            <w:bookmarkStart w:id="47318" w:name="_Toc425246385"/>
            <w:bookmarkStart w:id="47319" w:name="_Toc425247632"/>
            <w:bookmarkStart w:id="47320" w:name="_Toc425248878"/>
            <w:bookmarkStart w:id="47321" w:name="_Toc425250125"/>
            <w:bookmarkStart w:id="47322" w:name="_Toc425251372"/>
            <w:bookmarkEnd w:id="47312"/>
            <w:bookmarkEnd w:id="47313"/>
            <w:bookmarkEnd w:id="47314"/>
            <w:bookmarkEnd w:id="47315"/>
            <w:bookmarkEnd w:id="47316"/>
            <w:bookmarkEnd w:id="47317"/>
            <w:bookmarkEnd w:id="47318"/>
            <w:bookmarkEnd w:id="47319"/>
            <w:bookmarkEnd w:id="47320"/>
            <w:bookmarkEnd w:id="47321"/>
            <w:bookmarkEnd w:id="47322"/>
          </w:p>
        </w:tc>
        <w:tc>
          <w:tcPr>
            <w:tcW w:w="2269" w:type="dxa"/>
            <w:tcBorders>
              <w:top w:val="single" w:sz="4" w:space="0" w:color="auto"/>
              <w:left w:val="single" w:sz="4" w:space="0" w:color="auto"/>
              <w:bottom w:val="single" w:sz="4" w:space="0" w:color="auto"/>
              <w:right w:val="single" w:sz="4" w:space="0" w:color="auto"/>
            </w:tcBorders>
          </w:tcPr>
          <w:p w14:paraId="3160A31A" w14:textId="1A2E27FF" w:rsidR="005F4718" w:rsidRPr="00C106B9" w:rsidDel="00C66FC3" w:rsidRDefault="005F4718" w:rsidP="009C3129">
            <w:pPr>
              <w:ind w:left="-18" w:firstLine="0"/>
              <w:rPr>
                <w:del w:id="47323" w:author="Ramasubramani, Hariharan" w:date="2015-07-20T17:27:00Z"/>
                <w:rFonts w:cstheme="minorHAnsi"/>
                <w:color w:val="000000" w:themeColor="text1"/>
                <w:szCs w:val="18"/>
              </w:rPr>
            </w:pPr>
            <w:del w:id="47324" w:author="Ramasubramani, Hariharan" w:date="2015-07-20T17:27:00Z">
              <w:r w:rsidRPr="00C106B9" w:rsidDel="00C66FC3">
                <w:rPr>
                  <w:rFonts w:cstheme="minorHAnsi"/>
                  <w:color w:val="000000" w:themeColor="text1"/>
                  <w:szCs w:val="18"/>
                </w:rPr>
                <w:delText>Classification</w:delText>
              </w:r>
              <w:bookmarkStart w:id="47325" w:name="_Toc425238907"/>
              <w:bookmarkStart w:id="47326" w:name="_Toc425240153"/>
              <w:bookmarkStart w:id="47327" w:name="_Toc425241400"/>
              <w:bookmarkStart w:id="47328" w:name="_Toc425242646"/>
              <w:bookmarkStart w:id="47329" w:name="_Toc425243892"/>
              <w:bookmarkStart w:id="47330" w:name="_Toc425245139"/>
              <w:bookmarkStart w:id="47331" w:name="_Toc425246386"/>
              <w:bookmarkStart w:id="47332" w:name="_Toc425247633"/>
              <w:bookmarkStart w:id="47333" w:name="_Toc425248879"/>
              <w:bookmarkStart w:id="47334" w:name="_Toc425250126"/>
              <w:bookmarkStart w:id="47335" w:name="_Toc425251373"/>
              <w:bookmarkEnd w:id="47325"/>
              <w:bookmarkEnd w:id="47326"/>
              <w:bookmarkEnd w:id="47327"/>
              <w:bookmarkEnd w:id="47328"/>
              <w:bookmarkEnd w:id="47329"/>
              <w:bookmarkEnd w:id="47330"/>
              <w:bookmarkEnd w:id="47331"/>
              <w:bookmarkEnd w:id="47332"/>
              <w:bookmarkEnd w:id="47333"/>
              <w:bookmarkEnd w:id="47334"/>
              <w:bookmarkEnd w:id="47335"/>
            </w:del>
          </w:p>
        </w:tc>
        <w:tc>
          <w:tcPr>
            <w:tcW w:w="1018" w:type="dxa"/>
            <w:tcBorders>
              <w:top w:val="single" w:sz="4" w:space="0" w:color="auto"/>
              <w:left w:val="single" w:sz="4" w:space="0" w:color="auto"/>
              <w:bottom w:val="single" w:sz="4" w:space="0" w:color="auto"/>
              <w:right w:val="single" w:sz="4" w:space="0" w:color="auto"/>
            </w:tcBorders>
          </w:tcPr>
          <w:p w14:paraId="635DF143" w14:textId="77C127FE" w:rsidR="005F4718" w:rsidRPr="00C106B9" w:rsidDel="00C66FC3" w:rsidRDefault="005F4718" w:rsidP="009C3129">
            <w:pPr>
              <w:ind w:left="-57" w:firstLine="0"/>
              <w:jc w:val="center"/>
              <w:rPr>
                <w:del w:id="47336" w:author="Ramasubramani, Hariharan" w:date="2015-07-20T17:27:00Z"/>
                <w:rFonts w:cstheme="minorHAnsi"/>
                <w:color w:val="000000" w:themeColor="text1"/>
                <w:szCs w:val="18"/>
              </w:rPr>
            </w:pPr>
            <w:del w:id="47337" w:author="Ramasubramani, Hariharan" w:date="2015-07-20T17:27:00Z">
              <w:r w:rsidRPr="00C106B9" w:rsidDel="00C66FC3">
                <w:rPr>
                  <w:rFonts w:cstheme="minorHAnsi"/>
                  <w:color w:val="000000" w:themeColor="text1"/>
                  <w:szCs w:val="18"/>
                </w:rPr>
                <w:delText>M</w:delText>
              </w:r>
              <w:bookmarkStart w:id="47338" w:name="_Toc425238908"/>
              <w:bookmarkStart w:id="47339" w:name="_Toc425240154"/>
              <w:bookmarkStart w:id="47340" w:name="_Toc425241401"/>
              <w:bookmarkStart w:id="47341" w:name="_Toc425242647"/>
              <w:bookmarkStart w:id="47342" w:name="_Toc425243893"/>
              <w:bookmarkStart w:id="47343" w:name="_Toc425245140"/>
              <w:bookmarkStart w:id="47344" w:name="_Toc425246387"/>
              <w:bookmarkStart w:id="47345" w:name="_Toc425247634"/>
              <w:bookmarkStart w:id="47346" w:name="_Toc425248880"/>
              <w:bookmarkStart w:id="47347" w:name="_Toc425250127"/>
              <w:bookmarkStart w:id="47348" w:name="_Toc425251374"/>
              <w:bookmarkEnd w:id="47338"/>
              <w:bookmarkEnd w:id="47339"/>
              <w:bookmarkEnd w:id="47340"/>
              <w:bookmarkEnd w:id="47341"/>
              <w:bookmarkEnd w:id="47342"/>
              <w:bookmarkEnd w:id="47343"/>
              <w:bookmarkEnd w:id="47344"/>
              <w:bookmarkEnd w:id="47345"/>
              <w:bookmarkEnd w:id="47346"/>
              <w:bookmarkEnd w:id="47347"/>
              <w:bookmarkEnd w:id="47348"/>
            </w:del>
          </w:p>
        </w:tc>
        <w:tc>
          <w:tcPr>
            <w:tcW w:w="881" w:type="dxa"/>
            <w:tcBorders>
              <w:top w:val="single" w:sz="4" w:space="0" w:color="auto"/>
              <w:left w:val="single" w:sz="4" w:space="0" w:color="auto"/>
              <w:bottom w:val="single" w:sz="4" w:space="0" w:color="auto"/>
              <w:right w:val="single" w:sz="4" w:space="0" w:color="auto"/>
            </w:tcBorders>
          </w:tcPr>
          <w:p w14:paraId="25FD88DC" w14:textId="48282A9E" w:rsidR="005F4718" w:rsidRPr="00C106B9" w:rsidDel="00C66FC3" w:rsidRDefault="005F4718" w:rsidP="009C3129">
            <w:pPr>
              <w:ind w:left="-57" w:firstLine="0"/>
              <w:jc w:val="center"/>
              <w:rPr>
                <w:del w:id="47349" w:author="Ramasubramani, Hariharan" w:date="2015-07-20T17:27:00Z"/>
                <w:rFonts w:cstheme="minorHAnsi"/>
                <w:color w:val="000000" w:themeColor="text1"/>
                <w:szCs w:val="18"/>
              </w:rPr>
            </w:pPr>
            <w:del w:id="47350" w:author="Ramasubramani, Hariharan" w:date="2015-07-20T17:27:00Z">
              <w:r w:rsidRPr="00C106B9" w:rsidDel="00C66FC3">
                <w:rPr>
                  <w:rFonts w:cstheme="minorHAnsi"/>
                  <w:color w:val="000000" w:themeColor="text1"/>
                  <w:szCs w:val="18"/>
                </w:rPr>
                <w:delText>M</w:delText>
              </w:r>
              <w:bookmarkStart w:id="47351" w:name="_Toc425238909"/>
              <w:bookmarkStart w:id="47352" w:name="_Toc425240155"/>
              <w:bookmarkStart w:id="47353" w:name="_Toc425241402"/>
              <w:bookmarkStart w:id="47354" w:name="_Toc425242648"/>
              <w:bookmarkStart w:id="47355" w:name="_Toc425243894"/>
              <w:bookmarkStart w:id="47356" w:name="_Toc425245141"/>
              <w:bookmarkStart w:id="47357" w:name="_Toc425246388"/>
              <w:bookmarkStart w:id="47358" w:name="_Toc425247635"/>
              <w:bookmarkStart w:id="47359" w:name="_Toc425248881"/>
              <w:bookmarkStart w:id="47360" w:name="_Toc425250128"/>
              <w:bookmarkStart w:id="47361" w:name="_Toc425251375"/>
              <w:bookmarkEnd w:id="47351"/>
              <w:bookmarkEnd w:id="47352"/>
              <w:bookmarkEnd w:id="47353"/>
              <w:bookmarkEnd w:id="47354"/>
              <w:bookmarkEnd w:id="47355"/>
              <w:bookmarkEnd w:id="47356"/>
              <w:bookmarkEnd w:id="47357"/>
              <w:bookmarkEnd w:id="47358"/>
              <w:bookmarkEnd w:id="47359"/>
              <w:bookmarkEnd w:id="47360"/>
              <w:bookmarkEnd w:id="47361"/>
            </w:del>
          </w:p>
        </w:tc>
        <w:tc>
          <w:tcPr>
            <w:tcW w:w="5571" w:type="dxa"/>
            <w:tcBorders>
              <w:top w:val="single" w:sz="4" w:space="0" w:color="auto"/>
              <w:left w:val="single" w:sz="4" w:space="0" w:color="auto"/>
              <w:bottom w:val="single" w:sz="4" w:space="0" w:color="auto"/>
              <w:right w:val="single" w:sz="4" w:space="0" w:color="auto"/>
            </w:tcBorders>
          </w:tcPr>
          <w:p w14:paraId="0A781A85" w14:textId="47F7C63D" w:rsidR="005F4718" w:rsidRPr="00C106B9" w:rsidDel="00C66FC3" w:rsidRDefault="005F4718" w:rsidP="009C3129">
            <w:pPr>
              <w:ind w:left="6" w:firstLine="0"/>
              <w:rPr>
                <w:del w:id="47362" w:author="Ramasubramani, Hariharan" w:date="2015-07-20T17:27:00Z"/>
                <w:rFonts w:cstheme="minorHAnsi"/>
                <w:color w:val="000000" w:themeColor="text1"/>
                <w:szCs w:val="18"/>
              </w:rPr>
            </w:pPr>
            <w:del w:id="47363" w:author="Ramasubramani, Hariharan" w:date="2015-07-20T17:27:00Z">
              <w:r w:rsidRPr="00C106B9" w:rsidDel="00C66FC3">
                <w:rPr>
                  <w:rFonts w:cstheme="minorHAnsi"/>
                  <w:color w:val="000000" w:themeColor="text1"/>
                  <w:szCs w:val="18"/>
                </w:rPr>
                <w:delText>Required to save a “shell” and promote</w:delText>
              </w:r>
              <w:bookmarkStart w:id="47364" w:name="_Toc425238910"/>
              <w:bookmarkStart w:id="47365" w:name="_Toc425240156"/>
              <w:bookmarkStart w:id="47366" w:name="_Toc425241403"/>
              <w:bookmarkStart w:id="47367" w:name="_Toc425242649"/>
              <w:bookmarkStart w:id="47368" w:name="_Toc425243895"/>
              <w:bookmarkStart w:id="47369" w:name="_Toc425245142"/>
              <w:bookmarkStart w:id="47370" w:name="_Toc425246389"/>
              <w:bookmarkStart w:id="47371" w:name="_Toc425247636"/>
              <w:bookmarkStart w:id="47372" w:name="_Toc425248882"/>
              <w:bookmarkStart w:id="47373" w:name="_Toc425250129"/>
              <w:bookmarkStart w:id="47374" w:name="_Toc425251376"/>
              <w:bookmarkEnd w:id="47364"/>
              <w:bookmarkEnd w:id="47365"/>
              <w:bookmarkEnd w:id="47366"/>
              <w:bookmarkEnd w:id="47367"/>
              <w:bookmarkEnd w:id="47368"/>
              <w:bookmarkEnd w:id="47369"/>
              <w:bookmarkEnd w:id="47370"/>
              <w:bookmarkEnd w:id="47371"/>
              <w:bookmarkEnd w:id="47372"/>
              <w:bookmarkEnd w:id="47373"/>
              <w:bookmarkEnd w:id="47374"/>
            </w:del>
          </w:p>
        </w:tc>
        <w:bookmarkStart w:id="47375" w:name="_Toc425238911"/>
        <w:bookmarkStart w:id="47376" w:name="_Toc425240157"/>
        <w:bookmarkStart w:id="47377" w:name="_Toc425241404"/>
        <w:bookmarkStart w:id="47378" w:name="_Toc425242650"/>
        <w:bookmarkStart w:id="47379" w:name="_Toc425243896"/>
        <w:bookmarkStart w:id="47380" w:name="_Toc425245143"/>
        <w:bookmarkStart w:id="47381" w:name="_Toc425246390"/>
        <w:bookmarkStart w:id="47382" w:name="_Toc425247637"/>
        <w:bookmarkStart w:id="47383" w:name="_Toc425248883"/>
        <w:bookmarkStart w:id="47384" w:name="_Toc425250130"/>
        <w:bookmarkStart w:id="47385" w:name="_Toc425251377"/>
        <w:bookmarkEnd w:id="47375"/>
        <w:bookmarkEnd w:id="47376"/>
        <w:bookmarkEnd w:id="47377"/>
        <w:bookmarkEnd w:id="47378"/>
        <w:bookmarkEnd w:id="47379"/>
        <w:bookmarkEnd w:id="47380"/>
        <w:bookmarkEnd w:id="47381"/>
        <w:bookmarkEnd w:id="47382"/>
        <w:bookmarkEnd w:id="47383"/>
        <w:bookmarkEnd w:id="47384"/>
        <w:bookmarkEnd w:id="47385"/>
      </w:tr>
      <w:tr w:rsidR="005F4718" w:rsidRPr="00C106B9" w:rsidDel="00C66FC3" w14:paraId="27976A78" w14:textId="616A7D7C" w:rsidTr="008C172F">
        <w:trPr>
          <w:cantSplit/>
          <w:trHeight w:val="314"/>
          <w:jc w:val="center"/>
          <w:del w:id="47386" w:author="Ramasubramani, Hariharan" w:date="2015-07-20T17:27:00Z"/>
        </w:trPr>
        <w:tc>
          <w:tcPr>
            <w:tcW w:w="1086" w:type="dxa"/>
            <w:tcBorders>
              <w:top w:val="single" w:sz="4" w:space="0" w:color="auto"/>
              <w:left w:val="single" w:sz="4" w:space="0" w:color="auto"/>
              <w:bottom w:val="single" w:sz="4" w:space="0" w:color="auto"/>
              <w:right w:val="single" w:sz="4" w:space="0" w:color="auto"/>
            </w:tcBorders>
          </w:tcPr>
          <w:p w14:paraId="17A96193" w14:textId="61760B24" w:rsidR="005F4718" w:rsidRPr="00C106B9" w:rsidDel="00C66FC3" w:rsidRDefault="005F4718" w:rsidP="00247D75">
            <w:pPr>
              <w:pStyle w:val="ListParagraph"/>
              <w:numPr>
                <w:ilvl w:val="3"/>
                <w:numId w:val="23"/>
              </w:numPr>
              <w:overflowPunct w:val="0"/>
              <w:autoSpaceDE w:val="0"/>
              <w:autoSpaceDN w:val="0"/>
              <w:spacing w:after="60"/>
              <w:ind w:left="-43" w:firstLine="0"/>
              <w:textAlignment w:val="baseline"/>
              <w:rPr>
                <w:del w:id="47387" w:author="Ramasubramani, Hariharan" w:date="2015-07-20T17:27:00Z"/>
                <w:rFonts w:cstheme="minorHAnsi"/>
                <w:color w:val="000000" w:themeColor="text1"/>
              </w:rPr>
            </w:pPr>
            <w:bookmarkStart w:id="47388" w:name="_Toc425238912"/>
            <w:bookmarkStart w:id="47389" w:name="_Toc425240158"/>
            <w:bookmarkStart w:id="47390" w:name="_Toc425241405"/>
            <w:bookmarkStart w:id="47391" w:name="_Toc425242651"/>
            <w:bookmarkStart w:id="47392" w:name="_Toc425243897"/>
            <w:bookmarkStart w:id="47393" w:name="_Toc425245144"/>
            <w:bookmarkStart w:id="47394" w:name="_Toc425246391"/>
            <w:bookmarkStart w:id="47395" w:name="_Toc425247638"/>
            <w:bookmarkStart w:id="47396" w:name="_Toc425248884"/>
            <w:bookmarkStart w:id="47397" w:name="_Toc425250131"/>
            <w:bookmarkStart w:id="47398" w:name="_Toc425251378"/>
            <w:bookmarkEnd w:id="47388"/>
            <w:bookmarkEnd w:id="47389"/>
            <w:bookmarkEnd w:id="47390"/>
            <w:bookmarkEnd w:id="47391"/>
            <w:bookmarkEnd w:id="47392"/>
            <w:bookmarkEnd w:id="47393"/>
            <w:bookmarkEnd w:id="47394"/>
            <w:bookmarkEnd w:id="47395"/>
            <w:bookmarkEnd w:id="47396"/>
            <w:bookmarkEnd w:id="47397"/>
            <w:bookmarkEnd w:id="47398"/>
          </w:p>
        </w:tc>
        <w:tc>
          <w:tcPr>
            <w:tcW w:w="2269" w:type="dxa"/>
            <w:tcBorders>
              <w:top w:val="single" w:sz="4" w:space="0" w:color="auto"/>
              <w:left w:val="single" w:sz="4" w:space="0" w:color="auto"/>
              <w:bottom w:val="single" w:sz="4" w:space="0" w:color="auto"/>
              <w:right w:val="single" w:sz="4" w:space="0" w:color="auto"/>
            </w:tcBorders>
          </w:tcPr>
          <w:p w14:paraId="58110FDB" w14:textId="089649AF" w:rsidR="005F4718" w:rsidRPr="00C106B9" w:rsidDel="00C66FC3" w:rsidRDefault="005F4718" w:rsidP="009C3129">
            <w:pPr>
              <w:ind w:left="-18" w:firstLine="0"/>
              <w:rPr>
                <w:del w:id="47399" w:author="Ramasubramani, Hariharan" w:date="2015-07-20T17:27:00Z"/>
                <w:rFonts w:cstheme="minorHAnsi"/>
                <w:color w:val="000000" w:themeColor="text1"/>
                <w:szCs w:val="18"/>
              </w:rPr>
            </w:pPr>
            <w:del w:id="47400" w:author="Ramasubramani, Hariharan" w:date="2015-07-20T17:27:00Z">
              <w:r w:rsidRPr="00C106B9" w:rsidDel="00C66FC3">
                <w:rPr>
                  <w:rFonts w:cstheme="minorHAnsi"/>
                  <w:color w:val="000000" w:themeColor="text1"/>
                  <w:szCs w:val="18"/>
                </w:rPr>
                <w:delText>Sub-classification</w:delText>
              </w:r>
              <w:bookmarkStart w:id="47401" w:name="_Toc425238913"/>
              <w:bookmarkStart w:id="47402" w:name="_Toc425240159"/>
              <w:bookmarkStart w:id="47403" w:name="_Toc425241406"/>
              <w:bookmarkStart w:id="47404" w:name="_Toc425242652"/>
              <w:bookmarkStart w:id="47405" w:name="_Toc425243898"/>
              <w:bookmarkStart w:id="47406" w:name="_Toc425245145"/>
              <w:bookmarkStart w:id="47407" w:name="_Toc425246392"/>
              <w:bookmarkStart w:id="47408" w:name="_Toc425247639"/>
              <w:bookmarkStart w:id="47409" w:name="_Toc425248885"/>
              <w:bookmarkStart w:id="47410" w:name="_Toc425250132"/>
              <w:bookmarkStart w:id="47411" w:name="_Toc425251379"/>
              <w:bookmarkEnd w:id="47401"/>
              <w:bookmarkEnd w:id="47402"/>
              <w:bookmarkEnd w:id="47403"/>
              <w:bookmarkEnd w:id="47404"/>
              <w:bookmarkEnd w:id="47405"/>
              <w:bookmarkEnd w:id="47406"/>
              <w:bookmarkEnd w:id="47407"/>
              <w:bookmarkEnd w:id="47408"/>
              <w:bookmarkEnd w:id="47409"/>
              <w:bookmarkEnd w:id="47410"/>
              <w:bookmarkEnd w:id="47411"/>
            </w:del>
          </w:p>
        </w:tc>
        <w:tc>
          <w:tcPr>
            <w:tcW w:w="1018" w:type="dxa"/>
            <w:tcBorders>
              <w:top w:val="single" w:sz="4" w:space="0" w:color="auto"/>
              <w:left w:val="single" w:sz="4" w:space="0" w:color="auto"/>
              <w:bottom w:val="single" w:sz="4" w:space="0" w:color="auto"/>
              <w:right w:val="single" w:sz="4" w:space="0" w:color="auto"/>
            </w:tcBorders>
          </w:tcPr>
          <w:p w14:paraId="219A1B07" w14:textId="08957DBE" w:rsidR="005F4718" w:rsidRPr="00C106B9" w:rsidDel="00C66FC3" w:rsidRDefault="005F4718" w:rsidP="009C3129">
            <w:pPr>
              <w:ind w:left="-57" w:firstLine="0"/>
              <w:jc w:val="center"/>
              <w:rPr>
                <w:del w:id="47412" w:author="Ramasubramani, Hariharan" w:date="2015-07-20T17:27:00Z"/>
                <w:rFonts w:cstheme="minorHAnsi"/>
                <w:color w:val="000000" w:themeColor="text1"/>
                <w:szCs w:val="18"/>
              </w:rPr>
            </w:pPr>
            <w:del w:id="47413" w:author="Ramasubramani, Hariharan" w:date="2015-07-20T17:27:00Z">
              <w:r w:rsidRPr="00C106B9" w:rsidDel="00C66FC3">
                <w:rPr>
                  <w:rFonts w:cstheme="minorHAnsi"/>
                  <w:color w:val="000000" w:themeColor="text1"/>
                  <w:szCs w:val="18"/>
                </w:rPr>
                <w:delText>M</w:delText>
              </w:r>
              <w:bookmarkStart w:id="47414" w:name="_Toc425238914"/>
              <w:bookmarkStart w:id="47415" w:name="_Toc425240160"/>
              <w:bookmarkStart w:id="47416" w:name="_Toc425241407"/>
              <w:bookmarkStart w:id="47417" w:name="_Toc425242653"/>
              <w:bookmarkStart w:id="47418" w:name="_Toc425243899"/>
              <w:bookmarkStart w:id="47419" w:name="_Toc425245146"/>
              <w:bookmarkStart w:id="47420" w:name="_Toc425246393"/>
              <w:bookmarkStart w:id="47421" w:name="_Toc425247640"/>
              <w:bookmarkStart w:id="47422" w:name="_Toc425248886"/>
              <w:bookmarkStart w:id="47423" w:name="_Toc425250133"/>
              <w:bookmarkStart w:id="47424" w:name="_Toc425251380"/>
              <w:bookmarkEnd w:id="47414"/>
              <w:bookmarkEnd w:id="47415"/>
              <w:bookmarkEnd w:id="47416"/>
              <w:bookmarkEnd w:id="47417"/>
              <w:bookmarkEnd w:id="47418"/>
              <w:bookmarkEnd w:id="47419"/>
              <w:bookmarkEnd w:id="47420"/>
              <w:bookmarkEnd w:id="47421"/>
              <w:bookmarkEnd w:id="47422"/>
              <w:bookmarkEnd w:id="47423"/>
              <w:bookmarkEnd w:id="47424"/>
            </w:del>
          </w:p>
        </w:tc>
        <w:tc>
          <w:tcPr>
            <w:tcW w:w="881" w:type="dxa"/>
            <w:tcBorders>
              <w:top w:val="single" w:sz="4" w:space="0" w:color="auto"/>
              <w:left w:val="single" w:sz="4" w:space="0" w:color="auto"/>
              <w:bottom w:val="single" w:sz="4" w:space="0" w:color="auto"/>
              <w:right w:val="single" w:sz="4" w:space="0" w:color="auto"/>
            </w:tcBorders>
          </w:tcPr>
          <w:p w14:paraId="300BA68C" w14:textId="6A059A38" w:rsidR="005F4718" w:rsidRPr="00C106B9" w:rsidDel="00C66FC3" w:rsidRDefault="005F4718" w:rsidP="009C3129">
            <w:pPr>
              <w:ind w:left="-57" w:firstLine="0"/>
              <w:jc w:val="center"/>
              <w:rPr>
                <w:del w:id="47425" w:author="Ramasubramani, Hariharan" w:date="2015-07-20T17:27:00Z"/>
                <w:rFonts w:cstheme="minorHAnsi"/>
                <w:color w:val="000000" w:themeColor="text1"/>
                <w:szCs w:val="18"/>
              </w:rPr>
            </w:pPr>
            <w:del w:id="47426" w:author="Ramasubramani, Hariharan" w:date="2015-07-20T17:27:00Z">
              <w:r w:rsidRPr="00C106B9" w:rsidDel="00C66FC3">
                <w:rPr>
                  <w:rFonts w:cstheme="minorHAnsi"/>
                  <w:color w:val="000000" w:themeColor="text1"/>
                  <w:szCs w:val="18"/>
                </w:rPr>
                <w:delText>M</w:delText>
              </w:r>
              <w:bookmarkStart w:id="47427" w:name="_Toc425238915"/>
              <w:bookmarkStart w:id="47428" w:name="_Toc425240161"/>
              <w:bookmarkStart w:id="47429" w:name="_Toc425241408"/>
              <w:bookmarkStart w:id="47430" w:name="_Toc425242654"/>
              <w:bookmarkStart w:id="47431" w:name="_Toc425243900"/>
              <w:bookmarkStart w:id="47432" w:name="_Toc425245147"/>
              <w:bookmarkStart w:id="47433" w:name="_Toc425246394"/>
              <w:bookmarkStart w:id="47434" w:name="_Toc425247641"/>
              <w:bookmarkStart w:id="47435" w:name="_Toc425248887"/>
              <w:bookmarkStart w:id="47436" w:name="_Toc425250134"/>
              <w:bookmarkStart w:id="47437" w:name="_Toc425251381"/>
              <w:bookmarkEnd w:id="47427"/>
              <w:bookmarkEnd w:id="47428"/>
              <w:bookmarkEnd w:id="47429"/>
              <w:bookmarkEnd w:id="47430"/>
              <w:bookmarkEnd w:id="47431"/>
              <w:bookmarkEnd w:id="47432"/>
              <w:bookmarkEnd w:id="47433"/>
              <w:bookmarkEnd w:id="47434"/>
              <w:bookmarkEnd w:id="47435"/>
              <w:bookmarkEnd w:id="47436"/>
              <w:bookmarkEnd w:id="47437"/>
            </w:del>
          </w:p>
        </w:tc>
        <w:tc>
          <w:tcPr>
            <w:tcW w:w="5571" w:type="dxa"/>
            <w:tcBorders>
              <w:top w:val="single" w:sz="4" w:space="0" w:color="auto"/>
              <w:left w:val="single" w:sz="4" w:space="0" w:color="auto"/>
              <w:bottom w:val="single" w:sz="4" w:space="0" w:color="auto"/>
              <w:right w:val="single" w:sz="4" w:space="0" w:color="auto"/>
            </w:tcBorders>
          </w:tcPr>
          <w:p w14:paraId="4A011BE1" w14:textId="73FA3905" w:rsidR="005F4718" w:rsidRPr="00C106B9" w:rsidDel="00C66FC3" w:rsidRDefault="005F4718" w:rsidP="009C3129">
            <w:pPr>
              <w:ind w:left="6" w:firstLine="0"/>
              <w:rPr>
                <w:del w:id="47438" w:author="Ramasubramani, Hariharan" w:date="2015-07-20T17:27:00Z"/>
                <w:rFonts w:cstheme="minorHAnsi"/>
                <w:color w:val="000000" w:themeColor="text1"/>
                <w:szCs w:val="18"/>
              </w:rPr>
            </w:pPr>
            <w:del w:id="47439" w:author="Ramasubramani, Hariharan" w:date="2015-07-20T17:27:00Z">
              <w:r w:rsidRPr="00C106B9" w:rsidDel="00C66FC3">
                <w:rPr>
                  <w:rFonts w:cstheme="minorHAnsi"/>
                  <w:color w:val="000000" w:themeColor="text1"/>
                  <w:szCs w:val="18"/>
                </w:rPr>
                <w:delText>Required to save a “shell” and promote</w:delText>
              </w:r>
              <w:bookmarkStart w:id="47440" w:name="_Toc425238916"/>
              <w:bookmarkStart w:id="47441" w:name="_Toc425240162"/>
              <w:bookmarkStart w:id="47442" w:name="_Toc425241409"/>
              <w:bookmarkStart w:id="47443" w:name="_Toc425242655"/>
              <w:bookmarkStart w:id="47444" w:name="_Toc425243901"/>
              <w:bookmarkStart w:id="47445" w:name="_Toc425245148"/>
              <w:bookmarkStart w:id="47446" w:name="_Toc425246395"/>
              <w:bookmarkStart w:id="47447" w:name="_Toc425247642"/>
              <w:bookmarkStart w:id="47448" w:name="_Toc425248888"/>
              <w:bookmarkStart w:id="47449" w:name="_Toc425250135"/>
              <w:bookmarkStart w:id="47450" w:name="_Toc425251382"/>
              <w:bookmarkEnd w:id="47440"/>
              <w:bookmarkEnd w:id="47441"/>
              <w:bookmarkEnd w:id="47442"/>
              <w:bookmarkEnd w:id="47443"/>
              <w:bookmarkEnd w:id="47444"/>
              <w:bookmarkEnd w:id="47445"/>
              <w:bookmarkEnd w:id="47446"/>
              <w:bookmarkEnd w:id="47447"/>
              <w:bookmarkEnd w:id="47448"/>
              <w:bookmarkEnd w:id="47449"/>
              <w:bookmarkEnd w:id="47450"/>
            </w:del>
          </w:p>
        </w:tc>
        <w:bookmarkStart w:id="47451" w:name="_Toc425238917"/>
        <w:bookmarkStart w:id="47452" w:name="_Toc425240163"/>
        <w:bookmarkStart w:id="47453" w:name="_Toc425241410"/>
        <w:bookmarkStart w:id="47454" w:name="_Toc425242656"/>
        <w:bookmarkStart w:id="47455" w:name="_Toc425243902"/>
        <w:bookmarkStart w:id="47456" w:name="_Toc425245149"/>
        <w:bookmarkStart w:id="47457" w:name="_Toc425246396"/>
        <w:bookmarkStart w:id="47458" w:name="_Toc425247643"/>
        <w:bookmarkStart w:id="47459" w:name="_Toc425248889"/>
        <w:bookmarkStart w:id="47460" w:name="_Toc425250136"/>
        <w:bookmarkStart w:id="47461" w:name="_Toc425251383"/>
        <w:bookmarkEnd w:id="47451"/>
        <w:bookmarkEnd w:id="47452"/>
        <w:bookmarkEnd w:id="47453"/>
        <w:bookmarkEnd w:id="47454"/>
        <w:bookmarkEnd w:id="47455"/>
        <w:bookmarkEnd w:id="47456"/>
        <w:bookmarkEnd w:id="47457"/>
        <w:bookmarkEnd w:id="47458"/>
        <w:bookmarkEnd w:id="47459"/>
        <w:bookmarkEnd w:id="47460"/>
        <w:bookmarkEnd w:id="47461"/>
      </w:tr>
      <w:tr w:rsidR="005F4718" w:rsidRPr="00C106B9" w:rsidDel="00C66FC3" w14:paraId="0D3D8530" w14:textId="7E347537" w:rsidTr="008C172F">
        <w:trPr>
          <w:cantSplit/>
          <w:trHeight w:val="314"/>
          <w:jc w:val="center"/>
          <w:del w:id="47462" w:author="Ramasubramani, Hariharan" w:date="2015-07-20T17:27:00Z"/>
        </w:trPr>
        <w:tc>
          <w:tcPr>
            <w:tcW w:w="1086" w:type="dxa"/>
            <w:tcBorders>
              <w:top w:val="single" w:sz="4" w:space="0" w:color="auto"/>
              <w:left w:val="single" w:sz="4" w:space="0" w:color="auto"/>
              <w:bottom w:val="single" w:sz="4" w:space="0" w:color="auto"/>
              <w:right w:val="single" w:sz="4" w:space="0" w:color="auto"/>
            </w:tcBorders>
          </w:tcPr>
          <w:p w14:paraId="76DC4E5D" w14:textId="4D5CE3E0" w:rsidR="005F4718" w:rsidRPr="00C106B9" w:rsidDel="00C66FC3" w:rsidRDefault="005F4718" w:rsidP="00247D75">
            <w:pPr>
              <w:pStyle w:val="ListParagraph"/>
              <w:numPr>
                <w:ilvl w:val="3"/>
                <w:numId w:val="23"/>
              </w:numPr>
              <w:overflowPunct w:val="0"/>
              <w:autoSpaceDE w:val="0"/>
              <w:autoSpaceDN w:val="0"/>
              <w:spacing w:after="60"/>
              <w:ind w:left="-43" w:firstLine="0"/>
              <w:textAlignment w:val="baseline"/>
              <w:rPr>
                <w:del w:id="47463" w:author="Ramasubramani, Hariharan" w:date="2015-07-20T17:27:00Z"/>
                <w:rFonts w:cstheme="minorHAnsi"/>
                <w:color w:val="000000" w:themeColor="text1"/>
              </w:rPr>
            </w:pPr>
            <w:bookmarkStart w:id="47464" w:name="_Toc425238918"/>
            <w:bookmarkStart w:id="47465" w:name="_Toc425240164"/>
            <w:bookmarkStart w:id="47466" w:name="_Toc425241411"/>
            <w:bookmarkStart w:id="47467" w:name="_Toc425242657"/>
            <w:bookmarkStart w:id="47468" w:name="_Toc425243903"/>
            <w:bookmarkStart w:id="47469" w:name="_Toc425245150"/>
            <w:bookmarkStart w:id="47470" w:name="_Toc425246397"/>
            <w:bookmarkStart w:id="47471" w:name="_Toc425247644"/>
            <w:bookmarkStart w:id="47472" w:name="_Toc425248890"/>
            <w:bookmarkStart w:id="47473" w:name="_Toc425250137"/>
            <w:bookmarkStart w:id="47474" w:name="_Toc425251384"/>
            <w:bookmarkEnd w:id="47464"/>
            <w:bookmarkEnd w:id="47465"/>
            <w:bookmarkEnd w:id="47466"/>
            <w:bookmarkEnd w:id="47467"/>
            <w:bookmarkEnd w:id="47468"/>
            <w:bookmarkEnd w:id="47469"/>
            <w:bookmarkEnd w:id="47470"/>
            <w:bookmarkEnd w:id="47471"/>
            <w:bookmarkEnd w:id="47472"/>
            <w:bookmarkEnd w:id="47473"/>
            <w:bookmarkEnd w:id="47474"/>
          </w:p>
        </w:tc>
        <w:tc>
          <w:tcPr>
            <w:tcW w:w="2269" w:type="dxa"/>
            <w:tcBorders>
              <w:top w:val="single" w:sz="4" w:space="0" w:color="auto"/>
              <w:left w:val="single" w:sz="4" w:space="0" w:color="auto"/>
              <w:bottom w:val="single" w:sz="4" w:space="0" w:color="auto"/>
              <w:right w:val="single" w:sz="4" w:space="0" w:color="auto"/>
            </w:tcBorders>
          </w:tcPr>
          <w:p w14:paraId="7CB73EA4" w14:textId="0571EB8E" w:rsidR="005F4718" w:rsidDel="00C66FC3" w:rsidRDefault="00160556" w:rsidP="009C3129">
            <w:pPr>
              <w:ind w:left="-18" w:firstLine="0"/>
              <w:rPr>
                <w:del w:id="47475" w:author="Ramasubramani, Hariharan" w:date="2015-07-20T17:27:00Z"/>
                <w:rFonts w:cstheme="minorHAnsi"/>
                <w:color w:val="000000" w:themeColor="text1"/>
                <w:szCs w:val="18"/>
              </w:rPr>
            </w:pPr>
            <w:del w:id="47476" w:author="Ramasubramani, Hariharan" w:date="2015-07-20T17:27:00Z">
              <w:r w:rsidDel="00C66FC3">
                <w:rPr>
                  <w:rFonts w:cstheme="minorHAnsi"/>
                  <w:color w:val="000000" w:themeColor="text1"/>
                  <w:szCs w:val="18"/>
                </w:rPr>
                <w:delText xml:space="preserve">Lunar </w:delText>
              </w:r>
              <w:r w:rsidR="005F4718" w:rsidDel="00C66FC3">
                <w:rPr>
                  <w:rFonts w:cstheme="minorHAnsi"/>
                  <w:color w:val="000000" w:themeColor="text1"/>
                  <w:szCs w:val="18"/>
                </w:rPr>
                <w:delText>Doc Type</w:delText>
              </w:r>
              <w:bookmarkStart w:id="47477" w:name="_Toc425238919"/>
              <w:bookmarkStart w:id="47478" w:name="_Toc425240165"/>
              <w:bookmarkStart w:id="47479" w:name="_Toc425241412"/>
              <w:bookmarkStart w:id="47480" w:name="_Toc425242658"/>
              <w:bookmarkStart w:id="47481" w:name="_Toc425243904"/>
              <w:bookmarkStart w:id="47482" w:name="_Toc425245151"/>
              <w:bookmarkStart w:id="47483" w:name="_Toc425246398"/>
              <w:bookmarkStart w:id="47484" w:name="_Toc425247645"/>
              <w:bookmarkStart w:id="47485" w:name="_Toc425248891"/>
              <w:bookmarkStart w:id="47486" w:name="_Toc425250138"/>
              <w:bookmarkStart w:id="47487" w:name="_Toc425251385"/>
              <w:bookmarkEnd w:id="47477"/>
              <w:bookmarkEnd w:id="47478"/>
              <w:bookmarkEnd w:id="47479"/>
              <w:bookmarkEnd w:id="47480"/>
              <w:bookmarkEnd w:id="47481"/>
              <w:bookmarkEnd w:id="47482"/>
              <w:bookmarkEnd w:id="47483"/>
              <w:bookmarkEnd w:id="47484"/>
              <w:bookmarkEnd w:id="47485"/>
              <w:bookmarkEnd w:id="47486"/>
              <w:bookmarkEnd w:id="47487"/>
            </w:del>
          </w:p>
        </w:tc>
        <w:tc>
          <w:tcPr>
            <w:tcW w:w="1018" w:type="dxa"/>
            <w:tcBorders>
              <w:top w:val="single" w:sz="4" w:space="0" w:color="auto"/>
              <w:left w:val="single" w:sz="4" w:space="0" w:color="auto"/>
              <w:bottom w:val="single" w:sz="4" w:space="0" w:color="auto"/>
              <w:right w:val="single" w:sz="4" w:space="0" w:color="auto"/>
            </w:tcBorders>
          </w:tcPr>
          <w:p w14:paraId="1CEB1955" w14:textId="3854C114" w:rsidR="005F4718" w:rsidRPr="00C106B9" w:rsidDel="00C66FC3" w:rsidRDefault="005F4718" w:rsidP="009C3129">
            <w:pPr>
              <w:ind w:left="-57" w:firstLine="0"/>
              <w:jc w:val="center"/>
              <w:rPr>
                <w:del w:id="47488" w:author="Ramasubramani, Hariharan" w:date="2015-07-20T17:27:00Z"/>
                <w:rFonts w:cstheme="minorHAnsi"/>
                <w:color w:val="000000" w:themeColor="text1"/>
                <w:szCs w:val="18"/>
              </w:rPr>
            </w:pPr>
            <w:del w:id="47489" w:author="Ramasubramani, Hariharan" w:date="2015-07-20T17:27:00Z">
              <w:r w:rsidDel="00C66FC3">
                <w:rPr>
                  <w:rFonts w:cstheme="minorHAnsi"/>
                  <w:color w:val="000000" w:themeColor="text1"/>
                  <w:szCs w:val="18"/>
                </w:rPr>
                <w:delText>O</w:delText>
              </w:r>
              <w:bookmarkStart w:id="47490" w:name="_Toc425238920"/>
              <w:bookmarkStart w:id="47491" w:name="_Toc425240166"/>
              <w:bookmarkStart w:id="47492" w:name="_Toc425241413"/>
              <w:bookmarkStart w:id="47493" w:name="_Toc425242659"/>
              <w:bookmarkStart w:id="47494" w:name="_Toc425243905"/>
              <w:bookmarkStart w:id="47495" w:name="_Toc425245152"/>
              <w:bookmarkStart w:id="47496" w:name="_Toc425246399"/>
              <w:bookmarkStart w:id="47497" w:name="_Toc425247646"/>
              <w:bookmarkStart w:id="47498" w:name="_Toc425248892"/>
              <w:bookmarkStart w:id="47499" w:name="_Toc425250139"/>
              <w:bookmarkStart w:id="47500" w:name="_Toc425251386"/>
              <w:bookmarkEnd w:id="47490"/>
              <w:bookmarkEnd w:id="47491"/>
              <w:bookmarkEnd w:id="47492"/>
              <w:bookmarkEnd w:id="47493"/>
              <w:bookmarkEnd w:id="47494"/>
              <w:bookmarkEnd w:id="47495"/>
              <w:bookmarkEnd w:id="47496"/>
              <w:bookmarkEnd w:id="47497"/>
              <w:bookmarkEnd w:id="47498"/>
              <w:bookmarkEnd w:id="47499"/>
              <w:bookmarkEnd w:id="47500"/>
            </w:del>
          </w:p>
        </w:tc>
        <w:tc>
          <w:tcPr>
            <w:tcW w:w="881" w:type="dxa"/>
            <w:tcBorders>
              <w:top w:val="single" w:sz="4" w:space="0" w:color="auto"/>
              <w:left w:val="single" w:sz="4" w:space="0" w:color="auto"/>
              <w:bottom w:val="single" w:sz="4" w:space="0" w:color="auto"/>
              <w:right w:val="single" w:sz="4" w:space="0" w:color="auto"/>
            </w:tcBorders>
          </w:tcPr>
          <w:p w14:paraId="0237A02F" w14:textId="161CBAF7" w:rsidR="005F4718" w:rsidRPr="00C106B9" w:rsidDel="00C66FC3" w:rsidRDefault="00160556" w:rsidP="009C3129">
            <w:pPr>
              <w:ind w:left="-57" w:firstLine="0"/>
              <w:jc w:val="center"/>
              <w:rPr>
                <w:del w:id="47501" w:author="Ramasubramani, Hariharan" w:date="2015-07-20T17:27:00Z"/>
                <w:rFonts w:cstheme="minorHAnsi"/>
                <w:color w:val="000000" w:themeColor="text1"/>
                <w:szCs w:val="18"/>
              </w:rPr>
            </w:pPr>
            <w:del w:id="47502" w:author="Ramasubramani, Hariharan" w:date="2015-07-20T17:27:00Z">
              <w:r w:rsidDel="00C66FC3">
                <w:rPr>
                  <w:rFonts w:cstheme="minorHAnsi"/>
                  <w:color w:val="000000" w:themeColor="text1"/>
                  <w:szCs w:val="18"/>
                </w:rPr>
                <w:delText>O (CR621)</w:delText>
              </w:r>
              <w:bookmarkStart w:id="47503" w:name="_Toc425238921"/>
              <w:bookmarkStart w:id="47504" w:name="_Toc425240167"/>
              <w:bookmarkStart w:id="47505" w:name="_Toc425241414"/>
              <w:bookmarkStart w:id="47506" w:name="_Toc425242660"/>
              <w:bookmarkStart w:id="47507" w:name="_Toc425243906"/>
              <w:bookmarkStart w:id="47508" w:name="_Toc425245153"/>
              <w:bookmarkStart w:id="47509" w:name="_Toc425246400"/>
              <w:bookmarkStart w:id="47510" w:name="_Toc425247647"/>
              <w:bookmarkStart w:id="47511" w:name="_Toc425248893"/>
              <w:bookmarkStart w:id="47512" w:name="_Toc425250140"/>
              <w:bookmarkStart w:id="47513" w:name="_Toc425251387"/>
              <w:bookmarkEnd w:id="47503"/>
              <w:bookmarkEnd w:id="47504"/>
              <w:bookmarkEnd w:id="47505"/>
              <w:bookmarkEnd w:id="47506"/>
              <w:bookmarkEnd w:id="47507"/>
              <w:bookmarkEnd w:id="47508"/>
              <w:bookmarkEnd w:id="47509"/>
              <w:bookmarkEnd w:id="47510"/>
              <w:bookmarkEnd w:id="47511"/>
              <w:bookmarkEnd w:id="47512"/>
              <w:bookmarkEnd w:id="47513"/>
            </w:del>
          </w:p>
        </w:tc>
        <w:tc>
          <w:tcPr>
            <w:tcW w:w="5571" w:type="dxa"/>
            <w:tcBorders>
              <w:top w:val="single" w:sz="4" w:space="0" w:color="auto"/>
              <w:left w:val="single" w:sz="4" w:space="0" w:color="auto"/>
              <w:bottom w:val="single" w:sz="4" w:space="0" w:color="auto"/>
              <w:right w:val="single" w:sz="4" w:space="0" w:color="auto"/>
            </w:tcBorders>
          </w:tcPr>
          <w:p w14:paraId="2B08D76F" w14:textId="386462F0" w:rsidR="005F4718" w:rsidRPr="00C106B9" w:rsidDel="00C66FC3" w:rsidRDefault="005F4718" w:rsidP="009C3129">
            <w:pPr>
              <w:ind w:left="6" w:firstLine="0"/>
              <w:rPr>
                <w:del w:id="47514" w:author="Ramasubramani, Hariharan" w:date="2015-07-20T17:27:00Z"/>
                <w:rFonts w:cstheme="minorHAnsi"/>
                <w:color w:val="000000" w:themeColor="text1"/>
                <w:szCs w:val="18"/>
              </w:rPr>
            </w:pPr>
            <w:del w:id="47515" w:author="Ramasubramani, Hariharan" w:date="2015-07-20T17:27:00Z">
              <w:r w:rsidDel="00C66FC3">
                <w:rPr>
                  <w:rFonts w:cstheme="minorHAnsi"/>
                  <w:color w:val="000000" w:themeColor="text1"/>
                  <w:szCs w:val="18"/>
                </w:rPr>
                <w:delText>Required to promote.</w:delText>
              </w:r>
              <w:bookmarkStart w:id="47516" w:name="_Toc425238922"/>
              <w:bookmarkStart w:id="47517" w:name="_Toc425240168"/>
              <w:bookmarkStart w:id="47518" w:name="_Toc425241415"/>
              <w:bookmarkStart w:id="47519" w:name="_Toc425242661"/>
              <w:bookmarkStart w:id="47520" w:name="_Toc425243907"/>
              <w:bookmarkStart w:id="47521" w:name="_Toc425245154"/>
              <w:bookmarkStart w:id="47522" w:name="_Toc425246401"/>
              <w:bookmarkStart w:id="47523" w:name="_Toc425247648"/>
              <w:bookmarkStart w:id="47524" w:name="_Toc425248894"/>
              <w:bookmarkStart w:id="47525" w:name="_Toc425250141"/>
              <w:bookmarkStart w:id="47526" w:name="_Toc425251388"/>
              <w:bookmarkEnd w:id="47516"/>
              <w:bookmarkEnd w:id="47517"/>
              <w:bookmarkEnd w:id="47518"/>
              <w:bookmarkEnd w:id="47519"/>
              <w:bookmarkEnd w:id="47520"/>
              <w:bookmarkEnd w:id="47521"/>
              <w:bookmarkEnd w:id="47522"/>
              <w:bookmarkEnd w:id="47523"/>
              <w:bookmarkEnd w:id="47524"/>
              <w:bookmarkEnd w:id="47525"/>
              <w:bookmarkEnd w:id="47526"/>
            </w:del>
          </w:p>
        </w:tc>
        <w:bookmarkStart w:id="47527" w:name="_Toc425238923"/>
        <w:bookmarkStart w:id="47528" w:name="_Toc425240169"/>
        <w:bookmarkStart w:id="47529" w:name="_Toc425241416"/>
        <w:bookmarkStart w:id="47530" w:name="_Toc425242662"/>
        <w:bookmarkStart w:id="47531" w:name="_Toc425243908"/>
        <w:bookmarkStart w:id="47532" w:name="_Toc425245155"/>
        <w:bookmarkStart w:id="47533" w:name="_Toc425246402"/>
        <w:bookmarkStart w:id="47534" w:name="_Toc425247649"/>
        <w:bookmarkStart w:id="47535" w:name="_Toc425248895"/>
        <w:bookmarkStart w:id="47536" w:name="_Toc425250142"/>
        <w:bookmarkStart w:id="47537" w:name="_Toc425251389"/>
        <w:bookmarkEnd w:id="47527"/>
        <w:bookmarkEnd w:id="47528"/>
        <w:bookmarkEnd w:id="47529"/>
        <w:bookmarkEnd w:id="47530"/>
        <w:bookmarkEnd w:id="47531"/>
        <w:bookmarkEnd w:id="47532"/>
        <w:bookmarkEnd w:id="47533"/>
        <w:bookmarkEnd w:id="47534"/>
        <w:bookmarkEnd w:id="47535"/>
        <w:bookmarkEnd w:id="47536"/>
        <w:bookmarkEnd w:id="47537"/>
      </w:tr>
      <w:tr w:rsidR="005F4718" w:rsidRPr="00C106B9" w:rsidDel="00C66FC3" w14:paraId="5FF24C50" w14:textId="74E48155" w:rsidTr="008C172F">
        <w:trPr>
          <w:cantSplit/>
          <w:trHeight w:val="314"/>
          <w:jc w:val="center"/>
          <w:del w:id="47538" w:author="Ramasubramani, Hariharan" w:date="2015-07-20T17:27:00Z"/>
        </w:trPr>
        <w:tc>
          <w:tcPr>
            <w:tcW w:w="1086" w:type="dxa"/>
            <w:tcBorders>
              <w:top w:val="single" w:sz="4" w:space="0" w:color="auto"/>
              <w:left w:val="single" w:sz="4" w:space="0" w:color="auto"/>
              <w:bottom w:val="single" w:sz="4" w:space="0" w:color="auto"/>
              <w:right w:val="single" w:sz="4" w:space="0" w:color="auto"/>
            </w:tcBorders>
          </w:tcPr>
          <w:p w14:paraId="0C2B2DF9" w14:textId="3D81ABA1" w:rsidR="005F4718" w:rsidRPr="00C106B9" w:rsidDel="00C66FC3" w:rsidRDefault="005F4718" w:rsidP="00247D75">
            <w:pPr>
              <w:pStyle w:val="ListParagraph"/>
              <w:numPr>
                <w:ilvl w:val="3"/>
                <w:numId w:val="23"/>
              </w:numPr>
              <w:overflowPunct w:val="0"/>
              <w:autoSpaceDE w:val="0"/>
              <w:autoSpaceDN w:val="0"/>
              <w:spacing w:after="60"/>
              <w:ind w:left="-43" w:firstLine="0"/>
              <w:textAlignment w:val="baseline"/>
              <w:rPr>
                <w:del w:id="47539" w:author="Ramasubramani, Hariharan" w:date="2015-07-20T17:27:00Z"/>
                <w:rFonts w:cstheme="minorHAnsi"/>
                <w:color w:val="000000" w:themeColor="text1"/>
              </w:rPr>
            </w:pPr>
            <w:bookmarkStart w:id="47540" w:name="_Toc425238924"/>
            <w:bookmarkStart w:id="47541" w:name="_Toc425240170"/>
            <w:bookmarkStart w:id="47542" w:name="_Toc425241417"/>
            <w:bookmarkStart w:id="47543" w:name="_Toc425242663"/>
            <w:bookmarkStart w:id="47544" w:name="_Toc425243909"/>
            <w:bookmarkStart w:id="47545" w:name="_Toc425245156"/>
            <w:bookmarkStart w:id="47546" w:name="_Toc425246403"/>
            <w:bookmarkStart w:id="47547" w:name="_Toc425247650"/>
            <w:bookmarkStart w:id="47548" w:name="_Toc425248896"/>
            <w:bookmarkStart w:id="47549" w:name="_Toc425250143"/>
            <w:bookmarkStart w:id="47550" w:name="_Toc425251390"/>
            <w:bookmarkEnd w:id="47540"/>
            <w:bookmarkEnd w:id="47541"/>
            <w:bookmarkEnd w:id="47542"/>
            <w:bookmarkEnd w:id="47543"/>
            <w:bookmarkEnd w:id="47544"/>
            <w:bookmarkEnd w:id="47545"/>
            <w:bookmarkEnd w:id="47546"/>
            <w:bookmarkEnd w:id="47547"/>
            <w:bookmarkEnd w:id="47548"/>
            <w:bookmarkEnd w:id="47549"/>
            <w:bookmarkEnd w:id="47550"/>
          </w:p>
        </w:tc>
        <w:tc>
          <w:tcPr>
            <w:tcW w:w="2269" w:type="dxa"/>
            <w:tcBorders>
              <w:top w:val="single" w:sz="4" w:space="0" w:color="auto"/>
              <w:left w:val="single" w:sz="4" w:space="0" w:color="auto"/>
              <w:bottom w:val="single" w:sz="4" w:space="0" w:color="auto"/>
              <w:right w:val="single" w:sz="4" w:space="0" w:color="auto"/>
            </w:tcBorders>
          </w:tcPr>
          <w:p w14:paraId="6F8F7163" w14:textId="0C26260F" w:rsidR="005F4718" w:rsidRPr="00C106B9" w:rsidDel="00C66FC3" w:rsidRDefault="005F4718" w:rsidP="009C3129">
            <w:pPr>
              <w:ind w:left="-18" w:firstLine="0"/>
              <w:rPr>
                <w:del w:id="47551" w:author="Ramasubramani, Hariharan" w:date="2015-07-20T17:27:00Z"/>
                <w:rFonts w:cstheme="minorHAnsi"/>
                <w:color w:val="000000" w:themeColor="text1"/>
                <w:szCs w:val="18"/>
              </w:rPr>
            </w:pPr>
            <w:del w:id="47552" w:author="Ramasubramani, Hariharan" w:date="2015-07-20T17:27:00Z">
              <w:r w:rsidDel="00C66FC3">
                <w:rPr>
                  <w:rFonts w:cstheme="minorHAnsi"/>
                  <w:color w:val="000000" w:themeColor="text1"/>
                  <w:szCs w:val="18"/>
                </w:rPr>
                <w:delText>Form</w:delText>
              </w:r>
              <w:r w:rsidRPr="00C106B9" w:rsidDel="00C66FC3">
                <w:rPr>
                  <w:rFonts w:cstheme="minorHAnsi"/>
                  <w:color w:val="000000" w:themeColor="text1"/>
                  <w:szCs w:val="18"/>
                </w:rPr>
                <w:delText xml:space="preserve"> Title</w:delText>
              </w:r>
              <w:bookmarkStart w:id="47553" w:name="_Toc425238925"/>
              <w:bookmarkStart w:id="47554" w:name="_Toc425240171"/>
              <w:bookmarkStart w:id="47555" w:name="_Toc425241418"/>
              <w:bookmarkStart w:id="47556" w:name="_Toc425242664"/>
              <w:bookmarkStart w:id="47557" w:name="_Toc425243910"/>
              <w:bookmarkStart w:id="47558" w:name="_Toc425245157"/>
              <w:bookmarkStart w:id="47559" w:name="_Toc425246404"/>
              <w:bookmarkStart w:id="47560" w:name="_Toc425247651"/>
              <w:bookmarkStart w:id="47561" w:name="_Toc425248897"/>
              <w:bookmarkStart w:id="47562" w:name="_Toc425250144"/>
              <w:bookmarkStart w:id="47563" w:name="_Toc425251391"/>
              <w:bookmarkEnd w:id="47553"/>
              <w:bookmarkEnd w:id="47554"/>
              <w:bookmarkEnd w:id="47555"/>
              <w:bookmarkEnd w:id="47556"/>
              <w:bookmarkEnd w:id="47557"/>
              <w:bookmarkEnd w:id="47558"/>
              <w:bookmarkEnd w:id="47559"/>
              <w:bookmarkEnd w:id="47560"/>
              <w:bookmarkEnd w:id="47561"/>
              <w:bookmarkEnd w:id="47562"/>
              <w:bookmarkEnd w:id="47563"/>
            </w:del>
          </w:p>
        </w:tc>
        <w:tc>
          <w:tcPr>
            <w:tcW w:w="1018" w:type="dxa"/>
            <w:tcBorders>
              <w:top w:val="single" w:sz="4" w:space="0" w:color="auto"/>
              <w:left w:val="single" w:sz="4" w:space="0" w:color="auto"/>
              <w:bottom w:val="single" w:sz="4" w:space="0" w:color="auto"/>
              <w:right w:val="single" w:sz="4" w:space="0" w:color="auto"/>
            </w:tcBorders>
          </w:tcPr>
          <w:p w14:paraId="6CFDCB30" w14:textId="2E8EBE61" w:rsidR="005F4718" w:rsidRPr="00C106B9" w:rsidDel="00C66FC3" w:rsidRDefault="005F4718" w:rsidP="009C3129">
            <w:pPr>
              <w:ind w:left="-57" w:firstLine="0"/>
              <w:jc w:val="center"/>
              <w:rPr>
                <w:del w:id="47564" w:author="Ramasubramani, Hariharan" w:date="2015-07-20T17:27:00Z"/>
                <w:rFonts w:cstheme="minorHAnsi"/>
                <w:color w:val="000000" w:themeColor="text1"/>
                <w:szCs w:val="18"/>
              </w:rPr>
            </w:pPr>
            <w:del w:id="47565" w:author="Ramasubramani, Hariharan" w:date="2015-07-20T17:27:00Z">
              <w:r w:rsidRPr="00C106B9" w:rsidDel="00C66FC3">
                <w:rPr>
                  <w:rFonts w:cstheme="minorHAnsi"/>
                  <w:color w:val="000000" w:themeColor="text1"/>
                  <w:szCs w:val="18"/>
                </w:rPr>
                <w:delText>M</w:delText>
              </w:r>
              <w:bookmarkStart w:id="47566" w:name="_Toc425238926"/>
              <w:bookmarkStart w:id="47567" w:name="_Toc425240172"/>
              <w:bookmarkStart w:id="47568" w:name="_Toc425241419"/>
              <w:bookmarkStart w:id="47569" w:name="_Toc425242665"/>
              <w:bookmarkStart w:id="47570" w:name="_Toc425243911"/>
              <w:bookmarkStart w:id="47571" w:name="_Toc425245158"/>
              <w:bookmarkStart w:id="47572" w:name="_Toc425246405"/>
              <w:bookmarkStart w:id="47573" w:name="_Toc425247652"/>
              <w:bookmarkStart w:id="47574" w:name="_Toc425248898"/>
              <w:bookmarkStart w:id="47575" w:name="_Toc425250145"/>
              <w:bookmarkStart w:id="47576" w:name="_Toc425251392"/>
              <w:bookmarkEnd w:id="47566"/>
              <w:bookmarkEnd w:id="47567"/>
              <w:bookmarkEnd w:id="47568"/>
              <w:bookmarkEnd w:id="47569"/>
              <w:bookmarkEnd w:id="47570"/>
              <w:bookmarkEnd w:id="47571"/>
              <w:bookmarkEnd w:id="47572"/>
              <w:bookmarkEnd w:id="47573"/>
              <w:bookmarkEnd w:id="47574"/>
              <w:bookmarkEnd w:id="47575"/>
              <w:bookmarkEnd w:id="47576"/>
            </w:del>
          </w:p>
        </w:tc>
        <w:tc>
          <w:tcPr>
            <w:tcW w:w="881" w:type="dxa"/>
            <w:tcBorders>
              <w:top w:val="single" w:sz="4" w:space="0" w:color="auto"/>
              <w:left w:val="single" w:sz="4" w:space="0" w:color="auto"/>
              <w:bottom w:val="single" w:sz="4" w:space="0" w:color="auto"/>
              <w:right w:val="single" w:sz="4" w:space="0" w:color="auto"/>
            </w:tcBorders>
          </w:tcPr>
          <w:p w14:paraId="5F68E3C0" w14:textId="352A5A2B" w:rsidR="005F4718" w:rsidRPr="00C106B9" w:rsidDel="00C66FC3" w:rsidRDefault="005F4718" w:rsidP="009C3129">
            <w:pPr>
              <w:ind w:left="-57" w:firstLine="0"/>
              <w:jc w:val="center"/>
              <w:rPr>
                <w:del w:id="47577" w:author="Ramasubramani, Hariharan" w:date="2015-07-20T17:27:00Z"/>
                <w:rFonts w:cstheme="minorHAnsi"/>
                <w:color w:val="000000" w:themeColor="text1"/>
                <w:szCs w:val="18"/>
              </w:rPr>
            </w:pPr>
            <w:del w:id="47578" w:author="Ramasubramani, Hariharan" w:date="2015-07-20T17:27:00Z">
              <w:r w:rsidRPr="00C106B9" w:rsidDel="00C66FC3">
                <w:rPr>
                  <w:rFonts w:cstheme="minorHAnsi"/>
                  <w:color w:val="000000" w:themeColor="text1"/>
                  <w:szCs w:val="18"/>
                </w:rPr>
                <w:delText>M</w:delText>
              </w:r>
              <w:bookmarkStart w:id="47579" w:name="_Toc425238927"/>
              <w:bookmarkStart w:id="47580" w:name="_Toc425240173"/>
              <w:bookmarkStart w:id="47581" w:name="_Toc425241420"/>
              <w:bookmarkStart w:id="47582" w:name="_Toc425242666"/>
              <w:bookmarkStart w:id="47583" w:name="_Toc425243912"/>
              <w:bookmarkStart w:id="47584" w:name="_Toc425245159"/>
              <w:bookmarkStart w:id="47585" w:name="_Toc425246406"/>
              <w:bookmarkStart w:id="47586" w:name="_Toc425247653"/>
              <w:bookmarkStart w:id="47587" w:name="_Toc425248899"/>
              <w:bookmarkStart w:id="47588" w:name="_Toc425250146"/>
              <w:bookmarkStart w:id="47589" w:name="_Toc425251393"/>
              <w:bookmarkEnd w:id="47579"/>
              <w:bookmarkEnd w:id="47580"/>
              <w:bookmarkEnd w:id="47581"/>
              <w:bookmarkEnd w:id="47582"/>
              <w:bookmarkEnd w:id="47583"/>
              <w:bookmarkEnd w:id="47584"/>
              <w:bookmarkEnd w:id="47585"/>
              <w:bookmarkEnd w:id="47586"/>
              <w:bookmarkEnd w:id="47587"/>
              <w:bookmarkEnd w:id="47588"/>
              <w:bookmarkEnd w:id="47589"/>
            </w:del>
          </w:p>
        </w:tc>
        <w:tc>
          <w:tcPr>
            <w:tcW w:w="5571" w:type="dxa"/>
            <w:tcBorders>
              <w:top w:val="single" w:sz="4" w:space="0" w:color="auto"/>
              <w:left w:val="single" w:sz="4" w:space="0" w:color="auto"/>
              <w:bottom w:val="single" w:sz="4" w:space="0" w:color="auto"/>
              <w:right w:val="single" w:sz="4" w:space="0" w:color="auto"/>
            </w:tcBorders>
          </w:tcPr>
          <w:p w14:paraId="55F62B91" w14:textId="34D1EFAD" w:rsidR="005F4718" w:rsidRPr="00C106B9" w:rsidDel="00C66FC3" w:rsidRDefault="005F4718" w:rsidP="009C3129">
            <w:pPr>
              <w:ind w:left="6" w:firstLine="0"/>
              <w:rPr>
                <w:del w:id="47590" w:author="Ramasubramani, Hariharan" w:date="2015-07-20T17:27:00Z"/>
                <w:rFonts w:cstheme="minorHAnsi"/>
                <w:color w:val="000000" w:themeColor="text1"/>
                <w:szCs w:val="18"/>
              </w:rPr>
            </w:pPr>
            <w:del w:id="47591" w:author="Ramasubramani, Hariharan" w:date="2015-07-20T17:27:00Z">
              <w:r w:rsidRPr="00C106B9" w:rsidDel="00C66FC3">
                <w:rPr>
                  <w:rFonts w:cstheme="minorHAnsi"/>
                  <w:color w:val="000000" w:themeColor="text1"/>
                  <w:szCs w:val="18"/>
                </w:rPr>
                <w:delText>Required to save a “shell” and promote</w:delText>
              </w:r>
              <w:bookmarkStart w:id="47592" w:name="_Toc425238928"/>
              <w:bookmarkStart w:id="47593" w:name="_Toc425240174"/>
              <w:bookmarkStart w:id="47594" w:name="_Toc425241421"/>
              <w:bookmarkStart w:id="47595" w:name="_Toc425242667"/>
              <w:bookmarkStart w:id="47596" w:name="_Toc425243913"/>
              <w:bookmarkStart w:id="47597" w:name="_Toc425245160"/>
              <w:bookmarkStart w:id="47598" w:name="_Toc425246407"/>
              <w:bookmarkStart w:id="47599" w:name="_Toc425247654"/>
              <w:bookmarkStart w:id="47600" w:name="_Toc425248900"/>
              <w:bookmarkStart w:id="47601" w:name="_Toc425250147"/>
              <w:bookmarkStart w:id="47602" w:name="_Toc425251394"/>
              <w:bookmarkEnd w:id="47592"/>
              <w:bookmarkEnd w:id="47593"/>
              <w:bookmarkEnd w:id="47594"/>
              <w:bookmarkEnd w:id="47595"/>
              <w:bookmarkEnd w:id="47596"/>
              <w:bookmarkEnd w:id="47597"/>
              <w:bookmarkEnd w:id="47598"/>
              <w:bookmarkEnd w:id="47599"/>
              <w:bookmarkEnd w:id="47600"/>
              <w:bookmarkEnd w:id="47601"/>
              <w:bookmarkEnd w:id="47602"/>
            </w:del>
          </w:p>
        </w:tc>
        <w:bookmarkStart w:id="47603" w:name="_Toc425238929"/>
        <w:bookmarkStart w:id="47604" w:name="_Toc425240175"/>
        <w:bookmarkStart w:id="47605" w:name="_Toc425241422"/>
        <w:bookmarkStart w:id="47606" w:name="_Toc425242668"/>
        <w:bookmarkStart w:id="47607" w:name="_Toc425243914"/>
        <w:bookmarkStart w:id="47608" w:name="_Toc425245161"/>
        <w:bookmarkStart w:id="47609" w:name="_Toc425246408"/>
        <w:bookmarkStart w:id="47610" w:name="_Toc425247655"/>
        <w:bookmarkStart w:id="47611" w:name="_Toc425248901"/>
        <w:bookmarkStart w:id="47612" w:name="_Toc425250148"/>
        <w:bookmarkStart w:id="47613" w:name="_Toc425251395"/>
        <w:bookmarkEnd w:id="47603"/>
        <w:bookmarkEnd w:id="47604"/>
        <w:bookmarkEnd w:id="47605"/>
        <w:bookmarkEnd w:id="47606"/>
        <w:bookmarkEnd w:id="47607"/>
        <w:bookmarkEnd w:id="47608"/>
        <w:bookmarkEnd w:id="47609"/>
        <w:bookmarkEnd w:id="47610"/>
        <w:bookmarkEnd w:id="47611"/>
        <w:bookmarkEnd w:id="47612"/>
        <w:bookmarkEnd w:id="47613"/>
      </w:tr>
      <w:tr w:rsidR="005F4718" w:rsidRPr="00C106B9" w:rsidDel="00C66FC3" w14:paraId="6BBDC342" w14:textId="79D16533" w:rsidTr="008C172F">
        <w:trPr>
          <w:cantSplit/>
          <w:trHeight w:val="314"/>
          <w:jc w:val="center"/>
          <w:del w:id="47614" w:author="Ramasubramani, Hariharan" w:date="2015-07-20T17:27:00Z"/>
        </w:trPr>
        <w:tc>
          <w:tcPr>
            <w:tcW w:w="1086" w:type="dxa"/>
            <w:tcBorders>
              <w:top w:val="single" w:sz="4" w:space="0" w:color="auto"/>
              <w:left w:val="single" w:sz="4" w:space="0" w:color="auto"/>
              <w:bottom w:val="single" w:sz="4" w:space="0" w:color="auto"/>
              <w:right w:val="single" w:sz="4" w:space="0" w:color="auto"/>
            </w:tcBorders>
          </w:tcPr>
          <w:p w14:paraId="6D6695D1" w14:textId="7D4290A3" w:rsidR="005F4718" w:rsidRPr="00C106B9" w:rsidDel="00C66FC3" w:rsidRDefault="005F4718" w:rsidP="00247D75">
            <w:pPr>
              <w:pStyle w:val="ListParagraph"/>
              <w:numPr>
                <w:ilvl w:val="3"/>
                <w:numId w:val="23"/>
              </w:numPr>
              <w:overflowPunct w:val="0"/>
              <w:autoSpaceDE w:val="0"/>
              <w:autoSpaceDN w:val="0"/>
              <w:spacing w:after="60"/>
              <w:ind w:left="-43" w:firstLine="0"/>
              <w:textAlignment w:val="baseline"/>
              <w:rPr>
                <w:del w:id="47615" w:author="Ramasubramani, Hariharan" w:date="2015-07-20T17:27:00Z"/>
                <w:rFonts w:cstheme="minorHAnsi"/>
                <w:color w:val="000000" w:themeColor="text1"/>
              </w:rPr>
            </w:pPr>
            <w:bookmarkStart w:id="47616" w:name="_Toc425238930"/>
            <w:bookmarkStart w:id="47617" w:name="_Toc425240176"/>
            <w:bookmarkStart w:id="47618" w:name="_Toc425241423"/>
            <w:bookmarkStart w:id="47619" w:name="_Toc425242669"/>
            <w:bookmarkStart w:id="47620" w:name="_Toc425243915"/>
            <w:bookmarkStart w:id="47621" w:name="_Toc425245162"/>
            <w:bookmarkStart w:id="47622" w:name="_Toc425246409"/>
            <w:bookmarkStart w:id="47623" w:name="_Toc425247656"/>
            <w:bookmarkStart w:id="47624" w:name="_Toc425248902"/>
            <w:bookmarkStart w:id="47625" w:name="_Toc425250149"/>
            <w:bookmarkStart w:id="47626" w:name="_Toc425251396"/>
            <w:bookmarkEnd w:id="47616"/>
            <w:bookmarkEnd w:id="47617"/>
            <w:bookmarkEnd w:id="47618"/>
            <w:bookmarkEnd w:id="47619"/>
            <w:bookmarkEnd w:id="47620"/>
            <w:bookmarkEnd w:id="47621"/>
            <w:bookmarkEnd w:id="47622"/>
            <w:bookmarkEnd w:id="47623"/>
            <w:bookmarkEnd w:id="47624"/>
            <w:bookmarkEnd w:id="47625"/>
            <w:bookmarkEnd w:id="47626"/>
          </w:p>
        </w:tc>
        <w:tc>
          <w:tcPr>
            <w:tcW w:w="2269" w:type="dxa"/>
            <w:tcBorders>
              <w:top w:val="single" w:sz="4" w:space="0" w:color="auto"/>
              <w:left w:val="single" w:sz="4" w:space="0" w:color="auto"/>
              <w:bottom w:val="single" w:sz="4" w:space="0" w:color="auto"/>
              <w:right w:val="single" w:sz="4" w:space="0" w:color="auto"/>
            </w:tcBorders>
          </w:tcPr>
          <w:p w14:paraId="138E5D54" w14:textId="72E6CA15" w:rsidR="005F4718" w:rsidRPr="00C106B9" w:rsidDel="00C66FC3" w:rsidRDefault="005F4718" w:rsidP="009C3129">
            <w:pPr>
              <w:ind w:left="-18" w:firstLine="0"/>
              <w:rPr>
                <w:del w:id="47627" w:author="Ramasubramani, Hariharan" w:date="2015-07-20T17:27:00Z"/>
                <w:rFonts w:cstheme="minorHAnsi"/>
                <w:color w:val="000000" w:themeColor="text1"/>
                <w:szCs w:val="18"/>
              </w:rPr>
            </w:pPr>
            <w:del w:id="47628" w:author="Ramasubramani, Hariharan" w:date="2015-07-20T17:27:00Z">
              <w:r w:rsidDel="00C66FC3">
                <w:rPr>
                  <w:rFonts w:cstheme="minorHAnsi"/>
                  <w:color w:val="000000" w:themeColor="text1"/>
                  <w:szCs w:val="18"/>
                </w:rPr>
                <w:delText>Form</w:delText>
              </w:r>
              <w:r w:rsidRPr="00C106B9" w:rsidDel="00C66FC3">
                <w:rPr>
                  <w:rFonts w:cstheme="minorHAnsi"/>
                  <w:color w:val="000000" w:themeColor="text1"/>
                  <w:szCs w:val="18"/>
                </w:rPr>
                <w:delText xml:space="preserve"> #</w:delText>
              </w:r>
              <w:bookmarkStart w:id="47629" w:name="_Toc425238931"/>
              <w:bookmarkStart w:id="47630" w:name="_Toc425240177"/>
              <w:bookmarkStart w:id="47631" w:name="_Toc425241424"/>
              <w:bookmarkStart w:id="47632" w:name="_Toc425242670"/>
              <w:bookmarkStart w:id="47633" w:name="_Toc425243916"/>
              <w:bookmarkStart w:id="47634" w:name="_Toc425245163"/>
              <w:bookmarkStart w:id="47635" w:name="_Toc425246410"/>
              <w:bookmarkStart w:id="47636" w:name="_Toc425247657"/>
              <w:bookmarkStart w:id="47637" w:name="_Toc425248903"/>
              <w:bookmarkStart w:id="47638" w:name="_Toc425250150"/>
              <w:bookmarkStart w:id="47639" w:name="_Toc425251397"/>
              <w:bookmarkEnd w:id="47629"/>
              <w:bookmarkEnd w:id="47630"/>
              <w:bookmarkEnd w:id="47631"/>
              <w:bookmarkEnd w:id="47632"/>
              <w:bookmarkEnd w:id="47633"/>
              <w:bookmarkEnd w:id="47634"/>
              <w:bookmarkEnd w:id="47635"/>
              <w:bookmarkEnd w:id="47636"/>
              <w:bookmarkEnd w:id="47637"/>
              <w:bookmarkEnd w:id="47638"/>
              <w:bookmarkEnd w:id="47639"/>
            </w:del>
          </w:p>
        </w:tc>
        <w:tc>
          <w:tcPr>
            <w:tcW w:w="1018" w:type="dxa"/>
            <w:tcBorders>
              <w:top w:val="single" w:sz="4" w:space="0" w:color="auto"/>
              <w:left w:val="single" w:sz="4" w:space="0" w:color="auto"/>
              <w:bottom w:val="single" w:sz="4" w:space="0" w:color="auto"/>
              <w:right w:val="single" w:sz="4" w:space="0" w:color="auto"/>
            </w:tcBorders>
          </w:tcPr>
          <w:p w14:paraId="579F104B" w14:textId="1AE3764D" w:rsidR="005F4718" w:rsidRPr="00C106B9" w:rsidDel="00C66FC3" w:rsidRDefault="005F4718" w:rsidP="009C3129">
            <w:pPr>
              <w:ind w:left="-57" w:firstLine="0"/>
              <w:jc w:val="center"/>
              <w:rPr>
                <w:del w:id="47640" w:author="Ramasubramani, Hariharan" w:date="2015-07-20T17:27:00Z"/>
                <w:rFonts w:cstheme="minorHAnsi"/>
                <w:color w:val="000000" w:themeColor="text1"/>
                <w:szCs w:val="18"/>
              </w:rPr>
            </w:pPr>
            <w:del w:id="47641" w:author="Ramasubramani, Hariharan" w:date="2015-07-20T17:27:00Z">
              <w:r w:rsidRPr="00C106B9" w:rsidDel="00C66FC3">
                <w:rPr>
                  <w:rFonts w:cstheme="minorHAnsi"/>
                  <w:color w:val="000000" w:themeColor="text1"/>
                  <w:szCs w:val="18"/>
                </w:rPr>
                <w:delText>M</w:delText>
              </w:r>
              <w:bookmarkStart w:id="47642" w:name="_Toc425238932"/>
              <w:bookmarkStart w:id="47643" w:name="_Toc425240178"/>
              <w:bookmarkStart w:id="47644" w:name="_Toc425241425"/>
              <w:bookmarkStart w:id="47645" w:name="_Toc425242671"/>
              <w:bookmarkStart w:id="47646" w:name="_Toc425243917"/>
              <w:bookmarkStart w:id="47647" w:name="_Toc425245164"/>
              <w:bookmarkStart w:id="47648" w:name="_Toc425246411"/>
              <w:bookmarkStart w:id="47649" w:name="_Toc425247658"/>
              <w:bookmarkStart w:id="47650" w:name="_Toc425248904"/>
              <w:bookmarkStart w:id="47651" w:name="_Toc425250151"/>
              <w:bookmarkStart w:id="47652" w:name="_Toc425251398"/>
              <w:bookmarkEnd w:id="47642"/>
              <w:bookmarkEnd w:id="47643"/>
              <w:bookmarkEnd w:id="47644"/>
              <w:bookmarkEnd w:id="47645"/>
              <w:bookmarkEnd w:id="47646"/>
              <w:bookmarkEnd w:id="47647"/>
              <w:bookmarkEnd w:id="47648"/>
              <w:bookmarkEnd w:id="47649"/>
              <w:bookmarkEnd w:id="47650"/>
              <w:bookmarkEnd w:id="47651"/>
              <w:bookmarkEnd w:id="47652"/>
            </w:del>
          </w:p>
        </w:tc>
        <w:tc>
          <w:tcPr>
            <w:tcW w:w="881" w:type="dxa"/>
            <w:tcBorders>
              <w:top w:val="single" w:sz="4" w:space="0" w:color="auto"/>
              <w:left w:val="single" w:sz="4" w:space="0" w:color="auto"/>
              <w:bottom w:val="single" w:sz="4" w:space="0" w:color="auto"/>
              <w:right w:val="single" w:sz="4" w:space="0" w:color="auto"/>
            </w:tcBorders>
          </w:tcPr>
          <w:p w14:paraId="0C40F09B" w14:textId="233E2664" w:rsidR="005F4718" w:rsidRPr="00C106B9" w:rsidDel="00C66FC3" w:rsidRDefault="005F4718" w:rsidP="009C3129">
            <w:pPr>
              <w:ind w:left="-57" w:firstLine="0"/>
              <w:jc w:val="center"/>
              <w:rPr>
                <w:del w:id="47653" w:author="Ramasubramani, Hariharan" w:date="2015-07-20T17:27:00Z"/>
                <w:rFonts w:cstheme="minorHAnsi"/>
                <w:color w:val="000000" w:themeColor="text1"/>
                <w:szCs w:val="18"/>
              </w:rPr>
            </w:pPr>
            <w:del w:id="47654" w:author="Ramasubramani, Hariharan" w:date="2015-07-20T17:27:00Z">
              <w:r w:rsidRPr="00C106B9" w:rsidDel="00C66FC3">
                <w:rPr>
                  <w:rFonts w:cstheme="minorHAnsi"/>
                  <w:color w:val="000000" w:themeColor="text1"/>
                  <w:szCs w:val="18"/>
                </w:rPr>
                <w:delText>M</w:delText>
              </w:r>
              <w:bookmarkStart w:id="47655" w:name="_Toc425238933"/>
              <w:bookmarkStart w:id="47656" w:name="_Toc425240179"/>
              <w:bookmarkStart w:id="47657" w:name="_Toc425241426"/>
              <w:bookmarkStart w:id="47658" w:name="_Toc425242672"/>
              <w:bookmarkStart w:id="47659" w:name="_Toc425243918"/>
              <w:bookmarkStart w:id="47660" w:name="_Toc425245165"/>
              <w:bookmarkStart w:id="47661" w:name="_Toc425246412"/>
              <w:bookmarkStart w:id="47662" w:name="_Toc425247659"/>
              <w:bookmarkStart w:id="47663" w:name="_Toc425248905"/>
              <w:bookmarkStart w:id="47664" w:name="_Toc425250152"/>
              <w:bookmarkStart w:id="47665" w:name="_Toc425251399"/>
              <w:bookmarkEnd w:id="47655"/>
              <w:bookmarkEnd w:id="47656"/>
              <w:bookmarkEnd w:id="47657"/>
              <w:bookmarkEnd w:id="47658"/>
              <w:bookmarkEnd w:id="47659"/>
              <w:bookmarkEnd w:id="47660"/>
              <w:bookmarkEnd w:id="47661"/>
              <w:bookmarkEnd w:id="47662"/>
              <w:bookmarkEnd w:id="47663"/>
              <w:bookmarkEnd w:id="47664"/>
              <w:bookmarkEnd w:id="47665"/>
            </w:del>
          </w:p>
        </w:tc>
        <w:tc>
          <w:tcPr>
            <w:tcW w:w="5571" w:type="dxa"/>
            <w:tcBorders>
              <w:top w:val="single" w:sz="4" w:space="0" w:color="auto"/>
              <w:left w:val="single" w:sz="4" w:space="0" w:color="auto"/>
              <w:bottom w:val="single" w:sz="4" w:space="0" w:color="auto"/>
              <w:right w:val="single" w:sz="4" w:space="0" w:color="auto"/>
            </w:tcBorders>
          </w:tcPr>
          <w:p w14:paraId="325B183E" w14:textId="22538992" w:rsidR="005F4718" w:rsidRPr="00C106B9" w:rsidDel="00C66FC3" w:rsidRDefault="005F4718" w:rsidP="009C3129">
            <w:pPr>
              <w:ind w:left="6" w:firstLine="0"/>
              <w:rPr>
                <w:del w:id="47666" w:author="Ramasubramani, Hariharan" w:date="2015-07-20T17:27:00Z"/>
                <w:rFonts w:cstheme="minorHAnsi"/>
                <w:color w:val="000000" w:themeColor="text1"/>
                <w:szCs w:val="18"/>
              </w:rPr>
            </w:pPr>
            <w:del w:id="47667" w:author="Ramasubramani, Hariharan" w:date="2015-07-20T17:27:00Z">
              <w:r w:rsidRPr="00C106B9" w:rsidDel="00C66FC3">
                <w:rPr>
                  <w:rFonts w:cstheme="minorHAnsi"/>
                  <w:color w:val="000000" w:themeColor="text1"/>
                  <w:szCs w:val="18"/>
                </w:rPr>
                <w:delText>Required to save a “shell” and promote</w:delText>
              </w:r>
              <w:bookmarkStart w:id="47668" w:name="_Toc425238934"/>
              <w:bookmarkStart w:id="47669" w:name="_Toc425240180"/>
              <w:bookmarkStart w:id="47670" w:name="_Toc425241427"/>
              <w:bookmarkStart w:id="47671" w:name="_Toc425242673"/>
              <w:bookmarkStart w:id="47672" w:name="_Toc425243919"/>
              <w:bookmarkStart w:id="47673" w:name="_Toc425245166"/>
              <w:bookmarkStart w:id="47674" w:name="_Toc425246413"/>
              <w:bookmarkStart w:id="47675" w:name="_Toc425247660"/>
              <w:bookmarkStart w:id="47676" w:name="_Toc425248906"/>
              <w:bookmarkStart w:id="47677" w:name="_Toc425250153"/>
              <w:bookmarkStart w:id="47678" w:name="_Toc425251400"/>
              <w:bookmarkEnd w:id="47668"/>
              <w:bookmarkEnd w:id="47669"/>
              <w:bookmarkEnd w:id="47670"/>
              <w:bookmarkEnd w:id="47671"/>
              <w:bookmarkEnd w:id="47672"/>
              <w:bookmarkEnd w:id="47673"/>
              <w:bookmarkEnd w:id="47674"/>
              <w:bookmarkEnd w:id="47675"/>
              <w:bookmarkEnd w:id="47676"/>
              <w:bookmarkEnd w:id="47677"/>
              <w:bookmarkEnd w:id="47678"/>
            </w:del>
          </w:p>
        </w:tc>
        <w:bookmarkStart w:id="47679" w:name="_Toc425238935"/>
        <w:bookmarkStart w:id="47680" w:name="_Toc425240181"/>
        <w:bookmarkStart w:id="47681" w:name="_Toc425241428"/>
        <w:bookmarkStart w:id="47682" w:name="_Toc425242674"/>
        <w:bookmarkStart w:id="47683" w:name="_Toc425243920"/>
        <w:bookmarkStart w:id="47684" w:name="_Toc425245167"/>
        <w:bookmarkStart w:id="47685" w:name="_Toc425246414"/>
        <w:bookmarkStart w:id="47686" w:name="_Toc425247661"/>
        <w:bookmarkStart w:id="47687" w:name="_Toc425248907"/>
        <w:bookmarkStart w:id="47688" w:name="_Toc425250154"/>
        <w:bookmarkStart w:id="47689" w:name="_Toc425251401"/>
        <w:bookmarkEnd w:id="47679"/>
        <w:bookmarkEnd w:id="47680"/>
        <w:bookmarkEnd w:id="47681"/>
        <w:bookmarkEnd w:id="47682"/>
        <w:bookmarkEnd w:id="47683"/>
        <w:bookmarkEnd w:id="47684"/>
        <w:bookmarkEnd w:id="47685"/>
        <w:bookmarkEnd w:id="47686"/>
        <w:bookmarkEnd w:id="47687"/>
        <w:bookmarkEnd w:id="47688"/>
        <w:bookmarkEnd w:id="47689"/>
      </w:tr>
      <w:tr w:rsidR="005F4718" w:rsidRPr="00C106B9" w:rsidDel="00C66FC3" w14:paraId="033660D4" w14:textId="4150FE2A" w:rsidTr="008C172F">
        <w:trPr>
          <w:cantSplit/>
          <w:trHeight w:val="314"/>
          <w:jc w:val="center"/>
          <w:del w:id="47690" w:author="Ramasubramani, Hariharan" w:date="2015-07-20T17:27:00Z"/>
        </w:trPr>
        <w:tc>
          <w:tcPr>
            <w:tcW w:w="1086" w:type="dxa"/>
            <w:tcBorders>
              <w:top w:val="single" w:sz="4" w:space="0" w:color="auto"/>
              <w:left w:val="single" w:sz="4" w:space="0" w:color="auto"/>
              <w:bottom w:val="single" w:sz="4" w:space="0" w:color="auto"/>
              <w:right w:val="single" w:sz="4" w:space="0" w:color="auto"/>
            </w:tcBorders>
          </w:tcPr>
          <w:p w14:paraId="69F8B8C7" w14:textId="71245A73" w:rsidR="005F4718" w:rsidRPr="00C106B9" w:rsidDel="00C66FC3" w:rsidRDefault="005F4718" w:rsidP="00247D75">
            <w:pPr>
              <w:pStyle w:val="ListParagraph"/>
              <w:numPr>
                <w:ilvl w:val="3"/>
                <w:numId w:val="23"/>
              </w:numPr>
              <w:overflowPunct w:val="0"/>
              <w:autoSpaceDE w:val="0"/>
              <w:autoSpaceDN w:val="0"/>
              <w:spacing w:after="60"/>
              <w:ind w:left="-43" w:firstLine="0"/>
              <w:textAlignment w:val="baseline"/>
              <w:rPr>
                <w:del w:id="47691" w:author="Ramasubramani, Hariharan" w:date="2015-07-20T17:27:00Z"/>
                <w:rFonts w:cstheme="minorHAnsi"/>
                <w:color w:val="000000" w:themeColor="text1"/>
              </w:rPr>
            </w:pPr>
            <w:bookmarkStart w:id="47692" w:name="_Toc425238936"/>
            <w:bookmarkStart w:id="47693" w:name="_Toc425240182"/>
            <w:bookmarkStart w:id="47694" w:name="_Toc425241429"/>
            <w:bookmarkStart w:id="47695" w:name="_Toc425242675"/>
            <w:bookmarkStart w:id="47696" w:name="_Toc425243921"/>
            <w:bookmarkStart w:id="47697" w:name="_Toc425245168"/>
            <w:bookmarkStart w:id="47698" w:name="_Toc425246415"/>
            <w:bookmarkStart w:id="47699" w:name="_Toc425247662"/>
            <w:bookmarkStart w:id="47700" w:name="_Toc425248908"/>
            <w:bookmarkStart w:id="47701" w:name="_Toc425250155"/>
            <w:bookmarkStart w:id="47702" w:name="_Toc425251402"/>
            <w:bookmarkEnd w:id="47692"/>
            <w:bookmarkEnd w:id="47693"/>
            <w:bookmarkEnd w:id="47694"/>
            <w:bookmarkEnd w:id="47695"/>
            <w:bookmarkEnd w:id="47696"/>
            <w:bookmarkEnd w:id="47697"/>
            <w:bookmarkEnd w:id="47698"/>
            <w:bookmarkEnd w:id="47699"/>
            <w:bookmarkEnd w:id="47700"/>
            <w:bookmarkEnd w:id="47701"/>
            <w:bookmarkEnd w:id="47702"/>
          </w:p>
        </w:tc>
        <w:tc>
          <w:tcPr>
            <w:tcW w:w="2269" w:type="dxa"/>
            <w:tcBorders>
              <w:top w:val="single" w:sz="4" w:space="0" w:color="auto"/>
              <w:left w:val="single" w:sz="4" w:space="0" w:color="auto"/>
              <w:bottom w:val="single" w:sz="4" w:space="0" w:color="auto"/>
              <w:right w:val="single" w:sz="4" w:space="0" w:color="auto"/>
            </w:tcBorders>
          </w:tcPr>
          <w:p w14:paraId="05D5A99A" w14:textId="1AAED09C" w:rsidR="005F4718" w:rsidRPr="00C106B9" w:rsidDel="00C66FC3" w:rsidRDefault="005F4718" w:rsidP="009C3129">
            <w:pPr>
              <w:ind w:firstLine="0"/>
              <w:rPr>
                <w:del w:id="47703" w:author="Ramasubramani, Hariharan" w:date="2015-07-20T17:27:00Z"/>
                <w:rFonts w:cstheme="minorHAnsi"/>
                <w:color w:val="000000" w:themeColor="text1"/>
                <w:szCs w:val="18"/>
              </w:rPr>
            </w:pPr>
            <w:del w:id="47704" w:author="Ramasubramani, Hariharan" w:date="2015-07-20T17:27:00Z">
              <w:r w:rsidRPr="00C106B9" w:rsidDel="00C66FC3">
                <w:rPr>
                  <w:rFonts w:cstheme="minorHAnsi"/>
                  <w:color w:val="000000" w:themeColor="text1"/>
                  <w:szCs w:val="18"/>
                </w:rPr>
                <w:delText xml:space="preserve">State Effective Date </w:delText>
              </w:r>
              <w:bookmarkStart w:id="47705" w:name="_Toc425238937"/>
              <w:bookmarkStart w:id="47706" w:name="_Toc425240183"/>
              <w:bookmarkStart w:id="47707" w:name="_Toc425241430"/>
              <w:bookmarkStart w:id="47708" w:name="_Toc425242676"/>
              <w:bookmarkStart w:id="47709" w:name="_Toc425243922"/>
              <w:bookmarkStart w:id="47710" w:name="_Toc425245169"/>
              <w:bookmarkStart w:id="47711" w:name="_Toc425246416"/>
              <w:bookmarkStart w:id="47712" w:name="_Toc425247663"/>
              <w:bookmarkStart w:id="47713" w:name="_Toc425248909"/>
              <w:bookmarkStart w:id="47714" w:name="_Toc425250156"/>
              <w:bookmarkStart w:id="47715" w:name="_Toc425251403"/>
              <w:bookmarkEnd w:id="47705"/>
              <w:bookmarkEnd w:id="47706"/>
              <w:bookmarkEnd w:id="47707"/>
              <w:bookmarkEnd w:id="47708"/>
              <w:bookmarkEnd w:id="47709"/>
              <w:bookmarkEnd w:id="47710"/>
              <w:bookmarkEnd w:id="47711"/>
              <w:bookmarkEnd w:id="47712"/>
              <w:bookmarkEnd w:id="47713"/>
              <w:bookmarkEnd w:id="47714"/>
              <w:bookmarkEnd w:id="47715"/>
            </w:del>
          </w:p>
        </w:tc>
        <w:tc>
          <w:tcPr>
            <w:tcW w:w="1018" w:type="dxa"/>
            <w:tcBorders>
              <w:top w:val="single" w:sz="4" w:space="0" w:color="auto"/>
              <w:left w:val="single" w:sz="4" w:space="0" w:color="auto"/>
              <w:bottom w:val="single" w:sz="4" w:space="0" w:color="auto"/>
              <w:right w:val="single" w:sz="4" w:space="0" w:color="auto"/>
            </w:tcBorders>
          </w:tcPr>
          <w:p w14:paraId="70D81D5C" w14:textId="3F85BAA0" w:rsidR="005F4718" w:rsidRPr="00C106B9" w:rsidDel="00C66FC3" w:rsidRDefault="005F4718" w:rsidP="009C3129">
            <w:pPr>
              <w:ind w:left="-57" w:firstLine="0"/>
              <w:jc w:val="center"/>
              <w:rPr>
                <w:del w:id="47716" w:author="Ramasubramani, Hariharan" w:date="2015-07-20T17:27:00Z"/>
                <w:rFonts w:cstheme="minorHAnsi"/>
                <w:color w:val="000000" w:themeColor="text1"/>
                <w:szCs w:val="18"/>
              </w:rPr>
            </w:pPr>
            <w:del w:id="47717" w:author="Ramasubramani, Hariharan" w:date="2015-07-20T17:27:00Z">
              <w:r w:rsidRPr="00C106B9" w:rsidDel="00C66FC3">
                <w:rPr>
                  <w:rFonts w:cstheme="minorHAnsi"/>
                  <w:color w:val="000000" w:themeColor="text1"/>
                  <w:szCs w:val="18"/>
                </w:rPr>
                <w:delText>O</w:delText>
              </w:r>
              <w:bookmarkStart w:id="47718" w:name="_Toc425238938"/>
              <w:bookmarkStart w:id="47719" w:name="_Toc425240184"/>
              <w:bookmarkStart w:id="47720" w:name="_Toc425241431"/>
              <w:bookmarkStart w:id="47721" w:name="_Toc425242677"/>
              <w:bookmarkStart w:id="47722" w:name="_Toc425243923"/>
              <w:bookmarkStart w:id="47723" w:name="_Toc425245170"/>
              <w:bookmarkStart w:id="47724" w:name="_Toc425246417"/>
              <w:bookmarkStart w:id="47725" w:name="_Toc425247664"/>
              <w:bookmarkStart w:id="47726" w:name="_Toc425248910"/>
              <w:bookmarkStart w:id="47727" w:name="_Toc425250157"/>
              <w:bookmarkStart w:id="47728" w:name="_Toc425251404"/>
              <w:bookmarkEnd w:id="47718"/>
              <w:bookmarkEnd w:id="47719"/>
              <w:bookmarkEnd w:id="47720"/>
              <w:bookmarkEnd w:id="47721"/>
              <w:bookmarkEnd w:id="47722"/>
              <w:bookmarkEnd w:id="47723"/>
              <w:bookmarkEnd w:id="47724"/>
              <w:bookmarkEnd w:id="47725"/>
              <w:bookmarkEnd w:id="47726"/>
              <w:bookmarkEnd w:id="47727"/>
              <w:bookmarkEnd w:id="47728"/>
            </w:del>
          </w:p>
        </w:tc>
        <w:tc>
          <w:tcPr>
            <w:tcW w:w="881" w:type="dxa"/>
            <w:tcBorders>
              <w:top w:val="single" w:sz="4" w:space="0" w:color="auto"/>
              <w:left w:val="single" w:sz="4" w:space="0" w:color="auto"/>
              <w:bottom w:val="single" w:sz="4" w:space="0" w:color="auto"/>
              <w:right w:val="single" w:sz="4" w:space="0" w:color="auto"/>
            </w:tcBorders>
          </w:tcPr>
          <w:p w14:paraId="2DEB36E7" w14:textId="085570AF" w:rsidR="005F4718" w:rsidRPr="00C106B9" w:rsidDel="00C66FC3" w:rsidRDefault="005F4718" w:rsidP="009C3129">
            <w:pPr>
              <w:ind w:left="-57" w:firstLine="0"/>
              <w:jc w:val="center"/>
              <w:rPr>
                <w:del w:id="47729" w:author="Ramasubramani, Hariharan" w:date="2015-07-20T17:27:00Z"/>
                <w:rFonts w:cstheme="minorHAnsi"/>
                <w:color w:val="000000" w:themeColor="text1"/>
                <w:szCs w:val="18"/>
              </w:rPr>
            </w:pPr>
            <w:del w:id="47730" w:author="Ramasubramani, Hariharan" w:date="2015-07-20T17:27:00Z">
              <w:r w:rsidRPr="00C106B9" w:rsidDel="00C66FC3">
                <w:rPr>
                  <w:rFonts w:cstheme="minorHAnsi"/>
                  <w:color w:val="000000" w:themeColor="text1"/>
                  <w:szCs w:val="18"/>
                </w:rPr>
                <w:delText>CM</w:delText>
              </w:r>
              <w:bookmarkStart w:id="47731" w:name="_Toc425238939"/>
              <w:bookmarkStart w:id="47732" w:name="_Toc425240185"/>
              <w:bookmarkStart w:id="47733" w:name="_Toc425241432"/>
              <w:bookmarkStart w:id="47734" w:name="_Toc425242678"/>
              <w:bookmarkStart w:id="47735" w:name="_Toc425243924"/>
              <w:bookmarkStart w:id="47736" w:name="_Toc425245171"/>
              <w:bookmarkStart w:id="47737" w:name="_Toc425246418"/>
              <w:bookmarkStart w:id="47738" w:name="_Toc425247665"/>
              <w:bookmarkStart w:id="47739" w:name="_Toc425248911"/>
              <w:bookmarkStart w:id="47740" w:name="_Toc425250158"/>
              <w:bookmarkStart w:id="47741" w:name="_Toc425251405"/>
              <w:bookmarkEnd w:id="47731"/>
              <w:bookmarkEnd w:id="47732"/>
              <w:bookmarkEnd w:id="47733"/>
              <w:bookmarkEnd w:id="47734"/>
              <w:bookmarkEnd w:id="47735"/>
              <w:bookmarkEnd w:id="47736"/>
              <w:bookmarkEnd w:id="47737"/>
              <w:bookmarkEnd w:id="47738"/>
              <w:bookmarkEnd w:id="47739"/>
              <w:bookmarkEnd w:id="47740"/>
              <w:bookmarkEnd w:id="47741"/>
            </w:del>
          </w:p>
        </w:tc>
        <w:tc>
          <w:tcPr>
            <w:tcW w:w="5571" w:type="dxa"/>
            <w:tcBorders>
              <w:top w:val="single" w:sz="4" w:space="0" w:color="auto"/>
              <w:left w:val="single" w:sz="4" w:space="0" w:color="auto"/>
              <w:bottom w:val="single" w:sz="4" w:space="0" w:color="auto"/>
              <w:right w:val="single" w:sz="4" w:space="0" w:color="auto"/>
            </w:tcBorders>
          </w:tcPr>
          <w:p w14:paraId="33A605B9" w14:textId="604B3C31" w:rsidR="005F4718" w:rsidRPr="00C106B9" w:rsidDel="00C66FC3" w:rsidRDefault="005F4718" w:rsidP="009C3129">
            <w:pPr>
              <w:spacing w:after="60"/>
              <w:ind w:firstLine="0"/>
              <w:contextualSpacing/>
              <w:rPr>
                <w:del w:id="47742" w:author="Ramasubramani, Hariharan" w:date="2015-07-20T17:27:00Z"/>
                <w:rFonts w:cstheme="minorHAnsi"/>
                <w:color w:val="000000" w:themeColor="text1"/>
                <w:szCs w:val="18"/>
              </w:rPr>
            </w:pPr>
            <w:del w:id="47743" w:author="Ramasubramani, Hariharan" w:date="2015-07-20T17:27:00Z">
              <w:r w:rsidRPr="00C106B9" w:rsidDel="00C66FC3">
                <w:rPr>
                  <w:rFonts w:cstheme="minorHAnsi"/>
                  <w:color w:val="000000" w:themeColor="text1"/>
                </w:rPr>
                <w:delText xml:space="preserve">Required if the </w:delText>
              </w:r>
              <w:r w:rsidDel="00C66FC3">
                <w:rPr>
                  <w:rFonts w:cstheme="minorHAnsi"/>
                  <w:color w:val="000000" w:themeColor="text1"/>
                </w:rPr>
                <w:delText xml:space="preserve"> Form</w:delText>
              </w:r>
              <w:r w:rsidRPr="00C106B9" w:rsidDel="00C66FC3">
                <w:rPr>
                  <w:rFonts w:cstheme="minorHAnsi"/>
                  <w:color w:val="000000" w:themeColor="text1"/>
                </w:rPr>
                <w:delText xml:space="preserve"> Type is Filed or Non-Filed</w:delText>
              </w:r>
              <w:bookmarkStart w:id="47744" w:name="_Toc425238940"/>
              <w:bookmarkStart w:id="47745" w:name="_Toc425240186"/>
              <w:bookmarkStart w:id="47746" w:name="_Toc425241433"/>
              <w:bookmarkStart w:id="47747" w:name="_Toc425242679"/>
              <w:bookmarkStart w:id="47748" w:name="_Toc425243925"/>
              <w:bookmarkStart w:id="47749" w:name="_Toc425245172"/>
              <w:bookmarkStart w:id="47750" w:name="_Toc425246419"/>
              <w:bookmarkStart w:id="47751" w:name="_Toc425247666"/>
              <w:bookmarkStart w:id="47752" w:name="_Toc425248912"/>
              <w:bookmarkStart w:id="47753" w:name="_Toc425250159"/>
              <w:bookmarkStart w:id="47754" w:name="_Toc425251406"/>
              <w:bookmarkEnd w:id="47744"/>
              <w:bookmarkEnd w:id="47745"/>
              <w:bookmarkEnd w:id="47746"/>
              <w:bookmarkEnd w:id="47747"/>
              <w:bookmarkEnd w:id="47748"/>
              <w:bookmarkEnd w:id="47749"/>
              <w:bookmarkEnd w:id="47750"/>
              <w:bookmarkEnd w:id="47751"/>
              <w:bookmarkEnd w:id="47752"/>
              <w:bookmarkEnd w:id="47753"/>
              <w:bookmarkEnd w:id="47754"/>
            </w:del>
          </w:p>
        </w:tc>
        <w:bookmarkStart w:id="47755" w:name="_Toc425238941"/>
        <w:bookmarkStart w:id="47756" w:name="_Toc425240187"/>
        <w:bookmarkStart w:id="47757" w:name="_Toc425241434"/>
        <w:bookmarkStart w:id="47758" w:name="_Toc425242680"/>
        <w:bookmarkStart w:id="47759" w:name="_Toc425243926"/>
        <w:bookmarkStart w:id="47760" w:name="_Toc425245173"/>
        <w:bookmarkStart w:id="47761" w:name="_Toc425246420"/>
        <w:bookmarkStart w:id="47762" w:name="_Toc425247667"/>
        <w:bookmarkStart w:id="47763" w:name="_Toc425248913"/>
        <w:bookmarkStart w:id="47764" w:name="_Toc425250160"/>
        <w:bookmarkStart w:id="47765" w:name="_Toc425251407"/>
        <w:bookmarkEnd w:id="47755"/>
        <w:bookmarkEnd w:id="47756"/>
        <w:bookmarkEnd w:id="47757"/>
        <w:bookmarkEnd w:id="47758"/>
        <w:bookmarkEnd w:id="47759"/>
        <w:bookmarkEnd w:id="47760"/>
        <w:bookmarkEnd w:id="47761"/>
        <w:bookmarkEnd w:id="47762"/>
        <w:bookmarkEnd w:id="47763"/>
        <w:bookmarkEnd w:id="47764"/>
        <w:bookmarkEnd w:id="47765"/>
      </w:tr>
      <w:tr w:rsidR="005F4718" w:rsidRPr="00C106B9" w:rsidDel="00C66FC3" w14:paraId="7FB07506" w14:textId="2FB35788" w:rsidTr="008C172F">
        <w:trPr>
          <w:cantSplit/>
          <w:trHeight w:val="314"/>
          <w:jc w:val="center"/>
          <w:del w:id="47766" w:author="Ramasubramani, Hariharan" w:date="2015-07-20T17:27:00Z"/>
        </w:trPr>
        <w:tc>
          <w:tcPr>
            <w:tcW w:w="1086" w:type="dxa"/>
            <w:tcBorders>
              <w:top w:val="single" w:sz="4" w:space="0" w:color="auto"/>
              <w:left w:val="single" w:sz="4" w:space="0" w:color="auto"/>
              <w:bottom w:val="single" w:sz="4" w:space="0" w:color="auto"/>
              <w:right w:val="single" w:sz="4" w:space="0" w:color="auto"/>
            </w:tcBorders>
          </w:tcPr>
          <w:p w14:paraId="582D5797" w14:textId="5B336D58" w:rsidR="005F4718" w:rsidRPr="00C106B9" w:rsidDel="00C66FC3" w:rsidRDefault="005F4718" w:rsidP="00247D75">
            <w:pPr>
              <w:pStyle w:val="ListParagraph"/>
              <w:numPr>
                <w:ilvl w:val="3"/>
                <w:numId w:val="23"/>
              </w:numPr>
              <w:overflowPunct w:val="0"/>
              <w:autoSpaceDE w:val="0"/>
              <w:autoSpaceDN w:val="0"/>
              <w:spacing w:after="60"/>
              <w:ind w:left="-43" w:firstLine="0"/>
              <w:textAlignment w:val="baseline"/>
              <w:rPr>
                <w:del w:id="47767" w:author="Ramasubramani, Hariharan" w:date="2015-07-20T17:27:00Z"/>
                <w:rFonts w:cstheme="minorHAnsi"/>
                <w:color w:val="000000" w:themeColor="text1"/>
              </w:rPr>
            </w:pPr>
            <w:bookmarkStart w:id="47768" w:name="_Toc425238942"/>
            <w:bookmarkStart w:id="47769" w:name="_Toc425240188"/>
            <w:bookmarkStart w:id="47770" w:name="_Toc425241435"/>
            <w:bookmarkStart w:id="47771" w:name="_Toc425242681"/>
            <w:bookmarkStart w:id="47772" w:name="_Toc425243927"/>
            <w:bookmarkStart w:id="47773" w:name="_Toc425245174"/>
            <w:bookmarkStart w:id="47774" w:name="_Toc425246421"/>
            <w:bookmarkStart w:id="47775" w:name="_Toc425247668"/>
            <w:bookmarkStart w:id="47776" w:name="_Toc425248914"/>
            <w:bookmarkStart w:id="47777" w:name="_Toc425250161"/>
            <w:bookmarkStart w:id="47778" w:name="_Toc425251408"/>
            <w:bookmarkEnd w:id="47768"/>
            <w:bookmarkEnd w:id="47769"/>
            <w:bookmarkEnd w:id="47770"/>
            <w:bookmarkEnd w:id="47771"/>
            <w:bookmarkEnd w:id="47772"/>
            <w:bookmarkEnd w:id="47773"/>
            <w:bookmarkEnd w:id="47774"/>
            <w:bookmarkEnd w:id="47775"/>
            <w:bookmarkEnd w:id="47776"/>
            <w:bookmarkEnd w:id="47777"/>
            <w:bookmarkEnd w:id="47778"/>
          </w:p>
        </w:tc>
        <w:tc>
          <w:tcPr>
            <w:tcW w:w="2269" w:type="dxa"/>
            <w:tcBorders>
              <w:top w:val="single" w:sz="4" w:space="0" w:color="auto"/>
              <w:left w:val="single" w:sz="4" w:space="0" w:color="auto"/>
              <w:bottom w:val="single" w:sz="4" w:space="0" w:color="auto"/>
              <w:right w:val="single" w:sz="4" w:space="0" w:color="auto"/>
            </w:tcBorders>
          </w:tcPr>
          <w:p w14:paraId="5E862CFF" w14:textId="5EF6ABDF" w:rsidR="005F4718" w:rsidRPr="00C106B9" w:rsidDel="00C66FC3" w:rsidRDefault="005F4718" w:rsidP="009C3129">
            <w:pPr>
              <w:ind w:left="-18" w:firstLine="0"/>
              <w:rPr>
                <w:del w:id="47779" w:author="Ramasubramani, Hariharan" w:date="2015-07-20T17:27:00Z"/>
                <w:rFonts w:cstheme="minorHAnsi"/>
                <w:color w:val="000000" w:themeColor="text1"/>
                <w:szCs w:val="18"/>
              </w:rPr>
            </w:pPr>
            <w:del w:id="47780" w:author="Ramasubramani, Hariharan" w:date="2015-07-20T17:27:00Z">
              <w:r w:rsidRPr="00C106B9" w:rsidDel="00C66FC3">
                <w:rPr>
                  <w:rFonts w:cstheme="minorHAnsi"/>
                  <w:color w:val="000000" w:themeColor="text1"/>
                  <w:szCs w:val="18"/>
                </w:rPr>
                <w:delText>Life Effective Date</w:delText>
              </w:r>
              <w:bookmarkStart w:id="47781" w:name="_Toc425238943"/>
              <w:bookmarkStart w:id="47782" w:name="_Toc425240189"/>
              <w:bookmarkStart w:id="47783" w:name="_Toc425241436"/>
              <w:bookmarkStart w:id="47784" w:name="_Toc425242682"/>
              <w:bookmarkStart w:id="47785" w:name="_Toc425243928"/>
              <w:bookmarkStart w:id="47786" w:name="_Toc425245175"/>
              <w:bookmarkStart w:id="47787" w:name="_Toc425246422"/>
              <w:bookmarkStart w:id="47788" w:name="_Toc425247669"/>
              <w:bookmarkStart w:id="47789" w:name="_Toc425248915"/>
              <w:bookmarkStart w:id="47790" w:name="_Toc425250162"/>
              <w:bookmarkStart w:id="47791" w:name="_Toc425251409"/>
              <w:bookmarkEnd w:id="47781"/>
              <w:bookmarkEnd w:id="47782"/>
              <w:bookmarkEnd w:id="47783"/>
              <w:bookmarkEnd w:id="47784"/>
              <w:bookmarkEnd w:id="47785"/>
              <w:bookmarkEnd w:id="47786"/>
              <w:bookmarkEnd w:id="47787"/>
              <w:bookmarkEnd w:id="47788"/>
              <w:bookmarkEnd w:id="47789"/>
              <w:bookmarkEnd w:id="47790"/>
              <w:bookmarkEnd w:id="47791"/>
            </w:del>
          </w:p>
        </w:tc>
        <w:tc>
          <w:tcPr>
            <w:tcW w:w="1018" w:type="dxa"/>
            <w:tcBorders>
              <w:top w:val="single" w:sz="4" w:space="0" w:color="auto"/>
              <w:left w:val="single" w:sz="4" w:space="0" w:color="auto"/>
              <w:bottom w:val="single" w:sz="4" w:space="0" w:color="auto"/>
              <w:right w:val="single" w:sz="4" w:space="0" w:color="auto"/>
            </w:tcBorders>
          </w:tcPr>
          <w:p w14:paraId="5C792E1E" w14:textId="382C8139" w:rsidR="005F4718" w:rsidRPr="00C106B9" w:rsidDel="00C66FC3" w:rsidRDefault="005F4718" w:rsidP="009C3129">
            <w:pPr>
              <w:ind w:left="-57" w:firstLine="0"/>
              <w:jc w:val="center"/>
              <w:rPr>
                <w:del w:id="47792" w:author="Ramasubramani, Hariharan" w:date="2015-07-20T17:27:00Z"/>
                <w:rFonts w:cstheme="minorHAnsi"/>
                <w:color w:val="000000" w:themeColor="text1"/>
                <w:szCs w:val="18"/>
              </w:rPr>
            </w:pPr>
            <w:del w:id="47793" w:author="Ramasubramani, Hariharan" w:date="2015-07-20T17:27:00Z">
              <w:r w:rsidRPr="00C106B9" w:rsidDel="00C66FC3">
                <w:rPr>
                  <w:rFonts w:cstheme="minorHAnsi"/>
                  <w:color w:val="000000" w:themeColor="text1"/>
                  <w:szCs w:val="18"/>
                </w:rPr>
                <w:delText>O</w:delText>
              </w:r>
              <w:bookmarkStart w:id="47794" w:name="_Toc425238944"/>
              <w:bookmarkStart w:id="47795" w:name="_Toc425240190"/>
              <w:bookmarkStart w:id="47796" w:name="_Toc425241437"/>
              <w:bookmarkStart w:id="47797" w:name="_Toc425242683"/>
              <w:bookmarkStart w:id="47798" w:name="_Toc425243929"/>
              <w:bookmarkStart w:id="47799" w:name="_Toc425245176"/>
              <w:bookmarkStart w:id="47800" w:name="_Toc425246423"/>
              <w:bookmarkStart w:id="47801" w:name="_Toc425247670"/>
              <w:bookmarkStart w:id="47802" w:name="_Toc425248916"/>
              <w:bookmarkStart w:id="47803" w:name="_Toc425250163"/>
              <w:bookmarkStart w:id="47804" w:name="_Toc425251410"/>
              <w:bookmarkEnd w:id="47794"/>
              <w:bookmarkEnd w:id="47795"/>
              <w:bookmarkEnd w:id="47796"/>
              <w:bookmarkEnd w:id="47797"/>
              <w:bookmarkEnd w:id="47798"/>
              <w:bookmarkEnd w:id="47799"/>
              <w:bookmarkEnd w:id="47800"/>
              <w:bookmarkEnd w:id="47801"/>
              <w:bookmarkEnd w:id="47802"/>
              <w:bookmarkEnd w:id="47803"/>
              <w:bookmarkEnd w:id="47804"/>
            </w:del>
          </w:p>
        </w:tc>
        <w:tc>
          <w:tcPr>
            <w:tcW w:w="881" w:type="dxa"/>
            <w:tcBorders>
              <w:top w:val="single" w:sz="4" w:space="0" w:color="auto"/>
              <w:left w:val="single" w:sz="4" w:space="0" w:color="auto"/>
              <w:bottom w:val="single" w:sz="4" w:space="0" w:color="auto"/>
              <w:right w:val="single" w:sz="4" w:space="0" w:color="auto"/>
            </w:tcBorders>
          </w:tcPr>
          <w:p w14:paraId="2FEB1BED" w14:textId="1E66412C" w:rsidR="005F4718" w:rsidRPr="00C106B9" w:rsidDel="00C66FC3" w:rsidRDefault="005F4718" w:rsidP="009C3129">
            <w:pPr>
              <w:ind w:left="-57" w:firstLine="0"/>
              <w:jc w:val="center"/>
              <w:rPr>
                <w:del w:id="47805" w:author="Ramasubramani, Hariharan" w:date="2015-07-20T17:27:00Z"/>
                <w:rFonts w:cstheme="minorHAnsi"/>
                <w:color w:val="000000" w:themeColor="text1"/>
                <w:szCs w:val="18"/>
              </w:rPr>
            </w:pPr>
            <w:del w:id="47806" w:author="Ramasubramani, Hariharan" w:date="2015-07-20T17:27:00Z">
              <w:r w:rsidRPr="00C106B9" w:rsidDel="00C66FC3">
                <w:rPr>
                  <w:rFonts w:cstheme="minorHAnsi"/>
                  <w:color w:val="000000" w:themeColor="text1"/>
                  <w:szCs w:val="18"/>
                </w:rPr>
                <w:delText>CM</w:delText>
              </w:r>
              <w:bookmarkStart w:id="47807" w:name="_Toc425238945"/>
              <w:bookmarkStart w:id="47808" w:name="_Toc425240191"/>
              <w:bookmarkStart w:id="47809" w:name="_Toc425241438"/>
              <w:bookmarkStart w:id="47810" w:name="_Toc425242684"/>
              <w:bookmarkStart w:id="47811" w:name="_Toc425243930"/>
              <w:bookmarkStart w:id="47812" w:name="_Toc425245177"/>
              <w:bookmarkStart w:id="47813" w:name="_Toc425246424"/>
              <w:bookmarkStart w:id="47814" w:name="_Toc425247671"/>
              <w:bookmarkStart w:id="47815" w:name="_Toc425248917"/>
              <w:bookmarkStart w:id="47816" w:name="_Toc425250164"/>
              <w:bookmarkStart w:id="47817" w:name="_Toc425251411"/>
              <w:bookmarkEnd w:id="47807"/>
              <w:bookmarkEnd w:id="47808"/>
              <w:bookmarkEnd w:id="47809"/>
              <w:bookmarkEnd w:id="47810"/>
              <w:bookmarkEnd w:id="47811"/>
              <w:bookmarkEnd w:id="47812"/>
              <w:bookmarkEnd w:id="47813"/>
              <w:bookmarkEnd w:id="47814"/>
              <w:bookmarkEnd w:id="47815"/>
              <w:bookmarkEnd w:id="47816"/>
              <w:bookmarkEnd w:id="47817"/>
            </w:del>
          </w:p>
        </w:tc>
        <w:tc>
          <w:tcPr>
            <w:tcW w:w="5571" w:type="dxa"/>
            <w:tcBorders>
              <w:top w:val="single" w:sz="4" w:space="0" w:color="auto"/>
              <w:left w:val="single" w:sz="4" w:space="0" w:color="auto"/>
              <w:bottom w:val="single" w:sz="4" w:space="0" w:color="auto"/>
              <w:right w:val="single" w:sz="4" w:space="0" w:color="auto"/>
            </w:tcBorders>
          </w:tcPr>
          <w:p w14:paraId="699B2392" w14:textId="1783A08F" w:rsidR="005F4718" w:rsidRPr="00C106B9" w:rsidDel="00C66FC3" w:rsidRDefault="005F4718" w:rsidP="009C3129">
            <w:pPr>
              <w:spacing w:after="60"/>
              <w:ind w:firstLine="0"/>
              <w:contextualSpacing/>
              <w:rPr>
                <w:del w:id="47818" w:author="Ramasubramani, Hariharan" w:date="2015-07-20T17:27:00Z"/>
                <w:rFonts w:cstheme="minorHAnsi"/>
                <w:color w:val="000000" w:themeColor="text1"/>
                <w:szCs w:val="18"/>
              </w:rPr>
            </w:pPr>
            <w:del w:id="47819" w:author="Ramasubramani, Hariharan" w:date="2015-07-20T17:27:00Z">
              <w:r w:rsidRPr="00C106B9" w:rsidDel="00C66FC3">
                <w:rPr>
                  <w:rFonts w:cstheme="minorHAnsi"/>
                  <w:color w:val="000000" w:themeColor="text1"/>
                </w:rPr>
                <w:delText xml:space="preserve">Required if the </w:delText>
              </w:r>
              <w:r w:rsidDel="00C66FC3">
                <w:rPr>
                  <w:rFonts w:cstheme="minorHAnsi"/>
                  <w:color w:val="000000" w:themeColor="text1"/>
                </w:rPr>
                <w:delText xml:space="preserve"> Form</w:delText>
              </w:r>
              <w:r w:rsidRPr="00C106B9" w:rsidDel="00C66FC3">
                <w:rPr>
                  <w:rFonts w:cstheme="minorHAnsi"/>
                  <w:color w:val="000000" w:themeColor="text1"/>
                </w:rPr>
                <w:delText xml:space="preserve"> Type is Admin</w:delText>
              </w:r>
              <w:r w:rsidDel="00C66FC3">
                <w:rPr>
                  <w:rFonts w:cstheme="minorHAnsi"/>
                  <w:color w:val="000000" w:themeColor="text1"/>
                </w:rPr>
                <w:delText>,</w:delText>
              </w:r>
              <w:r w:rsidRPr="00C106B9" w:rsidDel="00C66FC3">
                <w:rPr>
                  <w:rFonts w:cstheme="minorHAnsi"/>
                  <w:color w:val="000000" w:themeColor="text1"/>
                </w:rPr>
                <w:delText xml:space="preserve"> Correspondence</w:delText>
              </w:r>
              <w:r w:rsidDel="00C66FC3">
                <w:rPr>
                  <w:rFonts w:cstheme="minorHAnsi"/>
                  <w:color w:val="000000" w:themeColor="text1"/>
                </w:rPr>
                <w:delText xml:space="preserve">, </w:delText>
              </w:r>
              <w:r w:rsidRPr="00E629FE" w:rsidDel="00C66FC3">
                <w:rPr>
                  <w:rFonts w:cstheme="minorHAnsi"/>
                  <w:color w:val="000000" w:themeColor="text1"/>
                </w:rPr>
                <w:delText>Filed, and Non-filed (CR 409)</w:delText>
              </w:r>
              <w:bookmarkStart w:id="47820" w:name="_Toc425238946"/>
              <w:bookmarkStart w:id="47821" w:name="_Toc425240192"/>
              <w:bookmarkStart w:id="47822" w:name="_Toc425241439"/>
              <w:bookmarkStart w:id="47823" w:name="_Toc425242685"/>
              <w:bookmarkStart w:id="47824" w:name="_Toc425243931"/>
              <w:bookmarkStart w:id="47825" w:name="_Toc425245178"/>
              <w:bookmarkStart w:id="47826" w:name="_Toc425246425"/>
              <w:bookmarkStart w:id="47827" w:name="_Toc425247672"/>
              <w:bookmarkStart w:id="47828" w:name="_Toc425248918"/>
              <w:bookmarkStart w:id="47829" w:name="_Toc425250165"/>
              <w:bookmarkStart w:id="47830" w:name="_Toc425251412"/>
              <w:bookmarkEnd w:id="47820"/>
              <w:bookmarkEnd w:id="47821"/>
              <w:bookmarkEnd w:id="47822"/>
              <w:bookmarkEnd w:id="47823"/>
              <w:bookmarkEnd w:id="47824"/>
              <w:bookmarkEnd w:id="47825"/>
              <w:bookmarkEnd w:id="47826"/>
              <w:bookmarkEnd w:id="47827"/>
              <w:bookmarkEnd w:id="47828"/>
              <w:bookmarkEnd w:id="47829"/>
              <w:bookmarkEnd w:id="47830"/>
            </w:del>
          </w:p>
        </w:tc>
        <w:bookmarkStart w:id="47831" w:name="_Toc425238947"/>
        <w:bookmarkStart w:id="47832" w:name="_Toc425240193"/>
        <w:bookmarkStart w:id="47833" w:name="_Toc425241440"/>
        <w:bookmarkStart w:id="47834" w:name="_Toc425242686"/>
        <w:bookmarkStart w:id="47835" w:name="_Toc425243932"/>
        <w:bookmarkStart w:id="47836" w:name="_Toc425245179"/>
        <w:bookmarkStart w:id="47837" w:name="_Toc425246426"/>
        <w:bookmarkStart w:id="47838" w:name="_Toc425247673"/>
        <w:bookmarkStart w:id="47839" w:name="_Toc425248919"/>
        <w:bookmarkStart w:id="47840" w:name="_Toc425250166"/>
        <w:bookmarkStart w:id="47841" w:name="_Toc425251413"/>
        <w:bookmarkEnd w:id="47831"/>
        <w:bookmarkEnd w:id="47832"/>
        <w:bookmarkEnd w:id="47833"/>
        <w:bookmarkEnd w:id="47834"/>
        <w:bookmarkEnd w:id="47835"/>
        <w:bookmarkEnd w:id="47836"/>
        <w:bookmarkEnd w:id="47837"/>
        <w:bookmarkEnd w:id="47838"/>
        <w:bookmarkEnd w:id="47839"/>
        <w:bookmarkEnd w:id="47840"/>
        <w:bookmarkEnd w:id="47841"/>
      </w:tr>
      <w:tr w:rsidR="005F4718" w:rsidRPr="00C106B9" w:rsidDel="00C66FC3" w14:paraId="27E17DB5" w14:textId="20331A3A" w:rsidTr="008C172F">
        <w:trPr>
          <w:cantSplit/>
          <w:trHeight w:val="314"/>
          <w:jc w:val="center"/>
          <w:del w:id="47842" w:author="Ramasubramani, Hariharan" w:date="2015-07-20T17:27:00Z"/>
        </w:trPr>
        <w:tc>
          <w:tcPr>
            <w:tcW w:w="1086" w:type="dxa"/>
            <w:tcBorders>
              <w:top w:val="single" w:sz="4" w:space="0" w:color="auto"/>
              <w:left w:val="single" w:sz="4" w:space="0" w:color="auto"/>
              <w:bottom w:val="single" w:sz="4" w:space="0" w:color="auto"/>
              <w:right w:val="single" w:sz="4" w:space="0" w:color="auto"/>
            </w:tcBorders>
          </w:tcPr>
          <w:p w14:paraId="2F8650FB" w14:textId="0E31BE1F" w:rsidR="005F4718" w:rsidRPr="00C106B9" w:rsidDel="00C66FC3" w:rsidRDefault="005F4718" w:rsidP="00247D75">
            <w:pPr>
              <w:pStyle w:val="ListParagraph"/>
              <w:numPr>
                <w:ilvl w:val="3"/>
                <w:numId w:val="23"/>
              </w:numPr>
              <w:overflowPunct w:val="0"/>
              <w:autoSpaceDE w:val="0"/>
              <w:autoSpaceDN w:val="0"/>
              <w:spacing w:after="60"/>
              <w:ind w:left="-43" w:firstLine="0"/>
              <w:textAlignment w:val="baseline"/>
              <w:rPr>
                <w:del w:id="47843" w:author="Ramasubramani, Hariharan" w:date="2015-07-20T17:27:00Z"/>
                <w:rFonts w:cstheme="minorHAnsi"/>
                <w:color w:val="000000" w:themeColor="text1"/>
              </w:rPr>
            </w:pPr>
            <w:bookmarkStart w:id="47844" w:name="_Toc425238948"/>
            <w:bookmarkStart w:id="47845" w:name="_Toc425240194"/>
            <w:bookmarkStart w:id="47846" w:name="_Toc425241441"/>
            <w:bookmarkStart w:id="47847" w:name="_Toc425242687"/>
            <w:bookmarkStart w:id="47848" w:name="_Toc425243933"/>
            <w:bookmarkStart w:id="47849" w:name="_Toc425245180"/>
            <w:bookmarkStart w:id="47850" w:name="_Toc425246427"/>
            <w:bookmarkStart w:id="47851" w:name="_Toc425247674"/>
            <w:bookmarkStart w:id="47852" w:name="_Toc425248920"/>
            <w:bookmarkStart w:id="47853" w:name="_Toc425250167"/>
            <w:bookmarkStart w:id="47854" w:name="_Toc425251414"/>
            <w:bookmarkEnd w:id="47844"/>
            <w:bookmarkEnd w:id="47845"/>
            <w:bookmarkEnd w:id="47846"/>
            <w:bookmarkEnd w:id="47847"/>
            <w:bookmarkEnd w:id="47848"/>
            <w:bookmarkEnd w:id="47849"/>
            <w:bookmarkEnd w:id="47850"/>
            <w:bookmarkEnd w:id="47851"/>
            <w:bookmarkEnd w:id="47852"/>
            <w:bookmarkEnd w:id="47853"/>
            <w:bookmarkEnd w:id="47854"/>
          </w:p>
        </w:tc>
        <w:tc>
          <w:tcPr>
            <w:tcW w:w="2269" w:type="dxa"/>
            <w:tcBorders>
              <w:top w:val="single" w:sz="4" w:space="0" w:color="auto"/>
              <w:left w:val="single" w:sz="4" w:space="0" w:color="auto"/>
              <w:bottom w:val="single" w:sz="4" w:space="0" w:color="auto"/>
              <w:right w:val="single" w:sz="4" w:space="0" w:color="auto"/>
            </w:tcBorders>
          </w:tcPr>
          <w:p w14:paraId="4EDD72F1" w14:textId="25576A34" w:rsidR="005F4718" w:rsidRPr="00C106B9" w:rsidDel="00C66FC3" w:rsidRDefault="005F4718" w:rsidP="009C3129">
            <w:pPr>
              <w:ind w:left="-18" w:firstLine="0"/>
              <w:rPr>
                <w:del w:id="47855" w:author="Ramasubramani, Hariharan" w:date="2015-07-20T17:27:00Z"/>
                <w:rFonts w:cstheme="minorHAnsi"/>
                <w:color w:val="000000" w:themeColor="text1"/>
                <w:szCs w:val="18"/>
              </w:rPr>
            </w:pPr>
            <w:del w:id="47856" w:author="Ramasubramani, Hariharan" w:date="2015-07-20T17:27:00Z">
              <w:r w:rsidRPr="00C106B9" w:rsidDel="00C66FC3">
                <w:rPr>
                  <w:rFonts w:cstheme="minorHAnsi"/>
                  <w:color w:val="000000" w:themeColor="text1"/>
                  <w:szCs w:val="18"/>
                </w:rPr>
                <w:delText>Transitional</w:delText>
              </w:r>
              <w:bookmarkStart w:id="47857" w:name="_Toc425238949"/>
              <w:bookmarkStart w:id="47858" w:name="_Toc425240195"/>
              <w:bookmarkStart w:id="47859" w:name="_Toc425241442"/>
              <w:bookmarkStart w:id="47860" w:name="_Toc425242688"/>
              <w:bookmarkStart w:id="47861" w:name="_Toc425243934"/>
              <w:bookmarkStart w:id="47862" w:name="_Toc425245181"/>
              <w:bookmarkStart w:id="47863" w:name="_Toc425246428"/>
              <w:bookmarkStart w:id="47864" w:name="_Toc425247675"/>
              <w:bookmarkStart w:id="47865" w:name="_Toc425248921"/>
              <w:bookmarkStart w:id="47866" w:name="_Toc425250168"/>
              <w:bookmarkStart w:id="47867" w:name="_Toc425251415"/>
              <w:bookmarkEnd w:id="47857"/>
              <w:bookmarkEnd w:id="47858"/>
              <w:bookmarkEnd w:id="47859"/>
              <w:bookmarkEnd w:id="47860"/>
              <w:bookmarkEnd w:id="47861"/>
              <w:bookmarkEnd w:id="47862"/>
              <w:bookmarkEnd w:id="47863"/>
              <w:bookmarkEnd w:id="47864"/>
              <w:bookmarkEnd w:id="47865"/>
              <w:bookmarkEnd w:id="47866"/>
              <w:bookmarkEnd w:id="47867"/>
            </w:del>
          </w:p>
        </w:tc>
        <w:tc>
          <w:tcPr>
            <w:tcW w:w="1018" w:type="dxa"/>
            <w:tcBorders>
              <w:top w:val="single" w:sz="4" w:space="0" w:color="auto"/>
              <w:left w:val="single" w:sz="4" w:space="0" w:color="auto"/>
              <w:bottom w:val="single" w:sz="4" w:space="0" w:color="auto"/>
              <w:right w:val="single" w:sz="4" w:space="0" w:color="auto"/>
            </w:tcBorders>
          </w:tcPr>
          <w:p w14:paraId="208F6583" w14:textId="7077C18A" w:rsidR="005F4718" w:rsidRPr="00C106B9" w:rsidDel="00C66FC3" w:rsidRDefault="005F4718" w:rsidP="009C3129">
            <w:pPr>
              <w:ind w:left="-57" w:firstLine="0"/>
              <w:jc w:val="center"/>
              <w:rPr>
                <w:del w:id="47868" w:author="Ramasubramani, Hariharan" w:date="2015-07-20T17:27:00Z"/>
                <w:rFonts w:cstheme="minorHAnsi"/>
                <w:color w:val="000000" w:themeColor="text1"/>
                <w:szCs w:val="18"/>
              </w:rPr>
            </w:pPr>
            <w:del w:id="47869" w:author="Ramasubramani, Hariharan" w:date="2015-07-20T17:27:00Z">
              <w:r w:rsidRPr="00C106B9" w:rsidDel="00C66FC3">
                <w:rPr>
                  <w:rFonts w:cstheme="minorHAnsi"/>
                  <w:color w:val="000000" w:themeColor="text1"/>
                  <w:szCs w:val="18"/>
                </w:rPr>
                <w:delText>O</w:delText>
              </w:r>
              <w:bookmarkStart w:id="47870" w:name="_Toc425238950"/>
              <w:bookmarkStart w:id="47871" w:name="_Toc425240196"/>
              <w:bookmarkStart w:id="47872" w:name="_Toc425241443"/>
              <w:bookmarkStart w:id="47873" w:name="_Toc425242689"/>
              <w:bookmarkStart w:id="47874" w:name="_Toc425243935"/>
              <w:bookmarkStart w:id="47875" w:name="_Toc425245182"/>
              <w:bookmarkStart w:id="47876" w:name="_Toc425246429"/>
              <w:bookmarkStart w:id="47877" w:name="_Toc425247676"/>
              <w:bookmarkStart w:id="47878" w:name="_Toc425248922"/>
              <w:bookmarkStart w:id="47879" w:name="_Toc425250169"/>
              <w:bookmarkStart w:id="47880" w:name="_Toc425251416"/>
              <w:bookmarkEnd w:id="47870"/>
              <w:bookmarkEnd w:id="47871"/>
              <w:bookmarkEnd w:id="47872"/>
              <w:bookmarkEnd w:id="47873"/>
              <w:bookmarkEnd w:id="47874"/>
              <w:bookmarkEnd w:id="47875"/>
              <w:bookmarkEnd w:id="47876"/>
              <w:bookmarkEnd w:id="47877"/>
              <w:bookmarkEnd w:id="47878"/>
              <w:bookmarkEnd w:id="47879"/>
              <w:bookmarkEnd w:id="47880"/>
            </w:del>
          </w:p>
        </w:tc>
        <w:tc>
          <w:tcPr>
            <w:tcW w:w="881" w:type="dxa"/>
            <w:tcBorders>
              <w:top w:val="single" w:sz="4" w:space="0" w:color="auto"/>
              <w:left w:val="single" w:sz="4" w:space="0" w:color="auto"/>
              <w:bottom w:val="single" w:sz="4" w:space="0" w:color="auto"/>
              <w:right w:val="single" w:sz="4" w:space="0" w:color="auto"/>
            </w:tcBorders>
          </w:tcPr>
          <w:p w14:paraId="383623E3" w14:textId="3D48AC51" w:rsidR="005F4718" w:rsidRPr="00C106B9" w:rsidDel="00C66FC3" w:rsidRDefault="005F4718" w:rsidP="009C3129">
            <w:pPr>
              <w:ind w:left="-57" w:firstLine="0"/>
              <w:jc w:val="center"/>
              <w:rPr>
                <w:del w:id="47881" w:author="Ramasubramani, Hariharan" w:date="2015-07-20T17:27:00Z"/>
                <w:rFonts w:cstheme="minorHAnsi"/>
                <w:color w:val="000000" w:themeColor="text1"/>
                <w:szCs w:val="18"/>
              </w:rPr>
            </w:pPr>
            <w:del w:id="47882" w:author="Ramasubramani, Hariharan" w:date="2015-07-20T17:27:00Z">
              <w:r w:rsidRPr="00C106B9" w:rsidDel="00C66FC3">
                <w:rPr>
                  <w:rFonts w:cstheme="minorHAnsi"/>
                  <w:color w:val="000000" w:themeColor="text1"/>
                  <w:szCs w:val="18"/>
                </w:rPr>
                <w:delText>M</w:delText>
              </w:r>
              <w:bookmarkStart w:id="47883" w:name="_Toc425238951"/>
              <w:bookmarkStart w:id="47884" w:name="_Toc425240197"/>
              <w:bookmarkStart w:id="47885" w:name="_Toc425241444"/>
              <w:bookmarkStart w:id="47886" w:name="_Toc425242690"/>
              <w:bookmarkStart w:id="47887" w:name="_Toc425243936"/>
              <w:bookmarkStart w:id="47888" w:name="_Toc425245183"/>
              <w:bookmarkStart w:id="47889" w:name="_Toc425246430"/>
              <w:bookmarkStart w:id="47890" w:name="_Toc425247677"/>
              <w:bookmarkStart w:id="47891" w:name="_Toc425248923"/>
              <w:bookmarkStart w:id="47892" w:name="_Toc425250170"/>
              <w:bookmarkStart w:id="47893" w:name="_Toc425251417"/>
              <w:bookmarkEnd w:id="47883"/>
              <w:bookmarkEnd w:id="47884"/>
              <w:bookmarkEnd w:id="47885"/>
              <w:bookmarkEnd w:id="47886"/>
              <w:bookmarkEnd w:id="47887"/>
              <w:bookmarkEnd w:id="47888"/>
              <w:bookmarkEnd w:id="47889"/>
              <w:bookmarkEnd w:id="47890"/>
              <w:bookmarkEnd w:id="47891"/>
              <w:bookmarkEnd w:id="47892"/>
              <w:bookmarkEnd w:id="47893"/>
            </w:del>
          </w:p>
        </w:tc>
        <w:tc>
          <w:tcPr>
            <w:tcW w:w="5571" w:type="dxa"/>
            <w:tcBorders>
              <w:top w:val="single" w:sz="4" w:space="0" w:color="auto"/>
              <w:left w:val="single" w:sz="4" w:space="0" w:color="auto"/>
              <w:bottom w:val="single" w:sz="4" w:space="0" w:color="auto"/>
              <w:right w:val="single" w:sz="4" w:space="0" w:color="auto"/>
            </w:tcBorders>
          </w:tcPr>
          <w:p w14:paraId="100B9861" w14:textId="3F685289" w:rsidR="005F4718" w:rsidRPr="00C106B9" w:rsidDel="00C66FC3" w:rsidRDefault="005F4718" w:rsidP="009C3129">
            <w:pPr>
              <w:ind w:left="6" w:firstLine="0"/>
              <w:rPr>
                <w:del w:id="47894" w:author="Ramasubramani, Hariharan" w:date="2015-07-20T17:27:00Z"/>
                <w:rFonts w:cstheme="minorHAnsi"/>
                <w:color w:val="000000" w:themeColor="text1"/>
                <w:szCs w:val="18"/>
              </w:rPr>
            </w:pPr>
            <w:del w:id="47895" w:author="Ramasubramani, Hariharan" w:date="2015-07-20T17:27:00Z">
              <w:r w:rsidDel="00C66FC3">
                <w:rPr>
                  <w:rFonts w:cstheme="minorHAnsi"/>
                  <w:color w:val="000000" w:themeColor="text1"/>
                  <w:szCs w:val="18"/>
                </w:rPr>
                <w:delText>-</w:delText>
              </w:r>
              <w:bookmarkStart w:id="47896" w:name="_Toc425238952"/>
              <w:bookmarkStart w:id="47897" w:name="_Toc425240198"/>
              <w:bookmarkStart w:id="47898" w:name="_Toc425241445"/>
              <w:bookmarkStart w:id="47899" w:name="_Toc425242691"/>
              <w:bookmarkStart w:id="47900" w:name="_Toc425243937"/>
              <w:bookmarkStart w:id="47901" w:name="_Toc425245184"/>
              <w:bookmarkStart w:id="47902" w:name="_Toc425246431"/>
              <w:bookmarkStart w:id="47903" w:name="_Toc425247678"/>
              <w:bookmarkStart w:id="47904" w:name="_Toc425248924"/>
              <w:bookmarkStart w:id="47905" w:name="_Toc425250171"/>
              <w:bookmarkStart w:id="47906" w:name="_Toc425251418"/>
              <w:bookmarkEnd w:id="47896"/>
              <w:bookmarkEnd w:id="47897"/>
              <w:bookmarkEnd w:id="47898"/>
              <w:bookmarkEnd w:id="47899"/>
              <w:bookmarkEnd w:id="47900"/>
              <w:bookmarkEnd w:id="47901"/>
              <w:bookmarkEnd w:id="47902"/>
              <w:bookmarkEnd w:id="47903"/>
              <w:bookmarkEnd w:id="47904"/>
              <w:bookmarkEnd w:id="47905"/>
              <w:bookmarkEnd w:id="47906"/>
            </w:del>
          </w:p>
        </w:tc>
        <w:bookmarkStart w:id="47907" w:name="_Toc425238953"/>
        <w:bookmarkStart w:id="47908" w:name="_Toc425240199"/>
        <w:bookmarkStart w:id="47909" w:name="_Toc425241446"/>
        <w:bookmarkStart w:id="47910" w:name="_Toc425242692"/>
        <w:bookmarkStart w:id="47911" w:name="_Toc425243938"/>
        <w:bookmarkStart w:id="47912" w:name="_Toc425245185"/>
        <w:bookmarkStart w:id="47913" w:name="_Toc425246432"/>
        <w:bookmarkStart w:id="47914" w:name="_Toc425247679"/>
        <w:bookmarkStart w:id="47915" w:name="_Toc425248925"/>
        <w:bookmarkStart w:id="47916" w:name="_Toc425250172"/>
        <w:bookmarkStart w:id="47917" w:name="_Toc425251419"/>
        <w:bookmarkEnd w:id="47907"/>
        <w:bookmarkEnd w:id="47908"/>
        <w:bookmarkEnd w:id="47909"/>
        <w:bookmarkEnd w:id="47910"/>
        <w:bookmarkEnd w:id="47911"/>
        <w:bookmarkEnd w:id="47912"/>
        <w:bookmarkEnd w:id="47913"/>
        <w:bookmarkEnd w:id="47914"/>
        <w:bookmarkEnd w:id="47915"/>
        <w:bookmarkEnd w:id="47916"/>
        <w:bookmarkEnd w:id="47917"/>
      </w:tr>
      <w:tr w:rsidR="005F4718" w:rsidRPr="00C106B9" w:rsidDel="00C66FC3" w14:paraId="687930A6" w14:textId="0C632F0C" w:rsidTr="008C172F">
        <w:trPr>
          <w:cantSplit/>
          <w:trHeight w:val="314"/>
          <w:jc w:val="center"/>
          <w:del w:id="47918" w:author="Ramasubramani, Hariharan" w:date="2015-07-20T17:27:00Z"/>
        </w:trPr>
        <w:tc>
          <w:tcPr>
            <w:tcW w:w="1086" w:type="dxa"/>
            <w:tcBorders>
              <w:top w:val="single" w:sz="4" w:space="0" w:color="auto"/>
              <w:left w:val="single" w:sz="4" w:space="0" w:color="auto"/>
              <w:bottom w:val="single" w:sz="4" w:space="0" w:color="auto"/>
              <w:right w:val="single" w:sz="4" w:space="0" w:color="auto"/>
            </w:tcBorders>
          </w:tcPr>
          <w:p w14:paraId="10A052A3" w14:textId="6381EF58" w:rsidR="005F4718" w:rsidRPr="00C106B9" w:rsidDel="00C66FC3" w:rsidRDefault="005F4718" w:rsidP="00247D75">
            <w:pPr>
              <w:pStyle w:val="ListParagraph"/>
              <w:numPr>
                <w:ilvl w:val="3"/>
                <w:numId w:val="23"/>
              </w:numPr>
              <w:overflowPunct w:val="0"/>
              <w:autoSpaceDE w:val="0"/>
              <w:autoSpaceDN w:val="0"/>
              <w:spacing w:after="60"/>
              <w:ind w:left="-43" w:firstLine="0"/>
              <w:textAlignment w:val="baseline"/>
              <w:rPr>
                <w:del w:id="47919" w:author="Ramasubramani, Hariharan" w:date="2015-07-20T17:27:00Z"/>
                <w:rFonts w:cstheme="minorHAnsi"/>
                <w:color w:val="000000" w:themeColor="text1"/>
              </w:rPr>
            </w:pPr>
            <w:bookmarkStart w:id="47920" w:name="_Toc425238954"/>
            <w:bookmarkStart w:id="47921" w:name="_Toc425240200"/>
            <w:bookmarkStart w:id="47922" w:name="_Toc425241447"/>
            <w:bookmarkStart w:id="47923" w:name="_Toc425242693"/>
            <w:bookmarkStart w:id="47924" w:name="_Toc425243939"/>
            <w:bookmarkStart w:id="47925" w:name="_Toc425245186"/>
            <w:bookmarkStart w:id="47926" w:name="_Toc425246433"/>
            <w:bookmarkStart w:id="47927" w:name="_Toc425247680"/>
            <w:bookmarkStart w:id="47928" w:name="_Toc425248926"/>
            <w:bookmarkStart w:id="47929" w:name="_Toc425250173"/>
            <w:bookmarkStart w:id="47930" w:name="_Toc425251420"/>
            <w:bookmarkEnd w:id="47920"/>
            <w:bookmarkEnd w:id="47921"/>
            <w:bookmarkEnd w:id="47922"/>
            <w:bookmarkEnd w:id="47923"/>
            <w:bookmarkEnd w:id="47924"/>
            <w:bookmarkEnd w:id="47925"/>
            <w:bookmarkEnd w:id="47926"/>
            <w:bookmarkEnd w:id="47927"/>
            <w:bookmarkEnd w:id="47928"/>
            <w:bookmarkEnd w:id="47929"/>
            <w:bookmarkEnd w:id="47930"/>
          </w:p>
        </w:tc>
        <w:tc>
          <w:tcPr>
            <w:tcW w:w="2269" w:type="dxa"/>
            <w:tcBorders>
              <w:top w:val="single" w:sz="4" w:space="0" w:color="auto"/>
              <w:left w:val="single" w:sz="4" w:space="0" w:color="auto"/>
              <w:bottom w:val="single" w:sz="4" w:space="0" w:color="auto"/>
              <w:right w:val="single" w:sz="4" w:space="0" w:color="auto"/>
            </w:tcBorders>
          </w:tcPr>
          <w:p w14:paraId="718EEE6F" w14:textId="0AC7FFBA" w:rsidR="005F4718" w:rsidRPr="00C106B9" w:rsidDel="00C66FC3" w:rsidRDefault="005F4718" w:rsidP="009C3129">
            <w:pPr>
              <w:ind w:left="-18" w:firstLine="0"/>
              <w:rPr>
                <w:del w:id="47931" w:author="Ramasubramani, Hariharan" w:date="2015-07-20T17:27:00Z"/>
                <w:rFonts w:cstheme="minorHAnsi"/>
                <w:color w:val="000000" w:themeColor="text1"/>
                <w:szCs w:val="18"/>
              </w:rPr>
            </w:pPr>
            <w:del w:id="47932" w:author="Ramasubramani, Hariharan" w:date="2015-07-20T17:27:00Z">
              <w:r w:rsidRPr="00C106B9" w:rsidDel="00C66FC3">
                <w:rPr>
                  <w:rFonts w:cstheme="minorHAnsi"/>
                  <w:color w:val="000000" w:themeColor="text1"/>
                  <w:szCs w:val="18"/>
                </w:rPr>
                <w:delText xml:space="preserve">Logo </w:delText>
              </w:r>
              <w:bookmarkStart w:id="47933" w:name="_Toc425238955"/>
              <w:bookmarkStart w:id="47934" w:name="_Toc425240201"/>
              <w:bookmarkStart w:id="47935" w:name="_Toc425241448"/>
              <w:bookmarkStart w:id="47936" w:name="_Toc425242694"/>
              <w:bookmarkStart w:id="47937" w:name="_Toc425243940"/>
              <w:bookmarkStart w:id="47938" w:name="_Toc425245187"/>
              <w:bookmarkStart w:id="47939" w:name="_Toc425246434"/>
              <w:bookmarkStart w:id="47940" w:name="_Toc425247681"/>
              <w:bookmarkStart w:id="47941" w:name="_Toc425248927"/>
              <w:bookmarkStart w:id="47942" w:name="_Toc425250174"/>
              <w:bookmarkStart w:id="47943" w:name="_Toc425251421"/>
              <w:bookmarkEnd w:id="47933"/>
              <w:bookmarkEnd w:id="47934"/>
              <w:bookmarkEnd w:id="47935"/>
              <w:bookmarkEnd w:id="47936"/>
              <w:bookmarkEnd w:id="47937"/>
              <w:bookmarkEnd w:id="47938"/>
              <w:bookmarkEnd w:id="47939"/>
              <w:bookmarkEnd w:id="47940"/>
              <w:bookmarkEnd w:id="47941"/>
              <w:bookmarkEnd w:id="47942"/>
              <w:bookmarkEnd w:id="47943"/>
            </w:del>
          </w:p>
        </w:tc>
        <w:tc>
          <w:tcPr>
            <w:tcW w:w="1018" w:type="dxa"/>
            <w:tcBorders>
              <w:top w:val="single" w:sz="4" w:space="0" w:color="auto"/>
              <w:left w:val="single" w:sz="4" w:space="0" w:color="auto"/>
              <w:bottom w:val="single" w:sz="4" w:space="0" w:color="auto"/>
              <w:right w:val="single" w:sz="4" w:space="0" w:color="auto"/>
            </w:tcBorders>
          </w:tcPr>
          <w:p w14:paraId="135E1382" w14:textId="35AA469B" w:rsidR="005F4718" w:rsidRPr="00C106B9" w:rsidDel="00C66FC3" w:rsidRDefault="005F4718" w:rsidP="009C3129">
            <w:pPr>
              <w:ind w:left="-57" w:firstLine="0"/>
              <w:jc w:val="center"/>
              <w:rPr>
                <w:del w:id="47944" w:author="Ramasubramani, Hariharan" w:date="2015-07-20T17:27:00Z"/>
                <w:rFonts w:cstheme="minorHAnsi"/>
                <w:color w:val="000000" w:themeColor="text1"/>
                <w:szCs w:val="18"/>
              </w:rPr>
            </w:pPr>
            <w:del w:id="47945" w:author="Ramasubramani, Hariharan" w:date="2015-07-20T17:27:00Z">
              <w:r w:rsidRPr="00C106B9" w:rsidDel="00C66FC3">
                <w:rPr>
                  <w:rFonts w:cstheme="minorHAnsi"/>
                  <w:color w:val="000000" w:themeColor="text1"/>
                  <w:szCs w:val="18"/>
                </w:rPr>
                <w:delText>O</w:delText>
              </w:r>
              <w:bookmarkStart w:id="47946" w:name="_Toc425238956"/>
              <w:bookmarkStart w:id="47947" w:name="_Toc425240202"/>
              <w:bookmarkStart w:id="47948" w:name="_Toc425241449"/>
              <w:bookmarkStart w:id="47949" w:name="_Toc425242695"/>
              <w:bookmarkStart w:id="47950" w:name="_Toc425243941"/>
              <w:bookmarkStart w:id="47951" w:name="_Toc425245188"/>
              <w:bookmarkStart w:id="47952" w:name="_Toc425246435"/>
              <w:bookmarkStart w:id="47953" w:name="_Toc425247682"/>
              <w:bookmarkStart w:id="47954" w:name="_Toc425248928"/>
              <w:bookmarkStart w:id="47955" w:name="_Toc425250175"/>
              <w:bookmarkStart w:id="47956" w:name="_Toc425251422"/>
              <w:bookmarkEnd w:id="47946"/>
              <w:bookmarkEnd w:id="47947"/>
              <w:bookmarkEnd w:id="47948"/>
              <w:bookmarkEnd w:id="47949"/>
              <w:bookmarkEnd w:id="47950"/>
              <w:bookmarkEnd w:id="47951"/>
              <w:bookmarkEnd w:id="47952"/>
              <w:bookmarkEnd w:id="47953"/>
              <w:bookmarkEnd w:id="47954"/>
              <w:bookmarkEnd w:id="47955"/>
              <w:bookmarkEnd w:id="47956"/>
            </w:del>
          </w:p>
        </w:tc>
        <w:tc>
          <w:tcPr>
            <w:tcW w:w="881" w:type="dxa"/>
            <w:tcBorders>
              <w:top w:val="single" w:sz="4" w:space="0" w:color="auto"/>
              <w:left w:val="single" w:sz="4" w:space="0" w:color="auto"/>
              <w:bottom w:val="single" w:sz="4" w:space="0" w:color="auto"/>
              <w:right w:val="single" w:sz="4" w:space="0" w:color="auto"/>
            </w:tcBorders>
          </w:tcPr>
          <w:p w14:paraId="1B1F2D62" w14:textId="60637F73" w:rsidR="005F4718" w:rsidRPr="00C106B9" w:rsidDel="00C66FC3" w:rsidRDefault="005F4718" w:rsidP="009C3129">
            <w:pPr>
              <w:ind w:left="-57" w:firstLine="0"/>
              <w:jc w:val="center"/>
              <w:rPr>
                <w:del w:id="47957" w:author="Ramasubramani, Hariharan" w:date="2015-07-20T17:27:00Z"/>
                <w:rFonts w:cstheme="minorHAnsi"/>
                <w:color w:val="000000" w:themeColor="text1"/>
                <w:szCs w:val="18"/>
              </w:rPr>
            </w:pPr>
            <w:del w:id="47958" w:author="Ramasubramani, Hariharan" w:date="2015-07-20T17:27:00Z">
              <w:r w:rsidRPr="00C106B9" w:rsidDel="00C66FC3">
                <w:rPr>
                  <w:rFonts w:cstheme="minorHAnsi"/>
                  <w:color w:val="000000" w:themeColor="text1"/>
                  <w:szCs w:val="18"/>
                </w:rPr>
                <w:delText>M</w:delText>
              </w:r>
              <w:bookmarkStart w:id="47959" w:name="_Toc425238957"/>
              <w:bookmarkStart w:id="47960" w:name="_Toc425240203"/>
              <w:bookmarkStart w:id="47961" w:name="_Toc425241450"/>
              <w:bookmarkStart w:id="47962" w:name="_Toc425242696"/>
              <w:bookmarkStart w:id="47963" w:name="_Toc425243942"/>
              <w:bookmarkStart w:id="47964" w:name="_Toc425245189"/>
              <w:bookmarkStart w:id="47965" w:name="_Toc425246436"/>
              <w:bookmarkStart w:id="47966" w:name="_Toc425247683"/>
              <w:bookmarkStart w:id="47967" w:name="_Toc425248929"/>
              <w:bookmarkStart w:id="47968" w:name="_Toc425250176"/>
              <w:bookmarkStart w:id="47969" w:name="_Toc425251423"/>
              <w:bookmarkEnd w:id="47959"/>
              <w:bookmarkEnd w:id="47960"/>
              <w:bookmarkEnd w:id="47961"/>
              <w:bookmarkEnd w:id="47962"/>
              <w:bookmarkEnd w:id="47963"/>
              <w:bookmarkEnd w:id="47964"/>
              <w:bookmarkEnd w:id="47965"/>
              <w:bookmarkEnd w:id="47966"/>
              <w:bookmarkEnd w:id="47967"/>
              <w:bookmarkEnd w:id="47968"/>
              <w:bookmarkEnd w:id="47969"/>
            </w:del>
          </w:p>
        </w:tc>
        <w:tc>
          <w:tcPr>
            <w:tcW w:w="5571" w:type="dxa"/>
            <w:tcBorders>
              <w:top w:val="single" w:sz="4" w:space="0" w:color="auto"/>
              <w:left w:val="single" w:sz="4" w:space="0" w:color="auto"/>
              <w:bottom w:val="single" w:sz="4" w:space="0" w:color="auto"/>
              <w:right w:val="single" w:sz="4" w:space="0" w:color="auto"/>
            </w:tcBorders>
          </w:tcPr>
          <w:p w14:paraId="161CC333" w14:textId="517EE6A5" w:rsidR="005F4718" w:rsidRPr="00C106B9" w:rsidDel="00C66FC3" w:rsidRDefault="005F4718" w:rsidP="009C3129">
            <w:pPr>
              <w:ind w:left="6" w:firstLine="0"/>
              <w:rPr>
                <w:del w:id="47970" w:author="Ramasubramani, Hariharan" w:date="2015-07-20T17:27:00Z"/>
                <w:rFonts w:cstheme="minorHAnsi"/>
                <w:color w:val="000000" w:themeColor="text1"/>
                <w:szCs w:val="18"/>
              </w:rPr>
            </w:pPr>
            <w:del w:id="47971" w:author="Ramasubramani, Hariharan" w:date="2015-07-20T17:27:00Z">
              <w:r w:rsidDel="00C66FC3">
                <w:rPr>
                  <w:rFonts w:cstheme="minorHAnsi"/>
                  <w:color w:val="000000" w:themeColor="text1"/>
                  <w:szCs w:val="18"/>
                </w:rPr>
                <w:delText>-</w:delText>
              </w:r>
              <w:bookmarkStart w:id="47972" w:name="_Toc425238958"/>
              <w:bookmarkStart w:id="47973" w:name="_Toc425240204"/>
              <w:bookmarkStart w:id="47974" w:name="_Toc425241451"/>
              <w:bookmarkStart w:id="47975" w:name="_Toc425242697"/>
              <w:bookmarkStart w:id="47976" w:name="_Toc425243943"/>
              <w:bookmarkStart w:id="47977" w:name="_Toc425245190"/>
              <w:bookmarkStart w:id="47978" w:name="_Toc425246437"/>
              <w:bookmarkStart w:id="47979" w:name="_Toc425247684"/>
              <w:bookmarkStart w:id="47980" w:name="_Toc425248930"/>
              <w:bookmarkStart w:id="47981" w:name="_Toc425250177"/>
              <w:bookmarkStart w:id="47982" w:name="_Toc425251424"/>
              <w:bookmarkEnd w:id="47972"/>
              <w:bookmarkEnd w:id="47973"/>
              <w:bookmarkEnd w:id="47974"/>
              <w:bookmarkEnd w:id="47975"/>
              <w:bookmarkEnd w:id="47976"/>
              <w:bookmarkEnd w:id="47977"/>
              <w:bookmarkEnd w:id="47978"/>
              <w:bookmarkEnd w:id="47979"/>
              <w:bookmarkEnd w:id="47980"/>
              <w:bookmarkEnd w:id="47981"/>
              <w:bookmarkEnd w:id="47982"/>
            </w:del>
          </w:p>
        </w:tc>
        <w:bookmarkStart w:id="47983" w:name="_Toc425238959"/>
        <w:bookmarkStart w:id="47984" w:name="_Toc425240205"/>
        <w:bookmarkStart w:id="47985" w:name="_Toc425241452"/>
        <w:bookmarkStart w:id="47986" w:name="_Toc425242698"/>
        <w:bookmarkStart w:id="47987" w:name="_Toc425243944"/>
        <w:bookmarkStart w:id="47988" w:name="_Toc425245191"/>
        <w:bookmarkStart w:id="47989" w:name="_Toc425246438"/>
        <w:bookmarkStart w:id="47990" w:name="_Toc425247685"/>
        <w:bookmarkStart w:id="47991" w:name="_Toc425248931"/>
        <w:bookmarkStart w:id="47992" w:name="_Toc425250178"/>
        <w:bookmarkStart w:id="47993" w:name="_Toc425251425"/>
        <w:bookmarkEnd w:id="47983"/>
        <w:bookmarkEnd w:id="47984"/>
        <w:bookmarkEnd w:id="47985"/>
        <w:bookmarkEnd w:id="47986"/>
        <w:bookmarkEnd w:id="47987"/>
        <w:bookmarkEnd w:id="47988"/>
        <w:bookmarkEnd w:id="47989"/>
        <w:bookmarkEnd w:id="47990"/>
        <w:bookmarkEnd w:id="47991"/>
        <w:bookmarkEnd w:id="47992"/>
        <w:bookmarkEnd w:id="47993"/>
      </w:tr>
      <w:tr w:rsidR="005F4718" w:rsidRPr="00C106B9" w:rsidDel="00C66FC3" w14:paraId="6E3B33CB" w14:textId="0FB4A723" w:rsidTr="008C172F">
        <w:trPr>
          <w:cantSplit/>
          <w:trHeight w:val="314"/>
          <w:jc w:val="center"/>
          <w:del w:id="47994" w:author="Ramasubramani, Hariharan" w:date="2015-07-20T17:27:00Z"/>
        </w:trPr>
        <w:tc>
          <w:tcPr>
            <w:tcW w:w="1086" w:type="dxa"/>
            <w:tcBorders>
              <w:top w:val="single" w:sz="4" w:space="0" w:color="auto"/>
              <w:left w:val="single" w:sz="4" w:space="0" w:color="auto"/>
              <w:bottom w:val="single" w:sz="4" w:space="0" w:color="auto"/>
              <w:right w:val="single" w:sz="4" w:space="0" w:color="auto"/>
            </w:tcBorders>
          </w:tcPr>
          <w:p w14:paraId="0C4C4832" w14:textId="54109070" w:rsidR="005F4718" w:rsidRPr="00C106B9" w:rsidDel="00C66FC3" w:rsidRDefault="005F4718" w:rsidP="00247D75">
            <w:pPr>
              <w:pStyle w:val="ListParagraph"/>
              <w:numPr>
                <w:ilvl w:val="3"/>
                <w:numId w:val="23"/>
              </w:numPr>
              <w:overflowPunct w:val="0"/>
              <w:autoSpaceDE w:val="0"/>
              <w:autoSpaceDN w:val="0"/>
              <w:spacing w:after="60"/>
              <w:ind w:left="-43" w:firstLine="0"/>
              <w:textAlignment w:val="baseline"/>
              <w:rPr>
                <w:del w:id="47995" w:author="Ramasubramani, Hariharan" w:date="2015-07-20T17:27:00Z"/>
                <w:rFonts w:cstheme="minorHAnsi"/>
                <w:color w:val="000000" w:themeColor="text1"/>
              </w:rPr>
            </w:pPr>
            <w:bookmarkStart w:id="47996" w:name="_Toc425238960"/>
            <w:bookmarkStart w:id="47997" w:name="_Toc425240206"/>
            <w:bookmarkStart w:id="47998" w:name="_Toc425241453"/>
            <w:bookmarkStart w:id="47999" w:name="_Toc425242699"/>
            <w:bookmarkStart w:id="48000" w:name="_Toc425243945"/>
            <w:bookmarkStart w:id="48001" w:name="_Toc425245192"/>
            <w:bookmarkStart w:id="48002" w:name="_Toc425246439"/>
            <w:bookmarkStart w:id="48003" w:name="_Toc425247686"/>
            <w:bookmarkStart w:id="48004" w:name="_Toc425248932"/>
            <w:bookmarkStart w:id="48005" w:name="_Toc425250179"/>
            <w:bookmarkStart w:id="48006" w:name="_Toc425251426"/>
            <w:bookmarkEnd w:id="47996"/>
            <w:bookmarkEnd w:id="47997"/>
            <w:bookmarkEnd w:id="47998"/>
            <w:bookmarkEnd w:id="47999"/>
            <w:bookmarkEnd w:id="48000"/>
            <w:bookmarkEnd w:id="48001"/>
            <w:bookmarkEnd w:id="48002"/>
            <w:bookmarkEnd w:id="48003"/>
            <w:bookmarkEnd w:id="48004"/>
            <w:bookmarkEnd w:id="48005"/>
            <w:bookmarkEnd w:id="48006"/>
          </w:p>
        </w:tc>
        <w:tc>
          <w:tcPr>
            <w:tcW w:w="2269" w:type="dxa"/>
            <w:tcBorders>
              <w:top w:val="single" w:sz="4" w:space="0" w:color="auto"/>
              <w:left w:val="single" w:sz="4" w:space="0" w:color="auto"/>
              <w:bottom w:val="single" w:sz="4" w:space="0" w:color="auto"/>
              <w:right w:val="single" w:sz="4" w:space="0" w:color="auto"/>
            </w:tcBorders>
          </w:tcPr>
          <w:p w14:paraId="657A4B40" w14:textId="1A81F18E" w:rsidR="005F4718" w:rsidDel="00C66FC3" w:rsidRDefault="005F4718" w:rsidP="009C3129">
            <w:pPr>
              <w:ind w:left="-18" w:firstLine="0"/>
              <w:rPr>
                <w:del w:id="48007" w:author="Ramasubramani, Hariharan" w:date="2015-07-20T17:27:00Z"/>
                <w:rFonts w:cstheme="minorHAnsi"/>
                <w:color w:val="000000" w:themeColor="text1"/>
                <w:szCs w:val="18"/>
              </w:rPr>
            </w:pPr>
            <w:bookmarkStart w:id="48008" w:name="_Toc425238961"/>
            <w:bookmarkStart w:id="48009" w:name="_Toc425240207"/>
            <w:bookmarkStart w:id="48010" w:name="_Toc425241454"/>
            <w:bookmarkStart w:id="48011" w:name="_Toc425242700"/>
            <w:bookmarkStart w:id="48012" w:name="_Toc425243946"/>
            <w:bookmarkStart w:id="48013" w:name="_Toc425245193"/>
            <w:bookmarkStart w:id="48014" w:name="_Toc425246440"/>
            <w:bookmarkStart w:id="48015" w:name="_Toc425247687"/>
            <w:bookmarkStart w:id="48016" w:name="_Toc425248933"/>
            <w:bookmarkStart w:id="48017" w:name="_Toc425250180"/>
            <w:bookmarkStart w:id="48018" w:name="_Toc425251427"/>
            <w:bookmarkEnd w:id="48008"/>
            <w:bookmarkEnd w:id="48009"/>
            <w:bookmarkEnd w:id="48010"/>
            <w:bookmarkEnd w:id="48011"/>
            <w:bookmarkEnd w:id="48012"/>
            <w:bookmarkEnd w:id="48013"/>
            <w:bookmarkEnd w:id="48014"/>
            <w:bookmarkEnd w:id="48015"/>
            <w:bookmarkEnd w:id="48016"/>
            <w:bookmarkEnd w:id="48017"/>
            <w:bookmarkEnd w:id="48018"/>
          </w:p>
          <w:p w14:paraId="1FA5D315" w14:textId="120F434B" w:rsidR="005F4718" w:rsidRPr="00C106B9" w:rsidDel="00C66FC3" w:rsidRDefault="005F4718" w:rsidP="009C3129">
            <w:pPr>
              <w:ind w:left="-18" w:firstLine="0"/>
              <w:rPr>
                <w:del w:id="48019" w:author="Ramasubramani, Hariharan" w:date="2015-07-20T17:27:00Z"/>
                <w:rFonts w:cstheme="minorHAnsi"/>
                <w:color w:val="000000" w:themeColor="text1"/>
                <w:szCs w:val="18"/>
              </w:rPr>
            </w:pPr>
            <w:del w:id="48020" w:author="Ramasubramani, Hariharan" w:date="2015-07-20T17:27:00Z">
              <w:r w:rsidDel="00C66FC3">
                <w:rPr>
                  <w:rFonts w:cstheme="minorHAnsi"/>
                  <w:color w:val="000000" w:themeColor="text1"/>
                  <w:szCs w:val="18"/>
                </w:rPr>
                <w:delText>NPPI/PCI Designation</w:delText>
              </w:r>
              <w:bookmarkStart w:id="48021" w:name="_Toc425238962"/>
              <w:bookmarkStart w:id="48022" w:name="_Toc425240208"/>
              <w:bookmarkStart w:id="48023" w:name="_Toc425241455"/>
              <w:bookmarkStart w:id="48024" w:name="_Toc425242701"/>
              <w:bookmarkStart w:id="48025" w:name="_Toc425243947"/>
              <w:bookmarkStart w:id="48026" w:name="_Toc425245194"/>
              <w:bookmarkStart w:id="48027" w:name="_Toc425246441"/>
              <w:bookmarkStart w:id="48028" w:name="_Toc425247688"/>
              <w:bookmarkStart w:id="48029" w:name="_Toc425248934"/>
              <w:bookmarkStart w:id="48030" w:name="_Toc425250181"/>
              <w:bookmarkStart w:id="48031" w:name="_Toc425251428"/>
              <w:bookmarkEnd w:id="48021"/>
              <w:bookmarkEnd w:id="48022"/>
              <w:bookmarkEnd w:id="48023"/>
              <w:bookmarkEnd w:id="48024"/>
              <w:bookmarkEnd w:id="48025"/>
              <w:bookmarkEnd w:id="48026"/>
              <w:bookmarkEnd w:id="48027"/>
              <w:bookmarkEnd w:id="48028"/>
              <w:bookmarkEnd w:id="48029"/>
              <w:bookmarkEnd w:id="48030"/>
              <w:bookmarkEnd w:id="48031"/>
            </w:del>
          </w:p>
        </w:tc>
        <w:tc>
          <w:tcPr>
            <w:tcW w:w="1018" w:type="dxa"/>
            <w:tcBorders>
              <w:top w:val="single" w:sz="4" w:space="0" w:color="auto"/>
              <w:left w:val="single" w:sz="4" w:space="0" w:color="auto"/>
              <w:bottom w:val="single" w:sz="4" w:space="0" w:color="auto"/>
              <w:right w:val="single" w:sz="4" w:space="0" w:color="auto"/>
            </w:tcBorders>
          </w:tcPr>
          <w:p w14:paraId="379F97A2" w14:textId="6E955D99" w:rsidR="005F4718" w:rsidRPr="00C106B9" w:rsidDel="00C66FC3" w:rsidRDefault="005F4718" w:rsidP="009C3129">
            <w:pPr>
              <w:ind w:left="-57" w:firstLine="0"/>
              <w:jc w:val="center"/>
              <w:rPr>
                <w:del w:id="48032" w:author="Ramasubramani, Hariharan" w:date="2015-07-20T17:27:00Z"/>
                <w:rFonts w:cstheme="minorHAnsi"/>
                <w:color w:val="000000" w:themeColor="text1"/>
                <w:szCs w:val="18"/>
              </w:rPr>
            </w:pPr>
            <w:del w:id="48033" w:author="Ramasubramani, Hariharan" w:date="2015-07-20T17:27:00Z">
              <w:r w:rsidRPr="00C106B9" w:rsidDel="00C66FC3">
                <w:rPr>
                  <w:rFonts w:cstheme="minorHAnsi"/>
                  <w:color w:val="000000" w:themeColor="text1"/>
                  <w:szCs w:val="18"/>
                </w:rPr>
                <w:delText>O</w:delText>
              </w:r>
              <w:bookmarkStart w:id="48034" w:name="_Toc425238963"/>
              <w:bookmarkStart w:id="48035" w:name="_Toc425240209"/>
              <w:bookmarkStart w:id="48036" w:name="_Toc425241456"/>
              <w:bookmarkStart w:id="48037" w:name="_Toc425242702"/>
              <w:bookmarkStart w:id="48038" w:name="_Toc425243948"/>
              <w:bookmarkStart w:id="48039" w:name="_Toc425245195"/>
              <w:bookmarkStart w:id="48040" w:name="_Toc425246442"/>
              <w:bookmarkStart w:id="48041" w:name="_Toc425247689"/>
              <w:bookmarkStart w:id="48042" w:name="_Toc425248935"/>
              <w:bookmarkStart w:id="48043" w:name="_Toc425250182"/>
              <w:bookmarkStart w:id="48044" w:name="_Toc425251429"/>
              <w:bookmarkEnd w:id="48034"/>
              <w:bookmarkEnd w:id="48035"/>
              <w:bookmarkEnd w:id="48036"/>
              <w:bookmarkEnd w:id="48037"/>
              <w:bookmarkEnd w:id="48038"/>
              <w:bookmarkEnd w:id="48039"/>
              <w:bookmarkEnd w:id="48040"/>
              <w:bookmarkEnd w:id="48041"/>
              <w:bookmarkEnd w:id="48042"/>
              <w:bookmarkEnd w:id="48043"/>
              <w:bookmarkEnd w:id="48044"/>
            </w:del>
          </w:p>
        </w:tc>
        <w:tc>
          <w:tcPr>
            <w:tcW w:w="881" w:type="dxa"/>
            <w:tcBorders>
              <w:top w:val="single" w:sz="4" w:space="0" w:color="auto"/>
              <w:left w:val="single" w:sz="4" w:space="0" w:color="auto"/>
              <w:bottom w:val="single" w:sz="4" w:space="0" w:color="auto"/>
              <w:right w:val="single" w:sz="4" w:space="0" w:color="auto"/>
            </w:tcBorders>
          </w:tcPr>
          <w:p w14:paraId="0088F4E0" w14:textId="7334B01D" w:rsidR="005F4718" w:rsidRPr="00C106B9" w:rsidDel="00C66FC3" w:rsidRDefault="005F4718" w:rsidP="009C3129">
            <w:pPr>
              <w:ind w:left="-57" w:firstLine="0"/>
              <w:jc w:val="center"/>
              <w:rPr>
                <w:del w:id="48045" w:author="Ramasubramani, Hariharan" w:date="2015-07-20T17:27:00Z"/>
                <w:rFonts w:cstheme="minorHAnsi"/>
                <w:color w:val="000000" w:themeColor="text1"/>
                <w:szCs w:val="18"/>
              </w:rPr>
            </w:pPr>
            <w:del w:id="48046" w:author="Ramasubramani, Hariharan" w:date="2015-07-20T17:27:00Z">
              <w:r w:rsidRPr="00C106B9" w:rsidDel="00C66FC3">
                <w:rPr>
                  <w:rFonts w:cstheme="minorHAnsi"/>
                  <w:color w:val="000000" w:themeColor="text1"/>
                  <w:szCs w:val="18"/>
                </w:rPr>
                <w:delText>M</w:delText>
              </w:r>
              <w:bookmarkStart w:id="48047" w:name="_Toc425238964"/>
              <w:bookmarkStart w:id="48048" w:name="_Toc425240210"/>
              <w:bookmarkStart w:id="48049" w:name="_Toc425241457"/>
              <w:bookmarkStart w:id="48050" w:name="_Toc425242703"/>
              <w:bookmarkStart w:id="48051" w:name="_Toc425243949"/>
              <w:bookmarkStart w:id="48052" w:name="_Toc425245196"/>
              <w:bookmarkStart w:id="48053" w:name="_Toc425246443"/>
              <w:bookmarkStart w:id="48054" w:name="_Toc425247690"/>
              <w:bookmarkStart w:id="48055" w:name="_Toc425248936"/>
              <w:bookmarkStart w:id="48056" w:name="_Toc425250183"/>
              <w:bookmarkStart w:id="48057" w:name="_Toc425251430"/>
              <w:bookmarkEnd w:id="48047"/>
              <w:bookmarkEnd w:id="48048"/>
              <w:bookmarkEnd w:id="48049"/>
              <w:bookmarkEnd w:id="48050"/>
              <w:bookmarkEnd w:id="48051"/>
              <w:bookmarkEnd w:id="48052"/>
              <w:bookmarkEnd w:id="48053"/>
              <w:bookmarkEnd w:id="48054"/>
              <w:bookmarkEnd w:id="48055"/>
              <w:bookmarkEnd w:id="48056"/>
              <w:bookmarkEnd w:id="48057"/>
            </w:del>
          </w:p>
        </w:tc>
        <w:tc>
          <w:tcPr>
            <w:tcW w:w="5571" w:type="dxa"/>
            <w:tcBorders>
              <w:top w:val="single" w:sz="4" w:space="0" w:color="auto"/>
              <w:left w:val="single" w:sz="4" w:space="0" w:color="auto"/>
              <w:bottom w:val="single" w:sz="4" w:space="0" w:color="auto"/>
              <w:right w:val="single" w:sz="4" w:space="0" w:color="auto"/>
            </w:tcBorders>
          </w:tcPr>
          <w:p w14:paraId="2126F2BE" w14:textId="2BAC653D" w:rsidR="005F4718" w:rsidRPr="00C106B9" w:rsidDel="00C66FC3" w:rsidRDefault="005F4718" w:rsidP="009C3129">
            <w:pPr>
              <w:ind w:left="6" w:firstLine="0"/>
              <w:rPr>
                <w:del w:id="48058" w:author="Ramasubramani, Hariharan" w:date="2015-07-20T17:27:00Z"/>
                <w:rFonts w:cstheme="minorHAnsi"/>
                <w:color w:val="000000" w:themeColor="text1"/>
                <w:szCs w:val="18"/>
              </w:rPr>
            </w:pPr>
            <w:del w:id="48059" w:author="Ramasubramani, Hariharan" w:date="2015-07-20T17:27:00Z">
              <w:r w:rsidDel="00C66FC3">
                <w:rPr>
                  <w:rFonts w:cstheme="minorHAnsi"/>
                  <w:color w:val="000000" w:themeColor="text1"/>
                  <w:szCs w:val="18"/>
                </w:rPr>
                <w:delText>-</w:delText>
              </w:r>
              <w:bookmarkStart w:id="48060" w:name="_Toc425238965"/>
              <w:bookmarkStart w:id="48061" w:name="_Toc425240211"/>
              <w:bookmarkStart w:id="48062" w:name="_Toc425241458"/>
              <w:bookmarkStart w:id="48063" w:name="_Toc425242704"/>
              <w:bookmarkStart w:id="48064" w:name="_Toc425243950"/>
              <w:bookmarkStart w:id="48065" w:name="_Toc425245197"/>
              <w:bookmarkStart w:id="48066" w:name="_Toc425246444"/>
              <w:bookmarkStart w:id="48067" w:name="_Toc425247691"/>
              <w:bookmarkStart w:id="48068" w:name="_Toc425248937"/>
              <w:bookmarkStart w:id="48069" w:name="_Toc425250184"/>
              <w:bookmarkStart w:id="48070" w:name="_Toc425251431"/>
              <w:bookmarkEnd w:id="48060"/>
              <w:bookmarkEnd w:id="48061"/>
              <w:bookmarkEnd w:id="48062"/>
              <w:bookmarkEnd w:id="48063"/>
              <w:bookmarkEnd w:id="48064"/>
              <w:bookmarkEnd w:id="48065"/>
              <w:bookmarkEnd w:id="48066"/>
              <w:bookmarkEnd w:id="48067"/>
              <w:bookmarkEnd w:id="48068"/>
              <w:bookmarkEnd w:id="48069"/>
              <w:bookmarkEnd w:id="48070"/>
            </w:del>
          </w:p>
        </w:tc>
        <w:bookmarkStart w:id="48071" w:name="_Toc425238966"/>
        <w:bookmarkStart w:id="48072" w:name="_Toc425240212"/>
        <w:bookmarkStart w:id="48073" w:name="_Toc425241459"/>
        <w:bookmarkStart w:id="48074" w:name="_Toc425242705"/>
        <w:bookmarkStart w:id="48075" w:name="_Toc425243951"/>
        <w:bookmarkStart w:id="48076" w:name="_Toc425245198"/>
        <w:bookmarkStart w:id="48077" w:name="_Toc425246445"/>
        <w:bookmarkStart w:id="48078" w:name="_Toc425247692"/>
        <w:bookmarkStart w:id="48079" w:name="_Toc425248938"/>
        <w:bookmarkStart w:id="48080" w:name="_Toc425250185"/>
        <w:bookmarkStart w:id="48081" w:name="_Toc425251432"/>
        <w:bookmarkEnd w:id="48071"/>
        <w:bookmarkEnd w:id="48072"/>
        <w:bookmarkEnd w:id="48073"/>
        <w:bookmarkEnd w:id="48074"/>
        <w:bookmarkEnd w:id="48075"/>
        <w:bookmarkEnd w:id="48076"/>
        <w:bookmarkEnd w:id="48077"/>
        <w:bookmarkEnd w:id="48078"/>
        <w:bookmarkEnd w:id="48079"/>
        <w:bookmarkEnd w:id="48080"/>
        <w:bookmarkEnd w:id="48081"/>
      </w:tr>
      <w:tr w:rsidR="005F4718" w:rsidRPr="00030AC7" w:rsidDel="00C66FC3" w14:paraId="15A0689C" w14:textId="72254F06" w:rsidTr="008C172F">
        <w:trPr>
          <w:cantSplit/>
          <w:trHeight w:val="314"/>
          <w:jc w:val="center"/>
          <w:del w:id="48082" w:author="Ramasubramani, Hariharan" w:date="2015-07-20T17:27:00Z"/>
        </w:trPr>
        <w:tc>
          <w:tcPr>
            <w:tcW w:w="1086" w:type="dxa"/>
            <w:tcBorders>
              <w:top w:val="single" w:sz="4" w:space="0" w:color="auto"/>
              <w:left w:val="single" w:sz="4" w:space="0" w:color="auto"/>
              <w:bottom w:val="single" w:sz="4" w:space="0" w:color="auto"/>
              <w:right w:val="single" w:sz="4" w:space="0" w:color="auto"/>
            </w:tcBorders>
          </w:tcPr>
          <w:p w14:paraId="703EF71B" w14:textId="207C9241" w:rsidR="005F4718" w:rsidRPr="00030AC7" w:rsidDel="00C66FC3" w:rsidRDefault="005F4718" w:rsidP="00247D75">
            <w:pPr>
              <w:pStyle w:val="ListParagraph"/>
              <w:numPr>
                <w:ilvl w:val="3"/>
                <w:numId w:val="23"/>
              </w:numPr>
              <w:overflowPunct w:val="0"/>
              <w:autoSpaceDE w:val="0"/>
              <w:autoSpaceDN w:val="0"/>
              <w:spacing w:after="60"/>
              <w:ind w:left="-43" w:firstLine="0"/>
              <w:textAlignment w:val="baseline"/>
              <w:rPr>
                <w:del w:id="48083" w:author="Ramasubramani, Hariharan" w:date="2015-07-20T17:27:00Z"/>
                <w:rFonts w:cstheme="minorHAnsi"/>
                <w:b/>
                <w:color w:val="000000" w:themeColor="text1"/>
              </w:rPr>
            </w:pPr>
            <w:bookmarkStart w:id="48084" w:name="_Toc425238967"/>
            <w:bookmarkStart w:id="48085" w:name="_Toc425240213"/>
            <w:bookmarkStart w:id="48086" w:name="_Toc425241460"/>
            <w:bookmarkStart w:id="48087" w:name="_Toc425242706"/>
            <w:bookmarkStart w:id="48088" w:name="_Toc425243952"/>
            <w:bookmarkStart w:id="48089" w:name="_Toc425245199"/>
            <w:bookmarkStart w:id="48090" w:name="_Toc425246446"/>
            <w:bookmarkStart w:id="48091" w:name="_Toc425247693"/>
            <w:bookmarkStart w:id="48092" w:name="_Toc425248939"/>
            <w:bookmarkStart w:id="48093" w:name="_Toc425250186"/>
            <w:bookmarkStart w:id="48094" w:name="_Toc425251433"/>
            <w:bookmarkEnd w:id="48084"/>
            <w:bookmarkEnd w:id="48085"/>
            <w:bookmarkEnd w:id="48086"/>
            <w:bookmarkEnd w:id="48087"/>
            <w:bookmarkEnd w:id="48088"/>
            <w:bookmarkEnd w:id="48089"/>
            <w:bookmarkEnd w:id="48090"/>
            <w:bookmarkEnd w:id="48091"/>
            <w:bookmarkEnd w:id="48092"/>
            <w:bookmarkEnd w:id="48093"/>
            <w:bookmarkEnd w:id="48094"/>
          </w:p>
        </w:tc>
        <w:tc>
          <w:tcPr>
            <w:tcW w:w="2269" w:type="dxa"/>
            <w:tcBorders>
              <w:top w:val="single" w:sz="4" w:space="0" w:color="auto"/>
              <w:left w:val="single" w:sz="4" w:space="0" w:color="auto"/>
              <w:bottom w:val="single" w:sz="4" w:space="0" w:color="auto"/>
              <w:right w:val="single" w:sz="4" w:space="0" w:color="auto"/>
            </w:tcBorders>
          </w:tcPr>
          <w:p w14:paraId="3A9AAEE2" w14:textId="6603855A" w:rsidR="005F4718" w:rsidRPr="00FB6725" w:rsidDel="00C66FC3" w:rsidRDefault="005F4718" w:rsidP="009C3129">
            <w:pPr>
              <w:ind w:left="-18" w:firstLine="0"/>
              <w:rPr>
                <w:del w:id="48095" w:author="Ramasubramani, Hariharan" w:date="2015-07-20T17:27:00Z"/>
                <w:rFonts w:cstheme="minorHAnsi"/>
                <w:color w:val="000000" w:themeColor="text1"/>
                <w:szCs w:val="18"/>
              </w:rPr>
            </w:pPr>
            <w:del w:id="48096" w:author="Ramasubramani, Hariharan" w:date="2015-07-20T17:27:00Z">
              <w:r w:rsidRPr="00FB6725" w:rsidDel="00C66FC3">
                <w:rPr>
                  <w:rFonts w:cstheme="minorHAnsi"/>
                  <w:color w:val="000000" w:themeColor="text1"/>
                  <w:szCs w:val="18"/>
                </w:rPr>
                <w:delText>Officer Signature</w:delText>
              </w:r>
              <w:bookmarkStart w:id="48097" w:name="_Toc425238968"/>
              <w:bookmarkStart w:id="48098" w:name="_Toc425240214"/>
              <w:bookmarkStart w:id="48099" w:name="_Toc425241461"/>
              <w:bookmarkStart w:id="48100" w:name="_Toc425242707"/>
              <w:bookmarkStart w:id="48101" w:name="_Toc425243953"/>
              <w:bookmarkStart w:id="48102" w:name="_Toc425245200"/>
              <w:bookmarkStart w:id="48103" w:name="_Toc425246447"/>
              <w:bookmarkStart w:id="48104" w:name="_Toc425247694"/>
              <w:bookmarkStart w:id="48105" w:name="_Toc425248940"/>
              <w:bookmarkStart w:id="48106" w:name="_Toc425250187"/>
              <w:bookmarkStart w:id="48107" w:name="_Toc425251434"/>
              <w:bookmarkEnd w:id="48097"/>
              <w:bookmarkEnd w:id="48098"/>
              <w:bookmarkEnd w:id="48099"/>
              <w:bookmarkEnd w:id="48100"/>
              <w:bookmarkEnd w:id="48101"/>
              <w:bookmarkEnd w:id="48102"/>
              <w:bookmarkEnd w:id="48103"/>
              <w:bookmarkEnd w:id="48104"/>
              <w:bookmarkEnd w:id="48105"/>
              <w:bookmarkEnd w:id="48106"/>
              <w:bookmarkEnd w:id="48107"/>
            </w:del>
          </w:p>
        </w:tc>
        <w:tc>
          <w:tcPr>
            <w:tcW w:w="1018" w:type="dxa"/>
            <w:tcBorders>
              <w:top w:val="single" w:sz="4" w:space="0" w:color="auto"/>
              <w:left w:val="single" w:sz="4" w:space="0" w:color="auto"/>
              <w:bottom w:val="single" w:sz="4" w:space="0" w:color="auto"/>
              <w:right w:val="single" w:sz="4" w:space="0" w:color="auto"/>
            </w:tcBorders>
          </w:tcPr>
          <w:p w14:paraId="5B33F97A" w14:textId="301FC150" w:rsidR="005F4718" w:rsidRPr="00FB6725" w:rsidDel="00C66FC3" w:rsidRDefault="005F4718" w:rsidP="009C3129">
            <w:pPr>
              <w:ind w:left="-57" w:firstLine="0"/>
              <w:jc w:val="center"/>
              <w:rPr>
                <w:del w:id="48108" w:author="Ramasubramani, Hariharan" w:date="2015-07-20T17:27:00Z"/>
                <w:rFonts w:cstheme="minorHAnsi"/>
                <w:color w:val="000000" w:themeColor="text1"/>
                <w:szCs w:val="18"/>
              </w:rPr>
            </w:pPr>
            <w:del w:id="48109" w:author="Ramasubramani, Hariharan" w:date="2015-07-20T17:27:00Z">
              <w:r w:rsidRPr="00FB6725" w:rsidDel="00C66FC3">
                <w:rPr>
                  <w:rFonts w:cstheme="minorHAnsi"/>
                  <w:color w:val="000000" w:themeColor="text1"/>
                  <w:szCs w:val="18"/>
                </w:rPr>
                <w:delText>O</w:delText>
              </w:r>
              <w:bookmarkStart w:id="48110" w:name="_Toc425238969"/>
              <w:bookmarkStart w:id="48111" w:name="_Toc425240215"/>
              <w:bookmarkStart w:id="48112" w:name="_Toc425241462"/>
              <w:bookmarkStart w:id="48113" w:name="_Toc425242708"/>
              <w:bookmarkStart w:id="48114" w:name="_Toc425243954"/>
              <w:bookmarkStart w:id="48115" w:name="_Toc425245201"/>
              <w:bookmarkStart w:id="48116" w:name="_Toc425246448"/>
              <w:bookmarkStart w:id="48117" w:name="_Toc425247695"/>
              <w:bookmarkStart w:id="48118" w:name="_Toc425248941"/>
              <w:bookmarkStart w:id="48119" w:name="_Toc425250188"/>
              <w:bookmarkStart w:id="48120" w:name="_Toc425251435"/>
              <w:bookmarkEnd w:id="48110"/>
              <w:bookmarkEnd w:id="48111"/>
              <w:bookmarkEnd w:id="48112"/>
              <w:bookmarkEnd w:id="48113"/>
              <w:bookmarkEnd w:id="48114"/>
              <w:bookmarkEnd w:id="48115"/>
              <w:bookmarkEnd w:id="48116"/>
              <w:bookmarkEnd w:id="48117"/>
              <w:bookmarkEnd w:id="48118"/>
              <w:bookmarkEnd w:id="48119"/>
              <w:bookmarkEnd w:id="48120"/>
            </w:del>
          </w:p>
        </w:tc>
        <w:tc>
          <w:tcPr>
            <w:tcW w:w="881" w:type="dxa"/>
            <w:tcBorders>
              <w:top w:val="single" w:sz="4" w:space="0" w:color="auto"/>
              <w:left w:val="single" w:sz="4" w:space="0" w:color="auto"/>
              <w:bottom w:val="single" w:sz="4" w:space="0" w:color="auto"/>
              <w:right w:val="single" w:sz="4" w:space="0" w:color="auto"/>
            </w:tcBorders>
          </w:tcPr>
          <w:p w14:paraId="73F6B44E" w14:textId="4D47D7F4" w:rsidR="005F4718" w:rsidRPr="00FB6725" w:rsidDel="00C66FC3" w:rsidRDefault="005F4718" w:rsidP="009C3129">
            <w:pPr>
              <w:ind w:left="-57" w:firstLine="0"/>
              <w:jc w:val="center"/>
              <w:rPr>
                <w:del w:id="48121" w:author="Ramasubramani, Hariharan" w:date="2015-07-20T17:27:00Z"/>
                <w:rFonts w:cstheme="minorHAnsi"/>
                <w:color w:val="000000" w:themeColor="text1"/>
                <w:szCs w:val="18"/>
              </w:rPr>
            </w:pPr>
            <w:del w:id="48122" w:author="Ramasubramani, Hariharan" w:date="2015-07-20T17:27:00Z">
              <w:r w:rsidRPr="00FB6725" w:rsidDel="00C66FC3">
                <w:rPr>
                  <w:rFonts w:cstheme="minorHAnsi"/>
                  <w:color w:val="000000" w:themeColor="text1"/>
                  <w:szCs w:val="18"/>
                </w:rPr>
                <w:delText>M</w:delText>
              </w:r>
              <w:bookmarkStart w:id="48123" w:name="_Toc425238970"/>
              <w:bookmarkStart w:id="48124" w:name="_Toc425240216"/>
              <w:bookmarkStart w:id="48125" w:name="_Toc425241463"/>
              <w:bookmarkStart w:id="48126" w:name="_Toc425242709"/>
              <w:bookmarkStart w:id="48127" w:name="_Toc425243955"/>
              <w:bookmarkStart w:id="48128" w:name="_Toc425245202"/>
              <w:bookmarkStart w:id="48129" w:name="_Toc425246449"/>
              <w:bookmarkStart w:id="48130" w:name="_Toc425247696"/>
              <w:bookmarkStart w:id="48131" w:name="_Toc425248942"/>
              <w:bookmarkStart w:id="48132" w:name="_Toc425250189"/>
              <w:bookmarkStart w:id="48133" w:name="_Toc425251436"/>
              <w:bookmarkEnd w:id="48123"/>
              <w:bookmarkEnd w:id="48124"/>
              <w:bookmarkEnd w:id="48125"/>
              <w:bookmarkEnd w:id="48126"/>
              <w:bookmarkEnd w:id="48127"/>
              <w:bookmarkEnd w:id="48128"/>
              <w:bookmarkEnd w:id="48129"/>
              <w:bookmarkEnd w:id="48130"/>
              <w:bookmarkEnd w:id="48131"/>
              <w:bookmarkEnd w:id="48132"/>
              <w:bookmarkEnd w:id="48133"/>
            </w:del>
          </w:p>
        </w:tc>
        <w:tc>
          <w:tcPr>
            <w:tcW w:w="5571" w:type="dxa"/>
            <w:tcBorders>
              <w:top w:val="single" w:sz="4" w:space="0" w:color="auto"/>
              <w:left w:val="single" w:sz="4" w:space="0" w:color="auto"/>
              <w:bottom w:val="single" w:sz="4" w:space="0" w:color="auto"/>
              <w:right w:val="single" w:sz="4" w:space="0" w:color="auto"/>
            </w:tcBorders>
          </w:tcPr>
          <w:p w14:paraId="5A6FFF42" w14:textId="583486D4" w:rsidR="005F4718" w:rsidRPr="00030AC7" w:rsidDel="00C66FC3" w:rsidRDefault="005F4718" w:rsidP="009C3129">
            <w:pPr>
              <w:ind w:left="6" w:firstLine="0"/>
              <w:rPr>
                <w:del w:id="48134" w:author="Ramasubramani, Hariharan" w:date="2015-07-20T17:27:00Z"/>
                <w:rFonts w:cstheme="minorHAnsi"/>
                <w:b/>
                <w:color w:val="000000" w:themeColor="text1"/>
                <w:szCs w:val="18"/>
              </w:rPr>
            </w:pPr>
            <w:del w:id="48135" w:author="Ramasubramani, Hariharan" w:date="2015-07-20T17:27:00Z">
              <w:r w:rsidRPr="00030AC7" w:rsidDel="00C66FC3">
                <w:rPr>
                  <w:rFonts w:cstheme="minorHAnsi"/>
                  <w:b/>
                  <w:color w:val="000000" w:themeColor="text1"/>
                  <w:szCs w:val="18"/>
                </w:rPr>
                <w:delText>-</w:delText>
              </w:r>
              <w:bookmarkStart w:id="48136" w:name="_Toc425238971"/>
              <w:bookmarkStart w:id="48137" w:name="_Toc425240217"/>
              <w:bookmarkStart w:id="48138" w:name="_Toc425241464"/>
              <w:bookmarkStart w:id="48139" w:name="_Toc425242710"/>
              <w:bookmarkStart w:id="48140" w:name="_Toc425243956"/>
              <w:bookmarkStart w:id="48141" w:name="_Toc425245203"/>
              <w:bookmarkStart w:id="48142" w:name="_Toc425246450"/>
              <w:bookmarkStart w:id="48143" w:name="_Toc425247697"/>
              <w:bookmarkStart w:id="48144" w:name="_Toc425248943"/>
              <w:bookmarkStart w:id="48145" w:name="_Toc425250190"/>
              <w:bookmarkStart w:id="48146" w:name="_Toc425251437"/>
              <w:bookmarkEnd w:id="48136"/>
              <w:bookmarkEnd w:id="48137"/>
              <w:bookmarkEnd w:id="48138"/>
              <w:bookmarkEnd w:id="48139"/>
              <w:bookmarkEnd w:id="48140"/>
              <w:bookmarkEnd w:id="48141"/>
              <w:bookmarkEnd w:id="48142"/>
              <w:bookmarkEnd w:id="48143"/>
              <w:bookmarkEnd w:id="48144"/>
              <w:bookmarkEnd w:id="48145"/>
              <w:bookmarkEnd w:id="48146"/>
            </w:del>
          </w:p>
        </w:tc>
        <w:bookmarkStart w:id="48147" w:name="_Toc425238972"/>
        <w:bookmarkStart w:id="48148" w:name="_Toc425240218"/>
        <w:bookmarkStart w:id="48149" w:name="_Toc425241465"/>
        <w:bookmarkStart w:id="48150" w:name="_Toc425242711"/>
        <w:bookmarkStart w:id="48151" w:name="_Toc425243957"/>
        <w:bookmarkStart w:id="48152" w:name="_Toc425245204"/>
        <w:bookmarkStart w:id="48153" w:name="_Toc425246451"/>
        <w:bookmarkStart w:id="48154" w:name="_Toc425247698"/>
        <w:bookmarkStart w:id="48155" w:name="_Toc425248944"/>
        <w:bookmarkStart w:id="48156" w:name="_Toc425250191"/>
        <w:bookmarkStart w:id="48157" w:name="_Toc425251438"/>
        <w:bookmarkEnd w:id="48147"/>
        <w:bookmarkEnd w:id="48148"/>
        <w:bookmarkEnd w:id="48149"/>
        <w:bookmarkEnd w:id="48150"/>
        <w:bookmarkEnd w:id="48151"/>
        <w:bookmarkEnd w:id="48152"/>
        <w:bookmarkEnd w:id="48153"/>
        <w:bookmarkEnd w:id="48154"/>
        <w:bookmarkEnd w:id="48155"/>
        <w:bookmarkEnd w:id="48156"/>
        <w:bookmarkEnd w:id="48157"/>
      </w:tr>
      <w:tr w:rsidR="005F4718" w:rsidRPr="00C106B9" w:rsidDel="00C66FC3" w14:paraId="702C3C96" w14:textId="0DDC2437" w:rsidTr="008C172F">
        <w:trPr>
          <w:cantSplit/>
          <w:trHeight w:val="314"/>
          <w:jc w:val="center"/>
          <w:del w:id="48158" w:author="Ramasubramani, Hariharan" w:date="2015-07-20T17:27:00Z"/>
        </w:trPr>
        <w:tc>
          <w:tcPr>
            <w:tcW w:w="1086" w:type="dxa"/>
            <w:tcBorders>
              <w:top w:val="single" w:sz="4" w:space="0" w:color="auto"/>
              <w:left w:val="single" w:sz="4" w:space="0" w:color="auto"/>
              <w:bottom w:val="single" w:sz="4" w:space="0" w:color="auto"/>
              <w:right w:val="single" w:sz="4" w:space="0" w:color="auto"/>
            </w:tcBorders>
          </w:tcPr>
          <w:p w14:paraId="45D9F626" w14:textId="1C559B7C" w:rsidR="005F4718" w:rsidRPr="00C106B9" w:rsidDel="00C66FC3" w:rsidRDefault="005F4718" w:rsidP="00247D75">
            <w:pPr>
              <w:pStyle w:val="ListParagraph"/>
              <w:numPr>
                <w:ilvl w:val="3"/>
                <w:numId w:val="23"/>
              </w:numPr>
              <w:overflowPunct w:val="0"/>
              <w:autoSpaceDE w:val="0"/>
              <w:autoSpaceDN w:val="0"/>
              <w:spacing w:after="60"/>
              <w:ind w:left="-43" w:firstLine="0"/>
              <w:textAlignment w:val="baseline"/>
              <w:rPr>
                <w:del w:id="48159" w:author="Ramasubramani, Hariharan" w:date="2015-07-20T17:27:00Z"/>
                <w:rFonts w:cstheme="minorHAnsi"/>
                <w:color w:val="000000" w:themeColor="text1"/>
              </w:rPr>
            </w:pPr>
            <w:bookmarkStart w:id="48160" w:name="_Toc425238973"/>
            <w:bookmarkStart w:id="48161" w:name="_Toc425240219"/>
            <w:bookmarkStart w:id="48162" w:name="_Toc425241466"/>
            <w:bookmarkStart w:id="48163" w:name="_Toc425242712"/>
            <w:bookmarkStart w:id="48164" w:name="_Toc425243958"/>
            <w:bookmarkStart w:id="48165" w:name="_Toc425245205"/>
            <w:bookmarkStart w:id="48166" w:name="_Toc425246452"/>
            <w:bookmarkStart w:id="48167" w:name="_Toc425247699"/>
            <w:bookmarkStart w:id="48168" w:name="_Toc425248945"/>
            <w:bookmarkStart w:id="48169" w:name="_Toc425250192"/>
            <w:bookmarkStart w:id="48170" w:name="_Toc425251439"/>
            <w:bookmarkEnd w:id="48160"/>
            <w:bookmarkEnd w:id="48161"/>
            <w:bookmarkEnd w:id="48162"/>
            <w:bookmarkEnd w:id="48163"/>
            <w:bookmarkEnd w:id="48164"/>
            <w:bookmarkEnd w:id="48165"/>
            <w:bookmarkEnd w:id="48166"/>
            <w:bookmarkEnd w:id="48167"/>
            <w:bookmarkEnd w:id="48168"/>
            <w:bookmarkEnd w:id="48169"/>
            <w:bookmarkEnd w:id="48170"/>
          </w:p>
        </w:tc>
        <w:tc>
          <w:tcPr>
            <w:tcW w:w="2269" w:type="dxa"/>
            <w:tcBorders>
              <w:top w:val="single" w:sz="4" w:space="0" w:color="auto"/>
              <w:left w:val="single" w:sz="4" w:space="0" w:color="auto"/>
              <w:bottom w:val="single" w:sz="4" w:space="0" w:color="auto"/>
              <w:right w:val="single" w:sz="4" w:space="0" w:color="auto"/>
            </w:tcBorders>
          </w:tcPr>
          <w:p w14:paraId="55C4E299" w14:textId="311BC9A1" w:rsidR="005F4718" w:rsidRPr="00C106B9" w:rsidDel="00C66FC3" w:rsidRDefault="005F4718" w:rsidP="009C3129">
            <w:pPr>
              <w:ind w:left="-18" w:firstLine="0"/>
              <w:rPr>
                <w:del w:id="48171" w:author="Ramasubramani, Hariharan" w:date="2015-07-20T17:27:00Z"/>
                <w:rFonts w:cstheme="minorHAnsi"/>
                <w:color w:val="000000" w:themeColor="text1"/>
                <w:szCs w:val="18"/>
              </w:rPr>
            </w:pPr>
            <w:del w:id="48172" w:author="Ramasubramani, Hariharan" w:date="2015-07-20T17:27:00Z">
              <w:r w:rsidDel="00C66FC3">
                <w:rPr>
                  <w:rFonts w:cstheme="minorHAnsi"/>
                  <w:color w:val="000000" w:themeColor="text1"/>
                  <w:szCs w:val="18"/>
                </w:rPr>
                <w:delText>State</w:delText>
              </w:r>
              <w:bookmarkStart w:id="48173" w:name="_Toc425238974"/>
              <w:bookmarkStart w:id="48174" w:name="_Toc425240220"/>
              <w:bookmarkStart w:id="48175" w:name="_Toc425241467"/>
              <w:bookmarkStart w:id="48176" w:name="_Toc425242713"/>
              <w:bookmarkStart w:id="48177" w:name="_Toc425243959"/>
              <w:bookmarkStart w:id="48178" w:name="_Toc425245206"/>
              <w:bookmarkStart w:id="48179" w:name="_Toc425246453"/>
              <w:bookmarkStart w:id="48180" w:name="_Toc425247700"/>
              <w:bookmarkStart w:id="48181" w:name="_Toc425248946"/>
              <w:bookmarkStart w:id="48182" w:name="_Toc425250193"/>
              <w:bookmarkStart w:id="48183" w:name="_Toc425251440"/>
              <w:bookmarkEnd w:id="48173"/>
              <w:bookmarkEnd w:id="48174"/>
              <w:bookmarkEnd w:id="48175"/>
              <w:bookmarkEnd w:id="48176"/>
              <w:bookmarkEnd w:id="48177"/>
              <w:bookmarkEnd w:id="48178"/>
              <w:bookmarkEnd w:id="48179"/>
              <w:bookmarkEnd w:id="48180"/>
              <w:bookmarkEnd w:id="48181"/>
              <w:bookmarkEnd w:id="48182"/>
              <w:bookmarkEnd w:id="48183"/>
            </w:del>
          </w:p>
        </w:tc>
        <w:tc>
          <w:tcPr>
            <w:tcW w:w="1018" w:type="dxa"/>
            <w:tcBorders>
              <w:top w:val="single" w:sz="4" w:space="0" w:color="auto"/>
              <w:left w:val="single" w:sz="4" w:space="0" w:color="auto"/>
              <w:bottom w:val="single" w:sz="4" w:space="0" w:color="auto"/>
              <w:right w:val="single" w:sz="4" w:space="0" w:color="auto"/>
            </w:tcBorders>
          </w:tcPr>
          <w:p w14:paraId="7D35FCC4" w14:textId="7D10D43D" w:rsidR="005F4718" w:rsidRPr="00C106B9" w:rsidDel="00C66FC3" w:rsidRDefault="005F4718" w:rsidP="009C3129">
            <w:pPr>
              <w:ind w:left="-57" w:firstLine="0"/>
              <w:jc w:val="center"/>
              <w:rPr>
                <w:del w:id="48184" w:author="Ramasubramani, Hariharan" w:date="2015-07-20T17:27:00Z"/>
                <w:rFonts w:cstheme="minorHAnsi"/>
                <w:color w:val="000000" w:themeColor="text1"/>
                <w:szCs w:val="18"/>
              </w:rPr>
            </w:pPr>
            <w:del w:id="48185" w:author="Ramasubramani, Hariharan" w:date="2015-07-20T17:27:00Z">
              <w:r w:rsidDel="00C66FC3">
                <w:rPr>
                  <w:rFonts w:cstheme="minorHAnsi"/>
                  <w:color w:val="000000" w:themeColor="text1"/>
                  <w:szCs w:val="18"/>
                </w:rPr>
                <w:delText>O</w:delText>
              </w:r>
              <w:bookmarkStart w:id="48186" w:name="_Toc425238975"/>
              <w:bookmarkStart w:id="48187" w:name="_Toc425240221"/>
              <w:bookmarkStart w:id="48188" w:name="_Toc425241468"/>
              <w:bookmarkStart w:id="48189" w:name="_Toc425242714"/>
              <w:bookmarkStart w:id="48190" w:name="_Toc425243960"/>
              <w:bookmarkStart w:id="48191" w:name="_Toc425245207"/>
              <w:bookmarkStart w:id="48192" w:name="_Toc425246454"/>
              <w:bookmarkStart w:id="48193" w:name="_Toc425247701"/>
              <w:bookmarkStart w:id="48194" w:name="_Toc425248947"/>
              <w:bookmarkStart w:id="48195" w:name="_Toc425250194"/>
              <w:bookmarkStart w:id="48196" w:name="_Toc425251441"/>
              <w:bookmarkEnd w:id="48186"/>
              <w:bookmarkEnd w:id="48187"/>
              <w:bookmarkEnd w:id="48188"/>
              <w:bookmarkEnd w:id="48189"/>
              <w:bookmarkEnd w:id="48190"/>
              <w:bookmarkEnd w:id="48191"/>
              <w:bookmarkEnd w:id="48192"/>
              <w:bookmarkEnd w:id="48193"/>
              <w:bookmarkEnd w:id="48194"/>
              <w:bookmarkEnd w:id="48195"/>
              <w:bookmarkEnd w:id="48196"/>
            </w:del>
          </w:p>
        </w:tc>
        <w:tc>
          <w:tcPr>
            <w:tcW w:w="881" w:type="dxa"/>
            <w:tcBorders>
              <w:top w:val="single" w:sz="4" w:space="0" w:color="auto"/>
              <w:left w:val="single" w:sz="4" w:space="0" w:color="auto"/>
              <w:bottom w:val="single" w:sz="4" w:space="0" w:color="auto"/>
              <w:right w:val="single" w:sz="4" w:space="0" w:color="auto"/>
            </w:tcBorders>
          </w:tcPr>
          <w:p w14:paraId="1B2EEEB4" w14:textId="0363EA20" w:rsidR="005F4718" w:rsidRPr="00C106B9" w:rsidDel="00C66FC3" w:rsidRDefault="005F4718" w:rsidP="009C3129">
            <w:pPr>
              <w:ind w:left="-57" w:firstLine="0"/>
              <w:jc w:val="center"/>
              <w:rPr>
                <w:del w:id="48197" w:author="Ramasubramani, Hariharan" w:date="2015-07-20T17:27:00Z"/>
                <w:rFonts w:cstheme="minorHAnsi"/>
                <w:color w:val="000000" w:themeColor="text1"/>
                <w:szCs w:val="18"/>
              </w:rPr>
            </w:pPr>
            <w:del w:id="48198" w:author="Ramasubramani, Hariharan" w:date="2015-07-20T17:27:00Z">
              <w:r w:rsidDel="00C66FC3">
                <w:rPr>
                  <w:rFonts w:cstheme="minorHAnsi"/>
                  <w:color w:val="000000" w:themeColor="text1"/>
                  <w:szCs w:val="18"/>
                </w:rPr>
                <w:delText>O</w:delText>
              </w:r>
              <w:bookmarkStart w:id="48199" w:name="_Toc425238976"/>
              <w:bookmarkStart w:id="48200" w:name="_Toc425240222"/>
              <w:bookmarkStart w:id="48201" w:name="_Toc425241469"/>
              <w:bookmarkStart w:id="48202" w:name="_Toc425242715"/>
              <w:bookmarkStart w:id="48203" w:name="_Toc425243961"/>
              <w:bookmarkStart w:id="48204" w:name="_Toc425245208"/>
              <w:bookmarkStart w:id="48205" w:name="_Toc425246455"/>
              <w:bookmarkStart w:id="48206" w:name="_Toc425247702"/>
              <w:bookmarkStart w:id="48207" w:name="_Toc425248948"/>
              <w:bookmarkStart w:id="48208" w:name="_Toc425250195"/>
              <w:bookmarkStart w:id="48209" w:name="_Toc425251442"/>
              <w:bookmarkEnd w:id="48199"/>
              <w:bookmarkEnd w:id="48200"/>
              <w:bookmarkEnd w:id="48201"/>
              <w:bookmarkEnd w:id="48202"/>
              <w:bookmarkEnd w:id="48203"/>
              <w:bookmarkEnd w:id="48204"/>
              <w:bookmarkEnd w:id="48205"/>
              <w:bookmarkEnd w:id="48206"/>
              <w:bookmarkEnd w:id="48207"/>
              <w:bookmarkEnd w:id="48208"/>
              <w:bookmarkEnd w:id="48209"/>
            </w:del>
          </w:p>
        </w:tc>
        <w:tc>
          <w:tcPr>
            <w:tcW w:w="5571" w:type="dxa"/>
            <w:tcBorders>
              <w:top w:val="single" w:sz="4" w:space="0" w:color="auto"/>
              <w:left w:val="single" w:sz="4" w:space="0" w:color="auto"/>
              <w:bottom w:val="single" w:sz="4" w:space="0" w:color="auto"/>
              <w:right w:val="single" w:sz="4" w:space="0" w:color="auto"/>
            </w:tcBorders>
          </w:tcPr>
          <w:p w14:paraId="728840D6" w14:textId="2B198A52" w:rsidR="005F4718" w:rsidRPr="00C106B9" w:rsidDel="00C66FC3" w:rsidRDefault="005F4718" w:rsidP="009C3129">
            <w:pPr>
              <w:spacing w:after="60"/>
              <w:ind w:firstLine="0"/>
              <w:contextualSpacing/>
              <w:rPr>
                <w:del w:id="48210" w:author="Ramasubramani, Hariharan" w:date="2015-07-20T17:27:00Z"/>
                <w:rFonts w:cstheme="minorHAnsi"/>
                <w:color w:val="000000" w:themeColor="text1"/>
              </w:rPr>
            </w:pPr>
            <w:bookmarkStart w:id="48211" w:name="_Toc425238977"/>
            <w:bookmarkStart w:id="48212" w:name="_Toc425240223"/>
            <w:bookmarkStart w:id="48213" w:name="_Toc425241470"/>
            <w:bookmarkStart w:id="48214" w:name="_Toc425242716"/>
            <w:bookmarkStart w:id="48215" w:name="_Toc425243962"/>
            <w:bookmarkStart w:id="48216" w:name="_Toc425245209"/>
            <w:bookmarkStart w:id="48217" w:name="_Toc425246456"/>
            <w:bookmarkStart w:id="48218" w:name="_Toc425247703"/>
            <w:bookmarkStart w:id="48219" w:name="_Toc425248949"/>
            <w:bookmarkStart w:id="48220" w:name="_Toc425250196"/>
            <w:bookmarkStart w:id="48221" w:name="_Toc425251443"/>
            <w:bookmarkEnd w:id="48211"/>
            <w:bookmarkEnd w:id="48212"/>
            <w:bookmarkEnd w:id="48213"/>
            <w:bookmarkEnd w:id="48214"/>
            <w:bookmarkEnd w:id="48215"/>
            <w:bookmarkEnd w:id="48216"/>
            <w:bookmarkEnd w:id="48217"/>
            <w:bookmarkEnd w:id="48218"/>
            <w:bookmarkEnd w:id="48219"/>
            <w:bookmarkEnd w:id="48220"/>
            <w:bookmarkEnd w:id="48221"/>
          </w:p>
        </w:tc>
        <w:bookmarkStart w:id="48222" w:name="_Toc425238978"/>
        <w:bookmarkStart w:id="48223" w:name="_Toc425240224"/>
        <w:bookmarkStart w:id="48224" w:name="_Toc425241471"/>
        <w:bookmarkStart w:id="48225" w:name="_Toc425242717"/>
        <w:bookmarkStart w:id="48226" w:name="_Toc425243963"/>
        <w:bookmarkStart w:id="48227" w:name="_Toc425245210"/>
        <w:bookmarkStart w:id="48228" w:name="_Toc425246457"/>
        <w:bookmarkStart w:id="48229" w:name="_Toc425247704"/>
        <w:bookmarkStart w:id="48230" w:name="_Toc425248950"/>
        <w:bookmarkStart w:id="48231" w:name="_Toc425250197"/>
        <w:bookmarkStart w:id="48232" w:name="_Toc425251444"/>
        <w:bookmarkEnd w:id="48222"/>
        <w:bookmarkEnd w:id="48223"/>
        <w:bookmarkEnd w:id="48224"/>
        <w:bookmarkEnd w:id="48225"/>
        <w:bookmarkEnd w:id="48226"/>
        <w:bookmarkEnd w:id="48227"/>
        <w:bookmarkEnd w:id="48228"/>
        <w:bookmarkEnd w:id="48229"/>
        <w:bookmarkEnd w:id="48230"/>
        <w:bookmarkEnd w:id="48231"/>
        <w:bookmarkEnd w:id="48232"/>
      </w:tr>
      <w:tr w:rsidR="005F4718" w:rsidRPr="00C106B9" w:rsidDel="00C66FC3" w14:paraId="22156A3F" w14:textId="271BB4C7" w:rsidTr="008C172F">
        <w:trPr>
          <w:cantSplit/>
          <w:trHeight w:val="314"/>
          <w:jc w:val="center"/>
          <w:del w:id="48233" w:author="Ramasubramani, Hariharan" w:date="2015-07-20T17:27:00Z"/>
        </w:trPr>
        <w:tc>
          <w:tcPr>
            <w:tcW w:w="1086" w:type="dxa"/>
            <w:tcBorders>
              <w:top w:val="single" w:sz="4" w:space="0" w:color="auto"/>
              <w:left w:val="single" w:sz="4" w:space="0" w:color="auto"/>
              <w:bottom w:val="single" w:sz="4" w:space="0" w:color="auto"/>
              <w:right w:val="single" w:sz="4" w:space="0" w:color="auto"/>
            </w:tcBorders>
          </w:tcPr>
          <w:p w14:paraId="6C1D4797" w14:textId="5165FCD7" w:rsidR="005F4718" w:rsidRPr="00C106B9" w:rsidDel="00C66FC3" w:rsidRDefault="005F4718" w:rsidP="00247D75">
            <w:pPr>
              <w:pStyle w:val="ListParagraph"/>
              <w:numPr>
                <w:ilvl w:val="3"/>
                <w:numId w:val="23"/>
              </w:numPr>
              <w:overflowPunct w:val="0"/>
              <w:autoSpaceDE w:val="0"/>
              <w:autoSpaceDN w:val="0"/>
              <w:spacing w:after="60"/>
              <w:ind w:left="-43" w:firstLine="0"/>
              <w:textAlignment w:val="baseline"/>
              <w:rPr>
                <w:del w:id="48234" w:author="Ramasubramani, Hariharan" w:date="2015-07-20T17:27:00Z"/>
                <w:rFonts w:cstheme="minorHAnsi"/>
                <w:color w:val="000000" w:themeColor="text1"/>
              </w:rPr>
            </w:pPr>
            <w:bookmarkStart w:id="48235" w:name="_Toc425238979"/>
            <w:bookmarkStart w:id="48236" w:name="_Toc425240225"/>
            <w:bookmarkStart w:id="48237" w:name="_Toc425241472"/>
            <w:bookmarkStart w:id="48238" w:name="_Toc425242718"/>
            <w:bookmarkStart w:id="48239" w:name="_Toc425243964"/>
            <w:bookmarkStart w:id="48240" w:name="_Toc425245211"/>
            <w:bookmarkStart w:id="48241" w:name="_Toc425246458"/>
            <w:bookmarkStart w:id="48242" w:name="_Toc425247705"/>
            <w:bookmarkStart w:id="48243" w:name="_Toc425248951"/>
            <w:bookmarkStart w:id="48244" w:name="_Toc425250198"/>
            <w:bookmarkStart w:id="48245" w:name="_Toc425251445"/>
            <w:bookmarkEnd w:id="48235"/>
            <w:bookmarkEnd w:id="48236"/>
            <w:bookmarkEnd w:id="48237"/>
            <w:bookmarkEnd w:id="48238"/>
            <w:bookmarkEnd w:id="48239"/>
            <w:bookmarkEnd w:id="48240"/>
            <w:bookmarkEnd w:id="48241"/>
            <w:bookmarkEnd w:id="48242"/>
            <w:bookmarkEnd w:id="48243"/>
            <w:bookmarkEnd w:id="48244"/>
            <w:bookmarkEnd w:id="48245"/>
          </w:p>
        </w:tc>
        <w:tc>
          <w:tcPr>
            <w:tcW w:w="2269" w:type="dxa"/>
            <w:tcBorders>
              <w:top w:val="single" w:sz="4" w:space="0" w:color="auto"/>
              <w:left w:val="single" w:sz="4" w:space="0" w:color="auto"/>
              <w:bottom w:val="single" w:sz="4" w:space="0" w:color="auto"/>
              <w:right w:val="single" w:sz="4" w:space="0" w:color="auto"/>
            </w:tcBorders>
          </w:tcPr>
          <w:p w14:paraId="3A506ADC" w14:textId="50A19A0C" w:rsidR="005F4718" w:rsidRPr="00C106B9" w:rsidDel="00C66FC3" w:rsidRDefault="005F4718" w:rsidP="009C3129">
            <w:pPr>
              <w:ind w:left="-18" w:firstLine="0"/>
              <w:rPr>
                <w:del w:id="48246" w:author="Ramasubramani, Hariharan" w:date="2015-07-20T17:27:00Z"/>
                <w:rFonts w:cstheme="minorHAnsi"/>
                <w:color w:val="000000" w:themeColor="text1"/>
                <w:szCs w:val="18"/>
              </w:rPr>
            </w:pPr>
            <w:del w:id="48247" w:author="Ramasubramani, Hariharan" w:date="2015-07-20T17:27:00Z">
              <w:r w:rsidRPr="00C106B9" w:rsidDel="00C66FC3">
                <w:rPr>
                  <w:rFonts w:cstheme="minorHAnsi"/>
                  <w:color w:val="000000" w:themeColor="text1"/>
                  <w:szCs w:val="18"/>
                </w:rPr>
                <w:delText>State Type</w:delText>
              </w:r>
              <w:bookmarkStart w:id="48248" w:name="_Toc425238980"/>
              <w:bookmarkStart w:id="48249" w:name="_Toc425240226"/>
              <w:bookmarkStart w:id="48250" w:name="_Toc425241473"/>
              <w:bookmarkStart w:id="48251" w:name="_Toc425242719"/>
              <w:bookmarkStart w:id="48252" w:name="_Toc425243965"/>
              <w:bookmarkStart w:id="48253" w:name="_Toc425245212"/>
              <w:bookmarkStart w:id="48254" w:name="_Toc425246459"/>
              <w:bookmarkStart w:id="48255" w:name="_Toc425247706"/>
              <w:bookmarkStart w:id="48256" w:name="_Toc425248952"/>
              <w:bookmarkStart w:id="48257" w:name="_Toc425250199"/>
              <w:bookmarkStart w:id="48258" w:name="_Toc425251446"/>
              <w:bookmarkEnd w:id="48248"/>
              <w:bookmarkEnd w:id="48249"/>
              <w:bookmarkEnd w:id="48250"/>
              <w:bookmarkEnd w:id="48251"/>
              <w:bookmarkEnd w:id="48252"/>
              <w:bookmarkEnd w:id="48253"/>
              <w:bookmarkEnd w:id="48254"/>
              <w:bookmarkEnd w:id="48255"/>
              <w:bookmarkEnd w:id="48256"/>
              <w:bookmarkEnd w:id="48257"/>
              <w:bookmarkEnd w:id="48258"/>
            </w:del>
          </w:p>
        </w:tc>
        <w:tc>
          <w:tcPr>
            <w:tcW w:w="1018" w:type="dxa"/>
            <w:tcBorders>
              <w:top w:val="single" w:sz="4" w:space="0" w:color="auto"/>
              <w:left w:val="single" w:sz="4" w:space="0" w:color="auto"/>
              <w:bottom w:val="single" w:sz="4" w:space="0" w:color="auto"/>
              <w:right w:val="single" w:sz="4" w:space="0" w:color="auto"/>
            </w:tcBorders>
          </w:tcPr>
          <w:p w14:paraId="3A204F44" w14:textId="629FA54F" w:rsidR="005F4718" w:rsidRPr="00C106B9" w:rsidDel="00C66FC3" w:rsidRDefault="005F4718" w:rsidP="009C3129">
            <w:pPr>
              <w:ind w:left="-57" w:firstLine="0"/>
              <w:jc w:val="center"/>
              <w:rPr>
                <w:del w:id="48259" w:author="Ramasubramani, Hariharan" w:date="2015-07-20T17:27:00Z"/>
                <w:rFonts w:cstheme="minorHAnsi"/>
                <w:color w:val="000000" w:themeColor="text1"/>
                <w:szCs w:val="18"/>
              </w:rPr>
            </w:pPr>
            <w:del w:id="48260" w:author="Ramasubramani, Hariharan" w:date="2015-07-20T17:27:00Z">
              <w:r w:rsidRPr="00C106B9" w:rsidDel="00C66FC3">
                <w:rPr>
                  <w:rFonts w:cstheme="minorHAnsi"/>
                  <w:color w:val="000000" w:themeColor="text1"/>
                  <w:szCs w:val="18"/>
                </w:rPr>
                <w:delText>O</w:delText>
              </w:r>
              <w:bookmarkStart w:id="48261" w:name="_Toc425238981"/>
              <w:bookmarkStart w:id="48262" w:name="_Toc425240227"/>
              <w:bookmarkStart w:id="48263" w:name="_Toc425241474"/>
              <w:bookmarkStart w:id="48264" w:name="_Toc425242720"/>
              <w:bookmarkStart w:id="48265" w:name="_Toc425243966"/>
              <w:bookmarkStart w:id="48266" w:name="_Toc425245213"/>
              <w:bookmarkStart w:id="48267" w:name="_Toc425246460"/>
              <w:bookmarkStart w:id="48268" w:name="_Toc425247707"/>
              <w:bookmarkStart w:id="48269" w:name="_Toc425248953"/>
              <w:bookmarkStart w:id="48270" w:name="_Toc425250200"/>
              <w:bookmarkStart w:id="48271" w:name="_Toc425251447"/>
              <w:bookmarkEnd w:id="48261"/>
              <w:bookmarkEnd w:id="48262"/>
              <w:bookmarkEnd w:id="48263"/>
              <w:bookmarkEnd w:id="48264"/>
              <w:bookmarkEnd w:id="48265"/>
              <w:bookmarkEnd w:id="48266"/>
              <w:bookmarkEnd w:id="48267"/>
              <w:bookmarkEnd w:id="48268"/>
              <w:bookmarkEnd w:id="48269"/>
              <w:bookmarkEnd w:id="48270"/>
              <w:bookmarkEnd w:id="48271"/>
            </w:del>
          </w:p>
        </w:tc>
        <w:tc>
          <w:tcPr>
            <w:tcW w:w="881" w:type="dxa"/>
            <w:tcBorders>
              <w:top w:val="single" w:sz="4" w:space="0" w:color="auto"/>
              <w:left w:val="single" w:sz="4" w:space="0" w:color="auto"/>
              <w:bottom w:val="single" w:sz="4" w:space="0" w:color="auto"/>
              <w:right w:val="single" w:sz="4" w:space="0" w:color="auto"/>
            </w:tcBorders>
          </w:tcPr>
          <w:p w14:paraId="048DB946" w14:textId="2195B792" w:rsidR="005F4718" w:rsidRPr="00C106B9" w:rsidDel="00C66FC3" w:rsidRDefault="005F4718" w:rsidP="009C3129">
            <w:pPr>
              <w:ind w:left="-57" w:firstLine="0"/>
              <w:jc w:val="center"/>
              <w:rPr>
                <w:del w:id="48272" w:author="Ramasubramani, Hariharan" w:date="2015-07-20T17:27:00Z"/>
                <w:rFonts w:cstheme="minorHAnsi"/>
                <w:color w:val="000000" w:themeColor="text1"/>
                <w:szCs w:val="18"/>
              </w:rPr>
            </w:pPr>
            <w:del w:id="48273" w:author="Ramasubramani, Hariharan" w:date="2015-07-20T17:27:00Z">
              <w:r w:rsidRPr="00C106B9" w:rsidDel="00C66FC3">
                <w:rPr>
                  <w:rFonts w:cstheme="minorHAnsi"/>
                  <w:color w:val="000000" w:themeColor="text1"/>
                  <w:szCs w:val="18"/>
                </w:rPr>
                <w:delText>CM</w:delText>
              </w:r>
              <w:bookmarkStart w:id="48274" w:name="_Toc425238982"/>
              <w:bookmarkStart w:id="48275" w:name="_Toc425240228"/>
              <w:bookmarkStart w:id="48276" w:name="_Toc425241475"/>
              <w:bookmarkStart w:id="48277" w:name="_Toc425242721"/>
              <w:bookmarkStart w:id="48278" w:name="_Toc425243967"/>
              <w:bookmarkStart w:id="48279" w:name="_Toc425245214"/>
              <w:bookmarkStart w:id="48280" w:name="_Toc425246461"/>
              <w:bookmarkStart w:id="48281" w:name="_Toc425247708"/>
              <w:bookmarkStart w:id="48282" w:name="_Toc425248954"/>
              <w:bookmarkStart w:id="48283" w:name="_Toc425250201"/>
              <w:bookmarkStart w:id="48284" w:name="_Toc425251448"/>
              <w:bookmarkEnd w:id="48274"/>
              <w:bookmarkEnd w:id="48275"/>
              <w:bookmarkEnd w:id="48276"/>
              <w:bookmarkEnd w:id="48277"/>
              <w:bookmarkEnd w:id="48278"/>
              <w:bookmarkEnd w:id="48279"/>
              <w:bookmarkEnd w:id="48280"/>
              <w:bookmarkEnd w:id="48281"/>
              <w:bookmarkEnd w:id="48282"/>
              <w:bookmarkEnd w:id="48283"/>
              <w:bookmarkEnd w:id="48284"/>
            </w:del>
          </w:p>
        </w:tc>
        <w:tc>
          <w:tcPr>
            <w:tcW w:w="5571" w:type="dxa"/>
            <w:tcBorders>
              <w:top w:val="single" w:sz="4" w:space="0" w:color="auto"/>
              <w:left w:val="single" w:sz="4" w:space="0" w:color="auto"/>
              <w:bottom w:val="single" w:sz="4" w:space="0" w:color="auto"/>
              <w:right w:val="single" w:sz="4" w:space="0" w:color="auto"/>
            </w:tcBorders>
          </w:tcPr>
          <w:p w14:paraId="4C09768A" w14:textId="5B109B1E" w:rsidR="005F4718" w:rsidRPr="00C106B9" w:rsidDel="00C66FC3" w:rsidRDefault="005F4718" w:rsidP="009C3129">
            <w:pPr>
              <w:spacing w:after="60"/>
              <w:ind w:firstLine="0"/>
              <w:contextualSpacing/>
              <w:rPr>
                <w:del w:id="48285" w:author="Ramasubramani, Hariharan" w:date="2015-07-20T17:27:00Z"/>
                <w:rFonts w:cstheme="minorHAnsi"/>
                <w:color w:val="000000" w:themeColor="text1"/>
                <w:szCs w:val="18"/>
              </w:rPr>
            </w:pPr>
            <w:del w:id="48286" w:author="Ramasubramani, Hariharan" w:date="2015-07-20T17:27:00Z">
              <w:r w:rsidRPr="00C106B9" w:rsidDel="00C66FC3">
                <w:rPr>
                  <w:rFonts w:cstheme="minorHAnsi"/>
                  <w:color w:val="000000" w:themeColor="text1"/>
                </w:rPr>
                <w:delText xml:space="preserve">Required if the </w:delText>
              </w:r>
              <w:r w:rsidDel="00C66FC3">
                <w:rPr>
                  <w:rFonts w:cstheme="minorHAnsi"/>
                  <w:color w:val="000000" w:themeColor="text1"/>
                </w:rPr>
                <w:delText>Form</w:delText>
              </w:r>
              <w:r w:rsidRPr="00C106B9" w:rsidDel="00C66FC3">
                <w:rPr>
                  <w:rFonts w:cstheme="minorHAnsi"/>
                  <w:color w:val="000000" w:themeColor="text1"/>
                </w:rPr>
                <w:delText xml:space="preserve"> Type is Filed</w:delText>
              </w:r>
              <w:r w:rsidDel="00C66FC3">
                <w:rPr>
                  <w:rFonts w:cstheme="minorHAnsi"/>
                  <w:color w:val="000000" w:themeColor="text1"/>
                </w:rPr>
                <w:delText>,</w:delText>
              </w:r>
              <w:r w:rsidRPr="00C106B9" w:rsidDel="00C66FC3">
                <w:rPr>
                  <w:rFonts w:cstheme="minorHAnsi"/>
                  <w:color w:val="000000" w:themeColor="text1"/>
                </w:rPr>
                <w:delText xml:space="preserve"> Non-Filed</w:delText>
              </w:r>
              <w:r w:rsidDel="00C66FC3">
                <w:rPr>
                  <w:rFonts w:cstheme="minorHAnsi"/>
                  <w:color w:val="000000" w:themeColor="text1"/>
                </w:rPr>
                <w:delText>, and Admin and a state has been entered.</w:delText>
              </w:r>
              <w:bookmarkStart w:id="48287" w:name="_Toc425238983"/>
              <w:bookmarkStart w:id="48288" w:name="_Toc425240229"/>
              <w:bookmarkStart w:id="48289" w:name="_Toc425241476"/>
              <w:bookmarkStart w:id="48290" w:name="_Toc425242722"/>
              <w:bookmarkStart w:id="48291" w:name="_Toc425243968"/>
              <w:bookmarkStart w:id="48292" w:name="_Toc425245215"/>
              <w:bookmarkStart w:id="48293" w:name="_Toc425246462"/>
              <w:bookmarkStart w:id="48294" w:name="_Toc425247709"/>
              <w:bookmarkStart w:id="48295" w:name="_Toc425248955"/>
              <w:bookmarkStart w:id="48296" w:name="_Toc425250202"/>
              <w:bookmarkStart w:id="48297" w:name="_Toc425251449"/>
              <w:bookmarkEnd w:id="48287"/>
              <w:bookmarkEnd w:id="48288"/>
              <w:bookmarkEnd w:id="48289"/>
              <w:bookmarkEnd w:id="48290"/>
              <w:bookmarkEnd w:id="48291"/>
              <w:bookmarkEnd w:id="48292"/>
              <w:bookmarkEnd w:id="48293"/>
              <w:bookmarkEnd w:id="48294"/>
              <w:bookmarkEnd w:id="48295"/>
              <w:bookmarkEnd w:id="48296"/>
              <w:bookmarkEnd w:id="48297"/>
            </w:del>
          </w:p>
        </w:tc>
        <w:bookmarkStart w:id="48298" w:name="_Toc425238984"/>
        <w:bookmarkStart w:id="48299" w:name="_Toc425240230"/>
        <w:bookmarkStart w:id="48300" w:name="_Toc425241477"/>
        <w:bookmarkStart w:id="48301" w:name="_Toc425242723"/>
        <w:bookmarkStart w:id="48302" w:name="_Toc425243969"/>
        <w:bookmarkStart w:id="48303" w:name="_Toc425245216"/>
        <w:bookmarkStart w:id="48304" w:name="_Toc425246463"/>
        <w:bookmarkStart w:id="48305" w:name="_Toc425247710"/>
        <w:bookmarkStart w:id="48306" w:name="_Toc425248956"/>
        <w:bookmarkStart w:id="48307" w:name="_Toc425250203"/>
        <w:bookmarkStart w:id="48308" w:name="_Toc425251450"/>
        <w:bookmarkEnd w:id="48298"/>
        <w:bookmarkEnd w:id="48299"/>
        <w:bookmarkEnd w:id="48300"/>
        <w:bookmarkEnd w:id="48301"/>
        <w:bookmarkEnd w:id="48302"/>
        <w:bookmarkEnd w:id="48303"/>
        <w:bookmarkEnd w:id="48304"/>
        <w:bookmarkEnd w:id="48305"/>
        <w:bookmarkEnd w:id="48306"/>
        <w:bookmarkEnd w:id="48307"/>
        <w:bookmarkEnd w:id="48308"/>
      </w:tr>
      <w:tr w:rsidR="005F4718" w:rsidRPr="00C106B9" w:rsidDel="00C66FC3" w14:paraId="30C0165E" w14:textId="24902ED7" w:rsidTr="008C172F">
        <w:trPr>
          <w:cantSplit/>
          <w:trHeight w:val="314"/>
          <w:jc w:val="center"/>
          <w:del w:id="48309" w:author="Ramasubramani, Hariharan" w:date="2015-07-20T17:27:00Z"/>
        </w:trPr>
        <w:tc>
          <w:tcPr>
            <w:tcW w:w="1086" w:type="dxa"/>
            <w:tcBorders>
              <w:top w:val="single" w:sz="4" w:space="0" w:color="auto"/>
              <w:left w:val="single" w:sz="4" w:space="0" w:color="auto"/>
              <w:bottom w:val="single" w:sz="4" w:space="0" w:color="auto"/>
              <w:right w:val="single" w:sz="4" w:space="0" w:color="auto"/>
            </w:tcBorders>
          </w:tcPr>
          <w:p w14:paraId="2A99ABC2" w14:textId="6CF2F8D4" w:rsidR="005F4718" w:rsidRPr="00C106B9" w:rsidDel="00C66FC3" w:rsidRDefault="005F4718" w:rsidP="00247D75">
            <w:pPr>
              <w:pStyle w:val="ListParagraph"/>
              <w:numPr>
                <w:ilvl w:val="3"/>
                <w:numId w:val="23"/>
              </w:numPr>
              <w:overflowPunct w:val="0"/>
              <w:autoSpaceDE w:val="0"/>
              <w:autoSpaceDN w:val="0"/>
              <w:spacing w:after="60"/>
              <w:ind w:left="-43" w:firstLine="0"/>
              <w:textAlignment w:val="baseline"/>
              <w:rPr>
                <w:del w:id="48310" w:author="Ramasubramani, Hariharan" w:date="2015-07-20T17:27:00Z"/>
                <w:rFonts w:cstheme="minorHAnsi"/>
                <w:color w:val="000000" w:themeColor="text1"/>
              </w:rPr>
            </w:pPr>
            <w:bookmarkStart w:id="48311" w:name="_Toc425238985"/>
            <w:bookmarkStart w:id="48312" w:name="_Toc425240231"/>
            <w:bookmarkStart w:id="48313" w:name="_Toc425241478"/>
            <w:bookmarkStart w:id="48314" w:name="_Toc425242724"/>
            <w:bookmarkStart w:id="48315" w:name="_Toc425243970"/>
            <w:bookmarkStart w:id="48316" w:name="_Toc425245217"/>
            <w:bookmarkStart w:id="48317" w:name="_Toc425246464"/>
            <w:bookmarkStart w:id="48318" w:name="_Toc425247711"/>
            <w:bookmarkStart w:id="48319" w:name="_Toc425248957"/>
            <w:bookmarkStart w:id="48320" w:name="_Toc425250204"/>
            <w:bookmarkStart w:id="48321" w:name="_Toc425251451"/>
            <w:bookmarkEnd w:id="48311"/>
            <w:bookmarkEnd w:id="48312"/>
            <w:bookmarkEnd w:id="48313"/>
            <w:bookmarkEnd w:id="48314"/>
            <w:bookmarkEnd w:id="48315"/>
            <w:bookmarkEnd w:id="48316"/>
            <w:bookmarkEnd w:id="48317"/>
            <w:bookmarkEnd w:id="48318"/>
            <w:bookmarkEnd w:id="48319"/>
            <w:bookmarkEnd w:id="48320"/>
            <w:bookmarkEnd w:id="48321"/>
          </w:p>
        </w:tc>
        <w:tc>
          <w:tcPr>
            <w:tcW w:w="2269" w:type="dxa"/>
            <w:tcBorders>
              <w:top w:val="single" w:sz="4" w:space="0" w:color="auto"/>
              <w:left w:val="single" w:sz="4" w:space="0" w:color="auto"/>
              <w:bottom w:val="single" w:sz="4" w:space="0" w:color="auto"/>
              <w:right w:val="single" w:sz="4" w:space="0" w:color="auto"/>
            </w:tcBorders>
          </w:tcPr>
          <w:p w14:paraId="645F0625" w14:textId="0F68ADA7" w:rsidR="005F4718" w:rsidRPr="00C106B9" w:rsidDel="00C66FC3" w:rsidRDefault="005F4718" w:rsidP="009C3129">
            <w:pPr>
              <w:ind w:left="-18" w:firstLine="0"/>
              <w:rPr>
                <w:del w:id="48322" w:author="Ramasubramani, Hariharan" w:date="2015-07-20T17:27:00Z"/>
                <w:rFonts w:cstheme="minorHAnsi"/>
                <w:color w:val="000000" w:themeColor="text1"/>
                <w:szCs w:val="18"/>
              </w:rPr>
            </w:pPr>
            <w:del w:id="48323" w:author="Ramasubramani, Hariharan" w:date="2015-07-20T17:27:00Z">
              <w:r w:rsidDel="00C66FC3">
                <w:rPr>
                  <w:rFonts w:cstheme="minorHAnsi"/>
                  <w:color w:val="000000" w:themeColor="text1"/>
                  <w:szCs w:val="18"/>
                </w:rPr>
                <w:delText>Line of Business</w:delText>
              </w:r>
              <w:bookmarkStart w:id="48324" w:name="_Toc425238986"/>
              <w:bookmarkStart w:id="48325" w:name="_Toc425240232"/>
              <w:bookmarkStart w:id="48326" w:name="_Toc425241479"/>
              <w:bookmarkStart w:id="48327" w:name="_Toc425242725"/>
              <w:bookmarkStart w:id="48328" w:name="_Toc425243971"/>
              <w:bookmarkStart w:id="48329" w:name="_Toc425245218"/>
              <w:bookmarkStart w:id="48330" w:name="_Toc425246465"/>
              <w:bookmarkStart w:id="48331" w:name="_Toc425247712"/>
              <w:bookmarkStart w:id="48332" w:name="_Toc425248958"/>
              <w:bookmarkStart w:id="48333" w:name="_Toc425250205"/>
              <w:bookmarkStart w:id="48334" w:name="_Toc425251452"/>
              <w:bookmarkEnd w:id="48324"/>
              <w:bookmarkEnd w:id="48325"/>
              <w:bookmarkEnd w:id="48326"/>
              <w:bookmarkEnd w:id="48327"/>
              <w:bookmarkEnd w:id="48328"/>
              <w:bookmarkEnd w:id="48329"/>
              <w:bookmarkEnd w:id="48330"/>
              <w:bookmarkEnd w:id="48331"/>
              <w:bookmarkEnd w:id="48332"/>
              <w:bookmarkEnd w:id="48333"/>
              <w:bookmarkEnd w:id="48334"/>
            </w:del>
          </w:p>
        </w:tc>
        <w:tc>
          <w:tcPr>
            <w:tcW w:w="1018" w:type="dxa"/>
            <w:tcBorders>
              <w:top w:val="single" w:sz="4" w:space="0" w:color="auto"/>
              <w:left w:val="single" w:sz="4" w:space="0" w:color="auto"/>
              <w:bottom w:val="single" w:sz="4" w:space="0" w:color="auto"/>
              <w:right w:val="single" w:sz="4" w:space="0" w:color="auto"/>
            </w:tcBorders>
          </w:tcPr>
          <w:p w14:paraId="2C7B9D06" w14:textId="0462EE98" w:rsidR="005F4718" w:rsidRPr="00C106B9" w:rsidDel="00C66FC3" w:rsidRDefault="005F4718" w:rsidP="009C3129">
            <w:pPr>
              <w:ind w:left="-57" w:firstLine="0"/>
              <w:jc w:val="center"/>
              <w:rPr>
                <w:del w:id="48335" w:author="Ramasubramani, Hariharan" w:date="2015-07-20T17:27:00Z"/>
                <w:rFonts w:cstheme="minorHAnsi"/>
                <w:color w:val="000000" w:themeColor="text1"/>
                <w:szCs w:val="18"/>
              </w:rPr>
            </w:pPr>
            <w:del w:id="48336" w:author="Ramasubramani, Hariharan" w:date="2015-07-20T17:27:00Z">
              <w:r w:rsidDel="00C66FC3">
                <w:rPr>
                  <w:rFonts w:cstheme="minorHAnsi"/>
                  <w:color w:val="000000" w:themeColor="text1"/>
                  <w:szCs w:val="18"/>
                </w:rPr>
                <w:delText>O</w:delText>
              </w:r>
              <w:bookmarkStart w:id="48337" w:name="_Toc425238987"/>
              <w:bookmarkStart w:id="48338" w:name="_Toc425240233"/>
              <w:bookmarkStart w:id="48339" w:name="_Toc425241480"/>
              <w:bookmarkStart w:id="48340" w:name="_Toc425242726"/>
              <w:bookmarkStart w:id="48341" w:name="_Toc425243972"/>
              <w:bookmarkStart w:id="48342" w:name="_Toc425245219"/>
              <w:bookmarkStart w:id="48343" w:name="_Toc425246466"/>
              <w:bookmarkStart w:id="48344" w:name="_Toc425247713"/>
              <w:bookmarkStart w:id="48345" w:name="_Toc425248959"/>
              <w:bookmarkStart w:id="48346" w:name="_Toc425250206"/>
              <w:bookmarkStart w:id="48347" w:name="_Toc425251453"/>
              <w:bookmarkEnd w:id="48337"/>
              <w:bookmarkEnd w:id="48338"/>
              <w:bookmarkEnd w:id="48339"/>
              <w:bookmarkEnd w:id="48340"/>
              <w:bookmarkEnd w:id="48341"/>
              <w:bookmarkEnd w:id="48342"/>
              <w:bookmarkEnd w:id="48343"/>
              <w:bookmarkEnd w:id="48344"/>
              <w:bookmarkEnd w:id="48345"/>
              <w:bookmarkEnd w:id="48346"/>
              <w:bookmarkEnd w:id="48347"/>
            </w:del>
          </w:p>
        </w:tc>
        <w:tc>
          <w:tcPr>
            <w:tcW w:w="881" w:type="dxa"/>
            <w:tcBorders>
              <w:top w:val="single" w:sz="4" w:space="0" w:color="auto"/>
              <w:left w:val="single" w:sz="4" w:space="0" w:color="auto"/>
              <w:bottom w:val="single" w:sz="4" w:space="0" w:color="auto"/>
              <w:right w:val="single" w:sz="4" w:space="0" w:color="auto"/>
            </w:tcBorders>
          </w:tcPr>
          <w:p w14:paraId="1D43B205" w14:textId="46C0A2E6" w:rsidR="005F4718" w:rsidRPr="00C106B9" w:rsidDel="00C66FC3" w:rsidRDefault="005F4718" w:rsidP="009C3129">
            <w:pPr>
              <w:ind w:left="-57" w:firstLine="0"/>
              <w:jc w:val="center"/>
              <w:rPr>
                <w:del w:id="48348" w:author="Ramasubramani, Hariharan" w:date="2015-07-20T17:27:00Z"/>
                <w:rFonts w:cstheme="minorHAnsi"/>
                <w:color w:val="000000" w:themeColor="text1"/>
                <w:szCs w:val="18"/>
              </w:rPr>
            </w:pPr>
            <w:del w:id="48349" w:author="Ramasubramani, Hariharan" w:date="2015-07-20T17:27:00Z">
              <w:r w:rsidDel="00C66FC3">
                <w:rPr>
                  <w:rFonts w:cstheme="minorHAnsi"/>
                  <w:color w:val="000000" w:themeColor="text1"/>
                  <w:szCs w:val="18"/>
                </w:rPr>
                <w:delText>M</w:delText>
              </w:r>
              <w:bookmarkStart w:id="48350" w:name="_Toc425238988"/>
              <w:bookmarkStart w:id="48351" w:name="_Toc425240234"/>
              <w:bookmarkStart w:id="48352" w:name="_Toc425241481"/>
              <w:bookmarkStart w:id="48353" w:name="_Toc425242727"/>
              <w:bookmarkStart w:id="48354" w:name="_Toc425243973"/>
              <w:bookmarkStart w:id="48355" w:name="_Toc425245220"/>
              <w:bookmarkStart w:id="48356" w:name="_Toc425246467"/>
              <w:bookmarkStart w:id="48357" w:name="_Toc425247714"/>
              <w:bookmarkStart w:id="48358" w:name="_Toc425248960"/>
              <w:bookmarkStart w:id="48359" w:name="_Toc425250207"/>
              <w:bookmarkStart w:id="48360" w:name="_Toc425251454"/>
              <w:bookmarkEnd w:id="48350"/>
              <w:bookmarkEnd w:id="48351"/>
              <w:bookmarkEnd w:id="48352"/>
              <w:bookmarkEnd w:id="48353"/>
              <w:bookmarkEnd w:id="48354"/>
              <w:bookmarkEnd w:id="48355"/>
              <w:bookmarkEnd w:id="48356"/>
              <w:bookmarkEnd w:id="48357"/>
              <w:bookmarkEnd w:id="48358"/>
              <w:bookmarkEnd w:id="48359"/>
              <w:bookmarkEnd w:id="48360"/>
            </w:del>
          </w:p>
        </w:tc>
        <w:tc>
          <w:tcPr>
            <w:tcW w:w="5571" w:type="dxa"/>
            <w:tcBorders>
              <w:top w:val="single" w:sz="4" w:space="0" w:color="auto"/>
              <w:left w:val="single" w:sz="4" w:space="0" w:color="auto"/>
              <w:bottom w:val="single" w:sz="4" w:space="0" w:color="auto"/>
              <w:right w:val="single" w:sz="4" w:space="0" w:color="auto"/>
            </w:tcBorders>
          </w:tcPr>
          <w:p w14:paraId="49111E31" w14:textId="67362E04" w:rsidR="005F4718" w:rsidDel="00C66FC3" w:rsidRDefault="005F4718" w:rsidP="009C3129">
            <w:pPr>
              <w:tabs>
                <w:tab w:val="left" w:pos="141"/>
              </w:tabs>
              <w:ind w:firstLine="0"/>
              <w:rPr>
                <w:del w:id="48361" w:author="Ramasubramani, Hariharan" w:date="2015-07-20T17:27:00Z"/>
                <w:rFonts w:cstheme="minorHAnsi"/>
                <w:color w:val="000000" w:themeColor="text1"/>
                <w:szCs w:val="18"/>
              </w:rPr>
            </w:pPr>
            <w:bookmarkStart w:id="48362" w:name="_Toc425238989"/>
            <w:bookmarkStart w:id="48363" w:name="_Toc425240235"/>
            <w:bookmarkStart w:id="48364" w:name="_Toc425241482"/>
            <w:bookmarkStart w:id="48365" w:name="_Toc425242728"/>
            <w:bookmarkStart w:id="48366" w:name="_Toc425243974"/>
            <w:bookmarkStart w:id="48367" w:name="_Toc425245221"/>
            <w:bookmarkStart w:id="48368" w:name="_Toc425246468"/>
            <w:bookmarkStart w:id="48369" w:name="_Toc425247715"/>
            <w:bookmarkStart w:id="48370" w:name="_Toc425248961"/>
            <w:bookmarkStart w:id="48371" w:name="_Toc425250208"/>
            <w:bookmarkStart w:id="48372" w:name="_Toc425251455"/>
            <w:bookmarkEnd w:id="48362"/>
            <w:bookmarkEnd w:id="48363"/>
            <w:bookmarkEnd w:id="48364"/>
            <w:bookmarkEnd w:id="48365"/>
            <w:bookmarkEnd w:id="48366"/>
            <w:bookmarkEnd w:id="48367"/>
            <w:bookmarkEnd w:id="48368"/>
            <w:bookmarkEnd w:id="48369"/>
            <w:bookmarkEnd w:id="48370"/>
            <w:bookmarkEnd w:id="48371"/>
            <w:bookmarkEnd w:id="48372"/>
          </w:p>
        </w:tc>
        <w:bookmarkStart w:id="48373" w:name="_Toc425238990"/>
        <w:bookmarkStart w:id="48374" w:name="_Toc425240236"/>
        <w:bookmarkStart w:id="48375" w:name="_Toc425241483"/>
        <w:bookmarkStart w:id="48376" w:name="_Toc425242729"/>
        <w:bookmarkStart w:id="48377" w:name="_Toc425243975"/>
        <w:bookmarkStart w:id="48378" w:name="_Toc425245222"/>
        <w:bookmarkStart w:id="48379" w:name="_Toc425246469"/>
        <w:bookmarkStart w:id="48380" w:name="_Toc425247716"/>
        <w:bookmarkStart w:id="48381" w:name="_Toc425248962"/>
        <w:bookmarkStart w:id="48382" w:name="_Toc425250209"/>
        <w:bookmarkStart w:id="48383" w:name="_Toc425251456"/>
        <w:bookmarkEnd w:id="48373"/>
        <w:bookmarkEnd w:id="48374"/>
        <w:bookmarkEnd w:id="48375"/>
        <w:bookmarkEnd w:id="48376"/>
        <w:bookmarkEnd w:id="48377"/>
        <w:bookmarkEnd w:id="48378"/>
        <w:bookmarkEnd w:id="48379"/>
        <w:bookmarkEnd w:id="48380"/>
        <w:bookmarkEnd w:id="48381"/>
        <w:bookmarkEnd w:id="48382"/>
        <w:bookmarkEnd w:id="48383"/>
      </w:tr>
      <w:tr w:rsidR="005F4718" w:rsidRPr="00C106B9" w:rsidDel="00C66FC3" w14:paraId="3BE43EAD" w14:textId="68FEADBE" w:rsidTr="008C172F">
        <w:trPr>
          <w:cantSplit/>
          <w:trHeight w:val="314"/>
          <w:jc w:val="center"/>
          <w:del w:id="48384" w:author="Ramasubramani, Hariharan" w:date="2015-07-20T17:27:00Z"/>
        </w:trPr>
        <w:tc>
          <w:tcPr>
            <w:tcW w:w="1086" w:type="dxa"/>
            <w:tcBorders>
              <w:top w:val="single" w:sz="4" w:space="0" w:color="auto"/>
              <w:left w:val="single" w:sz="4" w:space="0" w:color="auto"/>
              <w:bottom w:val="single" w:sz="4" w:space="0" w:color="auto"/>
              <w:right w:val="single" w:sz="4" w:space="0" w:color="auto"/>
            </w:tcBorders>
          </w:tcPr>
          <w:p w14:paraId="5426E273" w14:textId="4A61AA59" w:rsidR="005F4718" w:rsidRPr="00C106B9" w:rsidDel="00C66FC3" w:rsidRDefault="005F4718" w:rsidP="00247D75">
            <w:pPr>
              <w:pStyle w:val="ListParagraph"/>
              <w:numPr>
                <w:ilvl w:val="3"/>
                <w:numId w:val="23"/>
              </w:numPr>
              <w:overflowPunct w:val="0"/>
              <w:autoSpaceDE w:val="0"/>
              <w:autoSpaceDN w:val="0"/>
              <w:spacing w:after="60"/>
              <w:ind w:left="-43" w:firstLine="0"/>
              <w:textAlignment w:val="baseline"/>
              <w:rPr>
                <w:del w:id="48385" w:author="Ramasubramani, Hariharan" w:date="2015-07-20T17:27:00Z"/>
                <w:rFonts w:cstheme="minorHAnsi"/>
                <w:color w:val="000000" w:themeColor="text1"/>
              </w:rPr>
            </w:pPr>
            <w:bookmarkStart w:id="48386" w:name="_Toc425238991"/>
            <w:bookmarkStart w:id="48387" w:name="_Toc425240237"/>
            <w:bookmarkStart w:id="48388" w:name="_Toc425241484"/>
            <w:bookmarkStart w:id="48389" w:name="_Toc425242730"/>
            <w:bookmarkStart w:id="48390" w:name="_Toc425243976"/>
            <w:bookmarkStart w:id="48391" w:name="_Toc425245223"/>
            <w:bookmarkStart w:id="48392" w:name="_Toc425246470"/>
            <w:bookmarkStart w:id="48393" w:name="_Toc425247717"/>
            <w:bookmarkStart w:id="48394" w:name="_Toc425248963"/>
            <w:bookmarkStart w:id="48395" w:name="_Toc425250210"/>
            <w:bookmarkStart w:id="48396" w:name="_Toc425251457"/>
            <w:bookmarkEnd w:id="48386"/>
            <w:bookmarkEnd w:id="48387"/>
            <w:bookmarkEnd w:id="48388"/>
            <w:bookmarkEnd w:id="48389"/>
            <w:bookmarkEnd w:id="48390"/>
            <w:bookmarkEnd w:id="48391"/>
            <w:bookmarkEnd w:id="48392"/>
            <w:bookmarkEnd w:id="48393"/>
            <w:bookmarkEnd w:id="48394"/>
            <w:bookmarkEnd w:id="48395"/>
            <w:bookmarkEnd w:id="48396"/>
          </w:p>
        </w:tc>
        <w:tc>
          <w:tcPr>
            <w:tcW w:w="2269" w:type="dxa"/>
            <w:tcBorders>
              <w:top w:val="single" w:sz="4" w:space="0" w:color="auto"/>
              <w:left w:val="single" w:sz="4" w:space="0" w:color="auto"/>
              <w:bottom w:val="single" w:sz="4" w:space="0" w:color="auto"/>
              <w:right w:val="single" w:sz="4" w:space="0" w:color="auto"/>
            </w:tcBorders>
          </w:tcPr>
          <w:p w14:paraId="72CA287F" w14:textId="2B6A8C00" w:rsidR="005F4718" w:rsidRPr="00C106B9" w:rsidDel="00C66FC3" w:rsidRDefault="005F4718" w:rsidP="009C3129">
            <w:pPr>
              <w:ind w:left="-18" w:firstLine="0"/>
              <w:rPr>
                <w:del w:id="48397" w:author="Ramasubramani, Hariharan" w:date="2015-07-20T17:27:00Z"/>
                <w:rFonts w:cstheme="minorHAnsi"/>
                <w:color w:val="000000" w:themeColor="text1"/>
                <w:szCs w:val="18"/>
              </w:rPr>
            </w:pPr>
            <w:del w:id="48398" w:author="Ramasubramani, Hariharan" w:date="2015-07-20T17:27:00Z">
              <w:r w:rsidRPr="00C106B9" w:rsidDel="00C66FC3">
                <w:rPr>
                  <w:rFonts w:cstheme="minorHAnsi"/>
                  <w:color w:val="000000" w:themeColor="text1"/>
                  <w:szCs w:val="18"/>
                </w:rPr>
                <w:delText>P</w:delText>
              </w:r>
              <w:r w:rsidDel="00C66FC3">
                <w:rPr>
                  <w:rFonts w:cstheme="minorHAnsi"/>
                  <w:color w:val="000000" w:themeColor="text1"/>
                  <w:szCs w:val="18"/>
                </w:rPr>
                <w:delText>roduct</w:delText>
              </w:r>
              <w:r w:rsidRPr="00C106B9" w:rsidDel="00C66FC3">
                <w:rPr>
                  <w:rFonts w:cstheme="minorHAnsi"/>
                  <w:color w:val="000000" w:themeColor="text1"/>
                  <w:szCs w:val="18"/>
                </w:rPr>
                <w:delText xml:space="preserve"> </w:delText>
              </w:r>
              <w:r w:rsidDel="00C66FC3">
                <w:rPr>
                  <w:rFonts w:cstheme="minorHAnsi"/>
                  <w:color w:val="000000" w:themeColor="text1"/>
                  <w:szCs w:val="18"/>
                </w:rPr>
                <w:delText>Sub-type CR483</w:delText>
              </w:r>
              <w:bookmarkStart w:id="48399" w:name="_Toc425238992"/>
              <w:bookmarkStart w:id="48400" w:name="_Toc425240238"/>
              <w:bookmarkStart w:id="48401" w:name="_Toc425241485"/>
              <w:bookmarkStart w:id="48402" w:name="_Toc425242731"/>
              <w:bookmarkStart w:id="48403" w:name="_Toc425243977"/>
              <w:bookmarkStart w:id="48404" w:name="_Toc425245224"/>
              <w:bookmarkStart w:id="48405" w:name="_Toc425246471"/>
              <w:bookmarkStart w:id="48406" w:name="_Toc425247718"/>
              <w:bookmarkStart w:id="48407" w:name="_Toc425248964"/>
              <w:bookmarkStart w:id="48408" w:name="_Toc425250211"/>
              <w:bookmarkStart w:id="48409" w:name="_Toc425251458"/>
              <w:bookmarkEnd w:id="48399"/>
              <w:bookmarkEnd w:id="48400"/>
              <w:bookmarkEnd w:id="48401"/>
              <w:bookmarkEnd w:id="48402"/>
              <w:bookmarkEnd w:id="48403"/>
              <w:bookmarkEnd w:id="48404"/>
              <w:bookmarkEnd w:id="48405"/>
              <w:bookmarkEnd w:id="48406"/>
              <w:bookmarkEnd w:id="48407"/>
              <w:bookmarkEnd w:id="48408"/>
              <w:bookmarkEnd w:id="48409"/>
            </w:del>
          </w:p>
        </w:tc>
        <w:tc>
          <w:tcPr>
            <w:tcW w:w="1018" w:type="dxa"/>
            <w:tcBorders>
              <w:top w:val="single" w:sz="4" w:space="0" w:color="auto"/>
              <w:left w:val="single" w:sz="4" w:space="0" w:color="auto"/>
              <w:bottom w:val="single" w:sz="4" w:space="0" w:color="auto"/>
              <w:right w:val="single" w:sz="4" w:space="0" w:color="auto"/>
            </w:tcBorders>
          </w:tcPr>
          <w:p w14:paraId="50807E5B" w14:textId="3189B1DE" w:rsidR="005F4718" w:rsidRPr="00C106B9" w:rsidDel="00C66FC3" w:rsidRDefault="005F4718" w:rsidP="009C3129">
            <w:pPr>
              <w:ind w:left="-57" w:firstLine="0"/>
              <w:jc w:val="center"/>
              <w:rPr>
                <w:del w:id="48410" w:author="Ramasubramani, Hariharan" w:date="2015-07-20T17:27:00Z"/>
                <w:rFonts w:cstheme="minorHAnsi"/>
                <w:color w:val="000000" w:themeColor="text1"/>
                <w:szCs w:val="18"/>
              </w:rPr>
            </w:pPr>
            <w:del w:id="48411" w:author="Ramasubramani, Hariharan" w:date="2015-07-20T17:27:00Z">
              <w:r w:rsidRPr="00C106B9" w:rsidDel="00C66FC3">
                <w:rPr>
                  <w:rFonts w:cstheme="minorHAnsi"/>
                  <w:color w:val="000000" w:themeColor="text1"/>
                  <w:szCs w:val="18"/>
                </w:rPr>
                <w:delText>O</w:delText>
              </w:r>
              <w:bookmarkStart w:id="48412" w:name="_Toc425238993"/>
              <w:bookmarkStart w:id="48413" w:name="_Toc425240239"/>
              <w:bookmarkStart w:id="48414" w:name="_Toc425241486"/>
              <w:bookmarkStart w:id="48415" w:name="_Toc425242732"/>
              <w:bookmarkStart w:id="48416" w:name="_Toc425243978"/>
              <w:bookmarkStart w:id="48417" w:name="_Toc425245225"/>
              <w:bookmarkStart w:id="48418" w:name="_Toc425246472"/>
              <w:bookmarkStart w:id="48419" w:name="_Toc425247719"/>
              <w:bookmarkStart w:id="48420" w:name="_Toc425248965"/>
              <w:bookmarkStart w:id="48421" w:name="_Toc425250212"/>
              <w:bookmarkStart w:id="48422" w:name="_Toc425251459"/>
              <w:bookmarkEnd w:id="48412"/>
              <w:bookmarkEnd w:id="48413"/>
              <w:bookmarkEnd w:id="48414"/>
              <w:bookmarkEnd w:id="48415"/>
              <w:bookmarkEnd w:id="48416"/>
              <w:bookmarkEnd w:id="48417"/>
              <w:bookmarkEnd w:id="48418"/>
              <w:bookmarkEnd w:id="48419"/>
              <w:bookmarkEnd w:id="48420"/>
              <w:bookmarkEnd w:id="48421"/>
              <w:bookmarkEnd w:id="48422"/>
            </w:del>
          </w:p>
        </w:tc>
        <w:tc>
          <w:tcPr>
            <w:tcW w:w="881" w:type="dxa"/>
            <w:tcBorders>
              <w:top w:val="single" w:sz="4" w:space="0" w:color="auto"/>
              <w:left w:val="single" w:sz="4" w:space="0" w:color="auto"/>
              <w:bottom w:val="single" w:sz="4" w:space="0" w:color="auto"/>
              <w:right w:val="single" w:sz="4" w:space="0" w:color="auto"/>
            </w:tcBorders>
          </w:tcPr>
          <w:p w14:paraId="6C7C4A63" w14:textId="0A7971A3" w:rsidR="005F4718" w:rsidRPr="00C106B9" w:rsidDel="00C66FC3" w:rsidRDefault="005F4718" w:rsidP="009C3129">
            <w:pPr>
              <w:ind w:left="-57" w:firstLine="0"/>
              <w:jc w:val="center"/>
              <w:rPr>
                <w:del w:id="48423" w:author="Ramasubramani, Hariharan" w:date="2015-07-20T17:27:00Z"/>
                <w:rFonts w:cstheme="minorHAnsi"/>
                <w:color w:val="000000" w:themeColor="text1"/>
                <w:szCs w:val="18"/>
              </w:rPr>
            </w:pPr>
            <w:del w:id="48424" w:author="Ramasubramani, Hariharan" w:date="2015-07-20T17:27:00Z">
              <w:r w:rsidRPr="00C106B9" w:rsidDel="00C66FC3">
                <w:rPr>
                  <w:rFonts w:cstheme="minorHAnsi"/>
                  <w:color w:val="000000" w:themeColor="text1"/>
                  <w:szCs w:val="18"/>
                </w:rPr>
                <w:delText>M</w:delText>
              </w:r>
              <w:bookmarkStart w:id="48425" w:name="_Toc425238994"/>
              <w:bookmarkStart w:id="48426" w:name="_Toc425240240"/>
              <w:bookmarkStart w:id="48427" w:name="_Toc425241487"/>
              <w:bookmarkStart w:id="48428" w:name="_Toc425242733"/>
              <w:bookmarkStart w:id="48429" w:name="_Toc425243979"/>
              <w:bookmarkStart w:id="48430" w:name="_Toc425245226"/>
              <w:bookmarkStart w:id="48431" w:name="_Toc425246473"/>
              <w:bookmarkStart w:id="48432" w:name="_Toc425247720"/>
              <w:bookmarkStart w:id="48433" w:name="_Toc425248966"/>
              <w:bookmarkStart w:id="48434" w:name="_Toc425250213"/>
              <w:bookmarkStart w:id="48435" w:name="_Toc425251460"/>
              <w:bookmarkEnd w:id="48425"/>
              <w:bookmarkEnd w:id="48426"/>
              <w:bookmarkEnd w:id="48427"/>
              <w:bookmarkEnd w:id="48428"/>
              <w:bookmarkEnd w:id="48429"/>
              <w:bookmarkEnd w:id="48430"/>
              <w:bookmarkEnd w:id="48431"/>
              <w:bookmarkEnd w:id="48432"/>
              <w:bookmarkEnd w:id="48433"/>
              <w:bookmarkEnd w:id="48434"/>
              <w:bookmarkEnd w:id="48435"/>
            </w:del>
          </w:p>
        </w:tc>
        <w:tc>
          <w:tcPr>
            <w:tcW w:w="5571" w:type="dxa"/>
            <w:tcBorders>
              <w:top w:val="single" w:sz="4" w:space="0" w:color="auto"/>
              <w:left w:val="single" w:sz="4" w:space="0" w:color="auto"/>
              <w:bottom w:val="single" w:sz="4" w:space="0" w:color="auto"/>
              <w:right w:val="single" w:sz="4" w:space="0" w:color="auto"/>
            </w:tcBorders>
          </w:tcPr>
          <w:p w14:paraId="773EB64A" w14:textId="2956260E" w:rsidR="005F4718" w:rsidRPr="00C106B9" w:rsidDel="00C66FC3" w:rsidRDefault="005F4718" w:rsidP="009C3129">
            <w:pPr>
              <w:tabs>
                <w:tab w:val="left" w:pos="141"/>
              </w:tabs>
              <w:ind w:firstLine="0"/>
              <w:rPr>
                <w:del w:id="48436" w:author="Ramasubramani, Hariharan" w:date="2015-07-20T17:27:00Z"/>
                <w:rFonts w:cstheme="minorHAnsi"/>
                <w:color w:val="000000" w:themeColor="text1"/>
                <w:szCs w:val="18"/>
              </w:rPr>
            </w:pPr>
            <w:del w:id="48437" w:author="Ramasubramani, Hariharan" w:date="2015-07-20T17:27:00Z">
              <w:r w:rsidDel="00C66FC3">
                <w:rPr>
                  <w:rFonts w:cstheme="minorHAnsi"/>
                  <w:color w:val="000000" w:themeColor="text1"/>
                  <w:szCs w:val="18"/>
                </w:rPr>
                <w:delText>-</w:delText>
              </w:r>
              <w:bookmarkStart w:id="48438" w:name="_Toc425238995"/>
              <w:bookmarkStart w:id="48439" w:name="_Toc425240241"/>
              <w:bookmarkStart w:id="48440" w:name="_Toc425241488"/>
              <w:bookmarkStart w:id="48441" w:name="_Toc425242734"/>
              <w:bookmarkStart w:id="48442" w:name="_Toc425243980"/>
              <w:bookmarkStart w:id="48443" w:name="_Toc425245227"/>
              <w:bookmarkStart w:id="48444" w:name="_Toc425246474"/>
              <w:bookmarkStart w:id="48445" w:name="_Toc425247721"/>
              <w:bookmarkStart w:id="48446" w:name="_Toc425248967"/>
              <w:bookmarkStart w:id="48447" w:name="_Toc425250214"/>
              <w:bookmarkStart w:id="48448" w:name="_Toc425251461"/>
              <w:bookmarkEnd w:id="48438"/>
              <w:bookmarkEnd w:id="48439"/>
              <w:bookmarkEnd w:id="48440"/>
              <w:bookmarkEnd w:id="48441"/>
              <w:bookmarkEnd w:id="48442"/>
              <w:bookmarkEnd w:id="48443"/>
              <w:bookmarkEnd w:id="48444"/>
              <w:bookmarkEnd w:id="48445"/>
              <w:bookmarkEnd w:id="48446"/>
              <w:bookmarkEnd w:id="48447"/>
              <w:bookmarkEnd w:id="48448"/>
            </w:del>
          </w:p>
        </w:tc>
        <w:bookmarkStart w:id="48449" w:name="_Toc425238996"/>
        <w:bookmarkStart w:id="48450" w:name="_Toc425240242"/>
        <w:bookmarkStart w:id="48451" w:name="_Toc425241489"/>
        <w:bookmarkStart w:id="48452" w:name="_Toc425242735"/>
        <w:bookmarkStart w:id="48453" w:name="_Toc425243981"/>
        <w:bookmarkStart w:id="48454" w:name="_Toc425245228"/>
        <w:bookmarkStart w:id="48455" w:name="_Toc425246475"/>
        <w:bookmarkStart w:id="48456" w:name="_Toc425247722"/>
        <w:bookmarkStart w:id="48457" w:name="_Toc425248968"/>
        <w:bookmarkStart w:id="48458" w:name="_Toc425250215"/>
        <w:bookmarkStart w:id="48459" w:name="_Toc425251462"/>
        <w:bookmarkEnd w:id="48449"/>
        <w:bookmarkEnd w:id="48450"/>
        <w:bookmarkEnd w:id="48451"/>
        <w:bookmarkEnd w:id="48452"/>
        <w:bookmarkEnd w:id="48453"/>
        <w:bookmarkEnd w:id="48454"/>
        <w:bookmarkEnd w:id="48455"/>
        <w:bookmarkEnd w:id="48456"/>
        <w:bookmarkEnd w:id="48457"/>
        <w:bookmarkEnd w:id="48458"/>
        <w:bookmarkEnd w:id="48459"/>
      </w:tr>
      <w:tr w:rsidR="005F4718" w:rsidRPr="00C106B9" w:rsidDel="00C66FC3" w14:paraId="5F726E12" w14:textId="656DD97B" w:rsidTr="008C172F">
        <w:trPr>
          <w:cantSplit/>
          <w:trHeight w:val="314"/>
          <w:jc w:val="center"/>
          <w:del w:id="48460" w:author="Ramasubramani, Hariharan" w:date="2015-07-20T17:27:00Z"/>
        </w:trPr>
        <w:tc>
          <w:tcPr>
            <w:tcW w:w="1086" w:type="dxa"/>
            <w:tcBorders>
              <w:top w:val="single" w:sz="4" w:space="0" w:color="auto"/>
              <w:left w:val="single" w:sz="4" w:space="0" w:color="auto"/>
              <w:bottom w:val="single" w:sz="4" w:space="0" w:color="auto"/>
              <w:right w:val="single" w:sz="4" w:space="0" w:color="auto"/>
            </w:tcBorders>
          </w:tcPr>
          <w:p w14:paraId="3E454E30" w14:textId="0D5C36E1" w:rsidR="005F4718" w:rsidRPr="00C106B9" w:rsidDel="00C66FC3" w:rsidRDefault="005F4718" w:rsidP="00247D75">
            <w:pPr>
              <w:pStyle w:val="ListParagraph"/>
              <w:numPr>
                <w:ilvl w:val="3"/>
                <w:numId w:val="23"/>
              </w:numPr>
              <w:overflowPunct w:val="0"/>
              <w:autoSpaceDE w:val="0"/>
              <w:autoSpaceDN w:val="0"/>
              <w:spacing w:after="60"/>
              <w:ind w:left="-43" w:firstLine="0"/>
              <w:textAlignment w:val="baseline"/>
              <w:rPr>
                <w:del w:id="48461" w:author="Ramasubramani, Hariharan" w:date="2015-07-20T17:27:00Z"/>
                <w:rFonts w:cstheme="minorHAnsi"/>
                <w:color w:val="000000" w:themeColor="text1"/>
              </w:rPr>
            </w:pPr>
            <w:bookmarkStart w:id="48462" w:name="_Toc425238997"/>
            <w:bookmarkStart w:id="48463" w:name="_Toc425240243"/>
            <w:bookmarkStart w:id="48464" w:name="_Toc425241490"/>
            <w:bookmarkStart w:id="48465" w:name="_Toc425242736"/>
            <w:bookmarkStart w:id="48466" w:name="_Toc425243982"/>
            <w:bookmarkStart w:id="48467" w:name="_Toc425245229"/>
            <w:bookmarkStart w:id="48468" w:name="_Toc425246476"/>
            <w:bookmarkStart w:id="48469" w:name="_Toc425247723"/>
            <w:bookmarkStart w:id="48470" w:name="_Toc425248969"/>
            <w:bookmarkStart w:id="48471" w:name="_Toc425250216"/>
            <w:bookmarkStart w:id="48472" w:name="_Toc425251463"/>
            <w:bookmarkEnd w:id="48462"/>
            <w:bookmarkEnd w:id="48463"/>
            <w:bookmarkEnd w:id="48464"/>
            <w:bookmarkEnd w:id="48465"/>
            <w:bookmarkEnd w:id="48466"/>
            <w:bookmarkEnd w:id="48467"/>
            <w:bookmarkEnd w:id="48468"/>
            <w:bookmarkEnd w:id="48469"/>
            <w:bookmarkEnd w:id="48470"/>
            <w:bookmarkEnd w:id="48471"/>
            <w:bookmarkEnd w:id="48472"/>
          </w:p>
        </w:tc>
        <w:tc>
          <w:tcPr>
            <w:tcW w:w="2269" w:type="dxa"/>
            <w:tcBorders>
              <w:top w:val="single" w:sz="4" w:space="0" w:color="auto"/>
              <w:left w:val="single" w:sz="4" w:space="0" w:color="auto"/>
              <w:bottom w:val="single" w:sz="4" w:space="0" w:color="auto"/>
              <w:right w:val="single" w:sz="4" w:space="0" w:color="auto"/>
            </w:tcBorders>
          </w:tcPr>
          <w:p w14:paraId="03D54B07" w14:textId="0EB5B45F" w:rsidR="005F4718" w:rsidRPr="00C106B9" w:rsidDel="00C66FC3" w:rsidRDefault="005F4718" w:rsidP="009C3129">
            <w:pPr>
              <w:ind w:left="-18" w:firstLine="0"/>
              <w:rPr>
                <w:del w:id="48473" w:author="Ramasubramani, Hariharan" w:date="2015-07-20T17:27:00Z"/>
                <w:rFonts w:cstheme="minorHAnsi"/>
                <w:color w:val="000000" w:themeColor="text1"/>
                <w:szCs w:val="18"/>
              </w:rPr>
            </w:pPr>
            <w:del w:id="48474" w:author="Ramasubramani, Hariharan" w:date="2015-07-20T17:27:00Z">
              <w:r w:rsidRPr="00C106B9" w:rsidDel="00C66FC3">
                <w:rPr>
                  <w:rFonts w:cstheme="minorHAnsi"/>
                  <w:color w:val="000000" w:themeColor="text1"/>
                  <w:szCs w:val="18"/>
                </w:rPr>
                <w:delText>Product Series</w:delText>
              </w:r>
              <w:r w:rsidDel="00C66FC3">
                <w:rPr>
                  <w:rFonts w:cstheme="minorHAnsi"/>
                  <w:color w:val="000000" w:themeColor="text1"/>
                  <w:szCs w:val="18"/>
                </w:rPr>
                <w:delText xml:space="preserve"> Name CR483</w:delText>
              </w:r>
              <w:bookmarkStart w:id="48475" w:name="_Toc425238998"/>
              <w:bookmarkStart w:id="48476" w:name="_Toc425240244"/>
              <w:bookmarkStart w:id="48477" w:name="_Toc425241491"/>
              <w:bookmarkStart w:id="48478" w:name="_Toc425242737"/>
              <w:bookmarkStart w:id="48479" w:name="_Toc425243983"/>
              <w:bookmarkStart w:id="48480" w:name="_Toc425245230"/>
              <w:bookmarkStart w:id="48481" w:name="_Toc425246477"/>
              <w:bookmarkStart w:id="48482" w:name="_Toc425247724"/>
              <w:bookmarkStart w:id="48483" w:name="_Toc425248970"/>
              <w:bookmarkStart w:id="48484" w:name="_Toc425250217"/>
              <w:bookmarkStart w:id="48485" w:name="_Toc425251464"/>
              <w:bookmarkEnd w:id="48475"/>
              <w:bookmarkEnd w:id="48476"/>
              <w:bookmarkEnd w:id="48477"/>
              <w:bookmarkEnd w:id="48478"/>
              <w:bookmarkEnd w:id="48479"/>
              <w:bookmarkEnd w:id="48480"/>
              <w:bookmarkEnd w:id="48481"/>
              <w:bookmarkEnd w:id="48482"/>
              <w:bookmarkEnd w:id="48483"/>
              <w:bookmarkEnd w:id="48484"/>
              <w:bookmarkEnd w:id="48485"/>
            </w:del>
          </w:p>
        </w:tc>
        <w:tc>
          <w:tcPr>
            <w:tcW w:w="1018" w:type="dxa"/>
            <w:tcBorders>
              <w:top w:val="single" w:sz="4" w:space="0" w:color="auto"/>
              <w:left w:val="single" w:sz="4" w:space="0" w:color="auto"/>
              <w:bottom w:val="single" w:sz="4" w:space="0" w:color="auto"/>
              <w:right w:val="single" w:sz="4" w:space="0" w:color="auto"/>
            </w:tcBorders>
          </w:tcPr>
          <w:p w14:paraId="28ABF8E0" w14:textId="6BD547D9" w:rsidR="005F4718" w:rsidRPr="00C106B9" w:rsidDel="00C66FC3" w:rsidRDefault="005F4718" w:rsidP="009C3129">
            <w:pPr>
              <w:ind w:left="-57" w:firstLine="0"/>
              <w:jc w:val="center"/>
              <w:rPr>
                <w:del w:id="48486" w:author="Ramasubramani, Hariharan" w:date="2015-07-20T17:27:00Z"/>
                <w:rFonts w:cstheme="minorHAnsi"/>
                <w:color w:val="000000" w:themeColor="text1"/>
                <w:szCs w:val="18"/>
              </w:rPr>
            </w:pPr>
            <w:del w:id="48487" w:author="Ramasubramani, Hariharan" w:date="2015-07-20T17:27:00Z">
              <w:r w:rsidRPr="00C106B9" w:rsidDel="00C66FC3">
                <w:rPr>
                  <w:rFonts w:cstheme="minorHAnsi"/>
                  <w:color w:val="000000" w:themeColor="text1"/>
                  <w:szCs w:val="18"/>
                </w:rPr>
                <w:delText>O</w:delText>
              </w:r>
              <w:bookmarkStart w:id="48488" w:name="_Toc425238999"/>
              <w:bookmarkStart w:id="48489" w:name="_Toc425240245"/>
              <w:bookmarkStart w:id="48490" w:name="_Toc425241492"/>
              <w:bookmarkStart w:id="48491" w:name="_Toc425242738"/>
              <w:bookmarkStart w:id="48492" w:name="_Toc425243984"/>
              <w:bookmarkStart w:id="48493" w:name="_Toc425245231"/>
              <w:bookmarkStart w:id="48494" w:name="_Toc425246478"/>
              <w:bookmarkStart w:id="48495" w:name="_Toc425247725"/>
              <w:bookmarkStart w:id="48496" w:name="_Toc425248971"/>
              <w:bookmarkStart w:id="48497" w:name="_Toc425250218"/>
              <w:bookmarkStart w:id="48498" w:name="_Toc425251465"/>
              <w:bookmarkEnd w:id="48488"/>
              <w:bookmarkEnd w:id="48489"/>
              <w:bookmarkEnd w:id="48490"/>
              <w:bookmarkEnd w:id="48491"/>
              <w:bookmarkEnd w:id="48492"/>
              <w:bookmarkEnd w:id="48493"/>
              <w:bookmarkEnd w:id="48494"/>
              <w:bookmarkEnd w:id="48495"/>
              <w:bookmarkEnd w:id="48496"/>
              <w:bookmarkEnd w:id="48497"/>
              <w:bookmarkEnd w:id="48498"/>
            </w:del>
          </w:p>
        </w:tc>
        <w:tc>
          <w:tcPr>
            <w:tcW w:w="881" w:type="dxa"/>
            <w:tcBorders>
              <w:top w:val="single" w:sz="4" w:space="0" w:color="auto"/>
              <w:left w:val="single" w:sz="4" w:space="0" w:color="auto"/>
              <w:bottom w:val="single" w:sz="4" w:space="0" w:color="auto"/>
              <w:right w:val="single" w:sz="4" w:space="0" w:color="auto"/>
            </w:tcBorders>
          </w:tcPr>
          <w:p w14:paraId="68777F17" w14:textId="70324E88" w:rsidR="005F4718" w:rsidRPr="00C106B9" w:rsidDel="00C66FC3" w:rsidRDefault="005F4718" w:rsidP="009C3129">
            <w:pPr>
              <w:ind w:left="-57" w:firstLine="0"/>
              <w:jc w:val="center"/>
              <w:rPr>
                <w:del w:id="48499" w:author="Ramasubramani, Hariharan" w:date="2015-07-20T17:27:00Z"/>
                <w:rFonts w:cstheme="minorHAnsi"/>
                <w:color w:val="000000" w:themeColor="text1"/>
                <w:szCs w:val="18"/>
              </w:rPr>
            </w:pPr>
            <w:del w:id="48500" w:author="Ramasubramani, Hariharan" w:date="2015-07-20T17:27:00Z">
              <w:r w:rsidRPr="00C106B9" w:rsidDel="00C66FC3">
                <w:rPr>
                  <w:rFonts w:cstheme="minorHAnsi"/>
                  <w:color w:val="000000" w:themeColor="text1"/>
                  <w:szCs w:val="18"/>
                </w:rPr>
                <w:delText>M</w:delText>
              </w:r>
              <w:bookmarkStart w:id="48501" w:name="_Toc425239000"/>
              <w:bookmarkStart w:id="48502" w:name="_Toc425240246"/>
              <w:bookmarkStart w:id="48503" w:name="_Toc425241493"/>
              <w:bookmarkStart w:id="48504" w:name="_Toc425242739"/>
              <w:bookmarkStart w:id="48505" w:name="_Toc425243985"/>
              <w:bookmarkStart w:id="48506" w:name="_Toc425245232"/>
              <w:bookmarkStart w:id="48507" w:name="_Toc425246479"/>
              <w:bookmarkStart w:id="48508" w:name="_Toc425247726"/>
              <w:bookmarkStart w:id="48509" w:name="_Toc425248972"/>
              <w:bookmarkStart w:id="48510" w:name="_Toc425250219"/>
              <w:bookmarkStart w:id="48511" w:name="_Toc425251466"/>
              <w:bookmarkEnd w:id="48501"/>
              <w:bookmarkEnd w:id="48502"/>
              <w:bookmarkEnd w:id="48503"/>
              <w:bookmarkEnd w:id="48504"/>
              <w:bookmarkEnd w:id="48505"/>
              <w:bookmarkEnd w:id="48506"/>
              <w:bookmarkEnd w:id="48507"/>
              <w:bookmarkEnd w:id="48508"/>
              <w:bookmarkEnd w:id="48509"/>
              <w:bookmarkEnd w:id="48510"/>
              <w:bookmarkEnd w:id="48511"/>
            </w:del>
          </w:p>
        </w:tc>
        <w:tc>
          <w:tcPr>
            <w:tcW w:w="5571" w:type="dxa"/>
            <w:tcBorders>
              <w:top w:val="single" w:sz="4" w:space="0" w:color="auto"/>
              <w:left w:val="single" w:sz="4" w:space="0" w:color="auto"/>
              <w:bottom w:val="single" w:sz="4" w:space="0" w:color="auto"/>
              <w:right w:val="single" w:sz="4" w:space="0" w:color="auto"/>
            </w:tcBorders>
          </w:tcPr>
          <w:p w14:paraId="4B538DC4" w14:textId="58A5A312" w:rsidR="005F4718" w:rsidRPr="00C106B9" w:rsidDel="00C66FC3" w:rsidRDefault="005F4718" w:rsidP="009C3129">
            <w:pPr>
              <w:tabs>
                <w:tab w:val="left" w:pos="141"/>
              </w:tabs>
              <w:ind w:firstLine="0"/>
              <w:rPr>
                <w:del w:id="48512" w:author="Ramasubramani, Hariharan" w:date="2015-07-20T17:27:00Z"/>
                <w:rFonts w:cstheme="minorHAnsi"/>
                <w:color w:val="000000" w:themeColor="text1"/>
                <w:szCs w:val="18"/>
              </w:rPr>
            </w:pPr>
            <w:del w:id="48513" w:author="Ramasubramani, Hariharan" w:date="2015-07-20T17:27:00Z">
              <w:r w:rsidDel="00C66FC3">
                <w:rPr>
                  <w:rFonts w:cstheme="minorHAnsi"/>
                  <w:color w:val="000000" w:themeColor="text1"/>
                  <w:szCs w:val="18"/>
                </w:rPr>
                <w:delText>-</w:delText>
              </w:r>
              <w:bookmarkStart w:id="48514" w:name="_Toc425239001"/>
              <w:bookmarkStart w:id="48515" w:name="_Toc425240247"/>
              <w:bookmarkStart w:id="48516" w:name="_Toc425241494"/>
              <w:bookmarkStart w:id="48517" w:name="_Toc425242740"/>
              <w:bookmarkStart w:id="48518" w:name="_Toc425243986"/>
              <w:bookmarkStart w:id="48519" w:name="_Toc425245233"/>
              <w:bookmarkStart w:id="48520" w:name="_Toc425246480"/>
              <w:bookmarkStart w:id="48521" w:name="_Toc425247727"/>
              <w:bookmarkStart w:id="48522" w:name="_Toc425248973"/>
              <w:bookmarkStart w:id="48523" w:name="_Toc425250220"/>
              <w:bookmarkStart w:id="48524" w:name="_Toc425251467"/>
              <w:bookmarkEnd w:id="48514"/>
              <w:bookmarkEnd w:id="48515"/>
              <w:bookmarkEnd w:id="48516"/>
              <w:bookmarkEnd w:id="48517"/>
              <w:bookmarkEnd w:id="48518"/>
              <w:bookmarkEnd w:id="48519"/>
              <w:bookmarkEnd w:id="48520"/>
              <w:bookmarkEnd w:id="48521"/>
              <w:bookmarkEnd w:id="48522"/>
              <w:bookmarkEnd w:id="48523"/>
              <w:bookmarkEnd w:id="48524"/>
            </w:del>
          </w:p>
        </w:tc>
        <w:bookmarkStart w:id="48525" w:name="_Toc425239002"/>
        <w:bookmarkStart w:id="48526" w:name="_Toc425240248"/>
        <w:bookmarkStart w:id="48527" w:name="_Toc425241495"/>
        <w:bookmarkStart w:id="48528" w:name="_Toc425242741"/>
        <w:bookmarkStart w:id="48529" w:name="_Toc425243987"/>
        <w:bookmarkStart w:id="48530" w:name="_Toc425245234"/>
        <w:bookmarkStart w:id="48531" w:name="_Toc425246481"/>
        <w:bookmarkStart w:id="48532" w:name="_Toc425247728"/>
        <w:bookmarkStart w:id="48533" w:name="_Toc425248974"/>
        <w:bookmarkStart w:id="48534" w:name="_Toc425250221"/>
        <w:bookmarkStart w:id="48535" w:name="_Toc425251468"/>
        <w:bookmarkEnd w:id="48525"/>
        <w:bookmarkEnd w:id="48526"/>
        <w:bookmarkEnd w:id="48527"/>
        <w:bookmarkEnd w:id="48528"/>
        <w:bookmarkEnd w:id="48529"/>
        <w:bookmarkEnd w:id="48530"/>
        <w:bookmarkEnd w:id="48531"/>
        <w:bookmarkEnd w:id="48532"/>
        <w:bookmarkEnd w:id="48533"/>
        <w:bookmarkEnd w:id="48534"/>
        <w:bookmarkEnd w:id="48535"/>
      </w:tr>
      <w:tr w:rsidR="005F4718" w:rsidRPr="00C106B9" w:rsidDel="00C66FC3" w14:paraId="031A12E1" w14:textId="4A79F23A" w:rsidTr="008C172F">
        <w:trPr>
          <w:cantSplit/>
          <w:trHeight w:val="314"/>
          <w:jc w:val="center"/>
          <w:del w:id="48536" w:author="Ramasubramani, Hariharan" w:date="2015-07-20T17:27:00Z"/>
        </w:trPr>
        <w:tc>
          <w:tcPr>
            <w:tcW w:w="1086" w:type="dxa"/>
            <w:tcBorders>
              <w:top w:val="single" w:sz="4" w:space="0" w:color="auto"/>
              <w:left w:val="single" w:sz="4" w:space="0" w:color="auto"/>
              <w:bottom w:val="single" w:sz="4" w:space="0" w:color="auto"/>
              <w:right w:val="single" w:sz="4" w:space="0" w:color="auto"/>
            </w:tcBorders>
          </w:tcPr>
          <w:p w14:paraId="43F58886" w14:textId="423D2BC2" w:rsidR="005F4718" w:rsidRPr="00C106B9" w:rsidDel="00C66FC3" w:rsidRDefault="005F4718" w:rsidP="00247D75">
            <w:pPr>
              <w:pStyle w:val="ListParagraph"/>
              <w:numPr>
                <w:ilvl w:val="3"/>
                <w:numId w:val="23"/>
              </w:numPr>
              <w:overflowPunct w:val="0"/>
              <w:autoSpaceDE w:val="0"/>
              <w:autoSpaceDN w:val="0"/>
              <w:spacing w:after="60"/>
              <w:ind w:left="-43" w:firstLine="0"/>
              <w:textAlignment w:val="baseline"/>
              <w:rPr>
                <w:del w:id="48537" w:author="Ramasubramani, Hariharan" w:date="2015-07-20T17:27:00Z"/>
                <w:rFonts w:cstheme="minorHAnsi"/>
                <w:color w:val="000000" w:themeColor="text1"/>
              </w:rPr>
            </w:pPr>
            <w:bookmarkStart w:id="48538" w:name="_Toc425239003"/>
            <w:bookmarkStart w:id="48539" w:name="_Toc425240249"/>
            <w:bookmarkStart w:id="48540" w:name="_Toc425241496"/>
            <w:bookmarkStart w:id="48541" w:name="_Toc425242742"/>
            <w:bookmarkStart w:id="48542" w:name="_Toc425243988"/>
            <w:bookmarkStart w:id="48543" w:name="_Toc425245235"/>
            <w:bookmarkStart w:id="48544" w:name="_Toc425246482"/>
            <w:bookmarkStart w:id="48545" w:name="_Toc425247729"/>
            <w:bookmarkStart w:id="48546" w:name="_Toc425248975"/>
            <w:bookmarkStart w:id="48547" w:name="_Toc425250222"/>
            <w:bookmarkStart w:id="48548" w:name="_Toc425251469"/>
            <w:bookmarkEnd w:id="48538"/>
            <w:bookmarkEnd w:id="48539"/>
            <w:bookmarkEnd w:id="48540"/>
            <w:bookmarkEnd w:id="48541"/>
            <w:bookmarkEnd w:id="48542"/>
            <w:bookmarkEnd w:id="48543"/>
            <w:bookmarkEnd w:id="48544"/>
            <w:bookmarkEnd w:id="48545"/>
            <w:bookmarkEnd w:id="48546"/>
            <w:bookmarkEnd w:id="48547"/>
            <w:bookmarkEnd w:id="48548"/>
          </w:p>
        </w:tc>
        <w:tc>
          <w:tcPr>
            <w:tcW w:w="2269" w:type="dxa"/>
            <w:tcBorders>
              <w:top w:val="single" w:sz="4" w:space="0" w:color="auto"/>
              <w:left w:val="single" w:sz="4" w:space="0" w:color="auto"/>
              <w:bottom w:val="single" w:sz="4" w:space="0" w:color="auto"/>
              <w:right w:val="single" w:sz="4" w:space="0" w:color="auto"/>
            </w:tcBorders>
          </w:tcPr>
          <w:p w14:paraId="3D834A4E" w14:textId="73D9404F" w:rsidR="005F4718" w:rsidRPr="00C106B9" w:rsidDel="00C66FC3" w:rsidRDefault="005F4718" w:rsidP="009C3129">
            <w:pPr>
              <w:ind w:left="-18" w:firstLine="0"/>
              <w:rPr>
                <w:del w:id="48549" w:author="Ramasubramani, Hariharan" w:date="2015-07-20T17:27:00Z"/>
                <w:rFonts w:cstheme="minorHAnsi"/>
                <w:color w:val="000000" w:themeColor="text1"/>
                <w:szCs w:val="18"/>
              </w:rPr>
            </w:pPr>
            <w:del w:id="48550" w:author="Ramasubramani, Hariharan" w:date="2015-07-20T17:27:00Z">
              <w:r w:rsidDel="00C66FC3">
                <w:rPr>
                  <w:rFonts w:cstheme="minorHAnsi"/>
                  <w:color w:val="000000" w:themeColor="text1"/>
                  <w:szCs w:val="18"/>
                </w:rPr>
                <w:delText>Product CSO Mortality Table CR483</w:delText>
              </w:r>
              <w:bookmarkStart w:id="48551" w:name="_Toc425239004"/>
              <w:bookmarkStart w:id="48552" w:name="_Toc425240250"/>
              <w:bookmarkStart w:id="48553" w:name="_Toc425241497"/>
              <w:bookmarkStart w:id="48554" w:name="_Toc425242743"/>
              <w:bookmarkStart w:id="48555" w:name="_Toc425243989"/>
              <w:bookmarkStart w:id="48556" w:name="_Toc425245236"/>
              <w:bookmarkStart w:id="48557" w:name="_Toc425246483"/>
              <w:bookmarkStart w:id="48558" w:name="_Toc425247730"/>
              <w:bookmarkStart w:id="48559" w:name="_Toc425248976"/>
              <w:bookmarkStart w:id="48560" w:name="_Toc425250223"/>
              <w:bookmarkStart w:id="48561" w:name="_Toc425251470"/>
              <w:bookmarkEnd w:id="48551"/>
              <w:bookmarkEnd w:id="48552"/>
              <w:bookmarkEnd w:id="48553"/>
              <w:bookmarkEnd w:id="48554"/>
              <w:bookmarkEnd w:id="48555"/>
              <w:bookmarkEnd w:id="48556"/>
              <w:bookmarkEnd w:id="48557"/>
              <w:bookmarkEnd w:id="48558"/>
              <w:bookmarkEnd w:id="48559"/>
              <w:bookmarkEnd w:id="48560"/>
              <w:bookmarkEnd w:id="48561"/>
            </w:del>
          </w:p>
        </w:tc>
        <w:tc>
          <w:tcPr>
            <w:tcW w:w="1018" w:type="dxa"/>
            <w:tcBorders>
              <w:top w:val="single" w:sz="4" w:space="0" w:color="auto"/>
              <w:left w:val="single" w:sz="4" w:space="0" w:color="auto"/>
              <w:bottom w:val="single" w:sz="4" w:space="0" w:color="auto"/>
              <w:right w:val="single" w:sz="4" w:space="0" w:color="auto"/>
            </w:tcBorders>
          </w:tcPr>
          <w:p w14:paraId="70C67311" w14:textId="3A3A2B5B" w:rsidR="005F4718" w:rsidRPr="00C106B9" w:rsidDel="00C66FC3" w:rsidRDefault="005F4718" w:rsidP="009C3129">
            <w:pPr>
              <w:ind w:left="-57" w:firstLine="0"/>
              <w:jc w:val="center"/>
              <w:rPr>
                <w:del w:id="48562" w:author="Ramasubramani, Hariharan" w:date="2015-07-20T17:27:00Z"/>
                <w:rFonts w:cstheme="minorHAnsi"/>
                <w:color w:val="000000" w:themeColor="text1"/>
                <w:szCs w:val="18"/>
              </w:rPr>
            </w:pPr>
            <w:del w:id="48563" w:author="Ramasubramani, Hariharan" w:date="2015-07-20T17:27:00Z">
              <w:r w:rsidDel="00C66FC3">
                <w:rPr>
                  <w:rFonts w:cstheme="minorHAnsi"/>
                  <w:color w:val="000000" w:themeColor="text1"/>
                  <w:szCs w:val="18"/>
                </w:rPr>
                <w:delText>O</w:delText>
              </w:r>
              <w:bookmarkStart w:id="48564" w:name="_Toc425239005"/>
              <w:bookmarkStart w:id="48565" w:name="_Toc425240251"/>
              <w:bookmarkStart w:id="48566" w:name="_Toc425241498"/>
              <w:bookmarkStart w:id="48567" w:name="_Toc425242744"/>
              <w:bookmarkStart w:id="48568" w:name="_Toc425243990"/>
              <w:bookmarkStart w:id="48569" w:name="_Toc425245237"/>
              <w:bookmarkStart w:id="48570" w:name="_Toc425246484"/>
              <w:bookmarkStart w:id="48571" w:name="_Toc425247731"/>
              <w:bookmarkStart w:id="48572" w:name="_Toc425248977"/>
              <w:bookmarkStart w:id="48573" w:name="_Toc425250224"/>
              <w:bookmarkStart w:id="48574" w:name="_Toc425251471"/>
              <w:bookmarkEnd w:id="48564"/>
              <w:bookmarkEnd w:id="48565"/>
              <w:bookmarkEnd w:id="48566"/>
              <w:bookmarkEnd w:id="48567"/>
              <w:bookmarkEnd w:id="48568"/>
              <w:bookmarkEnd w:id="48569"/>
              <w:bookmarkEnd w:id="48570"/>
              <w:bookmarkEnd w:id="48571"/>
              <w:bookmarkEnd w:id="48572"/>
              <w:bookmarkEnd w:id="48573"/>
              <w:bookmarkEnd w:id="48574"/>
            </w:del>
          </w:p>
        </w:tc>
        <w:tc>
          <w:tcPr>
            <w:tcW w:w="881" w:type="dxa"/>
            <w:tcBorders>
              <w:top w:val="single" w:sz="4" w:space="0" w:color="auto"/>
              <w:left w:val="single" w:sz="4" w:space="0" w:color="auto"/>
              <w:bottom w:val="single" w:sz="4" w:space="0" w:color="auto"/>
              <w:right w:val="single" w:sz="4" w:space="0" w:color="auto"/>
            </w:tcBorders>
          </w:tcPr>
          <w:p w14:paraId="08394020" w14:textId="205C1B55" w:rsidR="005F4718" w:rsidRPr="00C106B9" w:rsidDel="00C66FC3" w:rsidRDefault="005F4718" w:rsidP="009C3129">
            <w:pPr>
              <w:ind w:left="-57" w:firstLine="0"/>
              <w:jc w:val="center"/>
              <w:rPr>
                <w:del w:id="48575" w:author="Ramasubramani, Hariharan" w:date="2015-07-20T17:27:00Z"/>
                <w:rFonts w:cstheme="minorHAnsi"/>
                <w:color w:val="000000" w:themeColor="text1"/>
                <w:szCs w:val="18"/>
              </w:rPr>
            </w:pPr>
            <w:del w:id="48576" w:author="Ramasubramani, Hariharan" w:date="2015-07-20T17:27:00Z">
              <w:r w:rsidDel="00C66FC3">
                <w:rPr>
                  <w:rFonts w:cstheme="minorHAnsi"/>
                  <w:color w:val="000000" w:themeColor="text1"/>
                  <w:szCs w:val="18"/>
                </w:rPr>
                <w:delText>O</w:delText>
              </w:r>
              <w:bookmarkStart w:id="48577" w:name="_Toc425239006"/>
              <w:bookmarkStart w:id="48578" w:name="_Toc425240252"/>
              <w:bookmarkStart w:id="48579" w:name="_Toc425241499"/>
              <w:bookmarkStart w:id="48580" w:name="_Toc425242745"/>
              <w:bookmarkStart w:id="48581" w:name="_Toc425243991"/>
              <w:bookmarkStart w:id="48582" w:name="_Toc425245238"/>
              <w:bookmarkStart w:id="48583" w:name="_Toc425246485"/>
              <w:bookmarkStart w:id="48584" w:name="_Toc425247732"/>
              <w:bookmarkStart w:id="48585" w:name="_Toc425248978"/>
              <w:bookmarkStart w:id="48586" w:name="_Toc425250225"/>
              <w:bookmarkStart w:id="48587" w:name="_Toc425251472"/>
              <w:bookmarkEnd w:id="48577"/>
              <w:bookmarkEnd w:id="48578"/>
              <w:bookmarkEnd w:id="48579"/>
              <w:bookmarkEnd w:id="48580"/>
              <w:bookmarkEnd w:id="48581"/>
              <w:bookmarkEnd w:id="48582"/>
              <w:bookmarkEnd w:id="48583"/>
              <w:bookmarkEnd w:id="48584"/>
              <w:bookmarkEnd w:id="48585"/>
              <w:bookmarkEnd w:id="48586"/>
              <w:bookmarkEnd w:id="48587"/>
            </w:del>
          </w:p>
        </w:tc>
        <w:tc>
          <w:tcPr>
            <w:tcW w:w="5571" w:type="dxa"/>
            <w:tcBorders>
              <w:top w:val="single" w:sz="4" w:space="0" w:color="auto"/>
              <w:left w:val="single" w:sz="4" w:space="0" w:color="auto"/>
              <w:bottom w:val="single" w:sz="4" w:space="0" w:color="auto"/>
              <w:right w:val="single" w:sz="4" w:space="0" w:color="auto"/>
            </w:tcBorders>
          </w:tcPr>
          <w:p w14:paraId="175DC34D" w14:textId="08915516" w:rsidR="005F4718" w:rsidDel="00C66FC3" w:rsidRDefault="005F4718" w:rsidP="009C3129">
            <w:pPr>
              <w:pStyle w:val="ListParagraph"/>
              <w:ind w:left="6" w:firstLine="0"/>
              <w:rPr>
                <w:del w:id="48588" w:author="Ramasubramani, Hariharan" w:date="2015-07-20T17:27:00Z"/>
                <w:rFonts w:cstheme="minorHAnsi"/>
                <w:color w:val="000000" w:themeColor="text1"/>
                <w:szCs w:val="18"/>
              </w:rPr>
            </w:pPr>
            <w:bookmarkStart w:id="48589" w:name="_Toc425239007"/>
            <w:bookmarkStart w:id="48590" w:name="_Toc425240253"/>
            <w:bookmarkStart w:id="48591" w:name="_Toc425241500"/>
            <w:bookmarkStart w:id="48592" w:name="_Toc425242746"/>
            <w:bookmarkStart w:id="48593" w:name="_Toc425243992"/>
            <w:bookmarkStart w:id="48594" w:name="_Toc425245239"/>
            <w:bookmarkStart w:id="48595" w:name="_Toc425246486"/>
            <w:bookmarkStart w:id="48596" w:name="_Toc425247733"/>
            <w:bookmarkStart w:id="48597" w:name="_Toc425248979"/>
            <w:bookmarkStart w:id="48598" w:name="_Toc425250226"/>
            <w:bookmarkStart w:id="48599" w:name="_Toc425251473"/>
            <w:bookmarkEnd w:id="48589"/>
            <w:bookmarkEnd w:id="48590"/>
            <w:bookmarkEnd w:id="48591"/>
            <w:bookmarkEnd w:id="48592"/>
            <w:bookmarkEnd w:id="48593"/>
            <w:bookmarkEnd w:id="48594"/>
            <w:bookmarkEnd w:id="48595"/>
            <w:bookmarkEnd w:id="48596"/>
            <w:bookmarkEnd w:id="48597"/>
            <w:bookmarkEnd w:id="48598"/>
            <w:bookmarkEnd w:id="48599"/>
          </w:p>
        </w:tc>
        <w:bookmarkStart w:id="48600" w:name="_Toc425239008"/>
        <w:bookmarkStart w:id="48601" w:name="_Toc425240254"/>
        <w:bookmarkStart w:id="48602" w:name="_Toc425241501"/>
        <w:bookmarkStart w:id="48603" w:name="_Toc425242747"/>
        <w:bookmarkStart w:id="48604" w:name="_Toc425243993"/>
        <w:bookmarkStart w:id="48605" w:name="_Toc425245240"/>
        <w:bookmarkStart w:id="48606" w:name="_Toc425246487"/>
        <w:bookmarkStart w:id="48607" w:name="_Toc425247734"/>
        <w:bookmarkStart w:id="48608" w:name="_Toc425248980"/>
        <w:bookmarkStart w:id="48609" w:name="_Toc425250227"/>
        <w:bookmarkStart w:id="48610" w:name="_Toc425251474"/>
        <w:bookmarkEnd w:id="48600"/>
        <w:bookmarkEnd w:id="48601"/>
        <w:bookmarkEnd w:id="48602"/>
        <w:bookmarkEnd w:id="48603"/>
        <w:bookmarkEnd w:id="48604"/>
        <w:bookmarkEnd w:id="48605"/>
        <w:bookmarkEnd w:id="48606"/>
        <w:bookmarkEnd w:id="48607"/>
        <w:bookmarkEnd w:id="48608"/>
        <w:bookmarkEnd w:id="48609"/>
        <w:bookmarkEnd w:id="48610"/>
      </w:tr>
      <w:tr w:rsidR="005F4718" w:rsidRPr="00C106B9" w:rsidDel="00C66FC3" w14:paraId="2618B644" w14:textId="528C7BF1" w:rsidTr="008C172F">
        <w:trPr>
          <w:cantSplit/>
          <w:trHeight w:val="314"/>
          <w:jc w:val="center"/>
          <w:del w:id="48611" w:author="Ramasubramani, Hariharan" w:date="2015-07-20T17:27:00Z"/>
        </w:trPr>
        <w:tc>
          <w:tcPr>
            <w:tcW w:w="1086" w:type="dxa"/>
            <w:tcBorders>
              <w:top w:val="single" w:sz="4" w:space="0" w:color="auto"/>
              <w:left w:val="single" w:sz="4" w:space="0" w:color="auto"/>
              <w:bottom w:val="single" w:sz="4" w:space="0" w:color="auto"/>
              <w:right w:val="single" w:sz="4" w:space="0" w:color="auto"/>
            </w:tcBorders>
          </w:tcPr>
          <w:p w14:paraId="1A52F42B" w14:textId="434E6E9E" w:rsidR="005F4718" w:rsidRPr="00C106B9" w:rsidDel="00C66FC3" w:rsidRDefault="005F4718" w:rsidP="00247D75">
            <w:pPr>
              <w:pStyle w:val="ListParagraph"/>
              <w:numPr>
                <w:ilvl w:val="3"/>
                <w:numId w:val="23"/>
              </w:numPr>
              <w:overflowPunct w:val="0"/>
              <w:autoSpaceDE w:val="0"/>
              <w:autoSpaceDN w:val="0"/>
              <w:spacing w:after="60"/>
              <w:ind w:left="-43" w:firstLine="0"/>
              <w:textAlignment w:val="baseline"/>
              <w:rPr>
                <w:del w:id="48612" w:author="Ramasubramani, Hariharan" w:date="2015-07-20T17:27:00Z"/>
                <w:rFonts w:cstheme="minorHAnsi"/>
                <w:color w:val="000000" w:themeColor="text1"/>
              </w:rPr>
            </w:pPr>
            <w:bookmarkStart w:id="48613" w:name="_Toc425239009"/>
            <w:bookmarkStart w:id="48614" w:name="_Toc425240255"/>
            <w:bookmarkStart w:id="48615" w:name="_Toc425241502"/>
            <w:bookmarkStart w:id="48616" w:name="_Toc425242748"/>
            <w:bookmarkStart w:id="48617" w:name="_Toc425243994"/>
            <w:bookmarkStart w:id="48618" w:name="_Toc425245241"/>
            <w:bookmarkStart w:id="48619" w:name="_Toc425246488"/>
            <w:bookmarkStart w:id="48620" w:name="_Toc425247735"/>
            <w:bookmarkStart w:id="48621" w:name="_Toc425248981"/>
            <w:bookmarkStart w:id="48622" w:name="_Toc425250228"/>
            <w:bookmarkStart w:id="48623" w:name="_Toc425251475"/>
            <w:bookmarkEnd w:id="48613"/>
            <w:bookmarkEnd w:id="48614"/>
            <w:bookmarkEnd w:id="48615"/>
            <w:bookmarkEnd w:id="48616"/>
            <w:bookmarkEnd w:id="48617"/>
            <w:bookmarkEnd w:id="48618"/>
            <w:bookmarkEnd w:id="48619"/>
            <w:bookmarkEnd w:id="48620"/>
            <w:bookmarkEnd w:id="48621"/>
            <w:bookmarkEnd w:id="48622"/>
            <w:bookmarkEnd w:id="48623"/>
          </w:p>
        </w:tc>
        <w:tc>
          <w:tcPr>
            <w:tcW w:w="2269" w:type="dxa"/>
            <w:tcBorders>
              <w:top w:val="single" w:sz="4" w:space="0" w:color="auto"/>
              <w:left w:val="single" w:sz="4" w:space="0" w:color="auto"/>
              <w:bottom w:val="single" w:sz="4" w:space="0" w:color="auto"/>
              <w:right w:val="single" w:sz="4" w:space="0" w:color="auto"/>
            </w:tcBorders>
          </w:tcPr>
          <w:p w14:paraId="7B6DD276" w14:textId="250C3B1F" w:rsidR="005F4718" w:rsidRPr="00C106B9" w:rsidDel="00C66FC3" w:rsidRDefault="005F4718" w:rsidP="009C3129">
            <w:pPr>
              <w:ind w:left="-18" w:firstLine="0"/>
              <w:rPr>
                <w:del w:id="48624" w:author="Ramasubramani, Hariharan" w:date="2015-07-20T17:27:00Z"/>
                <w:rFonts w:cstheme="minorHAnsi"/>
                <w:color w:val="000000" w:themeColor="text1"/>
                <w:szCs w:val="18"/>
              </w:rPr>
            </w:pPr>
            <w:del w:id="48625" w:author="Ramasubramani, Hariharan" w:date="2015-07-20T17:27:00Z">
              <w:r w:rsidRPr="00C106B9" w:rsidDel="00C66FC3">
                <w:rPr>
                  <w:rFonts w:cstheme="minorHAnsi"/>
                  <w:color w:val="000000" w:themeColor="text1"/>
                  <w:szCs w:val="18"/>
                </w:rPr>
                <w:delText xml:space="preserve">Product </w:delText>
              </w:r>
              <w:r w:rsidDel="00C66FC3">
                <w:rPr>
                  <w:rFonts w:cstheme="minorHAnsi"/>
                  <w:color w:val="000000" w:themeColor="text1"/>
                  <w:szCs w:val="18"/>
                </w:rPr>
                <w:delText>Type</w:delText>
              </w:r>
              <w:bookmarkStart w:id="48626" w:name="_Toc425239010"/>
              <w:bookmarkStart w:id="48627" w:name="_Toc425240256"/>
              <w:bookmarkStart w:id="48628" w:name="_Toc425241503"/>
              <w:bookmarkStart w:id="48629" w:name="_Toc425242749"/>
              <w:bookmarkStart w:id="48630" w:name="_Toc425243995"/>
              <w:bookmarkStart w:id="48631" w:name="_Toc425245242"/>
              <w:bookmarkStart w:id="48632" w:name="_Toc425246489"/>
              <w:bookmarkStart w:id="48633" w:name="_Toc425247736"/>
              <w:bookmarkStart w:id="48634" w:name="_Toc425248982"/>
              <w:bookmarkStart w:id="48635" w:name="_Toc425250229"/>
              <w:bookmarkStart w:id="48636" w:name="_Toc425251476"/>
              <w:bookmarkEnd w:id="48626"/>
              <w:bookmarkEnd w:id="48627"/>
              <w:bookmarkEnd w:id="48628"/>
              <w:bookmarkEnd w:id="48629"/>
              <w:bookmarkEnd w:id="48630"/>
              <w:bookmarkEnd w:id="48631"/>
              <w:bookmarkEnd w:id="48632"/>
              <w:bookmarkEnd w:id="48633"/>
              <w:bookmarkEnd w:id="48634"/>
              <w:bookmarkEnd w:id="48635"/>
              <w:bookmarkEnd w:id="48636"/>
            </w:del>
          </w:p>
        </w:tc>
        <w:tc>
          <w:tcPr>
            <w:tcW w:w="1018" w:type="dxa"/>
            <w:tcBorders>
              <w:top w:val="single" w:sz="4" w:space="0" w:color="auto"/>
              <w:left w:val="single" w:sz="4" w:space="0" w:color="auto"/>
              <w:bottom w:val="single" w:sz="4" w:space="0" w:color="auto"/>
              <w:right w:val="single" w:sz="4" w:space="0" w:color="auto"/>
            </w:tcBorders>
          </w:tcPr>
          <w:p w14:paraId="3F2FFC97" w14:textId="6144D4EC" w:rsidR="005F4718" w:rsidRPr="00C106B9" w:rsidDel="00C66FC3" w:rsidRDefault="005F4718" w:rsidP="009C3129">
            <w:pPr>
              <w:ind w:left="-57" w:firstLine="0"/>
              <w:jc w:val="center"/>
              <w:rPr>
                <w:del w:id="48637" w:author="Ramasubramani, Hariharan" w:date="2015-07-20T17:27:00Z"/>
                <w:rFonts w:cstheme="minorHAnsi"/>
                <w:color w:val="000000" w:themeColor="text1"/>
                <w:szCs w:val="18"/>
              </w:rPr>
            </w:pPr>
            <w:del w:id="48638" w:author="Ramasubramani, Hariharan" w:date="2015-07-20T17:27:00Z">
              <w:r w:rsidRPr="00C106B9" w:rsidDel="00C66FC3">
                <w:rPr>
                  <w:rFonts w:cstheme="minorHAnsi"/>
                  <w:color w:val="000000" w:themeColor="text1"/>
                  <w:szCs w:val="18"/>
                </w:rPr>
                <w:delText>O</w:delText>
              </w:r>
              <w:bookmarkStart w:id="48639" w:name="_Toc425239011"/>
              <w:bookmarkStart w:id="48640" w:name="_Toc425240257"/>
              <w:bookmarkStart w:id="48641" w:name="_Toc425241504"/>
              <w:bookmarkStart w:id="48642" w:name="_Toc425242750"/>
              <w:bookmarkStart w:id="48643" w:name="_Toc425243996"/>
              <w:bookmarkStart w:id="48644" w:name="_Toc425245243"/>
              <w:bookmarkStart w:id="48645" w:name="_Toc425246490"/>
              <w:bookmarkStart w:id="48646" w:name="_Toc425247737"/>
              <w:bookmarkStart w:id="48647" w:name="_Toc425248983"/>
              <w:bookmarkStart w:id="48648" w:name="_Toc425250230"/>
              <w:bookmarkStart w:id="48649" w:name="_Toc425251477"/>
              <w:bookmarkEnd w:id="48639"/>
              <w:bookmarkEnd w:id="48640"/>
              <w:bookmarkEnd w:id="48641"/>
              <w:bookmarkEnd w:id="48642"/>
              <w:bookmarkEnd w:id="48643"/>
              <w:bookmarkEnd w:id="48644"/>
              <w:bookmarkEnd w:id="48645"/>
              <w:bookmarkEnd w:id="48646"/>
              <w:bookmarkEnd w:id="48647"/>
              <w:bookmarkEnd w:id="48648"/>
              <w:bookmarkEnd w:id="48649"/>
            </w:del>
          </w:p>
        </w:tc>
        <w:tc>
          <w:tcPr>
            <w:tcW w:w="881" w:type="dxa"/>
            <w:tcBorders>
              <w:top w:val="single" w:sz="4" w:space="0" w:color="auto"/>
              <w:left w:val="single" w:sz="4" w:space="0" w:color="auto"/>
              <w:bottom w:val="single" w:sz="4" w:space="0" w:color="auto"/>
              <w:right w:val="single" w:sz="4" w:space="0" w:color="auto"/>
            </w:tcBorders>
          </w:tcPr>
          <w:p w14:paraId="2EFA1349" w14:textId="28A95893" w:rsidR="005F4718" w:rsidRPr="00C106B9" w:rsidDel="00C66FC3" w:rsidRDefault="005F4718" w:rsidP="009C3129">
            <w:pPr>
              <w:ind w:left="-57" w:firstLine="0"/>
              <w:jc w:val="center"/>
              <w:rPr>
                <w:del w:id="48650" w:author="Ramasubramani, Hariharan" w:date="2015-07-20T17:27:00Z"/>
                <w:rFonts w:cstheme="minorHAnsi"/>
                <w:color w:val="000000" w:themeColor="text1"/>
                <w:szCs w:val="18"/>
              </w:rPr>
            </w:pPr>
            <w:del w:id="48651" w:author="Ramasubramani, Hariharan" w:date="2015-07-20T17:27:00Z">
              <w:r w:rsidRPr="00C106B9" w:rsidDel="00C66FC3">
                <w:rPr>
                  <w:rFonts w:cstheme="minorHAnsi"/>
                  <w:color w:val="000000" w:themeColor="text1"/>
                  <w:szCs w:val="18"/>
                </w:rPr>
                <w:delText>M</w:delText>
              </w:r>
              <w:bookmarkStart w:id="48652" w:name="_Toc425239012"/>
              <w:bookmarkStart w:id="48653" w:name="_Toc425240258"/>
              <w:bookmarkStart w:id="48654" w:name="_Toc425241505"/>
              <w:bookmarkStart w:id="48655" w:name="_Toc425242751"/>
              <w:bookmarkStart w:id="48656" w:name="_Toc425243997"/>
              <w:bookmarkStart w:id="48657" w:name="_Toc425245244"/>
              <w:bookmarkStart w:id="48658" w:name="_Toc425246491"/>
              <w:bookmarkStart w:id="48659" w:name="_Toc425247738"/>
              <w:bookmarkStart w:id="48660" w:name="_Toc425248984"/>
              <w:bookmarkStart w:id="48661" w:name="_Toc425250231"/>
              <w:bookmarkStart w:id="48662" w:name="_Toc425251478"/>
              <w:bookmarkEnd w:id="48652"/>
              <w:bookmarkEnd w:id="48653"/>
              <w:bookmarkEnd w:id="48654"/>
              <w:bookmarkEnd w:id="48655"/>
              <w:bookmarkEnd w:id="48656"/>
              <w:bookmarkEnd w:id="48657"/>
              <w:bookmarkEnd w:id="48658"/>
              <w:bookmarkEnd w:id="48659"/>
              <w:bookmarkEnd w:id="48660"/>
              <w:bookmarkEnd w:id="48661"/>
              <w:bookmarkEnd w:id="48662"/>
            </w:del>
          </w:p>
        </w:tc>
        <w:tc>
          <w:tcPr>
            <w:tcW w:w="5571" w:type="dxa"/>
            <w:tcBorders>
              <w:top w:val="single" w:sz="4" w:space="0" w:color="auto"/>
              <w:left w:val="single" w:sz="4" w:space="0" w:color="auto"/>
              <w:bottom w:val="single" w:sz="4" w:space="0" w:color="auto"/>
              <w:right w:val="single" w:sz="4" w:space="0" w:color="auto"/>
            </w:tcBorders>
          </w:tcPr>
          <w:p w14:paraId="4AC2969C" w14:textId="39CEEDFB" w:rsidR="005F4718" w:rsidRPr="00C106B9" w:rsidDel="00C66FC3" w:rsidRDefault="005F4718" w:rsidP="009C3129">
            <w:pPr>
              <w:pStyle w:val="ListParagraph"/>
              <w:ind w:left="6" w:firstLine="0"/>
              <w:rPr>
                <w:del w:id="48663" w:author="Ramasubramani, Hariharan" w:date="2015-07-20T17:27:00Z"/>
                <w:rFonts w:cstheme="minorHAnsi"/>
                <w:color w:val="000000" w:themeColor="text1"/>
                <w:szCs w:val="18"/>
              </w:rPr>
            </w:pPr>
            <w:del w:id="48664" w:author="Ramasubramani, Hariharan" w:date="2015-07-20T17:27:00Z">
              <w:r w:rsidDel="00C66FC3">
                <w:rPr>
                  <w:rFonts w:cstheme="minorHAnsi"/>
                  <w:color w:val="000000" w:themeColor="text1"/>
                  <w:szCs w:val="18"/>
                </w:rPr>
                <w:delText>-</w:delText>
              </w:r>
              <w:bookmarkStart w:id="48665" w:name="_Toc425239013"/>
              <w:bookmarkStart w:id="48666" w:name="_Toc425240259"/>
              <w:bookmarkStart w:id="48667" w:name="_Toc425241506"/>
              <w:bookmarkStart w:id="48668" w:name="_Toc425242752"/>
              <w:bookmarkStart w:id="48669" w:name="_Toc425243998"/>
              <w:bookmarkStart w:id="48670" w:name="_Toc425245245"/>
              <w:bookmarkStart w:id="48671" w:name="_Toc425246492"/>
              <w:bookmarkStart w:id="48672" w:name="_Toc425247739"/>
              <w:bookmarkStart w:id="48673" w:name="_Toc425248985"/>
              <w:bookmarkStart w:id="48674" w:name="_Toc425250232"/>
              <w:bookmarkStart w:id="48675" w:name="_Toc425251479"/>
              <w:bookmarkEnd w:id="48665"/>
              <w:bookmarkEnd w:id="48666"/>
              <w:bookmarkEnd w:id="48667"/>
              <w:bookmarkEnd w:id="48668"/>
              <w:bookmarkEnd w:id="48669"/>
              <w:bookmarkEnd w:id="48670"/>
              <w:bookmarkEnd w:id="48671"/>
              <w:bookmarkEnd w:id="48672"/>
              <w:bookmarkEnd w:id="48673"/>
              <w:bookmarkEnd w:id="48674"/>
              <w:bookmarkEnd w:id="48675"/>
            </w:del>
          </w:p>
        </w:tc>
        <w:bookmarkStart w:id="48676" w:name="_Toc425239014"/>
        <w:bookmarkStart w:id="48677" w:name="_Toc425240260"/>
        <w:bookmarkStart w:id="48678" w:name="_Toc425241507"/>
        <w:bookmarkStart w:id="48679" w:name="_Toc425242753"/>
        <w:bookmarkStart w:id="48680" w:name="_Toc425243999"/>
        <w:bookmarkStart w:id="48681" w:name="_Toc425245246"/>
        <w:bookmarkStart w:id="48682" w:name="_Toc425246493"/>
        <w:bookmarkStart w:id="48683" w:name="_Toc425247740"/>
        <w:bookmarkStart w:id="48684" w:name="_Toc425248986"/>
        <w:bookmarkStart w:id="48685" w:name="_Toc425250233"/>
        <w:bookmarkStart w:id="48686" w:name="_Toc425251480"/>
        <w:bookmarkEnd w:id="48676"/>
        <w:bookmarkEnd w:id="48677"/>
        <w:bookmarkEnd w:id="48678"/>
        <w:bookmarkEnd w:id="48679"/>
        <w:bookmarkEnd w:id="48680"/>
        <w:bookmarkEnd w:id="48681"/>
        <w:bookmarkEnd w:id="48682"/>
        <w:bookmarkEnd w:id="48683"/>
        <w:bookmarkEnd w:id="48684"/>
        <w:bookmarkEnd w:id="48685"/>
        <w:bookmarkEnd w:id="48686"/>
      </w:tr>
      <w:tr w:rsidR="005F4718" w:rsidRPr="00C106B9" w:rsidDel="00C66FC3" w14:paraId="4DC7F868" w14:textId="6E00E859" w:rsidTr="008C172F">
        <w:trPr>
          <w:cantSplit/>
          <w:trHeight w:val="314"/>
          <w:jc w:val="center"/>
          <w:del w:id="48687" w:author="Ramasubramani, Hariharan" w:date="2015-07-20T17:27:00Z"/>
        </w:trPr>
        <w:tc>
          <w:tcPr>
            <w:tcW w:w="1086" w:type="dxa"/>
            <w:tcBorders>
              <w:top w:val="single" w:sz="4" w:space="0" w:color="auto"/>
              <w:left w:val="single" w:sz="4" w:space="0" w:color="auto"/>
              <w:bottom w:val="single" w:sz="4" w:space="0" w:color="auto"/>
              <w:right w:val="single" w:sz="4" w:space="0" w:color="auto"/>
            </w:tcBorders>
          </w:tcPr>
          <w:p w14:paraId="1D150F25" w14:textId="727BAA82" w:rsidR="005F4718" w:rsidRPr="00C106B9" w:rsidDel="00C66FC3" w:rsidRDefault="005F4718" w:rsidP="00247D75">
            <w:pPr>
              <w:pStyle w:val="ListParagraph"/>
              <w:numPr>
                <w:ilvl w:val="3"/>
                <w:numId w:val="23"/>
              </w:numPr>
              <w:overflowPunct w:val="0"/>
              <w:autoSpaceDE w:val="0"/>
              <w:autoSpaceDN w:val="0"/>
              <w:spacing w:after="60"/>
              <w:ind w:left="-43" w:firstLine="0"/>
              <w:textAlignment w:val="baseline"/>
              <w:rPr>
                <w:del w:id="48688" w:author="Ramasubramani, Hariharan" w:date="2015-07-20T17:27:00Z"/>
                <w:rFonts w:cstheme="minorHAnsi"/>
                <w:color w:val="000000" w:themeColor="text1"/>
              </w:rPr>
            </w:pPr>
            <w:bookmarkStart w:id="48689" w:name="_Toc425239015"/>
            <w:bookmarkStart w:id="48690" w:name="_Toc425240261"/>
            <w:bookmarkStart w:id="48691" w:name="_Toc425241508"/>
            <w:bookmarkStart w:id="48692" w:name="_Toc425242754"/>
            <w:bookmarkStart w:id="48693" w:name="_Toc425244000"/>
            <w:bookmarkStart w:id="48694" w:name="_Toc425245247"/>
            <w:bookmarkStart w:id="48695" w:name="_Toc425246494"/>
            <w:bookmarkStart w:id="48696" w:name="_Toc425247741"/>
            <w:bookmarkStart w:id="48697" w:name="_Toc425248987"/>
            <w:bookmarkStart w:id="48698" w:name="_Toc425250234"/>
            <w:bookmarkStart w:id="48699" w:name="_Toc425251481"/>
            <w:bookmarkEnd w:id="48689"/>
            <w:bookmarkEnd w:id="48690"/>
            <w:bookmarkEnd w:id="48691"/>
            <w:bookmarkEnd w:id="48692"/>
            <w:bookmarkEnd w:id="48693"/>
            <w:bookmarkEnd w:id="48694"/>
            <w:bookmarkEnd w:id="48695"/>
            <w:bookmarkEnd w:id="48696"/>
            <w:bookmarkEnd w:id="48697"/>
            <w:bookmarkEnd w:id="48698"/>
            <w:bookmarkEnd w:id="48699"/>
          </w:p>
        </w:tc>
        <w:tc>
          <w:tcPr>
            <w:tcW w:w="2269" w:type="dxa"/>
            <w:tcBorders>
              <w:top w:val="single" w:sz="4" w:space="0" w:color="auto"/>
              <w:left w:val="single" w:sz="4" w:space="0" w:color="auto"/>
              <w:bottom w:val="single" w:sz="4" w:space="0" w:color="auto"/>
              <w:right w:val="single" w:sz="4" w:space="0" w:color="auto"/>
            </w:tcBorders>
          </w:tcPr>
          <w:p w14:paraId="4BF2BA02" w14:textId="4C7EC573" w:rsidR="005F4718" w:rsidRPr="00C106B9" w:rsidDel="00C66FC3" w:rsidRDefault="005F4718" w:rsidP="009C3129">
            <w:pPr>
              <w:ind w:left="-18" w:firstLine="0"/>
              <w:rPr>
                <w:del w:id="48700" w:author="Ramasubramani, Hariharan" w:date="2015-07-20T17:27:00Z"/>
                <w:rFonts w:cstheme="minorHAnsi"/>
                <w:color w:val="000000" w:themeColor="text1"/>
                <w:szCs w:val="18"/>
              </w:rPr>
            </w:pPr>
            <w:del w:id="48701" w:author="Ramasubramani, Hariharan" w:date="2015-07-20T17:27:00Z">
              <w:r w:rsidDel="00C66FC3">
                <w:rPr>
                  <w:rFonts w:cstheme="minorHAnsi"/>
                  <w:color w:val="000000" w:themeColor="text1"/>
                  <w:szCs w:val="18"/>
                </w:rPr>
                <w:delText>Product Abbreviated Name CR483</w:delText>
              </w:r>
              <w:bookmarkStart w:id="48702" w:name="_Toc425239016"/>
              <w:bookmarkStart w:id="48703" w:name="_Toc425240262"/>
              <w:bookmarkStart w:id="48704" w:name="_Toc425241509"/>
              <w:bookmarkStart w:id="48705" w:name="_Toc425242755"/>
              <w:bookmarkStart w:id="48706" w:name="_Toc425244001"/>
              <w:bookmarkStart w:id="48707" w:name="_Toc425245248"/>
              <w:bookmarkStart w:id="48708" w:name="_Toc425246495"/>
              <w:bookmarkStart w:id="48709" w:name="_Toc425247742"/>
              <w:bookmarkStart w:id="48710" w:name="_Toc425248988"/>
              <w:bookmarkStart w:id="48711" w:name="_Toc425250235"/>
              <w:bookmarkStart w:id="48712" w:name="_Toc425251482"/>
              <w:bookmarkEnd w:id="48702"/>
              <w:bookmarkEnd w:id="48703"/>
              <w:bookmarkEnd w:id="48704"/>
              <w:bookmarkEnd w:id="48705"/>
              <w:bookmarkEnd w:id="48706"/>
              <w:bookmarkEnd w:id="48707"/>
              <w:bookmarkEnd w:id="48708"/>
              <w:bookmarkEnd w:id="48709"/>
              <w:bookmarkEnd w:id="48710"/>
              <w:bookmarkEnd w:id="48711"/>
              <w:bookmarkEnd w:id="48712"/>
            </w:del>
          </w:p>
        </w:tc>
        <w:tc>
          <w:tcPr>
            <w:tcW w:w="1018" w:type="dxa"/>
            <w:tcBorders>
              <w:top w:val="single" w:sz="4" w:space="0" w:color="auto"/>
              <w:left w:val="single" w:sz="4" w:space="0" w:color="auto"/>
              <w:bottom w:val="single" w:sz="4" w:space="0" w:color="auto"/>
              <w:right w:val="single" w:sz="4" w:space="0" w:color="auto"/>
            </w:tcBorders>
          </w:tcPr>
          <w:p w14:paraId="39D6C814" w14:textId="108E1187" w:rsidR="005F4718" w:rsidRPr="00C106B9" w:rsidDel="00C66FC3" w:rsidRDefault="005F4718" w:rsidP="009C3129">
            <w:pPr>
              <w:ind w:left="-57" w:firstLine="0"/>
              <w:jc w:val="center"/>
              <w:rPr>
                <w:del w:id="48713" w:author="Ramasubramani, Hariharan" w:date="2015-07-20T17:27:00Z"/>
                <w:rFonts w:cstheme="minorHAnsi"/>
                <w:color w:val="000000" w:themeColor="text1"/>
                <w:szCs w:val="18"/>
              </w:rPr>
            </w:pPr>
            <w:del w:id="48714" w:author="Ramasubramani, Hariharan" w:date="2015-07-20T17:27:00Z">
              <w:r w:rsidDel="00C66FC3">
                <w:rPr>
                  <w:rFonts w:cstheme="minorHAnsi"/>
                  <w:color w:val="000000" w:themeColor="text1"/>
                  <w:szCs w:val="18"/>
                </w:rPr>
                <w:delText>O</w:delText>
              </w:r>
              <w:bookmarkStart w:id="48715" w:name="_Toc425239017"/>
              <w:bookmarkStart w:id="48716" w:name="_Toc425240263"/>
              <w:bookmarkStart w:id="48717" w:name="_Toc425241510"/>
              <w:bookmarkStart w:id="48718" w:name="_Toc425242756"/>
              <w:bookmarkStart w:id="48719" w:name="_Toc425244002"/>
              <w:bookmarkStart w:id="48720" w:name="_Toc425245249"/>
              <w:bookmarkStart w:id="48721" w:name="_Toc425246496"/>
              <w:bookmarkStart w:id="48722" w:name="_Toc425247743"/>
              <w:bookmarkStart w:id="48723" w:name="_Toc425248989"/>
              <w:bookmarkStart w:id="48724" w:name="_Toc425250236"/>
              <w:bookmarkStart w:id="48725" w:name="_Toc425251483"/>
              <w:bookmarkEnd w:id="48715"/>
              <w:bookmarkEnd w:id="48716"/>
              <w:bookmarkEnd w:id="48717"/>
              <w:bookmarkEnd w:id="48718"/>
              <w:bookmarkEnd w:id="48719"/>
              <w:bookmarkEnd w:id="48720"/>
              <w:bookmarkEnd w:id="48721"/>
              <w:bookmarkEnd w:id="48722"/>
              <w:bookmarkEnd w:id="48723"/>
              <w:bookmarkEnd w:id="48724"/>
              <w:bookmarkEnd w:id="48725"/>
            </w:del>
          </w:p>
        </w:tc>
        <w:tc>
          <w:tcPr>
            <w:tcW w:w="881" w:type="dxa"/>
            <w:tcBorders>
              <w:top w:val="single" w:sz="4" w:space="0" w:color="auto"/>
              <w:left w:val="single" w:sz="4" w:space="0" w:color="auto"/>
              <w:bottom w:val="single" w:sz="4" w:space="0" w:color="auto"/>
              <w:right w:val="single" w:sz="4" w:space="0" w:color="auto"/>
            </w:tcBorders>
          </w:tcPr>
          <w:p w14:paraId="7FC66993" w14:textId="6B21A7DF" w:rsidR="005F4718" w:rsidRPr="00C106B9" w:rsidDel="00C66FC3" w:rsidRDefault="005F4718" w:rsidP="009C3129">
            <w:pPr>
              <w:ind w:left="-57" w:firstLine="0"/>
              <w:jc w:val="center"/>
              <w:rPr>
                <w:del w:id="48726" w:author="Ramasubramani, Hariharan" w:date="2015-07-20T17:27:00Z"/>
                <w:rFonts w:cstheme="minorHAnsi"/>
                <w:color w:val="000000" w:themeColor="text1"/>
                <w:szCs w:val="18"/>
              </w:rPr>
            </w:pPr>
            <w:del w:id="48727" w:author="Ramasubramani, Hariharan" w:date="2015-07-20T17:27:00Z">
              <w:r w:rsidDel="00C66FC3">
                <w:rPr>
                  <w:rFonts w:cstheme="minorHAnsi"/>
                  <w:color w:val="000000" w:themeColor="text1"/>
                  <w:szCs w:val="18"/>
                </w:rPr>
                <w:delText>M</w:delText>
              </w:r>
              <w:bookmarkStart w:id="48728" w:name="_Toc425239018"/>
              <w:bookmarkStart w:id="48729" w:name="_Toc425240264"/>
              <w:bookmarkStart w:id="48730" w:name="_Toc425241511"/>
              <w:bookmarkStart w:id="48731" w:name="_Toc425242757"/>
              <w:bookmarkStart w:id="48732" w:name="_Toc425244003"/>
              <w:bookmarkStart w:id="48733" w:name="_Toc425245250"/>
              <w:bookmarkStart w:id="48734" w:name="_Toc425246497"/>
              <w:bookmarkStart w:id="48735" w:name="_Toc425247744"/>
              <w:bookmarkStart w:id="48736" w:name="_Toc425248990"/>
              <w:bookmarkStart w:id="48737" w:name="_Toc425250237"/>
              <w:bookmarkStart w:id="48738" w:name="_Toc425251484"/>
              <w:bookmarkEnd w:id="48728"/>
              <w:bookmarkEnd w:id="48729"/>
              <w:bookmarkEnd w:id="48730"/>
              <w:bookmarkEnd w:id="48731"/>
              <w:bookmarkEnd w:id="48732"/>
              <w:bookmarkEnd w:id="48733"/>
              <w:bookmarkEnd w:id="48734"/>
              <w:bookmarkEnd w:id="48735"/>
              <w:bookmarkEnd w:id="48736"/>
              <w:bookmarkEnd w:id="48737"/>
              <w:bookmarkEnd w:id="48738"/>
            </w:del>
          </w:p>
        </w:tc>
        <w:tc>
          <w:tcPr>
            <w:tcW w:w="5571" w:type="dxa"/>
            <w:tcBorders>
              <w:top w:val="single" w:sz="4" w:space="0" w:color="auto"/>
              <w:left w:val="single" w:sz="4" w:space="0" w:color="auto"/>
              <w:bottom w:val="single" w:sz="4" w:space="0" w:color="auto"/>
              <w:right w:val="single" w:sz="4" w:space="0" w:color="auto"/>
            </w:tcBorders>
          </w:tcPr>
          <w:p w14:paraId="79CD2316" w14:textId="0532194A" w:rsidR="005F4718" w:rsidRPr="00C106B9" w:rsidDel="00C66FC3" w:rsidRDefault="005F4718" w:rsidP="009C3129">
            <w:pPr>
              <w:spacing w:after="60"/>
              <w:ind w:firstLine="0"/>
              <w:contextualSpacing/>
              <w:rPr>
                <w:del w:id="48739" w:author="Ramasubramani, Hariharan" w:date="2015-07-20T17:27:00Z"/>
                <w:rFonts w:cstheme="minorHAnsi"/>
                <w:color w:val="000000" w:themeColor="text1"/>
              </w:rPr>
            </w:pPr>
            <w:bookmarkStart w:id="48740" w:name="_Toc425239019"/>
            <w:bookmarkStart w:id="48741" w:name="_Toc425240265"/>
            <w:bookmarkStart w:id="48742" w:name="_Toc425241512"/>
            <w:bookmarkStart w:id="48743" w:name="_Toc425242758"/>
            <w:bookmarkStart w:id="48744" w:name="_Toc425244004"/>
            <w:bookmarkStart w:id="48745" w:name="_Toc425245251"/>
            <w:bookmarkStart w:id="48746" w:name="_Toc425246498"/>
            <w:bookmarkStart w:id="48747" w:name="_Toc425247745"/>
            <w:bookmarkStart w:id="48748" w:name="_Toc425248991"/>
            <w:bookmarkStart w:id="48749" w:name="_Toc425250238"/>
            <w:bookmarkStart w:id="48750" w:name="_Toc425251485"/>
            <w:bookmarkEnd w:id="48740"/>
            <w:bookmarkEnd w:id="48741"/>
            <w:bookmarkEnd w:id="48742"/>
            <w:bookmarkEnd w:id="48743"/>
            <w:bookmarkEnd w:id="48744"/>
            <w:bookmarkEnd w:id="48745"/>
            <w:bookmarkEnd w:id="48746"/>
            <w:bookmarkEnd w:id="48747"/>
            <w:bookmarkEnd w:id="48748"/>
            <w:bookmarkEnd w:id="48749"/>
            <w:bookmarkEnd w:id="48750"/>
          </w:p>
        </w:tc>
        <w:bookmarkStart w:id="48751" w:name="_Toc425239020"/>
        <w:bookmarkStart w:id="48752" w:name="_Toc425240266"/>
        <w:bookmarkStart w:id="48753" w:name="_Toc425241513"/>
        <w:bookmarkStart w:id="48754" w:name="_Toc425242759"/>
        <w:bookmarkStart w:id="48755" w:name="_Toc425244005"/>
        <w:bookmarkStart w:id="48756" w:name="_Toc425245252"/>
        <w:bookmarkStart w:id="48757" w:name="_Toc425246499"/>
        <w:bookmarkStart w:id="48758" w:name="_Toc425247746"/>
        <w:bookmarkStart w:id="48759" w:name="_Toc425248992"/>
        <w:bookmarkStart w:id="48760" w:name="_Toc425250239"/>
        <w:bookmarkStart w:id="48761" w:name="_Toc425251486"/>
        <w:bookmarkEnd w:id="48751"/>
        <w:bookmarkEnd w:id="48752"/>
        <w:bookmarkEnd w:id="48753"/>
        <w:bookmarkEnd w:id="48754"/>
        <w:bookmarkEnd w:id="48755"/>
        <w:bookmarkEnd w:id="48756"/>
        <w:bookmarkEnd w:id="48757"/>
        <w:bookmarkEnd w:id="48758"/>
        <w:bookmarkEnd w:id="48759"/>
        <w:bookmarkEnd w:id="48760"/>
        <w:bookmarkEnd w:id="48761"/>
      </w:tr>
      <w:tr w:rsidR="005F4718" w:rsidRPr="00C106B9" w:rsidDel="00C66FC3" w14:paraId="54A824CB" w14:textId="6DF0C79A" w:rsidTr="008C172F">
        <w:trPr>
          <w:cantSplit/>
          <w:trHeight w:val="314"/>
          <w:jc w:val="center"/>
          <w:del w:id="48762" w:author="Ramasubramani, Hariharan" w:date="2015-07-20T17:27:00Z"/>
        </w:trPr>
        <w:tc>
          <w:tcPr>
            <w:tcW w:w="1086" w:type="dxa"/>
            <w:tcBorders>
              <w:top w:val="single" w:sz="4" w:space="0" w:color="auto"/>
              <w:left w:val="single" w:sz="4" w:space="0" w:color="auto"/>
              <w:bottom w:val="single" w:sz="4" w:space="0" w:color="auto"/>
              <w:right w:val="single" w:sz="4" w:space="0" w:color="auto"/>
            </w:tcBorders>
          </w:tcPr>
          <w:p w14:paraId="0B91798A" w14:textId="33DE8E93" w:rsidR="005F4718" w:rsidRPr="00C106B9" w:rsidDel="00C66FC3" w:rsidRDefault="005F4718" w:rsidP="00247D75">
            <w:pPr>
              <w:pStyle w:val="ListParagraph"/>
              <w:numPr>
                <w:ilvl w:val="3"/>
                <w:numId w:val="23"/>
              </w:numPr>
              <w:overflowPunct w:val="0"/>
              <w:autoSpaceDE w:val="0"/>
              <w:autoSpaceDN w:val="0"/>
              <w:spacing w:after="60"/>
              <w:ind w:left="-43" w:firstLine="0"/>
              <w:textAlignment w:val="baseline"/>
              <w:rPr>
                <w:del w:id="48763" w:author="Ramasubramani, Hariharan" w:date="2015-07-20T17:27:00Z"/>
                <w:rFonts w:cstheme="minorHAnsi"/>
                <w:color w:val="000000" w:themeColor="text1"/>
              </w:rPr>
            </w:pPr>
            <w:bookmarkStart w:id="48764" w:name="_Toc425239021"/>
            <w:bookmarkStart w:id="48765" w:name="_Toc425240267"/>
            <w:bookmarkStart w:id="48766" w:name="_Toc425241514"/>
            <w:bookmarkStart w:id="48767" w:name="_Toc425242760"/>
            <w:bookmarkStart w:id="48768" w:name="_Toc425244006"/>
            <w:bookmarkStart w:id="48769" w:name="_Toc425245253"/>
            <w:bookmarkStart w:id="48770" w:name="_Toc425246500"/>
            <w:bookmarkStart w:id="48771" w:name="_Toc425247747"/>
            <w:bookmarkStart w:id="48772" w:name="_Toc425248993"/>
            <w:bookmarkStart w:id="48773" w:name="_Toc425250240"/>
            <w:bookmarkStart w:id="48774" w:name="_Toc425251487"/>
            <w:bookmarkEnd w:id="48764"/>
            <w:bookmarkEnd w:id="48765"/>
            <w:bookmarkEnd w:id="48766"/>
            <w:bookmarkEnd w:id="48767"/>
            <w:bookmarkEnd w:id="48768"/>
            <w:bookmarkEnd w:id="48769"/>
            <w:bookmarkEnd w:id="48770"/>
            <w:bookmarkEnd w:id="48771"/>
            <w:bookmarkEnd w:id="48772"/>
            <w:bookmarkEnd w:id="48773"/>
            <w:bookmarkEnd w:id="48774"/>
          </w:p>
        </w:tc>
        <w:tc>
          <w:tcPr>
            <w:tcW w:w="2269" w:type="dxa"/>
            <w:tcBorders>
              <w:top w:val="single" w:sz="4" w:space="0" w:color="auto"/>
              <w:left w:val="single" w:sz="4" w:space="0" w:color="auto"/>
              <w:bottom w:val="single" w:sz="4" w:space="0" w:color="auto"/>
              <w:right w:val="single" w:sz="4" w:space="0" w:color="auto"/>
            </w:tcBorders>
          </w:tcPr>
          <w:p w14:paraId="66F048BF" w14:textId="1F50D079" w:rsidR="005F4718" w:rsidRPr="00C106B9" w:rsidDel="00C66FC3" w:rsidRDefault="005F4718" w:rsidP="009C3129">
            <w:pPr>
              <w:ind w:left="-18" w:firstLine="0"/>
              <w:rPr>
                <w:del w:id="48775" w:author="Ramasubramani, Hariharan" w:date="2015-07-20T17:27:00Z"/>
                <w:rFonts w:cstheme="minorHAnsi"/>
                <w:color w:val="000000" w:themeColor="text1"/>
                <w:szCs w:val="18"/>
              </w:rPr>
            </w:pPr>
            <w:del w:id="48776" w:author="Ramasubramani, Hariharan" w:date="2015-07-20T17:27:00Z">
              <w:r w:rsidDel="00C66FC3">
                <w:rPr>
                  <w:rFonts w:cstheme="minorHAnsi"/>
                  <w:color w:val="000000" w:themeColor="text1"/>
                  <w:szCs w:val="18"/>
                </w:rPr>
                <w:delText>Product Abbreviated Marketing Name CR483</w:delText>
              </w:r>
              <w:bookmarkStart w:id="48777" w:name="_Toc425239022"/>
              <w:bookmarkStart w:id="48778" w:name="_Toc425240268"/>
              <w:bookmarkStart w:id="48779" w:name="_Toc425241515"/>
              <w:bookmarkStart w:id="48780" w:name="_Toc425242761"/>
              <w:bookmarkStart w:id="48781" w:name="_Toc425244007"/>
              <w:bookmarkStart w:id="48782" w:name="_Toc425245254"/>
              <w:bookmarkStart w:id="48783" w:name="_Toc425246501"/>
              <w:bookmarkStart w:id="48784" w:name="_Toc425247748"/>
              <w:bookmarkStart w:id="48785" w:name="_Toc425248994"/>
              <w:bookmarkStart w:id="48786" w:name="_Toc425250241"/>
              <w:bookmarkStart w:id="48787" w:name="_Toc425251488"/>
              <w:bookmarkEnd w:id="48777"/>
              <w:bookmarkEnd w:id="48778"/>
              <w:bookmarkEnd w:id="48779"/>
              <w:bookmarkEnd w:id="48780"/>
              <w:bookmarkEnd w:id="48781"/>
              <w:bookmarkEnd w:id="48782"/>
              <w:bookmarkEnd w:id="48783"/>
              <w:bookmarkEnd w:id="48784"/>
              <w:bookmarkEnd w:id="48785"/>
              <w:bookmarkEnd w:id="48786"/>
              <w:bookmarkEnd w:id="48787"/>
            </w:del>
          </w:p>
        </w:tc>
        <w:tc>
          <w:tcPr>
            <w:tcW w:w="1018" w:type="dxa"/>
            <w:tcBorders>
              <w:top w:val="single" w:sz="4" w:space="0" w:color="auto"/>
              <w:left w:val="single" w:sz="4" w:space="0" w:color="auto"/>
              <w:bottom w:val="single" w:sz="4" w:space="0" w:color="auto"/>
              <w:right w:val="single" w:sz="4" w:space="0" w:color="auto"/>
            </w:tcBorders>
          </w:tcPr>
          <w:p w14:paraId="2B23A845" w14:textId="7B480A18" w:rsidR="005F4718" w:rsidRPr="00C106B9" w:rsidDel="00C66FC3" w:rsidRDefault="005F4718" w:rsidP="009C3129">
            <w:pPr>
              <w:ind w:left="-57" w:firstLine="0"/>
              <w:jc w:val="center"/>
              <w:rPr>
                <w:del w:id="48788" w:author="Ramasubramani, Hariharan" w:date="2015-07-20T17:27:00Z"/>
                <w:rFonts w:cstheme="minorHAnsi"/>
                <w:color w:val="000000" w:themeColor="text1"/>
                <w:szCs w:val="18"/>
              </w:rPr>
            </w:pPr>
            <w:del w:id="48789" w:author="Ramasubramani, Hariharan" w:date="2015-07-20T17:27:00Z">
              <w:r w:rsidDel="00C66FC3">
                <w:rPr>
                  <w:rFonts w:cstheme="minorHAnsi"/>
                  <w:color w:val="000000" w:themeColor="text1"/>
                  <w:szCs w:val="18"/>
                </w:rPr>
                <w:delText>O</w:delText>
              </w:r>
              <w:bookmarkStart w:id="48790" w:name="_Toc425239023"/>
              <w:bookmarkStart w:id="48791" w:name="_Toc425240269"/>
              <w:bookmarkStart w:id="48792" w:name="_Toc425241516"/>
              <w:bookmarkStart w:id="48793" w:name="_Toc425242762"/>
              <w:bookmarkStart w:id="48794" w:name="_Toc425244008"/>
              <w:bookmarkStart w:id="48795" w:name="_Toc425245255"/>
              <w:bookmarkStart w:id="48796" w:name="_Toc425246502"/>
              <w:bookmarkStart w:id="48797" w:name="_Toc425247749"/>
              <w:bookmarkStart w:id="48798" w:name="_Toc425248995"/>
              <w:bookmarkStart w:id="48799" w:name="_Toc425250242"/>
              <w:bookmarkStart w:id="48800" w:name="_Toc425251489"/>
              <w:bookmarkEnd w:id="48790"/>
              <w:bookmarkEnd w:id="48791"/>
              <w:bookmarkEnd w:id="48792"/>
              <w:bookmarkEnd w:id="48793"/>
              <w:bookmarkEnd w:id="48794"/>
              <w:bookmarkEnd w:id="48795"/>
              <w:bookmarkEnd w:id="48796"/>
              <w:bookmarkEnd w:id="48797"/>
              <w:bookmarkEnd w:id="48798"/>
              <w:bookmarkEnd w:id="48799"/>
              <w:bookmarkEnd w:id="48800"/>
            </w:del>
          </w:p>
        </w:tc>
        <w:tc>
          <w:tcPr>
            <w:tcW w:w="881" w:type="dxa"/>
            <w:tcBorders>
              <w:top w:val="single" w:sz="4" w:space="0" w:color="auto"/>
              <w:left w:val="single" w:sz="4" w:space="0" w:color="auto"/>
              <w:bottom w:val="single" w:sz="4" w:space="0" w:color="auto"/>
              <w:right w:val="single" w:sz="4" w:space="0" w:color="auto"/>
            </w:tcBorders>
          </w:tcPr>
          <w:p w14:paraId="11FB3397" w14:textId="55B3D8C2" w:rsidR="005F4718" w:rsidRPr="00C106B9" w:rsidDel="00C66FC3" w:rsidRDefault="005F4718" w:rsidP="009C3129">
            <w:pPr>
              <w:ind w:left="-57" w:firstLine="0"/>
              <w:jc w:val="center"/>
              <w:rPr>
                <w:del w:id="48801" w:author="Ramasubramani, Hariharan" w:date="2015-07-20T17:27:00Z"/>
                <w:rFonts w:cstheme="minorHAnsi"/>
                <w:color w:val="000000" w:themeColor="text1"/>
                <w:szCs w:val="18"/>
              </w:rPr>
            </w:pPr>
            <w:del w:id="48802" w:author="Ramasubramani, Hariharan" w:date="2015-07-20T17:27:00Z">
              <w:r w:rsidDel="00C66FC3">
                <w:rPr>
                  <w:rFonts w:cstheme="minorHAnsi"/>
                  <w:color w:val="000000" w:themeColor="text1"/>
                  <w:szCs w:val="18"/>
                </w:rPr>
                <w:delText>M</w:delText>
              </w:r>
              <w:bookmarkStart w:id="48803" w:name="_Toc425239024"/>
              <w:bookmarkStart w:id="48804" w:name="_Toc425240270"/>
              <w:bookmarkStart w:id="48805" w:name="_Toc425241517"/>
              <w:bookmarkStart w:id="48806" w:name="_Toc425242763"/>
              <w:bookmarkStart w:id="48807" w:name="_Toc425244009"/>
              <w:bookmarkStart w:id="48808" w:name="_Toc425245256"/>
              <w:bookmarkStart w:id="48809" w:name="_Toc425246503"/>
              <w:bookmarkStart w:id="48810" w:name="_Toc425247750"/>
              <w:bookmarkStart w:id="48811" w:name="_Toc425248996"/>
              <w:bookmarkStart w:id="48812" w:name="_Toc425250243"/>
              <w:bookmarkStart w:id="48813" w:name="_Toc425251490"/>
              <w:bookmarkEnd w:id="48803"/>
              <w:bookmarkEnd w:id="48804"/>
              <w:bookmarkEnd w:id="48805"/>
              <w:bookmarkEnd w:id="48806"/>
              <w:bookmarkEnd w:id="48807"/>
              <w:bookmarkEnd w:id="48808"/>
              <w:bookmarkEnd w:id="48809"/>
              <w:bookmarkEnd w:id="48810"/>
              <w:bookmarkEnd w:id="48811"/>
              <w:bookmarkEnd w:id="48812"/>
              <w:bookmarkEnd w:id="48813"/>
            </w:del>
          </w:p>
        </w:tc>
        <w:tc>
          <w:tcPr>
            <w:tcW w:w="5571" w:type="dxa"/>
            <w:tcBorders>
              <w:top w:val="single" w:sz="4" w:space="0" w:color="auto"/>
              <w:left w:val="single" w:sz="4" w:space="0" w:color="auto"/>
              <w:bottom w:val="single" w:sz="4" w:space="0" w:color="auto"/>
              <w:right w:val="single" w:sz="4" w:space="0" w:color="auto"/>
            </w:tcBorders>
          </w:tcPr>
          <w:p w14:paraId="6CF6D722" w14:textId="6F8F77B8" w:rsidR="005F4718" w:rsidRPr="00C106B9" w:rsidDel="00C66FC3" w:rsidRDefault="005F4718" w:rsidP="009C3129">
            <w:pPr>
              <w:spacing w:after="60"/>
              <w:ind w:firstLine="0"/>
              <w:contextualSpacing/>
              <w:rPr>
                <w:del w:id="48814" w:author="Ramasubramani, Hariharan" w:date="2015-07-20T17:27:00Z"/>
                <w:rFonts w:cstheme="minorHAnsi"/>
                <w:color w:val="000000" w:themeColor="text1"/>
              </w:rPr>
            </w:pPr>
            <w:bookmarkStart w:id="48815" w:name="_Toc425239025"/>
            <w:bookmarkStart w:id="48816" w:name="_Toc425240271"/>
            <w:bookmarkStart w:id="48817" w:name="_Toc425241518"/>
            <w:bookmarkStart w:id="48818" w:name="_Toc425242764"/>
            <w:bookmarkStart w:id="48819" w:name="_Toc425244010"/>
            <w:bookmarkStart w:id="48820" w:name="_Toc425245257"/>
            <w:bookmarkStart w:id="48821" w:name="_Toc425246504"/>
            <w:bookmarkStart w:id="48822" w:name="_Toc425247751"/>
            <w:bookmarkStart w:id="48823" w:name="_Toc425248997"/>
            <w:bookmarkStart w:id="48824" w:name="_Toc425250244"/>
            <w:bookmarkStart w:id="48825" w:name="_Toc425251491"/>
            <w:bookmarkEnd w:id="48815"/>
            <w:bookmarkEnd w:id="48816"/>
            <w:bookmarkEnd w:id="48817"/>
            <w:bookmarkEnd w:id="48818"/>
            <w:bookmarkEnd w:id="48819"/>
            <w:bookmarkEnd w:id="48820"/>
            <w:bookmarkEnd w:id="48821"/>
            <w:bookmarkEnd w:id="48822"/>
            <w:bookmarkEnd w:id="48823"/>
            <w:bookmarkEnd w:id="48824"/>
            <w:bookmarkEnd w:id="48825"/>
          </w:p>
        </w:tc>
        <w:bookmarkStart w:id="48826" w:name="_Toc425239026"/>
        <w:bookmarkStart w:id="48827" w:name="_Toc425240272"/>
        <w:bookmarkStart w:id="48828" w:name="_Toc425241519"/>
        <w:bookmarkStart w:id="48829" w:name="_Toc425242765"/>
        <w:bookmarkStart w:id="48830" w:name="_Toc425244011"/>
        <w:bookmarkStart w:id="48831" w:name="_Toc425245258"/>
        <w:bookmarkStart w:id="48832" w:name="_Toc425246505"/>
        <w:bookmarkStart w:id="48833" w:name="_Toc425247752"/>
        <w:bookmarkStart w:id="48834" w:name="_Toc425248998"/>
        <w:bookmarkStart w:id="48835" w:name="_Toc425250245"/>
        <w:bookmarkStart w:id="48836" w:name="_Toc425251492"/>
        <w:bookmarkEnd w:id="48826"/>
        <w:bookmarkEnd w:id="48827"/>
        <w:bookmarkEnd w:id="48828"/>
        <w:bookmarkEnd w:id="48829"/>
        <w:bookmarkEnd w:id="48830"/>
        <w:bookmarkEnd w:id="48831"/>
        <w:bookmarkEnd w:id="48832"/>
        <w:bookmarkEnd w:id="48833"/>
        <w:bookmarkEnd w:id="48834"/>
        <w:bookmarkEnd w:id="48835"/>
        <w:bookmarkEnd w:id="48836"/>
      </w:tr>
      <w:tr w:rsidR="005F4718" w:rsidRPr="00C106B9" w:rsidDel="00C66FC3" w14:paraId="64BE187F" w14:textId="220B7469" w:rsidTr="008C172F">
        <w:trPr>
          <w:cantSplit/>
          <w:trHeight w:val="314"/>
          <w:jc w:val="center"/>
          <w:del w:id="48837" w:author="Ramasubramani, Hariharan" w:date="2015-07-20T17:27:00Z"/>
        </w:trPr>
        <w:tc>
          <w:tcPr>
            <w:tcW w:w="1086" w:type="dxa"/>
            <w:tcBorders>
              <w:top w:val="single" w:sz="4" w:space="0" w:color="auto"/>
              <w:left w:val="single" w:sz="4" w:space="0" w:color="auto"/>
              <w:bottom w:val="single" w:sz="4" w:space="0" w:color="auto"/>
              <w:right w:val="single" w:sz="4" w:space="0" w:color="auto"/>
            </w:tcBorders>
          </w:tcPr>
          <w:p w14:paraId="519859E2" w14:textId="49263F3A" w:rsidR="005F4718" w:rsidRPr="00C106B9" w:rsidDel="00C66FC3" w:rsidRDefault="005F4718" w:rsidP="00247D75">
            <w:pPr>
              <w:pStyle w:val="ListParagraph"/>
              <w:numPr>
                <w:ilvl w:val="3"/>
                <w:numId w:val="23"/>
              </w:numPr>
              <w:overflowPunct w:val="0"/>
              <w:autoSpaceDE w:val="0"/>
              <w:autoSpaceDN w:val="0"/>
              <w:spacing w:after="60"/>
              <w:ind w:left="-43" w:firstLine="0"/>
              <w:textAlignment w:val="baseline"/>
              <w:rPr>
                <w:del w:id="48838" w:author="Ramasubramani, Hariharan" w:date="2015-07-20T17:27:00Z"/>
                <w:rFonts w:cstheme="minorHAnsi"/>
                <w:color w:val="000000" w:themeColor="text1"/>
              </w:rPr>
            </w:pPr>
            <w:bookmarkStart w:id="48839" w:name="_Toc425239027"/>
            <w:bookmarkStart w:id="48840" w:name="_Toc425240273"/>
            <w:bookmarkStart w:id="48841" w:name="_Toc425241520"/>
            <w:bookmarkStart w:id="48842" w:name="_Toc425242766"/>
            <w:bookmarkStart w:id="48843" w:name="_Toc425244012"/>
            <w:bookmarkStart w:id="48844" w:name="_Toc425245259"/>
            <w:bookmarkStart w:id="48845" w:name="_Toc425246506"/>
            <w:bookmarkStart w:id="48846" w:name="_Toc425247753"/>
            <w:bookmarkStart w:id="48847" w:name="_Toc425248999"/>
            <w:bookmarkStart w:id="48848" w:name="_Toc425250246"/>
            <w:bookmarkStart w:id="48849" w:name="_Toc425251493"/>
            <w:bookmarkEnd w:id="48839"/>
            <w:bookmarkEnd w:id="48840"/>
            <w:bookmarkEnd w:id="48841"/>
            <w:bookmarkEnd w:id="48842"/>
            <w:bookmarkEnd w:id="48843"/>
            <w:bookmarkEnd w:id="48844"/>
            <w:bookmarkEnd w:id="48845"/>
            <w:bookmarkEnd w:id="48846"/>
            <w:bookmarkEnd w:id="48847"/>
            <w:bookmarkEnd w:id="48848"/>
            <w:bookmarkEnd w:id="48849"/>
          </w:p>
        </w:tc>
        <w:tc>
          <w:tcPr>
            <w:tcW w:w="2269" w:type="dxa"/>
            <w:tcBorders>
              <w:top w:val="single" w:sz="4" w:space="0" w:color="auto"/>
              <w:left w:val="single" w:sz="4" w:space="0" w:color="auto"/>
              <w:bottom w:val="single" w:sz="4" w:space="0" w:color="auto"/>
              <w:right w:val="single" w:sz="4" w:space="0" w:color="auto"/>
            </w:tcBorders>
          </w:tcPr>
          <w:p w14:paraId="5CBD20A5" w14:textId="5B547DA5" w:rsidR="005F4718" w:rsidRPr="00C106B9" w:rsidDel="00C66FC3" w:rsidRDefault="005F4718" w:rsidP="009C3129">
            <w:pPr>
              <w:ind w:left="-18" w:firstLine="0"/>
              <w:rPr>
                <w:del w:id="48850" w:author="Ramasubramani, Hariharan" w:date="2015-07-20T17:27:00Z"/>
                <w:rFonts w:cstheme="minorHAnsi"/>
                <w:color w:val="000000" w:themeColor="text1"/>
                <w:szCs w:val="18"/>
              </w:rPr>
            </w:pPr>
            <w:del w:id="48851" w:author="Ramasubramani, Hariharan" w:date="2015-07-20T17:27:00Z">
              <w:r w:rsidRPr="00C106B9" w:rsidDel="00C66FC3">
                <w:rPr>
                  <w:rFonts w:cstheme="minorHAnsi"/>
                  <w:color w:val="000000" w:themeColor="text1"/>
                  <w:szCs w:val="18"/>
                </w:rPr>
                <w:delText>Revision Date</w:delText>
              </w:r>
              <w:bookmarkStart w:id="48852" w:name="_Toc425239028"/>
              <w:bookmarkStart w:id="48853" w:name="_Toc425240274"/>
              <w:bookmarkStart w:id="48854" w:name="_Toc425241521"/>
              <w:bookmarkStart w:id="48855" w:name="_Toc425242767"/>
              <w:bookmarkStart w:id="48856" w:name="_Toc425244013"/>
              <w:bookmarkStart w:id="48857" w:name="_Toc425245260"/>
              <w:bookmarkStart w:id="48858" w:name="_Toc425246507"/>
              <w:bookmarkStart w:id="48859" w:name="_Toc425247754"/>
              <w:bookmarkStart w:id="48860" w:name="_Toc425249000"/>
              <w:bookmarkStart w:id="48861" w:name="_Toc425250247"/>
              <w:bookmarkStart w:id="48862" w:name="_Toc425251494"/>
              <w:bookmarkEnd w:id="48852"/>
              <w:bookmarkEnd w:id="48853"/>
              <w:bookmarkEnd w:id="48854"/>
              <w:bookmarkEnd w:id="48855"/>
              <w:bookmarkEnd w:id="48856"/>
              <w:bookmarkEnd w:id="48857"/>
              <w:bookmarkEnd w:id="48858"/>
              <w:bookmarkEnd w:id="48859"/>
              <w:bookmarkEnd w:id="48860"/>
              <w:bookmarkEnd w:id="48861"/>
              <w:bookmarkEnd w:id="48862"/>
            </w:del>
          </w:p>
        </w:tc>
        <w:tc>
          <w:tcPr>
            <w:tcW w:w="1018" w:type="dxa"/>
            <w:tcBorders>
              <w:top w:val="single" w:sz="4" w:space="0" w:color="auto"/>
              <w:left w:val="single" w:sz="4" w:space="0" w:color="auto"/>
              <w:bottom w:val="single" w:sz="4" w:space="0" w:color="auto"/>
              <w:right w:val="single" w:sz="4" w:space="0" w:color="auto"/>
            </w:tcBorders>
          </w:tcPr>
          <w:p w14:paraId="5E9A4935" w14:textId="5364FA28" w:rsidR="005F4718" w:rsidRPr="00C106B9" w:rsidDel="00C66FC3" w:rsidRDefault="005F4718" w:rsidP="009C3129">
            <w:pPr>
              <w:ind w:left="-57" w:firstLine="0"/>
              <w:jc w:val="center"/>
              <w:rPr>
                <w:del w:id="48863" w:author="Ramasubramani, Hariharan" w:date="2015-07-20T17:27:00Z"/>
                <w:rFonts w:cstheme="minorHAnsi"/>
                <w:color w:val="000000" w:themeColor="text1"/>
                <w:szCs w:val="18"/>
              </w:rPr>
            </w:pPr>
            <w:del w:id="48864" w:author="Ramasubramani, Hariharan" w:date="2015-07-20T17:27:00Z">
              <w:r w:rsidRPr="00C106B9" w:rsidDel="00C66FC3">
                <w:rPr>
                  <w:rFonts w:cstheme="minorHAnsi"/>
                  <w:color w:val="000000" w:themeColor="text1"/>
                  <w:szCs w:val="18"/>
                </w:rPr>
                <w:delText>O</w:delText>
              </w:r>
              <w:bookmarkStart w:id="48865" w:name="_Toc425239029"/>
              <w:bookmarkStart w:id="48866" w:name="_Toc425240275"/>
              <w:bookmarkStart w:id="48867" w:name="_Toc425241522"/>
              <w:bookmarkStart w:id="48868" w:name="_Toc425242768"/>
              <w:bookmarkStart w:id="48869" w:name="_Toc425244014"/>
              <w:bookmarkStart w:id="48870" w:name="_Toc425245261"/>
              <w:bookmarkStart w:id="48871" w:name="_Toc425246508"/>
              <w:bookmarkStart w:id="48872" w:name="_Toc425247755"/>
              <w:bookmarkStart w:id="48873" w:name="_Toc425249001"/>
              <w:bookmarkStart w:id="48874" w:name="_Toc425250248"/>
              <w:bookmarkStart w:id="48875" w:name="_Toc425251495"/>
              <w:bookmarkEnd w:id="48865"/>
              <w:bookmarkEnd w:id="48866"/>
              <w:bookmarkEnd w:id="48867"/>
              <w:bookmarkEnd w:id="48868"/>
              <w:bookmarkEnd w:id="48869"/>
              <w:bookmarkEnd w:id="48870"/>
              <w:bookmarkEnd w:id="48871"/>
              <w:bookmarkEnd w:id="48872"/>
              <w:bookmarkEnd w:id="48873"/>
              <w:bookmarkEnd w:id="48874"/>
              <w:bookmarkEnd w:id="48875"/>
            </w:del>
          </w:p>
        </w:tc>
        <w:tc>
          <w:tcPr>
            <w:tcW w:w="881" w:type="dxa"/>
            <w:tcBorders>
              <w:top w:val="single" w:sz="4" w:space="0" w:color="auto"/>
              <w:left w:val="single" w:sz="4" w:space="0" w:color="auto"/>
              <w:bottom w:val="single" w:sz="4" w:space="0" w:color="auto"/>
              <w:right w:val="single" w:sz="4" w:space="0" w:color="auto"/>
            </w:tcBorders>
          </w:tcPr>
          <w:p w14:paraId="5FF76C57" w14:textId="63DDBADA" w:rsidR="005F4718" w:rsidRPr="00C106B9" w:rsidDel="00C66FC3" w:rsidRDefault="005F4718" w:rsidP="009C3129">
            <w:pPr>
              <w:ind w:left="-57" w:firstLine="0"/>
              <w:jc w:val="center"/>
              <w:rPr>
                <w:del w:id="48876" w:author="Ramasubramani, Hariharan" w:date="2015-07-20T17:27:00Z"/>
                <w:rFonts w:cstheme="minorHAnsi"/>
                <w:color w:val="000000" w:themeColor="text1"/>
                <w:szCs w:val="18"/>
              </w:rPr>
            </w:pPr>
            <w:del w:id="48877" w:author="Ramasubramani, Hariharan" w:date="2015-07-20T17:27:00Z">
              <w:r w:rsidRPr="00C106B9" w:rsidDel="00C66FC3">
                <w:rPr>
                  <w:rFonts w:cstheme="minorHAnsi"/>
                  <w:color w:val="000000" w:themeColor="text1"/>
                  <w:szCs w:val="18"/>
                </w:rPr>
                <w:delText>CM</w:delText>
              </w:r>
              <w:bookmarkStart w:id="48878" w:name="_Toc425239030"/>
              <w:bookmarkStart w:id="48879" w:name="_Toc425240276"/>
              <w:bookmarkStart w:id="48880" w:name="_Toc425241523"/>
              <w:bookmarkStart w:id="48881" w:name="_Toc425242769"/>
              <w:bookmarkStart w:id="48882" w:name="_Toc425244015"/>
              <w:bookmarkStart w:id="48883" w:name="_Toc425245262"/>
              <w:bookmarkStart w:id="48884" w:name="_Toc425246509"/>
              <w:bookmarkStart w:id="48885" w:name="_Toc425247756"/>
              <w:bookmarkStart w:id="48886" w:name="_Toc425249002"/>
              <w:bookmarkStart w:id="48887" w:name="_Toc425250249"/>
              <w:bookmarkStart w:id="48888" w:name="_Toc425251496"/>
              <w:bookmarkEnd w:id="48878"/>
              <w:bookmarkEnd w:id="48879"/>
              <w:bookmarkEnd w:id="48880"/>
              <w:bookmarkEnd w:id="48881"/>
              <w:bookmarkEnd w:id="48882"/>
              <w:bookmarkEnd w:id="48883"/>
              <w:bookmarkEnd w:id="48884"/>
              <w:bookmarkEnd w:id="48885"/>
              <w:bookmarkEnd w:id="48886"/>
              <w:bookmarkEnd w:id="48887"/>
              <w:bookmarkEnd w:id="48888"/>
            </w:del>
          </w:p>
        </w:tc>
        <w:tc>
          <w:tcPr>
            <w:tcW w:w="5571" w:type="dxa"/>
            <w:tcBorders>
              <w:top w:val="single" w:sz="4" w:space="0" w:color="auto"/>
              <w:left w:val="single" w:sz="4" w:space="0" w:color="auto"/>
              <w:bottom w:val="single" w:sz="4" w:space="0" w:color="auto"/>
              <w:right w:val="single" w:sz="4" w:space="0" w:color="auto"/>
            </w:tcBorders>
          </w:tcPr>
          <w:p w14:paraId="320429A3" w14:textId="4C5633BB" w:rsidR="005F4718" w:rsidRPr="00C106B9" w:rsidDel="00C66FC3" w:rsidRDefault="005F4718" w:rsidP="009C3129">
            <w:pPr>
              <w:spacing w:after="60"/>
              <w:ind w:firstLine="0"/>
              <w:contextualSpacing/>
              <w:rPr>
                <w:del w:id="48889" w:author="Ramasubramani, Hariharan" w:date="2015-07-20T17:27:00Z"/>
                <w:rFonts w:cstheme="minorHAnsi"/>
                <w:color w:val="000000" w:themeColor="text1"/>
                <w:szCs w:val="18"/>
              </w:rPr>
            </w:pPr>
            <w:bookmarkStart w:id="48890" w:name="_Toc425239031"/>
            <w:bookmarkStart w:id="48891" w:name="_Toc425240277"/>
            <w:bookmarkStart w:id="48892" w:name="_Toc425241524"/>
            <w:bookmarkStart w:id="48893" w:name="_Toc425242770"/>
            <w:bookmarkStart w:id="48894" w:name="_Toc425244016"/>
            <w:bookmarkStart w:id="48895" w:name="_Toc425245263"/>
            <w:bookmarkStart w:id="48896" w:name="_Toc425246510"/>
            <w:bookmarkStart w:id="48897" w:name="_Toc425247757"/>
            <w:bookmarkStart w:id="48898" w:name="_Toc425249003"/>
            <w:bookmarkStart w:id="48899" w:name="_Toc425250250"/>
            <w:bookmarkStart w:id="48900" w:name="_Toc425251497"/>
            <w:bookmarkEnd w:id="48890"/>
            <w:bookmarkEnd w:id="48891"/>
            <w:bookmarkEnd w:id="48892"/>
            <w:bookmarkEnd w:id="48893"/>
            <w:bookmarkEnd w:id="48894"/>
            <w:bookmarkEnd w:id="48895"/>
            <w:bookmarkEnd w:id="48896"/>
            <w:bookmarkEnd w:id="48897"/>
            <w:bookmarkEnd w:id="48898"/>
            <w:bookmarkEnd w:id="48899"/>
            <w:bookmarkEnd w:id="48900"/>
          </w:p>
        </w:tc>
        <w:bookmarkStart w:id="48901" w:name="_Toc425239032"/>
        <w:bookmarkStart w:id="48902" w:name="_Toc425240278"/>
        <w:bookmarkStart w:id="48903" w:name="_Toc425241525"/>
        <w:bookmarkStart w:id="48904" w:name="_Toc425242771"/>
        <w:bookmarkStart w:id="48905" w:name="_Toc425244017"/>
        <w:bookmarkStart w:id="48906" w:name="_Toc425245264"/>
        <w:bookmarkStart w:id="48907" w:name="_Toc425246511"/>
        <w:bookmarkStart w:id="48908" w:name="_Toc425247758"/>
        <w:bookmarkStart w:id="48909" w:name="_Toc425249004"/>
        <w:bookmarkStart w:id="48910" w:name="_Toc425250251"/>
        <w:bookmarkStart w:id="48911" w:name="_Toc425251498"/>
        <w:bookmarkEnd w:id="48901"/>
        <w:bookmarkEnd w:id="48902"/>
        <w:bookmarkEnd w:id="48903"/>
        <w:bookmarkEnd w:id="48904"/>
        <w:bookmarkEnd w:id="48905"/>
        <w:bookmarkEnd w:id="48906"/>
        <w:bookmarkEnd w:id="48907"/>
        <w:bookmarkEnd w:id="48908"/>
        <w:bookmarkEnd w:id="48909"/>
        <w:bookmarkEnd w:id="48910"/>
        <w:bookmarkEnd w:id="48911"/>
      </w:tr>
      <w:tr w:rsidR="005F4718" w:rsidRPr="00C106B9" w:rsidDel="00C66FC3" w14:paraId="15548D1E" w14:textId="0A1084E5" w:rsidTr="008C172F">
        <w:trPr>
          <w:cantSplit/>
          <w:trHeight w:val="314"/>
          <w:jc w:val="center"/>
          <w:del w:id="48912" w:author="Ramasubramani, Hariharan" w:date="2015-07-20T17:27:00Z"/>
        </w:trPr>
        <w:tc>
          <w:tcPr>
            <w:tcW w:w="1086" w:type="dxa"/>
            <w:tcBorders>
              <w:top w:val="single" w:sz="4" w:space="0" w:color="auto"/>
              <w:left w:val="single" w:sz="4" w:space="0" w:color="auto"/>
              <w:bottom w:val="single" w:sz="4" w:space="0" w:color="auto"/>
              <w:right w:val="single" w:sz="4" w:space="0" w:color="auto"/>
            </w:tcBorders>
          </w:tcPr>
          <w:p w14:paraId="6BBEA882" w14:textId="2C7DB411" w:rsidR="005F4718" w:rsidRPr="00C106B9" w:rsidDel="00C66FC3" w:rsidRDefault="005F4718" w:rsidP="00247D75">
            <w:pPr>
              <w:pStyle w:val="ListParagraph"/>
              <w:numPr>
                <w:ilvl w:val="3"/>
                <w:numId w:val="23"/>
              </w:numPr>
              <w:overflowPunct w:val="0"/>
              <w:autoSpaceDE w:val="0"/>
              <w:autoSpaceDN w:val="0"/>
              <w:spacing w:after="60"/>
              <w:ind w:left="-43" w:firstLine="0"/>
              <w:textAlignment w:val="baseline"/>
              <w:rPr>
                <w:del w:id="48913" w:author="Ramasubramani, Hariharan" w:date="2015-07-20T17:27:00Z"/>
                <w:rFonts w:cstheme="minorHAnsi"/>
                <w:color w:val="000000" w:themeColor="text1"/>
              </w:rPr>
            </w:pPr>
            <w:bookmarkStart w:id="48914" w:name="_Toc425239033"/>
            <w:bookmarkStart w:id="48915" w:name="_Toc425240279"/>
            <w:bookmarkStart w:id="48916" w:name="_Toc425241526"/>
            <w:bookmarkStart w:id="48917" w:name="_Toc425242772"/>
            <w:bookmarkStart w:id="48918" w:name="_Toc425244018"/>
            <w:bookmarkStart w:id="48919" w:name="_Toc425245265"/>
            <w:bookmarkStart w:id="48920" w:name="_Toc425246512"/>
            <w:bookmarkStart w:id="48921" w:name="_Toc425247759"/>
            <w:bookmarkStart w:id="48922" w:name="_Toc425249005"/>
            <w:bookmarkStart w:id="48923" w:name="_Toc425250252"/>
            <w:bookmarkStart w:id="48924" w:name="_Toc425251499"/>
            <w:bookmarkEnd w:id="48914"/>
            <w:bookmarkEnd w:id="48915"/>
            <w:bookmarkEnd w:id="48916"/>
            <w:bookmarkEnd w:id="48917"/>
            <w:bookmarkEnd w:id="48918"/>
            <w:bookmarkEnd w:id="48919"/>
            <w:bookmarkEnd w:id="48920"/>
            <w:bookmarkEnd w:id="48921"/>
            <w:bookmarkEnd w:id="48922"/>
            <w:bookmarkEnd w:id="48923"/>
            <w:bookmarkEnd w:id="48924"/>
          </w:p>
        </w:tc>
        <w:tc>
          <w:tcPr>
            <w:tcW w:w="2269" w:type="dxa"/>
            <w:tcBorders>
              <w:top w:val="single" w:sz="4" w:space="0" w:color="auto"/>
              <w:left w:val="single" w:sz="4" w:space="0" w:color="auto"/>
              <w:bottom w:val="single" w:sz="4" w:space="0" w:color="auto"/>
              <w:right w:val="single" w:sz="4" w:space="0" w:color="auto"/>
            </w:tcBorders>
          </w:tcPr>
          <w:p w14:paraId="0C538468" w14:textId="3E23F25F" w:rsidR="005F4718" w:rsidRPr="00C106B9" w:rsidDel="00C66FC3" w:rsidRDefault="005F4718" w:rsidP="009C3129">
            <w:pPr>
              <w:ind w:left="-18" w:firstLine="0"/>
              <w:rPr>
                <w:del w:id="48925" w:author="Ramasubramani, Hariharan" w:date="2015-07-20T17:27:00Z"/>
                <w:rFonts w:cstheme="minorHAnsi"/>
                <w:color w:val="000000" w:themeColor="text1"/>
                <w:szCs w:val="18"/>
              </w:rPr>
            </w:pPr>
            <w:del w:id="48926" w:author="Ramasubramani, Hariharan" w:date="2015-07-20T17:27:00Z">
              <w:r w:rsidDel="00C66FC3">
                <w:rPr>
                  <w:rFonts w:cstheme="minorHAnsi"/>
                  <w:color w:val="000000" w:themeColor="text1"/>
                  <w:szCs w:val="18"/>
                </w:rPr>
                <w:delText xml:space="preserve"> Form </w:delText>
              </w:r>
              <w:r w:rsidRPr="00C106B9" w:rsidDel="00C66FC3">
                <w:rPr>
                  <w:rFonts w:cstheme="minorHAnsi"/>
                  <w:color w:val="000000" w:themeColor="text1"/>
                  <w:szCs w:val="18"/>
                </w:rPr>
                <w:delText>Content Type</w:delText>
              </w:r>
              <w:bookmarkStart w:id="48927" w:name="_Toc425239034"/>
              <w:bookmarkStart w:id="48928" w:name="_Toc425240280"/>
              <w:bookmarkStart w:id="48929" w:name="_Toc425241527"/>
              <w:bookmarkStart w:id="48930" w:name="_Toc425242773"/>
              <w:bookmarkStart w:id="48931" w:name="_Toc425244019"/>
              <w:bookmarkStart w:id="48932" w:name="_Toc425245266"/>
              <w:bookmarkStart w:id="48933" w:name="_Toc425246513"/>
              <w:bookmarkStart w:id="48934" w:name="_Toc425247760"/>
              <w:bookmarkStart w:id="48935" w:name="_Toc425249006"/>
              <w:bookmarkStart w:id="48936" w:name="_Toc425250253"/>
              <w:bookmarkStart w:id="48937" w:name="_Toc425251500"/>
              <w:bookmarkEnd w:id="48927"/>
              <w:bookmarkEnd w:id="48928"/>
              <w:bookmarkEnd w:id="48929"/>
              <w:bookmarkEnd w:id="48930"/>
              <w:bookmarkEnd w:id="48931"/>
              <w:bookmarkEnd w:id="48932"/>
              <w:bookmarkEnd w:id="48933"/>
              <w:bookmarkEnd w:id="48934"/>
              <w:bookmarkEnd w:id="48935"/>
              <w:bookmarkEnd w:id="48936"/>
              <w:bookmarkEnd w:id="48937"/>
            </w:del>
          </w:p>
        </w:tc>
        <w:tc>
          <w:tcPr>
            <w:tcW w:w="1018" w:type="dxa"/>
            <w:tcBorders>
              <w:top w:val="single" w:sz="4" w:space="0" w:color="auto"/>
              <w:left w:val="single" w:sz="4" w:space="0" w:color="auto"/>
              <w:bottom w:val="single" w:sz="4" w:space="0" w:color="auto"/>
              <w:right w:val="single" w:sz="4" w:space="0" w:color="auto"/>
            </w:tcBorders>
          </w:tcPr>
          <w:p w14:paraId="7B0B42F3" w14:textId="0415FDA8" w:rsidR="005F4718" w:rsidRPr="00C106B9" w:rsidDel="00C66FC3" w:rsidRDefault="005F4718" w:rsidP="009C3129">
            <w:pPr>
              <w:ind w:left="-57" w:firstLine="0"/>
              <w:jc w:val="center"/>
              <w:rPr>
                <w:del w:id="48938" w:author="Ramasubramani, Hariharan" w:date="2015-07-20T17:27:00Z"/>
                <w:rFonts w:cstheme="minorHAnsi"/>
                <w:color w:val="000000" w:themeColor="text1"/>
                <w:szCs w:val="18"/>
              </w:rPr>
            </w:pPr>
            <w:del w:id="48939" w:author="Ramasubramani, Hariharan" w:date="2015-07-20T17:27:00Z">
              <w:r w:rsidRPr="00C106B9" w:rsidDel="00C66FC3">
                <w:rPr>
                  <w:rFonts w:cstheme="minorHAnsi"/>
                  <w:color w:val="000000" w:themeColor="text1"/>
                  <w:szCs w:val="18"/>
                </w:rPr>
                <w:delText>O</w:delText>
              </w:r>
              <w:bookmarkStart w:id="48940" w:name="_Toc425239035"/>
              <w:bookmarkStart w:id="48941" w:name="_Toc425240281"/>
              <w:bookmarkStart w:id="48942" w:name="_Toc425241528"/>
              <w:bookmarkStart w:id="48943" w:name="_Toc425242774"/>
              <w:bookmarkStart w:id="48944" w:name="_Toc425244020"/>
              <w:bookmarkStart w:id="48945" w:name="_Toc425245267"/>
              <w:bookmarkStart w:id="48946" w:name="_Toc425246514"/>
              <w:bookmarkStart w:id="48947" w:name="_Toc425247761"/>
              <w:bookmarkStart w:id="48948" w:name="_Toc425249007"/>
              <w:bookmarkStart w:id="48949" w:name="_Toc425250254"/>
              <w:bookmarkStart w:id="48950" w:name="_Toc425251501"/>
              <w:bookmarkEnd w:id="48940"/>
              <w:bookmarkEnd w:id="48941"/>
              <w:bookmarkEnd w:id="48942"/>
              <w:bookmarkEnd w:id="48943"/>
              <w:bookmarkEnd w:id="48944"/>
              <w:bookmarkEnd w:id="48945"/>
              <w:bookmarkEnd w:id="48946"/>
              <w:bookmarkEnd w:id="48947"/>
              <w:bookmarkEnd w:id="48948"/>
              <w:bookmarkEnd w:id="48949"/>
              <w:bookmarkEnd w:id="48950"/>
            </w:del>
          </w:p>
        </w:tc>
        <w:tc>
          <w:tcPr>
            <w:tcW w:w="881" w:type="dxa"/>
            <w:tcBorders>
              <w:top w:val="single" w:sz="4" w:space="0" w:color="auto"/>
              <w:left w:val="single" w:sz="4" w:space="0" w:color="auto"/>
              <w:bottom w:val="single" w:sz="4" w:space="0" w:color="auto"/>
              <w:right w:val="single" w:sz="4" w:space="0" w:color="auto"/>
            </w:tcBorders>
          </w:tcPr>
          <w:p w14:paraId="7A1454D1" w14:textId="5AB0D306" w:rsidR="005F4718" w:rsidRPr="00C106B9" w:rsidDel="00C66FC3" w:rsidRDefault="005F4718" w:rsidP="009C3129">
            <w:pPr>
              <w:ind w:left="-57" w:firstLine="0"/>
              <w:jc w:val="center"/>
              <w:rPr>
                <w:del w:id="48951" w:author="Ramasubramani, Hariharan" w:date="2015-07-20T17:27:00Z"/>
                <w:rFonts w:cstheme="minorHAnsi"/>
                <w:color w:val="000000" w:themeColor="text1"/>
                <w:szCs w:val="18"/>
              </w:rPr>
            </w:pPr>
            <w:del w:id="48952" w:author="Ramasubramani, Hariharan" w:date="2015-07-20T17:27:00Z">
              <w:r w:rsidRPr="00C106B9" w:rsidDel="00C66FC3">
                <w:rPr>
                  <w:rFonts w:cstheme="minorHAnsi"/>
                  <w:color w:val="000000" w:themeColor="text1"/>
                  <w:szCs w:val="18"/>
                </w:rPr>
                <w:delText>M</w:delText>
              </w:r>
              <w:bookmarkStart w:id="48953" w:name="_Toc425239036"/>
              <w:bookmarkStart w:id="48954" w:name="_Toc425240282"/>
              <w:bookmarkStart w:id="48955" w:name="_Toc425241529"/>
              <w:bookmarkStart w:id="48956" w:name="_Toc425242775"/>
              <w:bookmarkStart w:id="48957" w:name="_Toc425244021"/>
              <w:bookmarkStart w:id="48958" w:name="_Toc425245268"/>
              <w:bookmarkStart w:id="48959" w:name="_Toc425246515"/>
              <w:bookmarkStart w:id="48960" w:name="_Toc425247762"/>
              <w:bookmarkStart w:id="48961" w:name="_Toc425249008"/>
              <w:bookmarkStart w:id="48962" w:name="_Toc425250255"/>
              <w:bookmarkStart w:id="48963" w:name="_Toc425251502"/>
              <w:bookmarkEnd w:id="48953"/>
              <w:bookmarkEnd w:id="48954"/>
              <w:bookmarkEnd w:id="48955"/>
              <w:bookmarkEnd w:id="48956"/>
              <w:bookmarkEnd w:id="48957"/>
              <w:bookmarkEnd w:id="48958"/>
              <w:bookmarkEnd w:id="48959"/>
              <w:bookmarkEnd w:id="48960"/>
              <w:bookmarkEnd w:id="48961"/>
              <w:bookmarkEnd w:id="48962"/>
              <w:bookmarkEnd w:id="48963"/>
            </w:del>
          </w:p>
        </w:tc>
        <w:tc>
          <w:tcPr>
            <w:tcW w:w="5571" w:type="dxa"/>
            <w:tcBorders>
              <w:top w:val="single" w:sz="4" w:space="0" w:color="auto"/>
              <w:left w:val="single" w:sz="4" w:space="0" w:color="auto"/>
              <w:bottom w:val="single" w:sz="4" w:space="0" w:color="auto"/>
              <w:right w:val="single" w:sz="4" w:space="0" w:color="auto"/>
            </w:tcBorders>
          </w:tcPr>
          <w:p w14:paraId="7906CF88" w14:textId="2654460F" w:rsidR="005F4718" w:rsidRPr="00C106B9" w:rsidDel="00C66FC3" w:rsidRDefault="005F4718" w:rsidP="009C3129">
            <w:pPr>
              <w:pStyle w:val="ListParagraph"/>
              <w:tabs>
                <w:tab w:val="left" w:pos="141"/>
              </w:tabs>
              <w:ind w:left="6" w:firstLine="0"/>
              <w:rPr>
                <w:del w:id="48964" w:author="Ramasubramani, Hariharan" w:date="2015-07-20T17:27:00Z"/>
                <w:rFonts w:cstheme="minorHAnsi"/>
                <w:color w:val="000000" w:themeColor="text1"/>
                <w:szCs w:val="18"/>
              </w:rPr>
            </w:pPr>
            <w:del w:id="48965" w:author="Ramasubramani, Hariharan" w:date="2015-07-20T17:27:00Z">
              <w:r w:rsidDel="00C66FC3">
                <w:rPr>
                  <w:rFonts w:cstheme="minorHAnsi"/>
                  <w:color w:val="000000" w:themeColor="text1"/>
                  <w:szCs w:val="18"/>
                </w:rPr>
                <w:delText>-</w:delText>
              </w:r>
              <w:bookmarkStart w:id="48966" w:name="_Toc425239037"/>
              <w:bookmarkStart w:id="48967" w:name="_Toc425240283"/>
              <w:bookmarkStart w:id="48968" w:name="_Toc425241530"/>
              <w:bookmarkStart w:id="48969" w:name="_Toc425242776"/>
              <w:bookmarkStart w:id="48970" w:name="_Toc425244022"/>
              <w:bookmarkStart w:id="48971" w:name="_Toc425245269"/>
              <w:bookmarkStart w:id="48972" w:name="_Toc425246516"/>
              <w:bookmarkStart w:id="48973" w:name="_Toc425247763"/>
              <w:bookmarkStart w:id="48974" w:name="_Toc425249009"/>
              <w:bookmarkStart w:id="48975" w:name="_Toc425250256"/>
              <w:bookmarkStart w:id="48976" w:name="_Toc425251503"/>
              <w:bookmarkEnd w:id="48966"/>
              <w:bookmarkEnd w:id="48967"/>
              <w:bookmarkEnd w:id="48968"/>
              <w:bookmarkEnd w:id="48969"/>
              <w:bookmarkEnd w:id="48970"/>
              <w:bookmarkEnd w:id="48971"/>
              <w:bookmarkEnd w:id="48972"/>
              <w:bookmarkEnd w:id="48973"/>
              <w:bookmarkEnd w:id="48974"/>
              <w:bookmarkEnd w:id="48975"/>
              <w:bookmarkEnd w:id="48976"/>
            </w:del>
          </w:p>
        </w:tc>
        <w:bookmarkStart w:id="48977" w:name="_Toc425239038"/>
        <w:bookmarkStart w:id="48978" w:name="_Toc425240284"/>
        <w:bookmarkStart w:id="48979" w:name="_Toc425241531"/>
        <w:bookmarkStart w:id="48980" w:name="_Toc425242777"/>
        <w:bookmarkStart w:id="48981" w:name="_Toc425244023"/>
        <w:bookmarkStart w:id="48982" w:name="_Toc425245270"/>
        <w:bookmarkStart w:id="48983" w:name="_Toc425246517"/>
        <w:bookmarkStart w:id="48984" w:name="_Toc425247764"/>
        <w:bookmarkStart w:id="48985" w:name="_Toc425249010"/>
        <w:bookmarkStart w:id="48986" w:name="_Toc425250257"/>
        <w:bookmarkStart w:id="48987" w:name="_Toc425251504"/>
        <w:bookmarkEnd w:id="48977"/>
        <w:bookmarkEnd w:id="48978"/>
        <w:bookmarkEnd w:id="48979"/>
        <w:bookmarkEnd w:id="48980"/>
        <w:bookmarkEnd w:id="48981"/>
        <w:bookmarkEnd w:id="48982"/>
        <w:bookmarkEnd w:id="48983"/>
        <w:bookmarkEnd w:id="48984"/>
        <w:bookmarkEnd w:id="48985"/>
        <w:bookmarkEnd w:id="48986"/>
        <w:bookmarkEnd w:id="48987"/>
      </w:tr>
      <w:tr w:rsidR="005F4718" w:rsidRPr="00C106B9" w:rsidDel="00C66FC3" w14:paraId="332B7EF1" w14:textId="6787F73B" w:rsidTr="008C172F">
        <w:trPr>
          <w:cantSplit/>
          <w:trHeight w:val="314"/>
          <w:jc w:val="center"/>
          <w:del w:id="48988" w:author="Ramasubramani, Hariharan" w:date="2015-07-20T17:27:00Z"/>
        </w:trPr>
        <w:tc>
          <w:tcPr>
            <w:tcW w:w="1086" w:type="dxa"/>
            <w:tcBorders>
              <w:top w:val="single" w:sz="4" w:space="0" w:color="auto"/>
              <w:left w:val="single" w:sz="4" w:space="0" w:color="auto"/>
              <w:bottom w:val="single" w:sz="4" w:space="0" w:color="auto"/>
              <w:right w:val="single" w:sz="4" w:space="0" w:color="auto"/>
            </w:tcBorders>
          </w:tcPr>
          <w:p w14:paraId="67B68359" w14:textId="36C6F7B2" w:rsidR="005F4718" w:rsidRPr="00C106B9" w:rsidDel="00C66FC3" w:rsidRDefault="005F4718" w:rsidP="00247D75">
            <w:pPr>
              <w:pStyle w:val="ListParagraph"/>
              <w:numPr>
                <w:ilvl w:val="3"/>
                <w:numId w:val="23"/>
              </w:numPr>
              <w:overflowPunct w:val="0"/>
              <w:autoSpaceDE w:val="0"/>
              <w:autoSpaceDN w:val="0"/>
              <w:spacing w:after="60"/>
              <w:ind w:left="-43" w:firstLine="0"/>
              <w:textAlignment w:val="baseline"/>
              <w:rPr>
                <w:del w:id="48989" w:author="Ramasubramani, Hariharan" w:date="2015-07-20T17:27:00Z"/>
                <w:rFonts w:cstheme="minorHAnsi"/>
                <w:color w:val="000000" w:themeColor="text1"/>
              </w:rPr>
            </w:pPr>
            <w:bookmarkStart w:id="48990" w:name="_Toc425239039"/>
            <w:bookmarkStart w:id="48991" w:name="_Toc425240285"/>
            <w:bookmarkStart w:id="48992" w:name="_Toc425241532"/>
            <w:bookmarkStart w:id="48993" w:name="_Toc425242778"/>
            <w:bookmarkStart w:id="48994" w:name="_Toc425244024"/>
            <w:bookmarkStart w:id="48995" w:name="_Toc425245271"/>
            <w:bookmarkStart w:id="48996" w:name="_Toc425246518"/>
            <w:bookmarkStart w:id="48997" w:name="_Toc425247765"/>
            <w:bookmarkStart w:id="48998" w:name="_Toc425249011"/>
            <w:bookmarkStart w:id="48999" w:name="_Toc425250258"/>
            <w:bookmarkStart w:id="49000" w:name="_Toc425251505"/>
            <w:bookmarkEnd w:id="48990"/>
            <w:bookmarkEnd w:id="48991"/>
            <w:bookmarkEnd w:id="48992"/>
            <w:bookmarkEnd w:id="48993"/>
            <w:bookmarkEnd w:id="48994"/>
            <w:bookmarkEnd w:id="48995"/>
            <w:bookmarkEnd w:id="48996"/>
            <w:bookmarkEnd w:id="48997"/>
            <w:bookmarkEnd w:id="48998"/>
            <w:bookmarkEnd w:id="48999"/>
            <w:bookmarkEnd w:id="49000"/>
          </w:p>
        </w:tc>
        <w:tc>
          <w:tcPr>
            <w:tcW w:w="2269" w:type="dxa"/>
            <w:tcBorders>
              <w:top w:val="single" w:sz="4" w:space="0" w:color="auto"/>
              <w:left w:val="single" w:sz="4" w:space="0" w:color="auto"/>
              <w:bottom w:val="single" w:sz="4" w:space="0" w:color="auto"/>
              <w:right w:val="single" w:sz="4" w:space="0" w:color="auto"/>
            </w:tcBorders>
          </w:tcPr>
          <w:p w14:paraId="5FD9EA29" w14:textId="0A192B7A" w:rsidR="005F4718" w:rsidRPr="00C106B9" w:rsidDel="00C66FC3" w:rsidRDefault="005F4718" w:rsidP="009C3129">
            <w:pPr>
              <w:ind w:firstLine="0"/>
              <w:rPr>
                <w:del w:id="49001" w:author="Ramasubramani, Hariharan" w:date="2015-07-20T17:27:00Z"/>
                <w:rFonts w:cstheme="minorHAnsi"/>
                <w:color w:val="000000" w:themeColor="text1"/>
                <w:szCs w:val="18"/>
              </w:rPr>
            </w:pPr>
            <w:del w:id="49002" w:author="Ramasubramani, Hariharan" w:date="2015-07-20T17:27:00Z">
              <w:r w:rsidRPr="00C106B9" w:rsidDel="00C66FC3">
                <w:rPr>
                  <w:rFonts w:cstheme="minorHAnsi"/>
                  <w:color w:val="000000" w:themeColor="text1"/>
                  <w:szCs w:val="18"/>
                </w:rPr>
                <w:delText>Number of Pages</w:delText>
              </w:r>
              <w:bookmarkStart w:id="49003" w:name="_Toc425239040"/>
              <w:bookmarkStart w:id="49004" w:name="_Toc425240286"/>
              <w:bookmarkStart w:id="49005" w:name="_Toc425241533"/>
              <w:bookmarkStart w:id="49006" w:name="_Toc425242779"/>
              <w:bookmarkStart w:id="49007" w:name="_Toc425244025"/>
              <w:bookmarkStart w:id="49008" w:name="_Toc425245272"/>
              <w:bookmarkStart w:id="49009" w:name="_Toc425246519"/>
              <w:bookmarkStart w:id="49010" w:name="_Toc425247766"/>
              <w:bookmarkStart w:id="49011" w:name="_Toc425249012"/>
              <w:bookmarkStart w:id="49012" w:name="_Toc425250259"/>
              <w:bookmarkStart w:id="49013" w:name="_Toc425251506"/>
              <w:bookmarkEnd w:id="49003"/>
              <w:bookmarkEnd w:id="49004"/>
              <w:bookmarkEnd w:id="49005"/>
              <w:bookmarkEnd w:id="49006"/>
              <w:bookmarkEnd w:id="49007"/>
              <w:bookmarkEnd w:id="49008"/>
              <w:bookmarkEnd w:id="49009"/>
              <w:bookmarkEnd w:id="49010"/>
              <w:bookmarkEnd w:id="49011"/>
              <w:bookmarkEnd w:id="49012"/>
              <w:bookmarkEnd w:id="49013"/>
            </w:del>
          </w:p>
        </w:tc>
        <w:tc>
          <w:tcPr>
            <w:tcW w:w="1018" w:type="dxa"/>
            <w:tcBorders>
              <w:top w:val="single" w:sz="4" w:space="0" w:color="auto"/>
              <w:left w:val="single" w:sz="4" w:space="0" w:color="auto"/>
              <w:bottom w:val="single" w:sz="4" w:space="0" w:color="auto"/>
              <w:right w:val="single" w:sz="4" w:space="0" w:color="auto"/>
            </w:tcBorders>
          </w:tcPr>
          <w:p w14:paraId="45F91843" w14:textId="02A5A990" w:rsidR="005F4718" w:rsidRPr="00C106B9" w:rsidDel="00C66FC3" w:rsidRDefault="005F4718" w:rsidP="009C3129">
            <w:pPr>
              <w:ind w:left="-57" w:firstLine="0"/>
              <w:jc w:val="center"/>
              <w:rPr>
                <w:del w:id="49014" w:author="Ramasubramani, Hariharan" w:date="2015-07-20T17:27:00Z"/>
                <w:rFonts w:cstheme="minorHAnsi"/>
                <w:color w:val="000000" w:themeColor="text1"/>
                <w:szCs w:val="18"/>
              </w:rPr>
            </w:pPr>
            <w:del w:id="49015" w:author="Ramasubramani, Hariharan" w:date="2015-07-20T17:27:00Z">
              <w:r w:rsidRPr="00C106B9" w:rsidDel="00C66FC3">
                <w:rPr>
                  <w:rFonts w:cstheme="minorHAnsi"/>
                  <w:color w:val="000000" w:themeColor="text1"/>
                  <w:szCs w:val="18"/>
                </w:rPr>
                <w:delText>O</w:delText>
              </w:r>
              <w:bookmarkStart w:id="49016" w:name="_Toc425239041"/>
              <w:bookmarkStart w:id="49017" w:name="_Toc425240287"/>
              <w:bookmarkStart w:id="49018" w:name="_Toc425241534"/>
              <w:bookmarkStart w:id="49019" w:name="_Toc425242780"/>
              <w:bookmarkStart w:id="49020" w:name="_Toc425244026"/>
              <w:bookmarkStart w:id="49021" w:name="_Toc425245273"/>
              <w:bookmarkStart w:id="49022" w:name="_Toc425246520"/>
              <w:bookmarkStart w:id="49023" w:name="_Toc425247767"/>
              <w:bookmarkStart w:id="49024" w:name="_Toc425249013"/>
              <w:bookmarkStart w:id="49025" w:name="_Toc425250260"/>
              <w:bookmarkStart w:id="49026" w:name="_Toc425251507"/>
              <w:bookmarkEnd w:id="49016"/>
              <w:bookmarkEnd w:id="49017"/>
              <w:bookmarkEnd w:id="49018"/>
              <w:bookmarkEnd w:id="49019"/>
              <w:bookmarkEnd w:id="49020"/>
              <w:bookmarkEnd w:id="49021"/>
              <w:bookmarkEnd w:id="49022"/>
              <w:bookmarkEnd w:id="49023"/>
              <w:bookmarkEnd w:id="49024"/>
              <w:bookmarkEnd w:id="49025"/>
              <w:bookmarkEnd w:id="49026"/>
            </w:del>
          </w:p>
        </w:tc>
        <w:tc>
          <w:tcPr>
            <w:tcW w:w="881" w:type="dxa"/>
            <w:tcBorders>
              <w:top w:val="single" w:sz="4" w:space="0" w:color="auto"/>
              <w:left w:val="single" w:sz="4" w:space="0" w:color="auto"/>
              <w:bottom w:val="single" w:sz="4" w:space="0" w:color="auto"/>
              <w:right w:val="single" w:sz="4" w:space="0" w:color="auto"/>
            </w:tcBorders>
          </w:tcPr>
          <w:p w14:paraId="0024955D" w14:textId="28669C4E" w:rsidR="005F4718" w:rsidRPr="00C106B9" w:rsidDel="00C66FC3" w:rsidRDefault="005F4718" w:rsidP="009C3129">
            <w:pPr>
              <w:ind w:left="-57" w:firstLine="0"/>
              <w:jc w:val="center"/>
              <w:rPr>
                <w:del w:id="49027" w:author="Ramasubramani, Hariharan" w:date="2015-07-20T17:27:00Z"/>
                <w:rFonts w:cstheme="minorHAnsi"/>
                <w:color w:val="000000" w:themeColor="text1"/>
                <w:szCs w:val="18"/>
              </w:rPr>
            </w:pPr>
            <w:del w:id="49028" w:author="Ramasubramani, Hariharan" w:date="2015-07-20T17:27:00Z">
              <w:r w:rsidRPr="00C106B9" w:rsidDel="00C66FC3">
                <w:rPr>
                  <w:rFonts w:cstheme="minorHAnsi"/>
                  <w:color w:val="000000" w:themeColor="text1"/>
                  <w:szCs w:val="18"/>
                </w:rPr>
                <w:delText>M</w:delText>
              </w:r>
              <w:bookmarkStart w:id="49029" w:name="_Toc425239042"/>
              <w:bookmarkStart w:id="49030" w:name="_Toc425240288"/>
              <w:bookmarkStart w:id="49031" w:name="_Toc425241535"/>
              <w:bookmarkStart w:id="49032" w:name="_Toc425242781"/>
              <w:bookmarkStart w:id="49033" w:name="_Toc425244027"/>
              <w:bookmarkStart w:id="49034" w:name="_Toc425245274"/>
              <w:bookmarkStart w:id="49035" w:name="_Toc425246521"/>
              <w:bookmarkStart w:id="49036" w:name="_Toc425247768"/>
              <w:bookmarkStart w:id="49037" w:name="_Toc425249014"/>
              <w:bookmarkStart w:id="49038" w:name="_Toc425250261"/>
              <w:bookmarkStart w:id="49039" w:name="_Toc425251508"/>
              <w:bookmarkEnd w:id="49029"/>
              <w:bookmarkEnd w:id="49030"/>
              <w:bookmarkEnd w:id="49031"/>
              <w:bookmarkEnd w:id="49032"/>
              <w:bookmarkEnd w:id="49033"/>
              <w:bookmarkEnd w:id="49034"/>
              <w:bookmarkEnd w:id="49035"/>
              <w:bookmarkEnd w:id="49036"/>
              <w:bookmarkEnd w:id="49037"/>
              <w:bookmarkEnd w:id="49038"/>
              <w:bookmarkEnd w:id="49039"/>
            </w:del>
          </w:p>
        </w:tc>
        <w:tc>
          <w:tcPr>
            <w:tcW w:w="5571" w:type="dxa"/>
            <w:tcBorders>
              <w:top w:val="single" w:sz="4" w:space="0" w:color="auto"/>
              <w:left w:val="single" w:sz="4" w:space="0" w:color="auto"/>
              <w:bottom w:val="single" w:sz="4" w:space="0" w:color="auto"/>
              <w:right w:val="single" w:sz="4" w:space="0" w:color="auto"/>
            </w:tcBorders>
          </w:tcPr>
          <w:p w14:paraId="1682CE27" w14:textId="74367088" w:rsidR="005F4718" w:rsidRPr="00C106B9" w:rsidDel="00C66FC3" w:rsidRDefault="005F4718" w:rsidP="009C3129">
            <w:pPr>
              <w:pStyle w:val="ListParagraph"/>
              <w:ind w:left="6" w:firstLine="0"/>
              <w:rPr>
                <w:del w:id="49040" w:author="Ramasubramani, Hariharan" w:date="2015-07-20T17:27:00Z"/>
                <w:rFonts w:cstheme="minorHAnsi"/>
                <w:color w:val="000000" w:themeColor="text1"/>
                <w:szCs w:val="18"/>
              </w:rPr>
            </w:pPr>
            <w:del w:id="49041" w:author="Ramasubramani, Hariharan" w:date="2015-07-20T17:27:00Z">
              <w:r w:rsidDel="00C66FC3">
                <w:rPr>
                  <w:rFonts w:cstheme="minorHAnsi"/>
                  <w:color w:val="000000" w:themeColor="text1"/>
                  <w:szCs w:val="18"/>
                </w:rPr>
                <w:delText>-</w:delText>
              </w:r>
              <w:bookmarkStart w:id="49042" w:name="_Toc425239043"/>
              <w:bookmarkStart w:id="49043" w:name="_Toc425240289"/>
              <w:bookmarkStart w:id="49044" w:name="_Toc425241536"/>
              <w:bookmarkStart w:id="49045" w:name="_Toc425242782"/>
              <w:bookmarkStart w:id="49046" w:name="_Toc425244028"/>
              <w:bookmarkStart w:id="49047" w:name="_Toc425245275"/>
              <w:bookmarkStart w:id="49048" w:name="_Toc425246522"/>
              <w:bookmarkStart w:id="49049" w:name="_Toc425247769"/>
              <w:bookmarkStart w:id="49050" w:name="_Toc425249015"/>
              <w:bookmarkStart w:id="49051" w:name="_Toc425250262"/>
              <w:bookmarkStart w:id="49052" w:name="_Toc425251509"/>
              <w:bookmarkEnd w:id="49042"/>
              <w:bookmarkEnd w:id="49043"/>
              <w:bookmarkEnd w:id="49044"/>
              <w:bookmarkEnd w:id="49045"/>
              <w:bookmarkEnd w:id="49046"/>
              <w:bookmarkEnd w:id="49047"/>
              <w:bookmarkEnd w:id="49048"/>
              <w:bookmarkEnd w:id="49049"/>
              <w:bookmarkEnd w:id="49050"/>
              <w:bookmarkEnd w:id="49051"/>
              <w:bookmarkEnd w:id="49052"/>
            </w:del>
          </w:p>
        </w:tc>
        <w:bookmarkStart w:id="49053" w:name="_Toc425239044"/>
        <w:bookmarkStart w:id="49054" w:name="_Toc425240290"/>
        <w:bookmarkStart w:id="49055" w:name="_Toc425241537"/>
        <w:bookmarkStart w:id="49056" w:name="_Toc425242783"/>
        <w:bookmarkStart w:id="49057" w:name="_Toc425244029"/>
        <w:bookmarkStart w:id="49058" w:name="_Toc425245276"/>
        <w:bookmarkStart w:id="49059" w:name="_Toc425246523"/>
        <w:bookmarkStart w:id="49060" w:name="_Toc425247770"/>
        <w:bookmarkStart w:id="49061" w:name="_Toc425249016"/>
        <w:bookmarkStart w:id="49062" w:name="_Toc425250263"/>
        <w:bookmarkStart w:id="49063" w:name="_Toc425251510"/>
        <w:bookmarkEnd w:id="49053"/>
        <w:bookmarkEnd w:id="49054"/>
        <w:bookmarkEnd w:id="49055"/>
        <w:bookmarkEnd w:id="49056"/>
        <w:bookmarkEnd w:id="49057"/>
        <w:bookmarkEnd w:id="49058"/>
        <w:bookmarkEnd w:id="49059"/>
        <w:bookmarkEnd w:id="49060"/>
        <w:bookmarkEnd w:id="49061"/>
        <w:bookmarkEnd w:id="49062"/>
        <w:bookmarkEnd w:id="49063"/>
      </w:tr>
      <w:tr w:rsidR="005F4718" w:rsidRPr="00C106B9" w:rsidDel="00C66FC3" w14:paraId="5A10F10D" w14:textId="164F9584" w:rsidTr="008C172F">
        <w:trPr>
          <w:cantSplit/>
          <w:trHeight w:val="314"/>
          <w:jc w:val="center"/>
          <w:del w:id="49064" w:author="Ramasubramani, Hariharan" w:date="2015-07-20T17:27:00Z"/>
        </w:trPr>
        <w:tc>
          <w:tcPr>
            <w:tcW w:w="1086" w:type="dxa"/>
            <w:tcBorders>
              <w:top w:val="single" w:sz="4" w:space="0" w:color="auto"/>
              <w:left w:val="single" w:sz="4" w:space="0" w:color="auto"/>
              <w:bottom w:val="single" w:sz="4" w:space="0" w:color="auto"/>
              <w:right w:val="single" w:sz="4" w:space="0" w:color="auto"/>
            </w:tcBorders>
          </w:tcPr>
          <w:p w14:paraId="26B1C46B" w14:textId="66248CF0" w:rsidR="005F4718" w:rsidRPr="00C106B9" w:rsidDel="00C66FC3" w:rsidRDefault="005F4718" w:rsidP="00247D75">
            <w:pPr>
              <w:pStyle w:val="ListParagraph"/>
              <w:numPr>
                <w:ilvl w:val="3"/>
                <w:numId w:val="23"/>
              </w:numPr>
              <w:overflowPunct w:val="0"/>
              <w:autoSpaceDE w:val="0"/>
              <w:autoSpaceDN w:val="0"/>
              <w:spacing w:after="60"/>
              <w:ind w:left="-43" w:firstLine="0"/>
              <w:textAlignment w:val="baseline"/>
              <w:rPr>
                <w:del w:id="49065" w:author="Ramasubramani, Hariharan" w:date="2015-07-20T17:27:00Z"/>
                <w:rFonts w:cstheme="minorHAnsi"/>
                <w:color w:val="000000" w:themeColor="text1"/>
              </w:rPr>
            </w:pPr>
            <w:bookmarkStart w:id="49066" w:name="_Toc425239045"/>
            <w:bookmarkStart w:id="49067" w:name="_Toc425240291"/>
            <w:bookmarkStart w:id="49068" w:name="_Toc425241538"/>
            <w:bookmarkStart w:id="49069" w:name="_Toc425242784"/>
            <w:bookmarkStart w:id="49070" w:name="_Toc425244030"/>
            <w:bookmarkStart w:id="49071" w:name="_Toc425245277"/>
            <w:bookmarkStart w:id="49072" w:name="_Toc425246524"/>
            <w:bookmarkStart w:id="49073" w:name="_Toc425247771"/>
            <w:bookmarkStart w:id="49074" w:name="_Toc425249017"/>
            <w:bookmarkStart w:id="49075" w:name="_Toc425250264"/>
            <w:bookmarkStart w:id="49076" w:name="_Toc425251511"/>
            <w:bookmarkEnd w:id="49066"/>
            <w:bookmarkEnd w:id="49067"/>
            <w:bookmarkEnd w:id="49068"/>
            <w:bookmarkEnd w:id="49069"/>
            <w:bookmarkEnd w:id="49070"/>
            <w:bookmarkEnd w:id="49071"/>
            <w:bookmarkEnd w:id="49072"/>
            <w:bookmarkEnd w:id="49073"/>
            <w:bookmarkEnd w:id="49074"/>
            <w:bookmarkEnd w:id="49075"/>
            <w:bookmarkEnd w:id="49076"/>
          </w:p>
        </w:tc>
        <w:tc>
          <w:tcPr>
            <w:tcW w:w="2269" w:type="dxa"/>
            <w:tcBorders>
              <w:top w:val="single" w:sz="4" w:space="0" w:color="auto"/>
              <w:left w:val="single" w:sz="4" w:space="0" w:color="auto"/>
              <w:bottom w:val="single" w:sz="4" w:space="0" w:color="auto"/>
              <w:right w:val="single" w:sz="4" w:space="0" w:color="auto"/>
            </w:tcBorders>
          </w:tcPr>
          <w:p w14:paraId="0CC8F2E6" w14:textId="6283962A" w:rsidR="005F4718" w:rsidRPr="00C106B9" w:rsidDel="00C66FC3" w:rsidRDefault="005F4718" w:rsidP="009C3129">
            <w:pPr>
              <w:ind w:firstLine="0"/>
              <w:rPr>
                <w:del w:id="49077" w:author="Ramasubramani, Hariharan" w:date="2015-07-20T17:27:00Z"/>
                <w:rFonts w:cstheme="minorHAnsi"/>
                <w:color w:val="000000" w:themeColor="text1"/>
                <w:szCs w:val="18"/>
              </w:rPr>
            </w:pPr>
            <w:del w:id="49078" w:author="Ramasubramani, Hariharan" w:date="2015-07-20T17:27:00Z">
              <w:r w:rsidRPr="00C106B9" w:rsidDel="00C66FC3">
                <w:rPr>
                  <w:rFonts w:cstheme="minorHAnsi"/>
                  <w:color w:val="000000" w:themeColor="text1"/>
                  <w:szCs w:val="18"/>
                </w:rPr>
                <w:delText>Timing Code</w:delText>
              </w:r>
              <w:bookmarkStart w:id="49079" w:name="_Toc425239046"/>
              <w:bookmarkStart w:id="49080" w:name="_Toc425240292"/>
              <w:bookmarkStart w:id="49081" w:name="_Toc425241539"/>
              <w:bookmarkStart w:id="49082" w:name="_Toc425242785"/>
              <w:bookmarkStart w:id="49083" w:name="_Toc425244031"/>
              <w:bookmarkStart w:id="49084" w:name="_Toc425245278"/>
              <w:bookmarkStart w:id="49085" w:name="_Toc425246525"/>
              <w:bookmarkStart w:id="49086" w:name="_Toc425247772"/>
              <w:bookmarkStart w:id="49087" w:name="_Toc425249018"/>
              <w:bookmarkStart w:id="49088" w:name="_Toc425250265"/>
              <w:bookmarkStart w:id="49089" w:name="_Toc425251512"/>
              <w:bookmarkEnd w:id="49079"/>
              <w:bookmarkEnd w:id="49080"/>
              <w:bookmarkEnd w:id="49081"/>
              <w:bookmarkEnd w:id="49082"/>
              <w:bookmarkEnd w:id="49083"/>
              <w:bookmarkEnd w:id="49084"/>
              <w:bookmarkEnd w:id="49085"/>
              <w:bookmarkEnd w:id="49086"/>
              <w:bookmarkEnd w:id="49087"/>
              <w:bookmarkEnd w:id="49088"/>
              <w:bookmarkEnd w:id="49089"/>
            </w:del>
          </w:p>
        </w:tc>
        <w:tc>
          <w:tcPr>
            <w:tcW w:w="1018" w:type="dxa"/>
            <w:tcBorders>
              <w:top w:val="single" w:sz="4" w:space="0" w:color="auto"/>
              <w:left w:val="single" w:sz="4" w:space="0" w:color="auto"/>
              <w:bottom w:val="single" w:sz="4" w:space="0" w:color="auto"/>
              <w:right w:val="single" w:sz="4" w:space="0" w:color="auto"/>
            </w:tcBorders>
          </w:tcPr>
          <w:p w14:paraId="141B139C" w14:textId="6D24A15F" w:rsidR="005F4718" w:rsidRPr="00C106B9" w:rsidDel="00C66FC3" w:rsidRDefault="005F4718" w:rsidP="009C3129">
            <w:pPr>
              <w:ind w:left="-57" w:firstLine="0"/>
              <w:jc w:val="center"/>
              <w:rPr>
                <w:del w:id="49090" w:author="Ramasubramani, Hariharan" w:date="2015-07-20T17:27:00Z"/>
                <w:rFonts w:cstheme="minorHAnsi"/>
                <w:color w:val="000000" w:themeColor="text1"/>
                <w:szCs w:val="18"/>
              </w:rPr>
            </w:pPr>
            <w:del w:id="49091" w:author="Ramasubramani, Hariharan" w:date="2015-07-20T17:27:00Z">
              <w:r w:rsidRPr="00C106B9" w:rsidDel="00C66FC3">
                <w:rPr>
                  <w:rFonts w:cstheme="minorHAnsi"/>
                  <w:color w:val="000000" w:themeColor="text1"/>
                  <w:szCs w:val="18"/>
                </w:rPr>
                <w:delText>O</w:delText>
              </w:r>
              <w:bookmarkStart w:id="49092" w:name="_Toc425239047"/>
              <w:bookmarkStart w:id="49093" w:name="_Toc425240293"/>
              <w:bookmarkStart w:id="49094" w:name="_Toc425241540"/>
              <w:bookmarkStart w:id="49095" w:name="_Toc425242786"/>
              <w:bookmarkStart w:id="49096" w:name="_Toc425244032"/>
              <w:bookmarkStart w:id="49097" w:name="_Toc425245279"/>
              <w:bookmarkStart w:id="49098" w:name="_Toc425246526"/>
              <w:bookmarkStart w:id="49099" w:name="_Toc425247773"/>
              <w:bookmarkStart w:id="49100" w:name="_Toc425249019"/>
              <w:bookmarkStart w:id="49101" w:name="_Toc425250266"/>
              <w:bookmarkStart w:id="49102" w:name="_Toc425251513"/>
              <w:bookmarkEnd w:id="49092"/>
              <w:bookmarkEnd w:id="49093"/>
              <w:bookmarkEnd w:id="49094"/>
              <w:bookmarkEnd w:id="49095"/>
              <w:bookmarkEnd w:id="49096"/>
              <w:bookmarkEnd w:id="49097"/>
              <w:bookmarkEnd w:id="49098"/>
              <w:bookmarkEnd w:id="49099"/>
              <w:bookmarkEnd w:id="49100"/>
              <w:bookmarkEnd w:id="49101"/>
              <w:bookmarkEnd w:id="49102"/>
            </w:del>
          </w:p>
        </w:tc>
        <w:tc>
          <w:tcPr>
            <w:tcW w:w="881" w:type="dxa"/>
            <w:tcBorders>
              <w:top w:val="single" w:sz="4" w:space="0" w:color="auto"/>
              <w:left w:val="single" w:sz="4" w:space="0" w:color="auto"/>
              <w:bottom w:val="single" w:sz="4" w:space="0" w:color="auto"/>
              <w:right w:val="single" w:sz="4" w:space="0" w:color="auto"/>
            </w:tcBorders>
          </w:tcPr>
          <w:p w14:paraId="6DCC0808" w14:textId="314FAABB" w:rsidR="005F4718" w:rsidRPr="00C106B9" w:rsidDel="00C66FC3" w:rsidRDefault="005F4718" w:rsidP="009C3129">
            <w:pPr>
              <w:ind w:left="-57" w:firstLine="0"/>
              <w:jc w:val="center"/>
              <w:rPr>
                <w:del w:id="49103" w:author="Ramasubramani, Hariharan" w:date="2015-07-20T17:27:00Z"/>
                <w:rFonts w:cstheme="minorHAnsi"/>
                <w:color w:val="000000" w:themeColor="text1"/>
                <w:szCs w:val="18"/>
              </w:rPr>
            </w:pPr>
            <w:del w:id="49104" w:author="Ramasubramani, Hariharan" w:date="2015-07-20T17:27:00Z">
              <w:r w:rsidRPr="00C106B9" w:rsidDel="00C66FC3">
                <w:rPr>
                  <w:rFonts w:cstheme="minorHAnsi"/>
                  <w:color w:val="000000" w:themeColor="text1"/>
                  <w:szCs w:val="18"/>
                </w:rPr>
                <w:delText>M</w:delText>
              </w:r>
              <w:bookmarkStart w:id="49105" w:name="_Toc425239048"/>
              <w:bookmarkStart w:id="49106" w:name="_Toc425240294"/>
              <w:bookmarkStart w:id="49107" w:name="_Toc425241541"/>
              <w:bookmarkStart w:id="49108" w:name="_Toc425242787"/>
              <w:bookmarkStart w:id="49109" w:name="_Toc425244033"/>
              <w:bookmarkStart w:id="49110" w:name="_Toc425245280"/>
              <w:bookmarkStart w:id="49111" w:name="_Toc425246527"/>
              <w:bookmarkStart w:id="49112" w:name="_Toc425247774"/>
              <w:bookmarkStart w:id="49113" w:name="_Toc425249020"/>
              <w:bookmarkStart w:id="49114" w:name="_Toc425250267"/>
              <w:bookmarkStart w:id="49115" w:name="_Toc425251514"/>
              <w:bookmarkEnd w:id="49105"/>
              <w:bookmarkEnd w:id="49106"/>
              <w:bookmarkEnd w:id="49107"/>
              <w:bookmarkEnd w:id="49108"/>
              <w:bookmarkEnd w:id="49109"/>
              <w:bookmarkEnd w:id="49110"/>
              <w:bookmarkEnd w:id="49111"/>
              <w:bookmarkEnd w:id="49112"/>
              <w:bookmarkEnd w:id="49113"/>
              <w:bookmarkEnd w:id="49114"/>
              <w:bookmarkEnd w:id="49115"/>
            </w:del>
          </w:p>
        </w:tc>
        <w:tc>
          <w:tcPr>
            <w:tcW w:w="5571" w:type="dxa"/>
            <w:tcBorders>
              <w:top w:val="single" w:sz="4" w:space="0" w:color="auto"/>
              <w:left w:val="single" w:sz="4" w:space="0" w:color="auto"/>
              <w:bottom w:val="single" w:sz="4" w:space="0" w:color="auto"/>
              <w:right w:val="single" w:sz="4" w:space="0" w:color="auto"/>
            </w:tcBorders>
          </w:tcPr>
          <w:p w14:paraId="475D1C3B" w14:textId="65129E4B" w:rsidR="005F4718" w:rsidRPr="00C106B9" w:rsidDel="00C66FC3" w:rsidRDefault="005F4718" w:rsidP="009C3129">
            <w:pPr>
              <w:pStyle w:val="ListParagraph"/>
              <w:ind w:left="6" w:firstLine="0"/>
              <w:rPr>
                <w:del w:id="49116" w:author="Ramasubramani, Hariharan" w:date="2015-07-20T17:27:00Z"/>
                <w:rFonts w:cstheme="minorHAnsi"/>
                <w:color w:val="000000" w:themeColor="text1"/>
                <w:szCs w:val="18"/>
              </w:rPr>
            </w:pPr>
            <w:del w:id="49117" w:author="Ramasubramani, Hariharan" w:date="2015-07-20T17:27:00Z">
              <w:r w:rsidDel="00C66FC3">
                <w:rPr>
                  <w:rFonts w:cstheme="minorHAnsi"/>
                  <w:color w:val="000000" w:themeColor="text1"/>
                  <w:szCs w:val="18"/>
                </w:rPr>
                <w:delText>-</w:delText>
              </w:r>
              <w:bookmarkStart w:id="49118" w:name="_Toc425239049"/>
              <w:bookmarkStart w:id="49119" w:name="_Toc425240295"/>
              <w:bookmarkStart w:id="49120" w:name="_Toc425241542"/>
              <w:bookmarkStart w:id="49121" w:name="_Toc425242788"/>
              <w:bookmarkStart w:id="49122" w:name="_Toc425244034"/>
              <w:bookmarkStart w:id="49123" w:name="_Toc425245281"/>
              <w:bookmarkStart w:id="49124" w:name="_Toc425246528"/>
              <w:bookmarkStart w:id="49125" w:name="_Toc425247775"/>
              <w:bookmarkStart w:id="49126" w:name="_Toc425249021"/>
              <w:bookmarkStart w:id="49127" w:name="_Toc425250268"/>
              <w:bookmarkStart w:id="49128" w:name="_Toc425251515"/>
              <w:bookmarkEnd w:id="49118"/>
              <w:bookmarkEnd w:id="49119"/>
              <w:bookmarkEnd w:id="49120"/>
              <w:bookmarkEnd w:id="49121"/>
              <w:bookmarkEnd w:id="49122"/>
              <w:bookmarkEnd w:id="49123"/>
              <w:bookmarkEnd w:id="49124"/>
              <w:bookmarkEnd w:id="49125"/>
              <w:bookmarkEnd w:id="49126"/>
              <w:bookmarkEnd w:id="49127"/>
              <w:bookmarkEnd w:id="49128"/>
            </w:del>
          </w:p>
        </w:tc>
        <w:bookmarkStart w:id="49129" w:name="_Toc425239050"/>
        <w:bookmarkStart w:id="49130" w:name="_Toc425240296"/>
        <w:bookmarkStart w:id="49131" w:name="_Toc425241543"/>
        <w:bookmarkStart w:id="49132" w:name="_Toc425242789"/>
        <w:bookmarkStart w:id="49133" w:name="_Toc425244035"/>
        <w:bookmarkStart w:id="49134" w:name="_Toc425245282"/>
        <w:bookmarkStart w:id="49135" w:name="_Toc425246529"/>
        <w:bookmarkStart w:id="49136" w:name="_Toc425247776"/>
        <w:bookmarkStart w:id="49137" w:name="_Toc425249022"/>
        <w:bookmarkStart w:id="49138" w:name="_Toc425250269"/>
        <w:bookmarkStart w:id="49139" w:name="_Toc425251516"/>
        <w:bookmarkEnd w:id="49129"/>
        <w:bookmarkEnd w:id="49130"/>
        <w:bookmarkEnd w:id="49131"/>
        <w:bookmarkEnd w:id="49132"/>
        <w:bookmarkEnd w:id="49133"/>
        <w:bookmarkEnd w:id="49134"/>
        <w:bookmarkEnd w:id="49135"/>
        <w:bookmarkEnd w:id="49136"/>
        <w:bookmarkEnd w:id="49137"/>
        <w:bookmarkEnd w:id="49138"/>
        <w:bookmarkEnd w:id="49139"/>
      </w:tr>
      <w:tr w:rsidR="005F4718" w:rsidRPr="00C106B9" w:rsidDel="00C66FC3" w14:paraId="5605ACDB" w14:textId="5D057AA4" w:rsidTr="008C172F">
        <w:trPr>
          <w:cantSplit/>
          <w:trHeight w:val="314"/>
          <w:jc w:val="center"/>
          <w:del w:id="49140" w:author="Ramasubramani, Hariharan" w:date="2015-07-20T17:27:00Z"/>
        </w:trPr>
        <w:tc>
          <w:tcPr>
            <w:tcW w:w="1086" w:type="dxa"/>
            <w:tcBorders>
              <w:top w:val="single" w:sz="4" w:space="0" w:color="auto"/>
              <w:left w:val="single" w:sz="4" w:space="0" w:color="auto"/>
              <w:bottom w:val="single" w:sz="4" w:space="0" w:color="auto"/>
              <w:right w:val="single" w:sz="4" w:space="0" w:color="auto"/>
            </w:tcBorders>
          </w:tcPr>
          <w:p w14:paraId="56FC75F5" w14:textId="06279C82" w:rsidR="005F4718" w:rsidRPr="00C106B9" w:rsidDel="00C66FC3" w:rsidRDefault="005F4718" w:rsidP="00247D75">
            <w:pPr>
              <w:pStyle w:val="ListParagraph"/>
              <w:numPr>
                <w:ilvl w:val="3"/>
                <w:numId w:val="23"/>
              </w:numPr>
              <w:overflowPunct w:val="0"/>
              <w:autoSpaceDE w:val="0"/>
              <w:autoSpaceDN w:val="0"/>
              <w:spacing w:after="60"/>
              <w:ind w:left="-43" w:firstLine="0"/>
              <w:textAlignment w:val="baseline"/>
              <w:rPr>
                <w:del w:id="49141" w:author="Ramasubramani, Hariharan" w:date="2015-07-20T17:27:00Z"/>
                <w:rFonts w:cstheme="minorHAnsi"/>
                <w:color w:val="000000" w:themeColor="text1"/>
              </w:rPr>
            </w:pPr>
            <w:bookmarkStart w:id="49142" w:name="_Toc425239051"/>
            <w:bookmarkStart w:id="49143" w:name="_Toc425240297"/>
            <w:bookmarkStart w:id="49144" w:name="_Toc425241544"/>
            <w:bookmarkStart w:id="49145" w:name="_Toc425242790"/>
            <w:bookmarkStart w:id="49146" w:name="_Toc425244036"/>
            <w:bookmarkStart w:id="49147" w:name="_Toc425245283"/>
            <w:bookmarkStart w:id="49148" w:name="_Toc425246530"/>
            <w:bookmarkStart w:id="49149" w:name="_Toc425247777"/>
            <w:bookmarkStart w:id="49150" w:name="_Toc425249023"/>
            <w:bookmarkStart w:id="49151" w:name="_Toc425250270"/>
            <w:bookmarkStart w:id="49152" w:name="_Toc425251517"/>
            <w:bookmarkEnd w:id="49142"/>
            <w:bookmarkEnd w:id="49143"/>
            <w:bookmarkEnd w:id="49144"/>
            <w:bookmarkEnd w:id="49145"/>
            <w:bookmarkEnd w:id="49146"/>
            <w:bookmarkEnd w:id="49147"/>
            <w:bookmarkEnd w:id="49148"/>
            <w:bookmarkEnd w:id="49149"/>
            <w:bookmarkEnd w:id="49150"/>
            <w:bookmarkEnd w:id="49151"/>
            <w:bookmarkEnd w:id="49152"/>
          </w:p>
        </w:tc>
        <w:tc>
          <w:tcPr>
            <w:tcW w:w="2269" w:type="dxa"/>
            <w:tcBorders>
              <w:top w:val="single" w:sz="4" w:space="0" w:color="auto"/>
              <w:left w:val="single" w:sz="4" w:space="0" w:color="auto"/>
              <w:bottom w:val="single" w:sz="4" w:space="0" w:color="auto"/>
              <w:right w:val="single" w:sz="4" w:space="0" w:color="auto"/>
            </w:tcBorders>
          </w:tcPr>
          <w:p w14:paraId="2E4629F9" w14:textId="38ABD981" w:rsidR="005F4718" w:rsidRPr="00C106B9" w:rsidDel="00C66FC3" w:rsidRDefault="005F4718" w:rsidP="009C3129">
            <w:pPr>
              <w:ind w:firstLine="0"/>
              <w:rPr>
                <w:del w:id="49153" w:author="Ramasubramani, Hariharan" w:date="2015-07-20T17:27:00Z"/>
                <w:rFonts w:cstheme="minorHAnsi"/>
                <w:color w:val="000000" w:themeColor="text1"/>
                <w:szCs w:val="18"/>
              </w:rPr>
            </w:pPr>
            <w:del w:id="49154" w:author="Ramasubramani, Hariharan" w:date="2015-07-20T17:27:00Z">
              <w:r w:rsidRPr="00C106B9" w:rsidDel="00C66FC3">
                <w:rPr>
                  <w:rFonts w:cstheme="minorHAnsi"/>
                  <w:color w:val="000000" w:themeColor="text1"/>
                  <w:szCs w:val="18"/>
                </w:rPr>
                <w:delText>Timing Requirements</w:delText>
              </w:r>
              <w:bookmarkStart w:id="49155" w:name="_Toc425239052"/>
              <w:bookmarkStart w:id="49156" w:name="_Toc425240298"/>
              <w:bookmarkStart w:id="49157" w:name="_Toc425241545"/>
              <w:bookmarkStart w:id="49158" w:name="_Toc425242791"/>
              <w:bookmarkStart w:id="49159" w:name="_Toc425244037"/>
              <w:bookmarkStart w:id="49160" w:name="_Toc425245284"/>
              <w:bookmarkStart w:id="49161" w:name="_Toc425246531"/>
              <w:bookmarkStart w:id="49162" w:name="_Toc425247778"/>
              <w:bookmarkStart w:id="49163" w:name="_Toc425249024"/>
              <w:bookmarkStart w:id="49164" w:name="_Toc425250271"/>
              <w:bookmarkStart w:id="49165" w:name="_Toc425251518"/>
              <w:bookmarkEnd w:id="49155"/>
              <w:bookmarkEnd w:id="49156"/>
              <w:bookmarkEnd w:id="49157"/>
              <w:bookmarkEnd w:id="49158"/>
              <w:bookmarkEnd w:id="49159"/>
              <w:bookmarkEnd w:id="49160"/>
              <w:bookmarkEnd w:id="49161"/>
              <w:bookmarkEnd w:id="49162"/>
              <w:bookmarkEnd w:id="49163"/>
              <w:bookmarkEnd w:id="49164"/>
              <w:bookmarkEnd w:id="49165"/>
            </w:del>
          </w:p>
        </w:tc>
        <w:tc>
          <w:tcPr>
            <w:tcW w:w="1018" w:type="dxa"/>
            <w:tcBorders>
              <w:top w:val="single" w:sz="4" w:space="0" w:color="auto"/>
              <w:left w:val="single" w:sz="4" w:space="0" w:color="auto"/>
              <w:bottom w:val="single" w:sz="4" w:space="0" w:color="auto"/>
              <w:right w:val="single" w:sz="4" w:space="0" w:color="auto"/>
            </w:tcBorders>
          </w:tcPr>
          <w:p w14:paraId="54C4F37F" w14:textId="33C3FF22" w:rsidR="005F4718" w:rsidRPr="00C106B9" w:rsidDel="00C66FC3" w:rsidRDefault="005F4718" w:rsidP="009C3129">
            <w:pPr>
              <w:ind w:left="-57" w:firstLine="0"/>
              <w:jc w:val="center"/>
              <w:rPr>
                <w:del w:id="49166" w:author="Ramasubramani, Hariharan" w:date="2015-07-20T17:27:00Z"/>
                <w:rFonts w:cstheme="minorHAnsi"/>
                <w:color w:val="000000" w:themeColor="text1"/>
                <w:szCs w:val="18"/>
              </w:rPr>
            </w:pPr>
            <w:del w:id="49167" w:author="Ramasubramani, Hariharan" w:date="2015-07-20T17:27:00Z">
              <w:r w:rsidRPr="00C106B9" w:rsidDel="00C66FC3">
                <w:rPr>
                  <w:rFonts w:cstheme="minorHAnsi"/>
                  <w:color w:val="000000" w:themeColor="text1"/>
                  <w:szCs w:val="18"/>
                </w:rPr>
                <w:delText>O</w:delText>
              </w:r>
              <w:bookmarkStart w:id="49168" w:name="_Toc425239053"/>
              <w:bookmarkStart w:id="49169" w:name="_Toc425240299"/>
              <w:bookmarkStart w:id="49170" w:name="_Toc425241546"/>
              <w:bookmarkStart w:id="49171" w:name="_Toc425242792"/>
              <w:bookmarkStart w:id="49172" w:name="_Toc425244038"/>
              <w:bookmarkStart w:id="49173" w:name="_Toc425245285"/>
              <w:bookmarkStart w:id="49174" w:name="_Toc425246532"/>
              <w:bookmarkStart w:id="49175" w:name="_Toc425247779"/>
              <w:bookmarkStart w:id="49176" w:name="_Toc425249025"/>
              <w:bookmarkStart w:id="49177" w:name="_Toc425250272"/>
              <w:bookmarkStart w:id="49178" w:name="_Toc425251519"/>
              <w:bookmarkEnd w:id="49168"/>
              <w:bookmarkEnd w:id="49169"/>
              <w:bookmarkEnd w:id="49170"/>
              <w:bookmarkEnd w:id="49171"/>
              <w:bookmarkEnd w:id="49172"/>
              <w:bookmarkEnd w:id="49173"/>
              <w:bookmarkEnd w:id="49174"/>
              <w:bookmarkEnd w:id="49175"/>
              <w:bookmarkEnd w:id="49176"/>
              <w:bookmarkEnd w:id="49177"/>
              <w:bookmarkEnd w:id="49178"/>
            </w:del>
          </w:p>
        </w:tc>
        <w:tc>
          <w:tcPr>
            <w:tcW w:w="881" w:type="dxa"/>
            <w:tcBorders>
              <w:top w:val="single" w:sz="4" w:space="0" w:color="auto"/>
              <w:left w:val="single" w:sz="4" w:space="0" w:color="auto"/>
              <w:bottom w:val="single" w:sz="4" w:space="0" w:color="auto"/>
              <w:right w:val="single" w:sz="4" w:space="0" w:color="auto"/>
            </w:tcBorders>
          </w:tcPr>
          <w:p w14:paraId="22BE3843" w14:textId="011F89F5" w:rsidR="005F4718" w:rsidRPr="00C106B9" w:rsidDel="00C66FC3" w:rsidRDefault="005F4718" w:rsidP="009C3129">
            <w:pPr>
              <w:ind w:left="-57" w:firstLine="0"/>
              <w:jc w:val="center"/>
              <w:rPr>
                <w:del w:id="49179" w:author="Ramasubramani, Hariharan" w:date="2015-07-20T17:27:00Z"/>
                <w:rFonts w:cstheme="minorHAnsi"/>
                <w:color w:val="000000" w:themeColor="text1"/>
                <w:szCs w:val="18"/>
              </w:rPr>
            </w:pPr>
            <w:del w:id="49180" w:author="Ramasubramani, Hariharan" w:date="2015-07-20T17:27:00Z">
              <w:r w:rsidRPr="00C106B9" w:rsidDel="00C66FC3">
                <w:rPr>
                  <w:rFonts w:cstheme="minorHAnsi"/>
                  <w:color w:val="000000" w:themeColor="text1"/>
                  <w:szCs w:val="18"/>
                </w:rPr>
                <w:delText>M</w:delText>
              </w:r>
              <w:bookmarkStart w:id="49181" w:name="_Toc425239054"/>
              <w:bookmarkStart w:id="49182" w:name="_Toc425240300"/>
              <w:bookmarkStart w:id="49183" w:name="_Toc425241547"/>
              <w:bookmarkStart w:id="49184" w:name="_Toc425242793"/>
              <w:bookmarkStart w:id="49185" w:name="_Toc425244039"/>
              <w:bookmarkStart w:id="49186" w:name="_Toc425245286"/>
              <w:bookmarkStart w:id="49187" w:name="_Toc425246533"/>
              <w:bookmarkStart w:id="49188" w:name="_Toc425247780"/>
              <w:bookmarkStart w:id="49189" w:name="_Toc425249026"/>
              <w:bookmarkStart w:id="49190" w:name="_Toc425250273"/>
              <w:bookmarkStart w:id="49191" w:name="_Toc425251520"/>
              <w:bookmarkEnd w:id="49181"/>
              <w:bookmarkEnd w:id="49182"/>
              <w:bookmarkEnd w:id="49183"/>
              <w:bookmarkEnd w:id="49184"/>
              <w:bookmarkEnd w:id="49185"/>
              <w:bookmarkEnd w:id="49186"/>
              <w:bookmarkEnd w:id="49187"/>
              <w:bookmarkEnd w:id="49188"/>
              <w:bookmarkEnd w:id="49189"/>
              <w:bookmarkEnd w:id="49190"/>
              <w:bookmarkEnd w:id="49191"/>
            </w:del>
          </w:p>
        </w:tc>
        <w:tc>
          <w:tcPr>
            <w:tcW w:w="5571" w:type="dxa"/>
            <w:tcBorders>
              <w:top w:val="single" w:sz="4" w:space="0" w:color="auto"/>
              <w:left w:val="single" w:sz="4" w:space="0" w:color="auto"/>
              <w:bottom w:val="single" w:sz="4" w:space="0" w:color="auto"/>
              <w:right w:val="single" w:sz="4" w:space="0" w:color="auto"/>
            </w:tcBorders>
          </w:tcPr>
          <w:p w14:paraId="7681361B" w14:textId="3012D1C0" w:rsidR="005F4718" w:rsidRPr="00C106B9" w:rsidDel="00C66FC3" w:rsidRDefault="005F4718" w:rsidP="009C3129">
            <w:pPr>
              <w:pStyle w:val="ListParagraph"/>
              <w:ind w:left="6" w:firstLine="0"/>
              <w:rPr>
                <w:del w:id="49192" w:author="Ramasubramani, Hariharan" w:date="2015-07-20T17:27:00Z"/>
                <w:rFonts w:cstheme="minorHAnsi"/>
                <w:color w:val="000000" w:themeColor="text1"/>
                <w:szCs w:val="18"/>
              </w:rPr>
            </w:pPr>
            <w:del w:id="49193" w:author="Ramasubramani, Hariharan" w:date="2015-07-20T17:27:00Z">
              <w:r w:rsidDel="00C66FC3">
                <w:rPr>
                  <w:rFonts w:cstheme="minorHAnsi"/>
                  <w:color w:val="000000" w:themeColor="text1"/>
                  <w:szCs w:val="18"/>
                </w:rPr>
                <w:delText>-</w:delText>
              </w:r>
              <w:bookmarkStart w:id="49194" w:name="_Toc425239055"/>
              <w:bookmarkStart w:id="49195" w:name="_Toc425240301"/>
              <w:bookmarkStart w:id="49196" w:name="_Toc425241548"/>
              <w:bookmarkStart w:id="49197" w:name="_Toc425242794"/>
              <w:bookmarkStart w:id="49198" w:name="_Toc425244040"/>
              <w:bookmarkStart w:id="49199" w:name="_Toc425245287"/>
              <w:bookmarkStart w:id="49200" w:name="_Toc425246534"/>
              <w:bookmarkStart w:id="49201" w:name="_Toc425247781"/>
              <w:bookmarkStart w:id="49202" w:name="_Toc425249027"/>
              <w:bookmarkStart w:id="49203" w:name="_Toc425250274"/>
              <w:bookmarkStart w:id="49204" w:name="_Toc425251521"/>
              <w:bookmarkEnd w:id="49194"/>
              <w:bookmarkEnd w:id="49195"/>
              <w:bookmarkEnd w:id="49196"/>
              <w:bookmarkEnd w:id="49197"/>
              <w:bookmarkEnd w:id="49198"/>
              <w:bookmarkEnd w:id="49199"/>
              <w:bookmarkEnd w:id="49200"/>
              <w:bookmarkEnd w:id="49201"/>
              <w:bookmarkEnd w:id="49202"/>
              <w:bookmarkEnd w:id="49203"/>
              <w:bookmarkEnd w:id="49204"/>
            </w:del>
          </w:p>
        </w:tc>
        <w:bookmarkStart w:id="49205" w:name="_Toc425239056"/>
        <w:bookmarkStart w:id="49206" w:name="_Toc425240302"/>
        <w:bookmarkStart w:id="49207" w:name="_Toc425241549"/>
        <w:bookmarkStart w:id="49208" w:name="_Toc425242795"/>
        <w:bookmarkStart w:id="49209" w:name="_Toc425244041"/>
        <w:bookmarkStart w:id="49210" w:name="_Toc425245288"/>
        <w:bookmarkStart w:id="49211" w:name="_Toc425246535"/>
        <w:bookmarkStart w:id="49212" w:name="_Toc425247782"/>
        <w:bookmarkStart w:id="49213" w:name="_Toc425249028"/>
        <w:bookmarkStart w:id="49214" w:name="_Toc425250275"/>
        <w:bookmarkStart w:id="49215" w:name="_Toc425251522"/>
        <w:bookmarkEnd w:id="49205"/>
        <w:bookmarkEnd w:id="49206"/>
        <w:bookmarkEnd w:id="49207"/>
        <w:bookmarkEnd w:id="49208"/>
        <w:bookmarkEnd w:id="49209"/>
        <w:bookmarkEnd w:id="49210"/>
        <w:bookmarkEnd w:id="49211"/>
        <w:bookmarkEnd w:id="49212"/>
        <w:bookmarkEnd w:id="49213"/>
        <w:bookmarkEnd w:id="49214"/>
        <w:bookmarkEnd w:id="49215"/>
      </w:tr>
      <w:tr w:rsidR="005F4718" w:rsidRPr="00C106B9" w:rsidDel="00C66FC3" w14:paraId="718CDB50" w14:textId="57502950" w:rsidTr="008C172F">
        <w:trPr>
          <w:cantSplit/>
          <w:trHeight w:val="314"/>
          <w:jc w:val="center"/>
          <w:del w:id="49216" w:author="Ramasubramani, Hariharan" w:date="2015-07-20T17:27:00Z"/>
        </w:trPr>
        <w:tc>
          <w:tcPr>
            <w:tcW w:w="1086" w:type="dxa"/>
            <w:tcBorders>
              <w:top w:val="single" w:sz="4" w:space="0" w:color="auto"/>
              <w:left w:val="single" w:sz="4" w:space="0" w:color="auto"/>
              <w:bottom w:val="single" w:sz="4" w:space="0" w:color="auto"/>
              <w:right w:val="single" w:sz="4" w:space="0" w:color="auto"/>
            </w:tcBorders>
          </w:tcPr>
          <w:p w14:paraId="32C541EC" w14:textId="363EDD80" w:rsidR="005F4718" w:rsidRPr="00C106B9" w:rsidDel="00C66FC3" w:rsidRDefault="005F4718" w:rsidP="00247D75">
            <w:pPr>
              <w:pStyle w:val="ListParagraph"/>
              <w:numPr>
                <w:ilvl w:val="3"/>
                <w:numId w:val="23"/>
              </w:numPr>
              <w:overflowPunct w:val="0"/>
              <w:autoSpaceDE w:val="0"/>
              <w:autoSpaceDN w:val="0"/>
              <w:spacing w:after="60"/>
              <w:ind w:left="-43" w:firstLine="0"/>
              <w:textAlignment w:val="baseline"/>
              <w:rPr>
                <w:del w:id="49217" w:author="Ramasubramani, Hariharan" w:date="2015-07-20T17:27:00Z"/>
                <w:rFonts w:cstheme="minorHAnsi"/>
                <w:color w:val="000000" w:themeColor="text1"/>
              </w:rPr>
            </w:pPr>
            <w:bookmarkStart w:id="49218" w:name="_Toc425239057"/>
            <w:bookmarkStart w:id="49219" w:name="_Toc425240303"/>
            <w:bookmarkStart w:id="49220" w:name="_Toc425241550"/>
            <w:bookmarkStart w:id="49221" w:name="_Toc425242796"/>
            <w:bookmarkStart w:id="49222" w:name="_Toc425244042"/>
            <w:bookmarkStart w:id="49223" w:name="_Toc425245289"/>
            <w:bookmarkStart w:id="49224" w:name="_Toc425246536"/>
            <w:bookmarkStart w:id="49225" w:name="_Toc425247783"/>
            <w:bookmarkStart w:id="49226" w:name="_Toc425249029"/>
            <w:bookmarkStart w:id="49227" w:name="_Toc425250276"/>
            <w:bookmarkStart w:id="49228" w:name="_Toc425251523"/>
            <w:bookmarkEnd w:id="49218"/>
            <w:bookmarkEnd w:id="49219"/>
            <w:bookmarkEnd w:id="49220"/>
            <w:bookmarkEnd w:id="49221"/>
            <w:bookmarkEnd w:id="49222"/>
            <w:bookmarkEnd w:id="49223"/>
            <w:bookmarkEnd w:id="49224"/>
            <w:bookmarkEnd w:id="49225"/>
            <w:bookmarkEnd w:id="49226"/>
            <w:bookmarkEnd w:id="49227"/>
            <w:bookmarkEnd w:id="49228"/>
          </w:p>
        </w:tc>
        <w:tc>
          <w:tcPr>
            <w:tcW w:w="2269" w:type="dxa"/>
            <w:tcBorders>
              <w:top w:val="single" w:sz="4" w:space="0" w:color="auto"/>
              <w:left w:val="single" w:sz="4" w:space="0" w:color="auto"/>
              <w:bottom w:val="single" w:sz="4" w:space="0" w:color="auto"/>
              <w:right w:val="single" w:sz="4" w:space="0" w:color="auto"/>
            </w:tcBorders>
          </w:tcPr>
          <w:p w14:paraId="547ED7F2" w14:textId="24C459A8" w:rsidR="005F4718" w:rsidRPr="00C106B9" w:rsidDel="00C66FC3" w:rsidRDefault="005F4718" w:rsidP="009C3129">
            <w:pPr>
              <w:ind w:firstLine="0"/>
              <w:rPr>
                <w:del w:id="49229" w:author="Ramasubramani, Hariharan" w:date="2015-07-20T17:27:00Z"/>
                <w:rFonts w:cstheme="minorHAnsi"/>
                <w:color w:val="000000" w:themeColor="text1"/>
                <w:szCs w:val="18"/>
              </w:rPr>
            </w:pPr>
            <w:del w:id="49230" w:author="Ramasubramani, Hariharan" w:date="2015-07-20T17:27:00Z">
              <w:r w:rsidRPr="00C106B9" w:rsidDel="00C66FC3">
                <w:rPr>
                  <w:rFonts w:cstheme="minorHAnsi"/>
                  <w:color w:val="000000" w:themeColor="text1"/>
                  <w:szCs w:val="18"/>
                </w:rPr>
                <w:delText>Return to Home Office</w:delText>
              </w:r>
              <w:bookmarkStart w:id="49231" w:name="_Toc425239058"/>
              <w:bookmarkStart w:id="49232" w:name="_Toc425240304"/>
              <w:bookmarkStart w:id="49233" w:name="_Toc425241551"/>
              <w:bookmarkStart w:id="49234" w:name="_Toc425242797"/>
              <w:bookmarkStart w:id="49235" w:name="_Toc425244043"/>
              <w:bookmarkStart w:id="49236" w:name="_Toc425245290"/>
              <w:bookmarkStart w:id="49237" w:name="_Toc425246537"/>
              <w:bookmarkStart w:id="49238" w:name="_Toc425247784"/>
              <w:bookmarkStart w:id="49239" w:name="_Toc425249030"/>
              <w:bookmarkStart w:id="49240" w:name="_Toc425250277"/>
              <w:bookmarkStart w:id="49241" w:name="_Toc425251524"/>
              <w:bookmarkEnd w:id="49231"/>
              <w:bookmarkEnd w:id="49232"/>
              <w:bookmarkEnd w:id="49233"/>
              <w:bookmarkEnd w:id="49234"/>
              <w:bookmarkEnd w:id="49235"/>
              <w:bookmarkEnd w:id="49236"/>
              <w:bookmarkEnd w:id="49237"/>
              <w:bookmarkEnd w:id="49238"/>
              <w:bookmarkEnd w:id="49239"/>
              <w:bookmarkEnd w:id="49240"/>
              <w:bookmarkEnd w:id="49241"/>
            </w:del>
          </w:p>
        </w:tc>
        <w:tc>
          <w:tcPr>
            <w:tcW w:w="1018" w:type="dxa"/>
            <w:tcBorders>
              <w:top w:val="single" w:sz="4" w:space="0" w:color="auto"/>
              <w:left w:val="single" w:sz="4" w:space="0" w:color="auto"/>
              <w:bottom w:val="single" w:sz="4" w:space="0" w:color="auto"/>
              <w:right w:val="single" w:sz="4" w:space="0" w:color="auto"/>
            </w:tcBorders>
          </w:tcPr>
          <w:p w14:paraId="212F3742" w14:textId="1BB059ED" w:rsidR="005F4718" w:rsidRPr="00C106B9" w:rsidDel="00C66FC3" w:rsidRDefault="005F4718" w:rsidP="009C3129">
            <w:pPr>
              <w:ind w:left="-57" w:firstLine="0"/>
              <w:jc w:val="center"/>
              <w:rPr>
                <w:del w:id="49242" w:author="Ramasubramani, Hariharan" w:date="2015-07-20T17:27:00Z"/>
                <w:rFonts w:cstheme="minorHAnsi"/>
                <w:color w:val="000000" w:themeColor="text1"/>
                <w:szCs w:val="18"/>
              </w:rPr>
            </w:pPr>
            <w:del w:id="49243" w:author="Ramasubramani, Hariharan" w:date="2015-07-20T17:27:00Z">
              <w:r w:rsidRPr="00C106B9" w:rsidDel="00C66FC3">
                <w:rPr>
                  <w:rFonts w:cstheme="minorHAnsi"/>
                  <w:color w:val="000000" w:themeColor="text1"/>
                  <w:szCs w:val="18"/>
                </w:rPr>
                <w:delText>O</w:delText>
              </w:r>
              <w:bookmarkStart w:id="49244" w:name="_Toc425239059"/>
              <w:bookmarkStart w:id="49245" w:name="_Toc425240305"/>
              <w:bookmarkStart w:id="49246" w:name="_Toc425241552"/>
              <w:bookmarkStart w:id="49247" w:name="_Toc425242798"/>
              <w:bookmarkStart w:id="49248" w:name="_Toc425244044"/>
              <w:bookmarkStart w:id="49249" w:name="_Toc425245291"/>
              <w:bookmarkStart w:id="49250" w:name="_Toc425246538"/>
              <w:bookmarkStart w:id="49251" w:name="_Toc425247785"/>
              <w:bookmarkStart w:id="49252" w:name="_Toc425249031"/>
              <w:bookmarkStart w:id="49253" w:name="_Toc425250278"/>
              <w:bookmarkStart w:id="49254" w:name="_Toc425251525"/>
              <w:bookmarkEnd w:id="49244"/>
              <w:bookmarkEnd w:id="49245"/>
              <w:bookmarkEnd w:id="49246"/>
              <w:bookmarkEnd w:id="49247"/>
              <w:bookmarkEnd w:id="49248"/>
              <w:bookmarkEnd w:id="49249"/>
              <w:bookmarkEnd w:id="49250"/>
              <w:bookmarkEnd w:id="49251"/>
              <w:bookmarkEnd w:id="49252"/>
              <w:bookmarkEnd w:id="49253"/>
              <w:bookmarkEnd w:id="49254"/>
            </w:del>
          </w:p>
        </w:tc>
        <w:tc>
          <w:tcPr>
            <w:tcW w:w="881" w:type="dxa"/>
            <w:tcBorders>
              <w:top w:val="single" w:sz="4" w:space="0" w:color="auto"/>
              <w:left w:val="single" w:sz="4" w:space="0" w:color="auto"/>
              <w:bottom w:val="single" w:sz="4" w:space="0" w:color="auto"/>
              <w:right w:val="single" w:sz="4" w:space="0" w:color="auto"/>
            </w:tcBorders>
          </w:tcPr>
          <w:p w14:paraId="2B679860" w14:textId="7A5A90CE" w:rsidR="005F4718" w:rsidRPr="00C106B9" w:rsidDel="00C66FC3" w:rsidRDefault="005F4718" w:rsidP="009C3129">
            <w:pPr>
              <w:ind w:left="-57" w:firstLine="0"/>
              <w:jc w:val="center"/>
              <w:rPr>
                <w:del w:id="49255" w:author="Ramasubramani, Hariharan" w:date="2015-07-20T17:27:00Z"/>
                <w:rFonts w:cstheme="minorHAnsi"/>
                <w:color w:val="000000" w:themeColor="text1"/>
                <w:szCs w:val="18"/>
              </w:rPr>
            </w:pPr>
            <w:del w:id="49256" w:author="Ramasubramani, Hariharan" w:date="2015-07-20T17:27:00Z">
              <w:r w:rsidDel="00C66FC3">
                <w:rPr>
                  <w:rFonts w:cstheme="minorHAnsi"/>
                  <w:color w:val="000000" w:themeColor="text1"/>
                  <w:szCs w:val="18"/>
                </w:rPr>
                <w:delText>CM</w:delText>
              </w:r>
              <w:bookmarkStart w:id="49257" w:name="_Toc425239060"/>
              <w:bookmarkStart w:id="49258" w:name="_Toc425240306"/>
              <w:bookmarkStart w:id="49259" w:name="_Toc425241553"/>
              <w:bookmarkStart w:id="49260" w:name="_Toc425242799"/>
              <w:bookmarkStart w:id="49261" w:name="_Toc425244045"/>
              <w:bookmarkStart w:id="49262" w:name="_Toc425245292"/>
              <w:bookmarkStart w:id="49263" w:name="_Toc425246539"/>
              <w:bookmarkStart w:id="49264" w:name="_Toc425247786"/>
              <w:bookmarkStart w:id="49265" w:name="_Toc425249032"/>
              <w:bookmarkStart w:id="49266" w:name="_Toc425250279"/>
              <w:bookmarkStart w:id="49267" w:name="_Toc425251526"/>
              <w:bookmarkEnd w:id="49257"/>
              <w:bookmarkEnd w:id="49258"/>
              <w:bookmarkEnd w:id="49259"/>
              <w:bookmarkEnd w:id="49260"/>
              <w:bookmarkEnd w:id="49261"/>
              <w:bookmarkEnd w:id="49262"/>
              <w:bookmarkEnd w:id="49263"/>
              <w:bookmarkEnd w:id="49264"/>
              <w:bookmarkEnd w:id="49265"/>
              <w:bookmarkEnd w:id="49266"/>
              <w:bookmarkEnd w:id="49267"/>
            </w:del>
          </w:p>
        </w:tc>
        <w:tc>
          <w:tcPr>
            <w:tcW w:w="5571" w:type="dxa"/>
            <w:tcBorders>
              <w:top w:val="single" w:sz="4" w:space="0" w:color="auto"/>
              <w:left w:val="single" w:sz="4" w:space="0" w:color="auto"/>
              <w:bottom w:val="single" w:sz="4" w:space="0" w:color="auto"/>
              <w:right w:val="single" w:sz="4" w:space="0" w:color="auto"/>
            </w:tcBorders>
          </w:tcPr>
          <w:p w14:paraId="404D5399" w14:textId="7F7219AE" w:rsidR="005F4718" w:rsidRPr="00C106B9" w:rsidDel="00C66FC3" w:rsidRDefault="005F4718" w:rsidP="009C3129">
            <w:pPr>
              <w:pStyle w:val="ListParagraph"/>
              <w:ind w:left="6" w:firstLine="0"/>
              <w:rPr>
                <w:del w:id="49268" w:author="Ramasubramani, Hariharan" w:date="2015-07-20T17:27:00Z"/>
                <w:rFonts w:cstheme="minorHAnsi"/>
                <w:color w:val="000000" w:themeColor="text1"/>
                <w:szCs w:val="18"/>
              </w:rPr>
            </w:pPr>
            <w:bookmarkStart w:id="49269" w:name="_Toc425239061"/>
            <w:bookmarkStart w:id="49270" w:name="_Toc425240307"/>
            <w:bookmarkStart w:id="49271" w:name="_Toc425241554"/>
            <w:bookmarkStart w:id="49272" w:name="_Toc425242800"/>
            <w:bookmarkStart w:id="49273" w:name="_Toc425244046"/>
            <w:bookmarkStart w:id="49274" w:name="_Toc425245293"/>
            <w:bookmarkStart w:id="49275" w:name="_Toc425246540"/>
            <w:bookmarkStart w:id="49276" w:name="_Toc425247787"/>
            <w:bookmarkStart w:id="49277" w:name="_Toc425249033"/>
            <w:bookmarkStart w:id="49278" w:name="_Toc425250280"/>
            <w:bookmarkStart w:id="49279" w:name="_Toc425251527"/>
            <w:bookmarkEnd w:id="49269"/>
            <w:bookmarkEnd w:id="49270"/>
            <w:bookmarkEnd w:id="49271"/>
            <w:bookmarkEnd w:id="49272"/>
            <w:bookmarkEnd w:id="49273"/>
            <w:bookmarkEnd w:id="49274"/>
            <w:bookmarkEnd w:id="49275"/>
            <w:bookmarkEnd w:id="49276"/>
            <w:bookmarkEnd w:id="49277"/>
            <w:bookmarkEnd w:id="49278"/>
            <w:bookmarkEnd w:id="49279"/>
          </w:p>
        </w:tc>
        <w:bookmarkStart w:id="49280" w:name="_Toc425239062"/>
        <w:bookmarkStart w:id="49281" w:name="_Toc425240308"/>
        <w:bookmarkStart w:id="49282" w:name="_Toc425241555"/>
        <w:bookmarkStart w:id="49283" w:name="_Toc425242801"/>
        <w:bookmarkStart w:id="49284" w:name="_Toc425244047"/>
        <w:bookmarkStart w:id="49285" w:name="_Toc425245294"/>
        <w:bookmarkStart w:id="49286" w:name="_Toc425246541"/>
        <w:bookmarkStart w:id="49287" w:name="_Toc425247788"/>
        <w:bookmarkStart w:id="49288" w:name="_Toc425249034"/>
        <w:bookmarkStart w:id="49289" w:name="_Toc425250281"/>
        <w:bookmarkStart w:id="49290" w:name="_Toc425251528"/>
        <w:bookmarkEnd w:id="49280"/>
        <w:bookmarkEnd w:id="49281"/>
        <w:bookmarkEnd w:id="49282"/>
        <w:bookmarkEnd w:id="49283"/>
        <w:bookmarkEnd w:id="49284"/>
        <w:bookmarkEnd w:id="49285"/>
        <w:bookmarkEnd w:id="49286"/>
        <w:bookmarkEnd w:id="49287"/>
        <w:bookmarkEnd w:id="49288"/>
        <w:bookmarkEnd w:id="49289"/>
        <w:bookmarkEnd w:id="49290"/>
      </w:tr>
      <w:tr w:rsidR="005F4718" w:rsidRPr="00C106B9" w:rsidDel="00C66FC3" w14:paraId="1F6260B9" w14:textId="1F2A284D" w:rsidTr="008C172F">
        <w:trPr>
          <w:cantSplit/>
          <w:trHeight w:val="314"/>
          <w:jc w:val="center"/>
          <w:del w:id="49291" w:author="Ramasubramani, Hariharan" w:date="2015-07-20T17:27:00Z"/>
        </w:trPr>
        <w:tc>
          <w:tcPr>
            <w:tcW w:w="1086" w:type="dxa"/>
            <w:tcBorders>
              <w:top w:val="single" w:sz="4" w:space="0" w:color="auto"/>
              <w:left w:val="single" w:sz="4" w:space="0" w:color="auto"/>
              <w:bottom w:val="single" w:sz="4" w:space="0" w:color="auto"/>
              <w:right w:val="single" w:sz="4" w:space="0" w:color="auto"/>
            </w:tcBorders>
          </w:tcPr>
          <w:p w14:paraId="43C677E2" w14:textId="394DBAB4" w:rsidR="005F4718" w:rsidRPr="00C106B9" w:rsidDel="00C66FC3" w:rsidRDefault="005F4718" w:rsidP="00247D75">
            <w:pPr>
              <w:pStyle w:val="ListParagraph"/>
              <w:numPr>
                <w:ilvl w:val="3"/>
                <w:numId w:val="23"/>
              </w:numPr>
              <w:overflowPunct w:val="0"/>
              <w:autoSpaceDE w:val="0"/>
              <w:autoSpaceDN w:val="0"/>
              <w:spacing w:after="60"/>
              <w:ind w:left="-43" w:firstLine="0"/>
              <w:textAlignment w:val="baseline"/>
              <w:rPr>
                <w:del w:id="49292" w:author="Ramasubramani, Hariharan" w:date="2015-07-20T17:27:00Z"/>
                <w:rFonts w:cstheme="minorHAnsi"/>
                <w:color w:val="000000" w:themeColor="text1"/>
              </w:rPr>
            </w:pPr>
            <w:bookmarkStart w:id="49293" w:name="_Toc425239063"/>
            <w:bookmarkStart w:id="49294" w:name="_Toc425240309"/>
            <w:bookmarkStart w:id="49295" w:name="_Toc425241556"/>
            <w:bookmarkStart w:id="49296" w:name="_Toc425242802"/>
            <w:bookmarkStart w:id="49297" w:name="_Toc425244048"/>
            <w:bookmarkStart w:id="49298" w:name="_Toc425245295"/>
            <w:bookmarkStart w:id="49299" w:name="_Toc425246542"/>
            <w:bookmarkStart w:id="49300" w:name="_Toc425247789"/>
            <w:bookmarkStart w:id="49301" w:name="_Toc425249035"/>
            <w:bookmarkStart w:id="49302" w:name="_Toc425250282"/>
            <w:bookmarkStart w:id="49303" w:name="_Toc425251529"/>
            <w:bookmarkEnd w:id="49293"/>
            <w:bookmarkEnd w:id="49294"/>
            <w:bookmarkEnd w:id="49295"/>
            <w:bookmarkEnd w:id="49296"/>
            <w:bookmarkEnd w:id="49297"/>
            <w:bookmarkEnd w:id="49298"/>
            <w:bookmarkEnd w:id="49299"/>
            <w:bookmarkEnd w:id="49300"/>
            <w:bookmarkEnd w:id="49301"/>
            <w:bookmarkEnd w:id="49302"/>
            <w:bookmarkEnd w:id="49303"/>
          </w:p>
        </w:tc>
        <w:tc>
          <w:tcPr>
            <w:tcW w:w="2269" w:type="dxa"/>
            <w:tcBorders>
              <w:top w:val="single" w:sz="4" w:space="0" w:color="auto"/>
              <w:left w:val="single" w:sz="4" w:space="0" w:color="auto"/>
              <w:bottom w:val="single" w:sz="4" w:space="0" w:color="auto"/>
              <w:right w:val="single" w:sz="4" w:space="0" w:color="auto"/>
            </w:tcBorders>
          </w:tcPr>
          <w:p w14:paraId="2FF201A1" w14:textId="2E1E5BF2" w:rsidR="005F4718" w:rsidRPr="00C106B9" w:rsidDel="00C66FC3" w:rsidRDefault="005F4718" w:rsidP="009C3129">
            <w:pPr>
              <w:ind w:firstLine="0"/>
              <w:rPr>
                <w:del w:id="49304" w:author="Ramasubramani, Hariharan" w:date="2015-07-20T17:27:00Z"/>
                <w:rFonts w:cstheme="minorHAnsi"/>
                <w:color w:val="000000" w:themeColor="text1"/>
                <w:szCs w:val="18"/>
              </w:rPr>
            </w:pPr>
            <w:del w:id="49305" w:author="Ramasubramani, Hariharan" w:date="2015-07-20T17:27:00Z">
              <w:r w:rsidRPr="00C973B7" w:rsidDel="00C66FC3">
                <w:rPr>
                  <w:rFonts w:cstheme="minorHAnsi"/>
                  <w:szCs w:val="18"/>
                </w:rPr>
                <w:delText xml:space="preserve">Forms Module </w:delText>
              </w:r>
              <w:r w:rsidDel="00C66FC3">
                <w:rPr>
                  <w:rFonts w:cstheme="minorHAnsi"/>
                  <w:szCs w:val="18"/>
                </w:rPr>
                <w:delText>code_clast_reqre</w:delText>
              </w:r>
              <w:bookmarkStart w:id="49306" w:name="_Toc425239064"/>
              <w:bookmarkStart w:id="49307" w:name="_Toc425240310"/>
              <w:bookmarkStart w:id="49308" w:name="_Toc425241557"/>
              <w:bookmarkStart w:id="49309" w:name="_Toc425242803"/>
              <w:bookmarkStart w:id="49310" w:name="_Toc425244049"/>
              <w:bookmarkStart w:id="49311" w:name="_Toc425245296"/>
              <w:bookmarkStart w:id="49312" w:name="_Toc425246543"/>
              <w:bookmarkStart w:id="49313" w:name="_Toc425247790"/>
              <w:bookmarkStart w:id="49314" w:name="_Toc425249036"/>
              <w:bookmarkStart w:id="49315" w:name="_Toc425250283"/>
              <w:bookmarkStart w:id="49316" w:name="_Toc425251530"/>
              <w:bookmarkEnd w:id="49306"/>
              <w:bookmarkEnd w:id="49307"/>
              <w:bookmarkEnd w:id="49308"/>
              <w:bookmarkEnd w:id="49309"/>
              <w:bookmarkEnd w:id="49310"/>
              <w:bookmarkEnd w:id="49311"/>
              <w:bookmarkEnd w:id="49312"/>
              <w:bookmarkEnd w:id="49313"/>
              <w:bookmarkEnd w:id="49314"/>
              <w:bookmarkEnd w:id="49315"/>
              <w:bookmarkEnd w:id="49316"/>
            </w:del>
          </w:p>
        </w:tc>
        <w:tc>
          <w:tcPr>
            <w:tcW w:w="1018" w:type="dxa"/>
            <w:tcBorders>
              <w:top w:val="single" w:sz="4" w:space="0" w:color="auto"/>
              <w:left w:val="single" w:sz="4" w:space="0" w:color="auto"/>
              <w:bottom w:val="single" w:sz="4" w:space="0" w:color="auto"/>
              <w:right w:val="single" w:sz="4" w:space="0" w:color="auto"/>
            </w:tcBorders>
          </w:tcPr>
          <w:p w14:paraId="72353FDF" w14:textId="4634C93F" w:rsidR="005F4718" w:rsidRPr="00C106B9" w:rsidDel="00C66FC3" w:rsidRDefault="005F4718" w:rsidP="009C3129">
            <w:pPr>
              <w:ind w:left="-57" w:firstLine="0"/>
              <w:jc w:val="center"/>
              <w:rPr>
                <w:del w:id="49317" w:author="Ramasubramani, Hariharan" w:date="2015-07-20T17:27:00Z"/>
                <w:rFonts w:cstheme="minorHAnsi"/>
                <w:color w:val="000000" w:themeColor="text1"/>
                <w:szCs w:val="18"/>
              </w:rPr>
            </w:pPr>
            <w:del w:id="49318" w:author="Ramasubramani, Hariharan" w:date="2015-07-20T17:27:00Z">
              <w:r w:rsidRPr="00435F5F" w:rsidDel="00C66FC3">
                <w:rPr>
                  <w:rFonts w:cstheme="minorHAnsi"/>
                  <w:color w:val="000000" w:themeColor="text1"/>
                  <w:szCs w:val="18"/>
                </w:rPr>
                <w:delText>O</w:delText>
              </w:r>
              <w:bookmarkStart w:id="49319" w:name="_Toc425239065"/>
              <w:bookmarkStart w:id="49320" w:name="_Toc425240311"/>
              <w:bookmarkStart w:id="49321" w:name="_Toc425241558"/>
              <w:bookmarkStart w:id="49322" w:name="_Toc425242804"/>
              <w:bookmarkStart w:id="49323" w:name="_Toc425244050"/>
              <w:bookmarkStart w:id="49324" w:name="_Toc425245297"/>
              <w:bookmarkStart w:id="49325" w:name="_Toc425246544"/>
              <w:bookmarkStart w:id="49326" w:name="_Toc425247791"/>
              <w:bookmarkStart w:id="49327" w:name="_Toc425249037"/>
              <w:bookmarkStart w:id="49328" w:name="_Toc425250284"/>
              <w:bookmarkStart w:id="49329" w:name="_Toc425251531"/>
              <w:bookmarkEnd w:id="49319"/>
              <w:bookmarkEnd w:id="49320"/>
              <w:bookmarkEnd w:id="49321"/>
              <w:bookmarkEnd w:id="49322"/>
              <w:bookmarkEnd w:id="49323"/>
              <w:bookmarkEnd w:id="49324"/>
              <w:bookmarkEnd w:id="49325"/>
              <w:bookmarkEnd w:id="49326"/>
              <w:bookmarkEnd w:id="49327"/>
              <w:bookmarkEnd w:id="49328"/>
              <w:bookmarkEnd w:id="49329"/>
            </w:del>
          </w:p>
        </w:tc>
        <w:tc>
          <w:tcPr>
            <w:tcW w:w="881" w:type="dxa"/>
            <w:tcBorders>
              <w:top w:val="single" w:sz="4" w:space="0" w:color="auto"/>
              <w:left w:val="single" w:sz="4" w:space="0" w:color="auto"/>
              <w:bottom w:val="single" w:sz="4" w:space="0" w:color="auto"/>
              <w:right w:val="single" w:sz="4" w:space="0" w:color="auto"/>
            </w:tcBorders>
          </w:tcPr>
          <w:p w14:paraId="7FE04BAA" w14:textId="5272E8F4" w:rsidR="005F4718" w:rsidDel="00C66FC3" w:rsidRDefault="00160556" w:rsidP="009C3129">
            <w:pPr>
              <w:ind w:left="-57" w:firstLine="0"/>
              <w:jc w:val="center"/>
              <w:rPr>
                <w:del w:id="49330" w:author="Ramasubramani, Hariharan" w:date="2015-07-20T17:27:00Z"/>
                <w:rFonts w:cstheme="minorHAnsi"/>
                <w:color w:val="000000" w:themeColor="text1"/>
                <w:szCs w:val="18"/>
              </w:rPr>
            </w:pPr>
            <w:del w:id="49331" w:author="Ramasubramani, Hariharan" w:date="2015-07-20T17:27:00Z">
              <w:r w:rsidDel="00C66FC3">
                <w:rPr>
                  <w:rFonts w:cstheme="minorHAnsi"/>
                  <w:color w:val="000000" w:themeColor="text1"/>
                  <w:szCs w:val="18"/>
                </w:rPr>
                <w:delText>O (CR621)</w:delText>
              </w:r>
              <w:bookmarkStart w:id="49332" w:name="_Toc425239066"/>
              <w:bookmarkStart w:id="49333" w:name="_Toc425240312"/>
              <w:bookmarkStart w:id="49334" w:name="_Toc425241559"/>
              <w:bookmarkStart w:id="49335" w:name="_Toc425242805"/>
              <w:bookmarkStart w:id="49336" w:name="_Toc425244051"/>
              <w:bookmarkStart w:id="49337" w:name="_Toc425245298"/>
              <w:bookmarkStart w:id="49338" w:name="_Toc425246545"/>
              <w:bookmarkStart w:id="49339" w:name="_Toc425247792"/>
              <w:bookmarkStart w:id="49340" w:name="_Toc425249038"/>
              <w:bookmarkStart w:id="49341" w:name="_Toc425250285"/>
              <w:bookmarkStart w:id="49342" w:name="_Toc425251532"/>
              <w:bookmarkEnd w:id="49332"/>
              <w:bookmarkEnd w:id="49333"/>
              <w:bookmarkEnd w:id="49334"/>
              <w:bookmarkEnd w:id="49335"/>
              <w:bookmarkEnd w:id="49336"/>
              <w:bookmarkEnd w:id="49337"/>
              <w:bookmarkEnd w:id="49338"/>
              <w:bookmarkEnd w:id="49339"/>
              <w:bookmarkEnd w:id="49340"/>
              <w:bookmarkEnd w:id="49341"/>
              <w:bookmarkEnd w:id="49342"/>
            </w:del>
          </w:p>
        </w:tc>
        <w:tc>
          <w:tcPr>
            <w:tcW w:w="5571" w:type="dxa"/>
            <w:tcBorders>
              <w:top w:val="single" w:sz="4" w:space="0" w:color="auto"/>
              <w:left w:val="single" w:sz="4" w:space="0" w:color="auto"/>
              <w:bottom w:val="single" w:sz="4" w:space="0" w:color="auto"/>
              <w:right w:val="single" w:sz="4" w:space="0" w:color="auto"/>
            </w:tcBorders>
          </w:tcPr>
          <w:p w14:paraId="5AC3AA1F" w14:textId="7D2C14E2" w:rsidR="005F4718" w:rsidRPr="00C106B9" w:rsidDel="00C66FC3" w:rsidRDefault="00160556" w:rsidP="009C3129">
            <w:pPr>
              <w:pStyle w:val="ListParagraph"/>
              <w:ind w:left="6" w:firstLine="0"/>
              <w:rPr>
                <w:del w:id="49343" w:author="Ramasubramani, Hariharan" w:date="2015-07-20T17:27:00Z"/>
                <w:rFonts w:cstheme="minorHAnsi"/>
                <w:color w:val="000000" w:themeColor="text1"/>
              </w:rPr>
            </w:pPr>
            <w:del w:id="49344" w:author="Ramasubramani, Hariharan" w:date="2015-07-20T17:27:00Z">
              <w:r w:rsidDel="00C66FC3">
                <w:rPr>
                  <w:rFonts w:cstheme="minorHAnsi"/>
                  <w:color w:val="000000" w:themeColor="text1"/>
                </w:rPr>
                <w:delText>Business Rule Removed (CR621)</w:delText>
              </w:r>
              <w:bookmarkStart w:id="49345" w:name="_Toc425239067"/>
              <w:bookmarkStart w:id="49346" w:name="_Toc425240313"/>
              <w:bookmarkStart w:id="49347" w:name="_Toc425241560"/>
              <w:bookmarkStart w:id="49348" w:name="_Toc425242806"/>
              <w:bookmarkStart w:id="49349" w:name="_Toc425244052"/>
              <w:bookmarkStart w:id="49350" w:name="_Toc425245299"/>
              <w:bookmarkStart w:id="49351" w:name="_Toc425246546"/>
              <w:bookmarkStart w:id="49352" w:name="_Toc425247793"/>
              <w:bookmarkStart w:id="49353" w:name="_Toc425249039"/>
              <w:bookmarkStart w:id="49354" w:name="_Toc425250286"/>
              <w:bookmarkStart w:id="49355" w:name="_Toc425251533"/>
              <w:bookmarkEnd w:id="49345"/>
              <w:bookmarkEnd w:id="49346"/>
              <w:bookmarkEnd w:id="49347"/>
              <w:bookmarkEnd w:id="49348"/>
              <w:bookmarkEnd w:id="49349"/>
              <w:bookmarkEnd w:id="49350"/>
              <w:bookmarkEnd w:id="49351"/>
              <w:bookmarkEnd w:id="49352"/>
              <w:bookmarkEnd w:id="49353"/>
              <w:bookmarkEnd w:id="49354"/>
              <w:bookmarkEnd w:id="49355"/>
            </w:del>
          </w:p>
        </w:tc>
        <w:bookmarkStart w:id="49356" w:name="_Toc425239068"/>
        <w:bookmarkStart w:id="49357" w:name="_Toc425240314"/>
        <w:bookmarkStart w:id="49358" w:name="_Toc425241561"/>
        <w:bookmarkStart w:id="49359" w:name="_Toc425242807"/>
        <w:bookmarkStart w:id="49360" w:name="_Toc425244053"/>
        <w:bookmarkStart w:id="49361" w:name="_Toc425245300"/>
        <w:bookmarkStart w:id="49362" w:name="_Toc425246547"/>
        <w:bookmarkStart w:id="49363" w:name="_Toc425247794"/>
        <w:bookmarkStart w:id="49364" w:name="_Toc425249040"/>
        <w:bookmarkStart w:id="49365" w:name="_Toc425250287"/>
        <w:bookmarkStart w:id="49366" w:name="_Toc425251534"/>
        <w:bookmarkEnd w:id="49356"/>
        <w:bookmarkEnd w:id="49357"/>
        <w:bookmarkEnd w:id="49358"/>
        <w:bookmarkEnd w:id="49359"/>
        <w:bookmarkEnd w:id="49360"/>
        <w:bookmarkEnd w:id="49361"/>
        <w:bookmarkEnd w:id="49362"/>
        <w:bookmarkEnd w:id="49363"/>
        <w:bookmarkEnd w:id="49364"/>
        <w:bookmarkEnd w:id="49365"/>
        <w:bookmarkEnd w:id="49366"/>
      </w:tr>
      <w:tr w:rsidR="005F4718" w:rsidRPr="00C106B9" w:rsidDel="00C66FC3" w14:paraId="000744F8" w14:textId="6D0DC597" w:rsidTr="008C172F">
        <w:trPr>
          <w:cantSplit/>
          <w:trHeight w:val="314"/>
          <w:jc w:val="center"/>
          <w:del w:id="49367" w:author="Ramasubramani, Hariharan" w:date="2015-07-20T17:27:00Z"/>
        </w:trPr>
        <w:tc>
          <w:tcPr>
            <w:tcW w:w="1086" w:type="dxa"/>
            <w:tcBorders>
              <w:top w:val="single" w:sz="4" w:space="0" w:color="auto"/>
              <w:left w:val="single" w:sz="4" w:space="0" w:color="auto"/>
              <w:bottom w:val="single" w:sz="4" w:space="0" w:color="auto"/>
              <w:right w:val="single" w:sz="4" w:space="0" w:color="auto"/>
            </w:tcBorders>
          </w:tcPr>
          <w:p w14:paraId="1C255D8B" w14:textId="2F58D1BD" w:rsidR="005F4718" w:rsidRPr="00C106B9" w:rsidDel="00C66FC3" w:rsidRDefault="005F4718" w:rsidP="00247D75">
            <w:pPr>
              <w:pStyle w:val="ListParagraph"/>
              <w:numPr>
                <w:ilvl w:val="3"/>
                <w:numId w:val="23"/>
              </w:numPr>
              <w:overflowPunct w:val="0"/>
              <w:autoSpaceDE w:val="0"/>
              <w:autoSpaceDN w:val="0"/>
              <w:spacing w:after="60"/>
              <w:ind w:left="-43" w:firstLine="0"/>
              <w:textAlignment w:val="baseline"/>
              <w:rPr>
                <w:del w:id="49368" w:author="Ramasubramani, Hariharan" w:date="2015-07-20T17:27:00Z"/>
                <w:rFonts w:cstheme="minorHAnsi"/>
                <w:color w:val="000000" w:themeColor="text1"/>
              </w:rPr>
            </w:pPr>
            <w:bookmarkStart w:id="49369" w:name="_Toc425239069"/>
            <w:bookmarkStart w:id="49370" w:name="_Toc425240315"/>
            <w:bookmarkStart w:id="49371" w:name="_Toc425241562"/>
            <w:bookmarkStart w:id="49372" w:name="_Toc425242808"/>
            <w:bookmarkStart w:id="49373" w:name="_Toc425244054"/>
            <w:bookmarkStart w:id="49374" w:name="_Toc425245301"/>
            <w:bookmarkStart w:id="49375" w:name="_Toc425246548"/>
            <w:bookmarkStart w:id="49376" w:name="_Toc425247795"/>
            <w:bookmarkStart w:id="49377" w:name="_Toc425249041"/>
            <w:bookmarkStart w:id="49378" w:name="_Toc425250288"/>
            <w:bookmarkStart w:id="49379" w:name="_Toc425251535"/>
            <w:bookmarkEnd w:id="49369"/>
            <w:bookmarkEnd w:id="49370"/>
            <w:bookmarkEnd w:id="49371"/>
            <w:bookmarkEnd w:id="49372"/>
            <w:bookmarkEnd w:id="49373"/>
            <w:bookmarkEnd w:id="49374"/>
            <w:bookmarkEnd w:id="49375"/>
            <w:bookmarkEnd w:id="49376"/>
            <w:bookmarkEnd w:id="49377"/>
            <w:bookmarkEnd w:id="49378"/>
            <w:bookmarkEnd w:id="49379"/>
          </w:p>
        </w:tc>
        <w:tc>
          <w:tcPr>
            <w:tcW w:w="2269" w:type="dxa"/>
            <w:tcBorders>
              <w:top w:val="single" w:sz="4" w:space="0" w:color="auto"/>
              <w:left w:val="single" w:sz="4" w:space="0" w:color="auto"/>
              <w:bottom w:val="single" w:sz="4" w:space="0" w:color="auto"/>
              <w:right w:val="single" w:sz="4" w:space="0" w:color="auto"/>
            </w:tcBorders>
          </w:tcPr>
          <w:p w14:paraId="60826A25" w14:textId="5BD7502C" w:rsidR="005F4718" w:rsidRPr="00C106B9" w:rsidDel="00C66FC3" w:rsidRDefault="005F4718" w:rsidP="009C3129">
            <w:pPr>
              <w:ind w:firstLine="0"/>
              <w:rPr>
                <w:del w:id="49380" w:author="Ramasubramani, Hariharan" w:date="2015-07-20T17:27:00Z"/>
                <w:rFonts w:cstheme="minorHAnsi"/>
                <w:color w:val="000000" w:themeColor="text1"/>
                <w:szCs w:val="18"/>
              </w:rPr>
            </w:pPr>
            <w:del w:id="49381" w:author="Ramasubramani, Hariharan" w:date="2015-07-20T17:27:00Z">
              <w:r w:rsidRPr="00C973B7" w:rsidDel="00C66FC3">
                <w:rPr>
                  <w:rFonts w:cstheme="minorHAnsi"/>
                  <w:szCs w:val="18"/>
                </w:rPr>
                <w:delText xml:space="preserve">Forms Module </w:delText>
              </w:r>
              <w:r w:rsidDel="00C66FC3">
                <w:rPr>
                  <w:rFonts w:cstheme="minorHAnsi"/>
                  <w:szCs w:val="18"/>
                </w:rPr>
                <w:delText>code_clast_sub_reqre</w:delText>
              </w:r>
              <w:bookmarkStart w:id="49382" w:name="_Toc425239070"/>
              <w:bookmarkStart w:id="49383" w:name="_Toc425240316"/>
              <w:bookmarkStart w:id="49384" w:name="_Toc425241563"/>
              <w:bookmarkStart w:id="49385" w:name="_Toc425242809"/>
              <w:bookmarkStart w:id="49386" w:name="_Toc425244055"/>
              <w:bookmarkStart w:id="49387" w:name="_Toc425245302"/>
              <w:bookmarkStart w:id="49388" w:name="_Toc425246549"/>
              <w:bookmarkStart w:id="49389" w:name="_Toc425247796"/>
              <w:bookmarkStart w:id="49390" w:name="_Toc425249042"/>
              <w:bookmarkStart w:id="49391" w:name="_Toc425250289"/>
              <w:bookmarkStart w:id="49392" w:name="_Toc425251536"/>
              <w:bookmarkEnd w:id="49382"/>
              <w:bookmarkEnd w:id="49383"/>
              <w:bookmarkEnd w:id="49384"/>
              <w:bookmarkEnd w:id="49385"/>
              <w:bookmarkEnd w:id="49386"/>
              <w:bookmarkEnd w:id="49387"/>
              <w:bookmarkEnd w:id="49388"/>
              <w:bookmarkEnd w:id="49389"/>
              <w:bookmarkEnd w:id="49390"/>
              <w:bookmarkEnd w:id="49391"/>
              <w:bookmarkEnd w:id="49392"/>
            </w:del>
          </w:p>
        </w:tc>
        <w:tc>
          <w:tcPr>
            <w:tcW w:w="1018" w:type="dxa"/>
            <w:tcBorders>
              <w:top w:val="single" w:sz="4" w:space="0" w:color="auto"/>
              <w:left w:val="single" w:sz="4" w:space="0" w:color="auto"/>
              <w:bottom w:val="single" w:sz="4" w:space="0" w:color="auto"/>
              <w:right w:val="single" w:sz="4" w:space="0" w:color="auto"/>
            </w:tcBorders>
          </w:tcPr>
          <w:p w14:paraId="062F06AE" w14:textId="1A7E7B05" w:rsidR="005F4718" w:rsidRPr="00C106B9" w:rsidDel="00C66FC3" w:rsidRDefault="005F4718" w:rsidP="009C3129">
            <w:pPr>
              <w:ind w:left="-57" w:firstLine="0"/>
              <w:jc w:val="center"/>
              <w:rPr>
                <w:del w:id="49393" w:author="Ramasubramani, Hariharan" w:date="2015-07-20T17:27:00Z"/>
                <w:rFonts w:cstheme="minorHAnsi"/>
                <w:color w:val="000000" w:themeColor="text1"/>
                <w:szCs w:val="18"/>
              </w:rPr>
            </w:pPr>
            <w:del w:id="49394" w:author="Ramasubramani, Hariharan" w:date="2015-07-20T17:27:00Z">
              <w:r w:rsidRPr="00435F5F" w:rsidDel="00C66FC3">
                <w:rPr>
                  <w:rFonts w:cstheme="minorHAnsi"/>
                  <w:color w:val="000000" w:themeColor="text1"/>
                  <w:szCs w:val="18"/>
                </w:rPr>
                <w:delText>O</w:delText>
              </w:r>
              <w:bookmarkStart w:id="49395" w:name="_Toc425239071"/>
              <w:bookmarkStart w:id="49396" w:name="_Toc425240317"/>
              <w:bookmarkStart w:id="49397" w:name="_Toc425241564"/>
              <w:bookmarkStart w:id="49398" w:name="_Toc425242810"/>
              <w:bookmarkStart w:id="49399" w:name="_Toc425244056"/>
              <w:bookmarkStart w:id="49400" w:name="_Toc425245303"/>
              <w:bookmarkStart w:id="49401" w:name="_Toc425246550"/>
              <w:bookmarkStart w:id="49402" w:name="_Toc425247797"/>
              <w:bookmarkStart w:id="49403" w:name="_Toc425249043"/>
              <w:bookmarkStart w:id="49404" w:name="_Toc425250290"/>
              <w:bookmarkStart w:id="49405" w:name="_Toc425251537"/>
              <w:bookmarkEnd w:id="49395"/>
              <w:bookmarkEnd w:id="49396"/>
              <w:bookmarkEnd w:id="49397"/>
              <w:bookmarkEnd w:id="49398"/>
              <w:bookmarkEnd w:id="49399"/>
              <w:bookmarkEnd w:id="49400"/>
              <w:bookmarkEnd w:id="49401"/>
              <w:bookmarkEnd w:id="49402"/>
              <w:bookmarkEnd w:id="49403"/>
              <w:bookmarkEnd w:id="49404"/>
              <w:bookmarkEnd w:id="49405"/>
            </w:del>
          </w:p>
        </w:tc>
        <w:tc>
          <w:tcPr>
            <w:tcW w:w="881" w:type="dxa"/>
            <w:tcBorders>
              <w:top w:val="single" w:sz="4" w:space="0" w:color="auto"/>
              <w:left w:val="single" w:sz="4" w:space="0" w:color="auto"/>
              <w:bottom w:val="single" w:sz="4" w:space="0" w:color="auto"/>
              <w:right w:val="single" w:sz="4" w:space="0" w:color="auto"/>
            </w:tcBorders>
          </w:tcPr>
          <w:p w14:paraId="551FF0A4" w14:textId="62555B77" w:rsidR="005F4718" w:rsidDel="00C66FC3" w:rsidRDefault="00160556" w:rsidP="009C3129">
            <w:pPr>
              <w:ind w:left="-57" w:firstLine="0"/>
              <w:jc w:val="center"/>
              <w:rPr>
                <w:del w:id="49406" w:author="Ramasubramani, Hariharan" w:date="2015-07-20T17:27:00Z"/>
                <w:rFonts w:cstheme="minorHAnsi"/>
                <w:color w:val="000000" w:themeColor="text1"/>
                <w:szCs w:val="18"/>
              </w:rPr>
            </w:pPr>
            <w:del w:id="49407" w:author="Ramasubramani, Hariharan" w:date="2015-07-20T17:27:00Z">
              <w:r w:rsidDel="00C66FC3">
                <w:rPr>
                  <w:rFonts w:cstheme="minorHAnsi"/>
                  <w:color w:val="000000" w:themeColor="text1"/>
                  <w:szCs w:val="18"/>
                </w:rPr>
                <w:delText>O (CR621)</w:delText>
              </w:r>
              <w:bookmarkStart w:id="49408" w:name="_Toc425239072"/>
              <w:bookmarkStart w:id="49409" w:name="_Toc425240318"/>
              <w:bookmarkStart w:id="49410" w:name="_Toc425241565"/>
              <w:bookmarkStart w:id="49411" w:name="_Toc425242811"/>
              <w:bookmarkStart w:id="49412" w:name="_Toc425244057"/>
              <w:bookmarkStart w:id="49413" w:name="_Toc425245304"/>
              <w:bookmarkStart w:id="49414" w:name="_Toc425246551"/>
              <w:bookmarkStart w:id="49415" w:name="_Toc425247798"/>
              <w:bookmarkStart w:id="49416" w:name="_Toc425249044"/>
              <w:bookmarkStart w:id="49417" w:name="_Toc425250291"/>
              <w:bookmarkStart w:id="49418" w:name="_Toc425251538"/>
              <w:bookmarkEnd w:id="49408"/>
              <w:bookmarkEnd w:id="49409"/>
              <w:bookmarkEnd w:id="49410"/>
              <w:bookmarkEnd w:id="49411"/>
              <w:bookmarkEnd w:id="49412"/>
              <w:bookmarkEnd w:id="49413"/>
              <w:bookmarkEnd w:id="49414"/>
              <w:bookmarkEnd w:id="49415"/>
              <w:bookmarkEnd w:id="49416"/>
              <w:bookmarkEnd w:id="49417"/>
              <w:bookmarkEnd w:id="49418"/>
            </w:del>
          </w:p>
        </w:tc>
        <w:tc>
          <w:tcPr>
            <w:tcW w:w="5571" w:type="dxa"/>
            <w:tcBorders>
              <w:top w:val="single" w:sz="4" w:space="0" w:color="auto"/>
              <w:left w:val="single" w:sz="4" w:space="0" w:color="auto"/>
              <w:bottom w:val="single" w:sz="4" w:space="0" w:color="auto"/>
              <w:right w:val="single" w:sz="4" w:space="0" w:color="auto"/>
            </w:tcBorders>
          </w:tcPr>
          <w:p w14:paraId="455F9C98" w14:textId="26141F9E" w:rsidR="005F4718" w:rsidRPr="00C106B9" w:rsidDel="00C66FC3" w:rsidRDefault="00160556" w:rsidP="009C3129">
            <w:pPr>
              <w:pStyle w:val="ListParagraph"/>
              <w:ind w:left="6" w:firstLine="0"/>
              <w:rPr>
                <w:del w:id="49419" w:author="Ramasubramani, Hariharan" w:date="2015-07-20T17:27:00Z"/>
                <w:rFonts w:cstheme="minorHAnsi"/>
                <w:color w:val="000000" w:themeColor="text1"/>
              </w:rPr>
            </w:pPr>
            <w:del w:id="49420" w:author="Ramasubramani, Hariharan" w:date="2015-07-20T17:27:00Z">
              <w:r w:rsidDel="00C66FC3">
                <w:rPr>
                  <w:rFonts w:cstheme="minorHAnsi"/>
                  <w:color w:val="000000" w:themeColor="text1"/>
                </w:rPr>
                <w:delText>Business Rule Removed (CR621)</w:delText>
              </w:r>
              <w:bookmarkStart w:id="49421" w:name="_Toc425239073"/>
              <w:bookmarkStart w:id="49422" w:name="_Toc425240319"/>
              <w:bookmarkStart w:id="49423" w:name="_Toc425241566"/>
              <w:bookmarkStart w:id="49424" w:name="_Toc425242812"/>
              <w:bookmarkStart w:id="49425" w:name="_Toc425244058"/>
              <w:bookmarkStart w:id="49426" w:name="_Toc425245305"/>
              <w:bookmarkStart w:id="49427" w:name="_Toc425246552"/>
              <w:bookmarkStart w:id="49428" w:name="_Toc425247799"/>
              <w:bookmarkStart w:id="49429" w:name="_Toc425249045"/>
              <w:bookmarkStart w:id="49430" w:name="_Toc425250292"/>
              <w:bookmarkStart w:id="49431" w:name="_Toc425251539"/>
              <w:bookmarkEnd w:id="49421"/>
              <w:bookmarkEnd w:id="49422"/>
              <w:bookmarkEnd w:id="49423"/>
              <w:bookmarkEnd w:id="49424"/>
              <w:bookmarkEnd w:id="49425"/>
              <w:bookmarkEnd w:id="49426"/>
              <w:bookmarkEnd w:id="49427"/>
              <w:bookmarkEnd w:id="49428"/>
              <w:bookmarkEnd w:id="49429"/>
              <w:bookmarkEnd w:id="49430"/>
              <w:bookmarkEnd w:id="49431"/>
            </w:del>
          </w:p>
        </w:tc>
        <w:bookmarkStart w:id="49432" w:name="_Toc425239074"/>
        <w:bookmarkStart w:id="49433" w:name="_Toc425240320"/>
        <w:bookmarkStart w:id="49434" w:name="_Toc425241567"/>
        <w:bookmarkStart w:id="49435" w:name="_Toc425242813"/>
        <w:bookmarkStart w:id="49436" w:name="_Toc425244059"/>
        <w:bookmarkStart w:id="49437" w:name="_Toc425245306"/>
        <w:bookmarkStart w:id="49438" w:name="_Toc425246553"/>
        <w:bookmarkStart w:id="49439" w:name="_Toc425247800"/>
        <w:bookmarkStart w:id="49440" w:name="_Toc425249046"/>
        <w:bookmarkStart w:id="49441" w:name="_Toc425250293"/>
        <w:bookmarkStart w:id="49442" w:name="_Toc425251540"/>
        <w:bookmarkEnd w:id="49432"/>
        <w:bookmarkEnd w:id="49433"/>
        <w:bookmarkEnd w:id="49434"/>
        <w:bookmarkEnd w:id="49435"/>
        <w:bookmarkEnd w:id="49436"/>
        <w:bookmarkEnd w:id="49437"/>
        <w:bookmarkEnd w:id="49438"/>
        <w:bookmarkEnd w:id="49439"/>
        <w:bookmarkEnd w:id="49440"/>
        <w:bookmarkEnd w:id="49441"/>
        <w:bookmarkEnd w:id="49442"/>
      </w:tr>
      <w:tr w:rsidR="005F4718" w:rsidRPr="00C106B9" w:rsidDel="00C66FC3" w14:paraId="06E32B3C" w14:textId="40ACE08B" w:rsidTr="008C172F">
        <w:trPr>
          <w:cantSplit/>
          <w:trHeight w:val="314"/>
          <w:jc w:val="center"/>
          <w:del w:id="49443" w:author="Ramasubramani, Hariharan" w:date="2015-07-20T17:27:00Z"/>
        </w:trPr>
        <w:tc>
          <w:tcPr>
            <w:tcW w:w="1086" w:type="dxa"/>
            <w:tcBorders>
              <w:top w:val="single" w:sz="4" w:space="0" w:color="auto"/>
              <w:left w:val="single" w:sz="4" w:space="0" w:color="auto"/>
              <w:bottom w:val="single" w:sz="4" w:space="0" w:color="auto"/>
              <w:right w:val="single" w:sz="4" w:space="0" w:color="auto"/>
            </w:tcBorders>
          </w:tcPr>
          <w:p w14:paraId="31ED9817" w14:textId="44621FDA" w:rsidR="005F4718" w:rsidRPr="00C106B9" w:rsidDel="00C66FC3" w:rsidRDefault="005F4718" w:rsidP="00247D75">
            <w:pPr>
              <w:pStyle w:val="ListParagraph"/>
              <w:numPr>
                <w:ilvl w:val="3"/>
                <w:numId w:val="23"/>
              </w:numPr>
              <w:overflowPunct w:val="0"/>
              <w:autoSpaceDE w:val="0"/>
              <w:autoSpaceDN w:val="0"/>
              <w:spacing w:after="60"/>
              <w:ind w:left="-43" w:firstLine="0"/>
              <w:textAlignment w:val="baseline"/>
              <w:rPr>
                <w:del w:id="49444" w:author="Ramasubramani, Hariharan" w:date="2015-07-20T17:27:00Z"/>
                <w:rFonts w:cstheme="minorHAnsi"/>
                <w:color w:val="000000" w:themeColor="text1"/>
              </w:rPr>
            </w:pPr>
            <w:bookmarkStart w:id="49445" w:name="_Toc425239075"/>
            <w:bookmarkStart w:id="49446" w:name="_Toc425240321"/>
            <w:bookmarkStart w:id="49447" w:name="_Toc425241568"/>
            <w:bookmarkStart w:id="49448" w:name="_Toc425242814"/>
            <w:bookmarkStart w:id="49449" w:name="_Toc425244060"/>
            <w:bookmarkStart w:id="49450" w:name="_Toc425245307"/>
            <w:bookmarkStart w:id="49451" w:name="_Toc425246554"/>
            <w:bookmarkStart w:id="49452" w:name="_Toc425247801"/>
            <w:bookmarkStart w:id="49453" w:name="_Toc425249047"/>
            <w:bookmarkStart w:id="49454" w:name="_Toc425250294"/>
            <w:bookmarkStart w:id="49455" w:name="_Toc425251541"/>
            <w:bookmarkEnd w:id="49445"/>
            <w:bookmarkEnd w:id="49446"/>
            <w:bookmarkEnd w:id="49447"/>
            <w:bookmarkEnd w:id="49448"/>
            <w:bookmarkEnd w:id="49449"/>
            <w:bookmarkEnd w:id="49450"/>
            <w:bookmarkEnd w:id="49451"/>
            <w:bookmarkEnd w:id="49452"/>
            <w:bookmarkEnd w:id="49453"/>
            <w:bookmarkEnd w:id="49454"/>
            <w:bookmarkEnd w:id="49455"/>
          </w:p>
        </w:tc>
        <w:tc>
          <w:tcPr>
            <w:tcW w:w="2269" w:type="dxa"/>
            <w:tcBorders>
              <w:top w:val="single" w:sz="4" w:space="0" w:color="auto"/>
              <w:left w:val="single" w:sz="4" w:space="0" w:color="auto"/>
              <w:bottom w:val="single" w:sz="4" w:space="0" w:color="auto"/>
              <w:right w:val="single" w:sz="4" w:space="0" w:color="auto"/>
            </w:tcBorders>
          </w:tcPr>
          <w:p w14:paraId="02F07477" w14:textId="5D56C75A" w:rsidR="005F4718" w:rsidRPr="00C106B9" w:rsidDel="00C66FC3" w:rsidRDefault="005F4718" w:rsidP="009C3129">
            <w:pPr>
              <w:ind w:firstLine="0"/>
              <w:rPr>
                <w:del w:id="49456" w:author="Ramasubramani, Hariharan" w:date="2015-07-20T17:27:00Z"/>
                <w:rFonts w:cstheme="minorHAnsi"/>
                <w:color w:val="000000" w:themeColor="text1"/>
                <w:szCs w:val="18"/>
              </w:rPr>
            </w:pPr>
            <w:del w:id="49457" w:author="Ramasubramani, Hariharan" w:date="2015-07-20T17:27:00Z">
              <w:r w:rsidRPr="00C973B7" w:rsidDel="00C66FC3">
                <w:rPr>
                  <w:rFonts w:cstheme="minorHAnsi"/>
                  <w:szCs w:val="18"/>
                </w:rPr>
                <w:delText xml:space="preserve">Forms Module </w:delText>
              </w:r>
              <w:r w:rsidDel="00C66FC3">
                <w:rPr>
                  <w:rFonts w:cstheme="minorHAnsi"/>
                  <w:szCs w:val="18"/>
                </w:rPr>
                <w:delText>num_reqre</w:delText>
              </w:r>
              <w:r w:rsidRPr="00C973B7" w:rsidDel="00C66FC3">
                <w:rPr>
                  <w:rFonts w:cstheme="minorHAnsi"/>
                  <w:szCs w:val="18"/>
                </w:rPr>
                <w:delText xml:space="preserve"> </w:delText>
              </w:r>
              <w:bookmarkStart w:id="49458" w:name="_Toc425239076"/>
              <w:bookmarkStart w:id="49459" w:name="_Toc425240322"/>
              <w:bookmarkStart w:id="49460" w:name="_Toc425241569"/>
              <w:bookmarkStart w:id="49461" w:name="_Toc425242815"/>
              <w:bookmarkStart w:id="49462" w:name="_Toc425244061"/>
              <w:bookmarkStart w:id="49463" w:name="_Toc425245308"/>
              <w:bookmarkStart w:id="49464" w:name="_Toc425246555"/>
              <w:bookmarkStart w:id="49465" w:name="_Toc425247802"/>
              <w:bookmarkStart w:id="49466" w:name="_Toc425249048"/>
              <w:bookmarkStart w:id="49467" w:name="_Toc425250295"/>
              <w:bookmarkStart w:id="49468" w:name="_Toc425251542"/>
              <w:bookmarkEnd w:id="49458"/>
              <w:bookmarkEnd w:id="49459"/>
              <w:bookmarkEnd w:id="49460"/>
              <w:bookmarkEnd w:id="49461"/>
              <w:bookmarkEnd w:id="49462"/>
              <w:bookmarkEnd w:id="49463"/>
              <w:bookmarkEnd w:id="49464"/>
              <w:bookmarkEnd w:id="49465"/>
              <w:bookmarkEnd w:id="49466"/>
              <w:bookmarkEnd w:id="49467"/>
              <w:bookmarkEnd w:id="49468"/>
            </w:del>
          </w:p>
        </w:tc>
        <w:tc>
          <w:tcPr>
            <w:tcW w:w="1018" w:type="dxa"/>
            <w:tcBorders>
              <w:top w:val="single" w:sz="4" w:space="0" w:color="auto"/>
              <w:left w:val="single" w:sz="4" w:space="0" w:color="auto"/>
              <w:bottom w:val="single" w:sz="4" w:space="0" w:color="auto"/>
              <w:right w:val="single" w:sz="4" w:space="0" w:color="auto"/>
            </w:tcBorders>
          </w:tcPr>
          <w:p w14:paraId="5DB0ACA1" w14:textId="31752012" w:rsidR="005F4718" w:rsidRPr="00C106B9" w:rsidDel="00C66FC3" w:rsidRDefault="005F4718" w:rsidP="009C3129">
            <w:pPr>
              <w:ind w:left="-57" w:firstLine="0"/>
              <w:jc w:val="center"/>
              <w:rPr>
                <w:del w:id="49469" w:author="Ramasubramani, Hariharan" w:date="2015-07-20T17:27:00Z"/>
                <w:rFonts w:cstheme="minorHAnsi"/>
                <w:color w:val="000000" w:themeColor="text1"/>
                <w:szCs w:val="18"/>
              </w:rPr>
            </w:pPr>
            <w:del w:id="49470" w:author="Ramasubramani, Hariharan" w:date="2015-07-20T17:27:00Z">
              <w:r w:rsidRPr="00435F5F" w:rsidDel="00C66FC3">
                <w:rPr>
                  <w:rFonts w:cstheme="minorHAnsi"/>
                  <w:color w:val="000000" w:themeColor="text1"/>
                  <w:szCs w:val="18"/>
                </w:rPr>
                <w:delText>O</w:delText>
              </w:r>
              <w:bookmarkStart w:id="49471" w:name="_Toc425239077"/>
              <w:bookmarkStart w:id="49472" w:name="_Toc425240323"/>
              <w:bookmarkStart w:id="49473" w:name="_Toc425241570"/>
              <w:bookmarkStart w:id="49474" w:name="_Toc425242816"/>
              <w:bookmarkStart w:id="49475" w:name="_Toc425244062"/>
              <w:bookmarkStart w:id="49476" w:name="_Toc425245309"/>
              <w:bookmarkStart w:id="49477" w:name="_Toc425246556"/>
              <w:bookmarkStart w:id="49478" w:name="_Toc425247803"/>
              <w:bookmarkStart w:id="49479" w:name="_Toc425249049"/>
              <w:bookmarkStart w:id="49480" w:name="_Toc425250296"/>
              <w:bookmarkStart w:id="49481" w:name="_Toc425251543"/>
              <w:bookmarkEnd w:id="49471"/>
              <w:bookmarkEnd w:id="49472"/>
              <w:bookmarkEnd w:id="49473"/>
              <w:bookmarkEnd w:id="49474"/>
              <w:bookmarkEnd w:id="49475"/>
              <w:bookmarkEnd w:id="49476"/>
              <w:bookmarkEnd w:id="49477"/>
              <w:bookmarkEnd w:id="49478"/>
              <w:bookmarkEnd w:id="49479"/>
              <w:bookmarkEnd w:id="49480"/>
              <w:bookmarkEnd w:id="49481"/>
            </w:del>
          </w:p>
        </w:tc>
        <w:tc>
          <w:tcPr>
            <w:tcW w:w="881" w:type="dxa"/>
            <w:tcBorders>
              <w:top w:val="single" w:sz="4" w:space="0" w:color="auto"/>
              <w:left w:val="single" w:sz="4" w:space="0" w:color="auto"/>
              <w:bottom w:val="single" w:sz="4" w:space="0" w:color="auto"/>
              <w:right w:val="single" w:sz="4" w:space="0" w:color="auto"/>
            </w:tcBorders>
          </w:tcPr>
          <w:p w14:paraId="5DDB8D8E" w14:textId="2771D975" w:rsidR="005F4718" w:rsidDel="00C66FC3" w:rsidRDefault="00160556" w:rsidP="009C3129">
            <w:pPr>
              <w:ind w:left="-57" w:firstLine="0"/>
              <w:jc w:val="center"/>
              <w:rPr>
                <w:del w:id="49482" w:author="Ramasubramani, Hariharan" w:date="2015-07-20T17:27:00Z"/>
                <w:rFonts w:cstheme="minorHAnsi"/>
                <w:color w:val="000000" w:themeColor="text1"/>
                <w:szCs w:val="18"/>
              </w:rPr>
            </w:pPr>
            <w:del w:id="49483" w:author="Ramasubramani, Hariharan" w:date="2015-07-20T17:27:00Z">
              <w:r w:rsidDel="00C66FC3">
                <w:rPr>
                  <w:rFonts w:cstheme="minorHAnsi"/>
                  <w:color w:val="000000" w:themeColor="text1"/>
                  <w:szCs w:val="18"/>
                </w:rPr>
                <w:delText>O (CR621)</w:delText>
              </w:r>
              <w:bookmarkStart w:id="49484" w:name="_Toc425239078"/>
              <w:bookmarkStart w:id="49485" w:name="_Toc425240324"/>
              <w:bookmarkStart w:id="49486" w:name="_Toc425241571"/>
              <w:bookmarkStart w:id="49487" w:name="_Toc425242817"/>
              <w:bookmarkStart w:id="49488" w:name="_Toc425244063"/>
              <w:bookmarkStart w:id="49489" w:name="_Toc425245310"/>
              <w:bookmarkStart w:id="49490" w:name="_Toc425246557"/>
              <w:bookmarkStart w:id="49491" w:name="_Toc425247804"/>
              <w:bookmarkStart w:id="49492" w:name="_Toc425249050"/>
              <w:bookmarkStart w:id="49493" w:name="_Toc425250297"/>
              <w:bookmarkStart w:id="49494" w:name="_Toc425251544"/>
              <w:bookmarkEnd w:id="49484"/>
              <w:bookmarkEnd w:id="49485"/>
              <w:bookmarkEnd w:id="49486"/>
              <w:bookmarkEnd w:id="49487"/>
              <w:bookmarkEnd w:id="49488"/>
              <w:bookmarkEnd w:id="49489"/>
              <w:bookmarkEnd w:id="49490"/>
              <w:bookmarkEnd w:id="49491"/>
              <w:bookmarkEnd w:id="49492"/>
              <w:bookmarkEnd w:id="49493"/>
              <w:bookmarkEnd w:id="49494"/>
            </w:del>
          </w:p>
        </w:tc>
        <w:tc>
          <w:tcPr>
            <w:tcW w:w="5571" w:type="dxa"/>
            <w:tcBorders>
              <w:top w:val="single" w:sz="4" w:space="0" w:color="auto"/>
              <w:left w:val="single" w:sz="4" w:space="0" w:color="auto"/>
              <w:bottom w:val="single" w:sz="4" w:space="0" w:color="auto"/>
              <w:right w:val="single" w:sz="4" w:space="0" w:color="auto"/>
            </w:tcBorders>
          </w:tcPr>
          <w:p w14:paraId="4AD27519" w14:textId="63B5633C" w:rsidR="005F4718" w:rsidRPr="00C106B9" w:rsidDel="00C66FC3" w:rsidRDefault="00160556" w:rsidP="009C3129">
            <w:pPr>
              <w:pStyle w:val="ListParagraph"/>
              <w:ind w:left="6" w:firstLine="0"/>
              <w:rPr>
                <w:del w:id="49495" w:author="Ramasubramani, Hariharan" w:date="2015-07-20T17:27:00Z"/>
                <w:rFonts w:cstheme="minorHAnsi"/>
                <w:color w:val="000000" w:themeColor="text1"/>
              </w:rPr>
            </w:pPr>
            <w:del w:id="49496" w:author="Ramasubramani, Hariharan" w:date="2015-07-20T17:27:00Z">
              <w:r w:rsidDel="00C66FC3">
                <w:rPr>
                  <w:rFonts w:cstheme="minorHAnsi"/>
                  <w:color w:val="000000" w:themeColor="text1"/>
                </w:rPr>
                <w:delText>Business Rule Removed (CR621)</w:delText>
              </w:r>
              <w:bookmarkStart w:id="49497" w:name="_Toc425239079"/>
              <w:bookmarkStart w:id="49498" w:name="_Toc425240325"/>
              <w:bookmarkStart w:id="49499" w:name="_Toc425241572"/>
              <w:bookmarkStart w:id="49500" w:name="_Toc425242818"/>
              <w:bookmarkStart w:id="49501" w:name="_Toc425244064"/>
              <w:bookmarkStart w:id="49502" w:name="_Toc425245311"/>
              <w:bookmarkStart w:id="49503" w:name="_Toc425246558"/>
              <w:bookmarkStart w:id="49504" w:name="_Toc425247805"/>
              <w:bookmarkStart w:id="49505" w:name="_Toc425249051"/>
              <w:bookmarkStart w:id="49506" w:name="_Toc425250298"/>
              <w:bookmarkStart w:id="49507" w:name="_Toc425251545"/>
              <w:bookmarkEnd w:id="49497"/>
              <w:bookmarkEnd w:id="49498"/>
              <w:bookmarkEnd w:id="49499"/>
              <w:bookmarkEnd w:id="49500"/>
              <w:bookmarkEnd w:id="49501"/>
              <w:bookmarkEnd w:id="49502"/>
              <w:bookmarkEnd w:id="49503"/>
              <w:bookmarkEnd w:id="49504"/>
              <w:bookmarkEnd w:id="49505"/>
              <w:bookmarkEnd w:id="49506"/>
              <w:bookmarkEnd w:id="49507"/>
            </w:del>
          </w:p>
        </w:tc>
        <w:bookmarkStart w:id="49508" w:name="_Toc425239080"/>
        <w:bookmarkStart w:id="49509" w:name="_Toc425240326"/>
        <w:bookmarkStart w:id="49510" w:name="_Toc425241573"/>
        <w:bookmarkStart w:id="49511" w:name="_Toc425242819"/>
        <w:bookmarkStart w:id="49512" w:name="_Toc425244065"/>
        <w:bookmarkStart w:id="49513" w:name="_Toc425245312"/>
        <w:bookmarkStart w:id="49514" w:name="_Toc425246559"/>
        <w:bookmarkStart w:id="49515" w:name="_Toc425247806"/>
        <w:bookmarkStart w:id="49516" w:name="_Toc425249052"/>
        <w:bookmarkStart w:id="49517" w:name="_Toc425250299"/>
        <w:bookmarkStart w:id="49518" w:name="_Toc425251546"/>
        <w:bookmarkEnd w:id="49508"/>
        <w:bookmarkEnd w:id="49509"/>
        <w:bookmarkEnd w:id="49510"/>
        <w:bookmarkEnd w:id="49511"/>
        <w:bookmarkEnd w:id="49512"/>
        <w:bookmarkEnd w:id="49513"/>
        <w:bookmarkEnd w:id="49514"/>
        <w:bookmarkEnd w:id="49515"/>
        <w:bookmarkEnd w:id="49516"/>
        <w:bookmarkEnd w:id="49517"/>
        <w:bookmarkEnd w:id="49518"/>
      </w:tr>
      <w:tr w:rsidR="005F4718" w:rsidRPr="00C106B9" w:rsidDel="00C66FC3" w14:paraId="7465B40B" w14:textId="7E06CC53" w:rsidTr="008C172F">
        <w:trPr>
          <w:cantSplit/>
          <w:trHeight w:val="314"/>
          <w:jc w:val="center"/>
          <w:del w:id="49519" w:author="Ramasubramani, Hariharan" w:date="2015-07-20T17:27:00Z"/>
        </w:trPr>
        <w:tc>
          <w:tcPr>
            <w:tcW w:w="1086" w:type="dxa"/>
            <w:tcBorders>
              <w:top w:val="single" w:sz="4" w:space="0" w:color="auto"/>
              <w:left w:val="single" w:sz="4" w:space="0" w:color="auto"/>
              <w:bottom w:val="single" w:sz="4" w:space="0" w:color="auto"/>
              <w:right w:val="single" w:sz="4" w:space="0" w:color="auto"/>
            </w:tcBorders>
          </w:tcPr>
          <w:p w14:paraId="53FE4688" w14:textId="432F15FA" w:rsidR="005F4718" w:rsidRPr="00C106B9" w:rsidDel="00C66FC3" w:rsidRDefault="005F4718" w:rsidP="00247D75">
            <w:pPr>
              <w:pStyle w:val="ListParagraph"/>
              <w:numPr>
                <w:ilvl w:val="3"/>
                <w:numId w:val="23"/>
              </w:numPr>
              <w:overflowPunct w:val="0"/>
              <w:autoSpaceDE w:val="0"/>
              <w:autoSpaceDN w:val="0"/>
              <w:spacing w:after="60"/>
              <w:ind w:left="-43" w:firstLine="0"/>
              <w:textAlignment w:val="baseline"/>
              <w:rPr>
                <w:del w:id="49520" w:author="Ramasubramani, Hariharan" w:date="2015-07-20T17:27:00Z"/>
                <w:rFonts w:cstheme="minorHAnsi"/>
                <w:color w:val="000000" w:themeColor="text1"/>
              </w:rPr>
            </w:pPr>
            <w:bookmarkStart w:id="49521" w:name="_Toc425239081"/>
            <w:bookmarkStart w:id="49522" w:name="_Toc425240327"/>
            <w:bookmarkStart w:id="49523" w:name="_Toc425241574"/>
            <w:bookmarkStart w:id="49524" w:name="_Toc425242820"/>
            <w:bookmarkStart w:id="49525" w:name="_Toc425244066"/>
            <w:bookmarkStart w:id="49526" w:name="_Toc425245313"/>
            <w:bookmarkStart w:id="49527" w:name="_Toc425246560"/>
            <w:bookmarkStart w:id="49528" w:name="_Toc425247807"/>
            <w:bookmarkStart w:id="49529" w:name="_Toc425249053"/>
            <w:bookmarkStart w:id="49530" w:name="_Toc425250300"/>
            <w:bookmarkStart w:id="49531" w:name="_Toc425251547"/>
            <w:bookmarkEnd w:id="49521"/>
            <w:bookmarkEnd w:id="49522"/>
            <w:bookmarkEnd w:id="49523"/>
            <w:bookmarkEnd w:id="49524"/>
            <w:bookmarkEnd w:id="49525"/>
            <w:bookmarkEnd w:id="49526"/>
            <w:bookmarkEnd w:id="49527"/>
            <w:bookmarkEnd w:id="49528"/>
            <w:bookmarkEnd w:id="49529"/>
            <w:bookmarkEnd w:id="49530"/>
            <w:bookmarkEnd w:id="49531"/>
          </w:p>
        </w:tc>
        <w:tc>
          <w:tcPr>
            <w:tcW w:w="2269" w:type="dxa"/>
            <w:tcBorders>
              <w:top w:val="single" w:sz="4" w:space="0" w:color="auto"/>
              <w:left w:val="single" w:sz="4" w:space="0" w:color="auto"/>
              <w:bottom w:val="single" w:sz="4" w:space="0" w:color="auto"/>
              <w:right w:val="single" w:sz="4" w:space="0" w:color="auto"/>
            </w:tcBorders>
          </w:tcPr>
          <w:p w14:paraId="5CE4AFEA" w14:textId="1295A7F7" w:rsidR="005F4718" w:rsidRPr="00C106B9" w:rsidDel="00C66FC3" w:rsidRDefault="005F4718" w:rsidP="009C3129">
            <w:pPr>
              <w:ind w:firstLine="0"/>
              <w:rPr>
                <w:del w:id="49532" w:author="Ramasubramani, Hariharan" w:date="2015-07-20T17:27:00Z"/>
                <w:rFonts w:cstheme="minorHAnsi"/>
                <w:color w:val="000000" w:themeColor="text1"/>
                <w:szCs w:val="18"/>
              </w:rPr>
            </w:pPr>
            <w:del w:id="49533" w:author="Ramasubramani, Hariharan" w:date="2015-07-20T17:27:00Z">
              <w:r w:rsidRPr="00C973B7" w:rsidDel="00C66FC3">
                <w:rPr>
                  <w:rFonts w:cstheme="minorHAnsi"/>
                  <w:szCs w:val="18"/>
                </w:rPr>
                <w:delText xml:space="preserve">Forms Module </w:delText>
              </w:r>
              <w:r w:rsidDel="00C66FC3">
                <w:rPr>
                  <w:rFonts w:cstheme="minorHAnsi"/>
                  <w:szCs w:val="18"/>
                </w:rPr>
                <w:delText>num_reqre_full</w:delText>
              </w:r>
              <w:bookmarkStart w:id="49534" w:name="_Toc425239082"/>
              <w:bookmarkStart w:id="49535" w:name="_Toc425240328"/>
              <w:bookmarkStart w:id="49536" w:name="_Toc425241575"/>
              <w:bookmarkStart w:id="49537" w:name="_Toc425242821"/>
              <w:bookmarkStart w:id="49538" w:name="_Toc425244067"/>
              <w:bookmarkStart w:id="49539" w:name="_Toc425245314"/>
              <w:bookmarkStart w:id="49540" w:name="_Toc425246561"/>
              <w:bookmarkStart w:id="49541" w:name="_Toc425247808"/>
              <w:bookmarkStart w:id="49542" w:name="_Toc425249054"/>
              <w:bookmarkStart w:id="49543" w:name="_Toc425250301"/>
              <w:bookmarkStart w:id="49544" w:name="_Toc425251548"/>
              <w:bookmarkEnd w:id="49534"/>
              <w:bookmarkEnd w:id="49535"/>
              <w:bookmarkEnd w:id="49536"/>
              <w:bookmarkEnd w:id="49537"/>
              <w:bookmarkEnd w:id="49538"/>
              <w:bookmarkEnd w:id="49539"/>
              <w:bookmarkEnd w:id="49540"/>
              <w:bookmarkEnd w:id="49541"/>
              <w:bookmarkEnd w:id="49542"/>
              <w:bookmarkEnd w:id="49543"/>
              <w:bookmarkEnd w:id="49544"/>
            </w:del>
          </w:p>
        </w:tc>
        <w:tc>
          <w:tcPr>
            <w:tcW w:w="1018" w:type="dxa"/>
            <w:tcBorders>
              <w:top w:val="single" w:sz="4" w:space="0" w:color="auto"/>
              <w:left w:val="single" w:sz="4" w:space="0" w:color="auto"/>
              <w:bottom w:val="single" w:sz="4" w:space="0" w:color="auto"/>
              <w:right w:val="single" w:sz="4" w:space="0" w:color="auto"/>
            </w:tcBorders>
          </w:tcPr>
          <w:p w14:paraId="4C3D7C0C" w14:textId="0D5F473B" w:rsidR="005F4718" w:rsidRPr="00C106B9" w:rsidDel="00C66FC3" w:rsidRDefault="005F4718" w:rsidP="009C3129">
            <w:pPr>
              <w:ind w:left="-57" w:firstLine="0"/>
              <w:jc w:val="center"/>
              <w:rPr>
                <w:del w:id="49545" w:author="Ramasubramani, Hariharan" w:date="2015-07-20T17:27:00Z"/>
                <w:rFonts w:cstheme="minorHAnsi"/>
                <w:color w:val="000000" w:themeColor="text1"/>
                <w:szCs w:val="18"/>
              </w:rPr>
            </w:pPr>
            <w:del w:id="49546" w:author="Ramasubramani, Hariharan" w:date="2015-07-20T17:27:00Z">
              <w:r w:rsidRPr="00435F5F" w:rsidDel="00C66FC3">
                <w:rPr>
                  <w:rFonts w:cstheme="minorHAnsi"/>
                  <w:color w:val="000000" w:themeColor="text1"/>
                  <w:szCs w:val="18"/>
                </w:rPr>
                <w:delText>O</w:delText>
              </w:r>
              <w:bookmarkStart w:id="49547" w:name="_Toc425239083"/>
              <w:bookmarkStart w:id="49548" w:name="_Toc425240329"/>
              <w:bookmarkStart w:id="49549" w:name="_Toc425241576"/>
              <w:bookmarkStart w:id="49550" w:name="_Toc425242822"/>
              <w:bookmarkStart w:id="49551" w:name="_Toc425244068"/>
              <w:bookmarkStart w:id="49552" w:name="_Toc425245315"/>
              <w:bookmarkStart w:id="49553" w:name="_Toc425246562"/>
              <w:bookmarkStart w:id="49554" w:name="_Toc425247809"/>
              <w:bookmarkStart w:id="49555" w:name="_Toc425249055"/>
              <w:bookmarkStart w:id="49556" w:name="_Toc425250302"/>
              <w:bookmarkStart w:id="49557" w:name="_Toc425251549"/>
              <w:bookmarkEnd w:id="49547"/>
              <w:bookmarkEnd w:id="49548"/>
              <w:bookmarkEnd w:id="49549"/>
              <w:bookmarkEnd w:id="49550"/>
              <w:bookmarkEnd w:id="49551"/>
              <w:bookmarkEnd w:id="49552"/>
              <w:bookmarkEnd w:id="49553"/>
              <w:bookmarkEnd w:id="49554"/>
              <w:bookmarkEnd w:id="49555"/>
              <w:bookmarkEnd w:id="49556"/>
              <w:bookmarkEnd w:id="49557"/>
            </w:del>
          </w:p>
        </w:tc>
        <w:tc>
          <w:tcPr>
            <w:tcW w:w="881" w:type="dxa"/>
            <w:tcBorders>
              <w:top w:val="single" w:sz="4" w:space="0" w:color="auto"/>
              <w:left w:val="single" w:sz="4" w:space="0" w:color="auto"/>
              <w:bottom w:val="single" w:sz="4" w:space="0" w:color="auto"/>
              <w:right w:val="single" w:sz="4" w:space="0" w:color="auto"/>
            </w:tcBorders>
          </w:tcPr>
          <w:p w14:paraId="6DCCC29B" w14:textId="75B9E1BD" w:rsidR="005F4718" w:rsidDel="00C66FC3" w:rsidRDefault="00160556" w:rsidP="009C3129">
            <w:pPr>
              <w:ind w:left="-57" w:firstLine="0"/>
              <w:jc w:val="center"/>
              <w:rPr>
                <w:del w:id="49558" w:author="Ramasubramani, Hariharan" w:date="2015-07-20T17:27:00Z"/>
                <w:rFonts w:cstheme="minorHAnsi"/>
                <w:color w:val="000000" w:themeColor="text1"/>
                <w:szCs w:val="18"/>
              </w:rPr>
            </w:pPr>
            <w:del w:id="49559" w:author="Ramasubramani, Hariharan" w:date="2015-07-20T17:27:00Z">
              <w:r w:rsidDel="00C66FC3">
                <w:rPr>
                  <w:rFonts w:cstheme="minorHAnsi"/>
                  <w:color w:val="000000" w:themeColor="text1"/>
                  <w:szCs w:val="18"/>
                </w:rPr>
                <w:delText>O (CR621)</w:delText>
              </w:r>
              <w:bookmarkStart w:id="49560" w:name="_Toc425239084"/>
              <w:bookmarkStart w:id="49561" w:name="_Toc425240330"/>
              <w:bookmarkStart w:id="49562" w:name="_Toc425241577"/>
              <w:bookmarkStart w:id="49563" w:name="_Toc425242823"/>
              <w:bookmarkStart w:id="49564" w:name="_Toc425244069"/>
              <w:bookmarkStart w:id="49565" w:name="_Toc425245316"/>
              <w:bookmarkStart w:id="49566" w:name="_Toc425246563"/>
              <w:bookmarkStart w:id="49567" w:name="_Toc425247810"/>
              <w:bookmarkStart w:id="49568" w:name="_Toc425249056"/>
              <w:bookmarkStart w:id="49569" w:name="_Toc425250303"/>
              <w:bookmarkStart w:id="49570" w:name="_Toc425251550"/>
              <w:bookmarkEnd w:id="49560"/>
              <w:bookmarkEnd w:id="49561"/>
              <w:bookmarkEnd w:id="49562"/>
              <w:bookmarkEnd w:id="49563"/>
              <w:bookmarkEnd w:id="49564"/>
              <w:bookmarkEnd w:id="49565"/>
              <w:bookmarkEnd w:id="49566"/>
              <w:bookmarkEnd w:id="49567"/>
              <w:bookmarkEnd w:id="49568"/>
              <w:bookmarkEnd w:id="49569"/>
              <w:bookmarkEnd w:id="49570"/>
            </w:del>
          </w:p>
        </w:tc>
        <w:tc>
          <w:tcPr>
            <w:tcW w:w="5571" w:type="dxa"/>
            <w:tcBorders>
              <w:top w:val="single" w:sz="4" w:space="0" w:color="auto"/>
              <w:left w:val="single" w:sz="4" w:space="0" w:color="auto"/>
              <w:bottom w:val="single" w:sz="4" w:space="0" w:color="auto"/>
              <w:right w:val="single" w:sz="4" w:space="0" w:color="auto"/>
            </w:tcBorders>
          </w:tcPr>
          <w:p w14:paraId="6352A3E0" w14:textId="23B1FB6A" w:rsidR="005F4718" w:rsidRPr="00C106B9" w:rsidDel="00C66FC3" w:rsidRDefault="00160556" w:rsidP="009C3129">
            <w:pPr>
              <w:pStyle w:val="ListParagraph"/>
              <w:ind w:left="6" w:firstLine="0"/>
              <w:rPr>
                <w:del w:id="49571" w:author="Ramasubramani, Hariharan" w:date="2015-07-20T17:27:00Z"/>
                <w:rFonts w:cstheme="minorHAnsi"/>
                <w:color w:val="000000" w:themeColor="text1"/>
              </w:rPr>
            </w:pPr>
            <w:del w:id="49572" w:author="Ramasubramani, Hariharan" w:date="2015-07-20T17:27:00Z">
              <w:r w:rsidDel="00C66FC3">
                <w:rPr>
                  <w:rFonts w:cstheme="minorHAnsi"/>
                  <w:color w:val="000000" w:themeColor="text1"/>
                </w:rPr>
                <w:delText>Business Rule Removed (CR621)</w:delText>
              </w:r>
              <w:bookmarkStart w:id="49573" w:name="_Toc425239085"/>
              <w:bookmarkStart w:id="49574" w:name="_Toc425240331"/>
              <w:bookmarkStart w:id="49575" w:name="_Toc425241578"/>
              <w:bookmarkStart w:id="49576" w:name="_Toc425242824"/>
              <w:bookmarkStart w:id="49577" w:name="_Toc425244070"/>
              <w:bookmarkStart w:id="49578" w:name="_Toc425245317"/>
              <w:bookmarkStart w:id="49579" w:name="_Toc425246564"/>
              <w:bookmarkStart w:id="49580" w:name="_Toc425247811"/>
              <w:bookmarkStart w:id="49581" w:name="_Toc425249057"/>
              <w:bookmarkStart w:id="49582" w:name="_Toc425250304"/>
              <w:bookmarkStart w:id="49583" w:name="_Toc425251551"/>
              <w:bookmarkEnd w:id="49573"/>
              <w:bookmarkEnd w:id="49574"/>
              <w:bookmarkEnd w:id="49575"/>
              <w:bookmarkEnd w:id="49576"/>
              <w:bookmarkEnd w:id="49577"/>
              <w:bookmarkEnd w:id="49578"/>
              <w:bookmarkEnd w:id="49579"/>
              <w:bookmarkEnd w:id="49580"/>
              <w:bookmarkEnd w:id="49581"/>
              <w:bookmarkEnd w:id="49582"/>
              <w:bookmarkEnd w:id="49583"/>
            </w:del>
          </w:p>
        </w:tc>
        <w:bookmarkStart w:id="49584" w:name="_Toc425239086"/>
        <w:bookmarkStart w:id="49585" w:name="_Toc425240332"/>
        <w:bookmarkStart w:id="49586" w:name="_Toc425241579"/>
        <w:bookmarkStart w:id="49587" w:name="_Toc425242825"/>
        <w:bookmarkStart w:id="49588" w:name="_Toc425244071"/>
        <w:bookmarkStart w:id="49589" w:name="_Toc425245318"/>
        <w:bookmarkStart w:id="49590" w:name="_Toc425246565"/>
        <w:bookmarkStart w:id="49591" w:name="_Toc425247812"/>
        <w:bookmarkStart w:id="49592" w:name="_Toc425249058"/>
        <w:bookmarkStart w:id="49593" w:name="_Toc425250305"/>
        <w:bookmarkStart w:id="49594" w:name="_Toc425251552"/>
        <w:bookmarkEnd w:id="49584"/>
        <w:bookmarkEnd w:id="49585"/>
        <w:bookmarkEnd w:id="49586"/>
        <w:bookmarkEnd w:id="49587"/>
        <w:bookmarkEnd w:id="49588"/>
        <w:bookmarkEnd w:id="49589"/>
        <w:bookmarkEnd w:id="49590"/>
        <w:bookmarkEnd w:id="49591"/>
        <w:bookmarkEnd w:id="49592"/>
        <w:bookmarkEnd w:id="49593"/>
        <w:bookmarkEnd w:id="49594"/>
      </w:tr>
      <w:tr w:rsidR="005F4718" w:rsidRPr="00C106B9" w:rsidDel="00C66FC3" w14:paraId="28B68495" w14:textId="36CDE0DE" w:rsidTr="008C172F">
        <w:trPr>
          <w:cantSplit/>
          <w:trHeight w:val="314"/>
          <w:jc w:val="center"/>
          <w:del w:id="49595" w:author="Ramasubramani, Hariharan" w:date="2015-07-20T17:27:00Z"/>
        </w:trPr>
        <w:tc>
          <w:tcPr>
            <w:tcW w:w="1086" w:type="dxa"/>
            <w:tcBorders>
              <w:top w:val="single" w:sz="4" w:space="0" w:color="auto"/>
              <w:left w:val="single" w:sz="4" w:space="0" w:color="auto"/>
              <w:bottom w:val="single" w:sz="4" w:space="0" w:color="auto"/>
              <w:right w:val="single" w:sz="4" w:space="0" w:color="auto"/>
            </w:tcBorders>
          </w:tcPr>
          <w:p w14:paraId="7CB90ADF" w14:textId="65D97C8B" w:rsidR="005F4718" w:rsidRPr="00C106B9" w:rsidDel="00C66FC3" w:rsidRDefault="005F4718" w:rsidP="00247D75">
            <w:pPr>
              <w:pStyle w:val="ListParagraph"/>
              <w:numPr>
                <w:ilvl w:val="3"/>
                <w:numId w:val="23"/>
              </w:numPr>
              <w:overflowPunct w:val="0"/>
              <w:autoSpaceDE w:val="0"/>
              <w:autoSpaceDN w:val="0"/>
              <w:spacing w:after="60"/>
              <w:ind w:left="-43" w:firstLine="0"/>
              <w:textAlignment w:val="baseline"/>
              <w:rPr>
                <w:del w:id="49596" w:author="Ramasubramani, Hariharan" w:date="2015-07-20T17:27:00Z"/>
                <w:rFonts w:cstheme="minorHAnsi"/>
                <w:color w:val="000000" w:themeColor="text1"/>
              </w:rPr>
            </w:pPr>
            <w:bookmarkStart w:id="49597" w:name="_Toc425239087"/>
            <w:bookmarkStart w:id="49598" w:name="_Toc425240333"/>
            <w:bookmarkStart w:id="49599" w:name="_Toc425241580"/>
            <w:bookmarkStart w:id="49600" w:name="_Toc425242826"/>
            <w:bookmarkStart w:id="49601" w:name="_Toc425244072"/>
            <w:bookmarkStart w:id="49602" w:name="_Toc425245319"/>
            <w:bookmarkStart w:id="49603" w:name="_Toc425246566"/>
            <w:bookmarkStart w:id="49604" w:name="_Toc425247813"/>
            <w:bookmarkStart w:id="49605" w:name="_Toc425249059"/>
            <w:bookmarkStart w:id="49606" w:name="_Toc425250306"/>
            <w:bookmarkStart w:id="49607" w:name="_Toc425251553"/>
            <w:bookmarkEnd w:id="49597"/>
            <w:bookmarkEnd w:id="49598"/>
            <w:bookmarkEnd w:id="49599"/>
            <w:bookmarkEnd w:id="49600"/>
            <w:bookmarkEnd w:id="49601"/>
            <w:bookmarkEnd w:id="49602"/>
            <w:bookmarkEnd w:id="49603"/>
            <w:bookmarkEnd w:id="49604"/>
            <w:bookmarkEnd w:id="49605"/>
            <w:bookmarkEnd w:id="49606"/>
            <w:bookmarkEnd w:id="49607"/>
          </w:p>
        </w:tc>
        <w:tc>
          <w:tcPr>
            <w:tcW w:w="2269" w:type="dxa"/>
            <w:tcBorders>
              <w:top w:val="single" w:sz="4" w:space="0" w:color="auto"/>
              <w:left w:val="single" w:sz="4" w:space="0" w:color="auto"/>
              <w:bottom w:val="single" w:sz="4" w:space="0" w:color="auto"/>
              <w:right w:val="single" w:sz="4" w:space="0" w:color="auto"/>
            </w:tcBorders>
          </w:tcPr>
          <w:p w14:paraId="61E2F709" w14:textId="042EF699" w:rsidR="005F4718" w:rsidRPr="00C106B9" w:rsidDel="00C66FC3" w:rsidRDefault="005F4718" w:rsidP="009C3129">
            <w:pPr>
              <w:ind w:firstLine="0"/>
              <w:rPr>
                <w:del w:id="49608" w:author="Ramasubramani, Hariharan" w:date="2015-07-20T17:27:00Z"/>
                <w:rFonts w:cstheme="minorHAnsi"/>
                <w:color w:val="000000" w:themeColor="text1"/>
                <w:szCs w:val="18"/>
              </w:rPr>
            </w:pPr>
            <w:del w:id="49609" w:author="Ramasubramani, Hariharan" w:date="2015-07-20T17:27:00Z">
              <w:r w:rsidRPr="00C973B7" w:rsidDel="00C66FC3">
                <w:rPr>
                  <w:rFonts w:cstheme="minorHAnsi"/>
                  <w:szCs w:val="18"/>
                </w:rPr>
                <w:delText xml:space="preserve">Forms Module </w:delText>
              </w:r>
              <w:r w:rsidDel="00C66FC3">
                <w:rPr>
                  <w:rFonts w:cstheme="minorHAnsi"/>
                  <w:szCs w:val="18"/>
                </w:rPr>
                <w:delText>code_type_lang</w:delText>
              </w:r>
              <w:bookmarkStart w:id="49610" w:name="_Toc425239088"/>
              <w:bookmarkStart w:id="49611" w:name="_Toc425240334"/>
              <w:bookmarkStart w:id="49612" w:name="_Toc425241581"/>
              <w:bookmarkStart w:id="49613" w:name="_Toc425242827"/>
              <w:bookmarkStart w:id="49614" w:name="_Toc425244073"/>
              <w:bookmarkStart w:id="49615" w:name="_Toc425245320"/>
              <w:bookmarkStart w:id="49616" w:name="_Toc425246567"/>
              <w:bookmarkStart w:id="49617" w:name="_Toc425247814"/>
              <w:bookmarkStart w:id="49618" w:name="_Toc425249060"/>
              <w:bookmarkStart w:id="49619" w:name="_Toc425250307"/>
              <w:bookmarkStart w:id="49620" w:name="_Toc425251554"/>
              <w:bookmarkEnd w:id="49610"/>
              <w:bookmarkEnd w:id="49611"/>
              <w:bookmarkEnd w:id="49612"/>
              <w:bookmarkEnd w:id="49613"/>
              <w:bookmarkEnd w:id="49614"/>
              <w:bookmarkEnd w:id="49615"/>
              <w:bookmarkEnd w:id="49616"/>
              <w:bookmarkEnd w:id="49617"/>
              <w:bookmarkEnd w:id="49618"/>
              <w:bookmarkEnd w:id="49619"/>
              <w:bookmarkEnd w:id="49620"/>
            </w:del>
          </w:p>
        </w:tc>
        <w:tc>
          <w:tcPr>
            <w:tcW w:w="1018" w:type="dxa"/>
            <w:tcBorders>
              <w:top w:val="single" w:sz="4" w:space="0" w:color="auto"/>
              <w:left w:val="single" w:sz="4" w:space="0" w:color="auto"/>
              <w:bottom w:val="single" w:sz="4" w:space="0" w:color="auto"/>
              <w:right w:val="single" w:sz="4" w:space="0" w:color="auto"/>
            </w:tcBorders>
          </w:tcPr>
          <w:p w14:paraId="5B2BEF02" w14:textId="3F6693FE" w:rsidR="005F4718" w:rsidRPr="00C106B9" w:rsidDel="00C66FC3" w:rsidRDefault="005F4718" w:rsidP="009C3129">
            <w:pPr>
              <w:ind w:left="-57" w:firstLine="0"/>
              <w:jc w:val="center"/>
              <w:rPr>
                <w:del w:id="49621" w:author="Ramasubramani, Hariharan" w:date="2015-07-20T17:27:00Z"/>
                <w:rFonts w:cstheme="minorHAnsi"/>
                <w:color w:val="000000" w:themeColor="text1"/>
                <w:szCs w:val="18"/>
              </w:rPr>
            </w:pPr>
            <w:del w:id="49622" w:author="Ramasubramani, Hariharan" w:date="2015-07-20T17:27:00Z">
              <w:r w:rsidRPr="00435F5F" w:rsidDel="00C66FC3">
                <w:rPr>
                  <w:rFonts w:cstheme="minorHAnsi"/>
                  <w:color w:val="000000" w:themeColor="text1"/>
                  <w:szCs w:val="18"/>
                </w:rPr>
                <w:delText>O</w:delText>
              </w:r>
              <w:bookmarkStart w:id="49623" w:name="_Toc425239089"/>
              <w:bookmarkStart w:id="49624" w:name="_Toc425240335"/>
              <w:bookmarkStart w:id="49625" w:name="_Toc425241582"/>
              <w:bookmarkStart w:id="49626" w:name="_Toc425242828"/>
              <w:bookmarkStart w:id="49627" w:name="_Toc425244074"/>
              <w:bookmarkStart w:id="49628" w:name="_Toc425245321"/>
              <w:bookmarkStart w:id="49629" w:name="_Toc425246568"/>
              <w:bookmarkStart w:id="49630" w:name="_Toc425247815"/>
              <w:bookmarkStart w:id="49631" w:name="_Toc425249061"/>
              <w:bookmarkStart w:id="49632" w:name="_Toc425250308"/>
              <w:bookmarkStart w:id="49633" w:name="_Toc425251555"/>
              <w:bookmarkEnd w:id="49623"/>
              <w:bookmarkEnd w:id="49624"/>
              <w:bookmarkEnd w:id="49625"/>
              <w:bookmarkEnd w:id="49626"/>
              <w:bookmarkEnd w:id="49627"/>
              <w:bookmarkEnd w:id="49628"/>
              <w:bookmarkEnd w:id="49629"/>
              <w:bookmarkEnd w:id="49630"/>
              <w:bookmarkEnd w:id="49631"/>
              <w:bookmarkEnd w:id="49632"/>
              <w:bookmarkEnd w:id="49633"/>
            </w:del>
          </w:p>
        </w:tc>
        <w:tc>
          <w:tcPr>
            <w:tcW w:w="881" w:type="dxa"/>
            <w:tcBorders>
              <w:top w:val="single" w:sz="4" w:space="0" w:color="auto"/>
              <w:left w:val="single" w:sz="4" w:space="0" w:color="auto"/>
              <w:bottom w:val="single" w:sz="4" w:space="0" w:color="auto"/>
              <w:right w:val="single" w:sz="4" w:space="0" w:color="auto"/>
            </w:tcBorders>
          </w:tcPr>
          <w:p w14:paraId="3F7CF84B" w14:textId="39AD3F19" w:rsidR="005F4718" w:rsidDel="00C66FC3" w:rsidRDefault="00160556" w:rsidP="009C3129">
            <w:pPr>
              <w:ind w:left="-57" w:firstLine="0"/>
              <w:jc w:val="center"/>
              <w:rPr>
                <w:del w:id="49634" w:author="Ramasubramani, Hariharan" w:date="2015-07-20T17:27:00Z"/>
                <w:rFonts w:cstheme="minorHAnsi"/>
                <w:color w:val="000000" w:themeColor="text1"/>
                <w:szCs w:val="18"/>
              </w:rPr>
            </w:pPr>
            <w:del w:id="49635" w:author="Ramasubramani, Hariharan" w:date="2015-07-20T17:27:00Z">
              <w:r w:rsidDel="00C66FC3">
                <w:rPr>
                  <w:rFonts w:cstheme="minorHAnsi"/>
                  <w:color w:val="000000" w:themeColor="text1"/>
                  <w:szCs w:val="18"/>
                </w:rPr>
                <w:delText>O (CR621)</w:delText>
              </w:r>
              <w:bookmarkStart w:id="49636" w:name="_Toc425239090"/>
              <w:bookmarkStart w:id="49637" w:name="_Toc425240336"/>
              <w:bookmarkStart w:id="49638" w:name="_Toc425241583"/>
              <w:bookmarkStart w:id="49639" w:name="_Toc425242829"/>
              <w:bookmarkStart w:id="49640" w:name="_Toc425244075"/>
              <w:bookmarkStart w:id="49641" w:name="_Toc425245322"/>
              <w:bookmarkStart w:id="49642" w:name="_Toc425246569"/>
              <w:bookmarkStart w:id="49643" w:name="_Toc425247816"/>
              <w:bookmarkStart w:id="49644" w:name="_Toc425249062"/>
              <w:bookmarkStart w:id="49645" w:name="_Toc425250309"/>
              <w:bookmarkStart w:id="49646" w:name="_Toc425251556"/>
              <w:bookmarkEnd w:id="49636"/>
              <w:bookmarkEnd w:id="49637"/>
              <w:bookmarkEnd w:id="49638"/>
              <w:bookmarkEnd w:id="49639"/>
              <w:bookmarkEnd w:id="49640"/>
              <w:bookmarkEnd w:id="49641"/>
              <w:bookmarkEnd w:id="49642"/>
              <w:bookmarkEnd w:id="49643"/>
              <w:bookmarkEnd w:id="49644"/>
              <w:bookmarkEnd w:id="49645"/>
              <w:bookmarkEnd w:id="49646"/>
            </w:del>
          </w:p>
        </w:tc>
        <w:tc>
          <w:tcPr>
            <w:tcW w:w="5571" w:type="dxa"/>
            <w:tcBorders>
              <w:top w:val="single" w:sz="4" w:space="0" w:color="auto"/>
              <w:left w:val="single" w:sz="4" w:space="0" w:color="auto"/>
              <w:bottom w:val="single" w:sz="4" w:space="0" w:color="auto"/>
              <w:right w:val="single" w:sz="4" w:space="0" w:color="auto"/>
            </w:tcBorders>
          </w:tcPr>
          <w:p w14:paraId="384E238C" w14:textId="15AD5CCD" w:rsidR="005F4718" w:rsidRPr="00C106B9" w:rsidDel="00C66FC3" w:rsidRDefault="00160556" w:rsidP="009C3129">
            <w:pPr>
              <w:pStyle w:val="ListParagraph"/>
              <w:ind w:left="6" w:firstLine="0"/>
              <w:rPr>
                <w:del w:id="49647" w:author="Ramasubramani, Hariharan" w:date="2015-07-20T17:27:00Z"/>
                <w:rFonts w:cstheme="minorHAnsi"/>
                <w:color w:val="000000" w:themeColor="text1"/>
              </w:rPr>
            </w:pPr>
            <w:del w:id="49648" w:author="Ramasubramani, Hariharan" w:date="2015-07-20T17:27:00Z">
              <w:r w:rsidDel="00C66FC3">
                <w:rPr>
                  <w:rFonts w:cstheme="minorHAnsi"/>
                  <w:color w:val="000000" w:themeColor="text1"/>
                </w:rPr>
                <w:delText>Business Rule Removed (CR621)</w:delText>
              </w:r>
              <w:bookmarkStart w:id="49649" w:name="_Toc425239091"/>
              <w:bookmarkStart w:id="49650" w:name="_Toc425240337"/>
              <w:bookmarkStart w:id="49651" w:name="_Toc425241584"/>
              <w:bookmarkStart w:id="49652" w:name="_Toc425242830"/>
              <w:bookmarkStart w:id="49653" w:name="_Toc425244076"/>
              <w:bookmarkStart w:id="49654" w:name="_Toc425245323"/>
              <w:bookmarkStart w:id="49655" w:name="_Toc425246570"/>
              <w:bookmarkStart w:id="49656" w:name="_Toc425247817"/>
              <w:bookmarkStart w:id="49657" w:name="_Toc425249063"/>
              <w:bookmarkStart w:id="49658" w:name="_Toc425250310"/>
              <w:bookmarkStart w:id="49659" w:name="_Toc425251557"/>
              <w:bookmarkEnd w:id="49649"/>
              <w:bookmarkEnd w:id="49650"/>
              <w:bookmarkEnd w:id="49651"/>
              <w:bookmarkEnd w:id="49652"/>
              <w:bookmarkEnd w:id="49653"/>
              <w:bookmarkEnd w:id="49654"/>
              <w:bookmarkEnd w:id="49655"/>
              <w:bookmarkEnd w:id="49656"/>
              <w:bookmarkEnd w:id="49657"/>
              <w:bookmarkEnd w:id="49658"/>
              <w:bookmarkEnd w:id="49659"/>
            </w:del>
          </w:p>
        </w:tc>
        <w:bookmarkStart w:id="49660" w:name="_Toc425239092"/>
        <w:bookmarkStart w:id="49661" w:name="_Toc425240338"/>
        <w:bookmarkStart w:id="49662" w:name="_Toc425241585"/>
        <w:bookmarkStart w:id="49663" w:name="_Toc425242831"/>
        <w:bookmarkStart w:id="49664" w:name="_Toc425244077"/>
        <w:bookmarkStart w:id="49665" w:name="_Toc425245324"/>
        <w:bookmarkStart w:id="49666" w:name="_Toc425246571"/>
        <w:bookmarkStart w:id="49667" w:name="_Toc425247818"/>
        <w:bookmarkStart w:id="49668" w:name="_Toc425249064"/>
        <w:bookmarkStart w:id="49669" w:name="_Toc425250311"/>
        <w:bookmarkStart w:id="49670" w:name="_Toc425251558"/>
        <w:bookmarkEnd w:id="49660"/>
        <w:bookmarkEnd w:id="49661"/>
        <w:bookmarkEnd w:id="49662"/>
        <w:bookmarkEnd w:id="49663"/>
        <w:bookmarkEnd w:id="49664"/>
        <w:bookmarkEnd w:id="49665"/>
        <w:bookmarkEnd w:id="49666"/>
        <w:bookmarkEnd w:id="49667"/>
        <w:bookmarkEnd w:id="49668"/>
        <w:bookmarkEnd w:id="49669"/>
        <w:bookmarkEnd w:id="49670"/>
      </w:tr>
      <w:tr w:rsidR="005F4718" w:rsidRPr="00C106B9" w:rsidDel="00C66FC3" w14:paraId="090C6E89" w14:textId="5C47A68A" w:rsidTr="008C172F">
        <w:trPr>
          <w:cantSplit/>
          <w:trHeight w:val="314"/>
          <w:jc w:val="center"/>
          <w:del w:id="49671" w:author="Ramasubramani, Hariharan" w:date="2015-07-20T17:27:00Z"/>
        </w:trPr>
        <w:tc>
          <w:tcPr>
            <w:tcW w:w="1086" w:type="dxa"/>
            <w:tcBorders>
              <w:top w:val="single" w:sz="4" w:space="0" w:color="auto"/>
              <w:left w:val="single" w:sz="4" w:space="0" w:color="auto"/>
              <w:bottom w:val="single" w:sz="4" w:space="0" w:color="auto"/>
              <w:right w:val="single" w:sz="4" w:space="0" w:color="auto"/>
            </w:tcBorders>
          </w:tcPr>
          <w:p w14:paraId="7D090FFB" w14:textId="13386790" w:rsidR="005F4718" w:rsidRPr="00C106B9" w:rsidDel="00C66FC3" w:rsidRDefault="005F4718" w:rsidP="00247D75">
            <w:pPr>
              <w:pStyle w:val="ListParagraph"/>
              <w:numPr>
                <w:ilvl w:val="3"/>
                <w:numId w:val="23"/>
              </w:numPr>
              <w:overflowPunct w:val="0"/>
              <w:autoSpaceDE w:val="0"/>
              <w:autoSpaceDN w:val="0"/>
              <w:spacing w:after="60"/>
              <w:ind w:left="-43" w:firstLine="0"/>
              <w:textAlignment w:val="baseline"/>
              <w:rPr>
                <w:del w:id="49672" w:author="Ramasubramani, Hariharan" w:date="2015-07-20T17:27:00Z"/>
                <w:rFonts w:cstheme="minorHAnsi"/>
                <w:color w:val="000000" w:themeColor="text1"/>
              </w:rPr>
            </w:pPr>
            <w:bookmarkStart w:id="49673" w:name="_Toc425239093"/>
            <w:bookmarkStart w:id="49674" w:name="_Toc425240339"/>
            <w:bookmarkStart w:id="49675" w:name="_Toc425241586"/>
            <w:bookmarkStart w:id="49676" w:name="_Toc425242832"/>
            <w:bookmarkStart w:id="49677" w:name="_Toc425244078"/>
            <w:bookmarkStart w:id="49678" w:name="_Toc425245325"/>
            <w:bookmarkStart w:id="49679" w:name="_Toc425246572"/>
            <w:bookmarkStart w:id="49680" w:name="_Toc425247819"/>
            <w:bookmarkStart w:id="49681" w:name="_Toc425249065"/>
            <w:bookmarkStart w:id="49682" w:name="_Toc425250312"/>
            <w:bookmarkStart w:id="49683" w:name="_Toc425251559"/>
            <w:bookmarkEnd w:id="49673"/>
            <w:bookmarkEnd w:id="49674"/>
            <w:bookmarkEnd w:id="49675"/>
            <w:bookmarkEnd w:id="49676"/>
            <w:bookmarkEnd w:id="49677"/>
            <w:bookmarkEnd w:id="49678"/>
            <w:bookmarkEnd w:id="49679"/>
            <w:bookmarkEnd w:id="49680"/>
            <w:bookmarkEnd w:id="49681"/>
            <w:bookmarkEnd w:id="49682"/>
            <w:bookmarkEnd w:id="49683"/>
          </w:p>
        </w:tc>
        <w:tc>
          <w:tcPr>
            <w:tcW w:w="2269" w:type="dxa"/>
            <w:tcBorders>
              <w:top w:val="single" w:sz="4" w:space="0" w:color="auto"/>
              <w:left w:val="single" w:sz="4" w:space="0" w:color="auto"/>
              <w:bottom w:val="single" w:sz="4" w:space="0" w:color="auto"/>
              <w:right w:val="single" w:sz="4" w:space="0" w:color="auto"/>
            </w:tcBorders>
          </w:tcPr>
          <w:p w14:paraId="5FB717CD" w14:textId="22AA937A" w:rsidR="005F4718" w:rsidRPr="00C106B9" w:rsidDel="00C66FC3" w:rsidRDefault="005F4718" w:rsidP="009C3129">
            <w:pPr>
              <w:ind w:firstLine="0"/>
              <w:rPr>
                <w:del w:id="49684" w:author="Ramasubramani, Hariharan" w:date="2015-07-20T17:27:00Z"/>
                <w:rFonts w:cstheme="minorHAnsi"/>
                <w:color w:val="000000" w:themeColor="text1"/>
                <w:szCs w:val="18"/>
              </w:rPr>
            </w:pPr>
            <w:del w:id="49685" w:author="Ramasubramani, Hariharan" w:date="2015-07-20T17:27:00Z">
              <w:r w:rsidDel="00C66FC3">
                <w:rPr>
                  <w:rFonts w:cstheme="minorHAnsi"/>
                  <w:szCs w:val="18"/>
                </w:rPr>
                <w:delText>Forms Module name_reqre</w:delText>
              </w:r>
              <w:bookmarkStart w:id="49686" w:name="_Toc425239094"/>
              <w:bookmarkStart w:id="49687" w:name="_Toc425240340"/>
              <w:bookmarkStart w:id="49688" w:name="_Toc425241587"/>
              <w:bookmarkStart w:id="49689" w:name="_Toc425242833"/>
              <w:bookmarkStart w:id="49690" w:name="_Toc425244079"/>
              <w:bookmarkStart w:id="49691" w:name="_Toc425245326"/>
              <w:bookmarkStart w:id="49692" w:name="_Toc425246573"/>
              <w:bookmarkStart w:id="49693" w:name="_Toc425247820"/>
              <w:bookmarkStart w:id="49694" w:name="_Toc425249066"/>
              <w:bookmarkStart w:id="49695" w:name="_Toc425250313"/>
              <w:bookmarkStart w:id="49696" w:name="_Toc425251560"/>
              <w:bookmarkEnd w:id="49686"/>
              <w:bookmarkEnd w:id="49687"/>
              <w:bookmarkEnd w:id="49688"/>
              <w:bookmarkEnd w:id="49689"/>
              <w:bookmarkEnd w:id="49690"/>
              <w:bookmarkEnd w:id="49691"/>
              <w:bookmarkEnd w:id="49692"/>
              <w:bookmarkEnd w:id="49693"/>
              <w:bookmarkEnd w:id="49694"/>
              <w:bookmarkEnd w:id="49695"/>
              <w:bookmarkEnd w:id="49696"/>
            </w:del>
          </w:p>
        </w:tc>
        <w:tc>
          <w:tcPr>
            <w:tcW w:w="1018" w:type="dxa"/>
            <w:tcBorders>
              <w:top w:val="single" w:sz="4" w:space="0" w:color="auto"/>
              <w:left w:val="single" w:sz="4" w:space="0" w:color="auto"/>
              <w:bottom w:val="single" w:sz="4" w:space="0" w:color="auto"/>
              <w:right w:val="single" w:sz="4" w:space="0" w:color="auto"/>
            </w:tcBorders>
          </w:tcPr>
          <w:p w14:paraId="0E190AFD" w14:textId="66394EB4" w:rsidR="005F4718" w:rsidRPr="00C106B9" w:rsidDel="00C66FC3" w:rsidRDefault="005F4718" w:rsidP="009C3129">
            <w:pPr>
              <w:ind w:left="-57" w:firstLine="0"/>
              <w:jc w:val="center"/>
              <w:rPr>
                <w:del w:id="49697" w:author="Ramasubramani, Hariharan" w:date="2015-07-20T17:27:00Z"/>
                <w:rFonts w:cstheme="minorHAnsi"/>
                <w:color w:val="000000" w:themeColor="text1"/>
                <w:szCs w:val="18"/>
              </w:rPr>
            </w:pPr>
            <w:del w:id="49698" w:author="Ramasubramani, Hariharan" w:date="2015-07-20T17:27:00Z">
              <w:r w:rsidRPr="00435F5F" w:rsidDel="00C66FC3">
                <w:rPr>
                  <w:rFonts w:cstheme="minorHAnsi"/>
                  <w:color w:val="000000" w:themeColor="text1"/>
                  <w:szCs w:val="18"/>
                </w:rPr>
                <w:delText>O</w:delText>
              </w:r>
              <w:bookmarkStart w:id="49699" w:name="_Toc425239095"/>
              <w:bookmarkStart w:id="49700" w:name="_Toc425240341"/>
              <w:bookmarkStart w:id="49701" w:name="_Toc425241588"/>
              <w:bookmarkStart w:id="49702" w:name="_Toc425242834"/>
              <w:bookmarkStart w:id="49703" w:name="_Toc425244080"/>
              <w:bookmarkStart w:id="49704" w:name="_Toc425245327"/>
              <w:bookmarkStart w:id="49705" w:name="_Toc425246574"/>
              <w:bookmarkStart w:id="49706" w:name="_Toc425247821"/>
              <w:bookmarkStart w:id="49707" w:name="_Toc425249067"/>
              <w:bookmarkStart w:id="49708" w:name="_Toc425250314"/>
              <w:bookmarkStart w:id="49709" w:name="_Toc425251561"/>
              <w:bookmarkEnd w:id="49699"/>
              <w:bookmarkEnd w:id="49700"/>
              <w:bookmarkEnd w:id="49701"/>
              <w:bookmarkEnd w:id="49702"/>
              <w:bookmarkEnd w:id="49703"/>
              <w:bookmarkEnd w:id="49704"/>
              <w:bookmarkEnd w:id="49705"/>
              <w:bookmarkEnd w:id="49706"/>
              <w:bookmarkEnd w:id="49707"/>
              <w:bookmarkEnd w:id="49708"/>
              <w:bookmarkEnd w:id="49709"/>
            </w:del>
          </w:p>
        </w:tc>
        <w:tc>
          <w:tcPr>
            <w:tcW w:w="881" w:type="dxa"/>
            <w:tcBorders>
              <w:top w:val="single" w:sz="4" w:space="0" w:color="auto"/>
              <w:left w:val="single" w:sz="4" w:space="0" w:color="auto"/>
              <w:bottom w:val="single" w:sz="4" w:space="0" w:color="auto"/>
              <w:right w:val="single" w:sz="4" w:space="0" w:color="auto"/>
            </w:tcBorders>
          </w:tcPr>
          <w:p w14:paraId="71C73485" w14:textId="2A8C9365" w:rsidR="005F4718" w:rsidDel="00C66FC3" w:rsidRDefault="00160556" w:rsidP="009C3129">
            <w:pPr>
              <w:ind w:left="-57" w:firstLine="0"/>
              <w:jc w:val="center"/>
              <w:rPr>
                <w:del w:id="49710" w:author="Ramasubramani, Hariharan" w:date="2015-07-20T17:27:00Z"/>
                <w:rFonts w:cstheme="minorHAnsi"/>
                <w:color w:val="000000" w:themeColor="text1"/>
                <w:szCs w:val="18"/>
              </w:rPr>
            </w:pPr>
            <w:del w:id="49711" w:author="Ramasubramani, Hariharan" w:date="2015-07-20T17:27:00Z">
              <w:r w:rsidDel="00C66FC3">
                <w:rPr>
                  <w:rFonts w:cstheme="minorHAnsi"/>
                  <w:color w:val="000000" w:themeColor="text1"/>
                  <w:szCs w:val="18"/>
                </w:rPr>
                <w:delText>O (CR621)</w:delText>
              </w:r>
              <w:bookmarkStart w:id="49712" w:name="_Toc425239096"/>
              <w:bookmarkStart w:id="49713" w:name="_Toc425240342"/>
              <w:bookmarkStart w:id="49714" w:name="_Toc425241589"/>
              <w:bookmarkStart w:id="49715" w:name="_Toc425242835"/>
              <w:bookmarkStart w:id="49716" w:name="_Toc425244081"/>
              <w:bookmarkStart w:id="49717" w:name="_Toc425245328"/>
              <w:bookmarkStart w:id="49718" w:name="_Toc425246575"/>
              <w:bookmarkStart w:id="49719" w:name="_Toc425247822"/>
              <w:bookmarkStart w:id="49720" w:name="_Toc425249068"/>
              <w:bookmarkStart w:id="49721" w:name="_Toc425250315"/>
              <w:bookmarkStart w:id="49722" w:name="_Toc425251562"/>
              <w:bookmarkEnd w:id="49712"/>
              <w:bookmarkEnd w:id="49713"/>
              <w:bookmarkEnd w:id="49714"/>
              <w:bookmarkEnd w:id="49715"/>
              <w:bookmarkEnd w:id="49716"/>
              <w:bookmarkEnd w:id="49717"/>
              <w:bookmarkEnd w:id="49718"/>
              <w:bookmarkEnd w:id="49719"/>
              <w:bookmarkEnd w:id="49720"/>
              <w:bookmarkEnd w:id="49721"/>
              <w:bookmarkEnd w:id="49722"/>
            </w:del>
          </w:p>
        </w:tc>
        <w:tc>
          <w:tcPr>
            <w:tcW w:w="5571" w:type="dxa"/>
            <w:tcBorders>
              <w:top w:val="single" w:sz="4" w:space="0" w:color="auto"/>
              <w:left w:val="single" w:sz="4" w:space="0" w:color="auto"/>
              <w:bottom w:val="single" w:sz="4" w:space="0" w:color="auto"/>
              <w:right w:val="single" w:sz="4" w:space="0" w:color="auto"/>
            </w:tcBorders>
          </w:tcPr>
          <w:p w14:paraId="0236BD65" w14:textId="751C5DCE" w:rsidR="005F4718" w:rsidRPr="00C106B9" w:rsidDel="00C66FC3" w:rsidRDefault="00160556" w:rsidP="009C3129">
            <w:pPr>
              <w:pStyle w:val="ListParagraph"/>
              <w:ind w:left="6" w:firstLine="0"/>
              <w:rPr>
                <w:del w:id="49723" w:author="Ramasubramani, Hariharan" w:date="2015-07-20T17:27:00Z"/>
                <w:rFonts w:cstheme="minorHAnsi"/>
                <w:color w:val="000000" w:themeColor="text1"/>
              </w:rPr>
            </w:pPr>
            <w:del w:id="49724" w:author="Ramasubramani, Hariharan" w:date="2015-07-20T17:27:00Z">
              <w:r w:rsidDel="00C66FC3">
                <w:rPr>
                  <w:rFonts w:cstheme="minorHAnsi"/>
                  <w:color w:val="000000" w:themeColor="text1"/>
                </w:rPr>
                <w:delText>Business Rule Removed (CR621)</w:delText>
              </w:r>
              <w:bookmarkStart w:id="49725" w:name="_Toc425239097"/>
              <w:bookmarkStart w:id="49726" w:name="_Toc425240343"/>
              <w:bookmarkStart w:id="49727" w:name="_Toc425241590"/>
              <w:bookmarkStart w:id="49728" w:name="_Toc425242836"/>
              <w:bookmarkStart w:id="49729" w:name="_Toc425244082"/>
              <w:bookmarkStart w:id="49730" w:name="_Toc425245329"/>
              <w:bookmarkStart w:id="49731" w:name="_Toc425246576"/>
              <w:bookmarkStart w:id="49732" w:name="_Toc425247823"/>
              <w:bookmarkStart w:id="49733" w:name="_Toc425249069"/>
              <w:bookmarkStart w:id="49734" w:name="_Toc425250316"/>
              <w:bookmarkStart w:id="49735" w:name="_Toc425251563"/>
              <w:bookmarkEnd w:id="49725"/>
              <w:bookmarkEnd w:id="49726"/>
              <w:bookmarkEnd w:id="49727"/>
              <w:bookmarkEnd w:id="49728"/>
              <w:bookmarkEnd w:id="49729"/>
              <w:bookmarkEnd w:id="49730"/>
              <w:bookmarkEnd w:id="49731"/>
              <w:bookmarkEnd w:id="49732"/>
              <w:bookmarkEnd w:id="49733"/>
              <w:bookmarkEnd w:id="49734"/>
              <w:bookmarkEnd w:id="49735"/>
            </w:del>
          </w:p>
        </w:tc>
        <w:bookmarkStart w:id="49736" w:name="_Toc425239098"/>
        <w:bookmarkStart w:id="49737" w:name="_Toc425240344"/>
        <w:bookmarkStart w:id="49738" w:name="_Toc425241591"/>
        <w:bookmarkStart w:id="49739" w:name="_Toc425242837"/>
        <w:bookmarkStart w:id="49740" w:name="_Toc425244083"/>
        <w:bookmarkStart w:id="49741" w:name="_Toc425245330"/>
        <w:bookmarkStart w:id="49742" w:name="_Toc425246577"/>
        <w:bookmarkStart w:id="49743" w:name="_Toc425247824"/>
        <w:bookmarkStart w:id="49744" w:name="_Toc425249070"/>
        <w:bookmarkStart w:id="49745" w:name="_Toc425250317"/>
        <w:bookmarkStart w:id="49746" w:name="_Toc425251564"/>
        <w:bookmarkEnd w:id="49736"/>
        <w:bookmarkEnd w:id="49737"/>
        <w:bookmarkEnd w:id="49738"/>
        <w:bookmarkEnd w:id="49739"/>
        <w:bookmarkEnd w:id="49740"/>
        <w:bookmarkEnd w:id="49741"/>
        <w:bookmarkEnd w:id="49742"/>
        <w:bookmarkEnd w:id="49743"/>
        <w:bookmarkEnd w:id="49744"/>
        <w:bookmarkEnd w:id="49745"/>
        <w:bookmarkEnd w:id="49746"/>
      </w:tr>
      <w:tr w:rsidR="005F4718" w:rsidRPr="00C106B9" w:rsidDel="00C66FC3" w14:paraId="6F884E83" w14:textId="65A91953" w:rsidTr="008C172F">
        <w:trPr>
          <w:cantSplit/>
          <w:trHeight w:val="314"/>
          <w:jc w:val="center"/>
          <w:del w:id="49747" w:author="Ramasubramani, Hariharan" w:date="2015-07-20T17:27:00Z"/>
        </w:trPr>
        <w:tc>
          <w:tcPr>
            <w:tcW w:w="1086" w:type="dxa"/>
            <w:tcBorders>
              <w:top w:val="single" w:sz="4" w:space="0" w:color="auto"/>
              <w:left w:val="single" w:sz="4" w:space="0" w:color="auto"/>
              <w:bottom w:val="single" w:sz="4" w:space="0" w:color="auto"/>
              <w:right w:val="single" w:sz="4" w:space="0" w:color="auto"/>
            </w:tcBorders>
          </w:tcPr>
          <w:p w14:paraId="3CF94302" w14:textId="43CCDBF7" w:rsidR="005F4718" w:rsidRPr="00C106B9" w:rsidDel="00C66FC3" w:rsidRDefault="005F4718" w:rsidP="00247D75">
            <w:pPr>
              <w:pStyle w:val="ListParagraph"/>
              <w:numPr>
                <w:ilvl w:val="3"/>
                <w:numId w:val="23"/>
              </w:numPr>
              <w:overflowPunct w:val="0"/>
              <w:autoSpaceDE w:val="0"/>
              <w:autoSpaceDN w:val="0"/>
              <w:spacing w:after="60"/>
              <w:ind w:left="-43" w:firstLine="0"/>
              <w:textAlignment w:val="baseline"/>
              <w:rPr>
                <w:del w:id="49748" w:author="Ramasubramani, Hariharan" w:date="2015-07-20T17:27:00Z"/>
                <w:rFonts w:cstheme="minorHAnsi"/>
                <w:color w:val="000000" w:themeColor="text1"/>
              </w:rPr>
            </w:pPr>
            <w:bookmarkStart w:id="49749" w:name="_Toc425239099"/>
            <w:bookmarkStart w:id="49750" w:name="_Toc425240345"/>
            <w:bookmarkStart w:id="49751" w:name="_Toc425241592"/>
            <w:bookmarkStart w:id="49752" w:name="_Toc425242838"/>
            <w:bookmarkStart w:id="49753" w:name="_Toc425244084"/>
            <w:bookmarkStart w:id="49754" w:name="_Toc425245331"/>
            <w:bookmarkStart w:id="49755" w:name="_Toc425246578"/>
            <w:bookmarkStart w:id="49756" w:name="_Toc425247825"/>
            <w:bookmarkStart w:id="49757" w:name="_Toc425249071"/>
            <w:bookmarkStart w:id="49758" w:name="_Toc425250318"/>
            <w:bookmarkStart w:id="49759" w:name="_Toc425251565"/>
            <w:bookmarkEnd w:id="49749"/>
            <w:bookmarkEnd w:id="49750"/>
            <w:bookmarkEnd w:id="49751"/>
            <w:bookmarkEnd w:id="49752"/>
            <w:bookmarkEnd w:id="49753"/>
            <w:bookmarkEnd w:id="49754"/>
            <w:bookmarkEnd w:id="49755"/>
            <w:bookmarkEnd w:id="49756"/>
            <w:bookmarkEnd w:id="49757"/>
            <w:bookmarkEnd w:id="49758"/>
            <w:bookmarkEnd w:id="49759"/>
          </w:p>
        </w:tc>
        <w:tc>
          <w:tcPr>
            <w:tcW w:w="2269" w:type="dxa"/>
            <w:tcBorders>
              <w:top w:val="single" w:sz="4" w:space="0" w:color="auto"/>
              <w:left w:val="single" w:sz="4" w:space="0" w:color="auto"/>
              <w:bottom w:val="single" w:sz="4" w:space="0" w:color="auto"/>
              <w:right w:val="single" w:sz="4" w:space="0" w:color="auto"/>
            </w:tcBorders>
          </w:tcPr>
          <w:p w14:paraId="418C67E7" w14:textId="406C01AF" w:rsidR="005F4718" w:rsidRPr="00C106B9" w:rsidDel="00C66FC3" w:rsidRDefault="005F4718" w:rsidP="009C3129">
            <w:pPr>
              <w:ind w:firstLine="0"/>
              <w:rPr>
                <w:del w:id="49760" w:author="Ramasubramani, Hariharan" w:date="2015-07-20T17:27:00Z"/>
                <w:rFonts w:cstheme="minorHAnsi"/>
                <w:color w:val="000000" w:themeColor="text1"/>
                <w:szCs w:val="18"/>
              </w:rPr>
            </w:pPr>
            <w:del w:id="49761" w:author="Ramasubramani, Hariharan" w:date="2015-07-20T17:27:00Z">
              <w:r w:rsidDel="00C66FC3">
                <w:rPr>
                  <w:rFonts w:cstheme="minorHAnsi"/>
                  <w:szCs w:val="18"/>
                </w:rPr>
                <w:delText>Forms Module desc_reqre</w:delText>
              </w:r>
              <w:bookmarkStart w:id="49762" w:name="_Toc425239100"/>
              <w:bookmarkStart w:id="49763" w:name="_Toc425240346"/>
              <w:bookmarkStart w:id="49764" w:name="_Toc425241593"/>
              <w:bookmarkStart w:id="49765" w:name="_Toc425242839"/>
              <w:bookmarkStart w:id="49766" w:name="_Toc425244085"/>
              <w:bookmarkStart w:id="49767" w:name="_Toc425245332"/>
              <w:bookmarkStart w:id="49768" w:name="_Toc425246579"/>
              <w:bookmarkStart w:id="49769" w:name="_Toc425247826"/>
              <w:bookmarkStart w:id="49770" w:name="_Toc425249072"/>
              <w:bookmarkStart w:id="49771" w:name="_Toc425250319"/>
              <w:bookmarkStart w:id="49772" w:name="_Toc425251566"/>
              <w:bookmarkEnd w:id="49762"/>
              <w:bookmarkEnd w:id="49763"/>
              <w:bookmarkEnd w:id="49764"/>
              <w:bookmarkEnd w:id="49765"/>
              <w:bookmarkEnd w:id="49766"/>
              <w:bookmarkEnd w:id="49767"/>
              <w:bookmarkEnd w:id="49768"/>
              <w:bookmarkEnd w:id="49769"/>
              <w:bookmarkEnd w:id="49770"/>
              <w:bookmarkEnd w:id="49771"/>
              <w:bookmarkEnd w:id="49772"/>
            </w:del>
          </w:p>
        </w:tc>
        <w:tc>
          <w:tcPr>
            <w:tcW w:w="1018" w:type="dxa"/>
            <w:tcBorders>
              <w:top w:val="single" w:sz="4" w:space="0" w:color="auto"/>
              <w:left w:val="single" w:sz="4" w:space="0" w:color="auto"/>
              <w:bottom w:val="single" w:sz="4" w:space="0" w:color="auto"/>
              <w:right w:val="single" w:sz="4" w:space="0" w:color="auto"/>
            </w:tcBorders>
          </w:tcPr>
          <w:p w14:paraId="427ADEB6" w14:textId="5753D10A" w:rsidR="005F4718" w:rsidRPr="00C106B9" w:rsidDel="00C66FC3" w:rsidRDefault="005F4718" w:rsidP="009C3129">
            <w:pPr>
              <w:ind w:left="-57" w:firstLine="0"/>
              <w:jc w:val="center"/>
              <w:rPr>
                <w:del w:id="49773" w:author="Ramasubramani, Hariharan" w:date="2015-07-20T17:27:00Z"/>
                <w:rFonts w:cstheme="minorHAnsi"/>
                <w:color w:val="000000" w:themeColor="text1"/>
                <w:szCs w:val="18"/>
              </w:rPr>
            </w:pPr>
            <w:del w:id="49774" w:author="Ramasubramani, Hariharan" w:date="2015-07-20T17:27:00Z">
              <w:r w:rsidRPr="00435F5F" w:rsidDel="00C66FC3">
                <w:rPr>
                  <w:rFonts w:cstheme="minorHAnsi"/>
                  <w:color w:val="000000" w:themeColor="text1"/>
                  <w:szCs w:val="18"/>
                </w:rPr>
                <w:delText>O</w:delText>
              </w:r>
              <w:bookmarkStart w:id="49775" w:name="_Toc425239101"/>
              <w:bookmarkStart w:id="49776" w:name="_Toc425240347"/>
              <w:bookmarkStart w:id="49777" w:name="_Toc425241594"/>
              <w:bookmarkStart w:id="49778" w:name="_Toc425242840"/>
              <w:bookmarkStart w:id="49779" w:name="_Toc425244086"/>
              <w:bookmarkStart w:id="49780" w:name="_Toc425245333"/>
              <w:bookmarkStart w:id="49781" w:name="_Toc425246580"/>
              <w:bookmarkStart w:id="49782" w:name="_Toc425247827"/>
              <w:bookmarkStart w:id="49783" w:name="_Toc425249073"/>
              <w:bookmarkStart w:id="49784" w:name="_Toc425250320"/>
              <w:bookmarkStart w:id="49785" w:name="_Toc425251567"/>
              <w:bookmarkEnd w:id="49775"/>
              <w:bookmarkEnd w:id="49776"/>
              <w:bookmarkEnd w:id="49777"/>
              <w:bookmarkEnd w:id="49778"/>
              <w:bookmarkEnd w:id="49779"/>
              <w:bookmarkEnd w:id="49780"/>
              <w:bookmarkEnd w:id="49781"/>
              <w:bookmarkEnd w:id="49782"/>
              <w:bookmarkEnd w:id="49783"/>
              <w:bookmarkEnd w:id="49784"/>
              <w:bookmarkEnd w:id="49785"/>
            </w:del>
          </w:p>
        </w:tc>
        <w:tc>
          <w:tcPr>
            <w:tcW w:w="881" w:type="dxa"/>
            <w:tcBorders>
              <w:top w:val="single" w:sz="4" w:space="0" w:color="auto"/>
              <w:left w:val="single" w:sz="4" w:space="0" w:color="auto"/>
              <w:bottom w:val="single" w:sz="4" w:space="0" w:color="auto"/>
              <w:right w:val="single" w:sz="4" w:space="0" w:color="auto"/>
            </w:tcBorders>
          </w:tcPr>
          <w:p w14:paraId="7EBEC521" w14:textId="722B9BAD" w:rsidR="005F4718" w:rsidDel="00C66FC3" w:rsidRDefault="00160556" w:rsidP="009C3129">
            <w:pPr>
              <w:ind w:left="-57" w:firstLine="0"/>
              <w:jc w:val="center"/>
              <w:rPr>
                <w:del w:id="49786" w:author="Ramasubramani, Hariharan" w:date="2015-07-20T17:27:00Z"/>
                <w:rFonts w:cstheme="minorHAnsi"/>
                <w:color w:val="000000" w:themeColor="text1"/>
                <w:szCs w:val="18"/>
              </w:rPr>
            </w:pPr>
            <w:del w:id="49787" w:author="Ramasubramani, Hariharan" w:date="2015-07-20T17:27:00Z">
              <w:r w:rsidDel="00C66FC3">
                <w:rPr>
                  <w:rFonts w:cstheme="minorHAnsi"/>
                  <w:color w:val="000000" w:themeColor="text1"/>
                  <w:szCs w:val="18"/>
                </w:rPr>
                <w:delText>O (CR621)</w:delText>
              </w:r>
              <w:bookmarkStart w:id="49788" w:name="_Toc425239102"/>
              <w:bookmarkStart w:id="49789" w:name="_Toc425240348"/>
              <w:bookmarkStart w:id="49790" w:name="_Toc425241595"/>
              <w:bookmarkStart w:id="49791" w:name="_Toc425242841"/>
              <w:bookmarkStart w:id="49792" w:name="_Toc425244087"/>
              <w:bookmarkStart w:id="49793" w:name="_Toc425245334"/>
              <w:bookmarkStart w:id="49794" w:name="_Toc425246581"/>
              <w:bookmarkStart w:id="49795" w:name="_Toc425247828"/>
              <w:bookmarkStart w:id="49796" w:name="_Toc425249074"/>
              <w:bookmarkStart w:id="49797" w:name="_Toc425250321"/>
              <w:bookmarkStart w:id="49798" w:name="_Toc425251568"/>
              <w:bookmarkEnd w:id="49788"/>
              <w:bookmarkEnd w:id="49789"/>
              <w:bookmarkEnd w:id="49790"/>
              <w:bookmarkEnd w:id="49791"/>
              <w:bookmarkEnd w:id="49792"/>
              <w:bookmarkEnd w:id="49793"/>
              <w:bookmarkEnd w:id="49794"/>
              <w:bookmarkEnd w:id="49795"/>
              <w:bookmarkEnd w:id="49796"/>
              <w:bookmarkEnd w:id="49797"/>
              <w:bookmarkEnd w:id="49798"/>
            </w:del>
          </w:p>
        </w:tc>
        <w:tc>
          <w:tcPr>
            <w:tcW w:w="5571" w:type="dxa"/>
            <w:tcBorders>
              <w:top w:val="single" w:sz="4" w:space="0" w:color="auto"/>
              <w:left w:val="single" w:sz="4" w:space="0" w:color="auto"/>
              <w:bottom w:val="single" w:sz="4" w:space="0" w:color="auto"/>
              <w:right w:val="single" w:sz="4" w:space="0" w:color="auto"/>
            </w:tcBorders>
          </w:tcPr>
          <w:p w14:paraId="779D7B18" w14:textId="3A518D5E" w:rsidR="005F4718" w:rsidRPr="00C106B9" w:rsidDel="00C66FC3" w:rsidRDefault="00160556" w:rsidP="009C3129">
            <w:pPr>
              <w:pStyle w:val="ListParagraph"/>
              <w:ind w:left="6" w:firstLine="0"/>
              <w:rPr>
                <w:del w:id="49799" w:author="Ramasubramani, Hariharan" w:date="2015-07-20T17:27:00Z"/>
                <w:rFonts w:cstheme="minorHAnsi"/>
                <w:color w:val="000000" w:themeColor="text1"/>
              </w:rPr>
            </w:pPr>
            <w:del w:id="49800" w:author="Ramasubramani, Hariharan" w:date="2015-07-20T17:27:00Z">
              <w:r w:rsidDel="00C66FC3">
                <w:rPr>
                  <w:rFonts w:cstheme="minorHAnsi"/>
                  <w:color w:val="000000" w:themeColor="text1"/>
                </w:rPr>
                <w:delText>Business Rule Removed (CR621)</w:delText>
              </w:r>
              <w:bookmarkStart w:id="49801" w:name="_Toc425239103"/>
              <w:bookmarkStart w:id="49802" w:name="_Toc425240349"/>
              <w:bookmarkStart w:id="49803" w:name="_Toc425241596"/>
              <w:bookmarkStart w:id="49804" w:name="_Toc425242842"/>
              <w:bookmarkStart w:id="49805" w:name="_Toc425244088"/>
              <w:bookmarkStart w:id="49806" w:name="_Toc425245335"/>
              <w:bookmarkStart w:id="49807" w:name="_Toc425246582"/>
              <w:bookmarkStart w:id="49808" w:name="_Toc425247829"/>
              <w:bookmarkStart w:id="49809" w:name="_Toc425249075"/>
              <w:bookmarkStart w:id="49810" w:name="_Toc425250322"/>
              <w:bookmarkStart w:id="49811" w:name="_Toc425251569"/>
              <w:bookmarkEnd w:id="49801"/>
              <w:bookmarkEnd w:id="49802"/>
              <w:bookmarkEnd w:id="49803"/>
              <w:bookmarkEnd w:id="49804"/>
              <w:bookmarkEnd w:id="49805"/>
              <w:bookmarkEnd w:id="49806"/>
              <w:bookmarkEnd w:id="49807"/>
              <w:bookmarkEnd w:id="49808"/>
              <w:bookmarkEnd w:id="49809"/>
              <w:bookmarkEnd w:id="49810"/>
              <w:bookmarkEnd w:id="49811"/>
            </w:del>
          </w:p>
        </w:tc>
        <w:bookmarkStart w:id="49812" w:name="_Toc425239104"/>
        <w:bookmarkStart w:id="49813" w:name="_Toc425240350"/>
        <w:bookmarkStart w:id="49814" w:name="_Toc425241597"/>
        <w:bookmarkStart w:id="49815" w:name="_Toc425242843"/>
        <w:bookmarkStart w:id="49816" w:name="_Toc425244089"/>
        <w:bookmarkStart w:id="49817" w:name="_Toc425245336"/>
        <w:bookmarkStart w:id="49818" w:name="_Toc425246583"/>
        <w:bookmarkStart w:id="49819" w:name="_Toc425247830"/>
        <w:bookmarkStart w:id="49820" w:name="_Toc425249076"/>
        <w:bookmarkStart w:id="49821" w:name="_Toc425250323"/>
        <w:bookmarkStart w:id="49822" w:name="_Toc425251570"/>
        <w:bookmarkEnd w:id="49812"/>
        <w:bookmarkEnd w:id="49813"/>
        <w:bookmarkEnd w:id="49814"/>
        <w:bookmarkEnd w:id="49815"/>
        <w:bookmarkEnd w:id="49816"/>
        <w:bookmarkEnd w:id="49817"/>
        <w:bookmarkEnd w:id="49818"/>
        <w:bookmarkEnd w:id="49819"/>
        <w:bookmarkEnd w:id="49820"/>
        <w:bookmarkEnd w:id="49821"/>
        <w:bookmarkEnd w:id="49822"/>
      </w:tr>
      <w:tr w:rsidR="005F4718" w:rsidRPr="00C106B9" w:rsidDel="00C66FC3" w14:paraId="612E5C22" w14:textId="2D7BA58D" w:rsidTr="008C172F">
        <w:trPr>
          <w:cantSplit/>
          <w:trHeight w:val="314"/>
          <w:jc w:val="center"/>
          <w:del w:id="49823" w:author="Ramasubramani, Hariharan" w:date="2015-07-20T17:27:00Z"/>
        </w:trPr>
        <w:tc>
          <w:tcPr>
            <w:tcW w:w="1086" w:type="dxa"/>
            <w:tcBorders>
              <w:top w:val="single" w:sz="4" w:space="0" w:color="auto"/>
              <w:left w:val="single" w:sz="4" w:space="0" w:color="auto"/>
              <w:bottom w:val="single" w:sz="4" w:space="0" w:color="auto"/>
              <w:right w:val="single" w:sz="4" w:space="0" w:color="auto"/>
            </w:tcBorders>
          </w:tcPr>
          <w:p w14:paraId="5B38EF19" w14:textId="233D7E9D" w:rsidR="005F4718" w:rsidRPr="00C106B9" w:rsidDel="00C66FC3" w:rsidRDefault="005F4718" w:rsidP="00247D75">
            <w:pPr>
              <w:pStyle w:val="ListParagraph"/>
              <w:numPr>
                <w:ilvl w:val="3"/>
                <w:numId w:val="23"/>
              </w:numPr>
              <w:overflowPunct w:val="0"/>
              <w:autoSpaceDE w:val="0"/>
              <w:autoSpaceDN w:val="0"/>
              <w:spacing w:after="60"/>
              <w:ind w:left="-43" w:firstLine="0"/>
              <w:textAlignment w:val="baseline"/>
              <w:rPr>
                <w:del w:id="49824" w:author="Ramasubramani, Hariharan" w:date="2015-07-20T17:27:00Z"/>
                <w:rFonts w:cstheme="minorHAnsi"/>
                <w:color w:val="000000" w:themeColor="text1"/>
              </w:rPr>
            </w:pPr>
            <w:bookmarkStart w:id="49825" w:name="_Toc425239105"/>
            <w:bookmarkStart w:id="49826" w:name="_Toc425240351"/>
            <w:bookmarkStart w:id="49827" w:name="_Toc425241598"/>
            <w:bookmarkStart w:id="49828" w:name="_Toc425242844"/>
            <w:bookmarkStart w:id="49829" w:name="_Toc425244090"/>
            <w:bookmarkStart w:id="49830" w:name="_Toc425245337"/>
            <w:bookmarkStart w:id="49831" w:name="_Toc425246584"/>
            <w:bookmarkStart w:id="49832" w:name="_Toc425247831"/>
            <w:bookmarkStart w:id="49833" w:name="_Toc425249077"/>
            <w:bookmarkStart w:id="49834" w:name="_Toc425250324"/>
            <w:bookmarkStart w:id="49835" w:name="_Toc425251571"/>
            <w:bookmarkEnd w:id="49825"/>
            <w:bookmarkEnd w:id="49826"/>
            <w:bookmarkEnd w:id="49827"/>
            <w:bookmarkEnd w:id="49828"/>
            <w:bookmarkEnd w:id="49829"/>
            <w:bookmarkEnd w:id="49830"/>
            <w:bookmarkEnd w:id="49831"/>
            <w:bookmarkEnd w:id="49832"/>
            <w:bookmarkEnd w:id="49833"/>
            <w:bookmarkEnd w:id="49834"/>
            <w:bookmarkEnd w:id="49835"/>
          </w:p>
        </w:tc>
        <w:tc>
          <w:tcPr>
            <w:tcW w:w="2269" w:type="dxa"/>
            <w:tcBorders>
              <w:top w:val="single" w:sz="4" w:space="0" w:color="auto"/>
              <w:left w:val="single" w:sz="4" w:space="0" w:color="auto"/>
              <w:bottom w:val="single" w:sz="4" w:space="0" w:color="auto"/>
              <w:right w:val="single" w:sz="4" w:space="0" w:color="auto"/>
            </w:tcBorders>
          </w:tcPr>
          <w:p w14:paraId="3239877F" w14:textId="092F1160" w:rsidR="005F4718" w:rsidDel="00C66FC3" w:rsidRDefault="005F4718" w:rsidP="009C3129">
            <w:pPr>
              <w:ind w:firstLine="0"/>
              <w:rPr>
                <w:del w:id="49836" w:author="Ramasubramani, Hariharan" w:date="2015-07-20T17:27:00Z"/>
                <w:rFonts w:cstheme="minorHAnsi"/>
                <w:szCs w:val="18"/>
              </w:rPr>
            </w:pPr>
            <w:del w:id="49837" w:author="Ramasubramani, Hariharan" w:date="2015-07-20T17:27:00Z">
              <w:r w:rsidDel="00C66FC3">
                <w:rPr>
                  <w:rFonts w:cstheme="minorHAnsi"/>
                  <w:szCs w:val="18"/>
                </w:rPr>
                <w:delText>Forms Module</w:delText>
              </w:r>
              <w:bookmarkStart w:id="49838" w:name="_Toc425239106"/>
              <w:bookmarkStart w:id="49839" w:name="_Toc425240352"/>
              <w:bookmarkStart w:id="49840" w:name="_Toc425241599"/>
              <w:bookmarkStart w:id="49841" w:name="_Toc425242845"/>
              <w:bookmarkStart w:id="49842" w:name="_Toc425244091"/>
              <w:bookmarkStart w:id="49843" w:name="_Toc425245338"/>
              <w:bookmarkStart w:id="49844" w:name="_Toc425246585"/>
              <w:bookmarkStart w:id="49845" w:name="_Toc425247832"/>
              <w:bookmarkStart w:id="49846" w:name="_Toc425249078"/>
              <w:bookmarkStart w:id="49847" w:name="_Toc425250325"/>
              <w:bookmarkStart w:id="49848" w:name="_Toc425251572"/>
              <w:bookmarkEnd w:id="49838"/>
              <w:bookmarkEnd w:id="49839"/>
              <w:bookmarkEnd w:id="49840"/>
              <w:bookmarkEnd w:id="49841"/>
              <w:bookmarkEnd w:id="49842"/>
              <w:bookmarkEnd w:id="49843"/>
              <w:bookmarkEnd w:id="49844"/>
              <w:bookmarkEnd w:id="49845"/>
              <w:bookmarkEnd w:id="49846"/>
              <w:bookmarkEnd w:id="49847"/>
              <w:bookmarkEnd w:id="49848"/>
            </w:del>
          </w:p>
          <w:p w14:paraId="640FDED0" w14:textId="1BBCBC22" w:rsidR="005F4718" w:rsidRPr="00C106B9" w:rsidDel="00C66FC3" w:rsidRDefault="005F4718" w:rsidP="009C3129">
            <w:pPr>
              <w:ind w:firstLine="0"/>
              <w:rPr>
                <w:del w:id="49849" w:author="Ramasubramani, Hariharan" w:date="2015-07-20T17:27:00Z"/>
                <w:rFonts w:cstheme="minorHAnsi"/>
                <w:color w:val="000000" w:themeColor="text1"/>
                <w:szCs w:val="18"/>
              </w:rPr>
            </w:pPr>
            <w:del w:id="49850" w:author="Ramasubramani, Hariharan" w:date="2015-07-20T17:27:00Z">
              <w:r w:rsidDel="00C66FC3">
                <w:rPr>
                  <w:rFonts w:cstheme="minorHAnsi"/>
                  <w:szCs w:val="18"/>
                </w:rPr>
                <w:delText>Channel (CR386)</w:delText>
              </w:r>
              <w:bookmarkStart w:id="49851" w:name="_Toc425239107"/>
              <w:bookmarkStart w:id="49852" w:name="_Toc425240353"/>
              <w:bookmarkStart w:id="49853" w:name="_Toc425241600"/>
              <w:bookmarkStart w:id="49854" w:name="_Toc425242846"/>
              <w:bookmarkStart w:id="49855" w:name="_Toc425244092"/>
              <w:bookmarkStart w:id="49856" w:name="_Toc425245339"/>
              <w:bookmarkStart w:id="49857" w:name="_Toc425246586"/>
              <w:bookmarkStart w:id="49858" w:name="_Toc425247833"/>
              <w:bookmarkStart w:id="49859" w:name="_Toc425249079"/>
              <w:bookmarkStart w:id="49860" w:name="_Toc425250326"/>
              <w:bookmarkStart w:id="49861" w:name="_Toc425251573"/>
              <w:bookmarkEnd w:id="49851"/>
              <w:bookmarkEnd w:id="49852"/>
              <w:bookmarkEnd w:id="49853"/>
              <w:bookmarkEnd w:id="49854"/>
              <w:bookmarkEnd w:id="49855"/>
              <w:bookmarkEnd w:id="49856"/>
              <w:bookmarkEnd w:id="49857"/>
              <w:bookmarkEnd w:id="49858"/>
              <w:bookmarkEnd w:id="49859"/>
              <w:bookmarkEnd w:id="49860"/>
              <w:bookmarkEnd w:id="49861"/>
            </w:del>
          </w:p>
        </w:tc>
        <w:tc>
          <w:tcPr>
            <w:tcW w:w="1018" w:type="dxa"/>
            <w:tcBorders>
              <w:top w:val="single" w:sz="4" w:space="0" w:color="auto"/>
              <w:left w:val="single" w:sz="4" w:space="0" w:color="auto"/>
              <w:bottom w:val="single" w:sz="4" w:space="0" w:color="auto"/>
              <w:right w:val="single" w:sz="4" w:space="0" w:color="auto"/>
            </w:tcBorders>
          </w:tcPr>
          <w:p w14:paraId="4FE3BCEF" w14:textId="762B7869" w:rsidR="005F4718" w:rsidRPr="00C106B9" w:rsidDel="00C66FC3" w:rsidRDefault="005F4718" w:rsidP="009C3129">
            <w:pPr>
              <w:ind w:left="-57" w:firstLine="0"/>
              <w:jc w:val="center"/>
              <w:rPr>
                <w:del w:id="49862" w:author="Ramasubramani, Hariharan" w:date="2015-07-20T17:27:00Z"/>
                <w:rFonts w:cstheme="minorHAnsi"/>
                <w:color w:val="000000" w:themeColor="text1"/>
                <w:szCs w:val="18"/>
              </w:rPr>
            </w:pPr>
            <w:del w:id="49863" w:author="Ramasubramani, Hariharan" w:date="2015-07-20T17:27:00Z">
              <w:r w:rsidRPr="00435F5F" w:rsidDel="00C66FC3">
                <w:rPr>
                  <w:rFonts w:cstheme="minorHAnsi"/>
                  <w:color w:val="000000" w:themeColor="text1"/>
                  <w:szCs w:val="18"/>
                </w:rPr>
                <w:delText>O</w:delText>
              </w:r>
              <w:bookmarkStart w:id="49864" w:name="_Toc425239108"/>
              <w:bookmarkStart w:id="49865" w:name="_Toc425240354"/>
              <w:bookmarkStart w:id="49866" w:name="_Toc425241601"/>
              <w:bookmarkStart w:id="49867" w:name="_Toc425242847"/>
              <w:bookmarkStart w:id="49868" w:name="_Toc425244093"/>
              <w:bookmarkStart w:id="49869" w:name="_Toc425245340"/>
              <w:bookmarkStart w:id="49870" w:name="_Toc425246587"/>
              <w:bookmarkStart w:id="49871" w:name="_Toc425247834"/>
              <w:bookmarkStart w:id="49872" w:name="_Toc425249080"/>
              <w:bookmarkStart w:id="49873" w:name="_Toc425250327"/>
              <w:bookmarkStart w:id="49874" w:name="_Toc425251574"/>
              <w:bookmarkEnd w:id="49864"/>
              <w:bookmarkEnd w:id="49865"/>
              <w:bookmarkEnd w:id="49866"/>
              <w:bookmarkEnd w:id="49867"/>
              <w:bookmarkEnd w:id="49868"/>
              <w:bookmarkEnd w:id="49869"/>
              <w:bookmarkEnd w:id="49870"/>
              <w:bookmarkEnd w:id="49871"/>
              <w:bookmarkEnd w:id="49872"/>
              <w:bookmarkEnd w:id="49873"/>
              <w:bookmarkEnd w:id="49874"/>
            </w:del>
          </w:p>
        </w:tc>
        <w:tc>
          <w:tcPr>
            <w:tcW w:w="881" w:type="dxa"/>
            <w:tcBorders>
              <w:top w:val="single" w:sz="4" w:space="0" w:color="auto"/>
              <w:left w:val="single" w:sz="4" w:space="0" w:color="auto"/>
              <w:bottom w:val="single" w:sz="4" w:space="0" w:color="auto"/>
              <w:right w:val="single" w:sz="4" w:space="0" w:color="auto"/>
            </w:tcBorders>
          </w:tcPr>
          <w:p w14:paraId="6ED401D3" w14:textId="7CB74402" w:rsidR="005F4718" w:rsidDel="00C66FC3" w:rsidRDefault="005F4718" w:rsidP="009C3129">
            <w:pPr>
              <w:ind w:left="-57" w:firstLine="0"/>
              <w:jc w:val="center"/>
              <w:rPr>
                <w:del w:id="49875" w:author="Ramasubramani, Hariharan" w:date="2015-07-20T17:27:00Z"/>
                <w:rFonts w:cstheme="minorHAnsi"/>
                <w:color w:val="000000" w:themeColor="text1"/>
                <w:szCs w:val="18"/>
              </w:rPr>
            </w:pPr>
            <w:del w:id="49876" w:author="Ramasubramani, Hariharan" w:date="2015-07-20T17:27:00Z">
              <w:r w:rsidDel="00C66FC3">
                <w:rPr>
                  <w:rFonts w:cstheme="minorHAnsi"/>
                  <w:color w:val="000000" w:themeColor="text1"/>
                  <w:szCs w:val="18"/>
                </w:rPr>
                <w:delText>M</w:delText>
              </w:r>
              <w:bookmarkStart w:id="49877" w:name="_Toc425239109"/>
              <w:bookmarkStart w:id="49878" w:name="_Toc425240355"/>
              <w:bookmarkStart w:id="49879" w:name="_Toc425241602"/>
              <w:bookmarkStart w:id="49880" w:name="_Toc425242848"/>
              <w:bookmarkStart w:id="49881" w:name="_Toc425244094"/>
              <w:bookmarkStart w:id="49882" w:name="_Toc425245341"/>
              <w:bookmarkStart w:id="49883" w:name="_Toc425246588"/>
              <w:bookmarkStart w:id="49884" w:name="_Toc425247835"/>
              <w:bookmarkStart w:id="49885" w:name="_Toc425249081"/>
              <w:bookmarkStart w:id="49886" w:name="_Toc425250328"/>
              <w:bookmarkStart w:id="49887" w:name="_Toc425251575"/>
              <w:bookmarkEnd w:id="49877"/>
              <w:bookmarkEnd w:id="49878"/>
              <w:bookmarkEnd w:id="49879"/>
              <w:bookmarkEnd w:id="49880"/>
              <w:bookmarkEnd w:id="49881"/>
              <w:bookmarkEnd w:id="49882"/>
              <w:bookmarkEnd w:id="49883"/>
              <w:bookmarkEnd w:id="49884"/>
              <w:bookmarkEnd w:id="49885"/>
              <w:bookmarkEnd w:id="49886"/>
              <w:bookmarkEnd w:id="49887"/>
            </w:del>
          </w:p>
        </w:tc>
        <w:tc>
          <w:tcPr>
            <w:tcW w:w="5571" w:type="dxa"/>
            <w:tcBorders>
              <w:top w:val="single" w:sz="4" w:space="0" w:color="auto"/>
              <w:left w:val="single" w:sz="4" w:space="0" w:color="auto"/>
              <w:bottom w:val="single" w:sz="4" w:space="0" w:color="auto"/>
              <w:right w:val="single" w:sz="4" w:space="0" w:color="auto"/>
            </w:tcBorders>
          </w:tcPr>
          <w:p w14:paraId="5656F629" w14:textId="6DA35187" w:rsidR="005F4718" w:rsidRPr="00C106B9" w:rsidDel="00C66FC3" w:rsidRDefault="005F4718" w:rsidP="009C3129">
            <w:pPr>
              <w:pStyle w:val="ListParagraph"/>
              <w:ind w:left="6" w:firstLine="0"/>
              <w:rPr>
                <w:del w:id="49888" w:author="Ramasubramani, Hariharan" w:date="2015-07-20T17:27:00Z"/>
                <w:rFonts w:cstheme="minorHAnsi"/>
                <w:color w:val="000000" w:themeColor="text1"/>
              </w:rPr>
            </w:pPr>
            <w:del w:id="49889" w:author="Ramasubramani, Hariharan" w:date="2015-07-20T17:27:00Z">
              <w:r w:rsidRPr="00C106B9" w:rsidDel="00C66FC3">
                <w:rPr>
                  <w:rFonts w:cstheme="minorHAnsi"/>
                  <w:color w:val="000000" w:themeColor="text1"/>
                </w:rPr>
                <w:delText xml:space="preserve">Required if the </w:delText>
              </w:r>
              <w:r w:rsidDel="00C66FC3">
                <w:rPr>
                  <w:rFonts w:cstheme="minorHAnsi"/>
                  <w:color w:val="000000" w:themeColor="text1"/>
                </w:rPr>
                <w:delText>Form</w:delText>
              </w:r>
              <w:r w:rsidRPr="00C106B9" w:rsidDel="00C66FC3">
                <w:rPr>
                  <w:rFonts w:cstheme="minorHAnsi"/>
                  <w:color w:val="000000" w:themeColor="text1"/>
                </w:rPr>
                <w:delText xml:space="preserve"> Type is Filed</w:delText>
              </w:r>
              <w:r w:rsidDel="00C66FC3">
                <w:rPr>
                  <w:rFonts w:cstheme="minorHAnsi"/>
                  <w:color w:val="000000" w:themeColor="text1"/>
                </w:rPr>
                <w:delText>,</w:delText>
              </w:r>
              <w:r w:rsidRPr="00C106B9" w:rsidDel="00C66FC3">
                <w:rPr>
                  <w:rFonts w:cstheme="minorHAnsi"/>
                  <w:color w:val="000000" w:themeColor="text1"/>
                </w:rPr>
                <w:delText xml:space="preserve"> Non-Filed</w:delText>
              </w:r>
              <w:r w:rsidDel="00C66FC3">
                <w:rPr>
                  <w:rFonts w:cstheme="minorHAnsi"/>
                  <w:color w:val="000000" w:themeColor="text1"/>
                </w:rPr>
                <w:delText>, or Admin</w:delText>
              </w:r>
              <w:bookmarkStart w:id="49890" w:name="_Toc425239110"/>
              <w:bookmarkStart w:id="49891" w:name="_Toc425240356"/>
              <w:bookmarkStart w:id="49892" w:name="_Toc425241603"/>
              <w:bookmarkStart w:id="49893" w:name="_Toc425242849"/>
              <w:bookmarkStart w:id="49894" w:name="_Toc425244095"/>
              <w:bookmarkStart w:id="49895" w:name="_Toc425245342"/>
              <w:bookmarkStart w:id="49896" w:name="_Toc425246589"/>
              <w:bookmarkStart w:id="49897" w:name="_Toc425247836"/>
              <w:bookmarkStart w:id="49898" w:name="_Toc425249082"/>
              <w:bookmarkStart w:id="49899" w:name="_Toc425250329"/>
              <w:bookmarkStart w:id="49900" w:name="_Toc425251576"/>
              <w:bookmarkEnd w:id="49890"/>
              <w:bookmarkEnd w:id="49891"/>
              <w:bookmarkEnd w:id="49892"/>
              <w:bookmarkEnd w:id="49893"/>
              <w:bookmarkEnd w:id="49894"/>
              <w:bookmarkEnd w:id="49895"/>
              <w:bookmarkEnd w:id="49896"/>
              <w:bookmarkEnd w:id="49897"/>
              <w:bookmarkEnd w:id="49898"/>
              <w:bookmarkEnd w:id="49899"/>
              <w:bookmarkEnd w:id="49900"/>
            </w:del>
          </w:p>
        </w:tc>
        <w:bookmarkStart w:id="49901" w:name="_Toc425239111"/>
        <w:bookmarkStart w:id="49902" w:name="_Toc425240357"/>
        <w:bookmarkStart w:id="49903" w:name="_Toc425241604"/>
        <w:bookmarkStart w:id="49904" w:name="_Toc425242850"/>
        <w:bookmarkStart w:id="49905" w:name="_Toc425244096"/>
        <w:bookmarkStart w:id="49906" w:name="_Toc425245343"/>
        <w:bookmarkStart w:id="49907" w:name="_Toc425246590"/>
        <w:bookmarkStart w:id="49908" w:name="_Toc425247837"/>
        <w:bookmarkStart w:id="49909" w:name="_Toc425249083"/>
        <w:bookmarkStart w:id="49910" w:name="_Toc425250330"/>
        <w:bookmarkStart w:id="49911" w:name="_Toc425251577"/>
        <w:bookmarkEnd w:id="49901"/>
        <w:bookmarkEnd w:id="49902"/>
        <w:bookmarkEnd w:id="49903"/>
        <w:bookmarkEnd w:id="49904"/>
        <w:bookmarkEnd w:id="49905"/>
        <w:bookmarkEnd w:id="49906"/>
        <w:bookmarkEnd w:id="49907"/>
        <w:bookmarkEnd w:id="49908"/>
        <w:bookmarkEnd w:id="49909"/>
        <w:bookmarkEnd w:id="49910"/>
        <w:bookmarkEnd w:id="49911"/>
      </w:tr>
    </w:tbl>
    <w:p w14:paraId="0814F880" w14:textId="1E92AF86" w:rsidR="004C1462" w:rsidRPr="00355FD4" w:rsidRDefault="004C1462">
      <w:pPr>
        <w:pStyle w:val="ListParagraph"/>
        <w:numPr>
          <w:ilvl w:val="3"/>
          <w:numId w:val="116"/>
        </w:numPr>
        <w:overflowPunct w:val="0"/>
        <w:autoSpaceDE w:val="0"/>
        <w:autoSpaceDN w:val="0"/>
        <w:spacing w:after="60"/>
        <w:textAlignment w:val="baseline"/>
        <w:rPr>
          <w:ins w:id="49912" w:author="Ramasubramani, Hariharan" w:date="2015-07-21T15:09:00Z"/>
          <w:rFonts w:cstheme="minorHAnsi"/>
          <w:color w:val="000000" w:themeColor="text1"/>
          <w:rPrChange w:id="49913" w:author="Ramasubramani, Hariharan" w:date="2015-07-21T15:40:00Z">
            <w:rPr>
              <w:ins w:id="49914" w:author="Ramasubramani, Hariharan" w:date="2015-07-21T15:09:00Z"/>
            </w:rPr>
          </w:rPrChange>
        </w:rPr>
        <w:pPrChange w:id="49915" w:author="Ramasubramani, Hariharan" w:date="2015-07-21T15:40:00Z">
          <w:pPr>
            <w:pStyle w:val="ListParagraph"/>
            <w:numPr>
              <w:ilvl w:val="3"/>
              <w:numId w:val="72"/>
            </w:numPr>
            <w:tabs>
              <w:tab w:val="num" w:pos="2459"/>
            </w:tabs>
            <w:overflowPunct w:val="0"/>
            <w:autoSpaceDE w:val="0"/>
            <w:autoSpaceDN w:val="0"/>
            <w:spacing w:after="60"/>
            <w:ind w:left="1883" w:hanging="893"/>
            <w:textAlignment w:val="baseline"/>
          </w:pPr>
        </w:pPrChange>
      </w:pPr>
      <w:ins w:id="49916" w:author="Ramasubramani, Hariharan" w:date="2015-07-21T15:08:00Z">
        <w:r w:rsidRPr="00355FD4">
          <w:rPr>
            <w:rFonts w:cstheme="minorHAnsi"/>
            <w:color w:val="000000" w:themeColor="text1"/>
            <w:rPrChange w:id="49917" w:author="Ramasubramani, Hariharan" w:date="2015-07-21T15:40:00Z">
              <w:rPr/>
            </w:rPrChange>
          </w:rPr>
          <w:t>Create</w:t>
        </w:r>
      </w:ins>
      <w:ins w:id="49918" w:author="Ramasubramani, Hariharan" w:date="2015-07-21T13:30:00Z">
        <w:r w:rsidR="00527AA0" w:rsidRPr="00355FD4">
          <w:rPr>
            <w:rFonts w:cstheme="minorHAnsi"/>
            <w:color w:val="000000" w:themeColor="text1"/>
            <w:rPrChange w:id="49919" w:author="Ramasubramani, Hariharan" w:date="2015-07-21T15:40:00Z">
              <w:rPr/>
            </w:rPrChange>
          </w:rPr>
          <w:t xml:space="preserve"> Package </w:t>
        </w:r>
      </w:ins>
      <w:ins w:id="49920" w:author="Ramasubramani, Hariharan" w:date="2015-07-21T15:09:00Z">
        <w:r w:rsidRPr="00355FD4">
          <w:rPr>
            <w:rFonts w:cstheme="minorHAnsi"/>
            <w:color w:val="000000" w:themeColor="text1"/>
            <w:rPrChange w:id="49921" w:author="Ramasubramani, Hariharan" w:date="2015-07-21T15:40:00Z">
              <w:rPr/>
            </w:rPrChange>
          </w:rPr>
          <w:t>Screen Fields</w:t>
        </w:r>
      </w:ins>
      <w:ins w:id="49922" w:author="Ramasubramani, Hariharan" w:date="2015-07-21T15:08:00Z">
        <w:r w:rsidRPr="00355FD4">
          <w:rPr>
            <w:rFonts w:cstheme="minorHAnsi"/>
            <w:color w:val="000000" w:themeColor="text1"/>
            <w:rPrChange w:id="49923" w:author="Ramasubramani, Hariharan" w:date="2015-07-21T15:40:00Z">
              <w:rPr/>
            </w:rPrChange>
          </w:rPr>
          <w:br/>
        </w:r>
      </w:ins>
    </w:p>
    <w:tbl>
      <w:tblPr>
        <w:tblStyle w:val="TableGrid"/>
        <w:tblW w:w="6206" w:type="dxa"/>
        <w:jc w:val="center"/>
        <w:tblLayout w:type="fixed"/>
        <w:tblLook w:val="04A0" w:firstRow="1" w:lastRow="0" w:firstColumn="1" w:lastColumn="0" w:noHBand="0" w:noVBand="1"/>
        <w:tblPrChange w:id="49924" w:author="Ramasubramani, Hariharan" w:date="2015-08-20T10:01:00Z">
          <w:tblPr>
            <w:tblStyle w:val="TableGrid"/>
            <w:tblW w:w="4739" w:type="dxa"/>
            <w:jc w:val="center"/>
            <w:tblLayout w:type="fixed"/>
            <w:tblLook w:val="04A0" w:firstRow="1" w:lastRow="0" w:firstColumn="1" w:lastColumn="0" w:noHBand="0" w:noVBand="1"/>
          </w:tblPr>
        </w:tblPrChange>
      </w:tblPr>
      <w:tblGrid>
        <w:gridCol w:w="2292"/>
        <w:gridCol w:w="1229"/>
        <w:gridCol w:w="2685"/>
        <w:tblGridChange w:id="49925">
          <w:tblGrid>
            <w:gridCol w:w="1750"/>
            <w:gridCol w:w="939"/>
            <w:gridCol w:w="2050"/>
          </w:tblGrid>
        </w:tblGridChange>
      </w:tblGrid>
      <w:tr w:rsidR="004C1462" w:rsidRPr="00C106B9" w14:paraId="62DA27C4" w14:textId="77777777" w:rsidTr="00A708F4">
        <w:trPr>
          <w:cantSplit/>
          <w:trHeight w:val="153"/>
          <w:tblHeader/>
          <w:jc w:val="center"/>
          <w:ins w:id="49926" w:author="Ramasubramani, Hariharan" w:date="2015-07-21T15:09:00Z"/>
          <w:trPrChange w:id="49927" w:author="Ramasubramani, Hariharan" w:date="2015-08-20T10:01:00Z">
            <w:trPr>
              <w:cantSplit/>
              <w:trHeight w:val="152"/>
              <w:tblHeader/>
              <w:jc w:val="center"/>
            </w:trPr>
          </w:trPrChange>
        </w:trPr>
        <w:tc>
          <w:tcPr>
            <w:tcW w:w="229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Change w:id="49928" w:author="Ramasubramani, Hariharan" w:date="2015-08-20T10:01:00Z">
              <w:tcPr>
                <w:tcW w:w="17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tcPrChange>
          </w:tcPr>
          <w:p w14:paraId="278DEC0A" w14:textId="77777777" w:rsidR="004C1462" w:rsidRPr="00C106B9" w:rsidRDefault="004C1462" w:rsidP="003471E9">
            <w:pPr>
              <w:spacing w:before="60"/>
              <w:ind w:left="-18" w:right="-75" w:firstLine="0"/>
              <w:rPr>
                <w:ins w:id="49929" w:author="Ramasubramani, Hariharan" w:date="2015-07-21T15:09:00Z"/>
                <w:rFonts w:cstheme="minorHAnsi"/>
                <w:b/>
                <w:color w:val="000000" w:themeColor="text1"/>
                <w:sz w:val="20"/>
              </w:rPr>
            </w:pPr>
            <w:ins w:id="49930" w:author="Ramasubramani, Hariharan" w:date="2015-07-21T15:09:00Z">
              <w:r>
                <w:rPr>
                  <w:rFonts w:cstheme="minorHAnsi"/>
                  <w:b/>
                  <w:color w:val="000000" w:themeColor="text1"/>
                  <w:sz w:val="20"/>
                </w:rPr>
                <w:t>Screen Label</w:t>
              </w:r>
            </w:ins>
          </w:p>
        </w:tc>
        <w:tc>
          <w:tcPr>
            <w:tcW w:w="1229"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Change w:id="49931" w:author="Ramasubramani, Hariharan" w:date="2015-08-20T10:01:00Z">
              <w:tcPr>
                <w:tcW w:w="939"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tcPrChange>
          </w:tcPr>
          <w:p w14:paraId="0AA5158D" w14:textId="77777777" w:rsidR="004C1462" w:rsidRPr="00C106B9" w:rsidRDefault="004C1462" w:rsidP="003471E9">
            <w:pPr>
              <w:spacing w:before="60"/>
              <w:ind w:left="-69" w:right="-69" w:firstLine="0"/>
              <w:jc w:val="center"/>
              <w:rPr>
                <w:ins w:id="49932" w:author="Ramasubramani, Hariharan" w:date="2015-07-21T15:09:00Z"/>
                <w:rFonts w:cstheme="minorHAnsi"/>
                <w:b/>
                <w:color w:val="000000" w:themeColor="text1"/>
                <w:sz w:val="20"/>
              </w:rPr>
            </w:pPr>
            <w:ins w:id="49933" w:author="Ramasubramani, Hariharan" w:date="2015-07-21T15:09:00Z">
              <w:r w:rsidRPr="00C106B9">
                <w:rPr>
                  <w:rFonts w:cstheme="minorHAnsi"/>
                  <w:b/>
                  <w:color w:val="000000" w:themeColor="text1"/>
                  <w:sz w:val="20"/>
                </w:rPr>
                <w:t>Required</w:t>
              </w:r>
            </w:ins>
          </w:p>
        </w:tc>
        <w:tc>
          <w:tcPr>
            <w:tcW w:w="2685"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Change w:id="49934" w:author="Ramasubramani, Hariharan" w:date="2015-08-20T10:01:00Z">
              <w:tcPr>
                <w:tcW w:w="20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tcPrChange>
          </w:tcPr>
          <w:p w14:paraId="7A38747F" w14:textId="77777777" w:rsidR="004C1462" w:rsidRPr="00C106B9" w:rsidRDefault="004C1462" w:rsidP="003471E9">
            <w:pPr>
              <w:spacing w:before="60"/>
              <w:ind w:left="-57" w:firstLine="0"/>
              <w:jc w:val="center"/>
              <w:rPr>
                <w:ins w:id="49935" w:author="Ramasubramani, Hariharan" w:date="2015-07-21T15:09:00Z"/>
                <w:rFonts w:cstheme="minorHAnsi"/>
                <w:b/>
                <w:color w:val="000000" w:themeColor="text1"/>
                <w:sz w:val="20"/>
              </w:rPr>
            </w:pPr>
            <w:ins w:id="49936" w:author="Ramasubramani, Hariharan" w:date="2015-07-21T15:09:00Z">
              <w:r>
                <w:rPr>
                  <w:rFonts w:cstheme="minorHAnsi"/>
                  <w:b/>
                  <w:color w:val="000000" w:themeColor="text1"/>
                  <w:sz w:val="20"/>
                </w:rPr>
                <w:t>Other Information</w:t>
              </w:r>
            </w:ins>
          </w:p>
        </w:tc>
      </w:tr>
      <w:tr w:rsidR="004C1462" w:rsidRPr="00C106B9" w14:paraId="7BFD2A55" w14:textId="77777777" w:rsidTr="00A708F4">
        <w:trPr>
          <w:cantSplit/>
          <w:trHeight w:val="316"/>
          <w:jc w:val="center"/>
          <w:ins w:id="49937" w:author="Ramasubramani, Hariharan" w:date="2015-07-21T15:09:00Z"/>
          <w:trPrChange w:id="49938" w:author="Ramasubramani, Hariharan" w:date="2015-08-20T10:01:00Z">
            <w:trPr>
              <w:cantSplit/>
              <w:trHeight w:val="314"/>
              <w:jc w:val="center"/>
            </w:trPr>
          </w:trPrChange>
        </w:trPr>
        <w:tc>
          <w:tcPr>
            <w:tcW w:w="2292" w:type="dxa"/>
            <w:tcBorders>
              <w:top w:val="single" w:sz="4" w:space="0" w:color="auto"/>
              <w:left w:val="single" w:sz="4" w:space="0" w:color="auto"/>
              <w:bottom w:val="single" w:sz="4" w:space="0" w:color="auto"/>
              <w:right w:val="single" w:sz="4" w:space="0" w:color="auto"/>
            </w:tcBorders>
            <w:tcPrChange w:id="49939" w:author="Ramasubramani, Hariharan" w:date="2015-08-20T10:01:00Z">
              <w:tcPr>
                <w:tcW w:w="1750" w:type="dxa"/>
                <w:tcBorders>
                  <w:top w:val="single" w:sz="4" w:space="0" w:color="auto"/>
                  <w:left w:val="single" w:sz="4" w:space="0" w:color="auto"/>
                  <w:bottom w:val="single" w:sz="4" w:space="0" w:color="auto"/>
                  <w:right w:val="single" w:sz="4" w:space="0" w:color="auto"/>
                </w:tcBorders>
              </w:tcPr>
            </w:tcPrChange>
          </w:tcPr>
          <w:p w14:paraId="7774D569" w14:textId="4E27EC7D" w:rsidR="004C1462" w:rsidRDefault="004C1462">
            <w:pPr>
              <w:ind w:left="-18" w:firstLine="0"/>
              <w:rPr>
                <w:ins w:id="49940" w:author="Ramasubramani, Hariharan" w:date="2015-07-21T15:09:00Z"/>
                <w:rFonts w:cstheme="minorHAnsi"/>
                <w:color w:val="000000" w:themeColor="text1"/>
              </w:rPr>
            </w:pPr>
            <w:ins w:id="49941" w:author="Ramasubramani, Hariharan" w:date="2015-07-21T15:10:00Z">
              <w:r>
                <w:rPr>
                  <w:rFonts w:cstheme="minorHAnsi"/>
                  <w:color w:val="000000" w:themeColor="text1"/>
                </w:rPr>
                <w:t>Package</w:t>
              </w:r>
            </w:ins>
            <w:ins w:id="49942" w:author="Ramasubramani, Hariharan" w:date="2015-07-21T15:09:00Z">
              <w:r w:rsidRPr="00C106B9">
                <w:rPr>
                  <w:rFonts w:cstheme="minorHAnsi"/>
                  <w:color w:val="000000" w:themeColor="text1"/>
                </w:rPr>
                <w:t xml:space="preserve"> </w:t>
              </w:r>
            </w:ins>
            <w:ins w:id="49943" w:author="Ramasubramani, Hariharan" w:date="2015-07-21T15:10:00Z">
              <w:r>
                <w:rPr>
                  <w:rFonts w:cstheme="minorHAnsi"/>
                  <w:color w:val="000000" w:themeColor="text1"/>
                </w:rPr>
                <w:t>Name</w:t>
              </w:r>
            </w:ins>
          </w:p>
        </w:tc>
        <w:tc>
          <w:tcPr>
            <w:tcW w:w="1229" w:type="dxa"/>
            <w:tcBorders>
              <w:top w:val="single" w:sz="4" w:space="0" w:color="auto"/>
              <w:left w:val="single" w:sz="4" w:space="0" w:color="auto"/>
              <w:bottom w:val="single" w:sz="4" w:space="0" w:color="auto"/>
              <w:right w:val="single" w:sz="4" w:space="0" w:color="auto"/>
            </w:tcBorders>
            <w:tcPrChange w:id="49944" w:author="Ramasubramani, Hariharan" w:date="2015-08-20T10:01:00Z">
              <w:tcPr>
                <w:tcW w:w="939" w:type="dxa"/>
                <w:tcBorders>
                  <w:top w:val="single" w:sz="4" w:space="0" w:color="auto"/>
                  <w:left w:val="single" w:sz="4" w:space="0" w:color="auto"/>
                  <w:bottom w:val="single" w:sz="4" w:space="0" w:color="auto"/>
                  <w:right w:val="single" w:sz="4" w:space="0" w:color="auto"/>
                </w:tcBorders>
              </w:tcPr>
            </w:tcPrChange>
          </w:tcPr>
          <w:p w14:paraId="582C1135" w14:textId="09B93CA1" w:rsidR="004C1462" w:rsidRPr="00C106B9" w:rsidRDefault="004C1462">
            <w:pPr>
              <w:ind w:left="-57" w:firstLine="0"/>
              <w:jc w:val="center"/>
              <w:rPr>
                <w:ins w:id="49945" w:author="Ramasubramani, Hariharan" w:date="2015-07-21T15:09:00Z"/>
                <w:rFonts w:cstheme="minorHAnsi"/>
                <w:color w:val="000000" w:themeColor="text1"/>
              </w:rPr>
            </w:pPr>
            <w:ins w:id="49946" w:author="Ramasubramani, Hariharan" w:date="2015-07-21T15:09:00Z">
              <w:r>
                <w:rPr>
                  <w:rFonts w:cstheme="minorHAnsi"/>
                  <w:color w:val="000000" w:themeColor="text1"/>
                </w:rPr>
                <w:t xml:space="preserve">M </w:t>
              </w:r>
              <w:r w:rsidRPr="00F1215B">
                <w:rPr>
                  <w:rFonts w:cstheme="minorHAnsi"/>
                  <w:color w:val="C00000"/>
                </w:rPr>
                <w:t xml:space="preserve"> </w:t>
              </w:r>
              <w:r w:rsidRPr="009B148C">
                <w:rPr>
                  <w:rFonts w:cstheme="minorHAnsi"/>
                  <w:rPrChange w:id="49947" w:author="Ramasubramani, Hariharan" w:date="2015-08-03T16:36:00Z">
                    <w:rPr>
                      <w:rFonts w:cstheme="minorHAnsi"/>
                      <w:color w:val="C00000"/>
                    </w:rPr>
                  </w:rPrChange>
                </w:rPr>
                <w:t>(CR 504)</w:t>
              </w:r>
            </w:ins>
          </w:p>
        </w:tc>
        <w:tc>
          <w:tcPr>
            <w:tcW w:w="2685" w:type="dxa"/>
            <w:tcBorders>
              <w:top w:val="single" w:sz="4" w:space="0" w:color="auto"/>
              <w:left w:val="single" w:sz="4" w:space="0" w:color="auto"/>
              <w:bottom w:val="single" w:sz="4" w:space="0" w:color="auto"/>
              <w:right w:val="single" w:sz="4" w:space="0" w:color="auto"/>
            </w:tcBorders>
            <w:tcPrChange w:id="49948" w:author="Ramasubramani, Hariharan" w:date="2015-08-20T10:01:00Z">
              <w:tcPr>
                <w:tcW w:w="2050" w:type="dxa"/>
                <w:tcBorders>
                  <w:top w:val="single" w:sz="4" w:space="0" w:color="auto"/>
                  <w:left w:val="single" w:sz="4" w:space="0" w:color="auto"/>
                  <w:bottom w:val="single" w:sz="4" w:space="0" w:color="auto"/>
                  <w:right w:val="single" w:sz="4" w:space="0" w:color="auto"/>
                </w:tcBorders>
              </w:tcPr>
            </w:tcPrChange>
          </w:tcPr>
          <w:p w14:paraId="2D9D0608" w14:textId="1731A462" w:rsidR="004C1462" w:rsidRDefault="004C1462" w:rsidP="003471E9">
            <w:pPr>
              <w:ind w:firstLine="0"/>
              <w:rPr>
                <w:ins w:id="49949" w:author="Ramasubramani, Hariharan" w:date="2015-07-21T15:09:00Z"/>
                <w:rFonts w:cstheme="minorHAnsi"/>
                <w:color w:val="000000" w:themeColor="text1"/>
              </w:rPr>
            </w:pPr>
            <w:ins w:id="49950" w:author="Ramasubramani, Hariharan" w:date="2015-07-21T15:09:00Z">
              <w:r>
                <w:rPr>
                  <w:rFonts w:cstheme="minorHAnsi"/>
                  <w:color w:val="000000" w:themeColor="text1"/>
                </w:rPr>
                <w:t>Length: 100</w:t>
              </w:r>
              <w:r>
                <w:rPr>
                  <w:rFonts w:cstheme="minorHAnsi"/>
                  <w:color w:val="000000" w:themeColor="text1"/>
                </w:rPr>
                <w:br/>
              </w:r>
            </w:ins>
            <w:ins w:id="49951" w:author="Ramasubramani, Hariharan" w:date="2015-08-03T10:25:00Z">
              <w:r w:rsidR="007D4E7C">
                <w:rPr>
                  <w:rFonts w:cstheme="minorHAnsi"/>
                  <w:color w:val="000000" w:themeColor="text1"/>
                </w:rPr>
                <w:t>Field Type</w:t>
              </w:r>
            </w:ins>
            <w:ins w:id="49952" w:author="Ramasubramani, Hariharan" w:date="2015-07-21T15:09:00Z">
              <w:r>
                <w:rPr>
                  <w:rFonts w:cstheme="minorHAnsi"/>
                  <w:color w:val="000000" w:themeColor="text1"/>
                </w:rPr>
                <w:t>: ANSC</w:t>
              </w:r>
            </w:ins>
          </w:p>
        </w:tc>
      </w:tr>
      <w:tr w:rsidR="008436E3" w:rsidRPr="00C106B9" w14:paraId="20C0EDDB" w14:textId="77777777" w:rsidTr="00A708F4">
        <w:trPr>
          <w:cantSplit/>
          <w:trHeight w:val="316"/>
          <w:jc w:val="center"/>
          <w:ins w:id="49953" w:author="Ramasubramani, Hariharan" w:date="2015-07-21T15:12:00Z"/>
          <w:trPrChange w:id="49954" w:author="Ramasubramani, Hariharan" w:date="2015-08-20T10:01:00Z">
            <w:trPr>
              <w:cantSplit/>
              <w:trHeight w:val="314"/>
              <w:jc w:val="center"/>
            </w:trPr>
          </w:trPrChange>
        </w:trPr>
        <w:tc>
          <w:tcPr>
            <w:tcW w:w="2292" w:type="dxa"/>
            <w:tcBorders>
              <w:top w:val="single" w:sz="4" w:space="0" w:color="auto"/>
              <w:left w:val="single" w:sz="4" w:space="0" w:color="auto"/>
              <w:bottom w:val="single" w:sz="4" w:space="0" w:color="auto"/>
              <w:right w:val="single" w:sz="4" w:space="0" w:color="auto"/>
            </w:tcBorders>
            <w:tcPrChange w:id="49955" w:author="Ramasubramani, Hariharan" w:date="2015-08-20T10:01:00Z">
              <w:tcPr>
                <w:tcW w:w="1750" w:type="dxa"/>
                <w:tcBorders>
                  <w:top w:val="single" w:sz="4" w:space="0" w:color="auto"/>
                  <w:left w:val="single" w:sz="4" w:space="0" w:color="auto"/>
                  <w:bottom w:val="single" w:sz="4" w:space="0" w:color="auto"/>
                  <w:right w:val="single" w:sz="4" w:space="0" w:color="auto"/>
                </w:tcBorders>
              </w:tcPr>
            </w:tcPrChange>
          </w:tcPr>
          <w:p w14:paraId="60797533" w14:textId="4AB33BF5" w:rsidR="008436E3" w:rsidRDefault="008436E3" w:rsidP="008436E3">
            <w:pPr>
              <w:ind w:left="-18" w:firstLine="0"/>
              <w:rPr>
                <w:ins w:id="49956" w:author="Ramasubramani, Hariharan" w:date="2015-07-21T15:12:00Z"/>
                <w:rFonts w:cstheme="minorHAnsi"/>
                <w:color w:val="000000" w:themeColor="text1"/>
              </w:rPr>
            </w:pPr>
            <w:ins w:id="49957" w:author="Ramasubramani, Hariharan" w:date="2015-08-19T09:40:00Z">
              <w:r w:rsidRPr="00C106B9">
                <w:rPr>
                  <w:rFonts w:cstheme="minorHAnsi"/>
                  <w:color w:val="000000" w:themeColor="text1"/>
                </w:rPr>
                <w:t>Classification</w:t>
              </w:r>
            </w:ins>
          </w:p>
        </w:tc>
        <w:tc>
          <w:tcPr>
            <w:tcW w:w="1229" w:type="dxa"/>
            <w:tcBorders>
              <w:top w:val="single" w:sz="4" w:space="0" w:color="auto"/>
              <w:left w:val="single" w:sz="4" w:space="0" w:color="auto"/>
              <w:bottom w:val="single" w:sz="4" w:space="0" w:color="auto"/>
              <w:right w:val="single" w:sz="4" w:space="0" w:color="auto"/>
            </w:tcBorders>
            <w:tcPrChange w:id="49958" w:author="Ramasubramani, Hariharan" w:date="2015-08-20T10:01:00Z">
              <w:tcPr>
                <w:tcW w:w="939" w:type="dxa"/>
                <w:tcBorders>
                  <w:top w:val="single" w:sz="4" w:space="0" w:color="auto"/>
                  <w:left w:val="single" w:sz="4" w:space="0" w:color="auto"/>
                  <w:bottom w:val="single" w:sz="4" w:space="0" w:color="auto"/>
                  <w:right w:val="single" w:sz="4" w:space="0" w:color="auto"/>
                </w:tcBorders>
              </w:tcPr>
            </w:tcPrChange>
          </w:tcPr>
          <w:p w14:paraId="2E9201FE" w14:textId="494929F1" w:rsidR="008436E3" w:rsidRDefault="008436E3" w:rsidP="008436E3">
            <w:pPr>
              <w:ind w:left="-57" w:firstLine="0"/>
              <w:jc w:val="center"/>
              <w:rPr>
                <w:ins w:id="49959" w:author="Ramasubramani, Hariharan" w:date="2015-07-21T15:12:00Z"/>
                <w:rFonts w:cstheme="minorHAnsi"/>
                <w:color w:val="000000" w:themeColor="text1"/>
              </w:rPr>
            </w:pPr>
            <w:ins w:id="49960" w:author="Ramasubramani, Hariharan" w:date="2015-08-19T09:40:00Z">
              <w:r w:rsidRPr="00C106B9">
                <w:rPr>
                  <w:rFonts w:cstheme="minorHAnsi"/>
                  <w:color w:val="000000" w:themeColor="text1"/>
                </w:rPr>
                <w:t>M</w:t>
              </w:r>
            </w:ins>
            <w:ins w:id="49961" w:author="Ramasubramani, Hariharan" w:date="2015-08-20T09:58:00Z">
              <w:r w:rsidR="00A708F4">
                <w:rPr>
                  <w:rFonts w:cstheme="minorHAnsi"/>
                  <w:color w:val="000000" w:themeColor="text1"/>
                  <w:szCs w:val="18"/>
                </w:rPr>
                <w:t>(CR 357)</w:t>
              </w:r>
            </w:ins>
          </w:p>
        </w:tc>
        <w:tc>
          <w:tcPr>
            <w:tcW w:w="2685" w:type="dxa"/>
            <w:tcBorders>
              <w:top w:val="single" w:sz="4" w:space="0" w:color="auto"/>
              <w:left w:val="single" w:sz="4" w:space="0" w:color="auto"/>
              <w:bottom w:val="single" w:sz="4" w:space="0" w:color="auto"/>
              <w:right w:val="single" w:sz="4" w:space="0" w:color="auto"/>
            </w:tcBorders>
            <w:tcPrChange w:id="49962" w:author="Ramasubramani, Hariharan" w:date="2015-08-20T10:01:00Z">
              <w:tcPr>
                <w:tcW w:w="2050" w:type="dxa"/>
                <w:tcBorders>
                  <w:top w:val="single" w:sz="4" w:space="0" w:color="auto"/>
                  <w:left w:val="single" w:sz="4" w:space="0" w:color="auto"/>
                  <w:bottom w:val="single" w:sz="4" w:space="0" w:color="auto"/>
                  <w:right w:val="single" w:sz="4" w:space="0" w:color="auto"/>
                </w:tcBorders>
              </w:tcPr>
            </w:tcPrChange>
          </w:tcPr>
          <w:p w14:paraId="5710250B" w14:textId="77777777" w:rsidR="008436E3" w:rsidRDefault="008436E3" w:rsidP="008436E3">
            <w:pPr>
              <w:ind w:firstLine="0"/>
              <w:rPr>
                <w:ins w:id="49963" w:author="Ramasubramani, Hariharan" w:date="2015-08-19T09:40:00Z"/>
                <w:rFonts w:cstheme="minorHAnsi"/>
                <w:color w:val="000000" w:themeColor="text1"/>
              </w:rPr>
            </w:pPr>
            <w:ins w:id="49964" w:author="Ramasubramani, Hariharan" w:date="2015-08-19T09:40:00Z">
              <w:r>
                <w:rPr>
                  <w:rFonts w:cstheme="minorHAnsi"/>
                  <w:color w:val="000000" w:themeColor="text1"/>
                </w:rPr>
                <w:t>Non Editable</w:t>
              </w:r>
            </w:ins>
          </w:p>
          <w:p w14:paraId="3263264C" w14:textId="2169FB8D" w:rsidR="008436E3" w:rsidRDefault="008436E3" w:rsidP="008436E3">
            <w:pPr>
              <w:ind w:firstLine="0"/>
              <w:rPr>
                <w:ins w:id="49965" w:author="Ramasubramani, Hariharan" w:date="2015-07-21T15:12:00Z"/>
                <w:rFonts w:cstheme="minorHAnsi"/>
                <w:color w:val="000000" w:themeColor="text1"/>
              </w:rPr>
            </w:pPr>
            <w:ins w:id="49966" w:author="Ramasubramani, Hariharan" w:date="2015-08-19T09:40:00Z">
              <w:r>
                <w:rPr>
                  <w:rFonts w:cstheme="minorHAnsi"/>
                  <w:color w:val="000000" w:themeColor="text1"/>
                </w:rPr>
                <w:t>Default: Package</w:t>
              </w:r>
            </w:ins>
          </w:p>
        </w:tc>
      </w:tr>
      <w:tr w:rsidR="008436E3" w:rsidRPr="00C106B9" w14:paraId="0EBCD095" w14:textId="77777777" w:rsidTr="00A708F4">
        <w:trPr>
          <w:cantSplit/>
          <w:trHeight w:val="316"/>
          <w:jc w:val="center"/>
          <w:ins w:id="49967" w:author="Ramasubramani, Hariharan" w:date="2015-07-21T15:12:00Z"/>
          <w:trPrChange w:id="49968" w:author="Ramasubramani, Hariharan" w:date="2015-08-20T10:01:00Z">
            <w:trPr>
              <w:cantSplit/>
              <w:trHeight w:val="314"/>
              <w:jc w:val="center"/>
            </w:trPr>
          </w:trPrChange>
        </w:trPr>
        <w:tc>
          <w:tcPr>
            <w:tcW w:w="2292" w:type="dxa"/>
            <w:tcBorders>
              <w:top w:val="single" w:sz="4" w:space="0" w:color="auto"/>
              <w:left w:val="single" w:sz="4" w:space="0" w:color="auto"/>
              <w:bottom w:val="single" w:sz="4" w:space="0" w:color="auto"/>
              <w:right w:val="single" w:sz="4" w:space="0" w:color="auto"/>
            </w:tcBorders>
            <w:tcPrChange w:id="49969" w:author="Ramasubramani, Hariharan" w:date="2015-08-20T10:01:00Z">
              <w:tcPr>
                <w:tcW w:w="1750" w:type="dxa"/>
                <w:tcBorders>
                  <w:top w:val="single" w:sz="4" w:space="0" w:color="auto"/>
                  <w:left w:val="single" w:sz="4" w:space="0" w:color="auto"/>
                  <w:bottom w:val="single" w:sz="4" w:space="0" w:color="auto"/>
                  <w:right w:val="single" w:sz="4" w:space="0" w:color="auto"/>
                </w:tcBorders>
              </w:tcPr>
            </w:tcPrChange>
          </w:tcPr>
          <w:p w14:paraId="6F9ECA36" w14:textId="05049021" w:rsidR="008436E3" w:rsidRDefault="008436E3" w:rsidP="008436E3">
            <w:pPr>
              <w:ind w:left="-18" w:firstLine="0"/>
              <w:rPr>
                <w:ins w:id="49970" w:author="Ramasubramani, Hariharan" w:date="2015-07-21T15:12:00Z"/>
                <w:rFonts w:cstheme="minorHAnsi"/>
                <w:color w:val="000000" w:themeColor="text1"/>
              </w:rPr>
            </w:pPr>
            <w:ins w:id="49971" w:author="Ramasubramani, Hariharan" w:date="2015-08-19T09:40:00Z">
              <w:r>
                <w:rPr>
                  <w:rFonts w:cstheme="minorHAnsi"/>
                  <w:color w:val="000000" w:themeColor="text1"/>
                </w:rPr>
                <w:t>Sub-</w:t>
              </w:r>
              <w:r w:rsidRPr="00C106B9">
                <w:rPr>
                  <w:rFonts w:cstheme="minorHAnsi"/>
                  <w:color w:val="000000" w:themeColor="text1"/>
                </w:rPr>
                <w:t>Classification</w:t>
              </w:r>
            </w:ins>
          </w:p>
        </w:tc>
        <w:tc>
          <w:tcPr>
            <w:tcW w:w="1229" w:type="dxa"/>
            <w:tcBorders>
              <w:top w:val="single" w:sz="4" w:space="0" w:color="auto"/>
              <w:left w:val="single" w:sz="4" w:space="0" w:color="auto"/>
              <w:bottom w:val="single" w:sz="4" w:space="0" w:color="auto"/>
              <w:right w:val="single" w:sz="4" w:space="0" w:color="auto"/>
            </w:tcBorders>
            <w:tcPrChange w:id="49972" w:author="Ramasubramani, Hariharan" w:date="2015-08-20T10:01:00Z">
              <w:tcPr>
                <w:tcW w:w="939" w:type="dxa"/>
                <w:tcBorders>
                  <w:top w:val="single" w:sz="4" w:space="0" w:color="auto"/>
                  <w:left w:val="single" w:sz="4" w:space="0" w:color="auto"/>
                  <w:bottom w:val="single" w:sz="4" w:space="0" w:color="auto"/>
                  <w:right w:val="single" w:sz="4" w:space="0" w:color="auto"/>
                </w:tcBorders>
              </w:tcPr>
            </w:tcPrChange>
          </w:tcPr>
          <w:p w14:paraId="39C06D9B" w14:textId="16DAD5CD" w:rsidR="008436E3" w:rsidRDefault="008436E3" w:rsidP="008436E3">
            <w:pPr>
              <w:ind w:left="-57" w:firstLine="0"/>
              <w:jc w:val="center"/>
              <w:rPr>
                <w:ins w:id="49973" w:author="Ramasubramani, Hariharan" w:date="2015-07-21T15:12:00Z"/>
                <w:rFonts w:cstheme="minorHAnsi"/>
                <w:color w:val="000000" w:themeColor="text1"/>
              </w:rPr>
            </w:pPr>
            <w:ins w:id="49974" w:author="Ramasubramani, Hariharan" w:date="2015-08-19T09:40:00Z">
              <w:r w:rsidRPr="00C106B9">
                <w:rPr>
                  <w:rFonts w:cstheme="minorHAnsi"/>
                  <w:color w:val="000000" w:themeColor="text1"/>
                </w:rPr>
                <w:t>M</w:t>
              </w:r>
            </w:ins>
            <w:ins w:id="49975" w:author="Ramasubramani, Hariharan" w:date="2015-08-20T09:58:00Z">
              <w:r w:rsidR="00A708F4">
                <w:rPr>
                  <w:rFonts w:cstheme="minorHAnsi"/>
                  <w:color w:val="000000" w:themeColor="text1"/>
                  <w:szCs w:val="18"/>
                </w:rPr>
                <w:t>(CR 357)</w:t>
              </w:r>
            </w:ins>
          </w:p>
        </w:tc>
        <w:tc>
          <w:tcPr>
            <w:tcW w:w="2685" w:type="dxa"/>
            <w:tcBorders>
              <w:top w:val="single" w:sz="4" w:space="0" w:color="auto"/>
              <w:left w:val="single" w:sz="4" w:space="0" w:color="auto"/>
              <w:bottom w:val="single" w:sz="4" w:space="0" w:color="auto"/>
              <w:right w:val="single" w:sz="4" w:space="0" w:color="auto"/>
            </w:tcBorders>
            <w:tcPrChange w:id="49976" w:author="Ramasubramani, Hariharan" w:date="2015-08-20T10:01:00Z">
              <w:tcPr>
                <w:tcW w:w="2050" w:type="dxa"/>
                <w:tcBorders>
                  <w:top w:val="single" w:sz="4" w:space="0" w:color="auto"/>
                  <w:left w:val="single" w:sz="4" w:space="0" w:color="auto"/>
                  <w:bottom w:val="single" w:sz="4" w:space="0" w:color="auto"/>
                  <w:right w:val="single" w:sz="4" w:space="0" w:color="auto"/>
                </w:tcBorders>
              </w:tcPr>
            </w:tcPrChange>
          </w:tcPr>
          <w:p w14:paraId="4D7D6CD1" w14:textId="77777777" w:rsidR="008436E3" w:rsidRDefault="008436E3" w:rsidP="008436E3">
            <w:pPr>
              <w:ind w:firstLine="0"/>
              <w:rPr>
                <w:ins w:id="49977" w:author="Ramasubramani, Hariharan" w:date="2015-08-19T09:40:00Z"/>
                <w:rFonts w:cstheme="minorHAnsi"/>
                <w:color w:val="000000" w:themeColor="text1"/>
              </w:rPr>
            </w:pPr>
            <w:ins w:id="49978" w:author="Ramasubramani, Hariharan" w:date="2015-08-19T09:40:00Z">
              <w:r>
                <w:rPr>
                  <w:rFonts w:cstheme="minorHAnsi"/>
                  <w:color w:val="000000" w:themeColor="text1"/>
                </w:rPr>
                <w:t>Non Editable</w:t>
              </w:r>
            </w:ins>
          </w:p>
          <w:p w14:paraId="2639B40B" w14:textId="5FC46A76" w:rsidR="008436E3" w:rsidRDefault="008436E3" w:rsidP="008436E3">
            <w:pPr>
              <w:ind w:firstLine="0"/>
              <w:rPr>
                <w:ins w:id="49979" w:author="Ramasubramani, Hariharan" w:date="2015-07-21T15:12:00Z"/>
                <w:rFonts w:cstheme="minorHAnsi"/>
                <w:color w:val="000000" w:themeColor="text1"/>
              </w:rPr>
            </w:pPr>
            <w:ins w:id="49980" w:author="Ramasubramani, Hariharan" w:date="2015-08-19T09:40:00Z">
              <w:r>
                <w:rPr>
                  <w:rFonts w:cstheme="minorHAnsi"/>
                  <w:color w:val="000000" w:themeColor="text1"/>
                </w:rPr>
                <w:t>Default: Package</w:t>
              </w:r>
            </w:ins>
          </w:p>
        </w:tc>
      </w:tr>
      <w:tr w:rsidR="008436E3" w:rsidRPr="00C106B9" w14:paraId="6F32B63D" w14:textId="77777777" w:rsidTr="00A708F4">
        <w:trPr>
          <w:cantSplit/>
          <w:trHeight w:val="316"/>
          <w:jc w:val="center"/>
          <w:ins w:id="49981" w:author="Ramasubramani, Hariharan" w:date="2015-07-21T15:12:00Z"/>
          <w:trPrChange w:id="49982" w:author="Ramasubramani, Hariharan" w:date="2015-08-20T10:01:00Z">
            <w:trPr>
              <w:cantSplit/>
              <w:trHeight w:val="314"/>
              <w:jc w:val="center"/>
            </w:trPr>
          </w:trPrChange>
        </w:trPr>
        <w:tc>
          <w:tcPr>
            <w:tcW w:w="2292" w:type="dxa"/>
            <w:tcBorders>
              <w:top w:val="single" w:sz="4" w:space="0" w:color="auto"/>
              <w:left w:val="single" w:sz="4" w:space="0" w:color="auto"/>
              <w:bottom w:val="single" w:sz="4" w:space="0" w:color="auto"/>
              <w:right w:val="single" w:sz="4" w:space="0" w:color="auto"/>
            </w:tcBorders>
            <w:tcPrChange w:id="49983" w:author="Ramasubramani, Hariharan" w:date="2015-08-20T10:01:00Z">
              <w:tcPr>
                <w:tcW w:w="1750" w:type="dxa"/>
                <w:tcBorders>
                  <w:top w:val="single" w:sz="4" w:space="0" w:color="auto"/>
                  <w:left w:val="single" w:sz="4" w:space="0" w:color="auto"/>
                  <w:bottom w:val="single" w:sz="4" w:space="0" w:color="auto"/>
                  <w:right w:val="single" w:sz="4" w:space="0" w:color="auto"/>
                </w:tcBorders>
              </w:tcPr>
            </w:tcPrChange>
          </w:tcPr>
          <w:p w14:paraId="1436A3A7" w14:textId="07FDA21B" w:rsidR="008436E3" w:rsidRDefault="008436E3" w:rsidP="008436E3">
            <w:pPr>
              <w:ind w:left="-18" w:firstLine="0"/>
              <w:rPr>
                <w:ins w:id="49984" w:author="Ramasubramani, Hariharan" w:date="2015-07-21T15:12:00Z"/>
                <w:rFonts w:cstheme="minorHAnsi"/>
                <w:color w:val="000000" w:themeColor="text1"/>
              </w:rPr>
            </w:pPr>
            <w:commentRangeStart w:id="49985"/>
            <w:del w:id="49986" w:author="Ramasubramani, Hariharan" w:date="2015-08-19T09:42:00Z">
              <w:r w:rsidDel="008436E3">
                <w:rPr>
                  <w:rStyle w:val="CommentReference"/>
                  <w:rFonts w:ascii="New York" w:eastAsia="Times New Roman" w:hAnsi="New York" w:cs="Times New Roman"/>
                </w:rPr>
                <w:commentReference w:id="49987"/>
              </w:r>
              <w:commentRangeEnd w:id="49985"/>
              <w:r w:rsidDel="008436E3">
                <w:rPr>
                  <w:rStyle w:val="CommentReference"/>
                  <w:rFonts w:ascii="New York" w:eastAsia="Times New Roman" w:hAnsi="New York" w:cs="Times New Roman"/>
                </w:rPr>
                <w:commentReference w:id="49985"/>
              </w:r>
            </w:del>
            <w:ins w:id="49988" w:author="Ramasubramani, Hariharan" w:date="2015-08-19T09:40:00Z">
              <w:r>
                <w:rPr>
                  <w:rFonts w:cstheme="minorHAnsi"/>
                  <w:color w:val="000000" w:themeColor="text1"/>
                </w:rPr>
                <w:t>Package Effective Date</w:t>
              </w:r>
            </w:ins>
          </w:p>
        </w:tc>
        <w:tc>
          <w:tcPr>
            <w:tcW w:w="1229" w:type="dxa"/>
            <w:tcBorders>
              <w:top w:val="single" w:sz="4" w:space="0" w:color="auto"/>
              <w:left w:val="single" w:sz="4" w:space="0" w:color="auto"/>
              <w:bottom w:val="single" w:sz="4" w:space="0" w:color="auto"/>
              <w:right w:val="single" w:sz="4" w:space="0" w:color="auto"/>
            </w:tcBorders>
            <w:tcPrChange w:id="49989" w:author="Ramasubramani, Hariharan" w:date="2015-08-20T10:01:00Z">
              <w:tcPr>
                <w:tcW w:w="939" w:type="dxa"/>
                <w:tcBorders>
                  <w:top w:val="single" w:sz="4" w:space="0" w:color="auto"/>
                  <w:left w:val="single" w:sz="4" w:space="0" w:color="auto"/>
                  <w:bottom w:val="single" w:sz="4" w:space="0" w:color="auto"/>
                  <w:right w:val="single" w:sz="4" w:space="0" w:color="auto"/>
                </w:tcBorders>
              </w:tcPr>
            </w:tcPrChange>
          </w:tcPr>
          <w:p w14:paraId="0F30F50B" w14:textId="6149F932" w:rsidR="008436E3" w:rsidRDefault="008436E3" w:rsidP="008436E3">
            <w:pPr>
              <w:ind w:left="-57" w:firstLine="0"/>
              <w:jc w:val="center"/>
              <w:rPr>
                <w:ins w:id="49990" w:author="Ramasubramani, Hariharan" w:date="2015-07-21T15:12:00Z"/>
                <w:rFonts w:cstheme="minorHAnsi"/>
                <w:color w:val="000000" w:themeColor="text1"/>
              </w:rPr>
            </w:pPr>
            <w:ins w:id="49991" w:author="Ramasubramani, Hariharan" w:date="2015-08-19T09:40:00Z">
              <w:r>
                <w:rPr>
                  <w:rFonts w:cstheme="minorHAnsi"/>
                  <w:color w:val="000000" w:themeColor="text1"/>
                </w:rPr>
                <w:t>M</w:t>
              </w:r>
            </w:ins>
          </w:p>
        </w:tc>
        <w:tc>
          <w:tcPr>
            <w:tcW w:w="2685" w:type="dxa"/>
            <w:tcBorders>
              <w:top w:val="single" w:sz="4" w:space="0" w:color="auto"/>
              <w:left w:val="single" w:sz="4" w:space="0" w:color="auto"/>
              <w:bottom w:val="single" w:sz="4" w:space="0" w:color="auto"/>
              <w:right w:val="single" w:sz="4" w:space="0" w:color="auto"/>
            </w:tcBorders>
            <w:tcPrChange w:id="49992" w:author="Ramasubramani, Hariharan" w:date="2015-08-20T10:01:00Z">
              <w:tcPr>
                <w:tcW w:w="2050" w:type="dxa"/>
                <w:tcBorders>
                  <w:top w:val="single" w:sz="4" w:space="0" w:color="auto"/>
                  <w:left w:val="single" w:sz="4" w:space="0" w:color="auto"/>
                  <w:bottom w:val="single" w:sz="4" w:space="0" w:color="auto"/>
                  <w:right w:val="single" w:sz="4" w:space="0" w:color="auto"/>
                </w:tcBorders>
              </w:tcPr>
            </w:tcPrChange>
          </w:tcPr>
          <w:p w14:paraId="587B9A4D" w14:textId="77777777" w:rsidR="008436E3" w:rsidRDefault="008436E3" w:rsidP="008436E3">
            <w:pPr>
              <w:ind w:firstLine="0"/>
              <w:rPr>
                <w:ins w:id="49993" w:author="Ramasubramani, Hariharan" w:date="2015-08-19T09:44:00Z"/>
                <w:rFonts w:cstheme="minorHAnsi"/>
                <w:color w:val="000000" w:themeColor="text1"/>
              </w:rPr>
            </w:pPr>
            <w:ins w:id="49994" w:author="Ramasubramani, Hariharan" w:date="2015-08-19T09:40:00Z">
              <w:r>
                <w:rPr>
                  <w:rFonts w:cstheme="minorHAnsi"/>
                  <w:color w:val="000000" w:themeColor="text1"/>
                </w:rPr>
                <w:t>Format: mm/</w:t>
              </w:r>
              <w:proofErr w:type="spellStart"/>
              <w:r>
                <w:rPr>
                  <w:rFonts w:cstheme="minorHAnsi"/>
                  <w:color w:val="000000" w:themeColor="text1"/>
                </w:rPr>
                <w:t>dd</w:t>
              </w:r>
              <w:proofErr w:type="spellEnd"/>
              <w:r>
                <w:rPr>
                  <w:rFonts w:cstheme="minorHAnsi"/>
                  <w:color w:val="000000" w:themeColor="text1"/>
                </w:rPr>
                <w:t>/</w:t>
              </w:r>
              <w:proofErr w:type="spellStart"/>
              <w:r>
                <w:rPr>
                  <w:rFonts w:cstheme="minorHAnsi"/>
                  <w:color w:val="000000" w:themeColor="text1"/>
                </w:rPr>
                <w:t>yyyy</w:t>
              </w:r>
            </w:ins>
            <w:proofErr w:type="spellEnd"/>
            <w:ins w:id="49995" w:author="Ramasubramani, Hariharan" w:date="2015-08-19T09:43:00Z">
              <w:r>
                <w:rPr>
                  <w:rFonts w:cstheme="minorHAnsi"/>
                  <w:color w:val="000000" w:themeColor="text1"/>
                </w:rPr>
                <w:t xml:space="preserve"> </w:t>
              </w:r>
              <w:proofErr w:type="spellStart"/>
              <w:r>
                <w:rPr>
                  <w:rFonts w:cstheme="minorHAnsi"/>
                  <w:color w:val="000000" w:themeColor="text1"/>
                </w:rPr>
                <w:t>hh:mm</w:t>
              </w:r>
            </w:ins>
            <w:proofErr w:type="spellEnd"/>
          </w:p>
          <w:p w14:paraId="64356363" w14:textId="333D1F87" w:rsidR="002365E6" w:rsidRDefault="002365E6" w:rsidP="008436E3">
            <w:pPr>
              <w:ind w:firstLine="0"/>
              <w:rPr>
                <w:ins w:id="49996" w:author="Ramasubramani, Hariharan" w:date="2015-07-21T15:12:00Z"/>
                <w:rFonts w:cstheme="minorHAnsi"/>
                <w:color w:val="000000" w:themeColor="text1"/>
              </w:rPr>
            </w:pPr>
            <w:ins w:id="49997" w:author="Ramasubramani, Hariharan" w:date="2015-08-19T09:44:00Z">
              <w:r>
                <w:rPr>
                  <w:rFonts w:cstheme="minorHAnsi"/>
                  <w:color w:val="000000" w:themeColor="text1"/>
                  <w:szCs w:val="18"/>
                </w:rPr>
                <w:t>Default:</w:t>
              </w:r>
            </w:ins>
            <w:ins w:id="49998" w:author="Ramasubramani, Hariharan" w:date="2015-08-19T09:45:00Z">
              <w:r>
                <w:rPr>
                  <w:rFonts w:cstheme="minorHAnsi"/>
                  <w:color w:val="000000" w:themeColor="text1"/>
                  <w:szCs w:val="18"/>
                </w:rPr>
                <w:t xml:space="preserve"> </w:t>
              </w:r>
            </w:ins>
            <w:ins w:id="49999" w:author="Ramasubramani, Hariharan" w:date="2015-08-19T09:44:00Z">
              <w:r w:rsidRPr="00C106B9">
                <w:rPr>
                  <w:rFonts w:cstheme="minorHAnsi"/>
                  <w:color w:val="000000" w:themeColor="text1"/>
                  <w:szCs w:val="18"/>
                </w:rPr>
                <w:t>Current Date</w:t>
              </w:r>
            </w:ins>
          </w:p>
        </w:tc>
      </w:tr>
      <w:tr w:rsidR="008436E3" w:rsidRPr="00C106B9" w14:paraId="1EC249B7" w14:textId="77777777" w:rsidTr="00A708F4">
        <w:trPr>
          <w:cantSplit/>
          <w:trHeight w:val="316"/>
          <w:jc w:val="center"/>
          <w:ins w:id="50000" w:author="Ramasubramani, Hariharan" w:date="2015-07-21T15:09:00Z"/>
          <w:trPrChange w:id="50001" w:author="Ramasubramani, Hariharan" w:date="2015-08-20T10:01:00Z">
            <w:trPr>
              <w:cantSplit/>
              <w:trHeight w:val="314"/>
              <w:jc w:val="center"/>
            </w:trPr>
          </w:trPrChange>
        </w:trPr>
        <w:tc>
          <w:tcPr>
            <w:tcW w:w="2292" w:type="dxa"/>
            <w:tcBorders>
              <w:top w:val="single" w:sz="4" w:space="0" w:color="auto"/>
              <w:left w:val="single" w:sz="4" w:space="0" w:color="auto"/>
              <w:bottom w:val="single" w:sz="4" w:space="0" w:color="auto"/>
              <w:right w:val="single" w:sz="4" w:space="0" w:color="auto"/>
            </w:tcBorders>
            <w:tcPrChange w:id="50002" w:author="Ramasubramani, Hariharan" w:date="2015-08-20T10:01:00Z">
              <w:tcPr>
                <w:tcW w:w="1750" w:type="dxa"/>
                <w:tcBorders>
                  <w:top w:val="single" w:sz="4" w:space="0" w:color="auto"/>
                  <w:left w:val="single" w:sz="4" w:space="0" w:color="auto"/>
                  <w:bottom w:val="single" w:sz="4" w:space="0" w:color="auto"/>
                  <w:right w:val="single" w:sz="4" w:space="0" w:color="auto"/>
                </w:tcBorders>
              </w:tcPr>
            </w:tcPrChange>
          </w:tcPr>
          <w:p w14:paraId="3A4DFF62" w14:textId="015B1C1B" w:rsidR="008436E3" w:rsidRPr="00C106B9" w:rsidRDefault="008436E3" w:rsidP="008436E3">
            <w:pPr>
              <w:ind w:left="-18" w:firstLine="0"/>
              <w:rPr>
                <w:ins w:id="50003" w:author="Ramasubramani, Hariharan" w:date="2015-07-21T15:09:00Z"/>
                <w:rFonts w:cstheme="minorHAnsi"/>
                <w:color w:val="000000" w:themeColor="text1"/>
              </w:rPr>
            </w:pPr>
            <w:ins w:id="50004" w:author="Ramasubramani, Hariharan" w:date="2015-08-19T09:41:00Z">
              <w:r>
                <w:rPr>
                  <w:rFonts w:cstheme="minorHAnsi"/>
                  <w:color w:val="000000" w:themeColor="text1"/>
                </w:rPr>
                <w:t>Package Expiration Date</w:t>
              </w:r>
            </w:ins>
          </w:p>
        </w:tc>
        <w:tc>
          <w:tcPr>
            <w:tcW w:w="1229" w:type="dxa"/>
            <w:tcBorders>
              <w:top w:val="single" w:sz="4" w:space="0" w:color="auto"/>
              <w:left w:val="single" w:sz="4" w:space="0" w:color="auto"/>
              <w:bottom w:val="single" w:sz="4" w:space="0" w:color="auto"/>
              <w:right w:val="single" w:sz="4" w:space="0" w:color="auto"/>
            </w:tcBorders>
            <w:tcPrChange w:id="50005" w:author="Ramasubramani, Hariharan" w:date="2015-08-20T10:01:00Z">
              <w:tcPr>
                <w:tcW w:w="939" w:type="dxa"/>
                <w:tcBorders>
                  <w:top w:val="single" w:sz="4" w:space="0" w:color="auto"/>
                  <w:left w:val="single" w:sz="4" w:space="0" w:color="auto"/>
                  <w:bottom w:val="single" w:sz="4" w:space="0" w:color="auto"/>
                  <w:right w:val="single" w:sz="4" w:space="0" w:color="auto"/>
                </w:tcBorders>
              </w:tcPr>
            </w:tcPrChange>
          </w:tcPr>
          <w:p w14:paraId="5D4B19DB" w14:textId="1F51FAB9" w:rsidR="008436E3" w:rsidRPr="00C106B9" w:rsidRDefault="008436E3" w:rsidP="008436E3">
            <w:pPr>
              <w:ind w:left="-57" w:firstLine="0"/>
              <w:jc w:val="center"/>
              <w:rPr>
                <w:ins w:id="50006" w:author="Ramasubramani, Hariharan" w:date="2015-07-21T15:09:00Z"/>
                <w:rFonts w:cstheme="minorHAnsi"/>
                <w:color w:val="000000" w:themeColor="text1"/>
              </w:rPr>
            </w:pPr>
            <w:ins w:id="50007" w:author="Ramasubramani, Hariharan" w:date="2015-08-19T09:41:00Z">
              <w:r>
                <w:rPr>
                  <w:rFonts w:cstheme="minorHAnsi"/>
                  <w:color w:val="000000" w:themeColor="text1"/>
                </w:rPr>
                <w:t>M</w:t>
              </w:r>
            </w:ins>
          </w:p>
        </w:tc>
        <w:tc>
          <w:tcPr>
            <w:tcW w:w="2685" w:type="dxa"/>
            <w:tcBorders>
              <w:top w:val="single" w:sz="4" w:space="0" w:color="auto"/>
              <w:left w:val="single" w:sz="4" w:space="0" w:color="auto"/>
              <w:bottom w:val="single" w:sz="4" w:space="0" w:color="auto"/>
              <w:right w:val="single" w:sz="4" w:space="0" w:color="auto"/>
            </w:tcBorders>
            <w:tcPrChange w:id="50008" w:author="Ramasubramani, Hariharan" w:date="2015-08-20T10:01:00Z">
              <w:tcPr>
                <w:tcW w:w="2050" w:type="dxa"/>
                <w:tcBorders>
                  <w:top w:val="single" w:sz="4" w:space="0" w:color="auto"/>
                  <w:left w:val="single" w:sz="4" w:space="0" w:color="auto"/>
                  <w:bottom w:val="single" w:sz="4" w:space="0" w:color="auto"/>
                  <w:right w:val="single" w:sz="4" w:space="0" w:color="auto"/>
                </w:tcBorders>
              </w:tcPr>
            </w:tcPrChange>
          </w:tcPr>
          <w:p w14:paraId="270C468E" w14:textId="77777777" w:rsidR="008436E3" w:rsidRDefault="008436E3" w:rsidP="008436E3">
            <w:pPr>
              <w:ind w:firstLine="0"/>
              <w:rPr>
                <w:ins w:id="50009" w:author="Ramasubramani, Hariharan" w:date="2015-08-19T09:41:00Z"/>
                <w:rFonts w:cstheme="minorHAnsi"/>
                <w:color w:val="000000" w:themeColor="text1"/>
              </w:rPr>
            </w:pPr>
            <w:ins w:id="50010" w:author="Ramasubramani, Hariharan" w:date="2015-08-19T09:41:00Z">
              <w:r>
                <w:rPr>
                  <w:rFonts w:cstheme="minorHAnsi"/>
                  <w:color w:val="000000" w:themeColor="text1"/>
                </w:rPr>
                <w:t>Non Editable</w:t>
              </w:r>
            </w:ins>
          </w:p>
          <w:p w14:paraId="252BDCCC" w14:textId="1CFB6F2C" w:rsidR="008436E3" w:rsidRPr="00C106B9" w:rsidRDefault="008436E3" w:rsidP="008436E3">
            <w:pPr>
              <w:ind w:firstLine="0"/>
              <w:rPr>
                <w:ins w:id="50011" w:author="Ramasubramani, Hariharan" w:date="2015-07-21T15:09:00Z"/>
                <w:rFonts w:cstheme="minorHAnsi"/>
                <w:color w:val="000000" w:themeColor="text1"/>
              </w:rPr>
            </w:pPr>
            <w:ins w:id="50012" w:author="Ramasubramani, Hariharan" w:date="2015-08-19T09:41:00Z">
              <w:r>
                <w:rPr>
                  <w:rFonts w:cstheme="minorHAnsi"/>
                  <w:color w:val="000000" w:themeColor="text1"/>
                </w:rPr>
                <w:t>Default: 12/31/9999</w:t>
              </w:r>
            </w:ins>
          </w:p>
        </w:tc>
      </w:tr>
      <w:tr w:rsidR="008436E3" w:rsidRPr="00C106B9" w14:paraId="58FBF400" w14:textId="77777777" w:rsidTr="00A708F4">
        <w:trPr>
          <w:cantSplit/>
          <w:trHeight w:val="316"/>
          <w:jc w:val="center"/>
          <w:ins w:id="50013" w:author="Ramasubramani, Hariharan" w:date="2015-07-21T15:26:00Z"/>
          <w:trPrChange w:id="50014" w:author="Ramasubramani, Hariharan" w:date="2015-08-20T10:01:00Z">
            <w:trPr>
              <w:cantSplit/>
              <w:trHeight w:val="314"/>
              <w:jc w:val="center"/>
            </w:trPr>
          </w:trPrChange>
        </w:trPr>
        <w:tc>
          <w:tcPr>
            <w:tcW w:w="2292" w:type="dxa"/>
            <w:tcBorders>
              <w:top w:val="single" w:sz="4" w:space="0" w:color="auto"/>
              <w:left w:val="single" w:sz="4" w:space="0" w:color="auto"/>
              <w:bottom w:val="single" w:sz="4" w:space="0" w:color="auto"/>
              <w:right w:val="single" w:sz="4" w:space="0" w:color="auto"/>
            </w:tcBorders>
            <w:tcPrChange w:id="50015" w:author="Ramasubramani, Hariharan" w:date="2015-08-20T10:01:00Z">
              <w:tcPr>
                <w:tcW w:w="1750" w:type="dxa"/>
                <w:tcBorders>
                  <w:top w:val="single" w:sz="4" w:space="0" w:color="auto"/>
                  <w:left w:val="single" w:sz="4" w:space="0" w:color="auto"/>
                  <w:bottom w:val="single" w:sz="4" w:space="0" w:color="auto"/>
                  <w:right w:val="single" w:sz="4" w:space="0" w:color="auto"/>
                </w:tcBorders>
              </w:tcPr>
            </w:tcPrChange>
          </w:tcPr>
          <w:p w14:paraId="0A8020C7" w14:textId="5E116EBA" w:rsidR="008436E3" w:rsidRDefault="008436E3" w:rsidP="008436E3">
            <w:pPr>
              <w:ind w:left="-18" w:firstLine="0"/>
              <w:rPr>
                <w:ins w:id="50016" w:author="Ramasubramani, Hariharan" w:date="2015-07-21T15:26:00Z"/>
                <w:rFonts w:cstheme="minorHAnsi"/>
                <w:color w:val="000000" w:themeColor="text1"/>
              </w:rPr>
            </w:pPr>
            <w:ins w:id="50017" w:author="Ramasubramani, Hariharan" w:date="2015-08-19T09:41:00Z">
              <w:r>
                <w:rPr>
                  <w:rFonts w:cstheme="minorHAnsi"/>
                  <w:color w:val="000000" w:themeColor="text1"/>
                </w:rPr>
                <w:t>RIC</w:t>
              </w:r>
            </w:ins>
          </w:p>
        </w:tc>
        <w:tc>
          <w:tcPr>
            <w:tcW w:w="1229" w:type="dxa"/>
            <w:tcBorders>
              <w:top w:val="single" w:sz="4" w:space="0" w:color="auto"/>
              <w:left w:val="single" w:sz="4" w:space="0" w:color="auto"/>
              <w:bottom w:val="single" w:sz="4" w:space="0" w:color="auto"/>
              <w:right w:val="single" w:sz="4" w:space="0" w:color="auto"/>
            </w:tcBorders>
            <w:tcPrChange w:id="50018" w:author="Ramasubramani, Hariharan" w:date="2015-08-20T10:01:00Z">
              <w:tcPr>
                <w:tcW w:w="939" w:type="dxa"/>
                <w:tcBorders>
                  <w:top w:val="single" w:sz="4" w:space="0" w:color="auto"/>
                  <w:left w:val="single" w:sz="4" w:space="0" w:color="auto"/>
                  <w:bottom w:val="single" w:sz="4" w:space="0" w:color="auto"/>
                  <w:right w:val="single" w:sz="4" w:space="0" w:color="auto"/>
                </w:tcBorders>
              </w:tcPr>
            </w:tcPrChange>
          </w:tcPr>
          <w:p w14:paraId="70762B3D" w14:textId="5DD1C849" w:rsidR="008436E3" w:rsidRPr="00C106B9" w:rsidRDefault="008436E3" w:rsidP="008436E3">
            <w:pPr>
              <w:ind w:left="-57" w:firstLine="0"/>
              <w:jc w:val="center"/>
              <w:rPr>
                <w:ins w:id="50019" w:author="Ramasubramani, Hariharan" w:date="2015-07-21T15:26:00Z"/>
                <w:rFonts w:cstheme="minorHAnsi"/>
                <w:color w:val="000000" w:themeColor="text1"/>
              </w:rPr>
            </w:pPr>
            <w:ins w:id="50020" w:author="Ramasubramani, Hariharan" w:date="2015-08-19T09:41:00Z">
              <w:r>
                <w:rPr>
                  <w:rFonts w:cstheme="minorHAnsi"/>
                  <w:color w:val="000000" w:themeColor="text1"/>
                </w:rPr>
                <w:t>AP</w:t>
              </w:r>
            </w:ins>
          </w:p>
        </w:tc>
        <w:tc>
          <w:tcPr>
            <w:tcW w:w="2685" w:type="dxa"/>
            <w:tcBorders>
              <w:top w:val="single" w:sz="4" w:space="0" w:color="auto"/>
              <w:left w:val="single" w:sz="4" w:space="0" w:color="auto"/>
              <w:bottom w:val="single" w:sz="4" w:space="0" w:color="auto"/>
              <w:right w:val="single" w:sz="4" w:space="0" w:color="auto"/>
            </w:tcBorders>
            <w:tcPrChange w:id="50021" w:author="Ramasubramani, Hariharan" w:date="2015-08-20T10:01:00Z">
              <w:tcPr>
                <w:tcW w:w="2050" w:type="dxa"/>
                <w:tcBorders>
                  <w:top w:val="single" w:sz="4" w:space="0" w:color="auto"/>
                  <w:left w:val="single" w:sz="4" w:space="0" w:color="auto"/>
                  <w:bottom w:val="single" w:sz="4" w:space="0" w:color="auto"/>
                  <w:right w:val="single" w:sz="4" w:space="0" w:color="auto"/>
                </w:tcBorders>
              </w:tcPr>
            </w:tcPrChange>
          </w:tcPr>
          <w:p w14:paraId="53FD75E1" w14:textId="77777777" w:rsidR="008436E3" w:rsidRDefault="008436E3" w:rsidP="008436E3">
            <w:pPr>
              <w:ind w:firstLine="0"/>
              <w:rPr>
                <w:ins w:id="50022" w:author="Ramasubramani, Hariharan" w:date="2015-08-19T09:41:00Z"/>
                <w:rFonts w:cstheme="minorHAnsi"/>
                <w:color w:val="000000" w:themeColor="text1"/>
              </w:rPr>
            </w:pPr>
            <w:ins w:id="50023" w:author="Ramasubramani, Hariharan" w:date="2015-08-19T09:41:00Z">
              <w:r>
                <w:rPr>
                  <w:rFonts w:cstheme="minorHAnsi"/>
                  <w:color w:val="000000" w:themeColor="text1"/>
                </w:rPr>
                <w:t>Length:10</w:t>
              </w:r>
              <w:r>
                <w:rPr>
                  <w:rFonts w:cstheme="minorHAnsi"/>
                  <w:color w:val="000000" w:themeColor="text1"/>
                </w:rPr>
                <w:br/>
                <w:t>Non Editable</w:t>
              </w:r>
            </w:ins>
          </w:p>
          <w:p w14:paraId="0065B5CC" w14:textId="3DA01F04" w:rsidR="008436E3" w:rsidRDefault="008436E3" w:rsidP="008436E3">
            <w:pPr>
              <w:ind w:firstLine="0"/>
              <w:rPr>
                <w:ins w:id="50024" w:author="Ramasubramani, Hariharan" w:date="2015-07-21T15:26:00Z"/>
                <w:rFonts w:cstheme="minorHAnsi"/>
                <w:color w:val="000000" w:themeColor="text1"/>
              </w:rPr>
            </w:pPr>
            <w:ins w:id="50025" w:author="Ramasubramani, Hariharan" w:date="2015-08-19T09:41:00Z">
              <w:r>
                <w:rPr>
                  <w:rFonts w:cstheme="minorHAnsi"/>
                  <w:color w:val="000000" w:themeColor="text1"/>
                </w:rPr>
                <w:t>Numeric</w:t>
              </w:r>
            </w:ins>
          </w:p>
        </w:tc>
      </w:tr>
      <w:tr w:rsidR="008436E3" w:rsidRPr="00C106B9" w14:paraId="3D1DDE5E" w14:textId="77777777" w:rsidTr="00A708F4">
        <w:trPr>
          <w:cantSplit/>
          <w:trHeight w:val="316"/>
          <w:jc w:val="center"/>
          <w:ins w:id="50026" w:author="Ramasubramani, Hariharan" w:date="2015-07-22T18:31:00Z"/>
          <w:trPrChange w:id="50027" w:author="Ramasubramani, Hariharan" w:date="2015-08-20T10:01:00Z">
            <w:trPr>
              <w:cantSplit/>
              <w:trHeight w:val="314"/>
              <w:jc w:val="center"/>
            </w:trPr>
          </w:trPrChange>
        </w:trPr>
        <w:tc>
          <w:tcPr>
            <w:tcW w:w="2292" w:type="dxa"/>
            <w:tcBorders>
              <w:top w:val="single" w:sz="4" w:space="0" w:color="auto"/>
              <w:left w:val="single" w:sz="4" w:space="0" w:color="auto"/>
              <w:bottom w:val="single" w:sz="4" w:space="0" w:color="auto"/>
              <w:right w:val="single" w:sz="4" w:space="0" w:color="auto"/>
            </w:tcBorders>
            <w:tcPrChange w:id="50028" w:author="Ramasubramani, Hariharan" w:date="2015-08-20T10:01:00Z">
              <w:tcPr>
                <w:tcW w:w="1750" w:type="dxa"/>
                <w:tcBorders>
                  <w:top w:val="single" w:sz="4" w:space="0" w:color="auto"/>
                  <w:left w:val="single" w:sz="4" w:space="0" w:color="auto"/>
                  <w:bottom w:val="single" w:sz="4" w:space="0" w:color="auto"/>
                  <w:right w:val="single" w:sz="4" w:space="0" w:color="auto"/>
                </w:tcBorders>
              </w:tcPr>
            </w:tcPrChange>
          </w:tcPr>
          <w:p w14:paraId="5D1BA13F" w14:textId="182FA996" w:rsidR="008436E3" w:rsidRDefault="008436E3" w:rsidP="008436E3">
            <w:pPr>
              <w:ind w:left="-18" w:firstLine="0"/>
              <w:rPr>
                <w:ins w:id="50029" w:author="Ramasubramani, Hariharan" w:date="2015-07-22T18:31:00Z"/>
                <w:rFonts w:cstheme="minorHAnsi"/>
                <w:color w:val="000000" w:themeColor="text1"/>
              </w:rPr>
            </w:pPr>
            <w:ins w:id="50030" w:author="Ramasubramani, Hariharan" w:date="2015-08-19T09:42:00Z">
              <w:r>
                <w:rPr>
                  <w:rFonts w:cstheme="minorHAnsi"/>
                  <w:color w:val="000000" w:themeColor="text1"/>
                </w:rPr>
                <w:t>Query Date parameter</w:t>
              </w:r>
            </w:ins>
          </w:p>
        </w:tc>
        <w:tc>
          <w:tcPr>
            <w:tcW w:w="1229" w:type="dxa"/>
            <w:tcBorders>
              <w:top w:val="single" w:sz="4" w:space="0" w:color="auto"/>
              <w:left w:val="single" w:sz="4" w:space="0" w:color="auto"/>
              <w:bottom w:val="single" w:sz="4" w:space="0" w:color="auto"/>
              <w:right w:val="single" w:sz="4" w:space="0" w:color="auto"/>
            </w:tcBorders>
            <w:tcPrChange w:id="50031" w:author="Ramasubramani, Hariharan" w:date="2015-08-20T10:01:00Z">
              <w:tcPr>
                <w:tcW w:w="939" w:type="dxa"/>
                <w:tcBorders>
                  <w:top w:val="single" w:sz="4" w:space="0" w:color="auto"/>
                  <w:left w:val="single" w:sz="4" w:space="0" w:color="auto"/>
                  <w:bottom w:val="single" w:sz="4" w:space="0" w:color="auto"/>
                  <w:right w:val="single" w:sz="4" w:space="0" w:color="auto"/>
                </w:tcBorders>
              </w:tcPr>
            </w:tcPrChange>
          </w:tcPr>
          <w:p w14:paraId="0805E434" w14:textId="77899EA7" w:rsidR="008436E3" w:rsidRDefault="008436E3" w:rsidP="008436E3">
            <w:pPr>
              <w:ind w:left="-57" w:firstLine="0"/>
              <w:jc w:val="center"/>
              <w:rPr>
                <w:ins w:id="50032" w:author="Ramasubramani, Hariharan" w:date="2015-07-22T18:31:00Z"/>
                <w:rFonts w:cstheme="minorHAnsi"/>
                <w:color w:val="000000" w:themeColor="text1"/>
              </w:rPr>
            </w:pPr>
            <w:ins w:id="50033" w:author="Ramasubramani, Hariharan" w:date="2015-08-19T09:42:00Z">
              <w:r>
                <w:rPr>
                  <w:rFonts w:cstheme="minorHAnsi"/>
                  <w:color w:val="000000" w:themeColor="text1"/>
                </w:rPr>
                <w:t>M</w:t>
              </w:r>
            </w:ins>
          </w:p>
        </w:tc>
        <w:tc>
          <w:tcPr>
            <w:tcW w:w="2685" w:type="dxa"/>
            <w:tcBorders>
              <w:top w:val="single" w:sz="4" w:space="0" w:color="auto"/>
              <w:left w:val="single" w:sz="4" w:space="0" w:color="auto"/>
              <w:bottom w:val="single" w:sz="4" w:space="0" w:color="auto"/>
              <w:right w:val="single" w:sz="4" w:space="0" w:color="auto"/>
            </w:tcBorders>
            <w:tcPrChange w:id="50034" w:author="Ramasubramani, Hariharan" w:date="2015-08-20T10:01:00Z">
              <w:tcPr>
                <w:tcW w:w="2050" w:type="dxa"/>
                <w:tcBorders>
                  <w:top w:val="single" w:sz="4" w:space="0" w:color="auto"/>
                  <w:left w:val="single" w:sz="4" w:space="0" w:color="auto"/>
                  <w:bottom w:val="single" w:sz="4" w:space="0" w:color="auto"/>
                  <w:right w:val="single" w:sz="4" w:space="0" w:color="auto"/>
                </w:tcBorders>
              </w:tcPr>
            </w:tcPrChange>
          </w:tcPr>
          <w:p w14:paraId="7E426DF4" w14:textId="3767985F" w:rsidR="00A708F4" w:rsidRPr="001C6FB3" w:rsidRDefault="00A708F4" w:rsidP="00A708F4">
            <w:pPr>
              <w:ind w:firstLine="0"/>
              <w:rPr>
                <w:ins w:id="50035" w:author="Ramasubramani, Hariharan" w:date="2015-08-20T10:02:00Z"/>
                <w:rFonts w:cstheme="minorHAnsi"/>
                <w:color w:val="000000" w:themeColor="text1"/>
              </w:rPr>
            </w:pPr>
            <w:ins w:id="50036" w:author="Ramasubramani, Hariharan" w:date="2015-08-20T10:03:00Z">
              <w:r>
                <w:rPr>
                  <w:rFonts w:cstheme="minorHAnsi"/>
                  <w:color w:val="000000" w:themeColor="text1"/>
                </w:rPr>
                <w:t>Single-select</w:t>
              </w:r>
              <w:r>
                <w:rPr>
                  <w:rFonts w:cstheme="minorHAnsi"/>
                  <w:color w:val="000000" w:themeColor="text1"/>
                </w:rPr>
                <w:br/>
              </w:r>
            </w:ins>
            <w:ins w:id="50037" w:author="Ramasubramani, Hariharan" w:date="2015-08-20T10:02:00Z">
              <w:r>
                <w:rPr>
                  <w:rFonts w:cstheme="minorHAnsi"/>
                  <w:color w:val="000000" w:themeColor="text1"/>
                </w:rPr>
                <w:t>Values:</w:t>
              </w:r>
            </w:ins>
          </w:p>
          <w:p w14:paraId="0224A60B" w14:textId="1A909317" w:rsidR="00A708F4" w:rsidRPr="00A708F4" w:rsidRDefault="00A708F4">
            <w:pPr>
              <w:pStyle w:val="ListParagraph"/>
              <w:numPr>
                <w:ilvl w:val="0"/>
                <w:numId w:val="146"/>
              </w:numPr>
              <w:rPr>
                <w:ins w:id="50038" w:author="Ramasubramani, Hariharan" w:date="2015-08-20T09:59:00Z"/>
                <w:rFonts w:cstheme="minorHAnsi"/>
                <w:color w:val="000000" w:themeColor="text1"/>
                <w:szCs w:val="18"/>
                <w:rPrChange w:id="50039" w:author="Ramasubramani, Hariharan" w:date="2015-08-20T10:01:00Z">
                  <w:rPr>
                    <w:ins w:id="50040" w:author="Ramasubramani, Hariharan" w:date="2015-08-20T09:59:00Z"/>
                    <w:szCs w:val="18"/>
                  </w:rPr>
                </w:rPrChange>
              </w:rPr>
              <w:pPrChange w:id="50041" w:author="Ramasubramani, Hariharan" w:date="2015-08-20T10:01:00Z">
                <w:pPr>
                  <w:ind w:left="6"/>
                </w:pPr>
              </w:pPrChange>
            </w:pPr>
            <w:ins w:id="50042" w:author="Ramasubramani, Hariharan" w:date="2015-08-20T09:59:00Z">
              <w:r w:rsidRPr="00A708F4">
                <w:rPr>
                  <w:rFonts w:cstheme="minorHAnsi"/>
                  <w:color w:val="000000" w:themeColor="text1"/>
                  <w:szCs w:val="18"/>
                  <w:rPrChange w:id="50043" w:author="Ramasubramani, Hariharan" w:date="2015-08-20T10:01:00Z">
                    <w:rPr>
                      <w:szCs w:val="18"/>
                    </w:rPr>
                  </w:rPrChange>
                </w:rPr>
                <w:t>Request Date</w:t>
              </w:r>
            </w:ins>
          </w:p>
          <w:p w14:paraId="5302A35A" w14:textId="261E48E3" w:rsidR="00A708F4" w:rsidRPr="00A708F4" w:rsidRDefault="00A708F4">
            <w:pPr>
              <w:pStyle w:val="ListParagraph"/>
              <w:numPr>
                <w:ilvl w:val="0"/>
                <w:numId w:val="146"/>
              </w:numPr>
              <w:rPr>
                <w:ins w:id="50044" w:author="Ramasubramani, Hariharan" w:date="2015-08-20T09:59:00Z"/>
                <w:rFonts w:cstheme="minorHAnsi"/>
                <w:color w:val="000000" w:themeColor="text1"/>
                <w:szCs w:val="18"/>
                <w:rPrChange w:id="50045" w:author="Ramasubramani, Hariharan" w:date="2015-08-20T10:00:00Z">
                  <w:rPr>
                    <w:ins w:id="50046" w:author="Ramasubramani, Hariharan" w:date="2015-08-20T09:59:00Z"/>
                  </w:rPr>
                </w:rPrChange>
              </w:rPr>
              <w:pPrChange w:id="50047" w:author="Ramasubramani, Hariharan" w:date="2015-08-20T10:00:00Z">
                <w:pPr>
                  <w:ind w:left="6"/>
                </w:pPr>
              </w:pPrChange>
            </w:pPr>
            <w:ins w:id="50048" w:author="Ramasubramani, Hariharan" w:date="2015-08-20T09:59:00Z">
              <w:r w:rsidRPr="00A708F4">
                <w:rPr>
                  <w:rFonts w:cstheme="minorHAnsi"/>
                  <w:color w:val="000000" w:themeColor="text1"/>
                  <w:szCs w:val="18"/>
                  <w:rPrChange w:id="50049" w:author="Ramasubramani, Hariharan" w:date="2015-08-20T10:00:00Z">
                    <w:rPr/>
                  </w:rPrChange>
                </w:rPr>
                <w:t>Application Signed Date</w:t>
              </w:r>
            </w:ins>
          </w:p>
          <w:p w14:paraId="274185BF" w14:textId="72DF00E8" w:rsidR="00A708F4" w:rsidRPr="00A708F4" w:rsidRDefault="00A708F4">
            <w:pPr>
              <w:pStyle w:val="ListParagraph"/>
              <w:numPr>
                <w:ilvl w:val="0"/>
                <w:numId w:val="146"/>
              </w:numPr>
              <w:rPr>
                <w:ins w:id="50050" w:author="Ramasubramani, Hariharan" w:date="2015-08-20T09:59:00Z"/>
                <w:rFonts w:cstheme="minorHAnsi"/>
                <w:color w:val="000000" w:themeColor="text1"/>
                <w:szCs w:val="18"/>
                <w:rPrChange w:id="50051" w:author="Ramasubramani, Hariharan" w:date="2015-08-20T10:00:00Z">
                  <w:rPr>
                    <w:ins w:id="50052" w:author="Ramasubramani, Hariharan" w:date="2015-08-20T09:59:00Z"/>
                  </w:rPr>
                </w:rPrChange>
              </w:rPr>
              <w:pPrChange w:id="50053" w:author="Ramasubramani, Hariharan" w:date="2015-08-20T10:00:00Z">
                <w:pPr>
                  <w:ind w:left="6"/>
                </w:pPr>
              </w:pPrChange>
            </w:pPr>
            <w:ins w:id="50054" w:author="Ramasubramani, Hariharan" w:date="2015-08-20T09:59:00Z">
              <w:r w:rsidRPr="00A708F4">
                <w:rPr>
                  <w:rFonts w:cstheme="minorHAnsi"/>
                  <w:color w:val="000000" w:themeColor="text1"/>
                  <w:szCs w:val="18"/>
                  <w:rPrChange w:id="50055" w:author="Ramasubramani, Hariharan" w:date="2015-08-20T10:00:00Z">
                    <w:rPr/>
                  </w:rPrChange>
                </w:rPr>
                <w:t>Contract Effective Date</w:t>
              </w:r>
            </w:ins>
          </w:p>
          <w:p w14:paraId="65104B19" w14:textId="7032B951" w:rsidR="008436E3" w:rsidRPr="00A708F4" w:rsidRDefault="00A708F4">
            <w:pPr>
              <w:pStyle w:val="ListParagraph"/>
              <w:numPr>
                <w:ilvl w:val="0"/>
                <w:numId w:val="146"/>
              </w:numPr>
              <w:rPr>
                <w:ins w:id="50056" w:author="Ramasubramani, Hariharan" w:date="2015-07-22T18:31:00Z"/>
                <w:rFonts w:cstheme="minorHAnsi"/>
                <w:color w:val="000000" w:themeColor="text1"/>
                <w:rPrChange w:id="50057" w:author="Ramasubramani, Hariharan" w:date="2015-08-20T10:00:00Z">
                  <w:rPr>
                    <w:ins w:id="50058" w:author="Ramasubramani, Hariharan" w:date="2015-07-22T18:31:00Z"/>
                  </w:rPr>
                </w:rPrChange>
              </w:rPr>
              <w:pPrChange w:id="50059" w:author="Ramasubramani, Hariharan" w:date="2015-08-20T10:00:00Z">
                <w:pPr>
                  <w:ind w:firstLine="0"/>
                </w:pPr>
              </w:pPrChange>
            </w:pPr>
            <w:ins w:id="50060" w:author="Ramasubramani, Hariharan" w:date="2015-08-20T09:59:00Z">
              <w:r w:rsidRPr="00A708F4">
                <w:rPr>
                  <w:rFonts w:cstheme="minorHAnsi"/>
                  <w:color w:val="000000" w:themeColor="text1"/>
                  <w:szCs w:val="18"/>
                  <w:rPrChange w:id="50061" w:author="Ramasubramani, Hariharan" w:date="2015-08-20T10:00:00Z">
                    <w:rPr/>
                  </w:rPrChange>
                </w:rPr>
                <w:t>Stage 1 Paperwork Signed Date</w:t>
              </w:r>
            </w:ins>
          </w:p>
        </w:tc>
      </w:tr>
      <w:tr w:rsidR="008436E3" w:rsidRPr="00C106B9" w14:paraId="4717A9C4" w14:textId="77777777" w:rsidTr="00A708F4">
        <w:trPr>
          <w:cantSplit/>
          <w:trHeight w:val="316"/>
          <w:jc w:val="center"/>
          <w:ins w:id="50062" w:author="Ramasubramani, Hariharan" w:date="2015-08-18T15:53:00Z"/>
          <w:trPrChange w:id="50063" w:author="Ramasubramani, Hariharan" w:date="2015-08-20T10:01:00Z">
            <w:trPr>
              <w:cantSplit/>
              <w:trHeight w:val="314"/>
              <w:jc w:val="center"/>
            </w:trPr>
          </w:trPrChange>
        </w:trPr>
        <w:tc>
          <w:tcPr>
            <w:tcW w:w="2292" w:type="dxa"/>
            <w:tcBorders>
              <w:top w:val="single" w:sz="4" w:space="0" w:color="auto"/>
              <w:left w:val="single" w:sz="4" w:space="0" w:color="auto"/>
              <w:bottom w:val="single" w:sz="4" w:space="0" w:color="auto"/>
              <w:right w:val="single" w:sz="4" w:space="0" w:color="auto"/>
            </w:tcBorders>
            <w:tcPrChange w:id="50064" w:author="Ramasubramani, Hariharan" w:date="2015-08-20T10:01:00Z">
              <w:tcPr>
                <w:tcW w:w="1750" w:type="dxa"/>
                <w:tcBorders>
                  <w:top w:val="single" w:sz="4" w:space="0" w:color="auto"/>
                  <w:left w:val="single" w:sz="4" w:space="0" w:color="auto"/>
                  <w:bottom w:val="single" w:sz="4" w:space="0" w:color="auto"/>
                  <w:right w:val="single" w:sz="4" w:space="0" w:color="auto"/>
                </w:tcBorders>
              </w:tcPr>
            </w:tcPrChange>
          </w:tcPr>
          <w:p w14:paraId="7948EFA8" w14:textId="351CD447" w:rsidR="008436E3" w:rsidRDefault="008436E3" w:rsidP="008436E3">
            <w:pPr>
              <w:ind w:left="-18" w:firstLine="0"/>
              <w:rPr>
                <w:ins w:id="50065" w:author="Ramasubramani, Hariharan" w:date="2015-08-18T15:53:00Z"/>
                <w:rFonts w:cstheme="minorHAnsi"/>
                <w:color w:val="000000" w:themeColor="text1"/>
              </w:rPr>
            </w:pPr>
            <w:ins w:id="50066" w:author="Ramasubramani, Hariharan" w:date="2015-08-19T09:41:00Z">
              <w:r>
                <w:rPr>
                  <w:rFonts w:cstheme="minorHAnsi"/>
                  <w:color w:val="000000" w:themeColor="text1"/>
                </w:rPr>
                <w:t>Mark For Promotion</w:t>
              </w:r>
            </w:ins>
          </w:p>
        </w:tc>
        <w:tc>
          <w:tcPr>
            <w:tcW w:w="1229" w:type="dxa"/>
            <w:tcBorders>
              <w:top w:val="single" w:sz="4" w:space="0" w:color="auto"/>
              <w:left w:val="single" w:sz="4" w:space="0" w:color="auto"/>
              <w:bottom w:val="single" w:sz="4" w:space="0" w:color="auto"/>
              <w:right w:val="single" w:sz="4" w:space="0" w:color="auto"/>
            </w:tcBorders>
            <w:tcPrChange w:id="50067" w:author="Ramasubramani, Hariharan" w:date="2015-08-20T10:01:00Z">
              <w:tcPr>
                <w:tcW w:w="939" w:type="dxa"/>
                <w:tcBorders>
                  <w:top w:val="single" w:sz="4" w:space="0" w:color="auto"/>
                  <w:left w:val="single" w:sz="4" w:space="0" w:color="auto"/>
                  <w:bottom w:val="single" w:sz="4" w:space="0" w:color="auto"/>
                  <w:right w:val="single" w:sz="4" w:space="0" w:color="auto"/>
                </w:tcBorders>
              </w:tcPr>
            </w:tcPrChange>
          </w:tcPr>
          <w:p w14:paraId="7E1F0B65" w14:textId="2E087199" w:rsidR="008436E3" w:rsidRDefault="008436E3" w:rsidP="008436E3">
            <w:pPr>
              <w:ind w:left="-57" w:firstLine="0"/>
              <w:jc w:val="center"/>
              <w:rPr>
                <w:ins w:id="50068" w:author="Ramasubramani, Hariharan" w:date="2015-08-18T15:53:00Z"/>
                <w:rFonts w:cstheme="minorHAnsi"/>
                <w:color w:val="000000" w:themeColor="text1"/>
              </w:rPr>
            </w:pPr>
            <w:ins w:id="50069" w:author="Ramasubramani, Hariharan" w:date="2015-08-19T09:41:00Z">
              <w:r>
                <w:rPr>
                  <w:rFonts w:cstheme="minorHAnsi"/>
                  <w:color w:val="000000" w:themeColor="text1"/>
                </w:rPr>
                <w:t>O</w:t>
              </w:r>
            </w:ins>
          </w:p>
        </w:tc>
        <w:tc>
          <w:tcPr>
            <w:tcW w:w="2685" w:type="dxa"/>
            <w:tcBorders>
              <w:top w:val="single" w:sz="4" w:space="0" w:color="auto"/>
              <w:left w:val="single" w:sz="4" w:space="0" w:color="auto"/>
              <w:bottom w:val="single" w:sz="4" w:space="0" w:color="auto"/>
              <w:right w:val="single" w:sz="4" w:space="0" w:color="auto"/>
            </w:tcBorders>
            <w:tcPrChange w:id="50070" w:author="Ramasubramani, Hariharan" w:date="2015-08-20T10:01:00Z">
              <w:tcPr>
                <w:tcW w:w="2050" w:type="dxa"/>
                <w:tcBorders>
                  <w:top w:val="single" w:sz="4" w:space="0" w:color="auto"/>
                  <w:left w:val="single" w:sz="4" w:space="0" w:color="auto"/>
                  <w:bottom w:val="single" w:sz="4" w:space="0" w:color="auto"/>
                  <w:right w:val="single" w:sz="4" w:space="0" w:color="auto"/>
                </w:tcBorders>
              </w:tcPr>
            </w:tcPrChange>
          </w:tcPr>
          <w:p w14:paraId="08051C34" w14:textId="14FAD134" w:rsidR="008436E3" w:rsidRDefault="008436E3" w:rsidP="008436E3">
            <w:pPr>
              <w:ind w:firstLine="0"/>
              <w:rPr>
                <w:ins w:id="50071" w:author="Ramasubramani, Hariharan" w:date="2015-08-18T15:53:00Z"/>
                <w:rFonts w:cstheme="minorHAnsi"/>
                <w:color w:val="000000" w:themeColor="text1"/>
              </w:rPr>
            </w:pPr>
            <w:ins w:id="50072" w:author="Ramasubramani, Hariharan" w:date="2015-08-19T09:41:00Z">
              <w:r>
                <w:rPr>
                  <w:rFonts w:cstheme="minorHAnsi"/>
                  <w:color w:val="000000" w:themeColor="text1"/>
                </w:rPr>
                <w:t>Checkbox</w:t>
              </w:r>
            </w:ins>
          </w:p>
        </w:tc>
      </w:tr>
      <w:tr w:rsidR="008436E3" w:rsidRPr="00C106B9" w14:paraId="68CA1A46" w14:textId="77777777" w:rsidTr="00A708F4">
        <w:trPr>
          <w:cantSplit/>
          <w:trHeight w:val="316"/>
          <w:jc w:val="center"/>
          <w:ins w:id="50073" w:author="Ramasubramani, Hariharan" w:date="2015-08-19T09:39:00Z"/>
          <w:trPrChange w:id="50074" w:author="Ramasubramani, Hariharan" w:date="2015-08-20T10:01:00Z">
            <w:trPr>
              <w:cantSplit/>
              <w:trHeight w:val="314"/>
              <w:jc w:val="center"/>
            </w:trPr>
          </w:trPrChange>
        </w:trPr>
        <w:tc>
          <w:tcPr>
            <w:tcW w:w="2292" w:type="dxa"/>
            <w:tcBorders>
              <w:top w:val="single" w:sz="4" w:space="0" w:color="auto"/>
              <w:left w:val="single" w:sz="4" w:space="0" w:color="auto"/>
              <w:bottom w:val="single" w:sz="4" w:space="0" w:color="auto"/>
              <w:right w:val="single" w:sz="4" w:space="0" w:color="auto"/>
            </w:tcBorders>
            <w:tcPrChange w:id="50075" w:author="Ramasubramani, Hariharan" w:date="2015-08-20T10:01:00Z">
              <w:tcPr>
                <w:tcW w:w="1750" w:type="dxa"/>
                <w:tcBorders>
                  <w:top w:val="single" w:sz="4" w:space="0" w:color="auto"/>
                  <w:left w:val="single" w:sz="4" w:space="0" w:color="auto"/>
                  <w:bottom w:val="single" w:sz="4" w:space="0" w:color="auto"/>
                  <w:right w:val="single" w:sz="4" w:space="0" w:color="auto"/>
                </w:tcBorders>
              </w:tcPr>
            </w:tcPrChange>
          </w:tcPr>
          <w:p w14:paraId="1A6185E6" w14:textId="71440F42" w:rsidR="008436E3" w:rsidRDefault="008436E3" w:rsidP="008436E3">
            <w:pPr>
              <w:ind w:left="-18" w:firstLine="0"/>
              <w:rPr>
                <w:ins w:id="50076" w:author="Ramasubramani, Hariharan" w:date="2015-08-19T09:39:00Z"/>
                <w:rFonts w:cstheme="minorHAnsi"/>
                <w:color w:val="000000" w:themeColor="text1"/>
              </w:rPr>
            </w:pPr>
            <w:ins w:id="50077" w:author="Ramasubramani, Hariharan" w:date="2015-08-19T09:42:00Z">
              <w:r>
                <w:rPr>
                  <w:rFonts w:cstheme="minorHAnsi"/>
                  <w:color w:val="000000" w:themeColor="text1"/>
                </w:rPr>
                <w:t>Timing Code</w:t>
              </w:r>
            </w:ins>
          </w:p>
        </w:tc>
        <w:tc>
          <w:tcPr>
            <w:tcW w:w="1229" w:type="dxa"/>
            <w:tcBorders>
              <w:top w:val="single" w:sz="4" w:space="0" w:color="auto"/>
              <w:left w:val="single" w:sz="4" w:space="0" w:color="auto"/>
              <w:bottom w:val="single" w:sz="4" w:space="0" w:color="auto"/>
              <w:right w:val="single" w:sz="4" w:space="0" w:color="auto"/>
            </w:tcBorders>
            <w:tcPrChange w:id="50078" w:author="Ramasubramani, Hariharan" w:date="2015-08-20T10:01:00Z">
              <w:tcPr>
                <w:tcW w:w="939" w:type="dxa"/>
                <w:tcBorders>
                  <w:top w:val="single" w:sz="4" w:space="0" w:color="auto"/>
                  <w:left w:val="single" w:sz="4" w:space="0" w:color="auto"/>
                  <w:bottom w:val="single" w:sz="4" w:space="0" w:color="auto"/>
                  <w:right w:val="single" w:sz="4" w:space="0" w:color="auto"/>
                </w:tcBorders>
              </w:tcPr>
            </w:tcPrChange>
          </w:tcPr>
          <w:p w14:paraId="2A5A7F7B" w14:textId="5B0A4A4A" w:rsidR="008436E3" w:rsidRDefault="008436E3" w:rsidP="008436E3">
            <w:pPr>
              <w:ind w:left="-57" w:firstLine="0"/>
              <w:jc w:val="center"/>
              <w:rPr>
                <w:ins w:id="50079" w:author="Ramasubramani, Hariharan" w:date="2015-08-19T09:39:00Z"/>
                <w:rFonts w:cstheme="minorHAnsi"/>
                <w:color w:val="000000" w:themeColor="text1"/>
              </w:rPr>
            </w:pPr>
            <w:ins w:id="50080" w:author="Ramasubramani, Hariharan" w:date="2015-08-19T09:42:00Z">
              <w:r>
                <w:rPr>
                  <w:rFonts w:cstheme="minorHAnsi"/>
                  <w:color w:val="000000" w:themeColor="text1"/>
                </w:rPr>
                <w:t>M (CR 878)</w:t>
              </w:r>
            </w:ins>
          </w:p>
        </w:tc>
        <w:tc>
          <w:tcPr>
            <w:tcW w:w="2685" w:type="dxa"/>
            <w:tcBorders>
              <w:top w:val="single" w:sz="4" w:space="0" w:color="auto"/>
              <w:left w:val="single" w:sz="4" w:space="0" w:color="auto"/>
              <w:bottom w:val="single" w:sz="4" w:space="0" w:color="auto"/>
              <w:right w:val="single" w:sz="4" w:space="0" w:color="auto"/>
            </w:tcBorders>
            <w:tcPrChange w:id="50081" w:author="Ramasubramani, Hariharan" w:date="2015-08-20T10:01:00Z">
              <w:tcPr>
                <w:tcW w:w="2050" w:type="dxa"/>
                <w:tcBorders>
                  <w:top w:val="single" w:sz="4" w:space="0" w:color="auto"/>
                  <w:left w:val="single" w:sz="4" w:space="0" w:color="auto"/>
                  <w:bottom w:val="single" w:sz="4" w:space="0" w:color="auto"/>
                  <w:right w:val="single" w:sz="4" w:space="0" w:color="auto"/>
                </w:tcBorders>
              </w:tcPr>
            </w:tcPrChange>
          </w:tcPr>
          <w:p w14:paraId="5F7C17FE" w14:textId="77777777" w:rsidR="00A708F4" w:rsidRPr="00230B4B" w:rsidRDefault="008436E3" w:rsidP="00A708F4">
            <w:pPr>
              <w:ind w:firstLine="0"/>
              <w:rPr>
                <w:ins w:id="50082" w:author="Ramasubramani, Hariharan" w:date="2015-08-20T10:03:00Z"/>
                <w:rFonts w:cstheme="minorHAnsi"/>
                <w:color w:val="000000" w:themeColor="text1"/>
              </w:rPr>
            </w:pPr>
            <w:ins w:id="50083" w:author="Ramasubramani, Hariharan" w:date="2015-08-19T09:42:00Z">
              <w:r>
                <w:rPr>
                  <w:rFonts w:cstheme="minorHAnsi"/>
                  <w:color w:val="000000" w:themeColor="text1"/>
                </w:rPr>
                <w:t>Single-select</w:t>
              </w:r>
            </w:ins>
            <w:ins w:id="50084" w:author="Ramasubramani, Hariharan" w:date="2015-08-20T10:03:00Z">
              <w:r w:rsidR="00A708F4">
                <w:rPr>
                  <w:rFonts w:cstheme="minorHAnsi"/>
                  <w:color w:val="000000" w:themeColor="text1"/>
                </w:rPr>
                <w:br/>
                <w:t>Values:</w:t>
              </w:r>
            </w:ins>
          </w:p>
          <w:p w14:paraId="36B16256" w14:textId="77777777" w:rsidR="00A708F4" w:rsidRPr="00C106B9" w:rsidRDefault="00A708F4" w:rsidP="00A708F4">
            <w:pPr>
              <w:pStyle w:val="ListParagraph"/>
              <w:numPr>
                <w:ilvl w:val="0"/>
                <w:numId w:val="4"/>
              </w:numPr>
              <w:overflowPunct w:val="0"/>
              <w:autoSpaceDE w:val="0"/>
              <w:autoSpaceDN w:val="0"/>
              <w:adjustRightInd w:val="0"/>
              <w:ind w:left="154" w:hanging="154"/>
              <w:contextualSpacing w:val="0"/>
              <w:textAlignment w:val="baseline"/>
              <w:rPr>
                <w:ins w:id="50085" w:author="Ramasubramani, Hariharan" w:date="2015-08-20T10:03:00Z"/>
                <w:rFonts w:cstheme="minorHAnsi"/>
                <w:color w:val="000000" w:themeColor="text1"/>
              </w:rPr>
            </w:pPr>
            <w:ins w:id="50086" w:author="Ramasubramani, Hariharan" w:date="2015-08-20T10:03:00Z">
              <w:r w:rsidRPr="00C106B9">
                <w:rPr>
                  <w:rFonts w:cstheme="minorHAnsi"/>
                  <w:color w:val="000000" w:themeColor="text1"/>
                </w:rPr>
                <w:t>POS</w:t>
              </w:r>
            </w:ins>
          </w:p>
          <w:p w14:paraId="4E1648C5" w14:textId="77777777" w:rsidR="00A708F4" w:rsidRDefault="00A708F4" w:rsidP="00A708F4">
            <w:pPr>
              <w:pStyle w:val="ListParagraph"/>
              <w:numPr>
                <w:ilvl w:val="0"/>
                <w:numId w:val="4"/>
              </w:numPr>
              <w:overflowPunct w:val="0"/>
              <w:autoSpaceDE w:val="0"/>
              <w:autoSpaceDN w:val="0"/>
              <w:adjustRightInd w:val="0"/>
              <w:ind w:left="154" w:hanging="154"/>
              <w:contextualSpacing w:val="0"/>
              <w:textAlignment w:val="baseline"/>
              <w:rPr>
                <w:ins w:id="50087" w:author="Ramasubramani, Hariharan" w:date="2015-08-20T10:03:00Z"/>
                <w:rFonts w:cstheme="minorHAnsi"/>
                <w:color w:val="000000" w:themeColor="text1"/>
              </w:rPr>
            </w:pPr>
            <w:ins w:id="50088" w:author="Ramasubramani, Hariharan" w:date="2015-08-20T10:03:00Z">
              <w:r w:rsidRPr="00C106B9">
                <w:rPr>
                  <w:rFonts w:cstheme="minorHAnsi"/>
                  <w:color w:val="000000" w:themeColor="text1"/>
                </w:rPr>
                <w:t>Delivery</w:t>
              </w:r>
            </w:ins>
          </w:p>
          <w:p w14:paraId="47F28B00" w14:textId="77777777" w:rsidR="00A708F4" w:rsidRPr="00C106B9" w:rsidRDefault="00A708F4" w:rsidP="00A708F4">
            <w:pPr>
              <w:pStyle w:val="ListParagraph"/>
              <w:numPr>
                <w:ilvl w:val="0"/>
                <w:numId w:val="4"/>
              </w:numPr>
              <w:overflowPunct w:val="0"/>
              <w:autoSpaceDE w:val="0"/>
              <w:autoSpaceDN w:val="0"/>
              <w:adjustRightInd w:val="0"/>
              <w:ind w:left="154" w:hanging="154"/>
              <w:contextualSpacing w:val="0"/>
              <w:textAlignment w:val="baseline"/>
              <w:rPr>
                <w:ins w:id="50089" w:author="Ramasubramani, Hariharan" w:date="2015-08-20T10:03:00Z"/>
                <w:rFonts w:cstheme="minorHAnsi"/>
                <w:color w:val="000000" w:themeColor="text1"/>
              </w:rPr>
            </w:pPr>
            <w:ins w:id="50090" w:author="Ramasubramani, Hariharan" w:date="2015-08-20T10:03:00Z">
              <w:r>
                <w:rPr>
                  <w:rFonts w:cstheme="minorHAnsi"/>
                  <w:color w:val="000000" w:themeColor="text1"/>
                </w:rPr>
                <w:t>In Process</w:t>
              </w:r>
            </w:ins>
          </w:p>
          <w:p w14:paraId="3ECB6C3F" w14:textId="77777777" w:rsidR="00A708F4" w:rsidRPr="00C106B9" w:rsidRDefault="00A708F4" w:rsidP="00A708F4">
            <w:pPr>
              <w:pStyle w:val="ListParagraph"/>
              <w:numPr>
                <w:ilvl w:val="0"/>
                <w:numId w:val="4"/>
              </w:numPr>
              <w:overflowPunct w:val="0"/>
              <w:autoSpaceDE w:val="0"/>
              <w:autoSpaceDN w:val="0"/>
              <w:adjustRightInd w:val="0"/>
              <w:ind w:left="154" w:hanging="154"/>
              <w:contextualSpacing w:val="0"/>
              <w:textAlignment w:val="baseline"/>
              <w:rPr>
                <w:ins w:id="50091" w:author="Ramasubramani, Hariharan" w:date="2015-08-20T10:03:00Z"/>
                <w:rFonts w:cstheme="minorHAnsi"/>
                <w:color w:val="000000" w:themeColor="text1"/>
              </w:rPr>
            </w:pPr>
            <w:ins w:id="50092" w:author="Ramasubramani, Hariharan" w:date="2015-08-20T10:03:00Z">
              <w:r w:rsidRPr="00C106B9">
                <w:rPr>
                  <w:rFonts w:cstheme="minorHAnsi"/>
                  <w:color w:val="000000" w:themeColor="text1"/>
                </w:rPr>
                <w:t xml:space="preserve">Post Issue </w:t>
              </w:r>
            </w:ins>
          </w:p>
          <w:p w14:paraId="1D048049" w14:textId="77777777" w:rsidR="00A708F4" w:rsidRDefault="00A708F4" w:rsidP="00A708F4">
            <w:pPr>
              <w:pStyle w:val="ListParagraph"/>
              <w:numPr>
                <w:ilvl w:val="0"/>
                <w:numId w:val="4"/>
              </w:numPr>
              <w:overflowPunct w:val="0"/>
              <w:autoSpaceDE w:val="0"/>
              <w:autoSpaceDN w:val="0"/>
              <w:adjustRightInd w:val="0"/>
              <w:ind w:left="154" w:hanging="154"/>
              <w:contextualSpacing w:val="0"/>
              <w:textAlignment w:val="baseline"/>
              <w:rPr>
                <w:ins w:id="50093" w:author="Ramasubramani, Hariharan" w:date="2015-08-20T10:03:00Z"/>
                <w:rFonts w:cstheme="minorHAnsi"/>
                <w:color w:val="000000" w:themeColor="text1"/>
              </w:rPr>
            </w:pPr>
            <w:ins w:id="50094" w:author="Ramasubramani, Hariharan" w:date="2015-08-20T10:03:00Z">
              <w:r w:rsidRPr="00C106B9">
                <w:rPr>
                  <w:rFonts w:cstheme="minorHAnsi"/>
                  <w:color w:val="000000" w:themeColor="text1"/>
                </w:rPr>
                <w:t>Claim</w:t>
              </w:r>
              <w:r>
                <w:rPr>
                  <w:rFonts w:cstheme="minorHAnsi"/>
                  <w:color w:val="000000" w:themeColor="text1"/>
                </w:rPr>
                <w:t>s</w:t>
              </w:r>
            </w:ins>
          </w:p>
          <w:p w14:paraId="50BA2A5D" w14:textId="77777777" w:rsidR="00A708F4" w:rsidRDefault="00A708F4" w:rsidP="00A708F4">
            <w:pPr>
              <w:pStyle w:val="ListParagraph"/>
              <w:numPr>
                <w:ilvl w:val="0"/>
                <w:numId w:val="4"/>
              </w:numPr>
              <w:overflowPunct w:val="0"/>
              <w:autoSpaceDE w:val="0"/>
              <w:autoSpaceDN w:val="0"/>
              <w:adjustRightInd w:val="0"/>
              <w:ind w:left="154" w:hanging="154"/>
              <w:contextualSpacing w:val="0"/>
              <w:textAlignment w:val="baseline"/>
              <w:rPr>
                <w:ins w:id="50095" w:author="Ramasubramani, Hariharan" w:date="2015-08-20T10:04:00Z"/>
                <w:rFonts w:cstheme="minorHAnsi"/>
                <w:color w:val="000000" w:themeColor="text1"/>
              </w:rPr>
            </w:pPr>
            <w:proofErr w:type="spellStart"/>
            <w:ins w:id="50096" w:author="Ramasubramani, Hariharan" w:date="2015-08-20T10:03:00Z">
              <w:r>
                <w:rPr>
                  <w:rFonts w:cstheme="minorHAnsi"/>
                  <w:color w:val="000000" w:themeColor="text1"/>
                </w:rPr>
                <w:t>Reg</w:t>
              </w:r>
              <w:proofErr w:type="spellEnd"/>
              <w:r>
                <w:rPr>
                  <w:rFonts w:cstheme="minorHAnsi"/>
                  <w:color w:val="000000" w:themeColor="text1"/>
                </w:rPr>
                <w:t xml:space="preserve"> 60 Stage 1 (CR 459)</w:t>
              </w:r>
            </w:ins>
          </w:p>
          <w:p w14:paraId="6CD95621" w14:textId="2ACDE705" w:rsidR="008436E3" w:rsidRDefault="00A708F4">
            <w:pPr>
              <w:pStyle w:val="ListParagraph"/>
              <w:numPr>
                <w:ilvl w:val="0"/>
                <w:numId w:val="4"/>
              </w:numPr>
              <w:overflowPunct w:val="0"/>
              <w:autoSpaceDE w:val="0"/>
              <w:autoSpaceDN w:val="0"/>
              <w:adjustRightInd w:val="0"/>
              <w:ind w:left="154" w:hanging="154"/>
              <w:contextualSpacing w:val="0"/>
              <w:textAlignment w:val="baseline"/>
              <w:rPr>
                <w:ins w:id="50097" w:author="Ramasubramani, Hariharan" w:date="2015-08-19T09:39:00Z"/>
                <w:rFonts w:cstheme="minorHAnsi"/>
                <w:color w:val="000000" w:themeColor="text1"/>
              </w:rPr>
              <w:pPrChange w:id="50098" w:author="Ramasubramani, Hariharan" w:date="2015-08-20T10:04:00Z">
                <w:pPr>
                  <w:ind w:firstLine="0"/>
                </w:pPr>
              </w:pPrChange>
            </w:pPr>
            <w:proofErr w:type="spellStart"/>
            <w:ins w:id="50099" w:author="Ramasubramani, Hariharan" w:date="2015-08-20T10:04:00Z">
              <w:r>
                <w:rPr>
                  <w:rFonts w:cstheme="minorHAnsi"/>
                  <w:color w:val="000000" w:themeColor="text1"/>
                </w:rPr>
                <w:t>Reg</w:t>
              </w:r>
              <w:proofErr w:type="spellEnd"/>
              <w:r>
                <w:rPr>
                  <w:rFonts w:cstheme="minorHAnsi"/>
                  <w:color w:val="000000" w:themeColor="text1"/>
                </w:rPr>
                <w:t xml:space="preserve"> 60 Stage2 (CR 459)</w:t>
              </w:r>
            </w:ins>
          </w:p>
        </w:tc>
      </w:tr>
      <w:tr w:rsidR="008436E3" w:rsidRPr="00C106B9" w14:paraId="250419F2" w14:textId="77777777" w:rsidTr="00A708F4">
        <w:trPr>
          <w:cantSplit/>
          <w:trHeight w:val="316"/>
          <w:jc w:val="center"/>
          <w:ins w:id="50100" w:author="Ramasubramani, Hariharan" w:date="2015-08-19T09:42:00Z"/>
          <w:trPrChange w:id="50101" w:author="Ramasubramani, Hariharan" w:date="2015-08-20T10:01:00Z">
            <w:trPr>
              <w:cantSplit/>
              <w:trHeight w:val="314"/>
              <w:jc w:val="center"/>
            </w:trPr>
          </w:trPrChange>
        </w:trPr>
        <w:tc>
          <w:tcPr>
            <w:tcW w:w="2292" w:type="dxa"/>
            <w:tcBorders>
              <w:top w:val="single" w:sz="4" w:space="0" w:color="auto"/>
              <w:left w:val="single" w:sz="4" w:space="0" w:color="auto"/>
              <w:bottom w:val="single" w:sz="4" w:space="0" w:color="auto"/>
              <w:right w:val="single" w:sz="4" w:space="0" w:color="auto"/>
            </w:tcBorders>
            <w:tcPrChange w:id="50102" w:author="Ramasubramani, Hariharan" w:date="2015-08-20T10:01:00Z">
              <w:tcPr>
                <w:tcW w:w="1750" w:type="dxa"/>
                <w:tcBorders>
                  <w:top w:val="single" w:sz="4" w:space="0" w:color="auto"/>
                  <w:left w:val="single" w:sz="4" w:space="0" w:color="auto"/>
                  <w:bottom w:val="single" w:sz="4" w:space="0" w:color="auto"/>
                  <w:right w:val="single" w:sz="4" w:space="0" w:color="auto"/>
                </w:tcBorders>
              </w:tcPr>
            </w:tcPrChange>
          </w:tcPr>
          <w:p w14:paraId="0F24560E" w14:textId="5C283C5F" w:rsidR="008436E3" w:rsidRDefault="008436E3" w:rsidP="008436E3">
            <w:pPr>
              <w:ind w:left="-18" w:firstLine="0"/>
              <w:rPr>
                <w:ins w:id="50103" w:author="Ramasubramani, Hariharan" w:date="2015-08-19T09:42:00Z"/>
                <w:rFonts w:cstheme="minorHAnsi"/>
                <w:color w:val="000000" w:themeColor="text1"/>
              </w:rPr>
            </w:pPr>
            <w:ins w:id="50104" w:author="Ramasubramani, Hariharan" w:date="2015-08-19T09:42:00Z">
              <w:r>
                <w:rPr>
                  <w:rFonts w:cstheme="minorHAnsi"/>
                  <w:color w:val="000000" w:themeColor="text1"/>
                </w:rPr>
                <w:t>C</w:t>
              </w:r>
              <w:commentRangeStart w:id="50105"/>
              <w:commentRangeStart w:id="50106"/>
              <w:r>
                <w:rPr>
                  <w:rFonts w:cstheme="minorHAnsi"/>
                  <w:color w:val="000000" w:themeColor="text1"/>
                </w:rPr>
                <w:t>omment</w:t>
              </w:r>
              <w:commentRangeEnd w:id="50105"/>
              <w:r>
                <w:rPr>
                  <w:rStyle w:val="CommentReference"/>
                  <w:rFonts w:ascii="New York" w:eastAsia="Times New Roman" w:hAnsi="New York" w:cs="Times New Roman"/>
                </w:rPr>
                <w:commentReference w:id="50105"/>
              </w:r>
              <w:commentRangeEnd w:id="50106"/>
              <w:r>
                <w:rPr>
                  <w:rStyle w:val="CommentReference"/>
                  <w:rFonts w:ascii="New York" w:eastAsia="Times New Roman" w:hAnsi="New York" w:cs="Times New Roman"/>
                </w:rPr>
                <w:commentReference w:id="50106"/>
              </w:r>
            </w:ins>
          </w:p>
        </w:tc>
        <w:tc>
          <w:tcPr>
            <w:tcW w:w="1229" w:type="dxa"/>
            <w:tcBorders>
              <w:top w:val="single" w:sz="4" w:space="0" w:color="auto"/>
              <w:left w:val="single" w:sz="4" w:space="0" w:color="auto"/>
              <w:bottom w:val="single" w:sz="4" w:space="0" w:color="auto"/>
              <w:right w:val="single" w:sz="4" w:space="0" w:color="auto"/>
            </w:tcBorders>
            <w:tcPrChange w:id="50107" w:author="Ramasubramani, Hariharan" w:date="2015-08-20T10:01:00Z">
              <w:tcPr>
                <w:tcW w:w="939" w:type="dxa"/>
                <w:tcBorders>
                  <w:top w:val="single" w:sz="4" w:space="0" w:color="auto"/>
                  <w:left w:val="single" w:sz="4" w:space="0" w:color="auto"/>
                  <w:bottom w:val="single" w:sz="4" w:space="0" w:color="auto"/>
                  <w:right w:val="single" w:sz="4" w:space="0" w:color="auto"/>
                </w:tcBorders>
              </w:tcPr>
            </w:tcPrChange>
          </w:tcPr>
          <w:p w14:paraId="00061428" w14:textId="06FDBB00" w:rsidR="008436E3" w:rsidRDefault="008436E3" w:rsidP="008436E3">
            <w:pPr>
              <w:ind w:left="-57" w:firstLine="0"/>
              <w:jc w:val="center"/>
              <w:rPr>
                <w:ins w:id="50108" w:author="Ramasubramani, Hariharan" w:date="2015-08-19T09:42:00Z"/>
                <w:rFonts w:cstheme="minorHAnsi"/>
                <w:color w:val="000000" w:themeColor="text1"/>
              </w:rPr>
            </w:pPr>
            <w:ins w:id="50109" w:author="Ramasubramani, Hariharan" w:date="2015-08-19T09:42:00Z">
              <w:r>
                <w:rPr>
                  <w:rFonts w:cstheme="minorHAnsi"/>
                  <w:color w:val="000000" w:themeColor="text1"/>
                </w:rPr>
                <w:t>O</w:t>
              </w:r>
            </w:ins>
          </w:p>
        </w:tc>
        <w:tc>
          <w:tcPr>
            <w:tcW w:w="2685" w:type="dxa"/>
            <w:tcBorders>
              <w:top w:val="single" w:sz="4" w:space="0" w:color="auto"/>
              <w:left w:val="single" w:sz="4" w:space="0" w:color="auto"/>
              <w:bottom w:val="single" w:sz="4" w:space="0" w:color="auto"/>
              <w:right w:val="single" w:sz="4" w:space="0" w:color="auto"/>
            </w:tcBorders>
            <w:tcPrChange w:id="50110" w:author="Ramasubramani, Hariharan" w:date="2015-08-20T10:01:00Z">
              <w:tcPr>
                <w:tcW w:w="2050" w:type="dxa"/>
                <w:tcBorders>
                  <w:top w:val="single" w:sz="4" w:space="0" w:color="auto"/>
                  <w:left w:val="single" w:sz="4" w:space="0" w:color="auto"/>
                  <w:bottom w:val="single" w:sz="4" w:space="0" w:color="auto"/>
                  <w:right w:val="single" w:sz="4" w:space="0" w:color="auto"/>
                </w:tcBorders>
              </w:tcPr>
            </w:tcPrChange>
          </w:tcPr>
          <w:p w14:paraId="043FF76F" w14:textId="4EFBA253" w:rsidR="008436E3" w:rsidRDefault="008436E3" w:rsidP="008436E3">
            <w:pPr>
              <w:ind w:firstLine="0"/>
              <w:rPr>
                <w:ins w:id="50111" w:author="Ramasubramani, Hariharan" w:date="2015-08-19T09:42:00Z"/>
                <w:rFonts w:cstheme="minorHAnsi"/>
                <w:color w:val="000000" w:themeColor="text1"/>
              </w:rPr>
            </w:pPr>
            <w:ins w:id="50112" w:author="Ramasubramani, Hariharan" w:date="2015-08-19T09:42:00Z">
              <w:r>
                <w:rPr>
                  <w:rFonts w:cstheme="minorHAnsi"/>
                  <w:color w:val="000000" w:themeColor="text1"/>
                </w:rPr>
                <w:t>Length: 100</w:t>
              </w:r>
              <w:r>
                <w:rPr>
                  <w:rFonts w:cstheme="minorHAnsi"/>
                  <w:color w:val="000000" w:themeColor="text1"/>
                </w:rPr>
                <w:br/>
                <w:t>Field Type: ANSC</w:t>
              </w:r>
            </w:ins>
          </w:p>
        </w:tc>
      </w:tr>
    </w:tbl>
    <w:p w14:paraId="3721FFF1" w14:textId="2DF34424" w:rsidR="00527AA0" w:rsidRDefault="004C1462">
      <w:pPr>
        <w:pStyle w:val="ListParagraph"/>
        <w:overflowPunct w:val="0"/>
        <w:autoSpaceDE w:val="0"/>
        <w:autoSpaceDN w:val="0"/>
        <w:spacing w:after="60"/>
        <w:ind w:left="1883" w:firstLine="0"/>
        <w:textAlignment w:val="baseline"/>
        <w:rPr>
          <w:ins w:id="50113" w:author="Ramasubramani, Hariharan" w:date="2015-07-21T15:08:00Z"/>
          <w:rFonts w:cstheme="minorHAnsi"/>
          <w:color w:val="000000" w:themeColor="text1"/>
        </w:rPr>
        <w:pPrChange w:id="50114" w:author="Ramasubramani, Hariharan" w:date="2015-07-21T15:09:00Z">
          <w:pPr>
            <w:pStyle w:val="ListParagraph"/>
            <w:numPr>
              <w:ilvl w:val="4"/>
              <w:numId w:val="71"/>
            </w:numPr>
            <w:tabs>
              <w:tab w:val="num" w:pos="2232"/>
            </w:tabs>
            <w:overflowPunct w:val="0"/>
            <w:autoSpaceDE w:val="0"/>
            <w:autoSpaceDN w:val="0"/>
            <w:spacing w:after="60"/>
            <w:ind w:left="2232" w:hanging="792"/>
            <w:textAlignment w:val="baseline"/>
          </w:pPr>
        </w:pPrChange>
      </w:pPr>
      <w:ins w:id="50115" w:author="Ramasubramani, Hariharan" w:date="2015-07-21T15:08:00Z">
        <w:r>
          <w:rPr>
            <w:rFonts w:cstheme="minorHAnsi"/>
            <w:color w:val="000000" w:themeColor="text1"/>
          </w:rPr>
          <w:br/>
        </w:r>
      </w:ins>
    </w:p>
    <w:p w14:paraId="59EF95D2" w14:textId="167C1DB4" w:rsidR="004C1462" w:rsidRDefault="0098614A">
      <w:pPr>
        <w:pStyle w:val="ListParagraph"/>
        <w:numPr>
          <w:ilvl w:val="3"/>
          <w:numId w:val="72"/>
        </w:numPr>
        <w:overflowPunct w:val="0"/>
        <w:autoSpaceDE w:val="0"/>
        <w:autoSpaceDN w:val="0"/>
        <w:spacing w:after="60"/>
        <w:textAlignment w:val="baseline"/>
        <w:rPr>
          <w:ins w:id="50116" w:author="Ramasubramani, Hariharan" w:date="2015-07-21T13:31:00Z"/>
          <w:rFonts w:cstheme="minorHAnsi"/>
          <w:color w:val="000000" w:themeColor="text1"/>
        </w:rPr>
        <w:pPrChange w:id="50117" w:author="Ramasubramani, Hariharan" w:date="2015-07-21T11:36:00Z">
          <w:pPr>
            <w:pStyle w:val="ListParagraph"/>
            <w:numPr>
              <w:ilvl w:val="4"/>
              <w:numId w:val="71"/>
            </w:numPr>
            <w:tabs>
              <w:tab w:val="num" w:pos="2232"/>
            </w:tabs>
            <w:overflowPunct w:val="0"/>
            <w:autoSpaceDE w:val="0"/>
            <w:autoSpaceDN w:val="0"/>
            <w:spacing w:after="60"/>
            <w:ind w:left="2232" w:hanging="792"/>
            <w:textAlignment w:val="baseline"/>
          </w:pPr>
        </w:pPrChange>
      </w:pPr>
      <w:ins w:id="50118" w:author="Ramasubramani, Hariharan" w:date="2015-07-21T15:28:00Z">
        <w:r>
          <w:rPr>
            <w:rFonts w:cstheme="minorHAnsi"/>
            <w:color w:val="000000" w:themeColor="text1"/>
          </w:rPr>
          <w:t>Duplicate Packag</w:t>
        </w:r>
      </w:ins>
      <w:ins w:id="50119" w:author="Ramasubramani, Hariharan" w:date="2015-07-21T15:32:00Z">
        <w:r>
          <w:rPr>
            <w:rFonts w:cstheme="minorHAnsi"/>
            <w:color w:val="000000" w:themeColor="text1"/>
          </w:rPr>
          <w:t>e</w:t>
        </w:r>
      </w:ins>
    </w:p>
    <w:p w14:paraId="439D88F3" w14:textId="469AFD68" w:rsidR="00DE7682" w:rsidRDefault="008041E7">
      <w:pPr>
        <w:pStyle w:val="ListParagraph"/>
        <w:numPr>
          <w:ilvl w:val="4"/>
          <w:numId w:val="72"/>
        </w:numPr>
        <w:overflowPunct w:val="0"/>
        <w:autoSpaceDE w:val="0"/>
        <w:autoSpaceDN w:val="0"/>
        <w:spacing w:after="60"/>
        <w:textAlignment w:val="baseline"/>
        <w:rPr>
          <w:ins w:id="50120" w:author="Ramasubramani, Hariharan" w:date="2015-07-21T13:36:00Z"/>
          <w:rFonts w:cstheme="minorHAnsi"/>
          <w:color w:val="000000" w:themeColor="text1"/>
        </w:rPr>
        <w:pPrChange w:id="50121" w:author="Ramasubramani, Hariharan" w:date="2015-07-21T13:31:00Z">
          <w:pPr>
            <w:pStyle w:val="ListParagraph"/>
            <w:numPr>
              <w:ilvl w:val="4"/>
              <w:numId w:val="71"/>
            </w:numPr>
            <w:tabs>
              <w:tab w:val="num" w:pos="2232"/>
            </w:tabs>
            <w:overflowPunct w:val="0"/>
            <w:autoSpaceDE w:val="0"/>
            <w:autoSpaceDN w:val="0"/>
            <w:spacing w:after="60"/>
            <w:ind w:left="2232" w:hanging="792"/>
            <w:textAlignment w:val="baseline"/>
          </w:pPr>
        </w:pPrChange>
      </w:pPr>
      <w:ins w:id="50122" w:author="Ramasubramani, Hariharan" w:date="2015-07-21T11:36:00Z">
        <w:r>
          <w:rPr>
            <w:rFonts w:cstheme="minorHAnsi"/>
            <w:color w:val="000000" w:themeColor="text1"/>
          </w:rPr>
          <w:t xml:space="preserve"> </w:t>
        </w:r>
      </w:ins>
      <w:ins w:id="50123" w:author="Ramasubramani, Hariharan" w:date="2015-07-21T13:36:00Z">
        <w:r w:rsidR="00616240" w:rsidRPr="00616240">
          <w:rPr>
            <w:rFonts w:cstheme="minorHAnsi"/>
            <w:color w:val="000000" w:themeColor="text1"/>
          </w:rPr>
          <w:t>The system shall determine if a newly created Record Indexing Classification is a duplicate entry by comparing the</w:t>
        </w:r>
        <w:r w:rsidR="00616240">
          <w:rPr>
            <w:rFonts w:cstheme="minorHAnsi"/>
            <w:color w:val="000000" w:themeColor="text1"/>
          </w:rPr>
          <w:t xml:space="preserve"> Package Name.</w:t>
        </w:r>
      </w:ins>
    </w:p>
    <w:p w14:paraId="182E630F" w14:textId="19169330" w:rsidR="00616240" w:rsidRPr="00FD728A" w:rsidRDefault="00DD6228">
      <w:pPr>
        <w:pStyle w:val="ListParagraph"/>
        <w:numPr>
          <w:ilvl w:val="4"/>
          <w:numId w:val="117"/>
        </w:numPr>
        <w:overflowPunct w:val="0"/>
        <w:autoSpaceDE w:val="0"/>
        <w:autoSpaceDN w:val="0"/>
        <w:spacing w:after="60"/>
        <w:textAlignment w:val="baseline"/>
        <w:rPr>
          <w:ins w:id="50124" w:author="Ramasubramani, Hariharan" w:date="2015-07-21T14:51:00Z"/>
          <w:rFonts w:cstheme="minorHAnsi"/>
          <w:color w:val="000000" w:themeColor="text1"/>
          <w:rPrChange w:id="50125" w:author="Ramasubramani, Hariharan" w:date="2015-07-21T15:43:00Z">
            <w:rPr>
              <w:ins w:id="50126" w:author="Ramasubramani, Hariharan" w:date="2015-07-21T14:51:00Z"/>
            </w:rPr>
          </w:rPrChange>
        </w:rPr>
        <w:pPrChange w:id="50127" w:author="Ramasubramani, Hariharan" w:date="2015-07-21T15:43:00Z">
          <w:pPr>
            <w:pStyle w:val="ListParagraph"/>
            <w:numPr>
              <w:ilvl w:val="4"/>
              <w:numId w:val="71"/>
            </w:numPr>
            <w:tabs>
              <w:tab w:val="num" w:pos="2232"/>
            </w:tabs>
            <w:overflowPunct w:val="0"/>
            <w:autoSpaceDE w:val="0"/>
            <w:autoSpaceDN w:val="0"/>
            <w:spacing w:after="60"/>
            <w:ind w:left="2232" w:hanging="792"/>
            <w:textAlignment w:val="baseline"/>
          </w:pPr>
        </w:pPrChange>
      </w:pPr>
      <w:ins w:id="50128" w:author="Ramasubramani, Hariharan" w:date="2015-07-21T14:49:00Z">
        <w:r w:rsidRPr="00FD728A">
          <w:rPr>
            <w:rFonts w:cstheme="minorHAnsi"/>
            <w:color w:val="000000" w:themeColor="text1"/>
            <w:rPrChange w:id="50129" w:author="Ramasubramani, Hariharan" w:date="2015-07-21T15:43:00Z">
              <w:rPr/>
            </w:rPrChange>
          </w:rPr>
          <w:t xml:space="preserve">If the Package Name matches with Existing Package, the system shall display the following alert </w:t>
        </w:r>
      </w:ins>
      <w:ins w:id="50130" w:author="Ramasubramani, Hariharan" w:date="2015-08-03T10:26:00Z">
        <w:r w:rsidR="007D4E7C" w:rsidRPr="00CB367C">
          <w:rPr>
            <w:rFonts w:cstheme="minorHAnsi"/>
            <w:color w:val="000000" w:themeColor="text1"/>
          </w:rPr>
          <w:t>message:</w:t>
        </w:r>
      </w:ins>
      <w:ins w:id="50131" w:author="Ramasubramani, Hariharan" w:date="2015-07-21T14:49:00Z">
        <w:r w:rsidRPr="00FD728A">
          <w:rPr>
            <w:rFonts w:cstheme="minorHAnsi"/>
            <w:color w:val="000000" w:themeColor="text1"/>
            <w:rPrChange w:id="50132" w:author="Ramasubramani, Hariharan" w:date="2015-07-21T15:43:00Z">
              <w:rPr/>
            </w:rPrChange>
          </w:rPr>
          <w:t xml:space="preserve"> </w:t>
        </w:r>
      </w:ins>
      <w:ins w:id="50133" w:author="Ramasubramani, Hariharan" w:date="2015-07-21T14:50:00Z">
        <w:r w:rsidRPr="00FD728A">
          <w:rPr>
            <w:rFonts w:cstheme="minorHAnsi"/>
            <w:color w:val="000000" w:themeColor="text1"/>
            <w:rPrChange w:id="50134" w:author="Ramasubramani, Hariharan" w:date="2015-07-21T15:43:00Z">
              <w:rPr/>
            </w:rPrChange>
          </w:rPr>
          <w:t>‘</w:t>
        </w:r>
      </w:ins>
      <w:ins w:id="50135" w:author="Ramasubramani, Hariharan" w:date="2015-08-19T10:02:00Z">
        <w:r w:rsidR="005031E8">
          <w:rPr>
            <w:rFonts w:cstheme="minorHAnsi"/>
            <w:color w:val="000000" w:themeColor="text1"/>
          </w:rPr>
          <w:t>The Package Name already exists.  Please update the Package Name or discard the package.</w:t>
        </w:r>
      </w:ins>
      <w:ins w:id="50136" w:author="Ramasubramani, Hariharan" w:date="2015-07-21T14:50:00Z">
        <w:r w:rsidRPr="00FD728A">
          <w:rPr>
            <w:rFonts w:cstheme="minorHAnsi"/>
            <w:color w:val="000000" w:themeColor="text1"/>
            <w:rPrChange w:id="50137" w:author="Ramasubramani, Hariharan" w:date="2015-07-21T15:43:00Z">
              <w:rPr/>
            </w:rPrChange>
          </w:rPr>
          <w:t>’ (Fig 4.b)</w:t>
        </w:r>
      </w:ins>
    </w:p>
    <w:p w14:paraId="5966C35C" w14:textId="22252A05" w:rsidR="00DD6228" w:rsidRPr="00FD728A" w:rsidRDefault="00DD6228">
      <w:pPr>
        <w:pStyle w:val="ListParagraph"/>
        <w:numPr>
          <w:ilvl w:val="4"/>
          <w:numId w:val="118"/>
        </w:numPr>
        <w:overflowPunct w:val="0"/>
        <w:autoSpaceDE w:val="0"/>
        <w:autoSpaceDN w:val="0"/>
        <w:spacing w:after="60"/>
        <w:textAlignment w:val="baseline"/>
        <w:rPr>
          <w:ins w:id="50138" w:author="Ramasubramani, Hariharan" w:date="2015-07-21T14:51:00Z"/>
          <w:rFonts w:cstheme="minorHAnsi"/>
          <w:color w:val="000000" w:themeColor="text1"/>
          <w:rPrChange w:id="50139" w:author="Ramasubramani, Hariharan" w:date="2015-07-21T15:43:00Z">
            <w:rPr>
              <w:ins w:id="50140" w:author="Ramasubramani, Hariharan" w:date="2015-07-21T14:51:00Z"/>
            </w:rPr>
          </w:rPrChange>
        </w:rPr>
        <w:pPrChange w:id="50141" w:author="Ramasubramani, Hariharan" w:date="2015-07-21T15:43:00Z">
          <w:pPr>
            <w:pStyle w:val="ListParagraph"/>
            <w:numPr>
              <w:ilvl w:val="4"/>
              <w:numId w:val="71"/>
            </w:numPr>
            <w:tabs>
              <w:tab w:val="num" w:pos="2232"/>
            </w:tabs>
            <w:overflowPunct w:val="0"/>
            <w:autoSpaceDE w:val="0"/>
            <w:autoSpaceDN w:val="0"/>
            <w:spacing w:after="60"/>
            <w:ind w:left="2232" w:hanging="792"/>
            <w:textAlignment w:val="baseline"/>
          </w:pPr>
        </w:pPrChange>
      </w:pPr>
      <w:ins w:id="50142" w:author="Ramasubramani, Hariharan" w:date="2015-07-21T14:51:00Z">
        <w:r w:rsidRPr="00FD728A">
          <w:rPr>
            <w:rFonts w:cstheme="minorHAnsi"/>
            <w:color w:val="000000" w:themeColor="text1"/>
            <w:rPrChange w:id="50143" w:author="Ramasubramani, Hariharan" w:date="2015-07-21T15:43:00Z">
              <w:rPr/>
            </w:rPrChange>
          </w:rPr>
          <w:t xml:space="preserve">Clicking Cancel shall return the user to the Create Package screen where </w:t>
        </w:r>
      </w:ins>
      <w:ins w:id="50144" w:author="Ramasubramani, Hariharan" w:date="2015-07-21T22:16:00Z">
        <w:r w:rsidR="00471506">
          <w:rPr>
            <w:rFonts w:cstheme="minorHAnsi"/>
            <w:color w:val="000000" w:themeColor="text1"/>
          </w:rPr>
          <w:t>user</w:t>
        </w:r>
      </w:ins>
      <w:ins w:id="50145" w:author="Ramasubramani, Hariharan" w:date="2015-07-21T14:51:00Z">
        <w:r w:rsidRPr="00FD728A">
          <w:rPr>
            <w:rFonts w:cstheme="minorHAnsi"/>
            <w:color w:val="000000" w:themeColor="text1"/>
            <w:rPrChange w:id="50146" w:author="Ramasubramani, Hariharan" w:date="2015-07-21T15:43:00Z">
              <w:rPr/>
            </w:rPrChange>
          </w:rPr>
          <w:t xml:space="preserve"> can </w:t>
        </w:r>
      </w:ins>
      <w:proofErr w:type="gramStart"/>
      <w:ins w:id="50147" w:author="Ramasubramani, Hariharan" w:date="2015-08-04T14:18:00Z">
        <w:r w:rsidR="00476223">
          <w:rPr>
            <w:rFonts w:cstheme="minorHAnsi"/>
            <w:color w:val="000000" w:themeColor="text1"/>
          </w:rPr>
          <w:t xml:space="preserve">modify </w:t>
        </w:r>
      </w:ins>
      <w:ins w:id="50148" w:author="Ramasubramani, Hariharan" w:date="2015-07-21T14:51:00Z">
        <w:r w:rsidRPr="00FD728A">
          <w:rPr>
            <w:rFonts w:cstheme="minorHAnsi"/>
            <w:color w:val="000000" w:themeColor="text1"/>
            <w:rPrChange w:id="50149" w:author="Ramasubramani, Hariharan" w:date="2015-07-21T15:43:00Z">
              <w:rPr/>
            </w:rPrChange>
          </w:rPr>
          <w:t xml:space="preserve"> </w:t>
        </w:r>
      </w:ins>
      <w:ins w:id="50150" w:author="Ramasubramani, Hariharan" w:date="2015-08-03T10:26:00Z">
        <w:r w:rsidR="007D4E7C" w:rsidRPr="00CB367C">
          <w:rPr>
            <w:rFonts w:cstheme="minorHAnsi"/>
            <w:color w:val="000000" w:themeColor="text1"/>
          </w:rPr>
          <w:t>‘Package</w:t>
        </w:r>
        <w:proofErr w:type="gramEnd"/>
        <w:r w:rsidR="007D4E7C" w:rsidRPr="00CB367C">
          <w:rPr>
            <w:rFonts w:cstheme="minorHAnsi"/>
            <w:color w:val="000000" w:themeColor="text1"/>
          </w:rPr>
          <w:t xml:space="preserve"> Name’</w:t>
        </w:r>
      </w:ins>
      <w:ins w:id="50151" w:author="Ramasubramani, Hariharan" w:date="2015-07-21T14:51:00Z">
        <w:r w:rsidRPr="00FD728A">
          <w:rPr>
            <w:rFonts w:cstheme="minorHAnsi"/>
            <w:color w:val="000000" w:themeColor="text1"/>
            <w:rPrChange w:id="50152" w:author="Ramasubramani, Hariharan" w:date="2015-07-21T15:43:00Z">
              <w:rPr/>
            </w:rPrChange>
          </w:rPr>
          <w:t xml:space="preserve"> and re-save.  Clicking Cancel again on the Create </w:t>
        </w:r>
      </w:ins>
      <w:ins w:id="50153" w:author="Ramasubramani, Hariharan" w:date="2015-07-21T14:52:00Z">
        <w:r w:rsidRPr="00FD728A">
          <w:rPr>
            <w:rFonts w:cstheme="minorHAnsi"/>
            <w:color w:val="000000" w:themeColor="text1"/>
            <w:rPrChange w:id="50154" w:author="Ramasubramani, Hariharan" w:date="2015-07-21T15:43:00Z">
              <w:rPr/>
            </w:rPrChange>
          </w:rPr>
          <w:t>Package</w:t>
        </w:r>
      </w:ins>
      <w:ins w:id="50155" w:author="Ramasubramani, Hariharan" w:date="2015-07-21T14:51:00Z">
        <w:r w:rsidRPr="00FD728A">
          <w:rPr>
            <w:rFonts w:cstheme="minorHAnsi"/>
            <w:color w:val="000000" w:themeColor="text1"/>
            <w:rPrChange w:id="50156" w:author="Ramasubramani, Hariharan" w:date="2015-07-21T15:43:00Z">
              <w:rPr/>
            </w:rPrChange>
          </w:rPr>
          <w:t xml:space="preserve"> screen shall discard changes (a pop-up will be displayed informing the user they have unsaved changes).</w:t>
        </w:r>
      </w:ins>
    </w:p>
    <w:p w14:paraId="21857FE0" w14:textId="00E8F88D" w:rsidR="00DD6228" w:rsidRPr="00FD728A" w:rsidRDefault="00DD6228">
      <w:pPr>
        <w:pStyle w:val="ListParagraph"/>
        <w:numPr>
          <w:ilvl w:val="4"/>
          <w:numId w:val="119"/>
        </w:numPr>
        <w:overflowPunct w:val="0"/>
        <w:autoSpaceDE w:val="0"/>
        <w:autoSpaceDN w:val="0"/>
        <w:spacing w:after="60"/>
        <w:textAlignment w:val="baseline"/>
        <w:rPr>
          <w:ins w:id="50157" w:author="Ramasubramani, Hariharan" w:date="2015-07-21T10:27:00Z"/>
          <w:rFonts w:cstheme="minorHAnsi"/>
          <w:color w:val="000000" w:themeColor="text1"/>
          <w:rPrChange w:id="50158" w:author="Ramasubramani, Hariharan" w:date="2015-07-21T15:43:00Z">
            <w:rPr>
              <w:ins w:id="50159" w:author="Ramasubramani, Hariharan" w:date="2015-07-21T10:27:00Z"/>
            </w:rPr>
          </w:rPrChange>
        </w:rPr>
        <w:pPrChange w:id="50160" w:author="Ramasubramani, Hariharan" w:date="2015-07-21T15:43:00Z">
          <w:pPr>
            <w:pStyle w:val="ListParagraph"/>
            <w:numPr>
              <w:ilvl w:val="4"/>
              <w:numId w:val="71"/>
            </w:numPr>
            <w:tabs>
              <w:tab w:val="num" w:pos="2232"/>
            </w:tabs>
            <w:overflowPunct w:val="0"/>
            <w:autoSpaceDE w:val="0"/>
            <w:autoSpaceDN w:val="0"/>
            <w:spacing w:after="60"/>
            <w:ind w:left="2232" w:hanging="792"/>
            <w:textAlignment w:val="baseline"/>
          </w:pPr>
        </w:pPrChange>
      </w:pPr>
      <w:ins w:id="50161" w:author="Ramasubramani, Hariharan" w:date="2015-07-21T14:51:00Z">
        <w:r w:rsidRPr="00FD728A">
          <w:rPr>
            <w:rFonts w:cstheme="minorHAnsi"/>
            <w:color w:val="000000" w:themeColor="text1"/>
            <w:rPrChange w:id="50162" w:author="Ramasubramani, Hariharan" w:date="2015-07-21T15:43:00Z">
              <w:rPr/>
            </w:rPrChange>
          </w:rPr>
          <w:t xml:space="preserve">Clicking Modify Existing shall discard any changes the user made to the existing information, return the user to the </w:t>
        </w:r>
      </w:ins>
      <w:ins w:id="50163" w:author="Ramasubramani, Hariharan" w:date="2015-07-22T18:12:00Z">
        <w:r w:rsidR="00ED087E">
          <w:rPr>
            <w:rFonts w:cstheme="minorHAnsi"/>
            <w:color w:val="000000" w:themeColor="text1"/>
          </w:rPr>
          <w:t>Modify</w:t>
        </w:r>
      </w:ins>
      <w:ins w:id="50164" w:author="Ramasubramani, Hariharan" w:date="2015-07-21T14:51:00Z">
        <w:r w:rsidRPr="00FD728A">
          <w:rPr>
            <w:rFonts w:cstheme="minorHAnsi"/>
            <w:color w:val="000000" w:themeColor="text1"/>
            <w:rPrChange w:id="50165" w:author="Ramasubramani, Hariharan" w:date="2015-07-21T15:43:00Z">
              <w:rPr/>
            </w:rPrChange>
          </w:rPr>
          <w:t xml:space="preserve"> </w:t>
        </w:r>
      </w:ins>
      <w:ins w:id="50166" w:author="Ramasubramani, Hariharan" w:date="2015-07-21T14:53:00Z">
        <w:r w:rsidRPr="00FD728A">
          <w:rPr>
            <w:rFonts w:cstheme="minorHAnsi"/>
            <w:color w:val="000000" w:themeColor="text1"/>
            <w:rPrChange w:id="50167" w:author="Ramasubramani, Hariharan" w:date="2015-07-21T15:43:00Z">
              <w:rPr/>
            </w:rPrChange>
          </w:rPr>
          <w:t>Package</w:t>
        </w:r>
      </w:ins>
      <w:ins w:id="50168" w:author="Ramasubramani, Hariharan" w:date="2015-07-21T14:51:00Z">
        <w:r w:rsidRPr="00FD728A">
          <w:rPr>
            <w:rFonts w:cstheme="minorHAnsi"/>
            <w:color w:val="000000" w:themeColor="text1"/>
            <w:rPrChange w:id="50169" w:author="Ramasubramani, Hariharan" w:date="2015-07-21T15:43:00Z">
              <w:rPr/>
            </w:rPrChange>
          </w:rPr>
          <w:t xml:space="preserve"> screen where the existing </w:t>
        </w:r>
      </w:ins>
      <w:ins w:id="50170" w:author="Ramasubramani, Hariharan" w:date="2015-07-21T14:53:00Z">
        <w:r w:rsidRPr="00FD728A">
          <w:rPr>
            <w:rFonts w:cstheme="minorHAnsi"/>
            <w:color w:val="000000" w:themeColor="text1"/>
            <w:rPrChange w:id="50171" w:author="Ramasubramani, Hariharan" w:date="2015-07-21T15:43:00Z">
              <w:rPr/>
            </w:rPrChange>
          </w:rPr>
          <w:t>Package</w:t>
        </w:r>
      </w:ins>
      <w:ins w:id="50172" w:author="Ramasubramani, Hariharan" w:date="2015-07-21T14:51:00Z">
        <w:r w:rsidRPr="00FD728A">
          <w:rPr>
            <w:rFonts w:cstheme="minorHAnsi"/>
            <w:color w:val="000000" w:themeColor="text1"/>
            <w:rPrChange w:id="50173" w:author="Ramasubramani, Hariharan" w:date="2015-07-21T15:43:00Z">
              <w:rPr/>
            </w:rPrChange>
          </w:rPr>
          <w:t xml:space="preserve"> information shall be displayed.</w:t>
        </w:r>
      </w:ins>
      <w:ins w:id="50174" w:author="Ramasubramani, Hariharan" w:date="2015-07-21T15:34:00Z">
        <w:r w:rsidR="0098614A" w:rsidRPr="00FD728A">
          <w:rPr>
            <w:rFonts w:cstheme="minorHAnsi"/>
            <w:color w:val="000000" w:themeColor="text1"/>
            <w:rPrChange w:id="50175" w:author="Ramasubramani, Hariharan" w:date="2015-07-21T15:43:00Z">
              <w:rPr/>
            </w:rPrChange>
          </w:rPr>
          <w:br/>
        </w:r>
      </w:ins>
    </w:p>
    <w:p w14:paraId="4A916B01" w14:textId="7B8ACF49" w:rsidR="005F4718" w:rsidDel="00C66FC3" w:rsidRDefault="005F4718" w:rsidP="009C3129">
      <w:pPr>
        <w:pStyle w:val="ListParagraph"/>
        <w:spacing w:after="60"/>
        <w:ind w:left="936" w:firstLine="0"/>
        <w:rPr>
          <w:del w:id="50176" w:author="Ramasubramani, Hariharan" w:date="2015-07-20T17:27:00Z"/>
          <w:rFonts w:cstheme="minorHAnsi"/>
          <w:color w:val="000000" w:themeColor="text1"/>
        </w:rPr>
      </w:pPr>
    </w:p>
    <w:p w14:paraId="47C2D95C" w14:textId="02F8E707" w:rsidR="005F4718" w:rsidDel="00FE482F" w:rsidRDefault="005F4718" w:rsidP="009C3129">
      <w:pPr>
        <w:pStyle w:val="ListParagraph"/>
        <w:spacing w:after="60"/>
        <w:ind w:left="936" w:firstLine="0"/>
        <w:rPr>
          <w:del w:id="50177" w:author="Ramasubramani, Hariharan" w:date="2015-07-20T17:36:00Z"/>
          <w:rFonts w:cstheme="minorHAnsi"/>
          <w:color w:val="000000" w:themeColor="text1"/>
        </w:rPr>
      </w:pPr>
    </w:p>
    <w:p w14:paraId="191969A7" w14:textId="21C3AD6B" w:rsidR="005F4718" w:rsidDel="00FE482F" w:rsidRDefault="005F4718" w:rsidP="00247D75">
      <w:pPr>
        <w:pStyle w:val="ListParagraph"/>
        <w:numPr>
          <w:ilvl w:val="1"/>
          <w:numId w:val="23"/>
        </w:numPr>
        <w:overflowPunct w:val="0"/>
        <w:autoSpaceDE w:val="0"/>
        <w:autoSpaceDN w:val="0"/>
        <w:spacing w:after="60"/>
        <w:ind w:firstLine="0"/>
        <w:textAlignment w:val="baseline"/>
        <w:rPr>
          <w:del w:id="50178" w:author="Ramasubramani, Hariharan" w:date="2015-07-20T17:36:00Z"/>
          <w:rFonts w:cstheme="minorHAnsi"/>
          <w:color w:val="000000" w:themeColor="text1"/>
        </w:rPr>
      </w:pPr>
      <w:del w:id="50179" w:author="Ramasubramani, Hariharan" w:date="2015-07-20T17:36:00Z">
        <w:r w:rsidDel="00FE482F">
          <w:rPr>
            <w:rFonts w:cstheme="minorHAnsi"/>
            <w:color w:val="000000" w:themeColor="text1"/>
          </w:rPr>
          <w:delText>The system shall have the ability to display all forms that have identical meta-data with the exception of state on the same details page. (CR289)</w:delText>
        </w:r>
      </w:del>
    </w:p>
    <w:p w14:paraId="7EF6ED3A" w14:textId="3BF87787" w:rsidR="005F4718" w:rsidDel="00FE482F" w:rsidRDefault="005F4718" w:rsidP="009C3129">
      <w:pPr>
        <w:pStyle w:val="ListParagraph"/>
        <w:spacing w:after="60"/>
        <w:ind w:left="619" w:firstLine="0"/>
        <w:rPr>
          <w:del w:id="50180" w:author="Ramasubramani, Hariharan" w:date="2015-07-20T17:36:00Z"/>
          <w:rFonts w:cstheme="minorHAnsi"/>
          <w:color w:val="000000" w:themeColor="text1"/>
        </w:rPr>
      </w:pPr>
    </w:p>
    <w:p w14:paraId="61F7C7CC" w14:textId="18315FD9" w:rsidR="005F4718" w:rsidDel="00FE482F" w:rsidRDefault="00160556" w:rsidP="00247D75">
      <w:pPr>
        <w:pStyle w:val="ListParagraph"/>
        <w:numPr>
          <w:ilvl w:val="1"/>
          <w:numId w:val="23"/>
        </w:numPr>
        <w:overflowPunct w:val="0"/>
        <w:autoSpaceDE w:val="0"/>
        <w:autoSpaceDN w:val="0"/>
        <w:spacing w:after="60"/>
        <w:ind w:firstLine="0"/>
        <w:textAlignment w:val="baseline"/>
        <w:rPr>
          <w:del w:id="50181" w:author="Ramasubramani, Hariharan" w:date="2015-07-20T17:36:00Z"/>
          <w:rFonts w:cstheme="minorHAnsi"/>
          <w:color w:val="000000" w:themeColor="text1"/>
        </w:rPr>
      </w:pPr>
      <w:del w:id="50182" w:author="Ramasubramani, Hariharan" w:date="2015-07-20T17:36:00Z">
        <w:r w:rsidDel="00FE482F">
          <w:rPr>
            <w:rFonts w:cstheme="minorHAnsi"/>
            <w:color w:val="000000" w:themeColor="text1"/>
          </w:rPr>
          <w:delText xml:space="preserve">The </w:delText>
        </w:r>
        <w:r w:rsidRPr="00C106B9" w:rsidDel="00FE482F">
          <w:rPr>
            <w:rFonts w:cstheme="minorHAnsi"/>
            <w:color w:val="000000" w:themeColor="text1"/>
          </w:rPr>
          <w:delText xml:space="preserve">system shall </w:delText>
        </w:r>
        <w:r w:rsidDel="00FE482F">
          <w:rPr>
            <w:rFonts w:cstheme="minorHAnsi"/>
            <w:color w:val="000000" w:themeColor="text1"/>
          </w:rPr>
          <w:delText>determine if a new or modified form would create a duplicate entry based on the following information (CR637)</w:delText>
        </w:r>
        <w:r w:rsidR="005F4718" w:rsidDel="00FE482F">
          <w:rPr>
            <w:rFonts w:cstheme="minorHAnsi"/>
            <w:color w:val="000000" w:themeColor="text1"/>
          </w:rPr>
          <w:delText>:</w:delText>
        </w:r>
      </w:del>
    </w:p>
    <w:p w14:paraId="79B8D584" w14:textId="035ADBC6" w:rsidR="005F4718" w:rsidDel="00FE482F" w:rsidRDefault="005F4718" w:rsidP="00247D75">
      <w:pPr>
        <w:pStyle w:val="ListParagraph"/>
        <w:numPr>
          <w:ilvl w:val="2"/>
          <w:numId w:val="23"/>
        </w:numPr>
        <w:overflowPunct w:val="0"/>
        <w:autoSpaceDE w:val="0"/>
        <w:autoSpaceDN w:val="0"/>
        <w:spacing w:after="60"/>
        <w:ind w:firstLine="0"/>
        <w:textAlignment w:val="baseline"/>
        <w:rPr>
          <w:del w:id="50183" w:author="Ramasubramani, Hariharan" w:date="2015-07-20T17:36:00Z"/>
          <w:rFonts w:cstheme="minorHAnsi"/>
          <w:color w:val="000000" w:themeColor="text1"/>
        </w:rPr>
      </w:pPr>
      <w:del w:id="50184" w:author="Ramasubramani, Hariharan" w:date="2015-07-20T17:36:00Z">
        <w:r w:rsidDel="00FE482F">
          <w:rPr>
            <w:rFonts w:cstheme="minorHAnsi"/>
            <w:color w:val="000000" w:themeColor="text1"/>
          </w:rPr>
          <w:delText>If the sub-classification, product and state are the same and Life Effective Date of one Form overlaps the Life Expiration Date of another form with the same sub-classification, product and state so that each Form would be in effect at the same time.</w:delText>
        </w:r>
      </w:del>
    </w:p>
    <w:p w14:paraId="42E4252F" w14:textId="78828A15" w:rsidR="005F4718" w:rsidDel="00FE482F" w:rsidRDefault="005F4718" w:rsidP="00247D75">
      <w:pPr>
        <w:pStyle w:val="ListParagraph"/>
        <w:numPr>
          <w:ilvl w:val="3"/>
          <w:numId w:val="23"/>
        </w:numPr>
        <w:overflowPunct w:val="0"/>
        <w:autoSpaceDE w:val="0"/>
        <w:autoSpaceDN w:val="0"/>
        <w:spacing w:after="60"/>
        <w:ind w:firstLine="0"/>
        <w:textAlignment w:val="baseline"/>
        <w:rPr>
          <w:del w:id="50185" w:author="Ramasubramani, Hariharan" w:date="2015-07-20T17:36:00Z"/>
          <w:rFonts w:cstheme="minorHAnsi"/>
          <w:i/>
          <w:color w:val="000000" w:themeColor="text1"/>
        </w:rPr>
      </w:pPr>
      <w:del w:id="50186" w:author="Ramasubramani, Hariharan" w:date="2015-07-20T17:36:00Z">
        <w:r w:rsidRPr="00C106B9" w:rsidDel="00FE482F">
          <w:rPr>
            <w:rFonts w:cstheme="minorHAnsi"/>
            <w:color w:val="000000" w:themeColor="text1"/>
          </w:rPr>
          <w:delText xml:space="preserve">The system shall display the following </w:delText>
        </w:r>
        <w:r w:rsidDel="00FE482F">
          <w:rPr>
            <w:rFonts w:cstheme="minorHAnsi"/>
            <w:color w:val="000000" w:themeColor="text1"/>
          </w:rPr>
          <w:delText>warning</w:delText>
        </w:r>
        <w:r w:rsidRPr="00C106B9" w:rsidDel="00FE482F">
          <w:rPr>
            <w:rFonts w:cstheme="minorHAnsi"/>
            <w:color w:val="000000" w:themeColor="text1"/>
          </w:rPr>
          <w:delText xml:space="preserve">: </w:delText>
        </w:r>
        <w:r w:rsidRPr="00E122EC" w:rsidDel="00FE482F">
          <w:rPr>
            <w:rFonts w:cstheme="minorHAnsi"/>
            <w:i/>
            <w:color w:val="000000" w:themeColor="text1"/>
          </w:rPr>
          <w:delText xml:space="preserve">“Multiple versions of the same </w:delText>
        </w:r>
        <w:r w:rsidDel="00FE482F">
          <w:rPr>
            <w:rFonts w:cstheme="minorHAnsi"/>
            <w:i/>
            <w:color w:val="000000" w:themeColor="text1"/>
          </w:rPr>
          <w:delText>Form</w:delText>
        </w:r>
        <w:r w:rsidRPr="00E122EC" w:rsidDel="00FE482F">
          <w:rPr>
            <w:rFonts w:cstheme="minorHAnsi"/>
            <w:i/>
            <w:color w:val="000000" w:themeColor="text1"/>
          </w:rPr>
          <w:delText xml:space="preserve"> would be in effect at the same time, please review.”</w:delText>
        </w:r>
      </w:del>
    </w:p>
    <w:p w14:paraId="0FB2F55A" w14:textId="42F84908" w:rsidR="00FF7815" w:rsidDel="00FE482F" w:rsidRDefault="00FF7815" w:rsidP="00FF7815">
      <w:pPr>
        <w:overflowPunct w:val="0"/>
        <w:autoSpaceDE w:val="0"/>
        <w:autoSpaceDN w:val="0"/>
        <w:spacing w:after="60"/>
        <w:textAlignment w:val="baseline"/>
        <w:rPr>
          <w:del w:id="50187" w:author="Ramasubramani, Hariharan" w:date="2015-07-20T17:36:00Z"/>
          <w:rFonts w:cstheme="minorHAnsi"/>
          <w:i/>
          <w:color w:val="000000" w:themeColor="text1"/>
        </w:rPr>
      </w:pPr>
    </w:p>
    <w:p w14:paraId="6C1126B9" w14:textId="70BF77E4" w:rsidR="000B5D3E" w:rsidDel="00FE482F" w:rsidRDefault="00C1604B" w:rsidP="00542C5A">
      <w:pPr>
        <w:overflowPunct w:val="0"/>
        <w:autoSpaceDE w:val="0"/>
        <w:autoSpaceDN w:val="0"/>
        <w:spacing w:after="60"/>
        <w:ind w:firstLine="0"/>
        <w:jc w:val="center"/>
        <w:textAlignment w:val="baseline"/>
        <w:rPr>
          <w:ins w:id="50188" w:author="Liberty Mutual" w:date="2015-04-28T15:55:00Z"/>
          <w:del w:id="50189" w:author="Ramasubramani, Hariharan" w:date="2015-07-20T17:36:00Z"/>
          <w:rFonts w:cstheme="minorHAnsi"/>
          <w:i/>
          <w:noProof/>
          <w:color w:val="000000" w:themeColor="text1"/>
        </w:rPr>
      </w:pPr>
      <w:ins w:id="50190" w:author="Liberty Mutual" w:date="2015-04-29T20:17:00Z">
        <w:del w:id="50191" w:author="Ramasubramani, Hariharan" w:date="2015-07-20T17:36:00Z">
          <w:r w:rsidDel="00FE482F">
            <w:rPr>
              <w:rFonts w:cstheme="minorHAnsi"/>
              <w:i/>
              <w:noProof/>
              <w:color w:val="000000" w:themeColor="text1"/>
            </w:rPr>
            <w:drawing>
              <wp:inline distT="0" distB="0" distL="0" distR="0" wp14:anchorId="6B216886" wp14:editId="6E2EC95B">
                <wp:extent cx="4810539" cy="3101552"/>
                <wp:effectExtent l="0" t="0" r="9525" b="381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810781" cy="3101708"/>
                        </a:xfrm>
                        <a:prstGeom prst="rect">
                          <a:avLst/>
                        </a:prstGeom>
                        <a:noFill/>
                        <a:ln>
                          <a:noFill/>
                        </a:ln>
                      </pic:spPr>
                    </pic:pic>
                  </a:graphicData>
                </a:graphic>
              </wp:inline>
            </w:drawing>
          </w:r>
        </w:del>
      </w:ins>
    </w:p>
    <w:p w14:paraId="6F45CAF8" w14:textId="08529D08" w:rsidR="00FF7815" w:rsidDel="00FE482F" w:rsidRDefault="00FF7815" w:rsidP="00542C5A">
      <w:pPr>
        <w:overflowPunct w:val="0"/>
        <w:autoSpaceDE w:val="0"/>
        <w:autoSpaceDN w:val="0"/>
        <w:spacing w:after="60"/>
        <w:ind w:firstLine="0"/>
        <w:jc w:val="center"/>
        <w:textAlignment w:val="baseline"/>
        <w:rPr>
          <w:del w:id="50192" w:author="Ramasubramani, Hariharan" w:date="2015-07-20T17:36:00Z"/>
          <w:rFonts w:cstheme="minorHAnsi"/>
          <w:i/>
          <w:color w:val="000000" w:themeColor="text1"/>
        </w:rPr>
      </w:pPr>
    </w:p>
    <w:p w14:paraId="19FA82A3" w14:textId="645EF7EC" w:rsidR="003A7B2D" w:rsidDel="00FE482F" w:rsidRDefault="003A7B2D" w:rsidP="003A7B2D">
      <w:pPr>
        <w:pStyle w:val="ListParagraph"/>
        <w:spacing w:after="60"/>
        <w:ind w:left="0" w:firstLine="0"/>
        <w:jc w:val="center"/>
        <w:rPr>
          <w:del w:id="50193" w:author="Ramasubramani, Hariharan" w:date="2015-07-20T17:36:00Z"/>
          <w:rFonts w:cstheme="minorHAnsi"/>
          <w:color w:val="000000" w:themeColor="text1"/>
        </w:rPr>
      </w:pPr>
      <w:del w:id="50194" w:author="Ramasubramani, Hariharan" w:date="2015-07-20T17:36:00Z">
        <w:r w:rsidDel="00FE482F">
          <w:rPr>
            <w:rFonts w:cstheme="minorHAnsi"/>
            <w:color w:val="000000" w:themeColor="text1"/>
          </w:rPr>
          <w:delText>Fig: 5.o – Multiple Versions Alert</w:delText>
        </w:r>
      </w:del>
    </w:p>
    <w:p w14:paraId="4AF0A112" w14:textId="54CE2FA1" w:rsidR="00A04890" w:rsidDel="00FE482F" w:rsidRDefault="00A04890" w:rsidP="00A04890">
      <w:pPr>
        <w:pStyle w:val="BlockComment"/>
        <w:rPr>
          <w:del w:id="50195" w:author="Ramasubramani, Hariharan" w:date="2015-07-20T17:36:00Z"/>
        </w:rPr>
      </w:pPr>
      <w:del w:id="50196" w:author="Ramasubramani, Hariharan" w:date="2015-07-20T17:36:00Z">
        <w:r w:rsidDel="00FE482F">
          <w:delText>Clicking Save will save the Form information and return the user to the View/ModifyForms screen.</w:delText>
        </w:r>
        <w:r w:rsidRPr="000F1715" w:rsidDel="00FE482F">
          <w:delText xml:space="preserve"> </w:delText>
        </w:r>
      </w:del>
    </w:p>
    <w:p w14:paraId="0C600FC0" w14:textId="60BF9A6C" w:rsidR="00A04890" w:rsidRPr="000F1715" w:rsidDel="00FE482F" w:rsidRDefault="00A04890" w:rsidP="00A04890">
      <w:pPr>
        <w:pStyle w:val="BlockComment"/>
        <w:rPr>
          <w:del w:id="50197" w:author="Ramasubramani, Hariharan" w:date="2015-07-20T17:36:00Z"/>
        </w:rPr>
      </w:pPr>
      <w:del w:id="50198" w:author="Ramasubramani, Hariharan" w:date="2015-07-20T17:36:00Z">
        <w:r w:rsidDel="00FE482F">
          <w:delText>Clicking Discard will discard the Form information and return the user to View/Modify Form screen where they can make any required changes as necessary.</w:delText>
        </w:r>
      </w:del>
    </w:p>
    <w:p w14:paraId="71064E66" w14:textId="31940FAE" w:rsidR="003A7B2D" w:rsidDel="00FE482F" w:rsidRDefault="003A7B2D" w:rsidP="00542C5A">
      <w:pPr>
        <w:overflowPunct w:val="0"/>
        <w:autoSpaceDE w:val="0"/>
        <w:autoSpaceDN w:val="0"/>
        <w:spacing w:after="60"/>
        <w:ind w:firstLine="0"/>
        <w:jc w:val="center"/>
        <w:textAlignment w:val="baseline"/>
        <w:rPr>
          <w:del w:id="50199" w:author="Ramasubramani, Hariharan" w:date="2015-07-20T17:36:00Z"/>
          <w:rFonts w:cstheme="minorHAnsi"/>
          <w:i/>
          <w:color w:val="000000" w:themeColor="text1"/>
        </w:rPr>
      </w:pPr>
    </w:p>
    <w:p w14:paraId="20B6EDBF" w14:textId="2B3275BA" w:rsidR="00F32B5F" w:rsidRPr="00FF7815" w:rsidDel="00FE482F" w:rsidRDefault="00F32B5F" w:rsidP="00A977F1">
      <w:pPr>
        <w:pStyle w:val="BlockComment"/>
        <w:shd w:val="clear" w:color="auto" w:fill="FFFF00"/>
        <w:rPr>
          <w:del w:id="50200" w:author="Ramasubramani, Hariharan" w:date="2015-07-20T17:36:00Z"/>
        </w:rPr>
      </w:pPr>
      <w:del w:id="50201" w:author="Ramasubramani, Hariharan" w:date="2015-07-20T17:36:00Z">
        <w:r w:rsidDel="00FE482F">
          <w:delText>Note:  This will occur when the user clicks the Save button</w:delText>
        </w:r>
      </w:del>
    </w:p>
    <w:p w14:paraId="45735C35" w14:textId="49DB22BB" w:rsidR="005F4718" w:rsidDel="00FE482F" w:rsidRDefault="005F4718" w:rsidP="00247D75">
      <w:pPr>
        <w:pStyle w:val="ListParagraph"/>
        <w:numPr>
          <w:ilvl w:val="3"/>
          <w:numId w:val="23"/>
        </w:numPr>
        <w:overflowPunct w:val="0"/>
        <w:autoSpaceDE w:val="0"/>
        <w:autoSpaceDN w:val="0"/>
        <w:spacing w:after="60"/>
        <w:ind w:firstLine="0"/>
        <w:textAlignment w:val="baseline"/>
        <w:rPr>
          <w:del w:id="50202" w:author="Ramasubramani, Hariharan" w:date="2015-07-20T17:36:00Z"/>
          <w:rFonts w:cstheme="minorHAnsi"/>
          <w:color w:val="000000" w:themeColor="text1"/>
        </w:rPr>
      </w:pPr>
      <w:del w:id="50203" w:author="Ramasubramani, Hariharan" w:date="2015-07-20T17:36:00Z">
        <w:r w:rsidDel="00FE482F">
          <w:rPr>
            <w:rFonts w:cstheme="minorHAnsi"/>
            <w:color w:val="000000" w:themeColor="text1"/>
          </w:rPr>
          <w:delText>The system shall display the following data elements as part of the warning;</w:delText>
        </w:r>
      </w:del>
    </w:p>
    <w:p w14:paraId="75A538D0" w14:textId="76D048AE" w:rsidR="005F4718" w:rsidDel="00FE482F" w:rsidRDefault="005F4718" w:rsidP="00247D75">
      <w:pPr>
        <w:pStyle w:val="ListParagraph"/>
        <w:numPr>
          <w:ilvl w:val="4"/>
          <w:numId w:val="23"/>
        </w:numPr>
        <w:overflowPunct w:val="0"/>
        <w:autoSpaceDE w:val="0"/>
        <w:autoSpaceDN w:val="0"/>
        <w:spacing w:after="60"/>
        <w:ind w:firstLine="0"/>
        <w:textAlignment w:val="baseline"/>
        <w:rPr>
          <w:del w:id="50204" w:author="Ramasubramani, Hariharan" w:date="2015-07-20T17:36:00Z"/>
          <w:rFonts w:cstheme="minorHAnsi"/>
          <w:color w:val="000000" w:themeColor="text1"/>
        </w:rPr>
      </w:pPr>
      <w:del w:id="50205" w:author="Ramasubramani, Hariharan" w:date="2015-07-20T17:36:00Z">
        <w:r w:rsidDel="00FE482F">
          <w:rPr>
            <w:rFonts w:cstheme="minorHAnsi"/>
            <w:color w:val="000000" w:themeColor="text1"/>
          </w:rPr>
          <w:delText>Form #</w:delText>
        </w:r>
      </w:del>
    </w:p>
    <w:p w14:paraId="5E81826A" w14:textId="2F8138DE" w:rsidR="005F4718" w:rsidDel="00FE482F" w:rsidRDefault="005F4718" w:rsidP="00247D75">
      <w:pPr>
        <w:pStyle w:val="ListParagraph"/>
        <w:numPr>
          <w:ilvl w:val="4"/>
          <w:numId w:val="23"/>
        </w:numPr>
        <w:overflowPunct w:val="0"/>
        <w:autoSpaceDE w:val="0"/>
        <w:autoSpaceDN w:val="0"/>
        <w:spacing w:after="60"/>
        <w:ind w:firstLine="0"/>
        <w:textAlignment w:val="baseline"/>
        <w:rPr>
          <w:del w:id="50206" w:author="Ramasubramani, Hariharan" w:date="2015-07-20T17:36:00Z"/>
          <w:rFonts w:cstheme="minorHAnsi"/>
          <w:color w:val="000000" w:themeColor="text1"/>
        </w:rPr>
      </w:pPr>
      <w:del w:id="50207" w:author="Ramasubramani, Hariharan" w:date="2015-07-20T17:36:00Z">
        <w:r w:rsidDel="00FE482F">
          <w:rPr>
            <w:rFonts w:cstheme="minorHAnsi"/>
            <w:color w:val="000000" w:themeColor="text1"/>
          </w:rPr>
          <w:delText>Rev Date</w:delText>
        </w:r>
      </w:del>
    </w:p>
    <w:p w14:paraId="29750A48" w14:textId="0B6F67A8" w:rsidR="005F4718" w:rsidDel="00FE482F" w:rsidRDefault="005F4718" w:rsidP="00247D75">
      <w:pPr>
        <w:pStyle w:val="ListParagraph"/>
        <w:numPr>
          <w:ilvl w:val="4"/>
          <w:numId w:val="23"/>
        </w:numPr>
        <w:overflowPunct w:val="0"/>
        <w:autoSpaceDE w:val="0"/>
        <w:autoSpaceDN w:val="0"/>
        <w:spacing w:after="60"/>
        <w:ind w:firstLine="0"/>
        <w:textAlignment w:val="baseline"/>
        <w:rPr>
          <w:del w:id="50208" w:author="Ramasubramani, Hariharan" w:date="2015-07-20T17:36:00Z"/>
          <w:rFonts w:cstheme="minorHAnsi"/>
          <w:color w:val="000000" w:themeColor="text1"/>
        </w:rPr>
      </w:pPr>
      <w:del w:id="50209" w:author="Ramasubramani, Hariharan" w:date="2015-07-20T17:36:00Z">
        <w:r w:rsidDel="00FE482F">
          <w:rPr>
            <w:rFonts w:cstheme="minorHAnsi"/>
            <w:color w:val="000000" w:themeColor="text1"/>
          </w:rPr>
          <w:delText>Life Effective Date</w:delText>
        </w:r>
      </w:del>
    </w:p>
    <w:p w14:paraId="0A18239B" w14:textId="4BE844B0" w:rsidR="005F4718" w:rsidDel="00FE482F" w:rsidRDefault="005F4718" w:rsidP="00247D75">
      <w:pPr>
        <w:pStyle w:val="ListParagraph"/>
        <w:numPr>
          <w:ilvl w:val="4"/>
          <w:numId w:val="23"/>
        </w:numPr>
        <w:overflowPunct w:val="0"/>
        <w:autoSpaceDE w:val="0"/>
        <w:autoSpaceDN w:val="0"/>
        <w:spacing w:after="60"/>
        <w:ind w:firstLine="0"/>
        <w:textAlignment w:val="baseline"/>
        <w:rPr>
          <w:del w:id="50210" w:author="Ramasubramani, Hariharan" w:date="2015-07-20T17:36:00Z"/>
          <w:rFonts w:cstheme="minorHAnsi"/>
          <w:color w:val="000000" w:themeColor="text1"/>
        </w:rPr>
      </w:pPr>
      <w:del w:id="50211" w:author="Ramasubramani, Hariharan" w:date="2015-07-20T17:36:00Z">
        <w:r w:rsidDel="00FE482F">
          <w:rPr>
            <w:rFonts w:cstheme="minorHAnsi"/>
            <w:color w:val="000000" w:themeColor="text1"/>
          </w:rPr>
          <w:delText>Life Expiration Date</w:delText>
        </w:r>
      </w:del>
    </w:p>
    <w:p w14:paraId="5B1AB4AB" w14:textId="1BED2BE5" w:rsidR="005F4718" w:rsidDel="00FE482F" w:rsidRDefault="00160556" w:rsidP="00247D75">
      <w:pPr>
        <w:pStyle w:val="ListParagraph"/>
        <w:numPr>
          <w:ilvl w:val="3"/>
          <w:numId w:val="23"/>
        </w:numPr>
        <w:overflowPunct w:val="0"/>
        <w:autoSpaceDE w:val="0"/>
        <w:autoSpaceDN w:val="0"/>
        <w:spacing w:after="60"/>
        <w:ind w:firstLine="0"/>
        <w:textAlignment w:val="baseline"/>
        <w:rPr>
          <w:del w:id="50212" w:author="Ramasubramani, Hariharan" w:date="2015-07-20T17:36:00Z"/>
          <w:rFonts w:cstheme="minorHAnsi"/>
          <w:color w:val="000000" w:themeColor="text1"/>
        </w:rPr>
      </w:pPr>
      <w:del w:id="50213" w:author="Ramasubramani, Hariharan" w:date="2015-07-20T17:36:00Z">
        <w:r w:rsidDel="00FE482F">
          <w:rPr>
            <w:rFonts w:cstheme="minorHAnsi"/>
            <w:color w:val="000000" w:themeColor="text1"/>
          </w:rPr>
          <w:delText>The system shall provide the ability to (CR637):</w:delText>
        </w:r>
        <w:r w:rsidR="005F4718" w:rsidDel="00FE482F">
          <w:rPr>
            <w:rFonts w:cstheme="minorHAnsi"/>
            <w:color w:val="000000" w:themeColor="text1"/>
          </w:rPr>
          <w:delText xml:space="preserve"> </w:delText>
        </w:r>
      </w:del>
    </w:p>
    <w:p w14:paraId="2DDE191D" w14:textId="6505B9E2" w:rsidR="00160556" w:rsidRPr="00946CE6" w:rsidDel="00FE482F" w:rsidRDefault="00160556" w:rsidP="00247D75">
      <w:pPr>
        <w:pStyle w:val="ListParagraph"/>
        <w:numPr>
          <w:ilvl w:val="4"/>
          <w:numId w:val="23"/>
        </w:numPr>
        <w:overflowPunct w:val="0"/>
        <w:autoSpaceDE w:val="0"/>
        <w:autoSpaceDN w:val="0"/>
        <w:spacing w:after="60"/>
        <w:textAlignment w:val="baseline"/>
        <w:rPr>
          <w:del w:id="50214" w:author="Ramasubramani, Hariharan" w:date="2015-07-20T17:36:00Z"/>
          <w:rFonts w:cstheme="minorHAnsi"/>
          <w:color w:val="000000" w:themeColor="text1"/>
        </w:rPr>
      </w:pPr>
      <w:del w:id="50215" w:author="Ramasubramani, Hariharan" w:date="2015-07-20T17:36:00Z">
        <w:r w:rsidDel="00FE482F">
          <w:rPr>
            <w:rFonts w:cstheme="minorHAnsi"/>
            <w:color w:val="000000" w:themeColor="text1"/>
          </w:rPr>
          <w:delText xml:space="preserve">Update the new/modified Form </w:delText>
        </w:r>
        <w:r w:rsidDel="00FE482F">
          <w:rPr>
            <w:rFonts w:cstheme="minorHAnsi"/>
            <w:i/>
            <w:color w:val="000000" w:themeColor="text1"/>
          </w:rPr>
          <w:delText xml:space="preserve">or </w:delText>
        </w:r>
        <w:r w:rsidDel="00FE482F">
          <w:rPr>
            <w:rFonts w:cstheme="minorHAnsi"/>
            <w:color w:val="000000" w:themeColor="text1"/>
          </w:rPr>
          <w:delText>(CR637)</w:delText>
        </w:r>
      </w:del>
    </w:p>
    <w:p w14:paraId="3C764AAC" w14:textId="52860599" w:rsidR="00160556" w:rsidRPr="00946CE6" w:rsidDel="00FE482F" w:rsidRDefault="00160556" w:rsidP="00247D75">
      <w:pPr>
        <w:pStyle w:val="ListParagraph"/>
        <w:numPr>
          <w:ilvl w:val="4"/>
          <w:numId w:val="23"/>
        </w:numPr>
        <w:overflowPunct w:val="0"/>
        <w:autoSpaceDE w:val="0"/>
        <w:autoSpaceDN w:val="0"/>
        <w:spacing w:after="60"/>
        <w:textAlignment w:val="baseline"/>
        <w:rPr>
          <w:del w:id="50216" w:author="Ramasubramani, Hariharan" w:date="2015-07-20T17:36:00Z"/>
          <w:rFonts w:cstheme="minorHAnsi"/>
          <w:color w:val="000000" w:themeColor="text1"/>
        </w:rPr>
      </w:pPr>
      <w:del w:id="50217" w:author="Ramasubramani, Hariharan" w:date="2015-07-20T17:36:00Z">
        <w:r w:rsidDel="00FE482F">
          <w:rPr>
            <w:rFonts w:cstheme="minorHAnsi"/>
            <w:color w:val="000000" w:themeColor="text1"/>
          </w:rPr>
          <w:delText xml:space="preserve">Cancel and Modify the existing form </w:delText>
        </w:r>
        <w:r w:rsidDel="00FE482F">
          <w:rPr>
            <w:rFonts w:cstheme="minorHAnsi"/>
            <w:i/>
            <w:color w:val="000000" w:themeColor="text1"/>
          </w:rPr>
          <w:delText xml:space="preserve">or </w:delText>
        </w:r>
        <w:r w:rsidDel="00FE482F">
          <w:rPr>
            <w:rFonts w:cstheme="minorHAnsi"/>
            <w:color w:val="000000" w:themeColor="text1"/>
          </w:rPr>
          <w:delText>(CR637)</w:delText>
        </w:r>
      </w:del>
    </w:p>
    <w:p w14:paraId="211B79DC" w14:textId="7A91A920" w:rsidR="00160556" w:rsidDel="00FE482F" w:rsidRDefault="00160556" w:rsidP="00247D75">
      <w:pPr>
        <w:pStyle w:val="ListParagraph"/>
        <w:numPr>
          <w:ilvl w:val="4"/>
          <w:numId w:val="23"/>
        </w:numPr>
        <w:overflowPunct w:val="0"/>
        <w:autoSpaceDE w:val="0"/>
        <w:autoSpaceDN w:val="0"/>
        <w:spacing w:after="60"/>
        <w:textAlignment w:val="baseline"/>
        <w:rPr>
          <w:del w:id="50218" w:author="Ramasubramani, Hariharan" w:date="2015-07-20T17:36:00Z"/>
          <w:rFonts w:cstheme="minorHAnsi"/>
          <w:color w:val="000000" w:themeColor="text1"/>
        </w:rPr>
      </w:pPr>
      <w:del w:id="50219" w:author="Ramasubramani, Hariharan" w:date="2015-07-20T17:36:00Z">
        <w:r w:rsidDel="00FE482F">
          <w:rPr>
            <w:rFonts w:cstheme="minorHAnsi"/>
            <w:color w:val="000000" w:themeColor="text1"/>
          </w:rPr>
          <w:delText>Cancel the new Form creation (CR637)</w:delText>
        </w:r>
      </w:del>
    </w:p>
    <w:p w14:paraId="3AAF0483" w14:textId="41123C11" w:rsidR="005F4718" w:rsidDel="00FE482F" w:rsidRDefault="005F4718" w:rsidP="00247D75">
      <w:pPr>
        <w:pStyle w:val="ListParagraph"/>
        <w:numPr>
          <w:ilvl w:val="3"/>
          <w:numId w:val="23"/>
        </w:numPr>
        <w:overflowPunct w:val="0"/>
        <w:autoSpaceDE w:val="0"/>
        <w:autoSpaceDN w:val="0"/>
        <w:spacing w:after="60"/>
        <w:ind w:firstLine="0"/>
        <w:textAlignment w:val="baseline"/>
        <w:rPr>
          <w:del w:id="50220" w:author="Ramasubramani, Hariharan" w:date="2015-07-20T17:36:00Z"/>
          <w:rFonts w:cstheme="minorHAnsi"/>
          <w:color w:val="000000" w:themeColor="text1"/>
        </w:rPr>
      </w:pPr>
    </w:p>
    <w:p w14:paraId="674CE683" w14:textId="6352B727" w:rsidR="005F4718" w:rsidRPr="00C106B9" w:rsidDel="00336FF9" w:rsidRDefault="001827C9" w:rsidP="00247D75">
      <w:pPr>
        <w:pStyle w:val="Heading1"/>
        <w:keepNext/>
        <w:numPr>
          <w:ilvl w:val="0"/>
          <w:numId w:val="23"/>
        </w:numPr>
        <w:pBdr>
          <w:bottom w:val="none" w:sz="0" w:space="0" w:color="auto"/>
        </w:pBdr>
        <w:shd w:val="pct12" w:color="auto" w:fill="auto"/>
        <w:overflowPunct w:val="0"/>
        <w:autoSpaceDE w:val="0"/>
        <w:autoSpaceDN w:val="0"/>
        <w:adjustRightInd w:val="0"/>
        <w:spacing w:before="240" w:after="60"/>
        <w:ind w:firstLine="0"/>
        <w:textAlignment w:val="baseline"/>
        <w:rPr>
          <w:del w:id="50221" w:author="Ramasubramani, Hariharan" w:date="2015-07-20T13:33:00Z"/>
          <w:rFonts w:asciiTheme="minorHAnsi" w:hAnsiTheme="minorHAnsi" w:cstheme="minorHAnsi"/>
          <w:color w:val="000000" w:themeColor="text1"/>
        </w:rPr>
      </w:pPr>
      <w:bookmarkStart w:id="50222" w:name="_Toc335402821"/>
      <w:bookmarkEnd w:id="50222"/>
      <w:del w:id="50223" w:author="Ramasubramani, Hariharan" w:date="2015-07-20T13:33:00Z">
        <w:r w:rsidDel="00336FF9">
          <w:rPr>
            <w:rFonts w:asciiTheme="minorHAnsi" w:hAnsiTheme="minorHAnsi" w:cstheme="minorHAnsi"/>
            <w:color w:val="000000" w:themeColor="text1"/>
          </w:rPr>
          <w:delText>(Empty)</w:delText>
        </w:r>
        <w:r w:rsidR="005F4718" w:rsidDel="00336FF9">
          <w:rPr>
            <w:rFonts w:asciiTheme="minorHAnsi" w:hAnsiTheme="minorHAnsi" w:cstheme="minorHAnsi"/>
            <w:color w:val="000000" w:themeColor="text1"/>
          </w:rPr>
          <w:delText xml:space="preserve"> </w:delText>
        </w:r>
        <w:bookmarkStart w:id="50224" w:name="_Toc380218964"/>
        <w:r w:rsidR="005F4718" w:rsidDel="00336FF9">
          <w:rPr>
            <w:rFonts w:asciiTheme="minorHAnsi" w:hAnsiTheme="minorHAnsi" w:cstheme="minorHAnsi"/>
            <w:color w:val="000000" w:themeColor="text1"/>
          </w:rPr>
          <w:delText>Forms Grouping CR 289</w:delText>
        </w:r>
        <w:bookmarkEnd w:id="50224"/>
      </w:del>
    </w:p>
    <w:p w14:paraId="0C341007" w14:textId="3CB49956" w:rsidR="005F4718" w:rsidRPr="004E7028" w:rsidDel="00336FF9" w:rsidRDefault="005F4718" w:rsidP="009C3129">
      <w:pPr>
        <w:spacing w:after="60"/>
        <w:ind w:firstLine="0"/>
        <w:contextualSpacing/>
        <w:rPr>
          <w:del w:id="50225" w:author="Ramasubramani, Hariharan" w:date="2015-07-20T13:34:00Z"/>
          <w:rFonts w:cstheme="minorHAnsi"/>
          <w:color w:val="000000" w:themeColor="text1"/>
        </w:rPr>
      </w:pPr>
      <w:del w:id="50226" w:author="Ramasubramani, Hariharan" w:date="2015-07-20T13:33:00Z">
        <w:r w:rsidDel="00336FF9">
          <w:rPr>
            <w:rFonts w:cstheme="minorHAnsi"/>
            <w:color w:val="000000" w:themeColor="text1"/>
          </w:rPr>
          <w:delText>Requirements related to Forms Grouping were removed as a result of CR218 and 289. The functionality is being replaced with business rules addressing forms being in affect at the same time (CR289)</w:delText>
        </w:r>
      </w:del>
      <w:ins w:id="50227" w:author="Ramasubramani, Hariharan" w:date="2015-07-20T13:33:00Z">
        <w:r w:rsidR="00336FF9">
          <w:rPr>
            <w:rFonts w:cstheme="minorHAnsi"/>
            <w:color w:val="000000" w:themeColor="text1"/>
          </w:rPr>
          <w:t xml:space="preserve"> </w:t>
        </w:r>
      </w:ins>
    </w:p>
    <w:p w14:paraId="7DBDF961" w14:textId="776B4737" w:rsidR="005F4718" w:rsidRPr="00C106B9" w:rsidDel="00336FF9" w:rsidRDefault="005F4718">
      <w:pPr>
        <w:spacing w:after="60"/>
        <w:ind w:firstLine="0"/>
        <w:contextualSpacing/>
        <w:rPr>
          <w:del w:id="50228" w:author="Ramasubramani, Hariharan" w:date="2015-07-20T13:34:00Z"/>
          <w:rFonts w:cstheme="minorHAnsi"/>
          <w:color w:val="000000" w:themeColor="text1"/>
        </w:rPr>
        <w:pPrChange w:id="50229" w:author="Ramasubramani, Hariharan" w:date="2015-07-20T13:34:00Z">
          <w:pPr>
            <w:pStyle w:val="ListParagraph"/>
            <w:spacing w:after="60"/>
            <w:ind w:left="1728" w:firstLine="0"/>
          </w:pPr>
        </w:pPrChange>
      </w:pPr>
    </w:p>
    <w:p w14:paraId="7C14F00D" w14:textId="2A5E58F4" w:rsidR="005F4718" w:rsidRPr="00C106B9" w:rsidDel="00336FF9" w:rsidRDefault="005F4718" w:rsidP="00247D75">
      <w:pPr>
        <w:pStyle w:val="Heading1"/>
        <w:keepNext/>
        <w:numPr>
          <w:ilvl w:val="0"/>
          <w:numId w:val="23"/>
        </w:numPr>
        <w:pBdr>
          <w:bottom w:val="none" w:sz="0" w:space="0" w:color="auto"/>
        </w:pBdr>
        <w:shd w:val="pct12" w:color="auto" w:fill="auto"/>
        <w:overflowPunct w:val="0"/>
        <w:autoSpaceDE w:val="0"/>
        <w:autoSpaceDN w:val="0"/>
        <w:adjustRightInd w:val="0"/>
        <w:spacing w:before="240" w:after="60"/>
        <w:textAlignment w:val="baseline"/>
        <w:rPr>
          <w:del w:id="50230" w:author="Ramasubramani, Hariharan" w:date="2015-07-20T13:34:00Z"/>
          <w:rFonts w:asciiTheme="minorHAnsi" w:hAnsiTheme="minorHAnsi" w:cstheme="minorHAnsi"/>
          <w:color w:val="000000" w:themeColor="text1"/>
        </w:rPr>
      </w:pPr>
      <w:bookmarkStart w:id="50231" w:name="_Toc380218965"/>
      <w:del w:id="50232" w:author="Ramasubramani, Hariharan" w:date="2015-07-20T13:34:00Z">
        <w:r w:rsidRPr="00C106B9" w:rsidDel="00336FF9">
          <w:rPr>
            <w:rFonts w:asciiTheme="minorHAnsi" w:hAnsiTheme="minorHAnsi" w:cstheme="minorHAnsi"/>
            <w:color w:val="000000" w:themeColor="text1"/>
          </w:rPr>
          <w:delText>Uploading</w:delText>
        </w:r>
        <w:r w:rsidDel="00336FF9">
          <w:rPr>
            <w:rFonts w:asciiTheme="minorHAnsi" w:hAnsiTheme="minorHAnsi" w:cstheme="minorHAnsi"/>
            <w:color w:val="000000" w:themeColor="text1"/>
          </w:rPr>
          <w:delText xml:space="preserve"> and </w:delText>
        </w:r>
        <w:r w:rsidRPr="00C106B9" w:rsidDel="00336FF9">
          <w:rPr>
            <w:rFonts w:asciiTheme="minorHAnsi" w:hAnsiTheme="minorHAnsi" w:cstheme="minorHAnsi"/>
            <w:color w:val="000000" w:themeColor="text1"/>
          </w:rPr>
          <w:delText xml:space="preserve">Viewing a </w:delText>
        </w:r>
        <w:r w:rsidDel="00336FF9">
          <w:rPr>
            <w:rFonts w:asciiTheme="minorHAnsi" w:hAnsiTheme="minorHAnsi" w:cstheme="minorHAnsi"/>
            <w:color w:val="000000" w:themeColor="text1"/>
          </w:rPr>
          <w:delText>Form</w:delText>
        </w:r>
        <w:bookmarkEnd w:id="50231"/>
        <w:r w:rsidRPr="00C106B9" w:rsidDel="00336FF9">
          <w:rPr>
            <w:rFonts w:asciiTheme="minorHAnsi" w:hAnsiTheme="minorHAnsi" w:cstheme="minorHAnsi"/>
            <w:color w:val="000000" w:themeColor="text1"/>
          </w:rPr>
          <w:delText xml:space="preserve"> </w:delText>
        </w:r>
      </w:del>
    </w:p>
    <w:p w14:paraId="4A4A1FA1" w14:textId="7DC4A7F2" w:rsidR="005F4718" w:rsidRPr="00C106B9" w:rsidDel="00336FF9" w:rsidRDefault="005F4718" w:rsidP="009C3129">
      <w:pPr>
        <w:pStyle w:val="ListParagraph"/>
        <w:spacing w:after="60"/>
        <w:ind w:left="0" w:firstLine="0"/>
        <w:rPr>
          <w:del w:id="50233" w:author="Ramasubramani, Hariharan" w:date="2015-07-20T13:34:00Z"/>
          <w:rFonts w:cstheme="minorHAnsi"/>
          <w:color w:val="000000" w:themeColor="text1"/>
        </w:rPr>
      </w:pPr>
      <w:del w:id="50234" w:author="Ramasubramani, Hariharan" w:date="2015-07-20T13:34:00Z">
        <w:r w:rsidRPr="00C106B9" w:rsidDel="00336FF9">
          <w:rPr>
            <w:rFonts w:cstheme="minorHAnsi"/>
            <w:color w:val="000000" w:themeColor="text1"/>
          </w:rPr>
          <w:delText xml:space="preserve">Requirements specified in this section assume that a </w:delText>
        </w:r>
        <w:r w:rsidDel="00336FF9">
          <w:rPr>
            <w:rFonts w:cstheme="minorHAnsi"/>
            <w:color w:val="000000" w:themeColor="text1"/>
          </w:rPr>
          <w:delText>form</w:delText>
        </w:r>
        <w:r w:rsidRPr="00C106B9" w:rsidDel="00336FF9">
          <w:rPr>
            <w:rFonts w:cstheme="minorHAnsi"/>
            <w:color w:val="000000" w:themeColor="text1"/>
          </w:rPr>
          <w:delText xml:space="preserve"> has been defined as specified in section 6: Create/Modify Form</w:delText>
        </w:r>
        <w:r w:rsidDel="00336FF9">
          <w:rPr>
            <w:rFonts w:cstheme="minorHAnsi"/>
            <w:color w:val="000000" w:themeColor="text1"/>
          </w:rPr>
          <w:delText xml:space="preserve"> </w:delText>
        </w:r>
        <w:r w:rsidRPr="00C106B9" w:rsidDel="00336FF9">
          <w:rPr>
            <w:rFonts w:cstheme="minorHAnsi"/>
            <w:color w:val="000000" w:themeColor="text1"/>
          </w:rPr>
          <w:delText xml:space="preserve">and the user is in the screen where they can view the </w:delText>
        </w:r>
        <w:r w:rsidDel="00336FF9">
          <w:rPr>
            <w:rFonts w:cstheme="minorHAnsi"/>
            <w:color w:val="000000" w:themeColor="text1"/>
          </w:rPr>
          <w:delText>form</w:delText>
        </w:r>
        <w:r w:rsidRPr="00C106B9" w:rsidDel="00336FF9">
          <w:rPr>
            <w:rFonts w:cstheme="minorHAnsi"/>
            <w:color w:val="000000" w:themeColor="text1"/>
          </w:rPr>
          <w:delText xml:space="preserve"> detail or </w:delText>
        </w:r>
        <w:r w:rsidDel="00336FF9">
          <w:rPr>
            <w:rFonts w:cstheme="minorHAnsi"/>
            <w:color w:val="000000" w:themeColor="text1"/>
          </w:rPr>
          <w:delText>form</w:delText>
        </w:r>
        <w:r w:rsidRPr="00C106B9" w:rsidDel="00336FF9">
          <w:rPr>
            <w:rFonts w:cstheme="minorHAnsi"/>
            <w:color w:val="000000" w:themeColor="text1"/>
          </w:rPr>
          <w:delText xml:space="preserve"> list. </w:delText>
        </w:r>
      </w:del>
    </w:p>
    <w:p w14:paraId="18AC358A" w14:textId="7C6BE4B3" w:rsidR="005F4718" w:rsidRPr="00C106B9" w:rsidDel="00336FF9" w:rsidRDefault="005F4718" w:rsidP="009C3129">
      <w:pPr>
        <w:pStyle w:val="ListParagraph"/>
        <w:spacing w:after="60"/>
        <w:ind w:left="619" w:firstLine="0"/>
        <w:rPr>
          <w:del w:id="50235" w:author="Ramasubramani, Hariharan" w:date="2015-07-20T13:34:00Z"/>
          <w:rFonts w:cstheme="minorHAnsi"/>
          <w:color w:val="000000" w:themeColor="text1"/>
        </w:rPr>
      </w:pPr>
    </w:p>
    <w:p w14:paraId="218E9EA4" w14:textId="5342F2B3" w:rsidR="005F4718" w:rsidRPr="00FC3B14" w:rsidDel="00336FF9" w:rsidRDefault="005F4718" w:rsidP="00247D75">
      <w:pPr>
        <w:pStyle w:val="ListParagraph"/>
        <w:numPr>
          <w:ilvl w:val="1"/>
          <w:numId w:val="23"/>
        </w:numPr>
        <w:overflowPunct w:val="0"/>
        <w:autoSpaceDE w:val="0"/>
        <w:autoSpaceDN w:val="0"/>
        <w:spacing w:after="60"/>
        <w:ind w:firstLine="0"/>
        <w:textAlignment w:val="baseline"/>
        <w:rPr>
          <w:del w:id="50236" w:author="Ramasubramani, Hariharan" w:date="2015-07-20T13:34:00Z"/>
          <w:rFonts w:cstheme="minorHAnsi"/>
          <w:color w:val="000000" w:themeColor="text1"/>
        </w:rPr>
      </w:pPr>
      <w:del w:id="50237" w:author="Ramasubramani, Hariharan" w:date="2015-07-20T13:34:00Z">
        <w:r w:rsidRPr="00FC3B14" w:rsidDel="00336FF9">
          <w:rPr>
            <w:rFonts w:cstheme="minorHAnsi"/>
            <w:color w:val="000000" w:themeColor="text1"/>
          </w:rPr>
          <w:delText>The system shall have the ability to store Form templates.The system shall provide the ability to associate an uploaded Form template to a defined Form.</w:delText>
        </w:r>
      </w:del>
    </w:p>
    <w:p w14:paraId="7768B332" w14:textId="4A65AADF" w:rsidR="005F4718" w:rsidRPr="00FC3B14" w:rsidDel="00336FF9" w:rsidRDefault="005F4718" w:rsidP="00524BF5">
      <w:pPr>
        <w:pStyle w:val="ListParagraph"/>
        <w:numPr>
          <w:ilvl w:val="1"/>
          <w:numId w:val="14"/>
        </w:numPr>
        <w:overflowPunct w:val="0"/>
        <w:autoSpaceDE w:val="0"/>
        <w:autoSpaceDN w:val="0"/>
        <w:spacing w:after="60"/>
        <w:ind w:firstLine="11"/>
        <w:textAlignment w:val="baseline"/>
        <w:rPr>
          <w:del w:id="50238" w:author="Ramasubramani, Hariharan" w:date="2015-07-20T13:34:00Z"/>
          <w:rFonts w:cstheme="minorHAnsi"/>
          <w:color w:val="000000" w:themeColor="text1"/>
        </w:rPr>
      </w:pPr>
      <w:del w:id="50239" w:author="Ramasubramani, Hariharan" w:date="2015-07-20T13:34:00Z">
        <w:r w:rsidRPr="00FC3B14" w:rsidDel="00336FF9">
          <w:rPr>
            <w:rFonts w:cstheme="minorHAnsi"/>
            <w:color w:val="000000" w:themeColor="text1"/>
          </w:rPr>
          <w:delText>CR289 More than one Form template may be associated to a defined Form.</w:delText>
        </w:r>
      </w:del>
    </w:p>
    <w:p w14:paraId="06AF7928" w14:textId="142D6A17" w:rsidR="005F4718" w:rsidRPr="00C106B9" w:rsidDel="00336FF9" w:rsidRDefault="005F4718" w:rsidP="009C3129">
      <w:pPr>
        <w:pStyle w:val="ListParagraph"/>
        <w:numPr>
          <w:ilvl w:val="2"/>
          <w:numId w:val="14"/>
        </w:numPr>
        <w:overflowPunct w:val="0"/>
        <w:autoSpaceDE w:val="0"/>
        <w:autoSpaceDN w:val="0"/>
        <w:spacing w:after="60"/>
        <w:ind w:firstLine="0"/>
        <w:textAlignment w:val="baseline"/>
        <w:rPr>
          <w:del w:id="50240" w:author="Ramasubramani, Hariharan" w:date="2015-07-20T13:34:00Z"/>
          <w:rFonts w:cstheme="minorHAnsi"/>
          <w:color w:val="000000" w:themeColor="text1"/>
        </w:rPr>
      </w:pPr>
      <w:del w:id="50241" w:author="Ramasubramani, Hariharan" w:date="2015-07-20T13:34:00Z">
        <w:r w:rsidRPr="00C106B9" w:rsidDel="00336FF9">
          <w:rPr>
            <w:rFonts w:cstheme="minorHAnsi"/>
            <w:color w:val="000000" w:themeColor="text1"/>
          </w:rPr>
          <w:delText xml:space="preserve">More than one </w:delText>
        </w:r>
        <w:r w:rsidDel="00336FF9">
          <w:rPr>
            <w:rFonts w:cstheme="minorHAnsi"/>
            <w:color w:val="000000" w:themeColor="text1"/>
          </w:rPr>
          <w:delText>Form</w:delText>
        </w:r>
        <w:r w:rsidRPr="00C106B9" w:rsidDel="00336FF9">
          <w:rPr>
            <w:rFonts w:cstheme="minorHAnsi"/>
            <w:color w:val="000000" w:themeColor="text1"/>
          </w:rPr>
          <w:delText xml:space="preserve"> template with the same </w:delText>
        </w:r>
        <w:r w:rsidDel="00336FF9">
          <w:rPr>
            <w:rFonts w:cstheme="minorHAnsi"/>
            <w:color w:val="000000" w:themeColor="text1"/>
          </w:rPr>
          <w:delText>Form</w:delText>
        </w:r>
        <w:r w:rsidRPr="00C106B9" w:rsidDel="00336FF9">
          <w:rPr>
            <w:rFonts w:cstheme="minorHAnsi"/>
            <w:color w:val="000000" w:themeColor="text1"/>
          </w:rPr>
          <w:delText xml:space="preserve"> Template Type can be associated to a defined </w:delText>
        </w:r>
        <w:r w:rsidDel="00336FF9">
          <w:rPr>
            <w:rFonts w:cstheme="minorHAnsi"/>
            <w:color w:val="000000" w:themeColor="text1"/>
          </w:rPr>
          <w:delText>Form.</w:delText>
        </w:r>
        <w:r w:rsidRPr="00C106B9" w:rsidDel="00336FF9">
          <w:rPr>
            <w:rFonts w:cstheme="minorHAnsi"/>
            <w:color w:val="000000" w:themeColor="text1"/>
          </w:rPr>
          <w:delText xml:space="preserve"> </w:delText>
        </w:r>
      </w:del>
    </w:p>
    <w:p w14:paraId="14C7ADE7" w14:textId="2660CB26" w:rsidR="005F4718" w:rsidDel="00336FF9" w:rsidRDefault="005F4718" w:rsidP="009C3129">
      <w:pPr>
        <w:pStyle w:val="ListParagraph"/>
        <w:numPr>
          <w:ilvl w:val="2"/>
          <w:numId w:val="14"/>
        </w:numPr>
        <w:overflowPunct w:val="0"/>
        <w:autoSpaceDE w:val="0"/>
        <w:autoSpaceDN w:val="0"/>
        <w:spacing w:after="60"/>
        <w:ind w:firstLine="0"/>
        <w:textAlignment w:val="baseline"/>
        <w:rPr>
          <w:del w:id="50242" w:author="Ramasubramani, Hariharan" w:date="2015-07-20T13:34:00Z"/>
          <w:rFonts w:cstheme="minorHAnsi"/>
          <w:color w:val="000000" w:themeColor="text1"/>
        </w:rPr>
      </w:pPr>
      <w:del w:id="50243" w:author="Ramasubramani, Hariharan" w:date="2015-07-20T13:34:00Z">
        <w:r w:rsidRPr="00C106B9" w:rsidDel="00336FF9">
          <w:rPr>
            <w:rFonts w:cstheme="minorHAnsi"/>
            <w:color w:val="000000" w:themeColor="text1"/>
          </w:rPr>
          <w:delText xml:space="preserve">A </w:delText>
        </w:r>
        <w:r w:rsidDel="00336FF9">
          <w:rPr>
            <w:rFonts w:cstheme="minorHAnsi"/>
            <w:color w:val="000000" w:themeColor="text1"/>
          </w:rPr>
          <w:delText>Form</w:delText>
        </w:r>
        <w:r w:rsidRPr="00C106B9" w:rsidDel="00336FF9">
          <w:rPr>
            <w:rFonts w:cstheme="minorHAnsi"/>
            <w:color w:val="000000" w:themeColor="text1"/>
          </w:rPr>
          <w:delText xml:space="preserve"> template is not required for a defined </w:delText>
        </w:r>
        <w:r w:rsidDel="00336FF9">
          <w:rPr>
            <w:rFonts w:cstheme="minorHAnsi"/>
            <w:color w:val="000000" w:themeColor="text1"/>
          </w:rPr>
          <w:delText>Form.</w:delText>
        </w:r>
      </w:del>
    </w:p>
    <w:p w14:paraId="4B673D80" w14:textId="67451A0B" w:rsidR="005F4718" w:rsidRPr="00C106B9" w:rsidDel="00336FF9" w:rsidRDefault="005F4718" w:rsidP="009C3129">
      <w:pPr>
        <w:pStyle w:val="ListParagraph"/>
        <w:numPr>
          <w:ilvl w:val="3"/>
          <w:numId w:val="14"/>
        </w:numPr>
        <w:overflowPunct w:val="0"/>
        <w:autoSpaceDE w:val="0"/>
        <w:autoSpaceDN w:val="0"/>
        <w:spacing w:after="60"/>
        <w:ind w:firstLine="0"/>
        <w:textAlignment w:val="baseline"/>
        <w:rPr>
          <w:del w:id="50244" w:author="Ramasubramani, Hariharan" w:date="2015-07-20T13:34:00Z"/>
          <w:rFonts w:cstheme="minorHAnsi"/>
          <w:color w:val="000000" w:themeColor="text1"/>
        </w:rPr>
      </w:pPr>
      <w:del w:id="50245" w:author="Ramasubramani, Hariharan" w:date="2015-07-20T13:34:00Z">
        <w:r w:rsidDel="00336FF9">
          <w:rPr>
            <w:rFonts w:cstheme="minorHAnsi"/>
            <w:color w:val="000000" w:themeColor="text1"/>
          </w:rPr>
          <w:delText xml:space="preserve">If a Form Template is uploaded, it must be associated to a defined Form Rule. </w:delText>
        </w:r>
      </w:del>
    </w:p>
    <w:p w14:paraId="52AF3562" w14:textId="16F7C252" w:rsidR="005F4718" w:rsidRPr="00FC3B14" w:rsidDel="00336FF9" w:rsidRDefault="005F4718" w:rsidP="009C3129">
      <w:pPr>
        <w:pStyle w:val="ListParagraph"/>
        <w:numPr>
          <w:ilvl w:val="1"/>
          <w:numId w:val="14"/>
        </w:numPr>
        <w:overflowPunct w:val="0"/>
        <w:autoSpaceDE w:val="0"/>
        <w:autoSpaceDN w:val="0"/>
        <w:spacing w:after="60"/>
        <w:ind w:firstLine="0"/>
        <w:textAlignment w:val="baseline"/>
        <w:rPr>
          <w:del w:id="50246" w:author="Ramasubramani, Hariharan" w:date="2015-07-20T13:34:00Z"/>
          <w:rFonts w:cstheme="minorHAnsi"/>
          <w:vanish/>
          <w:color w:val="000000" w:themeColor="text1"/>
        </w:rPr>
      </w:pPr>
      <w:del w:id="50247" w:author="Ramasubramani, Hariharan" w:date="2015-07-20T13:34:00Z">
        <w:r w:rsidRPr="00FC3B14" w:rsidDel="00336FF9">
          <w:rPr>
            <w:rFonts w:cstheme="minorHAnsi"/>
            <w:color w:val="000000" w:themeColor="text1"/>
          </w:rPr>
          <w:delText>The system shall provide the ability to capture information related to uploading a Form</w:delText>
        </w:r>
      </w:del>
    </w:p>
    <w:p w14:paraId="269FE14C" w14:textId="5AE68BA1" w:rsidR="005F4718" w:rsidRPr="00C106B9" w:rsidDel="00336FF9" w:rsidRDefault="005F4718" w:rsidP="009C3129">
      <w:pPr>
        <w:pStyle w:val="ListParagraph"/>
        <w:numPr>
          <w:ilvl w:val="2"/>
          <w:numId w:val="14"/>
        </w:numPr>
        <w:overflowPunct w:val="0"/>
        <w:autoSpaceDE w:val="0"/>
        <w:autoSpaceDN w:val="0"/>
        <w:spacing w:after="60"/>
        <w:ind w:firstLine="0"/>
        <w:textAlignment w:val="baseline"/>
        <w:rPr>
          <w:del w:id="50248" w:author="Ramasubramani, Hariharan" w:date="2015-07-20T13:34:00Z"/>
          <w:rFonts w:cstheme="minorHAnsi"/>
          <w:color w:val="000000" w:themeColor="text1"/>
        </w:rPr>
      </w:pPr>
      <w:del w:id="50249" w:author="Ramasubramani, Hariharan" w:date="2015-07-20T13:34:00Z">
        <w:r w:rsidRPr="00C106B9" w:rsidDel="00336FF9">
          <w:rPr>
            <w:rFonts w:cstheme="minorHAnsi"/>
            <w:color w:val="000000" w:themeColor="text1"/>
          </w:rPr>
          <w:delText>The following data shall be available for entry/selection</w:delText>
        </w:r>
        <w:r w:rsidDel="00336FF9">
          <w:rPr>
            <w:rFonts w:cstheme="minorHAnsi"/>
            <w:color w:val="000000" w:themeColor="text1"/>
          </w:rPr>
          <w:delText>:</w:delText>
        </w:r>
      </w:del>
    </w:p>
    <w:p w14:paraId="31B7415D" w14:textId="3F6E45BF" w:rsidR="00E00044" w:rsidRDefault="009908FD">
      <w:pPr>
        <w:ind w:left="1440" w:firstLine="0"/>
        <w:rPr>
          <w:ins w:id="50250" w:author="Ramasubramani, Hariharan" w:date="2015-07-21T15:33:00Z"/>
        </w:rPr>
        <w:pPrChange w:id="50251" w:author="Ramasubramani, Hariharan" w:date="2015-07-21T15:34:00Z">
          <w:pPr/>
        </w:pPrChange>
      </w:pPr>
      <w:ins w:id="50252" w:author="Ramasubramani, Hariharan" w:date="2015-08-19T10:04:00Z">
        <w:r>
          <w:rPr>
            <w:noProof/>
          </w:rPr>
          <w:drawing>
            <wp:inline distT="0" distB="0" distL="0" distR="0" wp14:anchorId="288C2E07" wp14:editId="7290FE07">
              <wp:extent cx="5427980" cy="2860040"/>
              <wp:effectExtent l="0" t="0" r="1270" b="0"/>
              <wp:docPr id="26" name="Picture 26" descr="C:\Users\n0262988\AppData\Local\Microsoft\Windows\Temporary Internet Files\Content.Word\duplicateEnt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0262988\AppData\Local\Microsoft\Windows\Temporary Internet Files\Content.Word\duplicateEntry.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427980" cy="2860040"/>
                      </a:xfrm>
                      <a:prstGeom prst="rect">
                        <a:avLst/>
                      </a:prstGeom>
                      <a:noFill/>
                      <a:ln>
                        <a:noFill/>
                      </a:ln>
                    </pic:spPr>
                  </pic:pic>
                </a:graphicData>
              </a:graphic>
            </wp:inline>
          </w:drawing>
        </w:r>
      </w:ins>
      <w:ins w:id="50253" w:author="Ramasubramani, Hariharan" w:date="2015-07-21T15:34:00Z">
        <w:r w:rsidR="0098614A">
          <w:br/>
        </w:r>
        <w:r w:rsidR="0098614A">
          <w:rPr>
            <w:rFonts w:cstheme="minorHAnsi"/>
            <w:color w:val="000000" w:themeColor="text1"/>
          </w:rPr>
          <w:t xml:space="preserve">                               Fig - 4.b Duplicate Package</w:t>
        </w:r>
      </w:ins>
    </w:p>
    <w:p w14:paraId="4AE452E7" w14:textId="2AB4B2A9" w:rsidR="0098614A" w:rsidRDefault="0098614A">
      <w:pPr>
        <w:pStyle w:val="Heading2"/>
        <w:numPr>
          <w:ilvl w:val="1"/>
          <w:numId w:val="114"/>
        </w:numPr>
        <w:rPr>
          <w:ins w:id="50254" w:author="Ramasubramani, Hariharan" w:date="2015-07-21T15:38:00Z"/>
        </w:rPr>
        <w:pPrChange w:id="50255" w:author="Ramasubramani, Hariharan" w:date="2015-07-21T15:35:00Z">
          <w:pPr>
            <w:pStyle w:val="Heading2"/>
            <w:numPr>
              <w:ilvl w:val="1"/>
              <w:numId w:val="76"/>
            </w:numPr>
            <w:tabs>
              <w:tab w:val="num" w:pos="1170"/>
            </w:tabs>
            <w:ind w:left="619" w:hanging="619"/>
          </w:pPr>
        </w:pPrChange>
      </w:pPr>
      <w:ins w:id="50256" w:author="Ramasubramani, Hariharan" w:date="2015-07-21T15:33:00Z">
        <w:r>
          <w:br w:type="page"/>
        </w:r>
      </w:ins>
      <w:bookmarkStart w:id="50257" w:name="_Toc427858173"/>
      <w:ins w:id="50258" w:author="Ramasubramani, Hariharan" w:date="2015-07-21T15:36:00Z">
        <w:r w:rsidR="003471E9">
          <w:t>Modify</w:t>
        </w:r>
      </w:ins>
      <w:ins w:id="50259" w:author="Ramasubramani, Hariharan" w:date="2015-07-21T15:35:00Z">
        <w:r>
          <w:t xml:space="preserve"> Package</w:t>
        </w:r>
      </w:ins>
      <w:bookmarkEnd w:id="50257"/>
    </w:p>
    <w:p w14:paraId="59B9447D" w14:textId="11BACFCE" w:rsidR="0098614A" w:rsidRDefault="004F24B2">
      <w:pPr>
        <w:rPr>
          <w:ins w:id="50260" w:author="Ramasubramani, Hariharan" w:date="2015-07-21T15:35:00Z"/>
        </w:rPr>
      </w:pPr>
      <w:ins w:id="50261" w:author="Ramasubramani, Hariharan" w:date="2015-08-20T10:57:00Z">
        <w:r>
          <w:rPr>
            <w:noProof/>
          </w:rPr>
          <w:drawing>
            <wp:inline distT="0" distB="0" distL="0" distR="0" wp14:anchorId="6B18375E" wp14:editId="39F7DEC8">
              <wp:extent cx="6858000" cy="5417889"/>
              <wp:effectExtent l="0" t="0" r="0" b="0"/>
              <wp:docPr id="126" name="Picture 126" descr="C:\Users\n0262988\AppData\Local\Microsoft\Windows\Temporary Internet Files\Content.Word\ModifyPack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n0262988\AppData\Local\Microsoft\Windows\Temporary Internet Files\Content.Word\ModifyPackage.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858000" cy="5417889"/>
                      </a:xfrm>
                      <a:prstGeom prst="rect">
                        <a:avLst/>
                      </a:prstGeom>
                      <a:noFill/>
                      <a:ln>
                        <a:noFill/>
                      </a:ln>
                    </pic:spPr>
                  </pic:pic>
                </a:graphicData>
              </a:graphic>
            </wp:inline>
          </w:drawing>
        </w:r>
      </w:ins>
    </w:p>
    <w:p w14:paraId="4BC91C72" w14:textId="4172DE2C" w:rsidR="0098614A" w:rsidRDefault="00355FD4">
      <w:pPr>
        <w:rPr>
          <w:ins w:id="50262" w:author="Ramasubramani, Hariharan" w:date="2015-07-21T15:33:00Z"/>
        </w:rPr>
      </w:pPr>
      <w:ins w:id="50263" w:author="Ramasubramani, Hariharan" w:date="2015-07-21T15:38:00Z">
        <w:r>
          <w:t xml:space="preserve">                                         Fig 4.c - Modify Package Screen</w:t>
        </w:r>
      </w:ins>
    </w:p>
    <w:p w14:paraId="1B101128" w14:textId="7550DB68" w:rsidR="00355FD4" w:rsidRDefault="00355FD4">
      <w:pPr>
        <w:rPr>
          <w:ins w:id="50264" w:author="Ramasubramani, Hariharan" w:date="2015-07-21T15:38:00Z"/>
        </w:rPr>
      </w:pPr>
      <w:ins w:id="50265" w:author="Ramasubramani, Hariharan" w:date="2015-07-21T15:38:00Z">
        <w:r>
          <w:br w:type="page"/>
        </w:r>
      </w:ins>
    </w:p>
    <w:p w14:paraId="3D641BCC" w14:textId="77777777" w:rsidR="00370B06" w:rsidRDefault="00FD728A" w:rsidP="00355FD4">
      <w:pPr>
        <w:pStyle w:val="ListParagraph"/>
        <w:numPr>
          <w:ilvl w:val="3"/>
          <w:numId w:val="115"/>
        </w:numPr>
        <w:overflowPunct w:val="0"/>
        <w:autoSpaceDE w:val="0"/>
        <w:autoSpaceDN w:val="0"/>
        <w:spacing w:after="60"/>
        <w:textAlignment w:val="baseline"/>
        <w:rPr>
          <w:ins w:id="50266" w:author="Ramasubramani, Hariharan" w:date="2015-07-21T15:52:00Z"/>
          <w:rFonts w:cstheme="minorHAnsi"/>
          <w:color w:val="000000" w:themeColor="text1"/>
        </w:rPr>
      </w:pPr>
      <w:commentRangeStart w:id="50267"/>
      <w:commentRangeStart w:id="50268"/>
      <w:ins w:id="50269" w:author="Ramasubramani, Hariharan" w:date="2015-07-21T15:44:00Z">
        <w:r>
          <w:rPr>
            <w:rFonts w:cstheme="minorHAnsi"/>
            <w:color w:val="000000" w:themeColor="text1"/>
          </w:rPr>
          <w:t>Modify</w:t>
        </w:r>
      </w:ins>
      <w:ins w:id="50270" w:author="Ramasubramani, Hariharan" w:date="2015-07-21T15:39:00Z">
        <w:r w:rsidR="00355FD4">
          <w:rPr>
            <w:rFonts w:cstheme="minorHAnsi"/>
            <w:color w:val="000000" w:themeColor="text1"/>
          </w:rPr>
          <w:t xml:space="preserve"> Package</w:t>
        </w:r>
      </w:ins>
      <w:ins w:id="50271" w:author="Ramasubramani, Hariharan" w:date="2015-07-21T15:44:00Z">
        <w:r>
          <w:rPr>
            <w:rFonts w:cstheme="minorHAnsi"/>
            <w:color w:val="000000" w:themeColor="text1"/>
          </w:rPr>
          <w:t xml:space="preserve"> Screen Functionality</w:t>
        </w:r>
      </w:ins>
      <w:commentRangeEnd w:id="50267"/>
      <w:r w:rsidR="00164A02">
        <w:rPr>
          <w:rStyle w:val="CommentReference"/>
          <w:rFonts w:ascii="New York" w:eastAsia="Times New Roman" w:hAnsi="New York" w:cs="Times New Roman"/>
        </w:rPr>
        <w:commentReference w:id="50267"/>
      </w:r>
      <w:commentRangeEnd w:id="50268"/>
      <w:r w:rsidR="00723D30">
        <w:rPr>
          <w:rStyle w:val="CommentReference"/>
          <w:rFonts w:ascii="New York" w:eastAsia="Times New Roman" w:hAnsi="New York" w:cs="Times New Roman"/>
        </w:rPr>
        <w:commentReference w:id="50268"/>
      </w:r>
    </w:p>
    <w:p w14:paraId="3268FEA4" w14:textId="2313F673" w:rsidR="00F7698D" w:rsidRDefault="00F7698D">
      <w:pPr>
        <w:pStyle w:val="ListParagraph"/>
        <w:numPr>
          <w:ilvl w:val="4"/>
          <w:numId w:val="115"/>
        </w:numPr>
        <w:overflowPunct w:val="0"/>
        <w:autoSpaceDE w:val="0"/>
        <w:autoSpaceDN w:val="0"/>
        <w:spacing w:after="60"/>
        <w:textAlignment w:val="baseline"/>
        <w:rPr>
          <w:ins w:id="50272" w:author="Ramasubramani, Hariharan" w:date="2015-08-04T13:26:00Z"/>
          <w:rFonts w:cstheme="minorHAnsi"/>
          <w:color w:val="000000" w:themeColor="text1"/>
        </w:rPr>
        <w:pPrChange w:id="50273" w:author="Ramasubramani, Hariharan" w:date="2015-07-21T15:52:00Z">
          <w:pPr>
            <w:pStyle w:val="ListParagraph"/>
            <w:numPr>
              <w:ilvl w:val="3"/>
              <w:numId w:val="115"/>
            </w:numPr>
            <w:tabs>
              <w:tab w:val="num" w:pos="2459"/>
            </w:tabs>
            <w:overflowPunct w:val="0"/>
            <w:autoSpaceDE w:val="0"/>
            <w:autoSpaceDN w:val="0"/>
            <w:spacing w:after="60"/>
            <w:ind w:left="1883" w:hanging="893"/>
            <w:textAlignment w:val="baseline"/>
          </w:pPr>
        </w:pPrChange>
      </w:pPr>
      <w:ins w:id="50274" w:author="Ramasubramani, Hariharan" w:date="2015-08-04T13:17:00Z">
        <w:r>
          <w:rPr>
            <w:rFonts w:cstheme="minorHAnsi"/>
            <w:color w:val="000000" w:themeColor="text1"/>
          </w:rPr>
          <w:t xml:space="preserve">System shall </w:t>
        </w:r>
        <w:proofErr w:type="spellStart"/>
        <w:r>
          <w:rPr>
            <w:rFonts w:cstheme="minorHAnsi"/>
            <w:color w:val="000000" w:themeColor="text1"/>
          </w:rPr>
          <w:t>autofill</w:t>
        </w:r>
        <w:proofErr w:type="spellEnd"/>
        <w:r>
          <w:rPr>
            <w:rFonts w:cstheme="minorHAnsi"/>
            <w:color w:val="000000" w:themeColor="text1"/>
          </w:rPr>
          <w:t xml:space="preserve"> matching package names when user start </w:t>
        </w:r>
      </w:ins>
      <w:ins w:id="50275" w:author="Ramasubramani, Hariharan" w:date="2015-08-04T13:18:00Z">
        <w:r>
          <w:rPr>
            <w:rFonts w:cstheme="minorHAnsi"/>
            <w:color w:val="000000" w:themeColor="text1"/>
          </w:rPr>
          <w:t>typing package name under Search Package Name</w:t>
        </w:r>
      </w:ins>
      <w:ins w:id="50276" w:author="Ramasubramani, Hariharan" w:date="2015-08-04T13:25:00Z">
        <w:r w:rsidR="00934721">
          <w:rPr>
            <w:rFonts w:cstheme="minorHAnsi"/>
            <w:color w:val="000000" w:themeColor="text1"/>
          </w:rPr>
          <w:t xml:space="preserve"> </w:t>
        </w:r>
      </w:ins>
      <w:ins w:id="50277" w:author="Ramasubramani, Hariharan" w:date="2015-08-04T13:18:00Z">
        <w:r w:rsidRPr="00370B06">
          <w:rPr>
            <w:rFonts w:cstheme="minorHAnsi"/>
            <w:color w:val="000000" w:themeColor="text1"/>
          </w:rPr>
          <w:t>(Fig: 4.c)</w:t>
        </w:r>
        <w:r>
          <w:rPr>
            <w:rFonts w:cstheme="minorHAnsi"/>
            <w:color w:val="000000" w:themeColor="text1"/>
          </w:rPr>
          <w:t>.</w:t>
        </w:r>
      </w:ins>
    </w:p>
    <w:p w14:paraId="29EC2629" w14:textId="6380B14F" w:rsidR="00480220" w:rsidRDefault="00480220">
      <w:pPr>
        <w:pStyle w:val="ListParagraph"/>
        <w:numPr>
          <w:ilvl w:val="4"/>
          <w:numId w:val="115"/>
        </w:numPr>
        <w:overflowPunct w:val="0"/>
        <w:autoSpaceDE w:val="0"/>
        <w:autoSpaceDN w:val="0"/>
        <w:spacing w:after="60"/>
        <w:textAlignment w:val="baseline"/>
        <w:rPr>
          <w:ins w:id="50278" w:author="Ramasubramani, Hariharan" w:date="2015-08-04T13:16:00Z"/>
          <w:rFonts w:cstheme="minorHAnsi"/>
          <w:color w:val="000000" w:themeColor="text1"/>
        </w:rPr>
        <w:pPrChange w:id="50279" w:author="Ramasubramani, Hariharan" w:date="2015-07-21T15:52:00Z">
          <w:pPr>
            <w:pStyle w:val="ListParagraph"/>
            <w:numPr>
              <w:ilvl w:val="3"/>
              <w:numId w:val="115"/>
            </w:numPr>
            <w:tabs>
              <w:tab w:val="num" w:pos="2459"/>
            </w:tabs>
            <w:overflowPunct w:val="0"/>
            <w:autoSpaceDE w:val="0"/>
            <w:autoSpaceDN w:val="0"/>
            <w:spacing w:after="60"/>
            <w:ind w:left="1883" w:hanging="893"/>
            <w:textAlignment w:val="baseline"/>
          </w:pPr>
        </w:pPrChange>
      </w:pPr>
      <w:commentRangeStart w:id="50280"/>
      <w:commentRangeStart w:id="50281"/>
      <w:ins w:id="50282" w:author="Ramasubramani, Hariharan" w:date="2015-08-04T13:26:00Z">
        <w:r>
          <w:rPr>
            <w:rFonts w:cstheme="minorHAnsi"/>
            <w:color w:val="000000" w:themeColor="text1"/>
          </w:rPr>
          <w:t xml:space="preserve">User entered Package Name shall exactly </w:t>
        </w:r>
        <w:r w:rsidRPr="00C46A2E">
          <w:rPr>
            <w:rFonts w:cstheme="minorHAnsi"/>
            <w:color w:val="000000" w:themeColor="text1"/>
          </w:rPr>
          <w:t>match</w:t>
        </w:r>
        <w:r>
          <w:rPr>
            <w:rFonts w:cstheme="minorHAnsi"/>
            <w:color w:val="000000" w:themeColor="text1"/>
          </w:rPr>
          <w:t xml:space="preserve"> with System Package Name.  The match shall not be case sensitive.</w:t>
        </w:r>
      </w:ins>
      <w:commentRangeEnd w:id="50280"/>
      <w:r w:rsidR="00CC1BD2">
        <w:rPr>
          <w:rStyle w:val="CommentReference"/>
          <w:rFonts w:ascii="New York" w:eastAsia="Times New Roman" w:hAnsi="New York" w:cs="Times New Roman"/>
        </w:rPr>
        <w:commentReference w:id="50280"/>
      </w:r>
      <w:commentRangeEnd w:id="50281"/>
      <w:r w:rsidR="00795181">
        <w:rPr>
          <w:rStyle w:val="CommentReference"/>
          <w:rFonts w:ascii="New York" w:eastAsia="Times New Roman" w:hAnsi="New York" w:cs="Times New Roman"/>
        </w:rPr>
        <w:commentReference w:id="50281"/>
      </w:r>
    </w:p>
    <w:p w14:paraId="4B181DF4" w14:textId="5A5687A4" w:rsidR="00C46A2E" w:rsidRPr="00480220" w:rsidRDefault="00F7698D">
      <w:pPr>
        <w:pStyle w:val="ListParagraph"/>
        <w:numPr>
          <w:ilvl w:val="4"/>
          <w:numId w:val="115"/>
        </w:numPr>
        <w:overflowPunct w:val="0"/>
        <w:autoSpaceDE w:val="0"/>
        <w:autoSpaceDN w:val="0"/>
        <w:spacing w:after="60"/>
        <w:textAlignment w:val="baseline"/>
        <w:rPr>
          <w:ins w:id="50283" w:author="Ramasubramani, Hariharan" w:date="2015-07-21T15:54:00Z"/>
          <w:rFonts w:cstheme="minorHAnsi"/>
          <w:color w:val="000000" w:themeColor="text1"/>
        </w:rPr>
        <w:pPrChange w:id="50284" w:author="Ramasubramani, Hariharan" w:date="2015-07-21T15:52:00Z">
          <w:pPr>
            <w:pStyle w:val="ListParagraph"/>
            <w:numPr>
              <w:ilvl w:val="3"/>
              <w:numId w:val="115"/>
            </w:numPr>
            <w:tabs>
              <w:tab w:val="num" w:pos="2459"/>
            </w:tabs>
            <w:overflowPunct w:val="0"/>
            <w:autoSpaceDE w:val="0"/>
            <w:autoSpaceDN w:val="0"/>
            <w:spacing w:after="60"/>
            <w:ind w:left="1883" w:hanging="893"/>
            <w:textAlignment w:val="baseline"/>
          </w:pPr>
        </w:pPrChange>
      </w:pPr>
      <w:ins w:id="50285" w:author="Ramasubramani, Hariharan" w:date="2015-08-04T13:19:00Z">
        <w:r w:rsidRPr="00480220">
          <w:rPr>
            <w:rFonts w:cstheme="minorHAnsi"/>
            <w:color w:val="000000" w:themeColor="text1"/>
          </w:rPr>
          <w:t xml:space="preserve">Clicking on Search button </w:t>
        </w:r>
      </w:ins>
      <w:ins w:id="50286" w:author="Ramasubramani, Hariharan" w:date="2015-08-04T13:20:00Z">
        <w:r w:rsidRPr="00480220">
          <w:rPr>
            <w:rFonts w:cstheme="minorHAnsi"/>
            <w:color w:val="000000" w:themeColor="text1"/>
          </w:rPr>
          <w:t xml:space="preserve">with Package name </w:t>
        </w:r>
      </w:ins>
      <w:ins w:id="50287" w:author="Ramasubramani, Hariharan" w:date="2015-08-04T13:19:00Z">
        <w:r w:rsidRPr="00480220">
          <w:rPr>
            <w:rFonts w:cstheme="minorHAnsi"/>
            <w:color w:val="000000" w:themeColor="text1"/>
          </w:rPr>
          <w:t>shall bring P</w:t>
        </w:r>
      </w:ins>
      <w:ins w:id="50288" w:author="Ramasubramani, Hariharan" w:date="2015-07-21T15:53:00Z">
        <w:r w:rsidR="00370B06" w:rsidRPr="00480220">
          <w:rPr>
            <w:rFonts w:cstheme="minorHAnsi"/>
            <w:color w:val="000000" w:themeColor="text1"/>
          </w:rPr>
          <w:t xml:space="preserve">ackage Information for </w:t>
        </w:r>
      </w:ins>
      <w:ins w:id="50289" w:author="Ramasubramani, Hariharan" w:date="2015-07-22T18:12:00Z">
        <w:r w:rsidR="00ED087E" w:rsidRPr="00480220">
          <w:rPr>
            <w:rFonts w:cstheme="minorHAnsi"/>
            <w:color w:val="000000" w:themeColor="text1"/>
          </w:rPr>
          <w:t>modify</w:t>
        </w:r>
      </w:ins>
      <w:ins w:id="50290" w:author="Ramasubramani, Hariharan" w:date="2015-07-21T15:53:00Z">
        <w:r w:rsidR="00370B06" w:rsidRPr="00480220">
          <w:rPr>
            <w:rFonts w:cstheme="minorHAnsi"/>
            <w:color w:val="000000" w:themeColor="text1"/>
          </w:rPr>
          <w:t xml:space="preserve"> w</w:t>
        </w:r>
        <w:r w:rsidRPr="00480220">
          <w:rPr>
            <w:rFonts w:cstheme="minorHAnsi"/>
            <w:color w:val="000000" w:themeColor="text1"/>
          </w:rPr>
          <w:t>ith the latest version selected.</w:t>
        </w:r>
      </w:ins>
    </w:p>
    <w:p w14:paraId="3FAEF7CA" w14:textId="6D62E966" w:rsidR="00370B06" w:rsidRDefault="00AE424D">
      <w:pPr>
        <w:pStyle w:val="ListParagraph"/>
        <w:numPr>
          <w:ilvl w:val="4"/>
          <w:numId w:val="115"/>
        </w:numPr>
        <w:overflowPunct w:val="0"/>
        <w:autoSpaceDE w:val="0"/>
        <w:autoSpaceDN w:val="0"/>
        <w:spacing w:after="60"/>
        <w:textAlignment w:val="baseline"/>
        <w:rPr>
          <w:ins w:id="50291" w:author="Ramasubramani, Hariharan" w:date="2015-08-04T13:22:00Z"/>
          <w:rFonts w:cstheme="minorHAnsi"/>
          <w:color w:val="000000" w:themeColor="text1"/>
        </w:rPr>
        <w:pPrChange w:id="50292" w:author="Ramasubramani, Hariharan" w:date="2015-07-21T15:52:00Z">
          <w:pPr>
            <w:pStyle w:val="ListParagraph"/>
            <w:numPr>
              <w:ilvl w:val="3"/>
              <w:numId w:val="115"/>
            </w:numPr>
            <w:tabs>
              <w:tab w:val="num" w:pos="2459"/>
            </w:tabs>
            <w:overflowPunct w:val="0"/>
            <w:autoSpaceDE w:val="0"/>
            <w:autoSpaceDN w:val="0"/>
            <w:spacing w:after="60"/>
            <w:ind w:left="1883" w:hanging="893"/>
            <w:textAlignment w:val="baseline"/>
          </w:pPr>
        </w:pPrChange>
      </w:pPr>
      <w:ins w:id="50293" w:author="Ramasubramani, Hariharan" w:date="2015-07-21T15:58:00Z">
        <w:r>
          <w:rPr>
            <w:rFonts w:cstheme="minorHAnsi"/>
            <w:color w:val="000000" w:themeColor="text1"/>
          </w:rPr>
          <w:t xml:space="preserve">Clicking on Add To Package button </w:t>
        </w:r>
      </w:ins>
      <w:ins w:id="50294" w:author="Ramasubramani, Hariharan" w:date="2015-08-04T13:22:00Z">
        <w:r w:rsidR="00F7698D">
          <w:rPr>
            <w:rFonts w:cstheme="minorHAnsi"/>
            <w:color w:val="000000" w:themeColor="text1"/>
          </w:rPr>
          <w:t>shall take the user to Add To Package screen</w:t>
        </w:r>
        <w:proofErr w:type="gramStart"/>
        <w:r w:rsidR="00F7698D">
          <w:rPr>
            <w:rFonts w:cstheme="minorHAnsi"/>
            <w:color w:val="000000" w:themeColor="text1"/>
          </w:rPr>
          <w:t>.</w:t>
        </w:r>
      </w:ins>
      <w:ins w:id="50295" w:author="Ramasubramani, Hariharan" w:date="2015-07-21T15:59:00Z">
        <w:r>
          <w:rPr>
            <w:rFonts w:cstheme="minorHAnsi"/>
            <w:color w:val="000000" w:themeColor="text1"/>
          </w:rPr>
          <w:t>(</w:t>
        </w:r>
      </w:ins>
      <w:proofErr w:type="gramEnd"/>
      <w:ins w:id="50296" w:author="Ramasubramani, Hariharan" w:date="2015-08-04T09:39:00Z">
        <w:r w:rsidR="007D3AF7">
          <w:rPr>
            <w:rFonts w:cstheme="minorHAnsi"/>
            <w:color w:val="000000" w:themeColor="text1"/>
          </w:rPr>
          <w:t>Section</w:t>
        </w:r>
      </w:ins>
      <w:ins w:id="50297" w:author="Ramasubramani, Hariharan" w:date="2015-07-21T15:59:00Z">
        <w:r>
          <w:rPr>
            <w:rFonts w:cstheme="minorHAnsi"/>
            <w:color w:val="000000" w:themeColor="text1"/>
          </w:rPr>
          <w:t xml:space="preserve"> 4.2.</w:t>
        </w:r>
      </w:ins>
      <w:ins w:id="50298" w:author="Ramasubramani, Hariharan" w:date="2015-08-20T15:42:00Z">
        <w:r w:rsidR="000124E4">
          <w:rPr>
            <w:rFonts w:cstheme="minorHAnsi"/>
            <w:color w:val="000000" w:themeColor="text1"/>
          </w:rPr>
          <w:t>4</w:t>
        </w:r>
      </w:ins>
      <w:ins w:id="50299" w:author="Ramasubramani, Hariharan" w:date="2015-07-21T15:59:00Z">
        <w:r>
          <w:rPr>
            <w:rFonts w:cstheme="minorHAnsi"/>
            <w:color w:val="000000" w:themeColor="text1"/>
          </w:rPr>
          <w:t>. Add To Package)</w:t>
        </w:r>
      </w:ins>
      <w:ins w:id="50300" w:author="Ramasubramani, Hariharan" w:date="2015-07-21T15:58:00Z">
        <w:r>
          <w:rPr>
            <w:rFonts w:cstheme="minorHAnsi"/>
            <w:color w:val="000000" w:themeColor="text1"/>
          </w:rPr>
          <w:t xml:space="preserve"> </w:t>
        </w:r>
      </w:ins>
    </w:p>
    <w:p w14:paraId="23B9377A" w14:textId="6DDBC06B" w:rsidR="00F7698D" w:rsidRDefault="00F7698D">
      <w:pPr>
        <w:pStyle w:val="ListParagraph"/>
        <w:numPr>
          <w:ilvl w:val="4"/>
          <w:numId w:val="115"/>
        </w:numPr>
        <w:overflowPunct w:val="0"/>
        <w:autoSpaceDE w:val="0"/>
        <w:autoSpaceDN w:val="0"/>
        <w:spacing w:after="60"/>
        <w:textAlignment w:val="baseline"/>
        <w:rPr>
          <w:ins w:id="50301" w:author="Ramasubramani, Hariharan" w:date="2015-07-22T10:38:00Z"/>
          <w:rFonts w:cstheme="minorHAnsi"/>
          <w:color w:val="000000" w:themeColor="text1"/>
        </w:rPr>
        <w:pPrChange w:id="50302" w:author="Ramasubramani, Hariharan" w:date="2015-07-21T15:52:00Z">
          <w:pPr>
            <w:pStyle w:val="ListParagraph"/>
            <w:numPr>
              <w:ilvl w:val="3"/>
              <w:numId w:val="115"/>
            </w:numPr>
            <w:tabs>
              <w:tab w:val="num" w:pos="2459"/>
            </w:tabs>
            <w:overflowPunct w:val="0"/>
            <w:autoSpaceDE w:val="0"/>
            <w:autoSpaceDN w:val="0"/>
            <w:spacing w:after="60"/>
            <w:ind w:left="1883" w:hanging="893"/>
            <w:textAlignment w:val="baseline"/>
          </w:pPr>
        </w:pPrChange>
      </w:pPr>
      <w:ins w:id="50303" w:author="Ramasubramani, Hariharan" w:date="2015-08-04T13:22:00Z">
        <w:r>
          <w:rPr>
            <w:rFonts w:cstheme="minorHAnsi"/>
            <w:color w:val="000000" w:themeColor="text1"/>
          </w:rPr>
          <w:t xml:space="preserve">User shall add Forms/Records/Packages matching with Package Timing Code and Effective date </w:t>
        </w:r>
      </w:ins>
      <w:ins w:id="50304" w:author="Ramasubramani, Hariharan" w:date="2015-08-04T13:23:00Z">
        <w:r>
          <w:rPr>
            <w:rFonts w:cstheme="minorHAnsi"/>
            <w:color w:val="000000" w:themeColor="text1"/>
          </w:rPr>
          <w:t xml:space="preserve">spans </w:t>
        </w:r>
      </w:ins>
      <w:ins w:id="50305" w:author="Ramasubramani, Hariharan" w:date="2015-08-04T13:39:00Z">
        <w:r w:rsidR="00D562D1">
          <w:rPr>
            <w:rFonts w:cstheme="minorHAnsi"/>
            <w:color w:val="000000" w:themeColor="text1"/>
          </w:rPr>
          <w:t xml:space="preserve">within </w:t>
        </w:r>
      </w:ins>
      <w:ins w:id="50306" w:author="Ramasubramani, Hariharan" w:date="2015-08-04T13:23:00Z">
        <w:r>
          <w:rPr>
            <w:rFonts w:cstheme="minorHAnsi"/>
            <w:color w:val="000000" w:themeColor="text1"/>
          </w:rPr>
          <w:t>Package Version Effective Date and Expiration Date.</w:t>
        </w:r>
      </w:ins>
      <w:ins w:id="50307" w:author="Ramasubramani, Hariharan" w:date="2015-08-04T13:22:00Z">
        <w:r>
          <w:rPr>
            <w:rFonts w:cstheme="minorHAnsi"/>
            <w:color w:val="000000" w:themeColor="text1"/>
          </w:rPr>
          <w:t xml:space="preserve"> </w:t>
        </w:r>
      </w:ins>
    </w:p>
    <w:p w14:paraId="2D97E456" w14:textId="77D2166A" w:rsidR="00D149F4" w:rsidRDefault="00D03E67">
      <w:pPr>
        <w:pStyle w:val="ListParagraph"/>
        <w:numPr>
          <w:ilvl w:val="4"/>
          <w:numId w:val="115"/>
        </w:numPr>
        <w:overflowPunct w:val="0"/>
        <w:autoSpaceDE w:val="0"/>
        <w:autoSpaceDN w:val="0"/>
        <w:spacing w:after="60"/>
        <w:textAlignment w:val="baseline"/>
        <w:rPr>
          <w:ins w:id="50308" w:author="Ramasubramani, Hariharan" w:date="2015-07-22T11:00:00Z"/>
          <w:rFonts w:cstheme="minorHAnsi"/>
          <w:color w:val="000000" w:themeColor="text1"/>
        </w:rPr>
        <w:pPrChange w:id="50309" w:author="Ramasubramani, Hariharan" w:date="2015-07-21T15:52:00Z">
          <w:pPr>
            <w:pStyle w:val="ListParagraph"/>
            <w:numPr>
              <w:ilvl w:val="3"/>
              <w:numId w:val="115"/>
            </w:numPr>
            <w:tabs>
              <w:tab w:val="num" w:pos="2459"/>
            </w:tabs>
            <w:overflowPunct w:val="0"/>
            <w:autoSpaceDE w:val="0"/>
            <w:autoSpaceDN w:val="0"/>
            <w:spacing w:after="60"/>
            <w:ind w:left="1883" w:hanging="893"/>
            <w:textAlignment w:val="baseline"/>
          </w:pPr>
        </w:pPrChange>
      </w:pPr>
      <w:ins w:id="50310" w:author="Ramasubramani, Hariharan" w:date="2015-08-20T15:34:00Z">
        <w:r>
          <w:rPr>
            <w:rFonts w:cstheme="minorHAnsi"/>
            <w:color w:val="000000" w:themeColor="text1"/>
          </w:rPr>
          <w:t xml:space="preserve">Move Up, Move Down, Remove and </w:t>
        </w:r>
      </w:ins>
      <w:ins w:id="50311" w:author="Ramasubramani, Hariharan" w:date="2015-07-22T10:38:00Z">
        <w:r w:rsidR="00D149F4">
          <w:rPr>
            <w:rFonts w:cstheme="minorHAnsi"/>
            <w:color w:val="000000" w:themeColor="text1"/>
          </w:rPr>
          <w:t xml:space="preserve">Add </w:t>
        </w:r>
        <w:proofErr w:type="gramStart"/>
        <w:r w:rsidR="00D149F4">
          <w:rPr>
            <w:rFonts w:cstheme="minorHAnsi"/>
            <w:color w:val="000000" w:themeColor="text1"/>
          </w:rPr>
          <w:t>To</w:t>
        </w:r>
        <w:proofErr w:type="gramEnd"/>
        <w:r w:rsidR="00D149F4">
          <w:rPr>
            <w:rFonts w:cstheme="minorHAnsi"/>
            <w:color w:val="000000" w:themeColor="text1"/>
          </w:rPr>
          <w:t xml:space="preserve"> Package button shall be enabled only when the </w:t>
        </w:r>
      </w:ins>
      <w:ins w:id="50312" w:author="Ramasubramani, Hariharan" w:date="2015-08-20T15:32:00Z">
        <w:r>
          <w:rPr>
            <w:rFonts w:cstheme="minorHAnsi"/>
            <w:color w:val="000000" w:themeColor="text1"/>
          </w:rPr>
          <w:t>selected</w:t>
        </w:r>
      </w:ins>
      <w:ins w:id="50313" w:author="Ramasubramani, Hariharan" w:date="2015-07-22T10:39:00Z">
        <w:r w:rsidR="00D149F4">
          <w:rPr>
            <w:rFonts w:cstheme="minorHAnsi"/>
            <w:color w:val="000000" w:themeColor="text1"/>
          </w:rPr>
          <w:t xml:space="preserve"> version is </w:t>
        </w:r>
      </w:ins>
      <w:ins w:id="50314" w:author="Ramasubramani, Hariharan" w:date="2015-08-20T15:33:00Z">
        <w:r>
          <w:rPr>
            <w:rFonts w:cstheme="minorHAnsi"/>
            <w:color w:val="000000" w:themeColor="text1"/>
          </w:rPr>
          <w:t xml:space="preserve">latest version and </w:t>
        </w:r>
      </w:ins>
      <w:ins w:id="50315" w:author="Ramasubramani, Hariharan" w:date="2015-07-22T10:39:00Z">
        <w:r w:rsidR="00D149F4">
          <w:rPr>
            <w:rFonts w:cstheme="minorHAnsi"/>
            <w:color w:val="000000" w:themeColor="text1"/>
          </w:rPr>
          <w:t>Not Marked for Promotion.</w:t>
        </w:r>
      </w:ins>
    </w:p>
    <w:p w14:paraId="1FAEF5A5" w14:textId="0622ADA3" w:rsidR="008734B6" w:rsidRDefault="004A093B">
      <w:pPr>
        <w:pStyle w:val="ListParagraph"/>
        <w:numPr>
          <w:ilvl w:val="4"/>
          <w:numId w:val="115"/>
        </w:numPr>
        <w:overflowPunct w:val="0"/>
        <w:autoSpaceDE w:val="0"/>
        <w:autoSpaceDN w:val="0"/>
        <w:spacing w:after="60"/>
        <w:textAlignment w:val="baseline"/>
        <w:rPr>
          <w:ins w:id="50316" w:author="Ramasubramani, Hariharan" w:date="2015-08-20T14:52:00Z"/>
          <w:rFonts w:cstheme="minorHAnsi"/>
          <w:color w:val="000000" w:themeColor="text1"/>
        </w:rPr>
        <w:pPrChange w:id="50317" w:author="Ramasubramani, Hariharan" w:date="2015-07-21T15:52:00Z">
          <w:pPr>
            <w:pStyle w:val="ListParagraph"/>
            <w:numPr>
              <w:ilvl w:val="3"/>
              <w:numId w:val="115"/>
            </w:numPr>
            <w:tabs>
              <w:tab w:val="num" w:pos="2459"/>
            </w:tabs>
            <w:overflowPunct w:val="0"/>
            <w:autoSpaceDE w:val="0"/>
            <w:autoSpaceDN w:val="0"/>
            <w:spacing w:after="60"/>
            <w:ind w:left="1883" w:hanging="893"/>
            <w:textAlignment w:val="baseline"/>
          </w:pPr>
        </w:pPrChange>
      </w:pPr>
      <w:ins w:id="50318" w:author="Ramasubramani, Hariharan" w:date="2015-08-20T14:54:00Z">
        <w:r>
          <w:rPr>
            <w:rFonts w:cstheme="minorHAnsi"/>
            <w:color w:val="000000" w:themeColor="text1"/>
          </w:rPr>
          <w:t xml:space="preserve">User </w:t>
        </w:r>
      </w:ins>
      <w:ins w:id="50319" w:author="Ramasubramani, Hariharan" w:date="2015-08-03T10:27:00Z">
        <w:r w:rsidR="007D4E7C">
          <w:rPr>
            <w:rFonts w:cstheme="minorHAnsi"/>
            <w:color w:val="000000" w:themeColor="text1"/>
          </w:rPr>
          <w:t>cannot</w:t>
        </w:r>
      </w:ins>
      <w:ins w:id="50320" w:author="Ramasubramani, Hariharan" w:date="2015-07-22T10:26:00Z">
        <w:r w:rsidR="00B716EA">
          <w:rPr>
            <w:rFonts w:cstheme="minorHAnsi"/>
            <w:color w:val="000000" w:themeColor="text1"/>
          </w:rPr>
          <w:t xml:space="preserve"> </w:t>
        </w:r>
      </w:ins>
      <w:ins w:id="50321" w:author="Ramasubramani, Hariharan" w:date="2015-08-04T14:19:00Z">
        <w:r w:rsidR="00932971">
          <w:rPr>
            <w:rFonts w:cstheme="minorHAnsi"/>
            <w:color w:val="000000" w:themeColor="text1"/>
          </w:rPr>
          <w:t>modify</w:t>
        </w:r>
      </w:ins>
      <w:ins w:id="50322" w:author="Ramasubramani, Hariharan" w:date="2015-07-22T10:26:00Z">
        <w:r w:rsidR="00B716EA">
          <w:rPr>
            <w:rFonts w:cstheme="minorHAnsi"/>
            <w:color w:val="000000" w:themeColor="text1"/>
          </w:rPr>
          <w:t xml:space="preserve"> </w:t>
        </w:r>
      </w:ins>
      <w:ins w:id="50323" w:author="Ramasubramani, Hariharan" w:date="2015-07-22T10:37:00Z">
        <w:r w:rsidR="00D149F4">
          <w:rPr>
            <w:rFonts w:cstheme="minorHAnsi"/>
            <w:color w:val="000000" w:themeColor="text1"/>
          </w:rPr>
          <w:t xml:space="preserve">any previous </w:t>
        </w:r>
      </w:ins>
      <w:ins w:id="50324" w:author="Ramasubramani, Hariharan" w:date="2015-07-22T10:26:00Z">
        <w:r w:rsidR="00B716EA">
          <w:rPr>
            <w:rFonts w:cstheme="minorHAnsi"/>
            <w:color w:val="000000" w:themeColor="text1"/>
          </w:rPr>
          <w:t>Package Versions</w:t>
        </w:r>
      </w:ins>
      <w:ins w:id="50325" w:author="Ramasubramani, Hariharan" w:date="2015-08-20T14:56:00Z">
        <w:r>
          <w:rPr>
            <w:rFonts w:cstheme="minorHAnsi"/>
            <w:color w:val="000000" w:themeColor="text1"/>
          </w:rPr>
          <w:t xml:space="preserve"> that are already promoted.</w:t>
        </w:r>
      </w:ins>
      <w:ins w:id="50326" w:author="Ramasubramani, Hariharan" w:date="2015-08-20T14:52:00Z">
        <w:r>
          <w:rPr>
            <w:rFonts w:cstheme="minorHAnsi"/>
            <w:color w:val="000000" w:themeColor="text1"/>
          </w:rPr>
          <w:t xml:space="preserve"> </w:t>
        </w:r>
      </w:ins>
    </w:p>
    <w:p w14:paraId="2C9D462B" w14:textId="30B80971" w:rsidR="00B716EA" w:rsidRDefault="008734B6">
      <w:pPr>
        <w:pStyle w:val="ListParagraph"/>
        <w:numPr>
          <w:ilvl w:val="4"/>
          <w:numId w:val="115"/>
        </w:numPr>
        <w:overflowPunct w:val="0"/>
        <w:autoSpaceDE w:val="0"/>
        <w:autoSpaceDN w:val="0"/>
        <w:spacing w:after="60"/>
        <w:textAlignment w:val="baseline"/>
        <w:rPr>
          <w:ins w:id="50327" w:author="Ramasubramani, Hariharan" w:date="2015-07-22T11:02:00Z"/>
          <w:rFonts w:cstheme="minorHAnsi"/>
          <w:color w:val="000000" w:themeColor="text1"/>
        </w:rPr>
        <w:pPrChange w:id="50328" w:author="Ramasubramani, Hariharan" w:date="2015-07-21T15:52:00Z">
          <w:pPr>
            <w:pStyle w:val="ListParagraph"/>
            <w:numPr>
              <w:ilvl w:val="3"/>
              <w:numId w:val="115"/>
            </w:numPr>
            <w:tabs>
              <w:tab w:val="num" w:pos="2459"/>
            </w:tabs>
            <w:overflowPunct w:val="0"/>
            <w:autoSpaceDE w:val="0"/>
            <w:autoSpaceDN w:val="0"/>
            <w:spacing w:after="60"/>
            <w:ind w:left="1883" w:hanging="893"/>
            <w:textAlignment w:val="baseline"/>
          </w:pPr>
        </w:pPrChange>
      </w:pPr>
      <w:ins w:id="50329" w:author="Ramasubramani, Hariharan" w:date="2015-08-20T14:52:00Z">
        <w:r>
          <w:rPr>
            <w:rFonts w:cstheme="minorHAnsi"/>
            <w:color w:val="000000" w:themeColor="text1"/>
          </w:rPr>
          <w:t xml:space="preserve">User cannot modify </w:t>
        </w:r>
      </w:ins>
      <w:ins w:id="50330" w:author="Ramasubramani, Hariharan" w:date="2015-08-20T15:36:00Z">
        <w:r w:rsidR="00D03E67">
          <w:rPr>
            <w:rFonts w:cstheme="minorHAnsi"/>
            <w:color w:val="000000" w:themeColor="text1"/>
          </w:rPr>
          <w:t xml:space="preserve">the latest </w:t>
        </w:r>
      </w:ins>
      <w:ins w:id="50331" w:author="Ramasubramani, Hariharan" w:date="2015-08-20T14:54:00Z">
        <w:r w:rsidR="004A093B">
          <w:rPr>
            <w:rFonts w:cstheme="minorHAnsi"/>
            <w:color w:val="000000" w:themeColor="text1"/>
          </w:rPr>
          <w:t xml:space="preserve">package </w:t>
        </w:r>
      </w:ins>
      <w:ins w:id="50332" w:author="Ramasubramani, Hariharan" w:date="2015-08-19T10:12:00Z">
        <w:r w:rsidR="009908FD">
          <w:rPr>
            <w:rFonts w:cstheme="minorHAnsi"/>
            <w:color w:val="000000" w:themeColor="text1"/>
          </w:rPr>
          <w:t>version</w:t>
        </w:r>
      </w:ins>
      <w:ins w:id="50333" w:author="Ramasubramani, Hariharan" w:date="2015-07-22T11:01:00Z">
        <w:r w:rsidR="00DB380C">
          <w:rPr>
            <w:rFonts w:cstheme="minorHAnsi"/>
            <w:color w:val="000000" w:themeColor="text1"/>
          </w:rPr>
          <w:t xml:space="preserve"> </w:t>
        </w:r>
      </w:ins>
      <w:ins w:id="50334" w:author="Ramasubramani, Hariharan" w:date="2015-08-19T10:12:00Z">
        <w:r w:rsidR="009908FD">
          <w:rPr>
            <w:rFonts w:cstheme="minorHAnsi"/>
            <w:color w:val="000000" w:themeColor="text1"/>
          </w:rPr>
          <w:t>m</w:t>
        </w:r>
      </w:ins>
      <w:ins w:id="50335" w:author="Ramasubramani, Hariharan" w:date="2015-07-22T11:01:00Z">
        <w:r w:rsidR="00DB380C">
          <w:rPr>
            <w:rFonts w:cstheme="minorHAnsi"/>
            <w:color w:val="000000" w:themeColor="text1"/>
          </w:rPr>
          <w:t xml:space="preserve">arked for </w:t>
        </w:r>
      </w:ins>
      <w:ins w:id="50336" w:author="Ramasubramani, Hariharan" w:date="2015-08-19T10:12:00Z">
        <w:r w:rsidR="009908FD">
          <w:rPr>
            <w:rFonts w:cstheme="minorHAnsi"/>
            <w:color w:val="000000" w:themeColor="text1"/>
          </w:rPr>
          <w:t>p</w:t>
        </w:r>
      </w:ins>
      <w:ins w:id="50337" w:author="Ramasubramani, Hariharan" w:date="2015-07-22T11:01:00Z">
        <w:r w:rsidR="00DB380C">
          <w:rPr>
            <w:rFonts w:cstheme="minorHAnsi"/>
            <w:color w:val="000000" w:themeColor="text1"/>
          </w:rPr>
          <w:t>romotion</w:t>
        </w:r>
      </w:ins>
      <w:ins w:id="50338" w:author="Ramasubramani, Hariharan" w:date="2015-07-22T11:02:00Z">
        <w:r w:rsidR="00DB380C">
          <w:rPr>
            <w:rFonts w:cstheme="minorHAnsi"/>
            <w:color w:val="000000" w:themeColor="text1"/>
          </w:rPr>
          <w:t xml:space="preserve"> </w:t>
        </w:r>
      </w:ins>
      <w:ins w:id="50339" w:author="Ramasubramani, Hariharan" w:date="2015-08-19T10:12:00Z">
        <w:r w:rsidR="009908FD">
          <w:rPr>
            <w:rFonts w:cstheme="minorHAnsi"/>
            <w:color w:val="000000" w:themeColor="text1"/>
          </w:rPr>
          <w:t>but not</w:t>
        </w:r>
      </w:ins>
      <w:ins w:id="50340" w:author="Ramasubramani, Hariharan" w:date="2015-07-22T11:02:00Z">
        <w:r w:rsidR="009908FD">
          <w:rPr>
            <w:rFonts w:cstheme="minorHAnsi"/>
            <w:color w:val="000000" w:themeColor="text1"/>
          </w:rPr>
          <w:t xml:space="preserve"> yet </w:t>
        </w:r>
        <w:r w:rsidR="00DB380C">
          <w:rPr>
            <w:rFonts w:cstheme="minorHAnsi"/>
            <w:color w:val="000000" w:themeColor="text1"/>
          </w:rPr>
          <w:t>promoted</w:t>
        </w:r>
      </w:ins>
      <w:ins w:id="50341" w:author="Ramasubramani, Hariharan" w:date="2015-08-20T14:53:00Z">
        <w:r w:rsidR="004A093B">
          <w:rPr>
            <w:rFonts w:cstheme="minorHAnsi"/>
            <w:color w:val="000000" w:themeColor="text1"/>
          </w:rPr>
          <w:t xml:space="preserve"> when they navigate directly from Modify Package screen</w:t>
        </w:r>
      </w:ins>
      <w:ins w:id="50342" w:author="Ramasubramani, Hariharan" w:date="2015-07-22T10:26:00Z">
        <w:r w:rsidR="00B716EA">
          <w:rPr>
            <w:rFonts w:cstheme="minorHAnsi"/>
            <w:color w:val="000000" w:themeColor="text1"/>
          </w:rPr>
          <w:t>.</w:t>
        </w:r>
      </w:ins>
    </w:p>
    <w:p w14:paraId="6789DC8E" w14:textId="430369B4" w:rsidR="00DB380C" w:rsidRPr="00DB380C" w:rsidRDefault="00D03E67">
      <w:pPr>
        <w:pStyle w:val="ListParagraph"/>
        <w:numPr>
          <w:ilvl w:val="4"/>
          <w:numId w:val="115"/>
        </w:numPr>
        <w:overflowPunct w:val="0"/>
        <w:autoSpaceDE w:val="0"/>
        <w:autoSpaceDN w:val="0"/>
        <w:spacing w:after="60"/>
        <w:textAlignment w:val="baseline"/>
        <w:rPr>
          <w:ins w:id="50343" w:author="Ramasubramani, Hariharan" w:date="2015-07-21T15:52:00Z"/>
          <w:rFonts w:cstheme="minorHAnsi"/>
          <w:color w:val="000000" w:themeColor="text1"/>
        </w:rPr>
        <w:pPrChange w:id="50344" w:author="Ramasubramani, Hariharan" w:date="2015-07-21T15:52:00Z">
          <w:pPr>
            <w:pStyle w:val="ListParagraph"/>
            <w:numPr>
              <w:ilvl w:val="3"/>
              <w:numId w:val="115"/>
            </w:numPr>
            <w:tabs>
              <w:tab w:val="num" w:pos="2459"/>
            </w:tabs>
            <w:overflowPunct w:val="0"/>
            <w:autoSpaceDE w:val="0"/>
            <w:autoSpaceDN w:val="0"/>
            <w:spacing w:after="60"/>
            <w:ind w:left="1883" w:hanging="893"/>
            <w:textAlignment w:val="baseline"/>
          </w:pPr>
        </w:pPrChange>
      </w:pPr>
      <w:ins w:id="50345" w:author="Ramasubramani, Hariharan" w:date="2015-08-20T15:37:00Z">
        <w:r>
          <w:rPr>
            <w:rFonts w:cstheme="minorHAnsi"/>
            <w:color w:val="000000" w:themeColor="text1"/>
          </w:rPr>
          <w:t xml:space="preserve">User has to navigate </w:t>
        </w:r>
        <w:r w:rsidRPr="00DB380C">
          <w:rPr>
            <w:rFonts w:cstheme="minorHAnsi"/>
            <w:color w:val="000000" w:themeColor="text1"/>
          </w:rPr>
          <w:t xml:space="preserve">from </w:t>
        </w:r>
        <w:r>
          <w:rPr>
            <w:rFonts w:cstheme="minorHAnsi"/>
            <w:color w:val="000000" w:themeColor="text1"/>
          </w:rPr>
          <w:t xml:space="preserve">Edit </w:t>
        </w:r>
        <w:r w:rsidRPr="00DB380C">
          <w:rPr>
            <w:rFonts w:cstheme="minorHAnsi"/>
            <w:color w:val="000000" w:themeColor="text1"/>
          </w:rPr>
          <w:t>Release Group</w:t>
        </w:r>
        <w:r>
          <w:rPr>
            <w:rFonts w:cstheme="minorHAnsi"/>
            <w:color w:val="000000" w:themeColor="text1"/>
          </w:rPr>
          <w:t xml:space="preserve"> (</w:t>
        </w:r>
      </w:ins>
      <w:ins w:id="50346" w:author="Ramasubramani, Hariharan" w:date="2015-08-20T16:28:00Z">
        <w:r w:rsidR="00911EE5">
          <w:rPr>
            <w:rFonts w:cstheme="minorHAnsi"/>
            <w:color w:val="000000" w:themeColor="text1"/>
          </w:rPr>
          <w:t xml:space="preserve">Sec </w:t>
        </w:r>
      </w:ins>
      <w:ins w:id="50347" w:author="Ramasubramani, Hariharan" w:date="2015-08-20T15:37:00Z">
        <w:r>
          <w:rPr>
            <w:rFonts w:cstheme="minorHAnsi"/>
            <w:color w:val="000000" w:themeColor="text1"/>
          </w:rPr>
          <w:t>6.2.2</w:t>
        </w:r>
      </w:ins>
      <w:ins w:id="50348" w:author="Ramasubramani, Hariharan" w:date="2015-08-20T16:29:00Z">
        <w:r w:rsidR="00911EE5">
          <w:rPr>
            <w:rFonts w:cstheme="minorHAnsi"/>
            <w:color w:val="000000" w:themeColor="text1"/>
          </w:rPr>
          <w:t xml:space="preserve">) </w:t>
        </w:r>
      </w:ins>
      <w:ins w:id="50349" w:author="Ramasubramani, Hariharan" w:date="2015-08-20T15:00:00Z">
        <w:r w:rsidR="004A093B">
          <w:rPr>
            <w:rFonts w:cstheme="minorHAnsi"/>
            <w:color w:val="000000" w:themeColor="text1"/>
          </w:rPr>
          <w:t>If the</w:t>
        </w:r>
      </w:ins>
      <w:ins w:id="50350" w:author="Ramasubramani, Hariharan" w:date="2015-08-20T15:37:00Z">
        <w:r>
          <w:rPr>
            <w:rFonts w:cstheme="minorHAnsi"/>
            <w:color w:val="000000" w:themeColor="text1"/>
          </w:rPr>
          <w:t>y</w:t>
        </w:r>
      </w:ins>
      <w:ins w:id="50351" w:author="Ramasubramani, Hariharan" w:date="2015-08-20T15:00:00Z">
        <w:r w:rsidR="004A093B">
          <w:rPr>
            <w:rFonts w:cstheme="minorHAnsi"/>
            <w:color w:val="000000" w:themeColor="text1"/>
          </w:rPr>
          <w:t xml:space="preserve"> want to </w:t>
        </w:r>
      </w:ins>
      <w:ins w:id="50352" w:author="Ramasubramani, Hariharan" w:date="2015-08-20T14:58:00Z">
        <w:r w:rsidR="004A093B">
          <w:rPr>
            <w:rFonts w:cstheme="minorHAnsi"/>
            <w:color w:val="000000" w:themeColor="text1"/>
          </w:rPr>
          <w:t>modify (add/remove</w:t>
        </w:r>
      </w:ins>
      <w:ins w:id="50353" w:author="Ramasubramani, Hariharan" w:date="2015-07-22T11:02:00Z">
        <w:r w:rsidR="00DB380C" w:rsidRPr="00DB380C">
          <w:rPr>
            <w:rFonts w:cstheme="minorHAnsi"/>
            <w:color w:val="000000" w:themeColor="text1"/>
          </w:rPr>
          <w:t xml:space="preserve"> Forms/Records/Packages</w:t>
        </w:r>
      </w:ins>
      <w:ins w:id="50354" w:author="Ramasubramani, Hariharan" w:date="2015-08-20T14:59:00Z">
        <w:r w:rsidR="004A093B">
          <w:rPr>
            <w:rFonts w:cstheme="minorHAnsi"/>
            <w:color w:val="000000" w:themeColor="text1"/>
          </w:rPr>
          <w:t>)</w:t>
        </w:r>
      </w:ins>
      <w:ins w:id="50355" w:author="Ramasubramani, Hariharan" w:date="2015-07-22T11:02:00Z">
        <w:r w:rsidR="00DB380C" w:rsidRPr="00DB380C">
          <w:rPr>
            <w:rFonts w:cstheme="minorHAnsi"/>
            <w:color w:val="000000" w:themeColor="text1"/>
          </w:rPr>
          <w:t xml:space="preserve"> </w:t>
        </w:r>
      </w:ins>
      <w:ins w:id="50356" w:author="Ramasubramani, Hariharan" w:date="2015-08-20T15:36:00Z">
        <w:r>
          <w:rPr>
            <w:rFonts w:cstheme="minorHAnsi"/>
            <w:color w:val="000000" w:themeColor="text1"/>
          </w:rPr>
          <w:t>the latest</w:t>
        </w:r>
      </w:ins>
      <w:ins w:id="50357" w:author="Ramasubramani, Hariharan" w:date="2015-08-20T14:59:00Z">
        <w:r w:rsidR="004A093B">
          <w:rPr>
            <w:rFonts w:cstheme="minorHAnsi"/>
            <w:color w:val="000000" w:themeColor="text1"/>
          </w:rPr>
          <w:t xml:space="preserve"> </w:t>
        </w:r>
      </w:ins>
      <w:ins w:id="50358" w:author="Ramasubramani, Hariharan" w:date="2015-07-22T11:02:00Z">
        <w:r w:rsidR="00DB380C" w:rsidRPr="00DB380C">
          <w:rPr>
            <w:rFonts w:cstheme="minorHAnsi"/>
            <w:color w:val="000000" w:themeColor="text1"/>
          </w:rPr>
          <w:t xml:space="preserve">Package Version </w:t>
        </w:r>
      </w:ins>
      <w:ins w:id="50359" w:author="Ramasubramani, Hariharan" w:date="2015-08-20T15:00:00Z">
        <w:r w:rsidR="004A093B">
          <w:rPr>
            <w:rFonts w:cstheme="minorHAnsi"/>
            <w:color w:val="000000" w:themeColor="text1"/>
          </w:rPr>
          <w:t>that is marked for promotion but n</w:t>
        </w:r>
        <w:r>
          <w:rPr>
            <w:rFonts w:cstheme="minorHAnsi"/>
            <w:color w:val="000000" w:themeColor="text1"/>
          </w:rPr>
          <w:t>ot yet promoted</w:t>
        </w:r>
      </w:ins>
      <w:ins w:id="50360" w:author="Ramasubramani, Hariharan" w:date="2015-07-22T11:02:00Z">
        <w:r w:rsidR="00DB380C" w:rsidRPr="00DB380C">
          <w:rPr>
            <w:rFonts w:cstheme="minorHAnsi"/>
            <w:color w:val="000000" w:themeColor="text1"/>
          </w:rPr>
          <w:t>.</w:t>
        </w:r>
      </w:ins>
    </w:p>
    <w:p w14:paraId="07AF546E" w14:textId="0A8ED2F1" w:rsidR="00370B06" w:rsidRDefault="00AE424D">
      <w:pPr>
        <w:pStyle w:val="ListParagraph"/>
        <w:numPr>
          <w:ilvl w:val="4"/>
          <w:numId w:val="115"/>
        </w:numPr>
        <w:overflowPunct w:val="0"/>
        <w:autoSpaceDE w:val="0"/>
        <w:autoSpaceDN w:val="0"/>
        <w:spacing w:after="60"/>
        <w:textAlignment w:val="baseline"/>
        <w:rPr>
          <w:ins w:id="50361" w:author="Ramasubramani, Hariharan" w:date="2015-07-21T15:52:00Z"/>
          <w:rFonts w:cstheme="minorHAnsi"/>
          <w:color w:val="000000" w:themeColor="text1"/>
        </w:rPr>
        <w:pPrChange w:id="50362" w:author="Ramasubramani, Hariharan" w:date="2015-07-21T15:52:00Z">
          <w:pPr>
            <w:pStyle w:val="ListParagraph"/>
            <w:numPr>
              <w:ilvl w:val="3"/>
              <w:numId w:val="115"/>
            </w:numPr>
            <w:tabs>
              <w:tab w:val="num" w:pos="2459"/>
            </w:tabs>
            <w:overflowPunct w:val="0"/>
            <w:autoSpaceDE w:val="0"/>
            <w:autoSpaceDN w:val="0"/>
            <w:spacing w:after="60"/>
            <w:ind w:left="1883" w:hanging="893"/>
            <w:textAlignment w:val="baseline"/>
          </w:pPr>
        </w:pPrChange>
      </w:pPr>
      <w:ins w:id="50363" w:author="Ramasubramani, Hariharan" w:date="2015-07-21T16:00:00Z">
        <w:r>
          <w:rPr>
            <w:rFonts w:cstheme="minorHAnsi"/>
            <w:color w:val="000000" w:themeColor="text1"/>
          </w:rPr>
          <w:t xml:space="preserve">Clicking on Move Up or Move Down button after selecting any Form/Record/Package from Document table </w:t>
        </w:r>
      </w:ins>
      <w:ins w:id="50364" w:author="Ramasubramani, Hariharan" w:date="2015-07-21T16:01:00Z">
        <w:r>
          <w:rPr>
            <w:rFonts w:cstheme="minorHAnsi"/>
            <w:color w:val="000000" w:themeColor="text1"/>
          </w:rPr>
          <w:t>shall Move Up or Down</w:t>
        </w:r>
      </w:ins>
      <w:ins w:id="50365" w:author="Ramasubramani, Hariharan" w:date="2015-07-21T16:02:00Z">
        <w:r>
          <w:rPr>
            <w:rFonts w:cstheme="minorHAnsi"/>
            <w:color w:val="000000" w:themeColor="text1"/>
          </w:rPr>
          <w:t xml:space="preserve"> the order.  The </w:t>
        </w:r>
      </w:ins>
      <w:ins w:id="50366" w:author="Ramasubramani, Hariharan" w:date="2015-07-22T10:40:00Z">
        <w:r w:rsidR="00D149F4">
          <w:rPr>
            <w:rFonts w:cstheme="minorHAnsi"/>
            <w:color w:val="000000" w:themeColor="text1"/>
          </w:rPr>
          <w:t>D</w:t>
        </w:r>
      </w:ins>
      <w:ins w:id="50367" w:author="Ramasubramani, Hariharan" w:date="2015-07-21T16:02:00Z">
        <w:r>
          <w:rPr>
            <w:rFonts w:cstheme="minorHAnsi"/>
            <w:color w:val="000000" w:themeColor="text1"/>
          </w:rPr>
          <w:t xml:space="preserve">ocument table shall refresh and show </w:t>
        </w:r>
      </w:ins>
      <w:ins w:id="50368" w:author="Ramasubramani, Hariharan" w:date="2015-07-21T16:06:00Z">
        <w:r>
          <w:rPr>
            <w:rFonts w:cstheme="minorHAnsi"/>
            <w:color w:val="000000" w:themeColor="text1"/>
          </w:rPr>
          <w:t>n</w:t>
        </w:r>
      </w:ins>
      <w:ins w:id="50369" w:author="Ramasubramani, Hariharan" w:date="2015-07-21T16:02:00Z">
        <w:r>
          <w:rPr>
            <w:rFonts w:cstheme="minorHAnsi"/>
            <w:color w:val="000000" w:themeColor="text1"/>
          </w:rPr>
          <w:t>ew order.</w:t>
        </w:r>
      </w:ins>
    </w:p>
    <w:p w14:paraId="75E3E5F7" w14:textId="53DE9903" w:rsidR="00370B06" w:rsidRDefault="00AE424D">
      <w:pPr>
        <w:pStyle w:val="ListParagraph"/>
        <w:numPr>
          <w:ilvl w:val="4"/>
          <w:numId w:val="115"/>
        </w:numPr>
        <w:overflowPunct w:val="0"/>
        <w:autoSpaceDE w:val="0"/>
        <w:autoSpaceDN w:val="0"/>
        <w:spacing w:after="60"/>
        <w:textAlignment w:val="baseline"/>
        <w:rPr>
          <w:ins w:id="50370" w:author="Ramasubramani, Hariharan" w:date="2015-07-21T15:52:00Z"/>
          <w:rFonts w:cstheme="minorHAnsi"/>
          <w:color w:val="000000" w:themeColor="text1"/>
        </w:rPr>
        <w:pPrChange w:id="50371" w:author="Ramasubramani, Hariharan" w:date="2015-07-21T15:52:00Z">
          <w:pPr>
            <w:pStyle w:val="ListParagraph"/>
            <w:numPr>
              <w:ilvl w:val="3"/>
              <w:numId w:val="115"/>
            </w:numPr>
            <w:tabs>
              <w:tab w:val="num" w:pos="2459"/>
            </w:tabs>
            <w:overflowPunct w:val="0"/>
            <w:autoSpaceDE w:val="0"/>
            <w:autoSpaceDN w:val="0"/>
            <w:spacing w:after="60"/>
            <w:ind w:left="1883" w:hanging="893"/>
            <w:textAlignment w:val="baseline"/>
          </w:pPr>
        </w:pPrChange>
      </w:pPr>
      <w:ins w:id="50372" w:author="Ramasubramani, Hariharan" w:date="2015-07-21T16:04:00Z">
        <w:r>
          <w:rPr>
            <w:rFonts w:cstheme="minorHAnsi"/>
            <w:color w:val="000000" w:themeColor="text1"/>
          </w:rPr>
          <w:t xml:space="preserve">Clicking on Remove after selecting any Form/Record/Package from </w:t>
        </w:r>
      </w:ins>
      <w:ins w:id="50373" w:author="Ramasubramani, Hariharan" w:date="2015-07-21T16:05:00Z">
        <w:r>
          <w:rPr>
            <w:rFonts w:cstheme="minorHAnsi"/>
            <w:color w:val="000000" w:themeColor="text1"/>
          </w:rPr>
          <w:t>Document</w:t>
        </w:r>
      </w:ins>
      <w:ins w:id="50374" w:author="Ramasubramani, Hariharan" w:date="2015-07-21T16:04:00Z">
        <w:r>
          <w:rPr>
            <w:rFonts w:cstheme="minorHAnsi"/>
            <w:color w:val="000000" w:themeColor="text1"/>
          </w:rPr>
          <w:t xml:space="preserve"> </w:t>
        </w:r>
      </w:ins>
      <w:ins w:id="50375" w:author="Ramasubramani, Hariharan" w:date="2015-07-21T16:05:00Z">
        <w:r w:rsidR="00CB367C">
          <w:rPr>
            <w:rFonts w:cstheme="minorHAnsi"/>
            <w:color w:val="000000" w:themeColor="text1"/>
          </w:rPr>
          <w:t>table shall r</w:t>
        </w:r>
        <w:r>
          <w:rPr>
            <w:rFonts w:cstheme="minorHAnsi"/>
            <w:color w:val="000000" w:themeColor="text1"/>
          </w:rPr>
          <w:t>emove</w:t>
        </w:r>
      </w:ins>
      <w:ins w:id="50376" w:author="Ramasubramani, Hariharan" w:date="2015-07-22T10:40:00Z">
        <w:r w:rsidR="00D149F4">
          <w:rPr>
            <w:rFonts w:cstheme="minorHAnsi"/>
            <w:color w:val="000000" w:themeColor="text1"/>
          </w:rPr>
          <w:t xml:space="preserve"> it from Package Version</w:t>
        </w:r>
      </w:ins>
      <w:ins w:id="50377" w:author="Ramasubramani, Hariharan" w:date="2015-07-21T16:05:00Z">
        <w:r>
          <w:rPr>
            <w:rFonts w:cstheme="minorHAnsi"/>
            <w:color w:val="000000" w:themeColor="text1"/>
          </w:rPr>
          <w:t>.  The document table shall refresh and show new order.</w:t>
        </w:r>
      </w:ins>
    </w:p>
    <w:p w14:paraId="0E9A592F" w14:textId="4F0BCFC7" w:rsidR="00370B06" w:rsidRDefault="00AE424D">
      <w:pPr>
        <w:pStyle w:val="ListParagraph"/>
        <w:numPr>
          <w:ilvl w:val="4"/>
          <w:numId w:val="115"/>
        </w:numPr>
        <w:overflowPunct w:val="0"/>
        <w:autoSpaceDE w:val="0"/>
        <w:autoSpaceDN w:val="0"/>
        <w:spacing w:after="60"/>
        <w:textAlignment w:val="baseline"/>
        <w:rPr>
          <w:ins w:id="50378" w:author="Ramasubramani, Hariharan" w:date="2015-07-21T15:52:00Z"/>
          <w:rFonts w:cstheme="minorHAnsi"/>
          <w:color w:val="000000" w:themeColor="text1"/>
        </w:rPr>
        <w:pPrChange w:id="50379" w:author="Ramasubramani, Hariharan" w:date="2015-07-21T15:52:00Z">
          <w:pPr>
            <w:pStyle w:val="ListParagraph"/>
            <w:numPr>
              <w:ilvl w:val="3"/>
              <w:numId w:val="115"/>
            </w:numPr>
            <w:tabs>
              <w:tab w:val="num" w:pos="2459"/>
            </w:tabs>
            <w:overflowPunct w:val="0"/>
            <w:autoSpaceDE w:val="0"/>
            <w:autoSpaceDN w:val="0"/>
            <w:spacing w:after="60"/>
            <w:ind w:left="1883" w:hanging="893"/>
            <w:textAlignment w:val="baseline"/>
          </w:pPr>
        </w:pPrChange>
      </w:pPr>
      <w:ins w:id="50380" w:author="Ramasubramani, Hariharan" w:date="2015-07-21T16:07:00Z">
        <w:r>
          <w:rPr>
            <w:rFonts w:cstheme="minorHAnsi"/>
            <w:color w:val="000000" w:themeColor="text1"/>
          </w:rPr>
          <w:t>Clicking on Comments</w:t>
        </w:r>
      </w:ins>
      <w:ins w:id="50381" w:author="Ramasubramani, Hariharan" w:date="2015-07-21T16:09:00Z">
        <w:r w:rsidR="00C5045A">
          <w:rPr>
            <w:rFonts w:cstheme="minorHAnsi"/>
            <w:color w:val="000000" w:themeColor="text1"/>
          </w:rPr>
          <w:t xml:space="preserve"> button shall op</w:t>
        </w:r>
      </w:ins>
      <w:ins w:id="50382" w:author="Ramasubramani, Hariharan" w:date="2015-07-21T16:10:00Z">
        <w:r w:rsidR="00C5045A">
          <w:rPr>
            <w:rFonts w:cstheme="minorHAnsi"/>
            <w:color w:val="000000" w:themeColor="text1"/>
          </w:rPr>
          <w:t>en comments screen.  (</w:t>
        </w:r>
      </w:ins>
      <w:ins w:id="50383" w:author="Ramasubramani, Hariharan" w:date="2015-08-04T09:39:00Z">
        <w:r w:rsidR="007D3AF7">
          <w:rPr>
            <w:rFonts w:cstheme="minorHAnsi"/>
            <w:color w:val="000000" w:themeColor="text1"/>
          </w:rPr>
          <w:t>Section</w:t>
        </w:r>
      </w:ins>
      <w:ins w:id="50384" w:author="Ramasubramani, Hariharan" w:date="2015-07-21T16:10:00Z">
        <w:r w:rsidR="00C5045A">
          <w:rPr>
            <w:rFonts w:cstheme="minorHAnsi"/>
            <w:color w:val="000000" w:themeColor="text1"/>
          </w:rPr>
          <w:t xml:space="preserve"> 1.10 View/Add Comments)</w:t>
        </w:r>
      </w:ins>
      <w:ins w:id="50385" w:author="Ramasubramani, Hariharan" w:date="2015-07-21T16:07:00Z">
        <w:r>
          <w:rPr>
            <w:rFonts w:cstheme="minorHAnsi"/>
            <w:color w:val="000000" w:themeColor="text1"/>
          </w:rPr>
          <w:t xml:space="preserve"> </w:t>
        </w:r>
      </w:ins>
    </w:p>
    <w:p w14:paraId="0475CB17" w14:textId="2396716A" w:rsidR="00370B06" w:rsidRDefault="00541A6B">
      <w:pPr>
        <w:pStyle w:val="ListParagraph"/>
        <w:numPr>
          <w:ilvl w:val="4"/>
          <w:numId w:val="115"/>
        </w:numPr>
        <w:overflowPunct w:val="0"/>
        <w:autoSpaceDE w:val="0"/>
        <w:autoSpaceDN w:val="0"/>
        <w:spacing w:after="60"/>
        <w:textAlignment w:val="baseline"/>
        <w:rPr>
          <w:ins w:id="50386" w:author="Ramasubramani, Hariharan" w:date="2015-07-21T15:52:00Z"/>
          <w:rFonts w:cstheme="minorHAnsi"/>
          <w:color w:val="000000" w:themeColor="text1"/>
        </w:rPr>
        <w:pPrChange w:id="50387" w:author="Ramasubramani, Hariharan" w:date="2015-07-21T15:52:00Z">
          <w:pPr>
            <w:pStyle w:val="ListParagraph"/>
            <w:numPr>
              <w:ilvl w:val="3"/>
              <w:numId w:val="115"/>
            </w:numPr>
            <w:tabs>
              <w:tab w:val="num" w:pos="2459"/>
            </w:tabs>
            <w:overflowPunct w:val="0"/>
            <w:autoSpaceDE w:val="0"/>
            <w:autoSpaceDN w:val="0"/>
            <w:spacing w:after="60"/>
            <w:ind w:left="1883" w:hanging="893"/>
            <w:textAlignment w:val="baseline"/>
          </w:pPr>
        </w:pPrChange>
      </w:pPr>
      <w:ins w:id="50388" w:author="Ramasubramani, Hariharan" w:date="2015-07-21T21:32:00Z">
        <w:r>
          <w:rPr>
            <w:rFonts w:cstheme="minorHAnsi"/>
            <w:color w:val="000000" w:themeColor="text1"/>
          </w:rPr>
          <w:t>User shall create new/In</w:t>
        </w:r>
      </w:ins>
      <w:ins w:id="50389" w:author="Ramasubramani, Hariharan" w:date="2015-08-20T17:07:00Z">
        <w:r w:rsidR="00114168">
          <w:rPr>
            <w:rFonts w:cstheme="minorHAnsi"/>
            <w:color w:val="000000" w:themeColor="text1"/>
          </w:rPr>
          <w:t>-P</w:t>
        </w:r>
      </w:ins>
      <w:ins w:id="50390" w:author="Ramasubramani, Hariharan" w:date="2015-07-21T21:32:00Z">
        <w:r>
          <w:rPr>
            <w:rFonts w:cstheme="minorHAnsi"/>
            <w:color w:val="000000" w:themeColor="text1"/>
          </w:rPr>
          <w:t>rogress package version by c</w:t>
        </w:r>
      </w:ins>
      <w:ins w:id="50391" w:author="Ramasubramani, Hariharan" w:date="2015-07-21T16:20:00Z">
        <w:r w:rsidR="00F91FD2">
          <w:rPr>
            <w:rFonts w:cstheme="minorHAnsi"/>
            <w:color w:val="000000" w:themeColor="text1"/>
          </w:rPr>
          <w:t xml:space="preserve">licking on Create Package Version </w:t>
        </w:r>
      </w:ins>
      <w:ins w:id="50392" w:author="Ramasubramani, Hariharan" w:date="2015-07-21T21:30:00Z">
        <w:r>
          <w:rPr>
            <w:rFonts w:cstheme="minorHAnsi"/>
            <w:color w:val="000000" w:themeColor="text1"/>
          </w:rPr>
          <w:t>button</w:t>
        </w:r>
      </w:ins>
      <w:ins w:id="50393" w:author="Ramasubramani, Hariharan" w:date="2015-07-21T16:20:00Z">
        <w:r w:rsidR="00F91FD2">
          <w:rPr>
            <w:rFonts w:cstheme="minorHAnsi"/>
            <w:color w:val="000000" w:themeColor="text1"/>
          </w:rPr>
          <w:t xml:space="preserve">.  Create Package Version button shall enable only when the </w:t>
        </w:r>
      </w:ins>
      <w:ins w:id="50394" w:author="Ramasubramani, Hariharan" w:date="2015-07-21T16:22:00Z">
        <w:r w:rsidR="007A41B2">
          <w:rPr>
            <w:rFonts w:cstheme="minorHAnsi"/>
            <w:color w:val="000000" w:themeColor="text1"/>
          </w:rPr>
          <w:t>latest</w:t>
        </w:r>
        <w:r w:rsidR="00F91FD2">
          <w:rPr>
            <w:rFonts w:cstheme="minorHAnsi"/>
            <w:color w:val="000000" w:themeColor="text1"/>
          </w:rPr>
          <w:t xml:space="preserve"> version is </w:t>
        </w:r>
      </w:ins>
      <w:ins w:id="50395" w:author="Ramasubramani, Hariharan" w:date="2015-08-03T11:30:00Z">
        <w:r w:rsidR="00CB367C">
          <w:rPr>
            <w:rFonts w:cstheme="minorHAnsi"/>
            <w:color w:val="000000" w:themeColor="text1"/>
          </w:rPr>
          <w:t>marked</w:t>
        </w:r>
      </w:ins>
      <w:ins w:id="50396" w:author="Ramasubramani, Hariharan" w:date="2015-07-21T16:22:00Z">
        <w:r w:rsidR="00F91FD2">
          <w:rPr>
            <w:rFonts w:cstheme="minorHAnsi"/>
            <w:color w:val="000000" w:themeColor="text1"/>
          </w:rPr>
          <w:t xml:space="preserve"> for Promotion</w:t>
        </w:r>
      </w:ins>
      <w:ins w:id="50397" w:author="Ramasubramani, Hariharan" w:date="2015-07-22T10:43:00Z">
        <w:r w:rsidR="00D149F4">
          <w:rPr>
            <w:rFonts w:cstheme="minorHAnsi"/>
            <w:color w:val="000000" w:themeColor="text1"/>
          </w:rPr>
          <w:t xml:space="preserve"> or already </w:t>
        </w:r>
      </w:ins>
      <w:ins w:id="50398" w:author="Ramasubramani, Hariharan" w:date="2015-08-03T11:30:00Z">
        <w:r w:rsidR="00CB367C">
          <w:rPr>
            <w:rFonts w:cstheme="minorHAnsi"/>
            <w:color w:val="000000" w:themeColor="text1"/>
          </w:rPr>
          <w:t>promoted</w:t>
        </w:r>
      </w:ins>
      <w:ins w:id="50399" w:author="Ramasubramani, Hariharan" w:date="2015-07-21T16:22:00Z">
        <w:r w:rsidR="00F91FD2">
          <w:rPr>
            <w:rFonts w:cstheme="minorHAnsi"/>
            <w:color w:val="000000" w:themeColor="text1"/>
          </w:rPr>
          <w:t xml:space="preserve">. </w:t>
        </w:r>
      </w:ins>
      <w:ins w:id="50400" w:author="Ramasubramani, Hariharan" w:date="2015-07-21T16:20:00Z">
        <w:r w:rsidR="00F91FD2">
          <w:rPr>
            <w:rFonts w:cstheme="minorHAnsi"/>
            <w:color w:val="000000" w:themeColor="text1"/>
          </w:rPr>
          <w:t xml:space="preserve"> </w:t>
        </w:r>
      </w:ins>
      <w:ins w:id="50401" w:author="Ramasubramani, Hariharan" w:date="2015-07-22T11:03:00Z">
        <w:r w:rsidR="00DB380C">
          <w:rPr>
            <w:rFonts w:cstheme="minorHAnsi"/>
            <w:color w:val="000000" w:themeColor="text1"/>
          </w:rPr>
          <w:t>The system allows the user to create only one In</w:t>
        </w:r>
      </w:ins>
      <w:ins w:id="50402" w:author="Ramasubramani, Hariharan" w:date="2015-08-20T17:07:00Z">
        <w:r w:rsidR="00114168">
          <w:rPr>
            <w:rFonts w:cstheme="minorHAnsi"/>
            <w:color w:val="000000" w:themeColor="text1"/>
          </w:rPr>
          <w:t>-P</w:t>
        </w:r>
      </w:ins>
      <w:ins w:id="50403" w:author="Ramasubramani, Hariharan" w:date="2015-07-22T11:03:00Z">
        <w:r w:rsidR="00DB380C">
          <w:rPr>
            <w:rFonts w:cstheme="minorHAnsi"/>
            <w:color w:val="000000" w:themeColor="text1"/>
          </w:rPr>
          <w:t>rogress Package version per Package</w:t>
        </w:r>
      </w:ins>
      <w:ins w:id="50404" w:author="Ramasubramani, Hariharan" w:date="2015-07-22T17:56:00Z">
        <w:r w:rsidR="001225EC">
          <w:rPr>
            <w:rFonts w:cstheme="minorHAnsi"/>
            <w:color w:val="000000" w:themeColor="text1"/>
          </w:rPr>
          <w:t xml:space="preserve"> at a time/till it is </w:t>
        </w:r>
        <w:proofErr w:type="gramStart"/>
        <w:r w:rsidR="001225EC">
          <w:rPr>
            <w:rFonts w:cstheme="minorHAnsi"/>
            <w:color w:val="000000" w:themeColor="text1"/>
          </w:rPr>
          <w:t>Marked</w:t>
        </w:r>
        <w:proofErr w:type="gramEnd"/>
        <w:r w:rsidR="001225EC">
          <w:rPr>
            <w:rFonts w:cstheme="minorHAnsi"/>
            <w:color w:val="000000" w:themeColor="text1"/>
          </w:rPr>
          <w:t xml:space="preserve"> for Promotion</w:t>
        </w:r>
      </w:ins>
      <w:ins w:id="50405" w:author="Ramasubramani, Hariharan" w:date="2015-07-22T11:03:00Z">
        <w:r w:rsidR="00DB380C">
          <w:rPr>
            <w:rFonts w:cstheme="minorHAnsi"/>
            <w:color w:val="000000" w:themeColor="text1"/>
          </w:rPr>
          <w:t xml:space="preserve">.  </w:t>
        </w:r>
      </w:ins>
      <w:ins w:id="50406" w:author="Ramasubramani, Hariharan" w:date="2015-07-21T21:24:00Z">
        <w:r>
          <w:rPr>
            <w:rFonts w:cstheme="minorHAnsi"/>
            <w:color w:val="000000" w:themeColor="text1"/>
          </w:rPr>
          <w:t>(</w:t>
        </w:r>
      </w:ins>
      <w:ins w:id="50407" w:author="Ramasubramani, Hariharan" w:date="2015-08-04T09:39:00Z">
        <w:r w:rsidR="007D3AF7">
          <w:rPr>
            <w:rFonts w:cstheme="minorHAnsi"/>
            <w:color w:val="000000" w:themeColor="text1"/>
          </w:rPr>
          <w:t>Section</w:t>
        </w:r>
      </w:ins>
      <w:ins w:id="50408" w:author="Ramasubramani, Hariharan" w:date="2015-07-21T21:24:00Z">
        <w:r>
          <w:rPr>
            <w:rFonts w:cstheme="minorHAnsi"/>
            <w:color w:val="000000" w:themeColor="text1"/>
          </w:rPr>
          <w:t xml:space="preserve"> 4.2.</w:t>
        </w:r>
      </w:ins>
      <w:ins w:id="50409" w:author="Ramasubramani, Hariharan" w:date="2015-08-04T14:19:00Z">
        <w:r w:rsidR="000124E4">
          <w:rPr>
            <w:rFonts w:cstheme="minorHAnsi"/>
            <w:color w:val="000000" w:themeColor="text1"/>
          </w:rPr>
          <w:t>6</w:t>
        </w:r>
      </w:ins>
      <w:ins w:id="50410" w:author="Ramasubramani, Hariharan" w:date="2015-07-21T21:25:00Z">
        <w:r>
          <w:rPr>
            <w:rFonts w:cstheme="minorHAnsi"/>
            <w:color w:val="000000" w:themeColor="text1"/>
          </w:rPr>
          <w:t xml:space="preserve"> Create/</w:t>
        </w:r>
      </w:ins>
      <w:ins w:id="50411" w:author="Ramasubramani, Hariharan" w:date="2015-08-04T14:19:00Z">
        <w:r w:rsidR="00932971">
          <w:rPr>
            <w:rFonts w:cstheme="minorHAnsi"/>
            <w:color w:val="000000" w:themeColor="text1"/>
          </w:rPr>
          <w:t>Modify</w:t>
        </w:r>
      </w:ins>
      <w:ins w:id="50412" w:author="Ramasubramani, Hariharan" w:date="2015-07-21T21:25:00Z">
        <w:r>
          <w:rPr>
            <w:rFonts w:cstheme="minorHAnsi"/>
            <w:color w:val="000000" w:themeColor="text1"/>
          </w:rPr>
          <w:t xml:space="preserve"> Package Version)</w:t>
        </w:r>
      </w:ins>
    </w:p>
    <w:p w14:paraId="178C9BCD" w14:textId="2AB3BC6A" w:rsidR="00370B06" w:rsidRDefault="00D77AE8">
      <w:pPr>
        <w:pStyle w:val="ListParagraph"/>
        <w:numPr>
          <w:ilvl w:val="4"/>
          <w:numId w:val="115"/>
        </w:numPr>
        <w:overflowPunct w:val="0"/>
        <w:autoSpaceDE w:val="0"/>
        <w:autoSpaceDN w:val="0"/>
        <w:spacing w:after="60"/>
        <w:textAlignment w:val="baseline"/>
        <w:rPr>
          <w:ins w:id="50413" w:author="Ramasubramani, Hariharan" w:date="2015-07-21T21:38:00Z"/>
          <w:rFonts w:cstheme="minorHAnsi"/>
          <w:color w:val="000000" w:themeColor="text1"/>
        </w:rPr>
        <w:pPrChange w:id="50414" w:author="Ramasubramani, Hariharan" w:date="2015-07-21T15:52:00Z">
          <w:pPr>
            <w:pStyle w:val="ListParagraph"/>
            <w:numPr>
              <w:ilvl w:val="3"/>
              <w:numId w:val="115"/>
            </w:numPr>
            <w:tabs>
              <w:tab w:val="num" w:pos="2459"/>
            </w:tabs>
            <w:overflowPunct w:val="0"/>
            <w:autoSpaceDE w:val="0"/>
            <w:autoSpaceDN w:val="0"/>
            <w:spacing w:after="60"/>
            <w:ind w:left="1883" w:hanging="893"/>
            <w:textAlignment w:val="baseline"/>
          </w:pPr>
        </w:pPrChange>
      </w:pPr>
      <w:ins w:id="50415" w:author="Ramasubramani, Hariharan" w:date="2015-07-21T21:07:00Z">
        <w:r>
          <w:rPr>
            <w:rFonts w:cstheme="minorHAnsi"/>
            <w:color w:val="000000" w:themeColor="text1"/>
          </w:rPr>
          <w:t>Checking</w:t>
        </w:r>
      </w:ins>
      <w:ins w:id="50416" w:author="Ramasubramani, Hariharan" w:date="2015-07-21T16:23:00Z">
        <w:r w:rsidR="00F91FD2" w:rsidRPr="00F91FD2">
          <w:rPr>
            <w:rFonts w:cstheme="minorHAnsi"/>
            <w:color w:val="000000" w:themeColor="text1"/>
          </w:rPr>
          <w:t xml:space="preserve"> on </w:t>
        </w:r>
      </w:ins>
      <w:ins w:id="50417" w:author="Ramasubramani, Hariharan" w:date="2015-07-22T14:47:00Z">
        <w:r w:rsidR="00323AB4">
          <w:rPr>
            <w:rFonts w:cstheme="minorHAnsi"/>
            <w:color w:val="000000" w:themeColor="text1"/>
          </w:rPr>
          <w:t>Mark For Promotion</w:t>
        </w:r>
      </w:ins>
      <w:ins w:id="50418" w:author="Ramasubramani, Hariharan" w:date="2015-07-22T11:05:00Z">
        <w:r w:rsidR="00DB380C">
          <w:rPr>
            <w:rFonts w:cstheme="minorHAnsi"/>
            <w:color w:val="000000" w:themeColor="text1"/>
          </w:rPr>
          <w:t xml:space="preserve"> check box</w:t>
        </w:r>
      </w:ins>
      <w:ins w:id="50419" w:author="Ramasubramani, Hariharan" w:date="2015-07-21T16:23:00Z">
        <w:r w:rsidR="00F91FD2" w:rsidRPr="00F91FD2">
          <w:rPr>
            <w:rFonts w:cstheme="minorHAnsi"/>
            <w:color w:val="000000" w:themeColor="text1"/>
          </w:rPr>
          <w:t xml:space="preserve"> shall </w:t>
        </w:r>
      </w:ins>
      <w:ins w:id="50420" w:author="Ramasubramani, Hariharan" w:date="2015-07-21T16:26:00Z">
        <w:r w:rsidR="00F91FD2" w:rsidRPr="00F91FD2">
          <w:rPr>
            <w:rFonts w:cstheme="minorHAnsi"/>
            <w:color w:val="000000" w:themeColor="text1"/>
          </w:rPr>
          <w:t>set the latest version</w:t>
        </w:r>
      </w:ins>
      <w:ins w:id="50421" w:author="Ramasubramani, Hariharan" w:date="2015-07-21T21:08:00Z">
        <w:r>
          <w:rPr>
            <w:rFonts w:cstheme="minorHAnsi"/>
            <w:color w:val="000000" w:themeColor="text1"/>
          </w:rPr>
          <w:t>’s</w:t>
        </w:r>
      </w:ins>
      <w:ins w:id="50422" w:author="Ramasubramani, Hariharan" w:date="2015-07-21T16:29:00Z">
        <w:r w:rsidR="00F91FD2">
          <w:rPr>
            <w:rFonts w:cstheme="minorHAnsi"/>
            <w:color w:val="000000" w:themeColor="text1"/>
          </w:rPr>
          <w:t xml:space="preserve"> </w:t>
        </w:r>
      </w:ins>
      <w:ins w:id="50423" w:author="Ramasubramani, Hariharan" w:date="2015-07-21T16:26:00Z">
        <w:r w:rsidR="00471506">
          <w:rPr>
            <w:rFonts w:cstheme="minorHAnsi"/>
            <w:color w:val="000000" w:themeColor="text1"/>
          </w:rPr>
          <w:t xml:space="preserve">Expiration date </w:t>
        </w:r>
        <w:r w:rsidR="00F91FD2" w:rsidRPr="00F91FD2">
          <w:rPr>
            <w:rFonts w:cstheme="minorHAnsi"/>
            <w:color w:val="000000" w:themeColor="text1"/>
          </w:rPr>
          <w:t xml:space="preserve">one day </w:t>
        </w:r>
      </w:ins>
      <w:ins w:id="50424" w:author="Ramasubramani, Hariharan" w:date="2015-08-03T11:31:00Z">
        <w:r w:rsidR="00CB367C" w:rsidRPr="00F91FD2">
          <w:rPr>
            <w:rFonts w:cstheme="minorHAnsi"/>
            <w:color w:val="000000" w:themeColor="text1"/>
          </w:rPr>
          <w:t>earlier</w:t>
        </w:r>
      </w:ins>
      <w:ins w:id="50425" w:author="Ramasubramani, Hariharan" w:date="2015-07-21T16:26:00Z">
        <w:r w:rsidR="00F91FD2" w:rsidRPr="00F91FD2">
          <w:rPr>
            <w:rFonts w:cstheme="minorHAnsi"/>
            <w:color w:val="000000" w:themeColor="text1"/>
          </w:rPr>
          <w:t xml:space="preserve"> to </w:t>
        </w:r>
      </w:ins>
      <w:ins w:id="50426" w:author="Ramasubramani, Hariharan" w:date="2015-07-21T21:23:00Z">
        <w:r w:rsidR="003C5551">
          <w:rPr>
            <w:rFonts w:cstheme="minorHAnsi"/>
            <w:color w:val="000000" w:themeColor="text1"/>
          </w:rPr>
          <w:t>In</w:t>
        </w:r>
      </w:ins>
      <w:ins w:id="50427" w:author="Ramasubramani, Hariharan" w:date="2015-08-20T17:08:00Z">
        <w:r w:rsidR="00114168">
          <w:rPr>
            <w:rFonts w:cstheme="minorHAnsi"/>
            <w:color w:val="000000" w:themeColor="text1"/>
          </w:rPr>
          <w:t>-</w:t>
        </w:r>
      </w:ins>
      <w:ins w:id="50428" w:author="Ramasubramani, Hariharan" w:date="2015-07-21T21:23:00Z">
        <w:r w:rsidR="003C5551">
          <w:rPr>
            <w:rFonts w:cstheme="minorHAnsi"/>
            <w:color w:val="000000" w:themeColor="text1"/>
          </w:rPr>
          <w:t>Progress</w:t>
        </w:r>
      </w:ins>
      <w:ins w:id="50429" w:author="Ramasubramani, Hariharan" w:date="2015-07-21T16:26:00Z">
        <w:r w:rsidR="00F91FD2" w:rsidRPr="00F91FD2">
          <w:rPr>
            <w:rFonts w:cstheme="minorHAnsi"/>
            <w:color w:val="000000" w:themeColor="text1"/>
          </w:rPr>
          <w:t xml:space="preserve"> version</w:t>
        </w:r>
      </w:ins>
      <w:ins w:id="50430" w:author="Ramasubramani, Hariharan" w:date="2015-07-21T21:23:00Z">
        <w:r w:rsidR="003C5551">
          <w:rPr>
            <w:rFonts w:cstheme="minorHAnsi"/>
            <w:color w:val="000000" w:themeColor="text1"/>
          </w:rPr>
          <w:t xml:space="preserve">’s </w:t>
        </w:r>
      </w:ins>
      <w:ins w:id="50431" w:author="Ramasubramani, Hariharan" w:date="2015-07-21T16:26:00Z">
        <w:r w:rsidR="00F91FD2" w:rsidRPr="00F91FD2">
          <w:rPr>
            <w:rFonts w:cstheme="minorHAnsi"/>
            <w:color w:val="000000" w:themeColor="text1"/>
          </w:rPr>
          <w:t xml:space="preserve">Effective Date </w:t>
        </w:r>
      </w:ins>
      <w:ins w:id="50432" w:author="Ramasubramani, Hariharan" w:date="2015-07-22T11:10:00Z">
        <w:r w:rsidR="00DB380C">
          <w:rPr>
            <w:rFonts w:cstheme="minorHAnsi"/>
            <w:color w:val="000000" w:themeColor="text1"/>
          </w:rPr>
          <w:t xml:space="preserve">(if any) </w:t>
        </w:r>
      </w:ins>
      <w:ins w:id="50433" w:author="Ramasubramani, Hariharan" w:date="2015-07-21T16:26:00Z">
        <w:r w:rsidR="00F91FD2" w:rsidRPr="00F91FD2">
          <w:rPr>
            <w:rFonts w:cstheme="minorHAnsi"/>
            <w:color w:val="000000" w:themeColor="text1"/>
          </w:rPr>
          <w:t xml:space="preserve">and Mark </w:t>
        </w:r>
      </w:ins>
      <w:ins w:id="50434" w:author="Ramasubramani, Hariharan" w:date="2015-07-22T11:10:00Z">
        <w:r w:rsidR="00DB380C">
          <w:rPr>
            <w:rFonts w:cstheme="minorHAnsi"/>
            <w:color w:val="000000" w:themeColor="text1"/>
          </w:rPr>
          <w:t>latest and In</w:t>
        </w:r>
      </w:ins>
      <w:ins w:id="50435" w:author="Ramasubramani, Hariharan" w:date="2015-08-20T17:08:00Z">
        <w:r w:rsidR="00114168">
          <w:rPr>
            <w:rFonts w:cstheme="minorHAnsi"/>
            <w:color w:val="000000" w:themeColor="text1"/>
          </w:rPr>
          <w:t>-</w:t>
        </w:r>
      </w:ins>
      <w:ins w:id="50436" w:author="Ramasubramani, Hariharan" w:date="2015-07-22T11:10:00Z">
        <w:r w:rsidR="00DB380C">
          <w:rPr>
            <w:rFonts w:cstheme="minorHAnsi"/>
            <w:color w:val="000000" w:themeColor="text1"/>
          </w:rPr>
          <w:t>Progress (if any)</w:t>
        </w:r>
      </w:ins>
      <w:ins w:id="50437" w:author="Ramasubramani, Hariharan" w:date="2015-07-21T22:20:00Z">
        <w:r w:rsidR="00471506">
          <w:rPr>
            <w:rFonts w:cstheme="minorHAnsi"/>
            <w:color w:val="000000" w:themeColor="text1"/>
          </w:rPr>
          <w:t xml:space="preserve"> </w:t>
        </w:r>
      </w:ins>
      <w:ins w:id="50438" w:author="Ramasubramani, Hariharan" w:date="2015-07-21T16:26:00Z">
        <w:r w:rsidR="00F91FD2" w:rsidRPr="00F91FD2">
          <w:rPr>
            <w:rFonts w:cstheme="minorHAnsi"/>
            <w:color w:val="000000" w:themeColor="text1"/>
          </w:rPr>
          <w:t>version(s) for promotion.</w:t>
        </w:r>
      </w:ins>
      <w:ins w:id="50439" w:author="Ramasubramani, Hariharan" w:date="2015-07-21T16:23:00Z">
        <w:r w:rsidR="00F91FD2" w:rsidRPr="00F91FD2">
          <w:rPr>
            <w:rFonts w:cstheme="minorHAnsi"/>
            <w:color w:val="000000" w:themeColor="text1"/>
          </w:rPr>
          <w:t xml:space="preserve">  This button </w:t>
        </w:r>
      </w:ins>
      <w:ins w:id="50440" w:author="Ramasubramani, Hariharan" w:date="2015-07-21T16:29:00Z">
        <w:r w:rsidR="00F91FD2">
          <w:rPr>
            <w:rFonts w:cstheme="minorHAnsi"/>
            <w:color w:val="000000" w:themeColor="text1"/>
          </w:rPr>
          <w:t>shall</w:t>
        </w:r>
      </w:ins>
      <w:ins w:id="50441" w:author="Ramasubramani, Hariharan" w:date="2015-07-21T16:23:00Z">
        <w:r w:rsidR="00F91FD2" w:rsidRPr="00F91FD2">
          <w:rPr>
            <w:rFonts w:cstheme="minorHAnsi"/>
            <w:color w:val="000000" w:themeColor="text1"/>
          </w:rPr>
          <w:t xml:space="preserve"> enable only when the </w:t>
        </w:r>
      </w:ins>
      <w:ins w:id="50442" w:author="Ramasubramani, Hariharan" w:date="2015-07-21T22:18:00Z">
        <w:r w:rsidR="00471506">
          <w:rPr>
            <w:rFonts w:cstheme="minorHAnsi"/>
            <w:color w:val="000000" w:themeColor="text1"/>
          </w:rPr>
          <w:t>system has In</w:t>
        </w:r>
      </w:ins>
      <w:ins w:id="50443" w:author="Ramasubramani, Hariharan" w:date="2015-08-20T17:08:00Z">
        <w:r w:rsidR="00114168">
          <w:rPr>
            <w:rFonts w:cstheme="minorHAnsi"/>
            <w:color w:val="000000" w:themeColor="text1"/>
          </w:rPr>
          <w:t>-P</w:t>
        </w:r>
      </w:ins>
      <w:ins w:id="50444" w:author="Ramasubramani, Hariharan" w:date="2015-07-21T22:18:00Z">
        <w:r w:rsidR="00471506">
          <w:rPr>
            <w:rFonts w:cstheme="minorHAnsi"/>
            <w:color w:val="000000" w:themeColor="text1"/>
          </w:rPr>
          <w:t>rogress Package version available</w:t>
        </w:r>
      </w:ins>
      <w:ins w:id="50445" w:author="Ramasubramani, Hariharan" w:date="2015-07-21T22:21:00Z">
        <w:r w:rsidR="00603A8C">
          <w:rPr>
            <w:rFonts w:cstheme="minorHAnsi"/>
            <w:color w:val="000000" w:themeColor="text1"/>
          </w:rPr>
          <w:t xml:space="preserve"> or latest ve</w:t>
        </w:r>
        <w:r w:rsidR="00DB380C">
          <w:rPr>
            <w:rFonts w:cstheme="minorHAnsi"/>
            <w:color w:val="000000" w:themeColor="text1"/>
          </w:rPr>
          <w:t xml:space="preserve">rsion </w:t>
        </w:r>
      </w:ins>
      <w:ins w:id="50446" w:author="Ramasubramani, Hariharan" w:date="2015-07-22T11:06:00Z">
        <w:r w:rsidR="00DB380C">
          <w:rPr>
            <w:rFonts w:cstheme="minorHAnsi"/>
            <w:color w:val="000000" w:themeColor="text1"/>
          </w:rPr>
          <w:t xml:space="preserve">is not </w:t>
        </w:r>
      </w:ins>
      <w:proofErr w:type="gramStart"/>
      <w:ins w:id="50447" w:author="Ramasubramani, Hariharan" w:date="2015-07-21T22:21:00Z">
        <w:r w:rsidR="00DB380C">
          <w:rPr>
            <w:rFonts w:cstheme="minorHAnsi"/>
            <w:color w:val="000000" w:themeColor="text1"/>
          </w:rPr>
          <w:t>Mark</w:t>
        </w:r>
      </w:ins>
      <w:ins w:id="50448" w:author="Ramasubramani, Hariharan" w:date="2015-07-22T11:06:00Z">
        <w:r w:rsidR="00DB380C">
          <w:rPr>
            <w:rFonts w:cstheme="minorHAnsi"/>
            <w:color w:val="000000" w:themeColor="text1"/>
          </w:rPr>
          <w:t>ed</w:t>
        </w:r>
      </w:ins>
      <w:proofErr w:type="gramEnd"/>
      <w:ins w:id="50449" w:author="Ramasubramani, Hariharan" w:date="2015-07-21T22:21:00Z">
        <w:r w:rsidR="00DB380C">
          <w:rPr>
            <w:rFonts w:cstheme="minorHAnsi"/>
            <w:color w:val="000000" w:themeColor="text1"/>
          </w:rPr>
          <w:t xml:space="preserve"> for Promotion</w:t>
        </w:r>
      </w:ins>
      <w:ins w:id="50450" w:author="Ramasubramani, Hariharan" w:date="2015-07-21T16:24:00Z">
        <w:r w:rsidR="00F91FD2" w:rsidRPr="00F91FD2">
          <w:rPr>
            <w:rFonts w:cstheme="minorHAnsi"/>
            <w:color w:val="000000" w:themeColor="text1"/>
          </w:rPr>
          <w:t>.</w:t>
        </w:r>
      </w:ins>
      <w:ins w:id="50451" w:author="Ramasubramani, Hariharan" w:date="2015-07-21T21:28:00Z">
        <w:r w:rsidR="00541A6B">
          <w:rPr>
            <w:rFonts w:cstheme="minorHAnsi"/>
            <w:color w:val="000000" w:themeColor="text1"/>
          </w:rPr>
          <w:t xml:space="preserve">  After final save In</w:t>
        </w:r>
      </w:ins>
      <w:ins w:id="50452" w:author="Ramasubramani, Hariharan" w:date="2015-08-20T17:08:00Z">
        <w:r w:rsidR="00114168">
          <w:rPr>
            <w:rFonts w:cstheme="minorHAnsi"/>
            <w:color w:val="000000" w:themeColor="text1"/>
          </w:rPr>
          <w:t>-</w:t>
        </w:r>
      </w:ins>
      <w:ins w:id="50453" w:author="Ramasubramani, Hariharan" w:date="2015-07-21T21:28:00Z">
        <w:r w:rsidR="00541A6B">
          <w:rPr>
            <w:rFonts w:cstheme="minorHAnsi"/>
            <w:color w:val="000000" w:themeColor="text1"/>
          </w:rPr>
          <w:t>Progress version</w:t>
        </w:r>
      </w:ins>
      <w:ins w:id="50454" w:author="Ramasubramani, Hariharan" w:date="2015-07-21T22:22:00Z">
        <w:r w:rsidR="00603A8C">
          <w:rPr>
            <w:rFonts w:cstheme="minorHAnsi"/>
            <w:color w:val="000000" w:themeColor="text1"/>
          </w:rPr>
          <w:t xml:space="preserve"> (if any)</w:t>
        </w:r>
      </w:ins>
      <w:ins w:id="50455" w:author="Ramasubramani, Hariharan" w:date="2015-07-21T21:28:00Z">
        <w:r w:rsidR="00541A6B">
          <w:rPr>
            <w:rFonts w:cstheme="minorHAnsi"/>
            <w:color w:val="000000" w:themeColor="text1"/>
          </w:rPr>
          <w:t xml:space="preserve"> becomes latest version. </w:t>
        </w:r>
      </w:ins>
    </w:p>
    <w:p w14:paraId="4E110745" w14:textId="12131882" w:rsidR="00E40E5F" w:rsidRDefault="00E40E5F">
      <w:pPr>
        <w:pStyle w:val="ListParagraph"/>
        <w:numPr>
          <w:ilvl w:val="4"/>
          <w:numId w:val="115"/>
        </w:numPr>
        <w:overflowPunct w:val="0"/>
        <w:autoSpaceDE w:val="0"/>
        <w:autoSpaceDN w:val="0"/>
        <w:spacing w:after="60"/>
        <w:textAlignment w:val="baseline"/>
        <w:rPr>
          <w:ins w:id="50456" w:author="Ramasubramani, Hariharan" w:date="2015-08-04T13:37:00Z"/>
          <w:rFonts w:cstheme="minorHAnsi"/>
          <w:color w:val="000000" w:themeColor="text1"/>
        </w:rPr>
        <w:pPrChange w:id="50457" w:author="Ramasubramani, Hariharan" w:date="2015-07-21T15:52:00Z">
          <w:pPr>
            <w:pStyle w:val="ListParagraph"/>
            <w:numPr>
              <w:ilvl w:val="3"/>
              <w:numId w:val="115"/>
            </w:numPr>
            <w:tabs>
              <w:tab w:val="num" w:pos="2459"/>
            </w:tabs>
            <w:overflowPunct w:val="0"/>
            <w:autoSpaceDE w:val="0"/>
            <w:autoSpaceDN w:val="0"/>
            <w:spacing w:after="60"/>
            <w:ind w:left="1883" w:hanging="893"/>
            <w:textAlignment w:val="baseline"/>
          </w:pPr>
        </w:pPrChange>
      </w:pPr>
      <w:ins w:id="50458" w:author="Ramasubramani, Hariharan" w:date="2015-07-21T21:40:00Z">
        <w:r>
          <w:rPr>
            <w:rFonts w:cstheme="minorHAnsi"/>
            <w:color w:val="000000" w:themeColor="text1"/>
          </w:rPr>
          <w:t>New RIC</w:t>
        </w:r>
      </w:ins>
      <w:ins w:id="50459" w:author="Ramasubramani, Hariharan" w:date="2015-07-21T21:39:00Z">
        <w:r>
          <w:rPr>
            <w:rFonts w:cstheme="minorHAnsi"/>
            <w:color w:val="000000" w:themeColor="text1"/>
          </w:rPr>
          <w:t xml:space="preserve"> shall </w:t>
        </w:r>
      </w:ins>
      <w:ins w:id="50460" w:author="Ramasubramani, Hariharan" w:date="2015-07-21T21:40:00Z">
        <w:r>
          <w:rPr>
            <w:rFonts w:cstheme="minorHAnsi"/>
            <w:color w:val="000000" w:themeColor="text1"/>
          </w:rPr>
          <w:t xml:space="preserve">be </w:t>
        </w:r>
      </w:ins>
      <w:ins w:id="50461" w:author="Ramasubramani, Hariharan" w:date="2015-07-21T21:39:00Z">
        <w:r>
          <w:rPr>
            <w:rFonts w:cstheme="minorHAnsi"/>
            <w:color w:val="000000" w:themeColor="text1"/>
          </w:rPr>
          <w:t>create</w:t>
        </w:r>
      </w:ins>
      <w:ins w:id="50462" w:author="Ramasubramani, Hariharan" w:date="2015-07-21T21:40:00Z">
        <w:r>
          <w:rPr>
            <w:rFonts w:cstheme="minorHAnsi"/>
            <w:color w:val="000000" w:themeColor="text1"/>
          </w:rPr>
          <w:t>d</w:t>
        </w:r>
      </w:ins>
      <w:ins w:id="50463" w:author="Ramasubramani, Hariharan" w:date="2015-07-21T21:39:00Z">
        <w:r>
          <w:rPr>
            <w:rFonts w:cstheme="minorHAnsi"/>
            <w:color w:val="000000" w:themeColor="text1"/>
          </w:rPr>
          <w:t xml:space="preserve"> </w:t>
        </w:r>
      </w:ins>
      <w:ins w:id="50464" w:author="Ramasubramani, Hariharan" w:date="2015-07-21T21:40:00Z">
        <w:r w:rsidRPr="00E40E5F">
          <w:rPr>
            <w:rFonts w:cstheme="minorHAnsi"/>
            <w:color w:val="000000" w:themeColor="text1"/>
          </w:rPr>
          <w:t xml:space="preserve">after validation for </w:t>
        </w:r>
        <w:r>
          <w:rPr>
            <w:rFonts w:cstheme="minorHAnsi"/>
            <w:color w:val="000000" w:themeColor="text1"/>
          </w:rPr>
          <w:t>Package</w:t>
        </w:r>
        <w:r w:rsidRPr="00E40E5F">
          <w:rPr>
            <w:rFonts w:cstheme="minorHAnsi"/>
            <w:color w:val="000000" w:themeColor="text1"/>
          </w:rPr>
          <w:t xml:space="preserve"> when the user change </w:t>
        </w:r>
      </w:ins>
      <w:ins w:id="50465" w:author="Ramasubramani, Hariharan" w:date="2015-07-21T21:41:00Z">
        <w:r>
          <w:rPr>
            <w:rFonts w:cstheme="minorHAnsi"/>
            <w:color w:val="000000" w:themeColor="text1"/>
          </w:rPr>
          <w:t>Package Name</w:t>
        </w:r>
      </w:ins>
      <w:ins w:id="50466" w:author="Ramasubramani, Hariharan" w:date="2015-08-18T16:00:00Z">
        <w:r w:rsidR="009A2AFD">
          <w:rPr>
            <w:rFonts w:cstheme="minorHAnsi"/>
            <w:color w:val="000000" w:themeColor="text1"/>
          </w:rPr>
          <w:t xml:space="preserve"> (Clone)</w:t>
        </w:r>
      </w:ins>
      <w:ins w:id="50467" w:author="Ramasubramani, Hariharan" w:date="2015-07-21T21:41:00Z">
        <w:r>
          <w:rPr>
            <w:rFonts w:cstheme="minorHAnsi"/>
            <w:color w:val="000000" w:themeColor="text1"/>
          </w:rPr>
          <w:t xml:space="preserve">. If the Package Name already exists system shall </w:t>
        </w:r>
      </w:ins>
      <w:ins w:id="50468" w:author="Ramasubramani, Hariharan" w:date="2015-07-21T21:42:00Z">
        <w:r>
          <w:rPr>
            <w:rFonts w:cstheme="minorHAnsi"/>
            <w:color w:val="000000" w:themeColor="text1"/>
          </w:rPr>
          <w:t xml:space="preserve">invoke Duplicate Package Name alert </w:t>
        </w:r>
      </w:ins>
      <w:ins w:id="50469" w:author="Ramasubramani, Hariharan" w:date="2015-08-03T11:31:00Z">
        <w:r w:rsidR="00CB367C">
          <w:rPr>
            <w:rFonts w:cstheme="minorHAnsi"/>
            <w:color w:val="000000" w:themeColor="text1"/>
          </w:rPr>
          <w:t>(</w:t>
        </w:r>
      </w:ins>
      <w:proofErr w:type="gramStart"/>
      <w:ins w:id="50470" w:author="Ramasubramani, Hariharan" w:date="2015-08-04T09:43:00Z">
        <w:r w:rsidR="007D3AF7">
          <w:rPr>
            <w:rFonts w:cstheme="minorHAnsi"/>
            <w:color w:val="000000" w:themeColor="text1"/>
          </w:rPr>
          <w:t xml:space="preserve">Section </w:t>
        </w:r>
      </w:ins>
      <w:ins w:id="50471" w:author="Ramasubramani, Hariharan" w:date="2015-07-21T21:42:00Z">
        <w:r>
          <w:rPr>
            <w:rFonts w:cstheme="minorHAnsi"/>
            <w:color w:val="000000" w:themeColor="text1"/>
          </w:rPr>
          <w:t xml:space="preserve"> 4.1.3</w:t>
        </w:r>
        <w:proofErr w:type="gramEnd"/>
        <w:r>
          <w:rPr>
            <w:rFonts w:cstheme="minorHAnsi"/>
            <w:color w:val="000000" w:themeColor="text1"/>
          </w:rPr>
          <w:t>. Duplicate Package)</w:t>
        </w:r>
      </w:ins>
    </w:p>
    <w:p w14:paraId="6E94C3AA" w14:textId="5C23384F" w:rsidR="00504D37" w:rsidRPr="00F91FD2" w:rsidRDefault="00504D37">
      <w:pPr>
        <w:pStyle w:val="ListParagraph"/>
        <w:numPr>
          <w:ilvl w:val="4"/>
          <w:numId w:val="115"/>
        </w:numPr>
        <w:overflowPunct w:val="0"/>
        <w:autoSpaceDE w:val="0"/>
        <w:autoSpaceDN w:val="0"/>
        <w:spacing w:after="60"/>
        <w:textAlignment w:val="baseline"/>
        <w:rPr>
          <w:ins w:id="50472" w:author="Ramasubramani, Hariharan" w:date="2015-07-21T15:52:00Z"/>
          <w:rFonts w:cstheme="minorHAnsi"/>
          <w:color w:val="000000" w:themeColor="text1"/>
        </w:rPr>
        <w:pPrChange w:id="50473" w:author="Ramasubramani, Hariharan" w:date="2015-07-21T15:52:00Z">
          <w:pPr>
            <w:pStyle w:val="ListParagraph"/>
            <w:numPr>
              <w:ilvl w:val="3"/>
              <w:numId w:val="115"/>
            </w:numPr>
            <w:tabs>
              <w:tab w:val="num" w:pos="2459"/>
            </w:tabs>
            <w:overflowPunct w:val="0"/>
            <w:autoSpaceDE w:val="0"/>
            <w:autoSpaceDN w:val="0"/>
            <w:spacing w:after="60"/>
            <w:ind w:left="1883" w:hanging="893"/>
            <w:textAlignment w:val="baseline"/>
          </w:pPr>
        </w:pPrChange>
      </w:pPr>
      <w:ins w:id="50474" w:author="Ramasubramani, Hariharan" w:date="2015-08-04T13:37:00Z">
        <w:r>
          <w:rPr>
            <w:rFonts w:cstheme="minorHAnsi"/>
            <w:color w:val="000000" w:themeColor="text1"/>
          </w:rPr>
          <w:t xml:space="preserve">Save button shall be disabled when the latest version is </w:t>
        </w:r>
        <w:proofErr w:type="gramStart"/>
        <w:r>
          <w:rPr>
            <w:rFonts w:cstheme="minorHAnsi"/>
            <w:color w:val="000000" w:themeColor="text1"/>
          </w:rPr>
          <w:t>Marked</w:t>
        </w:r>
        <w:proofErr w:type="gramEnd"/>
        <w:r>
          <w:rPr>
            <w:rFonts w:cstheme="minorHAnsi"/>
            <w:color w:val="000000" w:themeColor="text1"/>
          </w:rPr>
          <w:t xml:space="preserve"> for Promotion.</w:t>
        </w:r>
      </w:ins>
    </w:p>
    <w:p w14:paraId="2D7967BB" w14:textId="3A60398A" w:rsidR="00370B06" w:rsidRDefault="00951984">
      <w:pPr>
        <w:pStyle w:val="ListParagraph"/>
        <w:numPr>
          <w:ilvl w:val="4"/>
          <w:numId w:val="115"/>
        </w:numPr>
        <w:overflowPunct w:val="0"/>
        <w:autoSpaceDE w:val="0"/>
        <w:autoSpaceDN w:val="0"/>
        <w:spacing w:after="60"/>
        <w:textAlignment w:val="baseline"/>
        <w:rPr>
          <w:ins w:id="50475" w:author="Ramasubramani, Hariharan" w:date="2015-07-21T15:52:00Z"/>
          <w:rFonts w:cstheme="minorHAnsi"/>
          <w:color w:val="000000" w:themeColor="text1"/>
        </w:rPr>
        <w:pPrChange w:id="50476" w:author="Ramasubramani, Hariharan" w:date="2015-07-21T15:52:00Z">
          <w:pPr>
            <w:pStyle w:val="ListParagraph"/>
            <w:numPr>
              <w:ilvl w:val="3"/>
              <w:numId w:val="115"/>
            </w:numPr>
            <w:tabs>
              <w:tab w:val="num" w:pos="2459"/>
            </w:tabs>
            <w:overflowPunct w:val="0"/>
            <w:autoSpaceDE w:val="0"/>
            <w:autoSpaceDN w:val="0"/>
            <w:spacing w:after="60"/>
            <w:ind w:left="1883" w:hanging="893"/>
            <w:textAlignment w:val="baseline"/>
          </w:pPr>
        </w:pPrChange>
      </w:pPr>
      <w:ins w:id="50477" w:author="Ramasubramani, Hariharan" w:date="2015-07-21T16:46:00Z">
        <w:r>
          <w:rPr>
            <w:rFonts w:cstheme="minorHAnsi"/>
            <w:color w:val="000000" w:themeColor="text1"/>
          </w:rPr>
          <w:t>Clicking o</w:t>
        </w:r>
      </w:ins>
      <w:ins w:id="50478" w:author="Ramasubramani, Hariharan" w:date="2015-07-21T16:47:00Z">
        <w:r>
          <w:rPr>
            <w:rFonts w:cstheme="minorHAnsi"/>
            <w:color w:val="000000" w:themeColor="text1"/>
          </w:rPr>
          <w:t xml:space="preserve">n </w:t>
        </w:r>
        <w:proofErr w:type="gramStart"/>
        <w:r>
          <w:rPr>
            <w:rFonts w:cstheme="minorHAnsi"/>
            <w:color w:val="000000" w:themeColor="text1"/>
          </w:rPr>
          <w:t>Save</w:t>
        </w:r>
        <w:proofErr w:type="gramEnd"/>
        <w:r>
          <w:rPr>
            <w:rFonts w:cstheme="minorHAnsi"/>
            <w:color w:val="000000" w:themeColor="text1"/>
          </w:rPr>
          <w:t xml:space="preserve"> button shall save Package Version</w:t>
        </w:r>
      </w:ins>
      <w:ins w:id="50479" w:author="Ramasubramani, Hariharan" w:date="2015-07-21T21:06:00Z">
        <w:r w:rsidR="00D77AE8">
          <w:rPr>
            <w:rFonts w:cstheme="minorHAnsi"/>
            <w:color w:val="000000" w:themeColor="text1"/>
          </w:rPr>
          <w:t xml:space="preserve"> </w:t>
        </w:r>
      </w:ins>
      <w:ins w:id="50480" w:author="Ramasubramani, Hariharan" w:date="2015-07-22T11:08:00Z">
        <w:r w:rsidR="00DB380C">
          <w:rPr>
            <w:rFonts w:cstheme="minorHAnsi"/>
            <w:color w:val="000000" w:themeColor="text1"/>
          </w:rPr>
          <w:t xml:space="preserve">changes </w:t>
        </w:r>
      </w:ins>
      <w:ins w:id="50481" w:author="Ramasubramani, Hariharan" w:date="2015-07-21T21:07:00Z">
        <w:r w:rsidR="00D77AE8">
          <w:rPr>
            <w:rFonts w:cstheme="minorHAnsi"/>
            <w:color w:val="000000" w:themeColor="text1"/>
          </w:rPr>
          <w:t xml:space="preserve">for </w:t>
        </w:r>
      </w:ins>
      <w:ins w:id="50482" w:author="Ramasubramani, Hariharan" w:date="2015-07-22T11:08:00Z">
        <w:r w:rsidR="00DB380C">
          <w:rPr>
            <w:rFonts w:cstheme="minorHAnsi"/>
            <w:color w:val="000000" w:themeColor="text1"/>
          </w:rPr>
          <w:t xml:space="preserve">rules </w:t>
        </w:r>
      </w:ins>
      <w:ins w:id="50483" w:author="Ramasubramani, Hariharan" w:date="2015-07-21T21:07:00Z">
        <w:r w:rsidR="00D77AE8">
          <w:rPr>
            <w:rFonts w:cstheme="minorHAnsi"/>
            <w:color w:val="000000" w:themeColor="text1"/>
          </w:rPr>
          <w:t>4.2.1.</w:t>
        </w:r>
      </w:ins>
      <w:ins w:id="50484" w:author="Ramasubramani, Hariharan" w:date="2015-08-04T13:39:00Z">
        <w:r w:rsidR="00504D37">
          <w:rPr>
            <w:rFonts w:cstheme="minorHAnsi"/>
            <w:color w:val="000000" w:themeColor="text1"/>
          </w:rPr>
          <w:t>4</w:t>
        </w:r>
      </w:ins>
      <w:ins w:id="50485" w:author="Ramasubramani, Hariharan" w:date="2015-07-21T21:07:00Z">
        <w:r w:rsidR="00D77AE8">
          <w:rPr>
            <w:rFonts w:cstheme="minorHAnsi"/>
            <w:color w:val="000000" w:themeColor="text1"/>
          </w:rPr>
          <w:t xml:space="preserve"> to 4.2.1.</w:t>
        </w:r>
      </w:ins>
      <w:ins w:id="50486" w:author="Ramasubramani, Hariharan" w:date="2015-07-22T11:07:00Z">
        <w:r w:rsidR="00DB380C">
          <w:rPr>
            <w:rFonts w:cstheme="minorHAnsi"/>
            <w:color w:val="000000" w:themeColor="text1"/>
          </w:rPr>
          <w:t>1</w:t>
        </w:r>
      </w:ins>
      <w:ins w:id="50487" w:author="Ramasubramani, Hariharan" w:date="2015-08-04T13:39:00Z">
        <w:r w:rsidR="00504D37">
          <w:rPr>
            <w:rFonts w:cstheme="minorHAnsi"/>
            <w:color w:val="000000" w:themeColor="text1"/>
          </w:rPr>
          <w:t>4</w:t>
        </w:r>
      </w:ins>
      <w:ins w:id="50488" w:author="Ramasubramani, Hariharan" w:date="2015-07-21T16:47:00Z">
        <w:r>
          <w:rPr>
            <w:rFonts w:cstheme="minorHAnsi"/>
            <w:color w:val="000000" w:themeColor="text1"/>
          </w:rPr>
          <w:t>.</w:t>
        </w:r>
      </w:ins>
    </w:p>
    <w:p w14:paraId="7ED6FC86" w14:textId="38BFAF4D" w:rsidR="00723D30" w:rsidRDefault="00951984">
      <w:pPr>
        <w:pStyle w:val="ListParagraph"/>
        <w:numPr>
          <w:ilvl w:val="4"/>
          <w:numId w:val="115"/>
        </w:numPr>
        <w:overflowPunct w:val="0"/>
        <w:autoSpaceDE w:val="0"/>
        <w:autoSpaceDN w:val="0"/>
        <w:spacing w:after="60"/>
        <w:textAlignment w:val="baseline"/>
        <w:rPr>
          <w:ins w:id="50489" w:author="Ramasubramani, Hariharan" w:date="2015-08-18T16:59:00Z"/>
          <w:rFonts w:cstheme="minorHAnsi"/>
          <w:color w:val="000000" w:themeColor="text1"/>
        </w:rPr>
      </w:pPr>
      <w:ins w:id="50490" w:author="Ramasubramani, Hariharan" w:date="2015-07-21T16:47:00Z">
        <w:r w:rsidRPr="00DB380C">
          <w:rPr>
            <w:rFonts w:cstheme="minorHAnsi"/>
            <w:color w:val="000000" w:themeColor="text1"/>
          </w:rPr>
          <w:t xml:space="preserve">Clicking on Cancel button shall </w:t>
        </w:r>
      </w:ins>
      <w:ins w:id="50491" w:author="Ramasubramani, Hariharan" w:date="2015-07-21T16:48:00Z">
        <w:r w:rsidRPr="00DB380C">
          <w:rPr>
            <w:rFonts w:cstheme="minorHAnsi"/>
            <w:color w:val="000000" w:themeColor="text1"/>
          </w:rPr>
          <w:t>invoke Unsaved Changes functionality (Sec</w:t>
        </w:r>
      </w:ins>
      <w:ins w:id="50492" w:author="Ramasubramani, Hariharan" w:date="2015-08-04T09:39:00Z">
        <w:r w:rsidR="007D3AF7">
          <w:rPr>
            <w:rFonts w:cstheme="minorHAnsi"/>
            <w:color w:val="000000" w:themeColor="text1"/>
          </w:rPr>
          <w:t>tion</w:t>
        </w:r>
      </w:ins>
      <w:ins w:id="50493" w:author="Ramasubramani, Hariharan" w:date="2015-07-21T16:48:00Z">
        <w:r w:rsidRPr="00DB380C">
          <w:rPr>
            <w:rFonts w:cstheme="minorHAnsi"/>
            <w:color w:val="000000" w:themeColor="text1"/>
          </w:rPr>
          <w:t xml:space="preserve"> 1.9 Unsaved Changes)</w:t>
        </w:r>
      </w:ins>
      <w:ins w:id="50494" w:author="Ramasubramani, Hariharan" w:date="2015-07-21T15:51:00Z">
        <w:r w:rsidR="00370B06" w:rsidRPr="00DB380C">
          <w:rPr>
            <w:rFonts w:cstheme="minorHAnsi"/>
            <w:color w:val="000000" w:themeColor="text1"/>
          </w:rPr>
          <w:br/>
        </w:r>
      </w:ins>
    </w:p>
    <w:p w14:paraId="18EAD38F" w14:textId="77777777" w:rsidR="00723D30" w:rsidRDefault="00723D30">
      <w:pPr>
        <w:rPr>
          <w:ins w:id="50495" w:author="Ramasubramani, Hariharan" w:date="2015-08-18T16:59:00Z"/>
          <w:rFonts w:cstheme="minorHAnsi"/>
          <w:color w:val="000000" w:themeColor="text1"/>
        </w:rPr>
      </w:pPr>
      <w:ins w:id="50496" w:author="Ramasubramani, Hariharan" w:date="2015-08-18T16:59:00Z">
        <w:r>
          <w:rPr>
            <w:rFonts w:cstheme="minorHAnsi"/>
            <w:color w:val="000000" w:themeColor="text1"/>
          </w:rPr>
          <w:br w:type="page"/>
        </w:r>
      </w:ins>
    </w:p>
    <w:p w14:paraId="471D7F91" w14:textId="0F11B49C" w:rsidR="00370B06" w:rsidRDefault="00DF16F4" w:rsidP="00355FD4">
      <w:pPr>
        <w:pStyle w:val="ListParagraph"/>
        <w:numPr>
          <w:ilvl w:val="3"/>
          <w:numId w:val="115"/>
        </w:numPr>
        <w:overflowPunct w:val="0"/>
        <w:autoSpaceDE w:val="0"/>
        <w:autoSpaceDN w:val="0"/>
        <w:spacing w:after="60"/>
        <w:textAlignment w:val="baseline"/>
        <w:rPr>
          <w:ins w:id="50497" w:author="Ramasubramani, Hariharan" w:date="2015-08-18T16:59:00Z"/>
          <w:rFonts w:cstheme="minorHAnsi"/>
          <w:color w:val="000000" w:themeColor="text1"/>
        </w:rPr>
      </w:pPr>
      <w:proofErr w:type="spellStart"/>
      <w:ins w:id="50498" w:author="Ramasubramani, Hariharan" w:date="2015-08-18T16:56:00Z">
        <w:r>
          <w:rPr>
            <w:rFonts w:cstheme="minorHAnsi"/>
            <w:color w:val="000000" w:themeColor="text1"/>
          </w:rPr>
          <w:t>Classfication</w:t>
        </w:r>
        <w:proofErr w:type="spellEnd"/>
        <w:r>
          <w:rPr>
            <w:rFonts w:cstheme="minorHAnsi"/>
            <w:color w:val="000000" w:themeColor="text1"/>
          </w:rPr>
          <w:t xml:space="preserve"> Tab</w:t>
        </w:r>
      </w:ins>
    </w:p>
    <w:p w14:paraId="03C2C522" w14:textId="2CB4DED6" w:rsidR="00723D30" w:rsidRDefault="00723D30">
      <w:pPr>
        <w:pStyle w:val="ListParagraph"/>
        <w:numPr>
          <w:ilvl w:val="4"/>
          <w:numId w:val="115"/>
        </w:numPr>
        <w:overflowPunct w:val="0"/>
        <w:autoSpaceDE w:val="0"/>
        <w:autoSpaceDN w:val="0"/>
        <w:spacing w:after="60"/>
        <w:textAlignment w:val="baseline"/>
        <w:rPr>
          <w:ins w:id="50499" w:author="Ramasubramani, Hariharan" w:date="2015-08-18T17:00:00Z"/>
          <w:rFonts w:cstheme="minorHAnsi"/>
          <w:color w:val="000000" w:themeColor="text1"/>
        </w:rPr>
        <w:pPrChange w:id="50500" w:author="Ramasubramani, Hariharan" w:date="2015-08-18T16:59:00Z">
          <w:pPr>
            <w:pStyle w:val="ListParagraph"/>
            <w:numPr>
              <w:ilvl w:val="3"/>
              <w:numId w:val="115"/>
            </w:numPr>
            <w:tabs>
              <w:tab w:val="num" w:pos="2459"/>
            </w:tabs>
            <w:overflowPunct w:val="0"/>
            <w:autoSpaceDE w:val="0"/>
            <w:autoSpaceDN w:val="0"/>
            <w:spacing w:after="60"/>
            <w:ind w:left="1883" w:hanging="893"/>
            <w:textAlignment w:val="baseline"/>
          </w:pPr>
        </w:pPrChange>
      </w:pPr>
      <w:ins w:id="50501" w:author="Ramasubramani, Hariharan" w:date="2015-08-18T17:00:00Z">
        <w:r w:rsidRPr="00723D30">
          <w:rPr>
            <w:rFonts w:cstheme="minorHAnsi"/>
            <w:color w:val="000000" w:themeColor="text1"/>
          </w:rPr>
          <w:t xml:space="preserve">For </w:t>
        </w:r>
        <w:r>
          <w:rPr>
            <w:rFonts w:cstheme="minorHAnsi"/>
            <w:color w:val="000000" w:themeColor="text1"/>
          </w:rPr>
          <w:t>Classification tab (Fig: 4</w:t>
        </w:r>
        <w:r w:rsidRPr="00723D30">
          <w:rPr>
            <w:rFonts w:cstheme="minorHAnsi"/>
            <w:color w:val="000000" w:themeColor="text1"/>
          </w:rPr>
          <w:t xml:space="preserve">.c), the main list view </w:t>
        </w:r>
        <w:r>
          <w:rPr>
            <w:rFonts w:cstheme="minorHAnsi"/>
            <w:color w:val="000000" w:themeColor="text1"/>
          </w:rPr>
          <w:t>shall</w:t>
        </w:r>
        <w:r w:rsidRPr="00723D30">
          <w:rPr>
            <w:rFonts w:cstheme="minorHAnsi"/>
            <w:color w:val="000000" w:themeColor="text1"/>
          </w:rPr>
          <w:t xml:space="preserve"> show a summary list of contiguous Classifications for the actual Document list.</w:t>
        </w:r>
      </w:ins>
    </w:p>
    <w:p w14:paraId="74DCFA28" w14:textId="105D2122" w:rsidR="00723D30" w:rsidRDefault="00723D30">
      <w:pPr>
        <w:pStyle w:val="ListParagraph"/>
        <w:numPr>
          <w:ilvl w:val="4"/>
          <w:numId w:val="115"/>
        </w:numPr>
        <w:overflowPunct w:val="0"/>
        <w:autoSpaceDE w:val="0"/>
        <w:autoSpaceDN w:val="0"/>
        <w:spacing w:after="60"/>
        <w:textAlignment w:val="baseline"/>
        <w:rPr>
          <w:ins w:id="50502" w:author="Ramasubramani, Hariharan" w:date="2015-08-18T17:02:00Z"/>
          <w:rFonts w:cstheme="minorHAnsi"/>
          <w:color w:val="000000" w:themeColor="text1"/>
        </w:rPr>
        <w:pPrChange w:id="50503" w:author="Ramasubramani, Hariharan" w:date="2015-08-18T16:59:00Z">
          <w:pPr>
            <w:pStyle w:val="ListParagraph"/>
            <w:numPr>
              <w:ilvl w:val="3"/>
              <w:numId w:val="115"/>
            </w:numPr>
            <w:tabs>
              <w:tab w:val="num" w:pos="2459"/>
            </w:tabs>
            <w:overflowPunct w:val="0"/>
            <w:autoSpaceDE w:val="0"/>
            <w:autoSpaceDN w:val="0"/>
            <w:spacing w:after="60"/>
            <w:ind w:left="1883" w:hanging="893"/>
            <w:textAlignment w:val="baseline"/>
          </w:pPr>
        </w:pPrChange>
      </w:pPr>
      <w:ins w:id="50504" w:author="Ramasubramani, Hariharan" w:date="2015-08-18T17:01:00Z">
        <w:r w:rsidRPr="00723D30">
          <w:rPr>
            <w:rFonts w:cstheme="minorHAnsi"/>
            <w:color w:val="000000" w:themeColor="text1"/>
          </w:rPr>
          <w:t xml:space="preserve">If a Classification is broken up non-contiguously, it </w:t>
        </w:r>
      </w:ins>
      <w:ins w:id="50505" w:author="Ramasubramani, Hariharan" w:date="2015-08-18T17:03:00Z">
        <w:r>
          <w:rPr>
            <w:rFonts w:cstheme="minorHAnsi"/>
            <w:color w:val="000000" w:themeColor="text1"/>
          </w:rPr>
          <w:t>shall</w:t>
        </w:r>
      </w:ins>
      <w:ins w:id="50506" w:author="Ramasubramani, Hariharan" w:date="2015-08-18T17:01:00Z">
        <w:r w:rsidRPr="00723D30">
          <w:rPr>
            <w:rFonts w:cstheme="minorHAnsi"/>
            <w:color w:val="000000" w:themeColor="text1"/>
          </w:rPr>
          <w:t xml:space="preserve"> appear in the list multiple times showing both groupings of Documents in the order which they appear. Selecting a particular Classification in the list and clicking on a button below will affect all of the Documents in that grouping. </w:t>
        </w:r>
      </w:ins>
      <w:ins w:id="50507" w:author="Ramasubramani, Hariharan" w:date="2015-08-18T17:02:00Z">
        <w:r>
          <w:rPr>
            <w:rFonts w:cstheme="minorHAnsi"/>
            <w:color w:val="000000" w:themeColor="text1"/>
          </w:rPr>
          <w:t xml:space="preserve"> </w:t>
        </w:r>
      </w:ins>
    </w:p>
    <w:p w14:paraId="524984CE" w14:textId="308C4668" w:rsidR="00723D30" w:rsidRDefault="00723D30">
      <w:pPr>
        <w:pStyle w:val="ListParagraph"/>
        <w:numPr>
          <w:ilvl w:val="4"/>
          <w:numId w:val="115"/>
        </w:numPr>
        <w:overflowPunct w:val="0"/>
        <w:autoSpaceDE w:val="0"/>
        <w:autoSpaceDN w:val="0"/>
        <w:spacing w:after="60"/>
        <w:textAlignment w:val="baseline"/>
        <w:rPr>
          <w:ins w:id="50508" w:author="Ramasubramani, Hariharan" w:date="2015-08-18T17:02:00Z"/>
          <w:rFonts w:cstheme="minorHAnsi"/>
          <w:color w:val="000000" w:themeColor="text1"/>
        </w:rPr>
        <w:pPrChange w:id="50509" w:author="Ramasubramani, Hariharan" w:date="2015-08-18T16:59:00Z">
          <w:pPr>
            <w:pStyle w:val="ListParagraph"/>
            <w:numPr>
              <w:ilvl w:val="3"/>
              <w:numId w:val="115"/>
            </w:numPr>
            <w:tabs>
              <w:tab w:val="num" w:pos="2459"/>
            </w:tabs>
            <w:overflowPunct w:val="0"/>
            <w:autoSpaceDE w:val="0"/>
            <w:autoSpaceDN w:val="0"/>
            <w:spacing w:after="60"/>
            <w:ind w:left="1883" w:hanging="893"/>
            <w:textAlignment w:val="baseline"/>
          </w:pPr>
        </w:pPrChange>
      </w:pPr>
      <w:ins w:id="50510" w:author="Ramasubramani, Hariharan" w:date="2015-08-18T17:02:00Z">
        <w:r>
          <w:rPr>
            <w:rFonts w:cstheme="minorHAnsi"/>
            <w:color w:val="000000" w:themeColor="text1"/>
          </w:rPr>
          <w:t>C</w:t>
        </w:r>
      </w:ins>
      <w:ins w:id="50511" w:author="Ramasubramani, Hariharan" w:date="2015-08-18T17:01:00Z">
        <w:r w:rsidRPr="00723D30">
          <w:rPr>
            <w:rFonts w:cstheme="minorHAnsi"/>
            <w:color w:val="000000" w:themeColor="text1"/>
          </w:rPr>
          <w:t>licking on “Move Up” button, would move all the contiguous Documents for that Classification up above the Classification displayed above it.</w:t>
        </w:r>
      </w:ins>
    </w:p>
    <w:p w14:paraId="2B0FB980" w14:textId="17E949DC" w:rsidR="00723D30" w:rsidRDefault="00723D30">
      <w:pPr>
        <w:pStyle w:val="ListParagraph"/>
        <w:numPr>
          <w:ilvl w:val="4"/>
          <w:numId w:val="115"/>
        </w:numPr>
        <w:overflowPunct w:val="0"/>
        <w:autoSpaceDE w:val="0"/>
        <w:autoSpaceDN w:val="0"/>
        <w:spacing w:after="60"/>
        <w:textAlignment w:val="baseline"/>
        <w:rPr>
          <w:ins w:id="50512" w:author="Ramasubramani, Hariharan" w:date="2015-08-18T17:03:00Z"/>
          <w:rFonts w:cstheme="minorHAnsi"/>
          <w:color w:val="000000" w:themeColor="text1"/>
        </w:rPr>
        <w:pPrChange w:id="50513" w:author="Ramasubramani, Hariharan" w:date="2015-08-18T16:59:00Z">
          <w:pPr>
            <w:pStyle w:val="ListParagraph"/>
            <w:numPr>
              <w:ilvl w:val="3"/>
              <w:numId w:val="115"/>
            </w:numPr>
            <w:tabs>
              <w:tab w:val="num" w:pos="2459"/>
            </w:tabs>
            <w:overflowPunct w:val="0"/>
            <w:autoSpaceDE w:val="0"/>
            <w:autoSpaceDN w:val="0"/>
            <w:spacing w:after="60"/>
            <w:ind w:left="1883" w:hanging="893"/>
            <w:textAlignment w:val="baseline"/>
          </w:pPr>
        </w:pPrChange>
      </w:pPr>
      <w:ins w:id="50514" w:author="Ramasubramani, Hariharan" w:date="2015-08-18T17:02:00Z">
        <w:r>
          <w:rPr>
            <w:rFonts w:cstheme="minorHAnsi"/>
            <w:color w:val="000000" w:themeColor="text1"/>
          </w:rPr>
          <w:t xml:space="preserve">Clicking on </w:t>
        </w:r>
        <w:r w:rsidRPr="00723D30">
          <w:rPr>
            <w:rFonts w:cstheme="minorHAnsi"/>
            <w:color w:val="000000" w:themeColor="text1"/>
          </w:rPr>
          <w:t>“Move Down” button would move the selected Classification down below the one immediately following it.</w:t>
        </w:r>
      </w:ins>
    </w:p>
    <w:p w14:paraId="5FCCCC92" w14:textId="6B3BA039" w:rsidR="00723D30" w:rsidRDefault="00723D30">
      <w:pPr>
        <w:pStyle w:val="ListParagraph"/>
        <w:numPr>
          <w:ilvl w:val="4"/>
          <w:numId w:val="115"/>
        </w:numPr>
        <w:overflowPunct w:val="0"/>
        <w:autoSpaceDE w:val="0"/>
        <w:autoSpaceDN w:val="0"/>
        <w:spacing w:after="60"/>
        <w:textAlignment w:val="baseline"/>
        <w:rPr>
          <w:ins w:id="50515" w:author="Ramasubramani, Hariharan" w:date="2015-08-18T17:03:00Z"/>
          <w:rFonts w:cstheme="minorHAnsi"/>
          <w:color w:val="000000" w:themeColor="text1"/>
        </w:rPr>
        <w:pPrChange w:id="50516" w:author="Ramasubramani, Hariharan" w:date="2015-08-18T16:59:00Z">
          <w:pPr>
            <w:pStyle w:val="ListParagraph"/>
            <w:numPr>
              <w:ilvl w:val="3"/>
              <w:numId w:val="115"/>
            </w:numPr>
            <w:tabs>
              <w:tab w:val="num" w:pos="2459"/>
            </w:tabs>
            <w:overflowPunct w:val="0"/>
            <w:autoSpaceDE w:val="0"/>
            <w:autoSpaceDN w:val="0"/>
            <w:spacing w:after="60"/>
            <w:ind w:left="1883" w:hanging="893"/>
            <w:textAlignment w:val="baseline"/>
          </w:pPr>
        </w:pPrChange>
      </w:pPr>
      <w:ins w:id="50517" w:author="Ramasubramani, Hariharan" w:date="2015-08-18T17:03:00Z">
        <w:r>
          <w:rPr>
            <w:rFonts w:cstheme="minorHAnsi"/>
            <w:color w:val="000000" w:themeColor="text1"/>
          </w:rPr>
          <w:t xml:space="preserve">Clicking on </w:t>
        </w:r>
        <w:r w:rsidRPr="00723D30">
          <w:rPr>
            <w:rFonts w:cstheme="minorHAnsi"/>
            <w:color w:val="000000" w:themeColor="text1"/>
          </w:rPr>
          <w:t>“Remove” button would remove the selected Classification from the Package Iteration entirely.</w:t>
        </w:r>
      </w:ins>
    </w:p>
    <w:p w14:paraId="697EA297" w14:textId="7EA1D2B2" w:rsidR="00723D30" w:rsidRDefault="00723D30">
      <w:pPr>
        <w:pStyle w:val="ListParagraph"/>
        <w:numPr>
          <w:ilvl w:val="4"/>
          <w:numId w:val="115"/>
        </w:numPr>
        <w:overflowPunct w:val="0"/>
        <w:autoSpaceDE w:val="0"/>
        <w:autoSpaceDN w:val="0"/>
        <w:spacing w:after="60"/>
        <w:textAlignment w:val="baseline"/>
        <w:rPr>
          <w:ins w:id="50518" w:author="Ramasubramani, Hariharan" w:date="2015-08-18T17:05:00Z"/>
          <w:rFonts w:cstheme="minorHAnsi"/>
          <w:color w:val="000000" w:themeColor="text1"/>
        </w:rPr>
        <w:pPrChange w:id="50519" w:author="Ramasubramani, Hariharan" w:date="2015-08-18T16:59:00Z">
          <w:pPr>
            <w:pStyle w:val="ListParagraph"/>
            <w:numPr>
              <w:ilvl w:val="3"/>
              <w:numId w:val="115"/>
            </w:numPr>
            <w:tabs>
              <w:tab w:val="num" w:pos="2459"/>
            </w:tabs>
            <w:overflowPunct w:val="0"/>
            <w:autoSpaceDE w:val="0"/>
            <w:autoSpaceDN w:val="0"/>
            <w:spacing w:after="60"/>
            <w:ind w:left="1883" w:hanging="893"/>
            <w:textAlignment w:val="baseline"/>
          </w:pPr>
        </w:pPrChange>
      </w:pPr>
      <w:ins w:id="50520" w:author="Ramasubramani, Hariharan" w:date="2015-08-18T17:03:00Z">
        <w:r>
          <w:rPr>
            <w:rFonts w:cstheme="minorHAnsi"/>
            <w:color w:val="000000" w:themeColor="text1"/>
          </w:rPr>
          <w:t xml:space="preserve">Clicking on </w:t>
        </w:r>
      </w:ins>
      <w:ins w:id="50521" w:author="Ramasubramani, Hariharan" w:date="2015-08-18T17:05:00Z">
        <w:r>
          <w:rPr>
            <w:rFonts w:cstheme="minorHAnsi"/>
            <w:color w:val="000000" w:themeColor="text1"/>
          </w:rPr>
          <w:t>“</w:t>
        </w:r>
      </w:ins>
      <w:ins w:id="50522" w:author="Ramasubramani, Hariharan" w:date="2015-08-18T17:04:00Z">
        <w:r>
          <w:rPr>
            <w:rFonts w:cstheme="minorHAnsi"/>
            <w:color w:val="000000" w:themeColor="text1"/>
          </w:rPr>
          <w:t>Add To Package</w:t>
        </w:r>
      </w:ins>
      <w:ins w:id="50523" w:author="Ramasubramani, Hariharan" w:date="2015-08-18T17:05:00Z">
        <w:r>
          <w:rPr>
            <w:rFonts w:cstheme="minorHAnsi"/>
            <w:color w:val="000000" w:themeColor="text1"/>
          </w:rPr>
          <w:t>”</w:t>
        </w:r>
      </w:ins>
      <w:ins w:id="50524" w:author="Ramasubramani, Hariharan" w:date="2015-08-18T17:04:00Z">
        <w:r>
          <w:rPr>
            <w:rFonts w:cstheme="minorHAnsi"/>
            <w:color w:val="000000" w:themeColor="text1"/>
          </w:rPr>
          <w:t xml:space="preserve"> </w:t>
        </w:r>
        <w:r w:rsidRPr="00723D30">
          <w:rPr>
            <w:rFonts w:cstheme="minorHAnsi"/>
            <w:color w:val="000000" w:themeColor="text1"/>
          </w:rPr>
          <w:t>button shall take the user to Add To Package screen</w:t>
        </w:r>
        <w:proofErr w:type="gramStart"/>
        <w:r w:rsidRPr="00723D30">
          <w:rPr>
            <w:rFonts w:cstheme="minorHAnsi"/>
            <w:color w:val="000000" w:themeColor="text1"/>
          </w:rPr>
          <w:t>.(</w:t>
        </w:r>
        <w:proofErr w:type="gramEnd"/>
        <w:r w:rsidRPr="00723D30">
          <w:rPr>
            <w:rFonts w:cstheme="minorHAnsi"/>
            <w:color w:val="000000" w:themeColor="text1"/>
          </w:rPr>
          <w:t>Section 4.2.</w:t>
        </w:r>
      </w:ins>
      <w:ins w:id="50525" w:author="Ramasubramani, Hariharan" w:date="2015-08-20T15:41:00Z">
        <w:r w:rsidR="000124E4">
          <w:rPr>
            <w:rFonts w:cstheme="minorHAnsi"/>
            <w:color w:val="000000" w:themeColor="text1"/>
          </w:rPr>
          <w:t>4</w:t>
        </w:r>
      </w:ins>
      <w:ins w:id="50526" w:author="Ramasubramani, Hariharan" w:date="2015-08-18T17:04:00Z">
        <w:r w:rsidRPr="00723D30">
          <w:rPr>
            <w:rFonts w:cstheme="minorHAnsi"/>
            <w:color w:val="000000" w:themeColor="text1"/>
          </w:rPr>
          <w:t>. Add To Package)</w:t>
        </w:r>
      </w:ins>
    </w:p>
    <w:p w14:paraId="3333F54F" w14:textId="79D0442C" w:rsidR="00723D30" w:rsidRDefault="00723D30">
      <w:pPr>
        <w:pStyle w:val="ListParagraph"/>
        <w:numPr>
          <w:ilvl w:val="4"/>
          <w:numId w:val="115"/>
        </w:numPr>
        <w:overflowPunct w:val="0"/>
        <w:autoSpaceDE w:val="0"/>
        <w:autoSpaceDN w:val="0"/>
        <w:spacing w:after="60"/>
        <w:textAlignment w:val="baseline"/>
        <w:rPr>
          <w:ins w:id="50527" w:author="Ramasubramani, Hariharan" w:date="2015-08-18T16:56:00Z"/>
          <w:rFonts w:cstheme="minorHAnsi"/>
          <w:color w:val="000000" w:themeColor="text1"/>
        </w:rPr>
        <w:pPrChange w:id="50528" w:author="Ramasubramani, Hariharan" w:date="2015-08-18T16:59:00Z">
          <w:pPr>
            <w:pStyle w:val="ListParagraph"/>
            <w:numPr>
              <w:ilvl w:val="3"/>
              <w:numId w:val="115"/>
            </w:numPr>
            <w:tabs>
              <w:tab w:val="num" w:pos="2459"/>
            </w:tabs>
            <w:overflowPunct w:val="0"/>
            <w:autoSpaceDE w:val="0"/>
            <w:autoSpaceDN w:val="0"/>
            <w:spacing w:after="60"/>
            <w:ind w:left="1883" w:hanging="893"/>
            <w:textAlignment w:val="baseline"/>
          </w:pPr>
        </w:pPrChange>
      </w:pPr>
      <w:ins w:id="50529" w:author="Ramasubramani, Hariharan" w:date="2015-08-18T17:06:00Z">
        <w:r w:rsidRPr="00723D30">
          <w:rPr>
            <w:rFonts w:cstheme="minorHAnsi"/>
            <w:color w:val="000000" w:themeColor="text1"/>
          </w:rPr>
          <w:t>Whatever Classification is input from that screen will be added above the selected Classification group from this screen. If no selection has been made, it will be placed at the bottom of the listing.</w:t>
        </w:r>
      </w:ins>
    </w:p>
    <w:p w14:paraId="30CCD6B3" w14:textId="77777777" w:rsidR="00DF16F4" w:rsidRDefault="00DF16F4">
      <w:pPr>
        <w:pStyle w:val="ListParagraph"/>
        <w:overflowPunct w:val="0"/>
        <w:autoSpaceDE w:val="0"/>
        <w:autoSpaceDN w:val="0"/>
        <w:spacing w:after="60"/>
        <w:ind w:left="990" w:firstLine="0"/>
        <w:textAlignment w:val="baseline"/>
        <w:rPr>
          <w:ins w:id="50530" w:author="Ramasubramani, Hariharan" w:date="2015-08-18T16:55:00Z"/>
          <w:rFonts w:cstheme="minorHAnsi"/>
          <w:color w:val="000000" w:themeColor="text1"/>
        </w:rPr>
        <w:pPrChange w:id="50531" w:author="Ramasubramani, Hariharan" w:date="2015-08-18T16:56:00Z">
          <w:pPr>
            <w:pStyle w:val="ListParagraph"/>
            <w:numPr>
              <w:ilvl w:val="3"/>
              <w:numId w:val="115"/>
            </w:numPr>
            <w:tabs>
              <w:tab w:val="num" w:pos="2459"/>
            </w:tabs>
            <w:overflowPunct w:val="0"/>
            <w:autoSpaceDE w:val="0"/>
            <w:autoSpaceDN w:val="0"/>
            <w:spacing w:after="60"/>
            <w:ind w:left="1883" w:hanging="893"/>
            <w:textAlignment w:val="baseline"/>
          </w:pPr>
        </w:pPrChange>
      </w:pPr>
    </w:p>
    <w:p w14:paraId="45D4394E" w14:textId="77777777" w:rsidR="00723D30" w:rsidRDefault="00DF16F4" w:rsidP="00355FD4">
      <w:pPr>
        <w:pStyle w:val="ListParagraph"/>
        <w:numPr>
          <w:ilvl w:val="3"/>
          <w:numId w:val="115"/>
        </w:numPr>
        <w:overflowPunct w:val="0"/>
        <w:autoSpaceDE w:val="0"/>
        <w:autoSpaceDN w:val="0"/>
        <w:spacing w:after="60"/>
        <w:textAlignment w:val="baseline"/>
        <w:rPr>
          <w:ins w:id="50532" w:author="Ramasubramani, Hariharan" w:date="2015-08-18T17:06:00Z"/>
          <w:rFonts w:cstheme="minorHAnsi"/>
          <w:color w:val="000000" w:themeColor="text1"/>
        </w:rPr>
      </w:pPr>
      <w:ins w:id="50533" w:author="Ramasubramani, Hariharan" w:date="2015-08-18T16:56:00Z">
        <w:r>
          <w:rPr>
            <w:rFonts w:cstheme="minorHAnsi"/>
            <w:color w:val="000000" w:themeColor="text1"/>
          </w:rPr>
          <w:t>Sub-</w:t>
        </w:r>
        <w:proofErr w:type="spellStart"/>
        <w:r>
          <w:rPr>
            <w:rFonts w:cstheme="minorHAnsi"/>
            <w:color w:val="000000" w:themeColor="text1"/>
          </w:rPr>
          <w:t>Classfication</w:t>
        </w:r>
        <w:proofErr w:type="spellEnd"/>
        <w:r>
          <w:rPr>
            <w:rFonts w:cstheme="minorHAnsi"/>
            <w:color w:val="000000" w:themeColor="text1"/>
          </w:rPr>
          <w:t xml:space="preserve"> Tab</w:t>
        </w:r>
      </w:ins>
    </w:p>
    <w:p w14:paraId="284BE0D8" w14:textId="72A5687C" w:rsidR="00723D30" w:rsidRDefault="00723D30" w:rsidP="00723D30">
      <w:pPr>
        <w:pStyle w:val="ListParagraph"/>
        <w:numPr>
          <w:ilvl w:val="4"/>
          <w:numId w:val="115"/>
        </w:numPr>
        <w:overflowPunct w:val="0"/>
        <w:autoSpaceDE w:val="0"/>
        <w:autoSpaceDN w:val="0"/>
        <w:spacing w:after="60"/>
        <w:textAlignment w:val="baseline"/>
        <w:rPr>
          <w:ins w:id="50534" w:author="Ramasubramani, Hariharan" w:date="2015-08-18T17:06:00Z"/>
          <w:rFonts w:cstheme="minorHAnsi"/>
          <w:color w:val="000000" w:themeColor="text1"/>
        </w:rPr>
      </w:pPr>
      <w:ins w:id="50535" w:author="Ramasubramani, Hariharan" w:date="2015-08-18T17:06:00Z">
        <w:r w:rsidRPr="00723D30">
          <w:rPr>
            <w:rFonts w:cstheme="minorHAnsi"/>
            <w:color w:val="000000" w:themeColor="text1"/>
          </w:rPr>
          <w:t xml:space="preserve">For </w:t>
        </w:r>
        <w:r>
          <w:rPr>
            <w:rFonts w:cstheme="minorHAnsi"/>
            <w:color w:val="000000" w:themeColor="text1"/>
          </w:rPr>
          <w:t>Sub-Classification tab (Fig: 4</w:t>
        </w:r>
        <w:r w:rsidRPr="00723D30">
          <w:rPr>
            <w:rFonts w:cstheme="minorHAnsi"/>
            <w:color w:val="000000" w:themeColor="text1"/>
          </w:rPr>
          <w:t xml:space="preserve">.c), the main list view </w:t>
        </w:r>
        <w:r>
          <w:rPr>
            <w:rFonts w:cstheme="minorHAnsi"/>
            <w:color w:val="000000" w:themeColor="text1"/>
          </w:rPr>
          <w:t>shall</w:t>
        </w:r>
        <w:r w:rsidRPr="00723D30">
          <w:rPr>
            <w:rFonts w:cstheme="minorHAnsi"/>
            <w:color w:val="000000" w:themeColor="text1"/>
          </w:rPr>
          <w:t xml:space="preserve"> show a summary list of contiguous </w:t>
        </w:r>
        <w:r>
          <w:rPr>
            <w:rFonts w:cstheme="minorHAnsi"/>
            <w:color w:val="000000" w:themeColor="text1"/>
          </w:rPr>
          <w:t>Sub-</w:t>
        </w:r>
        <w:r w:rsidRPr="00723D30">
          <w:rPr>
            <w:rFonts w:cstheme="minorHAnsi"/>
            <w:color w:val="000000" w:themeColor="text1"/>
          </w:rPr>
          <w:t>Classifications</w:t>
        </w:r>
      </w:ins>
      <w:ins w:id="50536" w:author="Ramasubramani, Hariharan" w:date="2015-08-18T17:07:00Z">
        <w:r>
          <w:rPr>
            <w:rFonts w:cstheme="minorHAnsi"/>
            <w:color w:val="000000" w:themeColor="text1"/>
          </w:rPr>
          <w:t xml:space="preserve"> </w:t>
        </w:r>
        <w:r w:rsidRPr="00723D30">
          <w:rPr>
            <w:rFonts w:cstheme="minorHAnsi"/>
            <w:color w:val="000000" w:themeColor="text1"/>
          </w:rPr>
          <w:t>(along with their parent Classifications)</w:t>
        </w:r>
      </w:ins>
      <w:ins w:id="50537" w:author="Ramasubramani, Hariharan" w:date="2015-08-18T17:06:00Z">
        <w:r w:rsidRPr="00723D30">
          <w:rPr>
            <w:rFonts w:cstheme="minorHAnsi"/>
            <w:color w:val="000000" w:themeColor="text1"/>
          </w:rPr>
          <w:t xml:space="preserve"> for the actual Document list.</w:t>
        </w:r>
      </w:ins>
    </w:p>
    <w:p w14:paraId="234C110B" w14:textId="55257DAD" w:rsidR="00723D30" w:rsidRDefault="00723D30">
      <w:pPr>
        <w:pStyle w:val="ListParagraph"/>
        <w:numPr>
          <w:ilvl w:val="4"/>
          <w:numId w:val="115"/>
        </w:numPr>
        <w:overflowPunct w:val="0"/>
        <w:autoSpaceDE w:val="0"/>
        <w:autoSpaceDN w:val="0"/>
        <w:spacing w:after="60"/>
        <w:textAlignment w:val="baseline"/>
        <w:rPr>
          <w:ins w:id="50538" w:author="Ramasubramani, Hariharan" w:date="2015-08-18T17:07:00Z"/>
          <w:rFonts w:cstheme="minorHAnsi"/>
          <w:color w:val="000000" w:themeColor="text1"/>
        </w:rPr>
        <w:pPrChange w:id="50539" w:author="Ramasubramani, Hariharan" w:date="2015-08-18T17:06:00Z">
          <w:pPr>
            <w:pStyle w:val="ListParagraph"/>
            <w:numPr>
              <w:ilvl w:val="3"/>
              <w:numId w:val="115"/>
            </w:numPr>
            <w:tabs>
              <w:tab w:val="num" w:pos="2459"/>
            </w:tabs>
            <w:overflowPunct w:val="0"/>
            <w:autoSpaceDE w:val="0"/>
            <w:autoSpaceDN w:val="0"/>
            <w:spacing w:after="60"/>
            <w:ind w:left="1883" w:hanging="893"/>
            <w:textAlignment w:val="baseline"/>
          </w:pPr>
        </w:pPrChange>
      </w:pPr>
      <w:ins w:id="50540" w:author="Ramasubramani, Hariharan" w:date="2015-08-18T17:07:00Z">
        <w:r w:rsidRPr="00723D30">
          <w:rPr>
            <w:rFonts w:cstheme="minorHAnsi"/>
            <w:color w:val="000000" w:themeColor="text1"/>
          </w:rPr>
          <w:t xml:space="preserve">If a </w:t>
        </w:r>
        <w:r>
          <w:rPr>
            <w:rFonts w:cstheme="minorHAnsi"/>
            <w:color w:val="000000" w:themeColor="text1"/>
          </w:rPr>
          <w:t>Sub-</w:t>
        </w:r>
        <w:r w:rsidRPr="00723D30">
          <w:rPr>
            <w:rFonts w:cstheme="minorHAnsi"/>
            <w:color w:val="000000" w:themeColor="text1"/>
          </w:rPr>
          <w:t xml:space="preserve">Classification is broken up non-contiguously, it </w:t>
        </w:r>
        <w:r>
          <w:rPr>
            <w:rFonts w:cstheme="minorHAnsi"/>
            <w:color w:val="000000" w:themeColor="text1"/>
          </w:rPr>
          <w:t>shall</w:t>
        </w:r>
        <w:r w:rsidRPr="00723D30">
          <w:rPr>
            <w:rFonts w:cstheme="minorHAnsi"/>
            <w:color w:val="000000" w:themeColor="text1"/>
          </w:rPr>
          <w:t xml:space="preserve"> appear in the list multiple times showing both groupings of Documents in the order which they appear. Selecting a particular </w:t>
        </w:r>
      </w:ins>
      <w:ins w:id="50541" w:author="Ramasubramani, Hariharan" w:date="2015-08-18T17:10:00Z">
        <w:r w:rsidR="00C75EBD">
          <w:rPr>
            <w:rFonts w:cstheme="minorHAnsi"/>
            <w:color w:val="000000" w:themeColor="text1"/>
          </w:rPr>
          <w:t>Sub-</w:t>
        </w:r>
      </w:ins>
      <w:ins w:id="50542" w:author="Ramasubramani, Hariharan" w:date="2015-08-18T17:07:00Z">
        <w:r w:rsidRPr="00723D30">
          <w:rPr>
            <w:rFonts w:cstheme="minorHAnsi"/>
            <w:color w:val="000000" w:themeColor="text1"/>
          </w:rPr>
          <w:t xml:space="preserve">Classification in the list and clicking on a button below will affect all of the Documents in that grouping. </w:t>
        </w:r>
        <w:r>
          <w:rPr>
            <w:rFonts w:cstheme="minorHAnsi"/>
            <w:color w:val="000000" w:themeColor="text1"/>
          </w:rPr>
          <w:t xml:space="preserve"> </w:t>
        </w:r>
      </w:ins>
    </w:p>
    <w:p w14:paraId="23F90645" w14:textId="279C5859" w:rsidR="00723D30" w:rsidRDefault="00723D30" w:rsidP="00723D30">
      <w:pPr>
        <w:pStyle w:val="ListParagraph"/>
        <w:numPr>
          <w:ilvl w:val="4"/>
          <w:numId w:val="115"/>
        </w:numPr>
        <w:overflowPunct w:val="0"/>
        <w:autoSpaceDE w:val="0"/>
        <w:autoSpaceDN w:val="0"/>
        <w:spacing w:after="60"/>
        <w:textAlignment w:val="baseline"/>
        <w:rPr>
          <w:ins w:id="50543" w:author="Ramasubramani, Hariharan" w:date="2015-08-18T17:07:00Z"/>
          <w:rFonts w:cstheme="minorHAnsi"/>
          <w:color w:val="000000" w:themeColor="text1"/>
        </w:rPr>
      </w:pPr>
      <w:ins w:id="50544" w:author="Ramasubramani, Hariharan" w:date="2015-08-18T17:07:00Z">
        <w:r>
          <w:rPr>
            <w:rFonts w:cstheme="minorHAnsi"/>
            <w:color w:val="000000" w:themeColor="text1"/>
          </w:rPr>
          <w:t>C</w:t>
        </w:r>
        <w:r w:rsidRPr="00723D30">
          <w:rPr>
            <w:rFonts w:cstheme="minorHAnsi"/>
            <w:color w:val="000000" w:themeColor="text1"/>
          </w:rPr>
          <w:t xml:space="preserve">licking on “Move Up” button, would move all the contiguous Documents for that </w:t>
        </w:r>
      </w:ins>
      <w:ins w:id="50545" w:author="Ramasubramani, Hariharan" w:date="2015-08-18T17:09:00Z">
        <w:r>
          <w:rPr>
            <w:rFonts w:cstheme="minorHAnsi"/>
            <w:color w:val="000000" w:themeColor="text1"/>
          </w:rPr>
          <w:t>Sub-</w:t>
        </w:r>
      </w:ins>
      <w:ins w:id="50546" w:author="Ramasubramani, Hariharan" w:date="2015-08-18T17:07:00Z">
        <w:r w:rsidRPr="00723D30">
          <w:rPr>
            <w:rFonts w:cstheme="minorHAnsi"/>
            <w:color w:val="000000" w:themeColor="text1"/>
          </w:rPr>
          <w:t xml:space="preserve">Classification up above the </w:t>
        </w:r>
      </w:ins>
      <w:ins w:id="50547" w:author="Ramasubramani, Hariharan" w:date="2015-08-18T17:09:00Z">
        <w:r>
          <w:rPr>
            <w:rFonts w:cstheme="minorHAnsi"/>
            <w:color w:val="000000" w:themeColor="text1"/>
          </w:rPr>
          <w:t>Sub-</w:t>
        </w:r>
      </w:ins>
      <w:ins w:id="50548" w:author="Ramasubramani, Hariharan" w:date="2015-08-18T17:07:00Z">
        <w:r w:rsidRPr="00723D30">
          <w:rPr>
            <w:rFonts w:cstheme="minorHAnsi"/>
            <w:color w:val="000000" w:themeColor="text1"/>
          </w:rPr>
          <w:t>Classification displayed above it.</w:t>
        </w:r>
      </w:ins>
    </w:p>
    <w:p w14:paraId="73DB3108" w14:textId="47F7154D" w:rsidR="00723D30" w:rsidRDefault="00723D30" w:rsidP="00723D30">
      <w:pPr>
        <w:pStyle w:val="ListParagraph"/>
        <w:numPr>
          <w:ilvl w:val="4"/>
          <w:numId w:val="115"/>
        </w:numPr>
        <w:overflowPunct w:val="0"/>
        <w:autoSpaceDE w:val="0"/>
        <w:autoSpaceDN w:val="0"/>
        <w:spacing w:after="60"/>
        <w:textAlignment w:val="baseline"/>
        <w:rPr>
          <w:ins w:id="50549" w:author="Ramasubramani, Hariharan" w:date="2015-08-18T17:07:00Z"/>
          <w:rFonts w:cstheme="minorHAnsi"/>
          <w:color w:val="000000" w:themeColor="text1"/>
        </w:rPr>
      </w:pPr>
      <w:ins w:id="50550" w:author="Ramasubramani, Hariharan" w:date="2015-08-18T17:07:00Z">
        <w:r>
          <w:rPr>
            <w:rFonts w:cstheme="minorHAnsi"/>
            <w:color w:val="000000" w:themeColor="text1"/>
          </w:rPr>
          <w:t xml:space="preserve">Clicking on </w:t>
        </w:r>
        <w:r w:rsidRPr="00723D30">
          <w:rPr>
            <w:rFonts w:cstheme="minorHAnsi"/>
            <w:color w:val="000000" w:themeColor="text1"/>
          </w:rPr>
          <w:t xml:space="preserve">“Move Down” button would move the selected </w:t>
        </w:r>
      </w:ins>
      <w:ins w:id="50551" w:author="Ramasubramani, Hariharan" w:date="2015-08-18T17:09:00Z">
        <w:r>
          <w:rPr>
            <w:rFonts w:cstheme="minorHAnsi"/>
            <w:color w:val="000000" w:themeColor="text1"/>
          </w:rPr>
          <w:t>Sub-</w:t>
        </w:r>
      </w:ins>
      <w:ins w:id="50552" w:author="Ramasubramani, Hariharan" w:date="2015-08-18T17:07:00Z">
        <w:r w:rsidRPr="00723D30">
          <w:rPr>
            <w:rFonts w:cstheme="minorHAnsi"/>
            <w:color w:val="000000" w:themeColor="text1"/>
          </w:rPr>
          <w:t>Classification down below the one immediately following it.</w:t>
        </w:r>
      </w:ins>
    </w:p>
    <w:p w14:paraId="612F453B" w14:textId="210E9857" w:rsidR="00723D30" w:rsidRDefault="00723D30" w:rsidP="00723D30">
      <w:pPr>
        <w:pStyle w:val="ListParagraph"/>
        <w:numPr>
          <w:ilvl w:val="4"/>
          <w:numId w:val="115"/>
        </w:numPr>
        <w:overflowPunct w:val="0"/>
        <w:autoSpaceDE w:val="0"/>
        <w:autoSpaceDN w:val="0"/>
        <w:spacing w:after="60"/>
        <w:textAlignment w:val="baseline"/>
        <w:rPr>
          <w:ins w:id="50553" w:author="Ramasubramani, Hariharan" w:date="2015-08-18T17:07:00Z"/>
          <w:rFonts w:cstheme="minorHAnsi"/>
          <w:color w:val="000000" w:themeColor="text1"/>
        </w:rPr>
      </w:pPr>
      <w:ins w:id="50554" w:author="Ramasubramani, Hariharan" w:date="2015-08-18T17:07:00Z">
        <w:r>
          <w:rPr>
            <w:rFonts w:cstheme="minorHAnsi"/>
            <w:color w:val="000000" w:themeColor="text1"/>
          </w:rPr>
          <w:t xml:space="preserve">Clicking on </w:t>
        </w:r>
        <w:r w:rsidRPr="00723D30">
          <w:rPr>
            <w:rFonts w:cstheme="minorHAnsi"/>
            <w:color w:val="000000" w:themeColor="text1"/>
          </w:rPr>
          <w:t xml:space="preserve">“Remove” button would remove the selected </w:t>
        </w:r>
      </w:ins>
      <w:ins w:id="50555" w:author="Ramasubramani, Hariharan" w:date="2015-08-18T17:09:00Z">
        <w:r>
          <w:rPr>
            <w:rFonts w:cstheme="minorHAnsi"/>
            <w:color w:val="000000" w:themeColor="text1"/>
          </w:rPr>
          <w:t>Sub-</w:t>
        </w:r>
      </w:ins>
      <w:ins w:id="50556" w:author="Ramasubramani, Hariharan" w:date="2015-08-18T17:07:00Z">
        <w:r w:rsidRPr="00723D30">
          <w:rPr>
            <w:rFonts w:cstheme="minorHAnsi"/>
            <w:color w:val="000000" w:themeColor="text1"/>
          </w:rPr>
          <w:t>Classification from the Package Iteration entirely.</w:t>
        </w:r>
      </w:ins>
    </w:p>
    <w:p w14:paraId="59106BD1" w14:textId="5EB61909" w:rsidR="00723D30" w:rsidRDefault="00723D30" w:rsidP="00723D30">
      <w:pPr>
        <w:pStyle w:val="ListParagraph"/>
        <w:numPr>
          <w:ilvl w:val="4"/>
          <w:numId w:val="115"/>
        </w:numPr>
        <w:overflowPunct w:val="0"/>
        <w:autoSpaceDE w:val="0"/>
        <w:autoSpaceDN w:val="0"/>
        <w:spacing w:after="60"/>
        <w:textAlignment w:val="baseline"/>
        <w:rPr>
          <w:ins w:id="50557" w:author="Ramasubramani, Hariharan" w:date="2015-08-18T17:08:00Z"/>
          <w:rFonts w:cstheme="minorHAnsi"/>
          <w:color w:val="000000" w:themeColor="text1"/>
        </w:rPr>
      </w:pPr>
      <w:ins w:id="50558" w:author="Ramasubramani, Hariharan" w:date="2015-08-18T17:08:00Z">
        <w:r>
          <w:rPr>
            <w:rFonts w:cstheme="minorHAnsi"/>
            <w:color w:val="000000" w:themeColor="text1"/>
          </w:rPr>
          <w:t xml:space="preserve">Clicking on “Add To Package” </w:t>
        </w:r>
        <w:r w:rsidRPr="00723D30">
          <w:rPr>
            <w:rFonts w:cstheme="minorHAnsi"/>
            <w:color w:val="000000" w:themeColor="text1"/>
          </w:rPr>
          <w:t>button shall take the user to Add To Package screen</w:t>
        </w:r>
        <w:proofErr w:type="gramStart"/>
        <w:r w:rsidRPr="00723D30">
          <w:rPr>
            <w:rFonts w:cstheme="minorHAnsi"/>
            <w:color w:val="000000" w:themeColor="text1"/>
          </w:rPr>
          <w:t>.(</w:t>
        </w:r>
        <w:proofErr w:type="gramEnd"/>
        <w:r w:rsidRPr="00723D30">
          <w:rPr>
            <w:rFonts w:cstheme="minorHAnsi"/>
            <w:color w:val="000000" w:themeColor="text1"/>
          </w:rPr>
          <w:t>Section 4.2.</w:t>
        </w:r>
      </w:ins>
      <w:ins w:id="50559" w:author="Ramasubramani, Hariharan" w:date="2015-08-20T15:41:00Z">
        <w:r w:rsidR="000124E4">
          <w:rPr>
            <w:rFonts w:cstheme="minorHAnsi"/>
            <w:color w:val="000000" w:themeColor="text1"/>
          </w:rPr>
          <w:t>4</w:t>
        </w:r>
      </w:ins>
      <w:ins w:id="50560" w:author="Ramasubramani, Hariharan" w:date="2015-08-18T17:08:00Z">
        <w:r w:rsidRPr="00723D30">
          <w:rPr>
            <w:rFonts w:cstheme="minorHAnsi"/>
            <w:color w:val="000000" w:themeColor="text1"/>
          </w:rPr>
          <w:t>. Add To Package)</w:t>
        </w:r>
      </w:ins>
    </w:p>
    <w:p w14:paraId="5DEF41B9" w14:textId="01062CDB" w:rsidR="00DF16F4" w:rsidRPr="00723D30" w:rsidRDefault="00723D30">
      <w:pPr>
        <w:pStyle w:val="ListParagraph"/>
        <w:numPr>
          <w:ilvl w:val="4"/>
          <w:numId w:val="115"/>
        </w:numPr>
        <w:overflowPunct w:val="0"/>
        <w:autoSpaceDE w:val="0"/>
        <w:autoSpaceDN w:val="0"/>
        <w:spacing w:after="60"/>
        <w:textAlignment w:val="baseline"/>
        <w:rPr>
          <w:ins w:id="50561" w:author="Ramasubramani, Hariharan" w:date="2015-08-18T16:56:00Z"/>
          <w:rFonts w:cstheme="minorHAnsi"/>
          <w:color w:val="000000" w:themeColor="text1"/>
        </w:rPr>
        <w:pPrChange w:id="50562" w:author="Ramasubramani, Hariharan" w:date="2015-08-18T17:06:00Z">
          <w:pPr>
            <w:pStyle w:val="ListParagraph"/>
            <w:numPr>
              <w:ilvl w:val="3"/>
              <w:numId w:val="115"/>
            </w:numPr>
            <w:tabs>
              <w:tab w:val="num" w:pos="2459"/>
            </w:tabs>
            <w:overflowPunct w:val="0"/>
            <w:autoSpaceDE w:val="0"/>
            <w:autoSpaceDN w:val="0"/>
            <w:spacing w:after="60"/>
            <w:ind w:left="1883" w:hanging="893"/>
            <w:textAlignment w:val="baseline"/>
          </w:pPr>
        </w:pPrChange>
      </w:pPr>
      <w:ins w:id="50563" w:author="Ramasubramani, Hariharan" w:date="2015-08-18T17:08:00Z">
        <w:r w:rsidRPr="00723D30">
          <w:rPr>
            <w:rFonts w:cstheme="minorHAnsi"/>
            <w:color w:val="000000" w:themeColor="text1"/>
          </w:rPr>
          <w:t xml:space="preserve">Whatever </w:t>
        </w:r>
      </w:ins>
      <w:ins w:id="50564" w:author="Ramasubramani, Hariharan" w:date="2015-08-18T17:09:00Z">
        <w:r>
          <w:rPr>
            <w:rFonts w:cstheme="minorHAnsi"/>
            <w:color w:val="000000" w:themeColor="text1"/>
          </w:rPr>
          <w:t>Sub-</w:t>
        </w:r>
      </w:ins>
      <w:ins w:id="50565" w:author="Ramasubramani, Hariharan" w:date="2015-08-18T17:08:00Z">
        <w:r w:rsidRPr="00723D30">
          <w:rPr>
            <w:rFonts w:cstheme="minorHAnsi"/>
            <w:color w:val="000000" w:themeColor="text1"/>
          </w:rPr>
          <w:t xml:space="preserve">Classification is input from that screen will be added above the selected </w:t>
        </w:r>
      </w:ins>
      <w:ins w:id="50566" w:author="Ramasubramani, Hariharan" w:date="2015-08-18T17:09:00Z">
        <w:r>
          <w:rPr>
            <w:rFonts w:cstheme="minorHAnsi"/>
            <w:color w:val="000000" w:themeColor="text1"/>
          </w:rPr>
          <w:t>Sub-</w:t>
        </w:r>
      </w:ins>
      <w:ins w:id="50567" w:author="Ramasubramani, Hariharan" w:date="2015-08-18T17:08:00Z">
        <w:r w:rsidRPr="00723D30">
          <w:rPr>
            <w:rFonts w:cstheme="minorHAnsi"/>
            <w:color w:val="000000" w:themeColor="text1"/>
          </w:rPr>
          <w:t>Classification group from this screen. If no selection has been made, it will be placed at the bottom of the listing.</w:t>
        </w:r>
      </w:ins>
      <w:ins w:id="50568" w:author="Ramasubramani, Hariharan" w:date="2015-08-18T16:57:00Z">
        <w:r w:rsidR="00DF16F4" w:rsidRPr="00723D30">
          <w:rPr>
            <w:rFonts w:cstheme="minorHAnsi"/>
            <w:color w:val="000000" w:themeColor="text1"/>
          </w:rPr>
          <w:br/>
        </w:r>
        <w:r w:rsidR="00DF16F4" w:rsidRPr="00723D30">
          <w:rPr>
            <w:rFonts w:cstheme="minorHAnsi"/>
            <w:color w:val="000000" w:themeColor="text1"/>
          </w:rPr>
          <w:br/>
        </w:r>
      </w:ins>
    </w:p>
    <w:p w14:paraId="3EB92C73" w14:textId="3574478B" w:rsidR="00DF16F4" w:rsidRDefault="00DF16F4" w:rsidP="00355FD4">
      <w:pPr>
        <w:pStyle w:val="ListParagraph"/>
        <w:numPr>
          <w:ilvl w:val="3"/>
          <w:numId w:val="115"/>
        </w:numPr>
        <w:overflowPunct w:val="0"/>
        <w:autoSpaceDE w:val="0"/>
        <w:autoSpaceDN w:val="0"/>
        <w:spacing w:after="60"/>
        <w:textAlignment w:val="baseline"/>
        <w:rPr>
          <w:ins w:id="50569" w:author="Ramasubramani, Hariharan" w:date="2015-07-21T15:53:00Z"/>
          <w:rFonts w:cstheme="minorHAnsi"/>
          <w:color w:val="000000" w:themeColor="text1"/>
        </w:rPr>
      </w:pPr>
      <w:ins w:id="50570" w:author="Ramasubramani, Hariharan" w:date="2015-08-18T16:56:00Z">
        <w:r>
          <w:rPr>
            <w:rFonts w:cstheme="minorHAnsi"/>
            <w:color w:val="000000" w:themeColor="text1"/>
          </w:rPr>
          <w:t>Add To Package</w:t>
        </w:r>
      </w:ins>
    </w:p>
    <w:p w14:paraId="23703525" w14:textId="1993A74A" w:rsidR="00C67298" w:rsidRDefault="00C67298" w:rsidP="00370B06">
      <w:pPr>
        <w:pStyle w:val="ListParagraph"/>
        <w:numPr>
          <w:ilvl w:val="4"/>
          <w:numId w:val="115"/>
        </w:numPr>
        <w:overflowPunct w:val="0"/>
        <w:autoSpaceDE w:val="0"/>
        <w:autoSpaceDN w:val="0"/>
        <w:spacing w:after="60"/>
        <w:textAlignment w:val="baseline"/>
        <w:rPr>
          <w:ins w:id="50571" w:author="Ramasubramani, Hariharan" w:date="2015-07-22T11:26:00Z"/>
          <w:rFonts w:cstheme="minorHAnsi"/>
          <w:color w:val="000000" w:themeColor="text1"/>
        </w:rPr>
      </w:pPr>
      <w:ins w:id="50572" w:author="Ramasubramani, Hariharan" w:date="2015-07-22T11:26:00Z">
        <w:r>
          <w:rPr>
            <w:rFonts w:cstheme="minorHAnsi"/>
            <w:color w:val="000000" w:themeColor="text1"/>
          </w:rPr>
          <w:t>Default Add to Package screen shall be empty with no search results.</w:t>
        </w:r>
      </w:ins>
      <w:ins w:id="50573" w:author="Ramasubramani, Hariharan" w:date="2015-07-22T11:40:00Z">
        <w:r w:rsidR="00CA0F12">
          <w:rPr>
            <w:rFonts w:cstheme="minorHAnsi"/>
            <w:color w:val="000000" w:themeColor="text1"/>
          </w:rPr>
          <w:t xml:space="preserve"> (Fig 4.d)</w:t>
        </w:r>
      </w:ins>
    </w:p>
    <w:p w14:paraId="3E76606A" w14:textId="201E266F" w:rsidR="003E0B54" w:rsidRDefault="003E0B54" w:rsidP="00370B06">
      <w:pPr>
        <w:pStyle w:val="ListParagraph"/>
        <w:numPr>
          <w:ilvl w:val="4"/>
          <w:numId w:val="115"/>
        </w:numPr>
        <w:overflowPunct w:val="0"/>
        <w:autoSpaceDE w:val="0"/>
        <w:autoSpaceDN w:val="0"/>
        <w:spacing w:after="60"/>
        <w:textAlignment w:val="baseline"/>
        <w:rPr>
          <w:ins w:id="50574" w:author="Ramasubramani, Hariharan" w:date="2015-07-22T11:22:00Z"/>
          <w:rFonts w:cstheme="minorHAnsi"/>
          <w:color w:val="000000" w:themeColor="text1"/>
        </w:rPr>
      </w:pPr>
      <w:ins w:id="50575" w:author="Ramasubramani, Hariharan" w:date="2015-07-21T17:04:00Z">
        <w:r>
          <w:rPr>
            <w:rFonts w:cstheme="minorHAnsi"/>
            <w:color w:val="000000" w:themeColor="text1"/>
          </w:rPr>
          <w:t xml:space="preserve">After performing search from Add to Package search for Form/Record </w:t>
        </w:r>
      </w:ins>
      <w:ins w:id="50576" w:author="Ramasubramani, Hariharan" w:date="2015-08-18T13:41:00Z">
        <w:r w:rsidR="00401060">
          <w:rPr>
            <w:rFonts w:cstheme="minorHAnsi"/>
            <w:color w:val="000000" w:themeColor="text1"/>
          </w:rPr>
          <w:t>#</w:t>
        </w:r>
      </w:ins>
      <w:ins w:id="50577" w:author="Ramasubramani, Hariharan" w:date="2015-07-21T17:04:00Z">
        <w:r>
          <w:rPr>
            <w:rFonts w:cstheme="minorHAnsi"/>
            <w:color w:val="000000" w:themeColor="text1"/>
          </w:rPr>
          <w:t xml:space="preserve">, Revision Date, Package Name, Form/Record Title, Classification and Sub-Classification </w:t>
        </w:r>
      </w:ins>
      <w:ins w:id="50578" w:author="Ramasubramani, Hariharan" w:date="2015-07-21T17:05:00Z">
        <w:r w:rsidR="00820E7C">
          <w:rPr>
            <w:rFonts w:cstheme="minorHAnsi"/>
            <w:color w:val="000000" w:themeColor="text1"/>
          </w:rPr>
          <w:t>(Fig 4.c) user shall select Forms/Records/Packages to add to the Package.</w:t>
        </w:r>
      </w:ins>
    </w:p>
    <w:p w14:paraId="2A592EA4" w14:textId="51373261" w:rsidR="00C67298" w:rsidRDefault="00CB367C" w:rsidP="00370B06">
      <w:pPr>
        <w:pStyle w:val="ListParagraph"/>
        <w:numPr>
          <w:ilvl w:val="4"/>
          <w:numId w:val="115"/>
        </w:numPr>
        <w:overflowPunct w:val="0"/>
        <w:autoSpaceDE w:val="0"/>
        <w:autoSpaceDN w:val="0"/>
        <w:spacing w:after="60"/>
        <w:textAlignment w:val="baseline"/>
        <w:rPr>
          <w:ins w:id="50579" w:author="Ramasubramani, Hariharan" w:date="2015-07-22T11:27:00Z"/>
          <w:rFonts w:cstheme="minorHAnsi"/>
          <w:color w:val="000000" w:themeColor="text1"/>
        </w:rPr>
      </w:pPr>
      <w:ins w:id="50580" w:author="Ramasubramani, Hariharan" w:date="2015-08-03T11:31:00Z">
        <w:r>
          <w:rPr>
            <w:rFonts w:cstheme="minorHAnsi"/>
            <w:color w:val="000000" w:themeColor="text1"/>
          </w:rPr>
          <w:t>Revision</w:t>
        </w:r>
      </w:ins>
      <w:ins w:id="50581" w:author="Ramasubramani, Hariharan" w:date="2015-07-22T11:23:00Z">
        <w:r w:rsidR="00C67298">
          <w:rPr>
            <w:rFonts w:cstheme="minorHAnsi"/>
            <w:color w:val="000000" w:themeColor="text1"/>
          </w:rPr>
          <w:t xml:space="preserve"> Date is only available for Forms. </w:t>
        </w:r>
      </w:ins>
      <w:ins w:id="50582" w:author="Ramasubramani, Hariharan" w:date="2015-07-22T11:22:00Z">
        <w:r w:rsidR="00C67298">
          <w:rPr>
            <w:rFonts w:cstheme="minorHAnsi"/>
            <w:color w:val="000000" w:themeColor="text1"/>
          </w:rPr>
          <w:t xml:space="preserve">Form </w:t>
        </w:r>
      </w:ins>
      <w:ins w:id="50583" w:author="Ramasubramani, Hariharan" w:date="2015-08-18T13:41:00Z">
        <w:r w:rsidR="00401060">
          <w:rPr>
            <w:rFonts w:cstheme="minorHAnsi"/>
            <w:color w:val="000000" w:themeColor="text1"/>
          </w:rPr>
          <w:t>#</w:t>
        </w:r>
      </w:ins>
      <w:ins w:id="50584" w:author="Ramasubramani, Hariharan" w:date="2015-07-22T11:22:00Z">
        <w:r w:rsidR="00C67298">
          <w:rPr>
            <w:rFonts w:cstheme="minorHAnsi"/>
            <w:color w:val="000000" w:themeColor="text1"/>
          </w:rPr>
          <w:t xml:space="preserve"> </w:t>
        </w:r>
      </w:ins>
      <w:ins w:id="50585" w:author="Ramasubramani, Hariharan" w:date="2015-07-22T11:25:00Z">
        <w:r w:rsidR="00C67298">
          <w:rPr>
            <w:rFonts w:cstheme="minorHAnsi"/>
            <w:color w:val="000000" w:themeColor="text1"/>
          </w:rPr>
          <w:t>without</w:t>
        </w:r>
      </w:ins>
      <w:ins w:id="50586" w:author="Ramasubramani, Hariharan" w:date="2015-07-22T11:22:00Z">
        <w:r w:rsidR="00C67298">
          <w:rPr>
            <w:rFonts w:cstheme="minorHAnsi"/>
            <w:color w:val="000000" w:themeColor="text1"/>
          </w:rPr>
          <w:t xml:space="preserve"> </w:t>
        </w:r>
      </w:ins>
      <w:ins w:id="50587" w:author="Ramasubramani, Hariharan" w:date="2015-07-22T11:24:00Z">
        <w:r w:rsidR="00C67298">
          <w:rPr>
            <w:rFonts w:cstheme="minorHAnsi"/>
            <w:color w:val="000000" w:themeColor="text1"/>
          </w:rPr>
          <w:t xml:space="preserve">Revision Date </w:t>
        </w:r>
      </w:ins>
      <w:ins w:id="50588" w:author="Ramasubramani, Hariharan" w:date="2015-07-22T11:22:00Z">
        <w:r w:rsidR="00C67298">
          <w:rPr>
            <w:rFonts w:cstheme="minorHAnsi"/>
            <w:color w:val="000000" w:themeColor="text1"/>
          </w:rPr>
          <w:t xml:space="preserve">shall </w:t>
        </w:r>
      </w:ins>
      <w:ins w:id="50589" w:author="Ramasubramani, Hariharan" w:date="2015-07-22T11:24:00Z">
        <w:r w:rsidR="00C67298">
          <w:rPr>
            <w:rFonts w:cstheme="minorHAnsi"/>
            <w:color w:val="000000" w:themeColor="text1"/>
          </w:rPr>
          <w:t xml:space="preserve">bring </w:t>
        </w:r>
      </w:ins>
      <w:ins w:id="50590" w:author="Ramasubramani, Hariharan" w:date="2015-07-22T11:25:00Z">
        <w:r w:rsidR="00C67298">
          <w:rPr>
            <w:rFonts w:cstheme="minorHAnsi"/>
            <w:color w:val="000000" w:themeColor="text1"/>
          </w:rPr>
          <w:t>all For</w:t>
        </w:r>
      </w:ins>
      <w:ins w:id="50591" w:author="Ramasubramani, Hariharan" w:date="2015-07-22T11:26:00Z">
        <w:r w:rsidR="00C67298">
          <w:rPr>
            <w:rFonts w:cstheme="minorHAnsi"/>
            <w:color w:val="000000" w:themeColor="text1"/>
          </w:rPr>
          <w:t>m</w:t>
        </w:r>
      </w:ins>
      <w:ins w:id="50592" w:author="Ramasubramani, Hariharan" w:date="2015-07-22T11:25:00Z">
        <w:r w:rsidR="00C67298">
          <w:rPr>
            <w:rFonts w:cstheme="minorHAnsi"/>
            <w:color w:val="000000" w:themeColor="text1"/>
          </w:rPr>
          <w:t xml:space="preserve">s with same Form </w:t>
        </w:r>
      </w:ins>
      <w:ins w:id="50593" w:author="Ramasubramani, Hariharan" w:date="2015-08-18T13:56:00Z">
        <w:r w:rsidR="00C32E3E">
          <w:rPr>
            <w:rFonts w:cstheme="minorHAnsi"/>
            <w:color w:val="000000" w:themeColor="text1"/>
          </w:rPr>
          <w:t>#</w:t>
        </w:r>
      </w:ins>
      <w:ins w:id="50594" w:author="Ramasubramani, Hariharan" w:date="2015-07-22T11:26:00Z">
        <w:r w:rsidR="00C67298">
          <w:rPr>
            <w:rFonts w:cstheme="minorHAnsi"/>
            <w:color w:val="000000" w:themeColor="text1"/>
          </w:rPr>
          <w:t>.</w:t>
        </w:r>
      </w:ins>
      <w:ins w:id="50595" w:author="Ramasubramani, Hariharan" w:date="2015-07-22T11:25:00Z">
        <w:r w:rsidR="00C67298">
          <w:rPr>
            <w:rFonts w:cstheme="minorHAnsi"/>
            <w:color w:val="000000" w:themeColor="text1"/>
          </w:rPr>
          <w:t xml:space="preserve"> </w:t>
        </w:r>
      </w:ins>
    </w:p>
    <w:p w14:paraId="6A356DF9" w14:textId="105FAC14" w:rsidR="00C67298" w:rsidRDefault="00C67298" w:rsidP="00370B06">
      <w:pPr>
        <w:pStyle w:val="ListParagraph"/>
        <w:numPr>
          <w:ilvl w:val="4"/>
          <w:numId w:val="115"/>
        </w:numPr>
        <w:overflowPunct w:val="0"/>
        <w:autoSpaceDE w:val="0"/>
        <w:autoSpaceDN w:val="0"/>
        <w:spacing w:after="60"/>
        <w:textAlignment w:val="baseline"/>
        <w:rPr>
          <w:ins w:id="50596" w:author="Ramasubramani, Hariharan" w:date="2015-07-21T17:02:00Z"/>
          <w:rFonts w:cstheme="minorHAnsi"/>
          <w:color w:val="000000" w:themeColor="text1"/>
        </w:rPr>
      </w:pPr>
      <w:ins w:id="50597" w:author="Ramasubramani, Hariharan" w:date="2015-07-22T11:28:00Z">
        <w:r>
          <w:rPr>
            <w:rFonts w:cstheme="minorHAnsi"/>
            <w:color w:val="000000" w:themeColor="text1"/>
          </w:rPr>
          <w:t xml:space="preserve">The system shall </w:t>
        </w:r>
      </w:ins>
      <w:ins w:id="50598" w:author="Ramasubramani, Hariharan" w:date="2015-07-22T11:29:00Z">
        <w:r>
          <w:rPr>
            <w:rFonts w:cstheme="minorHAnsi"/>
            <w:color w:val="000000" w:themeColor="text1"/>
          </w:rPr>
          <w:t xml:space="preserve">perform </w:t>
        </w:r>
      </w:ins>
      <w:ins w:id="50599" w:author="Ramasubramani, Hariharan" w:date="2015-07-22T11:30:00Z">
        <w:r>
          <w:rPr>
            <w:rFonts w:cstheme="minorHAnsi"/>
            <w:color w:val="000000" w:themeColor="text1"/>
          </w:rPr>
          <w:t>wild</w:t>
        </w:r>
      </w:ins>
      <w:ins w:id="50600" w:author="Ramasubramani, Hariharan" w:date="2015-07-22T11:29:00Z">
        <w:r>
          <w:rPr>
            <w:rFonts w:cstheme="minorHAnsi"/>
            <w:color w:val="000000" w:themeColor="text1"/>
          </w:rPr>
          <w:t xml:space="preserve"> card query </w:t>
        </w:r>
      </w:ins>
      <w:ins w:id="50601" w:author="Ramasubramani, Hariharan" w:date="2015-07-22T11:30:00Z">
        <w:r>
          <w:rPr>
            <w:rFonts w:cstheme="minorHAnsi"/>
            <w:color w:val="000000" w:themeColor="text1"/>
          </w:rPr>
          <w:t xml:space="preserve">search </w:t>
        </w:r>
      </w:ins>
      <w:ins w:id="50602" w:author="Ramasubramani, Hariharan" w:date="2015-07-22T11:29:00Z">
        <w:r>
          <w:rPr>
            <w:rFonts w:cstheme="minorHAnsi"/>
            <w:color w:val="000000" w:themeColor="text1"/>
          </w:rPr>
          <w:t>for any of the search criteria and bring results</w:t>
        </w:r>
      </w:ins>
      <w:ins w:id="50603" w:author="Ramasubramani, Hariharan" w:date="2015-07-22T11:32:00Z">
        <w:r w:rsidR="00CA0F12">
          <w:rPr>
            <w:rFonts w:cstheme="minorHAnsi"/>
            <w:color w:val="000000" w:themeColor="text1"/>
          </w:rPr>
          <w:t xml:space="preserve"> that is matching with Package Timing Code</w:t>
        </w:r>
      </w:ins>
      <w:ins w:id="50604" w:author="Ramasubramani, Hariharan" w:date="2015-07-22T11:27:00Z">
        <w:r>
          <w:rPr>
            <w:rFonts w:cstheme="minorHAnsi"/>
            <w:color w:val="000000" w:themeColor="text1"/>
          </w:rPr>
          <w:t xml:space="preserve">.  </w:t>
        </w:r>
      </w:ins>
      <w:ins w:id="50605" w:author="Ramasubramani, Hariharan" w:date="2015-07-22T11:30:00Z">
        <w:r>
          <w:rPr>
            <w:rFonts w:cstheme="minorHAnsi"/>
            <w:color w:val="000000" w:themeColor="text1"/>
          </w:rPr>
          <w:t>User shall not need to enter any wild card characters while search.</w:t>
        </w:r>
      </w:ins>
    </w:p>
    <w:p w14:paraId="2794B8EB" w14:textId="77777777" w:rsidR="00820E7C" w:rsidRDefault="00820E7C">
      <w:pPr>
        <w:pStyle w:val="ListParagraph"/>
        <w:numPr>
          <w:ilvl w:val="4"/>
          <w:numId w:val="115"/>
        </w:numPr>
        <w:overflowPunct w:val="0"/>
        <w:autoSpaceDE w:val="0"/>
        <w:autoSpaceDN w:val="0"/>
        <w:spacing w:after="60"/>
        <w:textAlignment w:val="baseline"/>
        <w:rPr>
          <w:ins w:id="50606" w:author="Ramasubramani, Hariharan" w:date="2015-07-21T17:10:00Z"/>
          <w:rFonts w:cstheme="minorHAnsi"/>
          <w:color w:val="000000" w:themeColor="text1"/>
        </w:rPr>
        <w:pPrChange w:id="50607" w:author="Ramasubramani, Hariharan" w:date="2015-07-21T15:53:00Z">
          <w:pPr>
            <w:pStyle w:val="ListParagraph"/>
            <w:numPr>
              <w:ilvl w:val="3"/>
              <w:numId w:val="115"/>
            </w:numPr>
            <w:tabs>
              <w:tab w:val="num" w:pos="2459"/>
            </w:tabs>
            <w:overflowPunct w:val="0"/>
            <w:autoSpaceDE w:val="0"/>
            <w:autoSpaceDN w:val="0"/>
            <w:spacing w:after="60"/>
            <w:ind w:left="1883" w:hanging="893"/>
            <w:textAlignment w:val="baseline"/>
          </w:pPr>
        </w:pPrChange>
      </w:pPr>
      <w:ins w:id="50608" w:author="Ramasubramani, Hariharan" w:date="2015-07-21T17:10:00Z">
        <w:r>
          <w:rPr>
            <w:rFonts w:cstheme="minorHAnsi"/>
            <w:color w:val="000000" w:themeColor="text1"/>
          </w:rPr>
          <w:t>User shall select any Query Date Exception drop down value for selected Forms/Records/Packages.</w:t>
        </w:r>
      </w:ins>
    </w:p>
    <w:p w14:paraId="17D2620E" w14:textId="77777777" w:rsidR="00820E7C" w:rsidRDefault="00820E7C">
      <w:pPr>
        <w:pStyle w:val="ListParagraph"/>
        <w:numPr>
          <w:ilvl w:val="4"/>
          <w:numId w:val="115"/>
        </w:numPr>
        <w:overflowPunct w:val="0"/>
        <w:autoSpaceDE w:val="0"/>
        <w:autoSpaceDN w:val="0"/>
        <w:spacing w:after="60"/>
        <w:textAlignment w:val="baseline"/>
        <w:rPr>
          <w:ins w:id="50609" w:author="Ramasubramani, Hariharan" w:date="2015-07-21T17:12:00Z"/>
          <w:rFonts w:cstheme="minorHAnsi"/>
          <w:color w:val="000000" w:themeColor="text1"/>
        </w:rPr>
        <w:pPrChange w:id="50610" w:author="Ramasubramani, Hariharan" w:date="2015-07-21T15:53:00Z">
          <w:pPr>
            <w:pStyle w:val="ListParagraph"/>
            <w:numPr>
              <w:ilvl w:val="3"/>
              <w:numId w:val="115"/>
            </w:numPr>
            <w:tabs>
              <w:tab w:val="num" w:pos="2459"/>
            </w:tabs>
            <w:overflowPunct w:val="0"/>
            <w:autoSpaceDE w:val="0"/>
            <w:autoSpaceDN w:val="0"/>
            <w:spacing w:after="60"/>
            <w:ind w:left="1883" w:hanging="893"/>
            <w:textAlignment w:val="baseline"/>
          </w:pPr>
        </w:pPrChange>
      </w:pPr>
      <w:ins w:id="50611" w:author="Ramasubramani, Hariharan" w:date="2015-07-21T17:11:00Z">
        <w:r>
          <w:rPr>
            <w:rFonts w:cstheme="minorHAnsi"/>
            <w:color w:val="000000" w:themeColor="text1"/>
          </w:rPr>
          <w:t>Clicking Add shall add the selected Forms/Records/Packages to selected Package Version.</w:t>
        </w:r>
      </w:ins>
    </w:p>
    <w:p w14:paraId="66DB43DA" w14:textId="7B99ADF4" w:rsidR="00CA0F12" w:rsidRDefault="00820E7C">
      <w:pPr>
        <w:pStyle w:val="ListParagraph"/>
        <w:numPr>
          <w:ilvl w:val="4"/>
          <w:numId w:val="115"/>
        </w:numPr>
        <w:overflowPunct w:val="0"/>
        <w:autoSpaceDE w:val="0"/>
        <w:autoSpaceDN w:val="0"/>
        <w:spacing w:after="60"/>
        <w:textAlignment w:val="baseline"/>
        <w:rPr>
          <w:ins w:id="50612" w:author="Ramasubramani, Hariharan" w:date="2015-07-22T11:36:00Z"/>
          <w:rFonts w:cstheme="minorHAnsi"/>
          <w:color w:val="000000" w:themeColor="text1"/>
        </w:rPr>
      </w:pPr>
      <w:ins w:id="50613" w:author="Ramasubramani, Hariharan" w:date="2015-07-21T17:12:00Z">
        <w:r>
          <w:rPr>
            <w:rFonts w:cstheme="minorHAnsi"/>
            <w:color w:val="000000" w:themeColor="text1"/>
          </w:rPr>
          <w:t xml:space="preserve">Clicking Cancel shall invoke </w:t>
        </w:r>
      </w:ins>
      <w:ins w:id="50614" w:author="Ramasubramani, Hariharan" w:date="2015-07-21T21:09:00Z">
        <w:r w:rsidR="00D77AE8" w:rsidRPr="00D77AE8">
          <w:rPr>
            <w:rFonts w:cstheme="minorHAnsi"/>
            <w:color w:val="000000" w:themeColor="text1"/>
          </w:rPr>
          <w:t>Unsaved Changes functionality (Sec 1.9 Unsaved Changes)</w:t>
        </w:r>
      </w:ins>
      <w:ins w:id="50615" w:author="Ramasubramani, Hariharan" w:date="2015-07-22T11:36:00Z">
        <w:r w:rsidR="00CA0F12">
          <w:rPr>
            <w:rFonts w:cstheme="minorHAnsi"/>
            <w:color w:val="000000" w:themeColor="text1"/>
          </w:rPr>
          <w:br/>
        </w:r>
      </w:ins>
    </w:p>
    <w:p w14:paraId="51B36AB4" w14:textId="1A9CA203" w:rsidR="00CA0F12" w:rsidRDefault="00CA0F12">
      <w:pPr>
        <w:rPr>
          <w:ins w:id="50616" w:author="Ramasubramani, Hariharan" w:date="2015-07-22T11:36:00Z"/>
          <w:rFonts w:cstheme="minorHAnsi"/>
          <w:color w:val="000000" w:themeColor="text1"/>
        </w:rPr>
      </w:pPr>
      <w:ins w:id="50617" w:author="Ramasubramani, Hariharan" w:date="2015-07-22T11:36:00Z">
        <w:r>
          <w:rPr>
            <w:rFonts w:cstheme="minorHAnsi"/>
            <w:color w:val="000000" w:themeColor="text1"/>
          </w:rPr>
          <w:br w:type="page"/>
        </w:r>
      </w:ins>
      <w:ins w:id="50618" w:author="Ramasubramani, Hariharan" w:date="2015-08-20T10:58:00Z">
        <w:r w:rsidR="00850E1C">
          <w:rPr>
            <w:noProof/>
          </w:rPr>
          <w:drawing>
            <wp:inline distT="0" distB="0" distL="0" distR="0" wp14:anchorId="5C0F5BFF" wp14:editId="08124008">
              <wp:extent cx="6858000" cy="6348271"/>
              <wp:effectExtent l="0" t="0" r="0" b="0"/>
              <wp:docPr id="132" name="Picture 132" descr="C:\Users\n0262988\AppData\Local\Microsoft\Windows\Temporary Internet Files\Content.Word\AddToPk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n0262988\AppData\Local\Microsoft\Windows\Temporary Internet Files\Content.Word\AddToPkg.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858000" cy="6348271"/>
                      </a:xfrm>
                      <a:prstGeom prst="rect">
                        <a:avLst/>
                      </a:prstGeom>
                      <a:noFill/>
                      <a:ln>
                        <a:noFill/>
                      </a:ln>
                    </pic:spPr>
                  </pic:pic>
                </a:graphicData>
              </a:graphic>
            </wp:inline>
          </w:drawing>
        </w:r>
      </w:ins>
    </w:p>
    <w:p w14:paraId="2936C692" w14:textId="0DD3F2A4" w:rsidR="00CA0F12" w:rsidRDefault="00CA0F12">
      <w:pPr>
        <w:pStyle w:val="ListParagraph"/>
        <w:overflowPunct w:val="0"/>
        <w:autoSpaceDE w:val="0"/>
        <w:autoSpaceDN w:val="0"/>
        <w:spacing w:after="60"/>
        <w:ind w:left="2232" w:firstLine="0"/>
        <w:textAlignment w:val="baseline"/>
        <w:rPr>
          <w:ins w:id="50619" w:author="Ramasubramani, Hariharan" w:date="2015-07-22T11:40:00Z"/>
          <w:rFonts w:cstheme="minorHAnsi"/>
          <w:color w:val="000000" w:themeColor="text1"/>
        </w:rPr>
        <w:pPrChange w:id="50620" w:author="Ramasubramani, Hariharan" w:date="2015-07-22T11:36:00Z">
          <w:pPr>
            <w:pStyle w:val="ListParagraph"/>
            <w:numPr>
              <w:ilvl w:val="3"/>
              <w:numId w:val="115"/>
            </w:numPr>
            <w:tabs>
              <w:tab w:val="num" w:pos="2459"/>
            </w:tabs>
            <w:overflowPunct w:val="0"/>
            <w:autoSpaceDE w:val="0"/>
            <w:autoSpaceDN w:val="0"/>
            <w:spacing w:after="60"/>
            <w:ind w:left="1883" w:hanging="893"/>
            <w:textAlignment w:val="baseline"/>
          </w:pPr>
        </w:pPrChange>
      </w:pPr>
      <w:ins w:id="50621" w:author="Ramasubramani, Hariharan" w:date="2015-07-22T11:41:00Z">
        <w:r>
          <w:rPr>
            <w:rFonts w:cstheme="minorHAnsi"/>
            <w:color w:val="000000" w:themeColor="text1"/>
          </w:rPr>
          <w:t xml:space="preserve">                       </w:t>
        </w:r>
      </w:ins>
      <w:ins w:id="50622" w:author="Ramasubramani, Hariharan" w:date="2015-07-22T11:40:00Z">
        <w:r>
          <w:rPr>
            <w:rFonts w:cstheme="minorHAnsi"/>
            <w:color w:val="000000" w:themeColor="text1"/>
          </w:rPr>
          <w:t>Fig 4.d – Add To Package Screen</w:t>
        </w:r>
      </w:ins>
      <w:ins w:id="50623" w:author="Ramasubramani, Hariharan" w:date="2015-07-21T15:52:00Z">
        <w:r w:rsidR="00370B06" w:rsidRPr="003E0B54">
          <w:rPr>
            <w:rFonts w:cstheme="minorHAnsi"/>
            <w:color w:val="000000" w:themeColor="text1"/>
          </w:rPr>
          <w:br/>
        </w:r>
      </w:ins>
    </w:p>
    <w:p w14:paraId="22082EE6" w14:textId="77777777" w:rsidR="00CA0F12" w:rsidRDefault="00CA0F12">
      <w:pPr>
        <w:pStyle w:val="ListParagraph"/>
        <w:overflowPunct w:val="0"/>
        <w:autoSpaceDE w:val="0"/>
        <w:autoSpaceDN w:val="0"/>
        <w:spacing w:after="60"/>
        <w:ind w:left="2232" w:firstLine="0"/>
        <w:textAlignment w:val="baseline"/>
        <w:rPr>
          <w:ins w:id="50624" w:author="Ramasubramani, Hariharan" w:date="2015-07-22T11:40:00Z"/>
          <w:rFonts w:cstheme="minorHAnsi"/>
          <w:color w:val="000000" w:themeColor="text1"/>
        </w:rPr>
        <w:pPrChange w:id="50625" w:author="Ramasubramani, Hariharan" w:date="2015-07-22T11:36:00Z">
          <w:pPr>
            <w:pStyle w:val="ListParagraph"/>
            <w:numPr>
              <w:ilvl w:val="3"/>
              <w:numId w:val="115"/>
            </w:numPr>
            <w:tabs>
              <w:tab w:val="num" w:pos="2459"/>
            </w:tabs>
            <w:overflowPunct w:val="0"/>
            <w:autoSpaceDE w:val="0"/>
            <w:autoSpaceDN w:val="0"/>
            <w:spacing w:after="60"/>
            <w:ind w:left="1883" w:hanging="893"/>
            <w:textAlignment w:val="baseline"/>
          </w:pPr>
        </w:pPrChange>
      </w:pPr>
    </w:p>
    <w:p w14:paraId="2EFBF377" w14:textId="77777777" w:rsidR="00CA0F12" w:rsidRDefault="00CA0F12">
      <w:pPr>
        <w:pStyle w:val="ListParagraph"/>
        <w:overflowPunct w:val="0"/>
        <w:autoSpaceDE w:val="0"/>
        <w:autoSpaceDN w:val="0"/>
        <w:spacing w:after="60"/>
        <w:ind w:left="2232" w:firstLine="0"/>
        <w:textAlignment w:val="baseline"/>
        <w:rPr>
          <w:ins w:id="50626" w:author="Ramasubramani, Hariharan" w:date="2015-07-22T11:40:00Z"/>
          <w:rFonts w:cstheme="minorHAnsi"/>
          <w:color w:val="000000" w:themeColor="text1"/>
        </w:rPr>
        <w:pPrChange w:id="50627" w:author="Ramasubramani, Hariharan" w:date="2015-07-22T11:36:00Z">
          <w:pPr>
            <w:pStyle w:val="ListParagraph"/>
            <w:numPr>
              <w:ilvl w:val="3"/>
              <w:numId w:val="115"/>
            </w:numPr>
            <w:tabs>
              <w:tab w:val="num" w:pos="2459"/>
            </w:tabs>
            <w:overflowPunct w:val="0"/>
            <w:autoSpaceDE w:val="0"/>
            <w:autoSpaceDN w:val="0"/>
            <w:spacing w:after="60"/>
            <w:ind w:left="1883" w:hanging="893"/>
            <w:textAlignment w:val="baseline"/>
          </w:pPr>
        </w:pPrChange>
      </w:pPr>
    </w:p>
    <w:p w14:paraId="12B7E1C4" w14:textId="77777777" w:rsidR="00CA0F12" w:rsidRDefault="00CA0F12">
      <w:pPr>
        <w:pStyle w:val="ListParagraph"/>
        <w:overflowPunct w:val="0"/>
        <w:autoSpaceDE w:val="0"/>
        <w:autoSpaceDN w:val="0"/>
        <w:spacing w:after="60"/>
        <w:ind w:left="2232" w:firstLine="0"/>
        <w:textAlignment w:val="baseline"/>
        <w:rPr>
          <w:ins w:id="50628" w:author="Ramasubramani, Hariharan" w:date="2015-07-22T11:40:00Z"/>
          <w:rFonts w:cstheme="minorHAnsi"/>
          <w:color w:val="000000" w:themeColor="text1"/>
        </w:rPr>
        <w:pPrChange w:id="50629" w:author="Ramasubramani, Hariharan" w:date="2015-07-22T11:36:00Z">
          <w:pPr>
            <w:pStyle w:val="ListParagraph"/>
            <w:numPr>
              <w:ilvl w:val="3"/>
              <w:numId w:val="115"/>
            </w:numPr>
            <w:tabs>
              <w:tab w:val="num" w:pos="2459"/>
            </w:tabs>
            <w:overflowPunct w:val="0"/>
            <w:autoSpaceDE w:val="0"/>
            <w:autoSpaceDN w:val="0"/>
            <w:spacing w:after="60"/>
            <w:ind w:left="1883" w:hanging="893"/>
            <w:textAlignment w:val="baseline"/>
          </w:pPr>
        </w:pPrChange>
      </w:pPr>
    </w:p>
    <w:p w14:paraId="7C39AE69" w14:textId="356C97CC" w:rsidR="003E0B54" w:rsidRDefault="003E0B54">
      <w:pPr>
        <w:pStyle w:val="ListParagraph"/>
        <w:overflowPunct w:val="0"/>
        <w:autoSpaceDE w:val="0"/>
        <w:autoSpaceDN w:val="0"/>
        <w:spacing w:after="60"/>
        <w:ind w:left="2232" w:firstLine="0"/>
        <w:textAlignment w:val="baseline"/>
        <w:rPr>
          <w:ins w:id="50630" w:author="Ramasubramani, Hariharan" w:date="2015-07-21T17:03:00Z"/>
          <w:rFonts w:cstheme="minorHAnsi"/>
          <w:color w:val="000000" w:themeColor="text1"/>
        </w:rPr>
        <w:pPrChange w:id="50631" w:author="Ramasubramani, Hariharan" w:date="2015-07-22T11:36:00Z">
          <w:pPr>
            <w:pStyle w:val="ListParagraph"/>
            <w:numPr>
              <w:ilvl w:val="3"/>
              <w:numId w:val="115"/>
            </w:numPr>
            <w:tabs>
              <w:tab w:val="num" w:pos="2459"/>
            </w:tabs>
            <w:overflowPunct w:val="0"/>
            <w:autoSpaceDE w:val="0"/>
            <w:autoSpaceDN w:val="0"/>
            <w:spacing w:after="60"/>
            <w:ind w:left="1883" w:hanging="893"/>
            <w:textAlignment w:val="baseline"/>
          </w:pPr>
        </w:pPrChange>
      </w:pPr>
      <w:ins w:id="50632" w:author="Ramasubramani, Hariharan" w:date="2015-07-21T17:02:00Z">
        <w:r>
          <w:rPr>
            <w:rFonts w:cstheme="minorHAnsi"/>
            <w:color w:val="000000" w:themeColor="text1"/>
          </w:rPr>
          <w:br/>
        </w:r>
      </w:ins>
    </w:p>
    <w:p w14:paraId="2788A539" w14:textId="77777777" w:rsidR="003E0B54" w:rsidRDefault="003E0B54">
      <w:pPr>
        <w:pStyle w:val="ListParagraph"/>
        <w:overflowPunct w:val="0"/>
        <w:autoSpaceDE w:val="0"/>
        <w:autoSpaceDN w:val="0"/>
        <w:spacing w:after="60"/>
        <w:ind w:left="2232" w:firstLine="0"/>
        <w:textAlignment w:val="baseline"/>
        <w:rPr>
          <w:ins w:id="50633" w:author="Ramasubramani, Hariharan" w:date="2015-07-21T17:03:00Z"/>
          <w:rFonts w:cstheme="minorHAnsi"/>
          <w:color w:val="000000" w:themeColor="text1"/>
        </w:rPr>
        <w:pPrChange w:id="50634" w:author="Ramasubramani, Hariharan" w:date="2015-07-21T17:03:00Z">
          <w:pPr>
            <w:pStyle w:val="ListParagraph"/>
            <w:numPr>
              <w:ilvl w:val="3"/>
              <w:numId w:val="115"/>
            </w:numPr>
            <w:tabs>
              <w:tab w:val="num" w:pos="2459"/>
            </w:tabs>
            <w:overflowPunct w:val="0"/>
            <w:autoSpaceDE w:val="0"/>
            <w:autoSpaceDN w:val="0"/>
            <w:spacing w:after="60"/>
            <w:ind w:left="1883" w:hanging="893"/>
            <w:textAlignment w:val="baseline"/>
          </w:pPr>
        </w:pPrChange>
      </w:pPr>
    </w:p>
    <w:p w14:paraId="7955FDCE" w14:textId="0167ADBF" w:rsidR="00FB13CE" w:rsidRPr="003E0B54" w:rsidRDefault="00FB13CE" w:rsidP="00FB13CE">
      <w:pPr>
        <w:pStyle w:val="ListParagraph"/>
        <w:numPr>
          <w:ilvl w:val="3"/>
          <w:numId w:val="115"/>
        </w:numPr>
        <w:overflowPunct w:val="0"/>
        <w:autoSpaceDE w:val="0"/>
        <w:autoSpaceDN w:val="0"/>
        <w:spacing w:after="60"/>
        <w:textAlignment w:val="baseline"/>
        <w:rPr>
          <w:ins w:id="50635" w:author="Ramasubramani, Hariharan" w:date="2015-07-22T11:13:00Z"/>
          <w:rFonts w:cstheme="minorHAnsi"/>
          <w:color w:val="000000" w:themeColor="text1"/>
        </w:rPr>
      </w:pPr>
      <w:ins w:id="50636" w:author="Ramasubramani, Hariharan" w:date="2015-07-22T11:13:00Z">
        <w:r>
          <w:rPr>
            <w:rFonts w:cstheme="minorHAnsi"/>
            <w:color w:val="000000" w:themeColor="text1"/>
          </w:rPr>
          <w:t>Add To Package Screen Fields</w:t>
        </w:r>
      </w:ins>
    </w:p>
    <w:p w14:paraId="403731CE" w14:textId="77777777" w:rsidR="003E0B54" w:rsidRDefault="003E0B54">
      <w:pPr>
        <w:pStyle w:val="ListParagraph"/>
        <w:overflowPunct w:val="0"/>
        <w:autoSpaceDE w:val="0"/>
        <w:autoSpaceDN w:val="0"/>
        <w:spacing w:after="60"/>
        <w:ind w:left="2232" w:firstLine="0"/>
        <w:textAlignment w:val="baseline"/>
        <w:rPr>
          <w:ins w:id="50637" w:author="Ramasubramani, Hariharan" w:date="2015-07-21T17:03:00Z"/>
          <w:rFonts w:cstheme="minorHAnsi"/>
          <w:color w:val="000000" w:themeColor="text1"/>
        </w:rPr>
        <w:pPrChange w:id="50638" w:author="Ramasubramani, Hariharan" w:date="2015-07-21T17:03:00Z">
          <w:pPr>
            <w:pStyle w:val="ListParagraph"/>
            <w:numPr>
              <w:ilvl w:val="3"/>
              <w:numId w:val="115"/>
            </w:numPr>
            <w:tabs>
              <w:tab w:val="num" w:pos="2459"/>
            </w:tabs>
            <w:overflowPunct w:val="0"/>
            <w:autoSpaceDE w:val="0"/>
            <w:autoSpaceDN w:val="0"/>
            <w:spacing w:after="60"/>
            <w:ind w:left="1883" w:hanging="893"/>
            <w:textAlignment w:val="baseline"/>
          </w:pPr>
        </w:pPrChange>
      </w:pPr>
    </w:p>
    <w:p w14:paraId="207E8B39" w14:textId="77777777" w:rsidR="003E0B54" w:rsidRDefault="003E0B54">
      <w:pPr>
        <w:pStyle w:val="ListParagraph"/>
        <w:overflowPunct w:val="0"/>
        <w:autoSpaceDE w:val="0"/>
        <w:autoSpaceDN w:val="0"/>
        <w:spacing w:after="60"/>
        <w:ind w:left="2232" w:firstLine="0"/>
        <w:textAlignment w:val="baseline"/>
        <w:rPr>
          <w:ins w:id="50639" w:author="Ramasubramani, Hariharan" w:date="2015-07-21T17:03:00Z"/>
          <w:rFonts w:cstheme="minorHAnsi"/>
          <w:color w:val="000000" w:themeColor="text1"/>
        </w:rPr>
        <w:pPrChange w:id="50640" w:author="Ramasubramani, Hariharan" w:date="2015-07-21T17:03:00Z">
          <w:pPr>
            <w:pStyle w:val="ListParagraph"/>
            <w:numPr>
              <w:ilvl w:val="3"/>
              <w:numId w:val="115"/>
            </w:numPr>
            <w:tabs>
              <w:tab w:val="num" w:pos="2459"/>
            </w:tabs>
            <w:overflowPunct w:val="0"/>
            <w:autoSpaceDE w:val="0"/>
            <w:autoSpaceDN w:val="0"/>
            <w:spacing w:after="60"/>
            <w:ind w:left="1883" w:hanging="893"/>
            <w:textAlignment w:val="baseline"/>
          </w:pPr>
        </w:pPrChange>
      </w:pPr>
    </w:p>
    <w:tbl>
      <w:tblPr>
        <w:tblStyle w:val="TableGrid"/>
        <w:tblW w:w="4739" w:type="dxa"/>
        <w:jc w:val="center"/>
        <w:tblLayout w:type="fixed"/>
        <w:tblLook w:val="04A0" w:firstRow="1" w:lastRow="0" w:firstColumn="1" w:lastColumn="0" w:noHBand="0" w:noVBand="1"/>
      </w:tblPr>
      <w:tblGrid>
        <w:gridCol w:w="1750"/>
        <w:gridCol w:w="939"/>
        <w:gridCol w:w="2050"/>
      </w:tblGrid>
      <w:tr w:rsidR="00FB13CE" w:rsidRPr="00C106B9" w14:paraId="2D93D825" w14:textId="77777777" w:rsidTr="00AC26B8">
        <w:trPr>
          <w:cantSplit/>
          <w:trHeight w:val="152"/>
          <w:tblHeader/>
          <w:jc w:val="center"/>
          <w:ins w:id="50641" w:author="Ramasubramani, Hariharan" w:date="2015-07-22T11:13:00Z"/>
        </w:trPr>
        <w:tc>
          <w:tcPr>
            <w:tcW w:w="17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082FA22" w14:textId="77777777" w:rsidR="00FB13CE" w:rsidRPr="00C106B9" w:rsidRDefault="00FB13CE" w:rsidP="00AC26B8">
            <w:pPr>
              <w:spacing w:before="60"/>
              <w:ind w:left="-18" w:right="-75" w:firstLine="0"/>
              <w:rPr>
                <w:ins w:id="50642" w:author="Ramasubramani, Hariharan" w:date="2015-07-22T11:13:00Z"/>
                <w:rFonts w:cstheme="minorHAnsi"/>
                <w:b/>
                <w:color w:val="000000" w:themeColor="text1"/>
                <w:sz w:val="20"/>
              </w:rPr>
            </w:pPr>
            <w:ins w:id="50643" w:author="Ramasubramani, Hariharan" w:date="2015-07-22T11:13:00Z">
              <w:r>
                <w:rPr>
                  <w:rFonts w:cstheme="minorHAnsi"/>
                  <w:b/>
                  <w:color w:val="000000" w:themeColor="text1"/>
                  <w:sz w:val="20"/>
                </w:rPr>
                <w:t>Screen Label</w:t>
              </w:r>
            </w:ins>
          </w:p>
        </w:tc>
        <w:tc>
          <w:tcPr>
            <w:tcW w:w="939"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BC2C038" w14:textId="77777777" w:rsidR="00FB13CE" w:rsidRPr="00C106B9" w:rsidRDefault="00FB13CE" w:rsidP="00AC26B8">
            <w:pPr>
              <w:spacing w:before="60"/>
              <w:ind w:left="-69" w:right="-69" w:firstLine="0"/>
              <w:jc w:val="center"/>
              <w:rPr>
                <w:ins w:id="50644" w:author="Ramasubramani, Hariharan" w:date="2015-07-22T11:13:00Z"/>
                <w:rFonts w:cstheme="minorHAnsi"/>
                <w:b/>
                <w:color w:val="000000" w:themeColor="text1"/>
                <w:sz w:val="20"/>
              </w:rPr>
            </w:pPr>
            <w:ins w:id="50645" w:author="Ramasubramani, Hariharan" w:date="2015-07-22T11:13:00Z">
              <w:r w:rsidRPr="00C106B9">
                <w:rPr>
                  <w:rFonts w:cstheme="minorHAnsi"/>
                  <w:b/>
                  <w:color w:val="000000" w:themeColor="text1"/>
                  <w:sz w:val="20"/>
                </w:rPr>
                <w:t>Required</w:t>
              </w:r>
            </w:ins>
          </w:p>
        </w:tc>
        <w:tc>
          <w:tcPr>
            <w:tcW w:w="20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9550453" w14:textId="77777777" w:rsidR="00FB13CE" w:rsidRPr="00C106B9" w:rsidRDefault="00FB13CE" w:rsidP="00AC26B8">
            <w:pPr>
              <w:spacing w:before="60"/>
              <w:ind w:left="-57" w:firstLine="0"/>
              <w:jc w:val="center"/>
              <w:rPr>
                <w:ins w:id="50646" w:author="Ramasubramani, Hariharan" w:date="2015-07-22T11:13:00Z"/>
                <w:rFonts w:cstheme="minorHAnsi"/>
                <w:b/>
                <w:color w:val="000000" w:themeColor="text1"/>
                <w:sz w:val="20"/>
              </w:rPr>
            </w:pPr>
            <w:ins w:id="50647" w:author="Ramasubramani, Hariharan" w:date="2015-07-22T11:13:00Z">
              <w:r>
                <w:rPr>
                  <w:rFonts w:cstheme="minorHAnsi"/>
                  <w:b/>
                  <w:color w:val="000000" w:themeColor="text1"/>
                  <w:sz w:val="20"/>
                </w:rPr>
                <w:t>Other Information</w:t>
              </w:r>
            </w:ins>
          </w:p>
        </w:tc>
      </w:tr>
      <w:tr w:rsidR="00FB13CE" w:rsidRPr="00C106B9" w14:paraId="5F6938D8" w14:textId="77777777" w:rsidTr="00AC26B8">
        <w:trPr>
          <w:cantSplit/>
          <w:trHeight w:val="314"/>
          <w:jc w:val="center"/>
          <w:ins w:id="50648" w:author="Ramasubramani, Hariharan" w:date="2015-07-22T11:13:00Z"/>
        </w:trPr>
        <w:tc>
          <w:tcPr>
            <w:tcW w:w="1750" w:type="dxa"/>
            <w:tcBorders>
              <w:top w:val="single" w:sz="4" w:space="0" w:color="auto"/>
              <w:left w:val="single" w:sz="4" w:space="0" w:color="auto"/>
              <w:bottom w:val="single" w:sz="4" w:space="0" w:color="auto"/>
              <w:right w:val="single" w:sz="4" w:space="0" w:color="auto"/>
            </w:tcBorders>
          </w:tcPr>
          <w:p w14:paraId="1BD7BDD0" w14:textId="0F12542D" w:rsidR="00FB13CE" w:rsidRDefault="00FB13CE" w:rsidP="007557A7">
            <w:pPr>
              <w:ind w:left="-18" w:firstLine="0"/>
              <w:rPr>
                <w:ins w:id="50649" w:author="Ramasubramani, Hariharan" w:date="2015-07-22T11:13:00Z"/>
                <w:rFonts w:cstheme="minorHAnsi"/>
                <w:color w:val="000000" w:themeColor="text1"/>
              </w:rPr>
            </w:pPr>
            <w:ins w:id="50650" w:author="Ramasubramani, Hariharan" w:date="2015-07-22T11:13:00Z">
              <w:r>
                <w:rPr>
                  <w:rFonts w:cstheme="minorHAnsi"/>
                  <w:color w:val="000000" w:themeColor="text1"/>
                </w:rPr>
                <w:t xml:space="preserve">Form/Record </w:t>
              </w:r>
            </w:ins>
            <w:ins w:id="50651" w:author="Ramasubramani, Hariharan" w:date="2015-08-18T13:41:00Z">
              <w:r w:rsidR="00401060">
                <w:rPr>
                  <w:rFonts w:cstheme="minorHAnsi"/>
                  <w:color w:val="000000" w:themeColor="text1"/>
                </w:rPr>
                <w:t>#</w:t>
              </w:r>
            </w:ins>
          </w:p>
        </w:tc>
        <w:tc>
          <w:tcPr>
            <w:tcW w:w="939" w:type="dxa"/>
            <w:tcBorders>
              <w:top w:val="single" w:sz="4" w:space="0" w:color="auto"/>
              <w:left w:val="single" w:sz="4" w:space="0" w:color="auto"/>
              <w:bottom w:val="single" w:sz="4" w:space="0" w:color="auto"/>
              <w:right w:val="single" w:sz="4" w:space="0" w:color="auto"/>
            </w:tcBorders>
          </w:tcPr>
          <w:p w14:paraId="3E999B25" w14:textId="29C1FEF2" w:rsidR="00FB13CE" w:rsidRPr="00C106B9" w:rsidRDefault="00FB13CE" w:rsidP="00AC26B8">
            <w:pPr>
              <w:ind w:left="-57" w:firstLine="0"/>
              <w:jc w:val="center"/>
              <w:rPr>
                <w:ins w:id="50652" w:author="Ramasubramani, Hariharan" w:date="2015-07-22T11:13:00Z"/>
                <w:rFonts w:cstheme="minorHAnsi"/>
                <w:color w:val="000000" w:themeColor="text1"/>
              </w:rPr>
            </w:pPr>
            <w:ins w:id="50653" w:author="Ramasubramani, Hariharan" w:date="2015-07-22T11:14:00Z">
              <w:r>
                <w:rPr>
                  <w:rFonts w:cstheme="minorHAnsi"/>
                  <w:color w:val="000000" w:themeColor="text1"/>
                </w:rPr>
                <w:t>O</w:t>
              </w:r>
            </w:ins>
          </w:p>
        </w:tc>
        <w:tc>
          <w:tcPr>
            <w:tcW w:w="2050" w:type="dxa"/>
            <w:tcBorders>
              <w:top w:val="single" w:sz="4" w:space="0" w:color="auto"/>
              <w:left w:val="single" w:sz="4" w:space="0" w:color="auto"/>
              <w:bottom w:val="single" w:sz="4" w:space="0" w:color="auto"/>
              <w:right w:val="single" w:sz="4" w:space="0" w:color="auto"/>
            </w:tcBorders>
          </w:tcPr>
          <w:p w14:paraId="25E1B854" w14:textId="38DCC997" w:rsidR="00FB13CE" w:rsidRDefault="00FB13CE" w:rsidP="00AC26B8">
            <w:pPr>
              <w:ind w:firstLine="0"/>
              <w:rPr>
                <w:ins w:id="50654" w:author="Ramasubramani, Hariharan" w:date="2015-07-22T11:13:00Z"/>
                <w:rFonts w:cstheme="minorHAnsi"/>
                <w:color w:val="000000" w:themeColor="text1"/>
              </w:rPr>
            </w:pPr>
            <w:ins w:id="50655" w:author="Ramasubramani, Hariharan" w:date="2015-07-22T11:13:00Z">
              <w:r>
                <w:rPr>
                  <w:rFonts w:cstheme="minorHAnsi"/>
                  <w:color w:val="000000" w:themeColor="text1"/>
                </w:rPr>
                <w:t>Length: 100</w:t>
              </w:r>
              <w:r>
                <w:rPr>
                  <w:rFonts w:cstheme="minorHAnsi"/>
                  <w:color w:val="000000" w:themeColor="text1"/>
                </w:rPr>
                <w:br/>
              </w:r>
            </w:ins>
            <w:ins w:id="50656" w:author="Ramasubramani, Hariharan" w:date="2015-08-03T11:31:00Z">
              <w:r w:rsidR="00CB367C">
                <w:rPr>
                  <w:rFonts w:cstheme="minorHAnsi"/>
                  <w:color w:val="000000" w:themeColor="text1"/>
                </w:rPr>
                <w:t>Field Type</w:t>
              </w:r>
            </w:ins>
            <w:ins w:id="50657" w:author="Ramasubramani, Hariharan" w:date="2015-07-22T11:13:00Z">
              <w:r>
                <w:rPr>
                  <w:rFonts w:cstheme="minorHAnsi"/>
                  <w:color w:val="000000" w:themeColor="text1"/>
                </w:rPr>
                <w:t>: ANSC</w:t>
              </w:r>
            </w:ins>
          </w:p>
        </w:tc>
      </w:tr>
      <w:tr w:rsidR="00FB13CE" w:rsidRPr="00C106B9" w14:paraId="4636D89C" w14:textId="77777777" w:rsidTr="00AC26B8">
        <w:trPr>
          <w:cantSplit/>
          <w:trHeight w:val="314"/>
          <w:jc w:val="center"/>
          <w:ins w:id="50658" w:author="Ramasubramani, Hariharan" w:date="2015-07-22T11:13:00Z"/>
        </w:trPr>
        <w:tc>
          <w:tcPr>
            <w:tcW w:w="1750" w:type="dxa"/>
            <w:tcBorders>
              <w:top w:val="single" w:sz="4" w:space="0" w:color="auto"/>
              <w:left w:val="single" w:sz="4" w:space="0" w:color="auto"/>
              <w:bottom w:val="single" w:sz="4" w:space="0" w:color="auto"/>
              <w:right w:val="single" w:sz="4" w:space="0" w:color="auto"/>
            </w:tcBorders>
          </w:tcPr>
          <w:p w14:paraId="62B69780" w14:textId="4A50D2D8" w:rsidR="00FB13CE" w:rsidRDefault="00FB13CE" w:rsidP="00AC26B8">
            <w:pPr>
              <w:ind w:left="-18" w:firstLine="0"/>
              <w:rPr>
                <w:ins w:id="50659" w:author="Ramasubramani, Hariharan" w:date="2015-07-22T11:13:00Z"/>
                <w:rFonts w:cstheme="minorHAnsi"/>
                <w:color w:val="000000" w:themeColor="text1"/>
              </w:rPr>
            </w:pPr>
            <w:ins w:id="50660" w:author="Ramasubramani, Hariharan" w:date="2015-07-22T11:14:00Z">
              <w:r>
                <w:rPr>
                  <w:rFonts w:cstheme="minorHAnsi"/>
                  <w:color w:val="000000" w:themeColor="text1"/>
                </w:rPr>
                <w:t>Revision Date</w:t>
              </w:r>
            </w:ins>
          </w:p>
        </w:tc>
        <w:tc>
          <w:tcPr>
            <w:tcW w:w="939" w:type="dxa"/>
            <w:tcBorders>
              <w:top w:val="single" w:sz="4" w:space="0" w:color="auto"/>
              <w:left w:val="single" w:sz="4" w:space="0" w:color="auto"/>
              <w:bottom w:val="single" w:sz="4" w:space="0" w:color="auto"/>
              <w:right w:val="single" w:sz="4" w:space="0" w:color="auto"/>
            </w:tcBorders>
          </w:tcPr>
          <w:p w14:paraId="11DEEBF5" w14:textId="02457676" w:rsidR="00FB13CE" w:rsidRDefault="00FB13CE" w:rsidP="00AC26B8">
            <w:pPr>
              <w:ind w:left="-57" w:firstLine="0"/>
              <w:jc w:val="center"/>
              <w:rPr>
                <w:ins w:id="50661" w:author="Ramasubramani, Hariharan" w:date="2015-07-22T11:13:00Z"/>
                <w:rFonts w:cstheme="minorHAnsi"/>
                <w:color w:val="000000" w:themeColor="text1"/>
              </w:rPr>
            </w:pPr>
            <w:ins w:id="50662" w:author="Ramasubramani, Hariharan" w:date="2015-07-22T11:14:00Z">
              <w:r>
                <w:rPr>
                  <w:rFonts w:cstheme="minorHAnsi"/>
                  <w:color w:val="000000" w:themeColor="text1"/>
                </w:rPr>
                <w:t>O</w:t>
              </w:r>
            </w:ins>
          </w:p>
        </w:tc>
        <w:tc>
          <w:tcPr>
            <w:tcW w:w="2050" w:type="dxa"/>
            <w:tcBorders>
              <w:top w:val="single" w:sz="4" w:space="0" w:color="auto"/>
              <w:left w:val="single" w:sz="4" w:space="0" w:color="auto"/>
              <w:bottom w:val="single" w:sz="4" w:space="0" w:color="auto"/>
              <w:right w:val="single" w:sz="4" w:space="0" w:color="auto"/>
            </w:tcBorders>
          </w:tcPr>
          <w:p w14:paraId="300EE368" w14:textId="6190333E" w:rsidR="00FB13CE" w:rsidRDefault="00FB13CE" w:rsidP="00AC26B8">
            <w:pPr>
              <w:ind w:firstLine="0"/>
              <w:rPr>
                <w:ins w:id="50663" w:author="Ramasubramani, Hariharan" w:date="2015-07-22T11:13:00Z"/>
                <w:rFonts w:cstheme="minorHAnsi"/>
                <w:color w:val="000000" w:themeColor="text1"/>
              </w:rPr>
            </w:pPr>
            <w:ins w:id="50664" w:author="Ramasubramani, Hariharan" w:date="2015-07-22T11:15:00Z">
              <w:r>
                <w:rPr>
                  <w:rFonts w:cstheme="minorHAnsi"/>
                  <w:color w:val="000000" w:themeColor="text1"/>
                </w:rPr>
                <w:t xml:space="preserve">For </w:t>
              </w:r>
            </w:ins>
            <w:ins w:id="50665" w:author="Ramasubramani, Hariharan" w:date="2015-07-22T11:14:00Z">
              <w:r>
                <w:rPr>
                  <w:rFonts w:cstheme="minorHAnsi"/>
                  <w:color w:val="000000" w:themeColor="text1"/>
                </w:rPr>
                <w:t>Forms only</w:t>
              </w:r>
              <w:r>
                <w:rPr>
                  <w:rFonts w:cstheme="minorHAnsi"/>
                  <w:color w:val="000000" w:themeColor="text1"/>
                </w:rPr>
                <w:br/>
                <w:t>Format: mm/</w:t>
              </w:r>
              <w:proofErr w:type="spellStart"/>
              <w:r>
                <w:rPr>
                  <w:rFonts w:cstheme="minorHAnsi"/>
                  <w:color w:val="000000" w:themeColor="text1"/>
                </w:rPr>
                <w:t>yy</w:t>
              </w:r>
            </w:ins>
            <w:proofErr w:type="spellEnd"/>
          </w:p>
        </w:tc>
      </w:tr>
      <w:tr w:rsidR="00FB13CE" w:rsidRPr="00C106B9" w14:paraId="3DD33D81" w14:textId="77777777" w:rsidTr="00AC26B8">
        <w:trPr>
          <w:cantSplit/>
          <w:trHeight w:val="314"/>
          <w:jc w:val="center"/>
          <w:ins w:id="50666" w:author="Ramasubramani, Hariharan" w:date="2015-07-22T11:13:00Z"/>
        </w:trPr>
        <w:tc>
          <w:tcPr>
            <w:tcW w:w="1750" w:type="dxa"/>
            <w:tcBorders>
              <w:top w:val="single" w:sz="4" w:space="0" w:color="auto"/>
              <w:left w:val="single" w:sz="4" w:space="0" w:color="auto"/>
              <w:bottom w:val="single" w:sz="4" w:space="0" w:color="auto"/>
              <w:right w:val="single" w:sz="4" w:space="0" w:color="auto"/>
            </w:tcBorders>
          </w:tcPr>
          <w:p w14:paraId="4120AB9E" w14:textId="1D8F5EED" w:rsidR="00FB13CE" w:rsidRDefault="00E74CD2" w:rsidP="00AC26B8">
            <w:pPr>
              <w:ind w:left="-18" w:firstLine="0"/>
              <w:rPr>
                <w:ins w:id="50667" w:author="Ramasubramani, Hariharan" w:date="2015-07-22T11:13:00Z"/>
                <w:rFonts w:cstheme="minorHAnsi"/>
                <w:color w:val="000000" w:themeColor="text1"/>
              </w:rPr>
            </w:pPr>
            <w:ins w:id="50668" w:author="Ramasubramani, Hariharan" w:date="2015-08-19T16:24:00Z">
              <w:r>
                <w:rPr>
                  <w:rFonts w:cstheme="minorHAnsi"/>
                  <w:color w:val="000000" w:themeColor="text1"/>
                </w:rPr>
                <w:t xml:space="preserve">Package </w:t>
              </w:r>
            </w:ins>
            <w:ins w:id="50669" w:author="Ramasubramani, Hariharan" w:date="2015-07-22T11:15:00Z">
              <w:r w:rsidR="00FB13CE">
                <w:rPr>
                  <w:rFonts w:cstheme="minorHAnsi"/>
                  <w:color w:val="000000" w:themeColor="text1"/>
                </w:rPr>
                <w:t>Name/Title</w:t>
              </w:r>
            </w:ins>
          </w:p>
        </w:tc>
        <w:tc>
          <w:tcPr>
            <w:tcW w:w="939" w:type="dxa"/>
            <w:tcBorders>
              <w:top w:val="single" w:sz="4" w:space="0" w:color="auto"/>
              <w:left w:val="single" w:sz="4" w:space="0" w:color="auto"/>
              <w:bottom w:val="single" w:sz="4" w:space="0" w:color="auto"/>
              <w:right w:val="single" w:sz="4" w:space="0" w:color="auto"/>
            </w:tcBorders>
          </w:tcPr>
          <w:p w14:paraId="1D64A929" w14:textId="1A3F74A4" w:rsidR="00FB13CE" w:rsidRDefault="00FB13CE" w:rsidP="00AC26B8">
            <w:pPr>
              <w:ind w:left="-57" w:firstLine="0"/>
              <w:jc w:val="center"/>
              <w:rPr>
                <w:ins w:id="50670" w:author="Ramasubramani, Hariharan" w:date="2015-07-22T11:13:00Z"/>
                <w:rFonts w:cstheme="minorHAnsi"/>
                <w:color w:val="000000" w:themeColor="text1"/>
              </w:rPr>
            </w:pPr>
            <w:ins w:id="50671" w:author="Ramasubramani, Hariharan" w:date="2015-07-22T11:15:00Z">
              <w:r>
                <w:rPr>
                  <w:rFonts w:cstheme="minorHAnsi"/>
                  <w:color w:val="000000" w:themeColor="text1"/>
                </w:rPr>
                <w:t>O</w:t>
              </w:r>
            </w:ins>
          </w:p>
        </w:tc>
        <w:tc>
          <w:tcPr>
            <w:tcW w:w="2050" w:type="dxa"/>
            <w:tcBorders>
              <w:top w:val="single" w:sz="4" w:space="0" w:color="auto"/>
              <w:left w:val="single" w:sz="4" w:space="0" w:color="auto"/>
              <w:bottom w:val="single" w:sz="4" w:space="0" w:color="auto"/>
              <w:right w:val="single" w:sz="4" w:space="0" w:color="auto"/>
            </w:tcBorders>
          </w:tcPr>
          <w:p w14:paraId="39BA5ECA" w14:textId="2AF77AD6" w:rsidR="00FB13CE" w:rsidRDefault="00FB13CE" w:rsidP="00AC26B8">
            <w:pPr>
              <w:ind w:firstLine="0"/>
              <w:rPr>
                <w:ins w:id="50672" w:author="Ramasubramani, Hariharan" w:date="2015-07-22T11:13:00Z"/>
                <w:rFonts w:cstheme="minorHAnsi"/>
                <w:color w:val="000000" w:themeColor="text1"/>
              </w:rPr>
            </w:pPr>
            <w:ins w:id="50673" w:author="Ramasubramani, Hariharan" w:date="2015-07-22T11:15:00Z">
              <w:r>
                <w:rPr>
                  <w:rFonts w:cstheme="minorHAnsi"/>
                  <w:color w:val="000000" w:themeColor="text1"/>
                </w:rPr>
                <w:t>Package Name or Form Title or Record Title</w:t>
              </w:r>
            </w:ins>
          </w:p>
        </w:tc>
      </w:tr>
      <w:tr w:rsidR="00FB13CE" w:rsidRPr="00C106B9" w14:paraId="0B98D9F9" w14:textId="77777777" w:rsidTr="00AC26B8">
        <w:trPr>
          <w:cantSplit/>
          <w:trHeight w:val="314"/>
          <w:jc w:val="center"/>
          <w:ins w:id="50674" w:author="Ramasubramani, Hariharan" w:date="2015-07-22T11:13:00Z"/>
        </w:trPr>
        <w:tc>
          <w:tcPr>
            <w:tcW w:w="1750" w:type="dxa"/>
            <w:tcBorders>
              <w:top w:val="single" w:sz="4" w:space="0" w:color="auto"/>
              <w:left w:val="single" w:sz="4" w:space="0" w:color="auto"/>
              <w:bottom w:val="single" w:sz="4" w:space="0" w:color="auto"/>
              <w:right w:val="single" w:sz="4" w:space="0" w:color="auto"/>
            </w:tcBorders>
          </w:tcPr>
          <w:p w14:paraId="6BEB5AB2" w14:textId="18B7FCD8" w:rsidR="00FB13CE" w:rsidRDefault="00FB13CE" w:rsidP="00AC26B8">
            <w:pPr>
              <w:ind w:left="-18" w:firstLine="0"/>
              <w:rPr>
                <w:ins w:id="50675" w:author="Ramasubramani, Hariharan" w:date="2015-07-22T11:13:00Z"/>
                <w:rFonts w:cstheme="minorHAnsi"/>
                <w:color w:val="000000" w:themeColor="text1"/>
              </w:rPr>
            </w:pPr>
            <w:ins w:id="50676" w:author="Ramasubramani, Hariharan" w:date="2015-07-22T11:16:00Z">
              <w:r>
                <w:rPr>
                  <w:rFonts w:cstheme="minorHAnsi"/>
                  <w:color w:val="000000" w:themeColor="text1"/>
                </w:rPr>
                <w:t>Classification</w:t>
              </w:r>
            </w:ins>
          </w:p>
        </w:tc>
        <w:tc>
          <w:tcPr>
            <w:tcW w:w="939" w:type="dxa"/>
            <w:tcBorders>
              <w:top w:val="single" w:sz="4" w:space="0" w:color="auto"/>
              <w:left w:val="single" w:sz="4" w:space="0" w:color="auto"/>
              <w:bottom w:val="single" w:sz="4" w:space="0" w:color="auto"/>
              <w:right w:val="single" w:sz="4" w:space="0" w:color="auto"/>
            </w:tcBorders>
          </w:tcPr>
          <w:p w14:paraId="3F0360E4" w14:textId="6DF00F10" w:rsidR="00FB13CE" w:rsidRDefault="00FB13CE" w:rsidP="00AC26B8">
            <w:pPr>
              <w:ind w:left="-57" w:firstLine="0"/>
              <w:jc w:val="center"/>
              <w:rPr>
                <w:ins w:id="50677" w:author="Ramasubramani, Hariharan" w:date="2015-07-22T11:13:00Z"/>
                <w:rFonts w:cstheme="minorHAnsi"/>
                <w:color w:val="000000" w:themeColor="text1"/>
              </w:rPr>
            </w:pPr>
            <w:ins w:id="50678" w:author="Ramasubramani, Hariharan" w:date="2015-07-22T11:16:00Z">
              <w:r>
                <w:rPr>
                  <w:rFonts w:cstheme="minorHAnsi"/>
                  <w:color w:val="000000" w:themeColor="text1"/>
                </w:rPr>
                <w:t>O</w:t>
              </w:r>
            </w:ins>
          </w:p>
        </w:tc>
        <w:tc>
          <w:tcPr>
            <w:tcW w:w="2050" w:type="dxa"/>
            <w:tcBorders>
              <w:top w:val="single" w:sz="4" w:space="0" w:color="auto"/>
              <w:left w:val="single" w:sz="4" w:space="0" w:color="auto"/>
              <w:bottom w:val="single" w:sz="4" w:space="0" w:color="auto"/>
              <w:right w:val="single" w:sz="4" w:space="0" w:color="auto"/>
            </w:tcBorders>
          </w:tcPr>
          <w:p w14:paraId="7FA8D8FA" w14:textId="77777777" w:rsidR="00FB13CE" w:rsidRDefault="00FB13CE" w:rsidP="00AC26B8">
            <w:pPr>
              <w:ind w:firstLine="0"/>
              <w:rPr>
                <w:ins w:id="50679" w:author="Ramasubramani, Hariharan" w:date="2015-07-22T11:13:00Z"/>
                <w:rFonts w:cstheme="minorHAnsi"/>
                <w:color w:val="000000" w:themeColor="text1"/>
              </w:rPr>
            </w:pPr>
            <w:ins w:id="50680" w:author="Ramasubramani, Hariharan" w:date="2015-07-22T11:13:00Z">
              <w:r>
                <w:rPr>
                  <w:rFonts w:cstheme="minorHAnsi"/>
                  <w:color w:val="000000" w:themeColor="text1"/>
                </w:rPr>
                <w:t>Single-select</w:t>
              </w:r>
            </w:ins>
          </w:p>
        </w:tc>
      </w:tr>
      <w:tr w:rsidR="00FB13CE" w:rsidRPr="00C106B9" w14:paraId="54272D51" w14:textId="77777777" w:rsidTr="00AC26B8">
        <w:trPr>
          <w:cantSplit/>
          <w:trHeight w:val="314"/>
          <w:jc w:val="center"/>
          <w:ins w:id="50681" w:author="Ramasubramani, Hariharan" w:date="2015-07-22T11:13:00Z"/>
        </w:trPr>
        <w:tc>
          <w:tcPr>
            <w:tcW w:w="1750" w:type="dxa"/>
            <w:tcBorders>
              <w:top w:val="single" w:sz="4" w:space="0" w:color="auto"/>
              <w:left w:val="single" w:sz="4" w:space="0" w:color="auto"/>
              <w:bottom w:val="single" w:sz="4" w:space="0" w:color="auto"/>
              <w:right w:val="single" w:sz="4" w:space="0" w:color="auto"/>
            </w:tcBorders>
          </w:tcPr>
          <w:p w14:paraId="01EECF59" w14:textId="74ACACB4" w:rsidR="00FB13CE" w:rsidRDefault="00FB13CE" w:rsidP="00FB13CE">
            <w:pPr>
              <w:ind w:left="-18" w:firstLine="0"/>
              <w:rPr>
                <w:ins w:id="50682" w:author="Ramasubramani, Hariharan" w:date="2015-07-22T11:13:00Z"/>
                <w:rFonts w:cstheme="minorHAnsi"/>
                <w:color w:val="000000" w:themeColor="text1"/>
              </w:rPr>
            </w:pPr>
            <w:ins w:id="50683" w:author="Ramasubramani, Hariharan" w:date="2015-07-22T11:16:00Z">
              <w:r>
                <w:rPr>
                  <w:rFonts w:cstheme="minorHAnsi"/>
                  <w:color w:val="000000" w:themeColor="text1"/>
                </w:rPr>
                <w:t>Sub-Classification</w:t>
              </w:r>
            </w:ins>
          </w:p>
        </w:tc>
        <w:tc>
          <w:tcPr>
            <w:tcW w:w="939" w:type="dxa"/>
            <w:tcBorders>
              <w:top w:val="single" w:sz="4" w:space="0" w:color="auto"/>
              <w:left w:val="single" w:sz="4" w:space="0" w:color="auto"/>
              <w:bottom w:val="single" w:sz="4" w:space="0" w:color="auto"/>
              <w:right w:val="single" w:sz="4" w:space="0" w:color="auto"/>
            </w:tcBorders>
          </w:tcPr>
          <w:p w14:paraId="41952B0D" w14:textId="77777777" w:rsidR="00FB13CE" w:rsidRDefault="00FB13CE" w:rsidP="00FB13CE">
            <w:pPr>
              <w:ind w:left="-57" w:firstLine="0"/>
              <w:jc w:val="center"/>
              <w:rPr>
                <w:ins w:id="50684" w:author="Ramasubramani, Hariharan" w:date="2015-07-22T11:13:00Z"/>
                <w:rFonts w:cstheme="minorHAnsi"/>
                <w:color w:val="000000" w:themeColor="text1"/>
              </w:rPr>
            </w:pPr>
            <w:ins w:id="50685" w:author="Ramasubramani, Hariharan" w:date="2015-07-22T11:13:00Z">
              <w:r>
                <w:rPr>
                  <w:rFonts w:cstheme="minorHAnsi"/>
                  <w:color w:val="000000" w:themeColor="text1"/>
                </w:rPr>
                <w:t>O</w:t>
              </w:r>
            </w:ins>
          </w:p>
        </w:tc>
        <w:tc>
          <w:tcPr>
            <w:tcW w:w="2050" w:type="dxa"/>
            <w:tcBorders>
              <w:top w:val="single" w:sz="4" w:space="0" w:color="auto"/>
              <w:left w:val="single" w:sz="4" w:space="0" w:color="auto"/>
              <w:bottom w:val="single" w:sz="4" w:space="0" w:color="auto"/>
              <w:right w:val="single" w:sz="4" w:space="0" w:color="auto"/>
            </w:tcBorders>
          </w:tcPr>
          <w:p w14:paraId="12A16187" w14:textId="08F05E63" w:rsidR="00FB13CE" w:rsidRDefault="00FB13CE" w:rsidP="00FB13CE">
            <w:pPr>
              <w:ind w:firstLine="0"/>
              <w:rPr>
                <w:ins w:id="50686" w:author="Ramasubramani, Hariharan" w:date="2015-07-22T11:13:00Z"/>
                <w:rFonts w:cstheme="minorHAnsi"/>
                <w:color w:val="000000" w:themeColor="text1"/>
              </w:rPr>
            </w:pPr>
            <w:ins w:id="50687" w:author="Ramasubramani, Hariharan" w:date="2015-07-22T11:16:00Z">
              <w:r>
                <w:rPr>
                  <w:rFonts w:cstheme="minorHAnsi"/>
                  <w:color w:val="000000" w:themeColor="text1"/>
                </w:rPr>
                <w:t>Single-select</w:t>
              </w:r>
            </w:ins>
          </w:p>
        </w:tc>
      </w:tr>
      <w:tr w:rsidR="00FB13CE" w:rsidRPr="00C106B9" w14:paraId="1AD79AC8" w14:textId="77777777" w:rsidTr="00AC26B8">
        <w:trPr>
          <w:cantSplit/>
          <w:trHeight w:val="314"/>
          <w:jc w:val="center"/>
          <w:ins w:id="50688" w:author="Ramasubramani, Hariharan" w:date="2015-07-22T11:13:00Z"/>
        </w:trPr>
        <w:tc>
          <w:tcPr>
            <w:tcW w:w="1750" w:type="dxa"/>
            <w:tcBorders>
              <w:top w:val="single" w:sz="4" w:space="0" w:color="auto"/>
              <w:left w:val="single" w:sz="4" w:space="0" w:color="auto"/>
              <w:bottom w:val="single" w:sz="4" w:space="0" w:color="auto"/>
              <w:right w:val="single" w:sz="4" w:space="0" w:color="auto"/>
            </w:tcBorders>
          </w:tcPr>
          <w:p w14:paraId="7E025BE2" w14:textId="24171DD6" w:rsidR="00FB13CE" w:rsidRDefault="00C67298" w:rsidP="00AC26B8">
            <w:pPr>
              <w:ind w:left="-18" w:firstLine="0"/>
              <w:rPr>
                <w:ins w:id="50689" w:author="Ramasubramani, Hariharan" w:date="2015-07-22T11:13:00Z"/>
                <w:rFonts w:cstheme="minorHAnsi"/>
                <w:color w:val="000000" w:themeColor="text1"/>
              </w:rPr>
            </w:pPr>
            <w:ins w:id="50690" w:author="Ramasubramani, Hariharan" w:date="2015-07-22T11:21:00Z">
              <w:r>
                <w:rPr>
                  <w:rFonts w:cstheme="minorHAnsi"/>
                  <w:color w:val="000000" w:themeColor="text1"/>
                </w:rPr>
                <w:t>Query Date Exception</w:t>
              </w:r>
            </w:ins>
          </w:p>
        </w:tc>
        <w:tc>
          <w:tcPr>
            <w:tcW w:w="939" w:type="dxa"/>
            <w:tcBorders>
              <w:top w:val="single" w:sz="4" w:space="0" w:color="auto"/>
              <w:left w:val="single" w:sz="4" w:space="0" w:color="auto"/>
              <w:bottom w:val="single" w:sz="4" w:space="0" w:color="auto"/>
              <w:right w:val="single" w:sz="4" w:space="0" w:color="auto"/>
            </w:tcBorders>
          </w:tcPr>
          <w:p w14:paraId="3B8BD6AD" w14:textId="77777777" w:rsidR="00FB13CE" w:rsidRDefault="00FB13CE" w:rsidP="00AC26B8">
            <w:pPr>
              <w:ind w:left="-57" w:firstLine="0"/>
              <w:jc w:val="center"/>
              <w:rPr>
                <w:ins w:id="50691" w:author="Ramasubramani, Hariharan" w:date="2015-07-22T11:13:00Z"/>
                <w:rFonts w:cstheme="minorHAnsi"/>
                <w:color w:val="000000" w:themeColor="text1"/>
              </w:rPr>
            </w:pPr>
            <w:ins w:id="50692" w:author="Ramasubramani, Hariharan" w:date="2015-07-22T11:13:00Z">
              <w:r w:rsidRPr="00C106B9">
                <w:rPr>
                  <w:rFonts w:cstheme="minorHAnsi"/>
                  <w:color w:val="000000" w:themeColor="text1"/>
                </w:rPr>
                <w:t>M</w:t>
              </w:r>
            </w:ins>
          </w:p>
        </w:tc>
        <w:tc>
          <w:tcPr>
            <w:tcW w:w="2050" w:type="dxa"/>
            <w:tcBorders>
              <w:top w:val="single" w:sz="4" w:space="0" w:color="auto"/>
              <w:left w:val="single" w:sz="4" w:space="0" w:color="auto"/>
              <w:bottom w:val="single" w:sz="4" w:space="0" w:color="auto"/>
              <w:right w:val="single" w:sz="4" w:space="0" w:color="auto"/>
            </w:tcBorders>
          </w:tcPr>
          <w:p w14:paraId="61086A01" w14:textId="47D9604C" w:rsidR="00FB13CE" w:rsidRDefault="00C67298" w:rsidP="00AC26B8">
            <w:pPr>
              <w:ind w:firstLine="0"/>
              <w:rPr>
                <w:ins w:id="50693" w:author="Ramasubramani, Hariharan" w:date="2015-07-22T11:13:00Z"/>
                <w:rFonts w:cstheme="minorHAnsi"/>
                <w:color w:val="000000" w:themeColor="text1"/>
              </w:rPr>
            </w:pPr>
            <w:ins w:id="50694" w:author="Ramasubramani, Hariharan" w:date="2015-07-22T11:22:00Z">
              <w:r>
                <w:rPr>
                  <w:rFonts w:cstheme="minorHAnsi"/>
                  <w:color w:val="000000" w:themeColor="text1"/>
                </w:rPr>
                <w:t>Single-select</w:t>
              </w:r>
            </w:ins>
          </w:p>
        </w:tc>
      </w:tr>
    </w:tbl>
    <w:p w14:paraId="31AFC5F3" w14:textId="77777777" w:rsidR="003E0B54" w:rsidRDefault="003E0B54">
      <w:pPr>
        <w:pStyle w:val="ListParagraph"/>
        <w:overflowPunct w:val="0"/>
        <w:autoSpaceDE w:val="0"/>
        <w:autoSpaceDN w:val="0"/>
        <w:spacing w:after="60"/>
        <w:ind w:left="2232" w:firstLine="0"/>
        <w:textAlignment w:val="baseline"/>
        <w:rPr>
          <w:ins w:id="50695" w:author="Ramasubramani, Hariharan" w:date="2015-07-21T17:03:00Z"/>
          <w:rFonts w:cstheme="minorHAnsi"/>
          <w:color w:val="000000" w:themeColor="text1"/>
        </w:rPr>
        <w:pPrChange w:id="50696" w:author="Ramasubramani, Hariharan" w:date="2015-07-21T17:03:00Z">
          <w:pPr>
            <w:pStyle w:val="ListParagraph"/>
            <w:numPr>
              <w:ilvl w:val="3"/>
              <w:numId w:val="115"/>
            </w:numPr>
            <w:tabs>
              <w:tab w:val="num" w:pos="2459"/>
            </w:tabs>
            <w:overflowPunct w:val="0"/>
            <w:autoSpaceDE w:val="0"/>
            <w:autoSpaceDN w:val="0"/>
            <w:spacing w:after="60"/>
            <w:ind w:left="1883" w:hanging="893"/>
            <w:textAlignment w:val="baseline"/>
          </w:pPr>
        </w:pPrChange>
      </w:pPr>
    </w:p>
    <w:p w14:paraId="3E064D3E" w14:textId="77777777" w:rsidR="003E0B54" w:rsidRDefault="003E0B54">
      <w:pPr>
        <w:pStyle w:val="ListParagraph"/>
        <w:overflowPunct w:val="0"/>
        <w:autoSpaceDE w:val="0"/>
        <w:autoSpaceDN w:val="0"/>
        <w:spacing w:after="60"/>
        <w:ind w:left="2232" w:firstLine="0"/>
        <w:textAlignment w:val="baseline"/>
        <w:rPr>
          <w:ins w:id="50697" w:author="Ramasubramani, Hariharan" w:date="2015-07-21T17:03:00Z"/>
          <w:rFonts w:cstheme="minorHAnsi"/>
          <w:color w:val="000000" w:themeColor="text1"/>
        </w:rPr>
        <w:pPrChange w:id="50698" w:author="Ramasubramani, Hariharan" w:date="2015-07-21T17:03:00Z">
          <w:pPr>
            <w:pStyle w:val="ListParagraph"/>
            <w:numPr>
              <w:ilvl w:val="3"/>
              <w:numId w:val="115"/>
            </w:numPr>
            <w:tabs>
              <w:tab w:val="num" w:pos="2459"/>
            </w:tabs>
            <w:overflowPunct w:val="0"/>
            <w:autoSpaceDE w:val="0"/>
            <w:autoSpaceDN w:val="0"/>
            <w:spacing w:after="60"/>
            <w:ind w:left="1883" w:hanging="893"/>
            <w:textAlignment w:val="baseline"/>
          </w:pPr>
        </w:pPrChange>
      </w:pPr>
    </w:p>
    <w:p w14:paraId="1AC25AAB" w14:textId="75593617" w:rsidR="00D77AE8" w:rsidRDefault="00D77AE8">
      <w:pPr>
        <w:pStyle w:val="ListParagraph"/>
        <w:numPr>
          <w:ilvl w:val="3"/>
          <w:numId w:val="115"/>
        </w:numPr>
        <w:overflowPunct w:val="0"/>
        <w:autoSpaceDE w:val="0"/>
        <w:autoSpaceDN w:val="0"/>
        <w:spacing w:after="60"/>
        <w:textAlignment w:val="baseline"/>
        <w:rPr>
          <w:ins w:id="50699" w:author="Ramasubramani, Hariharan" w:date="2015-07-21T21:10:00Z"/>
          <w:rFonts w:cstheme="minorHAnsi"/>
          <w:color w:val="000000" w:themeColor="text1"/>
        </w:rPr>
      </w:pPr>
      <w:commentRangeStart w:id="50700"/>
      <w:commentRangeStart w:id="50701"/>
      <w:ins w:id="50702" w:author="Ramasubramani, Hariharan" w:date="2015-07-21T21:10:00Z">
        <w:r>
          <w:rPr>
            <w:rFonts w:cstheme="minorHAnsi"/>
            <w:color w:val="000000" w:themeColor="text1"/>
          </w:rPr>
          <w:t>Create/</w:t>
        </w:r>
      </w:ins>
      <w:ins w:id="50703" w:author="Ramasubramani, Hariharan" w:date="2015-08-04T14:07:00Z">
        <w:r w:rsidR="00787787">
          <w:rPr>
            <w:rFonts w:cstheme="minorHAnsi"/>
            <w:color w:val="000000" w:themeColor="text1"/>
          </w:rPr>
          <w:t>Modify</w:t>
        </w:r>
      </w:ins>
      <w:ins w:id="50704" w:author="Ramasubramani, Hariharan" w:date="2015-07-21T21:10:00Z">
        <w:r>
          <w:rPr>
            <w:rFonts w:cstheme="minorHAnsi"/>
            <w:color w:val="000000" w:themeColor="text1"/>
          </w:rPr>
          <w:t xml:space="preserve"> Package Version</w:t>
        </w:r>
      </w:ins>
      <w:commentRangeEnd w:id="50700"/>
      <w:r w:rsidR="00A838AB">
        <w:rPr>
          <w:rStyle w:val="CommentReference"/>
          <w:rFonts w:ascii="New York" w:eastAsia="Times New Roman" w:hAnsi="New York" w:cs="Times New Roman"/>
        </w:rPr>
        <w:commentReference w:id="50700"/>
      </w:r>
      <w:commentRangeEnd w:id="50701"/>
      <w:r w:rsidR="009A2AFD">
        <w:rPr>
          <w:rStyle w:val="CommentReference"/>
          <w:rFonts w:ascii="New York" w:eastAsia="Times New Roman" w:hAnsi="New York" w:cs="Times New Roman"/>
        </w:rPr>
        <w:commentReference w:id="50701"/>
      </w:r>
    </w:p>
    <w:p w14:paraId="5F418C21" w14:textId="5511208F" w:rsidR="003E0B54" w:rsidRDefault="0020326B">
      <w:pPr>
        <w:pStyle w:val="ListParagraph"/>
        <w:numPr>
          <w:ilvl w:val="4"/>
          <w:numId w:val="115"/>
        </w:numPr>
        <w:overflowPunct w:val="0"/>
        <w:autoSpaceDE w:val="0"/>
        <w:autoSpaceDN w:val="0"/>
        <w:spacing w:after="60"/>
        <w:textAlignment w:val="baseline"/>
        <w:rPr>
          <w:ins w:id="50705" w:author="Ramasubramani, Hariharan" w:date="2015-07-21T22:04:00Z"/>
          <w:rFonts w:cstheme="minorHAnsi"/>
          <w:color w:val="000000" w:themeColor="text1"/>
        </w:rPr>
        <w:pPrChange w:id="50706" w:author="Ramasubramani, Hariharan" w:date="2015-07-21T21:10:00Z">
          <w:pPr>
            <w:pStyle w:val="ListParagraph"/>
            <w:numPr>
              <w:ilvl w:val="3"/>
              <w:numId w:val="115"/>
            </w:numPr>
            <w:tabs>
              <w:tab w:val="num" w:pos="2459"/>
            </w:tabs>
            <w:overflowPunct w:val="0"/>
            <w:autoSpaceDE w:val="0"/>
            <w:autoSpaceDN w:val="0"/>
            <w:spacing w:after="60"/>
            <w:ind w:left="1883" w:hanging="893"/>
            <w:textAlignment w:val="baseline"/>
          </w:pPr>
        </w:pPrChange>
      </w:pPr>
      <w:ins w:id="50707" w:author="Ramasubramani, Hariharan" w:date="2015-07-21T21:59:00Z">
        <w:r>
          <w:rPr>
            <w:rFonts w:cstheme="minorHAnsi"/>
            <w:color w:val="000000" w:themeColor="text1"/>
          </w:rPr>
          <w:t xml:space="preserve">Clicking on </w:t>
        </w:r>
      </w:ins>
      <w:ins w:id="50708" w:author="Ramasubramani, Hariharan" w:date="2015-07-21T22:00:00Z">
        <w:r>
          <w:rPr>
            <w:rFonts w:cstheme="minorHAnsi"/>
            <w:color w:val="000000" w:themeColor="text1"/>
          </w:rPr>
          <w:t>‘Create Package Version’ button</w:t>
        </w:r>
      </w:ins>
      <w:ins w:id="50709" w:author="Ramasubramani, Hariharan" w:date="2015-08-20T15:45:00Z">
        <w:r w:rsidR="000124E4">
          <w:rPr>
            <w:rFonts w:cstheme="minorHAnsi"/>
            <w:color w:val="000000" w:themeColor="text1"/>
          </w:rPr>
          <w:t xml:space="preserve"> (Fig 4.c) </w:t>
        </w:r>
      </w:ins>
      <w:ins w:id="50710" w:author="Ramasubramani, Hariharan" w:date="2015-07-21T21:14:00Z">
        <w:r w:rsidR="003C5551">
          <w:rPr>
            <w:rFonts w:cstheme="minorHAnsi"/>
            <w:color w:val="000000" w:themeColor="text1"/>
          </w:rPr>
          <w:t>shall</w:t>
        </w:r>
      </w:ins>
      <w:ins w:id="50711" w:author="Ramasubramani, Hariharan" w:date="2015-07-21T21:58:00Z">
        <w:r>
          <w:rPr>
            <w:rFonts w:cstheme="minorHAnsi"/>
            <w:color w:val="000000" w:themeColor="text1"/>
          </w:rPr>
          <w:t xml:space="preserve"> Create New Package Version</w:t>
        </w:r>
      </w:ins>
      <w:ins w:id="50712" w:author="Ramasubramani, Hariharan" w:date="2015-07-21T21:15:00Z">
        <w:r w:rsidR="003C5551">
          <w:rPr>
            <w:rFonts w:cstheme="minorHAnsi"/>
            <w:color w:val="000000" w:themeColor="text1"/>
          </w:rPr>
          <w:t>.</w:t>
        </w:r>
      </w:ins>
    </w:p>
    <w:p w14:paraId="62DF0FDD" w14:textId="74618ACE" w:rsidR="004444E6" w:rsidRDefault="004444E6">
      <w:pPr>
        <w:pStyle w:val="ListParagraph"/>
        <w:numPr>
          <w:ilvl w:val="4"/>
          <w:numId w:val="115"/>
        </w:numPr>
        <w:overflowPunct w:val="0"/>
        <w:autoSpaceDE w:val="0"/>
        <w:autoSpaceDN w:val="0"/>
        <w:spacing w:after="60"/>
        <w:textAlignment w:val="baseline"/>
        <w:rPr>
          <w:ins w:id="50713" w:author="Ramasubramani, Hariharan" w:date="2015-07-21T21:10:00Z"/>
          <w:rFonts w:cstheme="minorHAnsi"/>
          <w:color w:val="000000" w:themeColor="text1"/>
        </w:rPr>
        <w:pPrChange w:id="50714" w:author="Ramasubramani, Hariharan" w:date="2015-07-21T21:10:00Z">
          <w:pPr>
            <w:pStyle w:val="ListParagraph"/>
            <w:numPr>
              <w:ilvl w:val="3"/>
              <w:numId w:val="115"/>
            </w:numPr>
            <w:tabs>
              <w:tab w:val="num" w:pos="2459"/>
            </w:tabs>
            <w:overflowPunct w:val="0"/>
            <w:autoSpaceDE w:val="0"/>
            <w:autoSpaceDN w:val="0"/>
            <w:spacing w:after="60"/>
            <w:ind w:left="1883" w:hanging="893"/>
            <w:textAlignment w:val="baseline"/>
          </w:pPr>
        </w:pPrChange>
      </w:pPr>
      <w:commentRangeStart w:id="50715"/>
      <w:commentRangeStart w:id="50716"/>
      <w:ins w:id="50717" w:author="Ramasubramani, Hariharan" w:date="2015-07-21T22:04:00Z">
        <w:r>
          <w:rPr>
            <w:rFonts w:cstheme="minorHAnsi"/>
            <w:color w:val="000000" w:themeColor="text1"/>
          </w:rPr>
          <w:t>Clicking on ‘Edit’</w:t>
        </w:r>
      </w:ins>
      <w:ins w:id="50718" w:author="Ramasubramani, Hariharan" w:date="2015-08-20T15:45:00Z">
        <w:r w:rsidR="000124E4">
          <w:rPr>
            <w:rFonts w:cstheme="minorHAnsi"/>
            <w:color w:val="000000" w:themeColor="text1"/>
          </w:rPr>
          <w:t xml:space="preserve"> (Fig 4.c)</w:t>
        </w:r>
      </w:ins>
      <w:ins w:id="50719" w:author="Ramasubramani, Hariharan" w:date="2015-07-21T22:04:00Z">
        <w:r>
          <w:rPr>
            <w:rFonts w:cstheme="minorHAnsi"/>
            <w:color w:val="000000" w:themeColor="text1"/>
          </w:rPr>
          <w:t xml:space="preserve"> link shall modify existing package version Effective Date.</w:t>
        </w:r>
      </w:ins>
      <w:commentRangeEnd w:id="50715"/>
      <w:r w:rsidR="00164A02">
        <w:rPr>
          <w:rStyle w:val="CommentReference"/>
          <w:rFonts w:ascii="New York" w:eastAsia="Times New Roman" w:hAnsi="New York" w:cs="Times New Roman"/>
        </w:rPr>
        <w:commentReference w:id="50715"/>
      </w:r>
      <w:commentRangeEnd w:id="50716"/>
      <w:r w:rsidR="009A2AFD">
        <w:rPr>
          <w:rStyle w:val="CommentReference"/>
          <w:rFonts w:ascii="New York" w:eastAsia="Times New Roman" w:hAnsi="New York" w:cs="Times New Roman"/>
        </w:rPr>
        <w:commentReference w:id="50716"/>
      </w:r>
    </w:p>
    <w:p w14:paraId="2B7C5BBC" w14:textId="3B870533" w:rsidR="00043F0E" w:rsidRDefault="003C5551">
      <w:pPr>
        <w:pStyle w:val="ListParagraph"/>
        <w:numPr>
          <w:ilvl w:val="4"/>
          <w:numId w:val="115"/>
        </w:numPr>
        <w:overflowPunct w:val="0"/>
        <w:autoSpaceDE w:val="0"/>
        <w:autoSpaceDN w:val="0"/>
        <w:spacing w:after="60"/>
        <w:textAlignment w:val="baseline"/>
        <w:rPr>
          <w:ins w:id="50720" w:author="Ramasubramani, Hariharan" w:date="2015-07-22T13:07:00Z"/>
          <w:rFonts w:cstheme="minorHAnsi"/>
          <w:color w:val="000000" w:themeColor="text1"/>
        </w:rPr>
        <w:pPrChange w:id="50721" w:author="Ramasubramani, Hariharan" w:date="2015-07-21T21:10:00Z">
          <w:pPr>
            <w:pStyle w:val="ListParagraph"/>
            <w:numPr>
              <w:ilvl w:val="3"/>
              <w:numId w:val="115"/>
            </w:numPr>
            <w:tabs>
              <w:tab w:val="num" w:pos="2459"/>
            </w:tabs>
            <w:overflowPunct w:val="0"/>
            <w:autoSpaceDE w:val="0"/>
            <w:autoSpaceDN w:val="0"/>
            <w:spacing w:after="60"/>
            <w:ind w:left="1883" w:hanging="893"/>
            <w:textAlignment w:val="baseline"/>
          </w:pPr>
        </w:pPrChange>
      </w:pPr>
      <w:ins w:id="50722" w:author="Ramasubramani, Hariharan" w:date="2015-07-21T21:16:00Z">
        <w:r>
          <w:rPr>
            <w:rFonts w:cstheme="minorHAnsi"/>
            <w:color w:val="000000" w:themeColor="text1"/>
          </w:rPr>
          <w:t>User</w:t>
        </w:r>
      </w:ins>
      <w:ins w:id="50723" w:author="Ramasubramani, Hariharan" w:date="2015-07-21T21:15:00Z">
        <w:r>
          <w:rPr>
            <w:rFonts w:cstheme="minorHAnsi"/>
            <w:color w:val="000000" w:themeColor="text1"/>
          </w:rPr>
          <w:t xml:space="preserve"> shall </w:t>
        </w:r>
      </w:ins>
      <w:ins w:id="50724" w:author="Ramasubramani, Hariharan" w:date="2015-08-04T13:42:00Z">
        <w:r w:rsidR="00A94CD3">
          <w:rPr>
            <w:rFonts w:cstheme="minorHAnsi"/>
            <w:color w:val="000000" w:themeColor="text1"/>
          </w:rPr>
          <w:t xml:space="preserve">select </w:t>
        </w:r>
      </w:ins>
      <w:ins w:id="50725" w:author="Ramasubramani, Hariharan" w:date="2015-07-21T21:16:00Z">
        <w:r w:rsidR="00A94CD3">
          <w:rPr>
            <w:rFonts w:cstheme="minorHAnsi"/>
            <w:color w:val="000000" w:themeColor="text1"/>
          </w:rPr>
          <w:t xml:space="preserve">Package Version Effective Date </w:t>
        </w:r>
      </w:ins>
      <w:ins w:id="50726" w:author="Ramasubramani, Hariharan" w:date="2015-08-04T13:58:00Z">
        <w:r w:rsidR="003D75B2">
          <w:rPr>
            <w:rFonts w:cstheme="minorHAnsi"/>
            <w:color w:val="000000" w:themeColor="text1"/>
          </w:rPr>
          <w:t>greater</w:t>
        </w:r>
      </w:ins>
      <w:ins w:id="50727" w:author="Ramasubramani, Hariharan" w:date="2015-07-21T21:17:00Z">
        <w:r>
          <w:rPr>
            <w:rFonts w:cstheme="minorHAnsi"/>
            <w:color w:val="000000" w:themeColor="text1"/>
          </w:rPr>
          <w:t xml:space="preserve"> than </w:t>
        </w:r>
      </w:ins>
      <w:ins w:id="50728" w:author="Ramasubramani, Hariharan" w:date="2015-08-04T13:59:00Z">
        <w:r w:rsidR="003D75B2">
          <w:rPr>
            <w:rFonts w:cstheme="minorHAnsi"/>
            <w:color w:val="000000" w:themeColor="text1"/>
          </w:rPr>
          <w:t>Package</w:t>
        </w:r>
      </w:ins>
      <w:ins w:id="50729" w:author="Ramasubramani, Hariharan" w:date="2015-07-21T21:17:00Z">
        <w:r w:rsidR="003D75B2">
          <w:rPr>
            <w:rFonts w:cstheme="minorHAnsi"/>
            <w:color w:val="000000" w:themeColor="text1"/>
          </w:rPr>
          <w:t xml:space="preserve"> </w:t>
        </w:r>
        <w:r>
          <w:rPr>
            <w:rFonts w:cstheme="minorHAnsi"/>
            <w:color w:val="000000" w:themeColor="text1"/>
          </w:rPr>
          <w:t xml:space="preserve">Effective Date </w:t>
        </w:r>
      </w:ins>
      <w:ins w:id="50730" w:author="Ramasubramani, Hariharan" w:date="2015-08-04T14:02:00Z">
        <w:r w:rsidR="003D75B2">
          <w:rPr>
            <w:rFonts w:cstheme="minorHAnsi"/>
            <w:color w:val="000000" w:themeColor="text1"/>
          </w:rPr>
          <w:t>and</w:t>
        </w:r>
      </w:ins>
      <w:ins w:id="50731" w:author="Ramasubramani, Hariharan" w:date="2015-07-21T21:17:00Z">
        <w:r>
          <w:rPr>
            <w:rFonts w:cstheme="minorHAnsi"/>
            <w:color w:val="000000" w:themeColor="text1"/>
          </w:rPr>
          <w:t xml:space="preserve"> </w:t>
        </w:r>
      </w:ins>
      <w:ins w:id="50732" w:author="Ramasubramani, Hariharan" w:date="2015-08-04T13:59:00Z">
        <w:r w:rsidR="003D75B2">
          <w:rPr>
            <w:rFonts w:cstheme="minorHAnsi"/>
            <w:color w:val="000000" w:themeColor="text1"/>
          </w:rPr>
          <w:t xml:space="preserve">last Package version Effective Date </w:t>
        </w:r>
      </w:ins>
      <w:ins w:id="50733" w:author="Ramasubramani, Hariharan" w:date="2015-08-04T13:43:00Z">
        <w:r w:rsidR="00A94CD3">
          <w:rPr>
            <w:rFonts w:cstheme="minorHAnsi"/>
            <w:color w:val="000000" w:themeColor="text1"/>
          </w:rPr>
          <w:t>(Fig 4.d)</w:t>
        </w:r>
      </w:ins>
      <w:ins w:id="50734" w:author="Ramasubramani, Hariharan" w:date="2015-07-21T21:18:00Z">
        <w:r>
          <w:rPr>
            <w:rFonts w:cstheme="minorHAnsi"/>
            <w:color w:val="000000" w:themeColor="text1"/>
          </w:rPr>
          <w:t>.</w:t>
        </w:r>
      </w:ins>
    </w:p>
    <w:p w14:paraId="0C285B28" w14:textId="36CBC28F" w:rsidR="003D75B2" w:rsidRDefault="003C5551" w:rsidP="00043F0E">
      <w:pPr>
        <w:pStyle w:val="ListParagraph"/>
        <w:numPr>
          <w:ilvl w:val="4"/>
          <w:numId w:val="115"/>
        </w:numPr>
        <w:overflowPunct w:val="0"/>
        <w:autoSpaceDE w:val="0"/>
        <w:autoSpaceDN w:val="0"/>
        <w:spacing w:after="60"/>
        <w:textAlignment w:val="baseline"/>
        <w:rPr>
          <w:ins w:id="50735" w:author="Ramasubramani, Hariharan" w:date="2015-08-04T14:04:00Z"/>
          <w:rFonts w:cstheme="minorHAnsi"/>
          <w:color w:val="000000" w:themeColor="text1"/>
        </w:rPr>
      </w:pPr>
      <w:ins w:id="50736" w:author="Ramasubramani, Hariharan" w:date="2015-07-21T21:20:00Z">
        <w:r w:rsidRPr="00043F0E">
          <w:rPr>
            <w:rFonts w:cstheme="minorHAnsi"/>
            <w:color w:val="000000" w:themeColor="text1"/>
            <w:rPrChange w:id="50737" w:author="Ramasubramani, Hariharan" w:date="2015-07-22T13:07:00Z">
              <w:rPr/>
            </w:rPrChange>
          </w:rPr>
          <w:t xml:space="preserve">Clicking on Save shall create </w:t>
        </w:r>
      </w:ins>
      <w:ins w:id="50738" w:author="Ramasubramani, Hariharan" w:date="2015-08-04T14:05:00Z">
        <w:r w:rsidR="00787787">
          <w:rPr>
            <w:rFonts w:cstheme="minorHAnsi"/>
            <w:color w:val="000000" w:themeColor="text1"/>
          </w:rPr>
          <w:t>N</w:t>
        </w:r>
        <w:r w:rsidR="003D75B2">
          <w:rPr>
            <w:rFonts w:cstheme="minorHAnsi"/>
            <w:color w:val="000000" w:themeColor="text1"/>
          </w:rPr>
          <w:t xml:space="preserve">ew </w:t>
        </w:r>
      </w:ins>
      <w:ins w:id="50739" w:author="Ramasubramani, Hariharan" w:date="2015-07-21T21:20:00Z">
        <w:r w:rsidRPr="00043F0E">
          <w:rPr>
            <w:rFonts w:cstheme="minorHAnsi"/>
            <w:color w:val="000000" w:themeColor="text1"/>
            <w:rPrChange w:id="50740" w:author="Ramasubramani, Hariharan" w:date="2015-07-22T13:07:00Z">
              <w:rPr/>
            </w:rPrChange>
          </w:rPr>
          <w:t>Package Version</w:t>
        </w:r>
      </w:ins>
      <w:ins w:id="50741" w:author="Ramasubramani, Hariharan" w:date="2015-07-21T21:55:00Z">
        <w:r w:rsidR="0020326B" w:rsidRPr="00043F0E">
          <w:rPr>
            <w:rFonts w:cstheme="minorHAnsi"/>
            <w:color w:val="000000" w:themeColor="text1"/>
            <w:rPrChange w:id="50742" w:author="Ramasubramani, Hariharan" w:date="2015-07-22T13:07:00Z">
              <w:rPr/>
            </w:rPrChange>
          </w:rPr>
          <w:t xml:space="preserve"> with all the Forms/Records/Packages from </w:t>
        </w:r>
      </w:ins>
      <w:ins w:id="50743" w:author="Ramasubramani, Hariharan" w:date="2015-08-04T14:05:00Z">
        <w:r w:rsidR="003D75B2">
          <w:rPr>
            <w:rFonts w:cstheme="minorHAnsi"/>
            <w:color w:val="000000" w:themeColor="text1"/>
          </w:rPr>
          <w:t>last</w:t>
        </w:r>
      </w:ins>
      <w:ins w:id="50744" w:author="Ramasubramani, Hariharan" w:date="2015-07-21T21:55:00Z">
        <w:r w:rsidR="0020326B" w:rsidRPr="00043F0E">
          <w:rPr>
            <w:rFonts w:cstheme="minorHAnsi"/>
            <w:color w:val="000000" w:themeColor="text1"/>
            <w:rPrChange w:id="50745" w:author="Ramasubramani, Hariharan" w:date="2015-07-22T13:07:00Z">
              <w:rPr/>
            </w:rPrChange>
          </w:rPr>
          <w:t xml:space="preserve"> Package Version</w:t>
        </w:r>
      </w:ins>
      <w:ins w:id="50746" w:author="Ramasubramani, Hariharan" w:date="2015-08-04T14:03:00Z">
        <w:r w:rsidR="003D75B2">
          <w:rPr>
            <w:rFonts w:cstheme="minorHAnsi"/>
            <w:color w:val="000000" w:themeColor="text1"/>
          </w:rPr>
          <w:t xml:space="preserve"> for Create Package Version</w:t>
        </w:r>
      </w:ins>
      <w:ins w:id="50747" w:author="Ramasubramani, Hariharan" w:date="2015-08-04T14:06:00Z">
        <w:r w:rsidR="003D75B2">
          <w:rPr>
            <w:rFonts w:cstheme="minorHAnsi"/>
            <w:color w:val="000000" w:themeColor="text1"/>
          </w:rPr>
          <w:t xml:space="preserve"> (Step 4.2.</w:t>
        </w:r>
      </w:ins>
      <w:ins w:id="50748" w:author="Ramasubramani, Hariharan" w:date="2015-08-20T15:44:00Z">
        <w:r w:rsidR="000124E4">
          <w:rPr>
            <w:rFonts w:cstheme="minorHAnsi"/>
            <w:color w:val="000000" w:themeColor="text1"/>
          </w:rPr>
          <w:t>6</w:t>
        </w:r>
      </w:ins>
      <w:ins w:id="50749" w:author="Ramasubramani, Hariharan" w:date="2015-08-04T14:06:00Z">
        <w:r w:rsidR="003D75B2">
          <w:rPr>
            <w:rFonts w:cstheme="minorHAnsi"/>
            <w:color w:val="000000" w:themeColor="text1"/>
          </w:rPr>
          <w:t>.1)</w:t>
        </w:r>
      </w:ins>
      <w:ins w:id="50750" w:author="Ramasubramani, Hariharan" w:date="2015-07-21T21:20:00Z">
        <w:r w:rsidRPr="00043F0E">
          <w:rPr>
            <w:rFonts w:cstheme="minorHAnsi"/>
            <w:color w:val="000000" w:themeColor="text1"/>
            <w:rPrChange w:id="50751" w:author="Ramasubramani, Hariharan" w:date="2015-07-22T13:07:00Z">
              <w:rPr/>
            </w:rPrChange>
          </w:rPr>
          <w:t>.</w:t>
        </w:r>
      </w:ins>
    </w:p>
    <w:p w14:paraId="78FDDFFC" w14:textId="4C500187" w:rsidR="00043F0E" w:rsidRDefault="003D75B2" w:rsidP="00043F0E">
      <w:pPr>
        <w:pStyle w:val="ListParagraph"/>
        <w:numPr>
          <w:ilvl w:val="4"/>
          <w:numId w:val="115"/>
        </w:numPr>
        <w:overflowPunct w:val="0"/>
        <w:autoSpaceDE w:val="0"/>
        <w:autoSpaceDN w:val="0"/>
        <w:spacing w:after="60"/>
        <w:textAlignment w:val="baseline"/>
        <w:rPr>
          <w:ins w:id="50752" w:author="Ramasubramani, Hariharan" w:date="2015-07-22T13:07:00Z"/>
          <w:rFonts w:cstheme="minorHAnsi"/>
          <w:color w:val="000000" w:themeColor="text1"/>
        </w:rPr>
      </w:pPr>
      <w:ins w:id="50753" w:author="Ramasubramani, Hariharan" w:date="2015-08-04T14:04:00Z">
        <w:r>
          <w:rPr>
            <w:rFonts w:cstheme="minorHAnsi"/>
            <w:color w:val="000000" w:themeColor="text1"/>
          </w:rPr>
          <w:t xml:space="preserve">Clicking on Save shall </w:t>
        </w:r>
        <w:r w:rsidRPr="0096109B">
          <w:rPr>
            <w:rFonts w:cstheme="minorHAnsi"/>
            <w:color w:val="000000" w:themeColor="text1"/>
          </w:rPr>
          <w:t>modify In</w:t>
        </w:r>
      </w:ins>
      <w:ins w:id="50754" w:author="Ramasubramani, Hariharan" w:date="2015-08-20T17:08:00Z">
        <w:r w:rsidR="00114168">
          <w:rPr>
            <w:rFonts w:cstheme="minorHAnsi"/>
            <w:color w:val="000000" w:themeColor="text1"/>
          </w:rPr>
          <w:t>-</w:t>
        </w:r>
      </w:ins>
      <w:ins w:id="50755" w:author="Ramasubramani, Hariharan" w:date="2015-08-04T14:04:00Z">
        <w:r w:rsidRPr="0096109B">
          <w:rPr>
            <w:rFonts w:cstheme="minorHAnsi"/>
            <w:color w:val="000000" w:themeColor="text1"/>
          </w:rPr>
          <w:t>Progress Package Version Effective Date</w:t>
        </w:r>
        <w:r>
          <w:rPr>
            <w:rFonts w:cstheme="minorHAnsi"/>
            <w:color w:val="000000" w:themeColor="text1"/>
          </w:rPr>
          <w:t xml:space="preserve"> for </w:t>
        </w:r>
      </w:ins>
      <w:ins w:id="50756" w:author="Ramasubramani, Hariharan" w:date="2015-08-04T14:20:00Z">
        <w:r w:rsidR="00932971">
          <w:rPr>
            <w:rFonts w:cstheme="minorHAnsi"/>
            <w:color w:val="000000" w:themeColor="text1"/>
          </w:rPr>
          <w:t>Modify</w:t>
        </w:r>
      </w:ins>
      <w:ins w:id="50757" w:author="Ramasubramani, Hariharan" w:date="2015-08-04T14:04:00Z">
        <w:r>
          <w:rPr>
            <w:rFonts w:cstheme="minorHAnsi"/>
            <w:color w:val="000000" w:themeColor="text1"/>
          </w:rPr>
          <w:t xml:space="preserve"> Package </w:t>
        </w:r>
        <w:proofErr w:type="gramStart"/>
        <w:r>
          <w:rPr>
            <w:rFonts w:cstheme="minorHAnsi"/>
            <w:color w:val="000000" w:themeColor="text1"/>
          </w:rPr>
          <w:t>Version</w:t>
        </w:r>
      </w:ins>
      <w:ins w:id="50758" w:author="Ramasubramani, Hariharan" w:date="2015-08-04T14:06:00Z">
        <w:r>
          <w:rPr>
            <w:rFonts w:cstheme="minorHAnsi"/>
            <w:color w:val="000000" w:themeColor="text1"/>
          </w:rPr>
          <w:t>(</w:t>
        </w:r>
        <w:proofErr w:type="gramEnd"/>
        <w:r>
          <w:rPr>
            <w:rFonts w:cstheme="minorHAnsi"/>
            <w:color w:val="000000" w:themeColor="text1"/>
          </w:rPr>
          <w:t>Step 4.2.</w:t>
        </w:r>
      </w:ins>
      <w:ins w:id="50759" w:author="Ramasubramani, Hariharan" w:date="2015-08-20T15:44:00Z">
        <w:r w:rsidR="000124E4">
          <w:rPr>
            <w:rFonts w:cstheme="minorHAnsi"/>
            <w:color w:val="000000" w:themeColor="text1"/>
          </w:rPr>
          <w:t>6</w:t>
        </w:r>
      </w:ins>
      <w:ins w:id="50760" w:author="Ramasubramani, Hariharan" w:date="2015-08-04T14:06:00Z">
        <w:r>
          <w:rPr>
            <w:rFonts w:cstheme="minorHAnsi"/>
            <w:color w:val="000000" w:themeColor="text1"/>
          </w:rPr>
          <w:t>.2)</w:t>
        </w:r>
      </w:ins>
      <w:ins w:id="50761" w:author="Ramasubramani, Hariharan" w:date="2015-08-04T14:04:00Z">
        <w:r>
          <w:rPr>
            <w:rFonts w:cstheme="minorHAnsi"/>
            <w:color w:val="000000" w:themeColor="text1"/>
          </w:rPr>
          <w:t>.</w:t>
        </w:r>
      </w:ins>
      <w:ins w:id="50762" w:author="Ramasubramani, Hariharan" w:date="2015-07-21T21:11:00Z">
        <w:r w:rsidR="00D77AE8" w:rsidRPr="00043F0E">
          <w:rPr>
            <w:rFonts w:cstheme="minorHAnsi"/>
            <w:color w:val="000000" w:themeColor="text1"/>
            <w:rPrChange w:id="50763" w:author="Ramasubramani, Hariharan" w:date="2015-07-22T13:07:00Z">
              <w:rPr/>
            </w:rPrChange>
          </w:rPr>
          <w:br/>
        </w:r>
      </w:ins>
    </w:p>
    <w:p w14:paraId="68EA2A1F" w14:textId="77777777" w:rsidR="00043F0E" w:rsidRDefault="00043F0E">
      <w:pPr>
        <w:rPr>
          <w:ins w:id="50764" w:author="Ramasubramani, Hariharan" w:date="2015-07-22T13:07:00Z"/>
          <w:rFonts w:cstheme="minorHAnsi"/>
          <w:color w:val="000000" w:themeColor="text1"/>
        </w:rPr>
      </w:pPr>
      <w:ins w:id="50765" w:author="Ramasubramani, Hariharan" w:date="2015-07-22T13:07:00Z">
        <w:r>
          <w:rPr>
            <w:rFonts w:cstheme="minorHAnsi"/>
            <w:color w:val="000000" w:themeColor="text1"/>
          </w:rPr>
          <w:br w:type="page"/>
        </w:r>
      </w:ins>
    </w:p>
    <w:p w14:paraId="5FD99FDF" w14:textId="77777777" w:rsidR="00043F0E" w:rsidRDefault="00043F0E">
      <w:pPr>
        <w:pStyle w:val="ListParagraph"/>
        <w:overflowPunct w:val="0"/>
        <w:autoSpaceDE w:val="0"/>
        <w:autoSpaceDN w:val="0"/>
        <w:spacing w:after="60"/>
        <w:ind w:left="2232" w:firstLine="0"/>
        <w:textAlignment w:val="baseline"/>
        <w:rPr>
          <w:ins w:id="50766" w:author="Ramasubramani, Hariharan" w:date="2015-07-22T13:07:00Z"/>
          <w:rFonts w:cstheme="minorHAnsi"/>
          <w:color w:val="000000" w:themeColor="text1"/>
        </w:rPr>
        <w:pPrChange w:id="50767" w:author="Ramasubramani, Hariharan" w:date="2015-07-22T13:07:00Z">
          <w:pPr>
            <w:pStyle w:val="ListParagraph"/>
            <w:numPr>
              <w:ilvl w:val="4"/>
              <w:numId w:val="115"/>
            </w:numPr>
            <w:tabs>
              <w:tab w:val="num" w:pos="2232"/>
            </w:tabs>
            <w:overflowPunct w:val="0"/>
            <w:autoSpaceDE w:val="0"/>
            <w:autoSpaceDN w:val="0"/>
            <w:spacing w:after="60"/>
            <w:ind w:left="2232" w:hanging="792"/>
            <w:textAlignment w:val="baseline"/>
          </w:pPr>
        </w:pPrChange>
      </w:pPr>
    </w:p>
    <w:p w14:paraId="5EECD04E" w14:textId="79FF80E7" w:rsidR="0069353C" w:rsidRDefault="0069353C">
      <w:pPr>
        <w:pStyle w:val="ListParagraph"/>
        <w:overflowPunct w:val="0"/>
        <w:autoSpaceDE w:val="0"/>
        <w:autoSpaceDN w:val="0"/>
        <w:spacing w:after="60"/>
        <w:ind w:left="0" w:firstLine="0"/>
        <w:textAlignment w:val="baseline"/>
        <w:rPr>
          <w:ins w:id="50768" w:author="Ramasubramani, Hariharan" w:date="2015-07-22T11:47:00Z"/>
          <w:rFonts w:cstheme="minorHAnsi"/>
          <w:color w:val="000000" w:themeColor="text1"/>
        </w:rPr>
        <w:pPrChange w:id="50769" w:author="Ramasubramani, Hariharan" w:date="2015-08-04T13:46:00Z">
          <w:pPr/>
        </w:pPrChange>
      </w:pPr>
      <w:ins w:id="50770" w:author="Ramasubramani, Hariharan" w:date="2015-07-22T11:47:00Z">
        <w:r w:rsidRPr="00043F0E">
          <w:rPr>
            <w:rFonts w:cstheme="minorHAnsi"/>
            <w:color w:val="000000" w:themeColor="text1"/>
            <w:rPrChange w:id="50771" w:author="Ramasubramani, Hariharan" w:date="2015-07-22T13:07:00Z">
              <w:rPr/>
            </w:rPrChange>
          </w:rPr>
          <w:br/>
        </w:r>
      </w:ins>
      <w:ins w:id="50772" w:author="Ramasubramani, Hariharan" w:date="2015-08-20T11:04:00Z">
        <w:r w:rsidR="003415AA">
          <w:rPr>
            <w:noProof/>
          </w:rPr>
          <w:drawing>
            <wp:inline distT="0" distB="0" distL="0" distR="0" wp14:anchorId="47B300DE" wp14:editId="62230FAD">
              <wp:extent cx="6858000" cy="2813514"/>
              <wp:effectExtent l="0" t="0" r="0" b="0"/>
              <wp:docPr id="137" name="Picture 137" descr="C:\Users\n0262988\AppData\Local\Microsoft\Windows\Temporary Internet Files\Content.Word\Create Package Ver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n0262988\AppData\Local\Microsoft\Windows\Temporary Internet Files\Content.Word\Create Package Version.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858000" cy="2813514"/>
                      </a:xfrm>
                      <a:prstGeom prst="rect">
                        <a:avLst/>
                      </a:prstGeom>
                      <a:noFill/>
                      <a:ln>
                        <a:noFill/>
                      </a:ln>
                    </pic:spPr>
                  </pic:pic>
                </a:graphicData>
              </a:graphic>
            </wp:inline>
          </w:drawing>
        </w:r>
      </w:ins>
      <w:ins w:id="50773" w:author="Ramasubramani, Hariharan" w:date="2015-07-21T21:11:00Z">
        <w:r w:rsidR="00D77AE8" w:rsidRPr="00043F0E">
          <w:rPr>
            <w:rFonts w:cstheme="minorHAnsi"/>
            <w:color w:val="000000" w:themeColor="text1"/>
            <w:rPrChange w:id="50774" w:author="Ramasubramani, Hariharan" w:date="2015-07-22T13:07:00Z">
              <w:rPr/>
            </w:rPrChange>
          </w:rPr>
          <w:br/>
        </w:r>
      </w:ins>
      <w:ins w:id="50775" w:author="Ramasubramani, Hariharan" w:date="2015-08-04T13:46:00Z">
        <w:r w:rsidR="00A94CD3">
          <w:rPr>
            <w:rFonts w:cstheme="minorHAnsi"/>
            <w:color w:val="000000" w:themeColor="text1"/>
          </w:rPr>
          <w:t xml:space="preserve">        </w:t>
        </w:r>
      </w:ins>
      <w:ins w:id="50776" w:author="Ramasubramani, Hariharan" w:date="2015-07-22T13:07:00Z">
        <w:r w:rsidR="00043F0E">
          <w:rPr>
            <w:rFonts w:cstheme="minorHAnsi"/>
            <w:color w:val="000000" w:themeColor="text1"/>
          </w:rPr>
          <w:t xml:space="preserve">         </w:t>
        </w:r>
      </w:ins>
      <w:ins w:id="50777" w:author="Ramasubramani, Hariharan" w:date="2015-07-22T13:08:00Z">
        <w:r w:rsidR="00043F0E">
          <w:rPr>
            <w:rFonts w:cstheme="minorHAnsi"/>
            <w:color w:val="000000" w:themeColor="text1"/>
          </w:rPr>
          <w:t xml:space="preserve">      </w:t>
        </w:r>
      </w:ins>
      <w:ins w:id="50778" w:author="Ramasubramani, Hariharan" w:date="2015-07-22T14:53:00Z">
        <w:r w:rsidR="00CD4AF0">
          <w:rPr>
            <w:rFonts w:cstheme="minorHAnsi"/>
            <w:color w:val="000000" w:themeColor="text1"/>
          </w:rPr>
          <w:t xml:space="preserve">      </w:t>
        </w:r>
      </w:ins>
      <w:ins w:id="50779" w:author="Ramasubramani, Hariharan" w:date="2015-07-22T11:47:00Z">
        <w:r>
          <w:rPr>
            <w:rFonts w:cstheme="minorHAnsi"/>
            <w:color w:val="000000" w:themeColor="text1"/>
          </w:rPr>
          <w:t>Fig 4.d Create/</w:t>
        </w:r>
      </w:ins>
      <w:ins w:id="50780" w:author="Ramasubramani, Hariharan" w:date="2015-08-04T14:06:00Z">
        <w:r w:rsidR="00787787">
          <w:rPr>
            <w:rFonts w:cstheme="minorHAnsi"/>
            <w:color w:val="000000" w:themeColor="text1"/>
          </w:rPr>
          <w:t>Modify</w:t>
        </w:r>
      </w:ins>
      <w:ins w:id="50781" w:author="Ramasubramani, Hariharan" w:date="2015-07-22T11:47:00Z">
        <w:r>
          <w:rPr>
            <w:rFonts w:cstheme="minorHAnsi"/>
            <w:color w:val="000000" w:themeColor="text1"/>
          </w:rPr>
          <w:t xml:space="preserve"> Package Version</w:t>
        </w:r>
      </w:ins>
    </w:p>
    <w:p w14:paraId="327417A4" w14:textId="7A5ECBE3" w:rsidR="00370B06" w:rsidRDefault="00370B06">
      <w:pPr>
        <w:pStyle w:val="ListParagraph"/>
        <w:overflowPunct w:val="0"/>
        <w:autoSpaceDE w:val="0"/>
        <w:autoSpaceDN w:val="0"/>
        <w:spacing w:after="60"/>
        <w:ind w:left="1883" w:firstLine="0"/>
        <w:textAlignment w:val="baseline"/>
        <w:rPr>
          <w:ins w:id="50782" w:author="Ramasubramani, Hariharan" w:date="2015-07-21T15:39:00Z"/>
          <w:rFonts w:cstheme="minorHAnsi"/>
          <w:color w:val="000000" w:themeColor="text1"/>
        </w:rPr>
        <w:pPrChange w:id="50783" w:author="Ramasubramani, Hariharan" w:date="2015-07-22T13:08:00Z">
          <w:pPr>
            <w:pStyle w:val="ListParagraph"/>
            <w:numPr>
              <w:ilvl w:val="3"/>
              <w:numId w:val="115"/>
            </w:numPr>
            <w:tabs>
              <w:tab w:val="num" w:pos="2459"/>
            </w:tabs>
            <w:overflowPunct w:val="0"/>
            <w:autoSpaceDE w:val="0"/>
            <w:autoSpaceDN w:val="0"/>
            <w:spacing w:after="60"/>
            <w:ind w:left="1883" w:hanging="893"/>
            <w:textAlignment w:val="baseline"/>
          </w:pPr>
        </w:pPrChange>
      </w:pPr>
    </w:p>
    <w:p w14:paraId="39FE0896" w14:textId="77777777" w:rsidR="0098614A" w:rsidRDefault="0098614A">
      <w:pPr>
        <w:rPr>
          <w:ins w:id="50784" w:author="Ramasubramani, Hariharan" w:date="2015-07-21T10:22:00Z"/>
        </w:rPr>
      </w:pPr>
    </w:p>
    <w:tbl>
      <w:tblPr>
        <w:tblStyle w:val="TableGrid"/>
        <w:tblW w:w="10974" w:type="dxa"/>
        <w:jc w:val="center"/>
        <w:tblLayout w:type="fixed"/>
        <w:tblLook w:val="04A0" w:firstRow="1" w:lastRow="0" w:firstColumn="1" w:lastColumn="0" w:noHBand="0" w:noVBand="1"/>
      </w:tblPr>
      <w:tblGrid>
        <w:gridCol w:w="931"/>
        <w:gridCol w:w="2565"/>
        <w:gridCol w:w="857"/>
        <w:gridCol w:w="1018"/>
        <w:gridCol w:w="897"/>
        <w:gridCol w:w="1248"/>
        <w:gridCol w:w="734"/>
        <w:gridCol w:w="1925"/>
        <w:gridCol w:w="799"/>
      </w:tblGrid>
      <w:tr w:rsidR="005F4718" w:rsidRPr="00C106B9" w:rsidDel="00336FF9" w14:paraId="2257A365" w14:textId="3F8637D2" w:rsidTr="008C172F">
        <w:trPr>
          <w:cantSplit/>
          <w:trHeight w:val="314"/>
          <w:tblHeader/>
          <w:jc w:val="center"/>
          <w:del w:id="50785" w:author="Ramasubramani, Hariharan" w:date="2015-07-20T13:34:00Z"/>
        </w:trPr>
        <w:tc>
          <w:tcPr>
            <w:tcW w:w="10974" w:type="dxa"/>
            <w:gridSpan w:val="9"/>
            <w:tcBorders>
              <w:top w:val="single" w:sz="4" w:space="0" w:color="auto"/>
              <w:left w:val="single" w:sz="4" w:space="0" w:color="auto"/>
              <w:bottom w:val="single" w:sz="4" w:space="0" w:color="auto"/>
              <w:right w:val="single" w:sz="4" w:space="0" w:color="auto"/>
            </w:tcBorders>
            <w:shd w:val="clear" w:color="auto" w:fill="000000" w:themeFill="text1"/>
          </w:tcPr>
          <w:p w14:paraId="5E92DB47" w14:textId="13B8C055" w:rsidR="005F4718" w:rsidRPr="00C106B9" w:rsidDel="00336FF9" w:rsidRDefault="005F4718" w:rsidP="009C3129">
            <w:pPr>
              <w:spacing w:after="60"/>
              <w:ind w:firstLine="0"/>
              <w:rPr>
                <w:del w:id="50786" w:author="Ramasubramani, Hariharan" w:date="2015-07-20T13:34:00Z"/>
                <w:rFonts w:cstheme="minorHAnsi"/>
                <w:b/>
                <w:color w:val="FFFFFF" w:themeColor="background1"/>
                <w:szCs w:val="18"/>
              </w:rPr>
            </w:pPr>
            <w:del w:id="50787" w:author="Ramasubramani, Hariharan" w:date="2015-07-20T13:34:00Z">
              <w:r w:rsidRPr="00C106B9" w:rsidDel="00336FF9">
                <w:rPr>
                  <w:rFonts w:cstheme="minorHAnsi"/>
                  <w:b/>
                  <w:color w:val="FFFFFF" w:themeColor="background1"/>
                  <w:szCs w:val="18"/>
                </w:rPr>
                <w:delText xml:space="preserve">Upload </w:delText>
              </w:r>
              <w:r w:rsidDel="00336FF9">
                <w:rPr>
                  <w:rFonts w:cstheme="minorHAnsi"/>
                  <w:b/>
                  <w:color w:val="FFFFFF" w:themeColor="background1"/>
                  <w:szCs w:val="18"/>
                </w:rPr>
                <w:delText>Form</w:delText>
              </w:r>
              <w:r w:rsidRPr="00C106B9" w:rsidDel="00336FF9">
                <w:rPr>
                  <w:rFonts w:cstheme="minorHAnsi"/>
                  <w:b/>
                  <w:color w:val="FFFFFF" w:themeColor="background1"/>
                  <w:szCs w:val="18"/>
                </w:rPr>
                <w:delText xml:space="preserve"> Template Data Elements</w:delText>
              </w:r>
            </w:del>
          </w:p>
          <w:p w14:paraId="42F31540" w14:textId="2C6789FD" w:rsidR="005F4718" w:rsidDel="00336FF9" w:rsidRDefault="005F4718" w:rsidP="009C3129">
            <w:pPr>
              <w:spacing w:after="60"/>
              <w:ind w:firstLine="0"/>
              <w:rPr>
                <w:del w:id="50788" w:author="Ramasubramani, Hariharan" w:date="2015-07-20T13:34:00Z"/>
                <w:rFonts w:cstheme="minorHAnsi"/>
                <w:b/>
                <w:color w:val="FFFFFF" w:themeColor="background1"/>
                <w:sz w:val="20"/>
                <w:szCs w:val="18"/>
              </w:rPr>
            </w:pPr>
            <w:del w:id="50789" w:author="Ramasubramani, Hariharan" w:date="2015-07-20T13:34:00Z">
              <w:r w:rsidRPr="00C106B9" w:rsidDel="00336FF9">
                <w:rPr>
                  <w:rFonts w:cstheme="minorHAnsi"/>
                  <w:b/>
                  <w:color w:val="FFFFFF" w:themeColor="background1"/>
                  <w:sz w:val="20"/>
                  <w:szCs w:val="18"/>
                </w:rPr>
                <w:delText>Required: Mandatory (M), Conditional Mandatory (CM), Optional (O), Auto-Populated (AP</w:delText>
              </w:r>
              <w:r w:rsidDel="00336FF9">
                <w:rPr>
                  <w:rFonts w:cstheme="minorHAnsi"/>
                  <w:b/>
                  <w:color w:val="FFFFFF" w:themeColor="background1"/>
                  <w:sz w:val="20"/>
                  <w:szCs w:val="18"/>
                </w:rPr>
                <w:delText>)</w:delText>
              </w:r>
            </w:del>
          </w:p>
          <w:p w14:paraId="028305A8" w14:textId="1B25835B" w:rsidR="005F4718" w:rsidRPr="000337E7" w:rsidDel="00336FF9" w:rsidRDefault="005F4718" w:rsidP="009C3129">
            <w:pPr>
              <w:spacing w:after="60"/>
              <w:ind w:firstLine="0"/>
              <w:rPr>
                <w:del w:id="50790" w:author="Ramasubramani, Hariharan" w:date="2015-07-20T13:34:00Z"/>
                <w:rFonts w:cstheme="minorHAnsi"/>
                <w:b/>
                <w:color w:val="FFFFFF" w:themeColor="background1"/>
                <w:sz w:val="18"/>
                <w:szCs w:val="18"/>
              </w:rPr>
            </w:pPr>
            <w:del w:id="50791" w:author="Ramasubramani, Hariharan" w:date="2015-07-20T13:34:00Z">
              <w:r w:rsidRPr="000337E7" w:rsidDel="00336FF9">
                <w:rPr>
                  <w:rFonts w:cstheme="minorHAnsi"/>
                  <w:b/>
                  <w:color w:val="FFFFFF" w:themeColor="background1"/>
                  <w:sz w:val="18"/>
                  <w:szCs w:val="18"/>
                </w:rPr>
                <w:delText>Caption:  Field Label</w:delText>
              </w:r>
            </w:del>
          </w:p>
          <w:p w14:paraId="777CA37E" w14:textId="092D08BD" w:rsidR="005F4718" w:rsidRPr="000337E7" w:rsidDel="00336FF9" w:rsidRDefault="005F4718" w:rsidP="009C3129">
            <w:pPr>
              <w:spacing w:after="60"/>
              <w:ind w:firstLine="0"/>
              <w:rPr>
                <w:del w:id="50792" w:author="Ramasubramani, Hariharan" w:date="2015-07-20T13:34:00Z"/>
                <w:rFonts w:cstheme="minorHAnsi"/>
                <w:b/>
                <w:color w:val="FFFFFF" w:themeColor="background1"/>
                <w:sz w:val="18"/>
                <w:szCs w:val="18"/>
              </w:rPr>
            </w:pPr>
            <w:del w:id="50793" w:author="Ramasubramani, Hariharan" w:date="2015-07-20T13:34:00Z">
              <w:r w:rsidRPr="000337E7" w:rsidDel="00336FF9">
                <w:rPr>
                  <w:rFonts w:cstheme="minorHAnsi"/>
                  <w:b/>
                  <w:color w:val="FFFFFF" w:themeColor="background1"/>
                  <w:sz w:val="18"/>
                  <w:szCs w:val="18"/>
                </w:rPr>
                <w:delText>Editable: Not Editable (NE), Editable (E)</w:delText>
              </w:r>
            </w:del>
          </w:p>
          <w:p w14:paraId="03991217" w14:textId="6545BD90" w:rsidR="005F4718" w:rsidRPr="00C106B9" w:rsidDel="00336FF9" w:rsidRDefault="005F4718" w:rsidP="009C3129">
            <w:pPr>
              <w:spacing w:after="60"/>
              <w:ind w:firstLine="0"/>
              <w:rPr>
                <w:del w:id="50794" w:author="Ramasubramani, Hariharan" w:date="2015-07-20T13:34:00Z"/>
                <w:rFonts w:cstheme="minorHAnsi"/>
                <w:b/>
                <w:color w:val="000000" w:themeColor="text1"/>
                <w:sz w:val="20"/>
                <w:szCs w:val="18"/>
              </w:rPr>
            </w:pPr>
            <w:del w:id="50795" w:author="Ramasubramani, Hariharan" w:date="2015-07-20T13:34:00Z">
              <w:r w:rsidRPr="000337E7" w:rsidDel="00336FF9">
                <w:rPr>
                  <w:rFonts w:cstheme="minorHAnsi"/>
                  <w:b/>
                  <w:color w:val="FFFFFF" w:themeColor="background1"/>
                  <w:sz w:val="18"/>
                  <w:szCs w:val="18"/>
                </w:rPr>
                <w:delText>Field Type:  Date/Time, Alpha-Numeric Special Characters (</w:delText>
              </w:r>
              <w:r w:rsidR="00A137AC" w:rsidDel="00336FF9">
                <w:rPr>
                  <w:rFonts w:cstheme="minorHAnsi"/>
                  <w:b/>
                  <w:color w:val="FFFFFF" w:themeColor="background1"/>
                  <w:sz w:val="18"/>
                  <w:szCs w:val="18"/>
                </w:rPr>
                <w:delText>ANSC</w:delText>
              </w:r>
              <w:r w:rsidRPr="000337E7" w:rsidDel="00336FF9">
                <w:rPr>
                  <w:rFonts w:cstheme="minorHAnsi"/>
                  <w:b/>
                  <w:color w:val="FFFFFF" w:themeColor="background1"/>
                  <w:sz w:val="18"/>
                  <w:szCs w:val="18"/>
                </w:rPr>
                <w:delText>), Boolean (radio button)</w:delText>
              </w:r>
            </w:del>
          </w:p>
        </w:tc>
      </w:tr>
      <w:tr w:rsidR="005F4718" w:rsidRPr="00C106B9" w:rsidDel="00336FF9" w14:paraId="61320F6E" w14:textId="0C9B1F65" w:rsidTr="008C172F">
        <w:trPr>
          <w:cantSplit/>
          <w:trHeight w:val="152"/>
          <w:tblHeader/>
          <w:jc w:val="center"/>
          <w:del w:id="50796" w:author="Ramasubramani, Hariharan" w:date="2015-07-20T13:34:00Z"/>
        </w:trPr>
        <w:tc>
          <w:tcPr>
            <w:tcW w:w="931"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7242586" w14:textId="1B184C75" w:rsidR="005F4718" w:rsidRPr="00C106B9" w:rsidDel="00336FF9" w:rsidRDefault="005F4718" w:rsidP="009C3129">
            <w:pPr>
              <w:spacing w:before="60"/>
              <w:ind w:left="-9" w:right="-121" w:firstLine="0"/>
              <w:jc w:val="center"/>
              <w:rPr>
                <w:del w:id="50797" w:author="Ramasubramani, Hariharan" w:date="2015-07-20T13:34:00Z"/>
                <w:rFonts w:cstheme="minorHAnsi"/>
                <w:b/>
                <w:color w:val="000000" w:themeColor="text1"/>
                <w:sz w:val="20"/>
                <w:szCs w:val="18"/>
              </w:rPr>
            </w:pPr>
            <w:del w:id="50798" w:author="Ramasubramani, Hariharan" w:date="2015-07-20T13:34:00Z">
              <w:r w:rsidRPr="00C106B9" w:rsidDel="00336FF9">
                <w:rPr>
                  <w:rFonts w:cstheme="minorHAnsi"/>
                  <w:b/>
                  <w:color w:val="000000" w:themeColor="text1"/>
                  <w:sz w:val="20"/>
                  <w:szCs w:val="18"/>
                </w:rPr>
                <w:delText>Req’t #</w:delText>
              </w:r>
            </w:del>
          </w:p>
        </w:tc>
        <w:tc>
          <w:tcPr>
            <w:tcW w:w="2565"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0C03243" w14:textId="5CFFBFC4" w:rsidR="005F4718" w:rsidRPr="00C106B9" w:rsidDel="00336FF9" w:rsidRDefault="005F4718" w:rsidP="009C3129">
            <w:pPr>
              <w:spacing w:before="60"/>
              <w:ind w:left="-18" w:right="-75" w:firstLine="0"/>
              <w:rPr>
                <w:del w:id="50799" w:author="Ramasubramani, Hariharan" w:date="2015-07-20T13:34:00Z"/>
                <w:rFonts w:cstheme="minorHAnsi"/>
                <w:b/>
                <w:color w:val="000000" w:themeColor="text1"/>
                <w:sz w:val="20"/>
                <w:szCs w:val="18"/>
              </w:rPr>
            </w:pPr>
            <w:del w:id="50800" w:author="Ramasubramani, Hariharan" w:date="2015-07-20T13:34:00Z">
              <w:r w:rsidRPr="00C106B9" w:rsidDel="00336FF9">
                <w:rPr>
                  <w:rFonts w:cstheme="minorHAnsi"/>
                  <w:b/>
                  <w:color w:val="000000" w:themeColor="text1"/>
                  <w:sz w:val="20"/>
                  <w:szCs w:val="18"/>
                </w:rPr>
                <w:delText>Data Element</w:delText>
              </w:r>
            </w:del>
          </w:p>
        </w:tc>
        <w:tc>
          <w:tcPr>
            <w:tcW w:w="857"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855111A" w14:textId="5A6CB36B" w:rsidR="005F4718" w:rsidRPr="00C106B9" w:rsidDel="00336FF9" w:rsidRDefault="005F4718" w:rsidP="009C3129">
            <w:pPr>
              <w:spacing w:before="60"/>
              <w:ind w:left="-61" w:right="-99" w:firstLine="0"/>
              <w:jc w:val="center"/>
              <w:rPr>
                <w:del w:id="50801" w:author="Ramasubramani, Hariharan" w:date="2015-07-20T13:34:00Z"/>
                <w:rFonts w:cstheme="minorHAnsi"/>
                <w:b/>
                <w:color w:val="000000" w:themeColor="text1"/>
                <w:sz w:val="20"/>
                <w:szCs w:val="18"/>
              </w:rPr>
            </w:pPr>
            <w:del w:id="50802" w:author="Ramasubramani, Hariharan" w:date="2015-07-20T13:34:00Z">
              <w:r w:rsidRPr="00C106B9" w:rsidDel="00336FF9">
                <w:rPr>
                  <w:rFonts w:cstheme="minorHAnsi"/>
                  <w:b/>
                  <w:color w:val="000000" w:themeColor="text1"/>
                  <w:sz w:val="20"/>
                  <w:szCs w:val="18"/>
                </w:rPr>
                <w:delText>Caption</w:delText>
              </w:r>
            </w:del>
          </w:p>
        </w:tc>
        <w:tc>
          <w:tcPr>
            <w:tcW w:w="101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27DE758" w14:textId="172BFB52" w:rsidR="005F4718" w:rsidRPr="00C106B9" w:rsidDel="00336FF9" w:rsidRDefault="005F4718" w:rsidP="009C3129">
            <w:pPr>
              <w:spacing w:before="60"/>
              <w:ind w:left="-125" w:right="-63" w:firstLine="0"/>
              <w:jc w:val="center"/>
              <w:rPr>
                <w:del w:id="50803" w:author="Ramasubramani, Hariharan" w:date="2015-07-20T13:34:00Z"/>
                <w:rFonts w:cstheme="minorHAnsi"/>
                <w:b/>
                <w:color w:val="000000" w:themeColor="text1"/>
                <w:sz w:val="20"/>
                <w:szCs w:val="18"/>
              </w:rPr>
            </w:pPr>
            <w:del w:id="50804" w:author="Ramasubramani, Hariharan" w:date="2015-07-20T13:34:00Z">
              <w:r w:rsidRPr="00C106B9" w:rsidDel="00336FF9">
                <w:rPr>
                  <w:rFonts w:cstheme="minorHAnsi"/>
                  <w:b/>
                  <w:color w:val="000000" w:themeColor="text1"/>
                  <w:sz w:val="20"/>
                  <w:szCs w:val="18"/>
                </w:rPr>
                <w:delText>Required</w:delText>
              </w:r>
            </w:del>
          </w:p>
        </w:tc>
        <w:tc>
          <w:tcPr>
            <w:tcW w:w="89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320C6BA" w14:textId="0D553E67" w:rsidR="005F4718" w:rsidRPr="00C106B9" w:rsidDel="00336FF9" w:rsidRDefault="005F4718" w:rsidP="009C3129">
            <w:pPr>
              <w:spacing w:before="60"/>
              <w:ind w:left="-57" w:right="-66" w:firstLine="0"/>
              <w:jc w:val="center"/>
              <w:rPr>
                <w:del w:id="50805" w:author="Ramasubramani, Hariharan" w:date="2015-07-20T13:34:00Z"/>
                <w:rFonts w:cstheme="minorHAnsi"/>
                <w:b/>
                <w:color w:val="000000" w:themeColor="text1"/>
                <w:sz w:val="20"/>
                <w:szCs w:val="18"/>
              </w:rPr>
            </w:pPr>
            <w:del w:id="50806" w:author="Ramasubramani, Hariharan" w:date="2015-07-20T13:34:00Z">
              <w:r w:rsidRPr="00C106B9" w:rsidDel="00336FF9">
                <w:rPr>
                  <w:rFonts w:cstheme="minorHAnsi"/>
                  <w:b/>
                  <w:color w:val="000000" w:themeColor="text1"/>
                  <w:sz w:val="20"/>
                  <w:szCs w:val="18"/>
                </w:rPr>
                <w:delText xml:space="preserve">Editable </w:delText>
              </w:r>
            </w:del>
          </w:p>
        </w:tc>
        <w:tc>
          <w:tcPr>
            <w:tcW w:w="124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B74AA6A" w14:textId="1A479F15" w:rsidR="005F4718" w:rsidRPr="00C106B9" w:rsidDel="00336FF9" w:rsidRDefault="005F4718" w:rsidP="009C3129">
            <w:pPr>
              <w:spacing w:before="60"/>
              <w:ind w:left="-57" w:firstLine="0"/>
              <w:jc w:val="center"/>
              <w:rPr>
                <w:del w:id="50807" w:author="Ramasubramani, Hariharan" w:date="2015-07-20T13:34:00Z"/>
                <w:rFonts w:cstheme="minorHAnsi"/>
                <w:b/>
                <w:color w:val="000000" w:themeColor="text1"/>
                <w:sz w:val="20"/>
                <w:szCs w:val="18"/>
              </w:rPr>
            </w:pPr>
            <w:del w:id="50808" w:author="Ramasubramani, Hariharan" w:date="2015-07-20T13:34:00Z">
              <w:r w:rsidRPr="00C106B9" w:rsidDel="00336FF9">
                <w:rPr>
                  <w:rFonts w:cstheme="minorHAnsi"/>
                  <w:b/>
                  <w:color w:val="000000" w:themeColor="text1"/>
                  <w:sz w:val="20"/>
                  <w:szCs w:val="18"/>
                </w:rPr>
                <w:delText>Field Type</w:delText>
              </w:r>
            </w:del>
          </w:p>
        </w:tc>
        <w:tc>
          <w:tcPr>
            <w:tcW w:w="734"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5BA4AA6" w14:textId="48AE9BCE" w:rsidR="005F4718" w:rsidRPr="00C106B9" w:rsidDel="00336FF9" w:rsidRDefault="005F4718" w:rsidP="009C3129">
            <w:pPr>
              <w:spacing w:before="60"/>
              <w:ind w:left="-57" w:right="-64" w:firstLine="0"/>
              <w:jc w:val="center"/>
              <w:rPr>
                <w:del w:id="50809" w:author="Ramasubramani, Hariharan" w:date="2015-07-20T13:34:00Z"/>
                <w:rFonts w:cstheme="minorHAnsi"/>
                <w:b/>
                <w:color w:val="000000" w:themeColor="text1"/>
                <w:sz w:val="20"/>
                <w:szCs w:val="18"/>
              </w:rPr>
            </w:pPr>
            <w:del w:id="50810" w:author="Ramasubramani, Hariharan" w:date="2015-07-20T13:34:00Z">
              <w:r w:rsidRPr="00C106B9" w:rsidDel="00336FF9">
                <w:rPr>
                  <w:rFonts w:cstheme="minorHAnsi"/>
                  <w:b/>
                  <w:color w:val="000000" w:themeColor="text1"/>
                  <w:sz w:val="20"/>
                  <w:szCs w:val="18"/>
                </w:rPr>
                <w:delText>Length</w:delText>
              </w:r>
            </w:del>
          </w:p>
        </w:tc>
        <w:tc>
          <w:tcPr>
            <w:tcW w:w="1925"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6CE873E" w14:textId="6D9C09FF" w:rsidR="005F4718" w:rsidRPr="00C106B9" w:rsidDel="00336FF9" w:rsidRDefault="005F4718" w:rsidP="009C3129">
            <w:pPr>
              <w:spacing w:before="60"/>
              <w:ind w:left="-57" w:right="-119" w:firstLine="0"/>
              <w:jc w:val="center"/>
              <w:rPr>
                <w:del w:id="50811" w:author="Ramasubramani, Hariharan" w:date="2015-07-20T13:34:00Z"/>
                <w:rFonts w:cstheme="minorHAnsi"/>
                <w:b/>
                <w:color w:val="000000" w:themeColor="text1"/>
                <w:sz w:val="20"/>
                <w:szCs w:val="18"/>
              </w:rPr>
            </w:pPr>
            <w:del w:id="50812" w:author="Ramasubramani, Hariharan" w:date="2015-07-20T13:34:00Z">
              <w:r w:rsidRPr="00C106B9" w:rsidDel="00336FF9">
                <w:rPr>
                  <w:rFonts w:cstheme="minorHAnsi"/>
                  <w:b/>
                  <w:color w:val="000000" w:themeColor="text1"/>
                  <w:sz w:val="20"/>
                  <w:szCs w:val="18"/>
                </w:rPr>
                <w:delText>Format/Valid Values</w:delText>
              </w:r>
            </w:del>
          </w:p>
        </w:tc>
        <w:tc>
          <w:tcPr>
            <w:tcW w:w="799"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C270D32" w14:textId="16386583" w:rsidR="005F4718" w:rsidRPr="00C106B9" w:rsidDel="00336FF9" w:rsidRDefault="005F4718" w:rsidP="009C3129">
            <w:pPr>
              <w:spacing w:before="60"/>
              <w:ind w:left="-57" w:right="-47" w:firstLine="0"/>
              <w:jc w:val="center"/>
              <w:rPr>
                <w:del w:id="50813" w:author="Ramasubramani, Hariharan" w:date="2015-07-20T13:34:00Z"/>
                <w:rFonts w:cstheme="minorHAnsi"/>
                <w:b/>
                <w:color w:val="000000" w:themeColor="text1"/>
                <w:sz w:val="20"/>
                <w:szCs w:val="18"/>
              </w:rPr>
            </w:pPr>
            <w:del w:id="50814" w:author="Ramasubramani, Hariharan" w:date="2015-07-20T13:34:00Z">
              <w:r w:rsidRPr="00C106B9" w:rsidDel="00336FF9">
                <w:rPr>
                  <w:rFonts w:cstheme="minorHAnsi"/>
                  <w:b/>
                  <w:color w:val="000000" w:themeColor="text1"/>
                  <w:sz w:val="20"/>
                  <w:szCs w:val="18"/>
                </w:rPr>
                <w:delText xml:space="preserve">Default </w:delText>
              </w:r>
            </w:del>
          </w:p>
        </w:tc>
      </w:tr>
      <w:tr w:rsidR="005F4718" w:rsidRPr="00C106B9" w:rsidDel="00336FF9" w14:paraId="58B1EA1E" w14:textId="396F1285" w:rsidTr="008C172F">
        <w:trPr>
          <w:cantSplit/>
          <w:trHeight w:val="314"/>
          <w:jc w:val="center"/>
          <w:del w:id="50815" w:author="Ramasubramani, Hariharan" w:date="2015-07-20T13:34:00Z"/>
        </w:trPr>
        <w:tc>
          <w:tcPr>
            <w:tcW w:w="931" w:type="dxa"/>
            <w:tcBorders>
              <w:top w:val="single" w:sz="4" w:space="0" w:color="auto"/>
              <w:left w:val="single" w:sz="4" w:space="0" w:color="auto"/>
              <w:bottom w:val="single" w:sz="4" w:space="0" w:color="auto"/>
              <w:right w:val="single" w:sz="4" w:space="0" w:color="auto"/>
            </w:tcBorders>
          </w:tcPr>
          <w:p w14:paraId="5886C7C0" w14:textId="36102023" w:rsidR="005F4718" w:rsidRPr="00C106B9" w:rsidDel="00336FF9" w:rsidRDefault="005F4718" w:rsidP="009C3129">
            <w:pPr>
              <w:pStyle w:val="ListParagraph"/>
              <w:numPr>
                <w:ilvl w:val="3"/>
                <w:numId w:val="14"/>
              </w:numPr>
              <w:overflowPunct w:val="0"/>
              <w:autoSpaceDE w:val="0"/>
              <w:autoSpaceDN w:val="0"/>
              <w:spacing w:after="60"/>
              <w:ind w:left="-43" w:firstLine="0"/>
              <w:textAlignment w:val="baseline"/>
              <w:rPr>
                <w:del w:id="50816" w:author="Ramasubramani, Hariharan" w:date="2015-07-20T13:34:00Z"/>
                <w:rFonts w:cstheme="minorHAnsi"/>
                <w:color w:val="000000" w:themeColor="text1"/>
              </w:rPr>
            </w:pPr>
          </w:p>
        </w:tc>
        <w:tc>
          <w:tcPr>
            <w:tcW w:w="2565" w:type="dxa"/>
            <w:tcBorders>
              <w:top w:val="single" w:sz="4" w:space="0" w:color="auto"/>
              <w:left w:val="single" w:sz="4" w:space="0" w:color="auto"/>
              <w:bottom w:val="single" w:sz="4" w:space="0" w:color="auto"/>
              <w:right w:val="single" w:sz="4" w:space="0" w:color="auto"/>
            </w:tcBorders>
          </w:tcPr>
          <w:p w14:paraId="45A9F3F4" w14:textId="58B68677" w:rsidR="005F4718" w:rsidRPr="00C106B9" w:rsidDel="00336FF9" w:rsidRDefault="005F4718" w:rsidP="009C3129">
            <w:pPr>
              <w:ind w:firstLine="0"/>
              <w:rPr>
                <w:del w:id="50817" w:author="Ramasubramani, Hariharan" w:date="2015-07-20T13:34:00Z"/>
                <w:rFonts w:cstheme="minorHAnsi"/>
                <w:color w:val="000000" w:themeColor="text1"/>
                <w:szCs w:val="18"/>
              </w:rPr>
            </w:pPr>
            <w:del w:id="50818" w:author="Ramasubramani, Hariharan" w:date="2015-07-20T13:34:00Z">
              <w:r w:rsidDel="00336FF9">
                <w:rPr>
                  <w:rFonts w:cstheme="minorHAnsi"/>
                  <w:color w:val="000000" w:themeColor="text1"/>
                  <w:szCs w:val="18"/>
                </w:rPr>
                <w:delText>Form</w:delText>
              </w:r>
              <w:r w:rsidRPr="00C106B9" w:rsidDel="00336FF9">
                <w:rPr>
                  <w:rFonts w:cstheme="minorHAnsi"/>
                  <w:color w:val="000000" w:themeColor="text1"/>
                  <w:szCs w:val="18"/>
                </w:rPr>
                <w:delText xml:space="preserve"> Template Type</w:delText>
              </w:r>
            </w:del>
          </w:p>
        </w:tc>
        <w:tc>
          <w:tcPr>
            <w:tcW w:w="857" w:type="dxa"/>
            <w:tcBorders>
              <w:top w:val="single" w:sz="4" w:space="0" w:color="auto"/>
              <w:left w:val="single" w:sz="4" w:space="0" w:color="auto"/>
              <w:bottom w:val="single" w:sz="4" w:space="0" w:color="auto"/>
              <w:right w:val="single" w:sz="4" w:space="0" w:color="auto"/>
            </w:tcBorders>
          </w:tcPr>
          <w:p w14:paraId="2400C45D" w14:textId="6D51744B" w:rsidR="005F4718" w:rsidRPr="00C106B9" w:rsidDel="00336FF9" w:rsidRDefault="005F4718" w:rsidP="009C3129">
            <w:pPr>
              <w:ind w:firstLine="0"/>
              <w:rPr>
                <w:del w:id="50819" w:author="Ramasubramani, Hariharan" w:date="2015-07-20T13:34:00Z"/>
                <w:rFonts w:cstheme="minorHAnsi"/>
                <w:color w:val="000000" w:themeColor="text1"/>
                <w:szCs w:val="18"/>
              </w:rPr>
            </w:pPr>
            <w:del w:id="50820" w:author="Ramasubramani, Hariharan" w:date="2015-07-20T13:34:00Z">
              <w:r w:rsidRPr="00C106B9" w:rsidDel="00336FF9">
                <w:rPr>
                  <w:rFonts w:cstheme="minorHAnsi"/>
                  <w:color w:val="000000" w:themeColor="text1"/>
                  <w:szCs w:val="18"/>
                </w:rPr>
                <w:delText>-</w:delText>
              </w:r>
            </w:del>
          </w:p>
        </w:tc>
        <w:tc>
          <w:tcPr>
            <w:tcW w:w="1018" w:type="dxa"/>
            <w:tcBorders>
              <w:top w:val="single" w:sz="4" w:space="0" w:color="auto"/>
              <w:left w:val="single" w:sz="4" w:space="0" w:color="auto"/>
              <w:bottom w:val="single" w:sz="4" w:space="0" w:color="auto"/>
              <w:right w:val="single" w:sz="4" w:space="0" w:color="auto"/>
            </w:tcBorders>
          </w:tcPr>
          <w:p w14:paraId="4C79ECC4" w14:textId="68E7651E" w:rsidR="005F4718" w:rsidRPr="00C106B9" w:rsidDel="00336FF9" w:rsidRDefault="005F4718" w:rsidP="009C3129">
            <w:pPr>
              <w:ind w:left="-57" w:firstLine="0"/>
              <w:jc w:val="center"/>
              <w:rPr>
                <w:del w:id="50821" w:author="Ramasubramani, Hariharan" w:date="2015-07-20T13:34:00Z"/>
                <w:rFonts w:cstheme="minorHAnsi"/>
                <w:color w:val="000000" w:themeColor="text1"/>
                <w:szCs w:val="18"/>
              </w:rPr>
            </w:pPr>
            <w:del w:id="50822" w:author="Ramasubramani, Hariharan" w:date="2015-07-20T13:34:00Z">
              <w:r w:rsidRPr="00C106B9" w:rsidDel="00336FF9">
                <w:rPr>
                  <w:rFonts w:cstheme="minorHAnsi"/>
                  <w:color w:val="000000" w:themeColor="text1"/>
                  <w:szCs w:val="18"/>
                </w:rPr>
                <w:delText>O</w:delText>
              </w:r>
            </w:del>
          </w:p>
        </w:tc>
        <w:tc>
          <w:tcPr>
            <w:tcW w:w="897" w:type="dxa"/>
            <w:tcBorders>
              <w:top w:val="single" w:sz="4" w:space="0" w:color="auto"/>
              <w:left w:val="single" w:sz="4" w:space="0" w:color="auto"/>
              <w:bottom w:val="single" w:sz="4" w:space="0" w:color="auto"/>
              <w:right w:val="single" w:sz="4" w:space="0" w:color="auto"/>
            </w:tcBorders>
          </w:tcPr>
          <w:p w14:paraId="7C7CF1E4" w14:textId="101F241E" w:rsidR="005F4718" w:rsidRPr="00C106B9" w:rsidDel="00336FF9" w:rsidRDefault="005F4718" w:rsidP="009C3129">
            <w:pPr>
              <w:ind w:left="-57" w:firstLine="0"/>
              <w:jc w:val="center"/>
              <w:rPr>
                <w:del w:id="50823" w:author="Ramasubramani, Hariharan" w:date="2015-07-20T13:34:00Z"/>
                <w:rFonts w:cstheme="minorHAnsi"/>
                <w:color w:val="000000" w:themeColor="text1"/>
                <w:szCs w:val="18"/>
              </w:rPr>
            </w:pPr>
            <w:del w:id="50824" w:author="Ramasubramani, Hariharan" w:date="2015-07-20T13:34:00Z">
              <w:r w:rsidRPr="00C106B9" w:rsidDel="00336FF9">
                <w:rPr>
                  <w:rFonts w:cstheme="minorHAnsi"/>
                  <w:color w:val="000000" w:themeColor="text1"/>
                  <w:szCs w:val="18"/>
                </w:rPr>
                <w:delText>E</w:delText>
              </w:r>
            </w:del>
          </w:p>
        </w:tc>
        <w:tc>
          <w:tcPr>
            <w:tcW w:w="1248" w:type="dxa"/>
            <w:tcBorders>
              <w:top w:val="single" w:sz="4" w:space="0" w:color="auto"/>
              <w:left w:val="single" w:sz="4" w:space="0" w:color="auto"/>
              <w:bottom w:val="single" w:sz="4" w:space="0" w:color="auto"/>
              <w:right w:val="single" w:sz="4" w:space="0" w:color="auto"/>
            </w:tcBorders>
          </w:tcPr>
          <w:p w14:paraId="6058BE19" w14:textId="15B93BD0" w:rsidR="005F4718" w:rsidRPr="00C106B9" w:rsidDel="00336FF9" w:rsidRDefault="005F4718" w:rsidP="009C3129">
            <w:pPr>
              <w:ind w:left="-57" w:right="-98" w:firstLine="0"/>
              <w:jc w:val="center"/>
              <w:rPr>
                <w:del w:id="50825" w:author="Ramasubramani, Hariharan" w:date="2015-07-20T13:34:00Z"/>
                <w:rFonts w:cstheme="minorHAnsi"/>
                <w:color w:val="000000" w:themeColor="text1"/>
                <w:szCs w:val="18"/>
              </w:rPr>
            </w:pPr>
            <w:del w:id="50826" w:author="Ramasubramani, Hariharan" w:date="2015-07-20T13:34:00Z">
              <w:r w:rsidRPr="00C106B9" w:rsidDel="00336FF9">
                <w:rPr>
                  <w:rFonts w:cstheme="minorHAnsi"/>
                  <w:color w:val="000000" w:themeColor="text1"/>
                  <w:szCs w:val="18"/>
                </w:rPr>
                <w:delText>single select</w:delText>
              </w:r>
            </w:del>
          </w:p>
        </w:tc>
        <w:tc>
          <w:tcPr>
            <w:tcW w:w="734" w:type="dxa"/>
            <w:tcBorders>
              <w:top w:val="single" w:sz="4" w:space="0" w:color="auto"/>
              <w:left w:val="single" w:sz="4" w:space="0" w:color="auto"/>
              <w:bottom w:val="single" w:sz="4" w:space="0" w:color="auto"/>
              <w:right w:val="single" w:sz="4" w:space="0" w:color="auto"/>
            </w:tcBorders>
          </w:tcPr>
          <w:p w14:paraId="4781B21A" w14:textId="7E3854C7" w:rsidR="005F4718" w:rsidRPr="00C106B9" w:rsidDel="00336FF9" w:rsidRDefault="005F4718" w:rsidP="009C3129">
            <w:pPr>
              <w:ind w:left="-57" w:firstLine="0"/>
              <w:jc w:val="center"/>
              <w:rPr>
                <w:del w:id="50827" w:author="Ramasubramani, Hariharan" w:date="2015-07-20T13:34:00Z"/>
                <w:rFonts w:cstheme="minorHAnsi"/>
                <w:color w:val="000000" w:themeColor="text1"/>
                <w:szCs w:val="18"/>
              </w:rPr>
            </w:pPr>
            <w:del w:id="50828" w:author="Ramasubramani, Hariharan" w:date="2015-07-20T13:34:00Z">
              <w:r w:rsidRPr="00C106B9" w:rsidDel="00336FF9">
                <w:rPr>
                  <w:rFonts w:cstheme="minorHAnsi"/>
                  <w:color w:val="000000" w:themeColor="text1"/>
                  <w:szCs w:val="18"/>
                </w:rPr>
                <w:delText>N/A</w:delText>
              </w:r>
            </w:del>
          </w:p>
        </w:tc>
        <w:tc>
          <w:tcPr>
            <w:tcW w:w="1925" w:type="dxa"/>
            <w:tcBorders>
              <w:top w:val="single" w:sz="4" w:space="0" w:color="auto"/>
              <w:left w:val="single" w:sz="4" w:space="0" w:color="auto"/>
              <w:bottom w:val="single" w:sz="4" w:space="0" w:color="auto"/>
              <w:right w:val="single" w:sz="4" w:space="0" w:color="auto"/>
            </w:tcBorders>
          </w:tcPr>
          <w:p w14:paraId="060CF9AA" w14:textId="5E7DC212" w:rsidR="005F4718" w:rsidDel="00336FF9" w:rsidRDefault="005F4718" w:rsidP="009C3129">
            <w:pPr>
              <w:ind w:left="6" w:firstLine="0"/>
              <w:rPr>
                <w:del w:id="50829" w:author="Ramasubramani, Hariharan" w:date="2015-07-20T13:34:00Z"/>
                <w:rFonts w:cstheme="minorHAnsi"/>
                <w:color w:val="000000" w:themeColor="text1"/>
                <w:szCs w:val="18"/>
              </w:rPr>
            </w:pPr>
            <w:del w:id="50830" w:author="Ramasubramani, Hariharan" w:date="2015-07-20T13:34:00Z">
              <w:r w:rsidRPr="00C106B9" w:rsidDel="00336FF9">
                <w:rPr>
                  <w:rFonts w:cstheme="minorHAnsi"/>
                  <w:color w:val="000000" w:themeColor="text1"/>
                  <w:szCs w:val="18"/>
                </w:rPr>
                <w:delText xml:space="preserve">See: </w:delText>
              </w:r>
              <w:r w:rsidDel="00336FF9">
                <w:rPr>
                  <w:rFonts w:cstheme="minorHAnsi"/>
                  <w:color w:val="000000" w:themeColor="text1"/>
                  <w:szCs w:val="18"/>
                </w:rPr>
                <w:delText>Req 3.22.1.1</w:delText>
              </w:r>
              <w:r w:rsidRPr="00C106B9" w:rsidDel="00336FF9">
                <w:rPr>
                  <w:rFonts w:cstheme="minorHAnsi"/>
                  <w:color w:val="000000" w:themeColor="text1"/>
                  <w:szCs w:val="18"/>
                </w:rPr>
                <w:delText xml:space="preserve"> </w:delText>
              </w:r>
            </w:del>
          </w:p>
          <w:p w14:paraId="3AD2B198" w14:textId="198B11D8" w:rsidR="00096667" w:rsidDel="00336FF9" w:rsidRDefault="00096667" w:rsidP="00096667">
            <w:pPr>
              <w:pStyle w:val="ListParagraph"/>
              <w:ind w:left="148" w:firstLine="0"/>
              <w:rPr>
                <w:del w:id="50831" w:author="Ramasubramani, Hariharan" w:date="2015-07-20T13:34:00Z"/>
                <w:rFonts w:cstheme="minorHAnsi"/>
                <w:color w:val="000000" w:themeColor="text1"/>
              </w:rPr>
            </w:pPr>
            <w:del w:id="50832" w:author="Ramasubramani, Hariharan" w:date="2015-07-20T13:34:00Z">
              <w:r w:rsidDel="00336FF9">
                <w:rPr>
                  <w:rFonts w:cstheme="minorHAnsi"/>
                  <w:color w:val="000000" w:themeColor="text1"/>
                </w:rPr>
                <w:delText>Out of Scope. Values will be maintained by RDM</w:delText>
              </w:r>
            </w:del>
          </w:p>
          <w:p w14:paraId="559A744C" w14:textId="07385521" w:rsidR="00096667" w:rsidRPr="00C106B9" w:rsidDel="00336FF9" w:rsidRDefault="00096667" w:rsidP="009C3129">
            <w:pPr>
              <w:ind w:left="6" w:firstLine="0"/>
              <w:rPr>
                <w:del w:id="50833" w:author="Ramasubramani, Hariharan" w:date="2015-07-20T13:34:00Z"/>
                <w:rFonts w:cstheme="minorHAnsi"/>
                <w:color w:val="000000" w:themeColor="text1"/>
                <w:szCs w:val="18"/>
              </w:rPr>
            </w:pPr>
          </w:p>
        </w:tc>
        <w:tc>
          <w:tcPr>
            <w:tcW w:w="799" w:type="dxa"/>
            <w:tcBorders>
              <w:top w:val="single" w:sz="4" w:space="0" w:color="auto"/>
              <w:left w:val="single" w:sz="4" w:space="0" w:color="auto"/>
              <w:bottom w:val="single" w:sz="4" w:space="0" w:color="auto"/>
              <w:right w:val="single" w:sz="4" w:space="0" w:color="auto"/>
            </w:tcBorders>
          </w:tcPr>
          <w:p w14:paraId="216C742F" w14:textId="1726754F" w:rsidR="005F4718" w:rsidRPr="00C106B9" w:rsidDel="00336FF9" w:rsidRDefault="005F4718" w:rsidP="009C3129">
            <w:pPr>
              <w:ind w:left="-57" w:firstLine="0"/>
              <w:jc w:val="center"/>
              <w:rPr>
                <w:del w:id="50834" w:author="Ramasubramani, Hariharan" w:date="2015-07-20T13:34:00Z"/>
                <w:rFonts w:cstheme="minorHAnsi"/>
                <w:color w:val="000000" w:themeColor="text1"/>
                <w:szCs w:val="18"/>
              </w:rPr>
            </w:pPr>
            <w:del w:id="50835" w:author="Ramasubramani, Hariharan" w:date="2015-07-20T13:34:00Z">
              <w:r w:rsidRPr="00C106B9" w:rsidDel="00336FF9">
                <w:rPr>
                  <w:rFonts w:cstheme="minorHAnsi"/>
                  <w:color w:val="000000" w:themeColor="text1"/>
                  <w:szCs w:val="18"/>
                </w:rPr>
                <w:delText>-</w:delText>
              </w:r>
            </w:del>
          </w:p>
        </w:tc>
      </w:tr>
      <w:tr w:rsidR="005F4718" w:rsidRPr="00C106B9" w:rsidDel="00336FF9" w14:paraId="3D20F69B" w14:textId="058651D9" w:rsidTr="008C172F">
        <w:trPr>
          <w:cantSplit/>
          <w:trHeight w:val="314"/>
          <w:jc w:val="center"/>
          <w:del w:id="50836" w:author="Ramasubramani, Hariharan" w:date="2015-07-20T13:34:00Z"/>
        </w:trPr>
        <w:tc>
          <w:tcPr>
            <w:tcW w:w="931" w:type="dxa"/>
            <w:tcBorders>
              <w:top w:val="single" w:sz="4" w:space="0" w:color="auto"/>
              <w:left w:val="single" w:sz="4" w:space="0" w:color="auto"/>
              <w:bottom w:val="single" w:sz="4" w:space="0" w:color="auto"/>
              <w:right w:val="single" w:sz="4" w:space="0" w:color="auto"/>
            </w:tcBorders>
          </w:tcPr>
          <w:p w14:paraId="3C6F5FD5" w14:textId="75264258" w:rsidR="005F4718" w:rsidRPr="00C106B9" w:rsidDel="00336FF9" w:rsidRDefault="005F4718" w:rsidP="009C3129">
            <w:pPr>
              <w:pStyle w:val="ListParagraph"/>
              <w:numPr>
                <w:ilvl w:val="3"/>
                <w:numId w:val="14"/>
              </w:numPr>
              <w:overflowPunct w:val="0"/>
              <w:autoSpaceDE w:val="0"/>
              <w:autoSpaceDN w:val="0"/>
              <w:spacing w:after="60"/>
              <w:ind w:left="-43" w:firstLine="0"/>
              <w:textAlignment w:val="baseline"/>
              <w:rPr>
                <w:del w:id="50837" w:author="Ramasubramani, Hariharan" w:date="2015-07-20T13:34:00Z"/>
                <w:rFonts w:cstheme="minorHAnsi"/>
                <w:color w:val="000000" w:themeColor="text1"/>
              </w:rPr>
            </w:pPr>
          </w:p>
        </w:tc>
        <w:tc>
          <w:tcPr>
            <w:tcW w:w="2565" w:type="dxa"/>
            <w:tcBorders>
              <w:top w:val="single" w:sz="4" w:space="0" w:color="auto"/>
              <w:left w:val="single" w:sz="4" w:space="0" w:color="auto"/>
              <w:bottom w:val="single" w:sz="4" w:space="0" w:color="auto"/>
              <w:right w:val="single" w:sz="4" w:space="0" w:color="auto"/>
            </w:tcBorders>
          </w:tcPr>
          <w:p w14:paraId="17BC4D8A" w14:textId="4B614F6D" w:rsidR="005F4718" w:rsidDel="00336FF9" w:rsidRDefault="005F4718" w:rsidP="009C3129">
            <w:pPr>
              <w:ind w:firstLine="0"/>
              <w:rPr>
                <w:del w:id="50838" w:author="Ramasubramani, Hariharan" w:date="2015-07-20T13:34:00Z"/>
                <w:rFonts w:cstheme="minorHAnsi"/>
              </w:rPr>
            </w:pPr>
            <w:del w:id="50839" w:author="Ramasubramani, Hariharan" w:date="2015-07-20T13:34:00Z">
              <w:r w:rsidDel="00336FF9">
                <w:rPr>
                  <w:rFonts w:cstheme="minorHAnsi"/>
                  <w:color w:val="000000" w:themeColor="text1"/>
                  <w:szCs w:val="18"/>
                </w:rPr>
                <w:delText>Uploaded By: Last Name</w:delText>
              </w:r>
            </w:del>
          </w:p>
        </w:tc>
        <w:tc>
          <w:tcPr>
            <w:tcW w:w="857" w:type="dxa"/>
            <w:tcBorders>
              <w:top w:val="single" w:sz="4" w:space="0" w:color="auto"/>
              <w:left w:val="single" w:sz="4" w:space="0" w:color="auto"/>
              <w:bottom w:val="single" w:sz="4" w:space="0" w:color="auto"/>
              <w:right w:val="single" w:sz="4" w:space="0" w:color="auto"/>
            </w:tcBorders>
          </w:tcPr>
          <w:p w14:paraId="2DF774D6" w14:textId="40606063" w:rsidR="005F4718" w:rsidDel="00336FF9" w:rsidRDefault="005F4718" w:rsidP="009C3129">
            <w:pPr>
              <w:ind w:firstLine="0"/>
              <w:rPr>
                <w:del w:id="50840" w:author="Ramasubramani, Hariharan" w:date="2015-07-20T13:34:00Z"/>
                <w:rFonts w:cstheme="minorHAnsi"/>
              </w:rPr>
            </w:pPr>
            <w:del w:id="50841" w:author="Ramasubramani, Hariharan" w:date="2015-07-20T13:34:00Z">
              <w:r w:rsidRPr="00C106B9" w:rsidDel="00336FF9">
                <w:rPr>
                  <w:rFonts w:cstheme="minorHAnsi"/>
                  <w:color w:val="000000" w:themeColor="text1"/>
                  <w:szCs w:val="18"/>
                </w:rPr>
                <w:delText>-</w:delText>
              </w:r>
            </w:del>
          </w:p>
        </w:tc>
        <w:tc>
          <w:tcPr>
            <w:tcW w:w="1018" w:type="dxa"/>
            <w:tcBorders>
              <w:top w:val="single" w:sz="4" w:space="0" w:color="auto"/>
              <w:left w:val="single" w:sz="4" w:space="0" w:color="auto"/>
              <w:bottom w:val="single" w:sz="4" w:space="0" w:color="auto"/>
              <w:right w:val="single" w:sz="4" w:space="0" w:color="auto"/>
            </w:tcBorders>
          </w:tcPr>
          <w:p w14:paraId="0949F715" w14:textId="62A2E4CD" w:rsidR="005F4718" w:rsidDel="00336FF9" w:rsidRDefault="005F4718" w:rsidP="009C3129">
            <w:pPr>
              <w:ind w:left="-57" w:firstLine="0"/>
              <w:jc w:val="center"/>
              <w:rPr>
                <w:del w:id="50842" w:author="Ramasubramani, Hariharan" w:date="2015-07-20T13:34:00Z"/>
                <w:rFonts w:cstheme="minorHAnsi"/>
              </w:rPr>
            </w:pPr>
            <w:del w:id="50843" w:author="Ramasubramani, Hariharan" w:date="2015-07-20T13:34:00Z">
              <w:r w:rsidRPr="00C106B9" w:rsidDel="00336FF9">
                <w:rPr>
                  <w:rFonts w:cstheme="minorHAnsi"/>
                  <w:color w:val="000000" w:themeColor="text1"/>
                  <w:szCs w:val="18"/>
                </w:rPr>
                <w:delText>M</w:delText>
              </w:r>
            </w:del>
          </w:p>
        </w:tc>
        <w:tc>
          <w:tcPr>
            <w:tcW w:w="897" w:type="dxa"/>
            <w:tcBorders>
              <w:top w:val="single" w:sz="4" w:space="0" w:color="auto"/>
              <w:left w:val="single" w:sz="4" w:space="0" w:color="auto"/>
              <w:bottom w:val="single" w:sz="4" w:space="0" w:color="auto"/>
              <w:right w:val="single" w:sz="4" w:space="0" w:color="auto"/>
            </w:tcBorders>
          </w:tcPr>
          <w:p w14:paraId="7598A316" w14:textId="422DD899" w:rsidR="005F4718" w:rsidDel="00336FF9" w:rsidRDefault="005F4718" w:rsidP="009C3129">
            <w:pPr>
              <w:ind w:left="-57" w:firstLine="0"/>
              <w:jc w:val="center"/>
              <w:rPr>
                <w:del w:id="50844" w:author="Ramasubramani, Hariharan" w:date="2015-07-20T13:34:00Z"/>
                <w:rFonts w:cstheme="minorHAnsi"/>
              </w:rPr>
            </w:pPr>
            <w:del w:id="50845" w:author="Ramasubramani, Hariharan" w:date="2015-07-20T13:34:00Z">
              <w:r w:rsidRPr="00C106B9" w:rsidDel="00336FF9">
                <w:rPr>
                  <w:rFonts w:cstheme="minorHAnsi"/>
                  <w:color w:val="000000" w:themeColor="text1"/>
                  <w:szCs w:val="18"/>
                </w:rPr>
                <w:delText>NE</w:delText>
              </w:r>
            </w:del>
          </w:p>
        </w:tc>
        <w:tc>
          <w:tcPr>
            <w:tcW w:w="1248" w:type="dxa"/>
            <w:tcBorders>
              <w:top w:val="single" w:sz="4" w:space="0" w:color="auto"/>
              <w:left w:val="single" w:sz="4" w:space="0" w:color="auto"/>
              <w:bottom w:val="single" w:sz="4" w:space="0" w:color="auto"/>
              <w:right w:val="single" w:sz="4" w:space="0" w:color="auto"/>
            </w:tcBorders>
          </w:tcPr>
          <w:p w14:paraId="7BB5879D" w14:textId="3A87C1A7" w:rsidR="005F4718" w:rsidDel="00336FF9" w:rsidRDefault="00A137AC" w:rsidP="009C3129">
            <w:pPr>
              <w:ind w:left="-57" w:right="-98" w:firstLine="0"/>
              <w:jc w:val="center"/>
              <w:rPr>
                <w:del w:id="50846" w:author="Ramasubramani, Hariharan" w:date="2015-07-20T13:34:00Z"/>
                <w:rFonts w:cstheme="minorHAnsi"/>
              </w:rPr>
            </w:pPr>
            <w:del w:id="50847" w:author="Ramasubramani, Hariharan" w:date="2015-07-20T13:34:00Z">
              <w:r w:rsidDel="00336FF9">
                <w:rPr>
                  <w:rFonts w:cstheme="minorHAnsi"/>
                  <w:color w:val="000000" w:themeColor="text1"/>
                  <w:szCs w:val="18"/>
                </w:rPr>
                <w:delText>ANSC</w:delText>
              </w:r>
            </w:del>
          </w:p>
        </w:tc>
        <w:tc>
          <w:tcPr>
            <w:tcW w:w="734" w:type="dxa"/>
            <w:tcBorders>
              <w:top w:val="single" w:sz="4" w:space="0" w:color="auto"/>
              <w:left w:val="single" w:sz="4" w:space="0" w:color="auto"/>
              <w:bottom w:val="single" w:sz="4" w:space="0" w:color="auto"/>
              <w:right w:val="single" w:sz="4" w:space="0" w:color="auto"/>
            </w:tcBorders>
          </w:tcPr>
          <w:p w14:paraId="7E207F5A" w14:textId="051CF1D2" w:rsidR="005F4718" w:rsidRPr="00C106B9" w:rsidDel="00336FF9" w:rsidRDefault="005F4718" w:rsidP="009C3129">
            <w:pPr>
              <w:ind w:left="-57" w:firstLine="0"/>
              <w:jc w:val="center"/>
              <w:rPr>
                <w:del w:id="50848" w:author="Ramasubramani, Hariharan" w:date="2015-07-20T13:34:00Z"/>
                <w:rFonts w:cstheme="minorHAnsi"/>
                <w:color w:val="000000" w:themeColor="text1"/>
                <w:szCs w:val="18"/>
              </w:rPr>
            </w:pPr>
            <w:del w:id="50849" w:author="Ramasubramani, Hariharan" w:date="2015-07-20T13:34:00Z">
              <w:r w:rsidRPr="00C106B9" w:rsidDel="00336FF9">
                <w:rPr>
                  <w:rFonts w:cstheme="minorHAnsi"/>
                  <w:color w:val="000000" w:themeColor="text1"/>
                  <w:szCs w:val="18"/>
                </w:rPr>
                <w:delText>-</w:delText>
              </w:r>
            </w:del>
          </w:p>
        </w:tc>
        <w:tc>
          <w:tcPr>
            <w:tcW w:w="1925" w:type="dxa"/>
            <w:tcBorders>
              <w:top w:val="single" w:sz="4" w:space="0" w:color="auto"/>
              <w:left w:val="single" w:sz="4" w:space="0" w:color="auto"/>
              <w:bottom w:val="single" w:sz="4" w:space="0" w:color="auto"/>
              <w:right w:val="single" w:sz="4" w:space="0" w:color="auto"/>
            </w:tcBorders>
          </w:tcPr>
          <w:p w14:paraId="3FC2A07F" w14:textId="4275CA13" w:rsidR="005F4718" w:rsidDel="00336FF9" w:rsidRDefault="005F4718" w:rsidP="009C3129">
            <w:pPr>
              <w:ind w:left="6" w:firstLine="0"/>
              <w:jc w:val="center"/>
              <w:rPr>
                <w:del w:id="50850" w:author="Ramasubramani, Hariharan" w:date="2015-07-20T13:34:00Z"/>
                <w:rFonts w:cstheme="minorHAnsi"/>
                <w:color w:val="000000" w:themeColor="text1"/>
                <w:szCs w:val="18"/>
              </w:rPr>
            </w:pPr>
            <w:del w:id="50851" w:author="Ramasubramani, Hariharan" w:date="2015-07-20T13:34:00Z">
              <w:r w:rsidDel="00336FF9">
                <w:rPr>
                  <w:rFonts w:cstheme="minorHAnsi"/>
                  <w:color w:val="000000" w:themeColor="text1"/>
                  <w:szCs w:val="18"/>
                </w:rPr>
                <w:delText>Format:</w:delText>
              </w:r>
            </w:del>
          </w:p>
          <w:p w14:paraId="28940B45" w14:textId="1D70DF83" w:rsidR="005F4718" w:rsidDel="00336FF9" w:rsidRDefault="005F4718" w:rsidP="009C3129">
            <w:pPr>
              <w:ind w:left="6" w:firstLine="0"/>
              <w:jc w:val="center"/>
              <w:rPr>
                <w:del w:id="50852" w:author="Ramasubramani, Hariharan" w:date="2015-07-20T13:34:00Z"/>
                <w:rFonts w:cstheme="minorHAnsi"/>
              </w:rPr>
            </w:pPr>
            <w:del w:id="50853" w:author="Ramasubramani, Hariharan" w:date="2015-07-20T13:34:00Z">
              <w:r w:rsidRPr="00C106B9" w:rsidDel="00336FF9">
                <w:rPr>
                  <w:rFonts w:cstheme="minorHAnsi"/>
                  <w:color w:val="000000" w:themeColor="text1"/>
                  <w:szCs w:val="18"/>
                </w:rPr>
                <w:delText>Last Name</w:delText>
              </w:r>
            </w:del>
          </w:p>
        </w:tc>
        <w:tc>
          <w:tcPr>
            <w:tcW w:w="799" w:type="dxa"/>
            <w:tcBorders>
              <w:top w:val="single" w:sz="4" w:space="0" w:color="auto"/>
              <w:left w:val="single" w:sz="4" w:space="0" w:color="auto"/>
              <w:bottom w:val="single" w:sz="4" w:space="0" w:color="auto"/>
              <w:right w:val="single" w:sz="4" w:space="0" w:color="auto"/>
            </w:tcBorders>
          </w:tcPr>
          <w:p w14:paraId="52811574" w14:textId="156958F4" w:rsidR="005F4718" w:rsidDel="00336FF9" w:rsidRDefault="005F4718" w:rsidP="009C3129">
            <w:pPr>
              <w:ind w:left="-57" w:firstLine="0"/>
              <w:jc w:val="center"/>
              <w:rPr>
                <w:del w:id="50854" w:author="Ramasubramani, Hariharan" w:date="2015-07-20T13:34:00Z"/>
                <w:rFonts w:cstheme="minorHAnsi"/>
              </w:rPr>
            </w:pPr>
            <w:del w:id="50855" w:author="Ramasubramani, Hariharan" w:date="2015-07-20T13:34:00Z">
              <w:r w:rsidRPr="00C106B9" w:rsidDel="00336FF9">
                <w:rPr>
                  <w:rFonts w:cstheme="minorHAnsi"/>
                  <w:color w:val="000000" w:themeColor="text1"/>
                  <w:szCs w:val="18"/>
                </w:rPr>
                <w:delText>-</w:delText>
              </w:r>
            </w:del>
          </w:p>
        </w:tc>
      </w:tr>
      <w:tr w:rsidR="005F4718" w:rsidRPr="00C106B9" w:rsidDel="00336FF9" w14:paraId="42FA1369" w14:textId="3B53A309" w:rsidTr="008C172F">
        <w:trPr>
          <w:cantSplit/>
          <w:trHeight w:val="314"/>
          <w:jc w:val="center"/>
          <w:del w:id="50856" w:author="Ramasubramani, Hariharan" w:date="2015-07-20T13:34:00Z"/>
        </w:trPr>
        <w:tc>
          <w:tcPr>
            <w:tcW w:w="931" w:type="dxa"/>
            <w:tcBorders>
              <w:top w:val="single" w:sz="4" w:space="0" w:color="auto"/>
              <w:left w:val="single" w:sz="4" w:space="0" w:color="auto"/>
              <w:bottom w:val="single" w:sz="4" w:space="0" w:color="auto"/>
              <w:right w:val="single" w:sz="4" w:space="0" w:color="auto"/>
            </w:tcBorders>
          </w:tcPr>
          <w:p w14:paraId="34A16EA1" w14:textId="0CFEB712" w:rsidR="005F4718" w:rsidRPr="00C106B9" w:rsidDel="00336FF9" w:rsidRDefault="005F4718" w:rsidP="009C3129">
            <w:pPr>
              <w:pStyle w:val="ListParagraph"/>
              <w:numPr>
                <w:ilvl w:val="3"/>
                <w:numId w:val="14"/>
              </w:numPr>
              <w:overflowPunct w:val="0"/>
              <w:autoSpaceDE w:val="0"/>
              <w:autoSpaceDN w:val="0"/>
              <w:spacing w:after="60"/>
              <w:ind w:left="-43" w:firstLine="0"/>
              <w:textAlignment w:val="baseline"/>
              <w:rPr>
                <w:del w:id="50857" w:author="Ramasubramani, Hariharan" w:date="2015-07-20T13:34:00Z"/>
                <w:rFonts w:cstheme="minorHAnsi"/>
                <w:color w:val="000000" w:themeColor="text1"/>
              </w:rPr>
            </w:pPr>
          </w:p>
        </w:tc>
        <w:tc>
          <w:tcPr>
            <w:tcW w:w="2565" w:type="dxa"/>
            <w:tcBorders>
              <w:top w:val="single" w:sz="4" w:space="0" w:color="auto"/>
              <w:left w:val="single" w:sz="4" w:space="0" w:color="auto"/>
              <w:bottom w:val="single" w:sz="4" w:space="0" w:color="auto"/>
              <w:right w:val="single" w:sz="4" w:space="0" w:color="auto"/>
            </w:tcBorders>
          </w:tcPr>
          <w:p w14:paraId="301DD38E" w14:textId="0A0F6E34" w:rsidR="005F4718" w:rsidDel="00336FF9" w:rsidRDefault="005F4718" w:rsidP="009C3129">
            <w:pPr>
              <w:ind w:firstLine="0"/>
              <w:rPr>
                <w:del w:id="50858" w:author="Ramasubramani, Hariharan" w:date="2015-07-20T13:34:00Z"/>
                <w:rFonts w:cstheme="minorHAnsi"/>
                <w:color w:val="000000" w:themeColor="text1"/>
                <w:szCs w:val="18"/>
              </w:rPr>
            </w:pPr>
            <w:del w:id="50859" w:author="Ramasubramani, Hariharan" w:date="2015-07-20T13:34:00Z">
              <w:r w:rsidDel="00336FF9">
                <w:rPr>
                  <w:rFonts w:cstheme="minorHAnsi"/>
                </w:rPr>
                <w:delText>First Name</w:delText>
              </w:r>
            </w:del>
          </w:p>
        </w:tc>
        <w:tc>
          <w:tcPr>
            <w:tcW w:w="857" w:type="dxa"/>
            <w:tcBorders>
              <w:top w:val="single" w:sz="4" w:space="0" w:color="auto"/>
              <w:left w:val="single" w:sz="4" w:space="0" w:color="auto"/>
              <w:bottom w:val="single" w:sz="4" w:space="0" w:color="auto"/>
              <w:right w:val="single" w:sz="4" w:space="0" w:color="auto"/>
            </w:tcBorders>
          </w:tcPr>
          <w:p w14:paraId="0349C9DA" w14:textId="57DF0AF6" w:rsidR="005F4718" w:rsidRPr="00C106B9" w:rsidDel="00336FF9" w:rsidRDefault="005F4718" w:rsidP="009C3129">
            <w:pPr>
              <w:ind w:firstLine="0"/>
              <w:rPr>
                <w:del w:id="50860" w:author="Ramasubramani, Hariharan" w:date="2015-07-20T13:34:00Z"/>
                <w:rFonts w:cstheme="minorHAnsi"/>
                <w:color w:val="000000" w:themeColor="text1"/>
                <w:szCs w:val="18"/>
              </w:rPr>
            </w:pPr>
            <w:del w:id="50861" w:author="Ramasubramani, Hariharan" w:date="2015-07-20T13:34:00Z">
              <w:r w:rsidDel="00336FF9">
                <w:rPr>
                  <w:rFonts w:cstheme="minorHAnsi"/>
                </w:rPr>
                <w:delText>-</w:delText>
              </w:r>
            </w:del>
          </w:p>
        </w:tc>
        <w:tc>
          <w:tcPr>
            <w:tcW w:w="1018" w:type="dxa"/>
            <w:tcBorders>
              <w:top w:val="single" w:sz="4" w:space="0" w:color="auto"/>
              <w:left w:val="single" w:sz="4" w:space="0" w:color="auto"/>
              <w:bottom w:val="single" w:sz="4" w:space="0" w:color="auto"/>
              <w:right w:val="single" w:sz="4" w:space="0" w:color="auto"/>
            </w:tcBorders>
          </w:tcPr>
          <w:p w14:paraId="40D16CD0" w14:textId="7C8263DD" w:rsidR="005F4718" w:rsidRPr="00C106B9" w:rsidDel="00336FF9" w:rsidRDefault="005F4718" w:rsidP="009C3129">
            <w:pPr>
              <w:ind w:left="-57" w:firstLine="0"/>
              <w:jc w:val="center"/>
              <w:rPr>
                <w:del w:id="50862" w:author="Ramasubramani, Hariharan" w:date="2015-07-20T13:34:00Z"/>
                <w:rFonts w:cstheme="minorHAnsi"/>
                <w:color w:val="000000" w:themeColor="text1"/>
                <w:szCs w:val="18"/>
              </w:rPr>
            </w:pPr>
            <w:del w:id="50863" w:author="Ramasubramani, Hariharan" w:date="2015-07-20T13:34:00Z">
              <w:r w:rsidDel="00336FF9">
                <w:rPr>
                  <w:rFonts w:cstheme="minorHAnsi"/>
                </w:rPr>
                <w:delText>AP</w:delText>
              </w:r>
            </w:del>
          </w:p>
        </w:tc>
        <w:tc>
          <w:tcPr>
            <w:tcW w:w="897" w:type="dxa"/>
            <w:tcBorders>
              <w:top w:val="single" w:sz="4" w:space="0" w:color="auto"/>
              <w:left w:val="single" w:sz="4" w:space="0" w:color="auto"/>
              <w:bottom w:val="single" w:sz="4" w:space="0" w:color="auto"/>
              <w:right w:val="single" w:sz="4" w:space="0" w:color="auto"/>
            </w:tcBorders>
          </w:tcPr>
          <w:p w14:paraId="3D483F62" w14:textId="379439AB" w:rsidR="005F4718" w:rsidRPr="00C106B9" w:rsidDel="00336FF9" w:rsidRDefault="005F4718" w:rsidP="009C3129">
            <w:pPr>
              <w:ind w:left="-57" w:firstLine="0"/>
              <w:jc w:val="center"/>
              <w:rPr>
                <w:del w:id="50864" w:author="Ramasubramani, Hariharan" w:date="2015-07-20T13:34:00Z"/>
                <w:rFonts w:cstheme="minorHAnsi"/>
                <w:color w:val="000000" w:themeColor="text1"/>
                <w:szCs w:val="18"/>
              </w:rPr>
            </w:pPr>
            <w:del w:id="50865" w:author="Ramasubramani, Hariharan" w:date="2015-07-20T13:34:00Z">
              <w:r w:rsidDel="00336FF9">
                <w:rPr>
                  <w:rFonts w:cstheme="minorHAnsi"/>
                </w:rPr>
                <w:delText>NE</w:delText>
              </w:r>
            </w:del>
          </w:p>
        </w:tc>
        <w:tc>
          <w:tcPr>
            <w:tcW w:w="1248" w:type="dxa"/>
            <w:tcBorders>
              <w:top w:val="single" w:sz="4" w:space="0" w:color="auto"/>
              <w:left w:val="single" w:sz="4" w:space="0" w:color="auto"/>
              <w:bottom w:val="single" w:sz="4" w:space="0" w:color="auto"/>
              <w:right w:val="single" w:sz="4" w:space="0" w:color="auto"/>
            </w:tcBorders>
          </w:tcPr>
          <w:p w14:paraId="17B45896" w14:textId="4826F310" w:rsidR="005F4718" w:rsidRPr="00C106B9" w:rsidDel="00336FF9" w:rsidRDefault="00A137AC" w:rsidP="009C3129">
            <w:pPr>
              <w:ind w:left="-57" w:right="-98" w:firstLine="0"/>
              <w:jc w:val="center"/>
              <w:rPr>
                <w:del w:id="50866" w:author="Ramasubramani, Hariharan" w:date="2015-07-20T13:34:00Z"/>
                <w:rFonts w:cstheme="minorHAnsi"/>
                <w:color w:val="000000" w:themeColor="text1"/>
                <w:szCs w:val="18"/>
              </w:rPr>
            </w:pPr>
            <w:del w:id="50867" w:author="Ramasubramani, Hariharan" w:date="2015-07-20T13:34:00Z">
              <w:r w:rsidDel="00336FF9">
                <w:rPr>
                  <w:rFonts w:cstheme="minorHAnsi"/>
                </w:rPr>
                <w:delText>ANSC</w:delText>
              </w:r>
            </w:del>
          </w:p>
        </w:tc>
        <w:tc>
          <w:tcPr>
            <w:tcW w:w="734" w:type="dxa"/>
            <w:tcBorders>
              <w:top w:val="single" w:sz="4" w:space="0" w:color="auto"/>
              <w:left w:val="single" w:sz="4" w:space="0" w:color="auto"/>
              <w:bottom w:val="single" w:sz="4" w:space="0" w:color="auto"/>
              <w:right w:val="single" w:sz="4" w:space="0" w:color="auto"/>
            </w:tcBorders>
          </w:tcPr>
          <w:p w14:paraId="7CB73EFE" w14:textId="194788D4" w:rsidR="005F4718" w:rsidRPr="00C106B9" w:rsidDel="00336FF9" w:rsidRDefault="005F4718" w:rsidP="009C3129">
            <w:pPr>
              <w:ind w:left="-57" w:firstLine="0"/>
              <w:jc w:val="center"/>
              <w:rPr>
                <w:del w:id="50868" w:author="Ramasubramani, Hariharan" w:date="2015-07-20T13:34:00Z"/>
                <w:rFonts w:cstheme="minorHAnsi"/>
                <w:color w:val="000000" w:themeColor="text1"/>
                <w:szCs w:val="18"/>
              </w:rPr>
            </w:pPr>
          </w:p>
        </w:tc>
        <w:tc>
          <w:tcPr>
            <w:tcW w:w="1925" w:type="dxa"/>
            <w:tcBorders>
              <w:top w:val="single" w:sz="4" w:space="0" w:color="auto"/>
              <w:left w:val="single" w:sz="4" w:space="0" w:color="auto"/>
              <w:bottom w:val="single" w:sz="4" w:space="0" w:color="auto"/>
              <w:right w:val="single" w:sz="4" w:space="0" w:color="auto"/>
            </w:tcBorders>
          </w:tcPr>
          <w:p w14:paraId="1CF88193" w14:textId="6858E296" w:rsidR="005F4718" w:rsidDel="00336FF9" w:rsidRDefault="005F4718" w:rsidP="009C3129">
            <w:pPr>
              <w:ind w:left="6" w:firstLine="0"/>
              <w:jc w:val="center"/>
              <w:rPr>
                <w:del w:id="50869" w:author="Ramasubramani, Hariharan" w:date="2015-07-20T13:34:00Z"/>
                <w:rFonts w:cstheme="minorHAnsi"/>
              </w:rPr>
            </w:pPr>
            <w:del w:id="50870" w:author="Ramasubramani, Hariharan" w:date="2015-07-20T13:34:00Z">
              <w:r w:rsidDel="00336FF9">
                <w:rPr>
                  <w:rFonts w:cstheme="minorHAnsi"/>
                </w:rPr>
                <w:delText>Format:</w:delText>
              </w:r>
            </w:del>
          </w:p>
          <w:p w14:paraId="048F9C14" w14:textId="650F6ABD" w:rsidR="005F4718" w:rsidRPr="00C106B9" w:rsidDel="00336FF9" w:rsidRDefault="005F4718" w:rsidP="009C3129">
            <w:pPr>
              <w:ind w:left="6" w:firstLine="0"/>
              <w:rPr>
                <w:del w:id="50871" w:author="Ramasubramani, Hariharan" w:date="2015-07-20T13:34:00Z"/>
                <w:rFonts w:cstheme="minorHAnsi"/>
                <w:color w:val="000000" w:themeColor="text1"/>
                <w:szCs w:val="18"/>
              </w:rPr>
            </w:pPr>
            <w:del w:id="50872" w:author="Ramasubramani, Hariharan" w:date="2015-07-20T13:34:00Z">
              <w:r w:rsidDel="00336FF9">
                <w:rPr>
                  <w:rFonts w:cstheme="minorHAnsi"/>
                </w:rPr>
                <w:delText>First Name</w:delText>
              </w:r>
            </w:del>
          </w:p>
        </w:tc>
        <w:tc>
          <w:tcPr>
            <w:tcW w:w="799" w:type="dxa"/>
            <w:tcBorders>
              <w:top w:val="single" w:sz="4" w:space="0" w:color="auto"/>
              <w:left w:val="single" w:sz="4" w:space="0" w:color="auto"/>
              <w:bottom w:val="single" w:sz="4" w:space="0" w:color="auto"/>
              <w:right w:val="single" w:sz="4" w:space="0" w:color="auto"/>
            </w:tcBorders>
          </w:tcPr>
          <w:p w14:paraId="14635D2C" w14:textId="6B8DD5E5" w:rsidR="005F4718" w:rsidRPr="00C106B9" w:rsidDel="00336FF9" w:rsidRDefault="005F4718" w:rsidP="009C3129">
            <w:pPr>
              <w:ind w:left="-57" w:firstLine="0"/>
              <w:jc w:val="center"/>
              <w:rPr>
                <w:del w:id="50873" w:author="Ramasubramani, Hariharan" w:date="2015-07-20T13:34:00Z"/>
                <w:rFonts w:cstheme="minorHAnsi"/>
                <w:color w:val="000000" w:themeColor="text1"/>
                <w:szCs w:val="18"/>
              </w:rPr>
            </w:pPr>
            <w:del w:id="50874" w:author="Ramasubramani, Hariharan" w:date="2015-07-20T13:34:00Z">
              <w:r w:rsidDel="00336FF9">
                <w:rPr>
                  <w:rFonts w:cstheme="minorHAnsi"/>
                </w:rPr>
                <w:delText>-</w:delText>
              </w:r>
            </w:del>
          </w:p>
        </w:tc>
      </w:tr>
      <w:tr w:rsidR="005F4718" w:rsidRPr="00C106B9" w:rsidDel="00336FF9" w14:paraId="152F235B" w14:textId="3A799143" w:rsidTr="008C172F">
        <w:trPr>
          <w:cantSplit/>
          <w:trHeight w:val="314"/>
          <w:jc w:val="center"/>
          <w:del w:id="50875" w:author="Ramasubramani, Hariharan" w:date="2015-07-20T13:34:00Z"/>
        </w:trPr>
        <w:tc>
          <w:tcPr>
            <w:tcW w:w="931" w:type="dxa"/>
            <w:tcBorders>
              <w:top w:val="single" w:sz="4" w:space="0" w:color="auto"/>
              <w:left w:val="single" w:sz="4" w:space="0" w:color="auto"/>
              <w:bottom w:val="single" w:sz="4" w:space="0" w:color="auto"/>
              <w:right w:val="single" w:sz="4" w:space="0" w:color="auto"/>
            </w:tcBorders>
          </w:tcPr>
          <w:p w14:paraId="0EC7865A" w14:textId="12A25907" w:rsidR="005F4718" w:rsidRPr="00C106B9" w:rsidDel="00336FF9" w:rsidRDefault="005F4718" w:rsidP="009C3129">
            <w:pPr>
              <w:pStyle w:val="ListParagraph"/>
              <w:numPr>
                <w:ilvl w:val="3"/>
                <w:numId w:val="14"/>
              </w:numPr>
              <w:overflowPunct w:val="0"/>
              <w:autoSpaceDE w:val="0"/>
              <w:autoSpaceDN w:val="0"/>
              <w:spacing w:after="60"/>
              <w:ind w:left="-43" w:firstLine="0"/>
              <w:textAlignment w:val="baseline"/>
              <w:rPr>
                <w:del w:id="50876" w:author="Ramasubramani, Hariharan" w:date="2015-07-20T13:34:00Z"/>
                <w:rFonts w:cstheme="minorHAnsi"/>
                <w:color w:val="000000" w:themeColor="text1"/>
              </w:rPr>
            </w:pPr>
          </w:p>
        </w:tc>
        <w:tc>
          <w:tcPr>
            <w:tcW w:w="2565" w:type="dxa"/>
            <w:tcBorders>
              <w:top w:val="single" w:sz="4" w:space="0" w:color="auto"/>
              <w:left w:val="single" w:sz="4" w:space="0" w:color="auto"/>
              <w:bottom w:val="single" w:sz="4" w:space="0" w:color="auto"/>
              <w:right w:val="single" w:sz="4" w:space="0" w:color="auto"/>
            </w:tcBorders>
          </w:tcPr>
          <w:p w14:paraId="1779F10E" w14:textId="5FDE39C9" w:rsidR="005F4718" w:rsidDel="00336FF9" w:rsidRDefault="005F4718" w:rsidP="009C3129">
            <w:pPr>
              <w:ind w:firstLine="0"/>
              <w:rPr>
                <w:del w:id="50877" w:author="Ramasubramani, Hariharan" w:date="2015-07-20T13:34:00Z"/>
                <w:rFonts w:cstheme="minorHAnsi"/>
                <w:color w:val="000000" w:themeColor="text1"/>
                <w:szCs w:val="18"/>
              </w:rPr>
            </w:pPr>
            <w:del w:id="50878" w:author="Ramasubramani, Hariharan" w:date="2015-07-20T13:34:00Z">
              <w:r w:rsidRPr="00551888" w:rsidDel="00336FF9">
                <w:rPr>
                  <w:rFonts w:cstheme="minorHAnsi"/>
                </w:rPr>
                <w:delText>User PIN #</w:delText>
              </w:r>
            </w:del>
          </w:p>
        </w:tc>
        <w:tc>
          <w:tcPr>
            <w:tcW w:w="857" w:type="dxa"/>
            <w:tcBorders>
              <w:top w:val="single" w:sz="4" w:space="0" w:color="auto"/>
              <w:left w:val="single" w:sz="4" w:space="0" w:color="auto"/>
              <w:bottom w:val="single" w:sz="4" w:space="0" w:color="auto"/>
              <w:right w:val="single" w:sz="4" w:space="0" w:color="auto"/>
            </w:tcBorders>
          </w:tcPr>
          <w:p w14:paraId="3C216F11" w14:textId="39E1434C" w:rsidR="005F4718" w:rsidRPr="00C106B9" w:rsidDel="00336FF9" w:rsidRDefault="005F4718" w:rsidP="009C3129">
            <w:pPr>
              <w:ind w:firstLine="0"/>
              <w:rPr>
                <w:del w:id="50879" w:author="Ramasubramani, Hariharan" w:date="2015-07-20T13:34:00Z"/>
                <w:rFonts w:cstheme="minorHAnsi"/>
                <w:color w:val="000000" w:themeColor="text1"/>
                <w:szCs w:val="18"/>
              </w:rPr>
            </w:pPr>
            <w:del w:id="50880" w:author="Ramasubramani, Hariharan" w:date="2015-07-20T13:34:00Z">
              <w:r w:rsidRPr="00551888" w:rsidDel="00336FF9">
                <w:rPr>
                  <w:rFonts w:cstheme="minorHAnsi"/>
                </w:rPr>
                <w:delText>N#</w:delText>
              </w:r>
            </w:del>
          </w:p>
        </w:tc>
        <w:tc>
          <w:tcPr>
            <w:tcW w:w="1018" w:type="dxa"/>
            <w:tcBorders>
              <w:top w:val="single" w:sz="4" w:space="0" w:color="auto"/>
              <w:left w:val="single" w:sz="4" w:space="0" w:color="auto"/>
              <w:bottom w:val="single" w:sz="4" w:space="0" w:color="auto"/>
              <w:right w:val="single" w:sz="4" w:space="0" w:color="auto"/>
            </w:tcBorders>
          </w:tcPr>
          <w:p w14:paraId="69AEB5DE" w14:textId="494351F7" w:rsidR="005F4718" w:rsidRPr="00C106B9" w:rsidDel="00336FF9" w:rsidRDefault="005F4718" w:rsidP="009C3129">
            <w:pPr>
              <w:ind w:left="-57" w:firstLine="0"/>
              <w:jc w:val="center"/>
              <w:rPr>
                <w:del w:id="50881" w:author="Ramasubramani, Hariharan" w:date="2015-07-20T13:34:00Z"/>
                <w:rFonts w:cstheme="minorHAnsi"/>
                <w:color w:val="000000" w:themeColor="text1"/>
                <w:szCs w:val="18"/>
              </w:rPr>
            </w:pPr>
            <w:del w:id="50882" w:author="Ramasubramani, Hariharan" w:date="2015-07-20T13:34:00Z">
              <w:r w:rsidRPr="00551888" w:rsidDel="00336FF9">
                <w:rPr>
                  <w:rFonts w:cstheme="minorHAnsi"/>
                </w:rPr>
                <w:delText>AP</w:delText>
              </w:r>
            </w:del>
          </w:p>
        </w:tc>
        <w:tc>
          <w:tcPr>
            <w:tcW w:w="897" w:type="dxa"/>
            <w:tcBorders>
              <w:top w:val="single" w:sz="4" w:space="0" w:color="auto"/>
              <w:left w:val="single" w:sz="4" w:space="0" w:color="auto"/>
              <w:bottom w:val="single" w:sz="4" w:space="0" w:color="auto"/>
              <w:right w:val="single" w:sz="4" w:space="0" w:color="auto"/>
            </w:tcBorders>
          </w:tcPr>
          <w:p w14:paraId="6E83E58E" w14:textId="0D1CB90A" w:rsidR="005F4718" w:rsidRPr="00C106B9" w:rsidDel="00336FF9" w:rsidRDefault="005F4718" w:rsidP="009C3129">
            <w:pPr>
              <w:ind w:left="-57" w:firstLine="0"/>
              <w:jc w:val="center"/>
              <w:rPr>
                <w:del w:id="50883" w:author="Ramasubramani, Hariharan" w:date="2015-07-20T13:34:00Z"/>
                <w:rFonts w:cstheme="minorHAnsi"/>
                <w:color w:val="000000" w:themeColor="text1"/>
                <w:szCs w:val="18"/>
              </w:rPr>
            </w:pPr>
            <w:del w:id="50884" w:author="Ramasubramani, Hariharan" w:date="2015-07-20T13:34:00Z">
              <w:r w:rsidRPr="00551888" w:rsidDel="00336FF9">
                <w:rPr>
                  <w:rFonts w:cstheme="minorHAnsi"/>
                </w:rPr>
                <w:delText>NE</w:delText>
              </w:r>
            </w:del>
          </w:p>
        </w:tc>
        <w:tc>
          <w:tcPr>
            <w:tcW w:w="1248" w:type="dxa"/>
            <w:tcBorders>
              <w:top w:val="single" w:sz="4" w:space="0" w:color="auto"/>
              <w:left w:val="single" w:sz="4" w:space="0" w:color="auto"/>
              <w:bottom w:val="single" w:sz="4" w:space="0" w:color="auto"/>
              <w:right w:val="single" w:sz="4" w:space="0" w:color="auto"/>
            </w:tcBorders>
          </w:tcPr>
          <w:p w14:paraId="550A659B" w14:textId="11EDCBD9" w:rsidR="005F4718" w:rsidRPr="00C106B9" w:rsidDel="00336FF9" w:rsidRDefault="00A137AC" w:rsidP="009C3129">
            <w:pPr>
              <w:ind w:left="-57" w:right="-98" w:firstLine="0"/>
              <w:jc w:val="center"/>
              <w:rPr>
                <w:del w:id="50885" w:author="Ramasubramani, Hariharan" w:date="2015-07-20T13:34:00Z"/>
                <w:rFonts w:cstheme="minorHAnsi"/>
                <w:color w:val="000000" w:themeColor="text1"/>
                <w:szCs w:val="18"/>
              </w:rPr>
            </w:pPr>
            <w:del w:id="50886" w:author="Ramasubramani, Hariharan" w:date="2015-07-20T13:34:00Z">
              <w:r w:rsidDel="00336FF9">
                <w:rPr>
                  <w:rFonts w:cstheme="minorHAnsi"/>
                </w:rPr>
                <w:delText>ANSC</w:delText>
              </w:r>
            </w:del>
          </w:p>
        </w:tc>
        <w:tc>
          <w:tcPr>
            <w:tcW w:w="734" w:type="dxa"/>
            <w:tcBorders>
              <w:top w:val="single" w:sz="4" w:space="0" w:color="auto"/>
              <w:left w:val="single" w:sz="4" w:space="0" w:color="auto"/>
              <w:bottom w:val="single" w:sz="4" w:space="0" w:color="auto"/>
              <w:right w:val="single" w:sz="4" w:space="0" w:color="auto"/>
            </w:tcBorders>
          </w:tcPr>
          <w:p w14:paraId="0AE8D03E" w14:textId="48582426" w:rsidR="005F4718" w:rsidRPr="00C106B9" w:rsidDel="00336FF9" w:rsidRDefault="005F4718" w:rsidP="009C3129">
            <w:pPr>
              <w:ind w:left="-57" w:firstLine="0"/>
              <w:jc w:val="center"/>
              <w:rPr>
                <w:del w:id="50887" w:author="Ramasubramani, Hariharan" w:date="2015-07-20T13:34:00Z"/>
                <w:rFonts w:cstheme="minorHAnsi"/>
                <w:color w:val="000000" w:themeColor="text1"/>
                <w:szCs w:val="18"/>
              </w:rPr>
            </w:pPr>
            <w:del w:id="50888" w:author="Ramasubramani, Hariharan" w:date="2015-07-20T13:34:00Z">
              <w:r w:rsidRPr="00551888" w:rsidDel="00336FF9">
                <w:rPr>
                  <w:rFonts w:cstheme="minorHAnsi"/>
                </w:rPr>
                <w:delText>8</w:delText>
              </w:r>
            </w:del>
          </w:p>
        </w:tc>
        <w:tc>
          <w:tcPr>
            <w:tcW w:w="1925" w:type="dxa"/>
            <w:tcBorders>
              <w:top w:val="single" w:sz="4" w:space="0" w:color="auto"/>
              <w:left w:val="single" w:sz="4" w:space="0" w:color="auto"/>
              <w:bottom w:val="single" w:sz="4" w:space="0" w:color="auto"/>
              <w:right w:val="single" w:sz="4" w:space="0" w:color="auto"/>
            </w:tcBorders>
          </w:tcPr>
          <w:p w14:paraId="20898157" w14:textId="6B2FE6ED" w:rsidR="005F4718" w:rsidRPr="00C106B9" w:rsidDel="00336FF9" w:rsidRDefault="005F4718" w:rsidP="009C3129">
            <w:pPr>
              <w:ind w:left="6" w:firstLine="0"/>
              <w:rPr>
                <w:del w:id="50889" w:author="Ramasubramani, Hariharan" w:date="2015-07-20T13:34:00Z"/>
                <w:rFonts w:cstheme="minorHAnsi"/>
                <w:color w:val="000000" w:themeColor="text1"/>
                <w:szCs w:val="18"/>
              </w:rPr>
            </w:pPr>
            <w:del w:id="50890" w:author="Ramasubramani, Hariharan" w:date="2015-07-20T13:34:00Z">
              <w:r w:rsidRPr="00551888" w:rsidDel="00336FF9">
                <w:rPr>
                  <w:rFonts w:cstheme="minorHAnsi"/>
                </w:rPr>
                <w:delText>n0017201</w:delText>
              </w:r>
            </w:del>
          </w:p>
        </w:tc>
        <w:tc>
          <w:tcPr>
            <w:tcW w:w="799" w:type="dxa"/>
            <w:tcBorders>
              <w:top w:val="single" w:sz="4" w:space="0" w:color="auto"/>
              <w:left w:val="single" w:sz="4" w:space="0" w:color="auto"/>
              <w:bottom w:val="single" w:sz="4" w:space="0" w:color="auto"/>
              <w:right w:val="single" w:sz="4" w:space="0" w:color="auto"/>
            </w:tcBorders>
          </w:tcPr>
          <w:p w14:paraId="56339D87" w14:textId="06DBD4A6" w:rsidR="005F4718" w:rsidRPr="00C106B9" w:rsidDel="00336FF9" w:rsidRDefault="005F4718" w:rsidP="009C3129">
            <w:pPr>
              <w:ind w:left="-57" w:firstLine="0"/>
              <w:jc w:val="center"/>
              <w:rPr>
                <w:del w:id="50891" w:author="Ramasubramani, Hariharan" w:date="2015-07-20T13:34:00Z"/>
                <w:rFonts w:cstheme="minorHAnsi"/>
                <w:color w:val="000000" w:themeColor="text1"/>
                <w:szCs w:val="18"/>
              </w:rPr>
            </w:pPr>
            <w:del w:id="50892" w:author="Ramasubramani, Hariharan" w:date="2015-07-20T13:34:00Z">
              <w:r w:rsidRPr="00551888" w:rsidDel="00336FF9">
                <w:rPr>
                  <w:rFonts w:cstheme="minorHAnsi"/>
                </w:rPr>
                <w:delText>&lt;</w:delText>
              </w:r>
              <w:r w:rsidDel="00336FF9">
                <w:rPr>
                  <w:rFonts w:cstheme="minorHAnsi"/>
                </w:rPr>
                <w:delText>Blank</w:delText>
              </w:r>
              <w:r w:rsidRPr="00551888" w:rsidDel="00336FF9">
                <w:rPr>
                  <w:rFonts w:cstheme="minorHAnsi"/>
                </w:rPr>
                <w:delText>&gt;</w:delText>
              </w:r>
            </w:del>
          </w:p>
        </w:tc>
      </w:tr>
      <w:tr w:rsidR="005F4718" w:rsidRPr="00C106B9" w:rsidDel="00336FF9" w14:paraId="6AF63B2C" w14:textId="667CBBBD" w:rsidTr="008C172F">
        <w:trPr>
          <w:cantSplit/>
          <w:trHeight w:val="314"/>
          <w:jc w:val="center"/>
          <w:del w:id="50893" w:author="Ramasubramani, Hariharan" w:date="2015-07-20T13:34:00Z"/>
        </w:trPr>
        <w:tc>
          <w:tcPr>
            <w:tcW w:w="931" w:type="dxa"/>
            <w:tcBorders>
              <w:top w:val="single" w:sz="4" w:space="0" w:color="auto"/>
              <w:left w:val="single" w:sz="4" w:space="0" w:color="auto"/>
              <w:bottom w:val="single" w:sz="4" w:space="0" w:color="auto"/>
              <w:right w:val="single" w:sz="4" w:space="0" w:color="auto"/>
            </w:tcBorders>
          </w:tcPr>
          <w:p w14:paraId="4C6C0F55" w14:textId="64C69094" w:rsidR="005F4718" w:rsidRPr="00C106B9" w:rsidDel="00336FF9" w:rsidRDefault="005F4718" w:rsidP="009C3129">
            <w:pPr>
              <w:pStyle w:val="ListParagraph"/>
              <w:numPr>
                <w:ilvl w:val="3"/>
                <w:numId w:val="14"/>
              </w:numPr>
              <w:overflowPunct w:val="0"/>
              <w:autoSpaceDE w:val="0"/>
              <w:autoSpaceDN w:val="0"/>
              <w:spacing w:after="60"/>
              <w:ind w:left="-43" w:firstLine="0"/>
              <w:textAlignment w:val="baseline"/>
              <w:rPr>
                <w:del w:id="50894" w:author="Ramasubramani, Hariharan" w:date="2015-07-20T13:34:00Z"/>
                <w:rFonts w:cstheme="minorHAnsi"/>
                <w:color w:val="000000" w:themeColor="text1"/>
              </w:rPr>
            </w:pPr>
          </w:p>
        </w:tc>
        <w:tc>
          <w:tcPr>
            <w:tcW w:w="2565" w:type="dxa"/>
            <w:tcBorders>
              <w:top w:val="single" w:sz="4" w:space="0" w:color="auto"/>
              <w:left w:val="single" w:sz="4" w:space="0" w:color="auto"/>
              <w:bottom w:val="single" w:sz="4" w:space="0" w:color="auto"/>
              <w:right w:val="single" w:sz="4" w:space="0" w:color="auto"/>
            </w:tcBorders>
          </w:tcPr>
          <w:p w14:paraId="68950F56" w14:textId="26017FE1" w:rsidR="005F4718" w:rsidRPr="00551888" w:rsidDel="00336FF9" w:rsidRDefault="005F4718" w:rsidP="009C3129">
            <w:pPr>
              <w:ind w:firstLine="0"/>
              <w:rPr>
                <w:del w:id="50895" w:author="Ramasubramani, Hariharan" w:date="2015-07-20T13:34:00Z"/>
                <w:rFonts w:cstheme="minorHAnsi"/>
              </w:rPr>
            </w:pPr>
            <w:del w:id="50896" w:author="Ramasubramani, Hariharan" w:date="2015-07-20T13:34:00Z">
              <w:r w:rsidDel="00336FF9">
                <w:rPr>
                  <w:rFonts w:cstheme="minorHAnsi"/>
                  <w:color w:val="000000" w:themeColor="text1"/>
                  <w:szCs w:val="18"/>
                </w:rPr>
                <w:delText>Created</w:delText>
              </w:r>
              <w:r w:rsidRPr="00C106B9" w:rsidDel="00336FF9">
                <w:rPr>
                  <w:rFonts w:cstheme="minorHAnsi"/>
                  <w:color w:val="000000" w:themeColor="text1"/>
                  <w:szCs w:val="18"/>
                </w:rPr>
                <w:delText xml:space="preserve"> Date</w:delText>
              </w:r>
            </w:del>
          </w:p>
        </w:tc>
        <w:tc>
          <w:tcPr>
            <w:tcW w:w="857" w:type="dxa"/>
            <w:tcBorders>
              <w:top w:val="single" w:sz="4" w:space="0" w:color="auto"/>
              <w:left w:val="single" w:sz="4" w:space="0" w:color="auto"/>
              <w:bottom w:val="single" w:sz="4" w:space="0" w:color="auto"/>
              <w:right w:val="single" w:sz="4" w:space="0" w:color="auto"/>
            </w:tcBorders>
          </w:tcPr>
          <w:p w14:paraId="397A3FD1" w14:textId="13E00D58" w:rsidR="005F4718" w:rsidRPr="00551888" w:rsidDel="00336FF9" w:rsidRDefault="005F4718" w:rsidP="009C3129">
            <w:pPr>
              <w:ind w:firstLine="0"/>
              <w:rPr>
                <w:del w:id="50897" w:author="Ramasubramani, Hariharan" w:date="2015-07-20T13:34:00Z"/>
                <w:rFonts w:cstheme="minorHAnsi"/>
              </w:rPr>
            </w:pPr>
            <w:del w:id="50898" w:author="Ramasubramani, Hariharan" w:date="2015-07-20T13:34:00Z">
              <w:r w:rsidRPr="00C106B9" w:rsidDel="00336FF9">
                <w:rPr>
                  <w:rFonts w:cstheme="minorHAnsi"/>
                  <w:color w:val="000000" w:themeColor="text1"/>
                  <w:szCs w:val="18"/>
                </w:rPr>
                <w:delText>-</w:delText>
              </w:r>
            </w:del>
          </w:p>
        </w:tc>
        <w:tc>
          <w:tcPr>
            <w:tcW w:w="1018" w:type="dxa"/>
            <w:tcBorders>
              <w:top w:val="single" w:sz="4" w:space="0" w:color="auto"/>
              <w:left w:val="single" w:sz="4" w:space="0" w:color="auto"/>
              <w:bottom w:val="single" w:sz="4" w:space="0" w:color="auto"/>
              <w:right w:val="single" w:sz="4" w:space="0" w:color="auto"/>
            </w:tcBorders>
          </w:tcPr>
          <w:p w14:paraId="21EF0C25" w14:textId="0189E0CC" w:rsidR="005F4718" w:rsidRPr="00551888" w:rsidDel="00336FF9" w:rsidRDefault="005F4718" w:rsidP="009C3129">
            <w:pPr>
              <w:ind w:left="-57" w:firstLine="0"/>
              <w:jc w:val="center"/>
              <w:rPr>
                <w:del w:id="50899" w:author="Ramasubramani, Hariharan" w:date="2015-07-20T13:34:00Z"/>
                <w:rFonts w:cstheme="minorHAnsi"/>
              </w:rPr>
            </w:pPr>
            <w:del w:id="50900" w:author="Ramasubramani, Hariharan" w:date="2015-07-20T13:34:00Z">
              <w:r w:rsidDel="00336FF9">
                <w:rPr>
                  <w:rFonts w:cstheme="minorHAnsi"/>
                  <w:color w:val="000000" w:themeColor="text1"/>
                  <w:szCs w:val="18"/>
                </w:rPr>
                <w:delText>AP</w:delText>
              </w:r>
            </w:del>
          </w:p>
        </w:tc>
        <w:tc>
          <w:tcPr>
            <w:tcW w:w="897" w:type="dxa"/>
            <w:tcBorders>
              <w:top w:val="single" w:sz="4" w:space="0" w:color="auto"/>
              <w:left w:val="single" w:sz="4" w:space="0" w:color="auto"/>
              <w:bottom w:val="single" w:sz="4" w:space="0" w:color="auto"/>
              <w:right w:val="single" w:sz="4" w:space="0" w:color="auto"/>
            </w:tcBorders>
          </w:tcPr>
          <w:p w14:paraId="6AB1AB66" w14:textId="07E22457" w:rsidR="005F4718" w:rsidRPr="00551888" w:rsidDel="00336FF9" w:rsidRDefault="005F4718" w:rsidP="009C3129">
            <w:pPr>
              <w:ind w:left="-57" w:firstLine="0"/>
              <w:jc w:val="center"/>
              <w:rPr>
                <w:del w:id="50901" w:author="Ramasubramani, Hariharan" w:date="2015-07-20T13:34:00Z"/>
                <w:rFonts w:cstheme="minorHAnsi"/>
              </w:rPr>
            </w:pPr>
            <w:del w:id="50902" w:author="Ramasubramani, Hariharan" w:date="2015-07-20T13:34:00Z">
              <w:r w:rsidRPr="00C106B9" w:rsidDel="00336FF9">
                <w:rPr>
                  <w:rFonts w:cstheme="minorHAnsi"/>
                  <w:color w:val="000000" w:themeColor="text1"/>
                  <w:szCs w:val="18"/>
                </w:rPr>
                <w:delText>NE</w:delText>
              </w:r>
            </w:del>
          </w:p>
        </w:tc>
        <w:tc>
          <w:tcPr>
            <w:tcW w:w="1248" w:type="dxa"/>
            <w:tcBorders>
              <w:top w:val="single" w:sz="4" w:space="0" w:color="auto"/>
              <w:left w:val="single" w:sz="4" w:space="0" w:color="auto"/>
              <w:bottom w:val="single" w:sz="4" w:space="0" w:color="auto"/>
              <w:right w:val="single" w:sz="4" w:space="0" w:color="auto"/>
            </w:tcBorders>
          </w:tcPr>
          <w:p w14:paraId="3D095E97" w14:textId="44AA0A9C" w:rsidR="005F4718" w:rsidRPr="00551888" w:rsidDel="00336FF9" w:rsidRDefault="005F4718" w:rsidP="009C3129">
            <w:pPr>
              <w:ind w:left="-57" w:right="-98" w:firstLine="0"/>
              <w:jc w:val="center"/>
              <w:rPr>
                <w:del w:id="50903" w:author="Ramasubramani, Hariharan" w:date="2015-07-20T13:34:00Z"/>
                <w:rFonts w:cstheme="minorHAnsi"/>
              </w:rPr>
            </w:pPr>
            <w:del w:id="50904" w:author="Ramasubramani, Hariharan" w:date="2015-07-20T13:34:00Z">
              <w:r w:rsidRPr="00C106B9" w:rsidDel="00336FF9">
                <w:rPr>
                  <w:rFonts w:cstheme="minorHAnsi"/>
                  <w:color w:val="000000" w:themeColor="text1"/>
                  <w:szCs w:val="18"/>
                </w:rPr>
                <w:delText>Date/Time</w:delText>
              </w:r>
            </w:del>
          </w:p>
        </w:tc>
        <w:tc>
          <w:tcPr>
            <w:tcW w:w="734" w:type="dxa"/>
            <w:tcBorders>
              <w:top w:val="single" w:sz="4" w:space="0" w:color="auto"/>
              <w:left w:val="single" w:sz="4" w:space="0" w:color="auto"/>
              <w:bottom w:val="single" w:sz="4" w:space="0" w:color="auto"/>
              <w:right w:val="single" w:sz="4" w:space="0" w:color="auto"/>
            </w:tcBorders>
          </w:tcPr>
          <w:p w14:paraId="2B7EAE55" w14:textId="40E4AE12" w:rsidR="005F4718" w:rsidRPr="00551888" w:rsidDel="00336FF9" w:rsidRDefault="005F4718" w:rsidP="009C3129">
            <w:pPr>
              <w:ind w:left="-57" w:firstLine="0"/>
              <w:jc w:val="center"/>
              <w:rPr>
                <w:del w:id="50905" w:author="Ramasubramani, Hariharan" w:date="2015-07-20T13:34:00Z"/>
                <w:rFonts w:cstheme="minorHAnsi"/>
              </w:rPr>
            </w:pPr>
            <w:del w:id="50906" w:author="Ramasubramani, Hariharan" w:date="2015-07-20T13:34:00Z">
              <w:r w:rsidRPr="00C106B9" w:rsidDel="00336FF9">
                <w:rPr>
                  <w:rFonts w:cstheme="minorHAnsi"/>
                  <w:color w:val="000000" w:themeColor="text1"/>
                  <w:szCs w:val="18"/>
                </w:rPr>
                <w:delText>-</w:delText>
              </w:r>
            </w:del>
          </w:p>
        </w:tc>
        <w:tc>
          <w:tcPr>
            <w:tcW w:w="1925" w:type="dxa"/>
            <w:tcBorders>
              <w:top w:val="single" w:sz="4" w:space="0" w:color="auto"/>
              <w:left w:val="single" w:sz="4" w:space="0" w:color="auto"/>
              <w:bottom w:val="single" w:sz="4" w:space="0" w:color="auto"/>
              <w:right w:val="single" w:sz="4" w:space="0" w:color="auto"/>
            </w:tcBorders>
          </w:tcPr>
          <w:p w14:paraId="35F2C6CD" w14:textId="1FF6C4A1" w:rsidR="005F4718" w:rsidDel="00336FF9" w:rsidRDefault="005F4718" w:rsidP="009C3129">
            <w:pPr>
              <w:ind w:left="6" w:firstLine="0"/>
              <w:jc w:val="center"/>
              <w:rPr>
                <w:del w:id="50907" w:author="Ramasubramani, Hariharan" w:date="2015-07-20T13:34:00Z"/>
                <w:rFonts w:cstheme="minorHAnsi"/>
                <w:color w:val="000000" w:themeColor="text1"/>
                <w:szCs w:val="18"/>
              </w:rPr>
            </w:pPr>
            <w:del w:id="50908" w:author="Ramasubramani, Hariharan" w:date="2015-07-20T13:34:00Z">
              <w:r w:rsidDel="00336FF9">
                <w:rPr>
                  <w:rFonts w:cstheme="minorHAnsi"/>
                  <w:color w:val="000000" w:themeColor="text1"/>
                  <w:szCs w:val="18"/>
                </w:rPr>
                <w:delText>Format:</w:delText>
              </w:r>
            </w:del>
          </w:p>
          <w:p w14:paraId="3DC16ABC" w14:textId="73B430C0" w:rsidR="005F4718" w:rsidRPr="00551888" w:rsidDel="00336FF9" w:rsidRDefault="005F4718" w:rsidP="009C3129">
            <w:pPr>
              <w:ind w:left="6" w:firstLine="0"/>
              <w:rPr>
                <w:del w:id="50909" w:author="Ramasubramani, Hariharan" w:date="2015-07-20T13:34:00Z"/>
                <w:rFonts w:cstheme="minorHAnsi"/>
              </w:rPr>
            </w:pPr>
            <w:del w:id="50910" w:author="Ramasubramani, Hariharan" w:date="2015-07-20T13:34:00Z">
              <w:r w:rsidRPr="00C106B9" w:rsidDel="00336FF9">
                <w:rPr>
                  <w:rFonts w:cstheme="minorHAnsi"/>
                  <w:color w:val="000000" w:themeColor="text1"/>
                  <w:szCs w:val="18"/>
                </w:rPr>
                <w:delText>mm/dd/yyyy  hh:mm</w:delText>
              </w:r>
            </w:del>
          </w:p>
        </w:tc>
        <w:tc>
          <w:tcPr>
            <w:tcW w:w="799" w:type="dxa"/>
            <w:tcBorders>
              <w:top w:val="single" w:sz="4" w:space="0" w:color="auto"/>
              <w:left w:val="single" w:sz="4" w:space="0" w:color="auto"/>
              <w:bottom w:val="single" w:sz="4" w:space="0" w:color="auto"/>
              <w:right w:val="single" w:sz="4" w:space="0" w:color="auto"/>
            </w:tcBorders>
          </w:tcPr>
          <w:p w14:paraId="402873FB" w14:textId="5C77441C" w:rsidR="005F4718" w:rsidRPr="00551888" w:rsidDel="00336FF9" w:rsidRDefault="005F4718" w:rsidP="009C3129">
            <w:pPr>
              <w:ind w:left="-57" w:firstLine="0"/>
              <w:jc w:val="center"/>
              <w:rPr>
                <w:del w:id="50911" w:author="Ramasubramani, Hariharan" w:date="2015-07-20T13:34:00Z"/>
                <w:rFonts w:cstheme="minorHAnsi"/>
              </w:rPr>
            </w:pPr>
            <w:del w:id="50912" w:author="Ramasubramani, Hariharan" w:date="2015-07-20T13:34:00Z">
              <w:r w:rsidRPr="00C106B9" w:rsidDel="00336FF9">
                <w:rPr>
                  <w:rFonts w:cstheme="minorHAnsi"/>
                  <w:color w:val="000000" w:themeColor="text1"/>
                  <w:szCs w:val="18"/>
                </w:rPr>
                <w:delText>-</w:delText>
              </w:r>
            </w:del>
          </w:p>
        </w:tc>
      </w:tr>
    </w:tbl>
    <w:p w14:paraId="034902C5" w14:textId="5A3B2C22" w:rsidR="005F4718" w:rsidRPr="00C106B9" w:rsidDel="00336FF9" w:rsidRDefault="005F4718" w:rsidP="009C3129">
      <w:pPr>
        <w:spacing w:after="60"/>
        <w:ind w:firstLine="0"/>
        <w:contextualSpacing/>
        <w:rPr>
          <w:del w:id="50913" w:author="Ramasubramani, Hariharan" w:date="2015-07-20T13:34:00Z"/>
          <w:rFonts w:cstheme="minorHAnsi"/>
          <w:color w:val="000000" w:themeColor="text1"/>
        </w:rPr>
      </w:pPr>
    </w:p>
    <w:p w14:paraId="22FBF5BE" w14:textId="2B18F277" w:rsidR="005F4718" w:rsidRPr="00C106B9" w:rsidDel="00336FF9" w:rsidRDefault="005F4718" w:rsidP="009C3129">
      <w:pPr>
        <w:pStyle w:val="ListParagraph"/>
        <w:spacing w:after="60"/>
        <w:ind w:left="0" w:firstLine="0"/>
        <w:rPr>
          <w:del w:id="50914" w:author="Ramasubramani, Hariharan" w:date="2015-07-20T13:34:00Z"/>
          <w:rFonts w:cstheme="minorHAnsi"/>
          <w:i/>
        </w:rPr>
      </w:pPr>
    </w:p>
    <w:p w14:paraId="370F3A04" w14:textId="02210645" w:rsidR="005F4718" w:rsidRPr="00C106B9" w:rsidDel="00336FF9" w:rsidRDefault="005F4718" w:rsidP="00524BF5">
      <w:pPr>
        <w:pStyle w:val="ListParagraph"/>
        <w:numPr>
          <w:ilvl w:val="1"/>
          <w:numId w:val="21"/>
        </w:numPr>
        <w:overflowPunct w:val="0"/>
        <w:autoSpaceDE w:val="0"/>
        <w:autoSpaceDN w:val="0"/>
        <w:spacing w:after="60"/>
        <w:textAlignment w:val="baseline"/>
        <w:rPr>
          <w:del w:id="50915" w:author="Ramasubramani, Hariharan" w:date="2015-07-20T13:34:00Z"/>
          <w:rFonts w:cstheme="minorHAnsi"/>
          <w:color w:val="000000" w:themeColor="text1"/>
        </w:rPr>
      </w:pPr>
      <w:del w:id="50916" w:author="Ramasubramani, Hariharan" w:date="2015-07-20T13:34:00Z">
        <w:r w:rsidRPr="00C106B9" w:rsidDel="00336FF9">
          <w:rPr>
            <w:rFonts w:cstheme="minorHAnsi"/>
            <w:color w:val="000000" w:themeColor="text1"/>
          </w:rPr>
          <w:delText xml:space="preserve">The system shall provide the ability to delete a </w:delText>
        </w:r>
        <w:r w:rsidDel="00336FF9">
          <w:rPr>
            <w:rFonts w:cstheme="minorHAnsi"/>
            <w:color w:val="000000" w:themeColor="text1"/>
          </w:rPr>
          <w:delText>Form</w:delText>
        </w:r>
        <w:r w:rsidRPr="00C106B9" w:rsidDel="00336FF9">
          <w:rPr>
            <w:rFonts w:cstheme="minorHAnsi"/>
            <w:color w:val="000000" w:themeColor="text1"/>
          </w:rPr>
          <w:delText xml:space="preserve"> template. </w:delText>
        </w:r>
      </w:del>
    </w:p>
    <w:p w14:paraId="5E317A93" w14:textId="4D2E7E14" w:rsidR="005F4718" w:rsidRPr="00C106B9" w:rsidDel="00336FF9" w:rsidRDefault="005F4718" w:rsidP="00524BF5">
      <w:pPr>
        <w:pStyle w:val="ListParagraph"/>
        <w:numPr>
          <w:ilvl w:val="2"/>
          <w:numId w:val="21"/>
        </w:numPr>
        <w:overflowPunct w:val="0"/>
        <w:autoSpaceDE w:val="0"/>
        <w:autoSpaceDN w:val="0"/>
        <w:spacing w:after="60"/>
        <w:textAlignment w:val="baseline"/>
        <w:rPr>
          <w:del w:id="50917" w:author="Ramasubramani, Hariharan" w:date="2015-07-20T13:34:00Z"/>
          <w:rFonts w:cstheme="minorHAnsi"/>
          <w:color w:val="000000" w:themeColor="text1"/>
        </w:rPr>
      </w:pPr>
      <w:del w:id="50918" w:author="Ramasubramani, Hariharan" w:date="2015-07-20T13:34:00Z">
        <w:r w:rsidRPr="00C106B9" w:rsidDel="00336FF9">
          <w:rPr>
            <w:rFonts w:cstheme="minorHAnsi"/>
            <w:color w:val="000000" w:themeColor="text1"/>
          </w:rPr>
          <w:delText xml:space="preserve">The following alert message shall display when a delete is requested: “Are you sure you want to delete this </w:delText>
        </w:r>
        <w:r w:rsidDel="00336FF9">
          <w:rPr>
            <w:rFonts w:cstheme="minorHAnsi"/>
            <w:color w:val="000000" w:themeColor="text1"/>
          </w:rPr>
          <w:delText>Form</w:delText>
        </w:r>
        <w:r w:rsidRPr="00C106B9" w:rsidDel="00336FF9">
          <w:rPr>
            <w:rFonts w:cstheme="minorHAnsi"/>
            <w:color w:val="000000" w:themeColor="text1"/>
          </w:rPr>
          <w:delText xml:space="preserve">?”  </w:delText>
        </w:r>
      </w:del>
    </w:p>
    <w:p w14:paraId="2B38526A" w14:textId="0BA795F8" w:rsidR="005F4718" w:rsidRPr="00C106B9" w:rsidDel="00336FF9" w:rsidRDefault="005F4718" w:rsidP="00524BF5">
      <w:pPr>
        <w:pStyle w:val="ListParagraph"/>
        <w:numPr>
          <w:ilvl w:val="2"/>
          <w:numId w:val="21"/>
        </w:numPr>
        <w:overflowPunct w:val="0"/>
        <w:autoSpaceDE w:val="0"/>
        <w:autoSpaceDN w:val="0"/>
        <w:spacing w:after="60"/>
        <w:textAlignment w:val="baseline"/>
        <w:rPr>
          <w:del w:id="50919" w:author="Ramasubramani, Hariharan" w:date="2015-07-20T13:34:00Z"/>
          <w:rFonts w:cstheme="minorHAnsi"/>
          <w:color w:val="000000" w:themeColor="text1"/>
        </w:rPr>
      </w:pPr>
      <w:del w:id="50920" w:author="Ramasubramani, Hariharan" w:date="2015-07-20T13:34:00Z">
        <w:r w:rsidRPr="00C106B9" w:rsidDel="00336FF9">
          <w:rPr>
            <w:rFonts w:cstheme="minorHAnsi"/>
            <w:color w:val="000000" w:themeColor="text1"/>
          </w:rPr>
          <w:delText>The user will select Yes or No.</w:delText>
        </w:r>
      </w:del>
    </w:p>
    <w:p w14:paraId="2ABE6D66" w14:textId="59A33664" w:rsidR="005F4718" w:rsidRPr="00C106B9" w:rsidDel="00336FF9" w:rsidRDefault="005F4718" w:rsidP="00524BF5">
      <w:pPr>
        <w:pStyle w:val="ListParagraph"/>
        <w:numPr>
          <w:ilvl w:val="3"/>
          <w:numId w:val="21"/>
        </w:numPr>
        <w:overflowPunct w:val="0"/>
        <w:autoSpaceDE w:val="0"/>
        <w:autoSpaceDN w:val="0"/>
        <w:spacing w:after="60"/>
        <w:textAlignment w:val="baseline"/>
        <w:rPr>
          <w:del w:id="50921" w:author="Ramasubramani, Hariharan" w:date="2015-07-20T13:34:00Z"/>
          <w:rFonts w:cstheme="minorHAnsi"/>
          <w:color w:val="000000" w:themeColor="text1"/>
        </w:rPr>
      </w:pPr>
      <w:del w:id="50922" w:author="Ramasubramani, Hariharan" w:date="2015-07-20T13:34:00Z">
        <w:r w:rsidRPr="00C106B9" w:rsidDel="00336FF9">
          <w:rPr>
            <w:rFonts w:cstheme="minorHAnsi"/>
            <w:color w:val="000000" w:themeColor="text1"/>
          </w:rPr>
          <w:delText>If ‘No” the system shall return the user to the point where delete was selected</w:delText>
        </w:r>
        <w:r w:rsidDel="00336FF9">
          <w:rPr>
            <w:rFonts w:cstheme="minorHAnsi"/>
            <w:color w:val="000000" w:themeColor="text1"/>
          </w:rPr>
          <w:delText>.</w:delText>
        </w:r>
      </w:del>
    </w:p>
    <w:p w14:paraId="6677A111" w14:textId="3713C7CF" w:rsidR="005F4718" w:rsidRPr="00C106B9" w:rsidDel="00336FF9" w:rsidRDefault="005F4718" w:rsidP="00524BF5">
      <w:pPr>
        <w:pStyle w:val="ListParagraph"/>
        <w:numPr>
          <w:ilvl w:val="3"/>
          <w:numId w:val="21"/>
        </w:numPr>
        <w:overflowPunct w:val="0"/>
        <w:autoSpaceDE w:val="0"/>
        <w:autoSpaceDN w:val="0"/>
        <w:spacing w:after="60"/>
        <w:textAlignment w:val="baseline"/>
        <w:rPr>
          <w:del w:id="50923" w:author="Ramasubramani, Hariharan" w:date="2015-07-20T13:34:00Z"/>
          <w:rFonts w:cstheme="minorHAnsi"/>
          <w:color w:val="000000" w:themeColor="text1"/>
        </w:rPr>
      </w:pPr>
      <w:del w:id="50924" w:author="Ramasubramani, Hariharan" w:date="2015-07-20T13:34:00Z">
        <w:r w:rsidRPr="00C106B9" w:rsidDel="00336FF9">
          <w:rPr>
            <w:rFonts w:cstheme="minorHAnsi"/>
            <w:color w:val="000000" w:themeColor="text1"/>
          </w:rPr>
          <w:delText xml:space="preserve">If ‘Yes’, the </w:delText>
        </w:r>
        <w:r w:rsidDel="00336FF9">
          <w:rPr>
            <w:rFonts w:cstheme="minorHAnsi"/>
            <w:color w:val="000000" w:themeColor="text1"/>
          </w:rPr>
          <w:delText>Form</w:delText>
        </w:r>
        <w:r w:rsidRPr="00C106B9" w:rsidDel="00336FF9">
          <w:rPr>
            <w:rFonts w:cstheme="minorHAnsi"/>
            <w:color w:val="000000" w:themeColor="text1"/>
          </w:rPr>
          <w:delText xml:space="preserve"> template shall be deleted</w:delText>
        </w:r>
        <w:r w:rsidDel="00336FF9">
          <w:rPr>
            <w:rFonts w:cstheme="minorHAnsi"/>
            <w:color w:val="000000" w:themeColor="text1"/>
          </w:rPr>
          <w:delText>.</w:delText>
        </w:r>
      </w:del>
    </w:p>
    <w:p w14:paraId="166B002A" w14:textId="4D234378" w:rsidR="005F4718" w:rsidDel="00336FF9" w:rsidRDefault="005F4718" w:rsidP="009C3129">
      <w:pPr>
        <w:pStyle w:val="ListParagraph"/>
        <w:spacing w:after="60"/>
        <w:ind w:left="1044" w:firstLine="0"/>
        <w:rPr>
          <w:ins w:id="50925" w:author="Liberty Mutual" w:date="2015-04-28T15:59:00Z"/>
          <w:del w:id="50926" w:author="Ramasubramani, Hariharan" w:date="2015-07-20T13:34:00Z"/>
          <w:rFonts w:cstheme="minorHAnsi"/>
          <w:color w:val="000000" w:themeColor="text1"/>
        </w:rPr>
      </w:pPr>
    </w:p>
    <w:p w14:paraId="278B2814" w14:textId="2179B474" w:rsidR="00C0730E" w:rsidRPr="00C106B9" w:rsidDel="00336FF9" w:rsidRDefault="00C0730E" w:rsidP="009C3129">
      <w:pPr>
        <w:pStyle w:val="ListParagraph"/>
        <w:spacing w:after="60"/>
        <w:ind w:left="1044" w:firstLine="0"/>
        <w:rPr>
          <w:del w:id="50927" w:author="Ramasubramani, Hariharan" w:date="2015-07-20T13:34:00Z"/>
          <w:rFonts w:cstheme="minorHAnsi"/>
          <w:color w:val="000000" w:themeColor="text1"/>
        </w:rPr>
      </w:pPr>
      <w:ins w:id="50928" w:author="Liberty Mutual" w:date="2015-04-28T15:59:00Z">
        <w:del w:id="50929" w:author="Ramasubramani, Hariharan" w:date="2015-07-20T13:34:00Z">
          <w:r w:rsidDel="00336FF9">
            <w:rPr>
              <w:rFonts w:cstheme="minorHAnsi"/>
              <w:noProof/>
              <w:color w:val="000000" w:themeColor="text1"/>
            </w:rPr>
            <w:drawing>
              <wp:inline distT="0" distB="0" distL="0" distR="0" wp14:anchorId="409FE7CF" wp14:editId="3DE27B58">
                <wp:extent cx="3857625" cy="1085850"/>
                <wp:effectExtent l="0" t="0" r="9525"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857625" cy="1085850"/>
                        </a:xfrm>
                        <a:prstGeom prst="rect">
                          <a:avLst/>
                        </a:prstGeom>
                        <a:noFill/>
                        <a:ln>
                          <a:noFill/>
                        </a:ln>
                      </pic:spPr>
                    </pic:pic>
                  </a:graphicData>
                </a:graphic>
              </wp:inline>
            </w:drawing>
          </w:r>
        </w:del>
      </w:ins>
    </w:p>
    <w:p w14:paraId="21F20FD2" w14:textId="2566912C" w:rsidR="005F4718" w:rsidRPr="00C97D37" w:rsidDel="00336FF9" w:rsidRDefault="005F4718" w:rsidP="00524BF5">
      <w:pPr>
        <w:pStyle w:val="ListParagraph"/>
        <w:numPr>
          <w:ilvl w:val="1"/>
          <w:numId w:val="21"/>
        </w:numPr>
        <w:overflowPunct w:val="0"/>
        <w:autoSpaceDE w:val="0"/>
        <w:autoSpaceDN w:val="0"/>
        <w:spacing w:after="60"/>
        <w:ind w:firstLine="0"/>
        <w:textAlignment w:val="baseline"/>
        <w:rPr>
          <w:del w:id="50930" w:author="Ramasubramani, Hariharan" w:date="2015-07-20T13:34:00Z"/>
          <w:rFonts w:cstheme="minorHAnsi"/>
          <w:color w:val="000000" w:themeColor="text1"/>
        </w:rPr>
      </w:pPr>
      <w:del w:id="50931" w:author="Ramasubramani, Hariharan" w:date="2015-07-20T13:34:00Z">
        <w:r w:rsidRPr="00C97D37" w:rsidDel="00336FF9">
          <w:rPr>
            <w:rFonts w:cstheme="minorHAnsi"/>
            <w:color w:val="000000" w:themeColor="text1"/>
          </w:rPr>
          <w:delText>The system shall capture the following information when a Form template is deleted:</w:delText>
        </w:r>
      </w:del>
    </w:p>
    <w:tbl>
      <w:tblPr>
        <w:tblStyle w:val="TableGrid"/>
        <w:tblW w:w="11213" w:type="dxa"/>
        <w:jc w:val="center"/>
        <w:tblLayout w:type="fixed"/>
        <w:tblLook w:val="04A0" w:firstRow="1" w:lastRow="0" w:firstColumn="1" w:lastColumn="0" w:noHBand="0" w:noVBand="1"/>
      </w:tblPr>
      <w:tblGrid>
        <w:gridCol w:w="748"/>
        <w:gridCol w:w="2611"/>
        <w:gridCol w:w="824"/>
        <w:gridCol w:w="1018"/>
        <w:gridCol w:w="897"/>
        <w:gridCol w:w="1248"/>
        <w:gridCol w:w="734"/>
        <w:gridCol w:w="2207"/>
        <w:gridCol w:w="926"/>
      </w:tblGrid>
      <w:tr w:rsidR="005F4718" w:rsidRPr="00C106B9" w:rsidDel="00336FF9" w14:paraId="6194CBF8" w14:textId="25475868" w:rsidTr="008C172F">
        <w:trPr>
          <w:cantSplit/>
          <w:trHeight w:val="314"/>
          <w:tblHeader/>
          <w:jc w:val="center"/>
          <w:del w:id="50932" w:author="Ramasubramani, Hariharan" w:date="2015-07-20T13:34:00Z"/>
        </w:trPr>
        <w:tc>
          <w:tcPr>
            <w:tcW w:w="11213" w:type="dxa"/>
            <w:gridSpan w:val="9"/>
            <w:tcBorders>
              <w:top w:val="single" w:sz="4" w:space="0" w:color="auto"/>
              <w:left w:val="single" w:sz="4" w:space="0" w:color="auto"/>
              <w:bottom w:val="single" w:sz="4" w:space="0" w:color="auto"/>
              <w:right w:val="single" w:sz="4" w:space="0" w:color="auto"/>
            </w:tcBorders>
            <w:shd w:val="clear" w:color="auto" w:fill="000000" w:themeFill="text1"/>
          </w:tcPr>
          <w:p w14:paraId="5E55A67B" w14:textId="6FEE751E" w:rsidR="005F4718" w:rsidRPr="00C106B9" w:rsidDel="00336FF9" w:rsidRDefault="005F4718" w:rsidP="009C3129">
            <w:pPr>
              <w:spacing w:after="60"/>
              <w:ind w:firstLine="0"/>
              <w:rPr>
                <w:del w:id="50933" w:author="Ramasubramani, Hariharan" w:date="2015-07-20T13:34:00Z"/>
                <w:rFonts w:cstheme="minorHAnsi"/>
                <w:b/>
                <w:color w:val="FFFFFF" w:themeColor="background1"/>
                <w:szCs w:val="18"/>
              </w:rPr>
            </w:pPr>
            <w:del w:id="50934" w:author="Ramasubramani, Hariharan" w:date="2015-07-20T13:34:00Z">
              <w:r w:rsidRPr="00C106B9" w:rsidDel="00336FF9">
                <w:rPr>
                  <w:rFonts w:cstheme="minorHAnsi"/>
                  <w:b/>
                  <w:color w:val="FFFFFF" w:themeColor="background1"/>
                  <w:szCs w:val="18"/>
                </w:rPr>
                <w:delText xml:space="preserve">Delete </w:delText>
              </w:r>
              <w:r w:rsidDel="00336FF9">
                <w:rPr>
                  <w:rFonts w:cstheme="minorHAnsi"/>
                  <w:b/>
                  <w:color w:val="FFFFFF" w:themeColor="background1"/>
                  <w:szCs w:val="18"/>
                </w:rPr>
                <w:delText>Form</w:delText>
              </w:r>
              <w:r w:rsidRPr="00C106B9" w:rsidDel="00336FF9">
                <w:rPr>
                  <w:rFonts w:cstheme="minorHAnsi"/>
                  <w:b/>
                  <w:color w:val="FFFFFF" w:themeColor="background1"/>
                  <w:szCs w:val="18"/>
                </w:rPr>
                <w:delText xml:space="preserve"> Template Data Elements</w:delText>
              </w:r>
            </w:del>
          </w:p>
          <w:p w14:paraId="16E0A98F" w14:textId="43B84D91" w:rsidR="005F4718" w:rsidDel="00336FF9" w:rsidRDefault="005F4718" w:rsidP="009C3129">
            <w:pPr>
              <w:spacing w:after="60"/>
              <w:ind w:firstLine="0"/>
              <w:rPr>
                <w:del w:id="50935" w:author="Ramasubramani, Hariharan" w:date="2015-07-20T13:34:00Z"/>
                <w:rFonts w:cstheme="minorHAnsi"/>
                <w:b/>
                <w:color w:val="FFFFFF" w:themeColor="background1"/>
                <w:sz w:val="20"/>
                <w:szCs w:val="18"/>
              </w:rPr>
            </w:pPr>
            <w:del w:id="50936" w:author="Ramasubramani, Hariharan" w:date="2015-07-20T13:34:00Z">
              <w:r w:rsidRPr="00C106B9" w:rsidDel="00336FF9">
                <w:rPr>
                  <w:rFonts w:cstheme="minorHAnsi"/>
                  <w:b/>
                  <w:color w:val="FFFFFF" w:themeColor="background1"/>
                  <w:sz w:val="20"/>
                  <w:szCs w:val="18"/>
                </w:rPr>
                <w:delText>Required: Mandatory (M), Conditional Mandatory (CM), Optional (O), Auto-Populated (AP</w:delText>
              </w:r>
              <w:r w:rsidDel="00336FF9">
                <w:rPr>
                  <w:rFonts w:cstheme="minorHAnsi"/>
                  <w:b/>
                  <w:color w:val="FFFFFF" w:themeColor="background1"/>
                  <w:sz w:val="20"/>
                  <w:szCs w:val="18"/>
                </w:rPr>
                <w:delText>)</w:delText>
              </w:r>
            </w:del>
          </w:p>
          <w:p w14:paraId="43D58381" w14:textId="108498D5" w:rsidR="005F4718" w:rsidRPr="000337E7" w:rsidDel="00336FF9" w:rsidRDefault="005F4718" w:rsidP="009C3129">
            <w:pPr>
              <w:spacing w:after="60"/>
              <w:ind w:firstLine="0"/>
              <w:rPr>
                <w:del w:id="50937" w:author="Ramasubramani, Hariharan" w:date="2015-07-20T13:34:00Z"/>
                <w:rFonts w:cstheme="minorHAnsi"/>
                <w:b/>
                <w:color w:val="FFFFFF" w:themeColor="background1"/>
                <w:sz w:val="18"/>
                <w:szCs w:val="18"/>
              </w:rPr>
            </w:pPr>
            <w:del w:id="50938" w:author="Ramasubramani, Hariharan" w:date="2015-07-20T13:34:00Z">
              <w:r w:rsidRPr="000337E7" w:rsidDel="00336FF9">
                <w:rPr>
                  <w:rFonts w:cstheme="minorHAnsi"/>
                  <w:b/>
                  <w:color w:val="FFFFFF" w:themeColor="background1"/>
                  <w:sz w:val="18"/>
                  <w:szCs w:val="18"/>
                </w:rPr>
                <w:delText>Caption:  Field Label</w:delText>
              </w:r>
            </w:del>
          </w:p>
          <w:p w14:paraId="7122BA4F" w14:textId="5F669301" w:rsidR="005F4718" w:rsidRPr="000337E7" w:rsidDel="00336FF9" w:rsidRDefault="005F4718" w:rsidP="009C3129">
            <w:pPr>
              <w:spacing w:after="60"/>
              <w:ind w:firstLine="0"/>
              <w:rPr>
                <w:del w:id="50939" w:author="Ramasubramani, Hariharan" w:date="2015-07-20T13:34:00Z"/>
                <w:rFonts w:cstheme="minorHAnsi"/>
                <w:b/>
                <w:color w:val="FFFFFF" w:themeColor="background1"/>
                <w:sz w:val="18"/>
                <w:szCs w:val="18"/>
              </w:rPr>
            </w:pPr>
            <w:del w:id="50940" w:author="Ramasubramani, Hariharan" w:date="2015-07-20T13:34:00Z">
              <w:r w:rsidRPr="000337E7" w:rsidDel="00336FF9">
                <w:rPr>
                  <w:rFonts w:cstheme="minorHAnsi"/>
                  <w:b/>
                  <w:color w:val="FFFFFF" w:themeColor="background1"/>
                  <w:sz w:val="18"/>
                  <w:szCs w:val="18"/>
                </w:rPr>
                <w:delText>Editable: Not Editable (NE), Editable (E)</w:delText>
              </w:r>
            </w:del>
          </w:p>
          <w:p w14:paraId="5C526FB8" w14:textId="4A973133" w:rsidR="005F4718" w:rsidRPr="00C106B9" w:rsidDel="00336FF9" w:rsidRDefault="005F4718" w:rsidP="009C3129">
            <w:pPr>
              <w:spacing w:after="60"/>
              <w:ind w:firstLine="0"/>
              <w:rPr>
                <w:del w:id="50941" w:author="Ramasubramani, Hariharan" w:date="2015-07-20T13:34:00Z"/>
                <w:rFonts w:cstheme="minorHAnsi"/>
                <w:b/>
                <w:color w:val="000000" w:themeColor="text1"/>
                <w:sz w:val="20"/>
                <w:szCs w:val="18"/>
              </w:rPr>
            </w:pPr>
            <w:del w:id="50942" w:author="Ramasubramani, Hariharan" w:date="2015-07-20T13:34:00Z">
              <w:r w:rsidRPr="000337E7" w:rsidDel="00336FF9">
                <w:rPr>
                  <w:rFonts w:cstheme="minorHAnsi"/>
                  <w:b/>
                  <w:color w:val="FFFFFF" w:themeColor="background1"/>
                  <w:sz w:val="18"/>
                  <w:szCs w:val="18"/>
                </w:rPr>
                <w:delText>Field Type:  Date/Time, Alpha-Numeric Special Characters (</w:delText>
              </w:r>
              <w:r w:rsidR="00A137AC" w:rsidDel="00336FF9">
                <w:rPr>
                  <w:rFonts w:cstheme="minorHAnsi"/>
                  <w:b/>
                  <w:color w:val="FFFFFF" w:themeColor="background1"/>
                  <w:sz w:val="18"/>
                  <w:szCs w:val="18"/>
                </w:rPr>
                <w:delText>ANSC</w:delText>
              </w:r>
              <w:r w:rsidRPr="000337E7" w:rsidDel="00336FF9">
                <w:rPr>
                  <w:rFonts w:cstheme="minorHAnsi"/>
                  <w:b/>
                  <w:color w:val="FFFFFF" w:themeColor="background1"/>
                  <w:sz w:val="18"/>
                  <w:szCs w:val="18"/>
                </w:rPr>
                <w:delText>), Boolean (radio button)</w:delText>
              </w:r>
            </w:del>
          </w:p>
        </w:tc>
      </w:tr>
      <w:tr w:rsidR="005F4718" w:rsidRPr="00C106B9" w:rsidDel="00336FF9" w14:paraId="1A660BA0" w14:textId="46AEC13E" w:rsidTr="008C172F">
        <w:trPr>
          <w:cantSplit/>
          <w:trHeight w:val="152"/>
          <w:tblHeader/>
          <w:jc w:val="center"/>
          <w:del w:id="50943" w:author="Ramasubramani, Hariharan" w:date="2015-07-20T13:34:00Z"/>
        </w:trPr>
        <w:tc>
          <w:tcPr>
            <w:tcW w:w="74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461D90A" w14:textId="3D175051" w:rsidR="005F4718" w:rsidRPr="00C106B9" w:rsidDel="00336FF9" w:rsidRDefault="005F4718" w:rsidP="009C3129">
            <w:pPr>
              <w:spacing w:before="60"/>
              <w:ind w:left="-9" w:right="-121" w:firstLine="0"/>
              <w:jc w:val="center"/>
              <w:rPr>
                <w:del w:id="50944" w:author="Ramasubramani, Hariharan" w:date="2015-07-20T13:34:00Z"/>
                <w:rFonts w:cstheme="minorHAnsi"/>
                <w:b/>
                <w:color w:val="000000" w:themeColor="text1"/>
                <w:sz w:val="20"/>
                <w:szCs w:val="18"/>
              </w:rPr>
            </w:pPr>
            <w:del w:id="50945" w:author="Ramasubramani, Hariharan" w:date="2015-07-20T13:34:00Z">
              <w:r w:rsidRPr="00C106B9" w:rsidDel="00336FF9">
                <w:rPr>
                  <w:rFonts w:cstheme="minorHAnsi"/>
                  <w:b/>
                  <w:color w:val="000000" w:themeColor="text1"/>
                  <w:sz w:val="20"/>
                  <w:szCs w:val="18"/>
                </w:rPr>
                <w:delText>Req’t #</w:delText>
              </w:r>
            </w:del>
          </w:p>
        </w:tc>
        <w:tc>
          <w:tcPr>
            <w:tcW w:w="2611"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8D01658" w14:textId="427118A7" w:rsidR="005F4718" w:rsidRPr="00C106B9" w:rsidDel="00336FF9" w:rsidRDefault="005F4718" w:rsidP="009C3129">
            <w:pPr>
              <w:spacing w:before="60"/>
              <w:ind w:left="-18" w:right="-75" w:firstLine="0"/>
              <w:rPr>
                <w:del w:id="50946" w:author="Ramasubramani, Hariharan" w:date="2015-07-20T13:34:00Z"/>
                <w:rFonts w:cstheme="minorHAnsi"/>
                <w:b/>
                <w:color w:val="000000" w:themeColor="text1"/>
                <w:sz w:val="20"/>
                <w:szCs w:val="18"/>
              </w:rPr>
            </w:pPr>
            <w:del w:id="50947" w:author="Ramasubramani, Hariharan" w:date="2015-07-20T13:34:00Z">
              <w:r w:rsidRPr="00C106B9" w:rsidDel="00336FF9">
                <w:rPr>
                  <w:rFonts w:cstheme="minorHAnsi"/>
                  <w:b/>
                  <w:color w:val="000000" w:themeColor="text1"/>
                  <w:sz w:val="20"/>
                  <w:szCs w:val="18"/>
                </w:rPr>
                <w:delText>Data Element</w:delText>
              </w:r>
            </w:del>
          </w:p>
        </w:tc>
        <w:tc>
          <w:tcPr>
            <w:tcW w:w="824"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1F61346" w14:textId="07CBA7B9" w:rsidR="005F4718" w:rsidRPr="00C106B9" w:rsidDel="00336FF9" w:rsidRDefault="005F4718" w:rsidP="009C3129">
            <w:pPr>
              <w:spacing w:before="60"/>
              <w:ind w:left="-61" w:right="-99" w:firstLine="0"/>
              <w:jc w:val="center"/>
              <w:rPr>
                <w:del w:id="50948" w:author="Ramasubramani, Hariharan" w:date="2015-07-20T13:34:00Z"/>
                <w:rFonts w:cstheme="minorHAnsi"/>
                <w:b/>
                <w:color w:val="000000" w:themeColor="text1"/>
                <w:sz w:val="20"/>
                <w:szCs w:val="18"/>
              </w:rPr>
            </w:pPr>
            <w:del w:id="50949" w:author="Ramasubramani, Hariharan" w:date="2015-07-20T13:34:00Z">
              <w:r w:rsidRPr="00C106B9" w:rsidDel="00336FF9">
                <w:rPr>
                  <w:rFonts w:cstheme="minorHAnsi"/>
                  <w:b/>
                  <w:color w:val="000000" w:themeColor="text1"/>
                  <w:sz w:val="20"/>
                  <w:szCs w:val="18"/>
                </w:rPr>
                <w:delText>Caption</w:delText>
              </w:r>
            </w:del>
          </w:p>
        </w:tc>
        <w:tc>
          <w:tcPr>
            <w:tcW w:w="101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84E2E16" w14:textId="2AEE0AA6" w:rsidR="005F4718" w:rsidRPr="00C106B9" w:rsidDel="00336FF9" w:rsidRDefault="005F4718" w:rsidP="009C3129">
            <w:pPr>
              <w:spacing w:before="60"/>
              <w:ind w:left="-125" w:right="-63" w:firstLine="0"/>
              <w:jc w:val="center"/>
              <w:rPr>
                <w:del w:id="50950" w:author="Ramasubramani, Hariharan" w:date="2015-07-20T13:34:00Z"/>
                <w:rFonts w:cstheme="minorHAnsi"/>
                <w:b/>
                <w:color w:val="000000" w:themeColor="text1"/>
                <w:sz w:val="20"/>
                <w:szCs w:val="18"/>
              </w:rPr>
            </w:pPr>
            <w:del w:id="50951" w:author="Ramasubramani, Hariharan" w:date="2015-07-20T13:34:00Z">
              <w:r w:rsidRPr="00C106B9" w:rsidDel="00336FF9">
                <w:rPr>
                  <w:rFonts w:cstheme="minorHAnsi"/>
                  <w:b/>
                  <w:color w:val="000000" w:themeColor="text1"/>
                  <w:sz w:val="20"/>
                  <w:szCs w:val="18"/>
                </w:rPr>
                <w:delText>Required</w:delText>
              </w:r>
            </w:del>
          </w:p>
        </w:tc>
        <w:tc>
          <w:tcPr>
            <w:tcW w:w="89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A4ACAAD" w14:textId="091B3CC1" w:rsidR="005F4718" w:rsidRPr="00C106B9" w:rsidDel="00336FF9" w:rsidRDefault="005F4718" w:rsidP="009C3129">
            <w:pPr>
              <w:spacing w:before="60"/>
              <w:ind w:left="-57" w:right="-66" w:firstLine="0"/>
              <w:jc w:val="center"/>
              <w:rPr>
                <w:del w:id="50952" w:author="Ramasubramani, Hariharan" w:date="2015-07-20T13:34:00Z"/>
                <w:rFonts w:cstheme="minorHAnsi"/>
                <w:b/>
                <w:color w:val="000000" w:themeColor="text1"/>
                <w:sz w:val="20"/>
                <w:szCs w:val="18"/>
              </w:rPr>
            </w:pPr>
            <w:del w:id="50953" w:author="Ramasubramani, Hariharan" w:date="2015-07-20T13:34:00Z">
              <w:r w:rsidRPr="00C106B9" w:rsidDel="00336FF9">
                <w:rPr>
                  <w:rFonts w:cstheme="minorHAnsi"/>
                  <w:b/>
                  <w:color w:val="000000" w:themeColor="text1"/>
                  <w:sz w:val="20"/>
                  <w:szCs w:val="18"/>
                </w:rPr>
                <w:delText xml:space="preserve">Editable </w:delText>
              </w:r>
            </w:del>
          </w:p>
        </w:tc>
        <w:tc>
          <w:tcPr>
            <w:tcW w:w="124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24E09AA" w14:textId="74F65F4C" w:rsidR="005F4718" w:rsidRPr="00C106B9" w:rsidDel="00336FF9" w:rsidRDefault="005F4718" w:rsidP="009C3129">
            <w:pPr>
              <w:spacing w:before="60"/>
              <w:ind w:left="-57" w:firstLine="0"/>
              <w:jc w:val="center"/>
              <w:rPr>
                <w:del w:id="50954" w:author="Ramasubramani, Hariharan" w:date="2015-07-20T13:34:00Z"/>
                <w:rFonts w:cstheme="minorHAnsi"/>
                <w:b/>
                <w:color w:val="000000" w:themeColor="text1"/>
                <w:sz w:val="20"/>
                <w:szCs w:val="18"/>
              </w:rPr>
            </w:pPr>
            <w:del w:id="50955" w:author="Ramasubramani, Hariharan" w:date="2015-07-20T13:34:00Z">
              <w:r w:rsidRPr="00C106B9" w:rsidDel="00336FF9">
                <w:rPr>
                  <w:rFonts w:cstheme="minorHAnsi"/>
                  <w:b/>
                  <w:color w:val="000000" w:themeColor="text1"/>
                  <w:sz w:val="20"/>
                  <w:szCs w:val="18"/>
                </w:rPr>
                <w:delText>Field Type</w:delText>
              </w:r>
            </w:del>
          </w:p>
        </w:tc>
        <w:tc>
          <w:tcPr>
            <w:tcW w:w="734"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6D5AF27" w14:textId="2AB2E6BD" w:rsidR="005F4718" w:rsidRPr="00C106B9" w:rsidDel="00336FF9" w:rsidRDefault="005F4718" w:rsidP="009C3129">
            <w:pPr>
              <w:spacing w:before="60"/>
              <w:ind w:left="-57" w:right="-64" w:firstLine="0"/>
              <w:jc w:val="center"/>
              <w:rPr>
                <w:del w:id="50956" w:author="Ramasubramani, Hariharan" w:date="2015-07-20T13:34:00Z"/>
                <w:rFonts w:cstheme="minorHAnsi"/>
                <w:b/>
                <w:color w:val="000000" w:themeColor="text1"/>
                <w:sz w:val="20"/>
                <w:szCs w:val="18"/>
              </w:rPr>
            </w:pPr>
            <w:del w:id="50957" w:author="Ramasubramani, Hariharan" w:date="2015-07-20T13:34:00Z">
              <w:r w:rsidRPr="00C106B9" w:rsidDel="00336FF9">
                <w:rPr>
                  <w:rFonts w:cstheme="minorHAnsi"/>
                  <w:b/>
                  <w:color w:val="000000" w:themeColor="text1"/>
                  <w:sz w:val="20"/>
                  <w:szCs w:val="18"/>
                </w:rPr>
                <w:delText>Length</w:delText>
              </w:r>
            </w:del>
          </w:p>
        </w:tc>
        <w:tc>
          <w:tcPr>
            <w:tcW w:w="220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EAD3054" w14:textId="2C4AAB84" w:rsidR="005F4718" w:rsidRPr="00C106B9" w:rsidDel="00336FF9" w:rsidRDefault="005F4718" w:rsidP="009C3129">
            <w:pPr>
              <w:spacing w:before="60"/>
              <w:ind w:left="-57" w:right="-119" w:firstLine="0"/>
              <w:jc w:val="center"/>
              <w:rPr>
                <w:del w:id="50958" w:author="Ramasubramani, Hariharan" w:date="2015-07-20T13:34:00Z"/>
                <w:rFonts w:cstheme="minorHAnsi"/>
                <w:b/>
                <w:color w:val="000000" w:themeColor="text1"/>
                <w:sz w:val="20"/>
                <w:szCs w:val="18"/>
              </w:rPr>
            </w:pPr>
            <w:del w:id="50959" w:author="Ramasubramani, Hariharan" w:date="2015-07-20T13:34:00Z">
              <w:r w:rsidRPr="00C106B9" w:rsidDel="00336FF9">
                <w:rPr>
                  <w:rFonts w:cstheme="minorHAnsi"/>
                  <w:b/>
                  <w:color w:val="000000" w:themeColor="text1"/>
                  <w:sz w:val="20"/>
                  <w:szCs w:val="18"/>
                </w:rPr>
                <w:delText>Format/Valid Values</w:delText>
              </w:r>
            </w:del>
          </w:p>
        </w:tc>
        <w:tc>
          <w:tcPr>
            <w:tcW w:w="92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523D318" w14:textId="47A2AC09" w:rsidR="005F4718" w:rsidRPr="00C106B9" w:rsidDel="00336FF9" w:rsidRDefault="005F4718" w:rsidP="009C3129">
            <w:pPr>
              <w:spacing w:before="60"/>
              <w:ind w:left="-57" w:right="-47" w:firstLine="0"/>
              <w:jc w:val="center"/>
              <w:rPr>
                <w:del w:id="50960" w:author="Ramasubramani, Hariharan" w:date="2015-07-20T13:34:00Z"/>
                <w:rFonts w:cstheme="minorHAnsi"/>
                <w:b/>
                <w:color w:val="000000" w:themeColor="text1"/>
                <w:sz w:val="20"/>
                <w:szCs w:val="18"/>
              </w:rPr>
            </w:pPr>
            <w:del w:id="50961" w:author="Ramasubramani, Hariharan" w:date="2015-07-20T13:34:00Z">
              <w:r w:rsidRPr="00C106B9" w:rsidDel="00336FF9">
                <w:rPr>
                  <w:rFonts w:cstheme="minorHAnsi"/>
                  <w:b/>
                  <w:color w:val="000000" w:themeColor="text1"/>
                  <w:sz w:val="20"/>
                  <w:szCs w:val="18"/>
                </w:rPr>
                <w:delText xml:space="preserve">Default </w:delText>
              </w:r>
            </w:del>
          </w:p>
        </w:tc>
      </w:tr>
      <w:tr w:rsidR="005F4718" w:rsidRPr="00C106B9" w:rsidDel="00336FF9" w14:paraId="5138938D" w14:textId="27744248" w:rsidTr="008C172F">
        <w:trPr>
          <w:cantSplit/>
          <w:trHeight w:val="314"/>
          <w:jc w:val="center"/>
          <w:del w:id="50962" w:author="Ramasubramani, Hariharan" w:date="2015-07-20T13:34:00Z"/>
        </w:trPr>
        <w:tc>
          <w:tcPr>
            <w:tcW w:w="748" w:type="dxa"/>
            <w:tcBorders>
              <w:top w:val="single" w:sz="4" w:space="0" w:color="auto"/>
              <w:left w:val="single" w:sz="4" w:space="0" w:color="auto"/>
              <w:bottom w:val="single" w:sz="4" w:space="0" w:color="auto"/>
              <w:right w:val="single" w:sz="4" w:space="0" w:color="auto"/>
            </w:tcBorders>
          </w:tcPr>
          <w:p w14:paraId="57D8ACAD" w14:textId="3938378C" w:rsidR="005F4718" w:rsidRPr="00C106B9" w:rsidDel="00336FF9" w:rsidRDefault="005F4718" w:rsidP="00524BF5">
            <w:pPr>
              <w:pStyle w:val="ListParagraph"/>
              <w:numPr>
                <w:ilvl w:val="2"/>
                <w:numId w:val="21"/>
              </w:numPr>
              <w:overflowPunct w:val="0"/>
              <w:autoSpaceDE w:val="0"/>
              <w:autoSpaceDN w:val="0"/>
              <w:spacing w:after="60"/>
              <w:ind w:left="0" w:firstLine="0"/>
              <w:textAlignment w:val="baseline"/>
              <w:rPr>
                <w:del w:id="50963" w:author="Ramasubramani, Hariharan" w:date="2015-07-20T13:34:00Z"/>
                <w:rFonts w:cstheme="minorHAnsi"/>
                <w:color w:val="000000" w:themeColor="text1"/>
              </w:rPr>
            </w:pPr>
          </w:p>
        </w:tc>
        <w:tc>
          <w:tcPr>
            <w:tcW w:w="2611" w:type="dxa"/>
            <w:tcBorders>
              <w:top w:val="single" w:sz="4" w:space="0" w:color="auto"/>
              <w:left w:val="single" w:sz="4" w:space="0" w:color="auto"/>
              <w:bottom w:val="single" w:sz="4" w:space="0" w:color="auto"/>
              <w:right w:val="single" w:sz="4" w:space="0" w:color="auto"/>
            </w:tcBorders>
          </w:tcPr>
          <w:p w14:paraId="2E65417D" w14:textId="729C5837" w:rsidR="005F4718" w:rsidRPr="00C106B9" w:rsidDel="00336FF9" w:rsidRDefault="005F4718" w:rsidP="009C3129">
            <w:pPr>
              <w:ind w:firstLine="0"/>
              <w:rPr>
                <w:del w:id="50964" w:author="Ramasubramani, Hariharan" w:date="2015-07-20T13:34:00Z"/>
                <w:rFonts w:cstheme="minorHAnsi"/>
                <w:color w:val="000000" w:themeColor="text1"/>
                <w:szCs w:val="18"/>
              </w:rPr>
            </w:pPr>
            <w:del w:id="50965" w:author="Ramasubramani, Hariharan" w:date="2015-07-20T13:34:00Z">
              <w:r w:rsidDel="00336FF9">
                <w:rPr>
                  <w:rFonts w:cstheme="minorHAnsi"/>
                  <w:color w:val="000000" w:themeColor="text1"/>
                  <w:szCs w:val="18"/>
                </w:rPr>
                <w:delText>Form</w:delText>
              </w:r>
              <w:r w:rsidRPr="00C106B9" w:rsidDel="00336FF9">
                <w:rPr>
                  <w:rFonts w:cstheme="minorHAnsi"/>
                  <w:color w:val="000000" w:themeColor="text1"/>
                  <w:szCs w:val="18"/>
                </w:rPr>
                <w:delText xml:space="preserve"> Template Type</w:delText>
              </w:r>
            </w:del>
          </w:p>
        </w:tc>
        <w:tc>
          <w:tcPr>
            <w:tcW w:w="824" w:type="dxa"/>
            <w:tcBorders>
              <w:top w:val="single" w:sz="4" w:space="0" w:color="auto"/>
              <w:left w:val="single" w:sz="4" w:space="0" w:color="auto"/>
              <w:bottom w:val="single" w:sz="4" w:space="0" w:color="auto"/>
              <w:right w:val="single" w:sz="4" w:space="0" w:color="auto"/>
            </w:tcBorders>
          </w:tcPr>
          <w:p w14:paraId="7D8E2DAD" w14:textId="72F11FDA" w:rsidR="005F4718" w:rsidRPr="00C106B9" w:rsidDel="00336FF9" w:rsidRDefault="005F4718" w:rsidP="009C3129">
            <w:pPr>
              <w:ind w:firstLine="0"/>
              <w:rPr>
                <w:del w:id="50966" w:author="Ramasubramani, Hariharan" w:date="2015-07-20T13:34:00Z"/>
                <w:rFonts w:cstheme="minorHAnsi"/>
                <w:color w:val="000000" w:themeColor="text1"/>
                <w:szCs w:val="18"/>
              </w:rPr>
            </w:pPr>
            <w:del w:id="50967" w:author="Ramasubramani, Hariharan" w:date="2015-07-20T13:34:00Z">
              <w:r w:rsidRPr="00C106B9" w:rsidDel="00336FF9">
                <w:rPr>
                  <w:rFonts w:cstheme="minorHAnsi"/>
                  <w:color w:val="000000" w:themeColor="text1"/>
                  <w:szCs w:val="18"/>
                </w:rPr>
                <w:delText>-</w:delText>
              </w:r>
            </w:del>
          </w:p>
        </w:tc>
        <w:tc>
          <w:tcPr>
            <w:tcW w:w="1018" w:type="dxa"/>
            <w:tcBorders>
              <w:top w:val="single" w:sz="4" w:space="0" w:color="auto"/>
              <w:left w:val="single" w:sz="4" w:space="0" w:color="auto"/>
              <w:bottom w:val="single" w:sz="4" w:space="0" w:color="auto"/>
              <w:right w:val="single" w:sz="4" w:space="0" w:color="auto"/>
            </w:tcBorders>
          </w:tcPr>
          <w:p w14:paraId="527B3ACF" w14:textId="275FE15D" w:rsidR="005F4718" w:rsidRPr="00C106B9" w:rsidDel="00336FF9" w:rsidRDefault="005F4718" w:rsidP="009C3129">
            <w:pPr>
              <w:ind w:left="-57" w:firstLine="0"/>
              <w:jc w:val="center"/>
              <w:rPr>
                <w:del w:id="50968" w:author="Ramasubramani, Hariharan" w:date="2015-07-20T13:34:00Z"/>
                <w:rFonts w:cstheme="minorHAnsi"/>
                <w:color w:val="000000" w:themeColor="text1"/>
                <w:szCs w:val="18"/>
              </w:rPr>
            </w:pPr>
            <w:del w:id="50969" w:author="Ramasubramani, Hariharan" w:date="2015-07-20T13:34:00Z">
              <w:r w:rsidRPr="00C106B9" w:rsidDel="00336FF9">
                <w:rPr>
                  <w:rFonts w:cstheme="minorHAnsi"/>
                  <w:color w:val="000000" w:themeColor="text1"/>
                  <w:szCs w:val="18"/>
                </w:rPr>
                <w:delText>M</w:delText>
              </w:r>
            </w:del>
          </w:p>
        </w:tc>
        <w:tc>
          <w:tcPr>
            <w:tcW w:w="897" w:type="dxa"/>
            <w:tcBorders>
              <w:top w:val="single" w:sz="4" w:space="0" w:color="auto"/>
              <w:left w:val="single" w:sz="4" w:space="0" w:color="auto"/>
              <w:bottom w:val="single" w:sz="4" w:space="0" w:color="auto"/>
              <w:right w:val="single" w:sz="4" w:space="0" w:color="auto"/>
            </w:tcBorders>
          </w:tcPr>
          <w:p w14:paraId="5C8C05DE" w14:textId="2455674E" w:rsidR="005F4718" w:rsidRPr="00C106B9" w:rsidDel="00336FF9" w:rsidRDefault="005F4718" w:rsidP="009C3129">
            <w:pPr>
              <w:ind w:left="-57" w:firstLine="0"/>
              <w:jc w:val="center"/>
              <w:rPr>
                <w:del w:id="50970" w:author="Ramasubramani, Hariharan" w:date="2015-07-20T13:34:00Z"/>
                <w:rFonts w:cstheme="minorHAnsi"/>
                <w:color w:val="000000" w:themeColor="text1"/>
                <w:szCs w:val="18"/>
              </w:rPr>
            </w:pPr>
            <w:del w:id="50971" w:author="Ramasubramani, Hariharan" w:date="2015-07-20T13:34:00Z">
              <w:r w:rsidRPr="00C106B9" w:rsidDel="00336FF9">
                <w:rPr>
                  <w:rFonts w:cstheme="minorHAnsi"/>
                  <w:color w:val="000000" w:themeColor="text1"/>
                  <w:szCs w:val="18"/>
                </w:rPr>
                <w:delText>NE</w:delText>
              </w:r>
            </w:del>
          </w:p>
        </w:tc>
        <w:tc>
          <w:tcPr>
            <w:tcW w:w="1248" w:type="dxa"/>
            <w:tcBorders>
              <w:top w:val="single" w:sz="4" w:space="0" w:color="auto"/>
              <w:left w:val="single" w:sz="4" w:space="0" w:color="auto"/>
              <w:bottom w:val="single" w:sz="4" w:space="0" w:color="auto"/>
              <w:right w:val="single" w:sz="4" w:space="0" w:color="auto"/>
            </w:tcBorders>
          </w:tcPr>
          <w:p w14:paraId="02C9FA5B" w14:textId="7B68EFDA" w:rsidR="005F4718" w:rsidRPr="00C106B9" w:rsidDel="00336FF9" w:rsidRDefault="005F4718" w:rsidP="009C3129">
            <w:pPr>
              <w:ind w:left="-57" w:right="-98" w:firstLine="0"/>
              <w:jc w:val="center"/>
              <w:rPr>
                <w:del w:id="50972" w:author="Ramasubramani, Hariharan" w:date="2015-07-20T13:34:00Z"/>
                <w:rFonts w:cstheme="minorHAnsi"/>
                <w:color w:val="000000" w:themeColor="text1"/>
                <w:szCs w:val="18"/>
              </w:rPr>
            </w:pPr>
            <w:del w:id="50973" w:author="Ramasubramani, Hariharan" w:date="2015-07-20T13:34:00Z">
              <w:r w:rsidRPr="00C106B9" w:rsidDel="00336FF9">
                <w:rPr>
                  <w:rFonts w:cstheme="minorHAnsi"/>
                  <w:color w:val="000000" w:themeColor="text1"/>
                  <w:szCs w:val="18"/>
                </w:rPr>
                <w:delText>-</w:delText>
              </w:r>
            </w:del>
          </w:p>
        </w:tc>
        <w:tc>
          <w:tcPr>
            <w:tcW w:w="734" w:type="dxa"/>
            <w:tcBorders>
              <w:top w:val="single" w:sz="4" w:space="0" w:color="auto"/>
              <w:left w:val="single" w:sz="4" w:space="0" w:color="auto"/>
              <w:bottom w:val="single" w:sz="4" w:space="0" w:color="auto"/>
              <w:right w:val="single" w:sz="4" w:space="0" w:color="auto"/>
            </w:tcBorders>
          </w:tcPr>
          <w:p w14:paraId="19962D55" w14:textId="03C67A35" w:rsidR="005F4718" w:rsidRPr="00C106B9" w:rsidDel="00336FF9" w:rsidRDefault="005F4718" w:rsidP="009C3129">
            <w:pPr>
              <w:ind w:left="-57" w:firstLine="0"/>
              <w:jc w:val="center"/>
              <w:rPr>
                <w:del w:id="50974" w:author="Ramasubramani, Hariharan" w:date="2015-07-20T13:34:00Z"/>
                <w:rFonts w:cstheme="minorHAnsi"/>
                <w:color w:val="000000" w:themeColor="text1"/>
                <w:szCs w:val="18"/>
              </w:rPr>
            </w:pPr>
            <w:del w:id="50975" w:author="Ramasubramani, Hariharan" w:date="2015-07-20T13:34:00Z">
              <w:r w:rsidRPr="00C106B9" w:rsidDel="00336FF9">
                <w:rPr>
                  <w:rFonts w:cstheme="minorHAnsi"/>
                  <w:color w:val="000000" w:themeColor="text1"/>
                  <w:szCs w:val="18"/>
                </w:rPr>
                <w:delText>-</w:delText>
              </w:r>
            </w:del>
          </w:p>
        </w:tc>
        <w:tc>
          <w:tcPr>
            <w:tcW w:w="2207" w:type="dxa"/>
            <w:tcBorders>
              <w:top w:val="single" w:sz="4" w:space="0" w:color="auto"/>
              <w:left w:val="single" w:sz="4" w:space="0" w:color="auto"/>
              <w:bottom w:val="single" w:sz="4" w:space="0" w:color="auto"/>
              <w:right w:val="single" w:sz="4" w:space="0" w:color="auto"/>
            </w:tcBorders>
          </w:tcPr>
          <w:p w14:paraId="3155D92B" w14:textId="704AE80B" w:rsidR="005F4718" w:rsidRPr="00C106B9" w:rsidDel="00336FF9" w:rsidRDefault="005F4718" w:rsidP="009C3129">
            <w:pPr>
              <w:ind w:left="6" w:firstLine="0"/>
              <w:rPr>
                <w:del w:id="50976" w:author="Ramasubramani, Hariharan" w:date="2015-07-20T13:34:00Z"/>
                <w:rFonts w:cstheme="minorHAnsi"/>
                <w:color w:val="000000" w:themeColor="text1"/>
                <w:szCs w:val="18"/>
              </w:rPr>
            </w:pPr>
            <w:del w:id="50977" w:author="Ramasubramani, Hariharan" w:date="2015-07-20T13:34:00Z">
              <w:r w:rsidRPr="00C106B9" w:rsidDel="00336FF9">
                <w:rPr>
                  <w:rFonts w:cstheme="minorHAnsi"/>
                  <w:color w:val="000000" w:themeColor="text1"/>
                  <w:szCs w:val="18"/>
                </w:rPr>
                <w:delText xml:space="preserve">- </w:delText>
              </w:r>
            </w:del>
          </w:p>
        </w:tc>
        <w:tc>
          <w:tcPr>
            <w:tcW w:w="926" w:type="dxa"/>
            <w:tcBorders>
              <w:top w:val="single" w:sz="4" w:space="0" w:color="auto"/>
              <w:left w:val="single" w:sz="4" w:space="0" w:color="auto"/>
              <w:bottom w:val="single" w:sz="4" w:space="0" w:color="auto"/>
              <w:right w:val="single" w:sz="4" w:space="0" w:color="auto"/>
            </w:tcBorders>
          </w:tcPr>
          <w:p w14:paraId="45791572" w14:textId="04B4CEF5" w:rsidR="005F4718" w:rsidRPr="00C106B9" w:rsidDel="00336FF9" w:rsidRDefault="005F4718" w:rsidP="009C3129">
            <w:pPr>
              <w:ind w:left="-57" w:firstLine="0"/>
              <w:jc w:val="center"/>
              <w:rPr>
                <w:del w:id="50978" w:author="Ramasubramani, Hariharan" w:date="2015-07-20T13:34:00Z"/>
                <w:rFonts w:cstheme="minorHAnsi"/>
                <w:color w:val="000000" w:themeColor="text1"/>
                <w:szCs w:val="18"/>
              </w:rPr>
            </w:pPr>
            <w:del w:id="50979" w:author="Ramasubramani, Hariharan" w:date="2015-07-20T13:34:00Z">
              <w:r w:rsidRPr="00C106B9" w:rsidDel="00336FF9">
                <w:rPr>
                  <w:rFonts w:cstheme="minorHAnsi"/>
                  <w:color w:val="000000" w:themeColor="text1"/>
                  <w:szCs w:val="18"/>
                </w:rPr>
                <w:delText>-</w:delText>
              </w:r>
            </w:del>
          </w:p>
        </w:tc>
      </w:tr>
      <w:tr w:rsidR="005F4718" w:rsidRPr="00C106B9" w:rsidDel="00336FF9" w14:paraId="5211E42F" w14:textId="0A9E7F82" w:rsidTr="008C172F">
        <w:trPr>
          <w:cantSplit/>
          <w:trHeight w:val="314"/>
          <w:jc w:val="center"/>
          <w:del w:id="50980" w:author="Ramasubramani, Hariharan" w:date="2015-07-20T13:34:00Z"/>
        </w:trPr>
        <w:tc>
          <w:tcPr>
            <w:tcW w:w="748" w:type="dxa"/>
            <w:tcBorders>
              <w:top w:val="single" w:sz="4" w:space="0" w:color="auto"/>
              <w:left w:val="single" w:sz="4" w:space="0" w:color="auto"/>
              <w:bottom w:val="single" w:sz="4" w:space="0" w:color="auto"/>
              <w:right w:val="single" w:sz="4" w:space="0" w:color="auto"/>
            </w:tcBorders>
          </w:tcPr>
          <w:p w14:paraId="02815999" w14:textId="321F7D41" w:rsidR="005F4718" w:rsidRPr="00C106B9" w:rsidDel="00336FF9" w:rsidRDefault="005F4718" w:rsidP="00524BF5">
            <w:pPr>
              <w:pStyle w:val="ListParagraph"/>
              <w:numPr>
                <w:ilvl w:val="2"/>
                <w:numId w:val="21"/>
              </w:numPr>
              <w:overflowPunct w:val="0"/>
              <w:autoSpaceDE w:val="0"/>
              <w:autoSpaceDN w:val="0"/>
              <w:spacing w:after="60"/>
              <w:ind w:left="0" w:firstLine="0"/>
              <w:textAlignment w:val="baseline"/>
              <w:rPr>
                <w:del w:id="50981" w:author="Ramasubramani, Hariharan" w:date="2015-07-20T13:34:00Z"/>
                <w:rFonts w:cstheme="minorHAnsi"/>
                <w:color w:val="000000" w:themeColor="text1"/>
              </w:rPr>
            </w:pPr>
          </w:p>
        </w:tc>
        <w:tc>
          <w:tcPr>
            <w:tcW w:w="2611" w:type="dxa"/>
            <w:tcBorders>
              <w:top w:val="single" w:sz="4" w:space="0" w:color="auto"/>
              <w:left w:val="single" w:sz="4" w:space="0" w:color="auto"/>
              <w:bottom w:val="single" w:sz="4" w:space="0" w:color="auto"/>
              <w:right w:val="single" w:sz="4" w:space="0" w:color="auto"/>
            </w:tcBorders>
          </w:tcPr>
          <w:p w14:paraId="37570019" w14:textId="265B1ADF" w:rsidR="005F4718" w:rsidRPr="00C106B9" w:rsidDel="00336FF9" w:rsidRDefault="005F4718" w:rsidP="009C3129">
            <w:pPr>
              <w:ind w:firstLine="0"/>
              <w:rPr>
                <w:del w:id="50982" w:author="Ramasubramani, Hariharan" w:date="2015-07-20T13:34:00Z"/>
                <w:rFonts w:cstheme="minorHAnsi"/>
                <w:color w:val="000000" w:themeColor="text1"/>
                <w:szCs w:val="18"/>
              </w:rPr>
            </w:pPr>
            <w:del w:id="50983" w:author="Ramasubramani, Hariharan" w:date="2015-07-20T13:34:00Z">
              <w:r w:rsidDel="00336FF9">
                <w:rPr>
                  <w:rFonts w:cstheme="minorHAnsi"/>
                  <w:color w:val="000000" w:themeColor="text1"/>
                  <w:szCs w:val="18"/>
                </w:rPr>
                <w:delText>Form</w:delText>
              </w:r>
              <w:r w:rsidRPr="00C106B9" w:rsidDel="00336FF9">
                <w:rPr>
                  <w:rFonts w:cstheme="minorHAnsi"/>
                  <w:color w:val="000000" w:themeColor="text1"/>
                  <w:szCs w:val="18"/>
                </w:rPr>
                <w:delText xml:space="preserve"> Title</w:delText>
              </w:r>
            </w:del>
          </w:p>
        </w:tc>
        <w:tc>
          <w:tcPr>
            <w:tcW w:w="824" w:type="dxa"/>
            <w:tcBorders>
              <w:top w:val="single" w:sz="4" w:space="0" w:color="auto"/>
              <w:left w:val="single" w:sz="4" w:space="0" w:color="auto"/>
              <w:bottom w:val="single" w:sz="4" w:space="0" w:color="auto"/>
              <w:right w:val="single" w:sz="4" w:space="0" w:color="auto"/>
            </w:tcBorders>
          </w:tcPr>
          <w:p w14:paraId="1FAB9DCC" w14:textId="1022A0FA" w:rsidR="005F4718" w:rsidRPr="00C106B9" w:rsidDel="00336FF9" w:rsidRDefault="005F4718" w:rsidP="009C3129">
            <w:pPr>
              <w:ind w:firstLine="0"/>
              <w:rPr>
                <w:del w:id="50984" w:author="Ramasubramani, Hariharan" w:date="2015-07-20T13:34:00Z"/>
                <w:rFonts w:cstheme="minorHAnsi"/>
                <w:color w:val="000000" w:themeColor="text1"/>
                <w:szCs w:val="18"/>
              </w:rPr>
            </w:pPr>
            <w:del w:id="50985" w:author="Ramasubramani, Hariharan" w:date="2015-07-20T13:34:00Z">
              <w:r w:rsidRPr="00C106B9" w:rsidDel="00336FF9">
                <w:rPr>
                  <w:rFonts w:cstheme="minorHAnsi"/>
                  <w:color w:val="000000" w:themeColor="text1"/>
                  <w:szCs w:val="18"/>
                </w:rPr>
                <w:delText>-</w:delText>
              </w:r>
            </w:del>
          </w:p>
        </w:tc>
        <w:tc>
          <w:tcPr>
            <w:tcW w:w="1018" w:type="dxa"/>
            <w:tcBorders>
              <w:top w:val="single" w:sz="4" w:space="0" w:color="auto"/>
              <w:left w:val="single" w:sz="4" w:space="0" w:color="auto"/>
              <w:bottom w:val="single" w:sz="4" w:space="0" w:color="auto"/>
              <w:right w:val="single" w:sz="4" w:space="0" w:color="auto"/>
            </w:tcBorders>
          </w:tcPr>
          <w:p w14:paraId="15D15602" w14:textId="1B8640A2" w:rsidR="005F4718" w:rsidRPr="00C106B9" w:rsidDel="00336FF9" w:rsidRDefault="005F4718" w:rsidP="009C3129">
            <w:pPr>
              <w:ind w:left="-57" w:firstLine="0"/>
              <w:jc w:val="center"/>
              <w:rPr>
                <w:del w:id="50986" w:author="Ramasubramani, Hariharan" w:date="2015-07-20T13:34:00Z"/>
                <w:rFonts w:cstheme="minorHAnsi"/>
                <w:color w:val="000000" w:themeColor="text1"/>
                <w:szCs w:val="18"/>
              </w:rPr>
            </w:pPr>
            <w:del w:id="50987" w:author="Ramasubramani, Hariharan" w:date="2015-07-20T13:34:00Z">
              <w:r w:rsidRPr="00C106B9" w:rsidDel="00336FF9">
                <w:rPr>
                  <w:rFonts w:cstheme="minorHAnsi"/>
                  <w:color w:val="000000" w:themeColor="text1"/>
                  <w:szCs w:val="18"/>
                </w:rPr>
                <w:delText>M</w:delText>
              </w:r>
            </w:del>
          </w:p>
        </w:tc>
        <w:tc>
          <w:tcPr>
            <w:tcW w:w="897" w:type="dxa"/>
            <w:tcBorders>
              <w:top w:val="single" w:sz="4" w:space="0" w:color="auto"/>
              <w:left w:val="single" w:sz="4" w:space="0" w:color="auto"/>
              <w:bottom w:val="single" w:sz="4" w:space="0" w:color="auto"/>
              <w:right w:val="single" w:sz="4" w:space="0" w:color="auto"/>
            </w:tcBorders>
          </w:tcPr>
          <w:p w14:paraId="1ADD355D" w14:textId="086A47F8" w:rsidR="005F4718" w:rsidRPr="00C106B9" w:rsidDel="00336FF9" w:rsidRDefault="005F4718" w:rsidP="009C3129">
            <w:pPr>
              <w:ind w:left="-57" w:firstLine="0"/>
              <w:jc w:val="center"/>
              <w:rPr>
                <w:del w:id="50988" w:author="Ramasubramani, Hariharan" w:date="2015-07-20T13:34:00Z"/>
                <w:rFonts w:cstheme="minorHAnsi"/>
                <w:color w:val="000000" w:themeColor="text1"/>
                <w:szCs w:val="18"/>
              </w:rPr>
            </w:pPr>
            <w:del w:id="50989" w:author="Ramasubramani, Hariharan" w:date="2015-07-20T13:34:00Z">
              <w:r w:rsidRPr="00C106B9" w:rsidDel="00336FF9">
                <w:rPr>
                  <w:rFonts w:cstheme="minorHAnsi"/>
                  <w:color w:val="000000" w:themeColor="text1"/>
                  <w:szCs w:val="18"/>
                </w:rPr>
                <w:delText>NE</w:delText>
              </w:r>
            </w:del>
          </w:p>
        </w:tc>
        <w:tc>
          <w:tcPr>
            <w:tcW w:w="1248" w:type="dxa"/>
            <w:tcBorders>
              <w:top w:val="single" w:sz="4" w:space="0" w:color="auto"/>
              <w:left w:val="single" w:sz="4" w:space="0" w:color="auto"/>
              <w:bottom w:val="single" w:sz="4" w:space="0" w:color="auto"/>
              <w:right w:val="single" w:sz="4" w:space="0" w:color="auto"/>
            </w:tcBorders>
          </w:tcPr>
          <w:p w14:paraId="3354F1D3" w14:textId="7057A2A6" w:rsidR="005F4718" w:rsidRPr="00C106B9" w:rsidDel="00336FF9" w:rsidRDefault="005F4718" w:rsidP="009C3129">
            <w:pPr>
              <w:ind w:left="-57" w:right="-98" w:firstLine="0"/>
              <w:jc w:val="center"/>
              <w:rPr>
                <w:del w:id="50990" w:author="Ramasubramani, Hariharan" w:date="2015-07-20T13:34:00Z"/>
                <w:rFonts w:cstheme="minorHAnsi"/>
                <w:color w:val="000000" w:themeColor="text1"/>
                <w:szCs w:val="18"/>
              </w:rPr>
            </w:pPr>
            <w:del w:id="50991" w:author="Ramasubramani, Hariharan" w:date="2015-07-20T13:34:00Z">
              <w:r w:rsidRPr="00C106B9" w:rsidDel="00336FF9">
                <w:rPr>
                  <w:rFonts w:cstheme="minorHAnsi"/>
                  <w:color w:val="000000" w:themeColor="text1"/>
                  <w:szCs w:val="18"/>
                </w:rPr>
                <w:delText>-</w:delText>
              </w:r>
            </w:del>
          </w:p>
        </w:tc>
        <w:tc>
          <w:tcPr>
            <w:tcW w:w="734" w:type="dxa"/>
            <w:tcBorders>
              <w:top w:val="single" w:sz="4" w:space="0" w:color="auto"/>
              <w:left w:val="single" w:sz="4" w:space="0" w:color="auto"/>
              <w:bottom w:val="single" w:sz="4" w:space="0" w:color="auto"/>
              <w:right w:val="single" w:sz="4" w:space="0" w:color="auto"/>
            </w:tcBorders>
          </w:tcPr>
          <w:p w14:paraId="5CCDF89A" w14:textId="6D07A4ED" w:rsidR="005F4718" w:rsidRPr="00C106B9" w:rsidDel="00336FF9" w:rsidRDefault="005F4718" w:rsidP="009C3129">
            <w:pPr>
              <w:ind w:left="-57" w:firstLine="0"/>
              <w:jc w:val="center"/>
              <w:rPr>
                <w:del w:id="50992" w:author="Ramasubramani, Hariharan" w:date="2015-07-20T13:34:00Z"/>
                <w:rFonts w:cstheme="minorHAnsi"/>
                <w:color w:val="000000" w:themeColor="text1"/>
                <w:szCs w:val="18"/>
              </w:rPr>
            </w:pPr>
            <w:del w:id="50993" w:author="Ramasubramani, Hariharan" w:date="2015-07-20T13:34:00Z">
              <w:r w:rsidRPr="00C106B9" w:rsidDel="00336FF9">
                <w:rPr>
                  <w:rFonts w:cstheme="minorHAnsi"/>
                  <w:color w:val="000000" w:themeColor="text1"/>
                  <w:szCs w:val="18"/>
                </w:rPr>
                <w:delText>-</w:delText>
              </w:r>
            </w:del>
          </w:p>
        </w:tc>
        <w:tc>
          <w:tcPr>
            <w:tcW w:w="2207" w:type="dxa"/>
            <w:tcBorders>
              <w:top w:val="single" w:sz="4" w:space="0" w:color="auto"/>
              <w:left w:val="single" w:sz="4" w:space="0" w:color="auto"/>
              <w:bottom w:val="single" w:sz="4" w:space="0" w:color="auto"/>
              <w:right w:val="single" w:sz="4" w:space="0" w:color="auto"/>
            </w:tcBorders>
          </w:tcPr>
          <w:p w14:paraId="64C71AB0" w14:textId="594F0438" w:rsidR="005F4718" w:rsidRPr="00C106B9" w:rsidDel="00336FF9" w:rsidRDefault="005F4718" w:rsidP="009C3129">
            <w:pPr>
              <w:ind w:left="6" w:firstLine="0"/>
              <w:rPr>
                <w:del w:id="50994" w:author="Ramasubramani, Hariharan" w:date="2015-07-20T13:34:00Z"/>
                <w:rFonts w:cstheme="minorHAnsi"/>
                <w:color w:val="000000" w:themeColor="text1"/>
                <w:szCs w:val="18"/>
              </w:rPr>
            </w:pPr>
            <w:del w:id="50995" w:author="Ramasubramani, Hariharan" w:date="2015-07-20T13:34:00Z">
              <w:r w:rsidRPr="00C106B9" w:rsidDel="00336FF9">
                <w:rPr>
                  <w:rFonts w:cstheme="minorHAnsi"/>
                  <w:color w:val="000000" w:themeColor="text1"/>
                  <w:szCs w:val="18"/>
                </w:rPr>
                <w:delText>-</w:delText>
              </w:r>
            </w:del>
          </w:p>
        </w:tc>
        <w:tc>
          <w:tcPr>
            <w:tcW w:w="926" w:type="dxa"/>
            <w:tcBorders>
              <w:top w:val="single" w:sz="4" w:space="0" w:color="auto"/>
              <w:left w:val="single" w:sz="4" w:space="0" w:color="auto"/>
              <w:bottom w:val="single" w:sz="4" w:space="0" w:color="auto"/>
              <w:right w:val="single" w:sz="4" w:space="0" w:color="auto"/>
            </w:tcBorders>
          </w:tcPr>
          <w:p w14:paraId="4557BD9C" w14:textId="4761B661" w:rsidR="005F4718" w:rsidRPr="00C106B9" w:rsidDel="00336FF9" w:rsidRDefault="005F4718" w:rsidP="009C3129">
            <w:pPr>
              <w:ind w:left="-57" w:firstLine="0"/>
              <w:jc w:val="center"/>
              <w:rPr>
                <w:del w:id="50996" w:author="Ramasubramani, Hariharan" w:date="2015-07-20T13:34:00Z"/>
                <w:rFonts w:cstheme="minorHAnsi"/>
                <w:color w:val="000000" w:themeColor="text1"/>
                <w:szCs w:val="18"/>
              </w:rPr>
            </w:pPr>
            <w:del w:id="50997" w:author="Ramasubramani, Hariharan" w:date="2015-07-20T13:34:00Z">
              <w:r w:rsidRPr="00C106B9" w:rsidDel="00336FF9">
                <w:rPr>
                  <w:rFonts w:cstheme="minorHAnsi"/>
                  <w:color w:val="000000" w:themeColor="text1"/>
                  <w:szCs w:val="18"/>
                </w:rPr>
                <w:delText>-</w:delText>
              </w:r>
            </w:del>
          </w:p>
        </w:tc>
      </w:tr>
      <w:tr w:rsidR="005F4718" w:rsidRPr="00C106B9" w:rsidDel="00336FF9" w14:paraId="232375D9" w14:textId="010CFAA1" w:rsidTr="008C172F">
        <w:trPr>
          <w:cantSplit/>
          <w:trHeight w:val="314"/>
          <w:jc w:val="center"/>
          <w:del w:id="50998" w:author="Ramasubramani, Hariharan" w:date="2015-07-20T13:34:00Z"/>
        </w:trPr>
        <w:tc>
          <w:tcPr>
            <w:tcW w:w="748" w:type="dxa"/>
            <w:tcBorders>
              <w:top w:val="single" w:sz="4" w:space="0" w:color="auto"/>
              <w:left w:val="single" w:sz="4" w:space="0" w:color="auto"/>
              <w:bottom w:val="single" w:sz="4" w:space="0" w:color="auto"/>
              <w:right w:val="single" w:sz="4" w:space="0" w:color="auto"/>
            </w:tcBorders>
          </w:tcPr>
          <w:p w14:paraId="136BC91A" w14:textId="7D8E50A6" w:rsidR="005F4718" w:rsidRPr="00C106B9" w:rsidDel="00336FF9" w:rsidRDefault="005F4718" w:rsidP="00524BF5">
            <w:pPr>
              <w:pStyle w:val="ListParagraph"/>
              <w:numPr>
                <w:ilvl w:val="2"/>
                <w:numId w:val="21"/>
              </w:numPr>
              <w:overflowPunct w:val="0"/>
              <w:autoSpaceDE w:val="0"/>
              <w:autoSpaceDN w:val="0"/>
              <w:spacing w:after="60"/>
              <w:ind w:left="0" w:firstLine="0"/>
              <w:textAlignment w:val="baseline"/>
              <w:rPr>
                <w:del w:id="50999" w:author="Ramasubramani, Hariharan" w:date="2015-07-20T13:34:00Z"/>
                <w:rFonts w:cstheme="minorHAnsi"/>
                <w:color w:val="000000" w:themeColor="text1"/>
              </w:rPr>
            </w:pPr>
          </w:p>
        </w:tc>
        <w:tc>
          <w:tcPr>
            <w:tcW w:w="2611" w:type="dxa"/>
            <w:tcBorders>
              <w:top w:val="single" w:sz="4" w:space="0" w:color="auto"/>
              <w:left w:val="single" w:sz="4" w:space="0" w:color="auto"/>
              <w:bottom w:val="single" w:sz="4" w:space="0" w:color="auto"/>
              <w:right w:val="single" w:sz="4" w:space="0" w:color="auto"/>
            </w:tcBorders>
          </w:tcPr>
          <w:p w14:paraId="290E9EBF" w14:textId="6E56CCBB" w:rsidR="005F4718" w:rsidRPr="00C106B9" w:rsidDel="00336FF9" w:rsidRDefault="005F4718" w:rsidP="009C3129">
            <w:pPr>
              <w:ind w:firstLine="0"/>
              <w:rPr>
                <w:del w:id="51000" w:author="Ramasubramani, Hariharan" w:date="2015-07-20T13:34:00Z"/>
                <w:rFonts w:cstheme="minorHAnsi"/>
                <w:color w:val="000000" w:themeColor="text1"/>
                <w:szCs w:val="18"/>
              </w:rPr>
            </w:pPr>
            <w:del w:id="51001" w:author="Ramasubramani, Hariharan" w:date="2015-07-20T13:34:00Z">
              <w:r w:rsidRPr="00C106B9" w:rsidDel="00336FF9">
                <w:rPr>
                  <w:rFonts w:cstheme="minorHAnsi"/>
                  <w:color w:val="000000" w:themeColor="text1"/>
                  <w:szCs w:val="18"/>
                </w:rPr>
                <w:delText>Form #</w:delText>
              </w:r>
            </w:del>
          </w:p>
        </w:tc>
        <w:tc>
          <w:tcPr>
            <w:tcW w:w="824" w:type="dxa"/>
            <w:tcBorders>
              <w:top w:val="single" w:sz="4" w:space="0" w:color="auto"/>
              <w:left w:val="single" w:sz="4" w:space="0" w:color="auto"/>
              <w:bottom w:val="single" w:sz="4" w:space="0" w:color="auto"/>
              <w:right w:val="single" w:sz="4" w:space="0" w:color="auto"/>
            </w:tcBorders>
          </w:tcPr>
          <w:p w14:paraId="30ECD6FC" w14:textId="12F91148" w:rsidR="005F4718" w:rsidRPr="00C106B9" w:rsidDel="00336FF9" w:rsidRDefault="005F4718" w:rsidP="009C3129">
            <w:pPr>
              <w:ind w:firstLine="0"/>
              <w:rPr>
                <w:del w:id="51002" w:author="Ramasubramani, Hariharan" w:date="2015-07-20T13:34:00Z"/>
                <w:rFonts w:cstheme="minorHAnsi"/>
                <w:color w:val="000000" w:themeColor="text1"/>
                <w:szCs w:val="18"/>
              </w:rPr>
            </w:pPr>
            <w:del w:id="51003" w:author="Ramasubramani, Hariharan" w:date="2015-07-20T13:34:00Z">
              <w:r w:rsidRPr="00C106B9" w:rsidDel="00336FF9">
                <w:rPr>
                  <w:rFonts w:cstheme="minorHAnsi"/>
                  <w:color w:val="000000" w:themeColor="text1"/>
                  <w:szCs w:val="18"/>
                </w:rPr>
                <w:delText>-</w:delText>
              </w:r>
            </w:del>
          </w:p>
        </w:tc>
        <w:tc>
          <w:tcPr>
            <w:tcW w:w="1018" w:type="dxa"/>
            <w:tcBorders>
              <w:top w:val="single" w:sz="4" w:space="0" w:color="auto"/>
              <w:left w:val="single" w:sz="4" w:space="0" w:color="auto"/>
              <w:bottom w:val="single" w:sz="4" w:space="0" w:color="auto"/>
              <w:right w:val="single" w:sz="4" w:space="0" w:color="auto"/>
            </w:tcBorders>
          </w:tcPr>
          <w:p w14:paraId="090053F9" w14:textId="7818A7A2" w:rsidR="005F4718" w:rsidRPr="00C106B9" w:rsidDel="00336FF9" w:rsidRDefault="005F4718" w:rsidP="009C3129">
            <w:pPr>
              <w:ind w:left="-57" w:firstLine="0"/>
              <w:jc w:val="center"/>
              <w:rPr>
                <w:del w:id="51004" w:author="Ramasubramani, Hariharan" w:date="2015-07-20T13:34:00Z"/>
                <w:rFonts w:cstheme="minorHAnsi"/>
                <w:color w:val="000000" w:themeColor="text1"/>
                <w:szCs w:val="18"/>
              </w:rPr>
            </w:pPr>
            <w:del w:id="51005" w:author="Ramasubramani, Hariharan" w:date="2015-07-20T13:34:00Z">
              <w:r w:rsidRPr="00C106B9" w:rsidDel="00336FF9">
                <w:rPr>
                  <w:rFonts w:cstheme="minorHAnsi"/>
                  <w:color w:val="000000" w:themeColor="text1"/>
                  <w:szCs w:val="18"/>
                </w:rPr>
                <w:delText>M</w:delText>
              </w:r>
            </w:del>
          </w:p>
        </w:tc>
        <w:tc>
          <w:tcPr>
            <w:tcW w:w="897" w:type="dxa"/>
            <w:tcBorders>
              <w:top w:val="single" w:sz="4" w:space="0" w:color="auto"/>
              <w:left w:val="single" w:sz="4" w:space="0" w:color="auto"/>
              <w:bottom w:val="single" w:sz="4" w:space="0" w:color="auto"/>
              <w:right w:val="single" w:sz="4" w:space="0" w:color="auto"/>
            </w:tcBorders>
          </w:tcPr>
          <w:p w14:paraId="6CA22370" w14:textId="64E3DFB2" w:rsidR="005F4718" w:rsidRPr="00C106B9" w:rsidDel="00336FF9" w:rsidRDefault="005F4718" w:rsidP="009C3129">
            <w:pPr>
              <w:ind w:left="-57" w:firstLine="0"/>
              <w:jc w:val="center"/>
              <w:rPr>
                <w:del w:id="51006" w:author="Ramasubramani, Hariharan" w:date="2015-07-20T13:34:00Z"/>
                <w:rFonts w:cstheme="minorHAnsi"/>
                <w:color w:val="000000" w:themeColor="text1"/>
                <w:szCs w:val="18"/>
              </w:rPr>
            </w:pPr>
            <w:del w:id="51007" w:author="Ramasubramani, Hariharan" w:date="2015-07-20T13:34:00Z">
              <w:r w:rsidRPr="00C106B9" w:rsidDel="00336FF9">
                <w:rPr>
                  <w:rFonts w:cstheme="minorHAnsi"/>
                  <w:color w:val="000000" w:themeColor="text1"/>
                  <w:szCs w:val="18"/>
                </w:rPr>
                <w:delText>NE</w:delText>
              </w:r>
            </w:del>
          </w:p>
        </w:tc>
        <w:tc>
          <w:tcPr>
            <w:tcW w:w="1248" w:type="dxa"/>
            <w:tcBorders>
              <w:top w:val="single" w:sz="4" w:space="0" w:color="auto"/>
              <w:left w:val="single" w:sz="4" w:space="0" w:color="auto"/>
              <w:bottom w:val="single" w:sz="4" w:space="0" w:color="auto"/>
              <w:right w:val="single" w:sz="4" w:space="0" w:color="auto"/>
            </w:tcBorders>
          </w:tcPr>
          <w:p w14:paraId="2336716E" w14:textId="15099498" w:rsidR="005F4718" w:rsidRPr="00C106B9" w:rsidDel="00336FF9" w:rsidRDefault="005F4718" w:rsidP="009C3129">
            <w:pPr>
              <w:ind w:left="-57" w:right="-98" w:firstLine="0"/>
              <w:jc w:val="center"/>
              <w:rPr>
                <w:del w:id="51008" w:author="Ramasubramani, Hariharan" w:date="2015-07-20T13:34:00Z"/>
                <w:rFonts w:cstheme="minorHAnsi"/>
                <w:color w:val="000000" w:themeColor="text1"/>
                <w:szCs w:val="18"/>
              </w:rPr>
            </w:pPr>
            <w:del w:id="51009" w:author="Ramasubramani, Hariharan" w:date="2015-07-20T13:34:00Z">
              <w:r w:rsidRPr="00C106B9" w:rsidDel="00336FF9">
                <w:rPr>
                  <w:rFonts w:cstheme="minorHAnsi"/>
                  <w:color w:val="000000" w:themeColor="text1"/>
                  <w:szCs w:val="18"/>
                </w:rPr>
                <w:delText>-</w:delText>
              </w:r>
            </w:del>
          </w:p>
        </w:tc>
        <w:tc>
          <w:tcPr>
            <w:tcW w:w="734" w:type="dxa"/>
            <w:tcBorders>
              <w:top w:val="single" w:sz="4" w:space="0" w:color="auto"/>
              <w:left w:val="single" w:sz="4" w:space="0" w:color="auto"/>
              <w:bottom w:val="single" w:sz="4" w:space="0" w:color="auto"/>
              <w:right w:val="single" w:sz="4" w:space="0" w:color="auto"/>
            </w:tcBorders>
          </w:tcPr>
          <w:p w14:paraId="7AAA589B" w14:textId="2B965865" w:rsidR="005F4718" w:rsidRPr="00C106B9" w:rsidDel="00336FF9" w:rsidRDefault="005F4718" w:rsidP="009C3129">
            <w:pPr>
              <w:ind w:left="-57" w:firstLine="0"/>
              <w:jc w:val="center"/>
              <w:rPr>
                <w:del w:id="51010" w:author="Ramasubramani, Hariharan" w:date="2015-07-20T13:34:00Z"/>
                <w:rFonts w:cstheme="minorHAnsi"/>
                <w:color w:val="000000" w:themeColor="text1"/>
                <w:szCs w:val="18"/>
              </w:rPr>
            </w:pPr>
            <w:del w:id="51011" w:author="Ramasubramani, Hariharan" w:date="2015-07-20T13:34:00Z">
              <w:r w:rsidRPr="00C106B9" w:rsidDel="00336FF9">
                <w:rPr>
                  <w:rFonts w:cstheme="minorHAnsi"/>
                  <w:color w:val="000000" w:themeColor="text1"/>
                  <w:szCs w:val="18"/>
                </w:rPr>
                <w:delText>-</w:delText>
              </w:r>
            </w:del>
          </w:p>
        </w:tc>
        <w:tc>
          <w:tcPr>
            <w:tcW w:w="2207" w:type="dxa"/>
            <w:tcBorders>
              <w:top w:val="single" w:sz="4" w:space="0" w:color="auto"/>
              <w:left w:val="single" w:sz="4" w:space="0" w:color="auto"/>
              <w:bottom w:val="single" w:sz="4" w:space="0" w:color="auto"/>
              <w:right w:val="single" w:sz="4" w:space="0" w:color="auto"/>
            </w:tcBorders>
          </w:tcPr>
          <w:p w14:paraId="741635BB" w14:textId="41C9F7FA" w:rsidR="005F4718" w:rsidRPr="00C106B9" w:rsidDel="00336FF9" w:rsidRDefault="005F4718" w:rsidP="009C3129">
            <w:pPr>
              <w:ind w:left="6" w:firstLine="0"/>
              <w:rPr>
                <w:del w:id="51012" w:author="Ramasubramani, Hariharan" w:date="2015-07-20T13:34:00Z"/>
                <w:rFonts w:cstheme="minorHAnsi"/>
                <w:color w:val="000000" w:themeColor="text1"/>
                <w:szCs w:val="18"/>
              </w:rPr>
            </w:pPr>
            <w:del w:id="51013" w:author="Ramasubramani, Hariharan" w:date="2015-07-20T13:34:00Z">
              <w:r w:rsidRPr="00C106B9" w:rsidDel="00336FF9">
                <w:rPr>
                  <w:rFonts w:cstheme="minorHAnsi"/>
                  <w:color w:val="000000" w:themeColor="text1"/>
                  <w:szCs w:val="18"/>
                </w:rPr>
                <w:delText>-</w:delText>
              </w:r>
            </w:del>
          </w:p>
        </w:tc>
        <w:tc>
          <w:tcPr>
            <w:tcW w:w="926" w:type="dxa"/>
            <w:tcBorders>
              <w:top w:val="single" w:sz="4" w:space="0" w:color="auto"/>
              <w:left w:val="single" w:sz="4" w:space="0" w:color="auto"/>
              <w:bottom w:val="single" w:sz="4" w:space="0" w:color="auto"/>
              <w:right w:val="single" w:sz="4" w:space="0" w:color="auto"/>
            </w:tcBorders>
          </w:tcPr>
          <w:p w14:paraId="131837DB" w14:textId="7C3B1120" w:rsidR="005F4718" w:rsidRPr="00C106B9" w:rsidDel="00336FF9" w:rsidRDefault="005F4718" w:rsidP="009C3129">
            <w:pPr>
              <w:ind w:left="-57" w:firstLine="0"/>
              <w:jc w:val="center"/>
              <w:rPr>
                <w:del w:id="51014" w:author="Ramasubramani, Hariharan" w:date="2015-07-20T13:34:00Z"/>
                <w:rFonts w:cstheme="minorHAnsi"/>
                <w:color w:val="000000" w:themeColor="text1"/>
                <w:szCs w:val="18"/>
              </w:rPr>
            </w:pPr>
            <w:del w:id="51015" w:author="Ramasubramani, Hariharan" w:date="2015-07-20T13:34:00Z">
              <w:r w:rsidRPr="00C106B9" w:rsidDel="00336FF9">
                <w:rPr>
                  <w:rFonts w:cstheme="minorHAnsi"/>
                  <w:color w:val="000000" w:themeColor="text1"/>
                  <w:szCs w:val="18"/>
                </w:rPr>
                <w:delText>-</w:delText>
              </w:r>
            </w:del>
          </w:p>
        </w:tc>
      </w:tr>
      <w:tr w:rsidR="005F4718" w:rsidRPr="00C106B9" w:rsidDel="00336FF9" w14:paraId="68D32AF7" w14:textId="121113A7" w:rsidTr="008C172F">
        <w:trPr>
          <w:cantSplit/>
          <w:trHeight w:val="314"/>
          <w:jc w:val="center"/>
          <w:del w:id="51016" w:author="Ramasubramani, Hariharan" w:date="2015-07-20T13:34:00Z"/>
        </w:trPr>
        <w:tc>
          <w:tcPr>
            <w:tcW w:w="748" w:type="dxa"/>
            <w:tcBorders>
              <w:top w:val="single" w:sz="4" w:space="0" w:color="auto"/>
              <w:left w:val="single" w:sz="4" w:space="0" w:color="auto"/>
              <w:bottom w:val="single" w:sz="4" w:space="0" w:color="auto"/>
              <w:right w:val="single" w:sz="4" w:space="0" w:color="auto"/>
            </w:tcBorders>
          </w:tcPr>
          <w:p w14:paraId="226CBC88" w14:textId="69F7ABA8" w:rsidR="005F4718" w:rsidRPr="00C106B9" w:rsidDel="00336FF9" w:rsidRDefault="005F4718" w:rsidP="00524BF5">
            <w:pPr>
              <w:pStyle w:val="ListParagraph"/>
              <w:numPr>
                <w:ilvl w:val="2"/>
                <w:numId w:val="21"/>
              </w:numPr>
              <w:overflowPunct w:val="0"/>
              <w:autoSpaceDE w:val="0"/>
              <w:autoSpaceDN w:val="0"/>
              <w:spacing w:after="60"/>
              <w:ind w:left="0" w:firstLine="0"/>
              <w:textAlignment w:val="baseline"/>
              <w:rPr>
                <w:del w:id="51017" w:author="Ramasubramani, Hariharan" w:date="2015-07-20T13:34:00Z"/>
                <w:rFonts w:cstheme="minorHAnsi"/>
                <w:color w:val="000000" w:themeColor="text1"/>
              </w:rPr>
            </w:pPr>
          </w:p>
        </w:tc>
        <w:tc>
          <w:tcPr>
            <w:tcW w:w="2611" w:type="dxa"/>
            <w:tcBorders>
              <w:top w:val="single" w:sz="4" w:space="0" w:color="auto"/>
              <w:left w:val="single" w:sz="4" w:space="0" w:color="auto"/>
              <w:bottom w:val="single" w:sz="4" w:space="0" w:color="auto"/>
              <w:right w:val="single" w:sz="4" w:space="0" w:color="auto"/>
            </w:tcBorders>
          </w:tcPr>
          <w:p w14:paraId="408977CF" w14:textId="5D813C93" w:rsidR="005F4718" w:rsidRPr="00C106B9" w:rsidDel="00336FF9" w:rsidRDefault="005F4718" w:rsidP="009C3129">
            <w:pPr>
              <w:ind w:firstLine="0"/>
              <w:rPr>
                <w:del w:id="51018" w:author="Ramasubramani, Hariharan" w:date="2015-07-20T13:34:00Z"/>
                <w:rFonts w:cstheme="minorHAnsi"/>
                <w:color w:val="000000" w:themeColor="text1"/>
                <w:szCs w:val="18"/>
              </w:rPr>
            </w:pPr>
            <w:del w:id="51019" w:author="Ramasubramani, Hariharan" w:date="2015-07-20T13:34:00Z">
              <w:r w:rsidRPr="00C106B9" w:rsidDel="00336FF9">
                <w:rPr>
                  <w:rFonts w:cstheme="minorHAnsi"/>
                  <w:color w:val="000000" w:themeColor="text1"/>
                  <w:szCs w:val="18"/>
                </w:rPr>
                <w:delText>Revision #</w:delText>
              </w:r>
            </w:del>
          </w:p>
        </w:tc>
        <w:tc>
          <w:tcPr>
            <w:tcW w:w="824" w:type="dxa"/>
            <w:tcBorders>
              <w:top w:val="single" w:sz="4" w:space="0" w:color="auto"/>
              <w:left w:val="single" w:sz="4" w:space="0" w:color="auto"/>
              <w:bottom w:val="single" w:sz="4" w:space="0" w:color="auto"/>
              <w:right w:val="single" w:sz="4" w:space="0" w:color="auto"/>
            </w:tcBorders>
          </w:tcPr>
          <w:p w14:paraId="74C62832" w14:textId="41FDB1F6" w:rsidR="005F4718" w:rsidRPr="00C106B9" w:rsidDel="00336FF9" w:rsidRDefault="005F4718" w:rsidP="009C3129">
            <w:pPr>
              <w:ind w:firstLine="0"/>
              <w:rPr>
                <w:del w:id="51020" w:author="Ramasubramani, Hariharan" w:date="2015-07-20T13:34:00Z"/>
                <w:rFonts w:cstheme="minorHAnsi"/>
                <w:color w:val="000000" w:themeColor="text1"/>
                <w:szCs w:val="18"/>
              </w:rPr>
            </w:pPr>
            <w:del w:id="51021" w:author="Ramasubramani, Hariharan" w:date="2015-07-20T13:34:00Z">
              <w:r w:rsidRPr="00C106B9" w:rsidDel="00336FF9">
                <w:rPr>
                  <w:rFonts w:cstheme="minorHAnsi"/>
                  <w:color w:val="000000" w:themeColor="text1"/>
                  <w:szCs w:val="18"/>
                </w:rPr>
                <w:delText>-</w:delText>
              </w:r>
            </w:del>
          </w:p>
        </w:tc>
        <w:tc>
          <w:tcPr>
            <w:tcW w:w="1018" w:type="dxa"/>
            <w:tcBorders>
              <w:top w:val="single" w:sz="4" w:space="0" w:color="auto"/>
              <w:left w:val="single" w:sz="4" w:space="0" w:color="auto"/>
              <w:bottom w:val="single" w:sz="4" w:space="0" w:color="auto"/>
              <w:right w:val="single" w:sz="4" w:space="0" w:color="auto"/>
            </w:tcBorders>
          </w:tcPr>
          <w:p w14:paraId="71010ADC" w14:textId="3CA10D0C" w:rsidR="005F4718" w:rsidRPr="00C106B9" w:rsidDel="00336FF9" w:rsidRDefault="005F4718" w:rsidP="009C3129">
            <w:pPr>
              <w:ind w:left="-57" w:firstLine="0"/>
              <w:jc w:val="center"/>
              <w:rPr>
                <w:del w:id="51022" w:author="Ramasubramani, Hariharan" w:date="2015-07-20T13:34:00Z"/>
                <w:rFonts w:cstheme="minorHAnsi"/>
                <w:color w:val="000000" w:themeColor="text1"/>
                <w:szCs w:val="18"/>
              </w:rPr>
            </w:pPr>
            <w:del w:id="51023" w:author="Ramasubramani, Hariharan" w:date="2015-07-20T13:34:00Z">
              <w:r w:rsidRPr="00C106B9" w:rsidDel="00336FF9">
                <w:rPr>
                  <w:rFonts w:cstheme="minorHAnsi"/>
                  <w:color w:val="000000" w:themeColor="text1"/>
                  <w:szCs w:val="18"/>
                </w:rPr>
                <w:delText>M</w:delText>
              </w:r>
            </w:del>
          </w:p>
        </w:tc>
        <w:tc>
          <w:tcPr>
            <w:tcW w:w="897" w:type="dxa"/>
            <w:tcBorders>
              <w:top w:val="single" w:sz="4" w:space="0" w:color="auto"/>
              <w:left w:val="single" w:sz="4" w:space="0" w:color="auto"/>
              <w:bottom w:val="single" w:sz="4" w:space="0" w:color="auto"/>
              <w:right w:val="single" w:sz="4" w:space="0" w:color="auto"/>
            </w:tcBorders>
          </w:tcPr>
          <w:p w14:paraId="500A8E23" w14:textId="097E67AB" w:rsidR="005F4718" w:rsidRPr="00C106B9" w:rsidDel="00336FF9" w:rsidRDefault="005F4718" w:rsidP="009C3129">
            <w:pPr>
              <w:ind w:left="-57" w:firstLine="0"/>
              <w:jc w:val="center"/>
              <w:rPr>
                <w:del w:id="51024" w:author="Ramasubramani, Hariharan" w:date="2015-07-20T13:34:00Z"/>
                <w:rFonts w:cstheme="minorHAnsi"/>
                <w:color w:val="000000" w:themeColor="text1"/>
                <w:szCs w:val="18"/>
              </w:rPr>
            </w:pPr>
            <w:del w:id="51025" w:author="Ramasubramani, Hariharan" w:date="2015-07-20T13:34:00Z">
              <w:r w:rsidRPr="00C106B9" w:rsidDel="00336FF9">
                <w:rPr>
                  <w:rFonts w:cstheme="minorHAnsi"/>
                  <w:color w:val="000000" w:themeColor="text1"/>
                  <w:szCs w:val="18"/>
                </w:rPr>
                <w:delText>NE</w:delText>
              </w:r>
            </w:del>
          </w:p>
        </w:tc>
        <w:tc>
          <w:tcPr>
            <w:tcW w:w="1248" w:type="dxa"/>
            <w:tcBorders>
              <w:top w:val="single" w:sz="4" w:space="0" w:color="auto"/>
              <w:left w:val="single" w:sz="4" w:space="0" w:color="auto"/>
              <w:bottom w:val="single" w:sz="4" w:space="0" w:color="auto"/>
              <w:right w:val="single" w:sz="4" w:space="0" w:color="auto"/>
            </w:tcBorders>
          </w:tcPr>
          <w:p w14:paraId="3FFBA410" w14:textId="515BCA96" w:rsidR="005F4718" w:rsidRPr="00C106B9" w:rsidDel="00336FF9" w:rsidRDefault="005F4718" w:rsidP="009C3129">
            <w:pPr>
              <w:ind w:left="-57" w:right="-98" w:firstLine="0"/>
              <w:jc w:val="center"/>
              <w:rPr>
                <w:del w:id="51026" w:author="Ramasubramani, Hariharan" w:date="2015-07-20T13:34:00Z"/>
                <w:rFonts w:cstheme="minorHAnsi"/>
                <w:color w:val="000000" w:themeColor="text1"/>
                <w:szCs w:val="18"/>
              </w:rPr>
            </w:pPr>
            <w:del w:id="51027" w:author="Ramasubramani, Hariharan" w:date="2015-07-20T13:34:00Z">
              <w:r w:rsidRPr="00C106B9" w:rsidDel="00336FF9">
                <w:rPr>
                  <w:rFonts w:cstheme="minorHAnsi"/>
                  <w:color w:val="000000" w:themeColor="text1"/>
                  <w:szCs w:val="18"/>
                </w:rPr>
                <w:delText>-</w:delText>
              </w:r>
            </w:del>
          </w:p>
        </w:tc>
        <w:tc>
          <w:tcPr>
            <w:tcW w:w="734" w:type="dxa"/>
            <w:tcBorders>
              <w:top w:val="single" w:sz="4" w:space="0" w:color="auto"/>
              <w:left w:val="single" w:sz="4" w:space="0" w:color="auto"/>
              <w:bottom w:val="single" w:sz="4" w:space="0" w:color="auto"/>
              <w:right w:val="single" w:sz="4" w:space="0" w:color="auto"/>
            </w:tcBorders>
          </w:tcPr>
          <w:p w14:paraId="33D1E15D" w14:textId="4977B090" w:rsidR="005F4718" w:rsidRPr="00C106B9" w:rsidDel="00336FF9" w:rsidRDefault="005F4718" w:rsidP="009C3129">
            <w:pPr>
              <w:ind w:left="-57" w:firstLine="0"/>
              <w:jc w:val="center"/>
              <w:rPr>
                <w:del w:id="51028" w:author="Ramasubramani, Hariharan" w:date="2015-07-20T13:34:00Z"/>
                <w:rFonts w:cstheme="minorHAnsi"/>
                <w:color w:val="000000" w:themeColor="text1"/>
                <w:szCs w:val="18"/>
              </w:rPr>
            </w:pPr>
            <w:del w:id="51029" w:author="Ramasubramani, Hariharan" w:date="2015-07-20T13:34:00Z">
              <w:r w:rsidRPr="00C106B9" w:rsidDel="00336FF9">
                <w:rPr>
                  <w:rFonts w:cstheme="minorHAnsi"/>
                  <w:color w:val="000000" w:themeColor="text1"/>
                  <w:szCs w:val="18"/>
                </w:rPr>
                <w:delText>-</w:delText>
              </w:r>
            </w:del>
          </w:p>
        </w:tc>
        <w:tc>
          <w:tcPr>
            <w:tcW w:w="2207" w:type="dxa"/>
            <w:tcBorders>
              <w:top w:val="single" w:sz="4" w:space="0" w:color="auto"/>
              <w:left w:val="single" w:sz="4" w:space="0" w:color="auto"/>
              <w:bottom w:val="single" w:sz="4" w:space="0" w:color="auto"/>
              <w:right w:val="single" w:sz="4" w:space="0" w:color="auto"/>
            </w:tcBorders>
          </w:tcPr>
          <w:p w14:paraId="15BF87AD" w14:textId="0FBD5683" w:rsidR="005F4718" w:rsidRPr="00C106B9" w:rsidDel="00336FF9" w:rsidRDefault="005F4718" w:rsidP="009C3129">
            <w:pPr>
              <w:ind w:left="6" w:firstLine="0"/>
              <w:rPr>
                <w:del w:id="51030" w:author="Ramasubramani, Hariharan" w:date="2015-07-20T13:34:00Z"/>
                <w:rFonts w:cstheme="minorHAnsi"/>
                <w:color w:val="000000" w:themeColor="text1"/>
                <w:szCs w:val="18"/>
              </w:rPr>
            </w:pPr>
            <w:del w:id="51031" w:author="Ramasubramani, Hariharan" w:date="2015-07-20T13:34:00Z">
              <w:r w:rsidRPr="00C106B9" w:rsidDel="00336FF9">
                <w:rPr>
                  <w:rFonts w:cstheme="minorHAnsi"/>
                  <w:color w:val="000000" w:themeColor="text1"/>
                  <w:szCs w:val="18"/>
                </w:rPr>
                <w:delText>-</w:delText>
              </w:r>
            </w:del>
          </w:p>
        </w:tc>
        <w:tc>
          <w:tcPr>
            <w:tcW w:w="926" w:type="dxa"/>
            <w:tcBorders>
              <w:top w:val="single" w:sz="4" w:space="0" w:color="auto"/>
              <w:left w:val="single" w:sz="4" w:space="0" w:color="auto"/>
              <w:bottom w:val="single" w:sz="4" w:space="0" w:color="auto"/>
              <w:right w:val="single" w:sz="4" w:space="0" w:color="auto"/>
            </w:tcBorders>
          </w:tcPr>
          <w:p w14:paraId="6FC4B7FC" w14:textId="6DAC9D07" w:rsidR="005F4718" w:rsidRPr="00C106B9" w:rsidDel="00336FF9" w:rsidRDefault="005F4718" w:rsidP="009C3129">
            <w:pPr>
              <w:ind w:left="-57" w:firstLine="0"/>
              <w:jc w:val="center"/>
              <w:rPr>
                <w:del w:id="51032" w:author="Ramasubramani, Hariharan" w:date="2015-07-20T13:34:00Z"/>
                <w:rFonts w:cstheme="minorHAnsi"/>
                <w:color w:val="000000" w:themeColor="text1"/>
                <w:szCs w:val="18"/>
              </w:rPr>
            </w:pPr>
            <w:del w:id="51033" w:author="Ramasubramani, Hariharan" w:date="2015-07-20T13:34:00Z">
              <w:r w:rsidRPr="00C106B9" w:rsidDel="00336FF9">
                <w:rPr>
                  <w:rFonts w:cstheme="minorHAnsi"/>
                  <w:color w:val="000000" w:themeColor="text1"/>
                  <w:szCs w:val="18"/>
                </w:rPr>
                <w:delText>-</w:delText>
              </w:r>
            </w:del>
          </w:p>
        </w:tc>
      </w:tr>
      <w:tr w:rsidR="005F4718" w:rsidRPr="00C106B9" w:rsidDel="00336FF9" w14:paraId="759CEFAC" w14:textId="06F9A915" w:rsidTr="008C172F">
        <w:trPr>
          <w:cantSplit/>
          <w:trHeight w:val="314"/>
          <w:jc w:val="center"/>
          <w:del w:id="51034" w:author="Ramasubramani, Hariharan" w:date="2015-07-20T13:34:00Z"/>
        </w:trPr>
        <w:tc>
          <w:tcPr>
            <w:tcW w:w="748" w:type="dxa"/>
            <w:tcBorders>
              <w:top w:val="single" w:sz="4" w:space="0" w:color="auto"/>
              <w:left w:val="single" w:sz="4" w:space="0" w:color="auto"/>
              <w:bottom w:val="single" w:sz="4" w:space="0" w:color="auto"/>
              <w:right w:val="single" w:sz="4" w:space="0" w:color="auto"/>
            </w:tcBorders>
          </w:tcPr>
          <w:p w14:paraId="08243FA4" w14:textId="342B95C1" w:rsidR="005F4718" w:rsidRPr="00C106B9" w:rsidDel="00336FF9" w:rsidRDefault="005F4718" w:rsidP="00524BF5">
            <w:pPr>
              <w:pStyle w:val="ListParagraph"/>
              <w:numPr>
                <w:ilvl w:val="2"/>
                <w:numId w:val="21"/>
              </w:numPr>
              <w:overflowPunct w:val="0"/>
              <w:autoSpaceDE w:val="0"/>
              <w:autoSpaceDN w:val="0"/>
              <w:spacing w:after="60"/>
              <w:ind w:left="0" w:firstLine="0"/>
              <w:textAlignment w:val="baseline"/>
              <w:rPr>
                <w:del w:id="51035" w:author="Ramasubramani, Hariharan" w:date="2015-07-20T13:34:00Z"/>
                <w:rFonts w:cstheme="minorHAnsi"/>
                <w:color w:val="000000" w:themeColor="text1"/>
              </w:rPr>
            </w:pPr>
          </w:p>
        </w:tc>
        <w:tc>
          <w:tcPr>
            <w:tcW w:w="2611" w:type="dxa"/>
            <w:tcBorders>
              <w:top w:val="single" w:sz="4" w:space="0" w:color="auto"/>
              <w:left w:val="single" w:sz="4" w:space="0" w:color="auto"/>
              <w:bottom w:val="single" w:sz="4" w:space="0" w:color="auto"/>
              <w:right w:val="single" w:sz="4" w:space="0" w:color="auto"/>
            </w:tcBorders>
          </w:tcPr>
          <w:p w14:paraId="71AA3E5B" w14:textId="071CEDC6" w:rsidR="005F4718" w:rsidRPr="00C106B9" w:rsidDel="00336FF9" w:rsidRDefault="005F4718" w:rsidP="009C3129">
            <w:pPr>
              <w:ind w:firstLine="0"/>
              <w:rPr>
                <w:del w:id="51036" w:author="Ramasubramani, Hariharan" w:date="2015-07-20T13:34:00Z"/>
                <w:rFonts w:cstheme="minorHAnsi"/>
                <w:color w:val="000000" w:themeColor="text1"/>
                <w:szCs w:val="18"/>
              </w:rPr>
            </w:pPr>
            <w:del w:id="51037" w:author="Ramasubramani, Hariharan" w:date="2015-07-20T13:34:00Z">
              <w:r w:rsidRPr="00C106B9" w:rsidDel="00336FF9">
                <w:rPr>
                  <w:rFonts w:cstheme="minorHAnsi"/>
                  <w:color w:val="000000" w:themeColor="text1"/>
                  <w:szCs w:val="18"/>
                </w:rPr>
                <w:delText>Deleted Date</w:delText>
              </w:r>
            </w:del>
          </w:p>
        </w:tc>
        <w:tc>
          <w:tcPr>
            <w:tcW w:w="824" w:type="dxa"/>
            <w:tcBorders>
              <w:top w:val="single" w:sz="4" w:space="0" w:color="auto"/>
              <w:left w:val="single" w:sz="4" w:space="0" w:color="auto"/>
              <w:bottom w:val="single" w:sz="4" w:space="0" w:color="auto"/>
              <w:right w:val="single" w:sz="4" w:space="0" w:color="auto"/>
            </w:tcBorders>
          </w:tcPr>
          <w:p w14:paraId="2B2729B6" w14:textId="7BDA848A" w:rsidR="005F4718" w:rsidRPr="00C106B9" w:rsidDel="00336FF9" w:rsidRDefault="005F4718" w:rsidP="009C3129">
            <w:pPr>
              <w:ind w:firstLine="0"/>
              <w:rPr>
                <w:del w:id="51038" w:author="Ramasubramani, Hariharan" w:date="2015-07-20T13:34:00Z"/>
                <w:rFonts w:cstheme="minorHAnsi"/>
                <w:color w:val="000000" w:themeColor="text1"/>
                <w:szCs w:val="18"/>
              </w:rPr>
            </w:pPr>
            <w:del w:id="51039" w:author="Ramasubramani, Hariharan" w:date="2015-07-20T13:34:00Z">
              <w:r w:rsidRPr="00C106B9" w:rsidDel="00336FF9">
                <w:rPr>
                  <w:rFonts w:cstheme="minorHAnsi"/>
                  <w:color w:val="000000" w:themeColor="text1"/>
                  <w:szCs w:val="18"/>
                </w:rPr>
                <w:delText>-</w:delText>
              </w:r>
            </w:del>
          </w:p>
        </w:tc>
        <w:tc>
          <w:tcPr>
            <w:tcW w:w="1018" w:type="dxa"/>
            <w:tcBorders>
              <w:top w:val="single" w:sz="4" w:space="0" w:color="auto"/>
              <w:left w:val="single" w:sz="4" w:space="0" w:color="auto"/>
              <w:bottom w:val="single" w:sz="4" w:space="0" w:color="auto"/>
              <w:right w:val="single" w:sz="4" w:space="0" w:color="auto"/>
            </w:tcBorders>
          </w:tcPr>
          <w:p w14:paraId="18780050" w14:textId="091BAA82" w:rsidR="005F4718" w:rsidRPr="00C106B9" w:rsidDel="00336FF9" w:rsidRDefault="005F4718" w:rsidP="009C3129">
            <w:pPr>
              <w:ind w:left="-57" w:firstLine="0"/>
              <w:jc w:val="center"/>
              <w:rPr>
                <w:del w:id="51040" w:author="Ramasubramani, Hariharan" w:date="2015-07-20T13:34:00Z"/>
                <w:rFonts w:cstheme="minorHAnsi"/>
                <w:color w:val="000000" w:themeColor="text1"/>
                <w:szCs w:val="18"/>
              </w:rPr>
            </w:pPr>
            <w:del w:id="51041" w:author="Ramasubramani, Hariharan" w:date="2015-07-20T13:34:00Z">
              <w:r w:rsidRPr="00C106B9" w:rsidDel="00336FF9">
                <w:rPr>
                  <w:rFonts w:cstheme="minorHAnsi"/>
                  <w:color w:val="000000" w:themeColor="text1"/>
                  <w:szCs w:val="18"/>
                </w:rPr>
                <w:delText>M</w:delText>
              </w:r>
            </w:del>
          </w:p>
        </w:tc>
        <w:tc>
          <w:tcPr>
            <w:tcW w:w="897" w:type="dxa"/>
            <w:tcBorders>
              <w:top w:val="single" w:sz="4" w:space="0" w:color="auto"/>
              <w:left w:val="single" w:sz="4" w:space="0" w:color="auto"/>
              <w:bottom w:val="single" w:sz="4" w:space="0" w:color="auto"/>
              <w:right w:val="single" w:sz="4" w:space="0" w:color="auto"/>
            </w:tcBorders>
          </w:tcPr>
          <w:p w14:paraId="4EB0C4B2" w14:textId="0568E0D2" w:rsidR="005F4718" w:rsidRPr="00C106B9" w:rsidDel="00336FF9" w:rsidRDefault="005F4718" w:rsidP="009C3129">
            <w:pPr>
              <w:ind w:left="-57" w:firstLine="0"/>
              <w:jc w:val="center"/>
              <w:rPr>
                <w:del w:id="51042" w:author="Ramasubramani, Hariharan" w:date="2015-07-20T13:34:00Z"/>
                <w:rFonts w:cstheme="minorHAnsi"/>
                <w:color w:val="000000" w:themeColor="text1"/>
                <w:szCs w:val="18"/>
              </w:rPr>
            </w:pPr>
            <w:del w:id="51043" w:author="Ramasubramani, Hariharan" w:date="2015-07-20T13:34:00Z">
              <w:r w:rsidRPr="00C106B9" w:rsidDel="00336FF9">
                <w:rPr>
                  <w:rFonts w:cstheme="minorHAnsi"/>
                  <w:color w:val="000000" w:themeColor="text1"/>
                  <w:szCs w:val="18"/>
                </w:rPr>
                <w:delText>NE</w:delText>
              </w:r>
            </w:del>
          </w:p>
        </w:tc>
        <w:tc>
          <w:tcPr>
            <w:tcW w:w="1248" w:type="dxa"/>
            <w:tcBorders>
              <w:top w:val="single" w:sz="4" w:space="0" w:color="auto"/>
              <w:left w:val="single" w:sz="4" w:space="0" w:color="auto"/>
              <w:bottom w:val="single" w:sz="4" w:space="0" w:color="auto"/>
              <w:right w:val="single" w:sz="4" w:space="0" w:color="auto"/>
            </w:tcBorders>
          </w:tcPr>
          <w:p w14:paraId="6E76AD03" w14:textId="2385967B" w:rsidR="005F4718" w:rsidRPr="00C106B9" w:rsidDel="00336FF9" w:rsidRDefault="005F4718" w:rsidP="009C3129">
            <w:pPr>
              <w:ind w:left="-57" w:right="-98" w:firstLine="0"/>
              <w:jc w:val="center"/>
              <w:rPr>
                <w:del w:id="51044" w:author="Ramasubramani, Hariharan" w:date="2015-07-20T13:34:00Z"/>
                <w:rFonts w:cstheme="minorHAnsi"/>
                <w:color w:val="000000" w:themeColor="text1"/>
                <w:szCs w:val="18"/>
              </w:rPr>
            </w:pPr>
            <w:del w:id="51045" w:author="Ramasubramani, Hariharan" w:date="2015-07-20T13:34:00Z">
              <w:r w:rsidRPr="00C106B9" w:rsidDel="00336FF9">
                <w:rPr>
                  <w:rFonts w:cstheme="minorHAnsi"/>
                  <w:color w:val="000000" w:themeColor="text1"/>
                  <w:szCs w:val="18"/>
                </w:rPr>
                <w:delText>Date/Time</w:delText>
              </w:r>
            </w:del>
          </w:p>
        </w:tc>
        <w:tc>
          <w:tcPr>
            <w:tcW w:w="734" w:type="dxa"/>
            <w:tcBorders>
              <w:top w:val="single" w:sz="4" w:space="0" w:color="auto"/>
              <w:left w:val="single" w:sz="4" w:space="0" w:color="auto"/>
              <w:bottom w:val="single" w:sz="4" w:space="0" w:color="auto"/>
              <w:right w:val="single" w:sz="4" w:space="0" w:color="auto"/>
            </w:tcBorders>
          </w:tcPr>
          <w:p w14:paraId="59D84FD0" w14:textId="56EABD61" w:rsidR="005F4718" w:rsidRPr="00C106B9" w:rsidDel="00336FF9" w:rsidRDefault="005F4718" w:rsidP="009C3129">
            <w:pPr>
              <w:ind w:left="-57" w:firstLine="0"/>
              <w:jc w:val="center"/>
              <w:rPr>
                <w:del w:id="51046" w:author="Ramasubramani, Hariharan" w:date="2015-07-20T13:34:00Z"/>
                <w:rFonts w:cstheme="minorHAnsi"/>
                <w:color w:val="000000" w:themeColor="text1"/>
                <w:szCs w:val="18"/>
              </w:rPr>
            </w:pPr>
            <w:del w:id="51047" w:author="Ramasubramani, Hariharan" w:date="2015-07-20T13:34:00Z">
              <w:r w:rsidRPr="00C106B9" w:rsidDel="00336FF9">
                <w:rPr>
                  <w:rFonts w:cstheme="minorHAnsi"/>
                  <w:color w:val="000000" w:themeColor="text1"/>
                  <w:szCs w:val="18"/>
                </w:rPr>
                <w:delText>-</w:delText>
              </w:r>
            </w:del>
          </w:p>
        </w:tc>
        <w:tc>
          <w:tcPr>
            <w:tcW w:w="2207" w:type="dxa"/>
            <w:tcBorders>
              <w:top w:val="single" w:sz="4" w:space="0" w:color="auto"/>
              <w:left w:val="single" w:sz="4" w:space="0" w:color="auto"/>
              <w:bottom w:val="single" w:sz="4" w:space="0" w:color="auto"/>
              <w:right w:val="single" w:sz="4" w:space="0" w:color="auto"/>
            </w:tcBorders>
          </w:tcPr>
          <w:p w14:paraId="5A7AC4FD" w14:textId="06702422" w:rsidR="005F4718" w:rsidDel="00336FF9" w:rsidRDefault="005F4718" w:rsidP="009C3129">
            <w:pPr>
              <w:ind w:left="6" w:firstLine="0"/>
              <w:jc w:val="center"/>
              <w:rPr>
                <w:del w:id="51048" w:author="Ramasubramani, Hariharan" w:date="2015-07-20T13:34:00Z"/>
                <w:rFonts w:cstheme="minorHAnsi"/>
                <w:color w:val="000000" w:themeColor="text1"/>
                <w:szCs w:val="18"/>
              </w:rPr>
            </w:pPr>
            <w:del w:id="51049" w:author="Ramasubramani, Hariharan" w:date="2015-07-20T13:34:00Z">
              <w:r w:rsidDel="00336FF9">
                <w:rPr>
                  <w:rFonts w:cstheme="minorHAnsi"/>
                  <w:color w:val="000000" w:themeColor="text1"/>
                  <w:szCs w:val="18"/>
                </w:rPr>
                <w:delText>Format:</w:delText>
              </w:r>
            </w:del>
          </w:p>
          <w:p w14:paraId="32E4035D" w14:textId="1726E36D" w:rsidR="005F4718" w:rsidRPr="00C106B9" w:rsidDel="00336FF9" w:rsidRDefault="005F4718" w:rsidP="009C3129">
            <w:pPr>
              <w:ind w:left="6" w:firstLine="0"/>
              <w:rPr>
                <w:del w:id="51050" w:author="Ramasubramani, Hariharan" w:date="2015-07-20T13:34:00Z"/>
                <w:rFonts w:cstheme="minorHAnsi"/>
                <w:color w:val="000000" w:themeColor="text1"/>
                <w:szCs w:val="18"/>
              </w:rPr>
            </w:pPr>
            <w:del w:id="51051" w:author="Ramasubramani, Hariharan" w:date="2015-07-20T13:34:00Z">
              <w:r w:rsidRPr="00C106B9" w:rsidDel="00336FF9">
                <w:rPr>
                  <w:rFonts w:cstheme="minorHAnsi"/>
                  <w:color w:val="000000" w:themeColor="text1"/>
                  <w:szCs w:val="18"/>
                </w:rPr>
                <w:delText>mm/dd/yyyy  hh:mm</w:delText>
              </w:r>
            </w:del>
          </w:p>
        </w:tc>
        <w:tc>
          <w:tcPr>
            <w:tcW w:w="926" w:type="dxa"/>
            <w:tcBorders>
              <w:top w:val="single" w:sz="4" w:space="0" w:color="auto"/>
              <w:left w:val="single" w:sz="4" w:space="0" w:color="auto"/>
              <w:bottom w:val="single" w:sz="4" w:space="0" w:color="auto"/>
              <w:right w:val="single" w:sz="4" w:space="0" w:color="auto"/>
            </w:tcBorders>
          </w:tcPr>
          <w:p w14:paraId="7061DE60" w14:textId="49EF937B" w:rsidR="005F4718" w:rsidRPr="00C106B9" w:rsidDel="00336FF9" w:rsidRDefault="005F4718" w:rsidP="009C3129">
            <w:pPr>
              <w:ind w:left="-57" w:firstLine="0"/>
              <w:jc w:val="center"/>
              <w:rPr>
                <w:del w:id="51052" w:author="Ramasubramani, Hariharan" w:date="2015-07-20T13:34:00Z"/>
                <w:rFonts w:cstheme="minorHAnsi"/>
                <w:color w:val="000000" w:themeColor="text1"/>
                <w:szCs w:val="18"/>
              </w:rPr>
            </w:pPr>
            <w:del w:id="51053" w:author="Ramasubramani, Hariharan" w:date="2015-07-20T13:34:00Z">
              <w:r w:rsidRPr="00C106B9" w:rsidDel="00336FF9">
                <w:rPr>
                  <w:rFonts w:cstheme="minorHAnsi"/>
                  <w:color w:val="000000" w:themeColor="text1"/>
                  <w:szCs w:val="18"/>
                </w:rPr>
                <w:delText>-</w:delText>
              </w:r>
            </w:del>
          </w:p>
        </w:tc>
      </w:tr>
      <w:tr w:rsidR="005F4718" w:rsidRPr="00C106B9" w:rsidDel="00336FF9" w14:paraId="5291E4BC" w14:textId="651B3058" w:rsidTr="008C172F">
        <w:trPr>
          <w:cantSplit/>
          <w:trHeight w:val="314"/>
          <w:jc w:val="center"/>
          <w:del w:id="51054" w:author="Ramasubramani, Hariharan" w:date="2015-07-20T13:34:00Z"/>
        </w:trPr>
        <w:tc>
          <w:tcPr>
            <w:tcW w:w="748" w:type="dxa"/>
            <w:tcBorders>
              <w:top w:val="single" w:sz="4" w:space="0" w:color="auto"/>
              <w:left w:val="single" w:sz="4" w:space="0" w:color="auto"/>
              <w:bottom w:val="single" w:sz="4" w:space="0" w:color="auto"/>
              <w:right w:val="single" w:sz="4" w:space="0" w:color="auto"/>
            </w:tcBorders>
          </w:tcPr>
          <w:p w14:paraId="20A3A1C8" w14:textId="32D8447A" w:rsidR="005F4718" w:rsidRPr="00C106B9" w:rsidDel="00336FF9" w:rsidRDefault="005F4718" w:rsidP="00524BF5">
            <w:pPr>
              <w:pStyle w:val="ListParagraph"/>
              <w:numPr>
                <w:ilvl w:val="2"/>
                <w:numId w:val="21"/>
              </w:numPr>
              <w:overflowPunct w:val="0"/>
              <w:autoSpaceDE w:val="0"/>
              <w:autoSpaceDN w:val="0"/>
              <w:spacing w:after="60"/>
              <w:ind w:left="0" w:firstLine="0"/>
              <w:textAlignment w:val="baseline"/>
              <w:rPr>
                <w:del w:id="51055" w:author="Ramasubramani, Hariharan" w:date="2015-07-20T13:34:00Z"/>
                <w:rFonts w:cstheme="minorHAnsi"/>
                <w:color w:val="000000" w:themeColor="text1"/>
              </w:rPr>
            </w:pPr>
          </w:p>
        </w:tc>
        <w:tc>
          <w:tcPr>
            <w:tcW w:w="2611" w:type="dxa"/>
            <w:tcBorders>
              <w:top w:val="single" w:sz="4" w:space="0" w:color="auto"/>
              <w:left w:val="single" w:sz="4" w:space="0" w:color="auto"/>
              <w:bottom w:val="single" w:sz="4" w:space="0" w:color="auto"/>
              <w:right w:val="single" w:sz="4" w:space="0" w:color="auto"/>
            </w:tcBorders>
          </w:tcPr>
          <w:p w14:paraId="408238B8" w14:textId="51832B5D" w:rsidR="005F4718" w:rsidRPr="00C106B9" w:rsidDel="00336FF9" w:rsidRDefault="005F4718" w:rsidP="009C3129">
            <w:pPr>
              <w:ind w:firstLine="0"/>
              <w:rPr>
                <w:del w:id="51056" w:author="Ramasubramani, Hariharan" w:date="2015-07-20T13:34:00Z"/>
                <w:rFonts w:cstheme="minorHAnsi"/>
                <w:color w:val="000000" w:themeColor="text1"/>
                <w:szCs w:val="18"/>
              </w:rPr>
            </w:pPr>
            <w:del w:id="51057" w:author="Ramasubramani, Hariharan" w:date="2015-07-20T13:34:00Z">
              <w:r w:rsidRPr="00C106B9" w:rsidDel="00336FF9">
                <w:rPr>
                  <w:rFonts w:cstheme="minorHAnsi"/>
                  <w:color w:val="000000" w:themeColor="text1"/>
                  <w:szCs w:val="18"/>
                </w:rPr>
                <w:delText>Deleted By</w:delText>
              </w:r>
              <w:r w:rsidDel="00336FF9">
                <w:rPr>
                  <w:rFonts w:cstheme="minorHAnsi"/>
                  <w:color w:val="000000" w:themeColor="text1"/>
                  <w:szCs w:val="18"/>
                </w:rPr>
                <w:delText>:  Last Name</w:delText>
              </w:r>
            </w:del>
          </w:p>
        </w:tc>
        <w:tc>
          <w:tcPr>
            <w:tcW w:w="824" w:type="dxa"/>
            <w:tcBorders>
              <w:top w:val="single" w:sz="4" w:space="0" w:color="auto"/>
              <w:left w:val="single" w:sz="4" w:space="0" w:color="auto"/>
              <w:bottom w:val="single" w:sz="4" w:space="0" w:color="auto"/>
              <w:right w:val="single" w:sz="4" w:space="0" w:color="auto"/>
            </w:tcBorders>
          </w:tcPr>
          <w:p w14:paraId="5EC6B41F" w14:textId="3023621B" w:rsidR="005F4718" w:rsidRPr="00C106B9" w:rsidDel="00336FF9" w:rsidRDefault="005F4718" w:rsidP="009C3129">
            <w:pPr>
              <w:ind w:firstLine="0"/>
              <w:rPr>
                <w:del w:id="51058" w:author="Ramasubramani, Hariharan" w:date="2015-07-20T13:34:00Z"/>
                <w:rFonts w:cstheme="minorHAnsi"/>
                <w:color w:val="000000" w:themeColor="text1"/>
                <w:szCs w:val="18"/>
              </w:rPr>
            </w:pPr>
            <w:del w:id="51059" w:author="Ramasubramani, Hariharan" w:date="2015-07-20T13:34:00Z">
              <w:r w:rsidRPr="00C106B9" w:rsidDel="00336FF9">
                <w:rPr>
                  <w:rFonts w:cstheme="minorHAnsi"/>
                  <w:color w:val="000000" w:themeColor="text1"/>
                  <w:szCs w:val="18"/>
                </w:rPr>
                <w:delText>-</w:delText>
              </w:r>
            </w:del>
          </w:p>
        </w:tc>
        <w:tc>
          <w:tcPr>
            <w:tcW w:w="1018" w:type="dxa"/>
            <w:tcBorders>
              <w:top w:val="single" w:sz="4" w:space="0" w:color="auto"/>
              <w:left w:val="single" w:sz="4" w:space="0" w:color="auto"/>
              <w:bottom w:val="single" w:sz="4" w:space="0" w:color="auto"/>
              <w:right w:val="single" w:sz="4" w:space="0" w:color="auto"/>
            </w:tcBorders>
          </w:tcPr>
          <w:p w14:paraId="07F8FBD5" w14:textId="58777F0C" w:rsidR="005F4718" w:rsidRPr="00C106B9" w:rsidDel="00336FF9" w:rsidRDefault="005F4718" w:rsidP="009C3129">
            <w:pPr>
              <w:ind w:left="-57" w:firstLine="0"/>
              <w:jc w:val="center"/>
              <w:rPr>
                <w:del w:id="51060" w:author="Ramasubramani, Hariharan" w:date="2015-07-20T13:34:00Z"/>
                <w:rFonts w:cstheme="minorHAnsi"/>
                <w:color w:val="000000" w:themeColor="text1"/>
                <w:szCs w:val="18"/>
              </w:rPr>
            </w:pPr>
            <w:del w:id="51061" w:author="Ramasubramani, Hariharan" w:date="2015-07-20T13:34:00Z">
              <w:r w:rsidRPr="00C106B9" w:rsidDel="00336FF9">
                <w:rPr>
                  <w:rFonts w:cstheme="minorHAnsi"/>
                  <w:color w:val="000000" w:themeColor="text1"/>
                  <w:szCs w:val="18"/>
                </w:rPr>
                <w:delText>M</w:delText>
              </w:r>
            </w:del>
          </w:p>
        </w:tc>
        <w:tc>
          <w:tcPr>
            <w:tcW w:w="897" w:type="dxa"/>
            <w:tcBorders>
              <w:top w:val="single" w:sz="4" w:space="0" w:color="auto"/>
              <w:left w:val="single" w:sz="4" w:space="0" w:color="auto"/>
              <w:bottom w:val="single" w:sz="4" w:space="0" w:color="auto"/>
              <w:right w:val="single" w:sz="4" w:space="0" w:color="auto"/>
            </w:tcBorders>
          </w:tcPr>
          <w:p w14:paraId="75E1C370" w14:textId="7B51D602" w:rsidR="005F4718" w:rsidRPr="00C106B9" w:rsidDel="00336FF9" w:rsidRDefault="005F4718" w:rsidP="009C3129">
            <w:pPr>
              <w:ind w:left="-57" w:firstLine="0"/>
              <w:jc w:val="center"/>
              <w:rPr>
                <w:del w:id="51062" w:author="Ramasubramani, Hariharan" w:date="2015-07-20T13:34:00Z"/>
                <w:rFonts w:cstheme="minorHAnsi"/>
                <w:color w:val="000000" w:themeColor="text1"/>
                <w:szCs w:val="18"/>
              </w:rPr>
            </w:pPr>
            <w:del w:id="51063" w:author="Ramasubramani, Hariharan" w:date="2015-07-20T13:34:00Z">
              <w:r w:rsidRPr="00C106B9" w:rsidDel="00336FF9">
                <w:rPr>
                  <w:rFonts w:cstheme="minorHAnsi"/>
                  <w:color w:val="000000" w:themeColor="text1"/>
                  <w:szCs w:val="18"/>
                </w:rPr>
                <w:delText>NE</w:delText>
              </w:r>
            </w:del>
          </w:p>
        </w:tc>
        <w:tc>
          <w:tcPr>
            <w:tcW w:w="1248" w:type="dxa"/>
            <w:tcBorders>
              <w:top w:val="single" w:sz="4" w:space="0" w:color="auto"/>
              <w:left w:val="single" w:sz="4" w:space="0" w:color="auto"/>
              <w:bottom w:val="single" w:sz="4" w:space="0" w:color="auto"/>
              <w:right w:val="single" w:sz="4" w:space="0" w:color="auto"/>
            </w:tcBorders>
          </w:tcPr>
          <w:p w14:paraId="71138E34" w14:textId="4FABE84B" w:rsidR="005F4718" w:rsidRPr="00C106B9" w:rsidDel="00336FF9" w:rsidRDefault="00A137AC" w:rsidP="009C3129">
            <w:pPr>
              <w:ind w:left="-57" w:right="-98" w:firstLine="0"/>
              <w:jc w:val="center"/>
              <w:rPr>
                <w:del w:id="51064" w:author="Ramasubramani, Hariharan" w:date="2015-07-20T13:34:00Z"/>
                <w:rFonts w:cstheme="minorHAnsi"/>
                <w:color w:val="000000" w:themeColor="text1"/>
                <w:szCs w:val="18"/>
              </w:rPr>
            </w:pPr>
            <w:del w:id="51065" w:author="Ramasubramani, Hariharan" w:date="2015-07-20T13:34:00Z">
              <w:r w:rsidDel="00336FF9">
                <w:rPr>
                  <w:rFonts w:cstheme="minorHAnsi"/>
                  <w:color w:val="000000" w:themeColor="text1"/>
                  <w:szCs w:val="18"/>
                </w:rPr>
                <w:delText>ANSC</w:delText>
              </w:r>
            </w:del>
          </w:p>
        </w:tc>
        <w:tc>
          <w:tcPr>
            <w:tcW w:w="734" w:type="dxa"/>
            <w:tcBorders>
              <w:top w:val="single" w:sz="4" w:space="0" w:color="auto"/>
              <w:left w:val="single" w:sz="4" w:space="0" w:color="auto"/>
              <w:bottom w:val="single" w:sz="4" w:space="0" w:color="auto"/>
              <w:right w:val="single" w:sz="4" w:space="0" w:color="auto"/>
            </w:tcBorders>
          </w:tcPr>
          <w:p w14:paraId="16435E19" w14:textId="10FB7425" w:rsidR="005F4718" w:rsidRPr="00C106B9" w:rsidDel="00336FF9" w:rsidRDefault="005F4718" w:rsidP="009C3129">
            <w:pPr>
              <w:ind w:left="-57" w:firstLine="0"/>
              <w:jc w:val="center"/>
              <w:rPr>
                <w:del w:id="51066" w:author="Ramasubramani, Hariharan" w:date="2015-07-20T13:34:00Z"/>
                <w:rFonts w:cstheme="minorHAnsi"/>
                <w:color w:val="000000" w:themeColor="text1"/>
                <w:szCs w:val="18"/>
              </w:rPr>
            </w:pPr>
            <w:del w:id="51067" w:author="Ramasubramani, Hariharan" w:date="2015-07-20T13:34:00Z">
              <w:r w:rsidRPr="00C106B9" w:rsidDel="00336FF9">
                <w:rPr>
                  <w:rFonts w:cstheme="minorHAnsi"/>
                  <w:color w:val="000000" w:themeColor="text1"/>
                  <w:szCs w:val="18"/>
                </w:rPr>
                <w:delText>-</w:delText>
              </w:r>
            </w:del>
          </w:p>
        </w:tc>
        <w:tc>
          <w:tcPr>
            <w:tcW w:w="2207" w:type="dxa"/>
            <w:tcBorders>
              <w:top w:val="single" w:sz="4" w:space="0" w:color="auto"/>
              <w:left w:val="single" w:sz="4" w:space="0" w:color="auto"/>
              <w:bottom w:val="single" w:sz="4" w:space="0" w:color="auto"/>
              <w:right w:val="single" w:sz="4" w:space="0" w:color="auto"/>
            </w:tcBorders>
          </w:tcPr>
          <w:p w14:paraId="317DACA4" w14:textId="19A35C53" w:rsidR="005F4718" w:rsidDel="00336FF9" w:rsidRDefault="005F4718" w:rsidP="009C3129">
            <w:pPr>
              <w:ind w:left="6" w:firstLine="0"/>
              <w:jc w:val="center"/>
              <w:rPr>
                <w:del w:id="51068" w:author="Ramasubramani, Hariharan" w:date="2015-07-20T13:34:00Z"/>
                <w:rFonts w:cstheme="minorHAnsi"/>
                <w:color w:val="000000" w:themeColor="text1"/>
                <w:szCs w:val="18"/>
              </w:rPr>
            </w:pPr>
            <w:del w:id="51069" w:author="Ramasubramani, Hariharan" w:date="2015-07-20T13:34:00Z">
              <w:r w:rsidDel="00336FF9">
                <w:rPr>
                  <w:rFonts w:cstheme="minorHAnsi"/>
                  <w:color w:val="000000" w:themeColor="text1"/>
                  <w:szCs w:val="18"/>
                </w:rPr>
                <w:delText>Format:</w:delText>
              </w:r>
            </w:del>
          </w:p>
          <w:p w14:paraId="3D54D4F6" w14:textId="2B19AE6D" w:rsidR="005F4718" w:rsidRPr="00C106B9" w:rsidDel="00336FF9" w:rsidRDefault="005F4718" w:rsidP="009C3129">
            <w:pPr>
              <w:ind w:left="6" w:firstLine="0"/>
              <w:rPr>
                <w:del w:id="51070" w:author="Ramasubramani, Hariharan" w:date="2015-07-20T13:34:00Z"/>
                <w:rFonts w:cstheme="minorHAnsi"/>
                <w:color w:val="000000" w:themeColor="text1"/>
                <w:szCs w:val="18"/>
              </w:rPr>
            </w:pPr>
            <w:del w:id="51071" w:author="Ramasubramani, Hariharan" w:date="2015-07-20T13:34:00Z">
              <w:r w:rsidRPr="00C106B9" w:rsidDel="00336FF9">
                <w:rPr>
                  <w:rFonts w:cstheme="minorHAnsi"/>
                  <w:color w:val="000000" w:themeColor="text1"/>
                  <w:szCs w:val="18"/>
                </w:rPr>
                <w:delText>Last Name</w:delText>
              </w:r>
            </w:del>
          </w:p>
        </w:tc>
        <w:tc>
          <w:tcPr>
            <w:tcW w:w="926" w:type="dxa"/>
            <w:tcBorders>
              <w:top w:val="single" w:sz="4" w:space="0" w:color="auto"/>
              <w:left w:val="single" w:sz="4" w:space="0" w:color="auto"/>
              <w:bottom w:val="single" w:sz="4" w:space="0" w:color="auto"/>
              <w:right w:val="single" w:sz="4" w:space="0" w:color="auto"/>
            </w:tcBorders>
          </w:tcPr>
          <w:p w14:paraId="7A7AC2D8" w14:textId="13455003" w:rsidR="005F4718" w:rsidRPr="00C106B9" w:rsidDel="00336FF9" w:rsidRDefault="005F4718" w:rsidP="009C3129">
            <w:pPr>
              <w:ind w:left="-57" w:firstLine="0"/>
              <w:jc w:val="center"/>
              <w:rPr>
                <w:del w:id="51072" w:author="Ramasubramani, Hariharan" w:date="2015-07-20T13:34:00Z"/>
                <w:rFonts w:cstheme="minorHAnsi"/>
                <w:color w:val="000000" w:themeColor="text1"/>
                <w:szCs w:val="18"/>
              </w:rPr>
            </w:pPr>
            <w:del w:id="51073" w:author="Ramasubramani, Hariharan" w:date="2015-07-20T13:34:00Z">
              <w:r w:rsidRPr="00C106B9" w:rsidDel="00336FF9">
                <w:rPr>
                  <w:rFonts w:cstheme="minorHAnsi"/>
                  <w:color w:val="000000" w:themeColor="text1"/>
                  <w:szCs w:val="18"/>
                </w:rPr>
                <w:delText>-</w:delText>
              </w:r>
            </w:del>
          </w:p>
        </w:tc>
      </w:tr>
      <w:tr w:rsidR="005F4718" w:rsidRPr="00551888" w:rsidDel="00336FF9" w14:paraId="036FCF33" w14:textId="2DFF7E7B" w:rsidTr="008C172F">
        <w:trPr>
          <w:cantSplit/>
          <w:trHeight w:val="314"/>
          <w:jc w:val="center"/>
          <w:del w:id="51074" w:author="Ramasubramani, Hariharan" w:date="2015-07-20T13:34:00Z"/>
        </w:trPr>
        <w:tc>
          <w:tcPr>
            <w:tcW w:w="748" w:type="dxa"/>
            <w:tcBorders>
              <w:top w:val="single" w:sz="4" w:space="0" w:color="auto"/>
              <w:left w:val="single" w:sz="4" w:space="0" w:color="auto"/>
              <w:bottom w:val="single" w:sz="4" w:space="0" w:color="auto"/>
              <w:right w:val="single" w:sz="4" w:space="0" w:color="auto"/>
            </w:tcBorders>
          </w:tcPr>
          <w:p w14:paraId="4200DB56" w14:textId="5F1A9515" w:rsidR="005F4718" w:rsidRPr="00551888" w:rsidDel="00336FF9" w:rsidRDefault="005F4718" w:rsidP="00524BF5">
            <w:pPr>
              <w:pStyle w:val="ListParagraph"/>
              <w:numPr>
                <w:ilvl w:val="2"/>
                <w:numId w:val="21"/>
              </w:numPr>
              <w:overflowPunct w:val="0"/>
              <w:autoSpaceDE w:val="0"/>
              <w:autoSpaceDN w:val="0"/>
              <w:spacing w:after="60"/>
              <w:ind w:left="0" w:firstLine="0"/>
              <w:textAlignment w:val="baseline"/>
              <w:rPr>
                <w:del w:id="51075" w:author="Ramasubramani, Hariharan" w:date="2015-07-20T13:34:00Z"/>
                <w:rFonts w:cstheme="minorHAnsi"/>
                <w:color w:val="000000" w:themeColor="text1"/>
              </w:rPr>
            </w:pPr>
          </w:p>
        </w:tc>
        <w:tc>
          <w:tcPr>
            <w:tcW w:w="2611" w:type="dxa"/>
            <w:tcBorders>
              <w:top w:val="single" w:sz="4" w:space="0" w:color="auto"/>
              <w:left w:val="single" w:sz="4" w:space="0" w:color="auto"/>
              <w:bottom w:val="single" w:sz="4" w:space="0" w:color="auto"/>
              <w:right w:val="single" w:sz="4" w:space="0" w:color="auto"/>
            </w:tcBorders>
          </w:tcPr>
          <w:p w14:paraId="35EB4052" w14:textId="461B939A" w:rsidR="005F4718" w:rsidRPr="00551888" w:rsidDel="00336FF9" w:rsidRDefault="005F4718" w:rsidP="009C3129">
            <w:pPr>
              <w:ind w:firstLine="0"/>
              <w:rPr>
                <w:del w:id="51076" w:author="Ramasubramani, Hariharan" w:date="2015-07-20T13:34:00Z"/>
                <w:rFonts w:cstheme="minorHAnsi"/>
              </w:rPr>
            </w:pPr>
            <w:del w:id="51077" w:author="Ramasubramani, Hariharan" w:date="2015-07-20T13:34:00Z">
              <w:r w:rsidDel="00336FF9">
                <w:rPr>
                  <w:rFonts w:cstheme="minorHAnsi"/>
                </w:rPr>
                <w:delText>First Name</w:delText>
              </w:r>
            </w:del>
          </w:p>
        </w:tc>
        <w:tc>
          <w:tcPr>
            <w:tcW w:w="824" w:type="dxa"/>
            <w:tcBorders>
              <w:top w:val="single" w:sz="4" w:space="0" w:color="auto"/>
              <w:left w:val="single" w:sz="4" w:space="0" w:color="auto"/>
              <w:bottom w:val="single" w:sz="4" w:space="0" w:color="auto"/>
              <w:right w:val="single" w:sz="4" w:space="0" w:color="auto"/>
            </w:tcBorders>
          </w:tcPr>
          <w:p w14:paraId="1D0F479B" w14:textId="62064402" w:rsidR="005F4718" w:rsidRPr="00551888" w:rsidDel="00336FF9" w:rsidRDefault="005F4718" w:rsidP="009C3129">
            <w:pPr>
              <w:ind w:firstLine="0"/>
              <w:rPr>
                <w:del w:id="51078" w:author="Ramasubramani, Hariharan" w:date="2015-07-20T13:34:00Z"/>
                <w:rFonts w:cstheme="minorHAnsi"/>
              </w:rPr>
            </w:pPr>
            <w:del w:id="51079" w:author="Ramasubramani, Hariharan" w:date="2015-07-20T13:34:00Z">
              <w:r w:rsidDel="00336FF9">
                <w:rPr>
                  <w:rFonts w:cstheme="minorHAnsi"/>
                </w:rPr>
                <w:delText>-</w:delText>
              </w:r>
            </w:del>
          </w:p>
        </w:tc>
        <w:tc>
          <w:tcPr>
            <w:tcW w:w="1018" w:type="dxa"/>
            <w:tcBorders>
              <w:top w:val="single" w:sz="4" w:space="0" w:color="auto"/>
              <w:left w:val="single" w:sz="4" w:space="0" w:color="auto"/>
              <w:bottom w:val="single" w:sz="4" w:space="0" w:color="auto"/>
              <w:right w:val="single" w:sz="4" w:space="0" w:color="auto"/>
            </w:tcBorders>
          </w:tcPr>
          <w:p w14:paraId="6E3AD987" w14:textId="366D55AF" w:rsidR="005F4718" w:rsidRPr="00551888" w:rsidDel="00336FF9" w:rsidRDefault="005F4718" w:rsidP="009C3129">
            <w:pPr>
              <w:ind w:left="-57" w:firstLine="0"/>
              <w:jc w:val="center"/>
              <w:rPr>
                <w:del w:id="51080" w:author="Ramasubramani, Hariharan" w:date="2015-07-20T13:34:00Z"/>
                <w:rFonts w:cstheme="minorHAnsi"/>
              </w:rPr>
            </w:pPr>
            <w:del w:id="51081" w:author="Ramasubramani, Hariharan" w:date="2015-07-20T13:34:00Z">
              <w:r w:rsidDel="00336FF9">
                <w:rPr>
                  <w:rFonts w:cstheme="minorHAnsi"/>
                </w:rPr>
                <w:delText>M</w:delText>
              </w:r>
            </w:del>
          </w:p>
        </w:tc>
        <w:tc>
          <w:tcPr>
            <w:tcW w:w="897" w:type="dxa"/>
            <w:tcBorders>
              <w:top w:val="single" w:sz="4" w:space="0" w:color="auto"/>
              <w:left w:val="single" w:sz="4" w:space="0" w:color="auto"/>
              <w:bottom w:val="single" w:sz="4" w:space="0" w:color="auto"/>
              <w:right w:val="single" w:sz="4" w:space="0" w:color="auto"/>
            </w:tcBorders>
          </w:tcPr>
          <w:p w14:paraId="62B7F02D" w14:textId="2285C605" w:rsidR="005F4718" w:rsidRPr="00551888" w:rsidDel="00336FF9" w:rsidRDefault="005F4718" w:rsidP="009C3129">
            <w:pPr>
              <w:ind w:left="-57" w:firstLine="0"/>
              <w:jc w:val="center"/>
              <w:rPr>
                <w:del w:id="51082" w:author="Ramasubramani, Hariharan" w:date="2015-07-20T13:34:00Z"/>
                <w:rFonts w:cstheme="minorHAnsi"/>
              </w:rPr>
            </w:pPr>
            <w:del w:id="51083" w:author="Ramasubramani, Hariharan" w:date="2015-07-20T13:34:00Z">
              <w:r w:rsidDel="00336FF9">
                <w:rPr>
                  <w:rFonts w:cstheme="minorHAnsi"/>
                </w:rPr>
                <w:delText>NE</w:delText>
              </w:r>
            </w:del>
          </w:p>
        </w:tc>
        <w:tc>
          <w:tcPr>
            <w:tcW w:w="1248" w:type="dxa"/>
            <w:tcBorders>
              <w:top w:val="single" w:sz="4" w:space="0" w:color="auto"/>
              <w:left w:val="single" w:sz="4" w:space="0" w:color="auto"/>
              <w:bottom w:val="single" w:sz="4" w:space="0" w:color="auto"/>
              <w:right w:val="single" w:sz="4" w:space="0" w:color="auto"/>
            </w:tcBorders>
          </w:tcPr>
          <w:p w14:paraId="4585C9FC" w14:textId="09094BFA" w:rsidR="005F4718" w:rsidRPr="00551888" w:rsidDel="00336FF9" w:rsidRDefault="00A137AC" w:rsidP="009C3129">
            <w:pPr>
              <w:ind w:left="-57" w:right="-98" w:firstLine="0"/>
              <w:jc w:val="center"/>
              <w:rPr>
                <w:del w:id="51084" w:author="Ramasubramani, Hariharan" w:date="2015-07-20T13:34:00Z"/>
                <w:rFonts w:cstheme="minorHAnsi"/>
              </w:rPr>
            </w:pPr>
            <w:del w:id="51085" w:author="Ramasubramani, Hariharan" w:date="2015-07-20T13:34:00Z">
              <w:r w:rsidDel="00336FF9">
                <w:rPr>
                  <w:rFonts w:cstheme="minorHAnsi"/>
                </w:rPr>
                <w:delText>ANSC</w:delText>
              </w:r>
            </w:del>
          </w:p>
        </w:tc>
        <w:tc>
          <w:tcPr>
            <w:tcW w:w="734" w:type="dxa"/>
            <w:tcBorders>
              <w:top w:val="single" w:sz="4" w:space="0" w:color="auto"/>
              <w:left w:val="single" w:sz="4" w:space="0" w:color="auto"/>
              <w:bottom w:val="single" w:sz="4" w:space="0" w:color="auto"/>
              <w:right w:val="single" w:sz="4" w:space="0" w:color="auto"/>
            </w:tcBorders>
          </w:tcPr>
          <w:p w14:paraId="38A2A802" w14:textId="44B47AC1" w:rsidR="005F4718" w:rsidRPr="00551888" w:rsidDel="00336FF9" w:rsidRDefault="005F4718" w:rsidP="009C3129">
            <w:pPr>
              <w:ind w:left="-57" w:firstLine="0"/>
              <w:jc w:val="center"/>
              <w:rPr>
                <w:del w:id="51086" w:author="Ramasubramani, Hariharan" w:date="2015-07-20T13:34:00Z"/>
                <w:rFonts w:cstheme="minorHAnsi"/>
              </w:rPr>
            </w:pPr>
          </w:p>
        </w:tc>
        <w:tc>
          <w:tcPr>
            <w:tcW w:w="2207" w:type="dxa"/>
            <w:tcBorders>
              <w:top w:val="single" w:sz="4" w:space="0" w:color="auto"/>
              <w:left w:val="single" w:sz="4" w:space="0" w:color="auto"/>
              <w:bottom w:val="single" w:sz="4" w:space="0" w:color="auto"/>
              <w:right w:val="single" w:sz="4" w:space="0" w:color="auto"/>
            </w:tcBorders>
          </w:tcPr>
          <w:p w14:paraId="531417F0" w14:textId="5AD627A6" w:rsidR="005F4718" w:rsidDel="00336FF9" w:rsidRDefault="005F4718" w:rsidP="009C3129">
            <w:pPr>
              <w:ind w:left="6" w:firstLine="0"/>
              <w:jc w:val="center"/>
              <w:rPr>
                <w:del w:id="51087" w:author="Ramasubramani, Hariharan" w:date="2015-07-20T13:34:00Z"/>
                <w:rFonts w:cstheme="minorHAnsi"/>
              </w:rPr>
            </w:pPr>
            <w:del w:id="51088" w:author="Ramasubramani, Hariharan" w:date="2015-07-20T13:34:00Z">
              <w:r w:rsidDel="00336FF9">
                <w:rPr>
                  <w:rFonts w:cstheme="minorHAnsi"/>
                </w:rPr>
                <w:delText>Format:</w:delText>
              </w:r>
            </w:del>
          </w:p>
          <w:p w14:paraId="44E72967" w14:textId="1949977C" w:rsidR="005F4718" w:rsidRPr="00551888" w:rsidDel="00336FF9" w:rsidRDefault="005F4718" w:rsidP="009C3129">
            <w:pPr>
              <w:ind w:left="6" w:firstLine="0"/>
              <w:jc w:val="center"/>
              <w:rPr>
                <w:del w:id="51089" w:author="Ramasubramani, Hariharan" w:date="2015-07-20T13:34:00Z"/>
                <w:rFonts w:cstheme="minorHAnsi"/>
              </w:rPr>
            </w:pPr>
            <w:del w:id="51090" w:author="Ramasubramani, Hariharan" w:date="2015-07-20T13:34:00Z">
              <w:r w:rsidDel="00336FF9">
                <w:rPr>
                  <w:rFonts w:cstheme="minorHAnsi"/>
                </w:rPr>
                <w:delText>First Name</w:delText>
              </w:r>
            </w:del>
          </w:p>
        </w:tc>
        <w:tc>
          <w:tcPr>
            <w:tcW w:w="926" w:type="dxa"/>
            <w:tcBorders>
              <w:top w:val="single" w:sz="4" w:space="0" w:color="auto"/>
              <w:left w:val="single" w:sz="4" w:space="0" w:color="auto"/>
              <w:bottom w:val="single" w:sz="4" w:space="0" w:color="auto"/>
              <w:right w:val="single" w:sz="4" w:space="0" w:color="auto"/>
            </w:tcBorders>
          </w:tcPr>
          <w:p w14:paraId="732C3EBD" w14:textId="738770CE" w:rsidR="005F4718" w:rsidRPr="00551888" w:rsidDel="00336FF9" w:rsidRDefault="005F4718" w:rsidP="009C3129">
            <w:pPr>
              <w:ind w:left="-57" w:firstLine="0"/>
              <w:jc w:val="center"/>
              <w:rPr>
                <w:del w:id="51091" w:author="Ramasubramani, Hariharan" w:date="2015-07-20T13:34:00Z"/>
                <w:rFonts w:cstheme="minorHAnsi"/>
              </w:rPr>
            </w:pPr>
            <w:del w:id="51092" w:author="Ramasubramani, Hariharan" w:date="2015-07-20T13:34:00Z">
              <w:r w:rsidDel="00336FF9">
                <w:rPr>
                  <w:rFonts w:cstheme="minorHAnsi"/>
                </w:rPr>
                <w:delText>-</w:delText>
              </w:r>
            </w:del>
          </w:p>
        </w:tc>
      </w:tr>
      <w:tr w:rsidR="005F4718" w:rsidRPr="00551888" w:rsidDel="00336FF9" w14:paraId="4B8C1D8F" w14:textId="4FA8B94E" w:rsidTr="008C172F">
        <w:trPr>
          <w:cantSplit/>
          <w:trHeight w:val="314"/>
          <w:jc w:val="center"/>
          <w:del w:id="51093" w:author="Ramasubramani, Hariharan" w:date="2015-07-20T13:34:00Z"/>
        </w:trPr>
        <w:tc>
          <w:tcPr>
            <w:tcW w:w="748" w:type="dxa"/>
            <w:tcBorders>
              <w:top w:val="single" w:sz="4" w:space="0" w:color="auto"/>
              <w:left w:val="single" w:sz="4" w:space="0" w:color="auto"/>
              <w:bottom w:val="single" w:sz="4" w:space="0" w:color="auto"/>
              <w:right w:val="single" w:sz="4" w:space="0" w:color="auto"/>
            </w:tcBorders>
          </w:tcPr>
          <w:p w14:paraId="736C98C9" w14:textId="3DA40109" w:rsidR="005F4718" w:rsidRPr="00551888" w:rsidDel="00336FF9" w:rsidRDefault="005F4718" w:rsidP="00524BF5">
            <w:pPr>
              <w:pStyle w:val="ListParagraph"/>
              <w:numPr>
                <w:ilvl w:val="2"/>
                <w:numId w:val="21"/>
              </w:numPr>
              <w:overflowPunct w:val="0"/>
              <w:autoSpaceDE w:val="0"/>
              <w:autoSpaceDN w:val="0"/>
              <w:spacing w:after="60"/>
              <w:ind w:left="0" w:firstLine="0"/>
              <w:textAlignment w:val="baseline"/>
              <w:rPr>
                <w:del w:id="51094" w:author="Ramasubramani, Hariharan" w:date="2015-07-20T13:34:00Z"/>
                <w:rFonts w:cstheme="minorHAnsi"/>
                <w:color w:val="000000" w:themeColor="text1"/>
              </w:rPr>
            </w:pPr>
          </w:p>
        </w:tc>
        <w:tc>
          <w:tcPr>
            <w:tcW w:w="2611" w:type="dxa"/>
            <w:tcBorders>
              <w:top w:val="single" w:sz="4" w:space="0" w:color="auto"/>
              <w:left w:val="single" w:sz="4" w:space="0" w:color="auto"/>
              <w:bottom w:val="single" w:sz="4" w:space="0" w:color="auto"/>
              <w:right w:val="single" w:sz="4" w:space="0" w:color="auto"/>
            </w:tcBorders>
          </w:tcPr>
          <w:p w14:paraId="282E5F3E" w14:textId="44D46DC4" w:rsidR="005F4718" w:rsidRPr="00551888" w:rsidDel="00336FF9" w:rsidRDefault="005F4718" w:rsidP="009C3129">
            <w:pPr>
              <w:ind w:firstLine="0"/>
              <w:rPr>
                <w:del w:id="51095" w:author="Ramasubramani, Hariharan" w:date="2015-07-20T13:34:00Z"/>
                <w:rFonts w:cstheme="minorHAnsi"/>
                <w:color w:val="000000" w:themeColor="text1"/>
              </w:rPr>
            </w:pPr>
            <w:del w:id="51096" w:author="Ramasubramani, Hariharan" w:date="2015-07-20T13:34:00Z">
              <w:r w:rsidRPr="00551888" w:rsidDel="00336FF9">
                <w:rPr>
                  <w:rFonts w:cstheme="minorHAnsi"/>
                </w:rPr>
                <w:delText>User PIN #</w:delText>
              </w:r>
            </w:del>
          </w:p>
        </w:tc>
        <w:tc>
          <w:tcPr>
            <w:tcW w:w="824" w:type="dxa"/>
            <w:tcBorders>
              <w:top w:val="single" w:sz="4" w:space="0" w:color="auto"/>
              <w:left w:val="single" w:sz="4" w:space="0" w:color="auto"/>
              <w:bottom w:val="single" w:sz="4" w:space="0" w:color="auto"/>
              <w:right w:val="single" w:sz="4" w:space="0" w:color="auto"/>
            </w:tcBorders>
          </w:tcPr>
          <w:p w14:paraId="160889B2" w14:textId="6FC4A5AD" w:rsidR="005F4718" w:rsidRPr="00551888" w:rsidDel="00336FF9" w:rsidRDefault="005F4718" w:rsidP="009C3129">
            <w:pPr>
              <w:ind w:firstLine="0"/>
              <w:rPr>
                <w:del w:id="51097" w:author="Ramasubramani, Hariharan" w:date="2015-07-20T13:34:00Z"/>
                <w:rFonts w:cstheme="minorHAnsi"/>
                <w:color w:val="000000" w:themeColor="text1"/>
              </w:rPr>
            </w:pPr>
            <w:del w:id="51098" w:author="Ramasubramani, Hariharan" w:date="2015-07-20T13:34:00Z">
              <w:r w:rsidRPr="00551888" w:rsidDel="00336FF9">
                <w:rPr>
                  <w:rFonts w:cstheme="minorHAnsi"/>
                </w:rPr>
                <w:delText>N#</w:delText>
              </w:r>
            </w:del>
          </w:p>
        </w:tc>
        <w:tc>
          <w:tcPr>
            <w:tcW w:w="1018" w:type="dxa"/>
            <w:tcBorders>
              <w:top w:val="single" w:sz="4" w:space="0" w:color="auto"/>
              <w:left w:val="single" w:sz="4" w:space="0" w:color="auto"/>
              <w:bottom w:val="single" w:sz="4" w:space="0" w:color="auto"/>
              <w:right w:val="single" w:sz="4" w:space="0" w:color="auto"/>
            </w:tcBorders>
          </w:tcPr>
          <w:p w14:paraId="60971FAB" w14:textId="45AC37AE" w:rsidR="005F4718" w:rsidRPr="00551888" w:rsidDel="00336FF9" w:rsidRDefault="005F4718" w:rsidP="009C3129">
            <w:pPr>
              <w:ind w:left="-57" w:firstLine="0"/>
              <w:jc w:val="center"/>
              <w:rPr>
                <w:del w:id="51099" w:author="Ramasubramani, Hariharan" w:date="2015-07-20T13:34:00Z"/>
                <w:rFonts w:cstheme="minorHAnsi"/>
                <w:color w:val="000000" w:themeColor="text1"/>
              </w:rPr>
            </w:pPr>
            <w:del w:id="51100" w:author="Ramasubramani, Hariharan" w:date="2015-07-20T13:34:00Z">
              <w:r w:rsidRPr="00551888" w:rsidDel="00336FF9">
                <w:rPr>
                  <w:rFonts w:cstheme="minorHAnsi"/>
                </w:rPr>
                <w:delText>AP</w:delText>
              </w:r>
            </w:del>
          </w:p>
        </w:tc>
        <w:tc>
          <w:tcPr>
            <w:tcW w:w="897" w:type="dxa"/>
            <w:tcBorders>
              <w:top w:val="single" w:sz="4" w:space="0" w:color="auto"/>
              <w:left w:val="single" w:sz="4" w:space="0" w:color="auto"/>
              <w:bottom w:val="single" w:sz="4" w:space="0" w:color="auto"/>
              <w:right w:val="single" w:sz="4" w:space="0" w:color="auto"/>
            </w:tcBorders>
          </w:tcPr>
          <w:p w14:paraId="20A6D131" w14:textId="204A36DF" w:rsidR="005F4718" w:rsidRPr="00551888" w:rsidDel="00336FF9" w:rsidRDefault="005F4718" w:rsidP="009C3129">
            <w:pPr>
              <w:ind w:left="-57" w:firstLine="0"/>
              <w:jc w:val="center"/>
              <w:rPr>
                <w:del w:id="51101" w:author="Ramasubramani, Hariharan" w:date="2015-07-20T13:34:00Z"/>
                <w:rFonts w:cstheme="minorHAnsi"/>
                <w:color w:val="000000" w:themeColor="text1"/>
              </w:rPr>
            </w:pPr>
            <w:del w:id="51102" w:author="Ramasubramani, Hariharan" w:date="2015-07-20T13:34:00Z">
              <w:r w:rsidRPr="00551888" w:rsidDel="00336FF9">
                <w:rPr>
                  <w:rFonts w:cstheme="minorHAnsi"/>
                </w:rPr>
                <w:delText>NE</w:delText>
              </w:r>
            </w:del>
          </w:p>
        </w:tc>
        <w:tc>
          <w:tcPr>
            <w:tcW w:w="1248" w:type="dxa"/>
            <w:tcBorders>
              <w:top w:val="single" w:sz="4" w:space="0" w:color="auto"/>
              <w:left w:val="single" w:sz="4" w:space="0" w:color="auto"/>
              <w:bottom w:val="single" w:sz="4" w:space="0" w:color="auto"/>
              <w:right w:val="single" w:sz="4" w:space="0" w:color="auto"/>
            </w:tcBorders>
          </w:tcPr>
          <w:p w14:paraId="3AB4181F" w14:textId="45706B4D" w:rsidR="005F4718" w:rsidRPr="00551888" w:rsidDel="00336FF9" w:rsidRDefault="00A137AC" w:rsidP="009C3129">
            <w:pPr>
              <w:ind w:left="-57" w:right="-98" w:firstLine="0"/>
              <w:jc w:val="center"/>
              <w:rPr>
                <w:del w:id="51103" w:author="Ramasubramani, Hariharan" w:date="2015-07-20T13:34:00Z"/>
                <w:rFonts w:cstheme="minorHAnsi"/>
                <w:color w:val="000000" w:themeColor="text1"/>
              </w:rPr>
            </w:pPr>
            <w:del w:id="51104" w:author="Ramasubramani, Hariharan" w:date="2015-07-20T13:34:00Z">
              <w:r w:rsidDel="00336FF9">
                <w:rPr>
                  <w:rFonts w:cstheme="minorHAnsi"/>
                </w:rPr>
                <w:delText>ANSC</w:delText>
              </w:r>
            </w:del>
          </w:p>
        </w:tc>
        <w:tc>
          <w:tcPr>
            <w:tcW w:w="734" w:type="dxa"/>
            <w:tcBorders>
              <w:top w:val="single" w:sz="4" w:space="0" w:color="auto"/>
              <w:left w:val="single" w:sz="4" w:space="0" w:color="auto"/>
              <w:bottom w:val="single" w:sz="4" w:space="0" w:color="auto"/>
              <w:right w:val="single" w:sz="4" w:space="0" w:color="auto"/>
            </w:tcBorders>
          </w:tcPr>
          <w:p w14:paraId="2A0E3681" w14:textId="6AC379D2" w:rsidR="005F4718" w:rsidRPr="00551888" w:rsidDel="00336FF9" w:rsidRDefault="005F4718" w:rsidP="009C3129">
            <w:pPr>
              <w:ind w:left="-57" w:firstLine="0"/>
              <w:jc w:val="center"/>
              <w:rPr>
                <w:del w:id="51105" w:author="Ramasubramani, Hariharan" w:date="2015-07-20T13:34:00Z"/>
                <w:rFonts w:cstheme="minorHAnsi"/>
                <w:color w:val="000000" w:themeColor="text1"/>
              </w:rPr>
            </w:pPr>
            <w:del w:id="51106" w:author="Ramasubramani, Hariharan" w:date="2015-07-20T13:34:00Z">
              <w:r w:rsidRPr="00551888" w:rsidDel="00336FF9">
                <w:rPr>
                  <w:rFonts w:cstheme="minorHAnsi"/>
                </w:rPr>
                <w:delText>8</w:delText>
              </w:r>
            </w:del>
          </w:p>
        </w:tc>
        <w:tc>
          <w:tcPr>
            <w:tcW w:w="2207" w:type="dxa"/>
            <w:tcBorders>
              <w:top w:val="single" w:sz="4" w:space="0" w:color="auto"/>
              <w:left w:val="single" w:sz="4" w:space="0" w:color="auto"/>
              <w:bottom w:val="single" w:sz="4" w:space="0" w:color="auto"/>
              <w:right w:val="single" w:sz="4" w:space="0" w:color="auto"/>
            </w:tcBorders>
          </w:tcPr>
          <w:p w14:paraId="7E4DB326" w14:textId="79EFC59B" w:rsidR="005F4718" w:rsidRPr="00551888" w:rsidDel="00336FF9" w:rsidRDefault="005F4718" w:rsidP="009C3129">
            <w:pPr>
              <w:ind w:left="6" w:firstLine="0"/>
              <w:rPr>
                <w:del w:id="51107" w:author="Ramasubramani, Hariharan" w:date="2015-07-20T13:34:00Z"/>
                <w:rFonts w:cstheme="minorHAnsi"/>
                <w:color w:val="000000" w:themeColor="text1"/>
              </w:rPr>
            </w:pPr>
            <w:del w:id="51108" w:author="Ramasubramani, Hariharan" w:date="2015-07-20T13:34:00Z">
              <w:r w:rsidRPr="00551888" w:rsidDel="00336FF9">
                <w:rPr>
                  <w:rFonts w:cstheme="minorHAnsi"/>
                </w:rPr>
                <w:delText>n0017201</w:delText>
              </w:r>
            </w:del>
          </w:p>
        </w:tc>
        <w:tc>
          <w:tcPr>
            <w:tcW w:w="926" w:type="dxa"/>
            <w:tcBorders>
              <w:top w:val="single" w:sz="4" w:space="0" w:color="auto"/>
              <w:left w:val="single" w:sz="4" w:space="0" w:color="auto"/>
              <w:bottom w:val="single" w:sz="4" w:space="0" w:color="auto"/>
              <w:right w:val="single" w:sz="4" w:space="0" w:color="auto"/>
            </w:tcBorders>
          </w:tcPr>
          <w:p w14:paraId="05DEB32B" w14:textId="7AA60F5F" w:rsidR="005F4718" w:rsidRPr="00551888" w:rsidDel="00336FF9" w:rsidRDefault="005F4718" w:rsidP="009C3129">
            <w:pPr>
              <w:ind w:left="-57" w:firstLine="0"/>
              <w:jc w:val="center"/>
              <w:rPr>
                <w:del w:id="51109" w:author="Ramasubramani, Hariharan" w:date="2015-07-20T13:34:00Z"/>
                <w:rFonts w:cstheme="minorHAnsi"/>
                <w:color w:val="000000" w:themeColor="text1"/>
              </w:rPr>
            </w:pPr>
            <w:del w:id="51110" w:author="Ramasubramani, Hariharan" w:date="2015-07-20T13:34:00Z">
              <w:r w:rsidRPr="00551888" w:rsidDel="00336FF9">
                <w:rPr>
                  <w:rFonts w:cstheme="minorHAnsi"/>
                </w:rPr>
                <w:delText>&lt;</w:delText>
              </w:r>
              <w:r w:rsidDel="00336FF9">
                <w:rPr>
                  <w:rFonts w:cstheme="minorHAnsi"/>
                </w:rPr>
                <w:delText>Blank</w:delText>
              </w:r>
              <w:r w:rsidRPr="00551888" w:rsidDel="00336FF9">
                <w:rPr>
                  <w:rFonts w:cstheme="minorHAnsi"/>
                </w:rPr>
                <w:delText>&gt;</w:delText>
              </w:r>
            </w:del>
          </w:p>
        </w:tc>
      </w:tr>
    </w:tbl>
    <w:p w14:paraId="5956E5D8" w14:textId="16D9C0AD" w:rsidR="005F4718" w:rsidDel="00336FF9" w:rsidRDefault="005F4718" w:rsidP="009C3129">
      <w:pPr>
        <w:pStyle w:val="ListParagraph"/>
        <w:spacing w:after="60"/>
        <w:ind w:left="619" w:firstLine="0"/>
        <w:rPr>
          <w:del w:id="51111" w:author="Ramasubramani, Hariharan" w:date="2015-07-20T13:34:00Z"/>
          <w:rFonts w:cstheme="minorHAnsi"/>
          <w:noProof/>
          <w:color w:val="000000" w:themeColor="text1"/>
        </w:rPr>
      </w:pPr>
    </w:p>
    <w:p w14:paraId="1AA2D0D7" w14:textId="3AC1706F" w:rsidR="005357D1" w:rsidDel="00336FF9" w:rsidRDefault="005357D1" w:rsidP="009C3129">
      <w:pPr>
        <w:pStyle w:val="ListParagraph"/>
        <w:spacing w:after="60"/>
        <w:ind w:left="619" w:firstLine="0"/>
        <w:rPr>
          <w:del w:id="51112" w:author="Ramasubramani, Hariharan" w:date="2015-07-20T13:34:00Z"/>
          <w:rFonts w:cstheme="minorHAnsi"/>
          <w:color w:val="000000" w:themeColor="text1"/>
        </w:rPr>
      </w:pPr>
    </w:p>
    <w:p w14:paraId="73329940" w14:textId="2A032605" w:rsidR="005357D1" w:rsidDel="00336FF9" w:rsidRDefault="005357D1" w:rsidP="009C3129">
      <w:pPr>
        <w:pStyle w:val="ListParagraph"/>
        <w:spacing w:after="60"/>
        <w:ind w:left="619" w:firstLine="0"/>
        <w:rPr>
          <w:del w:id="51113" w:author="Ramasubramani, Hariharan" w:date="2015-07-20T13:34:00Z"/>
          <w:rFonts w:cstheme="minorHAnsi"/>
          <w:color w:val="000000" w:themeColor="text1"/>
        </w:rPr>
      </w:pPr>
    </w:p>
    <w:p w14:paraId="6558C8C3" w14:textId="55D66389" w:rsidR="005357D1" w:rsidDel="00336FF9" w:rsidRDefault="005357D1" w:rsidP="00542C5A">
      <w:pPr>
        <w:pStyle w:val="ListParagraph"/>
        <w:spacing w:after="60"/>
        <w:ind w:left="0" w:firstLine="0"/>
        <w:jc w:val="center"/>
        <w:rPr>
          <w:del w:id="51114" w:author="Ramasubramani, Hariharan" w:date="2015-07-20T13:34:00Z"/>
          <w:rFonts w:cstheme="minorHAnsi"/>
          <w:color w:val="000000" w:themeColor="text1"/>
        </w:rPr>
      </w:pPr>
    </w:p>
    <w:p w14:paraId="5082622A" w14:textId="1CB550D2" w:rsidR="0017014D" w:rsidDel="00336FF9" w:rsidRDefault="0017014D" w:rsidP="00A977F1">
      <w:pPr>
        <w:pStyle w:val="ListParagraph"/>
        <w:spacing w:after="60"/>
        <w:ind w:left="0" w:firstLine="0"/>
        <w:rPr>
          <w:del w:id="51115" w:author="Ramasubramani, Hariharan" w:date="2015-07-20T13:34:00Z"/>
          <w:rFonts w:cstheme="minorHAnsi"/>
          <w:color w:val="000000" w:themeColor="text1"/>
        </w:rPr>
      </w:pPr>
    </w:p>
    <w:p w14:paraId="196FC706" w14:textId="148541A3" w:rsidR="00B76522" w:rsidDel="00336FF9" w:rsidRDefault="00E81A0C" w:rsidP="00C632A9">
      <w:pPr>
        <w:pStyle w:val="ListParagraph"/>
        <w:spacing w:after="60"/>
        <w:ind w:left="0" w:firstLine="0"/>
        <w:rPr>
          <w:ins w:id="51116" w:author="Liberty Mutual" w:date="2015-04-29T10:08:00Z"/>
          <w:del w:id="51117" w:author="Ramasubramani, Hariharan" w:date="2015-07-20T13:34:00Z"/>
          <w:rFonts w:cstheme="minorHAnsi"/>
          <w:color w:val="000000" w:themeColor="text1"/>
        </w:rPr>
      </w:pPr>
      <w:ins w:id="51118" w:author="Liberty Mutual" w:date="2015-04-29T22:11:00Z">
        <w:del w:id="51119" w:author="Ramasubramani, Hariharan" w:date="2015-07-20T13:34:00Z">
          <w:r w:rsidDel="00336FF9">
            <w:rPr>
              <w:rFonts w:cstheme="minorHAnsi"/>
              <w:noProof/>
              <w:color w:val="000000" w:themeColor="text1"/>
            </w:rPr>
            <w:drawing>
              <wp:inline distT="0" distB="0" distL="0" distR="0" wp14:anchorId="5AA92042" wp14:editId="2DD95954">
                <wp:extent cx="6305384" cy="2531150"/>
                <wp:effectExtent l="0" t="0" r="635"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305384" cy="2531150"/>
                        </a:xfrm>
                        <a:prstGeom prst="rect">
                          <a:avLst/>
                        </a:prstGeom>
                        <a:noFill/>
                        <a:ln>
                          <a:noFill/>
                        </a:ln>
                      </pic:spPr>
                    </pic:pic>
                  </a:graphicData>
                </a:graphic>
              </wp:inline>
            </w:drawing>
          </w:r>
        </w:del>
      </w:ins>
    </w:p>
    <w:p w14:paraId="4339DBE9" w14:textId="4B929B40" w:rsidR="00FC630D" w:rsidDel="00336FF9" w:rsidRDefault="00F079EF" w:rsidP="00C632A9">
      <w:pPr>
        <w:pStyle w:val="ListParagraph"/>
        <w:spacing w:after="60"/>
        <w:ind w:left="0" w:firstLine="0"/>
        <w:rPr>
          <w:del w:id="51120" w:author="Ramasubramani, Hariharan" w:date="2015-07-20T13:34:00Z"/>
          <w:rFonts w:cstheme="minorHAnsi"/>
          <w:color w:val="000000" w:themeColor="text1"/>
        </w:rPr>
      </w:pPr>
      <w:del w:id="51121" w:author="Ramasubramani, Hariharan" w:date="2015-07-20T13:34:00Z">
        <w:r w:rsidRPr="00A977F1" w:rsidDel="00336FF9">
          <w:rPr>
            <w:rFonts w:cstheme="minorHAnsi"/>
            <w:noProof/>
            <w:color w:val="000000" w:themeColor="text1"/>
          </w:rPr>
          <w:drawing>
            <wp:inline distT="0" distB="0" distL="0" distR="0" wp14:anchorId="288927D3" wp14:editId="08AADD59">
              <wp:extent cx="6858000" cy="5951220"/>
              <wp:effectExtent l="19050" t="19050" r="19050" b="1143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mTemplates.png"/>
                      <pic:cNvPicPr/>
                    </pic:nvPicPr>
                    <pic:blipFill>
                      <a:blip r:embed="rId98">
                        <a:extLst>
                          <a:ext uri="{28A0092B-C50C-407E-A947-70E740481C1C}">
                            <a14:useLocalDpi xmlns:a14="http://schemas.microsoft.com/office/drawing/2010/main" val="0"/>
                          </a:ext>
                        </a:extLst>
                      </a:blip>
                      <a:stretch>
                        <a:fillRect/>
                      </a:stretch>
                    </pic:blipFill>
                    <pic:spPr>
                      <a:xfrm>
                        <a:off x="0" y="0"/>
                        <a:ext cx="6858000" cy="5951220"/>
                      </a:xfrm>
                      <a:prstGeom prst="rect">
                        <a:avLst/>
                      </a:prstGeom>
                      <a:ln>
                        <a:solidFill>
                          <a:schemeClr val="accent1"/>
                        </a:solidFill>
                      </a:ln>
                    </pic:spPr>
                  </pic:pic>
                </a:graphicData>
              </a:graphic>
            </wp:inline>
          </w:drawing>
        </w:r>
      </w:del>
    </w:p>
    <w:p w14:paraId="0DC478D8" w14:textId="6B2ADA35" w:rsidR="00E16915" w:rsidDel="00336FF9" w:rsidRDefault="00E16915" w:rsidP="00E16915">
      <w:pPr>
        <w:pStyle w:val="ListParagraph"/>
        <w:spacing w:after="60"/>
        <w:ind w:left="0" w:firstLine="0"/>
        <w:jc w:val="center"/>
        <w:rPr>
          <w:del w:id="51122" w:author="Ramasubramani, Hariharan" w:date="2015-07-20T13:34:00Z"/>
          <w:rFonts w:cstheme="minorHAnsi"/>
          <w:color w:val="000000" w:themeColor="text1"/>
        </w:rPr>
      </w:pPr>
      <w:del w:id="51123" w:author="Ramasubramani, Hariharan" w:date="2015-07-20T13:34:00Z">
        <w:r w:rsidDel="00336FF9">
          <w:rPr>
            <w:rFonts w:cstheme="minorHAnsi"/>
            <w:color w:val="000000" w:themeColor="text1"/>
          </w:rPr>
          <w:delText>Fig: 7a - Templates Screen</w:delText>
        </w:r>
      </w:del>
    </w:p>
    <w:p w14:paraId="5A85CB91" w14:textId="6602227B" w:rsidR="007757C2" w:rsidDel="00336FF9" w:rsidRDefault="007757C2" w:rsidP="00A977F1">
      <w:pPr>
        <w:pStyle w:val="ListParagraph"/>
        <w:spacing w:after="60"/>
        <w:ind w:left="0" w:firstLine="0"/>
        <w:jc w:val="center"/>
        <w:rPr>
          <w:del w:id="51124" w:author="Ramasubramani, Hariharan" w:date="2015-07-20T13:34:00Z"/>
          <w:rFonts w:cstheme="minorHAnsi"/>
          <w:color w:val="000000" w:themeColor="text1"/>
        </w:rPr>
      </w:pPr>
    </w:p>
    <w:p w14:paraId="59DF56F6" w14:textId="6A83D10E" w:rsidR="007757C2" w:rsidDel="00336FF9" w:rsidRDefault="007757C2" w:rsidP="007757C2">
      <w:pPr>
        <w:pBdr>
          <w:top w:val="single" w:sz="4" w:space="1" w:color="auto"/>
          <w:left w:val="single" w:sz="4" w:space="4" w:color="auto"/>
          <w:bottom w:val="single" w:sz="4" w:space="1" w:color="auto"/>
          <w:right w:val="single" w:sz="4" w:space="4" w:color="auto"/>
        </w:pBdr>
        <w:shd w:val="clear" w:color="auto" w:fill="C6D9F1" w:themeFill="text2" w:themeFillTint="33"/>
        <w:overflowPunct w:val="0"/>
        <w:autoSpaceDE w:val="0"/>
        <w:autoSpaceDN w:val="0"/>
        <w:spacing w:after="240"/>
        <w:ind w:firstLine="0"/>
        <w:textAlignment w:val="baseline"/>
        <w:rPr>
          <w:del w:id="51125" w:author="Ramasubramani, Hariharan" w:date="2015-07-20T13:34:00Z"/>
          <w:rFonts w:cstheme="minorHAnsi"/>
          <w:i/>
          <w:color w:val="000000" w:themeColor="text1"/>
        </w:rPr>
      </w:pPr>
      <w:del w:id="51126" w:author="Ramasubramani, Hariharan" w:date="2015-07-20T13:34:00Z">
        <w:r w:rsidRPr="00A977F1" w:rsidDel="00336FF9">
          <w:rPr>
            <w:i/>
            <w:color w:val="000000" w:themeColor="text1"/>
          </w:rPr>
          <w:delText xml:space="preserve">The </w:delText>
        </w:r>
        <w:r w:rsidDel="00336FF9">
          <w:rPr>
            <w:rFonts w:cstheme="minorHAnsi"/>
            <w:i/>
            <w:color w:val="000000" w:themeColor="text1"/>
          </w:rPr>
          <w:delText>Templates screen is where the user can perform actions related to Form templates and defined Forms.</w:delText>
        </w:r>
        <w:r w:rsidR="00CA583F" w:rsidDel="00336FF9">
          <w:rPr>
            <w:rFonts w:cstheme="minorHAnsi"/>
            <w:i/>
            <w:color w:val="000000" w:themeColor="text1"/>
          </w:rPr>
          <w:delText xml:space="preserve"> Rows in the Templates table will be ordered descending on Created Date.  Rows in the Deleted table will be ordered descending on Deleted Date</w:delText>
        </w:r>
      </w:del>
    </w:p>
    <w:p w14:paraId="5242B23D" w14:textId="4BDF528B" w:rsidR="00002932" w:rsidDel="00336FF9" w:rsidRDefault="00002932" w:rsidP="007757C2">
      <w:pPr>
        <w:pBdr>
          <w:top w:val="single" w:sz="4" w:space="1" w:color="auto"/>
          <w:left w:val="single" w:sz="4" w:space="4" w:color="auto"/>
          <w:bottom w:val="single" w:sz="4" w:space="1" w:color="auto"/>
          <w:right w:val="single" w:sz="4" w:space="4" w:color="auto"/>
        </w:pBdr>
        <w:shd w:val="clear" w:color="auto" w:fill="C6D9F1" w:themeFill="text2" w:themeFillTint="33"/>
        <w:overflowPunct w:val="0"/>
        <w:autoSpaceDE w:val="0"/>
        <w:autoSpaceDN w:val="0"/>
        <w:spacing w:after="240"/>
        <w:ind w:firstLine="0"/>
        <w:textAlignment w:val="baseline"/>
        <w:rPr>
          <w:del w:id="51127" w:author="Ramasubramani, Hariharan" w:date="2015-07-20T13:34:00Z"/>
          <w:rFonts w:cstheme="minorHAnsi"/>
          <w:i/>
          <w:color w:val="000000" w:themeColor="text1"/>
        </w:rPr>
      </w:pPr>
      <w:del w:id="51128" w:author="Ramasubramani, Hariharan" w:date="2015-07-20T13:34:00Z">
        <w:r w:rsidDel="00336FF9">
          <w:rPr>
            <w:rFonts w:cstheme="minorHAnsi"/>
            <w:i/>
            <w:color w:val="000000" w:themeColor="text1"/>
          </w:rPr>
          <w:delText xml:space="preserve">Clicking Delete on a row in the table will display a confirmation pop-up asking the user </w:delText>
        </w:r>
        <w:r w:rsidR="00E92DDC" w:rsidDel="00336FF9">
          <w:rPr>
            <w:rFonts w:cstheme="minorHAnsi"/>
            <w:i/>
            <w:color w:val="000000" w:themeColor="text1"/>
          </w:rPr>
          <w:delText>whether they want to confirm the deletion</w:delText>
        </w:r>
        <w:r w:rsidDel="00336FF9">
          <w:rPr>
            <w:rFonts w:cstheme="minorHAnsi"/>
            <w:i/>
            <w:color w:val="000000" w:themeColor="text1"/>
          </w:rPr>
          <w:delText xml:space="preserve"> (Fig: 7.b)</w:delText>
        </w:r>
        <w:r w:rsidR="003825F4" w:rsidDel="00336FF9">
          <w:rPr>
            <w:rFonts w:cstheme="minorHAnsi"/>
            <w:i/>
            <w:color w:val="000000" w:themeColor="text1"/>
          </w:rPr>
          <w:delText xml:space="preserve">.  </w:delText>
        </w:r>
      </w:del>
    </w:p>
    <w:p w14:paraId="63BCABF8" w14:textId="149B5D79" w:rsidR="00002932" w:rsidDel="00336FF9" w:rsidRDefault="00002932" w:rsidP="007757C2">
      <w:pPr>
        <w:pBdr>
          <w:top w:val="single" w:sz="4" w:space="1" w:color="auto"/>
          <w:left w:val="single" w:sz="4" w:space="4" w:color="auto"/>
          <w:bottom w:val="single" w:sz="4" w:space="1" w:color="auto"/>
          <w:right w:val="single" w:sz="4" w:space="4" w:color="auto"/>
        </w:pBdr>
        <w:shd w:val="clear" w:color="auto" w:fill="C6D9F1" w:themeFill="text2" w:themeFillTint="33"/>
        <w:overflowPunct w:val="0"/>
        <w:autoSpaceDE w:val="0"/>
        <w:autoSpaceDN w:val="0"/>
        <w:spacing w:after="240"/>
        <w:ind w:firstLine="0"/>
        <w:textAlignment w:val="baseline"/>
        <w:rPr>
          <w:del w:id="51129" w:author="Ramasubramani, Hariharan" w:date="2015-07-20T13:34:00Z"/>
          <w:rFonts w:cstheme="minorHAnsi"/>
          <w:i/>
          <w:color w:val="000000" w:themeColor="text1"/>
        </w:rPr>
      </w:pPr>
      <w:del w:id="51130" w:author="Ramasubramani, Hariharan" w:date="2015-07-20T13:34:00Z">
        <w:r w:rsidDel="00336FF9">
          <w:rPr>
            <w:rFonts w:cstheme="minorHAnsi"/>
            <w:i/>
            <w:color w:val="000000" w:themeColor="text1"/>
          </w:rPr>
          <w:delText xml:space="preserve">Clicking Upload will the display the Upload Templates screen (Fig: 7.c) where the user can associate a defined Form to the Form template.  </w:delText>
        </w:r>
      </w:del>
    </w:p>
    <w:p w14:paraId="48B1BF86" w14:textId="4C12AB53" w:rsidR="00002932" w:rsidRPr="004801AC" w:rsidDel="00336FF9" w:rsidRDefault="00002932" w:rsidP="007757C2">
      <w:pPr>
        <w:pBdr>
          <w:top w:val="single" w:sz="4" w:space="1" w:color="auto"/>
          <w:left w:val="single" w:sz="4" w:space="4" w:color="auto"/>
          <w:bottom w:val="single" w:sz="4" w:space="1" w:color="auto"/>
          <w:right w:val="single" w:sz="4" w:space="4" w:color="auto"/>
        </w:pBdr>
        <w:shd w:val="clear" w:color="auto" w:fill="C6D9F1" w:themeFill="text2" w:themeFillTint="33"/>
        <w:overflowPunct w:val="0"/>
        <w:autoSpaceDE w:val="0"/>
        <w:autoSpaceDN w:val="0"/>
        <w:spacing w:after="240"/>
        <w:ind w:firstLine="0"/>
        <w:textAlignment w:val="baseline"/>
        <w:rPr>
          <w:del w:id="51131" w:author="Ramasubramani, Hariharan" w:date="2015-07-20T13:34:00Z"/>
          <w:rFonts w:cstheme="minorHAnsi"/>
          <w:i/>
          <w:color w:val="000000" w:themeColor="text1"/>
        </w:rPr>
      </w:pPr>
      <w:del w:id="51132" w:author="Ramasubramani, Hariharan" w:date="2015-07-20T13:34:00Z">
        <w:r w:rsidDel="00336FF9">
          <w:rPr>
            <w:rFonts w:cstheme="minorHAnsi"/>
            <w:i/>
            <w:color w:val="000000" w:themeColor="text1"/>
          </w:rPr>
          <w:delText>Clicking Done will return the user to the calling screen (either the Create Forms Rule screen or the View/Modify Forms Rule screen)</w:delText>
        </w:r>
      </w:del>
    </w:p>
    <w:p w14:paraId="1EA3683C" w14:textId="4E531099" w:rsidR="00D86362" w:rsidDel="00336FF9" w:rsidRDefault="00D86362" w:rsidP="00C632A9">
      <w:pPr>
        <w:pStyle w:val="ListParagraph"/>
        <w:spacing w:after="60"/>
        <w:ind w:left="2779" w:firstLine="0"/>
        <w:rPr>
          <w:ins w:id="51133" w:author="Liberty Mutual" w:date="2015-04-28T16:00:00Z"/>
          <w:del w:id="51134" w:author="Ramasubramani, Hariharan" w:date="2015-07-20T13:34:00Z"/>
          <w:rFonts w:cstheme="minorHAnsi"/>
          <w:color w:val="000000" w:themeColor="text1"/>
        </w:rPr>
      </w:pPr>
    </w:p>
    <w:p w14:paraId="7752C192" w14:textId="63B094E0" w:rsidR="00D86362" w:rsidDel="00336FF9" w:rsidRDefault="00D86362" w:rsidP="00C632A9">
      <w:pPr>
        <w:pStyle w:val="ListParagraph"/>
        <w:spacing w:after="60"/>
        <w:ind w:left="2779" w:firstLine="0"/>
        <w:rPr>
          <w:ins w:id="51135" w:author="Liberty Mutual" w:date="2015-04-28T16:00:00Z"/>
          <w:del w:id="51136" w:author="Ramasubramani, Hariharan" w:date="2015-07-20T13:34:00Z"/>
          <w:rFonts w:cstheme="minorHAnsi"/>
          <w:color w:val="000000" w:themeColor="text1"/>
        </w:rPr>
      </w:pPr>
    </w:p>
    <w:p w14:paraId="3CD8E3B8" w14:textId="6EF294AF" w:rsidR="00D86362" w:rsidDel="00336FF9" w:rsidRDefault="00D86362" w:rsidP="00C632A9">
      <w:pPr>
        <w:pStyle w:val="ListParagraph"/>
        <w:spacing w:after="60"/>
        <w:ind w:left="2779" w:firstLine="0"/>
        <w:rPr>
          <w:ins w:id="51137" w:author="Liberty Mutual" w:date="2015-04-28T16:00:00Z"/>
          <w:del w:id="51138" w:author="Ramasubramani, Hariharan" w:date="2015-07-20T13:34:00Z"/>
          <w:rFonts w:cstheme="minorHAnsi"/>
          <w:color w:val="000000" w:themeColor="text1"/>
        </w:rPr>
      </w:pPr>
      <w:ins w:id="51139" w:author="Liberty Mutual" w:date="2015-04-28T16:00:00Z">
        <w:del w:id="51140" w:author="Ramasubramani, Hariharan" w:date="2015-07-20T13:34:00Z">
          <w:r w:rsidDel="00336FF9">
            <w:rPr>
              <w:rFonts w:cstheme="minorHAnsi"/>
              <w:noProof/>
              <w:color w:val="000000" w:themeColor="text1"/>
            </w:rPr>
            <w:drawing>
              <wp:inline distT="0" distB="0" distL="0" distR="0" wp14:anchorId="38CE6421" wp14:editId="60E424EC">
                <wp:extent cx="3857625" cy="1085850"/>
                <wp:effectExtent l="0" t="0" r="9525"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857625" cy="1085850"/>
                        </a:xfrm>
                        <a:prstGeom prst="rect">
                          <a:avLst/>
                        </a:prstGeom>
                        <a:noFill/>
                        <a:ln>
                          <a:noFill/>
                        </a:ln>
                      </pic:spPr>
                    </pic:pic>
                  </a:graphicData>
                </a:graphic>
              </wp:inline>
            </w:drawing>
          </w:r>
        </w:del>
      </w:ins>
    </w:p>
    <w:p w14:paraId="772E2196" w14:textId="29CC2130" w:rsidR="005357D1" w:rsidDel="00336FF9" w:rsidRDefault="005357D1" w:rsidP="00C632A9">
      <w:pPr>
        <w:pStyle w:val="ListParagraph"/>
        <w:spacing w:after="60"/>
        <w:ind w:left="2779" w:firstLine="0"/>
        <w:rPr>
          <w:del w:id="51141" w:author="Ramasubramani, Hariharan" w:date="2015-07-20T13:34:00Z"/>
          <w:rFonts w:cstheme="minorHAnsi"/>
          <w:color w:val="000000" w:themeColor="text1"/>
        </w:rPr>
      </w:pPr>
    </w:p>
    <w:p w14:paraId="3900CE07" w14:textId="1721EA75" w:rsidR="005621E0" w:rsidDel="00336FF9" w:rsidRDefault="005621E0" w:rsidP="00C632A9">
      <w:pPr>
        <w:pStyle w:val="ListParagraph"/>
        <w:spacing w:after="60"/>
        <w:ind w:left="2779" w:firstLine="0"/>
        <w:rPr>
          <w:del w:id="51142" w:author="Ramasubramani, Hariharan" w:date="2015-07-20T13:34:00Z"/>
          <w:rFonts w:cstheme="minorHAnsi"/>
          <w:color w:val="000000" w:themeColor="text1"/>
        </w:rPr>
      </w:pPr>
      <w:del w:id="51143" w:author="Ramasubramani, Hariharan" w:date="2015-07-20T13:34:00Z">
        <w:r w:rsidDel="00336FF9">
          <w:rPr>
            <w:rFonts w:cstheme="minorHAnsi"/>
            <w:color w:val="000000" w:themeColor="text1"/>
          </w:rPr>
          <w:delText>Fig: 7.b – Confirm Template Delete Alert</w:delText>
        </w:r>
      </w:del>
    </w:p>
    <w:p w14:paraId="784F7395" w14:textId="0B2C50F1" w:rsidR="00CA583F" w:rsidDel="00336FF9" w:rsidRDefault="00CA583F" w:rsidP="00C632A9">
      <w:pPr>
        <w:pStyle w:val="ListParagraph"/>
        <w:spacing w:after="60"/>
        <w:ind w:left="2779" w:firstLine="0"/>
        <w:rPr>
          <w:del w:id="51144" w:author="Ramasubramani, Hariharan" w:date="2015-07-20T13:34:00Z"/>
          <w:rFonts w:cstheme="minorHAnsi"/>
          <w:color w:val="000000" w:themeColor="text1"/>
        </w:rPr>
      </w:pPr>
    </w:p>
    <w:p w14:paraId="25900E4A" w14:textId="3AC2CCCE" w:rsidR="00B44D5B" w:rsidRPr="004801AC" w:rsidDel="00336FF9" w:rsidRDefault="00B44D5B" w:rsidP="00CA583F">
      <w:pPr>
        <w:pBdr>
          <w:top w:val="single" w:sz="4" w:space="1" w:color="auto"/>
          <w:left w:val="single" w:sz="4" w:space="4" w:color="auto"/>
          <w:bottom w:val="single" w:sz="4" w:space="1" w:color="auto"/>
          <w:right w:val="single" w:sz="4" w:space="4" w:color="auto"/>
        </w:pBdr>
        <w:shd w:val="clear" w:color="auto" w:fill="C6D9F1" w:themeFill="text2" w:themeFillTint="33"/>
        <w:overflowPunct w:val="0"/>
        <w:autoSpaceDE w:val="0"/>
        <w:autoSpaceDN w:val="0"/>
        <w:spacing w:after="240"/>
        <w:ind w:firstLine="0"/>
        <w:textAlignment w:val="baseline"/>
        <w:rPr>
          <w:del w:id="51145" w:author="Ramasubramani, Hariharan" w:date="2015-07-20T13:34:00Z"/>
          <w:rFonts w:cstheme="minorHAnsi"/>
          <w:i/>
          <w:color w:val="000000" w:themeColor="text1"/>
        </w:rPr>
      </w:pPr>
      <w:del w:id="51146" w:author="Ramasubramani, Hariharan" w:date="2015-07-20T13:34:00Z">
        <w:r w:rsidDel="00336FF9">
          <w:rPr>
            <w:rFonts w:cstheme="minorHAnsi"/>
            <w:i/>
            <w:color w:val="000000" w:themeColor="text1"/>
          </w:rPr>
          <w:delText>Clicking Yes will delete the template and return the user to the Form Templates screen.  Clicking No will discard the delete operation and return the user to the Form Templates screen.</w:delText>
        </w:r>
      </w:del>
    </w:p>
    <w:p w14:paraId="44F39DAB" w14:textId="5E37BDF8" w:rsidR="000E22D4" w:rsidDel="00336FF9" w:rsidRDefault="000E22D4" w:rsidP="00A977F1">
      <w:pPr>
        <w:pStyle w:val="ListParagraph"/>
        <w:spacing w:after="60"/>
        <w:ind w:left="0" w:firstLine="0"/>
        <w:rPr>
          <w:del w:id="51147" w:author="Ramasubramani, Hariharan" w:date="2015-07-20T13:34:00Z"/>
          <w:rFonts w:cstheme="minorHAnsi"/>
          <w:color w:val="000000" w:themeColor="text1"/>
        </w:rPr>
      </w:pPr>
    </w:p>
    <w:p w14:paraId="3C9A374E" w14:textId="4AAF9D8A" w:rsidR="00CA583F" w:rsidDel="00336FF9" w:rsidRDefault="000E22D4" w:rsidP="00A977F1">
      <w:pPr>
        <w:pStyle w:val="Note"/>
        <w:shd w:val="clear" w:color="auto" w:fill="FFC000"/>
        <w:rPr>
          <w:del w:id="51148" w:author="Ramasubramani, Hariharan" w:date="2015-07-20T13:34:00Z"/>
        </w:rPr>
      </w:pPr>
      <w:del w:id="51149" w:author="Ramasubramani, Hariharan" w:date="2015-07-20T13:34:00Z">
        <w:r w:rsidDel="00336FF9">
          <w:delText>Note: Actual text of dialog will be updated to “Are you sure you want to delete this Form Template?”</w:delText>
        </w:r>
      </w:del>
    </w:p>
    <w:p w14:paraId="65138F0E" w14:textId="4E3BA221" w:rsidR="00131C12" w:rsidDel="00336FF9" w:rsidRDefault="00131C12" w:rsidP="00C632A9">
      <w:pPr>
        <w:spacing w:after="60"/>
        <w:rPr>
          <w:ins w:id="51150" w:author="Hariharan Ramasubramani" w:date="2015-03-11T13:20:00Z"/>
          <w:del w:id="51151" w:author="Ramasubramani, Hariharan" w:date="2015-07-20T13:34:00Z"/>
          <w:rFonts w:cstheme="minorHAnsi"/>
          <w:color w:val="000000" w:themeColor="text1"/>
        </w:rPr>
      </w:pPr>
    </w:p>
    <w:p w14:paraId="692B5C52" w14:textId="60C7B483" w:rsidR="009050C7" w:rsidDel="00336FF9" w:rsidRDefault="009050C7" w:rsidP="00C632A9">
      <w:pPr>
        <w:spacing w:after="60"/>
        <w:rPr>
          <w:ins w:id="51152" w:author="Liberty Mutual" w:date="2015-04-28T16:02:00Z"/>
          <w:del w:id="51153" w:author="Ramasubramani, Hariharan" w:date="2015-07-20T13:34:00Z"/>
          <w:rFonts w:cstheme="minorHAnsi"/>
          <w:color w:val="000000" w:themeColor="text1"/>
        </w:rPr>
      </w:pPr>
    </w:p>
    <w:p w14:paraId="0AF808FE" w14:textId="6864EE56" w:rsidR="000F3F13" w:rsidDel="00336FF9" w:rsidRDefault="000F3F13" w:rsidP="00C632A9">
      <w:pPr>
        <w:spacing w:after="60"/>
        <w:rPr>
          <w:ins w:id="51154" w:author="Liberty Mutual" w:date="2015-04-28T16:02:00Z"/>
          <w:del w:id="51155" w:author="Ramasubramani, Hariharan" w:date="2015-07-20T13:34:00Z"/>
          <w:rFonts w:cstheme="minorHAnsi"/>
          <w:color w:val="000000" w:themeColor="text1"/>
        </w:rPr>
      </w:pPr>
    </w:p>
    <w:p w14:paraId="687D9DCF" w14:textId="145700CE" w:rsidR="000F3F13" w:rsidDel="00336FF9" w:rsidRDefault="000F3F13" w:rsidP="00C632A9">
      <w:pPr>
        <w:spacing w:after="60"/>
        <w:rPr>
          <w:ins w:id="51156" w:author="Liberty Mutual" w:date="2015-04-28T16:06:00Z"/>
          <w:del w:id="51157" w:author="Ramasubramani, Hariharan" w:date="2015-07-20T13:34:00Z"/>
          <w:rFonts w:cstheme="minorHAnsi"/>
          <w:color w:val="000000" w:themeColor="text1"/>
        </w:rPr>
      </w:pPr>
      <w:ins w:id="51158" w:author="Liberty Mutual" w:date="2015-04-28T16:05:00Z">
        <w:del w:id="51159" w:author="Ramasubramani, Hariharan" w:date="2015-07-20T13:34:00Z">
          <w:r w:rsidDel="00336FF9">
            <w:rPr>
              <w:rFonts w:cstheme="minorHAnsi"/>
              <w:noProof/>
              <w:color w:val="000000" w:themeColor="text1"/>
            </w:rPr>
            <w:drawing>
              <wp:inline distT="0" distB="0" distL="0" distR="0" wp14:anchorId="3789A02E" wp14:editId="0E8967B5">
                <wp:extent cx="6115507" cy="244110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6110272" cy="2439011"/>
                        </a:xfrm>
                        <a:prstGeom prst="rect">
                          <a:avLst/>
                        </a:prstGeom>
                        <a:noFill/>
                        <a:ln>
                          <a:noFill/>
                        </a:ln>
                      </pic:spPr>
                    </pic:pic>
                  </a:graphicData>
                </a:graphic>
              </wp:inline>
            </w:drawing>
          </w:r>
        </w:del>
      </w:ins>
    </w:p>
    <w:p w14:paraId="540E34E4" w14:textId="68C6AC03" w:rsidR="000F3F13" w:rsidDel="00336FF9" w:rsidRDefault="000F3F13" w:rsidP="00C33BF0">
      <w:pPr>
        <w:spacing w:after="60"/>
        <w:rPr>
          <w:ins w:id="51160" w:author="Liberty Mutual" w:date="2015-04-28T16:07:00Z"/>
          <w:del w:id="51161" w:author="Ramasubramani, Hariharan" w:date="2015-07-20T13:34:00Z"/>
          <w:rFonts w:cstheme="minorHAnsi"/>
          <w:color w:val="000000" w:themeColor="text1"/>
        </w:rPr>
      </w:pPr>
    </w:p>
    <w:p w14:paraId="1268591B" w14:textId="28C1CC61" w:rsidR="000F3F13" w:rsidDel="00336FF9" w:rsidRDefault="000F3F13" w:rsidP="00C632A9">
      <w:pPr>
        <w:spacing w:after="60"/>
        <w:rPr>
          <w:del w:id="51162" w:author="Ramasubramani, Hariharan" w:date="2015-07-20T13:34:00Z"/>
          <w:rFonts w:cstheme="minorHAnsi"/>
          <w:color w:val="000000" w:themeColor="text1"/>
        </w:rPr>
      </w:pPr>
    </w:p>
    <w:p w14:paraId="6F2D6EDA" w14:textId="2DCA5E2F" w:rsidR="00131C12" w:rsidDel="00336FF9" w:rsidRDefault="00131C12" w:rsidP="00C632A9">
      <w:pPr>
        <w:spacing w:after="60"/>
        <w:ind w:left="2059" w:firstLine="720"/>
        <w:rPr>
          <w:del w:id="51163" w:author="Ramasubramani, Hariharan" w:date="2015-07-20T13:34:00Z"/>
          <w:rFonts w:cstheme="minorHAnsi"/>
          <w:color w:val="000000" w:themeColor="text1"/>
        </w:rPr>
      </w:pPr>
    </w:p>
    <w:p w14:paraId="72A0B41B" w14:textId="478C0CB6" w:rsidR="00131C12" w:rsidDel="00336FF9" w:rsidRDefault="00131C12" w:rsidP="00B01E4C">
      <w:pPr>
        <w:spacing w:after="60"/>
        <w:ind w:left="2059" w:firstLine="720"/>
        <w:rPr>
          <w:del w:id="51164" w:author="Ramasubramani, Hariharan" w:date="2015-07-20T13:34:00Z"/>
          <w:rFonts w:cstheme="minorHAnsi"/>
          <w:color w:val="000000" w:themeColor="text1"/>
        </w:rPr>
      </w:pPr>
      <w:del w:id="51165" w:author="Ramasubramani, Hariharan" w:date="2015-07-20T13:34:00Z">
        <w:r w:rsidDel="00336FF9">
          <w:rPr>
            <w:rFonts w:cstheme="minorHAnsi"/>
            <w:color w:val="000000" w:themeColor="text1"/>
          </w:rPr>
          <w:delText>Fig: 7.c – Upload Templates Sceen</w:delText>
        </w:r>
      </w:del>
    </w:p>
    <w:p w14:paraId="6FCB1C04" w14:textId="62D08193" w:rsidR="00B01E4C" w:rsidDel="00336FF9" w:rsidRDefault="00B01E4C" w:rsidP="00B01E4C">
      <w:pPr>
        <w:spacing w:after="60"/>
        <w:ind w:left="2059" w:firstLine="720"/>
        <w:rPr>
          <w:del w:id="51166" w:author="Ramasubramani, Hariharan" w:date="2015-07-20T13:34:00Z"/>
          <w:rFonts w:cstheme="minorHAnsi"/>
          <w:color w:val="000000" w:themeColor="text1"/>
        </w:rPr>
      </w:pPr>
    </w:p>
    <w:p w14:paraId="6DFC1D9D" w14:textId="1AA51E72" w:rsidR="00295F85" w:rsidDel="00336FF9" w:rsidRDefault="00295F85" w:rsidP="00295F85">
      <w:pPr>
        <w:pBdr>
          <w:top w:val="single" w:sz="4" w:space="1" w:color="auto"/>
          <w:left w:val="single" w:sz="4" w:space="4" w:color="auto"/>
          <w:bottom w:val="single" w:sz="4" w:space="1" w:color="auto"/>
          <w:right w:val="single" w:sz="4" w:space="4" w:color="auto"/>
        </w:pBdr>
        <w:shd w:val="clear" w:color="auto" w:fill="C6D9F1" w:themeFill="text2" w:themeFillTint="33"/>
        <w:overflowPunct w:val="0"/>
        <w:autoSpaceDE w:val="0"/>
        <w:autoSpaceDN w:val="0"/>
        <w:spacing w:after="240"/>
        <w:ind w:firstLine="0"/>
        <w:textAlignment w:val="baseline"/>
        <w:rPr>
          <w:ins w:id="51167" w:author="Liberty Mutual" w:date="2015-04-29T20:36:00Z"/>
          <w:del w:id="51168" w:author="Ramasubramani, Hariharan" w:date="2015-07-20T13:34:00Z"/>
          <w:rFonts w:cstheme="minorHAnsi"/>
          <w:i/>
          <w:color w:val="000000" w:themeColor="text1"/>
        </w:rPr>
      </w:pPr>
      <w:del w:id="51169" w:author="Ramasubramani, Hariharan" w:date="2015-07-20T13:34:00Z">
        <w:r w:rsidDel="00336FF9">
          <w:rPr>
            <w:rFonts w:cstheme="minorHAnsi"/>
            <w:i/>
            <w:color w:val="000000" w:themeColor="text1"/>
          </w:rPr>
          <w:delText>The Upload Templates Screen allows users to upload and associate a Template to a defined Form.</w:delText>
        </w:r>
        <w:r w:rsidR="00C02CCB" w:rsidDel="00336FF9">
          <w:rPr>
            <w:rFonts w:cstheme="minorHAnsi"/>
            <w:i/>
            <w:color w:val="000000" w:themeColor="text1"/>
          </w:rPr>
          <w:delText xml:space="preserve">  Clicking the Upload </w:delText>
        </w:r>
      </w:del>
      <w:ins w:id="51170" w:author="Liberty Mutual" w:date="2015-04-29T20:26:00Z">
        <w:del w:id="51171" w:author="Ramasubramani, Hariharan" w:date="2015-07-20T13:34:00Z">
          <w:r w:rsidR="00C33BF0" w:rsidDel="00336FF9">
            <w:rPr>
              <w:rFonts w:cstheme="minorHAnsi"/>
              <w:i/>
              <w:color w:val="000000" w:themeColor="text1"/>
            </w:rPr>
            <w:delText xml:space="preserve">AddFile </w:delText>
          </w:r>
        </w:del>
      </w:ins>
      <w:del w:id="51172" w:author="Ramasubramani, Hariharan" w:date="2015-07-20T13:34:00Z">
        <w:r w:rsidR="00C02CCB" w:rsidDel="00336FF9">
          <w:rPr>
            <w:rFonts w:cstheme="minorHAnsi"/>
            <w:i/>
            <w:color w:val="000000" w:themeColor="text1"/>
          </w:rPr>
          <w:delText xml:space="preserve">button will display an Open file dialog where the user can choose a file to upload.  The uploaded file information will be displayed in the grid.  Clicking Done </w:delText>
        </w:r>
      </w:del>
      <w:ins w:id="51173" w:author="Liberty Mutual" w:date="2015-04-29T20:27:00Z">
        <w:del w:id="51174" w:author="Ramasubramani, Hariharan" w:date="2015-07-20T13:34:00Z">
          <w:r w:rsidR="00C33BF0" w:rsidDel="00336FF9">
            <w:rPr>
              <w:rFonts w:cstheme="minorHAnsi"/>
              <w:i/>
              <w:color w:val="000000" w:themeColor="text1"/>
            </w:rPr>
            <w:delText xml:space="preserve">import </w:delText>
          </w:r>
        </w:del>
      </w:ins>
      <w:del w:id="51175" w:author="Ramasubramani, Hariharan" w:date="2015-07-20T13:34:00Z">
        <w:r w:rsidR="00C02CCB" w:rsidDel="00336FF9">
          <w:rPr>
            <w:rFonts w:cstheme="minorHAnsi"/>
            <w:i/>
            <w:color w:val="000000" w:themeColor="text1"/>
          </w:rPr>
          <w:delText>will perform the physical file upload process, return the user to the Templates screen and populate the grid with uploaded file information.</w:delText>
        </w:r>
      </w:del>
      <w:ins w:id="51176" w:author="Liberty Mutual" w:date="2015-04-29T20:30:00Z">
        <w:del w:id="51177" w:author="Ramasubramani, Hariharan" w:date="2015-07-20T13:34:00Z">
          <w:r w:rsidR="00C33BF0" w:rsidDel="00336FF9">
            <w:rPr>
              <w:rFonts w:cstheme="minorHAnsi"/>
              <w:i/>
              <w:color w:val="000000" w:themeColor="text1"/>
            </w:rPr>
            <w:delText xml:space="preserve">Once upload is success the user can see the success notification </w:delText>
          </w:r>
        </w:del>
      </w:ins>
      <w:ins w:id="51178" w:author="Liberty Mutual" w:date="2015-04-29T20:35:00Z">
        <w:del w:id="51179" w:author="Ramasubramani, Hariharan" w:date="2015-07-20T13:34:00Z">
          <w:r w:rsidR="00CE435D" w:rsidDel="00336FF9">
            <w:rPr>
              <w:rFonts w:cstheme="minorHAnsi"/>
              <w:i/>
              <w:color w:val="000000" w:themeColor="text1"/>
            </w:rPr>
            <w:delText>“</w:delText>
          </w:r>
          <w:r w:rsidR="00CE435D" w:rsidRPr="00CE435D" w:rsidDel="00336FF9">
            <w:rPr>
              <w:rFonts w:cstheme="minorHAnsi"/>
              <w:i/>
              <w:color w:val="000000" w:themeColor="text1"/>
            </w:rPr>
            <w:delText>Success</w:delText>
          </w:r>
          <w:r w:rsidR="00CE435D" w:rsidDel="00336FF9">
            <w:rPr>
              <w:rFonts w:cstheme="minorHAnsi"/>
              <w:i/>
              <w:color w:val="000000" w:themeColor="text1"/>
            </w:rPr>
            <w:delText xml:space="preserve"> in saving uploaded templates..” in </w:delText>
          </w:r>
        </w:del>
      </w:ins>
      <w:ins w:id="51180" w:author="Liberty Mutual" w:date="2015-04-29T20:30:00Z">
        <w:del w:id="51181" w:author="Ramasubramani, Hariharan" w:date="2015-07-20T13:34:00Z">
          <w:r w:rsidR="00C33BF0" w:rsidDel="00336FF9">
            <w:rPr>
              <w:rFonts w:cstheme="minorHAnsi"/>
              <w:i/>
              <w:color w:val="000000" w:themeColor="text1"/>
            </w:rPr>
            <w:delText>the header of the screen.</w:delText>
          </w:r>
        </w:del>
      </w:ins>
      <w:ins w:id="51182" w:author="Liberty Mutual" w:date="2015-04-29T20:36:00Z">
        <w:del w:id="51183" w:author="Ramasubramani, Hariharan" w:date="2015-07-20T13:34:00Z">
          <w:r w:rsidR="00CE435D" w:rsidDel="00336FF9">
            <w:rPr>
              <w:rFonts w:cstheme="minorHAnsi"/>
              <w:i/>
              <w:color w:val="000000" w:themeColor="text1"/>
            </w:rPr>
            <w:delText xml:space="preserve"> User can only import a single file at a time. </w:delText>
          </w:r>
        </w:del>
      </w:ins>
    </w:p>
    <w:p w14:paraId="6DAD190C" w14:textId="3C0DE06C" w:rsidR="00CE435D" w:rsidDel="00336FF9" w:rsidRDefault="00CE435D" w:rsidP="00295F85">
      <w:pPr>
        <w:pBdr>
          <w:top w:val="single" w:sz="4" w:space="1" w:color="auto"/>
          <w:left w:val="single" w:sz="4" w:space="4" w:color="auto"/>
          <w:bottom w:val="single" w:sz="4" w:space="1" w:color="auto"/>
          <w:right w:val="single" w:sz="4" w:space="4" w:color="auto"/>
        </w:pBdr>
        <w:shd w:val="clear" w:color="auto" w:fill="C6D9F1" w:themeFill="text2" w:themeFillTint="33"/>
        <w:overflowPunct w:val="0"/>
        <w:autoSpaceDE w:val="0"/>
        <w:autoSpaceDN w:val="0"/>
        <w:spacing w:after="240"/>
        <w:ind w:firstLine="0"/>
        <w:textAlignment w:val="baseline"/>
        <w:rPr>
          <w:del w:id="51184" w:author="Ramasubramani, Hariharan" w:date="2015-07-20T13:34:00Z"/>
          <w:rFonts w:cstheme="minorHAnsi"/>
          <w:i/>
          <w:color w:val="000000" w:themeColor="text1"/>
        </w:rPr>
      </w:pPr>
      <w:ins w:id="51185" w:author="Liberty Mutual" w:date="2015-04-29T20:36:00Z">
        <w:del w:id="51186" w:author="Ramasubramani, Hariharan" w:date="2015-07-20T13:34:00Z">
          <w:r w:rsidDel="00336FF9">
            <w:rPr>
              <w:rFonts w:cstheme="minorHAnsi"/>
              <w:i/>
              <w:color w:val="000000" w:themeColor="text1"/>
            </w:rPr>
            <w:delText>Clicking Done will take the user to the template screen where the user see all the uploaded files.</w:delText>
          </w:r>
        </w:del>
      </w:ins>
    </w:p>
    <w:p w14:paraId="1E916DC1" w14:textId="4146C41B" w:rsidR="00C02CCB" w:rsidRPr="004801AC" w:rsidDel="00336FF9" w:rsidRDefault="00C02CCB" w:rsidP="00295F85">
      <w:pPr>
        <w:pBdr>
          <w:top w:val="single" w:sz="4" w:space="1" w:color="auto"/>
          <w:left w:val="single" w:sz="4" w:space="4" w:color="auto"/>
          <w:bottom w:val="single" w:sz="4" w:space="1" w:color="auto"/>
          <w:right w:val="single" w:sz="4" w:space="4" w:color="auto"/>
        </w:pBdr>
        <w:shd w:val="clear" w:color="auto" w:fill="C6D9F1" w:themeFill="text2" w:themeFillTint="33"/>
        <w:overflowPunct w:val="0"/>
        <w:autoSpaceDE w:val="0"/>
        <w:autoSpaceDN w:val="0"/>
        <w:spacing w:after="240"/>
        <w:ind w:firstLine="0"/>
        <w:textAlignment w:val="baseline"/>
        <w:rPr>
          <w:del w:id="51187" w:author="Ramasubramani, Hariharan" w:date="2015-07-20T13:34:00Z"/>
          <w:rFonts w:cstheme="minorHAnsi"/>
          <w:i/>
          <w:color w:val="000000" w:themeColor="text1"/>
        </w:rPr>
      </w:pPr>
      <w:del w:id="51188" w:author="Ramasubramani, Hariharan" w:date="2015-07-20T13:34:00Z">
        <w:r w:rsidDel="00336FF9">
          <w:rPr>
            <w:rFonts w:cstheme="minorHAnsi"/>
            <w:i/>
            <w:color w:val="000000" w:themeColor="text1"/>
          </w:rPr>
          <w:delText xml:space="preserve">Clicking Cancel will discard </w:delText>
        </w:r>
        <w:r w:rsidR="00A061B1" w:rsidDel="00336FF9">
          <w:rPr>
            <w:rFonts w:cstheme="minorHAnsi"/>
            <w:i/>
            <w:color w:val="000000" w:themeColor="text1"/>
          </w:rPr>
          <w:delText>all</w:delText>
        </w:r>
        <w:r w:rsidDel="00336FF9">
          <w:rPr>
            <w:rFonts w:cstheme="minorHAnsi"/>
            <w:i/>
            <w:color w:val="000000" w:themeColor="text1"/>
          </w:rPr>
          <w:delText xml:space="preserve"> file uploads and return the user to the Templates screen.</w:delText>
        </w:r>
      </w:del>
    </w:p>
    <w:p w14:paraId="1674D64F" w14:textId="52DE1227" w:rsidR="00593DA1" w:rsidDel="00336FF9" w:rsidRDefault="00593DA1" w:rsidP="00A977F1">
      <w:pPr>
        <w:spacing w:after="60"/>
        <w:ind w:firstLine="0"/>
        <w:rPr>
          <w:del w:id="51189" w:author="Ramasubramani, Hariharan" w:date="2015-07-20T13:34:00Z"/>
          <w:rFonts w:cstheme="minorHAnsi"/>
          <w:color w:val="000000" w:themeColor="text1"/>
        </w:rPr>
      </w:pPr>
    </w:p>
    <w:p w14:paraId="1A29BA62" w14:textId="1A901791" w:rsidR="00593DA1" w:rsidDel="00336FF9" w:rsidRDefault="00593DA1" w:rsidP="00A977F1">
      <w:pPr>
        <w:pStyle w:val="Note"/>
        <w:shd w:val="clear" w:color="auto" w:fill="FFC000"/>
        <w:rPr>
          <w:del w:id="51190" w:author="Ramasubramani, Hariharan" w:date="2015-07-20T13:34:00Z"/>
        </w:rPr>
      </w:pPr>
      <w:del w:id="51191" w:author="Ramasubramani, Hariharan" w:date="2015-07-20T13:34:00Z">
        <w:r w:rsidDel="00336FF9">
          <w:delText xml:space="preserve">Note: Based on feedback, changing the above “Upload” button to “Add File”. </w:delText>
        </w:r>
      </w:del>
    </w:p>
    <w:p w14:paraId="1D439AA7" w14:textId="46F2F5CA" w:rsidR="00295F85" w:rsidDel="00336FF9" w:rsidRDefault="00593DA1" w:rsidP="00A977F1">
      <w:pPr>
        <w:pStyle w:val="Note"/>
        <w:shd w:val="clear" w:color="auto" w:fill="FFC000"/>
        <w:rPr>
          <w:del w:id="51192" w:author="Ramasubramani, Hariharan" w:date="2015-07-20T13:34:00Z"/>
        </w:rPr>
      </w:pPr>
      <w:del w:id="51193" w:author="Ramasubramani, Hariharan" w:date="2015-07-20T13:34:00Z">
        <w:r w:rsidDel="00336FF9">
          <w:delText>The Cancel button should be removed, as once a file is uploaded, it is already saved.</w:delText>
        </w:r>
      </w:del>
    </w:p>
    <w:p w14:paraId="787DE9BD" w14:textId="43E1ED96" w:rsidR="00593DA1" w:rsidDel="00336FF9" w:rsidRDefault="00593DA1" w:rsidP="00A977F1">
      <w:pPr>
        <w:pStyle w:val="Note"/>
        <w:shd w:val="clear" w:color="auto" w:fill="FFC000"/>
        <w:rPr>
          <w:del w:id="51194" w:author="Ramasubramani, Hariharan" w:date="2015-07-20T13:34:00Z"/>
        </w:rPr>
      </w:pPr>
      <w:del w:id="51195" w:author="Ramasubramani, Hariharan" w:date="2015-07-20T13:34:00Z">
        <w:r w:rsidDel="00336FF9">
          <w:delText>Add “Revision Date” field under “Form #” and change “Form Title” to “Form Description”</w:delText>
        </w:r>
      </w:del>
    </w:p>
    <w:p w14:paraId="249F26A3" w14:textId="4D646DDB" w:rsidR="00593DA1" w:rsidDel="00336FF9" w:rsidRDefault="00593DA1" w:rsidP="00A977F1">
      <w:pPr>
        <w:spacing w:after="60"/>
        <w:ind w:firstLine="0"/>
        <w:rPr>
          <w:del w:id="51196" w:author="Ramasubramani, Hariharan" w:date="2015-07-20T13:34:00Z"/>
          <w:rFonts w:cstheme="minorHAnsi"/>
          <w:color w:val="000000" w:themeColor="text1"/>
        </w:rPr>
      </w:pPr>
    </w:p>
    <w:p w14:paraId="75BC62B6" w14:textId="5877AF09" w:rsidR="005F4718" w:rsidDel="00336FF9" w:rsidRDefault="005F4718" w:rsidP="00524BF5">
      <w:pPr>
        <w:pStyle w:val="ListParagraph"/>
        <w:numPr>
          <w:ilvl w:val="1"/>
          <w:numId w:val="21"/>
        </w:numPr>
        <w:overflowPunct w:val="0"/>
        <w:autoSpaceDE w:val="0"/>
        <w:autoSpaceDN w:val="0"/>
        <w:spacing w:after="60"/>
        <w:ind w:firstLine="0"/>
        <w:textAlignment w:val="baseline"/>
        <w:rPr>
          <w:del w:id="51197" w:author="Ramasubramani, Hariharan" w:date="2015-07-20T13:34:00Z"/>
          <w:rFonts w:cstheme="minorHAnsi"/>
          <w:color w:val="000000" w:themeColor="text1"/>
        </w:rPr>
      </w:pPr>
      <w:del w:id="51198" w:author="Ramasubramani, Hariharan" w:date="2015-07-20T13:34:00Z">
        <w:r w:rsidRPr="00C106B9" w:rsidDel="00336FF9">
          <w:rPr>
            <w:rFonts w:cstheme="minorHAnsi"/>
            <w:color w:val="000000" w:themeColor="text1"/>
          </w:rPr>
          <w:delText xml:space="preserve">The system shall have the ability for the defined </w:delText>
        </w:r>
        <w:r w:rsidDel="00336FF9">
          <w:rPr>
            <w:rFonts w:cstheme="minorHAnsi"/>
            <w:color w:val="000000" w:themeColor="text1"/>
          </w:rPr>
          <w:delText>Form</w:delText>
        </w:r>
        <w:r w:rsidRPr="00C106B9" w:rsidDel="00336FF9">
          <w:rPr>
            <w:rFonts w:cstheme="minorHAnsi"/>
            <w:color w:val="000000" w:themeColor="text1"/>
          </w:rPr>
          <w:delText xml:space="preserve"> meta-data and the </w:delText>
        </w:r>
        <w:r w:rsidDel="00336FF9">
          <w:rPr>
            <w:rFonts w:cstheme="minorHAnsi"/>
            <w:color w:val="000000" w:themeColor="text1"/>
          </w:rPr>
          <w:delText>Form</w:delText>
        </w:r>
        <w:r w:rsidRPr="00C106B9" w:rsidDel="00336FF9">
          <w:rPr>
            <w:rFonts w:cstheme="minorHAnsi"/>
            <w:color w:val="000000" w:themeColor="text1"/>
          </w:rPr>
          <w:delText xml:space="preserve">(s) template to both </w:delText>
        </w:r>
        <w:r w:rsidDel="00336FF9">
          <w:rPr>
            <w:rFonts w:cstheme="minorHAnsi"/>
            <w:color w:val="000000" w:themeColor="text1"/>
          </w:rPr>
          <w:delText xml:space="preserve">be </w:delText>
        </w:r>
        <w:r w:rsidRPr="00C106B9" w:rsidDel="00336FF9">
          <w:rPr>
            <w:rFonts w:cstheme="minorHAnsi"/>
            <w:color w:val="000000" w:themeColor="text1"/>
          </w:rPr>
          <w:delText xml:space="preserve">viewable simultaneously. </w:delText>
        </w:r>
      </w:del>
    </w:p>
    <w:p w14:paraId="5723D8C0" w14:textId="71F643CD" w:rsidR="005F4718" w:rsidDel="00336FF9" w:rsidRDefault="005F4718" w:rsidP="00524BF5">
      <w:pPr>
        <w:pStyle w:val="ListParagraph"/>
        <w:numPr>
          <w:ilvl w:val="2"/>
          <w:numId w:val="21"/>
        </w:numPr>
        <w:overflowPunct w:val="0"/>
        <w:autoSpaceDE w:val="0"/>
        <w:autoSpaceDN w:val="0"/>
        <w:spacing w:after="60"/>
        <w:ind w:firstLine="0"/>
        <w:textAlignment w:val="baseline"/>
        <w:rPr>
          <w:del w:id="51199" w:author="Ramasubramani, Hariharan" w:date="2015-07-20T13:34:00Z"/>
          <w:rFonts w:cstheme="minorHAnsi"/>
          <w:color w:val="000000" w:themeColor="text1"/>
        </w:rPr>
      </w:pPr>
      <w:del w:id="51200" w:author="Ramasubramani, Hariharan" w:date="2015-07-20T13:34:00Z">
        <w:r w:rsidDel="00336FF9">
          <w:rPr>
            <w:rFonts w:cstheme="minorHAnsi"/>
            <w:color w:val="000000" w:themeColor="text1"/>
          </w:rPr>
          <w:delText>The user shall have the ability to view the form template  CR289</w:delText>
        </w:r>
      </w:del>
    </w:p>
    <w:p w14:paraId="153F28AD" w14:textId="0F9405F1" w:rsidR="005F4718" w:rsidDel="00336FF9" w:rsidRDefault="005F4718" w:rsidP="00524BF5">
      <w:pPr>
        <w:pStyle w:val="ListParagraph"/>
        <w:numPr>
          <w:ilvl w:val="3"/>
          <w:numId w:val="21"/>
        </w:numPr>
        <w:overflowPunct w:val="0"/>
        <w:autoSpaceDE w:val="0"/>
        <w:autoSpaceDN w:val="0"/>
        <w:spacing w:after="60"/>
        <w:ind w:firstLine="0"/>
        <w:textAlignment w:val="baseline"/>
        <w:rPr>
          <w:del w:id="51201" w:author="Ramasubramani, Hariharan" w:date="2015-07-20T13:34:00Z"/>
          <w:rFonts w:cstheme="minorHAnsi"/>
          <w:color w:val="000000" w:themeColor="text1"/>
        </w:rPr>
      </w:pPr>
      <w:del w:id="51202" w:author="Ramasubramani, Hariharan" w:date="2015-07-20T13:34:00Z">
        <w:r w:rsidDel="00336FF9">
          <w:rPr>
            <w:rFonts w:cstheme="minorHAnsi"/>
            <w:color w:val="000000" w:themeColor="text1"/>
          </w:rPr>
          <w:delText>The user shall have the ability to view the form template  CR218</w:delText>
        </w:r>
      </w:del>
    </w:p>
    <w:p w14:paraId="3308300B" w14:textId="5DEC64AA" w:rsidR="005F4718" w:rsidRPr="00C106B9" w:rsidDel="00E00044" w:rsidRDefault="005F4718" w:rsidP="009C3129">
      <w:pPr>
        <w:pStyle w:val="ListParagraph"/>
        <w:spacing w:after="60"/>
        <w:ind w:left="619" w:firstLine="0"/>
        <w:rPr>
          <w:del w:id="51203" w:author="Ramasubramani, Hariharan" w:date="2015-07-21T10:19:00Z"/>
          <w:rFonts w:cstheme="minorHAnsi"/>
          <w:color w:val="000000" w:themeColor="text1"/>
        </w:rPr>
      </w:pPr>
    </w:p>
    <w:p w14:paraId="5C27DC81" w14:textId="41517E70" w:rsidR="005F4718" w:rsidRPr="00C106B9" w:rsidDel="00797690" w:rsidRDefault="005F4718" w:rsidP="00524BF5">
      <w:pPr>
        <w:pStyle w:val="Heading1"/>
        <w:keepNext/>
        <w:numPr>
          <w:ilvl w:val="0"/>
          <w:numId w:val="21"/>
        </w:numPr>
        <w:pBdr>
          <w:bottom w:val="none" w:sz="0" w:space="0" w:color="auto"/>
        </w:pBdr>
        <w:shd w:val="pct12" w:color="auto" w:fill="auto"/>
        <w:overflowPunct w:val="0"/>
        <w:autoSpaceDE w:val="0"/>
        <w:autoSpaceDN w:val="0"/>
        <w:adjustRightInd w:val="0"/>
        <w:spacing w:before="240" w:after="60"/>
        <w:ind w:firstLine="0"/>
        <w:textAlignment w:val="baseline"/>
        <w:rPr>
          <w:del w:id="51204" w:author="Ramasubramani, Hariharan" w:date="2015-07-21T10:17:00Z"/>
          <w:rFonts w:asciiTheme="minorHAnsi" w:hAnsiTheme="minorHAnsi" w:cstheme="minorHAnsi"/>
          <w:color w:val="000000" w:themeColor="text1"/>
        </w:rPr>
      </w:pPr>
      <w:bookmarkStart w:id="51205" w:name="_Toc380218966"/>
      <w:del w:id="51206" w:author="Ramasubramani, Hariharan" w:date="2015-07-21T10:17:00Z">
        <w:r w:rsidRPr="00C106B9" w:rsidDel="00797690">
          <w:rPr>
            <w:rFonts w:asciiTheme="minorHAnsi" w:hAnsiTheme="minorHAnsi" w:cstheme="minorHAnsi"/>
            <w:color w:val="000000" w:themeColor="text1"/>
          </w:rPr>
          <w:delText>Create/Modify Document Packages</w:delText>
        </w:r>
        <w:bookmarkEnd w:id="51205"/>
      </w:del>
    </w:p>
    <w:p w14:paraId="004317C9" w14:textId="3CC02C7A" w:rsidR="005F4718" w:rsidRPr="00C106B9" w:rsidDel="00797690" w:rsidRDefault="005F4718" w:rsidP="00524BF5">
      <w:pPr>
        <w:pStyle w:val="ListParagraph"/>
        <w:numPr>
          <w:ilvl w:val="1"/>
          <w:numId w:val="21"/>
        </w:numPr>
        <w:overflowPunct w:val="0"/>
        <w:autoSpaceDE w:val="0"/>
        <w:autoSpaceDN w:val="0"/>
        <w:spacing w:after="60"/>
        <w:ind w:firstLine="0"/>
        <w:textAlignment w:val="baseline"/>
        <w:rPr>
          <w:del w:id="51207" w:author="Ramasubramani, Hariharan" w:date="2015-07-21T10:17:00Z"/>
          <w:rFonts w:cstheme="minorHAnsi"/>
          <w:color w:val="000000" w:themeColor="text1"/>
        </w:rPr>
      </w:pPr>
      <w:del w:id="51208" w:author="Ramasubramani, Hariharan" w:date="2015-07-21T10:17:00Z">
        <w:r w:rsidRPr="00C106B9" w:rsidDel="00797690">
          <w:rPr>
            <w:rFonts w:cstheme="minorHAnsi"/>
            <w:color w:val="000000" w:themeColor="text1"/>
          </w:rPr>
          <w:delText>The system shall provide the ability to view the history of a Document Package.</w:delText>
        </w:r>
      </w:del>
    </w:p>
    <w:p w14:paraId="28F4221C" w14:textId="33771279" w:rsidR="005F4718" w:rsidRPr="00C106B9" w:rsidDel="00797690" w:rsidRDefault="005F4718" w:rsidP="00524BF5">
      <w:pPr>
        <w:pStyle w:val="ListParagraph"/>
        <w:numPr>
          <w:ilvl w:val="2"/>
          <w:numId w:val="21"/>
        </w:numPr>
        <w:overflowPunct w:val="0"/>
        <w:autoSpaceDE w:val="0"/>
        <w:autoSpaceDN w:val="0"/>
        <w:spacing w:after="60"/>
        <w:ind w:firstLine="0"/>
        <w:textAlignment w:val="baseline"/>
        <w:rPr>
          <w:del w:id="51209" w:author="Ramasubramani, Hariharan" w:date="2015-07-21T10:17:00Z"/>
          <w:rFonts w:cstheme="minorHAnsi"/>
          <w:color w:val="000000" w:themeColor="text1"/>
        </w:rPr>
      </w:pPr>
      <w:del w:id="51210" w:author="Ramasubramani, Hariharan" w:date="2015-07-21T10:17:00Z">
        <w:r w:rsidRPr="00C106B9" w:rsidDel="00797690">
          <w:rPr>
            <w:rFonts w:cstheme="minorHAnsi"/>
            <w:color w:val="000000" w:themeColor="text1"/>
          </w:rPr>
          <w:delText>The following elements shall display for Document Package history:</w:delText>
        </w:r>
      </w:del>
    </w:p>
    <w:tbl>
      <w:tblPr>
        <w:tblStyle w:val="TableGrid"/>
        <w:tblW w:w="11049" w:type="dxa"/>
        <w:jc w:val="center"/>
        <w:tblLayout w:type="fixed"/>
        <w:tblLook w:val="04A0" w:firstRow="1" w:lastRow="0" w:firstColumn="1" w:lastColumn="0" w:noHBand="0" w:noVBand="1"/>
      </w:tblPr>
      <w:tblGrid>
        <w:gridCol w:w="832"/>
        <w:gridCol w:w="1896"/>
        <w:gridCol w:w="1464"/>
        <w:gridCol w:w="939"/>
        <w:gridCol w:w="771"/>
        <w:gridCol w:w="1350"/>
        <w:gridCol w:w="712"/>
        <w:gridCol w:w="2151"/>
        <w:gridCol w:w="934"/>
      </w:tblGrid>
      <w:tr w:rsidR="005F4718" w:rsidRPr="00C106B9" w:rsidDel="00797690" w14:paraId="4BED1904" w14:textId="3123620E" w:rsidTr="008C172F">
        <w:trPr>
          <w:cantSplit/>
          <w:trHeight w:val="314"/>
          <w:tblHeader/>
          <w:jc w:val="center"/>
          <w:del w:id="51211" w:author="Ramasubramani, Hariharan" w:date="2015-07-21T10:17:00Z"/>
        </w:trPr>
        <w:tc>
          <w:tcPr>
            <w:tcW w:w="11049" w:type="dxa"/>
            <w:gridSpan w:val="9"/>
            <w:tcBorders>
              <w:top w:val="single" w:sz="4" w:space="0" w:color="auto"/>
              <w:left w:val="single" w:sz="4" w:space="0" w:color="auto"/>
              <w:bottom w:val="single" w:sz="4" w:space="0" w:color="auto"/>
              <w:right w:val="single" w:sz="4" w:space="0" w:color="auto"/>
            </w:tcBorders>
            <w:shd w:val="clear" w:color="auto" w:fill="000000" w:themeFill="text1"/>
          </w:tcPr>
          <w:p w14:paraId="38CD4678" w14:textId="2C5AFAD9" w:rsidR="005F4718" w:rsidRPr="00C106B9" w:rsidDel="00797690" w:rsidRDefault="005F4718" w:rsidP="009C3129">
            <w:pPr>
              <w:spacing w:after="60"/>
              <w:ind w:firstLine="0"/>
              <w:rPr>
                <w:del w:id="51212" w:author="Ramasubramani, Hariharan" w:date="2015-07-21T10:17:00Z"/>
                <w:rFonts w:cstheme="minorHAnsi"/>
                <w:b/>
                <w:color w:val="FFFFFF" w:themeColor="background1"/>
              </w:rPr>
            </w:pPr>
            <w:del w:id="51213" w:author="Ramasubramani, Hariharan" w:date="2015-07-21T10:17:00Z">
              <w:r w:rsidRPr="00C106B9" w:rsidDel="00797690">
                <w:rPr>
                  <w:rFonts w:cstheme="minorHAnsi"/>
                  <w:b/>
                  <w:color w:val="FFFFFF" w:themeColor="background1"/>
                </w:rPr>
                <w:delText xml:space="preserve">Document </w:delText>
              </w:r>
              <w:r w:rsidDel="00797690">
                <w:rPr>
                  <w:rFonts w:cstheme="minorHAnsi"/>
                  <w:b/>
                  <w:color w:val="FFFFFF" w:themeColor="background1"/>
                </w:rPr>
                <w:delText xml:space="preserve">Package </w:delText>
              </w:r>
              <w:r w:rsidRPr="00C106B9" w:rsidDel="00797690">
                <w:rPr>
                  <w:rFonts w:cstheme="minorHAnsi"/>
                  <w:b/>
                  <w:color w:val="FFFFFF" w:themeColor="background1"/>
                </w:rPr>
                <w:delText>History Data Elements</w:delText>
              </w:r>
            </w:del>
          </w:p>
          <w:p w14:paraId="36153798" w14:textId="54EA825B" w:rsidR="005F4718" w:rsidDel="00797690" w:rsidRDefault="005F4718" w:rsidP="009C3129">
            <w:pPr>
              <w:spacing w:after="60"/>
              <w:ind w:firstLine="0"/>
              <w:rPr>
                <w:del w:id="51214" w:author="Ramasubramani, Hariharan" w:date="2015-07-21T10:17:00Z"/>
                <w:rFonts w:cstheme="minorHAnsi"/>
                <w:b/>
                <w:color w:val="FFFFFF" w:themeColor="background1"/>
                <w:sz w:val="20"/>
              </w:rPr>
            </w:pPr>
            <w:del w:id="51215" w:author="Ramasubramani, Hariharan" w:date="2015-07-21T10:17:00Z">
              <w:r w:rsidRPr="00C106B9" w:rsidDel="00797690">
                <w:rPr>
                  <w:rFonts w:cstheme="minorHAnsi"/>
                  <w:b/>
                  <w:color w:val="FFFFFF" w:themeColor="background1"/>
                  <w:sz w:val="20"/>
                </w:rPr>
                <w:delText>Required: Mandatory (M), Conditional Mandatory (CM), Optional (O), Auto-Populated (AP</w:delText>
              </w:r>
              <w:r w:rsidDel="00797690">
                <w:rPr>
                  <w:rFonts w:cstheme="minorHAnsi"/>
                  <w:b/>
                  <w:color w:val="FFFFFF" w:themeColor="background1"/>
                  <w:sz w:val="20"/>
                </w:rPr>
                <w:delText>)</w:delText>
              </w:r>
            </w:del>
          </w:p>
          <w:p w14:paraId="67029F6D" w14:textId="4397C522" w:rsidR="005F4718" w:rsidRPr="000337E7" w:rsidDel="00797690" w:rsidRDefault="005F4718" w:rsidP="009C3129">
            <w:pPr>
              <w:spacing w:after="60"/>
              <w:ind w:firstLine="0"/>
              <w:rPr>
                <w:del w:id="51216" w:author="Ramasubramani, Hariharan" w:date="2015-07-21T10:17:00Z"/>
                <w:rFonts w:cstheme="minorHAnsi"/>
                <w:b/>
                <w:color w:val="FFFFFF" w:themeColor="background1"/>
                <w:sz w:val="18"/>
                <w:szCs w:val="18"/>
              </w:rPr>
            </w:pPr>
            <w:del w:id="51217" w:author="Ramasubramani, Hariharan" w:date="2015-07-21T10:17:00Z">
              <w:r w:rsidRPr="000337E7" w:rsidDel="00797690">
                <w:rPr>
                  <w:rFonts w:cstheme="minorHAnsi"/>
                  <w:b/>
                  <w:color w:val="FFFFFF" w:themeColor="background1"/>
                  <w:sz w:val="18"/>
                  <w:szCs w:val="18"/>
                </w:rPr>
                <w:delText>Caption:  Field Label</w:delText>
              </w:r>
            </w:del>
          </w:p>
          <w:p w14:paraId="6AAB174D" w14:textId="30728EA8" w:rsidR="005F4718" w:rsidRPr="000337E7" w:rsidDel="00797690" w:rsidRDefault="005F4718" w:rsidP="009C3129">
            <w:pPr>
              <w:spacing w:after="60"/>
              <w:ind w:firstLine="0"/>
              <w:rPr>
                <w:del w:id="51218" w:author="Ramasubramani, Hariharan" w:date="2015-07-21T10:17:00Z"/>
                <w:rFonts w:cstheme="minorHAnsi"/>
                <w:b/>
                <w:color w:val="FFFFFF" w:themeColor="background1"/>
                <w:sz w:val="18"/>
                <w:szCs w:val="18"/>
              </w:rPr>
            </w:pPr>
            <w:del w:id="51219" w:author="Ramasubramani, Hariharan" w:date="2015-07-21T10:17:00Z">
              <w:r w:rsidRPr="000337E7" w:rsidDel="00797690">
                <w:rPr>
                  <w:rFonts w:cstheme="minorHAnsi"/>
                  <w:b/>
                  <w:color w:val="FFFFFF" w:themeColor="background1"/>
                  <w:sz w:val="18"/>
                  <w:szCs w:val="18"/>
                </w:rPr>
                <w:delText>Editable: Not Editable (NE), Editable (E)</w:delText>
              </w:r>
            </w:del>
          </w:p>
          <w:p w14:paraId="40A9C4BB" w14:textId="4D5AD828" w:rsidR="005F4718" w:rsidRPr="00C106B9" w:rsidDel="00797690" w:rsidRDefault="005F4718" w:rsidP="009C3129">
            <w:pPr>
              <w:spacing w:after="60"/>
              <w:ind w:firstLine="0"/>
              <w:rPr>
                <w:del w:id="51220" w:author="Ramasubramani, Hariharan" w:date="2015-07-21T10:17:00Z"/>
                <w:rFonts w:cstheme="minorHAnsi"/>
                <w:b/>
                <w:color w:val="FFFFFF" w:themeColor="background1"/>
              </w:rPr>
            </w:pPr>
            <w:del w:id="51221" w:author="Ramasubramani, Hariharan" w:date="2015-07-21T10:17:00Z">
              <w:r w:rsidRPr="000337E7" w:rsidDel="00797690">
                <w:rPr>
                  <w:rFonts w:cstheme="minorHAnsi"/>
                  <w:b/>
                  <w:color w:val="FFFFFF" w:themeColor="background1"/>
                  <w:sz w:val="18"/>
                  <w:szCs w:val="18"/>
                </w:rPr>
                <w:delText>Field Type:  Date/Time, Alpha-Numeric Special Characters (</w:delText>
              </w:r>
              <w:r w:rsidR="00A137AC" w:rsidDel="00797690">
                <w:rPr>
                  <w:rFonts w:cstheme="minorHAnsi"/>
                  <w:b/>
                  <w:color w:val="FFFFFF" w:themeColor="background1"/>
                  <w:sz w:val="18"/>
                  <w:szCs w:val="18"/>
                </w:rPr>
                <w:delText>ANSC</w:delText>
              </w:r>
              <w:r w:rsidRPr="000337E7" w:rsidDel="00797690">
                <w:rPr>
                  <w:rFonts w:cstheme="minorHAnsi"/>
                  <w:b/>
                  <w:color w:val="FFFFFF" w:themeColor="background1"/>
                  <w:sz w:val="18"/>
                  <w:szCs w:val="18"/>
                </w:rPr>
                <w:delText>), Boolean (radio button)</w:delText>
              </w:r>
            </w:del>
          </w:p>
        </w:tc>
      </w:tr>
      <w:tr w:rsidR="005F4718" w:rsidRPr="00C106B9" w:rsidDel="00797690" w14:paraId="66CC8342" w14:textId="4E277C40" w:rsidTr="008C172F">
        <w:trPr>
          <w:cantSplit/>
          <w:trHeight w:val="152"/>
          <w:tblHeader/>
          <w:jc w:val="center"/>
          <w:del w:id="51222" w:author="Ramasubramani, Hariharan" w:date="2015-07-21T10:17:00Z"/>
        </w:trPr>
        <w:tc>
          <w:tcPr>
            <w:tcW w:w="83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1E59B8C" w14:textId="35757FAA" w:rsidR="005F4718" w:rsidRPr="00C106B9" w:rsidDel="00797690" w:rsidRDefault="005F4718" w:rsidP="009C3129">
            <w:pPr>
              <w:spacing w:before="60"/>
              <w:ind w:left="-9" w:right="-121" w:firstLine="0"/>
              <w:jc w:val="center"/>
              <w:rPr>
                <w:del w:id="51223" w:author="Ramasubramani, Hariharan" w:date="2015-07-21T10:17:00Z"/>
                <w:rFonts w:cstheme="minorHAnsi"/>
                <w:b/>
                <w:color w:val="000000" w:themeColor="text1"/>
                <w:sz w:val="20"/>
              </w:rPr>
            </w:pPr>
            <w:del w:id="51224" w:author="Ramasubramani, Hariharan" w:date="2015-07-21T10:17:00Z">
              <w:r w:rsidRPr="00C106B9" w:rsidDel="00797690">
                <w:rPr>
                  <w:rFonts w:cstheme="minorHAnsi"/>
                  <w:b/>
                  <w:color w:val="000000" w:themeColor="text1"/>
                  <w:sz w:val="20"/>
                </w:rPr>
                <w:delText>Req’t #</w:delText>
              </w:r>
            </w:del>
          </w:p>
        </w:tc>
        <w:tc>
          <w:tcPr>
            <w:tcW w:w="189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08D35AE" w14:textId="77AF68A8" w:rsidR="005F4718" w:rsidRPr="00C106B9" w:rsidDel="00797690" w:rsidRDefault="005F4718" w:rsidP="009C3129">
            <w:pPr>
              <w:spacing w:before="60"/>
              <w:ind w:left="-18" w:right="-75" w:firstLine="0"/>
              <w:rPr>
                <w:del w:id="51225" w:author="Ramasubramani, Hariharan" w:date="2015-07-21T10:17:00Z"/>
                <w:rFonts w:cstheme="minorHAnsi"/>
                <w:b/>
                <w:color w:val="000000" w:themeColor="text1"/>
                <w:sz w:val="20"/>
              </w:rPr>
            </w:pPr>
            <w:del w:id="51226" w:author="Ramasubramani, Hariharan" w:date="2015-07-21T10:17:00Z">
              <w:r w:rsidRPr="00C106B9" w:rsidDel="00797690">
                <w:rPr>
                  <w:rFonts w:cstheme="minorHAnsi"/>
                  <w:b/>
                  <w:color w:val="000000" w:themeColor="text1"/>
                  <w:sz w:val="20"/>
                </w:rPr>
                <w:delText>Data Element</w:delText>
              </w:r>
            </w:del>
          </w:p>
        </w:tc>
        <w:tc>
          <w:tcPr>
            <w:tcW w:w="1464"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4513CAA" w14:textId="1F4EF550" w:rsidR="005F4718" w:rsidRPr="00C106B9" w:rsidDel="00797690" w:rsidRDefault="005F4718" w:rsidP="009C3129">
            <w:pPr>
              <w:spacing w:before="60"/>
              <w:ind w:left="-2" w:right="-99" w:firstLine="0"/>
              <w:jc w:val="center"/>
              <w:rPr>
                <w:del w:id="51227" w:author="Ramasubramani, Hariharan" w:date="2015-07-21T10:17:00Z"/>
                <w:rFonts w:cstheme="minorHAnsi"/>
                <w:b/>
                <w:color w:val="000000" w:themeColor="text1"/>
                <w:sz w:val="20"/>
              </w:rPr>
            </w:pPr>
            <w:del w:id="51228" w:author="Ramasubramani, Hariharan" w:date="2015-07-21T10:17:00Z">
              <w:r w:rsidRPr="00C106B9" w:rsidDel="00797690">
                <w:rPr>
                  <w:rFonts w:cstheme="minorHAnsi"/>
                  <w:b/>
                  <w:color w:val="000000" w:themeColor="text1"/>
                  <w:sz w:val="20"/>
                </w:rPr>
                <w:delText>Caption</w:delText>
              </w:r>
            </w:del>
          </w:p>
        </w:tc>
        <w:tc>
          <w:tcPr>
            <w:tcW w:w="939"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B91012D" w14:textId="3325B057" w:rsidR="005F4718" w:rsidRPr="00C106B9" w:rsidDel="00797690" w:rsidRDefault="005F4718" w:rsidP="009C3129">
            <w:pPr>
              <w:spacing w:before="60"/>
              <w:ind w:left="-69" w:right="-69" w:firstLine="0"/>
              <w:jc w:val="center"/>
              <w:rPr>
                <w:del w:id="51229" w:author="Ramasubramani, Hariharan" w:date="2015-07-21T10:17:00Z"/>
                <w:rFonts w:cstheme="minorHAnsi"/>
                <w:b/>
                <w:color w:val="000000" w:themeColor="text1"/>
                <w:sz w:val="20"/>
              </w:rPr>
            </w:pPr>
            <w:del w:id="51230" w:author="Ramasubramani, Hariharan" w:date="2015-07-21T10:17:00Z">
              <w:r w:rsidRPr="00C106B9" w:rsidDel="00797690">
                <w:rPr>
                  <w:rFonts w:cstheme="minorHAnsi"/>
                  <w:b/>
                  <w:color w:val="000000" w:themeColor="text1"/>
                  <w:sz w:val="20"/>
                </w:rPr>
                <w:delText>Required</w:delText>
              </w:r>
            </w:del>
          </w:p>
        </w:tc>
        <w:tc>
          <w:tcPr>
            <w:tcW w:w="771"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4E6F6C3" w14:textId="47EACEE0" w:rsidR="005F4718" w:rsidRPr="00C106B9" w:rsidDel="00797690" w:rsidRDefault="005F4718" w:rsidP="009C3129">
            <w:pPr>
              <w:spacing w:before="60"/>
              <w:ind w:left="-57" w:right="-127" w:firstLine="0"/>
              <w:jc w:val="center"/>
              <w:rPr>
                <w:del w:id="51231" w:author="Ramasubramani, Hariharan" w:date="2015-07-21T10:17:00Z"/>
                <w:rFonts w:cstheme="minorHAnsi"/>
                <w:b/>
                <w:color w:val="000000" w:themeColor="text1"/>
                <w:sz w:val="20"/>
              </w:rPr>
            </w:pPr>
            <w:del w:id="51232" w:author="Ramasubramani, Hariharan" w:date="2015-07-21T10:17:00Z">
              <w:r w:rsidRPr="00C106B9" w:rsidDel="00797690">
                <w:rPr>
                  <w:rFonts w:cstheme="minorHAnsi"/>
                  <w:b/>
                  <w:color w:val="000000" w:themeColor="text1"/>
                  <w:sz w:val="20"/>
                </w:rPr>
                <w:delText xml:space="preserve">Editable </w:delText>
              </w:r>
            </w:del>
          </w:p>
        </w:tc>
        <w:tc>
          <w:tcPr>
            <w:tcW w:w="13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B956164" w14:textId="160F35FA" w:rsidR="005F4718" w:rsidRPr="00C106B9" w:rsidDel="00797690" w:rsidRDefault="005F4718" w:rsidP="009C3129">
            <w:pPr>
              <w:spacing w:before="60"/>
              <w:ind w:left="-57" w:right="-88" w:firstLine="0"/>
              <w:jc w:val="center"/>
              <w:rPr>
                <w:del w:id="51233" w:author="Ramasubramani, Hariharan" w:date="2015-07-21T10:17:00Z"/>
                <w:rFonts w:cstheme="minorHAnsi"/>
                <w:b/>
                <w:color w:val="000000" w:themeColor="text1"/>
                <w:sz w:val="20"/>
              </w:rPr>
            </w:pPr>
            <w:del w:id="51234" w:author="Ramasubramani, Hariharan" w:date="2015-07-21T10:17:00Z">
              <w:r w:rsidRPr="00C106B9" w:rsidDel="00797690">
                <w:rPr>
                  <w:rFonts w:cstheme="minorHAnsi"/>
                  <w:b/>
                  <w:color w:val="000000" w:themeColor="text1"/>
                  <w:sz w:val="20"/>
                </w:rPr>
                <w:delText>Field Type</w:delText>
              </w:r>
            </w:del>
          </w:p>
        </w:tc>
        <w:tc>
          <w:tcPr>
            <w:tcW w:w="71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CC62F44" w14:textId="6096800D" w:rsidR="005F4718" w:rsidRPr="00C106B9" w:rsidDel="00797690" w:rsidRDefault="005F4718" w:rsidP="009C3129">
            <w:pPr>
              <w:spacing w:before="60"/>
              <w:ind w:left="-57" w:right="-86" w:firstLine="0"/>
              <w:jc w:val="center"/>
              <w:rPr>
                <w:del w:id="51235" w:author="Ramasubramani, Hariharan" w:date="2015-07-21T10:17:00Z"/>
                <w:rFonts w:cstheme="minorHAnsi"/>
                <w:b/>
                <w:color w:val="000000" w:themeColor="text1"/>
                <w:sz w:val="20"/>
              </w:rPr>
            </w:pPr>
            <w:del w:id="51236" w:author="Ramasubramani, Hariharan" w:date="2015-07-21T10:17:00Z">
              <w:r w:rsidRPr="00C106B9" w:rsidDel="00797690">
                <w:rPr>
                  <w:rFonts w:cstheme="minorHAnsi"/>
                  <w:b/>
                  <w:color w:val="000000" w:themeColor="text1"/>
                  <w:sz w:val="20"/>
                </w:rPr>
                <w:delText>Length</w:delText>
              </w:r>
            </w:del>
          </w:p>
        </w:tc>
        <w:tc>
          <w:tcPr>
            <w:tcW w:w="2151"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A1019F2" w14:textId="08BB5076" w:rsidR="005F4718" w:rsidRPr="00C106B9" w:rsidDel="00797690" w:rsidRDefault="005F4718" w:rsidP="009C3129">
            <w:pPr>
              <w:spacing w:before="60"/>
              <w:ind w:left="-57" w:firstLine="0"/>
              <w:jc w:val="center"/>
              <w:rPr>
                <w:del w:id="51237" w:author="Ramasubramani, Hariharan" w:date="2015-07-21T10:17:00Z"/>
                <w:rFonts w:cstheme="minorHAnsi"/>
                <w:b/>
                <w:color w:val="000000" w:themeColor="text1"/>
                <w:sz w:val="20"/>
              </w:rPr>
            </w:pPr>
            <w:del w:id="51238" w:author="Ramasubramani, Hariharan" w:date="2015-07-21T10:17:00Z">
              <w:r w:rsidRPr="00C106B9" w:rsidDel="00797690">
                <w:rPr>
                  <w:rFonts w:cstheme="minorHAnsi"/>
                  <w:b/>
                  <w:color w:val="000000" w:themeColor="text1"/>
                  <w:sz w:val="20"/>
                </w:rPr>
                <w:delText>Format/Example</w:delText>
              </w:r>
            </w:del>
          </w:p>
        </w:tc>
        <w:tc>
          <w:tcPr>
            <w:tcW w:w="934"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6C03561" w14:textId="150A7B43" w:rsidR="005F4718" w:rsidRPr="00C106B9" w:rsidDel="00797690" w:rsidRDefault="005F4718" w:rsidP="009C3129">
            <w:pPr>
              <w:spacing w:before="60"/>
              <w:ind w:left="-57" w:firstLine="0"/>
              <w:jc w:val="center"/>
              <w:rPr>
                <w:del w:id="51239" w:author="Ramasubramani, Hariharan" w:date="2015-07-21T10:17:00Z"/>
                <w:rFonts w:cstheme="minorHAnsi"/>
                <w:b/>
                <w:color w:val="000000" w:themeColor="text1"/>
                <w:sz w:val="20"/>
              </w:rPr>
            </w:pPr>
            <w:del w:id="51240" w:author="Ramasubramani, Hariharan" w:date="2015-07-21T10:17:00Z">
              <w:r w:rsidRPr="00C106B9" w:rsidDel="00797690">
                <w:rPr>
                  <w:rFonts w:cstheme="minorHAnsi"/>
                  <w:b/>
                  <w:color w:val="000000" w:themeColor="text1"/>
                  <w:sz w:val="20"/>
                </w:rPr>
                <w:delText xml:space="preserve">Default </w:delText>
              </w:r>
            </w:del>
          </w:p>
        </w:tc>
      </w:tr>
      <w:tr w:rsidR="005F4718" w:rsidRPr="001C2657" w:rsidDel="00797690" w14:paraId="6BCC2547" w14:textId="52D7E143" w:rsidTr="008C172F">
        <w:trPr>
          <w:cantSplit/>
          <w:trHeight w:val="314"/>
          <w:jc w:val="center"/>
          <w:del w:id="51241" w:author="Ramasubramani, Hariharan" w:date="2015-07-21T10:17:00Z"/>
        </w:trPr>
        <w:tc>
          <w:tcPr>
            <w:tcW w:w="832" w:type="dxa"/>
            <w:tcBorders>
              <w:top w:val="single" w:sz="4" w:space="0" w:color="auto"/>
              <w:left w:val="single" w:sz="4" w:space="0" w:color="auto"/>
              <w:bottom w:val="single" w:sz="4" w:space="0" w:color="auto"/>
              <w:right w:val="single" w:sz="4" w:space="0" w:color="auto"/>
            </w:tcBorders>
          </w:tcPr>
          <w:p w14:paraId="4ED45D95" w14:textId="4FB77F73" w:rsidR="005F4718" w:rsidRPr="001C2657" w:rsidDel="00797690" w:rsidRDefault="005F4718" w:rsidP="00524BF5">
            <w:pPr>
              <w:pStyle w:val="ListParagraph"/>
              <w:numPr>
                <w:ilvl w:val="3"/>
                <w:numId w:val="21"/>
              </w:numPr>
              <w:overflowPunct w:val="0"/>
              <w:autoSpaceDE w:val="0"/>
              <w:autoSpaceDN w:val="0"/>
              <w:spacing w:after="60"/>
              <w:ind w:left="-43" w:firstLine="0"/>
              <w:textAlignment w:val="baseline"/>
              <w:rPr>
                <w:del w:id="51242" w:author="Ramasubramani, Hariharan" w:date="2015-07-21T10:17:00Z"/>
                <w:rFonts w:cstheme="minorHAnsi"/>
                <w:color w:val="000000" w:themeColor="text1"/>
              </w:rPr>
            </w:pPr>
            <w:del w:id="51243" w:author="Ramasubramani, Hariharan" w:date="2015-07-21T10:17:00Z">
              <w:r w:rsidRPr="001C2657" w:rsidDel="00797690">
                <w:rPr>
                  <w:rFonts w:cstheme="minorHAnsi"/>
                  <w:color w:val="000000" w:themeColor="text1"/>
                </w:rPr>
                <w:delText xml:space="preserve"> </w:delText>
              </w:r>
            </w:del>
          </w:p>
        </w:tc>
        <w:tc>
          <w:tcPr>
            <w:tcW w:w="1896" w:type="dxa"/>
            <w:tcBorders>
              <w:top w:val="single" w:sz="4" w:space="0" w:color="auto"/>
              <w:left w:val="single" w:sz="4" w:space="0" w:color="auto"/>
              <w:bottom w:val="single" w:sz="4" w:space="0" w:color="auto"/>
              <w:right w:val="single" w:sz="4" w:space="0" w:color="auto"/>
            </w:tcBorders>
          </w:tcPr>
          <w:p w14:paraId="4416F877" w14:textId="4DA12D74" w:rsidR="005F4718" w:rsidRPr="001C2657" w:rsidDel="00797690" w:rsidRDefault="005F4718" w:rsidP="009C3129">
            <w:pPr>
              <w:ind w:firstLine="0"/>
              <w:rPr>
                <w:del w:id="51244" w:author="Ramasubramani, Hariharan" w:date="2015-07-21T10:17:00Z"/>
                <w:rFonts w:cstheme="minorHAnsi"/>
                <w:color w:val="000000" w:themeColor="text1"/>
              </w:rPr>
            </w:pPr>
            <w:del w:id="51245" w:author="Ramasubramani, Hariharan" w:date="2015-07-21T10:17:00Z">
              <w:r w:rsidRPr="001C2657" w:rsidDel="00797690">
                <w:rPr>
                  <w:rFonts w:cstheme="minorHAnsi"/>
                  <w:color w:val="000000" w:themeColor="text1"/>
                </w:rPr>
                <w:delText>Created By:  Last Name</w:delText>
              </w:r>
            </w:del>
          </w:p>
        </w:tc>
        <w:tc>
          <w:tcPr>
            <w:tcW w:w="1464" w:type="dxa"/>
            <w:tcBorders>
              <w:top w:val="single" w:sz="4" w:space="0" w:color="auto"/>
              <w:left w:val="single" w:sz="4" w:space="0" w:color="auto"/>
              <w:bottom w:val="single" w:sz="4" w:space="0" w:color="auto"/>
              <w:right w:val="single" w:sz="4" w:space="0" w:color="auto"/>
            </w:tcBorders>
          </w:tcPr>
          <w:p w14:paraId="4046D72E" w14:textId="3B598A57" w:rsidR="005F4718" w:rsidRPr="001C2657" w:rsidDel="00797690" w:rsidRDefault="005F4718" w:rsidP="009C3129">
            <w:pPr>
              <w:tabs>
                <w:tab w:val="left" w:pos="420"/>
                <w:tab w:val="num" w:pos="1440"/>
                <w:tab w:val="num" w:pos="1584"/>
              </w:tabs>
              <w:ind w:firstLine="0"/>
              <w:rPr>
                <w:del w:id="51246" w:author="Ramasubramani, Hariharan" w:date="2015-07-21T10:17:00Z"/>
                <w:rFonts w:cstheme="minorHAnsi"/>
                <w:color w:val="000000" w:themeColor="text1"/>
              </w:rPr>
            </w:pPr>
            <w:del w:id="51247" w:author="Ramasubramani, Hariharan" w:date="2015-07-21T10:17:00Z">
              <w:r w:rsidRPr="001C2657" w:rsidDel="00797690">
                <w:rPr>
                  <w:rFonts w:cstheme="minorHAnsi"/>
                  <w:color w:val="000000" w:themeColor="text1"/>
                </w:rPr>
                <w:delText>-</w:delText>
              </w:r>
            </w:del>
          </w:p>
        </w:tc>
        <w:tc>
          <w:tcPr>
            <w:tcW w:w="939" w:type="dxa"/>
            <w:tcBorders>
              <w:top w:val="single" w:sz="4" w:space="0" w:color="auto"/>
              <w:left w:val="single" w:sz="4" w:space="0" w:color="auto"/>
              <w:bottom w:val="single" w:sz="4" w:space="0" w:color="auto"/>
              <w:right w:val="single" w:sz="4" w:space="0" w:color="auto"/>
            </w:tcBorders>
          </w:tcPr>
          <w:p w14:paraId="78B9D367" w14:textId="751D0537" w:rsidR="005F4718" w:rsidRPr="001C2657" w:rsidDel="00797690" w:rsidRDefault="005F4718" w:rsidP="009C3129">
            <w:pPr>
              <w:ind w:left="-57" w:firstLine="0"/>
              <w:jc w:val="center"/>
              <w:rPr>
                <w:del w:id="51248" w:author="Ramasubramani, Hariharan" w:date="2015-07-21T10:17:00Z"/>
                <w:rFonts w:cstheme="minorHAnsi"/>
                <w:color w:val="000000" w:themeColor="text1"/>
              </w:rPr>
            </w:pPr>
            <w:del w:id="51249" w:author="Ramasubramani, Hariharan" w:date="2015-07-21T10:17:00Z">
              <w:r w:rsidRPr="001C2657" w:rsidDel="00797690">
                <w:rPr>
                  <w:rFonts w:cstheme="minorHAnsi"/>
                  <w:color w:val="000000" w:themeColor="text1"/>
                </w:rPr>
                <w:delText>AP</w:delText>
              </w:r>
            </w:del>
          </w:p>
        </w:tc>
        <w:tc>
          <w:tcPr>
            <w:tcW w:w="771" w:type="dxa"/>
            <w:tcBorders>
              <w:top w:val="single" w:sz="4" w:space="0" w:color="auto"/>
              <w:left w:val="single" w:sz="4" w:space="0" w:color="auto"/>
              <w:bottom w:val="single" w:sz="4" w:space="0" w:color="auto"/>
              <w:right w:val="single" w:sz="4" w:space="0" w:color="auto"/>
            </w:tcBorders>
          </w:tcPr>
          <w:p w14:paraId="0BF01281" w14:textId="755E1879" w:rsidR="005F4718" w:rsidRPr="001C2657" w:rsidDel="00797690" w:rsidRDefault="005F4718" w:rsidP="009C3129">
            <w:pPr>
              <w:ind w:left="-57" w:firstLine="0"/>
              <w:jc w:val="center"/>
              <w:rPr>
                <w:del w:id="51250" w:author="Ramasubramani, Hariharan" w:date="2015-07-21T10:17:00Z"/>
                <w:rFonts w:cstheme="minorHAnsi"/>
                <w:color w:val="000000" w:themeColor="text1"/>
              </w:rPr>
            </w:pPr>
            <w:del w:id="51251" w:author="Ramasubramani, Hariharan" w:date="2015-07-21T10:17:00Z">
              <w:r w:rsidRPr="001C2657" w:rsidDel="00797690">
                <w:rPr>
                  <w:rFonts w:cstheme="minorHAnsi"/>
                  <w:color w:val="000000" w:themeColor="text1"/>
                </w:rPr>
                <w:delText>NE</w:delText>
              </w:r>
            </w:del>
          </w:p>
        </w:tc>
        <w:tc>
          <w:tcPr>
            <w:tcW w:w="1350" w:type="dxa"/>
            <w:tcBorders>
              <w:top w:val="single" w:sz="4" w:space="0" w:color="auto"/>
              <w:left w:val="single" w:sz="4" w:space="0" w:color="auto"/>
              <w:bottom w:val="single" w:sz="4" w:space="0" w:color="auto"/>
              <w:right w:val="single" w:sz="4" w:space="0" w:color="auto"/>
            </w:tcBorders>
          </w:tcPr>
          <w:p w14:paraId="14028A8D" w14:textId="35DDBFC9" w:rsidR="005F4718" w:rsidRPr="001C2657" w:rsidDel="00797690" w:rsidRDefault="005F4718" w:rsidP="009C3129">
            <w:pPr>
              <w:ind w:left="-57" w:firstLine="0"/>
              <w:jc w:val="center"/>
              <w:rPr>
                <w:del w:id="51252" w:author="Ramasubramani, Hariharan" w:date="2015-07-21T10:17:00Z"/>
                <w:rFonts w:cstheme="minorHAnsi"/>
                <w:color w:val="000000" w:themeColor="text1"/>
              </w:rPr>
            </w:pPr>
            <w:del w:id="51253" w:author="Ramasubramani, Hariharan" w:date="2015-07-21T10:17:00Z">
              <w:r w:rsidRPr="001C2657" w:rsidDel="00797690">
                <w:rPr>
                  <w:rFonts w:cstheme="minorHAnsi"/>
                  <w:color w:val="000000" w:themeColor="text1"/>
                </w:rPr>
                <w:delText>N/A</w:delText>
              </w:r>
            </w:del>
          </w:p>
        </w:tc>
        <w:tc>
          <w:tcPr>
            <w:tcW w:w="712" w:type="dxa"/>
            <w:tcBorders>
              <w:top w:val="single" w:sz="4" w:space="0" w:color="auto"/>
              <w:left w:val="single" w:sz="4" w:space="0" w:color="auto"/>
              <w:bottom w:val="single" w:sz="4" w:space="0" w:color="auto"/>
              <w:right w:val="single" w:sz="4" w:space="0" w:color="auto"/>
            </w:tcBorders>
          </w:tcPr>
          <w:p w14:paraId="4089F2BA" w14:textId="1713562B" w:rsidR="005F4718" w:rsidRPr="001C2657" w:rsidDel="00797690" w:rsidRDefault="005F4718" w:rsidP="009C3129">
            <w:pPr>
              <w:ind w:left="-57" w:firstLine="0"/>
              <w:jc w:val="center"/>
              <w:rPr>
                <w:del w:id="51254" w:author="Ramasubramani, Hariharan" w:date="2015-07-21T10:17:00Z"/>
                <w:rFonts w:cstheme="minorHAnsi"/>
                <w:color w:val="000000" w:themeColor="text1"/>
              </w:rPr>
            </w:pPr>
            <w:del w:id="51255" w:author="Ramasubramani, Hariharan" w:date="2015-07-21T10:17:00Z">
              <w:r w:rsidRPr="001C2657" w:rsidDel="00797690">
                <w:rPr>
                  <w:rFonts w:cstheme="minorHAnsi"/>
                  <w:color w:val="000000" w:themeColor="text1"/>
                </w:rPr>
                <w:delText>-</w:delText>
              </w:r>
            </w:del>
          </w:p>
        </w:tc>
        <w:tc>
          <w:tcPr>
            <w:tcW w:w="2151" w:type="dxa"/>
            <w:tcBorders>
              <w:top w:val="single" w:sz="4" w:space="0" w:color="auto"/>
              <w:left w:val="single" w:sz="4" w:space="0" w:color="auto"/>
              <w:bottom w:val="single" w:sz="4" w:space="0" w:color="auto"/>
              <w:right w:val="single" w:sz="4" w:space="0" w:color="auto"/>
            </w:tcBorders>
          </w:tcPr>
          <w:p w14:paraId="0731A98F" w14:textId="5BDD626C" w:rsidR="005F4718" w:rsidDel="00797690" w:rsidRDefault="005F4718" w:rsidP="009C3129">
            <w:pPr>
              <w:ind w:left="-57" w:firstLine="0"/>
              <w:jc w:val="center"/>
              <w:rPr>
                <w:del w:id="51256" w:author="Ramasubramani, Hariharan" w:date="2015-07-21T10:17:00Z"/>
                <w:rFonts w:cstheme="minorHAnsi"/>
                <w:color w:val="000000" w:themeColor="text1"/>
              </w:rPr>
            </w:pPr>
            <w:del w:id="51257" w:author="Ramasubramani, Hariharan" w:date="2015-07-21T10:17:00Z">
              <w:r w:rsidDel="00797690">
                <w:rPr>
                  <w:rFonts w:cstheme="minorHAnsi"/>
                  <w:color w:val="000000" w:themeColor="text1"/>
                </w:rPr>
                <w:delText>Format:</w:delText>
              </w:r>
            </w:del>
          </w:p>
          <w:p w14:paraId="17427A37" w14:textId="5715A8EB" w:rsidR="005F4718" w:rsidRPr="001C2657" w:rsidDel="00797690" w:rsidRDefault="005F4718" w:rsidP="009C3129">
            <w:pPr>
              <w:ind w:left="-57" w:firstLine="0"/>
              <w:jc w:val="center"/>
              <w:rPr>
                <w:del w:id="51258" w:author="Ramasubramani, Hariharan" w:date="2015-07-21T10:17:00Z"/>
                <w:rFonts w:cstheme="minorHAnsi"/>
                <w:color w:val="000000" w:themeColor="text1"/>
              </w:rPr>
            </w:pPr>
            <w:del w:id="51259" w:author="Ramasubramani, Hariharan" w:date="2015-07-21T10:17:00Z">
              <w:r w:rsidRPr="001C2657" w:rsidDel="00797690">
                <w:rPr>
                  <w:rFonts w:cstheme="minorHAnsi"/>
                  <w:color w:val="000000" w:themeColor="text1"/>
                </w:rPr>
                <w:delText>Last Name</w:delText>
              </w:r>
            </w:del>
          </w:p>
        </w:tc>
        <w:tc>
          <w:tcPr>
            <w:tcW w:w="934" w:type="dxa"/>
            <w:tcBorders>
              <w:top w:val="single" w:sz="4" w:space="0" w:color="auto"/>
              <w:left w:val="single" w:sz="4" w:space="0" w:color="auto"/>
              <w:bottom w:val="single" w:sz="4" w:space="0" w:color="auto"/>
              <w:right w:val="single" w:sz="4" w:space="0" w:color="auto"/>
            </w:tcBorders>
          </w:tcPr>
          <w:p w14:paraId="6C574A59" w14:textId="74FE177C" w:rsidR="005F4718" w:rsidRPr="001C2657" w:rsidDel="00797690" w:rsidRDefault="005F4718" w:rsidP="009C3129">
            <w:pPr>
              <w:ind w:left="-57" w:firstLine="0"/>
              <w:jc w:val="center"/>
              <w:rPr>
                <w:del w:id="51260" w:author="Ramasubramani, Hariharan" w:date="2015-07-21T10:17:00Z"/>
                <w:rFonts w:cstheme="minorHAnsi"/>
                <w:color w:val="000000" w:themeColor="text1"/>
              </w:rPr>
            </w:pPr>
            <w:del w:id="51261" w:author="Ramasubramani, Hariharan" w:date="2015-07-21T10:17:00Z">
              <w:r w:rsidRPr="001C2657" w:rsidDel="00797690">
                <w:rPr>
                  <w:rFonts w:cstheme="minorHAnsi"/>
                  <w:color w:val="000000" w:themeColor="text1"/>
                </w:rPr>
                <w:delText>-</w:delText>
              </w:r>
            </w:del>
          </w:p>
        </w:tc>
      </w:tr>
      <w:tr w:rsidR="005F4718" w:rsidRPr="007C241E" w:rsidDel="00797690" w14:paraId="15BE361B" w14:textId="5B36105D" w:rsidTr="008C172F">
        <w:trPr>
          <w:cantSplit/>
          <w:trHeight w:val="314"/>
          <w:jc w:val="center"/>
          <w:del w:id="51262" w:author="Ramasubramani, Hariharan" w:date="2015-07-21T10:17:00Z"/>
        </w:trPr>
        <w:tc>
          <w:tcPr>
            <w:tcW w:w="832" w:type="dxa"/>
            <w:tcBorders>
              <w:top w:val="single" w:sz="4" w:space="0" w:color="auto"/>
              <w:left w:val="single" w:sz="4" w:space="0" w:color="auto"/>
              <w:bottom w:val="single" w:sz="4" w:space="0" w:color="auto"/>
              <w:right w:val="single" w:sz="4" w:space="0" w:color="auto"/>
            </w:tcBorders>
          </w:tcPr>
          <w:p w14:paraId="11BEF2D5" w14:textId="3EE9B2DD" w:rsidR="005F4718" w:rsidRPr="007C241E" w:rsidDel="00797690" w:rsidRDefault="005F4718" w:rsidP="00524BF5">
            <w:pPr>
              <w:pStyle w:val="ListParagraph"/>
              <w:numPr>
                <w:ilvl w:val="3"/>
                <w:numId w:val="21"/>
              </w:numPr>
              <w:overflowPunct w:val="0"/>
              <w:autoSpaceDE w:val="0"/>
              <w:autoSpaceDN w:val="0"/>
              <w:spacing w:after="60"/>
              <w:ind w:left="-43" w:firstLine="0"/>
              <w:textAlignment w:val="baseline"/>
              <w:rPr>
                <w:del w:id="51263" w:author="Ramasubramani, Hariharan" w:date="2015-07-21T10:17:00Z"/>
                <w:rFonts w:cstheme="minorHAnsi"/>
                <w:color w:val="000000" w:themeColor="text1"/>
              </w:rPr>
            </w:pPr>
          </w:p>
        </w:tc>
        <w:tc>
          <w:tcPr>
            <w:tcW w:w="1896" w:type="dxa"/>
            <w:tcBorders>
              <w:top w:val="single" w:sz="4" w:space="0" w:color="auto"/>
              <w:left w:val="single" w:sz="4" w:space="0" w:color="auto"/>
              <w:bottom w:val="single" w:sz="4" w:space="0" w:color="auto"/>
              <w:right w:val="single" w:sz="4" w:space="0" w:color="auto"/>
            </w:tcBorders>
          </w:tcPr>
          <w:p w14:paraId="6576875B" w14:textId="077EAE31" w:rsidR="005F4718" w:rsidRPr="007C241E" w:rsidDel="00797690" w:rsidRDefault="005F4718" w:rsidP="009C3129">
            <w:pPr>
              <w:ind w:left="-18" w:firstLine="0"/>
              <w:rPr>
                <w:del w:id="51264" w:author="Ramasubramani, Hariharan" w:date="2015-07-21T10:17:00Z"/>
                <w:rFonts w:cstheme="minorHAnsi"/>
              </w:rPr>
            </w:pPr>
            <w:del w:id="51265" w:author="Ramasubramani, Hariharan" w:date="2015-07-21T10:17:00Z">
              <w:r w:rsidDel="00797690">
                <w:rPr>
                  <w:rFonts w:cstheme="minorHAnsi"/>
                </w:rPr>
                <w:delText>First Name</w:delText>
              </w:r>
            </w:del>
          </w:p>
        </w:tc>
        <w:tc>
          <w:tcPr>
            <w:tcW w:w="1464" w:type="dxa"/>
            <w:tcBorders>
              <w:top w:val="single" w:sz="4" w:space="0" w:color="auto"/>
              <w:left w:val="single" w:sz="4" w:space="0" w:color="auto"/>
              <w:bottom w:val="single" w:sz="4" w:space="0" w:color="auto"/>
              <w:right w:val="single" w:sz="4" w:space="0" w:color="auto"/>
            </w:tcBorders>
          </w:tcPr>
          <w:p w14:paraId="0F338DD2" w14:textId="25F0F256" w:rsidR="005F4718" w:rsidRPr="007C241E" w:rsidDel="00797690" w:rsidRDefault="005F4718" w:rsidP="009C3129">
            <w:pPr>
              <w:ind w:left="-2" w:firstLine="0"/>
              <w:rPr>
                <w:del w:id="51266" w:author="Ramasubramani, Hariharan" w:date="2015-07-21T10:17:00Z"/>
                <w:rFonts w:cstheme="minorHAnsi"/>
              </w:rPr>
            </w:pPr>
            <w:del w:id="51267" w:author="Ramasubramani, Hariharan" w:date="2015-07-21T10:17:00Z">
              <w:r w:rsidDel="00797690">
                <w:rPr>
                  <w:rFonts w:cstheme="minorHAnsi"/>
                </w:rPr>
                <w:delText>-</w:delText>
              </w:r>
            </w:del>
          </w:p>
        </w:tc>
        <w:tc>
          <w:tcPr>
            <w:tcW w:w="939" w:type="dxa"/>
            <w:tcBorders>
              <w:top w:val="single" w:sz="4" w:space="0" w:color="auto"/>
              <w:left w:val="single" w:sz="4" w:space="0" w:color="auto"/>
              <w:bottom w:val="single" w:sz="4" w:space="0" w:color="auto"/>
              <w:right w:val="single" w:sz="4" w:space="0" w:color="auto"/>
            </w:tcBorders>
          </w:tcPr>
          <w:p w14:paraId="47D46A02" w14:textId="7FA04A30" w:rsidR="005F4718" w:rsidRPr="007C241E" w:rsidDel="00797690" w:rsidRDefault="005F4718" w:rsidP="009C3129">
            <w:pPr>
              <w:ind w:left="-57" w:firstLine="0"/>
              <w:jc w:val="center"/>
              <w:rPr>
                <w:del w:id="51268" w:author="Ramasubramani, Hariharan" w:date="2015-07-21T10:17:00Z"/>
                <w:rFonts w:cstheme="minorHAnsi"/>
              </w:rPr>
            </w:pPr>
            <w:del w:id="51269" w:author="Ramasubramani, Hariharan" w:date="2015-07-21T10:17:00Z">
              <w:r w:rsidDel="00797690">
                <w:rPr>
                  <w:rFonts w:cstheme="minorHAnsi"/>
                </w:rPr>
                <w:delText>AP</w:delText>
              </w:r>
            </w:del>
          </w:p>
        </w:tc>
        <w:tc>
          <w:tcPr>
            <w:tcW w:w="771" w:type="dxa"/>
            <w:tcBorders>
              <w:top w:val="single" w:sz="4" w:space="0" w:color="auto"/>
              <w:left w:val="single" w:sz="4" w:space="0" w:color="auto"/>
              <w:bottom w:val="single" w:sz="4" w:space="0" w:color="auto"/>
              <w:right w:val="single" w:sz="4" w:space="0" w:color="auto"/>
            </w:tcBorders>
          </w:tcPr>
          <w:p w14:paraId="3AF3BBD3" w14:textId="2F99CAA5" w:rsidR="005F4718" w:rsidRPr="007C241E" w:rsidDel="00797690" w:rsidRDefault="005F4718" w:rsidP="009C3129">
            <w:pPr>
              <w:ind w:left="-57" w:firstLine="0"/>
              <w:jc w:val="center"/>
              <w:rPr>
                <w:del w:id="51270" w:author="Ramasubramani, Hariharan" w:date="2015-07-21T10:17:00Z"/>
                <w:rFonts w:cstheme="minorHAnsi"/>
              </w:rPr>
            </w:pPr>
            <w:del w:id="51271" w:author="Ramasubramani, Hariharan" w:date="2015-07-21T10:17:00Z">
              <w:r w:rsidDel="00797690">
                <w:rPr>
                  <w:rFonts w:cstheme="minorHAnsi"/>
                </w:rPr>
                <w:delText>NE</w:delText>
              </w:r>
            </w:del>
          </w:p>
        </w:tc>
        <w:tc>
          <w:tcPr>
            <w:tcW w:w="1350" w:type="dxa"/>
            <w:tcBorders>
              <w:top w:val="single" w:sz="4" w:space="0" w:color="auto"/>
              <w:left w:val="single" w:sz="4" w:space="0" w:color="auto"/>
              <w:bottom w:val="single" w:sz="4" w:space="0" w:color="auto"/>
              <w:right w:val="single" w:sz="4" w:space="0" w:color="auto"/>
            </w:tcBorders>
          </w:tcPr>
          <w:p w14:paraId="3379531D" w14:textId="271B1E28" w:rsidR="005F4718" w:rsidRPr="007C241E" w:rsidDel="00797690" w:rsidRDefault="005F4718" w:rsidP="009C3129">
            <w:pPr>
              <w:ind w:left="-57" w:firstLine="0"/>
              <w:jc w:val="center"/>
              <w:rPr>
                <w:del w:id="51272" w:author="Ramasubramani, Hariharan" w:date="2015-07-21T10:17:00Z"/>
                <w:rFonts w:cstheme="minorHAnsi"/>
              </w:rPr>
            </w:pPr>
            <w:del w:id="51273" w:author="Ramasubramani, Hariharan" w:date="2015-07-21T10:17:00Z">
              <w:r w:rsidDel="00797690">
                <w:rPr>
                  <w:rFonts w:cstheme="minorHAnsi"/>
                </w:rPr>
                <w:delText>N/A</w:delText>
              </w:r>
            </w:del>
          </w:p>
        </w:tc>
        <w:tc>
          <w:tcPr>
            <w:tcW w:w="712" w:type="dxa"/>
            <w:tcBorders>
              <w:top w:val="single" w:sz="4" w:space="0" w:color="auto"/>
              <w:left w:val="single" w:sz="4" w:space="0" w:color="auto"/>
              <w:bottom w:val="single" w:sz="4" w:space="0" w:color="auto"/>
              <w:right w:val="single" w:sz="4" w:space="0" w:color="auto"/>
            </w:tcBorders>
          </w:tcPr>
          <w:p w14:paraId="5076419F" w14:textId="53E228D1" w:rsidR="005F4718" w:rsidRPr="007C241E" w:rsidDel="00797690" w:rsidRDefault="005F4718" w:rsidP="009C3129">
            <w:pPr>
              <w:ind w:left="-57" w:firstLine="0"/>
              <w:jc w:val="center"/>
              <w:rPr>
                <w:del w:id="51274" w:author="Ramasubramani, Hariharan" w:date="2015-07-21T10:17:00Z"/>
                <w:rFonts w:cstheme="minorHAnsi"/>
              </w:rPr>
            </w:pPr>
            <w:del w:id="51275" w:author="Ramasubramani, Hariharan" w:date="2015-07-21T10:17:00Z">
              <w:r w:rsidDel="00797690">
                <w:rPr>
                  <w:rFonts w:cstheme="minorHAnsi"/>
                </w:rPr>
                <w:delText>-</w:delText>
              </w:r>
            </w:del>
          </w:p>
        </w:tc>
        <w:tc>
          <w:tcPr>
            <w:tcW w:w="2151" w:type="dxa"/>
            <w:tcBorders>
              <w:top w:val="single" w:sz="4" w:space="0" w:color="auto"/>
              <w:left w:val="single" w:sz="4" w:space="0" w:color="auto"/>
              <w:bottom w:val="single" w:sz="4" w:space="0" w:color="auto"/>
              <w:right w:val="single" w:sz="4" w:space="0" w:color="auto"/>
            </w:tcBorders>
          </w:tcPr>
          <w:p w14:paraId="63C0528B" w14:textId="2644CEF7" w:rsidR="005F4718" w:rsidDel="00797690" w:rsidRDefault="005F4718" w:rsidP="009C3129">
            <w:pPr>
              <w:ind w:left="-57" w:firstLine="0"/>
              <w:jc w:val="center"/>
              <w:rPr>
                <w:del w:id="51276" w:author="Ramasubramani, Hariharan" w:date="2015-07-21T10:17:00Z"/>
                <w:rFonts w:cstheme="minorHAnsi"/>
              </w:rPr>
            </w:pPr>
            <w:del w:id="51277" w:author="Ramasubramani, Hariharan" w:date="2015-07-21T10:17:00Z">
              <w:r w:rsidDel="00797690">
                <w:rPr>
                  <w:rFonts w:cstheme="minorHAnsi"/>
                </w:rPr>
                <w:delText>Format:</w:delText>
              </w:r>
            </w:del>
          </w:p>
          <w:p w14:paraId="642B79E8" w14:textId="6B918C13" w:rsidR="005F4718" w:rsidRPr="007C241E" w:rsidDel="00797690" w:rsidRDefault="005F4718" w:rsidP="009C3129">
            <w:pPr>
              <w:ind w:left="-57" w:firstLine="0"/>
              <w:jc w:val="center"/>
              <w:rPr>
                <w:del w:id="51278" w:author="Ramasubramani, Hariharan" w:date="2015-07-21T10:17:00Z"/>
                <w:rFonts w:cstheme="minorHAnsi"/>
              </w:rPr>
            </w:pPr>
            <w:del w:id="51279" w:author="Ramasubramani, Hariharan" w:date="2015-07-21T10:17:00Z">
              <w:r w:rsidDel="00797690">
                <w:rPr>
                  <w:rFonts w:cstheme="minorHAnsi"/>
                </w:rPr>
                <w:delText>First Name</w:delText>
              </w:r>
            </w:del>
          </w:p>
        </w:tc>
        <w:tc>
          <w:tcPr>
            <w:tcW w:w="934" w:type="dxa"/>
            <w:tcBorders>
              <w:top w:val="single" w:sz="4" w:space="0" w:color="auto"/>
              <w:left w:val="single" w:sz="4" w:space="0" w:color="auto"/>
              <w:bottom w:val="single" w:sz="4" w:space="0" w:color="auto"/>
              <w:right w:val="single" w:sz="4" w:space="0" w:color="auto"/>
            </w:tcBorders>
          </w:tcPr>
          <w:p w14:paraId="72F0AA32" w14:textId="235050BC" w:rsidR="005F4718" w:rsidRPr="007C241E" w:rsidDel="00797690" w:rsidRDefault="005F4718" w:rsidP="009C3129">
            <w:pPr>
              <w:ind w:left="-57" w:firstLine="0"/>
              <w:jc w:val="center"/>
              <w:rPr>
                <w:del w:id="51280" w:author="Ramasubramani, Hariharan" w:date="2015-07-21T10:17:00Z"/>
                <w:rFonts w:cstheme="minorHAnsi"/>
              </w:rPr>
            </w:pPr>
            <w:del w:id="51281" w:author="Ramasubramani, Hariharan" w:date="2015-07-21T10:17:00Z">
              <w:r w:rsidDel="00797690">
                <w:rPr>
                  <w:rFonts w:cstheme="minorHAnsi"/>
                </w:rPr>
                <w:delText>-</w:delText>
              </w:r>
            </w:del>
          </w:p>
        </w:tc>
      </w:tr>
      <w:tr w:rsidR="005F4718" w:rsidRPr="007C241E" w:rsidDel="00797690" w14:paraId="7EEA0BCB" w14:textId="4E2ECF09" w:rsidTr="008C172F">
        <w:trPr>
          <w:cantSplit/>
          <w:trHeight w:val="314"/>
          <w:jc w:val="center"/>
          <w:del w:id="51282" w:author="Ramasubramani, Hariharan" w:date="2015-07-21T10:17:00Z"/>
        </w:trPr>
        <w:tc>
          <w:tcPr>
            <w:tcW w:w="832" w:type="dxa"/>
            <w:tcBorders>
              <w:top w:val="single" w:sz="4" w:space="0" w:color="auto"/>
              <w:left w:val="single" w:sz="4" w:space="0" w:color="auto"/>
              <w:bottom w:val="single" w:sz="4" w:space="0" w:color="auto"/>
              <w:right w:val="single" w:sz="4" w:space="0" w:color="auto"/>
            </w:tcBorders>
          </w:tcPr>
          <w:p w14:paraId="3D2E59B0" w14:textId="441EB858" w:rsidR="005F4718" w:rsidRPr="007C241E" w:rsidDel="00797690" w:rsidRDefault="005F4718" w:rsidP="00524BF5">
            <w:pPr>
              <w:pStyle w:val="ListParagraph"/>
              <w:numPr>
                <w:ilvl w:val="3"/>
                <w:numId w:val="21"/>
              </w:numPr>
              <w:overflowPunct w:val="0"/>
              <w:autoSpaceDE w:val="0"/>
              <w:autoSpaceDN w:val="0"/>
              <w:spacing w:after="60"/>
              <w:ind w:left="-43" w:firstLine="0"/>
              <w:textAlignment w:val="baseline"/>
              <w:rPr>
                <w:del w:id="51283" w:author="Ramasubramani, Hariharan" w:date="2015-07-21T10:17:00Z"/>
                <w:rFonts w:cstheme="minorHAnsi"/>
                <w:color w:val="000000" w:themeColor="text1"/>
              </w:rPr>
            </w:pPr>
          </w:p>
        </w:tc>
        <w:tc>
          <w:tcPr>
            <w:tcW w:w="1896" w:type="dxa"/>
            <w:tcBorders>
              <w:top w:val="single" w:sz="4" w:space="0" w:color="auto"/>
              <w:left w:val="single" w:sz="4" w:space="0" w:color="auto"/>
              <w:bottom w:val="single" w:sz="4" w:space="0" w:color="auto"/>
              <w:right w:val="single" w:sz="4" w:space="0" w:color="auto"/>
            </w:tcBorders>
          </w:tcPr>
          <w:p w14:paraId="36339166" w14:textId="446BE2AC" w:rsidR="005F4718" w:rsidRPr="007C241E" w:rsidDel="00797690" w:rsidRDefault="005F4718" w:rsidP="009C3129">
            <w:pPr>
              <w:ind w:left="-18" w:firstLine="0"/>
              <w:rPr>
                <w:del w:id="51284" w:author="Ramasubramani, Hariharan" w:date="2015-07-21T10:17:00Z"/>
                <w:rFonts w:cstheme="minorHAnsi"/>
                <w:color w:val="000000" w:themeColor="text1"/>
              </w:rPr>
            </w:pPr>
            <w:del w:id="51285" w:author="Ramasubramani, Hariharan" w:date="2015-07-21T10:17:00Z">
              <w:r w:rsidRPr="007C241E" w:rsidDel="00797690">
                <w:rPr>
                  <w:rFonts w:cstheme="minorHAnsi"/>
                </w:rPr>
                <w:delText>User PIN #</w:delText>
              </w:r>
            </w:del>
          </w:p>
        </w:tc>
        <w:tc>
          <w:tcPr>
            <w:tcW w:w="1464" w:type="dxa"/>
            <w:tcBorders>
              <w:top w:val="single" w:sz="4" w:space="0" w:color="auto"/>
              <w:left w:val="single" w:sz="4" w:space="0" w:color="auto"/>
              <w:bottom w:val="single" w:sz="4" w:space="0" w:color="auto"/>
              <w:right w:val="single" w:sz="4" w:space="0" w:color="auto"/>
            </w:tcBorders>
          </w:tcPr>
          <w:p w14:paraId="735DD570" w14:textId="2EB8079D" w:rsidR="005F4718" w:rsidRPr="007C241E" w:rsidDel="00797690" w:rsidRDefault="005F4718" w:rsidP="009C3129">
            <w:pPr>
              <w:ind w:left="-2" w:firstLine="0"/>
              <w:rPr>
                <w:del w:id="51286" w:author="Ramasubramani, Hariharan" w:date="2015-07-21T10:17:00Z"/>
                <w:rFonts w:cstheme="minorHAnsi"/>
                <w:color w:val="000000" w:themeColor="text1"/>
              </w:rPr>
            </w:pPr>
            <w:del w:id="51287" w:author="Ramasubramani, Hariharan" w:date="2015-07-21T10:17:00Z">
              <w:r w:rsidRPr="007C241E" w:rsidDel="00797690">
                <w:rPr>
                  <w:rFonts w:cstheme="minorHAnsi"/>
                </w:rPr>
                <w:delText>N#</w:delText>
              </w:r>
            </w:del>
          </w:p>
        </w:tc>
        <w:tc>
          <w:tcPr>
            <w:tcW w:w="939" w:type="dxa"/>
            <w:tcBorders>
              <w:top w:val="single" w:sz="4" w:space="0" w:color="auto"/>
              <w:left w:val="single" w:sz="4" w:space="0" w:color="auto"/>
              <w:bottom w:val="single" w:sz="4" w:space="0" w:color="auto"/>
              <w:right w:val="single" w:sz="4" w:space="0" w:color="auto"/>
            </w:tcBorders>
          </w:tcPr>
          <w:p w14:paraId="71D20C4A" w14:textId="1F00A812" w:rsidR="005F4718" w:rsidRPr="007C241E" w:rsidDel="00797690" w:rsidRDefault="005F4718" w:rsidP="009C3129">
            <w:pPr>
              <w:ind w:left="-57" w:firstLine="0"/>
              <w:jc w:val="center"/>
              <w:rPr>
                <w:del w:id="51288" w:author="Ramasubramani, Hariharan" w:date="2015-07-21T10:17:00Z"/>
                <w:rFonts w:cstheme="minorHAnsi"/>
                <w:color w:val="000000" w:themeColor="text1"/>
              </w:rPr>
            </w:pPr>
            <w:del w:id="51289" w:author="Ramasubramani, Hariharan" w:date="2015-07-21T10:17:00Z">
              <w:r w:rsidRPr="007C241E" w:rsidDel="00797690">
                <w:rPr>
                  <w:rFonts w:cstheme="minorHAnsi"/>
                </w:rPr>
                <w:delText>AP</w:delText>
              </w:r>
            </w:del>
          </w:p>
        </w:tc>
        <w:tc>
          <w:tcPr>
            <w:tcW w:w="771" w:type="dxa"/>
            <w:tcBorders>
              <w:top w:val="single" w:sz="4" w:space="0" w:color="auto"/>
              <w:left w:val="single" w:sz="4" w:space="0" w:color="auto"/>
              <w:bottom w:val="single" w:sz="4" w:space="0" w:color="auto"/>
              <w:right w:val="single" w:sz="4" w:space="0" w:color="auto"/>
            </w:tcBorders>
          </w:tcPr>
          <w:p w14:paraId="222E7496" w14:textId="679CBB5C" w:rsidR="005F4718" w:rsidRPr="007C241E" w:rsidDel="00797690" w:rsidRDefault="005F4718" w:rsidP="009C3129">
            <w:pPr>
              <w:ind w:left="-57" w:firstLine="0"/>
              <w:jc w:val="center"/>
              <w:rPr>
                <w:del w:id="51290" w:author="Ramasubramani, Hariharan" w:date="2015-07-21T10:17:00Z"/>
                <w:rFonts w:cstheme="minorHAnsi"/>
                <w:color w:val="000000" w:themeColor="text1"/>
              </w:rPr>
            </w:pPr>
            <w:del w:id="51291" w:author="Ramasubramani, Hariharan" w:date="2015-07-21T10:17:00Z">
              <w:r w:rsidRPr="007C241E" w:rsidDel="00797690">
                <w:rPr>
                  <w:rFonts w:cstheme="minorHAnsi"/>
                </w:rPr>
                <w:delText>NE</w:delText>
              </w:r>
            </w:del>
          </w:p>
        </w:tc>
        <w:tc>
          <w:tcPr>
            <w:tcW w:w="1350" w:type="dxa"/>
            <w:tcBorders>
              <w:top w:val="single" w:sz="4" w:space="0" w:color="auto"/>
              <w:left w:val="single" w:sz="4" w:space="0" w:color="auto"/>
              <w:bottom w:val="single" w:sz="4" w:space="0" w:color="auto"/>
              <w:right w:val="single" w:sz="4" w:space="0" w:color="auto"/>
            </w:tcBorders>
          </w:tcPr>
          <w:p w14:paraId="6B3B6226" w14:textId="00ABBCA2" w:rsidR="005F4718" w:rsidRPr="007C241E" w:rsidDel="00797690" w:rsidRDefault="00A137AC" w:rsidP="009C3129">
            <w:pPr>
              <w:ind w:left="-57" w:firstLine="0"/>
              <w:jc w:val="center"/>
              <w:rPr>
                <w:del w:id="51292" w:author="Ramasubramani, Hariharan" w:date="2015-07-21T10:17:00Z"/>
                <w:rFonts w:cstheme="minorHAnsi"/>
                <w:color w:val="000000" w:themeColor="text1"/>
              </w:rPr>
            </w:pPr>
            <w:del w:id="51293" w:author="Ramasubramani, Hariharan" w:date="2015-07-21T10:17:00Z">
              <w:r w:rsidDel="00797690">
                <w:rPr>
                  <w:rFonts w:cstheme="minorHAnsi"/>
                </w:rPr>
                <w:delText>ANSC</w:delText>
              </w:r>
            </w:del>
          </w:p>
        </w:tc>
        <w:tc>
          <w:tcPr>
            <w:tcW w:w="712" w:type="dxa"/>
            <w:tcBorders>
              <w:top w:val="single" w:sz="4" w:space="0" w:color="auto"/>
              <w:left w:val="single" w:sz="4" w:space="0" w:color="auto"/>
              <w:bottom w:val="single" w:sz="4" w:space="0" w:color="auto"/>
              <w:right w:val="single" w:sz="4" w:space="0" w:color="auto"/>
            </w:tcBorders>
          </w:tcPr>
          <w:p w14:paraId="60314CD4" w14:textId="070DC6CB" w:rsidR="005F4718" w:rsidRPr="007C241E" w:rsidDel="00797690" w:rsidRDefault="005F4718" w:rsidP="009C3129">
            <w:pPr>
              <w:ind w:left="-57" w:firstLine="0"/>
              <w:jc w:val="center"/>
              <w:rPr>
                <w:del w:id="51294" w:author="Ramasubramani, Hariharan" w:date="2015-07-21T10:17:00Z"/>
                <w:rFonts w:cstheme="minorHAnsi"/>
                <w:color w:val="000000" w:themeColor="text1"/>
              </w:rPr>
            </w:pPr>
            <w:del w:id="51295" w:author="Ramasubramani, Hariharan" w:date="2015-07-21T10:17:00Z">
              <w:r w:rsidRPr="007C241E" w:rsidDel="00797690">
                <w:rPr>
                  <w:rFonts w:cstheme="minorHAnsi"/>
                </w:rPr>
                <w:delText>8</w:delText>
              </w:r>
            </w:del>
          </w:p>
        </w:tc>
        <w:tc>
          <w:tcPr>
            <w:tcW w:w="2151" w:type="dxa"/>
            <w:tcBorders>
              <w:top w:val="single" w:sz="4" w:space="0" w:color="auto"/>
              <w:left w:val="single" w:sz="4" w:space="0" w:color="auto"/>
              <w:bottom w:val="single" w:sz="4" w:space="0" w:color="auto"/>
              <w:right w:val="single" w:sz="4" w:space="0" w:color="auto"/>
            </w:tcBorders>
          </w:tcPr>
          <w:p w14:paraId="5E5D5920" w14:textId="3690214E" w:rsidR="005F4718" w:rsidDel="00797690" w:rsidRDefault="005F4718" w:rsidP="009C3129">
            <w:pPr>
              <w:ind w:left="-57" w:firstLine="0"/>
              <w:jc w:val="center"/>
              <w:rPr>
                <w:del w:id="51296" w:author="Ramasubramani, Hariharan" w:date="2015-07-21T10:17:00Z"/>
                <w:rFonts w:cstheme="minorHAnsi"/>
              </w:rPr>
            </w:pPr>
            <w:del w:id="51297" w:author="Ramasubramani, Hariharan" w:date="2015-07-21T10:17:00Z">
              <w:r w:rsidDel="00797690">
                <w:rPr>
                  <w:rFonts w:cstheme="minorHAnsi"/>
                </w:rPr>
                <w:delText>Format:</w:delText>
              </w:r>
            </w:del>
          </w:p>
          <w:p w14:paraId="3E3100FC" w14:textId="7730FC0D" w:rsidR="005F4718" w:rsidRPr="007C241E" w:rsidDel="00797690" w:rsidRDefault="005F4718" w:rsidP="009C3129">
            <w:pPr>
              <w:ind w:left="-57" w:firstLine="0"/>
              <w:jc w:val="center"/>
              <w:rPr>
                <w:del w:id="51298" w:author="Ramasubramani, Hariharan" w:date="2015-07-21T10:17:00Z"/>
                <w:rFonts w:cstheme="minorHAnsi"/>
                <w:color w:val="000000" w:themeColor="text1"/>
              </w:rPr>
            </w:pPr>
            <w:del w:id="51299" w:author="Ramasubramani, Hariharan" w:date="2015-07-21T10:17:00Z">
              <w:r w:rsidDel="00797690">
                <w:rPr>
                  <w:rFonts w:cstheme="minorHAnsi"/>
                </w:rPr>
                <w:delText>N</w:delText>
              </w:r>
              <w:r w:rsidRPr="007C241E" w:rsidDel="00797690">
                <w:rPr>
                  <w:rFonts w:cstheme="minorHAnsi"/>
                </w:rPr>
                <w:delText>0017201</w:delText>
              </w:r>
            </w:del>
          </w:p>
        </w:tc>
        <w:tc>
          <w:tcPr>
            <w:tcW w:w="934" w:type="dxa"/>
            <w:tcBorders>
              <w:top w:val="single" w:sz="4" w:space="0" w:color="auto"/>
              <w:left w:val="single" w:sz="4" w:space="0" w:color="auto"/>
              <w:bottom w:val="single" w:sz="4" w:space="0" w:color="auto"/>
              <w:right w:val="single" w:sz="4" w:space="0" w:color="auto"/>
            </w:tcBorders>
          </w:tcPr>
          <w:p w14:paraId="78FF8DA6" w14:textId="08054B84" w:rsidR="005F4718" w:rsidRPr="007C241E" w:rsidDel="00797690" w:rsidRDefault="005F4718" w:rsidP="009C3129">
            <w:pPr>
              <w:ind w:left="-57" w:firstLine="0"/>
              <w:jc w:val="center"/>
              <w:rPr>
                <w:del w:id="51300" w:author="Ramasubramani, Hariharan" w:date="2015-07-21T10:17:00Z"/>
                <w:rFonts w:cstheme="minorHAnsi"/>
                <w:color w:val="000000" w:themeColor="text1"/>
              </w:rPr>
            </w:pPr>
            <w:del w:id="51301" w:author="Ramasubramani, Hariharan" w:date="2015-07-21T10:17:00Z">
              <w:r w:rsidRPr="007C241E" w:rsidDel="00797690">
                <w:rPr>
                  <w:rFonts w:cstheme="minorHAnsi"/>
                </w:rPr>
                <w:delText>&lt;</w:delText>
              </w:r>
              <w:r w:rsidDel="00797690">
                <w:rPr>
                  <w:rFonts w:cstheme="minorHAnsi"/>
                </w:rPr>
                <w:delText>Blank</w:delText>
              </w:r>
              <w:r w:rsidRPr="007C241E" w:rsidDel="00797690">
                <w:rPr>
                  <w:rFonts w:cstheme="minorHAnsi"/>
                </w:rPr>
                <w:delText>&gt;</w:delText>
              </w:r>
            </w:del>
          </w:p>
        </w:tc>
      </w:tr>
      <w:tr w:rsidR="005F4718" w:rsidRPr="00C106B9" w:rsidDel="00797690" w14:paraId="6E005AA9" w14:textId="63E6FDFE" w:rsidTr="008C172F">
        <w:trPr>
          <w:cantSplit/>
          <w:trHeight w:val="314"/>
          <w:jc w:val="center"/>
          <w:del w:id="51302" w:author="Ramasubramani, Hariharan" w:date="2015-07-21T10:17:00Z"/>
        </w:trPr>
        <w:tc>
          <w:tcPr>
            <w:tcW w:w="832" w:type="dxa"/>
            <w:tcBorders>
              <w:top w:val="single" w:sz="4" w:space="0" w:color="auto"/>
              <w:left w:val="single" w:sz="4" w:space="0" w:color="auto"/>
              <w:bottom w:val="single" w:sz="4" w:space="0" w:color="auto"/>
              <w:right w:val="single" w:sz="4" w:space="0" w:color="auto"/>
            </w:tcBorders>
          </w:tcPr>
          <w:p w14:paraId="73D35990" w14:textId="74C95C11" w:rsidR="005F4718" w:rsidRPr="00C106B9" w:rsidDel="00797690" w:rsidRDefault="005F4718" w:rsidP="00524BF5">
            <w:pPr>
              <w:pStyle w:val="ListParagraph"/>
              <w:numPr>
                <w:ilvl w:val="3"/>
                <w:numId w:val="21"/>
              </w:numPr>
              <w:overflowPunct w:val="0"/>
              <w:autoSpaceDE w:val="0"/>
              <w:autoSpaceDN w:val="0"/>
              <w:spacing w:after="60"/>
              <w:ind w:left="-43" w:firstLine="0"/>
              <w:textAlignment w:val="baseline"/>
              <w:rPr>
                <w:del w:id="51303" w:author="Ramasubramani, Hariharan" w:date="2015-07-21T10:17:00Z"/>
                <w:rFonts w:cstheme="minorHAnsi"/>
                <w:color w:val="000000" w:themeColor="text1"/>
              </w:rPr>
            </w:pPr>
          </w:p>
        </w:tc>
        <w:tc>
          <w:tcPr>
            <w:tcW w:w="1896" w:type="dxa"/>
            <w:tcBorders>
              <w:top w:val="single" w:sz="4" w:space="0" w:color="auto"/>
              <w:left w:val="single" w:sz="4" w:space="0" w:color="auto"/>
              <w:bottom w:val="single" w:sz="4" w:space="0" w:color="auto"/>
              <w:right w:val="single" w:sz="4" w:space="0" w:color="auto"/>
            </w:tcBorders>
          </w:tcPr>
          <w:p w14:paraId="0E1FDC08" w14:textId="6BDDE32C" w:rsidR="005F4718" w:rsidRPr="00C106B9" w:rsidDel="00797690" w:rsidRDefault="005F4718" w:rsidP="009C3129">
            <w:pPr>
              <w:ind w:left="-18" w:firstLine="0"/>
              <w:rPr>
                <w:del w:id="51304" w:author="Ramasubramani, Hariharan" w:date="2015-07-21T10:17:00Z"/>
                <w:rFonts w:cstheme="minorHAnsi"/>
                <w:color w:val="000000" w:themeColor="text1"/>
              </w:rPr>
            </w:pPr>
            <w:del w:id="51305" w:author="Ramasubramani, Hariharan" w:date="2015-07-21T10:17:00Z">
              <w:r w:rsidRPr="00C106B9" w:rsidDel="00797690">
                <w:rPr>
                  <w:rFonts w:cstheme="minorHAnsi"/>
                  <w:color w:val="000000" w:themeColor="text1"/>
                </w:rPr>
                <w:delText>Created Date</w:delText>
              </w:r>
            </w:del>
          </w:p>
        </w:tc>
        <w:tc>
          <w:tcPr>
            <w:tcW w:w="1464" w:type="dxa"/>
            <w:tcBorders>
              <w:top w:val="single" w:sz="4" w:space="0" w:color="auto"/>
              <w:left w:val="single" w:sz="4" w:space="0" w:color="auto"/>
              <w:bottom w:val="single" w:sz="4" w:space="0" w:color="auto"/>
              <w:right w:val="single" w:sz="4" w:space="0" w:color="auto"/>
            </w:tcBorders>
          </w:tcPr>
          <w:p w14:paraId="7748D5FA" w14:textId="3A60F783" w:rsidR="005F4718" w:rsidRPr="00C106B9" w:rsidDel="00797690" w:rsidRDefault="005F4718" w:rsidP="009C3129">
            <w:pPr>
              <w:ind w:left="-2" w:firstLine="0"/>
              <w:rPr>
                <w:del w:id="51306" w:author="Ramasubramani, Hariharan" w:date="2015-07-21T10:17:00Z"/>
                <w:rFonts w:cstheme="minorHAnsi"/>
                <w:color w:val="000000" w:themeColor="text1"/>
              </w:rPr>
            </w:pPr>
            <w:del w:id="51307" w:author="Ramasubramani, Hariharan" w:date="2015-07-21T10:17:00Z">
              <w:r w:rsidRPr="00C106B9" w:rsidDel="00797690">
                <w:rPr>
                  <w:rFonts w:cstheme="minorHAnsi"/>
                  <w:color w:val="000000" w:themeColor="text1"/>
                </w:rPr>
                <w:delText>-</w:delText>
              </w:r>
            </w:del>
          </w:p>
        </w:tc>
        <w:tc>
          <w:tcPr>
            <w:tcW w:w="939" w:type="dxa"/>
            <w:tcBorders>
              <w:top w:val="single" w:sz="4" w:space="0" w:color="auto"/>
              <w:left w:val="single" w:sz="4" w:space="0" w:color="auto"/>
              <w:bottom w:val="single" w:sz="4" w:space="0" w:color="auto"/>
              <w:right w:val="single" w:sz="4" w:space="0" w:color="auto"/>
            </w:tcBorders>
          </w:tcPr>
          <w:p w14:paraId="4045C511" w14:textId="35041F0D" w:rsidR="005F4718" w:rsidRPr="00C106B9" w:rsidDel="00797690" w:rsidRDefault="005F4718" w:rsidP="009C3129">
            <w:pPr>
              <w:ind w:left="-57" w:firstLine="0"/>
              <w:jc w:val="center"/>
              <w:rPr>
                <w:del w:id="51308" w:author="Ramasubramani, Hariharan" w:date="2015-07-21T10:17:00Z"/>
                <w:rFonts w:cstheme="minorHAnsi"/>
                <w:color w:val="000000" w:themeColor="text1"/>
              </w:rPr>
            </w:pPr>
            <w:del w:id="51309" w:author="Ramasubramani, Hariharan" w:date="2015-07-21T10:17:00Z">
              <w:r w:rsidRPr="00C106B9" w:rsidDel="00797690">
                <w:rPr>
                  <w:rFonts w:cstheme="minorHAnsi"/>
                  <w:color w:val="000000" w:themeColor="text1"/>
                </w:rPr>
                <w:delText>AP</w:delText>
              </w:r>
            </w:del>
          </w:p>
        </w:tc>
        <w:tc>
          <w:tcPr>
            <w:tcW w:w="771" w:type="dxa"/>
            <w:tcBorders>
              <w:top w:val="single" w:sz="4" w:space="0" w:color="auto"/>
              <w:left w:val="single" w:sz="4" w:space="0" w:color="auto"/>
              <w:bottom w:val="single" w:sz="4" w:space="0" w:color="auto"/>
              <w:right w:val="single" w:sz="4" w:space="0" w:color="auto"/>
            </w:tcBorders>
          </w:tcPr>
          <w:p w14:paraId="4FA5F0B8" w14:textId="7A2813FB" w:rsidR="005F4718" w:rsidRPr="00C106B9" w:rsidDel="00797690" w:rsidRDefault="005F4718" w:rsidP="009C3129">
            <w:pPr>
              <w:ind w:left="-57" w:firstLine="0"/>
              <w:jc w:val="center"/>
              <w:rPr>
                <w:del w:id="51310" w:author="Ramasubramani, Hariharan" w:date="2015-07-21T10:17:00Z"/>
                <w:rFonts w:cstheme="minorHAnsi"/>
                <w:color w:val="000000" w:themeColor="text1"/>
              </w:rPr>
            </w:pPr>
            <w:del w:id="51311" w:author="Ramasubramani, Hariharan" w:date="2015-07-21T10:17:00Z">
              <w:r w:rsidRPr="00C106B9" w:rsidDel="00797690">
                <w:rPr>
                  <w:rFonts w:cstheme="minorHAnsi"/>
                  <w:color w:val="000000" w:themeColor="text1"/>
                </w:rPr>
                <w:delText>NE</w:delText>
              </w:r>
            </w:del>
          </w:p>
        </w:tc>
        <w:tc>
          <w:tcPr>
            <w:tcW w:w="1350" w:type="dxa"/>
            <w:tcBorders>
              <w:top w:val="single" w:sz="4" w:space="0" w:color="auto"/>
              <w:left w:val="single" w:sz="4" w:space="0" w:color="auto"/>
              <w:bottom w:val="single" w:sz="4" w:space="0" w:color="auto"/>
              <w:right w:val="single" w:sz="4" w:space="0" w:color="auto"/>
            </w:tcBorders>
          </w:tcPr>
          <w:p w14:paraId="2C10B0FD" w14:textId="6E93715A" w:rsidR="005F4718" w:rsidRPr="00C106B9" w:rsidDel="00797690" w:rsidRDefault="005F4718" w:rsidP="009C3129">
            <w:pPr>
              <w:ind w:left="-57" w:firstLine="0"/>
              <w:jc w:val="center"/>
              <w:rPr>
                <w:del w:id="51312" w:author="Ramasubramani, Hariharan" w:date="2015-07-21T10:17:00Z"/>
                <w:rFonts w:cstheme="minorHAnsi"/>
                <w:color w:val="000000" w:themeColor="text1"/>
              </w:rPr>
            </w:pPr>
            <w:del w:id="51313" w:author="Ramasubramani, Hariharan" w:date="2015-07-21T10:17:00Z">
              <w:r w:rsidRPr="00C106B9" w:rsidDel="00797690">
                <w:rPr>
                  <w:rFonts w:cstheme="minorHAnsi"/>
                  <w:color w:val="000000" w:themeColor="text1"/>
                </w:rPr>
                <w:delText>Date/Time</w:delText>
              </w:r>
            </w:del>
          </w:p>
        </w:tc>
        <w:tc>
          <w:tcPr>
            <w:tcW w:w="712" w:type="dxa"/>
            <w:tcBorders>
              <w:top w:val="single" w:sz="4" w:space="0" w:color="auto"/>
              <w:left w:val="single" w:sz="4" w:space="0" w:color="auto"/>
              <w:bottom w:val="single" w:sz="4" w:space="0" w:color="auto"/>
              <w:right w:val="single" w:sz="4" w:space="0" w:color="auto"/>
            </w:tcBorders>
          </w:tcPr>
          <w:p w14:paraId="1762B434" w14:textId="29707C90" w:rsidR="005F4718" w:rsidRPr="00C106B9" w:rsidDel="00797690" w:rsidRDefault="005F4718" w:rsidP="009C3129">
            <w:pPr>
              <w:ind w:left="-57" w:firstLine="0"/>
              <w:jc w:val="center"/>
              <w:rPr>
                <w:del w:id="51314" w:author="Ramasubramani, Hariharan" w:date="2015-07-21T10:17:00Z"/>
                <w:rFonts w:cstheme="minorHAnsi"/>
                <w:color w:val="000000" w:themeColor="text1"/>
              </w:rPr>
            </w:pPr>
            <w:del w:id="51315" w:author="Ramasubramani, Hariharan" w:date="2015-07-21T10:17:00Z">
              <w:r w:rsidRPr="00C106B9" w:rsidDel="00797690">
                <w:rPr>
                  <w:rFonts w:cstheme="minorHAnsi"/>
                  <w:color w:val="000000" w:themeColor="text1"/>
                </w:rPr>
                <w:delText>-</w:delText>
              </w:r>
            </w:del>
          </w:p>
        </w:tc>
        <w:tc>
          <w:tcPr>
            <w:tcW w:w="2151" w:type="dxa"/>
            <w:tcBorders>
              <w:top w:val="single" w:sz="4" w:space="0" w:color="auto"/>
              <w:left w:val="single" w:sz="4" w:space="0" w:color="auto"/>
              <w:bottom w:val="single" w:sz="4" w:space="0" w:color="auto"/>
              <w:right w:val="single" w:sz="4" w:space="0" w:color="auto"/>
            </w:tcBorders>
          </w:tcPr>
          <w:p w14:paraId="40A7DDA5" w14:textId="5B676552" w:rsidR="005F4718" w:rsidDel="00797690" w:rsidRDefault="005F4718" w:rsidP="009C3129">
            <w:pPr>
              <w:ind w:left="-57" w:firstLine="0"/>
              <w:jc w:val="center"/>
              <w:rPr>
                <w:del w:id="51316" w:author="Ramasubramani, Hariharan" w:date="2015-07-21T10:17:00Z"/>
                <w:rFonts w:cstheme="minorHAnsi"/>
                <w:color w:val="000000" w:themeColor="text1"/>
              </w:rPr>
            </w:pPr>
            <w:del w:id="51317" w:author="Ramasubramani, Hariharan" w:date="2015-07-21T10:17:00Z">
              <w:r w:rsidDel="00797690">
                <w:rPr>
                  <w:rFonts w:cstheme="minorHAnsi"/>
                  <w:color w:val="000000" w:themeColor="text1"/>
                </w:rPr>
                <w:delText>Format:</w:delText>
              </w:r>
            </w:del>
          </w:p>
          <w:p w14:paraId="02EEE9F9" w14:textId="28A6DFCB" w:rsidR="005F4718" w:rsidRPr="00C106B9" w:rsidDel="00797690" w:rsidRDefault="005F4718" w:rsidP="009C3129">
            <w:pPr>
              <w:ind w:left="-57" w:firstLine="0"/>
              <w:jc w:val="center"/>
              <w:rPr>
                <w:del w:id="51318" w:author="Ramasubramani, Hariharan" w:date="2015-07-21T10:17:00Z"/>
                <w:rFonts w:cstheme="minorHAnsi"/>
                <w:color w:val="000000" w:themeColor="text1"/>
              </w:rPr>
            </w:pPr>
            <w:del w:id="51319" w:author="Ramasubramani, Hariharan" w:date="2015-07-21T10:17:00Z">
              <w:r w:rsidRPr="00C106B9" w:rsidDel="00797690">
                <w:rPr>
                  <w:rFonts w:cstheme="minorHAnsi"/>
                  <w:color w:val="000000" w:themeColor="text1"/>
                </w:rPr>
                <w:delText>mm/dd/yyyy hh:mm</w:delText>
              </w:r>
            </w:del>
          </w:p>
        </w:tc>
        <w:tc>
          <w:tcPr>
            <w:tcW w:w="934" w:type="dxa"/>
            <w:tcBorders>
              <w:top w:val="single" w:sz="4" w:space="0" w:color="auto"/>
              <w:left w:val="single" w:sz="4" w:space="0" w:color="auto"/>
              <w:bottom w:val="single" w:sz="4" w:space="0" w:color="auto"/>
              <w:right w:val="single" w:sz="4" w:space="0" w:color="auto"/>
            </w:tcBorders>
          </w:tcPr>
          <w:p w14:paraId="22929F92" w14:textId="24E442E4" w:rsidR="005F4718" w:rsidRPr="00C106B9" w:rsidDel="00797690" w:rsidRDefault="005F4718" w:rsidP="009C3129">
            <w:pPr>
              <w:ind w:left="-57" w:firstLine="0"/>
              <w:jc w:val="center"/>
              <w:rPr>
                <w:del w:id="51320" w:author="Ramasubramani, Hariharan" w:date="2015-07-21T10:17:00Z"/>
                <w:rFonts w:cstheme="minorHAnsi"/>
                <w:color w:val="000000" w:themeColor="text1"/>
              </w:rPr>
            </w:pPr>
            <w:del w:id="51321" w:author="Ramasubramani, Hariharan" w:date="2015-07-21T10:17:00Z">
              <w:r w:rsidRPr="00C106B9" w:rsidDel="00797690">
                <w:rPr>
                  <w:rFonts w:cstheme="minorHAnsi"/>
                  <w:color w:val="000000" w:themeColor="text1"/>
                </w:rPr>
                <w:delText>-</w:delText>
              </w:r>
            </w:del>
          </w:p>
        </w:tc>
      </w:tr>
      <w:tr w:rsidR="005F4718" w:rsidRPr="00C106B9" w:rsidDel="00797690" w14:paraId="513EBFF6" w14:textId="68EE6BC8" w:rsidTr="008C172F">
        <w:trPr>
          <w:cantSplit/>
          <w:trHeight w:val="314"/>
          <w:jc w:val="center"/>
          <w:del w:id="51322" w:author="Ramasubramani, Hariharan" w:date="2015-07-21T10:17:00Z"/>
        </w:trPr>
        <w:tc>
          <w:tcPr>
            <w:tcW w:w="832" w:type="dxa"/>
            <w:tcBorders>
              <w:top w:val="single" w:sz="4" w:space="0" w:color="auto"/>
              <w:left w:val="single" w:sz="4" w:space="0" w:color="auto"/>
              <w:bottom w:val="single" w:sz="4" w:space="0" w:color="auto"/>
              <w:right w:val="single" w:sz="4" w:space="0" w:color="auto"/>
            </w:tcBorders>
          </w:tcPr>
          <w:p w14:paraId="1EA30633" w14:textId="2FAAD8F5" w:rsidR="005F4718" w:rsidRPr="00C106B9" w:rsidDel="00797690" w:rsidRDefault="005F4718" w:rsidP="00524BF5">
            <w:pPr>
              <w:pStyle w:val="ListParagraph"/>
              <w:numPr>
                <w:ilvl w:val="3"/>
                <w:numId w:val="21"/>
              </w:numPr>
              <w:overflowPunct w:val="0"/>
              <w:autoSpaceDE w:val="0"/>
              <w:autoSpaceDN w:val="0"/>
              <w:spacing w:after="60"/>
              <w:ind w:left="-43" w:firstLine="0"/>
              <w:textAlignment w:val="baseline"/>
              <w:rPr>
                <w:del w:id="51323" w:author="Ramasubramani, Hariharan" w:date="2015-07-21T10:17:00Z"/>
                <w:rFonts w:cstheme="minorHAnsi"/>
                <w:color w:val="000000" w:themeColor="text1"/>
              </w:rPr>
            </w:pPr>
          </w:p>
        </w:tc>
        <w:tc>
          <w:tcPr>
            <w:tcW w:w="1896" w:type="dxa"/>
            <w:tcBorders>
              <w:top w:val="single" w:sz="4" w:space="0" w:color="auto"/>
              <w:left w:val="single" w:sz="4" w:space="0" w:color="auto"/>
              <w:bottom w:val="single" w:sz="4" w:space="0" w:color="auto"/>
              <w:right w:val="single" w:sz="4" w:space="0" w:color="auto"/>
            </w:tcBorders>
          </w:tcPr>
          <w:p w14:paraId="6F318F4B" w14:textId="179972FC" w:rsidR="005F4718" w:rsidRPr="00C106B9" w:rsidDel="00797690" w:rsidRDefault="005F4718" w:rsidP="009C3129">
            <w:pPr>
              <w:ind w:firstLine="0"/>
              <w:rPr>
                <w:del w:id="51324" w:author="Ramasubramani, Hariharan" w:date="2015-07-21T10:17:00Z"/>
                <w:rFonts w:cstheme="minorHAnsi"/>
                <w:color w:val="000000" w:themeColor="text1"/>
              </w:rPr>
            </w:pPr>
            <w:del w:id="51325" w:author="Ramasubramani, Hariharan" w:date="2015-07-21T10:17:00Z">
              <w:r w:rsidRPr="00C106B9" w:rsidDel="00797690">
                <w:rPr>
                  <w:rFonts w:cstheme="minorHAnsi"/>
                  <w:color w:val="000000" w:themeColor="text1"/>
                </w:rPr>
                <w:delText>Modified By:</w:delText>
              </w:r>
              <w:r w:rsidDel="00797690">
                <w:rPr>
                  <w:rFonts w:cstheme="minorHAnsi"/>
                  <w:color w:val="000000" w:themeColor="text1"/>
                </w:rPr>
                <w:delText xml:space="preserve"> Last Name</w:delText>
              </w:r>
            </w:del>
          </w:p>
        </w:tc>
        <w:tc>
          <w:tcPr>
            <w:tcW w:w="1464" w:type="dxa"/>
            <w:tcBorders>
              <w:top w:val="single" w:sz="4" w:space="0" w:color="auto"/>
              <w:left w:val="single" w:sz="4" w:space="0" w:color="auto"/>
              <w:bottom w:val="single" w:sz="4" w:space="0" w:color="auto"/>
              <w:right w:val="single" w:sz="4" w:space="0" w:color="auto"/>
            </w:tcBorders>
          </w:tcPr>
          <w:p w14:paraId="5B5315FF" w14:textId="74DCF327" w:rsidR="005F4718" w:rsidRPr="00C106B9" w:rsidDel="00797690" w:rsidRDefault="005F4718" w:rsidP="009C3129">
            <w:pPr>
              <w:ind w:left="-2" w:firstLine="0"/>
              <w:rPr>
                <w:del w:id="51326" w:author="Ramasubramani, Hariharan" w:date="2015-07-21T10:17:00Z"/>
                <w:rFonts w:cstheme="minorHAnsi"/>
                <w:color w:val="000000" w:themeColor="text1"/>
              </w:rPr>
            </w:pPr>
            <w:del w:id="51327" w:author="Ramasubramani, Hariharan" w:date="2015-07-21T10:17:00Z">
              <w:r w:rsidRPr="00C106B9" w:rsidDel="00797690">
                <w:rPr>
                  <w:rFonts w:cstheme="minorHAnsi"/>
                  <w:color w:val="000000" w:themeColor="text1"/>
                </w:rPr>
                <w:delText>-</w:delText>
              </w:r>
            </w:del>
          </w:p>
        </w:tc>
        <w:tc>
          <w:tcPr>
            <w:tcW w:w="939" w:type="dxa"/>
            <w:tcBorders>
              <w:top w:val="single" w:sz="4" w:space="0" w:color="auto"/>
              <w:left w:val="single" w:sz="4" w:space="0" w:color="auto"/>
              <w:bottom w:val="single" w:sz="4" w:space="0" w:color="auto"/>
              <w:right w:val="single" w:sz="4" w:space="0" w:color="auto"/>
            </w:tcBorders>
          </w:tcPr>
          <w:p w14:paraId="1D7FCB41" w14:textId="5B69158E" w:rsidR="005F4718" w:rsidRPr="00C106B9" w:rsidDel="00797690" w:rsidRDefault="005F4718" w:rsidP="009C3129">
            <w:pPr>
              <w:ind w:left="-57" w:firstLine="0"/>
              <w:jc w:val="center"/>
              <w:rPr>
                <w:del w:id="51328" w:author="Ramasubramani, Hariharan" w:date="2015-07-21T10:17:00Z"/>
                <w:rFonts w:cstheme="minorHAnsi"/>
                <w:color w:val="000000" w:themeColor="text1"/>
              </w:rPr>
            </w:pPr>
            <w:del w:id="51329" w:author="Ramasubramani, Hariharan" w:date="2015-07-21T10:17:00Z">
              <w:r w:rsidRPr="00C106B9" w:rsidDel="00797690">
                <w:rPr>
                  <w:rFonts w:cstheme="minorHAnsi"/>
                  <w:color w:val="000000" w:themeColor="text1"/>
                </w:rPr>
                <w:delText>AP</w:delText>
              </w:r>
            </w:del>
          </w:p>
        </w:tc>
        <w:tc>
          <w:tcPr>
            <w:tcW w:w="771" w:type="dxa"/>
            <w:tcBorders>
              <w:top w:val="single" w:sz="4" w:space="0" w:color="auto"/>
              <w:left w:val="single" w:sz="4" w:space="0" w:color="auto"/>
              <w:bottom w:val="single" w:sz="4" w:space="0" w:color="auto"/>
              <w:right w:val="single" w:sz="4" w:space="0" w:color="auto"/>
            </w:tcBorders>
          </w:tcPr>
          <w:p w14:paraId="4AA53A81" w14:textId="696CC21F" w:rsidR="005F4718" w:rsidRPr="00C106B9" w:rsidDel="00797690" w:rsidRDefault="005F4718" w:rsidP="009C3129">
            <w:pPr>
              <w:ind w:left="-57" w:firstLine="0"/>
              <w:jc w:val="center"/>
              <w:rPr>
                <w:del w:id="51330" w:author="Ramasubramani, Hariharan" w:date="2015-07-21T10:17:00Z"/>
                <w:rFonts w:cstheme="minorHAnsi"/>
                <w:color w:val="000000" w:themeColor="text1"/>
              </w:rPr>
            </w:pPr>
            <w:del w:id="51331" w:author="Ramasubramani, Hariharan" w:date="2015-07-21T10:17:00Z">
              <w:r w:rsidRPr="00C106B9" w:rsidDel="00797690">
                <w:rPr>
                  <w:rFonts w:cstheme="minorHAnsi"/>
                  <w:color w:val="000000" w:themeColor="text1"/>
                </w:rPr>
                <w:delText>NE</w:delText>
              </w:r>
            </w:del>
          </w:p>
        </w:tc>
        <w:tc>
          <w:tcPr>
            <w:tcW w:w="1350" w:type="dxa"/>
            <w:tcBorders>
              <w:top w:val="single" w:sz="4" w:space="0" w:color="auto"/>
              <w:left w:val="single" w:sz="4" w:space="0" w:color="auto"/>
              <w:bottom w:val="single" w:sz="4" w:space="0" w:color="auto"/>
              <w:right w:val="single" w:sz="4" w:space="0" w:color="auto"/>
            </w:tcBorders>
          </w:tcPr>
          <w:p w14:paraId="3FC2420D" w14:textId="2BD7EEEB" w:rsidR="005F4718" w:rsidRPr="00C106B9" w:rsidDel="00797690" w:rsidRDefault="00A137AC" w:rsidP="009C3129">
            <w:pPr>
              <w:ind w:left="-57" w:firstLine="0"/>
              <w:jc w:val="center"/>
              <w:rPr>
                <w:del w:id="51332" w:author="Ramasubramani, Hariharan" w:date="2015-07-21T10:17:00Z"/>
                <w:rFonts w:cstheme="minorHAnsi"/>
                <w:color w:val="000000" w:themeColor="text1"/>
              </w:rPr>
            </w:pPr>
            <w:del w:id="51333" w:author="Ramasubramani, Hariharan" w:date="2015-07-21T10:17:00Z">
              <w:r w:rsidDel="00797690">
                <w:rPr>
                  <w:rFonts w:cstheme="minorHAnsi"/>
                  <w:color w:val="000000" w:themeColor="text1"/>
                </w:rPr>
                <w:delText>ANSC</w:delText>
              </w:r>
            </w:del>
          </w:p>
        </w:tc>
        <w:tc>
          <w:tcPr>
            <w:tcW w:w="712" w:type="dxa"/>
            <w:tcBorders>
              <w:top w:val="single" w:sz="4" w:space="0" w:color="auto"/>
              <w:left w:val="single" w:sz="4" w:space="0" w:color="auto"/>
              <w:bottom w:val="single" w:sz="4" w:space="0" w:color="auto"/>
              <w:right w:val="single" w:sz="4" w:space="0" w:color="auto"/>
            </w:tcBorders>
          </w:tcPr>
          <w:p w14:paraId="1A6CC8BD" w14:textId="15F58737" w:rsidR="005F4718" w:rsidRPr="00C106B9" w:rsidDel="00797690" w:rsidRDefault="005F4718" w:rsidP="009C3129">
            <w:pPr>
              <w:ind w:left="-57" w:firstLine="0"/>
              <w:jc w:val="center"/>
              <w:rPr>
                <w:del w:id="51334" w:author="Ramasubramani, Hariharan" w:date="2015-07-21T10:17:00Z"/>
                <w:rFonts w:cstheme="minorHAnsi"/>
                <w:color w:val="000000" w:themeColor="text1"/>
              </w:rPr>
            </w:pPr>
            <w:del w:id="51335" w:author="Ramasubramani, Hariharan" w:date="2015-07-21T10:17:00Z">
              <w:r w:rsidRPr="00C106B9" w:rsidDel="00797690">
                <w:rPr>
                  <w:rFonts w:cstheme="minorHAnsi"/>
                  <w:color w:val="000000" w:themeColor="text1"/>
                </w:rPr>
                <w:delText>-</w:delText>
              </w:r>
            </w:del>
          </w:p>
        </w:tc>
        <w:tc>
          <w:tcPr>
            <w:tcW w:w="2151" w:type="dxa"/>
            <w:tcBorders>
              <w:top w:val="single" w:sz="4" w:space="0" w:color="auto"/>
              <w:left w:val="single" w:sz="4" w:space="0" w:color="auto"/>
              <w:bottom w:val="single" w:sz="4" w:space="0" w:color="auto"/>
              <w:right w:val="single" w:sz="4" w:space="0" w:color="auto"/>
            </w:tcBorders>
          </w:tcPr>
          <w:p w14:paraId="5A5DB03C" w14:textId="0750F44B" w:rsidR="005F4718" w:rsidDel="00797690" w:rsidRDefault="005F4718" w:rsidP="009C3129">
            <w:pPr>
              <w:ind w:left="-57" w:firstLine="0"/>
              <w:jc w:val="center"/>
              <w:rPr>
                <w:del w:id="51336" w:author="Ramasubramani, Hariharan" w:date="2015-07-21T10:17:00Z"/>
                <w:rFonts w:cstheme="minorHAnsi"/>
                <w:color w:val="000000" w:themeColor="text1"/>
              </w:rPr>
            </w:pPr>
            <w:del w:id="51337" w:author="Ramasubramani, Hariharan" w:date="2015-07-21T10:17:00Z">
              <w:r w:rsidDel="00797690">
                <w:rPr>
                  <w:rFonts w:cstheme="minorHAnsi"/>
                  <w:color w:val="000000" w:themeColor="text1"/>
                </w:rPr>
                <w:delText>Format:</w:delText>
              </w:r>
            </w:del>
          </w:p>
          <w:p w14:paraId="573EC2C4" w14:textId="47B89446" w:rsidR="005F4718" w:rsidRPr="00C106B9" w:rsidDel="00797690" w:rsidRDefault="005F4718" w:rsidP="009C3129">
            <w:pPr>
              <w:ind w:left="-57" w:firstLine="0"/>
              <w:jc w:val="center"/>
              <w:rPr>
                <w:del w:id="51338" w:author="Ramasubramani, Hariharan" w:date="2015-07-21T10:17:00Z"/>
                <w:rFonts w:cstheme="minorHAnsi"/>
                <w:color w:val="000000" w:themeColor="text1"/>
              </w:rPr>
            </w:pPr>
            <w:del w:id="51339" w:author="Ramasubramani, Hariharan" w:date="2015-07-21T10:17:00Z">
              <w:r w:rsidRPr="00C106B9" w:rsidDel="00797690">
                <w:rPr>
                  <w:rFonts w:cstheme="minorHAnsi"/>
                  <w:color w:val="000000" w:themeColor="text1"/>
                </w:rPr>
                <w:delText>Last Name</w:delText>
              </w:r>
            </w:del>
          </w:p>
        </w:tc>
        <w:tc>
          <w:tcPr>
            <w:tcW w:w="934" w:type="dxa"/>
            <w:tcBorders>
              <w:top w:val="single" w:sz="4" w:space="0" w:color="auto"/>
              <w:left w:val="single" w:sz="4" w:space="0" w:color="auto"/>
              <w:bottom w:val="single" w:sz="4" w:space="0" w:color="auto"/>
              <w:right w:val="single" w:sz="4" w:space="0" w:color="auto"/>
            </w:tcBorders>
          </w:tcPr>
          <w:p w14:paraId="1DC2B24C" w14:textId="0F1D0FA8" w:rsidR="005F4718" w:rsidRPr="00C106B9" w:rsidDel="00797690" w:rsidRDefault="005F4718" w:rsidP="009C3129">
            <w:pPr>
              <w:ind w:left="-57" w:firstLine="0"/>
              <w:jc w:val="center"/>
              <w:rPr>
                <w:del w:id="51340" w:author="Ramasubramani, Hariharan" w:date="2015-07-21T10:17:00Z"/>
                <w:rFonts w:cstheme="minorHAnsi"/>
                <w:color w:val="000000" w:themeColor="text1"/>
              </w:rPr>
            </w:pPr>
            <w:del w:id="51341" w:author="Ramasubramani, Hariharan" w:date="2015-07-21T10:17:00Z">
              <w:r w:rsidRPr="00C106B9" w:rsidDel="00797690">
                <w:rPr>
                  <w:rFonts w:cstheme="minorHAnsi"/>
                  <w:color w:val="000000" w:themeColor="text1"/>
                </w:rPr>
                <w:delText>-</w:delText>
              </w:r>
            </w:del>
          </w:p>
        </w:tc>
      </w:tr>
      <w:tr w:rsidR="005F4718" w:rsidRPr="00C106B9" w:rsidDel="00797690" w14:paraId="2D5084C0" w14:textId="0E67786B" w:rsidTr="008C172F">
        <w:trPr>
          <w:cantSplit/>
          <w:trHeight w:val="314"/>
          <w:jc w:val="center"/>
          <w:del w:id="51342" w:author="Ramasubramani, Hariharan" w:date="2015-07-21T10:17:00Z"/>
        </w:trPr>
        <w:tc>
          <w:tcPr>
            <w:tcW w:w="832" w:type="dxa"/>
            <w:tcBorders>
              <w:top w:val="single" w:sz="4" w:space="0" w:color="auto"/>
              <w:left w:val="single" w:sz="4" w:space="0" w:color="auto"/>
              <w:bottom w:val="single" w:sz="4" w:space="0" w:color="auto"/>
              <w:right w:val="single" w:sz="4" w:space="0" w:color="auto"/>
            </w:tcBorders>
          </w:tcPr>
          <w:p w14:paraId="6F571C9A" w14:textId="1DA9CA00" w:rsidR="005F4718" w:rsidRPr="00C106B9" w:rsidDel="00797690" w:rsidRDefault="005F4718" w:rsidP="00524BF5">
            <w:pPr>
              <w:pStyle w:val="ListParagraph"/>
              <w:numPr>
                <w:ilvl w:val="3"/>
                <w:numId w:val="21"/>
              </w:numPr>
              <w:overflowPunct w:val="0"/>
              <w:autoSpaceDE w:val="0"/>
              <w:autoSpaceDN w:val="0"/>
              <w:spacing w:after="60"/>
              <w:ind w:left="-43" w:firstLine="0"/>
              <w:textAlignment w:val="baseline"/>
              <w:rPr>
                <w:del w:id="51343" w:author="Ramasubramani, Hariharan" w:date="2015-07-21T10:17:00Z"/>
                <w:rFonts w:cstheme="minorHAnsi"/>
                <w:color w:val="000000" w:themeColor="text1"/>
              </w:rPr>
            </w:pPr>
          </w:p>
        </w:tc>
        <w:tc>
          <w:tcPr>
            <w:tcW w:w="1896" w:type="dxa"/>
            <w:tcBorders>
              <w:top w:val="single" w:sz="4" w:space="0" w:color="auto"/>
              <w:left w:val="single" w:sz="4" w:space="0" w:color="auto"/>
              <w:bottom w:val="single" w:sz="4" w:space="0" w:color="auto"/>
              <w:right w:val="single" w:sz="4" w:space="0" w:color="auto"/>
            </w:tcBorders>
          </w:tcPr>
          <w:p w14:paraId="7BF130C9" w14:textId="2CCDEED6" w:rsidR="005F4718" w:rsidRPr="00C106B9" w:rsidDel="00797690" w:rsidRDefault="005F4718" w:rsidP="009C3129">
            <w:pPr>
              <w:ind w:firstLine="0"/>
              <w:rPr>
                <w:del w:id="51344" w:author="Ramasubramani, Hariharan" w:date="2015-07-21T10:17:00Z"/>
                <w:rFonts w:cstheme="minorHAnsi"/>
                <w:color w:val="000000" w:themeColor="text1"/>
              </w:rPr>
            </w:pPr>
            <w:del w:id="51345" w:author="Ramasubramani, Hariharan" w:date="2015-07-21T10:17:00Z">
              <w:r w:rsidDel="00797690">
                <w:rPr>
                  <w:rFonts w:cstheme="minorHAnsi"/>
                  <w:color w:val="000000" w:themeColor="text1"/>
                </w:rPr>
                <w:delText>First Name</w:delText>
              </w:r>
            </w:del>
          </w:p>
        </w:tc>
        <w:tc>
          <w:tcPr>
            <w:tcW w:w="1464" w:type="dxa"/>
            <w:tcBorders>
              <w:top w:val="single" w:sz="4" w:space="0" w:color="auto"/>
              <w:left w:val="single" w:sz="4" w:space="0" w:color="auto"/>
              <w:bottom w:val="single" w:sz="4" w:space="0" w:color="auto"/>
              <w:right w:val="single" w:sz="4" w:space="0" w:color="auto"/>
            </w:tcBorders>
          </w:tcPr>
          <w:p w14:paraId="6EE97E23" w14:textId="6D1B6A0A" w:rsidR="005F4718" w:rsidRPr="00C106B9" w:rsidDel="00797690" w:rsidRDefault="005F4718" w:rsidP="009C3129">
            <w:pPr>
              <w:ind w:left="-2" w:firstLine="0"/>
              <w:rPr>
                <w:del w:id="51346" w:author="Ramasubramani, Hariharan" w:date="2015-07-21T10:17:00Z"/>
                <w:rFonts w:cstheme="minorHAnsi"/>
                <w:color w:val="000000" w:themeColor="text1"/>
              </w:rPr>
            </w:pPr>
            <w:del w:id="51347" w:author="Ramasubramani, Hariharan" w:date="2015-07-21T10:17:00Z">
              <w:r w:rsidDel="00797690">
                <w:rPr>
                  <w:rFonts w:cstheme="minorHAnsi"/>
                  <w:color w:val="000000" w:themeColor="text1"/>
                </w:rPr>
                <w:delText>-</w:delText>
              </w:r>
            </w:del>
          </w:p>
        </w:tc>
        <w:tc>
          <w:tcPr>
            <w:tcW w:w="939" w:type="dxa"/>
            <w:tcBorders>
              <w:top w:val="single" w:sz="4" w:space="0" w:color="auto"/>
              <w:left w:val="single" w:sz="4" w:space="0" w:color="auto"/>
              <w:bottom w:val="single" w:sz="4" w:space="0" w:color="auto"/>
              <w:right w:val="single" w:sz="4" w:space="0" w:color="auto"/>
            </w:tcBorders>
          </w:tcPr>
          <w:p w14:paraId="0E98ECF2" w14:textId="141EBFFA" w:rsidR="005F4718" w:rsidRPr="00C106B9" w:rsidDel="00797690" w:rsidRDefault="005F4718" w:rsidP="009C3129">
            <w:pPr>
              <w:ind w:left="-57" w:firstLine="0"/>
              <w:jc w:val="center"/>
              <w:rPr>
                <w:del w:id="51348" w:author="Ramasubramani, Hariharan" w:date="2015-07-21T10:17:00Z"/>
                <w:rFonts w:cstheme="minorHAnsi"/>
                <w:color w:val="000000" w:themeColor="text1"/>
              </w:rPr>
            </w:pPr>
            <w:del w:id="51349" w:author="Ramasubramani, Hariharan" w:date="2015-07-21T10:17:00Z">
              <w:r w:rsidDel="00797690">
                <w:rPr>
                  <w:rFonts w:cstheme="minorHAnsi"/>
                  <w:color w:val="000000" w:themeColor="text1"/>
                </w:rPr>
                <w:delText>AP</w:delText>
              </w:r>
            </w:del>
          </w:p>
        </w:tc>
        <w:tc>
          <w:tcPr>
            <w:tcW w:w="771" w:type="dxa"/>
            <w:tcBorders>
              <w:top w:val="single" w:sz="4" w:space="0" w:color="auto"/>
              <w:left w:val="single" w:sz="4" w:space="0" w:color="auto"/>
              <w:bottom w:val="single" w:sz="4" w:space="0" w:color="auto"/>
              <w:right w:val="single" w:sz="4" w:space="0" w:color="auto"/>
            </w:tcBorders>
          </w:tcPr>
          <w:p w14:paraId="1BC6A681" w14:textId="6D361F7B" w:rsidR="005F4718" w:rsidRPr="00C106B9" w:rsidDel="00797690" w:rsidRDefault="005F4718" w:rsidP="009C3129">
            <w:pPr>
              <w:ind w:left="-57" w:firstLine="0"/>
              <w:jc w:val="center"/>
              <w:rPr>
                <w:del w:id="51350" w:author="Ramasubramani, Hariharan" w:date="2015-07-21T10:17:00Z"/>
                <w:rFonts w:cstheme="minorHAnsi"/>
                <w:color w:val="000000" w:themeColor="text1"/>
              </w:rPr>
            </w:pPr>
            <w:del w:id="51351" w:author="Ramasubramani, Hariharan" w:date="2015-07-21T10:17:00Z">
              <w:r w:rsidDel="00797690">
                <w:rPr>
                  <w:rFonts w:cstheme="minorHAnsi"/>
                  <w:color w:val="000000" w:themeColor="text1"/>
                </w:rPr>
                <w:delText>NE</w:delText>
              </w:r>
            </w:del>
          </w:p>
        </w:tc>
        <w:tc>
          <w:tcPr>
            <w:tcW w:w="1350" w:type="dxa"/>
            <w:tcBorders>
              <w:top w:val="single" w:sz="4" w:space="0" w:color="auto"/>
              <w:left w:val="single" w:sz="4" w:space="0" w:color="auto"/>
              <w:bottom w:val="single" w:sz="4" w:space="0" w:color="auto"/>
              <w:right w:val="single" w:sz="4" w:space="0" w:color="auto"/>
            </w:tcBorders>
          </w:tcPr>
          <w:p w14:paraId="2EEE6B3F" w14:textId="7127930F" w:rsidR="005F4718" w:rsidRPr="00C106B9" w:rsidDel="00797690" w:rsidRDefault="00A137AC" w:rsidP="009C3129">
            <w:pPr>
              <w:ind w:left="-57" w:firstLine="0"/>
              <w:jc w:val="center"/>
              <w:rPr>
                <w:del w:id="51352" w:author="Ramasubramani, Hariharan" w:date="2015-07-21T10:17:00Z"/>
                <w:rFonts w:cstheme="minorHAnsi"/>
                <w:color w:val="000000" w:themeColor="text1"/>
              </w:rPr>
            </w:pPr>
            <w:del w:id="51353" w:author="Ramasubramani, Hariharan" w:date="2015-07-21T10:17:00Z">
              <w:r w:rsidDel="00797690">
                <w:rPr>
                  <w:rFonts w:cstheme="minorHAnsi"/>
                  <w:color w:val="000000" w:themeColor="text1"/>
                </w:rPr>
                <w:delText>ANSC</w:delText>
              </w:r>
            </w:del>
          </w:p>
        </w:tc>
        <w:tc>
          <w:tcPr>
            <w:tcW w:w="712" w:type="dxa"/>
            <w:tcBorders>
              <w:top w:val="single" w:sz="4" w:space="0" w:color="auto"/>
              <w:left w:val="single" w:sz="4" w:space="0" w:color="auto"/>
              <w:bottom w:val="single" w:sz="4" w:space="0" w:color="auto"/>
              <w:right w:val="single" w:sz="4" w:space="0" w:color="auto"/>
            </w:tcBorders>
          </w:tcPr>
          <w:p w14:paraId="0B951533" w14:textId="1641A36F" w:rsidR="005F4718" w:rsidRPr="00C106B9" w:rsidDel="00797690" w:rsidRDefault="005F4718" w:rsidP="009C3129">
            <w:pPr>
              <w:ind w:left="-57" w:firstLine="0"/>
              <w:jc w:val="center"/>
              <w:rPr>
                <w:del w:id="51354" w:author="Ramasubramani, Hariharan" w:date="2015-07-21T10:17:00Z"/>
                <w:rFonts w:cstheme="minorHAnsi"/>
                <w:color w:val="000000" w:themeColor="text1"/>
              </w:rPr>
            </w:pPr>
          </w:p>
        </w:tc>
        <w:tc>
          <w:tcPr>
            <w:tcW w:w="2151" w:type="dxa"/>
            <w:tcBorders>
              <w:top w:val="single" w:sz="4" w:space="0" w:color="auto"/>
              <w:left w:val="single" w:sz="4" w:space="0" w:color="auto"/>
              <w:bottom w:val="single" w:sz="4" w:space="0" w:color="auto"/>
              <w:right w:val="single" w:sz="4" w:space="0" w:color="auto"/>
            </w:tcBorders>
          </w:tcPr>
          <w:p w14:paraId="715AF9AD" w14:textId="5B2EE7B2" w:rsidR="005F4718" w:rsidRPr="00C106B9" w:rsidDel="00797690" w:rsidRDefault="005F4718" w:rsidP="009C3129">
            <w:pPr>
              <w:ind w:left="-57" w:firstLine="0"/>
              <w:jc w:val="center"/>
              <w:rPr>
                <w:del w:id="51355" w:author="Ramasubramani, Hariharan" w:date="2015-07-21T10:17:00Z"/>
                <w:rFonts w:cstheme="minorHAnsi"/>
                <w:color w:val="000000" w:themeColor="text1"/>
              </w:rPr>
            </w:pPr>
            <w:del w:id="51356" w:author="Ramasubramani, Hariharan" w:date="2015-07-21T10:17:00Z">
              <w:r w:rsidDel="00797690">
                <w:rPr>
                  <w:rFonts w:cstheme="minorHAnsi"/>
                  <w:color w:val="000000" w:themeColor="text1"/>
                </w:rPr>
                <w:delText>First Name</w:delText>
              </w:r>
            </w:del>
          </w:p>
        </w:tc>
        <w:tc>
          <w:tcPr>
            <w:tcW w:w="934" w:type="dxa"/>
            <w:tcBorders>
              <w:top w:val="single" w:sz="4" w:space="0" w:color="auto"/>
              <w:left w:val="single" w:sz="4" w:space="0" w:color="auto"/>
              <w:bottom w:val="single" w:sz="4" w:space="0" w:color="auto"/>
              <w:right w:val="single" w:sz="4" w:space="0" w:color="auto"/>
            </w:tcBorders>
          </w:tcPr>
          <w:p w14:paraId="4A294BDF" w14:textId="695C20E9" w:rsidR="005F4718" w:rsidRPr="00C106B9" w:rsidDel="00797690" w:rsidRDefault="005F4718" w:rsidP="009C3129">
            <w:pPr>
              <w:ind w:left="-57" w:firstLine="0"/>
              <w:jc w:val="center"/>
              <w:rPr>
                <w:del w:id="51357" w:author="Ramasubramani, Hariharan" w:date="2015-07-21T10:17:00Z"/>
                <w:rFonts w:cstheme="minorHAnsi"/>
                <w:color w:val="000000" w:themeColor="text1"/>
              </w:rPr>
            </w:pPr>
            <w:del w:id="51358" w:author="Ramasubramani, Hariharan" w:date="2015-07-21T10:17:00Z">
              <w:r w:rsidDel="00797690">
                <w:rPr>
                  <w:rFonts w:cstheme="minorHAnsi"/>
                  <w:color w:val="000000" w:themeColor="text1"/>
                </w:rPr>
                <w:delText>-</w:delText>
              </w:r>
            </w:del>
          </w:p>
        </w:tc>
      </w:tr>
      <w:tr w:rsidR="005F4718" w:rsidRPr="00C106B9" w:rsidDel="00797690" w14:paraId="49B588F0" w14:textId="203EE5AB" w:rsidTr="008C172F">
        <w:trPr>
          <w:cantSplit/>
          <w:trHeight w:val="314"/>
          <w:jc w:val="center"/>
          <w:del w:id="51359" w:author="Ramasubramani, Hariharan" w:date="2015-07-21T10:17:00Z"/>
        </w:trPr>
        <w:tc>
          <w:tcPr>
            <w:tcW w:w="832" w:type="dxa"/>
            <w:tcBorders>
              <w:top w:val="single" w:sz="4" w:space="0" w:color="auto"/>
              <w:left w:val="single" w:sz="4" w:space="0" w:color="auto"/>
              <w:bottom w:val="single" w:sz="4" w:space="0" w:color="auto"/>
              <w:right w:val="single" w:sz="4" w:space="0" w:color="auto"/>
            </w:tcBorders>
          </w:tcPr>
          <w:p w14:paraId="05019252" w14:textId="32835852" w:rsidR="005F4718" w:rsidRPr="00C106B9" w:rsidDel="00797690" w:rsidRDefault="005F4718" w:rsidP="00524BF5">
            <w:pPr>
              <w:pStyle w:val="ListParagraph"/>
              <w:numPr>
                <w:ilvl w:val="3"/>
                <w:numId w:val="21"/>
              </w:numPr>
              <w:overflowPunct w:val="0"/>
              <w:autoSpaceDE w:val="0"/>
              <w:autoSpaceDN w:val="0"/>
              <w:spacing w:after="60"/>
              <w:ind w:left="-43" w:firstLine="0"/>
              <w:textAlignment w:val="baseline"/>
              <w:rPr>
                <w:del w:id="51360" w:author="Ramasubramani, Hariharan" w:date="2015-07-21T10:17:00Z"/>
                <w:rFonts w:cstheme="minorHAnsi"/>
                <w:color w:val="000000" w:themeColor="text1"/>
              </w:rPr>
            </w:pPr>
          </w:p>
        </w:tc>
        <w:tc>
          <w:tcPr>
            <w:tcW w:w="1896" w:type="dxa"/>
            <w:tcBorders>
              <w:top w:val="single" w:sz="4" w:space="0" w:color="auto"/>
              <w:left w:val="single" w:sz="4" w:space="0" w:color="auto"/>
              <w:bottom w:val="single" w:sz="4" w:space="0" w:color="auto"/>
              <w:right w:val="single" w:sz="4" w:space="0" w:color="auto"/>
            </w:tcBorders>
          </w:tcPr>
          <w:p w14:paraId="2856FBBA" w14:textId="73E00526" w:rsidR="005F4718" w:rsidRPr="00C106B9" w:rsidDel="00797690" w:rsidRDefault="005F4718" w:rsidP="009C3129">
            <w:pPr>
              <w:ind w:firstLine="0"/>
              <w:rPr>
                <w:del w:id="51361" w:author="Ramasubramani, Hariharan" w:date="2015-07-21T10:17:00Z"/>
                <w:rFonts w:cstheme="minorHAnsi"/>
                <w:color w:val="000000" w:themeColor="text1"/>
              </w:rPr>
            </w:pPr>
            <w:del w:id="51362" w:author="Ramasubramani, Hariharan" w:date="2015-07-21T10:17:00Z">
              <w:r w:rsidRPr="00C106B9" w:rsidDel="00797690">
                <w:rPr>
                  <w:rFonts w:cstheme="minorHAnsi"/>
                  <w:color w:val="000000" w:themeColor="text1"/>
                </w:rPr>
                <w:delText>Modified Date</w:delText>
              </w:r>
            </w:del>
          </w:p>
        </w:tc>
        <w:tc>
          <w:tcPr>
            <w:tcW w:w="1464" w:type="dxa"/>
            <w:tcBorders>
              <w:top w:val="single" w:sz="4" w:space="0" w:color="auto"/>
              <w:left w:val="single" w:sz="4" w:space="0" w:color="auto"/>
              <w:bottom w:val="single" w:sz="4" w:space="0" w:color="auto"/>
              <w:right w:val="single" w:sz="4" w:space="0" w:color="auto"/>
            </w:tcBorders>
          </w:tcPr>
          <w:p w14:paraId="2C03E14B" w14:textId="743267F4" w:rsidR="005F4718" w:rsidRPr="00C106B9" w:rsidDel="00797690" w:rsidRDefault="005F4718" w:rsidP="009C3129">
            <w:pPr>
              <w:ind w:left="-2" w:firstLine="0"/>
              <w:rPr>
                <w:del w:id="51363" w:author="Ramasubramani, Hariharan" w:date="2015-07-21T10:17:00Z"/>
                <w:rFonts w:cstheme="minorHAnsi"/>
                <w:color w:val="000000" w:themeColor="text1"/>
              </w:rPr>
            </w:pPr>
            <w:del w:id="51364" w:author="Ramasubramani, Hariharan" w:date="2015-07-21T10:17:00Z">
              <w:r w:rsidRPr="00C106B9" w:rsidDel="00797690">
                <w:rPr>
                  <w:rFonts w:cstheme="minorHAnsi"/>
                  <w:color w:val="000000" w:themeColor="text1"/>
                </w:rPr>
                <w:delText>-</w:delText>
              </w:r>
            </w:del>
          </w:p>
        </w:tc>
        <w:tc>
          <w:tcPr>
            <w:tcW w:w="939" w:type="dxa"/>
            <w:tcBorders>
              <w:top w:val="single" w:sz="4" w:space="0" w:color="auto"/>
              <w:left w:val="single" w:sz="4" w:space="0" w:color="auto"/>
              <w:bottom w:val="single" w:sz="4" w:space="0" w:color="auto"/>
              <w:right w:val="single" w:sz="4" w:space="0" w:color="auto"/>
            </w:tcBorders>
          </w:tcPr>
          <w:p w14:paraId="2BE6C21B" w14:textId="4CCB043C" w:rsidR="005F4718" w:rsidRPr="00C106B9" w:rsidDel="00797690" w:rsidRDefault="005F4718" w:rsidP="009C3129">
            <w:pPr>
              <w:ind w:left="-57" w:firstLine="0"/>
              <w:jc w:val="center"/>
              <w:rPr>
                <w:del w:id="51365" w:author="Ramasubramani, Hariharan" w:date="2015-07-21T10:17:00Z"/>
                <w:rFonts w:cstheme="minorHAnsi"/>
                <w:color w:val="000000" w:themeColor="text1"/>
              </w:rPr>
            </w:pPr>
            <w:del w:id="51366" w:author="Ramasubramani, Hariharan" w:date="2015-07-21T10:17:00Z">
              <w:r w:rsidRPr="00C106B9" w:rsidDel="00797690">
                <w:rPr>
                  <w:rFonts w:cstheme="minorHAnsi"/>
                  <w:color w:val="000000" w:themeColor="text1"/>
                </w:rPr>
                <w:delText>AP</w:delText>
              </w:r>
            </w:del>
          </w:p>
        </w:tc>
        <w:tc>
          <w:tcPr>
            <w:tcW w:w="771" w:type="dxa"/>
            <w:tcBorders>
              <w:top w:val="single" w:sz="4" w:space="0" w:color="auto"/>
              <w:left w:val="single" w:sz="4" w:space="0" w:color="auto"/>
              <w:bottom w:val="single" w:sz="4" w:space="0" w:color="auto"/>
              <w:right w:val="single" w:sz="4" w:space="0" w:color="auto"/>
            </w:tcBorders>
          </w:tcPr>
          <w:p w14:paraId="4EB140B4" w14:textId="236E50BC" w:rsidR="005F4718" w:rsidRPr="00C106B9" w:rsidDel="00797690" w:rsidRDefault="005F4718" w:rsidP="009C3129">
            <w:pPr>
              <w:ind w:left="-57" w:firstLine="0"/>
              <w:jc w:val="center"/>
              <w:rPr>
                <w:del w:id="51367" w:author="Ramasubramani, Hariharan" w:date="2015-07-21T10:17:00Z"/>
                <w:rFonts w:cstheme="minorHAnsi"/>
                <w:color w:val="000000" w:themeColor="text1"/>
              </w:rPr>
            </w:pPr>
            <w:del w:id="51368" w:author="Ramasubramani, Hariharan" w:date="2015-07-21T10:17:00Z">
              <w:r w:rsidRPr="00C106B9" w:rsidDel="00797690">
                <w:rPr>
                  <w:rFonts w:cstheme="minorHAnsi"/>
                  <w:color w:val="000000" w:themeColor="text1"/>
                </w:rPr>
                <w:delText>NE</w:delText>
              </w:r>
            </w:del>
          </w:p>
        </w:tc>
        <w:tc>
          <w:tcPr>
            <w:tcW w:w="1350" w:type="dxa"/>
            <w:tcBorders>
              <w:top w:val="single" w:sz="4" w:space="0" w:color="auto"/>
              <w:left w:val="single" w:sz="4" w:space="0" w:color="auto"/>
              <w:bottom w:val="single" w:sz="4" w:space="0" w:color="auto"/>
              <w:right w:val="single" w:sz="4" w:space="0" w:color="auto"/>
            </w:tcBorders>
          </w:tcPr>
          <w:p w14:paraId="010C0A64" w14:textId="5A1BF517" w:rsidR="005F4718" w:rsidRPr="00C106B9" w:rsidDel="00797690" w:rsidRDefault="005F4718" w:rsidP="009C3129">
            <w:pPr>
              <w:ind w:left="-57" w:firstLine="0"/>
              <w:jc w:val="center"/>
              <w:rPr>
                <w:del w:id="51369" w:author="Ramasubramani, Hariharan" w:date="2015-07-21T10:17:00Z"/>
                <w:rFonts w:cstheme="minorHAnsi"/>
                <w:color w:val="000000" w:themeColor="text1"/>
              </w:rPr>
            </w:pPr>
            <w:del w:id="51370" w:author="Ramasubramani, Hariharan" w:date="2015-07-21T10:17:00Z">
              <w:r w:rsidRPr="00C106B9" w:rsidDel="00797690">
                <w:rPr>
                  <w:rFonts w:cstheme="minorHAnsi"/>
                  <w:color w:val="000000" w:themeColor="text1"/>
                </w:rPr>
                <w:delText>Date/Time</w:delText>
              </w:r>
            </w:del>
          </w:p>
        </w:tc>
        <w:tc>
          <w:tcPr>
            <w:tcW w:w="712" w:type="dxa"/>
            <w:tcBorders>
              <w:top w:val="single" w:sz="4" w:space="0" w:color="auto"/>
              <w:left w:val="single" w:sz="4" w:space="0" w:color="auto"/>
              <w:bottom w:val="single" w:sz="4" w:space="0" w:color="auto"/>
              <w:right w:val="single" w:sz="4" w:space="0" w:color="auto"/>
            </w:tcBorders>
          </w:tcPr>
          <w:p w14:paraId="45F75F5E" w14:textId="7D96676A" w:rsidR="005F4718" w:rsidRPr="00C106B9" w:rsidDel="00797690" w:rsidRDefault="005F4718" w:rsidP="009C3129">
            <w:pPr>
              <w:ind w:left="-57" w:firstLine="0"/>
              <w:jc w:val="center"/>
              <w:rPr>
                <w:del w:id="51371" w:author="Ramasubramani, Hariharan" w:date="2015-07-21T10:17:00Z"/>
                <w:rFonts w:cstheme="minorHAnsi"/>
                <w:color w:val="000000" w:themeColor="text1"/>
              </w:rPr>
            </w:pPr>
            <w:del w:id="51372" w:author="Ramasubramani, Hariharan" w:date="2015-07-21T10:17:00Z">
              <w:r w:rsidRPr="00C106B9" w:rsidDel="00797690">
                <w:rPr>
                  <w:rFonts w:cstheme="minorHAnsi"/>
                  <w:color w:val="000000" w:themeColor="text1"/>
                </w:rPr>
                <w:delText>-</w:delText>
              </w:r>
            </w:del>
          </w:p>
        </w:tc>
        <w:tc>
          <w:tcPr>
            <w:tcW w:w="2151" w:type="dxa"/>
            <w:tcBorders>
              <w:top w:val="single" w:sz="4" w:space="0" w:color="auto"/>
              <w:left w:val="single" w:sz="4" w:space="0" w:color="auto"/>
              <w:bottom w:val="single" w:sz="4" w:space="0" w:color="auto"/>
              <w:right w:val="single" w:sz="4" w:space="0" w:color="auto"/>
            </w:tcBorders>
          </w:tcPr>
          <w:p w14:paraId="3E12661A" w14:textId="0E0A5B93" w:rsidR="005F4718" w:rsidDel="00797690" w:rsidRDefault="005F4718" w:rsidP="009C3129">
            <w:pPr>
              <w:ind w:left="-57" w:firstLine="0"/>
              <w:jc w:val="center"/>
              <w:rPr>
                <w:del w:id="51373" w:author="Ramasubramani, Hariharan" w:date="2015-07-21T10:17:00Z"/>
                <w:rFonts w:cstheme="minorHAnsi"/>
                <w:color w:val="000000" w:themeColor="text1"/>
              </w:rPr>
            </w:pPr>
            <w:del w:id="51374" w:author="Ramasubramani, Hariharan" w:date="2015-07-21T10:17:00Z">
              <w:r w:rsidDel="00797690">
                <w:rPr>
                  <w:rFonts w:cstheme="minorHAnsi"/>
                  <w:color w:val="000000" w:themeColor="text1"/>
                </w:rPr>
                <w:delText>Format:</w:delText>
              </w:r>
            </w:del>
          </w:p>
          <w:p w14:paraId="62E3C74A" w14:textId="3E67D8DD" w:rsidR="005F4718" w:rsidRPr="00C106B9" w:rsidDel="00797690" w:rsidRDefault="005F4718" w:rsidP="009C3129">
            <w:pPr>
              <w:ind w:left="-57" w:firstLine="0"/>
              <w:jc w:val="center"/>
              <w:rPr>
                <w:del w:id="51375" w:author="Ramasubramani, Hariharan" w:date="2015-07-21T10:17:00Z"/>
                <w:rFonts w:cstheme="minorHAnsi"/>
                <w:color w:val="000000" w:themeColor="text1"/>
              </w:rPr>
            </w:pPr>
            <w:del w:id="51376" w:author="Ramasubramani, Hariharan" w:date="2015-07-21T10:17:00Z">
              <w:r w:rsidRPr="00C106B9" w:rsidDel="00797690">
                <w:rPr>
                  <w:rFonts w:cstheme="minorHAnsi"/>
                  <w:color w:val="000000" w:themeColor="text1"/>
                </w:rPr>
                <w:delText>mm/dd/yyyy hh:mm</w:delText>
              </w:r>
            </w:del>
          </w:p>
        </w:tc>
        <w:tc>
          <w:tcPr>
            <w:tcW w:w="934" w:type="dxa"/>
            <w:tcBorders>
              <w:top w:val="single" w:sz="4" w:space="0" w:color="auto"/>
              <w:left w:val="single" w:sz="4" w:space="0" w:color="auto"/>
              <w:bottom w:val="single" w:sz="4" w:space="0" w:color="auto"/>
              <w:right w:val="single" w:sz="4" w:space="0" w:color="auto"/>
            </w:tcBorders>
          </w:tcPr>
          <w:p w14:paraId="57614589" w14:textId="30F7748C" w:rsidR="005F4718" w:rsidRPr="00C106B9" w:rsidDel="00797690" w:rsidRDefault="005F4718" w:rsidP="009C3129">
            <w:pPr>
              <w:ind w:left="-57" w:firstLine="0"/>
              <w:jc w:val="center"/>
              <w:rPr>
                <w:del w:id="51377" w:author="Ramasubramani, Hariharan" w:date="2015-07-21T10:17:00Z"/>
                <w:rFonts w:cstheme="minorHAnsi"/>
                <w:color w:val="000000" w:themeColor="text1"/>
              </w:rPr>
            </w:pPr>
            <w:del w:id="51378" w:author="Ramasubramani, Hariharan" w:date="2015-07-21T10:17:00Z">
              <w:r w:rsidRPr="00C106B9" w:rsidDel="00797690">
                <w:rPr>
                  <w:rFonts w:cstheme="minorHAnsi"/>
                  <w:color w:val="000000" w:themeColor="text1"/>
                </w:rPr>
                <w:delText>-</w:delText>
              </w:r>
            </w:del>
          </w:p>
        </w:tc>
      </w:tr>
      <w:tr w:rsidR="005F4718" w:rsidRPr="00C106B9" w:rsidDel="00797690" w14:paraId="6AA2403D" w14:textId="764C9D3E" w:rsidTr="008C172F">
        <w:trPr>
          <w:cantSplit/>
          <w:trHeight w:val="314"/>
          <w:jc w:val="center"/>
          <w:del w:id="51379" w:author="Ramasubramani, Hariharan" w:date="2015-07-21T10:17:00Z"/>
        </w:trPr>
        <w:tc>
          <w:tcPr>
            <w:tcW w:w="832" w:type="dxa"/>
            <w:tcBorders>
              <w:top w:val="single" w:sz="4" w:space="0" w:color="auto"/>
              <w:left w:val="single" w:sz="4" w:space="0" w:color="auto"/>
              <w:bottom w:val="single" w:sz="4" w:space="0" w:color="auto"/>
              <w:right w:val="single" w:sz="4" w:space="0" w:color="auto"/>
            </w:tcBorders>
          </w:tcPr>
          <w:p w14:paraId="545335CE" w14:textId="27FD9D8D" w:rsidR="005F4718" w:rsidRPr="00C106B9" w:rsidDel="00797690" w:rsidRDefault="005F4718" w:rsidP="00524BF5">
            <w:pPr>
              <w:pStyle w:val="ListParagraph"/>
              <w:numPr>
                <w:ilvl w:val="3"/>
                <w:numId w:val="21"/>
              </w:numPr>
              <w:overflowPunct w:val="0"/>
              <w:autoSpaceDE w:val="0"/>
              <w:autoSpaceDN w:val="0"/>
              <w:spacing w:after="60"/>
              <w:ind w:left="-43" w:firstLine="0"/>
              <w:textAlignment w:val="baseline"/>
              <w:rPr>
                <w:del w:id="51380" w:author="Ramasubramani, Hariharan" w:date="2015-07-21T10:17:00Z"/>
                <w:rFonts w:cstheme="minorHAnsi"/>
                <w:color w:val="000000" w:themeColor="text1"/>
              </w:rPr>
            </w:pPr>
          </w:p>
        </w:tc>
        <w:tc>
          <w:tcPr>
            <w:tcW w:w="1896" w:type="dxa"/>
            <w:tcBorders>
              <w:top w:val="single" w:sz="4" w:space="0" w:color="auto"/>
              <w:left w:val="single" w:sz="4" w:space="0" w:color="auto"/>
              <w:bottom w:val="single" w:sz="4" w:space="0" w:color="auto"/>
              <w:right w:val="single" w:sz="4" w:space="0" w:color="auto"/>
            </w:tcBorders>
          </w:tcPr>
          <w:p w14:paraId="1743F8C7" w14:textId="43855B98" w:rsidR="005F4718" w:rsidRPr="00C106B9" w:rsidDel="00797690" w:rsidRDefault="005F4718" w:rsidP="009C3129">
            <w:pPr>
              <w:ind w:firstLine="0"/>
              <w:rPr>
                <w:del w:id="51381" w:author="Ramasubramani, Hariharan" w:date="2015-07-21T10:17:00Z"/>
                <w:rFonts w:cstheme="minorHAnsi"/>
                <w:color w:val="000000" w:themeColor="text1"/>
              </w:rPr>
            </w:pPr>
            <w:del w:id="51382" w:author="Ramasubramani, Hariharan" w:date="2015-07-21T10:17:00Z">
              <w:r w:rsidDel="00797690">
                <w:rPr>
                  <w:rFonts w:cstheme="minorHAnsi"/>
                  <w:color w:val="000000" w:themeColor="text1"/>
                </w:rPr>
                <w:delText>Modification (CR 368)</w:delText>
              </w:r>
            </w:del>
          </w:p>
        </w:tc>
        <w:tc>
          <w:tcPr>
            <w:tcW w:w="1464" w:type="dxa"/>
            <w:tcBorders>
              <w:top w:val="single" w:sz="4" w:space="0" w:color="auto"/>
              <w:left w:val="single" w:sz="4" w:space="0" w:color="auto"/>
              <w:bottom w:val="single" w:sz="4" w:space="0" w:color="auto"/>
              <w:right w:val="single" w:sz="4" w:space="0" w:color="auto"/>
            </w:tcBorders>
          </w:tcPr>
          <w:p w14:paraId="25ABB513" w14:textId="6E17AE1B" w:rsidR="005F4718" w:rsidRPr="00C106B9" w:rsidDel="00797690" w:rsidRDefault="005F4718" w:rsidP="009C3129">
            <w:pPr>
              <w:ind w:left="-2" w:firstLine="0"/>
              <w:rPr>
                <w:del w:id="51383" w:author="Ramasubramani, Hariharan" w:date="2015-07-21T10:17:00Z"/>
                <w:rFonts w:cstheme="minorHAnsi"/>
                <w:color w:val="000000" w:themeColor="text1"/>
              </w:rPr>
            </w:pPr>
          </w:p>
        </w:tc>
        <w:tc>
          <w:tcPr>
            <w:tcW w:w="939" w:type="dxa"/>
            <w:tcBorders>
              <w:top w:val="single" w:sz="4" w:space="0" w:color="auto"/>
              <w:left w:val="single" w:sz="4" w:space="0" w:color="auto"/>
              <w:bottom w:val="single" w:sz="4" w:space="0" w:color="auto"/>
              <w:right w:val="single" w:sz="4" w:space="0" w:color="auto"/>
            </w:tcBorders>
          </w:tcPr>
          <w:p w14:paraId="474E5805" w14:textId="36731A7F" w:rsidR="005F4718" w:rsidRPr="00C106B9" w:rsidDel="00797690" w:rsidRDefault="005F4718" w:rsidP="009C3129">
            <w:pPr>
              <w:ind w:left="-57" w:firstLine="0"/>
              <w:jc w:val="center"/>
              <w:rPr>
                <w:del w:id="51384" w:author="Ramasubramani, Hariharan" w:date="2015-07-21T10:17:00Z"/>
                <w:rFonts w:cstheme="minorHAnsi"/>
                <w:color w:val="000000" w:themeColor="text1"/>
              </w:rPr>
            </w:pPr>
            <w:del w:id="51385" w:author="Ramasubramani, Hariharan" w:date="2015-07-21T10:17:00Z">
              <w:r w:rsidDel="00797690">
                <w:rPr>
                  <w:rFonts w:cstheme="minorHAnsi"/>
                  <w:color w:val="000000" w:themeColor="text1"/>
                </w:rPr>
                <w:delText>AP</w:delText>
              </w:r>
            </w:del>
          </w:p>
        </w:tc>
        <w:tc>
          <w:tcPr>
            <w:tcW w:w="771" w:type="dxa"/>
            <w:tcBorders>
              <w:top w:val="single" w:sz="4" w:space="0" w:color="auto"/>
              <w:left w:val="single" w:sz="4" w:space="0" w:color="auto"/>
              <w:bottom w:val="single" w:sz="4" w:space="0" w:color="auto"/>
              <w:right w:val="single" w:sz="4" w:space="0" w:color="auto"/>
            </w:tcBorders>
          </w:tcPr>
          <w:p w14:paraId="2393818C" w14:textId="4E8B3459" w:rsidR="005F4718" w:rsidRPr="00C106B9" w:rsidDel="00797690" w:rsidRDefault="005F4718" w:rsidP="009C3129">
            <w:pPr>
              <w:ind w:left="-57" w:firstLine="0"/>
              <w:jc w:val="center"/>
              <w:rPr>
                <w:del w:id="51386" w:author="Ramasubramani, Hariharan" w:date="2015-07-21T10:17:00Z"/>
                <w:rFonts w:cstheme="minorHAnsi"/>
                <w:color w:val="000000" w:themeColor="text1"/>
              </w:rPr>
            </w:pPr>
            <w:del w:id="51387" w:author="Ramasubramani, Hariharan" w:date="2015-07-21T10:17:00Z">
              <w:r w:rsidDel="00797690">
                <w:rPr>
                  <w:rFonts w:cstheme="minorHAnsi"/>
                  <w:color w:val="000000" w:themeColor="text1"/>
                </w:rPr>
                <w:delText>NE</w:delText>
              </w:r>
            </w:del>
          </w:p>
        </w:tc>
        <w:tc>
          <w:tcPr>
            <w:tcW w:w="1350" w:type="dxa"/>
            <w:tcBorders>
              <w:top w:val="single" w:sz="4" w:space="0" w:color="auto"/>
              <w:left w:val="single" w:sz="4" w:space="0" w:color="auto"/>
              <w:bottom w:val="single" w:sz="4" w:space="0" w:color="auto"/>
              <w:right w:val="single" w:sz="4" w:space="0" w:color="auto"/>
            </w:tcBorders>
          </w:tcPr>
          <w:p w14:paraId="6CDDA781" w14:textId="16E1C591" w:rsidR="005F4718" w:rsidRPr="00C106B9" w:rsidDel="00797690" w:rsidRDefault="00A137AC" w:rsidP="009C3129">
            <w:pPr>
              <w:ind w:left="-57" w:firstLine="0"/>
              <w:jc w:val="center"/>
              <w:rPr>
                <w:del w:id="51388" w:author="Ramasubramani, Hariharan" w:date="2015-07-21T10:17:00Z"/>
                <w:rFonts w:cstheme="minorHAnsi"/>
                <w:color w:val="000000" w:themeColor="text1"/>
              </w:rPr>
            </w:pPr>
            <w:del w:id="51389" w:author="Ramasubramani, Hariharan" w:date="2015-07-21T10:17:00Z">
              <w:r w:rsidDel="00797690">
                <w:rPr>
                  <w:rFonts w:cstheme="minorHAnsi"/>
                  <w:color w:val="000000" w:themeColor="text1"/>
                </w:rPr>
                <w:delText>ANSC</w:delText>
              </w:r>
            </w:del>
          </w:p>
        </w:tc>
        <w:tc>
          <w:tcPr>
            <w:tcW w:w="712" w:type="dxa"/>
            <w:tcBorders>
              <w:top w:val="single" w:sz="4" w:space="0" w:color="auto"/>
              <w:left w:val="single" w:sz="4" w:space="0" w:color="auto"/>
              <w:bottom w:val="single" w:sz="4" w:space="0" w:color="auto"/>
              <w:right w:val="single" w:sz="4" w:space="0" w:color="auto"/>
            </w:tcBorders>
          </w:tcPr>
          <w:p w14:paraId="0E70034A" w14:textId="6E651986" w:rsidR="005F4718" w:rsidRPr="00C106B9" w:rsidDel="00797690" w:rsidRDefault="005F4718" w:rsidP="009C3129">
            <w:pPr>
              <w:ind w:left="-57" w:firstLine="0"/>
              <w:jc w:val="center"/>
              <w:rPr>
                <w:del w:id="51390" w:author="Ramasubramani, Hariharan" w:date="2015-07-21T10:17:00Z"/>
                <w:rFonts w:cstheme="minorHAnsi"/>
                <w:color w:val="000000" w:themeColor="text1"/>
              </w:rPr>
            </w:pPr>
          </w:p>
        </w:tc>
        <w:tc>
          <w:tcPr>
            <w:tcW w:w="2151" w:type="dxa"/>
            <w:tcBorders>
              <w:top w:val="single" w:sz="4" w:space="0" w:color="auto"/>
              <w:left w:val="single" w:sz="4" w:space="0" w:color="auto"/>
              <w:bottom w:val="single" w:sz="4" w:space="0" w:color="auto"/>
              <w:right w:val="single" w:sz="4" w:space="0" w:color="auto"/>
            </w:tcBorders>
          </w:tcPr>
          <w:p w14:paraId="7A3AF86F" w14:textId="37911F51" w:rsidR="005F4718" w:rsidRPr="004225F0" w:rsidDel="00797690" w:rsidRDefault="005F4718" w:rsidP="009C3129">
            <w:pPr>
              <w:ind w:left="-57" w:firstLine="0"/>
              <w:jc w:val="center"/>
              <w:rPr>
                <w:del w:id="51391" w:author="Ramasubramani, Hariharan" w:date="2015-07-21T10:17:00Z"/>
                <w:rFonts w:cstheme="minorHAnsi"/>
                <w:color w:val="000000" w:themeColor="text1"/>
              </w:rPr>
            </w:pPr>
            <w:del w:id="51392" w:author="Ramasubramani, Hariharan" w:date="2015-07-21T10:17:00Z">
              <w:r w:rsidRPr="004225F0" w:rsidDel="00797690">
                <w:rPr>
                  <w:rFonts w:cstheme="minorHAnsi"/>
                  <w:color w:val="000000" w:themeColor="text1"/>
                </w:rPr>
                <w:delText>If an expiration date is added to a package, display: ‘Expired’</w:delText>
              </w:r>
            </w:del>
          </w:p>
          <w:p w14:paraId="4359B043" w14:textId="0F95B67B" w:rsidR="005F4718" w:rsidRPr="004225F0" w:rsidDel="00797690" w:rsidRDefault="005F4718" w:rsidP="009C3129">
            <w:pPr>
              <w:ind w:left="-57" w:firstLine="0"/>
              <w:jc w:val="center"/>
              <w:rPr>
                <w:del w:id="51393" w:author="Ramasubramani, Hariharan" w:date="2015-07-21T10:17:00Z"/>
                <w:rFonts w:cstheme="minorHAnsi"/>
                <w:color w:val="000000" w:themeColor="text1"/>
              </w:rPr>
            </w:pPr>
            <w:del w:id="51394" w:author="Ramasubramani, Hariharan" w:date="2015-07-21T10:17:00Z">
              <w:r w:rsidRPr="004225F0" w:rsidDel="00797690">
                <w:rPr>
                  <w:rFonts w:cstheme="minorHAnsi"/>
                  <w:color w:val="000000" w:themeColor="text1"/>
                </w:rPr>
                <w:delText>If a Class, Subclass, Form, or Record is added or removed from the package, display:</w:delText>
              </w:r>
            </w:del>
          </w:p>
          <w:p w14:paraId="62CBD095" w14:textId="700C8829" w:rsidR="005F4718" w:rsidRPr="00C106B9" w:rsidDel="00797690" w:rsidRDefault="005F4718" w:rsidP="009C3129">
            <w:pPr>
              <w:ind w:left="-57" w:firstLine="0"/>
              <w:jc w:val="center"/>
              <w:rPr>
                <w:del w:id="51395" w:author="Ramasubramani, Hariharan" w:date="2015-07-21T10:17:00Z"/>
                <w:rFonts w:cstheme="minorHAnsi"/>
                <w:color w:val="000000" w:themeColor="text1"/>
              </w:rPr>
            </w:pPr>
            <w:del w:id="51396" w:author="Ramasubramani, Hariharan" w:date="2015-07-21T10:17:00Z">
              <w:r w:rsidRPr="004225F0" w:rsidDel="00797690">
                <w:rPr>
                  <w:rFonts w:cstheme="minorHAnsi"/>
                  <w:color w:val="000000" w:themeColor="text1"/>
                </w:rPr>
                <w:delText>‘Package contents update’</w:delText>
              </w:r>
              <w:r w:rsidDel="00797690">
                <w:rPr>
                  <w:rFonts w:cstheme="minorHAnsi"/>
                  <w:color w:val="000000" w:themeColor="text1"/>
                </w:rPr>
                <w:delText xml:space="preserve"> (CR 368)</w:delText>
              </w:r>
            </w:del>
          </w:p>
        </w:tc>
        <w:tc>
          <w:tcPr>
            <w:tcW w:w="934" w:type="dxa"/>
            <w:tcBorders>
              <w:top w:val="single" w:sz="4" w:space="0" w:color="auto"/>
              <w:left w:val="single" w:sz="4" w:space="0" w:color="auto"/>
              <w:bottom w:val="single" w:sz="4" w:space="0" w:color="auto"/>
              <w:right w:val="single" w:sz="4" w:space="0" w:color="auto"/>
            </w:tcBorders>
          </w:tcPr>
          <w:p w14:paraId="400DC097" w14:textId="2BD06F5A" w:rsidR="005F4718" w:rsidRPr="00C106B9" w:rsidDel="00797690" w:rsidRDefault="005F4718" w:rsidP="009C3129">
            <w:pPr>
              <w:ind w:left="-57" w:firstLine="0"/>
              <w:jc w:val="center"/>
              <w:rPr>
                <w:del w:id="51397" w:author="Ramasubramani, Hariharan" w:date="2015-07-21T10:17:00Z"/>
                <w:rFonts w:cstheme="minorHAnsi"/>
                <w:color w:val="000000" w:themeColor="text1"/>
              </w:rPr>
            </w:pPr>
          </w:p>
        </w:tc>
      </w:tr>
      <w:tr w:rsidR="005F4718" w:rsidRPr="00C106B9" w:rsidDel="00797690" w14:paraId="46D9F947" w14:textId="1CDDCD26" w:rsidTr="008C172F">
        <w:trPr>
          <w:cantSplit/>
          <w:trHeight w:val="314"/>
          <w:jc w:val="center"/>
          <w:del w:id="51398" w:author="Ramasubramani, Hariharan" w:date="2015-07-21T10:17:00Z"/>
        </w:trPr>
        <w:tc>
          <w:tcPr>
            <w:tcW w:w="832" w:type="dxa"/>
            <w:tcBorders>
              <w:top w:val="single" w:sz="4" w:space="0" w:color="auto"/>
              <w:left w:val="single" w:sz="4" w:space="0" w:color="auto"/>
              <w:bottom w:val="single" w:sz="4" w:space="0" w:color="auto"/>
              <w:right w:val="single" w:sz="4" w:space="0" w:color="auto"/>
            </w:tcBorders>
          </w:tcPr>
          <w:p w14:paraId="6D8746C3" w14:textId="743953A6" w:rsidR="005F4718" w:rsidRPr="00C106B9" w:rsidDel="00797690" w:rsidRDefault="005F4718" w:rsidP="00524BF5">
            <w:pPr>
              <w:pStyle w:val="ListParagraph"/>
              <w:numPr>
                <w:ilvl w:val="3"/>
                <w:numId w:val="21"/>
              </w:numPr>
              <w:overflowPunct w:val="0"/>
              <w:autoSpaceDE w:val="0"/>
              <w:autoSpaceDN w:val="0"/>
              <w:spacing w:after="60"/>
              <w:ind w:left="-43" w:firstLine="0"/>
              <w:textAlignment w:val="baseline"/>
              <w:rPr>
                <w:del w:id="51399" w:author="Ramasubramani, Hariharan" w:date="2015-07-21T10:17:00Z"/>
                <w:rFonts w:cstheme="minorHAnsi"/>
                <w:color w:val="000000" w:themeColor="text1"/>
              </w:rPr>
            </w:pPr>
          </w:p>
        </w:tc>
        <w:tc>
          <w:tcPr>
            <w:tcW w:w="1896" w:type="dxa"/>
            <w:tcBorders>
              <w:top w:val="single" w:sz="4" w:space="0" w:color="auto"/>
              <w:left w:val="single" w:sz="4" w:space="0" w:color="auto"/>
              <w:bottom w:val="single" w:sz="4" w:space="0" w:color="auto"/>
              <w:right w:val="single" w:sz="4" w:space="0" w:color="auto"/>
            </w:tcBorders>
          </w:tcPr>
          <w:p w14:paraId="79B2A88A" w14:textId="564AF885" w:rsidR="005F4718" w:rsidRPr="00C106B9" w:rsidDel="00797690" w:rsidRDefault="005F4718" w:rsidP="009C3129">
            <w:pPr>
              <w:ind w:firstLine="0"/>
              <w:rPr>
                <w:del w:id="51400" w:author="Ramasubramani, Hariharan" w:date="2015-07-21T10:17:00Z"/>
                <w:rFonts w:cstheme="minorHAnsi"/>
                <w:color w:val="000000" w:themeColor="text1"/>
              </w:rPr>
            </w:pPr>
            <w:del w:id="51401" w:author="Ramasubramani, Hariharan" w:date="2015-07-21T10:17:00Z">
              <w:r w:rsidRPr="00C106B9" w:rsidDel="00797690">
                <w:rPr>
                  <w:rFonts w:cstheme="minorHAnsi"/>
                  <w:color w:val="000000" w:themeColor="text1"/>
                </w:rPr>
                <w:delText>Comments</w:delText>
              </w:r>
            </w:del>
          </w:p>
        </w:tc>
        <w:tc>
          <w:tcPr>
            <w:tcW w:w="1464" w:type="dxa"/>
            <w:tcBorders>
              <w:top w:val="single" w:sz="4" w:space="0" w:color="auto"/>
              <w:left w:val="single" w:sz="4" w:space="0" w:color="auto"/>
              <w:bottom w:val="single" w:sz="4" w:space="0" w:color="auto"/>
              <w:right w:val="single" w:sz="4" w:space="0" w:color="auto"/>
            </w:tcBorders>
          </w:tcPr>
          <w:p w14:paraId="55F8A028" w14:textId="152CF1D7" w:rsidR="005F4718" w:rsidRPr="00C106B9" w:rsidDel="00797690" w:rsidRDefault="005F4718" w:rsidP="009C3129">
            <w:pPr>
              <w:ind w:left="-2" w:firstLine="0"/>
              <w:rPr>
                <w:del w:id="51402" w:author="Ramasubramani, Hariharan" w:date="2015-07-21T10:17:00Z"/>
                <w:rFonts w:cstheme="minorHAnsi"/>
                <w:color w:val="000000" w:themeColor="text1"/>
              </w:rPr>
            </w:pPr>
            <w:del w:id="51403" w:author="Ramasubramani, Hariharan" w:date="2015-07-21T10:17:00Z">
              <w:r w:rsidRPr="00C106B9" w:rsidDel="00797690">
                <w:rPr>
                  <w:rFonts w:cstheme="minorHAnsi"/>
                  <w:color w:val="000000" w:themeColor="text1"/>
                </w:rPr>
                <w:delText>-</w:delText>
              </w:r>
            </w:del>
          </w:p>
        </w:tc>
        <w:tc>
          <w:tcPr>
            <w:tcW w:w="939" w:type="dxa"/>
            <w:tcBorders>
              <w:top w:val="single" w:sz="4" w:space="0" w:color="auto"/>
              <w:left w:val="single" w:sz="4" w:space="0" w:color="auto"/>
              <w:bottom w:val="single" w:sz="4" w:space="0" w:color="auto"/>
              <w:right w:val="single" w:sz="4" w:space="0" w:color="auto"/>
            </w:tcBorders>
          </w:tcPr>
          <w:p w14:paraId="3E24F945" w14:textId="784691AE" w:rsidR="005F4718" w:rsidRPr="00C106B9" w:rsidDel="00797690" w:rsidRDefault="005F4718" w:rsidP="009C3129">
            <w:pPr>
              <w:ind w:left="-57" w:firstLine="0"/>
              <w:jc w:val="center"/>
              <w:rPr>
                <w:del w:id="51404" w:author="Ramasubramani, Hariharan" w:date="2015-07-21T10:17:00Z"/>
                <w:rFonts w:cstheme="minorHAnsi"/>
                <w:color w:val="000000" w:themeColor="text1"/>
              </w:rPr>
            </w:pPr>
            <w:del w:id="51405" w:author="Ramasubramani, Hariharan" w:date="2015-07-21T10:17:00Z">
              <w:r w:rsidRPr="00C106B9" w:rsidDel="00797690">
                <w:rPr>
                  <w:rFonts w:cstheme="minorHAnsi"/>
                  <w:color w:val="000000" w:themeColor="text1"/>
                </w:rPr>
                <w:delText>AP</w:delText>
              </w:r>
            </w:del>
          </w:p>
        </w:tc>
        <w:tc>
          <w:tcPr>
            <w:tcW w:w="771" w:type="dxa"/>
            <w:tcBorders>
              <w:top w:val="single" w:sz="4" w:space="0" w:color="auto"/>
              <w:left w:val="single" w:sz="4" w:space="0" w:color="auto"/>
              <w:bottom w:val="single" w:sz="4" w:space="0" w:color="auto"/>
              <w:right w:val="single" w:sz="4" w:space="0" w:color="auto"/>
            </w:tcBorders>
          </w:tcPr>
          <w:p w14:paraId="2B7BA4A2" w14:textId="464FB27A" w:rsidR="005F4718" w:rsidRPr="00C106B9" w:rsidDel="00797690" w:rsidRDefault="005F4718" w:rsidP="009C3129">
            <w:pPr>
              <w:ind w:left="-57" w:firstLine="0"/>
              <w:jc w:val="center"/>
              <w:rPr>
                <w:del w:id="51406" w:author="Ramasubramani, Hariharan" w:date="2015-07-21T10:17:00Z"/>
                <w:rFonts w:cstheme="minorHAnsi"/>
                <w:color w:val="000000" w:themeColor="text1"/>
              </w:rPr>
            </w:pPr>
            <w:del w:id="51407" w:author="Ramasubramani, Hariharan" w:date="2015-07-21T10:17:00Z">
              <w:r w:rsidRPr="00C106B9" w:rsidDel="00797690">
                <w:rPr>
                  <w:rFonts w:cstheme="minorHAnsi"/>
                  <w:color w:val="000000" w:themeColor="text1"/>
                </w:rPr>
                <w:delText>NE</w:delText>
              </w:r>
            </w:del>
          </w:p>
        </w:tc>
        <w:tc>
          <w:tcPr>
            <w:tcW w:w="1350" w:type="dxa"/>
            <w:tcBorders>
              <w:top w:val="single" w:sz="4" w:space="0" w:color="auto"/>
              <w:left w:val="single" w:sz="4" w:space="0" w:color="auto"/>
              <w:bottom w:val="single" w:sz="4" w:space="0" w:color="auto"/>
              <w:right w:val="single" w:sz="4" w:space="0" w:color="auto"/>
            </w:tcBorders>
          </w:tcPr>
          <w:p w14:paraId="4167A927" w14:textId="6D70D24E" w:rsidR="005F4718" w:rsidRPr="00C106B9" w:rsidDel="00797690" w:rsidRDefault="005F4718" w:rsidP="009C3129">
            <w:pPr>
              <w:ind w:left="-57" w:firstLine="0"/>
              <w:jc w:val="center"/>
              <w:rPr>
                <w:del w:id="51408" w:author="Ramasubramani, Hariharan" w:date="2015-07-21T10:17:00Z"/>
                <w:rFonts w:cstheme="minorHAnsi"/>
                <w:color w:val="000000" w:themeColor="text1"/>
              </w:rPr>
            </w:pPr>
            <w:del w:id="51409" w:author="Ramasubramani, Hariharan" w:date="2015-07-21T10:17:00Z">
              <w:r w:rsidDel="00797690">
                <w:rPr>
                  <w:rFonts w:cstheme="minorHAnsi"/>
                  <w:color w:val="000000" w:themeColor="text1"/>
                </w:rPr>
                <w:delText>Memo</w:delText>
              </w:r>
            </w:del>
          </w:p>
        </w:tc>
        <w:tc>
          <w:tcPr>
            <w:tcW w:w="712" w:type="dxa"/>
            <w:tcBorders>
              <w:top w:val="single" w:sz="4" w:space="0" w:color="auto"/>
              <w:left w:val="single" w:sz="4" w:space="0" w:color="auto"/>
              <w:bottom w:val="single" w:sz="4" w:space="0" w:color="auto"/>
              <w:right w:val="single" w:sz="4" w:space="0" w:color="auto"/>
            </w:tcBorders>
          </w:tcPr>
          <w:p w14:paraId="40D10FE4" w14:textId="1C40F1D9" w:rsidR="005F4718" w:rsidRPr="00C106B9" w:rsidDel="00797690" w:rsidRDefault="005F4718" w:rsidP="009C3129">
            <w:pPr>
              <w:ind w:left="-57" w:firstLine="0"/>
              <w:jc w:val="center"/>
              <w:rPr>
                <w:del w:id="51410" w:author="Ramasubramani, Hariharan" w:date="2015-07-21T10:17:00Z"/>
                <w:rFonts w:cstheme="minorHAnsi"/>
                <w:color w:val="000000" w:themeColor="text1"/>
              </w:rPr>
            </w:pPr>
            <w:del w:id="51411" w:author="Ramasubramani, Hariharan" w:date="2015-07-21T10:17:00Z">
              <w:r w:rsidRPr="00C106B9" w:rsidDel="00797690">
                <w:rPr>
                  <w:rFonts w:cstheme="minorHAnsi"/>
                  <w:color w:val="000000" w:themeColor="text1"/>
                </w:rPr>
                <w:delText>-</w:delText>
              </w:r>
            </w:del>
          </w:p>
        </w:tc>
        <w:tc>
          <w:tcPr>
            <w:tcW w:w="2151" w:type="dxa"/>
            <w:tcBorders>
              <w:top w:val="single" w:sz="4" w:space="0" w:color="auto"/>
              <w:left w:val="single" w:sz="4" w:space="0" w:color="auto"/>
              <w:bottom w:val="single" w:sz="4" w:space="0" w:color="auto"/>
              <w:right w:val="single" w:sz="4" w:space="0" w:color="auto"/>
            </w:tcBorders>
          </w:tcPr>
          <w:p w14:paraId="2F5B65B0" w14:textId="028AE0E3" w:rsidR="005F4718" w:rsidDel="00797690" w:rsidRDefault="005F4718" w:rsidP="009C3129">
            <w:pPr>
              <w:ind w:left="-57" w:firstLine="0"/>
              <w:jc w:val="center"/>
              <w:rPr>
                <w:del w:id="51412" w:author="Ramasubramani, Hariharan" w:date="2015-07-21T10:17:00Z"/>
                <w:rFonts w:cstheme="minorHAnsi"/>
                <w:color w:val="000000" w:themeColor="text1"/>
              </w:rPr>
            </w:pPr>
            <w:del w:id="51413" w:author="Ramasubramani, Hariharan" w:date="2015-07-21T10:17:00Z">
              <w:r w:rsidDel="00797690">
                <w:rPr>
                  <w:rFonts w:cstheme="minorHAnsi"/>
                  <w:color w:val="000000" w:themeColor="text1"/>
                </w:rPr>
                <w:delText>Format:</w:delText>
              </w:r>
            </w:del>
          </w:p>
          <w:p w14:paraId="6058CBD4" w14:textId="5ED92FC3" w:rsidR="005F4718" w:rsidRPr="00C106B9" w:rsidDel="00797690" w:rsidRDefault="005F4718" w:rsidP="009C3129">
            <w:pPr>
              <w:ind w:left="-57" w:firstLine="0"/>
              <w:jc w:val="center"/>
              <w:rPr>
                <w:del w:id="51414" w:author="Ramasubramani, Hariharan" w:date="2015-07-21T10:17:00Z"/>
                <w:rFonts w:cstheme="minorHAnsi"/>
                <w:color w:val="000000" w:themeColor="text1"/>
              </w:rPr>
            </w:pPr>
            <w:del w:id="51415" w:author="Ramasubramani, Hariharan" w:date="2015-07-21T10:17:00Z">
              <w:r w:rsidDel="00797690">
                <w:rPr>
                  <w:rFonts w:cstheme="minorHAnsi"/>
                  <w:color w:val="000000" w:themeColor="text1"/>
                </w:rPr>
                <w:delText xml:space="preserve">Free Form Text - </w:delText>
              </w:r>
              <w:r w:rsidR="00A137AC" w:rsidDel="00797690">
                <w:rPr>
                  <w:rFonts w:cstheme="minorHAnsi"/>
                  <w:color w:val="000000" w:themeColor="text1"/>
                </w:rPr>
                <w:delText>ANSC</w:delText>
              </w:r>
            </w:del>
          </w:p>
        </w:tc>
        <w:tc>
          <w:tcPr>
            <w:tcW w:w="934" w:type="dxa"/>
            <w:tcBorders>
              <w:top w:val="single" w:sz="4" w:space="0" w:color="auto"/>
              <w:left w:val="single" w:sz="4" w:space="0" w:color="auto"/>
              <w:bottom w:val="single" w:sz="4" w:space="0" w:color="auto"/>
              <w:right w:val="single" w:sz="4" w:space="0" w:color="auto"/>
            </w:tcBorders>
          </w:tcPr>
          <w:p w14:paraId="49907B60" w14:textId="4D0A3D48" w:rsidR="005F4718" w:rsidRPr="00C106B9" w:rsidDel="00797690" w:rsidRDefault="005F4718" w:rsidP="009C3129">
            <w:pPr>
              <w:ind w:left="-57" w:firstLine="0"/>
              <w:jc w:val="center"/>
              <w:rPr>
                <w:del w:id="51416" w:author="Ramasubramani, Hariharan" w:date="2015-07-21T10:17:00Z"/>
                <w:rFonts w:cstheme="minorHAnsi"/>
                <w:color w:val="000000" w:themeColor="text1"/>
              </w:rPr>
            </w:pPr>
            <w:del w:id="51417" w:author="Ramasubramani, Hariharan" w:date="2015-07-21T10:17:00Z">
              <w:r w:rsidRPr="00C106B9" w:rsidDel="00797690">
                <w:rPr>
                  <w:rFonts w:cstheme="minorHAnsi"/>
                  <w:color w:val="000000" w:themeColor="text1"/>
                </w:rPr>
                <w:delText>-</w:delText>
              </w:r>
            </w:del>
          </w:p>
        </w:tc>
      </w:tr>
    </w:tbl>
    <w:p w14:paraId="333CE5BF" w14:textId="0413E40E" w:rsidR="005F4718" w:rsidDel="00797690" w:rsidRDefault="005F4718" w:rsidP="009C3129">
      <w:pPr>
        <w:pStyle w:val="ListParagraph"/>
        <w:spacing w:after="60"/>
        <w:ind w:left="619" w:firstLine="0"/>
        <w:rPr>
          <w:del w:id="51418" w:author="Ramasubramani, Hariharan" w:date="2015-07-21T10:17:00Z"/>
          <w:rFonts w:cstheme="minorHAnsi"/>
          <w:color w:val="000000" w:themeColor="text1"/>
        </w:rPr>
      </w:pPr>
    </w:p>
    <w:p w14:paraId="60C897DC" w14:textId="0A2097E0" w:rsidR="00812793" w:rsidDel="00797690" w:rsidRDefault="00812793" w:rsidP="009C3129">
      <w:pPr>
        <w:pStyle w:val="ListParagraph"/>
        <w:spacing w:after="60"/>
        <w:ind w:left="0" w:firstLine="0"/>
        <w:jc w:val="center"/>
        <w:rPr>
          <w:del w:id="51419" w:author="Ramasubramani, Hariharan" w:date="2015-07-21T10:17:00Z"/>
          <w:rFonts w:cstheme="minorHAnsi"/>
          <w:color w:val="000000" w:themeColor="text1"/>
        </w:rPr>
      </w:pPr>
    </w:p>
    <w:p w14:paraId="0B837F21" w14:textId="1F6F14FD" w:rsidR="00B234A3" w:rsidDel="00797690" w:rsidRDefault="00B234A3" w:rsidP="00AA2552">
      <w:pPr>
        <w:pStyle w:val="ListParagraph"/>
        <w:spacing w:after="60"/>
        <w:ind w:left="0" w:firstLine="0"/>
        <w:jc w:val="center"/>
        <w:rPr>
          <w:del w:id="51420" w:author="Ramasubramani, Hariharan" w:date="2015-07-21T10:17:00Z"/>
          <w:rFonts w:cstheme="minorHAnsi"/>
          <w:color w:val="000000" w:themeColor="text1"/>
        </w:rPr>
      </w:pPr>
    </w:p>
    <w:p w14:paraId="4EB0C7CA" w14:textId="0C011E71" w:rsidR="00B234A3" w:rsidDel="00797690" w:rsidRDefault="00BE1AA3" w:rsidP="00AA2552">
      <w:pPr>
        <w:pStyle w:val="ListParagraph"/>
        <w:spacing w:after="60"/>
        <w:ind w:left="0" w:firstLine="0"/>
        <w:jc w:val="center"/>
        <w:rPr>
          <w:del w:id="51421" w:author="Ramasubramani, Hariharan" w:date="2015-07-21T10:17:00Z"/>
          <w:rFonts w:cstheme="minorHAnsi"/>
          <w:color w:val="000000" w:themeColor="text1"/>
        </w:rPr>
      </w:pPr>
      <w:ins w:id="51422" w:author="Hariharan Ramasubramani" w:date="2015-04-08T16:22:00Z">
        <w:del w:id="51423" w:author="Ramasubramani, Hariharan" w:date="2015-07-21T10:17:00Z">
          <w:r w:rsidDel="00797690">
            <w:rPr>
              <w:rFonts w:cstheme="minorHAnsi"/>
              <w:noProof/>
              <w:color w:val="000000" w:themeColor="text1"/>
            </w:rPr>
            <w:drawing>
              <wp:inline distT="0" distB="0" distL="0" distR="0" wp14:anchorId="7CAECBBF" wp14:editId="54EA364F">
                <wp:extent cx="6848475" cy="2743200"/>
                <wp:effectExtent l="0" t="0" r="9525"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848475" cy="2743200"/>
                        </a:xfrm>
                        <a:prstGeom prst="rect">
                          <a:avLst/>
                        </a:prstGeom>
                        <a:noFill/>
                        <a:ln>
                          <a:noFill/>
                        </a:ln>
                      </pic:spPr>
                    </pic:pic>
                  </a:graphicData>
                </a:graphic>
              </wp:inline>
            </w:drawing>
          </w:r>
        </w:del>
      </w:ins>
      <w:del w:id="51424" w:author="Ramasubramani, Hariharan" w:date="2015-07-21T10:17:00Z">
        <w:r w:rsidR="00321EBA" w:rsidRPr="00A977F1" w:rsidDel="00797690">
          <w:rPr>
            <w:rFonts w:cstheme="minorHAnsi"/>
            <w:noProof/>
            <w:color w:val="000000" w:themeColor="text1"/>
          </w:rPr>
          <w:drawing>
            <wp:inline distT="0" distB="0" distL="0" distR="0" wp14:anchorId="25828068" wp14:editId="113BB9C4">
              <wp:extent cx="6858000" cy="4032250"/>
              <wp:effectExtent l="19050" t="19050" r="19050" b="2540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ckageHistory.png"/>
                      <pic:cNvPicPr/>
                    </pic:nvPicPr>
                    <pic:blipFill>
                      <a:blip r:embed="rId101">
                        <a:extLst>
                          <a:ext uri="{28A0092B-C50C-407E-A947-70E740481C1C}">
                            <a14:useLocalDpi xmlns:a14="http://schemas.microsoft.com/office/drawing/2010/main" val="0"/>
                          </a:ext>
                        </a:extLst>
                      </a:blip>
                      <a:stretch>
                        <a:fillRect/>
                      </a:stretch>
                    </pic:blipFill>
                    <pic:spPr>
                      <a:xfrm>
                        <a:off x="0" y="0"/>
                        <a:ext cx="6858000" cy="4032250"/>
                      </a:xfrm>
                      <a:prstGeom prst="rect">
                        <a:avLst/>
                      </a:prstGeom>
                      <a:ln>
                        <a:solidFill>
                          <a:schemeClr val="accent1"/>
                        </a:solidFill>
                      </a:ln>
                    </pic:spPr>
                  </pic:pic>
                </a:graphicData>
              </a:graphic>
            </wp:inline>
          </w:drawing>
        </w:r>
      </w:del>
    </w:p>
    <w:p w14:paraId="2E6673B6" w14:textId="283A1EA2" w:rsidR="00C56D82" w:rsidDel="00797690" w:rsidRDefault="00C56D82" w:rsidP="00C56D82">
      <w:pPr>
        <w:pStyle w:val="ListParagraph"/>
        <w:spacing w:after="60"/>
        <w:ind w:left="0" w:firstLine="0"/>
        <w:jc w:val="center"/>
        <w:rPr>
          <w:del w:id="51425" w:author="Ramasubramani, Hariharan" w:date="2015-07-21T10:17:00Z"/>
          <w:rFonts w:cstheme="minorHAnsi"/>
          <w:color w:val="000000" w:themeColor="text1"/>
        </w:rPr>
      </w:pPr>
      <w:del w:id="51426" w:author="Ramasubramani, Hariharan" w:date="2015-07-21T10:17:00Z">
        <w:r w:rsidDel="00797690">
          <w:rPr>
            <w:rFonts w:cstheme="minorHAnsi"/>
            <w:color w:val="000000" w:themeColor="text1"/>
          </w:rPr>
          <w:delText>Fig: 8.a - Package History Screen</w:delText>
        </w:r>
      </w:del>
    </w:p>
    <w:p w14:paraId="7F2E4DAA" w14:textId="58B5F4DB" w:rsidR="00C56D82" w:rsidDel="00797690" w:rsidRDefault="00C56D82" w:rsidP="00AA2552">
      <w:pPr>
        <w:pStyle w:val="ListParagraph"/>
        <w:spacing w:after="60"/>
        <w:ind w:left="0" w:firstLine="0"/>
        <w:jc w:val="center"/>
        <w:rPr>
          <w:del w:id="51427" w:author="Ramasubramani, Hariharan" w:date="2015-07-21T10:17:00Z"/>
          <w:rFonts w:cstheme="minorHAnsi"/>
          <w:color w:val="000000" w:themeColor="text1"/>
        </w:rPr>
      </w:pPr>
    </w:p>
    <w:p w14:paraId="1918A1C6" w14:textId="4D4908DE" w:rsidR="000E35FA" w:rsidDel="00797690" w:rsidRDefault="000E35FA" w:rsidP="000E35FA">
      <w:pPr>
        <w:pStyle w:val="BlockComment"/>
        <w:rPr>
          <w:del w:id="51428" w:author="Ramasubramani, Hariharan" w:date="2015-07-21T10:17:00Z"/>
        </w:rPr>
      </w:pPr>
      <w:del w:id="51429" w:author="Ramasubramani, Hariharan" w:date="2015-07-21T10:17:00Z">
        <w:r w:rsidRPr="003D3BB7" w:rsidDel="00797690">
          <w:delText>UI Commentary:</w:delText>
        </w:r>
        <w:r w:rsidDel="00797690">
          <w:tab/>
        </w:r>
      </w:del>
    </w:p>
    <w:p w14:paraId="31FD44C4" w14:textId="32108E02" w:rsidR="000E35FA" w:rsidDel="00797690" w:rsidRDefault="000E35FA" w:rsidP="000E35FA">
      <w:pPr>
        <w:pStyle w:val="BlockComment"/>
        <w:rPr>
          <w:del w:id="51430" w:author="Ramasubramani, Hariharan" w:date="2015-07-21T10:17:00Z"/>
        </w:rPr>
      </w:pPr>
      <w:del w:id="51431" w:author="Ramasubramani, Hariharan" w:date="2015-07-21T10:17:00Z">
        <w:r w:rsidRPr="00786459" w:rsidDel="00797690">
          <w:delText xml:space="preserve">The Package History screen </w:delText>
        </w:r>
        <w:r w:rsidR="00A42B5D" w:rsidDel="00797690">
          <w:delText>(Fig: 8.a -</w:delText>
        </w:r>
        <w:r w:rsidDel="00797690">
          <w:delText xml:space="preserve"> </w:delText>
        </w:r>
        <w:r w:rsidR="00A42B5D" w:rsidDel="00797690">
          <w:delText>above</w:delText>
        </w:r>
        <w:r w:rsidDel="00797690">
          <w:delText>)</w:delText>
        </w:r>
        <w:r w:rsidRPr="00786459" w:rsidDel="00797690">
          <w:delText xml:space="preserve"> is basically a read only screen which populates its data </w:delText>
        </w:r>
        <w:r w:rsidDel="00797690">
          <w:delText xml:space="preserve">using the getPackageHistory service using the id of the Package for which History is desired. </w:delText>
        </w:r>
        <w:r w:rsidR="00772989" w:rsidDel="00797690">
          <w:delText>A user can get to the History screen from the</w:delText>
        </w:r>
        <w:r w:rsidR="00B526AD" w:rsidDel="00797690">
          <w:delText xml:space="preserve"> Package Search screen (Fig: 9.c</w:delText>
        </w:r>
        <w:r w:rsidR="00772989" w:rsidDel="00797690">
          <w:delText>), or any of the Modify or View Package screens (</w:delText>
        </w:r>
        <w:r w:rsidR="00B526AD" w:rsidDel="00797690">
          <w:delText>Fig: 8.c,</w:delText>
        </w:r>
        <w:r w:rsidR="00B526AD" w:rsidRPr="00B526AD" w:rsidDel="00797690">
          <w:delText xml:space="preserve"> </w:delText>
        </w:r>
        <w:r w:rsidR="00B526AD" w:rsidDel="00797690">
          <w:delText>Fig: 8.g,</w:delText>
        </w:r>
        <w:r w:rsidR="00B526AD" w:rsidRPr="00B526AD" w:rsidDel="00797690">
          <w:delText xml:space="preserve"> </w:delText>
        </w:r>
        <w:r w:rsidR="00B526AD" w:rsidDel="00797690">
          <w:delText>Fig: 8.i,</w:delText>
        </w:r>
        <w:r w:rsidR="00B526AD" w:rsidRPr="00B526AD" w:rsidDel="00797690">
          <w:delText xml:space="preserve"> </w:delText>
        </w:r>
        <w:r w:rsidR="00B526AD" w:rsidDel="00797690">
          <w:delText>Fig: 8.o,</w:delText>
        </w:r>
        <w:r w:rsidR="00B526AD" w:rsidRPr="00B526AD" w:rsidDel="00797690">
          <w:delText xml:space="preserve"> </w:delText>
        </w:r>
        <w:r w:rsidR="00B526AD" w:rsidDel="00797690">
          <w:delText>Fig: 8.p,</w:delText>
        </w:r>
        <w:r w:rsidR="00B526AD" w:rsidRPr="00B526AD" w:rsidDel="00797690">
          <w:delText xml:space="preserve"> </w:delText>
        </w:r>
        <w:r w:rsidR="00B526AD" w:rsidDel="00797690">
          <w:delText>Fig: 8.q</w:delText>
        </w:r>
        <w:r w:rsidR="00772989" w:rsidDel="00797690">
          <w:delText>). To see the details of how to get here, please view those screens.</w:delText>
        </w:r>
      </w:del>
    </w:p>
    <w:p w14:paraId="79D68E39" w14:textId="4024C2EF" w:rsidR="00772989" w:rsidDel="00797690" w:rsidRDefault="00772989" w:rsidP="000E35FA">
      <w:pPr>
        <w:pStyle w:val="BlockComment"/>
        <w:rPr>
          <w:del w:id="51432" w:author="Ramasubramani, Hariharan" w:date="2015-07-21T10:17:00Z"/>
        </w:rPr>
      </w:pPr>
      <w:del w:id="51433" w:author="Ramasubramani, Hariharan" w:date="2015-07-21T10:17:00Z">
        <w:r w:rsidDel="00797690">
          <w:delText>When viewing the History entries, they will be sorted by the Modified Date in descending order by default.</w:delText>
        </w:r>
      </w:del>
    </w:p>
    <w:p w14:paraId="4589568F" w14:textId="1A0FD3AC" w:rsidR="000E35FA" w:rsidDel="00797690" w:rsidRDefault="000E35FA" w:rsidP="000E35FA">
      <w:pPr>
        <w:pStyle w:val="BlockComment"/>
        <w:rPr>
          <w:del w:id="51434" w:author="Ramasubramani, Hariharan" w:date="2015-07-21T10:17:00Z"/>
        </w:rPr>
      </w:pPr>
      <w:del w:id="51435" w:author="Ramasubramani, Hariharan" w:date="2015-07-21T10:17:00Z">
        <w:r w:rsidDel="00797690">
          <w:delText>The only interaction comes from the “Comments” button, which takes the user to the Pack</w:delText>
        </w:r>
        <w:r w:rsidR="00A42B5D" w:rsidDel="00797690">
          <w:delText>age Comments screen shown in Fig: 8.b</w:delText>
        </w:r>
        <w:r w:rsidDel="00797690">
          <w:delText xml:space="preserve">. </w:delText>
        </w:r>
      </w:del>
    </w:p>
    <w:p w14:paraId="5BF9CC1F" w14:textId="64251EF7" w:rsidR="000E35FA" w:rsidRPr="00786459" w:rsidDel="00797690" w:rsidRDefault="000E35FA" w:rsidP="000E35FA">
      <w:pPr>
        <w:pStyle w:val="BlockComment"/>
        <w:rPr>
          <w:del w:id="51436" w:author="Ramasubramani, Hariharan" w:date="2015-07-21T10:17:00Z"/>
        </w:rPr>
      </w:pPr>
      <w:del w:id="51437" w:author="Ramasubramani, Hariharan" w:date="2015-07-21T10:17:00Z">
        <w:r w:rsidDel="00797690">
          <w:delText xml:space="preserve">When the user clicks on the “Done” button, they are returned to </w:delText>
        </w:r>
        <w:r w:rsidR="00A42B5D" w:rsidDel="00797690">
          <w:delText xml:space="preserve">the </w:delText>
        </w:r>
        <w:r w:rsidR="00772989" w:rsidDel="00797690">
          <w:delText>calling screen (either search, modify, or view).</w:delText>
        </w:r>
      </w:del>
    </w:p>
    <w:p w14:paraId="284054BD" w14:textId="7F21D7CC" w:rsidR="00ED3743" w:rsidDel="00797690" w:rsidRDefault="00ED3743" w:rsidP="009C3129">
      <w:pPr>
        <w:pStyle w:val="ListParagraph"/>
        <w:spacing w:after="60"/>
        <w:ind w:left="0" w:firstLine="0"/>
        <w:rPr>
          <w:del w:id="51438" w:author="Ramasubramani, Hariharan" w:date="2015-07-21T10:17:00Z"/>
          <w:rFonts w:cstheme="minorHAnsi"/>
          <w:color w:val="000000" w:themeColor="text1"/>
        </w:rPr>
      </w:pPr>
    </w:p>
    <w:p w14:paraId="46FF924E" w14:textId="0897A7A0" w:rsidR="00ED3743" w:rsidDel="00797690" w:rsidRDefault="002F637E" w:rsidP="00C632A9">
      <w:pPr>
        <w:pStyle w:val="ListParagraph"/>
        <w:spacing w:after="60"/>
        <w:ind w:left="0" w:firstLine="0"/>
        <w:jc w:val="center"/>
        <w:rPr>
          <w:del w:id="51439" w:author="Ramasubramani, Hariharan" w:date="2015-07-21T10:17:00Z"/>
          <w:rFonts w:cstheme="minorHAnsi"/>
          <w:color w:val="000000" w:themeColor="text1"/>
        </w:rPr>
      </w:pPr>
      <w:ins w:id="51440" w:author="Hariharan Ramasubramani" w:date="2015-04-08T14:49:00Z">
        <w:del w:id="51441" w:author="Ramasubramani, Hariharan" w:date="2015-07-21T10:17:00Z">
          <w:r w:rsidDel="00797690">
            <w:rPr>
              <w:rFonts w:cstheme="minorHAnsi"/>
              <w:noProof/>
              <w:color w:val="000000" w:themeColor="text1"/>
            </w:rPr>
            <w:drawing>
              <wp:inline distT="0" distB="0" distL="0" distR="0" wp14:anchorId="2562D7E6" wp14:editId="63CDED51">
                <wp:extent cx="6848475" cy="1771650"/>
                <wp:effectExtent l="0" t="0" r="9525"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848475" cy="1771650"/>
                        </a:xfrm>
                        <a:prstGeom prst="rect">
                          <a:avLst/>
                        </a:prstGeom>
                        <a:noFill/>
                        <a:ln>
                          <a:noFill/>
                        </a:ln>
                      </pic:spPr>
                    </pic:pic>
                  </a:graphicData>
                </a:graphic>
              </wp:inline>
            </w:drawing>
          </w:r>
        </w:del>
      </w:ins>
      <w:del w:id="51442" w:author="Ramasubramani, Hariharan" w:date="2015-07-21T10:17:00Z">
        <w:r w:rsidR="00ED3743" w:rsidRPr="00A977F1" w:rsidDel="00797690">
          <w:rPr>
            <w:rFonts w:cstheme="minorHAnsi"/>
            <w:noProof/>
            <w:color w:val="000000" w:themeColor="text1"/>
          </w:rPr>
          <w:drawing>
            <wp:inline distT="0" distB="0" distL="0" distR="0" wp14:anchorId="436D6C63" wp14:editId="47137554">
              <wp:extent cx="6858000" cy="3248526"/>
              <wp:effectExtent l="19050" t="19050" r="19050" b="285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ckagecomments.png"/>
                      <pic:cNvPicPr/>
                    </pic:nvPicPr>
                    <pic:blipFill>
                      <a:blip r:embed="rId103">
                        <a:extLst>
                          <a:ext uri="{28A0092B-C50C-407E-A947-70E740481C1C}">
                            <a14:useLocalDpi xmlns:a14="http://schemas.microsoft.com/office/drawing/2010/main" val="0"/>
                          </a:ext>
                        </a:extLst>
                      </a:blip>
                      <a:stretch>
                        <a:fillRect/>
                      </a:stretch>
                    </pic:blipFill>
                    <pic:spPr>
                      <a:xfrm>
                        <a:off x="0" y="0"/>
                        <a:ext cx="6858000" cy="3248526"/>
                      </a:xfrm>
                      <a:prstGeom prst="rect">
                        <a:avLst/>
                      </a:prstGeom>
                      <a:ln>
                        <a:solidFill>
                          <a:schemeClr val="accent1"/>
                        </a:solidFill>
                      </a:ln>
                    </pic:spPr>
                  </pic:pic>
                </a:graphicData>
              </a:graphic>
            </wp:inline>
          </w:drawing>
        </w:r>
      </w:del>
    </w:p>
    <w:p w14:paraId="50009CC0" w14:textId="5DA15F7E" w:rsidR="00A42B5D" w:rsidDel="00797690" w:rsidRDefault="00A42B5D" w:rsidP="00A42B5D">
      <w:pPr>
        <w:pStyle w:val="ListParagraph"/>
        <w:spacing w:after="60"/>
        <w:ind w:left="0" w:firstLine="0"/>
        <w:jc w:val="center"/>
        <w:rPr>
          <w:del w:id="51443" w:author="Ramasubramani, Hariharan" w:date="2015-07-21T10:17:00Z"/>
          <w:rFonts w:cstheme="minorHAnsi"/>
          <w:color w:val="000000" w:themeColor="text1"/>
        </w:rPr>
      </w:pPr>
      <w:del w:id="51444" w:author="Ramasubramani, Hariharan" w:date="2015-07-21T10:17:00Z">
        <w:r w:rsidDel="00797690">
          <w:rPr>
            <w:rFonts w:cstheme="minorHAnsi"/>
            <w:color w:val="000000" w:themeColor="text1"/>
          </w:rPr>
          <w:delText>Fig: 8.b - Package Comments Screen</w:delText>
        </w:r>
      </w:del>
    </w:p>
    <w:p w14:paraId="340314D9" w14:textId="12D93EEA" w:rsidR="000E35FA" w:rsidDel="00797690" w:rsidRDefault="000E35FA" w:rsidP="000E35FA">
      <w:pPr>
        <w:pStyle w:val="ListParagraph"/>
        <w:spacing w:after="60"/>
        <w:ind w:hanging="720"/>
        <w:rPr>
          <w:del w:id="51445" w:author="Ramasubramani, Hariharan" w:date="2015-07-21T10:17:00Z"/>
          <w:rFonts w:cstheme="minorHAnsi"/>
          <w:color w:val="FF0000"/>
        </w:rPr>
      </w:pPr>
    </w:p>
    <w:p w14:paraId="09E01154" w14:textId="06DD46B6" w:rsidR="000E35FA" w:rsidDel="00797690" w:rsidRDefault="000E35FA" w:rsidP="000E35FA">
      <w:pPr>
        <w:pStyle w:val="BlockComment"/>
        <w:rPr>
          <w:del w:id="51446" w:author="Ramasubramani, Hariharan" w:date="2015-07-21T10:17:00Z"/>
        </w:rPr>
      </w:pPr>
      <w:del w:id="51447" w:author="Ramasubramani, Hariharan" w:date="2015-07-21T10:17:00Z">
        <w:r w:rsidRPr="003D3BB7" w:rsidDel="00797690">
          <w:delText>UI Commentary:</w:delText>
        </w:r>
      </w:del>
    </w:p>
    <w:p w14:paraId="4F973144" w14:textId="04DABEF8" w:rsidR="000E35FA" w:rsidDel="00797690" w:rsidRDefault="000E35FA" w:rsidP="000E35FA">
      <w:pPr>
        <w:pStyle w:val="BlockComment"/>
        <w:rPr>
          <w:del w:id="51448" w:author="Ramasubramani, Hariharan" w:date="2015-07-21T10:17:00Z"/>
        </w:rPr>
      </w:pPr>
      <w:del w:id="51449" w:author="Ramasubramani, Hariharan" w:date="2015-07-21T10:17:00Z">
        <w:r w:rsidRPr="007F6E02" w:rsidDel="00797690">
          <w:delText>Th</w:delText>
        </w:r>
        <w:r w:rsidDel="00797690">
          <w:delText>e Package Comments screen (above</w:delText>
        </w:r>
        <w:r w:rsidRPr="007F6E02" w:rsidDel="00797690">
          <w:delText xml:space="preserve"> Fig</w:delText>
        </w:r>
        <w:r w:rsidR="00A42B5D" w:rsidDel="00797690">
          <w:delText>:</w:delText>
        </w:r>
        <w:r w:rsidRPr="007F6E02" w:rsidDel="00797690">
          <w:delText xml:space="preserve"> 8</w:delText>
        </w:r>
        <w:r w:rsidR="00A42B5D" w:rsidDel="00797690">
          <w:delText>.b</w:delText>
        </w:r>
        <w:r w:rsidRPr="007F6E02" w:rsidDel="00797690">
          <w:delText>) is accessible from the Package History screen (Fig</w:delText>
        </w:r>
        <w:r w:rsidR="00A42B5D" w:rsidDel="00797690">
          <w:delText>:</w:delText>
        </w:r>
        <w:r w:rsidRPr="007F6E02" w:rsidDel="00797690">
          <w:delText xml:space="preserve"> 8</w:delText>
        </w:r>
        <w:r w:rsidR="00A42B5D" w:rsidDel="00797690">
          <w:delText>.a</w:delText>
        </w:r>
        <w:r w:rsidRPr="007F6E02" w:rsidDel="00797690">
          <w:delText xml:space="preserve">). </w:delText>
        </w:r>
      </w:del>
    </w:p>
    <w:p w14:paraId="0B712F11" w14:textId="71473E66" w:rsidR="000E35FA" w:rsidDel="00797690" w:rsidRDefault="000E35FA" w:rsidP="000E35FA">
      <w:pPr>
        <w:pStyle w:val="BlockComment"/>
        <w:rPr>
          <w:del w:id="51450" w:author="Ramasubramani, Hariharan" w:date="2015-07-21T10:17:00Z"/>
        </w:rPr>
      </w:pPr>
      <w:del w:id="51451" w:author="Ramasubramani, Hariharan" w:date="2015-07-21T10:17:00Z">
        <w:r w:rsidRPr="007F6E02" w:rsidDel="00797690">
          <w:delText xml:space="preserve">The “New Comment” button will bring up a dialog with a simple text area for the user to enter a new comment. </w:delText>
        </w:r>
      </w:del>
    </w:p>
    <w:p w14:paraId="75439A5A" w14:textId="30F61BBA" w:rsidR="000E35FA" w:rsidRPr="007F6E02" w:rsidDel="00797690" w:rsidRDefault="000E35FA" w:rsidP="000E35FA">
      <w:pPr>
        <w:pStyle w:val="BlockComment"/>
        <w:rPr>
          <w:del w:id="51452" w:author="Ramasubramani, Hariharan" w:date="2015-07-21T10:17:00Z"/>
        </w:rPr>
      </w:pPr>
      <w:del w:id="51453" w:author="Ramasubramani, Hariharan" w:date="2015-07-21T10:17:00Z">
        <w:r w:rsidRPr="007F6E02" w:rsidDel="00797690">
          <w:delText>The “Done” button will return the user to the Package History screen</w:delText>
        </w:r>
        <w:r w:rsidR="00772989" w:rsidDel="00797690">
          <w:delText xml:space="preserve"> with the previously selected Package still visible</w:delText>
        </w:r>
        <w:r w:rsidRPr="007F6E02" w:rsidDel="00797690">
          <w:delText>.</w:delText>
        </w:r>
      </w:del>
    </w:p>
    <w:p w14:paraId="3D856083" w14:textId="6C927407" w:rsidR="000E35FA" w:rsidDel="00797690" w:rsidRDefault="000E35FA" w:rsidP="000E35FA">
      <w:pPr>
        <w:spacing w:after="60"/>
        <w:ind w:firstLine="0"/>
        <w:rPr>
          <w:del w:id="51454" w:author="Ramasubramani, Hariharan" w:date="2015-07-21T10:17:00Z"/>
          <w:rFonts w:cstheme="minorHAnsi"/>
          <w:color w:val="000000" w:themeColor="text1"/>
        </w:rPr>
      </w:pPr>
    </w:p>
    <w:p w14:paraId="155A47B4" w14:textId="564B303A" w:rsidR="005D71C6" w:rsidDel="00797690" w:rsidRDefault="00BE1AA3" w:rsidP="00C632A9">
      <w:pPr>
        <w:spacing w:after="60"/>
        <w:ind w:firstLine="0"/>
        <w:jc w:val="center"/>
        <w:rPr>
          <w:del w:id="51455" w:author="Ramasubramani, Hariharan" w:date="2015-07-21T10:17:00Z"/>
          <w:rFonts w:cstheme="minorHAnsi"/>
          <w:color w:val="000000" w:themeColor="text1"/>
        </w:rPr>
      </w:pPr>
      <w:ins w:id="51456" w:author="Hariharan Ramasubramani" w:date="2015-04-08T16:33:00Z">
        <w:del w:id="51457" w:author="Ramasubramani, Hariharan" w:date="2015-07-21T10:17:00Z">
          <w:r w:rsidDel="00797690">
            <w:rPr>
              <w:rFonts w:cstheme="minorHAnsi"/>
              <w:noProof/>
              <w:color w:val="000000" w:themeColor="text1"/>
            </w:rPr>
            <w:drawing>
              <wp:inline distT="0" distB="0" distL="0" distR="0" wp14:anchorId="57F0380A" wp14:editId="77E97006">
                <wp:extent cx="2614050" cy="211455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a:extLst>
                            <a:ext uri="{28A0092B-C50C-407E-A947-70E740481C1C}">
                              <a14:useLocalDpi xmlns:a14="http://schemas.microsoft.com/office/drawing/2010/main" val="0"/>
                            </a:ext>
                          </a:extLst>
                        </a:blip>
                        <a:stretch>
                          <a:fillRect/>
                        </a:stretch>
                      </pic:blipFill>
                      <pic:spPr bwMode="auto">
                        <a:xfrm>
                          <a:off x="0" y="0"/>
                          <a:ext cx="2614050" cy="2114550"/>
                        </a:xfrm>
                        <a:prstGeom prst="rect">
                          <a:avLst/>
                        </a:prstGeom>
                        <a:noFill/>
                        <a:ln>
                          <a:noFill/>
                        </a:ln>
                      </pic:spPr>
                    </pic:pic>
                  </a:graphicData>
                </a:graphic>
              </wp:inline>
            </w:drawing>
          </w:r>
        </w:del>
      </w:ins>
      <w:del w:id="51458" w:author="Ramasubramani, Hariharan" w:date="2015-07-21T10:17:00Z">
        <w:r w:rsidR="005D71C6" w:rsidRPr="00A977F1" w:rsidDel="00797690">
          <w:rPr>
            <w:rFonts w:cstheme="minorHAnsi"/>
            <w:noProof/>
            <w:color w:val="000000" w:themeColor="text1"/>
          </w:rPr>
          <w:drawing>
            <wp:inline distT="0" distB="0" distL="0" distR="0" wp14:anchorId="1DDF2E6E" wp14:editId="1C39D222">
              <wp:extent cx="2952750" cy="2114550"/>
              <wp:effectExtent l="19050" t="19050" r="19050" b="190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Comment.png"/>
                      <pic:cNvPicPr/>
                    </pic:nvPicPr>
                    <pic:blipFill>
                      <a:blip r:embed="rId105">
                        <a:extLst>
                          <a:ext uri="{28A0092B-C50C-407E-A947-70E740481C1C}">
                            <a14:useLocalDpi xmlns:a14="http://schemas.microsoft.com/office/drawing/2010/main" val="0"/>
                          </a:ext>
                        </a:extLst>
                      </a:blip>
                      <a:stretch>
                        <a:fillRect/>
                      </a:stretch>
                    </pic:blipFill>
                    <pic:spPr>
                      <a:xfrm>
                        <a:off x="0" y="0"/>
                        <a:ext cx="2952750" cy="2114550"/>
                      </a:xfrm>
                      <a:prstGeom prst="rect">
                        <a:avLst/>
                      </a:prstGeom>
                      <a:ln>
                        <a:solidFill>
                          <a:schemeClr val="accent1"/>
                        </a:solidFill>
                      </a:ln>
                    </pic:spPr>
                  </pic:pic>
                </a:graphicData>
              </a:graphic>
            </wp:inline>
          </w:drawing>
        </w:r>
      </w:del>
    </w:p>
    <w:p w14:paraId="141A1F66" w14:textId="21FB8632" w:rsidR="005D71C6" w:rsidDel="00797690" w:rsidRDefault="00772989" w:rsidP="00A977F1">
      <w:pPr>
        <w:spacing w:after="60"/>
        <w:ind w:firstLine="0"/>
        <w:jc w:val="center"/>
        <w:rPr>
          <w:del w:id="51459" w:author="Ramasubramani, Hariharan" w:date="2015-07-21T10:17:00Z"/>
          <w:rFonts w:cstheme="minorHAnsi"/>
          <w:color w:val="000000" w:themeColor="text1"/>
        </w:rPr>
      </w:pPr>
      <w:del w:id="51460" w:author="Ramasubramani, Hariharan" w:date="2015-07-21T10:17:00Z">
        <w:r w:rsidDel="00797690">
          <w:rPr>
            <w:rFonts w:cstheme="minorHAnsi"/>
            <w:color w:val="000000" w:themeColor="text1"/>
          </w:rPr>
          <w:delText>Fig: 8.c – New Package Comment Popup</w:delText>
        </w:r>
      </w:del>
    </w:p>
    <w:p w14:paraId="2D4C0F2E" w14:textId="2A07D1D6" w:rsidR="00772989" w:rsidDel="00797690" w:rsidRDefault="00772989" w:rsidP="00772989">
      <w:pPr>
        <w:pStyle w:val="BlockComment"/>
        <w:rPr>
          <w:del w:id="51461" w:author="Ramasubramani, Hariharan" w:date="2015-07-21T10:17:00Z"/>
        </w:rPr>
      </w:pPr>
      <w:del w:id="51462" w:author="Ramasubramani, Hariharan" w:date="2015-07-21T10:17:00Z">
        <w:r w:rsidRPr="007F6E02" w:rsidDel="00797690">
          <w:delText>The “</w:delText>
        </w:r>
        <w:r w:rsidDel="00797690">
          <w:delText>Save</w:delText>
        </w:r>
        <w:r w:rsidRPr="007F6E02" w:rsidDel="00797690">
          <w:delText xml:space="preserve">” button </w:delText>
        </w:r>
        <w:r w:rsidDel="00797690">
          <w:delText>will save the comment and dismiss the popup</w:delText>
        </w:r>
        <w:r w:rsidRPr="007F6E02" w:rsidDel="00797690">
          <w:delText>.</w:delText>
        </w:r>
      </w:del>
    </w:p>
    <w:p w14:paraId="59EF29E8" w14:textId="3EEF9934" w:rsidR="00772989" w:rsidRPr="007F6E02" w:rsidDel="00797690" w:rsidRDefault="00772989" w:rsidP="00772989">
      <w:pPr>
        <w:pStyle w:val="BlockComment"/>
        <w:rPr>
          <w:del w:id="51463" w:author="Ramasubramani, Hariharan" w:date="2015-07-21T10:17:00Z"/>
        </w:rPr>
      </w:pPr>
      <w:del w:id="51464" w:author="Ramasubramani, Hariharan" w:date="2015-07-21T10:17:00Z">
        <w:r w:rsidDel="00797690">
          <w:delText>The “Cancel” button will discard anything entered in the comment text area and dismiss the popup.</w:delText>
        </w:r>
      </w:del>
    </w:p>
    <w:p w14:paraId="5CED4A8B" w14:textId="08D534A3" w:rsidR="00772989" w:rsidRPr="00320D0E" w:rsidDel="00797690" w:rsidRDefault="00772989" w:rsidP="00A977F1">
      <w:pPr>
        <w:spacing w:after="60"/>
        <w:ind w:firstLine="0"/>
        <w:jc w:val="center"/>
        <w:rPr>
          <w:del w:id="51465" w:author="Ramasubramani, Hariharan" w:date="2015-07-21T10:17:00Z"/>
          <w:rFonts w:cstheme="minorHAnsi"/>
          <w:color w:val="000000" w:themeColor="text1"/>
        </w:rPr>
      </w:pPr>
    </w:p>
    <w:p w14:paraId="424698C5" w14:textId="0C5E5F62" w:rsidR="005F4718" w:rsidRPr="00C106B9" w:rsidDel="00797690" w:rsidRDefault="005F4718" w:rsidP="00524BF5">
      <w:pPr>
        <w:pStyle w:val="ListParagraph"/>
        <w:numPr>
          <w:ilvl w:val="1"/>
          <w:numId w:val="21"/>
        </w:numPr>
        <w:overflowPunct w:val="0"/>
        <w:autoSpaceDE w:val="0"/>
        <w:autoSpaceDN w:val="0"/>
        <w:spacing w:after="60"/>
        <w:ind w:firstLine="0"/>
        <w:textAlignment w:val="baseline"/>
        <w:rPr>
          <w:del w:id="51466" w:author="Ramasubramani, Hariharan" w:date="2015-07-21T10:17:00Z"/>
          <w:rFonts w:cstheme="minorHAnsi"/>
          <w:color w:val="000000" w:themeColor="text1"/>
        </w:rPr>
      </w:pPr>
      <w:del w:id="51467" w:author="Ramasubramani, Hariharan" w:date="2015-07-21T10:17:00Z">
        <w:r w:rsidRPr="00C106B9" w:rsidDel="00797690">
          <w:rPr>
            <w:rFonts w:cstheme="minorHAnsi"/>
            <w:color w:val="000000" w:themeColor="text1"/>
          </w:rPr>
          <w:delText xml:space="preserve">The system shall provide the ability to create a </w:delText>
        </w:r>
        <w:r w:rsidDel="00797690">
          <w:rPr>
            <w:rFonts w:cstheme="minorHAnsi"/>
            <w:color w:val="000000" w:themeColor="text1"/>
          </w:rPr>
          <w:delText>Forms/image</w:delText>
        </w:r>
        <w:r w:rsidRPr="00C106B9" w:rsidDel="00797690">
          <w:rPr>
            <w:rFonts w:cstheme="minorHAnsi"/>
            <w:color w:val="000000" w:themeColor="text1"/>
          </w:rPr>
          <w:delText xml:space="preserve"> </w:delText>
        </w:r>
        <w:r w:rsidDel="00797690">
          <w:rPr>
            <w:rFonts w:cstheme="minorHAnsi"/>
            <w:color w:val="000000" w:themeColor="text1"/>
          </w:rPr>
          <w:delText>P</w:delText>
        </w:r>
        <w:r w:rsidRPr="00C106B9" w:rsidDel="00797690">
          <w:rPr>
            <w:rFonts w:cstheme="minorHAnsi"/>
            <w:color w:val="000000" w:themeColor="text1"/>
          </w:rPr>
          <w:delText>ackage.</w:delText>
        </w:r>
      </w:del>
    </w:p>
    <w:p w14:paraId="295F82E0" w14:textId="3DF95969" w:rsidR="005F4718" w:rsidRPr="00C106B9" w:rsidDel="00797690" w:rsidRDefault="005F4718" w:rsidP="00524BF5">
      <w:pPr>
        <w:pStyle w:val="ListParagraph"/>
        <w:numPr>
          <w:ilvl w:val="2"/>
          <w:numId w:val="21"/>
        </w:numPr>
        <w:overflowPunct w:val="0"/>
        <w:autoSpaceDE w:val="0"/>
        <w:autoSpaceDN w:val="0"/>
        <w:spacing w:after="60"/>
        <w:ind w:firstLine="0"/>
        <w:textAlignment w:val="baseline"/>
        <w:rPr>
          <w:del w:id="51468" w:author="Ramasubramani, Hariharan" w:date="2015-07-21T10:17:00Z"/>
          <w:rFonts w:cstheme="minorHAnsi"/>
          <w:color w:val="000000" w:themeColor="text1"/>
        </w:rPr>
      </w:pPr>
      <w:del w:id="51469" w:author="Ramasubramani, Hariharan" w:date="2015-07-21T10:17:00Z">
        <w:r w:rsidRPr="00C106B9" w:rsidDel="00797690">
          <w:rPr>
            <w:rFonts w:cstheme="minorHAnsi"/>
            <w:color w:val="000000" w:themeColor="text1"/>
          </w:rPr>
          <w:delText xml:space="preserve">The following data shall be available for selection/entry when creating a </w:delText>
        </w:r>
        <w:r w:rsidDel="00797690">
          <w:rPr>
            <w:rFonts w:cstheme="minorHAnsi"/>
            <w:color w:val="000000" w:themeColor="text1"/>
          </w:rPr>
          <w:delText>P</w:delText>
        </w:r>
        <w:r w:rsidRPr="00C106B9" w:rsidDel="00797690">
          <w:rPr>
            <w:rFonts w:cstheme="minorHAnsi"/>
            <w:color w:val="000000" w:themeColor="text1"/>
          </w:rPr>
          <w:delText>ackage</w:delText>
        </w:r>
        <w:r w:rsidDel="00797690">
          <w:rPr>
            <w:rFonts w:cstheme="minorHAnsi"/>
            <w:color w:val="000000" w:themeColor="text1"/>
          </w:rPr>
          <w:delText>:</w:delText>
        </w:r>
      </w:del>
    </w:p>
    <w:tbl>
      <w:tblPr>
        <w:tblStyle w:val="TableGrid"/>
        <w:tblW w:w="11211" w:type="dxa"/>
        <w:jc w:val="center"/>
        <w:tblLayout w:type="fixed"/>
        <w:tblLook w:val="04A0" w:firstRow="1" w:lastRow="0" w:firstColumn="1" w:lastColumn="0" w:noHBand="0" w:noVBand="1"/>
      </w:tblPr>
      <w:tblGrid>
        <w:gridCol w:w="1052"/>
        <w:gridCol w:w="1870"/>
        <w:gridCol w:w="857"/>
        <w:gridCol w:w="1018"/>
        <w:gridCol w:w="897"/>
        <w:gridCol w:w="1262"/>
        <w:gridCol w:w="720"/>
        <w:gridCol w:w="2185"/>
        <w:gridCol w:w="1350"/>
      </w:tblGrid>
      <w:tr w:rsidR="005F4718" w:rsidRPr="00C106B9" w:rsidDel="00797690" w14:paraId="2E0286F4" w14:textId="4C0AA83F" w:rsidTr="008C172F">
        <w:trPr>
          <w:cantSplit/>
          <w:trHeight w:val="314"/>
          <w:tblHeader/>
          <w:jc w:val="center"/>
          <w:del w:id="51470" w:author="Ramasubramani, Hariharan" w:date="2015-07-21T10:17:00Z"/>
        </w:trPr>
        <w:tc>
          <w:tcPr>
            <w:tcW w:w="11211" w:type="dxa"/>
            <w:gridSpan w:val="9"/>
            <w:tcBorders>
              <w:top w:val="single" w:sz="4" w:space="0" w:color="auto"/>
              <w:left w:val="single" w:sz="4" w:space="0" w:color="auto"/>
              <w:bottom w:val="single" w:sz="4" w:space="0" w:color="auto"/>
              <w:right w:val="single" w:sz="4" w:space="0" w:color="auto"/>
            </w:tcBorders>
            <w:shd w:val="clear" w:color="auto" w:fill="000000" w:themeFill="text1"/>
          </w:tcPr>
          <w:p w14:paraId="502CA5E3" w14:textId="5945962F" w:rsidR="005F4718" w:rsidRPr="00C106B9" w:rsidDel="00797690" w:rsidRDefault="005F4718" w:rsidP="009C3129">
            <w:pPr>
              <w:spacing w:after="60"/>
              <w:ind w:firstLine="0"/>
              <w:rPr>
                <w:del w:id="51471" w:author="Ramasubramani, Hariharan" w:date="2015-07-21T10:17:00Z"/>
                <w:rFonts w:cstheme="minorHAnsi"/>
                <w:b/>
                <w:color w:val="FFFFFF" w:themeColor="background1"/>
                <w:szCs w:val="18"/>
              </w:rPr>
            </w:pPr>
            <w:del w:id="51472" w:author="Ramasubramani, Hariharan" w:date="2015-07-21T10:17:00Z">
              <w:r w:rsidRPr="00C106B9" w:rsidDel="00797690">
                <w:rPr>
                  <w:rFonts w:cstheme="minorHAnsi"/>
                  <w:b/>
                  <w:color w:val="FFFFFF" w:themeColor="background1"/>
                  <w:szCs w:val="18"/>
                </w:rPr>
                <w:delText>Define Document Package Data Elements</w:delText>
              </w:r>
            </w:del>
          </w:p>
          <w:p w14:paraId="5BE4DF7D" w14:textId="47603425" w:rsidR="005F4718" w:rsidDel="00797690" w:rsidRDefault="005F4718" w:rsidP="009C3129">
            <w:pPr>
              <w:spacing w:after="60"/>
              <w:ind w:firstLine="0"/>
              <w:rPr>
                <w:del w:id="51473" w:author="Ramasubramani, Hariharan" w:date="2015-07-21T10:17:00Z"/>
                <w:rFonts w:cstheme="minorHAnsi"/>
                <w:b/>
                <w:color w:val="FFFFFF" w:themeColor="background1"/>
                <w:sz w:val="20"/>
                <w:szCs w:val="18"/>
              </w:rPr>
            </w:pPr>
            <w:del w:id="51474" w:author="Ramasubramani, Hariharan" w:date="2015-07-21T10:17:00Z">
              <w:r w:rsidRPr="00C106B9" w:rsidDel="00797690">
                <w:rPr>
                  <w:rFonts w:cstheme="minorHAnsi"/>
                  <w:b/>
                  <w:color w:val="FFFFFF" w:themeColor="background1"/>
                  <w:sz w:val="20"/>
                  <w:szCs w:val="18"/>
                </w:rPr>
                <w:delText>Required: Mandatory (M), Conditional Mandatory (CM), Optional (O), Auto-Populated (AP</w:delText>
              </w:r>
              <w:r w:rsidDel="00797690">
                <w:rPr>
                  <w:rFonts w:cstheme="minorHAnsi"/>
                  <w:b/>
                  <w:color w:val="FFFFFF" w:themeColor="background1"/>
                  <w:sz w:val="20"/>
                  <w:szCs w:val="18"/>
                </w:rPr>
                <w:delText>)</w:delText>
              </w:r>
            </w:del>
          </w:p>
          <w:p w14:paraId="765E9912" w14:textId="50BD4562" w:rsidR="005F4718" w:rsidRPr="000337E7" w:rsidDel="00797690" w:rsidRDefault="005F4718" w:rsidP="009C3129">
            <w:pPr>
              <w:spacing w:after="60"/>
              <w:ind w:firstLine="0"/>
              <w:rPr>
                <w:del w:id="51475" w:author="Ramasubramani, Hariharan" w:date="2015-07-21T10:17:00Z"/>
                <w:rFonts w:cstheme="minorHAnsi"/>
                <w:b/>
                <w:color w:val="FFFFFF" w:themeColor="background1"/>
                <w:sz w:val="18"/>
                <w:szCs w:val="18"/>
              </w:rPr>
            </w:pPr>
            <w:del w:id="51476" w:author="Ramasubramani, Hariharan" w:date="2015-07-21T10:17:00Z">
              <w:r w:rsidRPr="000337E7" w:rsidDel="00797690">
                <w:rPr>
                  <w:rFonts w:cstheme="minorHAnsi"/>
                  <w:b/>
                  <w:color w:val="FFFFFF" w:themeColor="background1"/>
                  <w:sz w:val="18"/>
                  <w:szCs w:val="18"/>
                </w:rPr>
                <w:delText>Caption:  Field Label</w:delText>
              </w:r>
            </w:del>
          </w:p>
          <w:p w14:paraId="26233F80" w14:textId="081BA78F" w:rsidR="005F4718" w:rsidRPr="000337E7" w:rsidDel="00797690" w:rsidRDefault="005F4718" w:rsidP="009C3129">
            <w:pPr>
              <w:spacing w:after="60"/>
              <w:ind w:firstLine="0"/>
              <w:rPr>
                <w:del w:id="51477" w:author="Ramasubramani, Hariharan" w:date="2015-07-21T10:17:00Z"/>
                <w:rFonts w:cstheme="minorHAnsi"/>
                <w:b/>
                <w:color w:val="FFFFFF" w:themeColor="background1"/>
                <w:sz w:val="18"/>
                <w:szCs w:val="18"/>
              </w:rPr>
            </w:pPr>
            <w:del w:id="51478" w:author="Ramasubramani, Hariharan" w:date="2015-07-21T10:17:00Z">
              <w:r w:rsidRPr="000337E7" w:rsidDel="00797690">
                <w:rPr>
                  <w:rFonts w:cstheme="minorHAnsi"/>
                  <w:b/>
                  <w:color w:val="FFFFFF" w:themeColor="background1"/>
                  <w:sz w:val="18"/>
                  <w:szCs w:val="18"/>
                </w:rPr>
                <w:delText>Editable: Not Editable (NE), Editable (E)</w:delText>
              </w:r>
            </w:del>
          </w:p>
          <w:p w14:paraId="3147E3FF" w14:textId="00941588" w:rsidR="005F4718" w:rsidRPr="00C106B9" w:rsidDel="00797690" w:rsidRDefault="005F4718" w:rsidP="009C3129">
            <w:pPr>
              <w:spacing w:after="60"/>
              <w:ind w:firstLine="0"/>
              <w:rPr>
                <w:del w:id="51479" w:author="Ramasubramani, Hariharan" w:date="2015-07-21T10:17:00Z"/>
                <w:rFonts w:cstheme="minorHAnsi"/>
                <w:b/>
                <w:color w:val="000000" w:themeColor="text1"/>
                <w:sz w:val="20"/>
                <w:szCs w:val="18"/>
              </w:rPr>
            </w:pPr>
            <w:del w:id="51480" w:author="Ramasubramani, Hariharan" w:date="2015-07-21T10:17:00Z">
              <w:r w:rsidRPr="000337E7" w:rsidDel="00797690">
                <w:rPr>
                  <w:rFonts w:cstheme="minorHAnsi"/>
                  <w:b/>
                  <w:color w:val="FFFFFF" w:themeColor="background1"/>
                  <w:sz w:val="18"/>
                  <w:szCs w:val="18"/>
                </w:rPr>
                <w:delText>Field Type:  Date/Time, Alpha-Numeric Special Characters (</w:delText>
              </w:r>
              <w:r w:rsidR="00A137AC" w:rsidDel="00797690">
                <w:rPr>
                  <w:rFonts w:cstheme="minorHAnsi"/>
                  <w:b/>
                  <w:color w:val="FFFFFF" w:themeColor="background1"/>
                  <w:sz w:val="18"/>
                  <w:szCs w:val="18"/>
                </w:rPr>
                <w:delText>ANSC</w:delText>
              </w:r>
              <w:r w:rsidRPr="000337E7" w:rsidDel="00797690">
                <w:rPr>
                  <w:rFonts w:cstheme="minorHAnsi"/>
                  <w:b/>
                  <w:color w:val="FFFFFF" w:themeColor="background1"/>
                  <w:sz w:val="18"/>
                  <w:szCs w:val="18"/>
                </w:rPr>
                <w:delText>), Boolean (radio button)</w:delText>
              </w:r>
            </w:del>
          </w:p>
        </w:tc>
      </w:tr>
      <w:tr w:rsidR="005F4718" w:rsidRPr="00C106B9" w:rsidDel="00797690" w14:paraId="6E1935DF" w14:textId="65B17BCA" w:rsidTr="008C172F">
        <w:trPr>
          <w:cantSplit/>
          <w:trHeight w:val="152"/>
          <w:tblHeader/>
          <w:jc w:val="center"/>
          <w:del w:id="51481" w:author="Ramasubramani, Hariharan" w:date="2015-07-21T10:17:00Z"/>
        </w:trPr>
        <w:tc>
          <w:tcPr>
            <w:tcW w:w="105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20005E6" w14:textId="4FE54850" w:rsidR="005F4718" w:rsidRPr="00C106B9" w:rsidDel="00797690" w:rsidRDefault="005F4718" w:rsidP="009C3129">
            <w:pPr>
              <w:spacing w:before="60"/>
              <w:ind w:left="-9" w:right="-121" w:firstLine="0"/>
              <w:jc w:val="center"/>
              <w:rPr>
                <w:del w:id="51482" w:author="Ramasubramani, Hariharan" w:date="2015-07-21T10:17:00Z"/>
                <w:rFonts w:cstheme="minorHAnsi"/>
                <w:b/>
                <w:color w:val="000000" w:themeColor="text1"/>
                <w:sz w:val="20"/>
                <w:szCs w:val="18"/>
              </w:rPr>
            </w:pPr>
            <w:del w:id="51483" w:author="Ramasubramani, Hariharan" w:date="2015-07-21T10:17:00Z">
              <w:r w:rsidRPr="00C106B9" w:rsidDel="00797690">
                <w:rPr>
                  <w:rFonts w:cstheme="minorHAnsi"/>
                  <w:b/>
                  <w:color w:val="000000" w:themeColor="text1"/>
                  <w:sz w:val="20"/>
                  <w:szCs w:val="18"/>
                </w:rPr>
                <w:delText>Req’t #</w:delText>
              </w:r>
            </w:del>
          </w:p>
        </w:tc>
        <w:tc>
          <w:tcPr>
            <w:tcW w:w="187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5EF186E" w14:textId="5B382053" w:rsidR="005F4718" w:rsidRPr="00C106B9" w:rsidDel="00797690" w:rsidRDefault="005F4718" w:rsidP="009C3129">
            <w:pPr>
              <w:spacing w:before="60"/>
              <w:ind w:left="-18" w:right="-75" w:firstLine="0"/>
              <w:rPr>
                <w:del w:id="51484" w:author="Ramasubramani, Hariharan" w:date="2015-07-21T10:17:00Z"/>
                <w:rFonts w:cstheme="minorHAnsi"/>
                <w:b/>
                <w:color w:val="000000" w:themeColor="text1"/>
                <w:sz w:val="20"/>
                <w:szCs w:val="18"/>
              </w:rPr>
            </w:pPr>
            <w:del w:id="51485" w:author="Ramasubramani, Hariharan" w:date="2015-07-21T10:17:00Z">
              <w:r w:rsidRPr="00C106B9" w:rsidDel="00797690">
                <w:rPr>
                  <w:rFonts w:cstheme="minorHAnsi"/>
                  <w:b/>
                  <w:color w:val="000000" w:themeColor="text1"/>
                  <w:sz w:val="20"/>
                  <w:szCs w:val="18"/>
                </w:rPr>
                <w:delText>Data Element</w:delText>
              </w:r>
            </w:del>
          </w:p>
        </w:tc>
        <w:tc>
          <w:tcPr>
            <w:tcW w:w="857"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088FF91" w14:textId="133CE653" w:rsidR="005F4718" w:rsidRPr="00C106B9" w:rsidDel="00797690" w:rsidRDefault="005F4718" w:rsidP="009C3129">
            <w:pPr>
              <w:spacing w:before="60"/>
              <w:ind w:left="-61" w:right="-99" w:firstLine="0"/>
              <w:jc w:val="center"/>
              <w:rPr>
                <w:del w:id="51486" w:author="Ramasubramani, Hariharan" w:date="2015-07-21T10:17:00Z"/>
                <w:rFonts w:cstheme="minorHAnsi"/>
                <w:b/>
                <w:color w:val="000000" w:themeColor="text1"/>
                <w:sz w:val="20"/>
                <w:szCs w:val="18"/>
              </w:rPr>
            </w:pPr>
            <w:del w:id="51487" w:author="Ramasubramani, Hariharan" w:date="2015-07-21T10:17:00Z">
              <w:r w:rsidRPr="00C106B9" w:rsidDel="00797690">
                <w:rPr>
                  <w:rFonts w:cstheme="minorHAnsi"/>
                  <w:b/>
                  <w:color w:val="000000" w:themeColor="text1"/>
                  <w:sz w:val="20"/>
                  <w:szCs w:val="18"/>
                </w:rPr>
                <w:delText>Caption</w:delText>
              </w:r>
            </w:del>
          </w:p>
        </w:tc>
        <w:tc>
          <w:tcPr>
            <w:tcW w:w="101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2C11BB8" w14:textId="225CAD49" w:rsidR="005F4718" w:rsidRPr="00C106B9" w:rsidDel="00797690" w:rsidRDefault="005F4718" w:rsidP="009C3129">
            <w:pPr>
              <w:spacing w:before="60"/>
              <w:ind w:left="-125" w:right="-63" w:firstLine="0"/>
              <w:jc w:val="center"/>
              <w:rPr>
                <w:del w:id="51488" w:author="Ramasubramani, Hariharan" w:date="2015-07-21T10:17:00Z"/>
                <w:rFonts w:cstheme="minorHAnsi"/>
                <w:b/>
                <w:color w:val="000000" w:themeColor="text1"/>
                <w:sz w:val="20"/>
                <w:szCs w:val="18"/>
              </w:rPr>
            </w:pPr>
            <w:del w:id="51489" w:author="Ramasubramani, Hariharan" w:date="2015-07-21T10:17:00Z">
              <w:r w:rsidRPr="00C106B9" w:rsidDel="00797690">
                <w:rPr>
                  <w:rFonts w:cstheme="minorHAnsi"/>
                  <w:b/>
                  <w:color w:val="000000" w:themeColor="text1"/>
                  <w:sz w:val="20"/>
                  <w:szCs w:val="18"/>
                </w:rPr>
                <w:delText>Required</w:delText>
              </w:r>
            </w:del>
          </w:p>
        </w:tc>
        <w:tc>
          <w:tcPr>
            <w:tcW w:w="89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551249B" w14:textId="587086A9" w:rsidR="005F4718" w:rsidRPr="00C106B9" w:rsidDel="00797690" w:rsidRDefault="005F4718" w:rsidP="009C3129">
            <w:pPr>
              <w:spacing w:before="60"/>
              <w:ind w:left="-57" w:right="-66" w:firstLine="0"/>
              <w:jc w:val="center"/>
              <w:rPr>
                <w:del w:id="51490" w:author="Ramasubramani, Hariharan" w:date="2015-07-21T10:17:00Z"/>
                <w:rFonts w:cstheme="minorHAnsi"/>
                <w:b/>
                <w:color w:val="000000" w:themeColor="text1"/>
                <w:sz w:val="20"/>
                <w:szCs w:val="18"/>
              </w:rPr>
            </w:pPr>
            <w:del w:id="51491" w:author="Ramasubramani, Hariharan" w:date="2015-07-21T10:17:00Z">
              <w:r w:rsidRPr="00C106B9" w:rsidDel="00797690">
                <w:rPr>
                  <w:rFonts w:cstheme="minorHAnsi"/>
                  <w:b/>
                  <w:color w:val="000000" w:themeColor="text1"/>
                  <w:sz w:val="20"/>
                  <w:szCs w:val="18"/>
                </w:rPr>
                <w:delText xml:space="preserve">Editable </w:delText>
              </w:r>
            </w:del>
          </w:p>
        </w:tc>
        <w:tc>
          <w:tcPr>
            <w:tcW w:w="126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4F62D94" w14:textId="6FEAE39F" w:rsidR="005F4718" w:rsidRPr="00C106B9" w:rsidDel="00797690" w:rsidRDefault="005F4718" w:rsidP="009C3129">
            <w:pPr>
              <w:spacing w:before="60"/>
              <w:ind w:left="-57" w:firstLine="0"/>
              <w:jc w:val="center"/>
              <w:rPr>
                <w:del w:id="51492" w:author="Ramasubramani, Hariharan" w:date="2015-07-21T10:17:00Z"/>
                <w:rFonts w:cstheme="minorHAnsi"/>
                <w:b/>
                <w:color w:val="000000" w:themeColor="text1"/>
                <w:sz w:val="20"/>
                <w:szCs w:val="18"/>
              </w:rPr>
            </w:pPr>
            <w:del w:id="51493" w:author="Ramasubramani, Hariharan" w:date="2015-07-21T10:17:00Z">
              <w:r w:rsidRPr="00C106B9" w:rsidDel="00797690">
                <w:rPr>
                  <w:rFonts w:cstheme="minorHAnsi"/>
                  <w:b/>
                  <w:color w:val="000000" w:themeColor="text1"/>
                  <w:sz w:val="20"/>
                  <w:szCs w:val="18"/>
                </w:rPr>
                <w:delText>Field Type</w:delText>
              </w:r>
            </w:del>
          </w:p>
        </w:tc>
        <w:tc>
          <w:tcPr>
            <w:tcW w:w="72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33F7211" w14:textId="212B4FFD" w:rsidR="005F4718" w:rsidRPr="00C106B9" w:rsidDel="00797690" w:rsidRDefault="005F4718" w:rsidP="009C3129">
            <w:pPr>
              <w:spacing w:before="60"/>
              <w:ind w:left="-57" w:right="-64" w:firstLine="0"/>
              <w:jc w:val="center"/>
              <w:rPr>
                <w:del w:id="51494" w:author="Ramasubramani, Hariharan" w:date="2015-07-21T10:17:00Z"/>
                <w:rFonts w:cstheme="minorHAnsi"/>
                <w:b/>
                <w:color w:val="000000" w:themeColor="text1"/>
                <w:sz w:val="20"/>
                <w:szCs w:val="18"/>
              </w:rPr>
            </w:pPr>
            <w:del w:id="51495" w:author="Ramasubramani, Hariharan" w:date="2015-07-21T10:17:00Z">
              <w:r w:rsidRPr="00C106B9" w:rsidDel="00797690">
                <w:rPr>
                  <w:rFonts w:cstheme="minorHAnsi"/>
                  <w:b/>
                  <w:color w:val="000000" w:themeColor="text1"/>
                  <w:sz w:val="20"/>
                  <w:szCs w:val="18"/>
                </w:rPr>
                <w:delText>Length</w:delText>
              </w:r>
            </w:del>
          </w:p>
        </w:tc>
        <w:tc>
          <w:tcPr>
            <w:tcW w:w="2185"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407ADD9" w14:textId="15A84EE4" w:rsidR="005F4718" w:rsidRPr="00C106B9" w:rsidDel="00797690" w:rsidRDefault="005F4718" w:rsidP="009C3129">
            <w:pPr>
              <w:spacing w:before="60"/>
              <w:ind w:left="-57" w:right="-119" w:firstLine="0"/>
              <w:jc w:val="center"/>
              <w:rPr>
                <w:del w:id="51496" w:author="Ramasubramani, Hariharan" w:date="2015-07-21T10:17:00Z"/>
                <w:rFonts w:cstheme="minorHAnsi"/>
                <w:b/>
                <w:color w:val="000000" w:themeColor="text1"/>
                <w:sz w:val="20"/>
                <w:szCs w:val="18"/>
              </w:rPr>
            </w:pPr>
            <w:del w:id="51497" w:author="Ramasubramani, Hariharan" w:date="2015-07-21T10:17:00Z">
              <w:r w:rsidRPr="00C106B9" w:rsidDel="00797690">
                <w:rPr>
                  <w:rFonts w:cstheme="minorHAnsi"/>
                  <w:b/>
                  <w:color w:val="000000" w:themeColor="text1"/>
                  <w:sz w:val="20"/>
                  <w:szCs w:val="18"/>
                </w:rPr>
                <w:delText>Format/Valid Values</w:delText>
              </w:r>
            </w:del>
          </w:p>
        </w:tc>
        <w:tc>
          <w:tcPr>
            <w:tcW w:w="13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5A53619" w14:textId="74E73A38" w:rsidR="005F4718" w:rsidRPr="00C106B9" w:rsidDel="00797690" w:rsidRDefault="005F4718" w:rsidP="009C3129">
            <w:pPr>
              <w:spacing w:before="60"/>
              <w:ind w:left="-57" w:right="-47" w:firstLine="0"/>
              <w:jc w:val="center"/>
              <w:rPr>
                <w:del w:id="51498" w:author="Ramasubramani, Hariharan" w:date="2015-07-21T10:17:00Z"/>
                <w:rFonts w:cstheme="minorHAnsi"/>
                <w:b/>
                <w:color w:val="000000" w:themeColor="text1"/>
                <w:sz w:val="20"/>
                <w:szCs w:val="18"/>
              </w:rPr>
            </w:pPr>
            <w:del w:id="51499" w:author="Ramasubramani, Hariharan" w:date="2015-07-21T10:17:00Z">
              <w:r w:rsidRPr="00C106B9" w:rsidDel="00797690">
                <w:rPr>
                  <w:rFonts w:cstheme="minorHAnsi"/>
                  <w:b/>
                  <w:color w:val="000000" w:themeColor="text1"/>
                  <w:sz w:val="20"/>
                  <w:szCs w:val="18"/>
                </w:rPr>
                <w:delText xml:space="preserve">Default </w:delText>
              </w:r>
            </w:del>
          </w:p>
        </w:tc>
      </w:tr>
      <w:tr w:rsidR="005F4718" w:rsidRPr="00C106B9" w:rsidDel="00797690" w14:paraId="159777DC" w14:textId="07A5AECE" w:rsidTr="008C172F">
        <w:trPr>
          <w:cantSplit/>
          <w:trHeight w:val="314"/>
          <w:jc w:val="center"/>
          <w:del w:id="51500" w:author="Ramasubramani, Hariharan" w:date="2015-07-21T10:17:00Z"/>
        </w:trPr>
        <w:tc>
          <w:tcPr>
            <w:tcW w:w="1052" w:type="dxa"/>
            <w:tcBorders>
              <w:top w:val="single" w:sz="4" w:space="0" w:color="auto"/>
              <w:left w:val="single" w:sz="4" w:space="0" w:color="auto"/>
              <w:bottom w:val="single" w:sz="4" w:space="0" w:color="auto"/>
              <w:right w:val="single" w:sz="4" w:space="0" w:color="auto"/>
            </w:tcBorders>
          </w:tcPr>
          <w:p w14:paraId="58348F37" w14:textId="64E6E18D" w:rsidR="005F4718" w:rsidRPr="00C106B9" w:rsidDel="00797690" w:rsidRDefault="005F4718" w:rsidP="00524BF5">
            <w:pPr>
              <w:pStyle w:val="ListParagraph"/>
              <w:numPr>
                <w:ilvl w:val="3"/>
                <w:numId w:val="21"/>
              </w:numPr>
              <w:overflowPunct w:val="0"/>
              <w:autoSpaceDE w:val="0"/>
              <w:autoSpaceDN w:val="0"/>
              <w:spacing w:after="60"/>
              <w:ind w:left="-43" w:firstLine="0"/>
              <w:textAlignment w:val="baseline"/>
              <w:rPr>
                <w:del w:id="51501" w:author="Ramasubramani, Hariharan" w:date="2015-07-21T10:17:00Z"/>
                <w:rFonts w:cstheme="minorHAnsi"/>
                <w:color w:val="000000" w:themeColor="text1"/>
              </w:rPr>
            </w:pPr>
          </w:p>
        </w:tc>
        <w:tc>
          <w:tcPr>
            <w:tcW w:w="1870" w:type="dxa"/>
            <w:tcBorders>
              <w:top w:val="single" w:sz="4" w:space="0" w:color="auto"/>
              <w:left w:val="single" w:sz="4" w:space="0" w:color="auto"/>
              <w:bottom w:val="single" w:sz="4" w:space="0" w:color="auto"/>
              <w:right w:val="single" w:sz="4" w:space="0" w:color="auto"/>
            </w:tcBorders>
          </w:tcPr>
          <w:p w14:paraId="73671DB3" w14:textId="0867D104" w:rsidR="005F4718" w:rsidRPr="00C106B9" w:rsidDel="00797690" w:rsidRDefault="005F4718" w:rsidP="009C3129">
            <w:pPr>
              <w:ind w:firstLine="0"/>
              <w:rPr>
                <w:del w:id="51502" w:author="Ramasubramani, Hariharan" w:date="2015-07-21T10:17:00Z"/>
                <w:rFonts w:cstheme="minorHAnsi"/>
                <w:color w:val="000000" w:themeColor="text1"/>
                <w:szCs w:val="18"/>
              </w:rPr>
            </w:pPr>
            <w:del w:id="51503" w:author="Ramasubramani, Hariharan" w:date="2015-07-21T10:17:00Z">
              <w:r w:rsidRPr="00C106B9" w:rsidDel="00797690">
                <w:rPr>
                  <w:rFonts w:cstheme="minorHAnsi"/>
                  <w:color w:val="000000" w:themeColor="text1"/>
                  <w:szCs w:val="18"/>
                </w:rPr>
                <w:delText>Package Name</w:delText>
              </w:r>
            </w:del>
          </w:p>
        </w:tc>
        <w:tc>
          <w:tcPr>
            <w:tcW w:w="857" w:type="dxa"/>
            <w:tcBorders>
              <w:top w:val="single" w:sz="4" w:space="0" w:color="auto"/>
              <w:left w:val="single" w:sz="4" w:space="0" w:color="auto"/>
              <w:bottom w:val="single" w:sz="4" w:space="0" w:color="auto"/>
              <w:right w:val="single" w:sz="4" w:space="0" w:color="auto"/>
            </w:tcBorders>
          </w:tcPr>
          <w:p w14:paraId="55EB4B5F" w14:textId="11CA446C" w:rsidR="005F4718" w:rsidRPr="00C106B9" w:rsidDel="00797690" w:rsidRDefault="005F4718" w:rsidP="009C3129">
            <w:pPr>
              <w:ind w:firstLine="0"/>
              <w:rPr>
                <w:del w:id="51504" w:author="Ramasubramani, Hariharan" w:date="2015-07-21T10:17:00Z"/>
                <w:rFonts w:cstheme="minorHAnsi"/>
                <w:color w:val="000000" w:themeColor="text1"/>
                <w:szCs w:val="18"/>
              </w:rPr>
            </w:pPr>
            <w:del w:id="51505" w:author="Ramasubramani, Hariharan" w:date="2015-07-21T10:17:00Z">
              <w:r w:rsidRPr="00C106B9" w:rsidDel="00797690">
                <w:rPr>
                  <w:rFonts w:cstheme="minorHAnsi"/>
                  <w:color w:val="000000" w:themeColor="text1"/>
                  <w:szCs w:val="18"/>
                </w:rPr>
                <w:delText>-</w:delText>
              </w:r>
            </w:del>
          </w:p>
        </w:tc>
        <w:tc>
          <w:tcPr>
            <w:tcW w:w="1018" w:type="dxa"/>
            <w:tcBorders>
              <w:top w:val="single" w:sz="4" w:space="0" w:color="auto"/>
              <w:left w:val="single" w:sz="4" w:space="0" w:color="auto"/>
              <w:bottom w:val="single" w:sz="4" w:space="0" w:color="auto"/>
              <w:right w:val="single" w:sz="4" w:space="0" w:color="auto"/>
            </w:tcBorders>
          </w:tcPr>
          <w:p w14:paraId="3EB7525B" w14:textId="17AF9F08" w:rsidR="005F4718" w:rsidRPr="00C106B9" w:rsidDel="00797690" w:rsidRDefault="005F4718" w:rsidP="009C3129">
            <w:pPr>
              <w:ind w:left="-57" w:firstLine="0"/>
              <w:jc w:val="center"/>
              <w:rPr>
                <w:del w:id="51506" w:author="Ramasubramani, Hariharan" w:date="2015-07-21T10:17:00Z"/>
                <w:rFonts w:cstheme="minorHAnsi"/>
                <w:color w:val="000000" w:themeColor="text1"/>
                <w:szCs w:val="18"/>
              </w:rPr>
            </w:pPr>
            <w:del w:id="51507" w:author="Ramasubramani, Hariharan" w:date="2015-07-21T10:17:00Z">
              <w:r w:rsidRPr="00C106B9" w:rsidDel="00797690">
                <w:rPr>
                  <w:rFonts w:cstheme="minorHAnsi"/>
                  <w:color w:val="000000" w:themeColor="text1"/>
                  <w:szCs w:val="18"/>
                </w:rPr>
                <w:delText>M</w:delText>
              </w:r>
            </w:del>
          </w:p>
        </w:tc>
        <w:tc>
          <w:tcPr>
            <w:tcW w:w="897" w:type="dxa"/>
            <w:tcBorders>
              <w:top w:val="single" w:sz="4" w:space="0" w:color="auto"/>
              <w:left w:val="single" w:sz="4" w:space="0" w:color="auto"/>
              <w:bottom w:val="single" w:sz="4" w:space="0" w:color="auto"/>
              <w:right w:val="single" w:sz="4" w:space="0" w:color="auto"/>
            </w:tcBorders>
          </w:tcPr>
          <w:p w14:paraId="19DF348B" w14:textId="4774A76F" w:rsidR="005F4718" w:rsidRPr="00C106B9" w:rsidDel="00797690" w:rsidRDefault="005F4718" w:rsidP="009C3129">
            <w:pPr>
              <w:ind w:left="-57" w:firstLine="0"/>
              <w:jc w:val="center"/>
              <w:rPr>
                <w:del w:id="51508" w:author="Ramasubramani, Hariharan" w:date="2015-07-21T10:17:00Z"/>
                <w:rFonts w:cstheme="minorHAnsi"/>
                <w:color w:val="000000" w:themeColor="text1"/>
                <w:szCs w:val="18"/>
              </w:rPr>
            </w:pPr>
            <w:del w:id="51509" w:author="Ramasubramani, Hariharan" w:date="2015-07-21T10:17:00Z">
              <w:r w:rsidRPr="00C106B9" w:rsidDel="00797690">
                <w:rPr>
                  <w:rFonts w:cstheme="minorHAnsi"/>
                  <w:color w:val="000000" w:themeColor="text1"/>
                  <w:szCs w:val="18"/>
                </w:rPr>
                <w:delText>E</w:delText>
              </w:r>
            </w:del>
          </w:p>
        </w:tc>
        <w:tc>
          <w:tcPr>
            <w:tcW w:w="1262" w:type="dxa"/>
            <w:tcBorders>
              <w:top w:val="single" w:sz="4" w:space="0" w:color="auto"/>
              <w:left w:val="single" w:sz="4" w:space="0" w:color="auto"/>
              <w:bottom w:val="single" w:sz="4" w:space="0" w:color="auto"/>
              <w:right w:val="single" w:sz="4" w:space="0" w:color="auto"/>
            </w:tcBorders>
          </w:tcPr>
          <w:p w14:paraId="22EF76EA" w14:textId="287223AA" w:rsidR="005F4718" w:rsidRPr="00C106B9" w:rsidDel="00797690" w:rsidRDefault="00A137AC" w:rsidP="009C3129">
            <w:pPr>
              <w:ind w:left="-57" w:right="-98" w:firstLine="0"/>
              <w:jc w:val="center"/>
              <w:rPr>
                <w:del w:id="51510" w:author="Ramasubramani, Hariharan" w:date="2015-07-21T10:17:00Z"/>
                <w:rFonts w:cstheme="minorHAnsi"/>
                <w:color w:val="000000" w:themeColor="text1"/>
                <w:szCs w:val="18"/>
              </w:rPr>
            </w:pPr>
            <w:del w:id="51511" w:author="Ramasubramani, Hariharan" w:date="2015-07-21T10:17:00Z">
              <w:r w:rsidDel="00797690">
                <w:rPr>
                  <w:rFonts w:cstheme="minorHAnsi"/>
                  <w:color w:val="000000" w:themeColor="text1"/>
                  <w:szCs w:val="18"/>
                </w:rPr>
                <w:delText>ANSC</w:delText>
              </w:r>
            </w:del>
          </w:p>
        </w:tc>
        <w:tc>
          <w:tcPr>
            <w:tcW w:w="720" w:type="dxa"/>
            <w:tcBorders>
              <w:top w:val="single" w:sz="4" w:space="0" w:color="auto"/>
              <w:left w:val="single" w:sz="4" w:space="0" w:color="auto"/>
              <w:bottom w:val="single" w:sz="4" w:space="0" w:color="auto"/>
              <w:right w:val="single" w:sz="4" w:space="0" w:color="auto"/>
            </w:tcBorders>
          </w:tcPr>
          <w:p w14:paraId="57B1AE3F" w14:textId="3DCEF53E" w:rsidR="005F4718" w:rsidRPr="00C106B9" w:rsidDel="00797690" w:rsidRDefault="005F4718" w:rsidP="009C3129">
            <w:pPr>
              <w:ind w:left="-57" w:firstLine="0"/>
              <w:jc w:val="center"/>
              <w:rPr>
                <w:del w:id="51512" w:author="Ramasubramani, Hariharan" w:date="2015-07-21T10:17:00Z"/>
                <w:rFonts w:cstheme="minorHAnsi"/>
                <w:color w:val="000000" w:themeColor="text1"/>
                <w:szCs w:val="18"/>
              </w:rPr>
            </w:pPr>
            <w:del w:id="51513" w:author="Ramasubramani, Hariharan" w:date="2015-07-21T10:17:00Z">
              <w:r w:rsidRPr="00C106B9" w:rsidDel="00797690">
                <w:rPr>
                  <w:rFonts w:cstheme="minorHAnsi"/>
                  <w:color w:val="000000" w:themeColor="text1"/>
                  <w:szCs w:val="18"/>
                </w:rPr>
                <w:delText>40</w:delText>
              </w:r>
            </w:del>
          </w:p>
        </w:tc>
        <w:tc>
          <w:tcPr>
            <w:tcW w:w="2185" w:type="dxa"/>
            <w:tcBorders>
              <w:top w:val="single" w:sz="4" w:space="0" w:color="auto"/>
              <w:left w:val="single" w:sz="4" w:space="0" w:color="auto"/>
              <w:bottom w:val="single" w:sz="4" w:space="0" w:color="auto"/>
              <w:right w:val="single" w:sz="4" w:space="0" w:color="auto"/>
            </w:tcBorders>
          </w:tcPr>
          <w:p w14:paraId="56768C6A" w14:textId="47A3261D" w:rsidR="005F4718" w:rsidRPr="00C106B9" w:rsidDel="00797690" w:rsidRDefault="005F4718" w:rsidP="009C3129">
            <w:pPr>
              <w:ind w:left="6" w:firstLine="0"/>
              <w:rPr>
                <w:del w:id="51514" w:author="Ramasubramani, Hariharan" w:date="2015-07-21T10:17:00Z"/>
                <w:rFonts w:cstheme="minorHAnsi"/>
                <w:color w:val="000000" w:themeColor="text1"/>
                <w:szCs w:val="18"/>
              </w:rPr>
            </w:pPr>
            <w:del w:id="51515" w:author="Ramasubramani, Hariharan" w:date="2015-07-21T10:17:00Z">
              <w:r w:rsidRPr="00C106B9" w:rsidDel="00797690">
                <w:rPr>
                  <w:rFonts w:cstheme="minorHAnsi"/>
                  <w:color w:val="000000" w:themeColor="text1"/>
                  <w:szCs w:val="18"/>
                </w:rPr>
                <w:delText xml:space="preserve">- </w:delText>
              </w:r>
            </w:del>
          </w:p>
        </w:tc>
        <w:tc>
          <w:tcPr>
            <w:tcW w:w="1350" w:type="dxa"/>
            <w:tcBorders>
              <w:top w:val="single" w:sz="4" w:space="0" w:color="auto"/>
              <w:left w:val="single" w:sz="4" w:space="0" w:color="auto"/>
              <w:bottom w:val="single" w:sz="4" w:space="0" w:color="auto"/>
              <w:right w:val="single" w:sz="4" w:space="0" w:color="auto"/>
            </w:tcBorders>
          </w:tcPr>
          <w:p w14:paraId="1CF59D12" w14:textId="58F9F12A" w:rsidR="005F4718" w:rsidRPr="00C106B9" w:rsidDel="00797690" w:rsidRDefault="005F4718" w:rsidP="009C3129">
            <w:pPr>
              <w:ind w:left="-57" w:firstLine="0"/>
              <w:jc w:val="center"/>
              <w:rPr>
                <w:del w:id="51516" w:author="Ramasubramani, Hariharan" w:date="2015-07-21T10:17:00Z"/>
                <w:rFonts w:cstheme="minorHAnsi"/>
                <w:color w:val="000000" w:themeColor="text1"/>
                <w:szCs w:val="18"/>
              </w:rPr>
            </w:pPr>
            <w:del w:id="51517" w:author="Ramasubramani, Hariharan" w:date="2015-07-21T10:17:00Z">
              <w:r w:rsidRPr="00C106B9" w:rsidDel="00797690">
                <w:rPr>
                  <w:rFonts w:cstheme="minorHAnsi"/>
                  <w:color w:val="000000" w:themeColor="text1"/>
                  <w:szCs w:val="18"/>
                </w:rPr>
                <w:delText>-</w:delText>
              </w:r>
            </w:del>
          </w:p>
        </w:tc>
      </w:tr>
      <w:tr w:rsidR="005F4718" w:rsidRPr="00C106B9" w:rsidDel="00797690" w14:paraId="1FDC2A7F" w14:textId="6DB1F620" w:rsidTr="008C172F">
        <w:trPr>
          <w:cantSplit/>
          <w:trHeight w:val="314"/>
          <w:jc w:val="center"/>
          <w:del w:id="51518" w:author="Ramasubramani, Hariharan" w:date="2015-07-21T10:17:00Z"/>
        </w:trPr>
        <w:tc>
          <w:tcPr>
            <w:tcW w:w="1052" w:type="dxa"/>
            <w:tcBorders>
              <w:top w:val="single" w:sz="4" w:space="0" w:color="auto"/>
              <w:left w:val="single" w:sz="4" w:space="0" w:color="auto"/>
              <w:bottom w:val="single" w:sz="4" w:space="0" w:color="auto"/>
              <w:right w:val="single" w:sz="4" w:space="0" w:color="auto"/>
            </w:tcBorders>
          </w:tcPr>
          <w:p w14:paraId="6EDDEEDD" w14:textId="7A2FC071" w:rsidR="005F4718" w:rsidRPr="00C106B9" w:rsidDel="00797690" w:rsidRDefault="005F4718" w:rsidP="00524BF5">
            <w:pPr>
              <w:pStyle w:val="ListParagraph"/>
              <w:numPr>
                <w:ilvl w:val="3"/>
                <w:numId w:val="21"/>
              </w:numPr>
              <w:overflowPunct w:val="0"/>
              <w:autoSpaceDE w:val="0"/>
              <w:autoSpaceDN w:val="0"/>
              <w:spacing w:after="60"/>
              <w:ind w:left="-43" w:firstLine="0"/>
              <w:textAlignment w:val="baseline"/>
              <w:rPr>
                <w:del w:id="51519" w:author="Ramasubramani, Hariharan" w:date="2015-07-21T10:17:00Z"/>
                <w:rFonts w:cstheme="minorHAnsi"/>
                <w:color w:val="000000" w:themeColor="text1"/>
              </w:rPr>
            </w:pPr>
          </w:p>
        </w:tc>
        <w:tc>
          <w:tcPr>
            <w:tcW w:w="1870" w:type="dxa"/>
            <w:tcBorders>
              <w:top w:val="single" w:sz="4" w:space="0" w:color="auto"/>
              <w:left w:val="single" w:sz="4" w:space="0" w:color="auto"/>
              <w:bottom w:val="single" w:sz="4" w:space="0" w:color="auto"/>
              <w:right w:val="single" w:sz="4" w:space="0" w:color="auto"/>
            </w:tcBorders>
          </w:tcPr>
          <w:p w14:paraId="53217A1D" w14:textId="550A753E" w:rsidR="005F4718" w:rsidRPr="00C106B9" w:rsidDel="00797690" w:rsidRDefault="005F4718" w:rsidP="009C3129">
            <w:pPr>
              <w:ind w:firstLine="0"/>
              <w:rPr>
                <w:del w:id="51520" w:author="Ramasubramani, Hariharan" w:date="2015-07-21T10:17:00Z"/>
                <w:rFonts w:cstheme="minorHAnsi"/>
                <w:color w:val="000000" w:themeColor="text1"/>
                <w:szCs w:val="18"/>
              </w:rPr>
            </w:pPr>
            <w:del w:id="51521" w:author="Ramasubramani, Hariharan" w:date="2015-07-21T10:17:00Z">
              <w:r w:rsidDel="00797690">
                <w:rPr>
                  <w:rFonts w:cstheme="minorHAnsi"/>
                  <w:color w:val="000000" w:themeColor="text1"/>
                  <w:szCs w:val="18"/>
                </w:rPr>
                <w:delText>Requirement Removed (CR 459)</w:delText>
              </w:r>
            </w:del>
          </w:p>
        </w:tc>
        <w:tc>
          <w:tcPr>
            <w:tcW w:w="857" w:type="dxa"/>
            <w:tcBorders>
              <w:top w:val="single" w:sz="4" w:space="0" w:color="auto"/>
              <w:left w:val="single" w:sz="4" w:space="0" w:color="auto"/>
              <w:bottom w:val="single" w:sz="4" w:space="0" w:color="auto"/>
              <w:right w:val="single" w:sz="4" w:space="0" w:color="auto"/>
            </w:tcBorders>
          </w:tcPr>
          <w:p w14:paraId="46567EAE" w14:textId="0D409FBF" w:rsidR="005F4718" w:rsidRPr="00C106B9" w:rsidDel="00797690" w:rsidRDefault="005F4718" w:rsidP="009C3129">
            <w:pPr>
              <w:ind w:firstLine="0"/>
              <w:rPr>
                <w:del w:id="51522" w:author="Ramasubramani, Hariharan" w:date="2015-07-21T10:17:00Z"/>
                <w:rFonts w:cstheme="minorHAnsi"/>
                <w:color w:val="000000" w:themeColor="text1"/>
                <w:szCs w:val="18"/>
              </w:rPr>
            </w:pPr>
          </w:p>
        </w:tc>
        <w:tc>
          <w:tcPr>
            <w:tcW w:w="1018" w:type="dxa"/>
            <w:tcBorders>
              <w:top w:val="single" w:sz="4" w:space="0" w:color="auto"/>
              <w:left w:val="single" w:sz="4" w:space="0" w:color="auto"/>
              <w:bottom w:val="single" w:sz="4" w:space="0" w:color="auto"/>
              <w:right w:val="single" w:sz="4" w:space="0" w:color="auto"/>
            </w:tcBorders>
          </w:tcPr>
          <w:p w14:paraId="7F46B25F" w14:textId="033D1C29" w:rsidR="005F4718" w:rsidRPr="00C106B9" w:rsidDel="00797690" w:rsidRDefault="005F4718" w:rsidP="009C3129">
            <w:pPr>
              <w:ind w:left="-57" w:firstLine="0"/>
              <w:jc w:val="center"/>
              <w:rPr>
                <w:del w:id="51523" w:author="Ramasubramani, Hariharan" w:date="2015-07-21T10:17:00Z"/>
                <w:rFonts w:cstheme="minorHAnsi"/>
                <w:color w:val="000000" w:themeColor="text1"/>
                <w:szCs w:val="18"/>
              </w:rPr>
            </w:pPr>
          </w:p>
        </w:tc>
        <w:tc>
          <w:tcPr>
            <w:tcW w:w="897" w:type="dxa"/>
            <w:tcBorders>
              <w:top w:val="single" w:sz="4" w:space="0" w:color="auto"/>
              <w:left w:val="single" w:sz="4" w:space="0" w:color="auto"/>
              <w:bottom w:val="single" w:sz="4" w:space="0" w:color="auto"/>
              <w:right w:val="single" w:sz="4" w:space="0" w:color="auto"/>
            </w:tcBorders>
          </w:tcPr>
          <w:p w14:paraId="5635EC8F" w14:textId="5A6E0618" w:rsidR="005F4718" w:rsidRPr="00C106B9" w:rsidDel="00797690" w:rsidRDefault="005F4718" w:rsidP="009C3129">
            <w:pPr>
              <w:ind w:left="-57" w:firstLine="0"/>
              <w:jc w:val="center"/>
              <w:rPr>
                <w:del w:id="51524" w:author="Ramasubramani, Hariharan" w:date="2015-07-21T10:17:00Z"/>
                <w:rFonts w:cstheme="minorHAnsi"/>
                <w:color w:val="000000" w:themeColor="text1"/>
                <w:szCs w:val="18"/>
              </w:rPr>
            </w:pPr>
          </w:p>
        </w:tc>
        <w:tc>
          <w:tcPr>
            <w:tcW w:w="1262" w:type="dxa"/>
            <w:tcBorders>
              <w:top w:val="single" w:sz="4" w:space="0" w:color="auto"/>
              <w:left w:val="single" w:sz="4" w:space="0" w:color="auto"/>
              <w:bottom w:val="single" w:sz="4" w:space="0" w:color="auto"/>
              <w:right w:val="single" w:sz="4" w:space="0" w:color="auto"/>
            </w:tcBorders>
          </w:tcPr>
          <w:p w14:paraId="6DC10223" w14:textId="49EC9F36" w:rsidR="005F4718" w:rsidRPr="00C106B9" w:rsidDel="00797690" w:rsidRDefault="005F4718" w:rsidP="009C3129">
            <w:pPr>
              <w:ind w:left="-57" w:right="-98" w:firstLine="0"/>
              <w:jc w:val="center"/>
              <w:rPr>
                <w:del w:id="51525" w:author="Ramasubramani, Hariharan" w:date="2015-07-21T10:17:00Z"/>
                <w:rFonts w:cstheme="minorHAnsi"/>
                <w:color w:val="000000" w:themeColor="text1"/>
                <w:szCs w:val="18"/>
              </w:rPr>
            </w:pPr>
          </w:p>
        </w:tc>
        <w:tc>
          <w:tcPr>
            <w:tcW w:w="720" w:type="dxa"/>
            <w:tcBorders>
              <w:top w:val="single" w:sz="4" w:space="0" w:color="auto"/>
              <w:left w:val="single" w:sz="4" w:space="0" w:color="auto"/>
              <w:bottom w:val="single" w:sz="4" w:space="0" w:color="auto"/>
              <w:right w:val="single" w:sz="4" w:space="0" w:color="auto"/>
            </w:tcBorders>
          </w:tcPr>
          <w:p w14:paraId="207BF0E7" w14:textId="15A4B8F4" w:rsidR="005F4718" w:rsidRPr="00C106B9" w:rsidDel="00797690" w:rsidRDefault="005F4718" w:rsidP="009C3129">
            <w:pPr>
              <w:ind w:left="-57" w:firstLine="0"/>
              <w:jc w:val="center"/>
              <w:rPr>
                <w:del w:id="51526" w:author="Ramasubramani, Hariharan" w:date="2015-07-21T10:17:00Z"/>
                <w:rFonts w:cstheme="minorHAnsi"/>
                <w:color w:val="000000" w:themeColor="text1"/>
                <w:szCs w:val="18"/>
              </w:rPr>
            </w:pPr>
          </w:p>
        </w:tc>
        <w:tc>
          <w:tcPr>
            <w:tcW w:w="2185" w:type="dxa"/>
            <w:tcBorders>
              <w:top w:val="single" w:sz="4" w:space="0" w:color="auto"/>
              <w:left w:val="single" w:sz="4" w:space="0" w:color="auto"/>
              <w:bottom w:val="single" w:sz="4" w:space="0" w:color="auto"/>
              <w:right w:val="single" w:sz="4" w:space="0" w:color="auto"/>
            </w:tcBorders>
          </w:tcPr>
          <w:p w14:paraId="4DD58EE1" w14:textId="6B58366A" w:rsidR="005F4718" w:rsidRPr="00C106B9" w:rsidDel="00797690" w:rsidRDefault="005F4718" w:rsidP="009C3129">
            <w:pPr>
              <w:ind w:left="6" w:firstLine="0"/>
              <w:rPr>
                <w:del w:id="51527" w:author="Ramasubramani, Hariharan" w:date="2015-07-21T10:17:00Z"/>
                <w:rFonts w:cstheme="minorHAnsi"/>
                <w:color w:val="000000" w:themeColor="text1"/>
                <w:szCs w:val="18"/>
              </w:rPr>
            </w:pPr>
          </w:p>
        </w:tc>
        <w:tc>
          <w:tcPr>
            <w:tcW w:w="1350" w:type="dxa"/>
            <w:tcBorders>
              <w:top w:val="single" w:sz="4" w:space="0" w:color="auto"/>
              <w:left w:val="single" w:sz="4" w:space="0" w:color="auto"/>
              <w:bottom w:val="single" w:sz="4" w:space="0" w:color="auto"/>
              <w:right w:val="single" w:sz="4" w:space="0" w:color="auto"/>
            </w:tcBorders>
          </w:tcPr>
          <w:p w14:paraId="14D73A16" w14:textId="322C6F2E" w:rsidR="005F4718" w:rsidRPr="00C106B9" w:rsidDel="00797690" w:rsidRDefault="005F4718" w:rsidP="009C3129">
            <w:pPr>
              <w:ind w:left="-57" w:firstLine="0"/>
              <w:jc w:val="center"/>
              <w:rPr>
                <w:del w:id="51528" w:author="Ramasubramani, Hariharan" w:date="2015-07-21T10:17:00Z"/>
                <w:rFonts w:cstheme="minorHAnsi"/>
                <w:color w:val="000000" w:themeColor="text1"/>
                <w:szCs w:val="18"/>
              </w:rPr>
            </w:pPr>
          </w:p>
        </w:tc>
      </w:tr>
      <w:tr w:rsidR="005F4718" w:rsidRPr="00C106B9" w:rsidDel="00797690" w14:paraId="4D0159A9" w14:textId="078B249C" w:rsidTr="008C172F">
        <w:trPr>
          <w:cantSplit/>
          <w:trHeight w:val="314"/>
          <w:jc w:val="center"/>
          <w:del w:id="51529" w:author="Ramasubramani, Hariharan" w:date="2015-07-21T10:17:00Z"/>
        </w:trPr>
        <w:tc>
          <w:tcPr>
            <w:tcW w:w="1052" w:type="dxa"/>
            <w:tcBorders>
              <w:top w:val="single" w:sz="4" w:space="0" w:color="auto"/>
              <w:left w:val="single" w:sz="4" w:space="0" w:color="auto"/>
              <w:bottom w:val="single" w:sz="4" w:space="0" w:color="auto"/>
              <w:right w:val="single" w:sz="4" w:space="0" w:color="auto"/>
            </w:tcBorders>
          </w:tcPr>
          <w:p w14:paraId="5C570F12" w14:textId="5F3C0F3A" w:rsidR="005F4718" w:rsidRPr="00C106B9" w:rsidDel="00797690" w:rsidRDefault="005F4718" w:rsidP="00524BF5">
            <w:pPr>
              <w:pStyle w:val="ListParagraph"/>
              <w:numPr>
                <w:ilvl w:val="3"/>
                <w:numId w:val="21"/>
              </w:numPr>
              <w:overflowPunct w:val="0"/>
              <w:autoSpaceDE w:val="0"/>
              <w:autoSpaceDN w:val="0"/>
              <w:spacing w:after="60"/>
              <w:ind w:left="-43" w:firstLine="0"/>
              <w:textAlignment w:val="baseline"/>
              <w:rPr>
                <w:del w:id="51530" w:author="Ramasubramani, Hariharan" w:date="2015-07-21T10:17:00Z"/>
                <w:rFonts w:cstheme="minorHAnsi"/>
                <w:color w:val="000000" w:themeColor="text1"/>
              </w:rPr>
            </w:pPr>
          </w:p>
        </w:tc>
        <w:tc>
          <w:tcPr>
            <w:tcW w:w="1870" w:type="dxa"/>
            <w:tcBorders>
              <w:top w:val="single" w:sz="4" w:space="0" w:color="auto"/>
              <w:left w:val="single" w:sz="4" w:space="0" w:color="auto"/>
              <w:bottom w:val="single" w:sz="4" w:space="0" w:color="auto"/>
              <w:right w:val="single" w:sz="4" w:space="0" w:color="auto"/>
            </w:tcBorders>
          </w:tcPr>
          <w:p w14:paraId="12EA0394" w14:textId="1E21099A" w:rsidR="005F4718" w:rsidDel="00797690" w:rsidRDefault="005F4718" w:rsidP="009C3129">
            <w:pPr>
              <w:ind w:firstLine="0"/>
              <w:rPr>
                <w:del w:id="51531" w:author="Ramasubramani, Hariharan" w:date="2015-07-21T10:17:00Z"/>
                <w:rFonts w:cstheme="minorHAnsi"/>
                <w:color w:val="000000" w:themeColor="text1"/>
                <w:szCs w:val="18"/>
              </w:rPr>
            </w:pPr>
            <w:del w:id="51532" w:author="Ramasubramani, Hariharan" w:date="2015-07-21T10:17:00Z">
              <w:r w:rsidDel="00797690">
                <w:rPr>
                  <w:rFonts w:cstheme="minorHAnsi"/>
                  <w:color w:val="000000" w:themeColor="text1"/>
                  <w:szCs w:val="18"/>
                </w:rPr>
                <w:delText>Classification</w:delText>
              </w:r>
            </w:del>
          </w:p>
          <w:p w14:paraId="3697F6AB" w14:textId="09F074C3" w:rsidR="005F4718" w:rsidRPr="00C106B9" w:rsidDel="00797690" w:rsidRDefault="005F4718" w:rsidP="009C3129">
            <w:pPr>
              <w:ind w:firstLine="0"/>
              <w:rPr>
                <w:del w:id="51533" w:author="Ramasubramani, Hariharan" w:date="2015-07-21T10:17:00Z"/>
                <w:rFonts w:cstheme="minorHAnsi"/>
                <w:color w:val="000000" w:themeColor="text1"/>
                <w:szCs w:val="18"/>
              </w:rPr>
            </w:pPr>
            <w:del w:id="51534" w:author="Ramasubramani, Hariharan" w:date="2015-07-21T10:17:00Z">
              <w:r w:rsidDel="00797690">
                <w:rPr>
                  <w:rFonts w:cstheme="minorHAnsi"/>
                  <w:color w:val="000000" w:themeColor="text1"/>
                  <w:szCs w:val="18"/>
                </w:rPr>
                <w:delText xml:space="preserve">(CR 357) </w:delText>
              </w:r>
            </w:del>
          </w:p>
        </w:tc>
        <w:tc>
          <w:tcPr>
            <w:tcW w:w="857" w:type="dxa"/>
            <w:tcBorders>
              <w:top w:val="single" w:sz="4" w:space="0" w:color="auto"/>
              <w:left w:val="single" w:sz="4" w:space="0" w:color="auto"/>
              <w:bottom w:val="single" w:sz="4" w:space="0" w:color="auto"/>
              <w:right w:val="single" w:sz="4" w:space="0" w:color="auto"/>
            </w:tcBorders>
          </w:tcPr>
          <w:p w14:paraId="7EDED6E8" w14:textId="1312765C" w:rsidR="005F4718" w:rsidRPr="00C106B9" w:rsidDel="00797690" w:rsidRDefault="005F4718" w:rsidP="009C3129">
            <w:pPr>
              <w:ind w:firstLine="0"/>
              <w:rPr>
                <w:del w:id="51535" w:author="Ramasubramani, Hariharan" w:date="2015-07-21T10:17:00Z"/>
                <w:rFonts w:cstheme="minorHAnsi"/>
                <w:color w:val="000000" w:themeColor="text1"/>
                <w:szCs w:val="18"/>
              </w:rPr>
            </w:pPr>
            <w:del w:id="51536" w:author="Ramasubramani, Hariharan" w:date="2015-07-21T10:17:00Z">
              <w:r w:rsidDel="00797690">
                <w:rPr>
                  <w:rFonts w:cstheme="minorHAnsi"/>
                  <w:color w:val="000000" w:themeColor="text1"/>
                  <w:szCs w:val="18"/>
                </w:rPr>
                <w:delText>-</w:delText>
              </w:r>
            </w:del>
          </w:p>
        </w:tc>
        <w:tc>
          <w:tcPr>
            <w:tcW w:w="1018" w:type="dxa"/>
            <w:tcBorders>
              <w:top w:val="single" w:sz="4" w:space="0" w:color="auto"/>
              <w:left w:val="single" w:sz="4" w:space="0" w:color="auto"/>
              <w:bottom w:val="single" w:sz="4" w:space="0" w:color="auto"/>
              <w:right w:val="single" w:sz="4" w:space="0" w:color="auto"/>
            </w:tcBorders>
          </w:tcPr>
          <w:p w14:paraId="45E78BD9" w14:textId="05578C4D" w:rsidR="005F4718" w:rsidRPr="00C106B9" w:rsidDel="00797690" w:rsidRDefault="005F4718" w:rsidP="009C3129">
            <w:pPr>
              <w:ind w:left="-57" w:firstLine="0"/>
              <w:jc w:val="center"/>
              <w:rPr>
                <w:del w:id="51537" w:author="Ramasubramani, Hariharan" w:date="2015-07-21T10:17:00Z"/>
                <w:rFonts w:cstheme="minorHAnsi"/>
                <w:color w:val="000000" w:themeColor="text1"/>
                <w:szCs w:val="18"/>
              </w:rPr>
            </w:pPr>
            <w:del w:id="51538" w:author="Ramasubramani, Hariharan" w:date="2015-07-21T10:17:00Z">
              <w:r w:rsidDel="00797690">
                <w:rPr>
                  <w:rFonts w:cstheme="minorHAnsi"/>
                  <w:color w:val="000000" w:themeColor="text1"/>
                  <w:szCs w:val="18"/>
                </w:rPr>
                <w:delText>M</w:delText>
              </w:r>
            </w:del>
          </w:p>
        </w:tc>
        <w:tc>
          <w:tcPr>
            <w:tcW w:w="897" w:type="dxa"/>
            <w:tcBorders>
              <w:top w:val="single" w:sz="4" w:space="0" w:color="auto"/>
              <w:left w:val="single" w:sz="4" w:space="0" w:color="auto"/>
              <w:bottom w:val="single" w:sz="4" w:space="0" w:color="auto"/>
              <w:right w:val="single" w:sz="4" w:space="0" w:color="auto"/>
            </w:tcBorders>
          </w:tcPr>
          <w:p w14:paraId="5EECF08D" w14:textId="550A5754" w:rsidR="005F4718" w:rsidRPr="00C106B9" w:rsidDel="00797690" w:rsidRDefault="005F4718" w:rsidP="009C3129">
            <w:pPr>
              <w:ind w:left="-57" w:firstLine="0"/>
              <w:jc w:val="center"/>
              <w:rPr>
                <w:del w:id="51539" w:author="Ramasubramani, Hariharan" w:date="2015-07-21T10:17:00Z"/>
                <w:rFonts w:cstheme="minorHAnsi"/>
                <w:color w:val="000000" w:themeColor="text1"/>
                <w:szCs w:val="18"/>
              </w:rPr>
            </w:pPr>
            <w:del w:id="51540" w:author="Ramasubramani, Hariharan" w:date="2015-07-21T10:17:00Z">
              <w:r w:rsidDel="00797690">
                <w:rPr>
                  <w:rFonts w:cstheme="minorHAnsi"/>
                  <w:color w:val="000000" w:themeColor="text1"/>
                  <w:szCs w:val="18"/>
                </w:rPr>
                <w:delText>NE</w:delText>
              </w:r>
            </w:del>
          </w:p>
        </w:tc>
        <w:tc>
          <w:tcPr>
            <w:tcW w:w="1262" w:type="dxa"/>
            <w:tcBorders>
              <w:top w:val="single" w:sz="4" w:space="0" w:color="auto"/>
              <w:left w:val="single" w:sz="4" w:space="0" w:color="auto"/>
              <w:bottom w:val="single" w:sz="4" w:space="0" w:color="auto"/>
              <w:right w:val="single" w:sz="4" w:space="0" w:color="auto"/>
            </w:tcBorders>
          </w:tcPr>
          <w:p w14:paraId="42D54091" w14:textId="08E1844A" w:rsidR="005F4718" w:rsidRPr="00C106B9" w:rsidDel="00797690" w:rsidRDefault="00A137AC" w:rsidP="009C3129">
            <w:pPr>
              <w:ind w:left="-57" w:right="-98" w:firstLine="0"/>
              <w:jc w:val="center"/>
              <w:rPr>
                <w:del w:id="51541" w:author="Ramasubramani, Hariharan" w:date="2015-07-21T10:17:00Z"/>
                <w:rFonts w:cstheme="minorHAnsi"/>
                <w:color w:val="000000" w:themeColor="text1"/>
                <w:szCs w:val="18"/>
              </w:rPr>
            </w:pPr>
            <w:del w:id="51542" w:author="Ramasubramani, Hariharan" w:date="2015-07-21T10:17:00Z">
              <w:r w:rsidDel="00797690">
                <w:rPr>
                  <w:rFonts w:cstheme="minorHAnsi"/>
                  <w:color w:val="000000" w:themeColor="text1"/>
                  <w:szCs w:val="18"/>
                </w:rPr>
                <w:delText>ANSC</w:delText>
              </w:r>
            </w:del>
          </w:p>
        </w:tc>
        <w:tc>
          <w:tcPr>
            <w:tcW w:w="720" w:type="dxa"/>
            <w:tcBorders>
              <w:top w:val="single" w:sz="4" w:space="0" w:color="auto"/>
              <w:left w:val="single" w:sz="4" w:space="0" w:color="auto"/>
              <w:bottom w:val="single" w:sz="4" w:space="0" w:color="auto"/>
              <w:right w:val="single" w:sz="4" w:space="0" w:color="auto"/>
            </w:tcBorders>
          </w:tcPr>
          <w:p w14:paraId="0A1AD15F" w14:textId="4E9CB451" w:rsidR="005F4718" w:rsidRPr="00C106B9" w:rsidDel="00797690" w:rsidRDefault="005F4718" w:rsidP="009C3129">
            <w:pPr>
              <w:ind w:left="-57" w:firstLine="0"/>
              <w:jc w:val="center"/>
              <w:rPr>
                <w:del w:id="51543" w:author="Ramasubramani, Hariharan" w:date="2015-07-21T10:17:00Z"/>
                <w:rFonts w:cstheme="minorHAnsi"/>
                <w:color w:val="000000" w:themeColor="text1"/>
                <w:szCs w:val="18"/>
              </w:rPr>
            </w:pPr>
          </w:p>
        </w:tc>
        <w:tc>
          <w:tcPr>
            <w:tcW w:w="2185" w:type="dxa"/>
            <w:tcBorders>
              <w:top w:val="single" w:sz="4" w:space="0" w:color="auto"/>
              <w:left w:val="single" w:sz="4" w:space="0" w:color="auto"/>
              <w:bottom w:val="single" w:sz="4" w:space="0" w:color="auto"/>
              <w:right w:val="single" w:sz="4" w:space="0" w:color="auto"/>
            </w:tcBorders>
          </w:tcPr>
          <w:p w14:paraId="41DEE30F" w14:textId="613881C2" w:rsidR="005F4718" w:rsidRPr="00C106B9" w:rsidDel="00797690" w:rsidRDefault="005F4718" w:rsidP="009C3129">
            <w:pPr>
              <w:ind w:left="6" w:firstLine="0"/>
              <w:rPr>
                <w:del w:id="51544" w:author="Ramasubramani, Hariharan" w:date="2015-07-21T10:17:00Z"/>
                <w:rFonts w:cstheme="minorHAnsi"/>
                <w:color w:val="000000" w:themeColor="text1"/>
                <w:szCs w:val="18"/>
              </w:rPr>
            </w:pPr>
            <w:del w:id="51545" w:author="Ramasubramani, Hariharan" w:date="2015-07-21T10:17:00Z">
              <w:r w:rsidDel="00797690">
                <w:rPr>
                  <w:rFonts w:cstheme="minorHAnsi"/>
                  <w:color w:val="000000" w:themeColor="text1"/>
                  <w:szCs w:val="18"/>
                </w:rPr>
                <w:delText>-</w:delText>
              </w:r>
            </w:del>
          </w:p>
        </w:tc>
        <w:tc>
          <w:tcPr>
            <w:tcW w:w="1350" w:type="dxa"/>
            <w:tcBorders>
              <w:top w:val="single" w:sz="4" w:space="0" w:color="auto"/>
              <w:left w:val="single" w:sz="4" w:space="0" w:color="auto"/>
              <w:bottom w:val="single" w:sz="4" w:space="0" w:color="auto"/>
              <w:right w:val="single" w:sz="4" w:space="0" w:color="auto"/>
            </w:tcBorders>
          </w:tcPr>
          <w:p w14:paraId="1EB97D1C" w14:textId="0034E03D" w:rsidR="005F4718" w:rsidRPr="00C106B9" w:rsidDel="00797690" w:rsidRDefault="005F4718" w:rsidP="009C3129">
            <w:pPr>
              <w:ind w:left="-57" w:firstLine="0"/>
              <w:jc w:val="center"/>
              <w:rPr>
                <w:del w:id="51546" w:author="Ramasubramani, Hariharan" w:date="2015-07-21T10:17:00Z"/>
                <w:rFonts w:cstheme="minorHAnsi"/>
                <w:color w:val="000000" w:themeColor="text1"/>
                <w:szCs w:val="18"/>
              </w:rPr>
            </w:pPr>
            <w:del w:id="51547" w:author="Ramasubramani, Hariharan" w:date="2015-07-21T10:17:00Z">
              <w:r w:rsidDel="00797690">
                <w:rPr>
                  <w:rFonts w:cstheme="minorHAnsi"/>
                  <w:color w:val="000000" w:themeColor="text1"/>
                  <w:szCs w:val="18"/>
                </w:rPr>
                <w:delText>Package</w:delText>
              </w:r>
            </w:del>
          </w:p>
        </w:tc>
      </w:tr>
      <w:tr w:rsidR="005F4718" w:rsidRPr="00C106B9" w:rsidDel="00797690" w14:paraId="54011761" w14:textId="0087E30A" w:rsidTr="008C172F">
        <w:trPr>
          <w:cantSplit/>
          <w:trHeight w:val="314"/>
          <w:jc w:val="center"/>
          <w:del w:id="51548" w:author="Ramasubramani, Hariharan" w:date="2015-07-21T10:17:00Z"/>
        </w:trPr>
        <w:tc>
          <w:tcPr>
            <w:tcW w:w="1052" w:type="dxa"/>
            <w:tcBorders>
              <w:top w:val="single" w:sz="4" w:space="0" w:color="auto"/>
              <w:left w:val="single" w:sz="4" w:space="0" w:color="auto"/>
              <w:bottom w:val="single" w:sz="4" w:space="0" w:color="auto"/>
              <w:right w:val="single" w:sz="4" w:space="0" w:color="auto"/>
            </w:tcBorders>
          </w:tcPr>
          <w:p w14:paraId="47D994F7" w14:textId="00081ABE" w:rsidR="005F4718" w:rsidRPr="00C106B9" w:rsidDel="00797690" w:rsidRDefault="005F4718" w:rsidP="00524BF5">
            <w:pPr>
              <w:pStyle w:val="ListParagraph"/>
              <w:numPr>
                <w:ilvl w:val="3"/>
                <w:numId w:val="21"/>
              </w:numPr>
              <w:overflowPunct w:val="0"/>
              <w:autoSpaceDE w:val="0"/>
              <w:autoSpaceDN w:val="0"/>
              <w:spacing w:after="60"/>
              <w:ind w:left="-43" w:firstLine="0"/>
              <w:textAlignment w:val="baseline"/>
              <w:rPr>
                <w:del w:id="51549" w:author="Ramasubramani, Hariharan" w:date="2015-07-21T10:17:00Z"/>
                <w:rFonts w:cstheme="minorHAnsi"/>
                <w:color w:val="000000" w:themeColor="text1"/>
              </w:rPr>
            </w:pPr>
          </w:p>
        </w:tc>
        <w:tc>
          <w:tcPr>
            <w:tcW w:w="1870" w:type="dxa"/>
            <w:tcBorders>
              <w:top w:val="single" w:sz="4" w:space="0" w:color="auto"/>
              <w:left w:val="single" w:sz="4" w:space="0" w:color="auto"/>
              <w:bottom w:val="single" w:sz="4" w:space="0" w:color="auto"/>
              <w:right w:val="single" w:sz="4" w:space="0" w:color="auto"/>
            </w:tcBorders>
          </w:tcPr>
          <w:p w14:paraId="0134A924" w14:textId="51F69100" w:rsidR="005F4718" w:rsidRPr="00C106B9" w:rsidDel="00797690" w:rsidRDefault="005F4718" w:rsidP="009C3129">
            <w:pPr>
              <w:ind w:firstLine="0"/>
              <w:rPr>
                <w:del w:id="51550" w:author="Ramasubramani, Hariharan" w:date="2015-07-21T10:17:00Z"/>
                <w:rFonts w:cstheme="minorHAnsi"/>
                <w:color w:val="000000" w:themeColor="text1"/>
                <w:szCs w:val="18"/>
              </w:rPr>
            </w:pPr>
            <w:del w:id="51551" w:author="Ramasubramani, Hariharan" w:date="2015-07-21T10:17:00Z">
              <w:r w:rsidRPr="00C106B9" w:rsidDel="00797690">
                <w:rPr>
                  <w:rFonts w:cstheme="minorHAnsi"/>
                  <w:color w:val="000000" w:themeColor="text1"/>
                  <w:szCs w:val="18"/>
                </w:rPr>
                <w:delText>Sub-classification</w:delText>
              </w:r>
            </w:del>
          </w:p>
        </w:tc>
        <w:tc>
          <w:tcPr>
            <w:tcW w:w="857" w:type="dxa"/>
            <w:tcBorders>
              <w:top w:val="single" w:sz="4" w:space="0" w:color="auto"/>
              <w:left w:val="single" w:sz="4" w:space="0" w:color="auto"/>
              <w:bottom w:val="single" w:sz="4" w:space="0" w:color="auto"/>
              <w:right w:val="single" w:sz="4" w:space="0" w:color="auto"/>
            </w:tcBorders>
          </w:tcPr>
          <w:p w14:paraId="5C4982A6" w14:textId="7B25A177" w:rsidR="005F4718" w:rsidRPr="00C106B9" w:rsidDel="00797690" w:rsidRDefault="005F4718" w:rsidP="009C3129">
            <w:pPr>
              <w:ind w:firstLine="0"/>
              <w:rPr>
                <w:del w:id="51552" w:author="Ramasubramani, Hariharan" w:date="2015-07-21T10:17:00Z"/>
                <w:rFonts w:cstheme="minorHAnsi"/>
                <w:color w:val="000000" w:themeColor="text1"/>
                <w:szCs w:val="18"/>
              </w:rPr>
            </w:pPr>
            <w:del w:id="51553" w:author="Ramasubramani, Hariharan" w:date="2015-07-21T10:17:00Z">
              <w:r w:rsidRPr="00C106B9" w:rsidDel="00797690">
                <w:rPr>
                  <w:rFonts w:cstheme="minorHAnsi"/>
                  <w:color w:val="000000" w:themeColor="text1"/>
                  <w:szCs w:val="18"/>
                </w:rPr>
                <w:delText>-</w:delText>
              </w:r>
            </w:del>
          </w:p>
        </w:tc>
        <w:tc>
          <w:tcPr>
            <w:tcW w:w="1018" w:type="dxa"/>
            <w:tcBorders>
              <w:top w:val="single" w:sz="4" w:space="0" w:color="auto"/>
              <w:left w:val="single" w:sz="4" w:space="0" w:color="auto"/>
              <w:bottom w:val="single" w:sz="4" w:space="0" w:color="auto"/>
              <w:right w:val="single" w:sz="4" w:space="0" w:color="auto"/>
            </w:tcBorders>
          </w:tcPr>
          <w:p w14:paraId="0B25F978" w14:textId="6DB04B76" w:rsidR="005F4718" w:rsidRPr="00C106B9" w:rsidDel="00797690" w:rsidRDefault="005F4718" w:rsidP="009C3129">
            <w:pPr>
              <w:ind w:left="-57" w:firstLine="0"/>
              <w:jc w:val="center"/>
              <w:rPr>
                <w:del w:id="51554" w:author="Ramasubramani, Hariharan" w:date="2015-07-21T10:17:00Z"/>
                <w:rFonts w:cstheme="minorHAnsi"/>
                <w:color w:val="000000" w:themeColor="text1"/>
                <w:szCs w:val="18"/>
              </w:rPr>
            </w:pPr>
            <w:del w:id="51555" w:author="Ramasubramani, Hariharan" w:date="2015-07-21T10:17:00Z">
              <w:r w:rsidRPr="00C106B9" w:rsidDel="00797690">
                <w:rPr>
                  <w:rFonts w:cstheme="minorHAnsi"/>
                  <w:color w:val="000000" w:themeColor="text1"/>
                  <w:szCs w:val="18"/>
                </w:rPr>
                <w:delText>CM</w:delText>
              </w:r>
            </w:del>
          </w:p>
        </w:tc>
        <w:tc>
          <w:tcPr>
            <w:tcW w:w="897" w:type="dxa"/>
            <w:tcBorders>
              <w:top w:val="single" w:sz="4" w:space="0" w:color="auto"/>
              <w:left w:val="single" w:sz="4" w:space="0" w:color="auto"/>
              <w:bottom w:val="single" w:sz="4" w:space="0" w:color="auto"/>
              <w:right w:val="single" w:sz="4" w:space="0" w:color="auto"/>
            </w:tcBorders>
          </w:tcPr>
          <w:p w14:paraId="4AE02365" w14:textId="1F4BEA2D" w:rsidR="005F4718" w:rsidRPr="00C106B9" w:rsidDel="00797690" w:rsidRDefault="005F4718" w:rsidP="009C3129">
            <w:pPr>
              <w:ind w:left="-57" w:firstLine="0"/>
              <w:jc w:val="center"/>
              <w:rPr>
                <w:del w:id="51556" w:author="Ramasubramani, Hariharan" w:date="2015-07-21T10:17:00Z"/>
                <w:rFonts w:cstheme="minorHAnsi"/>
                <w:color w:val="000000" w:themeColor="text1"/>
                <w:szCs w:val="18"/>
              </w:rPr>
            </w:pPr>
            <w:del w:id="51557" w:author="Ramasubramani, Hariharan" w:date="2015-07-21T10:17:00Z">
              <w:r w:rsidRPr="00C106B9" w:rsidDel="00797690">
                <w:rPr>
                  <w:rFonts w:cstheme="minorHAnsi"/>
                  <w:color w:val="000000" w:themeColor="text1"/>
                  <w:szCs w:val="18"/>
                </w:rPr>
                <w:delText>E</w:delText>
              </w:r>
            </w:del>
          </w:p>
        </w:tc>
        <w:tc>
          <w:tcPr>
            <w:tcW w:w="1262" w:type="dxa"/>
            <w:tcBorders>
              <w:top w:val="single" w:sz="4" w:space="0" w:color="auto"/>
              <w:left w:val="single" w:sz="4" w:space="0" w:color="auto"/>
              <w:bottom w:val="single" w:sz="4" w:space="0" w:color="auto"/>
              <w:right w:val="single" w:sz="4" w:space="0" w:color="auto"/>
            </w:tcBorders>
          </w:tcPr>
          <w:p w14:paraId="13BAB961" w14:textId="0A592091" w:rsidR="005F4718" w:rsidRPr="00C106B9" w:rsidDel="00797690" w:rsidRDefault="005F4718" w:rsidP="009C3129">
            <w:pPr>
              <w:ind w:left="-57" w:right="-98" w:firstLine="0"/>
              <w:jc w:val="center"/>
              <w:rPr>
                <w:del w:id="51558" w:author="Ramasubramani, Hariharan" w:date="2015-07-21T10:17:00Z"/>
                <w:rFonts w:cstheme="minorHAnsi"/>
                <w:color w:val="000000" w:themeColor="text1"/>
                <w:szCs w:val="18"/>
              </w:rPr>
            </w:pPr>
            <w:del w:id="51559" w:author="Ramasubramani, Hariharan" w:date="2015-07-21T10:17:00Z">
              <w:r w:rsidDel="00797690">
                <w:rPr>
                  <w:rFonts w:cstheme="minorHAnsi"/>
                  <w:color w:val="000000" w:themeColor="text1"/>
                  <w:szCs w:val="18"/>
                </w:rPr>
                <w:delText>(CR 357)Single select</w:delText>
              </w:r>
            </w:del>
          </w:p>
        </w:tc>
        <w:tc>
          <w:tcPr>
            <w:tcW w:w="720" w:type="dxa"/>
            <w:tcBorders>
              <w:top w:val="single" w:sz="4" w:space="0" w:color="auto"/>
              <w:left w:val="single" w:sz="4" w:space="0" w:color="auto"/>
              <w:bottom w:val="single" w:sz="4" w:space="0" w:color="auto"/>
              <w:right w:val="single" w:sz="4" w:space="0" w:color="auto"/>
            </w:tcBorders>
          </w:tcPr>
          <w:p w14:paraId="7D666FFD" w14:textId="1843114D" w:rsidR="005F4718" w:rsidRPr="00C106B9" w:rsidDel="00797690" w:rsidRDefault="005F4718" w:rsidP="009C3129">
            <w:pPr>
              <w:ind w:left="-57" w:firstLine="0"/>
              <w:jc w:val="center"/>
              <w:rPr>
                <w:del w:id="51560" w:author="Ramasubramani, Hariharan" w:date="2015-07-21T10:17:00Z"/>
                <w:rFonts w:cstheme="minorHAnsi"/>
                <w:color w:val="000000" w:themeColor="text1"/>
                <w:szCs w:val="18"/>
              </w:rPr>
            </w:pPr>
            <w:del w:id="51561" w:author="Ramasubramani, Hariharan" w:date="2015-07-21T10:17:00Z">
              <w:r w:rsidRPr="00C106B9" w:rsidDel="00797690">
                <w:rPr>
                  <w:rFonts w:cstheme="minorHAnsi"/>
                  <w:color w:val="000000" w:themeColor="text1"/>
                  <w:szCs w:val="18"/>
                </w:rPr>
                <w:delText>-</w:delText>
              </w:r>
            </w:del>
          </w:p>
        </w:tc>
        <w:tc>
          <w:tcPr>
            <w:tcW w:w="2185" w:type="dxa"/>
            <w:tcBorders>
              <w:top w:val="single" w:sz="4" w:space="0" w:color="auto"/>
              <w:left w:val="single" w:sz="4" w:space="0" w:color="auto"/>
              <w:bottom w:val="single" w:sz="4" w:space="0" w:color="auto"/>
              <w:right w:val="single" w:sz="4" w:space="0" w:color="auto"/>
            </w:tcBorders>
          </w:tcPr>
          <w:p w14:paraId="5DE32E20" w14:textId="4D93D3E7" w:rsidR="005F4718" w:rsidRPr="00C106B9" w:rsidDel="00797690" w:rsidRDefault="005F4718" w:rsidP="009C3129">
            <w:pPr>
              <w:ind w:left="6" w:firstLine="0"/>
              <w:rPr>
                <w:del w:id="51562" w:author="Ramasubramani, Hariharan" w:date="2015-07-21T10:17:00Z"/>
                <w:rFonts w:cstheme="minorHAnsi"/>
                <w:color w:val="000000" w:themeColor="text1"/>
                <w:szCs w:val="18"/>
              </w:rPr>
            </w:pPr>
            <w:del w:id="51563" w:author="Ramasubramani, Hariharan" w:date="2015-07-21T10:17:00Z">
              <w:r w:rsidDel="00797690">
                <w:rPr>
                  <w:rFonts w:cstheme="minorHAnsi"/>
                  <w:color w:val="000000" w:themeColor="text1"/>
                  <w:szCs w:val="18"/>
                </w:rPr>
                <w:delText>See: Unique Forms Spreadsheet (CR 409)</w:delText>
              </w:r>
            </w:del>
          </w:p>
        </w:tc>
        <w:tc>
          <w:tcPr>
            <w:tcW w:w="1350" w:type="dxa"/>
            <w:tcBorders>
              <w:top w:val="single" w:sz="4" w:space="0" w:color="auto"/>
              <w:left w:val="single" w:sz="4" w:space="0" w:color="auto"/>
              <w:bottom w:val="single" w:sz="4" w:space="0" w:color="auto"/>
              <w:right w:val="single" w:sz="4" w:space="0" w:color="auto"/>
            </w:tcBorders>
          </w:tcPr>
          <w:p w14:paraId="6F6D6D25" w14:textId="3B3522E1" w:rsidR="005F4718" w:rsidRPr="00C106B9" w:rsidDel="00797690" w:rsidRDefault="005F4718" w:rsidP="009C3129">
            <w:pPr>
              <w:ind w:left="-57" w:firstLine="0"/>
              <w:jc w:val="center"/>
              <w:rPr>
                <w:del w:id="51564" w:author="Ramasubramani, Hariharan" w:date="2015-07-21T10:17:00Z"/>
                <w:rFonts w:cstheme="minorHAnsi"/>
                <w:color w:val="000000" w:themeColor="text1"/>
                <w:szCs w:val="18"/>
              </w:rPr>
            </w:pPr>
            <w:del w:id="51565" w:author="Ramasubramani, Hariharan" w:date="2015-07-21T10:17:00Z">
              <w:r w:rsidRPr="00C106B9" w:rsidDel="00797690">
                <w:rPr>
                  <w:rFonts w:cstheme="minorHAnsi"/>
                  <w:color w:val="000000" w:themeColor="text1"/>
                  <w:szCs w:val="18"/>
                </w:rPr>
                <w:delText>-</w:delText>
              </w:r>
            </w:del>
          </w:p>
        </w:tc>
      </w:tr>
      <w:tr w:rsidR="005F4718" w:rsidRPr="00C106B9" w:rsidDel="00797690" w14:paraId="442AA067" w14:textId="555F0863" w:rsidTr="008C172F">
        <w:trPr>
          <w:cantSplit/>
          <w:trHeight w:val="314"/>
          <w:jc w:val="center"/>
          <w:del w:id="51566" w:author="Ramasubramani, Hariharan" w:date="2015-07-21T10:17:00Z"/>
        </w:trPr>
        <w:tc>
          <w:tcPr>
            <w:tcW w:w="1052" w:type="dxa"/>
            <w:tcBorders>
              <w:top w:val="single" w:sz="4" w:space="0" w:color="auto"/>
              <w:left w:val="single" w:sz="4" w:space="0" w:color="auto"/>
              <w:bottom w:val="single" w:sz="4" w:space="0" w:color="auto"/>
              <w:right w:val="single" w:sz="4" w:space="0" w:color="auto"/>
            </w:tcBorders>
          </w:tcPr>
          <w:p w14:paraId="48EAD6A7" w14:textId="781DAD2D" w:rsidR="005F4718" w:rsidRPr="00C106B9" w:rsidDel="00797690" w:rsidRDefault="005F4718" w:rsidP="00524BF5">
            <w:pPr>
              <w:pStyle w:val="ListParagraph"/>
              <w:numPr>
                <w:ilvl w:val="3"/>
                <w:numId w:val="21"/>
              </w:numPr>
              <w:overflowPunct w:val="0"/>
              <w:autoSpaceDE w:val="0"/>
              <w:autoSpaceDN w:val="0"/>
              <w:spacing w:after="60"/>
              <w:ind w:left="-43" w:firstLine="0"/>
              <w:textAlignment w:val="baseline"/>
              <w:rPr>
                <w:del w:id="51567" w:author="Ramasubramani, Hariharan" w:date="2015-07-21T10:17:00Z"/>
                <w:rFonts w:cstheme="minorHAnsi"/>
                <w:color w:val="000000" w:themeColor="text1"/>
              </w:rPr>
            </w:pPr>
          </w:p>
        </w:tc>
        <w:tc>
          <w:tcPr>
            <w:tcW w:w="1870" w:type="dxa"/>
            <w:tcBorders>
              <w:top w:val="single" w:sz="4" w:space="0" w:color="auto"/>
              <w:left w:val="single" w:sz="4" w:space="0" w:color="auto"/>
              <w:bottom w:val="single" w:sz="4" w:space="0" w:color="auto"/>
              <w:right w:val="single" w:sz="4" w:space="0" w:color="auto"/>
            </w:tcBorders>
          </w:tcPr>
          <w:p w14:paraId="7439AC84" w14:textId="2BE0C9FE" w:rsidR="005F4718" w:rsidRPr="00C106B9" w:rsidDel="00797690" w:rsidRDefault="005F4718" w:rsidP="009C3129">
            <w:pPr>
              <w:ind w:firstLine="0"/>
              <w:rPr>
                <w:del w:id="51568" w:author="Ramasubramani, Hariharan" w:date="2015-07-21T10:17:00Z"/>
                <w:rFonts w:cstheme="minorHAnsi"/>
                <w:color w:val="000000" w:themeColor="text1"/>
                <w:szCs w:val="18"/>
              </w:rPr>
            </w:pPr>
            <w:del w:id="51569" w:author="Ramasubramani, Hariharan" w:date="2015-07-21T10:17:00Z">
              <w:r w:rsidDel="00797690">
                <w:rPr>
                  <w:rFonts w:cstheme="minorHAnsi"/>
                  <w:color w:val="000000" w:themeColor="text1"/>
                  <w:szCs w:val="18"/>
                </w:rPr>
                <w:delText>Requirement Removed</w:delText>
              </w:r>
            </w:del>
          </w:p>
        </w:tc>
        <w:tc>
          <w:tcPr>
            <w:tcW w:w="857" w:type="dxa"/>
            <w:tcBorders>
              <w:top w:val="single" w:sz="4" w:space="0" w:color="auto"/>
              <w:left w:val="single" w:sz="4" w:space="0" w:color="auto"/>
              <w:bottom w:val="single" w:sz="4" w:space="0" w:color="auto"/>
              <w:right w:val="single" w:sz="4" w:space="0" w:color="auto"/>
            </w:tcBorders>
          </w:tcPr>
          <w:p w14:paraId="639C3AB6" w14:textId="69B1D26A" w:rsidR="005F4718" w:rsidRPr="00C106B9" w:rsidDel="00797690" w:rsidRDefault="005F4718" w:rsidP="009C3129">
            <w:pPr>
              <w:ind w:firstLine="0"/>
              <w:rPr>
                <w:del w:id="51570" w:author="Ramasubramani, Hariharan" w:date="2015-07-21T10:17:00Z"/>
                <w:rFonts w:cstheme="minorHAnsi"/>
                <w:color w:val="000000" w:themeColor="text1"/>
                <w:szCs w:val="18"/>
              </w:rPr>
            </w:pPr>
          </w:p>
        </w:tc>
        <w:tc>
          <w:tcPr>
            <w:tcW w:w="1018" w:type="dxa"/>
            <w:tcBorders>
              <w:top w:val="single" w:sz="4" w:space="0" w:color="auto"/>
              <w:left w:val="single" w:sz="4" w:space="0" w:color="auto"/>
              <w:bottom w:val="single" w:sz="4" w:space="0" w:color="auto"/>
              <w:right w:val="single" w:sz="4" w:space="0" w:color="auto"/>
            </w:tcBorders>
          </w:tcPr>
          <w:p w14:paraId="7B855492" w14:textId="65E20EBD" w:rsidR="005F4718" w:rsidRPr="00C106B9" w:rsidDel="00797690" w:rsidRDefault="005F4718" w:rsidP="009C3129">
            <w:pPr>
              <w:ind w:left="-57" w:firstLine="0"/>
              <w:jc w:val="center"/>
              <w:rPr>
                <w:del w:id="51571" w:author="Ramasubramani, Hariharan" w:date="2015-07-21T10:17:00Z"/>
                <w:rFonts w:cstheme="minorHAnsi"/>
                <w:color w:val="000000" w:themeColor="text1"/>
                <w:szCs w:val="18"/>
              </w:rPr>
            </w:pPr>
          </w:p>
        </w:tc>
        <w:tc>
          <w:tcPr>
            <w:tcW w:w="897" w:type="dxa"/>
            <w:tcBorders>
              <w:top w:val="single" w:sz="4" w:space="0" w:color="auto"/>
              <w:left w:val="single" w:sz="4" w:space="0" w:color="auto"/>
              <w:bottom w:val="single" w:sz="4" w:space="0" w:color="auto"/>
              <w:right w:val="single" w:sz="4" w:space="0" w:color="auto"/>
            </w:tcBorders>
          </w:tcPr>
          <w:p w14:paraId="450A59ED" w14:textId="2C5C4785" w:rsidR="005F4718" w:rsidRPr="00C106B9" w:rsidDel="00797690" w:rsidRDefault="005F4718" w:rsidP="009C3129">
            <w:pPr>
              <w:ind w:left="-57" w:firstLine="0"/>
              <w:jc w:val="center"/>
              <w:rPr>
                <w:del w:id="51572" w:author="Ramasubramani, Hariharan" w:date="2015-07-21T10:17:00Z"/>
                <w:rFonts w:cstheme="minorHAnsi"/>
                <w:color w:val="000000" w:themeColor="text1"/>
                <w:szCs w:val="18"/>
              </w:rPr>
            </w:pPr>
          </w:p>
        </w:tc>
        <w:tc>
          <w:tcPr>
            <w:tcW w:w="1262" w:type="dxa"/>
            <w:tcBorders>
              <w:top w:val="single" w:sz="4" w:space="0" w:color="auto"/>
              <w:left w:val="single" w:sz="4" w:space="0" w:color="auto"/>
              <w:bottom w:val="single" w:sz="4" w:space="0" w:color="auto"/>
              <w:right w:val="single" w:sz="4" w:space="0" w:color="auto"/>
            </w:tcBorders>
          </w:tcPr>
          <w:p w14:paraId="3928C0B9" w14:textId="6B309181" w:rsidR="005F4718" w:rsidRPr="00C106B9" w:rsidDel="00797690" w:rsidRDefault="005F4718" w:rsidP="009C3129">
            <w:pPr>
              <w:ind w:left="-57" w:right="-98" w:firstLine="0"/>
              <w:jc w:val="center"/>
              <w:rPr>
                <w:del w:id="51573" w:author="Ramasubramani, Hariharan" w:date="2015-07-21T10:17:00Z"/>
                <w:rFonts w:cstheme="minorHAnsi"/>
                <w:color w:val="000000" w:themeColor="text1"/>
                <w:szCs w:val="18"/>
              </w:rPr>
            </w:pPr>
          </w:p>
        </w:tc>
        <w:tc>
          <w:tcPr>
            <w:tcW w:w="720" w:type="dxa"/>
            <w:tcBorders>
              <w:top w:val="single" w:sz="4" w:space="0" w:color="auto"/>
              <w:left w:val="single" w:sz="4" w:space="0" w:color="auto"/>
              <w:bottom w:val="single" w:sz="4" w:space="0" w:color="auto"/>
              <w:right w:val="single" w:sz="4" w:space="0" w:color="auto"/>
            </w:tcBorders>
          </w:tcPr>
          <w:p w14:paraId="6B765B10" w14:textId="414AFA0C" w:rsidR="005F4718" w:rsidRPr="00C106B9" w:rsidDel="00797690" w:rsidRDefault="005F4718" w:rsidP="009C3129">
            <w:pPr>
              <w:ind w:left="-57" w:firstLine="0"/>
              <w:jc w:val="center"/>
              <w:rPr>
                <w:del w:id="51574" w:author="Ramasubramani, Hariharan" w:date="2015-07-21T10:17:00Z"/>
                <w:rFonts w:cstheme="minorHAnsi"/>
                <w:color w:val="000000" w:themeColor="text1"/>
                <w:szCs w:val="18"/>
              </w:rPr>
            </w:pPr>
            <w:del w:id="51575" w:author="Ramasubramani, Hariharan" w:date="2015-07-21T10:17:00Z">
              <w:r w:rsidRPr="00C106B9" w:rsidDel="00797690">
                <w:rPr>
                  <w:rFonts w:cstheme="minorHAnsi"/>
                  <w:color w:val="000000" w:themeColor="text1"/>
                  <w:szCs w:val="18"/>
                </w:rPr>
                <w:delText>-</w:delText>
              </w:r>
            </w:del>
          </w:p>
        </w:tc>
        <w:tc>
          <w:tcPr>
            <w:tcW w:w="2185" w:type="dxa"/>
            <w:tcBorders>
              <w:top w:val="single" w:sz="4" w:space="0" w:color="auto"/>
              <w:left w:val="single" w:sz="4" w:space="0" w:color="auto"/>
              <w:bottom w:val="single" w:sz="4" w:space="0" w:color="auto"/>
              <w:right w:val="single" w:sz="4" w:space="0" w:color="auto"/>
            </w:tcBorders>
          </w:tcPr>
          <w:p w14:paraId="36905732" w14:textId="746785AF" w:rsidR="005F4718" w:rsidRPr="00C106B9" w:rsidDel="00797690" w:rsidRDefault="005F4718" w:rsidP="009C3129">
            <w:pPr>
              <w:ind w:left="6" w:firstLine="0"/>
              <w:rPr>
                <w:del w:id="51576" w:author="Ramasubramani, Hariharan" w:date="2015-07-21T10:17:00Z"/>
                <w:rFonts w:cstheme="minorHAnsi"/>
                <w:color w:val="000000" w:themeColor="text1"/>
                <w:szCs w:val="18"/>
              </w:rPr>
            </w:pPr>
            <w:del w:id="51577" w:author="Ramasubramani, Hariharan" w:date="2015-07-21T10:17:00Z">
              <w:r w:rsidRPr="00C106B9" w:rsidDel="00797690">
                <w:rPr>
                  <w:rFonts w:cstheme="minorHAnsi"/>
                  <w:color w:val="000000" w:themeColor="text1"/>
                  <w:szCs w:val="18"/>
                </w:rPr>
                <w:delText>-</w:delText>
              </w:r>
            </w:del>
          </w:p>
        </w:tc>
        <w:tc>
          <w:tcPr>
            <w:tcW w:w="1350" w:type="dxa"/>
            <w:tcBorders>
              <w:top w:val="single" w:sz="4" w:space="0" w:color="auto"/>
              <w:left w:val="single" w:sz="4" w:space="0" w:color="auto"/>
              <w:bottom w:val="single" w:sz="4" w:space="0" w:color="auto"/>
              <w:right w:val="single" w:sz="4" w:space="0" w:color="auto"/>
            </w:tcBorders>
          </w:tcPr>
          <w:p w14:paraId="5A6DDFAC" w14:textId="428076EC" w:rsidR="005F4718" w:rsidRPr="00C106B9" w:rsidDel="00797690" w:rsidRDefault="005F4718" w:rsidP="009C3129">
            <w:pPr>
              <w:ind w:left="-57" w:firstLine="0"/>
              <w:jc w:val="center"/>
              <w:rPr>
                <w:del w:id="51578" w:author="Ramasubramani, Hariharan" w:date="2015-07-21T10:17:00Z"/>
                <w:rFonts w:cstheme="minorHAnsi"/>
                <w:color w:val="000000" w:themeColor="text1"/>
                <w:szCs w:val="18"/>
              </w:rPr>
            </w:pPr>
          </w:p>
        </w:tc>
      </w:tr>
      <w:tr w:rsidR="005F4718" w:rsidRPr="00C106B9" w:rsidDel="00797690" w14:paraId="3BA600D3" w14:textId="069ECE1A" w:rsidTr="008C172F">
        <w:trPr>
          <w:cantSplit/>
          <w:trHeight w:val="314"/>
          <w:jc w:val="center"/>
          <w:del w:id="51579" w:author="Ramasubramani, Hariharan" w:date="2015-07-21T10:17:00Z"/>
        </w:trPr>
        <w:tc>
          <w:tcPr>
            <w:tcW w:w="1052" w:type="dxa"/>
            <w:tcBorders>
              <w:top w:val="single" w:sz="4" w:space="0" w:color="auto"/>
              <w:left w:val="single" w:sz="4" w:space="0" w:color="auto"/>
              <w:bottom w:val="single" w:sz="4" w:space="0" w:color="auto"/>
              <w:right w:val="single" w:sz="4" w:space="0" w:color="auto"/>
            </w:tcBorders>
          </w:tcPr>
          <w:p w14:paraId="32585DDE" w14:textId="39D190D6" w:rsidR="005F4718" w:rsidRPr="00C106B9" w:rsidDel="00797690" w:rsidRDefault="005F4718" w:rsidP="00524BF5">
            <w:pPr>
              <w:pStyle w:val="ListParagraph"/>
              <w:numPr>
                <w:ilvl w:val="3"/>
                <w:numId w:val="21"/>
              </w:numPr>
              <w:overflowPunct w:val="0"/>
              <w:autoSpaceDE w:val="0"/>
              <w:autoSpaceDN w:val="0"/>
              <w:spacing w:after="60"/>
              <w:ind w:left="-43" w:firstLine="0"/>
              <w:textAlignment w:val="baseline"/>
              <w:rPr>
                <w:del w:id="51580" w:author="Ramasubramani, Hariharan" w:date="2015-07-21T10:17:00Z"/>
                <w:rFonts w:cstheme="minorHAnsi"/>
                <w:color w:val="000000" w:themeColor="text1"/>
              </w:rPr>
            </w:pPr>
          </w:p>
        </w:tc>
        <w:tc>
          <w:tcPr>
            <w:tcW w:w="1870" w:type="dxa"/>
            <w:tcBorders>
              <w:top w:val="single" w:sz="4" w:space="0" w:color="auto"/>
              <w:left w:val="single" w:sz="4" w:space="0" w:color="auto"/>
              <w:bottom w:val="single" w:sz="4" w:space="0" w:color="auto"/>
              <w:right w:val="single" w:sz="4" w:space="0" w:color="auto"/>
            </w:tcBorders>
          </w:tcPr>
          <w:p w14:paraId="0315EE4F" w14:textId="49EEFFC4" w:rsidR="005F4718" w:rsidRPr="00C106B9" w:rsidDel="00797690" w:rsidRDefault="005F4718" w:rsidP="009C3129">
            <w:pPr>
              <w:ind w:firstLine="0"/>
              <w:rPr>
                <w:del w:id="51581" w:author="Ramasubramani, Hariharan" w:date="2015-07-21T10:17:00Z"/>
                <w:rFonts w:cstheme="minorHAnsi"/>
                <w:color w:val="000000" w:themeColor="text1"/>
                <w:szCs w:val="18"/>
              </w:rPr>
            </w:pPr>
            <w:del w:id="51582" w:author="Ramasubramani, Hariharan" w:date="2015-07-21T10:17:00Z">
              <w:r w:rsidRPr="00C106B9" w:rsidDel="00797690">
                <w:rPr>
                  <w:rFonts w:cstheme="minorHAnsi"/>
                  <w:color w:val="000000" w:themeColor="text1"/>
                  <w:szCs w:val="18"/>
                </w:rPr>
                <w:delText>Package Effective</w:delText>
              </w:r>
              <w:r w:rsidDel="00797690">
                <w:rPr>
                  <w:rFonts w:cstheme="minorHAnsi"/>
                  <w:color w:val="000000" w:themeColor="text1"/>
                  <w:szCs w:val="18"/>
                </w:rPr>
                <w:delText xml:space="preserve"> </w:delText>
              </w:r>
              <w:r w:rsidRPr="00C106B9" w:rsidDel="00797690">
                <w:rPr>
                  <w:rFonts w:cstheme="minorHAnsi"/>
                  <w:color w:val="000000" w:themeColor="text1"/>
                  <w:szCs w:val="18"/>
                </w:rPr>
                <w:delText>Date</w:delText>
              </w:r>
            </w:del>
          </w:p>
        </w:tc>
        <w:tc>
          <w:tcPr>
            <w:tcW w:w="857" w:type="dxa"/>
            <w:tcBorders>
              <w:top w:val="single" w:sz="4" w:space="0" w:color="auto"/>
              <w:left w:val="single" w:sz="4" w:space="0" w:color="auto"/>
              <w:bottom w:val="single" w:sz="4" w:space="0" w:color="auto"/>
              <w:right w:val="single" w:sz="4" w:space="0" w:color="auto"/>
            </w:tcBorders>
          </w:tcPr>
          <w:p w14:paraId="7B640C4F" w14:textId="70D6E28F" w:rsidR="005F4718" w:rsidRPr="00C106B9" w:rsidDel="00797690" w:rsidRDefault="005F4718" w:rsidP="009C3129">
            <w:pPr>
              <w:ind w:firstLine="0"/>
              <w:rPr>
                <w:del w:id="51583" w:author="Ramasubramani, Hariharan" w:date="2015-07-21T10:17:00Z"/>
                <w:rFonts w:cstheme="minorHAnsi"/>
                <w:color w:val="000000" w:themeColor="text1"/>
                <w:szCs w:val="18"/>
              </w:rPr>
            </w:pPr>
            <w:del w:id="51584" w:author="Ramasubramani, Hariharan" w:date="2015-07-21T10:17:00Z">
              <w:r w:rsidRPr="00C106B9" w:rsidDel="00797690">
                <w:rPr>
                  <w:rFonts w:cstheme="minorHAnsi"/>
                  <w:color w:val="000000" w:themeColor="text1"/>
                  <w:szCs w:val="18"/>
                </w:rPr>
                <w:delText>-</w:delText>
              </w:r>
            </w:del>
          </w:p>
        </w:tc>
        <w:tc>
          <w:tcPr>
            <w:tcW w:w="1018" w:type="dxa"/>
            <w:tcBorders>
              <w:top w:val="single" w:sz="4" w:space="0" w:color="auto"/>
              <w:left w:val="single" w:sz="4" w:space="0" w:color="auto"/>
              <w:bottom w:val="single" w:sz="4" w:space="0" w:color="auto"/>
              <w:right w:val="single" w:sz="4" w:space="0" w:color="auto"/>
            </w:tcBorders>
          </w:tcPr>
          <w:p w14:paraId="48393B12" w14:textId="7EBE786A" w:rsidR="005F4718" w:rsidRPr="00C106B9" w:rsidDel="00797690" w:rsidRDefault="005F4718" w:rsidP="009C3129">
            <w:pPr>
              <w:ind w:left="-57" w:firstLine="0"/>
              <w:jc w:val="center"/>
              <w:rPr>
                <w:del w:id="51585" w:author="Ramasubramani, Hariharan" w:date="2015-07-21T10:17:00Z"/>
                <w:rFonts w:cstheme="minorHAnsi"/>
                <w:color w:val="000000" w:themeColor="text1"/>
                <w:szCs w:val="18"/>
              </w:rPr>
            </w:pPr>
            <w:del w:id="51586" w:author="Ramasubramani, Hariharan" w:date="2015-07-21T10:17:00Z">
              <w:r w:rsidRPr="00C106B9" w:rsidDel="00797690">
                <w:rPr>
                  <w:rFonts w:cstheme="minorHAnsi"/>
                  <w:color w:val="000000" w:themeColor="text1"/>
                  <w:szCs w:val="18"/>
                </w:rPr>
                <w:delText>M</w:delText>
              </w:r>
            </w:del>
          </w:p>
        </w:tc>
        <w:tc>
          <w:tcPr>
            <w:tcW w:w="897" w:type="dxa"/>
            <w:tcBorders>
              <w:top w:val="single" w:sz="4" w:space="0" w:color="auto"/>
              <w:left w:val="single" w:sz="4" w:space="0" w:color="auto"/>
              <w:bottom w:val="single" w:sz="4" w:space="0" w:color="auto"/>
              <w:right w:val="single" w:sz="4" w:space="0" w:color="auto"/>
            </w:tcBorders>
          </w:tcPr>
          <w:p w14:paraId="569C0292" w14:textId="6C1E6D12" w:rsidR="005F4718" w:rsidRPr="00C106B9" w:rsidDel="00797690" w:rsidRDefault="005F4718" w:rsidP="009C3129">
            <w:pPr>
              <w:ind w:left="-57" w:firstLine="0"/>
              <w:jc w:val="center"/>
              <w:rPr>
                <w:del w:id="51587" w:author="Ramasubramani, Hariharan" w:date="2015-07-21T10:17:00Z"/>
                <w:rFonts w:cstheme="minorHAnsi"/>
                <w:color w:val="000000" w:themeColor="text1"/>
                <w:szCs w:val="18"/>
              </w:rPr>
            </w:pPr>
            <w:del w:id="51588" w:author="Ramasubramani, Hariharan" w:date="2015-07-21T10:17:00Z">
              <w:r w:rsidRPr="00C106B9" w:rsidDel="00797690">
                <w:rPr>
                  <w:rFonts w:cstheme="minorHAnsi"/>
                  <w:color w:val="000000" w:themeColor="text1"/>
                  <w:szCs w:val="18"/>
                </w:rPr>
                <w:delText>E</w:delText>
              </w:r>
            </w:del>
          </w:p>
        </w:tc>
        <w:tc>
          <w:tcPr>
            <w:tcW w:w="1262" w:type="dxa"/>
            <w:tcBorders>
              <w:top w:val="single" w:sz="4" w:space="0" w:color="auto"/>
              <w:left w:val="single" w:sz="4" w:space="0" w:color="auto"/>
              <w:bottom w:val="single" w:sz="4" w:space="0" w:color="auto"/>
              <w:right w:val="single" w:sz="4" w:space="0" w:color="auto"/>
            </w:tcBorders>
          </w:tcPr>
          <w:p w14:paraId="3A1B7D7F" w14:textId="664B4166" w:rsidR="005F4718" w:rsidRPr="00C106B9" w:rsidDel="00797690" w:rsidRDefault="005F4718" w:rsidP="009C3129">
            <w:pPr>
              <w:ind w:left="-57" w:right="-98" w:firstLine="0"/>
              <w:jc w:val="center"/>
              <w:rPr>
                <w:del w:id="51589" w:author="Ramasubramani, Hariharan" w:date="2015-07-21T10:17:00Z"/>
                <w:rFonts w:cstheme="minorHAnsi"/>
                <w:color w:val="000000" w:themeColor="text1"/>
                <w:szCs w:val="18"/>
              </w:rPr>
            </w:pPr>
            <w:del w:id="51590" w:author="Ramasubramani, Hariharan" w:date="2015-07-21T10:17:00Z">
              <w:r w:rsidRPr="00C106B9" w:rsidDel="00797690">
                <w:rPr>
                  <w:rFonts w:cstheme="minorHAnsi"/>
                  <w:color w:val="000000" w:themeColor="text1"/>
                  <w:szCs w:val="18"/>
                </w:rPr>
                <w:delText>date</w:delText>
              </w:r>
            </w:del>
          </w:p>
        </w:tc>
        <w:tc>
          <w:tcPr>
            <w:tcW w:w="720" w:type="dxa"/>
            <w:tcBorders>
              <w:top w:val="single" w:sz="4" w:space="0" w:color="auto"/>
              <w:left w:val="single" w:sz="4" w:space="0" w:color="auto"/>
              <w:bottom w:val="single" w:sz="4" w:space="0" w:color="auto"/>
              <w:right w:val="single" w:sz="4" w:space="0" w:color="auto"/>
            </w:tcBorders>
          </w:tcPr>
          <w:p w14:paraId="4BAA3E8A" w14:textId="7018DB9D" w:rsidR="005F4718" w:rsidRPr="00C106B9" w:rsidDel="00797690" w:rsidRDefault="005F4718" w:rsidP="009C3129">
            <w:pPr>
              <w:ind w:left="-57" w:firstLine="0"/>
              <w:jc w:val="center"/>
              <w:rPr>
                <w:del w:id="51591" w:author="Ramasubramani, Hariharan" w:date="2015-07-21T10:17:00Z"/>
                <w:rFonts w:cstheme="minorHAnsi"/>
                <w:color w:val="000000" w:themeColor="text1"/>
                <w:szCs w:val="18"/>
              </w:rPr>
            </w:pPr>
            <w:del w:id="51592" w:author="Ramasubramani, Hariharan" w:date="2015-07-21T10:17:00Z">
              <w:r w:rsidRPr="00C106B9" w:rsidDel="00797690">
                <w:rPr>
                  <w:rFonts w:cstheme="minorHAnsi"/>
                  <w:color w:val="000000" w:themeColor="text1"/>
                  <w:szCs w:val="18"/>
                </w:rPr>
                <w:delText>-</w:delText>
              </w:r>
            </w:del>
          </w:p>
        </w:tc>
        <w:tc>
          <w:tcPr>
            <w:tcW w:w="2185" w:type="dxa"/>
            <w:tcBorders>
              <w:top w:val="single" w:sz="4" w:space="0" w:color="auto"/>
              <w:left w:val="single" w:sz="4" w:space="0" w:color="auto"/>
              <w:bottom w:val="single" w:sz="4" w:space="0" w:color="auto"/>
              <w:right w:val="single" w:sz="4" w:space="0" w:color="auto"/>
            </w:tcBorders>
          </w:tcPr>
          <w:p w14:paraId="5D2DFFF5" w14:textId="04AE1604" w:rsidR="005F4718" w:rsidRPr="00C106B9" w:rsidDel="00797690" w:rsidRDefault="005F4718" w:rsidP="009C3129">
            <w:pPr>
              <w:ind w:left="6" w:firstLine="0"/>
              <w:rPr>
                <w:del w:id="51593" w:author="Ramasubramani, Hariharan" w:date="2015-07-21T10:17:00Z"/>
                <w:rFonts w:cstheme="minorHAnsi"/>
                <w:color w:val="000000" w:themeColor="text1"/>
                <w:szCs w:val="18"/>
              </w:rPr>
            </w:pPr>
            <w:del w:id="51594" w:author="Ramasubramani, Hariharan" w:date="2015-07-21T10:17:00Z">
              <w:r w:rsidRPr="00C106B9" w:rsidDel="00797690">
                <w:rPr>
                  <w:rFonts w:cstheme="minorHAnsi"/>
                  <w:color w:val="000000" w:themeColor="text1"/>
                  <w:szCs w:val="18"/>
                </w:rPr>
                <w:delText>mm/dd/yyyy  hh:mm</w:delText>
              </w:r>
            </w:del>
          </w:p>
        </w:tc>
        <w:tc>
          <w:tcPr>
            <w:tcW w:w="1350" w:type="dxa"/>
            <w:tcBorders>
              <w:top w:val="single" w:sz="4" w:space="0" w:color="auto"/>
              <w:left w:val="single" w:sz="4" w:space="0" w:color="auto"/>
              <w:bottom w:val="single" w:sz="4" w:space="0" w:color="auto"/>
              <w:right w:val="single" w:sz="4" w:space="0" w:color="auto"/>
            </w:tcBorders>
          </w:tcPr>
          <w:p w14:paraId="48C15350" w14:textId="258F5439" w:rsidR="005F4718" w:rsidRPr="00C106B9" w:rsidDel="00797690" w:rsidRDefault="005F4718" w:rsidP="009C3129">
            <w:pPr>
              <w:ind w:left="-57" w:firstLine="0"/>
              <w:jc w:val="center"/>
              <w:rPr>
                <w:del w:id="51595" w:author="Ramasubramani, Hariharan" w:date="2015-07-21T10:17:00Z"/>
                <w:rFonts w:cstheme="minorHAnsi"/>
                <w:color w:val="000000" w:themeColor="text1"/>
                <w:szCs w:val="18"/>
              </w:rPr>
            </w:pPr>
            <w:del w:id="51596" w:author="Ramasubramani, Hariharan" w:date="2015-07-21T10:17:00Z">
              <w:r w:rsidRPr="00C106B9" w:rsidDel="00797690">
                <w:rPr>
                  <w:rFonts w:cstheme="minorHAnsi"/>
                  <w:color w:val="000000" w:themeColor="text1"/>
                  <w:szCs w:val="18"/>
                </w:rPr>
                <w:delText>Current Date</w:delText>
              </w:r>
            </w:del>
          </w:p>
        </w:tc>
      </w:tr>
      <w:tr w:rsidR="005F4718" w:rsidRPr="00C106B9" w:rsidDel="00797690" w14:paraId="470BB1B7" w14:textId="03DFD518" w:rsidTr="008C172F">
        <w:trPr>
          <w:cantSplit/>
          <w:trHeight w:val="314"/>
          <w:jc w:val="center"/>
          <w:del w:id="51597" w:author="Ramasubramani, Hariharan" w:date="2015-07-21T10:17:00Z"/>
        </w:trPr>
        <w:tc>
          <w:tcPr>
            <w:tcW w:w="1052" w:type="dxa"/>
            <w:tcBorders>
              <w:top w:val="single" w:sz="4" w:space="0" w:color="auto"/>
              <w:left w:val="single" w:sz="4" w:space="0" w:color="auto"/>
              <w:bottom w:val="single" w:sz="4" w:space="0" w:color="auto"/>
              <w:right w:val="single" w:sz="4" w:space="0" w:color="auto"/>
            </w:tcBorders>
          </w:tcPr>
          <w:p w14:paraId="6A7A738B" w14:textId="15556230" w:rsidR="005F4718" w:rsidRPr="00C106B9" w:rsidDel="00797690" w:rsidRDefault="005F4718" w:rsidP="00524BF5">
            <w:pPr>
              <w:pStyle w:val="ListParagraph"/>
              <w:numPr>
                <w:ilvl w:val="3"/>
                <w:numId w:val="21"/>
              </w:numPr>
              <w:overflowPunct w:val="0"/>
              <w:autoSpaceDE w:val="0"/>
              <w:autoSpaceDN w:val="0"/>
              <w:spacing w:after="60"/>
              <w:ind w:left="-43" w:firstLine="0"/>
              <w:textAlignment w:val="baseline"/>
              <w:rPr>
                <w:del w:id="51598" w:author="Ramasubramani, Hariharan" w:date="2015-07-21T10:17:00Z"/>
                <w:rFonts w:cstheme="minorHAnsi"/>
                <w:color w:val="000000" w:themeColor="text1"/>
              </w:rPr>
            </w:pPr>
          </w:p>
        </w:tc>
        <w:tc>
          <w:tcPr>
            <w:tcW w:w="1870" w:type="dxa"/>
            <w:tcBorders>
              <w:top w:val="single" w:sz="4" w:space="0" w:color="auto"/>
              <w:left w:val="single" w:sz="4" w:space="0" w:color="auto"/>
              <w:bottom w:val="single" w:sz="4" w:space="0" w:color="auto"/>
              <w:right w:val="single" w:sz="4" w:space="0" w:color="auto"/>
            </w:tcBorders>
          </w:tcPr>
          <w:p w14:paraId="76AF93FA" w14:textId="07A47B65" w:rsidR="005F4718" w:rsidRPr="00C106B9" w:rsidDel="00797690" w:rsidRDefault="005F4718" w:rsidP="009C3129">
            <w:pPr>
              <w:ind w:firstLine="0"/>
              <w:rPr>
                <w:del w:id="51599" w:author="Ramasubramani, Hariharan" w:date="2015-07-21T10:17:00Z"/>
                <w:rFonts w:cstheme="minorHAnsi"/>
                <w:color w:val="000000" w:themeColor="text1"/>
                <w:szCs w:val="18"/>
              </w:rPr>
            </w:pPr>
            <w:del w:id="51600" w:author="Ramasubramani, Hariharan" w:date="2015-07-21T10:17:00Z">
              <w:r w:rsidRPr="00C106B9" w:rsidDel="00797690">
                <w:rPr>
                  <w:rFonts w:cstheme="minorHAnsi"/>
                  <w:color w:val="000000" w:themeColor="text1"/>
                  <w:szCs w:val="18"/>
                </w:rPr>
                <w:delText>Package Expiration Date</w:delText>
              </w:r>
            </w:del>
          </w:p>
        </w:tc>
        <w:tc>
          <w:tcPr>
            <w:tcW w:w="857" w:type="dxa"/>
            <w:tcBorders>
              <w:top w:val="single" w:sz="4" w:space="0" w:color="auto"/>
              <w:left w:val="single" w:sz="4" w:space="0" w:color="auto"/>
              <w:bottom w:val="single" w:sz="4" w:space="0" w:color="auto"/>
              <w:right w:val="single" w:sz="4" w:space="0" w:color="auto"/>
            </w:tcBorders>
          </w:tcPr>
          <w:p w14:paraId="48CCE105" w14:textId="4C1E8EC2" w:rsidR="005F4718" w:rsidRPr="00C106B9" w:rsidDel="00797690" w:rsidRDefault="005F4718" w:rsidP="009C3129">
            <w:pPr>
              <w:ind w:firstLine="0"/>
              <w:rPr>
                <w:del w:id="51601" w:author="Ramasubramani, Hariharan" w:date="2015-07-21T10:17:00Z"/>
                <w:rFonts w:cstheme="minorHAnsi"/>
                <w:color w:val="000000" w:themeColor="text1"/>
                <w:szCs w:val="18"/>
              </w:rPr>
            </w:pPr>
            <w:del w:id="51602" w:author="Ramasubramani, Hariharan" w:date="2015-07-21T10:17:00Z">
              <w:r w:rsidRPr="00C106B9" w:rsidDel="00797690">
                <w:rPr>
                  <w:rFonts w:cstheme="minorHAnsi"/>
                  <w:color w:val="000000" w:themeColor="text1"/>
                  <w:szCs w:val="18"/>
                </w:rPr>
                <w:delText>-</w:delText>
              </w:r>
            </w:del>
          </w:p>
        </w:tc>
        <w:tc>
          <w:tcPr>
            <w:tcW w:w="1018" w:type="dxa"/>
            <w:tcBorders>
              <w:top w:val="single" w:sz="4" w:space="0" w:color="auto"/>
              <w:left w:val="single" w:sz="4" w:space="0" w:color="auto"/>
              <w:bottom w:val="single" w:sz="4" w:space="0" w:color="auto"/>
              <w:right w:val="single" w:sz="4" w:space="0" w:color="auto"/>
            </w:tcBorders>
          </w:tcPr>
          <w:p w14:paraId="76E158C0" w14:textId="4B5783BD" w:rsidR="005F4718" w:rsidRPr="00C106B9" w:rsidDel="00797690" w:rsidRDefault="005F4718" w:rsidP="009C3129">
            <w:pPr>
              <w:ind w:left="-57" w:firstLine="0"/>
              <w:jc w:val="center"/>
              <w:rPr>
                <w:del w:id="51603" w:author="Ramasubramani, Hariharan" w:date="2015-07-21T10:17:00Z"/>
                <w:rFonts w:cstheme="minorHAnsi"/>
                <w:color w:val="000000" w:themeColor="text1"/>
                <w:szCs w:val="18"/>
              </w:rPr>
            </w:pPr>
            <w:del w:id="51604" w:author="Ramasubramani, Hariharan" w:date="2015-07-21T10:17:00Z">
              <w:r w:rsidRPr="00C106B9" w:rsidDel="00797690">
                <w:rPr>
                  <w:rFonts w:cstheme="minorHAnsi"/>
                  <w:color w:val="000000" w:themeColor="text1"/>
                  <w:szCs w:val="18"/>
                </w:rPr>
                <w:delText>O</w:delText>
              </w:r>
            </w:del>
          </w:p>
        </w:tc>
        <w:tc>
          <w:tcPr>
            <w:tcW w:w="897" w:type="dxa"/>
            <w:tcBorders>
              <w:top w:val="single" w:sz="4" w:space="0" w:color="auto"/>
              <w:left w:val="single" w:sz="4" w:space="0" w:color="auto"/>
              <w:bottom w:val="single" w:sz="4" w:space="0" w:color="auto"/>
              <w:right w:val="single" w:sz="4" w:space="0" w:color="auto"/>
            </w:tcBorders>
          </w:tcPr>
          <w:p w14:paraId="3E16B915" w14:textId="7765CCA3" w:rsidR="005F4718" w:rsidRPr="00C106B9" w:rsidDel="00797690" w:rsidRDefault="005F4718" w:rsidP="009C3129">
            <w:pPr>
              <w:ind w:left="-57" w:firstLine="0"/>
              <w:jc w:val="center"/>
              <w:rPr>
                <w:del w:id="51605" w:author="Ramasubramani, Hariharan" w:date="2015-07-21T10:17:00Z"/>
                <w:rFonts w:cstheme="minorHAnsi"/>
                <w:color w:val="000000" w:themeColor="text1"/>
                <w:szCs w:val="18"/>
              </w:rPr>
            </w:pPr>
            <w:del w:id="51606" w:author="Ramasubramani, Hariharan" w:date="2015-07-21T10:17:00Z">
              <w:r w:rsidRPr="00C106B9" w:rsidDel="00797690">
                <w:rPr>
                  <w:rFonts w:cstheme="minorHAnsi"/>
                  <w:color w:val="000000" w:themeColor="text1"/>
                  <w:szCs w:val="18"/>
                </w:rPr>
                <w:delText>E</w:delText>
              </w:r>
            </w:del>
          </w:p>
        </w:tc>
        <w:tc>
          <w:tcPr>
            <w:tcW w:w="1262" w:type="dxa"/>
            <w:tcBorders>
              <w:top w:val="single" w:sz="4" w:space="0" w:color="auto"/>
              <w:left w:val="single" w:sz="4" w:space="0" w:color="auto"/>
              <w:bottom w:val="single" w:sz="4" w:space="0" w:color="auto"/>
              <w:right w:val="single" w:sz="4" w:space="0" w:color="auto"/>
            </w:tcBorders>
          </w:tcPr>
          <w:p w14:paraId="08C733DF" w14:textId="17688766" w:rsidR="005F4718" w:rsidRPr="00C106B9" w:rsidDel="00797690" w:rsidRDefault="005F4718" w:rsidP="009C3129">
            <w:pPr>
              <w:ind w:left="-57" w:right="-98" w:firstLine="0"/>
              <w:jc w:val="center"/>
              <w:rPr>
                <w:del w:id="51607" w:author="Ramasubramani, Hariharan" w:date="2015-07-21T10:17:00Z"/>
                <w:rFonts w:cstheme="minorHAnsi"/>
                <w:color w:val="000000" w:themeColor="text1"/>
                <w:szCs w:val="18"/>
              </w:rPr>
            </w:pPr>
            <w:del w:id="51608" w:author="Ramasubramani, Hariharan" w:date="2015-07-21T10:17:00Z">
              <w:r w:rsidRPr="00C106B9" w:rsidDel="00797690">
                <w:rPr>
                  <w:rFonts w:cstheme="minorHAnsi"/>
                  <w:color w:val="000000" w:themeColor="text1"/>
                  <w:szCs w:val="18"/>
                </w:rPr>
                <w:delText>date</w:delText>
              </w:r>
            </w:del>
          </w:p>
        </w:tc>
        <w:tc>
          <w:tcPr>
            <w:tcW w:w="720" w:type="dxa"/>
            <w:tcBorders>
              <w:top w:val="single" w:sz="4" w:space="0" w:color="auto"/>
              <w:left w:val="single" w:sz="4" w:space="0" w:color="auto"/>
              <w:bottom w:val="single" w:sz="4" w:space="0" w:color="auto"/>
              <w:right w:val="single" w:sz="4" w:space="0" w:color="auto"/>
            </w:tcBorders>
          </w:tcPr>
          <w:p w14:paraId="5D1DB24C" w14:textId="201F0309" w:rsidR="005F4718" w:rsidRPr="00C106B9" w:rsidDel="00797690" w:rsidRDefault="005F4718" w:rsidP="009C3129">
            <w:pPr>
              <w:ind w:left="-57" w:firstLine="0"/>
              <w:jc w:val="center"/>
              <w:rPr>
                <w:del w:id="51609" w:author="Ramasubramani, Hariharan" w:date="2015-07-21T10:17:00Z"/>
                <w:rFonts w:cstheme="minorHAnsi"/>
                <w:color w:val="000000" w:themeColor="text1"/>
                <w:szCs w:val="18"/>
              </w:rPr>
            </w:pPr>
            <w:del w:id="51610" w:author="Ramasubramani, Hariharan" w:date="2015-07-21T10:17:00Z">
              <w:r w:rsidRPr="00C106B9" w:rsidDel="00797690">
                <w:rPr>
                  <w:rFonts w:cstheme="minorHAnsi"/>
                  <w:color w:val="000000" w:themeColor="text1"/>
                  <w:szCs w:val="18"/>
                </w:rPr>
                <w:delText>-</w:delText>
              </w:r>
            </w:del>
          </w:p>
        </w:tc>
        <w:tc>
          <w:tcPr>
            <w:tcW w:w="2185" w:type="dxa"/>
            <w:tcBorders>
              <w:top w:val="single" w:sz="4" w:space="0" w:color="auto"/>
              <w:left w:val="single" w:sz="4" w:space="0" w:color="auto"/>
              <w:bottom w:val="single" w:sz="4" w:space="0" w:color="auto"/>
              <w:right w:val="single" w:sz="4" w:space="0" w:color="auto"/>
            </w:tcBorders>
          </w:tcPr>
          <w:p w14:paraId="574E07F7" w14:textId="60C445D6" w:rsidR="005F4718" w:rsidRPr="00C106B9" w:rsidDel="00797690" w:rsidRDefault="005F4718" w:rsidP="009C3129">
            <w:pPr>
              <w:ind w:left="6" w:firstLine="0"/>
              <w:rPr>
                <w:del w:id="51611" w:author="Ramasubramani, Hariharan" w:date="2015-07-21T10:17:00Z"/>
                <w:rFonts w:cstheme="minorHAnsi"/>
                <w:color w:val="000000" w:themeColor="text1"/>
                <w:szCs w:val="18"/>
              </w:rPr>
            </w:pPr>
            <w:del w:id="51612" w:author="Ramasubramani, Hariharan" w:date="2015-07-21T10:17:00Z">
              <w:r w:rsidRPr="00C106B9" w:rsidDel="00797690">
                <w:rPr>
                  <w:rFonts w:cstheme="minorHAnsi"/>
                  <w:color w:val="000000" w:themeColor="text1"/>
                  <w:szCs w:val="18"/>
                </w:rPr>
                <w:delText>mm/dd/yyyy  hh:mm</w:delText>
              </w:r>
            </w:del>
          </w:p>
        </w:tc>
        <w:tc>
          <w:tcPr>
            <w:tcW w:w="1350" w:type="dxa"/>
            <w:tcBorders>
              <w:top w:val="single" w:sz="4" w:space="0" w:color="auto"/>
              <w:left w:val="single" w:sz="4" w:space="0" w:color="auto"/>
              <w:bottom w:val="single" w:sz="4" w:space="0" w:color="auto"/>
              <w:right w:val="single" w:sz="4" w:space="0" w:color="auto"/>
            </w:tcBorders>
          </w:tcPr>
          <w:p w14:paraId="67948052" w14:textId="64B80D37" w:rsidR="005F4718" w:rsidRPr="00C106B9" w:rsidDel="00797690" w:rsidRDefault="005F4718" w:rsidP="009C3129">
            <w:pPr>
              <w:ind w:left="-57" w:firstLine="0"/>
              <w:jc w:val="center"/>
              <w:rPr>
                <w:del w:id="51613" w:author="Ramasubramani, Hariharan" w:date="2015-07-21T10:17:00Z"/>
                <w:rFonts w:cstheme="minorHAnsi"/>
                <w:color w:val="000000" w:themeColor="text1"/>
                <w:szCs w:val="18"/>
              </w:rPr>
            </w:pPr>
          </w:p>
        </w:tc>
      </w:tr>
      <w:tr w:rsidR="005F4718" w:rsidRPr="00C106B9" w:rsidDel="00797690" w14:paraId="1854E83B" w14:textId="59F6B8BE" w:rsidTr="008C172F">
        <w:trPr>
          <w:cantSplit/>
          <w:trHeight w:val="314"/>
          <w:jc w:val="center"/>
          <w:del w:id="51614" w:author="Ramasubramani, Hariharan" w:date="2015-07-21T10:17:00Z"/>
        </w:trPr>
        <w:tc>
          <w:tcPr>
            <w:tcW w:w="1052" w:type="dxa"/>
            <w:tcBorders>
              <w:top w:val="single" w:sz="4" w:space="0" w:color="auto"/>
              <w:left w:val="single" w:sz="4" w:space="0" w:color="auto"/>
              <w:bottom w:val="single" w:sz="4" w:space="0" w:color="auto"/>
              <w:right w:val="single" w:sz="4" w:space="0" w:color="auto"/>
            </w:tcBorders>
          </w:tcPr>
          <w:p w14:paraId="26AD90D9" w14:textId="3CFEB297" w:rsidR="005F4718" w:rsidRPr="00C106B9" w:rsidDel="00797690" w:rsidRDefault="005F4718" w:rsidP="00524BF5">
            <w:pPr>
              <w:pStyle w:val="ListParagraph"/>
              <w:numPr>
                <w:ilvl w:val="3"/>
                <w:numId w:val="21"/>
              </w:numPr>
              <w:overflowPunct w:val="0"/>
              <w:autoSpaceDE w:val="0"/>
              <w:autoSpaceDN w:val="0"/>
              <w:spacing w:after="60"/>
              <w:ind w:left="-43" w:firstLine="0"/>
              <w:textAlignment w:val="baseline"/>
              <w:rPr>
                <w:del w:id="51615" w:author="Ramasubramani, Hariharan" w:date="2015-07-21T10:17:00Z"/>
                <w:rFonts w:cstheme="minorHAnsi"/>
                <w:color w:val="000000" w:themeColor="text1"/>
              </w:rPr>
            </w:pPr>
          </w:p>
        </w:tc>
        <w:tc>
          <w:tcPr>
            <w:tcW w:w="1870" w:type="dxa"/>
            <w:tcBorders>
              <w:top w:val="single" w:sz="4" w:space="0" w:color="auto"/>
              <w:left w:val="single" w:sz="4" w:space="0" w:color="auto"/>
              <w:bottom w:val="single" w:sz="4" w:space="0" w:color="auto"/>
              <w:right w:val="single" w:sz="4" w:space="0" w:color="auto"/>
            </w:tcBorders>
          </w:tcPr>
          <w:p w14:paraId="6B9AA6BA" w14:textId="75C43B42" w:rsidR="005F4718" w:rsidRPr="00C106B9" w:rsidDel="00797690" w:rsidRDefault="005F4718" w:rsidP="009C3129">
            <w:pPr>
              <w:ind w:firstLine="0"/>
              <w:rPr>
                <w:del w:id="51616" w:author="Ramasubramani, Hariharan" w:date="2015-07-21T10:17:00Z"/>
                <w:rFonts w:cstheme="minorHAnsi"/>
                <w:color w:val="000000" w:themeColor="text1"/>
                <w:szCs w:val="18"/>
              </w:rPr>
            </w:pPr>
            <w:del w:id="51617" w:author="Ramasubramani, Hariharan" w:date="2015-07-21T10:17:00Z">
              <w:r w:rsidDel="00797690">
                <w:rPr>
                  <w:rFonts w:cstheme="minorHAnsi"/>
                  <w:szCs w:val="18"/>
                </w:rPr>
                <w:delText>RIC</w:delText>
              </w:r>
            </w:del>
          </w:p>
        </w:tc>
        <w:tc>
          <w:tcPr>
            <w:tcW w:w="857" w:type="dxa"/>
            <w:tcBorders>
              <w:top w:val="single" w:sz="4" w:space="0" w:color="auto"/>
              <w:left w:val="single" w:sz="4" w:space="0" w:color="auto"/>
              <w:bottom w:val="single" w:sz="4" w:space="0" w:color="auto"/>
              <w:right w:val="single" w:sz="4" w:space="0" w:color="auto"/>
            </w:tcBorders>
          </w:tcPr>
          <w:p w14:paraId="26FB1BDE" w14:textId="306B6516" w:rsidR="005F4718" w:rsidRPr="00C106B9" w:rsidDel="00797690" w:rsidRDefault="005F4718" w:rsidP="009C3129">
            <w:pPr>
              <w:ind w:firstLine="0"/>
              <w:rPr>
                <w:del w:id="51618" w:author="Ramasubramani, Hariharan" w:date="2015-07-21T10:17:00Z"/>
                <w:rFonts w:cstheme="minorHAnsi"/>
                <w:color w:val="000000" w:themeColor="text1"/>
                <w:szCs w:val="18"/>
              </w:rPr>
            </w:pPr>
            <w:del w:id="51619" w:author="Ramasubramani, Hariharan" w:date="2015-07-21T10:17:00Z">
              <w:r w:rsidDel="00797690">
                <w:rPr>
                  <w:rFonts w:cstheme="minorHAnsi"/>
                </w:rPr>
                <w:delText>-</w:delText>
              </w:r>
            </w:del>
          </w:p>
        </w:tc>
        <w:tc>
          <w:tcPr>
            <w:tcW w:w="1018" w:type="dxa"/>
            <w:tcBorders>
              <w:top w:val="single" w:sz="4" w:space="0" w:color="auto"/>
              <w:left w:val="single" w:sz="4" w:space="0" w:color="auto"/>
              <w:bottom w:val="single" w:sz="4" w:space="0" w:color="auto"/>
              <w:right w:val="single" w:sz="4" w:space="0" w:color="auto"/>
            </w:tcBorders>
          </w:tcPr>
          <w:p w14:paraId="0A68D584" w14:textId="7E3A9D3F" w:rsidR="005F4718" w:rsidRPr="00C106B9" w:rsidDel="00797690" w:rsidRDefault="005F4718" w:rsidP="009C3129">
            <w:pPr>
              <w:ind w:left="-57" w:firstLine="0"/>
              <w:jc w:val="center"/>
              <w:rPr>
                <w:del w:id="51620" w:author="Ramasubramani, Hariharan" w:date="2015-07-21T10:17:00Z"/>
                <w:rFonts w:cstheme="minorHAnsi"/>
                <w:color w:val="000000" w:themeColor="text1"/>
                <w:szCs w:val="18"/>
              </w:rPr>
            </w:pPr>
            <w:del w:id="51621" w:author="Ramasubramani, Hariharan" w:date="2015-07-21T10:17:00Z">
              <w:r w:rsidDel="00797690">
                <w:rPr>
                  <w:rFonts w:cstheme="minorHAnsi"/>
                  <w:szCs w:val="18"/>
                </w:rPr>
                <w:delText>AP</w:delText>
              </w:r>
            </w:del>
          </w:p>
        </w:tc>
        <w:tc>
          <w:tcPr>
            <w:tcW w:w="897" w:type="dxa"/>
            <w:tcBorders>
              <w:top w:val="single" w:sz="4" w:space="0" w:color="auto"/>
              <w:left w:val="single" w:sz="4" w:space="0" w:color="auto"/>
              <w:bottom w:val="single" w:sz="4" w:space="0" w:color="auto"/>
              <w:right w:val="single" w:sz="4" w:space="0" w:color="auto"/>
            </w:tcBorders>
          </w:tcPr>
          <w:p w14:paraId="72D3CF77" w14:textId="4ADA8250" w:rsidR="005F4718" w:rsidRPr="00C106B9" w:rsidDel="00797690" w:rsidRDefault="005F4718" w:rsidP="009C3129">
            <w:pPr>
              <w:ind w:left="-57" w:firstLine="0"/>
              <w:jc w:val="center"/>
              <w:rPr>
                <w:del w:id="51622" w:author="Ramasubramani, Hariharan" w:date="2015-07-21T10:17:00Z"/>
                <w:rFonts w:cstheme="minorHAnsi"/>
                <w:color w:val="000000" w:themeColor="text1"/>
                <w:szCs w:val="18"/>
              </w:rPr>
            </w:pPr>
            <w:del w:id="51623" w:author="Ramasubramani, Hariharan" w:date="2015-07-21T10:17:00Z">
              <w:r w:rsidDel="00797690">
                <w:rPr>
                  <w:rFonts w:cstheme="minorHAnsi"/>
                  <w:szCs w:val="18"/>
                </w:rPr>
                <w:delText>NE</w:delText>
              </w:r>
            </w:del>
          </w:p>
        </w:tc>
        <w:tc>
          <w:tcPr>
            <w:tcW w:w="1262" w:type="dxa"/>
            <w:tcBorders>
              <w:top w:val="single" w:sz="4" w:space="0" w:color="auto"/>
              <w:left w:val="single" w:sz="4" w:space="0" w:color="auto"/>
              <w:bottom w:val="single" w:sz="4" w:space="0" w:color="auto"/>
              <w:right w:val="single" w:sz="4" w:space="0" w:color="auto"/>
            </w:tcBorders>
          </w:tcPr>
          <w:p w14:paraId="42CAF002" w14:textId="399FD2CA" w:rsidR="005F4718" w:rsidRPr="00C106B9" w:rsidDel="00797690" w:rsidRDefault="005F4718" w:rsidP="009C3129">
            <w:pPr>
              <w:ind w:left="-57" w:right="-98" w:firstLine="0"/>
              <w:jc w:val="center"/>
              <w:rPr>
                <w:del w:id="51624" w:author="Ramasubramani, Hariharan" w:date="2015-07-21T10:17:00Z"/>
                <w:rFonts w:cstheme="minorHAnsi"/>
                <w:color w:val="000000" w:themeColor="text1"/>
                <w:szCs w:val="18"/>
              </w:rPr>
            </w:pPr>
            <w:del w:id="51625" w:author="Ramasubramani, Hariharan" w:date="2015-07-21T10:17:00Z">
              <w:r w:rsidDel="00797690">
                <w:rPr>
                  <w:rFonts w:cstheme="minorHAnsi"/>
                  <w:szCs w:val="18"/>
                </w:rPr>
                <w:delText>Numeric</w:delText>
              </w:r>
            </w:del>
          </w:p>
        </w:tc>
        <w:tc>
          <w:tcPr>
            <w:tcW w:w="720" w:type="dxa"/>
            <w:tcBorders>
              <w:top w:val="single" w:sz="4" w:space="0" w:color="auto"/>
              <w:left w:val="single" w:sz="4" w:space="0" w:color="auto"/>
              <w:bottom w:val="single" w:sz="4" w:space="0" w:color="auto"/>
              <w:right w:val="single" w:sz="4" w:space="0" w:color="auto"/>
            </w:tcBorders>
          </w:tcPr>
          <w:p w14:paraId="7E66463A" w14:textId="47280C30" w:rsidR="005F4718" w:rsidRPr="00C106B9" w:rsidDel="00797690" w:rsidRDefault="005F4718" w:rsidP="009C3129">
            <w:pPr>
              <w:ind w:left="-57" w:firstLine="0"/>
              <w:jc w:val="center"/>
              <w:rPr>
                <w:del w:id="51626" w:author="Ramasubramani, Hariharan" w:date="2015-07-21T10:17:00Z"/>
                <w:rFonts w:cstheme="minorHAnsi"/>
                <w:color w:val="000000" w:themeColor="text1"/>
                <w:szCs w:val="18"/>
              </w:rPr>
            </w:pPr>
            <w:del w:id="51627" w:author="Ramasubramani, Hariharan" w:date="2015-07-21T10:17:00Z">
              <w:r w:rsidDel="00797690">
                <w:rPr>
                  <w:rFonts w:cstheme="minorHAnsi"/>
                  <w:szCs w:val="18"/>
                </w:rPr>
                <w:delText>10</w:delText>
              </w:r>
            </w:del>
          </w:p>
        </w:tc>
        <w:tc>
          <w:tcPr>
            <w:tcW w:w="2185" w:type="dxa"/>
            <w:tcBorders>
              <w:top w:val="single" w:sz="4" w:space="0" w:color="auto"/>
              <w:left w:val="single" w:sz="4" w:space="0" w:color="auto"/>
              <w:bottom w:val="single" w:sz="4" w:space="0" w:color="auto"/>
              <w:right w:val="single" w:sz="4" w:space="0" w:color="auto"/>
            </w:tcBorders>
          </w:tcPr>
          <w:p w14:paraId="34A1268B" w14:textId="666855D1" w:rsidR="005F4718" w:rsidRPr="00C106B9" w:rsidDel="00797690" w:rsidRDefault="005F4718" w:rsidP="009C3129">
            <w:pPr>
              <w:ind w:left="6" w:firstLine="0"/>
              <w:rPr>
                <w:del w:id="51628" w:author="Ramasubramani, Hariharan" w:date="2015-07-21T10:17:00Z"/>
                <w:rFonts w:cstheme="minorHAnsi"/>
                <w:color w:val="000000" w:themeColor="text1"/>
                <w:szCs w:val="18"/>
              </w:rPr>
            </w:pPr>
          </w:p>
        </w:tc>
        <w:tc>
          <w:tcPr>
            <w:tcW w:w="1350" w:type="dxa"/>
            <w:tcBorders>
              <w:top w:val="single" w:sz="4" w:space="0" w:color="auto"/>
              <w:left w:val="single" w:sz="4" w:space="0" w:color="auto"/>
              <w:bottom w:val="single" w:sz="4" w:space="0" w:color="auto"/>
              <w:right w:val="single" w:sz="4" w:space="0" w:color="auto"/>
            </w:tcBorders>
          </w:tcPr>
          <w:p w14:paraId="2550658F" w14:textId="64EFAE18" w:rsidR="005F4718" w:rsidRPr="00C106B9" w:rsidDel="00797690" w:rsidRDefault="005F4718" w:rsidP="009C3129">
            <w:pPr>
              <w:ind w:left="-57" w:firstLine="0"/>
              <w:jc w:val="center"/>
              <w:rPr>
                <w:del w:id="51629" w:author="Ramasubramani, Hariharan" w:date="2015-07-21T10:17:00Z"/>
                <w:rFonts w:cstheme="minorHAnsi"/>
                <w:color w:val="000000" w:themeColor="text1"/>
                <w:szCs w:val="18"/>
              </w:rPr>
            </w:pPr>
            <w:del w:id="51630" w:author="Ramasubramani, Hariharan" w:date="2015-07-21T10:17:00Z">
              <w:r w:rsidDel="00797690">
                <w:rPr>
                  <w:rFonts w:cstheme="minorHAnsi"/>
                  <w:szCs w:val="18"/>
                </w:rPr>
                <w:delText>N/A</w:delText>
              </w:r>
            </w:del>
          </w:p>
        </w:tc>
      </w:tr>
      <w:tr w:rsidR="005F4718" w:rsidRPr="00C106B9" w:rsidDel="00797690" w14:paraId="054C1647" w14:textId="54A4405C" w:rsidTr="008C172F">
        <w:trPr>
          <w:cantSplit/>
          <w:trHeight w:val="314"/>
          <w:jc w:val="center"/>
          <w:del w:id="51631" w:author="Ramasubramani, Hariharan" w:date="2015-07-21T10:17:00Z"/>
        </w:trPr>
        <w:tc>
          <w:tcPr>
            <w:tcW w:w="1052" w:type="dxa"/>
            <w:tcBorders>
              <w:top w:val="single" w:sz="4" w:space="0" w:color="auto"/>
              <w:left w:val="single" w:sz="4" w:space="0" w:color="auto"/>
              <w:bottom w:val="single" w:sz="4" w:space="0" w:color="auto"/>
              <w:right w:val="single" w:sz="4" w:space="0" w:color="auto"/>
            </w:tcBorders>
          </w:tcPr>
          <w:p w14:paraId="0C5DEBA4" w14:textId="691A2BAF" w:rsidR="005F4718" w:rsidRPr="00C106B9" w:rsidDel="00797690" w:rsidRDefault="005F4718" w:rsidP="00524BF5">
            <w:pPr>
              <w:pStyle w:val="ListParagraph"/>
              <w:numPr>
                <w:ilvl w:val="3"/>
                <w:numId w:val="21"/>
              </w:numPr>
              <w:overflowPunct w:val="0"/>
              <w:autoSpaceDE w:val="0"/>
              <w:autoSpaceDN w:val="0"/>
              <w:spacing w:after="60"/>
              <w:ind w:left="-43" w:firstLine="0"/>
              <w:textAlignment w:val="baseline"/>
              <w:rPr>
                <w:del w:id="51632" w:author="Ramasubramani, Hariharan" w:date="2015-07-21T10:17:00Z"/>
                <w:rFonts w:cstheme="minorHAnsi"/>
                <w:color w:val="000000" w:themeColor="text1"/>
              </w:rPr>
            </w:pPr>
          </w:p>
        </w:tc>
        <w:tc>
          <w:tcPr>
            <w:tcW w:w="1870" w:type="dxa"/>
            <w:tcBorders>
              <w:top w:val="single" w:sz="4" w:space="0" w:color="auto"/>
              <w:left w:val="single" w:sz="4" w:space="0" w:color="auto"/>
              <w:bottom w:val="single" w:sz="4" w:space="0" w:color="auto"/>
              <w:right w:val="single" w:sz="4" w:space="0" w:color="auto"/>
            </w:tcBorders>
          </w:tcPr>
          <w:p w14:paraId="0A259BA4" w14:textId="2C0AD089" w:rsidR="005F4718" w:rsidDel="00797690" w:rsidRDefault="005F4718" w:rsidP="009C3129">
            <w:pPr>
              <w:ind w:firstLine="0"/>
              <w:rPr>
                <w:del w:id="51633" w:author="Ramasubramani, Hariharan" w:date="2015-07-21T10:17:00Z"/>
                <w:rFonts w:cstheme="minorHAnsi"/>
                <w:szCs w:val="18"/>
              </w:rPr>
            </w:pPr>
            <w:del w:id="51634" w:author="Ramasubramani, Hariharan" w:date="2015-07-21T10:17:00Z">
              <w:r w:rsidDel="00797690">
                <w:rPr>
                  <w:rFonts w:cstheme="minorHAnsi"/>
                  <w:szCs w:val="18"/>
                </w:rPr>
                <w:delText>Query Date Parameter</w:delText>
              </w:r>
            </w:del>
          </w:p>
        </w:tc>
        <w:tc>
          <w:tcPr>
            <w:tcW w:w="857" w:type="dxa"/>
            <w:tcBorders>
              <w:top w:val="single" w:sz="4" w:space="0" w:color="auto"/>
              <w:left w:val="single" w:sz="4" w:space="0" w:color="auto"/>
              <w:bottom w:val="single" w:sz="4" w:space="0" w:color="auto"/>
              <w:right w:val="single" w:sz="4" w:space="0" w:color="auto"/>
            </w:tcBorders>
          </w:tcPr>
          <w:p w14:paraId="5FD0AABC" w14:textId="35EEEA31" w:rsidR="005F4718" w:rsidDel="00797690" w:rsidRDefault="005F4718" w:rsidP="009C3129">
            <w:pPr>
              <w:ind w:firstLine="0"/>
              <w:rPr>
                <w:del w:id="51635" w:author="Ramasubramani, Hariharan" w:date="2015-07-21T10:17:00Z"/>
                <w:rFonts w:cstheme="minorHAnsi"/>
              </w:rPr>
            </w:pPr>
            <w:del w:id="51636" w:author="Ramasubramani, Hariharan" w:date="2015-07-21T10:17:00Z">
              <w:r w:rsidDel="00797690">
                <w:rPr>
                  <w:rFonts w:cstheme="minorHAnsi"/>
                </w:rPr>
                <w:delText>-</w:delText>
              </w:r>
            </w:del>
          </w:p>
        </w:tc>
        <w:tc>
          <w:tcPr>
            <w:tcW w:w="1018" w:type="dxa"/>
            <w:tcBorders>
              <w:top w:val="single" w:sz="4" w:space="0" w:color="auto"/>
              <w:left w:val="single" w:sz="4" w:space="0" w:color="auto"/>
              <w:bottom w:val="single" w:sz="4" w:space="0" w:color="auto"/>
              <w:right w:val="single" w:sz="4" w:space="0" w:color="auto"/>
            </w:tcBorders>
          </w:tcPr>
          <w:p w14:paraId="6332C510" w14:textId="299B2C26" w:rsidR="005F4718" w:rsidDel="00797690" w:rsidRDefault="005F4718" w:rsidP="009C3129">
            <w:pPr>
              <w:ind w:left="-57" w:firstLine="0"/>
              <w:jc w:val="center"/>
              <w:rPr>
                <w:del w:id="51637" w:author="Ramasubramani, Hariharan" w:date="2015-07-21T10:17:00Z"/>
                <w:rFonts w:cstheme="minorHAnsi"/>
                <w:szCs w:val="18"/>
              </w:rPr>
            </w:pPr>
            <w:del w:id="51638" w:author="Ramasubramani, Hariharan" w:date="2015-07-21T10:17:00Z">
              <w:r w:rsidDel="00797690">
                <w:rPr>
                  <w:rFonts w:cstheme="minorHAnsi"/>
                  <w:szCs w:val="18"/>
                </w:rPr>
                <w:delText>M</w:delText>
              </w:r>
            </w:del>
          </w:p>
        </w:tc>
        <w:tc>
          <w:tcPr>
            <w:tcW w:w="897" w:type="dxa"/>
            <w:tcBorders>
              <w:top w:val="single" w:sz="4" w:space="0" w:color="auto"/>
              <w:left w:val="single" w:sz="4" w:space="0" w:color="auto"/>
              <w:bottom w:val="single" w:sz="4" w:space="0" w:color="auto"/>
              <w:right w:val="single" w:sz="4" w:space="0" w:color="auto"/>
            </w:tcBorders>
          </w:tcPr>
          <w:p w14:paraId="2DBEDDB1" w14:textId="40F9792F" w:rsidR="005F4718" w:rsidDel="00797690" w:rsidRDefault="005F4718" w:rsidP="009C3129">
            <w:pPr>
              <w:ind w:left="-57" w:firstLine="0"/>
              <w:jc w:val="center"/>
              <w:rPr>
                <w:del w:id="51639" w:author="Ramasubramani, Hariharan" w:date="2015-07-21T10:17:00Z"/>
                <w:rFonts w:cstheme="minorHAnsi"/>
                <w:szCs w:val="18"/>
              </w:rPr>
            </w:pPr>
            <w:del w:id="51640" w:author="Ramasubramani, Hariharan" w:date="2015-07-21T10:17:00Z">
              <w:r w:rsidDel="00797690">
                <w:rPr>
                  <w:rFonts w:cstheme="minorHAnsi"/>
                  <w:szCs w:val="18"/>
                </w:rPr>
                <w:delText>E</w:delText>
              </w:r>
            </w:del>
          </w:p>
        </w:tc>
        <w:tc>
          <w:tcPr>
            <w:tcW w:w="1262" w:type="dxa"/>
            <w:tcBorders>
              <w:top w:val="single" w:sz="4" w:space="0" w:color="auto"/>
              <w:left w:val="single" w:sz="4" w:space="0" w:color="auto"/>
              <w:bottom w:val="single" w:sz="4" w:space="0" w:color="auto"/>
              <w:right w:val="single" w:sz="4" w:space="0" w:color="auto"/>
            </w:tcBorders>
          </w:tcPr>
          <w:p w14:paraId="0E4B91D7" w14:textId="3DAACF93" w:rsidR="005F4718" w:rsidDel="00797690" w:rsidRDefault="005F4718" w:rsidP="009C3129">
            <w:pPr>
              <w:ind w:left="-57" w:right="-98" w:firstLine="0"/>
              <w:jc w:val="center"/>
              <w:rPr>
                <w:del w:id="51641" w:author="Ramasubramani, Hariharan" w:date="2015-07-21T10:17:00Z"/>
                <w:rFonts w:cstheme="minorHAnsi"/>
                <w:szCs w:val="18"/>
              </w:rPr>
            </w:pPr>
            <w:del w:id="51642" w:author="Ramasubramani, Hariharan" w:date="2015-07-21T10:17:00Z">
              <w:r w:rsidDel="00797690">
                <w:rPr>
                  <w:rFonts w:cstheme="minorHAnsi"/>
                  <w:szCs w:val="18"/>
                </w:rPr>
                <w:delText>Single Select</w:delText>
              </w:r>
            </w:del>
          </w:p>
        </w:tc>
        <w:tc>
          <w:tcPr>
            <w:tcW w:w="720" w:type="dxa"/>
            <w:tcBorders>
              <w:top w:val="single" w:sz="4" w:space="0" w:color="auto"/>
              <w:left w:val="single" w:sz="4" w:space="0" w:color="auto"/>
              <w:bottom w:val="single" w:sz="4" w:space="0" w:color="auto"/>
              <w:right w:val="single" w:sz="4" w:space="0" w:color="auto"/>
            </w:tcBorders>
          </w:tcPr>
          <w:p w14:paraId="0426A3F9" w14:textId="5CEA0986" w:rsidR="005F4718" w:rsidDel="00797690" w:rsidRDefault="005F4718" w:rsidP="009C3129">
            <w:pPr>
              <w:ind w:left="-57" w:firstLine="0"/>
              <w:jc w:val="center"/>
              <w:rPr>
                <w:del w:id="51643" w:author="Ramasubramani, Hariharan" w:date="2015-07-21T10:17:00Z"/>
                <w:rFonts w:cstheme="minorHAnsi"/>
                <w:szCs w:val="18"/>
              </w:rPr>
            </w:pPr>
            <w:del w:id="51644" w:author="Ramasubramani, Hariharan" w:date="2015-07-21T10:17:00Z">
              <w:r w:rsidDel="00797690">
                <w:rPr>
                  <w:rFonts w:cstheme="minorHAnsi"/>
                  <w:szCs w:val="18"/>
                </w:rPr>
                <w:delText>-</w:delText>
              </w:r>
            </w:del>
          </w:p>
        </w:tc>
        <w:tc>
          <w:tcPr>
            <w:tcW w:w="2185" w:type="dxa"/>
            <w:tcBorders>
              <w:top w:val="single" w:sz="4" w:space="0" w:color="auto"/>
              <w:left w:val="single" w:sz="4" w:space="0" w:color="auto"/>
              <w:bottom w:val="single" w:sz="4" w:space="0" w:color="auto"/>
              <w:right w:val="single" w:sz="4" w:space="0" w:color="auto"/>
            </w:tcBorders>
          </w:tcPr>
          <w:p w14:paraId="596D4A24" w14:textId="197C52B1" w:rsidR="005F4718" w:rsidDel="00797690" w:rsidRDefault="005F4718" w:rsidP="009C3129">
            <w:pPr>
              <w:ind w:left="6" w:firstLine="0"/>
              <w:rPr>
                <w:del w:id="51645" w:author="Ramasubramani, Hariharan" w:date="2015-07-21T10:17:00Z"/>
                <w:rFonts w:cstheme="minorHAnsi"/>
                <w:color w:val="000000" w:themeColor="text1"/>
                <w:szCs w:val="18"/>
              </w:rPr>
            </w:pPr>
            <w:del w:id="51646" w:author="Ramasubramani, Hariharan" w:date="2015-07-21T10:17:00Z">
              <w:r w:rsidDel="00797690">
                <w:rPr>
                  <w:rFonts w:cstheme="minorHAnsi"/>
                  <w:color w:val="000000" w:themeColor="text1"/>
                  <w:szCs w:val="18"/>
                </w:rPr>
                <w:delText>-Request Date</w:delText>
              </w:r>
            </w:del>
          </w:p>
          <w:p w14:paraId="50C23A3E" w14:textId="517D1130" w:rsidR="005F4718" w:rsidDel="00797690" w:rsidRDefault="005F4718" w:rsidP="009C3129">
            <w:pPr>
              <w:ind w:left="6" w:firstLine="0"/>
              <w:rPr>
                <w:del w:id="51647" w:author="Ramasubramani, Hariharan" w:date="2015-07-21T10:17:00Z"/>
                <w:rFonts w:cstheme="minorHAnsi"/>
                <w:color w:val="000000" w:themeColor="text1"/>
                <w:szCs w:val="18"/>
              </w:rPr>
            </w:pPr>
            <w:del w:id="51648" w:author="Ramasubramani, Hariharan" w:date="2015-07-21T10:17:00Z">
              <w:r w:rsidDel="00797690">
                <w:rPr>
                  <w:rFonts w:cstheme="minorHAnsi"/>
                  <w:color w:val="000000" w:themeColor="text1"/>
                  <w:szCs w:val="18"/>
                </w:rPr>
                <w:delText>-Application Signed Date</w:delText>
              </w:r>
            </w:del>
          </w:p>
          <w:p w14:paraId="46413D55" w14:textId="460943D1" w:rsidR="005F4718" w:rsidDel="00797690" w:rsidRDefault="005F4718" w:rsidP="009C3129">
            <w:pPr>
              <w:ind w:left="6" w:firstLine="0"/>
              <w:rPr>
                <w:del w:id="51649" w:author="Ramasubramani, Hariharan" w:date="2015-07-21T10:17:00Z"/>
                <w:rFonts w:cstheme="minorHAnsi"/>
                <w:color w:val="000000" w:themeColor="text1"/>
                <w:szCs w:val="18"/>
              </w:rPr>
            </w:pPr>
            <w:del w:id="51650" w:author="Ramasubramani, Hariharan" w:date="2015-07-21T10:17:00Z">
              <w:r w:rsidDel="00797690">
                <w:rPr>
                  <w:rFonts w:cstheme="minorHAnsi"/>
                  <w:color w:val="000000" w:themeColor="text1"/>
                  <w:szCs w:val="18"/>
                </w:rPr>
                <w:delText>-Contract Effective Date</w:delText>
              </w:r>
            </w:del>
          </w:p>
          <w:p w14:paraId="4FDAB36E" w14:textId="57F2DAC8" w:rsidR="005F4718" w:rsidRPr="00C106B9" w:rsidDel="00797690" w:rsidRDefault="005F4718" w:rsidP="009C3129">
            <w:pPr>
              <w:ind w:left="6" w:firstLine="0"/>
              <w:rPr>
                <w:del w:id="51651" w:author="Ramasubramani, Hariharan" w:date="2015-07-21T10:17:00Z"/>
                <w:rFonts w:cstheme="minorHAnsi"/>
                <w:color w:val="000000" w:themeColor="text1"/>
                <w:szCs w:val="18"/>
              </w:rPr>
            </w:pPr>
            <w:del w:id="51652" w:author="Ramasubramani, Hariharan" w:date="2015-07-21T10:17:00Z">
              <w:r w:rsidDel="00797690">
                <w:rPr>
                  <w:rFonts w:cstheme="minorHAnsi"/>
                  <w:color w:val="000000" w:themeColor="text1"/>
                  <w:szCs w:val="18"/>
                </w:rPr>
                <w:delText>-Stage 1 Paperwork Signed Date</w:delText>
              </w:r>
            </w:del>
          </w:p>
        </w:tc>
        <w:tc>
          <w:tcPr>
            <w:tcW w:w="1350" w:type="dxa"/>
            <w:tcBorders>
              <w:top w:val="single" w:sz="4" w:space="0" w:color="auto"/>
              <w:left w:val="single" w:sz="4" w:space="0" w:color="auto"/>
              <w:bottom w:val="single" w:sz="4" w:space="0" w:color="auto"/>
              <w:right w:val="single" w:sz="4" w:space="0" w:color="auto"/>
            </w:tcBorders>
          </w:tcPr>
          <w:p w14:paraId="14225CBA" w14:textId="1AC00C4A" w:rsidR="005F4718" w:rsidDel="00797690" w:rsidRDefault="005F4718" w:rsidP="009C3129">
            <w:pPr>
              <w:ind w:left="-57" w:firstLine="0"/>
              <w:jc w:val="center"/>
              <w:rPr>
                <w:del w:id="51653" w:author="Ramasubramani, Hariharan" w:date="2015-07-21T10:17:00Z"/>
                <w:rFonts w:cstheme="minorHAnsi"/>
                <w:szCs w:val="18"/>
              </w:rPr>
            </w:pPr>
            <w:del w:id="51654" w:author="Ramasubramani, Hariharan" w:date="2015-07-21T10:17:00Z">
              <w:r w:rsidDel="00797690">
                <w:rPr>
                  <w:rFonts w:cstheme="minorHAnsi"/>
                  <w:szCs w:val="18"/>
                </w:rPr>
                <w:delText>-</w:delText>
              </w:r>
            </w:del>
          </w:p>
        </w:tc>
      </w:tr>
      <w:tr w:rsidR="00963B88" w:rsidRPr="00C106B9" w:rsidDel="00797690" w14:paraId="5000A4CC" w14:textId="3F31C65E" w:rsidTr="00963B88">
        <w:trPr>
          <w:cantSplit/>
          <w:trHeight w:val="314"/>
          <w:jc w:val="center"/>
          <w:del w:id="51655" w:author="Ramasubramani, Hariharan" w:date="2015-07-21T10:17:00Z"/>
        </w:trPr>
        <w:tc>
          <w:tcPr>
            <w:tcW w:w="1052" w:type="dxa"/>
            <w:tcBorders>
              <w:top w:val="single" w:sz="4" w:space="0" w:color="auto"/>
              <w:left w:val="single" w:sz="4" w:space="0" w:color="auto"/>
              <w:bottom w:val="single" w:sz="4" w:space="0" w:color="auto"/>
              <w:right w:val="single" w:sz="4" w:space="0" w:color="auto"/>
            </w:tcBorders>
            <w:shd w:val="clear" w:color="auto" w:fill="FFFF00"/>
          </w:tcPr>
          <w:p w14:paraId="1FC9C721" w14:textId="3C45DC38" w:rsidR="00963B88" w:rsidRPr="00C106B9" w:rsidDel="00797690" w:rsidRDefault="00963B88" w:rsidP="00524BF5">
            <w:pPr>
              <w:pStyle w:val="ListParagraph"/>
              <w:numPr>
                <w:ilvl w:val="3"/>
                <w:numId w:val="21"/>
              </w:numPr>
              <w:overflowPunct w:val="0"/>
              <w:autoSpaceDE w:val="0"/>
              <w:autoSpaceDN w:val="0"/>
              <w:spacing w:after="60"/>
              <w:ind w:left="-43" w:firstLine="0"/>
              <w:textAlignment w:val="baseline"/>
              <w:rPr>
                <w:del w:id="51656" w:author="Ramasubramani, Hariharan" w:date="2015-07-21T10:17:00Z"/>
                <w:rFonts w:cstheme="minorHAnsi"/>
                <w:color w:val="000000" w:themeColor="text1"/>
              </w:rPr>
            </w:pPr>
          </w:p>
        </w:tc>
        <w:tc>
          <w:tcPr>
            <w:tcW w:w="1870" w:type="dxa"/>
            <w:tcBorders>
              <w:top w:val="single" w:sz="4" w:space="0" w:color="auto"/>
              <w:left w:val="single" w:sz="4" w:space="0" w:color="auto"/>
              <w:bottom w:val="single" w:sz="4" w:space="0" w:color="auto"/>
              <w:right w:val="single" w:sz="4" w:space="0" w:color="auto"/>
            </w:tcBorders>
            <w:shd w:val="clear" w:color="auto" w:fill="FFFF00"/>
          </w:tcPr>
          <w:p w14:paraId="1AE9043F" w14:textId="5F1E1F2B" w:rsidR="00963B88" w:rsidDel="00797690" w:rsidRDefault="00963B88" w:rsidP="009C3129">
            <w:pPr>
              <w:ind w:firstLine="0"/>
              <w:rPr>
                <w:del w:id="51657" w:author="Ramasubramani, Hariharan" w:date="2015-07-21T10:17:00Z"/>
                <w:rFonts w:cstheme="minorHAnsi"/>
                <w:szCs w:val="18"/>
              </w:rPr>
            </w:pPr>
            <w:del w:id="51658" w:author="Ramasubramani, Hariharan" w:date="2015-07-21T10:17:00Z">
              <w:r w:rsidDel="00797690">
                <w:rPr>
                  <w:rFonts w:cstheme="minorHAnsi"/>
                  <w:szCs w:val="18"/>
                </w:rPr>
                <w:delText>Package Iteration</w:delText>
              </w:r>
            </w:del>
          </w:p>
        </w:tc>
        <w:tc>
          <w:tcPr>
            <w:tcW w:w="857" w:type="dxa"/>
            <w:tcBorders>
              <w:top w:val="single" w:sz="4" w:space="0" w:color="auto"/>
              <w:left w:val="single" w:sz="4" w:space="0" w:color="auto"/>
              <w:bottom w:val="single" w:sz="4" w:space="0" w:color="auto"/>
              <w:right w:val="single" w:sz="4" w:space="0" w:color="auto"/>
            </w:tcBorders>
            <w:shd w:val="clear" w:color="auto" w:fill="FFFF00"/>
          </w:tcPr>
          <w:p w14:paraId="7854B4C2" w14:textId="219E91C2" w:rsidR="00963B88" w:rsidDel="00797690" w:rsidRDefault="00963B88" w:rsidP="009C3129">
            <w:pPr>
              <w:ind w:firstLine="0"/>
              <w:rPr>
                <w:del w:id="51659" w:author="Ramasubramani, Hariharan" w:date="2015-07-21T10:17:00Z"/>
                <w:rFonts w:cstheme="minorHAnsi"/>
              </w:rPr>
            </w:pPr>
          </w:p>
        </w:tc>
        <w:tc>
          <w:tcPr>
            <w:tcW w:w="1018" w:type="dxa"/>
            <w:tcBorders>
              <w:top w:val="single" w:sz="4" w:space="0" w:color="auto"/>
              <w:left w:val="single" w:sz="4" w:space="0" w:color="auto"/>
              <w:bottom w:val="single" w:sz="4" w:space="0" w:color="auto"/>
              <w:right w:val="single" w:sz="4" w:space="0" w:color="auto"/>
            </w:tcBorders>
            <w:shd w:val="clear" w:color="auto" w:fill="FFFF00"/>
          </w:tcPr>
          <w:p w14:paraId="64A76871" w14:textId="5B4A90D9" w:rsidR="00963B88" w:rsidDel="00797690" w:rsidRDefault="00963B88" w:rsidP="009C3129">
            <w:pPr>
              <w:ind w:left="-57" w:firstLine="0"/>
              <w:jc w:val="center"/>
              <w:rPr>
                <w:del w:id="51660" w:author="Ramasubramani, Hariharan" w:date="2015-07-21T10:17:00Z"/>
                <w:rFonts w:cstheme="minorHAnsi"/>
                <w:szCs w:val="18"/>
              </w:rPr>
            </w:pPr>
            <w:del w:id="51661" w:author="Ramasubramani, Hariharan" w:date="2015-07-21T10:17:00Z">
              <w:r w:rsidDel="00797690">
                <w:rPr>
                  <w:rFonts w:cstheme="minorHAnsi"/>
                  <w:szCs w:val="18"/>
                </w:rPr>
                <w:delText>AP</w:delText>
              </w:r>
            </w:del>
          </w:p>
        </w:tc>
        <w:tc>
          <w:tcPr>
            <w:tcW w:w="897" w:type="dxa"/>
            <w:tcBorders>
              <w:top w:val="single" w:sz="4" w:space="0" w:color="auto"/>
              <w:left w:val="single" w:sz="4" w:space="0" w:color="auto"/>
              <w:bottom w:val="single" w:sz="4" w:space="0" w:color="auto"/>
              <w:right w:val="single" w:sz="4" w:space="0" w:color="auto"/>
            </w:tcBorders>
            <w:shd w:val="clear" w:color="auto" w:fill="FFFF00"/>
          </w:tcPr>
          <w:p w14:paraId="055E9B89" w14:textId="56A3B8B6" w:rsidR="00963B88" w:rsidDel="00797690" w:rsidRDefault="00963B88" w:rsidP="009C3129">
            <w:pPr>
              <w:ind w:left="-57" w:firstLine="0"/>
              <w:jc w:val="center"/>
              <w:rPr>
                <w:del w:id="51662" w:author="Ramasubramani, Hariharan" w:date="2015-07-21T10:17:00Z"/>
                <w:rFonts w:cstheme="minorHAnsi"/>
                <w:szCs w:val="18"/>
              </w:rPr>
            </w:pPr>
            <w:del w:id="51663" w:author="Ramasubramani, Hariharan" w:date="2015-07-21T10:17:00Z">
              <w:r w:rsidDel="00797690">
                <w:rPr>
                  <w:rFonts w:cstheme="minorHAnsi"/>
                  <w:szCs w:val="18"/>
                </w:rPr>
                <w:delText>E</w:delText>
              </w:r>
            </w:del>
          </w:p>
        </w:tc>
        <w:tc>
          <w:tcPr>
            <w:tcW w:w="1262" w:type="dxa"/>
            <w:tcBorders>
              <w:top w:val="single" w:sz="4" w:space="0" w:color="auto"/>
              <w:left w:val="single" w:sz="4" w:space="0" w:color="auto"/>
              <w:bottom w:val="single" w:sz="4" w:space="0" w:color="auto"/>
              <w:right w:val="single" w:sz="4" w:space="0" w:color="auto"/>
            </w:tcBorders>
            <w:shd w:val="clear" w:color="auto" w:fill="FFFF00"/>
          </w:tcPr>
          <w:p w14:paraId="19817A23" w14:textId="61F1FCD3" w:rsidR="00963B88" w:rsidDel="00797690" w:rsidRDefault="00963B88" w:rsidP="009C3129">
            <w:pPr>
              <w:ind w:left="-57" w:right="-98" w:firstLine="0"/>
              <w:jc w:val="center"/>
              <w:rPr>
                <w:del w:id="51664" w:author="Ramasubramani, Hariharan" w:date="2015-07-21T10:17:00Z"/>
                <w:rFonts w:cstheme="minorHAnsi"/>
                <w:szCs w:val="18"/>
              </w:rPr>
            </w:pPr>
            <w:del w:id="51665" w:author="Ramasubramani, Hariharan" w:date="2015-07-21T10:17:00Z">
              <w:r w:rsidDel="00797690">
                <w:rPr>
                  <w:rFonts w:cstheme="minorHAnsi"/>
                  <w:szCs w:val="18"/>
                </w:rPr>
                <w:delText>Single Select</w:delText>
              </w:r>
            </w:del>
          </w:p>
        </w:tc>
        <w:tc>
          <w:tcPr>
            <w:tcW w:w="720" w:type="dxa"/>
            <w:tcBorders>
              <w:top w:val="single" w:sz="4" w:space="0" w:color="auto"/>
              <w:left w:val="single" w:sz="4" w:space="0" w:color="auto"/>
              <w:bottom w:val="single" w:sz="4" w:space="0" w:color="auto"/>
              <w:right w:val="single" w:sz="4" w:space="0" w:color="auto"/>
            </w:tcBorders>
            <w:shd w:val="clear" w:color="auto" w:fill="FFFF00"/>
          </w:tcPr>
          <w:p w14:paraId="1737605E" w14:textId="1B7D1B46" w:rsidR="00963B88" w:rsidDel="00797690" w:rsidRDefault="00963B88" w:rsidP="009C3129">
            <w:pPr>
              <w:ind w:left="-57" w:firstLine="0"/>
              <w:jc w:val="center"/>
              <w:rPr>
                <w:del w:id="51666" w:author="Ramasubramani, Hariharan" w:date="2015-07-21T10:17:00Z"/>
                <w:rFonts w:cstheme="minorHAnsi"/>
                <w:szCs w:val="18"/>
              </w:rPr>
            </w:pPr>
            <w:del w:id="51667" w:author="Ramasubramani, Hariharan" w:date="2015-07-21T10:17:00Z">
              <w:r w:rsidDel="00797690">
                <w:rPr>
                  <w:rFonts w:cstheme="minorHAnsi"/>
                  <w:szCs w:val="18"/>
                </w:rPr>
                <w:delText>30</w:delText>
              </w:r>
            </w:del>
          </w:p>
        </w:tc>
        <w:tc>
          <w:tcPr>
            <w:tcW w:w="2185" w:type="dxa"/>
            <w:tcBorders>
              <w:top w:val="single" w:sz="4" w:space="0" w:color="auto"/>
              <w:left w:val="single" w:sz="4" w:space="0" w:color="auto"/>
              <w:bottom w:val="single" w:sz="4" w:space="0" w:color="auto"/>
              <w:right w:val="single" w:sz="4" w:space="0" w:color="auto"/>
            </w:tcBorders>
            <w:shd w:val="clear" w:color="auto" w:fill="FFFF00"/>
          </w:tcPr>
          <w:p w14:paraId="4278ACD9" w14:textId="7AEDD890" w:rsidR="00963B88" w:rsidDel="00797690" w:rsidRDefault="00963B88" w:rsidP="009C3129">
            <w:pPr>
              <w:ind w:left="6" w:firstLine="0"/>
              <w:rPr>
                <w:del w:id="51668" w:author="Ramasubramani, Hariharan" w:date="2015-07-21T10:17:00Z"/>
                <w:rFonts w:cstheme="minorHAnsi"/>
                <w:color w:val="000000" w:themeColor="text1"/>
                <w:szCs w:val="18"/>
              </w:rPr>
            </w:pPr>
            <w:del w:id="51669" w:author="Ramasubramani, Hariharan" w:date="2015-07-21T10:17:00Z">
              <w:r w:rsidDel="00797690">
                <w:rPr>
                  <w:rFonts w:cstheme="minorHAnsi"/>
                  <w:color w:val="000000" w:themeColor="text1"/>
                  <w:szCs w:val="18"/>
                </w:rPr>
                <w:delText>Composed of Package List Version Effective Date + “ – “ + End Date for each of the drop down entries for this Package</w:delText>
              </w:r>
            </w:del>
          </w:p>
        </w:tc>
        <w:tc>
          <w:tcPr>
            <w:tcW w:w="1350" w:type="dxa"/>
            <w:tcBorders>
              <w:top w:val="single" w:sz="4" w:space="0" w:color="auto"/>
              <w:left w:val="single" w:sz="4" w:space="0" w:color="auto"/>
              <w:bottom w:val="single" w:sz="4" w:space="0" w:color="auto"/>
              <w:right w:val="single" w:sz="4" w:space="0" w:color="auto"/>
            </w:tcBorders>
            <w:shd w:val="clear" w:color="auto" w:fill="FFFF00"/>
          </w:tcPr>
          <w:p w14:paraId="07524494" w14:textId="1199FFB5" w:rsidR="00963B88" w:rsidDel="00797690" w:rsidRDefault="00963B88" w:rsidP="009C3129">
            <w:pPr>
              <w:ind w:left="-57" w:firstLine="0"/>
              <w:jc w:val="center"/>
              <w:rPr>
                <w:del w:id="51670" w:author="Ramasubramani, Hariharan" w:date="2015-07-21T10:17:00Z"/>
                <w:rFonts w:cstheme="minorHAnsi"/>
                <w:szCs w:val="18"/>
              </w:rPr>
            </w:pPr>
            <w:del w:id="51671" w:author="Ramasubramani, Hariharan" w:date="2015-07-21T10:17:00Z">
              <w:r w:rsidDel="00797690">
                <w:rPr>
                  <w:rFonts w:cstheme="minorHAnsi"/>
                  <w:szCs w:val="18"/>
                </w:rPr>
                <w:delText>Most current iteration by date</w:delText>
              </w:r>
            </w:del>
          </w:p>
          <w:p w14:paraId="7A1D83EE" w14:textId="5BF36BBD" w:rsidR="00963B88" w:rsidDel="00797690" w:rsidRDefault="00963B88" w:rsidP="009C3129">
            <w:pPr>
              <w:ind w:left="-57" w:firstLine="0"/>
              <w:jc w:val="center"/>
              <w:rPr>
                <w:del w:id="51672" w:author="Ramasubramani, Hariharan" w:date="2015-07-21T10:17:00Z"/>
                <w:rFonts w:cstheme="minorHAnsi"/>
                <w:szCs w:val="18"/>
              </w:rPr>
            </w:pPr>
          </w:p>
          <w:p w14:paraId="595B3B11" w14:textId="24791937" w:rsidR="00963B88" w:rsidDel="00797690" w:rsidRDefault="00963B88" w:rsidP="009C3129">
            <w:pPr>
              <w:ind w:left="-57" w:firstLine="0"/>
              <w:jc w:val="center"/>
              <w:rPr>
                <w:del w:id="51673" w:author="Ramasubramani, Hariharan" w:date="2015-07-21T10:17:00Z"/>
                <w:rFonts w:cstheme="minorHAnsi"/>
                <w:szCs w:val="18"/>
              </w:rPr>
            </w:pPr>
            <w:del w:id="51674" w:author="Ramasubramani, Hariharan" w:date="2015-07-21T10:17:00Z">
              <w:r w:rsidDel="00797690">
                <w:rPr>
                  <w:rFonts w:cstheme="minorHAnsi"/>
                  <w:szCs w:val="18"/>
                </w:rPr>
                <w:delText>Note:</w:delText>
              </w:r>
            </w:del>
          </w:p>
          <w:p w14:paraId="2A8BCB3D" w14:textId="54C90781" w:rsidR="00963B88" w:rsidDel="00797690" w:rsidRDefault="00963B88" w:rsidP="009C3129">
            <w:pPr>
              <w:ind w:left="-57" w:firstLine="0"/>
              <w:jc w:val="center"/>
              <w:rPr>
                <w:del w:id="51675" w:author="Ramasubramani, Hariharan" w:date="2015-07-21T10:17:00Z"/>
                <w:rFonts w:cstheme="minorHAnsi"/>
                <w:szCs w:val="18"/>
              </w:rPr>
            </w:pPr>
            <w:del w:id="51676" w:author="Ramasubramani, Hariharan" w:date="2015-07-21T10:17:00Z">
              <w:r w:rsidDel="00797690">
                <w:rPr>
                  <w:rFonts w:cstheme="minorHAnsi"/>
                  <w:szCs w:val="18"/>
                </w:rPr>
                <w:delText>This is a field related to the IT solution, not a business requirement</w:delText>
              </w:r>
            </w:del>
          </w:p>
        </w:tc>
      </w:tr>
    </w:tbl>
    <w:p w14:paraId="22FB6CB1" w14:textId="7393CA34" w:rsidR="00411B64" w:rsidDel="00797690" w:rsidRDefault="00411B64" w:rsidP="00411B64">
      <w:pPr>
        <w:pStyle w:val="ListParagraph"/>
        <w:overflowPunct w:val="0"/>
        <w:autoSpaceDE w:val="0"/>
        <w:autoSpaceDN w:val="0"/>
        <w:spacing w:after="60"/>
        <w:ind w:left="0" w:firstLine="0"/>
        <w:textAlignment w:val="baseline"/>
        <w:rPr>
          <w:del w:id="51677" w:author="Ramasubramani, Hariharan" w:date="2015-07-21T10:17:00Z"/>
          <w:rFonts w:cstheme="minorHAnsi"/>
          <w:color w:val="000000" w:themeColor="text1"/>
        </w:rPr>
      </w:pPr>
    </w:p>
    <w:p w14:paraId="22859360" w14:textId="17F76E89" w:rsidR="00411B64" w:rsidDel="00797690" w:rsidRDefault="00411B64" w:rsidP="00411B64">
      <w:pPr>
        <w:pStyle w:val="BlockComment"/>
        <w:shd w:val="clear" w:color="auto" w:fill="FFFF00"/>
        <w:rPr>
          <w:del w:id="51678" w:author="Ramasubramani, Hariharan" w:date="2015-07-21T10:17:00Z"/>
        </w:rPr>
      </w:pPr>
      <w:del w:id="51679" w:author="Ramasubramani, Hariharan" w:date="2015-07-21T10:17:00Z">
        <w:r w:rsidDel="00797690">
          <w:delText>Note: Creating a brand new Package from scratch does not begin in FRMS, but actually in RDM. FRMS will pick up the RDM Package through Reference Data Services, and at that point the contents of the Package can be managed inside of FRMS.</w:delText>
        </w:r>
      </w:del>
    </w:p>
    <w:p w14:paraId="797391E1" w14:textId="0A5843C2" w:rsidR="00411B64" w:rsidDel="00797690" w:rsidRDefault="00411B64" w:rsidP="00411B64">
      <w:pPr>
        <w:pStyle w:val="ListParagraph"/>
        <w:overflowPunct w:val="0"/>
        <w:autoSpaceDE w:val="0"/>
        <w:autoSpaceDN w:val="0"/>
        <w:spacing w:after="60"/>
        <w:ind w:left="0" w:firstLine="0"/>
        <w:textAlignment w:val="baseline"/>
        <w:rPr>
          <w:del w:id="51680" w:author="Ramasubramani, Hariharan" w:date="2015-07-21T10:17:00Z"/>
          <w:rFonts w:cstheme="minorHAnsi"/>
          <w:color w:val="000000" w:themeColor="text1"/>
        </w:rPr>
      </w:pPr>
    </w:p>
    <w:p w14:paraId="52FF58F0" w14:textId="29EDCBEA" w:rsidR="005F4718" w:rsidRPr="00B770D8" w:rsidDel="00797690" w:rsidRDefault="005F4718" w:rsidP="00524BF5">
      <w:pPr>
        <w:pStyle w:val="ListParagraph"/>
        <w:numPr>
          <w:ilvl w:val="2"/>
          <w:numId w:val="21"/>
        </w:numPr>
        <w:overflowPunct w:val="0"/>
        <w:autoSpaceDE w:val="0"/>
        <w:autoSpaceDN w:val="0"/>
        <w:spacing w:after="60"/>
        <w:ind w:firstLine="0"/>
        <w:textAlignment w:val="baseline"/>
        <w:rPr>
          <w:del w:id="51681" w:author="Ramasubramani, Hariharan" w:date="2015-07-21T10:17:00Z"/>
          <w:rFonts w:cstheme="minorHAnsi"/>
          <w:color w:val="000000" w:themeColor="text1"/>
        </w:rPr>
      </w:pPr>
      <w:del w:id="51682" w:author="Ramasubramani, Hariharan" w:date="2015-07-21T10:17:00Z">
        <w:r w:rsidDel="00797690">
          <w:rPr>
            <w:rFonts w:cstheme="minorHAnsi"/>
            <w:color w:val="000000" w:themeColor="text1"/>
          </w:rPr>
          <w:delText>Each package will be created independently and the ordering in the package shall be maintained independently even if the same form/image appears in multiple packages.</w:delText>
        </w:r>
      </w:del>
    </w:p>
    <w:p w14:paraId="2903E367" w14:textId="07AB3E18" w:rsidR="005F4718" w:rsidRPr="00CF6D10" w:rsidDel="00797690" w:rsidRDefault="005F4718" w:rsidP="00524BF5">
      <w:pPr>
        <w:pStyle w:val="ListParagraph"/>
        <w:numPr>
          <w:ilvl w:val="2"/>
          <w:numId w:val="21"/>
        </w:numPr>
        <w:overflowPunct w:val="0"/>
        <w:autoSpaceDE w:val="0"/>
        <w:autoSpaceDN w:val="0"/>
        <w:spacing w:after="60"/>
        <w:ind w:firstLine="0"/>
        <w:textAlignment w:val="baseline"/>
        <w:rPr>
          <w:del w:id="51683" w:author="Ramasubramani, Hariharan" w:date="2015-07-21T10:17:00Z"/>
          <w:rFonts w:cstheme="minorHAnsi"/>
          <w:color w:val="000000" w:themeColor="text1"/>
        </w:rPr>
      </w:pPr>
      <w:del w:id="51684" w:author="Ramasubramani, Hariharan" w:date="2015-07-21T10:17:00Z">
        <w:r w:rsidDel="00797690">
          <w:rPr>
            <w:rFonts w:cstheme="minorHAnsi"/>
            <w:color w:val="000000" w:themeColor="text1"/>
          </w:rPr>
          <w:delText xml:space="preserve">The system shall provide the user with the ability to associate forms and records to a package. </w:delText>
        </w:r>
      </w:del>
    </w:p>
    <w:p w14:paraId="1537B5B2" w14:textId="104AD0C9" w:rsidR="005F4718" w:rsidRPr="00036639" w:rsidDel="00797690" w:rsidRDefault="005F4718" w:rsidP="00524BF5">
      <w:pPr>
        <w:pStyle w:val="ListParagraph"/>
        <w:numPr>
          <w:ilvl w:val="3"/>
          <w:numId w:val="21"/>
        </w:numPr>
        <w:overflowPunct w:val="0"/>
        <w:autoSpaceDE w:val="0"/>
        <w:autoSpaceDN w:val="0"/>
        <w:spacing w:after="60"/>
        <w:ind w:firstLine="0"/>
        <w:textAlignment w:val="baseline"/>
        <w:rPr>
          <w:del w:id="51685" w:author="Ramasubramani, Hariharan" w:date="2015-07-21T10:17:00Z"/>
          <w:rFonts w:cstheme="minorHAnsi"/>
          <w:color w:val="000000" w:themeColor="text1"/>
        </w:rPr>
      </w:pPr>
      <w:del w:id="51686" w:author="Ramasubramani, Hariharan" w:date="2015-07-21T10:17:00Z">
        <w:r w:rsidDel="00797690">
          <w:rPr>
            <w:rFonts w:cstheme="minorHAnsi"/>
            <w:color w:val="000000" w:themeColor="text1"/>
          </w:rPr>
          <w:delText>Requirement Removed (CR 459)</w:delText>
        </w:r>
      </w:del>
    </w:p>
    <w:p w14:paraId="154227E3" w14:textId="0DD954C6" w:rsidR="005F4718" w:rsidRPr="00036639" w:rsidDel="00797690" w:rsidRDefault="005F4718" w:rsidP="00524BF5">
      <w:pPr>
        <w:pStyle w:val="ListParagraph"/>
        <w:numPr>
          <w:ilvl w:val="2"/>
          <w:numId w:val="21"/>
        </w:numPr>
        <w:overflowPunct w:val="0"/>
        <w:autoSpaceDE w:val="0"/>
        <w:autoSpaceDN w:val="0"/>
        <w:spacing w:after="60"/>
        <w:ind w:firstLine="0"/>
        <w:textAlignment w:val="baseline"/>
        <w:rPr>
          <w:del w:id="51687" w:author="Ramasubramani, Hariharan" w:date="2015-07-21T10:17:00Z"/>
          <w:rFonts w:cstheme="minorHAnsi"/>
          <w:color w:val="000000" w:themeColor="text1"/>
        </w:rPr>
      </w:pPr>
      <w:del w:id="51688" w:author="Ramasubramani, Hariharan" w:date="2015-07-21T10:17:00Z">
        <w:r w:rsidDel="00797690">
          <w:rPr>
            <w:rFonts w:cstheme="minorHAnsi"/>
            <w:color w:val="000000" w:themeColor="text1"/>
          </w:rPr>
          <w:delText>The forms/images to default for selection shall also be based on the selected Package Effective Date.</w:delText>
        </w:r>
      </w:del>
    </w:p>
    <w:p w14:paraId="2600E81D" w14:textId="1D27B9F1" w:rsidR="005F4718" w:rsidRPr="00C953B8" w:rsidDel="00797690" w:rsidRDefault="005F4718" w:rsidP="00524BF5">
      <w:pPr>
        <w:pStyle w:val="ListParagraph"/>
        <w:numPr>
          <w:ilvl w:val="3"/>
          <w:numId w:val="21"/>
        </w:numPr>
        <w:overflowPunct w:val="0"/>
        <w:autoSpaceDE w:val="0"/>
        <w:autoSpaceDN w:val="0"/>
        <w:spacing w:after="60"/>
        <w:ind w:firstLine="0"/>
        <w:textAlignment w:val="baseline"/>
        <w:rPr>
          <w:del w:id="51689" w:author="Ramasubramani, Hariharan" w:date="2015-07-21T10:17:00Z"/>
          <w:rFonts w:cstheme="minorHAnsi"/>
          <w:color w:val="000000" w:themeColor="text1"/>
        </w:rPr>
      </w:pPr>
      <w:del w:id="51690" w:author="Ramasubramani, Hariharan" w:date="2015-07-21T10:17:00Z">
        <w:r w:rsidDel="00797690">
          <w:rPr>
            <w:rFonts w:cstheme="minorHAnsi"/>
            <w:color w:val="000000" w:themeColor="text1"/>
          </w:rPr>
          <w:delText>Only those forms/images that do not yet have a Form Expiration Date and those forms that have an expiration date after the Package Effective Date shall be selected by default and display.</w:delText>
        </w:r>
      </w:del>
    </w:p>
    <w:p w14:paraId="0BD5604D" w14:textId="6F27905E" w:rsidR="005F4718" w:rsidRPr="00C953B8" w:rsidDel="00797690" w:rsidRDefault="005F4718" w:rsidP="00524BF5">
      <w:pPr>
        <w:pStyle w:val="ListParagraph"/>
        <w:numPr>
          <w:ilvl w:val="4"/>
          <w:numId w:val="21"/>
        </w:numPr>
        <w:overflowPunct w:val="0"/>
        <w:autoSpaceDE w:val="0"/>
        <w:autoSpaceDN w:val="0"/>
        <w:spacing w:after="60"/>
        <w:ind w:firstLine="0"/>
        <w:textAlignment w:val="baseline"/>
        <w:rPr>
          <w:del w:id="51691" w:author="Ramasubramani, Hariharan" w:date="2015-07-21T10:17:00Z"/>
          <w:rFonts w:cstheme="minorHAnsi"/>
          <w:color w:val="000000" w:themeColor="text1"/>
        </w:rPr>
      </w:pPr>
      <w:del w:id="51692" w:author="Ramasubramani, Hariharan" w:date="2015-07-21T10:17:00Z">
        <w:r w:rsidDel="00797690">
          <w:rPr>
            <w:rFonts w:cstheme="minorHAnsi"/>
            <w:color w:val="000000" w:themeColor="text1"/>
          </w:rPr>
          <w:delText>If a document classification is selected only those document Sub-Classifications associated with that document Classification shall default to selected and display.</w:delText>
        </w:r>
      </w:del>
    </w:p>
    <w:p w14:paraId="13DC338E" w14:textId="60E686DC" w:rsidR="005F4718" w:rsidRPr="00680B70" w:rsidDel="00797690" w:rsidRDefault="005F4718" w:rsidP="00524BF5">
      <w:pPr>
        <w:pStyle w:val="ListParagraph"/>
        <w:numPr>
          <w:ilvl w:val="4"/>
          <w:numId w:val="21"/>
        </w:numPr>
        <w:overflowPunct w:val="0"/>
        <w:autoSpaceDE w:val="0"/>
        <w:autoSpaceDN w:val="0"/>
        <w:spacing w:after="60"/>
        <w:ind w:firstLine="0"/>
        <w:textAlignment w:val="baseline"/>
        <w:rPr>
          <w:del w:id="51693" w:author="Ramasubramani, Hariharan" w:date="2015-07-21T10:17:00Z"/>
          <w:rFonts w:cstheme="minorHAnsi"/>
          <w:color w:val="000000" w:themeColor="text1"/>
        </w:rPr>
      </w:pPr>
      <w:del w:id="51694" w:author="Ramasubramani, Hariharan" w:date="2015-07-21T10:17:00Z">
        <w:r w:rsidDel="00797690">
          <w:rPr>
            <w:rFonts w:cstheme="minorHAnsi"/>
            <w:color w:val="000000" w:themeColor="text1"/>
          </w:rPr>
          <w:delText>If a document sub-classification is selected only those forms/images associated with that document sub-classification shall default to selected and display.</w:delText>
        </w:r>
      </w:del>
    </w:p>
    <w:p w14:paraId="01B2904D" w14:textId="6A487358" w:rsidR="005F4718" w:rsidRPr="00680B70" w:rsidDel="00797690" w:rsidRDefault="005F4718" w:rsidP="00524BF5">
      <w:pPr>
        <w:pStyle w:val="ListParagraph"/>
        <w:numPr>
          <w:ilvl w:val="4"/>
          <w:numId w:val="21"/>
        </w:numPr>
        <w:overflowPunct w:val="0"/>
        <w:autoSpaceDE w:val="0"/>
        <w:autoSpaceDN w:val="0"/>
        <w:spacing w:after="60"/>
        <w:ind w:firstLine="0"/>
        <w:textAlignment w:val="baseline"/>
        <w:rPr>
          <w:del w:id="51695" w:author="Ramasubramani, Hariharan" w:date="2015-07-21T10:17:00Z"/>
          <w:rFonts w:cstheme="minorHAnsi"/>
          <w:color w:val="000000" w:themeColor="text1"/>
        </w:rPr>
      </w:pPr>
      <w:del w:id="51696" w:author="Ramasubramani, Hariharan" w:date="2015-07-21T10:17:00Z">
        <w:r w:rsidDel="00797690">
          <w:rPr>
            <w:rFonts w:cstheme="minorHAnsi"/>
            <w:color w:val="000000" w:themeColor="text1"/>
          </w:rPr>
          <w:delText>If a Form #/Record # is selected only that form should be associated with the package.</w:delText>
        </w:r>
      </w:del>
    </w:p>
    <w:p w14:paraId="3A5698EA" w14:textId="11E23748" w:rsidR="005F4718" w:rsidRPr="00CF6D10" w:rsidDel="00797690" w:rsidRDefault="005F4718" w:rsidP="00524BF5">
      <w:pPr>
        <w:pStyle w:val="ListParagraph"/>
        <w:numPr>
          <w:ilvl w:val="3"/>
          <w:numId w:val="21"/>
        </w:numPr>
        <w:overflowPunct w:val="0"/>
        <w:autoSpaceDE w:val="0"/>
        <w:autoSpaceDN w:val="0"/>
        <w:spacing w:after="60"/>
        <w:ind w:firstLine="0"/>
        <w:textAlignment w:val="baseline"/>
        <w:rPr>
          <w:del w:id="51697" w:author="Ramasubramani, Hariharan" w:date="2015-07-21T10:17:00Z"/>
          <w:rFonts w:cstheme="minorHAnsi"/>
          <w:color w:val="000000" w:themeColor="text1"/>
        </w:rPr>
      </w:pPr>
      <w:del w:id="51698" w:author="Ramasubramani, Hariharan" w:date="2015-07-21T10:17:00Z">
        <w:r w:rsidDel="00797690">
          <w:rPr>
            <w:rFonts w:cstheme="minorHAnsi"/>
            <w:color w:val="000000" w:themeColor="text1"/>
          </w:rPr>
          <w:delText>The system shall provide the ability to remove any forms selected by default that should not be included in the package.</w:delText>
        </w:r>
      </w:del>
    </w:p>
    <w:p w14:paraId="273512AB" w14:textId="04C27A8D" w:rsidR="005F4718" w:rsidRPr="00C106B9" w:rsidDel="00797690" w:rsidRDefault="005F4718" w:rsidP="00524BF5">
      <w:pPr>
        <w:pStyle w:val="ListParagraph"/>
        <w:numPr>
          <w:ilvl w:val="3"/>
          <w:numId w:val="21"/>
        </w:numPr>
        <w:overflowPunct w:val="0"/>
        <w:autoSpaceDE w:val="0"/>
        <w:autoSpaceDN w:val="0"/>
        <w:spacing w:after="60"/>
        <w:ind w:firstLine="0"/>
        <w:textAlignment w:val="baseline"/>
        <w:rPr>
          <w:del w:id="51699" w:author="Ramasubramani, Hariharan" w:date="2015-07-21T10:17:00Z"/>
          <w:rFonts w:cstheme="minorHAnsi"/>
          <w:color w:val="000000" w:themeColor="text1"/>
        </w:rPr>
      </w:pPr>
      <w:del w:id="51700" w:author="Ramasubramani, Hariharan" w:date="2015-07-21T10:17:00Z">
        <w:r w:rsidRPr="00C106B9" w:rsidDel="00797690">
          <w:rPr>
            <w:rFonts w:cstheme="minorHAnsi"/>
            <w:color w:val="000000" w:themeColor="text1"/>
          </w:rPr>
          <w:delText xml:space="preserve">The </w:delText>
        </w:r>
        <w:r w:rsidDel="00797690">
          <w:rPr>
            <w:rFonts w:cstheme="minorHAnsi"/>
            <w:color w:val="000000" w:themeColor="text1"/>
          </w:rPr>
          <w:delText>final form(s)/images</w:delText>
        </w:r>
        <w:r w:rsidRPr="00C106B9" w:rsidDel="00797690">
          <w:rPr>
            <w:rFonts w:cstheme="minorHAnsi"/>
            <w:color w:val="000000" w:themeColor="text1"/>
          </w:rPr>
          <w:delText xml:space="preserve"> to include in packages </w:delText>
        </w:r>
        <w:r w:rsidDel="00797690">
          <w:rPr>
            <w:rFonts w:cstheme="minorHAnsi"/>
            <w:color w:val="000000" w:themeColor="text1"/>
          </w:rPr>
          <w:delText xml:space="preserve">is the unique instance of the form/record with all the form/record metadata (CR 459) </w:delText>
        </w:r>
        <w:r w:rsidRPr="00C106B9" w:rsidDel="00797690">
          <w:rPr>
            <w:rFonts w:cstheme="minorHAnsi"/>
            <w:color w:val="000000" w:themeColor="text1"/>
          </w:rPr>
          <w:delText>based on the meta-data received in the query request as defined in section</w:delText>
        </w:r>
        <w:r w:rsidDel="00797690">
          <w:rPr>
            <w:rFonts w:cstheme="minorHAnsi"/>
            <w:color w:val="000000" w:themeColor="text1"/>
          </w:rPr>
          <w:delText>s 10 and</w:delText>
        </w:r>
        <w:r w:rsidRPr="00C106B9" w:rsidDel="00797690">
          <w:rPr>
            <w:rFonts w:cstheme="minorHAnsi"/>
            <w:color w:val="000000" w:themeColor="text1"/>
          </w:rPr>
          <w:delText xml:space="preserve"> 11. </w:delText>
        </w:r>
      </w:del>
    </w:p>
    <w:p w14:paraId="3A19E371" w14:textId="3D8FAADC" w:rsidR="005F4718" w:rsidDel="00797690" w:rsidRDefault="005F4718" w:rsidP="00524BF5">
      <w:pPr>
        <w:pStyle w:val="ListParagraph"/>
        <w:numPr>
          <w:ilvl w:val="2"/>
          <w:numId w:val="21"/>
        </w:numPr>
        <w:overflowPunct w:val="0"/>
        <w:autoSpaceDE w:val="0"/>
        <w:autoSpaceDN w:val="0"/>
        <w:spacing w:after="60"/>
        <w:ind w:firstLine="0"/>
        <w:textAlignment w:val="baseline"/>
        <w:rPr>
          <w:del w:id="51701" w:author="Ramasubramani, Hariharan" w:date="2015-07-21T10:17:00Z"/>
          <w:rFonts w:cstheme="minorHAnsi"/>
          <w:color w:val="000000" w:themeColor="text1"/>
        </w:rPr>
      </w:pPr>
      <w:del w:id="51702" w:author="Ramasubramani, Hariharan" w:date="2015-07-21T10:17:00Z">
        <w:r w:rsidRPr="00C106B9" w:rsidDel="00797690">
          <w:rPr>
            <w:rFonts w:cstheme="minorHAnsi"/>
            <w:color w:val="000000" w:themeColor="text1"/>
          </w:rPr>
          <w:delText xml:space="preserve">At least one </w:delText>
        </w:r>
        <w:r w:rsidDel="00797690">
          <w:rPr>
            <w:rFonts w:cstheme="minorHAnsi"/>
            <w:color w:val="000000" w:themeColor="text1"/>
          </w:rPr>
          <w:delText>form</w:delText>
        </w:r>
        <w:r w:rsidRPr="00C106B9" w:rsidDel="00797690">
          <w:rPr>
            <w:rFonts w:cstheme="minorHAnsi"/>
            <w:color w:val="000000" w:themeColor="text1"/>
          </w:rPr>
          <w:delText xml:space="preserve"> must be selected/entered in order to save the package</w:delText>
        </w:r>
        <w:r w:rsidDel="00797690">
          <w:rPr>
            <w:rFonts w:cstheme="minorHAnsi"/>
            <w:color w:val="000000" w:themeColor="text1"/>
          </w:rPr>
          <w:delText>.</w:delText>
        </w:r>
      </w:del>
    </w:p>
    <w:p w14:paraId="4A8FC2CE" w14:textId="4B9A8C6B" w:rsidR="00772989" w:rsidDel="00797690" w:rsidRDefault="00772989" w:rsidP="00A977F1">
      <w:pPr>
        <w:pStyle w:val="ListParagraph"/>
        <w:overflowPunct w:val="0"/>
        <w:autoSpaceDE w:val="0"/>
        <w:autoSpaceDN w:val="0"/>
        <w:spacing w:after="60"/>
        <w:ind w:left="0" w:firstLine="0"/>
        <w:textAlignment w:val="baseline"/>
        <w:rPr>
          <w:del w:id="51703" w:author="Ramasubramani, Hariharan" w:date="2015-07-21T10:17:00Z"/>
          <w:rFonts w:cstheme="minorHAnsi"/>
          <w:color w:val="000000" w:themeColor="text1"/>
        </w:rPr>
      </w:pPr>
    </w:p>
    <w:p w14:paraId="622E1A22" w14:textId="27D1FEB2" w:rsidR="00772989" w:rsidDel="00797690" w:rsidRDefault="00772989" w:rsidP="00772989">
      <w:pPr>
        <w:pStyle w:val="BlockComment"/>
        <w:shd w:val="clear" w:color="auto" w:fill="FFFF00"/>
        <w:rPr>
          <w:del w:id="51704" w:author="Ramasubramani, Hariharan" w:date="2015-07-21T10:17:00Z"/>
        </w:rPr>
      </w:pPr>
      <w:del w:id="51705" w:author="Ramasubramani, Hariharan" w:date="2015-07-21T10:17:00Z">
        <w:r w:rsidDel="00797690">
          <w:delText>Note: Due to the Packages being created inside of RDM instead of FRMS, there will be no way to add a Form to save the Package. Forms are not accessible in RDM.</w:delText>
        </w:r>
      </w:del>
    </w:p>
    <w:p w14:paraId="08314017" w14:textId="3E24C28A" w:rsidR="00772989" w:rsidDel="00797690" w:rsidRDefault="00772989" w:rsidP="00A977F1">
      <w:pPr>
        <w:pStyle w:val="ListParagraph"/>
        <w:overflowPunct w:val="0"/>
        <w:autoSpaceDE w:val="0"/>
        <w:autoSpaceDN w:val="0"/>
        <w:spacing w:after="60"/>
        <w:ind w:left="0" w:firstLine="0"/>
        <w:textAlignment w:val="baseline"/>
        <w:rPr>
          <w:del w:id="51706" w:author="Ramasubramani, Hariharan" w:date="2015-07-21T10:17:00Z"/>
          <w:rFonts w:cstheme="minorHAnsi"/>
          <w:color w:val="000000" w:themeColor="text1"/>
        </w:rPr>
      </w:pPr>
    </w:p>
    <w:p w14:paraId="0E373E2B" w14:textId="23480ABE" w:rsidR="005F4718" w:rsidDel="00797690" w:rsidRDefault="005F4718" w:rsidP="00524BF5">
      <w:pPr>
        <w:pStyle w:val="ListParagraph"/>
        <w:numPr>
          <w:ilvl w:val="2"/>
          <w:numId w:val="21"/>
        </w:numPr>
        <w:overflowPunct w:val="0"/>
        <w:autoSpaceDE w:val="0"/>
        <w:autoSpaceDN w:val="0"/>
        <w:spacing w:after="60"/>
        <w:ind w:firstLine="0"/>
        <w:textAlignment w:val="baseline"/>
        <w:rPr>
          <w:del w:id="51707" w:author="Ramasubramani, Hariharan" w:date="2015-07-21T10:17:00Z"/>
          <w:rFonts w:cstheme="minorHAnsi"/>
          <w:color w:val="000000" w:themeColor="text1"/>
        </w:rPr>
      </w:pPr>
      <w:del w:id="51708" w:author="Ramasubramani, Hariharan" w:date="2015-07-21T10:17:00Z">
        <w:r w:rsidDel="00797690">
          <w:rPr>
            <w:rFonts w:cstheme="minorHAnsi"/>
            <w:color w:val="000000" w:themeColor="text1"/>
          </w:rPr>
          <w:delText>Package Name must be unique and cannot be a duplicate Package Name.</w:delText>
        </w:r>
      </w:del>
    </w:p>
    <w:p w14:paraId="7858C279" w14:textId="6EC85395" w:rsidR="005F4718" w:rsidDel="00797690" w:rsidRDefault="005F4718" w:rsidP="00524BF5">
      <w:pPr>
        <w:pStyle w:val="ListParagraph"/>
        <w:numPr>
          <w:ilvl w:val="3"/>
          <w:numId w:val="21"/>
        </w:numPr>
        <w:overflowPunct w:val="0"/>
        <w:autoSpaceDE w:val="0"/>
        <w:autoSpaceDN w:val="0"/>
        <w:spacing w:after="60"/>
        <w:ind w:firstLine="0"/>
        <w:textAlignment w:val="baseline"/>
        <w:rPr>
          <w:del w:id="51709" w:author="Ramasubramani, Hariharan" w:date="2015-07-21T10:17:00Z"/>
          <w:rFonts w:cstheme="minorHAnsi"/>
          <w:color w:val="000000" w:themeColor="text1"/>
        </w:rPr>
      </w:pPr>
      <w:del w:id="51710" w:author="Ramasubramani, Hariharan" w:date="2015-07-21T10:17:00Z">
        <w:r w:rsidDel="00797690">
          <w:rPr>
            <w:rFonts w:cstheme="minorHAnsi"/>
            <w:color w:val="000000" w:themeColor="text1"/>
          </w:rPr>
          <w:delText>The criteria for validating a duplicate shall be:</w:delText>
        </w:r>
      </w:del>
    </w:p>
    <w:p w14:paraId="00298769" w14:textId="163B7531" w:rsidR="005F4718" w:rsidDel="00797690" w:rsidRDefault="005F4718" w:rsidP="00524BF5">
      <w:pPr>
        <w:pStyle w:val="ListParagraph"/>
        <w:numPr>
          <w:ilvl w:val="4"/>
          <w:numId w:val="21"/>
        </w:numPr>
        <w:overflowPunct w:val="0"/>
        <w:autoSpaceDE w:val="0"/>
        <w:autoSpaceDN w:val="0"/>
        <w:spacing w:after="60"/>
        <w:ind w:firstLine="0"/>
        <w:textAlignment w:val="baseline"/>
        <w:rPr>
          <w:del w:id="51711" w:author="Ramasubramani, Hariharan" w:date="2015-07-21T10:17:00Z"/>
          <w:rFonts w:cstheme="minorHAnsi"/>
          <w:color w:val="000000" w:themeColor="text1"/>
        </w:rPr>
      </w:pPr>
      <w:del w:id="51712" w:author="Ramasubramani, Hariharan" w:date="2015-07-21T10:17:00Z">
        <w:r w:rsidDel="00797690">
          <w:rPr>
            <w:rFonts w:cstheme="minorHAnsi"/>
            <w:color w:val="000000" w:themeColor="text1"/>
          </w:rPr>
          <w:delText>Exact text match in the Package Name field.</w:delText>
        </w:r>
      </w:del>
    </w:p>
    <w:p w14:paraId="543C668A" w14:textId="020B883C" w:rsidR="005F4718" w:rsidDel="00797690" w:rsidRDefault="005F4718" w:rsidP="00524BF5">
      <w:pPr>
        <w:pStyle w:val="ListParagraph"/>
        <w:numPr>
          <w:ilvl w:val="5"/>
          <w:numId w:val="21"/>
        </w:numPr>
        <w:overflowPunct w:val="0"/>
        <w:autoSpaceDE w:val="0"/>
        <w:autoSpaceDN w:val="0"/>
        <w:spacing w:after="60"/>
        <w:ind w:firstLine="0"/>
        <w:textAlignment w:val="baseline"/>
        <w:rPr>
          <w:del w:id="51713" w:author="Ramasubramani, Hariharan" w:date="2015-07-21T10:17:00Z"/>
          <w:rFonts w:cstheme="minorHAnsi"/>
          <w:color w:val="000000" w:themeColor="text1"/>
        </w:rPr>
      </w:pPr>
      <w:del w:id="51714" w:author="Ramasubramani, Hariharan" w:date="2015-07-21T10:17:00Z">
        <w:r w:rsidDel="00797690">
          <w:rPr>
            <w:rFonts w:cstheme="minorHAnsi"/>
            <w:color w:val="000000" w:themeColor="text1"/>
          </w:rPr>
          <w:delText>If the text is the same, display the following message: The Package Name already exists.  Please update the Package Name or discard the package.</w:delText>
        </w:r>
      </w:del>
    </w:p>
    <w:p w14:paraId="2C369A19" w14:textId="0F761874" w:rsidR="005F4718" w:rsidDel="00797690" w:rsidRDefault="005F4718" w:rsidP="009C3129">
      <w:pPr>
        <w:pStyle w:val="ListParagraph"/>
        <w:spacing w:after="60"/>
        <w:ind w:left="1728" w:firstLine="0"/>
        <w:rPr>
          <w:del w:id="51715" w:author="Ramasubramani, Hariharan" w:date="2015-07-21T10:17:00Z"/>
          <w:rFonts w:cstheme="minorHAnsi"/>
          <w:color w:val="000000" w:themeColor="text1"/>
        </w:rPr>
      </w:pPr>
    </w:p>
    <w:p w14:paraId="33351B02" w14:textId="266A9D0B" w:rsidR="00EF3589" w:rsidDel="00797690" w:rsidRDefault="00EF3589" w:rsidP="00C632A9">
      <w:pPr>
        <w:pStyle w:val="BlockComment"/>
        <w:shd w:val="clear" w:color="auto" w:fill="FFFF00"/>
        <w:rPr>
          <w:del w:id="51716" w:author="Ramasubramani, Hariharan" w:date="2015-07-21T10:17:00Z"/>
        </w:rPr>
      </w:pPr>
      <w:del w:id="51717" w:author="Ramasubramani, Hariharan" w:date="2015-07-21T10:17:00Z">
        <w:r w:rsidDel="00797690">
          <w:delText>Note: All of the above requirements under 8.2.6 will be handled inside of RDM, not FRMS.</w:delText>
        </w:r>
      </w:del>
    </w:p>
    <w:p w14:paraId="478BFA4C" w14:textId="63177008" w:rsidR="00ED3743" w:rsidDel="00797690" w:rsidRDefault="00ED3743" w:rsidP="009C3129">
      <w:pPr>
        <w:pStyle w:val="ListParagraph"/>
        <w:spacing w:after="60"/>
        <w:ind w:left="0" w:firstLine="0"/>
        <w:rPr>
          <w:del w:id="51718" w:author="Ramasubramani, Hariharan" w:date="2015-07-21T10:17:00Z"/>
          <w:rFonts w:cstheme="minorHAnsi"/>
          <w:color w:val="000000" w:themeColor="text1"/>
        </w:rPr>
      </w:pPr>
    </w:p>
    <w:p w14:paraId="34997302" w14:textId="12CCD03E" w:rsidR="00E612DC" w:rsidDel="00797690" w:rsidRDefault="009050C7" w:rsidP="00A977F1">
      <w:pPr>
        <w:spacing w:after="60"/>
        <w:rPr>
          <w:del w:id="51719" w:author="Ramasubramani, Hariharan" w:date="2015-07-21T10:17:00Z"/>
          <w:rFonts w:cstheme="minorHAnsi"/>
          <w:color w:val="000000" w:themeColor="text1"/>
        </w:rPr>
      </w:pPr>
      <w:ins w:id="51720" w:author="Hariharan Ramasubramani" w:date="2015-03-11T13:20:00Z">
        <w:del w:id="51721" w:author="Ramasubramani, Hariharan" w:date="2015-07-21T10:17:00Z">
          <w:r w:rsidDel="00797690">
            <w:rPr>
              <w:rFonts w:cstheme="minorHAnsi"/>
              <w:noProof/>
              <w:color w:val="000000" w:themeColor="text1"/>
            </w:rPr>
            <w:drawing>
              <wp:inline distT="0" distB="0" distL="0" distR="0" wp14:anchorId="1188E349" wp14:editId="1346A82F">
                <wp:extent cx="6857999" cy="2891619"/>
                <wp:effectExtent l="0" t="0" r="635"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0262988\Desktop\Package\Package modify - Class.PNG"/>
                        <pic:cNvPicPr>
                          <a:picLocks noChangeAspect="1" noChangeArrowheads="1"/>
                        </pic:cNvPicPr>
                      </pic:nvPicPr>
                      <pic:blipFill>
                        <a:blip r:embed="rId106">
                          <a:extLst>
                            <a:ext uri="{28A0092B-C50C-407E-A947-70E740481C1C}">
                              <a14:useLocalDpi xmlns:a14="http://schemas.microsoft.com/office/drawing/2010/main" val="0"/>
                            </a:ext>
                          </a:extLst>
                        </a:blip>
                        <a:stretch>
                          <a:fillRect/>
                        </a:stretch>
                      </pic:blipFill>
                      <pic:spPr bwMode="auto">
                        <a:xfrm>
                          <a:off x="0" y="0"/>
                          <a:ext cx="6857999" cy="2891619"/>
                        </a:xfrm>
                        <a:prstGeom prst="rect">
                          <a:avLst/>
                        </a:prstGeom>
                        <a:noFill/>
                        <a:ln>
                          <a:noFill/>
                        </a:ln>
                      </pic:spPr>
                    </pic:pic>
                  </a:graphicData>
                </a:graphic>
              </wp:inline>
            </w:drawing>
          </w:r>
        </w:del>
      </w:ins>
      <w:del w:id="51722" w:author="Ramasubramani, Hariharan" w:date="2015-07-21T10:17:00Z">
        <w:r w:rsidR="00E612DC" w:rsidRPr="00A977F1" w:rsidDel="00797690">
          <w:rPr>
            <w:rFonts w:cstheme="minorHAnsi"/>
            <w:noProof/>
            <w:color w:val="000000" w:themeColor="text1"/>
          </w:rPr>
          <w:drawing>
            <wp:inline distT="0" distB="0" distL="0" distR="0" wp14:anchorId="3893A9B6" wp14:editId="739ABCE4">
              <wp:extent cx="6543675" cy="6227445"/>
              <wp:effectExtent l="19050" t="19050" r="28575" b="2095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ckageClassification2.png"/>
                      <pic:cNvPicPr/>
                    </pic:nvPicPr>
                    <pic:blipFill>
                      <a:blip r:embed="rId107">
                        <a:extLst>
                          <a:ext uri="{28A0092B-C50C-407E-A947-70E740481C1C}">
                            <a14:useLocalDpi xmlns:a14="http://schemas.microsoft.com/office/drawing/2010/main" val="0"/>
                          </a:ext>
                        </a:extLst>
                      </a:blip>
                      <a:stretch>
                        <a:fillRect/>
                      </a:stretch>
                    </pic:blipFill>
                    <pic:spPr>
                      <a:xfrm>
                        <a:off x="0" y="0"/>
                        <a:ext cx="6543675" cy="6227445"/>
                      </a:xfrm>
                      <a:prstGeom prst="rect">
                        <a:avLst/>
                      </a:prstGeom>
                      <a:ln>
                        <a:solidFill>
                          <a:schemeClr val="accent1"/>
                        </a:solidFill>
                      </a:ln>
                    </pic:spPr>
                  </pic:pic>
                </a:graphicData>
              </a:graphic>
            </wp:inline>
          </w:drawing>
        </w:r>
      </w:del>
    </w:p>
    <w:p w14:paraId="20013653" w14:textId="79478740" w:rsidR="00C56D82" w:rsidDel="00797690" w:rsidRDefault="00C56D82" w:rsidP="00C56D82">
      <w:pPr>
        <w:pStyle w:val="ListParagraph"/>
        <w:spacing w:after="60"/>
        <w:ind w:left="0" w:firstLine="0"/>
        <w:jc w:val="center"/>
        <w:rPr>
          <w:del w:id="51723" w:author="Ramasubramani, Hariharan" w:date="2015-07-21T10:17:00Z"/>
          <w:rFonts w:cstheme="minorHAnsi"/>
          <w:color w:val="000000" w:themeColor="text1"/>
        </w:rPr>
      </w:pPr>
      <w:del w:id="51724" w:author="Ramasubramani, Hariharan" w:date="2015-07-21T10:17:00Z">
        <w:r w:rsidDel="00797690">
          <w:rPr>
            <w:rFonts w:cstheme="minorHAnsi"/>
            <w:color w:val="000000" w:themeColor="text1"/>
          </w:rPr>
          <w:delText>Fig: 8.c – Modify Package (Classification) Screen</w:delText>
        </w:r>
      </w:del>
    </w:p>
    <w:p w14:paraId="497170CD" w14:textId="481C975D" w:rsidR="00C56D82" w:rsidRPr="00A977F1" w:rsidDel="00797690" w:rsidRDefault="00C56D82" w:rsidP="00C56D82">
      <w:pPr>
        <w:spacing w:after="60"/>
        <w:rPr>
          <w:del w:id="51725" w:author="Ramasubramani, Hariharan" w:date="2015-07-21T10:17:00Z"/>
          <w:rFonts w:cstheme="minorHAnsi"/>
          <w:color w:val="000000" w:themeColor="text1"/>
        </w:rPr>
      </w:pPr>
    </w:p>
    <w:p w14:paraId="11597873" w14:textId="50196601" w:rsidR="000E35FA" w:rsidDel="00797690" w:rsidRDefault="000E35FA" w:rsidP="000E35FA">
      <w:pPr>
        <w:pStyle w:val="BlockComment"/>
        <w:rPr>
          <w:del w:id="51726" w:author="Ramasubramani, Hariharan" w:date="2015-07-21T10:17:00Z"/>
        </w:rPr>
      </w:pPr>
      <w:del w:id="51727" w:author="Ramasubramani, Hariharan" w:date="2015-07-21T10:17:00Z">
        <w:r w:rsidRPr="003D3BB7" w:rsidDel="00797690">
          <w:delText>UI Commentary:</w:delText>
        </w:r>
      </w:del>
    </w:p>
    <w:p w14:paraId="37577325" w14:textId="56DBBA42" w:rsidR="000E35FA" w:rsidDel="00797690" w:rsidRDefault="000E35FA" w:rsidP="000E35FA">
      <w:pPr>
        <w:pStyle w:val="BlockComment"/>
        <w:rPr>
          <w:del w:id="51728" w:author="Ramasubramani, Hariharan" w:date="2015-07-21T10:17:00Z"/>
        </w:rPr>
      </w:pPr>
      <w:del w:id="51729" w:author="Ramasubramani, Hariharan" w:date="2015-07-21T10:17:00Z">
        <w:r w:rsidDel="00797690">
          <w:delText>The Modify Package screens (above Fig: 8.</w:delText>
        </w:r>
        <w:r w:rsidR="00A42B5D" w:rsidDel="00797690">
          <w:delText>c</w:delText>
        </w:r>
        <w:r w:rsidDel="00797690">
          <w:delText xml:space="preserve"> and below Fig: 8.</w:delText>
        </w:r>
        <w:r w:rsidR="00FE7E95" w:rsidDel="00797690">
          <w:delText>g</w:delText>
        </w:r>
        <w:r w:rsidDel="00797690">
          <w:delText>, and 8</w:delText>
        </w:r>
        <w:r w:rsidR="00FE7E95" w:rsidDel="00797690">
          <w:delText>.i</w:delText>
        </w:r>
        <w:r w:rsidDel="00797690">
          <w:delText xml:space="preserve">) display the different tab options for the screen (Classification, Sub-Classification, and Document Number respectively). The gray fields are read only non-editable fields for all users (for users that only have read privileges for Packages, all fields would be non-editable). The main drop down selection “Package Iteration” lists the date ranges for the Package Versions. Changing this selection will display the version for that date range in the selected tab below. </w:delText>
        </w:r>
      </w:del>
    </w:p>
    <w:p w14:paraId="784CA641" w14:textId="06C64EE6" w:rsidR="000E35FA" w:rsidDel="00797690" w:rsidRDefault="000E35FA" w:rsidP="000E35FA">
      <w:pPr>
        <w:pStyle w:val="BlockComment"/>
        <w:rPr>
          <w:del w:id="51730" w:author="Ramasubramani, Hariharan" w:date="2015-07-21T10:17:00Z"/>
        </w:rPr>
      </w:pPr>
      <w:del w:id="51731" w:author="Ramasubramani, Hariharan" w:date="2015-07-21T10:17:00Z">
        <w:r w:rsidDel="00797690">
          <w:delText>The “Save” button at the bottom of the screen works the same for any selected tab, by saving any changes to the Package Iterations by calling the updatePackage service.</w:delText>
        </w:r>
      </w:del>
    </w:p>
    <w:p w14:paraId="34A6E037" w14:textId="7EE0DF49" w:rsidR="000E35FA" w:rsidRPr="000E35FA" w:rsidDel="00797690" w:rsidRDefault="000E35FA" w:rsidP="000E35FA">
      <w:pPr>
        <w:pStyle w:val="BlockComment"/>
        <w:rPr>
          <w:del w:id="51732" w:author="Ramasubramani, Hariharan" w:date="2015-07-21T10:17:00Z"/>
          <w:color w:val="FF0000"/>
        </w:rPr>
      </w:pPr>
      <w:del w:id="51733" w:author="Ramasubramani, Hariharan" w:date="2015-07-21T10:17:00Z">
        <w:r w:rsidDel="00797690">
          <w:delText xml:space="preserve">The “Clone” button at the </w:delText>
        </w:r>
        <w:r w:rsidR="00063023" w:rsidDel="00797690">
          <w:delText>bottom</w:delText>
        </w:r>
        <w:r w:rsidDel="00797690">
          <w:delText xml:space="preserve"> of the screen works the same for any selected</w:delText>
        </w:r>
        <w:r w:rsidR="00C91C71" w:rsidDel="00797690">
          <w:delText xml:space="preserve"> tab, by taking the user to the Clone Package screen (Fig: 8.d).</w:delText>
        </w:r>
      </w:del>
    </w:p>
    <w:p w14:paraId="00F46804" w14:textId="3AF95DAE" w:rsidR="000E35FA" w:rsidRPr="00C91C71" w:rsidDel="00797690" w:rsidRDefault="000E35FA" w:rsidP="000E35FA">
      <w:pPr>
        <w:pStyle w:val="BlockComment"/>
        <w:rPr>
          <w:del w:id="51734" w:author="Ramasubramani, Hariharan" w:date="2015-07-21T10:17:00Z"/>
        </w:rPr>
      </w:pPr>
      <w:del w:id="51735" w:author="Ramasubramani, Hariharan" w:date="2015-07-21T10:17:00Z">
        <w:r w:rsidRPr="00C91C71" w:rsidDel="00797690">
          <w:delText xml:space="preserve">The “Cancel” button </w:delText>
        </w:r>
        <w:r w:rsidR="00C91C71" w:rsidDel="00797690">
          <w:delText>will confirm a user wishes to discard any changes made to the screen and return them to the Package Search screen (Fig: 9.</w:delText>
        </w:r>
        <w:r w:rsidR="00B526AD" w:rsidDel="00797690">
          <w:delText>c</w:delText>
        </w:r>
        <w:r w:rsidR="00C91C71" w:rsidDel="00797690">
          <w:delText>)</w:delText>
        </w:r>
      </w:del>
    </w:p>
    <w:p w14:paraId="3B470040" w14:textId="0B8BBBBF" w:rsidR="000E35FA" w:rsidDel="00797690" w:rsidRDefault="000E35FA" w:rsidP="000E35FA">
      <w:pPr>
        <w:pStyle w:val="ListParagraph"/>
        <w:spacing w:after="60"/>
        <w:ind w:hanging="720"/>
        <w:rPr>
          <w:del w:id="51736" w:author="Ramasubramani, Hariharan" w:date="2015-07-21T10:17:00Z"/>
          <w:rFonts w:cstheme="minorHAnsi"/>
          <w:color w:val="FF0000"/>
        </w:rPr>
      </w:pPr>
    </w:p>
    <w:p w14:paraId="2A8597D1" w14:textId="0AAE5892" w:rsidR="000E35FA" w:rsidDel="00797690" w:rsidRDefault="000E35FA" w:rsidP="000E35FA">
      <w:pPr>
        <w:pStyle w:val="ListParagraph"/>
        <w:spacing w:after="60"/>
        <w:ind w:hanging="720"/>
        <w:rPr>
          <w:del w:id="51737" w:author="Ramasubramani, Hariharan" w:date="2015-07-21T10:17:00Z"/>
          <w:rFonts w:cstheme="minorHAnsi"/>
          <w:color w:val="FF0000"/>
        </w:rPr>
      </w:pPr>
    </w:p>
    <w:p w14:paraId="74057B56" w14:textId="5980C143" w:rsidR="000E35FA" w:rsidDel="00797690" w:rsidRDefault="000E35FA" w:rsidP="00A977F1">
      <w:pPr>
        <w:pStyle w:val="BlockComment"/>
        <w:pBdr>
          <w:left w:val="single" w:sz="4" w:space="1" w:color="auto"/>
        </w:pBdr>
        <w:rPr>
          <w:del w:id="51738" w:author="Ramasubramani, Hariharan" w:date="2015-07-21T10:17:00Z"/>
        </w:rPr>
      </w:pPr>
      <w:del w:id="51739" w:author="Ramasubramani, Hariharan" w:date="2015-07-21T10:17:00Z">
        <w:r w:rsidRPr="003D3BB7" w:rsidDel="00797690">
          <w:delText>UI Commentary:</w:delText>
        </w:r>
      </w:del>
    </w:p>
    <w:p w14:paraId="55365740" w14:textId="43BF97E0" w:rsidR="00A42B5D" w:rsidDel="00797690" w:rsidRDefault="000E35FA" w:rsidP="00A977F1">
      <w:pPr>
        <w:pStyle w:val="BlockComment"/>
        <w:pBdr>
          <w:left w:val="single" w:sz="4" w:space="1" w:color="auto"/>
        </w:pBdr>
        <w:rPr>
          <w:del w:id="51740" w:author="Ramasubramani, Hariharan" w:date="2015-07-21T10:17:00Z"/>
        </w:rPr>
      </w:pPr>
      <w:del w:id="51741" w:author="Ramasubramani, Hariharan" w:date="2015-07-21T10:17:00Z">
        <w:r w:rsidDel="00797690">
          <w:delText>For the Classification tab (</w:delText>
        </w:r>
        <w:r w:rsidR="00A42B5D" w:rsidDel="00797690">
          <w:delText>above Fig: 8.c</w:delText>
        </w:r>
        <w:r w:rsidDel="00797690">
          <w:delText xml:space="preserve">), the main list view will show a summary list of contiguous Classifications for the actual Document list. If a Classification is broken up non-contiguously, it will appear in the list multiple times showing both groupings of Documents in the order which they appear. Selecting a particular Classification in the list and </w:delText>
        </w:r>
        <w:r w:rsidR="003D3FDC" w:rsidDel="00797690">
          <w:delText>clicking</w:delText>
        </w:r>
        <w:r w:rsidDel="00797690">
          <w:delText xml:space="preserve"> on a button below will </w:delText>
        </w:r>
        <w:r w:rsidR="003D3FDC" w:rsidDel="00797690">
          <w:delText>affect</w:delText>
        </w:r>
        <w:r w:rsidDel="00797690">
          <w:delText xml:space="preserve"> all of the Documents in that grouping. </w:delText>
        </w:r>
      </w:del>
    </w:p>
    <w:p w14:paraId="36DCB4C7" w14:textId="41A22959" w:rsidR="00A42B5D" w:rsidDel="00797690" w:rsidRDefault="000E35FA" w:rsidP="00A977F1">
      <w:pPr>
        <w:pStyle w:val="BlockComment"/>
        <w:pBdr>
          <w:left w:val="single" w:sz="4" w:space="1" w:color="auto"/>
        </w:pBdr>
        <w:rPr>
          <w:del w:id="51742" w:author="Ramasubramani, Hariharan" w:date="2015-07-21T10:17:00Z"/>
        </w:rPr>
      </w:pPr>
      <w:del w:id="51743" w:author="Ramasubramani, Hariharan" w:date="2015-07-21T10:17:00Z">
        <w:r w:rsidDel="00797690">
          <w:delText xml:space="preserve">So clicking on the “Move Up” button, would move all the </w:delText>
        </w:r>
        <w:r w:rsidR="003D3FDC" w:rsidDel="00797690">
          <w:delText>contiguous</w:delText>
        </w:r>
        <w:r w:rsidDel="00797690">
          <w:delText xml:space="preserve"> Documents for that Classification up above the Classification displayed above it. </w:delText>
        </w:r>
      </w:del>
    </w:p>
    <w:p w14:paraId="1D39B1B1" w14:textId="22A10C84" w:rsidR="00A42B5D" w:rsidDel="00797690" w:rsidRDefault="000E35FA" w:rsidP="00A977F1">
      <w:pPr>
        <w:pStyle w:val="BlockComment"/>
        <w:pBdr>
          <w:left w:val="single" w:sz="4" w:space="1" w:color="auto"/>
        </w:pBdr>
        <w:rPr>
          <w:del w:id="51744" w:author="Ramasubramani, Hariharan" w:date="2015-07-21T10:17:00Z"/>
        </w:rPr>
      </w:pPr>
      <w:del w:id="51745" w:author="Ramasubramani, Hariharan" w:date="2015-07-21T10:17:00Z">
        <w:r w:rsidDel="00797690">
          <w:delText xml:space="preserve">Similarly, the “Move Down” button would move the selected Classification down below the one immediately following it. </w:delText>
        </w:r>
      </w:del>
    </w:p>
    <w:p w14:paraId="5569295A" w14:textId="1769D675" w:rsidR="000E35FA" w:rsidDel="00797690" w:rsidRDefault="000E35FA" w:rsidP="00A977F1">
      <w:pPr>
        <w:pStyle w:val="BlockComment"/>
        <w:pBdr>
          <w:left w:val="single" w:sz="4" w:space="1" w:color="auto"/>
        </w:pBdr>
        <w:rPr>
          <w:del w:id="51746" w:author="Ramasubramani, Hariharan" w:date="2015-07-21T10:17:00Z"/>
        </w:rPr>
      </w:pPr>
      <w:del w:id="51747" w:author="Ramasubramani, Hariharan" w:date="2015-07-21T10:17:00Z">
        <w:r w:rsidDel="00797690">
          <w:delText>The “Remove” button would remove the selected Classification from the Package Iteration entirely.</w:delText>
        </w:r>
      </w:del>
    </w:p>
    <w:p w14:paraId="3E6457B5" w14:textId="5E2FAEFE" w:rsidR="000E35FA" w:rsidDel="00797690" w:rsidRDefault="000E35FA" w:rsidP="00A977F1">
      <w:pPr>
        <w:pStyle w:val="BlockComment"/>
        <w:pBdr>
          <w:left w:val="single" w:sz="4" w:space="1" w:color="auto"/>
        </w:pBdr>
        <w:rPr>
          <w:del w:id="51748" w:author="Ramasubramani, Hariharan" w:date="2015-07-21T10:17:00Z"/>
        </w:rPr>
      </w:pPr>
      <w:del w:id="51749" w:author="Ramasubramani, Hariharan" w:date="2015-07-21T10:17:00Z">
        <w:r w:rsidDel="00797690">
          <w:delText>When a user clicks on the “Add” button from the Classification tab, it takes them to the Add Classification or Subclassification screen (Fig</w:delText>
        </w:r>
        <w:r w:rsidR="00C91C71" w:rsidDel="00797690">
          <w:delText>:</w:delText>
        </w:r>
        <w:r w:rsidDel="00797690">
          <w:delText xml:space="preserve"> 8</w:delText>
        </w:r>
        <w:r w:rsidR="00C91C71" w:rsidDel="00797690">
          <w:delText>.e</w:delText>
        </w:r>
        <w:r w:rsidDel="00797690">
          <w:delText>).</w:delText>
        </w:r>
        <w:r w:rsidR="000D7BAC" w:rsidDel="00797690">
          <w:delText xml:space="preserve"> Whatever Classification is input from that screen will be added above the selected Classification group from this screen. If no selection has been made, it will be placed at the bottom of the listing.</w:delText>
        </w:r>
      </w:del>
    </w:p>
    <w:p w14:paraId="022D0051" w14:textId="66592D4C" w:rsidR="000E35FA" w:rsidDel="00797690" w:rsidRDefault="000E35FA" w:rsidP="000E35FA">
      <w:pPr>
        <w:pStyle w:val="ListParagraph"/>
        <w:spacing w:after="60"/>
        <w:ind w:hanging="720"/>
        <w:rPr>
          <w:del w:id="51750" w:author="Ramasubramani, Hariharan" w:date="2015-07-21T10:17:00Z"/>
          <w:rFonts w:cstheme="minorHAnsi"/>
          <w:color w:val="FF0000"/>
        </w:rPr>
      </w:pPr>
    </w:p>
    <w:p w14:paraId="118FEF15" w14:textId="062BB373" w:rsidR="000E35FA" w:rsidDel="00797690" w:rsidRDefault="000E35FA" w:rsidP="009C3129">
      <w:pPr>
        <w:pStyle w:val="ListParagraph"/>
        <w:spacing w:after="60"/>
        <w:ind w:left="0" w:firstLine="0"/>
        <w:rPr>
          <w:del w:id="51751" w:author="Ramasubramani, Hariharan" w:date="2015-07-21T10:17:00Z"/>
          <w:rFonts w:cstheme="minorHAnsi"/>
          <w:color w:val="000000" w:themeColor="text1"/>
        </w:rPr>
      </w:pPr>
    </w:p>
    <w:p w14:paraId="72E751AA" w14:textId="14006C8A" w:rsidR="00FE7E95" w:rsidDel="00797690" w:rsidRDefault="009050C7" w:rsidP="00FE7E95">
      <w:pPr>
        <w:pStyle w:val="ListParagraph"/>
        <w:spacing w:after="60"/>
        <w:ind w:left="0" w:firstLine="0"/>
        <w:jc w:val="center"/>
        <w:rPr>
          <w:del w:id="51752" w:author="Ramasubramani, Hariharan" w:date="2015-07-21T10:17:00Z"/>
          <w:rFonts w:cstheme="minorHAnsi"/>
          <w:color w:val="000000" w:themeColor="text1"/>
        </w:rPr>
      </w:pPr>
      <w:ins w:id="51753" w:author="Hariharan Ramasubramani" w:date="2015-03-11T13:20:00Z">
        <w:del w:id="51754" w:author="Ramasubramani, Hariharan" w:date="2015-07-21T10:17:00Z">
          <w:r w:rsidDel="00797690">
            <w:rPr>
              <w:rFonts w:cstheme="minorHAnsi"/>
              <w:noProof/>
              <w:color w:val="000000" w:themeColor="text1"/>
            </w:rPr>
            <w:drawing>
              <wp:inline distT="0" distB="0" distL="0" distR="0" wp14:anchorId="78022E48" wp14:editId="38EA939D">
                <wp:extent cx="6737299" cy="2580511"/>
                <wp:effectExtent l="0" t="0" r="698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0262988\Desktop\package clone.PNG"/>
                        <pic:cNvPicPr>
                          <a:picLocks noChangeAspect="1" noChangeArrowheads="1"/>
                        </pic:cNvPicPr>
                      </pic:nvPicPr>
                      <pic:blipFill>
                        <a:blip r:embed="rId108">
                          <a:extLst>
                            <a:ext uri="{28A0092B-C50C-407E-A947-70E740481C1C}">
                              <a14:useLocalDpi xmlns:a14="http://schemas.microsoft.com/office/drawing/2010/main" val="0"/>
                            </a:ext>
                          </a:extLst>
                        </a:blip>
                        <a:stretch>
                          <a:fillRect/>
                        </a:stretch>
                      </pic:blipFill>
                      <pic:spPr bwMode="auto">
                        <a:xfrm>
                          <a:off x="0" y="0"/>
                          <a:ext cx="6731868" cy="2578431"/>
                        </a:xfrm>
                        <a:prstGeom prst="rect">
                          <a:avLst/>
                        </a:prstGeom>
                        <a:noFill/>
                        <a:ln>
                          <a:noFill/>
                        </a:ln>
                      </pic:spPr>
                    </pic:pic>
                  </a:graphicData>
                </a:graphic>
              </wp:inline>
            </w:drawing>
          </w:r>
        </w:del>
      </w:ins>
      <w:ins w:id="51755" w:author="David Sheppard" w:date="2015-04-28T18:22:00Z">
        <w:del w:id="51756" w:author="Ramasubramani, Hariharan" w:date="2015-07-21T10:17:00Z">
          <w:r w:rsidR="00B446F5" w:rsidDel="00797690">
            <w:rPr>
              <w:rFonts w:cstheme="minorHAnsi"/>
              <w:color w:val="000000" w:themeColor="text1"/>
            </w:rPr>
            <w:br/>
          </w:r>
        </w:del>
      </w:ins>
      <w:del w:id="51757" w:author="Ramasubramani, Hariharan" w:date="2015-07-21T10:17:00Z">
        <w:r w:rsidR="00E07BE3" w:rsidDel="00797690">
          <w:rPr>
            <w:rFonts w:cstheme="minorHAnsi"/>
            <w:noProof/>
            <w:color w:val="000000" w:themeColor="text1"/>
          </w:rPr>
          <w:drawing>
            <wp:inline distT="0" distB="0" distL="0" distR="0" wp14:anchorId="3E94EBF5" wp14:editId="19C9FE13">
              <wp:extent cx="3048000" cy="5000625"/>
              <wp:effectExtent l="19050" t="19050" r="19050" b="2857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netoemptypackage.png"/>
                      <pic:cNvPicPr/>
                    </pic:nvPicPr>
                    <pic:blipFill>
                      <a:blip r:embed="rId109">
                        <a:extLst>
                          <a:ext uri="{28A0092B-C50C-407E-A947-70E740481C1C}">
                            <a14:useLocalDpi xmlns:a14="http://schemas.microsoft.com/office/drawing/2010/main" val="0"/>
                          </a:ext>
                        </a:extLst>
                      </a:blip>
                      <a:stretch>
                        <a:fillRect/>
                      </a:stretch>
                    </pic:blipFill>
                    <pic:spPr>
                      <a:xfrm>
                        <a:off x="0" y="0"/>
                        <a:ext cx="3048000" cy="5000625"/>
                      </a:xfrm>
                      <a:prstGeom prst="rect">
                        <a:avLst/>
                      </a:prstGeom>
                      <a:ln>
                        <a:solidFill>
                          <a:schemeClr val="accent1"/>
                        </a:solidFill>
                      </a:ln>
                    </pic:spPr>
                  </pic:pic>
                </a:graphicData>
              </a:graphic>
            </wp:inline>
          </w:drawing>
        </w:r>
      </w:del>
    </w:p>
    <w:p w14:paraId="2899F27B" w14:textId="3EF0D411" w:rsidR="00FE7E95" w:rsidDel="00797690" w:rsidRDefault="00FE7E95" w:rsidP="00FE7E95">
      <w:pPr>
        <w:pStyle w:val="ListParagraph"/>
        <w:spacing w:after="60"/>
        <w:ind w:left="0" w:firstLine="0"/>
        <w:jc w:val="center"/>
        <w:rPr>
          <w:del w:id="51758" w:author="Ramasubramani, Hariharan" w:date="2015-07-21T10:17:00Z"/>
          <w:rFonts w:cstheme="minorHAnsi"/>
          <w:color w:val="000000" w:themeColor="text1"/>
        </w:rPr>
      </w:pPr>
      <w:del w:id="51759" w:author="Ramasubramani, Hariharan" w:date="2015-07-21T10:17:00Z">
        <w:r w:rsidDel="00797690">
          <w:rPr>
            <w:rFonts w:cstheme="minorHAnsi"/>
            <w:color w:val="000000" w:themeColor="text1"/>
          </w:rPr>
          <w:delText>Fig: 8.d – Clone Package Screen</w:delText>
        </w:r>
      </w:del>
    </w:p>
    <w:p w14:paraId="243B09A3" w14:textId="38046F09" w:rsidR="008D27F8" w:rsidDel="00797690" w:rsidRDefault="008D27F8" w:rsidP="009C3129">
      <w:pPr>
        <w:pStyle w:val="ListParagraph"/>
        <w:spacing w:after="60"/>
        <w:ind w:left="0" w:firstLine="0"/>
        <w:rPr>
          <w:del w:id="51760" w:author="Ramasubramani, Hariharan" w:date="2015-07-21T10:17:00Z"/>
          <w:rFonts w:cstheme="minorHAnsi"/>
          <w:color w:val="000000" w:themeColor="text1"/>
        </w:rPr>
      </w:pPr>
    </w:p>
    <w:p w14:paraId="2F34CAA3" w14:textId="1CFA74B1" w:rsidR="00FE7E95" w:rsidDel="00797690" w:rsidRDefault="008D27F8" w:rsidP="008D27F8">
      <w:pPr>
        <w:pStyle w:val="BlockComment"/>
        <w:rPr>
          <w:del w:id="51761" w:author="Ramasubramani, Hariharan" w:date="2015-07-21T10:17:00Z"/>
        </w:rPr>
      </w:pPr>
      <w:del w:id="51762" w:author="Ramasubramani, Hariharan" w:date="2015-07-21T10:17:00Z">
        <w:r w:rsidDel="00797690">
          <w:delText>UI Commentary</w:delText>
        </w:r>
      </w:del>
    </w:p>
    <w:p w14:paraId="28897DFC" w14:textId="4F5B6B43" w:rsidR="008D27F8" w:rsidDel="00797690" w:rsidRDefault="008D27F8" w:rsidP="008D27F8">
      <w:pPr>
        <w:pStyle w:val="BlockComment"/>
        <w:rPr>
          <w:del w:id="51763" w:author="Ramasubramani, Hariharan" w:date="2015-07-21T10:17:00Z"/>
        </w:rPr>
      </w:pPr>
      <w:del w:id="51764" w:author="Ramasubramani, Hariharan" w:date="2015-07-21T10:17:00Z">
        <w:r w:rsidDel="00797690">
          <w:delText>The Clone Package is used to copy the contents of a selected Package Iteration to an empty package imported from the Reference Data. Only empty Packages will be displayed in the “Target Package” dropdown.</w:delText>
        </w:r>
      </w:del>
    </w:p>
    <w:p w14:paraId="07FD9D33" w14:textId="7CC88D70" w:rsidR="008D27F8" w:rsidDel="00797690" w:rsidRDefault="008D27F8" w:rsidP="008D27F8">
      <w:pPr>
        <w:pStyle w:val="BlockComment"/>
        <w:rPr>
          <w:del w:id="51765" w:author="Ramasubramani, Hariharan" w:date="2015-07-21T10:17:00Z"/>
        </w:rPr>
      </w:pPr>
      <w:del w:id="51766" w:author="Ramasubramani, Hariharan" w:date="2015-07-21T10:17:00Z">
        <w:r w:rsidDel="00797690">
          <w:delText>The “Effective Date” field is used to override the Effective Date of the Package Iteration being cloned. The value will default to the Effective Date of the cloned Package Iteration, but it can be set to any value on or after the Effective Date of the new Package itself.</w:delText>
        </w:r>
      </w:del>
    </w:p>
    <w:p w14:paraId="7C6EC263" w14:textId="1A1E6920" w:rsidR="008D27F8" w:rsidDel="00797690" w:rsidRDefault="008D27F8" w:rsidP="008D27F8">
      <w:pPr>
        <w:pStyle w:val="BlockComment"/>
        <w:rPr>
          <w:del w:id="51767" w:author="Ramasubramani, Hariharan" w:date="2015-07-21T10:17:00Z"/>
        </w:rPr>
      </w:pPr>
      <w:del w:id="51768" w:author="Ramasubramani, Hariharan" w:date="2015-07-21T10:17:00Z">
        <w:r w:rsidDel="00797690">
          <w:delText>The “Expiration Date” field is optional, and is only needed if an expiration date for this new Package is already known.</w:delText>
        </w:r>
      </w:del>
    </w:p>
    <w:p w14:paraId="6D034E82" w14:textId="3EE2C903" w:rsidR="008D27F8" w:rsidDel="00797690" w:rsidRDefault="008D27F8" w:rsidP="008D27F8">
      <w:pPr>
        <w:pStyle w:val="BlockComment"/>
        <w:rPr>
          <w:del w:id="51769" w:author="Ramasubramani, Hariharan" w:date="2015-07-21T10:17:00Z"/>
        </w:rPr>
      </w:pPr>
      <w:del w:id="51770" w:author="Ramasubramani, Hariharan" w:date="2015-07-21T10:17:00Z">
        <w:r w:rsidDel="00797690">
          <w:delText>Clicking on the “Clone” button will save a copy of all ordered Documents of the original Package Iteration to the empty Targe</w:delText>
        </w:r>
        <w:r w:rsidR="00866086" w:rsidDel="00797690">
          <w:delText>t</w:delText>
        </w:r>
        <w:r w:rsidDel="00797690">
          <w:delText xml:space="preserve"> Package selected.</w:delText>
        </w:r>
      </w:del>
    </w:p>
    <w:p w14:paraId="241AA75A" w14:textId="1D464C03" w:rsidR="008D27F8" w:rsidDel="00797690" w:rsidRDefault="008D27F8" w:rsidP="008D27F8">
      <w:pPr>
        <w:pStyle w:val="BlockComment"/>
        <w:rPr>
          <w:del w:id="51771" w:author="Ramasubramani, Hariharan" w:date="2015-07-21T10:17:00Z"/>
        </w:rPr>
      </w:pPr>
      <w:del w:id="51772" w:author="Ramasubramani, Hariharan" w:date="2015-07-21T10:17:00Z">
        <w:r w:rsidDel="00797690">
          <w:delText>Clicking on the Cancel button will discard information on this screen and return the user to the original Package Iteration as seen in Fig: 8.c.</w:delText>
        </w:r>
      </w:del>
    </w:p>
    <w:p w14:paraId="077EDA4D" w14:textId="2CDED35A" w:rsidR="008D27F8" w:rsidDel="00797690" w:rsidRDefault="008D27F8" w:rsidP="009C3129">
      <w:pPr>
        <w:pStyle w:val="ListParagraph"/>
        <w:spacing w:after="60"/>
        <w:ind w:left="0" w:firstLine="0"/>
        <w:rPr>
          <w:del w:id="51773" w:author="Ramasubramani, Hariharan" w:date="2015-07-21T10:17:00Z"/>
          <w:rFonts w:cstheme="minorHAnsi"/>
          <w:color w:val="000000" w:themeColor="text1"/>
        </w:rPr>
      </w:pPr>
    </w:p>
    <w:p w14:paraId="523CFB8B" w14:textId="3AAE5E68" w:rsidR="00A65504" w:rsidDel="00797690" w:rsidRDefault="009050C7" w:rsidP="00A65504">
      <w:pPr>
        <w:pStyle w:val="ListParagraph"/>
        <w:spacing w:after="60"/>
        <w:ind w:left="0" w:firstLine="0"/>
        <w:jc w:val="center"/>
        <w:rPr>
          <w:del w:id="51774" w:author="Ramasubramani, Hariharan" w:date="2015-07-21T10:17:00Z"/>
          <w:rFonts w:cstheme="minorHAnsi"/>
          <w:color w:val="000000" w:themeColor="text1"/>
        </w:rPr>
      </w:pPr>
      <w:ins w:id="51775" w:author="Hariharan Ramasubramani" w:date="2015-03-11T13:21:00Z">
        <w:del w:id="51776" w:author="Ramasubramani, Hariharan" w:date="2015-07-21T10:17:00Z">
          <w:r w:rsidDel="00797690">
            <w:rPr>
              <w:rFonts w:cstheme="minorHAnsi"/>
              <w:noProof/>
              <w:color w:val="000000" w:themeColor="text1"/>
            </w:rPr>
            <w:drawing>
              <wp:inline distT="0" distB="0" distL="0" distR="0" wp14:anchorId="62DD4CB0" wp14:editId="1658D99D">
                <wp:extent cx="2661848" cy="3409950"/>
                <wp:effectExtent l="0" t="0" r="571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n0262988\Desktop\Package\Packages - Add Classification - Sub Classification.PNG"/>
                        <pic:cNvPicPr>
                          <a:picLocks noChangeAspect="1" noChangeArrowheads="1"/>
                        </pic:cNvPicPr>
                      </pic:nvPicPr>
                      <pic:blipFill>
                        <a:blip r:embed="rId110">
                          <a:extLst>
                            <a:ext uri="{28A0092B-C50C-407E-A947-70E740481C1C}">
                              <a14:useLocalDpi xmlns:a14="http://schemas.microsoft.com/office/drawing/2010/main" val="0"/>
                            </a:ext>
                          </a:extLst>
                        </a:blip>
                        <a:stretch>
                          <a:fillRect/>
                        </a:stretch>
                      </pic:blipFill>
                      <pic:spPr bwMode="auto">
                        <a:xfrm>
                          <a:off x="0" y="0"/>
                          <a:ext cx="2661848" cy="3409950"/>
                        </a:xfrm>
                        <a:prstGeom prst="rect">
                          <a:avLst/>
                        </a:prstGeom>
                        <a:noFill/>
                        <a:ln>
                          <a:noFill/>
                        </a:ln>
                      </pic:spPr>
                    </pic:pic>
                  </a:graphicData>
                </a:graphic>
              </wp:inline>
            </w:drawing>
          </w:r>
        </w:del>
      </w:ins>
      <w:del w:id="51777" w:author="Ramasubramani, Hariharan" w:date="2015-07-21T10:17:00Z">
        <w:r w:rsidR="003B2579" w:rsidRPr="00A977F1" w:rsidDel="00797690">
          <w:rPr>
            <w:rFonts w:cstheme="minorHAnsi"/>
            <w:noProof/>
            <w:color w:val="000000" w:themeColor="text1"/>
          </w:rPr>
          <w:drawing>
            <wp:inline distT="0" distB="0" distL="0" distR="0" wp14:anchorId="555078E4" wp14:editId="38770B41">
              <wp:extent cx="2653117" cy="4095750"/>
              <wp:effectExtent l="19050" t="19050" r="13970" b="190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classsubclass.png"/>
                      <pic:cNvPicPr/>
                    </pic:nvPicPr>
                    <pic:blipFill>
                      <a:blip r:embed="rId111">
                        <a:extLst>
                          <a:ext uri="{28A0092B-C50C-407E-A947-70E740481C1C}">
                            <a14:useLocalDpi xmlns:a14="http://schemas.microsoft.com/office/drawing/2010/main" val="0"/>
                          </a:ext>
                        </a:extLst>
                      </a:blip>
                      <a:stretch>
                        <a:fillRect/>
                      </a:stretch>
                    </pic:blipFill>
                    <pic:spPr>
                      <a:xfrm>
                        <a:off x="0" y="0"/>
                        <a:ext cx="2653117" cy="4095750"/>
                      </a:xfrm>
                      <a:prstGeom prst="rect">
                        <a:avLst/>
                      </a:prstGeom>
                      <a:ln>
                        <a:solidFill>
                          <a:schemeClr val="accent1"/>
                        </a:solidFill>
                      </a:ln>
                    </pic:spPr>
                  </pic:pic>
                </a:graphicData>
              </a:graphic>
            </wp:inline>
          </w:drawing>
        </w:r>
      </w:del>
    </w:p>
    <w:p w14:paraId="43679F95" w14:textId="4254AAAC" w:rsidR="003F1546" w:rsidDel="00797690" w:rsidRDefault="003F1546" w:rsidP="003F1546">
      <w:pPr>
        <w:pStyle w:val="ListParagraph"/>
        <w:spacing w:after="60"/>
        <w:ind w:left="0" w:firstLine="0"/>
        <w:jc w:val="center"/>
        <w:rPr>
          <w:del w:id="51778" w:author="Ramasubramani, Hariharan" w:date="2015-07-21T10:17:00Z"/>
          <w:rFonts w:cstheme="minorHAnsi"/>
          <w:color w:val="000000" w:themeColor="text1"/>
        </w:rPr>
      </w:pPr>
      <w:del w:id="51779" w:author="Ramasubramani, Hariharan" w:date="2015-07-21T10:17:00Z">
        <w:r w:rsidDel="00797690">
          <w:rPr>
            <w:rFonts w:cstheme="minorHAnsi"/>
            <w:color w:val="000000" w:themeColor="text1"/>
          </w:rPr>
          <w:delText>Fig: 8.</w:delText>
        </w:r>
        <w:r w:rsidR="00FE7E95" w:rsidDel="00797690">
          <w:rPr>
            <w:rFonts w:cstheme="minorHAnsi"/>
            <w:color w:val="000000" w:themeColor="text1"/>
          </w:rPr>
          <w:delText>e</w:delText>
        </w:r>
        <w:r w:rsidDel="00797690">
          <w:rPr>
            <w:rFonts w:cstheme="minorHAnsi"/>
            <w:color w:val="000000" w:themeColor="text1"/>
          </w:rPr>
          <w:delText xml:space="preserve"> – Add to Package (Classification and Sub-Classification) Screen</w:delText>
        </w:r>
      </w:del>
    </w:p>
    <w:p w14:paraId="1AA1BB9B" w14:textId="452463BF" w:rsidR="00A65504" w:rsidDel="00797690" w:rsidRDefault="00A65504" w:rsidP="008D27F8">
      <w:pPr>
        <w:pStyle w:val="ListParagraph"/>
        <w:spacing w:after="60"/>
        <w:ind w:left="0" w:firstLine="0"/>
        <w:rPr>
          <w:del w:id="51780" w:author="Ramasubramani, Hariharan" w:date="2015-07-21T10:17:00Z"/>
          <w:rFonts w:cstheme="minorHAnsi"/>
          <w:color w:val="000000" w:themeColor="text1"/>
        </w:rPr>
      </w:pPr>
    </w:p>
    <w:p w14:paraId="07ED7D86" w14:textId="2623E2F7" w:rsidR="008D27F8" w:rsidDel="00797690" w:rsidRDefault="00E143A1" w:rsidP="00E143A1">
      <w:pPr>
        <w:pStyle w:val="BlockComment"/>
        <w:rPr>
          <w:del w:id="51781" w:author="Ramasubramani, Hariharan" w:date="2015-07-21T10:17:00Z"/>
        </w:rPr>
      </w:pPr>
      <w:del w:id="51782" w:author="Ramasubramani, Hariharan" w:date="2015-07-21T10:17:00Z">
        <w:r w:rsidDel="00797690">
          <w:delText>UI Commentary</w:delText>
        </w:r>
      </w:del>
    </w:p>
    <w:p w14:paraId="46F8F0A9" w14:textId="46F090A0" w:rsidR="00E143A1" w:rsidDel="00797690" w:rsidRDefault="00E143A1" w:rsidP="00E143A1">
      <w:pPr>
        <w:pStyle w:val="BlockComment"/>
        <w:rPr>
          <w:del w:id="51783" w:author="Ramasubramani, Hariharan" w:date="2015-07-21T10:17:00Z"/>
        </w:rPr>
      </w:pPr>
      <w:del w:id="51784" w:author="Ramasubramani, Hariharan" w:date="2015-07-21T10:17:00Z">
        <w:r w:rsidDel="00797690">
          <w:delText>The screen displayed above in Fig: 8.e is used in two different contexts.</w:delText>
        </w:r>
        <w:r w:rsidR="008A76EB" w:rsidDel="00797690">
          <w:delText xml:space="preserve"> The first is in context of adding Documents from a given Classification to the Package. The second is if they wish to add Documents at a Sub-Classification level, in this case they would also populate that drop down also.</w:delText>
        </w:r>
      </w:del>
    </w:p>
    <w:p w14:paraId="2C1196B2" w14:textId="15E91AAD" w:rsidR="008A76EB" w:rsidDel="00797690" w:rsidRDefault="008A76EB" w:rsidP="00E143A1">
      <w:pPr>
        <w:pStyle w:val="BlockComment"/>
        <w:rPr>
          <w:del w:id="51785" w:author="Ramasubramani, Hariharan" w:date="2015-07-21T10:17:00Z"/>
        </w:rPr>
      </w:pPr>
      <w:del w:id="51786" w:author="Ramasubramani, Hariharan" w:date="2015-07-21T10:17:00Z">
        <w:r w:rsidDel="00797690">
          <w:delText>The “Association Effective” date is a required field which specifies the date at which the Documents will be associated to the Package (instead of the individual Documents effective dates).</w:delText>
        </w:r>
      </w:del>
    </w:p>
    <w:p w14:paraId="60C9925D" w14:textId="679CDA5D" w:rsidR="008A76EB" w:rsidDel="00797690" w:rsidRDefault="008A76EB" w:rsidP="00E143A1">
      <w:pPr>
        <w:pStyle w:val="BlockComment"/>
        <w:rPr>
          <w:del w:id="51787" w:author="Ramasubramani, Hariharan" w:date="2015-07-21T10:17:00Z"/>
        </w:rPr>
      </w:pPr>
      <w:del w:id="51788" w:author="Ramasubramani, Hariharan" w:date="2015-07-21T10:17:00Z">
        <w:r w:rsidDel="00797690">
          <w:delText>If the addition is temporary, an “Association Expiration” date field is optionally available to indicate that end date.</w:delText>
        </w:r>
      </w:del>
    </w:p>
    <w:p w14:paraId="5E13E69D" w14:textId="47119747" w:rsidR="008A76EB" w:rsidDel="00797690" w:rsidRDefault="008A76EB" w:rsidP="00E143A1">
      <w:pPr>
        <w:pStyle w:val="BlockComment"/>
        <w:rPr>
          <w:del w:id="51789" w:author="Ramasubramani, Hariharan" w:date="2015-07-21T10:17:00Z"/>
        </w:rPr>
      </w:pPr>
      <w:del w:id="51790" w:author="Ramasubramani, Hariharan" w:date="2015-07-21T10:17:00Z">
        <w:r w:rsidDel="00797690">
          <w:delText>Clicking on update will either add the grouping of the iteration if the date fields align with that of an existing Package Iteration and return the user to the Modify Package screen as seen in Fig: 8.c. If either of the dates do not align with an existing Package Iteration’s dates, the addition spans multiple iterations and the user will be prompted to confirm each iteration it crosses as shown</w:delText>
        </w:r>
        <w:r w:rsidR="000D7BAC" w:rsidDel="00797690">
          <w:delText xml:space="preserve"> in Fig: 8.f (Classification) or Fig: 8.h (Sub-Classification).</w:delText>
        </w:r>
      </w:del>
    </w:p>
    <w:p w14:paraId="49A6F775" w14:textId="5E48BFC2" w:rsidR="00A65504" w:rsidDel="00797690" w:rsidRDefault="009050C7" w:rsidP="00A65504">
      <w:pPr>
        <w:pStyle w:val="ListParagraph"/>
        <w:spacing w:after="60"/>
        <w:ind w:left="0" w:firstLine="0"/>
        <w:jc w:val="center"/>
        <w:rPr>
          <w:del w:id="51791" w:author="Ramasubramani, Hariharan" w:date="2015-07-21T10:17:00Z"/>
          <w:rFonts w:cstheme="minorHAnsi"/>
          <w:color w:val="000000" w:themeColor="text1"/>
        </w:rPr>
      </w:pPr>
      <w:ins w:id="51792" w:author="Hariharan Ramasubramani" w:date="2015-03-11T13:21:00Z">
        <w:del w:id="51793" w:author="Ramasubramani, Hariharan" w:date="2015-07-21T10:17:00Z">
          <w:r w:rsidDel="00797690">
            <w:rPr>
              <w:rFonts w:cstheme="minorHAnsi"/>
              <w:noProof/>
              <w:color w:val="000000" w:themeColor="text1"/>
            </w:rPr>
            <w:drawing>
              <wp:inline distT="0" distB="0" distL="0" distR="0" wp14:anchorId="4E127EE9" wp14:editId="371AAD6F">
                <wp:extent cx="6857999" cy="2692866"/>
                <wp:effectExtent l="0" t="0" r="63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0262988\Desktop\Package\Package - Order Iterations.PNG"/>
                        <pic:cNvPicPr>
                          <a:picLocks noChangeAspect="1" noChangeArrowheads="1"/>
                        </pic:cNvPicPr>
                      </pic:nvPicPr>
                      <pic:blipFill>
                        <a:blip r:embed="rId112">
                          <a:extLst>
                            <a:ext uri="{28A0092B-C50C-407E-A947-70E740481C1C}">
                              <a14:useLocalDpi xmlns:a14="http://schemas.microsoft.com/office/drawing/2010/main" val="0"/>
                            </a:ext>
                          </a:extLst>
                        </a:blip>
                        <a:stretch>
                          <a:fillRect/>
                        </a:stretch>
                      </pic:blipFill>
                      <pic:spPr bwMode="auto">
                        <a:xfrm>
                          <a:off x="0" y="0"/>
                          <a:ext cx="6857999" cy="2692866"/>
                        </a:xfrm>
                        <a:prstGeom prst="rect">
                          <a:avLst/>
                        </a:prstGeom>
                        <a:noFill/>
                        <a:ln>
                          <a:noFill/>
                        </a:ln>
                      </pic:spPr>
                    </pic:pic>
                  </a:graphicData>
                </a:graphic>
              </wp:inline>
            </w:drawing>
          </w:r>
        </w:del>
      </w:ins>
      <w:del w:id="51794" w:author="Ramasubramani, Hariharan" w:date="2015-07-21T10:17:00Z">
        <w:r w:rsidR="00A65504" w:rsidDel="00797690">
          <w:rPr>
            <w:rFonts w:cstheme="minorHAnsi"/>
            <w:noProof/>
            <w:color w:val="000000" w:themeColor="text1"/>
          </w:rPr>
          <w:drawing>
            <wp:inline distT="0" distB="0" distL="0" distR="0" wp14:anchorId="1EB71BB7" wp14:editId="69C79431">
              <wp:extent cx="6400800" cy="5181600"/>
              <wp:effectExtent l="19050" t="19050" r="19050" b="190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derclassifications.png"/>
                      <pic:cNvPicPr/>
                    </pic:nvPicPr>
                    <pic:blipFill>
                      <a:blip r:embed="rId113">
                        <a:extLst>
                          <a:ext uri="{28A0092B-C50C-407E-A947-70E740481C1C}">
                            <a14:useLocalDpi xmlns:a14="http://schemas.microsoft.com/office/drawing/2010/main" val="0"/>
                          </a:ext>
                        </a:extLst>
                      </a:blip>
                      <a:stretch>
                        <a:fillRect/>
                      </a:stretch>
                    </pic:blipFill>
                    <pic:spPr>
                      <a:xfrm>
                        <a:off x="0" y="0"/>
                        <a:ext cx="6400800" cy="5181600"/>
                      </a:xfrm>
                      <a:prstGeom prst="rect">
                        <a:avLst/>
                      </a:prstGeom>
                      <a:ln>
                        <a:solidFill>
                          <a:schemeClr val="accent1"/>
                        </a:solidFill>
                      </a:ln>
                    </pic:spPr>
                  </pic:pic>
                </a:graphicData>
              </a:graphic>
            </wp:inline>
          </w:drawing>
        </w:r>
      </w:del>
    </w:p>
    <w:p w14:paraId="24738B62" w14:textId="53353F24" w:rsidR="003F1546" w:rsidDel="00797690" w:rsidRDefault="003F1546" w:rsidP="003F1546">
      <w:pPr>
        <w:pStyle w:val="ListParagraph"/>
        <w:spacing w:after="60"/>
        <w:ind w:left="0" w:firstLine="0"/>
        <w:jc w:val="center"/>
        <w:rPr>
          <w:del w:id="51795" w:author="Ramasubramani, Hariharan" w:date="2015-07-21T10:17:00Z"/>
          <w:rFonts w:cstheme="minorHAnsi"/>
          <w:color w:val="000000" w:themeColor="text1"/>
        </w:rPr>
      </w:pPr>
      <w:del w:id="51796" w:author="Ramasubramani, Hariharan" w:date="2015-07-21T10:17:00Z">
        <w:r w:rsidDel="00797690">
          <w:rPr>
            <w:rFonts w:cstheme="minorHAnsi"/>
            <w:color w:val="000000" w:themeColor="text1"/>
          </w:rPr>
          <w:delText>Fig: 8.</w:delText>
        </w:r>
        <w:r w:rsidR="00FE7E95" w:rsidDel="00797690">
          <w:rPr>
            <w:rFonts w:cstheme="minorHAnsi"/>
            <w:color w:val="000000" w:themeColor="text1"/>
          </w:rPr>
          <w:delText>f</w:delText>
        </w:r>
        <w:r w:rsidDel="00797690">
          <w:rPr>
            <w:rFonts w:cstheme="minorHAnsi"/>
            <w:color w:val="000000" w:themeColor="text1"/>
          </w:rPr>
          <w:delText xml:space="preserve"> – Order Package (Classification) Screen</w:delText>
        </w:r>
      </w:del>
    </w:p>
    <w:p w14:paraId="3D4BEA98" w14:textId="3CC42CB5" w:rsidR="003F1546" w:rsidDel="00797690" w:rsidRDefault="003F1546" w:rsidP="00A65504">
      <w:pPr>
        <w:pStyle w:val="ListParagraph"/>
        <w:spacing w:after="60"/>
        <w:ind w:left="0" w:firstLine="0"/>
        <w:jc w:val="center"/>
        <w:rPr>
          <w:del w:id="51797" w:author="Ramasubramani, Hariharan" w:date="2015-07-21T10:17:00Z"/>
          <w:rFonts w:cstheme="minorHAnsi"/>
          <w:color w:val="000000" w:themeColor="text1"/>
        </w:rPr>
      </w:pPr>
    </w:p>
    <w:p w14:paraId="5D7B13F4" w14:textId="1B72B1B1" w:rsidR="000D7BAC" w:rsidDel="00797690" w:rsidRDefault="000D7BAC" w:rsidP="00E55C4B">
      <w:pPr>
        <w:pStyle w:val="BlockComment"/>
        <w:rPr>
          <w:ins w:id="51798" w:author="David Sheppard" w:date="2015-04-30T07:37:00Z"/>
          <w:del w:id="51799" w:author="Ramasubramani, Hariharan" w:date="2015-07-21T10:17:00Z"/>
        </w:rPr>
      </w:pPr>
      <w:del w:id="51800" w:author="Ramasubramani, Hariharan" w:date="2015-07-21T10:17:00Z">
        <w:r w:rsidDel="00797690">
          <w:delText xml:space="preserve">The “Iteration” drop down will list </w:delText>
        </w:r>
        <w:r w:rsidR="00E55C4B" w:rsidDel="00797690">
          <w:delText>all of the iterations an added Classification crosses due to its effective and expiration association dates selected from Fig: 8.e. The user must view each of these iterations to confirm the appropriate order before clicking on the “Finished” button.</w:delText>
        </w:r>
      </w:del>
    </w:p>
    <w:p w14:paraId="07D8827D" w14:textId="15F6A41C" w:rsidR="007644E2" w:rsidDel="00797690" w:rsidRDefault="007644E2" w:rsidP="00E55C4B">
      <w:pPr>
        <w:pStyle w:val="BlockComment"/>
        <w:rPr>
          <w:del w:id="51801" w:author="Ramasubramani, Hariharan" w:date="2015-07-21T10:17:00Z"/>
        </w:rPr>
      </w:pPr>
      <w:ins w:id="51802" w:author="David Sheppard" w:date="2015-04-30T07:37:00Z">
        <w:del w:id="51803" w:author="Ramasubramani, Hariharan" w:date="2015-07-21T10:17:00Z">
          <w:r w:rsidDel="00797690">
            <w:delText>Users can re-order items with the “move up” and “move down” button</w:delText>
          </w:r>
        </w:del>
      </w:ins>
      <w:ins w:id="51804" w:author="David Sheppard" w:date="2015-04-30T07:38:00Z">
        <w:del w:id="51805" w:author="Ramasubramani, Hariharan" w:date="2015-07-21T10:17:00Z">
          <w:r w:rsidDel="00797690">
            <w:delText>s</w:delText>
          </w:r>
        </w:del>
      </w:ins>
      <w:ins w:id="51806" w:author="David Sheppard" w:date="2015-04-30T07:37:00Z">
        <w:del w:id="51807" w:author="Ramasubramani, Hariharan" w:date="2015-07-21T10:17:00Z">
          <w:r w:rsidDel="00797690">
            <w:delText>.</w:delText>
          </w:r>
        </w:del>
      </w:ins>
    </w:p>
    <w:p w14:paraId="51795E04" w14:textId="22B1561C" w:rsidR="00E55C4B" w:rsidDel="00797690" w:rsidRDefault="00E55C4B" w:rsidP="00E55C4B">
      <w:pPr>
        <w:pStyle w:val="BlockComment"/>
        <w:rPr>
          <w:del w:id="51808" w:author="Ramasubramani, Hariharan" w:date="2015-07-21T10:17:00Z"/>
        </w:rPr>
      </w:pPr>
      <w:del w:id="51809" w:author="Ramasubramani, Hariharan" w:date="2015-07-21T10:17:00Z">
        <w:r w:rsidDel="00797690">
          <w:delText>The “Finished” button will be disabled until the user has at least viewed each iteration to confirm the order. Once “Finished” is clicked, the Classification will be added to each iteration at the location specified, and the user will be returned to the Modify Package screen as seen in Fig: 8.c.</w:delText>
        </w:r>
      </w:del>
    </w:p>
    <w:p w14:paraId="0832F5FB" w14:textId="4934A41E" w:rsidR="00E55C4B" w:rsidDel="00797690" w:rsidRDefault="00E55C4B" w:rsidP="00E55C4B">
      <w:pPr>
        <w:pStyle w:val="BlockComment"/>
        <w:rPr>
          <w:del w:id="51810" w:author="Ramasubramani, Hariharan" w:date="2015-07-21T10:17:00Z"/>
        </w:rPr>
      </w:pPr>
      <w:del w:id="51811" w:author="Ramasubramani, Hariharan" w:date="2015-07-21T10:17:00Z">
        <w:r w:rsidDel="00797690">
          <w:delText>Clicking on the Cancel button will discard any changes to the iteration ordering above, and will return the user to the screen as shown in Fig: 8.e.</w:delText>
        </w:r>
      </w:del>
    </w:p>
    <w:p w14:paraId="600E13B8" w14:textId="0388FB0E" w:rsidR="00ED3743" w:rsidDel="00797690" w:rsidRDefault="00ED3743" w:rsidP="00A65504">
      <w:pPr>
        <w:pStyle w:val="ListParagraph"/>
        <w:spacing w:after="60"/>
        <w:ind w:left="0" w:firstLine="0"/>
        <w:jc w:val="center"/>
        <w:rPr>
          <w:del w:id="51812" w:author="Ramasubramani, Hariharan" w:date="2015-07-21T10:17:00Z"/>
          <w:rFonts w:cstheme="minorHAnsi"/>
          <w:color w:val="000000" w:themeColor="text1"/>
        </w:rPr>
      </w:pPr>
    </w:p>
    <w:p w14:paraId="35A4162A" w14:textId="3913E7A2" w:rsidR="006F5E2A" w:rsidDel="00797690" w:rsidRDefault="006F5E2A" w:rsidP="00A977F1">
      <w:pPr>
        <w:pStyle w:val="ListParagraph"/>
        <w:spacing w:after="60"/>
        <w:ind w:left="0" w:firstLine="0"/>
        <w:rPr>
          <w:del w:id="51813" w:author="Ramasubramani, Hariharan" w:date="2015-07-21T10:17:00Z"/>
          <w:rFonts w:cstheme="minorHAnsi"/>
          <w:color w:val="000000" w:themeColor="text1"/>
        </w:rPr>
      </w:pPr>
    </w:p>
    <w:p w14:paraId="72F32903" w14:textId="330B3388" w:rsidR="006F5E2A" w:rsidDel="00797690" w:rsidRDefault="009050C7" w:rsidP="00A977F1">
      <w:pPr>
        <w:pStyle w:val="ListParagraph"/>
        <w:spacing w:after="60"/>
        <w:ind w:left="0" w:firstLine="0"/>
        <w:rPr>
          <w:del w:id="51814" w:author="Ramasubramani, Hariharan" w:date="2015-07-21T10:17:00Z"/>
          <w:rFonts w:cstheme="minorHAnsi"/>
          <w:color w:val="000000" w:themeColor="text1"/>
        </w:rPr>
      </w:pPr>
      <w:ins w:id="51815" w:author="Hariharan Ramasubramani" w:date="2015-03-11T13:21:00Z">
        <w:del w:id="51816" w:author="Ramasubramani, Hariharan" w:date="2015-07-21T10:17:00Z">
          <w:r w:rsidDel="00797690">
            <w:rPr>
              <w:rFonts w:cstheme="minorHAnsi"/>
              <w:noProof/>
              <w:color w:val="000000" w:themeColor="text1"/>
            </w:rPr>
            <w:drawing>
              <wp:inline distT="0" distB="0" distL="0" distR="0" wp14:anchorId="42A8E7EE" wp14:editId="5DAF6E05">
                <wp:extent cx="6857999" cy="2863921"/>
                <wp:effectExtent l="0" t="0" r="63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n0262988\Desktop\Package\Package modify - subClass.PNG"/>
                        <pic:cNvPicPr>
                          <a:picLocks noChangeAspect="1" noChangeArrowheads="1"/>
                        </pic:cNvPicPr>
                      </pic:nvPicPr>
                      <pic:blipFill>
                        <a:blip r:embed="rId114">
                          <a:extLst>
                            <a:ext uri="{28A0092B-C50C-407E-A947-70E740481C1C}">
                              <a14:useLocalDpi xmlns:a14="http://schemas.microsoft.com/office/drawing/2010/main" val="0"/>
                            </a:ext>
                          </a:extLst>
                        </a:blip>
                        <a:stretch>
                          <a:fillRect/>
                        </a:stretch>
                      </pic:blipFill>
                      <pic:spPr bwMode="auto">
                        <a:xfrm>
                          <a:off x="0" y="0"/>
                          <a:ext cx="6857999" cy="2863921"/>
                        </a:xfrm>
                        <a:prstGeom prst="rect">
                          <a:avLst/>
                        </a:prstGeom>
                        <a:noFill/>
                        <a:ln>
                          <a:noFill/>
                        </a:ln>
                      </pic:spPr>
                    </pic:pic>
                  </a:graphicData>
                </a:graphic>
              </wp:inline>
            </w:drawing>
          </w:r>
        </w:del>
      </w:ins>
      <w:del w:id="51817" w:author="Ramasubramani, Hariharan" w:date="2015-07-21T10:17:00Z">
        <w:r w:rsidR="006F5E2A" w:rsidRPr="00A977F1" w:rsidDel="00797690">
          <w:rPr>
            <w:rFonts w:cstheme="minorHAnsi"/>
            <w:noProof/>
            <w:color w:val="000000" w:themeColor="text1"/>
          </w:rPr>
          <w:drawing>
            <wp:inline distT="0" distB="0" distL="0" distR="0" wp14:anchorId="2683130E" wp14:editId="546EC7CD">
              <wp:extent cx="6858000" cy="6858000"/>
              <wp:effectExtent l="19050" t="19050" r="19050" b="1905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ckageSubclass2.png"/>
                      <pic:cNvPicPr/>
                    </pic:nvPicPr>
                    <pic:blipFill>
                      <a:blip r:embed="rId115">
                        <a:extLst>
                          <a:ext uri="{28A0092B-C50C-407E-A947-70E740481C1C}">
                            <a14:useLocalDpi xmlns:a14="http://schemas.microsoft.com/office/drawing/2010/main" val="0"/>
                          </a:ext>
                        </a:extLst>
                      </a:blip>
                      <a:stretch>
                        <a:fillRect/>
                      </a:stretch>
                    </pic:blipFill>
                    <pic:spPr>
                      <a:xfrm>
                        <a:off x="0" y="0"/>
                        <a:ext cx="6858000" cy="6858000"/>
                      </a:xfrm>
                      <a:prstGeom prst="rect">
                        <a:avLst/>
                      </a:prstGeom>
                      <a:ln>
                        <a:solidFill>
                          <a:schemeClr val="accent1"/>
                        </a:solidFill>
                      </a:ln>
                    </pic:spPr>
                  </pic:pic>
                </a:graphicData>
              </a:graphic>
            </wp:inline>
          </w:drawing>
        </w:r>
      </w:del>
    </w:p>
    <w:p w14:paraId="7F40D79E" w14:textId="0B22DF87" w:rsidR="00B42F2E" w:rsidDel="00797690" w:rsidRDefault="00B42F2E" w:rsidP="00B42F2E">
      <w:pPr>
        <w:pStyle w:val="ListParagraph"/>
        <w:spacing w:after="60"/>
        <w:ind w:left="0" w:firstLine="0"/>
        <w:jc w:val="center"/>
        <w:rPr>
          <w:del w:id="51818" w:author="Ramasubramani, Hariharan" w:date="2015-07-21T10:17:00Z"/>
          <w:rFonts w:cstheme="minorHAnsi"/>
          <w:color w:val="000000" w:themeColor="text1"/>
        </w:rPr>
      </w:pPr>
      <w:del w:id="51819" w:author="Ramasubramani, Hariharan" w:date="2015-07-21T10:17:00Z">
        <w:r w:rsidDel="00797690">
          <w:rPr>
            <w:rFonts w:cstheme="minorHAnsi"/>
            <w:color w:val="000000" w:themeColor="text1"/>
          </w:rPr>
          <w:delText>Fig: 8.g – Modify Package (Sub-Classification) Screen</w:delText>
        </w:r>
      </w:del>
    </w:p>
    <w:p w14:paraId="229668D7" w14:textId="53E6054D" w:rsidR="00B42F2E" w:rsidDel="00797690" w:rsidRDefault="00B42F2E" w:rsidP="00A977F1">
      <w:pPr>
        <w:pStyle w:val="ListParagraph"/>
        <w:spacing w:after="60"/>
        <w:ind w:left="0" w:firstLine="0"/>
        <w:rPr>
          <w:del w:id="51820" w:author="Ramasubramani, Hariharan" w:date="2015-07-21T10:17:00Z"/>
          <w:rFonts w:cstheme="minorHAnsi"/>
          <w:color w:val="000000" w:themeColor="text1"/>
        </w:rPr>
      </w:pPr>
    </w:p>
    <w:p w14:paraId="33993FF5" w14:textId="28FF5C18" w:rsidR="000D7BAC" w:rsidDel="00797690" w:rsidRDefault="000D7BAC" w:rsidP="000D7BAC">
      <w:pPr>
        <w:pStyle w:val="BlockComment"/>
        <w:rPr>
          <w:del w:id="51821" w:author="Ramasubramani, Hariharan" w:date="2015-07-21T10:17:00Z"/>
        </w:rPr>
      </w:pPr>
      <w:del w:id="51822" w:author="Ramasubramani, Hariharan" w:date="2015-07-21T10:17:00Z">
        <w:r w:rsidDel="00797690">
          <w:delText xml:space="preserve">For the Sub-Classification tab (above Fig: 8.g), the main list view will show a summary list of contiguous Sub-Classifications (along with their parent Classifications) for the actual Document list. If a Sub-Classification is broken up non-contiguously, it will appear in the list multiple times showing both groupings of Documents in the order which they appear. Selecting a particular Sub-Classification in the list and </w:delText>
        </w:r>
        <w:r w:rsidR="00F66463" w:rsidDel="00797690">
          <w:delText>clicking</w:delText>
        </w:r>
        <w:r w:rsidDel="00797690">
          <w:delText xml:space="preserve"> on a button below will </w:delText>
        </w:r>
        <w:r w:rsidR="00F66463" w:rsidDel="00797690">
          <w:delText>affect</w:delText>
        </w:r>
        <w:r w:rsidDel="00797690">
          <w:delText xml:space="preserve"> all of the Documents in that grouping. </w:delText>
        </w:r>
      </w:del>
    </w:p>
    <w:p w14:paraId="19375E7E" w14:textId="0923FDB4" w:rsidR="000D7BAC" w:rsidDel="00797690" w:rsidRDefault="000D7BAC" w:rsidP="000D7BAC">
      <w:pPr>
        <w:pStyle w:val="BlockComment"/>
        <w:rPr>
          <w:del w:id="51823" w:author="Ramasubramani, Hariharan" w:date="2015-07-21T10:17:00Z"/>
        </w:rPr>
      </w:pPr>
      <w:del w:id="51824" w:author="Ramasubramani, Hariharan" w:date="2015-07-21T10:17:00Z">
        <w:r w:rsidDel="00797690">
          <w:delText xml:space="preserve">So clicking on the “Move Up” button, would move all the </w:delText>
        </w:r>
        <w:r w:rsidR="00F66463" w:rsidDel="00797690">
          <w:delText>contiguous</w:delText>
        </w:r>
        <w:r w:rsidDel="00797690">
          <w:delText xml:space="preserve"> Documents for that Classification up above the Sub-Classification displayed above it. </w:delText>
        </w:r>
      </w:del>
    </w:p>
    <w:p w14:paraId="7C30C9A2" w14:textId="44C8A933" w:rsidR="000D7BAC" w:rsidDel="00797690" w:rsidRDefault="000D7BAC" w:rsidP="000D7BAC">
      <w:pPr>
        <w:pStyle w:val="BlockComment"/>
        <w:rPr>
          <w:del w:id="51825" w:author="Ramasubramani, Hariharan" w:date="2015-07-21T10:17:00Z"/>
        </w:rPr>
      </w:pPr>
      <w:del w:id="51826" w:author="Ramasubramani, Hariharan" w:date="2015-07-21T10:17:00Z">
        <w:r w:rsidDel="00797690">
          <w:delText xml:space="preserve">Similarly, the “Move Down” button would move the selected Sub-Classification down below the one immediately following it. </w:delText>
        </w:r>
      </w:del>
    </w:p>
    <w:p w14:paraId="76B43F17" w14:textId="378FD5F8" w:rsidR="000D7BAC" w:rsidDel="00797690" w:rsidRDefault="000D7BAC" w:rsidP="000D7BAC">
      <w:pPr>
        <w:pStyle w:val="BlockComment"/>
        <w:rPr>
          <w:del w:id="51827" w:author="Ramasubramani, Hariharan" w:date="2015-07-21T10:17:00Z"/>
        </w:rPr>
      </w:pPr>
      <w:del w:id="51828" w:author="Ramasubramani, Hariharan" w:date="2015-07-21T10:17:00Z">
        <w:r w:rsidDel="00797690">
          <w:delText>The “Remove” button would remove the selected Sub-Classification from the Package Iteration entirely.</w:delText>
        </w:r>
      </w:del>
    </w:p>
    <w:p w14:paraId="7BE53D21" w14:textId="253C0825" w:rsidR="000D7BAC" w:rsidDel="00797690" w:rsidRDefault="000D7BAC" w:rsidP="000D7BAC">
      <w:pPr>
        <w:pStyle w:val="BlockComment"/>
        <w:rPr>
          <w:del w:id="51829" w:author="Ramasubramani, Hariharan" w:date="2015-07-21T10:17:00Z"/>
        </w:rPr>
      </w:pPr>
      <w:del w:id="51830" w:author="Ramasubramani, Hariharan" w:date="2015-07-21T10:17:00Z">
        <w:r w:rsidDel="00797690">
          <w:delText>When a user clicks on the “Add” button from the Sub-Classification tab, it takes them to the Add Classification or Subclassification screen (Fig: 8.e). Whatever Sub-Classification is input from that screen will be added above the selected Sub-Classification group from this screen. If no selection has been made, it will be placed at the bottom of the listing.</w:delText>
        </w:r>
      </w:del>
    </w:p>
    <w:p w14:paraId="47A42AE2" w14:textId="0B112965" w:rsidR="000D7BAC" w:rsidDel="00797690" w:rsidRDefault="000D7BAC" w:rsidP="000D7BAC">
      <w:pPr>
        <w:pStyle w:val="ListParagraph"/>
        <w:spacing w:after="60"/>
        <w:ind w:left="0" w:firstLine="0"/>
        <w:rPr>
          <w:del w:id="51831" w:author="Ramasubramani, Hariharan" w:date="2015-07-21T10:17:00Z"/>
          <w:rFonts w:cstheme="minorHAnsi"/>
          <w:color w:val="000000" w:themeColor="text1"/>
        </w:rPr>
      </w:pPr>
    </w:p>
    <w:p w14:paraId="0455C6DE" w14:textId="54C3CB80" w:rsidR="00A65504" w:rsidDel="00797690" w:rsidRDefault="009050C7" w:rsidP="00A65504">
      <w:pPr>
        <w:pStyle w:val="ListParagraph"/>
        <w:spacing w:after="60"/>
        <w:ind w:left="0" w:firstLine="0"/>
        <w:jc w:val="center"/>
        <w:rPr>
          <w:del w:id="51832" w:author="Ramasubramani, Hariharan" w:date="2015-07-21T10:17:00Z"/>
          <w:rFonts w:cstheme="minorHAnsi"/>
          <w:color w:val="000000" w:themeColor="text1"/>
        </w:rPr>
      </w:pPr>
      <w:ins w:id="51833" w:author="Hariharan Ramasubramani" w:date="2015-03-11T13:21:00Z">
        <w:del w:id="51834" w:author="Ramasubramani, Hariharan" w:date="2015-07-21T10:17:00Z">
          <w:r w:rsidDel="00797690">
            <w:rPr>
              <w:rFonts w:cstheme="minorHAnsi"/>
              <w:noProof/>
              <w:color w:val="000000" w:themeColor="text1"/>
            </w:rPr>
            <w:drawing>
              <wp:inline distT="0" distB="0" distL="0" distR="0" wp14:anchorId="0B536FEA" wp14:editId="68F81099">
                <wp:extent cx="6311297" cy="3467099"/>
                <wp:effectExtent l="0" t="0" r="0"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0262988\Desktop\Package\Package - Order Iterations.PNG"/>
                        <pic:cNvPicPr>
                          <a:picLocks noChangeAspect="1" noChangeArrowheads="1"/>
                        </pic:cNvPicPr>
                      </pic:nvPicPr>
                      <pic:blipFill>
                        <a:blip r:embed="rId116">
                          <a:extLst>
                            <a:ext uri="{28A0092B-C50C-407E-A947-70E740481C1C}">
                              <a14:useLocalDpi xmlns:a14="http://schemas.microsoft.com/office/drawing/2010/main" val="0"/>
                            </a:ext>
                          </a:extLst>
                        </a:blip>
                        <a:stretch>
                          <a:fillRect/>
                        </a:stretch>
                      </pic:blipFill>
                      <pic:spPr bwMode="auto">
                        <a:xfrm>
                          <a:off x="0" y="0"/>
                          <a:ext cx="6311297" cy="3467099"/>
                        </a:xfrm>
                        <a:prstGeom prst="rect">
                          <a:avLst/>
                        </a:prstGeom>
                        <a:noFill/>
                        <a:ln>
                          <a:noFill/>
                        </a:ln>
                      </pic:spPr>
                    </pic:pic>
                  </a:graphicData>
                </a:graphic>
              </wp:inline>
            </w:drawing>
          </w:r>
        </w:del>
      </w:ins>
      <w:del w:id="51835" w:author="Ramasubramani, Hariharan" w:date="2015-07-21T10:17:00Z">
        <w:r w:rsidR="008E37A9" w:rsidDel="00797690">
          <w:rPr>
            <w:rFonts w:cstheme="minorHAnsi"/>
            <w:noProof/>
            <w:color w:val="000000" w:themeColor="text1"/>
          </w:rPr>
          <w:drawing>
            <wp:inline distT="0" distB="0" distL="0" distR="0" wp14:anchorId="1CC01F58" wp14:editId="58BAF189">
              <wp:extent cx="6638925" cy="7429500"/>
              <wp:effectExtent l="19050" t="19050" r="28575" b="1905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dersubclassifications.png"/>
                      <pic:cNvPicPr/>
                    </pic:nvPicPr>
                    <pic:blipFill>
                      <a:blip r:embed="rId117">
                        <a:extLst>
                          <a:ext uri="{28A0092B-C50C-407E-A947-70E740481C1C}">
                            <a14:useLocalDpi xmlns:a14="http://schemas.microsoft.com/office/drawing/2010/main" val="0"/>
                          </a:ext>
                        </a:extLst>
                      </a:blip>
                      <a:stretch>
                        <a:fillRect/>
                      </a:stretch>
                    </pic:blipFill>
                    <pic:spPr>
                      <a:xfrm>
                        <a:off x="0" y="0"/>
                        <a:ext cx="6638925" cy="7429500"/>
                      </a:xfrm>
                      <a:prstGeom prst="rect">
                        <a:avLst/>
                      </a:prstGeom>
                      <a:ln>
                        <a:solidFill>
                          <a:schemeClr val="accent1"/>
                        </a:solidFill>
                      </a:ln>
                    </pic:spPr>
                  </pic:pic>
                </a:graphicData>
              </a:graphic>
            </wp:inline>
          </w:drawing>
        </w:r>
      </w:del>
    </w:p>
    <w:p w14:paraId="7BC1F2ED" w14:textId="7A409DFC" w:rsidR="008E37A9" w:rsidDel="00797690" w:rsidRDefault="008E37A9" w:rsidP="008E37A9">
      <w:pPr>
        <w:pStyle w:val="ListParagraph"/>
        <w:spacing w:after="60"/>
        <w:ind w:left="0" w:firstLine="0"/>
        <w:jc w:val="center"/>
        <w:rPr>
          <w:del w:id="51836" w:author="Ramasubramani, Hariharan" w:date="2015-07-21T10:17:00Z"/>
          <w:rFonts w:cstheme="minorHAnsi"/>
          <w:color w:val="000000" w:themeColor="text1"/>
        </w:rPr>
      </w:pPr>
      <w:del w:id="51837" w:author="Ramasubramani, Hariharan" w:date="2015-07-21T10:17:00Z">
        <w:r w:rsidDel="00797690">
          <w:rPr>
            <w:rFonts w:cstheme="minorHAnsi"/>
            <w:color w:val="000000" w:themeColor="text1"/>
          </w:rPr>
          <w:delText>Fig: 8.</w:delText>
        </w:r>
        <w:r w:rsidR="00FE7E95" w:rsidDel="00797690">
          <w:rPr>
            <w:rFonts w:cstheme="minorHAnsi"/>
            <w:color w:val="000000" w:themeColor="text1"/>
          </w:rPr>
          <w:delText>h</w:delText>
        </w:r>
        <w:r w:rsidDel="00797690">
          <w:rPr>
            <w:rFonts w:cstheme="minorHAnsi"/>
            <w:color w:val="000000" w:themeColor="text1"/>
          </w:rPr>
          <w:delText xml:space="preserve"> – Order Package (Sub-Classification) Screen</w:delText>
        </w:r>
      </w:del>
    </w:p>
    <w:p w14:paraId="73396589" w14:textId="1BF9CDBA" w:rsidR="00ED3743" w:rsidDel="00797690" w:rsidRDefault="00ED3743" w:rsidP="009C3129">
      <w:pPr>
        <w:pStyle w:val="ListParagraph"/>
        <w:spacing w:after="60"/>
        <w:ind w:left="0" w:firstLine="0"/>
        <w:rPr>
          <w:del w:id="51838" w:author="Ramasubramani, Hariharan" w:date="2015-07-21T10:17:00Z"/>
          <w:rFonts w:cstheme="minorHAnsi"/>
          <w:color w:val="000000" w:themeColor="text1"/>
        </w:rPr>
      </w:pPr>
    </w:p>
    <w:p w14:paraId="516694AF" w14:textId="77244DFC" w:rsidR="00E55C4B" w:rsidDel="00797690" w:rsidRDefault="00E55C4B" w:rsidP="00E55C4B">
      <w:pPr>
        <w:pStyle w:val="BlockComment"/>
        <w:rPr>
          <w:ins w:id="51839" w:author="David Sheppard" w:date="2015-04-30T07:36:00Z"/>
          <w:del w:id="51840" w:author="Ramasubramani, Hariharan" w:date="2015-07-21T10:17:00Z"/>
        </w:rPr>
      </w:pPr>
      <w:del w:id="51841" w:author="Ramasubramani, Hariharan" w:date="2015-07-21T10:17:00Z">
        <w:r w:rsidDel="00797690">
          <w:delText>The “Iteration” drop down will list all of the iterations an added Sub-Classification crosses due to its effective and expiration association dates selected from Fig: 8.e. The user must view each of these iterations to confirm the appropriate order before clicking on the “Finished” button.</w:delText>
        </w:r>
      </w:del>
    </w:p>
    <w:p w14:paraId="20D66FAF" w14:textId="765E349E" w:rsidR="007644E2" w:rsidDel="00797690" w:rsidRDefault="007644E2" w:rsidP="00E55C4B">
      <w:pPr>
        <w:pStyle w:val="BlockComment"/>
        <w:rPr>
          <w:del w:id="51842" w:author="Ramasubramani, Hariharan" w:date="2015-07-21T10:17:00Z"/>
        </w:rPr>
      </w:pPr>
      <w:ins w:id="51843" w:author="David Sheppard" w:date="2015-04-30T07:37:00Z">
        <w:del w:id="51844" w:author="Ramasubramani, Hariharan" w:date="2015-07-21T10:17:00Z">
          <w:r w:rsidDel="00797690">
            <w:delText>Users can re-order items with the “move up” and “move down” button</w:delText>
          </w:r>
        </w:del>
      </w:ins>
      <w:ins w:id="51845" w:author="David Sheppard" w:date="2015-04-30T07:38:00Z">
        <w:del w:id="51846" w:author="Ramasubramani, Hariharan" w:date="2015-07-21T10:17:00Z">
          <w:r w:rsidDel="00797690">
            <w:delText>s</w:delText>
          </w:r>
        </w:del>
      </w:ins>
      <w:ins w:id="51847" w:author="David Sheppard" w:date="2015-04-30T07:37:00Z">
        <w:del w:id="51848" w:author="Ramasubramani, Hariharan" w:date="2015-07-21T10:17:00Z">
          <w:r w:rsidDel="00797690">
            <w:delText>.</w:delText>
          </w:r>
        </w:del>
      </w:ins>
    </w:p>
    <w:p w14:paraId="6762DCCE" w14:textId="3154748F" w:rsidR="00E55C4B" w:rsidDel="00797690" w:rsidRDefault="00E55C4B" w:rsidP="00E55C4B">
      <w:pPr>
        <w:pStyle w:val="BlockComment"/>
        <w:rPr>
          <w:del w:id="51849" w:author="Ramasubramani, Hariharan" w:date="2015-07-21T10:17:00Z"/>
        </w:rPr>
      </w:pPr>
      <w:del w:id="51850" w:author="Ramasubramani, Hariharan" w:date="2015-07-21T10:17:00Z">
        <w:r w:rsidDel="00797690">
          <w:delText>The “Finished” button will be disabled until the user has at least viewed each iteration to confirm the order. Once “Finished” is clicked, the Sub-Classification will be added to each iteration at the location specified, and the user will be returned to the Modify Package screen as seen in Fig: 8.c.</w:delText>
        </w:r>
      </w:del>
    </w:p>
    <w:p w14:paraId="56BDC5DE" w14:textId="10085C6E" w:rsidR="00E55C4B" w:rsidDel="00797690" w:rsidRDefault="00E55C4B" w:rsidP="00E55C4B">
      <w:pPr>
        <w:pStyle w:val="BlockComment"/>
        <w:rPr>
          <w:del w:id="51851" w:author="Ramasubramani, Hariharan" w:date="2015-07-21T10:17:00Z"/>
        </w:rPr>
      </w:pPr>
      <w:del w:id="51852" w:author="Ramasubramani, Hariharan" w:date="2015-07-21T10:17:00Z">
        <w:r w:rsidDel="00797690">
          <w:delText>Clicking on the Cancel button will discard any changes to the iteration ordering above, and will return the user to the screen as shown in Fig: 8.e.</w:delText>
        </w:r>
      </w:del>
    </w:p>
    <w:p w14:paraId="568D09E8" w14:textId="2BCEB091" w:rsidR="008E37A9" w:rsidDel="00797690" w:rsidRDefault="008E37A9" w:rsidP="009C3129">
      <w:pPr>
        <w:pStyle w:val="ListParagraph"/>
        <w:spacing w:after="60"/>
        <w:ind w:left="0" w:firstLine="0"/>
        <w:rPr>
          <w:del w:id="51853" w:author="Ramasubramani, Hariharan" w:date="2015-07-21T10:17:00Z"/>
          <w:rFonts w:cstheme="minorHAnsi"/>
          <w:color w:val="000000" w:themeColor="text1"/>
        </w:rPr>
      </w:pPr>
    </w:p>
    <w:p w14:paraId="7BF93BAA" w14:textId="335884E4" w:rsidR="00ED3743" w:rsidDel="00797690" w:rsidRDefault="00ED3743" w:rsidP="00A65504">
      <w:pPr>
        <w:pStyle w:val="ListParagraph"/>
        <w:spacing w:after="60"/>
        <w:ind w:left="0" w:firstLine="0"/>
        <w:jc w:val="center"/>
        <w:rPr>
          <w:del w:id="51854" w:author="Ramasubramani, Hariharan" w:date="2015-07-21T10:17:00Z"/>
          <w:rFonts w:cstheme="minorHAnsi"/>
          <w:color w:val="000000" w:themeColor="text1"/>
        </w:rPr>
      </w:pPr>
    </w:p>
    <w:p w14:paraId="6167DC3C" w14:textId="65EEECFA" w:rsidR="006F5E2A" w:rsidDel="00797690" w:rsidRDefault="006F5E2A" w:rsidP="00A977F1">
      <w:pPr>
        <w:pStyle w:val="ListParagraph"/>
        <w:spacing w:after="60"/>
        <w:ind w:left="0" w:firstLine="0"/>
        <w:rPr>
          <w:del w:id="51855" w:author="Ramasubramani, Hariharan" w:date="2015-07-21T10:17:00Z"/>
          <w:rFonts w:cstheme="minorHAnsi"/>
          <w:color w:val="000000" w:themeColor="text1"/>
        </w:rPr>
      </w:pPr>
    </w:p>
    <w:p w14:paraId="6878D684" w14:textId="46BC8560" w:rsidR="006F5E2A" w:rsidDel="00797690" w:rsidRDefault="009050C7" w:rsidP="00A977F1">
      <w:pPr>
        <w:pStyle w:val="ListParagraph"/>
        <w:spacing w:after="60"/>
        <w:ind w:left="0" w:firstLine="0"/>
        <w:rPr>
          <w:del w:id="51856" w:author="Ramasubramani, Hariharan" w:date="2015-07-21T10:17:00Z"/>
          <w:rFonts w:cstheme="minorHAnsi"/>
          <w:color w:val="000000" w:themeColor="text1"/>
        </w:rPr>
      </w:pPr>
      <w:ins w:id="51857" w:author="Hariharan Ramasubramani" w:date="2015-03-11T13:22:00Z">
        <w:del w:id="51858" w:author="Ramasubramani, Hariharan" w:date="2015-07-21T10:17:00Z">
          <w:r w:rsidDel="00797690">
            <w:rPr>
              <w:rFonts w:cstheme="minorHAnsi"/>
              <w:noProof/>
              <w:color w:val="000000" w:themeColor="text1"/>
            </w:rPr>
            <w:drawing>
              <wp:inline distT="0" distB="0" distL="0" distR="0" wp14:anchorId="372CBF9E" wp14:editId="482BBBB3">
                <wp:extent cx="6857998" cy="3012392"/>
                <wp:effectExtent l="0" t="0" r="63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n0262988\Desktop\Package\Packages Modify - Documents.PNG"/>
                        <pic:cNvPicPr>
                          <a:picLocks noChangeAspect="1" noChangeArrowheads="1"/>
                        </pic:cNvPicPr>
                      </pic:nvPicPr>
                      <pic:blipFill>
                        <a:blip r:embed="rId118">
                          <a:extLst>
                            <a:ext uri="{28A0092B-C50C-407E-A947-70E740481C1C}">
                              <a14:useLocalDpi xmlns:a14="http://schemas.microsoft.com/office/drawing/2010/main" val="0"/>
                            </a:ext>
                          </a:extLst>
                        </a:blip>
                        <a:stretch>
                          <a:fillRect/>
                        </a:stretch>
                      </pic:blipFill>
                      <pic:spPr bwMode="auto">
                        <a:xfrm>
                          <a:off x="0" y="0"/>
                          <a:ext cx="6857998" cy="3012392"/>
                        </a:xfrm>
                        <a:prstGeom prst="rect">
                          <a:avLst/>
                        </a:prstGeom>
                        <a:noFill/>
                        <a:ln>
                          <a:noFill/>
                        </a:ln>
                      </pic:spPr>
                    </pic:pic>
                  </a:graphicData>
                </a:graphic>
              </wp:inline>
            </w:drawing>
          </w:r>
        </w:del>
      </w:ins>
      <w:del w:id="51859" w:author="Ramasubramani, Hariharan" w:date="2015-07-21T10:17:00Z">
        <w:r w:rsidR="006F5E2A" w:rsidRPr="00A977F1" w:rsidDel="00797690">
          <w:rPr>
            <w:rFonts w:cstheme="minorHAnsi"/>
            <w:noProof/>
            <w:color w:val="000000" w:themeColor="text1"/>
          </w:rPr>
          <w:drawing>
            <wp:inline distT="0" distB="0" distL="0" distR="0" wp14:anchorId="5BD858F4" wp14:editId="12AB322F">
              <wp:extent cx="6858000" cy="6858000"/>
              <wp:effectExtent l="19050" t="19050" r="19050" b="1905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ckageDocument2.png"/>
                      <pic:cNvPicPr/>
                    </pic:nvPicPr>
                    <pic:blipFill>
                      <a:blip r:embed="rId119">
                        <a:extLst>
                          <a:ext uri="{28A0092B-C50C-407E-A947-70E740481C1C}">
                            <a14:useLocalDpi xmlns:a14="http://schemas.microsoft.com/office/drawing/2010/main" val="0"/>
                          </a:ext>
                        </a:extLst>
                      </a:blip>
                      <a:stretch>
                        <a:fillRect/>
                      </a:stretch>
                    </pic:blipFill>
                    <pic:spPr>
                      <a:xfrm>
                        <a:off x="0" y="0"/>
                        <a:ext cx="6858000" cy="6858000"/>
                      </a:xfrm>
                      <a:prstGeom prst="rect">
                        <a:avLst/>
                      </a:prstGeom>
                      <a:ln>
                        <a:solidFill>
                          <a:schemeClr val="accent1"/>
                        </a:solidFill>
                      </a:ln>
                    </pic:spPr>
                  </pic:pic>
                </a:graphicData>
              </a:graphic>
            </wp:inline>
          </w:drawing>
        </w:r>
      </w:del>
    </w:p>
    <w:p w14:paraId="112408F2" w14:textId="0DBF6EE7" w:rsidR="00DD2A25" w:rsidDel="00797690" w:rsidRDefault="00DD2A25" w:rsidP="00DD2A25">
      <w:pPr>
        <w:pStyle w:val="ListParagraph"/>
        <w:spacing w:after="60"/>
        <w:ind w:left="0" w:firstLine="0"/>
        <w:jc w:val="center"/>
        <w:rPr>
          <w:del w:id="51860" w:author="Ramasubramani, Hariharan" w:date="2015-07-21T10:17:00Z"/>
          <w:rFonts w:cstheme="minorHAnsi"/>
          <w:color w:val="000000" w:themeColor="text1"/>
        </w:rPr>
      </w:pPr>
      <w:del w:id="51861" w:author="Ramasubramani, Hariharan" w:date="2015-07-21T10:17:00Z">
        <w:r w:rsidDel="00797690">
          <w:rPr>
            <w:rFonts w:cstheme="minorHAnsi"/>
            <w:color w:val="000000" w:themeColor="text1"/>
          </w:rPr>
          <w:delText>Fig: 8.i – Modify Package (Document) Screen</w:delText>
        </w:r>
      </w:del>
    </w:p>
    <w:p w14:paraId="7D0DAFF3" w14:textId="040E3F3B" w:rsidR="00DD2A25" w:rsidDel="00797690" w:rsidRDefault="00DD2A25" w:rsidP="00DD2A25">
      <w:pPr>
        <w:pStyle w:val="ListParagraph"/>
        <w:spacing w:after="60"/>
        <w:ind w:left="0" w:firstLine="0"/>
        <w:rPr>
          <w:del w:id="51862" w:author="Ramasubramani, Hariharan" w:date="2015-07-21T10:17:00Z"/>
          <w:rFonts w:cstheme="minorHAnsi"/>
          <w:color w:val="000000" w:themeColor="text1"/>
        </w:rPr>
      </w:pPr>
    </w:p>
    <w:p w14:paraId="4A084BC1" w14:textId="59201617" w:rsidR="00E55C4B" w:rsidDel="00797690" w:rsidRDefault="00E55C4B" w:rsidP="00E55C4B">
      <w:pPr>
        <w:pStyle w:val="BlockComment"/>
        <w:rPr>
          <w:del w:id="51863" w:author="Ramasubramani, Hariharan" w:date="2015-07-21T10:17:00Z"/>
        </w:rPr>
      </w:pPr>
      <w:del w:id="51864" w:author="Ramasubramani, Hariharan" w:date="2015-07-21T10:17:00Z">
        <w:r w:rsidDel="00797690">
          <w:delText xml:space="preserve">For the Document tab (above Fig: 8.i), the main list view will show a summary list of Documents (as defined uniquely by multiple pieces of metadata). Selecting a particular Document in the list and clicking on a button below will effect that particular Document only. </w:delText>
        </w:r>
      </w:del>
    </w:p>
    <w:p w14:paraId="3B4F1284" w14:textId="3EFC6279" w:rsidR="00E55C4B" w:rsidDel="00797690" w:rsidRDefault="00E55C4B" w:rsidP="00E55C4B">
      <w:pPr>
        <w:pStyle w:val="BlockComment"/>
        <w:rPr>
          <w:del w:id="51865" w:author="Ramasubramani, Hariharan" w:date="2015-07-21T10:17:00Z"/>
        </w:rPr>
      </w:pPr>
      <w:del w:id="51866" w:author="Ramasubramani, Hariharan" w:date="2015-07-21T10:17:00Z">
        <w:r w:rsidDel="00797690">
          <w:delText xml:space="preserve">So clicking on the “Move Up” button, would move that specific Document up above the Document displayed above it. </w:delText>
        </w:r>
      </w:del>
    </w:p>
    <w:p w14:paraId="63861EE7" w14:textId="00FA7306" w:rsidR="00E55C4B" w:rsidDel="00797690" w:rsidRDefault="00E55C4B" w:rsidP="00E55C4B">
      <w:pPr>
        <w:pStyle w:val="BlockComment"/>
        <w:rPr>
          <w:del w:id="51867" w:author="Ramasubramani, Hariharan" w:date="2015-07-21T10:17:00Z"/>
        </w:rPr>
      </w:pPr>
      <w:del w:id="51868" w:author="Ramasubramani, Hariharan" w:date="2015-07-21T10:17:00Z">
        <w:r w:rsidDel="00797690">
          <w:delText xml:space="preserve">Similarly, the “Move Down” button would move the selected </w:delText>
        </w:r>
        <w:r w:rsidR="007D7A13" w:rsidDel="00797690">
          <w:delText>Document</w:delText>
        </w:r>
        <w:r w:rsidDel="00797690">
          <w:delText xml:space="preserve"> down below the one immediately following it. </w:delText>
        </w:r>
      </w:del>
    </w:p>
    <w:p w14:paraId="2B5C72AA" w14:textId="044BBFAC" w:rsidR="00E55C4B" w:rsidDel="00797690" w:rsidRDefault="00E55C4B" w:rsidP="00E55C4B">
      <w:pPr>
        <w:pStyle w:val="BlockComment"/>
        <w:rPr>
          <w:del w:id="51869" w:author="Ramasubramani, Hariharan" w:date="2015-07-21T10:17:00Z"/>
        </w:rPr>
      </w:pPr>
      <w:del w:id="51870" w:author="Ramasubramani, Hariharan" w:date="2015-07-21T10:17:00Z">
        <w:r w:rsidDel="00797690">
          <w:delText xml:space="preserve">The “Remove” button would remove the selected </w:delText>
        </w:r>
        <w:r w:rsidR="007D7A13" w:rsidDel="00797690">
          <w:delText>Document</w:delText>
        </w:r>
        <w:r w:rsidDel="00797690">
          <w:delText xml:space="preserve"> from the Package Iteration entirely.</w:delText>
        </w:r>
      </w:del>
    </w:p>
    <w:p w14:paraId="14A7A912" w14:textId="785CE188" w:rsidR="00E55C4B" w:rsidDel="00797690" w:rsidRDefault="00E55C4B" w:rsidP="00E55C4B">
      <w:pPr>
        <w:pStyle w:val="BlockComment"/>
        <w:rPr>
          <w:del w:id="51871" w:author="Ramasubramani, Hariharan" w:date="2015-07-21T10:17:00Z"/>
        </w:rPr>
      </w:pPr>
      <w:del w:id="51872" w:author="Ramasubramani, Hariharan" w:date="2015-07-21T10:17:00Z">
        <w:r w:rsidDel="00797690">
          <w:delText>When a user clicks on the “Add</w:delText>
        </w:r>
        <w:r w:rsidR="007D7A13" w:rsidDel="00797690">
          <w:delText xml:space="preserve"> Form</w:delText>
        </w:r>
        <w:r w:rsidDel="00797690">
          <w:delText xml:space="preserve">” button from the </w:delText>
        </w:r>
        <w:r w:rsidR="007D7A13" w:rsidDel="00797690">
          <w:delText>Document</w:delText>
        </w:r>
        <w:r w:rsidDel="00797690">
          <w:delText xml:space="preserve"> tab, it takes them to the Add </w:delText>
        </w:r>
        <w:r w:rsidR="007D7A13" w:rsidDel="00797690">
          <w:delText xml:space="preserve">Form to Package </w:delText>
        </w:r>
        <w:r w:rsidDel="00797690">
          <w:delText>screen (Fig: 8</w:delText>
        </w:r>
        <w:r w:rsidR="007D7A13" w:rsidDel="00797690">
          <w:delText>.j below</w:delText>
        </w:r>
        <w:r w:rsidDel="00797690">
          <w:delText xml:space="preserve">). Whatever </w:delText>
        </w:r>
        <w:r w:rsidR="007D7A13" w:rsidDel="00797690">
          <w:delText>Form(s) are</w:delText>
        </w:r>
        <w:r w:rsidDel="00797690">
          <w:delText xml:space="preserve"> input from that screen will be added above the selected </w:delText>
        </w:r>
        <w:r w:rsidR="007D7A13" w:rsidDel="00797690">
          <w:delText>Document</w:delText>
        </w:r>
        <w:r w:rsidDel="00797690">
          <w:delText xml:space="preserve"> from this screen. If no selection has been made, it will be placed at the bottom of the listing.</w:delText>
        </w:r>
      </w:del>
    </w:p>
    <w:p w14:paraId="57DE42CD" w14:textId="5AA33037" w:rsidR="007D7A13" w:rsidDel="00797690" w:rsidRDefault="007D7A13" w:rsidP="00E55C4B">
      <w:pPr>
        <w:pStyle w:val="BlockComment"/>
        <w:rPr>
          <w:del w:id="51873" w:author="Ramasubramani, Hariharan" w:date="2015-07-21T10:17:00Z"/>
        </w:rPr>
      </w:pPr>
      <w:del w:id="51874" w:author="Ramasubramani, Hariharan" w:date="2015-07-21T10:17:00Z">
        <w:r w:rsidDel="00797690">
          <w:delText>When a user clicks on the “Add Record” button from the Document tab, it takes them to the Add Record to Package screen (Fig: 8.k below). Whatever Record(s) are input from that screen will be added above the selected Document from this screen. If no selection has been made, it will be placed at the bottom of the listing.</w:delText>
        </w:r>
      </w:del>
    </w:p>
    <w:p w14:paraId="5A27F5A9" w14:textId="417D8559" w:rsidR="00E55C4B" w:rsidDel="00797690" w:rsidRDefault="00E55C4B" w:rsidP="00E55C4B">
      <w:pPr>
        <w:pStyle w:val="ListParagraph"/>
        <w:spacing w:after="60"/>
        <w:ind w:left="0" w:firstLine="0"/>
        <w:rPr>
          <w:del w:id="51875" w:author="Ramasubramani, Hariharan" w:date="2015-07-21T10:17:00Z"/>
          <w:rFonts w:cstheme="minorHAnsi"/>
          <w:color w:val="000000" w:themeColor="text1"/>
        </w:rPr>
      </w:pPr>
    </w:p>
    <w:p w14:paraId="61DD842D" w14:textId="725FAB79" w:rsidR="00A65504" w:rsidDel="00797690" w:rsidRDefault="009050C7" w:rsidP="00A65504">
      <w:pPr>
        <w:pStyle w:val="ListParagraph"/>
        <w:spacing w:after="60"/>
        <w:ind w:left="0" w:firstLine="0"/>
        <w:jc w:val="center"/>
        <w:rPr>
          <w:del w:id="51876" w:author="Ramasubramani, Hariharan" w:date="2015-07-21T10:17:00Z"/>
          <w:rFonts w:cstheme="minorHAnsi"/>
          <w:color w:val="000000" w:themeColor="text1"/>
        </w:rPr>
      </w:pPr>
      <w:ins w:id="51877" w:author="Hariharan Ramasubramani" w:date="2015-03-11T13:22:00Z">
        <w:del w:id="51878" w:author="Ramasubramani, Hariharan" w:date="2015-07-21T10:17:00Z">
          <w:r w:rsidDel="00797690">
            <w:rPr>
              <w:rFonts w:cstheme="minorHAnsi"/>
              <w:noProof/>
              <w:color w:val="000000" w:themeColor="text1"/>
            </w:rPr>
            <w:drawing>
              <wp:inline distT="0" distB="0" distL="0" distR="0" wp14:anchorId="6BE63BDA" wp14:editId="6193D7CE">
                <wp:extent cx="6861657" cy="4191609"/>
                <wp:effectExtent l="0" t="0" r="0" b="0"/>
                <wp:docPr id="47" name="Picture 47" descr="C:\Users\n0262988\Desktop\Package\Packages add form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n0262988\Desktop\Package\Packages add form 1.PNG"/>
                        <pic:cNvPicPr>
                          <a:picLocks noChangeAspect="1" noChangeArrowheads="1"/>
                        </pic:cNvPicPr>
                      </pic:nvPicPr>
                      <pic:blipFill rotWithShape="1">
                        <a:blip r:embed="rId120">
                          <a:extLst>
                            <a:ext uri="{28A0092B-C50C-407E-A947-70E740481C1C}">
                              <a14:useLocalDpi xmlns:a14="http://schemas.microsoft.com/office/drawing/2010/main" val="0"/>
                            </a:ext>
                          </a:extLst>
                        </a:blip>
                        <a:srcRect b="939"/>
                        <a:stretch/>
                      </pic:blipFill>
                      <pic:spPr bwMode="auto">
                        <a:xfrm>
                          <a:off x="0" y="0"/>
                          <a:ext cx="6858000" cy="4189375"/>
                        </a:xfrm>
                        <a:prstGeom prst="rect">
                          <a:avLst/>
                        </a:prstGeom>
                        <a:noFill/>
                        <a:ln>
                          <a:noFill/>
                        </a:ln>
                        <a:extLst>
                          <a:ext uri="{53640926-AAD7-44D8-BBD7-CCE9431645EC}">
                            <a14:shadowObscured xmlns:a14="http://schemas.microsoft.com/office/drawing/2010/main"/>
                          </a:ext>
                        </a:extLst>
                      </pic:spPr>
                    </pic:pic>
                  </a:graphicData>
                </a:graphic>
              </wp:inline>
            </w:drawing>
          </w:r>
        </w:del>
      </w:ins>
      <w:ins w:id="51879" w:author="David Sheppard" w:date="2015-04-28T18:29:00Z">
        <w:del w:id="51880" w:author="Ramasubramani, Hariharan" w:date="2015-07-21T10:17:00Z">
          <w:r w:rsidR="00B446F5" w:rsidDel="00797690">
            <w:rPr>
              <w:rFonts w:cstheme="minorHAnsi"/>
              <w:noProof/>
              <w:color w:val="000000" w:themeColor="text1"/>
            </w:rPr>
            <w:drawing>
              <wp:inline distT="0" distB="0" distL="0" distR="0" wp14:anchorId="2359B6CD" wp14:editId="2D554507">
                <wp:extent cx="6861975" cy="849820"/>
                <wp:effectExtent l="0" t="0" r="0" b="762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n0262988\Desktop\Package\Package Add - Record.PNG"/>
                        <pic:cNvPicPr>
                          <a:picLocks noChangeAspect="1" noChangeArrowheads="1"/>
                        </pic:cNvPicPr>
                      </pic:nvPicPr>
                      <pic:blipFill>
                        <a:blip r:embed="rId121">
                          <a:extLst>
                            <a:ext uri="{28A0092B-C50C-407E-A947-70E740481C1C}">
                              <a14:useLocalDpi xmlns:a14="http://schemas.microsoft.com/office/drawing/2010/main" val="0"/>
                            </a:ext>
                          </a:extLst>
                        </a:blip>
                        <a:stretch>
                          <a:fillRect/>
                        </a:stretch>
                      </pic:blipFill>
                      <pic:spPr bwMode="auto">
                        <a:xfrm>
                          <a:off x="0" y="0"/>
                          <a:ext cx="6864247" cy="850101"/>
                        </a:xfrm>
                        <a:prstGeom prst="rect">
                          <a:avLst/>
                        </a:prstGeom>
                        <a:noFill/>
                        <a:ln>
                          <a:noFill/>
                        </a:ln>
                        <a:extLst>
                          <a:ext uri="{53640926-AAD7-44D8-BBD7-CCE9431645EC}">
                            <a14:shadowObscured xmlns:a14="http://schemas.microsoft.com/office/drawing/2010/main"/>
                          </a:ext>
                        </a:extLst>
                      </pic:spPr>
                    </pic:pic>
                  </a:graphicData>
                </a:graphic>
              </wp:inline>
            </w:drawing>
          </w:r>
          <w:r w:rsidR="00B446F5" w:rsidDel="00797690">
            <w:rPr>
              <w:rFonts w:cstheme="minorHAnsi"/>
              <w:color w:val="000000" w:themeColor="text1"/>
            </w:rPr>
            <w:br/>
          </w:r>
        </w:del>
      </w:ins>
      <w:del w:id="51881" w:author="Ramasubramani, Hariharan" w:date="2015-07-21T10:17:00Z">
        <w:r w:rsidR="003B2579" w:rsidRPr="00A977F1" w:rsidDel="00797690">
          <w:rPr>
            <w:rFonts w:cstheme="minorHAnsi"/>
            <w:noProof/>
            <w:color w:val="000000" w:themeColor="text1"/>
          </w:rPr>
          <w:drawing>
            <wp:inline distT="0" distB="0" distL="0" distR="0" wp14:anchorId="51731EA3" wp14:editId="4B7B3D12">
              <wp:extent cx="6858000" cy="6643224"/>
              <wp:effectExtent l="19050" t="19050" r="19050" b="2476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formtopackage.png"/>
                      <pic:cNvPicPr/>
                    </pic:nvPicPr>
                    <pic:blipFill>
                      <a:blip r:embed="rId122">
                        <a:extLst>
                          <a:ext uri="{28A0092B-C50C-407E-A947-70E740481C1C}">
                            <a14:useLocalDpi xmlns:a14="http://schemas.microsoft.com/office/drawing/2010/main" val="0"/>
                          </a:ext>
                        </a:extLst>
                      </a:blip>
                      <a:stretch>
                        <a:fillRect/>
                      </a:stretch>
                    </pic:blipFill>
                    <pic:spPr>
                      <a:xfrm>
                        <a:off x="0" y="0"/>
                        <a:ext cx="6858000" cy="6643224"/>
                      </a:xfrm>
                      <a:prstGeom prst="rect">
                        <a:avLst/>
                      </a:prstGeom>
                      <a:ln>
                        <a:solidFill>
                          <a:schemeClr val="accent1"/>
                        </a:solidFill>
                      </a:ln>
                    </pic:spPr>
                  </pic:pic>
                </a:graphicData>
              </a:graphic>
            </wp:inline>
          </w:drawing>
        </w:r>
      </w:del>
    </w:p>
    <w:p w14:paraId="74ABBB9E" w14:textId="46F573D8" w:rsidR="003F1546" w:rsidDel="00797690" w:rsidRDefault="003F1546" w:rsidP="003F1546">
      <w:pPr>
        <w:pStyle w:val="ListParagraph"/>
        <w:spacing w:after="60"/>
        <w:ind w:left="0" w:firstLine="0"/>
        <w:jc w:val="center"/>
        <w:rPr>
          <w:del w:id="51882" w:author="Ramasubramani, Hariharan" w:date="2015-07-21T10:17:00Z"/>
          <w:rFonts w:cstheme="minorHAnsi"/>
          <w:color w:val="000000" w:themeColor="text1"/>
        </w:rPr>
      </w:pPr>
      <w:del w:id="51883" w:author="Ramasubramani, Hariharan" w:date="2015-07-21T10:17:00Z">
        <w:r w:rsidDel="00797690">
          <w:rPr>
            <w:rFonts w:cstheme="minorHAnsi"/>
            <w:color w:val="000000" w:themeColor="text1"/>
          </w:rPr>
          <w:delText>Fig: 8.</w:delText>
        </w:r>
        <w:r w:rsidR="00FE7E95" w:rsidDel="00797690">
          <w:rPr>
            <w:rFonts w:cstheme="minorHAnsi"/>
            <w:color w:val="000000" w:themeColor="text1"/>
          </w:rPr>
          <w:delText>j</w:delText>
        </w:r>
        <w:r w:rsidDel="00797690">
          <w:rPr>
            <w:rFonts w:cstheme="minorHAnsi"/>
            <w:color w:val="000000" w:themeColor="text1"/>
          </w:rPr>
          <w:delText xml:space="preserve"> – Add to Package (Form) Screen</w:delText>
        </w:r>
      </w:del>
    </w:p>
    <w:p w14:paraId="323D5DF7" w14:textId="516A078D" w:rsidR="00A65504" w:rsidDel="00797690" w:rsidRDefault="00A65504" w:rsidP="00A65504">
      <w:pPr>
        <w:pStyle w:val="ListParagraph"/>
        <w:spacing w:after="60"/>
        <w:ind w:left="0" w:firstLine="0"/>
        <w:jc w:val="center"/>
        <w:rPr>
          <w:del w:id="51884" w:author="Ramasubramani, Hariharan" w:date="2015-07-21T10:17:00Z"/>
          <w:rFonts w:cstheme="minorHAnsi"/>
          <w:color w:val="000000" w:themeColor="text1"/>
        </w:rPr>
      </w:pPr>
    </w:p>
    <w:p w14:paraId="3C327BCA" w14:textId="1015F1BB" w:rsidR="00B42F2E" w:rsidRPr="00A977F1" w:rsidDel="00797690" w:rsidRDefault="007D7A13" w:rsidP="00B42F2E">
      <w:pPr>
        <w:pStyle w:val="BlockComment"/>
        <w:rPr>
          <w:del w:id="51885" w:author="Ramasubramani, Hariharan" w:date="2015-07-21T10:17:00Z"/>
        </w:rPr>
      </w:pPr>
      <w:del w:id="51886" w:author="Ramasubramani, Hariharan" w:date="2015-07-21T10:17:00Z">
        <w:r w:rsidDel="00797690">
          <w:delText>The Add to Package (Form) screen (Fig: 8.j) works just like the Form Search</w:delText>
        </w:r>
        <w:r w:rsidR="006C76B8" w:rsidDel="00797690">
          <w:delText xml:space="preserve"> (Fig: 9.a), with a few exceptions.</w:delText>
        </w:r>
        <w:r w:rsidR="00B42F2E" w:rsidRPr="00B42F2E" w:rsidDel="00797690">
          <w:rPr>
            <w:b/>
          </w:rPr>
          <w:delText xml:space="preserve"> </w:delText>
        </w:r>
        <w:r w:rsidR="00B42F2E" w:rsidRPr="00A977F1" w:rsidDel="00797690">
          <w:delText>For the functionality of the Search screen please refer to that screen for more specific details.</w:delText>
        </w:r>
      </w:del>
    </w:p>
    <w:p w14:paraId="0BDB47AF" w14:textId="34E75E9D" w:rsidR="006C76B8" w:rsidDel="00797690" w:rsidRDefault="006C76B8" w:rsidP="006C76B8">
      <w:pPr>
        <w:pStyle w:val="BlockComment"/>
        <w:rPr>
          <w:del w:id="51887" w:author="Ramasubramani, Hariharan" w:date="2015-07-21T10:17:00Z"/>
        </w:rPr>
      </w:pPr>
    </w:p>
    <w:p w14:paraId="66292686" w14:textId="4B59AA64" w:rsidR="006C76B8" w:rsidDel="00797690" w:rsidRDefault="006C76B8" w:rsidP="006C76B8">
      <w:pPr>
        <w:pStyle w:val="BlockComment"/>
        <w:rPr>
          <w:del w:id="51888" w:author="Ramasubramani, Hariharan" w:date="2015-07-21T10:17:00Z"/>
        </w:rPr>
      </w:pPr>
      <w:del w:id="51889" w:author="Ramasubramani, Hariharan" w:date="2015-07-21T10:17:00Z">
        <w:r w:rsidDel="00797690">
          <w:delText>The first is that the “Results” list has a chec</w:delText>
        </w:r>
        <w:r w:rsidR="00F71532" w:rsidDel="00797690">
          <w:delText>k</w:delText>
        </w:r>
        <w:r w:rsidDel="00797690">
          <w:delText>box column to “Add” the selected Forms.</w:delText>
        </w:r>
        <w:r w:rsidR="00956F22" w:rsidDel="00797690">
          <w:delText xml:space="preserve"> The user can select one or more Forms to be added to the Package.</w:delText>
        </w:r>
        <w:r w:rsidDel="00797690">
          <w:delText xml:space="preserve"> </w:delText>
        </w:r>
      </w:del>
    </w:p>
    <w:p w14:paraId="6C767740" w14:textId="49EA892E" w:rsidR="00B42F2E" w:rsidDel="00797690" w:rsidRDefault="00B42F2E" w:rsidP="00B42F2E">
      <w:pPr>
        <w:pStyle w:val="BlockComment"/>
        <w:rPr>
          <w:del w:id="51890" w:author="Ramasubramani, Hariharan" w:date="2015-07-21T10:17:00Z"/>
        </w:rPr>
      </w:pPr>
      <w:del w:id="51891" w:author="Ramasubramani, Hariharan" w:date="2015-07-21T10:17:00Z">
        <w:r w:rsidDel="00797690">
          <w:delText>The “Select All” button will select all rows in the “Results” listing.</w:delText>
        </w:r>
      </w:del>
    </w:p>
    <w:p w14:paraId="17C9B7A1" w14:textId="49700B81" w:rsidR="00B42F2E" w:rsidDel="00797690" w:rsidRDefault="00B42F2E" w:rsidP="00B42F2E">
      <w:pPr>
        <w:pStyle w:val="BlockComment"/>
        <w:rPr>
          <w:del w:id="51892" w:author="Ramasubramani, Hariharan" w:date="2015-07-21T10:17:00Z"/>
        </w:rPr>
      </w:pPr>
      <w:del w:id="51893" w:author="Ramasubramani, Hariharan" w:date="2015-07-21T10:17:00Z">
        <w:r w:rsidDel="00797690">
          <w:delText>The “Deselect All” button will deselect all rows in the “Results” listing.</w:delText>
        </w:r>
      </w:del>
    </w:p>
    <w:p w14:paraId="1B56D001" w14:textId="6A7623E2" w:rsidR="00B42F2E" w:rsidDel="00797690" w:rsidRDefault="00B42F2E" w:rsidP="006C76B8">
      <w:pPr>
        <w:pStyle w:val="BlockComment"/>
        <w:rPr>
          <w:del w:id="51894" w:author="Ramasubramani, Hariharan" w:date="2015-07-21T10:17:00Z"/>
        </w:rPr>
      </w:pPr>
      <w:del w:id="51895" w:author="Ramasubramani, Hariharan" w:date="2015-07-21T10:17:00Z">
        <w:r w:rsidDel="00797690">
          <w:delText>The “Query Date Exception” is an optional field for selecting a date type to override the default Package Query Date Type.</w:delText>
        </w:r>
      </w:del>
    </w:p>
    <w:p w14:paraId="78E5978A" w14:textId="50FD8ADA" w:rsidR="006C76B8" w:rsidDel="00797690" w:rsidRDefault="00B42F2E" w:rsidP="006C76B8">
      <w:pPr>
        <w:pStyle w:val="BlockComment"/>
        <w:rPr>
          <w:del w:id="51896" w:author="Ramasubramani, Hariharan" w:date="2015-07-21T10:17:00Z"/>
        </w:rPr>
      </w:pPr>
      <w:del w:id="51897" w:author="Ramasubramani, Hariharan" w:date="2015-07-21T10:17:00Z">
        <w:r w:rsidDel="00797690">
          <w:delText>T</w:delText>
        </w:r>
        <w:r w:rsidR="00956F22" w:rsidDel="00797690">
          <w:delText>he mandatory “</w:delText>
        </w:r>
        <w:r w:rsidR="006C76B8" w:rsidDel="00797690">
          <w:delText>Association Effective</w:delText>
        </w:r>
        <w:r w:rsidR="00956F22" w:rsidDel="00797690">
          <w:delText>”</w:delText>
        </w:r>
        <w:r w:rsidR="006C76B8" w:rsidDel="00797690">
          <w:delText xml:space="preserve"> date</w:delText>
        </w:r>
        <w:r w:rsidR="00956F22" w:rsidDel="00797690">
          <w:delText xml:space="preserve"> is the date the selected form(s) will be added to the Package independent of the effective date for each Form. </w:delText>
        </w:r>
      </w:del>
    </w:p>
    <w:p w14:paraId="1AF3709D" w14:textId="37F58C35" w:rsidR="006C76B8" w:rsidDel="00797690" w:rsidRDefault="00956F22" w:rsidP="006C76B8">
      <w:pPr>
        <w:pStyle w:val="BlockComment"/>
        <w:rPr>
          <w:del w:id="51898" w:author="Ramasubramani, Hariharan" w:date="2015-07-21T10:17:00Z"/>
        </w:rPr>
      </w:pPr>
      <w:del w:id="51899" w:author="Ramasubramani, Hariharan" w:date="2015-07-21T10:17:00Z">
        <w:r w:rsidDel="00797690">
          <w:delText>The optional “</w:delText>
        </w:r>
        <w:r w:rsidR="006C76B8" w:rsidDel="00797690">
          <w:delText>Association Expiration</w:delText>
        </w:r>
        <w:r w:rsidDel="00797690">
          <w:delText>”</w:delText>
        </w:r>
        <w:r w:rsidR="006C76B8" w:rsidDel="00797690">
          <w:delText xml:space="preserve"> date</w:delText>
        </w:r>
        <w:r w:rsidDel="00797690">
          <w:delText xml:space="preserve"> can be added if a date is known when the Form should no longer be associate d to the Package.</w:delText>
        </w:r>
      </w:del>
    </w:p>
    <w:p w14:paraId="6831893D" w14:textId="291FE737" w:rsidR="007D7A13" w:rsidDel="00797690" w:rsidRDefault="006C76B8" w:rsidP="006C76B8">
      <w:pPr>
        <w:pStyle w:val="BlockComment"/>
        <w:rPr>
          <w:del w:id="51900" w:author="Ramasubramani, Hariharan" w:date="2015-07-21T10:17:00Z"/>
        </w:rPr>
      </w:pPr>
      <w:del w:id="51901" w:author="Ramasubramani, Hariharan" w:date="2015-07-21T10:17:00Z">
        <w:r w:rsidDel="00797690">
          <w:delText>When the user clicks “Up</w:delText>
        </w:r>
        <w:r w:rsidR="00F71532" w:rsidDel="00797690">
          <w:delText>d</w:delText>
        </w:r>
        <w:r w:rsidDel="00797690">
          <w:delText xml:space="preserve">ate”, </w:delText>
        </w:r>
        <w:r w:rsidR="00956F22" w:rsidDel="00797690">
          <w:delText xml:space="preserve">the Form(s) will be added to the Package. If the above dates match the original iteration, they will be added above the selected location in Fig: 8.i. If they do not match, they will be taken to the Order screen as shown in Fig: </w:delText>
        </w:r>
        <w:r w:rsidR="003A289D" w:rsidDel="00797690">
          <w:delText>8.l.</w:delText>
        </w:r>
      </w:del>
    </w:p>
    <w:p w14:paraId="08032143" w14:textId="47F5FDA6" w:rsidR="006C76B8" w:rsidDel="00797690" w:rsidRDefault="006C76B8" w:rsidP="007D7A13">
      <w:pPr>
        <w:pStyle w:val="ListParagraph"/>
        <w:spacing w:after="60"/>
        <w:ind w:left="0" w:firstLine="0"/>
        <w:rPr>
          <w:del w:id="51902" w:author="Ramasubramani, Hariharan" w:date="2015-07-21T10:17:00Z"/>
          <w:rFonts w:cstheme="minorHAnsi"/>
          <w:color w:val="000000" w:themeColor="text1"/>
        </w:rPr>
      </w:pPr>
    </w:p>
    <w:p w14:paraId="641C0CB1" w14:textId="71C5434C" w:rsidR="00B42F2E" w:rsidDel="00797690" w:rsidRDefault="00B42F2E" w:rsidP="00B42F2E">
      <w:pPr>
        <w:pStyle w:val="BlockComment"/>
        <w:shd w:val="clear" w:color="auto" w:fill="FFC000"/>
        <w:rPr>
          <w:del w:id="51903" w:author="Ramasubramani, Hariharan" w:date="2015-07-21T10:17:00Z"/>
        </w:rPr>
      </w:pPr>
      <w:del w:id="51904" w:author="Ramasubramani, Hariharan" w:date="2015-07-21T10:17:00Z">
        <w:r w:rsidDel="00797690">
          <w:delText xml:space="preserve">Note: Currently there are no “Select All” and “Deselect All” buttons in the wireframe. They will be added in the actual implementation and a screenshot used to replace this wireframe at that point. </w:delText>
        </w:r>
      </w:del>
    </w:p>
    <w:p w14:paraId="231FBB8B" w14:textId="5F5DA0BE" w:rsidR="00B42F2E" w:rsidDel="00797690" w:rsidRDefault="00B42F2E" w:rsidP="00B42F2E">
      <w:pPr>
        <w:pStyle w:val="BlockComment"/>
        <w:shd w:val="clear" w:color="auto" w:fill="FFC000"/>
        <w:rPr>
          <w:del w:id="51905" w:author="Ramasubramani, Hariharan" w:date="2015-07-21T10:17:00Z"/>
        </w:rPr>
      </w:pPr>
      <w:del w:id="51906" w:author="Ramasubramani, Hariharan" w:date="2015-07-21T10:17:00Z">
        <w:r w:rsidDel="00797690">
          <w:delText>Also, during actual implementation, the “Product Name” field will be moved above the “Product Series” field.</w:delText>
        </w:r>
      </w:del>
    </w:p>
    <w:p w14:paraId="136A83CA" w14:textId="7F988B64" w:rsidR="00B42F2E" w:rsidDel="00797690" w:rsidRDefault="00B42F2E" w:rsidP="00B42F2E">
      <w:pPr>
        <w:pStyle w:val="BlockComment"/>
        <w:shd w:val="clear" w:color="auto" w:fill="FFC000"/>
        <w:rPr>
          <w:del w:id="51907" w:author="Ramasubramani, Hariharan" w:date="2015-07-21T10:17:00Z"/>
        </w:rPr>
      </w:pPr>
      <w:del w:id="51908" w:author="Ramasubramani, Hariharan" w:date="2015-07-21T10:17:00Z">
        <w:r w:rsidDel="00797690">
          <w:delText>Furthermore, this wireframe shows the “Query Date Exception” as mandatory, when it should be optional. This will be updated similarly.</w:delText>
        </w:r>
      </w:del>
    </w:p>
    <w:p w14:paraId="4997EAEB" w14:textId="1A286B93" w:rsidR="00B42F2E" w:rsidDel="00797690" w:rsidRDefault="00B42F2E" w:rsidP="007D7A13">
      <w:pPr>
        <w:pStyle w:val="ListParagraph"/>
        <w:spacing w:after="60"/>
        <w:ind w:left="0" w:firstLine="0"/>
        <w:rPr>
          <w:del w:id="51909" w:author="Ramasubramani, Hariharan" w:date="2015-07-21T10:17:00Z"/>
          <w:rFonts w:cstheme="minorHAnsi"/>
          <w:color w:val="000000" w:themeColor="text1"/>
        </w:rPr>
      </w:pPr>
    </w:p>
    <w:p w14:paraId="4B12336A" w14:textId="1BB39DC7" w:rsidR="000E6DC0" w:rsidDel="00797690" w:rsidRDefault="000E6DC0" w:rsidP="00A65504">
      <w:pPr>
        <w:pStyle w:val="ListParagraph"/>
        <w:spacing w:after="60"/>
        <w:ind w:left="0" w:firstLine="0"/>
        <w:jc w:val="center"/>
        <w:rPr>
          <w:ins w:id="51910" w:author="David Sheppard" w:date="2015-04-29T10:43:00Z"/>
          <w:del w:id="51911" w:author="Ramasubramani, Hariharan" w:date="2015-07-21T10:17:00Z"/>
          <w:rFonts w:cstheme="minorHAnsi"/>
          <w:noProof/>
          <w:color w:val="000000" w:themeColor="text1"/>
        </w:rPr>
      </w:pPr>
    </w:p>
    <w:p w14:paraId="774AA18C" w14:textId="14179399" w:rsidR="00A65504" w:rsidDel="00797690" w:rsidRDefault="009050C7" w:rsidP="00A65504">
      <w:pPr>
        <w:pStyle w:val="ListParagraph"/>
        <w:spacing w:after="60"/>
        <w:ind w:left="0" w:firstLine="0"/>
        <w:jc w:val="center"/>
        <w:rPr>
          <w:del w:id="51912" w:author="Ramasubramani, Hariharan" w:date="2015-07-21T10:17:00Z"/>
          <w:rFonts w:cstheme="minorHAnsi"/>
          <w:color w:val="000000" w:themeColor="text1"/>
        </w:rPr>
      </w:pPr>
      <w:ins w:id="51913" w:author="Hariharan Ramasubramani" w:date="2015-03-11T13:25:00Z">
        <w:del w:id="51914" w:author="Ramasubramani, Hariharan" w:date="2015-07-21T10:17:00Z">
          <w:r w:rsidDel="00797690">
            <w:rPr>
              <w:rFonts w:cstheme="minorHAnsi"/>
              <w:noProof/>
              <w:color w:val="000000" w:themeColor="text1"/>
            </w:rPr>
            <w:drawing>
              <wp:inline distT="0" distB="0" distL="0" distR="0" wp14:anchorId="2EDBA106" wp14:editId="2D844A54">
                <wp:extent cx="6822219" cy="2902226"/>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n0262988\Desktop\Package\Package Add - Record.PNG"/>
                        <pic:cNvPicPr>
                          <a:picLocks noChangeAspect="1" noChangeArrowheads="1"/>
                        </pic:cNvPicPr>
                      </pic:nvPicPr>
                      <pic:blipFill rotWithShape="1">
                        <a:blip r:embed="rId123">
                          <a:extLst>
                            <a:ext uri="{28A0092B-C50C-407E-A947-70E740481C1C}">
                              <a14:useLocalDpi xmlns:a14="http://schemas.microsoft.com/office/drawing/2010/main" val="0"/>
                            </a:ext>
                          </a:extLst>
                        </a:blip>
                        <a:srcRect b="23313"/>
                        <a:stretch/>
                      </pic:blipFill>
                      <pic:spPr bwMode="auto">
                        <a:xfrm>
                          <a:off x="0" y="0"/>
                          <a:ext cx="6816683" cy="2899871"/>
                        </a:xfrm>
                        <a:prstGeom prst="rect">
                          <a:avLst/>
                        </a:prstGeom>
                        <a:noFill/>
                        <a:ln>
                          <a:noFill/>
                        </a:ln>
                        <a:extLst>
                          <a:ext uri="{53640926-AAD7-44D8-BBD7-CCE9431645EC}">
                            <a14:shadowObscured xmlns:a14="http://schemas.microsoft.com/office/drawing/2010/main"/>
                          </a:ext>
                        </a:extLst>
                      </pic:spPr>
                    </pic:pic>
                  </a:graphicData>
                </a:graphic>
              </wp:inline>
            </w:drawing>
          </w:r>
        </w:del>
      </w:ins>
      <w:ins w:id="51915" w:author="David Sheppard" w:date="2015-04-29T10:43:00Z">
        <w:del w:id="51916" w:author="Ramasubramani, Hariharan" w:date="2015-07-21T10:17:00Z">
          <w:r w:rsidR="000E6DC0" w:rsidRPr="000E6DC0" w:rsidDel="00797690">
            <w:rPr>
              <w:rFonts w:cstheme="minorHAnsi"/>
              <w:noProof/>
              <w:color w:val="000000" w:themeColor="text1"/>
            </w:rPr>
            <w:delText xml:space="preserve"> </w:delText>
          </w:r>
          <w:r w:rsidR="000E6DC0" w:rsidDel="00797690">
            <w:rPr>
              <w:rFonts w:cstheme="minorHAnsi"/>
              <w:noProof/>
              <w:color w:val="000000" w:themeColor="text1"/>
            </w:rPr>
            <w:drawing>
              <wp:inline distT="0" distB="0" distL="0" distR="0" wp14:anchorId="54FCFB4F" wp14:editId="0841FB7D">
                <wp:extent cx="6858000" cy="848995"/>
                <wp:effectExtent l="0" t="0" r="0" b="825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ckage ADD.PNG"/>
                        <pic:cNvPicPr/>
                      </pic:nvPicPr>
                      <pic:blipFill>
                        <a:blip r:embed="rId121">
                          <a:extLst>
                            <a:ext uri="{28A0092B-C50C-407E-A947-70E740481C1C}">
                              <a14:useLocalDpi xmlns:a14="http://schemas.microsoft.com/office/drawing/2010/main" val="0"/>
                            </a:ext>
                          </a:extLst>
                        </a:blip>
                        <a:stretch>
                          <a:fillRect/>
                        </a:stretch>
                      </pic:blipFill>
                      <pic:spPr>
                        <a:xfrm>
                          <a:off x="0" y="0"/>
                          <a:ext cx="6858000" cy="848995"/>
                        </a:xfrm>
                        <a:prstGeom prst="rect">
                          <a:avLst/>
                        </a:prstGeom>
                      </pic:spPr>
                    </pic:pic>
                  </a:graphicData>
                </a:graphic>
              </wp:inline>
            </w:drawing>
          </w:r>
          <w:r w:rsidR="000E6DC0" w:rsidDel="00797690">
            <w:rPr>
              <w:rStyle w:val="CommentReference"/>
              <w:rFonts w:ascii="New York" w:eastAsia="Times New Roman" w:hAnsi="New York" w:cs="Times New Roman"/>
            </w:rPr>
            <w:delText xml:space="preserve"> </w:delText>
          </w:r>
        </w:del>
      </w:ins>
      <w:del w:id="51917" w:author="Ramasubramani, Hariharan" w:date="2015-07-21T10:17:00Z">
        <w:r w:rsidR="003B2579" w:rsidRPr="00A977F1" w:rsidDel="00797690">
          <w:rPr>
            <w:rFonts w:cstheme="minorHAnsi"/>
            <w:noProof/>
            <w:color w:val="000000" w:themeColor="text1"/>
          </w:rPr>
          <w:drawing>
            <wp:inline distT="0" distB="0" distL="0" distR="0" wp14:anchorId="242F5F19" wp14:editId="19BC3008">
              <wp:extent cx="6857896" cy="5793740"/>
              <wp:effectExtent l="19050" t="19050" r="19685" b="1651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recordtopackage.png"/>
                      <pic:cNvPicPr/>
                    </pic:nvPicPr>
                    <pic:blipFill>
                      <a:blip r:embed="rId124">
                        <a:extLst>
                          <a:ext uri="{28A0092B-C50C-407E-A947-70E740481C1C}">
                            <a14:useLocalDpi xmlns:a14="http://schemas.microsoft.com/office/drawing/2010/main" val="0"/>
                          </a:ext>
                        </a:extLst>
                      </a:blip>
                      <a:stretch>
                        <a:fillRect/>
                      </a:stretch>
                    </pic:blipFill>
                    <pic:spPr>
                      <a:xfrm>
                        <a:off x="0" y="0"/>
                        <a:ext cx="6857896" cy="5793740"/>
                      </a:xfrm>
                      <a:prstGeom prst="rect">
                        <a:avLst/>
                      </a:prstGeom>
                      <a:ln>
                        <a:solidFill>
                          <a:schemeClr val="accent1"/>
                        </a:solidFill>
                      </a:ln>
                    </pic:spPr>
                  </pic:pic>
                </a:graphicData>
              </a:graphic>
            </wp:inline>
          </w:drawing>
        </w:r>
      </w:del>
    </w:p>
    <w:p w14:paraId="1B46C671" w14:textId="27513B60" w:rsidR="003F1546" w:rsidDel="00797690" w:rsidRDefault="003F1546" w:rsidP="003F1546">
      <w:pPr>
        <w:pStyle w:val="ListParagraph"/>
        <w:spacing w:after="60"/>
        <w:ind w:left="0" w:firstLine="0"/>
        <w:jc w:val="center"/>
        <w:rPr>
          <w:del w:id="51918" w:author="Ramasubramani, Hariharan" w:date="2015-07-21T10:17:00Z"/>
          <w:rFonts w:cstheme="minorHAnsi"/>
          <w:color w:val="000000" w:themeColor="text1"/>
        </w:rPr>
      </w:pPr>
      <w:del w:id="51919" w:author="Ramasubramani, Hariharan" w:date="2015-07-21T10:17:00Z">
        <w:r w:rsidDel="00797690">
          <w:rPr>
            <w:rFonts w:cstheme="minorHAnsi"/>
            <w:color w:val="000000" w:themeColor="text1"/>
          </w:rPr>
          <w:delText>Fig: 8.</w:delText>
        </w:r>
        <w:r w:rsidR="00FE7E95" w:rsidDel="00797690">
          <w:rPr>
            <w:rFonts w:cstheme="minorHAnsi"/>
            <w:color w:val="000000" w:themeColor="text1"/>
          </w:rPr>
          <w:delText>k</w:delText>
        </w:r>
        <w:r w:rsidDel="00797690">
          <w:rPr>
            <w:rFonts w:cstheme="minorHAnsi"/>
            <w:color w:val="000000" w:themeColor="text1"/>
          </w:rPr>
          <w:delText xml:space="preserve"> – Add to Package (Record) Screen</w:delText>
        </w:r>
      </w:del>
    </w:p>
    <w:p w14:paraId="221231D1" w14:textId="725F99A7" w:rsidR="00A65504" w:rsidDel="00797690" w:rsidRDefault="00A65504" w:rsidP="00A65504">
      <w:pPr>
        <w:pStyle w:val="ListParagraph"/>
        <w:spacing w:after="60"/>
        <w:ind w:left="0" w:firstLine="0"/>
        <w:jc w:val="center"/>
        <w:rPr>
          <w:del w:id="51920" w:author="Ramasubramani, Hariharan" w:date="2015-07-21T10:17:00Z"/>
          <w:rFonts w:cstheme="minorHAnsi"/>
          <w:color w:val="000000" w:themeColor="text1"/>
        </w:rPr>
      </w:pPr>
    </w:p>
    <w:p w14:paraId="1FCE0461" w14:textId="29C1CA11" w:rsidR="003A289D" w:rsidDel="00797690" w:rsidRDefault="003A289D" w:rsidP="003A289D">
      <w:pPr>
        <w:pStyle w:val="BlockComment"/>
        <w:rPr>
          <w:del w:id="51921" w:author="Ramasubramani, Hariharan" w:date="2015-07-21T10:17:00Z"/>
        </w:rPr>
      </w:pPr>
      <w:del w:id="51922" w:author="Ramasubramani, Hariharan" w:date="2015-07-21T10:17:00Z">
        <w:r w:rsidDel="00797690">
          <w:delText>The first is that the “Results” list has a chec</w:delText>
        </w:r>
        <w:r w:rsidR="00241BBC" w:rsidDel="00797690">
          <w:delText>k</w:delText>
        </w:r>
        <w:r w:rsidDel="00797690">
          <w:delText xml:space="preserve">box column to “Add” the selected Forms. The user can select one or more Records to be added to the Package. </w:delText>
        </w:r>
      </w:del>
    </w:p>
    <w:p w14:paraId="55701245" w14:textId="0A71A52D" w:rsidR="00B42F2E" w:rsidDel="00797690" w:rsidRDefault="00B42F2E" w:rsidP="00B42F2E">
      <w:pPr>
        <w:pStyle w:val="BlockComment"/>
        <w:rPr>
          <w:del w:id="51923" w:author="Ramasubramani, Hariharan" w:date="2015-07-21T10:17:00Z"/>
        </w:rPr>
      </w:pPr>
      <w:del w:id="51924" w:author="Ramasubramani, Hariharan" w:date="2015-07-21T10:17:00Z">
        <w:r w:rsidDel="00797690">
          <w:delText>The “Select All” button will select all rows in the “Results” listing.</w:delText>
        </w:r>
      </w:del>
    </w:p>
    <w:p w14:paraId="4779C432" w14:textId="44DA6F43" w:rsidR="00B42F2E" w:rsidDel="00797690" w:rsidRDefault="00B42F2E" w:rsidP="00B42F2E">
      <w:pPr>
        <w:pStyle w:val="BlockComment"/>
        <w:rPr>
          <w:del w:id="51925" w:author="Ramasubramani, Hariharan" w:date="2015-07-21T10:17:00Z"/>
        </w:rPr>
      </w:pPr>
      <w:del w:id="51926" w:author="Ramasubramani, Hariharan" w:date="2015-07-21T10:17:00Z">
        <w:r w:rsidDel="00797690">
          <w:delText>The “Deselect All” button will deselect all rows in the “Results” listing.</w:delText>
        </w:r>
      </w:del>
    </w:p>
    <w:p w14:paraId="256897EB" w14:textId="7C579563" w:rsidR="00B42F2E" w:rsidDel="00797690" w:rsidRDefault="00B42F2E" w:rsidP="00B42F2E">
      <w:pPr>
        <w:pStyle w:val="BlockComment"/>
        <w:rPr>
          <w:del w:id="51927" w:author="Ramasubramani, Hariharan" w:date="2015-07-21T10:17:00Z"/>
        </w:rPr>
      </w:pPr>
      <w:del w:id="51928" w:author="Ramasubramani, Hariharan" w:date="2015-07-21T10:17:00Z">
        <w:r w:rsidDel="00797690">
          <w:delText>The “Query Date Exception” is an optional field for selecting a date type to override the default Package Query Date Type.</w:delText>
        </w:r>
      </w:del>
    </w:p>
    <w:p w14:paraId="3D8ABA01" w14:textId="2CDB888E" w:rsidR="003A289D" w:rsidDel="00797690" w:rsidRDefault="00B42F2E" w:rsidP="003A289D">
      <w:pPr>
        <w:pStyle w:val="BlockComment"/>
        <w:rPr>
          <w:del w:id="51929" w:author="Ramasubramani, Hariharan" w:date="2015-07-21T10:17:00Z"/>
        </w:rPr>
      </w:pPr>
      <w:del w:id="51930" w:author="Ramasubramani, Hariharan" w:date="2015-07-21T10:17:00Z">
        <w:r w:rsidDel="00797690">
          <w:delText>T</w:delText>
        </w:r>
        <w:r w:rsidR="003A289D" w:rsidDel="00797690">
          <w:delText xml:space="preserve">he mandatory “Association Effective” date is the date the selected Record(s) will be added to the Package independent of the effective date for each Form. </w:delText>
        </w:r>
      </w:del>
    </w:p>
    <w:p w14:paraId="0E0E9E1F" w14:textId="7D128C45" w:rsidR="003A289D" w:rsidDel="00797690" w:rsidRDefault="003A289D" w:rsidP="003A289D">
      <w:pPr>
        <w:pStyle w:val="BlockComment"/>
        <w:rPr>
          <w:del w:id="51931" w:author="Ramasubramani, Hariharan" w:date="2015-07-21T10:17:00Z"/>
        </w:rPr>
      </w:pPr>
      <w:del w:id="51932" w:author="Ramasubramani, Hariharan" w:date="2015-07-21T10:17:00Z">
        <w:r w:rsidDel="00797690">
          <w:delText>The optional “Association Expiration” date can be added if a date is known when the Record should no longer be associate d to the Package.</w:delText>
        </w:r>
      </w:del>
    </w:p>
    <w:p w14:paraId="61D4B1FF" w14:textId="49C153B5" w:rsidR="003A289D" w:rsidDel="00797690" w:rsidRDefault="003A289D" w:rsidP="003A289D">
      <w:pPr>
        <w:pStyle w:val="BlockComment"/>
        <w:rPr>
          <w:del w:id="51933" w:author="Ramasubramani, Hariharan" w:date="2015-07-21T10:17:00Z"/>
        </w:rPr>
      </w:pPr>
      <w:del w:id="51934" w:author="Ramasubramani, Hariharan" w:date="2015-07-21T10:17:00Z">
        <w:r w:rsidDel="00797690">
          <w:delText>When the user clicks “Up</w:delText>
        </w:r>
        <w:r w:rsidR="00751BBE" w:rsidDel="00797690">
          <w:delText>d</w:delText>
        </w:r>
        <w:r w:rsidDel="00797690">
          <w:delText>ate”, the Record(s) will be added to the Package. If the above dates match the original iteration, they will be added above the selected location in Fig: 8.i. If they do not match, they will be taken to the Order screen as shown in Fig: 8.l.</w:delText>
        </w:r>
      </w:del>
    </w:p>
    <w:p w14:paraId="7BFDF5F5" w14:textId="18B5295D" w:rsidR="006C76B8" w:rsidDel="00797690" w:rsidRDefault="006C76B8" w:rsidP="006C76B8">
      <w:pPr>
        <w:pStyle w:val="ListParagraph"/>
        <w:spacing w:after="60"/>
        <w:ind w:left="0" w:firstLine="0"/>
        <w:rPr>
          <w:del w:id="51935" w:author="Ramasubramani, Hariharan" w:date="2015-07-21T10:17:00Z"/>
          <w:rFonts w:cstheme="minorHAnsi"/>
          <w:color w:val="000000" w:themeColor="text1"/>
        </w:rPr>
      </w:pPr>
    </w:p>
    <w:p w14:paraId="2A88E429" w14:textId="24B1C16D" w:rsidR="00B42F2E" w:rsidDel="00797690" w:rsidRDefault="00B42F2E" w:rsidP="00B42F2E">
      <w:pPr>
        <w:pStyle w:val="BlockComment"/>
        <w:shd w:val="clear" w:color="auto" w:fill="FFC000"/>
        <w:rPr>
          <w:del w:id="51936" w:author="Ramasubramani, Hariharan" w:date="2015-07-21T10:17:00Z"/>
        </w:rPr>
      </w:pPr>
      <w:del w:id="51937" w:author="Ramasubramani, Hariharan" w:date="2015-07-21T10:17:00Z">
        <w:r w:rsidDel="00797690">
          <w:delText xml:space="preserve">Note: Currently there are no “Select All” and “Deselect All” buttons in the wireframe. They will be added in the actual implementation and a screenshot used to replace this wireframe at that point. </w:delText>
        </w:r>
      </w:del>
    </w:p>
    <w:p w14:paraId="60A5BBF4" w14:textId="7394298E" w:rsidR="00B42F2E" w:rsidDel="00797690" w:rsidRDefault="00B42F2E" w:rsidP="00B42F2E">
      <w:pPr>
        <w:pStyle w:val="BlockComment"/>
        <w:shd w:val="clear" w:color="auto" w:fill="FFC000"/>
        <w:rPr>
          <w:del w:id="51938" w:author="Ramasubramani, Hariharan" w:date="2015-07-21T10:17:00Z"/>
        </w:rPr>
      </w:pPr>
      <w:del w:id="51939" w:author="Ramasubramani, Hariharan" w:date="2015-07-21T10:17:00Z">
        <w:r w:rsidDel="00797690">
          <w:delText>Furthermore, this wireframe shows the “Query Date Exception” as mandatory, when it should be optional. This will be updated similarly.</w:delText>
        </w:r>
      </w:del>
    </w:p>
    <w:p w14:paraId="28448CBD" w14:textId="160B2992" w:rsidR="00956F22" w:rsidDel="00797690" w:rsidRDefault="00956F22" w:rsidP="006C76B8">
      <w:pPr>
        <w:pStyle w:val="ListParagraph"/>
        <w:spacing w:after="60"/>
        <w:ind w:left="0" w:firstLine="0"/>
        <w:rPr>
          <w:del w:id="51940" w:author="Ramasubramani, Hariharan" w:date="2015-07-21T10:17:00Z"/>
          <w:rFonts w:cstheme="minorHAnsi"/>
          <w:color w:val="000000" w:themeColor="text1"/>
        </w:rPr>
      </w:pPr>
    </w:p>
    <w:p w14:paraId="2F0DECED" w14:textId="4E3A1F93" w:rsidR="00A65504" w:rsidDel="00797690" w:rsidRDefault="009050C7" w:rsidP="00A65504">
      <w:pPr>
        <w:pStyle w:val="ListParagraph"/>
        <w:spacing w:after="60"/>
        <w:ind w:left="0" w:firstLine="0"/>
        <w:jc w:val="center"/>
        <w:rPr>
          <w:del w:id="51941" w:author="Ramasubramani, Hariharan" w:date="2015-07-21T10:17:00Z"/>
          <w:rFonts w:cstheme="minorHAnsi"/>
          <w:color w:val="000000" w:themeColor="text1"/>
        </w:rPr>
      </w:pPr>
      <w:ins w:id="51942" w:author="Hariharan Ramasubramani" w:date="2015-03-11T13:25:00Z">
        <w:del w:id="51943" w:author="Ramasubramani, Hariharan" w:date="2015-07-21T10:17:00Z">
          <w:r w:rsidDel="00797690">
            <w:rPr>
              <w:rFonts w:cstheme="minorHAnsi"/>
              <w:noProof/>
              <w:color w:val="000000" w:themeColor="text1"/>
            </w:rPr>
            <w:drawing>
              <wp:inline distT="0" distB="0" distL="0" distR="0" wp14:anchorId="03A0A9FA" wp14:editId="7D8D2A37">
                <wp:extent cx="6311297" cy="3467099"/>
                <wp:effectExtent l="0" t="0" r="0" b="63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n0262988\Desktop\Package\Package - Order Iterations.PNG"/>
                        <pic:cNvPicPr>
                          <a:picLocks noChangeAspect="1" noChangeArrowheads="1"/>
                        </pic:cNvPicPr>
                      </pic:nvPicPr>
                      <pic:blipFill>
                        <a:blip r:embed="rId125">
                          <a:extLst>
                            <a:ext uri="{28A0092B-C50C-407E-A947-70E740481C1C}">
                              <a14:useLocalDpi xmlns:a14="http://schemas.microsoft.com/office/drawing/2010/main" val="0"/>
                            </a:ext>
                          </a:extLst>
                        </a:blip>
                        <a:stretch>
                          <a:fillRect/>
                        </a:stretch>
                      </pic:blipFill>
                      <pic:spPr bwMode="auto">
                        <a:xfrm>
                          <a:off x="0" y="0"/>
                          <a:ext cx="6311297" cy="3467099"/>
                        </a:xfrm>
                        <a:prstGeom prst="rect">
                          <a:avLst/>
                        </a:prstGeom>
                        <a:noFill/>
                        <a:ln>
                          <a:noFill/>
                        </a:ln>
                      </pic:spPr>
                    </pic:pic>
                  </a:graphicData>
                </a:graphic>
              </wp:inline>
            </w:drawing>
          </w:r>
        </w:del>
      </w:ins>
      <w:del w:id="51944" w:author="Ramasubramani, Hariharan" w:date="2015-07-21T10:17:00Z">
        <w:r w:rsidR="00A65504" w:rsidDel="00797690">
          <w:rPr>
            <w:rFonts w:cstheme="minorHAnsi"/>
            <w:noProof/>
            <w:color w:val="000000" w:themeColor="text1"/>
          </w:rPr>
          <w:drawing>
            <wp:inline distT="0" distB="0" distL="0" distR="0" wp14:anchorId="5C3EB764" wp14:editId="4C72B6E2">
              <wp:extent cx="6172200" cy="7362825"/>
              <wp:effectExtent l="19050" t="19050" r="19050" b="285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derdocuments.png"/>
                      <pic:cNvPicPr/>
                    </pic:nvPicPr>
                    <pic:blipFill>
                      <a:blip r:embed="rId126">
                        <a:extLst>
                          <a:ext uri="{28A0092B-C50C-407E-A947-70E740481C1C}">
                            <a14:useLocalDpi xmlns:a14="http://schemas.microsoft.com/office/drawing/2010/main" val="0"/>
                          </a:ext>
                        </a:extLst>
                      </a:blip>
                      <a:stretch>
                        <a:fillRect/>
                      </a:stretch>
                    </pic:blipFill>
                    <pic:spPr>
                      <a:xfrm>
                        <a:off x="0" y="0"/>
                        <a:ext cx="6172200" cy="7362825"/>
                      </a:xfrm>
                      <a:prstGeom prst="rect">
                        <a:avLst/>
                      </a:prstGeom>
                      <a:ln>
                        <a:solidFill>
                          <a:schemeClr val="accent1"/>
                        </a:solidFill>
                      </a:ln>
                    </pic:spPr>
                  </pic:pic>
                </a:graphicData>
              </a:graphic>
            </wp:inline>
          </w:drawing>
        </w:r>
      </w:del>
    </w:p>
    <w:p w14:paraId="3B7505ED" w14:textId="097A3922" w:rsidR="00956F22" w:rsidDel="00797690" w:rsidRDefault="003F1546" w:rsidP="00A977F1">
      <w:pPr>
        <w:pStyle w:val="ListParagraph"/>
        <w:spacing w:after="60"/>
        <w:ind w:left="0" w:firstLine="0"/>
        <w:jc w:val="center"/>
        <w:rPr>
          <w:del w:id="51945" w:author="Ramasubramani, Hariharan" w:date="2015-07-21T10:17:00Z"/>
          <w:rFonts w:cstheme="minorHAnsi"/>
          <w:color w:val="000000" w:themeColor="text1"/>
        </w:rPr>
      </w:pPr>
      <w:del w:id="51946" w:author="Ramasubramani, Hariharan" w:date="2015-07-21T10:17:00Z">
        <w:r w:rsidDel="00797690">
          <w:rPr>
            <w:rFonts w:cstheme="minorHAnsi"/>
            <w:color w:val="000000" w:themeColor="text1"/>
          </w:rPr>
          <w:delText>Fig: 8.</w:delText>
        </w:r>
        <w:r w:rsidR="00FE7E95" w:rsidDel="00797690">
          <w:rPr>
            <w:rFonts w:cstheme="minorHAnsi"/>
            <w:color w:val="000000" w:themeColor="text1"/>
          </w:rPr>
          <w:delText>l</w:delText>
        </w:r>
        <w:r w:rsidDel="00797690">
          <w:rPr>
            <w:rFonts w:cstheme="minorHAnsi"/>
            <w:color w:val="000000" w:themeColor="text1"/>
          </w:rPr>
          <w:delText xml:space="preserve"> – Order Package (Document) Scree</w:delText>
        </w:r>
      </w:del>
    </w:p>
    <w:p w14:paraId="75EC3855" w14:textId="124E33D1" w:rsidR="00956F22" w:rsidDel="00797690" w:rsidRDefault="00956F22" w:rsidP="00956F22">
      <w:pPr>
        <w:pStyle w:val="BlockComment"/>
        <w:rPr>
          <w:ins w:id="51947" w:author="David Sheppard" w:date="2015-04-30T07:34:00Z"/>
          <w:del w:id="51948" w:author="Ramasubramani, Hariharan" w:date="2015-07-21T10:17:00Z"/>
        </w:rPr>
      </w:pPr>
      <w:del w:id="51949" w:author="Ramasubramani, Hariharan" w:date="2015-07-21T10:17:00Z">
        <w:r w:rsidDel="00797690">
          <w:delText>The “Iteration” drop down will list all of the iterations an added Document crosses due to its effective and expiration association dates selected from Fig: 8.k. The user must view each of these iterations to confirm the appropriate order before clicking on the “Finished” button.</w:delText>
        </w:r>
      </w:del>
    </w:p>
    <w:p w14:paraId="617496C0" w14:textId="20BEE41A" w:rsidR="007644E2" w:rsidDel="00797690" w:rsidRDefault="007644E2" w:rsidP="00956F22">
      <w:pPr>
        <w:pStyle w:val="BlockComment"/>
        <w:rPr>
          <w:del w:id="51950" w:author="Ramasubramani, Hariharan" w:date="2015-07-21T10:17:00Z"/>
        </w:rPr>
      </w:pPr>
      <w:ins w:id="51951" w:author="David Sheppard" w:date="2015-04-30T07:34:00Z">
        <w:del w:id="51952" w:author="Ramasubramani, Hariharan" w:date="2015-07-21T10:17:00Z">
          <w:r w:rsidDel="00797690">
            <w:delText xml:space="preserve">Users can re-order items with the </w:delText>
          </w:r>
        </w:del>
      </w:ins>
      <w:ins w:id="51953" w:author="David Sheppard" w:date="2015-04-30T07:35:00Z">
        <w:del w:id="51954" w:author="Ramasubramani, Hariharan" w:date="2015-07-21T10:17:00Z">
          <w:r w:rsidDel="00797690">
            <w:delText>“</w:delText>
          </w:r>
        </w:del>
      </w:ins>
      <w:ins w:id="51955" w:author="David Sheppard" w:date="2015-04-30T07:34:00Z">
        <w:del w:id="51956" w:author="Ramasubramani, Hariharan" w:date="2015-07-21T10:17:00Z">
          <w:r w:rsidDel="00797690">
            <w:delText>move up</w:delText>
          </w:r>
        </w:del>
      </w:ins>
      <w:ins w:id="51957" w:author="David Sheppard" w:date="2015-04-30T07:35:00Z">
        <w:del w:id="51958" w:author="Ramasubramani, Hariharan" w:date="2015-07-21T10:17:00Z">
          <w:r w:rsidDel="00797690">
            <w:delText>”</w:delText>
          </w:r>
        </w:del>
      </w:ins>
      <w:ins w:id="51959" w:author="David Sheppard" w:date="2015-04-30T07:34:00Z">
        <w:del w:id="51960" w:author="Ramasubramani, Hariharan" w:date="2015-07-21T10:17:00Z">
          <w:r w:rsidDel="00797690">
            <w:delText xml:space="preserve"> and </w:delText>
          </w:r>
        </w:del>
      </w:ins>
      <w:ins w:id="51961" w:author="David Sheppard" w:date="2015-04-30T07:35:00Z">
        <w:del w:id="51962" w:author="Ramasubramani, Hariharan" w:date="2015-07-21T10:17:00Z">
          <w:r w:rsidDel="00797690">
            <w:delText>“</w:delText>
          </w:r>
        </w:del>
      </w:ins>
      <w:ins w:id="51963" w:author="David Sheppard" w:date="2015-04-30T07:34:00Z">
        <w:del w:id="51964" w:author="Ramasubramani, Hariharan" w:date="2015-07-21T10:17:00Z">
          <w:r w:rsidDel="00797690">
            <w:delText>move down</w:delText>
          </w:r>
        </w:del>
      </w:ins>
      <w:ins w:id="51965" w:author="David Sheppard" w:date="2015-04-30T07:35:00Z">
        <w:del w:id="51966" w:author="Ramasubramani, Hariharan" w:date="2015-07-21T10:17:00Z">
          <w:r w:rsidDel="00797690">
            <w:delText>”</w:delText>
          </w:r>
        </w:del>
      </w:ins>
      <w:ins w:id="51967" w:author="David Sheppard" w:date="2015-04-30T07:34:00Z">
        <w:del w:id="51968" w:author="Ramasubramani, Hariharan" w:date="2015-07-21T10:17:00Z">
          <w:r w:rsidDel="00797690">
            <w:delText xml:space="preserve"> button</w:delText>
          </w:r>
        </w:del>
      </w:ins>
      <w:ins w:id="51969" w:author="David Sheppard" w:date="2015-04-30T07:38:00Z">
        <w:del w:id="51970" w:author="Ramasubramani, Hariharan" w:date="2015-07-21T10:17:00Z">
          <w:r w:rsidDel="00797690">
            <w:delText>s</w:delText>
          </w:r>
        </w:del>
      </w:ins>
      <w:ins w:id="51971" w:author="David Sheppard" w:date="2015-04-30T07:34:00Z">
        <w:del w:id="51972" w:author="Ramasubramani, Hariharan" w:date="2015-07-21T10:17:00Z">
          <w:r w:rsidDel="00797690">
            <w:delText>.</w:delText>
          </w:r>
        </w:del>
      </w:ins>
    </w:p>
    <w:p w14:paraId="023A1ADB" w14:textId="27022B26" w:rsidR="00956F22" w:rsidDel="00797690" w:rsidRDefault="00956F22" w:rsidP="00956F22">
      <w:pPr>
        <w:pStyle w:val="BlockComment"/>
        <w:rPr>
          <w:del w:id="51973" w:author="Ramasubramani, Hariharan" w:date="2015-07-21T10:17:00Z"/>
        </w:rPr>
      </w:pPr>
      <w:del w:id="51974" w:author="Ramasubramani, Hariharan" w:date="2015-07-21T10:17:00Z">
        <w:r w:rsidDel="00797690">
          <w:delText>The “Finished” button will be disabled until the user has at least viewed each iteration to confirm the order. Once “Finished” is clicked, the Document will be added to each iteration at the location specified, and the user will be returned to the Modify Package screen as seen in Fig: 8.c.</w:delText>
        </w:r>
      </w:del>
    </w:p>
    <w:p w14:paraId="1371202E" w14:textId="7FA95C9D" w:rsidR="00956F22" w:rsidDel="00797690" w:rsidRDefault="00956F22" w:rsidP="00956F22">
      <w:pPr>
        <w:pStyle w:val="BlockComment"/>
        <w:rPr>
          <w:del w:id="51975" w:author="Ramasubramani, Hariharan" w:date="2015-07-21T10:17:00Z"/>
        </w:rPr>
      </w:pPr>
      <w:del w:id="51976" w:author="Ramasubramani, Hariharan" w:date="2015-07-21T10:17:00Z">
        <w:r w:rsidDel="00797690">
          <w:delText>Clicking on the Cancel button will discard any changes to the iteration ordering above, and will return the user to the screen as shown in Fig: 8.k.</w:delText>
        </w:r>
      </w:del>
    </w:p>
    <w:p w14:paraId="475879AA" w14:textId="1F52DE1C" w:rsidR="00ED3743" w:rsidDel="00797690" w:rsidRDefault="00ED3743" w:rsidP="009C3129">
      <w:pPr>
        <w:pStyle w:val="ListParagraph"/>
        <w:spacing w:after="60"/>
        <w:ind w:left="0" w:firstLine="0"/>
        <w:rPr>
          <w:del w:id="51977" w:author="Ramasubramani, Hariharan" w:date="2015-07-21T10:17:00Z"/>
          <w:rFonts w:cstheme="minorHAnsi"/>
          <w:color w:val="000000" w:themeColor="text1"/>
        </w:rPr>
      </w:pPr>
    </w:p>
    <w:p w14:paraId="31A99016" w14:textId="491FA160" w:rsidR="007B0CEB" w:rsidDel="00797690" w:rsidRDefault="007B0CEB" w:rsidP="009C3129">
      <w:pPr>
        <w:pStyle w:val="ListParagraph"/>
        <w:spacing w:after="60"/>
        <w:ind w:left="0" w:firstLine="0"/>
        <w:rPr>
          <w:del w:id="51978" w:author="Ramasubramani, Hariharan" w:date="2015-07-21T10:17:00Z"/>
          <w:rFonts w:cstheme="minorHAnsi"/>
          <w:color w:val="000000" w:themeColor="text1"/>
        </w:rPr>
      </w:pPr>
    </w:p>
    <w:p w14:paraId="2C58E828" w14:textId="48A7F931" w:rsidR="00417F06" w:rsidDel="00797690" w:rsidRDefault="009050C7" w:rsidP="009C3129">
      <w:pPr>
        <w:pStyle w:val="ListParagraph"/>
        <w:spacing w:after="60"/>
        <w:ind w:left="0" w:firstLine="0"/>
        <w:rPr>
          <w:del w:id="51979" w:author="Ramasubramani, Hariharan" w:date="2015-07-21T10:17:00Z"/>
          <w:rFonts w:cstheme="minorHAnsi"/>
          <w:color w:val="000000" w:themeColor="text1"/>
        </w:rPr>
      </w:pPr>
      <w:ins w:id="51980" w:author="Hariharan Ramasubramani" w:date="2015-03-11T13:26:00Z">
        <w:del w:id="51981" w:author="Ramasubramani, Hariharan" w:date="2015-07-21T10:17:00Z">
          <w:r w:rsidDel="00797690">
            <w:rPr>
              <w:rFonts w:cstheme="minorHAnsi"/>
              <w:noProof/>
              <w:color w:val="000000" w:themeColor="text1"/>
            </w:rPr>
            <w:drawing>
              <wp:inline distT="0" distB="0" distL="0" distR="0" wp14:anchorId="08C36E4D" wp14:editId="09B47F02">
                <wp:extent cx="6858000" cy="3383915"/>
                <wp:effectExtent l="0" t="0" r="0" b="6985"/>
                <wp:docPr id="67" name="Picture 67" descr="C:\Users\n0262988\Desktop\Package\package sel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n0262988\Desktop\Package\package select.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6858000" cy="3383915"/>
                        </a:xfrm>
                        <a:prstGeom prst="rect">
                          <a:avLst/>
                        </a:prstGeom>
                        <a:noFill/>
                        <a:ln>
                          <a:noFill/>
                        </a:ln>
                      </pic:spPr>
                    </pic:pic>
                  </a:graphicData>
                </a:graphic>
              </wp:inline>
            </w:drawing>
          </w:r>
        </w:del>
      </w:ins>
      <w:del w:id="51982" w:author="Ramasubramani, Hariharan" w:date="2015-07-21T10:17:00Z">
        <w:r w:rsidR="007B0CEB" w:rsidRPr="00A977F1" w:rsidDel="00797690">
          <w:rPr>
            <w:rFonts w:cstheme="minorHAnsi"/>
            <w:noProof/>
            <w:color w:val="000000" w:themeColor="text1"/>
          </w:rPr>
          <w:drawing>
            <wp:inline distT="0" distB="0" distL="0" distR="0" wp14:anchorId="46237021" wp14:editId="4E4AA630">
              <wp:extent cx="6858000" cy="5021580"/>
              <wp:effectExtent l="19050" t="19050" r="19050" b="2667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lectPackages.png"/>
                      <pic:cNvPicPr/>
                    </pic:nvPicPr>
                    <pic:blipFill>
                      <a:blip r:embed="rId128">
                        <a:extLst>
                          <a:ext uri="{28A0092B-C50C-407E-A947-70E740481C1C}">
                            <a14:useLocalDpi xmlns:a14="http://schemas.microsoft.com/office/drawing/2010/main" val="0"/>
                          </a:ext>
                        </a:extLst>
                      </a:blip>
                      <a:stretch>
                        <a:fillRect/>
                      </a:stretch>
                    </pic:blipFill>
                    <pic:spPr>
                      <a:xfrm>
                        <a:off x="0" y="0"/>
                        <a:ext cx="6858000" cy="5021580"/>
                      </a:xfrm>
                      <a:prstGeom prst="rect">
                        <a:avLst/>
                      </a:prstGeom>
                      <a:ln>
                        <a:solidFill>
                          <a:schemeClr val="accent1"/>
                        </a:solidFill>
                      </a:ln>
                    </pic:spPr>
                  </pic:pic>
                </a:graphicData>
              </a:graphic>
            </wp:inline>
          </w:drawing>
        </w:r>
      </w:del>
    </w:p>
    <w:p w14:paraId="5B17FAEC" w14:textId="5513A61B" w:rsidR="00353B4E" w:rsidDel="00797690" w:rsidRDefault="00353B4E" w:rsidP="00353B4E">
      <w:pPr>
        <w:pStyle w:val="ListParagraph"/>
        <w:spacing w:after="60"/>
        <w:ind w:left="0" w:firstLine="0"/>
        <w:jc w:val="center"/>
        <w:rPr>
          <w:del w:id="51983" w:author="Ramasubramani, Hariharan" w:date="2015-07-21T10:17:00Z"/>
          <w:rFonts w:cstheme="minorHAnsi"/>
          <w:color w:val="000000" w:themeColor="text1"/>
        </w:rPr>
      </w:pPr>
      <w:del w:id="51984" w:author="Ramasubramani, Hariharan" w:date="2015-07-21T10:17:00Z">
        <w:r w:rsidDel="00797690">
          <w:rPr>
            <w:rFonts w:cstheme="minorHAnsi"/>
            <w:color w:val="000000" w:themeColor="text1"/>
          </w:rPr>
          <w:delText>Fig: 8.m – Packages Screen</w:delText>
        </w:r>
      </w:del>
    </w:p>
    <w:p w14:paraId="7AF3DBA0" w14:textId="06E0E4CF" w:rsidR="00A15C67" w:rsidDel="00797690" w:rsidRDefault="00A15C67" w:rsidP="00A15C67">
      <w:pPr>
        <w:pStyle w:val="BlockComment"/>
        <w:rPr>
          <w:del w:id="51985" w:author="Ramasubramani, Hariharan" w:date="2015-07-21T10:17:00Z"/>
        </w:rPr>
      </w:pPr>
      <w:del w:id="51986" w:author="Ramasubramani, Hariharan" w:date="2015-07-21T10:17:00Z">
        <w:r w:rsidDel="00797690">
          <w:delText xml:space="preserve">Clicking Select Packages on the Main Navigation </w:delText>
        </w:r>
        <w:r w:rsidR="007954B8" w:rsidDel="00797690">
          <w:delText>P</w:delText>
        </w:r>
        <w:r w:rsidDel="00797690">
          <w:delText>ackages screen will display the Packages screen (Fig: 8.m).  The Packages screen lists all the Packages in the FRMS system.</w:delText>
        </w:r>
      </w:del>
    </w:p>
    <w:p w14:paraId="7DC817E0" w14:textId="053F17FE" w:rsidR="00A15C67" w:rsidDel="00797690" w:rsidRDefault="00A15C67" w:rsidP="00A15C67">
      <w:pPr>
        <w:pStyle w:val="BlockComment"/>
        <w:rPr>
          <w:del w:id="51987" w:author="Ramasubramani, Hariharan" w:date="2015-07-21T10:17:00Z"/>
        </w:rPr>
      </w:pPr>
      <w:del w:id="51988" w:author="Ramasubramani, Hariharan" w:date="2015-07-21T10:17:00Z">
        <w:r w:rsidDel="00797690">
          <w:delText>From here the user can View or Modify a Package by selecting a row in the table and selecting the desired action to take.</w:delText>
        </w:r>
      </w:del>
    </w:p>
    <w:p w14:paraId="0048EF6E" w14:textId="22AB8146" w:rsidR="00A15C67" w:rsidDel="00797690" w:rsidRDefault="00A15C67" w:rsidP="00A15C67">
      <w:pPr>
        <w:pStyle w:val="BlockComment"/>
        <w:rPr>
          <w:del w:id="51989" w:author="Ramasubramani, Hariharan" w:date="2015-07-21T10:17:00Z"/>
        </w:rPr>
      </w:pPr>
      <w:del w:id="51990" w:author="Ramasubramani, Hariharan" w:date="2015-07-21T10:17:00Z">
        <w:r w:rsidDel="00797690">
          <w:delText>Clicking Export will export the Package</w:delText>
        </w:r>
        <w:r w:rsidR="00751BBE" w:rsidDel="00797690">
          <w:delText>s</w:delText>
        </w:r>
        <w:r w:rsidDel="00797690">
          <w:delText xml:space="preserve"> information </w:delText>
        </w:r>
        <w:r w:rsidR="00751BBE" w:rsidDel="00797690">
          <w:delText xml:space="preserve">in the table </w:delText>
        </w:r>
        <w:r w:rsidDel="00797690">
          <w:delText xml:space="preserve">to </w:delText>
        </w:r>
        <w:r w:rsidR="000370DF" w:rsidDel="00797690">
          <w:delText>a file.</w:delText>
        </w:r>
      </w:del>
    </w:p>
    <w:p w14:paraId="668E12BD" w14:textId="1E08EE18" w:rsidR="000370DF" w:rsidDel="00797690" w:rsidRDefault="00003A89" w:rsidP="00A15C67">
      <w:pPr>
        <w:pStyle w:val="BlockComment"/>
        <w:rPr>
          <w:del w:id="51991" w:author="Ramasubramani, Hariharan" w:date="2015-07-21T10:17:00Z"/>
        </w:rPr>
      </w:pPr>
      <w:del w:id="51992" w:author="Ramasubramani, Hariharan" w:date="2015-07-21T10:17:00Z">
        <w:r w:rsidDel="00797690">
          <w:delText xml:space="preserve">Clicking </w:delText>
        </w:r>
        <w:r w:rsidR="000370DF" w:rsidDel="00797690">
          <w:delText>Cancel will return the user to the Main Navigation Packages screen.</w:delText>
        </w:r>
      </w:del>
    </w:p>
    <w:p w14:paraId="458D59EC" w14:textId="57A2CB09" w:rsidR="00B42F2E" w:rsidDel="00797690" w:rsidRDefault="00B42F2E" w:rsidP="00B42F2E">
      <w:pPr>
        <w:pStyle w:val="ListParagraph"/>
        <w:spacing w:after="60"/>
        <w:ind w:left="0" w:firstLine="0"/>
        <w:jc w:val="center"/>
        <w:rPr>
          <w:del w:id="51993" w:author="Ramasubramani, Hariharan" w:date="2015-07-21T10:17:00Z"/>
          <w:rFonts w:cstheme="minorHAnsi"/>
          <w:color w:val="000000" w:themeColor="text1"/>
        </w:rPr>
      </w:pPr>
    </w:p>
    <w:p w14:paraId="3593A4A9" w14:textId="53A79D13" w:rsidR="00B42F2E" w:rsidDel="00797690" w:rsidRDefault="00525AC1" w:rsidP="00B42F2E">
      <w:pPr>
        <w:pStyle w:val="ListParagraph"/>
        <w:spacing w:after="60"/>
        <w:ind w:left="0" w:firstLine="0"/>
        <w:jc w:val="center"/>
        <w:rPr>
          <w:del w:id="51994" w:author="Ramasubramani, Hariharan" w:date="2015-07-21T10:17:00Z"/>
          <w:rFonts w:cstheme="minorHAnsi"/>
          <w:color w:val="000000" w:themeColor="text1"/>
        </w:rPr>
      </w:pPr>
      <w:ins w:id="51995" w:author="Hariharan Ramasubramani" w:date="2015-04-08T15:12:00Z">
        <w:del w:id="51996" w:author="Ramasubramani, Hariharan" w:date="2015-07-21T10:17:00Z">
          <w:r w:rsidDel="00797690">
            <w:rPr>
              <w:noProof/>
            </w:rPr>
            <w:drawing>
              <wp:inline distT="0" distB="0" distL="0" distR="0" wp14:anchorId="47BF95CE" wp14:editId="66A8BE06">
                <wp:extent cx="3525926" cy="1394434"/>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3524263" cy="1393776"/>
                        </a:xfrm>
                        <a:prstGeom prst="rect">
                          <a:avLst/>
                        </a:prstGeom>
                      </pic:spPr>
                    </pic:pic>
                  </a:graphicData>
                </a:graphic>
              </wp:inline>
            </w:drawing>
          </w:r>
        </w:del>
      </w:ins>
      <w:ins w:id="51997" w:author="David Sheppard" w:date="2015-04-29T09:16:00Z">
        <w:del w:id="51998" w:author="Ramasubramani, Hariharan" w:date="2015-07-21T10:17:00Z">
          <w:r w:rsidR="00F811C1" w:rsidDel="00797690">
            <w:rPr>
              <w:rFonts w:cstheme="minorHAnsi"/>
              <w:color w:val="000000" w:themeColor="text1"/>
            </w:rPr>
            <w:br/>
          </w:r>
        </w:del>
      </w:ins>
      <w:del w:id="51999" w:author="Ramasubramani, Hariharan" w:date="2015-07-21T10:17:00Z">
        <w:r w:rsidR="00B42F2E" w:rsidRPr="00A977F1" w:rsidDel="00797690">
          <w:rPr>
            <w:rFonts w:cstheme="minorHAnsi"/>
            <w:noProof/>
            <w:color w:val="000000" w:themeColor="text1"/>
          </w:rPr>
          <w:drawing>
            <wp:inline distT="0" distB="0" distL="0" distR="0" wp14:anchorId="41C21A31" wp14:editId="49542EDA">
              <wp:extent cx="3305175" cy="137160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savedChangesAlert.png"/>
                      <pic:cNvPicPr/>
                    </pic:nvPicPr>
                    <pic:blipFill>
                      <a:blip r:embed="rId42">
                        <a:extLst>
                          <a:ext uri="{28A0092B-C50C-407E-A947-70E740481C1C}">
                            <a14:useLocalDpi xmlns:a14="http://schemas.microsoft.com/office/drawing/2010/main" val="0"/>
                          </a:ext>
                        </a:extLst>
                      </a:blip>
                      <a:stretch>
                        <a:fillRect/>
                      </a:stretch>
                    </pic:blipFill>
                    <pic:spPr>
                      <a:xfrm>
                        <a:off x="0" y="0"/>
                        <a:ext cx="3305175" cy="1371600"/>
                      </a:xfrm>
                      <a:prstGeom prst="rect">
                        <a:avLst/>
                      </a:prstGeom>
                    </pic:spPr>
                  </pic:pic>
                </a:graphicData>
              </a:graphic>
            </wp:inline>
          </w:drawing>
        </w:r>
      </w:del>
    </w:p>
    <w:p w14:paraId="7C20B4DE" w14:textId="73E4D9CB" w:rsidR="00B42F2E" w:rsidDel="00797690" w:rsidRDefault="00B42F2E" w:rsidP="00B42F2E">
      <w:pPr>
        <w:pStyle w:val="ListParagraph"/>
        <w:spacing w:after="60"/>
        <w:ind w:left="0" w:firstLine="0"/>
        <w:jc w:val="center"/>
        <w:rPr>
          <w:del w:id="52000" w:author="Ramasubramani, Hariharan" w:date="2015-07-21T10:17:00Z"/>
          <w:rFonts w:cstheme="minorHAnsi"/>
          <w:color w:val="000000" w:themeColor="text1"/>
        </w:rPr>
      </w:pPr>
      <w:del w:id="52001" w:author="Ramasubramani, Hariharan" w:date="2015-07-21T10:17:00Z">
        <w:r w:rsidDel="00797690">
          <w:rPr>
            <w:rFonts w:cstheme="minorHAnsi"/>
            <w:color w:val="000000" w:themeColor="text1"/>
          </w:rPr>
          <w:delText>Fig: 8.n Package Discard Modifications Dialog</w:delText>
        </w:r>
      </w:del>
    </w:p>
    <w:p w14:paraId="0DC7A1D0" w14:textId="2D8423F4" w:rsidR="00B42F2E" w:rsidDel="00797690" w:rsidRDefault="00B42F2E" w:rsidP="00B42F2E">
      <w:pPr>
        <w:pStyle w:val="ListParagraph"/>
        <w:spacing w:after="60"/>
        <w:ind w:left="0" w:firstLine="0"/>
        <w:jc w:val="center"/>
        <w:rPr>
          <w:del w:id="52002" w:author="Ramasubramani, Hariharan" w:date="2015-07-21T10:17:00Z"/>
          <w:rFonts w:cstheme="minorHAnsi"/>
          <w:color w:val="000000" w:themeColor="text1"/>
        </w:rPr>
      </w:pPr>
    </w:p>
    <w:p w14:paraId="3E975119" w14:textId="5A298648" w:rsidR="00B42F2E" w:rsidDel="00797690" w:rsidRDefault="00B42F2E" w:rsidP="00B42F2E">
      <w:pPr>
        <w:pStyle w:val="BlockComment"/>
        <w:rPr>
          <w:del w:id="52003" w:author="Ramasubramani, Hariharan" w:date="2015-07-21T10:17:00Z"/>
        </w:rPr>
      </w:pPr>
      <w:del w:id="52004" w:author="Ramasubramani, Hariharan" w:date="2015-07-21T10:17:00Z">
        <w:r w:rsidDel="00797690">
          <w:delText>This dialog (Fig: 8.n) displays when the user cancels from a Package Modification screen that has unsaved changes. If there were no unsaved changes, this dialog will be bypassed and the user taken directly back to the Package Sea</w:delText>
        </w:r>
        <w:r w:rsidR="00B526AD" w:rsidDel="00797690">
          <w:delText>rch Screen (Fig: 9.c</w:delText>
        </w:r>
        <w:r w:rsidDel="00797690">
          <w:delText>).</w:delText>
        </w:r>
      </w:del>
    </w:p>
    <w:p w14:paraId="4E0F1030" w14:textId="54AD3758" w:rsidR="00B42F2E" w:rsidDel="00797690" w:rsidRDefault="00B42F2E" w:rsidP="00B42F2E">
      <w:pPr>
        <w:pStyle w:val="BlockComment"/>
        <w:rPr>
          <w:del w:id="52005" w:author="Ramasubramani, Hariharan" w:date="2015-07-21T10:17:00Z"/>
        </w:rPr>
      </w:pPr>
      <w:del w:id="52006" w:author="Ramasubramani, Hariharan" w:date="2015-07-21T10:17:00Z">
        <w:r w:rsidDel="00797690">
          <w:delText>Clicking on the “Discard” button will discard the unsaved changes and return the user to the</w:delText>
        </w:r>
        <w:r w:rsidR="00B526AD" w:rsidDel="00797690">
          <w:delText xml:space="preserve"> Package Search Screen (Fig: 9.c</w:delText>
        </w:r>
        <w:r w:rsidDel="00797690">
          <w:delText>).</w:delText>
        </w:r>
      </w:del>
    </w:p>
    <w:p w14:paraId="32ECCEB1" w14:textId="385E61B1" w:rsidR="00B42F2E" w:rsidDel="00797690" w:rsidRDefault="00B42F2E" w:rsidP="00B42F2E">
      <w:pPr>
        <w:pStyle w:val="BlockComment"/>
        <w:rPr>
          <w:del w:id="52007" w:author="Ramasubramani, Hariharan" w:date="2015-07-21T10:17:00Z"/>
        </w:rPr>
      </w:pPr>
      <w:del w:id="52008" w:author="Ramasubramani, Hariharan" w:date="2015-07-21T10:17:00Z">
        <w:r w:rsidDel="00797690">
          <w:delText>Clicking on the “Cancel” button will dismiss the dialog and allow the user to continue editing or save the pending changes in the existing Modify Package Screen the user was originally trying to cancel from.</w:delText>
        </w:r>
      </w:del>
    </w:p>
    <w:p w14:paraId="2DD18CEC" w14:textId="17D684A4" w:rsidR="00353B4E" w:rsidDel="00797690" w:rsidRDefault="00353B4E" w:rsidP="009C3129">
      <w:pPr>
        <w:pStyle w:val="ListParagraph"/>
        <w:spacing w:after="60"/>
        <w:ind w:left="0" w:firstLine="0"/>
        <w:rPr>
          <w:del w:id="52009" w:author="Ramasubramani, Hariharan" w:date="2015-07-21T10:17:00Z"/>
          <w:rFonts w:cstheme="minorHAnsi"/>
          <w:color w:val="000000" w:themeColor="text1"/>
        </w:rPr>
      </w:pPr>
    </w:p>
    <w:p w14:paraId="69CF0FCF" w14:textId="5F74872D" w:rsidR="00417F06" w:rsidDel="00797690" w:rsidRDefault="009050C7" w:rsidP="009C3129">
      <w:pPr>
        <w:pStyle w:val="ListParagraph"/>
        <w:spacing w:after="60"/>
        <w:ind w:left="0" w:firstLine="0"/>
        <w:rPr>
          <w:del w:id="52010" w:author="Ramasubramani, Hariharan" w:date="2015-07-21T10:17:00Z"/>
          <w:rFonts w:cstheme="minorHAnsi"/>
          <w:color w:val="000000" w:themeColor="text1"/>
        </w:rPr>
      </w:pPr>
      <w:ins w:id="52011" w:author="Hariharan Ramasubramani" w:date="2015-03-11T13:26:00Z">
        <w:del w:id="52012" w:author="Ramasubramani, Hariharan" w:date="2015-07-21T10:17:00Z">
          <w:r w:rsidDel="00797690">
            <w:rPr>
              <w:rFonts w:cstheme="minorHAnsi"/>
              <w:noProof/>
              <w:color w:val="000000" w:themeColor="text1"/>
            </w:rPr>
            <w:drawing>
              <wp:inline distT="0" distB="0" distL="0" distR="0" wp14:anchorId="1B1336F0" wp14:editId="6B393303">
                <wp:extent cx="6858000" cy="3527425"/>
                <wp:effectExtent l="0" t="0" r="0" b="0"/>
                <wp:docPr id="120" name="Picture 120" descr="C:\Users\n0262988\Desktop\Packages - View Cla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0262988\Desktop\Packages - View Class.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6858000" cy="3527425"/>
                        </a:xfrm>
                        <a:prstGeom prst="rect">
                          <a:avLst/>
                        </a:prstGeom>
                        <a:noFill/>
                        <a:ln>
                          <a:noFill/>
                        </a:ln>
                      </pic:spPr>
                    </pic:pic>
                  </a:graphicData>
                </a:graphic>
              </wp:inline>
            </w:drawing>
          </w:r>
        </w:del>
      </w:ins>
      <w:del w:id="52013" w:author="Ramasubramani, Hariharan" w:date="2015-07-21T10:17:00Z">
        <w:r w:rsidR="00694F24" w:rsidDel="00797690">
          <w:rPr>
            <w:rFonts w:cstheme="minorHAnsi"/>
            <w:noProof/>
            <w:color w:val="000000" w:themeColor="text1"/>
          </w:rPr>
          <w:drawing>
            <wp:inline distT="0" distB="0" distL="0" distR="0" wp14:anchorId="0B13EC9F" wp14:editId="638ED895">
              <wp:extent cx="6858000" cy="6348730"/>
              <wp:effectExtent l="19050" t="19050" r="19050" b="139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PackageClassification2.png"/>
                      <pic:cNvPicPr/>
                    </pic:nvPicPr>
                    <pic:blipFill>
                      <a:blip r:embed="rId130">
                        <a:extLst>
                          <a:ext uri="{28A0092B-C50C-407E-A947-70E740481C1C}">
                            <a14:useLocalDpi xmlns:a14="http://schemas.microsoft.com/office/drawing/2010/main" val="0"/>
                          </a:ext>
                        </a:extLst>
                      </a:blip>
                      <a:stretch>
                        <a:fillRect/>
                      </a:stretch>
                    </pic:blipFill>
                    <pic:spPr>
                      <a:xfrm>
                        <a:off x="0" y="0"/>
                        <a:ext cx="6858000" cy="6348730"/>
                      </a:xfrm>
                      <a:prstGeom prst="rect">
                        <a:avLst/>
                      </a:prstGeom>
                      <a:ln>
                        <a:solidFill>
                          <a:schemeClr val="accent1"/>
                        </a:solidFill>
                      </a:ln>
                    </pic:spPr>
                  </pic:pic>
                </a:graphicData>
              </a:graphic>
            </wp:inline>
          </w:drawing>
        </w:r>
      </w:del>
    </w:p>
    <w:p w14:paraId="44F87DD9" w14:textId="48D882D0" w:rsidR="00353B4E" w:rsidDel="00797690" w:rsidRDefault="00353B4E" w:rsidP="00A977F1">
      <w:pPr>
        <w:pStyle w:val="ListParagraph"/>
        <w:spacing w:after="60"/>
        <w:ind w:left="0" w:firstLine="0"/>
        <w:jc w:val="center"/>
        <w:rPr>
          <w:del w:id="52014" w:author="Ramasubramani, Hariharan" w:date="2015-07-21T10:17:00Z"/>
          <w:rFonts w:cstheme="minorHAnsi"/>
          <w:color w:val="000000" w:themeColor="text1"/>
        </w:rPr>
      </w:pPr>
      <w:del w:id="52015" w:author="Ramasubramani, Hariharan" w:date="2015-07-21T10:17:00Z">
        <w:r w:rsidDel="00797690">
          <w:rPr>
            <w:rFonts w:cstheme="minorHAnsi"/>
            <w:color w:val="000000" w:themeColor="text1"/>
          </w:rPr>
          <w:delText>Fig: 8.</w:delText>
        </w:r>
        <w:r w:rsidR="002C089D" w:rsidDel="00797690">
          <w:rPr>
            <w:rFonts w:cstheme="minorHAnsi"/>
            <w:color w:val="000000" w:themeColor="text1"/>
          </w:rPr>
          <w:delText>o</w:delText>
        </w:r>
        <w:r w:rsidDel="00797690">
          <w:rPr>
            <w:rFonts w:cstheme="minorHAnsi"/>
            <w:color w:val="000000" w:themeColor="text1"/>
          </w:rPr>
          <w:delText xml:space="preserve"> – View Package(Classification) Screen</w:delText>
        </w:r>
      </w:del>
    </w:p>
    <w:p w14:paraId="6F5AA826" w14:textId="0E6AA2A5" w:rsidR="00DA325B" w:rsidDel="00797690" w:rsidRDefault="00DA325B" w:rsidP="00DA325B">
      <w:pPr>
        <w:pStyle w:val="BlockComment"/>
        <w:rPr>
          <w:del w:id="52016" w:author="Ramasubramani, Hariharan" w:date="2015-07-21T10:17:00Z"/>
        </w:rPr>
      </w:pPr>
      <w:del w:id="52017" w:author="Ramasubramani, Hariharan" w:date="2015-07-21T10:17:00Z">
        <w:r w:rsidDel="00797690">
          <w:delText>The View Package screens (above Fig: 8.</w:delText>
        </w:r>
        <w:r w:rsidR="002C089D" w:rsidDel="00797690">
          <w:delText>o</w:delText>
        </w:r>
        <w:r w:rsidDel="00797690">
          <w:delText xml:space="preserve"> and below Fig: 8.</w:delText>
        </w:r>
        <w:r w:rsidR="002C089D" w:rsidDel="00797690">
          <w:delText>p</w:delText>
        </w:r>
        <w:r w:rsidDel="00797690">
          <w:delText>, and 8.</w:delText>
        </w:r>
        <w:r w:rsidR="002C089D" w:rsidDel="00797690">
          <w:delText>q</w:delText>
        </w:r>
        <w:r w:rsidDel="00797690">
          <w:delText>) display the different tab options for the screen (Classification, Sub-Classification, and Document Number respectively).</w:delText>
        </w:r>
        <w:r w:rsidR="00B42F2E" w:rsidDel="00797690">
          <w:delText xml:space="preserve"> </w:delText>
        </w:r>
        <w:r w:rsidR="00B42F2E" w:rsidRPr="00A977F1" w:rsidDel="00797690">
          <w:delText>The fields to the right of the list/table inside of the different tabs are filter criteria on those lists that have been carried over from the Package Search screen (Fig: 9.</w:delText>
        </w:r>
        <w:r w:rsidR="00B526AD" w:rsidDel="00797690">
          <w:delText>c</w:delText>
        </w:r>
        <w:r w:rsidR="00B42F2E" w:rsidRPr="00A977F1" w:rsidDel="00797690">
          <w:delText>). Only those Documents meeting those criteria will be displayed, but deselecting the filter criteria will allow the full list for that Package to be displayed.</w:delText>
        </w:r>
      </w:del>
    </w:p>
    <w:p w14:paraId="2722E9CD" w14:textId="6F75E2B2" w:rsidR="00DA325B" w:rsidDel="00797690" w:rsidRDefault="00DA325B" w:rsidP="00DA325B">
      <w:pPr>
        <w:pStyle w:val="BlockComment"/>
        <w:rPr>
          <w:del w:id="52018" w:author="Ramasubramani, Hariharan" w:date="2015-07-21T10:17:00Z"/>
        </w:rPr>
      </w:pPr>
      <w:del w:id="52019" w:author="Ramasubramani, Hariharan" w:date="2015-07-21T10:17:00Z">
        <w:r w:rsidDel="00797690">
          <w:delText>Clicking the Package Interation drop-down and selecting a Package Iteration will refresh the screen with the appropriate Package information (i.e.Classification, Sub-Classification, Document).</w:delText>
        </w:r>
      </w:del>
    </w:p>
    <w:p w14:paraId="03F1A15C" w14:textId="03601D3B" w:rsidR="00DA325B" w:rsidDel="00797690" w:rsidRDefault="00DA325B" w:rsidP="00DA325B">
      <w:pPr>
        <w:pStyle w:val="BlockComment"/>
        <w:rPr>
          <w:del w:id="52020" w:author="Ramasubramani, Hariharan" w:date="2015-07-21T10:17:00Z"/>
        </w:rPr>
      </w:pPr>
      <w:del w:id="52021" w:author="Ramasubramani, Hariharan" w:date="2015-07-21T10:17:00Z">
        <w:r w:rsidDel="00797690">
          <w:delText>The “History” button works the same for any selected tab, and will display the History information (Fig: 8.a) for the Package.</w:delText>
        </w:r>
      </w:del>
    </w:p>
    <w:p w14:paraId="67C7FB18" w14:textId="20B00E8A" w:rsidR="00DA325B" w:rsidRPr="000E35FA" w:rsidDel="00797690" w:rsidRDefault="00DA325B" w:rsidP="00DA325B">
      <w:pPr>
        <w:pStyle w:val="BlockComment"/>
        <w:rPr>
          <w:del w:id="52022" w:author="Ramasubramani, Hariharan" w:date="2015-07-21T10:17:00Z"/>
          <w:color w:val="FF0000"/>
        </w:rPr>
      </w:pPr>
      <w:del w:id="52023" w:author="Ramasubramani, Hariharan" w:date="2015-07-21T10:17:00Z">
        <w:r w:rsidDel="00797690">
          <w:delText xml:space="preserve">The “Full Screen” button works the same for any selected tab, </w:delText>
        </w:r>
        <w:r w:rsidR="00751BBE" w:rsidDel="00797690">
          <w:delText xml:space="preserve">and </w:delText>
        </w:r>
        <w:r w:rsidR="00751BBE" w:rsidRPr="00751BBE" w:rsidDel="00797690">
          <w:delText>will di</w:delText>
        </w:r>
        <w:r w:rsidR="00751BBE" w:rsidDel="00797690">
          <w:delText xml:space="preserve">splay the appropriate tab </w:delText>
        </w:r>
        <w:r w:rsidR="00751BBE" w:rsidRPr="00751BBE" w:rsidDel="00797690">
          <w:delText>section in full screen mode to be able to maximize the number of results displayed.</w:delText>
        </w:r>
      </w:del>
    </w:p>
    <w:p w14:paraId="09C6B3A7" w14:textId="5AAC8787" w:rsidR="000370DF" w:rsidDel="00797690" w:rsidRDefault="000370DF" w:rsidP="000370DF">
      <w:pPr>
        <w:pStyle w:val="BlockComment"/>
        <w:rPr>
          <w:del w:id="52024" w:author="Ramasubramani, Hariharan" w:date="2015-07-21T10:17:00Z"/>
        </w:rPr>
      </w:pPr>
      <w:del w:id="52025" w:author="Ramasubramani, Hariharan" w:date="2015-07-21T10:17:00Z">
        <w:r w:rsidDel="00797690">
          <w:delText>Clicking Cancel will return the user to the Packages screen</w:delText>
        </w:r>
        <w:r w:rsidR="00DA325B" w:rsidDel="00797690">
          <w:delText xml:space="preserve"> (Fig: 8.m)</w:delText>
        </w:r>
        <w:r w:rsidDel="00797690">
          <w:delText>.</w:delText>
        </w:r>
      </w:del>
    </w:p>
    <w:p w14:paraId="4F713C7B" w14:textId="27D82A39" w:rsidR="00417F06" w:rsidDel="00797690" w:rsidRDefault="00417F06" w:rsidP="009C3129">
      <w:pPr>
        <w:pStyle w:val="ListParagraph"/>
        <w:spacing w:after="60"/>
        <w:ind w:left="0" w:firstLine="0"/>
        <w:rPr>
          <w:del w:id="52026" w:author="Ramasubramani, Hariharan" w:date="2015-07-21T10:17:00Z"/>
          <w:rFonts w:cstheme="minorHAnsi"/>
          <w:color w:val="000000" w:themeColor="text1"/>
        </w:rPr>
      </w:pPr>
    </w:p>
    <w:p w14:paraId="31D9B3E2" w14:textId="1CB7A700" w:rsidR="00B42F2E" w:rsidDel="00797690" w:rsidRDefault="00B42F2E" w:rsidP="00B42F2E">
      <w:pPr>
        <w:pStyle w:val="BlockComment"/>
        <w:shd w:val="clear" w:color="auto" w:fill="FFC000"/>
        <w:rPr>
          <w:del w:id="52027" w:author="Ramasubramani, Hariharan" w:date="2015-07-21T10:17:00Z"/>
        </w:rPr>
      </w:pPr>
      <w:del w:id="52028" w:author="Ramasubramani, Hariharan" w:date="2015-07-21T10:17:00Z">
        <w:r w:rsidDel="00797690">
          <w:delText>Note: Need to add fields for search filter criterial back in to the right hand side. This filter criteria is only visible from visible on view screens. For edit screens, the filters are removed.</w:delText>
        </w:r>
      </w:del>
    </w:p>
    <w:p w14:paraId="462A1D84" w14:textId="4C8E5D20" w:rsidR="00417F06" w:rsidDel="00797690" w:rsidRDefault="00417F06" w:rsidP="009C3129">
      <w:pPr>
        <w:pStyle w:val="ListParagraph"/>
        <w:spacing w:after="60"/>
        <w:ind w:left="0" w:firstLine="0"/>
        <w:rPr>
          <w:del w:id="52029" w:author="Ramasubramani, Hariharan" w:date="2015-07-21T10:17:00Z"/>
          <w:rFonts w:cstheme="minorHAnsi"/>
          <w:color w:val="000000" w:themeColor="text1"/>
        </w:rPr>
      </w:pPr>
    </w:p>
    <w:p w14:paraId="58BB1AD5" w14:textId="1B2CF6F1" w:rsidR="00417F06" w:rsidDel="00797690" w:rsidRDefault="009050C7" w:rsidP="009C3129">
      <w:pPr>
        <w:pStyle w:val="ListParagraph"/>
        <w:spacing w:after="60"/>
        <w:ind w:left="0" w:firstLine="0"/>
        <w:rPr>
          <w:del w:id="52030" w:author="Ramasubramani, Hariharan" w:date="2015-07-21T10:17:00Z"/>
          <w:rFonts w:cstheme="minorHAnsi"/>
          <w:color w:val="000000" w:themeColor="text1"/>
        </w:rPr>
      </w:pPr>
      <w:ins w:id="52031" w:author="Hariharan Ramasubramani" w:date="2015-03-11T13:26:00Z">
        <w:del w:id="52032" w:author="Ramasubramani, Hariharan" w:date="2015-07-21T10:17:00Z">
          <w:r w:rsidDel="00797690">
            <w:rPr>
              <w:rFonts w:cstheme="minorHAnsi"/>
              <w:noProof/>
              <w:color w:val="000000" w:themeColor="text1"/>
            </w:rPr>
            <w:drawing>
              <wp:inline distT="0" distB="0" distL="0" distR="0" wp14:anchorId="13CC4497" wp14:editId="5973F5C6">
                <wp:extent cx="6858000" cy="3897630"/>
                <wp:effectExtent l="0" t="0" r="0" b="7620"/>
                <wp:docPr id="121" name="Picture 121" descr="C:\Users\n0262988\Desktop\Packages - View SubCla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0262988\Desktop\Packages - View SubClass.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6858000" cy="3897630"/>
                        </a:xfrm>
                        <a:prstGeom prst="rect">
                          <a:avLst/>
                        </a:prstGeom>
                        <a:noFill/>
                        <a:ln>
                          <a:noFill/>
                        </a:ln>
                      </pic:spPr>
                    </pic:pic>
                  </a:graphicData>
                </a:graphic>
              </wp:inline>
            </w:drawing>
          </w:r>
        </w:del>
      </w:ins>
      <w:del w:id="52033" w:author="Ramasubramani, Hariharan" w:date="2015-07-21T10:17:00Z">
        <w:r w:rsidR="00694F24" w:rsidDel="00797690">
          <w:rPr>
            <w:rFonts w:cstheme="minorHAnsi"/>
            <w:noProof/>
            <w:color w:val="000000" w:themeColor="text1"/>
          </w:rPr>
          <w:drawing>
            <wp:inline distT="0" distB="0" distL="0" distR="0" wp14:anchorId="782BBCC3" wp14:editId="70BF11C4">
              <wp:extent cx="6858000" cy="6858000"/>
              <wp:effectExtent l="19050" t="19050" r="19050" b="1905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PackageSubclass2.png"/>
                      <pic:cNvPicPr/>
                    </pic:nvPicPr>
                    <pic:blipFill>
                      <a:blip r:embed="rId132">
                        <a:extLst>
                          <a:ext uri="{28A0092B-C50C-407E-A947-70E740481C1C}">
                            <a14:useLocalDpi xmlns:a14="http://schemas.microsoft.com/office/drawing/2010/main" val="0"/>
                          </a:ext>
                        </a:extLst>
                      </a:blip>
                      <a:stretch>
                        <a:fillRect/>
                      </a:stretch>
                    </pic:blipFill>
                    <pic:spPr>
                      <a:xfrm>
                        <a:off x="0" y="0"/>
                        <a:ext cx="6858000" cy="6858000"/>
                      </a:xfrm>
                      <a:prstGeom prst="rect">
                        <a:avLst/>
                      </a:prstGeom>
                      <a:ln>
                        <a:solidFill>
                          <a:schemeClr val="accent1"/>
                        </a:solidFill>
                      </a:ln>
                    </pic:spPr>
                  </pic:pic>
                </a:graphicData>
              </a:graphic>
            </wp:inline>
          </w:drawing>
        </w:r>
      </w:del>
    </w:p>
    <w:p w14:paraId="1DE11C36" w14:textId="05EC7DDB" w:rsidR="002C089D" w:rsidDel="00797690" w:rsidRDefault="002C089D" w:rsidP="00A977F1">
      <w:pPr>
        <w:pStyle w:val="ListParagraph"/>
        <w:spacing w:after="60"/>
        <w:ind w:left="0" w:firstLine="0"/>
        <w:jc w:val="center"/>
        <w:rPr>
          <w:del w:id="52034" w:author="Ramasubramani, Hariharan" w:date="2015-07-21T10:17:00Z"/>
          <w:rFonts w:cstheme="minorHAnsi"/>
          <w:color w:val="000000" w:themeColor="text1"/>
        </w:rPr>
      </w:pPr>
      <w:del w:id="52035" w:author="Ramasubramani, Hariharan" w:date="2015-07-21T10:17:00Z">
        <w:r w:rsidDel="00797690">
          <w:rPr>
            <w:rFonts w:cstheme="minorHAnsi"/>
            <w:color w:val="000000" w:themeColor="text1"/>
          </w:rPr>
          <w:delText>Fig: 8.p View Package (Sub-Class) Screen</w:delText>
        </w:r>
      </w:del>
    </w:p>
    <w:p w14:paraId="57FCDC78" w14:textId="37DBD1B1" w:rsidR="00B42F2E" w:rsidDel="00797690" w:rsidRDefault="00353B4E" w:rsidP="00B42F2E">
      <w:pPr>
        <w:pStyle w:val="BlockComment"/>
        <w:shd w:val="clear" w:color="auto" w:fill="FFC000"/>
        <w:rPr>
          <w:del w:id="52036" w:author="Ramasubramani, Hariharan" w:date="2015-07-21T10:17:00Z"/>
        </w:rPr>
      </w:pPr>
      <w:del w:id="52037" w:author="Ramasubramani, Hariharan" w:date="2015-07-21T10:17:00Z">
        <w:r w:rsidDel="00797690">
          <w:delText>Fig: 8.</w:delText>
        </w:r>
        <w:r w:rsidR="002C089D" w:rsidDel="00797690">
          <w:delText>p</w:delText>
        </w:r>
        <w:r w:rsidDel="00797690">
          <w:delText xml:space="preserve"> – View Package(Sub-Classification) Screen</w:delText>
        </w:r>
        <w:r w:rsidR="00B42F2E" w:rsidDel="00797690">
          <w:delText>Note: Need to add fields for search filter criterial back in to the right hand side. This filter criteria is only visible from visible on view screens. For edit screens, the filters are removed.</w:delText>
        </w:r>
      </w:del>
    </w:p>
    <w:p w14:paraId="4C8651CC" w14:textId="07083790" w:rsidR="00B42F2E" w:rsidDel="00797690" w:rsidRDefault="00B42F2E" w:rsidP="00353B4E">
      <w:pPr>
        <w:pStyle w:val="ListParagraph"/>
        <w:spacing w:after="60"/>
        <w:ind w:left="0" w:firstLine="0"/>
        <w:jc w:val="center"/>
        <w:rPr>
          <w:del w:id="52038" w:author="Ramasubramani, Hariharan" w:date="2015-07-21T10:17:00Z"/>
          <w:rFonts w:cstheme="minorHAnsi"/>
          <w:color w:val="000000" w:themeColor="text1"/>
        </w:rPr>
      </w:pPr>
    </w:p>
    <w:p w14:paraId="54E0A340" w14:textId="205B224B" w:rsidR="00417F06" w:rsidDel="00797690" w:rsidRDefault="009050C7" w:rsidP="009C3129">
      <w:pPr>
        <w:pStyle w:val="ListParagraph"/>
        <w:spacing w:after="60"/>
        <w:ind w:left="0" w:firstLine="0"/>
        <w:rPr>
          <w:del w:id="52039" w:author="Ramasubramani, Hariharan" w:date="2015-07-21T10:17:00Z"/>
          <w:rFonts w:cstheme="minorHAnsi"/>
          <w:color w:val="000000" w:themeColor="text1"/>
        </w:rPr>
      </w:pPr>
      <w:ins w:id="52040" w:author="Hariharan Ramasubramani" w:date="2015-03-11T13:26:00Z">
        <w:del w:id="52041" w:author="Ramasubramani, Hariharan" w:date="2015-07-21T10:17:00Z">
          <w:r w:rsidDel="00797690">
            <w:rPr>
              <w:rFonts w:cstheme="minorHAnsi"/>
              <w:noProof/>
              <w:color w:val="000000" w:themeColor="text1"/>
            </w:rPr>
            <w:drawing>
              <wp:inline distT="0" distB="0" distL="0" distR="0" wp14:anchorId="27D7233B" wp14:editId="2E25B680">
                <wp:extent cx="6858000" cy="3808095"/>
                <wp:effectExtent l="0" t="0" r="0" b="1905"/>
                <wp:docPr id="128" name="Picture 128" descr="C:\Users\n0262988\Desktop\Packages - View Doc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0262988\Desktop\Packages - View Docs.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6858000" cy="3808095"/>
                        </a:xfrm>
                        <a:prstGeom prst="rect">
                          <a:avLst/>
                        </a:prstGeom>
                        <a:noFill/>
                        <a:ln>
                          <a:noFill/>
                        </a:ln>
                      </pic:spPr>
                    </pic:pic>
                  </a:graphicData>
                </a:graphic>
              </wp:inline>
            </w:drawing>
          </w:r>
        </w:del>
      </w:ins>
      <w:del w:id="52042" w:author="Ramasubramani, Hariharan" w:date="2015-07-21T10:17:00Z">
        <w:r w:rsidR="00694F24" w:rsidDel="00797690">
          <w:rPr>
            <w:rFonts w:cstheme="minorHAnsi"/>
            <w:noProof/>
            <w:color w:val="000000" w:themeColor="text1"/>
          </w:rPr>
          <w:drawing>
            <wp:inline distT="0" distB="0" distL="0" distR="0" wp14:anchorId="79B709FF" wp14:editId="0F0FC105">
              <wp:extent cx="6858000" cy="6858000"/>
              <wp:effectExtent l="19050" t="19050" r="19050" b="1905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PackageDocument2.png"/>
                      <pic:cNvPicPr/>
                    </pic:nvPicPr>
                    <pic:blipFill>
                      <a:blip r:embed="rId134">
                        <a:extLst>
                          <a:ext uri="{28A0092B-C50C-407E-A947-70E740481C1C}">
                            <a14:useLocalDpi xmlns:a14="http://schemas.microsoft.com/office/drawing/2010/main" val="0"/>
                          </a:ext>
                        </a:extLst>
                      </a:blip>
                      <a:stretch>
                        <a:fillRect/>
                      </a:stretch>
                    </pic:blipFill>
                    <pic:spPr>
                      <a:xfrm>
                        <a:off x="0" y="0"/>
                        <a:ext cx="6858000" cy="6858000"/>
                      </a:xfrm>
                      <a:prstGeom prst="rect">
                        <a:avLst/>
                      </a:prstGeom>
                      <a:ln>
                        <a:solidFill>
                          <a:schemeClr val="accent1"/>
                        </a:solidFill>
                      </a:ln>
                    </pic:spPr>
                  </pic:pic>
                </a:graphicData>
              </a:graphic>
            </wp:inline>
          </w:drawing>
        </w:r>
      </w:del>
    </w:p>
    <w:p w14:paraId="160BDDE4" w14:textId="0D6ABBFF" w:rsidR="002C089D" w:rsidDel="00797690" w:rsidRDefault="002C089D" w:rsidP="00A977F1">
      <w:pPr>
        <w:pStyle w:val="ListParagraph"/>
        <w:spacing w:after="60"/>
        <w:ind w:left="0" w:firstLine="0"/>
        <w:jc w:val="center"/>
        <w:rPr>
          <w:del w:id="52043" w:author="Ramasubramani, Hariharan" w:date="2015-07-21T10:17:00Z"/>
          <w:rFonts w:cstheme="minorHAnsi"/>
          <w:color w:val="000000" w:themeColor="text1"/>
        </w:rPr>
      </w:pPr>
      <w:del w:id="52044" w:author="Ramasubramani, Hariharan" w:date="2015-07-21T10:17:00Z">
        <w:r w:rsidDel="00797690">
          <w:rPr>
            <w:rFonts w:cstheme="minorHAnsi"/>
            <w:color w:val="000000" w:themeColor="text1"/>
          </w:rPr>
          <w:delText>Fig: 8.q View Package (Document) Screen</w:delText>
        </w:r>
      </w:del>
    </w:p>
    <w:p w14:paraId="747887BD" w14:textId="600147DB" w:rsidR="00B42F2E" w:rsidDel="00797690" w:rsidRDefault="00353B4E" w:rsidP="00B42F2E">
      <w:pPr>
        <w:pStyle w:val="BlockComment"/>
        <w:shd w:val="clear" w:color="auto" w:fill="FFC000"/>
        <w:rPr>
          <w:del w:id="52045" w:author="Ramasubramani, Hariharan" w:date="2015-07-21T10:17:00Z"/>
        </w:rPr>
      </w:pPr>
      <w:del w:id="52046" w:author="Ramasubramani, Hariharan" w:date="2015-07-21T10:17:00Z">
        <w:r w:rsidDel="00797690">
          <w:delText>Fig: 8.</w:delText>
        </w:r>
        <w:r w:rsidR="002C089D" w:rsidDel="00797690">
          <w:delText>q</w:delText>
        </w:r>
        <w:r w:rsidDel="00797690">
          <w:delText xml:space="preserve"> – View Package(Document) Screen</w:delText>
        </w:r>
        <w:r w:rsidR="00B42F2E" w:rsidDel="00797690">
          <w:delText>Note: Need to add fields for search filter criterial back in to the right hand side. This filter criteria is only visible from visible on view screens. For edit screens, the filters are removed.</w:delText>
        </w:r>
      </w:del>
    </w:p>
    <w:p w14:paraId="3B35673E" w14:textId="2C2E9618" w:rsidR="00417F06" w:rsidDel="00797690" w:rsidRDefault="00417F06" w:rsidP="009C3129">
      <w:pPr>
        <w:pStyle w:val="ListParagraph"/>
        <w:spacing w:after="60"/>
        <w:ind w:left="0" w:firstLine="0"/>
        <w:rPr>
          <w:del w:id="52047" w:author="Ramasubramani, Hariharan" w:date="2015-07-21T10:17:00Z"/>
          <w:rFonts w:cstheme="minorHAnsi"/>
          <w:color w:val="000000" w:themeColor="text1"/>
        </w:rPr>
      </w:pPr>
    </w:p>
    <w:p w14:paraId="0AC68EEB" w14:textId="1240E206" w:rsidR="00417F06" w:rsidRPr="00C94142" w:rsidDel="00797690" w:rsidRDefault="00417F06" w:rsidP="009C3129">
      <w:pPr>
        <w:pStyle w:val="ListParagraph"/>
        <w:spacing w:after="60"/>
        <w:ind w:left="0" w:firstLine="0"/>
        <w:rPr>
          <w:del w:id="52048" w:author="Ramasubramani, Hariharan" w:date="2015-07-21T10:17:00Z"/>
          <w:rFonts w:cstheme="minorHAnsi"/>
          <w:color w:val="000000" w:themeColor="text1"/>
        </w:rPr>
      </w:pPr>
    </w:p>
    <w:p w14:paraId="45C26A67" w14:textId="66D6F98A" w:rsidR="005F4718" w:rsidRPr="00C94142" w:rsidDel="00797690" w:rsidRDefault="005F4718" w:rsidP="00524BF5">
      <w:pPr>
        <w:pStyle w:val="ListParagraph"/>
        <w:numPr>
          <w:ilvl w:val="1"/>
          <w:numId w:val="21"/>
        </w:numPr>
        <w:overflowPunct w:val="0"/>
        <w:autoSpaceDE w:val="0"/>
        <w:autoSpaceDN w:val="0"/>
        <w:spacing w:after="60"/>
        <w:ind w:firstLine="0"/>
        <w:textAlignment w:val="baseline"/>
        <w:rPr>
          <w:del w:id="52049" w:author="Ramasubramani, Hariharan" w:date="2015-07-21T10:17:00Z"/>
          <w:rFonts w:cstheme="minorHAnsi"/>
          <w:color w:val="000000" w:themeColor="text1"/>
        </w:rPr>
      </w:pPr>
      <w:del w:id="52050" w:author="Ramasubramani, Hariharan" w:date="2015-07-21T10:17:00Z">
        <w:r w:rsidRPr="00C94142" w:rsidDel="00797690">
          <w:rPr>
            <w:rFonts w:cstheme="minorHAnsi"/>
            <w:color w:val="000000" w:themeColor="text1"/>
          </w:rPr>
          <w:delText xml:space="preserve">The system shall provide the ability to define the order that </w:delText>
        </w:r>
        <w:r w:rsidDel="00797690">
          <w:rPr>
            <w:rFonts w:cstheme="minorHAnsi"/>
            <w:color w:val="000000" w:themeColor="text1"/>
          </w:rPr>
          <w:delText>forms/images</w:delText>
        </w:r>
        <w:r w:rsidRPr="00C94142" w:rsidDel="00797690">
          <w:rPr>
            <w:rFonts w:cstheme="minorHAnsi"/>
            <w:color w:val="000000" w:themeColor="text1"/>
          </w:rPr>
          <w:delText xml:space="preserve"> shall appear in the package</w:delText>
        </w:r>
        <w:r w:rsidDel="00797690">
          <w:rPr>
            <w:rFonts w:cstheme="minorHAnsi"/>
            <w:color w:val="000000" w:themeColor="text1"/>
          </w:rPr>
          <w:delText>.</w:delText>
        </w:r>
      </w:del>
    </w:p>
    <w:p w14:paraId="4E78C988" w14:textId="302B9195" w:rsidR="005F4718" w:rsidRPr="00C94142" w:rsidDel="00797690" w:rsidRDefault="005F4718" w:rsidP="00524BF5">
      <w:pPr>
        <w:pStyle w:val="ListParagraph"/>
        <w:numPr>
          <w:ilvl w:val="2"/>
          <w:numId w:val="21"/>
        </w:numPr>
        <w:overflowPunct w:val="0"/>
        <w:autoSpaceDE w:val="0"/>
        <w:autoSpaceDN w:val="0"/>
        <w:spacing w:after="60"/>
        <w:ind w:firstLine="0"/>
        <w:textAlignment w:val="baseline"/>
        <w:rPr>
          <w:del w:id="52051" w:author="Ramasubramani, Hariharan" w:date="2015-07-21T10:17:00Z"/>
          <w:rFonts w:cstheme="minorHAnsi"/>
          <w:color w:val="000000" w:themeColor="text1"/>
        </w:rPr>
      </w:pPr>
      <w:del w:id="52052" w:author="Ramasubramani, Hariharan" w:date="2015-07-21T10:17:00Z">
        <w:r w:rsidRPr="00C94142" w:rsidDel="00797690">
          <w:rPr>
            <w:rFonts w:cstheme="minorHAnsi"/>
            <w:color w:val="000000" w:themeColor="text1"/>
          </w:rPr>
          <w:delText>The order may be defined at the Classification Level</w:delText>
        </w:r>
        <w:r w:rsidDel="00797690">
          <w:rPr>
            <w:rFonts w:cstheme="minorHAnsi"/>
            <w:color w:val="000000" w:themeColor="text1"/>
          </w:rPr>
          <w:delText>.</w:delText>
        </w:r>
      </w:del>
    </w:p>
    <w:p w14:paraId="0AD857A0" w14:textId="24BAA4D8" w:rsidR="005F4718" w:rsidRPr="00C94142" w:rsidDel="00797690" w:rsidRDefault="005F4718" w:rsidP="00524BF5">
      <w:pPr>
        <w:pStyle w:val="ListParagraph"/>
        <w:numPr>
          <w:ilvl w:val="2"/>
          <w:numId w:val="21"/>
        </w:numPr>
        <w:overflowPunct w:val="0"/>
        <w:autoSpaceDE w:val="0"/>
        <w:autoSpaceDN w:val="0"/>
        <w:spacing w:after="60"/>
        <w:ind w:firstLine="0"/>
        <w:textAlignment w:val="baseline"/>
        <w:rPr>
          <w:del w:id="52053" w:author="Ramasubramani, Hariharan" w:date="2015-07-21T10:17:00Z"/>
          <w:rFonts w:cstheme="minorHAnsi"/>
          <w:color w:val="000000" w:themeColor="text1"/>
        </w:rPr>
      </w:pPr>
      <w:del w:id="52054" w:author="Ramasubramani, Hariharan" w:date="2015-07-21T10:17:00Z">
        <w:r w:rsidRPr="00C94142" w:rsidDel="00797690">
          <w:rPr>
            <w:rFonts w:cstheme="minorHAnsi"/>
            <w:color w:val="000000" w:themeColor="text1"/>
          </w:rPr>
          <w:delText xml:space="preserve">The order may be </w:delText>
        </w:r>
        <w:r w:rsidDel="00797690">
          <w:rPr>
            <w:rFonts w:cstheme="minorHAnsi"/>
            <w:color w:val="000000" w:themeColor="text1"/>
          </w:rPr>
          <w:delText xml:space="preserve">further </w:delText>
        </w:r>
        <w:r w:rsidRPr="00C94142" w:rsidDel="00797690">
          <w:rPr>
            <w:rFonts w:cstheme="minorHAnsi"/>
            <w:color w:val="000000" w:themeColor="text1"/>
          </w:rPr>
          <w:delText xml:space="preserve">defined at the </w:delText>
        </w:r>
        <w:r w:rsidDel="00797690">
          <w:rPr>
            <w:rFonts w:cstheme="minorHAnsi"/>
            <w:color w:val="000000" w:themeColor="text1"/>
          </w:rPr>
          <w:delText>S</w:delText>
        </w:r>
        <w:r w:rsidRPr="00C94142" w:rsidDel="00797690">
          <w:rPr>
            <w:rFonts w:cstheme="minorHAnsi"/>
            <w:color w:val="000000" w:themeColor="text1"/>
          </w:rPr>
          <w:delText>ub-classification level.</w:delText>
        </w:r>
      </w:del>
    </w:p>
    <w:p w14:paraId="28A65A36" w14:textId="16F30E6B" w:rsidR="005F4718" w:rsidRPr="00C94142" w:rsidDel="00797690" w:rsidRDefault="005F4718" w:rsidP="00524BF5">
      <w:pPr>
        <w:pStyle w:val="ListParagraph"/>
        <w:numPr>
          <w:ilvl w:val="2"/>
          <w:numId w:val="21"/>
        </w:numPr>
        <w:overflowPunct w:val="0"/>
        <w:autoSpaceDE w:val="0"/>
        <w:autoSpaceDN w:val="0"/>
        <w:spacing w:after="60"/>
        <w:ind w:firstLine="0"/>
        <w:textAlignment w:val="baseline"/>
        <w:rPr>
          <w:del w:id="52055" w:author="Ramasubramani, Hariharan" w:date="2015-07-21T10:17:00Z"/>
          <w:rFonts w:cstheme="minorHAnsi"/>
          <w:color w:val="000000" w:themeColor="text1"/>
        </w:rPr>
      </w:pPr>
      <w:del w:id="52056" w:author="Ramasubramani, Hariharan" w:date="2015-07-21T10:17:00Z">
        <w:r w:rsidRPr="00C94142" w:rsidDel="00797690">
          <w:rPr>
            <w:rFonts w:cstheme="minorHAnsi"/>
            <w:color w:val="000000" w:themeColor="text1"/>
          </w:rPr>
          <w:delText>The order may be</w:delText>
        </w:r>
        <w:r w:rsidDel="00797690">
          <w:rPr>
            <w:rFonts w:cstheme="minorHAnsi"/>
            <w:color w:val="000000" w:themeColor="text1"/>
          </w:rPr>
          <w:delText xml:space="preserve"> further </w:delText>
        </w:r>
        <w:r w:rsidRPr="00C94142" w:rsidDel="00797690">
          <w:rPr>
            <w:rFonts w:cstheme="minorHAnsi"/>
            <w:color w:val="000000" w:themeColor="text1"/>
          </w:rPr>
          <w:delText>defined at the</w:delText>
        </w:r>
        <w:r w:rsidDel="00797690">
          <w:rPr>
            <w:rFonts w:cstheme="minorHAnsi"/>
            <w:color w:val="000000" w:themeColor="text1"/>
          </w:rPr>
          <w:delText xml:space="preserve"> Form#</w:delText>
        </w:r>
        <w:r w:rsidRPr="00C94142" w:rsidDel="00797690">
          <w:rPr>
            <w:rFonts w:cstheme="minorHAnsi"/>
            <w:color w:val="000000" w:themeColor="text1"/>
          </w:rPr>
          <w:delText xml:space="preserve"> level</w:delText>
        </w:r>
        <w:r w:rsidDel="00797690">
          <w:rPr>
            <w:rFonts w:cstheme="minorHAnsi"/>
            <w:color w:val="000000" w:themeColor="text1"/>
          </w:rPr>
          <w:delText>.</w:delText>
        </w:r>
      </w:del>
    </w:p>
    <w:p w14:paraId="10DF8F3B" w14:textId="512F73B2" w:rsidR="005F4718" w:rsidRPr="00C94142" w:rsidDel="00797690" w:rsidRDefault="005F4718" w:rsidP="00524BF5">
      <w:pPr>
        <w:pStyle w:val="ListParagraph"/>
        <w:numPr>
          <w:ilvl w:val="2"/>
          <w:numId w:val="21"/>
        </w:numPr>
        <w:overflowPunct w:val="0"/>
        <w:autoSpaceDE w:val="0"/>
        <w:autoSpaceDN w:val="0"/>
        <w:spacing w:after="60"/>
        <w:ind w:firstLine="0"/>
        <w:textAlignment w:val="baseline"/>
        <w:rPr>
          <w:del w:id="52057" w:author="Ramasubramani, Hariharan" w:date="2015-07-21T10:17:00Z"/>
          <w:rFonts w:cstheme="minorHAnsi"/>
          <w:color w:val="000000" w:themeColor="text1"/>
        </w:rPr>
      </w:pPr>
      <w:del w:id="52058" w:author="Ramasubramani, Hariharan" w:date="2015-07-21T10:17:00Z">
        <w:r w:rsidRPr="00C94142" w:rsidDel="00797690">
          <w:rPr>
            <w:rFonts w:cstheme="minorHAnsi"/>
            <w:color w:val="000000" w:themeColor="text1"/>
          </w:rPr>
          <w:delText xml:space="preserve">If a </w:delText>
        </w:r>
        <w:r w:rsidDel="00797690">
          <w:rPr>
            <w:rFonts w:cstheme="minorHAnsi"/>
            <w:color w:val="000000" w:themeColor="text1"/>
          </w:rPr>
          <w:delText>new form/image</w:delText>
        </w:r>
        <w:r w:rsidRPr="00C94142" w:rsidDel="00797690">
          <w:rPr>
            <w:rFonts w:cstheme="minorHAnsi"/>
            <w:color w:val="000000" w:themeColor="text1"/>
          </w:rPr>
          <w:delText xml:space="preserve"> is associated to a Package in the Create/Modify Document view, and the defined </w:delText>
        </w:r>
        <w:r w:rsidDel="00797690">
          <w:rPr>
            <w:rFonts w:cstheme="minorHAnsi"/>
            <w:color w:val="000000" w:themeColor="text1"/>
          </w:rPr>
          <w:delText>form</w:delText>
        </w:r>
        <w:r w:rsidRPr="00C94142" w:rsidDel="00797690">
          <w:rPr>
            <w:rFonts w:cstheme="minorHAnsi"/>
            <w:color w:val="000000" w:themeColor="text1"/>
          </w:rPr>
          <w:delText xml:space="preserve"> Classification and Sub-classification combination is already defined in the package, the new </w:delText>
        </w:r>
        <w:r w:rsidDel="00797690">
          <w:rPr>
            <w:rFonts w:cstheme="minorHAnsi"/>
            <w:color w:val="000000" w:themeColor="text1"/>
          </w:rPr>
          <w:delText>form</w:delText>
        </w:r>
        <w:r w:rsidRPr="00C94142" w:rsidDel="00797690">
          <w:rPr>
            <w:rFonts w:cstheme="minorHAnsi"/>
            <w:color w:val="000000" w:themeColor="text1"/>
          </w:rPr>
          <w:delText xml:space="preserve"> shall be ordered last within the Classification/Sub-classification</w:delText>
        </w:r>
        <w:r w:rsidDel="00797690">
          <w:rPr>
            <w:rFonts w:cstheme="minorHAnsi"/>
            <w:color w:val="000000" w:themeColor="text1"/>
          </w:rPr>
          <w:delText>.</w:delText>
        </w:r>
      </w:del>
    </w:p>
    <w:p w14:paraId="6B867417" w14:textId="43CA8406" w:rsidR="005F4718" w:rsidDel="00797690" w:rsidRDefault="005F4718" w:rsidP="00524BF5">
      <w:pPr>
        <w:pStyle w:val="ListParagraph"/>
        <w:numPr>
          <w:ilvl w:val="3"/>
          <w:numId w:val="21"/>
        </w:numPr>
        <w:overflowPunct w:val="0"/>
        <w:autoSpaceDE w:val="0"/>
        <w:autoSpaceDN w:val="0"/>
        <w:spacing w:after="60"/>
        <w:ind w:firstLine="0"/>
        <w:textAlignment w:val="baseline"/>
        <w:rPr>
          <w:del w:id="52059" w:author="Ramasubramani, Hariharan" w:date="2015-07-21T10:17:00Z"/>
          <w:rFonts w:cstheme="minorHAnsi"/>
          <w:color w:val="000000" w:themeColor="text1"/>
        </w:rPr>
      </w:pPr>
      <w:del w:id="52060" w:author="Ramasubramani, Hariharan" w:date="2015-07-21T10:17:00Z">
        <w:r w:rsidRPr="00C94142" w:rsidDel="00797690">
          <w:rPr>
            <w:rFonts w:cstheme="minorHAnsi"/>
            <w:color w:val="000000" w:themeColor="text1"/>
          </w:rPr>
          <w:delText xml:space="preserve">The system shall provide the ability to reorder the </w:delText>
        </w:r>
        <w:r w:rsidDel="00797690">
          <w:rPr>
            <w:rFonts w:cstheme="minorHAnsi"/>
            <w:color w:val="000000" w:themeColor="text1"/>
          </w:rPr>
          <w:delText>form/image</w:delText>
        </w:r>
        <w:r w:rsidRPr="00C94142" w:rsidDel="00797690">
          <w:rPr>
            <w:rFonts w:cstheme="minorHAnsi"/>
            <w:color w:val="000000" w:themeColor="text1"/>
          </w:rPr>
          <w:delText xml:space="preserve"> order within the classification/sub classification in the Create/Modify Package view.</w:delText>
        </w:r>
      </w:del>
    </w:p>
    <w:p w14:paraId="20209643" w14:textId="138E8284" w:rsidR="005F4718" w:rsidRPr="00C94142" w:rsidDel="00797690" w:rsidRDefault="005F4718" w:rsidP="00524BF5">
      <w:pPr>
        <w:pStyle w:val="ListParagraph"/>
        <w:numPr>
          <w:ilvl w:val="3"/>
          <w:numId w:val="21"/>
        </w:numPr>
        <w:overflowPunct w:val="0"/>
        <w:autoSpaceDE w:val="0"/>
        <w:autoSpaceDN w:val="0"/>
        <w:spacing w:after="60"/>
        <w:ind w:firstLine="0"/>
        <w:textAlignment w:val="baseline"/>
        <w:rPr>
          <w:del w:id="52061" w:author="Ramasubramani, Hariharan" w:date="2015-07-21T10:17:00Z"/>
          <w:rFonts w:cstheme="minorHAnsi"/>
          <w:color w:val="000000" w:themeColor="text1"/>
        </w:rPr>
      </w:pPr>
      <w:del w:id="52062" w:author="Ramasubramani, Hariharan" w:date="2015-07-21T10:17:00Z">
        <w:r w:rsidRPr="00C94142" w:rsidDel="00797690">
          <w:rPr>
            <w:rFonts w:cstheme="minorHAnsi"/>
            <w:i/>
            <w:color w:val="000000" w:themeColor="text1"/>
          </w:rPr>
          <w:delText xml:space="preserve">“The new </w:delText>
        </w:r>
        <w:r w:rsidDel="00797690">
          <w:rPr>
            <w:rFonts w:cstheme="minorHAnsi"/>
            <w:i/>
            <w:color w:val="000000" w:themeColor="text1"/>
          </w:rPr>
          <w:delText>form</w:delText>
        </w:r>
        <w:r w:rsidRPr="00C94142" w:rsidDel="00797690">
          <w:rPr>
            <w:rFonts w:cstheme="minorHAnsi"/>
            <w:i/>
            <w:color w:val="000000" w:themeColor="text1"/>
          </w:rPr>
          <w:delText xml:space="preserve"> has been added to the selected package(s). </w:delText>
        </w:r>
        <w:r w:rsidDel="00797690">
          <w:rPr>
            <w:rFonts w:cstheme="minorHAnsi"/>
            <w:i/>
            <w:color w:val="000000" w:themeColor="text1"/>
          </w:rPr>
          <w:delText>The form</w:delText>
        </w:r>
        <w:r w:rsidRPr="00C94142" w:rsidDel="00797690">
          <w:rPr>
            <w:rFonts w:cstheme="minorHAnsi"/>
            <w:i/>
            <w:color w:val="000000" w:themeColor="text1"/>
          </w:rPr>
          <w:delText xml:space="preserve"> order can be modified in the Create/Modify Package screen.”</w:delText>
        </w:r>
      </w:del>
    </w:p>
    <w:p w14:paraId="1D313E37" w14:textId="6CE05691" w:rsidR="005F4718" w:rsidRPr="00C94142" w:rsidDel="00797690" w:rsidRDefault="005F4718" w:rsidP="00524BF5">
      <w:pPr>
        <w:pStyle w:val="ListParagraph"/>
        <w:numPr>
          <w:ilvl w:val="2"/>
          <w:numId w:val="21"/>
        </w:numPr>
        <w:overflowPunct w:val="0"/>
        <w:autoSpaceDE w:val="0"/>
        <w:autoSpaceDN w:val="0"/>
        <w:spacing w:after="60"/>
        <w:ind w:firstLine="0"/>
        <w:textAlignment w:val="baseline"/>
        <w:rPr>
          <w:del w:id="52063" w:author="Ramasubramani, Hariharan" w:date="2015-07-21T10:17:00Z"/>
          <w:rFonts w:cstheme="minorHAnsi"/>
          <w:color w:val="000000" w:themeColor="text1"/>
        </w:rPr>
      </w:pPr>
      <w:del w:id="52064" w:author="Ramasubramani, Hariharan" w:date="2015-07-21T10:17:00Z">
        <w:r w:rsidRPr="00C94142" w:rsidDel="00797690">
          <w:rPr>
            <w:rFonts w:cstheme="minorHAnsi"/>
            <w:color w:val="000000" w:themeColor="text1"/>
          </w:rPr>
          <w:delText xml:space="preserve">If a </w:delText>
        </w:r>
        <w:r w:rsidDel="00797690">
          <w:rPr>
            <w:rFonts w:cstheme="minorHAnsi"/>
            <w:color w:val="000000" w:themeColor="text1"/>
          </w:rPr>
          <w:delText>new form/image</w:delText>
        </w:r>
        <w:r w:rsidRPr="00C94142" w:rsidDel="00797690">
          <w:rPr>
            <w:rFonts w:cstheme="minorHAnsi"/>
            <w:color w:val="000000" w:themeColor="text1"/>
          </w:rPr>
          <w:delText xml:space="preserve"> is associated to a Package in </w:delText>
        </w:r>
        <w:r w:rsidDel="00797690">
          <w:rPr>
            <w:rFonts w:cstheme="minorHAnsi"/>
            <w:color w:val="000000" w:themeColor="text1"/>
          </w:rPr>
          <w:delText xml:space="preserve">either </w:delText>
        </w:r>
        <w:r w:rsidRPr="00C94142" w:rsidDel="00797690">
          <w:rPr>
            <w:rFonts w:cstheme="minorHAnsi"/>
            <w:color w:val="000000" w:themeColor="text1"/>
          </w:rPr>
          <w:delText xml:space="preserve">the Create/Modify </w:delText>
        </w:r>
        <w:r w:rsidDel="00797690">
          <w:rPr>
            <w:rFonts w:cstheme="minorHAnsi"/>
            <w:color w:val="000000" w:themeColor="text1"/>
          </w:rPr>
          <w:delText>Form or view</w:delText>
        </w:r>
        <w:r w:rsidRPr="00C94142" w:rsidDel="00797690">
          <w:rPr>
            <w:rFonts w:cstheme="minorHAnsi"/>
            <w:color w:val="000000" w:themeColor="text1"/>
          </w:rPr>
          <w:delText xml:space="preserve"> and the defined document Classification and Sub-classification combination is not defined in the package, the new classification /sub-classification combination shall be ordered last in the package</w:delText>
        </w:r>
        <w:r w:rsidDel="00797690">
          <w:rPr>
            <w:rFonts w:cstheme="minorHAnsi"/>
            <w:color w:val="000000" w:themeColor="text1"/>
          </w:rPr>
          <w:delText>.</w:delText>
        </w:r>
      </w:del>
    </w:p>
    <w:p w14:paraId="052C8E77" w14:textId="4626A77E" w:rsidR="005F4718" w:rsidRPr="00C94142" w:rsidDel="00797690" w:rsidRDefault="005F4718" w:rsidP="00524BF5">
      <w:pPr>
        <w:pStyle w:val="ListParagraph"/>
        <w:numPr>
          <w:ilvl w:val="3"/>
          <w:numId w:val="21"/>
        </w:numPr>
        <w:overflowPunct w:val="0"/>
        <w:autoSpaceDE w:val="0"/>
        <w:autoSpaceDN w:val="0"/>
        <w:spacing w:after="60"/>
        <w:ind w:firstLine="0"/>
        <w:textAlignment w:val="baseline"/>
        <w:rPr>
          <w:del w:id="52065" w:author="Ramasubramani, Hariharan" w:date="2015-07-21T10:17:00Z"/>
          <w:rFonts w:cstheme="minorHAnsi"/>
          <w:color w:val="000000" w:themeColor="text1"/>
        </w:rPr>
      </w:pPr>
      <w:del w:id="52066" w:author="Ramasubramani, Hariharan" w:date="2015-07-21T10:17:00Z">
        <w:r w:rsidRPr="00C94142" w:rsidDel="00797690">
          <w:rPr>
            <w:rFonts w:cstheme="minorHAnsi"/>
            <w:color w:val="000000" w:themeColor="text1"/>
          </w:rPr>
          <w:delText xml:space="preserve">The following warning shall display; </w:delText>
        </w:r>
        <w:r w:rsidRPr="00C94142" w:rsidDel="00797690">
          <w:rPr>
            <w:rFonts w:cstheme="minorHAnsi"/>
            <w:i/>
            <w:color w:val="000000" w:themeColor="text1"/>
          </w:rPr>
          <w:delText>“</w:delText>
        </w:r>
        <w:r w:rsidDel="00797690">
          <w:rPr>
            <w:rFonts w:cstheme="minorHAnsi"/>
            <w:i/>
            <w:color w:val="000000" w:themeColor="text1"/>
          </w:rPr>
          <w:delText>A</w:delText>
        </w:r>
        <w:r w:rsidRPr="00C94142" w:rsidDel="00797690">
          <w:rPr>
            <w:rFonts w:cstheme="minorHAnsi"/>
            <w:i/>
            <w:color w:val="000000" w:themeColor="text1"/>
          </w:rPr>
          <w:delText xml:space="preserve"> new </w:delText>
        </w:r>
        <w:r w:rsidDel="00797690">
          <w:rPr>
            <w:rFonts w:cstheme="minorHAnsi"/>
            <w:i/>
            <w:color w:val="000000" w:themeColor="text1"/>
          </w:rPr>
          <w:delText xml:space="preserve">classification/sub-classification combination </w:delText>
        </w:r>
        <w:r w:rsidRPr="00C94142" w:rsidDel="00797690">
          <w:rPr>
            <w:rFonts w:cstheme="minorHAnsi"/>
            <w:i/>
            <w:color w:val="000000" w:themeColor="text1"/>
          </w:rPr>
          <w:delText xml:space="preserve">has been added to the selected package(s). </w:delText>
        </w:r>
        <w:r w:rsidDel="00797690">
          <w:rPr>
            <w:rFonts w:cstheme="minorHAnsi"/>
            <w:i/>
            <w:color w:val="000000" w:themeColor="text1"/>
          </w:rPr>
          <w:delText xml:space="preserve">The package </w:delText>
        </w:r>
        <w:r w:rsidRPr="00C94142" w:rsidDel="00797690">
          <w:rPr>
            <w:rFonts w:cstheme="minorHAnsi"/>
            <w:i/>
            <w:color w:val="000000" w:themeColor="text1"/>
          </w:rPr>
          <w:delText xml:space="preserve">order can be modified in the Create/Modify </w:delText>
        </w:r>
        <w:r w:rsidDel="00797690">
          <w:rPr>
            <w:rFonts w:cstheme="minorHAnsi"/>
            <w:i/>
            <w:color w:val="000000" w:themeColor="text1"/>
          </w:rPr>
          <w:delText xml:space="preserve">Form </w:delText>
        </w:r>
        <w:r w:rsidRPr="00C94142" w:rsidDel="00797690">
          <w:rPr>
            <w:rFonts w:cstheme="minorHAnsi"/>
            <w:i/>
            <w:color w:val="000000" w:themeColor="text1"/>
          </w:rPr>
          <w:delText>Package screen.”</w:delText>
        </w:r>
      </w:del>
    </w:p>
    <w:p w14:paraId="19620D7A" w14:textId="1ADAF0D1" w:rsidR="005F4718" w:rsidRPr="00936E07" w:rsidDel="00797690" w:rsidRDefault="005F4718" w:rsidP="00524BF5">
      <w:pPr>
        <w:pStyle w:val="ListParagraph"/>
        <w:numPr>
          <w:ilvl w:val="3"/>
          <w:numId w:val="21"/>
        </w:numPr>
        <w:overflowPunct w:val="0"/>
        <w:autoSpaceDE w:val="0"/>
        <w:autoSpaceDN w:val="0"/>
        <w:spacing w:after="60"/>
        <w:ind w:firstLine="0"/>
        <w:textAlignment w:val="baseline"/>
        <w:rPr>
          <w:del w:id="52067" w:author="Ramasubramani, Hariharan" w:date="2015-07-21T10:17:00Z"/>
          <w:rFonts w:cstheme="minorHAnsi"/>
          <w:color w:val="000000" w:themeColor="text1"/>
        </w:rPr>
      </w:pPr>
      <w:del w:id="52068" w:author="Ramasubramani, Hariharan" w:date="2015-07-21T10:17:00Z">
        <w:r w:rsidRPr="00C94142" w:rsidDel="00797690">
          <w:rPr>
            <w:rFonts w:cstheme="minorHAnsi"/>
            <w:color w:val="000000" w:themeColor="text1"/>
          </w:rPr>
          <w:delText xml:space="preserve">The system shall provide the ability to reorder the classification/sub classification order in the Create/Modify </w:delText>
        </w:r>
        <w:r w:rsidDel="00797690">
          <w:rPr>
            <w:rFonts w:cstheme="minorHAnsi"/>
            <w:color w:val="000000" w:themeColor="text1"/>
          </w:rPr>
          <w:delText xml:space="preserve">Form </w:delText>
        </w:r>
        <w:r w:rsidRPr="00C94142" w:rsidDel="00797690">
          <w:rPr>
            <w:rFonts w:cstheme="minorHAnsi"/>
            <w:color w:val="000000" w:themeColor="text1"/>
          </w:rPr>
          <w:delText>Package view.</w:delText>
        </w:r>
      </w:del>
    </w:p>
    <w:p w14:paraId="61ABB52B" w14:textId="4E194921" w:rsidR="005F4718" w:rsidDel="00797690" w:rsidRDefault="005F4718" w:rsidP="00524BF5">
      <w:pPr>
        <w:pStyle w:val="ListParagraph"/>
        <w:numPr>
          <w:ilvl w:val="2"/>
          <w:numId w:val="21"/>
        </w:numPr>
        <w:overflowPunct w:val="0"/>
        <w:autoSpaceDE w:val="0"/>
        <w:autoSpaceDN w:val="0"/>
        <w:spacing w:after="60"/>
        <w:ind w:firstLine="0"/>
        <w:textAlignment w:val="baseline"/>
        <w:rPr>
          <w:del w:id="52069" w:author="Ramasubramani, Hariharan" w:date="2015-07-21T10:17:00Z"/>
          <w:rFonts w:cstheme="minorHAnsi"/>
          <w:color w:val="000000" w:themeColor="text1"/>
        </w:rPr>
      </w:pPr>
      <w:del w:id="52070" w:author="Ramasubramani, Hariharan" w:date="2015-07-21T10:17:00Z">
        <w:r w:rsidDel="00797690">
          <w:rPr>
            <w:rFonts w:cstheme="minorHAnsi"/>
            <w:color w:val="000000" w:themeColor="text1"/>
          </w:rPr>
          <w:delText xml:space="preserve">When a package order is defined, the system shall allow the user to enter an effective date to indicate when the package order is effective. </w:delText>
        </w:r>
      </w:del>
    </w:p>
    <w:p w14:paraId="13522723" w14:textId="09FD35C0" w:rsidR="005F4718" w:rsidRPr="00911E22" w:rsidDel="00797690" w:rsidRDefault="005F4718" w:rsidP="00524BF5">
      <w:pPr>
        <w:pStyle w:val="ListParagraph"/>
        <w:numPr>
          <w:ilvl w:val="3"/>
          <w:numId w:val="21"/>
        </w:numPr>
        <w:overflowPunct w:val="0"/>
        <w:autoSpaceDE w:val="0"/>
        <w:autoSpaceDN w:val="0"/>
        <w:spacing w:after="60"/>
        <w:ind w:firstLine="0"/>
        <w:textAlignment w:val="baseline"/>
        <w:rPr>
          <w:del w:id="52071" w:author="Ramasubramani, Hariharan" w:date="2015-07-21T10:17:00Z"/>
          <w:rFonts w:cstheme="minorHAnsi"/>
          <w:color w:val="000000" w:themeColor="text1"/>
        </w:rPr>
      </w:pPr>
      <w:del w:id="52072" w:author="Ramasubramani, Hariharan" w:date="2015-07-21T10:17:00Z">
        <w:r w:rsidDel="00797690">
          <w:rPr>
            <w:rFonts w:cstheme="minorHAnsi"/>
            <w:color w:val="000000" w:themeColor="text1"/>
          </w:rPr>
          <w:delText>The system shall use the Query Date Parameter assigned to the package to query against the package order effective date.</w:delText>
        </w:r>
      </w:del>
    </w:p>
    <w:p w14:paraId="51B42E80" w14:textId="07BDC8AE" w:rsidR="005F4718" w:rsidDel="00797690" w:rsidRDefault="005F4718" w:rsidP="00524BF5">
      <w:pPr>
        <w:pStyle w:val="ListParagraph"/>
        <w:numPr>
          <w:ilvl w:val="2"/>
          <w:numId w:val="21"/>
        </w:numPr>
        <w:overflowPunct w:val="0"/>
        <w:autoSpaceDE w:val="0"/>
        <w:autoSpaceDN w:val="0"/>
        <w:spacing w:after="60"/>
        <w:ind w:firstLine="0"/>
        <w:textAlignment w:val="baseline"/>
        <w:rPr>
          <w:del w:id="52073" w:author="Ramasubramani, Hariharan" w:date="2015-07-21T10:17:00Z"/>
          <w:rFonts w:cstheme="minorHAnsi"/>
          <w:color w:val="000000" w:themeColor="text1"/>
        </w:rPr>
      </w:pPr>
      <w:del w:id="52074" w:author="Ramasubramani, Hariharan" w:date="2015-07-21T10:17:00Z">
        <w:r w:rsidRPr="00936E07" w:rsidDel="00797690">
          <w:rPr>
            <w:rFonts w:cstheme="minorHAnsi"/>
            <w:color w:val="000000" w:themeColor="text1"/>
          </w:rPr>
          <w:delText>When defining what forms/records are associated with a package, the system shall allow the user</w:delText>
        </w:r>
        <w:r w:rsidDel="00797690">
          <w:rPr>
            <w:rFonts w:cstheme="minorHAnsi"/>
            <w:color w:val="000000" w:themeColor="text1"/>
          </w:rPr>
          <w:delText xml:space="preserve"> to indicate that a particular document </w:delText>
        </w:r>
        <w:r w:rsidRPr="00936E07" w:rsidDel="00797690">
          <w:rPr>
            <w:rFonts w:cstheme="minorHAnsi"/>
            <w:color w:val="000000" w:themeColor="text1"/>
          </w:rPr>
          <w:delText xml:space="preserve">is an exception to the </w:delText>
        </w:r>
        <w:r w:rsidDel="00797690">
          <w:rPr>
            <w:rFonts w:cstheme="minorHAnsi"/>
            <w:color w:val="000000" w:themeColor="text1"/>
          </w:rPr>
          <w:delText xml:space="preserve">Query Date Parameter </w:delText>
        </w:r>
        <w:r w:rsidRPr="00936E07" w:rsidDel="00797690">
          <w:rPr>
            <w:rFonts w:cstheme="minorHAnsi"/>
            <w:color w:val="000000" w:themeColor="text1"/>
          </w:rPr>
          <w:delText>assigned to the package</w:delText>
        </w:r>
        <w:r w:rsidDel="00797690">
          <w:rPr>
            <w:rFonts w:cstheme="minorHAnsi"/>
            <w:color w:val="000000" w:themeColor="text1"/>
          </w:rPr>
          <w:delText>.</w:delText>
        </w:r>
      </w:del>
    </w:p>
    <w:p w14:paraId="0868B49A" w14:textId="2350BBD8" w:rsidR="005F4718" w:rsidDel="00797690" w:rsidRDefault="005F4718" w:rsidP="00524BF5">
      <w:pPr>
        <w:pStyle w:val="ListParagraph"/>
        <w:numPr>
          <w:ilvl w:val="3"/>
          <w:numId w:val="21"/>
        </w:numPr>
        <w:overflowPunct w:val="0"/>
        <w:autoSpaceDE w:val="0"/>
        <w:autoSpaceDN w:val="0"/>
        <w:spacing w:after="60"/>
        <w:ind w:firstLine="0"/>
        <w:textAlignment w:val="baseline"/>
        <w:rPr>
          <w:del w:id="52075" w:author="Ramasubramani, Hariharan" w:date="2015-07-21T10:17:00Z"/>
          <w:rFonts w:cstheme="minorHAnsi"/>
          <w:color w:val="000000" w:themeColor="text1"/>
        </w:rPr>
      </w:pPr>
      <w:del w:id="52076" w:author="Ramasubramani, Hariharan" w:date="2015-07-21T10:17:00Z">
        <w:r w:rsidDel="00797690">
          <w:rPr>
            <w:rFonts w:cstheme="minorHAnsi"/>
            <w:color w:val="000000" w:themeColor="text1"/>
          </w:rPr>
          <w:delText>The system shall allow the user to select a different Query Date Parameter that will be used for that particular document</w:delText>
        </w:r>
      </w:del>
    </w:p>
    <w:p w14:paraId="33E53217" w14:textId="6B43091C" w:rsidR="005F4718" w:rsidDel="00797690" w:rsidRDefault="005F4718" w:rsidP="00524BF5">
      <w:pPr>
        <w:pStyle w:val="ListParagraph"/>
        <w:numPr>
          <w:ilvl w:val="3"/>
          <w:numId w:val="21"/>
        </w:numPr>
        <w:overflowPunct w:val="0"/>
        <w:autoSpaceDE w:val="0"/>
        <w:autoSpaceDN w:val="0"/>
        <w:spacing w:after="60"/>
        <w:ind w:firstLine="0"/>
        <w:textAlignment w:val="baseline"/>
        <w:rPr>
          <w:del w:id="52077" w:author="Ramasubramani, Hariharan" w:date="2015-07-21T10:17:00Z"/>
          <w:rFonts w:cstheme="minorHAnsi"/>
          <w:color w:val="000000" w:themeColor="text1"/>
        </w:rPr>
      </w:pPr>
      <w:del w:id="52078" w:author="Ramasubramani, Hariharan" w:date="2015-07-21T10:17:00Z">
        <w:r w:rsidDel="00797690">
          <w:rPr>
            <w:rFonts w:cstheme="minorHAnsi"/>
            <w:color w:val="000000" w:themeColor="text1"/>
          </w:rPr>
          <w:delText xml:space="preserve">If a document is not identified as an exception, it will inherit the Query Date Parameter assigned to the package. </w:delText>
        </w:r>
      </w:del>
    </w:p>
    <w:p w14:paraId="7ABF7465" w14:textId="4C685A0C" w:rsidR="005F4718" w:rsidRPr="00C106B9" w:rsidDel="00797690" w:rsidRDefault="005F4718" w:rsidP="00524BF5">
      <w:pPr>
        <w:pStyle w:val="ListParagraph"/>
        <w:numPr>
          <w:ilvl w:val="1"/>
          <w:numId w:val="21"/>
        </w:numPr>
        <w:overflowPunct w:val="0"/>
        <w:autoSpaceDE w:val="0"/>
        <w:autoSpaceDN w:val="0"/>
        <w:spacing w:after="60"/>
        <w:ind w:firstLine="0"/>
        <w:textAlignment w:val="baseline"/>
        <w:rPr>
          <w:del w:id="52079" w:author="Ramasubramani, Hariharan" w:date="2015-07-21T10:17:00Z"/>
          <w:rFonts w:cstheme="minorHAnsi"/>
          <w:color w:val="000000" w:themeColor="text1"/>
        </w:rPr>
      </w:pPr>
      <w:del w:id="52080" w:author="Ramasubramani, Hariharan" w:date="2015-07-21T10:17:00Z">
        <w:r w:rsidRPr="00C106B9" w:rsidDel="00797690">
          <w:rPr>
            <w:rFonts w:cstheme="minorHAnsi"/>
            <w:color w:val="000000" w:themeColor="text1"/>
          </w:rPr>
          <w:delText xml:space="preserve">The system shall provide the ability to create a package from an existing </w:delText>
        </w:r>
        <w:r w:rsidDel="00797690">
          <w:rPr>
            <w:rFonts w:cstheme="minorHAnsi"/>
            <w:color w:val="000000" w:themeColor="text1"/>
          </w:rPr>
          <w:delText>Form</w:delText>
        </w:r>
        <w:r w:rsidRPr="00C106B9" w:rsidDel="00797690">
          <w:rPr>
            <w:rFonts w:cstheme="minorHAnsi"/>
            <w:color w:val="000000" w:themeColor="text1"/>
          </w:rPr>
          <w:delText xml:space="preserve"> </w:delText>
        </w:r>
        <w:r w:rsidDel="00797690">
          <w:rPr>
            <w:rFonts w:cstheme="minorHAnsi"/>
            <w:color w:val="000000" w:themeColor="text1"/>
          </w:rPr>
          <w:delText>P</w:delText>
        </w:r>
        <w:r w:rsidRPr="00C106B9" w:rsidDel="00797690">
          <w:rPr>
            <w:rFonts w:cstheme="minorHAnsi"/>
            <w:color w:val="000000" w:themeColor="text1"/>
          </w:rPr>
          <w:delText>ackage.</w:delText>
        </w:r>
      </w:del>
    </w:p>
    <w:p w14:paraId="1DE130F1" w14:textId="5A536815" w:rsidR="005F4718" w:rsidRPr="00C106B9" w:rsidDel="00797690" w:rsidRDefault="005F4718" w:rsidP="009C3129">
      <w:pPr>
        <w:pStyle w:val="ListParagraph"/>
        <w:spacing w:after="60"/>
        <w:ind w:left="990" w:firstLine="0"/>
        <w:rPr>
          <w:del w:id="52081" w:author="Ramasubramani, Hariharan" w:date="2015-07-21T10:17:00Z"/>
          <w:rFonts w:cstheme="minorHAnsi"/>
          <w:color w:val="000000" w:themeColor="text1"/>
        </w:rPr>
      </w:pPr>
    </w:p>
    <w:p w14:paraId="631F56E7" w14:textId="0BA37863" w:rsidR="005F4718" w:rsidRPr="00C106B9" w:rsidDel="00797690" w:rsidRDefault="005F4718" w:rsidP="00524BF5">
      <w:pPr>
        <w:pStyle w:val="ListParagraph"/>
        <w:numPr>
          <w:ilvl w:val="1"/>
          <w:numId w:val="21"/>
        </w:numPr>
        <w:overflowPunct w:val="0"/>
        <w:autoSpaceDE w:val="0"/>
        <w:autoSpaceDN w:val="0"/>
        <w:spacing w:after="60"/>
        <w:ind w:firstLine="0"/>
        <w:textAlignment w:val="baseline"/>
        <w:rPr>
          <w:del w:id="52082" w:author="Ramasubramani, Hariharan" w:date="2015-07-21T10:17:00Z"/>
          <w:rFonts w:cstheme="minorHAnsi"/>
          <w:color w:val="000000" w:themeColor="text1"/>
        </w:rPr>
      </w:pPr>
      <w:del w:id="52083" w:author="Ramasubramani, Hariharan" w:date="2015-07-21T10:17:00Z">
        <w:r w:rsidRPr="00C106B9" w:rsidDel="00797690">
          <w:rPr>
            <w:rFonts w:cstheme="minorHAnsi"/>
            <w:color w:val="000000" w:themeColor="text1"/>
          </w:rPr>
          <w:delText xml:space="preserve">The system shall capture the data for new </w:delText>
        </w:r>
        <w:r w:rsidDel="00797690">
          <w:rPr>
            <w:rFonts w:cstheme="minorHAnsi"/>
            <w:color w:val="000000" w:themeColor="text1"/>
          </w:rPr>
          <w:delText>Form</w:delText>
        </w:r>
        <w:r w:rsidRPr="00C106B9" w:rsidDel="00797690">
          <w:rPr>
            <w:rFonts w:cstheme="minorHAnsi"/>
            <w:color w:val="000000" w:themeColor="text1"/>
          </w:rPr>
          <w:delText xml:space="preserve"> </w:delText>
        </w:r>
        <w:r w:rsidDel="00797690">
          <w:rPr>
            <w:rFonts w:cstheme="minorHAnsi"/>
            <w:color w:val="000000" w:themeColor="text1"/>
          </w:rPr>
          <w:delText xml:space="preserve">Package creation </w:delText>
        </w:r>
        <w:r w:rsidRPr="00C106B9" w:rsidDel="00797690">
          <w:rPr>
            <w:rFonts w:cstheme="minorHAnsi"/>
            <w:color w:val="000000" w:themeColor="text1"/>
          </w:rPr>
          <w:delText>as defined in section 1.</w:delText>
        </w:r>
      </w:del>
    </w:p>
    <w:p w14:paraId="4455D574" w14:textId="194E35F9" w:rsidR="005F4718" w:rsidRPr="00C106B9" w:rsidDel="00797690" w:rsidRDefault="005F4718" w:rsidP="009C3129">
      <w:pPr>
        <w:pStyle w:val="ListParagraph"/>
        <w:spacing w:after="60"/>
        <w:ind w:left="619" w:firstLine="0"/>
        <w:rPr>
          <w:del w:id="52084" w:author="Ramasubramani, Hariharan" w:date="2015-07-21T10:17:00Z"/>
          <w:rFonts w:cstheme="minorHAnsi"/>
          <w:color w:val="000000" w:themeColor="text1"/>
        </w:rPr>
      </w:pPr>
    </w:p>
    <w:p w14:paraId="2BEA8E72" w14:textId="478AC69A" w:rsidR="005F4718" w:rsidRPr="000E6990" w:rsidDel="00797690" w:rsidRDefault="005F4718" w:rsidP="00524BF5">
      <w:pPr>
        <w:pStyle w:val="ListParagraph"/>
        <w:numPr>
          <w:ilvl w:val="1"/>
          <w:numId w:val="21"/>
        </w:numPr>
        <w:overflowPunct w:val="0"/>
        <w:autoSpaceDE w:val="0"/>
        <w:autoSpaceDN w:val="0"/>
        <w:spacing w:after="60"/>
        <w:ind w:firstLine="0"/>
        <w:textAlignment w:val="baseline"/>
        <w:rPr>
          <w:del w:id="52085" w:author="Ramasubramani, Hariharan" w:date="2015-07-21T10:17:00Z"/>
          <w:rFonts w:cstheme="minorHAnsi"/>
          <w:color w:val="000000" w:themeColor="text1"/>
        </w:rPr>
      </w:pPr>
      <w:del w:id="52086" w:author="Ramasubramani, Hariharan" w:date="2015-07-21T10:17:00Z">
        <w:r w:rsidRPr="00C106B9" w:rsidDel="00797690">
          <w:rPr>
            <w:rFonts w:cstheme="minorHAnsi"/>
            <w:color w:val="000000" w:themeColor="text1"/>
          </w:rPr>
          <w:delText xml:space="preserve">The system shall provide the ability to modify the data associated with a </w:delText>
        </w:r>
        <w:r w:rsidDel="00797690">
          <w:rPr>
            <w:rFonts w:cstheme="minorHAnsi"/>
            <w:color w:val="000000" w:themeColor="text1"/>
          </w:rPr>
          <w:delText>Form</w:delText>
        </w:r>
        <w:r w:rsidRPr="00C106B9" w:rsidDel="00797690">
          <w:rPr>
            <w:rFonts w:cstheme="minorHAnsi"/>
            <w:color w:val="000000" w:themeColor="text1"/>
          </w:rPr>
          <w:delText xml:space="preserve"> </w:delText>
        </w:r>
        <w:r w:rsidDel="00797690">
          <w:rPr>
            <w:rFonts w:cstheme="minorHAnsi"/>
            <w:color w:val="000000" w:themeColor="text1"/>
          </w:rPr>
          <w:delText>P</w:delText>
        </w:r>
        <w:r w:rsidRPr="00C106B9" w:rsidDel="00797690">
          <w:rPr>
            <w:rFonts w:cstheme="minorHAnsi"/>
            <w:color w:val="000000" w:themeColor="text1"/>
          </w:rPr>
          <w:delText>ackage.</w:delText>
        </w:r>
      </w:del>
    </w:p>
    <w:p w14:paraId="606773F1" w14:textId="271C1919" w:rsidR="005F4718" w:rsidRPr="008F0435" w:rsidDel="00797690" w:rsidRDefault="005F4718" w:rsidP="00524BF5">
      <w:pPr>
        <w:pStyle w:val="ListParagraph"/>
        <w:numPr>
          <w:ilvl w:val="2"/>
          <w:numId w:val="21"/>
        </w:numPr>
        <w:overflowPunct w:val="0"/>
        <w:autoSpaceDE w:val="0"/>
        <w:autoSpaceDN w:val="0"/>
        <w:spacing w:after="60"/>
        <w:ind w:firstLine="0"/>
        <w:textAlignment w:val="baseline"/>
        <w:rPr>
          <w:del w:id="52087" w:author="Ramasubramani, Hariharan" w:date="2015-07-21T10:17:00Z"/>
          <w:rFonts w:cstheme="minorHAnsi"/>
          <w:color w:val="000000" w:themeColor="text1"/>
        </w:rPr>
      </w:pPr>
      <w:del w:id="52088" w:author="Ramasubramani, Hariharan" w:date="2015-07-21T10:17:00Z">
        <w:r w:rsidDel="00797690">
          <w:rPr>
            <w:rFonts w:cstheme="minorHAnsi"/>
            <w:color w:val="000000" w:themeColor="text1"/>
          </w:rPr>
          <w:delText>Requirement removed (CR 459)</w:delText>
        </w:r>
      </w:del>
    </w:p>
    <w:p w14:paraId="7BD7DE28" w14:textId="7E7A88DD" w:rsidR="005F4718" w:rsidRPr="00542019" w:rsidDel="00797690" w:rsidRDefault="005F4718" w:rsidP="00524BF5">
      <w:pPr>
        <w:pStyle w:val="ListParagraph"/>
        <w:numPr>
          <w:ilvl w:val="3"/>
          <w:numId w:val="21"/>
        </w:numPr>
        <w:overflowPunct w:val="0"/>
        <w:autoSpaceDE w:val="0"/>
        <w:autoSpaceDN w:val="0"/>
        <w:spacing w:after="60"/>
        <w:ind w:firstLine="0"/>
        <w:textAlignment w:val="baseline"/>
        <w:rPr>
          <w:del w:id="52089" w:author="Ramasubramani, Hariharan" w:date="2015-07-21T10:17:00Z"/>
          <w:rFonts w:cstheme="minorHAnsi"/>
          <w:color w:val="000000" w:themeColor="text1"/>
        </w:rPr>
      </w:pPr>
      <w:del w:id="52090" w:author="Ramasubramani, Hariharan" w:date="2015-07-21T10:17:00Z">
        <w:r w:rsidDel="00797690">
          <w:rPr>
            <w:rFonts w:cstheme="minorHAnsi"/>
            <w:color w:val="000000" w:themeColor="text1"/>
          </w:rPr>
          <w:delText>Requirement Removed (CR 459)</w:delText>
        </w:r>
      </w:del>
    </w:p>
    <w:p w14:paraId="23729D2B" w14:textId="0FAC3E44" w:rsidR="005F4718" w:rsidDel="00797690" w:rsidRDefault="005F4718" w:rsidP="00524BF5">
      <w:pPr>
        <w:pStyle w:val="ListParagraph"/>
        <w:numPr>
          <w:ilvl w:val="2"/>
          <w:numId w:val="21"/>
        </w:numPr>
        <w:overflowPunct w:val="0"/>
        <w:autoSpaceDE w:val="0"/>
        <w:autoSpaceDN w:val="0"/>
        <w:spacing w:after="60"/>
        <w:ind w:firstLine="0"/>
        <w:textAlignment w:val="baseline"/>
        <w:rPr>
          <w:del w:id="52091" w:author="Ramasubramani, Hariharan" w:date="2015-07-21T10:17:00Z"/>
          <w:rFonts w:cstheme="minorHAnsi"/>
          <w:color w:val="000000" w:themeColor="text1"/>
        </w:rPr>
      </w:pPr>
      <w:del w:id="52092" w:author="Ramasubramani, Hariharan" w:date="2015-07-21T10:17:00Z">
        <w:r w:rsidDel="00797690">
          <w:rPr>
            <w:rFonts w:cstheme="minorHAnsi"/>
            <w:color w:val="000000" w:themeColor="text1"/>
          </w:rPr>
          <w:delText>When a form/record is associated with a package, the system shall allow the user to enter an effective date to indicate when this association is effective.</w:delText>
        </w:r>
      </w:del>
    </w:p>
    <w:p w14:paraId="7F043F2D" w14:textId="10CC6912" w:rsidR="005F4718" w:rsidRPr="00DB3F3E" w:rsidDel="00797690" w:rsidRDefault="005F4718" w:rsidP="00524BF5">
      <w:pPr>
        <w:pStyle w:val="ListParagraph"/>
        <w:numPr>
          <w:ilvl w:val="3"/>
          <w:numId w:val="21"/>
        </w:numPr>
        <w:overflowPunct w:val="0"/>
        <w:autoSpaceDE w:val="0"/>
        <w:autoSpaceDN w:val="0"/>
        <w:spacing w:after="60"/>
        <w:ind w:firstLine="0"/>
        <w:textAlignment w:val="baseline"/>
        <w:rPr>
          <w:del w:id="52093" w:author="Ramasubramani, Hariharan" w:date="2015-07-21T10:17:00Z"/>
          <w:rFonts w:cstheme="minorHAnsi"/>
          <w:color w:val="000000" w:themeColor="text1"/>
        </w:rPr>
      </w:pPr>
      <w:del w:id="52094" w:author="Ramasubramani, Hariharan" w:date="2015-07-21T10:17:00Z">
        <w:r w:rsidDel="00797690">
          <w:rPr>
            <w:rFonts w:cstheme="minorHAnsi"/>
            <w:color w:val="000000" w:themeColor="text1"/>
          </w:rPr>
          <w:delText>The system shall use the Primary Query Date assigned to the package to query against this effective date</w:delText>
        </w:r>
      </w:del>
    </w:p>
    <w:p w14:paraId="60F8A944" w14:textId="28E9D458" w:rsidR="005F4718" w:rsidDel="00797690" w:rsidRDefault="005F4718" w:rsidP="00524BF5">
      <w:pPr>
        <w:pStyle w:val="ListParagraph"/>
        <w:numPr>
          <w:ilvl w:val="2"/>
          <w:numId w:val="21"/>
        </w:numPr>
        <w:overflowPunct w:val="0"/>
        <w:autoSpaceDE w:val="0"/>
        <w:autoSpaceDN w:val="0"/>
        <w:spacing w:after="60"/>
        <w:ind w:firstLine="0"/>
        <w:textAlignment w:val="baseline"/>
        <w:rPr>
          <w:del w:id="52095" w:author="Ramasubramani, Hariharan" w:date="2015-07-21T10:17:00Z"/>
          <w:rFonts w:cstheme="minorHAnsi"/>
          <w:color w:val="000000" w:themeColor="text1"/>
        </w:rPr>
      </w:pPr>
      <w:del w:id="52096" w:author="Ramasubramani, Hariharan" w:date="2015-07-21T10:17:00Z">
        <w:r w:rsidDel="00797690">
          <w:rPr>
            <w:rFonts w:cstheme="minorHAnsi"/>
            <w:color w:val="000000" w:themeColor="text1"/>
          </w:rPr>
          <w:delText>Forms/records can be removed from packages independent of the document effective/expiration date.  (CR 459)</w:delText>
        </w:r>
      </w:del>
    </w:p>
    <w:p w14:paraId="3E8282B9" w14:textId="3B0D52A9" w:rsidR="005F4718" w:rsidRPr="00697145" w:rsidDel="00797690" w:rsidRDefault="005F4718" w:rsidP="00524BF5">
      <w:pPr>
        <w:pStyle w:val="ListParagraph"/>
        <w:numPr>
          <w:ilvl w:val="2"/>
          <w:numId w:val="21"/>
        </w:numPr>
        <w:overflowPunct w:val="0"/>
        <w:autoSpaceDE w:val="0"/>
        <w:autoSpaceDN w:val="0"/>
        <w:spacing w:after="60"/>
        <w:ind w:firstLine="0"/>
        <w:textAlignment w:val="baseline"/>
        <w:rPr>
          <w:del w:id="52097" w:author="Ramasubramani, Hariharan" w:date="2015-07-21T10:17:00Z"/>
          <w:rFonts w:cstheme="minorHAnsi"/>
          <w:color w:val="000000" w:themeColor="text1"/>
        </w:rPr>
      </w:pPr>
      <w:del w:id="52098" w:author="Ramasubramani, Hariharan" w:date="2015-07-21T10:17:00Z">
        <w:r w:rsidDel="00797690">
          <w:rPr>
            <w:rFonts w:cstheme="minorHAnsi"/>
            <w:color w:val="000000" w:themeColor="text1"/>
          </w:rPr>
          <w:delText>The system shall capture the data for modified Form Package meta-data defined in Section 1.</w:delText>
        </w:r>
      </w:del>
    </w:p>
    <w:p w14:paraId="2FDDD810" w14:textId="0928F2D1" w:rsidR="005F4718" w:rsidDel="00797690" w:rsidRDefault="005F4718" w:rsidP="00524BF5">
      <w:pPr>
        <w:pStyle w:val="ListParagraph"/>
        <w:numPr>
          <w:ilvl w:val="1"/>
          <w:numId w:val="21"/>
        </w:numPr>
        <w:overflowPunct w:val="0"/>
        <w:autoSpaceDE w:val="0"/>
        <w:autoSpaceDN w:val="0"/>
        <w:spacing w:after="60"/>
        <w:ind w:firstLine="0"/>
        <w:textAlignment w:val="baseline"/>
        <w:rPr>
          <w:del w:id="52099" w:author="Ramasubramani, Hariharan" w:date="2015-07-21T10:17:00Z"/>
          <w:rFonts w:cstheme="minorHAnsi"/>
          <w:color w:val="000000" w:themeColor="text1"/>
        </w:rPr>
      </w:pPr>
      <w:del w:id="52100" w:author="Ramasubramani, Hariharan" w:date="2015-07-21T10:17:00Z">
        <w:r w:rsidDel="00797690">
          <w:rPr>
            <w:rFonts w:cstheme="minorHAnsi"/>
            <w:color w:val="000000" w:themeColor="text1"/>
          </w:rPr>
          <w:delText>(CR 357) The system shall assign the Classification value of “Package” to all packages.</w:delText>
        </w:r>
      </w:del>
    </w:p>
    <w:p w14:paraId="6CB6A405" w14:textId="02F7F21A" w:rsidR="005F4718" w:rsidRPr="00C106B9" w:rsidDel="00797690" w:rsidRDefault="005F4718" w:rsidP="009C3129">
      <w:pPr>
        <w:pStyle w:val="ListParagraph"/>
        <w:spacing w:after="60"/>
        <w:ind w:left="619" w:firstLine="0"/>
        <w:rPr>
          <w:del w:id="52101" w:author="Ramasubramani, Hariharan" w:date="2015-07-21T10:17:00Z"/>
          <w:rFonts w:cstheme="minorHAnsi"/>
          <w:color w:val="000000" w:themeColor="text1"/>
        </w:rPr>
      </w:pPr>
    </w:p>
    <w:p w14:paraId="35BF3539" w14:textId="7D0F8F6E" w:rsidR="005F4718" w:rsidRPr="00C106B9" w:rsidDel="00797690" w:rsidRDefault="005F4718" w:rsidP="009C3129">
      <w:pPr>
        <w:pStyle w:val="ListParagraph"/>
        <w:spacing w:after="60"/>
        <w:ind w:left="619" w:firstLine="0"/>
        <w:rPr>
          <w:del w:id="52102" w:author="Ramasubramani, Hariharan" w:date="2015-07-21T10:18:00Z"/>
          <w:rFonts w:cstheme="minorHAnsi"/>
          <w:color w:val="000000" w:themeColor="text1"/>
        </w:rPr>
      </w:pPr>
    </w:p>
    <w:p w14:paraId="0369AAA5" w14:textId="0881F45F" w:rsidR="005F4718" w:rsidRPr="00C106B9" w:rsidDel="00797690" w:rsidRDefault="005F4718" w:rsidP="00524BF5">
      <w:pPr>
        <w:pStyle w:val="Heading1"/>
        <w:keepNext/>
        <w:numPr>
          <w:ilvl w:val="0"/>
          <w:numId w:val="21"/>
        </w:numPr>
        <w:pBdr>
          <w:bottom w:val="none" w:sz="0" w:space="0" w:color="auto"/>
        </w:pBdr>
        <w:shd w:val="pct12" w:color="auto" w:fill="auto"/>
        <w:overflowPunct w:val="0"/>
        <w:autoSpaceDE w:val="0"/>
        <w:autoSpaceDN w:val="0"/>
        <w:adjustRightInd w:val="0"/>
        <w:spacing w:before="240" w:after="60"/>
        <w:ind w:firstLine="0"/>
        <w:textAlignment w:val="baseline"/>
        <w:rPr>
          <w:del w:id="52103" w:author="Ramasubramani, Hariharan" w:date="2015-07-21T10:18:00Z"/>
          <w:rFonts w:asciiTheme="minorHAnsi" w:hAnsiTheme="minorHAnsi" w:cstheme="minorHAnsi"/>
          <w:color w:val="000000" w:themeColor="text1"/>
        </w:rPr>
      </w:pPr>
      <w:bookmarkStart w:id="52104" w:name="_Toc380218967"/>
      <w:del w:id="52105" w:author="Ramasubramani, Hariharan" w:date="2015-07-21T10:18:00Z">
        <w:r w:rsidRPr="00C106B9" w:rsidDel="00797690">
          <w:rPr>
            <w:rFonts w:asciiTheme="minorHAnsi" w:hAnsiTheme="minorHAnsi" w:cstheme="minorHAnsi"/>
            <w:color w:val="000000" w:themeColor="text1"/>
          </w:rPr>
          <w:delText>FRMS</w:delText>
        </w:r>
        <w:r w:rsidDel="00797690">
          <w:rPr>
            <w:rFonts w:asciiTheme="minorHAnsi" w:hAnsiTheme="minorHAnsi" w:cstheme="minorHAnsi"/>
            <w:color w:val="000000" w:themeColor="text1"/>
          </w:rPr>
          <w:delText xml:space="preserve"> Query </w:delText>
        </w:r>
        <w:r w:rsidRPr="00C106B9" w:rsidDel="00797690">
          <w:rPr>
            <w:rFonts w:asciiTheme="minorHAnsi" w:hAnsiTheme="minorHAnsi" w:cstheme="minorHAnsi"/>
            <w:color w:val="000000" w:themeColor="text1"/>
          </w:rPr>
          <w:delText>and Export</w:delText>
        </w:r>
        <w:bookmarkEnd w:id="52104"/>
      </w:del>
    </w:p>
    <w:p w14:paraId="07C434BE" w14:textId="0A733D80" w:rsidR="005F4718" w:rsidRPr="00C106B9" w:rsidDel="00797690" w:rsidRDefault="005F4718" w:rsidP="00524BF5">
      <w:pPr>
        <w:pStyle w:val="ListParagraph"/>
        <w:numPr>
          <w:ilvl w:val="1"/>
          <w:numId w:val="22"/>
        </w:numPr>
        <w:overflowPunct w:val="0"/>
        <w:autoSpaceDE w:val="0"/>
        <w:autoSpaceDN w:val="0"/>
        <w:spacing w:after="60"/>
        <w:ind w:firstLine="11"/>
        <w:textAlignment w:val="baseline"/>
        <w:rPr>
          <w:del w:id="52106" w:author="Ramasubramani, Hariharan" w:date="2015-07-21T10:18:00Z"/>
          <w:rFonts w:cstheme="minorHAnsi"/>
          <w:color w:val="000000" w:themeColor="text1"/>
        </w:rPr>
      </w:pPr>
      <w:del w:id="52107" w:author="Ramasubramani, Hariharan" w:date="2015-07-21T10:18:00Z">
        <w:r w:rsidRPr="00C106B9" w:rsidDel="00797690">
          <w:rPr>
            <w:rFonts w:cstheme="minorHAnsi"/>
            <w:color w:val="000000" w:themeColor="text1"/>
          </w:rPr>
          <w:delText xml:space="preserve">The system shall provide the ability to query for Document </w:delText>
        </w:r>
        <w:r w:rsidDel="00797690">
          <w:rPr>
            <w:rFonts w:cstheme="minorHAnsi"/>
            <w:color w:val="000000" w:themeColor="text1"/>
          </w:rPr>
          <w:delText xml:space="preserve">Form </w:delText>
        </w:r>
        <w:r w:rsidRPr="00C106B9" w:rsidDel="00797690">
          <w:rPr>
            <w:rFonts w:cstheme="minorHAnsi"/>
            <w:color w:val="000000" w:themeColor="text1"/>
          </w:rPr>
          <w:delText>by entering the Form #</w:delText>
        </w:r>
        <w:r w:rsidDel="00797690">
          <w:rPr>
            <w:rFonts w:cstheme="minorHAnsi"/>
            <w:color w:val="000000" w:themeColor="text1"/>
          </w:rPr>
          <w:delText>.</w:delText>
        </w:r>
      </w:del>
    </w:p>
    <w:p w14:paraId="0D28045D" w14:textId="37ACA16D" w:rsidR="005F4718" w:rsidRPr="00C106B9" w:rsidDel="00797690" w:rsidRDefault="005F4718" w:rsidP="00524BF5">
      <w:pPr>
        <w:pStyle w:val="ListParagraph"/>
        <w:numPr>
          <w:ilvl w:val="2"/>
          <w:numId w:val="22"/>
        </w:numPr>
        <w:overflowPunct w:val="0"/>
        <w:autoSpaceDE w:val="0"/>
        <w:autoSpaceDN w:val="0"/>
        <w:spacing w:after="60"/>
        <w:ind w:firstLine="0"/>
        <w:textAlignment w:val="baseline"/>
        <w:rPr>
          <w:del w:id="52108" w:author="Ramasubramani, Hariharan" w:date="2015-07-21T10:18:00Z"/>
          <w:rFonts w:cstheme="minorHAnsi"/>
          <w:color w:val="000000" w:themeColor="text1"/>
        </w:rPr>
      </w:pPr>
      <w:del w:id="52109" w:author="Ramasubramani, Hariharan" w:date="2015-07-21T10:18:00Z">
        <w:r w:rsidRPr="00C106B9" w:rsidDel="00797690">
          <w:rPr>
            <w:rFonts w:cstheme="minorHAnsi"/>
            <w:color w:val="000000" w:themeColor="text1"/>
          </w:rPr>
          <w:delText xml:space="preserve">The system shall provide the ability to perform a wild card </w:delText>
        </w:r>
        <w:r w:rsidDel="00797690">
          <w:rPr>
            <w:rFonts w:cstheme="minorHAnsi"/>
            <w:color w:val="000000" w:themeColor="text1"/>
          </w:rPr>
          <w:delText>query</w:delText>
        </w:r>
        <w:r w:rsidRPr="00C106B9" w:rsidDel="00797690">
          <w:rPr>
            <w:rFonts w:cstheme="minorHAnsi"/>
            <w:color w:val="000000" w:themeColor="text1"/>
          </w:rPr>
          <w:delText xml:space="preserve"> </w:delText>
        </w:r>
        <w:r w:rsidRPr="00C106B9" w:rsidDel="00797690">
          <w:rPr>
            <w:rFonts w:cstheme="minorHAnsi"/>
            <w:color w:val="000000" w:themeColor="text1"/>
            <w:sz w:val="20"/>
          </w:rPr>
          <w:delText>(Include search, Contains search, etc.)</w:delText>
        </w:r>
        <w:r w:rsidRPr="00C106B9" w:rsidDel="00797690">
          <w:rPr>
            <w:rFonts w:cstheme="minorHAnsi"/>
            <w:color w:val="000000" w:themeColor="text1"/>
          </w:rPr>
          <w:delText xml:space="preserve"> on the Form #</w:delText>
        </w:r>
        <w:r w:rsidDel="00797690">
          <w:rPr>
            <w:rFonts w:cstheme="minorHAnsi"/>
            <w:color w:val="000000" w:themeColor="text1"/>
          </w:rPr>
          <w:delText xml:space="preserve"> </w:delText>
        </w:r>
      </w:del>
    </w:p>
    <w:p w14:paraId="533C251F" w14:textId="74B9A47E" w:rsidR="005F4718" w:rsidRPr="00C106B9" w:rsidDel="00797690" w:rsidRDefault="005F4718" w:rsidP="009C3129">
      <w:pPr>
        <w:pStyle w:val="ListParagraph"/>
        <w:spacing w:after="60"/>
        <w:ind w:left="619" w:firstLine="0"/>
        <w:rPr>
          <w:del w:id="52110" w:author="Ramasubramani, Hariharan" w:date="2015-07-21T10:18:00Z"/>
          <w:rFonts w:cstheme="minorHAnsi"/>
          <w:color w:val="000000" w:themeColor="text1"/>
        </w:rPr>
      </w:pPr>
    </w:p>
    <w:p w14:paraId="4568FF16" w14:textId="4DA84ECF" w:rsidR="005F4718" w:rsidRPr="00C106B9" w:rsidDel="00797690" w:rsidRDefault="005F4718" w:rsidP="00524BF5">
      <w:pPr>
        <w:pStyle w:val="ListParagraph"/>
        <w:numPr>
          <w:ilvl w:val="1"/>
          <w:numId w:val="22"/>
        </w:numPr>
        <w:overflowPunct w:val="0"/>
        <w:autoSpaceDE w:val="0"/>
        <w:autoSpaceDN w:val="0"/>
        <w:spacing w:after="60"/>
        <w:ind w:firstLine="0"/>
        <w:textAlignment w:val="baseline"/>
        <w:rPr>
          <w:del w:id="52111" w:author="Ramasubramani, Hariharan" w:date="2015-07-21T10:18:00Z"/>
          <w:rFonts w:cstheme="minorHAnsi"/>
          <w:color w:val="000000" w:themeColor="text1"/>
        </w:rPr>
      </w:pPr>
      <w:del w:id="52112" w:author="Ramasubramani, Hariharan" w:date="2015-07-21T10:18:00Z">
        <w:r w:rsidRPr="00C106B9" w:rsidDel="00797690">
          <w:rPr>
            <w:rFonts w:cstheme="minorHAnsi"/>
            <w:color w:val="000000" w:themeColor="text1"/>
          </w:rPr>
          <w:delText xml:space="preserve">The system shall provide the ability to query for Document </w:delText>
        </w:r>
        <w:r w:rsidDel="00797690">
          <w:rPr>
            <w:rFonts w:cstheme="minorHAnsi"/>
            <w:color w:val="000000" w:themeColor="text1"/>
          </w:rPr>
          <w:delText xml:space="preserve">Form </w:delText>
        </w:r>
        <w:r w:rsidRPr="00C106B9" w:rsidDel="00797690">
          <w:rPr>
            <w:rFonts w:cstheme="minorHAnsi"/>
            <w:color w:val="000000" w:themeColor="text1"/>
          </w:rPr>
          <w:delText>by Product Series</w:delText>
        </w:r>
        <w:r w:rsidDel="00797690">
          <w:rPr>
            <w:rFonts w:cstheme="minorHAnsi"/>
            <w:color w:val="000000" w:themeColor="text1"/>
          </w:rPr>
          <w:delText>.</w:delText>
        </w:r>
      </w:del>
    </w:p>
    <w:p w14:paraId="680ECD40" w14:textId="2D3DC6DD" w:rsidR="005F4718" w:rsidRPr="00C106B9" w:rsidDel="00797690" w:rsidRDefault="005F4718" w:rsidP="00524BF5">
      <w:pPr>
        <w:pStyle w:val="ListParagraph"/>
        <w:numPr>
          <w:ilvl w:val="2"/>
          <w:numId w:val="22"/>
        </w:numPr>
        <w:overflowPunct w:val="0"/>
        <w:autoSpaceDE w:val="0"/>
        <w:autoSpaceDN w:val="0"/>
        <w:spacing w:after="60"/>
        <w:ind w:firstLine="0"/>
        <w:textAlignment w:val="baseline"/>
        <w:rPr>
          <w:del w:id="52113" w:author="Ramasubramani, Hariharan" w:date="2015-07-21T10:18:00Z"/>
          <w:rFonts w:cstheme="minorHAnsi"/>
          <w:color w:val="000000" w:themeColor="text1"/>
        </w:rPr>
      </w:pPr>
      <w:del w:id="52114" w:author="Ramasubramani, Hariharan" w:date="2015-07-21T10:18:00Z">
        <w:r w:rsidRPr="00C106B9" w:rsidDel="00797690">
          <w:rPr>
            <w:rFonts w:cstheme="minorHAnsi"/>
            <w:color w:val="000000" w:themeColor="text1"/>
          </w:rPr>
          <w:delText>The following data shall be available for entry/selection</w:delText>
        </w:r>
        <w:r w:rsidDel="00797690">
          <w:rPr>
            <w:rFonts w:cstheme="minorHAnsi"/>
            <w:color w:val="000000" w:themeColor="text1"/>
          </w:rPr>
          <w:delText>:</w:delText>
        </w:r>
      </w:del>
    </w:p>
    <w:tbl>
      <w:tblPr>
        <w:tblStyle w:val="TableGrid"/>
        <w:tblW w:w="10810" w:type="dxa"/>
        <w:jc w:val="center"/>
        <w:tblLayout w:type="fixed"/>
        <w:tblLook w:val="04A0" w:firstRow="1" w:lastRow="0" w:firstColumn="1" w:lastColumn="0" w:noHBand="0" w:noVBand="1"/>
      </w:tblPr>
      <w:tblGrid>
        <w:gridCol w:w="1036"/>
        <w:gridCol w:w="1906"/>
        <w:gridCol w:w="759"/>
        <w:gridCol w:w="941"/>
        <w:gridCol w:w="788"/>
        <w:gridCol w:w="1243"/>
        <w:gridCol w:w="734"/>
        <w:gridCol w:w="2196"/>
        <w:gridCol w:w="1207"/>
      </w:tblGrid>
      <w:tr w:rsidR="005F4718" w:rsidRPr="00C106B9" w:rsidDel="00797690" w14:paraId="48E2FE29" w14:textId="7B9A3D78" w:rsidTr="008C172F">
        <w:trPr>
          <w:cantSplit/>
          <w:trHeight w:val="314"/>
          <w:tblHeader/>
          <w:jc w:val="center"/>
          <w:del w:id="52115" w:author="Ramasubramani, Hariharan" w:date="2015-07-21T10:18:00Z"/>
        </w:trPr>
        <w:tc>
          <w:tcPr>
            <w:tcW w:w="10810" w:type="dxa"/>
            <w:gridSpan w:val="9"/>
            <w:tcBorders>
              <w:top w:val="single" w:sz="4" w:space="0" w:color="auto"/>
              <w:left w:val="single" w:sz="4" w:space="0" w:color="auto"/>
              <w:bottom w:val="single" w:sz="4" w:space="0" w:color="auto"/>
              <w:right w:val="single" w:sz="4" w:space="0" w:color="auto"/>
            </w:tcBorders>
            <w:shd w:val="clear" w:color="auto" w:fill="000000" w:themeFill="text1"/>
          </w:tcPr>
          <w:p w14:paraId="1AE4FD6C" w14:textId="3602CA67" w:rsidR="005F4718" w:rsidRPr="00C106B9" w:rsidDel="00797690" w:rsidRDefault="005F4718" w:rsidP="009C3129">
            <w:pPr>
              <w:spacing w:after="60"/>
              <w:ind w:firstLine="0"/>
              <w:rPr>
                <w:del w:id="52116" w:author="Ramasubramani, Hariharan" w:date="2015-07-21T10:18:00Z"/>
                <w:rFonts w:cstheme="minorHAnsi"/>
                <w:b/>
                <w:color w:val="FFFFFF" w:themeColor="background1"/>
                <w:szCs w:val="18"/>
              </w:rPr>
            </w:pPr>
            <w:del w:id="52117" w:author="Ramasubramani, Hariharan" w:date="2015-07-21T10:18:00Z">
              <w:r w:rsidRPr="00C106B9" w:rsidDel="00797690">
                <w:rPr>
                  <w:rFonts w:cstheme="minorHAnsi"/>
                  <w:b/>
                  <w:color w:val="FFFFFF" w:themeColor="background1"/>
                  <w:szCs w:val="18"/>
                </w:rPr>
                <w:delText>Query Data Elements</w:delText>
              </w:r>
            </w:del>
          </w:p>
          <w:p w14:paraId="5DDAE4A9" w14:textId="521BD074" w:rsidR="005F4718" w:rsidDel="00797690" w:rsidRDefault="005F4718" w:rsidP="009C3129">
            <w:pPr>
              <w:spacing w:after="60"/>
              <w:ind w:firstLine="0"/>
              <w:rPr>
                <w:del w:id="52118" w:author="Ramasubramani, Hariharan" w:date="2015-07-21T10:18:00Z"/>
                <w:rFonts w:cstheme="minorHAnsi"/>
                <w:b/>
                <w:color w:val="FFFFFF" w:themeColor="background1"/>
                <w:sz w:val="20"/>
                <w:szCs w:val="18"/>
              </w:rPr>
            </w:pPr>
            <w:del w:id="52119" w:author="Ramasubramani, Hariharan" w:date="2015-07-21T10:18:00Z">
              <w:r w:rsidRPr="00C106B9" w:rsidDel="00797690">
                <w:rPr>
                  <w:rFonts w:cstheme="minorHAnsi"/>
                  <w:b/>
                  <w:color w:val="FFFFFF" w:themeColor="background1"/>
                  <w:sz w:val="20"/>
                  <w:szCs w:val="18"/>
                </w:rPr>
                <w:delText>Required: Mandatory (M), Conditional Mandatory (CM), Optional (O), Auto-Populated (AP</w:delText>
              </w:r>
              <w:r w:rsidDel="00797690">
                <w:rPr>
                  <w:rFonts w:cstheme="minorHAnsi"/>
                  <w:b/>
                  <w:color w:val="FFFFFF" w:themeColor="background1"/>
                  <w:sz w:val="20"/>
                  <w:szCs w:val="18"/>
                </w:rPr>
                <w:delText>)</w:delText>
              </w:r>
            </w:del>
          </w:p>
          <w:p w14:paraId="31830BBA" w14:textId="1018CF34" w:rsidR="005F4718" w:rsidRPr="000337E7" w:rsidDel="00797690" w:rsidRDefault="005F4718" w:rsidP="009C3129">
            <w:pPr>
              <w:spacing w:after="60"/>
              <w:ind w:firstLine="0"/>
              <w:rPr>
                <w:del w:id="52120" w:author="Ramasubramani, Hariharan" w:date="2015-07-21T10:18:00Z"/>
                <w:rFonts w:cstheme="minorHAnsi"/>
                <w:b/>
                <w:color w:val="FFFFFF" w:themeColor="background1"/>
                <w:sz w:val="18"/>
                <w:szCs w:val="18"/>
              </w:rPr>
            </w:pPr>
            <w:del w:id="52121" w:author="Ramasubramani, Hariharan" w:date="2015-07-21T10:18:00Z">
              <w:r w:rsidRPr="000337E7" w:rsidDel="00797690">
                <w:rPr>
                  <w:rFonts w:cstheme="minorHAnsi"/>
                  <w:b/>
                  <w:color w:val="FFFFFF" w:themeColor="background1"/>
                  <w:sz w:val="18"/>
                  <w:szCs w:val="18"/>
                </w:rPr>
                <w:delText>Caption:  Field Label</w:delText>
              </w:r>
            </w:del>
          </w:p>
          <w:p w14:paraId="0B659A5E" w14:textId="64FDCD3F" w:rsidR="005F4718" w:rsidRPr="000337E7" w:rsidDel="00797690" w:rsidRDefault="005F4718" w:rsidP="009C3129">
            <w:pPr>
              <w:spacing w:after="60"/>
              <w:ind w:firstLine="0"/>
              <w:rPr>
                <w:del w:id="52122" w:author="Ramasubramani, Hariharan" w:date="2015-07-21T10:18:00Z"/>
                <w:rFonts w:cstheme="minorHAnsi"/>
                <w:b/>
                <w:color w:val="FFFFFF" w:themeColor="background1"/>
                <w:sz w:val="18"/>
                <w:szCs w:val="18"/>
              </w:rPr>
            </w:pPr>
            <w:del w:id="52123" w:author="Ramasubramani, Hariharan" w:date="2015-07-21T10:18:00Z">
              <w:r w:rsidRPr="000337E7" w:rsidDel="00797690">
                <w:rPr>
                  <w:rFonts w:cstheme="minorHAnsi"/>
                  <w:b/>
                  <w:color w:val="FFFFFF" w:themeColor="background1"/>
                  <w:sz w:val="18"/>
                  <w:szCs w:val="18"/>
                </w:rPr>
                <w:delText>Editable: Not Editable (NE), Editable (E)</w:delText>
              </w:r>
            </w:del>
          </w:p>
          <w:p w14:paraId="53DFB9AD" w14:textId="0DE3EA25" w:rsidR="005F4718" w:rsidRPr="00C106B9" w:rsidDel="00797690" w:rsidRDefault="005F4718" w:rsidP="009C3129">
            <w:pPr>
              <w:spacing w:after="60"/>
              <w:ind w:firstLine="0"/>
              <w:rPr>
                <w:del w:id="52124" w:author="Ramasubramani, Hariharan" w:date="2015-07-21T10:18:00Z"/>
                <w:rFonts w:cstheme="minorHAnsi"/>
                <w:b/>
                <w:color w:val="000000" w:themeColor="text1"/>
                <w:sz w:val="20"/>
                <w:szCs w:val="18"/>
              </w:rPr>
            </w:pPr>
            <w:del w:id="52125" w:author="Ramasubramani, Hariharan" w:date="2015-07-21T10:18:00Z">
              <w:r w:rsidRPr="000337E7" w:rsidDel="00797690">
                <w:rPr>
                  <w:rFonts w:cstheme="minorHAnsi"/>
                  <w:b/>
                  <w:color w:val="FFFFFF" w:themeColor="background1"/>
                  <w:sz w:val="18"/>
                  <w:szCs w:val="18"/>
                </w:rPr>
                <w:delText>Field Type:  Date/Time, Alpha-Numeric Special Characters (</w:delText>
              </w:r>
              <w:r w:rsidR="00A137AC" w:rsidDel="00797690">
                <w:rPr>
                  <w:rFonts w:cstheme="minorHAnsi"/>
                  <w:b/>
                  <w:color w:val="FFFFFF" w:themeColor="background1"/>
                  <w:sz w:val="18"/>
                  <w:szCs w:val="18"/>
                </w:rPr>
                <w:delText>ANSC</w:delText>
              </w:r>
              <w:r w:rsidRPr="000337E7" w:rsidDel="00797690">
                <w:rPr>
                  <w:rFonts w:cstheme="minorHAnsi"/>
                  <w:b/>
                  <w:color w:val="FFFFFF" w:themeColor="background1"/>
                  <w:sz w:val="18"/>
                  <w:szCs w:val="18"/>
                </w:rPr>
                <w:delText>), Boolean (radio button)</w:delText>
              </w:r>
            </w:del>
          </w:p>
        </w:tc>
      </w:tr>
      <w:tr w:rsidR="005F4718" w:rsidRPr="00C106B9" w:rsidDel="00797690" w14:paraId="04C30F3B" w14:textId="4F57DCE8" w:rsidTr="008C172F">
        <w:trPr>
          <w:cantSplit/>
          <w:trHeight w:val="152"/>
          <w:tblHeader/>
          <w:jc w:val="center"/>
          <w:del w:id="52126" w:author="Ramasubramani, Hariharan" w:date="2015-07-21T10:18:00Z"/>
        </w:trPr>
        <w:tc>
          <w:tcPr>
            <w:tcW w:w="103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73D3C57" w14:textId="673525FE" w:rsidR="005F4718" w:rsidRPr="00C106B9" w:rsidDel="00797690" w:rsidRDefault="005F4718" w:rsidP="009C3129">
            <w:pPr>
              <w:spacing w:before="60"/>
              <w:ind w:left="-9" w:right="-121" w:firstLine="0"/>
              <w:jc w:val="center"/>
              <w:rPr>
                <w:del w:id="52127" w:author="Ramasubramani, Hariharan" w:date="2015-07-21T10:18:00Z"/>
                <w:rFonts w:cstheme="minorHAnsi"/>
                <w:b/>
                <w:color w:val="000000" w:themeColor="text1"/>
                <w:sz w:val="20"/>
                <w:szCs w:val="18"/>
              </w:rPr>
            </w:pPr>
            <w:del w:id="52128" w:author="Ramasubramani, Hariharan" w:date="2015-07-21T10:18:00Z">
              <w:r w:rsidRPr="00C106B9" w:rsidDel="00797690">
                <w:rPr>
                  <w:rFonts w:cstheme="minorHAnsi"/>
                  <w:b/>
                  <w:color w:val="000000" w:themeColor="text1"/>
                  <w:sz w:val="20"/>
                  <w:szCs w:val="18"/>
                </w:rPr>
                <w:delText>Req’t #</w:delText>
              </w:r>
            </w:del>
          </w:p>
        </w:tc>
        <w:tc>
          <w:tcPr>
            <w:tcW w:w="190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340C075" w14:textId="7CFF75C9" w:rsidR="005F4718" w:rsidRPr="00C106B9" w:rsidDel="00797690" w:rsidRDefault="005F4718" w:rsidP="009C3129">
            <w:pPr>
              <w:spacing w:before="60"/>
              <w:ind w:left="-18" w:right="-75" w:firstLine="0"/>
              <w:rPr>
                <w:del w:id="52129" w:author="Ramasubramani, Hariharan" w:date="2015-07-21T10:18:00Z"/>
                <w:rFonts w:cstheme="minorHAnsi"/>
                <w:b/>
                <w:color w:val="000000" w:themeColor="text1"/>
                <w:sz w:val="20"/>
                <w:szCs w:val="18"/>
              </w:rPr>
            </w:pPr>
            <w:del w:id="52130" w:author="Ramasubramani, Hariharan" w:date="2015-07-21T10:18:00Z">
              <w:r w:rsidRPr="00C106B9" w:rsidDel="00797690">
                <w:rPr>
                  <w:rFonts w:cstheme="minorHAnsi"/>
                  <w:b/>
                  <w:color w:val="000000" w:themeColor="text1"/>
                  <w:sz w:val="20"/>
                  <w:szCs w:val="18"/>
                </w:rPr>
                <w:delText>Data Element</w:delText>
              </w:r>
            </w:del>
          </w:p>
        </w:tc>
        <w:tc>
          <w:tcPr>
            <w:tcW w:w="759"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623FCBB" w14:textId="6F568B2A" w:rsidR="005F4718" w:rsidRPr="00C106B9" w:rsidDel="00797690" w:rsidRDefault="005F4718" w:rsidP="009C3129">
            <w:pPr>
              <w:spacing w:before="60"/>
              <w:ind w:left="-61" w:right="-99" w:firstLine="0"/>
              <w:jc w:val="center"/>
              <w:rPr>
                <w:del w:id="52131" w:author="Ramasubramani, Hariharan" w:date="2015-07-21T10:18:00Z"/>
                <w:rFonts w:cstheme="minorHAnsi"/>
                <w:b/>
                <w:color w:val="000000" w:themeColor="text1"/>
                <w:sz w:val="20"/>
                <w:szCs w:val="18"/>
              </w:rPr>
            </w:pPr>
            <w:del w:id="52132" w:author="Ramasubramani, Hariharan" w:date="2015-07-21T10:18:00Z">
              <w:r w:rsidRPr="00C106B9" w:rsidDel="00797690">
                <w:rPr>
                  <w:rFonts w:cstheme="minorHAnsi"/>
                  <w:b/>
                  <w:color w:val="000000" w:themeColor="text1"/>
                  <w:sz w:val="20"/>
                  <w:szCs w:val="18"/>
                </w:rPr>
                <w:delText>Caption</w:delText>
              </w:r>
            </w:del>
          </w:p>
        </w:tc>
        <w:tc>
          <w:tcPr>
            <w:tcW w:w="941"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DA35C91" w14:textId="6625C0DE" w:rsidR="005F4718" w:rsidRPr="00C106B9" w:rsidDel="00797690" w:rsidRDefault="005F4718" w:rsidP="009C3129">
            <w:pPr>
              <w:spacing w:before="60"/>
              <w:ind w:left="-125" w:right="-63" w:firstLine="0"/>
              <w:jc w:val="center"/>
              <w:rPr>
                <w:del w:id="52133" w:author="Ramasubramani, Hariharan" w:date="2015-07-21T10:18:00Z"/>
                <w:rFonts w:cstheme="minorHAnsi"/>
                <w:b/>
                <w:color w:val="000000" w:themeColor="text1"/>
                <w:sz w:val="20"/>
                <w:szCs w:val="18"/>
              </w:rPr>
            </w:pPr>
            <w:del w:id="52134" w:author="Ramasubramani, Hariharan" w:date="2015-07-21T10:18:00Z">
              <w:r w:rsidRPr="00C106B9" w:rsidDel="00797690">
                <w:rPr>
                  <w:rFonts w:cstheme="minorHAnsi"/>
                  <w:b/>
                  <w:color w:val="000000" w:themeColor="text1"/>
                  <w:sz w:val="20"/>
                  <w:szCs w:val="18"/>
                </w:rPr>
                <w:delText>Required</w:delText>
              </w:r>
            </w:del>
          </w:p>
        </w:tc>
        <w:tc>
          <w:tcPr>
            <w:tcW w:w="78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F22D6DB" w14:textId="5164F32B" w:rsidR="005F4718" w:rsidRPr="00C106B9" w:rsidDel="00797690" w:rsidRDefault="005F4718" w:rsidP="009C3129">
            <w:pPr>
              <w:spacing w:before="60"/>
              <w:ind w:left="-57" w:right="-66" w:firstLine="0"/>
              <w:jc w:val="center"/>
              <w:rPr>
                <w:del w:id="52135" w:author="Ramasubramani, Hariharan" w:date="2015-07-21T10:18:00Z"/>
                <w:rFonts w:cstheme="minorHAnsi"/>
                <w:b/>
                <w:color w:val="000000" w:themeColor="text1"/>
                <w:sz w:val="20"/>
                <w:szCs w:val="18"/>
              </w:rPr>
            </w:pPr>
            <w:del w:id="52136" w:author="Ramasubramani, Hariharan" w:date="2015-07-21T10:18:00Z">
              <w:r w:rsidRPr="00C106B9" w:rsidDel="00797690">
                <w:rPr>
                  <w:rFonts w:cstheme="minorHAnsi"/>
                  <w:b/>
                  <w:color w:val="000000" w:themeColor="text1"/>
                  <w:sz w:val="20"/>
                  <w:szCs w:val="18"/>
                </w:rPr>
                <w:delText xml:space="preserve">Editable </w:delText>
              </w:r>
            </w:del>
          </w:p>
        </w:tc>
        <w:tc>
          <w:tcPr>
            <w:tcW w:w="124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6996188" w14:textId="28D18F64" w:rsidR="005F4718" w:rsidRPr="00C106B9" w:rsidDel="00797690" w:rsidRDefault="005F4718" w:rsidP="009C3129">
            <w:pPr>
              <w:spacing w:before="60"/>
              <w:ind w:left="-57" w:firstLine="0"/>
              <w:jc w:val="center"/>
              <w:rPr>
                <w:del w:id="52137" w:author="Ramasubramani, Hariharan" w:date="2015-07-21T10:18:00Z"/>
                <w:rFonts w:cstheme="minorHAnsi"/>
                <w:b/>
                <w:color w:val="000000" w:themeColor="text1"/>
                <w:sz w:val="20"/>
                <w:szCs w:val="18"/>
              </w:rPr>
            </w:pPr>
            <w:del w:id="52138" w:author="Ramasubramani, Hariharan" w:date="2015-07-21T10:18:00Z">
              <w:r w:rsidRPr="00C106B9" w:rsidDel="00797690">
                <w:rPr>
                  <w:rFonts w:cstheme="minorHAnsi"/>
                  <w:b/>
                  <w:color w:val="000000" w:themeColor="text1"/>
                  <w:sz w:val="20"/>
                  <w:szCs w:val="18"/>
                </w:rPr>
                <w:delText>Field Type</w:delText>
              </w:r>
            </w:del>
          </w:p>
        </w:tc>
        <w:tc>
          <w:tcPr>
            <w:tcW w:w="734"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53F6D4F" w14:textId="0A76AFD8" w:rsidR="005F4718" w:rsidRPr="00C106B9" w:rsidDel="00797690" w:rsidRDefault="005F4718" w:rsidP="009C3129">
            <w:pPr>
              <w:spacing w:before="60"/>
              <w:ind w:left="-57" w:right="-64" w:firstLine="0"/>
              <w:jc w:val="center"/>
              <w:rPr>
                <w:del w:id="52139" w:author="Ramasubramani, Hariharan" w:date="2015-07-21T10:18:00Z"/>
                <w:rFonts w:cstheme="minorHAnsi"/>
                <w:b/>
                <w:color w:val="000000" w:themeColor="text1"/>
                <w:sz w:val="20"/>
                <w:szCs w:val="18"/>
              </w:rPr>
            </w:pPr>
            <w:del w:id="52140" w:author="Ramasubramani, Hariharan" w:date="2015-07-21T10:18:00Z">
              <w:r w:rsidRPr="00C106B9" w:rsidDel="00797690">
                <w:rPr>
                  <w:rFonts w:cstheme="minorHAnsi"/>
                  <w:b/>
                  <w:color w:val="000000" w:themeColor="text1"/>
                  <w:sz w:val="20"/>
                  <w:szCs w:val="18"/>
                </w:rPr>
                <w:delText>Length</w:delText>
              </w:r>
            </w:del>
          </w:p>
        </w:tc>
        <w:tc>
          <w:tcPr>
            <w:tcW w:w="219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D512D71" w14:textId="0644B402" w:rsidR="005F4718" w:rsidRPr="00C106B9" w:rsidDel="00797690" w:rsidRDefault="005F4718" w:rsidP="009C3129">
            <w:pPr>
              <w:spacing w:before="60"/>
              <w:ind w:left="-57" w:right="-119" w:firstLine="0"/>
              <w:jc w:val="center"/>
              <w:rPr>
                <w:del w:id="52141" w:author="Ramasubramani, Hariharan" w:date="2015-07-21T10:18:00Z"/>
                <w:rFonts w:cstheme="minorHAnsi"/>
                <w:b/>
                <w:color w:val="000000" w:themeColor="text1"/>
                <w:sz w:val="20"/>
                <w:szCs w:val="18"/>
              </w:rPr>
            </w:pPr>
            <w:del w:id="52142" w:author="Ramasubramani, Hariharan" w:date="2015-07-21T10:18:00Z">
              <w:r w:rsidRPr="00C106B9" w:rsidDel="00797690">
                <w:rPr>
                  <w:rFonts w:cstheme="minorHAnsi"/>
                  <w:b/>
                  <w:color w:val="000000" w:themeColor="text1"/>
                  <w:sz w:val="20"/>
                  <w:szCs w:val="18"/>
                </w:rPr>
                <w:delText>Format/Valid Values</w:delText>
              </w:r>
            </w:del>
          </w:p>
        </w:tc>
        <w:tc>
          <w:tcPr>
            <w:tcW w:w="120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E49154D" w14:textId="14BA6F98" w:rsidR="005F4718" w:rsidRPr="00C106B9" w:rsidDel="00797690" w:rsidRDefault="005F4718" w:rsidP="009C3129">
            <w:pPr>
              <w:spacing w:before="60"/>
              <w:ind w:left="-57" w:right="-47" w:firstLine="0"/>
              <w:jc w:val="center"/>
              <w:rPr>
                <w:del w:id="52143" w:author="Ramasubramani, Hariharan" w:date="2015-07-21T10:18:00Z"/>
                <w:rFonts w:cstheme="minorHAnsi"/>
                <w:b/>
                <w:color w:val="000000" w:themeColor="text1"/>
                <w:sz w:val="20"/>
                <w:szCs w:val="18"/>
              </w:rPr>
            </w:pPr>
            <w:del w:id="52144" w:author="Ramasubramani, Hariharan" w:date="2015-07-21T10:18:00Z">
              <w:r w:rsidRPr="00C106B9" w:rsidDel="00797690">
                <w:rPr>
                  <w:rFonts w:cstheme="minorHAnsi"/>
                  <w:b/>
                  <w:color w:val="000000" w:themeColor="text1"/>
                  <w:sz w:val="20"/>
                  <w:szCs w:val="18"/>
                </w:rPr>
                <w:delText xml:space="preserve">Default </w:delText>
              </w:r>
            </w:del>
          </w:p>
        </w:tc>
      </w:tr>
      <w:tr w:rsidR="005F4718" w:rsidRPr="00C106B9" w:rsidDel="00797690" w14:paraId="794F3D43" w14:textId="3B07A145" w:rsidTr="008C172F">
        <w:trPr>
          <w:cantSplit/>
          <w:trHeight w:val="314"/>
          <w:jc w:val="center"/>
          <w:del w:id="52145" w:author="Ramasubramani, Hariharan" w:date="2015-07-21T10:18:00Z"/>
        </w:trPr>
        <w:tc>
          <w:tcPr>
            <w:tcW w:w="1036" w:type="dxa"/>
            <w:tcBorders>
              <w:top w:val="single" w:sz="4" w:space="0" w:color="auto"/>
              <w:left w:val="single" w:sz="4" w:space="0" w:color="auto"/>
              <w:bottom w:val="single" w:sz="4" w:space="0" w:color="auto"/>
              <w:right w:val="single" w:sz="4" w:space="0" w:color="auto"/>
            </w:tcBorders>
          </w:tcPr>
          <w:p w14:paraId="4A2BFF68" w14:textId="78C27D14" w:rsidR="005F4718" w:rsidRPr="00C106B9" w:rsidDel="00797690" w:rsidRDefault="005F4718" w:rsidP="00524BF5">
            <w:pPr>
              <w:pStyle w:val="ListParagraph"/>
              <w:numPr>
                <w:ilvl w:val="3"/>
                <w:numId w:val="22"/>
              </w:numPr>
              <w:overflowPunct w:val="0"/>
              <w:autoSpaceDE w:val="0"/>
              <w:autoSpaceDN w:val="0"/>
              <w:spacing w:after="60"/>
              <w:ind w:left="-43" w:firstLine="0"/>
              <w:textAlignment w:val="baseline"/>
              <w:rPr>
                <w:del w:id="52146" w:author="Ramasubramani, Hariharan" w:date="2015-07-21T10:18:00Z"/>
                <w:rFonts w:cstheme="minorHAnsi"/>
                <w:color w:val="000000" w:themeColor="text1"/>
              </w:rPr>
            </w:pPr>
          </w:p>
        </w:tc>
        <w:tc>
          <w:tcPr>
            <w:tcW w:w="1906" w:type="dxa"/>
            <w:tcBorders>
              <w:top w:val="single" w:sz="4" w:space="0" w:color="auto"/>
              <w:left w:val="single" w:sz="4" w:space="0" w:color="auto"/>
              <w:bottom w:val="single" w:sz="4" w:space="0" w:color="auto"/>
              <w:right w:val="single" w:sz="4" w:space="0" w:color="auto"/>
            </w:tcBorders>
          </w:tcPr>
          <w:p w14:paraId="14F222BC" w14:textId="7AD0E93C" w:rsidR="005F4718" w:rsidRPr="0026685B" w:rsidDel="00797690" w:rsidRDefault="005F4718" w:rsidP="009C3129">
            <w:pPr>
              <w:ind w:firstLine="0"/>
              <w:rPr>
                <w:del w:id="52147" w:author="Ramasubramani, Hariharan" w:date="2015-07-21T10:18:00Z"/>
                <w:rFonts w:cstheme="minorHAnsi"/>
                <w:color w:val="000000" w:themeColor="text1"/>
              </w:rPr>
            </w:pPr>
            <w:del w:id="52148" w:author="Ramasubramani, Hariharan" w:date="2015-07-21T10:18:00Z">
              <w:r w:rsidRPr="0026685B" w:rsidDel="00797690">
                <w:rPr>
                  <w:rFonts w:cstheme="minorHAnsi"/>
                </w:rPr>
                <w:delText>As of Date</w:delText>
              </w:r>
            </w:del>
          </w:p>
        </w:tc>
        <w:tc>
          <w:tcPr>
            <w:tcW w:w="759" w:type="dxa"/>
            <w:tcBorders>
              <w:top w:val="single" w:sz="4" w:space="0" w:color="auto"/>
              <w:left w:val="single" w:sz="4" w:space="0" w:color="auto"/>
              <w:bottom w:val="single" w:sz="4" w:space="0" w:color="auto"/>
              <w:right w:val="single" w:sz="4" w:space="0" w:color="auto"/>
            </w:tcBorders>
          </w:tcPr>
          <w:p w14:paraId="282B33A1" w14:textId="36C728F4" w:rsidR="005F4718" w:rsidRPr="0026685B" w:rsidDel="00797690" w:rsidRDefault="005F4718" w:rsidP="009C3129">
            <w:pPr>
              <w:ind w:firstLine="0"/>
              <w:rPr>
                <w:del w:id="52149" w:author="Ramasubramani, Hariharan" w:date="2015-07-21T10:18:00Z"/>
                <w:rFonts w:cstheme="minorHAnsi"/>
                <w:color w:val="000000" w:themeColor="text1"/>
              </w:rPr>
            </w:pPr>
            <w:del w:id="52150" w:author="Ramasubramani, Hariharan" w:date="2015-07-21T10:18:00Z">
              <w:r w:rsidRPr="0026685B" w:rsidDel="00797690">
                <w:rPr>
                  <w:rFonts w:cstheme="minorHAnsi"/>
                </w:rPr>
                <w:delText>-</w:delText>
              </w:r>
            </w:del>
          </w:p>
        </w:tc>
        <w:tc>
          <w:tcPr>
            <w:tcW w:w="941" w:type="dxa"/>
            <w:tcBorders>
              <w:top w:val="single" w:sz="4" w:space="0" w:color="auto"/>
              <w:left w:val="single" w:sz="4" w:space="0" w:color="auto"/>
              <w:bottom w:val="single" w:sz="4" w:space="0" w:color="auto"/>
              <w:right w:val="single" w:sz="4" w:space="0" w:color="auto"/>
            </w:tcBorders>
          </w:tcPr>
          <w:p w14:paraId="1C687D35" w14:textId="3198EE2E" w:rsidR="005F4718" w:rsidRPr="0026685B" w:rsidDel="00797690" w:rsidRDefault="005F4718" w:rsidP="009C3129">
            <w:pPr>
              <w:ind w:left="-57" w:firstLine="0"/>
              <w:jc w:val="center"/>
              <w:rPr>
                <w:del w:id="52151" w:author="Ramasubramani, Hariharan" w:date="2015-07-21T10:18:00Z"/>
                <w:rFonts w:cstheme="minorHAnsi"/>
                <w:color w:val="000000" w:themeColor="text1"/>
              </w:rPr>
            </w:pPr>
            <w:del w:id="52152" w:author="Ramasubramani, Hariharan" w:date="2015-07-21T10:18:00Z">
              <w:r w:rsidRPr="0026685B" w:rsidDel="00797690">
                <w:rPr>
                  <w:rFonts w:cstheme="minorHAnsi"/>
                </w:rPr>
                <w:delText>M</w:delText>
              </w:r>
            </w:del>
          </w:p>
        </w:tc>
        <w:tc>
          <w:tcPr>
            <w:tcW w:w="788" w:type="dxa"/>
            <w:tcBorders>
              <w:top w:val="single" w:sz="4" w:space="0" w:color="auto"/>
              <w:left w:val="single" w:sz="4" w:space="0" w:color="auto"/>
              <w:bottom w:val="single" w:sz="4" w:space="0" w:color="auto"/>
              <w:right w:val="single" w:sz="4" w:space="0" w:color="auto"/>
            </w:tcBorders>
          </w:tcPr>
          <w:p w14:paraId="6F982C4C" w14:textId="52F62ABC" w:rsidR="005F4718" w:rsidDel="00797690" w:rsidRDefault="005F4718" w:rsidP="009C3129">
            <w:pPr>
              <w:ind w:left="-57" w:firstLine="0"/>
              <w:jc w:val="center"/>
              <w:rPr>
                <w:del w:id="52153" w:author="Ramasubramani, Hariharan" w:date="2015-07-21T10:18:00Z"/>
                <w:rFonts w:cstheme="minorHAnsi"/>
              </w:rPr>
            </w:pPr>
            <w:del w:id="52154" w:author="Ramasubramani, Hariharan" w:date="2015-07-21T10:18:00Z">
              <w:r w:rsidDel="00797690">
                <w:rPr>
                  <w:rFonts w:cstheme="minorHAnsi"/>
                </w:rPr>
                <w:delText>E</w:delText>
              </w:r>
            </w:del>
          </w:p>
          <w:p w14:paraId="3BE85BD7" w14:textId="48D247D6" w:rsidR="005F4718" w:rsidRPr="0026685B" w:rsidDel="00797690" w:rsidRDefault="005F4718" w:rsidP="009C3129">
            <w:pPr>
              <w:ind w:left="-57" w:firstLine="0"/>
              <w:jc w:val="center"/>
              <w:rPr>
                <w:del w:id="52155" w:author="Ramasubramani, Hariharan" w:date="2015-07-21T10:18:00Z"/>
                <w:rFonts w:cstheme="minorHAnsi"/>
                <w:color w:val="000000" w:themeColor="text1"/>
              </w:rPr>
            </w:pPr>
          </w:p>
        </w:tc>
        <w:tc>
          <w:tcPr>
            <w:tcW w:w="1243" w:type="dxa"/>
            <w:tcBorders>
              <w:top w:val="single" w:sz="4" w:space="0" w:color="auto"/>
              <w:left w:val="single" w:sz="4" w:space="0" w:color="auto"/>
              <w:bottom w:val="single" w:sz="4" w:space="0" w:color="auto"/>
              <w:right w:val="single" w:sz="4" w:space="0" w:color="auto"/>
            </w:tcBorders>
          </w:tcPr>
          <w:p w14:paraId="5C18273D" w14:textId="0A345FCC" w:rsidR="005F4718" w:rsidRPr="0026685B" w:rsidDel="00797690" w:rsidRDefault="005F4718" w:rsidP="009C3129">
            <w:pPr>
              <w:ind w:left="-57" w:right="-98" w:firstLine="0"/>
              <w:jc w:val="center"/>
              <w:rPr>
                <w:del w:id="52156" w:author="Ramasubramani, Hariharan" w:date="2015-07-21T10:18:00Z"/>
                <w:rFonts w:cstheme="minorHAnsi"/>
                <w:color w:val="000000" w:themeColor="text1"/>
              </w:rPr>
            </w:pPr>
            <w:del w:id="52157" w:author="Ramasubramani, Hariharan" w:date="2015-07-21T10:18:00Z">
              <w:r w:rsidRPr="0026685B" w:rsidDel="00797690">
                <w:rPr>
                  <w:rFonts w:cstheme="minorHAnsi"/>
                </w:rPr>
                <w:delText>Date</w:delText>
              </w:r>
            </w:del>
          </w:p>
        </w:tc>
        <w:tc>
          <w:tcPr>
            <w:tcW w:w="734" w:type="dxa"/>
            <w:tcBorders>
              <w:top w:val="single" w:sz="4" w:space="0" w:color="auto"/>
              <w:left w:val="single" w:sz="4" w:space="0" w:color="auto"/>
              <w:bottom w:val="single" w:sz="4" w:space="0" w:color="auto"/>
              <w:right w:val="single" w:sz="4" w:space="0" w:color="auto"/>
            </w:tcBorders>
          </w:tcPr>
          <w:p w14:paraId="25A62AB9" w14:textId="7263EACB" w:rsidR="005F4718" w:rsidRPr="0026685B" w:rsidDel="00797690" w:rsidRDefault="005F4718" w:rsidP="009C3129">
            <w:pPr>
              <w:ind w:left="-57" w:firstLine="0"/>
              <w:jc w:val="center"/>
              <w:rPr>
                <w:del w:id="52158" w:author="Ramasubramani, Hariharan" w:date="2015-07-21T10:18:00Z"/>
                <w:rFonts w:cstheme="minorHAnsi"/>
                <w:color w:val="000000" w:themeColor="text1"/>
              </w:rPr>
            </w:pPr>
            <w:del w:id="52159" w:author="Ramasubramani, Hariharan" w:date="2015-07-21T10:18:00Z">
              <w:r w:rsidRPr="0026685B" w:rsidDel="00797690">
                <w:rPr>
                  <w:rFonts w:cstheme="minorHAnsi"/>
                </w:rPr>
                <w:delText>-</w:delText>
              </w:r>
            </w:del>
          </w:p>
        </w:tc>
        <w:tc>
          <w:tcPr>
            <w:tcW w:w="2196" w:type="dxa"/>
            <w:tcBorders>
              <w:top w:val="single" w:sz="4" w:space="0" w:color="auto"/>
              <w:left w:val="single" w:sz="4" w:space="0" w:color="auto"/>
              <w:bottom w:val="single" w:sz="4" w:space="0" w:color="auto"/>
              <w:right w:val="single" w:sz="4" w:space="0" w:color="auto"/>
            </w:tcBorders>
          </w:tcPr>
          <w:p w14:paraId="72C1D3B2" w14:textId="14D48333" w:rsidR="005F4718" w:rsidRPr="0026685B" w:rsidDel="00797690" w:rsidRDefault="005F4718" w:rsidP="009C3129">
            <w:pPr>
              <w:tabs>
                <w:tab w:val="left" w:pos="81"/>
              </w:tabs>
              <w:ind w:left="-61" w:firstLine="0"/>
              <w:rPr>
                <w:del w:id="52160" w:author="Ramasubramani, Hariharan" w:date="2015-07-21T10:18:00Z"/>
                <w:rFonts w:cstheme="minorHAnsi"/>
                <w:color w:val="000000" w:themeColor="text1"/>
              </w:rPr>
            </w:pPr>
            <w:del w:id="52161" w:author="Ramasubramani, Hariharan" w:date="2015-07-21T10:18:00Z">
              <w:r w:rsidRPr="0026685B" w:rsidDel="00797690">
                <w:rPr>
                  <w:rFonts w:cstheme="minorHAnsi"/>
                </w:rPr>
                <w:delText>mm/dd/yyyy</w:delText>
              </w:r>
            </w:del>
          </w:p>
        </w:tc>
        <w:tc>
          <w:tcPr>
            <w:tcW w:w="1207" w:type="dxa"/>
            <w:tcBorders>
              <w:top w:val="single" w:sz="4" w:space="0" w:color="auto"/>
              <w:left w:val="single" w:sz="4" w:space="0" w:color="auto"/>
              <w:bottom w:val="single" w:sz="4" w:space="0" w:color="auto"/>
              <w:right w:val="single" w:sz="4" w:space="0" w:color="auto"/>
            </w:tcBorders>
          </w:tcPr>
          <w:p w14:paraId="10E3415D" w14:textId="22E4B52F" w:rsidR="005F4718" w:rsidRPr="0026685B" w:rsidDel="00797690" w:rsidRDefault="005F4718" w:rsidP="009C3129">
            <w:pPr>
              <w:ind w:left="-57" w:firstLine="0"/>
              <w:jc w:val="center"/>
              <w:rPr>
                <w:del w:id="52162" w:author="Ramasubramani, Hariharan" w:date="2015-07-21T10:18:00Z"/>
                <w:rFonts w:cstheme="minorHAnsi"/>
                <w:color w:val="000000" w:themeColor="text1"/>
              </w:rPr>
            </w:pPr>
            <w:del w:id="52163" w:author="Ramasubramani, Hariharan" w:date="2015-07-21T10:18:00Z">
              <w:r w:rsidRPr="0026685B" w:rsidDel="00797690">
                <w:rPr>
                  <w:rFonts w:cstheme="minorHAnsi"/>
                </w:rPr>
                <w:delText>&lt;</w:delText>
              </w:r>
              <w:r w:rsidDel="00797690">
                <w:rPr>
                  <w:rFonts w:cstheme="minorHAnsi"/>
                </w:rPr>
                <w:delText>Blank</w:delText>
              </w:r>
              <w:r w:rsidRPr="0026685B" w:rsidDel="00797690">
                <w:rPr>
                  <w:rFonts w:cstheme="minorHAnsi"/>
                </w:rPr>
                <w:delText>&gt;</w:delText>
              </w:r>
            </w:del>
          </w:p>
        </w:tc>
      </w:tr>
      <w:tr w:rsidR="005F4718" w:rsidRPr="00C106B9" w:rsidDel="00797690" w14:paraId="40B58F68" w14:textId="27FF9AC3" w:rsidTr="008C172F">
        <w:trPr>
          <w:cantSplit/>
          <w:trHeight w:val="314"/>
          <w:jc w:val="center"/>
          <w:del w:id="52164" w:author="Ramasubramani, Hariharan" w:date="2015-07-21T10:18:00Z"/>
        </w:trPr>
        <w:tc>
          <w:tcPr>
            <w:tcW w:w="1036" w:type="dxa"/>
            <w:tcBorders>
              <w:top w:val="single" w:sz="4" w:space="0" w:color="auto"/>
              <w:left w:val="single" w:sz="4" w:space="0" w:color="auto"/>
              <w:bottom w:val="single" w:sz="4" w:space="0" w:color="auto"/>
              <w:right w:val="single" w:sz="4" w:space="0" w:color="auto"/>
            </w:tcBorders>
          </w:tcPr>
          <w:p w14:paraId="6FEE212F" w14:textId="2EC29BB3" w:rsidR="005F4718" w:rsidRPr="00C106B9" w:rsidDel="00797690" w:rsidRDefault="005F4718" w:rsidP="00524BF5">
            <w:pPr>
              <w:pStyle w:val="ListParagraph"/>
              <w:numPr>
                <w:ilvl w:val="3"/>
                <w:numId w:val="22"/>
              </w:numPr>
              <w:overflowPunct w:val="0"/>
              <w:autoSpaceDE w:val="0"/>
              <w:autoSpaceDN w:val="0"/>
              <w:spacing w:after="60"/>
              <w:ind w:left="-43" w:firstLine="0"/>
              <w:textAlignment w:val="baseline"/>
              <w:rPr>
                <w:del w:id="52165" w:author="Ramasubramani, Hariharan" w:date="2015-07-21T10:18:00Z"/>
                <w:rFonts w:cstheme="minorHAnsi"/>
                <w:color w:val="000000" w:themeColor="text1"/>
              </w:rPr>
            </w:pPr>
          </w:p>
        </w:tc>
        <w:tc>
          <w:tcPr>
            <w:tcW w:w="1906" w:type="dxa"/>
            <w:tcBorders>
              <w:top w:val="single" w:sz="4" w:space="0" w:color="auto"/>
              <w:left w:val="single" w:sz="4" w:space="0" w:color="auto"/>
              <w:bottom w:val="single" w:sz="4" w:space="0" w:color="auto"/>
              <w:right w:val="single" w:sz="4" w:space="0" w:color="auto"/>
            </w:tcBorders>
          </w:tcPr>
          <w:p w14:paraId="1D7BED01" w14:textId="6254DC99" w:rsidR="005F4718" w:rsidRPr="00C106B9" w:rsidDel="00797690" w:rsidRDefault="005F4718" w:rsidP="009C3129">
            <w:pPr>
              <w:ind w:firstLine="0"/>
              <w:rPr>
                <w:del w:id="52166" w:author="Ramasubramani, Hariharan" w:date="2015-07-21T10:18:00Z"/>
                <w:rFonts w:cstheme="minorHAnsi"/>
                <w:color w:val="000000" w:themeColor="text1"/>
              </w:rPr>
            </w:pPr>
            <w:del w:id="52167" w:author="Ramasubramani, Hariharan" w:date="2015-07-21T10:18:00Z">
              <w:r w:rsidRPr="00C106B9" w:rsidDel="00797690">
                <w:rPr>
                  <w:rFonts w:cstheme="minorHAnsi"/>
                  <w:color w:val="000000" w:themeColor="text1"/>
                </w:rPr>
                <w:delText>Product Series</w:delText>
              </w:r>
            </w:del>
          </w:p>
        </w:tc>
        <w:tc>
          <w:tcPr>
            <w:tcW w:w="759" w:type="dxa"/>
            <w:tcBorders>
              <w:top w:val="single" w:sz="4" w:space="0" w:color="auto"/>
              <w:left w:val="single" w:sz="4" w:space="0" w:color="auto"/>
              <w:bottom w:val="single" w:sz="4" w:space="0" w:color="auto"/>
              <w:right w:val="single" w:sz="4" w:space="0" w:color="auto"/>
            </w:tcBorders>
          </w:tcPr>
          <w:p w14:paraId="36400C9E" w14:textId="6C9FC002" w:rsidR="005F4718" w:rsidRPr="00C106B9" w:rsidDel="00797690" w:rsidRDefault="005F4718" w:rsidP="009C3129">
            <w:pPr>
              <w:ind w:firstLine="0"/>
              <w:rPr>
                <w:del w:id="52168" w:author="Ramasubramani, Hariharan" w:date="2015-07-21T10:18:00Z"/>
                <w:rFonts w:cstheme="minorHAnsi"/>
                <w:color w:val="000000" w:themeColor="text1"/>
              </w:rPr>
            </w:pPr>
            <w:del w:id="52169" w:author="Ramasubramani, Hariharan" w:date="2015-07-21T10:18:00Z">
              <w:r w:rsidRPr="00C106B9" w:rsidDel="00797690">
                <w:rPr>
                  <w:rFonts w:cstheme="minorHAnsi"/>
                  <w:color w:val="000000" w:themeColor="text1"/>
                </w:rPr>
                <w:delText>-</w:delText>
              </w:r>
            </w:del>
          </w:p>
        </w:tc>
        <w:tc>
          <w:tcPr>
            <w:tcW w:w="941" w:type="dxa"/>
            <w:tcBorders>
              <w:top w:val="single" w:sz="4" w:space="0" w:color="auto"/>
              <w:left w:val="single" w:sz="4" w:space="0" w:color="auto"/>
              <w:bottom w:val="single" w:sz="4" w:space="0" w:color="auto"/>
              <w:right w:val="single" w:sz="4" w:space="0" w:color="auto"/>
            </w:tcBorders>
          </w:tcPr>
          <w:p w14:paraId="5230C74A" w14:textId="4795F22E" w:rsidR="005F4718" w:rsidRPr="00C106B9" w:rsidDel="00797690" w:rsidRDefault="005F4718" w:rsidP="009C3129">
            <w:pPr>
              <w:ind w:left="-57" w:firstLine="0"/>
              <w:jc w:val="center"/>
              <w:rPr>
                <w:del w:id="52170" w:author="Ramasubramani, Hariharan" w:date="2015-07-21T10:18:00Z"/>
                <w:rFonts w:cstheme="minorHAnsi"/>
                <w:color w:val="000000" w:themeColor="text1"/>
              </w:rPr>
            </w:pPr>
            <w:del w:id="52171" w:author="Ramasubramani, Hariharan" w:date="2015-07-21T10:18:00Z">
              <w:r w:rsidRPr="00C106B9" w:rsidDel="00797690">
                <w:rPr>
                  <w:rFonts w:cstheme="minorHAnsi"/>
                  <w:color w:val="000000" w:themeColor="text1"/>
                </w:rPr>
                <w:delText>M</w:delText>
              </w:r>
            </w:del>
          </w:p>
        </w:tc>
        <w:tc>
          <w:tcPr>
            <w:tcW w:w="788" w:type="dxa"/>
            <w:tcBorders>
              <w:top w:val="single" w:sz="4" w:space="0" w:color="auto"/>
              <w:left w:val="single" w:sz="4" w:space="0" w:color="auto"/>
              <w:bottom w:val="single" w:sz="4" w:space="0" w:color="auto"/>
              <w:right w:val="single" w:sz="4" w:space="0" w:color="auto"/>
            </w:tcBorders>
          </w:tcPr>
          <w:p w14:paraId="345A3D12" w14:textId="55967E84" w:rsidR="005F4718" w:rsidRPr="00C106B9" w:rsidDel="00797690" w:rsidRDefault="005F4718" w:rsidP="009C3129">
            <w:pPr>
              <w:ind w:left="-57" w:firstLine="0"/>
              <w:jc w:val="center"/>
              <w:rPr>
                <w:del w:id="52172" w:author="Ramasubramani, Hariharan" w:date="2015-07-21T10:18:00Z"/>
                <w:rFonts w:cstheme="minorHAnsi"/>
                <w:color w:val="000000" w:themeColor="text1"/>
              </w:rPr>
            </w:pPr>
            <w:del w:id="52173" w:author="Ramasubramani, Hariharan" w:date="2015-07-21T10:18:00Z">
              <w:r w:rsidDel="00797690">
                <w:rPr>
                  <w:rFonts w:cstheme="minorHAnsi"/>
                  <w:color w:val="000000" w:themeColor="text1"/>
                </w:rPr>
                <w:delText>E</w:delText>
              </w:r>
            </w:del>
          </w:p>
        </w:tc>
        <w:tc>
          <w:tcPr>
            <w:tcW w:w="1243" w:type="dxa"/>
            <w:tcBorders>
              <w:top w:val="single" w:sz="4" w:space="0" w:color="auto"/>
              <w:left w:val="single" w:sz="4" w:space="0" w:color="auto"/>
              <w:bottom w:val="single" w:sz="4" w:space="0" w:color="auto"/>
              <w:right w:val="single" w:sz="4" w:space="0" w:color="auto"/>
            </w:tcBorders>
          </w:tcPr>
          <w:p w14:paraId="04E5B78E" w14:textId="098067A5" w:rsidR="005F4718" w:rsidRPr="00C106B9" w:rsidDel="00797690" w:rsidRDefault="005F4718" w:rsidP="009C3129">
            <w:pPr>
              <w:ind w:left="-57" w:right="-98" w:firstLine="0"/>
              <w:jc w:val="center"/>
              <w:rPr>
                <w:del w:id="52174" w:author="Ramasubramani, Hariharan" w:date="2015-07-21T10:18:00Z"/>
                <w:rFonts w:cstheme="minorHAnsi"/>
                <w:color w:val="000000" w:themeColor="text1"/>
              </w:rPr>
            </w:pPr>
            <w:del w:id="52175" w:author="Ramasubramani, Hariharan" w:date="2015-07-21T10:18:00Z">
              <w:r w:rsidRPr="00C106B9" w:rsidDel="00797690">
                <w:rPr>
                  <w:rFonts w:cstheme="minorHAnsi"/>
                  <w:color w:val="000000" w:themeColor="text1"/>
                </w:rPr>
                <w:delText>multi-select</w:delText>
              </w:r>
            </w:del>
          </w:p>
        </w:tc>
        <w:tc>
          <w:tcPr>
            <w:tcW w:w="734" w:type="dxa"/>
            <w:tcBorders>
              <w:top w:val="single" w:sz="4" w:space="0" w:color="auto"/>
              <w:left w:val="single" w:sz="4" w:space="0" w:color="auto"/>
              <w:bottom w:val="single" w:sz="4" w:space="0" w:color="auto"/>
              <w:right w:val="single" w:sz="4" w:space="0" w:color="auto"/>
            </w:tcBorders>
          </w:tcPr>
          <w:p w14:paraId="7BBF7828" w14:textId="1E14E8AE" w:rsidR="005F4718" w:rsidRPr="00C106B9" w:rsidDel="00797690" w:rsidRDefault="005F4718" w:rsidP="009C3129">
            <w:pPr>
              <w:ind w:left="-57" w:firstLine="0"/>
              <w:jc w:val="center"/>
              <w:rPr>
                <w:del w:id="52176" w:author="Ramasubramani, Hariharan" w:date="2015-07-21T10:18:00Z"/>
                <w:rFonts w:cstheme="minorHAnsi"/>
                <w:color w:val="000000" w:themeColor="text1"/>
              </w:rPr>
            </w:pPr>
            <w:del w:id="52177" w:author="Ramasubramani, Hariharan" w:date="2015-07-21T10:18:00Z">
              <w:r w:rsidRPr="00C106B9" w:rsidDel="00797690">
                <w:rPr>
                  <w:rFonts w:cstheme="minorHAnsi"/>
                  <w:color w:val="000000" w:themeColor="text1"/>
                </w:rPr>
                <w:delText>-</w:delText>
              </w:r>
            </w:del>
          </w:p>
        </w:tc>
        <w:tc>
          <w:tcPr>
            <w:tcW w:w="2196" w:type="dxa"/>
            <w:tcBorders>
              <w:top w:val="single" w:sz="4" w:space="0" w:color="auto"/>
              <w:left w:val="single" w:sz="4" w:space="0" w:color="auto"/>
              <w:bottom w:val="single" w:sz="4" w:space="0" w:color="auto"/>
              <w:right w:val="single" w:sz="4" w:space="0" w:color="auto"/>
            </w:tcBorders>
          </w:tcPr>
          <w:p w14:paraId="7B7191DC" w14:textId="232F167B" w:rsidR="005F4718" w:rsidRPr="00C106B9" w:rsidDel="00797690" w:rsidRDefault="005F4718" w:rsidP="009C3129">
            <w:pPr>
              <w:tabs>
                <w:tab w:val="left" w:pos="81"/>
              </w:tabs>
              <w:ind w:left="-61" w:firstLine="0"/>
              <w:rPr>
                <w:del w:id="52178" w:author="Ramasubramani, Hariharan" w:date="2015-07-21T10:18:00Z"/>
                <w:rFonts w:cstheme="minorHAnsi"/>
                <w:color w:val="000000" w:themeColor="text1"/>
              </w:rPr>
            </w:pPr>
          </w:p>
        </w:tc>
        <w:tc>
          <w:tcPr>
            <w:tcW w:w="1207" w:type="dxa"/>
            <w:tcBorders>
              <w:top w:val="single" w:sz="4" w:space="0" w:color="auto"/>
              <w:left w:val="single" w:sz="4" w:space="0" w:color="auto"/>
              <w:bottom w:val="single" w:sz="4" w:space="0" w:color="auto"/>
              <w:right w:val="single" w:sz="4" w:space="0" w:color="auto"/>
            </w:tcBorders>
          </w:tcPr>
          <w:p w14:paraId="4EF5A486" w14:textId="7BA29A1F" w:rsidR="005F4718" w:rsidRPr="00C106B9" w:rsidDel="00797690" w:rsidRDefault="005F4718" w:rsidP="009C3129">
            <w:pPr>
              <w:ind w:left="-57" w:firstLine="0"/>
              <w:jc w:val="center"/>
              <w:rPr>
                <w:del w:id="52179" w:author="Ramasubramani, Hariharan" w:date="2015-07-21T10:18:00Z"/>
                <w:rFonts w:cstheme="minorHAnsi"/>
                <w:color w:val="000000" w:themeColor="text1"/>
              </w:rPr>
            </w:pPr>
            <w:del w:id="52180" w:author="Ramasubramani, Hariharan" w:date="2015-07-21T10:18:00Z">
              <w:r w:rsidRPr="00C106B9" w:rsidDel="00797690">
                <w:rPr>
                  <w:rFonts w:cstheme="minorHAnsi"/>
                  <w:color w:val="000000" w:themeColor="text1"/>
                </w:rPr>
                <w:delText>&lt;</w:delText>
              </w:r>
              <w:r w:rsidDel="00797690">
                <w:rPr>
                  <w:rFonts w:cstheme="minorHAnsi"/>
                  <w:color w:val="000000" w:themeColor="text1"/>
                </w:rPr>
                <w:delText>Blank</w:delText>
              </w:r>
              <w:r w:rsidRPr="00C106B9" w:rsidDel="00797690">
                <w:rPr>
                  <w:rFonts w:cstheme="minorHAnsi"/>
                  <w:color w:val="000000" w:themeColor="text1"/>
                </w:rPr>
                <w:delText>&gt;</w:delText>
              </w:r>
            </w:del>
          </w:p>
        </w:tc>
      </w:tr>
      <w:tr w:rsidR="005F4718" w:rsidRPr="00C106B9" w:rsidDel="00797690" w14:paraId="4605CD80" w14:textId="03813DAC" w:rsidTr="008C172F">
        <w:trPr>
          <w:cantSplit/>
          <w:trHeight w:val="314"/>
          <w:jc w:val="center"/>
          <w:del w:id="52181" w:author="Ramasubramani, Hariharan" w:date="2015-07-21T10:18:00Z"/>
        </w:trPr>
        <w:tc>
          <w:tcPr>
            <w:tcW w:w="1036" w:type="dxa"/>
            <w:tcBorders>
              <w:top w:val="single" w:sz="4" w:space="0" w:color="auto"/>
              <w:left w:val="single" w:sz="4" w:space="0" w:color="auto"/>
              <w:bottom w:val="single" w:sz="4" w:space="0" w:color="auto"/>
              <w:right w:val="single" w:sz="4" w:space="0" w:color="auto"/>
            </w:tcBorders>
          </w:tcPr>
          <w:p w14:paraId="104B63BF" w14:textId="13E0FC4A" w:rsidR="005F4718" w:rsidRPr="00C106B9" w:rsidDel="00797690" w:rsidRDefault="005F4718" w:rsidP="00524BF5">
            <w:pPr>
              <w:pStyle w:val="ListParagraph"/>
              <w:numPr>
                <w:ilvl w:val="3"/>
                <w:numId w:val="22"/>
              </w:numPr>
              <w:overflowPunct w:val="0"/>
              <w:autoSpaceDE w:val="0"/>
              <w:autoSpaceDN w:val="0"/>
              <w:spacing w:after="60"/>
              <w:ind w:left="-43" w:firstLine="0"/>
              <w:textAlignment w:val="baseline"/>
              <w:rPr>
                <w:del w:id="52182" w:author="Ramasubramani, Hariharan" w:date="2015-07-21T10:18:00Z"/>
                <w:rFonts w:cstheme="minorHAnsi"/>
                <w:color w:val="000000" w:themeColor="text1"/>
              </w:rPr>
            </w:pPr>
          </w:p>
        </w:tc>
        <w:tc>
          <w:tcPr>
            <w:tcW w:w="1906" w:type="dxa"/>
            <w:tcBorders>
              <w:top w:val="single" w:sz="4" w:space="0" w:color="auto"/>
              <w:left w:val="single" w:sz="4" w:space="0" w:color="auto"/>
              <w:bottom w:val="single" w:sz="4" w:space="0" w:color="auto"/>
              <w:right w:val="single" w:sz="4" w:space="0" w:color="auto"/>
            </w:tcBorders>
          </w:tcPr>
          <w:p w14:paraId="373E5D7F" w14:textId="393B675E" w:rsidR="005F4718" w:rsidRPr="00C106B9" w:rsidDel="00797690" w:rsidRDefault="005F4718" w:rsidP="009C3129">
            <w:pPr>
              <w:ind w:firstLine="0"/>
              <w:rPr>
                <w:del w:id="52183" w:author="Ramasubramani, Hariharan" w:date="2015-07-21T10:18:00Z"/>
                <w:rFonts w:cstheme="minorHAnsi"/>
                <w:color w:val="000000" w:themeColor="text1"/>
              </w:rPr>
            </w:pPr>
            <w:del w:id="52184" w:author="Ramasubramani, Hariharan" w:date="2015-07-21T10:18:00Z">
              <w:r w:rsidRPr="00C106B9" w:rsidDel="00797690">
                <w:rPr>
                  <w:rFonts w:cstheme="minorHAnsi"/>
                  <w:color w:val="000000" w:themeColor="text1"/>
                </w:rPr>
                <w:delText>Product Type</w:delText>
              </w:r>
            </w:del>
          </w:p>
        </w:tc>
        <w:tc>
          <w:tcPr>
            <w:tcW w:w="759" w:type="dxa"/>
            <w:tcBorders>
              <w:top w:val="single" w:sz="4" w:space="0" w:color="auto"/>
              <w:left w:val="single" w:sz="4" w:space="0" w:color="auto"/>
              <w:bottom w:val="single" w:sz="4" w:space="0" w:color="auto"/>
              <w:right w:val="single" w:sz="4" w:space="0" w:color="auto"/>
            </w:tcBorders>
          </w:tcPr>
          <w:p w14:paraId="6E959312" w14:textId="36F95BBD" w:rsidR="005F4718" w:rsidRPr="00C106B9" w:rsidDel="00797690" w:rsidRDefault="005F4718" w:rsidP="009C3129">
            <w:pPr>
              <w:ind w:firstLine="0"/>
              <w:rPr>
                <w:del w:id="52185" w:author="Ramasubramani, Hariharan" w:date="2015-07-21T10:18:00Z"/>
                <w:rFonts w:cstheme="minorHAnsi"/>
                <w:color w:val="000000" w:themeColor="text1"/>
              </w:rPr>
            </w:pPr>
            <w:del w:id="52186" w:author="Ramasubramani, Hariharan" w:date="2015-07-21T10:18:00Z">
              <w:r w:rsidRPr="00C106B9" w:rsidDel="00797690">
                <w:rPr>
                  <w:rFonts w:cstheme="minorHAnsi"/>
                  <w:color w:val="000000" w:themeColor="text1"/>
                </w:rPr>
                <w:delText>-</w:delText>
              </w:r>
            </w:del>
          </w:p>
        </w:tc>
        <w:tc>
          <w:tcPr>
            <w:tcW w:w="941" w:type="dxa"/>
            <w:tcBorders>
              <w:top w:val="single" w:sz="4" w:space="0" w:color="auto"/>
              <w:left w:val="single" w:sz="4" w:space="0" w:color="auto"/>
              <w:bottom w:val="single" w:sz="4" w:space="0" w:color="auto"/>
              <w:right w:val="single" w:sz="4" w:space="0" w:color="auto"/>
            </w:tcBorders>
          </w:tcPr>
          <w:p w14:paraId="7B3813BE" w14:textId="17412C4B" w:rsidR="005F4718" w:rsidRPr="00C106B9" w:rsidDel="00797690" w:rsidRDefault="005F4718" w:rsidP="009C3129">
            <w:pPr>
              <w:ind w:left="-57" w:firstLine="0"/>
              <w:jc w:val="center"/>
              <w:rPr>
                <w:del w:id="52187" w:author="Ramasubramani, Hariharan" w:date="2015-07-21T10:18:00Z"/>
                <w:rFonts w:cstheme="minorHAnsi"/>
                <w:color w:val="000000" w:themeColor="text1"/>
              </w:rPr>
            </w:pPr>
            <w:del w:id="52188" w:author="Ramasubramani, Hariharan" w:date="2015-07-21T10:18:00Z">
              <w:r w:rsidRPr="00C106B9" w:rsidDel="00797690">
                <w:rPr>
                  <w:rFonts w:cstheme="minorHAnsi"/>
                  <w:color w:val="000000" w:themeColor="text1"/>
                </w:rPr>
                <w:delText>O</w:delText>
              </w:r>
            </w:del>
          </w:p>
        </w:tc>
        <w:tc>
          <w:tcPr>
            <w:tcW w:w="788" w:type="dxa"/>
            <w:tcBorders>
              <w:top w:val="single" w:sz="4" w:space="0" w:color="auto"/>
              <w:left w:val="single" w:sz="4" w:space="0" w:color="auto"/>
              <w:bottom w:val="single" w:sz="4" w:space="0" w:color="auto"/>
              <w:right w:val="single" w:sz="4" w:space="0" w:color="auto"/>
            </w:tcBorders>
          </w:tcPr>
          <w:p w14:paraId="315A6A1E" w14:textId="33A3CC92" w:rsidR="005F4718" w:rsidRPr="00C106B9" w:rsidDel="00797690" w:rsidRDefault="005F4718" w:rsidP="009C3129">
            <w:pPr>
              <w:ind w:left="-57" w:firstLine="0"/>
              <w:jc w:val="center"/>
              <w:rPr>
                <w:del w:id="52189" w:author="Ramasubramani, Hariharan" w:date="2015-07-21T10:18:00Z"/>
                <w:rFonts w:cstheme="minorHAnsi"/>
                <w:color w:val="000000" w:themeColor="text1"/>
              </w:rPr>
            </w:pPr>
            <w:del w:id="52190" w:author="Ramasubramani, Hariharan" w:date="2015-07-21T10:18:00Z">
              <w:r w:rsidDel="00797690">
                <w:rPr>
                  <w:rFonts w:cstheme="minorHAnsi"/>
                  <w:color w:val="000000" w:themeColor="text1"/>
                </w:rPr>
                <w:delText>E</w:delText>
              </w:r>
            </w:del>
          </w:p>
        </w:tc>
        <w:tc>
          <w:tcPr>
            <w:tcW w:w="1243" w:type="dxa"/>
            <w:tcBorders>
              <w:top w:val="single" w:sz="4" w:space="0" w:color="auto"/>
              <w:left w:val="single" w:sz="4" w:space="0" w:color="auto"/>
              <w:bottom w:val="single" w:sz="4" w:space="0" w:color="auto"/>
              <w:right w:val="single" w:sz="4" w:space="0" w:color="auto"/>
            </w:tcBorders>
          </w:tcPr>
          <w:p w14:paraId="74A5D1BE" w14:textId="2DEBCBF1" w:rsidR="005F4718" w:rsidRPr="00C106B9" w:rsidDel="00797690" w:rsidRDefault="005F4718" w:rsidP="009C3129">
            <w:pPr>
              <w:ind w:left="-57" w:right="-98" w:firstLine="0"/>
              <w:jc w:val="center"/>
              <w:rPr>
                <w:del w:id="52191" w:author="Ramasubramani, Hariharan" w:date="2015-07-21T10:18:00Z"/>
                <w:rFonts w:cstheme="minorHAnsi"/>
                <w:color w:val="000000" w:themeColor="text1"/>
              </w:rPr>
            </w:pPr>
            <w:del w:id="52192" w:author="Ramasubramani, Hariharan" w:date="2015-07-21T10:18:00Z">
              <w:r w:rsidRPr="00C106B9" w:rsidDel="00797690">
                <w:rPr>
                  <w:rFonts w:cstheme="minorHAnsi"/>
                  <w:color w:val="000000" w:themeColor="text1"/>
                </w:rPr>
                <w:delText>multi-select</w:delText>
              </w:r>
            </w:del>
          </w:p>
        </w:tc>
        <w:tc>
          <w:tcPr>
            <w:tcW w:w="734" w:type="dxa"/>
            <w:tcBorders>
              <w:top w:val="single" w:sz="4" w:space="0" w:color="auto"/>
              <w:left w:val="single" w:sz="4" w:space="0" w:color="auto"/>
              <w:bottom w:val="single" w:sz="4" w:space="0" w:color="auto"/>
              <w:right w:val="single" w:sz="4" w:space="0" w:color="auto"/>
            </w:tcBorders>
          </w:tcPr>
          <w:p w14:paraId="186C65DB" w14:textId="49FB9A4B" w:rsidR="005F4718" w:rsidRPr="00C106B9" w:rsidDel="00797690" w:rsidRDefault="005F4718" w:rsidP="009C3129">
            <w:pPr>
              <w:ind w:left="-57" w:firstLine="0"/>
              <w:jc w:val="center"/>
              <w:rPr>
                <w:del w:id="52193" w:author="Ramasubramani, Hariharan" w:date="2015-07-21T10:18:00Z"/>
                <w:rFonts w:cstheme="minorHAnsi"/>
                <w:color w:val="000000" w:themeColor="text1"/>
              </w:rPr>
            </w:pPr>
            <w:del w:id="52194" w:author="Ramasubramani, Hariharan" w:date="2015-07-21T10:18:00Z">
              <w:r w:rsidRPr="00C106B9" w:rsidDel="00797690">
                <w:rPr>
                  <w:rFonts w:cstheme="minorHAnsi"/>
                  <w:color w:val="000000" w:themeColor="text1"/>
                </w:rPr>
                <w:delText>-</w:delText>
              </w:r>
            </w:del>
          </w:p>
        </w:tc>
        <w:tc>
          <w:tcPr>
            <w:tcW w:w="2196" w:type="dxa"/>
            <w:tcBorders>
              <w:top w:val="single" w:sz="4" w:space="0" w:color="auto"/>
              <w:left w:val="single" w:sz="4" w:space="0" w:color="auto"/>
              <w:bottom w:val="single" w:sz="4" w:space="0" w:color="auto"/>
              <w:right w:val="single" w:sz="4" w:space="0" w:color="auto"/>
            </w:tcBorders>
          </w:tcPr>
          <w:p w14:paraId="118C318B" w14:textId="545AFC7F" w:rsidR="005F4718" w:rsidRPr="00C106B9" w:rsidDel="00797690" w:rsidRDefault="005F4718" w:rsidP="009C3129">
            <w:pPr>
              <w:tabs>
                <w:tab w:val="left" w:pos="81"/>
              </w:tabs>
              <w:ind w:left="-61" w:firstLine="0"/>
              <w:rPr>
                <w:del w:id="52195" w:author="Ramasubramani, Hariharan" w:date="2015-07-21T10:18:00Z"/>
                <w:rFonts w:cstheme="minorHAnsi"/>
                <w:color w:val="000000" w:themeColor="text1"/>
              </w:rPr>
            </w:pPr>
          </w:p>
        </w:tc>
        <w:tc>
          <w:tcPr>
            <w:tcW w:w="1207" w:type="dxa"/>
            <w:tcBorders>
              <w:top w:val="single" w:sz="4" w:space="0" w:color="auto"/>
              <w:left w:val="single" w:sz="4" w:space="0" w:color="auto"/>
              <w:bottom w:val="single" w:sz="4" w:space="0" w:color="auto"/>
              <w:right w:val="single" w:sz="4" w:space="0" w:color="auto"/>
            </w:tcBorders>
          </w:tcPr>
          <w:p w14:paraId="4A5550B3" w14:textId="761AF6F6" w:rsidR="005F4718" w:rsidRPr="00C106B9" w:rsidDel="00797690" w:rsidRDefault="005F4718" w:rsidP="009C3129">
            <w:pPr>
              <w:ind w:left="-57" w:firstLine="0"/>
              <w:jc w:val="center"/>
              <w:rPr>
                <w:del w:id="52196" w:author="Ramasubramani, Hariharan" w:date="2015-07-21T10:18:00Z"/>
                <w:rFonts w:cstheme="minorHAnsi"/>
                <w:color w:val="000000" w:themeColor="text1"/>
              </w:rPr>
            </w:pPr>
            <w:del w:id="52197" w:author="Ramasubramani, Hariharan" w:date="2015-07-21T10:18:00Z">
              <w:r w:rsidRPr="00C106B9" w:rsidDel="00797690">
                <w:rPr>
                  <w:rFonts w:cstheme="minorHAnsi"/>
                  <w:color w:val="000000" w:themeColor="text1"/>
                </w:rPr>
                <w:delText>&lt;</w:delText>
              </w:r>
              <w:r w:rsidDel="00797690">
                <w:rPr>
                  <w:rFonts w:cstheme="minorHAnsi"/>
                  <w:color w:val="000000" w:themeColor="text1"/>
                </w:rPr>
                <w:delText>Blank</w:delText>
              </w:r>
              <w:r w:rsidRPr="00C106B9" w:rsidDel="00797690">
                <w:rPr>
                  <w:rFonts w:cstheme="minorHAnsi"/>
                  <w:color w:val="000000" w:themeColor="text1"/>
                </w:rPr>
                <w:delText>&gt;</w:delText>
              </w:r>
            </w:del>
          </w:p>
        </w:tc>
      </w:tr>
      <w:tr w:rsidR="005F4718" w:rsidRPr="00C106B9" w:rsidDel="00797690" w14:paraId="55117BC4" w14:textId="777E7EF8" w:rsidTr="008C172F">
        <w:trPr>
          <w:cantSplit/>
          <w:trHeight w:val="314"/>
          <w:jc w:val="center"/>
          <w:del w:id="52198" w:author="Ramasubramani, Hariharan" w:date="2015-07-21T10:18:00Z"/>
        </w:trPr>
        <w:tc>
          <w:tcPr>
            <w:tcW w:w="1036" w:type="dxa"/>
            <w:tcBorders>
              <w:top w:val="single" w:sz="4" w:space="0" w:color="auto"/>
              <w:left w:val="single" w:sz="4" w:space="0" w:color="auto"/>
              <w:bottom w:val="single" w:sz="4" w:space="0" w:color="auto"/>
              <w:right w:val="single" w:sz="4" w:space="0" w:color="auto"/>
            </w:tcBorders>
          </w:tcPr>
          <w:p w14:paraId="67A9859C" w14:textId="10279E2B" w:rsidR="005F4718" w:rsidRPr="00C106B9" w:rsidDel="00797690" w:rsidRDefault="005F4718" w:rsidP="00524BF5">
            <w:pPr>
              <w:pStyle w:val="ListParagraph"/>
              <w:numPr>
                <w:ilvl w:val="3"/>
                <w:numId w:val="22"/>
              </w:numPr>
              <w:overflowPunct w:val="0"/>
              <w:autoSpaceDE w:val="0"/>
              <w:autoSpaceDN w:val="0"/>
              <w:spacing w:after="60"/>
              <w:ind w:left="-43" w:firstLine="0"/>
              <w:textAlignment w:val="baseline"/>
              <w:rPr>
                <w:del w:id="52199" w:author="Ramasubramani, Hariharan" w:date="2015-07-21T10:18:00Z"/>
                <w:rFonts w:cstheme="minorHAnsi"/>
                <w:color w:val="000000" w:themeColor="text1"/>
              </w:rPr>
            </w:pPr>
          </w:p>
        </w:tc>
        <w:tc>
          <w:tcPr>
            <w:tcW w:w="1906" w:type="dxa"/>
            <w:tcBorders>
              <w:top w:val="single" w:sz="4" w:space="0" w:color="auto"/>
              <w:left w:val="single" w:sz="4" w:space="0" w:color="auto"/>
              <w:bottom w:val="single" w:sz="4" w:space="0" w:color="auto"/>
              <w:right w:val="single" w:sz="4" w:space="0" w:color="auto"/>
            </w:tcBorders>
          </w:tcPr>
          <w:p w14:paraId="6D7790E7" w14:textId="5AEB9151" w:rsidR="005F4718" w:rsidDel="00797690" w:rsidRDefault="005F4718" w:rsidP="009C3129">
            <w:pPr>
              <w:ind w:firstLine="0"/>
              <w:rPr>
                <w:del w:id="52200" w:author="Ramasubramani, Hariharan" w:date="2015-07-21T10:18:00Z"/>
                <w:rFonts w:cstheme="minorHAnsi"/>
                <w:color w:val="000000" w:themeColor="text1"/>
              </w:rPr>
            </w:pPr>
            <w:del w:id="52201" w:author="Ramasubramani, Hariharan" w:date="2015-07-21T10:18:00Z">
              <w:r w:rsidDel="00797690">
                <w:rPr>
                  <w:rFonts w:cstheme="minorHAnsi"/>
                  <w:color w:val="000000" w:themeColor="text1"/>
                </w:rPr>
                <w:delText>Product Name</w:delText>
              </w:r>
            </w:del>
          </w:p>
        </w:tc>
        <w:tc>
          <w:tcPr>
            <w:tcW w:w="759" w:type="dxa"/>
            <w:tcBorders>
              <w:top w:val="single" w:sz="4" w:space="0" w:color="auto"/>
              <w:left w:val="single" w:sz="4" w:space="0" w:color="auto"/>
              <w:bottom w:val="single" w:sz="4" w:space="0" w:color="auto"/>
              <w:right w:val="single" w:sz="4" w:space="0" w:color="auto"/>
            </w:tcBorders>
          </w:tcPr>
          <w:p w14:paraId="1EFEE8F4" w14:textId="23F18D6E" w:rsidR="005F4718" w:rsidRPr="00C106B9" w:rsidDel="00797690" w:rsidRDefault="005F4718" w:rsidP="009C3129">
            <w:pPr>
              <w:ind w:firstLine="0"/>
              <w:rPr>
                <w:del w:id="52202" w:author="Ramasubramani, Hariharan" w:date="2015-07-21T10:18:00Z"/>
                <w:rFonts w:cstheme="minorHAnsi"/>
                <w:color w:val="000000" w:themeColor="text1"/>
              </w:rPr>
            </w:pPr>
            <w:del w:id="52203" w:author="Ramasubramani, Hariharan" w:date="2015-07-21T10:18:00Z">
              <w:r w:rsidDel="00797690">
                <w:rPr>
                  <w:rFonts w:cstheme="minorHAnsi"/>
                  <w:color w:val="000000" w:themeColor="text1"/>
                </w:rPr>
                <w:delText>-</w:delText>
              </w:r>
            </w:del>
          </w:p>
        </w:tc>
        <w:tc>
          <w:tcPr>
            <w:tcW w:w="941" w:type="dxa"/>
            <w:tcBorders>
              <w:top w:val="single" w:sz="4" w:space="0" w:color="auto"/>
              <w:left w:val="single" w:sz="4" w:space="0" w:color="auto"/>
              <w:bottom w:val="single" w:sz="4" w:space="0" w:color="auto"/>
              <w:right w:val="single" w:sz="4" w:space="0" w:color="auto"/>
            </w:tcBorders>
          </w:tcPr>
          <w:p w14:paraId="343B9602" w14:textId="0D5DC0BD" w:rsidR="005F4718" w:rsidRPr="00C106B9" w:rsidDel="00797690" w:rsidRDefault="005F4718" w:rsidP="009C3129">
            <w:pPr>
              <w:ind w:left="-57" w:firstLine="0"/>
              <w:jc w:val="center"/>
              <w:rPr>
                <w:del w:id="52204" w:author="Ramasubramani, Hariharan" w:date="2015-07-21T10:18:00Z"/>
                <w:rFonts w:cstheme="minorHAnsi"/>
                <w:color w:val="000000" w:themeColor="text1"/>
              </w:rPr>
            </w:pPr>
            <w:del w:id="52205" w:author="Ramasubramani, Hariharan" w:date="2015-07-21T10:18:00Z">
              <w:r w:rsidDel="00797690">
                <w:rPr>
                  <w:rFonts w:cstheme="minorHAnsi"/>
                  <w:color w:val="000000" w:themeColor="text1"/>
                </w:rPr>
                <w:delText>O</w:delText>
              </w:r>
            </w:del>
          </w:p>
        </w:tc>
        <w:tc>
          <w:tcPr>
            <w:tcW w:w="788" w:type="dxa"/>
            <w:tcBorders>
              <w:top w:val="single" w:sz="4" w:space="0" w:color="auto"/>
              <w:left w:val="single" w:sz="4" w:space="0" w:color="auto"/>
              <w:bottom w:val="single" w:sz="4" w:space="0" w:color="auto"/>
              <w:right w:val="single" w:sz="4" w:space="0" w:color="auto"/>
            </w:tcBorders>
          </w:tcPr>
          <w:p w14:paraId="6CF69B7F" w14:textId="60B7C862" w:rsidR="005F4718" w:rsidDel="00797690" w:rsidRDefault="005F4718" w:rsidP="009C3129">
            <w:pPr>
              <w:ind w:left="-57" w:firstLine="0"/>
              <w:jc w:val="center"/>
              <w:rPr>
                <w:del w:id="52206" w:author="Ramasubramani, Hariharan" w:date="2015-07-21T10:18:00Z"/>
                <w:rFonts w:cstheme="minorHAnsi"/>
                <w:color w:val="000000" w:themeColor="text1"/>
              </w:rPr>
            </w:pPr>
            <w:del w:id="52207" w:author="Ramasubramani, Hariharan" w:date="2015-07-21T10:18:00Z">
              <w:r w:rsidDel="00797690">
                <w:rPr>
                  <w:rFonts w:cstheme="minorHAnsi"/>
                  <w:color w:val="000000" w:themeColor="text1"/>
                </w:rPr>
                <w:delText>E</w:delText>
              </w:r>
            </w:del>
          </w:p>
        </w:tc>
        <w:tc>
          <w:tcPr>
            <w:tcW w:w="1243" w:type="dxa"/>
            <w:tcBorders>
              <w:top w:val="single" w:sz="4" w:space="0" w:color="auto"/>
              <w:left w:val="single" w:sz="4" w:space="0" w:color="auto"/>
              <w:bottom w:val="single" w:sz="4" w:space="0" w:color="auto"/>
              <w:right w:val="single" w:sz="4" w:space="0" w:color="auto"/>
            </w:tcBorders>
          </w:tcPr>
          <w:p w14:paraId="4BB84FFF" w14:textId="62C45E13" w:rsidR="005F4718" w:rsidRPr="00C106B9" w:rsidDel="00797690" w:rsidRDefault="005F4718" w:rsidP="009C3129">
            <w:pPr>
              <w:ind w:left="-57" w:right="-98" w:firstLine="0"/>
              <w:jc w:val="center"/>
              <w:rPr>
                <w:del w:id="52208" w:author="Ramasubramani, Hariharan" w:date="2015-07-21T10:18:00Z"/>
                <w:rFonts w:cstheme="minorHAnsi"/>
                <w:color w:val="000000" w:themeColor="text1"/>
              </w:rPr>
            </w:pPr>
            <w:del w:id="52209" w:author="Ramasubramani, Hariharan" w:date="2015-07-21T10:18:00Z">
              <w:r w:rsidDel="00797690">
                <w:rPr>
                  <w:rFonts w:cstheme="minorHAnsi"/>
                  <w:color w:val="000000" w:themeColor="text1"/>
                </w:rPr>
                <w:delText>Multi-select</w:delText>
              </w:r>
            </w:del>
          </w:p>
        </w:tc>
        <w:tc>
          <w:tcPr>
            <w:tcW w:w="734" w:type="dxa"/>
            <w:tcBorders>
              <w:top w:val="single" w:sz="4" w:space="0" w:color="auto"/>
              <w:left w:val="single" w:sz="4" w:space="0" w:color="auto"/>
              <w:bottom w:val="single" w:sz="4" w:space="0" w:color="auto"/>
              <w:right w:val="single" w:sz="4" w:space="0" w:color="auto"/>
            </w:tcBorders>
          </w:tcPr>
          <w:p w14:paraId="78E1C306" w14:textId="6BCE6357" w:rsidR="005F4718" w:rsidRPr="00C106B9" w:rsidDel="00797690" w:rsidRDefault="005F4718" w:rsidP="009C3129">
            <w:pPr>
              <w:ind w:left="-57" w:firstLine="0"/>
              <w:jc w:val="center"/>
              <w:rPr>
                <w:del w:id="52210" w:author="Ramasubramani, Hariharan" w:date="2015-07-21T10:18:00Z"/>
                <w:rFonts w:cstheme="minorHAnsi"/>
                <w:color w:val="000000" w:themeColor="text1"/>
              </w:rPr>
            </w:pPr>
            <w:del w:id="52211" w:author="Ramasubramani, Hariharan" w:date="2015-07-21T10:18:00Z">
              <w:r w:rsidDel="00797690">
                <w:rPr>
                  <w:rFonts w:cstheme="minorHAnsi"/>
                  <w:color w:val="000000" w:themeColor="text1"/>
                </w:rPr>
                <w:delText>-</w:delText>
              </w:r>
            </w:del>
          </w:p>
        </w:tc>
        <w:tc>
          <w:tcPr>
            <w:tcW w:w="2196" w:type="dxa"/>
            <w:tcBorders>
              <w:top w:val="single" w:sz="4" w:space="0" w:color="auto"/>
              <w:left w:val="single" w:sz="4" w:space="0" w:color="auto"/>
              <w:bottom w:val="single" w:sz="4" w:space="0" w:color="auto"/>
              <w:right w:val="single" w:sz="4" w:space="0" w:color="auto"/>
            </w:tcBorders>
          </w:tcPr>
          <w:p w14:paraId="0803B1C6" w14:textId="67C5EE99" w:rsidR="005F4718" w:rsidRPr="00C106B9" w:rsidDel="00797690" w:rsidRDefault="005F4718" w:rsidP="009C3129">
            <w:pPr>
              <w:tabs>
                <w:tab w:val="left" w:pos="81"/>
              </w:tabs>
              <w:ind w:left="-61" w:firstLine="0"/>
              <w:rPr>
                <w:del w:id="52212" w:author="Ramasubramani, Hariharan" w:date="2015-07-21T10:18:00Z"/>
                <w:rFonts w:cstheme="minorHAnsi"/>
                <w:color w:val="000000" w:themeColor="text1"/>
              </w:rPr>
            </w:pPr>
          </w:p>
        </w:tc>
        <w:tc>
          <w:tcPr>
            <w:tcW w:w="1207" w:type="dxa"/>
            <w:tcBorders>
              <w:top w:val="single" w:sz="4" w:space="0" w:color="auto"/>
              <w:left w:val="single" w:sz="4" w:space="0" w:color="auto"/>
              <w:bottom w:val="single" w:sz="4" w:space="0" w:color="auto"/>
              <w:right w:val="single" w:sz="4" w:space="0" w:color="auto"/>
            </w:tcBorders>
          </w:tcPr>
          <w:p w14:paraId="10C79E52" w14:textId="2F5F564C" w:rsidR="005F4718" w:rsidDel="00797690" w:rsidRDefault="005F4718" w:rsidP="009C3129">
            <w:pPr>
              <w:pStyle w:val="ListParagraph"/>
              <w:numPr>
                <w:ilvl w:val="0"/>
                <w:numId w:val="9"/>
              </w:numPr>
              <w:tabs>
                <w:tab w:val="left" w:pos="138"/>
              </w:tabs>
              <w:overflowPunct w:val="0"/>
              <w:autoSpaceDE w:val="0"/>
              <w:autoSpaceDN w:val="0"/>
              <w:adjustRightInd w:val="0"/>
              <w:ind w:left="-42" w:right="-47" w:firstLine="0"/>
              <w:contextualSpacing w:val="0"/>
              <w:textAlignment w:val="baseline"/>
              <w:rPr>
                <w:del w:id="52213" w:author="Ramasubramani, Hariharan" w:date="2015-07-21T10:18:00Z"/>
                <w:rFonts w:cstheme="minorHAnsi"/>
                <w:color w:val="000000" w:themeColor="text1"/>
              </w:rPr>
            </w:pPr>
          </w:p>
        </w:tc>
      </w:tr>
      <w:tr w:rsidR="005F4718" w:rsidRPr="00C106B9" w:rsidDel="00797690" w14:paraId="6796161A" w14:textId="4D09E258" w:rsidTr="008C172F">
        <w:trPr>
          <w:cantSplit/>
          <w:trHeight w:val="314"/>
          <w:jc w:val="center"/>
          <w:del w:id="52214" w:author="Ramasubramani, Hariharan" w:date="2015-07-21T10:18:00Z"/>
        </w:trPr>
        <w:tc>
          <w:tcPr>
            <w:tcW w:w="1036" w:type="dxa"/>
            <w:tcBorders>
              <w:top w:val="single" w:sz="4" w:space="0" w:color="auto"/>
              <w:left w:val="single" w:sz="4" w:space="0" w:color="auto"/>
              <w:bottom w:val="single" w:sz="4" w:space="0" w:color="auto"/>
              <w:right w:val="single" w:sz="4" w:space="0" w:color="auto"/>
            </w:tcBorders>
          </w:tcPr>
          <w:p w14:paraId="1AC5EF17" w14:textId="4AD9D65F" w:rsidR="005F4718" w:rsidRPr="00C106B9" w:rsidDel="00797690" w:rsidRDefault="005F4718" w:rsidP="00524BF5">
            <w:pPr>
              <w:pStyle w:val="ListParagraph"/>
              <w:numPr>
                <w:ilvl w:val="3"/>
                <w:numId w:val="22"/>
              </w:numPr>
              <w:overflowPunct w:val="0"/>
              <w:autoSpaceDE w:val="0"/>
              <w:autoSpaceDN w:val="0"/>
              <w:spacing w:after="60"/>
              <w:ind w:left="-43" w:firstLine="0"/>
              <w:textAlignment w:val="baseline"/>
              <w:rPr>
                <w:del w:id="52215" w:author="Ramasubramani, Hariharan" w:date="2015-07-21T10:18:00Z"/>
                <w:rFonts w:cstheme="minorHAnsi"/>
                <w:color w:val="000000" w:themeColor="text1"/>
              </w:rPr>
            </w:pPr>
          </w:p>
        </w:tc>
        <w:tc>
          <w:tcPr>
            <w:tcW w:w="1906" w:type="dxa"/>
            <w:tcBorders>
              <w:top w:val="single" w:sz="4" w:space="0" w:color="auto"/>
              <w:left w:val="single" w:sz="4" w:space="0" w:color="auto"/>
              <w:bottom w:val="single" w:sz="4" w:space="0" w:color="auto"/>
              <w:right w:val="single" w:sz="4" w:space="0" w:color="auto"/>
            </w:tcBorders>
          </w:tcPr>
          <w:p w14:paraId="3671F383" w14:textId="3AE6163F" w:rsidR="005F4718" w:rsidRPr="00C106B9" w:rsidDel="00797690" w:rsidRDefault="005F4718" w:rsidP="009C3129">
            <w:pPr>
              <w:ind w:firstLine="0"/>
              <w:rPr>
                <w:del w:id="52216" w:author="Ramasubramani, Hariharan" w:date="2015-07-21T10:18:00Z"/>
                <w:rFonts w:cstheme="minorHAnsi"/>
                <w:color w:val="000000" w:themeColor="text1"/>
              </w:rPr>
            </w:pPr>
            <w:del w:id="52217" w:author="Ramasubramani, Hariharan" w:date="2015-07-21T10:18:00Z">
              <w:r w:rsidDel="00797690">
                <w:rPr>
                  <w:rFonts w:cstheme="minorHAnsi"/>
                  <w:color w:val="000000" w:themeColor="text1"/>
                </w:rPr>
                <w:delText>Form</w:delText>
              </w:r>
              <w:r w:rsidRPr="00C106B9" w:rsidDel="00797690">
                <w:rPr>
                  <w:rFonts w:cstheme="minorHAnsi"/>
                  <w:color w:val="000000" w:themeColor="text1"/>
                </w:rPr>
                <w:delText xml:space="preserve"> Type</w:delText>
              </w:r>
            </w:del>
          </w:p>
        </w:tc>
        <w:tc>
          <w:tcPr>
            <w:tcW w:w="759" w:type="dxa"/>
            <w:tcBorders>
              <w:top w:val="single" w:sz="4" w:space="0" w:color="auto"/>
              <w:left w:val="single" w:sz="4" w:space="0" w:color="auto"/>
              <w:bottom w:val="single" w:sz="4" w:space="0" w:color="auto"/>
              <w:right w:val="single" w:sz="4" w:space="0" w:color="auto"/>
            </w:tcBorders>
          </w:tcPr>
          <w:p w14:paraId="4C97BE3C" w14:textId="27F050D2" w:rsidR="005F4718" w:rsidRPr="00C106B9" w:rsidDel="00797690" w:rsidRDefault="005F4718" w:rsidP="009C3129">
            <w:pPr>
              <w:ind w:firstLine="0"/>
              <w:rPr>
                <w:del w:id="52218" w:author="Ramasubramani, Hariharan" w:date="2015-07-21T10:18:00Z"/>
                <w:rFonts w:cstheme="minorHAnsi"/>
                <w:color w:val="000000" w:themeColor="text1"/>
              </w:rPr>
            </w:pPr>
            <w:del w:id="52219" w:author="Ramasubramani, Hariharan" w:date="2015-07-21T10:18:00Z">
              <w:r w:rsidRPr="00C106B9" w:rsidDel="00797690">
                <w:rPr>
                  <w:rFonts w:cstheme="minorHAnsi"/>
                  <w:color w:val="000000" w:themeColor="text1"/>
                </w:rPr>
                <w:delText>-</w:delText>
              </w:r>
            </w:del>
          </w:p>
        </w:tc>
        <w:tc>
          <w:tcPr>
            <w:tcW w:w="941" w:type="dxa"/>
            <w:tcBorders>
              <w:top w:val="single" w:sz="4" w:space="0" w:color="auto"/>
              <w:left w:val="single" w:sz="4" w:space="0" w:color="auto"/>
              <w:bottom w:val="single" w:sz="4" w:space="0" w:color="auto"/>
              <w:right w:val="single" w:sz="4" w:space="0" w:color="auto"/>
            </w:tcBorders>
          </w:tcPr>
          <w:p w14:paraId="7469CEDF" w14:textId="49594B46" w:rsidR="005F4718" w:rsidRPr="00C106B9" w:rsidDel="00797690" w:rsidRDefault="005F4718" w:rsidP="009C3129">
            <w:pPr>
              <w:ind w:left="-57" w:firstLine="0"/>
              <w:jc w:val="center"/>
              <w:rPr>
                <w:del w:id="52220" w:author="Ramasubramani, Hariharan" w:date="2015-07-21T10:18:00Z"/>
                <w:rFonts w:cstheme="minorHAnsi"/>
                <w:color w:val="000000" w:themeColor="text1"/>
              </w:rPr>
            </w:pPr>
            <w:del w:id="52221" w:author="Ramasubramani, Hariharan" w:date="2015-07-21T10:18:00Z">
              <w:r w:rsidRPr="00C106B9" w:rsidDel="00797690">
                <w:rPr>
                  <w:rFonts w:cstheme="minorHAnsi"/>
                  <w:color w:val="000000" w:themeColor="text1"/>
                </w:rPr>
                <w:delText>O</w:delText>
              </w:r>
            </w:del>
          </w:p>
        </w:tc>
        <w:tc>
          <w:tcPr>
            <w:tcW w:w="788" w:type="dxa"/>
            <w:tcBorders>
              <w:top w:val="single" w:sz="4" w:space="0" w:color="auto"/>
              <w:left w:val="single" w:sz="4" w:space="0" w:color="auto"/>
              <w:bottom w:val="single" w:sz="4" w:space="0" w:color="auto"/>
              <w:right w:val="single" w:sz="4" w:space="0" w:color="auto"/>
            </w:tcBorders>
          </w:tcPr>
          <w:p w14:paraId="1A32415E" w14:textId="642FCD21" w:rsidR="005F4718" w:rsidRPr="00C106B9" w:rsidDel="00797690" w:rsidRDefault="005F4718" w:rsidP="009C3129">
            <w:pPr>
              <w:ind w:left="-57" w:firstLine="0"/>
              <w:jc w:val="center"/>
              <w:rPr>
                <w:del w:id="52222" w:author="Ramasubramani, Hariharan" w:date="2015-07-21T10:18:00Z"/>
                <w:rFonts w:cstheme="minorHAnsi"/>
                <w:color w:val="000000" w:themeColor="text1"/>
              </w:rPr>
            </w:pPr>
            <w:del w:id="52223" w:author="Ramasubramani, Hariharan" w:date="2015-07-21T10:18:00Z">
              <w:r w:rsidDel="00797690">
                <w:rPr>
                  <w:rFonts w:cstheme="minorHAnsi"/>
                  <w:color w:val="000000" w:themeColor="text1"/>
                </w:rPr>
                <w:delText>E</w:delText>
              </w:r>
            </w:del>
          </w:p>
        </w:tc>
        <w:tc>
          <w:tcPr>
            <w:tcW w:w="1243" w:type="dxa"/>
            <w:tcBorders>
              <w:top w:val="single" w:sz="4" w:space="0" w:color="auto"/>
              <w:left w:val="single" w:sz="4" w:space="0" w:color="auto"/>
              <w:bottom w:val="single" w:sz="4" w:space="0" w:color="auto"/>
              <w:right w:val="single" w:sz="4" w:space="0" w:color="auto"/>
            </w:tcBorders>
          </w:tcPr>
          <w:p w14:paraId="15026C79" w14:textId="18DD6068" w:rsidR="005F4718" w:rsidRPr="00C106B9" w:rsidDel="00797690" w:rsidRDefault="005F4718" w:rsidP="009C3129">
            <w:pPr>
              <w:ind w:left="-57" w:right="-98" w:firstLine="0"/>
              <w:jc w:val="center"/>
              <w:rPr>
                <w:del w:id="52224" w:author="Ramasubramani, Hariharan" w:date="2015-07-21T10:18:00Z"/>
                <w:rFonts w:cstheme="minorHAnsi"/>
                <w:color w:val="000000" w:themeColor="text1"/>
              </w:rPr>
            </w:pPr>
            <w:del w:id="52225" w:author="Ramasubramani, Hariharan" w:date="2015-07-21T10:18:00Z">
              <w:r w:rsidRPr="00C106B9" w:rsidDel="00797690">
                <w:rPr>
                  <w:rFonts w:cstheme="minorHAnsi"/>
                  <w:color w:val="000000" w:themeColor="text1"/>
                </w:rPr>
                <w:delText>multi-select</w:delText>
              </w:r>
            </w:del>
          </w:p>
        </w:tc>
        <w:tc>
          <w:tcPr>
            <w:tcW w:w="734" w:type="dxa"/>
            <w:tcBorders>
              <w:top w:val="single" w:sz="4" w:space="0" w:color="auto"/>
              <w:left w:val="single" w:sz="4" w:space="0" w:color="auto"/>
              <w:bottom w:val="single" w:sz="4" w:space="0" w:color="auto"/>
              <w:right w:val="single" w:sz="4" w:space="0" w:color="auto"/>
            </w:tcBorders>
          </w:tcPr>
          <w:p w14:paraId="19080FB6" w14:textId="7FC8268E" w:rsidR="005F4718" w:rsidRPr="00C106B9" w:rsidDel="00797690" w:rsidRDefault="005F4718" w:rsidP="009C3129">
            <w:pPr>
              <w:ind w:left="-57" w:firstLine="0"/>
              <w:jc w:val="center"/>
              <w:rPr>
                <w:del w:id="52226" w:author="Ramasubramani, Hariharan" w:date="2015-07-21T10:18:00Z"/>
                <w:rFonts w:cstheme="minorHAnsi"/>
                <w:color w:val="000000" w:themeColor="text1"/>
              </w:rPr>
            </w:pPr>
            <w:del w:id="52227" w:author="Ramasubramani, Hariharan" w:date="2015-07-21T10:18:00Z">
              <w:r w:rsidRPr="00C106B9" w:rsidDel="00797690">
                <w:rPr>
                  <w:rFonts w:cstheme="minorHAnsi"/>
                  <w:color w:val="000000" w:themeColor="text1"/>
                </w:rPr>
                <w:delText>-</w:delText>
              </w:r>
            </w:del>
          </w:p>
        </w:tc>
        <w:tc>
          <w:tcPr>
            <w:tcW w:w="2196" w:type="dxa"/>
            <w:tcBorders>
              <w:top w:val="single" w:sz="4" w:space="0" w:color="auto"/>
              <w:left w:val="single" w:sz="4" w:space="0" w:color="auto"/>
              <w:bottom w:val="single" w:sz="4" w:space="0" w:color="auto"/>
              <w:right w:val="single" w:sz="4" w:space="0" w:color="auto"/>
            </w:tcBorders>
          </w:tcPr>
          <w:p w14:paraId="3455A4B6" w14:textId="3C7C1F4E" w:rsidR="006C03CB" w:rsidDel="00797690" w:rsidRDefault="006C03CB" w:rsidP="006C03CB">
            <w:pPr>
              <w:pStyle w:val="ListParagraph"/>
              <w:ind w:left="148" w:firstLine="0"/>
              <w:rPr>
                <w:del w:id="52228" w:author="Ramasubramani, Hariharan" w:date="2015-07-21T10:18:00Z"/>
                <w:rFonts w:cstheme="minorHAnsi"/>
                <w:color w:val="000000" w:themeColor="text1"/>
              </w:rPr>
            </w:pPr>
            <w:del w:id="52229" w:author="Ramasubramani, Hariharan" w:date="2015-07-21T10:18:00Z">
              <w:r w:rsidDel="00797690">
                <w:rPr>
                  <w:rFonts w:cstheme="minorHAnsi"/>
                  <w:color w:val="000000" w:themeColor="text1"/>
                </w:rPr>
                <w:delText>Values will be maintained by RDM. See BRD</w:delText>
              </w:r>
            </w:del>
          </w:p>
          <w:p w14:paraId="654F83F8" w14:textId="00C9C7C9" w:rsidR="00096667" w:rsidRPr="00C106B9" w:rsidDel="00797690" w:rsidRDefault="00096667" w:rsidP="00075829">
            <w:pPr>
              <w:pStyle w:val="ListParagraph"/>
              <w:ind w:left="148" w:firstLine="0"/>
              <w:rPr>
                <w:del w:id="52230" w:author="Ramasubramani, Hariharan" w:date="2015-07-21T10:18:00Z"/>
                <w:rFonts w:cstheme="minorHAnsi"/>
                <w:color w:val="000000" w:themeColor="text1"/>
              </w:rPr>
            </w:pPr>
          </w:p>
        </w:tc>
        <w:tc>
          <w:tcPr>
            <w:tcW w:w="1207" w:type="dxa"/>
            <w:tcBorders>
              <w:top w:val="single" w:sz="4" w:space="0" w:color="auto"/>
              <w:left w:val="single" w:sz="4" w:space="0" w:color="auto"/>
              <w:bottom w:val="single" w:sz="4" w:space="0" w:color="auto"/>
              <w:right w:val="single" w:sz="4" w:space="0" w:color="auto"/>
            </w:tcBorders>
          </w:tcPr>
          <w:p w14:paraId="3686AC8B" w14:textId="62861614" w:rsidR="005F4718" w:rsidRPr="00C106B9" w:rsidDel="00797690" w:rsidRDefault="005F4718" w:rsidP="009C3129">
            <w:pPr>
              <w:pStyle w:val="ListParagraph"/>
              <w:numPr>
                <w:ilvl w:val="0"/>
                <w:numId w:val="9"/>
              </w:numPr>
              <w:tabs>
                <w:tab w:val="left" w:pos="138"/>
              </w:tabs>
              <w:overflowPunct w:val="0"/>
              <w:autoSpaceDE w:val="0"/>
              <w:autoSpaceDN w:val="0"/>
              <w:adjustRightInd w:val="0"/>
              <w:ind w:left="-42" w:right="-47" w:firstLine="0"/>
              <w:contextualSpacing w:val="0"/>
              <w:textAlignment w:val="baseline"/>
              <w:rPr>
                <w:del w:id="52231" w:author="Ramasubramani, Hariharan" w:date="2015-07-21T10:18:00Z"/>
                <w:rFonts w:cstheme="minorHAnsi"/>
                <w:color w:val="000000" w:themeColor="text1"/>
              </w:rPr>
            </w:pPr>
            <w:del w:id="52232" w:author="Ramasubramani, Hariharan" w:date="2015-07-21T10:18:00Z">
              <w:r w:rsidDel="00797690">
                <w:rPr>
                  <w:rFonts w:cstheme="minorHAnsi"/>
                  <w:color w:val="000000" w:themeColor="text1"/>
                </w:rPr>
                <w:delText>&lt;Blank&gt;</w:delText>
              </w:r>
            </w:del>
          </w:p>
        </w:tc>
      </w:tr>
      <w:tr w:rsidR="005F4718" w:rsidRPr="00C106B9" w:rsidDel="00797690" w14:paraId="1E7ECAA2" w14:textId="56804525" w:rsidTr="008C172F">
        <w:trPr>
          <w:cantSplit/>
          <w:trHeight w:val="314"/>
          <w:jc w:val="center"/>
          <w:del w:id="52233" w:author="Ramasubramani, Hariharan" w:date="2015-07-21T10:18:00Z"/>
        </w:trPr>
        <w:tc>
          <w:tcPr>
            <w:tcW w:w="1036" w:type="dxa"/>
            <w:tcBorders>
              <w:top w:val="single" w:sz="4" w:space="0" w:color="auto"/>
              <w:left w:val="single" w:sz="4" w:space="0" w:color="auto"/>
              <w:bottom w:val="single" w:sz="4" w:space="0" w:color="auto"/>
              <w:right w:val="single" w:sz="4" w:space="0" w:color="auto"/>
            </w:tcBorders>
          </w:tcPr>
          <w:p w14:paraId="03DAD9D6" w14:textId="0F3D2516" w:rsidR="005F4718" w:rsidRPr="00C106B9" w:rsidDel="00797690" w:rsidRDefault="005F4718" w:rsidP="00524BF5">
            <w:pPr>
              <w:pStyle w:val="ListParagraph"/>
              <w:numPr>
                <w:ilvl w:val="3"/>
                <w:numId w:val="22"/>
              </w:numPr>
              <w:overflowPunct w:val="0"/>
              <w:autoSpaceDE w:val="0"/>
              <w:autoSpaceDN w:val="0"/>
              <w:spacing w:after="60"/>
              <w:ind w:left="-43" w:firstLine="0"/>
              <w:textAlignment w:val="baseline"/>
              <w:rPr>
                <w:del w:id="52234" w:author="Ramasubramani, Hariharan" w:date="2015-07-21T10:18:00Z"/>
                <w:rFonts w:cstheme="minorHAnsi"/>
                <w:color w:val="000000" w:themeColor="text1"/>
              </w:rPr>
            </w:pPr>
            <w:del w:id="52235" w:author="Ramasubramani, Hariharan" w:date="2015-07-21T10:18:00Z">
              <w:r w:rsidRPr="00C106B9" w:rsidDel="00797690">
                <w:rPr>
                  <w:rFonts w:cstheme="minorHAnsi"/>
                  <w:color w:val="000000" w:themeColor="text1"/>
                </w:rPr>
                <w:delText>S</w:delText>
              </w:r>
            </w:del>
          </w:p>
        </w:tc>
        <w:tc>
          <w:tcPr>
            <w:tcW w:w="1906" w:type="dxa"/>
            <w:tcBorders>
              <w:top w:val="single" w:sz="4" w:space="0" w:color="auto"/>
              <w:left w:val="single" w:sz="4" w:space="0" w:color="auto"/>
              <w:bottom w:val="single" w:sz="4" w:space="0" w:color="auto"/>
              <w:right w:val="single" w:sz="4" w:space="0" w:color="auto"/>
            </w:tcBorders>
          </w:tcPr>
          <w:p w14:paraId="7DE399EA" w14:textId="37C46BAC" w:rsidR="005F4718" w:rsidRPr="00C106B9" w:rsidDel="00797690" w:rsidRDefault="005F4718" w:rsidP="009C3129">
            <w:pPr>
              <w:ind w:firstLine="0"/>
              <w:rPr>
                <w:del w:id="52236" w:author="Ramasubramani, Hariharan" w:date="2015-07-21T10:18:00Z"/>
                <w:rFonts w:cstheme="minorHAnsi"/>
                <w:color w:val="000000" w:themeColor="text1"/>
              </w:rPr>
            </w:pPr>
            <w:del w:id="52237" w:author="Ramasubramani, Hariharan" w:date="2015-07-21T10:18:00Z">
              <w:r w:rsidRPr="00C106B9" w:rsidDel="00797690">
                <w:rPr>
                  <w:rFonts w:cstheme="minorHAnsi"/>
                  <w:color w:val="000000" w:themeColor="text1"/>
                </w:rPr>
                <w:delText>Classification</w:delText>
              </w:r>
            </w:del>
          </w:p>
        </w:tc>
        <w:tc>
          <w:tcPr>
            <w:tcW w:w="759" w:type="dxa"/>
            <w:tcBorders>
              <w:top w:val="single" w:sz="4" w:space="0" w:color="auto"/>
              <w:left w:val="single" w:sz="4" w:space="0" w:color="auto"/>
              <w:bottom w:val="single" w:sz="4" w:space="0" w:color="auto"/>
              <w:right w:val="single" w:sz="4" w:space="0" w:color="auto"/>
            </w:tcBorders>
          </w:tcPr>
          <w:p w14:paraId="1F94A889" w14:textId="0563858C" w:rsidR="005F4718" w:rsidRPr="00C106B9" w:rsidDel="00797690" w:rsidRDefault="005F4718" w:rsidP="009C3129">
            <w:pPr>
              <w:ind w:firstLine="0"/>
              <w:rPr>
                <w:del w:id="52238" w:author="Ramasubramani, Hariharan" w:date="2015-07-21T10:18:00Z"/>
                <w:rFonts w:cstheme="minorHAnsi"/>
                <w:color w:val="000000" w:themeColor="text1"/>
              </w:rPr>
            </w:pPr>
            <w:del w:id="52239" w:author="Ramasubramani, Hariharan" w:date="2015-07-21T10:18:00Z">
              <w:r w:rsidRPr="00C106B9" w:rsidDel="00797690">
                <w:rPr>
                  <w:rFonts w:cstheme="minorHAnsi"/>
                  <w:color w:val="000000" w:themeColor="text1"/>
                </w:rPr>
                <w:delText>-</w:delText>
              </w:r>
            </w:del>
          </w:p>
        </w:tc>
        <w:tc>
          <w:tcPr>
            <w:tcW w:w="941" w:type="dxa"/>
            <w:tcBorders>
              <w:top w:val="single" w:sz="4" w:space="0" w:color="auto"/>
              <w:left w:val="single" w:sz="4" w:space="0" w:color="auto"/>
              <w:bottom w:val="single" w:sz="4" w:space="0" w:color="auto"/>
              <w:right w:val="single" w:sz="4" w:space="0" w:color="auto"/>
            </w:tcBorders>
          </w:tcPr>
          <w:p w14:paraId="2512536F" w14:textId="64B520F7" w:rsidR="005F4718" w:rsidRPr="00C106B9" w:rsidDel="00797690" w:rsidRDefault="005F4718" w:rsidP="009C3129">
            <w:pPr>
              <w:ind w:left="-57" w:firstLine="0"/>
              <w:jc w:val="center"/>
              <w:rPr>
                <w:del w:id="52240" w:author="Ramasubramani, Hariharan" w:date="2015-07-21T10:18:00Z"/>
                <w:rFonts w:cstheme="minorHAnsi"/>
                <w:color w:val="000000" w:themeColor="text1"/>
              </w:rPr>
            </w:pPr>
            <w:del w:id="52241" w:author="Ramasubramani, Hariharan" w:date="2015-07-21T10:18:00Z">
              <w:r w:rsidRPr="00C106B9" w:rsidDel="00797690">
                <w:rPr>
                  <w:rFonts w:cstheme="minorHAnsi"/>
                </w:rPr>
                <w:delText>O</w:delText>
              </w:r>
            </w:del>
          </w:p>
        </w:tc>
        <w:tc>
          <w:tcPr>
            <w:tcW w:w="788" w:type="dxa"/>
            <w:tcBorders>
              <w:top w:val="single" w:sz="4" w:space="0" w:color="auto"/>
              <w:left w:val="single" w:sz="4" w:space="0" w:color="auto"/>
              <w:bottom w:val="single" w:sz="4" w:space="0" w:color="auto"/>
              <w:right w:val="single" w:sz="4" w:space="0" w:color="auto"/>
            </w:tcBorders>
          </w:tcPr>
          <w:p w14:paraId="4B177DA0" w14:textId="10CF7A17" w:rsidR="005F4718" w:rsidRPr="00C106B9" w:rsidDel="00797690" w:rsidRDefault="005F4718" w:rsidP="009C3129">
            <w:pPr>
              <w:ind w:left="-57" w:firstLine="0"/>
              <w:jc w:val="center"/>
              <w:rPr>
                <w:del w:id="52242" w:author="Ramasubramani, Hariharan" w:date="2015-07-21T10:18:00Z"/>
                <w:rFonts w:cstheme="minorHAnsi"/>
                <w:color w:val="000000" w:themeColor="text1"/>
              </w:rPr>
            </w:pPr>
            <w:del w:id="52243" w:author="Ramasubramani, Hariharan" w:date="2015-07-21T10:18:00Z">
              <w:r w:rsidDel="00797690">
                <w:rPr>
                  <w:rFonts w:cstheme="minorHAnsi"/>
                </w:rPr>
                <w:delText>E</w:delText>
              </w:r>
            </w:del>
          </w:p>
        </w:tc>
        <w:tc>
          <w:tcPr>
            <w:tcW w:w="1243" w:type="dxa"/>
            <w:tcBorders>
              <w:top w:val="single" w:sz="4" w:space="0" w:color="auto"/>
              <w:left w:val="single" w:sz="4" w:space="0" w:color="auto"/>
              <w:bottom w:val="single" w:sz="4" w:space="0" w:color="auto"/>
              <w:right w:val="single" w:sz="4" w:space="0" w:color="auto"/>
            </w:tcBorders>
          </w:tcPr>
          <w:p w14:paraId="5F3B34B8" w14:textId="028B7A15" w:rsidR="005F4718" w:rsidRPr="00C106B9" w:rsidDel="00797690" w:rsidRDefault="005F4718" w:rsidP="009C3129">
            <w:pPr>
              <w:ind w:left="-57" w:right="-98" w:firstLine="0"/>
              <w:jc w:val="center"/>
              <w:rPr>
                <w:del w:id="52244" w:author="Ramasubramani, Hariharan" w:date="2015-07-21T10:18:00Z"/>
                <w:rFonts w:cstheme="minorHAnsi"/>
                <w:color w:val="000000" w:themeColor="text1"/>
              </w:rPr>
            </w:pPr>
            <w:del w:id="52245" w:author="Ramasubramani, Hariharan" w:date="2015-07-21T10:18:00Z">
              <w:r w:rsidRPr="00C106B9" w:rsidDel="00797690">
                <w:rPr>
                  <w:rFonts w:cstheme="minorHAnsi"/>
                  <w:color w:val="000000" w:themeColor="text1"/>
                </w:rPr>
                <w:delText>multi-select</w:delText>
              </w:r>
            </w:del>
          </w:p>
        </w:tc>
        <w:tc>
          <w:tcPr>
            <w:tcW w:w="734" w:type="dxa"/>
            <w:tcBorders>
              <w:top w:val="single" w:sz="4" w:space="0" w:color="auto"/>
              <w:left w:val="single" w:sz="4" w:space="0" w:color="auto"/>
              <w:bottom w:val="single" w:sz="4" w:space="0" w:color="auto"/>
              <w:right w:val="single" w:sz="4" w:space="0" w:color="auto"/>
            </w:tcBorders>
          </w:tcPr>
          <w:p w14:paraId="7D626FA0" w14:textId="49F94CD6" w:rsidR="005F4718" w:rsidRPr="00C106B9" w:rsidDel="00797690" w:rsidRDefault="005F4718" w:rsidP="009C3129">
            <w:pPr>
              <w:ind w:left="-57" w:firstLine="0"/>
              <w:jc w:val="center"/>
              <w:rPr>
                <w:del w:id="52246" w:author="Ramasubramani, Hariharan" w:date="2015-07-21T10:18:00Z"/>
                <w:rFonts w:cstheme="minorHAnsi"/>
                <w:color w:val="000000" w:themeColor="text1"/>
              </w:rPr>
            </w:pPr>
            <w:del w:id="52247" w:author="Ramasubramani, Hariharan" w:date="2015-07-21T10:18:00Z">
              <w:r w:rsidRPr="00C106B9" w:rsidDel="00797690">
                <w:rPr>
                  <w:rFonts w:cstheme="minorHAnsi"/>
                </w:rPr>
                <w:delText>-</w:delText>
              </w:r>
            </w:del>
          </w:p>
        </w:tc>
        <w:tc>
          <w:tcPr>
            <w:tcW w:w="2196" w:type="dxa"/>
            <w:tcBorders>
              <w:top w:val="single" w:sz="4" w:space="0" w:color="auto"/>
              <w:left w:val="single" w:sz="4" w:space="0" w:color="auto"/>
              <w:bottom w:val="single" w:sz="4" w:space="0" w:color="auto"/>
              <w:right w:val="single" w:sz="4" w:space="0" w:color="auto"/>
            </w:tcBorders>
          </w:tcPr>
          <w:p w14:paraId="446145D6" w14:textId="1B6A7F02" w:rsidR="005F4718" w:rsidRPr="00C106B9" w:rsidDel="00797690" w:rsidRDefault="005F4718" w:rsidP="009C3129">
            <w:pPr>
              <w:tabs>
                <w:tab w:val="left" w:pos="81"/>
              </w:tabs>
              <w:ind w:left="-70" w:firstLine="0"/>
              <w:rPr>
                <w:del w:id="52248" w:author="Ramasubramani, Hariharan" w:date="2015-07-21T10:18:00Z"/>
                <w:rFonts w:cstheme="minorHAnsi"/>
                <w:color w:val="000000" w:themeColor="text1"/>
              </w:rPr>
            </w:pPr>
            <w:del w:id="52249" w:author="Ramasubramani, Hariharan" w:date="2015-07-21T10:18:00Z">
              <w:r w:rsidRPr="00C106B9" w:rsidDel="00797690">
                <w:rPr>
                  <w:rFonts w:cstheme="minorHAnsi"/>
                  <w:color w:val="000000" w:themeColor="text1"/>
                </w:rPr>
                <w:delText xml:space="preserve">See: </w:delText>
              </w:r>
              <w:r w:rsidDel="00797690">
                <w:rPr>
                  <w:rFonts w:cstheme="minorHAnsi"/>
                  <w:color w:val="000000" w:themeColor="text1"/>
                </w:rPr>
                <w:delText>Unique Forms Spreadsheet</w:delText>
              </w:r>
            </w:del>
          </w:p>
        </w:tc>
        <w:tc>
          <w:tcPr>
            <w:tcW w:w="1207" w:type="dxa"/>
            <w:tcBorders>
              <w:top w:val="single" w:sz="4" w:space="0" w:color="auto"/>
              <w:left w:val="single" w:sz="4" w:space="0" w:color="auto"/>
              <w:bottom w:val="single" w:sz="4" w:space="0" w:color="auto"/>
              <w:right w:val="single" w:sz="4" w:space="0" w:color="auto"/>
            </w:tcBorders>
          </w:tcPr>
          <w:p w14:paraId="62C0EE31" w14:textId="7F36058F" w:rsidR="005F4718" w:rsidRPr="00C106B9" w:rsidDel="00797690" w:rsidRDefault="005F4718" w:rsidP="009C3129">
            <w:pPr>
              <w:ind w:left="-57" w:firstLine="0"/>
              <w:jc w:val="center"/>
              <w:rPr>
                <w:del w:id="52250" w:author="Ramasubramani, Hariharan" w:date="2015-07-21T10:18:00Z"/>
                <w:rFonts w:cstheme="minorHAnsi"/>
                <w:color w:val="000000" w:themeColor="text1"/>
              </w:rPr>
            </w:pPr>
            <w:del w:id="52251" w:author="Ramasubramani, Hariharan" w:date="2015-07-21T10:18:00Z">
              <w:r w:rsidRPr="00C106B9" w:rsidDel="00797690">
                <w:rPr>
                  <w:rFonts w:cstheme="minorHAnsi"/>
                  <w:color w:val="000000" w:themeColor="text1"/>
                </w:rPr>
                <w:delText>&lt;</w:delText>
              </w:r>
              <w:r w:rsidDel="00797690">
                <w:rPr>
                  <w:rFonts w:cstheme="minorHAnsi"/>
                  <w:color w:val="000000" w:themeColor="text1"/>
                </w:rPr>
                <w:delText>Blank</w:delText>
              </w:r>
              <w:r w:rsidRPr="00C106B9" w:rsidDel="00797690">
                <w:rPr>
                  <w:rFonts w:cstheme="minorHAnsi"/>
                  <w:color w:val="000000" w:themeColor="text1"/>
                </w:rPr>
                <w:delText>&gt;</w:delText>
              </w:r>
            </w:del>
          </w:p>
        </w:tc>
      </w:tr>
      <w:tr w:rsidR="005F4718" w:rsidRPr="00C106B9" w:rsidDel="00797690" w14:paraId="6F2BCE78" w14:textId="15157B61" w:rsidTr="008C172F">
        <w:trPr>
          <w:cantSplit/>
          <w:trHeight w:val="314"/>
          <w:jc w:val="center"/>
          <w:del w:id="52252" w:author="Ramasubramani, Hariharan" w:date="2015-07-21T10:18:00Z"/>
        </w:trPr>
        <w:tc>
          <w:tcPr>
            <w:tcW w:w="1036" w:type="dxa"/>
            <w:tcBorders>
              <w:top w:val="single" w:sz="4" w:space="0" w:color="auto"/>
              <w:left w:val="single" w:sz="4" w:space="0" w:color="auto"/>
              <w:bottom w:val="single" w:sz="4" w:space="0" w:color="auto"/>
              <w:right w:val="single" w:sz="4" w:space="0" w:color="auto"/>
            </w:tcBorders>
          </w:tcPr>
          <w:p w14:paraId="013073DC" w14:textId="11E98292" w:rsidR="005F4718" w:rsidRPr="00C106B9" w:rsidDel="00797690" w:rsidRDefault="005F4718" w:rsidP="00524BF5">
            <w:pPr>
              <w:pStyle w:val="ListParagraph"/>
              <w:numPr>
                <w:ilvl w:val="3"/>
                <w:numId w:val="22"/>
              </w:numPr>
              <w:overflowPunct w:val="0"/>
              <w:autoSpaceDE w:val="0"/>
              <w:autoSpaceDN w:val="0"/>
              <w:spacing w:after="60"/>
              <w:ind w:left="-43" w:firstLine="0"/>
              <w:textAlignment w:val="baseline"/>
              <w:rPr>
                <w:del w:id="52253" w:author="Ramasubramani, Hariharan" w:date="2015-07-21T10:18:00Z"/>
                <w:rFonts w:cstheme="minorHAnsi"/>
                <w:color w:val="000000" w:themeColor="text1"/>
              </w:rPr>
            </w:pPr>
          </w:p>
        </w:tc>
        <w:tc>
          <w:tcPr>
            <w:tcW w:w="1906" w:type="dxa"/>
            <w:tcBorders>
              <w:top w:val="single" w:sz="4" w:space="0" w:color="auto"/>
              <w:left w:val="single" w:sz="4" w:space="0" w:color="auto"/>
              <w:bottom w:val="single" w:sz="4" w:space="0" w:color="auto"/>
              <w:right w:val="single" w:sz="4" w:space="0" w:color="auto"/>
            </w:tcBorders>
          </w:tcPr>
          <w:p w14:paraId="3AD96B94" w14:textId="4642E49E" w:rsidR="005F4718" w:rsidRPr="00C106B9" w:rsidDel="00797690" w:rsidRDefault="005F4718" w:rsidP="009C3129">
            <w:pPr>
              <w:ind w:firstLine="0"/>
              <w:rPr>
                <w:del w:id="52254" w:author="Ramasubramani, Hariharan" w:date="2015-07-21T10:18:00Z"/>
                <w:rFonts w:cstheme="minorHAnsi"/>
                <w:color w:val="000000" w:themeColor="text1"/>
              </w:rPr>
            </w:pPr>
            <w:del w:id="52255" w:author="Ramasubramani, Hariharan" w:date="2015-07-21T10:18:00Z">
              <w:r w:rsidRPr="00C106B9" w:rsidDel="00797690">
                <w:rPr>
                  <w:rFonts w:cstheme="minorHAnsi"/>
                  <w:color w:val="000000" w:themeColor="text1"/>
                </w:rPr>
                <w:delText>Sub-classification</w:delText>
              </w:r>
            </w:del>
          </w:p>
        </w:tc>
        <w:tc>
          <w:tcPr>
            <w:tcW w:w="759" w:type="dxa"/>
            <w:tcBorders>
              <w:top w:val="single" w:sz="4" w:space="0" w:color="auto"/>
              <w:left w:val="single" w:sz="4" w:space="0" w:color="auto"/>
              <w:bottom w:val="single" w:sz="4" w:space="0" w:color="auto"/>
              <w:right w:val="single" w:sz="4" w:space="0" w:color="auto"/>
            </w:tcBorders>
          </w:tcPr>
          <w:p w14:paraId="4200F07F" w14:textId="0F49697A" w:rsidR="005F4718" w:rsidRPr="00C106B9" w:rsidDel="00797690" w:rsidRDefault="005F4718" w:rsidP="009C3129">
            <w:pPr>
              <w:ind w:firstLine="0"/>
              <w:rPr>
                <w:del w:id="52256" w:author="Ramasubramani, Hariharan" w:date="2015-07-21T10:18:00Z"/>
                <w:rFonts w:cstheme="minorHAnsi"/>
                <w:color w:val="000000" w:themeColor="text1"/>
              </w:rPr>
            </w:pPr>
            <w:del w:id="52257" w:author="Ramasubramani, Hariharan" w:date="2015-07-21T10:18:00Z">
              <w:r w:rsidRPr="00C106B9" w:rsidDel="00797690">
                <w:rPr>
                  <w:rFonts w:cstheme="minorHAnsi"/>
                  <w:color w:val="000000" w:themeColor="text1"/>
                </w:rPr>
                <w:delText>-</w:delText>
              </w:r>
            </w:del>
          </w:p>
        </w:tc>
        <w:tc>
          <w:tcPr>
            <w:tcW w:w="941" w:type="dxa"/>
            <w:tcBorders>
              <w:top w:val="single" w:sz="4" w:space="0" w:color="auto"/>
              <w:left w:val="single" w:sz="4" w:space="0" w:color="auto"/>
              <w:bottom w:val="single" w:sz="4" w:space="0" w:color="auto"/>
              <w:right w:val="single" w:sz="4" w:space="0" w:color="auto"/>
            </w:tcBorders>
          </w:tcPr>
          <w:p w14:paraId="39171460" w14:textId="0E602C43" w:rsidR="005F4718" w:rsidRPr="00C106B9" w:rsidDel="00797690" w:rsidRDefault="005F4718" w:rsidP="009C3129">
            <w:pPr>
              <w:ind w:left="-57" w:firstLine="0"/>
              <w:jc w:val="center"/>
              <w:rPr>
                <w:del w:id="52258" w:author="Ramasubramani, Hariharan" w:date="2015-07-21T10:18:00Z"/>
                <w:rFonts w:cstheme="minorHAnsi"/>
                <w:color w:val="000000" w:themeColor="text1"/>
              </w:rPr>
            </w:pPr>
            <w:del w:id="52259" w:author="Ramasubramani, Hariharan" w:date="2015-07-21T10:18:00Z">
              <w:r w:rsidRPr="00C106B9" w:rsidDel="00797690">
                <w:rPr>
                  <w:rFonts w:cstheme="minorHAnsi"/>
                  <w:color w:val="000000" w:themeColor="text1"/>
                </w:rPr>
                <w:delText>O</w:delText>
              </w:r>
            </w:del>
          </w:p>
        </w:tc>
        <w:tc>
          <w:tcPr>
            <w:tcW w:w="788" w:type="dxa"/>
            <w:tcBorders>
              <w:top w:val="single" w:sz="4" w:space="0" w:color="auto"/>
              <w:left w:val="single" w:sz="4" w:space="0" w:color="auto"/>
              <w:bottom w:val="single" w:sz="4" w:space="0" w:color="auto"/>
              <w:right w:val="single" w:sz="4" w:space="0" w:color="auto"/>
            </w:tcBorders>
          </w:tcPr>
          <w:p w14:paraId="4575715B" w14:textId="73CE3250" w:rsidR="005F4718" w:rsidRPr="00C106B9" w:rsidDel="00797690" w:rsidRDefault="005F4718" w:rsidP="009C3129">
            <w:pPr>
              <w:ind w:left="-57" w:firstLine="0"/>
              <w:jc w:val="center"/>
              <w:rPr>
                <w:del w:id="52260" w:author="Ramasubramani, Hariharan" w:date="2015-07-21T10:18:00Z"/>
                <w:rFonts w:cstheme="minorHAnsi"/>
                <w:color w:val="000000" w:themeColor="text1"/>
              </w:rPr>
            </w:pPr>
            <w:del w:id="52261" w:author="Ramasubramani, Hariharan" w:date="2015-07-21T10:18:00Z">
              <w:r w:rsidDel="00797690">
                <w:rPr>
                  <w:rFonts w:cstheme="minorHAnsi"/>
                  <w:color w:val="000000" w:themeColor="text1"/>
                </w:rPr>
                <w:delText>E</w:delText>
              </w:r>
            </w:del>
          </w:p>
        </w:tc>
        <w:tc>
          <w:tcPr>
            <w:tcW w:w="1243" w:type="dxa"/>
            <w:tcBorders>
              <w:top w:val="single" w:sz="4" w:space="0" w:color="auto"/>
              <w:left w:val="single" w:sz="4" w:space="0" w:color="auto"/>
              <w:bottom w:val="single" w:sz="4" w:space="0" w:color="auto"/>
              <w:right w:val="single" w:sz="4" w:space="0" w:color="auto"/>
            </w:tcBorders>
          </w:tcPr>
          <w:p w14:paraId="458A78AA" w14:textId="486D2E9C" w:rsidR="005F4718" w:rsidRPr="00C106B9" w:rsidDel="00797690" w:rsidRDefault="005F4718" w:rsidP="009C3129">
            <w:pPr>
              <w:ind w:left="-57" w:right="-98" w:firstLine="0"/>
              <w:jc w:val="center"/>
              <w:rPr>
                <w:del w:id="52262" w:author="Ramasubramani, Hariharan" w:date="2015-07-21T10:18:00Z"/>
                <w:rFonts w:cstheme="minorHAnsi"/>
                <w:color w:val="000000" w:themeColor="text1"/>
              </w:rPr>
            </w:pPr>
            <w:del w:id="52263" w:author="Ramasubramani, Hariharan" w:date="2015-07-21T10:18:00Z">
              <w:r w:rsidRPr="00C106B9" w:rsidDel="00797690">
                <w:rPr>
                  <w:rFonts w:cstheme="minorHAnsi"/>
                  <w:color w:val="000000" w:themeColor="text1"/>
                </w:rPr>
                <w:delText>multi-select</w:delText>
              </w:r>
            </w:del>
          </w:p>
        </w:tc>
        <w:tc>
          <w:tcPr>
            <w:tcW w:w="734" w:type="dxa"/>
            <w:tcBorders>
              <w:top w:val="single" w:sz="4" w:space="0" w:color="auto"/>
              <w:left w:val="single" w:sz="4" w:space="0" w:color="auto"/>
              <w:bottom w:val="single" w:sz="4" w:space="0" w:color="auto"/>
              <w:right w:val="single" w:sz="4" w:space="0" w:color="auto"/>
            </w:tcBorders>
          </w:tcPr>
          <w:p w14:paraId="6C43EBF8" w14:textId="1FA1E0C7" w:rsidR="005F4718" w:rsidRPr="00C106B9" w:rsidDel="00797690" w:rsidRDefault="005F4718" w:rsidP="009C3129">
            <w:pPr>
              <w:ind w:left="-57" w:firstLine="0"/>
              <w:jc w:val="center"/>
              <w:rPr>
                <w:del w:id="52264" w:author="Ramasubramani, Hariharan" w:date="2015-07-21T10:18:00Z"/>
                <w:rFonts w:cstheme="minorHAnsi"/>
                <w:color w:val="000000" w:themeColor="text1"/>
              </w:rPr>
            </w:pPr>
            <w:del w:id="52265" w:author="Ramasubramani, Hariharan" w:date="2015-07-21T10:18:00Z">
              <w:r w:rsidRPr="00C106B9" w:rsidDel="00797690">
                <w:rPr>
                  <w:rFonts w:cstheme="minorHAnsi"/>
                  <w:color w:val="000000" w:themeColor="text1"/>
                </w:rPr>
                <w:delText>-</w:delText>
              </w:r>
            </w:del>
          </w:p>
        </w:tc>
        <w:tc>
          <w:tcPr>
            <w:tcW w:w="2196" w:type="dxa"/>
            <w:tcBorders>
              <w:top w:val="single" w:sz="4" w:space="0" w:color="auto"/>
              <w:left w:val="single" w:sz="4" w:space="0" w:color="auto"/>
              <w:bottom w:val="single" w:sz="4" w:space="0" w:color="auto"/>
              <w:right w:val="single" w:sz="4" w:space="0" w:color="auto"/>
            </w:tcBorders>
          </w:tcPr>
          <w:p w14:paraId="04C07D9C" w14:textId="239C7B94" w:rsidR="005F4718" w:rsidRPr="00C106B9" w:rsidDel="00797690" w:rsidRDefault="005F4718" w:rsidP="009C3129">
            <w:pPr>
              <w:tabs>
                <w:tab w:val="left" w:pos="81"/>
              </w:tabs>
              <w:ind w:left="-70" w:right="-139" w:firstLine="0"/>
              <w:rPr>
                <w:del w:id="52266" w:author="Ramasubramani, Hariharan" w:date="2015-07-21T10:18:00Z"/>
                <w:rFonts w:cstheme="minorHAnsi"/>
                <w:color w:val="000000" w:themeColor="text1"/>
              </w:rPr>
            </w:pPr>
            <w:del w:id="52267" w:author="Ramasubramani, Hariharan" w:date="2015-07-21T10:18:00Z">
              <w:r w:rsidRPr="00C106B9" w:rsidDel="00797690">
                <w:rPr>
                  <w:rFonts w:cstheme="minorHAnsi"/>
                  <w:color w:val="000000" w:themeColor="text1"/>
                </w:rPr>
                <w:delText xml:space="preserve">See: </w:delText>
              </w:r>
              <w:r w:rsidDel="00797690">
                <w:rPr>
                  <w:rFonts w:cstheme="minorHAnsi"/>
                  <w:color w:val="000000" w:themeColor="text1"/>
                </w:rPr>
                <w:delText>Unique Forms Spreadsheet</w:delText>
              </w:r>
            </w:del>
          </w:p>
        </w:tc>
        <w:tc>
          <w:tcPr>
            <w:tcW w:w="1207" w:type="dxa"/>
            <w:tcBorders>
              <w:top w:val="single" w:sz="4" w:space="0" w:color="auto"/>
              <w:left w:val="single" w:sz="4" w:space="0" w:color="auto"/>
              <w:bottom w:val="single" w:sz="4" w:space="0" w:color="auto"/>
              <w:right w:val="single" w:sz="4" w:space="0" w:color="auto"/>
            </w:tcBorders>
          </w:tcPr>
          <w:p w14:paraId="679F8E87" w14:textId="3717549A" w:rsidR="005F4718" w:rsidRPr="00C106B9" w:rsidDel="00797690" w:rsidRDefault="005F4718" w:rsidP="009C3129">
            <w:pPr>
              <w:ind w:left="-57" w:firstLine="0"/>
              <w:jc w:val="center"/>
              <w:rPr>
                <w:del w:id="52268" w:author="Ramasubramani, Hariharan" w:date="2015-07-21T10:18:00Z"/>
                <w:rFonts w:cstheme="minorHAnsi"/>
                <w:color w:val="000000" w:themeColor="text1"/>
              </w:rPr>
            </w:pPr>
            <w:del w:id="52269" w:author="Ramasubramani, Hariharan" w:date="2015-07-21T10:18:00Z">
              <w:r w:rsidRPr="00C106B9" w:rsidDel="00797690">
                <w:rPr>
                  <w:rFonts w:cstheme="minorHAnsi"/>
                  <w:color w:val="000000" w:themeColor="text1"/>
                </w:rPr>
                <w:delText>&lt;</w:delText>
              </w:r>
              <w:r w:rsidDel="00797690">
                <w:rPr>
                  <w:rFonts w:cstheme="minorHAnsi"/>
                  <w:color w:val="000000" w:themeColor="text1"/>
                </w:rPr>
                <w:delText>Blank</w:delText>
              </w:r>
              <w:r w:rsidRPr="00C106B9" w:rsidDel="00797690">
                <w:rPr>
                  <w:rFonts w:cstheme="minorHAnsi"/>
                  <w:color w:val="000000" w:themeColor="text1"/>
                </w:rPr>
                <w:delText>&gt;</w:delText>
              </w:r>
            </w:del>
          </w:p>
        </w:tc>
      </w:tr>
      <w:tr w:rsidR="005F4718" w:rsidRPr="00C106B9" w:rsidDel="00797690" w14:paraId="0CA3A040" w14:textId="58C067BC" w:rsidTr="008C172F">
        <w:trPr>
          <w:cantSplit/>
          <w:trHeight w:val="314"/>
          <w:jc w:val="center"/>
          <w:del w:id="52270" w:author="Ramasubramani, Hariharan" w:date="2015-07-21T10:18:00Z"/>
        </w:trPr>
        <w:tc>
          <w:tcPr>
            <w:tcW w:w="1036" w:type="dxa"/>
            <w:tcBorders>
              <w:top w:val="single" w:sz="4" w:space="0" w:color="auto"/>
              <w:left w:val="single" w:sz="4" w:space="0" w:color="auto"/>
              <w:bottom w:val="single" w:sz="4" w:space="0" w:color="auto"/>
              <w:right w:val="single" w:sz="4" w:space="0" w:color="auto"/>
            </w:tcBorders>
          </w:tcPr>
          <w:p w14:paraId="7E9CD457" w14:textId="742AED23" w:rsidR="005F4718" w:rsidRPr="00C106B9" w:rsidDel="00797690" w:rsidRDefault="005F4718" w:rsidP="00524BF5">
            <w:pPr>
              <w:pStyle w:val="ListParagraph"/>
              <w:numPr>
                <w:ilvl w:val="3"/>
                <w:numId w:val="22"/>
              </w:numPr>
              <w:overflowPunct w:val="0"/>
              <w:autoSpaceDE w:val="0"/>
              <w:autoSpaceDN w:val="0"/>
              <w:spacing w:after="60"/>
              <w:ind w:left="-43" w:firstLine="0"/>
              <w:textAlignment w:val="baseline"/>
              <w:rPr>
                <w:del w:id="52271" w:author="Ramasubramani, Hariharan" w:date="2015-07-21T10:18:00Z"/>
                <w:rFonts w:cstheme="minorHAnsi"/>
                <w:color w:val="000000" w:themeColor="text1"/>
              </w:rPr>
            </w:pPr>
          </w:p>
        </w:tc>
        <w:tc>
          <w:tcPr>
            <w:tcW w:w="1906" w:type="dxa"/>
            <w:tcBorders>
              <w:top w:val="single" w:sz="4" w:space="0" w:color="auto"/>
              <w:left w:val="single" w:sz="4" w:space="0" w:color="auto"/>
              <w:bottom w:val="single" w:sz="4" w:space="0" w:color="auto"/>
              <w:right w:val="single" w:sz="4" w:space="0" w:color="auto"/>
            </w:tcBorders>
          </w:tcPr>
          <w:p w14:paraId="618B0C75" w14:textId="5B50968E" w:rsidR="005F4718" w:rsidRPr="00C106B9" w:rsidDel="00797690" w:rsidRDefault="005F4718" w:rsidP="009C3129">
            <w:pPr>
              <w:ind w:firstLine="0"/>
              <w:rPr>
                <w:del w:id="52272" w:author="Ramasubramani, Hariharan" w:date="2015-07-21T10:18:00Z"/>
                <w:rFonts w:cstheme="minorHAnsi"/>
                <w:color w:val="000000" w:themeColor="text1"/>
              </w:rPr>
            </w:pPr>
            <w:del w:id="52273" w:author="Ramasubramani, Hariharan" w:date="2015-07-21T10:18:00Z">
              <w:r w:rsidDel="00797690">
                <w:rPr>
                  <w:rFonts w:cstheme="minorHAnsi"/>
                  <w:color w:val="000000" w:themeColor="text1"/>
                </w:rPr>
                <w:delText>Issue State</w:delText>
              </w:r>
            </w:del>
          </w:p>
        </w:tc>
        <w:tc>
          <w:tcPr>
            <w:tcW w:w="759" w:type="dxa"/>
            <w:tcBorders>
              <w:top w:val="single" w:sz="4" w:space="0" w:color="auto"/>
              <w:left w:val="single" w:sz="4" w:space="0" w:color="auto"/>
              <w:bottom w:val="single" w:sz="4" w:space="0" w:color="auto"/>
              <w:right w:val="single" w:sz="4" w:space="0" w:color="auto"/>
            </w:tcBorders>
          </w:tcPr>
          <w:p w14:paraId="2E69D246" w14:textId="3DACA1E6" w:rsidR="005F4718" w:rsidRPr="00C106B9" w:rsidDel="00797690" w:rsidRDefault="005F4718" w:rsidP="009C3129">
            <w:pPr>
              <w:ind w:firstLine="0"/>
              <w:rPr>
                <w:del w:id="52274" w:author="Ramasubramani, Hariharan" w:date="2015-07-21T10:18:00Z"/>
                <w:rFonts w:cstheme="minorHAnsi"/>
                <w:color w:val="000000" w:themeColor="text1"/>
              </w:rPr>
            </w:pPr>
            <w:del w:id="52275" w:author="Ramasubramani, Hariharan" w:date="2015-07-21T10:18:00Z">
              <w:r w:rsidRPr="00C106B9" w:rsidDel="00797690">
                <w:rPr>
                  <w:rFonts w:cstheme="minorHAnsi"/>
                  <w:color w:val="000000" w:themeColor="text1"/>
                </w:rPr>
                <w:delText>-</w:delText>
              </w:r>
            </w:del>
          </w:p>
        </w:tc>
        <w:tc>
          <w:tcPr>
            <w:tcW w:w="941" w:type="dxa"/>
            <w:tcBorders>
              <w:top w:val="single" w:sz="4" w:space="0" w:color="auto"/>
              <w:left w:val="single" w:sz="4" w:space="0" w:color="auto"/>
              <w:bottom w:val="single" w:sz="4" w:space="0" w:color="auto"/>
              <w:right w:val="single" w:sz="4" w:space="0" w:color="auto"/>
            </w:tcBorders>
          </w:tcPr>
          <w:p w14:paraId="2CB4A53E" w14:textId="22CBC601" w:rsidR="005F4718" w:rsidRPr="00C106B9" w:rsidDel="00797690" w:rsidRDefault="005F4718" w:rsidP="009C3129">
            <w:pPr>
              <w:ind w:left="-57" w:firstLine="0"/>
              <w:jc w:val="center"/>
              <w:rPr>
                <w:del w:id="52276" w:author="Ramasubramani, Hariharan" w:date="2015-07-21T10:18:00Z"/>
                <w:rFonts w:cstheme="minorHAnsi"/>
                <w:color w:val="000000" w:themeColor="text1"/>
              </w:rPr>
            </w:pPr>
            <w:del w:id="52277" w:author="Ramasubramani, Hariharan" w:date="2015-07-21T10:18:00Z">
              <w:r w:rsidRPr="00C106B9" w:rsidDel="00797690">
                <w:rPr>
                  <w:rFonts w:cstheme="minorHAnsi"/>
                  <w:color w:val="000000" w:themeColor="text1"/>
                </w:rPr>
                <w:delText>O</w:delText>
              </w:r>
            </w:del>
          </w:p>
        </w:tc>
        <w:tc>
          <w:tcPr>
            <w:tcW w:w="788" w:type="dxa"/>
            <w:tcBorders>
              <w:top w:val="single" w:sz="4" w:space="0" w:color="auto"/>
              <w:left w:val="single" w:sz="4" w:space="0" w:color="auto"/>
              <w:bottom w:val="single" w:sz="4" w:space="0" w:color="auto"/>
              <w:right w:val="single" w:sz="4" w:space="0" w:color="auto"/>
            </w:tcBorders>
          </w:tcPr>
          <w:p w14:paraId="2933FEE3" w14:textId="56C6D76B" w:rsidR="005F4718" w:rsidRPr="00C106B9" w:rsidDel="00797690" w:rsidRDefault="005F4718" w:rsidP="009C3129">
            <w:pPr>
              <w:ind w:left="-57" w:firstLine="0"/>
              <w:jc w:val="center"/>
              <w:rPr>
                <w:del w:id="52278" w:author="Ramasubramani, Hariharan" w:date="2015-07-21T10:18:00Z"/>
                <w:rFonts w:cstheme="minorHAnsi"/>
                <w:color w:val="000000" w:themeColor="text1"/>
              </w:rPr>
            </w:pPr>
            <w:del w:id="52279" w:author="Ramasubramani, Hariharan" w:date="2015-07-21T10:18:00Z">
              <w:r w:rsidDel="00797690">
                <w:rPr>
                  <w:rFonts w:cstheme="minorHAnsi"/>
                  <w:color w:val="000000" w:themeColor="text1"/>
                </w:rPr>
                <w:delText>E</w:delText>
              </w:r>
            </w:del>
          </w:p>
        </w:tc>
        <w:tc>
          <w:tcPr>
            <w:tcW w:w="1243" w:type="dxa"/>
            <w:tcBorders>
              <w:top w:val="single" w:sz="4" w:space="0" w:color="auto"/>
              <w:left w:val="single" w:sz="4" w:space="0" w:color="auto"/>
              <w:bottom w:val="single" w:sz="4" w:space="0" w:color="auto"/>
              <w:right w:val="single" w:sz="4" w:space="0" w:color="auto"/>
            </w:tcBorders>
          </w:tcPr>
          <w:p w14:paraId="4AC60941" w14:textId="198718B3" w:rsidR="005F4718" w:rsidRPr="00C106B9" w:rsidDel="00797690" w:rsidRDefault="005F4718" w:rsidP="009C3129">
            <w:pPr>
              <w:ind w:left="-57" w:right="-98" w:firstLine="0"/>
              <w:rPr>
                <w:del w:id="52280" w:author="Ramasubramani, Hariharan" w:date="2015-07-21T10:18:00Z"/>
                <w:rFonts w:cstheme="minorHAnsi"/>
                <w:color w:val="000000" w:themeColor="text1"/>
              </w:rPr>
            </w:pPr>
            <w:del w:id="52281" w:author="Ramasubramani, Hariharan" w:date="2015-07-21T10:18:00Z">
              <w:r w:rsidDel="00797690">
                <w:rPr>
                  <w:rFonts w:cstheme="minorHAnsi"/>
                  <w:color w:val="000000" w:themeColor="text1"/>
                </w:rPr>
                <w:delText xml:space="preserve">multi </w:delText>
              </w:r>
              <w:r w:rsidRPr="00C106B9" w:rsidDel="00797690">
                <w:rPr>
                  <w:rFonts w:cstheme="minorHAnsi"/>
                  <w:color w:val="000000" w:themeColor="text1"/>
                </w:rPr>
                <w:delText>-select</w:delText>
              </w:r>
            </w:del>
          </w:p>
        </w:tc>
        <w:tc>
          <w:tcPr>
            <w:tcW w:w="734" w:type="dxa"/>
            <w:tcBorders>
              <w:top w:val="single" w:sz="4" w:space="0" w:color="auto"/>
              <w:left w:val="single" w:sz="4" w:space="0" w:color="auto"/>
              <w:bottom w:val="single" w:sz="4" w:space="0" w:color="auto"/>
              <w:right w:val="single" w:sz="4" w:space="0" w:color="auto"/>
            </w:tcBorders>
          </w:tcPr>
          <w:p w14:paraId="2A5DE4B2" w14:textId="6ECB58E0" w:rsidR="005F4718" w:rsidRPr="00C106B9" w:rsidDel="00797690" w:rsidRDefault="005F4718" w:rsidP="009C3129">
            <w:pPr>
              <w:ind w:left="-57" w:firstLine="0"/>
              <w:jc w:val="center"/>
              <w:rPr>
                <w:del w:id="52282" w:author="Ramasubramani, Hariharan" w:date="2015-07-21T10:18:00Z"/>
                <w:rFonts w:cstheme="minorHAnsi"/>
                <w:color w:val="000000" w:themeColor="text1"/>
              </w:rPr>
            </w:pPr>
            <w:del w:id="52283" w:author="Ramasubramani, Hariharan" w:date="2015-07-21T10:18:00Z">
              <w:r w:rsidRPr="00C106B9" w:rsidDel="00797690">
                <w:rPr>
                  <w:rFonts w:cstheme="minorHAnsi"/>
                  <w:color w:val="000000" w:themeColor="text1"/>
                </w:rPr>
                <w:delText>-</w:delText>
              </w:r>
            </w:del>
          </w:p>
        </w:tc>
        <w:tc>
          <w:tcPr>
            <w:tcW w:w="2196" w:type="dxa"/>
            <w:tcBorders>
              <w:top w:val="single" w:sz="4" w:space="0" w:color="auto"/>
              <w:left w:val="single" w:sz="4" w:space="0" w:color="auto"/>
              <w:bottom w:val="single" w:sz="4" w:space="0" w:color="auto"/>
              <w:right w:val="single" w:sz="4" w:space="0" w:color="auto"/>
            </w:tcBorders>
          </w:tcPr>
          <w:p w14:paraId="6F1B5196" w14:textId="6241433C" w:rsidR="005F4718" w:rsidRPr="00C106B9" w:rsidDel="00797690" w:rsidRDefault="005F4718" w:rsidP="009C3129">
            <w:pPr>
              <w:tabs>
                <w:tab w:val="left" w:pos="81"/>
              </w:tabs>
              <w:ind w:left="-70" w:right="-140" w:firstLine="0"/>
              <w:rPr>
                <w:del w:id="52284" w:author="Ramasubramani, Hariharan" w:date="2015-07-21T10:18:00Z"/>
                <w:rFonts w:cstheme="minorHAnsi"/>
                <w:color w:val="000000" w:themeColor="text1"/>
              </w:rPr>
            </w:pPr>
            <w:del w:id="52285" w:author="Ramasubramani, Hariharan" w:date="2015-07-21T10:18:00Z">
              <w:r w:rsidRPr="00C106B9" w:rsidDel="00797690">
                <w:rPr>
                  <w:rFonts w:cstheme="minorHAnsi"/>
                  <w:color w:val="000000" w:themeColor="text1"/>
                </w:rPr>
                <w:delText xml:space="preserve">See: </w:delText>
              </w:r>
              <w:r w:rsidDel="00797690">
                <w:rPr>
                  <w:rFonts w:cstheme="minorHAnsi"/>
                  <w:color w:val="000000" w:themeColor="text1"/>
                </w:rPr>
                <w:delText>Acord values</w:delText>
              </w:r>
            </w:del>
          </w:p>
        </w:tc>
        <w:tc>
          <w:tcPr>
            <w:tcW w:w="1207" w:type="dxa"/>
            <w:tcBorders>
              <w:top w:val="single" w:sz="4" w:space="0" w:color="auto"/>
              <w:left w:val="single" w:sz="4" w:space="0" w:color="auto"/>
              <w:bottom w:val="single" w:sz="4" w:space="0" w:color="auto"/>
              <w:right w:val="single" w:sz="4" w:space="0" w:color="auto"/>
            </w:tcBorders>
          </w:tcPr>
          <w:p w14:paraId="0615C7EE" w14:textId="2F43D7F4" w:rsidR="005F4718" w:rsidRPr="00C106B9" w:rsidDel="00797690" w:rsidRDefault="005F4718" w:rsidP="009C3129">
            <w:pPr>
              <w:ind w:left="-57" w:firstLine="0"/>
              <w:jc w:val="center"/>
              <w:rPr>
                <w:del w:id="52286" w:author="Ramasubramani, Hariharan" w:date="2015-07-21T10:18:00Z"/>
                <w:rFonts w:cstheme="minorHAnsi"/>
                <w:color w:val="000000" w:themeColor="text1"/>
              </w:rPr>
            </w:pPr>
            <w:del w:id="52287" w:author="Ramasubramani, Hariharan" w:date="2015-07-21T10:18:00Z">
              <w:r w:rsidRPr="00C106B9" w:rsidDel="00797690">
                <w:rPr>
                  <w:rFonts w:cstheme="minorHAnsi"/>
                  <w:color w:val="000000" w:themeColor="text1"/>
                </w:rPr>
                <w:delText>&lt;</w:delText>
              </w:r>
              <w:r w:rsidDel="00797690">
                <w:rPr>
                  <w:rFonts w:cstheme="minorHAnsi"/>
                  <w:color w:val="000000" w:themeColor="text1"/>
                </w:rPr>
                <w:delText>Blank</w:delText>
              </w:r>
              <w:r w:rsidRPr="00C106B9" w:rsidDel="00797690">
                <w:rPr>
                  <w:rFonts w:cstheme="minorHAnsi"/>
                  <w:color w:val="000000" w:themeColor="text1"/>
                </w:rPr>
                <w:delText>&gt;</w:delText>
              </w:r>
            </w:del>
          </w:p>
        </w:tc>
      </w:tr>
      <w:tr w:rsidR="005F4718" w:rsidRPr="00C106B9" w:rsidDel="00797690" w14:paraId="4B6ABD7C" w14:textId="430DB919" w:rsidTr="008C172F">
        <w:trPr>
          <w:cantSplit/>
          <w:trHeight w:val="431"/>
          <w:jc w:val="center"/>
          <w:del w:id="52288" w:author="Ramasubramani, Hariharan" w:date="2015-07-21T10:18:00Z"/>
        </w:trPr>
        <w:tc>
          <w:tcPr>
            <w:tcW w:w="1036" w:type="dxa"/>
            <w:tcBorders>
              <w:top w:val="single" w:sz="4" w:space="0" w:color="auto"/>
              <w:left w:val="single" w:sz="4" w:space="0" w:color="auto"/>
              <w:bottom w:val="single" w:sz="4" w:space="0" w:color="auto"/>
              <w:right w:val="single" w:sz="4" w:space="0" w:color="auto"/>
            </w:tcBorders>
          </w:tcPr>
          <w:p w14:paraId="7C475FDC" w14:textId="68587032" w:rsidR="005F4718" w:rsidRPr="00C106B9" w:rsidDel="00797690" w:rsidRDefault="005F4718" w:rsidP="00524BF5">
            <w:pPr>
              <w:pStyle w:val="ListParagraph"/>
              <w:numPr>
                <w:ilvl w:val="3"/>
                <w:numId w:val="22"/>
              </w:numPr>
              <w:overflowPunct w:val="0"/>
              <w:autoSpaceDE w:val="0"/>
              <w:autoSpaceDN w:val="0"/>
              <w:spacing w:after="60"/>
              <w:ind w:left="-43" w:firstLine="0"/>
              <w:textAlignment w:val="baseline"/>
              <w:rPr>
                <w:del w:id="52289" w:author="Ramasubramani, Hariharan" w:date="2015-07-21T10:18:00Z"/>
                <w:rFonts w:cstheme="minorHAnsi"/>
                <w:color w:val="000000" w:themeColor="text1"/>
              </w:rPr>
            </w:pPr>
          </w:p>
        </w:tc>
        <w:tc>
          <w:tcPr>
            <w:tcW w:w="1906" w:type="dxa"/>
            <w:tcBorders>
              <w:top w:val="single" w:sz="4" w:space="0" w:color="auto"/>
              <w:left w:val="single" w:sz="4" w:space="0" w:color="auto"/>
              <w:bottom w:val="single" w:sz="4" w:space="0" w:color="auto"/>
              <w:right w:val="single" w:sz="4" w:space="0" w:color="auto"/>
            </w:tcBorders>
          </w:tcPr>
          <w:p w14:paraId="593565FE" w14:textId="447A7CA8" w:rsidR="005F4718" w:rsidRPr="00C106B9" w:rsidDel="00797690" w:rsidRDefault="005F4718" w:rsidP="009C3129">
            <w:pPr>
              <w:ind w:firstLine="0"/>
              <w:rPr>
                <w:del w:id="52290" w:author="Ramasubramani, Hariharan" w:date="2015-07-21T10:18:00Z"/>
                <w:rFonts w:cstheme="minorHAnsi"/>
                <w:color w:val="000000" w:themeColor="text1"/>
              </w:rPr>
            </w:pPr>
            <w:del w:id="52291" w:author="Ramasubramani, Hariharan" w:date="2015-07-21T10:18:00Z">
              <w:r w:rsidDel="00797690">
                <w:rPr>
                  <w:rFonts w:cstheme="minorHAnsi"/>
                  <w:color w:val="000000" w:themeColor="text1"/>
                </w:rPr>
                <w:delText xml:space="preserve">Residence State </w:delText>
              </w:r>
            </w:del>
          </w:p>
        </w:tc>
        <w:tc>
          <w:tcPr>
            <w:tcW w:w="759" w:type="dxa"/>
            <w:tcBorders>
              <w:top w:val="single" w:sz="4" w:space="0" w:color="auto"/>
              <w:left w:val="single" w:sz="4" w:space="0" w:color="auto"/>
              <w:bottom w:val="single" w:sz="4" w:space="0" w:color="auto"/>
              <w:right w:val="single" w:sz="4" w:space="0" w:color="auto"/>
            </w:tcBorders>
          </w:tcPr>
          <w:p w14:paraId="7096B0D7" w14:textId="52B96543" w:rsidR="005F4718" w:rsidRPr="00C106B9" w:rsidDel="00797690" w:rsidRDefault="005F4718" w:rsidP="009C3129">
            <w:pPr>
              <w:ind w:firstLine="0"/>
              <w:rPr>
                <w:del w:id="52292" w:author="Ramasubramani, Hariharan" w:date="2015-07-21T10:18:00Z"/>
                <w:rFonts w:cstheme="minorHAnsi"/>
                <w:color w:val="000000" w:themeColor="text1"/>
              </w:rPr>
            </w:pPr>
            <w:del w:id="52293" w:author="Ramasubramani, Hariharan" w:date="2015-07-21T10:18:00Z">
              <w:r w:rsidDel="00797690">
                <w:rPr>
                  <w:rFonts w:cstheme="minorHAnsi"/>
                  <w:color w:val="000000" w:themeColor="text1"/>
                </w:rPr>
                <w:delText>-</w:delText>
              </w:r>
            </w:del>
          </w:p>
        </w:tc>
        <w:tc>
          <w:tcPr>
            <w:tcW w:w="941" w:type="dxa"/>
            <w:tcBorders>
              <w:top w:val="single" w:sz="4" w:space="0" w:color="auto"/>
              <w:left w:val="single" w:sz="4" w:space="0" w:color="auto"/>
              <w:bottom w:val="single" w:sz="4" w:space="0" w:color="auto"/>
              <w:right w:val="single" w:sz="4" w:space="0" w:color="auto"/>
            </w:tcBorders>
          </w:tcPr>
          <w:p w14:paraId="600B13B3" w14:textId="05414431" w:rsidR="005F4718" w:rsidRPr="00C106B9" w:rsidDel="00797690" w:rsidRDefault="005F4718" w:rsidP="009C3129">
            <w:pPr>
              <w:ind w:left="-57" w:firstLine="0"/>
              <w:jc w:val="center"/>
              <w:rPr>
                <w:del w:id="52294" w:author="Ramasubramani, Hariharan" w:date="2015-07-21T10:18:00Z"/>
                <w:rFonts w:cstheme="minorHAnsi"/>
                <w:color w:val="000000" w:themeColor="text1"/>
              </w:rPr>
            </w:pPr>
            <w:del w:id="52295" w:author="Ramasubramani, Hariharan" w:date="2015-07-21T10:18:00Z">
              <w:r w:rsidDel="00797690">
                <w:rPr>
                  <w:rFonts w:cstheme="minorHAnsi"/>
                  <w:color w:val="000000" w:themeColor="text1"/>
                </w:rPr>
                <w:delText>O</w:delText>
              </w:r>
            </w:del>
          </w:p>
        </w:tc>
        <w:tc>
          <w:tcPr>
            <w:tcW w:w="788" w:type="dxa"/>
            <w:tcBorders>
              <w:top w:val="single" w:sz="4" w:space="0" w:color="auto"/>
              <w:left w:val="single" w:sz="4" w:space="0" w:color="auto"/>
              <w:bottom w:val="single" w:sz="4" w:space="0" w:color="auto"/>
              <w:right w:val="single" w:sz="4" w:space="0" w:color="auto"/>
            </w:tcBorders>
          </w:tcPr>
          <w:p w14:paraId="23FFB3F0" w14:textId="33E1B0D1" w:rsidR="005F4718" w:rsidDel="00797690" w:rsidRDefault="005F4718" w:rsidP="009C3129">
            <w:pPr>
              <w:ind w:left="-57" w:firstLine="0"/>
              <w:jc w:val="center"/>
              <w:rPr>
                <w:del w:id="52296" w:author="Ramasubramani, Hariharan" w:date="2015-07-21T10:18:00Z"/>
                <w:rFonts w:cstheme="minorHAnsi"/>
                <w:color w:val="000000" w:themeColor="text1"/>
              </w:rPr>
            </w:pPr>
            <w:del w:id="52297" w:author="Ramasubramani, Hariharan" w:date="2015-07-21T10:18:00Z">
              <w:r w:rsidDel="00797690">
                <w:rPr>
                  <w:rFonts w:cstheme="minorHAnsi"/>
                  <w:color w:val="000000" w:themeColor="text1"/>
                </w:rPr>
                <w:delText>E</w:delText>
              </w:r>
            </w:del>
          </w:p>
        </w:tc>
        <w:tc>
          <w:tcPr>
            <w:tcW w:w="1243" w:type="dxa"/>
            <w:tcBorders>
              <w:top w:val="single" w:sz="4" w:space="0" w:color="auto"/>
              <w:left w:val="single" w:sz="4" w:space="0" w:color="auto"/>
              <w:bottom w:val="single" w:sz="4" w:space="0" w:color="auto"/>
              <w:right w:val="single" w:sz="4" w:space="0" w:color="auto"/>
            </w:tcBorders>
          </w:tcPr>
          <w:p w14:paraId="23A6C5F9" w14:textId="322E51B9" w:rsidR="005F4718" w:rsidRPr="00C106B9" w:rsidDel="00797690" w:rsidRDefault="005F4718" w:rsidP="009C3129">
            <w:pPr>
              <w:ind w:left="-57" w:right="-98" w:firstLine="0"/>
              <w:jc w:val="center"/>
              <w:rPr>
                <w:del w:id="52298" w:author="Ramasubramani, Hariharan" w:date="2015-07-21T10:18:00Z"/>
                <w:rFonts w:cstheme="minorHAnsi"/>
                <w:color w:val="000000" w:themeColor="text1"/>
              </w:rPr>
            </w:pPr>
            <w:del w:id="52299" w:author="Ramasubramani, Hariharan" w:date="2015-07-21T10:18:00Z">
              <w:r w:rsidDel="00797690">
                <w:rPr>
                  <w:rFonts w:cstheme="minorHAnsi"/>
                  <w:color w:val="000000" w:themeColor="text1"/>
                </w:rPr>
                <w:delText>Multi-Sect</w:delText>
              </w:r>
            </w:del>
          </w:p>
        </w:tc>
        <w:tc>
          <w:tcPr>
            <w:tcW w:w="734" w:type="dxa"/>
            <w:tcBorders>
              <w:top w:val="single" w:sz="4" w:space="0" w:color="auto"/>
              <w:left w:val="single" w:sz="4" w:space="0" w:color="auto"/>
              <w:bottom w:val="single" w:sz="4" w:space="0" w:color="auto"/>
              <w:right w:val="single" w:sz="4" w:space="0" w:color="auto"/>
            </w:tcBorders>
          </w:tcPr>
          <w:p w14:paraId="50059562" w14:textId="3601F8DB" w:rsidR="005F4718" w:rsidRPr="00C106B9" w:rsidDel="00797690" w:rsidRDefault="005F4718" w:rsidP="009C3129">
            <w:pPr>
              <w:ind w:left="-57" w:firstLine="0"/>
              <w:jc w:val="center"/>
              <w:rPr>
                <w:del w:id="52300" w:author="Ramasubramani, Hariharan" w:date="2015-07-21T10:18:00Z"/>
                <w:rFonts w:cstheme="minorHAnsi"/>
                <w:color w:val="000000" w:themeColor="text1"/>
              </w:rPr>
            </w:pPr>
          </w:p>
        </w:tc>
        <w:tc>
          <w:tcPr>
            <w:tcW w:w="2196" w:type="dxa"/>
            <w:tcBorders>
              <w:top w:val="single" w:sz="4" w:space="0" w:color="auto"/>
              <w:left w:val="single" w:sz="4" w:space="0" w:color="auto"/>
              <w:bottom w:val="single" w:sz="4" w:space="0" w:color="auto"/>
              <w:right w:val="single" w:sz="4" w:space="0" w:color="auto"/>
            </w:tcBorders>
          </w:tcPr>
          <w:p w14:paraId="0140A5B9" w14:textId="21FBBCCB" w:rsidR="005F4718" w:rsidRPr="00C106B9" w:rsidDel="00797690" w:rsidRDefault="005F4718" w:rsidP="009C3129">
            <w:pPr>
              <w:tabs>
                <w:tab w:val="left" w:pos="81"/>
              </w:tabs>
              <w:ind w:left="-70" w:right="-140" w:firstLine="0"/>
              <w:rPr>
                <w:del w:id="52301" w:author="Ramasubramani, Hariharan" w:date="2015-07-21T10:18:00Z"/>
                <w:rFonts w:cstheme="minorHAnsi"/>
                <w:color w:val="000000" w:themeColor="text1"/>
              </w:rPr>
            </w:pPr>
            <w:del w:id="52302" w:author="Ramasubramani, Hariharan" w:date="2015-07-21T10:18:00Z">
              <w:r w:rsidDel="00797690">
                <w:rPr>
                  <w:rFonts w:cstheme="minorHAnsi"/>
                  <w:color w:val="000000" w:themeColor="text1"/>
                </w:rPr>
                <w:delText>See: Accord values</w:delText>
              </w:r>
            </w:del>
          </w:p>
        </w:tc>
        <w:tc>
          <w:tcPr>
            <w:tcW w:w="1207" w:type="dxa"/>
            <w:tcBorders>
              <w:top w:val="single" w:sz="4" w:space="0" w:color="auto"/>
              <w:left w:val="single" w:sz="4" w:space="0" w:color="auto"/>
              <w:bottom w:val="single" w:sz="4" w:space="0" w:color="auto"/>
              <w:right w:val="single" w:sz="4" w:space="0" w:color="auto"/>
            </w:tcBorders>
          </w:tcPr>
          <w:p w14:paraId="28226ADF" w14:textId="312A6913" w:rsidR="005F4718" w:rsidRPr="00C106B9" w:rsidDel="00797690" w:rsidRDefault="005F4718" w:rsidP="009C3129">
            <w:pPr>
              <w:ind w:left="-57" w:firstLine="0"/>
              <w:jc w:val="center"/>
              <w:rPr>
                <w:del w:id="52303" w:author="Ramasubramani, Hariharan" w:date="2015-07-21T10:18:00Z"/>
                <w:rFonts w:cstheme="minorHAnsi"/>
                <w:color w:val="000000" w:themeColor="text1"/>
              </w:rPr>
            </w:pPr>
            <w:del w:id="52304" w:author="Ramasubramani, Hariharan" w:date="2015-07-21T10:18:00Z">
              <w:r w:rsidDel="00797690">
                <w:rPr>
                  <w:rFonts w:cstheme="minorHAnsi"/>
                  <w:color w:val="000000" w:themeColor="text1"/>
                </w:rPr>
                <w:delText>&lt;Blank&gt;</w:delText>
              </w:r>
            </w:del>
          </w:p>
        </w:tc>
      </w:tr>
      <w:tr w:rsidR="005F4718" w:rsidRPr="00C106B9" w:rsidDel="00797690" w14:paraId="3606E05C" w14:textId="176F00D8" w:rsidTr="008C172F">
        <w:trPr>
          <w:cantSplit/>
          <w:trHeight w:val="431"/>
          <w:jc w:val="center"/>
          <w:del w:id="52305" w:author="Ramasubramani, Hariharan" w:date="2015-07-21T10:18:00Z"/>
        </w:trPr>
        <w:tc>
          <w:tcPr>
            <w:tcW w:w="1036" w:type="dxa"/>
            <w:tcBorders>
              <w:top w:val="single" w:sz="4" w:space="0" w:color="auto"/>
              <w:left w:val="single" w:sz="4" w:space="0" w:color="auto"/>
              <w:bottom w:val="single" w:sz="4" w:space="0" w:color="auto"/>
              <w:right w:val="single" w:sz="4" w:space="0" w:color="auto"/>
            </w:tcBorders>
          </w:tcPr>
          <w:p w14:paraId="58F42688" w14:textId="0082BA98" w:rsidR="005F4718" w:rsidRPr="00C106B9" w:rsidDel="00797690" w:rsidRDefault="005F4718" w:rsidP="00524BF5">
            <w:pPr>
              <w:pStyle w:val="ListParagraph"/>
              <w:numPr>
                <w:ilvl w:val="3"/>
                <w:numId w:val="22"/>
              </w:numPr>
              <w:overflowPunct w:val="0"/>
              <w:autoSpaceDE w:val="0"/>
              <w:autoSpaceDN w:val="0"/>
              <w:spacing w:after="60"/>
              <w:ind w:left="-43" w:firstLine="0"/>
              <w:textAlignment w:val="baseline"/>
              <w:rPr>
                <w:del w:id="52306" w:author="Ramasubramani, Hariharan" w:date="2015-07-21T10:18:00Z"/>
                <w:rFonts w:cstheme="minorHAnsi"/>
                <w:color w:val="000000" w:themeColor="text1"/>
              </w:rPr>
            </w:pPr>
          </w:p>
        </w:tc>
        <w:tc>
          <w:tcPr>
            <w:tcW w:w="1906" w:type="dxa"/>
            <w:tcBorders>
              <w:top w:val="single" w:sz="4" w:space="0" w:color="auto"/>
              <w:left w:val="single" w:sz="4" w:space="0" w:color="auto"/>
              <w:bottom w:val="single" w:sz="4" w:space="0" w:color="auto"/>
              <w:right w:val="single" w:sz="4" w:space="0" w:color="auto"/>
            </w:tcBorders>
          </w:tcPr>
          <w:p w14:paraId="297727E5" w14:textId="323D09C6" w:rsidR="005F4718" w:rsidRPr="00C106B9" w:rsidDel="00797690" w:rsidRDefault="005F4718" w:rsidP="009C3129">
            <w:pPr>
              <w:ind w:firstLine="0"/>
              <w:rPr>
                <w:del w:id="52307" w:author="Ramasubramani, Hariharan" w:date="2015-07-21T10:18:00Z"/>
                <w:rFonts w:cstheme="minorHAnsi"/>
                <w:color w:val="000000" w:themeColor="text1"/>
              </w:rPr>
            </w:pPr>
            <w:del w:id="52308" w:author="Ramasubramani, Hariharan" w:date="2015-07-21T10:18:00Z">
              <w:r w:rsidRPr="00C106B9" w:rsidDel="00797690">
                <w:rPr>
                  <w:rFonts w:cstheme="minorHAnsi"/>
                  <w:color w:val="000000" w:themeColor="text1"/>
                </w:rPr>
                <w:delText>Business Function</w:delText>
              </w:r>
            </w:del>
          </w:p>
        </w:tc>
        <w:tc>
          <w:tcPr>
            <w:tcW w:w="759" w:type="dxa"/>
            <w:tcBorders>
              <w:top w:val="single" w:sz="4" w:space="0" w:color="auto"/>
              <w:left w:val="single" w:sz="4" w:space="0" w:color="auto"/>
              <w:bottom w:val="single" w:sz="4" w:space="0" w:color="auto"/>
              <w:right w:val="single" w:sz="4" w:space="0" w:color="auto"/>
            </w:tcBorders>
          </w:tcPr>
          <w:p w14:paraId="5B4232AA" w14:textId="6AACBF61" w:rsidR="005F4718" w:rsidRPr="00C106B9" w:rsidDel="00797690" w:rsidRDefault="005F4718" w:rsidP="009C3129">
            <w:pPr>
              <w:ind w:firstLine="0"/>
              <w:rPr>
                <w:del w:id="52309" w:author="Ramasubramani, Hariharan" w:date="2015-07-21T10:18:00Z"/>
                <w:rFonts w:cstheme="minorHAnsi"/>
                <w:color w:val="000000" w:themeColor="text1"/>
              </w:rPr>
            </w:pPr>
            <w:del w:id="52310" w:author="Ramasubramani, Hariharan" w:date="2015-07-21T10:18:00Z">
              <w:r w:rsidRPr="00C106B9" w:rsidDel="00797690">
                <w:rPr>
                  <w:rFonts w:cstheme="minorHAnsi"/>
                  <w:color w:val="000000" w:themeColor="text1"/>
                </w:rPr>
                <w:delText>-</w:delText>
              </w:r>
            </w:del>
          </w:p>
        </w:tc>
        <w:tc>
          <w:tcPr>
            <w:tcW w:w="941" w:type="dxa"/>
            <w:tcBorders>
              <w:top w:val="single" w:sz="4" w:space="0" w:color="auto"/>
              <w:left w:val="single" w:sz="4" w:space="0" w:color="auto"/>
              <w:bottom w:val="single" w:sz="4" w:space="0" w:color="auto"/>
              <w:right w:val="single" w:sz="4" w:space="0" w:color="auto"/>
            </w:tcBorders>
          </w:tcPr>
          <w:p w14:paraId="159E7F9F" w14:textId="0036D867" w:rsidR="005F4718" w:rsidRPr="00C106B9" w:rsidDel="00797690" w:rsidRDefault="005F4718" w:rsidP="009C3129">
            <w:pPr>
              <w:ind w:left="-57" w:firstLine="0"/>
              <w:jc w:val="center"/>
              <w:rPr>
                <w:del w:id="52311" w:author="Ramasubramani, Hariharan" w:date="2015-07-21T10:18:00Z"/>
                <w:rFonts w:cstheme="minorHAnsi"/>
                <w:color w:val="000000" w:themeColor="text1"/>
              </w:rPr>
            </w:pPr>
            <w:del w:id="52312" w:author="Ramasubramani, Hariharan" w:date="2015-07-21T10:18:00Z">
              <w:r w:rsidRPr="00C106B9" w:rsidDel="00797690">
                <w:rPr>
                  <w:rFonts w:cstheme="minorHAnsi"/>
                  <w:color w:val="000000" w:themeColor="text1"/>
                </w:rPr>
                <w:delText>O</w:delText>
              </w:r>
            </w:del>
          </w:p>
        </w:tc>
        <w:tc>
          <w:tcPr>
            <w:tcW w:w="788" w:type="dxa"/>
            <w:tcBorders>
              <w:top w:val="single" w:sz="4" w:space="0" w:color="auto"/>
              <w:left w:val="single" w:sz="4" w:space="0" w:color="auto"/>
              <w:bottom w:val="single" w:sz="4" w:space="0" w:color="auto"/>
              <w:right w:val="single" w:sz="4" w:space="0" w:color="auto"/>
            </w:tcBorders>
          </w:tcPr>
          <w:p w14:paraId="7C92C4C2" w14:textId="703D88E8" w:rsidR="005F4718" w:rsidRPr="00C106B9" w:rsidDel="00797690" w:rsidRDefault="005F4718" w:rsidP="009C3129">
            <w:pPr>
              <w:ind w:left="-57" w:firstLine="0"/>
              <w:jc w:val="center"/>
              <w:rPr>
                <w:del w:id="52313" w:author="Ramasubramani, Hariharan" w:date="2015-07-21T10:18:00Z"/>
                <w:rFonts w:cstheme="minorHAnsi"/>
                <w:color w:val="000000" w:themeColor="text1"/>
              </w:rPr>
            </w:pPr>
            <w:del w:id="52314" w:author="Ramasubramani, Hariharan" w:date="2015-07-21T10:18:00Z">
              <w:r w:rsidDel="00797690">
                <w:rPr>
                  <w:rFonts w:cstheme="minorHAnsi"/>
                  <w:color w:val="000000" w:themeColor="text1"/>
                </w:rPr>
                <w:delText>E</w:delText>
              </w:r>
            </w:del>
          </w:p>
        </w:tc>
        <w:tc>
          <w:tcPr>
            <w:tcW w:w="1243" w:type="dxa"/>
            <w:tcBorders>
              <w:top w:val="single" w:sz="4" w:space="0" w:color="auto"/>
              <w:left w:val="single" w:sz="4" w:space="0" w:color="auto"/>
              <w:bottom w:val="single" w:sz="4" w:space="0" w:color="auto"/>
              <w:right w:val="single" w:sz="4" w:space="0" w:color="auto"/>
            </w:tcBorders>
          </w:tcPr>
          <w:p w14:paraId="25934A0D" w14:textId="185D81F7" w:rsidR="005F4718" w:rsidRPr="00C106B9" w:rsidDel="00797690" w:rsidRDefault="005F4718" w:rsidP="009C3129">
            <w:pPr>
              <w:ind w:left="-57" w:right="-98" w:firstLine="0"/>
              <w:jc w:val="center"/>
              <w:rPr>
                <w:del w:id="52315" w:author="Ramasubramani, Hariharan" w:date="2015-07-21T10:18:00Z"/>
                <w:rFonts w:cstheme="minorHAnsi"/>
                <w:color w:val="000000" w:themeColor="text1"/>
              </w:rPr>
            </w:pPr>
            <w:del w:id="52316" w:author="Ramasubramani, Hariharan" w:date="2015-07-21T10:18:00Z">
              <w:r w:rsidRPr="00C106B9" w:rsidDel="00797690">
                <w:rPr>
                  <w:rFonts w:cstheme="minorHAnsi"/>
                  <w:color w:val="000000" w:themeColor="text1"/>
                </w:rPr>
                <w:delText>multi-select</w:delText>
              </w:r>
            </w:del>
          </w:p>
        </w:tc>
        <w:tc>
          <w:tcPr>
            <w:tcW w:w="734" w:type="dxa"/>
            <w:tcBorders>
              <w:top w:val="single" w:sz="4" w:space="0" w:color="auto"/>
              <w:left w:val="single" w:sz="4" w:space="0" w:color="auto"/>
              <w:bottom w:val="single" w:sz="4" w:space="0" w:color="auto"/>
              <w:right w:val="single" w:sz="4" w:space="0" w:color="auto"/>
            </w:tcBorders>
          </w:tcPr>
          <w:p w14:paraId="1E8CAD11" w14:textId="564FAB35" w:rsidR="005F4718" w:rsidRPr="00C106B9" w:rsidDel="00797690" w:rsidRDefault="005F4718" w:rsidP="009C3129">
            <w:pPr>
              <w:ind w:left="-57" w:firstLine="0"/>
              <w:jc w:val="center"/>
              <w:rPr>
                <w:del w:id="52317" w:author="Ramasubramani, Hariharan" w:date="2015-07-21T10:18:00Z"/>
                <w:rFonts w:cstheme="minorHAnsi"/>
                <w:color w:val="000000" w:themeColor="text1"/>
              </w:rPr>
            </w:pPr>
            <w:del w:id="52318" w:author="Ramasubramani, Hariharan" w:date="2015-07-21T10:18:00Z">
              <w:r w:rsidRPr="00C106B9" w:rsidDel="00797690">
                <w:rPr>
                  <w:rFonts w:cstheme="minorHAnsi"/>
                  <w:color w:val="000000" w:themeColor="text1"/>
                </w:rPr>
                <w:delText>-</w:delText>
              </w:r>
            </w:del>
          </w:p>
        </w:tc>
        <w:tc>
          <w:tcPr>
            <w:tcW w:w="2196" w:type="dxa"/>
            <w:tcBorders>
              <w:top w:val="single" w:sz="4" w:space="0" w:color="auto"/>
              <w:left w:val="single" w:sz="4" w:space="0" w:color="auto"/>
              <w:bottom w:val="single" w:sz="4" w:space="0" w:color="auto"/>
              <w:right w:val="single" w:sz="4" w:space="0" w:color="auto"/>
            </w:tcBorders>
          </w:tcPr>
          <w:p w14:paraId="549CB3A8" w14:textId="4967FF39" w:rsidR="006C03CB" w:rsidDel="00797690" w:rsidRDefault="006C03CB" w:rsidP="006C03CB">
            <w:pPr>
              <w:pStyle w:val="ListParagraph"/>
              <w:ind w:left="148" w:firstLine="0"/>
              <w:rPr>
                <w:del w:id="52319" w:author="Ramasubramani, Hariharan" w:date="2015-07-21T10:18:00Z"/>
                <w:rFonts w:cstheme="minorHAnsi"/>
                <w:color w:val="000000" w:themeColor="text1"/>
              </w:rPr>
            </w:pPr>
            <w:del w:id="52320" w:author="Ramasubramani, Hariharan" w:date="2015-07-21T10:18:00Z">
              <w:r w:rsidDel="00797690">
                <w:rPr>
                  <w:rFonts w:cstheme="minorHAnsi"/>
                  <w:color w:val="000000" w:themeColor="text1"/>
                </w:rPr>
                <w:delText>Values will be maintained by RDM. See BRD</w:delText>
              </w:r>
            </w:del>
          </w:p>
          <w:p w14:paraId="15D81E93" w14:textId="35B707EC" w:rsidR="00096667" w:rsidRPr="00C106B9" w:rsidDel="00797690" w:rsidRDefault="00096667" w:rsidP="00075829">
            <w:pPr>
              <w:pStyle w:val="ListParagraph"/>
              <w:ind w:left="148" w:firstLine="0"/>
              <w:rPr>
                <w:del w:id="52321" w:author="Ramasubramani, Hariharan" w:date="2015-07-21T10:18:00Z"/>
                <w:rFonts w:cstheme="minorHAnsi"/>
                <w:color w:val="000000" w:themeColor="text1"/>
              </w:rPr>
            </w:pPr>
          </w:p>
        </w:tc>
        <w:tc>
          <w:tcPr>
            <w:tcW w:w="1207" w:type="dxa"/>
            <w:tcBorders>
              <w:top w:val="single" w:sz="4" w:space="0" w:color="auto"/>
              <w:left w:val="single" w:sz="4" w:space="0" w:color="auto"/>
              <w:bottom w:val="single" w:sz="4" w:space="0" w:color="auto"/>
              <w:right w:val="single" w:sz="4" w:space="0" w:color="auto"/>
            </w:tcBorders>
          </w:tcPr>
          <w:p w14:paraId="1F19A620" w14:textId="39875259" w:rsidR="005F4718" w:rsidRPr="00C106B9" w:rsidDel="00797690" w:rsidRDefault="005F4718" w:rsidP="009C3129">
            <w:pPr>
              <w:ind w:left="-57" w:firstLine="0"/>
              <w:jc w:val="center"/>
              <w:rPr>
                <w:del w:id="52322" w:author="Ramasubramani, Hariharan" w:date="2015-07-21T10:18:00Z"/>
                <w:rFonts w:cstheme="minorHAnsi"/>
                <w:color w:val="000000" w:themeColor="text1"/>
              </w:rPr>
            </w:pPr>
            <w:del w:id="52323" w:author="Ramasubramani, Hariharan" w:date="2015-07-21T10:18:00Z">
              <w:r w:rsidRPr="00C106B9" w:rsidDel="00797690">
                <w:rPr>
                  <w:rFonts w:cstheme="minorHAnsi"/>
                  <w:color w:val="000000" w:themeColor="text1"/>
                </w:rPr>
                <w:delText>&lt;</w:delText>
              </w:r>
              <w:r w:rsidDel="00797690">
                <w:rPr>
                  <w:rFonts w:cstheme="minorHAnsi"/>
                  <w:color w:val="000000" w:themeColor="text1"/>
                </w:rPr>
                <w:delText>Blank</w:delText>
              </w:r>
              <w:r w:rsidRPr="00C106B9" w:rsidDel="00797690">
                <w:rPr>
                  <w:rFonts w:cstheme="minorHAnsi"/>
                  <w:color w:val="000000" w:themeColor="text1"/>
                </w:rPr>
                <w:delText>&gt;</w:delText>
              </w:r>
            </w:del>
          </w:p>
        </w:tc>
      </w:tr>
    </w:tbl>
    <w:p w14:paraId="40D9EEE1" w14:textId="18801026" w:rsidR="005F4718" w:rsidDel="00797690" w:rsidRDefault="005F4718" w:rsidP="00524BF5">
      <w:pPr>
        <w:pStyle w:val="ListParagraph"/>
        <w:numPr>
          <w:ilvl w:val="2"/>
          <w:numId w:val="22"/>
        </w:numPr>
        <w:overflowPunct w:val="0"/>
        <w:autoSpaceDE w:val="0"/>
        <w:autoSpaceDN w:val="0"/>
        <w:spacing w:after="60"/>
        <w:ind w:firstLine="0"/>
        <w:textAlignment w:val="baseline"/>
        <w:rPr>
          <w:del w:id="52324" w:author="Ramasubramani, Hariharan" w:date="2015-07-21T10:18:00Z"/>
          <w:rFonts w:cstheme="minorHAnsi"/>
          <w:color w:val="000000" w:themeColor="text1"/>
        </w:rPr>
      </w:pPr>
      <w:del w:id="52325" w:author="Ramasubramani, Hariharan" w:date="2015-07-21T10:18:00Z">
        <w:r w:rsidDel="00797690">
          <w:rPr>
            <w:rFonts w:cstheme="minorHAnsi"/>
            <w:color w:val="000000" w:themeColor="text1"/>
          </w:rPr>
          <w:delText>The system shall provide the ability to select which dates should be used to perform the search</w:delText>
        </w:r>
      </w:del>
    </w:p>
    <w:p w14:paraId="03AE1631" w14:textId="03F845B2" w:rsidR="005F4718" w:rsidDel="00797690" w:rsidRDefault="005F4718" w:rsidP="00524BF5">
      <w:pPr>
        <w:pStyle w:val="ListParagraph"/>
        <w:numPr>
          <w:ilvl w:val="3"/>
          <w:numId w:val="22"/>
        </w:numPr>
        <w:overflowPunct w:val="0"/>
        <w:autoSpaceDE w:val="0"/>
        <w:autoSpaceDN w:val="0"/>
        <w:spacing w:after="60"/>
        <w:ind w:firstLine="0"/>
        <w:textAlignment w:val="baseline"/>
        <w:rPr>
          <w:del w:id="52326" w:author="Ramasubramani, Hariharan" w:date="2015-07-21T10:18:00Z"/>
          <w:rFonts w:cstheme="minorHAnsi"/>
          <w:color w:val="000000" w:themeColor="text1"/>
        </w:rPr>
      </w:pPr>
      <w:del w:id="52327" w:author="Ramasubramani, Hariharan" w:date="2015-07-21T10:18:00Z">
        <w:r w:rsidDel="00797690">
          <w:rPr>
            <w:rFonts w:cstheme="minorHAnsi"/>
            <w:color w:val="000000" w:themeColor="text1"/>
          </w:rPr>
          <w:delText>Life Effective Date</w:delText>
        </w:r>
      </w:del>
    </w:p>
    <w:p w14:paraId="48961138" w14:textId="74000449" w:rsidR="005F4718" w:rsidDel="00797690" w:rsidRDefault="005F4718" w:rsidP="00524BF5">
      <w:pPr>
        <w:pStyle w:val="ListParagraph"/>
        <w:numPr>
          <w:ilvl w:val="4"/>
          <w:numId w:val="22"/>
        </w:numPr>
        <w:overflowPunct w:val="0"/>
        <w:autoSpaceDE w:val="0"/>
        <w:autoSpaceDN w:val="0"/>
        <w:spacing w:after="60"/>
        <w:ind w:firstLine="0"/>
        <w:textAlignment w:val="baseline"/>
        <w:rPr>
          <w:del w:id="52328" w:author="Ramasubramani, Hariharan" w:date="2015-07-21T10:18:00Z"/>
          <w:rFonts w:cstheme="minorHAnsi"/>
          <w:color w:val="000000" w:themeColor="text1"/>
        </w:rPr>
      </w:pPr>
      <w:del w:id="52329" w:author="Ramasubramani, Hariharan" w:date="2015-07-21T10:18:00Z">
        <w:r w:rsidDel="00797690">
          <w:rPr>
            <w:rFonts w:cstheme="minorHAnsi"/>
            <w:color w:val="000000" w:themeColor="text1"/>
          </w:rPr>
          <w:delText xml:space="preserve">If Life Effective Date is selected the ‘As of Date’ </w:delText>
        </w:r>
        <w:r w:rsidRPr="0026685B" w:rsidDel="00797690">
          <w:rPr>
            <w:rFonts w:cstheme="minorHAnsi"/>
            <w:color w:val="000000" w:themeColor="text1"/>
          </w:rPr>
          <w:delText xml:space="preserve">needs to be in between </w:delText>
        </w:r>
        <w:r w:rsidDel="00797690">
          <w:rPr>
            <w:rFonts w:cstheme="minorHAnsi"/>
            <w:color w:val="000000" w:themeColor="text1"/>
          </w:rPr>
          <w:delText>the Life Effective Date and Life Expiration Date</w:delText>
        </w:r>
      </w:del>
    </w:p>
    <w:p w14:paraId="401F6CC2" w14:textId="3FB16552" w:rsidR="005F4718" w:rsidDel="00797690" w:rsidRDefault="005F4718" w:rsidP="00524BF5">
      <w:pPr>
        <w:pStyle w:val="ListParagraph"/>
        <w:numPr>
          <w:ilvl w:val="5"/>
          <w:numId w:val="22"/>
        </w:numPr>
        <w:overflowPunct w:val="0"/>
        <w:autoSpaceDE w:val="0"/>
        <w:autoSpaceDN w:val="0"/>
        <w:spacing w:after="60"/>
        <w:ind w:firstLine="0"/>
        <w:textAlignment w:val="baseline"/>
        <w:rPr>
          <w:del w:id="52330" w:author="Ramasubramani, Hariharan" w:date="2015-07-21T10:18:00Z"/>
          <w:rFonts w:cstheme="minorHAnsi"/>
          <w:color w:val="000000" w:themeColor="text1"/>
        </w:rPr>
      </w:pPr>
      <w:del w:id="52331" w:author="Ramasubramani, Hariharan" w:date="2015-07-21T10:18:00Z">
        <w:r w:rsidDel="00797690">
          <w:rPr>
            <w:rFonts w:cstheme="minorHAnsi"/>
            <w:color w:val="000000" w:themeColor="text1"/>
          </w:rPr>
          <w:delText>If a result is found that is equal to or greater than the Life Effective Date but the Life Expiration Date is null, the defined form should return in results</w:delText>
        </w:r>
      </w:del>
    </w:p>
    <w:p w14:paraId="109C1909" w14:textId="1388DDEC" w:rsidR="005F4718" w:rsidDel="00797690" w:rsidRDefault="005F4718" w:rsidP="00524BF5">
      <w:pPr>
        <w:pStyle w:val="ListParagraph"/>
        <w:numPr>
          <w:ilvl w:val="3"/>
          <w:numId w:val="22"/>
        </w:numPr>
        <w:overflowPunct w:val="0"/>
        <w:autoSpaceDE w:val="0"/>
        <w:autoSpaceDN w:val="0"/>
        <w:spacing w:after="60"/>
        <w:ind w:firstLine="0"/>
        <w:textAlignment w:val="baseline"/>
        <w:rPr>
          <w:del w:id="52332" w:author="Ramasubramani, Hariharan" w:date="2015-07-21T10:18:00Z"/>
          <w:rFonts w:cstheme="minorHAnsi"/>
          <w:color w:val="000000" w:themeColor="text1"/>
        </w:rPr>
      </w:pPr>
      <w:del w:id="52333" w:author="Ramasubramani, Hariharan" w:date="2015-07-21T10:18:00Z">
        <w:r w:rsidDel="00797690">
          <w:rPr>
            <w:rFonts w:cstheme="minorHAnsi"/>
            <w:color w:val="000000" w:themeColor="text1"/>
          </w:rPr>
          <w:delText>State Effective Date</w:delText>
        </w:r>
      </w:del>
    </w:p>
    <w:p w14:paraId="4F79177B" w14:textId="531EFEE5" w:rsidR="005F4718" w:rsidDel="00797690" w:rsidRDefault="005F4718" w:rsidP="00524BF5">
      <w:pPr>
        <w:pStyle w:val="ListParagraph"/>
        <w:numPr>
          <w:ilvl w:val="4"/>
          <w:numId w:val="22"/>
        </w:numPr>
        <w:overflowPunct w:val="0"/>
        <w:autoSpaceDE w:val="0"/>
        <w:autoSpaceDN w:val="0"/>
        <w:spacing w:after="60"/>
        <w:ind w:firstLine="0"/>
        <w:textAlignment w:val="baseline"/>
        <w:rPr>
          <w:del w:id="52334" w:author="Ramasubramani, Hariharan" w:date="2015-07-21T10:18:00Z"/>
          <w:rFonts w:cstheme="minorHAnsi"/>
          <w:color w:val="000000" w:themeColor="text1"/>
        </w:rPr>
      </w:pPr>
      <w:del w:id="52335" w:author="Ramasubramani, Hariharan" w:date="2015-07-21T10:18:00Z">
        <w:r w:rsidDel="00797690">
          <w:rPr>
            <w:rFonts w:cstheme="minorHAnsi"/>
            <w:color w:val="000000" w:themeColor="text1"/>
          </w:rPr>
          <w:delText xml:space="preserve">If State Effective Date is selected the ‘As of Date’ </w:delText>
        </w:r>
        <w:r w:rsidRPr="0026685B" w:rsidDel="00797690">
          <w:rPr>
            <w:rFonts w:cstheme="minorHAnsi"/>
            <w:color w:val="000000" w:themeColor="text1"/>
          </w:rPr>
          <w:delText xml:space="preserve">needs to be in between </w:delText>
        </w:r>
        <w:r w:rsidDel="00797690">
          <w:rPr>
            <w:rFonts w:cstheme="minorHAnsi"/>
            <w:color w:val="000000" w:themeColor="text1"/>
          </w:rPr>
          <w:delText>the State Effective Date and State Expiration Date</w:delText>
        </w:r>
      </w:del>
    </w:p>
    <w:p w14:paraId="73869FC6" w14:textId="67257274" w:rsidR="005F4718" w:rsidDel="00797690" w:rsidRDefault="005F4718" w:rsidP="00524BF5">
      <w:pPr>
        <w:pStyle w:val="ListParagraph"/>
        <w:numPr>
          <w:ilvl w:val="5"/>
          <w:numId w:val="22"/>
        </w:numPr>
        <w:overflowPunct w:val="0"/>
        <w:autoSpaceDE w:val="0"/>
        <w:autoSpaceDN w:val="0"/>
        <w:spacing w:after="60"/>
        <w:ind w:firstLine="0"/>
        <w:textAlignment w:val="baseline"/>
        <w:rPr>
          <w:del w:id="52336" w:author="Ramasubramani, Hariharan" w:date="2015-07-21T10:18:00Z"/>
          <w:rFonts w:cstheme="minorHAnsi"/>
          <w:color w:val="000000" w:themeColor="text1"/>
        </w:rPr>
      </w:pPr>
      <w:del w:id="52337" w:author="Ramasubramani, Hariharan" w:date="2015-07-21T10:18:00Z">
        <w:r w:rsidDel="00797690">
          <w:rPr>
            <w:rFonts w:cstheme="minorHAnsi"/>
            <w:color w:val="000000" w:themeColor="text1"/>
          </w:rPr>
          <w:delText>If a result is found that is equal to or greater than the Life Effective Date but the Life Expiration Date is null, the defined form should return in results</w:delText>
        </w:r>
      </w:del>
    </w:p>
    <w:p w14:paraId="0EAC63D2" w14:textId="22DF1014" w:rsidR="005F4718" w:rsidRPr="0026685B" w:rsidDel="00797690" w:rsidRDefault="005F4718" w:rsidP="00524BF5">
      <w:pPr>
        <w:pStyle w:val="ListParagraph"/>
        <w:numPr>
          <w:ilvl w:val="3"/>
          <w:numId w:val="22"/>
        </w:numPr>
        <w:overflowPunct w:val="0"/>
        <w:autoSpaceDE w:val="0"/>
        <w:autoSpaceDN w:val="0"/>
        <w:spacing w:after="60"/>
        <w:ind w:firstLine="0"/>
        <w:textAlignment w:val="baseline"/>
        <w:rPr>
          <w:del w:id="52338" w:author="Ramasubramani, Hariharan" w:date="2015-07-21T10:18:00Z"/>
          <w:rFonts w:cstheme="minorHAnsi"/>
          <w:color w:val="000000" w:themeColor="text1"/>
        </w:rPr>
      </w:pPr>
      <w:del w:id="52339" w:author="Ramasubramani, Hariharan" w:date="2015-07-21T10:18:00Z">
        <w:r w:rsidRPr="0026685B" w:rsidDel="00797690">
          <w:rPr>
            <w:rFonts w:cstheme="minorHAnsi"/>
            <w:color w:val="000000" w:themeColor="text1"/>
          </w:rPr>
          <w:delText>If the State Type is null on the defined form it should return in the results.</w:delText>
        </w:r>
      </w:del>
    </w:p>
    <w:p w14:paraId="067E308E" w14:textId="494FCA3D" w:rsidR="005F4718" w:rsidDel="00797690" w:rsidRDefault="005F4718" w:rsidP="00524BF5">
      <w:pPr>
        <w:pStyle w:val="ListParagraph"/>
        <w:numPr>
          <w:ilvl w:val="3"/>
          <w:numId w:val="22"/>
        </w:numPr>
        <w:overflowPunct w:val="0"/>
        <w:autoSpaceDE w:val="0"/>
        <w:autoSpaceDN w:val="0"/>
        <w:spacing w:after="60"/>
        <w:ind w:firstLine="0"/>
        <w:textAlignment w:val="baseline"/>
        <w:rPr>
          <w:del w:id="52340" w:author="Ramasubramani, Hariharan" w:date="2015-07-21T10:18:00Z"/>
          <w:rFonts w:cstheme="minorHAnsi"/>
          <w:color w:val="000000" w:themeColor="text1"/>
        </w:rPr>
      </w:pPr>
      <w:del w:id="52341" w:author="Ramasubramani, Hariharan" w:date="2015-07-21T10:18:00Z">
        <w:r w:rsidRPr="0026685B" w:rsidDel="00797690">
          <w:rPr>
            <w:rFonts w:cstheme="minorHAnsi"/>
            <w:color w:val="000000" w:themeColor="text1"/>
          </w:rPr>
          <w:delText>If the Business Function is null on the defined form it should return in the results.</w:delText>
        </w:r>
      </w:del>
    </w:p>
    <w:p w14:paraId="32197315" w14:textId="6603D4F6" w:rsidR="005F4718" w:rsidRPr="0026685B" w:rsidDel="00797690" w:rsidRDefault="005F4718" w:rsidP="00524BF5">
      <w:pPr>
        <w:pStyle w:val="ListParagraph"/>
        <w:numPr>
          <w:ilvl w:val="2"/>
          <w:numId w:val="22"/>
        </w:numPr>
        <w:overflowPunct w:val="0"/>
        <w:autoSpaceDE w:val="0"/>
        <w:autoSpaceDN w:val="0"/>
        <w:spacing w:after="60"/>
        <w:ind w:firstLine="0"/>
        <w:textAlignment w:val="baseline"/>
        <w:rPr>
          <w:del w:id="52342" w:author="Ramasubramani, Hariharan" w:date="2015-07-21T10:18:00Z"/>
          <w:rFonts w:cstheme="minorHAnsi"/>
          <w:color w:val="000000" w:themeColor="text1"/>
        </w:rPr>
      </w:pPr>
      <w:del w:id="52343" w:author="Ramasubramani, Hariharan" w:date="2015-07-21T10:18:00Z">
        <w:r w:rsidRPr="0026685B" w:rsidDel="00797690">
          <w:rPr>
            <w:rFonts w:cstheme="minorHAnsi"/>
            <w:color w:val="000000" w:themeColor="text1"/>
          </w:rPr>
          <w:delText>Data elements defined as “O” in the required column are optional filters, search results shall be only filtered based on the inclusion of optional search criteria.</w:delText>
        </w:r>
      </w:del>
    </w:p>
    <w:p w14:paraId="1560A8A6" w14:textId="3C0DC09A" w:rsidR="005F4718" w:rsidRPr="0026685B" w:rsidDel="00797690" w:rsidRDefault="005F4718" w:rsidP="009C3129">
      <w:pPr>
        <w:pStyle w:val="ListParagraph"/>
        <w:spacing w:after="60"/>
        <w:ind w:left="990" w:firstLine="0"/>
        <w:rPr>
          <w:del w:id="52344" w:author="Ramasubramani, Hariharan" w:date="2015-07-21T10:18:00Z"/>
          <w:rFonts w:cstheme="minorHAnsi"/>
          <w:color w:val="000000" w:themeColor="text1"/>
        </w:rPr>
      </w:pPr>
    </w:p>
    <w:p w14:paraId="3832AEBD" w14:textId="76A2A89C" w:rsidR="005F4718" w:rsidRPr="0026685B" w:rsidDel="00797690" w:rsidRDefault="005F4718" w:rsidP="00524BF5">
      <w:pPr>
        <w:pStyle w:val="ListParagraph"/>
        <w:numPr>
          <w:ilvl w:val="1"/>
          <w:numId w:val="22"/>
        </w:numPr>
        <w:overflowPunct w:val="0"/>
        <w:autoSpaceDE w:val="0"/>
        <w:autoSpaceDN w:val="0"/>
        <w:spacing w:after="60"/>
        <w:ind w:firstLine="0"/>
        <w:textAlignment w:val="baseline"/>
        <w:rPr>
          <w:del w:id="52345" w:author="Ramasubramani, Hariharan" w:date="2015-07-21T10:18:00Z"/>
          <w:rFonts w:cstheme="minorHAnsi"/>
          <w:color w:val="000000" w:themeColor="text1"/>
        </w:rPr>
      </w:pPr>
      <w:del w:id="52346" w:author="Ramasubramani, Hariharan" w:date="2015-07-21T10:18:00Z">
        <w:r w:rsidRPr="0026685B" w:rsidDel="00797690">
          <w:rPr>
            <w:rFonts w:cstheme="minorHAnsi"/>
            <w:color w:val="000000" w:themeColor="text1"/>
          </w:rPr>
          <w:delText>The system shall have the ability to display  the following data elements for each returned result:</w:delText>
        </w:r>
      </w:del>
    </w:p>
    <w:p w14:paraId="0B66589D" w14:textId="592B729D" w:rsidR="005F4718" w:rsidDel="00797690" w:rsidRDefault="005F4718" w:rsidP="009C3129">
      <w:pPr>
        <w:spacing w:after="60"/>
        <w:ind w:firstLine="0"/>
        <w:contextualSpacing/>
        <w:rPr>
          <w:del w:id="52347" w:author="Ramasubramani, Hariharan" w:date="2015-07-21T10:18:00Z"/>
          <w:rFonts w:cstheme="minorHAnsi"/>
          <w:color w:val="000000" w:themeColor="text1"/>
        </w:rPr>
      </w:pPr>
    </w:p>
    <w:p w14:paraId="55C11A2D" w14:textId="72D8DA4E" w:rsidR="006C76B8" w:rsidDel="00797690" w:rsidRDefault="006C76B8" w:rsidP="00A977F1">
      <w:pPr>
        <w:spacing w:after="60"/>
        <w:ind w:firstLine="0"/>
        <w:contextualSpacing/>
        <w:jc w:val="center"/>
        <w:rPr>
          <w:del w:id="52348" w:author="Ramasubramani, Hariharan" w:date="2015-07-21T10:18:00Z"/>
          <w:rFonts w:cstheme="minorHAnsi"/>
          <w:color w:val="000000" w:themeColor="text1"/>
        </w:rPr>
      </w:pPr>
    </w:p>
    <w:p w14:paraId="3113ECA7" w14:textId="043BEA69" w:rsidR="00EB20FC" w:rsidDel="00797690" w:rsidRDefault="00EB20FC" w:rsidP="00C632A9">
      <w:pPr>
        <w:spacing w:after="60"/>
        <w:ind w:firstLine="0"/>
        <w:contextualSpacing/>
        <w:rPr>
          <w:del w:id="52349" w:author="Ramasubramani, Hariharan" w:date="2015-07-21T10:18:00Z"/>
          <w:rFonts w:cstheme="minorHAnsi"/>
          <w:color w:val="000000" w:themeColor="text1"/>
        </w:rPr>
      </w:pPr>
    </w:p>
    <w:p w14:paraId="1ECA8904" w14:textId="033637C0" w:rsidR="00F80259" w:rsidDel="00797690" w:rsidRDefault="009050C7" w:rsidP="000F6CD0">
      <w:pPr>
        <w:spacing w:after="60"/>
        <w:ind w:right="630" w:firstLine="810"/>
        <w:contextualSpacing/>
        <w:rPr>
          <w:ins w:id="52350" w:author="Liberty Mutual" w:date="2015-04-28T17:54:00Z"/>
          <w:del w:id="52351" w:author="Ramasubramani, Hariharan" w:date="2015-07-21T10:18:00Z"/>
          <w:rFonts w:cstheme="minorHAnsi"/>
          <w:color w:val="000000" w:themeColor="text1"/>
        </w:rPr>
      </w:pPr>
      <w:ins w:id="52352" w:author="Hariharan Ramasubramani" w:date="2015-03-11T13:27:00Z">
        <w:del w:id="52353" w:author="Ramasubramani, Hariharan" w:date="2015-07-21T10:18:00Z">
          <w:r w:rsidDel="00797690">
            <w:rPr>
              <w:rFonts w:cstheme="minorHAnsi"/>
              <w:noProof/>
              <w:color w:val="000000" w:themeColor="text1"/>
            </w:rPr>
            <w:drawing>
              <wp:inline distT="0" distB="0" distL="0" distR="0" wp14:anchorId="23D7ACF2" wp14:editId="123DCFB9">
                <wp:extent cx="6088843" cy="3015105"/>
                <wp:effectExtent l="0" t="0" r="762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m Search.jpg"/>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6082262" cy="3011846"/>
                        </a:xfrm>
                        <a:prstGeom prst="rect">
                          <a:avLst/>
                        </a:prstGeom>
                      </pic:spPr>
                    </pic:pic>
                  </a:graphicData>
                </a:graphic>
              </wp:inline>
            </w:drawing>
          </w:r>
        </w:del>
      </w:ins>
    </w:p>
    <w:p w14:paraId="55CD8E3B" w14:textId="52057A12" w:rsidR="00F80259" w:rsidDel="00797690" w:rsidRDefault="00F80259" w:rsidP="00C632A9">
      <w:pPr>
        <w:spacing w:after="60"/>
        <w:ind w:firstLine="0"/>
        <w:contextualSpacing/>
        <w:rPr>
          <w:ins w:id="52354" w:author="Liberty Mutual" w:date="2015-04-28T17:54:00Z"/>
          <w:del w:id="52355" w:author="Ramasubramani, Hariharan" w:date="2015-07-21T10:18:00Z"/>
          <w:rFonts w:cstheme="minorHAnsi"/>
          <w:color w:val="000000" w:themeColor="text1"/>
        </w:rPr>
      </w:pPr>
    </w:p>
    <w:p w14:paraId="646A8DD2" w14:textId="7C8D3178" w:rsidR="00EB20FC" w:rsidDel="00797690" w:rsidRDefault="00F80259" w:rsidP="00C632A9">
      <w:pPr>
        <w:spacing w:after="60"/>
        <w:ind w:firstLine="0"/>
        <w:contextualSpacing/>
        <w:rPr>
          <w:del w:id="52356" w:author="Ramasubramani, Hariharan" w:date="2015-07-21T10:18:00Z"/>
          <w:rFonts w:cstheme="minorHAnsi"/>
          <w:color w:val="000000" w:themeColor="text1"/>
        </w:rPr>
      </w:pPr>
      <w:ins w:id="52357" w:author="Liberty Mutual" w:date="2015-04-28T17:54:00Z">
        <w:del w:id="52358" w:author="Ramasubramani, Hariharan" w:date="2015-07-21T10:18:00Z">
          <w:r w:rsidDel="00797690">
            <w:rPr>
              <w:rFonts w:cstheme="minorHAnsi"/>
              <w:noProof/>
              <w:color w:val="000000" w:themeColor="text1"/>
            </w:rPr>
            <w:drawing>
              <wp:inline distT="0" distB="0" distL="0" distR="0" wp14:anchorId="402DAF6D" wp14:editId="33AFB0C1">
                <wp:extent cx="6847205" cy="3401695"/>
                <wp:effectExtent l="0" t="0" r="0" b="825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847205" cy="3401695"/>
                        </a:xfrm>
                        <a:prstGeom prst="rect">
                          <a:avLst/>
                        </a:prstGeom>
                        <a:noFill/>
                        <a:ln>
                          <a:noFill/>
                        </a:ln>
                      </pic:spPr>
                    </pic:pic>
                  </a:graphicData>
                </a:graphic>
              </wp:inline>
            </w:drawing>
          </w:r>
        </w:del>
      </w:ins>
    </w:p>
    <w:p w14:paraId="4FFDF0E2" w14:textId="4FAFB70A" w:rsidR="00B42F2E" w:rsidDel="00797690" w:rsidRDefault="00B42F2E" w:rsidP="00B42F2E">
      <w:pPr>
        <w:spacing w:after="60"/>
        <w:ind w:firstLine="0"/>
        <w:contextualSpacing/>
        <w:jc w:val="center"/>
        <w:rPr>
          <w:del w:id="52359" w:author="Ramasubramani, Hariharan" w:date="2015-07-21T10:18:00Z"/>
          <w:rFonts w:cstheme="minorHAnsi"/>
          <w:color w:val="000000" w:themeColor="text1"/>
        </w:rPr>
      </w:pPr>
      <w:del w:id="52360" w:author="Ramasubramani, Hariharan" w:date="2015-07-21T10:18:00Z">
        <w:r w:rsidDel="00797690">
          <w:rPr>
            <w:rFonts w:cstheme="minorHAnsi"/>
            <w:color w:val="000000" w:themeColor="text1"/>
          </w:rPr>
          <w:delText>Fig: 9.a – Form Search</w:delText>
        </w:r>
      </w:del>
    </w:p>
    <w:p w14:paraId="1E2E8B82" w14:textId="230DCA95" w:rsidR="006C76B8" w:rsidDel="00797690" w:rsidRDefault="006C76B8" w:rsidP="006C76B8">
      <w:pPr>
        <w:spacing w:after="60"/>
        <w:ind w:firstLine="0"/>
        <w:contextualSpacing/>
        <w:rPr>
          <w:del w:id="52361" w:author="Ramasubramani, Hariharan" w:date="2015-07-21T10:18:00Z"/>
          <w:rFonts w:cstheme="minorHAnsi"/>
          <w:color w:val="000000" w:themeColor="text1"/>
        </w:rPr>
      </w:pPr>
    </w:p>
    <w:p w14:paraId="427886B8" w14:textId="18861B50" w:rsidR="003703E3" w:rsidDel="00797690" w:rsidRDefault="003703E3" w:rsidP="003703E3">
      <w:pPr>
        <w:pStyle w:val="BlockComment"/>
        <w:rPr>
          <w:del w:id="52362" w:author="Ramasubramani, Hariharan" w:date="2015-07-21T10:18:00Z"/>
        </w:rPr>
      </w:pPr>
      <w:del w:id="52363" w:author="Ramasubramani, Hariharan" w:date="2015-07-21T10:18:00Z">
        <w:r w:rsidDel="00797690">
          <w:delText>The fields in the top of the screen serve as the search criteria.</w:delText>
        </w:r>
      </w:del>
    </w:p>
    <w:p w14:paraId="24D5076E" w14:textId="6BD28F32" w:rsidR="003703E3" w:rsidDel="00797690" w:rsidRDefault="003703E3" w:rsidP="003703E3">
      <w:pPr>
        <w:pStyle w:val="BlockComment"/>
        <w:rPr>
          <w:del w:id="52364" w:author="Ramasubramani, Hariharan" w:date="2015-07-21T10:18:00Z"/>
        </w:rPr>
      </w:pPr>
      <w:del w:id="52365" w:author="Ramasubramani, Hariharan" w:date="2015-07-21T10:18:00Z">
        <w:r w:rsidDel="00797690">
          <w:delText>When the user clicks on the “Search” button, the entered criteria are used to search for Forms that meet the search criteria. Those that match will be listed in the “Results” section below.</w:delText>
        </w:r>
      </w:del>
    </w:p>
    <w:p w14:paraId="1B8ABE7C" w14:textId="5655325F" w:rsidR="003703E3" w:rsidDel="00797690" w:rsidRDefault="003703E3" w:rsidP="003703E3">
      <w:pPr>
        <w:pStyle w:val="BlockComment"/>
        <w:rPr>
          <w:del w:id="52366" w:author="Ramasubramani, Hariharan" w:date="2015-07-21T10:18:00Z"/>
        </w:rPr>
      </w:pPr>
      <w:del w:id="52367" w:author="Ramasubramani, Hariharan" w:date="2015-07-21T10:18:00Z">
        <w:r w:rsidDel="00797690">
          <w:delText>When the user c</w:delText>
        </w:r>
        <w:r w:rsidR="00C05F61" w:rsidDel="00797690">
          <w:delText>licks on the “Clear” button, any</w:delText>
        </w:r>
        <w:r w:rsidDel="00797690">
          <w:delText xml:space="preserve"> entered search criteria will be removed.</w:delText>
        </w:r>
      </w:del>
    </w:p>
    <w:p w14:paraId="34BA6560" w14:textId="1D7A4F6A" w:rsidR="003703E3" w:rsidDel="00797690" w:rsidRDefault="003703E3" w:rsidP="003703E3">
      <w:pPr>
        <w:pStyle w:val="BlockComment"/>
        <w:rPr>
          <w:del w:id="52368" w:author="Ramasubramani, Hariharan" w:date="2015-07-21T10:18:00Z"/>
        </w:rPr>
      </w:pPr>
      <w:del w:id="52369" w:author="Ramasubramani, Hariharan" w:date="2015-07-21T10:18:00Z">
        <w:r w:rsidDel="00797690">
          <w:delText>Clicking on the “Export” button will export the data as specified by requirement 9.9.</w:delText>
        </w:r>
      </w:del>
    </w:p>
    <w:p w14:paraId="6DCFF4E8" w14:textId="7845545F" w:rsidR="003703E3" w:rsidRPr="00C106B9" w:rsidDel="00797690" w:rsidRDefault="003703E3" w:rsidP="003703E3">
      <w:pPr>
        <w:spacing w:after="60"/>
        <w:ind w:firstLine="0"/>
        <w:contextualSpacing/>
        <w:rPr>
          <w:del w:id="52370" w:author="Ramasubramani, Hariharan" w:date="2015-07-21T10:18:00Z"/>
          <w:rFonts w:cstheme="minorHAnsi"/>
          <w:color w:val="000000" w:themeColor="text1"/>
        </w:rPr>
      </w:pPr>
    </w:p>
    <w:p w14:paraId="3ECC662C" w14:textId="16C2A990" w:rsidR="003703E3" w:rsidRPr="0026685B" w:rsidDel="00797690" w:rsidRDefault="003703E3" w:rsidP="006C76B8">
      <w:pPr>
        <w:spacing w:after="60"/>
        <w:ind w:firstLine="0"/>
        <w:contextualSpacing/>
        <w:rPr>
          <w:del w:id="52371" w:author="Ramasubramani, Hariharan" w:date="2015-07-21T10:18:00Z"/>
          <w:rFonts w:cstheme="minorHAnsi"/>
          <w:color w:val="000000" w:themeColor="text1"/>
        </w:rPr>
      </w:pPr>
    </w:p>
    <w:tbl>
      <w:tblPr>
        <w:tblStyle w:val="TableGrid"/>
        <w:tblW w:w="10384" w:type="dxa"/>
        <w:jc w:val="center"/>
        <w:tblLayout w:type="fixed"/>
        <w:tblLook w:val="04A0" w:firstRow="1" w:lastRow="0" w:firstColumn="1" w:lastColumn="0" w:noHBand="0" w:noVBand="1"/>
      </w:tblPr>
      <w:tblGrid>
        <w:gridCol w:w="872"/>
        <w:gridCol w:w="2136"/>
        <w:gridCol w:w="870"/>
        <w:gridCol w:w="941"/>
        <w:gridCol w:w="897"/>
        <w:gridCol w:w="1008"/>
        <w:gridCol w:w="734"/>
        <w:gridCol w:w="2116"/>
        <w:gridCol w:w="810"/>
      </w:tblGrid>
      <w:tr w:rsidR="005F4718" w:rsidRPr="00C106B9" w:rsidDel="00797690" w14:paraId="33AD1EBF" w14:textId="32171DC7" w:rsidTr="008C172F">
        <w:trPr>
          <w:cantSplit/>
          <w:trHeight w:val="314"/>
          <w:jc w:val="center"/>
          <w:del w:id="52372" w:author="Ramasubramani, Hariharan" w:date="2015-07-21T10:18:00Z"/>
        </w:trPr>
        <w:tc>
          <w:tcPr>
            <w:tcW w:w="10384" w:type="dxa"/>
            <w:gridSpan w:val="9"/>
            <w:tcBorders>
              <w:top w:val="single" w:sz="4" w:space="0" w:color="auto"/>
              <w:left w:val="single" w:sz="4" w:space="0" w:color="auto"/>
              <w:bottom w:val="single" w:sz="4" w:space="0" w:color="auto"/>
              <w:right w:val="single" w:sz="4" w:space="0" w:color="auto"/>
            </w:tcBorders>
            <w:shd w:val="solid" w:color="auto" w:fill="auto"/>
          </w:tcPr>
          <w:p w14:paraId="70622B3D" w14:textId="44EFC644" w:rsidR="005F4718" w:rsidRPr="00C106B9" w:rsidDel="00797690" w:rsidRDefault="005F4718" w:rsidP="009C3129">
            <w:pPr>
              <w:spacing w:after="60"/>
              <w:ind w:firstLine="0"/>
              <w:rPr>
                <w:del w:id="52373" w:author="Ramasubramani, Hariharan" w:date="2015-07-21T10:18:00Z"/>
                <w:rFonts w:cstheme="minorHAnsi"/>
                <w:b/>
                <w:color w:val="FFFFFF" w:themeColor="background1"/>
                <w:szCs w:val="18"/>
              </w:rPr>
            </w:pPr>
            <w:del w:id="52374" w:author="Ramasubramani, Hariharan" w:date="2015-07-21T10:18:00Z">
              <w:r w:rsidRPr="00C106B9" w:rsidDel="00797690">
                <w:rPr>
                  <w:rFonts w:cstheme="minorHAnsi"/>
                  <w:b/>
                  <w:color w:val="FFFFFF" w:themeColor="background1"/>
                  <w:szCs w:val="18"/>
                </w:rPr>
                <w:delText>Query Results Display Data Elements</w:delText>
              </w:r>
            </w:del>
          </w:p>
          <w:p w14:paraId="0121C9CF" w14:textId="3ACEFC4D" w:rsidR="005F4718" w:rsidDel="00797690" w:rsidRDefault="005F4718" w:rsidP="009C3129">
            <w:pPr>
              <w:ind w:left="-57" w:firstLine="0"/>
              <w:rPr>
                <w:del w:id="52375" w:author="Ramasubramani, Hariharan" w:date="2015-07-21T10:18:00Z"/>
                <w:rFonts w:cstheme="minorHAnsi"/>
                <w:b/>
                <w:color w:val="FFFFFF" w:themeColor="background1"/>
                <w:sz w:val="20"/>
                <w:szCs w:val="18"/>
              </w:rPr>
            </w:pPr>
            <w:del w:id="52376" w:author="Ramasubramani, Hariharan" w:date="2015-07-21T10:18:00Z">
              <w:r w:rsidRPr="00C106B9" w:rsidDel="00797690">
                <w:rPr>
                  <w:rFonts w:cstheme="minorHAnsi"/>
                  <w:b/>
                  <w:color w:val="FFFFFF" w:themeColor="background1"/>
                  <w:sz w:val="20"/>
                  <w:szCs w:val="18"/>
                </w:rPr>
                <w:delText>Required: Mandatory (M), Conditional Mandatory (CM), Optional (O), Auto-Populated (AP</w:delText>
              </w:r>
              <w:r w:rsidDel="00797690">
                <w:rPr>
                  <w:rFonts w:cstheme="minorHAnsi"/>
                  <w:b/>
                  <w:color w:val="FFFFFF" w:themeColor="background1"/>
                  <w:sz w:val="20"/>
                  <w:szCs w:val="18"/>
                </w:rPr>
                <w:delText>)</w:delText>
              </w:r>
            </w:del>
          </w:p>
          <w:p w14:paraId="0847CD6A" w14:textId="1263AF13" w:rsidR="005F4718" w:rsidRPr="000337E7" w:rsidDel="00797690" w:rsidRDefault="005F4718" w:rsidP="009C3129">
            <w:pPr>
              <w:spacing w:after="60"/>
              <w:ind w:firstLine="0"/>
              <w:rPr>
                <w:del w:id="52377" w:author="Ramasubramani, Hariharan" w:date="2015-07-21T10:18:00Z"/>
                <w:rFonts w:cstheme="minorHAnsi"/>
                <w:b/>
                <w:color w:val="FFFFFF" w:themeColor="background1"/>
                <w:sz w:val="18"/>
                <w:szCs w:val="18"/>
              </w:rPr>
            </w:pPr>
            <w:del w:id="52378" w:author="Ramasubramani, Hariharan" w:date="2015-07-21T10:18:00Z">
              <w:r w:rsidRPr="000337E7" w:rsidDel="00797690">
                <w:rPr>
                  <w:rFonts w:cstheme="minorHAnsi"/>
                  <w:b/>
                  <w:color w:val="FFFFFF" w:themeColor="background1"/>
                  <w:sz w:val="18"/>
                  <w:szCs w:val="18"/>
                </w:rPr>
                <w:delText>Caption:  Field Label</w:delText>
              </w:r>
            </w:del>
          </w:p>
          <w:p w14:paraId="45A00C5D" w14:textId="15402035" w:rsidR="005F4718" w:rsidRPr="000337E7" w:rsidDel="00797690" w:rsidRDefault="005F4718" w:rsidP="009C3129">
            <w:pPr>
              <w:spacing w:after="60"/>
              <w:ind w:firstLine="0"/>
              <w:rPr>
                <w:del w:id="52379" w:author="Ramasubramani, Hariharan" w:date="2015-07-21T10:18:00Z"/>
                <w:rFonts w:cstheme="minorHAnsi"/>
                <w:b/>
                <w:color w:val="FFFFFF" w:themeColor="background1"/>
                <w:sz w:val="18"/>
                <w:szCs w:val="18"/>
              </w:rPr>
            </w:pPr>
            <w:del w:id="52380" w:author="Ramasubramani, Hariharan" w:date="2015-07-21T10:18:00Z">
              <w:r w:rsidRPr="000337E7" w:rsidDel="00797690">
                <w:rPr>
                  <w:rFonts w:cstheme="minorHAnsi"/>
                  <w:b/>
                  <w:color w:val="FFFFFF" w:themeColor="background1"/>
                  <w:sz w:val="18"/>
                  <w:szCs w:val="18"/>
                </w:rPr>
                <w:delText>Editable: Not Editable (NE), Editable (E)</w:delText>
              </w:r>
            </w:del>
          </w:p>
          <w:p w14:paraId="28071B40" w14:textId="43D734F3" w:rsidR="005F4718" w:rsidRPr="00C106B9" w:rsidDel="00797690" w:rsidRDefault="005F4718" w:rsidP="009C3129">
            <w:pPr>
              <w:ind w:left="-57" w:firstLine="0"/>
              <w:rPr>
                <w:del w:id="52381" w:author="Ramasubramani, Hariharan" w:date="2015-07-21T10:18:00Z"/>
                <w:rFonts w:cstheme="minorHAnsi"/>
                <w:color w:val="000000" w:themeColor="text1"/>
              </w:rPr>
            </w:pPr>
            <w:del w:id="52382" w:author="Ramasubramani, Hariharan" w:date="2015-07-21T10:18:00Z">
              <w:r w:rsidRPr="000337E7" w:rsidDel="00797690">
                <w:rPr>
                  <w:rFonts w:cstheme="minorHAnsi"/>
                  <w:b/>
                  <w:color w:val="FFFFFF" w:themeColor="background1"/>
                  <w:sz w:val="18"/>
                  <w:szCs w:val="18"/>
                </w:rPr>
                <w:delText>Field Type:  Date/Time, Alpha-Numeric Special Characters (</w:delText>
              </w:r>
              <w:r w:rsidR="00A137AC" w:rsidDel="00797690">
                <w:rPr>
                  <w:rFonts w:cstheme="minorHAnsi"/>
                  <w:b/>
                  <w:color w:val="FFFFFF" w:themeColor="background1"/>
                  <w:sz w:val="18"/>
                  <w:szCs w:val="18"/>
                </w:rPr>
                <w:delText>ANSC</w:delText>
              </w:r>
              <w:r w:rsidRPr="000337E7" w:rsidDel="00797690">
                <w:rPr>
                  <w:rFonts w:cstheme="minorHAnsi"/>
                  <w:b/>
                  <w:color w:val="FFFFFF" w:themeColor="background1"/>
                  <w:sz w:val="18"/>
                  <w:szCs w:val="18"/>
                </w:rPr>
                <w:delText>), Boolean (radio button)</w:delText>
              </w:r>
            </w:del>
          </w:p>
        </w:tc>
      </w:tr>
      <w:tr w:rsidR="005F4718" w:rsidRPr="00C106B9" w:rsidDel="00797690" w14:paraId="5CEEB189" w14:textId="0D2CD15E" w:rsidTr="008C172F">
        <w:trPr>
          <w:cantSplit/>
          <w:trHeight w:val="314"/>
          <w:jc w:val="center"/>
          <w:del w:id="52383" w:author="Ramasubramani, Hariharan" w:date="2015-07-21T10:18:00Z"/>
        </w:trPr>
        <w:tc>
          <w:tcPr>
            <w:tcW w:w="872" w:type="dxa"/>
            <w:tcBorders>
              <w:top w:val="single" w:sz="4" w:space="0" w:color="auto"/>
              <w:left w:val="single" w:sz="4" w:space="0" w:color="auto"/>
              <w:bottom w:val="single" w:sz="4" w:space="0" w:color="auto"/>
              <w:right w:val="single" w:sz="4" w:space="0" w:color="auto"/>
            </w:tcBorders>
            <w:shd w:val="pct25" w:color="auto" w:fill="auto"/>
          </w:tcPr>
          <w:p w14:paraId="13815D95" w14:textId="550E1D84" w:rsidR="005F4718" w:rsidRPr="00C106B9" w:rsidDel="00797690" w:rsidRDefault="005F4718" w:rsidP="009C3129">
            <w:pPr>
              <w:spacing w:after="60"/>
              <w:ind w:left="-36" w:firstLine="0"/>
              <w:contextualSpacing/>
              <w:rPr>
                <w:del w:id="52384" w:author="Ramasubramani, Hariharan" w:date="2015-07-21T10:18:00Z"/>
                <w:rFonts w:cstheme="minorHAnsi"/>
                <w:color w:val="000000" w:themeColor="text1"/>
              </w:rPr>
            </w:pPr>
            <w:del w:id="52385" w:author="Ramasubramani, Hariharan" w:date="2015-07-21T10:18:00Z">
              <w:r w:rsidRPr="00C106B9" w:rsidDel="00797690">
                <w:rPr>
                  <w:rFonts w:cstheme="minorHAnsi"/>
                  <w:b/>
                  <w:color w:val="000000" w:themeColor="text1"/>
                  <w:sz w:val="20"/>
                  <w:szCs w:val="18"/>
                </w:rPr>
                <w:delText>Req’t #</w:delText>
              </w:r>
            </w:del>
          </w:p>
        </w:tc>
        <w:tc>
          <w:tcPr>
            <w:tcW w:w="2136" w:type="dxa"/>
            <w:tcBorders>
              <w:top w:val="single" w:sz="4" w:space="0" w:color="auto"/>
              <w:left w:val="single" w:sz="4" w:space="0" w:color="auto"/>
              <w:bottom w:val="single" w:sz="4" w:space="0" w:color="auto"/>
              <w:right w:val="single" w:sz="4" w:space="0" w:color="auto"/>
            </w:tcBorders>
            <w:shd w:val="pct25" w:color="auto" w:fill="auto"/>
          </w:tcPr>
          <w:p w14:paraId="64EFC896" w14:textId="266C0845" w:rsidR="005F4718" w:rsidRPr="00C106B9" w:rsidDel="00797690" w:rsidRDefault="005F4718" w:rsidP="009C3129">
            <w:pPr>
              <w:ind w:firstLine="0"/>
              <w:rPr>
                <w:del w:id="52386" w:author="Ramasubramani, Hariharan" w:date="2015-07-21T10:18:00Z"/>
                <w:rFonts w:cstheme="minorHAnsi"/>
                <w:color w:val="000000" w:themeColor="text1"/>
              </w:rPr>
            </w:pPr>
            <w:del w:id="52387" w:author="Ramasubramani, Hariharan" w:date="2015-07-21T10:18:00Z">
              <w:r w:rsidRPr="00C106B9" w:rsidDel="00797690">
                <w:rPr>
                  <w:rFonts w:cstheme="minorHAnsi"/>
                  <w:b/>
                  <w:color w:val="000000" w:themeColor="text1"/>
                  <w:sz w:val="20"/>
                  <w:szCs w:val="18"/>
                </w:rPr>
                <w:delText>Data Element</w:delText>
              </w:r>
            </w:del>
          </w:p>
        </w:tc>
        <w:tc>
          <w:tcPr>
            <w:tcW w:w="870" w:type="dxa"/>
            <w:tcBorders>
              <w:top w:val="single" w:sz="4" w:space="0" w:color="auto"/>
              <w:left w:val="single" w:sz="4" w:space="0" w:color="auto"/>
              <w:bottom w:val="single" w:sz="4" w:space="0" w:color="auto"/>
              <w:right w:val="single" w:sz="4" w:space="0" w:color="auto"/>
            </w:tcBorders>
            <w:shd w:val="pct25" w:color="auto" w:fill="auto"/>
          </w:tcPr>
          <w:p w14:paraId="5DEF09D1" w14:textId="4714BDDC" w:rsidR="005F4718" w:rsidRPr="00C106B9" w:rsidDel="00797690" w:rsidRDefault="005F4718" w:rsidP="009C3129">
            <w:pPr>
              <w:ind w:firstLine="0"/>
              <w:rPr>
                <w:del w:id="52388" w:author="Ramasubramani, Hariharan" w:date="2015-07-21T10:18:00Z"/>
                <w:rFonts w:cstheme="minorHAnsi"/>
                <w:color w:val="000000" w:themeColor="text1"/>
              </w:rPr>
            </w:pPr>
            <w:del w:id="52389" w:author="Ramasubramani, Hariharan" w:date="2015-07-21T10:18:00Z">
              <w:r w:rsidRPr="00C106B9" w:rsidDel="00797690">
                <w:rPr>
                  <w:rFonts w:cstheme="minorHAnsi"/>
                  <w:b/>
                  <w:color w:val="000000" w:themeColor="text1"/>
                  <w:sz w:val="20"/>
                  <w:szCs w:val="18"/>
                </w:rPr>
                <w:delText>Caption</w:delText>
              </w:r>
            </w:del>
          </w:p>
        </w:tc>
        <w:tc>
          <w:tcPr>
            <w:tcW w:w="941" w:type="dxa"/>
            <w:tcBorders>
              <w:top w:val="single" w:sz="4" w:space="0" w:color="auto"/>
              <w:left w:val="single" w:sz="4" w:space="0" w:color="auto"/>
              <w:bottom w:val="single" w:sz="4" w:space="0" w:color="auto"/>
              <w:right w:val="single" w:sz="4" w:space="0" w:color="auto"/>
            </w:tcBorders>
            <w:shd w:val="pct25" w:color="auto" w:fill="auto"/>
          </w:tcPr>
          <w:p w14:paraId="36588346" w14:textId="6ACE6F30" w:rsidR="005F4718" w:rsidRPr="00C106B9" w:rsidDel="00797690" w:rsidRDefault="005F4718" w:rsidP="009C3129">
            <w:pPr>
              <w:ind w:left="-57" w:firstLine="0"/>
              <w:jc w:val="center"/>
              <w:rPr>
                <w:del w:id="52390" w:author="Ramasubramani, Hariharan" w:date="2015-07-21T10:18:00Z"/>
                <w:rFonts w:cstheme="minorHAnsi"/>
                <w:color w:val="000000" w:themeColor="text1"/>
              </w:rPr>
            </w:pPr>
            <w:del w:id="52391" w:author="Ramasubramani, Hariharan" w:date="2015-07-21T10:18:00Z">
              <w:r w:rsidRPr="00C106B9" w:rsidDel="00797690">
                <w:rPr>
                  <w:rFonts w:cstheme="minorHAnsi"/>
                  <w:b/>
                  <w:color w:val="000000" w:themeColor="text1"/>
                  <w:sz w:val="20"/>
                  <w:szCs w:val="18"/>
                </w:rPr>
                <w:delText>Required</w:delText>
              </w:r>
            </w:del>
          </w:p>
        </w:tc>
        <w:tc>
          <w:tcPr>
            <w:tcW w:w="897" w:type="dxa"/>
            <w:tcBorders>
              <w:top w:val="single" w:sz="4" w:space="0" w:color="auto"/>
              <w:left w:val="single" w:sz="4" w:space="0" w:color="auto"/>
              <w:bottom w:val="single" w:sz="4" w:space="0" w:color="auto"/>
              <w:right w:val="single" w:sz="4" w:space="0" w:color="auto"/>
            </w:tcBorders>
            <w:shd w:val="pct25" w:color="auto" w:fill="auto"/>
          </w:tcPr>
          <w:p w14:paraId="7CB0E0EE" w14:textId="05595560" w:rsidR="005F4718" w:rsidRPr="00C106B9" w:rsidDel="00797690" w:rsidRDefault="005F4718" w:rsidP="009C3129">
            <w:pPr>
              <w:ind w:left="-57" w:firstLine="0"/>
              <w:jc w:val="center"/>
              <w:rPr>
                <w:del w:id="52392" w:author="Ramasubramani, Hariharan" w:date="2015-07-21T10:18:00Z"/>
                <w:rFonts w:cstheme="minorHAnsi"/>
                <w:color w:val="000000" w:themeColor="text1"/>
              </w:rPr>
            </w:pPr>
            <w:del w:id="52393" w:author="Ramasubramani, Hariharan" w:date="2015-07-21T10:18:00Z">
              <w:r w:rsidRPr="00C106B9" w:rsidDel="00797690">
                <w:rPr>
                  <w:rFonts w:cstheme="minorHAnsi"/>
                  <w:b/>
                  <w:color w:val="000000" w:themeColor="text1"/>
                  <w:sz w:val="20"/>
                  <w:szCs w:val="18"/>
                </w:rPr>
                <w:delText xml:space="preserve">Editable </w:delText>
              </w:r>
            </w:del>
          </w:p>
        </w:tc>
        <w:tc>
          <w:tcPr>
            <w:tcW w:w="1008" w:type="dxa"/>
            <w:tcBorders>
              <w:top w:val="single" w:sz="4" w:space="0" w:color="auto"/>
              <w:left w:val="single" w:sz="4" w:space="0" w:color="auto"/>
              <w:bottom w:val="single" w:sz="4" w:space="0" w:color="auto"/>
              <w:right w:val="single" w:sz="4" w:space="0" w:color="auto"/>
            </w:tcBorders>
            <w:shd w:val="pct25" w:color="auto" w:fill="auto"/>
          </w:tcPr>
          <w:p w14:paraId="28B1F5C3" w14:textId="0BCF2139" w:rsidR="005F4718" w:rsidRPr="00C106B9" w:rsidDel="00797690" w:rsidRDefault="005F4718" w:rsidP="009C3129">
            <w:pPr>
              <w:ind w:left="-57" w:right="-98" w:firstLine="0"/>
              <w:jc w:val="center"/>
              <w:rPr>
                <w:del w:id="52394" w:author="Ramasubramani, Hariharan" w:date="2015-07-21T10:18:00Z"/>
                <w:rFonts w:cstheme="minorHAnsi"/>
                <w:color w:val="000000" w:themeColor="text1"/>
              </w:rPr>
            </w:pPr>
            <w:del w:id="52395" w:author="Ramasubramani, Hariharan" w:date="2015-07-21T10:18:00Z">
              <w:r w:rsidRPr="00C106B9" w:rsidDel="00797690">
                <w:rPr>
                  <w:rFonts w:cstheme="minorHAnsi"/>
                  <w:b/>
                  <w:color w:val="000000" w:themeColor="text1"/>
                  <w:sz w:val="20"/>
                  <w:szCs w:val="18"/>
                </w:rPr>
                <w:delText>Field Type</w:delText>
              </w:r>
            </w:del>
          </w:p>
        </w:tc>
        <w:tc>
          <w:tcPr>
            <w:tcW w:w="734" w:type="dxa"/>
            <w:tcBorders>
              <w:top w:val="single" w:sz="4" w:space="0" w:color="auto"/>
              <w:left w:val="single" w:sz="4" w:space="0" w:color="auto"/>
              <w:bottom w:val="single" w:sz="4" w:space="0" w:color="auto"/>
              <w:right w:val="single" w:sz="4" w:space="0" w:color="auto"/>
            </w:tcBorders>
            <w:shd w:val="pct25" w:color="auto" w:fill="auto"/>
          </w:tcPr>
          <w:p w14:paraId="4E2DF183" w14:textId="6A421D21" w:rsidR="005F4718" w:rsidRPr="00C106B9" w:rsidDel="00797690" w:rsidRDefault="005F4718" w:rsidP="009C3129">
            <w:pPr>
              <w:ind w:left="-57" w:firstLine="0"/>
              <w:jc w:val="center"/>
              <w:rPr>
                <w:del w:id="52396" w:author="Ramasubramani, Hariharan" w:date="2015-07-21T10:18:00Z"/>
                <w:rFonts w:cstheme="minorHAnsi"/>
                <w:color w:val="000000" w:themeColor="text1"/>
              </w:rPr>
            </w:pPr>
            <w:del w:id="52397" w:author="Ramasubramani, Hariharan" w:date="2015-07-21T10:18:00Z">
              <w:r w:rsidRPr="00C106B9" w:rsidDel="00797690">
                <w:rPr>
                  <w:rFonts w:cstheme="minorHAnsi"/>
                  <w:b/>
                  <w:color w:val="000000" w:themeColor="text1"/>
                  <w:sz w:val="20"/>
                  <w:szCs w:val="18"/>
                </w:rPr>
                <w:delText>Length</w:delText>
              </w:r>
            </w:del>
          </w:p>
        </w:tc>
        <w:tc>
          <w:tcPr>
            <w:tcW w:w="2116" w:type="dxa"/>
            <w:tcBorders>
              <w:top w:val="single" w:sz="4" w:space="0" w:color="auto"/>
              <w:left w:val="single" w:sz="4" w:space="0" w:color="auto"/>
              <w:bottom w:val="single" w:sz="4" w:space="0" w:color="auto"/>
              <w:right w:val="single" w:sz="4" w:space="0" w:color="auto"/>
            </w:tcBorders>
            <w:shd w:val="pct25" w:color="auto" w:fill="auto"/>
          </w:tcPr>
          <w:p w14:paraId="539706DB" w14:textId="79F9826D" w:rsidR="005F4718" w:rsidRPr="00C106B9" w:rsidDel="00797690" w:rsidRDefault="005F4718" w:rsidP="009C3129">
            <w:pPr>
              <w:ind w:left="6" w:firstLine="0"/>
              <w:rPr>
                <w:del w:id="52398" w:author="Ramasubramani, Hariharan" w:date="2015-07-21T10:18:00Z"/>
                <w:rFonts w:cstheme="minorHAnsi"/>
                <w:color w:val="000000" w:themeColor="text1"/>
              </w:rPr>
            </w:pPr>
            <w:del w:id="52399" w:author="Ramasubramani, Hariharan" w:date="2015-07-21T10:18:00Z">
              <w:r w:rsidRPr="00C106B9" w:rsidDel="00797690">
                <w:rPr>
                  <w:rFonts w:cstheme="minorHAnsi"/>
                  <w:b/>
                  <w:color w:val="000000" w:themeColor="text1"/>
                  <w:sz w:val="20"/>
                  <w:szCs w:val="18"/>
                </w:rPr>
                <w:delText>Format/Valid Values</w:delText>
              </w:r>
            </w:del>
          </w:p>
        </w:tc>
        <w:tc>
          <w:tcPr>
            <w:tcW w:w="810" w:type="dxa"/>
            <w:tcBorders>
              <w:top w:val="single" w:sz="4" w:space="0" w:color="auto"/>
              <w:left w:val="single" w:sz="4" w:space="0" w:color="auto"/>
              <w:bottom w:val="single" w:sz="4" w:space="0" w:color="auto"/>
              <w:right w:val="single" w:sz="4" w:space="0" w:color="auto"/>
            </w:tcBorders>
            <w:shd w:val="pct25" w:color="auto" w:fill="auto"/>
          </w:tcPr>
          <w:p w14:paraId="63EED859" w14:textId="48D0CBF2" w:rsidR="005F4718" w:rsidRPr="00C106B9" w:rsidDel="00797690" w:rsidRDefault="005F4718" w:rsidP="009C3129">
            <w:pPr>
              <w:ind w:left="-57" w:firstLine="0"/>
              <w:jc w:val="center"/>
              <w:rPr>
                <w:del w:id="52400" w:author="Ramasubramani, Hariharan" w:date="2015-07-21T10:18:00Z"/>
                <w:rFonts w:cstheme="minorHAnsi"/>
                <w:color w:val="000000" w:themeColor="text1"/>
              </w:rPr>
            </w:pPr>
            <w:del w:id="52401" w:author="Ramasubramani, Hariharan" w:date="2015-07-21T10:18:00Z">
              <w:r w:rsidRPr="00C106B9" w:rsidDel="00797690">
                <w:rPr>
                  <w:rFonts w:cstheme="minorHAnsi"/>
                  <w:b/>
                  <w:color w:val="000000" w:themeColor="text1"/>
                  <w:sz w:val="20"/>
                  <w:szCs w:val="18"/>
                </w:rPr>
                <w:delText xml:space="preserve">Default </w:delText>
              </w:r>
            </w:del>
          </w:p>
        </w:tc>
      </w:tr>
      <w:tr w:rsidR="005F4718" w:rsidRPr="00C106B9" w:rsidDel="00797690" w14:paraId="0047A63A" w14:textId="2115D04B" w:rsidTr="008C172F">
        <w:trPr>
          <w:cantSplit/>
          <w:trHeight w:val="314"/>
          <w:jc w:val="center"/>
          <w:del w:id="52402" w:author="Ramasubramani, Hariharan" w:date="2015-07-21T10:18:00Z"/>
        </w:trPr>
        <w:tc>
          <w:tcPr>
            <w:tcW w:w="872" w:type="dxa"/>
            <w:tcBorders>
              <w:top w:val="single" w:sz="4" w:space="0" w:color="auto"/>
              <w:left w:val="single" w:sz="4" w:space="0" w:color="auto"/>
              <w:bottom w:val="single" w:sz="4" w:space="0" w:color="auto"/>
              <w:right w:val="single" w:sz="4" w:space="0" w:color="auto"/>
            </w:tcBorders>
          </w:tcPr>
          <w:p w14:paraId="4C1DC17D" w14:textId="0B68BD72" w:rsidR="005F4718" w:rsidRPr="00C106B9" w:rsidDel="00797690" w:rsidRDefault="005F4718" w:rsidP="00524BF5">
            <w:pPr>
              <w:pStyle w:val="ListParagraph"/>
              <w:numPr>
                <w:ilvl w:val="2"/>
                <w:numId w:val="22"/>
              </w:numPr>
              <w:overflowPunct w:val="0"/>
              <w:autoSpaceDE w:val="0"/>
              <w:autoSpaceDN w:val="0"/>
              <w:spacing w:after="60"/>
              <w:ind w:left="44" w:firstLine="0"/>
              <w:textAlignment w:val="baseline"/>
              <w:rPr>
                <w:del w:id="52403" w:author="Ramasubramani, Hariharan" w:date="2015-07-21T10:18:00Z"/>
                <w:rFonts w:cstheme="minorHAnsi"/>
                <w:color w:val="000000" w:themeColor="text1"/>
              </w:rPr>
            </w:pPr>
          </w:p>
        </w:tc>
        <w:tc>
          <w:tcPr>
            <w:tcW w:w="2136" w:type="dxa"/>
            <w:tcBorders>
              <w:top w:val="single" w:sz="4" w:space="0" w:color="auto"/>
              <w:left w:val="single" w:sz="4" w:space="0" w:color="auto"/>
              <w:bottom w:val="single" w:sz="4" w:space="0" w:color="auto"/>
              <w:right w:val="single" w:sz="4" w:space="0" w:color="auto"/>
            </w:tcBorders>
          </w:tcPr>
          <w:p w14:paraId="2C94C7C1" w14:textId="2E47B48D" w:rsidR="005F4718" w:rsidRPr="00C106B9" w:rsidDel="00797690" w:rsidRDefault="005F4718" w:rsidP="009C3129">
            <w:pPr>
              <w:ind w:firstLine="0"/>
              <w:rPr>
                <w:del w:id="52404" w:author="Ramasubramani, Hariharan" w:date="2015-07-21T10:18:00Z"/>
                <w:rFonts w:cstheme="minorHAnsi"/>
                <w:color w:val="000000" w:themeColor="text1"/>
              </w:rPr>
            </w:pPr>
            <w:del w:id="52405" w:author="Ramasubramani, Hariharan" w:date="2015-07-21T10:18:00Z">
              <w:r w:rsidDel="00797690">
                <w:rPr>
                  <w:rFonts w:cstheme="minorHAnsi"/>
                  <w:color w:val="000000" w:themeColor="text1"/>
                </w:rPr>
                <w:delText>Form</w:delText>
              </w:r>
              <w:r w:rsidRPr="00C106B9" w:rsidDel="00797690">
                <w:rPr>
                  <w:rFonts w:cstheme="minorHAnsi"/>
                  <w:color w:val="000000" w:themeColor="text1"/>
                </w:rPr>
                <w:delText xml:space="preserve"> Title</w:delText>
              </w:r>
            </w:del>
          </w:p>
        </w:tc>
        <w:tc>
          <w:tcPr>
            <w:tcW w:w="870" w:type="dxa"/>
            <w:tcBorders>
              <w:top w:val="single" w:sz="4" w:space="0" w:color="auto"/>
              <w:left w:val="single" w:sz="4" w:space="0" w:color="auto"/>
              <w:bottom w:val="single" w:sz="4" w:space="0" w:color="auto"/>
              <w:right w:val="single" w:sz="4" w:space="0" w:color="auto"/>
            </w:tcBorders>
          </w:tcPr>
          <w:p w14:paraId="62C00DCE" w14:textId="0FE64F2E" w:rsidR="005F4718" w:rsidRPr="00C106B9" w:rsidDel="00797690" w:rsidRDefault="005F4718" w:rsidP="009C3129">
            <w:pPr>
              <w:ind w:firstLine="0"/>
              <w:rPr>
                <w:del w:id="52406" w:author="Ramasubramani, Hariharan" w:date="2015-07-21T10:18:00Z"/>
                <w:rFonts w:cstheme="minorHAnsi"/>
                <w:color w:val="000000" w:themeColor="text1"/>
              </w:rPr>
            </w:pPr>
            <w:del w:id="52407" w:author="Ramasubramani, Hariharan" w:date="2015-07-21T10:18:00Z">
              <w:r w:rsidRPr="00C106B9" w:rsidDel="00797690">
                <w:rPr>
                  <w:rFonts w:cstheme="minorHAnsi"/>
                  <w:color w:val="000000" w:themeColor="text1"/>
                </w:rPr>
                <w:delText>-</w:delText>
              </w:r>
            </w:del>
          </w:p>
        </w:tc>
        <w:tc>
          <w:tcPr>
            <w:tcW w:w="941" w:type="dxa"/>
            <w:tcBorders>
              <w:top w:val="single" w:sz="4" w:space="0" w:color="auto"/>
              <w:left w:val="single" w:sz="4" w:space="0" w:color="auto"/>
              <w:bottom w:val="single" w:sz="4" w:space="0" w:color="auto"/>
              <w:right w:val="single" w:sz="4" w:space="0" w:color="auto"/>
            </w:tcBorders>
          </w:tcPr>
          <w:p w14:paraId="7CDE77BE" w14:textId="117855E8" w:rsidR="005F4718" w:rsidRPr="00C106B9" w:rsidDel="00797690" w:rsidRDefault="005F4718" w:rsidP="009C3129">
            <w:pPr>
              <w:tabs>
                <w:tab w:val="left" w:pos="270"/>
                <w:tab w:val="center" w:pos="334"/>
              </w:tabs>
              <w:ind w:left="-57" w:firstLine="0"/>
              <w:jc w:val="center"/>
              <w:rPr>
                <w:del w:id="52408" w:author="Ramasubramani, Hariharan" w:date="2015-07-21T10:18:00Z"/>
                <w:rFonts w:cstheme="minorHAnsi"/>
                <w:color w:val="000000" w:themeColor="text1"/>
              </w:rPr>
            </w:pPr>
            <w:del w:id="52409" w:author="Ramasubramani, Hariharan" w:date="2015-07-21T10:18:00Z">
              <w:r w:rsidRPr="00C106B9" w:rsidDel="00797690">
                <w:rPr>
                  <w:rFonts w:cstheme="minorHAnsi"/>
                  <w:color w:val="000000" w:themeColor="text1"/>
                </w:rPr>
                <w:delText>AP</w:delText>
              </w:r>
            </w:del>
          </w:p>
        </w:tc>
        <w:tc>
          <w:tcPr>
            <w:tcW w:w="897" w:type="dxa"/>
            <w:tcBorders>
              <w:top w:val="single" w:sz="4" w:space="0" w:color="auto"/>
              <w:left w:val="single" w:sz="4" w:space="0" w:color="auto"/>
              <w:bottom w:val="single" w:sz="4" w:space="0" w:color="auto"/>
              <w:right w:val="single" w:sz="4" w:space="0" w:color="auto"/>
            </w:tcBorders>
          </w:tcPr>
          <w:p w14:paraId="7DA4A10A" w14:textId="50844F9D" w:rsidR="005F4718" w:rsidRPr="00C106B9" w:rsidDel="00797690" w:rsidRDefault="005F4718" w:rsidP="009C3129">
            <w:pPr>
              <w:ind w:left="-57" w:firstLine="0"/>
              <w:jc w:val="center"/>
              <w:rPr>
                <w:del w:id="52410" w:author="Ramasubramani, Hariharan" w:date="2015-07-21T10:18:00Z"/>
                <w:rFonts w:cstheme="minorHAnsi"/>
                <w:color w:val="000000" w:themeColor="text1"/>
              </w:rPr>
            </w:pPr>
            <w:del w:id="52411" w:author="Ramasubramani, Hariharan" w:date="2015-07-21T10:18:00Z">
              <w:r w:rsidRPr="00C106B9" w:rsidDel="00797690">
                <w:rPr>
                  <w:rFonts w:cstheme="minorHAnsi"/>
                  <w:color w:val="000000" w:themeColor="text1"/>
                </w:rPr>
                <w:delText>NE</w:delText>
              </w:r>
            </w:del>
          </w:p>
        </w:tc>
        <w:tc>
          <w:tcPr>
            <w:tcW w:w="1008" w:type="dxa"/>
            <w:tcBorders>
              <w:top w:val="single" w:sz="4" w:space="0" w:color="auto"/>
              <w:left w:val="single" w:sz="4" w:space="0" w:color="auto"/>
              <w:bottom w:val="single" w:sz="4" w:space="0" w:color="auto"/>
              <w:right w:val="single" w:sz="4" w:space="0" w:color="auto"/>
            </w:tcBorders>
          </w:tcPr>
          <w:p w14:paraId="2FC307ED" w14:textId="38750089" w:rsidR="005F4718" w:rsidRPr="00C106B9" w:rsidDel="00797690" w:rsidRDefault="00A137AC" w:rsidP="009C3129">
            <w:pPr>
              <w:ind w:left="-57" w:right="-98" w:firstLine="0"/>
              <w:jc w:val="center"/>
              <w:rPr>
                <w:del w:id="52412" w:author="Ramasubramani, Hariharan" w:date="2015-07-21T10:18:00Z"/>
                <w:rFonts w:cstheme="minorHAnsi"/>
                <w:color w:val="000000" w:themeColor="text1"/>
              </w:rPr>
            </w:pPr>
            <w:del w:id="52413" w:author="Ramasubramani, Hariharan" w:date="2015-07-21T10:18:00Z">
              <w:r w:rsidDel="00797690">
                <w:rPr>
                  <w:rFonts w:cstheme="minorHAnsi"/>
                  <w:color w:val="000000" w:themeColor="text1"/>
                </w:rPr>
                <w:delText>ANSC</w:delText>
              </w:r>
            </w:del>
          </w:p>
        </w:tc>
        <w:tc>
          <w:tcPr>
            <w:tcW w:w="734" w:type="dxa"/>
            <w:tcBorders>
              <w:top w:val="single" w:sz="4" w:space="0" w:color="auto"/>
              <w:left w:val="single" w:sz="4" w:space="0" w:color="auto"/>
              <w:bottom w:val="single" w:sz="4" w:space="0" w:color="auto"/>
              <w:right w:val="single" w:sz="4" w:space="0" w:color="auto"/>
            </w:tcBorders>
          </w:tcPr>
          <w:p w14:paraId="6813DC59" w14:textId="7BA24EB9" w:rsidR="005F4718" w:rsidRPr="00C106B9" w:rsidDel="00797690" w:rsidRDefault="005F4718" w:rsidP="009C3129">
            <w:pPr>
              <w:ind w:left="-57" w:firstLine="0"/>
              <w:jc w:val="center"/>
              <w:rPr>
                <w:del w:id="52414" w:author="Ramasubramani, Hariharan" w:date="2015-07-21T10:18:00Z"/>
                <w:rFonts w:cstheme="minorHAnsi"/>
                <w:color w:val="000000" w:themeColor="text1"/>
              </w:rPr>
            </w:pPr>
            <w:del w:id="52415" w:author="Ramasubramani, Hariharan" w:date="2015-07-21T10:18:00Z">
              <w:r w:rsidRPr="00C106B9" w:rsidDel="00797690">
                <w:rPr>
                  <w:rFonts w:cstheme="minorHAnsi"/>
                  <w:color w:val="000000" w:themeColor="text1"/>
                </w:rPr>
                <w:delText>-</w:delText>
              </w:r>
            </w:del>
          </w:p>
        </w:tc>
        <w:tc>
          <w:tcPr>
            <w:tcW w:w="2116" w:type="dxa"/>
            <w:tcBorders>
              <w:top w:val="single" w:sz="4" w:space="0" w:color="auto"/>
              <w:left w:val="single" w:sz="4" w:space="0" w:color="auto"/>
              <w:bottom w:val="single" w:sz="4" w:space="0" w:color="auto"/>
              <w:right w:val="single" w:sz="4" w:space="0" w:color="auto"/>
            </w:tcBorders>
          </w:tcPr>
          <w:p w14:paraId="5CF92696" w14:textId="1CB30FF0" w:rsidR="005F4718" w:rsidRPr="00C106B9" w:rsidDel="00797690" w:rsidRDefault="005F4718" w:rsidP="009C3129">
            <w:pPr>
              <w:ind w:left="6" w:firstLine="0"/>
              <w:rPr>
                <w:del w:id="52416" w:author="Ramasubramani, Hariharan" w:date="2015-07-21T10:18:00Z"/>
                <w:rFonts w:cstheme="minorHAnsi"/>
                <w:color w:val="000000" w:themeColor="text1"/>
              </w:rPr>
            </w:pPr>
            <w:del w:id="52417" w:author="Ramasubramani, Hariharan" w:date="2015-07-21T10:18:00Z">
              <w:r w:rsidRPr="00C106B9" w:rsidDel="00797690">
                <w:rPr>
                  <w:rFonts w:cstheme="minorHAnsi"/>
                  <w:color w:val="000000" w:themeColor="text1"/>
                </w:rPr>
                <w:delText>-</w:delText>
              </w:r>
            </w:del>
          </w:p>
        </w:tc>
        <w:tc>
          <w:tcPr>
            <w:tcW w:w="810" w:type="dxa"/>
            <w:tcBorders>
              <w:top w:val="single" w:sz="4" w:space="0" w:color="auto"/>
              <w:left w:val="single" w:sz="4" w:space="0" w:color="auto"/>
              <w:bottom w:val="single" w:sz="4" w:space="0" w:color="auto"/>
              <w:right w:val="single" w:sz="4" w:space="0" w:color="auto"/>
            </w:tcBorders>
          </w:tcPr>
          <w:p w14:paraId="5D4A23AE" w14:textId="1C772010" w:rsidR="005F4718" w:rsidRPr="00C106B9" w:rsidDel="00797690" w:rsidRDefault="005F4718" w:rsidP="009C3129">
            <w:pPr>
              <w:ind w:left="-57" w:firstLine="0"/>
              <w:jc w:val="center"/>
              <w:rPr>
                <w:del w:id="52418" w:author="Ramasubramani, Hariharan" w:date="2015-07-21T10:18:00Z"/>
                <w:rFonts w:cstheme="minorHAnsi"/>
                <w:color w:val="000000" w:themeColor="text1"/>
              </w:rPr>
            </w:pPr>
            <w:del w:id="52419" w:author="Ramasubramani, Hariharan" w:date="2015-07-21T10:18:00Z">
              <w:r w:rsidRPr="00C106B9" w:rsidDel="00797690">
                <w:rPr>
                  <w:rFonts w:cstheme="minorHAnsi"/>
                  <w:color w:val="000000" w:themeColor="text1"/>
                </w:rPr>
                <w:delText>-</w:delText>
              </w:r>
            </w:del>
          </w:p>
        </w:tc>
      </w:tr>
      <w:tr w:rsidR="005F4718" w:rsidRPr="00C106B9" w:rsidDel="00797690" w14:paraId="60374824" w14:textId="1CB7ACA3" w:rsidTr="008C172F">
        <w:trPr>
          <w:cantSplit/>
          <w:trHeight w:val="314"/>
          <w:jc w:val="center"/>
          <w:del w:id="52420" w:author="Ramasubramani, Hariharan" w:date="2015-07-21T10:18:00Z"/>
        </w:trPr>
        <w:tc>
          <w:tcPr>
            <w:tcW w:w="872" w:type="dxa"/>
            <w:tcBorders>
              <w:top w:val="single" w:sz="4" w:space="0" w:color="auto"/>
              <w:left w:val="single" w:sz="4" w:space="0" w:color="auto"/>
              <w:bottom w:val="single" w:sz="4" w:space="0" w:color="auto"/>
              <w:right w:val="single" w:sz="4" w:space="0" w:color="auto"/>
            </w:tcBorders>
          </w:tcPr>
          <w:p w14:paraId="57C0B4A5" w14:textId="5CE495DA" w:rsidR="005F4718" w:rsidRPr="00C106B9" w:rsidDel="00797690" w:rsidRDefault="005F4718" w:rsidP="00524BF5">
            <w:pPr>
              <w:pStyle w:val="ListParagraph"/>
              <w:numPr>
                <w:ilvl w:val="2"/>
                <w:numId w:val="22"/>
              </w:numPr>
              <w:overflowPunct w:val="0"/>
              <w:autoSpaceDE w:val="0"/>
              <w:autoSpaceDN w:val="0"/>
              <w:spacing w:after="60"/>
              <w:ind w:left="44" w:firstLine="0"/>
              <w:textAlignment w:val="baseline"/>
              <w:rPr>
                <w:del w:id="52421" w:author="Ramasubramani, Hariharan" w:date="2015-07-21T10:18:00Z"/>
                <w:rFonts w:cstheme="minorHAnsi"/>
                <w:color w:val="000000" w:themeColor="text1"/>
              </w:rPr>
            </w:pPr>
          </w:p>
        </w:tc>
        <w:tc>
          <w:tcPr>
            <w:tcW w:w="2136" w:type="dxa"/>
            <w:tcBorders>
              <w:top w:val="single" w:sz="4" w:space="0" w:color="auto"/>
              <w:left w:val="single" w:sz="4" w:space="0" w:color="auto"/>
              <w:bottom w:val="single" w:sz="4" w:space="0" w:color="auto"/>
              <w:right w:val="single" w:sz="4" w:space="0" w:color="auto"/>
            </w:tcBorders>
          </w:tcPr>
          <w:p w14:paraId="16DEF2EA" w14:textId="18DDD84C" w:rsidR="005F4718" w:rsidRPr="00C106B9" w:rsidDel="00797690" w:rsidRDefault="005F4718" w:rsidP="009C3129">
            <w:pPr>
              <w:ind w:firstLine="0"/>
              <w:rPr>
                <w:del w:id="52422" w:author="Ramasubramani, Hariharan" w:date="2015-07-21T10:18:00Z"/>
                <w:rFonts w:cstheme="minorHAnsi"/>
                <w:color w:val="000000" w:themeColor="text1"/>
              </w:rPr>
            </w:pPr>
            <w:del w:id="52423" w:author="Ramasubramani, Hariharan" w:date="2015-07-21T10:18:00Z">
              <w:r w:rsidRPr="00B02D83" w:rsidDel="00797690">
                <w:rPr>
                  <w:rFonts w:cstheme="minorHAnsi"/>
                  <w:color w:val="000000" w:themeColor="text1"/>
                </w:rPr>
                <w:delText>Form #</w:delText>
              </w:r>
            </w:del>
          </w:p>
        </w:tc>
        <w:tc>
          <w:tcPr>
            <w:tcW w:w="870" w:type="dxa"/>
            <w:tcBorders>
              <w:top w:val="single" w:sz="4" w:space="0" w:color="auto"/>
              <w:left w:val="single" w:sz="4" w:space="0" w:color="auto"/>
              <w:bottom w:val="single" w:sz="4" w:space="0" w:color="auto"/>
              <w:right w:val="single" w:sz="4" w:space="0" w:color="auto"/>
            </w:tcBorders>
          </w:tcPr>
          <w:p w14:paraId="0219BC20" w14:textId="11BFA066" w:rsidR="005F4718" w:rsidRPr="00C106B9" w:rsidDel="00797690" w:rsidRDefault="005F4718" w:rsidP="009C3129">
            <w:pPr>
              <w:ind w:firstLine="0"/>
              <w:rPr>
                <w:del w:id="52424" w:author="Ramasubramani, Hariharan" w:date="2015-07-21T10:18:00Z"/>
                <w:rFonts w:cstheme="minorHAnsi"/>
                <w:color w:val="000000" w:themeColor="text1"/>
              </w:rPr>
            </w:pPr>
            <w:del w:id="52425" w:author="Ramasubramani, Hariharan" w:date="2015-07-21T10:18:00Z">
              <w:r w:rsidRPr="00C106B9" w:rsidDel="00797690">
                <w:rPr>
                  <w:rFonts w:cstheme="minorHAnsi"/>
                  <w:color w:val="000000" w:themeColor="text1"/>
                </w:rPr>
                <w:delText>-</w:delText>
              </w:r>
            </w:del>
          </w:p>
        </w:tc>
        <w:tc>
          <w:tcPr>
            <w:tcW w:w="941" w:type="dxa"/>
            <w:tcBorders>
              <w:top w:val="single" w:sz="4" w:space="0" w:color="auto"/>
              <w:left w:val="single" w:sz="4" w:space="0" w:color="auto"/>
              <w:bottom w:val="single" w:sz="4" w:space="0" w:color="auto"/>
              <w:right w:val="single" w:sz="4" w:space="0" w:color="auto"/>
            </w:tcBorders>
          </w:tcPr>
          <w:p w14:paraId="3052C52F" w14:textId="7F7912C9" w:rsidR="005F4718" w:rsidRPr="00C106B9" w:rsidDel="00797690" w:rsidRDefault="005F4718" w:rsidP="009C3129">
            <w:pPr>
              <w:ind w:left="-57" w:firstLine="0"/>
              <w:jc w:val="center"/>
              <w:rPr>
                <w:del w:id="52426" w:author="Ramasubramani, Hariharan" w:date="2015-07-21T10:18:00Z"/>
                <w:rFonts w:cstheme="minorHAnsi"/>
                <w:color w:val="000000" w:themeColor="text1"/>
              </w:rPr>
            </w:pPr>
            <w:del w:id="52427" w:author="Ramasubramani, Hariharan" w:date="2015-07-21T10:18:00Z">
              <w:r w:rsidRPr="00C106B9" w:rsidDel="00797690">
                <w:rPr>
                  <w:rFonts w:cstheme="minorHAnsi"/>
                  <w:color w:val="000000" w:themeColor="text1"/>
                </w:rPr>
                <w:delText>AP</w:delText>
              </w:r>
            </w:del>
          </w:p>
        </w:tc>
        <w:tc>
          <w:tcPr>
            <w:tcW w:w="897" w:type="dxa"/>
            <w:tcBorders>
              <w:top w:val="single" w:sz="4" w:space="0" w:color="auto"/>
              <w:left w:val="single" w:sz="4" w:space="0" w:color="auto"/>
              <w:bottom w:val="single" w:sz="4" w:space="0" w:color="auto"/>
              <w:right w:val="single" w:sz="4" w:space="0" w:color="auto"/>
            </w:tcBorders>
          </w:tcPr>
          <w:p w14:paraId="72636055" w14:textId="62D2AFE3" w:rsidR="005F4718" w:rsidRPr="00C106B9" w:rsidDel="00797690" w:rsidRDefault="005F4718" w:rsidP="009C3129">
            <w:pPr>
              <w:ind w:left="-57" w:firstLine="0"/>
              <w:jc w:val="center"/>
              <w:rPr>
                <w:del w:id="52428" w:author="Ramasubramani, Hariharan" w:date="2015-07-21T10:18:00Z"/>
                <w:rFonts w:cstheme="minorHAnsi"/>
                <w:color w:val="000000" w:themeColor="text1"/>
              </w:rPr>
            </w:pPr>
            <w:del w:id="52429" w:author="Ramasubramani, Hariharan" w:date="2015-07-21T10:18:00Z">
              <w:r w:rsidRPr="00C106B9" w:rsidDel="00797690">
                <w:rPr>
                  <w:rFonts w:cstheme="minorHAnsi"/>
                  <w:color w:val="000000" w:themeColor="text1"/>
                </w:rPr>
                <w:delText>NE</w:delText>
              </w:r>
            </w:del>
          </w:p>
        </w:tc>
        <w:tc>
          <w:tcPr>
            <w:tcW w:w="1008" w:type="dxa"/>
            <w:tcBorders>
              <w:top w:val="single" w:sz="4" w:space="0" w:color="auto"/>
              <w:left w:val="single" w:sz="4" w:space="0" w:color="auto"/>
              <w:bottom w:val="single" w:sz="4" w:space="0" w:color="auto"/>
              <w:right w:val="single" w:sz="4" w:space="0" w:color="auto"/>
            </w:tcBorders>
          </w:tcPr>
          <w:p w14:paraId="69739FED" w14:textId="292C4FE6" w:rsidR="005F4718" w:rsidRPr="00C106B9" w:rsidDel="00797690" w:rsidRDefault="00A137AC" w:rsidP="009C3129">
            <w:pPr>
              <w:ind w:left="-57" w:right="-98" w:firstLine="0"/>
              <w:jc w:val="center"/>
              <w:rPr>
                <w:del w:id="52430" w:author="Ramasubramani, Hariharan" w:date="2015-07-21T10:18:00Z"/>
                <w:rFonts w:cstheme="minorHAnsi"/>
                <w:color w:val="000000" w:themeColor="text1"/>
              </w:rPr>
            </w:pPr>
            <w:del w:id="52431" w:author="Ramasubramani, Hariharan" w:date="2015-07-21T10:18:00Z">
              <w:r w:rsidDel="00797690">
                <w:rPr>
                  <w:rFonts w:cstheme="minorHAnsi"/>
                  <w:color w:val="000000" w:themeColor="text1"/>
                </w:rPr>
                <w:delText>ANSC</w:delText>
              </w:r>
            </w:del>
          </w:p>
        </w:tc>
        <w:tc>
          <w:tcPr>
            <w:tcW w:w="734" w:type="dxa"/>
            <w:tcBorders>
              <w:top w:val="single" w:sz="4" w:space="0" w:color="auto"/>
              <w:left w:val="single" w:sz="4" w:space="0" w:color="auto"/>
              <w:bottom w:val="single" w:sz="4" w:space="0" w:color="auto"/>
              <w:right w:val="single" w:sz="4" w:space="0" w:color="auto"/>
            </w:tcBorders>
          </w:tcPr>
          <w:p w14:paraId="13CB3B77" w14:textId="2401F3C3" w:rsidR="005F4718" w:rsidRPr="00C106B9" w:rsidDel="00797690" w:rsidRDefault="005F4718" w:rsidP="009C3129">
            <w:pPr>
              <w:ind w:left="-57" w:firstLine="0"/>
              <w:jc w:val="center"/>
              <w:rPr>
                <w:del w:id="52432" w:author="Ramasubramani, Hariharan" w:date="2015-07-21T10:18:00Z"/>
                <w:rFonts w:cstheme="minorHAnsi"/>
                <w:color w:val="000000" w:themeColor="text1"/>
              </w:rPr>
            </w:pPr>
            <w:del w:id="52433" w:author="Ramasubramani, Hariharan" w:date="2015-07-21T10:18:00Z">
              <w:r w:rsidRPr="00C106B9" w:rsidDel="00797690">
                <w:rPr>
                  <w:rFonts w:cstheme="minorHAnsi"/>
                  <w:color w:val="000000" w:themeColor="text1"/>
                </w:rPr>
                <w:delText>-</w:delText>
              </w:r>
            </w:del>
          </w:p>
        </w:tc>
        <w:tc>
          <w:tcPr>
            <w:tcW w:w="2116" w:type="dxa"/>
            <w:tcBorders>
              <w:top w:val="single" w:sz="4" w:space="0" w:color="auto"/>
              <w:left w:val="single" w:sz="4" w:space="0" w:color="auto"/>
              <w:bottom w:val="single" w:sz="4" w:space="0" w:color="auto"/>
              <w:right w:val="single" w:sz="4" w:space="0" w:color="auto"/>
            </w:tcBorders>
          </w:tcPr>
          <w:p w14:paraId="76B4FB13" w14:textId="79F14512" w:rsidR="005F4718" w:rsidRPr="00C106B9" w:rsidDel="00797690" w:rsidRDefault="005F4718" w:rsidP="009C3129">
            <w:pPr>
              <w:ind w:left="6" w:firstLine="0"/>
              <w:rPr>
                <w:del w:id="52434" w:author="Ramasubramani, Hariharan" w:date="2015-07-21T10:18:00Z"/>
                <w:rFonts w:cstheme="minorHAnsi"/>
                <w:color w:val="000000" w:themeColor="text1"/>
              </w:rPr>
            </w:pPr>
            <w:del w:id="52435" w:author="Ramasubramani, Hariharan" w:date="2015-07-21T10:18:00Z">
              <w:r w:rsidRPr="00C106B9" w:rsidDel="00797690">
                <w:rPr>
                  <w:rFonts w:cstheme="minorHAnsi"/>
                  <w:color w:val="000000" w:themeColor="text1"/>
                </w:rPr>
                <w:delText>-</w:delText>
              </w:r>
            </w:del>
          </w:p>
        </w:tc>
        <w:tc>
          <w:tcPr>
            <w:tcW w:w="810" w:type="dxa"/>
            <w:tcBorders>
              <w:top w:val="single" w:sz="4" w:space="0" w:color="auto"/>
              <w:left w:val="single" w:sz="4" w:space="0" w:color="auto"/>
              <w:bottom w:val="single" w:sz="4" w:space="0" w:color="auto"/>
              <w:right w:val="single" w:sz="4" w:space="0" w:color="auto"/>
            </w:tcBorders>
          </w:tcPr>
          <w:p w14:paraId="1811069C" w14:textId="37F3BD73" w:rsidR="005F4718" w:rsidRPr="00C106B9" w:rsidDel="00797690" w:rsidRDefault="005F4718" w:rsidP="009C3129">
            <w:pPr>
              <w:ind w:left="-57" w:firstLine="0"/>
              <w:jc w:val="center"/>
              <w:rPr>
                <w:del w:id="52436" w:author="Ramasubramani, Hariharan" w:date="2015-07-21T10:18:00Z"/>
                <w:rFonts w:cstheme="minorHAnsi"/>
                <w:color w:val="000000" w:themeColor="text1"/>
              </w:rPr>
            </w:pPr>
            <w:del w:id="52437" w:author="Ramasubramani, Hariharan" w:date="2015-07-21T10:18:00Z">
              <w:r w:rsidRPr="00C106B9" w:rsidDel="00797690">
                <w:rPr>
                  <w:rFonts w:cstheme="minorHAnsi"/>
                  <w:color w:val="000000" w:themeColor="text1"/>
                </w:rPr>
                <w:delText>-</w:delText>
              </w:r>
            </w:del>
          </w:p>
        </w:tc>
      </w:tr>
      <w:tr w:rsidR="005F4718" w:rsidRPr="00C106B9" w:rsidDel="00797690" w14:paraId="77B34EE9" w14:textId="45E6BE58" w:rsidTr="008C172F">
        <w:trPr>
          <w:cantSplit/>
          <w:trHeight w:val="314"/>
          <w:jc w:val="center"/>
          <w:del w:id="52438" w:author="Ramasubramani, Hariharan" w:date="2015-07-21T10:18:00Z"/>
        </w:trPr>
        <w:tc>
          <w:tcPr>
            <w:tcW w:w="872" w:type="dxa"/>
            <w:tcBorders>
              <w:top w:val="single" w:sz="4" w:space="0" w:color="auto"/>
              <w:left w:val="single" w:sz="4" w:space="0" w:color="auto"/>
              <w:bottom w:val="single" w:sz="4" w:space="0" w:color="auto"/>
              <w:right w:val="single" w:sz="4" w:space="0" w:color="auto"/>
            </w:tcBorders>
          </w:tcPr>
          <w:p w14:paraId="43D77321" w14:textId="4D66A41C" w:rsidR="005F4718" w:rsidRPr="00C106B9" w:rsidDel="00797690" w:rsidRDefault="005F4718" w:rsidP="00524BF5">
            <w:pPr>
              <w:pStyle w:val="ListParagraph"/>
              <w:numPr>
                <w:ilvl w:val="2"/>
                <w:numId w:val="22"/>
              </w:numPr>
              <w:overflowPunct w:val="0"/>
              <w:autoSpaceDE w:val="0"/>
              <w:autoSpaceDN w:val="0"/>
              <w:spacing w:after="60"/>
              <w:ind w:left="44" w:firstLine="0"/>
              <w:textAlignment w:val="baseline"/>
              <w:rPr>
                <w:del w:id="52439" w:author="Ramasubramani, Hariharan" w:date="2015-07-21T10:18:00Z"/>
                <w:rFonts w:cstheme="minorHAnsi"/>
                <w:color w:val="000000" w:themeColor="text1"/>
              </w:rPr>
            </w:pPr>
          </w:p>
        </w:tc>
        <w:tc>
          <w:tcPr>
            <w:tcW w:w="2136" w:type="dxa"/>
            <w:tcBorders>
              <w:top w:val="single" w:sz="4" w:space="0" w:color="auto"/>
              <w:left w:val="single" w:sz="4" w:space="0" w:color="auto"/>
              <w:bottom w:val="single" w:sz="4" w:space="0" w:color="auto"/>
              <w:right w:val="single" w:sz="4" w:space="0" w:color="auto"/>
            </w:tcBorders>
          </w:tcPr>
          <w:p w14:paraId="3B68A1F7" w14:textId="75B2972B" w:rsidR="005F4718" w:rsidRPr="00C106B9" w:rsidDel="00797690" w:rsidRDefault="005F4718" w:rsidP="009C3129">
            <w:pPr>
              <w:ind w:firstLine="0"/>
              <w:rPr>
                <w:del w:id="52440" w:author="Ramasubramani, Hariharan" w:date="2015-07-21T10:18:00Z"/>
                <w:rFonts w:cstheme="minorHAnsi"/>
                <w:color w:val="000000" w:themeColor="text1"/>
              </w:rPr>
            </w:pPr>
            <w:del w:id="52441" w:author="Ramasubramani, Hariharan" w:date="2015-07-21T10:18:00Z">
              <w:r w:rsidRPr="00C106B9" w:rsidDel="00797690">
                <w:rPr>
                  <w:rFonts w:cstheme="minorHAnsi"/>
                  <w:color w:val="000000" w:themeColor="text1"/>
                </w:rPr>
                <w:delText>State(s)</w:delText>
              </w:r>
            </w:del>
          </w:p>
        </w:tc>
        <w:tc>
          <w:tcPr>
            <w:tcW w:w="870" w:type="dxa"/>
            <w:tcBorders>
              <w:top w:val="single" w:sz="4" w:space="0" w:color="auto"/>
              <w:left w:val="single" w:sz="4" w:space="0" w:color="auto"/>
              <w:bottom w:val="single" w:sz="4" w:space="0" w:color="auto"/>
              <w:right w:val="single" w:sz="4" w:space="0" w:color="auto"/>
            </w:tcBorders>
          </w:tcPr>
          <w:p w14:paraId="381A4690" w14:textId="5F5E3405" w:rsidR="005F4718" w:rsidRPr="00C106B9" w:rsidDel="00797690" w:rsidRDefault="005F4718" w:rsidP="009C3129">
            <w:pPr>
              <w:ind w:firstLine="0"/>
              <w:rPr>
                <w:del w:id="52442" w:author="Ramasubramani, Hariharan" w:date="2015-07-21T10:18:00Z"/>
                <w:rFonts w:cstheme="minorHAnsi"/>
                <w:color w:val="000000" w:themeColor="text1"/>
              </w:rPr>
            </w:pPr>
            <w:del w:id="52443" w:author="Ramasubramani, Hariharan" w:date="2015-07-21T10:18:00Z">
              <w:r w:rsidRPr="00C106B9" w:rsidDel="00797690">
                <w:rPr>
                  <w:rFonts w:cstheme="minorHAnsi"/>
                  <w:color w:val="000000" w:themeColor="text1"/>
                </w:rPr>
                <w:delText>-</w:delText>
              </w:r>
            </w:del>
          </w:p>
        </w:tc>
        <w:tc>
          <w:tcPr>
            <w:tcW w:w="941" w:type="dxa"/>
            <w:tcBorders>
              <w:top w:val="single" w:sz="4" w:space="0" w:color="auto"/>
              <w:left w:val="single" w:sz="4" w:space="0" w:color="auto"/>
              <w:bottom w:val="single" w:sz="4" w:space="0" w:color="auto"/>
              <w:right w:val="single" w:sz="4" w:space="0" w:color="auto"/>
            </w:tcBorders>
          </w:tcPr>
          <w:p w14:paraId="6311E73D" w14:textId="3BFE9722" w:rsidR="005F4718" w:rsidRPr="00C106B9" w:rsidDel="00797690" w:rsidRDefault="005F4718" w:rsidP="009C3129">
            <w:pPr>
              <w:ind w:left="-57" w:firstLine="0"/>
              <w:jc w:val="center"/>
              <w:rPr>
                <w:del w:id="52444" w:author="Ramasubramani, Hariharan" w:date="2015-07-21T10:18:00Z"/>
                <w:rFonts w:cstheme="minorHAnsi"/>
                <w:color w:val="000000" w:themeColor="text1"/>
              </w:rPr>
            </w:pPr>
            <w:del w:id="52445" w:author="Ramasubramani, Hariharan" w:date="2015-07-21T10:18:00Z">
              <w:r w:rsidRPr="00C106B9" w:rsidDel="00797690">
                <w:rPr>
                  <w:rFonts w:cstheme="minorHAnsi"/>
                  <w:color w:val="000000" w:themeColor="text1"/>
                </w:rPr>
                <w:delText>AP</w:delText>
              </w:r>
            </w:del>
          </w:p>
        </w:tc>
        <w:tc>
          <w:tcPr>
            <w:tcW w:w="897" w:type="dxa"/>
            <w:tcBorders>
              <w:top w:val="single" w:sz="4" w:space="0" w:color="auto"/>
              <w:left w:val="single" w:sz="4" w:space="0" w:color="auto"/>
              <w:bottom w:val="single" w:sz="4" w:space="0" w:color="auto"/>
              <w:right w:val="single" w:sz="4" w:space="0" w:color="auto"/>
            </w:tcBorders>
          </w:tcPr>
          <w:p w14:paraId="40E102B3" w14:textId="30F8BBBC" w:rsidR="005F4718" w:rsidRPr="00C106B9" w:rsidDel="00797690" w:rsidRDefault="005F4718" w:rsidP="009C3129">
            <w:pPr>
              <w:ind w:left="-57" w:firstLine="0"/>
              <w:jc w:val="center"/>
              <w:rPr>
                <w:del w:id="52446" w:author="Ramasubramani, Hariharan" w:date="2015-07-21T10:18:00Z"/>
                <w:rFonts w:cstheme="minorHAnsi"/>
                <w:color w:val="000000" w:themeColor="text1"/>
              </w:rPr>
            </w:pPr>
            <w:del w:id="52447" w:author="Ramasubramani, Hariharan" w:date="2015-07-21T10:18:00Z">
              <w:r w:rsidRPr="00C106B9" w:rsidDel="00797690">
                <w:rPr>
                  <w:rFonts w:cstheme="minorHAnsi"/>
                  <w:color w:val="000000" w:themeColor="text1"/>
                </w:rPr>
                <w:delText>NE</w:delText>
              </w:r>
            </w:del>
          </w:p>
        </w:tc>
        <w:tc>
          <w:tcPr>
            <w:tcW w:w="1008" w:type="dxa"/>
            <w:tcBorders>
              <w:top w:val="single" w:sz="4" w:space="0" w:color="auto"/>
              <w:left w:val="single" w:sz="4" w:space="0" w:color="auto"/>
              <w:bottom w:val="single" w:sz="4" w:space="0" w:color="auto"/>
              <w:right w:val="single" w:sz="4" w:space="0" w:color="auto"/>
            </w:tcBorders>
          </w:tcPr>
          <w:p w14:paraId="13316A51" w14:textId="272374D3" w:rsidR="005F4718" w:rsidRPr="00C106B9" w:rsidDel="00797690" w:rsidRDefault="00A137AC" w:rsidP="009C3129">
            <w:pPr>
              <w:ind w:left="-57" w:right="-98" w:firstLine="0"/>
              <w:jc w:val="center"/>
              <w:rPr>
                <w:del w:id="52448" w:author="Ramasubramani, Hariharan" w:date="2015-07-21T10:18:00Z"/>
                <w:rFonts w:cstheme="minorHAnsi"/>
                <w:color w:val="000000" w:themeColor="text1"/>
              </w:rPr>
            </w:pPr>
            <w:del w:id="52449" w:author="Ramasubramani, Hariharan" w:date="2015-07-21T10:18:00Z">
              <w:r w:rsidDel="00797690">
                <w:rPr>
                  <w:rFonts w:cstheme="minorHAnsi"/>
                  <w:color w:val="000000" w:themeColor="text1"/>
                </w:rPr>
                <w:delText>ANSC</w:delText>
              </w:r>
            </w:del>
          </w:p>
        </w:tc>
        <w:tc>
          <w:tcPr>
            <w:tcW w:w="734" w:type="dxa"/>
            <w:tcBorders>
              <w:top w:val="single" w:sz="4" w:space="0" w:color="auto"/>
              <w:left w:val="single" w:sz="4" w:space="0" w:color="auto"/>
              <w:bottom w:val="single" w:sz="4" w:space="0" w:color="auto"/>
              <w:right w:val="single" w:sz="4" w:space="0" w:color="auto"/>
            </w:tcBorders>
          </w:tcPr>
          <w:p w14:paraId="69C85E5E" w14:textId="16458651" w:rsidR="005F4718" w:rsidRPr="00C106B9" w:rsidDel="00797690" w:rsidRDefault="005F4718" w:rsidP="009C3129">
            <w:pPr>
              <w:ind w:left="-57" w:firstLine="0"/>
              <w:jc w:val="center"/>
              <w:rPr>
                <w:del w:id="52450" w:author="Ramasubramani, Hariharan" w:date="2015-07-21T10:18:00Z"/>
                <w:rFonts w:cstheme="minorHAnsi"/>
                <w:color w:val="000000" w:themeColor="text1"/>
              </w:rPr>
            </w:pPr>
            <w:del w:id="52451" w:author="Ramasubramani, Hariharan" w:date="2015-07-21T10:18:00Z">
              <w:r w:rsidRPr="00C106B9" w:rsidDel="00797690">
                <w:rPr>
                  <w:rFonts w:cstheme="minorHAnsi"/>
                  <w:color w:val="000000" w:themeColor="text1"/>
                </w:rPr>
                <w:delText>-</w:delText>
              </w:r>
            </w:del>
          </w:p>
        </w:tc>
        <w:tc>
          <w:tcPr>
            <w:tcW w:w="2116" w:type="dxa"/>
            <w:tcBorders>
              <w:top w:val="single" w:sz="4" w:space="0" w:color="auto"/>
              <w:left w:val="single" w:sz="4" w:space="0" w:color="auto"/>
              <w:bottom w:val="single" w:sz="4" w:space="0" w:color="auto"/>
              <w:right w:val="single" w:sz="4" w:space="0" w:color="auto"/>
            </w:tcBorders>
          </w:tcPr>
          <w:p w14:paraId="46D93E26" w14:textId="6D9D022A" w:rsidR="005F4718" w:rsidRPr="00C106B9" w:rsidDel="00797690" w:rsidRDefault="005F4718" w:rsidP="009C3129">
            <w:pPr>
              <w:ind w:left="6" w:firstLine="0"/>
              <w:rPr>
                <w:del w:id="52452" w:author="Ramasubramani, Hariharan" w:date="2015-07-21T10:18:00Z"/>
                <w:rFonts w:cstheme="minorHAnsi"/>
                <w:color w:val="000000" w:themeColor="text1"/>
              </w:rPr>
            </w:pPr>
            <w:del w:id="52453" w:author="Ramasubramani, Hariharan" w:date="2015-07-21T10:18:00Z">
              <w:r w:rsidDel="00797690">
                <w:rPr>
                  <w:rFonts w:cstheme="minorHAnsi"/>
                  <w:color w:val="000000" w:themeColor="text1"/>
                </w:rPr>
                <w:delText>See: Accord Values</w:delText>
              </w:r>
            </w:del>
          </w:p>
        </w:tc>
        <w:tc>
          <w:tcPr>
            <w:tcW w:w="810" w:type="dxa"/>
            <w:tcBorders>
              <w:top w:val="single" w:sz="4" w:space="0" w:color="auto"/>
              <w:left w:val="single" w:sz="4" w:space="0" w:color="auto"/>
              <w:bottom w:val="single" w:sz="4" w:space="0" w:color="auto"/>
              <w:right w:val="single" w:sz="4" w:space="0" w:color="auto"/>
            </w:tcBorders>
          </w:tcPr>
          <w:p w14:paraId="17321744" w14:textId="3B68FE0B" w:rsidR="005F4718" w:rsidRPr="00C106B9" w:rsidDel="00797690" w:rsidRDefault="005F4718" w:rsidP="009C3129">
            <w:pPr>
              <w:ind w:left="-57" w:firstLine="0"/>
              <w:jc w:val="center"/>
              <w:rPr>
                <w:del w:id="52454" w:author="Ramasubramani, Hariharan" w:date="2015-07-21T10:18:00Z"/>
                <w:rFonts w:cstheme="minorHAnsi"/>
                <w:color w:val="000000" w:themeColor="text1"/>
              </w:rPr>
            </w:pPr>
            <w:del w:id="52455" w:author="Ramasubramani, Hariharan" w:date="2015-07-21T10:18:00Z">
              <w:r w:rsidRPr="00C106B9" w:rsidDel="00797690">
                <w:rPr>
                  <w:rFonts w:cstheme="minorHAnsi"/>
                  <w:color w:val="000000" w:themeColor="text1"/>
                </w:rPr>
                <w:delText>-</w:delText>
              </w:r>
            </w:del>
          </w:p>
        </w:tc>
      </w:tr>
      <w:tr w:rsidR="005F4718" w:rsidRPr="00C106B9" w:rsidDel="00797690" w14:paraId="041CB5EE" w14:textId="1C54FB0A" w:rsidTr="008C172F">
        <w:trPr>
          <w:cantSplit/>
          <w:trHeight w:val="314"/>
          <w:jc w:val="center"/>
          <w:del w:id="52456" w:author="Ramasubramani, Hariharan" w:date="2015-07-21T10:18:00Z"/>
        </w:trPr>
        <w:tc>
          <w:tcPr>
            <w:tcW w:w="872" w:type="dxa"/>
            <w:tcBorders>
              <w:top w:val="single" w:sz="4" w:space="0" w:color="auto"/>
              <w:left w:val="single" w:sz="4" w:space="0" w:color="auto"/>
              <w:bottom w:val="single" w:sz="4" w:space="0" w:color="auto"/>
              <w:right w:val="single" w:sz="4" w:space="0" w:color="auto"/>
            </w:tcBorders>
          </w:tcPr>
          <w:p w14:paraId="34E73E3A" w14:textId="40210159" w:rsidR="005F4718" w:rsidRPr="00C106B9" w:rsidDel="00797690" w:rsidRDefault="005F4718" w:rsidP="00524BF5">
            <w:pPr>
              <w:pStyle w:val="ListParagraph"/>
              <w:numPr>
                <w:ilvl w:val="2"/>
                <w:numId w:val="22"/>
              </w:numPr>
              <w:overflowPunct w:val="0"/>
              <w:autoSpaceDE w:val="0"/>
              <w:autoSpaceDN w:val="0"/>
              <w:spacing w:after="60"/>
              <w:ind w:left="44" w:firstLine="0"/>
              <w:textAlignment w:val="baseline"/>
              <w:rPr>
                <w:del w:id="52457" w:author="Ramasubramani, Hariharan" w:date="2015-07-21T10:18:00Z"/>
                <w:rFonts w:cstheme="minorHAnsi"/>
                <w:color w:val="000000" w:themeColor="text1"/>
              </w:rPr>
            </w:pPr>
          </w:p>
        </w:tc>
        <w:tc>
          <w:tcPr>
            <w:tcW w:w="2136" w:type="dxa"/>
            <w:tcBorders>
              <w:top w:val="single" w:sz="4" w:space="0" w:color="auto"/>
              <w:left w:val="single" w:sz="4" w:space="0" w:color="auto"/>
              <w:bottom w:val="single" w:sz="4" w:space="0" w:color="auto"/>
              <w:right w:val="single" w:sz="4" w:space="0" w:color="auto"/>
            </w:tcBorders>
          </w:tcPr>
          <w:p w14:paraId="264AFB08" w14:textId="4D3D82D5" w:rsidR="005F4718" w:rsidRPr="00C106B9" w:rsidDel="00797690" w:rsidRDefault="005F4718" w:rsidP="009C3129">
            <w:pPr>
              <w:ind w:firstLine="0"/>
              <w:rPr>
                <w:del w:id="52458" w:author="Ramasubramani, Hariharan" w:date="2015-07-21T10:18:00Z"/>
                <w:rFonts w:cstheme="minorHAnsi"/>
                <w:color w:val="000000" w:themeColor="text1"/>
              </w:rPr>
            </w:pPr>
            <w:del w:id="52459" w:author="Ramasubramani, Hariharan" w:date="2015-07-21T10:18:00Z">
              <w:r w:rsidRPr="00C106B9" w:rsidDel="00797690">
                <w:rPr>
                  <w:rFonts w:cstheme="minorHAnsi"/>
                  <w:color w:val="000000" w:themeColor="text1"/>
                </w:rPr>
                <w:delText>State Type</w:delText>
              </w:r>
            </w:del>
          </w:p>
        </w:tc>
        <w:tc>
          <w:tcPr>
            <w:tcW w:w="870" w:type="dxa"/>
            <w:tcBorders>
              <w:top w:val="single" w:sz="4" w:space="0" w:color="auto"/>
              <w:left w:val="single" w:sz="4" w:space="0" w:color="auto"/>
              <w:bottom w:val="single" w:sz="4" w:space="0" w:color="auto"/>
              <w:right w:val="single" w:sz="4" w:space="0" w:color="auto"/>
            </w:tcBorders>
          </w:tcPr>
          <w:p w14:paraId="258D3215" w14:textId="4BD0F481" w:rsidR="005F4718" w:rsidRPr="00C106B9" w:rsidDel="00797690" w:rsidRDefault="005F4718" w:rsidP="009C3129">
            <w:pPr>
              <w:ind w:firstLine="0"/>
              <w:rPr>
                <w:del w:id="52460" w:author="Ramasubramani, Hariharan" w:date="2015-07-21T10:18:00Z"/>
                <w:rFonts w:cstheme="minorHAnsi"/>
                <w:color w:val="000000" w:themeColor="text1"/>
              </w:rPr>
            </w:pPr>
            <w:del w:id="52461" w:author="Ramasubramani, Hariharan" w:date="2015-07-21T10:18:00Z">
              <w:r w:rsidRPr="00C106B9" w:rsidDel="00797690">
                <w:rPr>
                  <w:rFonts w:cstheme="minorHAnsi"/>
                  <w:color w:val="000000" w:themeColor="text1"/>
                </w:rPr>
                <w:delText>-</w:delText>
              </w:r>
            </w:del>
          </w:p>
        </w:tc>
        <w:tc>
          <w:tcPr>
            <w:tcW w:w="941" w:type="dxa"/>
            <w:tcBorders>
              <w:top w:val="single" w:sz="4" w:space="0" w:color="auto"/>
              <w:left w:val="single" w:sz="4" w:space="0" w:color="auto"/>
              <w:bottom w:val="single" w:sz="4" w:space="0" w:color="auto"/>
              <w:right w:val="single" w:sz="4" w:space="0" w:color="auto"/>
            </w:tcBorders>
          </w:tcPr>
          <w:p w14:paraId="34C710BE" w14:textId="2A40CB83" w:rsidR="005F4718" w:rsidRPr="00C106B9" w:rsidDel="00797690" w:rsidRDefault="005F4718" w:rsidP="009C3129">
            <w:pPr>
              <w:ind w:left="-57" w:firstLine="0"/>
              <w:jc w:val="center"/>
              <w:rPr>
                <w:del w:id="52462" w:author="Ramasubramani, Hariharan" w:date="2015-07-21T10:18:00Z"/>
                <w:rFonts w:cstheme="minorHAnsi"/>
                <w:color w:val="000000" w:themeColor="text1"/>
              </w:rPr>
            </w:pPr>
            <w:del w:id="52463" w:author="Ramasubramani, Hariharan" w:date="2015-07-21T10:18:00Z">
              <w:r w:rsidRPr="00C106B9" w:rsidDel="00797690">
                <w:rPr>
                  <w:rFonts w:cstheme="minorHAnsi"/>
                  <w:color w:val="000000" w:themeColor="text1"/>
                </w:rPr>
                <w:delText>AP</w:delText>
              </w:r>
            </w:del>
          </w:p>
        </w:tc>
        <w:tc>
          <w:tcPr>
            <w:tcW w:w="897" w:type="dxa"/>
            <w:tcBorders>
              <w:top w:val="single" w:sz="4" w:space="0" w:color="auto"/>
              <w:left w:val="single" w:sz="4" w:space="0" w:color="auto"/>
              <w:bottom w:val="single" w:sz="4" w:space="0" w:color="auto"/>
              <w:right w:val="single" w:sz="4" w:space="0" w:color="auto"/>
            </w:tcBorders>
          </w:tcPr>
          <w:p w14:paraId="53DA1CF1" w14:textId="12CC217B" w:rsidR="005F4718" w:rsidRPr="00C106B9" w:rsidDel="00797690" w:rsidRDefault="005F4718" w:rsidP="009C3129">
            <w:pPr>
              <w:ind w:left="-57" w:firstLine="0"/>
              <w:jc w:val="center"/>
              <w:rPr>
                <w:del w:id="52464" w:author="Ramasubramani, Hariharan" w:date="2015-07-21T10:18:00Z"/>
                <w:rFonts w:cstheme="minorHAnsi"/>
                <w:color w:val="000000" w:themeColor="text1"/>
              </w:rPr>
            </w:pPr>
            <w:del w:id="52465" w:author="Ramasubramani, Hariharan" w:date="2015-07-21T10:18:00Z">
              <w:r w:rsidRPr="00C106B9" w:rsidDel="00797690">
                <w:rPr>
                  <w:rFonts w:cstheme="minorHAnsi"/>
                  <w:color w:val="000000" w:themeColor="text1"/>
                </w:rPr>
                <w:delText>NE</w:delText>
              </w:r>
            </w:del>
          </w:p>
        </w:tc>
        <w:tc>
          <w:tcPr>
            <w:tcW w:w="1008" w:type="dxa"/>
            <w:tcBorders>
              <w:top w:val="single" w:sz="4" w:space="0" w:color="auto"/>
              <w:left w:val="single" w:sz="4" w:space="0" w:color="auto"/>
              <w:bottom w:val="single" w:sz="4" w:space="0" w:color="auto"/>
              <w:right w:val="single" w:sz="4" w:space="0" w:color="auto"/>
            </w:tcBorders>
          </w:tcPr>
          <w:p w14:paraId="7195342C" w14:textId="2BCBE5A7" w:rsidR="005F4718" w:rsidRPr="00C106B9" w:rsidDel="00797690" w:rsidRDefault="00A137AC" w:rsidP="009C3129">
            <w:pPr>
              <w:ind w:left="-57" w:right="-98" w:firstLine="0"/>
              <w:jc w:val="center"/>
              <w:rPr>
                <w:del w:id="52466" w:author="Ramasubramani, Hariharan" w:date="2015-07-21T10:18:00Z"/>
                <w:rFonts w:cstheme="minorHAnsi"/>
                <w:color w:val="000000" w:themeColor="text1"/>
              </w:rPr>
            </w:pPr>
            <w:del w:id="52467" w:author="Ramasubramani, Hariharan" w:date="2015-07-21T10:18:00Z">
              <w:r w:rsidDel="00797690">
                <w:rPr>
                  <w:rFonts w:cstheme="minorHAnsi"/>
                  <w:color w:val="000000" w:themeColor="text1"/>
                </w:rPr>
                <w:delText>ANSC</w:delText>
              </w:r>
            </w:del>
          </w:p>
        </w:tc>
        <w:tc>
          <w:tcPr>
            <w:tcW w:w="734" w:type="dxa"/>
            <w:tcBorders>
              <w:top w:val="single" w:sz="4" w:space="0" w:color="auto"/>
              <w:left w:val="single" w:sz="4" w:space="0" w:color="auto"/>
              <w:bottom w:val="single" w:sz="4" w:space="0" w:color="auto"/>
              <w:right w:val="single" w:sz="4" w:space="0" w:color="auto"/>
            </w:tcBorders>
          </w:tcPr>
          <w:p w14:paraId="03FF6809" w14:textId="4835FC3A" w:rsidR="005F4718" w:rsidRPr="00C106B9" w:rsidDel="00797690" w:rsidRDefault="005F4718" w:rsidP="009C3129">
            <w:pPr>
              <w:ind w:left="-57" w:firstLine="0"/>
              <w:jc w:val="center"/>
              <w:rPr>
                <w:del w:id="52468" w:author="Ramasubramani, Hariharan" w:date="2015-07-21T10:18:00Z"/>
                <w:rFonts w:cstheme="minorHAnsi"/>
                <w:color w:val="000000" w:themeColor="text1"/>
              </w:rPr>
            </w:pPr>
            <w:del w:id="52469" w:author="Ramasubramani, Hariharan" w:date="2015-07-21T10:18:00Z">
              <w:r w:rsidRPr="00C106B9" w:rsidDel="00797690">
                <w:rPr>
                  <w:rFonts w:cstheme="minorHAnsi"/>
                  <w:color w:val="000000" w:themeColor="text1"/>
                </w:rPr>
                <w:delText>-</w:delText>
              </w:r>
            </w:del>
          </w:p>
        </w:tc>
        <w:tc>
          <w:tcPr>
            <w:tcW w:w="2116" w:type="dxa"/>
            <w:tcBorders>
              <w:top w:val="single" w:sz="4" w:space="0" w:color="auto"/>
              <w:left w:val="single" w:sz="4" w:space="0" w:color="auto"/>
              <w:bottom w:val="single" w:sz="4" w:space="0" w:color="auto"/>
              <w:right w:val="single" w:sz="4" w:space="0" w:color="auto"/>
            </w:tcBorders>
          </w:tcPr>
          <w:p w14:paraId="1AA51032" w14:textId="5A1A1EA0" w:rsidR="006C03CB" w:rsidDel="00797690" w:rsidRDefault="006C03CB" w:rsidP="006C03CB">
            <w:pPr>
              <w:pStyle w:val="ListParagraph"/>
              <w:ind w:left="148" w:firstLine="0"/>
              <w:rPr>
                <w:del w:id="52470" w:author="Ramasubramani, Hariharan" w:date="2015-07-21T10:18:00Z"/>
                <w:rFonts w:cstheme="minorHAnsi"/>
                <w:color w:val="000000" w:themeColor="text1"/>
              </w:rPr>
            </w:pPr>
            <w:del w:id="52471" w:author="Ramasubramani, Hariharan" w:date="2015-07-21T10:18:00Z">
              <w:r w:rsidDel="00797690">
                <w:rPr>
                  <w:rFonts w:cstheme="minorHAnsi"/>
                  <w:color w:val="000000" w:themeColor="text1"/>
                </w:rPr>
                <w:delText>Values will be maintained by RDM. See BRD</w:delText>
              </w:r>
            </w:del>
          </w:p>
          <w:p w14:paraId="7846D20B" w14:textId="3715CCFF" w:rsidR="00D552AA" w:rsidRPr="00C106B9" w:rsidDel="00797690" w:rsidRDefault="00D552AA" w:rsidP="00075829">
            <w:pPr>
              <w:pStyle w:val="ListParagraph"/>
              <w:ind w:left="148" w:firstLine="0"/>
              <w:rPr>
                <w:del w:id="52472" w:author="Ramasubramani, Hariharan" w:date="2015-07-21T10:18:00Z"/>
                <w:rFonts w:cstheme="minorHAnsi"/>
                <w:color w:val="000000" w:themeColor="text1"/>
              </w:rPr>
            </w:pPr>
          </w:p>
        </w:tc>
        <w:tc>
          <w:tcPr>
            <w:tcW w:w="810" w:type="dxa"/>
            <w:tcBorders>
              <w:top w:val="single" w:sz="4" w:space="0" w:color="auto"/>
              <w:left w:val="single" w:sz="4" w:space="0" w:color="auto"/>
              <w:bottom w:val="single" w:sz="4" w:space="0" w:color="auto"/>
              <w:right w:val="single" w:sz="4" w:space="0" w:color="auto"/>
            </w:tcBorders>
          </w:tcPr>
          <w:p w14:paraId="4FF4F9B7" w14:textId="5A66298D" w:rsidR="005F4718" w:rsidRPr="00C106B9" w:rsidDel="00797690" w:rsidRDefault="005F4718" w:rsidP="009C3129">
            <w:pPr>
              <w:ind w:left="-57" w:firstLine="0"/>
              <w:jc w:val="center"/>
              <w:rPr>
                <w:del w:id="52473" w:author="Ramasubramani, Hariharan" w:date="2015-07-21T10:18:00Z"/>
                <w:rFonts w:cstheme="minorHAnsi"/>
                <w:color w:val="000000" w:themeColor="text1"/>
              </w:rPr>
            </w:pPr>
            <w:del w:id="52474" w:author="Ramasubramani, Hariharan" w:date="2015-07-21T10:18:00Z">
              <w:r w:rsidRPr="00C106B9" w:rsidDel="00797690">
                <w:rPr>
                  <w:rFonts w:cstheme="minorHAnsi"/>
                  <w:color w:val="000000" w:themeColor="text1"/>
                </w:rPr>
                <w:delText>-</w:delText>
              </w:r>
            </w:del>
          </w:p>
        </w:tc>
      </w:tr>
      <w:tr w:rsidR="005F4718" w:rsidRPr="00C106B9" w:rsidDel="00797690" w14:paraId="0C486F8D" w14:textId="3FBFBAC5" w:rsidTr="008C172F">
        <w:trPr>
          <w:cantSplit/>
          <w:trHeight w:val="314"/>
          <w:jc w:val="center"/>
          <w:del w:id="52475" w:author="Ramasubramani, Hariharan" w:date="2015-07-21T10:18:00Z"/>
        </w:trPr>
        <w:tc>
          <w:tcPr>
            <w:tcW w:w="872" w:type="dxa"/>
            <w:tcBorders>
              <w:top w:val="single" w:sz="4" w:space="0" w:color="auto"/>
              <w:left w:val="single" w:sz="4" w:space="0" w:color="auto"/>
              <w:bottom w:val="single" w:sz="4" w:space="0" w:color="auto"/>
              <w:right w:val="single" w:sz="4" w:space="0" w:color="auto"/>
            </w:tcBorders>
          </w:tcPr>
          <w:p w14:paraId="5C7C13C5" w14:textId="032F68EE" w:rsidR="005F4718" w:rsidRPr="00C106B9" w:rsidDel="00797690" w:rsidRDefault="005F4718" w:rsidP="00524BF5">
            <w:pPr>
              <w:pStyle w:val="ListParagraph"/>
              <w:numPr>
                <w:ilvl w:val="2"/>
                <w:numId w:val="22"/>
              </w:numPr>
              <w:overflowPunct w:val="0"/>
              <w:autoSpaceDE w:val="0"/>
              <w:autoSpaceDN w:val="0"/>
              <w:spacing w:after="60"/>
              <w:ind w:left="44" w:firstLine="0"/>
              <w:textAlignment w:val="baseline"/>
              <w:rPr>
                <w:del w:id="52476" w:author="Ramasubramani, Hariharan" w:date="2015-07-21T10:18:00Z"/>
                <w:rFonts w:cstheme="minorHAnsi"/>
                <w:color w:val="000000" w:themeColor="text1"/>
              </w:rPr>
            </w:pPr>
          </w:p>
        </w:tc>
        <w:tc>
          <w:tcPr>
            <w:tcW w:w="2136" w:type="dxa"/>
            <w:tcBorders>
              <w:top w:val="single" w:sz="4" w:space="0" w:color="auto"/>
              <w:left w:val="single" w:sz="4" w:space="0" w:color="auto"/>
              <w:bottom w:val="single" w:sz="4" w:space="0" w:color="auto"/>
              <w:right w:val="single" w:sz="4" w:space="0" w:color="auto"/>
            </w:tcBorders>
          </w:tcPr>
          <w:p w14:paraId="1F0F6222" w14:textId="4CD93213" w:rsidR="005F4718" w:rsidRPr="00C106B9" w:rsidDel="00797690" w:rsidRDefault="005F4718" w:rsidP="009C3129">
            <w:pPr>
              <w:ind w:firstLine="0"/>
              <w:rPr>
                <w:del w:id="52477" w:author="Ramasubramani, Hariharan" w:date="2015-07-21T10:18:00Z"/>
                <w:rFonts w:cstheme="minorHAnsi"/>
                <w:color w:val="000000" w:themeColor="text1"/>
              </w:rPr>
            </w:pPr>
            <w:del w:id="52478" w:author="Ramasubramani, Hariharan" w:date="2015-07-21T10:18:00Z">
              <w:r w:rsidRPr="00C106B9" w:rsidDel="00797690">
                <w:rPr>
                  <w:rFonts w:cstheme="minorHAnsi"/>
                  <w:color w:val="000000" w:themeColor="text1"/>
                </w:rPr>
                <w:delText>State Effective Date</w:delText>
              </w:r>
            </w:del>
          </w:p>
        </w:tc>
        <w:tc>
          <w:tcPr>
            <w:tcW w:w="870" w:type="dxa"/>
            <w:tcBorders>
              <w:top w:val="single" w:sz="4" w:space="0" w:color="auto"/>
              <w:left w:val="single" w:sz="4" w:space="0" w:color="auto"/>
              <w:bottom w:val="single" w:sz="4" w:space="0" w:color="auto"/>
              <w:right w:val="single" w:sz="4" w:space="0" w:color="auto"/>
            </w:tcBorders>
          </w:tcPr>
          <w:p w14:paraId="2C34659B" w14:textId="4362E4E9" w:rsidR="005F4718" w:rsidRPr="00C106B9" w:rsidDel="00797690" w:rsidRDefault="005F4718" w:rsidP="009C3129">
            <w:pPr>
              <w:ind w:firstLine="0"/>
              <w:rPr>
                <w:del w:id="52479" w:author="Ramasubramani, Hariharan" w:date="2015-07-21T10:18:00Z"/>
                <w:rFonts w:cstheme="minorHAnsi"/>
                <w:color w:val="000000" w:themeColor="text1"/>
              </w:rPr>
            </w:pPr>
            <w:del w:id="52480" w:author="Ramasubramani, Hariharan" w:date="2015-07-21T10:18:00Z">
              <w:r w:rsidRPr="00C106B9" w:rsidDel="00797690">
                <w:rPr>
                  <w:rFonts w:cstheme="minorHAnsi"/>
                  <w:color w:val="000000" w:themeColor="text1"/>
                </w:rPr>
                <w:delText>-</w:delText>
              </w:r>
            </w:del>
          </w:p>
        </w:tc>
        <w:tc>
          <w:tcPr>
            <w:tcW w:w="941" w:type="dxa"/>
            <w:tcBorders>
              <w:top w:val="single" w:sz="4" w:space="0" w:color="auto"/>
              <w:left w:val="single" w:sz="4" w:space="0" w:color="auto"/>
              <w:bottom w:val="single" w:sz="4" w:space="0" w:color="auto"/>
              <w:right w:val="single" w:sz="4" w:space="0" w:color="auto"/>
            </w:tcBorders>
          </w:tcPr>
          <w:p w14:paraId="712AA813" w14:textId="43F49F9A" w:rsidR="005F4718" w:rsidRPr="00C106B9" w:rsidDel="00797690" w:rsidRDefault="005F4718" w:rsidP="009C3129">
            <w:pPr>
              <w:ind w:left="-57" w:firstLine="0"/>
              <w:jc w:val="center"/>
              <w:rPr>
                <w:del w:id="52481" w:author="Ramasubramani, Hariharan" w:date="2015-07-21T10:18:00Z"/>
                <w:rFonts w:cstheme="minorHAnsi"/>
                <w:color w:val="000000" w:themeColor="text1"/>
              </w:rPr>
            </w:pPr>
            <w:del w:id="52482" w:author="Ramasubramani, Hariharan" w:date="2015-07-21T10:18:00Z">
              <w:r w:rsidRPr="00C106B9" w:rsidDel="00797690">
                <w:rPr>
                  <w:rFonts w:cstheme="minorHAnsi"/>
                  <w:color w:val="000000" w:themeColor="text1"/>
                </w:rPr>
                <w:delText>AP</w:delText>
              </w:r>
            </w:del>
          </w:p>
        </w:tc>
        <w:tc>
          <w:tcPr>
            <w:tcW w:w="897" w:type="dxa"/>
            <w:tcBorders>
              <w:top w:val="single" w:sz="4" w:space="0" w:color="auto"/>
              <w:left w:val="single" w:sz="4" w:space="0" w:color="auto"/>
              <w:bottom w:val="single" w:sz="4" w:space="0" w:color="auto"/>
              <w:right w:val="single" w:sz="4" w:space="0" w:color="auto"/>
            </w:tcBorders>
          </w:tcPr>
          <w:p w14:paraId="0C7EC6A9" w14:textId="1A9BB26F" w:rsidR="005F4718" w:rsidRPr="00C106B9" w:rsidDel="00797690" w:rsidRDefault="005F4718" w:rsidP="009C3129">
            <w:pPr>
              <w:ind w:left="-57" w:firstLine="0"/>
              <w:jc w:val="center"/>
              <w:rPr>
                <w:del w:id="52483" w:author="Ramasubramani, Hariharan" w:date="2015-07-21T10:18:00Z"/>
                <w:rFonts w:cstheme="minorHAnsi"/>
                <w:color w:val="000000" w:themeColor="text1"/>
              </w:rPr>
            </w:pPr>
            <w:del w:id="52484" w:author="Ramasubramani, Hariharan" w:date="2015-07-21T10:18:00Z">
              <w:r w:rsidRPr="00C106B9" w:rsidDel="00797690">
                <w:rPr>
                  <w:rFonts w:cstheme="minorHAnsi"/>
                  <w:color w:val="000000" w:themeColor="text1"/>
                </w:rPr>
                <w:delText>NE</w:delText>
              </w:r>
            </w:del>
          </w:p>
        </w:tc>
        <w:tc>
          <w:tcPr>
            <w:tcW w:w="1008" w:type="dxa"/>
            <w:tcBorders>
              <w:top w:val="single" w:sz="4" w:space="0" w:color="auto"/>
              <w:left w:val="single" w:sz="4" w:space="0" w:color="auto"/>
              <w:bottom w:val="single" w:sz="4" w:space="0" w:color="auto"/>
              <w:right w:val="single" w:sz="4" w:space="0" w:color="auto"/>
            </w:tcBorders>
          </w:tcPr>
          <w:p w14:paraId="7697E848" w14:textId="62191DD8" w:rsidR="005F4718" w:rsidRPr="00C106B9" w:rsidDel="00797690" w:rsidRDefault="005F4718" w:rsidP="009C3129">
            <w:pPr>
              <w:ind w:left="-57" w:right="-98" w:firstLine="0"/>
              <w:jc w:val="center"/>
              <w:rPr>
                <w:del w:id="52485" w:author="Ramasubramani, Hariharan" w:date="2015-07-21T10:18:00Z"/>
                <w:rFonts w:cstheme="minorHAnsi"/>
                <w:color w:val="000000" w:themeColor="text1"/>
              </w:rPr>
            </w:pPr>
            <w:del w:id="52486" w:author="Ramasubramani, Hariharan" w:date="2015-07-21T10:18:00Z">
              <w:r w:rsidRPr="00C106B9" w:rsidDel="00797690">
                <w:rPr>
                  <w:rFonts w:cstheme="minorHAnsi"/>
                  <w:color w:val="000000" w:themeColor="text1"/>
                </w:rPr>
                <w:delText>Date</w:delText>
              </w:r>
            </w:del>
          </w:p>
        </w:tc>
        <w:tc>
          <w:tcPr>
            <w:tcW w:w="734" w:type="dxa"/>
            <w:tcBorders>
              <w:top w:val="single" w:sz="4" w:space="0" w:color="auto"/>
              <w:left w:val="single" w:sz="4" w:space="0" w:color="auto"/>
              <w:bottom w:val="single" w:sz="4" w:space="0" w:color="auto"/>
              <w:right w:val="single" w:sz="4" w:space="0" w:color="auto"/>
            </w:tcBorders>
          </w:tcPr>
          <w:p w14:paraId="3CB6F669" w14:textId="789AD948" w:rsidR="005F4718" w:rsidRPr="00C106B9" w:rsidDel="00797690" w:rsidRDefault="005F4718" w:rsidP="009C3129">
            <w:pPr>
              <w:ind w:left="-57" w:firstLine="0"/>
              <w:jc w:val="center"/>
              <w:rPr>
                <w:del w:id="52487" w:author="Ramasubramani, Hariharan" w:date="2015-07-21T10:18:00Z"/>
                <w:rFonts w:cstheme="minorHAnsi"/>
                <w:color w:val="000000" w:themeColor="text1"/>
              </w:rPr>
            </w:pPr>
            <w:del w:id="52488" w:author="Ramasubramani, Hariharan" w:date="2015-07-21T10:18:00Z">
              <w:r w:rsidRPr="00C106B9" w:rsidDel="00797690">
                <w:rPr>
                  <w:rFonts w:cstheme="minorHAnsi"/>
                  <w:color w:val="000000" w:themeColor="text1"/>
                </w:rPr>
                <w:delText>-</w:delText>
              </w:r>
            </w:del>
          </w:p>
        </w:tc>
        <w:tc>
          <w:tcPr>
            <w:tcW w:w="2116" w:type="dxa"/>
            <w:tcBorders>
              <w:top w:val="single" w:sz="4" w:space="0" w:color="auto"/>
              <w:left w:val="single" w:sz="4" w:space="0" w:color="auto"/>
              <w:bottom w:val="single" w:sz="4" w:space="0" w:color="auto"/>
              <w:right w:val="single" w:sz="4" w:space="0" w:color="auto"/>
            </w:tcBorders>
          </w:tcPr>
          <w:p w14:paraId="5217F57B" w14:textId="678E9BFC" w:rsidR="005F4718" w:rsidRPr="00C106B9" w:rsidDel="00797690" w:rsidRDefault="005F4718" w:rsidP="009C3129">
            <w:pPr>
              <w:ind w:left="6" w:firstLine="0"/>
              <w:rPr>
                <w:del w:id="52489" w:author="Ramasubramani, Hariharan" w:date="2015-07-21T10:18:00Z"/>
                <w:rFonts w:cstheme="minorHAnsi"/>
                <w:color w:val="000000" w:themeColor="text1"/>
              </w:rPr>
            </w:pPr>
            <w:del w:id="52490" w:author="Ramasubramani, Hariharan" w:date="2015-07-21T10:18:00Z">
              <w:r w:rsidRPr="00C106B9" w:rsidDel="00797690">
                <w:rPr>
                  <w:rFonts w:cstheme="minorHAnsi"/>
                  <w:color w:val="000000" w:themeColor="text1"/>
                </w:rPr>
                <w:delText>mm/dd/yyyy</w:delText>
              </w:r>
            </w:del>
          </w:p>
        </w:tc>
        <w:tc>
          <w:tcPr>
            <w:tcW w:w="810" w:type="dxa"/>
            <w:tcBorders>
              <w:top w:val="single" w:sz="4" w:space="0" w:color="auto"/>
              <w:left w:val="single" w:sz="4" w:space="0" w:color="auto"/>
              <w:bottom w:val="single" w:sz="4" w:space="0" w:color="auto"/>
              <w:right w:val="single" w:sz="4" w:space="0" w:color="auto"/>
            </w:tcBorders>
          </w:tcPr>
          <w:p w14:paraId="7C3159A1" w14:textId="65030410" w:rsidR="005F4718" w:rsidRPr="00C106B9" w:rsidDel="00797690" w:rsidRDefault="005F4718" w:rsidP="009C3129">
            <w:pPr>
              <w:ind w:left="-57" w:firstLine="0"/>
              <w:jc w:val="center"/>
              <w:rPr>
                <w:del w:id="52491" w:author="Ramasubramani, Hariharan" w:date="2015-07-21T10:18:00Z"/>
                <w:rFonts w:cstheme="minorHAnsi"/>
                <w:color w:val="000000" w:themeColor="text1"/>
              </w:rPr>
            </w:pPr>
            <w:del w:id="52492" w:author="Ramasubramani, Hariharan" w:date="2015-07-21T10:18:00Z">
              <w:r w:rsidRPr="00C106B9" w:rsidDel="00797690">
                <w:rPr>
                  <w:rFonts w:cstheme="minorHAnsi"/>
                  <w:color w:val="000000" w:themeColor="text1"/>
                </w:rPr>
                <w:delText>-</w:delText>
              </w:r>
            </w:del>
          </w:p>
        </w:tc>
      </w:tr>
      <w:tr w:rsidR="005F4718" w:rsidRPr="00C106B9" w:rsidDel="00797690" w14:paraId="26A89D90" w14:textId="55CB2CF0" w:rsidTr="008C172F">
        <w:trPr>
          <w:cantSplit/>
          <w:trHeight w:val="314"/>
          <w:jc w:val="center"/>
          <w:del w:id="52493" w:author="Ramasubramani, Hariharan" w:date="2015-07-21T10:18:00Z"/>
        </w:trPr>
        <w:tc>
          <w:tcPr>
            <w:tcW w:w="872" w:type="dxa"/>
            <w:tcBorders>
              <w:top w:val="single" w:sz="4" w:space="0" w:color="auto"/>
              <w:left w:val="single" w:sz="4" w:space="0" w:color="auto"/>
              <w:bottom w:val="single" w:sz="4" w:space="0" w:color="auto"/>
              <w:right w:val="single" w:sz="4" w:space="0" w:color="auto"/>
            </w:tcBorders>
          </w:tcPr>
          <w:p w14:paraId="51EC23A7" w14:textId="396CF30E" w:rsidR="005F4718" w:rsidRPr="00C106B9" w:rsidDel="00797690" w:rsidRDefault="005F4718" w:rsidP="00524BF5">
            <w:pPr>
              <w:pStyle w:val="ListParagraph"/>
              <w:numPr>
                <w:ilvl w:val="2"/>
                <w:numId w:val="22"/>
              </w:numPr>
              <w:overflowPunct w:val="0"/>
              <w:autoSpaceDE w:val="0"/>
              <w:autoSpaceDN w:val="0"/>
              <w:spacing w:after="60"/>
              <w:ind w:left="44" w:firstLine="0"/>
              <w:textAlignment w:val="baseline"/>
              <w:rPr>
                <w:del w:id="52494" w:author="Ramasubramani, Hariharan" w:date="2015-07-21T10:18:00Z"/>
                <w:rFonts w:cstheme="minorHAnsi"/>
                <w:color w:val="000000" w:themeColor="text1"/>
              </w:rPr>
            </w:pPr>
          </w:p>
        </w:tc>
        <w:tc>
          <w:tcPr>
            <w:tcW w:w="2136" w:type="dxa"/>
            <w:tcBorders>
              <w:top w:val="single" w:sz="4" w:space="0" w:color="auto"/>
              <w:left w:val="single" w:sz="4" w:space="0" w:color="auto"/>
              <w:bottom w:val="single" w:sz="4" w:space="0" w:color="auto"/>
              <w:right w:val="single" w:sz="4" w:space="0" w:color="auto"/>
            </w:tcBorders>
          </w:tcPr>
          <w:p w14:paraId="6B2096AE" w14:textId="23B5319C" w:rsidR="005F4718" w:rsidRPr="00C106B9" w:rsidDel="00797690" w:rsidRDefault="005F4718" w:rsidP="009C3129">
            <w:pPr>
              <w:ind w:firstLine="0"/>
              <w:rPr>
                <w:del w:id="52495" w:author="Ramasubramani, Hariharan" w:date="2015-07-21T10:18:00Z"/>
                <w:rFonts w:cstheme="minorHAnsi"/>
                <w:color w:val="000000" w:themeColor="text1"/>
              </w:rPr>
            </w:pPr>
            <w:del w:id="52496" w:author="Ramasubramani, Hariharan" w:date="2015-07-21T10:18:00Z">
              <w:r w:rsidRPr="00C106B9" w:rsidDel="00797690">
                <w:rPr>
                  <w:rFonts w:cstheme="minorHAnsi"/>
                  <w:color w:val="000000" w:themeColor="text1"/>
                </w:rPr>
                <w:delText>State Expiration Date</w:delText>
              </w:r>
            </w:del>
          </w:p>
        </w:tc>
        <w:tc>
          <w:tcPr>
            <w:tcW w:w="870" w:type="dxa"/>
            <w:tcBorders>
              <w:top w:val="single" w:sz="4" w:space="0" w:color="auto"/>
              <w:left w:val="single" w:sz="4" w:space="0" w:color="auto"/>
              <w:bottom w:val="single" w:sz="4" w:space="0" w:color="auto"/>
              <w:right w:val="single" w:sz="4" w:space="0" w:color="auto"/>
            </w:tcBorders>
          </w:tcPr>
          <w:p w14:paraId="5C418952" w14:textId="793CF91F" w:rsidR="005F4718" w:rsidRPr="00C106B9" w:rsidDel="00797690" w:rsidRDefault="005F4718" w:rsidP="009C3129">
            <w:pPr>
              <w:ind w:firstLine="0"/>
              <w:rPr>
                <w:del w:id="52497" w:author="Ramasubramani, Hariharan" w:date="2015-07-21T10:18:00Z"/>
                <w:rFonts w:cstheme="minorHAnsi"/>
                <w:color w:val="000000" w:themeColor="text1"/>
              </w:rPr>
            </w:pPr>
            <w:del w:id="52498" w:author="Ramasubramani, Hariharan" w:date="2015-07-21T10:18:00Z">
              <w:r w:rsidRPr="00C106B9" w:rsidDel="00797690">
                <w:rPr>
                  <w:rFonts w:cstheme="minorHAnsi"/>
                  <w:color w:val="000000" w:themeColor="text1"/>
                </w:rPr>
                <w:delText>-</w:delText>
              </w:r>
            </w:del>
          </w:p>
        </w:tc>
        <w:tc>
          <w:tcPr>
            <w:tcW w:w="941" w:type="dxa"/>
            <w:tcBorders>
              <w:top w:val="single" w:sz="4" w:space="0" w:color="auto"/>
              <w:left w:val="single" w:sz="4" w:space="0" w:color="auto"/>
              <w:bottom w:val="single" w:sz="4" w:space="0" w:color="auto"/>
              <w:right w:val="single" w:sz="4" w:space="0" w:color="auto"/>
            </w:tcBorders>
          </w:tcPr>
          <w:p w14:paraId="593DEF38" w14:textId="332E1718" w:rsidR="005F4718" w:rsidRPr="00C106B9" w:rsidDel="00797690" w:rsidRDefault="005F4718" w:rsidP="009C3129">
            <w:pPr>
              <w:ind w:left="-57" w:firstLine="0"/>
              <w:jc w:val="center"/>
              <w:rPr>
                <w:del w:id="52499" w:author="Ramasubramani, Hariharan" w:date="2015-07-21T10:18:00Z"/>
                <w:rFonts w:cstheme="minorHAnsi"/>
                <w:color w:val="000000" w:themeColor="text1"/>
              </w:rPr>
            </w:pPr>
            <w:del w:id="52500" w:author="Ramasubramani, Hariharan" w:date="2015-07-21T10:18:00Z">
              <w:r w:rsidRPr="00C106B9" w:rsidDel="00797690">
                <w:rPr>
                  <w:rFonts w:cstheme="minorHAnsi"/>
                  <w:color w:val="000000" w:themeColor="text1"/>
                </w:rPr>
                <w:delText>AP</w:delText>
              </w:r>
            </w:del>
          </w:p>
        </w:tc>
        <w:tc>
          <w:tcPr>
            <w:tcW w:w="897" w:type="dxa"/>
            <w:tcBorders>
              <w:top w:val="single" w:sz="4" w:space="0" w:color="auto"/>
              <w:left w:val="single" w:sz="4" w:space="0" w:color="auto"/>
              <w:bottom w:val="single" w:sz="4" w:space="0" w:color="auto"/>
              <w:right w:val="single" w:sz="4" w:space="0" w:color="auto"/>
            </w:tcBorders>
          </w:tcPr>
          <w:p w14:paraId="380F2EC8" w14:textId="0A38BEE0" w:rsidR="005F4718" w:rsidRPr="00C106B9" w:rsidDel="00797690" w:rsidRDefault="005F4718" w:rsidP="009C3129">
            <w:pPr>
              <w:ind w:left="-57" w:firstLine="0"/>
              <w:jc w:val="center"/>
              <w:rPr>
                <w:del w:id="52501" w:author="Ramasubramani, Hariharan" w:date="2015-07-21T10:18:00Z"/>
                <w:rFonts w:cstheme="minorHAnsi"/>
                <w:color w:val="000000" w:themeColor="text1"/>
              </w:rPr>
            </w:pPr>
            <w:del w:id="52502" w:author="Ramasubramani, Hariharan" w:date="2015-07-21T10:18:00Z">
              <w:r w:rsidRPr="00C106B9" w:rsidDel="00797690">
                <w:rPr>
                  <w:rFonts w:cstheme="minorHAnsi"/>
                  <w:color w:val="000000" w:themeColor="text1"/>
                </w:rPr>
                <w:delText>NE</w:delText>
              </w:r>
            </w:del>
          </w:p>
        </w:tc>
        <w:tc>
          <w:tcPr>
            <w:tcW w:w="1008" w:type="dxa"/>
            <w:tcBorders>
              <w:top w:val="single" w:sz="4" w:space="0" w:color="auto"/>
              <w:left w:val="single" w:sz="4" w:space="0" w:color="auto"/>
              <w:bottom w:val="single" w:sz="4" w:space="0" w:color="auto"/>
              <w:right w:val="single" w:sz="4" w:space="0" w:color="auto"/>
            </w:tcBorders>
          </w:tcPr>
          <w:p w14:paraId="398276AA" w14:textId="3DFF51F8" w:rsidR="005F4718" w:rsidRPr="00C106B9" w:rsidDel="00797690" w:rsidRDefault="005F4718" w:rsidP="009C3129">
            <w:pPr>
              <w:ind w:left="-57" w:right="-98" w:firstLine="0"/>
              <w:jc w:val="center"/>
              <w:rPr>
                <w:del w:id="52503" w:author="Ramasubramani, Hariharan" w:date="2015-07-21T10:18:00Z"/>
                <w:rFonts w:cstheme="minorHAnsi"/>
                <w:color w:val="000000" w:themeColor="text1"/>
              </w:rPr>
            </w:pPr>
            <w:del w:id="52504" w:author="Ramasubramani, Hariharan" w:date="2015-07-21T10:18:00Z">
              <w:r w:rsidRPr="00C106B9" w:rsidDel="00797690">
                <w:rPr>
                  <w:rFonts w:cstheme="minorHAnsi"/>
                  <w:color w:val="000000" w:themeColor="text1"/>
                </w:rPr>
                <w:delText>Date</w:delText>
              </w:r>
            </w:del>
          </w:p>
        </w:tc>
        <w:tc>
          <w:tcPr>
            <w:tcW w:w="734" w:type="dxa"/>
            <w:tcBorders>
              <w:top w:val="single" w:sz="4" w:space="0" w:color="auto"/>
              <w:left w:val="single" w:sz="4" w:space="0" w:color="auto"/>
              <w:bottom w:val="single" w:sz="4" w:space="0" w:color="auto"/>
              <w:right w:val="single" w:sz="4" w:space="0" w:color="auto"/>
            </w:tcBorders>
          </w:tcPr>
          <w:p w14:paraId="5D0F2096" w14:textId="04508FA8" w:rsidR="005F4718" w:rsidRPr="00C106B9" w:rsidDel="00797690" w:rsidRDefault="005F4718" w:rsidP="009C3129">
            <w:pPr>
              <w:ind w:left="-57" w:firstLine="0"/>
              <w:jc w:val="center"/>
              <w:rPr>
                <w:del w:id="52505" w:author="Ramasubramani, Hariharan" w:date="2015-07-21T10:18:00Z"/>
                <w:rFonts w:cstheme="minorHAnsi"/>
                <w:color w:val="000000" w:themeColor="text1"/>
              </w:rPr>
            </w:pPr>
            <w:del w:id="52506" w:author="Ramasubramani, Hariharan" w:date="2015-07-21T10:18:00Z">
              <w:r w:rsidRPr="00C106B9" w:rsidDel="00797690">
                <w:rPr>
                  <w:rFonts w:cstheme="minorHAnsi"/>
                  <w:color w:val="000000" w:themeColor="text1"/>
                </w:rPr>
                <w:delText>-</w:delText>
              </w:r>
            </w:del>
          </w:p>
        </w:tc>
        <w:tc>
          <w:tcPr>
            <w:tcW w:w="2116" w:type="dxa"/>
            <w:tcBorders>
              <w:top w:val="single" w:sz="4" w:space="0" w:color="auto"/>
              <w:left w:val="single" w:sz="4" w:space="0" w:color="auto"/>
              <w:bottom w:val="single" w:sz="4" w:space="0" w:color="auto"/>
              <w:right w:val="single" w:sz="4" w:space="0" w:color="auto"/>
            </w:tcBorders>
          </w:tcPr>
          <w:p w14:paraId="2862099D" w14:textId="21A3C51F" w:rsidR="005F4718" w:rsidRPr="00C106B9" w:rsidDel="00797690" w:rsidRDefault="005F4718" w:rsidP="009C3129">
            <w:pPr>
              <w:ind w:left="6" w:firstLine="0"/>
              <w:rPr>
                <w:del w:id="52507" w:author="Ramasubramani, Hariharan" w:date="2015-07-21T10:18:00Z"/>
                <w:rFonts w:cstheme="minorHAnsi"/>
                <w:color w:val="000000" w:themeColor="text1"/>
              </w:rPr>
            </w:pPr>
            <w:del w:id="52508" w:author="Ramasubramani, Hariharan" w:date="2015-07-21T10:18:00Z">
              <w:r w:rsidRPr="00C106B9" w:rsidDel="00797690">
                <w:rPr>
                  <w:rFonts w:cstheme="minorHAnsi"/>
                  <w:color w:val="000000" w:themeColor="text1"/>
                </w:rPr>
                <w:delText>mm/dd/yyyy</w:delText>
              </w:r>
            </w:del>
          </w:p>
        </w:tc>
        <w:tc>
          <w:tcPr>
            <w:tcW w:w="810" w:type="dxa"/>
            <w:tcBorders>
              <w:top w:val="single" w:sz="4" w:space="0" w:color="auto"/>
              <w:left w:val="single" w:sz="4" w:space="0" w:color="auto"/>
              <w:bottom w:val="single" w:sz="4" w:space="0" w:color="auto"/>
              <w:right w:val="single" w:sz="4" w:space="0" w:color="auto"/>
            </w:tcBorders>
          </w:tcPr>
          <w:p w14:paraId="54178DD2" w14:textId="22CE0CBB" w:rsidR="005F4718" w:rsidRPr="00C106B9" w:rsidDel="00797690" w:rsidRDefault="005F4718" w:rsidP="009C3129">
            <w:pPr>
              <w:ind w:left="-57" w:firstLine="0"/>
              <w:jc w:val="center"/>
              <w:rPr>
                <w:del w:id="52509" w:author="Ramasubramani, Hariharan" w:date="2015-07-21T10:18:00Z"/>
                <w:rFonts w:cstheme="minorHAnsi"/>
                <w:color w:val="000000" w:themeColor="text1"/>
              </w:rPr>
            </w:pPr>
            <w:del w:id="52510" w:author="Ramasubramani, Hariharan" w:date="2015-07-21T10:18:00Z">
              <w:r w:rsidRPr="00C106B9" w:rsidDel="00797690">
                <w:rPr>
                  <w:rFonts w:cstheme="minorHAnsi"/>
                  <w:color w:val="000000" w:themeColor="text1"/>
                </w:rPr>
                <w:delText>-</w:delText>
              </w:r>
            </w:del>
          </w:p>
        </w:tc>
      </w:tr>
      <w:tr w:rsidR="005F4718" w:rsidRPr="00C106B9" w:rsidDel="00797690" w14:paraId="15109D17" w14:textId="635DF47A" w:rsidTr="008C172F">
        <w:trPr>
          <w:cantSplit/>
          <w:trHeight w:val="314"/>
          <w:jc w:val="center"/>
          <w:del w:id="52511" w:author="Ramasubramani, Hariharan" w:date="2015-07-21T10:18:00Z"/>
        </w:trPr>
        <w:tc>
          <w:tcPr>
            <w:tcW w:w="872" w:type="dxa"/>
            <w:tcBorders>
              <w:top w:val="single" w:sz="4" w:space="0" w:color="auto"/>
              <w:left w:val="single" w:sz="4" w:space="0" w:color="auto"/>
              <w:bottom w:val="single" w:sz="4" w:space="0" w:color="auto"/>
              <w:right w:val="single" w:sz="4" w:space="0" w:color="auto"/>
            </w:tcBorders>
          </w:tcPr>
          <w:p w14:paraId="2DB162D9" w14:textId="6E87C635" w:rsidR="005F4718" w:rsidRPr="00C106B9" w:rsidDel="00797690" w:rsidRDefault="005F4718" w:rsidP="00524BF5">
            <w:pPr>
              <w:pStyle w:val="ListParagraph"/>
              <w:numPr>
                <w:ilvl w:val="2"/>
                <w:numId w:val="22"/>
              </w:numPr>
              <w:overflowPunct w:val="0"/>
              <w:autoSpaceDE w:val="0"/>
              <w:autoSpaceDN w:val="0"/>
              <w:spacing w:after="60"/>
              <w:ind w:left="44" w:firstLine="0"/>
              <w:textAlignment w:val="baseline"/>
              <w:rPr>
                <w:del w:id="52512" w:author="Ramasubramani, Hariharan" w:date="2015-07-21T10:18:00Z"/>
                <w:rFonts w:cstheme="minorHAnsi"/>
                <w:color w:val="000000" w:themeColor="text1"/>
              </w:rPr>
            </w:pPr>
          </w:p>
        </w:tc>
        <w:tc>
          <w:tcPr>
            <w:tcW w:w="2136" w:type="dxa"/>
            <w:tcBorders>
              <w:top w:val="single" w:sz="4" w:space="0" w:color="auto"/>
              <w:left w:val="single" w:sz="4" w:space="0" w:color="auto"/>
              <w:bottom w:val="single" w:sz="4" w:space="0" w:color="auto"/>
              <w:right w:val="single" w:sz="4" w:space="0" w:color="auto"/>
            </w:tcBorders>
          </w:tcPr>
          <w:p w14:paraId="0929E7E4" w14:textId="49040E65" w:rsidR="005F4718" w:rsidRPr="00C106B9" w:rsidDel="00797690" w:rsidRDefault="005F4718" w:rsidP="009C3129">
            <w:pPr>
              <w:ind w:firstLine="0"/>
              <w:rPr>
                <w:del w:id="52513" w:author="Ramasubramani, Hariharan" w:date="2015-07-21T10:18:00Z"/>
                <w:rFonts w:cstheme="minorHAnsi"/>
                <w:color w:val="000000" w:themeColor="text1"/>
              </w:rPr>
            </w:pPr>
            <w:del w:id="52514" w:author="Ramasubramani, Hariharan" w:date="2015-07-21T10:18:00Z">
              <w:r w:rsidDel="00797690">
                <w:rPr>
                  <w:rFonts w:cstheme="minorHAnsi"/>
                  <w:color w:val="000000" w:themeColor="text1"/>
                </w:rPr>
                <w:delText>Form Description</w:delText>
              </w:r>
            </w:del>
          </w:p>
        </w:tc>
        <w:tc>
          <w:tcPr>
            <w:tcW w:w="870" w:type="dxa"/>
            <w:tcBorders>
              <w:top w:val="single" w:sz="4" w:space="0" w:color="auto"/>
              <w:left w:val="single" w:sz="4" w:space="0" w:color="auto"/>
              <w:bottom w:val="single" w:sz="4" w:space="0" w:color="auto"/>
              <w:right w:val="single" w:sz="4" w:space="0" w:color="auto"/>
            </w:tcBorders>
          </w:tcPr>
          <w:p w14:paraId="27B1CD21" w14:textId="602A5DB9" w:rsidR="005F4718" w:rsidRPr="00C106B9" w:rsidDel="00797690" w:rsidRDefault="005F4718" w:rsidP="009C3129">
            <w:pPr>
              <w:ind w:firstLine="0"/>
              <w:rPr>
                <w:del w:id="52515" w:author="Ramasubramani, Hariharan" w:date="2015-07-21T10:18:00Z"/>
                <w:rFonts w:cstheme="minorHAnsi"/>
                <w:color w:val="000000" w:themeColor="text1"/>
              </w:rPr>
            </w:pPr>
            <w:del w:id="52516" w:author="Ramasubramani, Hariharan" w:date="2015-07-21T10:18:00Z">
              <w:r w:rsidDel="00797690">
                <w:rPr>
                  <w:rFonts w:cstheme="minorHAnsi"/>
                  <w:color w:val="000000" w:themeColor="text1"/>
                </w:rPr>
                <w:delText>-</w:delText>
              </w:r>
            </w:del>
          </w:p>
        </w:tc>
        <w:tc>
          <w:tcPr>
            <w:tcW w:w="941" w:type="dxa"/>
            <w:tcBorders>
              <w:top w:val="single" w:sz="4" w:space="0" w:color="auto"/>
              <w:left w:val="single" w:sz="4" w:space="0" w:color="auto"/>
              <w:bottom w:val="single" w:sz="4" w:space="0" w:color="auto"/>
              <w:right w:val="single" w:sz="4" w:space="0" w:color="auto"/>
            </w:tcBorders>
          </w:tcPr>
          <w:p w14:paraId="6B172069" w14:textId="2C8F473E" w:rsidR="005F4718" w:rsidRPr="00C106B9" w:rsidDel="00797690" w:rsidRDefault="005F4718" w:rsidP="009C3129">
            <w:pPr>
              <w:ind w:left="-57" w:firstLine="0"/>
              <w:jc w:val="center"/>
              <w:rPr>
                <w:del w:id="52517" w:author="Ramasubramani, Hariharan" w:date="2015-07-21T10:18:00Z"/>
                <w:rFonts w:cstheme="minorHAnsi"/>
                <w:color w:val="000000" w:themeColor="text1"/>
              </w:rPr>
            </w:pPr>
            <w:del w:id="52518" w:author="Ramasubramani, Hariharan" w:date="2015-07-21T10:18:00Z">
              <w:r w:rsidDel="00797690">
                <w:rPr>
                  <w:rFonts w:cstheme="minorHAnsi"/>
                  <w:color w:val="000000" w:themeColor="text1"/>
                </w:rPr>
                <w:delText>AP</w:delText>
              </w:r>
            </w:del>
          </w:p>
        </w:tc>
        <w:tc>
          <w:tcPr>
            <w:tcW w:w="897" w:type="dxa"/>
            <w:tcBorders>
              <w:top w:val="single" w:sz="4" w:space="0" w:color="auto"/>
              <w:left w:val="single" w:sz="4" w:space="0" w:color="auto"/>
              <w:bottom w:val="single" w:sz="4" w:space="0" w:color="auto"/>
              <w:right w:val="single" w:sz="4" w:space="0" w:color="auto"/>
            </w:tcBorders>
          </w:tcPr>
          <w:p w14:paraId="7143498A" w14:textId="78EEAE60" w:rsidR="005F4718" w:rsidRPr="00C106B9" w:rsidDel="00797690" w:rsidRDefault="005F4718" w:rsidP="009C3129">
            <w:pPr>
              <w:ind w:left="-57" w:firstLine="0"/>
              <w:jc w:val="center"/>
              <w:rPr>
                <w:del w:id="52519" w:author="Ramasubramani, Hariharan" w:date="2015-07-21T10:18:00Z"/>
                <w:rFonts w:cstheme="minorHAnsi"/>
                <w:color w:val="000000" w:themeColor="text1"/>
              </w:rPr>
            </w:pPr>
            <w:del w:id="52520" w:author="Ramasubramani, Hariharan" w:date="2015-07-21T10:18:00Z">
              <w:r w:rsidDel="00797690">
                <w:rPr>
                  <w:rFonts w:cstheme="minorHAnsi"/>
                  <w:color w:val="000000" w:themeColor="text1"/>
                </w:rPr>
                <w:delText>NE</w:delText>
              </w:r>
            </w:del>
          </w:p>
        </w:tc>
        <w:tc>
          <w:tcPr>
            <w:tcW w:w="1008" w:type="dxa"/>
            <w:tcBorders>
              <w:top w:val="single" w:sz="4" w:space="0" w:color="auto"/>
              <w:left w:val="single" w:sz="4" w:space="0" w:color="auto"/>
              <w:bottom w:val="single" w:sz="4" w:space="0" w:color="auto"/>
              <w:right w:val="single" w:sz="4" w:space="0" w:color="auto"/>
            </w:tcBorders>
          </w:tcPr>
          <w:p w14:paraId="3D691477" w14:textId="003849F3" w:rsidR="005F4718" w:rsidRPr="00C106B9" w:rsidDel="00797690" w:rsidRDefault="00A137AC" w:rsidP="009C3129">
            <w:pPr>
              <w:ind w:left="-57" w:right="-98" w:firstLine="0"/>
              <w:jc w:val="center"/>
              <w:rPr>
                <w:del w:id="52521" w:author="Ramasubramani, Hariharan" w:date="2015-07-21T10:18:00Z"/>
                <w:rFonts w:cstheme="minorHAnsi"/>
                <w:color w:val="000000" w:themeColor="text1"/>
              </w:rPr>
            </w:pPr>
            <w:del w:id="52522" w:author="Ramasubramani, Hariharan" w:date="2015-07-21T10:18:00Z">
              <w:r w:rsidDel="00797690">
                <w:rPr>
                  <w:rFonts w:cstheme="minorHAnsi"/>
                  <w:color w:val="000000" w:themeColor="text1"/>
                </w:rPr>
                <w:delText>ANSC</w:delText>
              </w:r>
            </w:del>
          </w:p>
        </w:tc>
        <w:tc>
          <w:tcPr>
            <w:tcW w:w="734" w:type="dxa"/>
            <w:tcBorders>
              <w:top w:val="single" w:sz="4" w:space="0" w:color="auto"/>
              <w:left w:val="single" w:sz="4" w:space="0" w:color="auto"/>
              <w:bottom w:val="single" w:sz="4" w:space="0" w:color="auto"/>
              <w:right w:val="single" w:sz="4" w:space="0" w:color="auto"/>
            </w:tcBorders>
          </w:tcPr>
          <w:p w14:paraId="0342F146" w14:textId="793D0293" w:rsidR="005F4718" w:rsidRPr="00C106B9" w:rsidDel="00797690" w:rsidRDefault="005F4718" w:rsidP="009C3129">
            <w:pPr>
              <w:ind w:left="-57" w:firstLine="0"/>
              <w:jc w:val="center"/>
              <w:rPr>
                <w:del w:id="52523" w:author="Ramasubramani, Hariharan" w:date="2015-07-21T10:18:00Z"/>
                <w:rFonts w:cstheme="minorHAnsi"/>
                <w:color w:val="000000" w:themeColor="text1"/>
              </w:rPr>
            </w:pPr>
            <w:del w:id="52524" w:author="Ramasubramani, Hariharan" w:date="2015-07-21T10:18:00Z">
              <w:r w:rsidDel="00797690">
                <w:rPr>
                  <w:rFonts w:cstheme="minorHAnsi"/>
                  <w:color w:val="000000" w:themeColor="text1"/>
                </w:rPr>
                <w:delText>-</w:delText>
              </w:r>
            </w:del>
          </w:p>
        </w:tc>
        <w:tc>
          <w:tcPr>
            <w:tcW w:w="2116" w:type="dxa"/>
            <w:tcBorders>
              <w:top w:val="single" w:sz="4" w:space="0" w:color="auto"/>
              <w:left w:val="single" w:sz="4" w:space="0" w:color="auto"/>
              <w:bottom w:val="single" w:sz="4" w:space="0" w:color="auto"/>
              <w:right w:val="single" w:sz="4" w:space="0" w:color="auto"/>
            </w:tcBorders>
          </w:tcPr>
          <w:p w14:paraId="3A2ECE51" w14:textId="61D21DDB" w:rsidR="005F4718" w:rsidRPr="00C106B9" w:rsidDel="00797690" w:rsidRDefault="005F4718" w:rsidP="009C3129">
            <w:pPr>
              <w:ind w:left="6" w:firstLine="0"/>
              <w:rPr>
                <w:del w:id="52525" w:author="Ramasubramani, Hariharan" w:date="2015-07-21T10:18:00Z"/>
                <w:rFonts w:cstheme="minorHAnsi"/>
                <w:color w:val="000000" w:themeColor="text1"/>
              </w:rPr>
            </w:pPr>
            <w:del w:id="52526" w:author="Ramasubramani, Hariharan" w:date="2015-07-21T10:18:00Z">
              <w:r w:rsidDel="00797690">
                <w:rPr>
                  <w:rFonts w:cstheme="minorHAnsi"/>
                  <w:color w:val="000000" w:themeColor="text1"/>
                </w:rPr>
                <w:delText>-</w:delText>
              </w:r>
            </w:del>
          </w:p>
        </w:tc>
        <w:tc>
          <w:tcPr>
            <w:tcW w:w="810" w:type="dxa"/>
            <w:tcBorders>
              <w:top w:val="single" w:sz="4" w:space="0" w:color="auto"/>
              <w:left w:val="single" w:sz="4" w:space="0" w:color="auto"/>
              <w:bottom w:val="single" w:sz="4" w:space="0" w:color="auto"/>
              <w:right w:val="single" w:sz="4" w:space="0" w:color="auto"/>
            </w:tcBorders>
          </w:tcPr>
          <w:p w14:paraId="30ADC2A2" w14:textId="52ECD96C" w:rsidR="005F4718" w:rsidRPr="00C106B9" w:rsidDel="00797690" w:rsidRDefault="005F4718" w:rsidP="009C3129">
            <w:pPr>
              <w:ind w:left="-57" w:firstLine="0"/>
              <w:jc w:val="center"/>
              <w:rPr>
                <w:del w:id="52527" w:author="Ramasubramani, Hariharan" w:date="2015-07-21T10:18:00Z"/>
                <w:rFonts w:cstheme="minorHAnsi"/>
                <w:color w:val="000000" w:themeColor="text1"/>
              </w:rPr>
            </w:pPr>
            <w:del w:id="52528" w:author="Ramasubramani, Hariharan" w:date="2015-07-21T10:18:00Z">
              <w:r w:rsidDel="00797690">
                <w:rPr>
                  <w:rFonts w:cstheme="minorHAnsi"/>
                  <w:color w:val="000000" w:themeColor="text1"/>
                </w:rPr>
                <w:delText>-</w:delText>
              </w:r>
            </w:del>
          </w:p>
        </w:tc>
      </w:tr>
      <w:tr w:rsidR="005F4718" w:rsidRPr="00C106B9" w:rsidDel="00797690" w14:paraId="5232239C" w14:textId="20624E66" w:rsidTr="008C172F">
        <w:trPr>
          <w:cantSplit/>
          <w:trHeight w:val="314"/>
          <w:jc w:val="center"/>
          <w:del w:id="52529" w:author="Ramasubramani, Hariharan" w:date="2015-07-21T10:18:00Z"/>
        </w:trPr>
        <w:tc>
          <w:tcPr>
            <w:tcW w:w="872" w:type="dxa"/>
            <w:tcBorders>
              <w:top w:val="single" w:sz="4" w:space="0" w:color="auto"/>
              <w:left w:val="single" w:sz="4" w:space="0" w:color="auto"/>
              <w:bottom w:val="single" w:sz="4" w:space="0" w:color="auto"/>
              <w:right w:val="single" w:sz="4" w:space="0" w:color="auto"/>
            </w:tcBorders>
          </w:tcPr>
          <w:p w14:paraId="396745D6" w14:textId="2678C9E8" w:rsidR="005F4718" w:rsidRPr="00C106B9" w:rsidDel="00797690" w:rsidRDefault="005F4718" w:rsidP="00524BF5">
            <w:pPr>
              <w:pStyle w:val="ListParagraph"/>
              <w:numPr>
                <w:ilvl w:val="2"/>
                <w:numId w:val="22"/>
              </w:numPr>
              <w:overflowPunct w:val="0"/>
              <w:autoSpaceDE w:val="0"/>
              <w:autoSpaceDN w:val="0"/>
              <w:spacing w:after="60"/>
              <w:ind w:left="44" w:firstLine="0"/>
              <w:textAlignment w:val="baseline"/>
              <w:rPr>
                <w:del w:id="52530" w:author="Ramasubramani, Hariharan" w:date="2015-07-21T10:18:00Z"/>
                <w:rFonts w:cstheme="minorHAnsi"/>
                <w:color w:val="000000" w:themeColor="text1"/>
              </w:rPr>
            </w:pPr>
          </w:p>
        </w:tc>
        <w:tc>
          <w:tcPr>
            <w:tcW w:w="2136" w:type="dxa"/>
            <w:tcBorders>
              <w:top w:val="single" w:sz="4" w:space="0" w:color="auto"/>
              <w:left w:val="single" w:sz="4" w:space="0" w:color="auto"/>
              <w:bottom w:val="single" w:sz="4" w:space="0" w:color="auto"/>
              <w:right w:val="single" w:sz="4" w:space="0" w:color="auto"/>
            </w:tcBorders>
          </w:tcPr>
          <w:p w14:paraId="49EEEB59" w14:textId="02E69E1B" w:rsidR="005F4718" w:rsidDel="00797690" w:rsidRDefault="005F4718" w:rsidP="009C3129">
            <w:pPr>
              <w:ind w:firstLine="0"/>
              <w:rPr>
                <w:del w:id="52531" w:author="Ramasubramani, Hariharan" w:date="2015-07-21T10:18:00Z"/>
                <w:rFonts w:cstheme="minorHAnsi"/>
                <w:color w:val="000000" w:themeColor="text1"/>
              </w:rPr>
            </w:pPr>
            <w:del w:id="52532" w:author="Ramasubramani, Hariharan" w:date="2015-07-21T10:18:00Z">
              <w:r w:rsidDel="00797690">
                <w:rPr>
                  <w:rFonts w:cstheme="minorHAnsi"/>
                  <w:color w:val="000000" w:themeColor="text1"/>
                </w:rPr>
                <w:delText>Rev Date CR188</w:delText>
              </w:r>
            </w:del>
          </w:p>
        </w:tc>
        <w:tc>
          <w:tcPr>
            <w:tcW w:w="870" w:type="dxa"/>
            <w:tcBorders>
              <w:top w:val="single" w:sz="4" w:space="0" w:color="auto"/>
              <w:left w:val="single" w:sz="4" w:space="0" w:color="auto"/>
              <w:bottom w:val="single" w:sz="4" w:space="0" w:color="auto"/>
              <w:right w:val="single" w:sz="4" w:space="0" w:color="auto"/>
            </w:tcBorders>
          </w:tcPr>
          <w:p w14:paraId="6DC78F8B" w14:textId="644C1699" w:rsidR="005F4718" w:rsidDel="00797690" w:rsidRDefault="005F4718" w:rsidP="009C3129">
            <w:pPr>
              <w:ind w:firstLine="0"/>
              <w:rPr>
                <w:del w:id="52533" w:author="Ramasubramani, Hariharan" w:date="2015-07-21T10:18:00Z"/>
                <w:rFonts w:cstheme="minorHAnsi"/>
                <w:color w:val="000000" w:themeColor="text1"/>
              </w:rPr>
            </w:pPr>
            <w:del w:id="52534" w:author="Ramasubramani, Hariharan" w:date="2015-07-21T10:18:00Z">
              <w:r w:rsidDel="00797690">
                <w:rPr>
                  <w:rFonts w:cstheme="minorHAnsi"/>
                  <w:color w:val="000000" w:themeColor="text1"/>
                </w:rPr>
                <w:delText>-</w:delText>
              </w:r>
            </w:del>
          </w:p>
        </w:tc>
        <w:tc>
          <w:tcPr>
            <w:tcW w:w="941" w:type="dxa"/>
            <w:tcBorders>
              <w:top w:val="single" w:sz="4" w:space="0" w:color="auto"/>
              <w:left w:val="single" w:sz="4" w:space="0" w:color="auto"/>
              <w:bottom w:val="single" w:sz="4" w:space="0" w:color="auto"/>
              <w:right w:val="single" w:sz="4" w:space="0" w:color="auto"/>
            </w:tcBorders>
          </w:tcPr>
          <w:p w14:paraId="1BDABC03" w14:textId="560BCC8A" w:rsidR="005F4718" w:rsidDel="00797690" w:rsidRDefault="005F4718" w:rsidP="009C3129">
            <w:pPr>
              <w:ind w:left="-57" w:firstLine="0"/>
              <w:jc w:val="center"/>
              <w:rPr>
                <w:del w:id="52535" w:author="Ramasubramani, Hariharan" w:date="2015-07-21T10:18:00Z"/>
                <w:rFonts w:cstheme="minorHAnsi"/>
                <w:color w:val="000000" w:themeColor="text1"/>
              </w:rPr>
            </w:pPr>
            <w:del w:id="52536" w:author="Ramasubramani, Hariharan" w:date="2015-07-21T10:18:00Z">
              <w:r w:rsidDel="00797690">
                <w:rPr>
                  <w:rFonts w:cstheme="minorHAnsi"/>
                  <w:color w:val="000000" w:themeColor="text1"/>
                </w:rPr>
                <w:delText>AP</w:delText>
              </w:r>
            </w:del>
          </w:p>
        </w:tc>
        <w:tc>
          <w:tcPr>
            <w:tcW w:w="897" w:type="dxa"/>
            <w:tcBorders>
              <w:top w:val="single" w:sz="4" w:space="0" w:color="auto"/>
              <w:left w:val="single" w:sz="4" w:space="0" w:color="auto"/>
              <w:bottom w:val="single" w:sz="4" w:space="0" w:color="auto"/>
              <w:right w:val="single" w:sz="4" w:space="0" w:color="auto"/>
            </w:tcBorders>
          </w:tcPr>
          <w:p w14:paraId="316B83F3" w14:textId="1DB2BCA0" w:rsidR="005F4718" w:rsidDel="00797690" w:rsidRDefault="005F4718" w:rsidP="009C3129">
            <w:pPr>
              <w:ind w:left="-57" w:firstLine="0"/>
              <w:jc w:val="center"/>
              <w:rPr>
                <w:del w:id="52537" w:author="Ramasubramani, Hariharan" w:date="2015-07-21T10:18:00Z"/>
                <w:rFonts w:cstheme="minorHAnsi"/>
                <w:color w:val="000000" w:themeColor="text1"/>
              </w:rPr>
            </w:pPr>
            <w:del w:id="52538" w:author="Ramasubramani, Hariharan" w:date="2015-07-21T10:18:00Z">
              <w:r w:rsidDel="00797690">
                <w:rPr>
                  <w:rFonts w:cstheme="minorHAnsi"/>
                  <w:color w:val="000000" w:themeColor="text1"/>
                </w:rPr>
                <w:delText>NE</w:delText>
              </w:r>
            </w:del>
          </w:p>
        </w:tc>
        <w:tc>
          <w:tcPr>
            <w:tcW w:w="1008" w:type="dxa"/>
            <w:tcBorders>
              <w:top w:val="single" w:sz="4" w:space="0" w:color="auto"/>
              <w:left w:val="single" w:sz="4" w:space="0" w:color="auto"/>
              <w:bottom w:val="single" w:sz="4" w:space="0" w:color="auto"/>
              <w:right w:val="single" w:sz="4" w:space="0" w:color="auto"/>
            </w:tcBorders>
          </w:tcPr>
          <w:p w14:paraId="04B1D859" w14:textId="6CFB0E94" w:rsidR="005F4718" w:rsidDel="00797690" w:rsidRDefault="005F4718" w:rsidP="009C3129">
            <w:pPr>
              <w:ind w:left="-57" w:right="-98" w:firstLine="0"/>
              <w:jc w:val="center"/>
              <w:rPr>
                <w:del w:id="52539" w:author="Ramasubramani, Hariharan" w:date="2015-07-21T10:18:00Z"/>
                <w:rFonts w:cstheme="minorHAnsi"/>
                <w:color w:val="000000" w:themeColor="text1"/>
              </w:rPr>
            </w:pPr>
            <w:del w:id="52540" w:author="Ramasubramani, Hariharan" w:date="2015-07-21T10:18:00Z">
              <w:r w:rsidDel="00797690">
                <w:rPr>
                  <w:rFonts w:cstheme="minorHAnsi"/>
                  <w:color w:val="000000" w:themeColor="text1"/>
                </w:rPr>
                <w:delText>Date</w:delText>
              </w:r>
            </w:del>
          </w:p>
        </w:tc>
        <w:tc>
          <w:tcPr>
            <w:tcW w:w="734" w:type="dxa"/>
            <w:tcBorders>
              <w:top w:val="single" w:sz="4" w:space="0" w:color="auto"/>
              <w:left w:val="single" w:sz="4" w:space="0" w:color="auto"/>
              <w:bottom w:val="single" w:sz="4" w:space="0" w:color="auto"/>
              <w:right w:val="single" w:sz="4" w:space="0" w:color="auto"/>
            </w:tcBorders>
          </w:tcPr>
          <w:p w14:paraId="35C5845B" w14:textId="766B3667" w:rsidR="005F4718" w:rsidDel="00797690" w:rsidRDefault="005F4718" w:rsidP="009C3129">
            <w:pPr>
              <w:ind w:left="-57" w:firstLine="0"/>
              <w:jc w:val="center"/>
              <w:rPr>
                <w:del w:id="52541" w:author="Ramasubramani, Hariharan" w:date="2015-07-21T10:18:00Z"/>
                <w:rFonts w:cstheme="minorHAnsi"/>
                <w:color w:val="000000" w:themeColor="text1"/>
              </w:rPr>
            </w:pPr>
            <w:del w:id="52542" w:author="Ramasubramani, Hariharan" w:date="2015-07-21T10:18:00Z">
              <w:r w:rsidDel="00797690">
                <w:rPr>
                  <w:rFonts w:cstheme="minorHAnsi"/>
                  <w:color w:val="000000" w:themeColor="text1"/>
                </w:rPr>
                <w:delText>-</w:delText>
              </w:r>
            </w:del>
          </w:p>
        </w:tc>
        <w:tc>
          <w:tcPr>
            <w:tcW w:w="2116" w:type="dxa"/>
            <w:tcBorders>
              <w:top w:val="single" w:sz="4" w:space="0" w:color="auto"/>
              <w:left w:val="single" w:sz="4" w:space="0" w:color="auto"/>
              <w:bottom w:val="single" w:sz="4" w:space="0" w:color="auto"/>
              <w:right w:val="single" w:sz="4" w:space="0" w:color="auto"/>
            </w:tcBorders>
          </w:tcPr>
          <w:p w14:paraId="75736F79" w14:textId="0A130A54" w:rsidR="005F4718" w:rsidDel="00797690" w:rsidRDefault="005F4718" w:rsidP="009C3129">
            <w:pPr>
              <w:ind w:left="6" w:firstLine="0"/>
              <w:rPr>
                <w:del w:id="52543" w:author="Ramasubramani, Hariharan" w:date="2015-07-21T10:18:00Z"/>
                <w:rFonts w:cstheme="minorHAnsi"/>
                <w:color w:val="000000" w:themeColor="text1"/>
              </w:rPr>
            </w:pPr>
            <w:del w:id="52544" w:author="Ramasubramani, Hariharan" w:date="2015-07-21T10:18:00Z">
              <w:r w:rsidDel="00797690">
                <w:rPr>
                  <w:rFonts w:cstheme="minorHAnsi"/>
                  <w:color w:val="000000" w:themeColor="text1"/>
                </w:rPr>
                <w:delText>mm/yy</w:delText>
              </w:r>
            </w:del>
          </w:p>
        </w:tc>
        <w:tc>
          <w:tcPr>
            <w:tcW w:w="810" w:type="dxa"/>
            <w:tcBorders>
              <w:top w:val="single" w:sz="4" w:space="0" w:color="auto"/>
              <w:left w:val="single" w:sz="4" w:space="0" w:color="auto"/>
              <w:bottom w:val="single" w:sz="4" w:space="0" w:color="auto"/>
              <w:right w:val="single" w:sz="4" w:space="0" w:color="auto"/>
            </w:tcBorders>
          </w:tcPr>
          <w:p w14:paraId="68885BAE" w14:textId="177FE434" w:rsidR="005F4718" w:rsidDel="00797690" w:rsidRDefault="005F4718" w:rsidP="009C3129">
            <w:pPr>
              <w:ind w:left="-57" w:firstLine="0"/>
              <w:jc w:val="center"/>
              <w:rPr>
                <w:del w:id="52545" w:author="Ramasubramani, Hariharan" w:date="2015-07-21T10:18:00Z"/>
                <w:rFonts w:cstheme="minorHAnsi"/>
                <w:color w:val="000000" w:themeColor="text1"/>
              </w:rPr>
            </w:pPr>
          </w:p>
        </w:tc>
      </w:tr>
    </w:tbl>
    <w:p w14:paraId="688D0C1C" w14:textId="651FACB0" w:rsidR="005F4718" w:rsidRPr="007044BE" w:rsidDel="00797690" w:rsidRDefault="005F4718" w:rsidP="00524BF5">
      <w:pPr>
        <w:pStyle w:val="ListParagraph"/>
        <w:numPr>
          <w:ilvl w:val="2"/>
          <w:numId w:val="22"/>
        </w:numPr>
        <w:overflowPunct w:val="0"/>
        <w:autoSpaceDE w:val="0"/>
        <w:autoSpaceDN w:val="0"/>
        <w:spacing w:after="60"/>
        <w:ind w:firstLine="0"/>
        <w:textAlignment w:val="baseline"/>
        <w:rPr>
          <w:del w:id="52546" w:author="Ramasubramani, Hariharan" w:date="2015-07-21T10:18:00Z"/>
          <w:rFonts w:cstheme="minorHAnsi"/>
          <w:color w:val="000000" w:themeColor="text1"/>
        </w:rPr>
      </w:pPr>
      <w:del w:id="52547" w:author="Ramasubramani, Hariharan" w:date="2015-07-21T10:18:00Z">
        <w:r w:rsidRPr="007044BE" w:rsidDel="00797690">
          <w:rPr>
            <w:rFonts w:cstheme="minorHAnsi"/>
            <w:color w:val="000000" w:themeColor="text1"/>
          </w:rPr>
          <w:delText xml:space="preserve">The </w:delText>
        </w:r>
        <w:r w:rsidDel="00797690">
          <w:rPr>
            <w:rFonts w:cstheme="minorHAnsi"/>
            <w:color w:val="000000" w:themeColor="text1"/>
          </w:rPr>
          <w:delText>user shall have the ability to view the details of any returned result in the Detail View.</w:delText>
        </w:r>
      </w:del>
    </w:p>
    <w:p w14:paraId="0616725B" w14:textId="639B49F4" w:rsidR="005F4718" w:rsidRPr="004F0F61" w:rsidDel="00797690" w:rsidRDefault="005F4718" w:rsidP="00524BF5">
      <w:pPr>
        <w:pStyle w:val="ListParagraph"/>
        <w:numPr>
          <w:ilvl w:val="2"/>
          <w:numId w:val="22"/>
        </w:numPr>
        <w:overflowPunct w:val="0"/>
        <w:autoSpaceDE w:val="0"/>
        <w:autoSpaceDN w:val="0"/>
        <w:spacing w:after="60"/>
        <w:ind w:firstLine="0"/>
        <w:textAlignment w:val="baseline"/>
        <w:rPr>
          <w:del w:id="52548" w:author="Ramasubramani, Hariharan" w:date="2015-07-21T10:18:00Z"/>
          <w:rFonts w:cstheme="minorHAnsi"/>
          <w:color w:val="000000" w:themeColor="text1"/>
          <w:sz w:val="20"/>
        </w:rPr>
      </w:pPr>
      <w:del w:id="52549" w:author="Ramasubramani, Hariharan" w:date="2015-07-21T10:18:00Z">
        <w:r w:rsidRPr="00C106B9" w:rsidDel="00797690">
          <w:rPr>
            <w:rFonts w:cstheme="minorHAnsi"/>
            <w:color w:val="000000" w:themeColor="text1"/>
          </w:rPr>
          <w:delText xml:space="preserve">If no results have been returned, the following alert </w:delText>
        </w:r>
      </w:del>
      <w:ins w:id="52550" w:author="Liberty Mutual" w:date="2015-05-01T15:45:00Z">
        <w:del w:id="52551" w:author="Ramasubramani, Hariharan" w:date="2015-07-21T10:18:00Z">
          <w:r w:rsidR="000B1F91" w:rsidDel="00797690">
            <w:rPr>
              <w:rFonts w:cstheme="minorHAnsi"/>
              <w:color w:val="000000" w:themeColor="text1"/>
            </w:rPr>
            <w:delText xml:space="preserve">information notification </w:delText>
          </w:r>
        </w:del>
      </w:ins>
      <w:del w:id="52552" w:author="Ramasubramani, Hariharan" w:date="2015-07-21T10:18:00Z">
        <w:r w:rsidRPr="00C106B9" w:rsidDel="00797690">
          <w:rPr>
            <w:rFonts w:cstheme="minorHAnsi"/>
            <w:color w:val="000000" w:themeColor="text1"/>
          </w:rPr>
          <w:delText>message shall display:  “Request Completed.  No matches found.”</w:delText>
        </w:r>
      </w:del>
    </w:p>
    <w:p w14:paraId="41E916CA" w14:textId="57710F53" w:rsidR="004F0F61" w:rsidRPr="004F0F61" w:rsidDel="00797690" w:rsidRDefault="004F0F61" w:rsidP="004F0F61">
      <w:pPr>
        <w:overflowPunct w:val="0"/>
        <w:autoSpaceDE w:val="0"/>
        <w:autoSpaceDN w:val="0"/>
        <w:spacing w:after="60"/>
        <w:textAlignment w:val="baseline"/>
        <w:rPr>
          <w:del w:id="52553" w:author="Ramasubramani, Hariharan" w:date="2015-07-21T10:18:00Z"/>
          <w:rFonts w:cstheme="minorHAnsi"/>
          <w:color w:val="000000" w:themeColor="text1"/>
          <w:sz w:val="20"/>
        </w:rPr>
      </w:pPr>
    </w:p>
    <w:p w14:paraId="2C33FCAE" w14:textId="2765BC65" w:rsidR="00F80259" w:rsidDel="00797690" w:rsidRDefault="00F80259" w:rsidP="00A977F1">
      <w:pPr>
        <w:overflowPunct w:val="0"/>
        <w:autoSpaceDE w:val="0"/>
        <w:autoSpaceDN w:val="0"/>
        <w:spacing w:after="60"/>
        <w:ind w:firstLine="0"/>
        <w:jc w:val="center"/>
        <w:textAlignment w:val="baseline"/>
        <w:rPr>
          <w:del w:id="52554" w:author="Ramasubramani, Hariharan" w:date="2015-07-21T10:18:00Z"/>
          <w:rFonts w:cstheme="minorHAnsi"/>
          <w:color w:val="000000" w:themeColor="text1"/>
          <w:sz w:val="20"/>
        </w:rPr>
      </w:pPr>
    </w:p>
    <w:p w14:paraId="6A6FE730" w14:textId="668C272D" w:rsidR="00F80259" w:rsidDel="00797690" w:rsidRDefault="00F80259" w:rsidP="00A977F1">
      <w:pPr>
        <w:overflowPunct w:val="0"/>
        <w:autoSpaceDE w:val="0"/>
        <w:autoSpaceDN w:val="0"/>
        <w:spacing w:after="60"/>
        <w:ind w:firstLine="0"/>
        <w:jc w:val="center"/>
        <w:textAlignment w:val="baseline"/>
        <w:rPr>
          <w:del w:id="52555" w:author="Ramasubramani, Hariharan" w:date="2015-07-21T10:18:00Z"/>
          <w:rFonts w:cstheme="minorHAnsi"/>
          <w:color w:val="000000" w:themeColor="text1"/>
          <w:sz w:val="20"/>
        </w:rPr>
      </w:pPr>
    </w:p>
    <w:p w14:paraId="59B673F6" w14:textId="29C7DAF1" w:rsidR="00F80259" w:rsidDel="00797690" w:rsidRDefault="00F80259" w:rsidP="00A977F1">
      <w:pPr>
        <w:overflowPunct w:val="0"/>
        <w:autoSpaceDE w:val="0"/>
        <w:autoSpaceDN w:val="0"/>
        <w:spacing w:after="60"/>
        <w:ind w:firstLine="0"/>
        <w:jc w:val="center"/>
        <w:textAlignment w:val="baseline"/>
        <w:rPr>
          <w:del w:id="52556" w:author="Ramasubramani, Hariharan" w:date="2015-07-21T10:18:00Z"/>
          <w:rFonts w:cstheme="minorHAnsi"/>
          <w:color w:val="000000" w:themeColor="text1"/>
          <w:sz w:val="20"/>
        </w:rPr>
      </w:pPr>
    </w:p>
    <w:p w14:paraId="276E5151" w14:textId="3CC85CE7" w:rsidR="004F0F61" w:rsidDel="00797690" w:rsidRDefault="004866E5" w:rsidP="00A977F1">
      <w:pPr>
        <w:overflowPunct w:val="0"/>
        <w:autoSpaceDE w:val="0"/>
        <w:autoSpaceDN w:val="0"/>
        <w:spacing w:after="60"/>
        <w:ind w:firstLine="0"/>
        <w:jc w:val="center"/>
        <w:textAlignment w:val="baseline"/>
        <w:rPr>
          <w:del w:id="52557" w:author="Ramasubramani, Hariharan" w:date="2015-07-21T10:18:00Z"/>
          <w:rFonts w:cstheme="minorHAnsi"/>
          <w:color w:val="000000" w:themeColor="text1"/>
          <w:sz w:val="20"/>
        </w:rPr>
      </w:pPr>
      <w:ins w:id="52558" w:author="Liberty Mutual" w:date="2015-05-01T15:41:00Z">
        <w:del w:id="52559" w:author="Ramasubramani, Hariharan" w:date="2015-07-21T10:18:00Z">
          <w:r w:rsidDel="00797690">
            <w:rPr>
              <w:rFonts w:cstheme="minorHAnsi"/>
              <w:noProof/>
              <w:color w:val="000000" w:themeColor="text1"/>
              <w:sz w:val="20"/>
            </w:rPr>
            <w:drawing>
              <wp:inline distT="0" distB="0" distL="0" distR="0" wp14:anchorId="613EBE2A" wp14:editId="0BB993D9">
                <wp:extent cx="6847205" cy="3269615"/>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6847205" cy="3269615"/>
                        </a:xfrm>
                        <a:prstGeom prst="rect">
                          <a:avLst/>
                        </a:prstGeom>
                        <a:noFill/>
                        <a:ln>
                          <a:noFill/>
                        </a:ln>
                      </pic:spPr>
                    </pic:pic>
                  </a:graphicData>
                </a:graphic>
              </wp:inline>
            </w:drawing>
          </w:r>
        </w:del>
      </w:ins>
    </w:p>
    <w:p w14:paraId="0428B814" w14:textId="5D43D6C4" w:rsidR="00B42F2E" w:rsidDel="00797690" w:rsidRDefault="00B42F2E" w:rsidP="00A977F1">
      <w:pPr>
        <w:overflowPunct w:val="0"/>
        <w:autoSpaceDE w:val="0"/>
        <w:autoSpaceDN w:val="0"/>
        <w:spacing w:after="60"/>
        <w:ind w:firstLine="0"/>
        <w:jc w:val="center"/>
        <w:textAlignment w:val="baseline"/>
        <w:rPr>
          <w:del w:id="52560" w:author="Ramasubramani, Hariharan" w:date="2015-07-21T10:18:00Z"/>
          <w:rFonts w:cstheme="minorHAnsi"/>
          <w:color w:val="000000" w:themeColor="text1"/>
          <w:sz w:val="20"/>
        </w:rPr>
      </w:pPr>
      <w:del w:id="52561" w:author="Ramasubramani, Hariharan" w:date="2015-07-21T10:18:00Z">
        <w:r w:rsidDel="00797690">
          <w:rPr>
            <w:rFonts w:cstheme="minorHAnsi"/>
            <w:color w:val="000000" w:themeColor="text1"/>
            <w:sz w:val="20"/>
          </w:rPr>
          <w:delText>Fig: 9.b Empty Form Search Dialog</w:delText>
        </w:r>
      </w:del>
      <w:ins w:id="52562" w:author="Liberty Mutual" w:date="2015-05-01T15:45:00Z">
        <w:del w:id="52563" w:author="Ramasubramani, Hariharan" w:date="2015-07-21T10:18:00Z">
          <w:r w:rsidR="000B1F91" w:rsidDel="00797690">
            <w:rPr>
              <w:rFonts w:cstheme="minorHAnsi"/>
              <w:color w:val="000000" w:themeColor="text1"/>
              <w:sz w:val="20"/>
            </w:rPr>
            <w:delText>Empty form search notificaiton</w:delText>
          </w:r>
        </w:del>
      </w:ins>
    </w:p>
    <w:p w14:paraId="556C393F" w14:textId="70FF9458" w:rsidR="00B42F2E" w:rsidDel="00797690" w:rsidRDefault="00B42F2E" w:rsidP="00B42F2E">
      <w:pPr>
        <w:pStyle w:val="BlockComment"/>
        <w:rPr>
          <w:del w:id="52564" w:author="Ramasubramani, Hariharan" w:date="2015-07-21T10:18:00Z"/>
        </w:rPr>
      </w:pPr>
      <w:del w:id="52565" w:author="Ramasubramani, Hariharan" w:date="2015-07-21T10:18:00Z">
        <w:r w:rsidDel="00797690">
          <w:delText>Clicking on the “Dismiss” button will dismiss the dialog window.</w:delText>
        </w:r>
      </w:del>
    </w:p>
    <w:p w14:paraId="5E4342F2" w14:textId="17EAD6A7" w:rsidR="00B42F2E" w:rsidRPr="004F0F61" w:rsidDel="00797690" w:rsidRDefault="00B42F2E" w:rsidP="00A977F1">
      <w:pPr>
        <w:overflowPunct w:val="0"/>
        <w:autoSpaceDE w:val="0"/>
        <w:autoSpaceDN w:val="0"/>
        <w:spacing w:after="60"/>
        <w:ind w:firstLine="0"/>
        <w:jc w:val="center"/>
        <w:textAlignment w:val="baseline"/>
        <w:rPr>
          <w:del w:id="52566" w:author="Ramasubramani, Hariharan" w:date="2015-07-21T10:18:00Z"/>
          <w:rFonts w:cstheme="minorHAnsi"/>
          <w:color w:val="000000" w:themeColor="text1"/>
          <w:sz w:val="20"/>
        </w:rPr>
      </w:pPr>
    </w:p>
    <w:p w14:paraId="262DBAEB" w14:textId="273980B0" w:rsidR="005F4718" w:rsidRPr="00C106B9" w:rsidDel="00797690" w:rsidRDefault="005F4718" w:rsidP="009C3129">
      <w:pPr>
        <w:pStyle w:val="ListParagraph"/>
        <w:spacing w:after="60"/>
        <w:ind w:left="1044" w:firstLine="0"/>
        <w:rPr>
          <w:del w:id="52567" w:author="Ramasubramani, Hariharan" w:date="2015-07-21T10:18:00Z"/>
          <w:rFonts w:cstheme="minorHAnsi"/>
          <w:color w:val="000000" w:themeColor="text1"/>
        </w:rPr>
      </w:pPr>
    </w:p>
    <w:p w14:paraId="43688324" w14:textId="48562FF8" w:rsidR="005F4718" w:rsidRPr="00C106B9" w:rsidDel="00797690" w:rsidRDefault="005F4718" w:rsidP="00524BF5">
      <w:pPr>
        <w:pStyle w:val="ListParagraph"/>
        <w:numPr>
          <w:ilvl w:val="1"/>
          <w:numId w:val="22"/>
        </w:numPr>
        <w:overflowPunct w:val="0"/>
        <w:autoSpaceDE w:val="0"/>
        <w:autoSpaceDN w:val="0"/>
        <w:spacing w:after="60"/>
        <w:ind w:firstLine="0"/>
        <w:textAlignment w:val="baseline"/>
        <w:rPr>
          <w:del w:id="52568" w:author="Ramasubramani, Hariharan" w:date="2015-07-21T10:18:00Z"/>
          <w:rFonts w:cstheme="minorHAnsi"/>
          <w:color w:val="000000" w:themeColor="text1"/>
        </w:rPr>
      </w:pPr>
      <w:del w:id="52569" w:author="Ramasubramani, Hariharan" w:date="2015-07-21T10:18:00Z">
        <w:r w:rsidRPr="00C106B9" w:rsidDel="00797690">
          <w:rPr>
            <w:rFonts w:cstheme="minorHAnsi"/>
            <w:color w:val="000000" w:themeColor="text1"/>
          </w:rPr>
          <w:delText>The system shall provide the ability to search for Document Packages</w:delText>
        </w:r>
        <w:r w:rsidDel="00797690">
          <w:rPr>
            <w:rFonts w:cstheme="minorHAnsi"/>
            <w:color w:val="000000" w:themeColor="text1"/>
          </w:rPr>
          <w:delText>.</w:delText>
        </w:r>
        <w:r w:rsidRPr="00C106B9" w:rsidDel="00797690">
          <w:rPr>
            <w:rFonts w:cstheme="minorHAnsi"/>
            <w:color w:val="000000" w:themeColor="text1"/>
          </w:rPr>
          <w:delText xml:space="preserve"> </w:delText>
        </w:r>
      </w:del>
    </w:p>
    <w:p w14:paraId="1B7BD7A5" w14:textId="2D7B2698" w:rsidR="005F4718" w:rsidRPr="00C106B9" w:rsidDel="00797690" w:rsidRDefault="005F4718" w:rsidP="00524BF5">
      <w:pPr>
        <w:pStyle w:val="ListParagraph"/>
        <w:numPr>
          <w:ilvl w:val="2"/>
          <w:numId w:val="22"/>
        </w:numPr>
        <w:overflowPunct w:val="0"/>
        <w:autoSpaceDE w:val="0"/>
        <w:autoSpaceDN w:val="0"/>
        <w:spacing w:after="60"/>
        <w:ind w:firstLine="0"/>
        <w:textAlignment w:val="baseline"/>
        <w:rPr>
          <w:del w:id="52570" w:author="Ramasubramani, Hariharan" w:date="2015-07-21T10:18:00Z"/>
          <w:rFonts w:cstheme="minorHAnsi"/>
          <w:color w:val="000000" w:themeColor="text1"/>
        </w:rPr>
      </w:pPr>
      <w:del w:id="52571" w:author="Ramasubramani, Hariharan" w:date="2015-07-21T10:18:00Z">
        <w:r w:rsidRPr="00C106B9" w:rsidDel="00797690">
          <w:rPr>
            <w:rFonts w:cstheme="minorHAnsi"/>
            <w:color w:val="000000" w:themeColor="text1"/>
          </w:rPr>
          <w:delText>The following data element shall be available for entry/selection:</w:delText>
        </w:r>
      </w:del>
    </w:p>
    <w:tbl>
      <w:tblPr>
        <w:tblStyle w:val="TableGrid"/>
        <w:tblW w:w="10810" w:type="dxa"/>
        <w:jc w:val="center"/>
        <w:tblLayout w:type="fixed"/>
        <w:tblLook w:val="04A0" w:firstRow="1" w:lastRow="0" w:firstColumn="1" w:lastColumn="0" w:noHBand="0" w:noVBand="1"/>
      </w:tblPr>
      <w:tblGrid>
        <w:gridCol w:w="1036"/>
        <w:gridCol w:w="1906"/>
        <w:gridCol w:w="759"/>
        <w:gridCol w:w="941"/>
        <w:gridCol w:w="788"/>
        <w:gridCol w:w="1243"/>
        <w:gridCol w:w="734"/>
        <w:gridCol w:w="2196"/>
        <w:gridCol w:w="1207"/>
      </w:tblGrid>
      <w:tr w:rsidR="005F4718" w:rsidRPr="00C106B9" w:rsidDel="00797690" w14:paraId="5CF489A3" w14:textId="4F9A7784" w:rsidTr="008C172F">
        <w:trPr>
          <w:cantSplit/>
          <w:trHeight w:val="314"/>
          <w:tblHeader/>
          <w:jc w:val="center"/>
          <w:del w:id="52572" w:author="Ramasubramani, Hariharan" w:date="2015-07-21T10:18:00Z"/>
        </w:trPr>
        <w:tc>
          <w:tcPr>
            <w:tcW w:w="10810" w:type="dxa"/>
            <w:gridSpan w:val="9"/>
            <w:tcBorders>
              <w:top w:val="single" w:sz="4" w:space="0" w:color="auto"/>
              <w:left w:val="single" w:sz="4" w:space="0" w:color="auto"/>
              <w:bottom w:val="single" w:sz="4" w:space="0" w:color="auto"/>
              <w:right w:val="single" w:sz="4" w:space="0" w:color="auto"/>
            </w:tcBorders>
            <w:shd w:val="clear" w:color="auto" w:fill="000000" w:themeFill="text1"/>
          </w:tcPr>
          <w:p w14:paraId="790C8711" w14:textId="68846577" w:rsidR="005F4718" w:rsidRPr="00C106B9" w:rsidDel="00797690" w:rsidRDefault="005F4718" w:rsidP="009C3129">
            <w:pPr>
              <w:spacing w:after="60"/>
              <w:ind w:firstLine="0"/>
              <w:rPr>
                <w:del w:id="52573" w:author="Ramasubramani, Hariharan" w:date="2015-07-21T10:18:00Z"/>
                <w:rFonts w:cstheme="minorHAnsi"/>
                <w:b/>
                <w:color w:val="FFFFFF" w:themeColor="background1"/>
                <w:szCs w:val="18"/>
              </w:rPr>
            </w:pPr>
            <w:del w:id="52574" w:author="Ramasubramani, Hariharan" w:date="2015-07-21T10:18:00Z">
              <w:r w:rsidRPr="00C106B9" w:rsidDel="00797690">
                <w:rPr>
                  <w:rFonts w:cstheme="minorHAnsi"/>
                  <w:b/>
                  <w:color w:val="FFFFFF" w:themeColor="background1"/>
                  <w:szCs w:val="18"/>
                </w:rPr>
                <w:delText>Query Data Elements</w:delText>
              </w:r>
            </w:del>
          </w:p>
          <w:p w14:paraId="70A684DE" w14:textId="2FC9E0A6" w:rsidR="005F4718" w:rsidDel="00797690" w:rsidRDefault="005F4718" w:rsidP="009C3129">
            <w:pPr>
              <w:spacing w:after="60"/>
              <w:ind w:firstLine="0"/>
              <w:rPr>
                <w:del w:id="52575" w:author="Ramasubramani, Hariharan" w:date="2015-07-21T10:18:00Z"/>
                <w:rFonts w:cstheme="minorHAnsi"/>
                <w:b/>
                <w:color w:val="FFFFFF" w:themeColor="background1"/>
                <w:sz w:val="20"/>
                <w:szCs w:val="18"/>
              </w:rPr>
            </w:pPr>
            <w:del w:id="52576" w:author="Ramasubramani, Hariharan" w:date="2015-07-21T10:18:00Z">
              <w:r w:rsidRPr="00C106B9" w:rsidDel="00797690">
                <w:rPr>
                  <w:rFonts w:cstheme="minorHAnsi"/>
                  <w:b/>
                  <w:color w:val="FFFFFF" w:themeColor="background1"/>
                  <w:sz w:val="20"/>
                  <w:szCs w:val="18"/>
                </w:rPr>
                <w:delText>Required: Mandatory (M), Conditional Mandatory (CM), Optional (O), Auto-Populated (AP</w:delText>
              </w:r>
              <w:r w:rsidDel="00797690">
                <w:rPr>
                  <w:rFonts w:cstheme="minorHAnsi"/>
                  <w:b/>
                  <w:color w:val="FFFFFF" w:themeColor="background1"/>
                  <w:sz w:val="20"/>
                  <w:szCs w:val="18"/>
                </w:rPr>
                <w:delText>)</w:delText>
              </w:r>
            </w:del>
          </w:p>
          <w:p w14:paraId="3F4435DB" w14:textId="6EBC04F0" w:rsidR="005F4718" w:rsidRPr="000337E7" w:rsidDel="00797690" w:rsidRDefault="005F4718" w:rsidP="009C3129">
            <w:pPr>
              <w:spacing w:after="60"/>
              <w:ind w:firstLine="0"/>
              <w:rPr>
                <w:del w:id="52577" w:author="Ramasubramani, Hariharan" w:date="2015-07-21T10:18:00Z"/>
                <w:rFonts w:cstheme="minorHAnsi"/>
                <w:b/>
                <w:color w:val="FFFFFF" w:themeColor="background1"/>
                <w:sz w:val="18"/>
                <w:szCs w:val="18"/>
              </w:rPr>
            </w:pPr>
            <w:del w:id="52578" w:author="Ramasubramani, Hariharan" w:date="2015-07-21T10:18:00Z">
              <w:r w:rsidRPr="000337E7" w:rsidDel="00797690">
                <w:rPr>
                  <w:rFonts w:cstheme="minorHAnsi"/>
                  <w:b/>
                  <w:color w:val="FFFFFF" w:themeColor="background1"/>
                  <w:sz w:val="18"/>
                  <w:szCs w:val="18"/>
                </w:rPr>
                <w:delText>Caption:  Field Label</w:delText>
              </w:r>
            </w:del>
          </w:p>
          <w:p w14:paraId="36D2DA1E" w14:textId="799655F0" w:rsidR="005F4718" w:rsidRPr="000337E7" w:rsidDel="00797690" w:rsidRDefault="005F4718" w:rsidP="009C3129">
            <w:pPr>
              <w:spacing w:after="60"/>
              <w:ind w:firstLine="0"/>
              <w:rPr>
                <w:del w:id="52579" w:author="Ramasubramani, Hariharan" w:date="2015-07-21T10:18:00Z"/>
                <w:rFonts w:cstheme="minorHAnsi"/>
                <w:b/>
                <w:color w:val="FFFFFF" w:themeColor="background1"/>
                <w:sz w:val="18"/>
                <w:szCs w:val="18"/>
              </w:rPr>
            </w:pPr>
            <w:del w:id="52580" w:author="Ramasubramani, Hariharan" w:date="2015-07-21T10:18:00Z">
              <w:r w:rsidRPr="000337E7" w:rsidDel="00797690">
                <w:rPr>
                  <w:rFonts w:cstheme="minorHAnsi"/>
                  <w:b/>
                  <w:color w:val="FFFFFF" w:themeColor="background1"/>
                  <w:sz w:val="18"/>
                  <w:szCs w:val="18"/>
                </w:rPr>
                <w:delText>Editable: Not Editable (NE), Editable (E)</w:delText>
              </w:r>
            </w:del>
          </w:p>
          <w:p w14:paraId="52067648" w14:textId="35E5E54C" w:rsidR="005F4718" w:rsidRPr="00C106B9" w:rsidDel="00797690" w:rsidRDefault="005F4718" w:rsidP="009C3129">
            <w:pPr>
              <w:spacing w:after="60"/>
              <w:ind w:firstLine="0"/>
              <w:rPr>
                <w:del w:id="52581" w:author="Ramasubramani, Hariharan" w:date="2015-07-21T10:18:00Z"/>
                <w:rFonts w:cstheme="minorHAnsi"/>
                <w:b/>
                <w:color w:val="000000" w:themeColor="text1"/>
                <w:sz w:val="20"/>
                <w:szCs w:val="18"/>
              </w:rPr>
            </w:pPr>
            <w:del w:id="52582" w:author="Ramasubramani, Hariharan" w:date="2015-07-21T10:18:00Z">
              <w:r w:rsidRPr="000337E7" w:rsidDel="00797690">
                <w:rPr>
                  <w:rFonts w:cstheme="minorHAnsi"/>
                  <w:b/>
                  <w:color w:val="FFFFFF" w:themeColor="background1"/>
                  <w:sz w:val="18"/>
                  <w:szCs w:val="18"/>
                </w:rPr>
                <w:delText>Field Type:  Date/Time, Alpha-Numeric Special Characters (</w:delText>
              </w:r>
              <w:r w:rsidR="00A137AC" w:rsidDel="00797690">
                <w:rPr>
                  <w:rFonts w:cstheme="minorHAnsi"/>
                  <w:b/>
                  <w:color w:val="FFFFFF" w:themeColor="background1"/>
                  <w:sz w:val="18"/>
                  <w:szCs w:val="18"/>
                </w:rPr>
                <w:delText>ANSC</w:delText>
              </w:r>
              <w:r w:rsidRPr="000337E7" w:rsidDel="00797690">
                <w:rPr>
                  <w:rFonts w:cstheme="minorHAnsi"/>
                  <w:b/>
                  <w:color w:val="FFFFFF" w:themeColor="background1"/>
                  <w:sz w:val="18"/>
                  <w:szCs w:val="18"/>
                </w:rPr>
                <w:delText>), Boolean (radio button)</w:delText>
              </w:r>
            </w:del>
          </w:p>
        </w:tc>
      </w:tr>
      <w:tr w:rsidR="005F4718" w:rsidRPr="00C106B9" w:rsidDel="00797690" w14:paraId="2E7B7055" w14:textId="007E2C99" w:rsidTr="008C172F">
        <w:trPr>
          <w:cantSplit/>
          <w:trHeight w:val="152"/>
          <w:tblHeader/>
          <w:jc w:val="center"/>
          <w:del w:id="52583" w:author="Ramasubramani, Hariharan" w:date="2015-07-21T10:18:00Z"/>
        </w:trPr>
        <w:tc>
          <w:tcPr>
            <w:tcW w:w="103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C51181E" w14:textId="73E7D3CC" w:rsidR="005F4718" w:rsidRPr="00C106B9" w:rsidDel="00797690" w:rsidRDefault="005F4718" w:rsidP="009C3129">
            <w:pPr>
              <w:spacing w:before="60"/>
              <w:ind w:left="-9" w:right="-121" w:firstLine="0"/>
              <w:jc w:val="center"/>
              <w:rPr>
                <w:del w:id="52584" w:author="Ramasubramani, Hariharan" w:date="2015-07-21T10:18:00Z"/>
                <w:rFonts w:cstheme="minorHAnsi"/>
                <w:b/>
                <w:color w:val="000000" w:themeColor="text1"/>
                <w:sz w:val="20"/>
                <w:szCs w:val="18"/>
              </w:rPr>
            </w:pPr>
            <w:del w:id="52585" w:author="Ramasubramani, Hariharan" w:date="2015-07-21T10:18:00Z">
              <w:r w:rsidRPr="00C106B9" w:rsidDel="00797690">
                <w:rPr>
                  <w:rFonts w:cstheme="minorHAnsi"/>
                  <w:b/>
                  <w:color w:val="000000" w:themeColor="text1"/>
                  <w:sz w:val="20"/>
                  <w:szCs w:val="18"/>
                </w:rPr>
                <w:delText>Req’t #</w:delText>
              </w:r>
            </w:del>
          </w:p>
        </w:tc>
        <w:tc>
          <w:tcPr>
            <w:tcW w:w="190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E1711F0" w14:textId="1FB538F0" w:rsidR="005F4718" w:rsidRPr="00C106B9" w:rsidDel="00797690" w:rsidRDefault="005F4718" w:rsidP="009C3129">
            <w:pPr>
              <w:spacing w:before="60"/>
              <w:ind w:left="-18" w:right="-75" w:firstLine="0"/>
              <w:rPr>
                <w:del w:id="52586" w:author="Ramasubramani, Hariharan" w:date="2015-07-21T10:18:00Z"/>
                <w:rFonts w:cstheme="minorHAnsi"/>
                <w:b/>
                <w:color w:val="000000" w:themeColor="text1"/>
                <w:sz w:val="20"/>
                <w:szCs w:val="18"/>
              </w:rPr>
            </w:pPr>
            <w:del w:id="52587" w:author="Ramasubramani, Hariharan" w:date="2015-07-21T10:18:00Z">
              <w:r w:rsidRPr="00C106B9" w:rsidDel="00797690">
                <w:rPr>
                  <w:rFonts w:cstheme="minorHAnsi"/>
                  <w:b/>
                  <w:color w:val="000000" w:themeColor="text1"/>
                  <w:sz w:val="20"/>
                  <w:szCs w:val="18"/>
                </w:rPr>
                <w:delText>Data Element</w:delText>
              </w:r>
            </w:del>
          </w:p>
        </w:tc>
        <w:tc>
          <w:tcPr>
            <w:tcW w:w="759"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617F244" w14:textId="06562489" w:rsidR="005F4718" w:rsidRPr="00C106B9" w:rsidDel="00797690" w:rsidRDefault="005F4718" w:rsidP="009C3129">
            <w:pPr>
              <w:spacing w:before="60"/>
              <w:ind w:left="-61" w:right="-99" w:firstLine="0"/>
              <w:jc w:val="center"/>
              <w:rPr>
                <w:del w:id="52588" w:author="Ramasubramani, Hariharan" w:date="2015-07-21T10:18:00Z"/>
                <w:rFonts w:cstheme="minorHAnsi"/>
                <w:b/>
                <w:color w:val="000000" w:themeColor="text1"/>
                <w:sz w:val="20"/>
                <w:szCs w:val="18"/>
              </w:rPr>
            </w:pPr>
            <w:del w:id="52589" w:author="Ramasubramani, Hariharan" w:date="2015-07-21T10:18:00Z">
              <w:r w:rsidRPr="00C106B9" w:rsidDel="00797690">
                <w:rPr>
                  <w:rFonts w:cstheme="minorHAnsi"/>
                  <w:b/>
                  <w:color w:val="000000" w:themeColor="text1"/>
                  <w:sz w:val="20"/>
                  <w:szCs w:val="18"/>
                </w:rPr>
                <w:delText>Caption</w:delText>
              </w:r>
            </w:del>
          </w:p>
        </w:tc>
        <w:tc>
          <w:tcPr>
            <w:tcW w:w="941"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FB5D885" w14:textId="31C44AFA" w:rsidR="005F4718" w:rsidRPr="00C106B9" w:rsidDel="00797690" w:rsidRDefault="005F4718" w:rsidP="009C3129">
            <w:pPr>
              <w:spacing w:before="60"/>
              <w:ind w:left="-125" w:right="-63" w:firstLine="0"/>
              <w:jc w:val="center"/>
              <w:rPr>
                <w:del w:id="52590" w:author="Ramasubramani, Hariharan" w:date="2015-07-21T10:18:00Z"/>
                <w:rFonts w:cstheme="minorHAnsi"/>
                <w:b/>
                <w:color w:val="000000" w:themeColor="text1"/>
                <w:sz w:val="20"/>
                <w:szCs w:val="18"/>
              </w:rPr>
            </w:pPr>
            <w:del w:id="52591" w:author="Ramasubramani, Hariharan" w:date="2015-07-21T10:18:00Z">
              <w:r w:rsidRPr="00C106B9" w:rsidDel="00797690">
                <w:rPr>
                  <w:rFonts w:cstheme="minorHAnsi"/>
                  <w:b/>
                  <w:color w:val="000000" w:themeColor="text1"/>
                  <w:sz w:val="20"/>
                  <w:szCs w:val="18"/>
                </w:rPr>
                <w:delText>Required</w:delText>
              </w:r>
            </w:del>
          </w:p>
        </w:tc>
        <w:tc>
          <w:tcPr>
            <w:tcW w:w="78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E403A89" w14:textId="527D1CEE" w:rsidR="005F4718" w:rsidRPr="00C106B9" w:rsidDel="00797690" w:rsidRDefault="005F4718" w:rsidP="009C3129">
            <w:pPr>
              <w:spacing w:before="60"/>
              <w:ind w:left="-57" w:right="-66" w:firstLine="0"/>
              <w:jc w:val="center"/>
              <w:rPr>
                <w:del w:id="52592" w:author="Ramasubramani, Hariharan" w:date="2015-07-21T10:18:00Z"/>
                <w:rFonts w:cstheme="minorHAnsi"/>
                <w:b/>
                <w:color w:val="000000" w:themeColor="text1"/>
                <w:sz w:val="20"/>
                <w:szCs w:val="18"/>
              </w:rPr>
            </w:pPr>
            <w:del w:id="52593" w:author="Ramasubramani, Hariharan" w:date="2015-07-21T10:18:00Z">
              <w:r w:rsidRPr="00C106B9" w:rsidDel="00797690">
                <w:rPr>
                  <w:rFonts w:cstheme="minorHAnsi"/>
                  <w:b/>
                  <w:color w:val="000000" w:themeColor="text1"/>
                  <w:sz w:val="20"/>
                  <w:szCs w:val="18"/>
                </w:rPr>
                <w:delText xml:space="preserve">Editable </w:delText>
              </w:r>
            </w:del>
          </w:p>
        </w:tc>
        <w:tc>
          <w:tcPr>
            <w:tcW w:w="124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11279E7" w14:textId="24CBB493" w:rsidR="005F4718" w:rsidRPr="00C106B9" w:rsidDel="00797690" w:rsidRDefault="005F4718" w:rsidP="009C3129">
            <w:pPr>
              <w:spacing w:before="60"/>
              <w:ind w:left="-57" w:firstLine="0"/>
              <w:jc w:val="center"/>
              <w:rPr>
                <w:del w:id="52594" w:author="Ramasubramani, Hariharan" w:date="2015-07-21T10:18:00Z"/>
                <w:rFonts w:cstheme="minorHAnsi"/>
                <w:b/>
                <w:color w:val="000000" w:themeColor="text1"/>
                <w:sz w:val="20"/>
                <w:szCs w:val="18"/>
              </w:rPr>
            </w:pPr>
            <w:del w:id="52595" w:author="Ramasubramani, Hariharan" w:date="2015-07-21T10:18:00Z">
              <w:r w:rsidRPr="00C106B9" w:rsidDel="00797690">
                <w:rPr>
                  <w:rFonts w:cstheme="minorHAnsi"/>
                  <w:b/>
                  <w:color w:val="000000" w:themeColor="text1"/>
                  <w:sz w:val="20"/>
                  <w:szCs w:val="18"/>
                </w:rPr>
                <w:delText>Field Type</w:delText>
              </w:r>
            </w:del>
          </w:p>
        </w:tc>
        <w:tc>
          <w:tcPr>
            <w:tcW w:w="734"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CDB6E8F" w14:textId="35DB2446" w:rsidR="005F4718" w:rsidRPr="00C106B9" w:rsidDel="00797690" w:rsidRDefault="005F4718" w:rsidP="009C3129">
            <w:pPr>
              <w:spacing w:before="60"/>
              <w:ind w:left="-57" w:right="-64" w:firstLine="0"/>
              <w:jc w:val="center"/>
              <w:rPr>
                <w:del w:id="52596" w:author="Ramasubramani, Hariharan" w:date="2015-07-21T10:18:00Z"/>
                <w:rFonts w:cstheme="minorHAnsi"/>
                <w:b/>
                <w:color w:val="000000" w:themeColor="text1"/>
                <w:sz w:val="20"/>
                <w:szCs w:val="18"/>
              </w:rPr>
            </w:pPr>
            <w:del w:id="52597" w:author="Ramasubramani, Hariharan" w:date="2015-07-21T10:18:00Z">
              <w:r w:rsidRPr="00C106B9" w:rsidDel="00797690">
                <w:rPr>
                  <w:rFonts w:cstheme="minorHAnsi"/>
                  <w:b/>
                  <w:color w:val="000000" w:themeColor="text1"/>
                  <w:sz w:val="20"/>
                  <w:szCs w:val="18"/>
                </w:rPr>
                <w:delText>Length</w:delText>
              </w:r>
            </w:del>
          </w:p>
        </w:tc>
        <w:tc>
          <w:tcPr>
            <w:tcW w:w="219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92D1D0B" w14:textId="330B661A" w:rsidR="005F4718" w:rsidRPr="00C106B9" w:rsidDel="00797690" w:rsidRDefault="005F4718" w:rsidP="009C3129">
            <w:pPr>
              <w:spacing w:before="60"/>
              <w:ind w:left="-57" w:right="-119" w:firstLine="0"/>
              <w:jc w:val="center"/>
              <w:rPr>
                <w:del w:id="52598" w:author="Ramasubramani, Hariharan" w:date="2015-07-21T10:18:00Z"/>
                <w:rFonts w:cstheme="minorHAnsi"/>
                <w:b/>
                <w:color w:val="000000" w:themeColor="text1"/>
                <w:sz w:val="20"/>
                <w:szCs w:val="18"/>
              </w:rPr>
            </w:pPr>
            <w:del w:id="52599" w:author="Ramasubramani, Hariharan" w:date="2015-07-21T10:18:00Z">
              <w:r w:rsidRPr="00C106B9" w:rsidDel="00797690">
                <w:rPr>
                  <w:rFonts w:cstheme="minorHAnsi"/>
                  <w:b/>
                  <w:color w:val="000000" w:themeColor="text1"/>
                  <w:sz w:val="20"/>
                  <w:szCs w:val="18"/>
                </w:rPr>
                <w:delText>Format/Valid Values</w:delText>
              </w:r>
            </w:del>
          </w:p>
        </w:tc>
        <w:tc>
          <w:tcPr>
            <w:tcW w:w="120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2C01892" w14:textId="5758B0A9" w:rsidR="005F4718" w:rsidRPr="00C106B9" w:rsidDel="00797690" w:rsidRDefault="005F4718" w:rsidP="009C3129">
            <w:pPr>
              <w:spacing w:before="60"/>
              <w:ind w:left="-57" w:right="-47" w:firstLine="0"/>
              <w:jc w:val="center"/>
              <w:rPr>
                <w:del w:id="52600" w:author="Ramasubramani, Hariharan" w:date="2015-07-21T10:18:00Z"/>
                <w:rFonts w:cstheme="minorHAnsi"/>
                <w:b/>
                <w:color w:val="000000" w:themeColor="text1"/>
                <w:sz w:val="20"/>
                <w:szCs w:val="18"/>
              </w:rPr>
            </w:pPr>
            <w:del w:id="52601" w:author="Ramasubramani, Hariharan" w:date="2015-07-21T10:18:00Z">
              <w:r w:rsidRPr="00C106B9" w:rsidDel="00797690">
                <w:rPr>
                  <w:rFonts w:cstheme="minorHAnsi"/>
                  <w:b/>
                  <w:color w:val="000000" w:themeColor="text1"/>
                  <w:sz w:val="20"/>
                  <w:szCs w:val="18"/>
                </w:rPr>
                <w:delText xml:space="preserve">Default </w:delText>
              </w:r>
            </w:del>
          </w:p>
        </w:tc>
      </w:tr>
      <w:tr w:rsidR="005F4718" w:rsidRPr="00C106B9" w:rsidDel="00797690" w14:paraId="3519656D" w14:textId="014511B3" w:rsidTr="008C172F">
        <w:trPr>
          <w:cantSplit/>
          <w:trHeight w:val="314"/>
          <w:jc w:val="center"/>
          <w:del w:id="52602" w:author="Ramasubramani, Hariharan" w:date="2015-07-21T10:18:00Z"/>
        </w:trPr>
        <w:tc>
          <w:tcPr>
            <w:tcW w:w="1036" w:type="dxa"/>
            <w:tcBorders>
              <w:top w:val="single" w:sz="4" w:space="0" w:color="auto"/>
              <w:left w:val="single" w:sz="4" w:space="0" w:color="auto"/>
              <w:bottom w:val="single" w:sz="4" w:space="0" w:color="auto"/>
              <w:right w:val="single" w:sz="4" w:space="0" w:color="auto"/>
            </w:tcBorders>
          </w:tcPr>
          <w:p w14:paraId="509137CE" w14:textId="03819DF6" w:rsidR="005F4718" w:rsidRPr="00C106B9" w:rsidDel="00797690" w:rsidRDefault="005F4718" w:rsidP="00524BF5">
            <w:pPr>
              <w:pStyle w:val="ListParagraph"/>
              <w:numPr>
                <w:ilvl w:val="3"/>
                <w:numId w:val="22"/>
              </w:numPr>
              <w:overflowPunct w:val="0"/>
              <w:autoSpaceDE w:val="0"/>
              <w:autoSpaceDN w:val="0"/>
              <w:spacing w:after="60"/>
              <w:ind w:left="-43" w:firstLine="0"/>
              <w:textAlignment w:val="baseline"/>
              <w:rPr>
                <w:del w:id="52603" w:author="Ramasubramani, Hariharan" w:date="2015-07-21T10:18:00Z"/>
                <w:rFonts w:cstheme="minorHAnsi"/>
                <w:color w:val="000000" w:themeColor="text1"/>
              </w:rPr>
            </w:pPr>
          </w:p>
        </w:tc>
        <w:tc>
          <w:tcPr>
            <w:tcW w:w="1906" w:type="dxa"/>
            <w:tcBorders>
              <w:top w:val="single" w:sz="4" w:space="0" w:color="auto"/>
              <w:left w:val="single" w:sz="4" w:space="0" w:color="auto"/>
              <w:bottom w:val="single" w:sz="4" w:space="0" w:color="auto"/>
              <w:right w:val="single" w:sz="4" w:space="0" w:color="auto"/>
            </w:tcBorders>
          </w:tcPr>
          <w:p w14:paraId="6E16CC40" w14:textId="1E959893" w:rsidR="005F4718" w:rsidRPr="00C106B9" w:rsidDel="00797690" w:rsidRDefault="005F4718" w:rsidP="009C3129">
            <w:pPr>
              <w:ind w:firstLine="0"/>
              <w:rPr>
                <w:del w:id="52604" w:author="Ramasubramani, Hariharan" w:date="2015-07-21T10:18:00Z"/>
                <w:rFonts w:cstheme="minorHAnsi"/>
                <w:color w:val="000000" w:themeColor="text1"/>
              </w:rPr>
            </w:pPr>
            <w:del w:id="52605" w:author="Ramasubramani, Hariharan" w:date="2015-07-21T10:18:00Z">
              <w:r w:rsidRPr="00C106B9" w:rsidDel="00797690">
                <w:rPr>
                  <w:rFonts w:cstheme="minorHAnsi"/>
                  <w:color w:val="000000" w:themeColor="text1"/>
                </w:rPr>
                <w:delText>Package Name</w:delText>
              </w:r>
            </w:del>
          </w:p>
        </w:tc>
        <w:tc>
          <w:tcPr>
            <w:tcW w:w="759" w:type="dxa"/>
            <w:tcBorders>
              <w:top w:val="single" w:sz="4" w:space="0" w:color="auto"/>
              <w:left w:val="single" w:sz="4" w:space="0" w:color="auto"/>
              <w:bottom w:val="single" w:sz="4" w:space="0" w:color="auto"/>
              <w:right w:val="single" w:sz="4" w:space="0" w:color="auto"/>
            </w:tcBorders>
          </w:tcPr>
          <w:p w14:paraId="7BA69B19" w14:textId="6C0AF2D5" w:rsidR="005F4718" w:rsidRPr="00C106B9" w:rsidDel="00797690" w:rsidRDefault="005F4718" w:rsidP="009C3129">
            <w:pPr>
              <w:ind w:firstLine="0"/>
              <w:rPr>
                <w:del w:id="52606" w:author="Ramasubramani, Hariharan" w:date="2015-07-21T10:18:00Z"/>
                <w:rFonts w:cstheme="minorHAnsi"/>
                <w:color w:val="000000" w:themeColor="text1"/>
              </w:rPr>
            </w:pPr>
            <w:del w:id="52607" w:author="Ramasubramani, Hariharan" w:date="2015-07-21T10:18:00Z">
              <w:r w:rsidRPr="00C106B9" w:rsidDel="00797690">
                <w:rPr>
                  <w:rFonts w:cstheme="minorHAnsi"/>
                  <w:color w:val="000000" w:themeColor="text1"/>
                </w:rPr>
                <w:delText>-</w:delText>
              </w:r>
            </w:del>
          </w:p>
        </w:tc>
        <w:tc>
          <w:tcPr>
            <w:tcW w:w="941" w:type="dxa"/>
            <w:tcBorders>
              <w:top w:val="single" w:sz="4" w:space="0" w:color="auto"/>
              <w:left w:val="single" w:sz="4" w:space="0" w:color="auto"/>
              <w:bottom w:val="single" w:sz="4" w:space="0" w:color="auto"/>
              <w:right w:val="single" w:sz="4" w:space="0" w:color="auto"/>
            </w:tcBorders>
          </w:tcPr>
          <w:p w14:paraId="419904FE" w14:textId="1C943709" w:rsidR="005F4718" w:rsidRPr="00C106B9" w:rsidDel="00797690" w:rsidRDefault="005F4718" w:rsidP="009C3129">
            <w:pPr>
              <w:ind w:left="-57" w:firstLine="0"/>
              <w:jc w:val="center"/>
              <w:rPr>
                <w:del w:id="52608" w:author="Ramasubramani, Hariharan" w:date="2015-07-21T10:18:00Z"/>
                <w:rFonts w:cstheme="minorHAnsi"/>
                <w:color w:val="000000" w:themeColor="text1"/>
              </w:rPr>
            </w:pPr>
            <w:del w:id="52609" w:author="Ramasubramani, Hariharan" w:date="2015-07-21T10:18:00Z">
              <w:r w:rsidDel="00797690">
                <w:rPr>
                  <w:rFonts w:cstheme="minorHAnsi"/>
                  <w:color w:val="000000" w:themeColor="text1"/>
                </w:rPr>
                <w:delText>O</w:delText>
              </w:r>
            </w:del>
          </w:p>
        </w:tc>
        <w:tc>
          <w:tcPr>
            <w:tcW w:w="788" w:type="dxa"/>
            <w:tcBorders>
              <w:top w:val="single" w:sz="4" w:space="0" w:color="auto"/>
              <w:left w:val="single" w:sz="4" w:space="0" w:color="auto"/>
              <w:bottom w:val="single" w:sz="4" w:space="0" w:color="auto"/>
              <w:right w:val="single" w:sz="4" w:space="0" w:color="auto"/>
            </w:tcBorders>
          </w:tcPr>
          <w:p w14:paraId="2661684E" w14:textId="7D101108" w:rsidR="005F4718" w:rsidRPr="00C106B9" w:rsidDel="00797690" w:rsidRDefault="005F4718" w:rsidP="009C3129">
            <w:pPr>
              <w:ind w:left="-57" w:firstLine="0"/>
              <w:jc w:val="center"/>
              <w:rPr>
                <w:del w:id="52610" w:author="Ramasubramani, Hariharan" w:date="2015-07-21T10:18:00Z"/>
                <w:rFonts w:cstheme="minorHAnsi"/>
                <w:color w:val="000000" w:themeColor="text1"/>
              </w:rPr>
            </w:pPr>
            <w:del w:id="52611" w:author="Ramasubramani, Hariharan" w:date="2015-07-21T10:18:00Z">
              <w:r w:rsidRPr="00C106B9" w:rsidDel="00797690">
                <w:rPr>
                  <w:rFonts w:cstheme="minorHAnsi"/>
                  <w:color w:val="000000" w:themeColor="text1"/>
                </w:rPr>
                <w:delText>-</w:delText>
              </w:r>
            </w:del>
          </w:p>
        </w:tc>
        <w:tc>
          <w:tcPr>
            <w:tcW w:w="1243" w:type="dxa"/>
            <w:tcBorders>
              <w:top w:val="single" w:sz="4" w:space="0" w:color="auto"/>
              <w:left w:val="single" w:sz="4" w:space="0" w:color="auto"/>
              <w:bottom w:val="single" w:sz="4" w:space="0" w:color="auto"/>
              <w:right w:val="single" w:sz="4" w:space="0" w:color="auto"/>
            </w:tcBorders>
          </w:tcPr>
          <w:p w14:paraId="01EB3E9F" w14:textId="49BEEF6E" w:rsidR="005F4718" w:rsidRPr="00C106B9" w:rsidDel="00797690" w:rsidRDefault="00A137AC" w:rsidP="009C3129">
            <w:pPr>
              <w:ind w:left="-57" w:right="-98" w:firstLine="0"/>
              <w:jc w:val="center"/>
              <w:rPr>
                <w:del w:id="52612" w:author="Ramasubramani, Hariharan" w:date="2015-07-21T10:18:00Z"/>
                <w:rFonts w:cstheme="minorHAnsi"/>
                <w:color w:val="000000" w:themeColor="text1"/>
              </w:rPr>
            </w:pPr>
            <w:del w:id="52613" w:author="Ramasubramani, Hariharan" w:date="2015-07-21T10:18:00Z">
              <w:r w:rsidDel="00797690">
                <w:rPr>
                  <w:rFonts w:cstheme="minorHAnsi"/>
                  <w:color w:val="000000" w:themeColor="text1"/>
                </w:rPr>
                <w:delText>ANSC</w:delText>
              </w:r>
            </w:del>
          </w:p>
        </w:tc>
        <w:tc>
          <w:tcPr>
            <w:tcW w:w="734" w:type="dxa"/>
            <w:tcBorders>
              <w:top w:val="single" w:sz="4" w:space="0" w:color="auto"/>
              <w:left w:val="single" w:sz="4" w:space="0" w:color="auto"/>
              <w:bottom w:val="single" w:sz="4" w:space="0" w:color="auto"/>
              <w:right w:val="single" w:sz="4" w:space="0" w:color="auto"/>
            </w:tcBorders>
          </w:tcPr>
          <w:p w14:paraId="38CE1BC6" w14:textId="3CF4334A" w:rsidR="005F4718" w:rsidRPr="00C106B9" w:rsidDel="00797690" w:rsidRDefault="005F4718" w:rsidP="009C3129">
            <w:pPr>
              <w:ind w:left="-57" w:firstLine="0"/>
              <w:jc w:val="center"/>
              <w:rPr>
                <w:del w:id="52614" w:author="Ramasubramani, Hariharan" w:date="2015-07-21T10:18:00Z"/>
                <w:rFonts w:cstheme="minorHAnsi"/>
                <w:color w:val="000000" w:themeColor="text1"/>
              </w:rPr>
            </w:pPr>
            <w:del w:id="52615" w:author="Ramasubramani, Hariharan" w:date="2015-07-21T10:18:00Z">
              <w:r w:rsidRPr="00C106B9" w:rsidDel="00797690">
                <w:rPr>
                  <w:rFonts w:cstheme="minorHAnsi"/>
                  <w:color w:val="000000" w:themeColor="text1"/>
                </w:rPr>
                <w:delText>-</w:delText>
              </w:r>
            </w:del>
          </w:p>
        </w:tc>
        <w:tc>
          <w:tcPr>
            <w:tcW w:w="2196" w:type="dxa"/>
            <w:tcBorders>
              <w:top w:val="single" w:sz="4" w:space="0" w:color="auto"/>
              <w:left w:val="single" w:sz="4" w:space="0" w:color="auto"/>
              <w:bottom w:val="single" w:sz="4" w:space="0" w:color="auto"/>
              <w:right w:val="single" w:sz="4" w:space="0" w:color="auto"/>
            </w:tcBorders>
          </w:tcPr>
          <w:p w14:paraId="560C55BE" w14:textId="51850C11" w:rsidR="005F4718" w:rsidRPr="00C106B9" w:rsidDel="00797690" w:rsidRDefault="005F4718" w:rsidP="009C3129">
            <w:pPr>
              <w:tabs>
                <w:tab w:val="left" w:pos="81"/>
              </w:tabs>
              <w:ind w:left="-61" w:firstLine="0"/>
              <w:rPr>
                <w:del w:id="52616" w:author="Ramasubramani, Hariharan" w:date="2015-07-21T10:18:00Z"/>
                <w:rFonts w:cstheme="minorHAnsi"/>
                <w:color w:val="000000" w:themeColor="text1"/>
              </w:rPr>
            </w:pPr>
            <w:del w:id="52617" w:author="Ramasubramani, Hariharan" w:date="2015-07-21T10:18:00Z">
              <w:r w:rsidRPr="00C106B9" w:rsidDel="00797690">
                <w:rPr>
                  <w:rFonts w:cstheme="minorHAnsi"/>
                  <w:color w:val="000000" w:themeColor="text1"/>
                </w:rPr>
                <w:delText xml:space="preserve">See: </w:delText>
              </w:r>
              <w:r w:rsidDel="00797690">
                <w:rPr>
                  <w:rFonts w:cstheme="minorHAnsi"/>
                  <w:color w:val="000000" w:themeColor="text1"/>
                </w:rPr>
                <w:delText>8.2.1.1</w:delText>
              </w:r>
            </w:del>
          </w:p>
        </w:tc>
        <w:tc>
          <w:tcPr>
            <w:tcW w:w="1207" w:type="dxa"/>
            <w:tcBorders>
              <w:top w:val="single" w:sz="4" w:space="0" w:color="auto"/>
              <w:left w:val="single" w:sz="4" w:space="0" w:color="auto"/>
              <w:bottom w:val="single" w:sz="4" w:space="0" w:color="auto"/>
              <w:right w:val="single" w:sz="4" w:space="0" w:color="auto"/>
            </w:tcBorders>
          </w:tcPr>
          <w:p w14:paraId="32425090" w14:textId="61F7FA2A" w:rsidR="005F4718" w:rsidRPr="00C106B9" w:rsidDel="00797690" w:rsidRDefault="005F4718" w:rsidP="009C3129">
            <w:pPr>
              <w:ind w:left="-57" w:firstLine="0"/>
              <w:jc w:val="center"/>
              <w:rPr>
                <w:del w:id="52618" w:author="Ramasubramani, Hariharan" w:date="2015-07-21T10:18:00Z"/>
                <w:rFonts w:cstheme="minorHAnsi"/>
                <w:color w:val="000000" w:themeColor="text1"/>
              </w:rPr>
            </w:pPr>
            <w:del w:id="52619" w:author="Ramasubramani, Hariharan" w:date="2015-07-21T10:18:00Z">
              <w:r w:rsidRPr="00C106B9" w:rsidDel="00797690">
                <w:rPr>
                  <w:rFonts w:cstheme="minorHAnsi"/>
                  <w:color w:val="000000" w:themeColor="text1"/>
                </w:rPr>
                <w:delText>&lt;</w:delText>
              </w:r>
              <w:r w:rsidDel="00797690">
                <w:rPr>
                  <w:rFonts w:cstheme="minorHAnsi"/>
                  <w:color w:val="000000" w:themeColor="text1"/>
                </w:rPr>
                <w:delText>Blank</w:delText>
              </w:r>
              <w:r w:rsidRPr="00C106B9" w:rsidDel="00797690">
                <w:rPr>
                  <w:rFonts w:cstheme="minorHAnsi"/>
                  <w:color w:val="000000" w:themeColor="text1"/>
                </w:rPr>
                <w:delText>&gt;</w:delText>
              </w:r>
            </w:del>
          </w:p>
        </w:tc>
      </w:tr>
      <w:tr w:rsidR="005F4718" w:rsidRPr="00C106B9" w:rsidDel="00797690" w14:paraId="16CE51D0" w14:textId="5282D284" w:rsidTr="008C172F">
        <w:trPr>
          <w:cantSplit/>
          <w:trHeight w:val="314"/>
          <w:jc w:val="center"/>
          <w:del w:id="52620" w:author="Ramasubramani, Hariharan" w:date="2015-07-21T10:18:00Z"/>
        </w:trPr>
        <w:tc>
          <w:tcPr>
            <w:tcW w:w="1036" w:type="dxa"/>
            <w:tcBorders>
              <w:top w:val="single" w:sz="4" w:space="0" w:color="auto"/>
              <w:left w:val="single" w:sz="4" w:space="0" w:color="auto"/>
              <w:bottom w:val="single" w:sz="4" w:space="0" w:color="auto"/>
              <w:right w:val="single" w:sz="4" w:space="0" w:color="auto"/>
            </w:tcBorders>
          </w:tcPr>
          <w:p w14:paraId="2A54DA85" w14:textId="51C4BDD8" w:rsidR="005F4718" w:rsidRPr="00C106B9" w:rsidDel="00797690" w:rsidRDefault="005F4718" w:rsidP="00524BF5">
            <w:pPr>
              <w:pStyle w:val="ListParagraph"/>
              <w:numPr>
                <w:ilvl w:val="3"/>
                <w:numId w:val="22"/>
              </w:numPr>
              <w:overflowPunct w:val="0"/>
              <w:autoSpaceDE w:val="0"/>
              <w:autoSpaceDN w:val="0"/>
              <w:spacing w:after="60"/>
              <w:ind w:left="-43" w:firstLine="0"/>
              <w:textAlignment w:val="baseline"/>
              <w:rPr>
                <w:del w:id="52621" w:author="Ramasubramani, Hariharan" w:date="2015-07-21T10:18:00Z"/>
                <w:rFonts w:cstheme="minorHAnsi"/>
                <w:color w:val="000000" w:themeColor="text1"/>
              </w:rPr>
            </w:pPr>
          </w:p>
        </w:tc>
        <w:tc>
          <w:tcPr>
            <w:tcW w:w="1906" w:type="dxa"/>
            <w:tcBorders>
              <w:top w:val="single" w:sz="4" w:space="0" w:color="auto"/>
              <w:left w:val="single" w:sz="4" w:space="0" w:color="auto"/>
              <w:bottom w:val="single" w:sz="4" w:space="0" w:color="auto"/>
              <w:right w:val="single" w:sz="4" w:space="0" w:color="auto"/>
            </w:tcBorders>
          </w:tcPr>
          <w:p w14:paraId="144FE494" w14:textId="636F8D50" w:rsidR="005F4718" w:rsidRPr="00C106B9" w:rsidDel="00797690" w:rsidRDefault="005F4718" w:rsidP="009C3129">
            <w:pPr>
              <w:ind w:firstLine="0"/>
              <w:rPr>
                <w:del w:id="52622" w:author="Ramasubramani, Hariharan" w:date="2015-07-21T10:18:00Z"/>
                <w:rFonts w:cstheme="minorHAnsi"/>
                <w:color w:val="000000" w:themeColor="text1"/>
              </w:rPr>
            </w:pPr>
            <w:del w:id="52623" w:author="Ramasubramani, Hariharan" w:date="2015-07-21T10:18:00Z">
              <w:r w:rsidDel="00797690">
                <w:rPr>
                  <w:rFonts w:cstheme="minorHAnsi"/>
                  <w:color w:val="000000" w:themeColor="text1"/>
                </w:rPr>
                <w:delText>Requirement Removed (CR 459)</w:delText>
              </w:r>
            </w:del>
          </w:p>
        </w:tc>
        <w:tc>
          <w:tcPr>
            <w:tcW w:w="759" w:type="dxa"/>
            <w:tcBorders>
              <w:top w:val="single" w:sz="4" w:space="0" w:color="auto"/>
              <w:left w:val="single" w:sz="4" w:space="0" w:color="auto"/>
              <w:bottom w:val="single" w:sz="4" w:space="0" w:color="auto"/>
              <w:right w:val="single" w:sz="4" w:space="0" w:color="auto"/>
            </w:tcBorders>
          </w:tcPr>
          <w:p w14:paraId="5800C773" w14:textId="498D2435" w:rsidR="005F4718" w:rsidRPr="00C106B9" w:rsidDel="00797690" w:rsidRDefault="005F4718" w:rsidP="009C3129">
            <w:pPr>
              <w:ind w:firstLine="0"/>
              <w:rPr>
                <w:del w:id="52624" w:author="Ramasubramani, Hariharan" w:date="2015-07-21T10:18:00Z"/>
                <w:rFonts w:cstheme="minorHAnsi"/>
                <w:color w:val="000000" w:themeColor="text1"/>
              </w:rPr>
            </w:pPr>
          </w:p>
        </w:tc>
        <w:tc>
          <w:tcPr>
            <w:tcW w:w="941" w:type="dxa"/>
            <w:tcBorders>
              <w:top w:val="single" w:sz="4" w:space="0" w:color="auto"/>
              <w:left w:val="single" w:sz="4" w:space="0" w:color="auto"/>
              <w:bottom w:val="single" w:sz="4" w:space="0" w:color="auto"/>
              <w:right w:val="single" w:sz="4" w:space="0" w:color="auto"/>
            </w:tcBorders>
          </w:tcPr>
          <w:p w14:paraId="30F05DC5" w14:textId="46B2DF8B" w:rsidR="005F4718" w:rsidRPr="00C106B9" w:rsidDel="00797690" w:rsidRDefault="005F4718" w:rsidP="009C3129">
            <w:pPr>
              <w:ind w:left="-57" w:firstLine="0"/>
              <w:jc w:val="center"/>
              <w:rPr>
                <w:del w:id="52625" w:author="Ramasubramani, Hariharan" w:date="2015-07-21T10:18:00Z"/>
                <w:rFonts w:cstheme="minorHAnsi"/>
                <w:color w:val="000000" w:themeColor="text1"/>
              </w:rPr>
            </w:pPr>
          </w:p>
        </w:tc>
        <w:tc>
          <w:tcPr>
            <w:tcW w:w="788" w:type="dxa"/>
            <w:tcBorders>
              <w:top w:val="single" w:sz="4" w:space="0" w:color="auto"/>
              <w:left w:val="single" w:sz="4" w:space="0" w:color="auto"/>
              <w:bottom w:val="single" w:sz="4" w:space="0" w:color="auto"/>
              <w:right w:val="single" w:sz="4" w:space="0" w:color="auto"/>
            </w:tcBorders>
          </w:tcPr>
          <w:p w14:paraId="104A23FD" w14:textId="5736AC9D" w:rsidR="005F4718" w:rsidRPr="00C106B9" w:rsidDel="00797690" w:rsidRDefault="005F4718" w:rsidP="009C3129">
            <w:pPr>
              <w:ind w:left="-57" w:firstLine="0"/>
              <w:jc w:val="center"/>
              <w:rPr>
                <w:del w:id="52626" w:author="Ramasubramani, Hariharan" w:date="2015-07-21T10:18:00Z"/>
                <w:rFonts w:cstheme="minorHAnsi"/>
                <w:color w:val="000000" w:themeColor="text1"/>
              </w:rPr>
            </w:pPr>
          </w:p>
        </w:tc>
        <w:tc>
          <w:tcPr>
            <w:tcW w:w="1243" w:type="dxa"/>
            <w:tcBorders>
              <w:top w:val="single" w:sz="4" w:space="0" w:color="auto"/>
              <w:left w:val="single" w:sz="4" w:space="0" w:color="auto"/>
              <w:bottom w:val="single" w:sz="4" w:space="0" w:color="auto"/>
              <w:right w:val="single" w:sz="4" w:space="0" w:color="auto"/>
            </w:tcBorders>
          </w:tcPr>
          <w:p w14:paraId="07535716" w14:textId="6788EA0F" w:rsidR="005F4718" w:rsidRPr="00C106B9" w:rsidDel="00797690" w:rsidRDefault="005F4718" w:rsidP="009C3129">
            <w:pPr>
              <w:ind w:left="-57" w:right="-98" w:firstLine="0"/>
              <w:jc w:val="center"/>
              <w:rPr>
                <w:del w:id="52627" w:author="Ramasubramani, Hariharan" w:date="2015-07-21T10:18:00Z"/>
                <w:rFonts w:cstheme="minorHAnsi"/>
                <w:color w:val="000000" w:themeColor="text1"/>
              </w:rPr>
            </w:pPr>
          </w:p>
        </w:tc>
        <w:tc>
          <w:tcPr>
            <w:tcW w:w="734" w:type="dxa"/>
            <w:tcBorders>
              <w:top w:val="single" w:sz="4" w:space="0" w:color="auto"/>
              <w:left w:val="single" w:sz="4" w:space="0" w:color="auto"/>
              <w:bottom w:val="single" w:sz="4" w:space="0" w:color="auto"/>
              <w:right w:val="single" w:sz="4" w:space="0" w:color="auto"/>
            </w:tcBorders>
          </w:tcPr>
          <w:p w14:paraId="2340A6FC" w14:textId="0A88384A" w:rsidR="005F4718" w:rsidRPr="00C106B9" w:rsidDel="00797690" w:rsidRDefault="005F4718" w:rsidP="009C3129">
            <w:pPr>
              <w:ind w:left="-57" w:firstLine="0"/>
              <w:jc w:val="center"/>
              <w:rPr>
                <w:del w:id="52628" w:author="Ramasubramani, Hariharan" w:date="2015-07-21T10:18:00Z"/>
                <w:rFonts w:cstheme="minorHAnsi"/>
                <w:color w:val="000000" w:themeColor="text1"/>
              </w:rPr>
            </w:pPr>
          </w:p>
        </w:tc>
        <w:tc>
          <w:tcPr>
            <w:tcW w:w="2196" w:type="dxa"/>
            <w:tcBorders>
              <w:top w:val="single" w:sz="4" w:space="0" w:color="auto"/>
              <w:left w:val="single" w:sz="4" w:space="0" w:color="auto"/>
              <w:bottom w:val="single" w:sz="4" w:space="0" w:color="auto"/>
              <w:right w:val="single" w:sz="4" w:space="0" w:color="auto"/>
            </w:tcBorders>
          </w:tcPr>
          <w:p w14:paraId="0252C9AC" w14:textId="26E42582" w:rsidR="005F4718" w:rsidRPr="00C106B9" w:rsidDel="00797690" w:rsidRDefault="005F4718" w:rsidP="009C3129">
            <w:pPr>
              <w:tabs>
                <w:tab w:val="left" w:pos="81"/>
              </w:tabs>
              <w:ind w:left="-61" w:firstLine="0"/>
              <w:rPr>
                <w:del w:id="52629" w:author="Ramasubramani, Hariharan" w:date="2015-07-21T10:18:00Z"/>
                <w:rFonts w:cstheme="minorHAnsi"/>
                <w:color w:val="000000" w:themeColor="text1"/>
              </w:rPr>
            </w:pPr>
          </w:p>
        </w:tc>
        <w:tc>
          <w:tcPr>
            <w:tcW w:w="1207" w:type="dxa"/>
            <w:tcBorders>
              <w:top w:val="single" w:sz="4" w:space="0" w:color="auto"/>
              <w:left w:val="single" w:sz="4" w:space="0" w:color="auto"/>
              <w:bottom w:val="single" w:sz="4" w:space="0" w:color="auto"/>
              <w:right w:val="single" w:sz="4" w:space="0" w:color="auto"/>
            </w:tcBorders>
          </w:tcPr>
          <w:p w14:paraId="3D0F80D5" w14:textId="197FAFAA" w:rsidR="005F4718" w:rsidRPr="00C106B9" w:rsidDel="00797690" w:rsidRDefault="005F4718" w:rsidP="009C3129">
            <w:pPr>
              <w:ind w:left="-57" w:firstLine="0"/>
              <w:jc w:val="center"/>
              <w:rPr>
                <w:del w:id="52630" w:author="Ramasubramani, Hariharan" w:date="2015-07-21T10:18:00Z"/>
                <w:rFonts w:cstheme="minorHAnsi"/>
                <w:color w:val="000000" w:themeColor="text1"/>
              </w:rPr>
            </w:pPr>
          </w:p>
        </w:tc>
      </w:tr>
      <w:tr w:rsidR="005F4718" w:rsidRPr="00C106B9" w:rsidDel="00797690" w14:paraId="5E7A75C9" w14:textId="55EE4339" w:rsidTr="008C172F">
        <w:trPr>
          <w:cantSplit/>
          <w:trHeight w:val="314"/>
          <w:jc w:val="center"/>
          <w:del w:id="52631" w:author="Ramasubramani, Hariharan" w:date="2015-07-21T10:18:00Z"/>
        </w:trPr>
        <w:tc>
          <w:tcPr>
            <w:tcW w:w="1036" w:type="dxa"/>
            <w:tcBorders>
              <w:top w:val="single" w:sz="4" w:space="0" w:color="auto"/>
              <w:left w:val="single" w:sz="4" w:space="0" w:color="auto"/>
              <w:bottom w:val="single" w:sz="4" w:space="0" w:color="auto"/>
              <w:right w:val="single" w:sz="4" w:space="0" w:color="auto"/>
            </w:tcBorders>
          </w:tcPr>
          <w:p w14:paraId="0425484C" w14:textId="7FD2EFE9" w:rsidR="005F4718" w:rsidRPr="00C106B9" w:rsidDel="00797690" w:rsidRDefault="005F4718" w:rsidP="00524BF5">
            <w:pPr>
              <w:pStyle w:val="ListParagraph"/>
              <w:numPr>
                <w:ilvl w:val="3"/>
                <w:numId w:val="22"/>
              </w:numPr>
              <w:overflowPunct w:val="0"/>
              <w:autoSpaceDE w:val="0"/>
              <w:autoSpaceDN w:val="0"/>
              <w:spacing w:after="60"/>
              <w:ind w:left="-43" w:firstLine="0"/>
              <w:textAlignment w:val="baseline"/>
              <w:rPr>
                <w:del w:id="52632" w:author="Ramasubramani, Hariharan" w:date="2015-07-21T10:18:00Z"/>
                <w:rFonts w:cstheme="minorHAnsi"/>
                <w:color w:val="000000" w:themeColor="text1"/>
              </w:rPr>
            </w:pPr>
          </w:p>
        </w:tc>
        <w:tc>
          <w:tcPr>
            <w:tcW w:w="1906" w:type="dxa"/>
            <w:tcBorders>
              <w:top w:val="single" w:sz="4" w:space="0" w:color="auto"/>
              <w:left w:val="single" w:sz="4" w:space="0" w:color="auto"/>
              <w:bottom w:val="single" w:sz="4" w:space="0" w:color="auto"/>
              <w:right w:val="single" w:sz="4" w:space="0" w:color="auto"/>
            </w:tcBorders>
          </w:tcPr>
          <w:p w14:paraId="255333C6" w14:textId="790803FE" w:rsidR="005F4718" w:rsidRPr="00C106B9" w:rsidDel="00797690" w:rsidRDefault="005F4718" w:rsidP="009C3129">
            <w:pPr>
              <w:ind w:firstLine="0"/>
              <w:rPr>
                <w:del w:id="52633" w:author="Ramasubramani, Hariharan" w:date="2015-07-21T10:18:00Z"/>
                <w:rFonts w:cstheme="minorHAnsi"/>
                <w:color w:val="000000" w:themeColor="text1"/>
              </w:rPr>
            </w:pPr>
            <w:del w:id="52634" w:author="Ramasubramani, Hariharan" w:date="2015-07-21T10:18:00Z">
              <w:r w:rsidRPr="00C106B9" w:rsidDel="00797690">
                <w:rPr>
                  <w:rFonts w:cstheme="minorHAnsi"/>
                  <w:color w:val="000000" w:themeColor="text1"/>
                </w:rPr>
                <w:delText xml:space="preserve">Product </w:delText>
              </w:r>
              <w:r w:rsidDel="00797690">
                <w:rPr>
                  <w:rFonts w:cstheme="minorHAnsi"/>
                  <w:color w:val="000000" w:themeColor="text1"/>
                </w:rPr>
                <w:delText>Sub-</w:delText>
              </w:r>
              <w:r w:rsidRPr="00C106B9" w:rsidDel="00797690">
                <w:rPr>
                  <w:rFonts w:cstheme="minorHAnsi"/>
                  <w:color w:val="000000" w:themeColor="text1"/>
                </w:rPr>
                <w:delText>Type</w:delText>
              </w:r>
              <w:r w:rsidDel="00797690">
                <w:rPr>
                  <w:rFonts w:cstheme="minorHAnsi"/>
                  <w:color w:val="000000" w:themeColor="text1"/>
                </w:rPr>
                <w:delText xml:space="preserve"> CR483</w:delText>
              </w:r>
            </w:del>
          </w:p>
        </w:tc>
        <w:tc>
          <w:tcPr>
            <w:tcW w:w="759" w:type="dxa"/>
            <w:tcBorders>
              <w:top w:val="single" w:sz="4" w:space="0" w:color="auto"/>
              <w:left w:val="single" w:sz="4" w:space="0" w:color="auto"/>
              <w:bottom w:val="single" w:sz="4" w:space="0" w:color="auto"/>
              <w:right w:val="single" w:sz="4" w:space="0" w:color="auto"/>
            </w:tcBorders>
          </w:tcPr>
          <w:p w14:paraId="03F5F432" w14:textId="438E1EEF" w:rsidR="005F4718" w:rsidRPr="00C106B9" w:rsidDel="00797690" w:rsidRDefault="005F4718" w:rsidP="009C3129">
            <w:pPr>
              <w:ind w:firstLine="0"/>
              <w:rPr>
                <w:del w:id="52635" w:author="Ramasubramani, Hariharan" w:date="2015-07-21T10:18:00Z"/>
                <w:rFonts w:cstheme="minorHAnsi"/>
                <w:color w:val="000000" w:themeColor="text1"/>
              </w:rPr>
            </w:pPr>
            <w:del w:id="52636" w:author="Ramasubramani, Hariharan" w:date="2015-07-21T10:18:00Z">
              <w:r w:rsidRPr="00C106B9" w:rsidDel="00797690">
                <w:rPr>
                  <w:rFonts w:cstheme="minorHAnsi"/>
                  <w:color w:val="000000" w:themeColor="text1"/>
                </w:rPr>
                <w:delText>-</w:delText>
              </w:r>
            </w:del>
          </w:p>
        </w:tc>
        <w:tc>
          <w:tcPr>
            <w:tcW w:w="941" w:type="dxa"/>
            <w:tcBorders>
              <w:top w:val="single" w:sz="4" w:space="0" w:color="auto"/>
              <w:left w:val="single" w:sz="4" w:space="0" w:color="auto"/>
              <w:bottom w:val="single" w:sz="4" w:space="0" w:color="auto"/>
              <w:right w:val="single" w:sz="4" w:space="0" w:color="auto"/>
            </w:tcBorders>
          </w:tcPr>
          <w:p w14:paraId="0DA5DDA9" w14:textId="3E4593D0" w:rsidR="005F4718" w:rsidRPr="00C106B9" w:rsidDel="00797690" w:rsidRDefault="005F4718" w:rsidP="009C3129">
            <w:pPr>
              <w:ind w:left="-57" w:firstLine="0"/>
              <w:jc w:val="center"/>
              <w:rPr>
                <w:del w:id="52637" w:author="Ramasubramani, Hariharan" w:date="2015-07-21T10:18:00Z"/>
                <w:rFonts w:cstheme="minorHAnsi"/>
                <w:color w:val="000000" w:themeColor="text1"/>
              </w:rPr>
            </w:pPr>
            <w:del w:id="52638" w:author="Ramasubramani, Hariharan" w:date="2015-07-21T10:18:00Z">
              <w:r w:rsidRPr="00C106B9" w:rsidDel="00797690">
                <w:rPr>
                  <w:rFonts w:cstheme="minorHAnsi"/>
                  <w:color w:val="000000" w:themeColor="text1"/>
                </w:rPr>
                <w:delText>O</w:delText>
              </w:r>
            </w:del>
          </w:p>
        </w:tc>
        <w:tc>
          <w:tcPr>
            <w:tcW w:w="788" w:type="dxa"/>
            <w:tcBorders>
              <w:top w:val="single" w:sz="4" w:space="0" w:color="auto"/>
              <w:left w:val="single" w:sz="4" w:space="0" w:color="auto"/>
              <w:bottom w:val="single" w:sz="4" w:space="0" w:color="auto"/>
              <w:right w:val="single" w:sz="4" w:space="0" w:color="auto"/>
            </w:tcBorders>
          </w:tcPr>
          <w:p w14:paraId="2F35586A" w14:textId="0E445600" w:rsidR="005F4718" w:rsidRPr="00C106B9" w:rsidDel="00797690" w:rsidRDefault="005F4718" w:rsidP="009C3129">
            <w:pPr>
              <w:ind w:left="-57" w:firstLine="0"/>
              <w:jc w:val="center"/>
              <w:rPr>
                <w:del w:id="52639" w:author="Ramasubramani, Hariharan" w:date="2015-07-21T10:18:00Z"/>
                <w:rFonts w:cstheme="minorHAnsi"/>
                <w:color w:val="000000" w:themeColor="text1"/>
              </w:rPr>
            </w:pPr>
            <w:del w:id="52640" w:author="Ramasubramani, Hariharan" w:date="2015-07-21T10:18:00Z">
              <w:r w:rsidRPr="00C106B9" w:rsidDel="00797690">
                <w:rPr>
                  <w:rFonts w:cstheme="minorHAnsi"/>
                  <w:color w:val="000000" w:themeColor="text1"/>
                </w:rPr>
                <w:delText>-</w:delText>
              </w:r>
            </w:del>
          </w:p>
        </w:tc>
        <w:tc>
          <w:tcPr>
            <w:tcW w:w="1243" w:type="dxa"/>
            <w:tcBorders>
              <w:top w:val="single" w:sz="4" w:space="0" w:color="auto"/>
              <w:left w:val="single" w:sz="4" w:space="0" w:color="auto"/>
              <w:bottom w:val="single" w:sz="4" w:space="0" w:color="auto"/>
              <w:right w:val="single" w:sz="4" w:space="0" w:color="auto"/>
            </w:tcBorders>
          </w:tcPr>
          <w:p w14:paraId="2C8DA0F1" w14:textId="6EA403C1" w:rsidR="005F4718" w:rsidRPr="00C106B9" w:rsidDel="00797690" w:rsidRDefault="005F4718" w:rsidP="009C3129">
            <w:pPr>
              <w:ind w:left="-57" w:right="-98" w:firstLine="0"/>
              <w:jc w:val="center"/>
              <w:rPr>
                <w:del w:id="52641" w:author="Ramasubramani, Hariharan" w:date="2015-07-21T10:18:00Z"/>
                <w:rFonts w:cstheme="minorHAnsi"/>
                <w:color w:val="000000" w:themeColor="text1"/>
              </w:rPr>
            </w:pPr>
            <w:del w:id="52642" w:author="Ramasubramani, Hariharan" w:date="2015-07-21T10:18:00Z">
              <w:r w:rsidRPr="00C106B9" w:rsidDel="00797690">
                <w:rPr>
                  <w:rFonts w:cstheme="minorHAnsi"/>
                  <w:color w:val="000000" w:themeColor="text1"/>
                </w:rPr>
                <w:delText>multi-select</w:delText>
              </w:r>
            </w:del>
          </w:p>
        </w:tc>
        <w:tc>
          <w:tcPr>
            <w:tcW w:w="734" w:type="dxa"/>
            <w:tcBorders>
              <w:top w:val="single" w:sz="4" w:space="0" w:color="auto"/>
              <w:left w:val="single" w:sz="4" w:space="0" w:color="auto"/>
              <w:bottom w:val="single" w:sz="4" w:space="0" w:color="auto"/>
              <w:right w:val="single" w:sz="4" w:space="0" w:color="auto"/>
            </w:tcBorders>
          </w:tcPr>
          <w:p w14:paraId="50640D80" w14:textId="25310770" w:rsidR="005F4718" w:rsidRPr="00C106B9" w:rsidDel="00797690" w:rsidRDefault="005F4718" w:rsidP="009C3129">
            <w:pPr>
              <w:ind w:left="-57" w:firstLine="0"/>
              <w:jc w:val="center"/>
              <w:rPr>
                <w:del w:id="52643" w:author="Ramasubramani, Hariharan" w:date="2015-07-21T10:18:00Z"/>
                <w:rFonts w:cstheme="minorHAnsi"/>
                <w:color w:val="000000" w:themeColor="text1"/>
              </w:rPr>
            </w:pPr>
            <w:del w:id="52644" w:author="Ramasubramani, Hariharan" w:date="2015-07-21T10:18:00Z">
              <w:r w:rsidRPr="00C106B9" w:rsidDel="00797690">
                <w:rPr>
                  <w:rFonts w:cstheme="minorHAnsi"/>
                  <w:color w:val="000000" w:themeColor="text1"/>
                </w:rPr>
                <w:delText>-</w:delText>
              </w:r>
            </w:del>
          </w:p>
        </w:tc>
        <w:tc>
          <w:tcPr>
            <w:tcW w:w="2196" w:type="dxa"/>
            <w:tcBorders>
              <w:top w:val="single" w:sz="4" w:space="0" w:color="auto"/>
              <w:left w:val="single" w:sz="4" w:space="0" w:color="auto"/>
              <w:bottom w:val="single" w:sz="4" w:space="0" w:color="auto"/>
              <w:right w:val="single" w:sz="4" w:space="0" w:color="auto"/>
            </w:tcBorders>
          </w:tcPr>
          <w:p w14:paraId="496B11AD" w14:textId="64F72522" w:rsidR="006C03CB" w:rsidDel="00797690" w:rsidRDefault="006C03CB" w:rsidP="006C03CB">
            <w:pPr>
              <w:pStyle w:val="ListParagraph"/>
              <w:ind w:left="148" w:firstLine="0"/>
              <w:rPr>
                <w:del w:id="52645" w:author="Ramasubramani, Hariharan" w:date="2015-07-21T10:18:00Z"/>
                <w:rFonts w:cstheme="minorHAnsi"/>
                <w:color w:val="000000" w:themeColor="text1"/>
              </w:rPr>
            </w:pPr>
            <w:del w:id="52646" w:author="Ramasubramani, Hariharan" w:date="2015-07-21T10:18:00Z">
              <w:r w:rsidDel="00797690">
                <w:rPr>
                  <w:rFonts w:cstheme="minorHAnsi"/>
                  <w:color w:val="000000" w:themeColor="text1"/>
                </w:rPr>
                <w:delText>Values will be maintained by RDM. See BRD</w:delText>
              </w:r>
            </w:del>
          </w:p>
          <w:p w14:paraId="2966BA13" w14:textId="78587432" w:rsidR="00D552AA" w:rsidRPr="00C106B9" w:rsidDel="00797690" w:rsidRDefault="00D552AA" w:rsidP="00075829">
            <w:pPr>
              <w:pStyle w:val="ListParagraph"/>
              <w:ind w:left="148" w:firstLine="0"/>
              <w:rPr>
                <w:del w:id="52647" w:author="Ramasubramani, Hariharan" w:date="2015-07-21T10:18:00Z"/>
                <w:rFonts w:cstheme="minorHAnsi"/>
                <w:color w:val="000000" w:themeColor="text1"/>
              </w:rPr>
            </w:pPr>
          </w:p>
        </w:tc>
        <w:tc>
          <w:tcPr>
            <w:tcW w:w="1207" w:type="dxa"/>
            <w:tcBorders>
              <w:top w:val="single" w:sz="4" w:space="0" w:color="auto"/>
              <w:left w:val="single" w:sz="4" w:space="0" w:color="auto"/>
              <w:bottom w:val="single" w:sz="4" w:space="0" w:color="auto"/>
              <w:right w:val="single" w:sz="4" w:space="0" w:color="auto"/>
            </w:tcBorders>
          </w:tcPr>
          <w:p w14:paraId="64FD24D2" w14:textId="37767188" w:rsidR="005F4718" w:rsidRPr="00C106B9" w:rsidDel="00797690" w:rsidRDefault="005F4718" w:rsidP="009C3129">
            <w:pPr>
              <w:ind w:left="-57" w:firstLine="0"/>
              <w:jc w:val="center"/>
              <w:rPr>
                <w:del w:id="52648" w:author="Ramasubramani, Hariharan" w:date="2015-07-21T10:18:00Z"/>
                <w:rFonts w:cstheme="minorHAnsi"/>
                <w:color w:val="000000" w:themeColor="text1"/>
              </w:rPr>
            </w:pPr>
            <w:del w:id="52649" w:author="Ramasubramani, Hariharan" w:date="2015-07-21T10:18:00Z">
              <w:r w:rsidRPr="00C106B9" w:rsidDel="00797690">
                <w:rPr>
                  <w:rFonts w:cstheme="minorHAnsi"/>
                  <w:color w:val="000000" w:themeColor="text1"/>
                </w:rPr>
                <w:delText>&lt;</w:delText>
              </w:r>
              <w:r w:rsidDel="00797690">
                <w:rPr>
                  <w:rFonts w:cstheme="minorHAnsi"/>
                  <w:color w:val="000000" w:themeColor="text1"/>
                </w:rPr>
                <w:delText>Blank</w:delText>
              </w:r>
              <w:r w:rsidRPr="00C106B9" w:rsidDel="00797690">
                <w:rPr>
                  <w:rFonts w:cstheme="minorHAnsi"/>
                  <w:color w:val="000000" w:themeColor="text1"/>
                </w:rPr>
                <w:delText>&gt;</w:delText>
              </w:r>
            </w:del>
          </w:p>
        </w:tc>
      </w:tr>
      <w:tr w:rsidR="005F4718" w:rsidRPr="00C106B9" w:rsidDel="00797690" w14:paraId="074C3728" w14:textId="3CDA9BF1" w:rsidTr="008C172F">
        <w:trPr>
          <w:cantSplit/>
          <w:trHeight w:val="314"/>
          <w:jc w:val="center"/>
          <w:del w:id="52650" w:author="Ramasubramani, Hariharan" w:date="2015-07-21T10:18:00Z"/>
        </w:trPr>
        <w:tc>
          <w:tcPr>
            <w:tcW w:w="1036" w:type="dxa"/>
            <w:tcBorders>
              <w:top w:val="single" w:sz="4" w:space="0" w:color="auto"/>
              <w:left w:val="single" w:sz="4" w:space="0" w:color="auto"/>
              <w:bottom w:val="single" w:sz="4" w:space="0" w:color="auto"/>
              <w:right w:val="single" w:sz="4" w:space="0" w:color="auto"/>
            </w:tcBorders>
          </w:tcPr>
          <w:p w14:paraId="1B0596A2" w14:textId="3095D33A" w:rsidR="005F4718" w:rsidRPr="00C106B9" w:rsidDel="00797690" w:rsidRDefault="005F4718" w:rsidP="00524BF5">
            <w:pPr>
              <w:pStyle w:val="ListParagraph"/>
              <w:numPr>
                <w:ilvl w:val="3"/>
                <w:numId w:val="22"/>
              </w:numPr>
              <w:overflowPunct w:val="0"/>
              <w:autoSpaceDE w:val="0"/>
              <w:autoSpaceDN w:val="0"/>
              <w:spacing w:after="60"/>
              <w:ind w:left="-43" w:firstLine="0"/>
              <w:textAlignment w:val="baseline"/>
              <w:rPr>
                <w:del w:id="52651" w:author="Ramasubramani, Hariharan" w:date="2015-07-21T10:18:00Z"/>
                <w:rFonts w:cstheme="minorHAnsi"/>
                <w:color w:val="000000" w:themeColor="text1"/>
              </w:rPr>
            </w:pPr>
          </w:p>
        </w:tc>
        <w:tc>
          <w:tcPr>
            <w:tcW w:w="1906" w:type="dxa"/>
            <w:tcBorders>
              <w:top w:val="single" w:sz="4" w:space="0" w:color="auto"/>
              <w:left w:val="single" w:sz="4" w:space="0" w:color="auto"/>
              <w:bottom w:val="single" w:sz="4" w:space="0" w:color="auto"/>
              <w:right w:val="single" w:sz="4" w:space="0" w:color="auto"/>
            </w:tcBorders>
          </w:tcPr>
          <w:p w14:paraId="40708CEF" w14:textId="4F39DF3F" w:rsidR="005F4718" w:rsidRPr="00C106B9" w:rsidDel="00797690" w:rsidRDefault="005F4718" w:rsidP="009C3129">
            <w:pPr>
              <w:ind w:firstLine="0"/>
              <w:rPr>
                <w:del w:id="52652" w:author="Ramasubramani, Hariharan" w:date="2015-07-21T10:18:00Z"/>
                <w:rFonts w:cstheme="minorHAnsi"/>
                <w:color w:val="000000" w:themeColor="text1"/>
              </w:rPr>
            </w:pPr>
            <w:del w:id="52653" w:author="Ramasubramani, Hariharan" w:date="2015-07-21T10:18:00Z">
              <w:r w:rsidDel="00797690">
                <w:rPr>
                  <w:rFonts w:cstheme="minorHAnsi"/>
                  <w:color w:val="000000" w:themeColor="text1"/>
                </w:rPr>
                <w:delText>Form</w:delText>
              </w:r>
              <w:r w:rsidRPr="00C106B9" w:rsidDel="00797690">
                <w:rPr>
                  <w:rFonts w:cstheme="minorHAnsi"/>
                  <w:color w:val="000000" w:themeColor="text1"/>
                </w:rPr>
                <w:delText xml:space="preserve"> Type</w:delText>
              </w:r>
            </w:del>
          </w:p>
        </w:tc>
        <w:tc>
          <w:tcPr>
            <w:tcW w:w="759" w:type="dxa"/>
            <w:tcBorders>
              <w:top w:val="single" w:sz="4" w:space="0" w:color="auto"/>
              <w:left w:val="single" w:sz="4" w:space="0" w:color="auto"/>
              <w:bottom w:val="single" w:sz="4" w:space="0" w:color="auto"/>
              <w:right w:val="single" w:sz="4" w:space="0" w:color="auto"/>
            </w:tcBorders>
          </w:tcPr>
          <w:p w14:paraId="38DB7CA0" w14:textId="7A36457B" w:rsidR="005F4718" w:rsidRPr="00C106B9" w:rsidDel="00797690" w:rsidRDefault="005F4718" w:rsidP="009C3129">
            <w:pPr>
              <w:ind w:firstLine="0"/>
              <w:rPr>
                <w:del w:id="52654" w:author="Ramasubramani, Hariharan" w:date="2015-07-21T10:18:00Z"/>
                <w:rFonts w:cstheme="minorHAnsi"/>
                <w:color w:val="000000" w:themeColor="text1"/>
              </w:rPr>
            </w:pPr>
            <w:del w:id="52655" w:author="Ramasubramani, Hariharan" w:date="2015-07-21T10:18:00Z">
              <w:r w:rsidRPr="00C106B9" w:rsidDel="00797690">
                <w:rPr>
                  <w:rFonts w:cstheme="minorHAnsi"/>
                  <w:color w:val="000000" w:themeColor="text1"/>
                </w:rPr>
                <w:delText>-</w:delText>
              </w:r>
            </w:del>
          </w:p>
        </w:tc>
        <w:tc>
          <w:tcPr>
            <w:tcW w:w="941" w:type="dxa"/>
            <w:tcBorders>
              <w:top w:val="single" w:sz="4" w:space="0" w:color="auto"/>
              <w:left w:val="single" w:sz="4" w:space="0" w:color="auto"/>
              <w:bottom w:val="single" w:sz="4" w:space="0" w:color="auto"/>
              <w:right w:val="single" w:sz="4" w:space="0" w:color="auto"/>
            </w:tcBorders>
          </w:tcPr>
          <w:p w14:paraId="5748CAC2" w14:textId="0F147879" w:rsidR="005F4718" w:rsidRPr="00C106B9" w:rsidDel="00797690" w:rsidRDefault="005F4718" w:rsidP="009C3129">
            <w:pPr>
              <w:ind w:left="-57" w:firstLine="0"/>
              <w:jc w:val="center"/>
              <w:rPr>
                <w:del w:id="52656" w:author="Ramasubramani, Hariharan" w:date="2015-07-21T10:18:00Z"/>
                <w:rFonts w:cstheme="minorHAnsi"/>
                <w:color w:val="000000" w:themeColor="text1"/>
              </w:rPr>
            </w:pPr>
            <w:del w:id="52657" w:author="Ramasubramani, Hariharan" w:date="2015-07-21T10:18:00Z">
              <w:r w:rsidRPr="00C106B9" w:rsidDel="00797690">
                <w:rPr>
                  <w:rFonts w:cstheme="minorHAnsi"/>
                  <w:color w:val="000000" w:themeColor="text1"/>
                </w:rPr>
                <w:delText>O</w:delText>
              </w:r>
            </w:del>
          </w:p>
        </w:tc>
        <w:tc>
          <w:tcPr>
            <w:tcW w:w="788" w:type="dxa"/>
            <w:tcBorders>
              <w:top w:val="single" w:sz="4" w:space="0" w:color="auto"/>
              <w:left w:val="single" w:sz="4" w:space="0" w:color="auto"/>
              <w:bottom w:val="single" w:sz="4" w:space="0" w:color="auto"/>
              <w:right w:val="single" w:sz="4" w:space="0" w:color="auto"/>
            </w:tcBorders>
          </w:tcPr>
          <w:p w14:paraId="1E975D01" w14:textId="1F5E65F1" w:rsidR="005F4718" w:rsidRPr="00C106B9" w:rsidDel="00797690" w:rsidRDefault="005F4718" w:rsidP="009C3129">
            <w:pPr>
              <w:ind w:left="-57" w:firstLine="0"/>
              <w:jc w:val="center"/>
              <w:rPr>
                <w:del w:id="52658" w:author="Ramasubramani, Hariharan" w:date="2015-07-21T10:18:00Z"/>
                <w:rFonts w:cstheme="minorHAnsi"/>
                <w:color w:val="000000" w:themeColor="text1"/>
              </w:rPr>
            </w:pPr>
            <w:del w:id="52659" w:author="Ramasubramani, Hariharan" w:date="2015-07-21T10:18:00Z">
              <w:r w:rsidRPr="00C106B9" w:rsidDel="00797690">
                <w:rPr>
                  <w:rFonts w:cstheme="minorHAnsi"/>
                  <w:color w:val="000000" w:themeColor="text1"/>
                </w:rPr>
                <w:delText>-</w:delText>
              </w:r>
            </w:del>
          </w:p>
        </w:tc>
        <w:tc>
          <w:tcPr>
            <w:tcW w:w="1243" w:type="dxa"/>
            <w:tcBorders>
              <w:top w:val="single" w:sz="4" w:space="0" w:color="auto"/>
              <w:left w:val="single" w:sz="4" w:space="0" w:color="auto"/>
              <w:bottom w:val="single" w:sz="4" w:space="0" w:color="auto"/>
              <w:right w:val="single" w:sz="4" w:space="0" w:color="auto"/>
            </w:tcBorders>
          </w:tcPr>
          <w:p w14:paraId="2FD7B1C0" w14:textId="037999EF" w:rsidR="005F4718" w:rsidRPr="00C106B9" w:rsidDel="00797690" w:rsidRDefault="005F4718" w:rsidP="009C3129">
            <w:pPr>
              <w:ind w:left="-57" w:right="-98" w:firstLine="0"/>
              <w:jc w:val="center"/>
              <w:rPr>
                <w:del w:id="52660" w:author="Ramasubramani, Hariharan" w:date="2015-07-21T10:18:00Z"/>
                <w:rFonts w:cstheme="minorHAnsi"/>
                <w:color w:val="000000" w:themeColor="text1"/>
              </w:rPr>
            </w:pPr>
            <w:del w:id="52661" w:author="Ramasubramani, Hariharan" w:date="2015-07-21T10:18:00Z">
              <w:r w:rsidRPr="00C106B9" w:rsidDel="00797690">
                <w:rPr>
                  <w:rFonts w:cstheme="minorHAnsi"/>
                  <w:color w:val="000000" w:themeColor="text1"/>
                </w:rPr>
                <w:delText>multi-select</w:delText>
              </w:r>
            </w:del>
          </w:p>
        </w:tc>
        <w:tc>
          <w:tcPr>
            <w:tcW w:w="734" w:type="dxa"/>
            <w:tcBorders>
              <w:top w:val="single" w:sz="4" w:space="0" w:color="auto"/>
              <w:left w:val="single" w:sz="4" w:space="0" w:color="auto"/>
              <w:bottom w:val="single" w:sz="4" w:space="0" w:color="auto"/>
              <w:right w:val="single" w:sz="4" w:space="0" w:color="auto"/>
            </w:tcBorders>
          </w:tcPr>
          <w:p w14:paraId="00CAEA0C" w14:textId="6B130EF5" w:rsidR="005F4718" w:rsidRPr="00C106B9" w:rsidDel="00797690" w:rsidRDefault="005F4718" w:rsidP="009C3129">
            <w:pPr>
              <w:ind w:left="-57" w:firstLine="0"/>
              <w:jc w:val="center"/>
              <w:rPr>
                <w:del w:id="52662" w:author="Ramasubramani, Hariharan" w:date="2015-07-21T10:18:00Z"/>
                <w:rFonts w:cstheme="minorHAnsi"/>
                <w:color w:val="000000" w:themeColor="text1"/>
              </w:rPr>
            </w:pPr>
            <w:del w:id="52663" w:author="Ramasubramani, Hariharan" w:date="2015-07-21T10:18:00Z">
              <w:r w:rsidRPr="00C106B9" w:rsidDel="00797690">
                <w:rPr>
                  <w:rFonts w:cstheme="minorHAnsi"/>
                  <w:color w:val="000000" w:themeColor="text1"/>
                </w:rPr>
                <w:delText>-</w:delText>
              </w:r>
            </w:del>
          </w:p>
        </w:tc>
        <w:tc>
          <w:tcPr>
            <w:tcW w:w="2196" w:type="dxa"/>
            <w:tcBorders>
              <w:top w:val="single" w:sz="4" w:space="0" w:color="auto"/>
              <w:left w:val="single" w:sz="4" w:space="0" w:color="auto"/>
              <w:bottom w:val="single" w:sz="4" w:space="0" w:color="auto"/>
              <w:right w:val="single" w:sz="4" w:space="0" w:color="auto"/>
            </w:tcBorders>
          </w:tcPr>
          <w:p w14:paraId="2B91E693" w14:textId="5531C27E" w:rsidR="006C03CB" w:rsidDel="00797690" w:rsidRDefault="006C03CB" w:rsidP="006C03CB">
            <w:pPr>
              <w:pStyle w:val="ListParagraph"/>
              <w:ind w:left="148" w:firstLine="0"/>
              <w:rPr>
                <w:del w:id="52664" w:author="Ramasubramani, Hariharan" w:date="2015-07-21T10:18:00Z"/>
                <w:rFonts w:cstheme="minorHAnsi"/>
                <w:color w:val="000000" w:themeColor="text1"/>
              </w:rPr>
            </w:pPr>
            <w:del w:id="52665" w:author="Ramasubramani, Hariharan" w:date="2015-07-21T10:18:00Z">
              <w:r w:rsidDel="00797690">
                <w:rPr>
                  <w:rFonts w:cstheme="minorHAnsi"/>
                  <w:color w:val="000000" w:themeColor="text1"/>
                </w:rPr>
                <w:delText>Values will be maintained by RDM. See BRD</w:delText>
              </w:r>
            </w:del>
          </w:p>
          <w:p w14:paraId="038172EE" w14:textId="70FF2E6B" w:rsidR="00D552AA" w:rsidRPr="00C106B9" w:rsidDel="00797690" w:rsidRDefault="00D552AA" w:rsidP="00075829">
            <w:pPr>
              <w:pStyle w:val="ListParagraph"/>
              <w:ind w:left="148" w:firstLine="0"/>
              <w:rPr>
                <w:del w:id="52666" w:author="Ramasubramani, Hariharan" w:date="2015-07-21T10:18:00Z"/>
                <w:rFonts w:cstheme="minorHAnsi"/>
                <w:color w:val="000000" w:themeColor="text1"/>
              </w:rPr>
            </w:pPr>
          </w:p>
        </w:tc>
        <w:tc>
          <w:tcPr>
            <w:tcW w:w="1207" w:type="dxa"/>
            <w:tcBorders>
              <w:top w:val="single" w:sz="4" w:space="0" w:color="auto"/>
              <w:left w:val="single" w:sz="4" w:space="0" w:color="auto"/>
              <w:bottom w:val="single" w:sz="4" w:space="0" w:color="auto"/>
              <w:right w:val="single" w:sz="4" w:space="0" w:color="auto"/>
            </w:tcBorders>
          </w:tcPr>
          <w:p w14:paraId="1822BA27" w14:textId="2F85D8CA" w:rsidR="005F4718" w:rsidRPr="00C106B9" w:rsidDel="00797690" w:rsidRDefault="005F4718" w:rsidP="009C3129">
            <w:pPr>
              <w:pStyle w:val="ListParagraph"/>
              <w:numPr>
                <w:ilvl w:val="0"/>
                <w:numId w:val="9"/>
              </w:numPr>
              <w:tabs>
                <w:tab w:val="left" w:pos="138"/>
              </w:tabs>
              <w:overflowPunct w:val="0"/>
              <w:autoSpaceDE w:val="0"/>
              <w:autoSpaceDN w:val="0"/>
              <w:adjustRightInd w:val="0"/>
              <w:ind w:left="-42" w:right="-47" w:firstLine="0"/>
              <w:contextualSpacing w:val="0"/>
              <w:textAlignment w:val="baseline"/>
              <w:rPr>
                <w:del w:id="52667" w:author="Ramasubramani, Hariharan" w:date="2015-07-21T10:18:00Z"/>
                <w:rFonts w:cstheme="minorHAnsi"/>
                <w:color w:val="000000" w:themeColor="text1"/>
              </w:rPr>
            </w:pPr>
            <w:del w:id="52668" w:author="Ramasubramani, Hariharan" w:date="2015-07-21T10:18:00Z">
              <w:r w:rsidDel="00797690">
                <w:rPr>
                  <w:rFonts w:cstheme="minorHAnsi"/>
                  <w:color w:val="000000" w:themeColor="text1"/>
                </w:rPr>
                <w:delText>&lt;Blank&gt;</w:delText>
              </w:r>
            </w:del>
          </w:p>
        </w:tc>
      </w:tr>
      <w:tr w:rsidR="005F4718" w:rsidRPr="00C106B9" w:rsidDel="00797690" w14:paraId="5252AC5C" w14:textId="1899A384" w:rsidTr="008C172F">
        <w:trPr>
          <w:cantSplit/>
          <w:trHeight w:val="314"/>
          <w:jc w:val="center"/>
          <w:del w:id="52669" w:author="Ramasubramani, Hariharan" w:date="2015-07-21T10:18:00Z"/>
        </w:trPr>
        <w:tc>
          <w:tcPr>
            <w:tcW w:w="1036" w:type="dxa"/>
            <w:tcBorders>
              <w:top w:val="single" w:sz="4" w:space="0" w:color="auto"/>
              <w:left w:val="single" w:sz="4" w:space="0" w:color="auto"/>
              <w:bottom w:val="single" w:sz="4" w:space="0" w:color="auto"/>
              <w:right w:val="single" w:sz="4" w:space="0" w:color="auto"/>
            </w:tcBorders>
          </w:tcPr>
          <w:p w14:paraId="11ECAA98" w14:textId="299D4F3C" w:rsidR="005F4718" w:rsidRPr="00C106B9" w:rsidDel="00797690" w:rsidRDefault="005F4718" w:rsidP="00524BF5">
            <w:pPr>
              <w:pStyle w:val="ListParagraph"/>
              <w:numPr>
                <w:ilvl w:val="3"/>
                <w:numId w:val="22"/>
              </w:numPr>
              <w:overflowPunct w:val="0"/>
              <w:autoSpaceDE w:val="0"/>
              <w:autoSpaceDN w:val="0"/>
              <w:spacing w:after="60"/>
              <w:ind w:left="-43" w:firstLine="0"/>
              <w:textAlignment w:val="baseline"/>
              <w:rPr>
                <w:del w:id="52670" w:author="Ramasubramani, Hariharan" w:date="2015-07-21T10:18:00Z"/>
                <w:rFonts w:cstheme="minorHAnsi"/>
                <w:color w:val="000000" w:themeColor="text1"/>
              </w:rPr>
            </w:pPr>
          </w:p>
        </w:tc>
        <w:tc>
          <w:tcPr>
            <w:tcW w:w="1906" w:type="dxa"/>
            <w:tcBorders>
              <w:top w:val="single" w:sz="4" w:space="0" w:color="auto"/>
              <w:left w:val="single" w:sz="4" w:space="0" w:color="auto"/>
              <w:bottom w:val="single" w:sz="4" w:space="0" w:color="auto"/>
              <w:right w:val="single" w:sz="4" w:space="0" w:color="auto"/>
            </w:tcBorders>
          </w:tcPr>
          <w:p w14:paraId="3F594392" w14:textId="12F56CBE" w:rsidR="005F4718" w:rsidRPr="00C106B9" w:rsidDel="00797690" w:rsidRDefault="005F4718" w:rsidP="009C3129">
            <w:pPr>
              <w:ind w:firstLine="0"/>
              <w:rPr>
                <w:del w:id="52671" w:author="Ramasubramani, Hariharan" w:date="2015-07-21T10:18:00Z"/>
                <w:rFonts w:cstheme="minorHAnsi"/>
                <w:color w:val="000000" w:themeColor="text1"/>
              </w:rPr>
            </w:pPr>
            <w:del w:id="52672" w:author="Ramasubramani, Hariharan" w:date="2015-07-21T10:18:00Z">
              <w:r w:rsidRPr="00C106B9" w:rsidDel="00797690">
                <w:rPr>
                  <w:rFonts w:cstheme="minorHAnsi"/>
                  <w:color w:val="000000" w:themeColor="text1"/>
                </w:rPr>
                <w:delText>State(s)</w:delText>
              </w:r>
            </w:del>
          </w:p>
        </w:tc>
        <w:tc>
          <w:tcPr>
            <w:tcW w:w="759" w:type="dxa"/>
            <w:tcBorders>
              <w:top w:val="single" w:sz="4" w:space="0" w:color="auto"/>
              <w:left w:val="single" w:sz="4" w:space="0" w:color="auto"/>
              <w:bottom w:val="single" w:sz="4" w:space="0" w:color="auto"/>
              <w:right w:val="single" w:sz="4" w:space="0" w:color="auto"/>
            </w:tcBorders>
          </w:tcPr>
          <w:p w14:paraId="5E820678" w14:textId="6C59747C" w:rsidR="005F4718" w:rsidRPr="00C106B9" w:rsidDel="00797690" w:rsidRDefault="005F4718" w:rsidP="009C3129">
            <w:pPr>
              <w:ind w:firstLine="0"/>
              <w:rPr>
                <w:del w:id="52673" w:author="Ramasubramani, Hariharan" w:date="2015-07-21T10:18:00Z"/>
                <w:rFonts w:cstheme="minorHAnsi"/>
                <w:color w:val="000000" w:themeColor="text1"/>
              </w:rPr>
            </w:pPr>
            <w:del w:id="52674" w:author="Ramasubramani, Hariharan" w:date="2015-07-21T10:18:00Z">
              <w:r w:rsidRPr="00C106B9" w:rsidDel="00797690">
                <w:rPr>
                  <w:rFonts w:cstheme="minorHAnsi"/>
                  <w:color w:val="000000" w:themeColor="text1"/>
                </w:rPr>
                <w:delText>-</w:delText>
              </w:r>
            </w:del>
          </w:p>
        </w:tc>
        <w:tc>
          <w:tcPr>
            <w:tcW w:w="941" w:type="dxa"/>
            <w:tcBorders>
              <w:top w:val="single" w:sz="4" w:space="0" w:color="auto"/>
              <w:left w:val="single" w:sz="4" w:space="0" w:color="auto"/>
              <w:bottom w:val="single" w:sz="4" w:space="0" w:color="auto"/>
              <w:right w:val="single" w:sz="4" w:space="0" w:color="auto"/>
            </w:tcBorders>
          </w:tcPr>
          <w:p w14:paraId="3D3F121F" w14:textId="3ED6B37B" w:rsidR="005F4718" w:rsidRPr="00C106B9" w:rsidDel="00797690" w:rsidRDefault="005F4718" w:rsidP="009C3129">
            <w:pPr>
              <w:ind w:left="-57" w:firstLine="0"/>
              <w:jc w:val="center"/>
              <w:rPr>
                <w:del w:id="52675" w:author="Ramasubramani, Hariharan" w:date="2015-07-21T10:18:00Z"/>
                <w:rFonts w:cstheme="minorHAnsi"/>
                <w:color w:val="000000" w:themeColor="text1"/>
              </w:rPr>
            </w:pPr>
            <w:del w:id="52676" w:author="Ramasubramani, Hariharan" w:date="2015-07-21T10:18:00Z">
              <w:r w:rsidRPr="00C106B9" w:rsidDel="00797690">
                <w:rPr>
                  <w:rFonts w:cstheme="minorHAnsi"/>
                  <w:color w:val="000000" w:themeColor="text1"/>
                </w:rPr>
                <w:delText>O</w:delText>
              </w:r>
            </w:del>
          </w:p>
        </w:tc>
        <w:tc>
          <w:tcPr>
            <w:tcW w:w="788" w:type="dxa"/>
            <w:tcBorders>
              <w:top w:val="single" w:sz="4" w:space="0" w:color="auto"/>
              <w:left w:val="single" w:sz="4" w:space="0" w:color="auto"/>
              <w:bottom w:val="single" w:sz="4" w:space="0" w:color="auto"/>
              <w:right w:val="single" w:sz="4" w:space="0" w:color="auto"/>
            </w:tcBorders>
          </w:tcPr>
          <w:p w14:paraId="37A6F1A6" w14:textId="4DB04807" w:rsidR="005F4718" w:rsidRPr="00C106B9" w:rsidDel="00797690" w:rsidRDefault="005F4718" w:rsidP="009C3129">
            <w:pPr>
              <w:ind w:left="-57" w:firstLine="0"/>
              <w:jc w:val="center"/>
              <w:rPr>
                <w:del w:id="52677" w:author="Ramasubramani, Hariharan" w:date="2015-07-21T10:18:00Z"/>
                <w:rFonts w:cstheme="minorHAnsi"/>
                <w:color w:val="000000" w:themeColor="text1"/>
              </w:rPr>
            </w:pPr>
            <w:del w:id="52678" w:author="Ramasubramani, Hariharan" w:date="2015-07-21T10:18:00Z">
              <w:r w:rsidRPr="00C106B9" w:rsidDel="00797690">
                <w:rPr>
                  <w:rFonts w:cstheme="minorHAnsi"/>
                  <w:color w:val="000000" w:themeColor="text1"/>
                </w:rPr>
                <w:delText>-</w:delText>
              </w:r>
            </w:del>
          </w:p>
        </w:tc>
        <w:tc>
          <w:tcPr>
            <w:tcW w:w="1243" w:type="dxa"/>
            <w:tcBorders>
              <w:top w:val="single" w:sz="4" w:space="0" w:color="auto"/>
              <w:left w:val="single" w:sz="4" w:space="0" w:color="auto"/>
              <w:bottom w:val="single" w:sz="4" w:space="0" w:color="auto"/>
              <w:right w:val="single" w:sz="4" w:space="0" w:color="auto"/>
            </w:tcBorders>
          </w:tcPr>
          <w:p w14:paraId="1A914499" w14:textId="7EC82648" w:rsidR="005F4718" w:rsidRPr="00C106B9" w:rsidDel="00797690" w:rsidRDefault="005F4718" w:rsidP="009C3129">
            <w:pPr>
              <w:ind w:left="-57" w:right="-98" w:firstLine="0"/>
              <w:jc w:val="center"/>
              <w:rPr>
                <w:del w:id="52679" w:author="Ramasubramani, Hariharan" w:date="2015-07-21T10:18:00Z"/>
                <w:rFonts w:cstheme="minorHAnsi"/>
                <w:color w:val="000000" w:themeColor="text1"/>
              </w:rPr>
            </w:pPr>
            <w:del w:id="52680" w:author="Ramasubramani, Hariharan" w:date="2015-07-21T10:18:00Z">
              <w:r w:rsidRPr="00C106B9" w:rsidDel="00797690">
                <w:rPr>
                  <w:rFonts w:cstheme="minorHAnsi"/>
                  <w:color w:val="000000" w:themeColor="text1"/>
                </w:rPr>
                <w:delText>multi-select</w:delText>
              </w:r>
            </w:del>
          </w:p>
        </w:tc>
        <w:tc>
          <w:tcPr>
            <w:tcW w:w="734" w:type="dxa"/>
            <w:tcBorders>
              <w:top w:val="single" w:sz="4" w:space="0" w:color="auto"/>
              <w:left w:val="single" w:sz="4" w:space="0" w:color="auto"/>
              <w:bottom w:val="single" w:sz="4" w:space="0" w:color="auto"/>
              <w:right w:val="single" w:sz="4" w:space="0" w:color="auto"/>
            </w:tcBorders>
          </w:tcPr>
          <w:p w14:paraId="52016C82" w14:textId="5F718E04" w:rsidR="005F4718" w:rsidRPr="00C106B9" w:rsidDel="00797690" w:rsidRDefault="005F4718" w:rsidP="009C3129">
            <w:pPr>
              <w:ind w:left="-57" w:firstLine="0"/>
              <w:jc w:val="center"/>
              <w:rPr>
                <w:del w:id="52681" w:author="Ramasubramani, Hariharan" w:date="2015-07-21T10:18:00Z"/>
                <w:rFonts w:cstheme="minorHAnsi"/>
                <w:color w:val="000000" w:themeColor="text1"/>
              </w:rPr>
            </w:pPr>
            <w:del w:id="52682" w:author="Ramasubramani, Hariharan" w:date="2015-07-21T10:18:00Z">
              <w:r w:rsidRPr="00C106B9" w:rsidDel="00797690">
                <w:rPr>
                  <w:rFonts w:cstheme="minorHAnsi"/>
                  <w:color w:val="000000" w:themeColor="text1"/>
                </w:rPr>
                <w:delText>-</w:delText>
              </w:r>
            </w:del>
          </w:p>
        </w:tc>
        <w:tc>
          <w:tcPr>
            <w:tcW w:w="2196" w:type="dxa"/>
            <w:tcBorders>
              <w:top w:val="single" w:sz="4" w:space="0" w:color="auto"/>
              <w:left w:val="single" w:sz="4" w:space="0" w:color="auto"/>
              <w:bottom w:val="single" w:sz="4" w:space="0" w:color="auto"/>
              <w:right w:val="single" w:sz="4" w:space="0" w:color="auto"/>
            </w:tcBorders>
          </w:tcPr>
          <w:p w14:paraId="1BACA9A5" w14:textId="0A76ED18" w:rsidR="005F4718" w:rsidRPr="00C106B9" w:rsidDel="00797690" w:rsidRDefault="005F4718" w:rsidP="009C3129">
            <w:pPr>
              <w:tabs>
                <w:tab w:val="left" w:pos="81"/>
              </w:tabs>
              <w:ind w:left="-70" w:right="-140" w:firstLine="0"/>
              <w:rPr>
                <w:del w:id="52683" w:author="Ramasubramani, Hariharan" w:date="2015-07-21T10:18:00Z"/>
                <w:rFonts w:cstheme="minorHAnsi"/>
                <w:color w:val="000000" w:themeColor="text1"/>
              </w:rPr>
            </w:pPr>
            <w:del w:id="52684" w:author="Ramasubramani, Hariharan" w:date="2015-07-21T10:18:00Z">
              <w:r w:rsidRPr="00C106B9" w:rsidDel="00797690">
                <w:rPr>
                  <w:rFonts w:cstheme="minorHAnsi"/>
                  <w:color w:val="000000" w:themeColor="text1"/>
                </w:rPr>
                <w:delText xml:space="preserve">See: </w:delText>
              </w:r>
              <w:r w:rsidDel="00797690">
                <w:rPr>
                  <w:rFonts w:cstheme="minorHAnsi"/>
                  <w:color w:val="000000" w:themeColor="text1"/>
                </w:rPr>
                <w:delText xml:space="preserve"> Acord Values</w:delText>
              </w:r>
            </w:del>
          </w:p>
        </w:tc>
        <w:tc>
          <w:tcPr>
            <w:tcW w:w="1207" w:type="dxa"/>
            <w:tcBorders>
              <w:top w:val="single" w:sz="4" w:space="0" w:color="auto"/>
              <w:left w:val="single" w:sz="4" w:space="0" w:color="auto"/>
              <w:bottom w:val="single" w:sz="4" w:space="0" w:color="auto"/>
              <w:right w:val="single" w:sz="4" w:space="0" w:color="auto"/>
            </w:tcBorders>
          </w:tcPr>
          <w:p w14:paraId="49F4E06E" w14:textId="07746D81" w:rsidR="005F4718" w:rsidRPr="00C106B9" w:rsidDel="00797690" w:rsidRDefault="005F4718" w:rsidP="009C3129">
            <w:pPr>
              <w:ind w:left="-57" w:firstLine="0"/>
              <w:jc w:val="center"/>
              <w:rPr>
                <w:del w:id="52685" w:author="Ramasubramani, Hariharan" w:date="2015-07-21T10:18:00Z"/>
                <w:rFonts w:cstheme="minorHAnsi"/>
                <w:color w:val="000000" w:themeColor="text1"/>
              </w:rPr>
            </w:pPr>
            <w:del w:id="52686" w:author="Ramasubramani, Hariharan" w:date="2015-07-21T10:18:00Z">
              <w:r w:rsidRPr="00C106B9" w:rsidDel="00797690">
                <w:rPr>
                  <w:rFonts w:cstheme="minorHAnsi"/>
                  <w:color w:val="000000" w:themeColor="text1"/>
                </w:rPr>
                <w:delText>&lt;</w:delText>
              </w:r>
              <w:r w:rsidDel="00797690">
                <w:rPr>
                  <w:rFonts w:cstheme="minorHAnsi"/>
                  <w:color w:val="000000" w:themeColor="text1"/>
                </w:rPr>
                <w:delText>Blank</w:delText>
              </w:r>
              <w:r w:rsidRPr="00C106B9" w:rsidDel="00797690">
                <w:rPr>
                  <w:rFonts w:cstheme="minorHAnsi"/>
                  <w:color w:val="000000" w:themeColor="text1"/>
                </w:rPr>
                <w:delText>&gt;</w:delText>
              </w:r>
            </w:del>
          </w:p>
        </w:tc>
      </w:tr>
      <w:tr w:rsidR="005F4718" w:rsidRPr="00C106B9" w:rsidDel="00797690" w14:paraId="5493A425" w14:textId="4A034F4C" w:rsidTr="008C172F">
        <w:trPr>
          <w:cantSplit/>
          <w:trHeight w:val="314"/>
          <w:jc w:val="center"/>
          <w:del w:id="52687" w:author="Ramasubramani, Hariharan" w:date="2015-07-21T10:18:00Z"/>
        </w:trPr>
        <w:tc>
          <w:tcPr>
            <w:tcW w:w="1036" w:type="dxa"/>
            <w:tcBorders>
              <w:top w:val="single" w:sz="4" w:space="0" w:color="auto"/>
              <w:left w:val="single" w:sz="4" w:space="0" w:color="auto"/>
              <w:bottom w:val="single" w:sz="4" w:space="0" w:color="auto"/>
              <w:right w:val="single" w:sz="4" w:space="0" w:color="auto"/>
            </w:tcBorders>
          </w:tcPr>
          <w:p w14:paraId="48AB1B70" w14:textId="5922B487" w:rsidR="005F4718" w:rsidRPr="00C106B9" w:rsidDel="00797690" w:rsidRDefault="005F4718" w:rsidP="00524BF5">
            <w:pPr>
              <w:pStyle w:val="ListParagraph"/>
              <w:numPr>
                <w:ilvl w:val="3"/>
                <w:numId w:val="22"/>
              </w:numPr>
              <w:overflowPunct w:val="0"/>
              <w:autoSpaceDE w:val="0"/>
              <w:autoSpaceDN w:val="0"/>
              <w:spacing w:after="60"/>
              <w:ind w:left="-43" w:firstLine="0"/>
              <w:textAlignment w:val="baseline"/>
              <w:rPr>
                <w:del w:id="52688" w:author="Ramasubramani, Hariharan" w:date="2015-07-21T10:18:00Z"/>
                <w:rFonts w:cstheme="minorHAnsi"/>
                <w:color w:val="000000" w:themeColor="text1"/>
              </w:rPr>
            </w:pPr>
          </w:p>
        </w:tc>
        <w:tc>
          <w:tcPr>
            <w:tcW w:w="1906" w:type="dxa"/>
            <w:tcBorders>
              <w:top w:val="single" w:sz="4" w:space="0" w:color="auto"/>
              <w:left w:val="single" w:sz="4" w:space="0" w:color="auto"/>
              <w:bottom w:val="single" w:sz="4" w:space="0" w:color="auto"/>
              <w:right w:val="single" w:sz="4" w:space="0" w:color="auto"/>
            </w:tcBorders>
          </w:tcPr>
          <w:p w14:paraId="6748859B" w14:textId="23747404" w:rsidR="005F4718" w:rsidRPr="00C106B9" w:rsidDel="00797690" w:rsidRDefault="005F4718" w:rsidP="009C3129">
            <w:pPr>
              <w:ind w:firstLine="0"/>
              <w:rPr>
                <w:del w:id="52689" w:author="Ramasubramani, Hariharan" w:date="2015-07-21T10:18:00Z"/>
                <w:rFonts w:cstheme="minorHAnsi"/>
                <w:color w:val="000000" w:themeColor="text1"/>
              </w:rPr>
            </w:pPr>
            <w:del w:id="52690" w:author="Ramasubramani, Hariharan" w:date="2015-07-21T10:18:00Z">
              <w:r w:rsidRPr="00C106B9" w:rsidDel="00797690">
                <w:rPr>
                  <w:rFonts w:cstheme="minorHAnsi"/>
                  <w:color w:val="000000" w:themeColor="text1"/>
                </w:rPr>
                <w:delText>State Type</w:delText>
              </w:r>
            </w:del>
          </w:p>
        </w:tc>
        <w:tc>
          <w:tcPr>
            <w:tcW w:w="759" w:type="dxa"/>
            <w:tcBorders>
              <w:top w:val="single" w:sz="4" w:space="0" w:color="auto"/>
              <w:left w:val="single" w:sz="4" w:space="0" w:color="auto"/>
              <w:bottom w:val="single" w:sz="4" w:space="0" w:color="auto"/>
              <w:right w:val="single" w:sz="4" w:space="0" w:color="auto"/>
            </w:tcBorders>
          </w:tcPr>
          <w:p w14:paraId="643A770E" w14:textId="4593702E" w:rsidR="005F4718" w:rsidRPr="00C106B9" w:rsidDel="00797690" w:rsidRDefault="005F4718" w:rsidP="009C3129">
            <w:pPr>
              <w:ind w:firstLine="0"/>
              <w:rPr>
                <w:del w:id="52691" w:author="Ramasubramani, Hariharan" w:date="2015-07-21T10:18:00Z"/>
                <w:rFonts w:cstheme="minorHAnsi"/>
                <w:color w:val="000000" w:themeColor="text1"/>
              </w:rPr>
            </w:pPr>
            <w:del w:id="52692" w:author="Ramasubramani, Hariharan" w:date="2015-07-21T10:18:00Z">
              <w:r w:rsidRPr="00C106B9" w:rsidDel="00797690">
                <w:rPr>
                  <w:rFonts w:cstheme="minorHAnsi"/>
                  <w:color w:val="000000" w:themeColor="text1"/>
                </w:rPr>
                <w:delText>-</w:delText>
              </w:r>
            </w:del>
          </w:p>
        </w:tc>
        <w:tc>
          <w:tcPr>
            <w:tcW w:w="941" w:type="dxa"/>
            <w:tcBorders>
              <w:top w:val="single" w:sz="4" w:space="0" w:color="auto"/>
              <w:left w:val="single" w:sz="4" w:space="0" w:color="auto"/>
              <w:bottom w:val="single" w:sz="4" w:space="0" w:color="auto"/>
              <w:right w:val="single" w:sz="4" w:space="0" w:color="auto"/>
            </w:tcBorders>
          </w:tcPr>
          <w:p w14:paraId="31F63592" w14:textId="44436D6D" w:rsidR="005F4718" w:rsidRPr="00C106B9" w:rsidDel="00797690" w:rsidRDefault="005F4718" w:rsidP="009C3129">
            <w:pPr>
              <w:ind w:left="-57" w:firstLine="0"/>
              <w:jc w:val="center"/>
              <w:rPr>
                <w:del w:id="52693" w:author="Ramasubramani, Hariharan" w:date="2015-07-21T10:18:00Z"/>
                <w:rFonts w:cstheme="minorHAnsi"/>
                <w:color w:val="000000" w:themeColor="text1"/>
              </w:rPr>
            </w:pPr>
            <w:del w:id="52694" w:author="Ramasubramani, Hariharan" w:date="2015-07-21T10:18:00Z">
              <w:r w:rsidRPr="00C106B9" w:rsidDel="00797690">
                <w:rPr>
                  <w:rFonts w:cstheme="minorHAnsi"/>
                  <w:color w:val="000000" w:themeColor="text1"/>
                </w:rPr>
                <w:delText>O</w:delText>
              </w:r>
            </w:del>
          </w:p>
        </w:tc>
        <w:tc>
          <w:tcPr>
            <w:tcW w:w="788" w:type="dxa"/>
            <w:tcBorders>
              <w:top w:val="single" w:sz="4" w:space="0" w:color="auto"/>
              <w:left w:val="single" w:sz="4" w:space="0" w:color="auto"/>
              <w:bottom w:val="single" w:sz="4" w:space="0" w:color="auto"/>
              <w:right w:val="single" w:sz="4" w:space="0" w:color="auto"/>
            </w:tcBorders>
          </w:tcPr>
          <w:p w14:paraId="4D71E194" w14:textId="69C9CAD5" w:rsidR="005F4718" w:rsidRPr="00C106B9" w:rsidDel="00797690" w:rsidRDefault="005F4718" w:rsidP="009C3129">
            <w:pPr>
              <w:ind w:left="-57" w:firstLine="0"/>
              <w:jc w:val="center"/>
              <w:rPr>
                <w:del w:id="52695" w:author="Ramasubramani, Hariharan" w:date="2015-07-21T10:18:00Z"/>
                <w:rFonts w:cstheme="minorHAnsi"/>
                <w:color w:val="000000" w:themeColor="text1"/>
              </w:rPr>
            </w:pPr>
            <w:del w:id="52696" w:author="Ramasubramani, Hariharan" w:date="2015-07-21T10:18:00Z">
              <w:r w:rsidRPr="00C106B9" w:rsidDel="00797690">
                <w:rPr>
                  <w:rFonts w:cstheme="minorHAnsi"/>
                  <w:color w:val="000000" w:themeColor="text1"/>
                </w:rPr>
                <w:delText>-</w:delText>
              </w:r>
            </w:del>
          </w:p>
        </w:tc>
        <w:tc>
          <w:tcPr>
            <w:tcW w:w="1243" w:type="dxa"/>
            <w:tcBorders>
              <w:top w:val="single" w:sz="4" w:space="0" w:color="auto"/>
              <w:left w:val="single" w:sz="4" w:space="0" w:color="auto"/>
              <w:bottom w:val="single" w:sz="4" w:space="0" w:color="auto"/>
              <w:right w:val="single" w:sz="4" w:space="0" w:color="auto"/>
            </w:tcBorders>
          </w:tcPr>
          <w:p w14:paraId="24E7C5CE" w14:textId="7D773E38" w:rsidR="005F4718" w:rsidRPr="00C106B9" w:rsidDel="00797690" w:rsidRDefault="005F4718" w:rsidP="009C3129">
            <w:pPr>
              <w:ind w:left="-57" w:right="-98" w:firstLine="0"/>
              <w:rPr>
                <w:del w:id="52697" w:author="Ramasubramani, Hariharan" w:date="2015-07-21T10:18:00Z"/>
                <w:rFonts w:cstheme="minorHAnsi"/>
                <w:color w:val="000000" w:themeColor="text1"/>
              </w:rPr>
            </w:pPr>
            <w:del w:id="52698" w:author="Ramasubramani, Hariharan" w:date="2015-07-21T10:18:00Z">
              <w:r w:rsidRPr="00C106B9" w:rsidDel="00797690">
                <w:rPr>
                  <w:rFonts w:cstheme="minorHAnsi"/>
                  <w:color w:val="000000" w:themeColor="text1"/>
                </w:rPr>
                <w:delText>single-select</w:delText>
              </w:r>
            </w:del>
          </w:p>
        </w:tc>
        <w:tc>
          <w:tcPr>
            <w:tcW w:w="734" w:type="dxa"/>
            <w:tcBorders>
              <w:top w:val="single" w:sz="4" w:space="0" w:color="auto"/>
              <w:left w:val="single" w:sz="4" w:space="0" w:color="auto"/>
              <w:bottom w:val="single" w:sz="4" w:space="0" w:color="auto"/>
              <w:right w:val="single" w:sz="4" w:space="0" w:color="auto"/>
            </w:tcBorders>
          </w:tcPr>
          <w:p w14:paraId="6A9C3DE9" w14:textId="629AD950" w:rsidR="005F4718" w:rsidRPr="00C106B9" w:rsidDel="00797690" w:rsidRDefault="005F4718" w:rsidP="009C3129">
            <w:pPr>
              <w:ind w:left="-57" w:firstLine="0"/>
              <w:jc w:val="center"/>
              <w:rPr>
                <w:del w:id="52699" w:author="Ramasubramani, Hariharan" w:date="2015-07-21T10:18:00Z"/>
                <w:rFonts w:cstheme="minorHAnsi"/>
                <w:color w:val="000000" w:themeColor="text1"/>
              </w:rPr>
            </w:pPr>
            <w:del w:id="52700" w:author="Ramasubramani, Hariharan" w:date="2015-07-21T10:18:00Z">
              <w:r w:rsidRPr="00C106B9" w:rsidDel="00797690">
                <w:rPr>
                  <w:rFonts w:cstheme="minorHAnsi"/>
                  <w:color w:val="000000" w:themeColor="text1"/>
                </w:rPr>
                <w:delText>-</w:delText>
              </w:r>
            </w:del>
          </w:p>
        </w:tc>
        <w:tc>
          <w:tcPr>
            <w:tcW w:w="2196" w:type="dxa"/>
            <w:tcBorders>
              <w:top w:val="single" w:sz="4" w:space="0" w:color="auto"/>
              <w:left w:val="single" w:sz="4" w:space="0" w:color="auto"/>
              <w:bottom w:val="single" w:sz="4" w:space="0" w:color="auto"/>
              <w:right w:val="single" w:sz="4" w:space="0" w:color="auto"/>
            </w:tcBorders>
          </w:tcPr>
          <w:p w14:paraId="17476F3F" w14:textId="698FAC59" w:rsidR="006C03CB" w:rsidDel="00797690" w:rsidRDefault="006C03CB" w:rsidP="006C03CB">
            <w:pPr>
              <w:pStyle w:val="ListParagraph"/>
              <w:ind w:left="148" w:firstLine="0"/>
              <w:rPr>
                <w:del w:id="52701" w:author="Ramasubramani, Hariharan" w:date="2015-07-21T10:18:00Z"/>
                <w:rFonts w:cstheme="minorHAnsi"/>
                <w:color w:val="000000" w:themeColor="text1"/>
              </w:rPr>
            </w:pPr>
            <w:del w:id="52702" w:author="Ramasubramani, Hariharan" w:date="2015-07-21T10:18:00Z">
              <w:r w:rsidDel="00797690">
                <w:rPr>
                  <w:rFonts w:cstheme="minorHAnsi"/>
                  <w:color w:val="000000" w:themeColor="text1"/>
                </w:rPr>
                <w:delText>Values will be maintained by RDM. See BRD</w:delText>
              </w:r>
            </w:del>
          </w:p>
          <w:p w14:paraId="06FFF7D4" w14:textId="47D3CDD0" w:rsidR="00D552AA" w:rsidRPr="00C106B9" w:rsidDel="00797690" w:rsidRDefault="00D552AA" w:rsidP="00075829">
            <w:pPr>
              <w:pStyle w:val="ListParagraph"/>
              <w:ind w:left="148" w:firstLine="0"/>
              <w:rPr>
                <w:del w:id="52703" w:author="Ramasubramani, Hariharan" w:date="2015-07-21T10:18:00Z"/>
                <w:rFonts w:cstheme="minorHAnsi"/>
                <w:color w:val="000000" w:themeColor="text1"/>
              </w:rPr>
            </w:pPr>
          </w:p>
        </w:tc>
        <w:tc>
          <w:tcPr>
            <w:tcW w:w="1207" w:type="dxa"/>
            <w:tcBorders>
              <w:top w:val="single" w:sz="4" w:space="0" w:color="auto"/>
              <w:left w:val="single" w:sz="4" w:space="0" w:color="auto"/>
              <w:bottom w:val="single" w:sz="4" w:space="0" w:color="auto"/>
              <w:right w:val="single" w:sz="4" w:space="0" w:color="auto"/>
            </w:tcBorders>
          </w:tcPr>
          <w:p w14:paraId="24D32DE0" w14:textId="5CEEA380" w:rsidR="005F4718" w:rsidRPr="00C106B9" w:rsidDel="00797690" w:rsidRDefault="005F4718" w:rsidP="009C3129">
            <w:pPr>
              <w:ind w:left="-57" w:firstLine="0"/>
              <w:jc w:val="center"/>
              <w:rPr>
                <w:del w:id="52704" w:author="Ramasubramani, Hariharan" w:date="2015-07-21T10:18:00Z"/>
                <w:rFonts w:cstheme="minorHAnsi"/>
                <w:color w:val="000000" w:themeColor="text1"/>
              </w:rPr>
            </w:pPr>
            <w:del w:id="52705" w:author="Ramasubramani, Hariharan" w:date="2015-07-21T10:18:00Z">
              <w:r w:rsidRPr="00C106B9" w:rsidDel="00797690">
                <w:rPr>
                  <w:rFonts w:cstheme="minorHAnsi"/>
                  <w:color w:val="000000" w:themeColor="text1"/>
                </w:rPr>
                <w:delText>&lt;</w:delText>
              </w:r>
              <w:r w:rsidDel="00797690">
                <w:rPr>
                  <w:rFonts w:cstheme="minorHAnsi"/>
                  <w:color w:val="000000" w:themeColor="text1"/>
                </w:rPr>
                <w:delText>Blank</w:delText>
              </w:r>
              <w:r w:rsidRPr="00C106B9" w:rsidDel="00797690">
                <w:rPr>
                  <w:rFonts w:cstheme="minorHAnsi"/>
                  <w:color w:val="000000" w:themeColor="text1"/>
                </w:rPr>
                <w:delText>&gt;</w:delText>
              </w:r>
            </w:del>
          </w:p>
        </w:tc>
      </w:tr>
      <w:tr w:rsidR="005F4718" w:rsidRPr="00C106B9" w:rsidDel="00797690" w14:paraId="09E0E5DD" w14:textId="3DE64D9E" w:rsidTr="008C172F">
        <w:trPr>
          <w:cantSplit/>
          <w:trHeight w:val="314"/>
          <w:jc w:val="center"/>
          <w:del w:id="52706" w:author="Ramasubramani, Hariharan" w:date="2015-07-21T10:18:00Z"/>
        </w:trPr>
        <w:tc>
          <w:tcPr>
            <w:tcW w:w="1036" w:type="dxa"/>
            <w:tcBorders>
              <w:top w:val="single" w:sz="4" w:space="0" w:color="auto"/>
              <w:left w:val="single" w:sz="4" w:space="0" w:color="auto"/>
              <w:bottom w:val="single" w:sz="4" w:space="0" w:color="auto"/>
              <w:right w:val="single" w:sz="4" w:space="0" w:color="auto"/>
            </w:tcBorders>
          </w:tcPr>
          <w:p w14:paraId="3F0CFB01" w14:textId="7C0602BA" w:rsidR="005F4718" w:rsidRPr="00C106B9" w:rsidDel="00797690" w:rsidRDefault="005F4718" w:rsidP="00524BF5">
            <w:pPr>
              <w:pStyle w:val="ListParagraph"/>
              <w:numPr>
                <w:ilvl w:val="3"/>
                <w:numId w:val="22"/>
              </w:numPr>
              <w:overflowPunct w:val="0"/>
              <w:autoSpaceDE w:val="0"/>
              <w:autoSpaceDN w:val="0"/>
              <w:spacing w:after="60"/>
              <w:ind w:left="-43" w:firstLine="0"/>
              <w:textAlignment w:val="baseline"/>
              <w:rPr>
                <w:del w:id="52707" w:author="Ramasubramani, Hariharan" w:date="2015-07-21T10:18:00Z"/>
                <w:rFonts w:cstheme="minorHAnsi"/>
                <w:color w:val="000000" w:themeColor="text1"/>
              </w:rPr>
            </w:pPr>
          </w:p>
        </w:tc>
        <w:tc>
          <w:tcPr>
            <w:tcW w:w="1906" w:type="dxa"/>
            <w:tcBorders>
              <w:top w:val="single" w:sz="4" w:space="0" w:color="auto"/>
              <w:left w:val="single" w:sz="4" w:space="0" w:color="auto"/>
              <w:bottom w:val="single" w:sz="4" w:space="0" w:color="auto"/>
              <w:right w:val="single" w:sz="4" w:space="0" w:color="auto"/>
            </w:tcBorders>
          </w:tcPr>
          <w:p w14:paraId="70062DDA" w14:textId="0DA39DE6" w:rsidR="005F4718" w:rsidRPr="00C106B9" w:rsidDel="00797690" w:rsidRDefault="005F4718" w:rsidP="009C3129">
            <w:pPr>
              <w:ind w:firstLine="0"/>
              <w:rPr>
                <w:del w:id="52708" w:author="Ramasubramani, Hariharan" w:date="2015-07-21T10:18:00Z"/>
                <w:rFonts w:cstheme="minorHAnsi"/>
                <w:color w:val="000000" w:themeColor="text1"/>
              </w:rPr>
            </w:pPr>
            <w:del w:id="52709" w:author="Ramasubramani, Hariharan" w:date="2015-07-21T10:18:00Z">
              <w:r w:rsidRPr="00C106B9" w:rsidDel="00797690">
                <w:rPr>
                  <w:rFonts w:cstheme="minorHAnsi"/>
                  <w:color w:val="000000" w:themeColor="text1"/>
                </w:rPr>
                <w:delText>As of Date</w:delText>
              </w:r>
            </w:del>
          </w:p>
        </w:tc>
        <w:tc>
          <w:tcPr>
            <w:tcW w:w="759" w:type="dxa"/>
            <w:tcBorders>
              <w:top w:val="single" w:sz="4" w:space="0" w:color="auto"/>
              <w:left w:val="single" w:sz="4" w:space="0" w:color="auto"/>
              <w:bottom w:val="single" w:sz="4" w:space="0" w:color="auto"/>
              <w:right w:val="single" w:sz="4" w:space="0" w:color="auto"/>
            </w:tcBorders>
          </w:tcPr>
          <w:p w14:paraId="3819F1E4" w14:textId="58ED2BA3" w:rsidR="005F4718" w:rsidRPr="00C106B9" w:rsidDel="00797690" w:rsidRDefault="005F4718" w:rsidP="009C3129">
            <w:pPr>
              <w:ind w:firstLine="0"/>
              <w:rPr>
                <w:del w:id="52710" w:author="Ramasubramani, Hariharan" w:date="2015-07-21T10:18:00Z"/>
                <w:rFonts w:cstheme="minorHAnsi"/>
                <w:color w:val="000000" w:themeColor="text1"/>
              </w:rPr>
            </w:pPr>
            <w:del w:id="52711" w:author="Ramasubramani, Hariharan" w:date="2015-07-21T10:18:00Z">
              <w:r w:rsidRPr="00C106B9" w:rsidDel="00797690">
                <w:rPr>
                  <w:rFonts w:cstheme="minorHAnsi"/>
                  <w:color w:val="000000" w:themeColor="text1"/>
                </w:rPr>
                <w:delText>-</w:delText>
              </w:r>
            </w:del>
          </w:p>
        </w:tc>
        <w:tc>
          <w:tcPr>
            <w:tcW w:w="941" w:type="dxa"/>
            <w:tcBorders>
              <w:top w:val="single" w:sz="4" w:space="0" w:color="auto"/>
              <w:left w:val="single" w:sz="4" w:space="0" w:color="auto"/>
              <w:bottom w:val="single" w:sz="4" w:space="0" w:color="auto"/>
              <w:right w:val="single" w:sz="4" w:space="0" w:color="auto"/>
            </w:tcBorders>
          </w:tcPr>
          <w:p w14:paraId="56618EAB" w14:textId="1DAFF711" w:rsidR="005F4718" w:rsidRPr="00C106B9" w:rsidDel="00797690" w:rsidRDefault="005F4718" w:rsidP="009C3129">
            <w:pPr>
              <w:ind w:left="-57" w:firstLine="0"/>
              <w:jc w:val="center"/>
              <w:rPr>
                <w:del w:id="52712" w:author="Ramasubramani, Hariharan" w:date="2015-07-21T10:18:00Z"/>
                <w:rFonts w:cstheme="minorHAnsi"/>
                <w:color w:val="000000" w:themeColor="text1"/>
              </w:rPr>
            </w:pPr>
            <w:del w:id="52713" w:author="Ramasubramani, Hariharan" w:date="2015-07-21T10:18:00Z">
              <w:r w:rsidRPr="00C106B9" w:rsidDel="00797690">
                <w:rPr>
                  <w:rFonts w:cstheme="minorHAnsi"/>
                  <w:color w:val="000000" w:themeColor="text1"/>
                </w:rPr>
                <w:delText>O</w:delText>
              </w:r>
            </w:del>
          </w:p>
        </w:tc>
        <w:tc>
          <w:tcPr>
            <w:tcW w:w="788" w:type="dxa"/>
            <w:tcBorders>
              <w:top w:val="single" w:sz="4" w:space="0" w:color="auto"/>
              <w:left w:val="single" w:sz="4" w:space="0" w:color="auto"/>
              <w:bottom w:val="single" w:sz="4" w:space="0" w:color="auto"/>
              <w:right w:val="single" w:sz="4" w:space="0" w:color="auto"/>
            </w:tcBorders>
          </w:tcPr>
          <w:p w14:paraId="77AB23F7" w14:textId="02A5FB68" w:rsidR="005F4718" w:rsidRPr="00C106B9" w:rsidDel="00797690" w:rsidRDefault="005F4718" w:rsidP="009C3129">
            <w:pPr>
              <w:ind w:left="-57" w:firstLine="0"/>
              <w:jc w:val="center"/>
              <w:rPr>
                <w:del w:id="52714" w:author="Ramasubramani, Hariharan" w:date="2015-07-21T10:18:00Z"/>
                <w:rFonts w:cstheme="minorHAnsi"/>
                <w:color w:val="000000" w:themeColor="text1"/>
              </w:rPr>
            </w:pPr>
            <w:del w:id="52715" w:author="Ramasubramani, Hariharan" w:date="2015-07-21T10:18:00Z">
              <w:r w:rsidRPr="00C106B9" w:rsidDel="00797690">
                <w:rPr>
                  <w:rFonts w:cstheme="minorHAnsi"/>
                  <w:color w:val="000000" w:themeColor="text1"/>
                </w:rPr>
                <w:delText>-</w:delText>
              </w:r>
            </w:del>
          </w:p>
        </w:tc>
        <w:tc>
          <w:tcPr>
            <w:tcW w:w="1243" w:type="dxa"/>
            <w:tcBorders>
              <w:top w:val="single" w:sz="4" w:space="0" w:color="auto"/>
              <w:left w:val="single" w:sz="4" w:space="0" w:color="auto"/>
              <w:bottom w:val="single" w:sz="4" w:space="0" w:color="auto"/>
              <w:right w:val="single" w:sz="4" w:space="0" w:color="auto"/>
            </w:tcBorders>
          </w:tcPr>
          <w:p w14:paraId="7B8F9F81" w14:textId="34AA690C" w:rsidR="005F4718" w:rsidRPr="00C106B9" w:rsidDel="00797690" w:rsidRDefault="005F4718" w:rsidP="009C3129">
            <w:pPr>
              <w:ind w:left="-57" w:right="-98" w:firstLine="0"/>
              <w:jc w:val="center"/>
              <w:rPr>
                <w:del w:id="52716" w:author="Ramasubramani, Hariharan" w:date="2015-07-21T10:18:00Z"/>
                <w:rFonts w:cstheme="minorHAnsi"/>
                <w:color w:val="000000" w:themeColor="text1"/>
              </w:rPr>
            </w:pPr>
            <w:del w:id="52717" w:author="Ramasubramani, Hariharan" w:date="2015-07-21T10:18:00Z">
              <w:r w:rsidRPr="00C106B9" w:rsidDel="00797690">
                <w:rPr>
                  <w:rFonts w:cstheme="minorHAnsi"/>
                  <w:color w:val="000000" w:themeColor="text1"/>
                </w:rPr>
                <w:delText>Date</w:delText>
              </w:r>
            </w:del>
          </w:p>
        </w:tc>
        <w:tc>
          <w:tcPr>
            <w:tcW w:w="734" w:type="dxa"/>
            <w:tcBorders>
              <w:top w:val="single" w:sz="4" w:space="0" w:color="auto"/>
              <w:left w:val="single" w:sz="4" w:space="0" w:color="auto"/>
              <w:bottom w:val="single" w:sz="4" w:space="0" w:color="auto"/>
              <w:right w:val="single" w:sz="4" w:space="0" w:color="auto"/>
            </w:tcBorders>
          </w:tcPr>
          <w:p w14:paraId="4FE723E7" w14:textId="088CC7E8" w:rsidR="005F4718" w:rsidRPr="00C106B9" w:rsidDel="00797690" w:rsidRDefault="005F4718" w:rsidP="009C3129">
            <w:pPr>
              <w:ind w:left="-57" w:firstLine="0"/>
              <w:jc w:val="center"/>
              <w:rPr>
                <w:del w:id="52718" w:author="Ramasubramani, Hariharan" w:date="2015-07-21T10:18:00Z"/>
                <w:rFonts w:cstheme="minorHAnsi"/>
                <w:color w:val="000000" w:themeColor="text1"/>
              </w:rPr>
            </w:pPr>
            <w:del w:id="52719" w:author="Ramasubramani, Hariharan" w:date="2015-07-21T10:18:00Z">
              <w:r w:rsidRPr="00C106B9" w:rsidDel="00797690">
                <w:rPr>
                  <w:rFonts w:cstheme="minorHAnsi"/>
                  <w:color w:val="000000" w:themeColor="text1"/>
                </w:rPr>
                <w:delText>-</w:delText>
              </w:r>
            </w:del>
          </w:p>
        </w:tc>
        <w:tc>
          <w:tcPr>
            <w:tcW w:w="2196" w:type="dxa"/>
            <w:tcBorders>
              <w:top w:val="single" w:sz="4" w:space="0" w:color="auto"/>
              <w:left w:val="single" w:sz="4" w:space="0" w:color="auto"/>
              <w:bottom w:val="single" w:sz="4" w:space="0" w:color="auto"/>
              <w:right w:val="single" w:sz="4" w:space="0" w:color="auto"/>
            </w:tcBorders>
          </w:tcPr>
          <w:p w14:paraId="7159417D" w14:textId="1BDDD1E5" w:rsidR="005F4718" w:rsidRPr="00C106B9" w:rsidDel="00797690" w:rsidRDefault="005F4718" w:rsidP="009C3129">
            <w:pPr>
              <w:tabs>
                <w:tab w:val="left" w:pos="81"/>
              </w:tabs>
              <w:ind w:left="366" w:right="-140" w:firstLine="0"/>
              <w:rPr>
                <w:del w:id="52720" w:author="Ramasubramani, Hariharan" w:date="2015-07-21T10:18:00Z"/>
                <w:rFonts w:cstheme="minorHAnsi"/>
                <w:color w:val="000000" w:themeColor="text1"/>
              </w:rPr>
            </w:pPr>
            <w:del w:id="52721" w:author="Ramasubramani, Hariharan" w:date="2015-07-21T10:18:00Z">
              <w:r w:rsidRPr="00C106B9" w:rsidDel="00797690">
                <w:rPr>
                  <w:rFonts w:cstheme="minorHAnsi"/>
                  <w:color w:val="000000" w:themeColor="text1"/>
                </w:rPr>
                <w:delText>mm/dd/yyyy</w:delText>
              </w:r>
            </w:del>
          </w:p>
        </w:tc>
        <w:tc>
          <w:tcPr>
            <w:tcW w:w="1207" w:type="dxa"/>
            <w:tcBorders>
              <w:top w:val="single" w:sz="4" w:space="0" w:color="auto"/>
              <w:left w:val="single" w:sz="4" w:space="0" w:color="auto"/>
              <w:bottom w:val="single" w:sz="4" w:space="0" w:color="auto"/>
              <w:right w:val="single" w:sz="4" w:space="0" w:color="auto"/>
            </w:tcBorders>
          </w:tcPr>
          <w:p w14:paraId="083239D2" w14:textId="59C6E259" w:rsidR="005F4718" w:rsidRPr="00C106B9" w:rsidDel="00797690" w:rsidRDefault="005F4718" w:rsidP="009C3129">
            <w:pPr>
              <w:ind w:left="-57" w:firstLine="0"/>
              <w:jc w:val="center"/>
              <w:rPr>
                <w:del w:id="52722" w:author="Ramasubramani, Hariharan" w:date="2015-07-21T10:18:00Z"/>
                <w:rFonts w:cstheme="minorHAnsi"/>
                <w:color w:val="000000" w:themeColor="text1"/>
              </w:rPr>
            </w:pPr>
            <w:del w:id="52723" w:author="Ramasubramani, Hariharan" w:date="2015-07-21T10:18:00Z">
              <w:r w:rsidRPr="00C106B9" w:rsidDel="00797690">
                <w:rPr>
                  <w:rFonts w:cstheme="minorHAnsi"/>
                  <w:color w:val="000000" w:themeColor="text1"/>
                </w:rPr>
                <w:delText>&lt;</w:delText>
              </w:r>
              <w:r w:rsidDel="00797690">
                <w:rPr>
                  <w:rFonts w:cstheme="minorHAnsi"/>
                  <w:color w:val="000000" w:themeColor="text1"/>
                </w:rPr>
                <w:delText>Blank</w:delText>
              </w:r>
              <w:r w:rsidRPr="00C106B9" w:rsidDel="00797690">
                <w:rPr>
                  <w:rFonts w:cstheme="minorHAnsi"/>
                  <w:color w:val="000000" w:themeColor="text1"/>
                </w:rPr>
                <w:delText>&gt;</w:delText>
              </w:r>
            </w:del>
          </w:p>
        </w:tc>
      </w:tr>
    </w:tbl>
    <w:p w14:paraId="13DF0815" w14:textId="77E24C63" w:rsidR="005F4718" w:rsidRPr="002642AE" w:rsidDel="00797690" w:rsidRDefault="005F4718" w:rsidP="00524BF5">
      <w:pPr>
        <w:pStyle w:val="ListParagraph"/>
        <w:numPr>
          <w:ilvl w:val="2"/>
          <w:numId w:val="22"/>
        </w:numPr>
        <w:overflowPunct w:val="0"/>
        <w:autoSpaceDE w:val="0"/>
        <w:autoSpaceDN w:val="0"/>
        <w:spacing w:after="60"/>
        <w:ind w:firstLine="0"/>
        <w:textAlignment w:val="baseline"/>
        <w:rPr>
          <w:del w:id="52724" w:author="Ramasubramani, Hariharan" w:date="2015-07-21T10:18:00Z"/>
          <w:rFonts w:cstheme="minorHAnsi"/>
          <w:color w:val="000000" w:themeColor="text1"/>
        </w:rPr>
      </w:pPr>
      <w:del w:id="52725" w:author="Ramasubramani, Hariharan" w:date="2015-07-21T10:18:00Z">
        <w:r w:rsidDel="00797690">
          <w:rPr>
            <w:rFonts w:cstheme="minorHAnsi"/>
            <w:color w:val="000000" w:themeColor="text1"/>
          </w:rPr>
          <w:delText xml:space="preserve"> </w:delText>
        </w:r>
        <w:r w:rsidRPr="002642AE" w:rsidDel="00797690">
          <w:rPr>
            <w:rFonts w:cstheme="minorHAnsi"/>
            <w:color w:val="000000" w:themeColor="text1"/>
          </w:rPr>
          <w:delText xml:space="preserve">‘As of Date’ shall query the Effective Date for the package. </w:delText>
        </w:r>
      </w:del>
    </w:p>
    <w:p w14:paraId="6E45DB54" w14:textId="7D9543BD" w:rsidR="005F4718" w:rsidRPr="002642AE" w:rsidDel="00797690" w:rsidRDefault="005F4718" w:rsidP="00524BF5">
      <w:pPr>
        <w:pStyle w:val="ListParagraph"/>
        <w:numPr>
          <w:ilvl w:val="2"/>
          <w:numId w:val="22"/>
        </w:numPr>
        <w:overflowPunct w:val="0"/>
        <w:autoSpaceDE w:val="0"/>
        <w:autoSpaceDN w:val="0"/>
        <w:spacing w:after="60"/>
        <w:ind w:firstLine="0"/>
        <w:textAlignment w:val="baseline"/>
        <w:rPr>
          <w:del w:id="52726" w:author="Ramasubramani, Hariharan" w:date="2015-07-21T10:18:00Z"/>
          <w:rFonts w:cstheme="minorHAnsi"/>
          <w:color w:val="000000" w:themeColor="text1"/>
        </w:rPr>
      </w:pPr>
      <w:del w:id="52727" w:author="Ramasubramani, Hariharan" w:date="2015-07-21T10:18:00Z">
        <w:r w:rsidRPr="002642AE" w:rsidDel="00797690">
          <w:rPr>
            <w:rFonts w:cstheme="minorHAnsi"/>
            <w:color w:val="000000" w:themeColor="text1"/>
          </w:rPr>
          <w:delText>If the As of Date is greater than the Package Expiration Date the package shall not be returned in results.</w:delText>
        </w:r>
      </w:del>
    </w:p>
    <w:p w14:paraId="08FC0D38" w14:textId="6254B52D" w:rsidR="005F4718" w:rsidRPr="002642AE" w:rsidDel="00797690" w:rsidRDefault="005F4718" w:rsidP="00524BF5">
      <w:pPr>
        <w:pStyle w:val="ListParagraph"/>
        <w:numPr>
          <w:ilvl w:val="2"/>
          <w:numId w:val="22"/>
        </w:numPr>
        <w:overflowPunct w:val="0"/>
        <w:autoSpaceDE w:val="0"/>
        <w:autoSpaceDN w:val="0"/>
        <w:spacing w:after="60"/>
        <w:ind w:firstLine="0"/>
        <w:textAlignment w:val="baseline"/>
        <w:rPr>
          <w:del w:id="52728" w:author="Ramasubramani, Hariharan" w:date="2015-07-21T10:18:00Z"/>
          <w:rFonts w:cstheme="minorHAnsi"/>
          <w:color w:val="000000" w:themeColor="text1"/>
        </w:rPr>
      </w:pPr>
      <w:del w:id="52729" w:author="Ramasubramani, Hariharan" w:date="2015-07-21T10:18:00Z">
        <w:r w:rsidRPr="002642AE" w:rsidDel="00797690">
          <w:rPr>
            <w:rFonts w:cstheme="minorHAnsi"/>
            <w:color w:val="000000" w:themeColor="text1"/>
          </w:rPr>
          <w:delText>If the As of Date is less that the Package Effective Date the package shall not be returned in the results.</w:delText>
        </w:r>
      </w:del>
    </w:p>
    <w:p w14:paraId="4893DFCE" w14:textId="72794014" w:rsidR="005F4718" w:rsidDel="00797690" w:rsidRDefault="009050C7" w:rsidP="00A977F1">
      <w:pPr>
        <w:spacing w:after="60"/>
        <w:ind w:firstLine="0"/>
        <w:contextualSpacing/>
        <w:jc w:val="center"/>
        <w:rPr>
          <w:del w:id="52730" w:author="Ramasubramani, Hariharan" w:date="2015-07-21T10:18:00Z"/>
          <w:rFonts w:cstheme="minorHAnsi"/>
          <w:color w:val="000000" w:themeColor="text1"/>
        </w:rPr>
      </w:pPr>
      <w:ins w:id="52731" w:author="Hariharan Ramasubramani" w:date="2015-03-11T13:27:00Z">
        <w:del w:id="52732" w:author="Ramasubramani, Hariharan" w:date="2015-07-21T10:18:00Z">
          <w:r w:rsidDel="00797690">
            <w:rPr>
              <w:rFonts w:cstheme="minorHAnsi"/>
              <w:noProof/>
              <w:color w:val="000000" w:themeColor="text1"/>
            </w:rPr>
            <w:drawing>
              <wp:inline distT="0" distB="0" distL="0" distR="0" wp14:anchorId="49D57830" wp14:editId="16D42027">
                <wp:extent cx="6587049" cy="4708477"/>
                <wp:effectExtent l="0" t="0" r="4445"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0262988\Desktop\Package\packages search.PNG"/>
                        <pic:cNvPicPr>
                          <a:picLocks noChangeAspect="1" noChangeArrowheads="1"/>
                        </pic:cNvPicPr>
                      </pic:nvPicPr>
                      <pic:blipFill>
                        <a:blip r:embed="rId137">
                          <a:extLst>
                            <a:ext uri="{28A0092B-C50C-407E-A947-70E740481C1C}">
                              <a14:useLocalDpi xmlns:a14="http://schemas.microsoft.com/office/drawing/2010/main" val="0"/>
                            </a:ext>
                          </a:extLst>
                        </a:blip>
                        <a:stretch>
                          <a:fillRect/>
                        </a:stretch>
                      </pic:blipFill>
                      <pic:spPr bwMode="auto">
                        <a:xfrm>
                          <a:off x="0" y="0"/>
                          <a:ext cx="6587280" cy="4708642"/>
                        </a:xfrm>
                        <a:prstGeom prst="rect">
                          <a:avLst/>
                        </a:prstGeom>
                        <a:noFill/>
                        <a:ln>
                          <a:noFill/>
                        </a:ln>
                      </pic:spPr>
                    </pic:pic>
                  </a:graphicData>
                </a:graphic>
              </wp:inline>
            </w:drawing>
          </w:r>
        </w:del>
      </w:ins>
      <w:del w:id="52733" w:author="Ramasubramani, Hariharan" w:date="2015-07-21T10:18:00Z">
        <w:r w:rsidR="00B411F6" w:rsidDel="00797690">
          <w:rPr>
            <w:rFonts w:cstheme="minorHAnsi"/>
            <w:noProof/>
            <w:color w:val="000000" w:themeColor="text1"/>
          </w:rPr>
          <w:drawing>
            <wp:inline distT="0" distB="0" distL="0" distR="0" wp14:anchorId="7C827943" wp14:editId="203384A5">
              <wp:extent cx="6858000" cy="5109210"/>
              <wp:effectExtent l="19050" t="19050" r="19050" b="1524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packages.png"/>
                      <pic:cNvPicPr/>
                    </pic:nvPicPr>
                    <pic:blipFill>
                      <a:blip r:embed="rId138">
                        <a:extLst>
                          <a:ext uri="{28A0092B-C50C-407E-A947-70E740481C1C}">
                            <a14:useLocalDpi xmlns:a14="http://schemas.microsoft.com/office/drawing/2010/main" val="0"/>
                          </a:ext>
                        </a:extLst>
                      </a:blip>
                      <a:stretch>
                        <a:fillRect/>
                      </a:stretch>
                    </pic:blipFill>
                    <pic:spPr>
                      <a:xfrm>
                        <a:off x="0" y="0"/>
                        <a:ext cx="6858000" cy="5109210"/>
                      </a:xfrm>
                      <a:prstGeom prst="rect">
                        <a:avLst/>
                      </a:prstGeom>
                      <a:ln>
                        <a:solidFill>
                          <a:schemeClr val="accent1"/>
                        </a:solidFill>
                      </a:ln>
                    </pic:spPr>
                  </pic:pic>
                </a:graphicData>
              </a:graphic>
            </wp:inline>
          </w:drawing>
        </w:r>
      </w:del>
    </w:p>
    <w:p w14:paraId="21F62440" w14:textId="2603B18D" w:rsidR="00CF54FB" w:rsidDel="00797690" w:rsidRDefault="00ED0B0C" w:rsidP="00CF54FB">
      <w:pPr>
        <w:spacing w:after="60"/>
        <w:ind w:firstLine="0"/>
        <w:contextualSpacing/>
        <w:jc w:val="center"/>
        <w:rPr>
          <w:del w:id="52734" w:author="Ramasubramani, Hariharan" w:date="2015-07-21T10:18:00Z"/>
          <w:rFonts w:cstheme="minorHAnsi"/>
          <w:color w:val="000000" w:themeColor="text1"/>
        </w:rPr>
      </w:pPr>
      <w:del w:id="52735" w:author="Ramasubramani, Hariharan" w:date="2015-07-21T10:18:00Z">
        <w:r w:rsidDel="00797690">
          <w:rPr>
            <w:rFonts w:cstheme="minorHAnsi"/>
            <w:color w:val="000000" w:themeColor="text1"/>
          </w:rPr>
          <w:delText>Fig: 9.</w:delText>
        </w:r>
        <w:r w:rsidR="00B526AD" w:rsidDel="00797690">
          <w:rPr>
            <w:rFonts w:cstheme="minorHAnsi"/>
            <w:color w:val="000000" w:themeColor="text1"/>
          </w:rPr>
          <w:delText>c</w:delText>
        </w:r>
        <w:r w:rsidR="00CF54FB" w:rsidDel="00797690">
          <w:rPr>
            <w:rFonts w:cstheme="minorHAnsi"/>
            <w:color w:val="000000" w:themeColor="text1"/>
          </w:rPr>
          <w:delText xml:space="preserve"> – </w:delText>
        </w:r>
        <w:r w:rsidR="00C05F61" w:rsidDel="00797690">
          <w:rPr>
            <w:rFonts w:cstheme="minorHAnsi"/>
            <w:color w:val="000000" w:themeColor="text1"/>
          </w:rPr>
          <w:delText>Package</w:delText>
        </w:r>
        <w:r w:rsidR="00CF54FB" w:rsidDel="00797690">
          <w:rPr>
            <w:rFonts w:cstheme="minorHAnsi"/>
            <w:color w:val="000000" w:themeColor="text1"/>
          </w:rPr>
          <w:delText xml:space="preserve"> Search</w:delText>
        </w:r>
      </w:del>
    </w:p>
    <w:p w14:paraId="7671688C" w14:textId="76BF3554" w:rsidR="00D92F75" w:rsidDel="00797690" w:rsidRDefault="00D92F75" w:rsidP="009C3129">
      <w:pPr>
        <w:spacing w:after="60"/>
        <w:ind w:firstLine="0"/>
        <w:contextualSpacing/>
        <w:rPr>
          <w:del w:id="52736" w:author="Ramasubramani, Hariharan" w:date="2015-07-21T10:18:00Z"/>
          <w:rFonts w:cstheme="minorHAnsi"/>
          <w:color w:val="000000" w:themeColor="text1"/>
        </w:rPr>
      </w:pPr>
    </w:p>
    <w:p w14:paraId="7AD96611" w14:textId="2D6488C6" w:rsidR="00CF54FB" w:rsidDel="00797690" w:rsidRDefault="00CF54FB" w:rsidP="00CF54FB">
      <w:pPr>
        <w:pStyle w:val="BlockComment"/>
        <w:rPr>
          <w:del w:id="52737" w:author="Ramasubramani, Hariharan" w:date="2015-07-21T10:18:00Z"/>
        </w:rPr>
      </w:pPr>
      <w:del w:id="52738" w:author="Ramasubramani, Hariharan" w:date="2015-07-21T10:18:00Z">
        <w:r w:rsidDel="00797690">
          <w:delText>The fields in the top of the screen serve as the search criteria.</w:delText>
        </w:r>
      </w:del>
    </w:p>
    <w:p w14:paraId="4B29C833" w14:textId="04DFD13A" w:rsidR="00CF54FB" w:rsidDel="00797690" w:rsidRDefault="00CF54FB" w:rsidP="00CF54FB">
      <w:pPr>
        <w:pStyle w:val="BlockComment"/>
        <w:rPr>
          <w:del w:id="52739" w:author="Ramasubramani, Hariharan" w:date="2015-07-21T10:18:00Z"/>
        </w:rPr>
      </w:pPr>
      <w:del w:id="52740" w:author="Ramasubramani, Hariharan" w:date="2015-07-21T10:18:00Z">
        <w:r w:rsidDel="00797690">
          <w:delText>When the user clicks on the “Search” button, the entered criteria are used to search for Packages that meet the search criteria. Those that match will be listed in the “Results” section below.</w:delText>
        </w:r>
      </w:del>
    </w:p>
    <w:p w14:paraId="2411890D" w14:textId="33FC2D08" w:rsidR="00705993" w:rsidDel="00797690" w:rsidRDefault="00CF54FB" w:rsidP="00CF54FB">
      <w:pPr>
        <w:pStyle w:val="BlockComment"/>
        <w:rPr>
          <w:del w:id="52741" w:author="Ramasubramani, Hariharan" w:date="2015-07-21T10:18:00Z"/>
        </w:rPr>
      </w:pPr>
      <w:del w:id="52742" w:author="Ramasubramani, Hariharan" w:date="2015-07-21T10:18:00Z">
        <w:r w:rsidDel="00797690">
          <w:delText>When the user c</w:delText>
        </w:r>
        <w:r w:rsidR="00C05F61" w:rsidDel="00797690">
          <w:delText>licks on the “Clear” button, any</w:delText>
        </w:r>
        <w:r w:rsidDel="00797690">
          <w:delText xml:space="preserve"> entered search criteria will be removed.</w:delText>
        </w:r>
      </w:del>
    </w:p>
    <w:p w14:paraId="18F11E50" w14:textId="0200C231" w:rsidR="00705993" w:rsidDel="00797690" w:rsidRDefault="00705993" w:rsidP="00CF54FB">
      <w:pPr>
        <w:pStyle w:val="BlockComment"/>
        <w:rPr>
          <w:del w:id="52743" w:author="Ramasubramani, Hariharan" w:date="2015-07-21T10:18:00Z"/>
        </w:rPr>
      </w:pPr>
      <w:del w:id="52744" w:author="Ramasubramani, Hariharan" w:date="2015-07-21T10:18:00Z">
        <w:r w:rsidDel="00797690">
          <w:delText xml:space="preserve">Clicking on the Edit/View button </w:delText>
        </w:r>
        <w:r w:rsidR="00B1463A" w:rsidDel="00797690">
          <w:delText xml:space="preserve">under Details </w:delText>
        </w:r>
        <w:r w:rsidDel="00797690">
          <w:delText>for a particular Pac</w:delText>
        </w:r>
        <w:r w:rsidR="00B1463A" w:rsidDel="00797690">
          <w:delText>kage, will take the user to the Modify Package screen (Fig: 8.c).</w:delText>
        </w:r>
      </w:del>
    </w:p>
    <w:p w14:paraId="3C1540B9" w14:textId="30652377" w:rsidR="00705993" w:rsidDel="00797690" w:rsidRDefault="00B1463A" w:rsidP="00CF54FB">
      <w:pPr>
        <w:pStyle w:val="BlockComment"/>
        <w:rPr>
          <w:del w:id="52745" w:author="Ramasubramani, Hariharan" w:date="2015-07-21T10:18:00Z"/>
        </w:rPr>
      </w:pPr>
      <w:del w:id="52746" w:author="Ramasubramani, Hariharan" w:date="2015-07-21T10:18:00Z">
        <w:r w:rsidDel="00797690">
          <w:delText xml:space="preserve">Clicking on the </w:delText>
        </w:r>
        <w:r w:rsidR="00705993" w:rsidDel="00797690">
          <w:delText>History</w:delText>
        </w:r>
        <w:r w:rsidDel="00797690">
          <w:delText xml:space="preserve"> button will take users to the Package History screen (Fig: 8.a).</w:delText>
        </w:r>
      </w:del>
    </w:p>
    <w:p w14:paraId="71135972" w14:textId="330E5A15" w:rsidR="00CF54FB" w:rsidDel="00797690" w:rsidRDefault="00CF54FB" w:rsidP="00CF54FB">
      <w:pPr>
        <w:pStyle w:val="BlockComment"/>
        <w:rPr>
          <w:del w:id="52747" w:author="Ramasubramani, Hariharan" w:date="2015-07-21T10:18:00Z"/>
        </w:rPr>
      </w:pPr>
      <w:del w:id="52748" w:author="Ramasubramani, Hariharan" w:date="2015-07-21T10:18:00Z">
        <w:r w:rsidDel="00797690">
          <w:delText>Clicking on the “Export” button will export the data as specified by requirement 9.9.</w:delText>
        </w:r>
      </w:del>
    </w:p>
    <w:p w14:paraId="6BA7DDD5" w14:textId="48A2A6E7" w:rsidR="00CF54FB" w:rsidRPr="00C106B9" w:rsidDel="00797690" w:rsidRDefault="00CF54FB" w:rsidP="009C3129">
      <w:pPr>
        <w:spacing w:after="60"/>
        <w:ind w:firstLine="0"/>
        <w:contextualSpacing/>
        <w:rPr>
          <w:del w:id="52749" w:author="Ramasubramani, Hariharan" w:date="2015-07-21T10:18:00Z"/>
          <w:rFonts w:cstheme="minorHAnsi"/>
          <w:color w:val="000000" w:themeColor="text1"/>
        </w:rPr>
      </w:pPr>
    </w:p>
    <w:p w14:paraId="6BFDC018" w14:textId="70E0465A" w:rsidR="005F4718" w:rsidRPr="00C106B9" w:rsidDel="00797690" w:rsidRDefault="005F4718" w:rsidP="00524BF5">
      <w:pPr>
        <w:pStyle w:val="ListParagraph"/>
        <w:numPr>
          <w:ilvl w:val="1"/>
          <w:numId w:val="22"/>
        </w:numPr>
        <w:overflowPunct w:val="0"/>
        <w:autoSpaceDE w:val="0"/>
        <w:autoSpaceDN w:val="0"/>
        <w:spacing w:after="60"/>
        <w:ind w:firstLine="0"/>
        <w:textAlignment w:val="baseline"/>
        <w:rPr>
          <w:del w:id="52750" w:author="Ramasubramani, Hariharan" w:date="2015-07-21T10:18:00Z"/>
          <w:rFonts w:cstheme="minorHAnsi"/>
          <w:color w:val="000000" w:themeColor="text1"/>
          <w:sz w:val="20"/>
        </w:rPr>
      </w:pPr>
      <w:del w:id="52751" w:author="Ramasubramani, Hariharan" w:date="2015-07-21T10:18:00Z">
        <w:r w:rsidRPr="00C106B9" w:rsidDel="00797690">
          <w:rPr>
            <w:rFonts w:cstheme="minorHAnsi"/>
            <w:color w:val="000000" w:themeColor="text1"/>
          </w:rPr>
          <w:delText>The system shall have the ability to display the following data  for each result returned</w:delText>
        </w:r>
        <w:r w:rsidDel="00797690">
          <w:rPr>
            <w:rFonts w:cstheme="minorHAnsi"/>
            <w:color w:val="000000" w:themeColor="text1"/>
          </w:rPr>
          <w:delText>:</w:delText>
        </w:r>
      </w:del>
    </w:p>
    <w:p w14:paraId="00BF45E5" w14:textId="66F7DAB6" w:rsidR="005F4718" w:rsidRPr="00C106B9" w:rsidDel="00797690" w:rsidRDefault="005F4718" w:rsidP="009C3129">
      <w:pPr>
        <w:pStyle w:val="ListParagraph"/>
        <w:spacing w:after="60"/>
        <w:ind w:left="990" w:firstLine="0"/>
        <w:rPr>
          <w:del w:id="52752" w:author="Ramasubramani, Hariharan" w:date="2015-07-21T10:18:00Z"/>
          <w:rFonts w:cstheme="minorHAnsi"/>
          <w:color w:val="000000" w:themeColor="text1"/>
          <w:sz w:val="20"/>
        </w:rPr>
      </w:pPr>
    </w:p>
    <w:tbl>
      <w:tblPr>
        <w:tblStyle w:val="TableGrid"/>
        <w:tblW w:w="10099" w:type="dxa"/>
        <w:jc w:val="center"/>
        <w:tblLayout w:type="fixed"/>
        <w:tblLook w:val="04A0" w:firstRow="1" w:lastRow="0" w:firstColumn="1" w:lastColumn="0" w:noHBand="0" w:noVBand="1"/>
      </w:tblPr>
      <w:tblGrid>
        <w:gridCol w:w="910"/>
        <w:gridCol w:w="1813"/>
        <w:gridCol w:w="870"/>
        <w:gridCol w:w="941"/>
        <w:gridCol w:w="897"/>
        <w:gridCol w:w="1008"/>
        <w:gridCol w:w="734"/>
        <w:gridCol w:w="2116"/>
        <w:gridCol w:w="810"/>
      </w:tblGrid>
      <w:tr w:rsidR="005F4718" w:rsidRPr="00C106B9" w:rsidDel="00797690" w14:paraId="1BCA01FE" w14:textId="584CE1FE" w:rsidTr="008C172F">
        <w:trPr>
          <w:cantSplit/>
          <w:trHeight w:val="314"/>
          <w:tblHeader/>
          <w:jc w:val="center"/>
          <w:del w:id="52753" w:author="Ramasubramani, Hariharan" w:date="2015-07-21T10:18:00Z"/>
        </w:trPr>
        <w:tc>
          <w:tcPr>
            <w:tcW w:w="10099" w:type="dxa"/>
            <w:gridSpan w:val="9"/>
            <w:tcBorders>
              <w:top w:val="single" w:sz="4" w:space="0" w:color="auto"/>
              <w:left w:val="single" w:sz="4" w:space="0" w:color="auto"/>
              <w:bottom w:val="single" w:sz="4" w:space="0" w:color="auto"/>
              <w:right w:val="single" w:sz="4" w:space="0" w:color="auto"/>
            </w:tcBorders>
            <w:shd w:val="solid" w:color="auto" w:fill="auto"/>
          </w:tcPr>
          <w:p w14:paraId="44E90854" w14:textId="4D8E673C" w:rsidR="005F4718" w:rsidRPr="00C106B9" w:rsidDel="00797690" w:rsidRDefault="005F4718" w:rsidP="009C3129">
            <w:pPr>
              <w:spacing w:after="60"/>
              <w:ind w:firstLine="0"/>
              <w:rPr>
                <w:del w:id="52754" w:author="Ramasubramani, Hariharan" w:date="2015-07-21T10:18:00Z"/>
                <w:rFonts w:cstheme="minorHAnsi"/>
                <w:b/>
                <w:color w:val="FFFFFF" w:themeColor="background1"/>
                <w:szCs w:val="18"/>
              </w:rPr>
            </w:pPr>
            <w:del w:id="52755" w:author="Ramasubramani, Hariharan" w:date="2015-07-21T10:18:00Z">
              <w:r w:rsidRPr="00C106B9" w:rsidDel="00797690">
                <w:rPr>
                  <w:rFonts w:cstheme="minorHAnsi"/>
                  <w:b/>
                  <w:color w:val="FFFFFF" w:themeColor="background1"/>
                  <w:szCs w:val="18"/>
                </w:rPr>
                <w:delText>Query Results Display Data Elements</w:delText>
              </w:r>
            </w:del>
          </w:p>
          <w:p w14:paraId="3AF169D1" w14:textId="3B94370C" w:rsidR="005F4718" w:rsidDel="00797690" w:rsidRDefault="005F4718" w:rsidP="009C3129">
            <w:pPr>
              <w:ind w:left="-57" w:firstLine="0"/>
              <w:rPr>
                <w:del w:id="52756" w:author="Ramasubramani, Hariharan" w:date="2015-07-21T10:18:00Z"/>
                <w:rFonts w:cstheme="minorHAnsi"/>
                <w:b/>
                <w:color w:val="FFFFFF" w:themeColor="background1"/>
                <w:sz w:val="20"/>
                <w:szCs w:val="18"/>
              </w:rPr>
            </w:pPr>
            <w:del w:id="52757" w:author="Ramasubramani, Hariharan" w:date="2015-07-21T10:18:00Z">
              <w:r w:rsidRPr="00C106B9" w:rsidDel="00797690">
                <w:rPr>
                  <w:rFonts w:cstheme="minorHAnsi"/>
                  <w:b/>
                  <w:color w:val="FFFFFF" w:themeColor="background1"/>
                  <w:sz w:val="20"/>
                  <w:szCs w:val="18"/>
                </w:rPr>
                <w:delText>Required: Mandatory (M), Conditional Mandatory (CM), Optional (O), Auto-Populated (AP</w:delText>
              </w:r>
              <w:r w:rsidDel="00797690">
                <w:rPr>
                  <w:rFonts w:cstheme="minorHAnsi"/>
                  <w:b/>
                  <w:color w:val="FFFFFF" w:themeColor="background1"/>
                  <w:sz w:val="20"/>
                  <w:szCs w:val="18"/>
                </w:rPr>
                <w:delText>)</w:delText>
              </w:r>
            </w:del>
          </w:p>
          <w:p w14:paraId="5A753A0F" w14:textId="40109762" w:rsidR="005F4718" w:rsidRPr="000337E7" w:rsidDel="00797690" w:rsidRDefault="005F4718" w:rsidP="009C3129">
            <w:pPr>
              <w:spacing w:after="60"/>
              <w:ind w:firstLine="0"/>
              <w:rPr>
                <w:del w:id="52758" w:author="Ramasubramani, Hariharan" w:date="2015-07-21T10:18:00Z"/>
                <w:rFonts w:cstheme="minorHAnsi"/>
                <w:b/>
                <w:color w:val="FFFFFF" w:themeColor="background1"/>
                <w:sz w:val="18"/>
                <w:szCs w:val="18"/>
              </w:rPr>
            </w:pPr>
            <w:del w:id="52759" w:author="Ramasubramani, Hariharan" w:date="2015-07-21T10:18:00Z">
              <w:r w:rsidRPr="000337E7" w:rsidDel="00797690">
                <w:rPr>
                  <w:rFonts w:cstheme="minorHAnsi"/>
                  <w:b/>
                  <w:color w:val="FFFFFF" w:themeColor="background1"/>
                  <w:sz w:val="18"/>
                  <w:szCs w:val="18"/>
                </w:rPr>
                <w:delText>Caption:  Field Label</w:delText>
              </w:r>
            </w:del>
          </w:p>
          <w:p w14:paraId="5E41480F" w14:textId="578C6424" w:rsidR="005F4718" w:rsidRPr="000337E7" w:rsidDel="00797690" w:rsidRDefault="005F4718" w:rsidP="009C3129">
            <w:pPr>
              <w:spacing w:after="60"/>
              <w:ind w:firstLine="0"/>
              <w:rPr>
                <w:del w:id="52760" w:author="Ramasubramani, Hariharan" w:date="2015-07-21T10:18:00Z"/>
                <w:rFonts w:cstheme="minorHAnsi"/>
                <w:b/>
                <w:color w:val="FFFFFF" w:themeColor="background1"/>
                <w:sz w:val="18"/>
                <w:szCs w:val="18"/>
              </w:rPr>
            </w:pPr>
            <w:del w:id="52761" w:author="Ramasubramani, Hariharan" w:date="2015-07-21T10:18:00Z">
              <w:r w:rsidRPr="000337E7" w:rsidDel="00797690">
                <w:rPr>
                  <w:rFonts w:cstheme="minorHAnsi"/>
                  <w:b/>
                  <w:color w:val="FFFFFF" w:themeColor="background1"/>
                  <w:sz w:val="18"/>
                  <w:szCs w:val="18"/>
                </w:rPr>
                <w:delText>Editable: Not Editable (NE), Editable (E)</w:delText>
              </w:r>
            </w:del>
          </w:p>
          <w:p w14:paraId="097655E6" w14:textId="5A786879" w:rsidR="005F4718" w:rsidRPr="00C106B9" w:rsidDel="00797690" w:rsidRDefault="005F4718" w:rsidP="009C3129">
            <w:pPr>
              <w:ind w:left="-57" w:firstLine="0"/>
              <w:rPr>
                <w:del w:id="52762" w:author="Ramasubramani, Hariharan" w:date="2015-07-21T10:18:00Z"/>
                <w:rFonts w:cstheme="minorHAnsi"/>
                <w:color w:val="000000" w:themeColor="text1"/>
              </w:rPr>
            </w:pPr>
            <w:del w:id="52763" w:author="Ramasubramani, Hariharan" w:date="2015-07-21T10:18:00Z">
              <w:r w:rsidRPr="000337E7" w:rsidDel="00797690">
                <w:rPr>
                  <w:rFonts w:cstheme="minorHAnsi"/>
                  <w:b/>
                  <w:color w:val="FFFFFF" w:themeColor="background1"/>
                  <w:sz w:val="18"/>
                  <w:szCs w:val="18"/>
                </w:rPr>
                <w:delText>Field Type:  Date/Time, Alpha-Numeric Special Characters (</w:delText>
              </w:r>
              <w:r w:rsidR="00A137AC" w:rsidDel="00797690">
                <w:rPr>
                  <w:rFonts w:cstheme="minorHAnsi"/>
                  <w:b/>
                  <w:color w:val="FFFFFF" w:themeColor="background1"/>
                  <w:sz w:val="18"/>
                  <w:szCs w:val="18"/>
                </w:rPr>
                <w:delText>ANSC</w:delText>
              </w:r>
              <w:r w:rsidRPr="000337E7" w:rsidDel="00797690">
                <w:rPr>
                  <w:rFonts w:cstheme="minorHAnsi"/>
                  <w:b/>
                  <w:color w:val="FFFFFF" w:themeColor="background1"/>
                  <w:sz w:val="18"/>
                  <w:szCs w:val="18"/>
                </w:rPr>
                <w:delText>), Boolean (radio button)</w:delText>
              </w:r>
            </w:del>
          </w:p>
        </w:tc>
      </w:tr>
      <w:tr w:rsidR="005F4718" w:rsidRPr="00C106B9" w:rsidDel="00797690" w14:paraId="63D01B2A" w14:textId="1A9FED40" w:rsidTr="008C172F">
        <w:trPr>
          <w:cantSplit/>
          <w:trHeight w:val="314"/>
          <w:tblHeader/>
          <w:jc w:val="center"/>
          <w:del w:id="52764" w:author="Ramasubramani, Hariharan" w:date="2015-07-21T10:18:00Z"/>
        </w:trPr>
        <w:tc>
          <w:tcPr>
            <w:tcW w:w="910" w:type="dxa"/>
            <w:tcBorders>
              <w:top w:val="single" w:sz="4" w:space="0" w:color="auto"/>
              <w:left w:val="single" w:sz="4" w:space="0" w:color="auto"/>
              <w:bottom w:val="single" w:sz="4" w:space="0" w:color="auto"/>
              <w:right w:val="single" w:sz="4" w:space="0" w:color="auto"/>
            </w:tcBorders>
            <w:shd w:val="pct25" w:color="auto" w:fill="auto"/>
          </w:tcPr>
          <w:p w14:paraId="2FBB31E9" w14:textId="00B495FD" w:rsidR="005F4718" w:rsidRPr="00C106B9" w:rsidDel="00797690" w:rsidRDefault="005F4718" w:rsidP="009C3129">
            <w:pPr>
              <w:spacing w:after="60"/>
              <w:ind w:left="-36" w:firstLine="0"/>
              <w:contextualSpacing/>
              <w:rPr>
                <w:del w:id="52765" w:author="Ramasubramani, Hariharan" w:date="2015-07-21T10:18:00Z"/>
                <w:rFonts w:cstheme="minorHAnsi"/>
                <w:color w:val="000000" w:themeColor="text1"/>
              </w:rPr>
            </w:pPr>
            <w:del w:id="52766" w:author="Ramasubramani, Hariharan" w:date="2015-07-21T10:18:00Z">
              <w:r w:rsidRPr="00C106B9" w:rsidDel="00797690">
                <w:rPr>
                  <w:rFonts w:cstheme="minorHAnsi"/>
                  <w:b/>
                  <w:color w:val="000000" w:themeColor="text1"/>
                  <w:sz w:val="20"/>
                  <w:szCs w:val="18"/>
                </w:rPr>
                <w:delText>Req’t #</w:delText>
              </w:r>
            </w:del>
          </w:p>
        </w:tc>
        <w:tc>
          <w:tcPr>
            <w:tcW w:w="1813" w:type="dxa"/>
            <w:tcBorders>
              <w:top w:val="single" w:sz="4" w:space="0" w:color="auto"/>
              <w:left w:val="single" w:sz="4" w:space="0" w:color="auto"/>
              <w:bottom w:val="single" w:sz="4" w:space="0" w:color="auto"/>
              <w:right w:val="single" w:sz="4" w:space="0" w:color="auto"/>
            </w:tcBorders>
            <w:shd w:val="pct25" w:color="auto" w:fill="auto"/>
          </w:tcPr>
          <w:p w14:paraId="3B7679CF" w14:textId="087A45F4" w:rsidR="005F4718" w:rsidRPr="00C106B9" w:rsidDel="00797690" w:rsidRDefault="005F4718" w:rsidP="009C3129">
            <w:pPr>
              <w:ind w:firstLine="0"/>
              <w:rPr>
                <w:del w:id="52767" w:author="Ramasubramani, Hariharan" w:date="2015-07-21T10:18:00Z"/>
                <w:rFonts w:cstheme="minorHAnsi"/>
                <w:color w:val="000000" w:themeColor="text1"/>
              </w:rPr>
            </w:pPr>
            <w:del w:id="52768" w:author="Ramasubramani, Hariharan" w:date="2015-07-21T10:18:00Z">
              <w:r w:rsidRPr="00C106B9" w:rsidDel="00797690">
                <w:rPr>
                  <w:rFonts w:cstheme="minorHAnsi"/>
                  <w:b/>
                  <w:color w:val="000000" w:themeColor="text1"/>
                  <w:sz w:val="20"/>
                  <w:szCs w:val="18"/>
                </w:rPr>
                <w:delText>Data Element</w:delText>
              </w:r>
            </w:del>
          </w:p>
        </w:tc>
        <w:tc>
          <w:tcPr>
            <w:tcW w:w="870" w:type="dxa"/>
            <w:tcBorders>
              <w:top w:val="single" w:sz="4" w:space="0" w:color="auto"/>
              <w:left w:val="single" w:sz="4" w:space="0" w:color="auto"/>
              <w:bottom w:val="single" w:sz="4" w:space="0" w:color="auto"/>
              <w:right w:val="single" w:sz="4" w:space="0" w:color="auto"/>
            </w:tcBorders>
            <w:shd w:val="pct25" w:color="auto" w:fill="auto"/>
          </w:tcPr>
          <w:p w14:paraId="4B2BBC96" w14:textId="36C7A190" w:rsidR="005F4718" w:rsidRPr="00C106B9" w:rsidDel="00797690" w:rsidRDefault="005F4718" w:rsidP="009C3129">
            <w:pPr>
              <w:ind w:firstLine="0"/>
              <w:rPr>
                <w:del w:id="52769" w:author="Ramasubramani, Hariharan" w:date="2015-07-21T10:18:00Z"/>
                <w:rFonts w:cstheme="minorHAnsi"/>
                <w:color w:val="000000" w:themeColor="text1"/>
              </w:rPr>
            </w:pPr>
            <w:del w:id="52770" w:author="Ramasubramani, Hariharan" w:date="2015-07-21T10:18:00Z">
              <w:r w:rsidRPr="00C106B9" w:rsidDel="00797690">
                <w:rPr>
                  <w:rFonts w:cstheme="minorHAnsi"/>
                  <w:b/>
                  <w:color w:val="000000" w:themeColor="text1"/>
                  <w:sz w:val="20"/>
                  <w:szCs w:val="18"/>
                </w:rPr>
                <w:delText>Caption</w:delText>
              </w:r>
            </w:del>
          </w:p>
        </w:tc>
        <w:tc>
          <w:tcPr>
            <w:tcW w:w="941" w:type="dxa"/>
            <w:tcBorders>
              <w:top w:val="single" w:sz="4" w:space="0" w:color="auto"/>
              <w:left w:val="single" w:sz="4" w:space="0" w:color="auto"/>
              <w:bottom w:val="single" w:sz="4" w:space="0" w:color="auto"/>
              <w:right w:val="single" w:sz="4" w:space="0" w:color="auto"/>
            </w:tcBorders>
            <w:shd w:val="pct25" w:color="auto" w:fill="auto"/>
          </w:tcPr>
          <w:p w14:paraId="67EE9DC8" w14:textId="15F06F70" w:rsidR="005F4718" w:rsidRPr="00C106B9" w:rsidDel="00797690" w:rsidRDefault="005F4718" w:rsidP="009C3129">
            <w:pPr>
              <w:ind w:left="-57" w:firstLine="0"/>
              <w:jc w:val="center"/>
              <w:rPr>
                <w:del w:id="52771" w:author="Ramasubramani, Hariharan" w:date="2015-07-21T10:18:00Z"/>
                <w:rFonts w:cstheme="minorHAnsi"/>
                <w:color w:val="000000" w:themeColor="text1"/>
              </w:rPr>
            </w:pPr>
            <w:del w:id="52772" w:author="Ramasubramani, Hariharan" w:date="2015-07-21T10:18:00Z">
              <w:r w:rsidRPr="00C106B9" w:rsidDel="00797690">
                <w:rPr>
                  <w:rFonts w:cstheme="minorHAnsi"/>
                  <w:b/>
                  <w:color w:val="000000" w:themeColor="text1"/>
                  <w:sz w:val="20"/>
                  <w:szCs w:val="18"/>
                </w:rPr>
                <w:delText>Required</w:delText>
              </w:r>
            </w:del>
          </w:p>
        </w:tc>
        <w:tc>
          <w:tcPr>
            <w:tcW w:w="897" w:type="dxa"/>
            <w:tcBorders>
              <w:top w:val="single" w:sz="4" w:space="0" w:color="auto"/>
              <w:left w:val="single" w:sz="4" w:space="0" w:color="auto"/>
              <w:bottom w:val="single" w:sz="4" w:space="0" w:color="auto"/>
              <w:right w:val="single" w:sz="4" w:space="0" w:color="auto"/>
            </w:tcBorders>
            <w:shd w:val="pct25" w:color="auto" w:fill="auto"/>
          </w:tcPr>
          <w:p w14:paraId="4827F2F3" w14:textId="649A5105" w:rsidR="005F4718" w:rsidRPr="00C106B9" w:rsidDel="00797690" w:rsidRDefault="005F4718" w:rsidP="009C3129">
            <w:pPr>
              <w:ind w:left="-57" w:firstLine="0"/>
              <w:jc w:val="center"/>
              <w:rPr>
                <w:del w:id="52773" w:author="Ramasubramani, Hariharan" w:date="2015-07-21T10:18:00Z"/>
                <w:rFonts w:cstheme="minorHAnsi"/>
                <w:color w:val="000000" w:themeColor="text1"/>
              </w:rPr>
            </w:pPr>
            <w:del w:id="52774" w:author="Ramasubramani, Hariharan" w:date="2015-07-21T10:18:00Z">
              <w:r w:rsidRPr="00C106B9" w:rsidDel="00797690">
                <w:rPr>
                  <w:rFonts w:cstheme="minorHAnsi"/>
                  <w:b/>
                  <w:color w:val="000000" w:themeColor="text1"/>
                  <w:sz w:val="20"/>
                  <w:szCs w:val="18"/>
                </w:rPr>
                <w:delText xml:space="preserve">Editable </w:delText>
              </w:r>
            </w:del>
          </w:p>
        </w:tc>
        <w:tc>
          <w:tcPr>
            <w:tcW w:w="1008" w:type="dxa"/>
            <w:tcBorders>
              <w:top w:val="single" w:sz="4" w:space="0" w:color="auto"/>
              <w:left w:val="single" w:sz="4" w:space="0" w:color="auto"/>
              <w:bottom w:val="single" w:sz="4" w:space="0" w:color="auto"/>
              <w:right w:val="single" w:sz="4" w:space="0" w:color="auto"/>
            </w:tcBorders>
            <w:shd w:val="pct25" w:color="auto" w:fill="auto"/>
          </w:tcPr>
          <w:p w14:paraId="3FA02054" w14:textId="2DDF672E" w:rsidR="005F4718" w:rsidRPr="00C106B9" w:rsidDel="00797690" w:rsidRDefault="005F4718" w:rsidP="009C3129">
            <w:pPr>
              <w:ind w:left="-57" w:right="-98" w:firstLine="0"/>
              <w:jc w:val="center"/>
              <w:rPr>
                <w:del w:id="52775" w:author="Ramasubramani, Hariharan" w:date="2015-07-21T10:18:00Z"/>
                <w:rFonts w:cstheme="minorHAnsi"/>
                <w:color w:val="000000" w:themeColor="text1"/>
              </w:rPr>
            </w:pPr>
            <w:del w:id="52776" w:author="Ramasubramani, Hariharan" w:date="2015-07-21T10:18:00Z">
              <w:r w:rsidRPr="00C106B9" w:rsidDel="00797690">
                <w:rPr>
                  <w:rFonts w:cstheme="minorHAnsi"/>
                  <w:b/>
                  <w:color w:val="000000" w:themeColor="text1"/>
                  <w:sz w:val="20"/>
                  <w:szCs w:val="18"/>
                </w:rPr>
                <w:delText>Field Type</w:delText>
              </w:r>
            </w:del>
          </w:p>
        </w:tc>
        <w:tc>
          <w:tcPr>
            <w:tcW w:w="734" w:type="dxa"/>
            <w:tcBorders>
              <w:top w:val="single" w:sz="4" w:space="0" w:color="auto"/>
              <w:left w:val="single" w:sz="4" w:space="0" w:color="auto"/>
              <w:bottom w:val="single" w:sz="4" w:space="0" w:color="auto"/>
              <w:right w:val="single" w:sz="4" w:space="0" w:color="auto"/>
            </w:tcBorders>
            <w:shd w:val="pct25" w:color="auto" w:fill="auto"/>
          </w:tcPr>
          <w:p w14:paraId="7D051E5D" w14:textId="27C1C844" w:rsidR="005F4718" w:rsidRPr="00C106B9" w:rsidDel="00797690" w:rsidRDefault="005F4718" w:rsidP="009C3129">
            <w:pPr>
              <w:ind w:left="-57" w:firstLine="0"/>
              <w:jc w:val="center"/>
              <w:rPr>
                <w:del w:id="52777" w:author="Ramasubramani, Hariharan" w:date="2015-07-21T10:18:00Z"/>
                <w:rFonts w:cstheme="minorHAnsi"/>
                <w:color w:val="000000" w:themeColor="text1"/>
              </w:rPr>
            </w:pPr>
            <w:del w:id="52778" w:author="Ramasubramani, Hariharan" w:date="2015-07-21T10:18:00Z">
              <w:r w:rsidRPr="00C106B9" w:rsidDel="00797690">
                <w:rPr>
                  <w:rFonts w:cstheme="minorHAnsi"/>
                  <w:b/>
                  <w:color w:val="000000" w:themeColor="text1"/>
                  <w:sz w:val="20"/>
                  <w:szCs w:val="18"/>
                </w:rPr>
                <w:delText>Length</w:delText>
              </w:r>
            </w:del>
          </w:p>
        </w:tc>
        <w:tc>
          <w:tcPr>
            <w:tcW w:w="2116" w:type="dxa"/>
            <w:tcBorders>
              <w:top w:val="single" w:sz="4" w:space="0" w:color="auto"/>
              <w:left w:val="single" w:sz="4" w:space="0" w:color="auto"/>
              <w:bottom w:val="single" w:sz="4" w:space="0" w:color="auto"/>
              <w:right w:val="single" w:sz="4" w:space="0" w:color="auto"/>
            </w:tcBorders>
            <w:shd w:val="pct25" w:color="auto" w:fill="auto"/>
          </w:tcPr>
          <w:p w14:paraId="486ACC8C" w14:textId="58FC0785" w:rsidR="005F4718" w:rsidRPr="00C106B9" w:rsidDel="00797690" w:rsidRDefault="005F4718" w:rsidP="009C3129">
            <w:pPr>
              <w:ind w:left="6" w:firstLine="0"/>
              <w:rPr>
                <w:del w:id="52779" w:author="Ramasubramani, Hariharan" w:date="2015-07-21T10:18:00Z"/>
                <w:rFonts w:cstheme="minorHAnsi"/>
                <w:color w:val="000000" w:themeColor="text1"/>
              </w:rPr>
            </w:pPr>
            <w:del w:id="52780" w:author="Ramasubramani, Hariharan" w:date="2015-07-21T10:18:00Z">
              <w:r w:rsidRPr="00C106B9" w:rsidDel="00797690">
                <w:rPr>
                  <w:rFonts w:cstheme="minorHAnsi"/>
                  <w:b/>
                  <w:color w:val="000000" w:themeColor="text1"/>
                  <w:sz w:val="20"/>
                  <w:szCs w:val="18"/>
                </w:rPr>
                <w:delText>Format/Valid Values</w:delText>
              </w:r>
            </w:del>
          </w:p>
        </w:tc>
        <w:tc>
          <w:tcPr>
            <w:tcW w:w="810" w:type="dxa"/>
            <w:tcBorders>
              <w:top w:val="single" w:sz="4" w:space="0" w:color="auto"/>
              <w:left w:val="single" w:sz="4" w:space="0" w:color="auto"/>
              <w:bottom w:val="single" w:sz="4" w:space="0" w:color="auto"/>
              <w:right w:val="single" w:sz="4" w:space="0" w:color="auto"/>
            </w:tcBorders>
            <w:shd w:val="pct25" w:color="auto" w:fill="auto"/>
          </w:tcPr>
          <w:p w14:paraId="4435ECF4" w14:textId="7B843987" w:rsidR="005F4718" w:rsidRPr="00C106B9" w:rsidDel="00797690" w:rsidRDefault="005F4718" w:rsidP="009C3129">
            <w:pPr>
              <w:ind w:left="-57" w:firstLine="0"/>
              <w:jc w:val="center"/>
              <w:rPr>
                <w:del w:id="52781" w:author="Ramasubramani, Hariharan" w:date="2015-07-21T10:18:00Z"/>
                <w:rFonts w:cstheme="minorHAnsi"/>
                <w:color w:val="000000" w:themeColor="text1"/>
              </w:rPr>
            </w:pPr>
            <w:del w:id="52782" w:author="Ramasubramani, Hariharan" w:date="2015-07-21T10:18:00Z">
              <w:r w:rsidRPr="00C106B9" w:rsidDel="00797690">
                <w:rPr>
                  <w:rFonts w:cstheme="minorHAnsi"/>
                  <w:b/>
                  <w:color w:val="000000" w:themeColor="text1"/>
                  <w:sz w:val="20"/>
                  <w:szCs w:val="18"/>
                </w:rPr>
                <w:delText xml:space="preserve">Default </w:delText>
              </w:r>
            </w:del>
          </w:p>
        </w:tc>
      </w:tr>
      <w:tr w:rsidR="005F4718" w:rsidRPr="00C106B9" w:rsidDel="00797690" w14:paraId="4BC3576B" w14:textId="100D9C83" w:rsidTr="008C172F">
        <w:trPr>
          <w:cantSplit/>
          <w:trHeight w:val="314"/>
          <w:jc w:val="center"/>
          <w:del w:id="52783" w:author="Ramasubramani, Hariharan" w:date="2015-07-21T10:18:00Z"/>
        </w:trPr>
        <w:tc>
          <w:tcPr>
            <w:tcW w:w="910" w:type="dxa"/>
            <w:tcBorders>
              <w:top w:val="single" w:sz="4" w:space="0" w:color="auto"/>
              <w:left w:val="single" w:sz="4" w:space="0" w:color="auto"/>
              <w:bottom w:val="single" w:sz="4" w:space="0" w:color="auto"/>
              <w:right w:val="single" w:sz="4" w:space="0" w:color="auto"/>
            </w:tcBorders>
          </w:tcPr>
          <w:p w14:paraId="41AF01E2" w14:textId="045D77CF" w:rsidR="005F4718" w:rsidRPr="00C106B9" w:rsidDel="00797690" w:rsidRDefault="005F4718" w:rsidP="00524BF5">
            <w:pPr>
              <w:pStyle w:val="ListParagraph"/>
              <w:numPr>
                <w:ilvl w:val="2"/>
                <w:numId w:val="22"/>
              </w:numPr>
              <w:overflowPunct w:val="0"/>
              <w:autoSpaceDE w:val="0"/>
              <w:autoSpaceDN w:val="0"/>
              <w:spacing w:after="60"/>
              <w:ind w:left="-98" w:firstLine="0"/>
              <w:textAlignment w:val="baseline"/>
              <w:rPr>
                <w:del w:id="52784" w:author="Ramasubramani, Hariharan" w:date="2015-07-21T10:18:00Z"/>
                <w:rFonts w:cstheme="minorHAnsi"/>
                <w:color w:val="000000" w:themeColor="text1"/>
              </w:rPr>
            </w:pPr>
          </w:p>
        </w:tc>
        <w:tc>
          <w:tcPr>
            <w:tcW w:w="1813" w:type="dxa"/>
            <w:tcBorders>
              <w:top w:val="single" w:sz="4" w:space="0" w:color="auto"/>
              <w:left w:val="single" w:sz="4" w:space="0" w:color="auto"/>
              <w:bottom w:val="single" w:sz="4" w:space="0" w:color="auto"/>
              <w:right w:val="single" w:sz="4" w:space="0" w:color="auto"/>
            </w:tcBorders>
          </w:tcPr>
          <w:p w14:paraId="71E81CF5" w14:textId="10CA0596" w:rsidR="005F4718" w:rsidRPr="00C106B9" w:rsidDel="00797690" w:rsidRDefault="005F4718" w:rsidP="009C3129">
            <w:pPr>
              <w:ind w:firstLine="0"/>
              <w:rPr>
                <w:del w:id="52785" w:author="Ramasubramani, Hariharan" w:date="2015-07-21T10:18:00Z"/>
                <w:rFonts w:cstheme="minorHAnsi"/>
                <w:color w:val="000000" w:themeColor="text1"/>
              </w:rPr>
            </w:pPr>
            <w:del w:id="52786" w:author="Ramasubramani, Hariharan" w:date="2015-07-21T10:18:00Z">
              <w:r w:rsidRPr="00C106B9" w:rsidDel="00797690">
                <w:rPr>
                  <w:rFonts w:cstheme="minorHAnsi"/>
                  <w:color w:val="000000" w:themeColor="text1"/>
                </w:rPr>
                <w:delText>Package Name</w:delText>
              </w:r>
            </w:del>
          </w:p>
        </w:tc>
        <w:tc>
          <w:tcPr>
            <w:tcW w:w="870" w:type="dxa"/>
            <w:tcBorders>
              <w:top w:val="single" w:sz="4" w:space="0" w:color="auto"/>
              <w:left w:val="single" w:sz="4" w:space="0" w:color="auto"/>
              <w:bottom w:val="single" w:sz="4" w:space="0" w:color="auto"/>
              <w:right w:val="single" w:sz="4" w:space="0" w:color="auto"/>
            </w:tcBorders>
          </w:tcPr>
          <w:p w14:paraId="70ABC562" w14:textId="3145069D" w:rsidR="005F4718" w:rsidRPr="00C106B9" w:rsidDel="00797690" w:rsidRDefault="005F4718" w:rsidP="009C3129">
            <w:pPr>
              <w:ind w:firstLine="0"/>
              <w:rPr>
                <w:del w:id="52787" w:author="Ramasubramani, Hariharan" w:date="2015-07-21T10:18:00Z"/>
                <w:rFonts w:cstheme="minorHAnsi"/>
                <w:color w:val="000000" w:themeColor="text1"/>
              </w:rPr>
            </w:pPr>
            <w:del w:id="52788" w:author="Ramasubramani, Hariharan" w:date="2015-07-21T10:18:00Z">
              <w:r w:rsidRPr="00C106B9" w:rsidDel="00797690">
                <w:rPr>
                  <w:rFonts w:cstheme="minorHAnsi"/>
                  <w:color w:val="000000" w:themeColor="text1"/>
                </w:rPr>
                <w:delText>-</w:delText>
              </w:r>
            </w:del>
          </w:p>
        </w:tc>
        <w:tc>
          <w:tcPr>
            <w:tcW w:w="941" w:type="dxa"/>
            <w:tcBorders>
              <w:top w:val="single" w:sz="4" w:space="0" w:color="auto"/>
              <w:left w:val="single" w:sz="4" w:space="0" w:color="auto"/>
              <w:bottom w:val="single" w:sz="4" w:space="0" w:color="auto"/>
              <w:right w:val="single" w:sz="4" w:space="0" w:color="auto"/>
            </w:tcBorders>
          </w:tcPr>
          <w:p w14:paraId="08C02D7A" w14:textId="401B7493" w:rsidR="005F4718" w:rsidRPr="00C106B9" w:rsidDel="00797690" w:rsidRDefault="005F4718" w:rsidP="009C3129">
            <w:pPr>
              <w:ind w:left="-57" w:firstLine="0"/>
              <w:jc w:val="center"/>
              <w:rPr>
                <w:del w:id="52789" w:author="Ramasubramani, Hariharan" w:date="2015-07-21T10:18:00Z"/>
                <w:rFonts w:cstheme="minorHAnsi"/>
                <w:color w:val="000000" w:themeColor="text1"/>
              </w:rPr>
            </w:pPr>
            <w:del w:id="52790" w:author="Ramasubramani, Hariharan" w:date="2015-07-21T10:18:00Z">
              <w:r w:rsidRPr="00C106B9" w:rsidDel="00797690">
                <w:rPr>
                  <w:rFonts w:cstheme="minorHAnsi"/>
                  <w:color w:val="000000" w:themeColor="text1"/>
                </w:rPr>
                <w:delText>AP</w:delText>
              </w:r>
            </w:del>
          </w:p>
        </w:tc>
        <w:tc>
          <w:tcPr>
            <w:tcW w:w="897" w:type="dxa"/>
            <w:tcBorders>
              <w:top w:val="single" w:sz="4" w:space="0" w:color="auto"/>
              <w:left w:val="single" w:sz="4" w:space="0" w:color="auto"/>
              <w:bottom w:val="single" w:sz="4" w:space="0" w:color="auto"/>
              <w:right w:val="single" w:sz="4" w:space="0" w:color="auto"/>
            </w:tcBorders>
          </w:tcPr>
          <w:p w14:paraId="4F9D51F3" w14:textId="78540670" w:rsidR="005F4718" w:rsidRPr="00C106B9" w:rsidDel="00797690" w:rsidRDefault="005F4718" w:rsidP="009C3129">
            <w:pPr>
              <w:ind w:left="-57" w:firstLine="0"/>
              <w:jc w:val="center"/>
              <w:rPr>
                <w:del w:id="52791" w:author="Ramasubramani, Hariharan" w:date="2015-07-21T10:18:00Z"/>
                <w:rFonts w:cstheme="minorHAnsi"/>
                <w:color w:val="000000" w:themeColor="text1"/>
              </w:rPr>
            </w:pPr>
            <w:del w:id="52792" w:author="Ramasubramani, Hariharan" w:date="2015-07-21T10:18:00Z">
              <w:r w:rsidRPr="00C106B9" w:rsidDel="00797690">
                <w:rPr>
                  <w:rFonts w:cstheme="minorHAnsi"/>
                  <w:color w:val="000000" w:themeColor="text1"/>
                </w:rPr>
                <w:delText>NE</w:delText>
              </w:r>
            </w:del>
          </w:p>
        </w:tc>
        <w:tc>
          <w:tcPr>
            <w:tcW w:w="1008" w:type="dxa"/>
            <w:tcBorders>
              <w:top w:val="single" w:sz="4" w:space="0" w:color="auto"/>
              <w:left w:val="single" w:sz="4" w:space="0" w:color="auto"/>
              <w:bottom w:val="single" w:sz="4" w:space="0" w:color="auto"/>
              <w:right w:val="single" w:sz="4" w:space="0" w:color="auto"/>
            </w:tcBorders>
          </w:tcPr>
          <w:p w14:paraId="615DACB2" w14:textId="5B540EF4" w:rsidR="005F4718" w:rsidRPr="00C106B9" w:rsidDel="00797690" w:rsidRDefault="00A137AC" w:rsidP="009C3129">
            <w:pPr>
              <w:ind w:left="-57" w:right="-98" w:firstLine="0"/>
              <w:jc w:val="center"/>
              <w:rPr>
                <w:del w:id="52793" w:author="Ramasubramani, Hariharan" w:date="2015-07-21T10:18:00Z"/>
                <w:rFonts w:cstheme="minorHAnsi"/>
                <w:color w:val="000000" w:themeColor="text1"/>
              </w:rPr>
            </w:pPr>
            <w:del w:id="52794" w:author="Ramasubramani, Hariharan" w:date="2015-07-21T10:18:00Z">
              <w:r w:rsidDel="00797690">
                <w:rPr>
                  <w:rFonts w:cstheme="minorHAnsi"/>
                  <w:color w:val="000000" w:themeColor="text1"/>
                </w:rPr>
                <w:delText>ANSC</w:delText>
              </w:r>
            </w:del>
          </w:p>
        </w:tc>
        <w:tc>
          <w:tcPr>
            <w:tcW w:w="734" w:type="dxa"/>
            <w:tcBorders>
              <w:top w:val="single" w:sz="4" w:space="0" w:color="auto"/>
              <w:left w:val="single" w:sz="4" w:space="0" w:color="auto"/>
              <w:bottom w:val="single" w:sz="4" w:space="0" w:color="auto"/>
              <w:right w:val="single" w:sz="4" w:space="0" w:color="auto"/>
            </w:tcBorders>
          </w:tcPr>
          <w:p w14:paraId="61B70533" w14:textId="42CE88CC" w:rsidR="005F4718" w:rsidRPr="00C106B9" w:rsidDel="00797690" w:rsidRDefault="005F4718" w:rsidP="009C3129">
            <w:pPr>
              <w:ind w:left="-57" w:firstLine="0"/>
              <w:jc w:val="center"/>
              <w:rPr>
                <w:del w:id="52795" w:author="Ramasubramani, Hariharan" w:date="2015-07-21T10:18:00Z"/>
                <w:rFonts w:cstheme="minorHAnsi"/>
                <w:color w:val="000000" w:themeColor="text1"/>
              </w:rPr>
            </w:pPr>
            <w:del w:id="52796" w:author="Ramasubramani, Hariharan" w:date="2015-07-21T10:18:00Z">
              <w:r w:rsidRPr="00C106B9" w:rsidDel="00797690">
                <w:rPr>
                  <w:rFonts w:cstheme="minorHAnsi"/>
                  <w:color w:val="000000" w:themeColor="text1"/>
                </w:rPr>
                <w:delText>-</w:delText>
              </w:r>
            </w:del>
          </w:p>
        </w:tc>
        <w:tc>
          <w:tcPr>
            <w:tcW w:w="2116" w:type="dxa"/>
            <w:tcBorders>
              <w:top w:val="single" w:sz="4" w:space="0" w:color="auto"/>
              <w:left w:val="single" w:sz="4" w:space="0" w:color="auto"/>
              <w:bottom w:val="single" w:sz="4" w:space="0" w:color="auto"/>
              <w:right w:val="single" w:sz="4" w:space="0" w:color="auto"/>
            </w:tcBorders>
          </w:tcPr>
          <w:p w14:paraId="454F5BE1" w14:textId="0862D201" w:rsidR="005F4718" w:rsidRPr="00C106B9" w:rsidDel="00797690" w:rsidRDefault="005F4718" w:rsidP="009C3129">
            <w:pPr>
              <w:ind w:left="6" w:firstLine="0"/>
              <w:rPr>
                <w:del w:id="52797" w:author="Ramasubramani, Hariharan" w:date="2015-07-21T10:18:00Z"/>
                <w:rFonts w:cstheme="minorHAnsi"/>
                <w:color w:val="000000" w:themeColor="text1"/>
              </w:rPr>
            </w:pPr>
            <w:del w:id="52798" w:author="Ramasubramani, Hariharan" w:date="2015-07-21T10:18:00Z">
              <w:r w:rsidRPr="00C106B9" w:rsidDel="00797690">
                <w:rPr>
                  <w:rFonts w:cstheme="minorHAnsi"/>
                  <w:color w:val="000000" w:themeColor="text1"/>
                </w:rPr>
                <w:delText>-</w:delText>
              </w:r>
            </w:del>
          </w:p>
        </w:tc>
        <w:tc>
          <w:tcPr>
            <w:tcW w:w="810" w:type="dxa"/>
            <w:tcBorders>
              <w:top w:val="single" w:sz="4" w:space="0" w:color="auto"/>
              <w:left w:val="single" w:sz="4" w:space="0" w:color="auto"/>
              <w:bottom w:val="single" w:sz="4" w:space="0" w:color="auto"/>
              <w:right w:val="single" w:sz="4" w:space="0" w:color="auto"/>
            </w:tcBorders>
          </w:tcPr>
          <w:p w14:paraId="1084A53A" w14:textId="521F2650" w:rsidR="005F4718" w:rsidRPr="00C106B9" w:rsidDel="00797690" w:rsidRDefault="005F4718" w:rsidP="009C3129">
            <w:pPr>
              <w:ind w:left="-57" w:firstLine="0"/>
              <w:jc w:val="center"/>
              <w:rPr>
                <w:del w:id="52799" w:author="Ramasubramani, Hariharan" w:date="2015-07-21T10:18:00Z"/>
                <w:rFonts w:cstheme="minorHAnsi"/>
                <w:color w:val="000000" w:themeColor="text1"/>
              </w:rPr>
            </w:pPr>
            <w:del w:id="52800" w:author="Ramasubramani, Hariharan" w:date="2015-07-21T10:18:00Z">
              <w:r w:rsidRPr="00C106B9" w:rsidDel="00797690">
                <w:rPr>
                  <w:rFonts w:cstheme="minorHAnsi"/>
                  <w:color w:val="000000" w:themeColor="text1"/>
                </w:rPr>
                <w:delText>-</w:delText>
              </w:r>
            </w:del>
          </w:p>
        </w:tc>
      </w:tr>
      <w:tr w:rsidR="005F4718" w:rsidRPr="00C106B9" w:rsidDel="00797690" w14:paraId="0D18F67E" w14:textId="27E0284D" w:rsidTr="008C172F">
        <w:trPr>
          <w:cantSplit/>
          <w:trHeight w:val="314"/>
          <w:jc w:val="center"/>
          <w:del w:id="52801" w:author="Ramasubramani, Hariharan" w:date="2015-07-21T10:18:00Z"/>
        </w:trPr>
        <w:tc>
          <w:tcPr>
            <w:tcW w:w="910" w:type="dxa"/>
            <w:tcBorders>
              <w:top w:val="single" w:sz="4" w:space="0" w:color="auto"/>
              <w:left w:val="single" w:sz="4" w:space="0" w:color="auto"/>
              <w:bottom w:val="single" w:sz="4" w:space="0" w:color="auto"/>
              <w:right w:val="single" w:sz="4" w:space="0" w:color="auto"/>
            </w:tcBorders>
          </w:tcPr>
          <w:p w14:paraId="1FFD8A4D" w14:textId="753A1212" w:rsidR="005F4718" w:rsidRPr="00C106B9" w:rsidDel="00797690" w:rsidRDefault="005F4718" w:rsidP="00524BF5">
            <w:pPr>
              <w:pStyle w:val="ListParagraph"/>
              <w:numPr>
                <w:ilvl w:val="2"/>
                <w:numId w:val="22"/>
              </w:numPr>
              <w:overflowPunct w:val="0"/>
              <w:autoSpaceDE w:val="0"/>
              <w:autoSpaceDN w:val="0"/>
              <w:spacing w:after="60"/>
              <w:ind w:left="-98" w:firstLine="0"/>
              <w:textAlignment w:val="baseline"/>
              <w:rPr>
                <w:del w:id="52802" w:author="Ramasubramani, Hariharan" w:date="2015-07-21T10:18:00Z"/>
                <w:rFonts w:cstheme="minorHAnsi"/>
                <w:color w:val="000000" w:themeColor="text1"/>
              </w:rPr>
            </w:pPr>
          </w:p>
        </w:tc>
        <w:tc>
          <w:tcPr>
            <w:tcW w:w="1813" w:type="dxa"/>
            <w:tcBorders>
              <w:top w:val="single" w:sz="4" w:space="0" w:color="auto"/>
              <w:left w:val="single" w:sz="4" w:space="0" w:color="auto"/>
              <w:bottom w:val="single" w:sz="4" w:space="0" w:color="auto"/>
              <w:right w:val="single" w:sz="4" w:space="0" w:color="auto"/>
            </w:tcBorders>
          </w:tcPr>
          <w:p w14:paraId="5CAF6B10" w14:textId="1C47D57B" w:rsidR="005F4718" w:rsidRPr="00C106B9" w:rsidDel="00797690" w:rsidRDefault="005F4718" w:rsidP="009C3129">
            <w:pPr>
              <w:ind w:firstLine="0"/>
              <w:rPr>
                <w:del w:id="52803" w:author="Ramasubramani, Hariharan" w:date="2015-07-21T10:18:00Z"/>
                <w:rFonts w:cstheme="minorHAnsi"/>
                <w:color w:val="000000" w:themeColor="text1"/>
              </w:rPr>
            </w:pPr>
            <w:del w:id="52804" w:author="Ramasubramani, Hariharan" w:date="2015-07-21T10:18:00Z">
              <w:r w:rsidDel="00797690">
                <w:rPr>
                  <w:rFonts w:cstheme="minorHAnsi"/>
                  <w:color w:val="000000" w:themeColor="text1"/>
                </w:rPr>
                <w:delText>Requirement Removed (CR 459)</w:delText>
              </w:r>
            </w:del>
          </w:p>
        </w:tc>
        <w:tc>
          <w:tcPr>
            <w:tcW w:w="870" w:type="dxa"/>
            <w:tcBorders>
              <w:top w:val="single" w:sz="4" w:space="0" w:color="auto"/>
              <w:left w:val="single" w:sz="4" w:space="0" w:color="auto"/>
              <w:bottom w:val="single" w:sz="4" w:space="0" w:color="auto"/>
              <w:right w:val="single" w:sz="4" w:space="0" w:color="auto"/>
            </w:tcBorders>
          </w:tcPr>
          <w:p w14:paraId="50AB1C67" w14:textId="0AD586D6" w:rsidR="005F4718" w:rsidRPr="00C106B9" w:rsidDel="00797690" w:rsidRDefault="005F4718" w:rsidP="009C3129">
            <w:pPr>
              <w:ind w:firstLine="0"/>
              <w:rPr>
                <w:del w:id="52805" w:author="Ramasubramani, Hariharan" w:date="2015-07-21T10:18:00Z"/>
                <w:rFonts w:cstheme="minorHAnsi"/>
                <w:color w:val="000000" w:themeColor="text1"/>
              </w:rPr>
            </w:pPr>
          </w:p>
        </w:tc>
        <w:tc>
          <w:tcPr>
            <w:tcW w:w="941" w:type="dxa"/>
            <w:tcBorders>
              <w:top w:val="single" w:sz="4" w:space="0" w:color="auto"/>
              <w:left w:val="single" w:sz="4" w:space="0" w:color="auto"/>
              <w:bottom w:val="single" w:sz="4" w:space="0" w:color="auto"/>
              <w:right w:val="single" w:sz="4" w:space="0" w:color="auto"/>
            </w:tcBorders>
          </w:tcPr>
          <w:p w14:paraId="4F6D8238" w14:textId="3CA2673B" w:rsidR="005F4718" w:rsidRPr="00C106B9" w:rsidDel="00797690" w:rsidRDefault="005F4718" w:rsidP="009C3129">
            <w:pPr>
              <w:ind w:left="-57" w:firstLine="0"/>
              <w:jc w:val="center"/>
              <w:rPr>
                <w:del w:id="52806" w:author="Ramasubramani, Hariharan" w:date="2015-07-21T10:18:00Z"/>
                <w:rFonts w:cstheme="minorHAnsi"/>
                <w:color w:val="000000" w:themeColor="text1"/>
              </w:rPr>
            </w:pPr>
          </w:p>
        </w:tc>
        <w:tc>
          <w:tcPr>
            <w:tcW w:w="897" w:type="dxa"/>
            <w:tcBorders>
              <w:top w:val="single" w:sz="4" w:space="0" w:color="auto"/>
              <w:left w:val="single" w:sz="4" w:space="0" w:color="auto"/>
              <w:bottom w:val="single" w:sz="4" w:space="0" w:color="auto"/>
              <w:right w:val="single" w:sz="4" w:space="0" w:color="auto"/>
            </w:tcBorders>
          </w:tcPr>
          <w:p w14:paraId="37298047" w14:textId="3D5F11B5" w:rsidR="005F4718" w:rsidRPr="00C106B9" w:rsidDel="00797690" w:rsidRDefault="005F4718" w:rsidP="009C3129">
            <w:pPr>
              <w:ind w:left="-57" w:firstLine="0"/>
              <w:jc w:val="center"/>
              <w:rPr>
                <w:del w:id="52807" w:author="Ramasubramani, Hariharan" w:date="2015-07-21T10:18:00Z"/>
                <w:rFonts w:cstheme="minorHAnsi"/>
                <w:color w:val="000000" w:themeColor="text1"/>
              </w:rPr>
            </w:pPr>
          </w:p>
        </w:tc>
        <w:tc>
          <w:tcPr>
            <w:tcW w:w="1008" w:type="dxa"/>
            <w:tcBorders>
              <w:top w:val="single" w:sz="4" w:space="0" w:color="auto"/>
              <w:left w:val="single" w:sz="4" w:space="0" w:color="auto"/>
              <w:bottom w:val="single" w:sz="4" w:space="0" w:color="auto"/>
              <w:right w:val="single" w:sz="4" w:space="0" w:color="auto"/>
            </w:tcBorders>
          </w:tcPr>
          <w:p w14:paraId="4E2AE6C7" w14:textId="03372D57" w:rsidR="005F4718" w:rsidRPr="00C106B9" w:rsidDel="00797690" w:rsidRDefault="005F4718" w:rsidP="009C3129">
            <w:pPr>
              <w:ind w:left="-57" w:right="-98" w:firstLine="0"/>
              <w:jc w:val="center"/>
              <w:rPr>
                <w:del w:id="52808" w:author="Ramasubramani, Hariharan" w:date="2015-07-21T10:18:00Z"/>
                <w:rFonts w:cstheme="minorHAnsi"/>
                <w:color w:val="000000" w:themeColor="text1"/>
              </w:rPr>
            </w:pPr>
          </w:p>
        </w:tc>
        <w:tc>
          <w:tcPr>
            <w:tcW w:w="734" w:type="dxa"/>
            <w:tcBorders>
              <w:top w:val="single" w:sz="4" w:space="0" w:color="auto"/>
              <w:left w:val="single" w:sz="4" w:space="0" w:color="auto"/>
              <w:bottom w:val="single" w:sz="4" w:space="0" w:color="auto"/>
              <w:right w:val="single" w:sz="4" w:space="0" w:color="auto"/>
            </w:tcBorders>
          </w:tcPr>
          <w:p w14:paraId="5EE448F7" w14:textId="76D31B40" w:rsidR="005F4718" w:rsidRPr="00C106B9" w:rsidDel="00797690" w:rsidRDefault="005F4718" w:rsidP="009C3129">
            <w:pPr>
              <w:ind w:left="-57" w:firstLine="0"/>
              <w:jc w:val="center"/>
              <w:rPr>
                <w:del w:id="52809" w:author="Ramasubramani, Hariharan" w:date="2015-07-21T10:18:00Z"/>
                <w:rFonts w:cstheme="minorHAnsi"/>
                <w:color w:val="000000" w:themeColor="text1"/>
              </w:rPr>
            </w:pPr>
          </w:p>
        </w:tc>
        <w:tc>
          <w:tcPr>
            <w:tcW w:w="2116" w:type="dxa"/>
            <w:tcBorders>
              <w:top w:val="single" w:sz="4" w:space="0" w:color="auto"/>
              <w:left w:val="single" w:sz="4" w:space="0" w:color="auto"/>
              <w:bottom w:val="single" w:sz="4" w:space="0" w:color="auto"/>
              <w:right w:val="single" w:sz="4" w:space="0" w:color="auto"/>
            </w:tcBorders>
          </w:tcPr>
          <w:p w14:paraId="76D0226A" w14:textId="1BC94C62" w:rsidR="005F4718" w:rsidRPr="00C106B9" w:rsidDel="00797690" w:rsidRDefault="005F4718" w:rsidP="009C3129">
            <w:pPr>
              <w:ind w:left="6" w:firstLine="0"/>
              <w:rPr>
                <w:del w:id="52810" w:author="Ramasubramani, Hariharan" w:date="2015-07-21T10:18:00Z"/>
                <w:rFonts w:cstheme="minorHAnsi"/>
                <w:color w:val="000000" w:themeColor="text1"/>
              </w:rPr>
            </w:pPr>
          </w:p>
        </w:tc>
        <w:tc>
          <w:tcPr>
            <w:tcW w:w="810" w:type="dxa"/>
            <w:tcBorders>
              <w:top w:val="single" w:sz="4" w:space="0" w:color="auto"/>
              <w:left w:val="single" w:sz="4" w:space="0" w:color="auto"/>
              <w:bottom w:val="single" w:sz="4" w:space="0" w:color="auto"/>
              <w:right w:val="single" w:sz="4" w:space="0" w:color="auto"/>
            </w:tcBorders>
          </w:tcPr>
          <w:p w14:paraId="29C531EC" w14:textId="148405D3" w:rsidR="005F4718" w:rsidRPr="00C106B9" w:rsidDel="00797690" w:rsidRDefault="005F4718" w:rsidP="009C3129">
            <w:pPr>
              <w:ind w:left="-57" w:firstLine="0"/>
              <w:jc w:val="center"/>
              <w:rPr>
                <w:del w:id="52811" w:author="Ramasubramani, Hariharan" w:date="2015-07-21T10:18:00Z"/>
                <w:rFonts w:cstheme="minorHAnsi"/>
                <w:color w:val="000000" w:themeColor="text1"/>
              </w:rPr>
            </w:pPr>
          </w:p>
        </w:tc>
      </w:tr>
      <w:tr w:rsidR="005F4718" w:rsidRPr="00C106B9" w:rsidDel="00797690" w14:paraId="7DD056F9" w14:textId="7C5903CB" w:rsidTr="008C172F">
        <w:trPr>
          <w:cantSplit/>
          <w:trHeight w:val="314"/>
          <w:jc w:val="center"/>
          <w:del w:id="52812" w:author="Ramasubramani, Hariharan" w:date="2015-07-21T10:18:00Z"/>
        </w:trPr>
        <w:tc>
          <w:tcPr>
            <w:tcW w:w="910" w:type="dxa"/>
            <w:tcBorders>
              <w:top w:val="single" w:sz="4" w:space="0" w:color="auto"/>
              <w:left w:val="single" w:sz="4" w:space="0" w:color="auto"/>
              <w:bottom w:val="single" w:sz="4" w:space="0" w:color="auto"/>
              <w:right w:val="single" w:sz="4" w:space="0" w:color="auto"/>
            </w:tcBorders>
          </w:tcPr>
          <w:p w14:paraId="11B4E564" w14:textId="5D76D1BC" w:rsidR="005F4718" w:rsidRPr="00C106B9" w:rsidDel="00797690" w:rsidRDefault="005F4718" w:rsidP="00524BF5">
            <w:pPr>
              <w:pStyle w:val="ListParagraph"/>
              <w:numPr>
                <w:ilvl w:val="2"/>
                <w:numId w:val="22"/>
              </w:numPr>
              <w:overflowPunct w:val="0"/>
              <w:autoSpaceDE w:val="0"/>
              <w:autoSpaceDN w:val="0"/>
              <w:spacing w:after="60"/>
              <w:ind w:left="-98" w:firstLine="0"/>
              <w:textAlignment w:val="baseline"/>
              <w:rPr>
                <w:del w:id="52813" w:author="Ramasubramani, Hariharan" w:date="2015-07-21T10:18:00Z"/>
                <w:rFonts w:cstheme="minorHAnsi"/>
                <w:color w:val="000000" w:themeColor="text1"/>
              </w:rPr>
            </w:pPr>
          </w:p>
        </w:tc>
        <w:tc>
          <w:tcPr>
            <w:tcW w:w="1813" w:type="dxa"/>
            <w:tcBorders>
              <w:top w:val="single" w:sz="4" w:space="0" w:color="auto"/>
              <w:left w:val="single" w:sz="4" w:space="0" w:color="auto"/>
              <w:bottom w:val="single" w:sz="4" w:space="0" w:color="auto"/>
              <w:right w:val="single" w:sz="4" w:space="0" w:color="auto"/>
            </w:tcBorders>
          </w:tcPr>
          <w:p w14:paraId="63D0E7D8" w14:textId="3259093E" w:rsidR="005F4718" w:rsidRPr="00C106B9" w:rsidDel="00797690" w:rsidRDefault="005F4718" w:rsidP="009C3129">
            <w:pPr>
              <w:ind w:firstLine="0"/>
              <w:rPr>
                <w:del w:id="52814" w:author="Ramasubramani, Hariharan" w:date="2015-07-21T10:18:00Z"/>
                <w:rFonts w:cstheme="minorHAnsi"/>
                <w:color w:val="000000" w:themeColor="text1"/>
              </w:rPr>
            </w:pPr>
            <w:del w:id="52815" w:author="Ramasubramani, Hariharan" w:date="2015-07-21T10:18:00Z">
              <w:r w:rsidRPr="00C106B9" w:rsidDel="00797690">
                <w:rPr>
                  <w:rFonts w:cstheme="minorHAnsi"/>
                  <w:color w:val="000000" w:themeColor="text1"/>
                </w:rPr>
                <w:delText>Package Effective Date</w:delText>
              </w:r>
            </w:del>
          </w:p>
        </w:tc>
        <w:tc>
          <w:tcPr>
            <w:tcW w:w="870" w:type="dxa"/>
            <w:tcBorders>
              <w:top w:val="single" w:sz="4" w:space="0" w:color="auto"/>
              <w:left w:val="single" w:sz="4" w:space="0" w:color="auto"/>
              <w:bottom w:val="single" w:sz="4" w:space="0" w:color="auto"/>
              <w:right w:val="single" w:sz="4" w:space="0" w:color="auto"/>
            </w:tcBorders>
          </w:tcPr>
          <w:p w14:paraId="605B4459" w14:textId="1CC4513D" w:rsidR="005F4718" w:rsidRPr="00C106B9" w:rsidDel="00797690" w:rsidRDefault="005F4718" w:rsidP="009C3129">
            <w:pPr>
              <w:ind w:firstLine="0"/>
              <w:rPr>
                <w:del w:id="52816" w:author="Ramasubramani, Hariharan" w:date="2015-07-21T10:18:00Z"/>
                <w:rFonts w:cstheme="minorHAnsi"/>
                <w:color w:val="000000" w:themeColor="text1"/>
              </w:rPr>
            </w:pPr>
            <w:del w:id="52817" w:author="Ramasubramani, Hariharan" w:date="2015-07-21T10:18:00Z">
              <w:r w:rsidRPr="00C106B9" w:rsidDel="00797690">
                <w:rPr>
                  <w:rFonts w:cstheme="minorHAnsi"/>
                  <w:color w:val="000000" w:themeColor="text1"/>
                </w:rPr>
                <w:delText>-</w:delText>
              </w:r>
            </w:del>
          </w:p>
        </w:tc>
        <w:tc>
          <w:tcPr>
            <w:tcW w:w="941" w:type="dxa"/>
            <w:tcBorders>
              <w:top w:val="single" w:sz="4" w:space="0" w:color="auto"/>
              <w:left w:val="single" w:sz="4" w:space="0" w:color="auto"/>
              <w:bottom w:val="single" w:sz="4" w:space="0" w:color="auto"/>
              <w:right w:val="single" w:sz="4" w:space="0" w:color="auto"/>
            </w:tcBorders>
          </w:tcPr>
          <w:p w14:paraId="285A0657" w14:textId="326D501A" w:rsidR="005F4718" w:rsidRPr="00C106B9" w:rsidDel="00797690" w:rsidRDefault="005F4718" w:rsidP="009C3129">
            <w:pPr>
              <w:ind w:left="-57" w:firstLine="0"/>
              <w:jc w:val="center"/>
              <w:rPr>
                <w:del w:id="52818" w:author="Ramasubramani, Hariharan" w:date="2015-07-21T10:18:00Z"/>
                <w:rFonts w:cstheme="minorHAnsi"/>
                <w:color w:val="000000" w:themeColor="text1"/>
              </w:rPr>
            </w:pPr>
            <w:del w:id="52819" w:author="Ramasubramani, Hariharan" w:date="2015-07-21T10:18:00Z">
              <w:r w:rsidRPr="00C106B9" w:rsidDel="00797690">
                <w:rPr>
                  <w:rFonts w:cstheme="minorHAnsi"/>
                  <w:color w:val="000000" w:themeColor="text1"/>
                </w:rPr>
                <w:delText>AP</w:delText>
              </w:r>
            </w:del>
          </w:p>
        </w:tc>
        <w:tc>
          <w:tcPr>
            <w:tcW w:w="897" w:type="dxa"/>
            <w:tcBorders>
              <w:top w:val="single" w:sz="4" w:space="0" w:color="auto"/>
              <w:left w:val="single" w:sz="4" w:space="0" w:color="auto"/>
              <w:bottom w:val="single" w:sz="4" w:space="0" w:color="auto"/>
              <w:right w:val="single" w:sz="4" w:space="0" w:color="auto"/>
            </w:tcBorders>
          </w:tcPr>
          <w:p w14:paraId="20B202B0" w14:textId="26A6BF1A" w:rsidR="005F4718" w:rsidRPr="00C106B9" w:rsidDel="00797690" w:rsidRDefault="005F4718" w:rsidP="009C3129">
            <w:pPr>
              <w:ind w:left="-57" w:firstLine="0"/>
              <w:jc w:val="center"/>
              <w:rPr>
                <w:del w:id="52820" w:author="Ramasubramani, Hariharan" w:date="2015-07-21T10:18:00Z"/>
                <w:rFonts w:cstheme="minorHAnsi"/>
                <w:color w:val="000000" w:themeColor="text1"/>
              </w:rPr>
            </w:pPr>
            <w:del w:id="52821" w:author="Ramasubramani, Hariharan" w:date="2015-07-21T10:18:00Z">
              <w:r w:rsidRPr="00C106B9" w:rsidDel="00797690">
                <w:rPr>
                  <w:rFonts w:cstheme="minorHAnsi"/>
                  <w:color w:val="000000" w:themeColor="text1"/>
                </w:rPr>
                <w:delText>NE</w:delText>
              </w:r>
            </w:del>
          </w:p>
        </w:tc>
        <w:tc>
          <w:tcPr>
            <w:tcW w:w="1008" w:type="dxa"/>
            <w:tcBorders>
              <w:top w:val="single" w:sz="4" w:space="0" w:color="auto"/>
              <w:left w:val="single" w:sz="4" w:space="0" w:color="auto"/>
              <w:bottom w:val="single" w:sz="4" w:space="0" w:color="auto"/>
              <w:right w:val="single" w:sz="4" w:space="0" w:color="auto"/>
            </w:tcBorders>
          </w:tcPr>
          <w:p w14:paraId="681DCD90" w14:textId="65FE1120" w:rsidR="005F4718" w:rsidRPr="00C106B9" w:rsidDel="00797690" w:rsidRDefault="005F4718" w:rsidP="009C3129">
            <w:pPr>
              <w:ind w:left="-57" w:right="-98" w:firstLine="0"/>
              <w:jc w:val="center"/>
              <w:rPr>
                <w:del w:id="52822" w:author="Ramasubramani, Hariharan" w:date="2015-07-21T10:18:00Z"/>
                <w:rFonts w:cstheme="minorHAnsi"/>
                <w:color w:val="000000" w:themeColor="text1"/>
              </w:rPr>
            </w:pPr>
            <w:del w:id="52823" w:author="Ramasubramani, Hariharan" w:date="2015-07-21T10:18:00Z">
              <w:r w:rsidRPr="00C106B9" w:rsidDel="00797690">
                <w:rPr>
                  <w:rFonts w:cstheme="minorHAnsi"/>
                  <w:color w:val="000000" w:themeColor="text1"/>
                </w:rPr>
                <w:delText>Date</w:delText>
              </w:r>
            </w:del>
          </w:p>
        </w:tc>
        <w:tc>
          <w:tcPr>
            <w:tcW w:w="734" w:type="dxa"/>
            <w:tcBorders>
              <w:top w:val="single" w:sz="4" w:space="0" w:color="auto"/>
              <w:left w:val="single" w:sz="4" w:space="0" w:color="auto"/>
              <w:bottom w:val="single" w:sz="4" w:space="0" w:color="auto"/>
              <w:right w:val="single" w:sz="4" w:space="0" w:color="auto"/>
            </w:tcBorders>
          </w:tcPr>
          <w:p w14:paraId="5A63ECEB" w14:textId="5EE3D9CE" w:rsidR="005F4718" w:rsidRPr="00C106B9" w:rsidDel="00797690" w:rsidRDefault="005F4718" w:rsidP="009C3129">
            <w:pPr>
              <w:ind w:left="-57" w:firstLine="0"/>
              <w:jc w:val="center"/>
              <w:rPr>
                <w:del w:id="52824" w:author="Ramasubramani, Hariharan" w:date="2015-07-21T10:18:00Z"/>
                <w:rFonts w:cstheme="minorHAnsi"/>
                <w:color w:val="000000" w:themeColor="text1"/>
              </w:rPr>
            </w:pPr>
            <w:del w:id="52825" w:author="Ramasubramani, Hariharan" w:date="2015-07-21T10:18:00Z">
              <w:r w:rsidRPr="00C106B9" w:rsidDel="00797690">
                <w:rPr>
                  <w:rFonts w:cstheme="minorHAnsi"/>
                  <w:color w:val="000000" w:themeColor="text1"/>
                </w:rPr>
                <w:delText>-</w:delText>
              </w:r>
            </w:del>
          </w:p>
        </w:tc>
        <w:tc>
          <w:tcPr>
            <w:tcW w:w="2116" w:type="dxa"/>
            <w:tcBorders>
              <w:top w:val="single" w:sz="4" w:space="0" w:color="auto"/>
              <w:left w:val="single" w:sz="4" w:space="0" w:color="auto"/>
              <w:bottom w:val="single" w:sz="4" w:space="0" w:color="auto"/>
              <w:right w:val="single" w:sz="4" w:space="0" w:color="auto"/>
            </w:tcBorders>
          </w:tcPr>
          <w:p w14:paraId="4684EAE2" w14:textId="6627A43A" w:rsidR="005F4718" w:rsidRPr="00C106B9" w:rsidDel="00797690" w:rsidRDefault="005F4718" w:rsidP="009C3129">
            <w:pPr>
              <w:ind w:left="6" w:firstLine="0"/>
              <w:jc w:val="center"/>
              <w:rPr>
                <w:del w:id="52826" w:author="Ramasubramani, Hariharan" w:date="2015-07-21T10:18:00Z"/>
                <w:rFonts w:cstheme="minorHAnsi"/>
                <w:color w:val="000000" w:themeColor="text1"/>
              </w:rPr>
            </w:pPr>
            <w:del w:id="52827" w:author="Ramasubramani, Hariharan" w:date="2015-07-21T10:18:00Z">
              <w:r w:rsidRPr="00C106B9" w:rsidDel="00797690">
                <w:rPr>
                  <w:rFonts w:cstheme="minorHAnsi"/>
                  <w:color w:val="000000" w:themeColor="text1"/>
                </w:rPr>
                <w:delText>mm/dd/yyyy</w:delText>
              </w:r>
            </w:del>
          </w:p>
        </w:tc>
        <w:tc>
          <w:tcPr>
            <w:tcW w:w="810" w:type="dxa"/>
            <w:tcBorders>
              <w:top w:val="single" w:sz="4" w:space="0" w:color="auto"/>
              <w:left w:val="single" w:sz="4" w:space="0" w:color="auto"/>
              <w:bottom w:val="single" w:sz="4" w:space="0" w:color="auto"/>
              <w:right w:val="single" w:sz="4" w:space="0" w:color="auto"/>
            </w:tcBorders>
          </w:tcPr>
          <w:p w14:paraId="7433AF13" w14:textId="19D43098" w:rsidR="005F4718" w:rsidRPr="00C106B9" w:rsidDel="00797690" w:rsidRDefault="005F4718" w:rsidP="009C3129">
            <w:pPr>
              <w:ind w:left="-57" w:firstLine="0"/>
              <w:jc w:val="center"/>
              <w:rPr>
                <w:del w:id="52828" w:author="Ramasubramani, Hariharan" w:date="2015-07-21T10:18:00Z"/>
                <w:rFonts w:cstheme="minorHAnsi"/>
                <w:color w:val="000000" w:themeColor="text1"/>
              </w:rPr>
            </w:pPr>
            <w:del w:id="52829" w:author="Ramasubramani, Hariharan" w:date="2015-07-21T10:18:00Z">
              <w:r w:rsidRPr="00C106B9" w:rsidDel="00797690">
                <w:rPr>
                  <w:rFonts w:cstheme="minorHAnsi"/>
                  <w:color w:val="000000" w:themeColor="text1"/>
                </w:rPr>
                <w:delText>-</w:delText>
              </w:r>
            </w:del>
          </w:p>
        </w:tc>
      </w:tr>
      <w:tr w:rsidR="005F4718" w:rsidRPr="00C106B9" w:rsidDel="00797690" w14:paraId="65B2780F" w14:textId="06454FC8" w:rsidTr="008C172F">
        <w:trPr>
          <w:cantSplit/>
          <w:trHeight w:val="314"/>
          <w:jc w:val="center"/>
          <w:del w:id="52830" w:author="Ramasubramani, Hariharan" w:date="2015-07-21T10:18:00Z"/>
        </w:trPr>
        <w:tc>
          <w:tcPr>
            <w:tcW w:w="910" w:type="dxa"/>
            <w:tcBorders>
              <w:top w:val="single" w:sz="4" w:space="0" w:color="auto"/>
              <w:left w:val="single" w:sz="4" w:space="0" w:color="auto"/>
              <w:bottom w:val="single" w:sz="4" w:space="0" w:color="auto"/>
              <w:right w:val="single" w:sz="4" w:space="0" w:color="auto"/>
            </w:tcBorders>
          </w:tcPr>
          <w:p w14:paraId="3CA57E07" w14:textId="7DF37502" w:rsidR="005F4718" w:rsidRPr="00C106B9" w:rsidDel="00797690" w:rsidRDefault="005F4718" w:rsidP="00524BF5">
            <w:pPr>
              <w:pStyle w:val="ListParagraph"/>
              <w:numPr>
                <w:ilvl w:val="2"/>
                <w:numId w:val="22"/>
              </w:numPr>
              <w:overflowPunct w:val="0"/>
              <w:autoSpaceDE w:val="0"/>
              <w:autoSpaceDN w:val="0"/>
              <w:spacing w:after="60"/>
              <w:ind w:left="-98" w:firstLine="0"/>
              <w:textAlignment w:val="baseline"/>
              <w:rPr>
                <w:del w:id="52831" w:author="Ramasubramani, Hariharan" w:date="2015-07-21T10:18:00Z"/>
                <w:rFonts w:cstheme="minorHAnsi"/>
                <w:color w:val="000000" w:themeColor="text1"/>
              </w:rPr>
            </w:pPr>
          </w:p>
        </w:tc>
        <w:tc>
          <w:tcPr>
            <w:tcW w:w="1813" w:type="dxa"/>
            <w:tcBorders>
              <w:top w:val="single" w:sz="4" w:space="0" w:color="auto"/>
              <w:left w:val="single" w:sz="4" w:space="0" w:color="auto"/>
              <w:bottom w:val="single" w:sz="4" w:space="0" w:color="auto"/>
              <w:right w:val="single" w:sz="4" w:space="0" w:color="auto"/>
            </w:tcBorders>
          </w:tcPr>
          <w:p w14:paraId="33E097DA" w14:textId="7FDCCE13" w:rsidR="005F4718" w:rsidRPr="00C106B9" w:rsidDel="00797690" w:rsidRDefault="005F4718" w:rsidP="009C3129">
            <w:pPr>
              <w:ind w:firstLine="0"/>
              <w:rPr>
                <w:del w:id="52832" w:author="Ramasubramani, Hariharan" w:date="2015-07-21T10:18:00Z"/>
                <w:rFonts w:cstheme="minorHAnsi"/>
                <w:color w:val="000000" w:themeColor="text1"/>
              </w:rPr>
            </w:pPr>
            <w:del w:id="52833" w:author="Ramasubramani, Hariharan" w:date="2015-07-21T10:18:00Z">
              <w:r w:rsidRPr="00C106B9" w:rsidDel="00797690">
                <w:rPr>
                  <w:rFonts w:cstheme="minorHAnsi"/>
                  <w:color w:val="000000" w:themeColor="text1"/>
                </w:rPr>
                <w:delText>Package Expiration Date</w:delText>
              </w:r>
            </w:del>
          </w:p>
        </w:tc>
        <w:tc>
          <w:tcPr>
            <w:tcW w:w="870" w:type="dxa"/>
            <w:tcBorders>
              <w:top w:val="single" w:sz="4" w:space="0" w:color="auto"/>
              <w:left w:val="single" w:sz="4" w:space="0" w:color="auto"/>
              <w:bottom w:val="single" w:sz="4" w:space="0" w:color="auto"/>
              <w:right w:val="single" w:sz="4" w:space="0" w:color="auto"/>
            </w:tcBorders>
          </w:tcPr>
          <w:p w14:paraId="4A2E60B5" w14:textId="54DAB4F3" w:rsidR="005F4718" w:rsidRPr="00C106B9" w:rsidDel="00797690" w:rsidRDefault="005F4718" w:rsidP="009C3129">
            <w:pPr>
              <w:ind w:firstLine="0"/>
              <w:rPr>
                <w:del w:id="52834" w:author="Ramasubramani, Hariharan" w:date="2015-07-21T10:18:00Z"/>
                <w:rFonts w:cstheme="minorHAnsi"/>
                <w:color w:val="000000" w:themeColor="text1"/>
              </w:rPr>
            </w:pPr>
            <w:del w:id="52835" w:author="Ramasubramani, Hariharan" w:date="2015-07-21T10:18:00Z">
              <w:r w:rsidRPr="00C106B9" w:rsidDel="00797690">
                <w:rPr>
                  <w:rFonts w:cstheme="minorHAnsi"/>
                  <w:color w:val="000000" w:themeColor="text1"/>
                </w:rPr>
                <w:delText>-</w:delText>
              </w:r>
            </w:del>
          </w:p>
        </w:tc>
        <w:tc>
          <w:tcPr>
            <w:tcW w:w="941" w:type="dxa"/>
            <w:tcBorders>
              <w:top w:val="single" w:sz="4" w:space="0" w:color="auto"/>
              <w:left w:val="single" w:sz="4" w:space="0" w:color="auto"/>
              <w:bottom w:val="single" w:sz="4" w:space="0" w:color="auto"/>
              <w:right w:val="single" w:sz="4" w:space="0" w:color="auto"/>
            </w:tcBorders>
          </w:tcPr>
          <w:p w14:paraId="7040E9C6" w14:textId="655CA677" w:rsidR="005F4718" w:rsidRPr="00C106B9" w:rsidDel="00797690" w:rsidRDefault="005F4718" w:rsidP="009C3129">
            <w:pPr>
              <w:ind w:left="-57" w:firstLine="0"/>
              <w:jc w:val="center"/>
              <w:rPr>
                <w:del w:id="52836" w:author="Ramasubramani, Hariharan" w:date="2015-07-21T10:18:00Z"/>
                <w:rFonts w:cstheme="minorHAnsi"/>
                <w:color w:val="000000" w:themeColor="text1"/>
              </w:rPr>
            </w:pPr>
            <w:del w:id="52837" w:author="Ramasubramani, Hariharan" w:date="2015-07-21T10:18:00Z">
              <w:r w:rsidRPr="00C106B9" w:rsidDel="00797690">
                <w:rPr>
                  <w:rFonts w:cstheme="minorHAnsi"/>
                  <w:color w:val="000000" w:themeColor="text1"/>
                </w:rPr>
                <w:delText>AP</w:delText>
              </w:r>
            </w:del>
          </w:p>
        </w:tc>
        <w:tc>
          <w:tcPr>
            <w:tcW w:w="897" w:type="dxa"/>
            <w:tcBorders>
              <w:top w:val="single" w:sz="4" w:space="0" w:color="auto"/>
              <w:left w:val="single" w:sz="4" w:space="0" w:color="auto"/>
              <w:bottom w:val="single" w:sz="4" w:space="0" w:color="auto"/>
              <w:right w:val="single" w:sz="4" w:space="0" w:color="auto"/>
            </w:tcBorders>
          </w:tcPr>
          <w:p w14:paraId="055551F6" w14:textId="2E6B1B6B" w:rsidR="005F4718" w:rsidRPr="00C106B9" w:rsidDel="00797690" w:rsidRDefault="005F4718" w:rsidP="009C3129">
            <w:pPr>
              <w:ind w:left="-57" w:firstLine="0"/>
              <w:jc w:val="center"/>
              <w:rPr>
                <w:del w:id="52838" w:author="Ramasubramani, Hariharan" w:date="2015-07-21T10:18:00Z"/>
                <w:rFonts w:cstheme="minorHAnsi"/>
                <w:color w:val="000000" w:themeColor="text1"/>
              </w:rPr>
            </w:pPr>
            <w:del w:id="52839" w:author="Ramasubramani, Hariharan" w:date="2015-07-21T10:18:00Z">
              <w:r w:rsidRPr="00C106B9" w:rsidDel="00797690">
                <w:rPr>
                  <w:rFonts w:cstheme="minorHAnsi"/>
                  <w:color w:val="000000" w:themeColor="text1"/>
                </w:rPr>
                <w:delText>NE</w:delText>
              </w:r>
            </w:del>
          </w:p>
        </w:tc>
        <w:tc>
          <w:tcPr>
            <w:tcW w:w="1008" w:type="dxa"/>
            <w:tcBorders>
              <w:top w:val="single" w:sz="4" w:space="0" w:color="auto"/>
              <w:left w:val="single" w:sz="4" w:space="0" w:color="auto"/>
              <w:bottom w:val="single" w:sz="4" w:space="0" w:color="auto"/>
              <w:right w:val="single" w:sz="4" w:space="0" w:color="auto"/>
            </w:tcBorders>
          </w:tcPr>
          <w:p w14:paraId="3535F5C0" w14:textId="5E0798D5" w:rsidR="005F4718" w:rsidRPr="00C106B9" w:rsidDel="00797690" w:rsidRDefault="005F4718" w:rsidP="009C3129">
            <w:pPr>
              <w:ind w:left="-57" w:right="-98" w:firstLine="0"/>
              <w:jc w:val="center"/>
              <w:rPr>
                <w:del w:id="52840" w:author="Ramasubramani, Hariharan" w:date="2015-07-21T10:18:00Z"/>
                <w:rFonts w:cstheme="minorHAnsi"/>
                <w:color w:val="000000" w:themeColor="text1"/>
              </w:rPr>
            </w:pPr>
            <w:del w:id="52841" w:author="Ramasubramani, Hariharan" w:date="2015-07-21T10:18:00Z">
              <w:r w:rsidRPr="00C106B9" w:rsidDel="00797690">
                <w:rPr>
                  <w:rFonts w:cstheme="minorHAnsi"/>
                  <w:color w:val="000000" w:themeColor="text1"/>
                </w:rPr>
                <w:delText>Date</w:delText>
              </w:r>
            </w:del>
          </w:p>
        </w:tc>
        <w:tc>
          <w:tcPr>
            <w:tcW w:w="734" w:type="dxa"/>
            <w:tcBorders>
              <w:top w:val="single" w:sz="4" w:space="0" w:color="auto"/>
              <w:left w:val="single" w:sz="4" w:space="0" w:color="auto"/>
              <w:bottom w:val="single" w:sz="4" w:space="0" w:color="auto"/>
              <w:right w:val="single" w:sz="4" w:space="0" w:color="auto"/>
            </w:tcBorders>
          </w:tcPr>
          <w:p w14:paraId="7221A71B" w14:textId="647F0FB9" w:rsidR="005F4718" w:rsidRPr="00C106B9" w:rsidDel="00797690" w:rsidRDefault="005F4718" w:rsidP="009C3129">
            <w:pPr>
              <w:ind w:left="-57" w:firstLine="0"/>
              <w:jc w:val="center"/>
              <w:rPr>
                <w:del w:id="52842" w:author="Ramasubramani, Hariharan" w:date="2015-07-21T10:18:00Z"/>
                <w:rFonts w:cstheme="minorHAnsi"/>
                <w:color w:val="000000" w:themeColor="text1"/>
              </w:rPr>
            </w:pPr>
            <w:del w:id="52843" w:author="Ramasubramani, Hariharan" w:date="2015-07-21T10:18:00Z">
              <w:r w:rsidRPr="00C106B9" w:rsidDel="00797690">
                <w:rPr>
                  <w:rFonts w:cstheme="minorHAnsi"/>
                  <w:color w:val="000000" w:themeColor="text1"/>
                </w:rPr>
                <w:delText>-</w:delText>
              </w:r>
            </w:del>
          </w:p>
        </w:tc>
        <w:tc>
          <w:tcPr>
            <w:tcW w:w="2116" w:type="dxa"/>
            <w:tcBorders>
              <w:top w:val="single" w:sz="4" w:space="0" w:color="auto"/>
              <w:left w:val="single" w:sz="4" w:space="0" w:color="auto"/>
              <w:bottom w:val="single" w:sz="4" w:space="0" w:color="auto"/>
              <w:right w:val="single" w:sz="4" w:space="0" w:color="auto"/>
            </w:tcBorders>
          </w:tcPr>
          <w:p w14:paraId="1014A747" w14:textId="798B1F12" w:rsidR="005F4718" w:rsidRPr="00C106B9" w:rsidDel="00797690" w:rsidRDefault="005F4718" w:rsidP="009C3129">
            <w:pPr>
              <w:ind w:left="6" w:firstLine="0"/>
              <w:jc w:val="center"/>
              <w:rPr>
                <w:del w:id="52844" w:author="Ramasubramani, Hariharan" w:date="2015-07-21T10:18:00Z"/>
                <w:rFonts w:cstheme="minorHAnsi"/>
                <w:color w:val="000000" w:themeColor="text1"/>
              </w:rPr>
            </w:pPr>
            <w:del w:id="52845" w:author="Ramasubramani, Hariharan" w:date="2015-07-21T10:18:00Z">
              <w:r w:rsidRPr="00C106B9" w:rsidDel="00797690">
                <w:rPr>
                  <w:rFonts w:cstheme="minorHAnsi"/>
                  <w:color w:val="000000" w:themeColor="text1"/>
                </w:rPr>
                <w:delText>mm/dd/yyyy</w:delText>
              </w:r>
            </w:del>
          </w:p>
        </w:tc>
        <w:tc>
          <w:tcPr>
            <w:tcW w:w="810" w:type="dxa"/>
            <w:tcBorders>
              <w:top w:val="single" w:sz="4" w:space="0" w:color="auto"/>
              <w:left w:val="single" w:sz="4" w:space="0" w:color="auto"/>
              <w:bottom w:val="single" w:sz="4" w:space="0" w:color="auto"/>
              <w:right w:val="single" w:sz="4" w:space="0" w:color="auto"/>
            </w:tcBorders>
          </w:tcPr>
          <w:p w14:paraId="03621B00" w14:textId="6933E0D6" w:rsidR="005F4718" w:rsidRPr="00C106B9" w:rsidDel="00797690" w:rsidRDefault="005F4718" w:rsidP="009C3129">
            <w:pPr>
              <w:ind w:left="-57" w:firstLine="0"/>
              <w:jc w:val="center"/>
              <w:rPr>
                <w:del w:id="52846" w:author="Ramasubramani, Hariharan" w:date="2015-07-21T10:18:00Z"/>
                <w:rFonts w:cstheme="minorHAnsi"/>
                <w:color w:val="000000" w:themeColor="text1"/>
              </w:rPr>
            </w:pPr>
            <w:del w:id="52847" w:author="Ramasubramani, Hariharan" w:date="2015-07-21T10:18:00Z">
              <w:r w:rsidRPr="00C106B9" w:rsidDel="00797690">
                <w:rPr>
                  <w:rFonts w:cstheme="minorHAnsi"/>
                  <w:color w:val="000000" w:themeColor="text1"/>
                </w:rPr>
                <w:delText>-</w:delText>
              </w:r>
            </w:del>
          </w:p>
        </w:tc>
      </w:tr>
    </w:tbl>
    <w:p w14:paraId="0AB4C5F9" w14:textId="489F1302" w:rsidR="005F4718" w:rsidRPr="00C632A9" w:rsidDel="00797690" w:rsidRDefault="005F4718" w:rsidP="00524BF5">
      <w:pPr>
        <w:pStyle w:val="ListParagraph"/>
        <w:numPr>
          <w:ilvl w:val="2"/>
          <w:numId w:val="22"/>
        </w:numPr>
        <w:overflowPunct w:val="0"/>
        <w:autoSpaceDE w:val="0"/>
        <w:autoSpaceDN w:val="0"/>
        <w:spacing w:after="60"/>
        <w:ind w:firstLine="0"/>
        <w:textAlignment w:val="baseline"/>
        <w:rPr>
          <w:del w:id="52848" w:author="Ramasubramani, Hariharan" w:date="2015-07-21T10:18:00Z"/>
          <w:rFonts w:cstheme="minorHAnsi"/>
          <w:color w:val="000000" w:themeColor="text1"/>
          <w:sz w:val="20"/>
        </w:rPr>
      </w:pPr>
      <w:del w:id="52849" w:author="Ramasubramani, Hariharan" w:date="2015-07-21T10:18:00Z">
        <w:r w:rsidRPr="00C106B9" w:rsidDel="00797690">
          <w:rPr>
            <w:rFonts w:cstheme="minorHAnsi"/>
            <w:color w:val="000000" w:themeColor="text1"/>
          </w:rPr>
          <w:delText>If no results have been returned, the following alert message shall display:  “Request Completed.  No matches found.”</w:delText>
        </w:r>
      </w:del>
    </w:p>
    <w:p w14:paraId="56E74AD9" w14:textId="0B81A5BF" w:rsidR="00576B68" w:rsidDel="00797690" w:rsidRDefault="00BE1AA3" w:rsidP="00C632A9">
      <w:pPr>
        <w:overflowPunct w:val="0"/>
        <w:autoSpaceDE w:val="0"/>
        <w:autoSpaceDN w:val="0"/>
        <w:spacing w:after="60"/>
        <w:ind w:firstLine="0"/>
        <w:jc w:val="center"/>
        <w:textAlignment w:val="baseline"/>
        <w:rPr>
          <w:del w:id="52850" w:author="Ramasubramani, Hariharan" w:date="2015-07-21T10:18:00Z"/>
          <w:rFonts w:cstheme="minorHAnsi"/>
          <w:color w:val="000000" w:themeColor="text1"/>
          <w:sz w:val="20"/>
        </w:rPr>
      </w:pPr>
      <w:ins w:id="52851" w:author="Hariharan Ramasubramani" w:date="2015-04-08T16:28:00Z">
        <w:del w:id="52852" w:author="Ramasubramani, Hariharan" w:date="2015-07-21T10:18:00Z">
          <w:r w:rsidDel="00797690">
            <w:rPr>
              <w:noProof/>
            </w:rPr>
            <w:drawing>
              <wp:inline distT="0" distB="0" distL="0" distR="0" wp14:anchorId="22AD3F81" wp14:editId="623F9FA7">
                <wp:extent cx="5969204" cy="624933"/>
                <wp:effectExtent l="0" t="0" r="0" b="381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extLst>
                            <a:ext uri="{28A0092B-C50C-407E-A947-70E740481C1C}">
                              <a14:useLocalDpi xmlns:a14="http://schemas.microsoft.com/office/drawing/2010/main" val="0"/>
                            </a:ext>
                          </a:extLst>
                        </a:blip>
                        <a:stretch>
                          <a:fillRect/>
                        </a:stretch>
                      </pic:blipFill>
                      <pic:spPr>
                        <a:xfrm>
                          <a:off x="0" y="0"/>
                          <a:ext cx="5968614" cy="624871"/>
                        </a:xfrm>
                        <a:prstGeom prst="rect">
                          <a:avLst/>
                        </a:prstGeom>
                      </pic:spPr>
                    </pic:pic>
                  </a:graphicData>
                </a:graphic>
              </wp:inline>
            </w:drawing>
          </w:r>
        </w:del>
      </w:ins>
      <w:del w:id="52853" w:author="Ramasubramani, Hariharan" w:date="2015-07-21T10:18:00Z">
        <w:r w:rsidR="00576B68" w:rsidRPr="00A977F1" w:rsidDel="00797690">
          <w:rPr>
            <w:rFonts w:cstheme="minorHAnsi"/>
            <w:noProof/>
            <w:color w:val="000000" w:themeColor="text1"/>
            <w:sz w:val="20"/>
          </w:rPr>
          <w:drawing>
            <wp:inline distT="0" distB="0" distL="0" distR="0" wp14:anchorId="7E43373C" wp14:editId="38DADB3A">
              <wp:extent cx="3352800" cy="13716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MatchesAlert.png"/>
                      <pic:cNvPicPr/>
                    </pic:nvPicPr>
                    <pic:blipFill>
                      <a:blip r:embed="rId140">
                        <a:extLst>
                          <a:ext uri="{28A0092B-C50C-407E-A947-70E740481C1C}">
                            <a14:useLocalDpi xmlns:a14="http://schemas.microsoft.com/office/drawing/2010/main" val="0"/>
                          </a:ext>
                        </a:extLst>
                      </a:blip>
                      <a:stretch>
                        <a:fillRect/>
                      </a:stretch>
                    </pic:blipFill>
                    <pic:spPr>
                      <a:xfrm>
                        <a:off x="0" y="0"/>
                        <a:ext cx="3352800" cy="1371600"/>
                      </a:xfrm>
                      <a:prstGeom prst="rect">
                        <a:avLst/>
                      </a:prstGeom>
                    </pic:spPr>
                  </pic:pic>
                </a:graphicData>
              </a:graphic>
            </wp:inline>
          </w:drawing>
        </w:r>
      </w:del>
    </w:p>
    <w:p w14:paraId="6F428AE4" w14:textId="74DE3ADC" w:rsidR="00B42F2E" w:rsidDel="00797690" w:rsidRDefault="00B42F2E" w:rsidP="00B42F2E">
      <w:pPr>
        <w:spacing w:after="60"/>
        <w:ind w:firstLine="0"/>
        <w:contextualSpacing/>
        <w:jc w:val="center"/>
        <w:rPr>
          <w:del w:id="52854" w:author="Ramasubramani, Hariharan" w:date="2015-07-21T10:18:00Z"/>
          <w:rFonts w:cstheme="minorHAnsi"/>
          <w:color w:val="000000" w:themeColor="text1"/>
        </w:rPr>
      </w:pPr>
      <w:del w:id="52855" w:author="Ramasubramani, Hariharan" w:date="2015-07-21T10:18:00Z">
        <w:r w:rsidDel="00797690">
          <w:rPr>
            <w:rFonts w:cstheme="minorHAnsi"/>
            <w:color w:val="000000" w:themeColor="text1"/>
          </w:rPr>
          <w:delText>Fig: 9.</w:delText>
        </w:r>
        <w:r w:rsidR="00B526AD" w:rsidDel="00797690">
          <w:rPr>
            <w:rFonts w:cstheme="minorHAnsi"/>
            <w:color w:val="000000" w:themeColor="text1"/>
          </w:rPr>
          <w:delText>d</w:delText>
        </w:r>
        <w:r w:rsidDel="00797690">
          <w:rPr>
            <w:rFonts w:cstheme="minorHAnsi"/>
            <w:color w:val="000000" w:themeColor="text1"/>
          </w:rPr>
          <w:delText xml:space="preserve"> – Empty Package Search</w:delText>
        </w:r>
      </w:del>
      <w:ins w:id="52856" w:author="David Sheppard" w:date="2015-05-01T17:24:00Z">
        <w:del w:id="52857" w:author="Ramasubramani, Hariharan" w:date="2015-07-21T10:18:00Z">
          <w:r w:rsidR="00734DE0" w:rsidDel="00797690">
            <w:rPr>
              <w:rFonts w:cstheme="minorHAnsi"/>
              <w:color w:val="000000" w:themeColor="text1"/>
            </w:rPr>
            <w:delText xml:space="preserve"> Results</w:delText>
          </w:r>
        </w:del>
      </w:ins>
      <w:del w:id="52858" w:author="Ramasubramani, Hariharan" w:date="2015-07-21T10:18:00Z">
        <w:r w:rsidDel="00797690">
          <w:rPr>
            <w:rFonts w:cstheme="minorHAnsi"/>
            <w:color w:val="000000" w:themeColor="text1"/>
          </w:rPr>
          <w:delText xml:space="preserve"> Dialog</w:delText>
        </w:r>
      </w:del>
    </w:p>
    <w:p w14:paraId="689CACBA" w14:textId="132B5557" w:rsidR="00B42F2E" w:rsidDel="00797690" w:rsidRDefault="00B42F2E" w:rsidP="00B42F2E">
      <w:pPr>
        <w:pStyle w:val="BlockComment"/>
        <w:rPr>
          <w:del w:id="52859" w:author="Ramasubramani, Hariharan" w:date="2015-07-21T10:18:00Z"/>
        </w:rPr>
      </w:pPr>
      <w:del w:id="52860" w:author="Ramasubramani, Hariharan" w:date="2015-07-21T10:18:00Z">
        <w:r w:rsidDel="00797690">
          <w:delText>Clicking on the “Dismiss” button will dismiss the dialog window.</w:delText>
        </w:r>
      </w:del>
    </w:p>
    <w:p w14:paraId="6E98996B" w14:textId="0075B769" w:rsidR="00B42F2E" w:rsidRPr="00C632A9" w:rsidDel="00797690" w:rsidRDefault="00B42F2E" w:rsidP="00C632A9">
      <w:pPr>
        <w:overflowPunct w:val="0"/>
        <w:autoSpaceDE w:val="0"/>
        <w:autoSpaceDN w:val="0"/>
        <w:spacing w:after="60"/>
        <w:ind w:firstLine="0"/>
        <w:jc w:val="center"/>
        <w:textAlignment w:val="baseline"/>
        <w:rPr>
          <w:del w:id="52861" w:author="Ramasubramani, Hariharan" w:date="2015-07-21T10:18:00Z"/>
          <w:rFonts w:cstheme="minorHAnsi"/>
          <w:color w:val="000000" w:themeColor="text1"/>
          <w:sz w:val="20"/>
        </w:rPr>
      </w:pPr>
    </w:p>
    <w:p w14:paraId="541B91DC" w14:textId="5E0AAA02" w:rsidR="005F4718" w:rsidRPr="00C106B9" w:rsidDel="00797690" w:rsidRDefault="005F4718" w:rsidP="00524BF5">
      <w:pPr>
        <w:pStyle w:val="ListParagraph"/>
        <w:numPr>
          <w:ilvl w:val="2"/>
          <w:numId w:val="22"/>
        </w:numPr>
        <w:overflowPunct w:val="0"/>
        <w:autoSpaceDE w:val="0"/>
        <w:autoSpaceDN w:val="0"/>
        <w:spacing w:after="60"/>
        <w:ind w:firstLine="0"/>
        <w:textAlignment w:val="baseline"/>
        <w:rPr>
          <w:del w:id="52862" w:author="Ramasubramani, Hariharan" w:date="2015-07-21T10:18:00Z"/>
          <w:rFonts w:cstheme="minorHAnsi"/>
          <w:color w:val="000000" w:themeColor="text1"/>
          <w:sz w:val="20"/>
        </w:rPr>
      </w:pPr>
      <w:del w:id="52863" w:author="Ramasubramani, Hariharan" w:date="2015-07-21T10:18:00Z">
        <w:r w:rsidDel="00797690">
          <w:rPr>
            <w:rFonts w:cstheme="minorHAnsi"/>
            <w:color w:val="000000" w:themeColor="text1"/>
          </w:rPr>
          <w:delText>If results have been returned the system shall provide the ability to select a package from the results and view the package details in section 8(CR 409).</w:delText>
        </w:r>
      </w:del>
    </w:p>
    <w:p w14:paraId="40B78BCC" w14:textId="5A28F7DA" w:rsidR="005F4718" w:rsidDel="00797690" w:rsidRDefault="005F4718" w:rsidP="009C3129">
      <w:pPr>
        <w:pStyle w:val="ListParagraph"/>
        <w:spacing w:after="60"/>
        <w:ind w:firstLine="0"/>
        <w:rPr>
          <w:del w:id="52864" w:author="Ramasubramani, Hariharan" w:date="2015-07-21T10:18:00Z"/>
          <w:rFonts w:cstheme="minorHAnsi"/>
          <w:color w:val="000000" w:themeColor="text1"/>
          <w:sz w:val="20"/>
        </w:rPr>
      </w:pPr>
    </w:p>
    <w:p w14:paraId="5C7AFA02" w14:textId="2AFDF7E0" w:rsidR="005F4718" w:rsidRPr="00C106B9" w:rsidDel="00797690" w:rsidRDefault="005F4718" w:rsidP="00524BF5">
      <w:pPr>
        <w:pStyle w:val="ListParagraph"/>
        <w:numPr>
          <w:ilvl w:val="1"/>
          <w:numId w:val="22"/>
        </w:numPr>
        <w:overflowPunct w:val="0"/>
        <w:autoSpaceDE w:val="0"/>
        <w:autoSpaceDN w:val="0"/>
        <w:spacing w:after="60"/>
        <w:ind w:firstLine="0"/>
        <w:textAlignment w:val="baseline"/>
        <w:rPr>
          <w:del w:id="52865" w:author="Ramasubramani, Hariharan" w:date="2015-07-21T10:18:00Z"/>
          <w:rFonts w:cstheme="minorHAnsi"/>
          <w:color w:val="000000" w:themeColor="text1"/>
        </w:rPr>
      </w:pPr>
      <w:del w:id="52866" w:author="Ramasubramani, Hariharan" w:date="2015-07-21T10:18:00Z">
        <w:r w:rsidRPr="00C106B9" w:rsidDel="00797690">
          <w:rPr>
            <w:rFonts w:cstheme="minorHAnsi"/>
            <w:color w:val="000000" w:themeColor="text1"/>
          </w:rPr>
          <w:delText xml:space="preserve">The system shall provide the ability to search for Document </w:delText>
        </w:r>
        <w:r w:rsidDel="00797690">
          <w:rPr>
            <w:rFonts w:cstheme="minorHAnsi"/>
            <w:color w:val="000000" w:themeColor="text1"/>
          </w:rPr>
          <w:delText>Records.</w:delText>
        </w:r>
        <w:r w:rsidRPr="00C106B9" w:rsidDel="00797690">
          <w:rPr>
            <w:rFonts w:cstheme="minorHAnsi"/>
            <w:color w:val="000000" w:themeColor="text1"/>
          </w:rPr>
          <w:delText xml:space="preserve"> </w:delText>
        </w:r>
      </w:del>
    </w:p>
    <w:p w14:paraId="74D603F4" w14:textId="6C1B0338" w:rsidR="005F4718" w:rsidRPr="00C106B9" w:rsidDel="00797690" w:rsidRDefault="005F4718" w:rsidP="00524BF5">
      <w:pPr>
        <w:pStyle w:val="ListParagraph"/>
        <w:numPr>
          <w:ilvl w:val="2"/>
          <w:numId w:val="22"/>
        </w:numPr>
        <w:overflowPunct w:val="0"/>
        <w:autoSpaceDE w:val="0"/>
        <w:autoSpaceDN w:val="0"/>
        <w:spacing w:after="60"/>
        <w:ind w:firstLine="0"/>
        <w:textAlignment w:val="baseline"/>
        <w:rPr>
          <w:del w:id="52867" w:author="Ramasubramani, Hariharan" w:date="2015-07-21T10:18:00Z"/>
          <w:rFonts w:cstheme="minorHAnsi"/>
          <w:color w:val="000000" w:themeColor="text1"/>
        </w:rPr>
      </w:pPr>
      <w:del w:id="52868" w:author="Ramasubramani, Hariharan" w:date="2015-07-21T10:18:00Z">
        <w:r w:rsidRPr="00C106B9" w:rsidDel="00797690">
          <w:rPr>
            <w:rFonts w:cstheme="minorHAnsi"/>
            <w:color w:val="000000" w:themeColor="text1"/>
          </w:rPr>
          <w:delText>The following data element shall be available for entry/selection:</w:delText>
        </w:r>
      </w:del>
    </w:p>
    <w:tbl>
      <w:tblPr>
        <w:tblStyle w:val="TableGrid"/>
        <w:tblW w:w="10810" w:type="dxa"/>
        <w:jc w:val="center"/>
        <w:tblLayout w:type="fixed"/>
        <w:tblLook w:val="04A0" w:firstRow="1" w:lastRow="0" w:firstColumn="1" w:lastColumn="0" w:noHBand="0" w:noVBand="1"/>
      </w:tblPr>
      <w:tblGrid>
        <w:gridCol w:w="1036"/>
        <w:gridCol w:w="1906"/>
        <w:gridCol w:w="759"/>
        <w:gridCol w:w="941"/>
        <w:gridCol w:w="788"/>
        <w:gridCol w:w="1243"/>
        <w:gridCol w:w="734"/>
        <w:gridCol w:w="2196"/>
        <w:gridCol w:w="1207"/>
      </w:tblGrid>
      <w:tr w:rsidR="005F4718" w:rsidRPr="00C106B9" w:rsidDel="00797690" w14:paraId="3F96E49F" w14:textId="2F5C5405" w:rsidTr="008C172F">
        <w:trPr>
          <w:cantSplit/>
          <w:trHeight w:val="314"/>
          <w:tblHeader/>
          <w:jc w:val="center"/>
          <w:del w:id="52869" w:author="Ramasubramani, Hariharan" w:date="2015-07-21T10:18:00Z"/>
        </w:trPr>
        <w:tc>
          <w:tcPr>
            <w:tcW w:w="10810" w:type="dxa"/>
            <w:gridSpan w:val="9"/>
            <w:tcBorders>
              <w:top w:val="single" w:sz="4" w:space="0" w:color="auto"/>
              <w:left w:val="single" w:sz="4" w:space="0" w:color="auto"/>
              <w:bottom w:val="single" w:sz="4" w:space="0" w:color="auto"/>
              <w:right w:val="single" w:sz="4" w:space="0" w:color="auto"/>
            </w:tcBorders>
            <w:shd w:val="clear" w:color="auto" w:fill="000000" w:themeFill="text1"/>
          </w:tcPr>
          <w:p w14:paraId="516290B0" w14:textId="63577A0C" w:rsidR="005F4718" w:rsidRPr="00C106B9" w:rsidDel="00797690" w:rsidRDefault="005F4718" w:rsidP="009C3129">
            <w:pPr>
              <w:spacing w:after="60"/>
              <w:ind w:firstLine="0"/>
              <w:rPr>
                <w:del w:id="52870" w:author="Ramasubramani, Hariharan" w:date="2015-07-21T10:18:00Z"/>
                <w:rFonts w:cstheme="minorHAnsi"/>
                <w:b/>
                <w:color w:val="FFFFFF" w:themeColor="background1"/>
                <w:szCs w:val="18"/>
              </w:rPr>
            </w:pPr>
            <w:del w:id="52871" w:author="Ramasubramani, Hariharan" w:date="2015-07-21T10:18:00Z">
              <w:r w:rsidRPr="00C106B9" w:rsidDel="00797690">
                <w:rPr>
                  <w:rFonts w:cstheme="minorHAnsi"/>
                  <w:b/>
                  <w:color w:val="FFFFFF" w:themeColor="background1"/>
                  <w:szCs w:val="18"/>
                </w:rPr>
                <w:delText>Query Data Elements</w:delText>
              </w:r>
            </w:del>
          </w:p>
          <w:p w14:paraId="4D55A340" w14:textId="301C2B2C" w:rsidR="005F4718" w:rsidDel="00797690" w:rsidRDefault="005F4718" w:rsidP="009C3129">
            <w:pPr>
              <w:spacing w:after="60"/>
              <w:ind w:firstLine="0"/>
              <w:rPr>
                <w:del w:id="52872" w:author="Ramasubramani, Hariharan" w:date="2015-07-21T10:18:00Z"/>
                <w:rFonts w:cstheme="minorHAnsi"/>
                <w:b/>
                <w:color w:val="FFFFFF" w:themeColor="background1"/>
                <w:sz w:val="20"/>
                <w:szCs w:val="18"/>
              </w:rPr>
            </w:pPr>
            <w:del w:id="52873" w:author="Ramasubramani, Hariharan" w:date="2015-07-21T10:18:00Z">
              <w:r w:rsidRPr="00C106B9" w:rsidDel="00797690">
                <w:rPr>
                  <w:rFonts w:cstheme="minorHAnsi"/>
                  <w:b/>
                  <w:color w:val="FFFFFF" w:themeColor="background1"/>
                  <w:sz w:val="20"/>
                  <w:szCs w:val="18"/>
                </w:rPr>
                <w:delText>Required: Mandatory (M), Conditional Mandatory (CM), Optional (O), Auto-Populated (AP</w:delText>
              </w:r>
              <w:r w:rsidDel="00797690">
                <w:rPr>
                  <w:rFonts w:cstheme="minorHAnsi"/>
                  <w:b/>
                  <w:color w:val="FFFFFF" w:themeColor="background1"/>
                  <w:sz w:val="20"/>
                  <w:szCs w:val="18"/>
                </w:rPr>
                <w:delText>)</w:delText>
              </w:r>
            </w:del>
          </w:p>
          <w:p w14:paraId="6964BCFE" w14:textId="43B0FCD1" w:rsidR="005F4718" w:rsidRPr="000337E7" w:rsidDel="00797690" w:rsidRDefault="005F4718" w:rsidP="009C3129">
            <w:pPr>
              <w:spacing w:after="60"/>
              <w:ind w:firstLine="0"/>
              <w:rPr>
                <w:del w:id="52874" w:author="Ramasubramani, Hariharan" w:date="2015-07-21T10:18:00Z"/>
                <w:rFonts w:cstheme="minorHAnsi"/>
                <w:b/>
                <w:color w:val="FFFFFF" w:themeColor="background1"/>
                <w:sz w:val="18"/>
                <w:szCs w:val="18"/>
              </w:rPr>
            </w:pPr>
            <w:del w:id="52875" w:author="Ramasubramani, Hariharan" w:date="2015-07-21T10:18:00Z">
              <w:r w:rsidRPr="000337E7" w:rsidDel="00797690">
                <w:rPr>
                  <w:rFonts w:cstheme="minorHAnsi"/>
                  <w:b/>
                  <w:color w:val="FFFFFF" w:themeColor="background1"/>
                  <w:sz w:val="18"/>
                  <w:szCs w:val="18"/>
                </w:rPr>
                <w:delText>Caption:  Field Label</w:delText>
              </w:r>
            </w:del>
          </w:p>
          <w:p w14:paraId="58B347F2" w14:textId="77DFC2DA" w:rsidR="005F4718" w:rsidRPr="000337E7" w:rsidDel="00797690" w:rsidRDefault="005F4718" w:rsidP="009C3129">
            <w:pPr>
              <w:spacing w:after="60"/>
              <w:ind w:firstLine="0"/>
              <w:rPr>
                <w:del w:id="52876" w:author="Ramasubramani, Hariharan" w:date="2015-07-21T10:18:00Z"/>
                <w:rFonts w:cstheme="minorHAnsi"/>
                <w:b/>
                <w:color w:val="FFFFFF" w:themeColor="background1"/>
                <w:sz w:val="18"/>
                <w:szCs w:val="18"/>
              </w:rPr>
            </w:pPr>
            <w:del w:id="52877" w:author="Ramasubramani, Hariharan" w:date="2015-07-21T10:18:00Z">
              <w:r w:rsidRPr="000337E7" w:rsidDel="00797690">
                <w:rPr>
                  <w:rFonts w:cstheme="minorHAnsi"/>
                  <w:b/>
                  <w:color w:val="FFFFFF" w:themeColor="background1"/>
                  <w:sz w:val="18"/>
                  <w:szCs w:val="18"/>
                </w:rPr>
                <w:delText>Editable: Not Editable (NE), Editable (E)</w:delText>
              </w:r>
            </w:del>
          </w:p>
          <w:p w14:paraId="70DBE96D" w14:textId="6CF2881B" w:rsidR="005F4718" w:rsidRPr="00C106B9" w:rsidDel="00797690" w:rsidRDefault="005F4718" w:rsidP="009C3129">
            <w:pPr>
              <w:spacing w:after="60"/>
              <w:ind w:firstLine="0"/>
              <w:rPr>
                <w:del w:id="52878" w:author="Ramasubramani, Hariharan" w:date="2015-07-21T10:18:00Z"/>
                <w:rFonts w:cstheme="minorHAnsi"/>
                <w:b/>
                <w:color w:val="000000" w:themeColor="text1"/>
                <w:sz w:val="20"/>
                <w:szCs w:val="18"/>
              </w:rPr>
            </w:pPr>
            <w:del w:id="52879" w:author="Ramasubramani, Hariharan" w:date="2015-07-21T10:18:00Z">
              <w:r w:rsidRPr="000337E7" w:rsidDel="00797690">
                <w:rPr>
                  <w:rFonts w:cstheme="minorHAnsi"/>
                  <w:b/>
                  <w:color w:val="FFFFFF" w:themeColor="background1"/>
                  <w:sz w:val="18"/>
                  <w:szCs w:val="18"/>
                </w:rPr>
                <w:delText>Field Type:  Date/Time, Alpha-Numeric Special Characters (</w:delText>
              </w:r>
              <w:r w:rsidR="00A137AC" w:rsidDel="00797690">
                <w:rPr>
                  <w:rFonts w:cstheme="minorHAnsi"/>
                  <w:b/>
                  <w:color w:val="FFFFFF" w:themeColor="background1"/>
                  <w:sz w:val="18"/>
                  <w:szCs w:val="18"/>
                </w:rPr>
                <w:delText>ANSC</w:delText>
              </w:r>
              <w:r w:rsidRPr="000337E7" w:rsidDel="00797690">
                <w:rPr>
                  <w:rFonts w:cstheme="minorHAnsi"/>
                  <w:b/>
                  <w:color w:val="FFFFFF" w:themeColor="background1"/>
                  <w:sz w:val="18"/>
                  <w:szCs w:val="18"/>
                </w:rPr>
                <w:delText>), Boolean (radio button)</w:delText>
              </w:r>
            </w:del>
          </w:p>
        </w:tc>
      </w:tr>
      <w:tr w:rsidR="005F4718" w:rsidRPr="00C106B9" w:rsidDel="00797690" w14:paraId="0D6E430F" w14:textId="3568C29B" w:rsidTr="008C172F">
        <w:trPr>
          <w:cantSplit/>
          <w:trHeight w:val="152"/>
          <w:tblHeader/>
          <w:jc w:val="center"/>
          <w:del w:id="52880" w:author="Ramasubramani, Hariharan" w:date="2015-07-21T10:18:00Z"/>
        </w:trPr>
        <w:tc>
          <w:tcPr>
            <w:tcW w:w="103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ACD8281" w14:textId="040FFFFD" w:rsidR="005F4718" w:rsidRPr="00C106B9" w:rsidDel="00797690" w:rsidRDefault="005F4718" w:rsidP="009C3129">
            <w:pPr>
              <w:spacing w:before="60"/>
              <w:ind w:left="-9" w:right="-121" w:firstLine="0"/>
              <w:jc w:val="center"/>
              <w:rPr>
                <w:del w:id="52881" w:author="Ramasubramani, Hariharan" w:date="2015-07-21T10:18:00Z"/>
                <w:rFonts w:cstheme="minorHAnsi"/>
                <w:b/>
                <w:color w:val="000000" w:themeColor="text1"/>
                <w:sz w:val="20"/>
                <w:szCs w:val="18"/>
              </w:rPr>
            </w:pPr>
            <w:del w:id="52882" w:author="Ramasubramani, Hariharan" w:date="2015-07-21T10:18:00Z">
              <w:r w:rsidRPr="00C106B9" w:rsidDel="00797690">
                <w:rPr>
                  <w:rFonts w:cstheme="minorHAnsi"/>
                  <w:b/>
                  <w:color w:val="000000" w:themeColor="text1"/>
                  <w:sz w:val="20"/>
                  <w:szCs w:val="18"/>
                </w:rPr>
                <w:delText>Req’t #</w:delText>
              </w:r>
            </w:del>
          </w:p>
        </w:tc>
        <w:tc>
          <w:tcPr>
            <w:tcW w:w="190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9144110" w14:textId="3FCD1114" w:rsidR="005F4718" w:rsidRPr="00C106B9" w:rsidDel="00797690" w:rsidRDefault="005F4718" w:rsidP="009C3129">
            <w:pPr>
              <w:spacing w:before="60"/>
              <w:ind w:left="-18" w:right="-75" w:firstLine="0"/>
              <w:rPr>
                <w:del w:id="52883" w:author="Ramasubramani, Hariharan" w:date="2015-07-21T10:18:00Z"/>
                <w:rFonts w:cstheme="minorHAnsi"/>
                <w:b/>
                <w:color w:val="000000" w:themeColor="text1"/>
                <w:sz w:val="20"/>
                <w:szCs w:val="18"/>
              </w:rPr>
            </w:pPr>
            <w:del w:id="52884" w:author="Ramasubramani, Hariharan" w:date="2015-07-21T10:18:00Z">
              <w:r w:rsidRPr="00C106B9" w:rsidDel="00797690">
                <w:rPr>
                  <w:rFonts w:cstheme="minorHAnsi"/>
                  <w:b/>
                  <w:color w:val="000000" w:themeColor="text1"/>
                  <w:sz w:val="20"/>
                  <w:szCs w:val="18"/>
                </w:rPr>
                <w:delText>Data Element</w:delText>
              </w:r>
            </w:del>
          </w:p>
        </w:tc>
        <w:tc>
          <w:tcPr>
            <w:tcW w:w="759"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910F779" w14:textId="3914FFA9" w:rsidR="005F4718" w:rsidRPr="00C106B9" w:rsidDel="00797690" w:rsidRDefault="005F4718" w:rsidP="009C3129">
            <w:pPr>
              <w:spacing w:before="60"/>
              <w:ind w:left="-61" w:right="-99" w:firstLine="0"/>
              <w:jc w:val="center"/>
              <w:rPr>
                <w:del w:id="52885" w:author="Ramasubramani, Hariharan" w:date="2015-07-21T10:18:00Z"/>
                <w:rFonts w:cstheme="minorHAnsi"/>
                <w:b/>
                <w:color w:val="000000" w:themeColor="text1"/>
                <w:sz w:val="20"/>
                <w:szCs w:val="18"/>
              </w:rPr>
            </w:pPr>
            <w:del w:id="52886" w:author="Ramasubramani, Hariharan" w:date="2015-07-21T10:18:00Z">
              <w:r w:rsidRPr="00C106B9" w:rsidDel="00797690">
                <w:rPr>
                  <w:rFonts w:cstheme="minorHAnsi"/>
                  <w:b/>
                  <w:color w:val="000000" w:themeColor="text1"/>
                  <w:sz w:val="20"/>
                  <w:szCs w:val="18"/>
                </w:rPr>
                <w:delText>Caption</w:delText>
              </w:r>
            </w:del>
          </w:p>
        </w:tc>
        <w:tc>
          <w:tcPr>
            <w:tcW w:w="941"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AF2D60B" w14:textId="75A0D699" w:rsidR="005F4718" w:rsidRPr="00C106B9" w:rsidDel="00797690" w:rsidRDefault="005F4718" w:rsidP="009C3129">
            <w:pPr>
              <w:spacing w:before="60"/>
              <w:ind w:left="-125" w:right="-63" w:firstLine="0"/>
              <w:jc w:val="center"/>
              <w:rPr>
                <w:del w:id="52887" w:author="Ramasubramani, Hariharan" w:date="2015-07-21T10:18:00Z"/>
                <w:rFonts w:cstheme="minorHAnsi"/>
                <w:b/>
                <w:color w:val="000000" w:themeColor="text1"/>
                <w:sz w:val="20"/>
                <w:szCs w:val="18"/>
              </w:rPr>
            </w:pPr>
            <w:del w:id="52888" w:author="Ramasubramani, Hariharan" w:date="2015-07-21T10:18:00Z">
              <w:r w:rsidRPr="00C106B9" w:rsidDel="00797690">
                <w:rPr>
                  <w:rFonts w:cstheme="minorHAnsi"/>
                  <w:b/>
                  <w:color w:val="000000" w:themeColor="text1"/>
                  <w:sz w:val="20"/>
                  <w:szCs w:val="18"/>
                </w:rPr>
                <w:delText>Required</w:delText>
              </w:r>
            </w:del>
          </w:p>
        </w:tc>
        <w:tc>
          <w:tcPr>
            <w:tcW w:w="78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10A2BDA" w14:textId="3655B47A" w:rsidR="005F4718" w:rsidRPr="00C106B9" w:rsidDel="00797690" w:rsidRDefault="005F4718" w:rsidP="009C3129">
            <w:pPr>
              <w:spacing w:before="60"/>
              <w:ind w:left="-57" w:right="-66" w:firstLine="0"/>
              <w:jc w:val="center"/>
              <w:rPr>
                <w:del w:id="52889" w:author="Ramasubramani, Hariharan" w:date="2015-07-21T10:18:00Z"/>
                <w:rFonts w:cstheme="minorHAnsi"/>
                <w:b/>
                <w:color w:val="000000" w:themeColor="text1"/>
                <w:sz w:val="20"/>
                <w:szCs w:val="18"/>
              </w:rPr>
            </w:pPr>
            <w:del w:id="52890" w:author="Ramasubramani, Hariharan" w:date="2015-07-21T10:18:00Z">
              <w:r w:rsidRPr="00C106B9" w:rsidDel="00797690">
                <w:rPr>
                  <w:rFonts w:cstheme="minorHAnsi"/>
                  <w:b/>
                  <w:color w:val="000000" w:themeColor="text1"/>
                  <w:sz w:val="20"/>
                  <w:szCs w:val="18"/>
                </w:rPr>
                <w:delText xml:space="preserve">Editable </w:delText>
              </w:r>
            </w:del>
          </w:p>
        </w:tc>
        <w:tc>
          <w:tcPr>
            <w:tcW w:w="124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E412B74" w14:textId="10F980C5" w:rsidR="005F4718" w:rsidRPr="00C106B9" w:rsidDel="00797690" w:rsidRDefault="005F4718" w:rsidP="009C3129">
            <w:pPr>
              <w:spacing w:before="60"/>
              <w:ind w:left="-57" w:firstLine="0"/>
              <w:jc w:val="center"/>
              <w:rPr>
                <w:del w:id="52891" w:author="Ramasubramani, Hariharan" w:date="2015-07-21T10:18:00Z"/>
                <w:rFonts w:cstheme="minorHAnsi"/>
                <w:b/>
                <w:color w:val="000000" w:themeColor="text1"/>
                <w:sz w:val="20"/>
                <w:szCs w:val="18"/>
              </w:rPr>
            </w:pPr>
            <w:del w:id="52892" w:author="Ramasubramani, Hariharan" w:date="2015-07-21T10:18:00Z">
              <w:r w:rsidRPr="00C106B9" w:rsidDel="00797690">
                <w:rPr>
                  <w:rFonts w:cstheme="minorHAnsi"/>
                  <w:b/>
                  <w:color w:val="000000" w:themeColor="text1"/>
                  <w:sz w:val="20"/>
                  <w:szCs w:val="18"/>
                </w:rPr>
                <w:delText>Field Type</w:delText>
              </w:r>
            </w:del>
          </w:p>
        </w:tc>
        <w:tc>
          <w:tcPr>
            <w:tcW w:w="734"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52CD24A" w14:textId="4ECDADE1" w:rsidR="005F4718" w:rsidRPr="00C106B9" w:rsidDel="00797690" w:rsidRDefault="005F4718" w:rsidP="009C3129">
            <w:pPr>
              <w:spacing w:before="60"/>
              <w:ind w:left="-57" w:right="-64" w:firstLine="0"/>
              <w:jc w:val="center"/>
              <w:rPr>
                <w:del w:id="52893" w:author="Ramasubramani, Hariharan" w:date="2015-07-21T10:18:00Z"/>
                <w:rFonts w:cstheme="minorHAnsi"/>
                <w:b/>
                <w:color w:val="000000" w:themeColor="text1"/>
                <w:sz w:val="20"/>
                <w:szCs w:val="18"/>
              </w:rPr>
            </w:pPr>
            <w:del w:id="52894" w:author="Ramasubramani, Hariharan" w:date="2015-07-21T10:18:00Z">
              <w:r w:rsidRPr="00C106B9" w:rsidDel="00797690">
                <w:rPr>
                  <w:rFonts w:cstheme="minorHAnsi"/>
                  <w:b/>
                  <w:color w:val="000000" w:themeColor="text1"/>
                  <w:sz w:val="20"/>
                  <w:szCs w:val="18"/>
                </w:rPr>
                <w:delText>Length</w:delText>
              </w:r>
            </w:del>
          </w:p>
        </w:tc>
        <w:tc>
          <w:tcPr>
            <w:tcW w:w="219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38C2FDB" w14:textId="43945FF0" w:rsidR="005F4718" w:rsidRPr="00C106B9" w:rsidDel="00797690" w:rsidRDefault="005F4718" w:rsidP="009C3129">
            <w:pPr>
              <w:spacing w:before="60"/>
              <w:ind w:left="-57" w:right="-119" w:firstLine="0"/>
              <w:jc w:val="center"/>
              <w:rPr>
                <w:del w:id="52895" w:author="Ramasubramani, Hariharan" w:date="2015-07-21T10:18:00Z"/>
                <w:rFonts w:cstheme="minorHAnsi"/>
                <w:b/>
                <w:color w:val="000000" w:themeColor="text1"/>
                <w:sz w:val="20"/>
                <w:szCs w:val="18"/>
              </w:rPr>
            </w:pPr>
            <w:del w:id="52896" w:author="Ramasubramani, Hariharan" w:date="2015-07-21T10:18:00Z">
              <w:r w:rsidRPr="00C106B9" w:rsidDel="00797690">
                <w:rPr>
                  <w:rFonts w:cstheme="minorHAnsi"/>
                  <w:b/>
                  <w:color w:val="000000" w:themeColor="text1"/>
                  <w:sz w:val="20"/>
                  <w:szCs w:val="18"/>
                </w:rPr>
                <w:delText>Format/Valid Values</w:delText>
              </w:r>
            </w:del>
          </w:p>
        </w:tc>
        <w:tc>
          <w:tcPr>
            <w:tcW w:w="120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414CFA1" w14:textId="2E3153CE" w:rsidR="005F4718" w:rsidRPr="00C106B9" w:rsidDel="00797690" w:rsidRDefault="005F4718" w:rsidP="009C3129">
            <w:pPr>
              <w:spacing w:before="60"/>
              <w:ind w:left="-57" w:right="-47" w:firstLine="0"/>
              <w:jc w:val="center"/>
              <w:rPr>
                <w:del w:id="52897" w:author="Ramasubramani, Hariharan" w:date="2015-07-21T10:18:00Z"/>
                <w:rFonts w:cstheme="minorHAnsi"/>
                <w:b/>
                <w:color w:val="000000" w:themeColor="text1"/>
                <w:sz w:val="20"/>
                <w:szCs w:val="18"/>
              </w:rPr>
            </w:pPr>
            <w:del w:id="52898" w:author="Ramasubramani, Hariharan" w:date="2015-07-21T10:18:00Z">
              <w:r w:rsidRPr="00C106B9" w:rsidDel="00797690">
                <w:rPr>
                  <w:rFonts w:cstheme="minorHAnsi"/>
                  <w:b/>
                  <w:color w:val="000000" w:themeColor="text1"/>
                  <w:sz w:val="20"/>
                  <w:szCs w:val="18"/>
                </w:rPr>
                <w:delText xml:space="preserve">Default </w:delText>
              </w:r>
            </w:del>
          </w:p>
        </w:tc>
      </w:tr>
      <w:tr w:rsidR="005F4718" w:rsidRPr="00C106B9" w:rsidDel="00797690" w14:paraId="7F7AB1AA" w14:textId="6FA483A8" w:rsidTr="008C172F">
        <w:trPr>
          <w:cantSplit/>
          <w:trHeight w:val="314"/>
          <w:jc w:val="center"/>
          <w:del w:id="52899" w:author="Ramasubramani, Hariharan" w:date="2015-07-21T10:18:00Z"/>
        </w:trPr>
        <w:tc>
          <w:tcPr>
            <w:tcW w:w="1036" w:type="dxa"/>
            <w:tcBorders>
              <w:top w:val="single" w:sz="4" w:space="0" w:color="auto"/>
              <w:left w:val="single" w:sz="4" w:space="0" w:color="auto"/>
              <w:bottom w:val="single" w:sz="4" w:space="0" w:color="auto"/>
              <w:right w:val="single" w:sz="4" w:space="0" w:color="auto"/>
            </w:tcBorders>
          </w:tcPr>
          <w:p w14:paraId="5A0F5BAF" w14:textId="0EFE73B4" w:rsidR="005F4718" w:rsidRPr="00C106B9" w:rsidDel="00797690" w:rsidRDefault="005F4718" w:rsidP="00524BF5">
            <w:pPr>
              <w:pStyle w:val="ListParagraph"/>
              <w:numPr>
                <w:ilvl w:val="3"/>
                <w:numId w:val="22"/>
              </w:numPr>
              <w:overflowPunct w:val="0"/>
              <w:autoSpaceDE w:val="0"/>
              <w:autoSpaceDN w:val="0"/>
              <w:spacing w:after="60"/>
              <w:ind w:left="-43" w:firstLine="0"/>
              <w:textAlignment w:val="baseline"/>
              <w:rPr>
                <w:del w:id="52900" w:author="Ramasubramani, Hariharan" w:date="2015-07-21T10:18:00Z"/>
                <w:rFonts w:cstheme="minorHAnsi"/>
                <w:color w:val="000000" w:themeColor="text1"/>
              </w:rPr>
            </w:pPr>
          </w:p>
        </w:tc>
        <w:tc>
          <w:tcPr>
            <w:tcW w:w="1906" w:type="dxa"/>
            <w:tcBorders>
              <w:top w:val="single" w:sz="4" w:space="0" w:color="auto"/>
              <w:left w:val="single" w:sz="4" w:space="0" w:color="auto"/>
              <w:bottom w:val="single" w:sz="4" w:space="0" w:color="auto"/>
              <w:right w:val="single" w:sz="4" w:space="0" w:color="auto"/>
            </w:tcBorders>
          </w:tcPr>
          <w:p w14:paraId="1A3D1C1F" w14:textId="52A96721" w:rsidR="005F4718" w:rsidDel="00797690" w:rsidRDefault="005F4718" w:rsidP="009C3129">
            <w:pPr>
              <w:ind w:firstLine="0"/>
              <w:rPr>
                <w:del w:id="52901" w:author="Ramasubramani, Hariharan" w:date="2015-07-21T10:18:00Z"/>
                <w:rFonts w:cstheme="minorHAnsi"/>
                <w:color w:val="000000" w:themeColor="text1"/>
              </w:rPr>
            </w:pPr>
            <w:del w:id="52902" w:author="Ramasubramani, Hariharan" w:date="2015-07-21T10:18:00Z">
              <w:r w:rsidDel="00797690">
                <w:rPr>
                  <w:rFonts w:cstheme="minorHAnsi"/>
                  <w:color w:val="000000" w:themeColor="text1"/>
                </w:rPr>
                <w:delText>Record Source</w:delText>
              </w:r>
            </w:del>
          </w:p>
        </w:tc>
        <w:tc>
          <w:tcPr>
            <w:tcW w:w="759" w:type="dxa"/>
            <w:tcBorders>
              <w:top w:val="single" w:sz="4" w:space="0" w:color="auto"/>
              <w:left w:val="single" w:sz="4" w:space="0" w:color="auto"/>
              <w:bottom w:val="single" w:sz="4" w:space="0" w:color="auto"/>
              <w:right w:val="single" w:sz="4" w:space="0" w:color="auto"/>
            </w:tcBorders>
          </w:tcPr>
          <w:p w14:paraId="356C990B" w14:textId="654B1AC4" w:rsidR="005F4718" w:rsidRPr="00C106B9" w:rsidDel="00797690" w:rsidRDefault="005F4718" w:rsidP="009C3129">
            <w:pPr>
              <w:ind w:firstLine="0"/>
              <w:rPr>
                <w:del w:id="52903" w:author="Ramasubramani, Hariharan" w:date="2015-07-21T10:18:00Z"/>
                <w:rFonts w:cstheme="minorHAnsi"/>
                <w:color w:val="000000" w:themeColor="text1"/>
              </w:rPr>
            </w:pPr>
            <w:del w:id="52904" w:author="Ramasubramani, Hariharan" w:date="2015-07-21T10:18:00Z">
              <w:r w:rsidDel="00797690">
                <w:rPr>
                  <w:rFonts w:cstheme="minorHAnsi"/>
                  <w:color w:val="000000" w:themeColor="text1"/>
                </w:rPr>
                <w:delText>-</w:delText>
              </w:r>
            </w:del>
          </w:p>
        </w:tc>
        <w:tc>
          <w:tcPr>
            <w:tcW w:w="941" w:type="dxa"/>
            <w:tcBorders>
              <w:top w:val="single" w:sz="4" w:space="0" w:color="auto"/>
              <w:left w:val="single" w:sz="4" w:space="0" w:color="auto"/>
              <w:bottom w:val="single" w:sz="4" w:space="0" w:color="auto"/>
              <w:right w:val="single" w:sz="4" w:space="0" w:color="auto"/>
            </w:tcBorders>
          </w:tcPr>
          <w:p w14:paraId="22381549" w14:textId="0D4EAC78" w:rsidR="005F4718" w:rsidDel="00797690" w:rsidRDefault="005F4718" w:rsidP="009C3129">
            <w:pPr>
              <w:ind w:left="-57" w:firstLine="0"/>
              <w:jc w:val="center"/>
              <w:rPr>
                <w:del w:id="52905" w:author="Ramasubramani, Hariharan" w:date="2015-07-21T10:18:00Z"/>
                <w:rFonts w:cstheme="minorHAnsi"/>
                <w:color w:val="000000" w:themeColor="text1"/>
              </w:rPr>
            </w:pPr>
            <w:del w:id="52906" w:author="Ramasubramani, Hariharan" w:date="2015-07-21T10:18:00Z">
              <w:r w:rsidDel="00797690">
                <w:rPr>
                  <w:rFonts w:cstheme="minorHAnsi"/>
                  <w:color w:val="000000" w:themeColor="text1"/>
                </w:rPr>
                <w:delText>O</w:delText>
              </w:r>
            </w:del>
          </w:p>
        </w:tc>
        <w:tc>
          <w:tcPr>
            <w:tcW w:w="788" w:type="dxa"/>
            <w:tcBorders>
              <w:top w:val="single" w:sz="4" w:space="0" w:color="auto"/>
              <w:left w:val="single" w:sz="4" w:space="0" w:color="auto"/>
              <w:bottom w:val="single" w:sz="4" w:space="0" w:color="auto"/>
              <w:right w:val="single" w:sz="4" w:space="0" w:color="auto"/>
            </w:tcBorders>
          </w:tcPr>
          <w:p w14:paraId="5C9566A3" w14:textId="604ED36E" w:rsidR="005F4718" w:rsidRPr="00C106B9" w:rsidDel="00797690" w:rsidRDefault="005F4718" w:rsidP="009C3129">
            <w:pPr>
              <w:ind w:left="-57" w:firstLine="0"/>
              <w:jc w:val="center"/>
              <w:rPr>
                <w:del w:id="52907" w:author="Ramasubramani, Hariharan" w:date="2015-07-21T10:18:00Z"/>
                <w:rFonts w:cstheme="minorHAnsi"/>
                <w:color w:val="000000" w:themeColor="text1"/>
              </w:rPr>
            </w:pPr>
            <w:del w:id="52908" w:author="Ramasubramani, Hariharan" w:date="2015-07-21T10:18:00Z">
              <w:r w:rsidDel="00797690">
                <w:rPr>
                  <w:rFonts w:cstheme="minorHAnsi"/>
                  <w:color w:val="000000" w:themeColor="text1"/>
                </w:rPr>
                <w:delText>-</w:delText>
              </w:r>
            </w:del>
          </w:p>
        </w:tc>
        <w:tc>
          <w:tcPr>
            <w:tcW w:w="1243" w:type="dxa"/>
            <w:tcBorders>
              <w:top w:val="single" w:sz="4" w:space="0" w:color="auto"/>
              <w:left w:val="single" w:sz="4" w:space="0" w:color="auto"/>
              <w:bottom w:val="single" w:sz="4" w:space="0" w:color="auto"/>
              <w:right w:val="single" w:sz="4" w:space="0" w:color="auto"/>
            </w:tcBorders>
          </w:tcPr>
          <w:p w14:paraId="6A8F623D" w14:textId="4B121EAB" w:rsidR="005F4718" w:rsidDel="00797690" w:rsidRDefault="005F4718" w:rsidP="009C3129">
            <w:pPr>
              <w:ind w:left="-57" w:right="-98" w:firstLine="0"/>
              <w:rPr>
                <w:del w:id="52909" w:author="Ramasubramani, Hariharan" w:date="2015-07-21T10:18:00Z"/>
                <w:rFonts w:cstheme="minorHAnsi"/>
                <w:color w:val="000000" w:themeColor="text1"/>
              </w:rPr>
            </w:pPr>
            <w:del w:id="52910" w:author="Ramasubramani, Hariharan" w:date="2015-07-21T10:18:00Z">
              <w:r w:rsidDel="00797690">
                <w:rPr>
                  <w:rFonts w:cstheme="minorHAnsi"/>
                  <w:color w:val="000000" w:themeColor="text1"/>
                </w:rPr>
                <w:delText>Multi-select</w:delText>
              </w:r>
            </w:del>
          </w:p>
        </w:tc>
        <w:tc>
          <w:tcPr>
            <w:tcW w:w="734" w:type="dxa"/>
            <w:tcBorders>
              <w:top w:val="single" w:sz="4" w:space="0" w:color="auto"/>
              <w:left w:val="single" w:sz="4" w:space="0" w:color="auto"/>
              <w:bottom w:val="single" w:sz="4" w:space="0" w:color="auto"/>
              <w:right w:val="single" w:sz="4" w:space="0" w:color="auto"/>
            </w:tcBorders>
          </w:tcPr>
          <w:p w14:paraId="19B8B500" w14:textId="60DD5969" w:rsidR="005F4718" w:rsidRPr="00C106B9" w:rsidDel="00797690" w:rsidRDefault="005F4718" w:rsidP="009C3129">
            <w:pPr>
              <w:ind w:left="-57" w:firstLine="0"/>
              <w:jc w:val="center"/>
              <w:rPr>
                <w:del w:id="52911" w:author="Ramasubramani, Hariharan" w:date="2015-07-21T10:18:00Z"/>
                <w:rFonts w:cstheme="minorHAnsi"/>
                <w:color w:val="000000" w:themeColor="text1"/>
              </w:rPr>
            </w:pPr>
            <w:del w:id="52912" w:author="Ramasubramani, Hariharan" w:date="2015-07-21T10:18:00Z">
              <w:r w:rsidDel="00797690">
                <w:rPr>
                  <w:rFonts w:cstheme="minorHAnsi"/>
                  <w:color w:val="000000" w:themeColor="text1"/>
                </w:rPr>
                <w:delText>-</w:delText>
              </w:r>
            </w:del>
          </w:p>
        </w:tc>
        <w:tc>
          <w:tcPr>
            <w:tcW w:w="2196" w:type="dxa"/>
            <w:tcBorders>
              <w:top w:val="single" w:sz="4" w:space="0" w:color="auto"/>
              <w:left w:val="single" w:sz="4" w:space="0" w:color="auto"/>
              <w:bottom w:val="single" w:sz="4" w:space="0" w:color="auto"/>
              <w:right w:val="single" w:sz="4" w:space="0" w:color="auto"/>
            </w:tcBorders>
          </w:tcPr>
          <w:p w14:paraId="5E04779F" w14:textId="26BBEF42" w:rsidR="005F4718" w:rsidDel="00797690" w:rsidRDefault="005F4718" w:rsidP="009C3129">
            <w:pPr>
              <w:tabs>
                <w:tab w:val="left" w:pos="81"/>
              </w:tabs>
              <w:ind w:left="-61" w:firstLine="0"/>
              <w:jc w:val="center"/>
              <w:rPr>
                <w:del w:id="52913" w:author="Ramasubramani, Hariharan" w:date="2015-07-21T10:18:00Z"/>
                <w:rFonts w:cstheme="minorHAnsi"/>
                <w:color w:val="000000" w:themeColor="text1"/>
              </w:rPr>
            </w:pPr>
            <w:del w:id="52914" w:author="Ramasubramani, Hariharan" w:date="2015-07-21T10:18:00Z">
              <w:r w:rsidDel="00797690">
                <w:rPr>
                  <w:rFonts w:cstheme="minorHAnsi"/>
                  <w:color w:val="000000" w:themeColor="text1"/>
                </w:rPr>
                <w:delText>Values:</w:delText>
              </w:r>
            </w:del>
          </w:p>
          <w:p w14:paraId="6C6DF88F" w14:textId="12D66FDA" w:rsidR="005F4718" w:rsidDel="00797690" w:rsidRDefault="005F4718" w:rsidP="009C3129">
            <w:pPr>
              <w:pStyle w:val="ListParagraph"/>
              <w:numPr>
                <w:ilvl w:val="0"/>
                <w:numId w:val="9"/>
              </w:numPr>
              <w:tabs>
                <w:tab w:val="left" w:pos="81"/>
              </w:tabs>
              <w:overflowPunct w:val="0"/>
              <w:autoSpaceDE w:val="0"/>
              <w:autoSpaceDN w:val="0"/>
              <w:adjustRightInd w:val="0"/>
              <w:ind w:firstLine="0"/>
              <w:contextualSpacing w:val="0"/>
              <w:textAlignment w:val="baseline"/>
              <w:rPr>
                <w:del w:id="52915" w:author="Ramasubramani, Hariharan" w:date="2015-07-21T10:18:00Z"/>
                <w:rFonts w:cstheme="minorHAnsi"/>
                <w:color w:val="000000" w:themeColor="text1"/>
              </w:rPr>
            </w:pPr>
            <w:del w:id="52916" w:author="Ramasubramani, Hariharan" w:date="2015-07-21T10:18:00Z">
              <w:r w:rsidDel="00797690">
                <w:rPr>
                  <w:rFonts w:cstheme="minorHAnsi"/>
                  <w:color w:val="000000" w:themeColor="text1"/>
                </w:rPr>
                <w:delText xml:space="preserve">Internal </w:delText>
              </w:r>
            </w:del>
          </w:p>
          <w:p w14:paraId="51E57212" w14:textId="211F8E15" w:rsidR="005F4718" w:rsidRPr="004E6BD7" w:rsidDel="00797690" w:rsidRDefault="005F4718" w:rsidP="009C3129">
            <w:pPr>
              <w:pStyle w:val="ListParagraph"/>
              <w:numPr>
                <w:ilvl w:val="0"/>
                <w:numId w:val="9"/>
              </w:numPr>
              <w:tabs>
                <w:tab w:val="left" w:pos="81"/>
              </w:tabs>
              <w:overflowPunct w:val="0"/>
              <w:autoSpaceDE w:val="0"/>
              <w:autoSpaceDN w:val="0"/>
              <w:adjustRightInd w:val="0"/>
              <w:ind w:firstLine="0"/>
              <w:contextualSpacing w:val="0"/>
              <w:textAlignment w:val="baseline"/>
              <w:rPr>
                <w:del w:id="52917" w:author="Ramasubramani, Hariharan" w:date="2015-07-21T10:18:00Z"/>
                <w:rFonts w:cstheme="minorHAnsi"/>
                <w:color w:val="000000" w:themeColor="text1"/>
              </w:rPr>
            </w:pPr>
            <w:del w:id="52918" w:author="Ramasubramani, Hariharan" w:date="2015-07-21T10:18:00Z">
              <w:r w:rsidDel="00797690">
                <w:rPr>
                  <w:rFonts w:cstheme="minorHAnsi"/>
                  <w:color w:val="000000" w:themeColor="text1"/>
                </w:rPr>
                <w:delText>External</w:delText>
              </w:r>
            </w:del>
          </w:p>
        </w:tc>
        <w:tc>
          <w:tcPr>
            <w:tcW w:w="1207" w:type="dxa"/>
            <w:tcBorders>
              <w:top w:val="single" w:sz="4" w:space="0" w:color="auto"/>
              <w:left w:val="single" w:sz="4" w:space="0" w:color="auto"/>
              <w:bottom w:val="single" w:sz="4" w:space="0" w:color="auto"/>
              <w:right w:val="single" w:sz="4" w:space="0" w:color="auto"/>
            </w:tcBorders>
          </w:tcPr>
          <w:p w14:paraId="6A55FA92" w14:textId="0BF275F9" w:rsidR="005F4718" w:rsidRPr="00C106B9" w:rsidDel="00797690" w:rsidRDefault="005F4718" w:rsidP="009C3129">
            <w:pPr>
              <w:ind w:left="-57" w:firstLine="0"/>
              <w:jc w:val="center"/>
              <w:rPr>
                <w:del w:id="52919" w:author="Ramasubramani, Hariharan" w:date="2015-07-21T10:18:00Z"/>
                <w:rFonts w:cstheme="minorHAnsi"/>
                <w:color w:val="000000" w:themeColor="text1"/>
              </w:rPr>
            </w:pPr>
            <w:del w:id="52920" w:author="Ramasubramani, Hariharan" w:date="2015-07-21T10:18:00Z">
              <w:r w:rsidDel="00797690">
                <w:rPr>
                  <w:rFonts w:cstheme="minorHAnsi"/>
                  <w:color w:val="000000" w:themeColor="text1"/>
                </w:rPr>
                <w:delText>&lt;Blank&gt;</w:delText>
              </w:r>
            </w:del>
          </w:p>
        </w:tc>
      </w:tr>
      <w:tr w:rsidR="005F4718" w:rsidRPr="00C106B9" w:rsidDel="00797690" w14:paraId="3E114216" w14:textId="4C348538" w:rsidTr="008C172F">
        <w:trPr>
          <w:cantSplit/>
          <w:trHeight w:val="314"/>
          <w:jc w:val="center"/>
          <w:del w:id="52921" w:author="Ramasubramani, Hariharan" w:date="2015-07-21T10:18:00Z"/>
        </w:trPr>
        <w:tc>
          <w:tcPr>
            <w:tcW w:w="1036" w:type="dxa"/>
            <w:tcBorders>
              <w:top w:val="single" w:sz="4" w:space="0" w:color="auto"/>
              <w:left w:val="single" w:sz="4" w:space="0" w:color="auto"/>
              <w:bottom w:val="single" w:sz="4" w:space="0" w:color="auto"/>
              <w:right w:val="single" w:sz="4" w:space="0" w:color="auto"/>
            </w:tcBorders>
          </w:tcPr>
          <w:p w14:paraId="20FEC5EA" w14:textId="155BB8B3" w:rsidR="005F4718" w:rsidRPr="00C106B9" w:rsidDel="00797690" w:rsidRDefault="005F4718" w:rsidP="00524BF5">
            <w:pPr>
              <w:pStyle w:val="ListParagraph"/>
              <w:numPr>
                <w:ilvl w:val="3"/>
                <w:numId w:val="22"/>
              </w:numPr>
              <w:overflowPunct w:val="0"/>
              <w:autoSpaceDE w:val="0"/>
              <w:autoSpaceDN w:val="0"/>
              <w:spacing w:after="60"/>
              <w:ind w:left="-43" w:firstLine="0"/>
              <w:textAlignment w:val="baseline"/>
              <w:rPr>
                <w:del w:id="52922" w:author="Ramasubramani, Hariharan" w:date="2015-07-21T10:18:00Z"/>
                <w:rFonts w:cstheme="minorHAnsi"/>
                <w:color w:val="000000" w:themeColor="text1"/>
              </w:rPr>
            </w:pPr>
          </w:p>
        </w:tc>
        <w:tc>
          <w:tcPr>
            <w:tcW w:w="1906" w:type="dxa"/>
            <w:tcBorders>
              <w:top w:val="single" w:sz="4" w:space="0" w:color="auto"/>
              <w:left w:val="single" w:sz="4" w:space="0" w:color="auto"/>
              <w:bottom w:val="single" w:sz="4" w:space="0" w:color="auto"/>
              <w:right w:val="single" w:sz="4" w:space="0" w:color="auto"/>
            </w:tcBorders>
          </w:tcPr>
          <w:p w14:paraId="68FB5EEC" w14:textId="192D18B2" w:rsidR="005F4718" w:rsidRPr="00C106B9" w:rsidDel="00797690" w:rsidRDefault="005F4718" w:rsidP="009C3129">
            <w:pPr>
              <w:ind w:firstLine="0"/>
              <w:rPr>
                <w:del w:id="52923" w:author="Ramasubramani, Hariharan" w:date="2015-07-21T10:18:00Z"/>
                <w:rFonts w:cstheme="minorHAnsi"/>
                <w:color w:val="000000" w:themeColor="text1"/>
              </w:rPr>
            </w:pPr>
            <w:del w:id="52924" w:author="Ramasubramani, Hariharan" w:date="2015-07-21T10:18:00Z">
              <w:r w:rsidDel="00797690">
                <w:rPr>
                  <w:rFonts w:cstheme="minorHAnsi"/>
                  <w:color w:val="000000" w:themeColor="text1"/>
                </w:rPr>
                <w:delText>Record Title</w:delText>
              </w:r>
            </w:del>
          </w:p>
        </w:tc>
        <w:tc>
          <w:tcPr>
            <w:tcW w:w="759" w:type="dxa"/>
            <w:tcBorders>
              <w:top w:val="single" w:sz="4" w:space="0" w:color="auto"/>
              <w:left w:val="single" w:sz="4" w:space="0" w:color="auto"/>
              <w:bottom w:val="single" w:sz="4" w:space="0" w:color="auto"/>
              <w:right w:val="single" w:sz="4" w:space="0" w:color="auto"/>
            </w:tcBorders>
          </w:tcPr>
          <w:p w14:paraId="0E75776D" w14:textId="72191B6F" w:rsidR="005F4718" w:rsidRPr="00C106B9" w:rsidDel="00797690" w:rsidRDefault="005F4718" w:rsidP="009C3129">
            <w:pPr>
              <w:ind w:firstLine="0"/>
              <w:rPr>
                <w:del w:id="52925" w:author="Ramasubramani, Hariharan" w:date="2015-07-21T10:18:00Z"/>
                <w:rFonts w:cstheme="minorHAnsi"/>
                <w:color w:val="000000" w:themeColor="text1"/>
              </w:rPr>
            </w:pPr>
            <w:del w:id="52926" w:author="Ramasubramani, Hariharan" w:date="2015-07-21T10:18:00Z">
              <w:r w:rsidRPr="00C106B9" w:rsidDel="00797690">
                <w:rPr>
                  <w:rFonts w:cstheme="minorHAnsi"/>
                  <w:color w:val="000000" w:themeColor="text1"/>
                </w:rPr>
                <w:delText>-</w:delText>
              </w:r>
            </w:del>
          </w:p>
        </w:tc>
        <w:tc>
          <w:tcPr>
            <w:tcW w:w="941" w:type="dxa"/>
            <w:tcBorders>
              <w:top w:val="single" w:sz="4" w:space="0" w:color="auto"/>
              <w:left w:val="single" w:sz="4" w:space="0" w:color="auto"/>
              <w:bottom w:val="single" w:sz="4" w:space="0" w:color="auto"/>
              <w:right w:val="single" w:sz="4" w:space="0" w:color="auto"/>
            </w:tcBorders>
          </w:tcPr>
          <w:p w14:paraId="4B735575" w14:textId="1D51487B" w:rsidR="005F4718" w:rsidRPr="00C106B9" w:rsidDel="00797690" w:rsidRDefault="005F4718" w:rsidP="009C3129">
            <w:pPr>
              <w:ind w:left="-57" w:firstLine="0"/>
              <w:jc w:val="center"/>
              <w:rPr>
                <w:del w:id="52927" w:author="Ramasubramani, Hariharan" w:date="2015-07-21T10:18:00Z"/>
                <w:rFonts w:cstheme="minorHAnsi"/>
                <w:color w:val="000000" w:themeColor="text1"/>
              </w:rPr>
            </w:pPr>
            <w:del w:id="52928" w:author="Ramasubramani, Hariharan" w:date="2015-07-21T10:18:00Z">
              <w:r w:rsidDel="00797690">
                <w:rPr>
                  <w:rFonts w:cstheme="minorHAnsi"/>
                  <w:color w:val="000000" w:themeColor="text1"/>
                </w:rPr>
                <w:delText>CM</w:delText>
              </w:r>
            </w:del>
          </w:p>
        </w:tc>
        <w:tc>
          <w:tcPr>
            <w:tcW w:w="788" w:type="dxa"/>
            <w:tcBorders>
              <w:top w:val="single" w:sz="4" w:space="0" w:color="auto"/>
              <w:left w:val="single" w:sz="4" w:space="0" w:color="auto"/>
              <w:bottom w:val="single" w:sz="4" w:space="0" w:color="auto"/>
              <w:right w:val="single" w:sz="4" w:space="0" w:color="auto"/>
            </w:tcBorders>
          </w:tcPr>
          <w:p w14:paraId="22A24093" w14:textId="52565CF7" w:rsidR="005F4718" w:rsidRPr="00C106B9" w:rsidDel="00797690" w:rsidRDefault="005F4718" w:rsidP="009C3129">
            <w:pPr>
              <w:ind w:left="-57" w:firstLine="0"/>
              <w:jc w:val="center"/>
              <w:rPr>
                <w:del w:id="52929" w:author="Ramasubramani, Hariharan" w:date="2015-07-21T10:18:00Z"/>
                <w:rFonts w:cstheme="minorHAnsi"/>
                <w:color w:val="000000" w:themeColor="text1"/>
              </w:rPr>
            </w:pPr>
            <w:del w:id="52930" w:author="Ramasubramani, Hariharan" w:date="2015-07-21T10:18:00Z">
              <w:r w:rsidRPr="00C106B9" w:rsidDel="00797690">
                <w:rPr>
                  <w:rFonts w:cstheme="minorHAnsi"/>
                  <w:color w:val="000000" w:themeColor="text1"/>
                </w:rPr>
                <w:delText>-</w:delText>
              </w:r>
            </w:del>
          </w:p>
        </w:tc>
        <w:tc>
          <w:tcPr>
            <w:tcW w:w="1243" w:type="dxa"/>
            <w:tcBorders>
              <w:top w:val="single" w:sz="4" w:space="0" w:color="auto"/>
              <w:left w:val="single" w:sz="4" w:space="0" w:color="auto"/>
              <w:bottom w:val="single" w:sz="4" w:space="0" w:color="auto"/>
              <w:right w:val="single" w:sz="4" w:space="0" w:color="auto"/>
            </w:tcBorders>
          </w:tcPr>
          <w:p w14:paraId="4593FD6D" w14:textId="70F5DE9E" w:rsidR="005F4718" w:rsidRPr="00C106B9" w:rsidDel="00797690" w:rsidRDefault="00A137AC" w:rsidP="009C3129">
            <w:pPr>
              <w:ind w:left="-57" w:right="-98" w:firstLine="0"/>
              <w:jc w:val="center"/>
              <w:rPr>
                <w:del w:id="52931" w:author="Ramasubramani, Hariharan" w:date="2015-07-21T10:18:00Z"/>
                <w:rFonts w:cstheme="minorHAnsi"/>
                <w:color w:val="000000" w:themeColor="text1"/>
              </w:rPr>
            </w:pPr>
            <w:del w:id="52932" w:author="Ramasubramani, Hariharan" w:date="2015-07-21T10:18:00Z">
              <w:r w:rsidDel="00797690">
                <w:rPr>
                  <w:rFonts w:cstheme="minorHAnsi"/>
                  <w:color w:val="000000" w:themeColor="text1"/>
                </w:rPr>
                <w:delText>ANSC</w:delText>
              </w:r>
            </w:del>
          </w:p>
        </w:tc>
        <w:tc>
          <w:tcPr>
            <w:tcW w:w="734" w:type="dxa"/>
            <w:tcBorders>
              <w:top w:val="single" w:sz="4" w:space="0" w:color="auto"/>
              <w:left w:val="single" w:sz="4" w:space="0" w:color="auto"/>
              <w:bottom w:val="single" w:sz="4" w:space="0" w:color="auto"/>
              <w:right w:val="single" w:sz="4" w:space="0" w:color="auto"/>
            </w:tcBorders>
          </w:tcPr>
          <w:p w14:paraId="596E1703" w14:textId="236A594C" w:rsidR="005F4718" w:rsidRPr="00C106B9" w:rsidDel="00797690" w:rsidRDefault="005F4718" w:rsidP="009C3129">
            <w:pPr>
              <w:ind w:left="-57" w:firstLine="0"/>
              <w:jc w:val="center"/>
              <w:rPr>
                <w:del w:id="52933" w:author="Ramasubramani, Hariharan" w:date="2015-07-21T10:18:00Z"/>
                <w:rFonts w:cstheme="minorHAnsi"/>
                <w:color w:val="000000" w:themeColor="text1"/>
              </w:rPr>
            </w:pPr>
            <w:del w:id="52934" w:author="Ramasubramani, Hariharan" w:date="2015-07-21T10:18:00Z">
              <w:r w:rsidRPr="00C106B9" w:rsidDel="00797690">
                <w:rPr>
                  <w:rFonts w:cstheme="minorHAnsi"/>
                  <w:color w:val="000000" w:themeColor="text1"/>
                </w:rPr>
                <w:delText>-</w:delText>
              </w:r>
            </w:del>
          </w:p>
        </w:tc>
        <w:tc>
          <w:tcPr>
            <w:tcW w:w="2196" w:type="dxa"/>
            <w:tcBorders>
              <w:top w:val="single" w:sz="4" w:space="0" w:color="auto"/>
              <w:left w:val="single" w:sz="4" w:space="0" w:color="auto"/>
              <w:bottom w:val="single" w:sz="4" w:space="0" w:color="auto"/>
              <w:right w:val="single" w:sz="4" w:space="0" w:color="auto"/>
            </w:tcBorders>
          </w:tcPr>
          <w:p w14:paraId="6F75B4D0" w14:textId="216D66E9" w:rsidR="005F4718" w:rsidRPr="00C106B9" w:rsidDel="00797690" w:rsidRDefault="005F4718" w:rsidP="009C3129">
            <w:pPr>
              <w:tabs>
                <w:tab w:val="left" w:pos="81"/>
              </w:tabs>
              <w:ind w:left="-61" w:firstLine="0"/>
              <w:rPr>
                <w:del w:id="52935" w:author="Ramasubramani, Hariharan" w:date="2015-07-21T10:18:00Z"/>
                <w:rFonts w:cstheme="minorHAnsi"/>
                <w:color w:val="000000" w:themeColor="text1"/>
              </w:rPr>
            </w:pPr>
            <w:del w:id="52936" w:author="Ramasubramani, Hariharan" w:date="2015-07-21T10:18:00Z">
              <w:r w:rsidRPr="00C106B9" w:rsidDel="00797690">
                <w:rPr>
                  <w:rFonts w:cstheme="minorHAnsi"/>
                  <w:color w:val="000000" w:themeColor="text1"/>
                </w:rPr>
                <w:delText xml:space="preserve">See: </w:delText>
              </w:r>
              <w:r w:rsidDel="00797690">
                <w:rPr>
                  <w:rFonts w:cstheme="minorHAnsi"/>
                  <w:color w:val="000000" w:themeColor="text1"/>
                </w:rPr>
                <w:delText>Req 4.2.1.5</w:delText>
              </w:r>
            </w:del>
          </w:p>
        </w:tc>
        <w:tc>
          <w:tcPr>
            <w:tcW w:w="1207" w:type="dxa"/>
            <w:tcBorders>
              <w:top w:val="single" w:sz="4" w:space="0" w:color="auto"/>
              <w:left w:val="single" w:sz="4" w:space="0" w:color="auto"/>
              <w:bottom w:val="single" w:sz="4" w:space="0" w:color="auto"/>
              <w:right w:val="single" w:sz="4" w:space="0" w:color="auto"/>
            </w:tcBorders>
          </w:tcPr>
          <w:p w14:paraId="11A690E4" w14:textId="7EB3A100" w:rsidR="005F4718" w:rsidRPr="00C106B9" w:rsidDel="00797690" w:rsidRDefault="005F4718" w:rsidP="009C3129">
            <w:pPr>
              <w:ind w:left="-57" w:firstLine="0"/>
              <w:jc w:val="center"/>
              <w:rPr>
                <w:del w:id="52937" w:author="Ramasubramani, Hariharan" w:date="2015-07-21T10:18:00Z"/>
                <w:rFonts w:cstheme="minorHAnsi"/>
                <w:color w:val="000000" w:themeColor="text1"/>
              </w:rPr>
            </w:pPr>
            <w:del w:id="52938" w:author="Ramasubramani, Hariharan" w:date="2015-07-21T10:18:00Z">
              <w:r w:rsidRPr="00C106B9" w:rsidDel="00797690">
                <w:rPr>
                  <w:rFonts w:cstheme="minorHAnsi"/>
                  <w:color w:val="000000" w:themeColor="text1"/>
                </w:rPr>
                <w:delText>&lt;</w:delText>
              </w:r>
              <w:r w:rsidDel="00797690">
                <w:rPr>
                  <w:rFonts w:cstheme="minorHAnsi"/>
                  <w:color w:val="000000" w:themeColor="text1"/>
                </w:rPr>
                <w:delText>Blank</w:delText>
              </w:r>
              <w:r w:rsidRPr="00C106B9" w:rsidDel="00797690">
                <w:rPr>
                  <w:rFonts w:cstheme="minorHAnsi"/>
                  <w:color w:val="000000" w:themeColor="text1"/>
                </w:rPr>
                <w:delText>&gt;</w:delText>
              </w:r>
            </w:del>
          </w:p>
        </w:tc>
      </w:tr>
      <w:tr w:rsidR="005F4718" w:rsidRPr="00C106B9" w:rsidDel="00797690" w14:paraId="4DE71C73" w14:textId="0B032019" w:rsidTr="008C172F">
        <w:trPr>
          <w:cantSplit/>
          <w:trHeight w:val="314"/>
          <w:jc w:val="center"/>
          <w:del w:id="52939" w:author="Ramasubramani, Hariharan" w:date="2015-07-21T10:18:00Z"/>
        </w:trPr>
        <w:tc>
          <w:tcPr>
            <w:tcW w:w="1036" w:type="dxa"/>
            <w:tcBorders>
              <w:top w:val="single" w:sz="4" w:space="0" w:color="auto"/>
              <w:left w:val="single" w:sz="4" w:space="0" w:color="auto"/>
              <w:bottom w:val="single" w:sz="4" w:space="0" w:color="auto"/>
              <w:right w:val="single" w:sz="4" w:space="0" w:color="auto"/>
            </w:tcBorders>
          </w:tcPr>
          <w:p w14:paraId="372115DE" w14:textId="15E797E1" w:rsidR="005F4718" w:rsidRPr="00C106B9" w:rsidDel="00797690" w:rsidRDefault="005F4718" w:rsidP="00524BF5">
            <w:pPr>
              <w:pStyle w:val="ListParagraph"/>
              <w:numPr>
                <w:ilvl w:val="3"/>
                <w:numId w:val="22"/>
              </w:numPr>
              <w:overflowPunct w:val="0"/>
              <w:autoSpaceDE w:val="0"/>
              <w:autoSpaceDN w:val="0"/>
              <w:spacing w:after="60"/>
              <w:ind w:left="-43" w:firstLine="0"/>
              <w:textAlignment w:val="baseline"/>
              <w:rPr>
                <w:del w:id="52940" w:author="Ramasubramani, Hariharan" w:date="2015-07-21T10:18:00Z"/>
                <w:rFonts w:cstheme="minorHAnsi"/>
                <w:color w:val="000000" w:themeColor="text1"/>
              </w:rPr>
            </w:pPr>
          </w:p>
        </w:tc>
        <w:tc>
          <w:tcPr>
            <w:tcW w:w="1906" w:type="dxa"/>
            <w:tcBorders>
              <w:top w:val="single" w:sz="4" w:space="0" w:color="auto"/>
              <w:left w:val="single" w:sz="4" w:space="0" w:color="auto"/>
              <w:bottom w:val="single" w:sz="4" w:space="0" w:color="auto"/>
              <w:right w:val="single" w:sz="4" w:space="0" w:color="auto"/>
            </w:tcBorders>
          </w:tcPr>
          <w:p w14:paraId="0B50B141" w14:textId="3452A718" w:rsidR="005F4718" w:rsidRPr="00C106B9" w:rsidDel="00797690" w:rsidRDefault="005F4718" w:rsidP="009C3129">
            <w:pPr>
              <w:ind w:firstLine="0"/>
              <w:rPr>
                <w:del w:id="52941" w:author="Ramasubramani, Hariharan" w:date="2015-07-21T10:18:00Z"/>
                <w:rFonts w:cstheme="minorHAnsi"/>
                <w:color w:val="000000" w:themeColor="text1"/>
              </w:rPr>
            </w:pPr>
            <w:del w:id="52942" w:author="Ramasubramani, Hariharan" w:date="2015-07-21T10:18:00Z">
              <w:r w:rsidDel="00797690">
                <w:rPr>
                  <w:rFonts w:cstheme="minorHAnsi"/>
                  <w:color w:val="000000" w:themeColor="text1"/>
                </w:rPr>
                <w:delText>Record #</w:delText>
              </w:r>
            </w:del>
          </w:p>
        </w:tc>
        <w:tc>
          <w:tcPr>
            <w:tcW w:w="759" w:type="dxa"/>
            <w:tcBorders>
              <w:top w:val="single" w:sz="4" w:space="0" w:color="auto"/>
              <w:left w:val="single" w:sz="4" w:space="0" w:color="auto"/>
              <w:bottom w:val="single" w:sz="4" w:space="0" w:color="auto"/>
              <w:right w:val="single" w:sz="4" w:space="0" w:color="auto"/>
            </w:tcBorders>
          </w:tcPr>
          <w:p w14:paraId="31ACC8A8" w14:textId="61E1171D" w:rsidR="005F4718" w:rsidRPr="00C106B9" w:rsidDel="00797690" w:rsidRDefault="005F4718" w:rsidP="009C3129">
            <w:pPr>
              <w:ind w:firstLine="0"/>
              <w:rPr>
                <w:del w:id="52943" w:author="Ramasubramani, Hariharan" w:date="2015-07-21T10:18:00Z"/>
                <w:rFonts w:cstheme="minorHAnsi"/>
                <w:color w:val="000000" w:themeColor="text1"/>
              </w:rPr>
            </w:pPr>
            <w:del w:id="52944" w:author="Ramasubramani, Hariharan" w:date="2015-07-21T10:18:00Z">
              <w:r w:rsidRPr="00C106B9" w:rsidDel="00797690">
                <w:rPr>
                  <w:rFonts w:cstheme="minorHAnsi"/>
                  <w:color w:val="000000" w:themeColor="text1"/>
                </w:rPr>
                <w:delText>-</w:delText>
              </w:r>
            </w:del>
          </w:p>
        </w:tc>
        <w:tc>
          <w:tcPr>
            <w:tcW w:w="941" w:type="dxa"/>
            <w:tcBorders>
              <w:top w:val="single" w:sz="4" w:space="0" w:color="auto"/>
              <w:left w:val="single" w:sz="4" w:space="0" w:color="auto"/>
              <w:bottom w:val="single" w:sz="4" w:space="0" w:color="auto"/>
              <w:right w:val="single" w:sz="4" w:space="0" w:color="auto"/>
            </w:tcBorders>
          </w:tcPr>
          <w:p w14:paraId="4C9A97CB" w14:textId="2F70C28E" w:rsidR="005F4718" w:rsidRPr="00C106B9" w:rsidDel="00797690" w:rsidRDefault="005F4718" w:rsidP="009C3129">
            <w:pPr>
              <w:ind w:left="-57" w:firstLine="0"/>
              <w:jc w:val="center"/>
              <w:rPr>
                <w:del w:id="52945" w:author="Ramasubramani, Hariharan" w:date="2015-07-21T10:18:00Z"/>
                <w:rFonts w:cstheme="minorHAnsi"/>
                <w:color w:val="000000" w:themeColor="text1"/>
              </w:rPr>
            </w:pPr>
            <w:del w:id="52946" w:author="Ramasubramani, Hariharan" w:date="2015-07-21T10:18:00Z">
              <w:r w:rsidDel="00797690">
                <w:rPr>
                  <w:rFonts w:cstheme="minorHAnsi"/>
                  <w:color w:val="000000" w:themeColor="text1"/>
                </w:rPr>
                <w:delText>CM</w:delText>
              </w:r>
            </w:del>
          </w:p>
        </w:tc>
        <w:tc>
          <w:tcPr>
            <w:tcW w:w="788" w:type="dxa"/>
            <w:tcBorders>
              <w:top w:val="single" w:sz="4" w:space="0" w:color="auto"/>
              <w:left w:val="single" w:sz="4" w:space="0" w:color="auto"/>
              <w:bottom w:val="single" w:sz="4" w:space="0" w:color="auto"/>
              <w:right w:val="single" w:sz="4" w:space="0" w:color="auto"/>
            </w:tcBorders>
          </w:tcPr>
          <w:p w14:paraId="61BE1A84" w14:textId="13E495F5" w:rsidR="005F4718" w:rsidRPr="00C106B9" w:rsidDel="00797690" w:rsidRDefault="005F4718" w:rsidP="009C3129">
            <w:pPr>
              <w:ind w:left="-57" w:firstLine="0"/>
              <w:jc w:val="center"/>
              <w:rPr>
                <w:del w:id="52947" w:author="Ramasubramani, Hariharan" w:date="2015-07-21T10:18:00Z"/>
                <w:rFonts w:cstheme="minorHAnsi"/>
                <w:color w:val="000000" w:themeColor="text1"/>
              </w:rPr>
            </w:pPr>
            <w:del w:id="52948" w:author="Ramasubramani, Hariharan" w:date="2015-07-21T10:18:00Z">
              <w:r w:rsidRPr="00C106B9" w:rsidDel="00797690">
                <w:rPr>
                  <w:rFonts w:cstheme="minorHAnsi"/>
                  <w:color w:val="000000" w:themeColor="text1"/>
                </w:rPr>
                <w:delText>-</w:delText>
              </w:r>
            </w:del>
          </w:p>
        </w:tc>
        <w:tc>
          <w:tcPr>
            <w:tcW w:w="1243" w:type="dxa"/>
            <w:tcBorders>
              <w:top w:val="single" w:sz="4" w:space="0" w:color="auto"/>
              <w:left w:val="single" w:sz="4" w:space="0" w:color="auto"/>
              <w:bottom w:val="single" w:sz="4" w:space="0" w:color="auto"/>
              <w:right w:val="single" w:sz="4" w:space="0" w:color="auto"/>
            </w:tcBorders>
          </w:tcPr>
          <w:p w14:paraId="550C16A3" w14:textId="6050DC70" w:rsidR="005F4718" w:rsidRPr="00C106B9" w:rsidDel="00797690" w:rsidRDefault="00A137AC" w:rsidP="009C3129">
            <w:pPr>
              <w:ind w:left="-57" w:right="-98" w:firstLine="0"/>
              <w:jc w:val="center"/>
              <w:rPr>
                <w:del w:id="52949" w:author="Ramasubramani, Hariharan" w:date="2015-07-21T10:18:00Z"/>
                <w:rFonts w:cstheme="minorHAnsi"/>
                <w:color w:val="000000" w:themeColor="text1"/>
              </w:rPr>
            </w:pPr>
            <w:del w:id="52950" w:author="Ramasubramani, Hariharan" w:date="2015-07-21T10:18:00Z">
              <w:r w:rsidDel="00797690">
                <w:rPr>
                  <w:rFonts w:cstheme="minorHAnsi"/>
                  <w:color w:val="000000" w:themeColor="text1"/>
                </w:rPr>
                <w:delText>ANSC</w:delText>
              </w:r>
            </w:del>
          </w:p>
        </w:tc>
        <w:tc>
          <w:tcPr>
            <w:tcW w:w="734" w:type="dxa"/>
            <w:tcBorders>
              <w:top w:val="single" w:sz="4" w:space="0" w:color="auto"/>
              <w:left w:val="single" w:sz="4" w:space="0" w:color="auto"/>
              <w:bottom w:val="single" w:sz="4" w:space="0" w:color="auto"/>
              <w:right w:val="single" w:sz="4" w:space="0" w:color="auto"/>
            </w:tcBorders>
          </w:tcPr>
          <w:p w14:paraId="4BCD5F81" w14:textId="19258DEE" w:rsidR="005F4718" w:rsidRPr="00C106B9" w:rsidDel="00797690" w:rsidRDefault="005F4718" w:rsidP="009C3129">
            <w:pPr>
              <w:ind w:left="-57" w:firstLine="0"/>
              <w:jc w:val="center"/>
              <w:rPr>
                <w:del w:id="52951" w:author="Ramasubramani, Hariharan" w:date="2015-07-21T10:18:00Z"/>
                <w:rFonts w:cstheme="minorHAnsi"/>
                <w:color w:val="000000" w:themeColor="text1"/>
              </w:rPr>
            </w:pPr>
            <w:del w:id="52952" w:author="Ramasubramani, Hariharan" w:date="2015-07-21T10:18:00Z">
              <w:r w:rsidRPr="00C106B9" w:rsidDel="00797690">
                <w:rPr>
                  <w:rFonts w:cstheme="minorHAnsi"/>
                  <w:color w:val="000000" w:themeColor="text1"/>
                </w:rPr>
                <w:delText>-</w:delText>
              </w:r>
            </w:del>
          </w:p>
        </w:tc>
        <w:tc>
          <w:tcPr>
            <w:tcW w:w="2196" w:type="dxa"/>
            <w:tcBorders>
              <w:top w:val="single" w:sz="4" w:space="0" w:color="auto"/>
              <w:left w:val="single" w:sz="4" w:space="0" w:color="auto"/>
              <w:bottom w:val="single" w:sz="4" w:space="0" w:color="auto"/>
              <w:right w:val="single" w:sz="4" w:space="0" w:color="auto"/>
            </w:tcBorders>
          </w:tcPr>
          <w:p w14:paraId="20D5AE1C" w14:textId="5E24FA9D" w:rsidR="005F4718" w:rsidRPr="00C106B9" w:rsidDel="00797690" w:rsidRDefault="005F4718" w:rsidP="009C3129">
            <w:pPr>
              <w:tabs>
                <w:tab w:val="left" w:pos="81"/>
              </w:tabs>
              <w:ind w:left="-61" w:firstLine="0"/>
              <w:rPr>
                <w:del w:id="52953" w:author="Ramasubramani, Hariharan" w:date="2015-07-21T10:18:00Z"/>
                <w:rFonts w:cstheme="minorHAnsi"/>
                <w:color w:val="000000" w:themeColor="text1"/>
              </w:rPr>
            </w:pPr>
            <w:del w:id="52954" w:author="Ramasubramani, Hariharan" w:date="2015-07-21T10:18:00Z">
              <w:r w:rsidRPr="00C106B9" w:rsidDel="00797690">
                <w:rPr>
                  <w:rFonts w:cstheme="minorHAnsi"/>
                  <w:color w:val="000000" w:themeColor="text1"/>
                </w:rPr>
                <w:delText xml:space="preserve">See: </w:delText>
              </w:r>
              <w:r w:rsidDel="00797690">
                <w:rPr>
                  <w:rFonts w:cstheme="minorHAnsi"/>
                  <w:color w:val="000000" w:themeColor="text1"/>
                </w:rPr>
                <w:delText>Req 4.2.1.6</w:delText>
              </w:r>
            </w:del>
          </w:p>
        </w:tc>
        <w:tc>
          <w:tcPr>
            <w:tcW w:w="1207" w:type="dxa"/>
            <w:tcBorders>
              <w:top w:val="single" w:sz="4" w:space="0" w:color="auto"/>
              <w:left w:val="single" w:sz="4" w:space="0" w:color="auto"/>
              <w:bottom w:val="single" w:sz="4" w:space="0" w:color="auto"/>
              <w:right w:val="single" w:sz="4" w:space="0" w:color="auto"/>
            </w:tcBorders>
          </w:tcPr>
          <w:p w14:paraId="40851E45" w14:textId="6BC8A231" w:rsidR="005F4718" w:rsidRPr="00C106B9" w:rsidDel="00797690" w:rsidRDefault="005F4718" w:rsidP="009C3129">
            <w:pPr>
              <w:ind w:left="-57" w:firstLine="0"/>
              <w:jc w:val="center"/>
              <w:rPr>
                <w:del w:id="52955" w:author="Ramasubramani, Hariharan" w:date="2015-07-21T10:18:00Z"/>
                <w:rFonts w:cstheme="minorHAnsi"/>
                <w:color w:val="000000" w:themeColor="text1"/>
              </w:rPr>
            </w:pPr>
            <w:del w:id="52956" w:author="Ramasubramani, Hariharan" w:date="2015-07-21T10:18:00Z">
              <w:r w:rsidRPr="00C106B9" w:rsidDel="00797690">
                <w:rPr>
                  <w:rFonts w:cstheme="minorHAnsi"/>
                  <w:color w:val="000000" w:themeColor="text1"/>
                </w:rPr>
                <w:delText>&lt;</w:delText>
              </w:r>
              <w:r w:rsidDel="00797690">
                <w:rPr>
                  <w:rFonts w:cstheme="minorHAnsi"/>
                  <w:color w:val="000000" w:themeColor="text1"/>
                </w:rPr>
                <w:delText>Blank</w:delText>
              </w:r>
              <w:r w:rsidRPr="00C106B9" w:rsidDel="00797690">
                <w:rPr>
                  <w:rFonts w:cstheme="minorHAnsi"/>
                  <w:color w:val="000000" w:themeColor="text1"/>
                </w:rPr>
                <w:delText>&gt;</w:delText>
              </w:r>
            </w:del>
          </w:p>
        </w:tc>
      </w:tr>
      <w:tr w:rsidR="005F4718" w:rsidRPr="00C106B9" w:rsidDel="00797690" w14:paraId="71C1A272" w14:textId="786F2BEE" w:rsidTr="008C172F">
        <w:trPr>
          <w:cantSplit/>
          <w:trHeight w:val="314"/>
          <w:jc w:val="center"/>
          <w:del w:id="52957" w:author="Ramasubramani, Hariharan" w:date="2015-07-21T10:18:00Z"/>
        </w:trPr>
        <w:tc>
          <w:tcPr>
            <w:tcW w:w="1036" w:type="dxa"/>
            <w:tcBorders>
              <w:top w:val="single" w:sz="4" w:space="0" w:color="auto"/>
              <w:left w:val="single" w:sz="4" w:space="0" w:color="auto"/>
              <w:bottom w:val="single" w:sz="4" w:space="0" w:color="auto"/>
              <w:right w:val="single" w:sz="4" w:space="0" w:color="auto"/>
            </w:tcBorders>
          </w:tcPr>
          <w:p w14:paraId="363B4A62" w14:textId="11F320F2" w:rsidR="005F4718" w:rsidRPr="00C106B9" w:rsidDel="00797690" w:rsidRDefault="005F4718" w:rsidP="00524BF5">
            <w:pPr>
              <w:pStyle w:val="ListParagraph"/>
              <w:numPr>
                <w:ilvl w:val="3"/>
                <w:numId w:val="22"/>
              </w:numPr>
              <w:overflowPunct w:val="0"/>
              <w:autoSpaceDE w:val="0"/>
              <w:autoSpaceDN w:val="0"/>
              <w:spacing w:after="60"/>
              <w:ind w:left="-43" w:firstLine="0"/>
              <w:textAlignment w:val="baseline"/>
              <w:rPr>
                <w:del w:id="52958" w:author="Ramasubramani, Hariharan" w:date="2015-07-21T10:18:00Z"/>
                <w:rFonts w:cstheme="minorHAnsi"/>
                <w:color w:val="000000" w:themeColor="text1"/>
              </w:rPr>
            </w:pPr>
          </w:p>
        </w:tc>
        <w:tc>
          <w:tcPr>
            <w:tcW w:w="1906" w:type="dxa"/>
            <w:tcBorders>
              <w:top w:val="single" w:sz="4" w:space="0" w:color="auto"/>
              <w:left w:val="single" w:sz="4" w:space="0" w:color="auto"/>
              <w:bottom w:val="single" w:sz="4" w:space="0" w:color="auto"/>
              <w:right w:val="single" w:sz="4" w:space="0" w:color="auto"/>
            </w:tcBorders>
          </w:tcPr>
          <w:p w14:paraId="1BA16CF1" w14:textId="3743B0CB" w:rsidR="005F4718" w:rsidRPr="00C106B9" w:rsidDel="00797690" w:rsidRDefault="005F4718" w:rsidP="009C3129">
            <w:pPr>
              <w:ind w:firstLine="0"/>
              <w:rPr>
                <w:del w:id="52959" w:author="Ramasubramani, Hariharan" w:date="2015-07-21T10:18:00Z"/>
                <w:rFonts w:cstheme="minorHAnsi"/>
                <w:color w:val="000000" w:themeColor="text1"/>
              </w:rPr>
            </w:pPr>
            <w:del w:id="52960" w:author="Ramasubramani, Hariharan" w:date="2015-07-21T10:18:00Z">
              <w:r w:rsidRPr="00C106B9" w:rsidDel="00797690">
                <w:rPr>
                  <w:rFonts w:cstheme="minorHAnsi"/>
                  <w:color w:val="000000" w:themeColor="text1"/>
                </w:rPr>
                <w:delText>As of Date</w:delText>
              </w:r>
            </w:del>
          </w:p>
        </w:tc>
        <w:tc>
          <w:tcPr>
            <w:tcW w:w="759" w:type="dxa"/>
            <w:tcBorders>
              <w:top w:val="single" w:sz="4" w:space="0" w:color="auto"/>
              <w:left w:val="single" w:sz="4" w:space="0" w:color="auto"/>
              <w:bottom w:val="single" w:sz="4" w:space="0" w:color="auto"/>
              <w:right w:val="single" w:sz="4" w:space="0" w:color="auto"/>
            </w:tcBorders>
          </w:tcPr>
          <w:p w14:paraId="1ADD1D24" w14:textId="3AE21D29" w:rsidR="005F4718" w:rsidRPr="00C106B9" w:rsidDel="00797690" w:rsidRDefault="005F4718" w:rsidP="009C3129">
            <w:pPr>
              <w:ind w:firstLine="0"/>
              <w:rPr>
                <w:del w:id="52961" w:author="Ramasubramani, Hariharan" w:date="2015-07-21T10:18:00Z"/>
                <w:rFonts w:cstheme="minorHAnsi"/>
                <w:color w:val="000000" w:themeColor="text1"/>
              </w:rPr>
            </w:pPr>
            <w:del w:id="52962" w:author="Ramasubramani, Hariharan" w:date="2015-07-21T10:18:00Z">
              <w:r w:rsidRPr="00C106B9" w:rsidDel="00797690">
                <w:rPr>
                  <w:rFonts w:cstheme="minorHAnsi"/>
                  <w:color w:val="000000" w:themeColor="text1"/>
                </w:rPr>
                <w:delText>-</w:delText>
              </w:r>
            </w:del>
          </w:p>
        </w:tc>
        <w:tc>
          <w:tcPr>
            <w:tcW w:w="941" w:type="dxa"/>
            <w:tcBorders>
              <w:top w:val="single" w:sz="4" w:space="0" w:color="auto"/>
              <w:left w:val="single" w:sz="4" w:space="0" w:color="auto"/>
              <w:bottom w:val="single" w:sz="4" w:space="0" w:color="auto"/>
              <w:right w:val="single" w:sz="4" w:space="0" w:color="auto"/>
            </w:tcBorders>
          </w:tcPr>
          <w:p w14:paraId="2FB39B69" w14:textId="0F857754" w:rsidR="005F4718" w:rsidRPr="00C106B9" w:rsidDel="00797690" w:rsidRDefault="005F4718" w:rsidP="009C3129">
            <w:pPr>
              <w:ind w:left="-57" w:firstLine="0"/>
              <w:jc w:val="center"/>
              <w:rPr>
                <w:del w:id="52963" w:author="Ramasubramani, Hariharan" w:date="2015-07-21T10:18:00Z"/>
                <w:rFonts w:cstheme="minorHAnsi"/>
                <w:color w:val="000000" w:themeColor="text1"/>
              </w:rPr>
            </w:pPr>
            <w:del w:id="52964" w:author="Ramasubramani, Hariharan" w:date="2015-07-21T10:18:00Z">
              <w:r w:rsidRPr="00C106B9" w:rsidDel="00797690">
                <w:rPr>
                  <w:rFonts w:cstheme="minorHAnsi"/>
                  <w:color w:val="000000" w:themeColor="text1"/>
                </w:rPr>
                <w:delText>O</w:delText>
              </w:r>
            </w:del>
          </w:p>
        </w:tc>
        <w:tc>
          <w:tcPr>
            <w:tcW w:w="788" w:type="dxa"/>
            <w:tcBorders>
              <w:top w:val="single" w:sz="4" w:space="0" w:color="auto"/>
              <w:left w:val="single" w:sz="4" w:space="0" w:color="auto"/>
              <w:bottom w:val="single" w:sz="4" w:space="0" w:color="auto"/>
              <w:right w:val="single" w:sz="4" w:space="0" w:color="auto"/>
            </w:tcBorders>
          </w:tcPr>
          <w:p w14:paraId="185DE0DE" w14:textId="0E3F854B" w:rsidR="005F4718" w:rsidRPr="00C106B9" w:rsidDel="00797690" w:rsidRDefault="005F4718" w:rsidP="009C3129">
            <w:pPr>
              <w:ind w:left="-57" w:firstLine="0"/>
              <w:jc w:val="center"/>
              <w:rPr>
                <w:del w:id="52965" w:author="Ramasubramani, Hariharan" w:date="2015-07-21T10:18:00Z"/>
                <w:rFonts w:cstheme="minorHAnsi"/>
                <w:color w:val="000000" w:themeColor="text1"/>
              </w:rPr>
            </w:pPr>
            <w:del w:id="52966" w:author="Ramasubramani, Hariharan" w:date="2015-07-21T10:18:00Z">
              <w:r w:rsidRPr="00C106B9" w:rsidDel="00797690">
                <w:rPr>
                  <w:rFonts w:cstheme="minorHAnsi"/>
                  <w:color w:val="000000" w:themeColor="text1"/>
                </w:rPr>
                <w:delText>-</w:delText>
              </w:r>
            </w:del>
          </w:p>
        </w:tc>
        <w:tc>
          <w:tcPr>
            <w:tcW w:w="1243" w:type="dxa"/>
            <w:tcBorders>
              <w:top w:val="single" w:sz="4" w:space="0" w:color="auto"/>
              <w:left w:val="single" w:sz="4" w:space="0" w:color="auto"/>
              <w:bottom w:val="single" w:sz="4" w:space="0" w:color="auto"/>
              <w:right w:val="single" w:sz="4" w:space="0" w:color="auto"/>
            </w:tcBorders>
          </w:tcPr>
          <w:p w14:paraId="64885054" w14:textId="35E9556E" w:rsidR="005F4718" w:rsidRPr="00C106B9" w:rsidDel="00797690" w:rsidRDefault="005F4718" w:rsidP="009C3129">
            <w:pPr>
              <w:ind w:left="-57" w:right="-98" w:firstLine="0"/>
              <w:jc w:val="center"/>
              <w:rPr>
                <w:del w:id="52967" w:author="Ramasubramani, Hariharan" w:date="2015-07-21T10:18:00Z"/>
                <w:rFonts w:cstheme="minorHAnsi"/>
                <w:color w:val="000000" w:themeColor="text1"/>
              </w:rPr>
            </w:pPr>
            <w:del w:id="52968" w:author="Ramasubramani, Hariharan" w:date="2015-07-21T10:18:00Z">
              <w:r w:rsidRPr="00C106B9" w:rsidDel="00797690">
                <w:rPr>
                  <w:rFonts w:cstheme="minorHAnsi"/>
                  <w:color w:val="000000" w:themeColor="text1"/>
                </w:rPr>
                <w:delText>Date</w:delText>
              </w:r>
            </w:del>
          </w:p>
        </w:tc>
        <w:tc>
          <w:tcPr>
            <w:tcW w:w="734" w:type="dxa"/>
            <w:tcBorders>
              <w:top w:val="single" w:sz="4" w:space="0" w:color="auto"/>
              <w:left w:val="single" w:sz="4" w:space="0" w:color="auto"/>
              <w:bottom w:val="single" w:sz="4" w:space="0" w:color="auto"/>
              <w:right w:val="single" w:sz="4" w:space="0" w:color="auto"/>
            </w:tcBorders>
          </w:tcPr>
          <w:p w14:paraId="5C7EA2BF" w14:textId="537F25DE" w:rsidR="005F4718" w:rsidRPr="00C106B9" w:rsidDel="00797690" w:rsidRDefault="005F4718" w:rsidP="009C3129">
            <w:pPr>
              <w:ind w:left="-57" w:firstLine="0"/>
              <w:jc w:val="center"/>
              <w:rPr>
                <w:del w:id="52969" w:author="Ramasubramani, Hariharan" w:date="2015-07-21T10:18:00Z"/>
                <w:rFonts w:cstheme="minorHAnsi"/>
                <w:color w:val="000000" w:themeColor="text1"/>
              </w:rPr>
            </w:pPr>
            <w:del w:id="52970" w:author="Ramasubramani, Hariharan" w:date="2015-07-21T10:18:00Z">
              <w:r w:rsidRPr="00C106B9" w:rsidDel="00797690">
                <w:rPr>
                  <w:rFonts w:cstheme="minorHAnsi"/>
                  <w:color w:val="000000" w:themeColor="text1"/>
                </w:rPr>
                <w:delText>-</w:delText>
              </w:r>
            </w:del>
          </w:p>
        </w:tc>
        <w:tc>
          <w:tcPr>
            <w:tcW w:w="2196" w:type="dxa"/>
            <w:tcBorders>
              <w:top w:val="single" w:sz="4" w:space="0" w:color="auto"/>
              <w:left w:val="single" w:sz="4" w:space="0" w:color="auto"/>
              <w:bottom w:val="single" w:sz="4" w:space="0" w:color="auto"/>
              <w:right w:val="single" w:sz="4" w:space="0" w:color="auto"/>
            </w:tcBorders>
          </w:tcPr>
          <w:p w14:paraId="01365960" w14:textId="4FDC855F" w:rsidR="005F4718" w:rsidRPr="00C106B9" w:rsidDel="00797690" w:rsidRDefault="005F4718" w:rsidP="009C3129">
            <w:pPr>
              <w:tabs>
                <w:tab w:val="left" w:pos="81"/>
              </w:tabs>
              <w:ind w:left="366" w:right="-140" w:firstLine="0"/>
              <w:rPr>
                <w:del w:id="52971" w:author="Ramasubramani, Hariharan" w:date="2015-07-21T10:18:00Z"/>
                <w:rFonts w:cstheme="minorHAnsi"/>
                <w:color w:val="000000" w:themeColor="text1"/>
              </w:rPr>
            </w:pPr>
            <w:del w:id="52972" w:author="Ramasubramani, Hariharan" w:date="2015-07-21T10:18:00Z">
              <w:r w:rsidRPr="00C106B9" w:rsidDel="00797690">
                <w:rPr>
                  <w:rFonts w:cstheme="minorHAnsi"/>
                  <w:color w:val="000000" w:themeColor="text1"/>
                </w:rPr>
                <w:delText>mm/dd/yyyy</w:delText>
              </w:r>
            </w:del>
          </w:p>
        </w:tc>
        <w:tc>
          <w:tcPr>
            <w:tcW w:w="1207" w:type="dxa"/>
            <w:tcBorders>
              <w:top w:val="single" w:sz="4" w:space="0" w:color="auto"/>
              <w:left w:val="single" w:sz="4" w:space="0" w:color="auto"/>
              <w:bottom w:val="single" w:sz="4" w:space="0" w:color="auto"/>
              <w:right w:val="single" w:sz="4" w:space="0" w:color="auto"/>
            </w:tcBorders>
          </w:tcPr>
          <w:p w14:paraId="1D0F5F24" w14:textId="185E65AC" w:rsidR="005F4718" w:rsidRPr="00C106B9" w:rsidDel="00797690" w:rsidRDefault="005F4718" w:rsidP="009C3129">
            <w:pPr>
              <w:ind w:left="-57" w:firstLine="0"/>
              <w:jc w:val="center"/>
              <w:rPr>
                <w:del w:id="52973" w:author="Ramasubramani, Hariharan" w:date="2015-07-21T10:18:00Z"/>
                <w:rFonts w:cstheme="minorHAnsi"/>
                <w:color w:val="000000" w:themeColor="text1"/>
              </w:rPr>
            </w:pPr>
            <w:del w:id="52974" w:author="Ramasubramani, Hariharan" w:date="2015-07-21T10:18:00Z">
              <w:r w:rsidRPr="00C106B9" w:rsidDel="00797690">
                <w:rPr>
                  <w:rFonts w:cstheme="minorHAnsi"/>
                  <w:color w:val="000000" w:themeColor="text1"/>
                </w:rPr>
                <w:delText>&lt;</w:delText>
              </w:r>
              <w:r w:rsidDel="00797690">
                <w:rPr>
                  <w:rFonts w:cstheme="minorHAnsi"/>
                  <w:color w:val="000000" w:themeColor="text1"/>
                </w:rPr>
                <w:delText>Blank</w:delText>
              </w:r>
              <w:r w:rsidRPr="00C106B9" w:rsidDel="00797690">
                <w:rPr>
                  <w:rFonts w:cstheme="minorHAnsi"/>
                  <w:color w:val="000000" w:themeColor="text1"/>
                </w:rPr>
                <w:delText>&gt;</w:delText>
              </w:r>
            </w:del>
          </w:p>
        </w:tc>
      </w:tr>
    </w:tbl>
    <w:p w14:paraId="2C81E7DD" w14:textId="5BF54F5B" w:rsidR="005F4718" w:rsidDel="00797690" w:rsidRDefault="005F4718" w:rsidP="00524BF5">
      <w:pPr>
        <w:pStyle w:val="ListParagraph"/>
        <w:numPr>
          <w:ilvl w:val="2"/>
          <w:numId w:val="22"/>
        </w:numPr>
        <w:overflowPunct w:val="0"/>
        <w:autoSpaceDE w:val="0"/>
        <w:autoSpaceDN w:val="0"/>
        <w:spacing w:after="60"/>
        <w:ind w:firstLine="0"/>
        <w:textAlignment w:val="baseline"/>
        <w:rPr>
          <w:del w:id="52975" w:author="Ramasubramani, Hariharan" w:date="2015-07-21T10:18:00Z"/>
          <w:rFonts w:cstheme="minorHAnsi"/>
          <w:color w:val="000000" w:themeColor="text1"/>
          <w:sz w:val="20"/>
        </w:rPr>
      </w:pPr>
      <w:del w:id="52976" w:author="Ramasubramani, Hariharan" w:date="2015-07-21T10:18:00Z">
        <w:r w:rsidDel="00797690">
          <w:rPr>
            <w:rFonts w:cstheme="minorHAnsi"/>
            <w:color w:val="000000" w:themeColor="text1"/>
            <w:sz w:val="20"/>
          </w:rPr>
          <w:delText>A Record Title or Record # must be entered to perform a search</w:delText>
        </w:r>
      </w:del>
    </w:p>
    <w:p w14:paraId="0EA8CF7F" w14:textId="6CF246AC" w:rsidR="005F4718" w:rsidRPr="004D14DA" w:rsidDel="00797690" w:rsidRDefault="005F4718" w:rsidP="00524BF5">
      <w:pPr>
        <w:pStyle w:val="ListParagraph"/>
        <w:numPr>
          <w:ilvl w:val="2"/>
          <w:numId w:val="22"/>
        </w:numPr>
        <w:overflowPunct w:val="0"/>
        <w:autoSpaceDE w:val="0"/>
        <w:autoSpaceDN w:val="0"/>
        <w:spacing w:after="60"/>
        <w:ind w:firstLine="0"/>
        <w:textAlignment w:val="baseline"/>
        <w:rPr>
          <w:del w:id="52977" w:author="Ramasubramani, Hariharan" w:date="2015-07-21T10:18:00Z"/>
          <w:rFonts w:cstheme="minorHAnsi"/>
          <w:color w:val="000000" w:themeColor="text1"/>
        </w:rPr>
      </w:pPr>
      <w:del w:id="52978" w:author="Ramasubramani, Hariharan" w:date="2015-07-21T10:18:00Z">
        <w:r w:rsidRPr="004D14DA" w:rsidDel="00797690">
          <w:rPr>
            <w:rFonts w:cstheme="minorHAnsi"/>
            <w:color w:val="000000" w:themeColor="text1"/>
          </w:rPr>
          <w:delText xml:space="preserve">‘As of Date’ shall query the Effective Date for the Document Record. </w:delText>
        </w:r>
      </w:del>
    </w:p>
    <w:p w14:paraId="7D2CF62D" w14:textId="258E34EA" w:rsidR="005F4718" w:rsidDel="00797690" w:rsidRDefault="005F4718" w:rsidP="00CF54FB">
      <w:pPr>
        <w:pStyle w:val="ListParagraph"/>
        <w:spacing w:after="60"/>
        <w:ind w:left="0" w:firstLine="0"/>
        <w:jc w:val="both"/>
        <w:rPr>
          <w:del w:id="52979" w:author="Ramasubramani, Hariharan" w:date="2015-07-21T10:18:00Z"/>
          <w:rFonts w:cstheme="minorHAnsi"/>
          <w:color w:val="000000" w:themeColor="text1"/>
          <w:sz w:val="20"/>
        </w:rPr>
      </w:pPr>
    </w:p>
    <w:p w14:paraId="638B2438" w14:textId="5B90B55F" w:rsidR="00CF54FB" w:rsidDel="00797690" w:rsidRDefault="00CF54FB" w:rsidP="00C632A9">
      <w:pPr>
        <w:pStyle w:val="ListParagraph"/>
        <w:spacing w:after="60"/>
        <w:ind w:left="0" w:firstLine="0"/>
        <w:jc w:val="center"/>
        <w:rPr>
          <w:del w:id="52980" w:author="Ramasubramani, Hariharan" w:date="2015-07-21T10:18:00Z"/>
          <w:rFonts w:cstheme="minorHAnsi"/>
          <w:color w:val="000000" w:themeColor="text1"/>
          <w:sz w:val="20"/>
        </w:rPr>
      </w:pPr>
    </w:p>
    <w:p w14:paraId="5F0D37C2" w14:textId="598AD879" w:rsidR="005E2E9B" w:rsidDel="00797690" w:rsidRDefault="005E2E9B" w:rsidP="00ED0B0C">
      <w:pPr>
        <w:spacing w:after="60"/>
        <w:ind w:firstLine="0"/>
        <w:contextualSpacing/>
        <w:jc w:val="center"/>
        <w:rPr>
          <w:del w:id="52981" w:author="Ramasubramani, Hariharan" w:date="2015-07-21T10:18:00Z"/>
          <w:rFonts w:cstheme="minorHAnsi"/>
          <w:color w:val="000000" w:themeColor="text1"/>
        </w:rPr>
      </w:pPr>
    </w:p>
    <w:p w14:paraId="1920EEA9" w14:textId="1FD6B3B3" w:rsidR="005E2E9B" w:rsidDel="00797690" w:rsidRDefault="009050C7" w:rsidP="00ED0B0C">
      <w:pPr>
        <w:spacing w:after="60"/>
        <w:ind w:firstLine="0"/>
        <w:contextualSpacing/>
        <w:jc w:val="center"/>
        <w:rPr>
          <w:del w:id="52982" w:author="Ramasubramani, Hariharan" w:date="2015-07-21T10:18:00Z"/>
          <w:rFonts w:cstheme="minorHAnsi"/>
          <w:color w:val="000000" w:themeColor="text1"/>
        </w:rPr>
      </w:pPr>
      <w:ins w:id="52983" w:author="Hariharan Ramasubramani" w:date="2015-03-11T13:27:00Z">
        <w:del w:id="52984" w:author="Ramasubramani, Hariharan" w:date="2015-07-21T10:18:00Z">
          <w:r w:rsidDel="00797690">
            <w:rPr>
              <w:noProof/>
            </w:rPr>
            <w:drawing>
              <wp:inline distT="0" distB="0" distL="0" distR="0" wp14:anchorId="413719E8" wp14:editId="65BD91A0">
                <wp:extent cx="6350739" cy="3635654"/>
                <wp:effectExtent l="0" t="0" r="0" b="317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extLst>
                            <a:ext uri="{28A0092B-C50C-407E-A947-70E740481C1C}">
                              <a14:useLocalDpi xmlns:a14="http://schemas.microsoft.com/office/drawing/2010/main" val="0"/>
                            </a:ext>
                          </a:extLst>
                        </a:blip>
                        <a:stretch>
                          <a:fillRect/>
                        </a:stretch>
                      </pic:blipFill>
                      <pic:spPr>
                        <a:xfrm>
                          <a:off x="0" y="0"/>
                          <a:ext cx="6355616" cy="3638446"/>
                        </a:xfrm>
                        <a:prstGeom prst="rect">
                          <a:avLst/>
                        </a:prstGeom>
                      </pic:spPr>
                    </pic:pic>
                  </a:graphicData>
                </a:graphic>
              </wp:inline>
            </w:drawing>
          </w:r>
        </w:del>
      </w:ins>
      <w:del w:id="52985" w:author="Ramasubramani, Hariharan" w:date="2015-07-21T10:18:00Z">
        <w:r w:rsidR="005E2E9B" w:rsidRPr="00A977F1" w:rsidDel="00797690">
          <w:rPr>
            <w:rFonts w:cstheme="minorHAnsi"/>
            <w:noProof/>
            <w:color w:val="000000" w:themeColor="text1"/>
          </w:rPr>
          <w:drawing>
            <wp:inline distT="0" distB="0" distL="0" distR="0" wp14:anchorId="3F82BC0E" wp14:editId="315702EF">
              <wp:extent cx="6858000" cy="4728210"/>
              <wp:effectExtent l="19050" t="19050" r="19050" b="1524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cords2.png"/>
                      <pic:cNvPicPr/>
                    </pic:nvPicPr>
                    <pic:blipFill>
                      <a:blip r:embed="rId142">
                        <a:extLst>
                          <a:ext uri="{28A0092B-C50C-407E-A947-70E740481C1C}">
                            <a14:useLocalDpi xmlns:a14="http://schemas.microsoft.com/office/drawing/2010/main" val="0"/>
                          </a:ext>
                        </a:extLst>
                      </a:blip>
                      <a:stretch>
                        <a:fillRect/>
                      </a:stretch>
                    </pic:blipFill>
                    <pic:spPr>
                      <a:xfrm>
                        <a:off x="0" y="0"/>
                        <a:ext cx="6858000" cy="4728210"/>
                      </a:xfrm>
                      <a:prstGeom prst="rect">
                        <a:avLst/>
                      </a:prstGeom>
                      <a:ln>
                        <a:solidFill>
                          <a:schemeClr val="accent1"/>
                        </a:solidFill>
                      </a:ln>
                    </pic:spPr>
                  </pic:pic>
                </a:graphicData>
              </a:graphic>
            </wp:inline>
          </w:drawing>
        </w:r>
      </w:del>
    </w:p>
    <w:p w14:paraId="0CA18E8E" w14:textId="64DB7273" w:rsidR="005E2E9B" w:rsidDel="00797690" w:rsidRDefault="005E2E9B" w:rsidP="005E2E9B">
      <w:pPr>
        <w:spacing w:after="60"/>
        <w:ind w:firstLine="0"/>
        <w:contextualSpacing/>
        <w:jc w:val="center"/>
        <w:rPr>
          <w:del w:id="52986" w:author="Ramasubramani, Hariharan" w:date="2015-07-21T10:18:00Z"/>
          <w:rFonts w:cstheme="minorHAnsi"/>
          <w:color w:val="000000" w:themeColor="text1"/>
        </w:rPr>
      </w:pPr>
      <w:del w:id="52987" w:author="Ramasubramani, Hariharan" w:date="2015-07-21T10:18:00Z">
        <w:r w:rsidDel="00797690">
          <w:rPr>
            <w:rFonts w:cstheme="minorHAnsi"/>
            <w:color w:val="000000" w:themeColor="text1"/>
          </w:rPr>
          <w:delText>Fig: 9.</w:delText>
        </w:r>
        <w:r w:rsidR="00B526AD" w:rsidDel="00797690">
          <w:rPr>
            <w:rFonts w:cstheme="minorHAnsi"/>
            <w:color w:val="000000" w:themeColor="text1"/>
          </w:rPr>
          <w:delText>e</w:delText>
        </w:r>
        <w:r w:rsidDel="00797690">
          <w:rPr>
            <w:rFonts w:cstheme="minorHAnsi"/>
            <w:color w:val="000000" w:themeColor="text1"/>
          </w:rPr>
          <w:delText xml:space="preserve"> – Record Search</w:delText>
        </w:r>
      </w:del>
    </w:p>
    <w:p w14:paraId="3301FE4B" w14:textId="51C290A0" w:rsidR="005E2E9B" w:rsidDel="00797690" w:rsidRDefault="005E2E9B" w:rsidP="00ED0B0C">
      <w:pPr>
        <w:spacing w:after="60"/>
        <w:ind w:firstLine="0"/>
        <w:contextualSpacing/>
        <w:jc w:val="center"/>
        <w:rPr>
          <w:del w:id="52988" w:author="Ramasubramani, Hariharan" w:date="2015-07-21T10:18:00Z"/>
          <w:rFonts w:cstheme="minorHAnsi"/>
          <w:color w:val="000000" w:themeColor="text1"/>
        </w:rPr>
      </w:pPr>
    </w:p>
    <w:p w14:paraId="1C84AB22" w14:textId="35144B1C" w:rsidR="008509B5" w:rsidDel="00797690" w:rsidRDefault="008509B5" w:rsidP="008509B5">
      <w:pPr>
        <w:pStyle w:val="BlockComment"/>
        <w:rPr>
          <w:del w:id="52989" w:author="Ramasubramani, Hariharan" w:date="2015-07-21T10:18:00Z"/>
        </w:rPr>
      </w:pPr>
      <w:del w:id="52990" w:author="Ramasubramani, Hariharan" w:date="2015-07-21T10:18:00Z">
        <w:r w:rsidDel="00797690">
          <w:delText>The fields in the top of the screen serve as the search criteria.</w:delText>
        </w:r>
      </w:del>
    </w:p>
    <w:p w14:paraId="28A6079A" w14:textId="7235760A" w:rsidR="008509B5" w:rsidDel="00797690" w:rsidRDefault="008509B5" w:rsidP="008509B5">
      <w:pPr>
        <w:pStyle w:val="BlockComment"/>
        <w:rPr>
          <w:del w:id="52991" w:author="Ramasubramani, Hariharan" w:date="2015-07-21T10:18:00Z"/>
        </w:rPr>
      </w:pPr>
      <w:del w:id="52992" w:author="Ramasubramani, Hariharan" w:date="2015-07-21T10:18:00Z">
        <w:r w:rsidDel="00797690">
          <w:delText xml:space="preserve">When the user clicks on the “Search” button, the entered criteria are used to search for </w:delText>
        </w:r>
        <w:r w:rsidR="00C05F61" w:rsidDel="00797690">
          <w:delText>Records</w:delText>
        </w:r>
        <w:r w:rsidDel="00797690">
          <w:delText xml:space="preserve"> that meet the search criteria. Those that match will be listed in the “Results” section below.</w:delText>
        </w:r>
      </w:del>
    </w:p>
    <w:p w14:paraId="047E6708" w14:textId="420CC4BE" w:rsidR="008509B5" w:rsidDel="00797690" w:rsidRDefault="008509B5" w:rsidP="008509B5">
      <w:pPr>
        <w:pStyle w:val="BlockComment"/>
        <w:rPr>
          <w:del w:id="52993" w:author="Ramasubramani, Hariharan" w:date="2015-07-21T10:18:00Z"/>
        </w:rPr>
      </w:pPr>
      <w:del w:id="52994" w:author="Ramasubramani, Hariharan" w:date="2015-07-21T10:18:00Z">
        <w:r w:rsidDel="00797690">
          <w:delText>When the user cl</w:delText>
        </w:r>
        <w:r w:rsidR="00C05F61" w:rsidDel="00797690">
          <w:delText xml:space="preserve">icks on the “Clear” button, any </w:delText>
        </w:r>
        <w:r w:rsidDel="00797690">
          <w:delText>entered search criteria will be removed.</w:delText>
        </w:r>
      </w:del>
    </w:p>
    <w:p w14:paraId="0D56AA47" w14:textId="64FA4A36" w:rsidR="008509B5" w:rsidDel="00797690" w:rsidRDefault="00052D91" w:rsidP="008509B5">
      <w:pPr>
        <w:pStyle w:val="BlockComment"/>
        <w:rPr>
          <w:del w:id="52995" w:author="Ramasubramani, Hariharan" w:date="2015-07-21T10:18:00Z"/>
        </w:rPr>
      </w:pPr>
      <w:del w:id="52996" w:author="Ramasubramani, Hariharan" w:date="2015-07-21T10:18:00Z">
        <w:r w:rsidDel="00797690">
          <w:delText xml:space="preserve">Clicking the “Update Exp Date” button will </w:delText>
        </w:r>
        <w:r w:rsidR="0034765E" w:rsidDel="00797690">
          <w:delText xml:space="preserve">enable the </w:delText>
        </w:r>
        <w:r w:rsidDel="00797690">
          <w:delText xml:space="preserve">update </w:delText>
        </w:r>
        <w:r w:rsidR="0034765E" w:rsidDel="00797690">
          <w:delText xml:space="preserve">of </w:delText>
        </w:r>
        <w:r w:rsidDel="00797690">
          <w:delText xml:space="preserve">the Life Expiration Dates </w:delText>
        </w:r>
        <w:r w:rsidR="0034765E" w:rsidDel="00797690">
          <w:delText xml:space="preserve">for that row </w:delText>
        </w:r>
        <w:r w:rsidDel="00797690">
          <w:delText>as specified by requirement 9.12.1.</w:delText>
        </w:r>
      </w:del>
    </w:p>
    <w:p w14:paraId="00434759" w14:textId="54FC3D4C" w:rsidR="008509B5" w:rsidDel="00797690" w:rsidRDefault="008509B5" w:rsidP="008509B5">
      <w:pPr>
        <w:pStyle w:val="BlockComment"/>
        <w:rPr>
          <w:del w:id="52997" w:author="Ramasubramani, Hariharan" w:date="2015-07-21T10:18:00Z"/>
        </w:rPr>
      </w:pPr>
      <w:del w:id="52998" w:author="Ramasubramani, Hariharan" w:date="2015-07-21T10:18:00Z">
        <w:r w:rsidDel="00797690">
          <w:delText>Clicking on the “Export” button will export the data as specified by requirement 9.9.</w:delText>
        </w:r>
      </w:del>
    </w:p>
    <w:p w14:paraId="3014BF9B" w14:textId="6BC85D74" w:rsidR="008509B5" w:rsidRPr="00C106B9" w:rsidDel="00797690" w:rsidRDefault="008509B5" w:rsidP="008509B5">
      <w:pPr>
        <w:spacing w:after="60"/>
        <w:ind w:firstLine="0"/>
        <w:contextualSpacing/>
        <w:rPr>
          <w:del w:id="52999" w:author="Ramasubramani, Hariharan" w:date="2015-07-21T10:18:00Z"/>
          <w:rFonts w:cstheme="minorHAnsi"/>
          <w:color w:val="000000" w:themeColor="text1"/>
        </w:rPr>
      </w:pPr>
    </w:p>
    <w:p w14:paraId="40C6D60B" w14:textId="4A2A3B42" w:rsidR="00ED0B0C" w:rsidDel="00797690" w:rsidRDefault="00A04D52" w:rsidP="00A977F1">
      <w:pPr>
        <w:pStyle w:val="BlockComment"/>
        <w:shd w:val="clear" w:color="auto" w:fill="FFC000"/>
        <w:rPr>
          <w:del w:id="53000" w:author="Ramasubramani, Hariharan" w:date="2015-07-21T10:18:00Z"/>
        </w:rPr>
      </w:pPr>
      <w:del w:id="53001" w:author="Ramasubramani, Hariharan" w:date="2015-07-21T10:18:00Z">
        <w:r w:rsidDel="00797690">
          <w:delText>Note: Move “Update Exp Date” button into the end of the table to make it clear which row the expiration will be enabled for.</w:delText>
        </w:r>
      </w:del>
    </w:p>
    <w:p w14:paraId="6BF96D87" w14:textId="5130228D" w:rsidR="00CF54FB" w:rsidRPr="00C106B9" w:rsidDel="00797690" w:rsidRDefault="00CF54FB" w:rsidP="00CF54FB">
      <w:pPr>
        <w:pStyle w:val="ListParagraph"/>
        <w:spacing w:after="60"/>
        <w:ind w:left="0" w:firstLine="0"/>
        <w:jc w:val="both"/>
        <w:rPr>
          <w:del w:id="53002" w:author="Ramasubramani, Hariharan" w:date="2015-07-21T10:18:00Z"/>
          <w:rFonts w:cstheme="minorHAnsi"/>
          <w:color w:val="000000" w:themeColor="text1"/>
          <w:sz w:val="20"/>
        </w:rPr>
      </w:pPr>
    </w:p>
    <w:p w14:paraId="40ED21A5" w14:textId="3EAA5151" w:rsidR="005F4718" w:rsidDel="00797690" w:rsidRDefault="005F4718" w:rsidP="00524BF5">
      <w:pPr>
        <w:pStyle w:val="ListParagraph"/>
        <w:numPr>
          <w:ilvl w:val="1"/>
          <w:numId w:val="22"/>
        </w:numPr>
        <w:overflowPunct w:val="0"/>
        <w:autoSpaceDE w:val="0"/>
        <w:autoSpaceDN w:val="0"/>
        <w:spacing w:after="60"/>
        <w:ind w:firstLine="0"/>
        <w:textAlignment w:val="baseline"/>
        <w:rPr>
          <w:del w:id="53003" w:author="Ramasubramani, Hariharan" w:date="2015-07-21T10:18:00Z"/>
          <w:rFonts w:cstheme="minorHAnsi"/>
          <w:color w:val="000000" w:themeColor="text1"/>
        </w:rPr>
      </w:pPr>
      <w:del w:id="53004" w:author="Ramasubramani, Hariharan" w:date="2015-07-21T10:18:00Z">
        <w:r w:rsidDel="00797690">
          <w:rPr>
            <w:rFonts w:cstheme="minorHAnsi"/>
            <w:color w:val="000000" w:themeColor="text1"/>
          </w:rPr>
          <w:delText>The system shall have the ability to display the following data for each returned result</w:delText>
        </w:r>
      </w:del>
    </w:p>
    <w:tbl>
      <w:tblPr>
        <w:tblStyle w:val="TableGrid"/>
        <w:tblW w:w="10672" w:type="dxa"/>
        <w:jc w:val="center"/>
        <w:tblLayout w:type="fixed"/>
        <w:tblLook w:val="04A0" w:firstRow="1" w:lastRow="0" w:firstColumn="1" w:lastColumn="0" w:noHBand="0" w:noVBand="1"/>
      </w:tblPr>
      <w:tblGrid>
        <w:gridCol w:w="962"/>
        <w:gridCol w:w="1916"/>
        <w:gridCol w:w="919"/>
        <w:gridCol w:w="995"/>
        <w:gridCol w:w="948"/>
        <w:gridCol w:w="1065"/>
        <w:gridCol w:w="775"/>
        <w:gridCol w:w="2236"/>
        <w:gridCol w:w="856"/>
      </w:tblGrid>
      <w:tr w:rsidR="005F4718" w:rsidRPr="00C106B9" w:rsidDel="00797690" w14:paraId="5557AF6C" w14:textId="5D3856B0" w:rsidTr="008C172F">
        <w:trPr>
          <w:cantSplit/>
          <w:trHeight w:val="325"/>
          <w:tblHeader/>
          <w:jc w:val="center"/>
          <w:del w:id="53005" w:author="Ramasubramani, Hariharan" w:date="2015-07-21T10:18:00Z"/>
        </w:trPr>
        <w:tc>
          <w:tcPr>
            <w:tcW w:w="10672" w:type="dxa"/>
            <w:gridSpan w:val="9"/>
            <w:tcBorders>
              <w:top w:val="single" w:sz="4" w:space="0" w:color="auto"/>
              <w:left w:val="single" w:sz="4" w:space="0" w:color="auto"/>
              <w:bottom w:val="single" w:sz="4" w:space="0" w:color="auto"/>
              <w:right w:val="single" w:sz="4" w:space="0" w:color="auto"/>
            </w:tcBorders>
            <w:shd w:val="solid" w:color="auto" w:fill="auto"/>
          </w:tcPr>
          <w:p w14:paraId="6430962C" w14:textId="078D77E8" w:rsidR="005F4718" w:rsidRPr="00C106B9" w:rsidDel="00797690" w:rsidRDefault="005F4718" w:rsidP="009C3129">
            <w:pPr>
              <w:spacing w:after="60"/>
              <w:ind w:firstLine="0"/>
              <w:rPr>
                <w:del w:id="53006" w:author="Ramasubramani, Hariharan" w:date="2015-07-21T10:18:00Z"/>
                <w:rFonts w:cstheme="minorHAnsi"/>
                <w:b/>
                <w:color w:val="FFFFFF" w:themeColor="background1"/>
                <w:szCs w:val="18"/>
              </w:rPr>
            </w:pPr>
            <w:del w:id="53007" w:author="Ramasubramani, Hariharan" w:date="2015-07-21T10:18:00Z">
              <w:r w:rsidRPr="00C106B9" w:rsidDel="00797690">
                <w:rPr>
                  <w:rFonts w:cstheme="minorHAnsi"/>
                  <w:b/>
                  <w:color w:val="FFFFFF" w:themeColor="background1"/>
                  <w:szCs w:val="18"/>
                </w:rPr>
                <w:delText>Query Results Display Data Elements</w:delText>
              </w:r>
            </w:del>
          </w:p>
          <w:p w14:paraId="36FE1104" w14:textId="30332050" w:rsidR="005F4718" w:rsidDel="00797690" w:rsidRDefault="005F4718" w:rsidP="009C3129">
            <w:pPr>
              <w:ind w:left="-57" w:firstLine="0"/>
              <w:rPr>
                <w:del w:id="53008" w:author="Ramasubramani, Hariharan" w:date="2015-07-21T10:18:00Z"/>
                <w:rFonts w:cstheme="minorHAnsi"/>
                <w:b/>
                <w:color w:val="FFFFFF" w:themeColor="background1"/>
                <w:sz w:val="20"/>
                <w:szCs w:val="18"/>
              </w:rPr>
            </w:pPr>
            <w:del w:id="53009" w:author="Ramasubramani, Hariharan" w:date="2015-07-21T10:18:00Z">
              <w:r w:rsidRPr="00C106B9" w:rsidDel="00797690">
                <w:rPr>
                  <w:rFonts w:cstheme="minorHAnsi"/>
                  <w:b/>
                  <w:color w:val="FFFFFF" w:themeColor="background1"/>
                  <w:sz w:val="20"/>
                  <w:szCs w:val="18"/>
                </w:rPr>
                <w:delText>Required: Mandatory (M), Conditional Mandatory (CM), Optional (O), Auto-Populated (AP</w:delText>
              </w:r>
              <w:r w:rsidDel="00797690">
                <w:rPr>
                  <w:rFonts w:cstheme="minorHAnsi"/>
                  <w:b/>
                  <w:color w:val="FFFFFF" w:themeColor="background1"/>
                  <w:sz w:val="20"/>
                  <w:szCs w:val="18"/>
                </w:rPr>
                <w:delText>)</w:delText>
              </w:r>
            </w:del>
          </w:p>
          <w:p w14:paraId="4BDFAA08" w14:textId="346B637F" w:rsidR="005F4718" w:rsidRPr="000337E7" w:rsidDel="00797690" w:rsidRDefault="005F4718" w:rsidP="009C3129">
            <w:pPr>
              <w:spacing w:after="60"/>
              <w:ind w:firstLine="0"/>
              <w:rPr>
                <w:del w:id="53010" w:author="Ramasubramani, Hariharan" w:date="2015-07-21T10:18:00Z"/>
                <w:rFonts w:cstheme="minorHAnsi"/>
                <w:b/>
                <w:color w:val="FFFFFF" w:themeColor="background1"/>
                <w:sz w:val="18"/>
                <w:szCs w:val="18"/>
              </w:rPr>
            </w:pPr>
            <w:del w:id="53011" w:author="Ramasubramani, Hariharan" w:date="2015-07-21T10:18:00Z">
              <w:r w:rsidRPr="000337E7" w:rsidDel="00797690">
                <w:rPr>
                  <w:rFonts w:cstheme="minorHAnsi"/>
                  <w:b/>
                  <w:color w:val="FFFFFF" w:themeColor="background1"/>
                  <w:sz w:val="18"/>
                  <w:szCs w:val="18"/>
                </w:rPr>
                <w:delText>Caption:  Field Label</w:delText>
              </w:r>
            </w:del>
          </w:p>
          <w:p w14:paraId="5E8ADE1B" w14:textId="16D4CF17" w:rsidR="005F4718" w:rsidRPr="000337E7" w:rsidDel="00797690" w:rsidRDefault="005F4718" w:rsidP="009C3129">
            <w:pPr>
              <w:spacing w:after="60"/>
              <w:ind w:firstLine="0"/>
              <w:rPr>
                <w:del w:id="53012" w:author="Ramasubramani, Hariharan" w:date="2015-07-21T10:18:00Z"/>
                <w:rFonts w:cstheme="minorHAnsi"/>
                <w:b/>
                <w:color w:val="FFFFFF" w:themeColor="background1"/>
                <w:sz w:val="18"/>
                <w:szCs w:val="18"/>
              </w:rPr>
            </w:pPr>
            <w:del w:id="53013" w:author="Ramasubramani, Hariharan" w:date="2015-07-21T10:18:00Z">
              <w:r w:rsidRPr="000337E7" w:rsidDel="00797690">
                <w:rPr>
                  <w:rFonts w:cstheme="minorHAnsi"/>
                  <w:b/>
                  <w:color w:val="FFFFFF" w:themeColor="background1"/>
                  <w:sz w:val="18"/>
                  <w:szCs w:val="18"/>
                </w:rPr>
                <w:delText>Editable: Not Editable (NE), Editable (E)</w:delText>
              </w:r>
            </w:del>
          </w:p>
          <w:p w14:paraId="10778C8D" w14:textId="08B9DBF7" w:rsidR="005F4718" w:rsidRPr="00C106B9" w:rsidDel="00797690" w:rsidRDefault="005F4718" w:rsidP="009C3129">
            <w:pPr>
              <w:ind w:left="-57" w:firstLine="0"/>
              <w:rPr>
                <w:del w:id="53014" w:author="Ramasubramani, Hariharan" w:date="2015-07-21T10:18:00Z"/>
                <w:rFonts w:cstheme="minorHAnsi"/>
                <w:color w:val="000000" w:themeColor="text1"/>
              </w:rPr>
            </w:pPr>
            <w:del w:id="53015" w:author="Ramasubramani, Hariharan" w:date="2015-07-21T10:18:00Z">
              <w:r w:rsidRPr="000337E7" w:rsidDel="00797690">
                <w:rPr>
                  <w:rFonts w:cstheme="minorHAnsi"/>
                  <w:b/>
                  <w:color w:val="FFFFFF" w:themeColor="background1"/>
                  <w:sz w:val="18"/>
                  <w:szCs w:val="18"/>
                </w:rPr>
                <w:delText>Field Type:  Date/Time, Alpha-Numeric Special Characters (</w:delText>
              </w:r>
              <w:r w:rsidR="00A137AC" w:rsidDel="00797690">
                <w:rPr>
                  <w:rFonts w:cstheme="minorHAnsi"/>
                  <w:b/>
                  <w:color w:val="FFFFFF" w:themeColor="background1"/>
                  <w:sz w:val="18"/>
                  <w:szCs w:val="18"/>
                </w:rPr>
                <w:delText>ANSC</w:delText>
              </w:r>
              <w:r w:rsidRPr="000337E7" w:rsidDel="00797690">
                <w:rPr>
                  <w:rFonts w:cstheme="minorHAnsi"/>
                  <w:b/>
                  <w:color w:val="FFFFFF" w:themeColor="background1"/>
                  <w:sz w:val="18"/>
                  <w:szCs w:val="18"/>
                </w:rPr>
                <w:delText>), Boolean (radio button)</w:delText>
              </w:r>
            </w:del>
          </w:p>
        </w:tc>
      </w:tr>
      <w:tr w:rsidR="005F4718" w:rsidRPr="00C106B9" w:rsidDel="00797690" w14:paraId="0FDDBF45" w14:textId="7983B40F" w:rsidTr="008C172F">
        <w:trPr>
          <w:cantSplit/>
          <w:trHeight w:val="325"/>
          <w:tblHeader/>
          <w:jc w:val="center"/>
          <w:del w:id="53016" w:author="Ramasubramani, Hariharan" w:date="2015-07-21T10:18:00Z"/>
        </w:trPr>
        <w:tc>
          <w:tcPr>
            <w:tcW w:w="962" w:type="dxa"/>
            <w:tcBorders>
              <w:top w:val="single" w:sz="4" w:space="0" w:color="auto"/>
              <w:left w:val="single" w:sz="4" w:space="0" w:color="auto"/>
              <w:bottom w:val="single" w:sz="4" w:space="0" w:color="auto"/>
              <w:right w:val="single" w:sz="4" w:space="0" w:color="auto"/>
            </w:tcBorders>
            <w:shd w:val="pct25" w:color="auto" w:fill="auto"/>
          </w:tcPr>
          <w:p w14:paraId="1FF1B6E6" w14:textId="4E63EF3E" w:rsidR="005F4718" w:rsidRPr="00C106B9" w:rsidDel="00797690" w:rsidRDefault="005F4718" w:rsidP="009C3129">
            <w:pPr>
              <w:spacing w:after="60"/>
              <w:ind w:left="-36" w:firstLine="0"/>
              <w:contextualSpacing/>
              <w:rPr>
                <w:del w:id="53017" w:author="Ramasubramani, Hariharan" w:date="2015-07-21T10:18:00Z"/>
                <w:rFonts w:cstheme="minorHAnsi"/>
                <w:color w:val="000000" w:themeColor="text1"/>
              </w:rPr>
            </w:pPr>
            <w:del w:id="53018" w:author="Ramasubramani, Hariharan" w:date="2015-07-21T10:18:00Z">
              <w:r w:rsidRPr="00C106B9" w:rsidDel="00797690">
                <w:rPr>
                  <w:rFonts w:cstheme="minorHAnsi"/>
                  <w:b/>
                  <w:color w:val="000000" w:themeColor="text1"/>
                  <w:sz w:val="20"/>
                  <w:szCs w:val="18"/>
                </w:rPr>
                <w:delText>Req’t #</w:delText>
              </w:r>
            </w:del>
          </w:p>
        </w:tc>
        <w:tc>
          <w:tcPr>
            <w:tcW w:w="1916" w:type="dxa"/>
            <w:tcBorders>
              <w:top w:val="single" w:sz="4" w:space="0" w:color="auto"/>
              <w:left w:val="single" w:sz="4" w:space="0" w:color="auto"/>
              <w:bottom w:val="single" w:sz="4" w:space="0" w:color="auto"/>
              <w:right w:val="single" w:sz="4" w:space="0" w:color="auto"/>
            </w:tcBorders>
            <w:shd w:val="pct25" w:color="auto" w:fill="auto"/>
          </w:tcPr>
          <w:p w14:paraId="17026847" w14:textId="62EB5F7C" w:rsidR="005F4718" w:rsidRPr="00C106B9" w:rsidDel="00797690" w:rsidRDefault="005F4718" w:rsidP="009C3129">
            <w:pPr>
              <w:ind w:firstLine="0"/>
              <w:rPr>
                <w:del w:id="53019" w:author="Ramasubramani, Hariharan" w:date="2015-07-21T10:18:00Z"/>
                <w:rFonts w:cstheme="minorHAnsi"/>
                <w:color w:val="000000" w:themeColor="text1"/>
              </w:rPr>
            </w:pPr>
            <w:del w:id="53020" w:author="Ramasubramani, Hariharan" w:date="2015-07-21T10:18:00Z">
              <w:r w:rsidRPr="00C106B9" w:rsidDel="00797690">
                <w:rPr>
                  <w:rFonts w:cstheme="minorHAnsi"/>
                  <w:b/>
                  <w:color w:val="000000" w:themeColor="text1"/>
                  <w:sz w:val="20"/>
                  <w:szCs w:val="18"/>
                </w:rPr>
                <w:delText>Data Element</w:delText>
              </w:r>
            </w:del>
          </w:p>
        </w:tc>
        <w:tc>
          <w:tcPr>
            <w:tcW w:w="919" w:type="dxa"/>
            <w:tcBorders>
              <w:top w:val="single" w:sz="4" w:space="0" w:color="auto"/>
              <w:left w:val="single" w:sz="4" w:space="0" w:color="auto"/>
              <w:bottom w:val="single" w:sz="4" w:space="0" w:color="auto"/>
              <w:right w:val="single" w:sz="4" w:space="0" w:color="auto"/>
            </w:tcBorders>
            <w:shd w:val="pct25" w:color="auto" w:fill="auto"/>
          </w:tcPr>
          <w:p w14:paraId="526733A6" w14:textId="7636A593" w:rsidR="005F4718" w:rsidRPr="00C106B9" w:rsidDel="00797690" w:rsidRDefault="005F4718" w:rsidP="009C3129">
            <w:pPr>
              <w:ind w:firstLine="0"/>
              <w:rPr>
                <w:del w:id="53021" w:author="Ramasubramani, Hariharan" w:date="2015-07-21T10:18:00Z"/>
                <w:rFonts w:cstheme="minorHAnsi"/>
                <w:color w:val="000000" w:themeColor="text1"/>
              </w:rPr>
            </w:pPr>
            <w:del w:id="53022" w:author="Ramasubramani, Hariharan" w:date="2015-07-21T10:18:00Z">
              <w:r w:rsidRPr="00C106B9" w:rsidDel="00797690">
                <w:rPr>
                  <w:rFonts w:cstheme="minorHAnsi"/>
                  <w:b/>
                  <w:color w:val="000000" w:themeColor="text1"/>
                  <w:sz w:val="20"/>
                  <w:szCs w:val="18"/>
                </w:rPr>
                <w:delText>Caption</w:delText>
              </w:r>
            </w:del>
          </w:p>
        </w:tc>
        <w:tc>
          <w:tcPr>
            <w:tcW w:w="995" w:type="dxa"/>
            <w:tcBorders>
              <w:top w:val="single" w:sz="4" w:space="0" w:color="auto"/>
              <w:left w:val="single" w:sz="4" w:space="0" w:color="auto"/>
              <w:bottom w:val="single" w:sz="4" w:space="0" w:color="auto"/>
              <w:right w:val="single" w:sz="4" w:space="0" w:color="auto"/>
            </w:tcBorders>
            <w:shd w:val="pct25" w:color="auto" w:fill="auto"/>
          </w:tcPr>
          <w:p w14:paraId="5C35488F" w14:textId="6CD12D5D" w:rsidR="005F4718" w:rsidRPr="00C106B9" w:rsidDel="00797690" w:rsidRDefault="005F4718" w:rsidP="009C3129">
            <w:pPr>
              <w:ind w:left="-57" w:firstLine="0"/>
              <w:jc w:val="center"/>
              <w:rPr>
                <w:del w:id="53023" w:author="Ramasubramani, Hariharan" w:date="2015-07-21T10:18:00Z"/>
                <w:rFonts w:cstheme="minorHAnsi"/>
                <w:color w:val="000000" w:themeColor="text1"/>
              </w:rPr>
            </w:pPr>
            <w:del w:id="53024" w:author="Ramasubramani, Hariharan" w:date="2015-07-21T10:18:00Z">
              <w:r w:rsidRPr="00C106B9" w:rsidDel="00797690">
                <w:rPr>
                  <w:rFonts w:cstheme="minorHAnsi"/>
                  <w:b/>
                  <w:color w:val="000000" w:themeColor="text1"/>
                  <w:sz w:val="20"/>
                  <w:szCs w:val="18"/>
                </w:rPr>
                <w:delText>Required</w:delText>
              </w:r>
            </w:del>
          </w:p>
        </w:tc>
        <w:tc>
          <w:tcPr>
            <w:tcW w:w="948" w:type="dxa"/>
            <w:tcBorders>
              <w:top w:val="single" w:sz="4" w:space="0" w:color="auto"/>
              <w:left w:val="single" w:sz="4" w:space="0" w:color="auto"/>
              <w:bottom w:val="single" w:sz="4" w:space="0" w:color="auto"/>
              <w:right w:val="single" w:sz="4" w:space="0" w:color="auto"/>
            </w:tcBorders>
            <w:shd w:val="pct25" w:color="auto" w:fill="auto"/>
          </w:tcPr>
          <w:p w14:paraId="032D8D50" w14:textId="645E0A11" w:rsidR="005F4718" w:rsidRPr="00C106B9" w:rsidDel="00797690" w:rsidRDefault="005F4718" w:rsidP="009C3129">
            <w:pPr>
              <w:ind w:left="-57" w:firstLine="0"/>
              <w:jc w:val="center"/>
              <w:rPr>
                <w:del w:id="53025" w:author="Ramasubramani, Hariharan" w:date="2015-07-21T10:18:00Z"/>
                <w:rFonts w:cstheme="minorHAnsi"/>
                <w:color w:val="000000" w:themeColor="text1"/>
              </w:rPr>
            </w:pPr>
            <w:del w:id="53026" w:author="Ramasubramani, Hariharan" w:date="2015-07-21T10:18:00Z">
              <w:r w:rsidRPr="00C106B9" w:rsidDel="00797690">
                <w:rPr>
                  <w:rFonts w:cstheme="minorHAnsi"/>
                  <w:b/>
                  <w:color w:val="000000" w:themeColor="text1"/>
                  <w:sz w:val="20"/>
                  <w:szCs w:val="18"/>
                </w:rPr>
                <w:delText xml:space="preserve">Editable </w:delText>
              </w:r>
            </w:del>
          </w:p>
        </w:tc>
        <w:tc>
          <w:tcPr>
            <w:tcW w:w="1065" w:type="dxa"/>
            <w:tcBorders>
              <w:top w:val="single" w:sz="4" w:space="0" w:color="auto"/>
              <w:left w:val="single" w:sz="4" w:space="0" w:color="auto"/>
              <w:bottom w:val="single" w:sz="4" w:space="0" w:color="auto"/>
              <w:right w:val="single" w:sz="4" w:space="0" w:color="auto"/>
            </w:tcBorders>
            <w:shd w:val="pct25" w:color="auto" w:fill="auto"/>
          </w:tcPr>
          <w:p w14:paraId="0592F71B" w14:textId="6D8ACA63" w:rsidR="005F4718" w:rsidRPr="00C106B9" w:rsidDel="00797690" w:rsidRDefault="005F4718" w:rsidP="009C3129">
            <w:pPr>
              <w:ind w:left="-57" w:right="-98" w:firstLine="0"/>
              <w:jc w:val="center"/>
              <w:rPr>
                <w:del w:id="53027" w:author="Ramasubramani, Hariharan" w:date="2015-07-21T10:18:00Z"/>
                <w:rFonts w:cstheme="minorHAnsi"/>
                <w:color w:val="000000" w:themeColor="text1"/>
              </w:rPr>
            </w:pPr>
            <w:del w:id="53028" w:author="Ramasubramani, Hariharan" w:date="2015-07-21T10:18:00Z">
              <w:r w:rsidRPr="00C106B9" w:rsidDel="00797690">
                <w:rPr>
                  <w:rFonts w:cstheme="minorHAnsi"/>
                  <w:b/>
                  <w:color w:val="000000" w:themeColor="text1"/>
                  <w:sz w:val="20"/>
                  <w:szCs w:val="18"/>
                </w:rPr>
                <w:delText>Field Type</w:delText>
              </w:r>
            </w:del>
          </w:p>
        </w:tc>
        <w:tc>
          <w:tcPr>
            <w:tcW w:w="775" w:type="dxa"/>
            <w:tcBorders>
              <w:top w:val="single" w:sz="4" w:space="0" w:color="auto"/>
              <w:left w:val="single" w:sz="4" w:space="0" w:color="auto"/>
              <w:bottom w:val="single" w:sz="4" w:space="0" w:color="auto"/>
              <w:right w:val="single" w:sz="4" w:space="0" w:color="auto"/>
            </w:tcBorders>
            <w:shd w:val="pct25" w:color="auto" w:fill="auto"/>
          </w:tcPr>
          <w:p w14:paraId="721E6D65" w14:textId="402C338D" w:rsidR="005F4718" w:rsidRPr="00C106B9" w:rsidDel="00797690" w:rsidRDefault="005F4718" w:rsidP="009C3129">
            <w:pPr>
              <w:ind w:left="-57" w:firstLine="0"/>
              <w:jc w:val="center"/>
              <w:rPr>
                <w:del w:id="53029" w:author="Ramasubramani, Hariharan" w:date="2015-07-21T10:18:00Z"/>
                <w:rFonts w:cstheme="minorHAnsi"/>
                <w:color w:val="000000" w:themeColor="text1"/>
              </w:rPr>
            </w:pPr>
            <w:del w:id="53030" w:author="Ramasubramani, Hariharan" w:date="2015-07-21T10:18:00Z">
              <w:r w:rsidRPr="00C106B9" w:rsidDel="00797690">
                <w:rPr>
                  <w:rFonts w:cstheme="minorHAnsi"/>
                  <w:b/>
                  <w:color w:val="000000" w:themeColor="text1"/>
                  <w:sz w:val="20"/>
                  <w:szCs w:val="18"/>
                </w:rPr>
                <w:delText>Length</w:delText>
              </w:r>
            </w:del>
          </w:p>
        </w:tc>
        <w:tc>
          <w:tcPr>
            <w:tcW w:w="2236" w:type="dxa"/>
            <w:tcBorders>
              <w:top w:val="single" w:sz="4" w:space="0" w:color="auto"/>
              <w:left w:val="single" w:sz="4" w:space="0" w:color="auto"/>
              <w:bottom w:val="single" w:sz="4" w:space="0" w:color="auto"/>
              <w:right w:val="single" w:sz="4" w:space="0" w:color="auto"/>
            </w:tcBorders>
            <w:shd w:val="pct25" w:color="auto" w:fill="auto"/>
          </w:tcPr>
          <w:p w14:paraId="1457C16F" w14:textId="1163AFB4" w:rsidR="005F4718" w:rsidRPr="00C106B9" w:rsidDel="00797690" w:rsidRDefault="005F4718" w:rsidP="009C3129">
            <w:pPr>
              <w:ind w:left="6" w:firstLine="0"/>
              <w:rPr>
                <w:del w:id="53031" w:author="Ramasubramani, Hariharan" w:date="2015-07-21T10:18:00Z"/>
                <w:rFonts w:cstheme="minorHAnsi"/>
                <w:color w:val="000000" w:themeColor="text1"/>
              </w:rPr>
            </w:pPr>
            <w:del w:id="53032" w:author="Ramasubramani, Hariharan" w:date="2015-07-21T10:18:00Z">
              <w:r w:rsidRPr="00C106B9" w:rsidDel="00797690">
                <w:rPr>
                  <w:rFonts w:cstheme="minorHAnsi"/>
                  <w:b/>
                  <w:color w:val="000000" w:themeColor="text1"/>
                  <w:sz w:val="20"/>
                  <w:szCs w:val="18"/>
                </w:rPr>
                <w:delText>Format/Valid Values</w:delText>
              </w:r>
            </w:del>
          </w:p>
        </w:tc>
        <w:tc>
          <w:tcPr>
            <w:tcW w:w="856" w:type="dxa"/>
            <w:tcBorders>
              <w:top w:val="single" w:sz="4" w:space="0" w:color="auto"/>
              <w:left w:val="single" w:sz="4" w:space="0" w:color="auto"/>
              <w:bottom w:val="single" w:sz="4" w:space="0" w:color="auto"/>
              <w:right w:val="single" w:sz="4" w:space="0" w:color="auto"/>
            </w:tcBorders>
            <w:shd w:val="pct25" w:color="auto" w:fill="auto"/>
          </w:tcPr>
          <w:p w14:paraId="05A46C5C" w14:textId="2EA7E187" w:rsidR="005F4718" w:rsidRPr="00C106B9" w:rsidDel="00797690" w:rsidRDefault="005F4718" w:rsidP="009C3129">
            <w:pPr>
              <w:ind w:left="-57" w:firstLine="0"/>
              <w:jc w:val="center"/>
              <w:rPr>
                <w:del w:id="53033" w:author="Ramasubramani, Hariharan" w:date="2015-07-21T10:18:00Z"/>
                <w:rFonts w:cstheme="minorHAnsi"/>
                <w:color w:val="000000" w:themeColor="text1"/>
              </w:rPr>
            </w:pPr>
            <w:del w:id="53034" w:author="Ramasubramani, Hariharan" w:date="2015-07-21T10:18:00Z">
              <w:r w:rsidRPr="00C106B9" w:rsidDel="00797690">
                <w:rPr>
                  <w:rFonts w:cstheme="minorHAnsi"/>
                  <w:b/>
                  <w:color w:val="000000" w:themeColor="text1"/>
                  <w:sz w:val="20"/>
                  <w:szCs w:val="18"/>
                </w:rPr>
                <w:delText xml:space="preserve">Default </w:delText>
              </w:r>
            </w:del>
          </w:p>
        </w:tc>
      </w:tr>
      <w:tr w:rsidR="005F4718" w:rsidRPr="00C106B9" w:rsidDel="00797690" w14:paraId="124BA11A" w14:textId="61FA6954" w:rsidTr="008C172F">
        <w:trPr>
          <w:cantSplit/>
          <w:trHeight w:val="325"/>
          <w:jc w:val="center"/>
          <w:del w:id="53035" w:author="Ramasubramani, Hariharan" w:date="2015-07-21T10:18:00Z"/>
        </w:trPr>
        <w:tc>
          <w:tcPr>
            <w:tcW w:w="962" w:type="dxa"/>
            <w:tcBorders>
              <w:top w:val="single" w:sz="4" w:space="0" w:color="auto"/>
              <w:left w:val="single" w:sz="4" w:space="0" w:color="auto"/>
              <w:bottom w:val="single" w:sz="4" w:space="0" w:color="auto"/>
              <w:right w:val="single" w:sz="4" w:space="0" w:color="auto"/>
            </w:tcBorders>
          </w:tcPr>
          <w:p w14:paraId="48FF763C" w14:textId="4C9F903F" w:rsidR="005F4718" w:rsidRPr="00C106B9" w:rsidDel="00797690" w:rsidRDefault="005F4718" w:rsidP="00524BF5">
            <w:pPr>
              <w:pStyle w:val="ListParagraph"/>
              <w:numPr>
                <w:ilvl w:val="2"/>
                <w:numId w:val="22"/>
              </w:numPr>
              <w:overflowPunct w:val="0"/>
              <w:autoSpaceDE w:val="0"/>
              <w:autoSpaceDN w:val="0"/>
              <w:spacing w:after="60"/>
              <w:ind w:left="-98" w:firstLine="0"/>
              <w:textAlignment w:val="baseline"/>
              <w:rPr>
                <w:del w:id="53036" w:author="Ramasubramani, Hariharan" w:date="2015-07-21T10:18:00Z"/>
                <w:rFonts w:cstheme="minorHAnsi"/>
                <w:color w:val="000000" w:themeColor="text1"/>
              </w:rPr>
            </w:pPr>
          </w:p>
        </w:tc>
        <w:tc>
          <w:tcPr>
            <w:tcW w:w="1916" w:type="dxa"/>
            <w:tcBorders>
              <w:top w:val="single" w:sz="4" w:space="0" w:color="auto"/>
              <w:left w:val="single" w:sz="4" w:space="0" w:color="auto"/>
              <w:bottom w:val="single" w:sz="4" w:space="0" w:color="auto"/>
              <w:right w:val="single" w:sz="4" w:space="0" w:color="auto"/>
            </w:tcBorders>
          </w:tcPr>
          <w:p w14:paraId="0B67B02B" w14:textId="265A3451" w:rsidR="005F4718" w:rsidRPr="00C106B9" w:rsidDel="00797690" w:rsidRDefault="005F4718" w:rsidP="009C3129">
            <w:pPr>
              <w:ind w:firstLine="0"/>
              <w:rPr>
                <w:del w:id="53037" w:author="Ramasubramani, Hariharan" w:date="2015-07-21T10:18:00Z"/>
                <w:rFonts w:cstheme="minorHAnsi"/>
                <w:color w:val="000000" w:themeColor="text1"/>
              </w:rPr>
            </w:pPr>
            <w:del w:id="53038" w:author="Ramasubramani, Hariharan" w:date="2015-07-21T10:18:00Z">
              <w:r w:rsidDel="00797690">
                <w:rPr>
                  <w:rFonts w:cstheme="minorHAnsi"/>
                  <w:color w:val="000000" w:themeColor="text1"/>
                </w:rPr>
                <w:delText>Record Title</w:delText>
              </w:r>
            </w:del>
          </w:p>
        </w:tc>
        <w:tc>
          <w:tcPr>
            <w:tcW w:w="919" w:type="dxa"/>
            <w:tcBorders>
              <w:top w:val="single" w:sz="4" w:space="0" w:color="auto"/>
              <w:left w:val="single" w:sz="4" w:space="0" w:color="auto"/>
              <w:bottom w:val="single" w:sz="4" w:space="0" w:color="auto"/>
              <w:right w:val="single" w:sz="4" w:space="0" w:color="auto"/>
            </w:tcBorders>
          </w:tcPr>
          <w:p w14:paraId="23DE2954" w14:textId="6D95C158" w:rsidR="005F4718" w:rsidRPr="00C106B9" w:rsidDel="00797690" w:rsidRDefault="005F4718" w:rsidP="009C3129">
            <w:pPr>
              <w:ind w:firstLine="0"/>
              <w:rPr>
                <w:del w:id="53039" w:author="Ramasubramani, Hariharan" w:date="2015-07-21T10:18:00Z"/>
                <w:rFonts w:cstheme="minorHAnsi"/>
                <w:color w:val="000000" w:themeColor="text1"/>
              </w:rPr>
            </w:pPr>
            <w:del w:id="53040" w:author="Ramasubramani, Hariharan" w:date="2015-07-21T10:18:00Z">
              <w:r w:rsidRPr="00C106B9" w:rsidDel="00797690">
                <w:rPr>
                  <w:rFonts w:cstheme="minorHAnsi"/>
                  <w:color w:val="000000" w:themeColor="text1"/>
                </w:rPr>
                <w:delText>-</w:delText>
              </w:r>
            </w:del>
          </w:p>
        </w:tc>
        <w:tc>
          <w:tcPr>
            <w:tcW w:w="995" w:type="dxa"/>
            <w:tcBorders>
              <w:top w:val="single" w:sz="4" w:space="0" w:color="auto"/>
              <w:left w:val="single" w:sz="4" w:space="0" w:color="auto"/>
              <w:bottom w:val="single" w:sz="4" w:space="0" w:color="auto"/>
              <w:right w:val="single" w:sz="4" w:space="0" w:color="auto"/>
            </w:tcBorders>
          </w:tcPr>
          <w:p w14:paraId="1CE44ED7" w14:textId="25273678" w:rsidR="005F4718" w:rsidRPr="00C106B9" w:rsidDel="00797690" w:rsidRDefault="005F4718" w:rsidP="009C3129">
            <w:pPr>
              <w:ind w:left="-57" w:firstLine="0"/>
              <w:jc w:val="center"/>
              <w:rPr>
                <w:del w:id="53041" w:author="Ramasubramani, Hariharan" w:date="2015-07-21T10:18:00Z"/>
                <w:rFonts w:cstheme="minorHAnsi"/>
                <w:color w:val="000000" w:themeColor="text1"/>
              </w:rPr>
            </w:pPr>
            <w:del w:id="53042" w:author="Ramasubramani, Hariharan" w:date="2015-07-21T10:18:00Z">
              <w:r w:rsidRPr="00C106B9" w:rsidDel="00797690">
                <w:rPr>
                  <w:rFonts w:cstheme="minorHAnsi"/>
                  <w:color w:val="000000" w:themeColor="text1"/>
                </w:rPr>
                <w:delText>AP</w:delText>
              </w:r>
            </w:del>
          </w:p>
        </w:tc>
        <w:tc>
          <w:tcPr>
            <w:tcW w:w="948" w:type="dxa"/>
            <w:tcBorders>
              <w:top w:val="single" w:sz="4" w:space="0" w:color="auto"/>
              <w:left w:val="single" w:sz="4" w:space="0" w:color="auto"/>
              <w:bottom w:val="single" w:sz="4" w:space="0" w:color="auto"/>
              <w:right w:val="single" w:sz="4" w:space="0" w:color="auto"/>
            </w:tcBorders>
          </w:tcPr>
          <w:p w14:paraId="7DB140FA" w14:textId="6C6169D7" w:rsidR="005F4718" w:rsidRPr="00C106B9" w:rsidDel="00797690" w:rsidRDefault="005F4718" w:rsidP="009C3129">
            <w:pPr>
              <w:ind w:left="-57" w:firstLine="0"/>
              <w:jc w:val="center"/>
              <w:rPr>
                <w:del w:id="53043" w:author="Ramasubramani, Hariharan" w:date="2015-07-21T10:18:00Z"/>
                <w:rFonts w:cstheme="minorHAnsi"/>
                <w:color w:val="000000" w:themeColor="text1"/>
              </w:rPr>
            </w:pPr>
            <w:del w:id="53044" w:author="Ramasubramani, Hariharan" w:date="2015-07-21T10:18:00Z">
              <w:r w:rsidRPr="00C106B9" w:rsidDel="00797690">
                <w:rPr>
                  <w:rFonts w:cstheme="minorHAnsi"/>
                  <w:color w:val="000000" w:themeColor="text1"/>
                </w:rPr>
                <w:delText>NE</w:delText>
              </w:r>
            </w:del>
          </w:p>
        </w:tc>
        <w:tc>
          <w:tcPr>
            <w:tcW w:w="1065" w:type="dxa"/>
            <w:tcBorders>
              <w:top w:val="single" w:sz="4" w:space="0" w:color="auto"/>
              <w:left w:val="single" w:sz="4" w:space="0" w:color="auto"/>
              <w:bottom w:val="single" w:sz="4" w:space="0" w:color="auto"/>
              <w:right w:val="single" w:sz="4" w:space="0" w:color="auto"/>
            </w:tcBorders>
          </w:tcPr>
          <w:p w14:paraId="1416C3D7" w14:textId="082D302D" w:rsidR="005F4718" w:rsidRPr="00C106B9" w:rsidDel="00797690" w:rsidRDefault="00A137AC" w:rsidP="009C3129">
            <w:pPr>
              <w:ind w:left="-57" w:right="-98" w:firstLine="0"/>
              <w:jc w:val="center"/>
              <w:rPr>
                <w:del w:id="53045" w:author="Ramasubramani, Hariharan" w:date="2015-07-21T10:18:00Z"/>
                <w:rFonts w:cstheme="minorHAnsi"/>
                <w:color w:val="000000" w:themeColor="text1"/>
              </w:rPr>
            </w:pPr>
            <w:del w:id="53046" w:author="Ramasubramani, Hariharan" w:date="2015-07-21T10:18:00Z">
              <w:r w:rsidDel="00797690">
                <w:rPr>
                  <w:rFonts w:cstheme="minorHAnsi"/>
                  <w:color w:val="000000" w:themeColor="text1"/>
                </w:rPr>
                <w:delText>ANSC</w:delText>
              </w:r>
            </w:del>
          </w:p>
        </w:tc>
        <w:tc>
          <w:tcPr>
            <w:tcW w:w="775" w:type="dxa"/>
            <w:tcBorders>
              <w:top w:val="single" w:sz="4" w:space="0" w:color="auto"/>
              <w:left w:val="single" w:sz="4" w:space="0" w:color="auto"/>
              <w:bottom w:val="single" w:sz="4" w:space="0" w:color="auto"/>
              <w:right w:val="single" w:sz="4" w:space="0" w:color="auto"/>
            </w:tcBorders>
          </w:tcPr>
          <w:p w14:paraId="4863BCE3" w14:textId="489DDAA1" w:rsidR="005F4718" w:rsidRPr="00C106B9" w:rsidDel="00797690" w:rsidRDefault="005F4718" w:rsidP="009C3129">
            <w:pPr>
              <w:ind w:left="-57" w:firstLine="0"/>
              <w:jc w:val="center"/>
              <w:rPr>
                <w:del w:id="53047" w:author="Ramasubramani, Hariharan" w:date="2015-07-21T10:18:00Z"/>
                <w:rFonts w:cstheme="minorHAnsi"/>
                <w:color w:val="000000" w:themeColor="text1"/>
              </w:rPr>
            </w:pPr>
            <w:del w:id="53048" w:author="Ramasubramani, Hariharan" w:date="2015-07-21T10:18:00Z">
              <w:r w:rsidRPr="00C106B9" w:rsidDel="00797690">
                <w:rPr>
                  <w:rFonts w:cstheme="minorHAnsi"/>
                  <w:color w:val="000000" w:themeColor="text1"/>
                </w:rPr>
                <w:delText>-</w:delText>
              </w:r>
            </w:del>
          </w:p>
        </w:tc>
        <w:tc>
          <w:tcPr>
            <w:tcW w:w="2236" w:type="dxa"/>
            <w:tcBorders>
              <w:top w:val="single" w:sz="4" w:space="0" w:color="auto"/>
              <w:left w:val="single" w:sz="4" w:space="0" w:color="auto"/>
              <w:bottom w:val="single" w:sz="4" w:space="0" w:color="auto"/>
              <w:right w:val="single" w:sz="4" w:space="0" w:color="auto"/>
            </w:tcBorders>
          </w:tcPr>
          <w:p w14:paraId="355229A1" w14:textId="6AD939BD" w:rsidR="005F4718" w:rsidRPr="00C106B9" w:rsidDel="00797690" w:rsidRDefault="005F4718" w:rsidP="009C3129">
            <w:pPr>
              <w:ind w:left="6" w:firstLine="0"/>
              <w:rPr>
                <w:del w:id="53049" w:author="Ramasubramani, Hariharan" w:date="2015-07-21T10:18:00Z"/>
                <w:rFonts w:cstheme="minorHAnsi"/>
                <w:color w:val="000000" w:themeColor="text1"/>
              </w:rPr>
            </w:pPr>
            <w:del w:id="53050" w:author="Ramasubramani, Hariharan" w:date="2015-07-21T10:18:00Z">
              <w:r w:rsidRPr="00C106B9" w:rsidDel="00797690">
                <w:rPr>
                  <w:rFonts w:cstheme="minorHAnsi"/>
                  <w:color w:val="000000" w:themeColor="text1"/>
                </w:rPr>
                <w:delText>-</w:delText>
              </w:r>
            </w:del>
          </w:p>
        </w:tc>
        <w:tc>
          <w:tcPr>
            <w:tcW w:w="856" w:type="dxa"/>
            <w:tcBorders>
              <w:top w:val="single" w:sz="4" w:space="0" w:color="auto"/>
              <w:left w:val="single" w:sz="4" w:space="0" w:color="auto"/>
              <w:bottom w:val="single" w:sz="4" w:space="0" w:color="auto"/>
              <w:right w:val="single" w:sz="4" w:space="0" w:color="auto"/>
            </w:tcBorders>
          </w:tcPr>
          <w:p w14:paraId="2C13E52C" w14:textId="2A88ED0A" w:rsidR="005F4718" w:rsidRPr="00C106B9" w:rsidDel="00797690" w:rsidRDefault="005F4718" w:rsidP="009C3129">
            <w:pPr>
              <w:ind w:left="-57" w:firstLine="0"/>
              <w:jc w:val="center"/>
              <w:rPr>
                <w:del w:id="53051" w:author="Ramasubramani, Hariharan" w:date="2015-07-21T10:18:00Z"/>
                <w:rFonts w:cstheme="minorHAnsi"/>
                <w:color w:val="000000" w:themeColor="text1"/>
              </w:rPr>
            </w:pPr>
            <w:del w:id="53052" w:author="Ramasubramani, Hariharan" w:date="2015-07-21T10:18:00Z">
              <w:r w:rsidRPr="00C106B9" w:rsidDel="00797690">
                <w:rPr>
                  <w:rFonts w:cstheme="minorHAnsi"/>
                  <w:color w:val="000000" w:themeColor="text1"/>
                </w:rPr>
                <w:delText>-</w:delText>
              </w:r>
            </w:del>
          </w:p>
        </w:tc>
      </w:tr>
      <w:tr w:rsidR="005F4718" w:rsidRPr="00C106B9" w:rsidDel="00797690" w14:paraId="45EEDEA8" w14:textId="3ECE6016" w:rsidTr="008C172F">
        <w:trPr>
          <w:cantSplit/>
          <w:trHeight w:val="325"/>
          <w:jc w:val="center"/>
          <w:del w:id="53053" w:author="Ramasubramani, Hariharan" w:date="2015-07-21T10:18:00Z"/>
        </w:trPr>
        <w:tc>
          <w:tcPr>
            <w:tcW w:w="962" w:type="dxa"/>
            <w:tcBorders>
              <w:top w:val="single" w:sz="4" w:space="0" w:color="auto"/>
              <w:left w:val="single" w:sz="4" w:space="0" w:color="auto"/>
              <w:bottom w:val="single" w:sz="4" w:space="0" w:color="auto"/>
              <w:right w:val="single" w:sz="4" w:space="0" w:color="auto"/>
            </w:tcBorders>
          </w:tcPr>
          <w:p w14:paraId="7A702D4C" w14:textId="5EA7AD68" w:rsidR="005F4718" w:rsidRPr="00C106B9" w:rsidDel="00797690" w:rsidRDefault="005F4718" w:rsidP="00524BF5">
            <w:pPr>
              <w:pStyle w:val="ListParagraph"/>
              <w:numPr>
                <w:ilvl w:val="2"/>
                <w:numId w:val="22"/>
              </w:numPr>
              <w:overflowPunct w:val="0"/>
              <w:autoSpaceDE w:val="0"/>
              <w:autoSpaceDN w:val="0"/>
              <w:spacing w:after="60"/>
              <w:ind w:left="-98" w:firstLine="0"/>
              <w:textAlignment w:val="baseline"/>
              <w:rPr>
                <w:del w:id="53054" w:author="Ramasubramani, Hariharan" w:date="2015-07-21T10:18:00Z"/>
                <w:rFonts w:cstheme="minorHAnsi"/>
                <w:color w:val="000000" w:themeColor="text1"/>
              </w:rPr>
            </w:pPr>
          </w:p>
        </w:tc>
        <w:tc>
          <w:tcPr>
            <w:tcW w:w="1916" w:type="dxa"/>
            <w:tcBorders>
              <w:top w:val="single" w:sz="4" w:space="0" w:color="auto"/>
              <w:left w:val="single" w:sz="4" w:space="0" w:color="auto"/>
              <w:bottom w:val="single" w:sz="4" w:space="0" w:color="auto"/>
              <w:right w:val="single" w:sz="4" w:space="0" w:color="auto"/>
            </w:tcBorders>
          </w:tcPr>
          <w:p w14:paraId="3C86A80F" w14:textId="5CDCC739" w:rsidR="005F4718" w:rsidRPr="00C106B9" w:rsidDel="00797690" w:rsidRDefault="005F4718" w:rsidP="009C3129">
            <w:pPr>
              <w:ind w:firstLine="0"/>
              <w:rPr>
                <w:del w:id="53055" w:author="Ramasubramani, Hariharan" w:date="2015-07-21T10:18:00Z"/>
                <w:rFonts w:cstheme="minorHAnsi"/>
                <w:color w:val="000000" w:themeColor="text1"/>
              </w:rPr>
            </w:pPr>
            <w:del w:id="53056" w:author="Ramasubramani, Hariharan" w:date="2015-07-21T10:18:00Z">
              <w:r w:rsidDel="00797690">
                <w:rPr>
                  <w:rFonts w:cstheme="minorHAnsi"/>
                  <w:color w:val="000000" w:themeColor="text1"/>
                </w:rPr>
                <w:delText>Record #</w:delText>
              </w:r>
            </w:del>
          </w:p>
        </w:tc>
        <w:tc>
          <w:tcPr>
            <w:tcW w:w="919" w:type="dxa"/>
            <w:tcBorders>
              <w:top w:val="single" w:sz="4" w:space="0" w:color="auto"/>
              <w:left w:val="single" w:sz="4" w:space="0" w:color="auto"/>
              <w:bottom w:val="single" w:sz="4" w:space="0" w:color="auto"/>
              <w:right w:val="single" w:sz="4" w:space="0" w:color="auto"/>
            </w:tcBorders>
          </w:tcPr>
          <w:p w14:paraId="14EA0D36" w14:textId="1CD3CF78" w:rsidR="005F4718" w:rsidRPr="00C106B9" w:rsidDel="00797690" w:rsidRDefault="005F4718" w:rsidP="009C3129">
            <w:pPr>
              <w:ind w:firstLine="0"/>
              <w:rPr>
                <w:del w:id="53057" w:author="Ramasubramani, Hariharan" w:date="2015-07-21T10:18:00Z"/>
                <w:rFonts w:cstheme="minorHAnsi"/>
                <w:color w:val="000000" w:themeColor="text1"/>
              </w:rPr>
            </w:pPr>
            <w:del w:id="53058" w:author="Ramasubramani, Hariharan" w:date="2015-07-21T10:18:00Z">
              <w:r w:rsidRPr="00C106B9" w:rsidDel="00797690">
                <w:rPr>
                  <w:rFonts w:cstheme="minorHAnsi"/>
                  <w:color w:val="000000" w:themeColor="text1"/>
                </w:rPr>
                <w:delText>-</w:delText>
              </w:r>
            </w:del>
          </w:p>
        </w:tc>
        <w:tc>
          <w:tcPr>
            <w:tcW w:w="995" w:type="dxa"/>
            <w:tcBorders>
              <w:top w:val="single" w:sz="4" w:space="0" w:color="auto"/>
              <w:left w:val="single" w:sz="4" w:space="0" w:color="auto"/>
              <w:bottom w:val="single" w:sz="4" w:space="0" w:color="auto"/>
              <w:right w:val="single" w:sz="4" w:space="0" w:color="auto"/>
            </w:tcBorders>
          </w:tcPr>
          <w:p w14:paraId="72098836" w14:textId="04CAE871" w:rsidR="005F4718" w:rsidRPr="00C106B9" w:rsidDel="00797690" w:rsidRDefault="005F4718" w:rsidP="009C3129">
            <w:pPr>
              <w:ind w:left="-57" w:firstLine="0"/>
              <w:jc w:val="center"/>
              <w:rPr>
                <w:del w:id="53059" w:author="Ramasubramani, Hariharan" w:date="2015-07-21T10:18:00Z"/>
                <w:rFonts w:cstheme="minorHAnsi"/>
                <w:color w:val="000000" w:themeColor="text1"/>
              </w:rPr>
            </w:pPr>
            <w:del w:id="53060" w:author="Ramasubramani, Hariharan" w:date="2015-07-21T10:18:00Z">
              <w:r w:rsidRPr="00C106B9" w:rsidDel="00797690">
                <w:rPr>
                  <w:rFonts w:cstheme="minorHAnsi"/>
                  <w:color w:val="000000" w:themeColor="text1"/>
                </w:rPr>
                <w:delText>AP</w:delText>
              </w:r>
            </w:del>
          </w:p>
        </w:tc>
        <w:tc>
          <w:tcPr>
            <w:tcW w:w="948" w:type="dxa"/>
            <w:tcBorders>
              <w:top w:val="single" w:sz="4" w:space="0" w:color="auto"/>
              <w:left w:val="single" w:sz="4" w:space="0" w:color="auto"/>
              <w:bottom w:val="single" w:sz="4" w:space="0" w:color="auto"/>
              <w:right w:val="single" w:sz="4" w:space="0" w:color="auto"/>
            </w:tcBorders>
          </w:tcPr>
          <w:p w14:paraId="72BB7746" w14:textId="7743F337" w:rsidR="005F4718" w:rsidRPr="00C106B9" w:rsidDel="00797690" w:rsidRDefault="005F4718" w:rsidP="009C3129">
            <w:pPr>
              <w:ind w:left="-57" w:firstLine="0"/>
              <w:jc w:val="center"/>
              <w:rPr>
                <w:del w:id="53061" w:author="Ramasubramani, Hariharan" w:date="2015-07-21T10:18:00Z"/>
                <w:rFonts w:cstheme="minorHAnsi"/>
                <w:color w:val="000000" w:themeColor="text1"/>
              </w:rPr>
            </w:pPr>
            <w:del w:id="53062" w:author="Ramasubramani, Hariharan" w:date="2015-07-21T10:18:00Z">
              <w:r w:rsidRPr="00C106B9" w:rsidDel="00797690">
                <w:rPr>
                  <w:rFonts w:cstheme="minorHAnsi"/>
                  <w:color w:val="000000" w:themeColor="text1"/>
                </w:rPr>
                <w:delText>NE</w:delText>
              </w:r>
            </w:del>
          </w:p>
        </w:tc>
        <w:tc>
          <w:tcPr>
            <w:tcW w:w="1065" w:type="dxa"/>
            <w:tcBorders>
              <w:top w:val="single" w:sz="4" w:space="0" w:color="auto"/>
              <w:left w:val="single" w:sz="4" w:space="0" w:color="auto"/>
              <w:bottom w:val="single" w:sz="4" w:space="0" w:color="auto"/>
              <w:right w:val="single" w:sz="4" w:space="0" w:color="auto"/>
            </w:tcBorders>
          </w:tcPr>
          <w:p w14:paraId="1CDBBBC8" w14:textId="33EE5756" w:rsidR="005F4718" w:rsidRPr="00C106B9" w:rsidDel="00797690" w:rsidRDefault="00A137AC" w:rsidP="009C3129">
            <w:pPr>
              <w:ind w:left="-57" w:right="-98" w:firstLine="0"/>
              <w:jc w:val="center"/>
              <w:rPr>
                <w:del w:id="53063" w:author="Ramasubramani, Hariharan" w:date="2015-07-21T10:18:00Z"/>
                <w:rFonts w:cstheme="minorHAnsi"/>
                <w:color w:val="000000" w:themeColor="text1"/>
              </w:rPr>
            </w:pPr>
            <w:del w:id="53064" w:author="Ramasubramani, Hariharan" w:date="2015-07-21T10:18:00Z">
              <w:r w:rsidDel="00797690">
                <w:rPr>
                  <w:rFonts w:cstheme="minorHAnsi"/>
                  <w:color w:val="000000" w:themeColor="text1"/>
                </w:rPr>
                <w:delText>ANSC</w:delText>
              </w:r>
            </w:del>
          </w:p>
        </w:tc>
        <w:tc>
          <w:tcPr>
            <w:tcW w:w="775" w:type="dxa"/>
            <w:tcBorders>
              <w:top w:val="single" w:sz="4" w:space="0" w:color="auto"/>
              <w:left w:val="single" w:sz="4" w:space="0" w:color="auto"/>
              <w:bottom w:val="single" w:sz="4" w:space="0" w:color="auto"/>
              <w:right w:val="single" w:sz="4" w:space="0" w:color="auto"/>
            </w:tcBorders>
          </w:tcPr>
          <w:p w14:paraId="34BFAB2B" w14:textId="59995F7F" w:rsidR="005F4718" w:rsidRPr="00C106B9" w:rsidDel="00797690" w:rsidRDefault="005F4718" w:rsidP="009C3129">
            <w:pPr>
              <w:ind w:left="-57" w:firstLine="0"/>
              <w:jc w:val="center"/>
              <w:rPr>
                <w:del w:id="53065" w:author="Ramasubramani, Hariharan" w:date="2015-07-21T10:18:00Z"/>
                <w:rFonts w:cstheme="minorHAnsi"/>
                <w:color w:val="000000" w:themeColor="text1"/>
              </w:rPr>
            </w:pPr>
            <w:del w:id="53066" w:author="Ramasubramani, Hariharan" w:date="2015-07-21T10:18:00Z">
              <w:r w:rsidRPr="00C106B9" w:rsidDel="00797690">
                <w:rPr>
                  <w:rFonts w:cstheme="minorHAnsi"/>
                  <w:color w:val="000000" w:themeColor="text1"/>
                </w:rPr>
                <w:delText>-</w:delText>
              </w:r>
            </w:del>
          </w:p>
        </w:tc>
        <w:tc>
          <w:tcPr>
            <w:tcW w:w="2236" w:type="dxa"/>
            <w:tcBorders>
              <w:top w:val="single" w:sz="4" w:space="0" w:color="auto"/>
              <w:left w:val="single" w:sz="4" w:space="0" w:color="auto"/>
              <w:bottom w:val="single" w:sz="4" w:space="0" w:color="auto"/>
              <w:right w:val="single" w:sz="4" w:space="0" w:color="auto"/>
            </w:tcBorders>
          </w:tcPr>
          <w:p w14:paraId="38165D59" w14:textId="6BF1827F" w:rsidR="005F4718" w:rsidRPr="00C106B9" w:rsidDel="00797690" w:rsidRDefault="005F4718" w:rsidP="009C3129">
            <w:pPr>
              <w:ind w:left="6" w:firstLine="0"/>
              <w:rPr>
                <w:del w:id="53067" w:author="Ramasubramani, Hariharan" w:date="2015-07-21T10:18:00Z"/>
                <w:rFonts w:cstheme="minorHAnsi"/>
                <w:color w:val="000000" w:themeColor="text1"/>
              </w:rPr>
            </w:pPr>
            <w:del w:id="53068" w:author="Ramasubramani, Hariharan" w:date="2015-07-21T10:18:00Z">
              <w:r w:rsidRPr="00C106B9" w:rsidDel="00797690">
                <w:rPr>
                  <w:rFonts w:cstheme="minorHAnsi"/>
                  <w:color w:val="000000" w:themeColor="text1"/>
                </w:rPr>
                <w:delText>-</w:delText>
              </w:r>
            </w:del>
          </w:p>
        </w:tc>
        <w:tc>
          <w:tcPr>
            <w:tcW w:w="856" w:type="dxa"/>
            <w:tcBorders>
              <w:top w:val="single" w:sz="4" w:space="0" w:color="auto"/>
              <w:left w:val="single" w:sz="4" w:space="0" w:color="auto"/>
              <w:bottom w:val="single" w:sz="4" w:space="0" w:color="auto"/>
              <w:right w:val="single" w:sz="4" w:space="0" w:color="auto"/>
            </w:tcBorders>
          </w:tcPr>
          <w:p w14:paraId="4D07F92C" w14:textId="2B28298A" w:rsidR="005F4718" w:rsidRPr="00C106B9" w:rsidDel="00797690" w:rsidRDefault="005F4718" w:rsidP="009C3129">
            <w:pPr>
              <w:ind w:left="-57" w:firstLine="0"/>
              <w:jc w:val="center"/>
              <w:rPr>
                <w:del w:id="53069" w:author="Ramasubramani, Hariharan" w:date="2015-07-21T10:18:00Z"/>
                <w:rFonts w:cstheme="minorHAnsi"/>
                <w:color w:val="000000" w:themeColor="text1"/>
              </w:rPr>
            </w:pPr>
            <w:del w:id="53070" w:author="Ramasubramani, Hariharan" w:date="2015-07-21T10:18:00Z">
              <w:r w:rsidRPr="00C106B9" w:rsidDel="00797690">
                <w:rPr>
                  <w:rFonts w:cstheme="minorHAnsi"/>
                  <w:color w:val="000000" w:themeColor="text1"/>
                </w:rPr>
                <w:delText>-</w:delText>
              </w:r>
            </w:del>
          </w:p>
        </w:tc>
      </w:tr>
    </w:tbl>
    <w:p w14:paraId="77E0AC6B" w14:textId="0E48F460" w:rsidR="005F4718" w:rsidDel="00797690" w:rsidRDefault="005F4718">
      <w:pPr>
        <w:pStyle w:val="ListParagraph"/>
        <w:spacing w:after="60"/>
        <w:ind w:left="619" w:firstLine="0"/>
        <w:rPr>
          <w:del w:id="53071" w:author="Ramasubramani, Hariharan" w:date="2015-07-21T10:18:00Z"/>
          <w:rFonts w:cstheme="minorHAnsi"/>
          <w:color w:val="000000" w:themeColor="text1"/>
        </w:rPr>
      </w:pPr>
    </w:p>
    <w:p w14:paraId="01437977" w14:textId="7442C183" w:rsidR="005F4718" w:rsidRPr="00C106B9" w:rsidDel="00797690" w:rsidRDefault="005F4718">
      <w:pPr>
        <w:pStyle w:val="ListParagraph"/>
        <w:overflowPunct w:val="0"/>
        <w:autoSpaceDE w:val="0"/>
        <w:autoSpaceDN w:val="0"/>
        <w:spacing w:after="60"/>
        <w:ind w:left="619" w:firstLine="0"/>
        <w:textAlignment w:val="baseline"/>
        <w:rPr>
          <w:del w:id="53072" w:author="Ramasubramani, Hariharan" w:date="2015-07-21T10:18:00Z"/>
          <w:rFonts w:cstheme="minorHAnsi"/>
          <w:color w:val="000000" w:themeColor="text1"/>
        </w:rPr>
        <w:pPrChange w:id="53073" w:author="Ramasubramani, Hariharan" w:date="2015-07-21T10:18:00Z">
          <w:pPr>
            <w:pStyle w:val="ListParagraph"/>
            <w:numPr>
              <w:ilvl w:val="1"/>
              <w:numId w:val="22"/>
            </w:numPr>
            <w:tabs>
              <w:tab w:val="num" w:pos="1170"/>
            </w:tabs>
            <w:overflowPunct w:val="0"/>
            <w:autoSpaceDE w:val="0"/>
            <w:autoSpaceDN w:val="0"/>
            <w:spacing w:after="60"/>
            <w:ind w:left="619" w:firstLine="0"/>
            <w:textAlignment w:val="baseline"/>
          </w:pPr>
        </w:pPrChange>
      </w:pPr>
      <w:del w:id="53074" w:author="Ramasubramani, Hariharan" w:date="2015-07-21T10:18:00Z">
        <w:r w:rsidRPr="00C106B9" w:rsidDel="00797690">
          <w:rPr>
            <w:rFonts w:cstheme="minorHAnsi"/>
            <w:color w:val="000000" w:themeColor="text1"/>
          </w:rPr>
          <w:delText>The system shall provide the ability to export search results</w:delText>
        </w:r>
        <w:r w:rsidDel="00797690">
          <w:rPr>
            <w:rFonts w:cstheme="minorHAnsi"/>
            <w:color w:val="000000" w:themeColor="text1"/>
          </w:rPr>
          <w:delText>.</w:delText>
        </w:r>
        <w:r w:rsidRPr="00C106B9" w:rsidDel="00797690">
          <w:rPr>
            <w:rFonts w:cstheme="minorHAnsi"/>
            <w:color w:val="000000" w:themeColor="text1"/>
          </w:rPr>
          <w:delText xml:space="preserve"> </w:delText>
        </w:r>
      </w:del>
    </w:p>
    <w:p w14:paraId="14976F9F" w14:textId="7A5839A5" w:rsidR="005F4718" w:rsidRPr="00C106B9" w:rsidDel="00797690" w:rsidRDefault="005F4718">
      <w:pPr>
        <w:pStyle w:val="ListParagraph"/>
        <w:overflowPunct w:val="0"/>
        <w:autoSpaceDE w:val="0"/>
        <w:autoSpaceDN w:val="0"/>
        <w:spacing w:after="60"/>
        <w:ind w:left="619" w:firstLine="0"/>
        <w:textAlignment w:val="baseline"/>
        <w:rPr>
          <w:del w:id="53075" w:author="Ramasubramani, Hariharan" w:date="2015-07-21T10:18:00Z"/>
          <w:rFonts w:cstheme="minorHAnsi"/>
          <w:color w:val="000000" w:themeColor="text1"/>
        </w:rPr>
        <w:pPrChange w:id="53076" w:author="Ramasubramani, Hariharan" w:date="2015-07-21T10:18:00Z">
          <w:pPr>
            <w:pStyle w:val="ListParagraph"/>
            <w:numPr>
              <w:ilvl w:val="2"/>
              <w:numId w:val="22"/>
            </w:numPr>
            <w:tabs>
              <w:tab w:val="num" w:pos="1458"/>
            </w:tabs>
            <w:overflowPunct w:val="0"/>
            <w:autoSpaceDE w:val="0"/>
            <w:autoSpaceDN w:val="0"/>
            <w:spacing w:after="60"/>
            <w:ind w:left="990" w:firstLine="0"/>
            <w:textAlignment w:val="baseline"/>
          </w:pPr>
        </w:pPrChange>
      </w:pPr>
      <w:del w:id="53077" w:author="Ramasubramani, Hariharan" w:date="2015-07-21T10:18:00Z">
        <w:r w:rsidRPr="00C106B9" w:rsidDel="00797690">
          <w:rPr>
            <w:rFonts w:cstheme="minorHAnsi"/>
            <w:color w:val="000000" w:themeColor="text1"/>
          </w:rPr>
          <w:delText xml:space="preserve">If the query was for a </w:delText>
        </w:r>
        <w:r w:rsidDel="00797690">
          <w:rPr>
            <w:rFonts w:cstheme="minorHAnsi"/>
            <w:color w:val="000000" w:themeColor="text1"/>
          </w:rPr>
          <w:delText>Document Form</w:delText>
        </w:r>
        <w:r w:rsidRPr="00C106B9" w:rsidDel="00797690">
          <w:rPr>
            <w:rFonts w:cstheme="minorHAnsi"/>
            <w:color w:val="000000" w:themeColor="text1"/>
          </w:rPr>
          <w:delText xml:space="preserve"> then all of the data as defined in section 6 &amp; 7 that is related to the search results shall be included in the export</w:delText>
        </w:r>
        <w:r w:rsidDel="00797690">
          <w:rPr>
            <w:rFonts w:cstheme="minorHAnsi"/>
            <w:color w:val="000000" w:themeColor="text1"/>
          </w:rPr>
          <w:delText>.</w:delText>
        </w:r>
      </w:del>
    </w:p>
    <w:p w14:paraId="10A1F2BE" w14:textId="08636E68" w:rsidR="005F4718" w:rsidRPr="00C106B9" w:rsidDel="00797690" w:rsidRDefault="005F4718">
      <w:pPr>
        <w:pStyle w:val="ListParagraph"/>
        <w:overflowPunct w:val="0"/>
        <w:autoSpaceDE w:val="0"/>
        <w:autoSpaceDN w:val="0"/>
        <w:spacing w:after="60"/>
        <w:ind w:left="619" w:firstLine="0"/>
        <w:textAlignment w:val="baseline"/>
        <w:rPr>
          <w:del w:id="53078" w:author="Ramasubramani, Hariharan" w:date="2015-07-21T10:18:00Z"/>
          <w:rFonts w:cstheme="minorHAnsi"/>
          <w:color w:val="000000" w:themeColor="text1"/>
        </w:rPr>
        <w:pPrChange w:id="53079" w:author="Ramasubramani, Hariharan" w:date="2015-07-21T10:18:00Z">
          <w:pPr>
            <w:pStyle w:val="ListParagraph"/>
            <w:numPr>
              <w:ilvl w:val="2"/>
              <w:numId w:val="22"/>
            </w:numPr>
            <w:tabs>
              <w:tab w:val="num" w:pos="1458"/>
            </w:tabs>
            <w:overflowPunct w:val="0"/>
            <w:autoSpaceDE w:val="0"/>
            <w:autoSpaceDN w:val="0"/>
            <w:spacing w:after="60"/>
            <w:ind w:left="990" w:firstLine="0"/>
            <w:textAlignment w:val="baseline"/>
          </w:pPr>
        </w:pPrChange>
      </w:pPr>
      <w:del w:id="53080" w:author="Ramasubramani, Hariharan" w:date="2015-07-21T10:18:00Z">
        <w:r w:rsidRPr="00C106B9" w:rsidDel="00797690">
          <w:rPr>
            <w:rFonts w:cstheme="minorHAnsi"/>
            <w:color w:val="000000" w:themeColor="text1"/>
          </w:rPr>
          <w:delText>If the query was for a Document Package then all of the data as defined in section 9 that is related to the search results shall be included in the export</w:delText>
        </w:r>
        <w:r w:rsidDel="00797690">
          <w:rPr>
            <w:rFonts w:cstheme="minorHAnsi"/>
            <w:color w:val="000000" w:themeColor="text1"/>
          </w:rPr>
          <w:delText>.</w:delText>
        </w:r>
      </w:del>
    </w:p>
    <w:p w14:paraId="2FEA290C" w14:textId="2CAF6B02" w:rsidR="005F4718" w:rsidRPr="00C106B9" w:rsidDel="00797690" w:rsidRDefault="005F4718">
      <w:pPr>
        <w:pStyle w:val="ListParagraph"/>
        <w:overflowPunct w:val="0"/>
        <w:autoSpaceDE w:val="0"/>
        <w:autoSpaceDN w:val="0"/>
        <w:spacing w:after="60"/>
        <w:ind w:left="619" w:firstLine="0"/>
        <w:textAlignment w:val="baseline"/>
        <w:rPr>
          <w:del w:id="53081" w:author="Ramasubramani, Hariharan" w:date="2015-07-21T10:18:00Z"/>
          <w:rFonts w:cstheme="minorHAnsi"/>
          <w:color w:val="000000" w:themeColor="text1"/>
        </w:rPr>
        <w:pPrChange w:id="53082" w:author="Ramasubramani, Hariharan" w:date="2015-07-21T10:18:00Z">
          <w:pPr>
            <w:pStyle w:val="ListParagraph"/>
            <w:numPr>
              <w:ilvl w:val="2"/>
              <w:numId w:val="22"/>
            </w:numPr>
            <w:tabs>
              <w:tab w:val="num" w:pos="1458"/>
            </w:tabs>
            <w:overflowPunct w:val="0"/>
            <w:autoSpaceDE w:val="0"/>
            <w:autoSpaceDN w:val="0"/>
            <w:spacing w:after="60"/>
            <w:ind w:left="990" w:firstLine="0"/>
            <w:textAlignment w:val="baseline"/>
          </w:pPr>
        </w:pPrChange>
      </w:pPr>
      <w:del w:id="53083" w:author="Ramasubramani, Hariharan" w:date="2015-07-21T10:18:00Z">
        <w:r w:rsidRPr="00C106B9" w:rsidDel="00797690">
          <w:rPr>
            <w:rFonts w:cstheme="minorHAnsi"/>
            <w:color w:val="000000" w:themeColor="text1"/>
          </w:rPr>
          <w:delText xml:space="preserve">If the query was for a Document </w:delText>
        </w:r>
        <w:r w:rsidDel="00797690">
          <w:rPr>
            <w:rFonts w:cstheme="minorHAnsi"/>
            <w:color w:val="000000" w:themeColor="text1"/>
          </w:rPr>
          <w:delText>Record</w:delText>
        </w:r>
        <w:r w:rsidRPr="00C106B9" w:rsidDel="00797690">
          <w:rPr>
            <w:rFonts w:cstheme="minorHAnsi"/>
            <w:color w:val="000000" w:themeColor="text1"/>
          </w:rPr>
          <w:delText xml:space="preserve"> then all of the data as defined in section </w:delText>
        </w:r>
        <w:r w:rsidDel="00797690">
          <w:rPr>
            <w:rFonts w:cstheme="minorHAnsi"/>
            <w:color w:val="000000" w:themeColor="text1"/>
          </w:rPr>
          <w:delText>5</w:delText>
        </w:r>
        <w:r w:rsidRPr="00C106B9" w:rsidDel="00797690">
          <w:rPr>
            <w:rFonts w:cstheme="minorHAnsi"/>
            <w:color w:val="000000" w:themeColor="text1"/>
          </w:rPr>
          <w:delText xml:space="preserve"> that is related to the search results shall be included in the export</w:delText>
        </w:r>
        <w:r w:rsidDel="00797690">
          <w:rPr>
            <w:rFonts w:cstheme="minorHAnsi"/>
            <w:color w:val="000000" w:themeColor="text1"/>
          </w:rPr>
          <w:delText>.</w:delText>
        </w:r>
      </w:del>
    </w:p>
    <w:p w14:paraId="45356E2A" w14:textId="60A8F335" w:rsidR="005F4718" w:rsidRPr="00C106B9" w:rsidDel="00797690" w:rsidRDefault="005F4718">
      <w:pPr>
        <w:pStyle w:val="ListParagraph"/>
        <w:spacing w:after="60"/>
        <w:ind w:left="619" w:firstLine="0"/>
        <w:rPr>
          <w:del w:id="53084" w:author="Ramasubramani, Hariharan" w:date="2015-07-21T10:18:00Z"/>
          <w:rFonts w:cstheme="minorHAnsi"/>
          <w:color w:val="000000" w:themeColor="text1"/>
        </w:rPr>
        <w:pPrChange w:id="53085" w:author="Ramasubramani, Hariharan" w:date="2015-07-21T10:18:00Z">
          <w:pPr>
            <w:pStyle w:val="ListParagraph"/>
            <w:spacing w:after="60"/>
            <w:ind w:left="1044" w:firstLine="0"/>
          </w:pPr>
        </w:pPrChange>
      </w:pPr>
    </w:p>
    <w:p w14:paraId="2DD01750" w14:textId="464113BF" w:rsidR="005F4718" w:rsidRPr="00C106B9" w:rsidDel="00797690" w:rsidRDefault="005F4718">
      <w:pPr>
        <w:pStyle w:val="ListParagraph"/>
        <w:overflowPunct w:val="0"/>
        <w:autoSpaceDE w:val="0"/>
        <w:autoSpaceDN w:val="0"/>
        <w:spacing w:after="60"/>
        <w:ind w:left="619" w:firstLine="0"/>
        <w:textAlignment w:val="baseline"/>
        <w:rPr>
          <w:del w:id="53086" w:author="Ramasubramani, Hariharan" w:date="2015-07-21T10:18:00Z"/>
          <w:rFonts w:cstheme="minorHAnsi"/>
          <w:color w:val="000000" w:themeColor="text1"/>
        </w:rPr>
        <w:pPrChange w:id="53087" w:author="Ramasubramani, Hariharan" w:date="2015-07-21T10:18:00Z">
          <w:pPr>
            <w:pStyle w:val="ListParagraph"/>
            <w:numPr>
              <w:ilvl w:val="1"/>
              <w:numId w:val="22"/>
            </w:numPr>
            <w:tabs>
              <w:tab w:val="num" w:pos="1170"/>
            </w:tabs>
            <w:overflowPunct w:val="0"/>
            <w:autoSpaceDE w:val="0"/>
            <w:autoSpaceDN w:val="0"/>
            <w:spacing w:after="60"/>
            <w:ind w:left="619" w:firstLine="0"/>
            <w:textAlignment w:val="baseline"/>
          </w:pPr>
        </w:pPrChange>
      </w:pPr>
      <w:del w:id="53088" w:author="Ramasubramani, Hariharan" w:date="2015-07-21T10:18:00Z">
        <w:r w:rsidRPr="00C106B9" w:rsidDel="00797690">
          <w:rPr>
            <w:rFonts w:cstheme="minorHAnsi"/>
            <w:color w:val="000000" w:themeColor="text1"/>
          </w:rPr>
          <w:delText>The system shall provide the ability to select one of the following file types when exporting the Search Results Detail:</w:delText>
        </w:r>
      </w:del>
    </w:p>
    <w:p w14:paraId="231B3653" w14:textId="0499F5D8" w:rsidR="005F4718" w:rsidDel="00797690" w:rsidRDefault="005F4718">
      <w:pPr>
        <w:pStyle w:val="ListParagraph"/>
        <w:overflowPunct w:val="0"/>
        <w:autoSpaceDE w:val="0"/>
        <w:autoSpaceDN w:val="0"/>
        <w:spacing w:after="60"/>
        <w:ind w:left="619" w:firstLine="0"/>
        <w:textAlignment w:val="baseline"/>
        <w:rPr>
          <w:ins w:id="53089" w:author="N0001150" w:date="2015-05-01T06:25:00Z"/>
          <w:del w:id="53090" w:author="Ramasubramani, Hariharan" w:date="2015-07-21T10:18:00Z"/>
          <w:rFonts w:cstheme="minorHAnsi"/>
          <w:color w:val="000000" w:themeColor="text1"/>
        </w:rPr>
        <w:pPrChange w:id="53091" w:author="Ramasubramani, Hariharan" w:date="2015-07-21T10:18:00Z">
          <w:pPr>
            <w:pStyle w:val="ListParagraph"/>
            <w:numPr>
              <w:ilvl w:val="2"/>
              <w:numId w:val="22"/>
            </w:numPr>
            <w:tabs>
              <w:tab w:val="num" w:pos="1458"/>
            </w:tabs>
            <w:overflowPunct w:val="0"/>
            <w:autoSpaceDE w:val="0"/>
            <w:autoSpaceDN w:val="0"/>
            <w:spacing w:after="60"/>
            <w:ind w:left="990" w:firstLine="0"/>
            <w:textAlignment w:val="baseline"/>
          </w:pPr>
        </w:pPrChange>
      </w:pPr>
      <w:del w:id="53092" w:author="Ramasubramani, Hariharan" w:date="2015-07-21T10:18:00Z">
        <w:r w:rsidRPr="00C106B9" w:rsidDel="00797690">
          <w:rPr>
            <w:rFonts w:cstheme="minorHAnsi"/>
            <w:color w:val="000000" w:themeColor="text1"/>
          </w:rPr>
          <w:delText>MS Excel</w:delText>
        </w:r>
      </w:del>
    </w:p>
    <w:p w14:paraId="59F02E3A" w14:textId="3DFAF286" w:rsidR="006C0F9F" w:rsidDel="00797690" w:rsidRDefault="006C0F9F">
      <w:pPr>
        <w:pStyle w:val="ListParagraph"/>
        <w:overflowPunct w:val="0"/>
        <w:autoSpaceDE w:val="0"/>
        <w:autoSpaceDN w:val="0"/>
        <w:spacing w:after="60"/>
        <w:ind w:left="619" w:firstLine="0"/>
        <w:textAlignment w:val="baseline"/>
        <w:rPr>
          <w:ins w:id="53093" w:author="N0001150" w:date="2015-05-01T06:30:00Z"/>
          <w:del w:id="53094" w:author="Ramasubramani, Hariharan" w:date="2015-07-21T10:18:00Z"/>
          <w:rFonts w:cstheme="minorHAnsi"/>
          <w:color w:val="000000" w:themeColor="text1"/>
        </w:rPr>
        <w:pPrChange w:id="53095" w:author="Ramasubramani, Hariharan" w:date="2015-07-21T10:18:00Z">
          <w:pPr>
            <w:pStyle w:val="ListParagraph"/>
            <w:numPr>
              <w:ilvl w:val="3"/>
              <w:numId w:val="22"/>
            </w:numPr>
            <w:tabs>
              <w:tab w:val="num" w:pos="2459"/>
            </w:tabs>
            <w:overflowPunct w:val="0"/>
            <w:autoSpaceDE w:val="0"/>
            <w:autoSpaceDN w:val="0"/>
            <w:spacing w:after="60"/>
            <w:ind w:left="1883" w:firstLine="0"/>
            <w:textAlignment w:val="baseline"/>
          </w:pPr>
        </w:pPrChange>
      </w:pPr>
      <w:ins w:id="53096" w:author="N0001150" w:date="2015-05-01T06:27:00Z">
        <w:del w:id="53097" w:author="Ramasubramani, Hariharan" w:date="2015-07-21T10:18:00Z">
          <w:r w:rsidDel="00797690">
            <w:rPr>
              <w:rFonts w:cstheme="minorHAnsi"/>
              <w:color w:val="000000" w:themeColor="text1"/>
            </w:rPr>
            <w:delText>A tab delimited file will be created which can be opened in Excel</w:delText>
          </w:r>
        </w:del>
      </w:ins>
    </w:p>
    <w:p w14:paraId="7AC442D0" w14:textId="27309C99" w:rsidR="006C0F9F" w:rsidDel="00797690" w:rsidRDefault="006C0F9F">
      <w:pPr>
        <w:pStyle w:val="ListParagraph"/>
        <w:overflowPunct w:val="0"/>
        <w:autoSpaceDE w:val="0"/>
        <w:autoSpaceDN w:val="0"/>
        <w:spacing w:after="60"/>
        <w:ind w:left="619" w:firstLine="0"/>
        <w:textAlignment w:val="baseline"/>
        <w:rPr>
          <w:ins w:id="53098" w:author="N0001150" w:date="2015-05-01T06:27:00Z"/>
          <w:del w:id="53099" w:author="Ramasubramani, Hariharan" w:date="2015-07-21T10:18:00Z"/>
          <w:rFonts w:cstheme="minorHAnsi"/>
          <w:color w:val="000000" w:themeColor="text1"/>
        </w:rPr>
        <w:pPrChange w:id="53100" w:author="Ramasubramani, Hariharan" w:date="2015-07-21T10:18:00Z">
          <w:pPr>
            <w:pStyle w:val="ListParagraph"/>
            <w:numPr>
              <w:ilvl w:val="3"/>
              <w:numId w:val="22"/>
            </w:numPr>
            <w:tabs>
              <w:tab w:val="num" w:pos="2459"/>
            </w:tabs>
            <w:overflowPunct w:val="0"/>
            <w:autoSpaceDE w:val="0"/>
            <w:autoSpaceDN w:val="0"/>
            <w:spacing w:after="60"/>
            <w:ind w:left="1883" w:firstLine="0"/>
            <w:textAlignment w:val="baseline"/>
          </w:pPr>
        </w:pPrChange>
      </w:pPr>
      <w:ins w:id="53101" w:author="N0001150" w:date="2015-05-01T06:30:00Z">
        <w:del w:id="53102" w:author="Ramasubramani, Hariharan" w:date="2015-07-21T10:18:00Z">
          <w:r w:rsidDel="00797690">
            <w:rPr>
              <w:rFonts w:cstheme="minorHAnsi"/>
              <w:color w:val="000000" w:themeColor="text1"/>
            </w:rPr>
            <w:delText xml:space="preserve">Double clicking </w:delText>
          </w:r>
        </w:del>
      </w:ins>
      <w:ins w:id="53103" w:author="N0001150" w:date="2015-05-01T06:31:00Z">
        <w:del w:id="53104" w:author="Ramasubramani, Hariharan" w:date="2015-07-21T10:18:00Z">
          <w:r w:rsidDel="00797690">
            <w:rPr>
              <w:rFonts w:cstheme="minorHAnsi"/>
              <w:color w:val="000000" w:themeColor="text1"/>
            </w:rPr>
            <w:delText>the</w:delText>
          </w:r>
        </w:del>
      </w:ins>
      <w:ins w:id="53105" w:author="N0001150" w:date="2015-05-01T06:30:00Z">
        <w:del w:id="53106" w:author="Ramasubramani, Hariharan" w:date="2015-07-21T10:18:00Z">
          <w:r w:rsidDel="00797690">
            <w:rPr>
              <w:rFonts w:cstheme="minorHAnsi"/>
              <w:color w:val="000000" w:themeColor="text1"/>
            </w:rPr>
            <w:delText xml:space="preserve"> file will cause it to be opened in Excel</w:delText>
          </w:r>
        </w:del>
      </w:ins>
    </w:p>
    <w:p w14:paraId="6CEEAE3A" w14:textId="7719F0DA" w:rsidR="006C0F9F" w:rsidDel="00797690" w:rsidRDefault="006C0F9F">
      <w:pPr>
        <w:pStyle w:val="ListParagraph"/>
        <w:overflowPunct w:val="0"/>
        <w:autoSpaceDE w:val="0"/>
        <w:autoSpaceDN w:val="0"/>
        <w:spacing w:after="60"/>
        <w:ind w:left="619" w:firstLine="0"/>
        <w:textAlignment w:val="baseline"/>
        <w:rPr>
          <w:ins w:id="53107" w:author="N0001150" w:date="2015-05-01T06:28:00Z"/>
          <w:del w:id="53108" w:author="Ramasubramani, Hariharan" w:date="2015-07-21T10:18:00Z"/>
          <w:rFonts w:cstheme="minorHAnsi"/>
          <w:color w:val="000000" w:themeColor="text1"/>
        </w:rPr>
        <w:pPrChange w:id="53109" w:author="Ramasubramani, Hariharan" w:date="2015-07-21T10:18:00Z">
          <w:pPr>
            <w:pStyle w:val="ListParagraph"/>
            <w:numPr>
              <w:ilvl w:val="3"/>
              <w:numId w:val="22"/>
            </w:numPr>
            <w:tabs>
              <w:tab w:val="num" w:pos="2459"/>
            </w:tabs>
            <w:overflowPunct w:val="0"/>
            <w:autoSpaceDE w:val="0"/>
            <w:autoSpaceDN w:val="0"/>
            <w:spacing w:after="60"/>
            <w:ind w:left="1883" w:firstLine="0"/>
            <w:textAlignment w:val="baseline"/>
          </w:pPr>
        </w:pPrChange>
      </w:pPr>
      <w:ins w:id="53110" w:author="N0001150" w:date="2015-05-01T06:27:00Z">
        <w:del w:id="53111" w:author="Ramasubramani, Hariharan" w:date="2015-07-21T10:18:00Z">
          <w:r w:rsidDel="00797690">
            <w:rPr>
              <w:rFonts w:cstheme="minorHAnsi"/>
              <w:color w:val="000000" w:themeColor="text1"/>
            </w:rPr>
            <w:delText xml:space="preserve">Excel </w:delText>
          </w:r>
        </w:del>
      </w:ins>
      <w:ins w:id="53112" w:author="N0001150" w:date="2015-05-01T06:31:00Z">
        <w:del w:id="53113" w:author="Ramasubramani, Hariharan" w:date="2015-07-21T10:18:00Z">
          <w:r w:rsidDel="00797690">
            <w:rPr>
              <w:rFonts w:cstheme="minorHAnsi"/>
              <w:color w:val="000000" w:themeColor="text1"/>
            </w:rPr>
            <w:delText xml:space="preserve">will apply default </w:delText>
          </w:r>
        </w:del>
      </w:ins>
      <w:ins w:id="53114" w:author="N0001150" w:date="2015-05-01T06:27:00Z">
        <w:del w:id="53115" w:author="Ramasubramani, Hariharan" w:date="2015-07-21T10:18:00Z">
          <w:r w:rsidDel="00797690">
            <w:rPr>
              <w:rFonts w:cstheme="minorHAnsi"/>
              <w:color w:val="000000" w:themeColor="text1"/>
            </w:rPr>
            <w:delText>formatting to all columns</w:delText>
          </w:r>
        </w:del>
      </w:ins>
    </w:p>
    <w:p w14:paraId="034920D2" w14:textId="0F6BCF09" w:rsidR="006C0F9F" w:rsidDel="00797690" w:rsidRDefault="006C0F9F">
      <w:pPr>
        <w:pStyle w:val="ListParagraph"/>
        <w:overflowPunct w:val="0"/>
        <w:autoSpaceDE w:val="0"/>
        <w:autoSpaceDN w:val="0"/>
        <w:spacing w:after="60"/>
        <w:ind w:left="619" w:firstLine="0"/>
        <w:textAlignment w:val="baseline"/>
        <w:rPr>
          <w:ins w:id="53116" w:author="N0001150" w:date="2015-05-01T06:27:00Z"/>
          <w:del w:id="53117" w:author="Ramasubramani, Hariharan" w:date="2015-07-21T10:18:00Z"/>
          <w:rFonts w:cstheme="minorHAnsi"/>
          <w:color w:val="000000" w:themeColor="text1"/>
        </w:rPr>
        <w:pPrChange w:id="53118" w:author="Ramasubramani, Hariharan" w:date="2015-07-21T10:18:00Z">
          <w:pPr>
            <w:pStyle w:val="ListParagraph"/>
            <w:numPr>
              <w:ilvl w:val="3"/>
              <w:numId w:val="22"/>
            </w:numPr>
            <w:tabs>
              <w:tab w:val="num" w:pos="2459"/>
            </w:tabs>
            <w:overflowPunct w:val="0"/>
            <w:autoSpaceDE w:val="0"/>
            <w:autoSpaceDN w:val="0"/>
            <w:spacing w:after="60"/>
            <w:ind w:left="1883" w:firstLine="0"/>
            <w:textAlignment w:val="baseline"/>
          </w:pPr>
        </w:pPrChange>
      </w:pPr>
      <w:ins w:id="53119" w:author="N0001150" w:date="2015-05-01T06:28:00Z">
        <w:del w:id="53120" w:author="Ramasubramani, Hariharan" w:date="2015-07-21T10:18:00Z">
          <w:r w:rsidDel="00797690">
            <w:rPr>
              <w:rFonts w:cstheme="minorHAnsi"/>
              <w:color w:val="000000" w:themeColor="text1"/>
            </w:rPr>
            <w:delText xml:space="preserve">Users will </w:delText>
          </w:r>
        </w:del>
      </w:ins>
      <w:ins w:id="53121" w:author="N0001150" w:date="2015-05-01T06:33:00Z">
        <w:del w:id="53122" w:author="Ramasubramani, Hariharan" w:date="2015-07-21T10:18:00Z">
          <w:r w:rsidDel="00797690">
            <w:rPr>
              <w:rFonts w:cstheme="minorHAnsi"/>
              <w:color w:val="000000" w:themeColor="text1"/>
            </w:rPr>
            <w:delText xml:space="preserve">use Excel to alter formatting </w:delText>
          </w:r>
        </w:del>
      </w:ins>
    </w:p>
    <w:p w14:paraId="0DE87348" w14:textId="28875F71" w:rsidR="006C0F9F" w:rsidDel="00797690" w:rsidRDefault="006C0F9F">
      <w:pPr>
        <w:pStyle w:val="ListParagraph"/>
        <w:overflowPunct w:val="0"/>
        <w:autoSpaceDE w:val="0"/>
        <w:autoSpaceDN w:val="0"/>
        <w:spacing w:after="60"/>
        <w:ind w:left="619" w:firstLine="0"/>
        <w:textAlignment w:val="baseline"/>
        <w:rPr>
          <w:ins w:id="53123" w:author="N0001150" w:date="2015-05-01T06:27:00Z"/>
          <w:del w:id="53124" w:author="Ramasubramani, Hariharan" w:date="2015-07-21T10:18:00Z"/>
          <w:rFonts w:cstheme="minorHAnsi"/>
          <w:color w:val="000000" w:themeColor="text1"/>
        </w:rPr>
        <w:pPrChange w:id="53125" w:author="Ramasubramani, Hariharan" w:date="2015-07-21T10:18:00Z">
          <w:pPr>
            <w:pStyle w:val="ListParagraph"/>
            <w:numPr>
              <w:ilvl w:val="3"/>
              <w:numId w:val="22"/>
            </w:numPr>
            <w:tabs>
              <w:tab w:val="num" w:pos="2459"/>
            </w:tabs>
            <w:overflowPunct w:val="0"/>
            <w:autoSpaceDE w:val="0"/>
            <w:autoSpaceDN w:val="0"/>
            <w:spacing w:after="60"/>
            <w:ind w:left="1883" w:firstLine="0"/>
            <w:textAlignment w:val="baseline"/>
          </w:pPr>
        </w:pPrChange>
      </w:pPr>
      <w:ins w:id="53126" w:author="N0001150" w:date="2015-05-01T06:30:00Z">
        <w:del w:id="53127" w:author="Ramasubramani, Hariharan" w:date="2015-07-21T10:18:00Z">
          <w:r w:rsidDel="00797690">
            <w:rPr>
              <w:rFonts w:cstheme="minorHAnsi"/>
              <w:color w:val="000000" w:themeColor="text1"/>
            </w:rPr>
            <w:delText>Columns that contain buttons will not be exported to Excel</w:delText>
          </w:r>
        </w:del>
      </w:ins>
    </w:p>
    <w:p w14:paraId="4619EA81" w14:textId="6C653675" w:rsidR="006C0F9F" w:rsidRPr="006C0F9F" w:rsidDel="00797690" w:rsidRDefault="006C0F9F">
      <w:pPr>
        <w:overflowPunct w:val="0"/>
        <w:autoSpaceDE w:val="0"/>
        <w:autoSpaceDN w:val="0"/>
        <w:spacing w:after="60"/>
        <w:ind w:left="619" w:firstLine="0"/>
        <w:textAlignment w:val="baseline"/>
        <w:rPr>
          <w:ins w:id="53128" w:author="N0001150" w:date="2015-05-01T06:26:00Z"/>
          <w:del w:id="53129" w:author="Ramasubramani, Hariharan" w:date="2015-07-21T10:18:00Z"/>
          <w:rFonts w:cstheme="minorHAnsi"/>
          <w:color w:val="000000" w:themeColor="text1"/>
          <w:rPrChange w:id="53130" w:author="N0001150" w:date="2015-05-01T06:30:00Z">
            <w:rPr>
              <w:ins w:id="53131" w:author="N0001150" w:date="2015-05-01T06:26:00Z"/>
              <w:del w:id="53132" w:author="Ramasubramani, Hariharan" w:date="2015-07-21T10:18:00Z"/>
            </w:rPr>
          </w:rPrChange>
        </w:rPr>
        <w:pPrChange w:id="53133" w:author="Ramasubramani, Hariharan" w:date="2015-07-21T10:18:00Z">
          <w:pPr>
            <w:pStyle w:val="ListParagraph"/>
            <w:numPr>
              <w:ilvl w:val="3"/>
              <w:numId w:val="22"/>
            </w:numPr>
            <w:tabs>
              <w:tab w:val="num" w:pos="2459"/>
            </w:tabs>
            <w:overflowPunct w:val="0"/>
            <w:autoSpaceDE w:val="0"/>
            <w:autoSpaceDN w:val="0"/>
            <w:spacing w:after="60"/>
            <w:ind w:left="1883" w:firstLine="0"/>
            <w:textAlignment w:val="baseline"/>
          </w:pPr>
        </w:pPrChange>
      </w:pPr>
    </w:p>
    <w:p w14:paraId="79C0E6DF" w14:textId="01E7207E" w:rsidR="006C0F9F" w:rsidRPr="00C106B9" w:rsidDel="00797690" w:rsidRDefault="006C0F9F">
      <w:pPr>
        <w:pStyle w:val="ListParagraph"/>
        <w:overflowPunct w:val="0"/>
        <w:autoSpaceDE w:val="0"/>
        <w:autoSpaceDN w:val="0"/>
        <w:spacing w:after="60"/>
        <w:ind w:left="619" w:firstLine="0"/>
        <w:textAlignment w:val="baseline"/>
        <w:rPr>
          <w:del w:id="53134" w:author="Ramasubramani, Hariharan" w:date="2015-07-21T10:18:00Z"/>
          <w:rFonts w:cstheme="minorHAnsi"/>
          <w:color w:val="000000" w:themeColor="text1"/>
        </w:rPr>
        <w:pPrChange w:id="53135" w:author="Ramasubramani, Hariharan" w:date="2015-07-21T10:18:00Z">
          <w:pPr>
            <w:pStyle w:val="ListParagraph"/>
            <w:numPr>
              <w:ilvl w:val="2"/>
              <w:numId w:val="22"/>
            </w:numPr>
            <w:tabs>
              <w:tab w:val="num" w:pos="1458"/>
            </w:tabs>
            <w:overflowPunct w:val="0"/>
            <w:autoSpaceDE w:val="0"/>
            <w:autoSpaceDN w:val="0"/>
            <w:spacing w:after="60"/>
            <w:ind w:left="990" w:firstLine="0"/>
            <w:textAlignment w:val="baseline"/>
          </w:pPr>
        </w:pPrChange>
      </w:pPr>
    </w:p>
    <w:p w14:paraId="65FFD4F5" w14:textId="251C3D11" w:rsidR="005F4718" w:rsidDel="00797690" w:rsidRDefault="009641A4">
      <w:pPr>
        <w:pStyle w:val="ListParagraph"/>
        <w:overflowPunct w:val="0"/>
        <w:autoSpaceDE w:val="0"/>
        <w:autoSpaceDN w:val="0"/>
        <w:spacing w:after="60"/>
        <w:ind w:left="619" w:firstLine="0"/>
        <w:textAlignment w:val="baseline"/>
        <w:rPr>
          <w:ins w:id="53136" w:author="N0001150" w:date="2015-05-01T06:21:00Z"/>
          <w:del w:id="53137" w:author="Ramasubramani, Hariharan" w:date="2015-07-21T10:18:00Z"/>
          <w:rFonts w:cstheme="minorHAnsi"/>
          <w:color w:val="000000" w:themeColor="text1"/>
        </w:rPr>
        <w:pPrChange w:id="53138" w:author="Ramasubramani, Hariharan" w:date="2015-07-21T10:18:00Z">
          <w:pPr>
            <w:pStyle w:val="ListParagraph"/>
            <w:numPr>
              <w:ilvl w:val="2"/>
              <w:numId w:val="22"/>
            </w:numPr>
            <w:tabs>
              <w:tab w:val="num" w:pos="1458"/>
            </w:tabs>
            <w:overflowPunct w:val="0"/>
            <w:autoSpaceDE w:val="0"/>
            <w:autoSpaceDN w:val="0"/>
            <w:spacing w:after="60"/>
            <w:ind w:left="990" w:firstLine="0"/>
            <w:textAlignment w:val="baseline"/>
          </w:pPr>
        </w:pPrChange>
      </w:pPr>
      <w:del w:id="53139" w:author="Ramasubramani, Hariharan" w:date="2015-07-21T10:18:00Z">
        <w:r w:rsidDel="00797690">
          <w:rPr>
            <w:rFonts w:cstheme="minorHAnsi"/>
            <w:color w:val="000000" w:themeColor="text1"/>
          </w:rPr>
          <w:delText>Requirement Removed (CR621)</w:delText>
        </w:r>
      </w:del>
    </w:p>
    <w:p w14:paraId="6CE6E776" w14:textId="475F7B4F" w:rsidR="000B754E" w:rsidRPr="002642AE" w:rsidDel="00797690" w:rsidRDefault="000B754E">
      <w:pPr>
        <w:pStyle w:val="ListParagraph"/>
        <w:overflowPunct w:val="0"/>
        <w:autoSpaceDE w:val="0"/>
        <w:autoSpaceDN w:val="0"/>
        <w:spacing w:after="60"/>
        <w:ind w:left="619" w:firstLine="0"/>
        <w:textAlignment w:val="baseline"/>
        <w:rPr>
          <w:del w:id="53140" w:author="Ramasubramani, Hariharan" w:date="2015-07-21T10:18:00Z"/>
          <w:rFonts w:cstheme="minorHAnsi"/>
          <w:color w:val="000000" w:themeColor="text1"/>
        </w:rPr>
        <w:pPrChange w:id="53141" w:author="Ramasubramani, Hariharan" w:date="2015-07-21T10:18:00Z">
          <w:pPr>
            <w:pStyle w:val="ListParagraph"/>
            <w:numPr>
              <w:ilvl w:val="2"/>
              <w:numId w:val="22"/>
            </w:numPr>
            <w:tabs>
              <w:tab w:val="num" w:pos="1458"/>
            </w:tabs>
            <w:overflowPunct w:val="0"/>
            <w:autoSpaceDE w:val="0"/>
            <w:autoSpaceDN w:val="0"/>
            <w:spacing w:after="60"/>
            <w:ind w:left="990" w:firstLine="0"/>
            <w:textAlignment w:val="baseline"/>
          </w:pPr>
        </w:pPrChange>
      </w:pPr>
    </w:p>
    <w:p w14:paraId="2299ADCC" w14:textId="350A6023" w:rsidR="005F4718" w:rsidRPr="00C106B9" w:rsidDel="00797690" w:rsidRDefault="005F4718">
      <w:pPr>
        <w:pStyle w:val="ListParagraph"/>
        <w:tabs>
          <w:tab w:val="left" w:pos="2088"/>
        </w:tabs>
        <w:spacing w:after="60"/>
        <w:ind w:left="619" w:firstLine="0"/>
        <w:rPr>
          <w:del w:id="53142" w:author="Ramasubramani, Hariharan" w:date="2015-07-21T10:18:00Z"/>
          <w:rFonts w:cstheme="minorHAnsi"/>
          <w:color w:val="000000" w:themeColor="text1"/>
        </w:rPr>
        <w:pPrChange w:id="53143" w:author="Ramasubramani, Hariharan" w:date="2015-07-21T10:18:00Z">
          <w:pPr>
            <w:pStyle w:val="ListParagraph"/>
            <w:tabs>
              <w:tab w:val="left" w:pos="2088"/>
            </w:tabs>
            <w:spacing w:after="60"/>
            <w:ind w:left="1044" w:firstLine="0"/>
          </w:pPr>
        </w:pPrChange>
      </w:pPr>
      <w:del w:id="53144" w:author="Ramasubramani, Hariharan" w:date="2015-07-21T10:18:00Z">
        <w:r w:rsidRPr="00C106B9" w:rsidDel="00797690">
          <w:rPr>
            <w:rFonts w:cstheme="minorHAnsi"/>
            <w:color w:val="000000" w:themeColor="text1"/>
          </w:rPr>
          <w:tab/>
        </w:r>
      </w:del>
    </w:p>
    <w:p w14:paraId="7CAD2912" w14:textId="6A1701C5" w:rsidR="005F4718" w:rsidRPr="00C106B9" w:rsidDel="00797690" w:rsidRDefault="005F4718">
      <w:pPr>
        <w:pStyle w:val="ListParagraph"/>
        <w:overflowPunct w:val="0"/>
        <w:autoSpaceDE w:val="0"/>
        <w:autoSpaceDN w:val="0"/>
        <w:spacing w:after="60"/>
        <w:ind w:left="619" w:firstLine="0"/>
        <w:textAlignment w:val="baseline"/>
        <w:rPr>
          <w:del w:id="53145" w:author="Ramasubramani, Hariharan" w:date="2015-07-21T10:18:00Z"/>
          <w:rFonts w:cstheme="minorHAnsi"/>
          <w:color w:val="000000" w:themeColor="text1"/>
        </w:rPr>
        <w:pPrChange w:id="53146" w:author="Ramasubramani, Hariharan" w:date="2015-07-21T10:18:00Z">
          <w:pPr>
            <w:pStyle w:val="ListParagraph"/>
            <w:numPr>
              <w:ilvl w:val="1"/>
              <w:numId w:val="22"/>
            </w:numPr>
            <w:tabs>
              <w:tab w:val="num" w:pos="1170"/>
            </w:tabs>
            <w:overflowPunct w:val="0"/>
            <w:autoSpaceDE w:val="0"/>
            <w:autoSpaceDN w:val="0"/>
            <w:spacing w:after="60"/>
            <w:ind w:left="619" w:firstLine="0"/>
            <w:textAlignment w:val="baseline"/>
          </w:pPr>
        </w:pPrChange>
      </w:pPr>
      <w:del w:id="53147" w:author="Ramasubramani, Hariharan" w:date="2015-07-21T10:18:00Z">
        <w:r w:rsidRPr="00C106B9" w:rsidDel="00797690">
          <w:rPr>
            <w:rFonts w:cstheme="minorHAnsi"/>
            <w:color w:val="000000" w:themeColor="text1"/>
          </w:rPr>
          <w:delText>The system shall allow the ability to specify the location to save the export.</w:delText>
        </w:r>
      </w:del>
    </w:p>
    <w:p w14:paraId="1A0DA010" w14:textId="0FABC15B" w:rsidR="005F4718" w:rsidRPr="00C106B9" w:rsidDel="00797690" w:rsidRDefault="005F4718">
      <w:pPr>
        <w:pStyle w:val="ListParagraph"/>
        <w:spacing w:after="60"/>
        <w:ind w:left="619" w:firstLine="0"/>
        <w:rPr>
          <w:del w:id="53148" w:author="Ramasubramani, Hariharan" w:date="2015-07-21T10:18:00Z"/>
          <w:rFonts w:cstheme="minorHAnsi"/>
          <w:color w:val="000000" w:themeColor="text1"/>
        </w:rPr>
      </w:pPr>
    </w:p>
    <w:p w14:paraId="17C2377E" w14:textId="1D60EF3A" w:rsidR="005F4718" w:rsidRPr="00C106B9" w:rsidDel="00797690" w:rsidRDefault="005F4718">
      <w:pPr>
        <w:pStyle w:val="ListParagraph"/>
        <w:overflowPunct w:val="0"/>
        <w:autoSpaceDE w:val="0"/>
        <w:autoSpaceDN w:val="0"/>
        <w:spacing w:after="60"/>
        <w:ind w:left="619" w:firstLine="0"/>
        <w:textAlignment w:val="baseline"/>
        <w:rPr>
          <w:del w:id="53149" w:author="Ramasubramani, Hariharan" w:date="2015-07-21T10:18:00Z"/>
          <w:rFonts w:cstheme="minorHAnsi"/>
          <w:color w:val="000000" w:themeColor="text1"/>
        </w:rPr>
        <w:pPrChange w:id="53150" w:author="Ramasubramani, Hariharan" w:date="2015-07-21T10:18:00Z">
          <w:pPr>
            <w:pStyle w:val="ListParagraph"/>
            <w:numPr>
              <w:ilvl w:val="1"/>
              <w:numId w:val="22"/>
            </w:numPr>
            <w:tabs>
              <w:tab w:val="num" w:pos="1170"/>
            </w:tabs>
            <w:overflowPunct w:val="0"/>
            <w:autoSpaceDE w:val="0"/>
            <w:autoSpaceDN w:val="0"/>
            <w:spacing w:after="60"/>
            <w:ind w:left="619" w:firstLine="0"/>
            <w:textAlignment w:val="baseline"/>
          </w:pPr>
        </w:pPrChange>
      </w:pPr>
      <w:del w:id="53151" w:author="Ramasubramani, Hariharan" w:date="2015-07-21T10:18:00Z">
        <w:r w:rsidRPr="00C106B9" w:rsidDel="00797690">
          <w:rPr>
            <w:rFonts w:cstheme="minorHAnsi"/>
            <w:color w:val="000000" w:themeColor="text1"/>
          </w:rPr>
          <w:delText xml:space="preserve">FRMS data tables shall be available in the approved solution for </w:delText>
        </w:r>
        <w:r w:rsidDel="00797690">
          <w:rPr>
            <w:rFonts w:cstheme="minorHAnsi"/>
            <w:color w:val="000000" w:themeColor="text1"/>
          </w:rPr>
          <w:delText xml:space="preserve">read only </w:delText>
        </w:r>
        <w:r w:rsidRPr="00C106B9" w:rsidDel="00797690">
          <w:rPr>
            <w:rFonts w:cstheme="minorHAnsi"/>
            <w:color w:val="000000" w:themeColor="text1"/>
          </w:rPr>
          <w:delText>adhoc reporting</w:delText>
        </w:r>
        <w:r w:rsidDel="00797690">
          <w:rPr>
            <w:rFonts w:cstheme="minorHAnsi"/>
            <w:color w:val="000000" w:themeColor="text1"/>
          </w:rPr>
          <w:delText>.</w:delText>
        </w:r>
        <w:r w:rsidRPr="00C106B9" w:rsidDel="00797690">
          <w:rPr>
            <w:rFonts w:cstheme="minorHAnsi"/>
            <w:color w:val="000000" w:themeColor="text1"/>
          </w:rPr>
          <w:delText xml:space="preserve"> </w:delText>
        </w:r>
        <w:r w:rsidDel="00797690">
          <w:rPr>
            <w:rFonts w:cstheme="minorHAnsi"/>
            <w:color w:val="000000" w:themeColor="text1"/>
          </w:rPr>
          <w:delText>(E.g. data base graphical query tool.)</w:delText>
        </w:r>
      </w:del>
    </w:p>
    <w:p w14:paraId="10D7A0A9" w14:textId="2AC650A6" w:rsidR="005F4718" w:rsidDel="00797690" w:rsidRDefault="005F4718">
      <w:pPr>
        <w:pStyle w:val="ListParagraph"/>
        <w:spacing w:after="60"/>
        <w:ind w:left="619" w:firstLine="0"/>
        <w:rPr>
          <w:del w:id="53152" w:author="Ramasubramani, Hariharan" w:date="2015-07-21T10:18:00Z"/>
          <w:rFonts w:cstheme="minorHAnsi"/>
          <w:color w:val="000000" w:themeColor="text1"/>
        </w:rPr>
      </w:pPr>
    </w:p>
    <w:p w14:paraId="3B3B3C9A" w14:textId="1510BC36" w:rsidR="005F4718" w:rsidDel="00797690" w:rsidRDefault="005F4718">
      <w:pPr>
        <w:pStyle w:val="ListParagraph"/>
        <w:overflowPunct w:val="0"/>
        <w:autoSpaceDE w:val="0"/>
        <w:autoSpaceDN w:val="0"/>
        <w:spacing w:after="60"/>
        <w:ind w:left="619" w:firstLine="0"/>
        <w:textAlignment w:val="baseline"/>
        <w:rPr>
          <w:del w:id="53153" w:author="Ramasubramani, Hariharan" w:date="2015-07-21T10:18:00Z"/>
          <w:rFonts w:cstheme="minorHAnsi"/>
          <w:color w:val="000000" w:themeColor="text1"/>
        </w:rPr>
        <w:pPrChange w:id="53154" w:author="Ramasubramani, Hariharan" w:date="2015-07-21T10:18:00Z">
          <w:pPr>
            <w:pStyle w:val="ListParagraph"/>
            <w:numPr>
              <w:ilvl w:val="1"/>
              <w:numId w:val="22"/>
            </w:numPr>
            <w:tabs>
              <w:tab w:val="num" w:pos="1170"/>
            </w:tabs>
            <w:overflowPunct w:val="0"/>
            <w:autoSpaceDE w:val="0"/>
            <w:autoSpaceDN w:val="0"/>
            <w:spacing w:after="60"/>
            <w:ind w:left="619" w:firstLine="0"/>
            <w:textAlignment w:val="baseline"/>
          </w:pPr>
        </w:pPrChange>
      </w:pPr>
      <w:del w:id="53155" w:author="Ramasubramani, Hariharan" w:date="2015-07-21T10:18:00Z">
        <w:r w:rsidDel="00797690">
          <w:rPr>
            <w:rFonts w:cstheme="minorHAnsi"/>
            <w:color w:val="000000" w:themeColor="text1"/>
          </w:rPr>
          <w:delText>The system shall have the ability to retain search results when a detail is selected for viewing. (CR 289)</w:delText>
        </w:r>
      </w:del>
    </w:p>
    <w:p w14:paraId="6A90A52D" w14:textId="3E11172B" w:rsidR="005F4718" w:rsidDel="00797690" w:rsidRDefault="005F4718">
      <w:pPr>
        <w:pStyle w:val="ListParagraph"/>
        <w:overflowPunct w:val="0"/>
        <w:autoSpaceDE w:val="0"/>
        <w:autoSpaceDN w:val="0"/>
        <w:spacing w:after="60"/>
        <w:ind w:left="619" w:firstLine="0"/>
        <w:textAlignment w:val="baseline"/>
        <w:rPr>
          <w:del w:id="53156" w:author="Ramasubramani, Hariharan" w:date="2015-07-21T10:18:00Z"/>
          <w:rFonts w:cstheme="minorHAnsi"/>
          <w:color w:val="000000" w:themeColor="text1"/>
        </w:rPr>
        <w:pPrChange w:id="53157" w:author="Ramasubramani, Hariharan" w:date="2015-07-21T10:18:00Z">
          <w:pPr>
            <w:pStyle w:val="ListParagraph"/>
            <w:numPr>
              <w:ilvl w:val="2"/>
              <w:numId w:val="22"/>
            </w:numPr>
            <w:tabs>
              <w:tab w:val="num" w:pos="1458"/>
            </w:tabs>
            <w:overflowPunct w:val="0"/>
            <w:autoSpaceDE w:val="0"/>
            <w:autoSpaceDN w:val="0"/>
            <w:spacing w:after="60"/>
            <w:ind w:left="990" w:firstLine="0"/>
            <w:textAlignment w:val="baseline"/>
          </w:pPr>
        </w:pPrChange>
      </w:pPr>
      <w:del w:id="53158" w:author="Ramasubramani, Hariharan" w:date="2015-07-21T10:18:00Z">
        <w:r w:rsidDel="00797690">
          <w:rPr>
            <w:rFonts w:cstheme="minorHAnsi"/>
            <w:color w:val="000000" w:themeColor="text1"/>
          </w:rPr>
          <w:delText>Life Expiration shall be editable in the search results view</w:delText>
        </w:r>
      </w:del>
    </w:p>
    <w:p w14:paraId="4A1DA941" w14:textId="38CE89BF" w:rsidR="005F4718" w:rsidDel="00797690" w:rsidRDefault="005F4718">
      <w:pPr>
        <w:pStyle w:val="ListParagraph"/>
        <w:overflowPunct w:val="0"/>
        <w:autoSpaceDE w:val="0"/>
        <w:autoSpaceDN w:val="0"/>
        <w:spacing w:after="60"/>
        <w:ind w:left="619" w:firstLine="0"/>
        <w:textAlignment w:val="baseline"/>
        <w:rPr>
          <w:del w:id="53159" w:author="Ramasubramani, Hariharan" w:date="2015-07-21T10:18:00Z"/>
          <w:rFonts w:cstheme="minorHAnsi"/>
          <w:color w:val="000000" w:themeColor="text1"/>
        </w:rPr>
        <w:pPrChange w:id="53160" w:author="Ramasubramani, Hariharan" w:date="2015-07-21T10:18:00Z">
          <w:pPr>
            <w:pStyle w:val="ListParagraph"/>
            <w:numPr>
              <w:ilvl w:val="3"/>
              <w:numId w:val="22"/>
            </w:numPr>
            <w:tabs>
              <w:tab w:val="num" w:pos="2459"/>
            </w:tabs>
            <w:overflowPunct w:val="0"/>
            <w:autoSpaceDE w:val="0"/>
            <w:autoSpaceDN w:val="0"/>
            <w:spacing w:after="60"/>
            <w:ind w:left="1883" w:firstLine="0"/>
            <w:textAlignment w:val="baseline"/>
          </w:pPr>
        </w:pPrChange>
      </w:pPr>
      <w:del w:id="53161" w:author="Ramasubramani, Hariharan" w:date="2015-07-21T10:18:00Z">
        <w:r w:rsidDel="00797690">
          <w:rPr>
            <w:rFonts w:cstheme="minorHAnsi"/>
            <w:color w:val="000000" w:themeColor="text1"/>
          </w:rPr>
          <w:delText xml:space="preserve">The system provide the ability to select </w:delText>
        </w:r>
        <w:r w:rsidR="009A1D05" w:rsidDel="00797690">
          <w:rPr>
            <w:rFonts w:cstheme="minorHAnsi"/>
            <w:color w:val="000000" w:themeColor="text1"/>
          </w:rPr>
          <w:delText>a</w:delText>
        </w:r>
        <w:r w:rsidDel="00797690">
          <w:rPr>
            <w:rFonts w:cstheme="minorHAnsi"/>
            <w:color w:val="000000" w:themeColor="text1"/>
          </w:rPr>
          <w:delText xml:space="preserve"> row in the search results and update the following data elements</w:delText>
        </w:r>
        <w:r w:rsidR="009A1D05" w:rsidDel="00797690">
          <w:rPr>
            <w:rFonts w:cstheme="minorHAnsi"/>
            <w:color w:val="000000" w:themeColor="text1"/>
          </w:rPr>
          <w:delText xml:space="preserve"> (CR641)</w:delText>
        </w:r>
        <w:r w:rsidDel="00797690">
          <w:rPr>
            <w:rFonts w:cstheme="minorHAnsi"/>
            <w:color w:val="000000" w:themeColor="text1"/>
          </w:rPr>
          <w:delText>:</w:delText>
        </w:r>
      </w:del>
    </w:p>
    <w:p w14:paraId="6EF310C1" w14:textId="66872772" w:rsidR="005F4718" w:rsidDel="00797690" w:rsidRDefault="005F4718">
      <w:pPr>
        <w:pStyle w:val="ListParagraph"/>
        <w:overflowPunct w:val="0"/>
        <w:autoSpaceDE w:val="0"/>
        <w:autoSpaceDN w:val="0"/>
        <w:spacing w:after="60"/>
        <w:ind w:left="619" w:firstLine="0"/>
        <w:textAlignment w:val="baseline"/>
        <w:rPr>
          <w:del w:id="53162" w:author="Ramasubramani, Hariharan" w:date="2015-07-21T10:18:00Z"/>
          <w:rFonts w:cstheme="minorHAnsi"/>
          <w:color w:val="000000" w:themeColor="text1"/>
        </w:rPr>
        <w:pPrChange w:id="53163" w:author="Ramasubramani, Hariharan" w:date="2015-07-21T10:18:00Z">
          <w:pPr>
            <w:pStyle w:val="ListParagraph"/>
            <w:numPr>
              <w:ilvl w:val="4"/>
              <w:numId w:val="22"/>
            </w:numPr>
            <w:tabs>
              <w:tab w:val="num" w:pos="2232"/>
            </w:tabs>
            <w:overflowPunct w:val="0"/>
            <w:autoSpaceDE w:val="0"/>
            <w:autoSpaceDN w:val="0"/>
            <w:spacing w:after="60"/>
            <w:ind w:left="2232" w:firstLine="0"/>
            <w:textAlignment w:val="baseline"/>
          </w:pPr>
        </w:pPrChange>
      </w:pPr>
      <w:del w:id="53164" w:author="Ramasubramani, Hariharan" w:date="2015-07-21T10:18:00Z">
        <w:r w:rsidDel="00797690">
          <w:rPr>
            <w:rFonts w:cstheme="minorHAnsi"/>
            <w:color w:val="000000" w:themeColor="text1"/>
          </w:rPr>
          <w:delText>Life Expiration Date</w:delText>
        </w:r>
      </w:del>
    </w:p>
    <w:p w14:paraId="7DD6BCC3" w14:textId="4A9D7BA7" w:rsidR="005F4718" w:rsidDel="00797690" w:rsidRDefault="009A1D05">
      <w:pPr>
        <w:pStyle w:val="ListParagraph"/>
        <w:overflowPunct w:val="0"/>
        <w:autoSpaceDE w:val="0"/>
        <w:autoSpaceDN w:val="0"/>
        <w:spacing w:after="60"/>
        <w:ind w:left="619" w:firstLine="0"/>
        <w:textAlignment w:val="baseline"/>
        <w:rPr>
          <w:del w:id="53165" w:author="Ramasubramani, Hariharan" w:date="2015-07-21T10:18:00Z"/>
          <w:rFonts w:cstheme="minorHAnsi"/>
          <w:color w:val="000000" w:themeColor="text1"/>
        </w:rPr>
        <w:pPrChange w:id="53166" w:author="Ramasubramani, Hariharan" w:date="2015-07-21T10:18:00Z">
          <w:pPr>
            <w:pStyle w:val="ListParagraph"/>
            <w:numPr>
              <w:ilvl w:val="4"/>
              <w:numId w:val="22"/>
            </w:numPr>
            <w:tabs>
              <w:tab w:val="num" w:pos="2232"/>
            </w:tabs>
            <w:overflowPunct w:val="0"/>
            <w:autoSpaceDE w:val="0"/>
            <w:autoSpaceDN w:val="0"/>
            <w:spacing w:after="60"/>
            <w:ind w:left="2232" w:firstLine="0"/>
            <w:textAlignment w:val="baseline"/>
          </w:pPr>
        </w:pPrChange>
      </w:pPr>
      <w:del w:id="53167" w:author="Ramasubramani, Hariharan" w:date="2015-07-21T10:18:00Z">
        <w:r w:rsidDel="00797690">
          <w:rPr>
            <w:rFonts w:cstheme="minorHAnsi"/>
            <w:color w:val="000000" w:themeColor="text1"/>
          </w:rPr>
          <w:delText>Requirement Removed (CR641)</w:delText>
        </w:r>
        <w:r w:rsidR="005F4718" w:rsidDel="00797690">
          <w:rPr>
            <w:rFonts w:cstheme="minorHAnsi"/>
            <w:color w:val="000000" w:themeColor="text1"/>
          </w:rPr>
          <w:delText>.</w:delText>
        </w:r>
      </w:del>
    </w:p>
    <w:p w14:paraId="32148066" w14:textId="169D8518" w:rsidR="005F4718" w:rsidDel="00797690" w:rsidRDefault="005F4718">
      <w:pPr>
        <w:pStyle w:val="ListParagraph"/>
        <w:overflowPunct w:val="0"/>
        <w:autoSpaceDE w:val="0"/>
        <w:autoSpaceDN w:val="0"/>
        <w:spacing w:after="60"/>
        <w:ind w:left="619" w:firstLine="0"/>
        <w:textAlignment w:val="baseline"/>
        <w:rPr>
          <w:del w:id="53168" w:author="Ramasubramani, Hariharan" w:date="2015-07-21T10:18:00Z"/>
          <w:rFonts w:cstheme="minorHAnsi"/>
          <w:color w:val="000000" w:themeColor="text1"/>
        </w:rPr>
        <w:pPrChange w:id="53169" w:author="Ramasubramani, Hariharan" w:date="2015-07-21T10:18:00Z">
          <w:pPr>
            <w:pStyle w:val="ListParagraph"/>
            <w:numPr>
              <w:ilvl w:val="2"/>
              <w:numId w:val="22"/>
            </w:numPr>
            <w:tabs>
              <w:tab w:val="num" w:pos="1458"/>
            </w:tabs>
            <w:overflowPunct w:val="0"/>
            <w:autoSpaceDE w:val="0"/>
            <w:autoSpaceDN w:val="0"/>
            <w:spacing w:after="60"/>
            <w:ind w:left="990" w:firstLine="0"/>
            <w:textAlignment w:val="baseline"/>
          </w:pPr>
        </w:pPrChange>
      </w:pPr>
      <w:del w:id="53170" w:author="Ramasubramani, Hariharan" w:date="2015-07-21T10:18:00Z">
        <w:r w:rsidDel="00797690">
          <w:rPr>
            <w:rFonts w:cstheme="minorHAnsi"/>
            <w:color w:val="000000" w:themeColor="text1"/>
          </w:rPr>
          <w:delText>The system shall provide the ability to select a row in the search results and view the form detail</w:delText>
        </w:r>
      </w:del>
    </w:p>
    <w:p w14:paraId="578E90C3" w14:textId="263FB525" w:rsidR="005F4718" w:rsidDel="00797690" w:rsidRDefault="005F4718">
      <w:pPr>
        <w:pStyle w:val="ListParagraph"/>
        <w:overflowPunct w:val="0"/>
        <w:autoSpaceDE w:val="0"/>
        <w:autoSpaceDN w:val="0"/>
        <w:spacing w:after="60"/>
        <w:ind w:left="619" w:firstLine="0"/>
        <w:textAlignment w:val="baseline"/>
        <w:rPr>
          <w:del w:id="53171" w:author="Ramasubramani, Hariharan" w:date="2015-07-21T10:18:00Z"/>
          <w:rFonts w:cstheme="minorHAnsi"/>
          <w:color w:val="000000" w:themeColor="text1"/>
        </w:rPr>
        <w:pPrChange w:id="53172" w:author="Ramasubramani, Hariharan" w:date="2015-07-21T10:18:00Z">
          <w:pPr>
            <w:pStyle w:val="ListParagraph"/>
            <w:numPr>
              <w:ilvl w:val="3"/>
              <w:numId w:val="22"/>
            </w:numPr>
            <w:tabs>
              <w:tab w:val="num" w:pos="2459"/>
            </w:tabs>
            <w:overflowPunct w:val="0"/>
            <w:autoSpaceDE w:val="0"/>
            <w:autoSpaceDN w:val="0"/>
            <w:spacing w:after="60"/>
            <w:ind w:left="1883" w:firstLine="0"/>
            <w:textAlignment w:val="baseline"/>
          </w:pPr>
        </w:pPrChange>
      </w:pPr>
      <w:del w:id="53173" w:author="Ramasubramani, Hariharan" w:date="2015-07-21T10:18:00Z">
        <w:r w:rsidDel="00797690">
          <w:rPr>
            <w:rFonts w:cstheme="minorHAnsi"/>
            <w:color w:val="000000" w:themeColor="text1"/>
          </w:rPr>
          <w:delText>If a detail is selected for viewing and the detail is modified the system shall confirm if changes were saved prior to returning to the search results</w:delText>
        </w:r>
      </w:del>
    </w:p>
    <w:p w14:paraId="13545C2A" w14:textId="439ED58A" w:rsidR="005F4718" w:rsidDel="00797690" w:rsidRDefault="005F4718">
      <w:pPr>
        <w:pStyle w:val="ListParagraph"/>
        <w:overflowPunct w:val="0"/>
        <w:autoSpaceDE w:val="0"/>
        <w:autoSpaceDN w:val="0"/>
        <w:spacing w:after="60"/>
        <w:ind w:left="619" w:firstLine="0"/>
        <w:textAlignment w:val="baseline"/>
        <w:rPr>
          <w:del w:id="53174" w:author="Ramasubramani, Hariharan" w:date="2015-07-21T10:18:00Z"/>
          <w:rFonts w:cstheme="minorHAnsi"/>
          <w:color w:val="000000" w:themeColor="text1"/>
        </w:rPr>
        <w:pPrChange w:id="53175" w:author="Ramasubramani, Hariharan" w:date="2015-07-21T10:18:00Z">
          <w:pPr>
            <w:pStyle w:val="ListParagraph"/>
            <w:numPr>
              <w:ilvl w:val="3"/>
              <w:numId w:val="22"/>
            </w:numPr>
            <w:tabs>
              <w:tab w:val="num" w:pos="2459"/>
            </w:tabs>
            <w:overflowPunct w:val="0"/>
            <w:autoSpaceDE w:val="0"/>
            <w:autoSpaceDN w:val="0"/>
            <w:spacing w:after="60"/>
            <w:ind w:left="1883" w:firstLine="0"/>
            <w:textAlignment w:val="baseline"/>
          </w:pPr>
        </w:pPrChange>
      </w:pPr>
      <w:del w:id="53176" w:author="Ramasubramani, Hariharan" w:date="2015-07-21T10:18:00Z">
        <w:r w:rsidDel="00797690">
          <w:rPr>
            <w:rFonts w:cstheme="minorHAnsi"/>
            <w:color w:val="000000" w:themeColor="text1"/>
          </w:rPr>
          <w:delText>If changes were made that were not saved the following warning shall display; “You have unsaved changes. Do you wish to discard your unsaved changes?”</w:delText>
        </w:r>
      </w:del>
    </w:p>
    <w:p w14:paraId="26606A23" w14:textId="3F72F45C" w:rsidR="005F4718" w:rsidDel="00797690" w:rsidRDefault="005F4718">
      <w:pPr>
        <w:pStyle w:val="ListParagraph"/>
        <w:overflowPunct w:val="0"/>
        <w:autoSpaceDE w:val="0"/>
        <w:autoSpaceDN w:val="0"/>
        <w:spacing w:after="60"/>
        <w:ind w:left="619" w:firstLine="0"/>
        <w:textAlignment w:val="baseline"/>
        <w:rPr>
          <w:del w:id="53177" w:author="Ramasubramani, Hariharan" w:date="2015-07-21T10:18:00Z"/>
          <w:rFonts w:cstheme="minorHAnsi"/>
          <w:color w:val="000000" w:themeColor="text1"/>
        </w:rPr>
        <w:pPrChange w:id="53178" w:author="Ramasubramani, Hariharan" w:date="2015-07-21T10:18:00Z">
          <w:pPr>
            <w:pStyle w:val="ListParagraph"/>
            <w:numPr>
              <w:ilvl w:val="4"/>
              <w:numId w:val="22"/>
            </w:numPr>
            <w:tabs>
              <w:tab w:val="num" w:pos="2232"/>
            </w:tabs>
            <w:overflowPunct w:val="0"/>
            <w:autoSpaceDE w:val="0"/>
            <w:autoSpaceDN w:val="0"/>
            <w:spacing w:after="60"/>
            <w:ind w:left="2232" w:firstLine="0"/>
            <w:textAlignment w:val="baseline"/>
          </w:pPr>
        </w:pPrChange>
      </w:pPr>
      <w:del w:id="53179" w:author="Ramasubramani, Hariharan" w:date="2015-07-21T10:18:00Z">
        <w:r w:rsidDel="00797690">
          <w:rPr>
            <w:rFonts w:cstheme="minorHAnsi"/>
            <w:color w:val="000000" w:themeColor="text1"/>
          </w:rPr>
          <w:delText>The options shall have the option to Select “Discard” or “Cancel”</w:delText>
        </w:r>
      </w:del>
    </w:p>
    <w:p w14:paraId="5BD48100" w14:textId="38155679" w:rsidR="005F4718" w:rsidDel="00797690" w:rsidRDefault="005F4718">
      <w:pPr>
        <w:pStyle w:val="ListParagraph"/>
        <w:overflowPunct w:val="0"/>
        <w:autoSpaceDE w:val="0"/>
        <w:autoSpaceDN w:val="0"/>
        <w:spacing w:after="60"/>
        <w:ind w:left="619" w:firstLine="0"/>
        <w:textAlignment w:val="baseline"/>
        <w:rPr>
          <w:del w:id="53180" w:author="Ramasubramani, Hariharan" w:date="2015-07-21T10:18:00Z"/>
          <w:rFonts w:cstheme="minorHAnsi"/>
          <w:color w:val="000000" w:themeColor="text1"/>
        </w:rPr>
        <w:pPrChange w:id="53181" w:author="Ramasubramani, Hariharan" w:date="2015-07-21T10:18:00Z">
          <w:pPr>
            <w:pStyle w:val="ListParagraph"/>
            <w:numPr>
              <w:ilvl w:val="5"/>
              <w:numId w:val="22"/>
            </w:numPr>
            <w:tabs>
              <w:tab w:val="num" w:pos="2916"/>
            </w:tabs>
            <w:overflowPunct w:val="0"/>
            <w:autoSpaceDE w:val="0"/>
            <w:autoSpaceDN w:val="0"/>
            <w:spacing w:after="60"/>
            <w:ind w:left="2916" w:firstLine="0"/>
            <w:textAlignment w:val="baseline"/>
          </w:pPr>
        </w:pPrChange>
      </w:pPr>
      <w:del w:id="53182" w:author="Ramasubramani, Hariharan" w:date="2015-07-21T10:18:00Z">
        <w:r w:rsidDel="00797690">
          <w:rPr>
            <w:rFonts w:cstheme="minorHAnsi"/>
            <w:color w:val="000000" w:themeColor="text1"/>
          </w:rPr>
          <w:delText>If the user selects “Discard”, the changes shall not be saved and the user shall be returned to the Search Results</w:delText>
        </w:r>
      </w:del>
    </w:p>
    <w:p w14:paraId="0265D75D" w14:textId="7FF8EF48" w:rsidR="005F4718" w:rsidDel="00797690" w:rsidRDefault="005F4718">
      <w:pPr>
        <w:pStyle w:val="ListParagraph"/>
        <w:overflowPunct w:val="0"/>
        <w:autoSpaceDE w:val="0"/>
        <w:autoSpaceDN w:val="0"/>
        <w:spacing w:after="60"/>
        <w:ind w:left="619" w:firstLine="0"/>
        <w:textAlignment w:val="baseline"/>
        <w:rPr>
          <w:del w:id="53183" w:author="Ramasubramani, Hariharan" w:date="2015-07-21T10:18:00Z"/>
          <w:rFonts w:cstheme="minorHAnsi"/>
          <w:color w:val="000000" w:themeColor="text1"/>
        </w:rPr>
        <w:pPrChange w:id="53184" w:author="Ramasubramani, Hariharan" w:date="2015-07-21T10:18:00Z">
          <w:pPr>
            <w:pStyle w:val="ListParagraph"/>
            <w:numPr>
              <w:ilvl w:val="5"/>
              <w:numId w:val="22"/>
            </w:numPr>
            <w:tabs>
              <w:tab w:val="num" w:pos="2916"/>
            </w:tabs>
            <w:overflowPunct w:val="0"/>
            <w:autoSpaceDE w:val="0"/>
            <w:autoSpaceDN w:val="0"/>
            <w:spacing w:after="60"/>
            <w:ind w:left="2916" w:firstLine="0"/>
            <w:textAlignment w:val="baseline"/>
          </w:pPr>
        </w:pPrChange>
      </w:pPr>
      <w:del w:id="53185" w:author="Ramasubramani, Hariharan" w:date="2015-07-21T10:18:00Z">
        <w:r w:rsidDel="00797690">
          <w:rPr>
            <w:rFonts w:cstheme="minorHAnsi"/>
            <w:color w:val="000000" w:themeColor="text1"/>
          </w:rPr>
          <w:delText>If the user selects “Cancel”, the user’s changes shall remain and the user shall not be returned to the Search Results</w:delText>
        </w:r>
      </w:del>
    </w:p>
    <w:p w14:paraId="3EB4CFD3" w14:textId="07BBD15E" w:rsidR="00B4173E" w:rsidDel="00797690" w:rsidRDefault="00B179BA">
      <w:pPr>
        <w:overflowPunct w:val="0"/>
        <w:autoSpaceDE w:val="0"/>
        <w:autoSpaceDN w:val="0"/>
        <w:spacing w:after="60"/>
        <w:ind w:left="619" w:firstLine="0"/>
        <w:textAlignment w:val="baseline"/>
        <w:rPr>
          <w:del w:id="53186" w:author="Ramasubramani, Hariharan" w:date="2015-07-21T10:18:00Z"/>
          <w:rFonts w:cstheme="minorHAnsi"/>
          <w:color w:val="000000" w:themeColor="text1"/>
        </w:rPr>
        <w:pPrChange w:id="53187" w:author="Ramasubramani, Hariharan" w:date="2015-07-21T10:18:00Z">
          <w:pPr>
            <w:overflowPunct w:val="0"/>
            <w:autoSpaceDE w:val="0"/>
            <w:autoSpaceDN w:val="0"/>
            <w:spacing w:after="60"/>
            <w:ind w:left="2160" w:firstLine="720"/>
            <w:textAlignment w:val="baseline"/>
          </w:pPr>
        </w:pPrChange>
      </w:pPr>
      <w:ins w:id="53188" w:author="Hariharan Ramasubramani" w:date="2015-04-08T15:13:00Z">
        <w:del w:id="53189" w:author="Ramasubramani, Hariharan" w:date="2015-07-21T10:18:00Z">
          <w:r w:rsidDel="00797690">
            <w:rPr>
              <w:noProof/>
            </w:rPr>
            <w:drawing>
              <wp:inline distT="0" distB="0" distL="0" distR="0" wp14:anchorId="05DCAF66" wp14:editId="5E40339C">
                <wp:extent cx="3495935" cy="1382573"/>
                <wp:effectExtent l="0" t="0" r="0" b="825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3492997" cy="1381411"/>
                        </a:xfrm>
                        <a:prstGeom prst="rect">
                          <a:avLst/>
                        </a:prstGeom>
                      </pic:spPr>
                    </pic:pic>
                  </a:graphicData>
                </a:graphic>
              </wp:inline>
            </w:drawing>
          </w:r>
        </w:del>
      </w:ins>
      <w:del w:id="53190" w:author="Ramasubramani, Hariharan" w:date="2015-07-21T10:18:00Z">
        <w:r w:rsidR="00B4173E" w:rsidDel="00797690">
          <w:rPr>
            <w:rFonts w:cstheme="minorHAnsi"/>
            <w:noProof/>
            <w:color w:val="000000" w:themeColor="text1"/>
          </w:rPr>
          <w:drawing>
            <wp:inline distT="0" distB="0" distL="0" distR="0" wp14:anchorId="315E3119" wp14:editId="70A00A8B">
              <wp:extent cx="3305175" cy="1371600"/>
              <wp:effectExtent l="0" t="0" r="952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savedChangesAlert.png"/>
                      <pic:cNvPicPr/>
                    </pic:nvPicPr>
                    <pic:blipFill>
                      <a:blip r:embed="rId42">
                        <a:extLst>
                          <a:ext uri="{28A0092B-C50C-407E-A947-70E740481C1C}">
                            <a14:useLocalDpi xmlns:a14="http://schemas.microsoft.com/office/drawing/2010/main" val="0"/>
                          </a:ext>
                        </a:extLst>
                      </a:blip>
                      <a:stretch>
                        <a:fillRect/>
                      </a:stretch>
                    </pic:blipFill>
                    <pic:spPr>
                      <a:xfrm>
                        <a:off x="0" y="0"/>
                        <a:ext cx="3305175" cy="1371600"/>
                      </a:xfrm>
                      <a:prstGeom prst="rect">
                        <a:avLst/>
                      </a:prstGeom>
                    </pic:spPr>
                  </pic:pic>
                </a:graphicData>
              </a:graphic>
            </wp:inline>
          </w:drawing>
        </w:r>
      </w:del>
    </w:p>
    <w:p w14:paraId="426A6619" w14:textId="5A63B4D6" w:rsidR="00B4173E" w:rsidDel="00797690" w:rsidRDefault="00B4173E">
      <w:pPr>
        <w:overflowPunct w:val="0"/>
        <w:autoSpaceDE w:val="0"/>
        <w:autoSpaceDN w:val="0"/>
        <w:spacing w:after="60"/>
        <w:ind w:left="619" w:firstLine="0"/>
        <w:textAlignment w:val="baseline"/>
        <w:rPr>
          <w:del w:id="53191" w:author="Ramasubramani, Hariharan" w:date="2015-07-21T10:18:00Z"/>
          <w:rFonts w:cstheme="minorHAnsi"/>
          <w:color w:val="000000" w:themeColor="text1"/>
        </w:rPr>
        <w:pPrChange w:id="53192" w:author="Ramasubramani, Hariharan" w:date="2015-07-21T10:18:00Z">
          <w:pPr>
            <w:overflowPunct w:val="0"/>
            <w:autoSpaceDE w:val="0"/>
            <w:autoSpaceDN w:val="0"/>
            <w:spacing w:after="60"/>
            <w:ind w:left="2880" w:firstLine="720"/>
            <w:textAlignment w:val="baseline"/>
          </w:pPr>
        </w:pPrChange>
      </w:pPr>
      <w:del w:id="53193" w:author="Ramasubramani, Hariharan" w:date="2015-07-21T10:18:00Z">
        <w:r w:rsidDel="00797690">
          <w:rPr>
            <w:rFonts w:cstheme="minorHAnsi"/>
            <w:color w:val="000000" w:themeColor="text1"/>
          </w:rPr>
          <w:delText>Fig: 9.</w:delText>
        </w:r>
        <w:r w:rsidR="00B526AD" w:rsidDel="00797690">
          <w:rPr>
            <w:rFonts w:cstheme="minorHAnsi"/>
            <w:color w:val="000000" w:themeColor="text1"/>
          </w:rPr>
          <w:delText>f</w:delText>
        </w:r>
        <w:r w:rsidDel="00797690">
          <w:rPr>
            <w:rFonts w:cstheme="minorHAnsi"/>
            <w:color w:val="000000" w:themeColor="text1"/>
          </w:rPr>
          <w:delText xml:space="preserve"> – Unsaved Changes Alert</w:delText>
        </w:r>
      </w:del>
    </w:p>
    <w:p w14:paraId="4595B57F" w14:textId="3E1D5A5F" w:rsidR="00B4173E" w:rsidRPr="00B4173E" w:rsidDel="00797690" w:rsidRDefault="00B4173E">
      <w:pPr>
        <w:overflowPunct w:val="0"/>
        <w:autoSpaceDE w:val="0"/>
        <w:autoSpaceDN w:val="0"/>
        <w:spacing w:after="60"/>
        <w:ind w:left="619" w:firstLine="0"/>
        <w:textAlignment w:val="baseline"/>
        <w:rPr>
          <w:del w:id="53194" w:author="Ramasubramani, Hariharan" w:date="2015-07-21T10:18:00Z"/>
          <w:rFonts w:cstheme="minorHAnsi"/>
          <w:color w:val="000000" w:themeColor="text1"/>
        </w:rPr>
        <w:pPrChange w:id="53195" w:author="Ramasubramani, Hariharan" w:date="2015-07-21T10:18:00Z">
          <w:pPr>
            <w:overflowPunct w:val="0"/>
            <w:autoSpaceDE w:val="0"/>
            <w:autoSpaceDN w:val="0"/>
            <w:spacing w:after="60"/>
            <w:ind w:left="2160" w:firstLine="720"/>
            <w:textAlignment w:val="baseline"/>
          </w:pPr>
        </w:pPrChange>
      </w:pPr>
    </w:p>
    <w:p w14:paraId="1803AFA7" w14:textId="0720D1A5" w:rsidR="005F4718" w:rsidDel="00797690" w:rsidRDefault="005F4718">
      <w:pPr>
        <w:pStyle w:val="ListParagraph"/>
        <w:overflowPunct w:val="0"/>
        <w:autoSpaceDE w:val="0"/>
        <w:autoSpaceDN w:val="0"/>
        <w:spacing w:after="60"/>
        <w:ind w:left="619" w:firstLine="0"/>
        <w:textAlignment w:val="baseline"/>
        <w:rPr>
          <w:del w:id="53196" w:author="Ramasubramani, Hariharan" w:date="2015-07-21T10:18:00Z"/>
          <w:rFonts w:cstheme="minorHAnsi"/>
          <w:color w:val="000000" w:themeColor="text1"/>
        </w:rPr>
        <w:pPrChange w:id="53197" w:author="Ramasubramani, Hariharan" w:date="2015-07-21T10:18:00Z">
          <w:pPr>
            <w:pStyle w:val="ListParagraph"/>
            <w:numPr>
              <w:ilvl w:val="1"/>
              <w:numId w:val="22"/>
            </w:numPr>
            <w:tabs>
              <w:tab w:val="num" w:pos="1170"/>
            </w:tabs>
            <w:overflowPunct w:val="0"/>
            <w:autoSpaceDE w:val="0"/>
            <w:autoSpaceDN w:val="0"/>
            <w:spacing w:after="60"/>
            <w:ind w:left="619" w:firstLine="0"/>
            <w:textAlignment w:val="baseline"/>
          </w:pPr>
        </w:pPrChange>
      </w:pPr>
      <w:del w:id="53198" w:author="Ramasubramani, Hariharan" w:date="2015-07-21T10:18:00Z">
        <w:r w:rsidDel="00797690">
          <w:rPr>
            <w:rFonts w:cstheme="minorHAnsi"/>
            <w:color w:val="000000" w:themeColor="text1"/>
          </w:rPr>
          <w:delText xml:space="preserve">(CR 333) The system shall include all forms that have been flagged for promotion when running an internal query. </w:delText>
        </w:r>
      </w:del>
    </w:p>
    <w:p w14:paraId="60765B3B" w14:textId="3D847063" w:rsidR="005F4718" w:rsidRPr="00C106B9" w:rsidDel="00E00044" w:rsidRDefault="005F4718">
      <w:pPr>
        <w:pStyle w:val="ListParagraph"/>
        <w:overflowPunct w:val="0"/>
        <w:autoSpaceDE w:val="0"/>
        <w:autoSpaceDN w:val="0"/>
        <w:spacing w:after="60"/>
        <w:ind w:left="619" w:firstLine="0"/>
        <w:textAlignment w:val="baseline"/>
        <w:rPr>
          <w:del w:id="53199" w:author="Ramasubramani, Hariharan" w:date="2015-07-21T10:19:00Z"/>
          <w:rFonts w:cstheme="minorHAnsi"/>
          <w:color w:val="000000" w:themeColor="text1"/>
        </w:rPr>
        <w:pPrChange w:id="53200" w:author="Ramasubramani, Hariharan" w:date="2015-07-21T10:18:00Z">
          <w:pPr>
            <w:pStyle w:val="ListParagraph"/>
            <w:numPr>
              <w:ilvl w:val="1"/>
              <w:numId w:val="22"/>
            </w:numPr>
            <w:tabs>
              <w:tab w:val="num" w:pos="1170"/>
            </w:tabs>
            <w:overflowPunct w:val="0"/>
            <w:autoSpaceDE w:val="0"/>
            <w:autoSpaceDN w:val="0"/>
            <w:spacing w:after="60"/>
            <w:ind w:left="619" w:firstLine="0"/>
            <w:textAlignment w:val="baseline"/>
          </w:pPr>
        </w:pPrChange>
      </w:pPr>
      <w:del w:id="53201" w:author="Ramasubramani, Hariharan" w:date="2015-07-21T10:18:00Z">
        <w:r w:rsidDel="00797690">
          <w:rPr>
            <w:rFonts w:cstheme="minorHAnsi"/>
            <w:color w:val="000000" w:themeColor="text1"/>
          </w:rPr>
          <w:delText xml:space="preserve">The system shall provide the ability to query/export only those items that are in production. (CR 459) </w:delText>
        </w:r>
      </w:del>
      <w:del w:id="53202" w:author="Ramasubramani, Hariharan" w:date="2015-07-21T10:19:00Z">
        <w:r w:rsidDel="00E00044">
          <w:rPr>
            <w:rFonts w:cstheme="minorHAnsi"/>
            <w:color w:val="000000" w:themeColor="text1"/>
          </w:rPr>
          <w:delText xml:space="preserve"> </w:delText>
        </w:r>
      </w:del>
    </w:p>
    <w:p w14:paraId="3796D4CE" w14:textId="44DDE232" w:rsidR="005F4718" w:rsidRPr="00C106B9" w:rsidDel="00E6233C" w:rsidRDefault="00963B88" w:rsidP="00524BF5">
      <w:pPr>
        <w:pStyle w:val="Heading1"/>
        <w:keepNext/>
        <w:numPr>
          <w:ilvl w:val="0"/>
          <w:numId w:val="22"/>
        </w:numPr>
        <w:pBdr>
          <w:bottom w:val="none" w:sz="0" w:space="0" w:color="auto"/>
        </w:pBdr>
        <w:shd w:val="pct12" w:color="auto" w:fill="auto"/>
        <w:overflowPunct w:val="0"/>
        <w:autoSpaceDE w:val="0"/>
        <w:autoSpaceDN w:val="0"/>
        <w:adjustRightInd w:val="0"/>
        <w:spacing w:before="240" w:after="60"/>
        <w:ind w:firstLine="0"/>
        <w:textAlignment w:val="baseline"/>
        <w:rPr>
          <w:del w:id="53203" w:author="Ramasubramani, Hariharan" w:date="2015-07-17T12:53:00Z"/>
          <w:rFonts w:asciiTheme="minorHAnsi" w:hAnsiTheme="minorHAnsi" w:cstheme="minorHAnsi"/>
          <w:color w:val="000000" w:themeColor="text1"/>
        </w:rPr>
      </w:pPr>
      <w:bookmarkStart w:id="53204" w:name="_Toc380218968"/>
      <w:del w:id="53205" w:author="Ramasubramani, Hariharan" w:date="2015-07-17T12:53:00Z">
        <w:r w:rsidDel="00E6233C">
          <w:rPr>
            <w:rFonts w:asciiTheme="minorHAnsi" w:hAnsiTheme="minorHAnsi" w:cstheme="minorHAnsi"/>
            <w:color w:val="000000" w:themeColor="text1"/>
          </w:rPr>
          <w:delText xml:space="preserve">(Empty) </w:delText>
        </w:r>
        <w:r w:rsidR="005F4718" w:rsidRPr="00C106B9" w:rsidDel="00E6233C">
          <w:rPr>
            <w:rFonts w:asciiTheme="minorHAnsi" w:hAnsiTheme="minorHAnsi" w:cstheme="minorHAnsi"/>
            <w:color w:val="000000" w:themeColor="text1"/>
          </w:rPr>
          <w:delText>FRMS Queries from External Systems</w:delText>
        </w:r>
        <w:bookmarkEnd w:id="53204"/>
        <w:r w:rsidR="005F4718" w:rsidRPr="00C106B9" w:rsidDel="00E6233C">
          <w:rPr>
            <w:rFonts w:asciiTheme="minorHAnsi" w:hAnsiTheme="minorHAnsi" w:cstheme="minorHAnsi"/>
            <w:color w:val="000000" w:themeColor="text1"/>
          </w:rPr>
          <w:delText xml:space="preserve"> </w:delText>
        </w:r>
        <w:bookmarkStart w:id="53206" w:name="_Toc424910014"/>
        <w:bookmarkStart w:id="53207" w:name="_Toc424910235"/>
        <w:bookmarkStart w:id="53208" w:name="_Toc424910328"/>
        <w:bookmarkStart w:id="53209" w:name="_Toc424912403"/>
        <w:bookmarkStart w:id="53210" w:name="_Toc424915512"/>
        <w:bookmarkStart w:id="53211" w:name="_Toc424918542"/>
        <w:bookmarkStart w:id="53212" w:name="_Toc425149492"/>
        <w:bookmarkStart w:id="53213" w:name="_Toc425162030"/>
        <w:bookmarkStart w:id="53214" w:name="_Toc425163036"/>
        <w:bookmarkStart w:id="53215" w:name="_Toc425163442"/>
        <w:bookmarkStart w:id="53216" w:name="_Toc425170929"/>
        <w:bookmarkStart w:id="53217" w:name="_Toc425173243"/>
        <w:bookmarkStart w:id="53218" w:name="_Toc425177563"/>
        <w:bookmarkStart w:id="53219" w:name="_Toc425234986"/>
        <w:bookmarkEnd w:id="53206"/>
        <w:bookmarkEnd w:id="53207"/>
        <w:bookmarkEnd w:id="53208"/>
        <w:bookmarkEnd w:id="53209"/>
        <w:bookmarkEnd w:id="53210"/>
        <w:bookmarkEnd w:id="53211"/>
        <w:bookmarkEnd w:id="53212"/>
        <w:bookmarkEnd w:id="53213"/>
        <w:bookmarkEnd w:id="53214"/>
        <w:bookmarkEnd w:id="53215"/>
        <w:bookmarkEnd w:id="53216"/>
        <w:bookmarkEnd w:id="53217"/>
        <w:bookmarkEnd w:id="53218"/>
        <w:bookmarkEnd w:id="53219"/>
      </w:del>
    </w:p>
    <w:p w14:paraId="20BC87E1" w14:textId="6E98889D" w:rsidR="005F4718" w:rsidDel="00E6233C" w:rsidRDefault="00963B88" w:rsidP="00A977F1">
      <w:pPr>
        <w:ind w:firstLine="0"/>
        <w:rPr>
          <w:del w:id="53220" w:author="Ramasubramani, Hariharan" w:date="2015-07-17T12:53:00Z"/>
          <w:rFonts w:cstheme="minorHAnsi"/>
          <w:color w:val="000000" w:themeColor="text1"/>
        </w:rPr>
      </w:pPr>
      <w:del w:id="53221" w:author="Ramasubramani, Hariharan" w:date="2015-07-17T12:53:00Z">
        <w:r w:rsidDel="00E6233C">
          <w:rPr>
            <w:rFonts w:cstheme="minorHAnsi"/>
            <w:color w:val="000000" w:themeColor="text1"/>
          </w:rPr>
          <w:delText>As this section in the business requirements describe systematic interation with external systems, there is not related User Interface components, and this section is being omitted in the 495</w:delText>
        </w:r>
        <w:bookmarkStart w:id="53222" w:name="_Toc424910015"/>
        <w:bookmarkStart w:id="53223" w:name="_Toc424910236"/>
        <w:bookmarkStart w:id="53224" w:name="_Toc424910329"/>
        <w:bookmarkStart w:id="53225" w:name="_Toc424912404"/>
        <w:bookmarkStart w:id="53226" w:name="_Toc424915513"/>
        <w:bookmarkStart w:id="53227" w:name="_Toc424918543"/>
        <w:bookmarkStart w:id="53228" w:name="_Toc425149493"/>
        <w:bookmarkStart w:id="53229" w:name="_Toc425162031"/>
        <w:bookmarkStart w:id="53230" w:name="_Toc425163037"/>
        <w:bookmarkStart w:id="53231" w:name="_Toc425163443"/>
        <w:bookmarkStart w:id="53232" w:name="_Toc425170930"/>
        <w:bookmarkStart w:id="53233" w:name="_Toc425173244"/>
        <w:bookmarkStart w:id="53234" w:name="_Toc425177564"/>
        <w:bookmarkStart w:id="53235" w:name="_Toc425234987"/>
        <w:bookmarkEnd w:id="53222"/>
        <w:bookmarkEnd w:id="53223"/>
        <w:bookmarkEnd w:id="53224"/>
        <w:bookmarkEnd w:id="53225"/>
        <w:bookmarkEnd w:id="53226"/>
        <w:bookmarkEnd w:id="53227"/>
        <w:bookmarkEnd w:id="53228"/>
        <w:bookmarkEnd w:id="53229"/>
        <w:bookmarkEnd w:id="53230"/>
        <w:bookmarkEnd w:id="53231"/>
        <w:bookmarkEnd w:id="53232"/>
        <w:bookmarkEnd w:id="53233"/>
        <w:bookmarkEnd w:id="53234"/>
        <w:bookmarkEnd w:id="53235"/>
      </w:del>
    </w:p>
    <w:p w14:paraId="25F02FFB" w14:textId="11D61E17" w:rsidR="005F4718" w:rsidRPr="005D4440" w:rsidDel="00BD4DA3" w:rsidRDefault="005F4718" w:rsidP="009C3129">
      <w:pPr>
        <w:spacing w:after="60"/>
        <w:ind w:firstLine="0"/>
        <w:contextualSpacing/>
        <w:rPr>
          <w:del w:id="53236" w:author="Ramasubramani, Hariharan" w:date="2015-07-17T12:53:00Z"/>
          <w:rFonts w:cstheme="minorHAnsi"/>
          <w:color w:val="000000" w:themeColor="text1"/>
        </w:rPr>
      </w:pPr>
      <w:bookmarkStart w:id="53237" w:name="_Toc424910016"/>
      <w:bookmarkStart w:id="53238" w:name="_Toc424910237"/>
      <w:bookmarkStart w:id="53239" w:name="_Toc424910330"/>
      <w:bookmarkStart w:id="53240" w:name="_Toc424912405"/>
      <w:bookmarkStart w:id="53241" w:name="_Toc424915514"/>
      <w:bookmarkStart w:id="53242" w:name="_Toc424918544"/>
      <w:bookmarkStart w:id="53243" w:name="_Toc425149494"/>
      <w:bookmarkStart w:id="53244" w:name="_Toc425162032"/>
      <w:bookmarkStart w:id="53245" w:name="_Toc425163038"/>
      <w:bookmarkStart w:id="53246" w:name="_Toc425163444"/>
      <w:bookmarkStart w:id="53247" w:name="_Toc425170931"/>
      <w:bookmarkStart w:id="53248" w:name="_Toc425173245"/>
      <w:bookmarkStart w:id="53249" w:name="_Toc425177565"/>
      <w:bookmarkStart w:id="53250" w:name="_Toc425234988"/>
      <w:bookmarkEnd w:id="53237"/>
      <w:bookmarkEnd w:id="53238"/>
      <w:bookmarkEnd w:id="53239"/>
      <w:bookmarkEnd w:id="53240"/>
      <w:bookmarkEnd w:id="53241"/>
      <w:bookmarkEnd w:id="53242"/>
      <w:bookmarkEnd w:id="53243"/>
      <w:bookmarkEnd w:id="53244"/>
      <w:bookmarkEnd w:id="53245"/>
      <w:bookmarkEnd w:id="53246"/>
      <w:bookmarkEnd w:id="53247"/>
      <w:bookmarkEnd w:id="53248"/>
      <w:bookmarkEnd w:id="53249"/>
      <w:bookmarkEnd w:id="53250"/>
    </w:p>
    <w:p w14:paraId="0A6D726C" w14:textId="2EA8B7C6" w:rsidR="005F4718" w:rsidRPr="00C106B9" w:rsidDel="00E00044" w:rsidRDefault="005F4718" w:rsidP="00524BF5">
      <w:pPr>
        <w:pStyle w:val="Heading1"/>
        <w:keepNext/>
        <w:numPr>
          <w:ilvl w:val="0"/>
          <w:numId w:val="22"/>
        </w:numPr>
        <w:pBdr>
          <w:bottom w:val="none" w:sz="0" w:space="0" w:color="auto"/>
        </w:pBdr>
        <w:shd w:val="pct12" w:color="auto" w:fill="auto"/>
        <w:overflowPunct w:val="0"/>
        <w:autoSpaceDE w:val="0"/>
        <w:autoSpaceDN w:val="0"/>
        <w:adjustRightInd w:val="0"/>
        <w:spacing w:before="240" w:after="60"/>
        <w:ind w:firstLine="0"/>
        <w:textAlignment w:val="baseline"/>
        <w:rPr>
          <w:del w:id="53251" w:author="Ramasubramani, Hariharan" w:date="2015-07-21T10:19:00Z"/>
          <w:rFonts w:asciiTheme="minorHAnsi" w:hAnsiTheme="minorHAnsi" w:cstheme="minorHAnsi"/>
          <w:color w:val="000000" w:themeColor="text1"/>
        </w:rPr>
      </w:pPr>
      <w:bookmarkStart w:id="53252" w:name="_Toc380218969"/>
      <w:del w:id="53253" w:author="Ramasubramani, Hariharan" w:date="2015-07-21T10:19:00Z">
        <w:r w:rsidDel="00E00044">
          <w:rPr>
            <w:rFonts w:asciiTheme="minorHAnsi" w:hAnsiTheme="minorHAnsi" w:cstheme="minorHAnsi"/>
            <w:color w:val="000000" w:themeColor="text1"/>
          </w:rPr>
          <w:delText>Promoting Document Meta-data</w:delText>
        </w:r>
        <w:bookmarkEnd w:id="53252"/>
      </w:del>
    </w:p>
    <w:p w14:paraId="23CB6297" w14:textId="7301971B" w:rsidR="005F4718" w:rsidRPr="00C106B9" w:rsidDel="00E00044" w:rsidRDefault="005F4718" w:rsidP="00524BF5">
      <w:pPr>
        <w:pStyle w:val="ListParagraph"/>
        <w:numPr>
          <w:ilvl w:val="1"/>
          <w:numId w:val="22"/>
        </w:numPr>
        <w:overflowPunct w:val="0"/>
        <w:autoSpaceDE w:val="0"/>
        <w:autoSpaceDN w:val="0"/>
        <w:spacing w:after="60"/>
        <w:ind w:firstLine="0"/>
        <w:textAlignment w:val="baseline"/>
        <w:rPr>
          <w:del w:id="53254" w:author="Ramasubramani, Hariharan" w:date="2015-07-21T10:19:00Z"/>
          <w:rFonts w:cstheme="minorHAnsi"/>
          <w:color w:val="000000" w:themeColor="text1"/>
        </w:rPr>
      </w:pPr>
      <w:del w:id="53255" w:author="Ramasubramani, Hariharan" w:date="2015-07-21T10:19:00Z">
        <w:r w:rsidRPr="00C106B9" w:rsidDel="00E00044">
          <w:rPr>
            <w:rFonts w:cstheme="minorHAnsi"/>
            <w:color w:val="000000" w:themeColor="text1"/>
          </w:rPr>
          <w:delText>The system shall provide the ability to identify which changes made in FRMS should be promoted.</w:delText>
        </w:r>
      </w:del>
    </w:p>
    <w:p w14:paraId="4C920E07" w14:textId="1F0EDDDF" w:rsidR="005F4718" w:rsidRPr="001C6EDD" w:rsidDel="00E00044" w:rsidRDefault="005F4718" w:rsidP="00524BF5">
      <w:pPr>
        <w:pStyle w:val="ListParagraph"/>
        <w:numPr>
          <w:ilvl w:val="2"/>
          <w:numId w:val="22"/>
        </w:numPr>
        <w:overflowPunct w:val="0"/>
        <w:autoSpaceDE w:val="0"/>
        <w:autoSpaceDN w:val="0"/>
        <w:spacing w:after="60"/>
        <w:ind w:firstLine="0"/>
        <w:textAlignment w:val="baseline"/>
        <w:rPr>
          <w:del w:id="53256" w:author="Ramasubramani, Hariharan" w:date="2015-07-21T10:19:00Z"/>
          <w:rFonts w:cstheme="minorHAnsi"/>
          <w:color w:val="000000" w:themeColor="text1"/>
        </w:rPr>
      </w:pPr>
      <w:del w:id="53257" w:author="Ramasubramani, Hariharan" w:date="2015-07-21T10:19:00Z">
        <w:r w:rsidRPr="001C6EDD" w:rsidDel="00E00044">
          <w:rPr>
            <w:rFonts w:cstheme="minorHAnsi"/>
            <w:color w:val="000000" w:themeColor="text1"/>
          </w:rPr>
          <w:delText>The meta-data changes will be promoted at the form level.</w:delText>
        </w:r>
      </w:del>
    </w:p>
    <w:p w14:paraId="1A30EDD9" w14:textId="15C68E71" w:rsidR="005F4718" w:rsidDel="00E00044" w:rsidRDefault="005F4718" w:rsidP="00524BF5">
      <w:pPr>
        <w:pStyle w:val="ListParagraph"/>
        <w:numPr>
          <w:ilvl w:val="3"/>
          <w:numId w:val="22"/>
        </w:numPr>
        <w:overflowPunct w:val="0"/>
        <w:autoSpaceDE w:val="0"/>
        <w:autoSpaceDN w:val="0"/>
        <w:spacing w:after="60"/>
        <w:ind w:firstLine="0"/>
        <w:textAlignment w:val="baseline"/>
        <w:rPr>
          <w:del w:id="53258" w:author="Ramasubramani, Hariharan" w:date="2015-07-21T10:19:00Z"/>
          <w:rFonts w:cstheme="minorHAnsi"/>
          <w:color w:val="000000" w:themeColor="text1"/>
        </w:rPr>
      </w:pPr>
      <w:del w:id="53259" w:author="Ramasubramani, Hariharan" w:date="2015-07-21T10:19:00Z">
        <w:r w:rsidDel="00E00044">
          <w:rPr>
            <w:rFonts w:cstheme="minorHAnsi"/>
            <w:color w:val="000000" w:themeColor="text1"/>
          </w:rPr>
          <w:delText>Package Metadata will be promoted when a form associated to the package is promoted (CR 409)</w:delText>
        </w:r>
      </w:del>
    </w:p>
    <w:p w14:paraId="6221665C" w14:textId="7D5347CF" w:rsidR="005F4718" w:rsidDel="00E00044" w:rsidRDefault="005F4718" w:rsidP="00524BF5">
      <w:pPr>
        <w:pStyle w:val="ListParagraph"/>
        <w:numPr>
          <w:ilvl w:val="4"/>
          <w:numId w:val="22"/>
        </w:numPr>
        <w:overflowPunct w:val="0"/>
        <w:autoSpaceDE w:val="0"/>
        <w:autoSpaceDN w:val="0"/>
        <w:spacing w:after="60"/>
        <w:ind w:firstLine="0"/>
        <w:textAlignment w:val="baseline"/>
        <w:rPr>
          <w:del w:id="53260" w:author="Ramasubramani, Hariharan" w:date="2015-07-21T10:19:00Z"/>
          <w:rFonts w:cstheme="minorHAnsi"/>
          <w:color w:val="000000" w:themeColor="text1"/>
        </w:rPr>
      </w:pPr>
      <w:del w:id="53261" w:author="Ramasubramani, Hariharan" w:date="2015-07-21T10:19:00Z">
        <w:r w:rsidDel="00E00044">
          <w:rPr>
            <w:rFonts w:cstheme="minorHAnsi"/>
            <w:color w:val="000000" w:themeColor="text1"/>
          </w:rPr>
          <w:delText>Requirement Removed (CR409)</w:delText>
        </w:r>
      </w:del>
    </w:p>
    <w:p w14:paraId="3660D108" w14:textId="7EF6CA54" w:rsidR="005F4718" w:rsidDel="00E00044" w:rsidRDefault="005F4718" w:rsidP="00524BF5">
      <w:pPr>
        <w:pStyle w:val="ListParagraph"/>
        <w:numPr>
          <w:ilvl w:val="3"/>
          <w:numId w:val="22"/>
        </w:numPr>
        <w:overflowPunct w:val="0"/>
        <w:autoSpaceDE w:val="0"/>
        <w:autoSpaceDN w:val="0"/>
        <w:spacing w:after="60"/>
        <w:ind w:firstLine="0"/>
        <w:textAlignment w:val="baseline"/>
        <w:rPr>
          <w:del w:id="53262" w:author="Ramasubramani, Hariharan" w:date="2015-07-21T10:19:00Z"/>
          <w:rFonts w:cstheme="minorHAnsi"/>
          <w:color w:val="000000" w:themeColor="text1"/>
        </w:rPr>
      </w:pPr>
      <w:del w:id="53263" w:author="Ramasubramani, Hariharan" w:date="2015-07-21T10:19:00Z">
        <w:r w:rsidDel="00E00044">
          <w:rPr>
            <w:rFonts w:cstheme="minorHAnsi"/>
            <w:color w:val="000000" w:themeColor="text1"/>
          </w:rPr>
          <w:delText>Record Level</w:delText>
        </w:r>
      </w:del>
    </w:p>
    <w:p w14:paraId="3B3FF22E" w14:textId="1E1B5BE2" w:rsidR="005F4718" w:rsidDel="00E00044" w:rsidRDefault="005F4718" w:rsidP="00524BF5">
      <w:pPr>
        <w:pStyle w:val="ListParagraph"/>
        <w:numPr>
          <w:ilvl w:val="2"/>
          <w:numId w:val="22"/>
        </w:numPr>
        <w:overflowPunct w:val="0"/>
        <w:autoSpaceDE w:val="0"/>
        <w:autoSpaceDN w:val="0"/>
        <w:spacing w:after="60"/>
        <w:ind w:firstLine="0"/>
        <w:textAlignment w:val="baseline"/>
        <w:rPr>
          <w:del w:id="53264" w:author="Ramasubramani, Hariharan" w:date="2015-07-21T10:19:00Z"/>
          <w:rFonts w:cstheme="minorHAnsi"/>
          <w:color w:val="000000" w:themeColor="text1"/>
        </w:rPr>
      </w:pPr>
      <w:del w:id="53265" w:author="Ramasubramani, Hariharan" w:date="2015-07-21T10:19:00Z">
        <w:r w:rsidDel="00E00044">
          <w:rPr>
            <w:rFonts w:cstheme="minorHAnsi"/>
            <w:color w:val="000000" w:themeColor="text1"/>
          </w:rPr>
          <w:delText xml:space="preserve">All meta-data changes within each of the levels specified above </w:delText>
        </w:r>
        <w:r w:rsidRPr="00C106B9" w:rsidDel="00E00044">
          <w:rPr>
            <w:rFonts w:cstheme="minorHAnsi"/>
            <w:color w:val="000000" w:themeColor="text1"/>
          </w:rPr>
          <w:delText>shall be promoted</w:delText>
        </w:r>
        <w:r w:rsidDel="00E00044">
          <w:rPr>
            <w:rFonts w:cstheme="minorHAnsi"/>
            <w:color w:val="000000" w:themeColor="text1"/>
          </w:rPr>
          <w:delText xml:space="preserve"> as a whole</w:delText>
        </w:r>
        <w:r w:rsidRPr="00C106B9" w:rsidDel="00E00044">
          <w:rPr>
            <w:rFonts w:cstheme="minorHAnsi"/>
            <w:color w:val="000000" w:themeColor="text1"/>
          </w:rPr>
          <w:delText>.</w:delText>
        </w:r>
      </w:del>
    </w:p>
    <w:p w14:paraId="1F3A931F" w14:textId="1AA0A2FA" w:rsidR="005F4718" w:rsidDel="00E00044" w:rsidRDefault="005F4718" w:rsidP="009C3129">
      <w:pPr>
        <w:pStyle w:val="ListParagraph"/>
        <w:spacing w:after="60"/>
        <w:ind w:left="612" w:firstLine="0"/>
        <w:rPr>
          <w:del w:id="53266" w:author="Ramasubramani, Hariharan" w:date="2015-07-21T10:19:00Z"/>
          <w:rFonts w:cstheme="minorHAnsi"/>
          <w:color w:val="000000" w:themeColor="text1"/>
        </w:rPr>
      </w:pPr>
    </w:p>
    <w:p w14:paraId="22818C94" w14:textId="1F991B4D" w:rsidR="001003AD" w:rsidDel="00E00044" w:rsidRDefault="001003AD" w:rsidP="00A977F1">
      <w:pPr>
        <w:pStyle w:val="ListParagraph"/>
        <w:spacing w:after="60"/>
        <w:ind w:left="0" w:firstLine="0"/>
        <w:jc w:val="center"/>
        <w:rPr>
          <w:del w:id="53267" w:author="Ramasubramani, Hariharan" w:date="2015-07-21T10:19:00Z"/>
          <w:rFonts w:cstheme="minorHAnsi"/>
          <w:color w:val="000000" w:themeColor="text1"/>
        </w:rPr>
      </w:pPr>
    </w:p>
    <w:p w14:paraId="3D0391B4" w14:textId="4FB92194" w:rsidR="00255DAB" w:rsidDel="00E00044" w:rsidRDefault="00255DAB" w:rsidP="001003AD">
      <w:pPr>
        <w:pStyle w:val="ListParagraph"/>
        <w:spacing w:after="60"/>
        <w:ind w:left="0" w:firstLine="0"/>
        <w:rPr>
          <w:del w:id="53268" w:author="Ramasubramani, Hariharan" w:date="2015-07-21T10:19:00Z"/>
          <w:rFonts w:cstheme="minorHAnsi"/>
          <w:color w:val="000000" w:themeColor="text1"/>
        </w:rPr>
      </w:pPr>
    </w:p>
    <w:p w14:paraId="5ADE89E4" w14:textId="4B3FA3AE" w:rsidR="00D449F3" w:rsidDel="00E00044" w:rsidRDefault="001E7690" w:rsidP="001003AD">
      <w:pPr>
        <w:pStyle w:val="ListParagraph"/>
        <w:spacing w:after="60"/>
        <w:ind w:left="0" w:firstLine="0"/>
        <w:rPr>
          <w:del w:id="53269" w:author="Ramasubramani, Hariharan" w:date="2015-07-21T10:19:00Z"/>
          <w:rFonts w:cstheme="minorHAnsi"/>
          <w:color w:val="000000" w:themeColor="text1"/>
        </w:rPr>
      </w:pPr>
      <w:ins w:id="53270" w:author="Hariharan Ramasubramani" w:date="2015-04-27T13:09:00Z">
        <w:del w:id="53271" w:author="Ramasubramani, Hariharan" w:date="2015-07-21T10:19:00Z">
          <w:r w:rsidDel="00E00044">
            <w:rPr>
              <w:noProof/>
            </w:rPr>
            <w:drawing>
              <wp:inline distT="0" distB="0" distL="0" distR="0" wp14:anchorId="5C2F8E45" wp14:editId="2771CE2D">
                <wp:extent cx="5943600" cy="207708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5943600" cy="2077085"/>
                        </a:xfrm>
                        <a:prstGeom prst="rect">
                          <a:avLst/>
                        </a:prstGeom>
                      </pic:spPr>
                    </pic:pic>
                  </a:graphicData>
                </a:graphic>
              </wp:inline>
            </w:drawing>
          </w:r>
        </w:del>
      </w:ins>
      <w:del w:id="53272" w:author="Ramasubramani, Hariharan" w:date="2015-07-21T10:19:00Z">
        <w:r w:rsidR="00D449F3" w:rsidDel="00E00044">
          <w:rPr>
            <w:rFonts w:cstheme="minorHAnsi"/>
            <w:noProof/>
            <w:color w:val="000000" w:themeColor="text1"/>
          </w:rPr>
          <w:drawing>
            <wp:inline distT="0" distB="0" distL="0" distR="0" wp14:anchorId="70993819" wp14:editId="7B048C9F">
              <wp:extent cx="6858000" cy="2750820"/>
              <wp:effectExtent l="19050" t="19050" r="19050" b="1143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leaseGroups.png"/>
                      <pic:cNvPicPr/>
                    </pic:nvPicPr>
                    <pic:blipFill>
                      <a:blip r:embed="rId144">
                        <a:extLst>
                          <a:ext uri="{28A0092B-C50C-407E-A947-70E740481C1C}">
                            <a14:useLocalDpi xmlns:a14="http://schemas.microsoft.com/office/drawing/2010/main" val="0"/>
                          </a:ext>
                        </a:extLst>
                      </a:blip>
                      <a:stretch>
                        <a:fillRect/>
                      </a:stretch>
                    </pic:blipFill>
                    <pic:spPr>
                      <a:xfrm>
                        <a:off x="0" y="0"/>
                        <a:ext cx="6858000" cy="2750820"/>
                      </a:xfrm>
                      <a:prstGeom prst="rect">
                        <a:avLst/>
                      </a:prstGeom>
                      <a:ln>
                        <a:solidFill>
                          <a:schemeClr val="accent1"/>
                        </a:solidFill>
                      </a:ln>
                    </pic:spPr>
                  </pic:pic>
                </a:graphicData>
              </a:graphic>
            </wp:inline>
          </w:drawing>
        </w:r>
      </w:del>
    </w:p>
    <w:p w14:paraId="462C1741" w14:textId="7FF36F28" w:rsidR="003B32ED" w:rsidDel="00E00044" w:rsidRDefault="003B32ED" w:rsidP="003B32ED">
      <w:pPr>
        <w:pStyle w:val="ListParagraph"/>
        <w:spacing w:after="60"/>
        <w:ind w:left="0" w:firstLine="0"/>
        <w:jc w:val="center"/>
        <w:rPr>
          <w:del w:id="53273" w:author="Ramasubramani, Hariharan" w:date="2015-07-21T10:19:00Z"/>
          <w:rFonts w:cstheme="minorHAnsi"/>
          <w:color w:val="000000" w:themeColor="text1"/>
        </w:rPr>
      </w:pPr>
      <w:del w:id="53274" w:author="Ramasubramani, Hariharan" w:date="2015-07-21T10:19:00Z">
        <w:r w:rsidDel="00E00044">
          <w:rPr>
            <w:rFonts w:cstheme="minorHAnsi"/>
            <w:color w:val="000000" w:themeColor="text1"/>
          </w:rPr>
          <w:delText>Fig: 11.a – In Progress Release Groups</w:delText>
        </w:r>
      </w:del>
    </w:p>
    <w:p w14:paraId="5C9473D2" w14:textId="38FC5255" w:rsidR="003B32ED" w:rsidDel="00E00044" w:rsidRDefault="003B32ED" w:rsidP="001003AD">
      <w:pPr>
        <w:pStyle w:val="ListParagraph"/>
        <w:spacing w:after="60"/>
        <w:ind w:left="0" w:firstLine="0"/>
        <w:rPr>
          <w:del w:id="53275" w:author="Ramasubramani, Hariharan" w:date="2015-07-21T10:19:00Z"/>
          <w:rFonts w:cstheme="minorHAnsi"/>
          <w:color w:val="000000" w:themeColor="text1"/>
        </w:rPr>
      </w:pPr>
    </w:p>
    <w:p w14:paraId="29D9F571" w14:textId="1908B86A" w:rsidR="001229B3" w:rsidDel="00E00044" w:rsidRDefault="007E3F60" w:rsidP="001229B3">
      <w:pPr>
        <w:pStyle w:val="BlockComment"/>
        <w:rPr>
          <w:del w:id="53276" w:author="Ramasubramani, Hariharan" w:date="2015-07-21T10:19:00Z"/>
        </w:rPr>
      </w:pPr>
      <w:del w:id="53277" w:author="Ramasubramani, Hariharan" w:date="2015-07-21T10:19:00Z">
        <w:r w:rsidDel="00E00044">
          <w:delText xml:space="preserve">The In Progress </w:delText>
        </w:r>
        <w:r w:rsidR="001229B3" w:rsidDel="00E00044">
          <w:delText xml:space="preserve">Release Groups screen (Fig: 11.a) lists all Release Groups that are not in an “Installed in Production” or “Canceled” state. </w:delText>
        </w:r>
        <w:r w:rsidR="0034765E" w:rsidDel="00E00044">
          <w:delText>The default sort order will be by “Created” in descending order.</w:delText>
        </w:r>
      </w:del>
    </w:p>
    <w:p w14:paraId="55B9B65B" w14:textId="14DE71A4" w:rsidR="001229B3" w:rsidDel="00E00044" w:rsidRDefault="001229B3" w:rsidP="001229B3">
      <w:pPr>
        <w:pStyle w:val="BlockComment"/>
        <w:rPr>
          <w:del w:id="53278" w:author="Ramasubramani, Hariharan" w:date="2015-07-21T10:19:00Z"/>
        </w:rPr>
      </w:pPr>
      <w:del w:id="53279" w:author="Ramasubramani, Hariharan" w:date="2015-07-21T10:19:00Z">
        <w:r w:rsidDel="00E00044">
          <w:delText>Clicking on the “Edit” button for a particular Release Group will take the user to the Release Group screen (Fig: 11.b).</w:delText>
        </w:r>
      </w:del>
    </w:p>
    <w:p w14:paraId="6F4BDD2C" w14:textId="34BA5DA5" w:rsidR="001229B3" w:rsidDel="00E00044" w:rsidRDefault="001229B3" w:rsidP="001229B3">
      <w:pPr>
        <w:pStyle w:val="BlockComment"/>
        <w:rPr>
          <w:del w:id="53280" w:author="Ramasubramani, Hariharan" w:date="2015-07-21T10:19:00Z"/>
        </w:rPr>
      </w:pPr>
      <w:del w:id="53281" w:author="Ramasubramani, Hariharan" w:date="2015-07-21T10:19:00Z">
        <w:r w:rsidDel="00E00044">
          <w:delText>Clicking on the “Cancel” button will change the status of the corresponding Release Group to Canceled.</w:delText>
        </w:r>
      </w:del>
    </w:p>
    <w:p w14:paraId="29B89815" w14:textId="4D731F4E" w:rsidR="001229B3" w:rsidDel="00E00044" w:rsidRDefault="001229B3" w:rsidP="001229B3">
      <w:pPr>
        <w:pStyle w:val="BlockComment"/>
        <w:rPr>
          <w:del w:id="53282" w:author="Ramasubramani, Hariharan" w:date="2015-07-21T10:19:00Z"/>
        </w:rPr>
      </w:pPr>
      <w:del w:id="53283" w:author="Ramasubramani, Hariharan" w:date="2015-07-21T10:19:00Z">
        <w:r w:rsidDel="00E00044">
          <w:delText xml:space="preserve">Clicking on the “New Release” button will take the user to the </w:delText>
        </w:r>
        <w:r w:rsidRPr="001229B3" w:rsidDel="00E00044">
          <w:delText>Create Release Group</w:delText>
        </w:r>
        <w:r w:rsidDel="00E00044">
          <w:delText xml:space="preserve"> screen (Fig: 11.f ).</w:delText>
        </w:r>
      </w:del>
    </w:p>
    <w:p w14:paraId="7196DFD5" w14:textId="5484CBC0" w:rsidR="002B69AF" w:rsidDel="00E00044" w:rsidRDefault="002B69AF" w:rsidP="00C632A9">
      <w:pPr>
        <w:pStyle w:val="ListParagraph"/>
        <w:spacing w:after="60"/>
        <w:ind w:left="0" w:firstLine="0"/>
        <w:jc w:val="center"/>
        <w:rPr>
          <w:del w:id="53284" w:author="Ramasubramani, Hariharan" w:date="2015-07-21T10:19:00Z"/>
          <w:rFonts w:cstheme="minorHAnsi"/>
          <w:color w:val="000000" w:themeColor="text1"/>
        </w:rPr>
      </w:pPr>
    </w:p>
    <w:p w14:paraId="228B9E82" w14:textId="05896B7B" w:rsidR="003B32ED" w:rsidDel="00E00044" w:rsidRDefault="003B32ED" w:rsidP="00C632A9">
      <w:pPr>
        <w:pStyle w:val="ListParagraph"/>
        <w:spacing w:after="60"/>
        <w:ind w:left="0" w:firstLine="0"/>
        <w:jc w:val="center"/>
        <w:rPr>
          <w:del w:id="53285" w:author="Ramasubramani, Hariharan" w:date="2015-07-21T10:19:00Z"/>
          <w:rFonts w:cstheme="minorHAnsi"/>
          <w:color w:val="000000" w:themeColor="text1"/>
        </w:rPr>
      </w:pPr>
    </w:p>
    <w:p w14:paraId="54B4AF3F" w14:textId="03ED024A" w:rsidR="003B32ED" w:rsidDel="00E00044" w:rsidRDefault="003B32ED" w:rsidP="00C632A9">
      <w:pPr>
        <w:pStyle w:val="ListParagraph"/>
        <w:spacing w:after="60"/>
        <w:ind w:left="0" w:firstLine="0"/>
        <w:jc w:val="center"/>
        <w:rPr>
          <w:del w:id="53286" w:author="Ramasubramani, Hariharan" w:date="2015-07-21T10:19:00Z"/>
          <w:rFonts w:cstheme="minorHAnsi"/>
          <w:color w:val="000000" w:themeColor="text1"/>
        </w:rPr>
      </w:pPr>
    </w:p>
    <w:p w14:paraId="350E705C" w14:textId="2AC58E2E" w:rsidR="001003AD" w:rsidDel="00E00044" w:rsidRDefault="009050C7" w:rsidP="00916CDE">
      <w:pPr>
        <w:pStyle w:val="ListParagraph"/>
        <w:spacing w:after="60"/>
        <w:ind w:left="0" w:firstLine="0"/>
        <w:jc w:val="center"/>
        <w:rPr>
          <w:del w:id="53287" w:author="Ramasubramani, Hariharan" w:date="2015-07-21T10:19:00Z"/>
          <w:rFonts w:cstheme="minorHAnsi"/>
          <w:color w:val="000000" w:themeColor="text1"/>
        </w:rPr>
      </w:pPr>
      <w:ins w:id="53288" w:author="Hariharan Ramasubramani" w:date="2015-03-11T13:28:00Z">
        <w:del w:id="53289" w:author="Ramasubramani, Hariharan" w:date="2015-07-21T10:19:00Z">
          <w:r w:rsidDel="00E00044">
            <w:rPr>
              <w:noProof/>
            </w:rPr>
            <w:drawing>
              <wp:inline distT="0" distB="0" distL="0" distR="0" wp14:anchorId="3E65DA3F" wp14:editId="647285B7">
                <wp:extent cx="5943600" cy="190881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5943600" cy="1908810"/>
                        </a:xfrm>
                        <a:prstGeom prst="rect">
                          <a:avLst/>
                        </a:prstGeom>
                      </pic:spPr>
                    </pic:pic>
                  </a:graphicData>
                </a:graphic>
              </wp:inline>
            </w:drawing>
          </w:r>
        </w:del>
      </w:ins>
      <w:del w:id="53290" w:author="Ramasubramani, Hariharan" w:date="2015-07-21T10:19:00Z">
        <w:r w:rsidR="00DF55D3" w:rsidDel="00E00044">
          <w:rPr>
            <w:rFonts w:ascii="New York" w:eastAsia="Times New Roman" w:hAnsi="New York" w:cs="Times New Roman"/>
            <w:noProof/>
            <w:sz w:val="16"/>
            <w:szCs w:val="16"/>
          </w:rPr>
          <w:drawing>
            <wp:inline distT="0" distB="0" distL="0" distR="0" wp14:anchorId="31E4BEEB" wp14:editId="1B956FCC">
              <wp:extent cx="6858000" cy="2604221"/>
              <wp:effectExtent l="19050" t="19050" r="19050" b="2476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leaseGroup2.png"/>
                      <pic:cNvPicPr/>
                    </pic:nvPicPr>
                    <pic:blipFill>
                      <a:blip r:embed="rId146">
                        <a:extLst>
                          <a:ext uri="{28A0092B-C50C-407E-A947-70E740481C1C}">
                            <a14:useLocalDpi xmlns:a14="http://schemas.microsoft.com/office/drawing/2010/main" val="0"/>
                          </a:ext>
                        </a:extLst>
                      </a:blip>
                      <a:stretch>
                        <a:fillRect/>
                      </a:stretch>
                    </pic:blipFill>
                    <pic:spPr>
                      <a:xfrm>
                        <a:off x="0" y="0"/>
                        <a:ext cx="6858000" cy="2604221"/>
                      </a:xfrm>
                      <a:prstGeom prst="rect">
                        <a:avLst/>
                      </a:prstGeom>
                      <a:ln>
                        <a:solidFill>
                          <a:schemeClr val="accent1"/>
                        </a:solidFill>
                      </a:ln>
                    </pic:spPr>
                  </pic:pic>
                </a:graphicData>
              </a:graphic>
            </wp:inline>
          </w:drawing>
        </w:r>
      </w:del>
    </w:p>
    <w:p w14:paraId="15FA6211" w14:textId="2869F4A6" w:rsidR="001229B3" w:rsidDel="00E00044" w:rsidRDefault="001229B3" w:rsidP="001229B3">
      <w:pPr>
        <w:pStyle w:val="ListParagraph"/>
        <w:spacing w:after="60"/>
        <w:ind w:left="0" w:firstLine="0"/>
        <w:jc w:val="center"/>
        <w:rPr>
          <w:del w:id="53291" w:author="Ramasubramani, Hariharan" w:date="2015-07-21T10:19:00Z"/>
          <w:rFonts w:cstheme="minorHAnsi"/>
          <w:color w:val="000000" w:themeColor="text1"/>
        </w:rPr>
      </w:pPr>
      <w:del w:id="53292" w:author="Ramasubramani, Hariharan" w:date="2015-07-21T10:19:00Z">
        <w:r w:rsidRPr="001229B3" w:rsidDel="00E00044">
          <w:rPr>
            <w:rFonts w:cstheme="minorHAnsi"/>
            <w:color w:val="000000" w:themeColor="text1"/>
          </w:rPr>
          <w:delText xml:space="preserve"> </w:delText>
        </w:r>
        <w:r w:rsidDel="00E00044">
          <w:rPr>
            <w:rFonts w:cstheme="minorHAnsi"/>
            <w:color w:val="000000" w:themeColor="text1"/>
          </w:rPr>
          <w:delText>Fig: 11.b – Release Group</w:delText>
        </w:r>
      </w:del>
    </w:p>
    <w:p w14:paraId="1FE0AC61" w14:textId="2D7EABB5" w:rsidR="00D25D0D" w:rsidDel="00E00044" w:rsidRDefault="00D25D0D" w:rsidP="00406514">
      <w:pPr>
        <w:pStyle w:val="BlockComment"/>
        <w:rPr>
          <w:del w:id="53293" w:author="Ramasubramani, Hariharan" w:date="2015-07-21T10:19:00Z"/>
        </w:rPr>
      </w:pPr>
      <w:del w:id="53294" w:author="Ramasubramani, Hariharan" w:date="2015-07-21T10:19:00Z">
        <w:r w:rsidDel="00E00044">
          <w:delText xml:space="preserve">The Release Group screen allows a user to drill down on details for Release Group Iterations and to modify those iterations. A Release Group Iteration is a period of time based on an effective and expiration date in which all of the contents of the </w:delText>
        </w:r>
        <w:r w:rsidR="007910A4" w:rsidDel="00E00044">
          <w:delText>version</w:delText>
        </w:r>
        <w:r w:rsidDel="00E00044">
          <w:delText xml:space="preserve"> do not change.</w:delText>
        </w:r>
      </w:del>
    </w:p>
    <w:p w14:paraId="3C7D7646" w14:textId="164031ED" w:rsidR="00B034E7" w:rsidDel="00E00044" w:rsidRDefault="00B034E7" w:rsidP="00406514">
      <w:pPr>
        <w:pStyle w:val="BlockComment"/>
        <w:rPr>
          <w:del w:id="53295" w:author="Ramasubramani, Hariharan" w:date="2015-07-21T10:19:00Z"/>
        </w:rPr>
      </w:pPr>
      <w:del w:id="53296" w:author="Ramasubramani, Hariharan" w:date="2015-07-21T10:19:00Z">
        <w:r w:rsidDel="00E00044">
          <w:delText xml:space="preserve">Here Release Group </w:delText>
        </w:r>
        <w:r w:rsidR="00BC5013" w:rsidDel="00E00044">
          <w:delText>“</w:delText>
        </w:r>
        <w:r w:rsidDel="00E00044">
          <w:delText>Name” is shown as a grayed out, non-editable field. This be the case for most Release Groups, as once any Iteration of the Release Group has reached a status of “File Generated”, the name can no longer be changed without messing up previous iteration promotions.</w:delText>
        </w:r>
      </w:del>
    </w:p>
    <w:p w14:paraId="7A81807D" w14:textId="2C165F7B" w:rsidR="00D25D0D" w:rsidDel="00E00044" w:rsidRDefault="00D25D0D" w:rsidP="00406514">
      <w:pPr>
        <w:pStyle w:val="BlockComment"/>
        <w:rPr>
          <w:del w:id="53297" w:author="Ramasubramani, Hariharan" w:date="2015-07-21T10:19:00Z"/>
        </w:rPr>
      </w:pPr>
      <w:del w:id="53298" w:author="Ramasubramani, Hariharan" w:date="2015-07-21T10:19:00Z">
        <w:r w:rsidDel="00E00044">
          <w:delText>Th</w:delText>
        </w:r>
        <w:r w:rsidR="007910A4" w:rsidDel="00E00044">
          <w:delText>e “Versions”</w:delText>
        </w:r>
        <w:r w:rsidDel="00E00044">
          <w:delText xml:space="preserve"> drop down will list all of the date ranges for the Release Group </w:delText>
        </w:r>
        <w:r w:rsidR="007910A4" w:rsidDel="00E00044">
          <w:delText>Versions</w:delText>
        </w:r>
        <w:r w:rsidDel="00E00044">
          <w:delText xml:space="preserve">. When the </w:delText>
        </w:r>
        <w:r w:rsidR="007910A4" w:rsidDel="00E00044">
          <w:delText>version</w:delText>
        </w:r>
        <w:r w:rsidDel="00E00044">
          <w:delText xml:space="preserve"> is changed, the corresponding data below it will update to reflect the newly selected </w:delText>
        </w:r>
        <w:r w:rsidR="007910A4" w:rsidDel="00E00044">
          <w:delText>version</w:delText>
        </w:r>
        <w:r w:rsidDel="00E00044">
          <w:delText>.</w:delText>
        </w:r>
      </w:del>
    </w:p>
    <w:p w14:paraId="7FF45254" w14:textId="1B0FFA4E" w:rsidR="001003AD" w:rsidDel="00E00044" w:rsidRDefault="00D25D0D" w:rsidP="00406514">
      <w:pPr>
        <w:pStyle w:val="BlockComment"/>
        <w:rPr>
          <w:del w:id="53299" w:author="Ramasubramani, Hariharan" w:date="2015-07-21T10:19:00Z"/>
        </w:rPr>
      </w:pPr>
      <w:del w:id="53300" w:author="Ramasubramani, Hariharan" w:date="2015-07-21T10:19:00Z">
        <w:r w:rsidDel="00E00044">
          <w:delText>Clicking on the “Add” button will take the user to the Unassigned Documents screen as shown in Fig:11.c.</w:delText>
        </w:r>
      </w:del>
    </w:p>
    <w:p w14:paraId="279A1C86" w14:textId="49517137" w:rsidR="00D25D0D" w:rsidDel="00E00044" w:rsidRDefault="00D25D0D" w:rsidP="00406514">
      <w:pPr>
        <w:pStyle w:val="BlockComment"/>
        <w:rPr>
          <w:del w:id="53301" w:author="Ramasubramani, Hariharan" w:date="2015-07-21T10:19:00Z"/>
        </w:rPr>
      </w:pPr>
      <w:del w:id="53302" w:author="Ramasubramani, Hariharan" w:date="2015-07-21T10:19:00Z">
        <w:r w:rsidDel="00E00044">
          <w:delText>The “Save” button will save any pending changes from this screen to the database</w:delText>
        </w:r>
        <w:r w:rsidR="00610F88" w:rsidDel="00E00044">
          <w:delText>. If there are no pending changes, the “Save” button will be disabled.</w:delText>
        </w:r>
      </w:del>
    </w:p>
    <w:p w14:paraId="451E76BD" w14:textId="4FC367D4" w:rsidR="00D25D0D" w:rsidDel="00E00044" w:rsidRDefault="00D25D0D" w:rsidP="00406514">
      <w:pPr>
        <w:pStyle w:val="BlockComment"/>
        <w:rPr>
          <w:del w:id="53303" w:author="Ramasubramani, Hariharan" w:date="2015-07-21T10:19:00Z"/>
        </w:rPr>
      </w:pPr>
      <w:del w:id="53304" w:author="Ramasubramani, Hariharan" w:date="2015-07-21T10:19:00Z">
        <w:r w:rsidDel="00E00044">
          <w:delText>The “</w:delText>
        </w:r>
        <w:r w:rsidR="00406514" w:rsidDel="00E00044">
          <w:delText>Promote” button i</w:delText>
        </w:r>
        <w:r w:rsidR="007910A4" w:rsidDel="00E00044">
          <w:delText>s only enabled when a version</w:delText>
        </w:r>
        <w:r w:rsidR="00406514" w:rsidDel="00E00044">
          <w:delText xml:space="preserve"> with a status of Pending or Failed is selected. Clicking on it will </w:delText>
        </w:r>
        <w:r w:rsidR="00610F88" w:rsidDel="00E00044">
          <w:delText xml:space="preserve">run validations and </w:delText>
        </w:r>
        <w:r w:rsidR="00406514" w:rsidDel="00E00044">
          <w:delText>change the status to Scheduled</w:delText>
        </w:r>
        <w:r w:rsidR="00610F88" w:rsidDel="00E00044">
          <w:delText xml:space="preserve"> if all validations pass</w:delText>
        </w:r>
        <w:r w:rsidR="00406514" w:rsidDel="00E00044">
          <w:delText>.</w:delText>
        </w:r>
        <w:r w:rsidR="004F4606" w:rsidDel="00E00044">
          <w:delText xml:space="preserve"> Upon failure the Validation column will be updated with a Pass or Fail status as shown in Fig: 11.g.</w:delText>
        </w:r>
      </w:del>
    </w:p>
    <w:p w14:paraId="26FAA667" w14:textId="0981A3D9" w:rsidR="00406514" w:rsidDel="00E00044" w:rsidRDefault="00406514" w:rsidP="00406514">
      <w:pPr>
        <w:pStyle w:val="BlockComment"/>
        <w:rPr>
          <w:del w:id="53305" w:author="Ramasubramani, Hariharan" w:date="2015-07-21T10:19:00Z"/>
        </w:rPr>
      </w:pPr>
      <w:del w:id="53306" w:author="Ramasubramani, Hariharan" w:date="2015-07-21T10:19:00Z">
        <w:r w:rsidDel="00E00044">
          <w:delText>Clicking on the “Cancel”</w:delText>
        </w:r>
        <w:r w:rsidR="007E3F60" w:rsidDel="00E00044">
          <w:delText xml:space="preserve"> button will return the user to calling screen.</w:delText>
        </w:r>
      </w:del>
    </w:p>
    <w:p w14:paraId="5D3EA49C" w14:textId="4D7770A8" w:rsidR="00406514" w:rsidDel="00E00044" w:rsidRDefault="00406514" w:rsidP="001003AD">
      <w:pPr>
        <w:pStyle w:val="ListParagraph"/>
        <w:spacing w:after="60"/>
        <w:ind w:left="0" w:firstLine="0"/>
        <w:rPr>
          <w:del w:id="53307" w:author="Ramasubramani, Hariharan" w:date="2015-07-21T10:19:00Z"/>
          <w:rFonts w:cstheme="minorHAnsi"/>
          <w:color w:val="000000" w:themeColor="text1"/>
        </w:rPr>
      </w:pPr>
    </w:p>
    <w:p w14:paraId="473DDCBF" w14:textId="7A29B90A" w:rsidR="00406514" w:rsidDel="00E00044" w:rsidRDefault="00406514" w:rsidP="001003AD">
      <w:pPr>
        <w:pStyle w:val="ListParagraph"/>
        <w:spacing w:after="60"/>
        <w:ind w:left="0" w:firstLine="0"/>
        <w:rPr>
          <w:del w:id="53308" w:author="Ramasubramani, Hariharan" w:date="2015-07-21T10:19:00Z"/>
          <w:rFonts w:cstheme="minorHAnsi"/>
          <w:color w:val="000000" w:themeColor="text1"/>
        </w:rPr>
      </w:pPr>
    </w:p>
    <w:p w14:paraId="505574E4" w14:textId="55F2C3DE" w:rsidR="009B0FF5" w:rsidDel="00E00044" w:rsidRDefault="001326EF" w:rsidP="00C632A9">
      <w:pPr>
        <w:pStyle w:val="ListParagraph"/>
        <w:spacing w:after="60"/>
        <w:ind w:left="0" w:firstLine="0"/>
        <w:jc w:val="center"/>
        <w:rPr>
          <w:ins w:id="53309" w:author="Hariharan Ramasubramani" w:date="2015-03-11T13:57:00Z"/>
          <w:del w:id="53310" w:author="Ramasubramani, Hariharan" w:date="2015-07-21T10:19:00Z"/>
          <w:rFonts w:cstheme="minorHAnsi"/>
          <w:color w:val="000000" w:themeColor="text1"/>
        </w:rPr>
      </w:pPr>
      <w:ins w:id="53311" w:author="Hariharan Ramasubramani" w:date="2015-03-11T13:28:00Z">
        <w:del w:id="53312" w:author="Ramasubramani, Hariharan" w:date="2015-07-21T10:19:00Z">
          <w:r w:rsidDel="00E00044">
            <w:rPr>
              <w:noProof/>
            </w:rPr>
            <w:drawing>
              <wp:inline distT="0" distB="0" distL="0" distR="0" wp14:anchorId="7FCC451E" wp14:editId="5A849EB6">
                <wp:extent cx="5943600" cy="205867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5943600" cy="2058670"/>
                        </a:xfrm>
                        <a:prstGeom prst="rect">
                          <a:avLst/>
                        </a:prstGeom>
                      </pic:spPr>
                    </pic:pic>
                  </a:graphicData>
                </a:graphic>
              </wp:inline>
            </w:drawing>
          </w:r>
        </w:del>
      </w:ins>
    </w:p>
    <w:p w14:paraId="29D4AF5F" w14:textId="60DDBD1C" w:rsidR="001003AD" w:rsidDel="00E00044" w:rsidRDefault="009B0FF5" w:rsidP="00C632A9">
      <w:pPr>
        <w:pStyle w:val="ListParagraph"/>
        <w:spacing w:after="60"/>
        <w:ind w:left="0" w:firstLine="0"/>
        <w:jc w:val="center"/>
        <w:rPr>
          <w:del w:id="53313" w:author="Ramasubramani, Hariharan" w:date="2015-07-21T10:19:00Z"/>
          <w:rFonts w:cstheme="minorHAnsi"/>
          <w:color w:val="000000" w:themeColor="text1"/>
        </w:rPr>
      </w:pPr>
      <w:ins w:id="53314" w:author="Hariharan Ramasubramani" w:date="2015-03-11T13:57:00Z">
        <w:del w:id="53315" w:author="Ramasubramani, Hariharan" w:date="2015-07-21T10:19:00Z">
          <w:r w:rsidDel="00E00044">
            <w:rPr>
              <w:noProof/>
            </w:rPr>
            <w:drawing>
              <wp:inline distT="0" distB="0" distL="0" distR="0" wp14:anchorId="0EA0410F" wp14:editId="34EC964B">
                <wp:extent cx="5943600" cy="284543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5943600" cy="2845435"/>
                        </a:xfrm>
                        <a:prstGeom prst="rect">
                          <a:avLst/>
                        </a:prstGeom>
                      </pic:spPr>
                    </pic:pic>
                  </a:graphicData>
                </a:graphic>
              </wp:inline>
            </w:drawing>
          </w:r>
        </w:del>
      </w:ins>
      <w:del w:id="53316" w:author="Ramasubramani, Hariharan" w:date="2015-07-21T10:19:00Z">
        <w:r w:rsidR="001003AD" w:rsidRPr="00A977F1" w:rsidDel="00E00044">
          <w:rPr>
            <w:rFonts w:cstheme="minorHAnsi"/>
            <w:noProof/>
            <w:color w:val="000000" w:themeColor="text1"/>
          </w:rPr>
          <w:drawing>
            <wp:inline distT="0" distB="0" distL="0" distR="0" wp14:anchorId="733629C7" wp14:editId="4B5B4BB5">
              <wp:extent cx="6029989" cy="3694430"/>
              <wp:effectExtent l="19050" t="19050" r="27940" b="203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toreleasegroup.png"/>
                      <pic:cNvPicPr/>
                    </pic:nvPicPr>
                    <pic:blipFill>
                      <a:blip r:embed="rId149">
                        <a:extLst>
                          <a:ext uri="{28A0092B-C50C-407E-A947-70E740481C1C}">
                            <a14:useLocalDpi xmlns:a14="http://schemas.microsoft.com/office/drawing/2010/main" val="0"/>
                          </a:ext>
                        </a:extLst>
                      </a:blip>
                      <a:stretch>
                        <a:fillRect/>
                      </a:stretch>
                    </pic:blipFill>
                    <pic:spPr>
                      <a:xfrm>
                        <a:off x="0" y="0"/>
                        <a:ext cx="6029989" cy="3694430"/>
                      </a:xfrm>
                      <a:prstGeom prst="rect">
                        <a:avLst/>
                      </a:prstGeom>
                      <a:ln>
                        <a:solidFill>
                          <a:schemeClr val="accent1"/>
                        </a:solidFill>
                      </a:ln>
                    </pic:spPr>
                  </pic:pic>
                </a:graphicData>
              </a:graphic>
            </wp:inline>
          </w:drawing>
        </w:r>
      </w:del>
    </w:p>
    <w:p w14:paraId="1D015F45" w14:textId="7AC6BF2D" w:rsidR="001229B3" w:rsidDel="00E00044" w:rsidRDefault="001229B3" w:rsidP="001229B3">
      <w:pPr>
        <w:pStyle w:val="ListParagraph"/>
        <w:spacing w:after="60"/>
        <w:ind w:left="0" w:firstLine="0"/>
        <w:jc w:val="center"/>
        <w:rPr>
          <w:del w:id="53317" w:author="Ramasubramani, Hariharan" w:date="2015-07-21T10:19:00Z"/>
          <w:rFonts w:cstheme="minorHAnsi"/>
          <w:color w:val="000000" w:themeColor="text1"/>
        </w:rPr>
      </w:pPr>
      <w:del w:id="53318" w:author="Ramasubramani, Hariharan" w:date="2015-07-21T10:19:00Z">
        <w:r w:rsidRPr="001229B3" w:rsidDel="00E00044">
          <w:rPr>
            <w:rFonts w:cstheme="minorHAnsi"/>
            <w:color w:val="000000" w:themeColor="text1"/>
          </w:rPr>
          <w:delText xml:space="preserve"> </w:delText>
        </w:r>
        <w:r w:rsidDel="00E00044">
          <w:rPr>
            <w:rFonts w:cstheme="minorHAnsi"/>
            <w:color w:val="000000" w:themeColor="text1"/>
          </w:rPr>
          <w:delText>Fig: 11.c – Unassigned Documents</w:delText>
        </w:r>
      </w:del>
    </w:p>
    <w:p w14:paraId="3E783BB5" w14:textId="35A114E3" w:rsidR="00B45C21" w:rsidDel="00E00044" w:rsidRDefault="00B45C21" w:rsidP="001003AD">
      <w:pPr>
        <w:pStyle w:val="ListParagraph"/>
        <w:spacing w:after="60"/>
        <w:ind w:left="0" w:firstLine="0"/>
        <w:rPr>
          <w:del w:id="53319" w:author="Ramasubramani, Hariharan" w:date="2015-07-21T10:19:00Z"/>
          <w:rFonts w:cstheme="minorHAnsi"/>
          <w:color w:val="000000" w:themeColor="text1"/>
        </w:rPr>
      </w:pPr>
    </w:p>
    <w:p w14:paraId="6DACD5DD" w14:textId="114DE7E0" w:rsidR="001003AD" w:rsidDel="00E00044" w:rsidRDefault="00406514" w:rsidP="00406514">
      <w:pPr>
        <w:pStyle w:val="BlockComment"/>
        <w:rPr>
          <w:del w:id="53320" w:author="Ramasubramani, Hariharan" w:date="2015-07-21T10:19:00Z"/>
        </w:rPr>
      </w:pPr>
      <w:del w:id="53321" w:author="Ramasubramani, Hariharan" w:date="2015-07-21T10:19:00Z">
        <w:r w:rsidDel="00E00044">
          <w:delText>The Unassigned Documents screen (Fig: 11.c) is a screen which displays all Records and Forms which have not been associated with a Release Group.</w:delText>
        </w:r>
        <w:r w:rsidR="004C5F85" w:rsidDel="00E00044">
          <w:delText xml:space="preserve"> </w:delText>
        </w:r>
        <w:r w:rsidR="004C5F85" w:rsidRPr="004C5F85" w:rsidDel="00E00044">
          <w:delText xml:space="preserve"> Forms and Records listed are specific to versions of those Forms/Records (so if something is changed it becomes available for promotion again).</w:delText>
        </w:r>
      </w:del>
    </w:p>
    <w:p w14:paraId="2B4A70B1" w14:textId="04529DF5" w:rsidR="00406514" w:rsidDel="00E00044" w:rsidRDefault="00406514" w:rsidP="00406514">
      <w:pPr>
        <w:pStyle w:val="BlockComment"/>
        <w:rPr>
          <w:del w:id="53322" w:author="Ramasubramani, Hariharan" w:date="2015-07-21T10:19:00Z"/>
        </w:rPr>
      </w:pPr>
      <w:del w:id="53323" w:author="Ramasubramani, Hariharan" w:date="2015-07-21T10:19:00Z">
        <w:r w:rsidDel="00E00044">
          <w:delText xml:space="preserve">The checkboxes on the left hand side of the table allow a user to select one or more Documents to be </w:delText>
        </w:r>
        <w:r w:rsidR="00576B68" w:rsidDel="00E00044">
          <w:delText>added to the current Release Group</w:delText>
        </w:r>
        <w:r w:rsidDel="00E00044">
          <w:delText>.</w:delText>
        </w:r>
      </w:del>
    </w:p>
    <w:p w14:paraId="6D2074C1" w14:textId="70827F77" w:rsidR="00406514" w:rsidDel="00E00044" w:rsidRDefault="00406514" w:rsidP="00406514">
      <w:pPr>
        <w:pStyle w:val="BlockComment"/>
        <w:rPr>
          <w:del w:id="53324" w:author="Ramasubramani, Hariharan" w:date="2015-07-21T10:19:00Z"/>
        </w:rPr>
      </w:pPr>
      <w:del w:id="53325" w:author="Ramasubramani, Hariharan" w:date="2015-07-21T10:19:00Z">
        <w:r w:rsidDel="00E00044">
          <w:delText>Clicking on the “Save” button will persist any pending changes, while the “Cancel” button would discard those changes.</w:delText>
        </w:r>
      </w:del>
    </w:p>
    <w:p w14:paraId="5B074FA2" w14:textId="5960F2A9" w:rsidR="001003AD" w:rsidDel="00E00044" w:rsidRDefault="001003AD" w:rsidP="00A977F1">
      <w:pPr>
        <w:pStyle w:val="ListParagraph"/>
        <w:spacing w:after="60"/>
        <w:ind w:left="0" w:firstLine="0"/>
        <w:jc w:val="center"/>
        <w:rPr>
          <w:del w:id="53326" w:author="Ramasubramani, Hariharan" w:date="2015-07-21T10:19:00Z"/>
          <w:rFonts w:cstheme="minorHAnsi"/>
          <w:color w:val="000000" w:themeColor="text1"/>
        </w:rPr>
      </w:pPr>
    </w:p>
    <w:p w14:paraId="65CFF578" w14:textId="774A361A" w:rsidR="009415EC" w:rsidDel="00E00044" w:rsidRDefault="009415EC" w:rsidP="009415EC">
      <w:pPr>
        <w:pStyle w:val="ListParagraph"/>
        <w:spacing w:after="60"/>
        <w:ind w:left="0" w:firstLine="0"/>
        <w:jc w:val="center"/>
        <w:rPr>
          <w:del w:id="53327" w:author="Ramasubramani, Hariharan" w:date="2015-07-21T10:19:00Z"/>
          <w:rFonts w:cstheme="minorHAnsi"/>
          <w:color w:val="000000" w:themeColor="text1"/>
        </w:rPr>
      </w:pPr>
    </w:p>
    <w:p w14:paraId="7608F899" w14:textId="4536C18B" w:rsidR="009415EC" w:rsidDel="00E00044" w:rsidRDefault="001326EF" w:rsidP="009415EC">
      <w:pPr>
        <w:pStyle w:val="ListParagraph"/>
        <w:spacing w:after="60"/>
        <w:ind w:left="0" w:firstLine="0"/>
        <w:jc w:val="center"/>
        <w:rPr>
          <w:del w:id="53328" w:author="Ramasubramani, Hariharan" w:date="2015-07-21T10:19:00Z"/>
          <w:rFonts w:cstheme="minorHAnsi"/>
          <w:color w:val="000000" w:themeColor="text1"/>
        </w:rPr>
      </w:pPr>
      <w:ins w:id="53329" w:author="Hariharan Ramasubramani" w:date="2015-03-11T13:28:00Z">
        <w:del w:id="53330" w:author="Ramasubramani, Hariharan" w:date="2015-07-21T10:19:00Z">
          <w:r w:rsidDel="00E00044">
            <w:rPr>
              <w:noProof/>
            </w:rPr>
            <w:drawing>
              <wp:inline distT="0" distB="0" distL="0" distR="0" wp14:anchorId="00CADE57" wp14:editId="01C060EA">
                <wp:extent cx="5943600" cy="1078865"/>
                <wp:effectExtent l="0" t="0" r="0" b="698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5943600" cy="1078865"/>
                        </a:xfrm>
                        <a:prstGeom prst="rect">
                          <a:avLst/>
                        </a:prstGeom>
                      </pic:spPr>
                    </pic:pic>
                  </a:graphicData>
                </a:graphic>
              </wp:inline>
            </w:drawing>
          </w:r>
        </w:del>
      </w:ins>
      <w:del w:id="53331" w:author="Ramasubramani, Hariharan" w:date="2015-07-21T10:19:00Z">
        <w:r w:rsidR="009415EC" w:rsidDel="00E00044">
          <w:rPr>
            <w:rFonts w:cstheme="minorHAnsi"/>
            <w:noProof/>
            <w:color w:val="000000" w:themeColor="text1"/>
          </w:rPr>
          <w:drawing>
            <wp:inline distT="0" distB="0" distL="0" distR="0" wp14:anchorId="5D51BFF8" wp14:editId="16B9E609">
              <wp:extent cx="6858000" cy="2973705"/>
              <wp:effectExtent l="19050" t="19050" r="19050" b="1714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letedReleaseGroups.png"/>
                      <pic:cNvPicPr/>
                    </pic:nvPicPr>
                    <pic:blipFill>
                      <a:blip r:embed="rId151">
                        <a:extLst>
                          <a:ext uri="{28A0092B-C50C-407E-A947-70E740481C1C}">
                            <a14:useLocalDpi xmlns:a14="http://schemas.microsoft.com/office/drawing/2010/main" val="0"/>
                          </a:ext>
                        </a:extLst>
                      </a:blip>
                      <a:stretch>
                        <a:fillRect/>
                      </a:stretch>
                    </pic:blipFill>
                    <pic:spPr>
                      <a:xfrm>
                        <a:off x="0" y="0"/>
                        <a:ext cx="6858000" cy="2973705"/>
                      </a:xfrm>
                      <a:prstGeom prst="rect">
                        <a:avLst/>
                      </a:prstGeom>
                      <a:ln>
                        <a:solidFill>
                          <a:schemeClr val="accent1"/>
                        </a:solidFill>
                      </a:ln>
                    </pic:spPr>
                  </pic:pic>
                </a:graphicData>
              </a:graphic>
            </wp:inline>
          </w:drawing>
        </w:r>
      </w:del>
    </w:p>
    <w:p w14:paraId="36C38459" w14:textId="1C5CD8D4" w:rsidR="001229B3" w:rsidDel="00E00044" w:rsidRDefault="009415EC" w:rsidP="001229B3">
      <w:pPr>
        <w:pStyle w:val="ListParagraph"/>
        <w:spacing w:after="60"/>
        <w:ind w:left="0" w:firstLine="0"/>
        <w:jc w:val="center"/>
        <w:rPr>
          <w:del w:id="53332" w:author="Ramasubramani, Hariharan" w:date="2015-07-21T10:19:00Z"/>
          <w:rFonts w:cstheme="minorHAnsi"/>
          <w:color w:val="000000" w:themeColor="text1"/>
        </w:rPr>
      </w:pPr>
      <w:del w:id="53333" w:author="Ramasubramani, Hariharan" w:date="2015-07-21T10:19:00Z">
        <w:r w:rsidDel="00E00044">
          <w:rPr>
            <w:rFonts w:cstheme="minorHAnsi"/>
            <w:color w:val="000000" w:themeColor="text1"/>
          </w:rPr>
          <w:delText xml:space="preserve">Fig: 11.d – </w:delText>
        </w:r>
        <w:r w:rsidR="001229B3" w:rsidDel="00E00044">
          <w:rPr>
            <w:rFonts w:cstheme="minorHAnsi"/>
            <w:color w:val="000000" w:themeColor="text1"/>
          </w:rPr>
          <w:delText>Release Groups</w:delText>
        </w:r>
        <w:r w:rsidDel="00E00044">
          <w:rPr>
            <w:rFonts w:cstheme="minorHAnsi"/>
            <w:color w:val="000000" w:themeColor="text1"/>
          </w:rPr>
          <w:delText xml:space="preserve"> in Production</w:delText>
        </w:r>
      </w:del>
    </w:p>
    <w:p w14:paraId="4286E214" w14:textId="30F71129" w:rsidR="001003AD" w:rsidDel="00E00044" w:rsidRDefault="001003AD" w:rsidP="001003AD">
      <w:pPr>
        <w:pStyle w:val="ListParagraph"/>
        <w:spacing w:after="60"/>
        <w:ind w:left="0" w:firstLine="0"/>
        <w:rPr>
          <w:del w:id="53334" w:author="Ramasubramani, Hariharan" w:date="2015-07-21T10:19:00Z"/>
          <w:rFonts w:cstheme="minorHAnsi"/>
          <w:color w:val="000000" w:themeColor="text1"/>
        </w:rPr>
      </w:pPr>
    </w:p>
    <w:p w14:paraId="1E0CAD11" w14:textId="4C6314F0" w:rsidR="00406514" w:rsidDel="00E00044" w:rsidRDefault="00406514" w:rsidP="00406514">
      <w:pPr>
        <w:pStyle w:val="BlockComment"/>
        <w:rPr>
          <w:del w:id="53335" w:author="Ramasubramani, Hariharan" w:date="2015-07-21T10:19:00Z"/>
        </w:rPr>
      </w:pPr>
      <w:del w:id="53336" w:author="Ramasubramani, Hariharan" w:date="2015-07-21T10:19:00Z">
        <w:r w:rsidDel="00E00044">
          <w:delText>T</w:delText>
        </w:r>
        <w:r w:rsidR="009415EC" w:rsidDel="00E00044">
          <w:delText>he Release Groups in Production</w:delText>
        </w:r>
        <w:r w:rsidDel="00E00044">
          <w:delText xml:space="preserve"> screen displays all Release Group </w:delText>
        </w:r>
        <w:r w:rsidR="009415EC" w:rsidDel="00E00044">
          <w:delText>versions</w:delText>
        </w:r>
        <w:r w:rsidDel="00E00044">
          <w:delText xml:space="preserve"> that have a status of Installed into Production.</w:delText>
        </w:r>
      </w:del>
    </w:p>
    <w:p w14:paraId="4C9A17CF" w14:textId="40DD622D" w:rsidR="00406514" w:rsidDel="00E00044" w:rsidRDefault="00406514" w:rsidP="00406514">
      <w:pPr>
        <w:pStyle w:val="BlockComment"/>
        <w:rPr>
          <w:del w:id="53337" w:author="Ramasubramani, Hariharan" w:date="2015-07-21T10:19:00Z"/>
        </w:rPr>
      </w:pPr>
      <w:del w:id="53338" w:author="Ramasubramani, Hariharan" w:date="2015-07-21T10:19:00Z">
        <w:r w:rsidDel="00E00044">
          <w:delText xml:space="preserve">Clicking on the “View” button would take users to a read-only version of the Release Group </w:delText>
        </w:r>
        <w:r w:rsidR="009415EC" w:rsidDel="00E00044">
          <w:delText>screen</w:delText>
        </w:r>
        <w:r w:rsidR="0084319C" w:rsidDel="00E00044">
          <w:delText xml:space="preserve"> (Fig: 11.b)</w:delText>
        </w:r>
        <w:r w:rsidDel="00E00044">
          <w:delText>.</w:delText>
        </w:r>
      </w:del>
    </w:p>
    <w:p w14:paraId="3A261E26" w14:textId="7EAAA3ED" w:rsidR="00406514" w:rsidDel="00E00044" w:rsidRDefault="00406514" w:rsidP="00406514">
      <w:pPr>
        <w:pStyle w:val="BlockComment"/>
        <w:rPr>
          <w:del w:id="53339" w:author="Ramasubramani, Hariharan" w:date="2015-07-21T10:19:00Z"/>
        </w:rPr>
      </w:pPr>
      <w:del w:id="53340" w:author="Ramasubramani, Hariharan" w:date="2015-07-21T10:19:00Z">
        <w:r w:rsidDel="00E00044">
          <w:delText xml:space="preserve">The Done button will return the user to the </w:delText>
        </w:r>
        <w:r w:rsidR="009415EC" w:rsidDel="00E00044">
          <w:delText xml:space="preserve">In Progress Release </w:delText>
        </w:r>
        <w:r w:rsidDel="00E00044">
          <w:delText xml:space="preserve">Groups </w:delText>
        </w:r>
        <w:r w:rsidR="009415EC" w:rsidDel="00E00044">
          <w:delText>screen</w:delText>
        </w:r>
        <w:r w:rsidDel="00E00044">
          <w:delText xml:space="preserve"> (Fig: 11.a).</w:delText>
        </w:r>
      </w:del>
    </w:p>
    <w:p w14:paraId="67583532" w14:textId="735FA5A5" w:rsidR="00406514" w:rsidDel="00E00044" w:rsidRDefault="00406514" w:rsidP="001003AD">
      <w:pPr>
        <w:pStyle w:val="ListParagraph"/>
        <w:spacing w:after="60"/>
        <w:ind w:left="0" w:firstLine="0"/>
        <w:rPr>
          <w:del w:id="53341" w:author="Ramasubramani, Hariharan" w:date="2015-07-21T10:19:00Z"/>
          <w:rFonts w:cstheme="minorHAnsi"/>
          <w:color w:val="000000" w:themeColor="text1"/>
        </w:rPr>
      </w:pPr>
    </w:p>
    <w:p w14:paraId="3DFDBF11" w14:textId="3762902C" w:rsidR="00406514" w:rsidDel="00E00044" w:rsidRDefault="00406514" w:rsidP="001003AD">
      <w:pPr>
        <w:pStyle w:val="ListParagraph"/>
        <w:spacing w:after="60"/>
        <w:ind w:left="0" w:firstLine="0"/>
        <w:rPr>
          <w:del w:id="53342" w:author="Ramasubramani, Hariharan" w:date="2015-07-21T10:19:00Z"/>
          <w:rFonts w:cstheme="minorHAnsi"/>
          <w:color w:val="000000" w:themeColor="text1"/>
        </w:rPr>
      </w:pPr>
    </w:p>
    <w:p w14:paraId="4B9BE624" w14:textId="410B3B90" w:rsidR="001003AD" w:rsidDel="00E00044" w:rsidRDefault="001326EF" w:rsidP="001003AD">
      <w:pPr>
        <w:pStyle w:val="ListParagraph"/>
        <w:spacing w:after="60"/>
        <w:ind w:left="0" w:firstLine="0"/>
        <w:rPr>
          <w:del w:id="53343" w:author="Ramasubramani, Hariharan" w:date="2015-07-21T10:19:00Z"/>
          <w:rFonts w:cstheme="minorHAnsi"/>
          <w:color w:val="000000" w:themeColor="text1"/>
        </w:rPr>
      </w:pPr>
      <w:ins w:id="53344" w:author="Hariharan Ramasubramani" w:date="2015-03-11T13:29:00Z">
        <w:del w:id="53345" w:author="Ramasubramani, Hariharan" w:date="2015-07-21T10:19:00Z">
          <w:r w:rsidDel="00E00044">
            <w:rPr>
              <w:noProof/>
            </w:rPr>
            <w:drawing>
              <wp:inline distT="0" distB="0" distL="0" distR="0" wp14:anchorId="62D6D81B" wp14:editId="672D806A">
                <wp:extent cx="5943600" cy="166497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5943600" cy="1664970"/>
                        </a:xfrm>
                        <a:prstGeom prst="rect">
                          <a:avLst/>
                        </a:prstGeom>
                      </pic:spPr>
                    </pic:pic>
                  </a:graphicData>
                </a:graphic>
              </wp:inline>
            </w:drawing>
          </w:r>
        </w:del>
      </w:ins>
      <w:del w:id="53346" w:author="Ramasubramani, Hariharan" w:date="2015-07-21T10:19:00Z">
        <w:r w:rsidR="001003AD" w:rsidDel="00E00044">
          <w:rPr>
            <w:rFonts w:cstheme="minorHAnsi"/>
            <w:noProof/>
            <w:color w:val="000000" w:themeColor="text1"/>
          </w:rPr>
          <w:drawing>
            <wp:inline distT="0" distB="0" distL="0" distR="0" wp14:anchorId="49E9135E" wp14:editId="53108F7A">
              <wp:extent cx="6858000" cy="3167380"/>
              <wp:effectExtent l="19050" t="19050" r="19050" b="139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celedreleasegroups.png"/>
                      <pic:cNvPicPr/>
                    </pic:nvPicPr>
                    <pic:blipFill>
                      <a:blip r:embed="rId153">
                        <a:extLst>
                          <a:ext uri="{28A0092B-C50C-407E-A947-70E740481C1C}">
                            <a14:useLocalDpi xmlns:a14="http://schemas.microsoft.com/office/drawing/2010/main" val="0"/>
                          </a:ext>
                        </a:extLst>
                      </a:blip>
                      <a:stretch>
                        <a:fillRect/>
                      </a:stretch>
                    </pic:blipFill>
                    <pic:spPr>
                      <a:xfrm>
                        <a:off x="0" y="0"/>
                        <a:ext cx="6858000" cy="3167380"/>
                      </a:xfrm>
                      <a:prstGeom prst="rect">
                        <a:avLst/>
                      </a:prstGeom>
                      <a:ln>
                        <a:solidFill>
                          <a:schemeClr val="accent1"/>
                        </a:solidFill>
                      </a:ln>
                    </pic:spPr>
                  </pic:pic>
                </a:graphicData>
              </a:graphic>
            </wp:inline>
          </w:drawing>
        </w:r>
      </w:del>
    </w:p>
    <w:p w14:paraId="568F85E2" w14:textId="5BAC1214" w:rsidR="001229B3" w:rsidDel="00E00044" w:rsidRDefault="001229B3" w:rsidP="001229B3">
      <w:pPr>
        <w:pStyle w:val="ListParagraph"/>
        <w:spacing w:after="60"/>
        <w:ind w:left="0" w:firstLine="0"/>
        <w:jc w:val="center"/>
        <w:rPr>
          <w:del w:id="53347" w:author="Ramasubramani, Hariharan" w:date="2015-07-21T10:19:00Z"/>
          <w:rFonts w:cstheme="minorHAnsi"/>
          <w:color w:val="000000" w:themeColor="text1"/>
        </w:rPr>
      </w:pPr>
      <w:del w:id="53348" w:author="Ramasubramani, Hariharan" w:date="2015-07-21T10:19:00Z">
        <w:r w:rsidDel="00E00044">
          <w:rPr>
            <w:rFonts w:cstheme="minorHAnsi"/>
            <w:color w:val="000000" w:themeColor="text1"/>
          </w:rPr>
          <w:delText>Fig: 11.e – Canceled Release Groups</w:delText>
        </w:r>
      </w:del>
    </w:p>
    <w:p w14:paraId="36D8DADB" w14:textId="733E7CCD" w:rsidR="001003AD" w:rsidDel="00E00044" w:rsidRDefault="001003AD" w:rsidP="001003AD">
      <w:pPr>
        <w:pStyle w:val="ListParagraph"/>
        <w:spacing w:after="60"/>
        <w:ind w:left="0" w:firstLine="0"/>
        <w:rPr>
          <w:del w:id="53349" w:author="Ramasubramani, Hariharan" w:date="2015-07-21T10:19:00Z"/>
          <w:rFonts w:cstheme="minorHAnsi"/>
          <w:color w:val="000000" w:themeColor="text1"/>
        </w:rPr>
      </w:pPr>
    </w:p>
    <w:p w14:paraId="5A2DE211" w14:textId="498A9727" w:rsidR="00406514" w:rsidDel="00E00044" w:rsidRDefault="00406514" w:rsidP="00406514">
      <w:pPr>
        <w:pStyle w:val="BlockComment"/>
        <w:rPr>
          <w:del w:id="53350" w:author="Ramasubramani, Hariharan" w:date="2015-07-21T10:19:00Z"/>
        </w:rPr>
      </w:pPr>
      <w:del w:id="53351" w:author="Ramasubramani, Hariharan" w:date="2015-07-21T10:19:00Z">
        <w:r w:rsidDel="00E00044">
          <w:delText>T</w:delText>
        </w:r>
        <w:r w:rsidR="009415EC" w:rsidDel="00E00044">
          <w:delText>he Canceled Release Group</w:delText>
        </w:r>
        <w:r w:rsidDel="00E00044">
          <w:delText xml:space="preserve"> screen displays all Release Group </w:delText>
        </w:r>
        <w:r w:rsidR="009415EC" w:rsidDel="00E00044">
          <w:delText>versions</w:delText>
        </w:r>
        <w:r w:rsidDel="00E00044">
          <w:delText xml:space="preserve"> that have a status of </w:delText>
        </w:r>
        <w:r w:rsidR="00576B68" w:rsidDel="00E00044">
          <w:delText>Canceled</w:delText>
        </w:r>
        <w:r w:rsidDel="00E00044">
          <w:delText>.</w:delText>
        </w:r>
      </w:del>
    </w:p>
    <w:p w14:paraId="06649736" w14:textId="68B4337A" w:rsidR="00406514" w:rsidDel="00E00044" w:rsidRDefault="00406514" w:rsidP="00406514">
      <w:pPr>
        <w:pStyle w:val="BlockComment"/>
        <w:rPr>
          <w:del w:id="53352" w:author="Ramasubramani, Hariharan" w:date="2015-07-21T10:19:00Z"/>
        </w:rPr>
      </w:pPr>
      <w:del w:id="53353" w:author="Ramasubramani, Hariharan" w:date="2015-07-21T10:19:00Z">
        <w:r w:rsidDel="00E00044">
          <w:delText xml:space="preserve">The Done button will return the user to the </w:delText>
        </w:r>
        <w:r w:rsidR="009415EC" w:rsidDel="00E00044">
          <w:delText>In Progress Release</w:delText>
        </w:r>
        <w:r w:rsidDel="00E00044">
          <w:delText xml:space="preserve"> Groups </w:delText>
        </w:r>
        <w:r w:rsidR="009415EC" w:rsidDel="00E00044">
          <w:delText>screen</w:delText>
        </w:r>
        <w:r w:rsidDel="00E00044">
          <w:delText xml:space="preserve"> (Fig: 11.a).</w:delText>
        </w:r>
      </w:del>
    </w:p>
    <w:p w14:paraId="7764BAB8" w14:textId="6427ADA7" w:rsidR="00EE671D" w:rsidDel="00E00044" w:rsidRDefault="00EE671D" w:rsidP="00406514">
      <w:pPr>
        <w:pStyle w:val="BlockComment"/>
        <w:rPr>
          <w:del w:id="53354" w:author="Ramasubramani, Hariharan" w:date="2015-07-21T10:19:00Z"/>
        </w:rPr>
      </w:pPr>
      <w:del w:id="53355" w:author="Ramasubramani, Hariharan" w:date="2015-07-21T10:19:00Z">
        <w:r w:rsidDel="00E00044">
          <w:delText>The default sort order is descending on the Canceled date column.</w:delText>
        </w:r>
      </w:del>
    </w:p>
    <w:p w14:paraId="17C77706" w14:textId="613DD3CE" w:rsidR="00406514" w:rsidDel="00E00044" w:rsidRDefault="00406514" w:rsidP="001003AD">
      <w:pPr>
        <w:pStyle w:val="ListParagraph"/>
        <w:spacing w:after="60"/>
        <w:ind w:left="0" w:firstLine="0"/>
        <w:rPr>
          <w:del w:id="53356" w:author="Ramasubramani, Hariharan" w:date="2015-07-21T10:19:00Z"/>
          <w:rFonts w:cstheme="minorHAnsi"/>
          <w:color w:val="000000" w:themeColor="text1"/>
        </w:rPr>
      </w:pPr>
    </w:p>
    <w:p w14:paraId="5EFAC39C" w14:textId="1BF37482" w:rsidR="001003AD" w:rsidRPr="00C106B9" w:rsidDel="00E00044" w:rsidRDefault="001003AD" w:rsidP="009C3129">
      <w:pPr>
        <w:pStyle w:val="ListParagraph"/>
        <w:spacing w:after="60"/>
        <w:ind w:left="612" w:firstLine="0"/>
        <w:rPr>
          <w:del w:id="53357" w:author="Ramasubramani, Hariharan" w:date="2015-07-21T10:19:00Z"/>
          <w:rFonts w:cstheme="minorHAnsi"/>
          <w:color w:val="000000" w:themeColor="text1"/>
        </w:rPr>
      </w:pPr>
    </w:p>
    <w:p w14:paraId="252ADFE2" w14:textId="11235A5A" w:rsidR="005F4718" w:rsidRPr="00C106B9" w:rsidDel="00E00044" w:rsidRDefault="005F4718" w:rsidP="00524BF5">
      <w:pPr>
        <w:pStyle w:val="ListParagraph"/>
        <w:numPr>
          <w:ilvl w:val="1"/>
          <w:numId w:val="22"/>
        </w:numPr>
        <w:overflowPunct w:val="0"/>
        <w:autoSpaceDE w:val="0"/>
        <w:autoSpaceDN w:val="0"/>
        <w:spacing w:after="60"/>
        <w:ind w:firstLine="0"/>
        <w:textAlignment w:val="baseline"/>
        <w:rPr>
          <w:del w:id="53358" w:author="Ramasubramani, Hariharan" w:date="2015-07-21T10:19:00Z"/>
          <w:rFonts w:cstheme="minorHAnsi"/>
          <w:color w:val="000000" w:themeColor="text1"/>
        </w:rPr>
      </w:pPr>
      <w:del w:id="53359" w:author="Ramasubramani, Hariharan" w:date="2015-07-21T10:19:00Z">
        <w:r w:rsidRPr="00C106B9" w:rsidDel="00E00044">
          <w:rPr>
            <w:rFonts w:cstheme="minorHAnsi"/>
            <w:color w:val="000000" w:themeColor="text1"/>
          </w:rPr>
          <w:delText xml:space="preserve">The system shall allow configured meta-data to be promoted if all </w:delText>
        </w:r>
        <w:r w:rsidDel="00E00044">
          <w:rPr>
            <w:rFonts w:cstheme="minorHAnsi"/>
            <w:color w:val="000000" w:themeColor="text1"/>
          </w:rPr>
          <w:delText>mandatory</w:delText>
        </w:r>
        <w:r w:rsidRPr="00C106B9" w:rsidDel="00E00044">
          <w:rPr>
            <w:rFonts w:cstheme="minorHAnsi"/>
            <w:color w:val="000000" w:themeColor="text1"/>
          </w:rPr>
          <w:delText xml:space="preserve"> data elements have been entered.</w:delText>
        </w:r>
      </w:del>
    </w:p>
    <w:p w14:paraId="78DBAFD9" w14:textId="0C6DAF41" w:rsidR="005F4718" w:rsidDel="00E00044" w:rsidRDefault="005F4718" w:rsidP="00524BF5">
      <w:pPr>
        <w:pStyle w:val="ListParagraph"/>
        <w:numPr>
          <w:ilvl w:val="2"/>
          <w:numId w:val="22"/>
        </w:numPr>
        <w:overflowPunct w:val="0"/>
        <w:autoSpaceDE w:val="0"/>
        <w:autoSpaceDN w:val="0"/>
        <w:spacing w:after="60"/>
        <w:ind w:firstLine="0"/>
        <w:textAlignment w:val="baseline"/>
        <w:rPr>
          <w:del w:id="53360" w:author="Ramasubramani, Hariharan" w:date="2015-07-21T10:19:00Z"/>
          <w:rFonts w:cstheme="minorHAnsi"/>
          <w:i/>
          <w:color w:val="000000" w:themeColor="text1"/>
        </w:rPr>
      </w:pPr>
      <w:del w:id="53361" w:author="Ramasubramani, Hariharan" w:date="2015-07-21T10:19:00Z">
        <w:r w:rsidRPr="00C106B9" w:rsidDel="00E00044">
          <w:rPr>
            <w:rFonts w:cstheme="minorHAnsi"/>
            <w:color w:val="000000" w:themeColor="text1"/>
          </w:rPr>
          <w:delText xml:space="preserve">If </w:delText>
        </w:r>
        <w:r w:rsidDel="00E00044">
          <w:rPr>
            <w:rFonts w:cstheme="minorHAnsi"/>
            <w:color w:val="000000" w:themeColor="text1"/>
          </w:rPr>
          <w:delText>m</w:delText>
        </w:r>
        <w:r w:rsidRPr="00C106B9" w:rsidDel="00E00044">
          <w:rPr>
            <w:rFonts w:cstheme="minorHAnsi"/>
            <w:color w:val="000000" w:themeColor="text1"/>
          </w:rPr>
          <w:delText>andatory fields have not been entered and a promot</w:delText>
        </w:r>
        <w:r w:rsidDel="00E00044">
          <w:rPr>
            <w:rFonts w:cstheme="minorHAnsi"/>
            <w:color w:val="000000" w:themeColor="text1"/>
          </w:rPr>
          <w:delText>ion</w:delText>
        </w:r>
        <w:r w:rsidRPr="00C106B9" w:rsidDel="00E00044">
          <w:rPr>
            <w:rFonts w:cstheme="minorHAnsi"/>
            <w:color w:val="000000" w:themeColor="text1"/>
          </w:rPr>
          <w:delText xml:space="preserve"> is attempted, the system shall display the following </w:delText>
        </w:r>
        <w:r w:rsidDel="00E00044">
          <w:rPr>
            <w:rFonts w:cstheme="minorHAnsi"/>
            <w:color w:val="000000" w:themeColor="text1"/>
          </w:rPr>
          <w:delText>message</w:delText>
        </w:r>
        <w:r w:rsidRPr="00C106B9" w:rsidDel="00E00044">
          <w:rPr>
            <w:rFonts w:cstheme="minorHAnsi"/>
            <w:color w:val="000000" w:themeColor="text1"/>
          </w:rPr>
          <w:delText xml:space="preserve">: </w:delText>
        </w:r>
        <w:r w:rsidRPr="00C106B9" w:rsidDel="00E00044">
          <w:rPr>
            <w:rFonts w:cstheme="minorHAnsi"/>
            <w:i/>
            <w:color w:val="000000" w:themeColor="text1"/>
          </w:rPr>
          <w:delText xml:space="preserve">“The minimum data required </w:delText>
        </w:r>
        <w:r w:rsidDel="00E00044">
          <w:rPr>
            <w:rFonts w:cstheme="minorHAnsi"/>
            <w:i/>
            <w:color w:val="000000" w:themeColor="text1"/>
          </w:rPr>
          <w:delText xml:space="preserve">for promotion </w:delText>
        </w:r>
        <w:r w:rsidRPr="00C106B9" w:rsidDel="00E00044">
          <w:rPr>
            <w:rFonts w:cstheme="minorHAnsi"/>
            <w:i/>
            <w:color w:val="000000" w:themeColor="text1"/>
          </w:rPr>
          <w:delText>has not been entered.”</w:delText>
        </w:r>
      </w:del>
    </w:p>
    <w:p w14:paraId="76E62247" w14:textId="66E916BE" w:rsidR="00BB24ED" w:rsidDel="00E00044" w:rsidRDefault="00BB24ED" w:rsidP="00BB24ED">
      <w:pPr>
        <w:overflowPunct w:val="0"/>
        <w:autoSpaceDE w:val="0"/>
        <w:autoSpaceDN w:val="0"/>
        <w:spacing w:after="60"/>
        <w:textAlignment w:val="baseline"/>
        <w:rPr>
          <w:del w:id="53362" w:author="Ramasubramani, Hariharan" w:date="2015-07-21T10:19:00Z"/>
          <w:rFonts w:cstheme="minorHAnsi"/>
          <w:i/>
          <w:color w:val="000000" w:themeColor="text1"/>
        </w:rPr>
      </w:pPr>
    </w:p>
    <w:p w14:paraId="4B976B9C" w14:textId="300519EB" w:rsidR="00BC5013" w:rsidRPr="00BC5013" w:rsidDel="00E00044" w:rsidRDefault="00DA50AF" w:rsidP="00BC5013">
      <w:pPr>
        <w:overflowPunct w:val="0"/>
        <w:autoSpaceDE w:val="0"/>
        <w:autoSpaceDN w:val="0"/>
        <w:spacing w:after="60"/>
        <w:jc w:val="center"/>
        <w:textAlignment w:val="baseline"/>
        <w:rPr>
          <w:del w:id="53363" w:author="Ramasubramani, Hariharan" w:date="2015-07-21T10:19:00Z"/>
          <w:rFonts w:cstheme="minorHAnsi"/>
          <w:i/>
          <w:color w:val="000000" w:themeColor="text1"/>
        </w:rPr>
      </w:pPr>
      <w:ins w:id="53364" w:author="Hariharan Ramasubramani" w:date="2015-04-27T12:44:00Z">
        <w:del w:id="53365" w:author="Ramasubramani, Hariharan" w:date="2015-07-21T10:19:00Z">
          <w:r w:rsidDel="00E00044">
            <w:rPr>
              <w:noProof/>
            </w:rPr>
            <w:drawing>
              <wp:inline distT="0" distB="0" distL="0" distR="0" wp14:anchorId="60EF9771" wp14:editId="6291AC6E">
                <wp:extent cx="5943600" cy="1858645"/>
                <wp:effectExtent l="0" t="0" r="0" b="825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5943600" cy="1858645"/>
                        </a:xfrm>
                        <a:prstGeom prst="rect">
                          <a:avLst/>
                        </a:prstGeom>
                      </pic:spPr>
                    </pic:pic>
                  </a:graphicData>
                </a:graphic>
              </wp:inline>
            </w:drawing>
          </w:r>
        </w:del>
      </w:ins>
      <w:del w:id="53366" w:author="Ramasubramani, Hariharan" w:date="2015-07-21T10:19:00Z">
        <w:r w:rsidR="00BC5013" w:rsidRPr="00BC5013" w:rsidDel="00E00044">
          <w:rPr>
            <w:rFonts w:cstheme="minorHAnsi"/>
            <w:i/>
            <w:noProof/>
            <w:color w:val="000000" w:themeColor="text1"/>
          </w:rPr>
          <w:drawing>
            <wp:inline distT="0" distB="0" distL="0" distR="0" wp14:anchorId="532EAC96" wp14:editId="4802AEFE">
              <wp:extent cx="3295650" cy="13620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lidationFail.png"/>
                      <pic:cNvPicPr/>
                    </pic:nvPicPr>
                    <pic:blipFill>
                      <a:blip r:embed="rId155">
                        <a:extLst>
                          <a:ext uri="{28A0092B-C50C-407E-A947-70E740481C1C}">
                            <a14:useLocalDpi xmlns:a14="http://schemas.microsoft.com/office/drawing/2010/main" val="0"/>
                          </a:ext>
                        </a:extLst>
                      </a:blip>
                      <a:stretch>
                        <a:fillRect/>
                      </a:stretch>
                    </pic:blipFill>
                    <pic:spPr>
                      <a:xfrm>
                        <a:off x="0" y="0"/>
                        <a:ext cx="3295650" cy="1362075"/>
                      </a:xfrm>
                      <a:prstGeom prst="rect">
                        <a:avLst/>
                      </a:prstGeom>
                    </pic:spPr>
                  </pic:pic>
                </a:graphicData>
              </a:graphic>
            </wp:inline>
          </w:drawing>
        </w:r>
      </w:del>
    </w:p>
    <w:p w14:paraId="0B08298D" w14:textId="65A5BD2B" w:rsidR="00BC5013" w:rsidRPr="00BC5013" w:rsidDel="00E00044" w:rsidRDefault="00BC5013" w:rsidP="00BC5013">
      <w:pPr>
        <w:overflowPunct w:val="0"/>
        <w:autoSpaceDE w:val="0"/>
        <w:autoSpaceDN w:val="0"/>
        <w:spacing w:after="60"/>
        <w:jc w:val="center"/>
        <w:textAlignment w:val="baseline"/>
        <w:rPr>
          <w:del w:id="53367" w:author="Ramasubramani, Hariharan" w:date="2015-07-21T10:19:00Z"/>
          <w:rFonts w:cstheme="minorHAnsi"/>
          <w:color w:val="000000" w:themeColor="text1"/>
        </w:rPr>
      </w:pPr>
      <w:del w:id="53368" w:author="Ramasubramani, Hariharan" w:date="2015-07-21T10:19:00Z">
        <w:r w:rsidRPr="00BC5013" w:rsidDel="00E00044">
          <w:rPr>
            <w:rFonts w:cstheme="minorHAnsi"/>
            <w:color w:val="000000" w:themeColor="text1"/>
          </w:rPr>
          <w:delText>Fig: 11.f – Minimum data error</w:delText>
        </w:r>
      </w:del>
    </w:p>
    <w:p w14:paraId="1853BFE8" w14:textId="22571954" w:rsidR="00BC5013" w:rsidDel="00E00044" w:rsidRDefault="00BC5013" w:rsidP="00BB24ED">
      <w:pPr>
        <w:overflowPunct w:val="0"/>
        <w:autoSpaceDE w:val="0"/>
        <w:autoSpaceDN w:val="0"/>
        <w:spacing w:after="60"/>
        <w:textAlignment w:val="baseline"/>
        <w:rPr>
          <w:del w:id="53369" w:author="Ramasubramani, Hariharan" w:date="2015-07-21T10:19:00Z"/>
          <w:rFonts w:cstheme="minorHAnsi"/>
          <w:i/>
          <w:color w:val="000000" w:themeColor="text1"/>
        </w:rPr>
      </w:pPr>
    </w:p>
    <w:p w14:paraId="5CBF9717" w14:textId="3C8B5D95" w:rsidR="00BC5013" w:rsidRPr="00296F97" w:rsidDel="00E00044" w:rsidRDefault="00BC5013" w:rsidP="00BC5013">
      <w:pPr>
        <w:pStyle w:val="BlockComment"/>
        <w:rPr>
          <w:del w:id="53370" w:author="Ramasubramani, Hariharan" w:date="2015-07-21T10:19:00Z"/>
        </w:rPr>
      </w:pPr>
      <w:del w:id="53371" w:author="Ramasubramani, Hariharan" w:date="2015-07-21T10:19:00Z">
        <w:r w:rsidDel="00E00044">
          <w:delText>Clicking on the “Dismiss” button will return the user to the calling screen like in Fig: 11.b. However, the Validation column will be updated with the validation results so the user will know which Form(s) is causing the Promotion error as seen in Fig: 11.g.</w:delText>
        </w:r>
      </w:del>
    </w:p>
    <w:p w14:paraId="261DB543" w14:textId="4991FC83" w:rsidR="00BC5013" w:rsidDel="00E00044" w:rsidRDefault="00BC5013" w:rsidP="00BB24ED">
      <w:pPr>
        <w:overflowPunct w:val="0"/>
        <w:autoSpaceDE w:val="0"/>
        <w:autoSpaceDN w:val="0"/>
        <w:spacing w:after="60"/>
        <w:textAlignment w:val="baseline"/>
        <w:rPr>
          <w:del w:id="53372" w:author="Ramasubramani, Hariharan" w:date="2015-07-21T10:19:00Z"/>
          <w:rFonts w:cstheme="minorHAnsi"/>
          <w:i/>
          <w:color w:val="000000" w:themeColor="text1"/>
        </w:rPr>
      </w:pPr>
    </w:p>
    <w:p w14:paraId="6D820462" w14:textId="5EB03AFB" w:rsidR="00BB24ED" w:rsidDel="00E00044" w:rsidRDefault="00BB24ED" w:rsidP="00BB24ED">
      <w:pPr>
        <w:pStyle w:val="BlockComment"/>
        <w:shd w:val="clear" w:color="auto" w:fill="FFFF00"/>
        <w:rPr>
          <w:del w:id="53373" w:author="Ramasubramani, Hariharan" w:date="2015-07-21T10:19:00Z"/>
        </w:rPr>
      </w:pPr>
      <w:del w:id="53374" w:author="Ramasubramani, Hariharan" w:date="2015-07-21T10:19:00Z">
        <w:r w:rsidDel="00E00044">
          <w:delText>Not</w:delText>
        </w:r>
        <w:r w:rsidRPr="0001380F" w:rsidDel="00E00044">
          <w:rPr>
            <w:u w:val="single"/>
          </w:rPr>
          <w:delText xml:space="preserve">e: </w:delText>
        </w:r>
        <w:r w:rsidDel="00E00044">
          <w:rPr>
            <w:u w:val="single"/>
          </w:rPr>
          <w:delText>T</w:delText>
        </w:r>
        <w:r w:rsidRPr="00BB24ED" w:rsidDel="00E00044">
          <w:rPr>
            <w:u w:val="single"/>
          </w:rPr>
          <w:delText>here may be a need to have a minimal requirements change to have the validation be done when adding a Form or Record to a Release Group instead of time of scheduling for Promotion (perhaps add a warning)</w:delText>
        </w:r>
      </w:del>
    </w:p>
    <w:p w14:paraId="6AC39D9A" w14:textId="29D396D0" w:rsidR="00BB24ED" w:rsidRPr="00BB24ED" w:rsidDel="00E00044" w:rsidRDefault="00BB24ED" w:rsidP="00BB24ED">
      <w:pPr>
        <w:overflowPunct w:val="0"/>
        <w:autoSpaceDE w:val="0"/>
        <w:autoSpaceDN w:val="0"/>
        <w:spacing w:after="60"/>
        <w:textAlignment w:val="baseline"/>
        <w:rPr>
          <w:del w:id="53375" w:author="Ramasubramani, Hariharan" w:date="2015-07-21T10:19:00Z"/>
          <w:rFonts w:cstheme="minorHAnsi"/>
          <w:i/>
          <w:color w:val="000000" w:themeColor="text1"/>
        </w:rPr>
      </w:pPr>
    </w:p>
    <w:p w14:paraId="1EF6145D" w14:textId="01273E08" w:rsidR="005F4718" w:rsidRPr="00C106B9" w:rsidDel="00E00044" w:rsidRDefault="005F4718" w:rsidP="00524BF5">
      <w:pPr>
        <w:pStyle w:val="ListParagraph"/>
        <w:numPr>
          <w:ilvl w:val="2"/>
          <w:numId w:val="22"/>
        </w:numPr>
        <w:overflowPunct w:val="0"/>
        <w:autoSpaceDE w:val="0"/>
        <w:autoSpaceDN w:val="0"/>
        <w:spacing w:after="60"/>
        <w:ind w:firstLine="0"/>
        <w:textAlignment w:val="baseline"/>
        <w:rPr>
          <w:del w:id="53376" w:author="Ramasubramani, Hariharan" w:date="2015-07-21T10:19:00Z"/>
          <w:rFonts w:cstheme="minorHAnsi"/>
          <w:color w:val="000000" w:themeColor="text1"/>
        </w:rPr>
      </w:pPr>
      <w:del w:id="53377" w:author="Ramasubramani, Hariharan" w:date="2015-07-21T10:19:00Z">
        <w:r w:rsidRPr="00C106B9" w:rsidDel="00E00044">
          <w:rPr>
            <w:rFonts w:cstheme="minorHAnsi"/>
            <w:color w:val="000000" w:themeColor="text1"/>
          </w:rPr>
          <w:delText xml:space="preserve">The system shall display a list of the </w:delText>
        </w:r>
        <w:r w:rsidDel="00E00044">
          <w:rPr>
            <w:rFonts w:cstheme="minorHAnsi"/>
            <w:color w:val="000000" w:themeColor="text1"/>
          </w:rPr>
          <w:delText>items</w:delText>
        </w:r>
        <w:r w:rsidRPr="00C106B9" w:rsidDel="00E00044">
          <w:rPr>
            <w:rFonts w:cstheme="minorHAnsi"/>
            <w:color w:val="000000" w:themeColor="text1"/>
          </w:rPr>
          <w:delText xml:space="preserve"> that are not complete.</w:delText>
        </w:r>
      </w:del>
    </w:p>
    <w:p w14:paraId="6178096D" w14:textId="7D8F5AF5" w:rsidR="005F4718" w:rsidRPr="00C106B9" w:rsidDel="00E00044" w:rsidRDefault="005F4718" w:rsidP="00524BF5">
      <w:pPr>
        <w:pStyle w:val="ListParagraph"/>
        <w:numPr>
          <w:ilvl w:val="2"/>
          <w:numId w:val="22"/>
        </w:numPr>
        <w:overflowPunct w:val="0"/>
        <w:autoSpaceDE w:val="0"/>
        <w:autoSpaceDN w:val="0"/>
        <w:spacing w:after="60"/>
        <w:ind w:firstLine="0"/>
        <w:textAlignment w:val="baseline"/>
        <w:rPr>
          <w:del w:id="53378" w:author="Ramasubramani, Hariharan" w:date="2015-07-21T10:19:00Z"/>
          <w:rFonts w:cstheme="minorHAnsi"/>
          <w:color w:val="000000" w:themeColor="text1"/>
        </w:rPr>
      </w:pPr>
      <w:del w:id="53379" w:author="Ramasubramani, Hariharan" w:date="2015-07-21T10:19:00Z">
        <w:r w:rsidRPr="00C106B9" w:rsidDel="00E00044">
          <w:rPr>
            <w:rFonts w:cstheme="minorHAnsi"/>
            <w:color w:val="000000" w:themeColor="text1"/>
          </w:rPr>
          <w:delText>The system shall provide the ability to select an item from the list and do the following</w:delText>
        </w:r>
        <w:r w:rsidDel="00E00044">
          <w:rPr>
            <w:rFonts w:cstheme="minorHAnsi"/>
            <w:color w:val="000000" w:themeColor="text1"/>
          </w:rPr>
          <w:delText>:</w:delText>
        </w:r>
      </w:del>
    </w:p>
    <w:p w14:paraId="550E8C0A" w14:textId="7FA17544" w:rsidR="005F4718" w:rsidRPr="00C106B9" w:rsidDel="00E00044" w:rsidRDefault="005F4718" w:rsidP="00524BF5">
      <w:pPr>
        <w:pStyle w:val="ListParagraph"/>
        <w:numPr>
          <w:ilvl w:val="3"/>
          <w:numId w:val="22"/>
        </w:numPr>
        <w:overflowPunct w:val="0"/>
        <w:autoSpaceDE w:val="0"/>
        <w:autoSpaceDN w:val="0"/>
        <w:spacing w:after="60"/>
        <w:ind w:firstLine="0"/>
        <w:textAlignment w:val="baseline"/>
        <w:rPr>
          <w:del w:id="53380" w:author="Ramasubramani, Hariharan" w:date="2015-07-21T10:19:00Z"/>
          <w:rFonts w:cstheme="minorHAnsi"/>
          <w:color w:val="000000" w:themeColor="text1"/>
        </w:rPr>
      </w:pPr>
      <w:del w:id="53381" w:author="Ramasubramani, Hariharan" w:date="2015-07-21T10:19:00Z">
        <w:r w:rsidRPr="00C106B9" w:rsidDel="00E00044">
          <w:rPr>
            <w:rFonts w:cstheme="minorHAnsi"/>
            <w:color w:val="000000" w:themeColor="text1"/>
          </w:rPr>
          <w:delText>Set the item as do not promote</w:delText>
        </w:r>
      </w:del>
    </w:p>
    <w:p w14:paraId="2A1F35A0" w14:textId="180FE0F6" w:rsidR="005F4718" w:rsidDel="00E00044" w:rsidRDefault="005F4718" w:rsidP="00524BF5">
      <w:pPr>
        <w:pStyle w:val="ListParagraph"/>
        <w:numPr>
          <w:ilvl w:val="3"/>
          <w:numId w:val="22"/>
        </w:numPr>
        <w:overflowPunct w:val="0"/>
        <w:autoSpaceDE w:val="0"/>
        <w:autoSpaceDN w:val="0"/>
        <w:spacing w:after="60"/>
        <w:ind w:firstLine="0"/>
        <w:textAlignment w:val="baseline"/>
        <w:rPr>
          <w:del w:id="53382" w:author="Ramasubramani, Hariharan" w:date="2015-07-21T10:19:00Z"/>
          <w:rFonts w:cstheme="minorHAnsi"/>
          <w:color w:val="000000" w:themeColor="text1"/>
        </w:rPr>
      </w:pPr>
      <w:del w:id="53383" w:author="Ramasubramani, Hariharan" w:date="2015-07-21T10:19:00Z">
        <w:r w:rsidRPr="00C106B9" w:rsidDel="00E00044">
          <w:rPr>
            <w:rFonts w:cstheme="minorHAnsi"/>
            <w:color w:val="000000" w:themeColor="text1"/>
          </w:rPr>
          <w:delText xml:space="preserve">Display the applicable screen for the item </w:delText>
        </w:r>
      </w:del>
    </w:p>
    <w:p w14:paraId="0A58F460" w14:textId="3436023A" w:rsidR="005F4718" w:rsidDel="00E00044" w:rsidRDefault="005F4718" w:rsidP="00524BF5">
      <w:pPr>
        <w:pStyle w:val="ListParagraph"/>
        <w:numPr>
          <w:ilvl w:val="3"/>
          <w:numId w:val="22"/>
        </w:numPr>
        <w:overflowPunct w:val="0"/>
        <w:autoSpaceDE w:val="0"/>
        <w:autoSpaceDN w:val="0"/>
        <w:spacing w:after="60"/>
        <w:ind w:firstLine="0"/>
        <w:textAlignment w:val="baseline"/>
        <w:rPr>
          <w:del w:id="53384" w:author="Ramasubramani, Hariharan" w:date="2015-07-21T10:19:00Z"/>
          <w:rFonts w:cstheme="minorHAnsi"/>
          <w:color w:val="000000" w:themeColor="text1"/>
        </w:rPr>
      </w:pPr>
      <w:del w:id="53385" w:author="Ramasubramani, Hariharan" w:date="2015-07-21T10:19:00Z">
        <w:r w:rsidDel="00E00044">
          <w:rPr>
            <w:rFonts w:cstheme="minorHAnsi"/>
            <w:color w:val="000000" w:themeColor="text1"/>
          </w:rPr>
          <w:delText>An icon shall display next to the field that is mandatory.</w:delText>
        </w:r>
      </w:del>
    </w:p>
    <w:p w14:paraId="11A3B1AA" w14:textId="17004224" w:rsidR="005F4718" w:rsidDel="00E00044" w:rsidRDefault="005F4718" w:rsidP="00C632A9">
      <w:pPr>
        <w:pStyle w:val="ListParagraph"/>
        <w:spacing w:after="60"/>
        <w:ind w:left="0" w:firstLine="0"/>
        <w:rPr>
          <w:del w:id="53386" w:author="Ramasubramani, Hariharan" w:date="2015-07-21T10:19:00Z"/>
          <w:rFonts w:cstheme="minorHAnsi"/>
          <w:color w:val="000000" w:themeColor="text1"/>
        </w:rPr>
      </w:pPr>
    </w:p>
    <w:p w14:paraId="15FC48AC" w14:textId="3434E655" w:rsidR="00EF4269" w:rsidDel="00E00044" w:rsidRDefault="001326EF" w:rsidP="00C632A9">
      <w:pPr>
        <w:pStyle w:val="ListParagraph"/>
        <w:spacing w:after="60"/>
        <w:ind w:left="0" w:firstLine="0"/>
        <w:rPr>
          <w:del w:id="53387" w:author="Ramasubramani, Hariharan" w:date="2015-07-21T10:19:00Z"/>
          <w:rFonts w:cstheme="minorHAnsi"/>
          <w:color w:val="000000" w:themeColor="text1"/>
        </w:rPr>
      </w:pPr>
      <w:ins w:id="53388" w:author="Hariharan Ramasubramani" w:date="2015-03-11T13:29:00Z">
        <w:del w:id="53389" w:author="Ramasubramani, Hariharan" w:date="2015-07-21T10:19:00Z">
          <w:r w:rsidDel="00E00044">
            <w:rPr>
              <w:noProof/>
            </w:rPr>
            <w:drawing>
              <wp:inline distT="0" distB="0" distL="0" distR="0" wp14:anchorId="1D8E174E" wp14:editId="6F20BF55">
                <wp:extent cx="5943600" cy="1845945"/>
                <wp:effectExtent l="0" t="0" r="0" b="190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5943600" cy="1845945"/>
                        </a:xfrm>
                        <a:prstGeom prst="rect">
                          <a:avLst/>
                        </a:prstGeom>
                      </pic:spPr>
                    </pic:pic>
                  </a:graphicData>
                </a:graphic>
              </wp:inline>
            </w:drawing>
          </w:r>
        </w:del>
      </w:ins>
      <w:del w:id="53390" w:author="Ramasubramani, Hariharan" w:date="2015-07-21T10:19:00Z">
        <w:r w:rsidR="00EF4269" w:rsidRPr="00A977F1" w:rsidDel="00E00044">
          <w:rPr>
            <w:rFonts w:cstheme="minorHAnsi"/>
            <w:noProof/>
            <w:color w:val="000000" w:themeColor="text1"/>
          </w:rPr>
          <w:drawing>
            <wp:inline distT="0" distB="0" distL="0" distR="0" wp14:anchorId="55244BB1" wp14:editId="3486D37F">
              <wp:extent cx="6858000" cy="2835580"/>
              <wp:effectExtent l="19050" t="19050" r="19050" b="222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lidationerror.png"/>
                      <pic:cNvPicPr/>
                    </pic:nvPicPr>
                    <pic:blipFill>
                      <a:blip r:embed="rId157">
                        <a:extLst>
                          <a:ext uri="{28A0092B-C50C-407E-A947-70E740481C1C}">
                            <a14:useLocalDpi xmlns:a14="http://schemas.microsoft.com/office/drawing/2010/main" val="0"/>
                          </a:ext>
                        </a:extLst>
                      </a:blip>
                      <a:stretch>
                        <a:fillRect/>
                      </a:stretch>
                    </pic:blipFill>
                    <pic:spPr>
                      <a:xfrm>
                        <a:off x="0" y="0"/>
                        <a:ext cx="6858000" cy="2835580"/>
                      </a:xfrm>
                      <a:prstGeom prst="rect">
                        <a:avLst/>
                      </a:prstGeom>
                      <a:ln>
                        <a:solidFill>
                          <a:schemeClr val="accent1"/>
                        </a:solidFill>
                      </a:ln>
                    </pic:spPr>
                  </pic:pic>
                </a:graphicData>
              </a:graphic>
            </wp:inline>
          </w:drawing>
        </w:r>
      </w:del>
    </w:p>
    <w:p w14:paraId="4A7C7BD7" w14:textId="1DE7408E" w:rsidR="00BC5013" w:rsidDel="00E00044" w:rsidRDefault="00BC5013" w:rsidP="00BC5013">
      <w:pPr>
        <w:pStyle w:val="ListParagraph"/>
        <w:spacing w:after="60"/>
        <w:ind w:left="0" w:firstLine="0"/>
        <w:jc w:val="center"/>
        <w:rPr>
          <w:del w:id="53391" w:author="Ramasubramani, Hariharan" w:date="2015-07-21T10:19:00Z"/>
          <w:rFonts w:cstheme="minorHAnsi"/>
          <w:color w:val="000000" w:themeColor="text1"/>
        </w:rPr>
      </w:pPr>
      <w:del w:id="53392" w:author="Ramasubramani, Hariharan" w:date="2015-07-21T10:19:00Z">
        <w:r w:rsidDel="00E00044">
          <w:rPr>
            <w:rFonts w:cstheme="minorHAnsi"/>
            <w:color w:val="000000" w:themeColor="text1"/>
          </w:rPr>
          <w:delText>Fig: 11.g Release Group</w:delText>
        </w:r>
        <w:r w:rsidR="002E5345" w:rsidDel="00E00044">
          <w:rPr>
            <w:rFonts w:cstheme="minorHAnsi"/>
            <w:color w:val="000000" w:themeColor="text1"/>
          </w:rPr>
          <w:delText xml:space="preserve"> -</w:delText>
        </w:r>
        <w:r w:rsidDel="00E00044">
          <w:rPr>
            <w:rFonts w:cstheme="minorHAnsi"/>
            <w:color w:val="000000" w:themeColor="text1"/>
          </w:rPr>
          <w:delText xml:space="preserve"> Validated</w:delText>
        </w:r>
      </w:del>
    </w:p>
    <w:p w14:paraId="0A7CA449" w14:textId="4BA44015" w:rsidR="00EF4269" w:rsidDel="00E00044" w:rsidRDefault="00EF4269" w:rsidP="00A977F1">
      <w:pPr>
        <w:pStyle w:val="ListParagraph"/>
        <w:spacing w:after="60"/>
        <w:ind w:left="0" w:firstLine="0"/>
        <w:rPr>
          <w:del w:id="53393" w:author="Ramasubramani, Hariharan" w:date="2015-07-21T10:19:00Z"/>
          <w:rFonts w:cstheme="minorHAnsi"/>
          <w:color w:val="000000" w:themeColor="text1"/>
        </w:rPr>
      </w:pPr>
    </w:p>
    <w:p w14:paraId="2BF543F9" w14:textId="1B44547C" w:rsidR="002E5345" w:rsidDel="00E00044" w:rsidRDefault="002E5345" w:rsidP="00524BF5">
      <w:pPr>
        <w:pStyle w:val="BlockComment"/>
        <w:rPr>
          <w:del w:id="53394" w:author="Ramasubramani, Hariharan" w:date="2015-07-21T10:19:00Z"/>
        </w:rPr>
      </w:pPr>
      <w:del w:id="53395" w:author="Ramasubramani, Hariharan" w:date="2015-07-21T10:19:00Z">
        <w:r w:rsidDel="00E00044">
          <w:delText>The Release Group – Validated screen is the same as the one in Fig: 11.b, except the Validation column has been updated with validation status indicating to the User which Forms have failed validation (Records do not have any additional Promotion requ</w:delText>
        </w:r>
        <w:r w:rsidR="002619E3" w:rsidDel="00E00044">
          <w:delText>irements so should always pass).</w:delText>
        </w:r>
      </w:del>
    </w:p>
    <w:p w14:paraId="7410F962" w14:textId="7EE6D454" w:rsidR="002619E3" w:rsidDel="00E00044" w:rsidRDefault="002619E3" w:rsidP="00524BF5">
      <w:pPr>
        <w:pStyle w:val="BlockComment"/>
        <w:rPr>
          <w:del w:id="53396" w:author="Ramasubramani, Hariharan" w:date="2015-07-21T10:19:00Z"/>
        </w:rPr>
      </w:pPr>
      <w:del w:id="53397" w:author="Ramasubramani, Hariharan" w:date="2015-07-21T10:19:00Z">
        <w:r w:rsidDel="00E00044">
          <w:delText xml:space="preserve">When a user clicks on the “Edit” button for a Form that has failed validations, it will bring up a screen similar to the </w:delText>
        </w:r>
      </w:del>
      <w:ins w:id="53398" w:author="Hariharan Ramasubramani" w:date="2015-04-30T10:13:00Z">
        <w:del w:id="53399" w:author="Ramasubramani, Hariharan" w:date="2015-07-21T10:19:00Z">
          <w:r w:rsidR="00ED2D4E" w:rsidDel="00E00044">
            <w:delText xml:space="preserve"> redirect user to </w:delText>
          </w:r>
        </w:del>
      </w:ins>
      <w:del w:id="53400" w:author="Ramasubramani, Hariharan" w:date="2015-07-21T10:19:00Z">
        <w:r w:rsidDel="00E00044">
          <w:delText>View/Modify Form Rule screen as seen in Fig: 5.j. The exceptions being that the view will be under the “Promotion” tab, and that the Promotion Validations will be displayed by default. You can see the how the validations will be displayed above. For widgets that have the ability to display a validation error, they will display both the failed icon as well as the label being changed to red, with a bold and italicized font to make it stand out even more. For the widgets that do not allow for validations being displayed by icon (like the Product button in Fig: 11.h below), only the changed label will indicate the error.</w:delText>
        </w:r>
      </w:del>
    </w:p>
    <w:p w14:paraId="191CC8B0" w14:textId="787B61F8" w:rsidR="002619E3" w:rsidDel="00E00044" w:rsidRDefault="002619E3" w:rsidP="00524BF5">
      <w:pPr>
        <w:pStyle w:val="BlockComment"/>
        <w:rPr>
          <w:del w:id="53401" w:author="Ramasubramani, Hariharan" w:date="2015-07-21T10:19:00Z"/>
        </w:rPr>
      </w:pPr>
      <w:del w:id="53402" w:author="Ramasubramani, Hariharan" w:date="2015-07-21T10:19:00Z">
        <w:r w:rsidDel="00E00044">
          <w:delText>Clicking on the “Remove” button behaves just like before validations were run. Because the Document removed is no longer a part of the Release Group, it may allow for it to be promoted if no other remaining Documents in the Release Group have errors.</w:delText>
        </w:r>
      </w:del>
    </w:p>
    <w:p w14:paraId="05296A2B" w14:textId="306A58E9" w:rsidR="002E5345" w:rsidDel="00E00044" w:rsidRDefault="002E5345" w:rsidP="00524BF5">
      <w:pPr>
        <w:pStyle w:val="BlockComment"/>
        <w:rPr>
          <w:del w:id="53403" w:author="Ramasubramani, Hariharan" w:date="2015-07-21T10:19:00Z"/>
        </w:rPr>
      </w:pPr>
      <w:del w:id="53404" w:author="Ramasubramani, Hariharan" w:date="2015-07-21T10:19:00Z">
        <w:r w:rsidDel="00E00044">
          <w:delText xml:space="preserve">Because the Release Group is still in Pending status, the “Add” button will remain enabled. </w:delText>
        </w:r>
      </w:del>
    </w:p>
    <w:p w14:paraId="283F7A82" w14:textId="7AE1B92F" w:rsidR="002E5345" w:rsidDel="00E00044" w:rsidRDefault="002E5345" w:rsidP="00524BF5">
      <w:pPr>
        <w:pStyle w:val="BlockComment"/>
        <w:rPr>
          <w:del w:id="53405" w:author="Ramasubramani, Hariharan" w:date="2015-07-21T10:19:00Z"/>
        </w:rPr>
      </w:pPr>
      <w:del w:id="53406" w:author="Ramasubramani, Hariharan" w:date="2015-07-21T10:19:00Z">
        <w:r w:rsidDel="00E00044">
          <w:delText>However, the “Save” button will be disabled until additional changes are made to the Release Group.</w:delText>
        </w:r>
      </w:del>
    </w:p>
    <w:p w14:paraId="00D30A0A" w14:textId="11A2E332" w:rsidR="002E5345" w:rsidDel="00E00044" w:rsidRDefault="002E5345" w:rsidP="00524BF5">
      <w:pPr>
        <w:pStyle w:val="BlockComment"/>
        <w:rPr>
          <w:del w:id="53407" w:author="Ramasubramani, Hariharan" w:date="2015-07-21T10:19:00Z"/>
        </w:rPr>
      </w:pPr>
      <w:del w:id="53408" w:author="Ramasubramani, Hariharan" w:date="2015-07-21T10:19:00Z">
        <w:r w:rsidDel="00E00044">
          <w:delText>The “Promote” button will only be enabled after failed Forms have been removed, or edited.</w:delText>
        </w:r>
      </w:del>
    </w:p>
    <w:p w14:paraId="766FF2DE" w14:textId="140FA454" w:rsidR="002E5345" w:rsidDel="00E00044" w:rsidRDefault="002E5345" w:rsidP="00524BF5">
      <w:pPr>
        <w:pStyle w:val="BlockComment"/>
        <w:rPr>
          <w:del w:id="53409" w:author="Ramasubramani, Hariharan" w:date="2015-07-21T10:19:00Z"/>
        </w:rPr>
      </w:pPr>
      <w:del w:id="53410" w:author="Ramasubramani, Hariharan" w:date="2015-07-21T10:19:00Z">
        <w:r w:rsidDel="00E00044">
          <w:delText>The “Cancel” button will return the user In Progr</w:delText>
        </w:r>
        <w:r w:rsidR="004F4606" w:rsidDel="00E00044">
          <w:delText>ess Screen as shown in Fig: 11.a.</w:delText>
        </w:r>
      </w:del>
    </w:p>
    <w:p w14:paraId="2351EDCE" w14:textId="371FD84C" w:rsidR="002619E3" w:rsidDel="00E00044" w:rsidRDefault="002619E3" w:rsidP="00A977F1">
      <w:pPr>
        <w:pStyle w:val="ListParagraph"/>
        <w:spacing w:after="60"/>
        <w:ind w:left="0" w:firstLine="0"/>
        <w:rPr>
          <w:del w:id="53411" w:author="Ramasubramani, Hariharan" w:date="2015-07-21T10:19:00Z"/>
          <w:rFonts w:cstheme="minorHAnsi"/>
          <w:color w:val="000000" w:themeColor="text1"/>
        </w:rPr>
      </w:pPr>
    </w:p>
    <w:p w14:paraId="3AC829B8" w14:textId="75A5D591" w:rsidR="002E5345" w:rsidDel="00E00044" w:rsidRDefault="001326EF" w:rsidP="00A977F1">
      <w:pPr>
        <w:pStyle w:val="ListParagraph"/>
        <w:spacing w:after="60"/>
        <w:ind w:left="0" w:firstLine="0"/>
        <w:rPr>
          <w:del w:id="53412" w:author="Ramasubramani, Hariharan" w:date="2015-07-21T10:19:00Z"/>
          <w:rFonts w:cstheme="minorHAnsi"/>
          <w:color w:val="000000" w:themeColor="text1"/>
        </w:rPr>
      </w:pPr>
      <w:ins w:id="53413" w:author="Hariharan Ramasubramani" w:date="2015-03-11T13:29:00Z">
        <w:del w:id="53414" w:author="Ramasubramani, Hariharan" w:date="2015-07-21T10:19:00Z">
          <w:r w:rsidDel="00E00044">
            <w:rPr>
              <w:noProof/>
            </w:rPr>
            <w:drawing>
              <wp:inline distT="0" distB="0" distL="0" distR="0" wp14:anchorId="700B6743" wp14:editId="008558A0">
                <wp:extent cx="5943600" cy="353123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5943600" cy="3531235"/>
                        </a:xfrm>
                        <a:prstGeom prst="rect">
                          <a:avLst/>
                        </a:prstGeom>
                      </pic:spPr>
                    </pic:pic>
                  </a:graphicData>
                </a:graphic>
              </wp:inline>
            </w:drawing>
          </w:r>
        </w:del>
      </w:ins>
      <w:del w:id="53415" w:author="Ramasubramani, Hariharan" w:date="2015-07-21T10:19:00Z">
        <w:r w:rsidR="002619E3" w:rsidDel="00E00044">
          <w:rPr>
            <w:rFonts w:cstheme="minorHAnsi"/>
            <w:noProof/>
            <w:color w:val="000000" w:themeColor="text1"/>
          </w:rPr>
          <w:drawing>
            <wp:inline distT="0" distB="0" distL="0" distR="0" wp14:anchorId="34D993E6" wp14:editId="69F1AC16">
              <wp:extent cx="6858000" cy="4156710"/>
              <wp:effectExtent l="19050" t="19050" r="19050" b="152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lidation_d.png"/>
                      <pic:cNvPicPr/>
                    </pic:nvPicPr>
                    <pic:blipFill>
                      <a:blip r:embed="rId159">
                        <a:extLst>
                          <a:ext uri="{28A0092B-C50C-407E-A947-70E740481C1C}">
                            <a14:useLocalDpi xmlns:a14="http://schemas.microsoft.com/office/drawing/2010/main" val="0"/>
                          </a:ext>
                        </a:extLst>
                      </a:blip>
                      <a:stretch>
                        <a:fillRect/>
                      </a:stretch>
                    </pic:blipFill>
                    <pic:spPr>
                      <a:xfrm>
                        <a:off x="0" y="0"/>
                        <a:ext cx="6858000" cy="4156710"/>
                      </a:xfrm>
                      <a:prstGeom prst="rect">
                        <a:avLst/>
                      </a:prstGeom>
                      <a:ln>
                        <a:solidFill>
                          <a:schemeClr val="accent1"/>
                        </a:solidFill>
                      </a:ln>
                    </pic:spPr>
                  </pic:pic>
                </a:graphicData>
              </a:graphic>
            </wp:inline>
          </w:drawing>
        </w:r>
      </w:del>
    </w:p>
    <w:p w14:paraId="5A3AF81E" w14:textId="49D345C2" w:rsidR="004F4606" w:rsidRPr="00C106B9" w:rsidDel="00E00044" w:rsidRDefault="004F4606" w:rsidP="00A977F1">
      <w:pPr>
        <w:pStyle w:val="ListParagraph"/>
        <w:spacing w:after="60"/>
        <w:ind w:left="0" w:firstLine="0"/>
        <w:rPr>
          <w:del w:id="53416" w:author="Ramasubramani, Hariharan" w:date="2015-07-21T10:19:00Z"/>
          <w:rFonts w:cstheme="minorHAnsi"/>
          <w:color w:val="000000" w:themeColor="text1"/>
        </w:rPr>
      </w:pPr>
    </w:p>
    <w:p w14:paraId="4FE36F5E" w14:textId="1E339DD7" w:rsidR="005F4718" w:rsidDel="00E00044" w:rsidRDefault="005F4718" w:rsidP="00524BF5">
      <w:pPr>
        <w:pStyle w:val="ListParagraph"/>
        <w:numPr>
          <w:ilvl w:val="1"/>
          <w:numId w:val="22"/>
        </w:numPr>
        <w:overflowPunct w:val="0"/>
        <w:autoSpaceDE w:val="0"/>
        <w:autoSpaceDN w:val="0"/>
        <w:spacing w:after="60"/>
        <w:ind w:firstLine="0"/>
        <w:textAlignment w:val="baseline"/>
        <w:rPr>
          <w:del w:id="53417" w:author="Ramasubramani, Hariharan" w:date="2015-07-21T10:19:00Z"/>
          <w:rFonts w:cstheme="minorHAnsi"/>
          <w:color w:val="000000" w:themeColor="text1"/>
        </w:rPr>
      </w:pPr>
      <w:del w:id="53418" w:author="Ramasubramani, Hariharan" w:date="2015-07-21T10:19:00Z">
        <w:r w:rsidRPr="00C106B9" w:rsidDel="00E00044">
          <w:rPr>
            <w:rFonts w:cstheme="minorHAnsi"/>
            <w:color w:val="000000" w:themeColor="text1"/>
          </w:rPr>
          <w:delText>The system shall have the ability to map FRMS meta-data to the appropriate configuration for the Forms Module.</w:delText>
        </w:r>
      </w:del>
    </w:p>
    <w:p w14:paraId="63345438" w14:textId="44437ACE" w:rsidR="005F4718" w:rsidDel="00E00044" w:rsidRDefault="005F4718" w:rsidP="00524BF5">
      <w:pPr>
        <w:pStyle w:val="ListParagraph"/>
        <w:numPr>
          <w:ilvl w:val="2"/>
          <w:numId w:val="22"/>
        </w:numPr>
        <w:overflowPunct w:val="0"/>
        <w:autoSpaceDE w:val="0"/>
        <w:autoSpaceDN w:val="0"/>
        <w:spacing w:after="60"/>
        <w:ind w:firstLine="0"/>
        <w:textAlignment w:val="baseline"/>
        <w:rPr>
          <w:del w:id="53419" w:author="Ramasubramani, Hariharan" w:date="2015-07-21T10:19:00Z"/>
          <w:rFonts w:cstheme="minorHAnsi"/>
          <w:color w:val="000000" w:themeColor="text1"/>
        </w:rPr>
      </w:pPr>
      <w:del w:id="53420" w:author="Ramasubramani, Hariharan" w:date="2015-07-21T10:19:00Z">
        <w:r w:rsidDel="00E00044">
          <w:rPr>
            <w:rFonts w:cstheme="minorHAnsi"/>
            <w:color w:val="000000" w:themeColor="text1"/>
          </w:rPr>
          <w:delText>When promoting at the Form Level, CR289, the Forms Module will be promoted to at the same time.</w:delText>
        </w:r>
        <w:r w:rsidRPr="00C106B9" w:rsidDel="00E00044">
          <w:rPr>
            <w:rFonts w:cstheme="minorHAnsi"/>
            <w:color w:val="000000" w:themeColor="text1"/>
          </w:rPr>
          <w:delText xml:space="preserve"> </w:delText>
        </w:r>
      </w:del>
    </w:p>
    <w:p w14:paraId="698FD7D6" w14:textId="69034DE5" w:rsidR="005F4718" w:rsidDel="00E00044" w:rsidRDefault="005F4718" w:rsidP="00524BF5">
      <w:pPr>
        <w:pStyle w:val="ListParagraph"/>
        <w:numPr>
          <w:ilvl w:val="1"/>
          <w:numId w:val="22"/>
        </w:numPr>
        <w:overflowPunct w:val="0"/>
        <w:autoSpaceDE w:val="0"/>
        <w:autoSpaceDN w:val="0"/>
        <w:spacing w:after="60"/>
        <w:ind w:firstLine="0"/>
        <w:rPr>
          <w:del w:id="53421" w:author="Ramasubramani, Hariharan" w:date="2015-07-21T10:19:00Z"/>
          <w:rFonts w:ascii="Calibri" w:hAnsi="Calibri" w:cs="Calibri"/>
          <w:color w:val="000000"/>
        </w:rPr>
      </w:pPr>
      <w:del w:id="53422" w:author="Ramasubramani, Hariharan" w:date="2015-07-21T10:19:00Z">
        <w:r w:rsidRPr="00593234" w:rsidDel="00E00044">
          <w:rPr>
            <w:rFonts w:cstheme="minorHAnsi"/>
            <w:color w:val="000000" w:themeColor="text1"/>
          </w:rPr>
          <w:delText xml:space="preserve"> </w:delText>
        </w:r>
        <w:r w:rsidDel="00E00044">
          <w:rPr>
            <w:rFonts w:ascii="Calibri" w:hAnsi="Calibri" w:cs="Calibri"/>
            <w:color w:val="000000"/>
          </w:rPr>
          <w:delText>(CR 459) Forms/records shall be promoted as part of a release group.</w:delText>
        </w:r>
      </w:del>
    </w:p>
    <w:p w14:paraId="4E58115F" w14:textId="3ED0381D" w:rsidR="005F4718" w:rsidDel="00E00044" w:rsidRDefault="005F4718" w:rsidP="00524BF5">
      <w:pPr>
        <w:pStyle w:val="ListParagraph"/>
        <w:numPr>
          <w:ilvl w:val="2"/>
          <w:numId w:val="22"/>
        </w:numPr>
        <w:overflowPunct w:val="0"/>
        <w:autoSpaceDE w:val="0"/>
        <w:autoSpaceDN w:val="0"/>
        <w:spacing w:after="60"/>
        <w:ind w:firstLine="0"/>
        <w:rPr>
          <w:del w:id="53423" w:author="Ramasubramani, Hariharan" w:date="2015-07-21T10:19:00Z"/>
          <w:rFonts w:ascii="Calibri" w:hAnsi="Calibri" w:cs="Calibri"/>
          <w:color w:val="000000"/>
        </w:rPr>
      </w:pPr>
      <w:del w:id="53424" w:author="Ramasubramani, Hariharan" w:date="2015-07-21T10:19:00Z">
        <w:r w:rsidDel="00E00044">
          <w:rPr>
            <w:rFonts w:ascii="Calibri" w:hAnsi="Calibri" w:cs="Calibri"/>
            <w:color w:val="000000"/>
          </w:rPr>
          <w:delText>Release groups can have one of the following statuses assigned to it at any given time:</w:delText>
        </w:r>
      </w:del>
    </w:p>
    <w:p w14:paraId="239F412E" w14:textId="4D8999DA" w:rsidR="005F4718" w:rsidDel="00E00044" w:rsidRDefault="005F4718" w:rsidP="00524BF5">
      <w:pPr>
        <w:pStyle w:val="ListParagraph"/>
        <w:numPr>
          <w:ilvl w:val="3"/>
          <w:numId w:val="22"/>
        </w:numPr>
        <w:overflowPunct w:val="0"/>
        <w:autoSpaceDE w:val="0"/>
        <w:autoSpaceDN w:val="0"/>
        <w:spacing w:after="60"/>
        <w:ind w:firstLine="0"/>
        <w:rPr>
          <w:del w:id="53425" w:author="Ramasubramani, Hariharan" w:date="2015-07-21T10:19:00Z"/>
          <w:rFonts w:ascii="Calibri" w:hAnsi="Calibri" w:cs="Calibri"/>
          <w:color w:val="000000"/>
        </w:rPr>
      </w:pPr>
      <w:del w:id="53426" w:author="Ramasubramani, Hariharan" w:date="2015-07-21T10:19:00Z">
        <w:r w:rsidDel="00E00044">
          <w:rPr>
            <w:rFonts w:ascii="Calibri" w:hAnsi="Calibri" w:cs="Calibri"/>
            <w:color w:val="000000"/>
          </w:rPr>
          <w:delText>“Pending” after the release group is created and before it is promoted.</w:delText>
        </w:r>
      </w:del>
    </w:p>
    <w:p w14:paraId="2F94491E" w14:textId="2F013B57" w:rsidR="005F4718" w:rsidDel="00E00044" w:rsidRDefault="005F4718" w:rsidP="00524BF5">
      <w:pPr>
        <w:pStyle w:val="ListParagraph"/>
        <w:numPr>
          <w:ilvl w:val="3"/>
          <w:numId w:val="22"/>
        </w:numPr>
        <w:overflowPunct w:val="0"/>
        <w:autoSpaceDE w:val="0"/>
        <w:autoSpaceDN w:val="0"/>
        <w:spacing w:after="60"/>
        <w:ind w:firstLine="0"/>
        <w:rPr>
          <w:del w:id="53427" w:author="Ramasubramani, Hariharan" w:date="2015-07-21T10:19:00Z"/>
          <w:rFonts w:ascii="Calibri" w:hAnsi="Calibri" w:cs="Calibri"/>
          <w:color w:val="000000"/>
        </w:rPr>
      </w:pPr>
      <w:del w:id="53428" w:author="Ramasubramani, Hariharan" w:date="2015-07-21T10:19:00Z">
        <w:r w:rsidDel="00E00044">
          <w:rPr>
            <w:rFonts w:ascii="Calibri" w:hAnsi="Calibri" w:cs="Calibri"/>
            <w:color w:val="000000"/>
          </w:rPr>
          <w:delText xml:space="preserve">“Scheduled” after the release group is </w:delText>
        </w:r>
        <w:r w:rsidDel="00E00044">
          <w:rPr>
            <w:rFonts w:ascii="Calibri" w:hAnsi="Calibri" w:cs="Calibri"/>
            <w:color w:val="1F497D" w:themeColor="dark2"/>
          </w:rPr>
          <w:delText>flagged for promotion</w:delText>
        </w:r>
        <w:r w:rsidDel="00E00044">
          <w:rPr>
            <w:rFonts w:ascii="Calibri" w:hAnsi="Calibri" w:cs="Calibri"/>
            <w:color w:val="000000"/>
          </w:rPr>
          <w:delText xml:space="preserve"> and before the file is generated.</w:delText>
        </w:r>
      </w:del>
    </w:p>
    <w:p w14:paraId="66C5E1B5" w14:textId="0D60BF47" w:rsidR="005F4718" w:rsidRPr="00EB3E05" w:rsidDel="00E00044" w:rsidRDefault="005F4718" w:rsidP="00524BF5">
      <w:pPr>
        <w:pStyle w:val="ListParagraph"/>
        <w:numPr>
          <w:ilvl w:val="3"/>
          <w:numId w:val="22"/>
        </w:numPr>
        <w:overflowPunct w:val="0"/>
        <w:autoSpaceDE w:val="0"/>
        <w:autoSpaceDN w:val="0"/>
        <w:spacing w:after="60"/>
        <w:ind w:firstLine="0"/>
        <w:rPr>
          <w:del w:id="53429" w:author="Ramasubramani, Hariharan" w:date="2015-07-21T10:19:00Z"/>
          <w:rFonts w:ascii="Calibri" w:hAnsi="Calibri" w:cs="Calibri"/>
          <w:color w:val="000000"/>
        </w:rPr>
      </w:pPr>
      <w:del w:id="53430" w:author="Ramasubramani, Hariharan" w:date="2015-07-21T10:19:00Z">
        <w:r w:rsidDel="00E00044">
          <w:rPr>
            <w:rFonts w:ascii="Calibri" w:hAnsi="Calibri" w:cs="Calibri"/>
            <w:color w:val="000000"/>
          </w:rPr>
          <w:delText xml:space="preserve">“File Generated” after the file for the release group has been created and before the file has been installed in production. </w:delText>
        </w:r>
      </w:del>
    </w:p>
    <w:p w14:paraId="5070C67A" w14:textId="5396BBFE" w:rsidR="005F4718" w:rsidDel="00E00044" w:rsidRDefault="005F4718" w:rsidP="00524BF5">
      <w:pPr>
        <w:pStyle w:val="ListParagraph"/>
        <w:numPr>
          <w:ilvl w:val="3"/>
          <w:numId w:val="22"/>
        </w:numPr>
        <w:overflowPunct w:val="0"/>
        <w:autoSpaceDE w:val="0"/>
        <w:autoSpaceDN w:val="0"/>
        <w:spacing w:after="60"/>
        <w:ind w:firstLine="0"/>
        <w:rPr>
          <w:del w:id="53431" w:author="Ramasubramani, Hariharan" w:date="2015-07-21T10:19:00Z"/>
          <w:rFonts w:ascii="Calibri" w:hAnsi="Calibri" w:cs="Calibri"/>
          <w:color w:val="000000"/>
        </w:rPr>
      </w:pPr>
      <w:del w:id="53432" w:author="Ramasubramani, Hariharan" w:date="2015-07-21T10:19:00Z">
        <w:r w:rsidDel="00E00044">
          <w:rPr>
            <w:rFonts w:ascii="Calibri" w:hAnsi="Calibri" w:cs="Calibri"/>
            <w:color w:val="000000"/>
          </w:rPr>
          <w:delText xml:space="preserve">“Installed to Production” after the file for the release group has been successfully installed in the Production environment. </w:delText>
        </w:r>
      </w:del>
    </w:p>
    <w:p w14:paraId="117B1B7A" w14:textId="79804188" w:rsidR="005F4718" w:rsidDel="00E00044" w:rsidRDefault="005F4718" w:rsidP="00524BF5">
      <w:pPr>
        <w:pStyle w:val="ListParagraph"/>
        <w:numPr>
          <w:ilvl w:val="4"/>
          <w:numId w:val="22"/>
        </w:numPr>
        <w:overflowPunct w:val="0"/>
        <w:autoSpaceDE w:val="0"/>
        <w:autoSpaceDN w:val="0"/>
        <w:spacing w:after="60"/>
        <w:ind w:firstLine="0"/>
        <w:rPr>
          <w:del w:id="53433" w:author="Ramasubramani, Hariharan" w:date="2015-07-21T10:19:00Z"/>
          <w:rFonts w:ascii="Calibri" w:hAnsi="Calibri" w:cs="Calibri"/>
          <w:color w:val="000000"/>
        </w:rPr>
      </w:pPr>
      <w:del w:id="53434" w:author="Ramasubramani, Hariharan" w:date="2015-07-21T10:19:00Z">
        <w:r w:rsidDel="00E00044">
          <w:rPr>
            <w:rFonts w:ascii="Calibri" w:hAnsi="Calibri" w:cs="Calibri"/>
            <w:color w:val="000000"/>
          </w:rPr>
          <w:delText>Release groups that have been successfully installed in environments other than Production will remain in the “File Generated” status until the file is successfully installed in Production.</w:delText>
        </w:r>
      </w:del>
    </w:p>
    <w:p w14:paraId="3AD9D30A" w14:textId="485EFB9C" w:rsidR="005F4718" w:rsidDel="00E00044" w:rsidRDefault="005F4718" w:rsidP="00524BF5">
      <w:pPr>
        <w:pStyle w:val="ListParagraph"/>
        <w:numPr>
          <w:ilvl w:val="3"/>
          <w:numId w:val="22"/>
        </w:numPr>
        <w:overflowPunct w:val="0"/>
        <w:autoSpaceDE w:val="0"/>
        <w:autoSpaceDN w:val="0"/>
        <w:spacing w:after="60"/>
        <w:ind w:firstLine="0"/>
        <w:rPr>
          <w:del w:id="53435" w:author="Ramasubramani, Hariharan" w:date="2015-07-21T10:19:00Z"/>
          <w:rFonts w:ascii="Calibri" w:hAnsi="Calibri" w:cs="Calibri"/>
          <w:color w:val="000000"/>
        </w:rPr>
      </w:pPr>
      <w:del w:id="53436" w:author="Ramasubramani, Hariharan" w:date="2015-07-21T10:19:00Z">
        <w:r w:rsidDel="00E00044">
          <w:rPr>
            <w:rFonts w:ascii="Calibri" w:hAnsi="Calibri" w:cs="Calibri"/>
            <w:color w:val="000000"/>
          </w:rPr>
          <w:delText>“Failed” if the file installation was attempted but did not finish successfully.</w:delText>
        </w:r>
      </w:del>
    </w:p>
    <w:p w14:paraId="5181F78E" w14:textId="11C9F59B" w:rsidR="005F4718" w:rsidDel="00E00044" w:rsidRDefault="005F4718" w:rsidP="00524BF5">
      <w:pPr>
        <w:pStyle w:val="ListParagraph"/>
        <w:numPr>
          <w:ilvl w:val="4"/>
          <w:numId w:val="22"/>
        </w:numPr>
        <w:overflowPunct w:val="0"/>
        <w:autoSpaceDE w:val="0"/>
        <w:autoSpaceDN w:val="0"/>
        <w:spacing w:after="60"/>
        <w:ind w:firstLine="0"/>
        <w:rPr>
          <w:del w:id="53437" w:author="Ramasubramani, Hariharan" w:date="2015-07-21T10:19:00Z"/>
          <w:rFonts w:ascii="Calibri" w:hAnsi="Calibri" w:cs="Calibri"/>
          <w:color w:val="000000"/>
        </w:rPr>
      </w:pPr>
      <w:del w:id="53438" w:author="Ramasubramani, Hariharan" w:date="2015-07-21T10:19:00Z">
        <w:r w:rsidDel="00E00044">
          <w:rPr>
            <w:rFonts w:ascii="Calibri" w:hAnsi="Calibri" w:cs="Calibri"/>
            <w:color w:val="000000"/>
          </w:rPr>
          <w:delText>An email notification shall be sent to SASS to alert them of the failed installation.</w:delText>
        </w:r>
      </w:del>
    </w:p>
    <w:p w14:paraId="0202E306" w14:textId="16C5829E" w:rsidR="005F4718" w:rsidDel="00E00044" w:rsidRDefault="005F4718" w:rsidP="00524BF5">
      <w:pPr>
        <w:pStyle w:val="ListParagraph"/>
        <w:numPr>
          <w:ilvl w:val="4"/>
          <w:numId w:val="22"/>
        </w:numPr>
        <w:overflowPunct w:val="0"/>
        <w:autoSpaceDE w:val="0"/>
        <w:autoSpaceDN w:val="0"/>
        <w:spacing w:after="60"/>
        <w:ind w:firstLine="0"/>
        <w:rPr>
          <w:del w:id="53439" w:author="Ramasubramani, Hariharan" w:date="2015-07-21T10:19:00Z"/>
          <w:rFonts w:ascii="Calibri" w:hAnsi="Calibri" w:cs="Calibri"/>
          <w:color w:val="000000"/>
        </w:rPr>
      </w:pPr>
      <w:del w:id="53440" w:author="Ramasubramani, Hariharan" w:date="2015-07-21T10:19:00Z">
        <w:r w:rsidDel="00E00044">
          <w:rPr>
            <w:rFonts w:ascii="Calibri" w:hAnsi="Calibri" w:cs="Calibri"/>
            <w:color w:val="000000"/>
          </w:rPr>
          <w:delText>The system shall provide the user the ability to manually change the status of a release group to “Failed” when promoting to environments other than Production.</w:delText>
        </w:r>
      </w:del>
      <w:ins w:id="53441" w:author="Hariharan Ramasubramani" w:date="2015-03-11T13:30:00Z">
        <w:del w:id="53442" w:author="Ramasubramani, Hariharan" w:date="2015-07-21T10:19:00Z">
          <w:r w:rsidR="001326EF" w:rsidRPr="001326EF" w:rsidDel="00E00044">
            <w:rPr>
              <w:noProof/>
            </w:rPr>
            <w:delText xml:space="preserve"> </w:delText>
          </w:r>
        </w:del>
      </w:ins>
      <w:ins w:id="53443" w:author="Hariharan Ramasubramani" w:date="2015-04-27T13:04:00Z">
        <w:del w:id="53444" w:author="Ramasubramani, Hariharan" w:date="2015-07-21T10:19:00Z">
          <w:r w:rsidR="002B7EEA" w:rsidDel="00E00044">
            <w:rPr>
              <w:noProof/>
            </w:rPr>
            <w:drawing>
              <wp:inline distT="0" distB="0" distL="0" distR="0" wp14:anchorId="1195796A" wp14:editId="2E5F84FE">
                <wp:extent cx="5943600" cy="1839595"/>
                <wp:effectExtent l="0" t="0" r="0" b="825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5943600" cy="1839595"/>
                        </a:xfrm>
                        <a:prstGeom prst="rect">
                          <a:avLst/>
                        </a:prstGeom>
                      </pic:spPr>
                    </pic:pic>
                  </a:graphicData>
                </a:graphic>
              </wp:inline>
            </w:drawing>
          </w:r>
        </w:del>
      </w:ins>
      <w:del w:id="53445" w:author="Ramasubramani, Hariharan" w:date="2015-07-21T10:19:00Z">
        <w:r w:rsidDel="00E00044">
          <w:rPr>
            <w:rFonts w:ascii="Calibri" w:hAnsi="Calibri" w:cs="Calibri"/>
            <w:color w:val="000000"/>
          </w:rPr>
          <w:delText xml:space="preserve"> </w:delText>
        </w:r>
      </w:del>
    </w:p>
    <w:p w14:paraId="43CC07E4" w14:textId="30125410" w:rsidR="005F4718" w:rsidDel="00E00044" w:rsidRDefault="005F4718" w:rsidP="00524BF5">
      <w:pPr>
        <w:pStyle w:val="ListParagraph"/>
        <w:numPr>
          <w:ilvl w:val="4"/>
          <w:numId w:val="22"/>
        </w:numPr>
        <w:overflowPunct w:val="0"/>
        <w:autoSpaceDE w:val="0"/>
        <w:autoSpaceDN w:val="0"/>
        <w:spacing w:after="60"/>
        <w:ind w:firstLine="0"/>
        <w:rPr>
          <w:del w:id="53446" w:author="Ramasubramani, Hariharan" w:date="2015-07-21T10:19:00Z"/>
          <w:rFonts w:ascii="Calibri" w:hAnsi="Calibri" w:cs="Calibri"/>
          <w:color w:val="000000"/>
        </w:rPr>
      </w:pPr>
      <w:del w:id="53447" w:author="Ramasubramani, Hariharan" w:date="2015-07-21T10:19:00Z">
        <w:r w:rsidDel="00E00044">
          <w:rPr>
            <w:rFonts w:ascii="Calibri" w:hAnsi="Calibri" w:cs="Calibri"/>
            <w:color w:val="000000"/>
          </w:rPr>
          <w:delText xml:space="preserve">In the production environment, the system shall change the status of the form/record to “Failed” if the file is not installed successfully.  </w:delText>
        </w:r>
      </w:del>
    </w:p>
    <w:p w14:paraId="05577DD7" w14:textId="4A2FC051" w:rsidR="005F4718" w:rsidDel="00E00044" w:rsidRDefault="005F4718" w:rsidP="00524BF5">
      <w:pPr>
        <w:pStyle w:val="ListParagraph"/>
        <w:numPr>
          <w:ilvl w:val="4"/>
          <w:numId w:val="22"/>
        </w:numPr>
        <w:overflowPunct w:val="0"/>
        <w:autoSpaceDE w:val="0"/>
        <w:autoSpaceDN w:val="0"/>
        <w:spacing w:after="60"/>
        <w:ind w:firstLine="0"/>
        <w:rPr>
          <w:del w:id="53448" w:author="Ramasubramani, Hariharan" w:date="2015-07-21T10:19:00Z"/>
          <w:rFonts w:ascii="Calibri" w:hAnsi="Calibri" w:cs="Calibri"/>
          <w:color w:val="000000"/>
        </w:rPr>
      </w:pPr>
      <w:del w:id="53449" w:author="Ramasubramani, Hariharan" w:date="2015-07-21T10:19:00Z">
        <w:r w:rsidDel="00E00044">
          <w:rPr>
            <w:rFonts w:ascii="Calibri" w:hAnsi="Calibri" w:cs="Calibri"/>
            <w:color w:val="000000"/>
          </w:rPr>
          <w:delText xml:space="preserve">The user shall be able to change the status to “Scheduled” in order to attempt to promote the release group again.  </w:delText>
        </w:r>
      </w:del>
    </w:p>
    <w:p w14:paraId="27469048" w14:textId="6A230DD2" w:rsidR="00982860" w:rsidDel="00E00044" w:rsidRDefault="00982860" w:rsidP="00C632A9">
      <w:pPr>
        <w:pStyle w:val="BlockComment"/>
        <w:shd w:val="clear" w:color="auto" w:fill="FFFF00"/>
        <w:rPr>
          <w:del w:id="53450" w:author="Ramasubramani, Hariharan" w:date="2015-07-21T10:19:00Z"/>
        </w:rPr>
      </w:pPr>
      <w:del w:id="53451" w:author="Ramasubramani, Hariharan" w:date="2015-07-21T10:19:00Z">
        <w:r w:rsidDel="00E00044">
          <w:delText>Note: If a release group is in the Failed status, a user can change the status back to scheduled on the Release Group screen (Fig: 11.b) by clicking on the Promote button.</w:delText>
        </w:r>
      </w:del>
    </w:p>
    <w:p w14:paraId="08835A94" w14:textId="5DD624E7" w:rsidR="005F4718" w:rsidDel="00E00044" w:rsidRDefault="005F4718" w:rsidP="00524BF5">
      <w:pPr>
        <w:pStyle w:val="ListParagraph"/>
        <w:numPr>
          <w:ilvl w:val="3"/>
          <w:numId w:val="22"/>
        </w:numPr>
        <w:overflowPunct w:val="0"/>
        <w:autoSpaceDE w:val="0"/>
        <w:autoSpaceDN w:val="0"/>
        <w:spacing w:after="60"/>
        <w:ind w:firstLine="0"/>
        <w:rPr>
          <w:del w:id="53452" w:author="Ramasubramani, Hariharan" w:date="2015-07-21T10:19:00Z"/>
          <w:rFonts w:ascii="Calibri" w:hAnsi="Calibri" w:cs="Calibri"/>
          <w:color w:val="000000"/>
        </w:rPr>
      </w:pPr>
      <w:del w:id="53453" w:author="Ramasubramani, Hariharan" w:date="2015-07-21T10:19:00Z">
        <w:r w:rsidDel="00E00044">
          <w:rPr>
            <w:rFonts w:ascii="Calibri" w:hAnsi="Calibri" w:cs="Calibri"/>
            <w:color w:val="000000"/>
          </w:rPr>
          <w:delText xml:space="preserve">“Canceled” if a request was made to cancel the promotion of a release group. </w:delText>
        </w:r>
      </w:del>
    </w:p>
    <w:p w14:paraId="32369F75" w14:textId="2A57F12C" w:rsidR="005F4718" w:rsidDel="00E00044" w:rsidRDefault="005F4718" w:rsidP="00524BF5">
      <w:pPr>
        <w:pStyle w:val="ListParagraph"/>
        <w:numPr>
          <w:ilvl w:val="2"/>
          <w:numId w:val="22"/>
        </w:numPr>
        <w:overflowPunct w:val="0"/>
        <w:autoSpaceDE w:val="0"/>
        <w:autoSpaceDN w:val="0"/>
        <w:spacing w:after="60"/>
        <w:ind w:firstLine="0"/>
        <w:rPr>
          <w:del w:id="53454" w:author="Ramasubramani, Hariharan" w:date="2015-07-21T10:19:00Z"/>
          <w:rFonts w:ascii="Calibri" w:hAnsi="Calibri" w:cs="Calibri"/>
          <w:color w:val="000000"/>
        </w:rPr>
      </w:pPr>
      <w:del w:id="53455" w:author="Ramasubramani, Hariharan" w:date="2015-07-21T10:19:00Z">
        <w:r w:rsidDel="00E00044">
          <w:rPr>
            <w:rFonts w:ascii="Calibri" w:hAnsi="Calibri" w:cs="Calibri"/>
            <w:color w:val="000000"/>
          </w:rPr>
          <w:delText>The user shall have the ability to add a new form/record to a release group with a status of “Pending”.</w:delText>
        </w:r>
      </w:del>
    </w:p>
    <w:p w14:paraId="74900E1D" w14:textId="15CED044" w:rsidR="005F4718" w:rsidDel="00E00044" w:rsidRDefault="005F4718" w:rsidP="00524BF5">
      <w:pPr>
        <w:pStyle w:val="ListParagraph"/>
        <w:numPr>
          <w:ilvl w:val="2"/>
          <w:numId w:val="22"/>
        </w:numPr>
        <w:overflowPunct w:val="0"/>
        <w:autoSpaceDE w:val="0"/>
        <w:autoSpaceDN w:val="0"/>
        <w:spacing w:after="60"/>
        <w:ind w:firstLine="0"/>
        <w:rPr>
          <w:del w:id="53456" w:author="Ramasubramani, Hariharan" w:date="2015-07-21T10:19:00Z"/>
          <w:rFonts w:ascii="Calibri" w:hAnsi="Calibri" w:cs="Calibri"/>
          <w:color w:val="000000"/>
        </w:rPr>
      </w:pPr>
      <w:del w:id="53457" w:author="Ramasubramani, Hariharan" w:date="2015-07-21T10:19:00Z">
        <w:r w:rsidDel="00E00044">
          <w:rPr>
            <w:rFonts w:ascii="Calibri" w:hAnsi="Calibri" w:cs="Calibri"/>
            <w:color w:val="000000"/>
          </w:rPr>
          <w:delText>The user shall have the ability to add a</w:delText>
        </w:r>
        <w:r w:rsidDel="00E00044">
          <w:rPr>
            <w:rFonts w:ascii="Calibri" w:hAnsi="Calibri" w:cs="Calibri"/>
            <w:color w:val="1F497D" w:themeColor="dark2"/>
          </w:rPr>
          <w:delText>n existing</w:delText>
        </w:r>
        <w:r w:rsidDel="00E00044">
          <w:rPr>
            <w:rFonts w:ascii="Calibri" w:hAnsi="Calibri" w:cs="Calibri"/>
            <w:color w:val="000000"/>
          </w:rPr>
          <w:delText xml:space="preserve"> form/record that has been changed to a release group with a status of “Pending”. </w:delText>
        </w:r>
      </w:del>
    </w:p>
    <w:p w14:paraId="557A5ABB" w14:textId="3A1873CE" w:rsidR="005F4718" w:rsidDel="00E00044" w:rsidRDefault="005F4718" w:rsidP="00524BF5">
      <w:pPr>
        <w:pStyle w:val="ListParagraph"/>
        <w:numPr>
          <w:ilvl w:val="2"/>
          <w:numId w:val="22"/>
        </w:numPr>
        <w:overflowPunct w:val="0"/>
        <w:autoSpaceDE w:val="0"/>
        <w:autoSpaceDN w:val="0"/>
        <w:spacing w:after="60"/>
        <w:ind w:firstLine="0"/>
        <w:rPr>
          <w:del w:id="53458" w:author="Ramasubramani, Hariharan" w:date="2015-07-21T10:19:00Z"/>
          <w:rFonts w:ascii="Calibri" w:hAnsi="Calibri" w:cs="Calibri"/>
          <w:color w:val="000000"/>
        </w:rPr>
      </w:pPr>
      <w:del w:id="53459" w:author="Ramasubramani, Hariharan" w:date="2015-07-21T10:19:00Z">
        <w:r w:rsidDel="00E00044">
          <w:rPr>
            <w:rFonts w:ascii="Calibri" w:hAnsi="Calibri" w:cs="Calibri"/>
            <w:color w:val="000000"/>
          </w:rPr>
          <w:delText xml:space="preserve">The user shall have the ability to remove a form from a release group with a status of “Pending”. </w:delText>
        </w:r>
      </w:del>
    </w:p>
    <w:p w14:paraId="51F79CDC" w14:textId="6DBFA989" w:rsidR="005F4718" w:rsidDel="00E00044" w:rsidRDefault="005F4718" w:rsidP="00524BF5">
      <w:pPr>
        <w:pStyle w:val="ListParagraph"/>
        <w:numPr>
          <w:ilvl w:val="2"/>
          <w:numId w:val="22"/>
        </w:numPr>
        <w:overflowPunct w:val="0"/>
        <w:autoSpaceDE w:val="0"/>
        <w:autoSpaceDN w:val="0"/>
        <w:spacing w:after="60"/>
        <w:ind w:firstLine="0"/>
        <w:rPr>
          <w:del w:id="53460" w:author="Ramasubramani, Hariharan" w:date="2015-07-21T10:19:00Z"/>
          <w:rFonts w:ascii="Calibri" w:hAnsi="Calibri" w:cs="Calibri"/>
          <w:color w:val="000000"/>
        </w:rPr>
      </w:pPr>
      <w:del w:id="53461" w:author="Ramasubramani, Hariharan" w:date="2015-07-21T10:19:00Z">
        <w:r w:rsidDel="00E00044">
          <w:rPr>
            <w:rFonts w:ascii="Calibri" w:hAnsi="Calibri" w:cs="Calibri"/>
            <w:color w:val="000000"/>
          </w:rPr>
          <w:delText>The user shall have the ability to flag a release group for promotion.</w:delText>
        </w:r>
      </w:del>
    </w:p>
    <w:p w14:paraId="23499777" w14:textId="6CD7DF7B" w:rsidR="005F4718" w:rsidDel="00E00044" w:rsidRDefault="005F4718" w:rsidP="00524BF5">
      <w:pPr>
        <w:pStyle w:val="ListParagraph"/>
        <w:numPr>
          <w:ilvl w:val="2"/>
          <w:numId w:val="22"/>
        </w:numPr>
        <w:overflowPunct w:val="0"/>
        <w:autoSpaceDE w:val="0"/>
        <w:autoSpaceDN w:val="0"/>
        <w:spacing w:after="60"/>
        <w:ind w:firstLine="0"/>
        <w:rPr>
          <w:del w:id="53462" w:author="Ramasubramani, Hariharan" w:date="2015-07-21T10:19:00Z"/>
          <w:rFonts w:ascii="Calibri" w:hAnsi="Calibri" w:cs="Calibri"/>
          <w:color w:val="000000"/>
        </w:rPr>
      </w:pPr>
      <w:del w:id="53463" w:author="Ramasubramani, Hariharan" w:date="2015-07-21T10:19:00Z">
        <w:r w:rsidDel="00E00044">
          <w:rPr>
            <w:rFonts w:ascii="Calibri" w:hAnsi="Calibri" w:cs="Calibri"/>
            <w:color w:val="000000"/>
          </w:rPr>
          <w:delText>The contents of a release group cannot be changed after the release group has been flagged for promotion.</w:delText>
        </w:r>
      </w:del>
    </w:p>
    <w:p w14:paraId="59446727" w14:textId="5698DD01" w:rsidR="005F4718" w:rsidRPr="00012235" w:rsidDel="00E00044" w:rsidRDefault="005F4718" w:rsidP="00524BF5">
      <w:pPr>
        <w:pStyle w:val="ListParagraph"/>
        <w:numPr>
          <w:ilvl w:val="3"/>
          <w:numId w:val="22"/>
        </w:numPr>
        <w:overflowPunct w:val="0"/>
        <w:autoSpaceDE w:val="0"/>
        <w:autoSpaceDN w:val="0"/>
        <w:spacing w:after="60"/>
        <w:ind w:firstLine="0"/>
        <w:rPr>
          <w:del w:id="53464" w:author="Ramasubramani, Hariharan" w:date="2015-07-21T10:19:00Z"/>
          <w:rFonts w:ascii="Calibri" w:hAnsi="Calibri" w:cs="Calibri"/>
          <w:color w:val="000000"/>
        </w:rPr>
      </w:pPr>
      <w:del w:id="53465" w:author="Ramasubramani, Hariharan" w:date="2015-07-21T10:19:00Z">
        <w:r w:rsidDel="00E00044">
          <w:rPr>
            <w:rFonts w:ascii="Calibri" w:hAnsi="Calibri" w:cs="Calibri"/>
            <w:color w:val="000000"/>
          </w:rPr>
          <w:delText>The system shall allow users to create a new version of a release group.</w:delText>
        </w:r>
      </w:del>
    </w:p>
    <w:p w14:paraId="3036227A" w14:textId="191040A9" w:rsidR="005F4718" w:rsidDel="00E00044" w:rsidRDefault="005F4718" w:rsidP="00524BF5">
      <w:pPr>
        <w:pStyle w:val="ListParagraph"/>
        <w:numPr>
          <w:ilvl w:val="2"/>
          <w:numId w:val="22"/>
        </w:numPr>
        <w:overflowPunct w:val="0"/>
        <w:autoSpaceDE w:val="0"/>
        <w:autoSpaceDN w:val="0"/>
        <w:spacing w:after="60"/>
        <w:ind w:firstLine="0"/>
        <w:rPr>
          <w:del w:id="53466" w:author="Ramasubramani, Hariharan" w:date="2015-07-21T10:19:00Z"/>
          <w:rFonts w:ascii="Calibri" w:hAnsi="Calibri" w:cs="Calibri"/>
          <w:color w:val="000000"/>
        </w:rPr>
      </w:pPr>
      <w:del w:id="53467" w:author="Ramasubramani, Hariharan" w:date="2015-07-21T10:19:00Z">
        <w:r w:rsidDel="00E00044">
          <w:rPr>
            <w:rFonts w:ascii="Calibri" w:hAnsi="Calibri" w:cs="Calibri"/>
            <w:color w:val="000000"/>
          </w:rPr>
          <w:delText>Users with the Promote ability shall be able to create new release groups.</w:delText>
        </w:r>
      </w:del>
    </w:p>
    <w:p w14:paraId="27D57DF6" w14:textId="1F8D4FF0" w:rsidR="005F4718" w:rsidDel="00E00044" w:rsidRDefault="005F4718" w:rsidP="00524BF5">
      <w:pPr>
        <w:pStyle w:val="ListParagraph"/>
        <w:numPr>
          <w:ilvl w:val="3"/>
          <w:numId w:val="22"/>
        </w:numPr>
        <w:overflowPunct w:val="0"/>
        <w:autoSpaceDE w:val="0"/>
        <w:autoSpaceDN w:val="0"/>
        <w:spacing w:after="60"/>
        <w:ind w:firstLine="0"/>
        <w:rPr>
          <w:del w:id="53468" w:author="Ramasubramani, Hariharan" w:date="2015-07-21T10:19:00Z"/>
          <w:rFonts w:ascii="Calibri" w:hAnsi="Calibri" w:cs="Calibri"/>
          <w:color w:val="000000"/>
        </w:rPr>
      </w:pPr>
      <w:del w:id="53469" w:author="Ramasubramani, Hariharan" w:date="2015-07-21T10:19:00Z">
        <w:r w:rsidDel="00E00044">
          <w:rPr>
            <w:rFonts w:ascii="Calibri" w:hAnsi="Calibri" w:cs="Calibri"/>
            <w:color w:val="000000"/>
          </w:rPr>
          <w:delText>New release groups will have a status of “Pending”</w:delText>
        </w:r>
      </w:del>
    </w:p>
    <w:p w14:paraId="5156D088" w14:textId="0B407B0A" w:rsidR="001003AD" w:rsidDel="00E00044" w:rsidRDefault="001003AD" w:rsidP="001003AD">
      <w:pPr>
        <w:overflowPunct w:val="0"/>
        <w:autoSpaceDE w:val="0"/>
        <w:autoSpaceDN w:val="0"/>
        <w:spacing w:after="60"/>
        <w:ind w:firstLine="0"/>
        <w:rPr>
          <w:del w:id="53470" w:author="Ramasubramani, Hariharan" w:date="2015-07-21T10:19:00Z"/>
          <w:rFonts w:ascii="Calibri" w:hAnsi="Calibri" w:cs="Calibri"/>
          <w:color w:val="000000"/>
        </w:rPr>
      </w:pPr>
    </w:p>
    <w:p w14:paraId="0A8ACF38" w14:textId="44E6FD16" w:rsidR="001003AD" w:rsidDel="00E00044" w:rsidRDefault="001326EF" w:rsidP="001003AD">
      <w:pPr>
        <w:overflowPunct w:val="0"/>
        <w:autoSpaceDE w:val="0"/>
        <w:autoSpaceDN w:val="0"/>
        <w:spacing w:after="60"/>
        <w:ind w:firstLine="0"/>
        <w:jc w:val="center"/>
        <w:rPr>
          <w:del w:id="53471" w:author="Ramasubramani, Hariharan" w:date="2015-07-21T10:19:00Z"/>
          <w:rFonts w:ascii="Calibri" w:hAnsi="Calibri" w:cs="Calibri"/>
          <w:color w:val="000000"/>
        </w:rPr>
      </w:pPr>
      <w:ins w:id="53472" w:author="Hariharan Ramasubramani" w:date="2015-03-11T13:30:00Z">
        <w:del w:id="53473" w:author="Ramasubramani, Hariharan" w:date="2015-07-21T10:19:00Z">
          <w:r w:rsidDel="00E00044">
            <w:rPr>
              <w:noProof/>
            </w:rPr>
            <w:drawing>
              <wp:inline distT="0" distB="0" distL="0" distR="0" wp14:anchorId="36E578C0" wp14:editId="1C56369E">
                <wp:extent cx="4514850" cy="2638425"/>
                <wp:effectExtent l="0" t="0" r="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4514850" cy="2638425"/>
                        </a:xfrm>
                        <a:prstGeom prst="rect">
                          <a:avLst/>
                        </a:prstGeom>
                      </pic:spPr>
                    </pic:pic>
                  </a:graphicData>
                </a:graphic>
              </wp:inline>
            </w:drawing>
          </w:r>
        </w:del>
      </w:ins>
      <w:del w:id="53474" w:author="Ramasubramani, Hariharan" w:date="2015-07-21T10:19:00Z">
        <w:r w:rsidR="001003AD" w:rsidRPr="00A977F1" w:rsidDel="00E00044">
          <w:rPr>
            <w:rFonts w:ascii="Calibri" w:hAnsi="Calibri" w:cs="Calibri"/>
            <w:noProof/>
            <w:color w:val="000000"/>
          </w:rPr>
          <w:drawing>
            <wp:inline distT="0" distB="0" distL="0" distR="0" wp14:anchorId="62172CB0" wp14:editId="4E1780D2">
              <wp:extent cx="2794958" cy="1828800"/>
              <wp:effectExtent l="19050" t="19050" r="24765" b="190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release.png"/>
                      <pic:cNvPicPr/>
                    </pic:nvPicPr>
                    <pic:blipFill>
                      <a:blip r:embed="rId162">
                        <a:extLst>
                          <a:ext uri="{28A0092B-C50C-407E-A947-70E740481C1C}">
                            <a14:useLocalDpi xmlns:a14="http://schemas.microsoft.com/office/drawing/2010/main" val="0"/>
                          </a:ext>
                        </a:extLst>
                      </a:blip>
                      <a:stretch>
                        <a:fillRect/>
                      </a:stretch>
                    </pic:blipFill>
                    <pic:spPr>
                      <a:xfrm>
                        <a:off x="0" y="0"/>
                        <a:ext cx="2794958" cy="1828800"/>
                      </a:xfrm>
                      <a:prstGeom prst="rect">
                        <a:avLst/>
                      </a:prstGeom>
                      <a:ln>
                        <a:solidFill>
                          <a:schemeClr val="accent1"/>
                        </a:solidFill>
                      </a:ln>
                    </pic:spPr>
                  </pic:pic>
                </a:graphicData>
              </a:graphic>
            </wp:inline>
          </w:drawing>
        </w:r>
      </w:del>
    </w:p>
    <w:p w14:paraId="3D53D832" w14:textId="588E7D40" w:rsidR="001229B3" w:rsidDel="00E00044" w:rsidRDefault="009415EC" w:rsidP="001229B3">
      <w:pPr>
        <w:pStyle w:val="ListParagraph"/>
        <w:spacing w:after="60"/>
        <w:ind w:left="0" w:firstLine="0"/>
        <w:jc w:val="center"/>
        <w:rPr>
          <w:del w:id="53475" w:author="Ramasubramani, Hariharan" w:date="2015-07-21T10:19:00Z"/>
          <w:rFonts w:cstheme="minorHAnsi"/>
          <w:color w:val="000000" w:themeColor="text1"/>
        </w:rPr>
      </w:pPr>
      <w:del w:id="53476" w:author="Ramasubramani, Hariharan" w:date="2015-07-21T10:19:00Z">
        <w:r w:rsidDel="00E00044">
          <w:rPr>
            <w:rFonts w:cstheme="minorHAnsi"/>
            <w:color w:val="000000" w:themeColor="text1"/>
          </w:rPr>
          <w:delText>Fig: 11.</w:delText>
        </w:r>
        <w:r w:rsidR="00BC5013" w:rsidDel="00E00044">
          <w:rPr>
            <w:rFonts w:cstheme="minorHAnsi"/>
            <w:color w:val="000000" w:themeColor="text1"/>
          </w:rPr>
          <w:delText>h</w:delText>
        </w:r>
        <w:r w:rsidR="001229B3" w:rsidDel="00E00044">
          <w:rPr>
            <w:rFonts w:cstheme="minorHAnsi"/>
            <w:color w:val="000000" w:themeColor="text1"/>
          </w:rPr>
          <w:delText xml:space="preserve"> – Create Release Group</w:delText>
        </w:r>
      </w:del>
    </w:p>
    <w:p w14:paraId="7FA88480" w14:textId="4545E918" w:rsidR="0084319C" w:rsidDel="00E00044" w:rsidRDefault="007A4F79" w:rsidP="001229B3">
      <w:pPr>
        <w:pStyle w:val="ListParagraph"/>
        <w:spacing w:after="60"/>
        <w:ind w:left="0" w:firstLine="0"/>
        <w:jc w:val="center"/>
        <w:rPr>
          <w:del w:id="53477" w:author="Ramasubramani, Hariharan" w:date="2015-07-21T10:19:00Z"/>
          <w:rFonts w:cstheme="minorHAnsi"/>
          <w:color w:val="000000" w:themeColor="text1"/>
        </w:rPr>
      </w:pPr>
      <w:ins w:id="53478" w:author="Hariharan Ramasubramani" w:date="2015-04-27T12:59:00Z">
        <w:del w:id="53479" w:author="Ramasubramani, Hariharan" w:date="2015-07-21T10:19:00Z">
          <w:r w:rsidDel="00E00044">
            <w:rPr>
              <w:noProof/>
            </w:rPr>
            <w:drawing>
              <wp:inline distT="0" distB="0" distL="0" distR="0" wp14:anchorId="521BCED4" wp14:editId="0FDA8B1D">
                <wp:extent cx="5943600" cy="1713230"/>
                <wp:effectExtent l="0" t="0" r="0" b="127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5943600" cy="1713230"/>
                        </a:xfrm>
                        <a:prstGeom prst="rect">
                          <a:avLst/>
                        </a:prstGeom>
                      </pic:spPr>
                    </pic:pic>
                  </a:graphicData>
                </a:graphic>
              </wp:inline>
            </w:drawing>
          </w:r>
        </w:del>
      </w:ins>
    </w:p>
    <w:p w14:paraId="5B25539E" w14:textId="762319C5" w:rsidR="0084319C" w:rsidRPr="00916CDE" w:rsidDel="00E00044" w:rsidRDefault="0084319C" w:rsidP="0084319C">
      <w:pPr>
        <w:pStyle w:val="BlockComment"/>
        <w:rPr>
          <w:del w:id="53480" w:author="Ramasubramani, Hariharan" w:date="2015-07-21T10:19:00Z"/>
        </w:rPr>
      </w:pPr>
      <w:del w:id="53481" w:author="Ramasubramani, Hariharan" w:date="2015-07-21T10:19:00Z">
        <w:r w:rsidDel="00E00044">
          <w:delText>The Create</w:delText>
        </w:r>
        <w:r w:rsidR="009415EC" w:rsidDel="00E00044">
          <w:delText xml:space="preserve"> Release Group screen (Fig: 11.g</w:delText>
        </w:r>
        <w:r w:rsidDel="00E00044">
          <w:delText>) allows the user to enter a unique Release Group Name.</w:delText>
        </w:r>
        <w:r w:rsidR="00943CD3" w:rsidDel="00E00044">
          <w:delText xml:space="preserve"> The maximum length currently allowed for a Release Group Name is 80 characters.</w:delText>
        </w:r>
        <w:r w:rsidDel="00E00044">
          <w:delText xml:space="preserve">Clicking on the “Save” button will </w:delText>
        </w:r>
        <w:r w:rsidR="00B42F2E" w:rsidRPr="00A977F1" w:rsidDel="00E00044">
          <w:delText xml:space="preserve">validate the new Release Group Name is unique, and </w:delText>
        </w:r>
        <w:r w:rsidDel="00E00044">
          <w:delText>save the new name to the database and take the user to the Release Group screen (Fig: 11.b).</w:delText>
        </w:r>
        <w:r w:rsidR="00B42F2E" w:rsidDel="00E00044">
          <w:delText xml:space="preserve"> </w:delText>
        </w:r>
        <w:r w:rsidR="00B42F2E" w:rsidRPr="00A977F1" w:rsidDel="00E00044">
          <w:delText>If the entered name is not unique, an error dialog will be displayed (as seen in Fig: 11.h).</w:delText>
        </w:r>
      </w:del>
    </w:p>
    <w:p w14:paraId="111BBF72" w14:textId="3BA0802B" w:rsidR="0084319C" w:rsidDel="00E00044" w:rsidRDefault="0084319C" w:rsidP="0084319C">
      <w:pPr>
        <w:pStyle w:val="BlockComment"/>
        <w:rPr>
          <w:del w:id="53482" w:author="Ramasubramani, Hariharan" w:date="2015-07-21T10:19:00Z"/>
        </w:rPr>
      </w:pPr>
      <w:del w:id="53483" w:author="Ramasubramani, Hariharan" w:date="2015-07-21T10:19:00Z">
        <w:r w:rsidDel="00E00044">
          <w:delText>While clicking on the Cancel button will discard anything in the “Release Group” field, but stay on he same screen to enter an new Release Group</w:delText>
        </w:r>
      </w:del>
    </w:p>
    <w:p w14:paraId="0A3C5AB5" w14:textId="1761D727" w:rsidR="001003AD" w:rsidDel="00E00044" w:rsidRDefault="001003AD" w:rsidP="001003AD">
      <w:pPr>
        <w:overflowPunct w:val="0"/>
        <w:autoSpaceDE w:val="0"/>
        <w:autoSpaceDN w:val="0"/>
        <w:spacing w:after="60"/>
        <w:ind w:firstLine="0"/>
        <w:rPr>
          <w:del w:id="53484" w:author="Ramasubramani, Hariharan" w:date="2015-07-21T10:19:00Z"/>
          <w:rFonts w:ascii="Calibri" w:hAnsi="Calibri" w:cs="Calibri"/>
          <w:color w:val="000000"/>
        </w:rPr>
      </w:pPr>
    </w:p>
    <w:p w14:paraId="39E82D35" w14:textId="26A5BEBD" w:rsidR="00B42F2E" w:rsidRPr="001003AD" w:rsidDel="00E00044" w:rsidRDefault="00B42F2E" w:rsidP="00B42F2E">
      <w:pPr>
        <w:pStyle w:val="BlockComment"/>
        <w:shd w:val="clear" w:color="auto" w:fill="FFC000"/>
        <w:rPr>
          <w:del w:id="53485" w:author="Ramasubramani, Hariharan" w:date="2015-07-21T10:19:00Z"/>
        </w:rPr>
      </w:pPr>
      <w:del w:id="53486" w:author="Ramasubramani, Hariharan" w:date="2015-07-21T10:19:00Z">
        <w:r w:rsidRPr="00F15708" w:rsidDel="00E00044">
          <w:delText>Note: Need to add screenshot of error dialog Fig: 11.h. It will state “The Release Group Name entered is already in use. Please select a different Release Group Name.” The only button on the dialog will be the dismiss button, and it will</w:delText>
        </w:r>
        <w:r w:rsidDel="00E00044">
          <w:delText xml:space="preserve"> dismiss the error dialog and allow the user to modify the Release Group Name in the popup (as seen in Fig: 11.g).</w:delText>
        </w:r>
      </w:del>
    </w:p>
    <w:p w14:paraId="0659B101" w14:textId="3F9311FB" w:rsidR="00B42F2E" w:rsidRPr="001003AD" w:rsidDel="00E00044" w:rsidRDefault="00B42F2E" w:rsidP="001003AD">
      <w:pPr>
        <w:overflowPunct w:val="0"/>
        <w:autoSpaceDE w:val="0"/>
        <w:autoSpaceDN w:val="0"/>
        <w:spacing w:after="60"/>
        <w:ind w:firstLine="0"/>
        <w:rPr>
          <w:del w:id="53487" w:author="Ramasubramani, Hariharan" w:date="2015-07-21T10:19:00Z"/>
          <w:rFonts w:ascii="Calibri" w:hAnsi="Calibri" w:cs="Calibri"/>
          <w:color w:val="000000"/>
        </w:rPr>
      </w:pPr>
    </w:p>
    <w:p w14:paraId="444DFF76" w14:textId="1424EB0F" w:rsidR="005F4718" w:rsidDel="00E00044" w:rsidRDefault="005F4718" w:rsidP="00524BF5">
      <w:pPr>
        <w:pStyle w:val="ListParagraph"/>
        <w:numPr>
          <w:ilvl w:val="2"/>
          <w:numId w:val="22"/>
        </w:numPr>
        <w:overflowPunct w:val="0"/>
        <w:autoSpaceDE w:val="0"/>
        <w:autoSpaceDN w:val="0"/>
        <w:spacing w:after="60"/>
        <w:ind w:firstLine="0"/>
        <w:rPr>
          <w:del w:id="53488" w:author="Ramasubramani, Hariharan" w:date="2015-07-21T10:19:00Z"/>
          <w:rFonts w:ascii="Calibri" w:hAnsi="Calibri" w:cs="Calibri"/>
          <w:color w:val="000000"/>
        </w:rPr>
      </w:pPr>
      <w:del w:id="53489" w:author="Ramasubramani, Hariharan" w:date="2015-07-21T10:19:00Z">
        <w:r w:rsidDel="00E00044">
          <w:rPr>
            <w:rFonts w:ascii="Calibri" w:hAnsi="Calibri" w:cs="Calibri"/>
            <w:color w:val="000000"/>
          </w:rPr>
          <w:delText>Users with the Promote ability shall have the ability to change the name of existing release groups with a status of “Pending”.</w:delText>
        </w:r>
      </w:del>
      <w:ins w:id="53490" w:author="Hariharan Ramasubramani" w:date="2015-03-11T13:31:00Z">
        <w:del w:id="53491" w:author="Ramasubramani, Hariharan" w:date="2015-07-21T10:19:00Z">
          <w:r w:rsidR="0010637C" w:rsidRPr="0010637C" w:rsidDel="00E00044">
            <w:rPr>
              <w:noProof/>
            </w:rPr>
            <w:delText xml:space="preserve"> </w:delText>
          </w:r>
          <w:r w:rsidR="0010637C" w:rsidDel="00E00044">
            <w:rPr>
              <w:noProof/>
            </w:rPr>
            <w:drawing>
              <wp:inline distT="0" distB="0" distL="0" distR="0" wp14:anchorId="17DA1CE2" wp14:editId="2592C0E0">
                <wp:extent cx="5943600" cy="236347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5943600" cy="2363470"/>
                        </a:xfrm>
                        <a:prstGeom prst="rect">
                          <a:avLst/>
                        </a:prstGeom>
                      </pic:spPr>
                    </pic:pic>
                  </a:graphicData>
                </a:graphic>
              </wp:inline>
            </w:drawing>
          </w:r>
        </w:del>
      </w:ins>
    </w:p>
    <w:p w14:paraId="7F4E3B70" w14:textId="04FEAE0D" w:rsidR="005F4718" w:rsidDel="00E00044" w:rsidRDefault="005F4718" w:rsidP="00524BF5">
      <w:pPr>
        <w:pStyle w:val="ListParagraph"/>
        <w:numPr>
          <w:ilvl w:val="2"/>
          <w:numId w:val="22"/>
        </w:numPr>
        <w:overflowPunct w:val="0"/>
        <w:autoSpaceDE w:val="0"/>
        <w:autoSpaceDN w:val="0"/>
        <w:spacing w:after="60"/>
        <w:ind w:firstLine="0"/>
        <w:rPr>
          <w:del w:id="53492" w:author="Ramasubramani, Hariharan" w:date="2015-07-21T10:19:00Z"/>
          <w:rFonts w:ascii="Calibri" w:hAnsi="Calibri" w:cs="Calibri"/>
          <w:color w:val="000000"/>
        </w:rPr>
      </w:pPr>
      <w:del w:id="53493" w:author="Ramasubramani, Hariharan" w:date="2015-07-21T10:19:00Z">
        <w:r w:rsidDel="00E00044">
          <w:rPr>
            <w:rFonts w:ascii="Calibri" w:hAnsi="Calibri" w:cs="Calibri"/>
            <w:color w:val="000000"/>
          </w:rPr>
          <w:delText>Users with the Promote ability shall have the ability to change the contents of release group with a status of “Pending”.</w:delText>
        </w:r>
      </w:del>
    </w:p>
    <w:p w14:paraId="774B3544" w14:textId="60748254" w:rsidR="005F4718" w:rsidDel="00E00044" w:rsidRDefault="005F4718" w:rsidP="00524BF5">
      <w:pPr>
        <w:pStyle w:val="ListParagraph"/>
        <w:numPr>
          <w:ilvl w:val="2"/>
          <w:numId w:val="22"/>
        </w:numPr>
        <w:overflowPunct w:val="0"/>
        <w:autoSpaceDE w:val="0"/>
        <w:autoSpaceDN w:val="0"/>
        <w:spacing w:after="60"/>
        <w:ind w:firstLine="0"/>
        <w:rPr>
          <w:del w:id="53494" w:author="Ramasubramani, Hariharan" w:date="2015-07-21T10:19:00Z"/>
          <w:rFonts w:ascii="Calibri" w:hAnsi="Calibri" w:cs="Calibri"/>
          <w:color w:val="000000"/>
        </w:rPr>
      </w:pPr>
      <w:del w:id="53495" w:author="Ramasubramani, Hariharan" w:date="2015-07-21T10:19:00Z">
        <w:r w:rsidDel="00E00044">
          <w:rPr>
            <w:rFonts w:ascii="Calibri" w:hAnsi="Calibri" w:cs="Calibri"/>
            <w:color w:val="000000"/>
          </w:rPr>
          <w:delText>Users with the Promote ability shall have the ability to move forms/records associated with a release group with a status of “Canceled” or “Failed” to a release group with a status of “Pending”</w:delText>
        </w:r>
      </w:del>
    </w:p>
    <w:p w14:paraId="1B475C07" w14:textId="70B8AE06" w:rsidR="005F4718" w:rsidDel="00E00044" w:rsidRDefault="005F4718" w:rsidP="00524BF5">
      <w:pPr>
        <w:pStyle w:val="ListParagraph"/>
        <w:numPr>
          <w:ilvl w:val="2"/>
          <w:numId w:val="22"/>
        </w:numPr>
        <w:overflowPunct w:val="0"/>
        <w:autoSpaceDE w:val="0"/>
        <w:autoSpaceDN w:val="0"/>
        <w:spacing w:after="60"/>
        <w:ind w:firstLine="0"/>
        <w:rPr>
          <w:del w:id="53496" w:author="Ramasubramani, Hariharan" w:date="2015-07-21T10:19:00Z"/>
          <w:rFonts w:ascii="Calibri" w:hAnsi="Calibri" w:cs="Calibri"/>
          <w:color w:val="000000"/>
        </w:rPr>
      </w:pPr>
      <w:del w:id="53497" w:author="Ramasubramani, Hariharan" w:date="2015-07-21T10:19:00Z">
        <w:r w:rsidDel="00E00044">
          <w:rPr>
            <w:rFonts w:ascii="Calibri" w:hAnsi="Calibri" w:cs="Calibri"/>
            <w:color w:val="000000"/>
          </w:rPr>
          <w:delText>Users with the Promote ability shall have the ability to view the status and metadata associated with a release group.</w:delText>
        </w:r>
      </w:del>
    </w:p>
    <w:p w14:paraId="771FAA98" w14:textId="28F6C20B" w:rsidR="0001380F" w:rsidDel="00E00044" w:rsidRDefault="005F4718" w:rsidP="00524BF5">
      <w:pPr>
        <w:pStyle w:val="ListParagraph"/>
        <w:numPr>
          <w:ilvl w:val="2"/>
          <w:numId w:val="22"/>
        </w:numPr>
        <w:overflowPunct w:val="0"/>
        <w:autoSpaceDE w:val="0"/>
        <w:autoSpaceDN w:val="0"/>
        <w:spacing w:after="60"/>
        <w:ind w:firstLine="0"/>
        <w:rPr>
          <w:del w:id="53498" w:author="Ramasubramani, Hariharan" w:date="2015-07-21T10:19:00Z"/>
          <w:rFonts w:ascii="Calibri" w:hAnsi="Calibri" w:cs="Calibri"/>
          <w:color w:val="000000"/>
        </w:rPr>
      </w:pPr>
      <w:del w:id="53499" w:author="Ramasubramani, Hariharan" w:date="2015-07-21T10:19:00Z">
        <w:r w:rsidDel="00E00044">
          <w:rPr>
            <w:rFonts w:ascii="Calibri" w:hAnsi="Calibri" w:cs="Calibri"/>
            <w:color w:val="000000"/>
          </w:rPr>
          <w:delText xml:space="preserve">The user shall have the ability to request the build manager to promote a release group to a </w:delText>
        </w:r>
      </w:del>
    </w:p>
    <w:p w14:paraId="1BA248CB" w14:textId="279482D6" w:rsidR="005F4718" w:rsidDel="00E00044" w:rsidRDefault="005F4718" w:rsidP="0001380F">
      <w:pPr>
        <w:overflowPunct w:val="0"/>
        <w:autoSpaceDE w:val="0"/>
        <w:autoSpaceDN w:val="0"/>
        <w:spacing w:after="60"/>
        <w:ind w:left="990" w:firstLine="0"/>
        <w:rPr>
          <w:del w:id="53500" w:author="Ramasubramani, Hariharan" w:date="2015-07-21T10:19:00Z"/>
          <w:rFonts w:ascii="Calibri" w:hAnsi="Calibri" w:cs="Calibri"/>
          <w:color w:val="000000"/>
        </w:rPr>
      </w:pPr>
      <w:del w:id="53501" w:author="Ramasubramani, Hariharan" w:date="2015-07-21T10:19:00Z">
        <w:r w:rsidRPr="0001380F" w:rsidDel="00E00044">
          <w:rPr>
            <w:rFonts w:ascii="Calibri" w:hAnsi="Calibri" w:cs="Calibri"/>
            <w:color w:val="000000"/>
          </w:rPr>
          <w:delText>specified environment.</w:delText>
        </w:r>
      </w:del>
    </w:p>
    <w:p w14:paraId="3F8EDE68" w14:textId="0E1B5B48" w:rsidR="0001380F" w:rsidDel="00E00044" w:rsidRDefault="0001380F" w:rsidP="0001380F">
      <w:pPr>
        <w:pStyle w:val="BlockComment"/>
        <w:shd w:val="clear" w:color="auto" w:fill="FFFF00"/>
        <w:rPr>
          <w:del w:id="53502" w:author="Ramasubramani, Hariharan" w:date="2015-07-21T10:19:00Z"/>
        </w:rPr>
      </w:pPr>
      <w:del w:id="53503" w:author="Ramasubramani, Hariharan" w:date="2015-07-21T10:19:00Z">
        <w:r w:rsidDel="00E00044">
          <w:delText>Not</w:delText>
        </w:r>
        <w:r w:rsidRPr="0001380F" w:rsidDel="00E00044">
          <w:rPr>
            <w:u w:val="single"/>
          </w:rPr>
          <w:delText xml:space="preserve">e: </w:delText>
        </w:r>
        <w:r w:rsidR="0011411C" w:rsidDel="00E00044">
          <w:rPr>
            <w:u w:val="single"/>
          </w:rPr>
          <w:delText xml:space="preserve"> A</w:delText>
        </w:r>
        <w:r w:rsidRPr="0001380F" w:rsidDel="00E00044">
          <w:rPr>
            <w:u w:val="single"/>
          </w:rPr>
          <w:delText xml:space="preserve"> manual process is in </w:delText>
        </w:r>
        <w:r w:rsidDel="00E00044">
          <w:rPr>
            <w:u w:val="single"/>
          </w:rPr>
          <w:delText xml:space="preserve">the </w:delText>
        </w:r>
        <w:r w:rsidRPr="0001380F" w:rsidDel="00E00044">
          <w:rPr>
            <w:u w:val="single"/>
          </w:rPr>
          <w:delText>process of being designed. Contact Jason Childs to start defining that process</w:delText>
        </w:r>
        <w:r w:rsidDel="00E00044">
          <w:rPr>
            <w:u w:val="single"/>
          </w:rPr>
          <w:delText>.</w:delText>
        </w:r>
      </w:del>
    </w:p>
    <w:p w14:paraId="65171D1C" w14:textId="4A89A030" w:rsidR="0001380F" w:rsidDel="00E00044" w:rsidRDefault="0001380F" w:rsidP="0001380F">
      <w:pPr>
        <w:overflowPunct w:val="0"/>
        <w:autoSpaceDE w:val="0"/>
        <w:autoSpaceDN w:val="0"/>
        <w:spacing w:after="60"/>
        <w:ind w:left="990" w:firstLine="0"/>
        <w:rPr>
          <w:del w:id="53504" w:author="Ramasubramani, Hariharan" w:date="2015-07-21T10:19:00Z"/>
          <w:rFonts w:ascii="Calibri" w:hAnsi="Calibri" w:cs="Calibri"/>
          <w:color w:val="000000"/>
        </w:rPr>
      </w:pPr>
    </w:p>
    <w:p w14:paraId="335E311C" w14:textId="1CD332C6" w:rsidR="0001380F" w:rsidRPr="0001380F" w:rsidDel="00E00044" w:rsidRDefault="0001380F" w:rsidP="0001380F">
      <w:pPr>
        <w:overflowPunct w:val="0"/>
        <w:autoSpaceDE w:val="0"/>
        <w:autoSpaceDN w:val="0"/>
        <w:spacing w:after="60"/>
        <w:ind w:left="990" w:firstLine="0"/>
        <w:rPr>
          <w:del w:id="53505" w:author="Ramasubramani, Hariharan" w:date="2015-07-21T10:19:00Z"/>
          <w:rFonts w:ascii="Calibri" w:hAnsi="Calibri" w:cs="Calibri"/>
          <w:color w:val="000000"/>
        </w:rPr>
      </w:pPr>
    </w:p>
    <w:p w14:paraId="3BCF5BD4" w14:textId="2970E057" w:rsidR="005F4718" w:rsidDel="00E00044" w:rsidRDefault="005F4718" w:rsidP="00524BF5">
      <w:pPr>
        <w:pStyle w:val="ListParagraph"/>
        <w:numPr>
          <w:ilvl w:val="3"/>
          <w:numId w:val="22"/>
        </w:numPr>
        <w:overflowPunct w:val="0"/>
        <w:autoSpaceDE w:val="0"/>
        <w:autoSpaceDN w:val="0"/>
        <w:spacing w:after="60"/>
        <w:ind w:firstLine="0"/>
        <w:rPr>
          <w:del w:id="53506" w:author="Ramasubramani, Hariharan" w:date="2015-07-21T10:19:00Z"/>
          <w:rFonts w:ascii="Calibri" w:hAnsi="Calibri" w:cs="Calibri"/>
          <w:color w:val="000000"/>
        </w:rPr>
      </w:pPr>
      <w:del w:id="53507" w:author="Ramasubramani, Hariharan" w:date="2015-07-21T10:19:00Z">
        <w:r w:rsidDel="00E00044">
          <w:rPr>
            <w:rFonts w:ascii="Calibri" w:hAnsi="Calibri" w:cs="Calibri"/>
            <w:color w:val="000000"/>
          </w:rPr>
          <w:delText xml:space="preserve">The build manager shall not promote </w:delText>
        </w:r>
        <w:r w:rsidDel="00E00044">
          <w:rPr>
            <w:rFonts w:ascii="Calibri" w:hAnsi="Calibri" w:cs="Calibri"/>
            <w:color w:val="1F497D" w:themeColor="dark2"/>
          </w:rPr>
          <w:delText>release groups</w:delText>
        </w:r>
        <w:r w:rsidDel="00E00044">
          <w:rPr>
            <w:rFonts w:ascii="Calibri" w:hAnsi="Calibri" w:cs="Calibri"/>
            <w:color w:val="000000"/>
          </w:rPr>
          <w:delText xml:space="preserve"> that have not been flagged for promotion.</w:delText>
        </w:r>
      </w:del>
    </w:p>
    <w:p w14:paraId="1D02A3D1" w14:textId="6A5B356E" w:rsidR="005F4718" w:rsidRPr="007F5B46" w:rsidDel="00E00044" w:rsidRDefault="005F4718" w:rsidP="009C3129">
      <w:pPr>
        <w:pStyle w:val="ListParagraph"/>
        <w:spacing w:after="60"/>
        <w:ind w:left="990" w:firstLine="0"/>
        <w:rPr>
          <w:del w:id="53508" w:author="Ramasubramani, Hariharan" w:date="2015-07-21T10:19:00Z"/>
          <w:rFonts w:cstheme="minorHAnsi"/>
          <w:color w:val="000000" w:themeColor="text1"/>
        </w:rPr>
      </w:pPr>
    </w:p>
    <w:p w14:paraId="177BE50E" w14:textId="3CDE06E9" w:rsidR="0001380F" w:rsidDel="00E00044" w:rsidRDefault="00943CD3" w:rsidP="00C632A9">
      <w:pPr>
        <w:pStyle w:val="BlockComment"/>
        <w:shd w:val="clear" w:color="auto" w:fill="FFFF00"/>
        <w:rPr>
          <w:del w:id="53509" w:author="Ramasubramani, Hariharan" w:date="2015-07-21T10:19:00Z"/>
        </w:rPr>
      </w:pPr>
      <w:del w:id="53510" w:author="Ramasubramani, Hariharan" w:date="2015-07-21T10:19:00Z">
        <w:r w:rsidDel="00E00044">
          <w:delText>Note: Once a Release Group Iteration has a status of File Generated, it becames a manual process in getting it promoted to the desired environments.</w:delText>
        </w:r>
      </w:del>
    </w:p>
    <w:p w14:paraId="5BD34F79" w14:textId="402A3E0A" w:rsidR="005F4718" w:rsidRPr="00C106B9" w:rsidDel="00E00044" w:rsidRDefault="005F4718" w:rsidP="00524BF5">
      <w:pPr>
        <w:pStyle w:val="Heading1"/>
        <w:keepNext/>
        <w:numPr>
          <w:ilvl w:val="0"/>
          <w:numId w:val="22"/>
        </w:numPr>
        <w:pBdr>
          <w:bottom w:val="none" w:sz="0" w:space="0" w:color="auto"/>
        </w:pBdr>
        <w:shd w:val="pct12" w:color="auto" w:fill="auto"/>
        <w:overflowPunct w:val="0"/>
        <w:autoSpaceDE w:val="0"/>
        <w:autoSpaceDN w:val="0"/>
        <w:adjustRightInd w:val="0"/>
        <w:spacing w:before="240" w:after="60"/>
        <w:ind w:firstLine="0"/>
        <w:textAlignment w:val="baseline"/>
        <w:rPr>
          <w:del w:id="53511" w:author="Ramasubramani, Hariharan" w:date="2015-07-21T10:19:00Z"/>
          <w:rFonts w:asciiTheme="minorHAnsi" w:hAnsiTheme="minorHAnsi" w:cstheme="minorHAnsi"/>
          <w:color w:val="000000" w:themeColor="text1"/>
        </w:rPr>
      </w:pPr>
      <w:bookmarkStart w:id="53512" w:name="_Toc380218970"/>
      <w:del w:id="53513" w:author="Ramasubramani, Hariharan" w:date="2015-07-21T10:19:00Z">
        <w:r w:rsidDel="00E00044">
          <w:rPr>
            <w:rFonts w:asciiTheme="minorHAnsi" w:hAnsiTheme="minorHAnsi" w:cstheme="minorHAnsi"/>
            <w:color w:val="000000" w:themeColor="text1"/>
          </w:rPr>
          <w:delText>Initial Forms Module meta-data Load</w:delText>
        </w:r>
        <w:bookmarkEnd w:id="53512"/>
      </w:del>
    </w:p>
    <w:p w14:paraId="549CBDB5" w14:textId="6BE0C2A5" w:rsidR="005F4718" w:rsidDel="00E00044" w:rsidRDefault="005F4718" w:rsidP="00524BF5">
      <w:pPr>
        <w:pStyle w:val="ListParagraph"/>
        <w:numPr>
          <w:ilvl w:val="1"/>
          <w:numId w:val="22"/>
        </w:numPr>
        <w:overflowPunct w:val="0"/>
        <w:autoSpaceDE w:val="0"/>
        <w:autoSpaceDN w:val="0"/>
        <w:spacing w:after="60"/>
        <w:ind w:firstLine="0"/>
        <w:textAlignment w:val="baseline"/>
        <w:rPr>
          <w:del w:id="53514" w:author="Ramasubramani, Hariharan" w:date="2015-07-21T10:19:00Z"/>
          <w:rFonts w:cstheme="minorHAnsi"/>
          <w:color w:val="000000" w:themeColor="text1"/>
        </w:rPr>
      </w:pPr>
      <w:del w:id="53515" w:author="Ramasubramani, Hariharan" w:date="2015-07-21T10:19:00Z">
        <w:r w:rsidDel="00E00044">
          <w:rPr>
            <w:rFonts w:cstheme="minorHAnsi"/>
            <w:color w:val="000000" w:themeColor="text1"/>
          </w:rPr>
          <w:delText>The Forms Module and FRMS metadata contained in the FRMS_Extract spreadsheet shall be loaded into FRMS (CR459)</w:delText>
        </w:r>
      </w:del>
    </w:p>
    <w:p w14:paraId="1C26A00C" w14:textId="28982EFA" w:rsidR="005F4718" w:rsidDel="00E00044" w:rsidRDefault="005F4718" w:rsidP="009C3129">
      <w:pPr>
        <w:pStyle w:val="ListParagraph"/>
        <w:ind w:left="0" w:firstLine="0"/>
        <w:rPr>
          <w:del w:id="53516" w:author="Ramasubramani, Hariharan" w:date="2015-07-21T10:19:00Z"/>
          <w:rFonts w:cstheme="minorHAnsi"/>
          <w:color w:val="000000" w:themeColor="text1"/>
        </w:rPr>
      </w:pPr>
    </w:p>
    <w:p w14:paraId="10D6B74A" w14:textId="395D5E44" w:rsidR="005F4718" w:rsidRPr="00C106B9" w:rsidDel="00E00044" w:rsidRDefault="005F4718" w:rsidP="00524BF5">
      <w:pPr>
        <w:pStyle w:val="Heading1"/>
        <w:keepNext/>
        <w:numPr>
          <w:ilvl w:val="0"/>
          <w:numId w:val="22"/>
        </w:numPr>
        <w:pBdr>
          <w:bottom w:val="none" w:sz="0" w:space="0" w:color="auto"/>
        </w:pBdr>
        <w:shd w:val="pct12" w:color="auto" w:fill="auto"/>
        <w:overflowPunct w:val="0"/>
        <w:autoSpaceDE w:val="0"/>
        <w:autoSpaceDN w:val="0"/>
        <w:adjustRightInd w:val="0"/>
        <w:spacing w:before="240" w:after="60"/>
        <w:ind w:firstLine="0"/>
        <w:textAlignment w:val="baseline"/>
        <w:rPr>
          <w:del w:id="53517" w:author="Ramasubramani, Hariharan" w:date="2015-07-21T10:19:00Z"/>
          <w:rFonts w:asciiTheme="minorHAnsi" w:hAnsiTheme="minorHAnsi" w:cstheme="minorHAnsi"/>
          <w:color w:val="000000" w:themeColor="text1"/>
        </w:rPr>
      </w:pPr>
      <w:bookmarkStart w:id="53518" w:name="_Toc380218971"/>
      <w:del w:id="53519" w:author="Ramasubramani, Hariharan" w:date="2015-07-21T10:19:00Z">
        <w:r w:rsidDel="00E00044">
          <w:rPr>
            <w:rFonts w:asciiTheme="minorHAnsi" w:hAnsiTheme="minorHAnsi" w:cstheme="minorHAnsi"/>
            <w:color w:val="000000" w:themeColor="text1"/>
          </w:rPr>
          <w:delText>Non-Functional Requirements</w:delText>
        </w:r>
        <w:bookmarkEnd w:id="53518"/>
      </w:del>
    </w:p>
    <w:p w14:paraId="18425DF0" w14:textId="2AB163BC" w:rsidR="005F4718" w:rsidRPr="00CA5C60" w:rsidDel="00E00044" w:rsidRDefault="005F4718" w:rsidP="00524BF5">
      <w:pPr>
        <w:pStyle w:val="ListParagraph"/>
        <w:numPr>
          <w:ilvl w:val="1"/>
          <w:numId w:val="22"/>
        </w:numPr>
        <w:overflowPunct w:val="0"/>
        <w:autoSpaceDE w:val="0"/>
        <w:autoSpaceDN w:val="0"/>
        <w:spacing w:after="60"/>
        <w:ind w:firstLine="0"/>
        <w:textAlignment w:val="baseline"/>
        <w:rPr>
          <w:del w:id="53520" w:author="Ramasubramani, Hariharan" w:date="2015-07-21T10:19:00Z"/>
          <w:rFonts w:cstheme="minorHAnsi"/>
          <w:color w:val="000000" w:themeColor="text1"/>
        </w:rPr>
      </w:pPr>
      <w:del w:id="53521" w:author="Ramasubramani, Hariharan" w:date="2015-07-21T10:19:00Z">
        <w:r w:rsidRPr="00CA5C60" w:rsidDel="00E00044">
          <w:rPr>
            <w:rFonts w:cstheme="minorHAnsi"/>
            <w:color w:val="000000" w:themeColor="text1"/>
          </w:rPr>
          <w:delText xml:space="preserve">Response Time </w:delText>
        </w:r>
        <w:r w:rsidDel="00E00044">
          <w:rPr>
            <w:rFonts w:cstheme="minorHAnsi"/>
            <w:color w:val="000000" w:themeColor="text1"/>
          </w:rPr>
          <w:delText>–</w:delText>
        </w:r>
        <w:r w:rsidRPr="00CA5C60" w:rsidDel="00E00044">
          <w:rPr>
            <w:rFonts w:cstheme="minorHAnsi"/>
            <w:color w:val="000000" w:themeColor="text1"/>
          </w:rPr>
          <w:delText xml:space="preserve"> </w:delText>
        </w:r>
        <w:r w:rsidDel="00E00044">
          <w:rPr>
            <w:rFonts w:cstheme="minorHAnsi"/>
            <w:color w:val="000000" w:themeColor="text1"/>
          </w:rPr>
          <w:delText>This subset captures those requirements relating to the response times to complete specific processes, interactive or batch, within the target business system.  It is important to focus on the requirements of the business when setting response time targets rather than sub-second IT transaction times.  The focus is on the ability to perform a business process in a time that is acceptable.</w:delText>
        </w:r>
      </w:del>
    </w:p>
    <w:p w14:paraId="451A81AD" w14:textId="724BE8E7" w:rsidR="005F4718" w:rsidRPr="00C106B9" w:rsidDel="00E00044" w:rsidRDefault="005F4718" w:rsidP="009C3129">
      <w:pPr>
        <w:pStyle w:val="ListParagraph"/>
        <w:ind w:left="1080" w:firstLine="0"/>
        <w:rPr>
          <w:del w:id="53522" w:author="Ramasubramani, Hariharan" w:date="2015-07-21T10:19:00Z"/>
          <w:rFonts w:cstheme="minorHAnsi"/>
          <w:color w:val="000000" w:themeColor="text1"/>
        </w:rPr>
      </w:pPr>
    </w:p>
    <w:tbl>
      <w:tblPr>
        <w:tblStyle w:val="TableGrid"/>
        <w:tblW w:w="0" w:type="auto"/>
        <w:tblInd w:w="468" w:type="dxa"/>
        <w:tblLook w:val="01E0" w:firstRow="1" w:lastRow="1" w:firstColumn="1" w:lastColumn="1" w:noHBand="0" w:noVBand="0"/>
      </w:tblPr>
      <w:tblGrid>
        <w:gridCol w:w="1954"/>
        <w:gridCol w:w="1112"/>
        <w:gridCol w:w="7194"/>
      </w:tblGrid>
      <w:tr w:rsidR="005F4718" w:rsidRPr="00C106B9" w:rsidDel="00E00044" w14:paraId="4133747D" w14:textId="0373E7CC" w:rsidTr="008C172F">
        <w:trPr>
          <w:del w:id="53523" w:author="Ramasubramani, Hariharan" w:date="2015-07-21T10:19:00Z"/>
        </w:trPr>
        <w:tc>
          <w:tcPr>
            <w:tcW w:w="1954" w:type="dxa"/>
            <w:shd w:val="solid" w:color="auto" w:fill="auto"/>
          </w:tcPr>
          <w:p w14:paraId="24ED9A3F" w14:textId="6532DC4D" w:rsidR="005F4718" w:rsidRPr="00C106B9" w:rsidDel="00E00044" w:rsidRDefault="005F4718" w:rsidP="009C3129">
            <w:pPr>
              <w:ind w:firstLine="0"/>
              <w:rPr>
                <w:del w:id="53524" w:author="Ramasubramani, Hariharan" w:date="2015-07-21T10:19:00Z"/>
                <w:rFonts w:cstheme="minorHAnsi"/>
                <w:b/>
                <w:color w:val="FFFFFF" w:themeColor="background1"/>
                <w:sz w:val="20"/>
              </w:rPr>
            </w:pPr>
            <w:del w:id="53525" w:author="Ramasubramani, Hariharan" w:date="2015-07-21T10:19:00Z">
              <w:r w:rsidRPr="00C106B9" w:rsidDel="00E00044">
                <w:rPr>
                  <w:rFonts w:cstheme="minorHAnsi"/>
                  <w:b/>
                  <w:color w:val="FFFFFF" w:themeColor="background1"/>
                  <w:sz w:val="20"/>
                </w:rPr>
                <w:delText>Task</w:delText>
              </w:r>
            </w:del>
          </w:p>
        </w:tc>
        <w:tc>
          <w:tcPr>
            <w:tcW w:w="1112" w:type="dxa"/>
            <w:shd w:val="solid" w:color="auto" w:fill="auto"/>
          </w:tcPr>
          <w:p w14:paraId="4A4338E7" w14:textId="6B3A75DF" w:rsidR="005F4718" w:rsidRPr="00C106B9" w:rsidDel="00E00044" w:rsidRDefault="005F4718" w:rsidP="009C3129">
            <w:pPr>
              <w:ind w:firstLine="0"/>
              <w:rPr>
                <w:del w:id="53526" w:author="Ramasubramani, Hariharan" w:date="2015-07-21T10:19:00Z"/>
                <w:rFonts w:cstheme="minorHAnsi"/>
                <w:color w:val="000000" w:themeColor="text1"/>
                <w:sz w:val="20"/>
              </w:rPr>
            </w:pPr>
            <w:del w:id="53527" w:author="Ramasubramani, Hariharan" w:date="2015-07-21T10:19:00Z">
              <w:r w:rsidRPr="00C106B9" w:rsidDel="00E00044">
                <w:rPr>
                  <w:rFonts w:cstheme="minorHAnsi"/>
                  <w:color w:val="000000" w:themeColor="text1"/>
                  <w:sz w:val="20"/>
                </w:rPr>
                <w:delText>Time (in seconds)</w:delText>
              </w:r>
            </w:del>
          </w:p>
        </w:tc>
        <w:tc>
          <w:tcPr>
            <w:tcW w:w="7194" w:type="dxa"/>
            <w:shd w:val="solid" w:color="auto" w:fill="auto"/>
          </w:tcPr>
          <w:p w14:paraId="0FEAE3D7" w14:textId="3CC8EE8A" w:rsidR="005F4718" w:rsidRPr="00C106B9" w:rsidDel="00E00044" w:rsidRDefault="005F4718" w:rsidP="009C3129">
            <w:pPr>
              <w:ind w:firstLine="0"/>
              <w:rPr>
                <w:del w:id="53528" w:author="Ramasubramani, Hariharan" w:date="2015-07-21T10:19:00Z"/>
                <w:rFonts w:cstheme="minorHAnsi"/>
                <w:color w:val="000000" w:themeColor="text1"/>
                <w:sz w:val="20"/>
              </w:rPr>
            </w:pPr>
            <w:del w:id="53529" w:author="Ramasubramani, Hariharan" w:date="2015-07-21T10:19:00Z">
              <w:r w:rsidRPr="00C106B9" w:rsidDel="00E00044">
                <w:rPr>
                  <w:rFonts w:cstheme="minorHAnsi"/>
                  <w:color w:val="000000" w:themeColor="text1"/>
                  <w:sz w:val="20"/>
                </w:rPr>
                <w:delText>Comments</w:delText>
              </w:r>
            </w:del>
          </w:p>
        </w:tc>
      </w:tr>
      <w:tr w:rsidR="005F4718" w:rsidRPr="00C106B9" w:rsidDel="00E00044" w14:paraId="4D3ACE88" w14:textId="3F6EE1DD" w:rsidTr="008C172F">
        <w:trPr>
          <w:del w:id="53530" w:author="Ramasubramani, Hariharan" w:date="2015-07-21T10:19:00Z"/>
        </w:trPr>
        <w:tc>
          <w:tcPr>
            <w:tcW w:w="1954" w:type="dxa"/>
          </w:tcPr>
          <w:p w14:paraId="6E08C0E4" w14:textId="1090316A" w:rsidR="005F4718" w:rsidRPr="00C106B9" w:rsidDel="00E00044" w:rsidRDefault="005F4718" w:rsidP="009C3129">
            <w:pPr>
              <w:ind w:firstLine="0"/>
              <w:rPr>
                <w:del w:id="53531" w:author="Ramasubramani, Hariharan" w:date="2015-07-21T10:19:00Z"/>
                <w:rFonts w:cstheme="minorHAnsi"/>
                <w:color w:val="000000" w:themeColor="text1"/>
                <w:sz w:val="20"/>
              </w:rPr>
            </w:pPr>
            <w:del w:id="53532" w:author="Ramasubramani, Hariharan" w:date="2015-07-21T10:19:00Z">
              <w:r w:rsidRPr="00C106B9" w:rsidDel="00E00044">
                <w:rPr>
                  <w:rFonts w:cstheme="minorHAnsi"/>
                  <w:color w:val="000000" w:themeColor="text1"/>
                  <w:sz w:val="20"/>
                </w:rPr>
                <w:delText>FRMS Screens</w:delText>
              </w:r>
            </w:del>
          </w:p>
        </w:tc>
        <w:tc>
          <w:tcPr>
            <w:tcW w:w="1112" w:type="dxa"/>
          </w:tcPr>
          <w:p w14:paraId="60DCD0BB" w14:textId="06DCD0C4" w:rsidR="005F4718" w:rsidRPr="00C106B9" w:rsidDel="00E00044" w:rsidRDefault="005F4718" w:rsidP="009C3129">
            <w:pPr>
              <w:ind w:firstLine="0"/>
              <w:rPr>
                <w:del w:id="53533" w:author="Ramasubramani, Hariharan" w:date="2015-07-21T10:19:00Z"/>
                <w:rFonts w:cstheme="minorHAnsi"/>
                <w:color w:val="000000" w:themeColor="text1"/>
                <w:sz w:val="20"/>
              </w:rPr>
            </w:pPr>
            <w:del w:id="53534" w:author="Ramasubramani, Hariharan" w:date="2015-07-21T10:19:00Z">
              <w:r w:rsidRPr="00C106B9" w:rsidDel="00E00044">
                <w:rPr>
                  <w:rFonts w:cstheme="minorHAnsi"/>
                  <w:color w:val="000000" w:themeColor="text1"/>
                  <w:sz w:val="20"/>
                </w:rPr>
                <w:delText xml:space="preserve">&lt; 3 </w:delText>
              </w:r>
              <w:r w:rsidDel="00E00044">
                <w:rPr>
                  <w:rFonts w:cstheme="minorHAnsi"/>
                  <w:color w:val="000000" w:themeColor="text1"/>
                  <w:sz w:val="20"/>
                </w:rPr>
                <w:delText>seconds</w:delText>
              </w:r>
            </w:del>
          </w:p>
        </w:tc>
        <w:tc>
          <w:tcPr>
            <w:tcW w:w="7194" w:type="dxa"/>
          </w:tcPr>
          <w:p w14:paraId="124070F9" w14:textId="0133E899" w:rsidR="005F4718" w:rsidRPr="00C106B9" w:rsidDel="00E00044" w:rsidRDefault="005F4718" w:rsidP="009C3129">
            <w:pPr>
              <w:ind w:firstLine="0"/>
              <w:rPr>
                <w:del w:id="53535" w:author="Ramasubramani, Hariharan" w:date="2015-07-21T10:19:00Z"/>
                <w:rFonts w:cstheme="minorHAnsi"/>
                <w:color w:val="000000" w:themeColor="text1"/>
                <w:sz w:val="20"/>
              </w:rPr>
            </w:pPr>
            <w:del w:id="53536" w:author="Ramasubramani, Hariharan" w:date="2015-07-21T10:19:00Z">
              <w:r w:rsidRPr="00C106B9" w:rsidDel="00E00044">
                <w:rPr>
                  <w:rFonts w:cstheme="minorHAnsi"/>
                  <w:color w:val="000000" w:themeColor="text1"/>
                  <w:sz w:val="20"/>
                  <w:lang w:eastAsia="en-GB"/>
                </w:rPr>
                <w:delText xml:space="preserve">Time from when the screen is fully rendered. </w:delText>
              </w:r>
            </w:del>
          </w:p>
        </w:tc>
      </w:tr>
      <w:tr w:rsidR="005F4718" w:rsidRPr="00C106B9" w:rsidDel="00E00044" w14:paraId="5A1105D0" w14:textId="55B210B4" w:rsidTr="008C172F">
        <w:trPr>
          <w:del w:id="53537" w:author="Ramasubramani, Hariharan" w:date="2015-07-21T10:19:00Z"/>
        </w:trPr>
        <w:tc>
          <w:tcPr>
            <w:tcW w:w="1954" w:type="dxa"/>
          </w:tcPr>
          <w:p w14:paraId="64121B95" w14:textId="1BDBC28A" w:rsidR="005F4718" w:rsidRPr="00C106B9" w:rsidDel="00E00044" w:rsidRDefault="005F4718" w:rsidP="009C3129">
            <w:pPr>
              <w:ind w:firstLine="0"/>
              <w:rPr>
                <w:del w:id="53538" w:author="Ramasubramani, Hariharan" w:date="2015-07-21T10:19:00Z"/>
                <w:rFonts w:cstheme="minorHAnsi"/>
                <w:color w:val="000000" w:themeColor="text1"/>
                <w:sz w:val="20"/>
              </w:rPr>
            </w:pPr>
            <w:del w:id="53539" w:author="Ramasubramani, Hariharan" w:date="2015-07-21T10:19:00Z">
              <w:r w:rsidRPr="00C106B9" w:rsidDel="00E00044">
                <w:rPr>
                  <w:rFonts w:cstheme="minorHAnsi"/>
                  <w:color w:val="000000" w:themeColor="text1"/>
                  <w:sz w:val="20"/>
                </w:rPr>
                <w:delText>Refresh data on a screen</w:delText>
              </w:r>
            </w:del>
          </w:p>
        </w:tc>
        <w:tc>
          <w:tcPr>
            <w:tcW w:w="1112" w:type="dxa"/>
          </w:tcPr>
          <w:p w14:paraId="25B91DB7" w14:textId="06CA22CC" w:rsidR="005F4718" w:rsidRPr="00C106B9" w:rsidDel="00E00044" w:rsidRDefault="005F4718" w:rsidP="009C3129">
            <w:pPr>
              <w:ind w:firstLine="0"/>
              <w:rPr>
                <w:del w:id="53540" w:author="Ramasubramani, Hariharan" w:date="2015-07-21T10:19:00Z"/>
                <w:rFonts w:cstheme="minorHAnsi"/>
                <w:color w:val="000000" w:themeColor="text1"/>
                <w:sz w:val="20"/>
              </w:rPr>
            </w:pPr>
            <w:del w:id="53541" w:author="Ramasubramani, Hariharan" w:date="2015-07-21T10:19:00Z">
              <w:r w:rsidRPr="00C106B9" w:rsidDel="00E00044">
                <w:rPr>
                  <w:rFonts w:cstheme="minorHAnsi"/>
                  <w:color w:val="000000" w:themeColor="text1"/>
                  <w:sz w:val="20"/>
                </w:rPr>
                <w:delText xml:space="preserve">&lt; 3 </w:delText>
              </w:r>
              <w:r w:rsidDel="00E00044">
                <w:rPr>
                  <w:rFonts w:cstheme="minorHAnsi"/>
                  <w:color w:val="000000" w:themeColor="text1"/>
                  <w:sz w:val="20"/>
                </w:rPr>
                <w:delText>seconds</w:delText>
              </w:r>
            </w:del>
          </w:p>
        </w:tc>
        <w:tc>
          <w:tcPr>
            <w:tcW w:w="7194" w:type="dxa"/>
          </w:tcPr>
          <w:p w14:paraId="49B5AF40" w14:textId="5227A357" w:rsidR="005F4718" w:rsidRPr="00C106B9" w:rsidDel="00E00044" w:rsidRDefault="005F4718" w:rsidP="009C3129">
            <w:pPr>
              <w:ind w:firstLine="0"/>
              <w:rPr>
                <w:del w:id="53542" w:author="Ramasubramani, Hariharan" w:date="2015-07-21T10:19:00Z"/>
                <w:rFonts w:cstheme="minorHAnsi"/>
                <w:color w:val="000000" w:themeColor="text1"/>
                <w:sz w:val="20"/>
              </w:rPr>
            </w:pPr>
            <w:del w:id="53543" w:author="Ramasubramani, Hariharan" w:date="2015-07-21T10:19:00Z">
              <w:r w:rsidRPr="00C106B9" w:rsidDel="00E00044">
                <w:rPr>
                  <w:rFonts w:cstheme="minorHAnsi"/>
                  <w:color w:val="000000" w:themeColor="text1"/>
                  <w:sz w:val="20"/>
                  <w:lang w:eastAsia="en-GB"/>
                </w:rPr>
                <w:delText>Time from when an action is performed on a screen until the screen is fully rendered with refreshed data</w:delText>
              </w:r>
            </w:del>
          </w:p>
        </w:tc>
      </w:tr>
      <w:tr w:rsidR="005F4718" w:rsidRPr="00C106B9" w:rsidDel="00E00044" w14:paraId="4FB13FF6" w14:textId="39D2E467" w:rsidTr="008C172F">
        <w:trPr>
          <w:del w:id="53544" w:author="Ramasubramani, Hariharan" w:date="2015-07-21T10:19:00Z"/>
        </w:trPr>
        <w:tc>
          <w:tcPr>
            <w:tcW w:w="1954" w:type="dxa"/>
          </w:tcPr>
          <w:p w14:paraId="5A18D50D" w14:textId="2B37A9E6" w:rsidR="005F4718" w:rsidRPr="00C106B9" w:rsidDel="00E00044" w:rsidRDefault="005F4718" w:rsidP="009C3129">
            <w:pPr>
              <w:ind w:firstLine="0"/>
              <w:rPr>
                <w:del w:id="53545" w:author="Ramasubramani, Hariharan" w:date="2015-07-21T10:19:00Z"/>
                <w:rFonts w:cstheme="minorHAnsi"/>
                <w:color w:val="000000" w:themeColor="text1"/>
                <w:sz w:val="20"/>
              </w:rPr>
            </w:pPr>
            <w:del w:id="53546" w:author="Ramasubramani, Hariharan" w:date="2015-07-21T10:19:00Z">
              <w:r w:rsidRPr="00C106B9" w:rsidDel="00E00044">
                <w:rPr>
                  <w:rFonts w:cstheme="minorHAnsi"/>
                  <w:color w:val="000000" w:themeColor="text1"/>
                  <w:sz w:val="20"/>
                </w:rPr>
                <w:delText>FRMS Search</w:delText>
              </w:r>
            </w:del>
          </w:p>
        </w:tc>
        <w:tc>
          <w:tcPr>
            <w:tcW w:w="1112" w:type="dxa"/>
          </w:tcPr>
          <w:p w14:paraId="05B2416C" w14:textId="18F265CD" w:rsidR="005F4718" w:rsidRPr="00C106B9" w:rsidDel="00E00044" w:rsidRDefault="005F4718" w:rsidP="009C3129">
            <w:pPr>
              <w:ind w:firstLine="0"/>
              <w:rPr>
                <w:del w:id="53547" w:author="Ramasubramani, Hariharan" w:date="2015-07-21T10:19:00Z"/>
                <w:rFonts w:cstheme="minorHAnsi"/>
                <w:color w:val="000000" w:themeColor="text1"/>
                <w:sz w:val="20"/>
              </w:rPr>
            </w:pPr>
            <w:del w:id="53548" w:author="Ramasubramani, Hariharan" w:date="2015-07-21T10:19:00Z">
              <w:r w:rsidRPr="00C106B9" w:rsidDel="00E00044">
                <w:rPr>
                  <w:rFonts w:cstheme="minorHAnsi"/>
                  <w:color w:val="000000" w:themeColor="text1"/>
                  <w:sz w:val="20"/>
                </w:rPr>
                <w:delText xml:space="preserve">&lt; 10 </w:delText>
              </w:r>
              <w:r w:rsidDel="00E00044">
                <w:rPr>
                  <w:rFonts w:cstheme="minorHAnsi"/>
                  <w:color w:val="000000" w:themeColor="text1"/>
                  <w:sz w:val="20"/>
                </w:rPr>
                <w:delText>seconds</w:delText>
              </w:r>
            </w:del>
          </w:p>
        </w:tc>
        <w:tc>
          <w:tcPr>
            <w:tcW w:w="7194" w:type="dxa"/>
          </w:tcPr>
          <w:p w14:paraId="22847CB7" w14:textId="34BFB6C1" w:rsidR="005F4718" w:rsidRPr="00C106B9" w:rsidDel="00E00044" w:rsidRDefault="005F4718" w:rsidP="009C3129">
            <w:pPr>
              <w:ind w:firstLine="0"/>
              <w:rPr>
                <w:del w:id="53549" w:author="Ramasubramani, Hariharan" w:date="2015-07-21T10:19:00Z"/>
                <w:rFonts w:cstheme="minorHAnsi"/>
                <w:color w:val="000000" w:themeColor="text1"/>
                <w:sz w:val="20"/>
              </w:rPr>
            </w:pPr>
            <w:del w:id="53550" w:author="Ramasubramani, Hariharan" w:date="2015-07-21T10:19:00Z">
              <w:r w:rsidRPr="00C106B9" w:rsidDel="00E00044">
                <w:rPr>
                  <w:rFonts w:cstheme="minorHAnsi"/>
                  <w:color w:val="000000" w:themeColor="text1"/>
                  <w:sz w:val="20"/>
                  <w:lang w:eastAsia="en-GB"/>
                </w:rPr>
                <w:delText>Time from when the request is submitted to when the results are received and/or displayed</w:delText>
              </w:r>
            </w:del>
          </w:p>
        </w:tc>
      </w:tr>
      <w:tr w:rsidR="005F4718" w:rsidRPr="00C106B9" w:rsidDel="00E00044" w14:paraId="5389643D" w14:textId="6AE20C00" w:rsidTr="008C172F">
        <w:trPr>
          <w:del w:id="53551" w:author="Ramasubramani, Hariharan" w:date="2015-07-21T10:19:00Z"/>
        </w:trPr>
        <w:tc>
          <w:tcPr>
            <w:tcW w:w="1954" w:type="dxa"/>
          </w:tcPr>
          <w:p w14:paraId="5DEFA525" w14:textId="6A911889" w:rsidR="005F4718" w:rsidRPr="00C106B9" w:rsidDel="00E00044" w:rsidRDefault="005F4718" w:rsidP="009C3129">
            <w:pPr>
              <w:ind w:firstLine="0"/>
              <w:rPr>
                <w:del w:id="53552" w:author="Ramasubramani, Hariharan" w:date="2015-07-21T10:19:00Z"/>
                <w:rFonts w:cstheme="minorHAnsi"/>
                <w:color w:val="000000" w:themeColor="text1"/>
                <w:sz w:val="20"/>
              </w:rPr>
            </w:pPr>
            <w:del w:id="53553" w:author="Ramasubramani, Hariharan" w:date="2015-07-21T10:19:00Z">
              <w:r w:rsidRPr="00C106B9" w:rsidDel="00E00044">
                <w:rPr>
                  <w:rFonts w:cstheme="minorHAnsi"/>
                  <w:color w:val="000000" w:themeColor="text1"/>
                  <w:sz w:val="20"/>
                </w:rPr>
                <w:delText>FRMS Export</w:delText>
              </w:r>
            </w:del>
          </w:p>
        </w:tc>
        <w:tc>
          <w:tcPr>
            <w:tcW w:w="1112" w:type="dxa"/>
          </w:tcPr>
          <w:p w14:paraId="4D9F620B" w14:textId="2F7CA11E" w:rsidR="005F4718" w:rsidRPr="00C106B9" w:rsidDel="00E00044" w:rsidRDefault="005F4718" w:rsidP="009C3129">
            <w:pPr>
              <w:ind w:firstLine="0"/>
              <w:rPr>
                <w:del w:id="53554" w:author="Ramasubramani, Hariharan" w:date="2015-07-21T10:19:00Z"/>
                <w:rFonts w:cstheme="minorHAnsi"/>
                <w:color w:val="000000" w:themeColor="text1"/>
                <w:sz w:val="20"/>
              </w:rPr>
            </w:pPr>
            <w:del w:id="53555" w:author="Ramasubramani, Hariharan" w:date="2015-07-21T10:19:00Z">
              <w:r w:rsidRPr="00C106B9" w:rsidDel="00E00044">
                <w:rPr>
                  <w:rFonts w:cstheme="minorHAnsi"/>
                  <w:color w:val="000000" w:themeColor="text1"/>
                  <w:sz w:val="20"/>
                </w:rPr>
                <w:delText xml:space="preserve">&lt; 10 </w:delText>
              </w:r>
              <w:r w:rsidDel="00E00044">
                <w:rPr>
                  <w:rFonts w:cstheme="minorHAnsi"/>
                  <w:color w:val="000000" w:themeColor="text1"/>
                  <w:sz w:val="20"/>
                </w:rPr>
                <w:delText>seconds</w:delText>
              </w:r>
            </w:del>
          </w:p>
        </w:tc>
        <w:tc>
          <w:tcPr>
            <w:tcW w:w="7194" w:type="dxa"/>
          </w:tcPr>
          <w:p w14:paraId="76812585" w14:textId="5B3DBF55" w:rsidR="005F4718" w:rsidRPr="00C106B9" w:rsidDel="00E00044" w:rsidRDefault="005F4718" w:rsidP="009C3129">
            <w:pPr>
              <w:ind w:firstLine="0"/>
              <w:rPr>
                <w:del w:id="53556" w:author="Ramasubramani, Hariharan" w:date="2015-07-21T10:19:00Z"/>
                <w:rFonts w:cstheme="minorHAnsi"/>
                <w:color w:val="000000" w:themeColor="text1"/>
                <w:sz w:val="20"/>
                <w:lang w:eastAsia="en-GB"/>
              </w:rPr>
            </w:pPr>
            <w:del w:id="53557" w:author="Ramasubramani, Hariharan" w:date="2015-07-21T10:19:00Z">
              <w:r w:rsidRPr="00C106B9" w:rsidDel="00E00044">
                <w:rPr>
                  <w:rFonts w:cstheme="minorHAnsi"/>
                  <w:color w:val="000000" w:themeColor="text1"/>
                  <w:sz w:val="20"/>
                  <w:lang w:eastAsia="en-GB"/>
                </w:rPr>
                <w:delText>Time from when a code(s) is submitted for translation to when the translated text displays</w:delText>
              </w:r>
            </w:del>
          </w:p>
        </w:tc>
      </w:tr>
      <w:tr w:rsidR="005F4718" w:rsidRPr="00C106B9" w:rsidDel="00E00044" w14:paraId="6C376DEE" w14:textId="73B70FD7" w:rsidTr="008C172F">
        <w:trPr>
          <w:del w:id="53558" w:author="Ramasubramani, Hariharan" w:date="2015-07-21T10:19:00Z"/>
        </w:trPr>
        <w:tc>
          <w:tcPr>
            <w:tcW w:w="1954" w:type="dxa"/>
          </w:tcPr>
          <w:p w14:paraId="58D75AFD" w14:textId="7CF339F5" w:rsidR="005F4718" w:rsidRPr="00C106B9" w:rsidDel="00E00044" w:rsidRDefault="005F4718" w:rsidP="009C3129">
            <w:pPr>
              <w:ind w:firstLine="0"/>
              <w:rPr>
                <w:del w:id="53559" w:author="Ramasubramani, Hariharan" w:date="2015-07-21T10:19:00Z"/>
                <w:rFonts w:cstheme="minorHAnsi"/>
                <w:color w:val="000000" w:themeColor="text1"/>
                <w:sz w:val="20"/>
              </w:rPr>
            </w:pPr>
            <w:del w:id="53560" w:author="Ramasubramani, Hariharan" w:date="2015-07-21T10:19:00Z">
              <w:r w:rsidRPr="00C106B9" w:rsidDel="00E00044">
                <w:rPr>
                  <w:rFonts w:cstheme="minorHAnsi"/>
                  <w:color w:val="000000" w:themeColor="text1"/>
                  <w:sz w:val="20"/>
                </w:rPr>
                <w:delText>FRMS Upload</w:delText>
              </w:r>
            </w:del>
          </w:p>
        </w:tc>
        <w:tc>
          <w:tcPr>
            <w:tcW w:w="1112" w:type="dxa"/>
          </w:tcPr>
          <w:p w14:paraId="58CA8C27" w14:textId="4F272F9A" w:rsidR="005F4718" w:rsidRPr="00C106B9" w:rsidDel="00E00044" w:rsidRDefault="005F4718" w:rsidP="009C3129">
            <w:pPr>
              <w:ind w:firstLine="0"/>
              <w:rPr>
                <w:del w:id="53561" w:author="Ramasubramani, Hariharan" w:date="2015-07-21T10:19:00Z"/>
                <w:rFonts w:cstheme="minorHAnsi"/>
                <w:color w:val="000000" w:themeColor="text1"/>
                <w:sz w:val="20"/>
              </w:rPr>
            </w:pPr>
            <w:del w:id="53562" w:author="Ramasubramani, Hariharan" w:date="2015-07-21T10:19:00Z">
              <w:r w:rsidRPr="00C106B9" w:rsidDel="00E00044">
                <w:rPr>
                  <w:rFonts w:cstheme="minorHAnsi"/>
                  <w:color w:val="000000" w:themeColor="text1"/>
                  <w:sz w:val="20"/>
                </w:rPr>
                <w:delText xml:space="preserve">&lt; 10 </w:delText>
              </w:r>
              <w:r w:rsidDel="00E00044">
                <w:rPr>
                  <w:rFonts w:cstheme="minorHAnsi"/>
                  <w:color w:val="000000" w:themeColor="text1"/>
                  <w:sz w:val="20"/>
                </w:rPr>
                <w:delText>seconds</w:delText>
              </w:r>
            </w:del>
          </w:p>
        </w:tc>
        <w:tc>
          <w:tcPr>
            <w:tcW w:w="7194" w:type="dxa"/>
          </w:tcPr>
          <w:p w14:paraId="6D6F91C0" w14:textId="2D5A13D1" w:rsidR="005F4718" w:rsidRPr="00C106B9" w:rsidDel="00E00044" w:rsidRDefault="005F4718" w:rsidP="009C3129">
            <w:pPr>
              <w:ind w:firstLine="0"/>
              <w:rPr>
                <w:del w:id="53563" w:author="Ramasubramani, Hariharan" w:date="2015-07-21T10:19:00Z"/>
                <w:rFonts w:cstheme="minorHAnsi"/>
                <w:color w:val="000000" w:themeColor="text1"/>
                <w:sz w:val="20"/>
                <w:lang w:eastAsia="en-GB"/>
              </w:rPr>
            </w:pPr>
            <w:del w:id="53564" w:author="Ramasubramani, Hariharan" w:date="2015-07-21T10:19:00Z">
              <w:r w:rsidRPr="00C106B9" w:rsidDel="00E00044">
                <w:rPr>
                  <w:rFonts w:cstheme="minorHAnsi"/>
                  <w:color w:val="000000" w:themeColor="text1"/>
                  <w:sz w:val="20"/>
                  <w:lang w:eastAsia="en-GB"/>
                </w:rPr>
                <w:delText xml:space="preserve">Time from when the request to upload is initiated to when a response is displayed </w:delText>
              </w:r>
            </w:del>
          </w:p>
        </w:tc>
      </w:tr>
    </w:tbl>
    <w:p w14:paraId="258134FB" w14:textId="50E79FEB" w:rsidR="005F4718" w:rsidRPr="00C106B9" w:rsidDel="00E00044" w:rsidRDefault="005F4718" w:rsidP="009C3129">
      <w:pPr>
        <w:ind w:left="1080" w:firstLine="0"/>
        <w:rPr>
          <w:del w:id="53565" w:author="Ramasubramani, Hariharan" w:date="2015-07-21T10:19:00Z"/>
          <w:rFonts w:cstheme="minorHAnsi"/>
          <w:color w:val="000000" w:themeColor="text1"/>
        </w:rPr>
      </w:pPr>
    </w:p>
    <w:p w14:paraId="68DA3BDA" w14:textId="60EEDB1A" w:rsidR="005F4718" w:rsidRPr="00C106B9" w:rsidDel="00E00044" w:rsidRDefault="005F4718" w:rsidP="009C3129">
      <w:pPr>
        <w:pStyle w:val="ListParagraph"/>
        <w:spacing w:after="60"/>
        <w:ind w:left="1404" w:firstLine="0"/>
        <w:rPr>
          <w:del w:id="53566" w:author="Ramasubramani, Hariharan" w:date="2015-07-21T10:19:00Z"/>
          <w:rFonts w:cstheme="minorHAnsi"/>
          <w:color w:val="000000" w:themeColor="text1"/>
        </w:rPr>
      </w:pPr>
    </w:p>
    <w:p w14:paraId="1736FCA7" w14:textId="479D1737" w:rsidR="005F4718" w:rsidRPr="00C106B9" w:rsidDel="00E00044" w:rsidRDefault="005F4718" w:rsidP="00524BF5">
      <w:pPr>
        <w:pStyle w:val="ListParagraph"/>
        <w:numPr>
          <w:ilvl w:val="1"/>
          <w:numId w:val="22"/>
        </w:numPr>
        <w:overflowPunct w:val="0"/>
        <w:autoSpaceDE w:val="0"/>
        <w:autoSpaceDN w:val="0"/>
        <w:spacing w:after="60"/>
        <w:ind w:firstLine="0"/>
        <w:textAlignment w:val="baseline"/>
        <w:rPr>
          <w:del w:id="53567" w:author="Ramasubramani, Hariharan" w:date="2015-07-21T10:19:00Z"/>
          <w:rFonts w:cstheme="minorHAnsi"/>
          <w:color w:val="000000" w:themeColor="text1"/>
        </w:rPr>
      </w:pPr>
      <w:del w:id="53568" w:author="Ramasubramani, Hariharan" w:date="2015-07-21T10:19:00Z">
        <w:r w:rsidRPr="00C106B9" w:rsidDel="00E00044">
          <w:rPr>
            <w:rFonts w:cstheme="minorHAnsi"/>
            <w:color w:val="000000" w:themeColor="text1"/>
          </w:rPr>
          <w:delText xml:space="preserve">Recoverability – Defines the ability to put the system back into a ready or usable state after a failure.  </w:delText>
        </w:r>
      </w:del>
    </w:p>
    <w:p w14:paraId="33876012" w14:textId="7090634F" w:rsidR="005F4718" w:rsidRPr="00C106B9" w:rsidDel="00E00044" w:rsidRDefault="005F4718" w:rsidP="00524BF5">
      <w:pPr>
        <w:pStyle w:val="ListParagraph"/>
        <w:numPr>
          <w:ilvl w:val="2"/>
          <w:numId w:val="22"/>
        </w:numPr>
        <w:overflowPunct w:val="0"/>
        <w:autoSpaceDE w:val="0"/>
        <w:autoSpaceDN w:val="0"/>
        <w:spacing w:after="60"/>
        <w:ind w:firstLine="0"/>
        <w:textAlignment w:val="baseline"/>
        <w:rPr>
          <w:del w:id="53569" w:author="Ramasubramani, Hariharan" w:date="2015-07-21T10:19:00Z"/>
          <w:rFonts w:cstheme="minorHAnsi"/>
          <w:color w:val="000000" w:themeColor="text1"/>
        </w:rPr>
      </w:pPr>
      <w:del w:id="53570" w:author="Ramasubramani, Hariharan" w:date="2015-07-21T10:19:00Z">
        <w:r w:rsidRPr="00C106B9" w:rsidDel="00E00044">
          <w:rPr>
            <w:rFonts w:cstheme="minorHAnsi"/>
            <w:color w:val="000000" w:themeColor="text1"/>
          </w:rPr>
          <w:delText xml:space="preserve">Mean Time to Recover (MTTR) 3 hours.  </w:delText>
        </w:r>
      </w:del>
    </w:p>
    <w:p w14:paraId="6B7D5E5D" w14:textId="6E3EAEBB" w:rsidR="005F4718" w:rsidRPr="00C106B9" w:rsidDel="00E00044" w:rsidRDefault="005F4718" w:rsidP="00524BF5">
      <w:pPr>
        <w:pStyle w:val="ListParagraph"/>
        <w:numPr>
          <w:ilvl w:val="2"/>
          <w:numId w:val="22"/>
        </w:numPr>
        <w:overflowPunct w:val="0"/>
        <w:autoSpaceDE w:val="0"/>
        <w:autoSpaceDN w:val="0"/>
        <w:spacing w:after="60"/>
        <w:ind w:firstLine="0"/>
        <w:textAlignment w:val="baseline"/>
        <w:rPr>
          <w:del w:id="53571" w:author="Ramasubramani, Hariharan" w:date="2015-07-21T10:19:00Z"/>
          <w:rFonts w:cstheme="minorHAnsi"/>
          <w:color w:val="000000" w:themeColor="text1"/>
        </w:rPr>
      </w:pPr>
      <w:del w:id="53572" w:author="Ramasubramani, Hariharan" w:date="2015-07-21T10:19:00Z">
        <w:r w:rsidRPr="00C106B9" w:rsidDel="00E00044">
          <w:rPr>
            <w:rFonts w:cstheme="minorHAnsi"/>
            <w:color w:val="000000" w:themeColor="text1"/>
          </w:rPr>
          <w:delText xml:space="preserve">Availability </w:delText>
        </w:r>
      </w:del>
    </w:p>
    <w:tbl>
      <w:tblPr>
        <w:tblW w:w="10260"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404"/>
        <w:gridCol w:w="6856"/>
      </w:tblGrid>
      <w:tr w:rsidR="005F4718" w:rsidRPr="00C106B9" w:rsidDel="00E00044" w14:paraId="43BDE8C7" w14:textId="09C714B9" w:rsidTr="008C172F">
        <w:trPr>
          <w:del w:id="53573" w:author="Ramasubramani, Hariharan" w:date="2015-07-21T10:19:00Z"/>
        </w:trPr>
        <w:tc>
          <w:tcPr>
            <w:tcW w:w="3404" w:type="dxa"/>
          </w:tcPr>
          <w:p w14:paraId="439A0F18" w14:textId="75C21E76" w:rsidR="005F4718" w:rsidRPr="00C106B9" w:rsidDel="00E00044" w:rsidRDefault="005F4718" w:rsidP="009C3129">
            <w:pPr>
              <w:ind w:firstLine="0"/>
              <w:rPr>
                <w:del w:id="53574" w:author="Ramasubramani, Hariharan" w:date="2015-07-21T10:19:00Z"/>
                <w:rFonts w:cstheme="minorHAnsi"/>
                <w:color w:val="000000" w:themeColor="text1"/>
              </w:rPr>
            </w:pPr>
            <w:del w:id="53575" w:author="Ramasubramani, Hariharan" w:date="2015-07-21T10:19:00Z">
              <w:r w:rsidRPr="00C106B9" w:rsidDel="00E00044">
                <w:rPr>
                  <w:rFonts w:cstheme="minorHAnsi"/>
                  <w:color w:val="000000" w:themeColor="text1"/>
                </w:rPr>
                <w:delText>Availability 99% -</w:delText>
              </w:r>
            </w:del>
          </w:p>
        </w:tc>
        <w:tc>
          <w:tcPr>
            <w:tcW w:w="6856" w:type="dxa"/>
          </w:tcPr>
          <w:p w14:paraId="0841E88F" w14:textId="78BF103D" w:rsidR="005F4718" w:rsidRPr="00C106B9" w:rsidDel="00E00044" w:rsidRDefault="005F4718" w:rsidP="009C3129">
            <w:pPr>
              <w:ind w:left="271" w:firstLine="0"/>
              <w:rPr>
                <w:del w:id="53576" w:author="Ramasubramani, Hariharan" w:date="2015-07-21T10:19:00Z"/>
                <w:rFonts w:cstheme="minorHAnsi"/>
                <w:color w:val="000000" w:themeColor="text1"/>
              </w:rPr>
            </w:pPr>
            <w:del w:id="53577" w:author="Ramasubramani, Hariharan" w:date="2015-07-21T10:19:00Z">
              <w:r w:rsidDel="00E00044">
                <w:rPr>
                  <w:rFonts w:cstheme="minorHAnsi"/>
                  <w:color w:val="000000" w:themeColor="text1"/>
                </w:rPr>
                <w:delText xml:space="preserve">Supported business hours:   </w:delText>
              </w:r>
              <w:r w:rsidRPr="00C106B9" w:rsidDel="00E00044">
                <w:rPr>
                  <w:rFonts w:cstheme="minorHAnsi"/>
                  <w:color w:val="000000" w:themeColor="text1"/>
                </w:rPr>
                <w:delText>Monday – S</w:delText>
              </w:r>
              <w:r w:rsidDel="00E00044">
                <w:rPr>
                  <w:rFonts w:cstheme="minorHAnsi"/>
                  <w:color w:val="000000" w:themeColor="text1"/>
                </w:rPr>
                <w:delText xml:space="preserve">aturday:  </w:delText>
              </w:r>
              <w:r w:rsidRPr="00C106B9" w:rsidDel="00E00044">
                <w:rPr>
                  <w:rFonts w:cstheme="minorHAnsi"/>
                  <w:color w:val="000000" w:themeColor="text1"/>
                </w:rPr>
                <w:delText xml:space="preserve"> 8am – 8pm EST</w:delText>
              </w:r>
            </w:del>
          </w:p>
          <w:p w14:paraId="63836B72" w14:textId="54DEFE1A" w:rsidR="005F4718" w:rsidRPr="00C106B9" w:rsidDel="00E00044" w:rsidRDefault="005F4718" w:rsidP="009C3129">
            <w:pPr>
              <w:ind w:left="271" w:firstLine="0"/>
              <w:rPr>
                <w:del w:id="53578" w:author="Ramasubramani, Hariharan" w:date="2015-07-21T10:19:00Z"/>
                <w:rFonts w:cstheme="minorHAnsi"/>
                <w:color w:val="000000" w:themeColor="text1"/>
              </w:rPr>
            </w:pPr>
          </w:p>
        </w:tc>
      </w:tr>
    </w:tbl>
    <w:p w14:paraId="6797F780" w14:textId="1FC904D1" w:rsidR="005A5C7A" w:rsidRDefault="005A5C7A" w:rsidP="009C3129">
      <w:pPr>
        <w:pStyle w:val="ListParagraph"/>
        <w:spacing w:after="60"/>
        <w:ind w:firstLine="0"/>
        <w:rPr>
          <w:ins w:id="53579" w:author="Ramasubramani, Hariharan" w:date="2015-07-27T21:05:00Z"/>
          <w:rFonts w:cstheme="minorHAnsi"/>
          <w:color w:val="000000" w:themeColor="text1"/>
        </w:rPr>
      </w:pPr>
    </w:p>
    <w:p w14:paraId="7DCA93EC" w14:textId="77777777" w:rsidR="005A5C7A" w:rsidRDefault="005A5C7A">
      <w:pPr>
        <w:rPr>
          <w:ins w:id="53580" w:author="Ramasubramani, Hariharan" w:date="2015-07-27T21:05:00Z"/>
          <w:rFonts w:cstheme="minorHAnsi"/>
          <w:color w:val="000000" w:themeColor="text1"/>
        </w:rPr>
      </w:pPr>
      <w:ins w:id="53581" w:author="Ramasubramani, Hariharan" w:date="2015-07-27T21:05:00Z">
        <w:r>
          <w:rPr>
            <w:rFonts w:cstheme="minorHAnsi"/>
            <w:color w:val="000000" w:themeColor="text1"/>
          </w:rPr>
          <w:br w:type="page"/>
        </w:r>
      </w:ins>
    </w:p>
    <w:p w14:paraId="27130B96" w14:textId="44EEC0E8" w:rsidR="005F4718" w:rsidRPr="00C106B9" w:rsidDel="00E00044" w:rsidRDefault="005F4718">
      <w:pPr>
        <w:rPr>
          <w:del w:id="53582" w:author="Ramasubramani, Hariharan" w:date="2015-07-21T10:19:00Z"/>
          <w:rFonts w:cstheme="minorHAnsi"/>
          <w:color w:val="000000" w:themeColor="text1"/>
        </w:rPr>
        <w:pPrChange w:id="53583" w:author="Ramasubramani, Hariharan" w:date="2015-07-22T15:10:00Z">
          <w:pPr>
            <w:pStyle w:val="Heading2Verdana"/>
            <w:numPr>
              <w:numId w:val="0"/>
            </w:numPr>
            <w:tabs>
              <w:tab w:val="clear" w:pos="432"/>
            </w:tabs>
            <w:ind w:left="0" w:firstLine="0"/>
          </w:pPr>
        </w:pPrChange>
      </w:pPr>
      <w:bookmarkStart w:id="53584" w:name="_Toc425342783"/>
      <w:bookmarkStart w:id="53585" w:name="_Toc425349989"/>
      <w:bookmarkStart w:id="53586" w:name="_Toc425353138"/>
      <w:bookmarkStart w:id="53587" w:name="_Toc425353823"/>
      <w:bookmarkStart w:id="53588" w:name="_Toc425787816"/>
      <w:bookmarkStart w:id="53589" w:name="_Toc425788502"/>
      <w:bookmarkStart w:id="53590" w:name="_Toc425789189"/>
      <w:bookmarkStart w:id="53591" w:name="_Toc425789876"/>
      <w:bookmarkStart w:id="53592" w:name="_Toc425790563"/>
      <w:bookmarkStart w:id="53593" w:name="_Toc425794303"/>
      <w:bookmarkStart w:id="53594" w:name="_Toc426385913"/>
      <w:bookmarkStart w:id="53595" w:name="_Toc426387317"/>
      <w:bookmarkStart w:id="53596" w:name="_Toc426388720"/>
      <w:bookmarkStart w:id="53597" w:name="_Toc426390124"/>
      <w:bookmarkStart w:id="53598" w:name="_Toc426391528"/>
      <w:bookmarkStart w:id="53599" w:name="_Toc426392932"/>
      <w:bookmarkStart w:id="53600" w:name="_Toc426394335"/>
      <w:bookmarkStart w:id="53601" w:name="_Toc427825920"/>
      <w:bookmarkStart w:id="53602" w:name="_Toc427853733"/>
      <w:bookmarkStart w:id="53603" w:name="_Toc427855973"/>
      <w:bookmarkStart w:id="53604" w:name="_Toc427858174"/>
      <w:bookmarkEnd w:id="53584"/>
      <w:bookmarkEnd w:id="53585"/>
      <w:bookmarkEnd w:id="53586"/>
      <w:bookmarkEnd w:id="53587"/>
      <w:bookmarkEnd w:id="53588"/>
      <w:bookmarkEnd w:id="53589"/>
      <w:bookmarkEnd w:id="53590"/>
      <w:bookmarkEnd w:id="53591"/>
      <w:bookmarkEnd w:id="53592"/>
      <w:bookmarkEnd w:id="53593"/>
      <w:bookmarkEnd w:id="53594"/>
      <w:bookmarkEnd w:id="53595"/>
      <w:bookmarkEnd w:id="53596"/>
      <w:bookmarkEnd w:id="53597"/>
      <w:bookmarkEnd w:id="53598"/>
      <w:bookmarkEnd w:id="53599"/>
      <w:bookmarkEnd w:id="53600"/>
      <w:bookmarkEnd w:id="53601"/>
      <w:bookmarkEnd w:id="53602"/>
      <w:bookmarkEnd w:id="53603"/>
      <w:bookmarkEnd w:id="53604"/>
      <w:commentRangeStart w:id="53605"/>
      <w:commentRangeStart w:id="53606"/>
    </w:p>
    <w:p w14:paraId="4BFEE834" w14:textId="71C4E7CB" w:rsidR="005F4718" w:rsidRPr="00FC3B14" w:rsidDel="00E00044" w:rsidRDefault="005F4718">
      <w:pPr>
        <w:rPr>
          <w:del w:id="53607" w:author="Ramasubramani, Hariharan" w:date="2015-07-21T10:19:00Z"/>
          <w:rFonts w:cstheme="minorHAnsi"/>
          <w:color w:val="000000" w:themeColor="text1"/>
        </w:rPr>
        <w:pPrChange w:id="53608" w:author="Ramasubramani, Hariharan" w:date="2015-07-22T15:10:00Z">
          <w:pPr>
            <w:pStyle w:val="ListParagraph"/>
            <w:numPr>
              <w:ilvl w:val="1"/>
              <w:numId w:val="22"/>
            </w:numPr>
            <w:tabs>
              <w:tab w:val="num" w:pos="1170"/>
            </w:tabs>
            <w:overflowPunct w:val="0"/>
            <w:autoSpaceDE w:val="0"/>
            <w:autoSpaceDN w:val="0"/>
            <w:spacing w:after="60"/>
            <w:ind w:left="619" w:firstLine="0"/>
          </w:pPr>
        </w:pPrChange>
      </w:pPr>
      <w:del w:id="53609" w:author="Ramasubramani, Hariharan" w:date="2015-07-21T10:19:00Z">
        <w:r w:rsidRPr="00FC3B14" w:rsidDel="00E00044">
          <w:rPr>
            <w:rFonts w:cstheme="minorHAnsi"/>
            <w:color w:val="000000" w:themeColor="text1"/>
          </w:rPr>
          <w:delText xml:space="preserve">The configuration of forms and package meta-data will be performed by business users. </w:delText>
        </w:r>
        <w:bookmarkStart w:id="53610" w:name="_Toc425342784"/>
        <w:bookmarkStart w:id="53611" w:name="_Toc425349990"/>
        <w:bookmarkStart w:id="53612" w:name="_Toc425353139"/>
        <w:bookmarkStart w:id="53613" w:name="_Toc425353824"/>
        <w:bookmarkStart w:id="53614" w:name="_Toc425787817"/>
        <w:bookmarkStart w:id="53615" w:name="_Toc425788503"/>
        <w:bookmarkStart w:id="53616" w:name="_Toc425789190"/>
        <w:bookmarkStart w:id="53617" w:name="_Toc425789877"/>
        <w:bookmarkStart w:id="53618" w:name="_Toc425790564"/>
        <w:bookmarkStart w:id="53619" w:name="_Toc425794304"/>
        <w:bookmarkStart w:id="53620" w:name="_Toc426385914"/>
        <w:bookmarkStart w:id="53621" w:name="_Toc426387318"/>
        <w:bookmarkStart w:id="53622" w:name="_Toc426388721"/>
        <w:bookmarkStart w:id="53623" w:name="_Toc426390125"/>
        <w:bookmarkStart w:id="53624" w:name="_Toc426391529"/>
        <w:bookmarkStart w:id="53625" w:name="_Toc426392933"/>
        <w:bookmarkStart w:id="53626" w:name="_Toc426394336"/>
        <w:bookmarkStart w:id="53627" w:name="_Toc427825921"/>
        <w:bookmarkStart w:id="53628" w:name="_Toc427853734"/>
        <w:bookmarkStart w:id="53629" w:name="_Toc427855974"/>
        <w:bookmarkStart w:id="53630" w:name="_Toc427858175"/>
        <w:bookmarkEnd w:id="53610"/>
        <w:bookmarkEnd w:id="53611"/>
        <w:bookmarkEnd w:id="53612"/>
        <w:bookmarkEnd w:id="53613"/>
        <w:bookmarkEnd w:id="53614"/>
        <w:bookmarkEnd w:id="53615"/>
        <w:bookmarkEnd w:id="53616"/>
        <w:bookmarkEnd w:id="53617"/>
        <w:bookmarkEnd w:id="53618"/>
        <w:bookmarkEnd w:id="53619"/>
        <w:bookmarkEnd w:id="53620"/>
        <w:bookmarkEnd w:id="53621"/>
        <w:bookmarkEnd w:id="53622"/>
        <w:bookmarkEnd w:id="53623"/>
        <w:bookmarkEnd w:id="53624"/>
        <w:bookmarkEnd w:id="53625"/>
        <w:bookmarkEnd w:id="53626"/>
        <w:bookmarkEnd w:id="53627"/>
        <w:bookmarkEnd w:id="53628"/>
        <w:bookmarkEnd w:id="53629"/>
        <w:bookmarkEnd w:id="53630"/>
      </w:del>
    </w:p>
    <w:p w14:paraId="0AFD7C8C" w14:textId="29FD4C4F" w:rsidR="00411B64" w:rsidDel="00E00044" w:rsidRDefault="00411B64">
      <w:pPr>
        <w:rPr>
          <w:del w:id="53631" w:author="Ramasubramani, Hariharan" w:date="2015-07-21T10:19:00Z"/>
          <w:rFonts w:cstheme="minorHAnsi"/>
          <w:color w:val="000000" w:themeColor="text1"/>
        </w:rPr>
        <w:pPrChange w:id="53632" w:author="Ramasubramani, Hariharan" w:date="2015-07-22T15:10:00Z">
          <w:pPr>
            <w:ind w:firstLine="0"/>
          </w:pPr>
        </w:pPrChange>
      </w:pPr>
      <w:bookmarkStart w:id="53633" w:name="_Toc425342785"/>
      <w:bookmarkStart w:id="53634" w:name="_Toc425349991"/>
      <w:bookmarkStart w:id="53635" w:name="_Toc425353140"/>
      <w:bookmarkStart w:id="53636" w:name="_Toc425353825"/>
      <w:bookmarkStart w:id="53637" w:name="_Toc425787818"/>
      <w:bookmarkStart w:id="53638" w:name="_Toc425788504"/>
      <w:bookmarkStart w:id="53639" w:name="_Toc425789191"/>
      <w:bookmarkStart w:id="53640" w:name="_Toc425789878"/>
      <w:bookmarkStart w:id="53641" w:name="_Toc425790565"/>
      <w:bookmarkStart w:id="53642" w:name="_Toc425794305"/>
      <w:bookmarkStart w:id="53643" w:name="_Toc426385915"/>
      <w:bookmarkStart w:id="53644" w:name="_Toc426387319"/>
      <w:bookmarkStart w:id="53645" w:name="_Toc426388722"/>
      <w:bookmarkStart w:id="53646" w:name="_Toc426390126"/>
      <w:bookmarkStart w:id="53647" w:name="_Toc426391530"/>
      <w:bookmarkStart w:id="53648" w:name="_Toc426392934"/>
      <w:bookmarkStart w:id="53649" w:name="_Toc426394337"/>
      <w:bookmarkStart w:id="53650" w:name="_Toc427825922"/>
      <w:bookmarkStart w:id="53651" w:name="_Toc427853735"/>
      <w:bookmarkStart w:id="53652" w:name="_Toc427855975"/>
      <w:bookmarkStart w:id="53653" w:name="_Toc427858176"/>
      <w:bookmarkEnd w:id="53633"/>
      <w:bookmarkEnd w:id="53634"/>
      <w:bookmarkEnd w:id="53635"/>
      <w:bookmarkEnd w:id="53636"/>
      <w:bookmarkEnd w:id="53637"/>
      <w:bookmarkEnd w:id="53638"/>
      <w:bookmarkEnd w:id="53639"/>
      <w:bookmarkEnd w:id="53640"/>
      <w:bookmarkEnd w:id="53641"/>
      <w:bookmarkEnd w:id="53642"/>
      <w:bookmarkEnd w:id="53643"/>
      <w:bookmarkEnd w:id="53644"/>
      <w:bookmarkEnd w:id="53645"/>
      <w:bookmarkEnd w:id="53646"/>
      <w:bookmarkEnd w:id="53647"/>
      <w:bookmarkEnd w:id="53648"/>
      <w:bookmarkEnd w:id="53649"/>
      <w:bookmarkEnd w:id="53650"/>
      <w:bookmarkEnd w:id="53651"/>
      <w:bookmarkEnd w:id="53652"/>
      <w:bookmarkEnd w:id="53653"/>
    </w:p>
    <w:p w14:paraId="399FC367" w14:textId="3C48B372" w:rsidR="00411B64" w:rsidDel="00E00044" w:rsidRDefault="00411B64">
      <w:pPr>
        <w:rPr>
          <w:del w:id="53654" w:author="Ramasubramani, Hariharan" w:date="2015-07-21T10:19:00Z"/>
        </w:rPr>
        <w:pPrChange w:id="53655" w:author="Ramasubramani, Hariharan" w:date="2015-07-22T15:10:00Z">
          <w:pPr>
            <w:pStyle w:val="BlockComment"/>
            <w:shd w:val="clear" w:color="auto" w:fill="FFFF00"/>
          </w:pPr>
        </w:pPrChange>
      </w:pPr>
      <w:del w:id="53656" w:author="Ramasubramani, Hariharan" w:date="2015-07-21T10:19:00Z">
        <w:r w:rsidRPr="00411B64" w:rsidDel="00E00044">
          <w:rPr>
            <w:highlight w:val="yellow"/>
          </w:rPr>
          <w:delText>Note: This section used to be for a systematic configuration of FRMS that was removed. End users will now be responsible for any Form and Record information not listed in the FRMS Extract file, and for all configuration of Package data and contents.</w:delText>
        </w:r>
        <w:bookmarkStart w:id="53657" w:name="_Toc425342786"/>
        <w:bookmarkStart w:id="53658" w:name="_Toc425349992"/>
        <w:bookmarkStart w:id="53659" w:name="_Toc425353141"/>
        <w:bookmarkStart w:id="53660" w:name="_Toc425353826"/>
        <w:bookmarkStart w:id="53661" w:name="_Toc425787819"/>
        <w:bookmarkStart w:id="53662" w:name="_Toc425788505"/>
        <w:bookmarkStart w:id="53663" w:name="_Toc425789192"/>
        <w:bookmarkStart w:id="53664" w:name="_Toc425789879"/>
        <w:bookmarkStart w:id="53665" w:name="_Toc425790566"/>
        <w:bookmarkStart w:id="53666" w:name="_Toc425794306"/>
        <w:bookmarkStart w:id="53667" w:name="_Toc426385916"/>
        <w:bookmarkStart w:id="53668" w:name="_Toc426387320"/>
        <w:bookmarkStart w:id="53669" w:name="_Toc426388723"/>
        <w:bookmarkStart w:id="53670" w:name="_Toc426390127"/>
        <w:bookmarkStart w:id="53671" w:name="_Toc426391531"/>
        <w:bookmarkStart w:id="53672" w:name="_Toc426392935"/>
        <w:bookmarkStart w:id="53673" w:name="_Toc426394338"/>
        <w:bookmarkStart w:id="53674" w:name="_Toc427825923"/>
        <w:bookmarkStart w:id="53675" w:name="_Toc427853736"/>
        <w:bookmarkStart w:id="53676" w:name="_Toc427855976"/>
        <w:bookmarkStart w:id="53677" w:name="_Toc427858177"/>
        <w:bookmarkEnd w:id="53657"/>
        <w:bookmarkEnd w:id="53658"/>
        <w:bookmarkEnd w:id="53659"/>
        <w:bookmarkEnd w:id="53660"/>
        <w:bookmarkEnd w:id="53661"/>
        <w:bookmarkEnd w:id="53662"/>
        <w:bookmarkEnd w:id="53663"/>
        <w:bookmarkEnd w:id="53664"/>
        <w:bookmarkEnd w:id="53665"/>
        <w:bookmarkEnd w:id="53666"/>
        <w:bookmarkEnd w:id="53667"/>
        <w:bookmarkEnd w:id="53668"/>
        <w:bookmarkEnd w:id="53669"/>
        <w:bookmarkEnd w:id="53670"/>
        <w:bookmarkEnd w:id="53671"/>
        <w:bookmarkEnd w:id="53672"/>
        <w:bookmarkEnd w:id="53673"/>
        <w:bookmarkEnd w:id="53674"/>
        <w:bookmarkEnd w:id="53675"/>
        <w:bookmarkEnd w:id="53676"/>
        <w:bookmarkEnd w:id="53677"/>
      </w:del>
    </w:p>
    <w:p w14:paraId="41181744" w14:textId="4C18E9E4" w:rsidR="00411B64" w:rsidDel="00E00044" w:rsidRDefault="00411B64">
      <w:pPr>
        <w:rPr>
          <w:del w:id="53678" w:author="Ramasubramani, Hariharan" w:date="2015-07-21T10:19:00Z"/>
          <w:rFonts w:cstheme="minorHAnsi"/>
          <w:color w:val="000000" w:themeColor="text1"/>
        </w:rPr>
        <w:pPrChange w:id="53679" w:author="Ramasubramani, Hariharan" w:date="2015-07-22T15:10:00Z">
          <w:pPr>
            <w:ind w:firstLine="0"/>
          </w:pPr>
        </w:pPrChange>
      </w:pPr>
      <w:bookmarkStart w:id="53680" w:name="_Toc425342787"/>
      <w:bookmarkStart w:id="53681" w:name="_Toc425349993"/>
      <w:bookmarkStart w:id="53682" w:name="_Toc425353142"/>
      <w:bookmarkStart w:id="53683" w:name="_Toc425353827"/>
      <w:bookmarkStart w:id="53684" w:name="_Toc425787820"/>
      <w:bookmarkStart w:id="53685" w:name="_Toc425788506"/>
      <w:bookmarkStart w:id="53686" w:name="_Toc425789193"/>
      <w:bookmarkStart w:id="53687" w:name="_Toc425789880"/>
      <w:bookmarkStart w:id="53688" w:name="_Toc425790567"/>
      <w:bookmarkStart w:id="53689" w:name="_Toc425794307"/>
      <w:bookmarkStart w:id="53690" w:name="_Toc426385917"/>
      <w:bookmarkStart w:id="53691" w:name="_Toc426387321"/>
      <w:bookmarkStart w:id="53692" w:name="_Toc426388724"/>
      <w:bookmarkStart w:id="53693" w:name="_Toc426390128"/>
      <w:bookmarkStart w:id="53694" w:name="_Toc426391532"/>
      <w:bookmarkStart w:id="53695" w:name="_Toc426392936"/>
      <w:bookmarkStart w:id="53696" w:name="_Toc426394339"/>
      <w:bookmarkStart w:id="53697" w:name="_Toc427825924"/>
      <w:bookmarkStart w:id="53698" w:name="_Toc427853737"/>
      <w:bookmarkStart w:id="53699" w:name="_Toc427855977"/>
      <w:bookmarkStart w:id="53700" w:name="_Toc427858178"/>
      <w:bookmarkEnd w:id="53680"/>
      <w:bookmarkEnd w:id="53681"/>
      <w:bookmarkEnd w:id="53682"/>
      <w:bookmarkEnd w:id="53683"/>
      <w:bookmarkEnd w:id="53684"/>
      <w:bookmarkEnd w:id="53685"/>
      <w:bookmarkEnd w:id="53686"/>
      <w:bookmarkEnd w:id="53687"/>
      <w:bookmarkEnd w:id="53688"/>
      <w:bookmarkEnd w:id="53689"/>
      <w:bookmarkEnd w:id="53690"/>
      <w:bookmarkEnd w:id="53691"/>
      <w:bookmarkEnd w:id="53692"/>
      <w:bookmarkEnd w:id="53693"/>
      <w:bookmarkEnd w:id="53694"/>
      <w:bookmarkEnd w:id="53695"/>
      <w:bookmarkEnd w:id="53696"/>
      <w:bookmarkEnd w:id="53697"/>
      <w:bookmarkEnd w:id="53698"/>
      <w:bookmarkEnd w:id="53699"/>
      <w:bookmarkEnd w:id="53700"/>
    </w:p>
    <w:p w14:paraId="4622280F" w14:textId="72D1A29F" w:rsidR="005F4718" w:rsidRPr="00FC3B14" w:rsidDel="00E00044" w:rsidRDefault="005F4718">
      <w:pPr>
        <w:rPr>
          <w:del w:id="53701" w:author="Ramasubramani, Hariharan" w:date="2015-07-21T10:19:00Z"/>
          <w:rFonts w:cstheme="minorHAnsi"/>
          <w:color w:val="000000" w:themeColor="text1"/>
        </w:rPr>
        <w:pPrChange w:id="53702" w:author="Ramasubramani, Hariharan" w:date="2015-07-22T15:10:00Z">
          <w:pPr>
            <w:ind w:firstLine="0"/>
          </w:pPr>
        </w:pPrChange>
      </w:pPr>
      <w:del w:id="53703" w:author="Ramasubramani, Hariharan" w:date="2015-07-21T10:19:00Z">
        <w:r w:rsidRPr="00FC3B14" w:rsidDel="00E00044">
          <w:rPr>
            <w:rFonts w:cstheme="minorHAnsi"/>
            <w:color w:val="000000" w:themeColor="text1"/>
          </w:rPr>
          <w:delText xml:space="preserve">Forms and package meta-data will be configured using the FRMS extract via the following link.: </w:delText>
        </w:r>
        <w:bookmarkStart w:id="53704" w:name="_Toc425342788"/>
        <w:bookmarkStart w:id="53705" w:name="_Toc425349994"/>
        <w:bookmarkStart w:id="53706" w:name="_Toc425353143"/>
        <w:bookmarkStart w:id="53707" w:name="_Toc425353828"/>
        <w:bookmarkStart w:id="53708" w:name="_Toc425787821"/>
        <w:bookmarkStart w:id="53709" w:name="_Toc425788507"/>
        <w:bookmarkStart w:id="53710" w:name="_Toc425789194"/>
        <w:bookmarkStart w:id="53711" w:name="_Toc425789881"/>
        <w:bookmarkStart w:id="53712" w:name="_Toc425790568"/>
        <w:bookmarkStart w:id="53713" w:name="_Toc425794308"/>
        <w:bookmarkStart w:id="53714" w:name="_Toc426385918"/>
        <w:bookmarkStart w:id="53715" w:name="_Toc426387322"/>
        <w:bookmarkStart w:id="53716" w:name="_Toc426388725"/>
        <w:bookmarkStart w:id="53717" w:name="_Toc426390129"/>
        <w:bookmarkStart w:id="53718" w:name="_Toc426391533"/>
        <w:bookmarkStart w:id="53719" w:name="_Toc426392937"/>
        <w:bookmarkStart w:id="53720" w:name="_Toc426394340"/>
        <w:bookmarkStart w:id="53721" w:name="_Toc427825925"/>
        <w:bookmarkStart w:id="53722" w:name="_Toc427853738"/>
        <w:bookmarkStart w:id="53723" w:name="_Toc427855978"/>
        <w:bookmarkStart w:id="53724" w:name="_Toc427858179"/>
        <w:bookmarkEnd w:id="53704"/>
        <w:bookmarkEnd w:id="53705"/>
        <w:bookmarkEnd w:id="53706"/>
        <w:bookmarkEnd w:id="53707"/>
        <w:bookmarkEnd w:id="53708"/>
        <w:bookmarkEnd w:id="53709"/>
        <w:bookmarkEnd w:id="53710"/>
        <w:bookmarkEnd w:id="53711"/>
        <w:bookmarkEnd w:id="53712"/>
        <w:bookmarkEnd w:id="53713"/>
        <w:bookmarkEnd w:id="53714"/>
        <w:bookmarkEnd w:id="53715"/>
        <w:bookmarkEnd w:id="53716"/>
        <w:bookmarkEnd w:id="53717"/>
        <w:bookmarkEnd w:id="53718"/>
        <w:bookmarkEnd w:id="53719"/>
        <w:bookmarkEnd w:id="53720"/>
        <w:bookmarkEnd w:id="53721"/>
        <w:bookmarkEnd w:id="53722"/>
        <w:bookmarkEnd w:id="53723"/>
        <w:bookmarkEnd w:id="53724"/>
      </w:del>
    </w:p>
    <w:p w14:paraId="1D1B25AB" w14:textId="27DE3608" w:rsidR="009A1D05" w:rsidRPr="00AD7A4E" w:rsidDel="00E00044" w:rsidRDefault="00CD1E8A">
      <w:pPr>
        <w:rPr>
          <w:del w:id="53725" w:author="Ramasubramani, Hariharan" w:date="2015-07-21T10:19:00Z"/>
          <w:rFonts w:cstheme="minorHAnsi"/>
          <w:color w:val="0070C0"/>
        </w:rPr>
        <w:pPrChange w:id="53726" w:author="Ramasubramani, Hariharan" w:date="2015-07-22T15:10:00Z">
          <w:pPr>
            <w:spacing w:after="60"/>
            <w:contextualSpacing/>
          </w:pPr>
        </w:pPrChange>
      </w:pPr>
      <w:del w:id="53727" w:author="Ramasubramani, Hariharan" w:date="2015-07-21T10:19:00Z">
        <w:r w:rsidDel="00E00044">
          <w:fldChar w:fldCharType="begin"/>
        </w:r>
        <w:r w:rsidDel="00E00044">
          <w:delInstrText xml:space="preserve"> HYPERLINK "http://pmecollaborate.lmig.com/it/ilh/BAPGRM/Realease%202/FRMS_EXTRACT_TestData_All.xlsx" </w:delInstrText>
        </w:r>
        <w:r w:rsidDel="00E00044">
          <w:fldChar w:fldCharType="separate"/>
        </w:r>
        <w:r w:rsidR="009A1D05" w:rsidRPr="00AD7A4E" w:rsidDel="00E00044">
          <w:rPr>
            <w:rStyle w:val="Hyperlink"/>
            <w:rFonts w:cs="Arial"/>
            <w:color w:val="000000"/>
          </w:rPr>
          <w:delText>http://pmecollaborate.lmig.com/it/ilh/BAPGRM/Realease 2/FRMS_EXTRACT_TestData_All.xlsx</w:delText>
        </w:r>
        <w:r w:rsidDel="00E00044">
          <w:rPr>
            <w:rStyle w:val="Hyperlink"/>
            <w:rFonts w:cs="Arial"/>
            <w:color w:val="000000"/>
          </w:rPr>
          <w:fldChar w:fldCharType="end"/>
        </w:r>
        <w:bookmarkStart w:id="53728" w:name="_Toc425342789"/>
        <w:bookmarkStart w:id="53729" w:name="_Toc425349995"/>
        <w:bookmarkStart w:id="53730" w:name="_Toc425353144"/>
        <w:bookmarkStart w:id="53731" w:name="_Toc425353829"/>
        <w:bookmarkStart w:id="53732" w:name="_Toc425787822"/>
        <w:bookmarkStart w:id="53733" w:name="_Toc425788508"/>
        <w:bookmarkStart w:id="53734" w:name="_Toc425789195"/>
        <w:bookmarkStart w:id="53735" w:name="_Toc425789882"/>
        <w:bookmarkStart w:id="53736" w:name="_Toc425790569"/>
        <w:bookmarkStart w:id="53737" w:name="_Toc425794309"/>
        <w:bookmarkStart w:id="53738" w:name="_Toc426385919"/>
        <w:bookmarkStart w:id="53739" w:name="_Toc426387323"/>
        <w:bookmarkStart w:id="53740" w:name="_Toc426388726"/>
        <w:bookmarkStart w:id="53741" w:name="_Toc426390130"/>
        <w:bookmarkStart w:id="53742" w:name="_Toc426391534"/>
        <w:bookmarkStart w:id="53743" w:name="_Toc426392938"/>
        <w:bookmarkStart w:id="53744" w:name="_Toc426394341"/>
        <w:bookmarkStart w:id="53745" w:name="_Toc427825926"/>
        <w:bookmarkStart w:id="53746" w:name="_Toc427853739"/>
        <w:bookmarkStart w:id="53747" w:name="_Toc427855979"/>
        <w:bookmarkStart w:id="53748" w:name="_Toc427858180"/>
        <w:bookmarkEnd w:id="53728"/>
        <w:bookmarkEnd w:id="53729"/>
        <w:bookmarkEnd w:id="53730"/>
        <w:bookmarkEnd w:id="53731"/>
        <w:bookmarkEnd w:id="53732"/>
        <w:bookmarkEnd w:id="53733"/>
        <w:bookmarkEnd w:id="53734"/>
        <w:bookmarkEnd w:id="53735"/>
        <w:bookmarkEnd w:id="53736"/>
        <w:bookmarkEnd w:id="53737"/>
        <w:bookmarkEnd w:id="53738"/>
        <w:bookmarkEnd w:id="53739"/>
        <w:bookmarkEnd w:id="53740"/>
        <w:bookmarkEnd w:id="53741"/>
        <w:bookmarkEnd w:id="53742"/>
        <w:bookmarkEnd w:id="53743"/>
        <w:bookmarkEnd w:id="53744"/>
        <w:bookmarkEnd w:id="53745"/>
        <w:bookmarkEnd w:id="53746"/>
        <w:bookmarkEnd w:id="53747"/>
        <w:bookmarkEnd w:id="53748"/>
      </w:del>
    </w:p>
    <w:p w14:paraId="2767B346" w14:textId="12CBA2F5" w:rsidR="005F4718" w:rsidDel="00E00044" w:rsidRDefault="005F4718">
      <w:pPr>
        <w:rPr>
          <w:del w:id="53749" w:author="Ramasubramani, Hariharan" w:date="2015-07-21T10:19:00Z"/>
          <w:rFonts w:ascii="Arial" w:hAnsi="Arial" w:cs="Arial"/>
        </w:rPr>
        <w:pPrChange w:id="53750" w:author="Ramasubramani, Hariharan" w:date="2015-07-22T15:10:00Z">
          <w:pPr>
            <w:ind w:firstLine="0"/>
          </w:pPr>
        </w:pPrChange>
      </w:pPr>
      <w:bookmarkStart w:id="53751" w:name="_Toc425342790"/>
      <w:bookmarkStart w:id="53752" w:name="_Toc425349996"/>
      <w:bookmarkStart w:id="53753" w:name="_Toc425353145"/>
      <w:bookmarkStart w:id="53754" w:name="_Toc425353830"/>
      <w:bookmarkStart w:id="53755" w:name="_Toc425787823"/>
      <w:bookmarkStart w:id="53756" w:name="_Toc425788509"/>
      <w:bookmarkStart w:id="53757" w:name="_Toc425789196"/>
      <w:bookmarkStart w:id="53758" w:name="_Toc425789883"/>
      <w:bookmarkStart w:id="53759" w:name="_Toc425790570"/>
      <w:bookmarkStart w:id="53760" w:name="_Toc425794310"/>
      <w:bookmarkStart w:id="53761" w:name="_Toc426385920"/>
      <w:bookmarkStart w:id="53762" w:name="_Toc426387324"/>
      <w:bookmarkStart w:id="53763" w:name="_Toc426388727"/>
      <w:bookmarkStart w:id="53764" w:name="_Toc426390131"/>
      <w:bookmarkStart w:id="53765" w:name="_Toc426391535"/>
      <w:bookmarkStart w:id="53766" w:name="_Toc426392939"/>
      <w:bookmarkStart w:id="53767" w:name="_Toc426394342"/>
      <w:bookmarkStart w:id="53768" w:name="_Toc427825927"/>
      <w:bookmarkStart w:id="53769" w:name="_Toc427853740"/>
      <w:bookmarkStart w:id="53770" w:name="_Toc427855980"/>
      <w:bookmarkStart w:id="53771" w:name="_Toc427858181"/>
      <w:bookmarkEnd w:id="53751"/>
      <w:bookmarkEnd w:id="53752"/>
      <w:bookmarkEnd w:id="53753"/>
      <w:bookmarkEnd w:id="53754"/>
      <w:bookmarkEnd w:id="53755"/>
      <w:bookmarkEnd w:id="53756"/>
      <w:bookmarkEnd w:id="53757"/>
      <w:bookmarkEnd w:id="53758"/>
      <w:bookmarkEnd w:id="53759"/>
      <w:bookmarkEnd w:id="53760"/>
      <w:bookmarkEnd w:id="53761"/>
      <w:bookmarkEnd w:id="53762"/>
      <w:bookmarkEnd w:id="53763"/>
      <w:bookmarkEnd w:id="53764"/>
      <w:bookmarkEnd w:id="53765"/>
      <w:bookmarkEnd w:id="53766"/>
      <w:bookmarkEnd w:id="53767"/>
      <w:bookmarkEnd w:id="53768"/>
      <w:bookmarkEnd w:id="53769"/>
      <w:bookmarkEnd w:id="53770"/>
      <w:bookmarkEnd w:id="53771"/>
    </w:p>
    <w:p w14:paraId="50554684" w14:textId="29374083" w:rsidR="005F4718" w:rsidDel="00E00044" w:rsidRDefault="005F4718">
      <w:pPr>
        <w:rPr>
          <w:del w:id="53772" w:author="Ramasubramani, Hariharan" w:date="2015-07-21T10:19:00Z"/>
          <w:rFonts w:cstheme="minorHAnsi"/>
          <w:color w:val="0070C0"/>
        </w:rPr>
        <w:pPrChange w:id="53773" w:author="Ramasubramani, Hariharan" w:date="2015-07-22T15:10:00Z">
          <w:pPr>
            <w:pStyle w:val="ListParagraph"/>
            <w:spacing w:after="60"/>
            <w:ind w:left="990" w:firstLine="0"/>
          </w:pPr>
        </w:pPrChange>
      </w:pPr>
      <w:bookmarkStart w:id="53774" w:name="_Toc425342791"/>
      <w:bookmarkStart w:id="53775" w:name="_Toc425349997"/>
      <w:bookmarkStart w:id="53776" w:name="_Toc425353146"/>
      <w:bookmarkStart w:id="53777" w:name="_Toc425353831"/>
      <w:bookmarkStart w:id="53778" w:name="_Toc425787824"/>
      <w:bookmarkStart w:id="53779" w:name="_Toc425788510"/>
      <w:bookmarkStart w:id="53780" w:name="_Toc425789197"/>
      <w:bookmarkStart w:id="53781" w:name="_Toc425789884"/>
      <w:bookmarkStart w:id="53782" w:name="_Toc425790571"/>
      <w:bookmarkStart w:id="53783" w:name="_Toc425794311"/>
      <w:bookmarkStart w:id="53784" w:name="_Toc426385921"/>
      <w:bookmarkStart w:id="53785" w:name="_Toc426387325"/>
      <w:bookmarkStart w:id="53786" w:name="_Toc426388728"/>
      <w:bookmarkStart w:id="53787" w:name="_Toc426390132"/>
      <w:bookmarkStart w:id="53788" w:name="_Toc426391536"/>
      <w:bookmarkStart w:id="53789" w:name="_Toc426392940"/>
      <w:bookmarkStart w:id="53790" w:name="_Toc426394343"/>
      <w:bookmarkStart w:id="53791" w:name="_Toc427825928"/>
      <w:bookmarkStart w:id="53792" w:name="_Toc427853741"/>
      <w:bookmarkStart w:id="53793" w:name="_Toc427855981"/>
      <w:bookmarkStart w:id="53794" w:name="_Toc427858182"/>
      <w:bookmarkEnd w:id="53774"/>
      <w:bookmarkEnd w:id="53775"/>
      <w:bookmarkEnd w:id="53776"/>
      <w:bookmarkEnd w:id="53777"/>
      <w:bookmarkEnd w:id="53778"/>
      <w:bookmarkEnd w:id="53779"/>
      <w:bookmarkEnd w:id="53780"/>
      <w:bookmarkEnd w:id="53781"/>
      <w:bookmarkEnd w:id="53782"/>
      <w:bookmarkEnd w:id="53783"/>
      <w:bookmarkEnd w:id="53784"/>
      <w:bookmarkEnd w:id="53785"/>
      <w:bookmarkEnd w:id="53786"/>
      <w:bookmarkEnd w:id="53787"/>
      <w:bookmarkEnd w:id="53788"/>
      <w:bookmarkEnd w:id="53789"/>
      <w:bookmarkEnd w:id="53790"/>
      <w:bookmarkEnd w:id="53791"/>
      <w:bookmarkEnd w:id="53792"/>
      <w:bookmarkEnd w:id="53793"/>
      <w:bookmarkEnd w:id="53794"/>
    </w:p>
    <w:p w14:paraId="727F17BB" w14:textId="47B29B36" w:rsidR="005F4718" w:rsidDel="00E00044" w:rsidRDefault="005F4718">
      <w:pPr>
        <w:rPr>
          <w:del w:id="53795" w:author="Ramasubramani, Hariharan" w:date="2015-07-21T10:19:00Z"/>
          <w:rFonts w:cstheme="minorHAnsi"/>
          <w:color w:val="0070C0"/>
        </w:rPr>
        <w:pPrChange w:id="53796" w:author="Ramasubramani, Hariharan" w:date="2015-07-22T15:10:00Z">
          <w:pPr>
            <w:pStyle w:val="ListParagraph"/>
            <w:spacing w:after="60"/>
            <w:ind w:left="990" w:firstLine="0"/>
          </w:pPr>
        </w:pPrChange>
      </w:pPr>
      <w:bookmarkStart w:id="53797" w:name="_Toc425342792"/>
      <w:bookmarkStart w:id="53798" w:name="_Toc425349998"/>
      <w:bookmarkStart w:id="53799" w:name="_Toc425353147"/>
      <w:bookmarkStart w:id="53800" w:name="_Toc425353832"/>
      <w:bookmarkStart w:id="53801" w:name="_Toc425787825"/>
      <w:bookmarkStart w:id="53802" w:name="_Toc425788511"/>
      <w:bookmarkStart w:id="53803" w:name="_Toc425789198"/>
      <w:bookmarkStart w:id="53804" w:name="_Toc425789885"/>
      <w:bookmarkStart w:id="53805" w:name="_Toc425790572"/>
      <w:bookmarkStart w:id="53806" w:name="_Toc425794312"/>
      <w:bookmarkStart w:id="53807" w:name="_Toc426385922"/>
      <w:bookmarkStart w:id="53808" w:name="_Toc426387326"/>
      <w:bookmarkStart w:id="53809" w:name="_Toc426388729"/>
      <w:bookmarkStart w:id="53810" w:name="_Toc426390133"/>
      <w:bookmarkStart w:id="53811" w:name="_Toc426391537"/>
      <w:bookmarkStart w:id="53812" w:name="_Toc426392941"/>
      <w:bookmarkStart w:id="53813" w:name="_Toc426394344"/>
      <w:bookmarkStart w:id="53814" w:name="_Toc427825929"/>
      <w:bookmarkStart w:id="53815" w:name="_Toc427853742"/>
      <w:bookmarkStart w:id="53816" w:name="_Toc427855982"/>
      <w:bookmarkStart w:id="53817" w:name="_Toc427858183"/>
      <w:bookmarkEnd w:id="53797"/>
      <w:bookmarkEnd w:id="53798"/>
      <w:bookmarkEnd w:id="53799"/>
      <w:bookmarkEnd w:id="53800"/>
      <w:bookmarkEnd w:id="53801"/>
      <w:bookmarkEnd w:id="53802"/>
      <w:bookmarkEnd w:id="53803"/>
      <w:bookmarkEnd w:id="53804"/>
      <w:bookmarkEnd w:id="53805"/>
      <w:bookmarkEnd w:id="53806"/>
      <w:bookmarkEnd w:id="53807"/>
      <w:bookmarkEnd w:id="53808"/>
      <w:bookmarkEnd w:id="53809"/>
      <w:bookmarkEnd w:id="53810"/>
      <w:bookmarkEnd w:id="53811"/>
      <w:bookmarkEnd w:id="53812"/>
      <w:bookmarkEnd w:id="53813"/>
      <w:bookmarkEnd w:id="53814"/>
      <w:bookmarkEnd w:id="53815"/>
      <w:bookmarkEnd w:id="53816"/>
      <w:bookmarkEnd w:id="53817"/>
    </w:p>
    <w:p w14:paraId="10BE62B6" w14:textId="663C153C" w:rsidR="005F4718" w:rsidRPr="00C106B9" w:rsidDel="004D1909" w:rsidRDefault="005F4718">
      <w:pPr>
        <w:rPr>
          <w:del w:id="53818" w:author="Ramasubramani, Hariharan" w:date="2015-07-22T15:10:00Z"/>
          <w:rFonts w:cstheme="minorHAnsi"/>
          <w:color w:val="000000" w:themeColor="text1"/>
          <w:sz w:val="20"/>
        </w:rPr>
        <w:pPrChange w:id="53819" w:author="Ramasubramani, Hariharan" w:date="2015-07-22T15:10:00Z">
          <w:pPr>
            <w:pStyle w:val="ListParagraph"/>
            <w:spacing w:after="60"/>
            <w:ind w:firstLine="0"/>
          </w:pPr>
        </w:pPrChange>
      </w:pPr>
      <w:bookmarkStart w:id="53820" w:name="_Toc425342793"/>
      <w:bookmarkStart w:id="53821" w:name="_Toc425349999"/>
      <w:bookmarkStart w:id="53822" w:name="_Toc425353148"/>
      <w:bookmarkStart w:id="53823" w:name="_Toc425353833"/>
      <w:bookmarkStart w:id="53824" w:name="_Toc425787826"/>
      <w:bookmarkStart w:id="53825" w:name="_Toc425788512"/>
      <w:bookmarkStart w:id="53826" w:name="_Toc425789199"/>
      <w:bookmarkStart w:id="53827" w:name="_Toc425789886"/>
      <w:bookmarkStart w:id="53828" w:name="_Toc425790573"/>
      <w:bookmarkStart w:id="53829" w:name="_Toc425794313"/>
      <w:bookmarkStart w:id="53830" w:name="_Toc426385923"/>
      <w:bookmarkStart w:id="53831" w:name="_Toc426387327"/>
      <w:bookmarkStart w:id="53832" w:name="_Toc426388730"/>
      <w:bookmarkStart w:id="53833" w:name="_Toc426390134"/>
      <w:bookmarkStart w:id="53834" w:name="_Toc426391538"/>
      <w:bookmarkStart w:id="53835" w:name="_Toc426392942"/>
      <w:bookmarkStart w:id="53836" w:name="_Toc426394345"/>
      <w:bookmarkStart w:id="53837" w:name="_Toc427825930"/>
      <w:bookmarkStart w:id="53838" w:name="_Toc427853743"/>
      <w:bookmarkStart w:id="53839" w:name="_Toc427855983"/>
      <w:bookmarkStart w:id="53840" w:name="_Toc427858184"/>
      <w:bookmarkEnd w:id="53820"/>
      <w:bookmarkEnd w:id="53821"/>
      <w:bookmarkEnd w:id="53822"/>
      <w:bookmarkEnd w:id="53823"/>
      <w:bookmarkEnd w:id="53824"/>
      <w:bookmarkEnd w:id="53825"/>
      <w:bookmarkEnd w:id="53826"/>
      <w:bookmarkEnd w:id="53827"/>
      <w:bookmarkEnd w:id="53828"/>
      <w:bookmarkEnd w:id="53829"/>
      <w:bookmarkEnd w:id="53830"/>
      <w:bookmarkEnd w:id="53831"/>
      <w:bookmarkEnd w:id="53832"/>
      <w:bookmarkEnd w:id="53833"/>
      <w:bookmarkEnd w:id="53834"/>
      <w:bookmarkEnd w:id="53835"/>
      <w:bookmarkEnd w:id="53836"/>
      <w:bookmarkEnd w:id="53837"/>
      <w:bookmarkEnd w:id="53838"/>
      <w:bookmarkEnd w:id="53839"/>
      <w:bookmarkEnd w:id="53840"/>
    </w:p>
    <w:p w14:paraId="0270C3B2" w14:textId="420173ED" w:rsidR="00CC2472" w:rsidRPr="008D1DF5" w:rsidRDefault="005A5C7A">
      <w:pPr>
        <w:pStyle w:val="Heading1"/>
        <w:keepNext/>
        <w:numPr>
          <w:ilvl w:val="0"/>
          <w:numId w:val="126"/>
        </w:numPr>
        <w:pBdr>
          <w:bottom w:val="none" w:sz="0" w:space="0" w:color="auto"/>
        </w:pBdr>
        <w:shd w:val="pct12" w:color="auto" w:fill="auto"/>
        <w:overflowPunct w:val="0"/>
        <w:autoSpaceDE w:val="0"/>
        <w:autoSpaceDN w:val="0"/>
        <w:adjustRightInd w:val="0"/>
        <w:spacing w:before="240" w:after="60"/>
        <w:textAlignment w:val="baseline"/>
        <w:rPr>
          <w:ins w:id="53841" w:author="Ramasubramani, Hariharan" w:date="2015-07-22T15:24:00Z"/>
          <w:rFonts w:cstheme="minorHAnsi"/>
          <w:color w:val="000000" w:themeColor="text1"/>
        </w:rPr>
        <w:pPrChange w:id="53842" w:author="Ramasubramani, Hariharan" w:date="2015-07-22T15:25:00Z">
          <w:pPr>
            <w:pStyle w:val="Heading1"/>
            <w:keepNext/>
            <w:numPr>
              <w:numId w:val="73"/>
            </w:numPr>
            <w:pBdr>
              <w:bottom w:val="none" w:sz="0" w:space="0" w:color="auto"/>
            </w:pBdr>
            <w:shd w:val="pct12" w:color="auto" w:fill="auto"/>
            <w:tabs>
              <w:tab w:val="num" w:pos="432"/>
            </w:tabs>
            <w:overflowPunct w:val="0"/>
            <w:autoSpaceDE w:val="0"/>
            <w:autoSpaceDN w:val="0"/>
            <w:adjustRightInd w:val="0"/>
            <w:spacing w:before="240" w:after="60"/>
            <w:ind w:left="360" w:hanging="360"/>
            <w:textAlignment w:val="baseline"/>
          </w:pPr>
        </w:pPrChange>
      </w:pPr>
      <w:bookmarkStart w:id="53843" w:name="_Toc427858185"/>
      <w:ins w:id="53844" w:author="Ramasubramani, Hariharan" w:date="2015-07-27T21:05:00Z">
        <w:r>
          <w:rPr>
            <w:rFonts w:asciiTheme="minorHAnsi" w:hAnsiTheme="minorHAnsi" w:cstheme="minorHAnsi"/>
            <w:color w:val="000000" w:themeColor="text1"/>
          </w:rPr>
          <w:t>Cr</w:t>
        </w:r>
      </w:ins>
      <w:ins w:id="53845" w:author="Ramasubramani, Hariharan" w:date="2015-07-22T15:24:00Z">
        <w:r w:rsidR="00CC2472" w:rsidRPr="008D1DF5">
          <w:rPr>
            <w:rFonts w:asciiTheme="minorHAnsi" w:hAnsiTheme="minorHAnsi" w:cstheme="minorHAnsi"/>
            <w:color w:val="000000" w:themeColor="text1"/>
          </w:rPr>
          <w:t xml:space="preserve">eate/Modify </w:t>
        </w:r>
      </w:ins>
      <w:ins w:id="53846" w:author="Ramasubramani, Hariharan" w:date="2015-07-22T15:25:00Z">
        <w:r w:rsidR="00CC2472">
          <w:rPr>
            <w:rFonts w:asciiTheme="minorHAnsi" w:hAnsiTheme="minorHAnsi" w:cstheme="minorHAnsi"/>
            <w:color w:val="000000" w:themeColor="text1"/>
          </w:rPr>
          <w:t>Forms Module</w:t>
        </w:r>
      </w:ins>
      <w:commentRangeEnd w:id="53605"/>
      <w:r w:rsidR="00DE47F8">
        <w:rPr>
          <w:rStyle w:val="CommentReference"/>
          <w:rFonts w:ascii="New York" w:hAnsi="New York"/>
          <w:b w:val="0"/>
          <w:bCs w:val="0"/>
          <w:color w:val="auto"/>
        </w:rPr>
        <w:commentReference w:id="53605"/>
      </w:r>
      <w:commentRangeEnd w:id="53606"/>
      <w:r w:rsidR="003342A3">
        <w:rPr>
          <w:rStyle w:val="CommentReference"/>
          <w:rFonts w:ascii="New York" w:hAnsi="New York"/>
          <w:b w:val="0"/>
          <w:bCs w:val="0"/>
          <w:color w:val="auto"/>
        </w:rPr>
        <w:commentReference w:id="53606"/>
      </w:r>
      <w:ins w:id="53847" w:author="Ramasubramani, Hariharan" w:date="2015-08-18T13:10:00Z">
        <w:r w:rsidR="00A73469">
          <w:rPr>
            <w:rFonts w:asciiTheme="minorHAnsi" w:hAnsiTheme="minorHAnsi" w:cstheme="minorHAnsi"/>
            <w:color w:val="000000" w:themeColor="text1"/>
          </w:rPr>
          <w:t xml:space="preserve"> Entry</w:t>
        </w:r>
      </w:ins>
      <w:bookmarkEnd w:id="53843"/>
    </w:p>
    <w:p w14:paraId="3B102A54" w14:textId="6E48CCD3" w:rsidR="00CC2472" w:rsidRPr="008D1DF5" w:rsidRDefault="00CC2472" w:rsidP="00CC2472">
      <w:pPr>
        <w:overflowPunct w:val="0"/>
        <w:autoSpaceDE w:val="0"/>
        <w:autoSpaceDN w:val="0"/>
        <w:spacing w:after="60"/>
        <w:ind w:left="990" w:firstLine="0"/>
        <w:textAlignment w:val="baseline"/>
        <w:rPr>
          <w:ins w:id="53848" w:author="Ramasubramani, Hariharan" w:date="2015-07-22T15:24:00Z"/>
          <w:rFonts w:cstheme="minorHAnsi"/>
          <w:color w:val="000000" w:themeColor="text1"/>
        </w:rPr>
      </w:pPr>
      <w:ins w:id="53849" w:author="Ramasubramani, Hariharan" w:date="2015-07-22T15:24:00Z">
        <w:r>
          <w:rPr>
            <w:rFonts w:cstheme="minorHAnsi"/>
            <w:color w:val="000000" w:themeColor="text1"/>
          </w:rPr>
          <w:t>T</w:t>
        </w:r>
        <w:r w:rsidRPr="008D1DF5">
          <w:rPr>
            <w:rFonts w:cstheme="minorHAnsi"/>
            <w:color w:val="000000" w:themeColor="text1"/>
          </w:rPr>
          <w:t xml:space="preserve">he main navigation Packages tab is where all functions related to </w:t>
        </w:r>
        <w:r>
          <w:rPr>
            <w:rFonts w:cstheme="minorHAnsi"/>
            <w:color w:val="000000" w:themeColor="text1"/>
          </w:rPr>
          <w:t>Forms Module</w:t>
        </w:r>
        <w:r w:rsidRPr="008D1DF5">
          <w:rPr>
            <w:rFonts w:cstheme="minorHAnsi"/>
            <w:color w:val="000000" w:themeColor="text1"/>
          </w:rPr>
          <w:t xml:space="preserve"> </w:t>
        </w:r>
      </w:ins>
      <w:ins w:id="53850" w:author="Ramasubramani, Hariharan" w:date="2015-08-18T13:12:00Z">
        <w:r w:rsidR="00A73469">
          <w:rPr>
            <w:rFonts w:cstheme="minorHAnsi"/>
            <w:color w:val="000000" w:themeColor="text1"/>
          </w:rPr>
          <w:t xml:space="preserve">Entry </w:t>
        </w:r>
      </w:ins>
      <w:ins w:id="53851" w:author="Ramasubramani, Hariharan" w:date="2015-07-22T15:24:00Z">
        <w:r w:rsidRPr="008D1DF5">
          <w:rPr>
            <w:rFonts w:cstheme="minorHAnsi"/>
            <w:color w:val="000000" w:themeColor="text1"/>
          </w:rPr>
          <w:t xml:space="preserve">is performed.  From this tab user can create new </w:t>
        </w:r>
        <w:r>
          <w:rPr>
            <w:rFonts w:cstheme="minorHAnsi"/>
            <w:color w:val="000000" w:themeColor="text1"/>
          </w:rPr>
          <w:t>Forms Module</w:t>
        </w:r>
        <w:r w:rsidRPr="008D1DF5">
          <w:rPr>
            <w:rFonts w:cstheme="minorHAnsi"/>
            <w:color w:val="000000" w:themeColor="text1"/>
          </w:rPr>
          <w:t xml:space="preserve"> </w:t>
        </w:r>
      </w:ins>
      <w:ins w:id="53852" w:author="Ramasubramani, Hariharan" w:date="2015-08-18T13:12:00Z">
        <w:r w:rsidR="00A73469">
          <w:rPr>
            <w:rFonts w:cstheme="minorHAnsi"/>
            <w:color w:val="000000" w:themeColor="text1"/>
          </w:rPr>
          <w:t xml:space="preserve">Entry </w:t>
        </w:r>
      </w:ins>
      <w:ins w:id="53853" w:author="Ramasubramani, Hariharan" w:date="2015-07-22T15:24:00Z">
        <w:r w:rsidRPr="008D1DF5">
          <w:rPr>
            <w:rFonts w:cstheme="minorHAnsi"/>
            <w:color w:val="000000" w:themeColor="text1"/>
          </w:rPr>
          <w:t xml:space="preserve">and </w:t>
        </w:r>
      </w:ins>
      <w:ins w:id="53854" w:author="Ramasubramani, Hariharan" w:date="2015-07-22T18:13:00Z">
        <w:r w:rsidR="00ED087E">
          <w:rPr>
            <w:rFonts w:cstheme="minorHAnsi"/>
            <w:color w:val="000000" w:themeColor="text1"/>
          </w:rPr>
          <w:t>modify</w:t>
        </w:r>
      </w:ins>
      <w:ins w:id="53855" w:author="Ramasubramani, Hariharan" w:date="2015-07-22T15:24:00Z">
        <w:r w:rsidRPr="008D1DF5">
          <w:rPr>
            <w:rFonts w:cstheme="minorHAnsi"/>
            <w:color w:val="000000" w:themeColor="text1"/>
          </w:rPr>
          <w:t xml:space="preserve"> existing </w:t>
        </w:r>
        <w:r>
          <w:rPr>
            <w:rFonts w:cstheme="minorHAnsi"/>
            <w:color w:val="000000" w:themeColor="text1"/>
          </w:rPr>
          <w:t>Forms Module</w:t>
        </w:r>
      </w:ins>
      <w:ins w:id="53856" w:author="Ramasubramani, Hariharan" w:date="2015-08-18T13:12:00Z">
        <w:r w:rsidR="00A73469">
          <w:rPr>
            <w:rFonts w:cstheme="minorHAnsi"/>
            <w:color w:val="000000" w:themeColor="text1"/>
          </w:rPr>
          <w:t xml:space="preserve"> Entry</w:t>
        </w:r>
      </w:ins>
      <w:ins w:id="53857" w:author="Ramasubramani, Hariharan" w:date="2015-07-22T15:24:00Z">
        <w:r w:rsidRPr="008D1DF5">
          <w:rPr>
            <w:rFonts w:cstheme="minorHAnsi"/>
            <w:color w:val="000000" w:themeColor="text1"/>
          </w:rPr>
          <w:t xml:space="preserve">. (Modify </w:t>
        </w:r>
        <w:r>
          <w:rPr>
            <w:rFonts w:cstheme="minorHAnsi"/>
            <w:color w:val="000000" w:themeColor="text1"/>
          </w:rPr>
          <w:t>Forms Module</w:t>
        </w:r>
        <w:r w:rsidRPr="008D1DF5">
          <w:rPr>
            <w:rFonts w:cstheme="minorHAnsi"/>
            <w:color w:val="000000" w:themeColor="text1"/>
          </w:rPr>
          <w:t xml:space="preserve"> </w:t>
        </w:r>
      </w:ins>
      <w:ins w:id="53858" w:author="Ramasubramani, Hariharan" w:date="2015-08-20T11:34:00Z">
        <w:r w:rsidR="00AE2EF7">
          <w:rPr>
            <w:rFonts w:cstheme="minorHAnsi"/>
            <w:color w:val="000000" w:themeColor="text1"/>
          </w:rPr>
          <w:t xml:space="preserve">Entry </w:t>
        </w:r>
      </w:ins>
      <w:ins w:id="53859" w:author="Ramasubramani, Hariharan" w:date="2015-07-22T15:24:00Z">
        <w:r w:rsidRPr="008D1DF5">
          <w:rPr>
            <w:rFonts w:cstheme="minorHAnsi"/>
            <w:color w:val="000000" w:themeColor="text1"/>
          </w:rPr>
          <w:t>link).</w:t>
        </w:r>
      </w:ins>
    </w:p>
    <w:p w14:paraId="7634A7DD" w14:textId="389B9EE6" w:rsidR="00CC2472" w:rsidRDefault="00FF14B7" w:rsidP="00CC2472">
      <w:pPr>
        <w:rPr>
          <w:ins w:id="53860" w:author="Ramasubramani, Hariharan" w:date="2015-07-22T15:24:00Z"/>
          <w:rFonts w:cstheme="minorHAnsi"/>
          <w:color w:val="000000" w:themeColor="text1"/>
        </w:rPr>
      </w:pPr>
      <w:ins w:id="53861" w:author="Ramasubramani, Hariharan" w:date="2015-08-20T11:17:00Z">
        <w:r>
          <w:rPr>
            <w:noProof/>
          </w:rPr>
          <w:drawing>
            <wp:inline distT="0" distB="0" distL="0" distR="0" wp14:anchorId="302AD4DE" wp14:editId="7445FF1E">
              <wp:extent cx="6858000" cy="5324931"/>
              <wp:effectExtent l="0" t="0" r="0" b="0"/>
              <wp:docPr id="170" name="Picture 170" descr="C:\Users\n0262988\AppData\Local\Microsoft\Windows\Temporary Internet Files\Content.Word\FormModule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n0262988\AppData\Local\Microsoft\Windows\Temporary Internet Files\Content.Word\FormModuleHome.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6858000" cy="5324931"/>
                      </a:xfrm>
                      <a:prstGeom prst="rect">
                        <a:avLst/>
                      </a:prstGeom>
                      <a:noFill/>
                      <a:ln>
                        <a:noFill/>
                      </a:ln>
                    </pic:spPr>
                  </pic:pic>
                </a:graphicData>
              </a:graphic>
            </wp:inline>
          </w:drawing>
        </w:r>
      </w:ins>
    </w:p>
    <w:p w14:paraId="5D18C7D6" w14:textId="4CC934D2" w:rsidR="00CC2472" w:rsidRDefault="00CC2472" w:rsidP="00CC2472">
      <w:pPr>
        <w:rPr>
          <w:ins w:id="53862" w:author="Ramasubramani, Hariharan" w:date="2015-07-22T15:24:00Z"/>
          <w:rFonts w:cstheme="minorHAnsi"/>
          <w:color w:val="000000" w:themeColor="text1"/>
        </w:rPr>
      </w:pPr>
      <w:ins w:id="53863" w:author="Ramasubramani, Hariharan" w:date="2015-07-22T15:24:00Z">
        <w:r>
          <w:rPr>
            <w:rFonts w:cstheme="minorHAnsi"/>
            <w:color w:val="000000" w:themeColor="text1"/>
          </w:rPr>
          <w:t xml:space="preserve">                        Fig - 5.a Forms Module Home/Create Forms Module</w:t>
        </w:r>
      </w:ins>
      <w:ins w:id="53864" w:author="Ramasubramani, Hariharan" w:date="2015-08-18T13:10:00Z">
        <w:r w:rsidR="00A73469">
          <w:rPr>
            <w:rFonts w:cstheme="minorHAnsi"/>
            <w:color w:val="000000" w:themeColor="text1"/>
          </w:rPr>
          <w:t xml:space="preserve"> Entry</w:t>
        </w:r>
      </w:ins>
    </w:p>
    <w:p w14:paraId="5BAD4AE4" w14:textId="77777777" w:rsidR="00CC2472" w:rsidRDefault="00CC2472" w:rsidP="00CC2472">
      <w:pPr>
        <w:rPr>
          <w:ins w:id="53865" w:author="Ramasubramani, Hariharan" w:date="2015-07-22T15:27:00Z"/>
          <w:rFonts w:cstheme="minorHAnsi"/>
          <w:color w:val="000000" w:themeColor="text1"/>
        </w:rPr>
      </w:pPr>
    </w:p>
    <w:p w14:paraId="3CE69EBC" w14:textId="5DFC4171" w:rsidR="00CC2472" w:rsidRDefault="00CC2472">
      <w:pPr>
        <w:pStyle w:val="Heading2"/>
        <w:numPr>
          <w:ilvl w:val="1"/>
          <w:numId w:val="127"/>
        </w:numPr>
        <w:rPr>
          <w:ins w:id="53866" w:author="Ramasubramani, Hariharan" w:date="2015-07-22T15:27:00Z"/>
        </w:rPr>
        <w:pPrChange w:id="53867" w:author="Ramasubramani, Hariharan" w:date="2015-07-27T18:49:00Z">
          <w:pPr>
            <w:pStyle w:val="Heading2"/>
            <w:numPr>
              <w:ilvl w:val="1"/>
              <w:numId w:val="124"/>
            </w:numPr>
            <w:tabs>
              <w:tab w:val="num" w:pos="1170"/>
            </w:tabs>
            <w:ind w:left="619" w:hanging="619"/>
          </w:pPr>
        </w:pPrChange>
      </w:pPr>
      <w:ins w:id="53868" w:author="Ramasubramani, Hariharan" w:date="2015-07-22T15:27:00Z">
        <w:r>
          <w:rPr>
            <w:rFonts w:cstheme="minorHAnsi"/>
            <w:color w:val="000000" w:themeColor="text1"/>
          </w:rPr>
          <w:t xml:space="preserve"> </w:t>
        </w:r>
      </w:ins>
      <w:bookmarkStart w:id="53869" w:name="_Toc427858186"/>
      <w:ins w:id="53870" w:author="Ramasubramani, Hariharan" w:date="2015-07-22T15:28:00Z">
        <w:r>
          <w:t>Create</w:t>
        </w:r>
      </w:ins>
      <w:ins w:id="53871" w:author="Ramasubramani, Hariharan" w:date="2015-07-22T15:27:00Z">
        <w:r>
          <w:t xml:space="preserve"> Forms Module</w:t>
        </w:r>
      </w:ins>
      <w:ins w:id="53872" w:author="Ramasubramani, Hariharan" w:date="2015-08-18T13:11:00Z">
        <w:r w:rsidR="00A73469">
          <w:t xml:space="preserve"> Entry</w:t>
        </w:r>
      </w:ins>
      <w:bookmarkEnd w:id="53869"/>
    </w:p>
    <w:p w14:paraId="323BE6D6" w14:textId="069932A7" w:rsidR="00CC2472" w:rsidRDefault="00CC2472" w:rsidP="00CC2472">
      <w:pPr>
        <w:pStyle w:val="ListParagraph"/>
        <w:numPr>
          <w:ilvl w:val="2"/>
          <w:numId w:val="123"/>
        </w:numPr>
        <w:overflowPunct w:val="0"/>
        <w:autoSpaceDE w:val="0"/>
        <w:autoSpaceDN w:val="0"/>
        <w:spacing w:after="60"/>
        <w:textAlignment w:val="baseline"/>
        <w:rPr>
          <w:ins w:id="53873" w:author="Ramasubramani, Hariharan" w:date="2015-07-22T15:24:00Z"/>
          <w:rFonts w:cstheme="minorHAnsi"/>
          <w:color w:val="000000" w:themeColor="text1"/>
        </w:rPr>
      </w:pPr>
      <w:ins w:id="53874" w:author="Ramasubramani, Hariharan" w:date="2015-07-22T15:24:00Z">
        <w:r w:rsidRPr="004D482D">
          <w:rPr>
            <w:rFonts w:cstheme="minorHAnsi"/>
            <w:color w:val="000000" w:themeColor="text1"/>
          </w:rPr>
          <w:t xml:space="preserve">Create Forms Module </w:t>
        </w:r>
      </w:ins>
      <w:ins w:id="53875" w:author="Ramasubramani, Hariharan" w:date="2015-08-18T13:12:00Z">
        <w:r w:rsidR="00A73469">
          <w:rPr>
            <w:rFonts w:cstheme="minorHAnsi"/>
            <w:color w:val="000000" w:themeColor="text1"/>
          </w:rPr>
          <w:t xml:space="preserve">Entry </w:t>
        </w:r>
      </w:ins>
      <w:ins w:id="53876" w:author="Ramasubramani, Hariharan" w:date="2015-07-22T15:24:00Z">
        <w:r w:rsidRPr="004D482D">
          <w:rPr>
            <w:rFonts w:cstheme="minorHAnsi"/>
            <w:color w:val="000000" w:themeColor="text1"/>
          </w:rPr>
          <w:t>Screen Functionality</w:t>
        </w:r>
      </w:ins>
    </w:p>
    <w:p w14:paraId="524A7F5B" w14:textId="70A2ED8A" w:rsidR="000960AD" w:rsidRDefault="000960AD" w:rsidP="000960AD">
      <w:pPr>
        <w:pStyle w:val="ListParagraph"/>
        <w:numPr>
          <w:ilvl w:val="3"/>
          <w:numId w:val="123"/>
        </w:numPr>
        <w:overflowPunct w:val="0"/>
        <w:autoSpaceDE w:val="0"/>
        <w:autoSpaceDN w:val="0"/>
        <w:spacing w:after="60"/>
        <w:textAlignment w:val="baseline"/>
        <w:rPr>
          <w:ins w:id="53877" w:author="Ramasubramani, Hariharan" w:date="2015-07-22T16:27:00Z"/>
          <w:rFonts w:cstheme="minorHAnsi"/>
          <w:color w:val="000000" w:themeColor="text1"/>
        </w:rPr>
      </w:pPr>
      <w:ins w:id="53878" w:author="Ramasubramani, Hariharan" w:date="2015-07-22T16:27:00Z">
        <w:r>
          <w:rPr>
            <w:rFonts w:cstheme="minorHAnsi"/>
            <w:color w:val="000000" w:themeColor="text1"/>
          </w:rPr>
          <w:t xml:space="preserve">Clicking Add button after selecting </w:t>
        </w:r>
      </w:ins>
      <w:proofErr w:type="spellStart"/>
      <w:ins w:id="53879" w:author="Ramasubramani, Hariharan" w:date="2015-08-20T11:35:00Z">
        <w:r w:rsidR="00B340F8">
          <w:rPr>
            <w:rFonts w:cstheme="minorHAnsi"/>
            <w:color w:val="000000" w:themeColor="text1"/>
          </w:rPr>
          <w:t>code_abbrv_state</w:t>
        </w:r>
      </w:ins>
      <w:proofErr w:type="spellEnd"/>
      <w:ins w:id="53880" w:author="Ramasubramani, Hariharan" w:date="2015-07-22T16:27:00Z">
        <w:r>
          <w:rPr>
            <w:rFonts w:cstheme="minorHAnsi"/>
            <w:color w:val="000000" w:themeColor="text1"/>
          </w:rPr>
          <w:t xml:space="preserve">(s), </w:t>
        </w:r>
      </w:ins>
      <w:proofErr w:type="spellStart"/>
      <w:ins w:id="53881" w:author="Ramasubramani, Hariharan" w:date="2015-08-20T11:36:00Z">
        <w:r w:rsidR="00B340F8">
          <w:rPr>
            <w:rFonts w:cstheme="minorHAnsi"/>
            <w:color w:val="000000" w:themeColor="text1"/>
          </w:rPr>
          <w:t>num_id_chnl</w:t>
        </w:r>
      </w:ins>
      <w:proofErr w:type="spellEnd"/>
      <w:ins w:id="53882" w:author="Ramasubramani, Hariharan" w:date="2015-07-22T16:27:00Z">
        <w:r>
          <w:rPr>
            <w:rFonts w:cstheme="minorHAnsi"/>
            <w:color w:val="000000" w:themeColor="text1"/>
          </w:rPr>
          <w:t xml:space="preserve">(s), </w:t>
        </w:r>
      </w:ins>
      <w:proofErr w:type="spellStart"/>
      <w:ins w:id="53883" w:author="Ramasubramani, Hariharan" w:date="2015-08-20T11:36:00Z">
        <w:r w:rsidR="00B340F8">
          <w:rPr>
            <w:rFonts w:cstheme="minorHAnsi"/>
            <w:color w:val="000000" w:themeColor="text1"/>
          </w:rPr>
          <w:t>code_prod</w:t>
        </w:r>
      </w:ins>
      <w:proofErr w:type="spellEnd"/>
      <w:ins w:id="53884" w:author="Ramasubramani, Hariharan" w:date="2015-07-22T16:27:00Z">
        <w:r>
          <w:rPr>
            <w:rFonts w:cstheme="minorHAnsi"/>
            <w:color w:val="000000" w:themeColor="text1"/>
          </w:rPr>
          <w:t xml:space="preserve">(s) and other Rules section values shall add variation to </w:t>
        </w:r>
      </w:ins>
      <w:proofErr w:type="spellStart"/>
      <w:ins w:id="53885" w:author="Ramasubramani, Hariharan" w:date="2015-08-20T11:36:00Z">
        <w:r w:rsidR="00B340F8">
          <w:rPr>
            <w:rFonts w:cstheme="minorHAnsi"/>
            <w:color w:val="000000" w:themeColor="text1"/>
          </w:rPr>
          <w:t>pr_plan_st_req</w:t>
        </w:r>
      </w:ins>
      <w:proofErr w:type="spellEnd"/>
      <w:ins w:id="53886" w:author="Ramasubramani, Hariharan" w:date="2015-07-22T16:27:00Z">
        <w:r>
          <w:rPr>
            <w:rFonts w:cstheme="minorHAnsi"/>
            <w:color w:val="000000" w:themeColor="text1"/>
          </w:rPr>
          <w:t>.  User shall select multiple State, Product and Channel combinations with other values, but the table above represent them with single State, Product and Channel variation per row.  Adding 2 States, 2 Products and 2 Channels represent 6 rows in the table.</w:t>
        </w:r>
      </w:ins>
    </w:p>
    <w:p w14:paraId="0F04AB11" w14:textId="371F835A" w:rsidR="000960AD" w:rsidRPr="00085C99" w:rsidRDefault="000960AD" w:rsidP="005C20D0">
      <w:pPr>
        <w:pStyle w:val="ListParagraph"/>
        <w:numPr>
          <w:ilvl w:val="3"/>
          <w:numId w:val="123"/>
        </w:numPr>
        <w:overflowPunct w:val="0"/>
        <w:autoSpaceDE w:val="0"/>
        <w:autoSpaceDN w:val="0"/>
        <w:spacing w:after="60"/>
        <w:textAlignment w:val="baseline"/>
        <w:rPr>
          <w:ins w:id="53887" w:author="Ramasubramani, Hariharan" w:date="2015-07-22T16:27:00Z"/>
          <w:rFonts w:cstheme="minorHAnsi"/>
          <w:color w:val="000000" w:themeColor="text1"/>
        </w:rPr>
      </w:pPr>
      <w:ins w:id="53888" w:author="Ramasubramani, Hariharan" w:date="2015-07-22T16:27:00Z">
        <w:r w:rsidRPr="00085C99">
          <w:rPr>
            <w:rFonts w:cstheme="minorHAnsi"/>
            <w:color w:val="000000" w:themeColor="text1"/>
          </w:rPr>
          <w:t xml:space="preserve">Clicking Add button shall </w:t>
        </w:r>
      </w:ins>
      <w:ins w:id="53889" w:author="Ramasubramani, Hariharan" w:date="2015-08-20T11:37:00Z">
        <w:r w:rsidR="00B340F8">
          <w:rPr>
            <w:rFonts w:cstheme="minorHAnsi"/>
            <w:color w:val="000000" w:themeColor="text1"/>
          </w:rPr>
          <w:t>populate</w:t>
        </w:r>
      </w:ins>
      <w:ins w:id="53890" w:author="Ramasubramani, Hariharan" w:date="2015-07-22T16:27:00Z">
        <w:r w:rsidRPr="00085C99">
          <w:rPr>
            <w:rFonts w:cstheme="minorHAnsi"/>
            <w:color w:val="000000" w:themeColor="text1"/>
          </w:rPr>
          <w:t xml:space="preserve"> variation(s) to the last row of the table after validation.</w:t>
        </w:r>
      </w:ins>
      <w:ins w:id="53891" w:author="Ramasubramani, Hariharan" w:date="2015-08-20T14:23:00Z">
        <w:r w:rsidR="005C20D0">
          <w:rPr>
            <w:rFonts w:cstheme="minorHAnsi"/>
            <w:color w:val="000000" w:themeColor="text1"/>
          </w:rPr>
          <w:t xml:space="preserve"> </w:t>
        </w:r>
        <w:r w:rsidR="005C20D0" w:rsidRPr="005C20D0">
          <w:rPr>
            <w:rFonts w:cstheme="minorHAnsi"/>
            <w:color w:val="000000" w:themeColor="text1"/>
          </w:rPr>
          <w:t>Clicking save button shall save the changes permanent in database.</w:t>
        </w:r>
      </w:ins>
    </w:p>
    <w:p w14:paraId="23FA24E3" w14:textId="485FEFAC" w:rsidR="00B340F8" w:rsidRDefault="000960AD" w:rsidP="000960AD">
      <w:pPr>
        <w:pStyle w:val="ListParagraph"/>
        <w:numPr>
          <w:ilvl w:val="3"/>
          <w:numId w:val="123"/>
        </w:numPr>
        <w:overflowPunct w:val="0"/>
        <w:autoSpaceDE w:val="0"/>
        <w:autoSpaceDN w:val="0"/>
        <w:spacing w:after="60"/>
        <w:textAlignment w:val="baseline"/>
        <w:rPr>
          <w:ins w:id="53892" w:author="Ramasubramani, Hariharan" w:date="2015-08-20T11:38:00Z"/>
          <w:rFonts w:cstheme="minorHAnsi"/>
          <w:color w:val="000000" w:themeColor="text1"/>
        </w:rPr>
      </w:pPr>
      <w:ins w:id="53893" w:author="Ramasubramani, Hariharan" w:date="2015-07-22T16:27:00Z">
        <w:r>
          <w:rPr>
            <w:rFonts w:cstheme="minorHAnsi"/>
            <w:color w:val="000000" w:themeColor="text1"/>
          </w:rPr>
          <w:t xml:space="preserve">Clicking </w:t>
        </w:r>
        <w:r w:rsidRPr="008D1DF5">
          <w:rPr>
            <w:rFonts w:cstheme="minorHAnsi"/>
            <w:color w:val="000000" w:themeColor="text1"/>
          </w:rPr>
          <w:t xml:space="preserve">Edit link in table shall bring the variation (State/Product/Channel) to </w:t>
        </w:r>
      </w:ins>
      <w:proofErr w:type="spellStart"/>
      <w:ins w:id="53894" w:author="Ramasubramani, Hariharan" w:date="2015-08-20T11:44:00Z">
        <w:r w:rsidR="00B340F8">
          <w:rPr>
            <w:rFonts w:cstheme="minorHAnsi"/>
            <w:color w:val="000000" w:themeColor="text1"/>
          </w:rPr>
          <w:t>pr_plan_st_req</w:t>
        </w:r>
      </w:ins>
      <w:proofErr w:type="spellEnd"/>
      <w:ins w:id="53895" w:author="Ramasubramani, Hariharan" w:date="2015-07-22T16:27:00Z">
        <w:r w:rsidRPr="008D1DF5">
          <w:rPr>
            <w:rFonts w:cstheme="minorHAnsi"/>
            <w:color w:val="000000" w:themeColor="text1"/>
          </w:rPr>
          <w:t xml:space="preserve"> section for any changes</w:t>
        </w:r>
      </w:ins>
      <w:ins w:id="53896" w:author="Ramasubramani, Hariharan" w:date="2015-08-20T11:37:00Z">
        <w:r w:rsidR="00B340F8">
          <w:rPr>
            <w:rFonts w:cstheme="minorHAnsi"/>
            <w:color w:val="000000" w:themeColor="text1"/>
          </w:rPr>
          <w:t>.</w:t>
        </w:r>
      </w:ins>
      <w:ins w:id="53897" w:author="Ramasubramani, Hariharan" w:date="2015-07-22T16:27:00Z">
        <w:r w:rsidRPr="008D1DF5">
          <w:rPr>
            <w:rFonts w:cstheme="minorHAnsi"/>
            <w:color w:val="000000" w:themeColor="text1"/>
          </w:rPr>
          <w:t xml:space="preserve"> </w:t>
        </w:r>
      </w:ins>
      <w:ins w:id="53898" w:author="Ramasubramani, Hariharan" w:date="2015-08-20T11:37:00Z">
        <w:r w:rsidR="00B340F8">
          <w:rPr>
            <w:rFonts w:cstheme="minorHAnsi"/>
            <w:color w:val="000000" w:themeColor="text1"/>
          </w:rPr>
          <w:t>This shall</w:t>
        </w:r>
      </w:ins>
      <w:ins w:id="53899" w:author="Ramasubramani, Hariharan" w:date="2015-07-22T16:27:00Z">
        <w:r w:rsidRPr="008D1DF5">
          <w:rPr>
            <w:rFonts w:cstheme="minorHAnsi"/>
            <w:color w:val="000000" w:themeColor="text1"/>
          </w:rPr>
          <w:t xml:space="preserve"> discard any previous values in </w:t>
        </w:r>
      </w:ins>
      <w:proofErr w:type="spellStart"/>
      <w:ins w:id="53900" w:author="Ramasubramani, Hariharan" w:date="2015-08-20T11:44:00Z">
        <w:r w:rsidR="00B340F8">
          <w:rPr>
            <w:rFonts w:cstheme="minorHAnsi"/>
            <w:color w:val="000000" w:themeColor="text1"/>
          </w:rPr>
          <w:t>pr_plan_st_req</w:t>
        </w:r>
        <w:proofErr w:type="spellEnd"/>
        <w:r w:rsidR="00B340F8" w:rsidRPr="008D1DF5">
          <w:rPr>
            <w:rFonts w:cstheme="minorHAnsi"/>
            <w:color w:val="000000" w:themeColor="text1"/>
          </w:rPr>
          <w:t xml:space="preserve"> </w:t>
        </w:r>
      </w:ins>
      <w:ins w:id="53901" w:author="Ramasubramani, Hariharan" w:date="2015-07-22T16:27:00Z">
        <w:r w:rsidRPr="008D1DF5">
          <w:rPr>
            <w:rFonts w:cstheme="minorHAnsi"/>
            <w:color w:val="000000" w:themeColor="text1"/>
          </w:rPr>
          <w:t xml:space="preserve">section. </w:t>
        </w:r>
      </w:ins>
    </w:p>
    <w:p w14:paraId="412358F5" w14:textId="36FB3685" w:rsidR="000960AD" w:rsidRDefault="00B340F8" w:rsidP="00B340F8">
      <w:pPr>
        <w:pStyle w:val="ListParagraph"/>
        <w:numPr>
          <w:ilvl w:val="3"/>
          <w:numId w:val="123"/>
        </w:numPr>
        <w:overflowPunct w:val="0"/>
        <w:autoSpaceDE w:val="0"/>
        <w:autoSpaceDN w:val="0"/>
        <w:spacing w:after="60"/>
        <w:textAlignment w:val="baseline"/>
        <w:rPr>
          <w:ins w:id="53902" w:author="Ramasubramani, Hariharan" w:date="2015-07-22T16:27:00Z"/>
          <w:rFonts w:cstheme="minorHAnsi"/>
          <w:color w:val="000000" w:themeColor="text1"/>
        </w:rPr>
      </w:pPr>
      <w:ins w:id="53903" w:author="Ramasubramani, Hariharan" w:date="2015-08-20T11:38:00Z">
        <w:r>
          <w:rPr>
            <w:rFonts w:cstheme="minorHAnsi"/>
            <w:color w:val="000000" w:themeColor="text1"/>
          </w:rPr>
          <w:t xml:space="preserve">Clicking </w:t>
        </w:r>
      </w:ins>
      <w:ins w:id="53904" w:author="Ramasubramani, Hariharan" w:date="2015-07-22T16:27:00Z">
        <w:r w:rsidR="000960AD" w:rsidRPr="008D1DF5">
          <w:rPr>
            <w:rFonts w:cstheme="minorHAnsi"/>
            <w:color w:val="000000" w:themeColor="text1"/>
          </w:rPr>
          <w:t xml:space="preserve">Edit link </w:t>
        </w:r>
      </w:ins>
      <w:ins w:id="53905" w:author="Ramasubramani, Hariharan" w:date="2015-08-20T11:45:00Z">
        <w:r w:rsidRPr="00B340F8">
          <w:rPr>
            <w:rFonts w:cstheme="minorHAnsi"/>
            <w:color w:val="000000" w:themeColor="text1"/>
          </w:rPr>
          <w:t xml:space="preserve">in the table shall disable the Edit link to avoid multiple clicks on the same Edit link.  Clicking on Add/Reset button after making any changes to variation in </w:t>
        </w:r>
        <w:proofErr w:type="spellStart"/>
        <w:r>
          <w:rPr>
            <w:rFonts w:cstheme="minorHAnsi"/>
            <w:color w:val="000000" w:themeColor="text1"/>
          </w:rPr>
          <w:t>pr_plan_st_req</w:t>
        </w:r>
        <w:proofErr w:type="spellEnd"/>
        <w:r w:rsidRPr="00B340F8">
          <w:rPr>
            <w:rFonts w:cstheme="minorHAnsi"/>
            <w:color w:val="000000" w:themeColor="text1"/>
          </w:rPr>
          <w:t xml:space="preserve"> section shall enable the Edit link.</w:t>
        </w:r>
      </w:ins>
    </w:p>
    <w:p w14:paraId="0418882C" w14:textId="2DC1CF97" w:rsidR="000960AD" w:rsidRDefault="000960AD" w:rsidP="000960AD">
      <w:pPr>
        <w:pStyle w:val="ListParagraph"/>
        <w:numPr>
          <w:ilvl w:val="3"/>
          <w:numId w:val="123"/>
        </w:numPr>
        <w:overflowPunct w:val="0"/>
        <w:autoSpaceDE w:val="0"/>
        <w:autoSpaceDN w:val="0"/>
        <w:spacing w:after="60"/>
        <w:textAlignment w:val="baseline"/>
        <w:rPr>
          <w:ins w:id="53906" w:author="Ramasubramani, Hariharan" w:date="2015-07-22T16:27:00Z"/>
          <w:rFonts w:cstheme="minorHAnsi"/>
          <w:color w:val="000000" w:themeColor="text1"/>
        </w:rPr>
      </w:pPr>
      <w:ins w:id="53907" w:author="Ramasubramani, Hariharan" w:date="2015-07-22T16:27:00Z">
        <w:r w:rsidRPr="008D1DF5">
          <w:rPr>
            <w:rFonts w:cstheme="minorHAnsi"/>
            <w:color w:val="000000" w:themeColor="text1"/>
          </w:rPr>
          <w:t xml:space="preserve">Clicking Remove link in table remove any invalid variation (State/Product/Channel) entered by user for </w:t>
        </w:r>
      </w:ins>
      <w:proofErr w:type="spellStart"/>
      <w:ins w:id="53908" w:author="Ramasubramani, Hariharan" w:date="2015-08-20T11:45:00Z">
        <w:r w:rsidR="00B340F8">
          <w:rPr>
            <w:rFonts w:cstheme="minorHAnsi"/>
            <w:color w:val="000000" w:themeColor="text1"/>
          </w:rPr>
          <w:t>pr_plan_st_req</w:t>
        </w:r>
        <w:proofErr w:type="spellEnd"/>
        <w:r w:rsidR="00B340F8" w:rsidRPr="008D1DF5">
          <w:rPr>
            <w:rFonts w:cstheme="minorHAnsi"/>
            <w:color w:val="000000" w:themeColor="text1"/>
          </w:rPr>
          <w:t xml:space="preserve"> </w:t>
        </w:r>
      </w:ins>
      <w:ins w:id="53909" w:author="Ramasubramani, Hariharan" w:date="2015-07-22T16:27:00Z">
        <w:r w:rsidRPr="008D1DF5">
          <w:rPr>
            <w:rFonts w:cstheme="minorHAnsi"/>
            <w:color w:val="000000" w:themeColor="text1"/>
          </w:rPr>
          <w:t xml:space="preserve">before save.  </w:t>
        </w:r>
      </w:ins>
    </w:p>
    <w:p w14:paraId="3C2CB94E" w14:textId="77777777" w:rsidR="000960AD" w:rsidRDefault="000960AD" w:rsidP="000960AD">
      <w:pPr>
        <w:pStyle w:val="ListParagraph"/>
        <w:numPr>
          <w:ilvl w:val="3"/>
          <w:numId w:val="123"/>
        </w:numPr>
        <w:overflowPunct w:val="0"/>
        <w:autoSpaceDE w:val="0"/>
        <w:autoSpaceDN w:val="0"/>
        <w:spacing w:after="60"/>
        <w:textAlignment w:val="baseline"/>
        <w:rPr>
          <w:ins w:id="53910" w:author="Ramasubramani, Hariharan" w:date="2015-07-22T16:27:00Z"/>
          <w:rFonts w:cstheme="minorHAnsi"/>
          <w:color w:val="000000" w:themeColor="text1"/>
        </w:rPr>
      </w:pPr>
      <w:ins w:id="53911" w:author="Ramasubramani, Hariharan" w:date="2015-07-22T16:27:00Z">
        <w:r w:rsidRPr="008D1DF5">
          <w:rPr>
            <w:rFonts w:cstheme="minorHAnsi"/>
            <w:color w:val="000000" w:themeColor="text1"/>
          </w:rPr>
          <w:t>Clicking States drop down allows the user to select multiple states.  The total list of states should be 51 US states, including Washington DC.</w:t>
        </w:r>
      </w:ins>
    </w:p>
    <w:p w14:paraId="1ACDBD74" w14:textId="1BAFD54E" w:rsidR="000960AD" w:rsidRDefault="00393942" w:rsidP="00393942">
      <w:pPr>
        <w:pStyle w:val="ListParagraph"/>
        <w:numPr>
          <w:ilvl w:val="3"/>
          <w:numId w:val="123"/>
        </w:numPr>
        <w:overflowPunct w:val="0"/>
        <w:autoSpaceDE w:val="0"/>
        <w:autoSpaceDN w:val="0"/>
        <w:spacing w:after="60"/>
        <w:textAlignment w:val="baseline"/>
        <w:rPr>
          <w:ins w:id="53912" w:author="Ramasubramani, Hariharan" w:date="2015-07-22T16:27:00Z"/>
          <w:rFonts w:cstheme="minorHAnsi"/>
          <w:color w:val="000000" w:themeColor="text1"/>
        </w:rPr>
      </w:pPr>
      <w:ins w:id="53913" w:author="Ramasubramani, Hariharan" w:date="2015-08-20T11:53:00Z">
        <w:r w:rsidRPr="00393942">
          <w:rPr>
            <w:rFonts w:cstheme="minorHAnsi"/>
            <w:color w:val="000000" w:themeColor="text1"/>
          </w:rPr>
          <w:t>If any validation fails, the error shall be displayed as noted in section 1.1.1.1.</w:t>
        </w:r>
      </w:ins>
    </w:p>
    <w:p w14:paraId="61E9D5FE" w14:textId="77777777" w:rsidR="000960AD" w:rsidRDefault="000960AD" w:rsidP="000960AD">
      <w:pPr>
        <w:pStyle w:val="ListParagraph"/>
        <w:numPr>
          <w:ilvl w:val="3"/>
          <w:numId w:val="123"/>
        </w:numPr>
        <w:overflowPunct w:val="0"/>
        <w:autoSpaceDE w:val="0"/>
        <w:autoSpaceDN w:val="0"/>
        <w:spacing w:after="60"/>
        <w:textAlignment w:val="baseline"/>
        <w:rPr>
          <w:ins w:id="53914" w:author="Ramasubramani, Hariharan" w:date="2015-07-22T16:27:00Z"/>
          <w:rFonts w:cstheme="minorHAnsi"/>
          <w:color w:val="000000" w:themeColor="text1"/>
        </w:rPr>
      </w:pPr>
      <w:ins w:id="53915" w:author="Ramasubramani, Hariharan" w:date="2015-07-22T16:27:00Z">
        <w:r>
          <w:rPr>
            <w:rFonts w:cstheme="minorHAnsi"/>
            <w:color w:val="000000" w:themeColor="text1"/>
          </w:rPr>
          <w:t xml:space="preserve">Clicking </w:t>
        </w:r>
        <w:r w:rsidRPr="008D1DF5">
          <w:rPr>
            <w:rFonts w:cstheme="minorHAnsi"/>
            <w:color w:val="000000" w:themeColor="text1"/>
          </w:rPr>
          <w:t>Reset button shall clear and discard any partially entered values or variation selected.</w:t>
        </w:r>
      </w:ins>
    </w:p>
    <w:p w14:paraId="62C35CB8" w14:textId="7A7CBCB8" w:rsidR="000960AD" w:rsidRDefault="000960AD" w:rsidP="000960AD">
      <w:pPr>
        <w:pStyle w:val="ListParagraph"/>
        <w:numPr>
          <w:ilvl w:val="3"/>
          <w:numId w:val="123"/>
        </w:numPr>
        <w:overflowPunct w:val="0"/>
        <w:autoSpaceDE w:val="0"/>
        <w:autoSpaceDN w:val="0"/>
        <w:spacing w:after="60"/>
        <w:textAlignment w:val="baseline"/>
        <w:rPr>
          <w:ins w:id="53916" w:author="Ramasubramani, Hariharan" w:date="2015-07-22T16:27:00Z"/>
          <w:rFonts w:cstheme="minorHAnsi"/>
          <w:color w:val="000000" w:themeColor="text1"/>
        </w:rPr>
      </w:pPr>
      <w:ins w:id="53917" w:author="Ramasubramani, Hariharan" w:date="2015-07-22T16:27:00Z">
        <w:r>
          <w:rPr>
            <w:rFonts w:cstheme="minorHAnsi"/>
            <w:color w:val="000000" w:themeColor="text1"/>
          </w:rPr>
          <w:t xml:space="preserve">Checking Mark </w:t>
        </w:r>
        <w:proofErr w:type="gramStart"/>
        <w:r>
          <w:rPr>
            <w:rFonts w:cstheme="minorHAnsi"/>
            <w:color w:val="000000" w:themeColor="text1"/>
          </w:rPr>
          <w:t>For</w:t>
        </w:r>
        <w:proofErr w:type="gramEnd"/>
        <w:r>
          <w:rPr>
            <w:rFonts w:cstheme="minorHAnsi"/>
            <w:color w:val="000000" w:themeColor="text1"/>
          </w:rPr>
          <w:t xml:space="preserve"> Promotion checkbox at </w:t>
        </w:r>
      </w:ins>
      <w:proofErr w:type="spellStart"/>
      <w:ins w:id="53918" w:author="Ramasubramani, Hariharan" w:date="2015-08-20T12:04:00Z">
        <w:r w:rsidR="006025C9">
          <w:rPr>
            <w:rFonts w:cstheme="minorHAnsi"/>
            <w:color w:val="000000" w:themeColor="text1"/>
          </w:rPr>
          <w:t>pr_req</w:t>
        </w:r>
      </w:ins>
      <w:proofErr w:type="spellEnd"/>
      <w:ins w:id="53919" w:author="Ramasubramani, Hariharan" w:date="2015-07-22T16:27:00Z">
        <w:r>
          <w:rPr>
            <w:rFonts w:cstheme="minorHAnsi"/>
            <w:color w:val="000000" w:themeColor="text1"/>
          </w:rPr>
          <w:t xml:space="preserve"> section shall mark the </w:t>
        </w:r>
      </w:ins>
      <w:proofErr w:type="spellStart"/>
      <w:ins w:id="53920" w:author="Ramasubramani, Hariharan" w:date="2015-08-20T12:05:00Z">
        <w:r w:rsidR="006025C9">
          <w:rPr>
            <w:rFonts w:cstheme="minorHAnsi"/>
            <w:color w:val="000000" w:themeColor="text1"/>
          </w:rPr>
          <w:t>pr_req</w:t>
        </w:r>
        <w:proofErr w:type="spellEnd"/>
        <w:r w:rsidR="006025C9">
          <w:rPr>
            <w:rFonts w:cstheme="minorHAnsi"/>
            <w:color w:val="000000" w:themeColor="text1"/>
          </w:rPr>
          <w:t xml:space="preserve"> table values</w:t>
        </w:r>
      </w:ins>
      <w:ins w:id="53921" w:author="Ramasubramani, Hariharan" w:date="2015-07-22T16:27:00Z">
        <w:r>
          <w:rPr>
            <w:rFonts w:cstheme="minorHAnsi"/>
            <w:color w:val="000000" w:themeColor="text1"/>
          </w:rPr>
          <w:t xml:space="preserve"> for Promotion.</w:t>
        </w:r>
      </w:ins>
    </w:p>
    <w:p w14:paraId="7BC8EAD0" w14:textId="1E1B6DE8" w:rsidR="000960AD" w:rsidRDefault="000960AD" w:rsidP="000960AD">
      <w:pPr>
        <w:pStyle w:val="ListParagraph"/>
        <w:numPr>
          <w:ilvl w:val="3"/>
          <w:numId w:val="123"/>
        </w:numPr>
        <w:overflowPunct w:val="0"/>
        <w:autoSpaceDE w:val="0"/>
        <w:autoSpaceDN w:val="0"/>
        <w:spacing w:after="60"/>
        <w:textAlignment w:val="baseline"/>
        <w:rPr>
          <w:ins w:id="53922" w:author="Ramasubramani, Hariharan" w:date="2015-07-22T16:27:00Z"/>
          <w:rFonts w:cstheme="minorHAnsi"/>
          <w:color w:val="000000" w:themeColor="text1"/>
        </w:rPr>
      </w:pPr>
      <w:ins w:id="53923" w:author="Ramasubramani, Hariharan" w:date="2015-07-22T16:27:00Z">
        <w:r>
          <w:rPr>
            <w:rFonts w:cstheme="minorHAnsi"/>
            <w:color w:val="000000" w:themeColor="text1"/>
          </w:rPr>
          <w:t xml:space="preserve">Checking Mark </w:t>
        </w:r>
        <w:proofErr w:type="gramStart"/>
        <w:r>
          <w:rPr>
            <w:rFonts w:cstheme="minorHAnsi"/>
            <w:color w:val="000000" w:themeColor="text1"/>
          </w:rPr>
          <w:t>For</w:t>
        </w:r>
        <w:proofErr w:type="gramEnd"/>
        <w:r>
          <w:rPr>
            <w:rFonts w:cstheme="minorHAnsi"/>
            <w:color w:val="000000" w:themeColor="text1"/>
          </w:rPr>
          <w:t xml:space="preserve"> Promotion checkbox at </w:t>
        </w:r>
      </w:ins>
      <w:proofErr w:type="spellStart"/>
      <w:ins w:id="53924" w:author="Ramasubramani, Hariharan" w:date="2015-08-20T12:05:00Z">
        <w:r w:rsidR="006025C9">
          <w:rPr>
            <w:rFonts w:cstheme="minorHAnsi"/>
            <w:color w:val="000000" w:themeColor="text1"/>
          </w:rPr>
          <w:t>pr_plan_st_req</w:t>
        </w:r>
        <w:proofErr w:type="spellEnd"/>
        <w:r w:rsidR="006025C9">
          <w:rPr>
            <w:rFonts w:cstheme="minorHAnsi"/>
            <w:color w:val="000000" w:themeColor="text1"/>
          </w:rPr>
          <w:t xml:space="preserve"> section shall mark </w:t>
        </w:r>
        <w:proofErr w:type="spellStart"/>
        <w:r w:rsidR="006025C9">
          <w:rPr>
            <w:rFonts w:cstheme="minorHAnsi"/>
            <w:color w:val="000000" w:themeColor="text1"/>
          </w:rPr>
          <w:t>pr_plan_st_req</w:t>
        </w:r>
      </w:ins>
      <w:proofErr w:type="spellEnd"/>
      <w:ins w:id="53925" w:author="Ramasubramani, Hariharan" w:date="2015-07-22T16:27:00Z">
        <w:r>
          <w:rPr>
            <w:rFonts w:cstheme="minorHAnsi"/>
            <w:color w:val="000000" w:themeColor="text1"/>
          </w:rPr>
          <w:t xml:space="preserve"> table for Promotion. </w:t>
        </w:r>
      </w:ins>
    </w:p>
    <w:p w14:paraId="3F136128" w14:textId="22A0FAD2" w:rsidR="00CC2472" w:rsidRDefault="000960AD" w:rsidP="000960AD">
      <w:pPr>
        <w:pStyle w:val="ListParagraph"/>
        <w:numPr>
          <w:ilvl w:val="3"/>
          <w:numId w:val="123"/>
        </w:numPr>
        <w:overflowPunct w:val="0"/>
        <w:autoSpaceDE w:val="0"/>
        <w:autoSpaceDN w:val="0"/>
        <w:spacing w:after="60"/>
        <w:textAlignment w:val="baseline"/>
        <w:rPr>
          <w:ins w:id="53926" w:author="Ramasubramani, Hariharan" w:date="2015-07-22T15:24:00Z"/>
          <w:rFonts w:cstheme="minorHAnsi"/>
          <w:color w:val="000000" w:themeColor="text1"/>
        </w:rPr>
      </w:pPr>
      <w:ins w:id="53927" w:author="Ramasubramani, Hariharan" w:date="2015-07-22T16:27:00Z">
        <w:r w:rsidRPr="00085C99">
          <w:rPr>
            <w:rFonts w:cstheme="minorHAnsi"/>
            <w:color w:val="000000" w:themeColor="text1"/>
          </w:rPr>
          <w:t>Fields denoted with an ‘*’ are required</w:t>
        </w:r>
        <w:r>
          <w:rPr>
            <w:rFonts w:cstheme="minorHAnsi"/>
            <w:color w:val="000000" w:themeColor="text1"/>
          </w:rPr>
          <w:t>.</w:t>
        </w:r>
        <w:r>
          <w:rPr>
            <w:rFonts w:cstheme="minorHAnsi"/>
            <w:color w:val="000000" w:themeColor="text1"/>
          </w:rPr>
          <w:br/>
        </w:r>
      </w:ins>
    </w:p>
    <w:p w14:paraId="64655DD4" w14:textId="31676E22" w:rsidR="000960AD" w:rsidRDefault="00CC2472" w:rsidP="00CC2472">
      <w:pPr>
        <w:pStyle w:val="ListParagraph"/>
        <w:numPr>
          <w:ilvl w:val="2"/>
          <w:numId w:val="123"/>
        </w:numPr>
        <w:overflowPunct w:val="0"/>
        <w:autoSpaceDE w:val="0"/>
        <w:autoSpaceDN w:val="0"/>
        <w:spacing w:after="60"/>
        <w:textAlignment w:val="baseline"/>
        <w:rPr>
          <w:ins w:id="53928" w:author="Ramasubramani, Hariharan" w:date="2015-07-22T16:28:00Z"/>
          <w:rFonts w:cstheme="minorHAnsi"/>
          <w:color w:val="000000" w:themeColor="text1"/>
        </w:rPr>
      </w:pPr>
      <w:ins w:id="53929" w:author="Ramasubramani, Hariharan" w:date="2015-07-22T15:24:00Z">
        <w:r>
          <w:rPr>
            <w:rFonts w:cstheme="minorHAnsi"/>
            <w:color w:val="000000" w:themeColor="text1"/>
          </w:rPr>
          <w:t>Create Forms Module</w:t>
        </w:r>
      </w:ins>
      <w:ins w:id="53930" w:author="Ramasubramani, Hariharan" w:date="2015-08-18T13:11:00Z">
        <w:r w:rsidR="00A73469">
          <w:rPr>
            <w:rFonts w:cstheme="minorHAnsi"/>
            <w:color w:val="000000" w:themeColor="text1"/>
          </w:rPr>
          <w:t xml:space="preserve"> Entry</w:t>
        </w:r>
      </w:ins>
      <w:ins w:id="53931" w:author="Ramasubramani, Hariharan" w:date="2015-07-22T15:24:00Z">
        <w:r>
          <w:rPr>
            <w:rFonts w:cstheme="minorHAnsi"/>
            <w:color w:val="000000" w:themeColor="text1"/>
          </w:rPr>
          <w:t xml:space="preserve"> Screen Fields</w:t>
        </w:r>
      </w:ins>
      <w:ins w:id="53932" w:author="Ramasubramani, Hariharan" w:date="2015-07-22T16:28:00Z">
        <w:r w:rsidR="000960AD">
          <w:rPr>
            <w:rFonts w:cstheme="minorHAnsi"/>
            <w:color w:val="000000" w:themeColor="text1"/>
          </w:rPr>
          <w:br/>
        </w:r>
      </w:ins>
    </w:p>
    <w:tbl>
      <w:tblPr>
        <w:tblStyle w:val="TableGrid"/>
        <w:tblW w:w="6655" w:type="dxa"/>
        <w:jc w:val="center"/>
        <w:tblLayout w:type="fixed"/>
        <w:tblLook w:val="04A0" w:firstRow="1" w:lastRow="0" w:firstColumn="1" w:lastColumn="0" w:noHBand="0" w:noVBand="1"/>
        <w:tblPrChange w:id="53933" w:author="Ramasubramani, Hariharan" w:date="2015-07-22T17:00:00Z">
          <w:tblPr>
            <w:tblStyle w:val="TableGrid"/>
            <w:tblW w:w="4739" w:type="dxa"/>
            <w:jc w:val="center"/>
            <w:tblLayout w:type="fixed"/>
            <w:tblLook w:val="04A0" w:firstRow="1" w:lastRow="0" w:firstColumn="1" w:lastColumn="0" w:noHBand="0" w:noVBand="1"/>
          </w:tblPr>
        </w:tblPrChange>
      </w:tblPr>
      <w:tblGrid>
        <w:gridCol w:w="1750"/>
        <w:gridCol w:w="939"/>
        <w:gridCol w:w="3966"/>
        <w:tblGridChange w:id="53934">
          <w:tblGrid>
            <w:gridCol w:w="1750"/>
            <w:gridCol w:w="939"/>
            <w:gridCol w:w="2050"/>
            <w:gridCol w:w="1916"/>
          </w:tblGrid>
        </w:tblGridChange>
      </w:tblGrid>
      <w:tr w:rsidR="000960AD" w:rsidRPr="00C106B9" w14:paraId="7311ABFB" w14:textId="77777777" w:rsidTr="00E64234">
        <w:trPr>
          <w:cantSplit/>
          <w:trHeight w:val="152"/>
          <w:tblHeader/>
          <w:jc w:val="center"/>
          <w:ins w:id="53935" w:author="Ramasubramani, Hariharan" w:date="2015-07-22T16:28:00Z"/>
          <w:trPrChange w:id="53936" w:author="Ramasubramani, Hariharan" w:date="2015-07-22T17:00:00Z">
            <w:trPr>
              <w:gridAfter w:val="0"/>
              <w:cantSplit/>
              <w:trHeight w:val="152"/>
              <w:tblHeader/>
              <w:jc w:val="center"/>
            </w:trPr>
          </w:trPrChange>
        </w:trPr>
        <w:tc>
          <w:tcPr>
            <w:tcW w:w="17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Change w:id="53937" w:author="Ramasubramani, Hariharan" w:date="2015-07-22T17:00:00Z">
              <w:tcPr>
                <w:tcW w:w="17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tcPrChange>
          </w:tcPr>
          <w:p w14:paraId="1FCD85D4" w14:textId="77777777" w:rsidR="000960AD" w:rsidRPr="00C106B9" w:rsidRDefault="000960AD" w:rsidP="006B0E5A">
            <w:pPr>
              <w:spacing w:before="60"/>
              <w:ind w:left="-18" w:right="-75" w:firstLine="0"/>
              <w:rPr>
                <w:ins w:id="53938" w:author="Ramasubramani, Hariharan" w:date="2015-07-22T16:28:00Z"/>
                <w:rFonts w:cstheme="minorHAnsi"/>
                <w:b/>
                <w:color w:val="000000" w:themeColor="text1"/>
                <w:sz w:val="20"/>
              </w:rPr>
            </w:pPr>
            <w:ins w:id="53939" w:author="Ramasubramani, Hariharan" w:date="2015-07-22T16:28:00Z">
              <w:r>
                <w:rPr>
                  <w:rFonts w:cstheme="minorHAnsi"/>
                  <w:b/>
                  <w:color w:val="000000" w:themeColor="text1"/>
                  <w:sz w:val="20"/>
                </w:rPr>
                <w:t>Screen Label</w:t>
              </w:r>
            </w:ins>
          </w:p>
        </w:tc>
        <w:tc>
          <w:tcPr>
            <w:tcW w:w="939"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Change w:id="53940" w:author="Ramasubramani, Hariharan" w:date="2015-07-22T17:00:00Z">
              <w:tcPr>
                <w:tcW w:w="939"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tcPrChange>
          </w:tcPr>
          <w:p w14:paraId="2A93DA80" w14:textId="77777777" w:rsidR="000960AD" w:rsidRPr="00C106B9" w:rsidRDefault="000960AD" w:rsidP="006B0E5A">
            <w:pPr>
              <w:spacing w:before="60"/>
              <w:ind w:left="-69" w:right="-69" w:firstLine="0"/>
              <w:jc w:val="center"/>
              <w:rPr>
                <w:ins w:id="53941" w:author="Ramasubramani, Hariharan" w:date="2015-07-22T16:28:00Z"/>
                <w:rFonts w:cstheme="minorHAnsi"/>
                <w:b/>
                <w:color w:val="000000" w:themeColor="text1"/>
                <w:sz w:val="20"/>
              </w:rPr>
            </w:pPr>
            <w:ins w:id="53942" w:author="Ramasubramani, Hariharan" w:date="2015-07-22T16:28:00Z">
              <w:r w:rsidRPr="00C106B9">
                <w:rPr>
                  <w:rFonts w:cstheme="minorHAnsi"/>
                  <w:b/>
                  <w:color w:val="000000" w:themeColor="text1"/>
                  <w:sz w:val="20"/>
                </w:rPr>
                <w:t>Required</w:t>
              </w:r>
            </w:ins>
          </w:p>
        </w:tc>
        <w:tc>
          <w:tcPr>
            <w:tcW w:w="396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Change w:id="53943" w:author="Ramasubramani, Hariharan" w:date="2015-07-22T17:00:00Z">
              <w:tcPr>
                <w:tcW w:w="20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tcPrChange>
          </w:tcPr>
          <w:p w14:paraId="05323B18" w14:textId="77777777" w:rsidR="000960AD" w:rsidRPr="00C106B9" w:rsidRDefault="000960AD" w:rsidP="006B0E5A">
            <w:pPr>
              <w:spacing w:before="60"/>
              <w:ind w:left="-57" w:firstLine="0"/>
              <w:jc w:val="center"/>
              <w:rPr>
                <w:ins w:id="53944" w:author="Ramasubramani, Hariharan" w:date="2015-07-22T16:28:00Z"/>
                <w:rFonts w:cstheme="minorHAnsi"/>
                <w:b/>
                <w:color w:val="000000" w:themeColor="text1"/>
                <w:sz w:val="20"/>
              </w:rPr>
            </w:pPr>
            <w:ins w:id="53945" w:author="Ramasubramani, Hariharan" w:date="2015-07-22T16:28:00Z">
              <w:r>
                <w:rPr>
                  <w:rFonts w:cstheme="minorHAnsi"/>
                  <w:b/>
                  <w:color w:val="000000" w:themeColor="text1"/>
                  <w:sz w:val="20"/>
                </w:rPr>
                <w:t>Other Information</w:t>
              </w:r>
            </w:ins>
          </w:p>
        </w:tc>
      </w:tr>
      <w:tr w:rsidR="000960AD" w:rsidRPr="00C106B9" w14:paraId="101AE2A8" w14:textId="77777777" w:rsidTr="00E64234">
        <w:trPr>
          <w:cantSplit/>
          <w:trHeight w:val="314"/>
          <w:jc w:val="center"/>
          <w:ins w:id="53946" w:author="Ramasubramani, Hariharan" w:date="2015-07-22T16:28:00Z"/>
          <w:trPrChange w:id="53947" w:author="Ramasubramani, Hariharan" w:date="2015-07-22T17:00:00Z">
            <w:trPr>
              <w:gridAfter w:val="0"/>
              <w:cantSplit/>
              <w:trHeight w:val="314"/>
              <w:jc w:val="center"/>
            </w:trPr>
          </w:trPrChange>
        </w:trPr>
        <w:tc>
          <w:tcPr>
            <w:tcW w:w="1750" w:type="dxa"/>
            <w:tcBorders>
              <w:top w:val="single" w:sz="4" w:space="0" w:color="auto"/>
              <w:left w:val="single" w:sz="4" w:space="0" w:color="auto"/>
              <w:bottom w:val="single" w:sz="4" w:space="0" w:color="auto"/>
              <w:right w:val="single" w:sz="4" w:space="0" w:color="auto"/>
            </w:tcBorders>
            <w:tcPrChange w:id="53948" w:author="Ramasubramani, Hariharan" w:date="2015-07-22T17:00:00Z">
              <w:tcPr>
                <w:tcW w:w="1750" w:type="dxa"/>
                <w:tcBorders>
                  <w:top w:val="single" w:sz="4" w:space="0" w:color="auto"/>
                  <w:left w:val="single" w:sz="4" w:space="0" w:color="auto"/>
                  <w:bottom w:val="single" w:sz="4" w:space="0" w:color="auto"/>
                  <w:right w:val="single" w:sz="4" w:space="0" w:color="auto"/>
                </w:tcBorders>
              </w:tcPr>
            </w:tcPrChange>
          </w:tcPr>
          <w:p w14:paraId="07FFB918" w14:textId="7117C358" w:rsidR="000960AD" w:rsidRDefault="00543E54" w:rsidP="007557A7">
            <w:pPr>
              <w:ind w:left="-18" w:firstLine="0"/>
              <w:rPr>
                <w:ins w:id="53949" w:author="Ramasubramani, Hariharan" w:date="2015-07-22T16:28:00Z"/>
                <w:rFonts w:cstheme="minorHAnsi"/>
                <w:color w:val="000000" w:themeColor="text1"/>
              </w:rPr>
            </w:pPr>
            <w:proofErr w:type="spellStart"/>
            <w:ins w:id="53950" w:author="Ramasubramani, Hariharan" w:date="2015-08-19T15:12:00Z">
              <w:r>
                <w:rPr>
                  <w:rFonts w:cstheme="minorHAnsi"/>
                  <w:color w:val="000000" w:themeColor="text1"/>
                </w:rPr>
                <w:t>n</w:t>
              </w:r>
              <w:r w:rsidR="008B1426">
                <w:rPr>
                  <w:rFonts w:cstheme="minorHAnsi"/>
                  <w:color w:val="000000" w:themeColor="text1"/>
                </w:rPr>
                <w:t>um_reqre</w:t>
              </w:r>
            </w:ins>
            <w:proofErr w:type="spellEnd"/>
          </w:p>
        </w:tc>
        <w:tc>
          <w:tcPr>
            <w:tcW w:w="939" w:type="dxa"/>
            <w:tcBorders>
              <w:top w:val="single" w:sz="4" w:space="0" w:color="auto"/>
              <w:left w:val="single" w:sz="4" w:space="0" w:color="auto"/>
              <w:bottom w:val="single" w:sz="4" w:space="0" w:color="auto"/>
              <w:right w:val="single" w:sz="4" w:space="0" w:color="auto"/>
            </w:tcBorders>
            <w:tcPrChange w:id="53951" w:author="Ramasubramani, Hariharan" w:date="2015-07-22T17:00:00Z">
              <w:tcPr>
                <w:tcW w:w="939" w:type="dxa"/>
                <w:tcBorders>
                  <w:top w:val="single" w:sz="4" w:space="0" w:color="auto"/>
                  <w:left w:val="single" w:sz="4" w:space="0" w:color="auto"/>
                  <w:bottom w:val="single" w:sz="4" w:space="0" w:color="auto"/>
                  <w:right w:val="single" w:sz="4" w:space="0" w:color="auto"/>
                </w:tcBorders>
              </w:tcPr>
            </w:tcPrChange>
          </w:tcPr>
          <w:p w14:paraId="786C7966" w14:textId="4C2C8979" w:rsidR="000960AD" w:rsidRPr="00C106B9" w:rsidRDefault="000960AD">
            <w:pPr>
              <w:ind w:left="-57" w:firstLine="0"/>
              <w:jc w:val="center"/>
              <w:rPr>
                <w:ins w:id="53952" w:author="Ramasubramani, Hariharan" w:date="2015-07-22T16:28:00Z"/>
                <w:rFonts w:cstheme="minorHAnsi"/>
                <w:color w:val="000000" w:themeColor="text1"/>
              </w:rPr>
            </w:pPr>
            <w:ins w:id="53953" w:author="Ramasubramani, Hariharan" w:date="2015-07-22T16:28:00Z">
              <w:r>
                <w:rPr>
                  <w:rFonts w:cstheme="minorHAnsi"/>
                  <w:color w:val="000000" w:themeColor="text1"/>
                </w:rPr>
                <w:t xml:space="preserve">M </w:t>
              </w:r>
              <w:r w:rsidRPr="009B148C">
                <w:rPr>
                  <w:rFonts w:cstheme="minorHAnsi"/>
                  <w:rPrChange w:id="53954" w:author="Ramasubramani, Hariharan" w:date="2015-08-03T16:36:00Z">
                    <w:rPr>
                      <w:rFonts w:cstheme="minorHAnsi"/>
                      <w:color w:val="C00000"/>
                    </w:rPr>
                  </w:rPrChange>
                </w:rPr>
                <w:t>(CR 504)</w:t>
              </w:r>
            </w:ins>
          </w:p>
        </w:tc>
        <w:tc>
          <w:tcPr>
            <w:tcW w:w="3966" w:type="dxa"/>
            <w:tcBorders>
              <w:top w:val="single" w:sz="4" w:space="0" w:color="auto"/>
              <w:left w:val="single" w:sz="4" w:space="0" w:color="auto"/>
              <w:bottom w:val="single" w:sz="4" w:space="0" w:color="auto"/>
              <w:right w:val="single" w:sz="4" w:space="0" w:color="auto"/>
            </w:tcBorders>
            <w:tcPrChange w:id="53955" w:author="Ramasubramani, Hariharan" w:date="2015-07-22T17:00:00Z">
              <w:tcPr>
                <w:tcW w:w="2050" w:type="dxa"/>
                <w:tcBorders>
                  <w:top w:val="single" w:sz="4" w:space="0" w:color="auto"/>
                  <w:left w:val="single" w:sz="4" w:space="0" w:color="auto"/>
                  <w:bottom w:val="single" w:sz="4" w:space="0" w:color="auto"/>
                  <w:right w:val="single" w:sz="4" w:space="0" w:color="auto"/>
                </w:tcBorders>
              </w:tcPr>
            </w:tcPrChange>
          </w:tcPr>
          <w:p w14:paraId="747A3A48" w14:textId="3CA713EA" w:rsidR="000960AD" w:rsidRDefault="000960AD">
            <w:pPr>
              <w:ind w:firstLine="0"/>
              <w:rPr>
                <w:ins w:id="53956" w:author="Ramasubramani, Hariharan" w:date="2015-07-22T16:28:00Z"/>
                <w:rFonts w:cstheme="minorHAnsi"/>
                <w:color w:val="000000" w:themeColor="text1"/>
              </w:rPr>
            </w:pPr>
            <w:ins w:id="53957" w:author="Ramasubramani, Hariharan" w:date="2015-07-22T16:28:00Z">
              <w:r>
                <w:rPr>
                  <w:rFonts w:cstheme="minorHAnsi"/>
                  <w:color w:val="000000" w:themeColor="text1"/>
                </w:rPr>
                <w:t xml:space="preserve">Length: </w:t>
              </w:r>
            </w:ins>
            <w:ins w:id="53958" w:author="Ramasubramani, Hariharan" w:date="2015-07-22T16:37:00Z">
              <w:r w:rsidR="00B36444">
                <w:rPr>
                  <w:rFonts w:cstheme="minorHAnsi"/>
                  <w:color w:val="000000" w:themeColor="text1"/>
                </w:rPr>
                <w:t>20</w:t>
              </w:r>
            </w:ins>
            <w:ins w:id="53959" w:author="Ramasubramani, Hariharan" w:date="2015-07-22T16:28:00Z">
              <w:r>
                <w:rPr>
                  <w:rFonts w:cstheme="minorHAnsi"/>
                  <w:color w:val="000000" w:themeColor="text1"/>
                </w:rPr>
                <w:br/>
              </w:r>
            </w:ins>
            <w:ins w:id="53960" w:author="Ramasubramani, Hariharan" w:date="2015-08-03T11:32:00Z">
              <w:r w:rsidR="00CB367C">
                <w:rPr>
                  <w:rFonts w:cstheme="minorHAnsi"/>
                  <w:color w:val="000000" w:themeColor="text1"/>
                </w:rPr>
                <w:t>Field Type</w:t>
              </w:r>
            </w:ins>
            <w:ins w:id="53961" w:author="Ramasubramani, Hariharan" w:date="2015-07-22T16:31:00Z">
              <w:r>
                <w:rPr>
                  <w:rFonts w:cstheme="minorHAnsi"/>
                  <w:color w:val="000000" w:themeColor="text1"/>
                </w:rPr>
                <w:t xml:space="preserve"> </w:t>
              </w:r>
            </w:ins>
            <w:ins w:id="53962" w:author="Ramasubramani, Hariharan" w:date="2015-07-22T16:28:00Z">
              <w:r>
                <w:rPr>
                  <w:rFonts w:cstheme="minorHAnsi"/>
                  <w:color w:val="000000" w:themeColor="text1"/>
                </w:rPr>
                <w:t>: ANSC</w:t>
              </w:r>
            </w:ins>
          </w:p>
        </w:tc>
      </w:tr>
      <w:tr w:rsidR="000960AD" w:rsidRPr="00C106B9" w14:paraId="1E83F4C0" w14:textId="77777777" w:rsidTr="00E64234">
        <w:trPr>
          <w:cantSplit/>
          <w:trHeight w:val="314"/>
          <w:jc w:val="center"/>
          <w:ins w:id="53963" w:author="Ramasubramani, Hariharan" w:date="2015-07-22T16:28:00Z"/>
          <w:trPrChange w:id="53964" w:author="Ramasubramani, Hariharan" w:date="2015-07-22T17:00:00Z">
            <w:trPr>
              <w:gridAfter w:val="0"/>
              <w:cantSplit/>
              <w:trHeight w:val="314"/>
              <w:jc w:val="center"/>
            </w:trPr>
          </w:trPrChange>
        </w:trPr>
        <w:tc>
          <w:tcPr>
            <w:tcW w:w="1750" w:type="dxa"/>
            <w:tcBorders>
              <w:top w:val="single" w:sz="4" w:space="0" w:color="auto"/>
              <w:left w:val="single" w:sz="4" w:space="0" w:color="auto"/>
              <w:bottom w:val="single" w:sz="4" w:space="0" w:color="auto"/>
              <w:right w:val="single" w:sz="4" w:space="0" w:color="auto"/>
            </w:tcBorders>
            <w:tcPrChange w:id="53965" w:author="Ramasubramani, Hariharan" w:date="2015-07-22T17:00:00Z">
              <w:tcPr>
                <w:tcW w:w="1750" w:type="dxa"/>
                <w:tcBorders>
                  <w:top w:val="single" w:sz="4" w:space="0" w:color="auto"/>
                  <w:left w:val="single" w:sz="4" w:space="0" w:color="auto"/>
                  <w:bottom w:val="single" w:sz="4" w:space="0" w:color="auto"/>
                  <w:right w:val="single" w:sz="4" w:space="0" w:color="auto"/>
                </w:tcBorders>
              </w:tcPr>
            </w:tcPrChange>
          </w:tcPr>
          <w:p w14:paraId="7275FC4D" w14:textId="26EC1C0C" w:rsidR="000960AD" w:rsidRDefault="00543E54">
            <w:pPr>
              <w:ind w:left="-18" w:firstLine="0"/>
              <w:rPr>
                <w:ins w:id="53966" w:author="Ramasubramani, Hariharan" w:date="2015-07-22T16:28:00Z"/>
                <w:rFonts w:cstheme="minorHAnsi"/>
                <w:color w:val="000000" w:themeColor="text1"/>
              </w:rPr>
            </w:pPr>
            <w:proofErr w:type="spellStart"/>
            <w:ins w:id="53967" w:author="Ramasubramani, Hariharan" w:date="2015-08-19T15:12:00Z">
              <w:r>
                <w:rPr>
                  <w:rFonts w:cstheme="minorHAnsi"/>
                  <w:color w:val="000000" w:themeColor="text1"/>
                </w:rPr>
                <w:t>n</w:t>
              </w:r>
              <w:r w:rsidR="008B1426">
                <w:rPr>
                  <w:rFonts w:cstheme="minorHAnsi"/>
                  <w:color w:val="000000" w:themeColor="text1"/>
                </w:rPr>
                <w:t>ame_</w:t>
              </w:r>
            </w:ins>
            <w:ins w:id="53968" w:author="Ramasubramani, Hariharan" w:date="2015-08-19T15:13:00Z">
              <w:r w:rsidR="008B1426">
                <w:rPr>
                  <w:rFonts w:cstheme="minorHAnsi"/>
                  <w:color w:val="000000" w:themeColor="text1"/>
                </w:rPr>
                <w:t>reqre</w:t>
              </w:r>
            </w:ins>
            <w:proofErr w:type="spellEnd"/>
          </w:p>
        </w:tc>
        <w:tc>
          <w:tcPr>
            <w:tcW w:w="939" w:type="dxa"/>
            <w:tcBorders>
              <w:top w:val="single" w:sz="4" w:space="0" w:color="auto"/>
              <w:left w:val="single" w:sz="4" w:space="0" w:color="auto"/>
              <w:bottom w:val="single" w:sz="4" w:space="0" w:color="auto"/>
              <w:right w:val="single" w:sz="4" w:space="0" w:color="auto"/>
            </w:tcBorders>
            <w:tcPrChange w:id="53969" w:author="Ramasubramani, Hariharan" w:date="2015-07-22T17:00:00Z">
              <w:tcPr>
                <w:tcW w:w="939" w:type="dxa"/>
                <w:tcBorders>
                  <w:top w:val="single" w:sz="4" w:space="0" w:color="auto"/>
                  <w:left w:val="single" w:sz="4" w:space="0" w:color="auto"/>
                  <w:bottom w:val="single" w:sz="4" w:space="0" w:color="auto"/>
                  <w:right w:val="single" w:sz="4" w:space="0" w:color="auto"/>
                </w:tcBorders>
              </w:tcPr>
            </w:tcPrChange>
          </w:tcPr>
          <w:p w14:paraId="335D1BCC" w14:textId="58925E9A" w:rsidR="000960AD" w:rsidRDefault="00FA4DDF">
            <w:pPr>
              <w:ind w:left="-57" w:firstLine="0"/>
              <w:jc w:val="center"/>
              <w:rPr>
                <w:ins w:id="53970" w:author="Ramasubramani, Hariharan" w:date="2015-07-22T16:28:00Z"/>
                <w:rFonts w:cstheme="minorHAnsi"/>
                <w:color w:val="000000" w:themeColor="text1"/>
              </w:rPr>
            </w:pPr>
            <w:ins w:id="53971" w:author="Ramasubramani, Hariharan" w:date="2015-07-22T16:29:00Z">
              <w:r>
                <w:rPr>
                  <w:rFonts w:cstheme="minorHAnsi"/>
                  <w:color w:val="000000" w:themeColor="text1"/>
                </w:rPr>
                <w:t>M</w:t>
              </w:r>
            </w:ins>
          </w:p>
        </w:tc>
        <w:tc>
          <w:tcPr>
            <w:tcW w:w="3966" w:type="dxa"/>
            <w:tcBorders>
              <w:top w:val="single" w:sz="4" w:space="0" w:color="auto"/>
              <w:left w:val="single" w:sz="4" w:space="0" w:color="auto"/>
              <w:bottom w:val="single" w:sz="4" w:space="0" w:color="auto"/>
              <w:right w:val="single" w:sz="4" w:space="0" w:color="auto"/>
            </w:tcBorders>
            <w:tcPrChange w:id="53972" w:author="Ramasubramani, Hariharan" w:date="2015-07-22T17:00:00Z">
              <w:tcPr>
                <w:tcW w:w="2050" w:type="dxa"/>
                <w:tcBorders>
                  <w:top w:val="single" w:sz="4" w:space="0" w:color="auto"/>
                  <w:left w:val="single" w:sz="4" w:space="0" w:color="auto"/>
                  <w:bottom w:val="single" w:sz="4" w:space="0" w:color="auto"/>
                  <w:right w:val="single" w:sz="4" w:space="0" w:color="auto"/>
                </w:tcBorders>
              </w:tcPr>
            </w:tcPrChange>
          </w:tcPr>
          <w:p w14:paraId="16002479" w14:textId="3D63D85F" w:rsidR="009A2AFD" w:rsidRDefault="000960AD">
            <w:pPr>
              <w:ind w:firstLine="0"/>
              <w:rPr>
                <w:ins w:id="53973" w:author="Ramasubramani, Hariharan" w:date="2015-07-22T16:28:00Z"/>
                <w:rFonts w:cstheme="minorHAnsi"/>
                <w:color w:val="000000" w:themeColor="text1"/>
              </w:rPr>
            </w:pPr>
            <w:ins w:id="53974" w:author="Ramasubramani, Hariharan" w:date="2015-07-22T16:29:00Z">
              <w:r>
                <w:rPr>
                  <w:rFonts w:cstheme="minorHAnsi"/>
                  <w:color w:val="000000" w:themeColor="text1"/>
                </w:rPr>
                <w:t xml:space="preserve">Length : </w:t>
              </w:r>
            </w:ins>
            <w:ins w:id="53975" w:author="Ramasubramani, Hariharan" w:date="2015-07-22T16:37:00Z">
              <w:r w:rsidR="00B36444">
                <w:rPr>
                  <w:rFonts w:cstheme="minorHAnsi"/>
                  <w:color w:val="000000" w:themeColor="text1"/>
                </w:rPr>
                <w:t>60</w:t>
              </w:r>
            </w:ins>
            <w:ins w:id="53976" w:author="Ramasubramani, Hariharan" w:date="2015-07-22T16:29:00Z">
              <w:r>
                <w:rPr>
                  <w:rFonts w:cstheme="minorHAnsi"/>
                  <w:color w:val="000000" w:themeColor="text1"/>
                </w:rPr>
                <w:br/>
                <w:t>Field Type</w:t>
              </w:r>
            </w:ins>
            <w:ins w:id="53977" w:author="Ramasubramani, Hariharan" w:date="2015-07-22T16:31:00Z">
              <w:r>
                <w:rPr>
                  <w:rFonts w:cstheme="minorHAnsi"/>
                  <w:color w:val="000000" w:themeColor="text1"/>
                </w:rPr>
                <w:t xml:space="preserve"> </w:t>
              </w:r>
            </w:ins>
            <w:ins w:id="53978" w:author="Ramasubramani, Hariharan" w:date="2015-07-22T16:29:00Z">
              <w:r>
                <w:rPr>
                  <w:rFonts w:cstheme="minorHAnsi"/>
                  <w:color w:val="000000" w:themeColor="text1"/>
                </w:rPr>
                <w:t>:</w:t>
              </w:r>
            </w:ins>
            <w:ins w:id="53979" w:author="Ramasubramani, Hariharan" w:date="2015-07-22T16:31:00Z">
              <w:r>
                <w:rPr>
                  <w:rFonts w:cstheme="minorHAnsi"/>
                  <w:color w:val="000000" w:themeColor="text1"/>
                </w:rPr>
                <w:t xml:space="preserve"> </w:t>
              </w:r>
            </w:ins>
            <w:ins w:id="53980" w:author="Ramasubramani, Hariharan" w:date="2015-07-22T16:29:00Z">
              <w:r>
                <w:rPr>
                  <w:rFonts w:cstheme="minorHAnsi"/>
                  <w:color w:val="000000" w:themeColor="text1"/>
                </w:rPr>
                <w:t>ANSC</w:t>
              </w:r>
            </w:ins>
          </w:p>
        </w:tc>
      </w:tr>
      <w:tr w:rsidR="000960AD" w:rsidRPr="00C106B9" w14:paraId="53309409" w14:textId="77777777" w:rsidTr="00E64234">
        <w:trPr>
          <w:cantSplit/>
          <w:trHeight w:val="314"/>
          <w:jc w:val="center"/>
          <w:ins w:id="53981" w:author="Ramasubramani, Hariharan" w:date="2015-07-22T16:28:00Z"/>
          <w:trPrChange w:id="53982" w:author="Ramasubramani, Hariharan" w:date="2015-07-22T17:00:00Z">
            <w:trPr>
              <w:gridAfter w:val="0"/>
              <w:cantSplit/>
              <w:trHeight w:val="314"/>
              <w:jc w:val="center"/>
            </w:trPr>
          </w:trPrChange>
        </w:trPr>
        <w:tc>
          <w:tcPr>
            <w:tcW w:w="1750" w:type="dxa"/>
            <w:tcBorders>
              <w:top w:val="single" w:sz="4" w:space="0" w:color="auto"/>
              <w:left w:val="single" w:sz="4" w:space="0" w:color="auto"/>
              <w:bottom w:val="single" w:sz="4" w:space="0" w:color="auto"/>
              <w:right w:val="single" w:sz="4" w:space="0" w:color="auto"/>
            </w:tcBorders>
            <w:tcPrChange w:id="53983" w:author="Ramasubramani, Hariharan" w:date="2015-07-22T17:00:00Z">
              <w:tcPr>
                <w:tcW w:w="1750" w:type="dxa"/>
                <w:tcBorders>
                  <w:top w:val="single" w:sz="4" w:space="0" w:color="auto"/>
                  <w:left w:val="single" w:sz="4" w:space="0" w:color="auto"/>
                  <w:bottom w:val="single" w:sz="4" w:space="0" w:color="auto"/>
                  <w:right w:val="single" w:sz="4" w:space="0" w:color="auto"/>
                </w:tcBorders>
              </w:tcPr>
            </w:tcPrChange>
          </w:tcPr>
          <w:p w14:paraId="47512578" w14:textId="5F18EBB5" w:rsidR="000960AD" w:rsidRDefault="00543E54" w:rsidP="000960AD">
            <w:pPr>
              <w:ind w:left="-18" w:firstLine="0"/>
              <w:rPr>
                <w:ins w:id="53984" w:author="Ramasubramani, Hariharan" w:date="2015-07-22T16:28:00Z"/>
                <w:rFonts w:cstheme="minorHAnsi"/>
                <w:color w:val="000000" w:themeColor="text1"/>
              </w:rPr>
            </w:pPr>
            <w:proofErr w:type="spellStart"/>
            <w:ins w:id="53985" w:author="Ramasubramani, Hariharan" w:date="2015-08-19T15:13:00Z">
              <w:r>
                <w:rPr>
                  <w:rFonts w:cstheme="minorHAnsi"/>
                  <w:color w:val="000000" w:themeColor="text1"/>
                </w:rPr>
                <w:t>d</w:t>
              </w:r>
              <w:r w:rsidR="008B1426">
                <w:rPr>
                  <w:rFonts w:cstheme="minorHAnsi"/>
                  <w:color w:val="000000" w:themeColor="text1"/>
                </w:rPr>
                <w:t>esc_reqre</w:t>
              </w:r>
            </w:ins>
            <w:proofErr w:type="spellEnd"/>
          </w:p>
        </w:tc>
        <w:tc>
          <w:tcPr>
            <w:tcW w:w="939" w:type="dxa"/>
            <w:tcBorders>
              <w:top w:val="single" w:sz="4" w:space="0" w:color="auto"/>
              <w:left w:val="single" w:sz="4" w:space="0" w:color="auto"/>
              <w:bottom w:val="single" w:sz="4" w:space="0" w:color="auto"/>
              <w:right w:val="single" w:sz="4" w:space="0" w:color="auto"/>
            </w:tcBorders>
            <w:tcPrChange w:id="53986" w:author="Ramasubramani, Hariharan" w:date="2015-07-22T17:00:00Z">
              <w:tcPr>
                <w:tcW w:w="939" w:type="dxa"/>
                <w:tcBorders>
                  <w:top w:val="single" w:sz="4" w:space="0" w:color="auto"/>
                  <w:left w:val="single" w:sz="4" w:space="0" w:color="auto"/>
                  <w:bottom w:val="single" w:sz="4" w:space="0" w:color="auto"/>
                  <w:right w:val="single" w:sz="4" w:space="0" w:color="auto"/>
                </w:tcBorders>
              </w:tcPr>
            </w:tcPrChange>
          </w:tcPr>
          <w:p w14:paraId="0F173D85" w14:textId="0ADCDEFE" w:rsidR="000960AD" w:rsidRDefault="00FA4DDF">
            <w:pPr>
              <w:ind w:left="-57" w:firstLine="0"/>
              <w:jc w:val="center"/>
              <w:rPr>
                <w:ins w:id="53987" w:author="Ramasubramani, Hariharan" w:date="2015-07-22T16:28:00Z"/>
                <w:rFonts w:cstheme="minorHAnsi"/>
                <w:color w:val="000000" w:themeColor="text1"/>
              </w:rPr>
            </w:pPr>
            <w:ins w:id="53988" w:author="Ramasubramani, Hariharan" w:date="2015-07-22T16:29:00Z">
              <w:r>
                <w:rPr>
                  <w:rFonts w:cstheme="minorHAnsi"/>
                  <w:color w:val="000000" w:themeColor="text1"/>
                </w:rPr>
                <w:t>M</w:t>
              </w:r>
            </w:ins>
          </w:p>
        </w:tc>
        <w:tc>
          <w:tcPr>
            <w:tcW w:w="3966" w:type="dxa"/>
            <w:tcBorders>
              <w:top w:val="single" w:sz="4" w:space="0" w:color="auto"/>
              <w:left w:val="single" w:sz="4" w:space="0" w:color="auto"/>
              <w:bottom w:val="single" w:sz="4" w:space="0" w:color="auto"/>
              <w:right w:val="single" w:sz="4" w:space="0" w:color="auto"/>
            </w:tcBorders>
            <w:tcPrChange w:id="53989" w:author="Ramasubramani, Hariharan" w:date="2015-07-22T17:00:00Z">
              <w:tcPr>
                <w:tcW w:w="2050" w:type="dxa"/>
                <w:tcBorders>
                  <w:top w:val="single" w:sz="4" w:space="0" w:color="auto"/>
                  <w:left w:val="single" w:sz="4" w:space="0" w:color="auto"/>
                  <w:bottom w:val="single" w:sz="4" w:space="0" w:color="auto"/>
                  <w:right w:val="single" w:sz="4" w:space="0" w:color="auto"/>
                </w:tcBorders>
              </w:tcPr>
            </w:tcPrChange>
          </w:tcPr>
          <w:p w14:paraId="099FD164" w14:textId="2927CA28" w:rsidR="009A2AFD" w:rsidRDefault="000960AD">
            <w:pPr>
              <w:ind w:firstLine="0"/>
              <w:rPr>
                <w:ins w:id="53990" w:author="Ramasubramani, Hariharan" w:date="2015-07-22T16:28:00Z"/>
                <w:rFonts w:cstheme="minorHAnsi"/>
                <w:color w:val="000000" w:themeColor="text1"/>
              </w:rPr>
            </w:pPr>
            <w:ins w:id="53991" w:author="Ramasubramani, Hariharan" w:date="2015-07-22T16:30:00Z">
              <w:r>
                <w:rPr>
                  <w:rFonts w:cstheme="minorHAnsi"/>
                  <w:color w:val="000000" w:themeColor="text1"/>
                </w:rPr>
                <w:t>Length : 30</w:t>
              </w:r>
              <w:r>
                <w:rPr>
                  <w:rFonts w:cstheme="minorHAnsi"/>
                  <w:color w:val="000000" w:themeColor="text1"/>
                </w:rPr>
                <w:br/>
                <w:t>Field Type : ANSC</w:t>
              </w:r>
            </w:ins>
          </w:p>
        </w:tc>
      </w:tr>
      <w:tr w:rsidR="000960AD" w:rsidRPr="00C106B9" w14:paraId="6358C6B4" w14:textId="77777777" w:rsidTr="00E64234">
        <w:trPr>
          <w:cantSplit/>
          <w:trHeight w:val="314"/>
          <w:jc w:val="center"/>
          <w:ins w:id="53992" w:author="Ramasubramani, Hariharan" w:date="2015-07-22T16:28:00Z"/>
          <w:trPrChange w:id="53993" w:author="Ramasubramani, Hariharan" w:date="2015-07-22T17:00:00Z">
            <w:trPr>
              <w:gridAfter w:val="0"/>
              <w:cantSplit/>
              <w:trHeight w:val="314"/>
              <w:jc w:val="center"/>
            </w:trPr>
          </w:trPrChange>
        </w:trPr>
        <w:tc>
          <w:tcPr>
            <w:tcW w:w="1750" w:type="dxa"/>
            <w:tcBorders>
              <w:top w:val="single" w:sz="4" w:space="0" w:color="auto"/>
              <w:left w:val="single" w:sz="4" w:space="0" w:color="auto"/>
              <w:bottom w:val="single" w:sz="4" w:space="0" w:color="auto"/>
              <w:right w:val="single" w:sz="4" w:space="0" w:color="auto"/>
            </w:tcBorders>
            <w:tcPrChange w:id="53994" w:author="Ramasubramani, Hariharan" w:date="2015-07-22T17:00:00Z">
              <w:tcPr>
                <w:tcW w:w="1750" w:type="dxa"/>
                <w:tcBorders>
                  <w:top w:val="single" w:sz="4" w:space="0" w:color="auto"/>
                  <w:left w:val="single" w:sz="4" w:space="0" w:color="auto"/>
                  <w:bottom w:val="single" w:sz="4" w:space="0" w:color="auto"/>
                  <w:right w:val="single" w:sz="4" w:space="0" w:color="auto"/>
                </w:tcBorders>
              </w:tcPr>
            </w:tcPrChange>
          </w:tcPr>
          <w:p w14:paraId="09AC0BA4" w14:textId="4FD64C8D" w:rsidR="000960AD" w:rsidRDefault="00543E54" w:rsidP="007557A7">
            <w:pPr>
              <w:ind w:left="-18" w:firstLine="0"/>
              <w:rPr>
                <w:ins w:id="53995" w:author="Ramasubramani, Hariharan" w:date="2015-07-22T16:28:00Z"/>
                <w:rFonts w:cstheme="minorHAnsi"/>
                <w:color w:val="000000" w:themeColor="text1"/>
              </w:rPr>
            </w:pPr>
            <w:proofErr w:type="spellStart"/>
            <w:ins w:id="53996" w:author="Ramasubramani, Hariharan" w:date="2015-08-19T15:13:00Z">
              <w:r>
                <w:rPr>
                  <w:rFonts w:cstheme="minorHAnsi"/>
                  <w:color w:val="000000" w:themeColor="text1"/>
                </w:rPr>
                <w:t>n</w:t>
              </w:r>
              <w:r w:rsidR="008B1426">
                <w:rPr>
                  <w:rFonts w:cstheme="minorHAnsi"/>
                  <w:color w:val="000000" w:themeColor="text1"/>
                </w:rPr>
                <w:t>um_reqre_full</w:t>
              </w:r>
            </w:ins>
            <w:proofErr w:type="spellEnd"/>
          </w:p>
        </w:tc>
        <w:tc>
          <w:tcPr>
            <w:tcW w:w="939" w:type="dxa"/>
            <w:tcBorders>
              <w:top w:val="single" w:sz="4" w:space="0" w:color="auto"/>
              <w:left w:val="single" w:sz="4" w:space="0" w:color="auto"/>
              <w:bottom w:val="single" w:sz="4" w:space="0" w:color="auto"/>
              <w:right w:val="single" w:sz="4" w:space="0" w:color="auto"/>
            </w:tcBorders>
            <w:tcPrChange w:id="53997" w:author="Ramasubramani, Hariharan" w:date="2015-07-22T17:00:00Z">
              <w:tcPr>
                <w:tcW w:w="939" w:type="dxa"/>
                <w:tcBorders>
                  <w:top w:val="single" w:sz="4" w:space="0" w:color="auto"/>
                  <w:left w:val="single" w:sz="4" w:space="0" w:color="auto"/>
                  <w:bottom w:val="single" w:sz="4" w:space="0" w:color="auto"/>
                  <w:right w:val="single" w:sz="4" w:space="0" w:color="auto"/>
                </w:tcBorders>
              </w:tcPr>
            </w:tcPrChange>
          </w:tcPr>
          <w:p w14:paraId="28475B69" w14:textId="41919440" w:rsidR="000960AD" w:rsidRDefault="00FA4DDF">
            <w:pPr>
              <w:ind w:left="-57" w:firstLine="0"/>
              <w:jc w:val="center"/>
              <w:rPr>
                <w:ins w:id="53998" w:author="Ramasubramani, Hariharan" w:date="2015-07-22T16:28:00Z"/>
                <w:rFonts w:cstheme="minorHAnsi"/>
                <w:color w:val="000000" w:themeColor="text1"/>
              </w:rPr>
            </w:pPr>
            <w:ins w:id="53999" w:author="Ramasubramani, Hariharan" w:date="2015-07-22T16:30:00Z">
              <w:r>
                <w:rPr>
                  <w:rFonts w:cstheme="minorHAnsi"/>
                  <w:color w:val="000000" w:themeColor="text1"/>
                </w:rPr>
                <w:t>M</w:t>
              </w:r>
            </w:ins>
          </w:p>
        </w:tc>
        <w:tc>
          <w:tcPr>
            <w:tcW w:w="3966" w:type="dxa"/>
            <w:tcBorders>
              <w:top w:val="single" w:sz="4" w:space="0" w:color="auto"/>
              <w:left w:val="single" w:sz="4" w:space="0" w:color="auto"/>
              <w:bottom w:val="single" w:sz="4" w:space="0" w:color="auto"/>
              <w:right w:val="single" w:sz="4" w:space="0" w:color="auto"/>
            </w:tcBorders>
            <w:tcPrChange w:id="54000" w:author="Ramasubramani, Hariharan" w:date="2015-07-22T17:00:00Z">
              <w:tcPr>
                <w:tcW w:w="2050" w:type="dxa"/>
                <w:tcBorders>
                  <w:top w:val="single" w:sz="4" w:space="0" w:color="auto"/>
                  <w:left w:val="single" w:sz="4" w:space="0" w:color="auto"/>
                  <w:bottom w:val="single" w:sz="4" w:space="0" w:color="auto"/>
                  <w:right w:val="single" w:sz="4" w:space="0" w:color="auto"/>
                </w:tcBorders>
              </w:tcPr>
            </w:tcPrChange>
          </w:tcPr>
          <w:p w14:paraId="548A93E6" w14:textId="11F43B28" w:rsidR="009A2AFD" w:rsidRDefault="000960AD">
            <w:pPr>
              <w:ind w:firstLine="0"/>
              <w:rPr>
                <w:ins w:id="54001" w:author="Ramasubramani, Hariharan" w:date="2015-07-22T16:28:00Z"/>
                <w:rFonts w:cstheme="minorHAnsi"/>
                <w:color w:val="000000" w:themeColor="text1"/>
              </w:rPr>
            </w:pPr>
            <w:ins w:id="54002" w:author="Ramasubramani, Hariharan" w:date="2015-07-22T16:30:00Z">
              <w:r>
                <w:rPr>
                  <w:rFonts w:cstheme="minorHAnsi"/>
                  <w:color w:val="000000" w:themeColor="text1"/>
                </w:rPr>
                <w:t>Length : 100</w:t>
              </w:r>
              <w:r>
                <w:rPr>
                  <w:rFonts w:cstheme="minorHAnsi"/>
                  <w:color w:val="000000" w:themeColor="text1"/>
                </w:rPr>
                <w:br/>
                <w:t>Field Type : ANSC</w:t>
              </w:r>
            </w:ins>
          </w:p>
        </w:tc>
      </w:tr>
      <w:tr w:rsidR="000960AD" w:rsidRPr="00C106B9" w14:paraId="17142BA3" w14:textId="77777777" w:rsidTr="00E64234">
        <w:trPr>
          <w:cantSplit/>
          <w:trHeight w:val="314"/>
          <w:jc w:val="center"/>
          <w:ins w:id="54003" w:author="Ramasubramani, Hariharan" w:date="2015-07-22T16:28:00Z"/>
          <w:trPrChange w:id="54004" w:author="Ramasubramani, Hariharan" w:date="2015-07-22T17:00:00Z">
            <w:trPr>
              <w:gridAfter w:val="0"/>
              <w:cantSplit/>
              <w:trHeight w:val="314"/>
              <w:jc w:val="center"/>
            </w:trPr>
          </w:trPrChange>
        </w:trPr>
        <w:tc>
          <w:tcPr>
            <w:tcW w:w="1750" w:type="dxa"/>
            <w:tcBorders>
              <w:top w:val="single" w:sz="4" w:space="0" w:color="auto"/>
              <w:left w:val="single" w:sz="4" w:space="0" w:color="auto"/>
              <w:bottom w:val="single" w:sz="4" w:space="0" w:color="auto"/>
              <w:right w:val="single" w:sz="4" w:space="0" w:color="auto"/>
            </w:tcBorders>
            <w:tcPrChange w:id="54005" w:author="Ramasubramani, Hariharan" w:date="2015-07-22T17:00:00Z">
              <w:tcPr>
                <w:tcW w:w="1750" w:type="dxa"/>
                <w:tcBorders>
                  <w:top w:val="single" w:sz="4" w:space="0" w:color="auto"/>
                  <w:left w:val="single" w:sz="4" w:space="0" w:color="auto"/>
                  <w:bottom w:val="single" w:sz="4" w:space="0" w:color="auto"/>
                  <w:right w:val="single" w:sz="4" w:space="0" w:color="auto"/>
                </w:tcBorders>
              </w:tcPr>
            </w:tcPrChange>
          </w:tcPr>
          <w:p w14:paraId="5FCBD3A9" w14:textId="19E4BF8D" w:rsidR="000960AD" w:rsidRDefault="00543E54" w:rsidP="006B0E5A">
            <w:pPr>
              <w:ind w:left="-18" w:firstLine="0"/>
              <w:rPr>
                <w:ins w:id="54006" w:author="Ramasubramani, Hariharan" w:date="2015-07-22T16:28:00Z"/>
                <w:rFonts w:cstheme="minorHAnsi"/>
                <w:color w:val="000000" w:themeColor="text1"/>
              </w:rPr>
            </w:pPr>
            <w:proofErr w:type="spellStart"/>
            <w:ins w:id="54007" w:author="Ramasubramani, Hariharan" w:date="2015-08-19T15:14:00Z">
              <w:r>
                <w:rPr>
                  <w:rFonts w:cstheme="minorHAnsi"/>
                  <w:color w:val="000000" w:themeColor="text1"/>
                </w:rPr>
                <w:t>c</w:t>
              </w:r>
              <w:r w:rsidR="008B1426">
                <w:rPr>
                  <w:rFonts w:cstheme="minorHAnsi"/>
                  <w:color w:val="000000" w:themeColor="text1"/>
                </w:rPr>
                <w:t>ode_abbrv_state</w:t>
              </w:r>
              <w:proofErr w:type="spellEnd"/>
              <w:r w:rsidR="008B1426">
                <w:rPr>
                  <w:rFonts w:cstheme="minorHAnsi"/>
                  <w:color w:val="000000" w:themeColor="text1"/>
                </w:rPr>
                <w:t>(s)</w:t>
              </w:r>
            </w:ins>
          </w:p>
        </w:tc>
        <w:tc>
          <w:tcPr>
            <w:tcW w:w="939" w:type="dxa"/>
            <w:tcBorders>
              <w:top w:val="single" w:sz="4" w:space="0" w:color="auto"/>
              <w:left w:val="single" w:sz="4" w:space="0" w:color="auto"/>
              <w:bottom w:val="single" w:sz="4" w:space="0" w:color="auto"/>
              <w:right w:val="single" w:sz="4" w:space="0" w:color="auto"/>
            </w:tcBorders>
            <w:tcPrChange w:id="54008" w:author="Ramasubramani, Hariharan" w:date="2015-07-22T17:00:00Z">
              <w:tcPr>
                <w:tcW w:w="939" w:type="dxa"/>
                <w:tcBorders>
                  <w:top w:val="single" w:sz="4" w:space="0" w:color="auto"/>
                  <w:left w:val="single" w:sz="4" w:space="0" w:color="auto"/>
                  <w:bottom w:val="single" w:sz="4" w:space="0" w:color="auto"/>
                  <w:right w:val="single" w:sz="4" w:space="0" w:color="auto"/>
                </w:tcBorders>
              </w:tcPr>
            </w:tcPrChange>
          </w:tcPr>
          <w:p w14:paraId="2983E64B" w14:textId="16B2DD58" w:rsidR="000960AD" w:rsidRDefault="000960AD" w:rsidP="006B0E5A">
            <w:pPr>
              <w:ind w:left="-57" w:firstLine="0"/>
              <w:jc w:val="center"/>
              <w:rPr>
                <w:ins w:id="54009" w:author="Ramasubramani, Hariharan" w:date="2015-07-22T16:28:00Z"/>
                <w:rFonts w:cstheme="minorHAnsi"/>
                <w:color w:val="000000" w:themeColor="text1"/>
              </w:rPr>
            </w:pPr>
            <w:ins w:id="54010" w:author="Ramasubramani, Hariharan" w:date="2015-07-22T16:31:00Z">
              <w:r>
                <w:rPr>
                  <w:rFonts w:cstheme="minorHAnsi"/>
                  <w:color w:val="000000" w:themeColor="text1"/>
                </w:rPr>
                <w:t>M</w:t>
              </w:r>
            </w:ins>
          </w:p>
        </w:tc>
        <w:tc>
          <w:tcPr>
            <w:tcW w:w="3966" w:type="dxa"/>
            <w:tcBorders>
              <w:top w:val="single" w:sz="4" w:space="0" w:color="auto"/>
              <w:left w:val="single" w:sz="4" w:space="0" w:color="auto"/>
              <w:bottom w:val="single" w:sz="4" w:space="0" w:color="auto"/>
              <w:right w:val="single" w:sz="4" w:space="0" w:color="auto"/>
            </w:tcBorders>
            <w:tcPrChange w:id="54011" w:author="Ramasubramani, Hariharan" w:date="2015-07-22T17:00:00Z">
              <w:tcPr>
                <w:tcW w:w="2050" w:type="dxa"/>
                <w:tcBorders>
                  <w:top w:val="single" w:sz="4" w:space="0" w:color="auto"/>
                  <w:left w:val="single" w:sz="4" w:space="0" w:color="auto"/>
                  <w:bottom w:val="single" w:sz="4" w:space="0" w:color="auto"/>
                  <w:right w:val="single" w:sz="4" w:space="0" w:color="auto"/>
                </w:tcBorders>
              </w:tcPr>
            </w:tcPrChange>
          </w:tcPr>
          <w:p w14:paraId="4426944D" w14:textId="51F0F516" w:rsidR="009A2AFD" w:rsidRDefault="000960AD">
            <w:pPr>
              <w:ind w:firstLine="0"/>
              <w:rPr>
                <w:ins w:id="54012" w:author="Ramasubramani, Hariharan" w:date="2015-07-22T16:28:00Z"/>
                <w:rFonts w:cstheme="minorHAnsi"/>
                <w:color w:val="000000" w:themeColor="text1"/>
              </w:rPr>
            </w:pPr>
            <w:proofErr w:type="spellStart"/>
            <w:ins w:id="54013" w:author="Ramasubramani, Hariharan" w:date="2015-07-22T16:31:00Z">
              <w:r>
                <w:rPr>
                  <w:rFonts w:cstheme="minorHAnsi"/>
                  <w:color w:val="000000" w:themeColor="text1"/>
                </w:rPr>
                <w:t>Mutli</w:t>
              </w:r>
              <w:proofErr w:type="spellEnd"/>
              <w:r>
                <w:rPr>
                  <w:rFonts w:cstheme="minorHAnsi"/>
                  <w:color w:val="000000" w:themeColor="text1"/>
                </w:rPr>
                <w:t>-selec</w:t>
              </w:r>
              <w:r w:rsidR="008B1426">
                <w:rPr>
                  <w:rFonts w:cstheme="minorHAnsi"/>
                  <w:color w:val="000000" w:themeColor="text1"/>
                </w:rPr>
                <w:t>t</w:t>
              </w:r>
            </w:ins>
          </w:p>
        </w:tc>
      </w:tr>
      <w:tr w:rsidR="000960AD" w:rsidRPr="00C106B9" w14:paraId="4527F385" w14:textId="77777777" w:rsidTr="00E64234">
        <w:trPr>
          <w:cantSplit/>
          <w:trHeight w:val="314"/>
          <w:jc w:val="center"/>
          <w:ins w:id="54014" w:author="Ramasubramani, Hariharan" w:date="2015-07-22T16:32:00Z"/>
          <w:trPrChange w:id="54015" w:author="Ramasubramani, Hariharan" w:date="2015-07-22T17:00:00Z">
            <w:trPr>
              <w:gridAfter w:val="0"/>
              <w:cantSplit/>
              <w:trHeight w:val="314"/>
              <w:jc w:val="center"/>
            </w:trPr>
          </w:trPrChange>
        </w:trPr>
        <w:tc>
          <w:tcPr>
            <w:tcW w:w="1750" w:type="dxa"/>
            <w:tcBorders>
              <w:top w:val="single" w:sz="4" w:space="0" w:color="auto"/>
              <w:left w:val="single" w:sz="4" w:space="0" w:color="auto"/>
              <w:bottom w:val="single" w:sz="4" w:space="0" w:color="auto"/>
              <w:right w:val="single" w:sz="4" w:space="0" w:color="auto"/>
            </w:tcBorders>
            <w:tcPrChange w:id="54016" w:author="Ramasubramani, Hariharan" w:date="2015-07-22T17:00:00Z">
              <w:tcPr>
                <w:tcW w:w="1750" w:type="dxa"/>
                <w:tcBorders>
                  <w:top w:val="single" w:sz="4" w:space="0" w:color="auto"/>
                  <w:left w:val="single" w:sz="4" w:space="0" w:color="auto"/>
                  <w:bottom w:val="single" w:sz="4" w:space="0" w:color="auto"/>
                  <w:right w:val="single" w:sz="4" w:space="0" w:color="auto"/>
                </w:tcBorders>
              </w:tcPr>
            </w:tcPrChange>
          </w:tcPr>
          <w:p w14:paraId="344E4286" w14:textId="319AEA4E" w:rsidR="000960AD" w:rsidRDefault="00543E54" w:rsidP="000960AD">
            <w:pPr>
              <w:ind w:left="-18" w:firstLine="0"/>
              <w:rPr>
                <w:ins w:id="54017" w:author="Ramasubramani, Hariharan" w:date="2015-07-22T16:32:00Z"/>
                <w:rFonts w:cstheme="minorHAnsi"/>
                <w:color w:val="000000" w:themeColor="text1"/>
              </w:rPr>
            </w:pPr>
            <w:proofErr w:type="spellStart"/>
            <w:ins w:id="54018" w:author="Ramasubramani, Hariharan" w:date="2015-08-19T15:14:00Z">
              <w:r>
                <w:rPr>
                  <w:rFonts w:cstheme="minorHAnsi"/>
                  <w:color w:val="000000" w:themeColor="text1"/>
                </w:rPr>
                <w:t>n</w:t>
              </w:r>
              <w:r w:rsidR="008B1426">
                <w:rPr>
                  <w:rFonts w:cstheme="minorHAnsi"/>
                  <w:color w:val="000000" w:themeColor="text1"/>
                </w:rPr>
                <w:t>um_id_chnl</w:t>
              </w:r>
            </w:ins>
            <w:proofErr w:type="spellEnd"/>
            <w:ins w:id="54019" w:author="Ramasubramani, Hariharan" w:date="2015-08-18T16:17:00Z">
              <w:r w:rsidR="003342A3">
                <w:rPr>
                  <w:rFonts w:cstheme="minorHAnsi"/>
                  <w:color w:val="000000" w:themeColor="text1"/>
                </w:rPr>
                <w:t>(s)</w:t>
              </w:r>
            </w:ins>
          </w:p>
        </w:tc>
        <w:tc>
          <w:tcPr>
            <w:tcW w:w="939" w:type="dxa"/>
            <w:tcBorders>
              <w:top w:val="single" w:sz="4" w:space="0" w:color="auto"/>
              <w:left w:val="single" w:sz="4" w:space="0" w:color="auto"/>
              <w:bottom w:val="single" w:sz="4" w:space="0" w:color="auto"/>
              <w:right w:val="single" w:sz="4" w:space="0" w:color="auto"/>
            </w:tcBorders>
            <w:tcPrChange w:id="54020" w:author="Ramasubramani, Hariharan" w:date="2015-07-22T17:00:00Z">
              <w:tcPr>
                <w:tcW w:w="939" w:type="dxa"/>
                <w:tcBorders>
                  <w:top w:val="single" w:sz="4" w:space="0" w:color="auto"/>
                  <w:left w:val="single" w:sz="4" w:space="0" w:color="auto"/>
                  <w:bottom w:val="single" w:sz="4" w:space="0" w:color="auto"/>
                  <w:right w:val="single" w:sz="4" w:space="0" w:color="auto"/>
                </w:tcBorders>
              </w:tcPr>
            </w:tcPrChange>
          </w:tcPr>
          <w:p w14:paraId="395AED2A" w14:textId="7034B64D" w:rsidR="000960AD" w:rsidRDefault="000960AD" w:rsidP="000960AD">
            <w:pPr>
              <w:ind w:left="-57" w:firstLine="0"/>
              <w:jc w:val="center"/>
              <w:rPr>
                <w:ins w:id="54021" w:author="Ramasubramani, Hariharan" w:date="2015-07-22T16:32:00Z"/>
                <w:rFonts w:cstheme="minorHAnsi"/>
                <w:color w:val="000000" w:themeColor="text1"/>
              </w:rPr>
            </w:pPr>
            <w:ins w:id="54022" w:author="Ramasubramani, Hariharan" w:date="2015-07-22T16:32:00Z">
              <w:r>
                <w:rPr>
                  <w:rFonts w:cstheme="minorHAnsi"/>
                  <w:color w:val="000000" w:themeColor="text1"/>
                </w:rPr>
                <w:t>O</w:t>
              </w:r>
            </w:ins>
            <w:ins w:id="54023" w:author="Ramasubramani, Hariharan" w:date="2015-07-22T16:50:00Z">
              <w:r w:rsidR="009C0DA5">
                <w:rPr>
                  <w:rFonts w:cstheme="minorHAnsi"/>
                  <w:color w:val="000000" w:themeColor="text1"/>
                </w:rPr>
                <w:t xml:space="preserve"> (CR 386)</w:t>
              </w:r>
            </w:ins>
          </w:p>
        </w:tc>
        <w:tc>
          <w:tcPr>
            <w:tcW w:w="3966" w:type="dxa"/>
            <w:tcBorders>
              <w:top w:val="single" w:sz="4" w:space="0" w:color="auto"/>
              <w:left w:val="single" w:sz="4" w:space="0" w:color="auto"/>
              <w:bottom w:val="single" w:sz="4" w:space="0" w:color="auto"/>
              <w:right w:val="single" w:sz="4" w:space="0" w:color="auto"/>
            </w:tcBorders>
            <w:tcPrChange w:id="54024" w:author="Ramasubramani, Hariharan" w:date="2015-07-22T17:00:00Z">
              <w:tcPr>
                <w:tcW w:w="2050" w:type="dxa"/>
                <w:tcBorders>
                  <w:top w:val="single" w:sz="4" w:space="0" w:color="auto"/>
                  <w:left w:val="single" w:sz="4" w:space="0" w:color="auto"/>
                  <w:bottom w:val="single" w:sz="4" w:space="0" w:color="auto"/>
                  <w:right w:val="single" w:sz="4" w:space="0" w:color="auto"/>
                </w:tcBorders>
              </w:tcPr>
            </w:tcPrChange>
          </w:tcPr>
          <w:p w14:paraId="70493FF8" w14:textId="20F11DE0" w:rsidR="009A2AFD" w:rsidRDefault="000960AD" w:rsidP="000960AD">
            <w:pPr>
              <w:ind w:firstLine="0"/>
              <w:rPr>
                <w:ins w:id="54025" w:author="Ramasubramani, Hariharan" w:date="2015-07-22T16:32:00Z"/>
                <w:rFonts w:cstheme="minorHAnsi"/>
                <w:color w:val="000000" w:themeColor="text1"/>
              </w:rPr>
            </w:pPr>
            <w:ins w:id="54026" w:author="Ramasubramani, Hariharan" w:date="2015-07-22T16:32:00Z">
              <w:r>
                <w:rPr>
                  <w:rFonts w:cstheme="minorHAnsi"/>
                  <w:color w:val="000000" w:themeColor="text1"/>
                </w:rPr>
                <w:t>Multi-select</w:t>
              </w:r>
            </w:ins>
            <w:ins w:id="54027" w:author="Ramasubramani, Hariharan" w:date="2015-07-22T17:02:00Z">
              <w:r w:rsidR="00E64234">
                <w:rPr>
                  <w:rFonts w:cstheme="minorHAnsi"/>
                  <w:color w:val="000000" w:themeColor="text1"/>
                </w:rPr>
                <w:t xml:space="preserve"> (All Channels </w:t>
              </w:r>
            </w:ins>
            <w:ins w:id="54028" w:author="Ramasubramani, Hariharan" w:date="2015-07-22T17:03:00Z">
              <w:r w:rsidR="00E64234">
                <w:rPr>
                  <w:rFonts w:cstheme="minorHAnsi"/>
                  <w:color w:val="000000" w:themeColor="text1"/>
                </w:rPr>
                <w:t>–</w:t>
              </w:r>
            </w:ins>
            <w:ins w:id="54029" w:author="Ramasubramani, Hariharan" w:date="2015-07-22T17:02:00Z">
              <w:r w:rsidR="00E64234">
                <w:rPr>
                  <w:rFonts w:cstheme="minorHAnsi"/>
                  <w:color w:val="000000" w:themeColor="text1"/>
                </w:rPr>
                <w:t xml:space="preserve"> null,</w:t>
              </w:r>
            </w:ins>
            <w:ins w:id="54030" w:author="Ramasubramani, Hariharan" w:date="2015-07-22T17:03:00Z">
              <w:r w:rsidR="00E64234">
                <w:rPr>
                  <w:rFonts w:cstheme="minorHAnsi"/>
                  <w:color w:val="000000" w:themeColor="text1"/>
                </w:rPr>
                <w:t xml:space="preserve"> Personal Insurance-1, Bank -3, Independent – 4</w:t>
              </w:r>
            </w:ins>
            <w:ins w:id="54031" w:author="Ramasubramani, Hariharan" w:date="2015-07-22T17:04:00Z">
              <w:r w:rsidR="00E64234">
                <w:rPr>
                  <w:rFonts w:cstheme="minorHAnsi"/>
                  <w:color w:val="000000" w:themeColor="text1"/>
                </w:rPr>
                <w:t>)</w:t>
              </w:r>
            </w:ins>
          </w:p>
        </w:tc>
      </w:tr>
      <w:tr w:rsidR="000960AD" w:rsidRPr="00C106B9" w14:paraId="26BFA583" w14:textId="77777777" w:rsidTr="00E64234">
        <w:trPr>
          <w:cantSplit/>
          <w:trHeight w:val="314"/>
          <w:jc w:val="center"/>
          <w:ins w:id="54032" w:author="Ramasubramani, Hariharan" w:date="2015-07-22T16:32:00Z"/>
          <w:trPrChange w:id="54033" w:author="Ramasubramani, Hariharan" w:date="2015-07-22T17:00:00Z">
            <w:trPr>
              <w:gridAfter w:val="0"/>
              <w:cantSplit/>
              <w:trHeight w:val="314"/>
              <w:jc w:val="center"/>
            </w:trPr>
          </w:trPrChange>
        </w:trPr>
        <w:tc>
          <w:tcPr>
            <w:tcW w:w="1750" w:type="dxa"/>
            <w:tcBorders>
              <w:top w:val="single" w:sz="4" w:space="0" w:color="auto"/>
              <w:left w:val="single" w:sz="4" w:space="0" w:color="auto"/>
              <w:bottom w:val="single" w:sz="4" w:space="0" w:color="auto"/>
              <w:right w:val="single" w:sz="4" w:space="0" w:color="auto"/>
            </w:tcBorders>
            <w:tcPrChange w:id="54034" w:author="Ramasubramani, Hariharan" w:date="2015-07-22T17:00:00Z">
              <w:tcPr>
                <w:tcW w:w="1750" w:type="dxa"/>
                <w:tcBorders>
                  <w:top w:val="single" w:sz="4" w:space="0" w:color="auto"/>
                  <w:left w:val="single" w:sz="4" w:space="0" w:color="auto"/>
                  <w:bottom w:val="single" w:sz="4" w:space="0" w:color="auto"/>
                  <w:right w:val="single" w:sz="4" w:space="0" w:color="auto"/>
                </w:tcBorders>
              </w:tcPr>
            </w:tcPrChange>
          </w:tcPr>
          <w:p w14:paraId="20E12448" w14:textId="7DB27977" w:rsidR="000960AD" w:rsidRDefault="00543E54" w:rsidP="000960AD">
            <w:pPr>
              <w:ind w:left="-18" w:firstLine="0"/>
              <w:rPr>
                <w:ins w:id="54035" w:author="Ramasubramani, Hariharan" w:date="2015-07-22T16:32:00Z"/>
                <w:rFonts w:cstheme="minorHAnsi"/>
                <w:color w:val="000000" w:themeColor="text1"/>
              </w:rPr>
            </w:pPr>
            <w:proofErr w:type="spellStart"/>
            <w:ins w:id="54036" w:author="Ramasubramani, Hariharan" w:date="2015-08-19T15:14:00Z">
              <w:r>
                <w:rPr>
                  <w:rFonts w:cstheme="minorHAnsi"/>
                  <w:color w:val="000000" w:themeColor="text1"/>
                </w:rPr>
                <w:t>c</w:t>
              </w:r>
              <w:r w:rsidR="008B1426">
                <w:rPr>
                  <w:rFonts w:cstheme="minorHAnsi"/>
                  <w:color w:val="000000" w:themeColor="text1"/>
                </w:rPr>
                <w:t>ode_prod</w:t>
              </w:r>
            </w:ins>
            <w:proofErr w:type="spellEnd"/>
            <w:ins w:id="54037" w:author="Ramasubramani, Hariharan" w:date="2015-08-18T16:17:00Z">
              <w:r w:rsidR="003342A3">
                <w:rPr>
                  <w:rFonts w:cstheme="minorHAnsi"/>
                  <w:color w:val="000000" w:themeColor="text1"/>
                </w:rPr>
                <w:t>(</w:t>
              </w:r>
            </w:ins>
            <w:ins w:id="54038" w:author="Ramasubramani, Hariharan" w:date="2015-07-22T16:32:00Z">
              <w:r w:rsidR="000960AD">
                <w:rPr>
                  <w:rFonts w:cstheme="minorHAnsi"/>
                  <w:color w:val="000000" w:themeColor="text1"/>
                </w:rPr>
                <w:t>s</w:t>
              </w:r>
            </w:ins>
            <w:ins w:id="54039" w:author="Ramasubramani, Hariharan" w:date="2015-08-18T16:17:00Z">
              <w:r w:rsidR="003342A3">
                <w:rPr>
                  <w:rFonts w:cstheme="minorHAnsi"/>
                  <w:color w:val="000000" w:themeColor="text1"/>
                </w:rPr>
                <w:t>)</w:t>
              </w:r>
            </w:ins>
          </w:p>
        </w:tc>
        <w:tc>
          <w:tcPr>
            <w:tcW w:w="939" w:type="dxa"/>
            <w:tcBorders>
              <w:top w:val="single" w:sz="4" w:space="0" w:color="auto"/>
              <w:left w:val="single" w:sz="4" w:space="0" w:color="auto"/>
              <w:bottom w:val="single" w:sz="4" w:space="0" w:color="auto"/>
              <w:right w:val="single" w:sz="4" w:space="0" w:color="auto"/>
            </w:tcBorders>
            <w:tcPrChange w:id="54040" w:author="Ramasubramani, Hariharan" w:date="2015-07-22T17:00:00Z">
              <w:tcPr>
                <w:tcW w:w="939" w:type="dxa"/>
                <w:tcBorders>
                  <w:top w:val="single" w:sz="4" w:space="0" w:color="auto"/>
                  <w:left w:val="single" w:sz="4" w:space="0" w:color="auto"/>
                  <w:bottom w:val="single" w:sz="4" w:space="0" w:color="auto"/>
                  <w:right w:val="single" w:sz="4" w:space="0" w:color="auto"/>
                </w:tcBorders>
              </w:tcPr>
            </w:tcPrChange>
          </w:tcPr>
          <w:p w14:paraId="78399C58" w14:textId="484B199D" w:rsidR="000960AD" w:rsidRDefault="000960AD" w:rsidP="000960AD">
            <w:pPr>
              <w:ind w:left="-57" w:firstLine="0"/>
              <w:jc w:val="center"/>
              <w:rPr>
                <w:ins w:id="54041" w:author="Ramasubramani, Hariharan" w:date="2015-07-22T16:32:00Z"/>
                <w:rFonts w:cstheme="minorHAnsi"/>
                <w:color w:val="000000" w:themeColor="text1"/>
              </w:rPr>
            </w:pPr>
            <w:ins w:id="54042" w:author="Ramasubramani, Hariharan" w:date="2015-07-22T16:32:00Z">
              <w:r>
                <w:rPr>
                  <w:rFonts w:cstheme="minorHAnsi"/>
                  <w:color w:val="000000" w:themeColor="text1"/>
                </w:rPr>
                <w:t>M</w:t>
              </w:r>
            </w:ins>
          </w:p>
        </w:tc>
        <w:tc>
          <w:tcPr>
            <w:tcW w:w="3966" w:type="dxa"/>
            <w:tcBorders>
              <w:top w:val="single" w:sz="4" w:space="0" w:color="auto"/>
              <w:left w:val="single" w:sz="4" w:space="0" w:color="auto"/>
              <w:bottom w:val="single" w:sz="4" w:space="0" w:color="auto"/>
              <w:right w:val="single" w:sz="4" w:space="0" w:color="auto"/>
            </w:tcBorders>
            <w:tcPrChange w:id="54043" w:author="Ramasubramani, Hariharan" w:date="2015-07-22T17:00:00Z">
              <w:tcPr>
                <w:tcW w:w="2050" w:type="dxa"/>
                <w:tcBorders>
                  <w:top w:val="single" w:sz="4" w:space="0" w:color="auto"/>
                  <w:left w:val="single" w:sz="4" w:space="0" w:color="auto"/>
                  <w:bottom w:val="single" w:sz="4" w:space="0" w:color="auto"/>
                  <w:right w:val="single" w:sz="4" w:space="0" w:color="auto"/>
                </w:tcBorders>
              </w:tcPr>
            </w:tcPrChange>
          </w:tcPr>
          <w:p w14:paraId="552FD307" w14:textId="31379C1F" w:rsidR="009A2AFD" w:rsidRDefault="000960AD" w:rsidP="000960AD">
            <w:pPr>
              <w:ind w:firstLine="0"/>
              <w:rPr>
                <w:ins w:id="54044" w:author="Ramasubramani, Hariharan" w:date="2015-07-22T16:32:00Z"/>
                <w:rFonts w:cstheme="minorHAnsi"/>
                <w:color w:val="000000" w:themeColor="text1"/>
              </w:rPr>
            </w:pPr>
            <w:ins w:id="54045" w:author="Ramasubramani, Hariharan" w:date="2015-07-22T16:32:00Z">
              <w:r>
                <w:rPr>
                  <w:rFonts w:cstheme="minorHAnsi"/>
                  <w:color w:val="000000" w:themeColor="text1"/>
                </w:rPr>
                <w:t>Multi-select</w:t>
              </w:r>
            </w:ins>
          </w:p>
        </w:tc>
      </w:tr>
      <w:tr w:rsidR="000960AD" w:rsidRPr="00C106B9" w14:paraId="5400E4CB" w14:textId="77777777" w:rsidTr="00E64234">
        <w:trPr>
          <w:cantSplit/>
          <w:trHeight w:val="314"/>
          <w:jc w:val="center"/>
          <w:ins w:id="54046" w:author="Ramasubramani, Hariharan" w:date="2015-07-22T16:28:00Z"/>
          <w:trPrChange w:id="54047" w:author="Ramasubramani, Hariharan" w:date="2015-07-22T17:00:00Z">
            <w:trPr>
              <w:gridAfter w:val="0"/>
              <w:cantSplit/>
              <w:trHeight w:val="314"/>
              <w:jc w:val="center"/>
            </w:trPr>
          </w:trPrChange>
        </w:trPr>
        <w:tc>
          <w:tcPr>
            <w:tcW w:w="1750" w:type="dxa"/>
            <w:tcBorders>
              <w:top w:val="single" w:sz="4" w:space="0" w:color="auto"/>
              <w:left w:val="single" w:sz="4" w:space="0" w:color="auto"/>
              <w:bottom w:val="single" w:sz="4" w:space="0" w:color="auto"/>
              <w:right w:val="single" w:sz="4" w:space="0" w:color="auto"/>
            </w:tcBorders>
            <w:tcPrChange w:id="54048" w:author="Ramasubramani, Hariharan" w:date="2015-07-22T17:00:00Z">
              <w:tcPr>
                <w:tcW w:w="1750" w:type="dxa"/>
                <w:tcBorders>
                  <w:top w:val="single" w:sz="4" w:space="0" w:color="auto"/>
                  <w:left w:val="single" w:sz="4" w:space="0" w:color="auto"/>
                  <w:bottom w:val="single" w:sz="4" w:space="0" w:color="auto"/>
                  <w:right w:val="single" w:sz="4" w:space="0" w:color="auto"/>
                </w:tcBorders>
              </w:tcPr>
            </w:tcPrChange>
          </w:tcPr>
          <w:p w14:paraId="7BDAC1A3" w14:textId="1D1F024A" w:rsidR="000960AD" w:rsidRDefault="00543E54" w:rsidP="000960AD">
            <w:pPr>
              <w:ind w:left="-18" w:firstLine="0"/>
              <w:rPr>
                <w:ins w:id="54049" w:author="Ramasubramani, Hariharan" w:date="2015-07-22T16:28:00Z"/>
                <w:rFonts w:cstheme="minorHAnsi"/>
                <w:color w:val="000000" w:themeColor="text1"/>
              </w:rPr>
            </w:pPr>
            <w:proofErr w:type="spellStart"/>
            <w:ins w:id="54050" w:author="Ramasubramani, Hariharan" w:date="2015-08-19T15:15:00Z">
              <w:r>
                <w:rPr>
                  <w:rFonts w:cstheme="minorHAnsi"/>
                  <w:color w:val="000000" w:themeColor="text1"/>
                </w:rPr>
                <w:t>c</w:t>
              </w:r>
              <w:r w:rsidR="008B1426">
                <w:rPr>
                  <w:rFonts w:cstheme="minorHAnsi"/>
                  <w:color w:val="000000" w:themeColor="text1"/>
                </w:rPr>
                <w:t>ode_clast_reqre</w:t>
              </w:r>
            </w:ins>
            <w:proofErr w:type="spellEnd"/>
          </w:p>
        </w:tc>
        <w:tc>
          <w:tcPr>
            <w:tcW w:w="939" w:type="dxa"/>
            <w:tcBorders>
              <w:top w:val="single" w:sz="4" w:space="0" w:color="auto"/>
              <w:left w:val="single" w:sz="4" w:space="0" w:color="auto"/>
              <w:bottom w:val="single" w:sz="4" w:space="0" w:color="auto"/>
              <w:right w:val="single" w:sz="4" w:space="0" w:color="auto"/>
            </w:tcBorders>
            <w:tcPrChange w:id="54051" w:author="Ramasubramani, Hariharan" w:date="2015-07-22T17:00:00Z">
              <w:tcPr>
                <w:tcW w:w="939" w:type="dxa"/>
                <w:tcBorders>
                  <w:top w:val="single" w:sz="4" w:space="0" w:color="auto"/>
                  <w:left w:val="single" w:sz="4" w:space="0" w:color="auto"/>
                  <w:bottom w:val="single" w:sz="4" w:space="0" w:color="auto"/>
                  <w:right w:val="single" w:sz="4" w:space="0" w:color="auto"/>
                </w:tcBorders>
              </w:tcPr>
            </w:tcPrChange>
          </w:tcPr>
          <w:p w14:paraId="1243779D" w14:textId="63A2C2E4" w:rsidR="000960AD" w:rsidRDefault="000960AD">
            <w:pPr>
              <w:ind w:left="-57" w:firstLine="0"/>
              <w:jc w:val="center"/>
              <w:rPr>
                <w:ins w:id="54052" w:author="Ramasubramani, Hariharan" w:date="2015-07-22T16:28:00Z"/>
                <w:rFonts w:cstheme="minorHAnsi"/>
                <w:color w:val="000000" w:themeColor="text1"/>
              </w:rPr>
            </w:pPr>
            <w:ins w:id="54053" w:author="Ramasubramani, Hariharan" w:date="2015-07-22T16:28:00Z">
              <w:r w:rsidRPr="00C106B9">
                <w:rPr>
                  <w:rFonts w:cstheme="minorHAnsi"/>
                  <w:color w:val="000000" w:themeColor="text1"/>
                </w:rPr>
                <w:t>M</w:t>
              </w:r>
            </w:ins>
            <w:ins w:id="54054" w:author="Ramasubramani, Hariharan" w:date="2015-07-22T16:46:00Z">
              <w:r w:rsidR="009C0DA5">
                <w:rPr>
                  <w:rFonts w:cstheme="minorHAnsi"/>
                  <w:color w:val="000000" w:themeColor="text1"/>
                </w:rPr>
                <w:t xml:space="preserve"> </w:t>
              </w:r>
            </w:ins>
          </w:p>
        </w:tc>
        <w:tc>
          <w:tcPr>
            <w:tcW w:w="3966" w:type="dxa"/>
            <w:tcBorders>
              <w:top w:val="single" w:sz="4" w:space="0" w:color="auto"/>
              <w:left w:val="single" w:sz="4" w:space="0" w:color="auto"/>
              <w:bottom w:val="single" w:sz="4" w:space="0" w:color="auto"/>
              <w:right w:val="single" w:sz="4" w:space="0" w:color="auto"/>
            </w:tcBorders>
            <w:tcPrChange w:id="54055" w:author="Ramasubramani, Hariharan" w:date="2015-07-22T17:00:00Z">
              <w:tcPr>
                <w:tcW w:w="2050" w:type="dxa"/>
                <w:tcBorders>
                  <w:top w:val="single" w:sz="4" w:space="0" w:color="auto"/>
                  <w:left w:val="single" w:sz="4" w:space="0" w:color="auto"/>
                  <w:bottom w:val="single" w:sz="4" w:space="0" w:color="auto"/>
                  <w:right w:val="single" w:sz="4" w:space="0" w:color="auto"/>
                </w:tcBorders>
              </w:tcPr>
            </w:tcPrChange>
          </w:tcPr>
          <w:p w14:paraId="38CC870B" w14:textId="046AD7E2" w:rsidR="003969BF" w:rsidRPr="003969BF" w:rsidRDefault="00E64234">
            <w:pPr>
              <w:ind w:firstLine="0"/>
              <w:rPr>
                <w:ins w:id="54056" w:author="Ramasubramani, Hariharan" w:date="2015-07-22T17:07:00Z"/>
                <w:rFonts w:cstheme="minorHAnsi"/>
                <w:color w:val="000000" w:themeColor="text1"/>
                <w:rPrChange w:id="54057" w:author="Ramasubramani, Hariharan" w:date="2015-07-22T17:07:00Z">
                  <w:rPr>
                    <w:ins w:id="54058" w:author="Ramasubramani, Hariharan" w:date="2015-07-22T17:07:00Z"/>
                  </w:rPr>
                </w:rPrChange>
              </w:rPr>
              <w:pPrChange w:id="54059" w:author="Ramasubramani, Hariharan" w:date="2015-07-22T17:07:00Z">
                <w:pPr>
                  <w:pStyle w:val="ListParagraph"/>
                  <w:ind w:left="148" w:firstLine="0"/>
                </w:pPr>
              </w:pPrChange>
            </w:pPr>
            <w:ins w:id="54060" w:author="Ramasubramani, Hariharan" w:date="2015-07-22T16:58:00Z">
              <w:r w:rsidRPr="003969BF">
                <w:rPr>
                  <w:rFonts w:cstheme="minorHAnsi"/>
                  <w:color w:val="000000" w:themeColor="text1"/>
                  <w:rPrChange w:id="54061" w:author="Ramasubramani, Hariharan" w:date="2015-07-22T17:07:00Z">
                    <w:rPr/>
                  </w:rPrChange>
                </w:rPr>
                <w:t xml:space="preserve">Single-select (R- Requirements, </w:t>
              </w:r>
            </w:ins>
            <w:ins w:id="54062" w:author="Ramasubramani, Hariharan" w:date="2015-07-22T16:59:00Z">
              <w:r w:rsidRPr="003969BF">
                <w:rPr>
                  <w:rFonts w:cstheme="minorHAnsi"/>
                  <w:color w:val="000000" w:themeColor="text1"/>
                  <w:rPrChange w:id="54063" w:author="Ramasubramani, Hariharan" w:date="2015-07-22T17:07:00Z">
                    <w:rPr/>
                  </w:rPrChange>
                </w:rPr>
                <w:t xml:space="preserve">P – Policy Forms, S- Special Requirements, F- Footnotes, A – Directly to Applicant, I – </w:t>
              </w:r>
              <w:proofErr w:type="spellStart"/>
              <w:r w:rsidRPr="003969BF">
                <w:rPr>
                  <w:rFonts w:cstheme="minorHAnsi"/>
                  <w:color w:val="000000" w:themeColor="text1"/>
                  <w:rPrChange w:id="54064" w:author="Ramasubramani, Hariharan" w:date="2015-07-22T17:07:00Z">
                    <w:rPr/>
                  </w:rPrChange>
                </w:rPr>
                <w:t>ePass</w:t>
              </w:r>
              <w:proofErr w:type="spellEnd"/>
              <w:r w:rsidRPr="003969BF">
                <w:rPr>
                  <w:rFonts w:cstheme="minorHAnsi"/>
                  <w:color w:val="000000" w:themeColor="text1"/>
                  <w:rPrChange w:id="54065" w:author="Ramasubramani, Hariharan" w:date="2015-07-22T17:07:00Z">
                    <w:rPr/>
                  </w:rPrChange>
                </w:rPr>
                <w:t xml:space="preserve"> Image</w:t>
              </w:r>
            </w:ins>
            <w:ins w:id="54066" w:author="Ramasubramani, Hariharan" w:date="2015-08-20T10:06:00Z">
              <w:r w:rsidR="007B7E87">
                <w:rPr>
                  <w:rFonts w:cstheme="minorHAnsi"/>
                  <w:color w:val="000000" w:themeColor="text1"/>
                </w:rPr>
                <w:t>)</w:t>
              </w:r>
            </w:ins>
            <w:ins w:id="54067" w:author="Ramasubramani, Hariharan" w:date="2015-07-22T17:07:00Z">
              <w:r w:rsidR="003969BF" w:rsidRPr="003969BF">
                <w:rPr>
                  <w:rFonts w:cstheme="minorHAnsi"/>
                  <w:color w:val="000000" w:themeColor="text1"/>
                  <w:rPrChange w:id="54068" w:author="Ramasubramani, Hariharan" w:date="2015-07-22T17:07:00Z">
                    <w:rPr/>
                  </w:rPrChange>
                </w:rPr>
                <w:t xml:space="preserve"> </w:t>
              </w:r>
            </w:ins>
          </w:p>
          <w:p w14:paraId="47D86754" w14:textId="17BB3848" w:rsidR="009A2AFD" w:rsidRDefault="003969BF">
            <w:pPr>
              <w:ind w:firstLine="0"/>
              <w:rPr>
                <w:ins w:id="54069" w:author="Ramasubramani, Hariharan" w:date="2015-07-22T16:28:00Z"/>
                <w:rFonts w:cstheme="minorHAnsi"/>
                <w:color w:val="000000" w:themeColor="text1"/>
              </w:rPr>
            </w:pPr>
            <w:ins w:id="54070" w:author="Ramasubramani, Hariharan" w:date="2015-07-22T17:07:00Z">
              <w:r w:rsidRPr="003969BF">
                <w:rPr>
                  <w:rFonts w:cstheme="minorHAnsi"/>
                  <w:color w:val="000000" w:themeColor="text1"/>
                  <w:rPrChange w:id="54071" w:author="Ramasubramani, Hariharan" w:date="2015-07-22T17:08:00Z">
                    <w:rPr/>
                  </w:rPrChange>
                </w:rPr>
                <w:t xml:space="preserve">Values will be maintained by RDM. </w:t>
              </w:r>
            </w:ins>
          </w:p>
        </w:tc>
      </w:tr>
      <w:tr w:rsidR="000960AD" w:rsidRPr="00C106B9" w14:paraId="186CCA77" w14:textId="77777777" w:rsidTr="00E64234">
        <w:trPr>
          <w:cantSplit/>
          <w:trHeight w:val="314"/>
          <w:jc w:val="center"/>
          <w:ins w:id="54072" w:author="Ramasubramani, Hariharan" w:date="2015-07-22T16:28:00Z"/>
          <w:trPrChange w:id="54073" w:author="Ramasubramani, Hariharan" w:date="2015-07-22T17:00:00Z">
            <w:trPr>
              <w:gridAfter w:val="0"/>
              <w:cantSplit/>
              <w:trHeight w:val="314"/>
              <w:jc w:val="center"/>
            </w:trPr>
          </w:trPrChange>
        </w:trPr>
        <w:tc>
          <w:tcPr>
            <w:tcW w:w="1750" w:type="dxa"/>
            <w:tcBorders>
              <w:top w:val="single" w:sz="4" w:space="0" w:color="auto"/>
              <w:left w:val="single" w:sz="4" w:space="0" w:color="auto"/>
              <w:bottom w:val="single" w:sz="4" w:space="0" w:color="auto"/>
              <w:right w:val="single" w:sz="4" w:space="0" w:color="auto"/>
            </w:tcBorders>
            <w:tcPrChange w:id="54074" w:author="Ramasubramani, Hariharan" w:date="2015-07-22T17:00:00Z">
              <w:tcPr>
                <w:tcW w:w="1750" w:type="dxa"/>
                <w:tcBorders>
                  <w:top w:val="single" w:sz="4" w:space="0" w:color="auto"/>
                  <w:left w:val="single" w:sz="4" w:space="0" w:color="auto"/>
                  <w:bottom w:val="single" w:sz="4" w:space="0" w:color="auto"/>
                  <w:right w:val="single" w:sz="4" w:space="0" w:color="auto"/>
                </w:tcBorders>
              </w:tcPr>
            </w:tcPrChange>
          </w:tcPr>
          <w:p w14:paraId="41563370" w14:textId="3B372777" w:rsidR="000960AD" w:rsidRPr="00C106B9" w:rsidRDefault="00543E54" w:rsidP="000960AD">
            <w:pPr>
              <w:ind w:left="-18" w:firstLine="0"/>
              <w:rPr>
                <w:ins w:id="54075" w:author="Ramasubramani, Hariharan" w:date="2015-07-22T16:28:00Z"/>
                <w:rFonts w:cstheme="minorHAnsi"/>
                <w:color w:val="000000" w:themeColor="text1"/>
              </w:rPr>
            </w:pPr>
            <w:proofErr w:type="spellStart"/>
            <w:ins w:id="54076" w:author="Ramasubramani, Hariharan" w:date="2015-08-19T15:15:00Z">
              <w:r>
                <w:rPr>
                  <w:rFonts w:cstheme="minorHAnsi"/>
                  <w:color w:val="000000" w:themeColor="text1"/>
                </w:rPr>
                <w:t>c</w:t>
              </w:r>
              <w:r w:rsidR="008B1426">
                <w:rPr>
                  <w:rFonts w:cstheme="minorHAnsi"/>
                  <w:color w:val="000000" w:themeColor="text1"/>
                </w:rPr>
                <w:t>ode_clast_sub_requre</w:t>
              </w:r>
            </w:ins>
            <w:proofErr w:type="spellEnd"/>
          </w:p>
        </w:tc>
        <w:tc>
          <w:tcPr>
            <w:tcW w:w="939" w:type="dxa"/>
            <w:tcBorders>
              <w:top w:val="single" w:sz="4" w:space="0" w:color="auto"/>
              <w:left w:val="single" w:sz="4" w:space="0" w:color="auto"/>
              <w:bottom w:val="single" w:sz="4" w:space="0" w:color="auto"/>
              <w:right w:val="single" w:sz="4" w:space="0" w:color="auto"/>
            </w:tcBorders>
            <w:tcPrChange w:id="54077" w:author="Ramasubramani, Hariharan" w:date="2015-07-22T17:00:00Z">
              <w:tcPr>
                <w:tcW w:w="939" w:type="dxa"/>
                <w:tcBorders>
                  <w:top w:val="single" w:sz="4" w:space="0" w:color="auto"/>
                  <w:left w:val="single" w:sz="4" w:space="0" w:color="auto"/>
                  <w:bottom w:val="single" w:sz="4" w:space="0" w:color="auto"/>
                  <w:right w:val="single" w:sz="4" w:space="0" w:color="auto"/>
                </w:tcBorders>
              </w:tcPr>
            </w:tcPrChange>
          </w:tcPr>
          <w:p w14:paraId="2300148C" w14:textId="7CDBAF22" w:rsidR="000960AD" w:rsidRPr="00C106B9" w:rsidRDefault="000960AD">
            <w:pPr>
              <w:ind w:left="-57" w:firstLine="0"/>
              <w:jc w:val="center"/>
              <w:rPr>
                <w:ins w:id="54078" w:author="Ramasubramani, Hariharan" w:date="2015-07-22T16:28:00Z"/>
                <w:rFonts w:cstheme="minorHAnsi"/>
                <w:color w:val="000000" w:themeColor="text1"/>
              </w:rPr>
            </w:pPr>
            <w:ins w:id="54079" w:author="Ramasubramani, Hariharan" w:date="2015-07-22T16:28:00Z">
              <w:r w:rsidRPr="00C106B9">
                <w:rPr>
                  <w:rFonts w:cstheme="minorHAnsi"/>
                  <w:color w:val="000000" w:themeColor="text1"/>
                </w:rPr>
                <w:t>M</w:t>
              </w:r>
            </w:ins>
          </w:p>
        </w:tc>
        <w:tc>
          <w:tcPr>
            <w:tcW w:w="3966" w:type="dxa"/>
            <w:tcBorders>
              <w:top w:val="single" w:sz="4" w:space="0" w:color="auto"/>
              <w:left w:val="single" w:sz="4" w:space="0" w:color="auto"/>
              <w:bottom w:val="single" w:sz="4" w:space="0" w:color="auto"/>
              <w:right w:val="single" w:sz="4" w:space="0" w:color="auto"/>
            </w:tcBorders>
            <w:tcPrChange w:id="54080" w:author="Ramasubramani, Hariharan" w:date="2015-07-22T17:00:00Z">
              <w:tcPr>
                <w:tcW w:w="2050" w:type="dxa"/>
                <w:tcBorders>
                  <w:top w:val="single" w:sz="4" w:space="0" w:color="auto"/>
                  <w:left w:val="single" w:sz="4" w:space="0" w:color="auto"/>
                  <w:bottom w:val="single" w:sz="4" w:space="0" w:color="auto"/>
                  <w:right w:val="single" w:sz="4" w:space="0" w:color="auto"/>
                </w:tcBorders>
              </w:tcPr>
            </w:tcPrChange>
          </w:tcPr>
          <w:p w14:paraId="7153017B" w14:textId="339A2307" w:rsidR="000960AD" w:rsidRPr="00C106B9" w:rsidRDefault="006067EB" w:rsidP="000960AD">
            <w:pPr>
              <w:ind w:firstLine="0"/>
              <w:rPr>
                <w:ins w:id="54081" w:author="Ramasubramani, Hariharan" w:date="2015-07-22T16:28:00Z"/>
                <w:rFonts w:cstheme="minorHAnsi"/>
                <w:color w:val="000000" w:themeColor="text1"/>
              </w:rPr>
            </w:pPr>
            <w:ins w:id="54082" w:author="Ramasubramani, Hariharan" w:date="2015-07-22T17:15:00Z">
              <w:r>
                <w:rPr>
                  <w:rFonts w:cstheme="minorHAnsi"/>
                  <w:color w:val="000000" w:themeColor="text1"/>
                </w:rPr>
                <w:t>Single-select</w:t>
              </w:r>
            </w:ins>
            <w:ins w:id="54083" w:author="Ramasubramani, Hariharan" w:date="2015-08-20T10:07:00Z">
              <w:r w:rsidR="007B7E87">
                <w:rPr>
                  <w:rFonts w:cstheme="minorHAnsi"/>
                  <w:color w:val="000000" w:themeColor="text1"/>
                </w:rPr>
                <w:br/>
              </w:r>
              <w:r w:rsidR="007B7E87" w:rsidRPr="005516FB">
                <w:rPr>
                  <w:rFonts w:cstheme="minorHAnsi"/>
                  <w:color w:val="000000" w:themeColor="text1"/>
                </w:rPr>
                <w:t>Values will be maintained by RDM.</w:t>
              </w:r>
            </w:ins>
          </w:p>
        </w:tc>
      </w:tr>
      <w:tr w:rsidR="000960AD" w:rsidRPr="00C106B9" w14:paraId="378272EF" w14:textId="77777777" w:rsidTr="00E64234">
        <w:trPr>
          <w:cantSplit/>
          <w:trHeight w:val="314"/>
          <w:jc w:val="center"/>
          <w:ins w:id="54084" w:author="Ramasubramani, Hariharan" w:date="2015-07-22T16:28:00Z"/>
          <w:trPrChange w:id="54085" w:author="Ramasubramani, Hariharan" w:date="2015-07-22T17:00:00Z">
            <w:trPr>
              <w:gridAfter w:val="0"/>
              <w:cantSplit/>
              <w:trHeight w:val="314"/>
              <w:jc w:val="center"/>
            </w:trPr>
          </w:trPrChange>
        </w:trPr>
        <w:tc>
          <w:tcPr>
            <w:tcW w:w="1750" w:type="dxa"/>
            <w:tcBorders>
              <w:top w:val="single" w:sz="4" w:space="0" w:color="auto"/>
              <w:left w:val="single" w:sz="4" w:space="0" w:color="auto"/>
              <w:bottom w:val="single" w:sz="4" w:space="0" w:color="auto"/>
              <w:right w:val="single" w:sz="4" w:space="0" w:color="auto"/>
            </w:tcBorders>
            <w:tcPrChange w:id="54086" w:author="Ramasubramani, Hariharan" w:date="2015-07-22T17:00:00Z">
              <w:tcPr>
                <w:tcW w:w="1750" w:type="dxa"/>
                <w:tcBorders>
                  <w:top w:val="single" w:sz="4" w:space="0" w:color="auto"/>
                  <w:left w:val="single" w:sz="4" w:space="0" w:color="auto"/>
                  <w:bottom w:val="single" w:sz="4" w:space="0" w:color="auto"/>
                  <w:right w:val="single" w:sz="4" w:space="0" w:color="auto"/>
                </w:tcBorders>
              </w:tcPr>
            </w:tcPrChange>
          </w:tcPr>
          <w:p w14:paraId="209FF799" w14:textId="50452D5C" w:rsidR="000960AD" w:rsidRDefault="00543E54" w:rsidP="000960AD">
            <w:pPr>
              <w:ind w:left="-18" w:firstLine="0"/>
              <w:rPr>
                <w:ins w:id="54087" w:author="Ramasubramani, Hariharan" w:date="2015-07-22T16:28:00Z"/>
                <w:rFonts w:cstheme="minorHAnsi"/>
                <w:color w:val="000000" w:themeColor="text1"/>
              </w:rPr>
            </w:pPr>
            <w:proofErr w:type="spellStart"/>
            <w:ins w:id="54088" w:author="Ramasubramani, Hariharan" w:date="2015-08-19T15:15:00Z">
              <w:r>
                <w:rPr>
                  <w:rFonts w:cstheme="minorHAnsi"/>
                  <w:color w:val="000000" w:themeColor="text1"/>
                </w:rPr>
                <w:t>c</w:t>
              </w:r>
              <w:r w:rsidR="008B1426">
                <w:rPr>
                  <w:rFonts w:cstheme="minorHAnsi"/>
                  <w:color w:val="000000" w:themeColor="text1"/>
                </w:rPr>
                <w:t>ode_type_state</w:t>
              </w:r>
            </w:ins>
            <w:proofErr w:type="spellEnd"/>
          </w:p>
        </w:tc>
        <w:tc>
          <w:tcPr>
            <w:tcW w:w="939" w:type="dxa"/>
            <w:tcBorders>
              <w:top w:val="single" w:sz="4" w:space="0" w:color="auto"/>
              <w:left w:val="single" w:sz="4" w:space="0" w:color="auto"/>
              <w:bottom w:val="single" w:sz="4" w:space="0" w:color="auto"/>
              <w:right w:val="single" w:sz="4" w:space="0" w:color="auto"/>
            </w:tcBorders>
            <w:tcPrChange w:id="54089" w:author="Ramasubramani, Hariharan" w:date="2015-07-22T17:00:00Z">
              <w:tcPr>
                <w:tcW w:w="939" w:type="dxa"/>
                <w:tcBorders>
                  <w:top w:val="single" w:sz="4" w:space="0" w:color="auto"/>
                  <w:left w:val="single" w:sz="4" w:space="0" w:color="auto"/>
                  <w:bottom w:val="single" w:sz="4" w:space="0" w:color="auto"/>
                  <w:right w:val="single" w:sz="4" w:space="0" w:color="auto"/>
                </w:tcBorders>
              </w:tcPr>
            </w:tcPrChange>
          </w:tcPr>
          <w:p w14:paraId="33EA5D2F" w14:textId="77777777" w:rsidR="000960AD" w:rsidRPr="00C106B9" w:rsidRDefault="000960AD" w:rsidP="000960AD">
            <w:pPr>
              <w:ind w:left="-57" w:firstLine="0"/>
              <w:jc w:val="center"/>
              <w:rPr>
                <w:ins w:id="54090" w:author="Ramasubramani, Hariharan" w:date="2015-07-22T16:28:00Z"/>
                <w:rFonts w:cstheme="minorHAnsi"/>
                <w:color w:val="000000" w:themeColor="text1"/>
              </w:rPr>
            </w:pPr>
            <w:ins w:id="54091" w:author="Ramasubramani, Hariharan" w:date="2015-07-22T16:28:00Z">
              <w:r>
                <w:rPr>
                  <w:rFonts w:cstheme="minorHAnsi"/>
                  <w:color w:val="000000" w:themeColor="text1"/>
                </w:rPr>
                <w:t>M</w:t>
              </w:r>
            </w:ins>
          </w:p>
        </w:tc>
        <w:tc>
          <w:tcPr>
            <w:tcW w:w="3966" w:type="dxa"/>
            <w:tcBorders>
              <w:top w:val="single" w:sz="4" w:space="0" w:color="auto"/>
              <w:left w:val="single" w:sz="4" w:space="0" w:color="auto"/>
              <w:bottom w:val="single" w:sz="4" w:space="0" w:color="auto"/>
              <w:right w:val="single" w:sz="4" w:space="0" w:color="auto"/>
            </w:tcBorders>
            <w:tcPrChange w:id="54092" w:author="Ramasubramani, Hariharan" w:date="2015-07-22T17:00:00Z">
              <w:tcPr>
                <w:tcW w:w="2050" w:type="dxa"/>
                <w:tcBorders>
                  <w:top w:val="single" w:sz="4" w:space="0" w:color="auto"/>
                  <w:left w:val="single" w:sz="4" w:space="0" w:color="auto"/>
                  <w:bottom w:val="single" w:sz="4" w:space="0" w:color="auto"/>
                  <w:right w:val="single" w:sz="4" w:space="0" w:color="auto"/>
                </w:tcBorders>
              </w:tcPr>
            </w:tcPrChange>
          </w:tcPr>
          <w:p w14:paraId="0F1F1C04" w14:textId="2E49FF92" w:rsidR="009A2AFD" w:rsidRDefault="000960AD" w:rsidP="000960AD">
            <w:pPr>
              <w:ind w:firstLine="0"/>
              <w:rPr>
                <w:ins w:id="54093" w:author="Ramasubramani, Hariharan" w:date="2015-07-22T16:28:00Z"/>
                <w:rFonts w:cstheme="minorHAnsi"/>
                <w:color w:val="000000" w:themeColor="text1"/>
              </w:rPr>
            </w:pPr>
            <w:ins w:id="54094" w:author="Ramasubramani, Hariharan" w:date="2015-07-22T16:33:00Z">
              <w:r>
                <w:rPr>
                  <w:rFonts w:cstheme="minorHAnsi"/>
                  <w:color w:val="000000" w:themeColor="text1"/>
                </w:rPr>
                <w:t>Single-select</w:t>
              </w:r>
            </w:ins>
            <w:ins w:id="54095" w:author="Ramasubramani, Hariharan" w:date="2015-07-22T17:04:00Z">
              <w:r w:rsidR="00E64234">
                <w:rPr>
                  <w:rFonts w:cstheme="minorHAnsi"/>
                  <w:color w:val="000000" w:themeColor="text1"/>
                </w:rPr>
                <w:t xml:space="preserve"> (Issue –I, Residence </w:t>
              </w:r>
            </w:ins>
            <w:ins w:id="54096" w:author="Ramasubramani, Hariharan" w:date="2015-07-22T17:05:00Z">
              <w:r w:rsidR="00E64234">
                <w:rPr>
                  <w:rFonts w:cstheme="minorHAnsi"/>
                  <w:color w:val="000000" w:themeColor="text1"/>
                </w:rPr>
                <w:t>–</w:t>
              </w:r>
            </w:ins>
            <w:ins w:id="54097" w:author="Ramasubramani, Hariharan" w:date="2015-07-22T17:04:00Z">
              <w:r w:rsidR="00E64234">
                <w:rPr>
                  <w:rFonts w:cstheme="minorHAnsi"/>
                  <w:color w:val="000000" w:themeColor="text1"/>
                </w:rPr>
                <w:t xml:space="preserve"> R)</w:t>
              </w:r>
            </w:ins>
          </w:p>
        </w:tc>
      </w:tr>
      <w:tr w:rsidR="000960AD" w:rsidRPr="00C106B9" w14:paraId="4B0F8115" w14:textId="77777777" w:rsidTr="00E64234">
        <w:trPr>
          <w:cantSplit/>
          <w:trHeight w:val="314"/>
          <w:jc w:val="center"/>
          <w:ins w:id="54098" w:author="Ramasubramani, Hariharan" w:date="2015-07-22T16:28:00Z"/>
          <w:trPrChange w:id="54099" w:author="Ramasubramani, Hariharan" w:date="2015-07-22T17:00:00Z">
            <w:trPr>
              <w:gridAfter w:val="0"/>
              <w:cantSplit/>
              <w:trHeight w:val="314"/>
              <w:jc w:val="center"/>
            </w:trPr>
          </w:trPrChange>
        </w:trPr>
        <w:tc>
          <w:tcPr>
            <w:tcW w:w="1750" w:type="dxa"/>
            <w:tcBorders>
              <w:top w:val="single" w:sz="4" w:space="0" w:color="auto"/>
              <w:left w:val="single" w:sz="4" w:space="0" w:color="auto"/>
              <w:bottom w:val="single" w:sz="4" w:space="0" w:color="auto"/>
              <w:right w:val="single" w:sz="4" w:space="0" w:color="auto"/>
            </w:tcBorders>
            <w:tcPrChange w:id="54100" w:author="Ramasubramani, Hariharan" w:date="2015-07-22T17:00:00Z">
              <w:tcPr>
                <w:tcW w:w="1750" w:type="dxa"/>
                <w:tcBorders>
                  <w:top w:val="single" w:sz="4" w:space="0" w:color="auto"/>
                  <w:left w:val="single" w:sz="4" w:space="0" w:color="auto"/>
                  <w:bottom w:val="single" w:sz="4" w:space="0" w:color="auto"/>
                  <w:right w:val="single" w:sz="4" w:space="0" w:color="auto"/>
                </w:tcBorders>
              </w:tcPr>
            </w:tcPrChange>
          </w:tcPr>
          <w:p w14:paraId="42FD7D7C" w14:textId="14BE79A9" w:rsidR="000960AD" w:rsidRDefault="00543E54" w:rsidP="000960AD">
            <w:pPr>
              <w:ind w:left="-18" w:firstLine="0"/>
              <w:rPr>
                <w:ins w:id="54101" w:author="Ramasubramani, Hariharan" w:date="2015-07-22T16:28:00Z"/>
                <w:rFonts w:cstheme="minorHAnsi"/>
                <w:color w:val="000000" w:themeColor="text1"/>
              </w:rPr>
            </w:pPr>
            <w:proofErr w:type="spellStart"/>
            <w:ins w:id="54102" w:author="Ramasubramani, Hariharan" w:date="2015-08-19T15:16:00Z">
              <w:r>
                <w:rPr>
                  <w:rFonts w:cstheme="minorHAnsi"/>
                  <w:color w:val="000000" w:themeColor="text1"/>
                </w:rPr>
                <w:t>c</w:t>
              </w:r>
              <w:r w:rsidR="008B1426">
                <w:rPr>
                  <w:rFonts w:cstheme="minorHAnsi"/>
                  <w:color w:val="000000" w:themeColor="text1"/>
                </w:rPr>
                <w:t>ode_type_lang</w:t>
              </w:r>
            </w:ins>
            <w:proofErr w:type="spellEnd"/>
          </w:p>
        </w:tc>
        <w:tc>
          <w:tcPr>
            <w:tcW w:w="939" w:type="dxa"/>
            <w:tcBorders>
              <w:top w:val="single" w:sz="4" w:space="0" w:color="auto"/>
              <w:left w:val="single" w:sz="4" w:space="0" w:color="auto"/>
              <w:bottom w:val="single" w:sz="4" w:space="0" w:color="auto"/>
              <w:right w:val="single" w:sz="4" w:space="0" w:color="auto"/>
            </w:tcBorders>
            <w:tcPrChange w:id="54103" w:author="Ramasubramani, Hariharan" w:date="2015-07-22T17:00:00Z">
              <w:tcPr>
                <w:tcW w:w="939" w:type="dxa"/>
                <w:tcBorders>
                  <w:top w:val="single" w:sz="4" w:space="0" w:color="auto"/>
                  <w:left w:val="single" w:sz="4" w:space="0" w:color="auto"/>
                  <w:bottom w:val="single" w:sz="4" w:space="0" w:color="auto"/>
                  <w:right w:val="single" w:sz="4" w:space="0" w:color="auto"/>
                </w:tcBorders>
              </w:tcPr>
            </w:tcPrChange>
          </w:tcPr>
          <w:p w14:paraId="11C3C8D4" w14:textId="69B7DB1F" w:rsidR="000960AD" w:rsidRDefault="000960AD">
            <w:pPr>
              <w:ind w:left="-57" w:firstLine="0"/>
              <w:jc w:val="center"/>
              <w:rPr>
                <w:ins w:id="54104" w:author="Ramasubramani, Hariharan" w:date="2015-07-22T16:28:00Z"/>
                <w:rFonts w:cstheme="minorHAnsi"/>
                <w:color w:val="000000" w:themeColor="text1"/>
              </w:rPr>
            </w:pPr>
            <w:ins w:id="54105" w:author="Ramasubramani, Hariharan" w:date="2015-07-22T16:33:00Z">
              <w:r>
                <w:rPr>
                  <w:rFonts w:cstheme="minorHAnsi"/>
                  <w:color w:val="000000" w:themeColor="text1"/>
                </w:rPr>
                <w:t>M</w:t>
              </w:r>
            </w:ins>
          </w:p>
        </w:tc>
        <w:tc>
          <w:tcPr>
            <w:tcW w:w="3966" w:type="dxa"/>
            <w:tcBorders>
              <w:top w:val="single" w:sz="4" w:space="0" w:color="auto"/>
              <w:left w:val="single" w:sz="4" w:space="0" w:color="auto"/>
              <w:bottom w:val="single" w:sz="4" w:space="0" w:color="auto"/>
              <w:right w:val="single" w:sz="4" w:space="0" w:color="auto"/>
            </w:tcBorders>
            <w:tcPrChange w:id="54106" w:author="Ramasubramani, Hariharan" w:date="2015-07-22T17:00:00Z">
              <w:tcPr>
                <w:tcW w:w="2050" w:type="dxa"/>
                <w:tcBorders>
                  <w:top w:val="single" w:sz="4" w:space="0" w:color="auto"/>
                  <w:left w:val="single" w:sz="4" w:space="0" w:color="auto"/>
                  <w:bottom w:val="single" w:sz="4" w:space="0" w:color="auto"/>
                  <w:right w:val="single" w:sz="4" w:space="0" w:color="auto"/>
                </w:tcBorders>
              </w:tcPr>
            </w:tcPrChange>
          </w:tcPr>
          <w:p w14:paraId="1EFC2B22" w14:textId="356A0582" w:rsidR="009A2AFD" w:rsidRDefault="000960AD" w:rsidP="000960AD">
            <w:pPr>
              <w:ind w:firstLine="0"/>
              <w:rPr>
                <w:ins w:id="54107" w:author="Ramasubramani, Hariharan" w:date="2015-07-22T16:28:00Z"/>
                <w:rFonts w:cstheme="minorHAnsi"/>
                <w:color w:val="000000" w:themeColor="text1"/>
              </w:rPr>
            </w:pPr>
            <w:ins w:id="54108" w:author="Ramasubramani, Hariharan" w:date="2015-07-22T16:33:00Z">
              <w:r>
                <w:rPr>
                  <w:rFonts w:cstheme="minorHAnsi"/>
                  <w:color w:val="000000" w:themeColor="text1"/>
                </w:rPr>
                <w:t>Single-select</w:t>
              </w:r>
            </w:ins>
            <w:ins w:id="54109" w:author="Ramasubramani, Hariharan" w:date="2015-07-22T17:08:00Z">
              <w:r w:rsidR="003969BF">
                <w:rPr>
                  <w:rFonts w:cstheme="minorHAnsi"/>
                  <w:color w:val="000000" w:themeColor="text1"/>
                </w:rPr>
                <w:t xml:space="preserve"> (English –E, French – F)</w:t>
              </w:r>
            </w:ins>
          </w:p>
        </w:tc>
      </w:tr>
      <w:tr w:rsidR="000960AD" w:rsidRPr="00C106B9" w14:paraId="1E959C46" w14:textId="77777777" w:rsidTr="00E64234">
        <w:trPr>
          <w:cantSplit/>
          <w:trHeight w:val="314"/>
          <w:jc w:val="center"/>
          <w:ins w:id="54110" w:author="Ramasubramani, Hariharan" w:date="2015-07-22T16:33:00Z"/>
          <w:trPrChange w:id="54111" w:author="Ramasubramani, Hariharan" w:date="2015-07-22T17:00:00Z">
            <w:trPr>
              <w:gridAfter w:val="0"/>
              <w:cantSplit/>
              <w:trHeight w:val="314"/>
              <w:jc w:val="center"/>
            </w:trPr>
          </w:trPrChange>
        </w:trPr>
        <w:tc>
          <w:tcPr>
            <w:tcW w:w="1750" w:type="dxa"/>
            <w:tcBorders>
              <w:top w:val="single" w:sz="4" w:space="0" w:color="auto"/>
              <w:left w:val="single" w:sz="4" w:space="0" w:color="auto"/>
              <w:bottom w:val="single" w:sz="4" w:space="0" w:color="auto"/>
              <w:right w:val="single" w:sz="4" w:space="0" w:color="auto"/>
            </w:tcBorders>
            <w:tcPrChange w:id="54112" w:author="Ramasubramani, Hariharan" w:date="2015-07-22T17:00:00Z">
              <w:tcPr>
                <w:tcW w:w="1750" w:type="dxa"/>
                <w:tcBorders>
                  <w:top w:val="single" w:sz="4" w:space="0" w:color="auto"/>
                  <w:left w:val="single" w:sz="4" w:space="0" w:color="auto"/>
                  <w:bottom w:val="single" w:sz="4" w:space="0" w:color="auto"/>
                  <w:right w:val="single" w:sz="4" w:space="0" w:color="auto"/>
                </w:tcBorders>
              </w:tcPr>
            </w:tcPrChange>
          </w:tcPr>
          <w:p w14:paraId="6AFE9136" w14:textId="4D23476A" w:rsidR="000960AD" w:rsidRDefault="00543E54" w:rsidP="000960AD">
            <w:pPr>
              <w:ind w:left="-18" w:firstLine="0"/>
              <w:rPr>
                <w:ins w:id="54113" w:author="Ramasubramani, Hariharan" w:date="2015-07-22T16:33:00Z"/>
                <w:rFonts w:cstheme="minorHAnsi"/>
                <w:color w:val="000000" w:themeColor="text1"/>
              </w:rPr>
            </w:pPr>
            <w:proofErr w:type="spellStart"/>
            <w:ins w:id="54114" w:author="Ramasubramani, Hariharan" w:date="2015-08-19T15:16:00Z">
              <w:r>
                <w:rPr>
                  <w:rFonts w:cstheme="minorHAnsi"/>
                  <w:color w:val="000000" w:themeColor="text1"/>
                </w:rPr>
                <w:t>d</w:t>
              </w:r>
              <w:r w:rsidR="008B1426">
                <w:rPr>
                  <w:rFonts w:cstheme="minorHAnsi"/>
                  <w:color w:val="000000" w:themeColor="text1"/>
                </w:rPr>
                <w:t>ate_eff_prod</w:t>
              </w:r>
            </w:ins>
            <w:proofErr w:type="spellEnd"/>
          </w:p>
        </w:tc>
        <w:tc>
          <w:tcPr>
            <w:tcW w:w="939" w:type="dxa"/>
            <w:tcBorders>
              <w:top w:val="single" w:sz="4" w:space="0" w:color="auto"/>
              <w:left w:val="single" w:sz="4" w:space="0" w:color="auto"/>
              <w:bottom w:val="single" w:sz="4" w:space="0" w:color="auto"/>
              <w:right w:val="single" w:sz="4" w:space="0" w:color="auto"/>
            </w:tcBorders>
            <w:tcPrChange w:id="54115" w:author="Ramasubramani, Hariharan" w:date="2015-07-22T17:00:00Z">
              <w:tcPr>
                <w:tcW w:w="939" w:type="dxa"/>
                <w:tcBorders>
                  <w:top w:val="single" w:sz="4" w:space="0" w:color="auto"/>
                  <w:left w:val="single" w:sz="4" w:space="0" w:color="auto"/>
                  <w:bottom w:val="single" w:sz="4" w:space="0" w:color="auto"/>
                  <w:right w:val="single" w:sz="4" w:space="0" w:color="auto"/>
                </w:tcBorders>
              </w:tcPr>
            </w:tcPrChange>
          </w:tcPr>
          <w:p w14:paraId="4315C319" w14:textId="421722A8" w:rsidR="000960AD" w:rsidRDefault="000960AD" w:rsidP="000960AD">
            <w:pPr>
              <w:ind w:left="-57" w:firstLine="0"/>
              <w:jc w:val="center"/>
              <w:rPr>
                <w:ins w:id="54116" w:author="Ramasubramani, Hariharan" w:date="2015-07-22T16:33:00Z"/>
                <w:rFonts w:cstheme="minorHAnsi"/>
                <w:color w:val="000000" w:themeColor="text1"/>
              </w:rPr>
            </w:pPr>
            <w:ins w:id="54117" w:author="Ramasubramani, Hariharan" w:date="2015-07-22T16:33:00Z">
              <w:r>
                <w:rPr>
                  <w:rFonts w:cstheme="minorHAnsi"/>
                  <w:color w:val="000000" w:themeColor="text1"/>
                </w:rPr>
                <w:t>M</w:t>
              </w:r>
            </w:ins>
          </w:p>
        </w:tc>
        <w:tc>
          <w:tcPr>
            <w:tcW w:w="3966" w:type="dxa"/>
            <w:tcBorders>
              <w:top w:val="single" w:sz="4" w:space="0" w:color="auto"/>
              <w:left w:val="single" w:sz="4" w:space="0" w:color="auto"/>
              <w:bottom w:val="single" w:sz="4" w:space="0" w:color="auto"/>
              <w:right w:val="single" w:sz="4" w:space="0" w:color="auto"/>
            </w:tcBorders>
            <w:tcPrChange w:id="54118" w:author="Ramasubramani, Hariharan" w:date="2015-07-22T17:00:00Z">
              <w:tcPr>
                <w:tcW w:w="2050" w:type="dxa"/>
                <w:tcBorders>
                  <w:top w:val="single" w:sz="4" w:space="0" w:color="auto"/>
                  <w:left w:val="single" w:sz="4" w:space="0" w:color="auto"/>
                  <w:bottom w:val="single" w:sz="4" w:space="0" w:color="auto"/>
                  <w:right w:val="single" w:sz="4" w:space="0" w:color="auto"/>
                </w:tcBorders>
              </w:tcPr>
            </w:tcPrChange>
          </w:tcPr>
          <w:p w14:paraId="34EA60F0" w14:textId="40AEE01A" w:rsidR="009A2AFD" w:rsidRDefault="000960AD" w:rsidP="000960AD">
            <w:pPr>
              <w:ind w:firstLine="0"/>
              <w:rPr>
                <w:ins w:id="54119" w:author="Ramasubramani, Hariharan" w:date="2015-07-22T16:33:00Z"/>
                <w:rFonts w:cstheme="minorHAnsi"/>
                <w:color w:val="000000" w:themeColor="text1"/>
              </w:rPr>
            </w:pPr>
            <w:ins w:id="54120" w:author="Ramasubramani, Hariharan" w:date="2015-07-22T16:33:00Z">
              <w:r>
                <w:rPr>
                  <w:rFonts w:cstheme="minorHAnsi"/>
                  <w:color w:val="000000" w:themeColor="text1"/>
                </w:rPr>
                <w:t>Format: mm/</w:t>
              </w:r>
              <w:proofErr w:type="spellStart"/>
              <w:r>
                <w:rPr>
                  <w:rFonts w:cstheme="minorHAnsi"/>
                  <w:color w:val="000000" w:themeColor="text1"/>
                </w:rPr>
                <w:t>dd</w:t>
              </w:r>
              <w:proofErr w:type="spellEnd"/>
              <w:r>
                <w:rPr>
                  <w:rFonts w:cstheme="minorHAnsi"/>
                  <w:color w:val="000000" w:themeColor="text1"/>
                </w:rPr>
                <w:t>/</w:t>
              </w:r>
              <w:proofErr w:type="spellStart"/>
              <w:r>
                <w:rPr>
                  <w:rFonts w:cstheme="minorHAnsi"/>
                  <w:color w:val="000000" w:themeColor="text1"/>
                </w:rPr>
                <w:t>yyyy</w:t>
              </w:r>
              <w:proofErr w:type="spellEnd"/>
            </w:ins>
          </w:p>
        </w:tc>
      </w:tr>
      <w:tr w:rsidR="000960AD" w:rsidRPr="00C106B9" w14:paraId="384EF452" w14:textId="77777777" w:rsidTr="00E64234">
        <w:trPr>
          <w:cantSplit/>
          <w:trHeight w:val="314"/>
          <w:jc w:val="center"/>
          <w:ins w:id="54121" w:author="Ramasubramani, Hariharan" w:date="2015-07-22T16:33:00Z"/>
          <w:trPrChange w:id="54122" w:author="Ramasubramani, Hariharan" w:date="2015-07-22T17:00:00Z">
            <w:trPr>
              <w:gridAfter w:val="0"/>
              <w:cantSplit/>
              <w:trHeight w:val="314"/>
              <w:jc w:val="center"/>
            </w:trPr>
          </w:trPrChange>
        </w:trPr>
        <w:tc>
          <w:tcPr>
            <w:tcW w:w="1750" w:type="dxa"/>
            <w:tcBorders>
              <w:top w:val="single" w:sz="4" w:space="0" w:color="auto"/>
              <w:left w:val="single" w:sz="4" w:space="0" w:color="auto"/>
              <w:bottom w:val="single" w:sz="4" w:space="0" w:color="auto"/>
              <w:right w:val="single" w:sz="4" w:space="0" w:color="auto"/>
            </w:tcBorders>
            <w:tcPrChange w:id="54123" w:author="Ramasubramani, Hariharan" w:date="2015-07-22T17:00:00Z">
              <w:tcPr>
                <w:tcW w:w="1750" w:type="dxa"/>
                <w:tcBorders>
                  <w:top w:val="single" w:sz="4" w:space="0" w:color="auto"/>
                  <w:left w:val="single" w:sz="4" w:space="0" w:color="auto"/>
                  <w:bottom w:val="single" w:sz="4" w:space="0" w:color="auto"/>
                  <w:right w:val="single" w:sz="4" w:space="0" w:color="auto"/>
                </w:tcBorders>
              </w:tcPr>
            </w:tcPrChange>
          </w:tcPr>
          <w:p w14:paraId="7865A026" w14:textId="501CB5A5" w:rsidR="000960AD" w:rsidRDefault="00543E54" w:rsidP="000960AD">
            <w:pPr>
              <w:ind w:left="-18" w:firstLine="0"/>
              <w:rPr>
                <w:ins w:id="54124" w:author="Ramasubramani, Hariharan" w:date="2015-07-22T16:33:00Z"/>
                <w:rFonts w:cstheme="minorHAnsi"/>
                <w:color w:val="000000" w:themeColor="text1"/>
              </w:rPr>
            </w:pPr>
            <w:proofErr w:type="spellStart"/>
            <w:ins w:id="54125" w:author="Ramasubramani, Hariharan" w:date="2015-08-19T15:16:00Z">
              <w:r>
                <w:rPr>
                  <w:rFonts w:cstheme="minorHAnsi"/>
                  <w:color w:val="000000" w:themeColor="text1"/>
                </w:rPr>
                <w:t>d</w:t>
              </w:r>
              <w:r w:rsidR="008B1426">
                <w:rPr>
                  <w:rFonts w:cstheme="minorHAnsi"/>
                  <w:color w:val="000000" w:themeColor="text1"/>
                </w:rPr>
                <w:t>ate_termn_prod</w:t>
              </w:r>
            </w:ins>
            <w:proofErr w:type="spellEnd"/>
          </w:p>
        </w:tc>
        <w:tc>
          <w:tcPr>
            <w:tcW w:w="939" w:type="dxa"/>
            <w:tcBorders>
              <w:top w:val="single" w:sz="4" w:space="0" w:color="auto"/>
              <w:left w:val="single" w:sz="4" w:space="0" w:color="auto"/>
              <w:bottom w:val="single" w:sz="4" w:space="0" w:color="auto"/>
              <w:right w:val="single" w:sz="4" w:space="0" w:color="auto"/>
            </w:tcBorders>
            <w:tcPrChange w:id="54126" w:author="Ramasubramani, Hariharan" w:date="2015-07-22T17:00:00Z">
              <w:tcPr>
                <w:tcW w:w="939" w:type="dxa"/>
                <w:tcBorders>
                  <w:top w:val="single" w:sz="4" w:space="0" w:color="auto"/>
                  <w:left w:val="single" w:sz="4" w:space="0" w:color="auto"/>
                  <w:bottom w:val="single" w:sz="4" w:space="0" w:color="auto"/>
                  <w:right w:val="single" w:sz="4" w:space="0" w:color="auto"/>
                </w:tcBorders>
              </w:tcPr>
            </w:tcPrChange>
          </w:tcPr>
          <w:p w14:paraId="6DBDC5B7" w14:textId="3B9451E9" w:rsidR="000960AD" w:rsidRDefault="000960AD" w:rsidP="000960AD">
            <w:pPr>
              <w:ind w:left="-57" w:firstLine="0"/>
              <w:jc w:val="center"/>
              <w:rPr>
                <w:ins w:id="54127" w:author="Ramasubramani, Hariharan" w:date="2015-07-22T16:33:00Z"/>
                <w:rFonts w:cstheme="minorHAnsi"/>
                <w:color w:val="000000" w:themeColor="text1"/>
              </w:rPr>
            </w:pPr>
            <w:ins w:id="54128" w:author="Ramasubramani, Hariharan" w:date="2015-07-22T16:33:00Z">
              <w:r>
                <w:rPr>
                  <w:rFonts w:cstheme="minorHAnsi"/>
                  <w:color w:val="000000" w:themeColor="text1"/>
                </w:rPr>
                <w:t>M</w:t>
              </w:r>
            </w:ins>
          </w:p>
        </w:tc>
        <w:tc>
          <w:tcPr>
            <w:tcW w:w="3966" w:type="dxa"/>
            <w:tcBorders>
              <w:top w:val="single" w:sz="4" w:space="0" w:color="auto"/>
              <w:left w:val="single" w:sz="4" w:space="0" w:color="auto"/>
              <w:bottom w:val="single" w:sz="4" w:space="0" w:color="auto"/>
              <w:right w:val="single" w:sz="4" w:space="0" w:color="auto"/>
            </w:tcBorders>
            <w:tcPrChange w:id="54129" w:author="Ramasubramani, Hariharan" w:date="2015-07-22T17:00:00Z">
              <w:tcPr>
                <w:tcW w:w="2050" w:type="dxa"/>
                <w:tcBorders>
                  <w:top w:val="single" w:sz="4" w:space="0" w:color="auto"/>
                  <w:left w:val="single" w:sz="4" w:space="0" w:color="auto"/>
                  <w:bottom w:val="single" w:sz="4" w:space="0" w:color="auto"/>
                  <w:right w:val="single" w:sz="4" w:space="0" w:color="auto"/>
                </w:tcBorders>
              </w:tcPr>
            </w:tcPrChange>
          </w:tcPr>
          <w:p w14:paraId="2456FDAF" w14:textId="1752ED62" w:rsidR="009A2AFD" w:rsidRDefault="000960AD" w:rsidP="000960AD">
            <w:pPr>
              <w:ind w:firstLine="0"/>
              <w:rPr>
                <w:ins w:id="54130" w:author="Ramasubramani, Hariharan" w:date="2015-07-22T16:33:00Z"/>
                <w:rFonts w:cstheme="minorHAnsi"/>
                <w:color w:val="000000" w:themeColor="text1"/>
              </w:rPr>
            </w:pPr>
            <w:ins w:id="54131" w:author="Ramasubramani, Hariharan" w:date="2015-07-22T16:33:00Z">
              <w:r>
                <w:rPr>
                  <w:rFonts w:cstheme="minorHAnsi"/>
                  <w:color w:val="000000" w:themeColor="text1"/>
                </w:rPr>
                <w:t>Format: mm/</w:t>
              </w:r>
              <w:proofErr w:type="spellStart"/>
              <w:r>
                <w:rPr>
                  <w:rFonts w:cstheme="minorHAnsi"/>
                  <w:color w:val="000000" w:themeColor="text1"/>
                </w:rPr>
                <w:t>dd</w:t>
              </w:r>
              <w:proofErr w:type="spellEnd"/>
              <w:r>
                <w:rPr>
                  <w:rFonts w:cstheme="minorHAnsi"/>
                  <w:color w:val="000000" w:themeColor="text1"/>
                </w:rPr>
                <w:t>/</w:t>
              </w:r>
              <w:proofErr w:type="spellStart"/>
              <w:r>
                <w:rPr>
                  <w:rFonts w:cstheme="minorHAnsi"/>
                  <w:color w:val="000000" w:themeColor="text1"/>
                </w:rPr>
                <w:t>yyyy</w:t>
              </w:r>
              <w:proofErr w:type="spellEnd"/>
            </w:ins>
          </w:p>
        </w:tc>
      </w:tr>
      <w:tr w:rsidR="007D06F3" w:rsidRPr="00C106B9" w14:paraId="7A5A9109" w14:textId="77777777" w:rsidTr="00E64234">
        <w:trPr>
          <w:cantSplit/>
          <w:trHeight w:val="314"/>
          <w:jc w:val="center"/>
          <w:ins w:id="54132" w:author="Ramasubramani, Hariharan" w:date="2015-07-22T18:30:00Z"/>
        </w:trPr>
        <w:tc>
          <w:tcPr>
            <w:tcW w:w="1750" w:type="dxa"/>
            <w:tcBorders>
              <w:top w:val="single" w:sz="4" w:space="0" w:color="auto"/>
              <w:left w:val="single" w:sz="4" w:space="0" w:color="auto"/>
              <w:bottom w:val="single" w:sz="4" w:space="0" w:color="auto"/>
              <w:right w:val="single" w:sz="4" w:space="0" w:color="auto"/>
            </w:tcBorders>
          </w:tcPr>
          <w:p w14:paraId="78818DDB" w14:textId="3246865E" w:rsidR="007D06F3" w:rsidRDefault="00543E54" w:rsidP="000960AD">
            <w:pPr>
              <w:ind w:left="-18" w:firstLine="0"/>
              <w:rPr>
                <w:ins w:id="54133" w:author="Ramasubramani, Hariharan" w:date="2015-07-22T18:30:00Z"/>
                <w:rFonts w:cstheme="minorHAnsi"/>
                <w:color w:val="000000" w:themeColor="text1"/>
              </w:rPr>
            </w:pPr>
            <w:ins w:id="54134" w:author="Ramasubramani, Hariharan" w:date="2015-07-22T18:30:00Z">
              <w:r>
                <w:rPr>
                  <w:rFonts w:cstheme="minorHAnsi"/>
                  <w:color w:val="000000" w:themeColor="text1"/>
                </w:rPr>
                <w:t>M</w:t>
              </w:r>
              <w:r w:rsidR="007D06F3">
                <w:rPr>
                  <w:rFonts w:cstheme="minorHAnsi"/>
                  <w:color w:val="000000" w:themeColor="text1"/>
                </w:rPr>
                <w:t>ark For Promotion</w:t>
              </w:r>
            </w:ins>
          </w:p>
        </w:tc>
        <w:tc>
          <w:tcPr>
            <w:tcW w:w="939" w:type="dxa"/>
            <w:tcBorders>
              <w:top w:val="single" w:sz="4" w:space="0" w:color="auto"/>
              <w:left w:val="single" w:sz="4" w:space="0" w:color="auto"/>
              <w:bottom w:val="single" w:sz="4" w:space="0" w:color="auto"/>
              <w:right w:val="single" w:sz="4" w:space="0" w:color="auto"/>
            </w:tcBorders>
          </w:tcPr>
          <w:p w14:paraId="1D2C0944" w14:textId="2A3909CC" w:rsidR="007D06F3" w:rsidRDefault="007D06F3" w:rsidP="000960AD">
            <w:pPr>
              <w:ind w:left="-57" w:firstLine="0"/>
              <w:jc w:val="center"/>
              <w:rPr>
                <w:ins w:id="54135" w:author="Ramasubramani, Hariharan" w:date="2015-07-22T18:30:00Z"/>
                <w:rFonts w:cstheme="minorHAnsi"/>
                <w:color w:val="000000" w:themeColor="text1"/>
              </w:rPr>
            </w:pPr>
            <w:ins w:id="54136" w:author="Ramasubramani, Hariharan" w:date="2015-07-22T18:30:00Z">
              <w:r>
                <w:rPr>
                  <w:rFonts w:cstheme="minorHAnsi"/>
                  <w:color w:val="000000" w:themeColor="text1"/>
                </w:rPr>
                <w:t>O</w:t>
              </w:r>
            </w:ins>
          </w:p>
        </w:tc>
        <w:tc>
          <w:tcPr>
            <w:tcW w:w="3966" w:type="dxa"/>
            <w:tcBorders>
              <w:top w:val="single" w:sz="4" w:space="0" w:color="auto"/>
              <w:left w:val="single" w:sz="4" w:space="0" w:color="auto"/>
              <w:bottom w:val="single" w:sz="4" w:space="0" w:color="auto"/>
              <w:right w:val="single" w:sz="4" w:space="0" w:color="auto"/>
            </w:tcBorders>
          </w:tcPr>
          <w:p w14:paraId="3D6C2F2C" w14:textId="69399CB7" w:rsidR="007D06F3" w:rsidRDefault="007D06F3" w:rsidP="000960AD">
            <w:pPr>
              <w:ind w:firstLine="0"/>
              <w:rPr>
                <w:ins w:id="54137" w:author="Ramasubramani, Hariharan" w:date="2015-07-22T18:30:00Z"/>
                <w:rFonts w:cstheme="minorHAnsi"/>
                <w:color w:val="000000" w:themeColor="text1"/>
              </w:rPr>
            </w:pPr>
            <w:ins w:id="54138" w:author="Ramasubramani, Hariharan" w:date="2015-07-22T18:30:00Z">
              <w:r>
                <w:rPr>
                  <w:rFonts w:cstheme="minorHAnsi"/>
                  <w:color w:val="000000" w:themeColor="text1"/>
                </w:rPr>
                <w:t>Checkbox</w:t>
              </w:r>
            </w:ins>
          </w:p>
        </w:tc>
      </w:tr>
    </w:tbl>
    <w:p w14:paraId="658304F6" w14:textId="0E68C54A" w:rsidR="00CC2472" w:rsidRDefault="00CC2472">
      <w:pPr>
        <w:pStyle w:val="ListParagraph"/>
        <w:overflowPunct w:val="0"/>
        <w:autoSpaceDE w:val="0"/>
        <w:autoSpaceDN w:val="0"/>
        <w:spacing w:after="60"/>
        <w:ind w:left="1338" w:firstLine="0"/>
        <w:textAlignment w:val="baseline"/>
        <w:rPr>
          <w:ins w:id="54139" w:author="Ramasubramani, Hariharan" w:date="2015-07-22T16:28:00Z"/>
          <w:rFonts w:cstheme="minorHAnsi"/>
          <w:color w:val="000000" w:themeColor="text1"/>
        </w:rPr>
        <w:pPrChange w:id="54140" w:author="Ramasubramani, Hariharan" w:date="2015-07-22T16:28:00Z">
          <w:pPr>
            <w:pStyle w:val="ListParagraph"/>
            <w:numPr>
              <w:ilvl w:val="2"/>
              <w:numId w:val="123"/>
            </w:numPr>
            <w:overflowPunct w:val="0"/>
            <w:autoSpaceDE w:val="0"/>
            <w:autoSpaceDN w:val="0"/>
            <w:spacing w:after="60"/>
            <w:ind w:left="1338" w:hanging="720"/>
            <w:textAlignment w:val="baseline"/>
          </w:pPr>
        </w:pPrChange>
      </w:pPr>
    </w:p>
    <w:p w14:paraId="2CD7D247" w14:textId="77777777" w:rsidR="000960AD" w:rsidRDefault="000960AD">
      <w:pPr>
        <w:pStyle w:val="ListParagraph"/>
        <w:overflowPunct w:val="0"/>
        <w:autoSpaceDE w:val="0"/>
        <w:autoSpaceDN w:val="0"/>
        <w:spacing w:after="60"/>
        <w:ind w:left="1338" w:firstLine="0"/>
        <w:textAlignment w:val="baseline"/>
        <w:rPr>
          <w:ins w:id="54141" w:author="Ramasubramani, Hariharan" w:date="2015-07-22T16:28:00Z"/>
          <w:rFonts w:cstheme="minorHAnsi"/>
          <w:color w:val="000000" w:themeColor="text1"/>
        </w:rPr>
        <w:pPrChange w:id="54142" w:author="Ramasubramani, Hariharan" w:date="2015-07-22T16:28:00Z">
          <w:pPr>
            <w:pStyle w:val="ListParagraph"/>
            <w:numPr>
              <w:ilvl w:val="2"/>
              <w:numId w:val="123"/>
            </w:numPr>
            <w:overflowPunct w:val="0"/>
            <w:autoSpaceDE w:val="0"/>
            <w:autoSpaceDN w:val="0"/>
            <w:spacing w:after="60"/>
            <w:ind w:left="1338" w:hanging="720"/>
            <w:textAlignment w:val="baseline"/>
          </w:pPr>
        </w:pPrChange>
      </w:pPr>
    </w:p>
    <w:p w14:paraId="6EAACADA" w14:textId="77777777" w:rsidR="000960AD" w:rsidRDefault="000960AD">
      <w:pPr>
        <w:pStyle w:val="ListParagraph"/>
        <w:overflowPunct w:val="0"/>
        <w:autoSpaceDE w:val="0"/>
        <w:autoSpaceDN w:val="0"/>
        <w:spacing w:after="60"/>
        <w:ind w:left="1338" w:firstLine="0"/>
        <w:textAlignment w:val="baseline"/>
        <w:rPr>
          <w:ins w:id="54143" w:author="Ramasubramani, Hariharan" w:date="2015-07-22T15:24:00Z"/>
          <w:rFonts w:cstheme="minorHAnsi"/>
          <w:color w:val="000000" w:themeColor="text1"/>
        </w:rPr>
        <w:pPrChange w:id="54144" w:author="Ramasubramani, Hariharan" w:date="2015-07-22T16:28:00Z">
          <w:pPr>
            <w:pStyle w:val="ListParagraph"/>
            <w:numPr>
              <w:ilvl w:val="2"/>
              <w:numId w:val="123"/>
            </w:numPr>
            <w:overflowPunct w:val="0"/>
            <w:autoSpaceDE w:val="0"/>
            <w:autoSpaceDN w:val="0"/>
            <w:spacing w:after="60"/>
            <w:ind w:left="1338" w:hanging="720"/>
            <w:textAlignment w:val="baseline"/>
          </w:pPr>
        </w:pPrChange>
      </w:pPr>
    </w:p>
    <w:p w14:paraId="6E622B81" w14:textId="67F8DF46" w:rsidR="00CC2472" w:rsidRDefault="00CC2472" w:rsidP="00CC2472">
      <w:pPr>
        <w:pStyle w:val="ListParagraph"/>
        <w:numPr>
          <w:ilvl w:val="2"/>
          <w:numId w:val="123"/>
        </w:numPr>
        <w:overflowPunct w:val="0"/>
        <w:autoSpaceDE w:val="0"/>
        <w:autoSpaceDN w:val="0"/>
        <w:spacing w:after="60"/>
        <w:textAlignment w:val="baseline"/>
        <w:rPr>
          <w:ins w:id="54145" w:author="Ramasubramani, Hariharan" w:date="2015-07-22T17:20:00Z"/>
          <w:rFonts w:cstheme="minorHAnsi"/>
          <w:color w:val="000000" w:themeColor="text1"/>
        </w:rPr>
      </w:pPr>
      <w:ins w:id="54146" w:author="Ramasubramani, Hariharan" w:date="2015-07-22T15:24:00Z">
        <w:r>
          <w:rPr>
            <w:rFonts w:cstheme="minorHAnsi"/>
            <w:color w:val="000000" w:themeColor="text1"/>
          </w:rPr>
          <w:t>Duplicate Forms Module</w:t>
        </w:r>
      </w:ins>
      <w:ins w:id="54147" w:author="Ramasubramani, Hariharan" w:date="2015-08-18T13:11:00Z">
        <w:r w:rsidR="00A73469">
          <w:rPr>
            <w:rFonts w:cstheme="minorHAnsi"/>
            <w:color w:val="000000" w:themeColor="text1"/>
          </w:rPr>
          <w:t xml:space="preserve"> Entry</w:t>
        </w:r>
      </w:ins>
    </w:p>
    <w:p w14:paraId="1A4151E7" w14:textId="65742644" w:rsidR="00C51AF6" w:rsidRPr="00533C12" w:rsidRDefault="00C51AF6" w:rsidP="00C51AF6">
      <w:pPr>
        <w:pStyle w:val="ListParagraph"/>
        <w:numPr>
          <w:ilvl w:val="3"/>
          <w:numId w:val="123"/>
        </w:numPr>
        <w:overflowPunct w:val="0"/>
        <w:autoSpaceDE w:val="0"/>
        <w:autoSpaceDN w:val="0"/>
        <w:spacing w:after="60"/>
        <w:textAlignment w:val="baseline"/>
        <w:rPr>
          <w:ins w:id="54148" w:author="Ramasubramani, Hariharan" w:date="2015-07-22T17:20:00Z"/>
          <w:rFonts w:cstheme="minorHAnsi"/>
          <w:color w:val="000000" w:themeColor="text1"/>
        </w:rPr>
      </w:pPr>
      <w:ins w:id="54149" w:author="Ramasubramani, Hariharan" w:date="2015-07-22T17:20:00Z">
        <w:r w:rsidRPr="00533C12">
          <w:rPr>
            <w:rFonts w:cstheme="minorHAnsi"/>
            <w:color w:val="000000" w:themeColor="text1"/>
          </w:rPr>
          <w:t xml:space="preserve">The system shall determine if a newly created </w:t>
        </w:r>
      </w:ins>
      <w:proofErr w:type="spellStart"/>
      <w:ins w:id="54150" w:author="Ramasubramani, Hariharan" w:date="2015-08-20T12:06:00Z">
        <w:r w:rsidR="006025C9">
          <w:rPr>
            <w:rFonts w:cstheme="minorHAnsi"/>
            <w:color w:val="000000" w:themeColor="text1"/>
          </w:rPr>
          <w:t>num_reqre</w:t>
        </w:r>
      </w:ins>
      <w:proofErr w:type="spellEnd"/>
      <w:ins w:id="54151" w:author="Ramasubramani, Hariharan" w:date="2015-07-22T17:20:00Z">
        <w:r w:rsidRPr="00533C12">
          <w:rPr>
            <w:rFonts w:cstheme="minorHAnsi"/>
            <w:color w:val="000000" w:themeColor="text1"/>
          </w:rPr>
          <w:t xml:space="preserve"> is a duplicate entry by comparing the </w:t>
        </w:r>
      </w:ins>
      <w:proofErr w:type="spellStart"/>
      <w:ins w:id="54152" w:author="Ramasubramani, Hariharan" w:date="2015-08-20T12:06:00Z">
        <w:r w:rsidR="006025C9">
          <w:rPr>
            <w:rFonts w:cstheme="minorHAnsi"/>
            <w:color w:val="000000" w:themeColor="text1"/>
          </w:rPr>
          <w:t>num_reqre</w:t>
        </w:r>
        <w:proofErr w:type="spellEnd"/>
        <w:r w:rsidR="006025C9">
          <w:rPr>
            <w:rFonts w:cstheme="minorHAnsi"/>
            <w:color w:val="000000" w:themeColor="text1"/>
          </w:rPr>
          <w:t xml:space="preserve"> column in </w:t>
        </w:r>
        <w:proofErr w:type="spellStart"/>
        <w:r w:rsidR="006025C9">
          <w:rPr>
            <w:rFonts w:cstheme="minorHAnsi"/>
            <w:color w:val="000000" w:themeColor="text1"/>
          </w:rPr>
          <w:t>pr_req</w:t>
        </w:r>
      </w:ins>
      <w:proofErr w:type="spellEnd"/>
      <w:ins w:id="54153" w:author="Ramasubramani, Hariharan" w:date="2015-07-22T17:20:00Z">
        <w:r w:rsidRPr="00533C12">
          <w:rPr>
            <w:rFonts w:cstheme="minorHAnsi"/>
            <w:color w:val="000000" w:themeColor="text1"/>
          </w:rPr>
          <w:t>.</w:t>
        </w:r>
      </w:ins>
    </w:p>
    <w:p w14:paraId="56EFD086" w14:textId="60EA7070" w:rsidR="00C51AF6" w:rsidRPr="00533C12" w:rsidRDefault="00C51AF6" w:rsidP="00C51AF6">
      <w:pPr>
        <w:pStyle w:val="ListParagraph"/>
        <w:numPr>
          <w:ilvl w:val="3"/>
          <w:numId w:val="123"/>
        </w:numPr>
        <w:overflowPunct w:val="0"/>
        <w:autoSpaceDE w:val="0"/>
        <w:autoSpaceDN w:val="0"/>
        <w:spacing w:after="60"/>
        <w:textAlignment w:val="baseline"/>
        <w:rPr>
          <w:ins w:id="54154" w:author="Ramasubramani, Hariharan" w:date="2015-07-22T17:20:00Z"/>
          <w:rFonts w:cstheme="minorHAnsi"/>
          <w:color w:val="000000" w:themeColor="text1"/>
        </w:rPr>
      </w:pPr>
      <w:ins w:id="54155" w:author="Ramasubramani, Hariharan" w:date="2015-07-22T17:20:00Z">
        <w:r w:rsidRPr="00533C12">
          <w:rPr>
            <w:rFonts w:cstheme="minorHAnsi"/>
            <w:color w:val="000000" w:themeColor="text1"/>
          </w:rPr>
          <w:t xml:space="preserve">If the </w:t>
        </w:r>
      </w:ins>
      <w:proofErr w:type="spellStart"/>
      <w:ins w:id="54156" w:author="Ramasubramani, Hariharan" w:date="2015-08-20T12:07:00Z">
        <w:r w:rsidR="006025C9">
          <w:rPr>
            <w:rFonts w:cstheme="minorHAnsi"/>
            <w:color w:val="000000" w:themeColor="text1"/>
          </w:rPr>
          <w:t>num_reqre</w:t>
        </w:r>
        <w:proofErr w:type="spellEnd"/>
        <w:r w:rsidR="006025C9" w:rsidRPr="00533C12">
          <w:rPr>
            <w:rFonts w:cstheme="minorHAnsi"/>
            <w:color w:val="000000" w:themeColor="text1"/>
          </w:rPr>
          <w:t xml:space="preserve"> </w:t>
        </w:r>
      </w:ins>
      <w:ins w:id="54157" w:author="Ramasubramani, Hariharan" w:date="2015-07-22T17:20:00Z">
        <w:r w:rsidRPr="00533C12">
          <w:rPr>
            <w:rFonts w:cstheme="minorHAnsi"/>
            <w:color w:val="000000" w:themeColor="text1"/>
          </w:rPr>
          <w:t xml:space="preserve">matches with existing </w:t>
        </w:r>
      </w:ins>
      <w:proofErr w:type="spellStart"/>
      <w:ins w:id="54158" w:author="Ramasubramani, Hariharan" w:date="2015-08-20T12:07:00Z">
        <w:r w:rsidR="006025C9">
          <w:rPr>
            <w:rFonts w:cstheme="minorHAnsi"/>
            <w:color w:val="000000" w:themeColor="text1"/>
          </w:rPr>
          <w:t>num_reqre</w:t>
        </w:r>
      </w:ins>
      <w:proofErr w:type="spellEnd"/>
      <w:ins w:id="54159" w:author="Ramasubramani, Hariharan" w:date="2015-07-22T17:20:00Z">
        <w:r w:rsidRPr="00533C12">
          <w:rPr>
            <w:rFonts w:cstheme="minorHAnsi"/>
            <w:color w:val="000000" w:themeColor="text1"/>
          </w:rPr>
          <w:t xml:space="preserve">, the system shall display the following alert message: ‘This is a duplicate entry.  Please update your Form </w:t>
        </w:r>
        <w:r>
          <w:rPr>
            <w:rFonts w:cstheme="minorHAnsi"/>
            <w:color w:val="000000" w:themeColor="text1"/>
          </w:rPr>
          <w:t xml:space="preserve">Module </w:t>
        </w:r>
      </w:ins>
      <w:ins w:id="54160" w:author="Ramasubramani, Hariharan" w:date="2015-08-19T15:00:00Z">
        <w:r w:rsidR="00803A19">
          <w:rPr>
            <w:rFonts w:cstheme="minorHAnsi"/>
            <w:color w:val="000000" w:themeColor="text1"/>
          </w:rPr>
          <w:t>Entry Values</w:t>
        </w:r>
      </w:ins>
      <w:ins w:id="54161" w:author="Ramasubramani, Hariharan" w:date="2015-07-22T17:20:00Z">
        <w:r w:rsidRPr="00533C12">
          <w:rPr>
            <w:rFonts w:cstheme="minorHAnsi"/>
            <w:color w:val="000000" w:themeColor="text1"/>
          </w:rPr>
          <w:t xml:space="preserve">.’  (Fig </w:t>
        </w:r>
        <w:r>
          <w:rPr>
            <w:rFonts w:cstheme="minorHAnsi"/>
            <w:color w:val="000000" w:themeColor="text1"/>
          </w:rPr>
          <w:t>5</w:t>
        </w:r>
        <w:r w:rsidRPr="00533C12">
          <w:rPr>
            <w:rFonts w:cstheme="minorHAnsi"/>
            <w:color w:val="000000" w:themeColor="text1"/>
          </w:rPr>
          <w:t>.b)</w:t>
        </w:r>
      </w:ins>
    </w:p>
    <w:p w14:paraId="491F9B11" w14:textId="6D160F5A" w:rsidR="00C51AF6" w:rsidRPr="00533C12" w:rsidRDefault="00C51AF6" w:rsidP="00C51AF6">
      <w:pPr>
        <w:pStyle w:val="ListParagraph"/>
        <w:numPr>
          <w:ilvl w:val="3"/>
          <w:numId w:val="123"/>
        </w:numPr>
        <w:overflowPunct w:val="0"/>
        <w:autoSpaceDE w:val="0"/>
        <w:autoSpaceDN w:val="0"/>
        <w:spacing w:after="60"/>
        <w:textAlignment w:val="baseline"/>
        <w:rPr>
          <w:ins w:id="54162" w:author="Ramasubramani, Hariharan" w:date="2015-07-22T17:20:00Z"/>
          <w:rFonts w:cstheme="minorHAnsi"/>
          <w:color w:val="000000" w:themeColor="text1"/>
        </w:rPr>
      </w:pPr>
      <w:ins w:id="54163" w:author="Ramasubramani, Hariharan" w:date="2015-07-22T17:20:00Z">
        <w:r w:rsidRPr="00533C12">
          <w:rPr>
            <w:rFonts w:cstheme="minorHAnsi"/>
            <w:color w:val="000000" w:themeColor="text1"/>
          </w:rPr>
          <w:t xml:space="preserve">Clicking Cancel </w:t>
        </w:r>
      </w:ins>
      <w:ins w:id="54164" w:author="Ramasubramani, Hariharan" w:date="2015-08-20T12:07:00Z">
        <w:r w:rsidR="006025C9">
          <w:rPr>
            <w:rFonts w:cstheme="minorHAnsi"/>
            <w:color w:val="000000" w:themeColor="text1"/>
          </w:rPr>
          <w:t>shall</w:t>
        </w:r>
      </w:ins>
      <w:ins w:id="54165" w:author="Ramasubramani, Hariharan" w:date="2015-07-22T17:20:00Z">
        <w:r w:rsidRPr="00533C12">
          <w:rPr>
            <w:rFonts w:cstheme="minorHAnsi"/>
            <w:color w:val="000000" w:themeColor="text1"/>
          </w:rPr>
          <w:t xml:space="preserve"> return </w:t>
        </w:r>
      </w:ins>
      <w:ins w:id="54166" w:author="Ramasubramani, Hariharan" w:date="2015-08-20T12:08:00Z">
        <w:r w:rsidR="006025C9">
          <w:rPr>
            <w:rFonts w:cstheme="minorHAnsi"/>
            <w:color w:val="000000" w:themeColor="text1"/>
          </w:rPr>
          <w:t>u</w:t>
        </w:r>
      </w:ins>
      <w:ins w:id="54167" w:author="Ramasubramani, Hariharan" w:date="2015-07-22T17:20:00Z">
        <w:r w:rsidRPr="00533C12">
          <w:rPr>
            <w:rFonts w:cstheme="minorHAnsi"/>
            <w:color w:val="000000" w:themeColor="text1"/>
          </w:rPr>
          <w:t>ser to the Create Form</w:t>
        </w:r>
        <w:r>
          <w:rPr>
            <w:rFonts w:cstheme="minorHAnsi"/>
            <w:color w:val="000000" w:themeColor="text1"/>
          </w:rPr>
          <w:t>s Module</w:t>
        </w:r>
        <w:r w:rsidRPr="00533C12">
          <w:rPr>
            <w:rFonts w:cstheme="minorHAnsi"/>
            <w:color w:val="000000" w:themeColor="text1"/>
          </w:rPr>
          <w:t xml:space="preserve"> </w:t>
        </w:r>
      </w:ins>
      <w:ins w:id="54168" w:author="Ramasubramani, Hariharan" w:date="2015-08-20T12:08:00Z">
        <w:r w:rsidR="006025C9">
          <w:rPr>
            <w:rFonts w:cstheme="minorHAnsi"/>
            <w:color w:val="000000" w:themeColor="text1"/>
          </w:rPr>
          <w:t xml:space="preserve">Entry </w:t>
        </w:r>
      </w:ins>
      <w:ins w:id="54169" w:author="Ramasubramani, Hariharan" w:date="2015-07-22T17:20:00Z">
        <w:r w:rsidRPr="00533C12">
          <w:rPr>
            <w:rFonts w:cstheme="minorHAnsi"/>
            <w:color w:val="000000" w:themeColor="text1"/>
          </w:rPr>
          <w:t xml:space="preserve">screen where they can </w:t>
        </w:r>
      </w:ins>
      <w:ins w:id="54170" w:author="Ramasubramani, Hariharan" w:date="2015-08-04T14:20:00Z">
        <w:r w:rsidR="002C5643">
          <w:rPr>
            <w:rFonts w:cstheme="minorHAnsi"/>
            <w:color w:val="000000" w:themeColor="text1"/>
          </w:rPr>
          <w:t>modify</w:t>
        </w:r>
      </w:ins>
      <w:ins w:id="54171" w:author="Ramasubramani, Hariharan" w:date="2015-07-22T17:20:00Z">
        <w:r w:rsidRPr="00533C12">
          <w:rPr>
            <w:rFonts w:cstheme="minorHAnsi"/>
            <w:color w:val="000000" w:themeColor="text1"/>
          </w:rPr>
          <w:t xml:space="preserve"> </w:t>
        </w:r>
      </w:ins>
      <w:proofErr w:type="spellStart"/>
      <w:ins w:id="54172" w:author="Ramasubramani, Hariharan" w:date="2015-08-20T12:08:00Z">
        <w:r w:rsidR="006025C9">
          <w:rPr>
            <w:rFonts w:cstheme="minorHAnsi"/>
            <w:color w:val="000000" w:themeColor="text1"/>
          </w:rPr>
          <w:t>num_req</w:t>
        </w:r>
      </w:ins>
      <w:ins w:id="54173" w:author="Ramasubramani, Hariharan" w:date="2015-08-20T12:11:00Z">
        <w:r w:rsidR="006025C9">
          <w:rPr>
            <w:rFonts w:cstheme="minorHAnsi"/>
            <w:color w:val="000000" w:themeColor="text1"/>
          </w:rPr>
          <w:t>re</w:t>
        </w:r>
      </w:ins>
      <w:proofErr w:type="spellEnd"/>
      <w:ins w:id="54174" w:author="Ramasubramani, Hariharan" w:date="2015-07-22T17:20:00Z">
        <w:r w:rsidRPr="00533C12">
          <w:rPr>
            <w:rFonts w:cstheme="minorHAnsi"/>
            <w:color w:val="000000" w:themeColor="text1"/>
          </w:rPr>
          <w:t xml:space="preserve"> and re-save.  Clicking Cancel again on the Create Form</w:t>
        </w:r>
        <w:r>
          <w:rPr>
            <w:rFonts w:cstheme="minorHAnsi"/>
            <w:color w:val="000000" w:themeColor="text1"/>
          </w:rPr>
          <w:t>s Module</w:t>
        </w:r>
        <w:r w:rsidRPr="00533C12">
          <w:rPr>
            <w:rFonts w:cstheme="minorHAnsi"/>
            <w:color w:val="000000" w:themeColor="text1"/>
          </w:rPr>
          <w:t xml:space="preserve"> </w:t>
        </w:r>
      </w:ins>
      <w:ins w:id="54175" w:author="Ramasubramani, Hariharan" w:date="2015-08-20T15:20:00Z">
        <w:r w:rsidR="009E145A">
          <w:rPr>
            <w:rFonts w:cstheme="minorHAnsi"/>
            <w:color w:val="000000" w:themeColor="text1"/>
          </w:rPr>
          <w:t xml:space="preserve">Entry </w:t>
        </w:r>
      </w:ins>
      <w:ins w:id="54176" w:author="Ramasubramani, Hariharan" w:date="2015-07-22T17:20:00Z">
        <w:r w:rsidRPr="00533C12">
          <w:rPr>
            <w:rFonts w:cstheme="minorHAnsi"/>
            <w:color w:val="000000" w:themeColor="text1"/>
          </w:rPr>
          <w:t xml:space="preserve">screen will discard changes (a pop-up will be displayed informing the user they have unsaved changes).   </w:t>
        </w:r>
      </w:ins>
    </w:p>
    <w:p w14:paraId="5C8CB4B7" w14:textId="0257DD9F" w:rsidR="00C51AF6" w:rsidRDefault="00C51AF6" w:rsidP="00C51AF6">
      <w:pPr>
        <w:pStyle w:val="ListParagraph"/>
        <w:numPr>
          <w:ilvl w:val="3"/>
          <w:numId w:val="123"/>
        </w:numPr>
        <w:overflowPunct w:val="0"/>
        <w:autoSpaceDE w:val="0"/>
        <w:autoSpaceDN w:val="0"/>
        <w:spacing w:after="60"/>
        <w:textAlignment w:val="baseline"/>
        <w:rPr>
          <w:ins w:id="54177" w:author="Ramasubramani, Hariharan" w:date="2015-07-22T17:20:00Z"/>
          <w:rFonts w:cstheme="minorHAnsi"/>
          <w:color w:val="000000" w:themeColor="text1"/>
        </w:rPr>
      </w:pPr>
      <w:ins w:id="54178" w:author="Ramasubramani, Hariharan" w:date="2015-07-22T17:20:00Z">
        <w:r w:rsidRPr="00533C12">
          <w:rPr>
            <w:rFonts w:cstheme="minorHAnsi"/>
            <w:color w:val="000000" w:themeColor="text1"/>
          </w:rPr>
          <w:t>Clicking Modify Existing will discard any changes the user made to the existing information and return the user to the Modify Form</w:t>
        </w:r>
        <w:r>
          <w:rPr>
            <w:rFonts w:cstheme="minorHAnsi"/>
            <w:color w:val="000000" w:themeColor="text1"/>
          </w:rPr>
          <w:t>s Module</w:t>
        </w:r>
      </w:ins>
      <w:ins w:id="54179" w:author="Ramasubramani, Hariharan" w:date="2015-08-20T15:20:00Z">
        <w:r w:rsidR="009E145A">
          <w:rPr>
            <w:rFonts w:cstheme="minorHAnsi"/>
            <w:color w:val="000000" w:themeColor="text1"/>
          </w:rPr>
          <w:t xml:space="preserve"> Entry</w:t>
        </w:r>
      </w:ins>
      <w:ins w:id="54180" w:author="Ramasubramani, Hariharan" w:date="2015-07-22T17:20:00Z">
        <w:r w:rsidRPr="00533C12">
          <w:rPr>
            <w:rFonts w:cstheme="minorHAnsi"/>
            <w:color w:val="000000" w:themeColor="text1"/>
          </w:rPr>
          <w:t xml:space="preserve"> screen where the existing Form</w:t>
        </w:r>
        <w:r>
          <w:rPr>
            <w:rFonts w:cstheme="minorHAnsi"/>
            <w:color w:val="000000" w:themeColor="text1"/>
          </w:rPr>
          <w:t>s Module</w:t>
        </w:r>
        <w:r w:rsidRPr="00533C12">
          <w:rPr>
            <w:rFonts w:cstheme="minorHAnsi"/>
            <w:color w:val="000000" w:themeColor="text1"/>
          </w:rPr>
          <w:t xml:space="preserve"> </w:t>
        </w:r>
      </w:ins>
      <w:ins w:id="54181" w:author="Ramasubramani, Hariharan" w:date="2015-08-20T12:09:00Z">
        <w:r w:rsidR="006025C9">
          <w:rPr>
            <w:rFonts w:cstheme="minorHAnsi"/>
            <w:color w:val="000000" w:themeColor="text1"/>
          </w:rPr>
          <w:t xml:space="preserve">Entry </w:t>
        </w:r>
      </w:ins>
      <w:ins w:id="54182" w:author="Ramasubramani, Hariharan" w:date="2015-07-22T17:20:00Z">
        <w:r w:rsidRPr="00533C12">
          <w:rPr>
            <w:rFonts w:cstheme="minorHAnsi"/>
            <w:color w:val="000000" w:themeColor="text1"/>
          </w:rPr>
          <w:t xml:space="preserve">information </w:t>
        </w:r>
      </w:ins>
      <w:proofErr w:type="gramStart"/>
      <w:ins w:id="54183" w:author="Ramasubramani, Hariharan" w:date="2015-08-20T12:09:00Z">
        <w:r w:rsidR="006025C9">
          <w:rPr>
            <w:rFonts w:cstheme="minorHAnsi"/>
            <w:color w:val="000000" w:themeColor="text1"/>
          </w:rPr>
          <w:t xml:space="preserve">shall </w:t>
        </w:r>
      </w:ins>
      <w:ins w:id="54184" w:author="Ramasubramani, Hariharan" w:date="2015-07-22T17:20:00Z">
        <w:r w:rsidRPr="00533C12">
          <w:rPr>
            <w:rFonts w:cstheme="minorHAnsi"/>
            <w:color w:val="000000" w:themeColor="text1"/>
          </w:rPr>
          <w:t xml:space="preserve"> be</w:t>
        </w:r>
        <w:proofErr w:type="gramEnd"/>
        <w:r w:rsidRPr="00533C12">
          <w:rPr>
            <w:rFonts w:cstheme="minorHAnsi"/>
            <w:color w:val="000000" w:themeColor="text1"/>
          </w:rPr>
          <w:t xml:space="preserve"> displayed.</w:t>
        </w:r>
      </w:ins>
    </w:p>
    <w:p w14:paraId="7E624015" w14:textId="77777777" w:rsidR="00C51AF6" w:rsidRDefault="00C51AF6">
      <w:pPr>
        <w:pStyle w:val="ListParagraph"/>
        <w:overflowPunct w:val="0"/>
        <w:autoSpaceDE w:val="0"/>
        <w:autoSpaceDN w:val="0"/>
        <w:spacing w:after="60"/>
        <w:ind w:left="1647" w:firstLine="0"/>
        <w:textAlignment w:val="baseline"/>
        <w:rPr>
          <w:ins w:id="54185" w:author="Ramasubramani, Hariharan" w:date="2015-07-22T15:24:00Z"/>
          <w:rFonts w:cstheme="minorHAnsi"/>
          <w:color w:val="000000" w:themeColor="text1"/>
        </w:rPr>
        <w:pPrChange w:id="54186" w:author="Ramasubramani, Hariharan" w:date="2015-07-22T17:20:00Z">
          <w:pPr>
            <w:pStyle w:val="ListParagraph"/>
            <w:numPr>
              <w:ilvl w:val="2"/>
              <w:numId w:val="123"/>
            </w:numPr>
            <w:overflowPunct w:val="0"/>
            <w:autoSpaceDE w:val="0"/>
            <w:autoSpaceDN w:val="0"/>
            <w:spacing w:after="60"/>
            <w:ind w:left="1338" w:hanging="720"/>
            <w:textAlignment w:val="baseline"/>
          </w:pPr>
        </w:pPrChange>
      </w:pPr>
    </w:p>
    <w:p w14:paraId="55BF7C30" w14:textId="7FDDBBDA" w:rsidR="00BF2FE9" w:rsidRDefault="00803A19">
      <w:pPr>
        <w:pStyle w:val="ListParagraph"/>
        <w:overflowPunct w:val="0"/>
        <w:autoSpaceDE w:val="0"/>
        <w:autoSpaceDN w:val="0"/>
        <w:spacing w:after="60"/>
        <w:ind w:left="1338" w:firstLine="0"/>
        <w:textAlignment w:val="baseline"/>
        <w:rPr>
          <w:ins w:id="54187" w:author="Ramasubramani, Hariharan" w:date="2015-08-03T16:46:00Z"/>
          <w:rFonts w:cstheme="minorHAnsi"/>
          <w:color w:val="000000" w:themeColor="text1"/>
        </w:rPr>
        <w:pPrChange w:id="54188" w:author="Ramasubramani, Hariharan" w:date="2015-08-19T15:31:00Z">
          <w:pPr>
            <w:pStyle w:val="ListParagraph"/>
            <w:spacing w:after="60"/>
            <w:ind w:left="0" w:firstLine="0"/>
          </w:pPr>
        </w:pPrChange>
      </w:pPr>
      <w:ins w:id="54189" w:author="Ramasubramani, Hariharan" w:date="2015-08-19T15:00:00Z">
        <w:r>
          <w:rPr>
            <w:noProof/>
          </w:rPr>
          <w:drawing>
            <wp:inline distT="0" distB="0" distL="0" distR="0" wp14:anchorId="0FC97279" wp14:editId="4D7F3AF7">
              <wp:extent cx="5427980" cy="2860040"/>
              <wp:effectExtent l="0" t="0" r="0" b="0"/>
              <wp:docPr id="62" name="Picture 62" descr="C:\Users\n0262988\AppData\Local\Microsoft\Windows\Temporary Internet Files\Content.Word\duplicateEnt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n0262988\AppData\Local\Microsoft\Windows\Temporary Internet Files\Content.Word\duplicateEntry.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427980" cy="2860040"/>
                      </a:xfrm>
                      <a:prstGeom prst="rect">
                        <a:avLst/>
                      </a:prstGeom>
                      <a:noFill/>
                      <a:ln>
                        <a:noFill/>
                      </a:ln>
                    </pic:spPr>
                  </pic:pic>
                </a:graphicData>
              </a:graphic>
            </wp:inline>
          </w:drawing>
        </w:r>
      </w:ins>
      <w:ins w:id="54190" w:author="Ramasubramani, Hariharan" w:date="2015-07-22T17:22:00Z">
        <w:r w:rsidR="00C51AF6">
          <w:rPr>
            <w:rFonts w:cstheme="minorHAnsi"/>
            <w:color w:val="000000" w:themeColor="text1"/>
          </w:rPr>
          <w:br/>
          <w:t xml:space="preserve">                        Fig 5.b Duplicate Forms Module</w:t>
        </w:r>
      </w:ins>
      <w:ins w:id="54191" w:author="Ramasubramani, Hariharan" w:date="2015-07-22T15:24:00Z">
        <w:r w:rsidR="00CC2472">
          <w:rPr>
            <w:rFonts w:cstheme="minorHAnsi"/>
            <w:color w:val="000000" w:themeColor="text1"/>
          </w:rPr>
          <w:t xml:space="preserve"> </w:t>
        </w:r>
      </w:ins>
      <w:ins w:id="54192" w:author="Ramasubramani, Hariharan" w:date="2015-08-20T15:21:00Z">
        <w:r w:rsidR="009E145A">
          <w:rPr>
            <w:rFonts w:cstheme="minorHAnsi"/>
            <w:color w:val="000000" w:themeColor="text1"/>
          </w:rPr>
          <w:t>Entry</w:t>
        </w:r>
      </w:ins>
    </w:p>
    <w:p w14:paraId="4709FEC8" w14:textId="77777777" w:rsidR="00BF2FE9" w:rsidRDefault="00BF2FE9">
      <w:pPr>
        <w:rPr>
          <w:ins w:id="54193" w:author="Ramasubramani, Hariharan" w:date="2015-08-03T16:46:00Z"/>
          <w:rFonts w:cstheme="minorHAnsi"/>
          <w:color w:val="000000" w:themeColor="text1"/>
        </w:rPr>
      </w:pPr>
      <w:ins w:id="54194" w:author="Ramasubramani, Hariharan" w:date="2015-08-03T16:46:00Z">
        <w:r>
          <w:rPr>
            <w:rFonts w:cstheme="minorHAnsi"/>
            <w:color w:val="000000" w:themeColor="text1"/>
          </w:rPr>
          <w:br w:type="page"/>
        </w:r>
      </w:ins>
    </w:p>
    <w:p w14:paraId="2E0C1960" w14:textId="519A60DD" w:rsidR="00CC2472" w:rsidRDefault="00CC2472">
      <w:pPr>
        <w:pStyle w:val="Heading2"/>
        <w:numPr>
          <w:ilvl w:val="1"/>
          <w:numId w:val="137"/>
        </w:numPr>
        <w:rPr>
          <w:ins w:id="54195" w:author="Ramasubramani, Hariharan" w:date="2015-07-22T15:24:00Z"/>
        </w:rPr>
        <w:pPrChange w:id="54196" w:author="Ramasubramani, Hariharan" w:date="2015-07-27T18:51:00Z">
          <w:pPr>
            <w:pStyle w:val="Heading2"/>
            <w:numPr>
              <w:ilvl w:val="1"/>
              <w:numId w:val="124"/>
            </w:numPr>
            <w:tabs>
              <w:tab w:val="num" w:pos="1170"/>
            </w:tabs>
            <w:ind w:left="619" w:hanging="619"/>
          </w:pPr>
        </w:pPrChange>
      </w:pPr>
      <w:ins w:id="54197" w:author="Ramasubramani, Hariharan" w:date="2015-07-22T15:24:00Z">
        <w:r>
          <w:rPr>
            <w:rFonts w:cstheme="minorHAnsi"/>
            <w:color w:val="000000" w:themeColor="text1"/>
          </w:rPr>
          <w:t xml:space="preserve"> </w:t>
        </w:r>
        <w:bookmarkStart w:id="54198" w:name="_Toc427858187"/>
        <w:r>
          <w:t>Modify Forms Module</w:t>
        </w:r>
      </w:ins>
      <w:ins w:id="54199" w:author="Ramasubramani, Hariharan" w:date="2015-08-18T13:11:00Z">
        <w:r w:rsidR="00A73469">
          <w:t xml:space="preserve"> Entry</w:t>
        </w:r>
      </w:ins>
      <w:bookmarkEnd w:id="54198"/>
    </w:p>
    <w:p w14:paraId="4E161E02" w14:textId="0197CB61" w:rsidR="005627A0" w:rsidRDefault="00FF14B7">
      <w:pPr>
        <w:ind w:firstLine="0"/>
        <w:rPr>
          <w:ins w:id="54200" w:author="Ramasubramani, Hariharan" w:date="2015-07-22T18:08:00Z"/>
          <w:rFonts w:cstheme="minorHAnsi"/>
          <w:color w:val="000000" w:themeColor="text1"/>
        </w:rPr>
        <w:pPrChange w:id="54201" w:author="Ramasubramani, Hariharan" w:date="2015-08-03T16:46:00Z">
          <w:pPr/>
        </w:pPrChange>
      </w:pPr>
      <w:ins w:id="54202" w:author="Ramasubramani, Hariharan" w:date="2015-08-20T11:16:00Z">
        <w:r>
          <w:rPr>
            <w:noProof/>
          </w:rPr>
          <w:drawing>
            <wp:inline distT="0" distB="0" distL="0" distR="0" wp14:anchorId="7F9E3745" wp14:editId="75C0160F">
              <wp:extent cx="6858000" cy="6262689"/>
              <wp:effectExtent l="0" t="0" r="0" b="0"/>
              <wp:docPr id="164" name="Picture 164" descr="C:\Users\n0262988\AppData\Local\Microsoft\Windows\Temporary Internet Files\Content.Word\UpdateF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n0262988\AppData\Local\Microsoft\Windows\Temporary Internet Files\Content.Word\UpdateFM.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6858000" cy="6262689"/>
                      </a:xfrm>
                      <a:prstGeom prst="rect">
                        <a:avLst/>
                      </a:prstGeom>
                      <a:noFill/>
                      <a:ln>
                        <a:noFill/>
                      </a:ln>
                    </pic:spPr>
                  </pic:pic>
                </a:graphicData>
              </a:graphic>
            </wp:inline>
          </w:drawing>
        </w:r>
      </w:ins>
    </w:p>
    <w:p w14:paraId="05A5B2E7" w14:textId="787CA902" w:rsidR="005627A0" w:rsidRDefault="00746BFB">
      <w:pPr>
        <w:rPr>
          <w:ins w:id="54203" w:author="Ramasubramani, Hariharan" w:date="2015-07-22T18:08:00Z"/>
          <w:rFonts w:cstheme="minorHAnsi"/>
          <w:color w:val="000000" w:themeColor="text1"/>
        </w:rPr>
      </w:pPr>
      <w:ins w:id="54204" w:author="Ramasubramani, Hariharan" w:date="2015-07-22T18:09:00Z">
        <w:r>
          <w:rPr>
            <w:rFonts w:cstheme="minorHAnsi"/>
            <w:color w:val="000000" w:themeColor="text1"/>
          </w:rPr>
          <w:t xml:space="preserve">                                     </w:t>
        </w:r>
      </w:ins>
      <w:ins w:id="54205" w:author="Ramasubramani, Hariharan" w:date="2015-07-22T18:08:00Z">
        <w:r>
          <w:rPr>
            <w:rFonts w:cstheme="minorHAnsi"/>
            <w:color w:val="000000" w:themeColor="text1"/>
          </w:rPr>
          <w:t xml:space="preserve">Fig 5.c </w:t>
        </w:r>
      </w:ins>
      <w:ins w:id="54206" w:author="Ramasubramani, Hariharan" w:date="2015-07-22T18:09:00Z">
        <w:r>
          <w:rPr>
            <w:rFonts w:cstheme="minorHAnsi"/>
            <w:color w:val="000000" w:themeColor="text1"/>
          </w:rPr>
          <w:t>Modify</w:t>
        </w:r>
      </w:ins>
      <w:ins w:id="54207" w:author="Ramasubramani, Hariharan" w:date="2015-07-22T18:08:00Z">
        <w:r>
          <w:rPr>
            <w:rFonts w:cstheme="minorHAnsi"/>
            <w:color w:val="000000" w:themeColor="text1"/>
          </w:rPr>
          <w:t xml:space="preserve"> Forms Module</w:t>
        </w:r>
      </w:ins>
      <w:ins w:id="54208" w:author="Ramasubramani, Hariharan" w:date="2015-08-20T15:21:00Z">
        <w:r w:rsidR="009E145A">
          <w:rPr>
            <w:rFonts w:cstheme="minorHAnsi"/>
            <w:color w:val="000000" w:themeColor="text1"/>
          </w:rPr>
          <w:t xml:space="preserve"> Entry</w:t>
        </w:r>
      </w:ins>
    </w:p>
    <w:p w14:paraId="5ABF26CE" w14:textId="7240998E" w:rsidR="00746BFB" w:rsidRDefault="00746BFB">
      <w:pPr>
        <w:rPr>
          <w:ins w:id="54209" w:author="Ramasubramani, Hariharan" w:date="2015-07-22T18:08:00Z"/>
          <w:rFonts w:cstheme="minorHAnsi"/>
          <w:color w:val="000000" w:themeColor="text1"/>
        </w:rPr>
      </w:pPr>
      <w:ins w:id="54210" w:author="Ramasubramani, Hariharan" w:date="2015-07-22T18:08:00Z">
        <w:r>
          <w:rPr>
            <w:rFonts w:cstheme="minorHAnsi"/>
            <w:color w:val="000000" w:themeColor="text1"/>
          </w:rPr>
          <w:br w:type="page"/>
        </w:r>
      </w:ins>
    </w:p>
    <w:p w14:paraId="334FCBEE" w14:textId="77777777" w:rsidR="00746BFB" w:rsidRDefault="00746BFB">
      <w:pPr>
        <w:rPr>
          <w:ins w:id="54211" w:author="Ramasubramani, Hariharan" w:date="2015-07-22T18:07:00Z"/>
          <w:rFonts w:cstheme="minorHAnsi"/>
          <w:color w:val="000000" w:themeColor="text1"/>
        </w:rPr>
      </w:pPr>
    </w:p>
    <w:p w14:paraId="21364CD9" w14:textId="2A82CF5C" w:rsidR="00CC2472" w:rsidRDefault="00CC2472" w:rsidP="00CC2472">
      <w:pPr>
        <w:pStyle w:val="ListParagraph"/>
        <w:numPr>
          <w:ilvl w:val="2"/>
          <w:numId w:val="125"/>
        </w:numPr>
        <w:overflowPunct w:val="0"/>
        <w:autoSpaceDE w:val="0"/>
        <w:autoSpaceDN w:val="0"/>
        <w:spacing w:after="60"/>
        <w:textAlignment w:val="baseline"/>
        <w:rPr>
          <w:ins w:id="54212" w:author="Ramasubramani, Hariharan" w:date="2015-07-22T17:15:00Z"/>
          <w:rFonts w:cstheme="minorHAnsi"/>
          <w:color w:val="000000" w:themeColor="text1"/>
        </w:rPr>
      </w:pPr>
      <w:ins w:id="54213" w:author="Ramasubramani, Hariharan" w:date="2015-07-22T15:24:00Z">
        <w:r>
          <w:rPr>
            <w:rFonts w:cstheme="minorHAnsi"/>
            <w:color w:val="000000" w:themeColor="text1"/>
          </w:rPr>
          <w:t>Modify</w:t>
        </w:r>
        <w:r w:rsidRPr="004D482D">
          <w:rPr>
            <w:rFonts w:cstheme="minorHAnsi"/>
            <w:color w:val="000000" w:themeColor="text1"/>
          </w:rPr>
          <w:t xml:space="preserve"> Forms Module </w:t>
        </w:r>
      </w:ins>
      <w:ins w:id="54214" w:author="Ramasubramani, Hariharan" w:date="2015-08-18T13:11:00Z">
        <w:r w:rsidR="00A73469">
          <w:rPr>
            <w:rFonts w:cstheme="minorHAnsi"/>
            <w:color w:val="000000" w:themeColor="text1"/>
          </w:rPr>
          <w:t xml:space="preserve">Entry </w:t>
        </w:r>
      </w:ins>
      <w:ins w:id="54215" w:author="Ramasubramani, Hariharan" w:date="2015-07-22T15:24:00Z">
        <w:r w:rsidRPr="004D482D">
          <w:rPr>
            <w:rFonts w:cstheme="minorHAnsi"/>
            <w:color w:val="000000" w:themeColor="text1"/>
          </w:rPr>
          <w:t>Screen Functionality</w:t>
        </w:r>
      </w:ins>
    </w:p>
    <w:p w14:paraId="7DEE5B8D" w14:textId="38A5FC16" w:rsidR="005627A0" w:rsidRDefault="005627A0" w:rsidP="005627A0">
      <w:pPr>
        <w:pStyle w:val="ListParagraph"/>
        <w:numPr>
          <w:ilvl w:val="3"/>
          <w:numId w:val="125"/>
        </w:numPr>
        <w:overflowPunct w:val="0"/>
        <w:autoSpaceDE w:val="0"/>
        <w:autoSpaceDN w:val="0"/>
        <w:spacing w:after="60"/>
        <w:textAlignment w:val="baseline"/>
        <w:rPr>
          <w:ins w:id="54216" w:author="Ramasubramani, Hariharan" w:date="2015-07-22T18:07:00Z"/>
          <w:rFonts w:cstheme="minorHAnsi"/>
          <w:color w:val="000000" w:themeColor="text1"/>
        </w:rPr>
      </w:pPr>
      <w:ins w:id="54217" w:author="Ramasubramani, Hariharan" w:date="2015-07-22T18:07:00Z">
        <w:r>
          <w:rPr>
            <w:rFonts w:cstheme="minorHAnsi"/>
            <w:color w:val="000000" w:themeColor="text1"/>
          </w:rPr>
          <w:t>After</w:t>
        </w:r>
        <w:r w:rsidRPr="001E4079">
          <w:rPr>
            <w:rFonts w:cstheme="minorHAnsi"/>
            <w:color w:val="000000" w:themeColor="text1"/>
          </w:rPr>
          <w:t xml:space="preserve"> </w:t>
        </w:r>
        <w:r w:rsidRPr="008D1DF5">
          <w:rPr>
            <w:rFonts w:cstheme="minorHAnsi"/>
            <w:color w:val="000000" w:themeColor="text1"/>
          </w:rPr>
          <w:t xml:space="preserve">performing a search </w:t>
        </w:r>
        <w:r>
          <w:rPr>
            <w:rFonts w:cstheme="minorHAnsi"/>
            <w:color w:val="000000" w:themeColor="text1"/>
          </w:rPr>
          <w:t>for</w:t>
        </w:r>
        <w:r w:rsidRPr="008D1DF5">
          <w:rPr>
            <w:rFonts w:cstheme="minorHAnsi"/>
            <w:color w:val="000000" w:themeColor="text1"/>
          </w:rPr>
          <w:t xml:space="preserve"> </w:t>
        </w:r>
      </w:ins>
      <w:proofErr w:type="spellStart"/>
      <w:ins w:id="54218" w:author="Ramasubramani, Hariharan" w:date="2015-08-19T15:34:00Z">
        <w:r w:rsidR="00D423DC">
          <w:rPr>
            <w:rFonts w:cstheme="minorHAnsi"/>
            <w:color w:val="000000" w:themeColor="text1"/>
          </w:rPr>
          <w:t>num_reqre</w:t>
        </w:r>
      </w:ins>
      <w:proofErr w:type="spellEnd"/>
      <w:ins w:id="54219" w:author="Ramasubramani, Hariharan" w:date="2015-07-22T18:07:00Z">
        <w:r>
          <w:rPr>
            <w:rFonts w:cstheme="minorHAnsi"/>
            <w:color w:val="000000" w:themeColor="text1"/>
          </w:rPr>
          <w:t xml:space="preserve"> </w:t>
        </w:r>
        <w:r w:rsidRPr="008D1DF5">
          <w:rPr>
            <w:rFonts w:cstheme="minorHAnsi"/>
            <w:color w:val="000000" w:themeColor="text1"/>
          </w:rPr>
          <w:t xml:space="preserve">in Modify </w:t>
        </w:r>
        <w:r>
          <w:rPr>
            <w:rFonts w:cstheme="minorHAnsi"/>
            <w:color w:val="000000" w:themeColor="text1"/>
          </w:rPr>
          <w:t>Forms Module</w:t>
        </w:r>
        <w:r w:rsidRPr="008D1DF5">
          <w:rPr>
            <w:rFonts w:cstheme="minorHAnsi"/>
            <w:color w:val="000000" w:themeColor="text1"/>
          </w:rPr>
          <w:t xml:space="preserve"> </w:t>
        </w:r>
      </w:ins>
      <w:ins w:id="54220" w:author="Ramasubramani, Hariharan" w:date="2015-08-19T15:34:00Z">
        <w:r w:rsidR="00D423DC">
          <w:rPr>
            <w:rFonts w:cstheme="minorHAnsi"/>
            <w:color w:val="000000" w:themeColor="text1"/>
          </w:rPr>
          <w:t xml:space="preserve">Entry </w:t>
        </w:r>
      </w:ins>
      <w:ins w:id="54221" w:author="Ramasubramani, Hariharan" w:date="2015-07-22T18:07:00Z">
        <w:r w:rsidRPr="008D1DF5">
          <w:rPr>
            <w:rFonts w:cstheme="minorHAnsi"/>
            <w:color w:val="000000" w:themeColor="text1"/>
          </w:rPr>
          <w:t xml:space="preserve">screen </w:t>
        </w:r>
        <w:r>
          <w:rPr>
            <w:rFonts w:cstheme="minorHAnsi"/>
            <w:color w:val="000000" w:themeColor="text1"/>
          </w:rPr>
          <w:t xml:space="preserve">search section </w:t>
        </w:r>
        <w:r w:rsidRPr="008D1DF5">
          <w:rPr>
            <w:rFonts w:cstheme="minorHAnsi"/>
            <w:color w:val="000000" w:themeColor="text1"/>
          </w:rPr>
          <w:t>(Fig</w:t>
        </w:r>
      </w:ins>
      <w:ins w:id="54222" w:author="Ramasubramani, Hariharan" w:date="2015-08-03T11:32:00Z">
        <w:r w:rsidR="00CB367C" w:rsidRPr="008D1DF5">
          <w:rPr>
            <w:rFonts w:cstheme="minorHAnsi"/>
            <w:color w:val="000000" w:themeColor="text1"/>
          </w:rPr>
          <w:t>:</w:t>
        </w:r>
        <w:r w:rsidR="00CB367C">
          <w:rPr>
            <w:rFonts w:cstheme="minorHAnsi"/>
            <w:color w:val="000000" w:themeColor="text1"/>
          </w:rPr>
          <w:t xml:space="preserve"> 5.c</w:t>
        </w:r>
      </w:ins>
      <w:ins w:id="54223" w:author="Ramasubramani, Hariharan" w:date="2015-07-22T18:07:00Z">
        <w:r w:rsidRPr="008D1DF5">
          <w:rPr>
            <w:rFonts w:cstheme="minorHAnsi"/>
            <w:color w:val="000000" w:themeColor="text1"/>
          </w:rPr>
          <w:t xml:space="preserve">), the </w:t>
        </w:r>
        <w:r>
          <w:rPr>
            <w:rFonts w:cstheme="minorHAnsi"/>
            <w:color w:val="000000" w:themeColor="text1"/>
          </w:rPr>
          <w:t>Forms Module</w:t>
        </w:r>
      </w:ins>
      <w:ins w:id="54224" w:author="Ramasubramani, Hariharan" w:date="2015-08-20T12:09:00Z">
        <w:r w:rsidR="006025C9">
          <w:rPr>
            <w:rFonts w:cstheme="minorHAnsi"/>
            <w:color w:val="000000" w:themeColor="text1"/>
          </w:rPr>
          <w:t xml:space="preserve"> Entry</w:t>
        </w:r>
      </w:ins>
      <w:ins w:id="54225" w:author="Ramasubramani, Hariharan" w:date="2015-07-22T18:07:00Z">
        <w:r w:rsidRPr="008D1DF5">
          <w:rPr>
            <w:rFonts w:cstheme="minorHAnsi"/>
            <w:color w:val="000000" w:themeColor="text1"/>
          </w:rPr>
          <w:t xml:space="preserve"> Information is displayed for </w:t>
        </w:r>
      </w:ins>
      <w:ins w:id="54226" w:author="Ramasubramani, Hariharan" w:date="2015-07-22T18:09:00Z">
        <w:r w:rsidR="00ED087E">
          <w:rPr>
            <w:rFonts w:cstheme="minorHAnsi"/>
            <w:color w:val="000000" w:themeColor="text1"/>
          </w:rPr>
          <w:t>modify</w:t>
        </w:r>
      </w:ins>
      <w:ins w:id="54227" w:author="Ramasubramani, Hariharan" w:date="2015-07-22T18:07:00Z">
        <w:r>
          <w:rPr>
            <w:rFonts w:cstheme="minorHAnsi"/>
            <w:color w:val="000000" w:themeColor="text1"/>
          </w:rPr>
          <w:t>.</w:t>
        </w:r>
      </w:ins>
    </w:p>
    <w:p w14:paraId="3C3B2DA7" w14:textId="2AE9DD31" w:rsidR="005627A0" w:rsidRDefault="005627A0" w:rsidP="005627A0">
      <w:pPr>
        <w:pStyle w:val="ListParagraph"/>
        <w:numPr>
          <w:ilvl w:val="3"/>
          <w:numId w:val="125"/>
        </w:numPr>
        <w:overflowPunct w:val="0"/>
        <w:autoSpaceDE w:val="0"/>
        <w:autoSpaceDN w:val="0"/>
        <w:spacing w:after="60"/>
        <w:textAlignment w:val="baseline"/>
        <w:rPr>
          <w:ins w:id="54228" w:author="Ramasubramani, Hariharan" w:date="2015-07-22T18:07:00Z"/>
          <w:rFonts w:cstheme="minorHAnsi"/>
          <w:color w:val="000000" w:themeColor="text1"/>
        </w:rPr>
      </w:pPr>
      <w:ins w:id="54229" w:author="Ramasubramani, Hariharan" w:date="2015-07-22T18:07:00Z">
        <w:r>
          <w:rPr>
            <w:rFonts w:cstheme="minorHAnsi"/>
            <w:color w:val="000000" w:themeColor="text1"/>
          </w:rPr>
          <w:t xml:space="preserve">System shall perform </w:t>
        </w:r>
      </w:ins>
      <w:ins w:id="54230" w:author="Ramasubramani, Hariharan" w:date="2015-07-22T18:14:00Z">
        <w:r w:rsidR="00ED087E">
          <w:rPr>
            <w:rFonts w:cstheme="minorHAnsi"/>
            <w:color w:val="000000" w:themeColor="text1"/>
          </w:rPr>
          <w:t xml:space="preserve">exact </w:t>
        </w:r>
      </w:ins>
      <w:ins w:id="54231" w:author="Ramasubramani, Hariharan" w:date="2015-07-22T18:07:00Z">
        <w:r>
          <w:rPr>
            <w:rFonts w:cstheme="minorHAnsi"/>
            <w:color w:val="000000" w:themeColor="text1"/>
          </w:rPr>
          <w:t xml:space="preserve">case insensitive search for user entered </w:t>
        </w:r>
      </w:ins>
      <w:proofErr w:type="spellStart"/>
      <w:ins w:id="54232" w:author="Ramasubramani, Hariharan" w:date="2015-08-19T15:34:00Z">
        <w:r w:rsidR="00D423DC">
          <w:rPr>
            <w:rFonts w:cstheme="minorHAnsi"/>
            <w:color w:val="000000" w:themeColor="text1"/>
          </w:rPr>
          <w:t>num_reqre</w:t>
        </w:r>
      </w:ins>
      <w:proofErr w:type="spellEnd"/>
      <w:ins w:id="54233" w:author="Ramasubramani, Hariharan" w:date="2015-07-22T18:07:00Z">
        <w:r>
          <w:rPr>
            <w:rFonts w:cstheme="minorHAnsi"/>
            <w:color w:val="000000" w:themeColor="text1"/>
          </w:rPr>
          <w:t>.</w:t>
        </w:r>
      </w:ins>
    </w:p>
    <w:p w14:paraId="45533C34" w14:textId="636058D0" w:rsidR="005627A0" w:rsidRDefault="005627A0" w:rsidP="005627A0">
      <w:pPr>
        <w:pStyle w:val="ListParagraph"/>
        <w:numPr>
          <w:ilvl w:val="3"/>
          <w:numId w:val="125"/>
        </w:numPr>
        <w:overflowPunct w:val="0"/>
        <w:autoSpaceDE w:val="0"/>
        <w:autoSpaceDN w:val="0"/>
        <w:spacing w:after="60"/>
        <w:textAlignment w:val="baseline"/>
        <w:rPr>
          <w:ins w:id="54234" w:author="Ramasubramani, Hariharan" w:date="2015-07-22T18:07:00Z"/>
          <w:rFonts w:cstheme="minorHAnsi"/>
          <w:color w:val="000000" w:themeColor="text1"/>
        </w:rPr>
      </w:pPr>
      <w:ins w:id="54235" w:author="Ramasubramani, Hariharan" w:date="2015-07-22T18:07:00Z">
        <w:r>
          <w:rPr>
            <w:rFonts w:cstheme="minorHAnsi"/>
            <w:color w:val="000000" w:themeColor="text1"/>
          </w:rPr>
          <w:t xml:space="preserve">User shall check ‘Mark </w:t>
        </w:r>
        <w:proofErr w:type="gramStart"/>
        <w:r>
          <w:rPr>
            <w:rFonts w:cstheme="minorHAnsi"/>
            <w:color w:val="000000" w:themeColor="text1"/>
          </w:rPr>
          <w:t>For</w:t>
        </w:r>
        <w:proofErr w:type="gramEnd"/>
        <w:r>
          <w:rPr>
            <w:rFonts w:cstheme="minorHAnsi"/>
            <w:color w:val="000000" w:themeColor="text1"/>
          </w:rPr>
          <w:t xml:space="preserve"> Promotion’ checkbox </w:t>
        </w:r>
      </w:ins>
      <w:ins w:id="54236" w:author="Ramasubramani, Hariharan" w:date="2015-08-03T13:30:00Z">
        <w:r w:rsidR="006E05AC">
          <w:rPr>
            <w:rFonts w:cstheme="minorHAnsi"/>
            <w:color w:val="000000" w:themeColor="text1"/>
          </w:rPr>
          <w:t xml:space="preserve">under </w:t>
        </w:r>
      </w:ins>
      <w:proofErr w:type="spellStart"/>
      <w:ins w:id="54237" w:author="Ramasubramani, Hariharan" w:date="2015-08-19T15:39:00Z">
        <w:r w:rsidR="00F83AFC">
          <w:rPr>
            <w:rFonts w:cstheme="minorHAnsi"/>
            <w:color w:val="000000" w:themeColor="text1"/>
          </w:rPr>
          <w:t>pr_req</w:t>
        </w:r>
        <w:proofErr w:type="spellEnd"/>
        <w:r w:rsidR="00F83AFC">
          <w:rPr>
            <w:rFonts w:cstheme="minorHAnsi"/>
            <w:color w:val="000000" w:themeColor="text1"/>
          </w:rPr>
          <w:t xml:space="preserve"> section</w:t>
        </w:r>
      </w:ins>
      <w:ins w:id="54238" w:author="Ramasubramani, Hariharan" w:date="2015-08-03T13:30:00Z">
        <w:r w:rsidR="006E05AC">
          <w:rPr>
            <w:rFonts w:cstheme="minorHAnsi"/>
            <w:color w:val="000000" w:themeColor="text1"/>
          </w:rPr>
          <w:t xml:space="preserve"> </w:t>
        </w:r>
      </w:ins>
      <w:ins w:id="54239" w:author="Ramasubramani, Hariharan" w:date="2015-07-22T18:07:00Z">
        <w:r>
          <w:rPr>
            <w:rFonts w:cstheme="minorHAnsi"/>
            <w:color w:val="000000" w:themeColor="text1"/>
          </w:rPr>
          <w:t xml:space="preserve">for promote </w:t>
        </w:r>
      </w:ins>
      <w:ins w:id="54240" w:author="Ramasubramani, Hariharan" w:date="2015-08-03T13:30:00Z">
        <w:r w:rsidR="006E05AC">
          <w:rPr>
            <w:rFonts w:cstheme="minorHAnsi"/>
            <w:color w:val="000000" w:themeColor="text1"/>
          </w:rPr>
          <w:t>only</w:t>
        </w:r>
      </w:ins>
      <w:ins w:id="54241" w:author="Ramasubramani, Hariharan" w:date="2015-07-22T18:07:00Z">
        <w:r>
          <w:rPr>
            <w:rFonts w:cstheme="minorHAnsi"/>
            <w:color w:val="000000" w:themeColor="text1"/>
          </w:rPr>
          <w:t xml:space="preserve"> </w:t>
        </w:r>
      </w:ins>
      <w:ins w:id="54242" w:author="Ramasubramani, Hariharan" w:date="2015-08-19T15:40:00Z">
        <w:r w:rsidR="00F83AFC">
          <w:rPr>
            <w:rFonts w:cstheme="minorHAnsi"/>
            <w:color w:val="000000" w:themeColor="text1"/>
          </w:rPr>
          <w:t xml:space="preserve">PR_REQ table </w:t>
        </w:r>
      </w:ins>
      <w:ins w:id="54243" w:author="Ramasubramani, Hariharan" w:date="2015-08-03T13:30:00Z">
        <w:r w:rsidR="00F83AFC">
          <w:rPr>
            <w:rFonts w:cstheme="minorHAnsi"/>
            <w:color w:val="000000" w:themeColor="text1"/>
          </w:rPr>
          <w:t>Information</w:t>
        </w:r>
      </w:ins>
      <w:ins w:id="54244" w:author="Ramasubramani, Hariharan" w:date="2015-07-22T18:07:00Z">
        <w:r>
          <w:rPr>
            <w:rFonts w:cstheme="minorHAnsi"/>
            <w:color w:val="000000" w:themeColor="text1"/>
          </w:rPr>
          <w:t>.</w:t>
        </w:r>
      </w:ins>
    </w:p>
    <w:p w14:paraId="25397D3F" w14:textId="3B92263D" w:rsidR="005627A0" w:rsidRDefault="000104B9" w:rsidP="005627A0">
      <w:pPr>
        <w:pStyle w:val="ListParagraph"/>
        <w:numPr>
          <w:ilvl w:val="3"/>
          <w:numId w:val="125"/>
        </w:numPr>
        <w:overflowPunct w:val="0"/>
        <w:autoSpaceDE w:val="0"/>
        <w:autoSpaceDN w:val="0"/>
        <w:spacing w:after="60"/>
        <w:textAlignment w:val="baseline"/>
        <w:rPr>
          <w:ins w:id="54245" w:author="Ramasubramani, Hariharan" w:date="2015-07-22T18:07:00Z"/>
          <w:rFonts w:cstheme="minorHAnsi"/>
          <w:color w:val="000000" w:themeColor="text1"/>
        </w:rPr>
      </w:pPr>
      <w:ins w:id="54246" w:author="Ramasubramani, Hariharan" w:date="2015-08-20T16:34:00Z">
        <w:r>
          <w:rPr>
            <w:rFonts w:cstheme="minorHAnsi"/>
            <w:color w:val="000000" w:themeColor="text1"/>
          </w:rPr>
          <w:t>A</w:t>
        </w:r>
      </w:ins>
      <w:ins w:id="54247" w:author="Ramasubramani, Hariharan" w:date="2015-07-22T18:07:00Z">
        <w:r w:rsidR="005627A0">
          <w:rPr>
            <w:rFonts w:cstheme="minorHAnsi"/>
            <w:color w:val="000000" w:themeColor="text1"/>
          </w:rPr>
          <w:t xml:space="preserve">ll </w:t>
        </w:r>
      </w:ins>
      <w:proofErr w:type="spellStart"/>
      <w:ins w:id="54248" w:author="Ramasubramani, Hariharan" w:date="2015-08-20T15:21:00Z">
        <w:r w:rsidR="009E145A">
          <w:rPr>
            <w:rFonts w:cstheme="minorHAnsi"/>
            <w:color w:val="000000" w:themeColor="text1"/>
          </w:rPr>
          <w:t>pr_req</w:t>
        </w:r>
      </w:ins>
      <w:proofErr w:type="spellEnd"/>
      <w:ins w:id="54249" w:author="Ramasubramani, Hariharan" w:date="2015-07-22T18:07:00Z">
        <w:r w:rsidR="005627A0">
          <w:rPr>
            <w:rFonts w:cstheme="minorHAnsi"/>
            <w:color w:val="000000" w:themeColor="text1"/>
          </w:rPr>
          <w:t xml:space="preserve"> fields except </w:t>
        </w:r>
      </w:ins>
      <w:proofErr w:type="spellStart"/>
      <w:ins w:id="54250" w:author="Ramasubramani, Hariharan" w:date="2015-08-20T12:10:00Z">
        <w:r w:rsidR="006025C9">
          <w:rPr>
            <w:rFonts w:cstheme="minorHAnsi"/>
            <w:color w:val="000000" w:themeColor="text1"/>
          </w:rPr>
          <w:t>num_reqre</w:t>
        </w:r>
      </w:ins>
      <w:proofErr w:type="spellEnd"/>
      <w:ins w:id="54251" w:author="Ramasubramani, Hariharan" w:date="2015-07-22T18:07:00Z">
        <w:r w:rsidR="005627A0">
          <w:rPr>
            <w:rFonts w:cstheme="minorHAnsi"/>
            <w:color w:val="000000" w:themeColor="text1"/>
          </w:rPr>
          <w:t xml:space="preserve"> shall be Read-only </w:t>
        </w:r>
      </w:ins>
      <w:ins w:id="54252" w:author="Ramasubramani, Hariharan" w:date="2015-08-20T16:35:00Z">
        <w:r>
          <w:rPr>
            <w:rFonts w:cstheme="minorHAnsi"/>
            <w:color w:val="000000" w:themeColor="text1"/>
          </w:rPr>
          <w:t xml:space="preserve">if </w:t>
        </w:r>
        <w:proofErr w:type="spellStart"/>
        <w:r>
          <w:rPr>
            <w:rFonts w:cstheme="minorHAnsi"/>
            <w:color w:val="000000" w:themeColor="text1"/>
          </w:rPr>
          <w:t>pr_req</w:t>
        </w:r>
        <w:proofErr w:type="spellEnd"/>
        <w:r>
          <w:rPr>
            <w:rFonts w:cstheme="minorHAnsi"/>
            <w:color w:val="000000" w:themeColor="text1"/>
          </w:rPr>
          <w:t xml:space="preserve"> is Marked </w:t>
        </w:r>
        <w:proofErr w:type="gramStart"/>
        <w:r>
          <w:rPr>
            <w:rFonts w:cstheme="minorHAnsi"/>
            <w:color w:val="000000" w:themeColor="text1"/>
          </w:rPr>
          <w:t>For</w:t>
        </w:r>
        <w:proofErr w:type="gramEnd"/>
        <w:r>
          <w:rPr>
            <w:rFonts w:cstheme="minorHAnsi"/>
            <w:color w:val="000000" w:themeColor="text1"/>
          </w:rPr>
          <w:t xml:space="preserve"> Promotion but not yet promoted</w:t>
        </w:r>
      </w:ins>
      <w:ins w:id="54253" w:author="Ramasubramani, Hariharan" w:date="2015-07-22T18:07:00Z">
        <w:r w:rsidR="005627A0">
          <w:rPr>
            <w:rFonts w:cstheme="minorHAnsi"/>
            <w:color w:val="000000" w:themeColor="text1"/>
          </w:rPr>
          <w:t>.</w:t>
        </w:r>
      </w:ins>
    </w:p>
    <w:p w14:paraId="29869202" w14:textId="04B7DA79" w:rsidR="005627A0" w:rsidRDefault="005627A0" w:rsidP="005627A0">
      <w:pPr>
        <w:pStyle w:val="ListParagraph"/>
        <w:numPr>
          <w:ilvl w:val="3"/>
          <w:numId w:val="125"/>
        </w:numPr>
        <w:overflowPunct w:val="0"/>
        <w:autoSpaceDE w:val="0"/>
        <w:autoSpaceDN w:val="0"/>
        <w:spacing w:after="60"/>
        <w:textAlignment w:val="baseline"/>
        <w:rPr>
          <w:ins w:id="54254" w:author="Ramasubramani, Hariharan" w:date="2015-08-20T16:30:00Z"/>
          <w:rFonts w:cstheme="minorHAnsi"/>
          <w:color w:val="000000" w:themeColor="text1"/>
        </w:rPr>
      </w:pPr>
      <w:ins w:id="54255" w:author="Ramasubramani, Hariharan" w:date="2015-07-22T18:07:00Z">
        <w:r>
          <w:rPr>
            <w:rFonts w:cstheme="minorHAnsi"/>
            <w:color w:val="000000" w:themeColor="text1"/>
          </w:rPr>
          <w:t xml:space="preserve">User shall check ‘Mark </w:t>
        </w:r>
        <w:proofErr w:type="gramStart"/>
        <w:r>
          <w:rPr>
            <w:rFonts w:cstheme="minorHAnsi"/>
            <w:color w:val="000000" w:themeColor="text1"/>
          </w:rPr>
          <w:t>For</w:t>
        </w:r>
        <w:proofErr w:type="gramEnd"/>
        <w:r>
          <w:rPr>
            <w:rFonts w:cstheme="minorHAnsi"/>
            <w:color w:val="000000" w:themeColor="text1"/>
          </w:rPr>
          <w:t xml:space="preserve"> Promotion’ checkbox</w:t>
        </w:r>
      </w:ins>
      <w:ins w:id="54256" w:author="Ramasubramani, Hariharan" w:date="2015-08-03T13:31:00Z">
        <w:r w:rsidR="000428FE">
          <w:rPr>
            <w:rFonts w:cstheme="minorHAnsi"/>
            <w:color w:val="000000" w:themeColor="text1"/>
          </w:rPr>
          <w:t xml:space="preserve"> in the table</w:t>
        </w:r>
      </w:ins>
      <w:ins w:id="54257" w:author="Ramasubramani, Hariharan" w:date="2015-07-22T18:07:00Z">
        <w:r>
          <w:rPr>
            <w:rFonts w:cstheme="minorHAnsi"/>
            <w:color w:val="000000" w:themeColor="text1"/>
          </w:rPr>
          <w:t xml:space="preserve"> to promote any </w:t>
        </w:r>
      </w:ins>
      <w:proofErr w:type="spellStart"/>
      <w:ins w:id="54258" w:author="Ramasubramani, Hariharan" w:date="2015-08-20T12:11:00Z">
        <w:r w:rsidR="006025C9">
          <w:rPr>
            <w:rFonts w:cstheme="minorHAnsi"/>
            <w:color w:val="000000" w:themeColor="text1"/>
          </w:rPr>
          <w:t>pr_plan_st_req</w:t>
        </w:r>
        <w:proofErr w:type="spellEnd"/>
        <w:r w:rsidR="006025C9">
          <w:rPr>
            <w:rFonts w:cstheme="minorHAnsi"/>
            <w:color w:val="000000" w:themeColor="text1"/>
          </w:rPr>
          <w:t xml:space="preserve"> values</w:t>
        </w:r>
      </w:ins>
      <w:ins w:id="54259" w:author="Ramasubramani, Hariharan" w:date="2015-07-22T18:07:00Z">
        <w:r>
          <w:rPr>
            <w:rFonts w:cstheme="minorHAnsi"/>
            <w:color w:val="000000" w:themeColor="text1"/>
          </w:rPr>
          <w:t>.</w:t>
        </w:r>
      </w:ins>
      <w:ins w:id="54260" w:author="Ramasubramani, Hariharan" w:date="2015-08-03T13:32:00Z">
        <w:r w:rsidR="000428FE">
          <w:rPr>
            <w:rFonts w:cstheme="minorHAnsi"/>
            <w:color w:val="000000" w:themeColor="text1"/>
          </w:rPr>
          <w:t xml:space="preserve">  User shall promote </w:t>
        </w:r>
      </w:ins>
      <w:proofErr w:type="spellStart"/>
      <w:ins w:id="54261" w:author="Ramasubramani, Hariharan" w:date="2015-08-20T12:12:00Z">
        <w:r w:rsidR="006025C9">
          <w:rPr>
            <w:rFonts w:cstheme="minorHAnsi"/>
            <w:color w:val="000000" w:themeColor="text1"/>
          </w:rPr>
          <w:t>pr_req</w:t>
        </w:r>
      </w:ins>
      <w:proofErr w:type="spellEnd"/>
      <w:ins w:id="54262" w:author="Ramasubramani, Hariharan" w:date="2015-08-03T13:32:00Z">
        <w:r w:rsidR="000428FE">
          <w:rPr>
            <w:rFonts w:cstheme="minorHAnsi"/>
            <w:color w:val="000000" w:themeColor="text1"/>
          </w:rPr>
          <w:t xml:space="preserve"> and </w:t>
        </w:r>
      </w:ins>
      <w:proofErr w:type="spellStart"/>
      <w:ins w:id="54263" w:author="Ramasubramani, Hariharan" w:date="2015-08-20T12:12:00Z">
        <w:r w:rsidR="006025C9">
          <w:rPr>
            <w:rFonts w:cstheme="minorHAnsi"/>
            <w:color w:val="000000" w:themeColor="text1"/>
          </w:rPr>
          <w:t>pr_plan_st_req</w:t>
        </w:r>
      </w:ins>
      <w:proofErr w:type="spellEnd"/>
      <w:ins w:id="54264" w:author="Ramasubramani, Hariharan" w:date="2015-08-03T13:32:00Z">
        <w:r w:rsidR="000428FE">
          <w:rPr>
            <w:rFonts w:cstheme="minorHAnsi"/>
            <w:color w:val="000000" w:themeColor="text1"/>
          </w:rPr>
          <w:t>(s) separately.</w:t>
        </w:r>
      </w:ins>
    </w:p>
    <w:p w14:paraId="2A9C3271" w14:textId="695D5C5B" w:rsidR="005627A0" w:rsidRDefault="005627A0" w:rsidP="005627A0">
      <w:pPr>
        <w:pStyle w:val="ListParagraph"/>
        <w:numPr>
          <w:ilvl w:val="3"/>
          <w:numId w:val="125"/>
        </w:numPr>
        <w:overflowPunct w:val="0"/>
        <w:autoSpaceDE w:val="0"/>
        <w:autoSpaceDN w:val="0"/>
        <w:spacing w:after="60"/>
        <w:textAlignment w:val="baseline"/>
        <w:rPr>
          <w:ins w:id="54265" w:author="Ramasubramani, Hariharan" w:date="2015-07-22T18:07:00Z"/>
          <w:rFonts w:cstheme="minorHAnsi"/>
          <w:color w:val="000000" w:themeColor="text1"/>
        </w:rPr>
      </w:pPr>
      <w:ins w:id="54266" w:author="Ramasubramani, Hariharan" w:date="2015-07-22T18:07:00Z">
        <w:r>
          <w:rPr>
            <w:rFonts w:cstheme="minorHAnsi"/>
            <w:color w:val="000000" w:themeColor="text1"/>
          </w:rPr>
          <w:t xml:space="preserve">Edit link and Mark for Promotion check box shall be disabled </w:t>
        </w:r>
      </w:ins>
      <w:ins w:id="54267" w:author="Ramasubramani, Hariharan" w:date="2015-08-03T11:32:00Z">
        <w:r w:rsidR="00CB367C">
          <w:rPr>
            <w:rFonts w:cstheme="minorHAnsi"/>
            <w:color w:val="000000" w:themeColor="text1"/>
          </w:rPr>
          <w:t>if</w:t>
        </w:r>
      </w:ins>
      <w:ins w:id="54268" w:author="Ramasubramani, Hariharan" w:date="2015-07-22T18:07:00Z">
        <w:r>
          <w:rPr>
            <w:rFonts w:cstheme="minorHAnsi"/>
            <w:color w:val="000000" w:themeColor="text1"/>
          </w:rPr>
          <w:t xml:space="preserve"> the </w:t>
        </w:r>
      </w:ins>
      <w:proofErr w:type="spellStart"/>
      <w:ins w:id="54269" w:author="Ramasubramani, Hariharan" w:date="2015-08-20T12:12:00Z">
        <w:r w:rsidR="006025C9">
          <w:rPr>
            <w:rFonts w:cstheme="minorHAnsi"/>
            <w:color w:val="000000" w:themeColor="text1"/>
          </w:rPr>
          <w:t>pr_plan_st_req</w:t>
        </w:r>
      </w:ins>
      <w:proofErr w:type="spellEnd"/>
      <w:ins w:id="54270" w:author="Ramasubramani, Hariharan" w:date="2015-07-22T18:07:00Z">
        <w:r w:rsidR="0035746A">
          <w:rPr>
            <w:rFonts w:cstheme="minorHAnsi"/>
            <w:color w:val="000000" w:themeColor="text1"/>
          </w:rPr>
          <w:t xml:space="preserve"> is </w:t>
        </w:r>
      </w:ins>
      <w:ins w:id="54271" w:author="Ramasubramani, Hariharan" w:date="2015-08-20T16:34:00Z">
        <w:r w:rsidR="00022C1C">
          <w:rPr>
            <w:rFonts w:cstheme="minorHAnsi"/>
            <w:color w:val="000000" w:themeColor="text1"/>
          </w:rPr>
          <w:t xml:space="preserve">Marked </w:t>
        </w:r>
        <w:proofErr w:type="gramStart"/>
        <w:r w:rsidR="00022C1C">
          <w:rPr>
            <w:rFonts w:cstheme="minorHAnsi"/>
            <w:color w:val="000000" w:themeColor="text1"/>
          </w:rPr>
          <w:t>For</w:t>
        </w:r>
        <w:proofErr w:type="gramEnd"/>
        <w:r w:rsidR="00022C1C">
          <w:rPr>
            <w:rFonts w:cstheme="minorHAnsi"/>
            <w:color w:val="000000" w:themeColor="text1"/>
          </w:rPr>
          <w:t xml:space="preserve"> Promotion but not </w:t>
        </w:r>
      </w:ins>
      <w:ins w:id="54272" w:author="Ramasubramani, Hariharan" w:date="2015-08-20T16:35:00Z">
        <w:r w:rsidR="000104B9">
          <w:rPr>
            <w:rFonts w:cstheme="minorHAnsi"/>
            <w:color w:val="000000" w:themeColor="text1"/>
          </w:rPr>
          <w:t>y</w:t>
        </w:r>
      </w:ins>
      <w:ins w:id="54273" w:author="Ramasubramani, Hariharan" w:date="2015-08-20T16:34:00Z">
        <w:r w:rsidR="00022C1C">
          <w:rPr>
            <w:rFonts w:cstheme="minorHAnsi"/>
            <w:color w:val="000000" w:themeColor="text1"/>
          </w:rPr>
          <w:t>et promoted</w:t>
        </w:r>
      </w:ins>
      <w:ins w:id="54274" w:author="Ramasubramani, Hariharan" w:date="2015-07-22T18:07:00Z">
        <w:r>
          <w:rPr>
            <w:rFonts w:cstheme="minorHAnsi"/>
            <w:color w:val="000000" w:themeColor="text1"/>
          </w:rPr>
          <w:t>.</w:t>
        </w:r>
      </w:ins>
    </w:p>
    <w:p w14:paraId="4547D91D" w14:textId="3DC92518" w:rsidR="005627A0" w:rsidRDefault="005627A0" w:rsidP="005627A0">
      <w:pPr>
        <w:pStyle w:val="ListParagraph"/>
        <w:numPr>
          <w:ilvl w:val="3"/>
          <w:numId w:val="125"/>
        </w:numPr>
        <w:overflowPunct w:val="0"/>
        <w:autoSpaceDE w:val="0"/>
        <w:autoSpaceDN w:val="0"/>
        <w:spacing w:after="60"/>
        <w:textAlignment w:val="baseline"/>
        <w:rPr>
          <w:ins w:id="54275" w:author="Ramasubramani, Hariharan" w:date="2015-07-22T18:07:00Z"/>
          <w:rFonts w:cstheme="minorHAnsi"/>
          <w:color w:val="000000" w:themeColor="text1"/>
        </w:rPr>
      </w:pPr>
      <w:ins w:id="54276" w:author="Ramasubramani, Hariharan" w:date="2015-07-22T18:07:00Z">
        <w:r w:rsidRPr="00733863">
          <w:rPr>
            <w:rFonts w:cstheme="minorHAnsi"/>
            <w:color w:val="000000" w:themeColor="text1"/>
          </w:rPr>
          <w:t xml:space="preserve">New Forms Module </w:t>
        </w:r>
      </w:ins>
      <w:ins w:id="54277" w:author="Ramasubramani, Hariharan" w:date="2015-08-20T12:13:00Z">
        <w:r w:rsidR="006025C9">
          <w:rPr>
            <w:rFonts w:cstheme="minorHAnsi"/>
            <w:color w:val="000000" w:themeColor="text1"/>
          </w:rPr>
          <w:t xml:space="preserve">Entry </w:t>
        </w:r>
      </w:ins>
      <w:ins w:id="54278" w:author="Ramasubramani, Hariharan" w:date="2015-07-22T18:07:00Z">
        <w:r w:rsidRPr="00733863">
          <w:rPr>
            <w:rFonts w:cstheme="minorHAnsi"/>
            <w:color w:val="000000" w:themeColor="text1"/>
          </w:rPr>
          <w:t xml:space="preserve">shall be created with all </w:t>
        </w:r>
      </w:ins>
      <w:proofErr w:type="spellStart"/>
      <w:ins w:id="54279" w:author="Ramasubramani, Hariharan" w:date="2015-08-20T12:13:00Z">
        <w:r w:rsidR="006025C9">
          <w:rPr>
            <w:rFonts w:cstheme="minorHAnsi"/>
            <w:color w:val="000000" w:themeColor="text1"/>
          </w:rPr>
          <w:t>pr_req</w:t>
        </w:r>
      </w:ins>
      <w:proofErr w:type="spellEnd"/>
      <w:ins w:id="54280" w:author="Ramasubramani, Hariharan" w:date="2015-08-03T14:39:00Z">
        <w:r w:rsidR="00733863">
          <w:rPr>
            <w:rFonts w:cstheme="minorHAnsi"/>
            <w:color w:val="000000" w:themeColor="text1"/>
          </w:rPr>
          <w:t xml:space="preserve"> and </w:t>
        </w:r>
      </w:ins>
      <w:proofErr w:type="spellStart"/>
      <w:ins w:id="54281" w:author="Ramasubramani, Hariharan" w:date="2015-08-20T12:13:00Z">
        <w:r w:rsidR="006025C9">
          <w:rPr>
            <w:rFonts w:cstheme="minorHAnsi"/>
            <w:color w:val="000000" w:themeColor="text1"/>
          </w:rPr>
          <w:t>pr_plan_st_req</w:t>
        </w:r>
      </w:ins>
      <w:proofErr w:type="spellEnd"/>
      <w:ins w:id="54282" w:author="Ramasubramani, Hariharan" w:date="2015-08-03T14:39:00Z">
        <w:r w:rsidR="00733863">
          <w:rPr>
            <w:rFonts w:cstheme="minorHAnsi"/>
            <w:color w:val="000000" w:themeColor="text1"/>
          </w:rPr>
          <w:t xml:space="preserve">(s) </w:t>
        </w:r>
      </w:ins>
      <w:ins w:id="54283" w:author="Ramasubramani, Hariharan" w:date="2015-08-03T14:37:00Z">
        <w:r w:rsidR="00733863" w:rsidRPr="00733863">
          <w:rPr>
            <w:rFonts w:cstheme="minorHAnsi"/>
            <w:color w:val="000000" w:themeColor="text1"/>
            <w:rPrChange w:id="54284" w:author="Ramasubramani, Hariharan" w:date="2015-08-03T14:37:00Z">
              <w:rPr>
                <w:rFonts w:cstheme="minorHAnsi"/>
                <w:color w:val="FF0000"/>
              </w:rPr>
            </w:rPrChange>
          </w:rPr>
          <w:t>information</w:t>
        </w:r>
      </w:ins>
      <w:ins w:id="54285" w:author="Ramasubramani, Hariharan" w:date="2015-07-22T18:07:00Z">
        <w:r w:rsidRPr="00733863">
          <w:rPr>
            <w:rFonts w:cstheme="minorHAnsi"/>
            <w:color w:val="000000" w:themeColor="text1"/>
          </w:rPr>
          <w:t xml:space="preserve"> </w:t>
        </w:r>
      </w:ins>
      <w:ins w:id="54286" w:author="Ramasubramani, Hariharan" w:date="2015-08-20T12:14:00Z">
        <w:r w:rsidR="006025C9">
          <w:rPr>
            <w:rFonts w:cstheme="minorHAnsi"/>
            <w:color w:val="000000" w:themeColor="text1"/>
          </w:rPr>
          <w:t>when</w:t>
        </w:r>
      </w:ins>
      <w:ins w:id="54287" w:author="Ramasubramani, Hariharan" w:date="2015-07-22T18:07:00Z">
        <w:r w:rsidRPr="00733863">
          <w:rPr>
            <w:rFonts w:cstheme="minorHAnsi"/>
            <w:color w:val="000000" w:themeColor="text1"/>
          </w:rPr>
          <w:t xml:space="preserve"> user change </w:t>
        </w:r>
      </w:ins>
      <w:proofErr w:type="spellStart"/>
      <w:ins w:id="54288" w:author="Ramasubramani, Hariharan" w:date="2015-08-20T12:13:00Z">
        <w:r w:rsidR="006025C9">
          <w:rPr>
            <w:rFonts w:cstheme="minorHAnsi"/>
            <w:color w:val="000000" w:themeColor="text1"/>
          </w:rPr>
          <w:t>num_reqre</w:t>
        </w:r>
      </w:ins>
      <w:proofErr w:type="spellEnd"/>
      <w:ins w:id="54289" w:author="Ramasubramani, Hariharan" w:date="2015-08-03T14:37:00Z">
        <w:r w:rsidR="00733863" w:rsidRPr="00733863">
          <w:rPr>
            <w:rFonts w:cstheme="minorHAnsi"/>
            <w:color w:val="000000" w:themeColor="text1"/>
            <w:rPrChange w:id="54290" w:author="Ramasubramani, Hariharan" w:date="2015-08-03T14:37:00Z">
              <w:rPr>
                <w:rFonts w:cstheme="minorHAnsi"/>
                <w:color w:val="FF0000"/>
              </w:rPr>
            </w:rPrChange>
          </w:rPr>
          <w:t xml:space="preserve"> and </w:t>
        </w:r>
        <w:proofErr w:type="gramStart"/>
        <w:r w:rsidR="00733863" w:rsidRPr="00733863">
          <w:rPr>
            <w:rFonts w:cstheme="minorHAnsi"/>
            <w:color w:val="000000" w:themeColor="text1"/>
            <w:rPrChange w:id="54291" w:author="Ramasubramani, Hariharan" w:date="2015-08-03T14:37:00Z">
              <w:rPr>
                <w:rFonts w:cstheme="minorHAnsi"/>
                <w:color w:val="FF0000"/>
              </w:rPr>
            </w:rPrChange>
          </w:rPr>
          <w:t>save</w:t>
        </w:r>
      </w:ins>
      <w:ins w:id="54292" w:author="Ramasubramani, Hariharan" w:date="2015-08-20T12:13:00Z">
        <w:r w:rsidR="006025C9">
          <w:rPr>
            <w:rFonts w:cstheme="minorHAnsi"/>
            <w:color w:val="000000" w:themeColor="text1"/>
          </w:rPr>
          <w:t>(</w:t>
        </w:r>
        <w:proofErr w:type="gramEnd"/>
        <w:r w:rsidR="006025C9">
          <w:rPr>
            <w:rFonts w:cstheme="minorHAnsi"/>
            <w:color w:val="000000" w:themeColor="text1"/>
          </w:rPr>
          <w:t>clone)</w:t>
        </w:r>
      </w:ins>
      <w:ins w:id="54293" w:author="Ramasubramani, Hariharan" w:date="2015-07-22T18:07:00Z">
        <w:r w:rsidRPr="00733863">
          <w:rPr>
            <w:rFonts w:cstheme="minorHAnsi"/>
            <w:color w:val="000000" w:themeColor="text1"/>
          </w:rPr>
          <w:t>.</w:t>
        </w:r>
        <w:r w:rsidRPr="00D643A8">
          <w:rPr>
            <w:rFonts w:cstheme="minorHAnsi"/>
            <w:color w:val="FF0000"/>
            <w:rPrChange w:id="54294" w:author="Ramasubramani, Hariharan" w:date="2015-08-03T13:38:00Z">
              <w:rPr>
                <w:rFonts w:cstheme="minorHAnsi"/>
                <w:color w:val="000000" w:themeColor="text1"/>
              </w:rPr>
            </w:rPrChange>
          </w:rPr>
          <w:t xml:space="preserve">  </w:t>
        </w:r>
        <w:r>
          <w:rPr>
            <w:rFonts w:cstheme="minorHAnsi"/>
            <w:color w:val="000000" w:themeColor="text1"/>
          </w:rPr>
          <w:t xml:space="preserve">If </w:t>
        </w:r>
      </w:ins>
      <w:proofErr w:type="spellStart"/>
      <w:ins w:id="54295" w:author="Ramasubramani, Hariharan" w:date="2015-08-20T12:14:00Z">
        <w:r w:rsidR="006025C9">
          <w:rPr>
            <w:rFonts w:cstheme="minorHAnsi"/>
            <w:color w:val="000000" w:themeColor="text1"/>
          </w:rPr>
          <w:t>num_reqre</w:t>
        </w:r>
        <w:proofErr w:type="spellEnd"/>
        <w:r w:rsidR="006025C9">
          <w:rPr>
            <w:rFonts w:cstheme="minorHAnsi"/>
            <w:color w:val="000000" w:themeColor="text1"/>
          </w:rPr>
          <w:t xml:space="preserve"> is </w:t>
        </w:r>
      </w:ins>
      <w:ins w:id="54296" w:author="Ramasubramani, Hariharan" w:date="2015-07-22T18:07:00Z">
        <w:r>
          <w:rPr>
            <w:rFonts w:cstheme="minorHAnsi"/>
            <w:color w:val="000000" w:themeColor="text1"/>
          </w:rPr>
          <w:t>already exists in the system user shall get Duplicate Forms Module</w:t>
        </w:r>
      </w:ins>
      <w:ins w:id="54297" w:author="Ramasubramani, Hariharan" w:date="2015-08-20T15:23:00Z">
        <w:r w:rsidR="009E145A">
          <w:rPr>
            <w:rFonts w:cstheme="minorHAnsi"/>
            <w:color w:val="000000" w:themeColor="text1"/>
          </w:rPr>
          <w:t xml:space="preserve"> Entry</w:t>
        </w:r>
      </w:ins>
      <w:ins w:id="54298" w:author="Ramasubramani, Hariharan" w:date="2015-07-22T18:07:00Z">
        <w:r>
          <w:rPr>
            <w:rFonts w:cstheme="minorHAnsi"/>
            <w:color w:val="000000" w:themeColor="text1"/>
          </w:rPr>
          <w:t xml:space="preserve"> error message.(Fig 5.b)</w:t>
        </w:r>
      </w:ins>
    </w:p>
    <w:p w14:paraId="78A5794B" w14:textId="4DB33670" w:rsidR="00515FB5" w:rsidRDefault="005627A0" w:rsidP="005627A0">
      <w:pPr>
        <w:pStyle w:val="ListParagraph"/>
        <w:numPr>
          <w:ilvl w:val="3"/>
          <w:numId w:val="125"/>
        </w:numPr>
        <w:overflowPunct w:val="0"/>
        <w:autoSpaceDE w:val="0"/>
        <w:autoSpaceDN w:val="0"/>
        <w:spacing w:after="60"/>
        <w:textAlignment w:val="baseline"/>
        <w:rPr>
          <w:ins w:id="54299" w:author="Ramasubramani, Hariharan" w:date="2015-08-20T11:56:00Z"/>
          <w:rFonts w:cstheme="minorHAnsi"/>
          <w:color w:val="000000" w:themeColor="text1"/>
        </w:rPr>
      </w:pPr>
      <w:ins w:id="54300" w:author="Ramasubramani, Hariharan" w:date="2015-07-22T18:07:00Z">
        <w:r w:rsidRPr="008D1DF5">
          <w:rPr>
            <w:rFonts w:cstheme="minorHAnsi"/>
            <w:color w:val="000000" w:themeColor="text1"/>
          </w:rPr>
          <w:t xml:space="preserve">Clicking Save </w:t>
        </w:r>
        <w:r>
          <w:rPr>
            <w:rFonts w:cstheme="minorHAnsi"/>
            <w:color w:val="000000" w:themeColor="text1"/>
          </w:rPr>
          <w:t>shall</w:t>
        </w:r>
        <w:r w:rsidRPr="008D1DF5">
          <w:rPr>
            <w:rFonts w:cstheme="minorHAnsi"/>
            <w:color w:val="000000" w:themeColor="text1"/>
          </w:rPr>
          <w:t xml:space="preserve"> run validations against this screen and save </w:t>
        </w:r>
      </w:ins>
      <w:ins w:id="54301" w:author="Ramasubramani, Hariharan" w:date="2015-08-04T14:22:00Z">
        <w:r w:rsidR="002E28FD">
          <w:rPr>
            <w:rFonts w:cstheme="minorHAnsi"/>
            <w:color w:val="000000" w:themeColor="text1"/>
          </w:rPr>
          <w:t>modified</w:t>
        </w:r>
      </w:ins>
      <w:ins w:id="54302" w:author="Ramasubramani, Hariharan" w:date="2015-07-22T18:07:00Z">
        <w:r w:rsidRPr="008D1DF5">
          <w:rPr>
            <w:rFonts w:cstheme="minorHAnsi"/>
            <w:color w:val="000000" w:themeColor="text1"/>
          </w:rPr>
          <w:t xml:space="preserve"> </w:t>
        </w:r>
        <w:r>
          <w:rPr>
            <w:rFonts w:cstheme="minorHAnsi"/>
            <w:color w:val="000000" w:themeColor="text1"/>
          </w:rPr>
          <w:t>Forms Module</w:t>
        </w:r>
        <w:r w:rsidRPr="008D1DF5">
          <w:rPr>
            <w:rFonts w:cstheme="minorHAnsi"/>
            <w:color w:val="000000" w:themeColor="text1"/>
          </w:rPr>
          <w:t xml:space="preserve"> </w:t>
        </w:r>
      </w:ins>
      <w:ins w:id="54303" w:author="Ramasubramani, Hariharan" w:date="2015-08-20T12:14:00Z">
        <w:r w:rsidR="006025C9">
          <w:rPr>
            <w:rFonts w:cstheme="minorHAnsi"/>
            <w:color w:val="000000" w:themeColor="text1"/>
          </w:rPr>
          <w:t xml:space="preserve">Entry </w:t>
        </w:r>
      </w:ins>
      <w:ins w:id="54304" w:author="Ramasubramani, Hariharan" w:date="2015-07-22T18:07:00Z">
        <w:r w:rsidRPr="008D1DF5">
          <w:rPr>
            <w:rFonts w:cstheme="minorHAnsi"/>
            <w:color w:val="000000" w:themeColor="text1"/>
          </w:rPr>
          <w:t>in</w:t>
        </w:r>
        <w:r w:rsidR="00515FB5">
          <w:rPr>
            <w:rFonts w:cstheme="minorHAnsi"/>
            <w:color w:val="000000" w:themeColor="text1"/>
          </w:rPr>
          <w:t>formation if validations pass.</w:t>
        </w:r>
      </w:ins>
    </w:p>
    <w:p w14:paraId="706112FC" w14:textId="79C1C96C" w:rsidR="005627A0" w:rsidRDefault="00515FB5" w:rsidP="00515FB5">
      <w:pPr>
        <w:pStyle w:val="ListParagraph"/>
        <w:numPr>
          <w:ilvl w:val="3"/>
          <w:numId w:val="125"/>
        </w:numPr>
        <w:overflowPunct w:val="0"/>
        <w:autoSpaceDE w:val="0"/>
        <w:autoSpaceDN w:val="0"/>
        <w:spacing w:after="60"/>
        <w:textAlignment w:val="baseline"/>
        <w:rPr>
          <w:ins w:id="54305" w:author="Ramasubramani, Hariharan" w:date="2015-07-22T18:07:00Z"/>
          <w:rFonts w:cstheme="minorHAnsi"/>
          <w:color w:val="000000" w:themeColor="text1"/>
        </w:rPr>
      </w:pPr>
      <w:ins w:id="54306" w:author="Ramasubramani, Hariharan" w:date="2015-08-20T11:56:00Z">
        <w:r w:rsidRPr="00515FB5">
          <w:rPr>
            <w:rFonts w:cstheme="minorHAnsi"/>
            <w:color w:val="000000" w:themeColor="text1"/>
          </w:rPr>
          <w:t>If any validation fails, the error shall be displayed as noted in section 1.1.1.1.</w:t>
        </w:r>
      </w:ins>
      <w:ins w:id="54307" w:author="Ramasubramani, Hariharan" w:date="2015-07-22T18:07:00Z">
        <w:r w:rsidR="005627A0" w:rsidRPr="008D1DF5">
          <w:rPr>
            <w:rFonts w:cstheme="minorHAnsi"/>
            <w:color w:val="000000" w:themeColor="text1"/>
          </w:rPr>
          <w:t xml:space="preserve"> </w:t>
        </w:r>
      </w:ins>
    </w:p>
    <w:p w14:paraId="57224B80" w14:textId="77777777" w:rsidR="005627A0" w:rsidRDefault="005627A0" w:rsidP="005627A0">
      <w:pPr>
        <w:pStyle w:val="ListParagraph"/>
        <w:numPr>
          <w:ilvl w:val="3"/>
          <w:numId w:val="125"/>
        </w:numPr>
        <w:overflowPunct w:val="0"/>
        <w:autoSpaceDE w:val="0"/>
        <w:autoSpaceDN w:val="0"/>
        <w:spacing w:after="60"/>
        <w:textAlignment w:val="baseline"/>
        <w:rPr>
          <w:ins w:id="54308" w:author="Ramasubramani, Hariharan" w:date="2015-07-22T18:07:00Z"/>
          <w:rFonts w:cstheme="minorHAnsi"/>
          <w:color w:val="000000" w:themeColor="text1"/>
        </w:rPr>
      </w:pPr>
      <w:ins w:id="54309" w:author="Ramasubramani, Hariharan" w:date="2015-07-22T18:07:00Z">
        <w:r>
          <w:rPr>
            <w:rFonts w:cstheme="minorHAnsi"/>
            <w:color w:val="000000" w:themeColor="text1"/>
          </w:rPr>
          <w:t xml:space="preserve">Clicking cancel </w:t>
        </w:r>
        <w:r w:rsidRPr="008F44EC">
          <w:rPr>
            <w:rFonts w:cstheme="minorHAnsi"/>
            <w:color w:val="000000" w:themeColor="text1"/>
          </w:rPr>
          <w:t xml:space="preserve">will </w:t>
        </w:r>
        <w:r w:rsidRPr="008F44EC">
          <w:rPr>
            <w:rFonts w:cstheme="minorHAnsi"/>
          </w:rPr>
          <w:t>invoke Unsaved Changes functionality (Sec 1.9 Unsaved Changes)</w:t>
        </w:r>
        <w:r>
          <w:rPr>
            <w:rFonts w:cstheme="minorHAnsi"/>
          </w:rPr>
          <w:t>.</w:t>
        </w:r>
      </w:ins>
    </w:p>
    <w:p w14:paraId="59B75460" w14:textId="77777777" w:rsidR="005627A0" w:rsidRDefault="005627A0" w:rsidP="005627A0">
      <w:pPr>
        <w:pStyle w:val="ListParagraph"/>
        <w:numPr>
          <w:ilvl w:val="3"/>
          <w:numId w:val="125"/>
        </w:numPr>
        <w:overflowPunct w:val="0"/>
        <w:autoSpaceDE w:val="0"/>
        <w:autoSpaceDN w:val="0"/>
        <w:spacing w:after="60"/>
        <w:textAlignment w:val="baseline"/>
        <w:rPr>
          <w:ins w:id="54310" w:author="Ramasubramani, Hariharan" w:date="2015-07-22T18:07:00Z"/>
          <w:rFonts w:cstheme="minorHAnsi"/>
          <w:color w:val="000000" w:themeColor="text1"/>
        </w:rPr>
      </w:pPr>
      <w:ins w:id="54311" w:author="Ramasubramani, Hariharan" w:date="2015-07-22T18:07:00Z">
        <w:r w:rsidRPr="008D1DF5">
          <w:rPr>
            <w:rFonts w:cstheme="minorHAnsi"/>
            <w:color w:val="000000" w:themeColor="text1"/>
          </w:rPr>
          <w:t>Fields denoted with an ‘*’ are required.</w:t>
        </w:r>
      </w:ins>
    </w:p>
    <w:p w14:paraId="692CCFC6" w14:textId="53EA8502" w:rsidR="005627A0" w:rsidRDefault="005627A0" w:rsidP="005627A0">
      <w:pPr>
        <w:pStyle w:val="ListParagraph"/>
        <w:numPr>
          <w:ilvl w:val="3"/>
          <w:numId w:val="125"/>
        </w:numPr>
        <w:overflowPunct w:val="0"/>
        <w:autoSpaceDE w:val="0"/>
        <w:autoSpaceDN w:val="0"/>
        <w:spacing w:after="60"/>
        <w:textAlignment w:val="baseline"/>
        <w:rPr>
          <w:ins w:id="54312" w:author="Ramasubramani, Hariharan" w:date="2015-07-22T18:07:00Z"/>
          <w:rFonts w:cstheme="minorHAnsi"/>
          <w:color w:val="000000" w:themeColor="text1"/>
        </w:rPr>
      </w:pPr>
      <w:ins w:id="54313" w:author="Ramasubramani, Hariharan" w:date="2015-07-22T18:07:00Z">
        <w:r w:rsidRPr="008D1DF5">
          <w:rPr>
            <w:rFonts w:cstheme="minorHAnsi"/>
            <w:color w:val="000000" w:themeColor="text1"/>
          </w:rPr>
          <w:t xml:space="preserve">All the other functionalities are same with Create </w:t>
        </w:r>
        <w:r>
          <w:rPr>
            <w:rFonts w:cstheme="minorHAnsi"/>
            <w:color w:val="000000" w:themeColor="text1"/>
          </w:rPr>
          <w:t>Forms Module</w:t>
        </w:r>
        <w:r w:rsidRPr="008D1DF5">
          <w:rPr>
            <w:rFonts w:cstheme="minorHAnsi"/>
            <w:color w:val="000000" w:themeColor="text1"/>
          </w:rPr>
          <w:t xml:space="preserve"> </w:t>
        </w:r>
      </w:ins>
      <w:ins w:id="54314" w:author="Ramasubramani, Hariharan" w:date="2015-08-20T15:23:00Z">
        <w:r w:rsidR="009E145A">
          <w:rPr>
            <w:rFonts w:cstheme="minorHAnsi"/>
            <w:color w:val="000000" w:themeColor="text1"/>
          </w:rPr>
          <w:t xml:space="preserve">Entry </w:t>
        </w:r>
      </w:ins>
      <w:ins w:id="54315" w:author="Ramasubramani, Hariharan" w:date="2015-07-22T18:07:00Z">
        <w:r w:rsidRPr="008D1DF5">
          <w:rPr>
            <w:rFonts w:cstheme="minorHAnsi"/>
            <w:color w:val="000000" w:themeColor="text1"/>
          </w:rPr>
          <w:t xml:space="preserve">screen. (Please refer section  </w:t>
        </w:r>
        <w:r>
          <w:rPr>
            <w:rFonts w:cstheme="minorHAnsi"/>
            <w:color w:val="000000" w:themeColor="text1"/>
          </w:rPr>
          <w:t>5</w:t>
        </w:r>
        <w:r w:rsidRPr="008D1DF5">
          <w:rPr>
            <w:rFonts w:cstheme="minorHAnsi"/>
            <w:color w:val="000000" w:themeColor="text1"/>
          </w:rPr>
          <w:t>.1.</w:t>
        </w:r>
        <w:r>
          <w:rPr>
            <w:rFonts w:cstheme="minorHAnsi"/>
            <w:color w:val="000000" w:themeColor="text1"/>
          </w:rPr>
          <w:t>2</w:t>
        </w:r>
        <w:r w:rsidRPr="008D1DF5">
          <w:rPr>
            <w:rFonts w:cstheme="minorHAnsi"/>
            <w:color w:val="000000" w:themeColor="text1"/>
          </w:rPr>
          <w:t xml:space="preserve"> </w:t>
        </w:r>
        <w:r>
          <w:rPr>
            <w:rFonts w:cstheme="minorHAnsi"/>
            <w:color w:val="000000" w:themeColor="text1"/>
          </w:rPr>
          <w:t>Forms Module</w:t>
        </w:r>
        <w:r w:rsidRPr="008D1DF5">
          <w:rPr>
            <w:rFonts w:cstheme="minorHAnsi"/>
            <w:color w:val="000000" w:themeColor="text1"/>
          </w:rPr>
          <w:t xml:space="preserve"> </w:t>
        </w:r>
      </w:ins>
      <w:ins w:id="54316" w:author="Ramasubramani, Hariharan" w:date="2015-08-20T15:23:00Z">
        <w:r w:rsidR="009E145A">
          <w:rPr>
            <w:rFonts w:cstheme="minorHAnsi"/>
            <w:color w:val="000000" w:themeColor="text1"/>
          </w:rPr>
          <w:t xml:space="preserve">Entry </w:t>
        </w:r>
      </w:ins>
      <w:ins w:id="54317" w:author="Ramasubramani, Hariharan" w:date="2015-07-22T18:07:00Z">
        <w:r w:rsidRPr="008D1DF5">
          <w:rPr>
            <w:rFonts w:cstheme="minorHAnsi"/>
            <w:color w:val="000000" w:themeColor="text1"/>
          </w:rPr>
          <w:t xml:space="preserve">Screen Fields, </w:t>
        </w:r>
        <w:r>
          <w:rPr>
            <w:rFonts w:cstheme="minorHAnsi"/>
            <w:color w:val="000000" w:themeColor="text1"/>
          </w:rPr>
          <w:t xml:space="preserve">1.9 Unsaved Changes </w:t>
        </w:r>
        <w:r w:rsidRPr="008D1DF5">
          <w:rPr>
            <w:rFonts w:cstheme="minorHAnsi"/>
            <w:color w:val="000000" w:themeColor="text1"/>
          </w:rPr>
          <w:t xml:space="preserve">and </w:t>
        </w:r>
        <w:r>
          <w:rPr>
            <w:rFonts w:cstheme="minorHAnsi"/>
            <w:color w:val="000000" w:themeColor="text1"/>
          </w:rPr>
          <w:t>5</w:t>
        </w:r>
        <w:r w:rsidRPr="008D1DF5">
          <w:rPr>
            <w:rFonts w:cstheme="minorHAnsi"/>
            <w:color w:val="000000" w:themeColor="text1"/>
          </w:rPr>
          <w:t>.</w:t>
        </w:r>
        <w:r>
          <w:rPr>
            <w:rFonts w:cstheme="minorHAnsi"/>
            <w:color w:val="000000" w:themeColor="text1"/>
          </w:rPr>
          <w:t>1.3</w:t>
        </w:r>
        <w:r w:rsidRPr="008D1DF5">
          <w:rPr>
            <w:rFonts w:cstheme="minorHAnsi"/>
            <w:color w:val="000000" w:themeColor="text1"/>
          </w:rPr>
          <w:t xml:space="preserve"> Duplicate </w:t>
        </w:r>
        <w:r>
          <w:rPr>
            <w:rFonts w:cstheme="minorHAnsi"/>
            <w:color w:val="000000" w:themeColor="text1"/>
          </w:rPr>
          <w:t>Forms Module</w:t>
        </w:r>
      </w:ins>
      <w:ins w:id="54318" w:author="Ramasubramani, Hariharan" w:date="2015-08-20T15:30:00Z">
        <w:r w:rsidR="009E145A">
          <w:rPr>
            <w:rFonts w:cstheme="minorHAnsi"/>
            <w:color w:val="000000" w:themeColor="text1"/>
          </w:rPr>
          <w:t xml:space="preserve"> Entry</w:t>
        </w:r>
      </w:ins>
      <w:ins w:id="54319" w:author="Ramasubramani, Hariharan" w:date="2015-07-22T18:07:00Z">
        <w:r>
          <w:rPr>
            <w:rFonts w:cstheme="minorHAnsi"/>
            <w:color w:val="000000" w:themeColor="text1"/>
          </w:rPr>
          <w:t>)</w:t>
        </w:r>
      </w:ins>
    </w:p>
    <w:p w14:paraId="2B73F16A" w14:textId="096EE25A" w:rsidR="00B4741C" w:rsidRDefault="00B4741C">
      <w:pPr>
        <w:pStyle w:val="ListParagraph"/>
        <w:overflowPunct w:val="0"/>
        <w:autoSpaceDE w:val="0"/>
        <w:autoSpaceDN w:val="0"/>
        <w:spacing w:after="60"/>
        <w:ind w:left="1647" w:firstLine="0"/>
        <w:textAlignment w:val="baseline"/>
        <w:rPr>
          <w:ins w:id="54320" w:author="Ramasubramani, Hariharan" w:date="2015-07-22T17:15:00Z"/>
          <w:rFonts w:cstheme="minorHAnsi"/>
          <w:color w:val="000000" w:themeColor="text1"/>
        </w:rPr>
        <w:pPrChange w:id="54321" w:author="Ramasubramani, Hariharan" w:date="2015-08-03T13:33:00Z">
          <w:pPr>
            <w:pStyle w:val="ListParagraph"/>
            <w:numPr>
              <w:ilvl w:val="2"/>
              <w:numId w:val="125"/>
            </w:numPr>
            <w:overflowPunct w:val="0"/>
            <w:autoSpaceDE w:val="0"/>
            <w:autoSpaceDN w:val="0"/>
            <w:spacing w:after="60"/>
            <w:ind w:left="1338" w:hanging="720"/>
            <w:textAlignment w:val="baseline"/>
          </w:pPr>
        </w:pPrChange>
      </w:pPr>
    </w:p>
    <w:p w14:paraId="1A014CA5" w14:textId="65111B94" w:rsidR="00B4741C" w:rsidRDefault="005627A0">
      <w:pPr>
        <w:pStyle w:val="ListParagraph"/>
        <w:overflowPunct w:val="0"/>
        <w:autoSpaceDE w:val="0"/>
        <w:autoSpaceDN w:val="0"/>
        <w:spacing w:after="60"/>
        <w:ind w:left="1647" w:firstLine="0"/>
        <w:textAlignment w:val="baseline"/>
        <w:rPr>
          <w:ins w:id="54322" w:author="Ramasubramani, Hariharan" w:date="2015-07-22T15:24:00Z"/>
          <w:rFonts w:cstheme="minorHAnsi"/>
          <w:color w:val="000000" w:themeColor="text1"/>
        </w:rPr>
        <w:pPrChange w:id="54323" w:author="Ramasubramani, Hariharan" w:date="2015-08-03T13:33:00Z">
          <w:pPr>
            <w:pStyle w:val="ListParagraph"/>
            <w:numPr>
              <w:ilvl w:val="2"/>
              <w:numId w:val="125"/>
            </w:numPr>
            <w:overflowPunct w:val="0"/>
            <w:autoSpaceDE w:val="0"/>
            <w:autoSpaceDN w:val="0"/>
            <w:spacing w:after="60"/>
            <w:ind w:left="1338" w:hanging="720"/>
            <w:textAlignment w:val="baseline"/>
          </w:pPr>
        </w:pPrChange>
      </w:pPr>
      <w:ins w:id="54324" w:author="Ramasubramani, Hariharan" w:date="2015-07-22T17:16:00Z">
        <w:r>
          <w:rPr>
            <w:rFonts w:cstheme="minorHAnsi"/>
            <w:color w:val="000000" w:themeColor="text1"/>
          </w:rPr>
          <w:br/>
        </w:r>
      </w:ins>
    </w:p>
    <w:p w14:paraId="03886F00" w14:textId="77777777" w:rsidR="00CC2472" w:rsidRDefault="00CC2472" w:rsidP="00CC2472">
      <w:pPr>
        <w:ind w:firstLine="619"/>
        <w:rPr>
          <w:ins w:id="54325" w:author="Ramasubramani, Hariharan" w:date="2015-07-22T15:24:00Z"/>
        </w:rPr>
      </w:pPr>
    </w:p>
    <w:p w14:paraId="2416F71E" w14:textId="77777777" w:rsidR="00CC2472" w:rsidRPr="004D482D" w:rsidRDefault="00CC2472" w:rsidP="00CC2472">
      <w:pPr>
        <w:rPr>
          <w:ins w:id="54326" w:author="Ramasubramani, Hariharan" w:date="2015-07-22T15:24:00Z"/>
        </w:rPr>
      </w:pPr>
    </w:p>
    <w:p w14:paraId="20130282" w14:textId="77777777" w:rsidR="00CC2472" w:rsidRDefault="00CC2472" w:rsidP="00CC2472">
      <w:pPr>
        <w:ind w:firstLine="619"/>
        <w:rPr>
          <w:ins w:id="54327" w:author="Ramasubramani, Hariharan" w:date="2015-07-22T15:24:00Z"/>
        </w:rPr>
      </w:pPr>
    </w:p>
    <w:p w14:paraId="75612518" w14:textId="1A5FBD66" w:rsidR="00CC2472" w:rsidRDefault="00CC2472">
      <w:pPr>
        <w:rPr>
          <w:ins w:id="54328" w:author="Ramasubramani, Hariharan" w:date="2015-07-22T15:24:00Z"/>
          <w:rFonts w:ascii="Cambria" w:eastAsia="Times New Roman" w:hAnsi="Cambria" w:cstheme="minorHAnsi"/>
          <w:color w:val="000000" w:themeColor="text1"/>
          <w:kern w:val="32"/>
          <w:sz w:val="24"/>
          <w:szCs w:val="24"/>
        </w:rPr>
      </w:pPr>
      <w:bookmarkStart w:id="54329" w:name="_Appendix"/>
      <w:bookmarkEnd w:id="54329"/>
      <w:ins w:id="54330" w:author="Ramasubramani, Hariharan" w:date="2015-07-22T15:24:00Z">
        <w:r>
          <w:rPr>
            <w:rFonts w:cstheme="minorHAnsi"/>
            <w:b/>
            <w:bCs/>
            <w:color w:val="000000" w:themeColor="text1"/>
            <w:kern w:val="32"/>
          </w:rPr>
          <w:br w:type="page"/>
        </w:r>
      </w:ins>
    </w:p>
    <w:p w14:paraId="65F1A5C1" w14:textId="2BF2B5C1" w:rsidR="009343F9" w:rsidRDefault="00CC5742">
      <w:pPr>
        <w:pStyle w:val="Heading1"/>
        <w:keepNext/>
        <w:numPr>
          <w:ilvl w:val="0"/>
          <w:numId w:val="75"/>
        </w:numPr>
        <w:pBdr>
          <w:bottom w:val="none" w:sz="0" w:space="0" w:color="auto"/>
        </w:pBdr>
        <w:shd w:val="pct12" w:color="auto" w:fill="auto"/>
        <w:overflowPunct w:val="0"/>
        <w:autoSpaceDE w:val="0"/>
        <w:autoSpaceDN w:val="0"/>
        <w:adjustRightInd w:val="0"/>
        <w:spacing w:before="240" w:after="60"/>
        <w:textAlignment w:val="baseline"/>
        <w:rPr>
          <w:ins w:id="54331" w:author="Ramasubramani, Hariharan" w:date="2015-07-21T10:32:00Z"/>
          <w:rFonts w:cstheme="minorHAnsi"/>
          <w:color w:val="000000" w:themeColor="text1"/>
          <w:kern w:val="32"/>
        </w:rPr>
        <w:pPrChange w:id="54332" w:author="Ramasubramani, Hariharan" w:date="2015-07-21T10:50:00Z">
          <w:pPr/>
        </w:pPrChange>
      </w:pPr>
      <w:bookmarkStart w:id="54333" w:name="_Toc427858188"/>
      <w:ins w:id="54334" w:author="Ramasubramani, Hariharan" w:date="2015-07-22T18:23:00Z">
        <w:r>
          <w:rPr>
            <w:rFonts w:cstheme="minorHAnsi"/>
            <w:color w:val="000000" w:themeColor="text1"/>
            <w:kern w:val="32"/>
          </w:rPr>
          <w:t>Promotion</w:t>
        </w:r>
      </w:ins>
      <w:bookmarkEnd w:id="54333"/>
    </w:p>
    <w:p w14:paraId="41D366E2" w14:textId="1AA71E6E" w:rsidR="00CC5742" w:rsidRDefault="00072D2A">
      <w:pPr>
        <w:rPr>
          <w:ins w:id="54335" w:author="Ramasubramani, Hariharan" w:date="2015-07-27T18:47:00Z"/>
          <w:rFonts w:cstheme="minorHAnsi"/>
          <w:color w:val="000000" w:themeColor="text1"/>
        </w:rPr>
      </w:pPr>
      <w:ins w:id="54336" w:author="Ramasubramani, Hariharan" w:date="2015-07-27T18:46:00Z">
        <w:r>
          <w:rPr>
            <w:rFonts w:cstheme="minorHAnsi"/>
            <w:color w:val="000000" w:themeColor="text1"/>
          </w:rPr>
          <w:t>T</w:t>
        </w:r>
        <w:r w:rsidRPr="008D1DF5">
          <w:rPr>
            <w:rFonts w:cstheme="minorHAnsi"/>
            <w:color w:val="000000" w:themeColor="text1"/>
          </w:rPr>
          <w:t xml:space="preserve">he main navigation </w:t>
        </w:r>
        <w:r>
          <w:rPr>
            <w:rFonts w:cstheme="minorHAnsi"/>
            <w:color w:val="000000" w:themeColor="text1"/>
          </w:rPr>
          <w:t>Promotion</w:t>
        </w:r>
        <w:r w:rsidRPr="008D1DF5">
          <w:rPr>
            <w:rFonts w:cstheme="minorHAnsi"/>
            <w:color w:val="000000" w:themeColor="text1"/>
          </w:rPr>
          <w:t xml:space="preserve"> tab is where all functions related to </w:t>
        </w:r>
        <w:r>
          <w:rPr>
            <w:rFonts w:cstheme="minorHAnsi"/>
            <w:color w:val="000000" w:themeColor="text1"/>
          </w:rPr>
          <w:t>Release Group</w:t>
        </w:r>
        <w:r w:rsidRPr="008D1DF5">
          <w:rPr>
            <w:rFonts w:cstheme="minorHAnsi"/>
            <w:color w:val="000000" w:themeColor="text1"/>
          </w:rPr>
          <w:t xml:space="preserve"> is performed.  From this tab user can create new </w:t>
        </w:r>
        <w:r>
          <w:rPr>
            <w:rFonts w:cstheme="minorHAnsi"/>
            <w:color w:val="000000" w:themeColor="text1"/>
          </w:rPr>
          <w:t>Release Group, Modify</w:t>
        </w:r>
      </w:ins>
      <w:ins w:id="54337" w:author="Ramasubramani, Hariharan" w:date="2015-07-27T19:32:00Z">
        <w:r w:rsidR="00F844B1">
          <w:rPr>
            <w:rFonts w:cstheme="minorHAnsi"/>
            <w:color w:val="000000" w:themeColor="text1"/>
          </w:rPr>
          <w:t>/View</w:t>
        </w:r>
      </w:ins>
      <w:ins w:id="54338" w:author="Ramasubramani, Hariharan" w:date="2015-07-27T18:46:00Z">
        <w:r>
          <w:rPr>
            <w:rFonts w:cstheme="minorHAnsi"/>
            <w:color w:val="000000" w:themeColor="text1"/>
          </w:rPr>
          <w:t xml:space="preserve"> existing Release Group</w:t>
        </w:r>
        <w:r w:rsidRPr="008D1DF5">
          <w:rPr>
            <w:rFonts w:cstheme="minorHAnsi"/>
            <w:color w:val="000000" w:themeColor="text1"/>
          </w:rPr>
          <w:t>. (Modify</w:t>
        </w:r>
        <w:r>
          <w:rPr>
            <w:rFonts w:cstheme="minorHAnsi"/>
            <w:color w:val="000000" w:themeColor="text1"/>
          </w:rPr>
          <w:t xml:space="preserve"> Release Group</w:t>
        </w:r>
        <w:r w:rsidRPr="008D1DF5">
          <w:rPr>
            <w:rFonts w:cstheme="minorHAnsi"/>
            <w:color w:val="000000" w:themeColor="text1"/>
          </w:rPr>
          <w:t xml:space="preserve"> link).</w:t>
        </w:r>
      </w:ins>
    </w:p>
    <w:p w14:paraId="1EC0C541" w14:textId="7A704B4F" w:rsidR="00072D2A" w:rsidRDefault="008C6B3B" w:rsidP="00072D2A">
      <w:pPr>
        <w:rPr>
          <w:ins w:id="54339" w:author="Ramasubramani, Hariharan" w:date="2015-07-27T18:47:00Z"/>
          <w:rFonts w:cstheme="minorHAnsi"/>
          <w:color w:val="000000" w:themeColor="text1"/>
        </w:rPr>
      </w:pPr>
      <w:ins w:id="54340" w:author="Ramasubramani, Hariharan" w:date="2015-08-03T16:04:00Z">
        <w:r>
          <w:rPr>
            <w:noProof/>
          </w:rPr>
          <w:drawing>
            <wp:inline distT="0" distB="0" distL="0" distR="0" wp14:anchorId="7D5EF2F6" wp14:editId="34BB5AF3">
              <wp:extent cx="6858000" cy="6372225"/>
              <wp:effectExtent l="0" t="0" r="0" b="9525"/>
              <wp:docPr id="68" name="Picture 68" descr="C:\Users\n0262988\AppData\Local\Microsoft\Windows\Temporary Internet Files\Content.Word\PromotionHom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0262988\AppData\Local\Microsoft\Windows\Temporary Internet Files\Content.Word\PromotionHome1.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6858000" cy="6372225"/>
                      </a:xfrm>
                      <a:prstGeom prst="rect">
                        <a:avLst/>
                      </a:prstGeom>
                      <a:noFill/>
                      <a:ln>
                        <a:noFill/>
                      </a:ln>
                    </pic:spPr>
                  </pic:pic>
                </a:graphicData>
              </a:graphic>
            </wp:inline>
          </w:drawing>
        </w:r>
      </w:ins>
      <w:ins w:id="54341" w:author="Ramasubramani, Hariharan" w:date="2015-07-27T18:47:00Z">
        <w:r w:rsidR="00072D2A">
          <w:rPr>
            <w:rFonts w:cstheme="minorHAnsi"/>
            <w:color w:val="000000" w:themeColor="text1"/>
            <w:szCs w:val="24"/>
          </w:rPr>
          <w:br/>
        </w:r>
        <w:r w:rsidR="00072D2A">
          <w:rPr>
            <w:rFonts w:cstheme="minorHAnsi"/>
            <w:color w:val="000000" w:themeColor="text1"/>
          </w:rPr>
          <w:t xml:space="preserve">                       </w:t>
        </w:r>
      </w:ins>
      <w:ins w:id="54342" w:author="Ramasubramani, Hariharan" w:date="2015-08-04T13:47:00Z">
        <w:r w:rsidR="004656D1">
          <w:rPr>
            <w:rFonts w:cstheme="minorHAnsi"/>
            <w:color w:val="000000" w:themeColor="text1"/>
          </w:rPr>
          <w:t xml:space="preserve">           </w:t>
        </w:r>
      </w:ins>
      <w:ins w:id="54343" w:author="Ramasubramani, Hariharan" w:date="2015-07-27T18:47:00Z">
        <w:r w:rsidR="00072D2A">
          <w:rPr>
            <w:rFonts w:cstheme="minorHAnsi"/>
            <w:color w:val="000000" w:themeColor="text1"/>
          </w:rPr>
          <w:t>Fig - 6.a Promotion Tab/</w:t>
        </w:r>
      </w:ins>
      <w:ins w:id="54344" w:author="Ramasubramani, Hariharan" w:date="2015-08-03T16:04:00Z">
        <w:r>
          <w:rPr>
            <w:rFonts w:cstheme="minorHAnsi"/>
            <w:color w:val="000000" w:themeColor="text1"/>
          </w:rPr>
          <w:t>Create</w:t>
        </w:r>
      </w:ins>
      <w:ins w:id="54345" w:author="Ramasubramani, Hariharan" w:date="2015-07-27T18:47:00Z">
        <w:r w:rsidR="00072D2A">
          <w:rPr>
            <w:rFonts w:cstheme="minorHAnsi"/>
            <w:color w:val="000000" w:themeColor="text1"/>
          </w:rPr>
          <w:t xml:space="preserve"> Release Group</w:t>
        </w:r>
      </w:ins>
    </w:p>
    <w:p w14:paraId="0BE2F7B0" w14:textId="4D800399" w:rsidR="00072D2A" w:rsidRDefault="00072D2A">
      <w:pPr>
        <w:rPr>
          <w:ins w:id="54346" w:author="Ramasubramani, Hariharan" w:date="2015-07-22T18:23:00Z"/>
          <w:rFonts w:cstheme="minorHAnsi"/>
          <w:color w:val="000000" w:themeColor="text1"/>
          <w:szCs w:val="24"/>
        </w:rPr>
      </w:pPr>
    </w:p>
    <w:p w14:paraId="3FCB08E3" w14:textId="3B5E2048" w:rsidR="00072D2A" w:rsidRDefault="00072D2A">
      <w:pPr>
        <w:rPr>
          <w:ins w:id="54347" w:author="Ramasubramani, Hariharan" w:date="2015-07-27T18:47:00Z"/>
          <w:rFonts w:cstheme="minorHAnsi"/>
          <w:color w:val="000000" w:themeColor="text1"/>
        </w:rPr>
      </w:pPr>
      <w:ins w:id="54348" w:author="Ramasubramani, Hariharan" w:date="2015-07-27T18:47:00Z">
        <w:r>
          <w:rPr>
            <w:rFonts w:cstheme="minorHAnsi"/>
            <w:color w:val="000000" w:themeColor="text1"/>
          </w:rPr>
          <w:br w:type="page"/>
        </w:r>
      </w:ins>
    </w:p>
    <w:p w14:paraId="6E2A0938" w14:textId="77777777" w:rsidR="0094391B" w:rsidRPr="0094391B" w:rsidRDefault="0094391B">
      <w:pPr>
        <w:pStyle w:val="Heading2"/>
        <w:numPr>
          <w:ilvl w:val="1"/>
          <w:numId w:val="124"/>
        </w:numPr>
        <w:rPr>
          <w:ins w:id="54349" w:author="Ramasubramani, Hariharan" w:date="2015-07-27T18:48:00Z"/>
          <w:rFonts w:cstheme="minorHAnsi"/>
          <w:color w:val="000000" w:themeColor="text1"/>
          <w:rPrChange w:id="54350" w:author="Ramasubramani, Hariharan" w:date="2015-07-27T18:48:00Z">
            <w:rPr>
              <w:ins w:id="54351" w:author="Ramasubramani, Hariharan" w:date="2015-07-27T18:48:00Z"/>
            </w:rPr>
          </w:rPrChange>
        </w:rPr>
        <w:pPrChange w:id="54352" w:author="Ramasubramani, Hariharan" w:date="2015-07-27T18:48:00Z">
          <w:pPr>
            <w:pStyle w:val="Heading2"/>
            <w:numPr>
              <w:ilvl w:val="1"/>
              <w:numId w:val="76"/>
            </w:numPr>
            <w:tabs>
              <w:tab w:val="num" w:pos="1170"/>
            </w:tabs>
            <w:ind w:left="619" w:hanging="619"/>
          </w:pPr>
        </w:pPrChange>
      </w:pPr>
      <w:bookmarkStart w:id="54353" w:name="_Toc425276683"/>
      <w:bookmarkStart w:id="54354" w:name="_Toc427858189"/>
      <w:ins w:id="54355" w:author="Ramasubramani, Hariharan" w:date="2015-07-27T18:48:00Z">
        <w:r w:rsidRPr="0094391B">
          <w:rPr>
            <w:rFonts w:cstheme="minorHAnsi"/>
            <w:color w:val="000000" w:themeColor="text1"/>
            <w:rPrChange w:id="54356" w:author="Ramasubramani, Hariharan" w:date="2015-07-27T18:48:00Z">
              <w:rPr/>
            </w:rPrChange>
          </w:rPr>
          <w:t xml:space="preserve">Create </w:t>
        </w:r>
        <w:bookmarkEnd w:id="54353"/>
        <w:r w:rsidRPr="0094391B">
          <w:rPr>
            <w:rFonts w:cstheme="minorHAnsi"/>
            <w:color w:val="000000" w:themeColor="text1"/>
            <w:rPrChange w:id="54357" w:author="Ramasubramani, Hariharan" w:date="2015-07-27T18:48:00Z">
              <w:rPr/>
            </w:rPrChange>
          </w:rPr>
          <w:t>Release Group</w:t>
        </w:r>
        <w:bookmarkEnd w:id="54354"/>
      </w:ins>
    </w:p>
    <w:p w14:paraId="571CAC90" w14:textId="23DD3BAA" w:rsidR="00CC5742" w:rsidRDefault="00CC5742">
      <w:pPr>
        <w:rPr>
          <w:ins w:id="54358" w:author="Ramasubramani, Hariharan" w:date="2015-07-27T18:58:00Z"/>
          <w:rFonts w:cstheme="minorHAnsi"/>
          <w:color w:val="000000" w:themeColor="text1"/>
        </w:rPr>
      </w:pPr>
    </w:p>
    <w:p w14:paraId="2D07746E" w14:textId="77777777" w:rsidR="007C7918" w:rsidRPr="007C7918" w:rsidRDefault="007C7918" w:rsidP="007C7918">
      <w:pPr>
        <w:pStyle w:val="ListParagraph"/>
        <w:numPr>
          <w:ilvl w:val="0"/>
          <w:numId w:val="123"/>
        </w:numPr>
        <w:overflowPunct w:val="0"/>
        <w:autoSpaceDE w:val="0"/>
        <w:autoSpaceDN w:val="0"/>
        <w:spacing w:after="60"/>
        <w:textAlignment w:val="baseline"/>
        <w:rPr>
          <w:ins w:id="54359" w:author="Ramasubramani, Hariharan" w:date="2015-07-27T19:00:00Z"/>
          <w:rFonts w:cstheme="minorHAnsi"/>
          <w:vanish/>
          <w:color w:val="000000" w:themeColor="text1"/>
        </w:rPr>
      </w:pPr>
    </w:p>
    <w:p w14:paraId="32CDAEBD" w14:textId="77777777" w:rsidR="007C7918" w:rsidRPr="007C7918" w:rsidRDefault="007C7918" w:rsidP="007C7918">
      <w:pPr>
        <w:pStyle w:val="ListParagraph"/>
        <w:numPr>
          <w:ilvl w:val="1"/>
          <w:numId w:val="123"/>
        </w:numPr>
        <w:overflowPunct w:val="0"/>
        <w:autoSpaceDE w:val="0"/>
        <w:autoSpaceDN w:val="0"/>
        <w:spacing w:after="60"/>
        <w:textAlignment w:val="baseline"/>
        <w:rPr>
          <w:ins w:id="54360" w:author="Ramasubramani, Hariharan" w:date="2015-07-27T19:00:00Z"/>
          <w:rFonts w:cstheme="minorHAnsi"/>
          <w:vanish/>
          <w:color w:val="000000" w:themeColor="text1"/>
        </w:rPr>
      </w:pPr>
    </w:p>
    <w:p w14:paraId="456695B4" w14:textId="120A5E3B" w:rsidR="007C7918" w:rsidRDefault="007C7918">
      <w:pPr>
        <w:pStyle w:val="ListParagraph"/>
        <w:numPr>
          <w:ilvl w:val="2"/>
          <w:numId w:val="123"/>
        </w:numPr>
        <w:overflowPunct w:val="0"/>
        <w:autoSpaceDE w:val="0"/>
        <w:autoSpaceDN w:val="0"/>
        <w:spacing w:after="60"/>
        <w:textAlignment w:val="baseline"/>
        <w:rPr>
          <w:ins w:id="54361" w:author="Ramasubramani, Hariharan" w:date="2015-07-27T19:00:00Z"/>
          <w:rFonts w:cstheme="minorHAnsi"/>
          <w:color w:val="000000" w:themeColor="text1"/>
        </w:rPr>
        <w:pPrChange w:id="54362" w:author="Ramasubramani, Hariharan" w:date="2015-07-27T19:00:00Z">
          <w:pPr>
            <w:pStyle w:val="ListParagraph"/>
            <w:numPr>
              <w:ilvl w:val="2"/>
              <w:numId w:val="138"/>
            </w:numPr>
            <w:overflowPunct w:val="0"/>
            <w:autoSpaceDE w:val="0"/>
            <w:autoSpaceDN w:val="0"/>
            <w:spacing w:after="60"/>
            <w:ind w:left="1338" w:hanging="720"/>
            <w:textAlignment w:val="baseline"/>
          </w:pPr>
        </w:pPrChange>
      </w:pPr>
      <w:ins w:id="54363" w:author="Ramasubramani, Hariharan" w:date="2015-07-27T18:58:00Z">
        <w:r w:rsidRPr="004D482D">
          <w:rPr>
            <w:rFonts w:cstheme="minorHAnsi"/>
            <w:color w:val="000000" w:themeColor="text1"/>
          </w:rPr>
          <w:t xml:space="preserve">Create </w:t>
        </w:r>
        <w:r>
          <w:rPr>
            <w:rFonts w:cstheme="minorHAnsi"/>
            <w:color w:val="000000" w:themeColor="text1"/>
          </w:rPr>
          <w:t>Release Group</w:t>
        </w:r>
        <w:r w:rsidRPr="004D482D">
          <w:rPr>
            <w:rFonts w:cstheme="minorHAnsi"/>
            <w:color w:val="000000" w:themeColor="text1"/>
          </w:rPr>
          <w:t xml:space="preserve"> Screen Functionality</w:t>
        </w:r>
      </w:ins>
    </w:p>
    <w:p w14:paraId="7244B3DC" w14:textId="1A183B6E" w:rsidR="00A923E4" w:rsidRDefault="00A923E4" w:rsidP="00A923E4">
      <w:pPr>
        <w:pStyle w:val="ListParagraph"/>
        <w:numPr>
          <w:ilvl w:val="3"/>
          <w:numId w:val="123"/>
        </w:numPr>
        <w:overflowPunct w:val="0"/>
        <w:autoSpaceDE w:val="0"/>
        <w:autoSpaceDN w:val="0"/>
        <w:spacing w:after="60"/>
        <w:textAlignment w:val="baseline"/>
        <w:rPr>
          <w:ins w:id="54364" w:author="Ramasubramani, Hariharan" w:date="2015-07-27T19:01:00Z"/>
          <w:rFonts w:cstheme="minorHAnsi"/>
          <w:color w:val="000000" w:themeColor="text1"/>
        </w:rPr>
      </w:pPr>
      <w:ins w:id="54365" w:author="Ramasubramani, Hariharan" w:date="2015-07-27T19:01:00Z">
        <w:r w:rsidRPr="004C5675">
          <w:rPr>
            <w:rFonts w:cstheme="minorHAnsi"/>
            <w:color w:val="000000" w:themeColor="text1"/>
          </w:rPr>
          <w:t xml:space="preserve">The Create Release Group screen (Fig: </w:t>
        </w:r>
        <w:r>
          <w:rPr>
            <w:rFonts w:cstheme="minorHAnsi"/>
            <w:color w:val="000000" w:themeColor="text1"/>
          </w:rPr>
          <w:t>6</w:t>
        </w:r>
        <w:r w:rsidRPr="004C5675">
          <w:rPr>
            <w:rFonts w:cstheme="minorHAnsi"/>
            <w:color w:val="000000" w:themeColor="text1"/>
          </w:rPr>
          <w:t>.</w:t>
        </w:r>
      </w:ins>
      <w:ins w:id="54366" w:author="Ramasubramani, Hariharan" w:date="2015-08-03T16:05:00Z">
        <w:r w:rsidR="008C6B3B">
          <w:rPr>
            <w:rFonts w:cstheme="minorHAnsi"/>
            <w:color w:val="000000" w:themeColor="text1"/>
          </w:rPr>
          <w:t>a</w:t>
        </w:r>
      </w:ins>
      <w:ins w:id="54367" w:author="Ramasubramani, Hariharan" w:date="2015-07-27T19:01:00Z">
        <w:r w:rsidRPr="004C5675">
          <w:rPr>
            <w:rFonts w:cstheme="minorHAnsi"/>
            <w:color w:val="000000" w:themeColor="text1"/>
          </w:rPr>
          <w:t>) allows the user to enter a unique Release Group Name.</w:t>
        </w:r>
      </w:ins>
    </w:p>
    <w:p w14:paraId="50B4FD1A" w14:textId="77777777" w:rsidR="00A923E4" w:rsidRPr="00085C99" w:rsidRDefault="00A923E4" w:rsidP="00A923E4">
      <w:pPr>
        <w:pStyle w:val="ListParagraph"/>
        <w:numPr>
          <w:ilvl w:val="3"/>
          <w:numId w:val="123"/>
        </w:numPr>
        <w:overflowPunct w:val="0"/>
        <w:autoSpaceDE w:val="0"/>
        <w:autoSpaceDN w:val="0"/>
        <w:spacing w:after="60"/>
        <w:textAlignment w:val="baseline"/>
        <w:rPr>
          <w:ins w:id="54368" w:author="Ramasubramani, Hariharan" w:date="2015-07-27T19:01:00Z"/>
          <w:rFonts w:cstheme="minorHAnsi"/>
          <w:color w:val="000000" w:themeColor="text1"/>
        </w:rPr>
      </w:pPr>
      <w:ins w:id="54369" w:author="Ramasubramani, Hariharan" w:date="2015-07-27T19:01:00Z">
        <w:r w:rsidRPr="004C5675">
          <w:rPr>
            <w:rFonts w:cstheme="minorHAnsi"/>
            <w:color w:val="000000" w:themeColor="text1"/>
          </w:rPr>
          <w:t>The maximum length currently allowed for a Release Group Name is 80 characters.</w:t>
        </w:r>
      </w:ins>
    </w:p>
    <w:p w14:paraId="1BDBDBCA" w14:textId="31CAE364" w:rsidR="0094533A" w:rsidRDefault="00A923E4" w:rsidP="00A923E4">
      <w:pPr>
        <w:pStyle w:val="ListParagraph"/>
        <w:numPr>
          <w:ilvl w:val="3"/>
          <w:numId w:val="123"/>
        </w:numPr>
        <w:overflowPunct w:val="0"/>
        <w:autoSpaceDE w:val="0"/>
        <w:autoSpaceDN w:val="0"/>
        <w:spacing w:after="60"/>
        <w:textAlignment w:val="baseline"/>
        <w:rPr>
          <w:ins w:id="54370" w:author="Ramasubramani, Hariharan" w:date="2015-07-27T19:13:00Z"/>
          <w:rFonts w:cstheme="minorHAnsi"/>
          <w:color w:val="000000" w:themeColor="text1"/>
        </w:rPr>
      </w:pPr>
      <w:ins w:id="54371" w:author="Ramasubramani, Hariharan" w:date="2015-07-27T19:01:00Z">
        <w:r w:rsidRPr="004C5675">
          <w:rPr>
            <w:rFonts w:cstheme="minorHAnsi"/>
            <w:color w:val="000000" w:themeColor="text1"/>
          </w:rPr>
          <w:t xml:space="preserve">Clicking on the “Save” button </w:t>
        </w:r>
        <w:r>
          <w:rPr>
            <w:rFonts w:cstheme="minorHAnsi"/>
            <w:color w:val="000000" w:themeColor="text1"/>
          </w:rPr>
          <w:t>shall</w:t>
        </w:r>
        <w:r w:rsidRPr="004C5675">
          <w:rPr>
            <w:rFonts w:cstheme="minorHAnsi"/>
            <w:color w:val="000000" w:themeColor="text1"/>
          </w:rPr>
          <w:t xml:space="preserve"> validate the new Release Group Name is unique, and save the new name to the database and take user to the </w:t>
        </w:r>
      </w:ins>
      <w:ins w:id="54372" w:author="Ramasubramani, Hariharan" w:date="2015-07-27T19:33:00Z">
        <w:r w:rsidR="00F844B1">
          <w:rPr>
            <w:rFonts w:cstheme="minorHAnsi"/>
            <w:color w:val="000000" w:themeColor="text1"/>
          </w:rPr>
          <w:t>Modify</w:t>
        </w:r>
      </w:ins>
      <w:ins w:id="54373" w:author="Ramasubramani, Hariharan" w:date="2015-07-27T19:01:00Z">
        <w:r w:rsidRPr="004C5675">
          <w:rPr>
            <w:rFonts w:cstheme="minorHAnsi"/>
            <w:color w:val="000000" w:themeColor="text1"/>
          </w:rPr>
          <w:t xml:space="preserve"> Release Group screen (Fig: 6.</w:t>
        </w:r>
      </w:ins>
      <w:ins w:id="54374" w:author="Ramasubramani, Hariharan" w:date="2015-08-03T16:05:00Z">
        <w:r w:rsidR="008C6B3B">
          <w:rPr>
            <w:rFonts w:cstheme="minorHAnsi"/>
            <w:color w:val="000000" w:themeColor="text1"/>
          </w:rPr>
          <w:t>c</w:t>
        </w:r>
      </w:ins>
      <w:ins w:id="54375" w:author="Ramasubramani, Hariharan" w:date="2015-07-27T19:01:00Z">
        <w:r w:rsidRPr="004C5675">
          <w:rPr>
            <w:rFonts w:cstheme="minorHAnsi"/>
            <w:color w:val="000000" w:themeColor="text1"/>
          </w:rPr>
          <w:t xml:space="preserve">). </w:t>
        </w:r>
        <w:r>
          <w:rPr>
            <w:rFonts w:cstheme="minorHAnsi"/>
            <w:color w:val="000000" w:themeColor="text1"/>
          </w:rPr>
          <w:t xml:space="preserve">  </w:t>
        </w:r>
      </w:ins>
    </w:p>
    <w:p w14:paraId="4A5EA3CA" w14:textId="546A0135" w:rsidR="00A923E4" w:rsidRDefault="00A923E4" w:rsidP="00A923E4">
      <w:pPr>
        <w:pStyle w:val="ListParagraph"/>
        <w:numPr>
          <w:ilvl w:val="3"/>
          <w:numId w:val="123"/>
        </w:numPr>
        <w:overflowPunct w:val="0"/>
        <w:autoSpaceDE w:val="0"/>
        <w:autoSpaceDN w:val="0"/>
        <w:spacing w:after="60"/>
        <w:textAlignment w:val="baseline"/>
        <w:rPr>
          <w:ins w:id="54376" w:author="Ramasubramani, Hariharan" w:date="2015-07-27T19:01:00Z"/>
          <w:rFonts w:cstheme="minorHAnsi"/>
          <w:color w:val="000000" w:themeColor="text1"/>
        </w:rPr>
      </w:pPr>
      <w:ins w:id="54377" w:author="Ramasubramani, Hariharan" w:date="2015-07-27T19:01:00Z">
        <w:r w:rsidRPr="004C5675">
          <w:rPr>
            <w:rFonts w:cstheme="minorHAnsi"/>
            <w:color w:val="000000" w:themeColor="text1"/>
          </w:rPr>
          <w:t>If the entered name is not unique, an error dialog will be displayed</w:t>
        </w:r>
        <w:r>
          <w:rPr>
            <w:rFonts w:cstheme="minorHAnsi"/>
            <w:color w:val="000000" w:themeColor="text1"/>
          </w:rPr>
          <w:t xml:space="preserve"> with message “The Release Group Name entered is already in use.  Please select a different Release Group.”</w:t>
        </w:r>
        <w:r w:rsidRPr="004C5675">
          <w:rPr>
            <w:rFonts w:cstheme="minorHAnsi"/>
            <w:color w:val="000000" w:themeColor="text1"/>
          </w:rPr>
          <w:t xml:space="preserve"> (Fig: 6.</w:t>
        </w:r>
      </w:ins>
      <w:ins w:id="54378" w:author="Ramasubramani, Hariharan" w:date="2015-08-03T16:05:00Z">
        <w:r w:rsidR="008C6B3B">
          <w:rPr>
            <w:rFonts w:cstheme="minorHAnsi"/>
            <w:color w:val="000000" w:themeColor="text1"/>
          </w:rPr>
          <w:t>b</w:t>
        </w:r>
      </w:ins>
      <w:ins w:id="54379" w:author="Ramasubramani, Hariharan" w:date="2015-07-27T19:01:00Z">
        <w:r w:rsidRPr="004C5675">
          <w:rPr>
            <w:rFonts w:cstheme="minorHAnsi"/>
            <w:color w:val="000000" w:themeColor="text1"/>
          </w:rPr>
          <w:t>).</w:t>
        </w:r>
      </w:ins>
    </w:p>
    <w:p w14:paraId="2BBE51F4" w14:textId="2454901B" w:rsidR="00A923E4" w:rsidRDefault="00A923E4" w:rsidP="00A923E4">
      <w:pPr>
        <w:pStyle w:val="ListParagraph"/>
        <w:numPr>
          <w:ilvl w:val="3"/>
          <w:numId w:val="123"/>
        </w:numPr>
        <w:overflowPunct w:val="0"/>
        <w:autoSpaceDE w:val="0"/>
        <w:autoSpaceDN w:val="0"/>
        <w:spacing w:after="60"/>
        <w:textAlignment w:val="baseline"/>
        <w:rPr>
          <w:ins w:id="54380" w:author="Ramasubramani, Hariharan" w:date="2015-08-20T11:55:00Z"/>
          <w:rFonts w:cstheme="minorHAnsi"/>
          <w:color w:val="000000" w:themeColor="text1"/>
        </w:rPr>
      </w:pPr>
      <w:ins w:id="54381" w:author="Ramasubramani, Hariharan" w:date="2015-07-27T19:01:00Z">
        <w:r>
          <w:rPr>
            <w:rFonts w:cstheme="minorHAnsi"/>
            <w:color w:val="000000" w:themeColor="text1"/>
          </w:rPr>
          <w:t>C</w:t>
        </w:r>
        <w:r w:rsidRPr="004C5675">
          <w:rPr>
            <w:rFonts w:cstheme="minorHAnsi"/>
            <w:color w:val="000000" w:themeColor="text1"/>
          </w:rPr>
          <w:t xml:space="preserve">licking on the </w:t>
        </w:r>
        <w:r>
          <w:rPr>
            <w:rFonts w:cstheme="minorHAnsi"/>
            <w:color w:val="000000" w:themeColor="text1"/>
          </w:rPr>
          <w:t>Reset</w:t>
        </w:r>
        <w:r w:rsidRPr="004C5675">
          <w:rPr>
            <w:rFonts w:cstheme="minorHAnsi"/>
            <w:color w:val="000000" w:themeColor="text1"/>
          </w:rPr>
          <w:t xml:space="preserve"> button </w:t>
        </w:r>
        <w:r>
          <w:rPr>
            <w:rFonts w:cstheme="minorHAnsi"/>
            <w:color w:val="000000" w:themeColor="text1"/>
          </w:rPr>
          <w:t>shall</w:t>
        </w:r>
        <w:r w:rsidRPr="004C5675">
          <w:rPr>
            <w:rFonts w:cstheme="minorHAnsi"/>
            <w:color w:val="000000" w:themeColor="text1"/>
          </w:rPr>
          <w:t xml:space="preserve"> discard anything in the </w:t>
        </w:r>
        <w:r>
          <w:rPr>
            <w:rFonts w:cstheme="minorHAnsi"/>
            <w:color w:val="000000" w:themeColor="text1"/>
          </w:rPr>
          <w:t>Release Group</w:t>
        </w:r>
        <w:r w:rsidRPr="004C5675">
          <w:rPr>
            <w:rFonts w:cstheme="minorHAnsi"/>
            <w:color w:val="000000" w:themeColor="text1"/>
          </w:rPr>
          <w:t xml:space="preserve"> field</w:t>
        </w:r>
      </w:ins>
      <w:ins w:id="54382" w:author="Ramasubramani, Hariharan" w:date="2015-07-27T19:34:00Z">
        <w:r w:rsidR="00F844B1">
          <w:rPr>
            <w:rFonts w:cstheme="minorHAnsi"/>
            <w:color w:val="000000" w:themeColor="text1"/>
          </w:rPr>
          <w:t xml:space="preserve"> and Description field</w:t>
        </w:r>
      </w:ins>
      <w:ins w:id="54383" w:author="Ramasubramani, Hariharan" w:date="2015-07-27T19:01:00Z">
        <w:r w:rsidRPr="004C5675">
          <w:rPr>
            <w:rFonts w:cstheme="minorHAnsi"/>
            <w:color w:val="000000" w:themeColor="text1"/>
          </w:rPr>
          <w:t xml:space="preserve">, but stay on </w:t>
        </w:r>
        <w:r>
          <w:rPr>
            <w:rFonts w:cstheme="minorHAnsi"/>
            <w:color w:val="000000" w:themeColor="text1"/>
          </w:rPr>
          <w:t>t</w:t>
        </w:r>
        <w:r w:rsidRPr="004C5675">
          <w:rPr>
            <w:rFonts w:cstheme="minorHAnsi"/>
            <w:color w:val="000000" w:themeColor="text1"/>
          </w:rPr>
          <w:t>he same screen to enter a new Release Group</w:t>
        </w:r>
      </w:ins>
      <w:ins w:id="54384" w:author="Ramasubramani, Hariharan" w:date="2015-07-27T19:34:00Z">
        <w:r w:rsidR="00F844B1">
          <w:rPr>
            <w:rFonts w:cstheme="minorHAnsi"/>
            <w:color w:val="000000" w:themeColor="text1"/>
          </w:rPr>
          <w:t xml:space="preserve"> details</w:t>
        </w:r>
      </w:ins>
      <w:ins w:id="54385" w:author="Ramasubramani, Hariharan" w:date="2015-07-27T19:01:00Z">
        <w:r w:rsidRPr="004C5675">
          <w:rPr>
            <w:rFonts w:cstheme="minorHAnsi"/>
            <w:color w:val="000000" w:themeColor="text1"/>
          </w:rPr>
          <w:t>.</w:t>
        </w:r>
      </w:ins>
    </w:p>
    <w:p w14:paraId="73FF60F6" w14:textId="7606A99A" w:rsidR="00515FB5" w:rsidRDefault="00515FB5" w:rsidP="00515FB5">
      <w:pPr>
        <w:pStyle w:val="ListParagraph"/>
        <w:numPr>
          <w:ilvl w:val="3"/>
          <w:numId w:val="123"/>
        </w:numPr>
        <w:overflowPunct w:val="0"/>
        <w:autoSpaceDE w:val="0"/>
        <w:autoSpaceDN w:val="0"/>
        <w:spacing w:after="60"/>
        <w:textAlignment w:val="baseline"/>
        <w:rPr>
          <w:ins w:id="54386" w:author="Ramasubramani, Hariharan" w:date="2015-07-27T19:01:00Z"/>
          <w:rFonts w:cstheme="minorHAnsi"/>
          <w:color w:val="000000" w:themeColor="text1"/>
        </w:rPr>
      </w:pPr>
      <w:ins w:id="54387" w:author="Ramasubramani, Hariharan" w:date="2015-08-20T11:55:00Z">
        <w:r w:rsidRPr="00515FB5">
          <w:rPr>
            <w:rFonts w:cstheme="minorHAnsi"/>
            <w:color w:val="000000" w:themeColor="text1"/>
          </w:rPr>
          <w:t>If any validation fails, the error shall be displayed as noted in section 1.1.1.1.</w:t>
        </w:r>
      </w:ins>
    </w:p>
    <w:p w14:paraId="5C20005E" w14:textId="68CF4365" w:rsidR="008C6B3B" w:rsidRDefault="007C7918">
      <w:pPr>
        <w:pStyle w:val="ListParagraph"/>
        <w:overflowPunct w:val="0"/>
        <w:autoSpaceDE w:val="0"/>
        <w:autoSpaceDN w:val="0"/>
        <w:spacing w:after="60"/>
        <w:ind w:left="1647" w:firstLine="0"/>
        <w:textAlignment w:val="baseline"/>
        <w:rPr>
          <w:ins w:id="54388" w:author="Ramasubramani, Hariharan" w:date="2015-08-03T16:04:00Z"/>
          <w:rFonts w:cstheme="minorHAnsi"/>
          <w:color w:val="000000" w:themeColor="text1"/>
        </w:rPr>
      </w:pPr>
      <w:ins w:id="54389" w:author="Ramasubramani, Hariharan" w:date="2015-07-27T19:01:00Z">
        <w:r>
          <w:rPr>
            <w:rFonts w:cstheme="minorHAnsi"/>
            <w:color w:val="000000" w:themeColor="text1"/>
          </w:rPr>
          <w:br/>
        </w:r>
      </w:ins>
    </w:p>
    <w:p w14:paraId="7946A2E6" w14:textId="77777777" w:rsidR="008C6B3B" w:rsidRDefault="008C6B3B" w:rsidP="008C6B3B">
      <w:pPr>
        <w:rPr>
          <w:ins w:id="54390" w:author="Ramasubramani, Hariharan" w:date="2015-08-03T16:05:00Z"/>
          <w:rFonts w:cstheme="minorHAnsi"/>
          <w:color w:val="000000" w:themeColor="text1"/>
        </w:rPr>
      </w:pPr>
      <w:ins w:id="54391" w:author="Ramasubramani, Hariharan" w:date="2015-08-03T16:05:00Z">
        <w:r>
          <w:rPr>
            <w:noProof/>
          </w:rPr>
          <w:drawing>
            <wp:inline distT="0" distB="0" distL="0" distR="0" wp14:anchorId="42DC5454" wp14:editId="199BEAB1">
              <wp:extent cx="5427980" cy="1426210"/>
              <wp:effectExtent l="0" t="0" r="1270" b="2540"/>
              <wp:docPr id="84" name="Picture 84" descr="C:\Users\n0262988\AppData\Local\Microsoft\Windows\Temporary Internet Files\Content.Word\duplicateEnt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n0262988\AppData\Local\Microsoft\Windows\Temporary Internet Files\Content.Word\duplicateEntry.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427980" cy="1426210"/>
                      </a:xfrm>
                      <a:prstGeom prst="rect">
                        <a:avLst/>
                      </a:prstGeom>
                      <a:noFill/>
                      <a:ln>
                        <a:noFill/>
                      </a:ln>
                    </pic:spPr>
                  </pic:pic>
                </a:graphicData>
              </a:graphic>
            </wp:inline>
          </w:drawing>
        </w:r>
      </w:ins>
    </w:p>
    <w:p w14:paraId="25E44FF6" w14:textId="511F6DBC" w:rsidR="008C6B3B" w:rsidRDefault="008C6B3B" w:rsidP="008C6B3B">
      <w:pPr>
        <w:ind w:firstLine="0"/>
        <w:rPr>
          <w:ins w:id="54392" w:author="Ramasubramani, Hariharan" w:date="2015-08-03T16:05:00Z"/>
        </w:rPr>
      </w:pPr>
      <w:ins w:id="54393" w:author="Ramasubramani, Hariharan" w:date="2015-08-03T16:05:00Z">
        <w:r>
          <w:t xml:space="preserve">                         Fig: 6.b Duplicate Release Group Name Dialog</w:t>
        </w:r>
      </w:ins>
    </w:p>
    <w:p w14:paraId="725978EB" w14:textId="77777777" w:rsidR="008C6B3B" w:rsidRDefault="008C6B3B">
      <w:pPr>
        <w:rPr>
          <w:ins w:id="54394" w:author="Ramasubramani, Hariharan" w:date="2015-08-03T16:04:00Z"/>
          <w:rFonts w:cstheme="minorHAnsi"/>
          <w:color w:val="000000" w:themeColor="text1"/>
        </w:rPr>
      </w:pPr>
      <w:ins w:id="54395" w:author="Ramasubramani, Hariharan" w:date="2015-08-03T16:04:00Z">
        <w:r>
          <w:rPr>
            <w:rFonts w:cstheme="minorHAnsi"/>
            <w:color w:val="000000" w:themeColor="text1"/>
          </w:rPr>
          <w:br w:type="page"/>
        </w:r>
      </w:ins>
    </w:p>
    <w:p w14:paraId="1398D27A" w14:textId="77777777" w:rsidR="00A923E4" w:rsidRDefault="00A923E4">
      <w:pPr>
        <w:pStyle w:val="ListParagraph"/>
        <w:overflowPunct w:val="0"/>
        <w:autoSpaceDE w:val="0"/>
        <w:autoSpaceDN w:val="0"/>
        <w:spacing w:after="60"/>
        <w:ind w:left="1647" w:firstLine="0"/>
        <w:textAlignment w:val="baseline"/>
        <w:rPr>
          <w:ins w:id="54396" w:author="Ramasubramani, Hariharan" w:date="2015-07-27T19:02:00Z"/>
          <w:rFonts w:cstheme="minorHAnsi"/>
          <w:color w:val="000000" w:themeColor="text1"/>
        </w:rPr>
        <w:pPrChange w:id="54397" w:author="Ramasubramani, Hariharan" w:date="2015-07-27T19:12:00Z">
          <w:pPr/>
        </w:pPrChange>
      </w:pPr>
    </w:p>
    <w:p w14:paraId="15669ACD" w14:textId="358D43A5" w:rsidR="00A923E4" w:rsidRPr="00016AE9" w:rsidRDefault="00A923E4">
      <w:pPr>
        <w:pStyle w:val="Heading2"/>
        <w:numPr>
          <w:ilvl w:val="1"/>
          <w:numId w:val="139"/>
        </w:numPr>
        <w:rPr>
          <w:ins w:id="54398" w:author="Ramasubramani, Hariharan" w:date="2015-07-27T19:02:00Z"/>
          <w:rFonts w:cstheme="minorHAnsi"/>
          <w:color w:val="000000" w:themeColor="text1"/>
        </w:rPr>
        <w:pPrChange w:id="54399" w:author="Ramasubramani, Hariharan" w:date="2015-07-27T19:02:00Z">
          <w:pPr>
            <w:pStyle w:val="Heading2"/>
            <w:numPr>
              <w:ilvl w:val="1"/>
              <w:numId w:val="124"/>
            </w:numPr>
            <w:tabs>
              <w:tab w:val="num" w:pos="1170"/>
            </w:tabs>
            <w:ind w:left="619" w:hanging="619"/>
          </w:pPr>
        </w:pPrChange>
      </w:pPr>
      <w:bookmarkStart w:id="54400" w:name="_Toc427858190"/>
      <w:ins w:id="54401" w:author="Ramasubramani, Hariharan" w:date="2015-07-27T19:03:00Z">
        <w:r>
          <w:rPr>
            <w:rFonts w:cstheme="minorHAnsi"/>
            <w:color w:val="000000" w:themeColor="text1"/>
          </w:rPr>
          <w:t>Modify</w:t>
        </w:r>
      </w:ins>
      <w:ins w:id="54402" w:author="Ramasubramani, Hariharan" w:date="2015-07-27T19:02:00Z">
        <w:r w:rsidRPr="00016AE9">
          <w:rPr>
            <w:rFonts w:cstheme="minorHAnsi"/>
            <w:color w:val="000000" w:themeColor="text1"/>
          </w:rPr>
          <w:t xml:space="preserve"> Release Group</w:t>
        </w:r>
        <w:bookmarkEnd w:id="54400"/>
      </w:ins>
    </w:p>
    <w:p w14:paraId="61F1A0B0" w14:textId="312673F6" w:rsidR="00CC5742" w:rsidRDefault="00A1705A">
      <w:pPr>
        <w:ind w:firstLine="0"/>
        <w:rPr>
          <w:ins w:id="54403" w:author="Ramasubramani, Hariharan" w:date="2015-08-03T16:05:00Z"/>
          <w:rFonts w:cstheme="minorHAnsi"/>
          <w:color w:val="000000" w:themeColor="text1"/>
          <w:szCs w:val="24"/>
        </w:rPr>
        <w:pPrChange w:id="54404" w:author="Ramasubramani, Hariharan" w:date="2015-07-27T19:05:00Z">
          <w:pPr/>
        </w:pPrChange>
      </w:pPr>
      <w:ins w:id="54405" w:author="Ramasubramani, Hariharan" w:date="2015-08-20T17:11:00Z">
        <w:r>
          <w:rPr>
            <w:noProof/>
          </w:rPr>
          <w:drawing>
            <wp:inline distT="0" distB="0" distL="0" distR="0" wp14:anchorId="60B0C209" wp14:editId="5BCE0718">
              <wp:extent cx="6858000" cy="6372262"/>
              <wp:effectExtent l="0" t="0" r="0" b="9525"/>
              <wp:docPr id="188" name="Picture 188" descr="C:\Users\n0262988\AppData\Local\Microsoft\Windows\Temporary Internet Files\Content.Word\Promotion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n0262988\AppData\Local\Microsoft\Windows\Temporary Internet Files\Content.Word\PromotionHome.pn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6858000" cy="6372262"/>
                      </a:xfrm>
                      <a:prstGeom prst="rect">
                        <a:avLst/>
                      </a:prstGeom>
                      <a:noFill/>
                      <a:ln>
                        <a:noFill/>
                      </a:ln>
                    </pic:spPr>
                  </pic:pic>
                </a:graphicData>
              </a:graphic>
            </wp:inline>
          </w:drawing>
        </w:r>
      </w:ins>
    </w:p>
    <w:p w14:paraId="3DC1A3C9" w14:textId="41061DFE" w:rsidR="008C6B3B" w:rsidRDefault="008C6B3B" w:rsidP="008C6B3B">
      <w:pPr>
        <w:ind w:firstLine="0"/>
        <w:rPr>
          <w:ins w:id="54406" w:author="Ramasubramani, Hariharan" w:date="2015-08-03T16:06:00Z"/>
        </w:rPr>
      </w:pPr>
      <w:ins w:id="54407" w:author="Ramasubramani, Hariharan" w:date="2015-08-03T16:05:00Z">
        <w:r>
          <w:rPr>
            <w:rFonts w:cstheme="minorHAnsi"/>
            <w:color w:val="000000" w:themeColor="text1"/>
            <w:szCs w:val="24"/>
          </w:rPr>
          <w:t xml:space="preserve">                       </w:t>
        </w:r>
      </w:ins>
      <w:ins w:id="54408" w:author="Ramasubramani, Hariharan" w:date="2015-08-03T16:06:00Z">
        <w:r>
          <w:rPr>
            <w:rFonts w:cstheme="minorHAnsi"/>
            <w:color w:val="000000" w:themeColor="text1"/>
            <w:szCs w:val="24"/>
          </w:rPr>
          <w:t xml:space="preserve">              </w:t>
        </w:r>
      </w:ins>
      <w:ins w:id="54409" w:author="Ramasubramani, Hariharan" w:date="2015-08-03T16:05:00Z">
        <w:r>
          <w:rPr>
            <w:rFonts w:cstheme="minorHAnsi"/>
            <w:color w:val="000000" w:themeColor="text1"/>
            <w:szCs w:val="24"/>
          </w:rPr>
          <w:t xml:space="preserve"> </w:t>
        </w:r>
      </w:ins>
      <w:ins w:id="54410" w:author="Ramasubramani, Hariharan" w:date="2015-08-03T16:08:00Z">
        <w:r w:rsidR="00017B26">
          <w:rPr>
            <w:rFonts w:cstheme="minorHAnsi"/>
            <w:color w:val="000000" w:themeColor="text1"/>
            <w:szCs w:val="24"/>
          </w:rPr>
          <w:t xml:space="preserve">  </w:t>
        </w:r>
      </w:ins>
      <w:ins w:id="54411" w:author="Ramasubramani, Hariharan" w:date="2015-08-03T16:05:00Z">
        <w:r>
          <w:t xml:space="preserve">Fig: 6.c </w:t>
        </w:r>
      </w:ins>
      <w:ins w:id="54412" w:author="Ramasubramani, Hariharan" w:date="2015-08-03T16:06:00Z">
        <w:r>
          <w:t>Modify</w:t>
        </w:r>
      </w:ins>
      <w:ins w:id="54413" w:author="Ramasubramani, Hariharan" w:date="2015-08-03T16:05:00Z">
        <w:r>
          <w:t xml:space="preserve"> Release Group</w:t>
        </w:r>
      </w:ins>
    </w:p>
    <w:p w14:paraId="7BE98D85" w14:textId="77777777" w:rsidR="008C6B3B" w:rsidRDefault="008C6B3B">
      <w:pPr>
        <w:rPr>
          <w:ins w:id="54414" w:author="Ramasubramani, Hariharan" w:date="2015-08-03T16:06:00Z"/>
        </w:rPr>
      </w:pPr>
      <w:ins w:id="54415" w:author="Ramasubramani, Hariharan" w:date="2015-08-03T16:06:00Z">
        <w:r>
          <w:br w:type="page"/>
        </w:r>
      </w:ins>
    </w:p>
    <w:p w14:paraId="04CAE3F3" w14:textId="77777777" w:rsidR="0005592A" w:rsidRPr="0005592A" w:rsidRDefault="0005592A" w:rsidP="0005592A">
      <w:pPr>
        <w:pStyle w:val="ListParagraph"/>
        <w:numPr>
          <w:ilvl w:val="0"/>
          <w:numId w:val="140"/>
        </w:numPr>
        <w:overflowPunct w:val="0"/>
        <w:autoSpaceDE w:val="0"/>
        <w:autoSpaceDN w:val="0"/>
        <w:spacing w:after="60"/>
        <w:textAlignment w:val="baseline"/>
        <w:rPr>
          <w:ins w:id="54416" w:author="Ramasubramani, Hariharan" w:date="2015-07-27T19:11:00Z"/>
          <w:rFonts w:cstheme="minorHAnsi"/>
          <w:vanish/>
          <w:color w:val="000000" w:themeColor="text1"/>
        </w:rPr>
      </w:pPr>
    </w:p>
    <w:p w14:paraId="3157B498" w14:textId="77777777" w:rsidR="0005592A" w:rsidRPr="0005592A" w:rsidRDefault="0005592A" w:rsidP="0005592A">
      <w:pPr>
        <w:pStyle w:val="ListParagraph"/>
        <w:numPr>
          <w:ilvl w:val="0"/>
          <w:numId w:val="140"/>
        </w:numPr>
        <w:overflowPunct w:val="0"/>
        <w:autoSpaceDE w:val="0"/>
        <w:autoSpaceDN w:val="0"/>
        <w:spacing w:after="60"/>
        <w:textAlignment w:val="baseline"/>
        <w:rPr>
          <w:ins w:id="54417" w:author="Ramasubramani, Hariharan" w:date="2015-07-27T19:11:00Z"/>
          <w:rFonts w:cstheme="minorHAnsi"/>
          <w:vanish/>
          <w:color w:val="000000" w:themeColor="text1"/>
        </w:rPr>
      </w:pPr>
    </w:p>
    <w:p w14:paraId="0AD4E00E" w14:textId="77777777" w:rsidR="0005592A" w:rsidRPr="0005592A" w:rsidRDefault="0005592A" w:rsidP="0005592A">
      <w:pPr>
        <w:pStyle w:val="ListParagraph"/>
        <w:numPr>
          <w:ilvl w:val="1"/>
          <w:numId w:val="140"/>
        </w:numPr>
        <w:overflowPunct w:val="0"/>
        <w:autoSpaceDE w:val="0"/>
        <w:autoSpaceDN w:val="0"/>
        <w:spacing w:after="60"/>
        <w:textAlignment w:val="baseline"/>
        <w:rPr>
          <w:ins w:id="54418" w:author="Ramasubramani, Hariharan" w:date="2015-07-27T19:11:00Z"/>
          <w:rFonts w:cstheme="minorHAnsi"/>
          <w:vanish/>
          <w:color w:val="000000" w:themeColor="text1"/>
        </w:rPr>
      </w:pPr>
    </w:p>
    <w:p w14:paraId="6DDB1023" w14:textId="77777777" w:rsidR="0005592A" w:rsidRPr="0005592A" w:rsidRDefault="0005592A" w:rsidP="0005592A">
      <w:pPr>
        <w:pStyle w:val="ListParagraph"/>
        <w:numPr>
          <w:ilvl w:val="1"/>
          <w:numId w:val="140"/>
        </w:numPr>
        <w:overflowPunct w:val="0"/>
        <w:autoSpaceDE w:val="0"/>
        <w:autoSpaceDN w:val="0"/>
        <w:spacing w:after="60"/>
        <w:textAlignment w:val="baseline"/>
        <w:rPr>
          <w:ins w:id="54419" w:author="Ramasubramani, Hariharan" w:date="2015-07-27T19:11:00Z"/>
          <w:rFonts w:cstheme="minorHAnsi"/>
          <w:vanish/>
          <w:color w:val="000000" w:themeColor="text1"/>
        </w:rPr>
      </w:pPr>
    </w:p>
    <w:p w14:paraId="0D648455" w14:textId="23A436E7" w:rsidR="0005592A" w:rsidRDefault="0005592A">
      <w:pPr>
        <w:pStyle w:val="ListParagraph"/>
        <w:numPr>
          <w:ilvl w:val="2"/>
          <w:numId w:val="140"/>
        </w:numPr>
        <w:overflowPunct w:val="0"/>
        <w:autoSpaceDE w:val="0"/>
        <w:autoSpaceDN w:val="0"/>
        <w:spacing w:after="60"/>
        <w:textAlignment w:val="baseline"/>
        <w:rPr>
          <w:ins w:id="54420" w:author="Ramasubramani, Hariharan" w:date="2015-07-27T19:07:00Z"/>
          <w:rFonts w:cstheme="minorHAnsi"/>
          <w:color w:val="000000" w:themeColor="text1"/>
        </w:rPr>
      </w:pPr>
      <w:ins w:id="54421" w:author="Ramasubramani, Hariharan" w:date="2015-07-27T19:07:00Z">
        <w:r>
          <w:rPr>
            <w:rFonts w:cstheme="minorHAnsi"/>
            <w:color w:val="000000" w:themeColor="text1"/>
          </w:rPr>
          <w:t>Modify</w:t>
        </w:r>
        <w:r w:rsidRPr="004D482D">
          <w:rPr>
            <w:rFonts w:cstheme="minorHAnsi"/>
            <w:color w:val="000000" w:themeColor="text1"/>
          </w:rPr>
          <w:t xml:space="preserve"> </w:t>
        </w:r>
        <w:r>
          <w:rPr>
            <w:rFonts w:cstheme="minorHAnsi"/>
            <w:color w:val="000000" w:themeColor="text1"/>
          </w:rPr>
          <w:t>Release Group</w:t>
        </w:r>
        <w:r w:rsidRPr="004D482D">
          <w:rPr>
            <w:rFonts w:cstheme="minorHAnsi"/>
            <w:color w:val="000000" w:themeColor="text1"/>
          </w:rPr>
          <w:t xml:space="preserve"> Screen Functionality</w:t>
        </w:r>
      </w:ins>
    </w:p>
    <w:p w14:paraId="643565C7" w14:textId="50038A38" w:rsidR="0005592A" w:rsidRDefault="0005592A" w:rsidP="0005592A">
      <w:pPr>
        <w:pStyle w:val="ListParagraph"/>
        <w:numPr>
          <w:ilvl w:val="3"/>
          <w:numId w:val="140"/>
        </w:numPr>
        <w:overflowPunct w:val="0"/>
        <w:autoSpaceDE w:val="0"/>
        <w:autoSpaceDN w:val="0"/>
        <w:spacing w:after="60"/>
        <w:textAlignment w:val="baseline"/>
        <w:rPr>
          <w:ins w:id="54422" w:author="Ramasubramani, Hariharan" w:date="2015-07-27T19:07:00Z"/>
          <w:rFonts w:cstheme="minorHAnsi"/>
          <w:color w:val="000000" w:themeColor="text1"/>
        </w:rPr>
      </w:pPr>
      <w:ins w:id="54423" w:author="Ramasubramani, Hariharan" w:date="2015-07-27T19:07:00Z">
        <w:r>
          <w:rPr>
            <w:rFonts w:cstheme="minorHAnsi"/>
            <w:color w:val="000000" w:themeColor="text1"/>
          </w:rPr>
          <w:t>After</w:t>
        </w:r>
        <w:r w:rsidRPr="001E4079">
          <w:rPr>
            <w:rFonts w:cstheme="minorHAnsi"/>
            <w:color w:val="000000" w:themeColor="text1"/>
          </w:rPr>
          <w:t xml:space="preserve"> </w:t>
        </w:r>
        <w:r w:rsidRPr="008D1DF5">
          <w:rPr>
            <w:rFonts w:cstheme="minorHAnsi"/>
            <w:color w:val="000000" w:themeColor="text1"/>
          </w:rPr>
          <w:t xml:space="preserve">performing a search </w:t>
        </w:r>
        <w:r>
          <w:rPr>
            <w:rFonts w:cstheme="minorHAnsi"/>
            <w:color w:val="000000" w:themeColor="text1"/>
          </w:rPr>
          <w:t>for</w:t>
        </w:r>
        <w:r w:rsidRPr="008D1DF5">
          <w:rPr>
            <w:rFonts w:cstheme="minorHAnsi"/>
            <w:color w:val="000000" w:themeColor="text1"/>
          </w:rPr>
          <w:t xml:space="preserve"> </w:t>
        </w:r>
        <w:r>
          <w:rPr>
            <w:rFonts w:cstheme="minorHAnsi"/>
            <w:color w:val="000000" w:themeColor="text1"/>
          </w:rPr>
          <w:t xml:space="preserve">Release Group Name/Status </w:t>
        </w:r>
        <w:r w:rsidRPr="008D1DF5">
          <w:rPr>
            <w:rFonts w:cstheme="minorHAnsi"/>
            <w:color w:val="000000" w:themeColor="text1"/>
          </w:rPr>
          <w:t xml:space="preserve">in Modify </w:t>
        </w:r>
        <w:r>
          <w:rPr>
            <w:rFonts w:cstheme="minorHAnsi"/>
            <w:color w:val="000000" w:themeColor="text1"/>
          </w:rPr>
          <w:t xml:space="preserve">Release Group </w:t>
        </w:r>
        <w:r w:rsidRPr="008D1DF5">
          <w:rPr>
            <w:rFonts w:cstheme="minorHAnsi"/>
            <w:color w:val="000000" w:themeColor="text1"/>
          </w:rPr>
          <w:t xml:space="preserve">screen </w:t>
        </w:r>
        <w:r>
          <w:rPr>
            <w:rFonts w:cstheme="minorHAnsi"/>
            <w:color w:val="000000" w:themeColor="text1"/>
          </w:rPr>
          <w:t xml:space="preserve">search section </w:t>
        </w:r>
        <w:r w:rsidRPr="008D1DF5">
          <w:rPr>
            <w:rFonts w:cstheme="minorHAnsi"/>
            <w:color w:val="000000" w:themeColor="text1"/>
          </w:rPr>
          <w:t>(Fig:</w:t>
        </w:r>
        <w:r>
          <w:rPr>
            <w:rFonts w:cstheme="minorHAnsi"/>
            <w:color w:val="000000" w:themeColor="text1"/>
          </w:rPr>
          <w:t xml:space="preserve"> 6.</w:t>
        </w:r>
      </w:ins>
      <w:ins w:id="54424" w:author="Ramasubramani, Hariharan" w:date="2015-08-03T16:06:00Z">
        <w:r w:rsidR="008C6B3B">
          <w:rPr>
            <w:rFonts w:cstheme="minorHAnsi"/>
            <w:color w:val="000000" w:themeColor="text1"/>
          </w:rPr>
          <w:t>c</w:t>
        </w:r>
      </w:ins>
      <w:ins w:id="54425" w:author="Ramasubramani, Hariharan" w:date="2015-07-27T19:07:00Z">
        <w:r w:rsidRPr="008D1DF5">
          <w:rPr>
            <w:rFonts w:cstheme="minorHAnsi"/>
            <w:color w:val="000000" w:themeColor="text1"/>
          </w:rPr>
          <w:t xml:space="preserve">), the </w:t>
        </w:r>
        <w:r>
          <w:rPr>
            <w:rFonts w:cstheme="minorHAnsi"/>
            <w:color w:val="000000" w:themeColor="text1"/>
          </w:rPr>
          <w:t>Release Group Version</w:t>
        </w:r>
        <w:r w:rsidRPr="008D1DF5">
          <w:rPr>
            <w:rFonts w:cstheme="minorHAnsi"/>
            <w:color w:val="000000" w:themeColor="text1"/>
          </w:rPr>
          <w:t xml:space="preserve"> Information is displayed for </w:t>
        </w:r>
        <w:r>
          <w:rPr>
            <w:rFonts w:cstheme="minorHAnsi"/>
            <w:color w:val="000000" w:themeColor="text1"/>
          </w:rPr>
          <w:t>View/Edit.</w:t>
        </w:r>
      </w:ins>
    </w:p>
    <w:p w14:paraId="6F8E6645" w14:textId="77777777" w:rsidR="0005592A" w:rsidRDefault="0005592A" w:rsidP="0005592A">
      <w:pPr>
        <w:pStyle w:val="ListParagraph"/>
        <w:numPr>
          <w:ilvl w:val="3"/>
          <w:numId w:val="140"/>
        </w:numPr>
        <w:overflowPunct w:val="0"/>
        <w:autoSpaceDE w:val="0"/>
        <w:autoSpaceDN w:val="0"/>
        <w:spacing w:after="60"/>
        <w:textAlignment w:val="baseline"/>
        <w:rPr>
          <w:ins w:id="54426" w:author="Ramasubramani, Hariharan" w:date="2015-07-27T19:07:00Z"/>
          <w:rFonts w:cstheme="minorHAnsi"/>
          <w:color w:val="000000" w:themeColor="text1"/>
        </w:rPr>
      </w:pPr>
      <w:ins w:id="54427" w:author="Ramasubramani, Hariharan" w:date="2015-07-27T19:07:00Z">
        <w:r>
          <w:rPr>
            <w:rFonts w:cstheme="minorHAnsi"/>
            <w:color w:val="000000" w:themeColor="text1"/>
          </w:rPr>
          <w:t>User shall select one or more Release Group name(s) from the Release Group Name multi-select drop down.</w:t>
        </w:r>
      </w:ins>
    </w:p>
    <w:p w14:paraId="44F6633F" w14:textId="2860569F" w:rsidR="0005592A" w:rsidRDefault="0005592A" w:rsidP="0005592A">
      <w:pPr>
        <w:pStyle w:val="ListParagraph"/>
        <w:numPr>
          <w:ilvl w:val="3"/>
          <w:numId w:val="140"/>
        </w:numPr>
        <w:overflowPunct w:val="0"/>
        <w:autoSpaceDE w:val="0"/>
        <w:autoSpaceDN w:val="0"/>
        <w:spacing w:after="60"/>
        <w:textAlignment w:val="baseline"/>
        <w:rPr>
          <w:ins w:id="54428" w:author="Ramasubramani, Hariharan" w:date="2015-07-27T19:07:00Z"/>
          <w:rFonts w:cstheme="minorHAnsi"/>
          <w:color w:val="000000" w:themeColor="text1"/>
        </w:rPr>
      </w:pPr>
      <w:ins w:id="54429" w:author="Ramasubramani, Hariharan" w:date="2015-07-27T19:07:00Z">
        <w:r>
          <w:rPr>
            <w:rFonts w:cstheme="minorHAnsi"/>
            <w:color w:val="000000" w:themeColor="text1"/>
          </w:rPr>
          <w:t>Select ‘In</w:t>
        </w:r>
      </w:ins>
      <w:ins w:id="54430" w:author="Ramasubramani, Hariharan" w:date="2015-08-20T17:03:00Z">
        <w:r w:rsidR="00114168">
          <w:rPr>
            <w:rFonts w:cstheme="minorHAnsi"/>
            <w:color w:val="000000" w:themeColor="text1"/>
          </w:rPr>
          <w:t>-P</w:t>
        </w:r>
      </w:ins>
      <w:ins w:id="54431" w:author="Ramasubramani, Hariharan" w:date="2015-07-27T19:07:00Z">
        <w:r>
          <w:rPr>
            <w:rFonts w:cstheme="minorHAnsi"/>
            <w:color w:val="000000" w:themeColor="text1"/>
          </w:rPr>
          <w:t>rogress’ status shall bring the Release Group versions in ‘Pending’, ‘Scheduled’, ‘Failed’, ‘File Generated’ and ‘</w:t>
        </w:r>
      </w:ins>
      <w:ins w:id="54432" w:author="Ramasubramani, Hariharan" w:date="2015-08-20T16:53:00Z">
        <w:r w:rsidR="009A0DA2">
          <w:rPr>
            <w:rFonts w:cstheme="minorHAnsi"/>
            <w:color w:val="000000" w:themeColor="text1"/>
          </w:rPr>
          <w:t>Installed</w:t>
        </w:r>
      </w:ins>
      <w:ins w:id="54433" w:author="Ramasubramani, Hariharan" w:date="2015-07-27T19:07:00Z">
        <w:r>
          <w:rPr>
            <w:rFonts w:cstheme="minorHAnsi"/>
            <w:color w:val="000000" w:themeColor="text1"/>
          </w:rPr>
          <w:t xml:space="preserve">’ (Dev/QA/Test </w:t>
        </w:r>
      </w:ins>
      <w:ins w:id="54434" w:author="Ramasubramani, Hariharan" w:date="2015-08-03T11:32:00Z">
        <w:r w:rsidR="00CB367C">
          <w:rPr>
            <w:rFonts w:cstheme="minorHAnsi"/>
            <w:color w:val="000000" w:themeColor="text1"/>
          </w:rPr>
          <w:t>etc.</w:t>
        </w:r>
      </w:ins>
      <w:ins w:id="54435" w:author="Ramasubramani, Hariharan" w:date="2015-08-20T16:53:00Z">
        <w:r w:rsidR="009A0DA2">
          <w:rPr>
            <w:rFonts w:cstheme="minorHAnsi"/>
            <w:color w:val="000000" w:themeColor="text1"/>
          </w:rPr>
          <w:t xml:space="preserve"> except Production</w:t>
        </w:r>
      </w:ins>
      <w:ins w:id="54436" w:author="Ramasubramani, Hariharan" w:date="2015-07-27T19:07:00Z">
        <w:r>
          <w:rPr>
            <w:rFonts w:cstheme="minorHAnsi"/>
            <w:color w:val="000000" w:themeColor="text1"/>
          </w:rPr>
          <w:t>).</w:t>
        </w:r>
      </w:ins>
    </w:p>
    <w:p w14:paraId="3B4A3D3B" w14:textId="12E7E5E9" w:rsidR="0005592A" w:rsidRDefault="0005592A" w:rsidP="0005592A">
      <w:pPr>
        <w:pStyle w:val="ListParagraph"/>
        <w:numPr>
          <w:ilvl w:val="3"/>
          <w:numId w:val="140"/>
        </w:numPr>
        <w:overflowPunct w:val="0"/>
        <w:autoSpaceDE w:val="0"/>
        <w:autoSpaceDN w:val="0"/>
        <w:spacing w:after="60"/>
        <w:textAlignment w:val="baseline"/>
        <w:rPr>
          <w:ins w:id="54437" w:author="Ramasubramani, Hariharan" w:date="2015-08-20T16:59:00Z"/>
          <w:rFonts w:cstheme="minorHAnsi"/>
          <w:color w:val="000000" w:themeColor="text1"/>
        </w:rPr>
      </w:pPr>
      <w:ins w:id="54438" w:author="Ramasubramani, Hariharan" w:date="2015-07-27T19:07:00Z">
        <w:r>
          <w:rPr>
            <w:rFonts w:cstheme="minorHAnsi"/>
            <w:color w:val="000000" w:themeColor="text1"/>
          </w:rPr>
          <w:t>Select ‘Cancelled’ or ‘In</w:t>
        </w:r>
      </w:ins>
      <w:ins w:id="54439" w:author="Ramasubramani, Hariharan" w:date="2015-08-20T17:03:00Z">
        <w:r w:rsidR="00114168">
          <w:rPr>
            <w:rFonts w:cstheme="minorHAnsi"/>
            <w:color w:val="000000" w:themeColor="text1"/>
          </w:rPr>
          <w:t>-</w:t>
        </w:r>
      </w:ins>
      <w:ins w:id="54440" w:author="Ramasubramani, Hariharan" w:date="2015-07-27T19:07:00Z">
        <w:r>
          <w:rPr>
            <w:rFonts w:cstheme="minorHAnsi"/>
            <w:color w:val="000000" w:themeColor="text1"/>
          </w:rPr>
          <w:t>Production’ status shall bring the Release Group versions were cancelled or deployed in Production.</w:t>
        </w:r>
      </w:ins>
    </w:p>
    <w:p w14:paraId="3F3F8C83" w14:textId="01DF56D7" w:rsidR="00114168" w:rsidRDefault="00114168" w:rsidP="0005592A">
      <w:pPr>
        <w:pStyle w:val="ListParagraph"/>
        <w:numPr>
          <w:ilvl w:val="3"/>
          <w:numId w:val="140"/>
        </w:numPr>
        <w:overflowPunct w:val="0"/>
        <w:autoSpaceDE w:val="0"/>
        <w:autoSpaceDN w:val="0"/>
        <w:spacing w:after="60"/>
        <w:textAlignment w:val="baseline"/>
        <w:rPr>
          <w:ins w:id="54441" w:author="Ramasubramani, Hariharan" w:date="2015-08-20T17:01:00Z"/>
          <w:rFonts w:cstheme="minorHAnsi"/>
          <w:color w:val="000000" w:themeColor="text1"/>
        </w:rPr>
      </w:pPr>
      <w:ins w:id="54442" w:author="Ramasubramani, Hariharan" w:date="2015-08-20T17:01:00Z">
        <w:r>
          <w:rPr>
            <w:rFonts w:cstheme="minorHAnsi"/>
            <w:color w:val="000000" w:themeColor="text1"/>
          </w:rPr>
          <w:t>User shall see Edit</w:t>
        </w:r>
      </w:ins>
      <w:ins w:id="54443" w:author="Ramasubramani, Hariharan" w:date="2015-08-20T16:59:00Z">
        <w:r>
          <w:rPr>
            <w:rFonts w:cstheme="minorHAnsi"/>
            <w:color w:val="000000" w:themeColor="text1"/>
          </w:rPr>
          <w:t xml:space="preserve"> button </w:t>
        </w:r>
      </w:ins>
      <w:ins w:id="54444" w:author="Ramasubramani, Hariharan" w:date="2015-08-20T17:01:00Z">
        <w:r>
          <w:rPr>
            <w:rFonts w:cstheme="minorHAnsi"/>
            <w:color w:val="000000" w:themeColor="text1"/>
          </w:rPr>
          <w:t xml:space="preserve">when </w:t>
        </w:r>
      </w:ins>
      <w:ins w:id="54445" w:author="Ramasubramani, Hariharan" w:date="2015-08-20T16:59:00Z">
        <w:r>
          <w:rPr>
            <w:rFonts w:cstheme="minorHAnsi"/>
            <w:color w:val="000000" w:themeColor="text1"/>
          </w:rPr>
          <w:t>the</w:t>
        </w:r>
      </w:ins>
      <w:ins w:id="54446" w:author="Ramasubramani, Hariharan" w:date="2015-08-20T17:01:00Z">
        <w:r>
          <w:rPr>
            <w:rFonts w:cstheme="minorHAnsi"/>
            <w:color w:val="000000" w:themeColor="text1"/>
          </w:rPr>
          <w:t>y select</w:t>
        </w:r>
      </w:ins>
      <w:ins w:id="54447" w:author="Ramasubramani, Hariharan" w:date="2015-08-20T16:59:00Z">
        <w:r>
          <w:rPr>
            <w:rFonts w:cstheme="minorHAnsi"/>
            <w:color w:val="000000" w:themeColor="text1"/>
          </w:rPr>
          <w:t xml:space="preserve"> </w:t>
        </w:r>
      </w:ins>
      <w:ins w:id="54448" w:author="Ramasubramani, Hariharan" w:date="2015-08-20T17:00:00Z">
        <w:r>
          <w:rPr>
            <w:rFonts w:cstheme="minorHAnsi"/>
            <w:color w:val="000000" w:themeColor="text1"/>
          </w:rPr>
          <w:t>‘In</w:t>
        </w:r>
      </w:ins>
      <w:ins w:id="54449" w:author="Ramasubramani, Hariharan" w:date="2015-08-20T17:02:00Z">
        <w:r>
          <w:rPr>
            <w:rFonts w:cstheme="minorHAnsi"/>
            <w:color w:val="000000" w:themeColor="text1"/>
          </w:rPr>
          <w:t>-P</w:t>
        </w:r>
      </w:ins>
      <w:ins w:id="54450" w:author="Ramasubramani, Hariharan" w:date="2015-08-20T17:00:00Z">
        <w:r>
          <w:rPr>
            <w:rFonts w:cstheme="minorHAnsi"/>
            <w:color w:val="000000" w:themeColor="text1"/>
          </w:rPr>
          <w:t>rogress’ status.(6.2.1.3)</w:t>
        </w:r>
      </w:ins>
    </w:p>
    <w:p w14:paraId="384F2F61" w14:textId="532A91F9" w:rsidR="00114168" w:rsidRDefault="00114168" w:rsidP="0005592A">
      <w:pPr>
        <w:pStyle w:val="ListParagraph"/>
        <w:numPr>
          <w:ilvl w:val="3"/>
          <w:numId w:val="140"/>
        </w:numPr>
        <w:overflowPunct w:val="0"/>
        <w:autoSpaceDE w:val="0"/>
        <w:autoSpaceDN w:val="0"/>
        <w:spacing w:after="60"/>
        <w:textAlignment w:val="baseline"/>
        <w:rPr>
          <w:ins w:id="54451" w:author="Ramasubramani, Hariharan" w:date="2015-08-20T17:04:00Z"/>
          <w:rFonts w:cstheme="minorHAnsi"/>
          <w:color w:val="000000" w:themeColor="text1"/>
        </w:rPr>
      </w:pPr>
      <w:ins w:id="54452" w:author="Ramasubramani, Hariharan" w:date="2015-08-20T17:01:00Z">
        <w:r>
          <w:rPr>
            <w:rFonts w:cstheme="minorHAnsi"/>
            <w:color w:val="000000" w:themeColor="text1"/>
          </w:rPr>
          <w:t>User shall see View button when they select ‘In</w:t>
        </w:r>
      </w:ins>
      <w:ins w:id="54453" w:author="Ramasubramani, Hariharan" w:date="2015-08-20T17:03:00Z">
        <w:r>
          <w:rPr>
            <w:rFonts w:cstheme="minorHAnsi"/>
            <w:color w:val="000000" w:themeColor="text1"/>
          </w:rPr>
          <w:t>-</w:t>
        </w:r>
      </w:ins>
      <w:ins w:id="54454" w:author="Ramasubramani, Hariharan" w:date="2015-08-20T17:01:00Z">
        <w:r>
          <w:rPr>
            <w:rFonts w:cstheme="minorHAnsi"/>
            <w:color w:val="000000" w:themeColor="text1"/>
          </w:rPr>
          <w:t>Production’ status.</w:t>
        </w:r>
      </w:ins>
      <w:ins w:id="54455" w:author="Ramasubramani, Hariharan" w:date="2015-08-20T17:03:00Z">
        <w:r>
          <w:rPr>
            <w:rFonts w:cstheme="minorHAnsi"/>
            <w:color w:val="000000" w:themeColor="text1"/>
          </w:rPr>
          <w:t>(6.2.1</w:t>
        </w:r>
      </w:ins>
      <w:ins w:id="54456" w:author="Ramasubramani, Hariharan" w:date="2015-08-20T17:05:00Z">
        <w:r>
          <w:rPr>
            <w:rFonts w:cstheme="minorHAnsi"/>
            <w:color w:val="000000" w:themeColor="text1"/>
          </w:rPr>
          <w:t>.</w:t>
        </w:r>
      </w:ins>
      <w:ins w:id="54457" w:author="Ramasubramani, Hariharan" w:date="2015-08-20T17:03:00Z">
        <w:r>
          <w:rPr>
            <w:rFonts w:cstheme="minorHAnsi"/>
            <w:color w:val="000000" w:themeColor="text1"/>
          </w:rPr>
          <w:t>4)</w:t>
        </w:r>
      </w:ins>
    </w:p>
    <w:p w14:paraId="25571FA6" w14:textId="3F26EBA3" w:rsidR="00114168" w:rsidRDefault="00114168" w:rsidP="0005592A">
      <w:pPr>
        <w:pStyle w:val="ListParagraph"/>
        <w:numPr>
          <w:ilvl w:val="3"/>
          <w:numId w:val="140"/>
        </w:numPr>
        <w:overflowPunct w:val="0"/>
        <w:autoSpaceDE w:val="0"/>
        <w:autoSpaceDN w:val="0"/>
        <w:spacing w:after="60"/>
        <w:textAlignment w:val="baseline"/>
        <w:rPr>
          <w:ins w:id="54458" w:author="Ramasubramani, Hariharan" w:date="2015-07-27T19:07:00Z"/>
          <w:rFonts w:cstheme="minorHAnsi"/>
          <w:color w:val="000000" w:themeColor="text1"/>
        </w:rPr>
      </w:pPr>
      <w:ins w:id="54459" w:author="Ramasubramani, Hariharan" w:date="2015-08-20T17:04:00Z">
        <w:r>
          <w:rPr>
            <w:rFonts w:cstheme="minorHAnsi"/>
            <w:color w:val="000000" w:themeColor="text1"/>
          </w:rPr>
          <w:t xml:space="preserve">User shall see disabled View button when they select </w:t>
        </w:r>
      </w:ins>
      <w:ins w:id="54460" w:author="Ramasubramani, Hariharan" w:date="2015-08-20T17:05:00Z">
        <w:r>
          <w:rPr>
            <w:rFonts w:cstheme="minorHAnsi"/>
            <w:color w:val="000000" w:themeColor="text1"/>
          </w:rPr>
          <w:t>‘Cancelled’ status. (6.2.1.4)</w:t>
        </w:r>
      </w:ins>
    </w:p>
    <w:p w14:paraId="2A1BD601" w14:textId="13273225" w:rsidR="0005592A" w:rsidRDefault="0005592A" w:rsidP="0005592A">
      <w:pPr>
        <w:pStyle w:val="ListParagraph"/>
        <w:numPr>
          <w:ilvl w:val="3"/>
          <w:numId w:val="140"/>
        </w:numPr>
        <w:overflowPunct w:val="0"/>
        <w:autoSpaceDE w:val="0"/>
        <w:autoSpaceDN w:val="0"/>
        <w:spacing w:after="60"/>
        <w:textAlignment w:val="baseline"/>
        <w:rPr>
          <w:ins w:id="54461" w:author="Ramasubramani, Hariharan" w:date="2015-08-20T17:03:00Z"/>
          <w:rFonts w:cstheme="minorHAnsi"/>
          <w:color w:val="000000" w:themeColor="text1"/>
        </w:rPr>
      </w:pPr>
      <w:ins w:id="54462" w:author="Ramasubramani, Hariharan" w:date="2015-07-27T19:07:00Z">
        <w:r>
          <w:rPr>
            <w:rFonts w:cstheme="minorHAnsi"/>
            <w:color w:val="000000" w:themeColor="text1"/>
          </w:rPr>
          <w:t>Clicking on “Edit” button shall take the user to Edit Release Group screen. (Sec 6.2.2</w:t>
        </w:r>
      </w:ins>
      <w:ins w:id="54463" w:author="Ramasubramani, Hariharan" w:date="2015-07-27T19:36:00Z">
        <w:r w:rsidR="00C33AB3">
          <w:rPr>
            <w:rFonts w:cstheme="minorHAnsi"/>
            <w:color w:val="000000" w:themeColor="text1"/>
          </w:rPr>
          <w:t xml:space="preserve"> Edit Release Group</w:t>
        </w:r>
      </w:ins>
      <w:ins w:id="54464" w:author="Ramasubramani, Hariharan" w:date="2015-07-27T19:07:00Z">
        <w:r>
          <w:rPr>
            <w:rFonts w:cstheme="minorHAnsi"/>
            <w:color w:val="000000" w:themeColor="text1"/>
          </w:rPr>
          <w:t>)</w:t>
        </w:r>
      </w:ins>
    </w:p>
    <w:p w14:paraId="520B5632" w14:textId="4DA746E2" w:rsidR="00114168" w:rsidRDefault="00114168" w:rsidP="0005592A">
      <w:pPr>
        <w:pStyle w:val="ListParagraph"/>
        <w:numPr>
          <w:ilvl w:val="3"/>
          <w:numId w:val="140"/>
        </w:numPr>
        <w:overflowPunct w:val="0"/>
        <w:autoSpaceDE w:val="0"/>
        <w:autoSpaceDN w:val="0"/>
        <w:spacing w:after="60"/>
        <w:textAlignment w:val="baseline"/>
        <w:rPr>
          <w:ins w:id="54465" w:author="Ramasubramani, Hariharan" w:date="2015-07-27T19:07:00Z"/>
          <w:rFonts w:cstheme="minorHAnsi"/>
          <w:color w:val="000000" w:themeColor="text1"/>
        </w:rPr>
      </w:pPr>
      <w:ins w:id="54466" w:author="Ramasubramani, Hariharan" w:date="2015-08-20T17:03:00Z">
        <w:r>
          <w:rPr>
            <w:rFonts w:cstheme="minorHAnsi"/>
            <w:color w:val="000000" w:themeColor="text1"/>
          </w:rPr>
          <w:t>Clicking on “View” button shall take the user to Edit Release Group Screen</w:t>
        </w:r>
      </w:ins>
      <w:ins w:id="54467" w:author="Ramasubramani, Hariharan" w:date="2015-08-20T17:04:00Z">
        <w:r>
          <w:rPr>
            <w:rFonts w:cstheme="minorHAnsi"/>
            <w:color w:val="000000" w:themeColor="text1"/>
          </w:rPr>
          <w:t xml:space="preserve"> with Read only permission</w:t>
        </w:r>
      </w:ins>
      <w:ins w:id="54468" w:author="Ramasubramani, Hariharan" w:date="2015-08-20T17:03:00Z">
        <w:r>
          <w:rPr>
            <w:rFonts w:cstheme="minorHAnsi"/>
            <w:color w:val="000000" w:themeColor="text1"/>
          </w:rPr>
          <w:t>. (Sec 6.2.2</w:t>
        </w:r>
      </w:ins>
      <w:ins w:id="54469" w:author="Ramasubramani, Hariharan" w:date="2015-08-20T17:04:00Z">
        <w:r>
          <w:rPr>
            <w:rFonts w:cstheme="minorHAnsi"/>
            <w:color w:val="000000" w:themeColor="text1"/>
          </w:rPr>
          <w:t xml:space="preserve"> Edit Release Group</w:t>
        </w:r>
      </w:ins>
      <w:ins w:id="54470" w:author="Ramasubramani, Hariharan" w:date="2015-08-20T17:03:00Z">
        <w:r>
          <w:rPr>
            <w:rFonts w:cstheme="minorHAnsi"/>
            <w:color w:val="000000" w:themeColor="text1"/>
          </w:rPr>
          <w:t>)</w:t>
        </w:r>
      </w:ins>
    </w:p>
    <w:p w14:paraId="08EDA87A" w14:textId="77777777" w:rsidR="0005592A" w:rsidRPr="0019002C" w:rsidRDefault="0005592A" w:rsidP="0005592A">
      <w:pPr>
        <w:pStyle w:val="ListParagraph"/>
        <w:numPr>
          <w:ilvl w:val="3"/>
          <w:numId w:val="140"/>
        </w:numPr>
        <w:overflowPunct w:val="0"/>
        <w:autoSpaceDE w:val="0"/>
        <w:autoSpaceDN w:val="0"/>
        <w:spacing w:after="60"/>
        <w:textAlignment w:val="baseline"/>
        <w:rPr>
          <w:ins w:id="54471" w:author="Ramasubramani, Hariharan" w:date="2015-07-27T19:07:00Z"/>
          <w:rFonts w:cstheme="minorHAnsi"/>
          <w:color w:val="000000" w:themeColor="text1"/>
        </w:rPr>
      </w:pPr>
      <w:ins w:id="54472" w:author="Ramasubramani, Hariharan" w:date="2015-07-27T19:07:00Z">
        <w:r w:rsidRPr="0019002C">
          <w:rPr>
            <w:rFonts w:cstheme="minorHAnsi"/>
            <w:color w:val="000000" w:themeColor="text1"/>
          </w:rPr>
          <w:t>Clicking on “Create Release Group” shall take the user to Create Release Group Screen (Sec 6.1 Create Release Group).</w:t>
        </w:r>
        <w:r w:rsidRPr="0019002C">
          <w:rPr>
            <w:rFonts w:cstheme="minorHAnsi"/>
            <w:color w:val="000000" w:themeColor="text1"/>
          </w:rPr>
          <w:br/>
        </w:r>
      </w:ins>
    </w:p>
    <w:p w14:paraId="20650812" w14:textId="77777777" w:rsidR="0005592A" w:rsidRDefault="0005592A" w:rsidP="0005592A">
      <w:pPr>
        <w:pStyle w:val="ListParagraph"/>
        <w:numPr>
          <w:ilvl w:val="2"/>
          <w:numId w:val="140"/>
        </w:numPr>
        <w:overflowPunct w:val="0"/>
        <w:autoSpaceDE w:val="0"/>
        <w:autoSpaceDN w:val="0"/>
        <w:spacing w:after="60"/>
        <w:textAlignment w:val="baseline"/>
        <w:rPr>
          <w:ins w:id="54473" w:author="Ramasubramani, Hariharan" w:date="2015-07-27T19:07:00Z"/>
          <w:rFonts w:cstheme="minorHAnsi"/>
          <w:color w:val="000000" w:themeColor="text1"/>
        </w:rPr>
      </w:pPr>
      <w:ins w:id="54474" w:author="Ramasubramani, Hariharan" w:date="2015-07-27T19:07:00Z">
        <w:r>
          <w:rPr>
            <w:rFonts w:cstheme="minorHAnsi"/>
            <w:color w:val="000000" w:themeColor="text1"/>
          </w:rPr>
          <w:t>Edit Release Group</w:t>
        </w:r>
      </w:ins>
    </w:p>
    <w:p w14:paraId="50134BB2" w14:textId="4D1712B4" w:rsidR="004476A0" w:rsidRDefault="004476A0">
      <w:pPr>
        <w:pStyle w:val="ListParagraph"/>
        <w:numPr>
          <w:ilvl w:val="3"/>
          <w:numId w:val="140"/>
        </w:numPr>
        <w:overflowPunct w:val="0"/>
        <w:autoSpaceDE w:val="0"/>
        <w:autoSpaceDN w:val="0"/>
        <w:spacing w:after="60"/>
        <w:textAlignment w:val="baseline"/>
        <w:rPr>
          <w:ins w:id="54475" w:author="Ramasubramani, Hariharan" w:date="2015-08-20T16:57:00Z"/>
          <w:rFonts w:cstheme="minorHAnsi"/>
          <w:color w:val="000000" w:themeColor="text1"/>
        </w:rPr>
      </w:pPr>
      <w:ins w:id="54476" w:author="Ramasubramani, Hariharan" w:date="2015-08-04T15:34:00Z">
        <w:r w:rsidRPr="004476A0">
          <w:rPr>
            <w:rFonts w:cstheme="minorHAnsi"/>
            <w:color w:val="000000" w:themeColor="text1"/>
          </w:rPr>
          <w:t>System shall group all the version</w:t>
        </w:r>
      </w:ins>
      <w:ins w:id="54477" w:author="Ramasubramani, Hariharan" w:date="2015-08-04T15:35:00Z">
        <w:r>
          <w:rPr>
            <w:rFonts w:cstheme="minorHAnsi"/>
            <w:color w:val="000000" w:themeColor="text1"/>
          </w:rPr>
          <w:t>(</w:t>
        </w:r>
      </w:ins>
      <w:ins w:id="54478" w:author="Ramasubramani, Hariharan" w:date="2015-08-04T15:34:00Z">
        <w:r w:rsidRPr="004476A0">
          <w:rPr>
            <w:rFonts w:cstheme="minorHAnsi"/>
            <w:color w:val="000000" w:themeColor="text1"/>
          </w:rPr>
          <w:t>s</w:t>
        </w:r>
      </w:ins>
      <w:ins w:id="54479" w:author="Ramasubramani, Hariharan" w:date="2015-08-04T15:36:00Z">
        <w:r>
          <w:rPr>
            <w:rFonts w:cstheme="minorHAnsi"/>
            <w:color w:val="000000" w:themeColor="text1"/>
          </w:rPr>
          <w:t>)</w:t>
        </w:r>
      </w:ins>
      <w:ins w:id="54480" w:author="Ramasubramani, Hariharan" w:date="2015-08-04T15:34:00Z">
        <w:r w:rsidRPr="004476A0">
          <w:rPr>
            <w:rFonts w:cstheme="minorHAnsi"/>
            <w:color w:val="000000" w:themeColor="text1"/>
          </w:rPr>
          <w:t xml:space="preserve"> of Release Gro</w:t>
        </w:r>
        <w:r>
          <w:rPr>
            <w:rFonts w:cstheme="minorHAnsi"/>
            <w:color w:val="000000" w:themeColor="text1"/>
          </w:rPr>
          <w:t xml:space="preserve">up in Edit Release Group screen, but default </w:t>
        </w:r>
      </w:ins>
      <w:ins w:id="54481" w:author="Ramasubramani, Hariharan" w:date="2015-08-04T15:35:00Z">
        <w:r>
          <w:rPr>
            <w:rFonts w:cstheme="minorHAnsi"/>
            <w:color w:val="000000" w:themeColor="text1"/>
          </w:rPr>
          <w:t xml:space="preserve">version </w:t>
        </w:r>
      </w:ins>
      <w:ins w:id="54482" w:author="Ramasubramani, Hariharan" w:date="2015-08-04T15:34:00Z">
        <w:r>
          <w:rPr>
            <w:rFonts w:cstheme="minorHAnsi"/>
            <w:color w:val="000000" w:themeColor="text1"/>
          </w:rPr>
          <w:t xml:space="preserve">selection is the version Edited by user from Modify Release Group Screen (Fig. </w:t>
        </w:r>
      </w:ins>
      <w:ins w:id="54483" w:author="Ramasubramani, Hariharan" w:date="2015-08-04T15:35:00Z">
        <w:r>
          <w:rPr>
            <w:rFonts w:cstheme="minorHAnsi"/>
            <w:color w:val="000000" w:themeColor="text1"/>
          </w:rPr>
          <w:t>6.c)</w:t>
        </w:r>
      </w:ins>
    </w:p>
    <w:p w14:paraId="2D3D7B6B" w14:textId="4124E3AF" w:rsidR="009A0DA2" w:rsidRPr="004476A0" w:rsidRDefault="009A0DA2">
      <w:pPr>
        <w:pStyle w:val="ListParagraph"/>
        <w:numPr>
          <w:ilvl w:val="3"/>
          <w:numId w:val="140"/>
        </w:numPr>
        <w:overflowPunct w:val="0"/>
        <w:autoSpaceDE w:val="0"/>
        <w:autoSpaceDN w:val="0"/>
        <w:spacing w:after="60"/>
        <w:textAlignment w:val="baseline"/>
        <w:rPr>
          <w:ins w:id="54484" w:author="Ramasubramani, Hariharan" w:date="2015-08-04T15:34:00Z"/>
          <w:rFonts w:cstheme="minorHAnsi"/>
          <w:color w:val="000000" w:themeColor="text1"/>
        </w:rPr>
      </w:pPr>
      <w:ins w:id="54485" w:author="Ramasubramani, Hariharan" w:date="2015-08-20T16:57:00Z">
        <w:r>
          <w:rPr>
            <w:rFonts w:cstheme="minorHAnsi"/>
            <w:color w:val="000000" w:themeColor="text1"/>
          </w:rPr>
          <w:t xml:space="preserve">Everything is </w:t>
        </w:r>
        <w:proofErr w:type="spellStart"/>
        <w:r>
          <w:rPr>
            <w:rFonts w:cstheme="minorHAnsi"/>
            <w:color w:val="000000" w:themeColor="text1"/>
          </w:rPr>
          <w:t>readonly</w:t>
        </w:r>
        <w:proofErr w:type="spellEnd"/>
        <w:r>
          <w:rPr>
            <w:rFonts w:cstheme="minorHAnsi"/>
            <w:color w:val="000000" w:themeColor="text1"/>
          </w:rPr>
          <w:t xml:space="preserve"> for the </w:t>
        </w:r>
      </w:ins>
      <w:ins w:id="54486" w:author="Ramasubramani, Hariharan" w:date="2015-08-20T16:58:00Z">
        <w:r>
          <w:rPr>
            <w:rFonts w:cstheme="minorHAnsi"/>
            <w:color w:val="000000" w:themeColor="text1"/>
          </w:rPr>
          <w:t>R</w:t>
        </w:r>
      </w:ins>
      <w:ins w:id="54487" w:author="Ramasubramani, Hariharan" w:date="2015-08-20T16:57:00Z">
        <w:r>
          <w:rPr>
            <w:rFonts w:cstheme="minorHAnsi"/>
            <w:color w:val="000000" w:themeColor="text1"/>
          </w:rPr>
          <w:t xml:space="preserve">elease Group </w:t>
        </w:r>
      </w:ins>
      <w:ins w:id="54488" w:author="Ramasubramani, Hariharan" w:date="2015-08-20T16:58:00Z">
        <w:r>
          <w:rPr>
            <w:rFonts w:cstheme="minorHAnsi"/>
            <w:color w:val="000000" w:themeColor="text1"/>
          </w:rPr>
          <w:t xml:space="preserve">that </w:t>
        </w:r>
      </w:ins>
      <w:ins w:id="54489" w:author="Ramasubramani, Hariharan" w:date="2015-08-20T16:59:00Z">
        <w:r w:rsidR="00114168">
          <w:rPr>
            <w:rFonts w:cstheme="minorHAnsi"/>
            <w:color w:val="000000" w:themeColor="text1"/>
          </w:rPr>
          <w:t>is</w:t>
        </w:r>
      </w:ins>
      <w:ins w:id="54490" w:author="Ramasubramani, Hariharan" w:date="2015-08-20T16:58:00Z">
        <w:r>
          <w:rPr>
            <w:rFonts w:cstheme="minorHAnsi"/>
            <w:color w:val="000000" w:themeColor="text1"/>
          </w:rPr>
          <w:t xml:space="preserve"> deployed in Production.  (</w:t>
        </w:r>
        <w:proofErr w:type="spellStart"/>
        <w:r>
          <w:rPr>
            <w:rFonts w:cstheme="minorHAnsi"/>
            <w:color w:val="000000" w:themeColor="text1"/>
          </w:rPr>
          <w:t>Ie</w:t>
        </w:r>
        <w:proofErr w:type="spellEnd"/>
        <w:r>
          <w:rPr>
            <w:rFonts w:cstheme="minorHAnsi"/>
            <w:color w:val="000000" w:themeColor="text1"/>
          </w:rPr>
          <w:t xml:space="preserve"> user </w:t>
        </w:r>
        <w:proofErr w:type="spellStart"/>
        <w:r>
          <w:rPr>
            <w:rFonts w:cstheme="minorHAnsi"/>
            <w:color w:val="000000" w:themeColor="text1"/>
          </w:rPr>
          <w:t>can not</w:t>
        </w:r>
        <w:proofErr w:type="spellEnd"/>
        <w:r>
          <w:rPr>
            <w:rFonts w:cstheme="minorHAnsi"/>
            <w:color w:val="000000" w:themeColor="text1"/>
          </w:rPr>
          <w:t xml:space="preserve"> modify the release group already deployed in Production.)</w:t>
        </w:r>
      </w:ins>
    </w:p>
    <w:p w14:paraId="30CE7234" w14:textId="13FA74CC" w:rsidR="004476A0" w:rsidRPr="004476A0" w:rsidRDefault="004476A0">
      <w:pPr>
        <w:pStyle w:val="ListParagraph"/>
        <w:numPr>
          <w:ilvl w:val="3"/>
          <w:numId w:val="140"/>
        </w:numPr>
        <w:overflowPunct w:val="0"/>
        <w:autoSpaceDE w:val="0"/>
        <w:autoSpaceDN w:val="0"/>
        <w:spacing w:after="60"/>
        <w:textAlignment w:val="baseline"/>
        <w:rPr>
          <w:ins w:id="54491" w:author="Ramasubramani, Hariharan" w:date="2015-08-04T15:36:00Z"/>
          <w:rFonts w:cstheme="minorHAnsi"/>
          <w:color w:val="000000" w:themeColor="text1"/>
        </w:rPr>
      </w:pPr>
      <w:ins w:id="54492" w:author="Ramasubramani, Hariharan" w:date="2015-08-04T15:36:00Z">
        <w:r w:rsidRPr="004476A0">
          <w:rPr>
            <w:rFonts w:cstheme="minorHAnsi"/>
            <w:color w:val="000000" w:themeColor="text1"/>
          </w:rPr>
          <w:t xml:space="preserve">User shall change the Versions drop down value </w:t>
        </w:r>
        <w:r>
          <w:rPr>
            <w:rFonts w:cstheme="minorHAnsi"/>
            <w:color w:val="000000" w:themeColor="text1"/>
          </w:rPr>
          <w:t>to</w:t>
        </w:r>
        <w:r w:rsidRPr="004476A0">
          <w:rPr>
            <w:rFonts w:cstheme="minorHAnsi"/>
            <w:color w:val="000000" w:themeColor="text1"/>
          </w:rPr>
          <w:t xml:space="preserve"> view different versions of same Release Group.</w:t>
        </w:r>
      </w:ins>
    </w:p>
    <w:p w14:paraId="5EF35368" w14:textId="4E63BD04" w:rsidR="0005592A" w:rsidRDefault="0005592A" w:rsidP="0005592A">
      <w:pPr>
        <w:pStyle w:val="ListParagraph"/>
        <w:numPr>
          <w:ilvl w:val="3"/>
          <w:numId w:val="140"/>
        </w:numPr>
        <w:overflowPunct w:val="0"/>
        <w:autoSpaceDE w:val="0"/>
        <w:autoSpaceDN w:val="0"/>
        <w:spacing w:after="60"/>
        <w:textAlignment w:val="baseline"/>
        <w:rPr>
          <w:ins w:id="54493" w:author="Ramasubramani, Hariharan" w:date="2015-07-27T19:07:00Z"/>
          <w:rFonts w:cstheme="minorHAnsi"/>
          <w:color w:val="000000" w:themeColor="text1"/>
        </w:rPr>
      </w:pPr>
      <w:ins w:id="54494" w:author="Ramasubramani, Hariharan" w:date="2015-07-27T19:07:00Z">
        <w:r>
          <w:rPr>
            <w:rFonts w:cstheme="minorHAnsi"/>
            <w:color w:val="000000" w:themeColor="text1"/>
          </w:rPr>
          <w:t>User shall change the Release Group Name</w:t>
        </w:r>
      </w:ins>
      <w:ins w:id="54495" w:author="Ramasubramani, Hariharan" w:date="2015-07-27T19:42:00Z">
        <w:r w:rsidR="00C33AB3">
          <w:rPr>
            <w:rFonts w:cstheme="minorHAnsi"/>
            <w:color w:val="000000" w:themeColor="text1"/>
          </w:rPr>
          <w:t xml:space="preserve"> and click </w:t>
        </w:r>
        <w:proofErr w:type="gramStart"/>
        <w:r w:rsidR="00C33AB3">
          <w:rPr>
            <w:rFonts w:cstheme="minorHAnsi"/>
            <w:color w:val="000000" w:themeColor="text1"/>
          </w:rPr>
          <w:t>Save</w:t>
        </w:r>
      </w:ins>
      <w:proofErr w:type="gramEnd"/>
      <w:ins w:id="54496" w:author="Ramasubramani, Hariharan" w:date="2015-07-27T19:07:00Z">
        <w:r>
          <w:rPr>
            <w:rFonts w:cstheme="minorHAnsi"/>
            <w:color w:val="000000" w:themeColor="text1"/>
          </w:rPr>
          <w:t xml:space="preserve"> </w:t>
        </w:r>
      </w:ins>
      <w:ins w:id="54497" w:author="Ramasubramani, Hariharan" w:date="2015-08-03T11:32:00Z">
        <w:r w:rsidR="00CB367C">
          <w:rPr>
            <w:rFonts w:cstheme="minorHAnsi"/>
            <w:color w:val="000000" w:themeColor="text1"/>
          </w:rPr>
          <w:t xml:space="preserve">button </w:t>
        </w:r>
      </w:ins>
      <w:ins w:id="54498" w:author="Ramasubramani, Hariharan" w:date="2015-07-27T19:07:00Z">
        <w:r>
          <w:rPr>
            <w:rFonts w:cstheme="minorHAnsi"/>
            <w:color w:val="000000" w:themeColor="text1"/>
          </w:rPr>
          <w:t xml:space="preserve">any time before it deployed in Production.  Changing Release Group Name for a version shall change the Release </w:t>
        </w:r>
        <w:r w:rsidR="00B26443">
          <w:rPr>
            <w:rFonts w:cstheme="minorHAnsi"/>
            <w:color w:val="000000" w:themeColor="text1"/>
          </w:rPr>
          <w:t>Group name for all the versions except version already deployed in Production.</w:t>
        </w:r>
      </w:ins>
    </w:p>
    <w:p w14:paraId="37D3B7D0" w14:textId="61BB7D5F" w:rsidR="0005592A" w:rsidRDefault="0005592A" w:rsidP="0005592A">
      <w:pPr>
        <w:pStyle w:val="ListParagraph"/>
        <w:numPr>
          <w:ilvl w:val="3"/>
          <w:numId w:val="140"/>
        </w:numPr>
        <w:overflowPunct w:val="0"/>
        <w:autoSpaceDE w:val="0"/>
        <w:autoSpaceDN w:val="0"/>
        <w:spacing w:after="60"/>
        <w:textAlignment w:val="baseline"/>
        <w:rPr>
          <w:ins w:id="54499" w:author="Ramasubramani, Hariharan" w:date="2015-07-27T19:07:00Z"/>
          <w:rFonts w:cstheme="minorHAnsi"/>
          <w:color w:val="000000" w:themeColor="text1"/>
        </w:rPr>
      </w:pPr>
      <w:ins w:id="54500" w:author="Ramasubramani, Hariharan" w:date="2015-07-27T19:07:00Z">
        <w:r>
          <w:rPr>
            <w:rFonts w:cstheme="minorHAnsi"/>
            <w:color w:val="000000" w:themeColor="text1"/>
          </w:rPr>
          <w:t>Enable checking on ‘Cancel Release Group Version’ shall cancel the Release Group</w:t>
        </w:r>
      </w:ins>
      <w:ins w:id="54501" w:author="Ramasubramani, Hariharan" w:date="2015-07-27T19:36:00Z">
        <w:r w:rsidR="00C33AB3">
          <w:rPr>
            <w:rFonts w:cstheme="minorHAnsi"/>
            <w:color w:val="000000" w:themeColor="text1"/>
          </w:rPr>
          <w:t xml:space="preserve"> after save</w:t>
        </w:r>
      </w:ins>
      <w:ins w:id="54502" w:author="Ramasubramani, Hariharan" w:date="2015-07-27T19:07:00Z">
        <w:r>
          <w:rPr>
            <w:rFonts w:cstheme="minorHAnsi"/>
            <w:color w:val="000000" w:themeColor="text1"/>
          </w:rPr>
          <w:t>.</w:t>
        </w:r>
      </w:ins>
    </w:p>
    <w:p w14:paraId="503F8A24" w14:textId="08097C7F" w:rsidR="0005592A" w:rsidRDefault="0005592A" w:rsidP="0005592A">
      <w:pPr>
        <w:pStyle w:val="ListParagraph"/>
        <w:numPr>
          <w:ilvl w:val="3"/>
          <w:numId w:val="140"/>
        </w:numPr>
        <w:overflowPunct w:val="0"/>
        <w:autoSpaceDE w:val="0"/>
        <w:autoSpaceDN w:val="0"/>
        <w:spacing w:after="60"/>
        <w:textAlignment w:val="baseline"/>
        <w:rPr>
          <w:ins w:id="54503" w:author="Ramasubramani, Hariharan" w:date="2015-07-27T19:07:00Z"/>
          <w:rFonts w:cstheme="minorHAnsi"/>
          <w:color w:val="000000" w:themeColor="text1"/>
        </w:rPr>
      </w:pPr>
      <w:ins w:id="54504" w:author="Ramasubramani, Hariharan" w:date="2015-07-27T19:07:00Z">
        <w:r>
          <w:rPr>
            <w:rFonts w:cstheme="minorHAnsi"/>
            <w:color w:val="000000" w:themeColor="text1"/>
          </w:rPr>
          <w:t>Clicking on Edit Form/Record/Package Version/Forms Module</w:t>
        </w:r>
      </w:ins>
      <w:ins w:id="54505" w:author="Ramasubramani, Hariharan" w:date="2015-08-20T15:30:00Z">
        <w:r w:rsidR="00D03E67">
          <w:rPr>
            <w:rFonts w:cstheme="minorHAnsi"/>
            <w:color w:val="000000" w:themeColor="text1"/>
          </w:rPr>
          <w:t xml:space="preserve"> Entry</w:t>
        </w:r>
      </w:ins>
      <w:ins w:id="54506" w:author="Ramasubramani, Hariharan" w:date="2015-07-27T19:07:00Z">
        <w:r>
          <w:rPr>
            <w:rFonts w:cstheme="minorHAnsi"/>
            <w:color w:val="000000" w:themeColor="text1"/>
          </w:rPr>
          <w:t xml:space="preserve"> type shall take the user to Modify Form/Modify Record/Modify Package/Modify Forms Module </w:t>
        </w:r>
      </w:ins>
      <w:ins w:id="54507" w:author="Ramasubramani, Hariharan" w:date="2015-08-20T15:30:00Z">
        <w:r w:rsidR="00D03E67">
          <w:rPr>
            <w:rFonts w:cstheme="minorHAnsi"/>
            <w:color w:val="000000" w:themeColor="text1"/>
          </w:rPr>
          <w:t xml:space="preserve">Entry </w:t>
        </w:r>
      </w:ins>
      <w:ins w:id="54508" w:author="Ramasubramani, Hariharan" w:date="2015-07-27T19:07:00Z">
        <w:r>
          <w:rPr>
            <w:rFonts w:cstheme="minorHAnsi"/>
            <w:color w:val="000000" w:themeColor="text1"/>
          </w:rPr>
          <w:t>screen where user can modify any time before the release Group deployed in Production.</w:t>
        </w:r>
      </w:ins>
    </w:p>
    <w:p w14:paraId="30A37047" w14:textId="6EF9D147" w:rsidR="0005592A" w:rsidRDefault="0005592A" w:rsidP="0005592A">
      <w:pPr>
        <w:pStyle w:val="ListParagraph"/>
        <w:numPr>
          <w:ilvl w:val="3"/>
          <w:numId w:val="140"/>
        </w:numPr>
        <w:overflowPunct w:val="0"/>
        <w:autoSpaceDE w:val="0"/>
        <w:autoSpaceDN w:val="0"/>
        <w:spacing w:after="60"/>
        <w:textAlignment w:val="baseline"/>
        <w:rPr>
          <w:ins w:id="54509" w:author="Ramasubramani, Hariharan" w:date="2015-07-27T19:07:00Z"/>
          <w:rFonts w:cstheme="minorHAnsi"/>
          <w:color w:val="000000" w:themeColor="text1"/>
        </w:rPr>
      </w:pPr>
      <w:ins w:id="54510" w:author="Ramasubramani, Hariharan" w:date="2015-07-27T19:07:00Z">
        <w:r>
          <w:rPr>
            <w:rFonts w:cstheme="minorHAnsi"/>
            <w:color w:val="000000" w:themeColor="text1"/>
          </w:rPr>
          <w:t xml:space="preserve">Clicking on Remove shall remove the Form/Record/Package Version/Forms Module </w:t>
        </w:r>
      </w:ins>
      <w:ins w:id="54511" w:author="Ramasubramani, Hariharan" w:date="2015-08-20T15:30:00Z">
        <w:r w:rsidR="00D03E67">
          <w:rPr>
            <w:rFonts w:cstheme="minorHAnsi"/>
            <w:color w:val="000000" w:themeColor="text1"/>
          </w:rPr>
          <w:t xml:space="preserve">Entry </w:t>
        </w:r>
      </w:ins>
      <w:ins w:id="54512" w:author="Ramasubramani, Hariharan" w:date="2015-07-27T19:07:00Z">
        <w:r>
          <w:rPr>
            <w:rFonts w:cstheme="minorHAnsi"/>
            <w:color w:val="000000" w:themeColor="text1"/>
          </w:rPr>
          <w:t>from the Release Group version.</w:t>
        </w:r>
      </w:ins>
    </w:p>
    <w:p w14:paraId="09172E89" w14:textId="77777777" w:rsidR="0005592A" w:rsidRDefault="0005592A" w:rsidP="0005592A">
      <w:pPr>
        <w:pStyle w:val="ListParagraph"/>
        <w:numPr>
          <w:ilvl w:val="3"/>
          <w:numId w:val="140"/>
        </w:numPr>
        <w:overflowPunct w:val="0"/>
        <w:autoSpaceDE w:val="0"/>
        <w:autoSpaceDN w:val="0"/>
        <w:spacing w:after="60"/>
        <w:textAlignment w:val="baseline"/>
        <w:rPr>
          <w:ins w:id="54513" w:author="Ramasubramani, Hariharan" w:date="2015-07-27T19:08:00Z"/>
          <w:rFonts w:cstheme="minorHAnsi"/>
          <w:color w:val="000000" w:themeColor="text1"/>
        </w:rPr>
      </w:pPr>
      <w:ins w:id="54514" w:author="Ramasubramani, Hariharan" w:date="2015-07-27T19:07:00Z">
        <w:r>
          <w:rPr>
            <w:rFonts w:cstheme="minorHAnsi"/>
            <w:color w:val="000000" w:themeColor="text1"/>
          </w:rPr>
          <w:t xml:space="preserve">Clicking on Add Button shall take the user to Unassigned Documents screen. (sec 6.2.3 Unassigned Documents) </w:t>
        </w:r>
      </w:ins>
    </w:p>
    <w:p w14:paraId="4833E88C" w14:textId="70C58DBC" w:rsidR="0005592A" w:rsidRDefault="0005592A">
      <w:pPr>
        <w:pStyle w:val="ListParagraph"/>
        <w:numPr>
          <w:ilvl w:val="3"/>
          <w:numId w:val="140"/>
        </w:numPr>
        <w:overflowPunct w:val="0"/>
        <w:autoSpaceDE w:val="0"/>
        <w:autoSpaceDN w:val="0"/>
        <w:spacing w:after="60"/>
        <w:textAlignment w:val="baseline"/>
        <w:rPr>
          <w:ins w:id="54515" w:author="Ramasubramani, Hariharan" w:date="2015-07-27T19:08:00Z"/>
          <w:rFonts w:cstheme="minorHAnsi"/>
          <w:color w:val="000000" w:themeColor="text1"/>
        </w:rPr>
        <w:pPrChange w:id="54516" w:author="Ramasubramani, Hariharan" w:date="2015-07-27T19:08:00Z">
          <w:pPr/>
        </w:pPrChange>
      </w:pPr>
      <w:ins w:id="54517" w:author="Ramasubramani, Hariharan" w:date="2015-07-27T19:07:00Z">
        <w:r w:rsidRPr="0005592A">
          <w:rPr>
            <w:rFonts w:cstheme="minorHAnsi"/>
            <w:color w:val="000000" w:themeColor="text1"/>
          </w:rPr>
          <w:t>Clicking on Save Button shall save the Release Group Version with added documents from the previous step.</w:t>
        </w:r>
      </w:ins>
    </w:p>
    <w:p w14:paraId="2AE067B2" w14:textId="77777777" w:rsidR="00C33AB3" w:rsidRDefault="0005592A">
      <w:pPr>
        <w:pStyle w:val="ListParagraph"/>
        <w:numPr>
          <w:ilvl w:val="3"/>
          <w:numId w:val="140"/>
        </w:numPr>
        <w:overflowPunct w:val="0"/>
        <w:autoSpaceDE w:val="0"/>
        <w:autoSpaceDN w:val="0"/>
        <w:spacing w:after="60"/>
        <w:textAlignment w:val="baseline"/>
        <w:rPr>
          <w:ins w:id="54518" w:author="Ramasubramani, Hariharan" w:date="2015-08-04T15:40:00Z"/>
          <w:rFonts w:cstheme="minorHAnsi"/>
          <w:color w:val="000000" w:themeColor="text1"/>
        </w:rPr>
        <w:pPrChange w:id="54519" w:author="Ramasubramani, Hariharan" w:date="2015-07-27T19:08:00Z">
          <w:pPr/>
        </w:pPrChange>
      </w:pPr>
      <w:ins w:id="54520" w:author="Ramasubramani, Hariharan" w:date="2015-07-27T19:07:00Z">
        <w:r w:rsidRPr="0005592A">
          <w:rPr>
            <w:rFonts w:cstheme="minorHAnsi"/>
            <w:color w:val="000000" w:themeColor="text1"/>
          </w:rPr>
          <w:t>Clicking on Promote Button shall promote the Release Group Version after successful validation.  Validation results shall display ‘Pass’/’Fail’ in Validation column (last).  User shall fix any unsuccessful validation by Clicking on Edit button.</w:t>
        </w:r>
      </w:ins>
    </w:p>
    <w:p w14:paraId="42B6527F" w14:textId="77777777" w:rsidR="00CB62A6" w:rsidRDefault="00B26443">
      <w:pPr>
        <w:pStyle w:val="ListParagraph"/>
        <w:numPr>
          <w:ilvl w:val="3"/>
          <w:numId w:val="140"/>
        </w:numPr>
        <w:overflowPunct w:val="0"/>
        <w:autoSpaceDE w:val="0"/>
        <w:autoSpaceDN w:val="0"/>
        <w:spacing w:after="60"/>
        <w:textAlignment w:val="baseline"/>
        <w:rPr>
          <w:ins w:id="54521" w:author="Ramasubramani, Hariharan" w:date="2015-08-04T15:48:00Z"/>
          <w:rFonts w:cstheme="minorHAnsi"/>
          <w:color w:val="000000" w:themeColor="text1"/>
        </w:rPr>
        <w:pPrChange w:id="54522" w:author="Ramasubramani, Hariharan" w:date="2015-07-27T19:08:00Z">
          <w:pPr/>
        </w:pPrChange>
      </w:pPr>
      <w:ins w:id="54523" w:author="Ramasubramani, Hariharan" w:date="2015-08-04T15:40:00Z">
        <w:r>
          <w:rPr>
            <w:rFonts w:cstheme="minorHAnsi"/>
            <w:color w:val="000000" w:themeColor="text1"/>
          </w:rPr>
          <w:t>User shall add document(s) (Step 6.2.2.7)</w:t>
        </w:r>
      </w:ins>
      <w:ins w:id="54524" w:author="Ramasubramani, Hariharan" w:date="2015-08-04T15:41:00Z">
        <w:r>
          <w:rPr>
            <w:rFonts w:cstheme="minorHAnsi"/>
            <w:color w:val="000000" w:themeColor="text1"/>
          </w:rPr>
          <w:t xml:space="preserve"> </w:t>
        </w:r>
      </w:ins>
      <w:ins w:id="54525" w:author="Ramasubramani, Hariharan" w:date="2015-08-04T15:45:00Z">
        <w:r w:rsidR="007C6487">
          <w:rPr>
            <w:rFonts w:cstheme="minorHAnsi"/>
            <w:color w:val="000000" w:themeColor="text1"/>
          </w:rPr>
          <w:t xml:space="preserve">to a release group </w:t>
        </w:r>
      </w:ins>
      <w:ins w:id="54526" w:author="Ramasubramani, Hariharan" w:date="2015-08-04T15:41:00Z">
        <w:r>
          <w:rPr>
            <w:rFonts w:cstheme="minorHAnsi"/>
            <w:color w:val="000000" w:themeColor="text1"/>
          </w:rPr>
          <w:t xml:space="preserve">after the latest release group version marked for promotion.  </w:t>
        </w:r>
      </w:ins>
    </w:p>
    <w:p w14:paraId="635727E7" w14:textId="643DEE34" w:rsidR="00B26443" w:rsidRDefault="00CB62A6">
      <w:pPr>
        <w:pStyle w:val="ListParagraph"/>
        <w:numPr>
          <w:ilvl w:val="3"/>
          <w:numId w:val="140"/>
        </w:numPr>
        <w:overflowPunct w:val="0"/>
        <w:autoSpaceDE w:val="0"/>
        <w:autoSpaceDN w:val="0"/>
        <w:spacing w:after="60"/>
        <w:textAlignment w:val="baseline"/>
        <w:rPr>
          <w:ins w:id="54527" w:author="Ramasubramani, Hariharan" w:date="2015-07-27T19:38:00Z"/>
          <w:rFonts w:cstheme="minorHAnsi"/>
          <w:color w:val="000000" w:themeColor="text1"/>
        </w:rPr>
        <w:pPrChange w:id="54528" w:author="Ramasubramani, Hariharan" w:date="2015-07-27T19:08:00Z">
          <w:pPr/>
        </w:pPrChange>
      </w:pPr>
      <w:ins w:id="54529" w:author="Ramasubramani, Hariharan" w:date="2015-08-04T15:48:00Z">
        <w:r>
          <w:rPr>
            <w:rFonts w:cstheme="minorHAnsi"/>
            <w:color w:val="000000" w:themeColor="text1"/>
          </w:rPr>
          <w:t xml:space="preserve">Clicking save </w:t>
        </w:r>
      </w:ins>
      <w:ins w:id="54530" w:author="Ramasubramani, Hariharan" w:date="2015-08-04T15:41:00Z">
        <w:r w:rsidR="00B26443">
          <w:rPr>
            <w:rFonts w:cstheme="minorHAnsi"/>
            <w:color w:val="000000" w:themeColor="text1"/>
          </w:rPr>
          <w:t xml:space="preserve">shall </w:t>
        </w:r>
      </w:ins>
      <w:ins w:id="54531" w:author="Ramasubramani, Hariharan" w:date="2015-08-04T15:48:00Z">
        <w:r>
          <w:rPr>
            <w:rFonts w:cstheme="minorHAnsi"/>
            <w:color w:val="000000" w:themeColor="text1"/>
          </w:rPr>
          <w:t xml:space="preserve">cancel latest release group version and </w:t>
        </w:r>
      </w:ins>
      <w:ins w:id="54532" w:author="Ramasubramani, Hariharan" w:date="2015-08-04T15:41:00Z">
        <w:r w:rsidR="00B26443">
          <w:rPr>
            <w:rFonts w:cstheme="minorHAnsi"/>
            <w:color w:val="000000" w:themeColor="text1"/>
          </w:rPr>
          <w:t xml:space="preserve">create new version of Release Group with existing documents </w:t>
        </w:r>
      </w:ins>
      <w:ins w:id="54533" w:author="Ramasubramani, Hariharan" w:date="2015-08-04T15:51:00Z">
        <w:r w:rsidR="00E46EB2">
          <w:rPr>
            <w:rFonts w:cstheme="minorHAnsi"/>
            <w:color w:val="000000" w:themeColor="text1"/>
          </w:rPr>
          <w:t xml:space="preserve">from latest release group </w:t>
        </w:r>
      </w:ins>
      <w:ins w:id="54534" w:author="Ramasubramani, Hariharan" w:date="2015-08-04T15:41:00Z">
        <w:r w:rsidR="00B26443">
          <w:rPr>
            <w:rFonts w:cstheme="minorHAnsi"/>
            <w:color w:val="000000" w:themeColor="text1"/>
          </w:rPr>
          <w:t xml:space="preserve">and newly added documents. </w:t>
        </w:r>
      </w:ins>
      <w:ins w:id="54535" w:author="Ramasubramani, Hariharan" w:date="2015-08-04T15:50:00Z">
        <w:r>
          <w:rPr>
            <w:rFonts w:cstheme="minorHAnsi"/>
            <w:color w:val="000000" w:themeColor="text1"/>
          </w:rPr>
          <w:t>(after step 6.2.2.10)</w:t>
        </w:r>
      </w:ins>
    </w:p>
    <w:p w14:paraId="5EF3294F" w14:textId="00BC904A" w:rsidR="00D5587D" w:rsidRDefault="00C33AB3">
      <w:pPr>
        <w:pStyle w:val="ListParagraph"/>
        <w:numPr>
          <w:ilvl w:val="3"/>
          <w:numId w:val="140"/>
        </w:numPr>
        <w:overflowPunct w:val="0"/>
        <w:autoSpaceDE w:val="0"/>
        <w:autoSpaceDN w:val="0"/>
        <w:spacing w:after="60"/>
        <w:textAlignment w:val="baseline"/>
        <w:rPr>
          <w:ins w:id="54536" w:author="Ramasubramani, Hariharan" w:date="2015-07-27T19:21:00Z"/>
          <w:rFonts w:cstheme="minorHAnsi"/>
          <w:color w:val="000000" w:themeColor="text1"/>
        </w:rPr>
        <w:pPrChange w:id="54537" w:author="Ramasubramani, Hariharan" w:date="2015-07-27T19:08:00Z">
          <w:pPr/>
        </w:pPrChange>
      </w:pPr>
      <w:ins w:id="54538" w:author="Ramasubramani, Hariharan" w:date="2015-07-27T19:38:00Z">
        <w:r>
          <w:rPr>
            <w:rFonts w:cstheme="minorHAnsi"/>
            <w:color w:val="000000" w:themeColor="text1"/>
          </w:rPr>
          <w:t xml:space="preserve">Clicking Cancel shall </w:t>
        </w:r>
      </w:ins>
      <w:ins w:id="54539" w:author="Ramasubramani, Hariharan" w:date="2015-07-27T19:39:00Z">
        <w:r>
          <w:rPr>
            <w:rFonts w:cstheme="minorHAnsi"/>
            <w:color w:val="000000" w:themeColor="text1"/>
          </w:rPr>
          <w:t>return user to Modify Release Group screen with previous search result. (Fig 6.</w:t>
        </w:r>
      </w:ins>
      <w:ins w:id="54540" w:author="Ramasubramani, Hariharan" w:date="2015-08-03T16:06:00Z">
        <w:r w:rsidR="008C6B3B">
          <w:rPr>
            <w:rFonts w:cstheme="minorHAnsi"/>
            <w:color w:val="000000" w:themeColor="text1"/>
          </w:rPr>
          <w:t>c</w:t>
        </w:r>
      </w:ins>
      <w:ins w:id="54541" w:author="Ramasubramani, Hariharan" w:date="2015-07-27T19:39:00Z">
        <w:r>
          <w:rPr>
            <w:rFonts w:cstheme="minorHAnsi"/>
            <w:color w:val="000000" w:themeColor="text1"/>
          </w:rPr>
          <w:t>)</w:t>
        </w:r>
      </w:ins>
      <w:ins w:id="54542" w:author="Ramasubramani, Hariharan" w:date="2015-07-27T19:38:00Z">
        <w:r>
          <w:rPr>
            <w:rFonts w:cstheme="minorHAnsi"/>
            <w:color w:val="000000" w:themeColor="text1"/>
          </w:rPr>
          <w:t xml:space="preserve"> </w:t>
        </w:r>
      </w:ins>
      <w:ins w:id="54543" w:author="Ramasubramani, Hariharan" w:date="2015-07-27T19:40:00Z">
        <w:r>
          <w:rPr>
            <w:rFonts w:cstheme="minorHAnsi"/>
            <w:color w:val="000000" w:themeColor="text1"/>
          </w:rPr>
          <w:t>Clicking cancel shall not roll back any changes made to Release Group</w:t>
        </w:r>
      </w:ins>
      <w:ins w:id="54544" w:author="Ramasubramani, Hariharan" w:date="2015-07-27T19:41:00Z">
        <w:r>
          <w:rPr>
            <w:rFonts w:cstheme="minorHAnsi"/>
            <w:color w:val="000000" w:themeColor="text1"/>
          </w:rPr>
          <w:t xml:space="preserve"> version</w:t>
        </w:r>
      </w:ins>
      <w:ins w:id="54545" w:author="Ramasubramani, Hariharan" w:date="2015-07-27T19:40:00Z">
        <w:r>
          <w:rPr>
            <w:rFonts w:cstheme="minorHAnsi"/>
            <w:color w:val="000000" w:themeColor="text1"/>
          </w:rPr>
          <w:t xml:space="preserve"> </w:t>
        </w:r>
      </w:ins>
      <w:ins w:id="54546" w:author="Ramasubramani, Hariharan" w:date="2015-07-27T19:41:00Z">
        <w:r>
          <w:rPr>
            <w:rFonts w:cstheme="minorHAnsi"/>
            <w:color w:val="000000" w:themeColor="text1"/>
          </w:rPr>
          <w:t>on</w:t>
        </w:r>
      </w:ins>
      <w:ins w:id="54547" w:author="Ramasubramani, Hariharan" w:date="2015-07-27T19:40:00Z">
        <w:r>
          <w:rPr>
            <w:rFonts w:cstheme="minorHAnsi"/>
            <w:color w:val="000000" w:themeColor="text1"/>
          </w:rPr>
          <w:t xml:space="preserve"> step</w:t>
        </w:r>
      </w:ins>
      <w:ins w:id="54548" w:author="Ramasubramani, Hariharan" w:date="2015-07-27T19:43:00Z">
        <w:r>
          <w:rPr>
            <w:rFonts w:cstheme="minorHAnsi"/>
            <w:color w:val="000000" w:themeColor="text1"/>
          </w:rPr>
          <w:t>(s)</w:t>
        </w:r>
      </w:ins>
      <w:ins w:id="54549" w:author="Ramasubramani, Hariharan" w:date="2015-07-27T19:40:00Z">
        <w:r>
          <w:rPr>
            <w:rFonts w:cstheme="minorHAnsi"/>
            <w:color w:val="000000" w:themeColor="text1"/>
          </w:rPr>
          <w:t xml:space="preserve"> </w:t>
        </w:r>
      </w:ins>
      <w:ins w:id="54550" w:author="Ramasubramani, Hariharan" w:date="2015-07-27T19:42:00Z">
        <w:r>
          <w:rPr>
            <w:rFonts w:cstheme="minorHAnsi"/>
            <w:color w:val="000000" w:themeColor="text1"/>
          </w:rPr>
          <w:t xml:space="preserve">6.2.2.3 &amp; </w:t>
        </w:r>
      </w:ins>
      <w:ins w:id="54551" w:author="Ramasubramani, Hariharan" w:date="2015-07-27T19:41:00Z">
        <w:r>
          <w:rPr>
            <w:rFonts w:cstheme="minorHAnsi"/>
            <w:color w:val="000000" w:themeColor="text1"/>
          </w:rPr>
          <w:t>6.2.2.6.</w:t>
        </w:r>
      </w:ins>
      <w:ins w:id="54552" w:author="Ramasubramani, Hariharan" w:date="2015-07-27T19:20:00Z">
        <w:r w:rsidR="00D5587D">
          <w:rPr>
            <w:rFonts w:cstheme="minorHAnsi"/>
            <w:color w:val="000000" w:themeColor="text1"/>
          </w:rPr>
          <w:br/>
        </w:r>
        <w:r w:rsidR="00D5587D">
          <w:rPr>
            <w:rFonts w:cstheme="minorHAnsi"/>
            <w:color w:val="000000" w:themeColor="text1"/>
          </w:rPr>
          <w:br/>
        </w:r>
      </w:ins>
    </w:p>
    <w:p w14:paraId="7221746B" w14:textId="6F847AF5" w:rsidR="00B660B1" w:rsidRPr="00D5587D" w:rsidRDefault="00856F38">
      <w:pPr>
        <w:overflowPunct w:val="0"/>
        <w:autoSpaceDE w:val="0"/>
        <w:autoSpaceDN w:val="0"/>
        <w:spacing w:after="60"/>
        <w:ind w:firstLine="0"/>
        <w:textAlignment w:val="baseline"/>
        <w:rPr>
          <w:ins w:id="54553" w:author="Ramasubramani, Hariharan" w:date="2015-07-27T19:14:00Z"/>
          <w:rFonts w:cstheme="minorHAnsi"/>
          <w:color w:val="000000" w:themeColor="text1"/>
        </w:rPr>
        <w:pPrChange w:id="54554" w:author="Ramasubramani, Hariharan" w:date="2015-07-27T19:21:00Z">
          <w:pPr/>
        </w:pPrChange>
      </w:pPr>
      <w:ins w:id="54555" w:author="Ramasubramani, Hariharan" w:date="2015-08-20T11:32:00Z">
        <w:r>
          <w:rPr>
            <w:noProof/>
          </w:rPr>
          <w:drawing>
            <wp:inline distT="0" distB="0" distL="0" distR="0" wp14:anchorId="688789FF" wp14:editId="6A88B8CF">
              <wp:extent cx="6858000" cy="5488595"/>
              <wp:effectExtent l="0" t="0" r="0" b="0"/>
              <wp:docPr id="184" name="Picture 184" descr="C:\Users\n0262988\AppData\Local\Microsoft\Windows\Temporary Internet Files\Content.Word\EditReleaseGro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n0262988\AppData\Local\Microsoft\Windows\Temporary Internet Files\Content.Word\EditReleaseGroup.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6858000" cy="5488595"/>
                      </a:xfrm>
                      <a:prstGeom prst="rect">
                        <a:avLst/>
                      </a:prstGeom>
                      <a:noFill/>
                      <a:ln>
                        <a:noFill/>
                      </a:ln>
                    </pic:spPr>
                  </pic:pic>
                </a:graphicData>
              </a:graphic>
            </wp:inline>
          </w:drawing>
        </w:r>
      </w:ins>
      <w:ins w:id="54556" w:author="Ramasubramani, Hariharan" w:date="2015-07-27T19:17:00Z">
        <w:r w:rsidR="00D5587D" w:rsidRPr="00D5587D">
          <w:rPr>
            <w:rFonts w:cstheme="minorHAnsi"/>
            <w:color w:val="000000" w:themeColor="text1"/>
          </w:rPr>
          <w:br/>
        </w:r>
        <w:r w:rsidR="00D5587D">
          <w:t xml:space="preserve">                   </w:t>
        </w:r>
      </w:ins>
      <w:ins w:id="54557" w:author="Ramasubramani, Hariharan" w:date="2015-07-27T19:21:00Z">
        <w:r w:rsidR="00D5587D">
          <w:t xml:space="preserve">        </w:t>
        </w:r>
      </w:ins>
      <w:ins w:id="54558" w:author="Ramasubramani, Hariharan" w:date="2015-07-27T19:17:00Z">
        <w:r w:rsidR="00D5587D">
          <w:t xml:space="preserve">  </w:t>
        </w:r>
      </w:ins>
      <w:ins w:id="54559" w:author="Ramasubramani, Hariharan" w:date="2015-07-27T19:43:00Z">
        <w:r w:rsidR="00C33AB3">
          <w:t xml:space="preserve">  </w:t>
        </w:r>
      </w:ins>
      <w:ins w:id="54560" w:author="Ramasubramani, Hariharan" w:date="2015-08-04T13:47:00Z">
        <w:r w:rsidR="002E28FD">
          <w:t xml:space="preserve">  </w:t>
        </w:r>
      </w:ins>
      <w:ins w:id="54561" w:author="Ramasubramani, Hariharan" w:date="2015-08-19T16:29:00Z">
        <w:r w:rsidR="006E5653">
          <w:t xml:space="preserve">              </w:t>
        </w:r>
      </w:ins>
      <w:ins w:id="54562" w:author="Ramasubramani, Hariharan" w:date="2015-07-27T19:17:00Z">
        <w:r w:rsidR="002E28FD">
          <w:t>Fig: 6.d Edit Release Group</w:t>
        </w:r>
        <w:r w:rsidR="00D5587D">
          <w:br/>
        </w:r>
      </w:ins>
    </w:p>
    <w:p w14:paraId="1BE33CB9" w14:textId="77777777" w:rsidR="00B660B1" w:rsidRDefault="00B660B1">
      <w:pPr>
        <w:pStyle w:val="ListParagraph"/>
        <w:numPr>
          <w:ilvl w:val="2"/>
          <w:numId w:val="140"/>
        </w:numPr>
        <w:overflowPunct w:val="0"/>
        <w:autoSpaceDE w:val="0"/>
        <w:autoSpaceDN w:val="0"/>
        <w:spacing w:after="60"/>
        <w:textAlignment w:val="baseline"/>
        <w:rPr>
          <w:ins w:id="54563" w:author="Ramasubramani, Hariharan" w:date="2015-07-27T19:16:00Z"/>
          <w:rFonts w:cstheme="minorHAnsi"/>
          <w:color w:val="000000" w:themeColor="text1"/>
        </w:rPr>
        <w:pPrChange w:id="54564" w:author="Ramasubramani, Hariharan" w:date="2015-07-27T19:14:00Z">
          <w:pPr/>
        </w:pPrChange>
      </w:pPr>
      <w:ins w:id="54565" w:author="Ramasubramani, Hariharan" w:date="2015-07-27T19:14:00Z">
        <w:r>
          <w:rPr>
            <w:rFonts w:cstheme="minorHAnsi"/>
            <w:color w:val="000000" w:themeColor="text1"/>
          </w:rPr>
          <w:t>Unassigned Documents</w:t>
        </w:r>
      </w:ins>
    </w:p>
    <w:p w14:paraId="452F5F8B" w14:textId="04D81E8A" w:rsidR="002671FF" w:rsidRDefault="00A1705A">
      <w:pPr>
        <w:pStyle w:val="ListParagraph"/>
        <w:numPr>
          <w:ilvl w:val="3"/>
          <w:numId w:val="140"/>
        </w:numPr>
        <w:overflowPunct w:val="0"/>
        <w:autoSpaceDE w:val="0"/>
        <w:autoSpaceDN w:val="0"/>
        <w:spacing w:after="60"/>
        <w:textAlignment w:val="baseline"/>
        <w:rPr>
          <w:ins w:id="54566" w:author="Ramasubramani, Hariharan" w:date="2015-08-20T15:58:00Z"/>
          <w:rFonts w:cstheme="minorHAnsi"/>
          <w:color w:val="000000" w:themeColor="text1"/>
        </w:rPr>
        <w:pPrChange w:id="54567" w:author="Ramasubramani, Hariharan" w:date="2015-07-27T19:16:00Z">
          <w:pPr/>
        </w:pPrChange>
      </w:pPr>
      <w:ins w:id="54568" w:author="Ramasubramani, Hariharan" w:date="2015-08-20T17:18:00Z">
        <w:r>
          <w:rPr>
            <w:rFonts w:cstheme="minorHAnsi"/>
            <w:color w:val="000000" w:themeColor="text1"/>
          </w:rPr>
          <w:t>User shall get this screen by c</w:t>
        </w:r>
      </w:ins>
      <w:ins w:id="54569" w:author="Ramasubramani, Hariharan" w:date="2015-08-20T15:58:00Z">
        <w:r w:rsidR="002671FF" w:rsidRPr="002671FF">
          <w:rPr>
            <w:rFonts w:cstheme="minorHAnsi"/>
            <w:color w:val="000000" w:themeColor="text1"/>
          </w:rPr>
          <w:t xml:space="preserve">licking on Add Button from </w:t>
        </w:r>
      </w:ins>
      <w:ins w:id="54570" w:author="Ramasubramani, Hariharan" w:date="2015-08-20T16:20:00Z">
        <w:r w:rsidR="003A265C">
          <w:rPr>
            <w:rFonts w:cstheme="minorHAnsi"/>
            <w:color w:val="000000" w:themeColor="text1"/>
          </w:rPr>
          <w:t xml:space="preserve">Edit </w:t>
        </w:r>
      </w:ins>
      <w:ins w:id="54571" w:author="Ramasubramani, Hariharan" w:date="2015-08-20T15:58:00Z">
        <w:r w:rsidR="002671FF" w:rsidRPr="002671FF">
          <w:rPr>
            <w:rFonts w:cstheme="minorHAnsi"/>
            <w:color w:val="000000" w:themeColor="text1"/>
          </w:rPr>
          <w:t>Release Group (6.2.2).</w:t>
        </w:r>
      </w:ins>
    </w:p>
    <w:p w14:paraId="0BB7984A" w14:textId="70EF8C1C" w:rsidR="008C6D65" w:rsidRDefault="002103FF">
      <w:pPr>
        <w:pStyle w:val="ListParagraph"/>
        <w:numPr>
          <w:ilvl w:val="3"/>
          <w:numId w:val="140"/>
        </w:numPr>
        <w:overflowPunct w:val="0"/>
        <w:autoSpaceDE w:val="0"/>
        <w:autoSpaceDN w:val="0"/>
        <w:spacing w:after="60"/>
        <w:textAlignment w:val="baseline"/>
        <w:rPr>
          <w:ins w:id="54572" w:author="Ramasubramani, Hariharan" w:date="2015-07-27T19:26:00Z"/>
          <w:rFonts w:cstheme="minorHAnsi"/>
          <w:color w:val="000000" w:themeColor="text1"/>
        </w:rPr>
        <w:pPrChange w:id="54573" w:author="Ramasubramani, Hariharan" w:date="2015-07-27T19:16:00Z">
          <w:pPr/>
        </w:pPrChange>
      </w:pPr>
      <w:ins w:id="54574" w:author="Ramasubramani, Hariharan" w:date="2015-07-27T19:26:00Z">
        <w:r>
          <w:rPr>
            <w:rFonts w:cstheme="minorHAnsi"/>
            <w:color w:val="000000" w:themeColor="text1"/>
          </w:rPr>
          <w:t>User shall select Forms/Records/Package Version</w:t>
        </w:r>
      </w:ins>
      <w:ins w:id="54575" w:author="Ramasubramani, Hariharan" w:date="2015-07-27T19:28:00Z">
        <w:r>
          <w:rPr>
            <w:rFonts w:cstheme="minorHAnsi"/>
            <w:color w:val="000000" w:themeColor="text1"/>
          </w:rPr>
          <w:t>s</w:t>
        </w:r>
      </w:ins>
      <w:ins w:id="54576" w:author="Ramasubramani, Hariharan" w:date="2015-07-27T19:26:00Z">
        <w:r>
          <w:rPr>
            <w:rFonts w:cstheme="minorHAnsi"/>
            <w:color w:val="000000" w:themeColor="text1"/>
          </w:rPr>
          <w:t>/Forms Module</w:t>
        </w:r>
      </w:ins>
      <w:ins w:id="54577" w:author="Ramasubramani, Hariharan" w:date="2015-07-27T19:28:00Z">
        <w:r w:rsidR="00D03E67">
          <w:rPr>
            <w:rFonts w:cstheme="minorHAnsi"/>
            <w:color w:val="000000" w:themeColor="text1"/>
          </w:rPr>
          <w:t xml:space="preserve"> Entry</w:t>
        </w:r>
      </w:ins>
      <w:ins w:id="54578" w:author="Ramasubramani, Hariharan" w:date="2015-07-27T19:26:00Z">
        <w:r>
          <w:rPr>
            <w:rFonts w:cstheme="minorHAnsi"/>
            <w:color w:val="000000" w:themeColor="text1"/>
          </w:rPr>
          <w:t xml:space="preserve"> from Unassigned documents screen.</w:t>
        </w:r>
      </w:ins>
    </w:p>
    <w:p w14:paraId="283E4E0A" w14:textId="2A37F18D" w:rsidR="002103FF" w:rsidRDefault="002103FF">
      <w:pPr>
        <w:pStyle w:val="ListParagraph"/>
        <w:numPr>
          <w:ilvl w:val="3"/>
          <w:numId w:val="140"/>
        </w:numPr>
        <w:overflowPunct w:val="0"/>
        <w:autoSpaceDE w:val="0"/>
        <w:autoSpaceDN w:val="0"/>
        <w:spacing w:after="60"/>
        <w:textAlignment w:val="baseline"/>
        <w:rPr>
          <w:ins w:id="54579" w:author="Ramasubramani, Hariharan" w:date="2015-07-27T19:29:00Z"/>
          <w:rFonts w:cstheme="minorHAnsi"/>
          <w:color w:val="000000" w:themeColor="text1"/>
        </w:rPr>
        <w:pPrChange w:id="54580" w:author="Ramasubramani, Hariharan" w:date="2015-07-27T19:16:00Z">
          <w:pPr/>
        </w:pPrChange>
      </w:pPr>
      <w:ins w:id="54581" w:author="Ramasubramani, Hariharan" w:date="2015-07-27T19:27:00Z">
        <w:r>
          <w:rPr>
            <w:rFonts w:cstheme="minorHAnsi"/>
            <w:color w:val="000000" w:themeColor="text1"/>
          </w:rPr>
          <w:t>System shall show the Forms/Records/Package Version</w:t>
        </w:r>
      </w:ins>
      <w:ins w:id="54582" w:author="Ramasubramani, Hariharan" w:date="2015-07-27T19:29:00Z">
        <w:r>
          <w:rPr>
            <w:rFonts w:cstheme="minorHAnsi"/>
            <w:color w:val="000000" w:themeColor="text1"/>
          </w:rPr>
          <w:t>s</w:t>
        </w:r>
      </w:ins>
      <w:ins w:id="54583" w:author="Ramasubramani, Hariharan" w:date="2015-07-27T19:27:00Z">
        <w:r>
          <w:rPr>
            <w:rFonts w:cstheme="minorHAnsi"/>
            <w:color w:val="000000" w:themeColor="text1"/>
          </w:rPr>
          <w:t>/Forms Module</w:t>
        </w:r>
      </w:ins>
      <w:ins w:id="54584" w:author="Ramasubramani, Hariharan" w:date="2015-07-27T19:29:00Z">
        <w:r w:rsidR="00D03E67">
          <w:rPr>
            <w:rFonts w:cstheme="minorHAnsi"/>
            <w:color w:val="000000" w:themeColor="text1"/>
          </w:rPr>
          <w:t xml:space="preserve"> Entry</w:t>
        </w:r>
      </w:ins>
      <w:ins w:id="54585" w:author="Ramasubramani, Hariharan" w:date="2015-07-27T19:27:00Z">
        <w:r>
          <w:rPr>
            <w:rFonts w:cstheme="minorHAnsi"/>
            <w:color w:val="000000" w:themeColor="text1"/>
          </w:rPr>
          <w:t xml:space="preserve"> which are Marked for Promotion from their respective screens and not </w:t>
        </w:r>
      </w:ins>
      <w:ins w:id="54586" w:author="Ramasubramani, Hariharan" w:date="2015-07-27T19:28:00Z">
        <w:r>
          <w:rPr>
            <w:rFonts w:cstheme="minorHAnsi"/>
            <w:color w:val="000000" w:themeColor="text1"/>
          </w:rPr>
          <w:t>assigned to</w:t>
        </w:r>
      </w:ins>
      <w:ins w:id="54587" w:author="Ramasubramani, Hariharan" w:date="2015-07-27T19:27:00Z">
        <w:r>
          <w:rPr>
            <w:rFonts w:cstheme="minorHAnsi"/>
            <w:color w:val="000000" w:themeColor="text1"/>
          </w:rPr>
          <w:t xml:space="preserve"> any Release Group which are In</w:t>
        </w:r>
      </w:ins>
      <w:ins w:id="54588" w:author="Ramasubramani, Hariharan" w:date="2015-08-20T16:07:00Z">
        <w:r w:rsidR="002E7D9B">
          <w:rPr>
            <w:rFonts w:cstheme="minorHAnsi"/>
            <w:color w:val="000000" w:themeColor="text1"/>
          </w:rPr>
          <w:t>-</w:t>
        </w:r>
      </w:ins>
      <w:ins w:id="54589" w:author="Ramasubramani, Hariharan" w:date="2015-07-27T19:27:00Z">
        <w:r>
          <w:rPr>
            <w:rFonts w:cstheme="minorHAnsi"/>
            <w:color w:val="000000" w:themeColor="text1"/>
          </w:rPr>
          <w:t>Progress.</w:t>
        </w:r>
      </w:ins>
    </w:p>
    <w:p w14:paraId="6DAE9E2B" w14:textId="3A981B4E" w:rsidR="002103FF" w:rsidRDefault="002103FF">
      <w:pPr>
        <w:pStyle w:val="ListParagraph"/>
        <w:numPr>
          <w:ilvl w:val="3"/>
          <w:numId w:val="140"/>
        </w:numPr>
        <w:overflowPunct w:val="0"/>
        <w:autoSpaceDE w:val="0"/>
        <w:autoSpaceDN w:val="0"/>
        <w:spacing w:after="60"/>
        <w:textAlignment w:val="baseline"/>
        <w:rPr>
          <w:ins w:id="54590" w:author="Ramasubramani, Hariharan" w:date="2015-07-27T19:29:00Z"/>
          <w:rFonts w:cstheme="minorHAnsi"/>
          <w:color w:val="000000" w:themeColor="text1"/>
        </w:rPr>
        <w:pPrChange w:id="54591" w:author="Ramasubramani, Hariharan" w:date="2015-07-27T19:16:00Z">
          <w:pPr/>
        </w:pPrChange>
      </w:pPr>
      <w:ins w:id="54592" w:author="Ramasubramani, Hariharan" w:date="2015-07-27T19:29:00Z">
        <w:r>
          <w:rPr>
            <w:rFonts w:cstheme="minorHAnsi"/>
            <w:color w:val="000000" w:themeColor="text1"/>
          </w:rPr>
          <w:t xml:space="preserve">Checking the check box to the respective documents select the documents to </w:t>
        </w:r>
        <w:proofErr w:type="gramStart"/>
        <w:r>
          <w:rPr>
            <w:rFonts w:cstheme="minorHAnsi"/>
            <w:color w:val="000000" w:themeColor="text1"/>
          </w:rPr>
          <w:t>Add</w:t>
        </w:r>
        <w:proofErr w:type="gramEnd"/>
        <w:r>
          <w:rPr>
            <w:rFonts w:cstheme="minorHAnsi"/>
            <w:color w:val="000000" w:themeColor="text1"/>
          </w:rPr>
          <w:t>.</w:t>
        </w:r>
      </w:ins>
    </w:p>
    <w:p w14:paraId="5EF6BC06" w14:textId="09784924" w:rsidR="002103FF" w:rsidRDefault="002103FF">
      <w:pPr>
        <w:pStyle w:val="ListParagraph"/>
        <w:numPr>
          <w:ilvl w:val="3"/>
          <w:numId w:val="140"/>
        </w:numPr>
        <w:overflowPunct w:val="0"/>
        <w:autoSpaceDE w:val="0"/>
        <w:autoSpaceDN w:val="0"/>
        <w:spacing w:after="60"/>
        <w:textAlignment w:val="baseline"/>
        <w:rPr>
          <w:ins w:id="54593" w:author="Ramasubramani, Hariharan" w:date="2015-07-27T19:30:00Z"/>
          <w:rFonts w:cstheme="minorHAnsi"/>
          <w:color w:val="000000" w:themeColor="text1"/>
        </w:rPr>
        <w:pPrChange w:id="54594" w:author="Ramasubramani, Hariharan" w:date="2015-07-27T19:16:00Z">
          <w:pPr/>
        </w:pPrChange>
      </w:pPr>
      <w:ins w:id="54595" w:author="Ramasubramani, Hariharan" w:date="2015-07-27T19:29:00Z">
        <w:r>
          <w:rPr>
            <w:rFonts w:cstheme="minorHAnsi"/>
            <w:color w:val="000000" w:themeColor="text1"/>
          </w:rPr>
          <w:t>Clicking Add button shall add the documents to the Release Group Version and redirect to Edit Release Group Version screen (Sec 6</w:t>
        </w:r>
      </w:ins>
      <w:ins w:id="54596" w:author="Ramasubramani, Hariharan" w:date="2015-07-27T19:30:00Z">
        <w:r>
          <w:rPr>
            <w:rFonts w:cstheme="minorHAnsi"/>
            <w:color w:val="000000" w:themeColor="text1"/>
          </w:rPr>
          <w:t>.2.2 Edit Release Group)</w:t>
        </w:r>
      </w:ins>
    </w:p>
    <w:p w14:paraId="669AA0EC" w14:textId="551C7C70" w:rsidR="002103FF" w:rsidRDefault="002103FF">
      <w:pPr>
        <w:pStyle w:val="ListParagraph"/>
        <w:numPr>
          <w:ilvl w:val="3"/>
          <w:numId w:val="140"/>
        </w:numPr>
        <w:overflowPunct w:val="0"/>
        <w:autoSpaceDE w:val="0"/>
        <w:autoSpaceDN w:val="0"/>
        <w:spacing w:after="60"/>
        <w:textAlignment w:val="baseline"/>
        <w:rPr>
          <w:ins w:id="54597" w:author="Ramasubramani, Hariharan" w:date="2015-07-27T19:16:00Z"/>
          <w:rFonts w:cstheme="minorHAnsi"/>
          <w:color w:val="000000" w:themeColor="text1"/>
        </w:rPr>
        <w:pPrChange w:id="54598" w:author="Ramasubramani, Hariharan" w:date="2015-07-27T19:16:00Z">
          <w:pPr/>
        </w:pPrChange>
      </w:pPr>
      <w:ins w:id="54599" w:author="Ramasubramani, Hariharan" w:date="2015-07-27T19:30:00Z">
        <w:r>
          <w:rPr>
            <w:rFonts w:cstheme="minorHAnsi"/>
            <w:color w:val="000000" w:themeColor="text1"/>
          </w:rPr>
          <w:t>Clicking Cancel button shall cancel any selected documents and redirect to Edit Release Group Version screen (Sec 6.2.2 Edit Release Group)</w:t>
        </w:r>
      </w:ins>
    </w:p>
    <w:p w14:paraId="03D0F8BB" w14:textId="4A33D03F" w:rsidR="008C6D65" w:rsidRDefault="00D5587D">
      <w:pPr>
        <w:pStyle w:val="ListParagraph"/>
        <w:overflowPunct w:val="0"/>
        <w:autoSpaceDE w:val="0"/>
        <w:autoSpaceDN w:val="0"/>
        <w:spacing w:after="60"/>
        <w:ind w:left="0" w:firstLine="0"/>
        <w:textAlignment w:val="baseline"/>
        <w:rPr>
          <w:ins w:id="54600" w:author="Ramasubramani, Hariharan" w:date="2015-07-27T19:14:00Z"/>
          <w:rFonts w:cstheme="minorHAnsi"/>
          <w:color w:val="000000" w:themeColor="text1"/>
        </w:rPr>
        <w:pPrChange w:id="54601" w:author="Ramasubramani, Hariharan" w:date="2015-07-27T19:20:00Z">
          <w:pPr/>
        </w:pPrChange>
      </w:pPr>
      <w:ins w:id="54602" w:author="Ramasubramani, Hariharan" w:date="2015-07-27T19:18:00Z">
        <w:r>
          <w:rPr>
            <w:rFonts w:cstheme="minorHAnsi"/>
            <w:color w:val="000000" w:themeColor="text1"/>
          </w:rPr>
          <w:br/>
        </w:r>
        <w:r>
          <w:rPr>
            <w:rFonts w:cstheme="minorHAnsi"/>
            <w:color w:val="000000" w:themeColor="text1"/>
          </w:rPr>
          <w:br/>
        </w:r>
      </w:ins>
      <w:ins w:id="54603" w:author="Ramasubramani, Hariharan" w:date="2015-08-20T11:29:00Z">
        <w:r w:rsidR="00856F38">
          <w:rPr>
            <w:noProof/>
          </w:rPr>
          <w:drawing>
            <wp:inline distT="0" distB="0" distL="0" distR="0" wp14:anchorId="48906F85" wp14:editId="6F6EFF00">
              <wp:extent cx="6858000" cy="4256751"/>
              <wp:effectExtent l="0" t="0" r="0" b="0"/>
              <wp:docPr id="181" name="Picture 181" descr="C:\Users\n0262988\AppData\Local\Microsoft\Windows\Temporary Internet Files\Content.Word\UnassignedDocume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n0262988\AppData\Local\Microsoft\Windows\Temporary Internet Files\Content.Word\UnassignedDocuments.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6858000" cy="4256751"/>
                      </a:xfrm>
                      <a:prstGeom prst="rect">
                        <a:avLst/>
                      </a:prstGeom>
                      <a:noFill/>
                      <a:ln>
                        <a:noFill/>
                      </a:ln>
                    </pic:spPr>
                  </pic:pic>
                </a:graphicData>
              </a:graphic>
            </wp:inline>
          </w:drawing>
        </w:r>
      </w:ins>
      <w:ins w:id="54604" w:author="Ramasubramani, Hariharan" w:date="2015-07-27T19:24:00Z">
        <w:r>
          <w:rPr>
            <w:noProof/>
          </w:rPr>
          <w:t xml:space="preserve"> </w:t>
        </w:r>
      </w:ins>
      <w:ins w:id="54605" w:author="Ramasubramani, Hariharan" w:date="2015-07-27T19:18:00Z">
        <w:r>
          <w:rPr>
            <w:rFonts w:cstheme="minorHAnsi"/>
            <w:color w:val="000000" w:themeColor="text1"/>
          </w:rPr>
          <w:br/>
        </w:r>
      </w:ins>
      <w:ins w:id="54606" w:author="Ramasubramani, Hariharan" w:date="2015-07-27T19:26:00Z">
        <w:r w:rsidR="002103FF">
          <w:t xml:space="preserve">                                    </w:t>
        </w:r>
      </w:ins>
      <w:ins w:id="54607" w:author="Ramasubramani, Hariharan" w:date="2015-08-04T13:47:00Z">
        <w:r w:rsidR="004656D1">
          <w:t xml:space="preserve">  </w:t>
        </w:r>
      </w:ins>
      <w:ins w:id="54608" w:author="Ramasubramani, Hariharan" w:date="2015-07-27T19:26:00Z">
        <w:r w:rsidR="002103FF">
          <w:t>Fig: 6.e Unassigned Documents</w:t>
        </w:r>
        <w:r w:rsidR="002103FF">
          <w:br/>
        </w:r>
      </w:ins>
    </w:p>
    <w:p w14:paraId="66383BDF" w14:textId="6CD99B47" w:rsidR="00B660B1" w:rsidRDefault="00B660B1">
      <w:pPr>
        <w:pStyle w:val="ListParagraph"/>
        <w:numPr>
          <w:ilvl w:val="2"/>
          <w:numId w:val="140"/>
        </w:numPr>
        <w:overflowPunct w:val="0"/>
        <w:autoSpaceDE w:val="0"/>
        <w:autoSpaceDN w:val="0"/>
        <w:spacing w:after="60"/>
        <w:textAlignment w:val="baseline"/>
        <w:rPr>
          <w:ins w:id="54609" w:author="Ramasubramani, Hariharan" w:date="2015-07-27T19:16:00Z"/>
          <w:rFonts w:cstheme="minorHAnsi"/>
          <w:color w:val="000000" w:themeColor="text1"/>
        </w:rPr>
        <w:pPrChange w:id="54610" w:author="Ramasubramani, Hariharan" w:date="2015-07-27T19:14:00Z">
          <w:pPr/>
        </w:pPrChange>
      </w:pPr>
      <w:ins w:id="54611" w:author="Ramasubramani, Hariharan" w:date="2015-07-27T19:15:00Z">
        <w:r>
          <w:rPr>
            <w:rFonts w:cstheme="minorHAnsi"/>
            <w:color w:val="000000" w:themeColor="text1"/>
          </w:rPr>
          <w:t xml:space="preserve">Modify Release Group For </w:t>
        </w:r>
      </w:ins>
      <w:ins w:id="54612" w:author="Ramasubramani, Hariharan" w:date="2015-08-03T10:03:00Z">
        <w:r w:rsidR="003E377D">
          <w:rPr>
            <w:rFonts w:cstheme="minorHAnsi"/>
            <w:color w:val="000000" w:themeColor="text1"/>
          </w:rPr>
          <w:t>Release Group</w:t>
        </w:r>
      </w:ins>
      <w:ins w:id="54613" w:author="Ramasubramani, Hariharan" w:date="2015-07-27T19:15:00Z">
        <w:r>
          <w:rPr>
            <w:rFonts w:cstheme="minorHAnsi"/>
            <w:color w:val="000000" w:themeColor="text1"/>
          </w:rPr>
          <w:t xml:space="preserve"> </w:t>
        </w:r>
      </w:ins>
      <w:ins w:id="54614" w:author="Ramasubramani, Hariharan" w:date="2015-08-03T10:03:00Z">
        <w:r w:rsidR="003E377D">
          <w:rPr>
            <w:rFonts w:cstheme="minorHAnsi"/>
            <w:color w:val="000000" w:themeColor="text1"/>
          </w:rPr>
          <w:t>Manager</w:t>
        </w:r>
      </w:ins>
    </w:p>
    <w:p w14:paraId="41B506AF" w14:textId="43F850DC" w:rsidR="00DB5676" w:rsidRDefault="00211B8B">
      <w:pPr>
        <w:pStyle w:val="ListParagraph"/>
        <w:numPr>
          <w:ilvl w:val="3"/>
          <w:numId w:val="140"/>
        </w:numPr>
        <w:overflowPunct w:val="0"/>
        <w:autoSpaceDE w:val="0"/>
        <w:autoSpaceDN w:val="0"/>
        <w:spacing w:after="60"/>
        <w:textAlignment w:val="baseline"/>
        <w:rPr>
          <w:ins w:id="54615" w:author="Ramasubramani, Hariharan" w:date="2015-07-27T19:45:00Z"/>
          <w:rFonts w:cstheme="minorHAnsi"/>
          <w:color w:val="000000" w:themeColor="text1"/>
        </w:rPr>
        <w:pPrChange w:id="54616" w:author="Ramasubramani, Hariharan" w:date="2015-07-27T19:16:00Z">
          <w:pPr/>
        </w:pPrChange>
      </w:pPr>
      <w:ins w:id="54617" w:author="Ramasubramani, Hariharan" w:date="2015-07-27T19:44:00Z">
        <w:r>
          <w:rPr>
            <w:rFonts w:cstheme="minorHAnsi"/>
            <w:color w:val="000000" w:themeColor="text1"/>
          </w:rPr>
          <w:t xml:space="preserve">Users with </w:t>
        </w:r>
      </w:ins>
      <w:ins w:id="54618" w:author="Ramasubramani, Hariharan" w:date="2015-08-03T16:13:00Z">
        <w:r w:rsidR="00017B26">
          <w:rPr>
            <w:rFonts w:cstheme="minorHAnsi"/>
            <w:color w:val="000000" w:themeColor="text1"/>
          </w:rPr>
          <w:t>Release Group Manager</w:t>
        </w:r>
      </w:ins>
      <w:ins w:id="54619" w:author="Ramasubramani, Hariharan" w:date="2015-07-27T19:44:00Z">
        <w:r>
          <w:rPr>
            <w:rFonts w:cstheme="minorHAnsi"/>
            <w:color w:val="000000" w:themeColor="text1"/>
          </w:rPr>
          <w:t xml:space="preserve"> </w:t>
        </w:r>
      </w:ins>
      <w:proofErr w:type="gramStart"/>
      <w:ins w:id="54620" w:author="Ramasubramani, Hariharan" w:date="2015-08-03T11:33:00Z">
        <w:r w:rsidR="00CB367C">
          <w:rPr>
            <w:rFonts w:cstheme="minorHAnsi"/>
            <w:color w:val="000000" w:themeColor="text1"/>
          </w:rPr>
          <w:t>site</w:t>
        </w:r>
        <w:proofErr w:type="gramEnd"/>
        <w:r w:rsidR="00CB367C">
          <w:rPr>
            <w:rFonts w:cstheme="minorHAnsi"/>
            <w:color w:val="000000" w:themeColor="text1"/>
          </w:rPr>
          <w:t xml:space="preserve"> minder</w:t>
        </w:r>
      </w:ins>
      <w:ins w:id="54621" w:author="Ramasubramani, Hariharan" w:date="2015-07-27T19:44:00Z">
        <w:r w:rsidR="0055446F">
          <w:rPr>
            <w:rFonts w:cstheme="minorHAnsi"/>
            <w:color w:val="000000" w:themeColor="text1"/>
          </w:rPr>
          <w:t xml:space="preserve"> permission shall see Modify Release Group </w:t>
        </w:r>
      </w:ins>
      <w:ins w:id="54622" w:author="Ramasubramani, Hariharan" w:date="2015-07-27T19:45:00Z">
        <w:r w:rsidR="0055446F">
          <w:rPr>
            <w:rFonts w:cstheme="minorHAnsi"/>
            <w:color w:val="000000" w:themeColor="text1"/>
          </w:rPr>
          <w:t>screen (Fig: 6.f).</w:t>
        </w:r>
      </w:ins>
    </w:p>
    <w:p w14:paraId="0752706E" w14:textId="5E5744DF" w:rsidR="00DB5676" w:rsidRDefault="00DB5676">
      <w:pPr>
        <w:pStyle w:val="ListParagraph"/>
        <w:numPr>
          <w:ilvl w:val="3"/>
          <w:numId w:val="140"/>
        </w:numPr>
        <w:overflowPunct w:val="0"/>
        <w:autoSpaceDE w:val="0"/>
        <w:autoSpaceDN w:val="0"/>
        <w:spacing w:after="60"/>
        <w:textAlignment w:val="baseline"/>
        <w:rPr>
          <w:ins w:id="54623" w:author="Ramasubramani, Hariharan" w:date="2015-07-27T21:10:00Z"/>
          <w:rFonts w:cstheme="minorHAnsi"/>
          <w:color w:val="000000" w:themeColor="text1"/>
        </w:rPr>
        <w:pPrChange w:id="54624" w:author="Ramasubramani, Hariharan" w:date="2015-07-27T19:16:00Z">
          <w:pPr/>
        </w:pPrChange>
      </w:pPr>
      <w:ins w:id="54625" w:author="Ramasubramani, Hariharan" w:date="2015-07-27T19:45:00Z">
        <w:r>
          <w:rPr>
            <w:rFonts w:cstheme="minorHAnsi"/>
            <w:color w:val="000000" w:themeColor="text1"/>
          </w:rPr>
          <w:t xml:space="preserve">Functionalities are exactly same with Modify Release Group </w:t>
        </w:r>
      </w:ins>
      <w:ins w:id="54626" w:author="Ramasubramani, Hariharan" w:date="2015-07-27T19:46:00Z">
        <w:r>
          <w:rPr>
            <w:rFonts w:cstheme="minorHAnsi"/>
            <w:color w:val="000000" w:themeColor="text1"/>
          </w:rPr>
          <w:t>Regular Users.</w:t>
        </w:r>
      </w:ins>
      <w:ins w:id="54627" w:author="Ramasubramani, Hariharan" w:date="2015-07-27T19:45:00Z">
        <w:r>
          <w:rPr>
            <w:rFonts w:cstheme="minorHAnsi"/>
            <w:color w:val="000000" w:themeColor="text1"/>
          </w:rPr>
          <w:t>(</w:t>
        </w:r>
      </w:ins>
      <w:ins w:id="54628" w:author="Ramasubramani, Hariharan" w:date="2015-07-27T19:46:00Z">
        <w:r>
          <w:rPr>
            <w:rFonts w:cstheme="minorHAnsi"/>
            <w:color w:val="000000" w:themeColor="text1"/>
          </w:rPr>
          <w:t xml:space="preserve">Sec </w:t>
        </w:r>
      </w:ins>
      <w:ins w:id="54629" w:author="Ramasubramani, Hariharan" w:date="2015-07-27T19:45:00Z">
        <w:r>
          <w:rPr>
            <w:rFonts w:cstheme="minorHAnsi"/>
            <w:color w:val="000000" w:themeColor="text1"/>
          </w:rPr>
          <w:t>6.2.1</w:t>
        </w:r>
      </w:ins>
      <w:ins w:id="54630" w:author="Ramasubramani, Hariharan" w:date="2015-07-27T19:46:00Z">
        <w:r>
          <w:rPr>
            <w:rFonts w:cstheme="minorHAnsi"/>
            <w:color w:val="000000" w:themeColor="text1"/>
          </w:rPr>
          <w:t>)</w:t>
        </w:r>
      </w:ins>
    </w:p>
    <w:p w14:paraId="06D73A13" w14:textId="2F441D67" w:rsidR="005A5C7A" w:rsidRDefault="003E377D">
      <w:pPr>
        <w:pStyle w:val="ListParagraph"/>
        <w:numPr>
          <w:ilvl w:val="3"/>
          <w:numId w:val="140"/>
        </w:numPr>
        <w:overflowPunct w:val="0"/>
        <w:autoSpaceDE w:val="0"/>
        <w:autoSpaceDN w:val="0"/>
        <w:spacing w:after="60"/>
        <w:textAlignment w:val="baseline"/>
        <w:rPr>
          <w:ins w:id="54631" w:author="Ramasubramani, Hariharan" w:date="2015-07-27T19:46:00Z"/>
          <w:rFonts w:cstheme="minorHAnsi"/>
          <w:color w:val="000000" w:themeColor="text1"/>
        </w:rPr>
        <w:pPrChange w:id="54632" w:author="Ramasubramani, Hariharan" w:date="2015-07-27T19:16:00Z">
          <w:pPr/>
        </w:pPrChange>
      </w:pPr>
      <w:ins w:id="54633" w:author="Ramasubramani, Hariharan" w:date="2015-08-03T10:04:00Z">
        <w:r>
          <w:rPr>
            <w:rFonts w:cstheme="minorHAnsi"/>
            <w:color w:val="000000" w:themeColor="text1"/>
          </w:rPr>
          <w:t>Release Group Manager</w:t>
        </w:r>
      </w:ins>
      <w:ins w:id="54634" w:author="Ramasubramani, Hariharan" w:date="2015-07-27T21:10:00Z">
        <w:r w:rsidR="005A5C7A">
          <w:rPr>
            <w:rFonts w:cstheme="minorHAnsi"/>
            <w:color w:val="000000" w:themeColor="text1"/>
          </w:rPr>
          <w:t xml:space="preserve"> shall not have any other access permission in the screen except Edit button. </w:t>
        </w:r>
      </w:ins>
    </w:p>
    <w:p w14:paraId="5456B79D" w14:textId="2DB2BB32" w:rsidR="00DB5676" w:rsidRDefault="00DB5676">
      <w:pPr>
        <w:pStyle w:val="ListParagraph"/>
        <w:numPr>
          <w:ilvl w:val="3"/>
          <w:numId w:val="140"/>
        </w:numPr>
        <w:overflowPunct w:val="0"/>
        <w:autoSpaceDE w:val="0"/>
        <w:autoSpaceDN w:val="0"/>
        <w:spacing w:after="60"/>
        <w:textAlignment w:val="baseline"/>
        <w:rPr>
          <w:ins w:id="54635" w:author="Ramasubramani, Hariharan" w:date="2015-08-20T17:19:00Z"/>
          <w:rFonts w:cstheme="minorHAnsi"/>
          <w:color w:val="000000" w:themeColor="text1"/>
        </w:rPr>
        <w:pPrChange w:id="54636" w:author="Ramasubramani, Hariharan" w:date="2015-07-27T19:16:00Z">
          <w:pPr/>
        </w:pPrChange>
      </w:pPr>
      <w:ins w:id="54637" w:author="Ramasubramani, Hariharan" w:date="2015-07-27T19:46:00Z">
        <w:r>
          <w:rPr>
            <w:rFonts w:cstheme="minorHAnsi"/>
            <w:color w:val="000000" w:themeColor="text1"/>
          </w:rPr>
          <w:t>Clicking o</w:t>
        </w:r>
      </w:ins>
      <w:ins w:id="54638" w:author="Ramasubramani, Hariharan" w:date="2015-07-27T21:07:00Z">
        <w:r w:rsidR="005A5C7A">
          <w:rPr>
            <w:rFonts w:cstheme="minorHAnsi"/>
            <w:color w:val="000000" w:themeColor="text1"/>
          </w:rPr>
          <w:t>n</w:t>
        </w:r>
      </w:ins>
      <w:ins w:id="54639" w:author="Ramasubramani, Hariharan" w:date="2015-07-27T19:46:00Z">
        <w:r>
          <w:rPr>
            <w:rFonts w:cstheme="minorHAnsi"/>
            <w:color w:val="000000" w:themeColor="text1"/>
          </w:rPr>
          <w:t xml:space="preserve"> Edit </w:t>
        </w:r>
      </w:ins>
      <w:ins w:id="54640" w:author="Ramasubramani, Hariharan" w:date="2015-07-27T21:07:00Z">
        <w:r w:rsidR="005A5C7A">
          <w:rPr>
            <w:rFonts w:cstheme="minorHAnsi"/>
            <w:color w:val="000000" w:themeColor="text1"/>
          </w:rPr>
          <w:t xml:space="preserve">button </w:t>
        </w:r>
      </w:ins>
      <w:ins w:id="54641" w:author="Ramasubramani, Hariharan" w:date="2015-07-27T19:46:00Z">
        <w:r>
          <w:rPr>
            <w:rFonts w:cstheme="minorHAnsi"/>
            <w:color w:val="000000" w:themeColor="text1"/>
          </w:rPr>
          <w:t xml:space="preserve">shall take the users to Edit Release Group Screen for </w:t>
        </w:r>
      </w:ins>
      <w:ins w:id="54642" w:author="Ramasubramani, Hariharan" w:date="2015-08-03T10:04:00Z">
        <w:r w:rsidR="003E377D">
          <w:rPr>
            <w:rFonts w:cstheme="minorHAnsi"/>
            <w:color w:val="000000" w:themeColor="text1"/>
          </w:rPr>
          <w:t>Release G</w:t>
        </w:r>
      </w:ins>
      <w:ins w:id="54643" w:author="Ramasubramani, Hariharan" w:date="2015-08-03T10:05:00Z">
        <w:r w:rsidR="003E377D">
          <w:rPr>
            <w:rFonts w:cstheme="minorHAnsi"/>
            <w:color w:val="000000" w:themeColor="text1"/>
          </w:rPr>
          <w:t>roup</w:t>
        </w:r>
      </w:ins>
      <w:ins w:id="54644" w:author="Ramasubramani, Hariharan" w:date="2015-08-03T10:04:00Z">
        <w:r w:rsidR="003E377D">
          <w:rPr>
            <w:rFonts w:cstheme="minorHAnsi"/>
            <w:color w:val="000000" w:themeColor="text1"/>
          </w:rPr>
          <w:t xml:space="preserve"> Manager</w:t>
        </w:r>
      </w:ins>
      <w:ins w:id="54645" w:author="Ramasubramani, Hariharan" w:date="2015-07-27T19:46:00Z">
        <w:r>
          <w:rPr>
            <w:rFonts w:cstheme="minorHAnsi"/>
            <w:color w:val="000000" w:themeColor="text1"/>
          </w:rPr>
          <w:t xml:space="preserve"> (</w:t>
        </w:r>
      </w:ins>
      <w:ins w:id="54646" w:author="Ramasubramani, Hariharan" w:date="2015-07-27T21:11:00Z">
        <w:r w:rsidR="005A5C7A">
          <w:rPr>
            <w:rFonts w:cstheme="minorHAnsi"/>
            <w:color w:val="000000" w:themeColor="text1"/>
          </w:rPr>
          <w:t>Sec 6.2.5</w:t>
        </w:r>
      </w:ins>
      <w:ins w:id="54647" w:author="Ramasubramani, Hariharan" w:date="2015-07-27T19:46:00Z">
        <w:r>
          <w:rPr>
            <w:rFonts w:cstheme="minorHAnsi"/>
            <w:color w:val="000000" w:themeColor="text1"/>
          </w:rPr>
          <w:t>)</w:t>
        </w:r>
      </w:ins>
    </w:p>
    <w:p w14:paraId="721839D2" w14:textId="266F2C23" w:rsidR="00A1705A" w:rsidRDefault="00A1705A">
      <w:pPr>
        <w:pStyle w:val="ListParagraph"/>
        <w:numPr>
          <w:ilvl w:val="3"/>
          <w:numId w:val="140"/>
        </w:numPr>
        <w:overflowPunct w:val="0"/>
        <w:autoSpaceDE w:val="0"/>
        <w:autoSpaceDN w:val="0"/>
        <w:spacing w:after="60"/>
        <w:textAlignment w:val="baseline"/>
        <w:rPr>
          <w:ins w:id="54648" w:author="Ramasubramani, Hariharan" w:date="2015-07-27T19:46:00Z"/>
          <w:rFonts w:cstheme="minorHAnsi"/>
          <w:color w:val="000000" w:themeColor="text1"/>
        </w:rPr>
        <w:pPrChange w:id="54649" w:author="Ramasubramani, Hariharan" w:date="2015-07-27T19:16:00Z">
          <w:pPr/>
        </w:pPrChange>
      </w:pPr>
      <w:ins w:id="54650" w:author="Ramasubramani, Hariharan" w:date="2015-08-20T17:19:00Z">
        <w:r>
          <w:rPr>
            <w:rFonts w:cstheme="minorHAnsi"/>
            <w:color w:val="000000" w:themeColor="text1"/>
          </w:rPr>
          <w:t xml:space="preserve">Users with Release Group Manager </w:t>
        </w:r>
        <w:proofErr w:type="gramStart"/>
        <w:r>
          <w:rPr>
            <w:rFonts w:cstheme="minorHAnsi"/>
            <w:color w:val="000000" w:themeColor="text1"/>
          </w:rPr>
          <w:t>permission</w:t>
        </w:r>
        <w:proofErr w:type="gramEnd"/>
        <w:r>
          <w:rPr>
            <w:rFonts w:cstheme="minorHAnsi"/>
            <w:color w:val="000000" w:themeColor="text1"/>
          </w:rPr>
          <w:t xml:space="preserve"> shall not see Forms/Records/Packages/</w:t>
        </w:r>
        <w:proofErr w:type="spellStart"/>
        <w:r>
          <w:rPr>
            <w:rFonts w:cstheme="minorHAnsi"/>
            <w:color w:val="000000" w:themeColor="text1"/>
          </w:rPr>
          <w:t>FormsModule</w:t>
        </w:r>
        <w:proofErr w:type="spellEnd"/>
        <w:r>
          <w:rPr>
            <w:rFonts w:cstheme="minorHAnsi"/>
            <w:color w:val="000000" w:themeColor="text1"/>
          </w:rPr>
          <w:t xml:space="preserve"> tabs. </w:t>
        </w:r>
      </w:ins>
    </w:p>
    <w:p w14:paraId="5778CE63" w14:textId="77777777" w:rsidR="00A576A4" w:rsidRDefault="00A576A4">
      <w:pPr>
        <w:overflowPunct w:val="0"/>
        <w:autoSpaceDE w:val="0"/>
        <w:autoSpaceDN w:val="0"/>
        <w:spacing w:after="60"/>
        <w:ind w:left="927" w:firstLine="0"/>
        <w:textAlignment w:val="baseline"/>
        <w:rPr>
          <w:ins w:id="54651" w:author="Ramasubramani, Hariharan" w:date="2015-07-27T21:24:00Z"/>
          <w:rFonts w:cstheme="minorHAnsi"/>
          <w:color w:val="000000" w:themeColor="text1"/>
        </w:rPr>
        <w:pPrChange w:id="54652" w:author="Ramasubramani, Hariharan" w:date="2015-07-27T21:11:00Z">
          <w:pPr/>
        </w:pPrChange>
      </w:pPr>
    </w:p>
    <w:p w14:paraId="2B03A802" w14:textId="77777777" w:rsidR="00CD5078" w:rsidRDefault="00CD5078">
      <w:pPr>
        <w:overflowPunct w:val="0"/>
        <w:autoSpaceDE w:val="0"/>
        <w:autoSpaceDN w:val="0"/>
        <w:spacing w:after="60"/>
        <w:ind w:left="927" w:firstLine="0"/>
        <w:textAlignment w:val="baseline"/>
        <w:rPr>
          <w:ins w:id="54653" w:author="Ramasubramani, Hariharan" w:date="2015-07-27T21:24:00Z"/>
          <w:rFonts w:cstheme="minorHAnsi"/>
          <w:color w:val="000000" w:themeColor="text1"/>
        </w:rPr>
        <w:pPrChange w:id="54654" w:author="Ramasubramani, Hariharan" w:date="2015-07-27T21:11:00Z">
          <w:pPr/>
        </w:pPrChange>
      </w:pPr>
    </w:p>
    <w:p w14:paraId="5454CCAD" w14:textId="646CB0E9" w:rsidR="00CD5078" w:rsidRDefault="00A1705A">
      <w:pPr>
        <w:overflowPunct w:val="0"/>
        <w:autoSpaceDE w:val="0"/>
        <w:autoSpaceDN w:val="0"/>
        <w:spacing w:after="60"/>
        <w:ind w:firstLine="0"/>
        <w:textAlignment w:val="baseline"/>
        <w:rPr>
          <w:ins w:id="54655" w:author="Ramasubramani, Hariharan" w:date="2015-07-27T21:12:00Z"/>
          <w:rFonts w:cstheme="minorHAnsi"/>
          <w:color w:val="000000" w:themeColor="text1"/>
        </w:rPr>
        <w:pPrChange w:id="54656" w:author="Ramasubramani, Hariharan" w:date="2015-07-27T21:25:00Z">
          <w:pPr/>
        </w:pPrChange>
      </w:pPr>
      <w:ins w:id="54657" w:author="Ramasubramani, Hariharan" w:date="2015-08-20T17:13:00Z">
        <w:r>
          <w:rPr>
            <w:noProof/>
          </w:rPr>
          <w:drawing>
            <wp:inline distT="0" distB="0" distL="0" distR="0" wp14:anchorId="66DD070D" wp14:editId="342B9145">
              <wp:extent cx="6858000" cy="6372262"/>
              <wp:effectExtent l="0" t="0" r="0" b="9525"/>
              <wp:docPr id="189" name="Picture 189" descr="C:\Users\n0262988\AppData\Local\Microsoft\Windows\Temporary Internet Files\Content.Word\PromotionHome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0262988\AppData\Local\Microsoft\Windows\Temporary Internet Files\Content.Word\PromotionHomeAdmin.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6858000" cy="6372262"/>
                      </a:xfrm>
                      <a:prstGeom prst="rect">
                        <a:avLst/>
                      </a:prstGeom>
                      <a:noFill/>
                      <a:ln>
                        <a:noFill/>
                      </a:ln>
                    </pic:spPr>
                  </pic:pic>
                </a:graphicData>
              </a:graphic>
            </wp:inline>
          </w:drawing>
        </w:r>
      </w:ins>
    </w:p>
    <w:p w14:paraId="1D59FD44" w14:textId="23DAF120" w:rsidR="008C6D65" w:rsidRPr="00A576A4" w:rsidRDefault="00CD5078">
      <w:pPr>
        <w:overflowPunct w:val="0"/>
        <w:autoSpaceDE w:val="0"/>
        <w:autoSpaceDN w:val="0"/>
        <w:spacing w:after="60"/>
        <w:ind w:left="927" w:firstLine="0"/>
        <w:textAlignment w:val="baseline"/>
        <w:rPr>
          <w:ins w:id="54658" w:author="Ramasubramani, Hariharan" w:date="2015-07-27T19:15:00Z"/>
          <w:rFonts w:cstheme="minorHAnsi"/>
          <w:color w:val="000000" w:themeColor="text1"/>
          <w:rPrChange w:id="54659" w:author="Ramasubramani, Hariharan" w:date="2015-07-27T21:11:00Z">
            <w:rPr>
              <w:ins w:id="54660" w:author="Ramasubramani, Hariharan" w:date="2015-07-27T19:15:00Z"/>
            </w:rPr>
          </w:rPrChange>
        </w:rPr>
        <w:pPrChange w:id="54661" w:author="Ramasubramani, Hariharan" w:date="2015-07-27T21:11:00Z">
          <w:pPr/>
        </w:pPrChange>
      </w:pPr>
      <w:ins w:id="54662" w:author="Ramasubramani, Hariharan" w:date="2015-07-27T21:25:00Z">
        <w:r>
          <w:rPr>
            <w:rFonts w:cstheme="minorHAnsi"/>
            <w:color w:val="000000" w:themeColor="text1"/>
          </w:rPr>
          <w:t xml:space="preserve">                </w:t>
        </w:r>
      </w:ins>
      <w:ins w:id="54663" w:author="Ramasubramani, Hariharan" w:date="2015-08-04T13:48:00Z">
        <w:r w:rsidR="004656D1">
          <w:rPr>
            <w:rFonts w:cstheme="minorHAnsi"/>
            <w:color w:val="000000" w:themeColor="text1"/>
          </w:rPr>
          <w:t xml:space="preserve">    </w:t>
        </w:r>
      </w:ins>
      <w:ins w:id="54664" w:author="Ramasubramani, Hariharan" w:date="2015-07-27T21:25:00Z">
        <w:r>
          <w:rPr>
            <w:rFonts w:cstheme="minorHAnsi"/>
            <w:color w:val="000000" w:themeColor="text1"/>
          </w:rPr>
          <w:t xml:space="preserve">Fig: 6.f Modify Release Group </w:t>
        </w:r>
        <w:proofErr w:type="gramStart"/>
        <w:r>
          <w:rPr>
            <w:rFonts w:cstheme="minorHAnsi"/>
            <w:color w:val="000000" w:themeColor="text1"/>
          </w:rPr>
          <w:t>For</w:t>
        </w:r>
        <w:proofErr w:type="gramEnd"/>
        <w:r>
          <w:rPr>
            <w:rFonts w:cstheme="minorHAnsi"/>
            <w:color w:val="000000" w:themeColor="text1"/>
          </w:rPr>
          <w:t xml:space="preserve"> </w:t>
        </w:r>
      </w:ins>
      <w:ins w:id="54665" w:author="Ramasubramani, Hariharan" w:date="2015-08-03T10:04:00Z">
        <w:r w:rsidR="003E377D">
          <w:rPr>
            <w:rFonts w:cstheme="minorHAnsi"/>
            <w:color w:val="000000" w:themeColor="text1"/>
          </w:rPr>
          <w:t>Release Group Manager</w:t>
        </w:r>
      </w:ins>
      <w:ins w:id="54666" w:author="Ramasubramani, Hariharan" w:date="2015-07-27T19:16:00Z">
        <w:r w:rsidR="008C6D65" w:rsidRPr="00A576A4">
          <w:rPr>
            <w:rFonts w:cstheme="minorHAnsi"/>
            <w:color w:val="000000" w:themeColor="text1"/>
            <w:rPrChange w:id="54667" w:author="Ramasubramani, Hariharan" w:date="2015-07-27T21:11:00Z">
              <w:rPr/>
            </w:rPrChange>
          </w:rPr>
          <w:br/>
        </w:r>
      </w:ins>
    </w:p>
    <w:p w14:paraId="1C2CF4EF" w14:textId="34905D10" w:rsidR="005A5C7A" w:rsidRDefault="005A5C7A">
      <w:pPr>
        <w:pStyle w:val="ListParagraph"/>
        <w:numPr>
          <w:ilvl w:val="2"/>
          <w:numId w:val="140"/>
        </w:numPr>
        <w:overflowPunct w:val="0"/>
        <w:autoSpaceDE w:val="0"/>
        <w:autoSpaceDN w:val="0"/>
        <w:spacing w:after="60"/>
        <w:textAlignment w:val="baseline"/>
        <w:rPr>
          <w:ins w:id="54668" w:author="Ramasubramani, Hariharan" w:date="2015-07-27T21:07:00Z"/>
          <w:rFonts w:cstheme="minorHAnsi"/>
          <w:color w:val="000000" w:themeColor="text1"/>
        </w:rPr>
        <w:pPrChange w:id="54669" w:author="Ramasubramani, Hariharan" w:date="2015-07-27T19:14:00Z">
          <w:pPr/>
        </w:pPrChange>
      </w:pPr>
      <w:ins w:id="54670" w:author="Ramasubramani, Hariharan" w:date="2015-07-27T21:07:00Z">
        <w:r>
          <w:rPr>
            <w:rFonts w:cstheme="minorHAnsi"/>
            <w:color w:val="000000" w:themeColor="text1"/>
          </w:rPr>
          <w:t xml:space="preserve">Edit Release Group For </w:t>
        </w:r>
      </w:ins>
      <w:ins w:id="54671" w:author="Ramasubramani, Hariharan" w:date="2015-08-03T10:03:00Z">
        <w:r w:rsidR="003E377D">
          <w:rPr>
            <w:rFonts w:cstheme="minorHAnsi"/>
            <w:color w:val="000000" w:themeColor="text1"/>
          </w:rPr>
          <w:t>Release Group Manager</w:t>
        </w:r>
      </w:ins>
    </w:p>
    <w:p w14:paraId="50DD3A7F" w14:textId="0D9E0B75" w:rsidR="003A265C" w:rsidRDefault="00A1705A">
      <w:pPr>
        <w:pStyle w:val="ListParagraph"/>
        <w:numPr>
          <w:ilvl w:val="3"/>
          <w:numId w:val="140"/>
        </w:numPr>
        <w:overflowPunct w:val="0"/>
        <w:autoSpaceDE w:val="0"/>
        <w:autoSpaceDN w:val="0"/>
        <w:spacing w:after="60"/>
        <w:textAlignment w:val="baseline"/>
        <w:rPr>
          <w:ins w:id="54672" w:author="Ramasubramani, Hariharan" w:date="2015-08-20T16:22:00Z"/>
          <w:rFonts w:cstheme="minorHAnsi"/>
          <w:color w:val="000000" w:themeColor="text1"/>
        </w:rPr>
        <w:pPrChange w:id="54673" w:author="Ramasubramani, Hariharan" w:date="2015-07-27T21:08:00Z">
          <w:pPr/>
        </w:pPrChange>
      </w:pPr>
      <w:ins w:id="54674" w:author="Ramasubramani, Hariharan" w:date="2015-08-20T17:14:00Z">
        <w:r>
          <w:rPr>
            <w:rFonts w:cstheme="minorHAnsi"/>
            <w:color w:val="000000" w:themeColor="text1"/>
          </w:rPr>
          <w:t xml:space="preserve">User shall get this screen by </w:t>
        </w:r>
      </w:ins>
      <w:ins w:id="54675" w:author="Ramasubramani, Hariharan" w:date="2015-08-20T16:22:00Z">
        <w:r w:rsidR="003A265C" w:rsidRPr="003A265C">
          <w:rPr>
            <w:rFonts w:cstheme="minorHAnsi"/>
            <w:color w:val="000000" w:themeColor="text1"/>
          </w:rPr>
          <w:t xml:space="preserve">Clicking on Edit Button from Modify Release Group </w:t>
        </w:r>
        <w:proofErr w:type="gramStart"/>
        <w:r w:rsidR="003A265C" w:rsidRPr="003A265C">
          <w:rPr>
            <w:rFonts w:cstheme="minorHAnsi"/>
            <w:color w:val="000000" w:themeColor="text1"/>
          </w:rPr>
          <w:t>For</w:t>
        </w:r>
        <w:proofErr w:type="gramEnd"/>
        <w:r w:rsidR="003A265C" w:rsidRPr="003A265C">
          <w:rPr>
            <w:rFonts w:cstheme="minorHAnsi"/>
            <w:color w:val="000000" w:themeColor="text1"/>
          </w:rPr>
          <w:t xml:space="preserve"> Release Manager (6.2.4).</w:t>
        </w:r>
      </w:ins>
    </w:p>
    <w:p w14:paraId="4601427E" w14:textId="6B63E996" w:rsidR="005A5C7A" w:rsidRDefault="005A5C7A">
      <w:pPr>
        <w:pStyle w:val="ListParagraph"/>
        <w:numPr>
          <w:ilvl w:val="3"/>
          <w:numId w:val="140"/>
        </w:numPr>
        <w:overflowPunct w:val="0"/>
        <w:autoSpaceDE w:val="0"/>
        <w:autoSpaceDN w:val="0"/>
        <w:spacing w:after="60"/>
        <w:textAlignment w:val="baseline"/>
        <w:rPr>
          <w:ins w:id="54676" w:author="Ramasubramani, Hariharan" w:date="2015-07-27T21:08:00Z"/>
          <w:rFonts w:cstheme="minorHAnsi"/>
          <w:color w:val="000000" w:themeColor="text1"/>
        </w:rPr>
        <w:pPrChange w:id="54677" w:author="Ramasubramani, Hariharan" w:date="2015-07-27T21:08:00Z">
          <w:pPr/>
        </w:pPrChange>
      </w:pPr>
      <w:ins w:id="54678" w:author="Ramasubramani, Hariharan" w:date="2015-07-27T21:08:00Z">
        <w:r>
          <w:rPr>
            <w:rFonts w:cstheme="minorHAnsi"/>
            <w:color w:val="000000" w:themeColor="text1"/>
          </w:rPr>
          <w:t>User shall change the Environment drop down value and</w:t>
        </w:r>
      </w:ins>
      <w:ins w:id="54679" w:author="Ramasubramani, Hariharan" w:date="2015-07-27T21:15:00Z">
        <w:r w:rsidR="00211B8B">
          <w:rPr>
            <w:rFonts w:cstheme="minorHAnsi"/>
            <w:color w:val="000000" w:themeColor="text1"/>
          </w:rPr>
          <w:t xml:space="preserve"> </w:t>
        </w:r>
      </w:ins>
      <w:ins w:id="54680" w:author="Ramasubramani, Hariharan" w:date="2015-08-20T17:15:00Z">
        <w:r w:rsidR="00A1705A">
          <w:rPr>
            <w:rFonts w:cstheme="minorHAnsi"/>
            <w:color w:val="000000" w:themeColor="text1"/>
          </w:rPr>
          <w:t xml:space="preserve">Click on Promote button to </w:t>
        </w:r>
      </w:ins>
      <w:ins w:id="54681" w:author="Ramasubramani, Hariharan" w:date="2015-07-27T21:08:00Z">
        <w:r>
          <w:rPr>
            <w:rFonts w:cstheme="minorHAnsi"/>
            <w:color w:val="000000" w:themeColor="text1"/>
          </w:rPr>
          <w:t>promote</w:t>
        </w:r>
      </w:ins>
      <w:ins w:id="54682" w:author="Ramasubramani, Hariharan" w:date="2015-08-20T17:17:00Z">
        <w:r w:rsidR="00A1705A">
          <w:rPr>
            <w:rFonts w:cstheme="minorHAnsi"/>
            <w:color w:val="000000" w:themeColor="text1"/>
          </w:rPr>
          <w:t xml:space="preserve"> </w:t>
        </w:r>
      </w:ins>
      <w:ins w:id="54683" w:author="Ramasubramani, Hariharan" w:date="2015-08-20T17:16:00Z">
        <w:r w:rsidR="00A1705A">
          <w:rPr>
            <w:rFonts w:cstheme="minorHAnsi"/>
            <w:color w:val="000000" w:themeColor="text1"/>
          </w:rPr>
          <w:t>(scheduled)</w:t>
        </w:r>
      </w:ins>
      <w:ins w:id="54684" w:author="Ramasubramani, Hariharan" w:date="2015-07-27T21:08:00Z">
        <w:r>
          <w:rPr>
            <w:rFonts w:cstheme="minorHAnsi"/>
            <w:color w:val="000000" w:themeColor="text1"/>
          </w:rPr>
          <w:t xml:space="preserve"> the Release Group version.</w:t>
        </w:r>
      </w:ins>
      <w:ins w:id="54685" w:author="Ramasubramani, Hariharan" w:date="2015-07-27T21:18:00Z">
        <w:r w:rsidR="00211B8B">
          <w:rPr>
            <w:rFonts w:cstheme="minorHAnsi"/>
            <w:color w:val="000000" w:themeColor="text1"/>
          </w:rPr>
          <w:t xml:space="preserve"> (Fig 6.g)</w:t>
        </w:r>
      </w:ins>
    </w:p>
    <w:p w14:paraId="5EF195C0" w14:textId="45D828CA" w:rsidR="005A5C7A" w:rsidRDefault="00211B8B">
      <w:pPr>
        <w:pStyle w:val="ListParagraph"/>
        <w:numPr>
          <w:ilvl w:val="3"/>
          <w:numId w:val="140"/>
        </w:numPr>
        <w:overflowPunct w:val="0"/>
        <w:autoSpaceDE w:val="0"/>
        <w:autoSpaceDN w:val="0"/>
        <w:spacing w:after="60"/>
        <w:textAlignment w:val="baseline"/>
        <w:rPr>
          <w:ins w:id="54686" w:author="Ramasubramani, Hariharan" w:date="2015-07-27T21:08:00Z"/>
          <w:rFonts w:cstheme="minorHAnsi"/>
          <w:color w:val="000000" w:themeColor="text1"/>
        </w:rPr>
        <w:pPrChange w:id="54687" w:author="Ramasubramani, Hariharan" w:date="2015-07-27T21:08:00Z">
          <w:pPr/>
        </w:pPrChange>
      </w:pPr>
      <w:ins w:id="54688" w:author="Ramasubramani, Hariharan" w:date="2015-07-27T21:15:00Z">
        <w:r>
          <w:rPr>
            <w:rFonts w:cstheme="minorHAnsi"/>
            <w:color w:val="000000" w:themeColor="text1"/>
          </w:rPr>
          <w:t xml:space="preserve">User shall not have </w:t>
        </w:r>
        <w:proofErr w:type="spellStart"/>
        <w:r>
          <w:rPr>
            <w:rFonts w:cstheme="minorHAnsi"/>
            <w:color w:val="000000" w:themeColor="text1"/>
          </w:rPr>
          <w:t>accesss</w:t>
        </w:r>
        <w:proofErr w:type="spellEnd"/>
        <w:r>
          <w:rPr>
            <w:rFonts w:cstheme="minorHAnsi"/>
            <w:color w:val="000000" w:themeColor="text1"/>
          </w:rPr>
          <w:t xml:space="preserve"> to any other buttons/functionalities in this screen.</w:t>
        </w:r>
      </w:ins>
    </w:p>
    <w:p w14:paraId="0A1ECA36" w14:textId="1DF3B10C" w:rsidR="005A5C7A" w:rsidRDefault="005A5C7A">
      <w:pPr>
        <w:pStyle w:val="ListParagraph"/>
        <w:numPr>
          <w:ilvl w:val="3"/>
          <w:numId w:val="140"/>
        </w:numPr>
        <w:overflowPunct w:val="0"/>
        <w:autoSpaceDE w:val="0"/>
        <w:autoSpaceDN w:val="0"/>
        <w:spacing w:after="60"/>
        <w:textAlignment w:val="baseline"/>
        <w:rPr>
          <w:ins w:id="54689" w:author="Ramasubramani, Hariharan" w:date="2015-07-27T21:08:00Z"/>
          <w:rFonts w:cstheme="minorHAnsi"/>
          <w:color w:val="000000" w:themeColor="text1"/>
        </w:rPr>
        <w:pPrChange w:id="54690" w:author="Ramasubramani, Hariharan" w:date="2015-07-27T21:08:00Z">
          <w:pPr/>
        </w:pPrChange>
      </w:pPr>
      <w:proofErr w:type="spellStart"/>
      <w:ins w:id="54691" w:author="Ramasubramani, Hariharan" w:date="2015-07-27T21:08:00Z">
        <w:r>
          <w:rPr>
            <w:rFonts w:cstheme="minorHAnsi"/>
            <w:color w:val="000000" w:themeColor="text1"/>
          </w:rPr>
          <w:t>Informatica</w:t>
        </w:r>
      </w:ins>
      <w:proofErr w:type="spellEnd"/>
      <w:ins w:id="54692" w:author="Ramasubramani, Hariharan" w:date="2015-08-03T16:14:00Z">
        <w:r w:rsidR="00017B26">
          <w:rPr>
            <w:rFonts w:cstheme="minorHAnsi"/>
            <w:color w:val="000000" w:themeColor="text1"/>
          </w:rPr>
          <w:t xml:space="preserve"> job</w:t>
        </w:r>
      </w:ins>
      <w:ins w:id="54693" w:author="Ramasubramani, Hariharan" w:date="2015-07-27T21:08:00Z">
        <w:r>
          <w:rPr>
            <w:rFonts w:cstheme="minorHAnsi"/>
            <w:color w:val="000000" w:themeColor="text1"/>
          </w:rPr>
          <w:t xml:space="preserve"> shall generate file and install in to an environment when the release group environment is not </w:t>
        </w:r>
      </w:ins>
      <w:ins w:id="54694" w:author="Ramasubramani, Hariharan" w:date="2015-07-27T21:17:00Z">
        <w:r w:rsidR="00211B8B">
          <w:rPr>
            <w:rFonts w:cstheme="minorHAnsi"/>
            <w:color w:val="000000" w:themeColor="text1"/>
          </w:rPr>
          <w:t>empty</w:t>
        </w:r>
      </w:ins>
      <w:ins w:id="54695" w:author="Ramasubramani, Hariharan" w:date="2015-07-27T21:08:00Z">
        <w:r>
          <w:rPr>
            <w:rFonts w:cstheme="minorHAnsi"/>
            <w:color w:val="000000" w:themeColor="text1"/>
          </w:rPr>
          <w:t xml:space="preserve"> and status is scheduled. </w:t>
        </w:r>
      </w:ins>
    </w:p>
    <w:p w14:paraId="3BA345D4" w14:textId="2FFC8DC3" w:rsidR="00B660B1" w:rsidRDefault="005A5C7A">
      <w:pPr>
        <w:pStyle w:val="ListParagraph"/>
        <w:numPr>
          <w:ilvl w:val="3"/>
          <w:numId w:val="140"/>
        </w:numPr>
        <w:overflowPunct w:val="0"/>
        <w:autoSpaceDE w:val="0"/>
        <w:autoSpaceDN w:val="0"/>
        <w:spacing w:after="60"/>
        <w:textAlignment w:val="baseline"/>
        <w:rPr>
          <w:ins w:id="54696" w:author="Ramasubramani, Hariharan" w:date="2015-07-27T21:14:00Z"/>
          <w:rFonts w:cstheme="minorHAnsi"/>
          <w:color w:val="000000" w:themeColor="text1"/>
        </w:rPr>
        <w:pPrChange w:id="54697" w:author="Ramasubramani, Hariharan" w:date="2015-07-27T21:08:00Z">
          <w:pPr/>
        </w:pPrChange>
      </w:pPr>
      <w:ins w:id="54698" w:author="Ramasubramani, Hariharan" w:date="2015-07-27T21:10:00Z">
        <w:r>
          <w:rPr>
            <w:rFonts w:cstheme="minorHAnsi"/>
            <w:color w:val="000000" w:themeColor="text1"/>
          </w:rPr>
          <w:t xml:space="preserve">User shall change the environment drop down and promote for each environment. </w:t>
        </w:r>
      </w:ins>
      <w:ins w:id="54699" w:author="Ramasubramani, Hariharan" w:date="2015-07-27T19:07:00Z">
        <w:r w:rsidR="0005592A" w:rsidRPr="0005592A">
          <w:rPr>
            <w:rFonts w:cstheme="minorHAnsi"/>
            <w:color w:val="000000" w:themeColor="text1"/>
          </w:rPr>
          <w:t xml:space="preserve"> </w:t>
        </w:r>
      </w:ins>
    </w:p>
    <w:p w14:paraId="60DCBF62" w14:textId="77777777" w:rsidR="00211B8B" w:rsidRDefault="00211B8B">
      <w:pPr>
        <w:pStyle w:val="ListParagraph"/>
        <w:overflowPunct w:val="0"/>
        <w:autoSpaceDE w:val="0"/>
        <w:autoSpaceDN w:val="0"/>
        <w:spacing w:after="60"/>
        <w:ind w:left="435" w:firstLine="0"/>
        <w:textAlignment w:val="baseline"/>
        <w:rPr>
          <w:ins w:id="54700" w:author="Ramasubramani, Hariharan" w:date="2015-07-27T21:14:00Z"/>
          <w:rFonts w:cstheme="minorHAnsi"/>
          <w:color w:val="000000" w:themeColor="text1"/>
        </w:rPr>
        <w:pPrChange w:id="54701" w:author="Ramasubramani, Hariharan" w:date="2015-07-27T21:14:00Z">
          <w:pPr/>
        </w:pPrChange>
      </w:pPr>
    </w:p>
    <w:p w14:paraId="613F2CFF" w14:textId="07507369" w:rsidR="00CC5742" w:rsidRPr="00CB367C" w:rsidRDefault="00856F38">
      <w:pPr>
        <w:pStyle w:val="ListParagraph"/>
        <w:overflowPunct w:val="0"/>
        <w:autoSpaceDE w:val="0"/>
        <w:autoSpaceDN w:val="0"/>
        <w:spacing w:after="60"/>
        <w:ind w:left="435" w:firstLine="0"/>
        <w:textAlignment w:val="baseline"/>
        <w:rPr>
          <w:ins w:id="54702" w:author="Ramasubramani, Hariharan" w:date="2015-07-22T18:21:00Z"/>
          <w:rFonts w:cstheme="minorHAnsi"/>
          <w:color w:val="000000" w:themeColor="text1"/>
        </w:rPr>
        <w:pPrChange w:id="54703" w:author="Ramasubramani, Hariharan" w:date="2015-08-20T17:16:00Z">
          <w:pPr/>
        </w:pPrChange>
      </w:pPr>
      <w:ins w:id="54704" w:author="Ramasubramani, Hariharan" w:date="2015-08-20T11:31:00Z">
        <w:r>
          <w:rPr>
            <w:noProof/>
          </w:rPr>
          <w:drawing>
            <wp:inline distT="0" distB="0" distL="0" distR="0" wp14:anchorId="244EAFEE" wp14:editId="5E7E04AE">
              <wp:extent cx="6858000" cy="6119137"/>
              <wp:effectExtent l="0" t="0" r="0" b="0"/>
              <wp:docPr id="182" name="Picture 182" descr="C:\Users\n0262988\AppData\Local\Microsoft\Windows\Temporary Internet Files\Content.Word\EditRG4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n0262988\AppData\Local\Microsoft\Windows\Temporary Internet Files\Content.Word\EditRG4Admin.pn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6858000" cy="6119137"/>
                      </a:xfrm>
                      <a:prstGeom prst="rect">
                        <a:avLst/>
                      </a:prstGeom>
                      <a:noFill/>
                      <a:ln>
                        <a:noFill/>
                      </a:ln>
                    </pic:spPr>
                  </pic:pic>
                </a:graphicData>
              </a:graphic>
            </wp:inline>
          </w:drawing>
        </w:r>
      </w:ins>
      <w:ins w:id="54705" w:author="Ramasubramani, Hariharan" w:date="2015-07-27T21:18:00Z">
        <w:r w:rsidR="00211B8B">
          <w:rPr>
            <w:rFonts w:cstheme="minorHAnsi"/>
            <w:color w:val="000000" w:themeColor="text1"/>
          </w:rPr>
          <w:br/>
        </w:r>
      </w:ins>
      <w:ins w:id="54706" w:author="Ramasubramani, Hariharan" w:date="2015-07-27T21:19:00Z">
        <w:r w:rsidR="00211B8B">
          <w:rPr>
            <w:rFonts w:cstheme="minorHAnsi"/>
            <w:color w:val="000000" w:themeColor="text1"/>
          </w:rPr>
          <w:t xml:space="preserve">                                 </w:t>
        </w:r>
      </w:ins>
      <w:ins w:id="54707" w:author="Ramasubramani, Hariharan" w:date="2015-07-27T21:18:00Z">
        <w:r w:rsidR="00211B8B">
          <w:rPr>
            <w:rFonts w:cstheme="minorHAnsi"/>
            <w:color w:val="000000" w:themeColor="text1"/>
          </w:rPr>
          <w:t xml:space="preserve">Fig: 6.g Edit </w:t>
        </w:r>
      </w:ins>
      <w:ins w:id="54708" w:author="Ramasubramani, Hariharan" w:date="2015-07-27T21:19:00Z">
        <w:r w:rsidR="00211B8B">
          <w:rPr>
            <w:rFonts w:cstheme="minorHAnsi"/>
            <w:color w:val="000000" w:themeColor="text1"/>
          </w:rPr>
          <w:t xml:space="preserve">Release Group for </w:t>
        </w:r>
      </w:ins>
      <w:ins w:id="54709" w:author="Ramasubramani, Hariharan" w:date="2015-08-03T10:03:00Z">
        <w:r w:rsidR="003E377D">
          <w:rPr>
            <w:rFonts w:cstheme="minorHAnsi"/>
            <w:color w:val="000000" w:themeColor="text1"/>
          </w:rPr>
          <w:t>Release Group Manager</w:t>
        </w:r>
      </w:ins>
      <w:ins w:id="54710" w:author="Ramasubramani, Hariharan" w:date="2015-07-22T18:21:00Z">
        <w:r w:rsidR="00CC5742" w:rsidRPr="0005592A">
          <w:rPr>
            <w:rFonts w:cstheme="minorHAnsi"/>
            <w:color w:val="000000" w:themeColor="text1"/>
            <w:szCs w:val="24"/>
          </w:rPr>
          <w:br w:type="page"/>
        </w:r>
      </w:ins>
    </w:p>
    <w:p w14:paraId="76DB491C" w14:textId="77777777" w:rsidR="00CC5742" w:rsidRDefault="00CC5742">
      <w:pPr>
        <w:pStyle w:val="Heading1"/>
        <w:keepNext/>
        <w:numPr>
          <w:ilvl w:val="0"/>
          <w:numId w:val="132"/>
        </w:numPr>
        <w:pBdr>
          <w:bottom w:val="none" w:sz="0" w:space="0" w:color="auto"/>
        </w:pBdr>
        <w:shd w:val="pct12" w:color="auto" w:fill="auto"/>
        <w:overflowPunct w:val="0"/>
        <w:autoSpaceDE w:val="0"/>
        <w:autoSpaceDN w:val="0"/>
        <w:adjustRightInd w:val="0"/>
        <w:spacing w:before="240" w:after="60"/>
        <w:textAlignment w:val="baseline"/>
        <w:rPr>
          <w:ins w:id="54711" w:author="Ramasubramani, Hariharan" w:date="2015-07-22T18:21:00Z"/>
          <w:rFonts w:cstheme="minorHAnsi"/>
          <w:color w:val="000000" w:themeColor="text1"/>
          <w:kern w:val="32"/>
        </w:rPr>
        <w:pPrChange w:id="54712" w:author="Ramasubramani, Hariharan" w:date="2015-07-22T18:21:00Z">
          <w:pPr>
            <w:pStyle w:val="Heading1"/>
            <w:keepNext/>
            <w:numPr>
              <w:numId w:val="75"/>
            </w:numPr>
            <w:pBdr>
              <w:bottom w:val="none" w:sz="0" w:space="0" w:color="auto"/>
            </w:pBdr>
            <w:shd w:val="pct12" w:color="auto" w:fill="auto"/>
            <w:tabs>
              <w:tab w:val="num" w:pos="432"/>
            </w:tabs>
            <w:overflowPunct w:val="0"/>
            <w:autoSpaceDE w:val="0"/>
            <w:autoSpaceDN w:val="0"/>
            <w:adjustRightInd w:val="0"/>
            <w:spacing w:before="240" w:after="60"/>
            <w:ind w:left="360" w:hanging="360"/>
            <w:textAlignment w:val="baseline"/>
          </w:pPr>
        </w:pPrChange>
      </w:pPr>
      <w:bookmarkStart w:id="54713" w:name="_Toc427858191"/>
      <w:ins w:id="54714" w:author="Ramasubramani, Hariharan" w:date="2015-07-22T18:21:00Z">
        <w:r>
          <w:rPr>
            <w:rFonts w:cstheme="minorHAnsi"/>
            <w:color w:val="000000" w:themeColor="text1"/>
            <w:kern w:val="32"/>
          </w:rPr>
          <w:t>Appendix</w:t>
        </w:r>
        <w:bookmarkEnd w:id="54713"/>
      </w:ins>
    </w:p>
    <w:p w14:paraId="34F1F30E" w14:textId="77777777" w:rsidR="005F4718" w:rsidRPr="00334BBE" w:rsidDel="00334BBE" w:rsidRDefault="005F4718">
      <w:pPr>
        <w:pStyle w:val="Heading1"/>
        <w:keepNext/>
        <w:numPr>
          <w:ilvl w:val="0"/>
          <w:numId w:val="75"/>
        </w:numPr>
        <w:pBdr>
          <w:bottom w:val="none" w:sz="0" w:space="0" w:color="auto"/>
        </w:pBdr>
        <w:shd w:val="pct12" w:color="auto" w:fill="auto"/>
        <w:overflowPunct w:val="0"/>
        <w:autoSpaceDE w:val="0"/>
        <w:autoSpaceDN w:val="0"/>
        <w:adjustRightInd w:val="0"/>
        <w:spacing w:before="240" w:after="60"/>
        <w:textAlignment w:val="baseline"/>
        <w:rPr>
          <w:del w:id="54715" w:author="Ramasubramani, Hariharan" w:date="2015-07-21T10:51:00Z"/>
          <w:rFonts w:cstheme="minorHAnsi"/>
          <w:b w:val="0"/>
          <w:bCs w:val="0"/>
          <w:color w:val="000000" w:themeColor="text1"/>
          <w:rPrChange w:id="54716" w:author="Ramasubramani, Hariharan" w:date="2015-07-21T10:52:00Z">
            <w:rPr>
              <w:del w:id="54717" w:author="Ramasubramani, Hariharan" w:date="2015-07-21T10:51:00Z"/>
              <w:rFonts w:cstheme="minorHAnsi"/>
              <w:b/>
              <w:bCs/>
              <w:color w:val="000000" w:themeColor="text1"/>
              <w:kern w:val="32"/>
              <w:szCs w:val="24"/>
            </w:rPr>
          </w:rPrChange>
        </w:rPr>
        <w:pPrChange w:id="54718" w:author="Ramasubramani, Hariharan" w:date="2015-07-21T10:53:00Z">
          <w:pPr>
            <w:ind w:firstLine="0"/>
          </w:pPr>
        </w:pPrChange>
      </w:pPr>
    </w:p>
    <w:p w14:paraId="3CE9580F" w14:textId="171623E9" w:rsidR="005F4718" w:rsidRPr="00C106B9" w:rsidDel="00334BBE" w:rsidRDefault="005F4718" w:rsidP="00524BF5">
      <w:pPr>
        <w:pStyle w:val="Heading1"/>
        <w:keepNext/>
        <w:numPr>
          <w:ilvl w:val="0"/>
          <w:numId w:val="22"/>
        </w:numPr>
        <w:pBdr>
          <w:bottom w:val="none" w:sz="0" w:space="0" w:color="auto"/>
        </w:pBdr>
        <w:shd w:val="pct12" w:color="auto" w:fill="auto"/>
        <w:overflowPunct w:val="0"/>
        <w:autoSpaceDE w:val="0"/>
        <w:autoSpaceDN w:val="0"/>
        <w:adjustRightInd w:val="0"/>
        <w:spacing w:before="240" w:after="60"/>
        <w:ind w:firstLine="0"/>
        <w:textAlignment w:val="baseline"/>
        <w:rPr>
          <w:del w:id="54719" w:author="Ramasubramani, Hariharan" w:date="2015-07-21T10:51:00Z"/>
          <w:rFonts w:asciiTheme="minorHAnsi" w:hAnsiTheme="minorHAnsi" w:cstheme="minorHAnsi"/>
          <w:color w:val="000000" w:themeColor="text1"/>
        </w:rPr>
      </w:pPr>
      <w:bookmarkStart w:id="54720" w:name="_Toc380218972"/>
      <w:del w:id="54721" w:author="Ramasubramani, Hariharan" w:date="2015-07-21T10:51:00Z">
        <w:r w:rsidDel="00334BBE">
          <w:rPr>
            <w:rFonts w:asciiTheme="minorHAnsi" w:hAnsiTheme="minorHAnsi" w:cstheme="minorHAnsi"/>
            <w:color w:val="000000" w:themeColor="text1"/>
          </w:rPr>
          <w:delText>Record Indexing Code (RIC) CR 192</w:delText>
        </w:r>
        <w:bookmarkEnd w:id="54720"/>
      </w:del>
    </w:p>
    <w:p w14:paraId="5EE40DB1" w14:textId="1155F1A6" w:rsidR="005F4718" w:rsidDel="00334BBE" w:rsidRDefault="005F4718" w:rsidP="00524BF5">
      <w:pPr>
        <w:pStyle w:val="ListParagraph"/>
        <w:numPr>
          <w:ilvl w:val="1"/>
          <w:numId w:val="22"/>
        </w:numPr>
        <w:overflowPunct w:val="0"/>
        <w:autoSpaceDE w:val="0"/>
        <w:autoSpaceDN w:val="0"/>
        <w:spacing w:after="60"/>
        <w:ind w:firstLine="0"/>
        <w:textAlignment w:val="baseline"/>
        <w:rPr>
          <w:del w:id="54722" w:author="Ramasubramani, Hariharan" w:date="2015-07-21T10:51:00Z"/>
          <w:rFonts w:cstheme="minorHAnsi"/>
          <w:color w:val="000000" w:themeColor="text1"/>
        </w:rPr>
      </w:pPr>
      <w:del w:id="54723" w:author="Ramasubramani, Hariharan" w:date="2015-07-21T10:51:00Z">
        <w:r w:rsidDel="00334BBE">
          <w:rPr>
            <w:rFonts w:cstheme="minorHAnsi"/>
            <w:color w:val="000000" w:themeColor="text1"/>
          </w:rPr>
          <w:delText>The RIC will be systematically generated for all forms and records created in FRMS.</w:delText>
        </w:r>
      </w:del>
    </w:p>
    <w:p w14:paraId="6DEE1BC3" w14:textId="6B3DFC7D" w:rsidR="005F4718" w:rsidDel="00334BBE" w:rsidRDefault="005F4718" w:rsidP="00524BF5">
      <w:pPr>
        <w:pStyle w:val="ListParagraph"/>
        <w:numPr>
          <w:ilvl w:val="2"/>
          <w:numId w:val="22"/>
        </w:numPr>
        <w:overflowPunct w:val="0"/>
        <w:autoSpaceDE w:val="0"/>
        <w:autoSpaceDN w:val="0"/>
        <w:spacing w:after="60"/>
        <w:ind w:firstLine="0"/>
        <w:textAlignment w:val="baseline"/>
        <w:rPr>
          <w:del w:id="54724" w:author="Ramasubramani, Hariharan" w:date="2015-07-21T10:51:00Z"/>
          <w:rFonts w:cstheme="minorHAnsi"/>
          <w:color w:val="000000" w:themeColor="text1"/>
        </w:rPr>
      </w:pPr>
      <w:del w:id="54725" w:author="Ramasubramani, Hariharan" w:date="2015-07-21T10:51:00Z">
        <w:r w:rsidDel="00334BBE">
          <w:rPr>
            <w:rFonts w:cstheme="minorHAnsi"/>
            <w:color w:val="000000" w:themeColor="text1"/>
          </w:rPr>
          <w:delText>For Forms, a unique RIC will be assigned to every form that has a unique combination of form # and the Rev Date, if the Rev Date is available. ( CR 409)</w:delText>
        </w:r>
      </w:del>
    </w:p>
    <w:p w14:paraId="62ABE739" w14:textId="440C3435" w:rsidR="005F4718" w:rsidDel="00334BBE" w:rsidRDefault="005F4718" w:rsidP="00524BF5">
      <w:pPr>
        <w:pStyle w:val="ListParagraph"/>
        <w:numPr>
          <w:ilvl w:val="2"/>
          <w:numId w:val="22"/>
        </w:numPr>
        <w:overflowPunct w:val="0"/>
        <w:autoSpaceDE w:val="0"/>
        <w:autoSpaceDN w:val="0"/>
        <w:spacing w:after="60"/>
        <w:ind w:firstLine="0"/>
        <w:textAlignment w:val="baseline"/>
        <w:rPr>
          <w:del w:id="54726" w:author="Ramasubramani, Hariharan" w:date="2015-07-21T10:51:00Z"/>
          <w:rFonts w:cstheme="minorHAnsi"/>
          <w:color w:val="000000" w:themeColor="text1"/>
        </w:rPr>
      </w:pPr>
      <w:del w:id="54727" w:author="Ramasubramani, Hariharan" w:date="2015-07-21T10:51:00Z">
        <w:r w:rsidDel="00334BBE">
          <w:rPr>
            <w:rFonts w:cstheme="minorHAnsi"/>
            <w:color w:val="000000" w:themeColor="text1"/>
          </w:rPr>
          <w:delText>For Records, a unique RIC will be assigned to every unique record with a unique Record #. (CR 192) (CR 409)</w:delText>
        </w:r>
      </w:del>
    </w:p>
    <w:p w14:paraId="77D25862" w14:textId="423D8E76" w:rsidR="005F4718" w:rsidDel="00334BBE" w:rsidRDefault="005F4718" w:rsidP="00524BF5">
      <w:pPr>
        <w:pStyle w:val="ListParagraph"/>
        <w:numPr>
          <w:ilvl w:val="2"/>
          <w:numId w:val="22"/>
        </w:numPr>
        <w:overflowPunct w:val="0"/>
        <w:autoSpaceDE w:val="0"/>
        <w:autoSpaceDN w:val="0"/>
        <w:spacing w:after="60"/>
        <w:ind w:firstLine="0"/>
        <w:textAlignment w:val="baseline"/>
        <w:rPr>
          <w:del w:id="54728" w:author="Ramasubramani, Hariharan" w:date="2015-07-21T10:51:00Z"/>
          <w:rFonts w:cstheme="minorHAnsi"/>
          <w:color w:val="000000" w:themeColor="text1"/>
        </w:rPr>
      </w:pPr>
      <w:del w:id="54729" w:author="Ramasubramani, Hariharan" w:date="2015-07-21T10:51:00Z">
        <w:r w:rsidDel="00334BBE">
          <w:rPr>
            <w:rFonts w:cstheme="minorHAnsi"/>
            <w:color w:val="000000" w:themeColor="text1"/>
          </w:rPr>
          <w:delText>A unique RIC will be assigned to every package (CR 409)</w:delText>
        </w:r>
      </w:del>
    </w:p>
    <w:p w14:paraId="5B95B045" w14:textId="4E8F2526" w:rsidR="005F4718" w:rsidDel="00334BBE" w:rsidRDefault="005F4718" w:rsidP="00524BF5">
      <w:pPr>
        <w:pStyle w:val="ListParagraph"/>
        <w:numPr>
          <w:ilvl w:val="1"/>
          <w:numId w:val="22"/>
        </w:numPr>
        <w:overflowPunct w:val="0"/>
        <w:autoSpaceDE w:val="0"/>
        <w:autoSpaceDN w:val="0"/>
        <w:spacing w:after="60"/>
        <w:ind w:firstLine="0"/>
        <w:textAlignment w:val="baseline"/>
        <w:rPr>
          <w:del w:id="54730" w:author="Ramasubramani, Hariharan" w:date="2015-07-21T10:51:00Z"/>
          <w:rFonts w:cstheme="minorHAnsi"/>
          <w:color w:val="000000" w:themeColor="text1"/>
        </w:rPr>
      </w:pPr>
      <w:del w:id="54731" w:author="Ramasubramani, Hariharan" w:date="2015-07-21T10:51:00Z">
        <w:r w:rsidDel="00334BBE">
          <w:rPr>
            <w:rFonts w:cstheme="minorHAnsi"/>
            <w:color w:val="000000" w:themeColor="text1"/>
          </w:rPr>
          <w:delText>The RIC will be a unique number, up to a max of 10 digits, for each form or record entered in FRMS.</w:delText>
        </w:r>
      </w:del>
    </w:p>
    <w:p w14:paraId="18982CE6" w14:textId="64910C4D" w:rsidR="005F4718" w:rsidDel="00334BBE" w:rsidRDefault="005F4718" w:rsidP="00524BF5">
      <w:pPr>
        <w:pStyle w:val="ListParagraph"/>
        <w:numPr>
          <w:ilvl w:val="1"/>
          <w:numId w:val="22"/>
        </w:numPr>
        <w:overflowPunct w:val="0"/>
        <w:autoSpaceDE w:val="0"/>
        <w:autoSpaceDN w:val="0"/>
        <w:spacing w:after="60"/>
        <w:ind w:firstLine="0"/>
        <w:textAlignment w:val="baseline"/>
        <w:rPr>
          <w:del w:id="54732" w:author="Ramasubramani, Hariharan" w:date="2015-07-21T10:51:00Z"/>
          <w:rFonts w:cstheme="minorHAnsi"/>
          <w:color w:val="000000" w:themeColor="text1"/>
        </w:rPr>
      </w:pPr>
      <w:del w:id="54733" w:author="Ramasubramani, Hariharan" w:date="2015-07-21T10:51:00Z">
        <w:r w:rsidDel="00334BBE">
          <w:rPr>
            <w:rFonts w:cstheme="minorHAnsi"/>
            <w:color w:val="000000" w:themeColor="text1"/>
          </w:rPr>
          <w:delText>The RIC will not be editable by a user in FRMS.</w:delText>
        </w:r>
      </w:del>
    </w:p>
    <w:p w14:paraId="20FF2143" w14:textId="2B91DC96" w:rsidR="005F4718" w:rsidDel="00334BBE" w:rsidRDefault="005F4718" w:rsidP="00524BF5">
      <w:pPr>
        <w:pStyle w:val="ListParagraph"/>
        <w:numPr>
          <w:ilvl w:val="1"/>
          <w:numId w:val="22"/>
        </w:numPr>
        <w:overflowPunct w:val="0"/>
        <w:autoSpaceDE w:val="0"/>
        <w:autoSpaceDN w:val="0"/>
        <w:spacing w:after="60"/>
        <w:ind w:firstLine="0"/>
        <w:textAlignment w:val="baseline"/>
        <w:rPr>
          <w:del w:id="54734" w:author="Ramasubramani, Hariharan" w:date="2015-07-21T10:51:00Z"/>
          <w:rFonts w:cstheme="minorHAnsi"/>
          <w:color w:val="000000" w:themeColor="text1"/>
        </w:rPr>
      </w:pPr>
      <w:del w:id="54735" w:author="Ramasubramani, Hariharan" w:date="2015-07-21T10:51:00Z">
        <w:r w:rsidDel="00334BBE">
          <w:rPr>
            <w:rFonts w:cstheme="minorHAnsi"/>
            <w:color w:val="000000" w:themeColor="text1"/>
          </w:rPr>
          <w:delText>The RIC will be viewable in FRMS.</w:delText>
        </w:r>
      </w:del>
    </w:p>
    <w:p w14:paraId="76ABD988" w14:textId="3BAF8D34" w:rsidR="005F4718" w:rsidDel="00334BBE" w:rsidRDefault="005F4718" w:rsidP="00524BF5">
      <w:pPr>
        <w:pStyle w:val="ListParagraph"/>
        <w:numPr>
          <w:ilvl w:val="1"/>
          <w:numId w:val="22"/>
        </w:numPr>
        <w:overflowPunct w:val="0"/>
        <w:autoSpaceDE w:val="0"/>
        <w:autoSpaceDN w:val="0"/>
        <w:spacing w:after="60"/>
        <w:ind w:firstLine="0"/>
        <w:textAlignment w:val="baseline"/>
        <w:rPr>
          <w:del w:id="54736" w:author="Ramasubramani, Hariharan" w:date="2015-07-21T10:51:00Z"/>
          <w:rFonts w:cstheme="minorHAnsi"/>
          <w:color w:val="000000" w:themeColor="text1"/>
        </w:rPr>
      </w:pPr>
      <w:del w:id="54737" w:author="Ramasubramani, Hariharan" w:date="2015-07-21T10:51:00Z">
        <w:r w:rsidDel="00334BBE">
          <w:rPr>
            <w:rFonts w:cstheme="minorHAnsi"/>
            <w:color w:val="000000" w:themeColor="text1"/>
          </w:rPr>
          <w:delText>The RIC will be passed to any external service that requests forms/records.</w:delText>
        </w:r>
      </w:del>
    </w:p>
    <w:p w14:paraId="39C54093" w14:textId="58C8C886" w:rsidR="005F4718" w:rsidDel="00334BBE" w:rsidRDefault="005F4718" w:rsidP="009C3129">
      <w:pPr>
        <w:pStyle w:val="ListParagraph"/>
        <w:spacing w:after="60"/>
        <w:ind w:left="619" w:firstLine="0"/>
        <w:rPr>
          <w:del w:id="54738" w:author="Ramasubramani, Hariharan" w:date="2015-07-21T10:51:00Z"/>
          <w:rFonts w:cstheme="minorHAnsi"/>
          <w:color w:val="000000" w:themeColor="text1"/>
        </w:rPr>
      </w:pPr>
    </w:p>
    <w:p w14:paraId="5F4B1F24" w14:textId="29C1A535" w:rsidR="005F4718" w:rsidDel="00334BBE" w:rsidRDefault="005F4718" w:rsidP="00524BF5">
      <w:pPr>
        <w:pStyle w:val="ListParagraph"/>
        <w:numPr>
          <w:ilvl w:val="1"/>
          <w:numId w:val="22"/>
        </w:numPr>
        <w:overflowPunct w:val="0"/>
        <w:autoSpaceDE w:val="0"/>
        <w:autoSpaceDN w:val="0"/>
        <w:spacing w:after="60"/>
        <w:ind w:firstLine="0"/>
        <w:textAlignment w:val="baseline"/>
        <w:rPr>
          <w:del w:id="54739" w:author="Ramasubramani, Hariharan" w:date="2015-07-21T10:51:00Z"/>
          <w:rFonts w:cstheme="minorHAnsi"/>
          <w:color w:val="000000" w:themeColor="text1"/>
        </w:rPr>
      </w:pPr>
      <w:del w:id="54740" w:author="Ramasubramani, Hariharan" w:date="2015-07-21T10:51:00Z">
        <w:r w:rsidDel="00334BBE">
          <w:rPr>
            <w:rFonts w:cstheme="minorHAnsi"/>
            <w:color w:val="000000" w:themeColor="text1"/>
          </w:rPr>
          <w:delText>Requirement Removed (CR409)</w:delText>
        </w:r>
      </w:del>
    </w:p>
    <w:p w14:paraId="5FF69CD1" w14:textId="04EBA4A5" w:rsidR="005F4718" w:rsidDel="00334BBE" w:rsidRDefault="005F4718" w:rsidP="00524BF5">
      <w:pPr>
        <w:pStyle w:val="ListParagraph"/>
        <w:numPr>
          <w:ilvl w:val="2"/>
          <w:numId w:val="22"/>
        </w:numPr>
        <w:overflowPunct w:val="0"/>
        <w:autoSpaceDE w:val="0"/>
        <w:autoSpaceDN w:val="0"/>
        <w:spacing w:after="60"/>
        <w:ind w:firstLine="0"/>
        <w:textAlignment w:val="baseline"/>
        <w:rPr>
          <w:del w:id="54741" w:author="Ramasubramani, Hariharan" w:date="2015-07-21T10:51:00Z"/>
          <w:rFonts w:cstheme="minorHAnsi"/>
          <w:color w:val="000000" w:themeColor="text1"/>
        </w:rPr>
      </w:pPr>
      <w:del w:id="54742" w:author="Ramasubramani, Hariharan" w:date="2015-07-21T10:51:00Z">
        <w:r w:rsidDel="00334BBE">
          <w:rPr>
            <w:rFonts w:cstheme="minorHAnsi"/>
            <w:color w:val="000000" w:themeColor="text1"/>
          </w:rPr>
          <w:delText>The RIC should not be viewable to the user in this process (outside of FRMS).</w:delText>
        </w:r>
      </w:del>
    </w:p>
    <w:p w14:paraId="4AE86277" w14:textId="5F17FEDE" w:rsidR="0056077C" w:rsidDel="00334BBE" w:rsidRDefault="0056077C" w:rsidP="0056077C">
      <w:pPr>
        <w:pStyle w:val="ListParagraph"/>
        <w:overflowPunct w:val="0"/>
        <w:autoSpaceDE w:val="0"/>
        <w:autoSpaceDN w:val="0"/>
        <w:spacing w:after="60"/>
        <w:ind w:left="990" w:firstLine="0"/>
        <w:textAlignment w:val="baseline"/>
        <w:rPr>
          <w:del w:id="54743" w:author="Ramasubramani, Hariharan" w:date="2015-07-21T10:51:00Z"/>
          <w:rFonts w:cstheme="minorHAnsi"/>
          <w:color w:val="000000" w:themeColor="text1"/>
        </w:rPr>
      </w:pPr>
    </w:p>
    <w:p w14:paraId="501646F6" w14:textId="7502E981" w:rsidR="0056077C" w:rsidRPr="00CA5C60" w:rsidDel="00334BBE" w:rsidRDefault="0056077C" w:rsidP="0056077C">
      <w:pPr>
        <w:pStyle w:val="BlockComment"/>
        <w:shd w:val="clear" w:color="auto" w:fill="FFFF00"/>
        <w:rPr>
          <w:del w:id="54744" w:author="Ramasubramani, Hariharan" w:date="2015-07-21T10:51:00Z"/>
        </w:rPr>
      </w:pPr>
      <w:del w:id="54745" w:author="Ramasubramani, Hariharan" w:date="2015-07-21T10:51:00Z">
        <w:r w:rsidDel="00334BBE">
          <w:delText>Note: As this is an automated system requirement, there is no user interface component related to this section. RIC does appear on Forms, Records, and Package modify screens, but does not appear on create screens, as it is only assigned after initial creation. This logic will be executed anytime a Form or Record is created or modified. There are also processes outside of FRMS that would require manually assigning a RIC and inserting it to the database to prevent duplication of RICs (as is the case from Packages and Forms or Records not contained inside of FRMS).</w:delText>
        </w:r>
      </w:del>
    </w:p>
    <w:p w14:paraId="12EAD79E" w14:textId="1E279672" w:rsidR="005F4718" w:rsidRPr="00C106B9" w:rsidDel="00334BBE" w:rsidRDefault="005F4718" w:rsidP="00524BF5">
      <w:pPr>
        <w:pStyle w:val="Heading1"/>
        <w:keepNext/>
        <w:numPr>
          <w:ilvl w:val="0"/>
          <w:numId w:val="22"/>
        </w:numPr>
        <w:pBdr>
          <w:bottom w:val="none" w:sz="0" w:space="0" w:color="auto"/>
        </w:pBdr>
        <w:shd w:val="pct12" w:color="auto" w:fill="auto"/>
        <w:overflowPunct w:val="0"/>
        <w:autoSpaceDE w:val="0"/>
        <w:autoSpaceDN w:val="0"/>
        <w:adjustRightInd w:val="0"/>
        <w:spacing w:before="240" w:after="60"/>
        <w:ind w:firstLine="0"/>
        <w:textAlignment w:val="baseline"/>
        <w:rPr>
          <w:del w:id="54746" w:author="Ramasubramani, Hariharan" w:date="2015-07-21T10:51:00Z"/>
          <w:rFonts w:asciiTheme="minorHAnsi" w:hAnsiTheme="minorHAnsi" w:cstheme="minorHAnsi"/>
          <w:color w:val="000000" w:themeColor="text1"/>
        </w:rPr>
      </w:pPr>
      <w:bookmarkStart w:id="54747" w:name="_Toc380218973"/>
      <w:del w:id="54748" w:author="Ramasubramani, Hariharan" w:date="2015-07-21T10:51:00Z">
        <w:r w:rsidRPr="00C106B9" w:rsidDel="00334BBE">
          <w:rPr>
            <w:rFonts w:asciiTheme="minorHAnsi" w:hAnsiTheme="minorHAnsi" w:cstheme="minorHAnsi"/>
            <w:color w:val="000000" w:themeColor="text1"/>
          </w:rPr>
          <w:delText>Appendix</w:delText>
        </w:r>
        <w:bookmarkEnd w:id="54747"/>
        <w:r w:rsidRPr="00C106B9" w:rsidDel="00334BBE">
          <w:rPr>
            <w:rFonts w:asciiTheme="minorHAnsi" w:hAnsiTheme="minorHAnsi" w:cstheme="minorHAnsi"/>
            <w:color w:val="000000" w:themeColor="text1"/>
          </w:rPr>
          <w:delText xml:space="preserve"> </w:delText>
        </w:r>
      </w:del>
    </w:p>
    <w:p w14:paraId="3D3665EB" w14:textId="77777777" w:rsidR="00334BBE" w:rsidRDefault="00334BBE" w:rsidP="009C3129">
      <w:pPr>
        <w:ind w:firstLine="0"/>
        <w:rPr>
          <w:ins w:id="54749" w:author="Ramasubramani, Hariharan" w:date="2015-07-21T10:51:00Z"/>
          <w:rFonts w:cstheme="minorHAnsi"/>
          <w:b/>
          <w:color w:val="000000" w:themeColor="text1"/>
        </w:rPr>
      </w:pPr>
    </w:p>
    <w:p w14:paraId="565E8C22" w14:textId="77777777" w:rsidR="005F4718" w:rsidRPr="00C106B9" w:rsidRDefault="005F4718" w:rsidP="009C3129">
      <w:pPr>
        <w:ind w:firstLine="0"/>
        <w:rPr>
          <w:rFonts w:cstheme="minorHAnsi"/>
          <w:b/>
          <w:color w:val="000000" w:themeColor="text1"/>
        </w:rPr>
      </w:pPr>
      <w:r w:rsidRPr="00C106B9">
        <w:rPr>
          <w:rFonts w:cstheme="minorHAnsi"/>
          <w:b/>
          <w:color w:val="000000" w:themeColor="text1"/>
        </w:rPr>
        <w:t>Appendix A:</w:t>
      </w:r>
    </w:p>
    <w:p w14:paraId="0432D5FD" w14:textId="793D2150" w:rsidR="005F4718" w:rsidDel="00ED0815" w:rsidRDefault="005F4718" w:rsidP="009C3129">
      <w:pPr>
        <w:ind w:firstLine="0"/>
        <w:rPr>
          <w:del w:id="54750" w:author="Ramasubramani, Hariharan" w:date="2015-08-03T15:13:00Z"/>
          <w:rStyle w:val="Hyperlink"/>
          <w:rFonts w:cstheme="minorHAnsi"/>
        </w:rPr>
      </w:pPr>
    </w:p>
    <w:p w14:paraId="2D47F206" w14:textId="3588C6D5" w:rsidR="005F4718" w:rsidRPr="00C106B9" w:rsidRDefault="005F4718" w:rsidP="009C3129">
      <w:pPr>
        <w:ind w:firstLine="0"/>
        <w:rPr>
          <w:rFonts w:cstheme="minorHAnsi"/>
          <w:color w:val="000000" w:themeColor="text1"/>
        </w:rPr>
      </w:pPr>
      <w:r>
        <w:rPr>
          <w:rFonts w:cstheme="minorHAnsi"/>
          <w:color w:val="000000" w:themeColor="text1"/>
        </w:rPr>
        <w:t>Product Master Spreadsheet</w:t>
      </w:r>
      <w:ins w:id="54751" w:author="Ramasubramani, Hariharan" w:date="2015-08-03T15:16:00Z">
        <w:r w:rsidR="00A739EB">
          <w:rPr>
            <w:rFonts w:cstheme="minorHAnsi"/>
            <w:color w:val="000000" w:themeColor="text1"/>
          </w:rPr>
          <w:t>:</w:t>
        </w:r>
      </w:ins>
      <w:r>
        <w:rPr>
          <w:rFonts w:cstheme="minorHAnsi"/>
          <w:color w:val="000000" w:themeColor="text1"/>
        </w:rPr>
        <w:t xml:space="preserve"> </w:t>
      </w:r>
      <w:hyperlink r:id="rId175" w:history="1">
        <w:r w:rsidRPr="00A95583">
          <w:rPr>
            <w:rStyle w:val="Hyperlink"/>
            <w:rFonts w:cstheme="minorHAnsi"/>
          </w:rPr>
          <w:t>http://pmecollaborate.lmig.com/it/ilh/BAPGRM/Data%20Management/Product%20Master%20Hierarchy%20LifeWorks.xlsx</w:t>
        </w:r>
      </w:hyperlink>
      <w:r>
        <w:rPr>
          <w:rFonts w:cstheme="minorHAnsi"/>
          <w:color w:val="000000" w:themeColor="text1"/>
        </w:rPr>
        <w:t xml:space="preserve"> (CR 409)</w:t>
      </w:r>
    </w:p>
    <w:p w14:paraId="3C1CA2FA" w14:textId="77777777" w:rsidR="005F4718" w:rsidRPr="00C106B9" w:rsidRDefault="005F4718" w:rsidP="009C3129">
      <w:pPr>
        <w:ind w:firstLine="0"/>
        <w:rPr>
          <w:rFonts w:cstheme="minorHAnsi"/>
          <w:color w:val="000000" w:themeColor="text1"/>
        </w:rPr>
      </w:pPr>
    </w:p>
    <w:p w14:paraId="31A51FA5" w14:textId="77777777" w:rsidR="005F4718" w:rsidRPr="00C106B9" w:rsidRDefault="005F4718" w:rsidP="009C3129">
      <w:pPr>
        <w:ind w:firstLine="0"/>
        <w:rPr>
          <w:rFonts w:cstheme="minorHAnsi"/>
          <w:b/>
          <w:color w:val="000000" w:themeColor="text1"/>
        </w:rPr>
      </w:pPr>
      <w:r w:rsidRPr="00C106B9">
        <w:rPr>
          <w:rFonts w:cstheme="minorHAnsi"/>
          <w:b/>
          <w:color w:val="000000" w:themeColor="text1"/>
        </w:rPr>
        <w:t>Appendix B:</w:t>
      </w:r>
    </w:p>
    <w:p w14:paraId="26BBDA14" w14:textId="77777777" w:rsidR="005F4718" w:rsidRPr="00C106B9" w:rsidRDefault="005F4718" w:rsidP="009C3129">
      <w:pPr>
        <w:ind w:firstLine="0"/>
        <w:rPr>
          <w:rFonts w:cstheme="minorHAnsi"/>
          <w:color w:val="000000" w:themeColor="text1"/>
        </w:rPr>
      </w:pPr>
      <w:r w:rsidRPr="00C106B9">
        <w:rPr>
          <w:rFonts w:cstheme="minorHAnsi"/>
          <w:color w:val="000000" w:themeColor="text1"/>
        </w:rPr>
        <w:t>Formulator Extract Link:</w:t>
      </w:r>
    </w:p>
    <w:p w14:paraId="0FAA02A4" w14:textId="77777777" w:rsidR="005F4718" w:rsidRDefault="008063AE" w:rsidP="009C3129">
      <w:pPr>
        <w:ind w:firstLine="0"/>
        <w:rPr>
          <w:rFonts w:cstheme="minorHAnsi"/>
          <w:color w:val="000000" w:themeColor="text1"/>
        </w:rPr>
      </w:pPr>
      <w:hyperlink r:id="rId176" w:history="1">
        <w:r w:rsidR="005F4718" w:rsidRPr="00C106B9">
          <w:rPr>
            <w:rStyle w:val="Hyperlink"/>
            <w:rFonts w:cstheme="minorHAnsi"/>
            <w:color w:val="000000" w:themeColor="text1"/>
          </w:rPr>
          <w:t>http://pmecollaborate/it/ilh/BAPGRM/Realease%202/Formulator%20Extract%20of%20Active%20Forms%203-4-2011.xls</w:t>
        </w:r>
      </w:hyperlink>
    </w:p>
    <w:p w14:paraId="08340B19" w14:textId="68D2C785" w:rsidR="005F4718" w:rsidRPr="00C106B9" w:rsidDel="00ED0815" w:rsidRDefault="005F4718" w:rsidP="009C3129">
      <w:pPr>
        <w:ind w:firstLine="0"/>
        <w:rPr>
          <w:del w:id="54752" w:author="Ramasubramani, Hariharan" w:date="2015-08-03T15:12:00Z"/>
          <w:rFonts w:cstheme="minorHAnsi"/>
          <w:color w:val="000000" w:themeColor="text1"/>
        </w:rPr>
      </w:pPr>
    </w:p>
    <w:p w14:paraId="4F9A766D" w14:textId="77777777" w:rsidR="005F4718" w:rsidRPr="00C106B9" w:rsidRDefault="005F4718" w:rsidP="009C3129">
      <w:pPr>
        <w:ind w:firstLine="0"/>
        <w:rPr>
          <w:rFonts w:cstheme="minorHAnsi"/>
          <w:b/>
          <w:color w:val="000000" w:themeColor="text1"/>
        </w:rPr>
      </w:pPr>
    </w:p>
    <w:p w14:paraId="73BE2436" w14:textId="77777777" w:rsidR="005F4718" w:rsidRPr="00C106B9" w:rsidRDefault="005F4718" w:rsidP="009C3129">
      <w:pPr>
        <w:ind w:firstLine="0"/>
        <w:rPr>
          <w:rFonts w:cstheme="minorHAnsi"/>
          <w:b/>
          <w:color w:val="000000" w:themeColor="text1"/>
        </w:rPr>
      </w:pPr>
      <w:r w:rsidRPr="00C106B9">
        <w:rPr>
          <w:rFonts w:cstheme="minorHAnsi"/>
          <w:b/>
          <w:color w:val="000000" w:themeColor="text1"/>
        </w:rPr>
        <w:t>Appendix C:</w:t>
      </w:r>
    </w:p>
    <w:p w14:paraId="60802C0B" w14:textId="5162BA26" w:rsidR="005F4718" w:rsidRPr="0056616C" w:rsidRDefault="005727DB" w:rsidP="009C3129">
      <w:pPr>
        <w:ind w:firstLine="0"/>
        <w:rPr>
          <w:rPrChange w:id="54753" w:author="Ramasubramani, Hariharan" w:date="2015-08-03T15:17:00Z">
            <w:rPr>
              <w:rFonts w:cstheme="minorHAnsi"/>
              <w:color w:val="000000" w:themeColor="text1"/>
            </w:rPr>
          </w:rPrChange>
        </w:rPr>
      </w:pPr>
      <w:r w:rsidRPr="0056616C">
        <w:fldChar w:fldCharType="begin"/>
      </w:r>
      <w:r>
        <w:instrText xml:space="preserve"> HYPERLINK "http://pmecollaborate/it/ilh/BAPGRM/Realease%202/FRMS%20DAT%20Worksheet.xlsx" </w:instrText>
      </w:r>
      <w:r w:rsidRPr="0056616C">
        <w:fldChar w:fldCharType="separate"/>
      </w:r>
      <w:proofErr w:type="spellStart"/>
      <w:r w:rsidR="005F4718" w:rsidRPr="0056616C">
        <w:rPr>
          <w:rPrChange w:id="54754" w:author="Ramasubramani, Hariharan" w:date="2015-08-03T15:17:00Z">
            <w:rPr>
              <w:rStyle w:val="Hyperlink"/>
              <w:rFonts w:cstheme="minorHAnsi"/>
            </w:rPr>
          </w:rPrChange>
        </w:rPr>
        <w:t>FRMS_Extract</w:t>
      </w:r>
      <w:proofErr w:type="spellEnd"/>
      <w:r w:rsidRPr="0056616C">
        <w:rPr>
          <w:rPrChange w:id="54755" w:author="Ramasubramani, Hariharan" w:date="2015-08-03T15:17:00Z">
            <w:rPr>
              <w:rStyle w:val="Hyperlink"/>
              <w:rFonts w:cstheme="minorHAnsi"/>
            </w:rPr>
          </w:rPrChange>
        </w:rPr>
        <w:fldChar w:fldCharType="end"/>
      </w:r>
      <w:ins w:id="54756" w:author="Ramasubramani, Hariharan" w:date="2015-08-03T15:17:00Z">
        <w:r w:rsidR="0056616C">
          <w:t>:</w:t>
        </w:r>
      </w:ins>
      <w:r w:rsidR="005F4718" w:rsidRPr="0056616C">
        <w:rPr>
          <w:rPrChange w:id="54757" w:author="Ramasubramani, Hariharan" w:date="2015-08-03T15:17:00Z">
            <w:rPr>
              <w:rFonts w:cstheme="minorHAnsi"/>
              <w:color w:val="000000" w:themeColor="text1"/>
            </w:rPr>
          </w:rPrChange>
        </w:rPr>
        <w:t xml:space="preserve"> </w:t>
      </w:r>
    </w:p>
    <w:p w14:paraId="765475A7" w14:textId="4697E454" w:rsidR="003F6E3A" w:rsidRDefault="008F4D5E">
      <w:pPr>
        <w:ind w:firstLine="0"/>
        <w:rPr>
          <w:ins w:id="54758" w:author="Ramasubramani, Hariharan" w:date="2015-08-03T15:20:00Z"/>
          <w:rFonts w:cs="Calibri"/>
        </w:rPr>
        <w:pPrChange w:id="54759" w:author="Ramasubramani, Hariharan" w:date="2015-08-03T15:20:00Z">
          <w:pPr>
            <w:ind w:left="2880"/>
          </w:pPr>
        </w:pPrChange>
      </w:pPr>
      <w:ins w:id="54760" w:author="Ramasubramani, Hariharan" w:date="2015-08-03T15:20:00Z">
        <w:r>
          <w:fldChar w:fldCharType="begin"/>
        </w:r>
        <w:r>
          <w:instrText xml:space="preserve"> HYPERLINK "" </w:instrText>
        </w:r>
        <w:r>
          <w:fldChar w:fldCharType="separate"/>
        </w:r>
      </w:ins>
      <w:del w:id="54761" w:author="Ramasubramani, Hariharan" w:date="2015-08-03T15:20:00Z">
        <w:r w:rsidRPr="00560518" w:rsidDel="008F4D5E">
          <w:rPr>
            <w:rStyle w:val="Hyperlink"/>
          </w:rPr>
          <w:delText>http://pmecollaborate.lmig.com/it/ilh/BAPGRM/Realease%202/FRMS_EXTRACT.zip</w:delText>
        </w:r>
      </w:del>
      <w:ins w:id="54762" w:author="Ramasubramani, Hariharan" w:date="2015-08-03T15:20:00Z">
        <w:r>
          <w:fldChar w:fldCharType="end"/>
        </w:r>
      </w:ins>
      <w:del w:id="54763" w:author="Ramasubramani, Hariharan" w:date="2015-08-03T15:20:00Z">
        <w:r w:rsidR="005F4718" w:rsidDel="008F4D5E">
          <w:delText xml:space="preserve"> (CR 409)</w:delText>
        </w:r>
      </w:del>
      <w:ins w:id="54764" w:author="Ramasubramani, Hariharan" w:date="2015-08-03T15:20:00Z">
        <w:r w:rsidR="003F6E3A">
          <w:rPr>
            <w:rFonts w:cs="Calibri"/>
          </w:rPr>
          <w:fldChar w:fldCharType="begin"/>
        </w:r>
        <w:r w:rsidR="003F6E3A">
          <w:rPr>
            <w:rFonts w:cs="Calibri"/>
          </w:rPr>
          <w:instrText xml:space="preserve"> HYPERLINK "http://pmecollaborate.lmig.com/it/ilh/BAPGRM/Realease%202/FRMS_EXTRACT_Project%20Sync.xlsx" </w:instrText>
        </w:r>
        <w:r w:rsidR="003F6E3A">
          <w:rPr>
            <w:rFonts w:cs="Calibri"/>
          </w:rPr>
          <w:fldChar w:fldCharType="separate"/>
        </w:r>
        <w:r w:rsidR="003F6E3A">
          <w:rPr>
            <w:rStyle w:val="Hyperlink"/>
            <w:rFonts w:cs="Calibri"/>
          </w:rPr>
          <w:t>http://pmecollaborate.lmig.com/it/ilh/BAPGRM/Realease 2/</w:t>
        </w:r>
        <w:proofErr w:type="spellStart"/>
        <w:r w:rsidR="003F6E3A">
          <w:rPr>
            <w:rStyle w:val="Hyperlink"/>
            <w:rFonts w:cs="Calibri"/>
          </w:rPr>
          <w:t>FRMS_EXTRACT_Project</w:t>
        </w:r>
        <w:proofErr w:type="spellEnd"/>
        <w:r w:rsidR="003F6E3A">
          <w:rPr>
            <w:rStyle w:val="Hyperlink"/>
            <w:rFonts w:cs="Calibri"/>
          </w:rPr>
          <w:t xml:space="preserve"> Sync.xlsx</w:t>
        </w:r>
        <w:r w:rsidR="003F6E3A">
          <w:rPr>
            <w:rFonts w:cs="Calibri"/>
          </w:rPr>
          <w:fldChar w:fldCharType="end"/>
        </w:r>
      </w:ins>
    </w:p>
    <w:p w14:paraId="4F36CDFE" w14:textId="4C1F4A33" w:rsidR="003F6E3A" w:rsidRPr="00C106B9" w:rsidDel="008F4D5E" w:rsidRDefault="003F6E3A" w:rsidP="009C3129">
      <w:pPr>
        <w:ind w:firstLine="0"/>
        <w:rPr>
          <w:del w:id="54765" w:author="Ramasubramani, Hariharan" w:date="2015-08-03T15:20:00Z"/>
          <w:rFonts w:cstheme="minorHAnsi"/>
          <w:color w:val="000000" w:themeColor="text1"/>
        </w:rPr>
      </w:pPr>
    </w:p>
    <w:p w14:paraId="2FCC112E" w14:textId="77777777" w:rsidR="005F4718" w:rsidRDefault="005F4718" w:rsidP="009C3129">
      <w:pPr>
        <w:ind w:firstLine="0"/>
        <w:rPr>
          <w:rFonts w:cstheme="minorHAnsi"/>
          <w:color w:val="000000" w:themeColor="text1"/>
        </w:rPr>
      </w:pPr>
    </w:p>
    <w:p w14:paraId="42BBE4E2" w14:textId="2159F629" w:rsidR="005F4718" w:rsidRPr="00B17400" w:rsidDel="00ED0815" w:rsidRDefault="005F4718" w:rsidP="009C3129">
      <w:pPr>
        <w:ind w:firstLine="0"/>
        <w:rPr>
          <w:del w:id="54766" w:author="Ramasubramani, Hariharan" w:date="2015-08-03T15:12:00Z"/>
          <w:rFonts w:cstheme="minorHAnsi"/>
          <w:b/>
        </w:rPr>
      </w:pPr>
      <w:del w:id="54767" w:author="Ramasubramani, Hariharan" w:date="2015-08-03T15:12:00Z">
        <w:r w:rsidRPr="00A977F1" w:rsidDel="00ED0815">
          <w:rPr>
            <w:b/>
          </w:rPr>
          <w:delText xml:space="preserve">Appendix </w:delText>
        </w:r>
        <w:r w:rsidR="0060394F" w:rsidRPr="00A977F1" w:rsidDel="00ED0815">
          <w:rPr>
            <w:b/>
          </w:rPr>
          <w:delText>D</w:delText>
        </w:r>
        <w:r w:rsidRPr="00B17400" w:rsidDel="00ED0815">
          <w:rPr>
            <w:rFonts w:cstheme="minorHAnsi"/>
            <w:b/>
          </w:rPr>
          <w:delText>:</w:delText>
        </w:r>
      </w:del>
    </w:p>
    <w:p w14:paraId="3D487D68" w14:textId="13455000" w:rsidR="005F4718" w:rsidDel="00ED0815" w:rsidRDefault="005F4718" w:rsidP="009C3129">
      <w:pPr>
        <w:ind w:firstLine="0"/>
        <w:rPr>
          <w:del w:id="54768" w:author="Ramasubramani, Hariharan" w:date="2015-08-03T15:12:00Z"/>
        </w:rPr>
      </w:pPr>
    </w:p>
    <w:p w14:paraId="20FFC750" w14:textId="5826D71F" w:rsidR="005F4718" w:rsidDel="00ED0815" w:rsidRDefault="005727DB" w:rsidP="009C3129">
      <w:pPr>
        <w:ind w:firstLine="0"/>
        <w:rPr>
          <w:del w:id="54769" w:author="Ramasubramani, Hariharan" w:date="2015-08-03T15:12:00Z"/>
        </w:rPr>
      </w:pPr>
      <w:del w:id="54770" w:author="Ramasubramani, Hariharan" w:date="2015-08-03T15:12:00Z">
        <w:r w:rsidDel="00ED0815">
          <w:fldChar w:fldCharType="begin"/>
        </w:r>
        <w:r w:rsidDel="00ED0815">
          <w:delInstrText xml:space="preserve"> HYPERLINK "http://pmecollaborate.lmig.com/it/ilh/BAPGRM/Data%20Management/Product%20Master%20Hierarchy%20LifeWorks.xlsx" </w:delInstrText>
        </w:r>
        <w:r w:rsidDel="00ED0815">
          <w:fldChar w:fldCharType="separate"/>
        </w:r>
        <w:r w:rsidR="005F4718" w:rsidRPr="00DF68D8" w:rsidDel="00ED0815">
          <w:rPr>
            <w:rStyle w:val="Hyperlink"/>
          </w:rPr>
          <w:delText>Product Master  Hierarchy</w:delText>
        </w:r>
        <w:r w:rsidDel="00ED0815">
          <w:rPr>
            <w:rStyle w:val="Hyperlink"/>
          </w:rPr>
          <w:fldChar w:fldCharType="end"/>
        </w:r>
      </w:del>
    </w:p>
    <w:p w14:paraId="0F8E1B50" w14:textId="65179B39" w:rsidR="005F4718" w:rsidRPr="00FC3B14" w:rsidDel="00ED0815" w:rsidRDefault="005F4718" w:rsidP="009C3129">
      <w:pPr>
        <w:ind w:firstLine="0"/>
        <w:rPr>
          <w:del w:id="54771" w:author="Ramasubramani, Hariharan" w:date="2015-08-03T15:12:00Z"/>
          <w:rFonts w:cstheme="minorHAnsi"/>
          <w:b/>
        </w:rPr>
      </w:pPr>
    </w:p>
    <w:p w14:paraId="59BA77F8" w14:textId="24A2FE81" w:rsidR="005F4718" w:rsidRPr="00FC3B14" w:rsidRDefault="005F4718" w:rsidP="009C3129">
      <w:pPr>
        <w:ind w:firstLine="0"/>
        <w:rPr>
          <w:rFonts w:cstheme="minorHAnsi"/>
          <w:b/>
        </w:rPr>
      </w:pPr>
      <w:r w:rsidRPr="00FC3B14">
        <w:rPr>
          <w:rFonts w:cstheme="minorHAnsi"/>
          <w:b/>
        </w:rPr>
        <w:t xml:space="preserve">Appendix </w:t>
      </w:r>
      <w:del w:id="54772" w:author="Ramasubramani, Hariharan" w:date="2015-08-03T15:12:00Z">
        <w:r w:rsidR="0060394F" w:rsidDel="00ED0815">
          <w:rPr>
            <w:rFonts w:cstheme="minorHAnsi"/>
            <w:b/>
          </w:rPr>
          <w:delText>E</w:delText>
        </w:r>
      </w:del>
      <w:ins w:id="54773" w:author="Ramasubramani, Hariharan" w:date="2015-08-03T15:12:00Z">
        <w:r w:rsidR="00ED0815">
          <w:rPr>
            <w:rFonts w:cstheme="minorHAnsi"/>
            <w:b/>
          </w:rPr>
          <w:t>D</w:t>
        </w:r>
      </w:ins>
      <w:r w:rsidRPr="00FC3B14">
        <w:rPr>
          <w:rFonts w:cstheme="minorHAnsi"/>
          <w:b/>
        </w:rPr>
        <w:t xml:space="preserve">: </w:t>
      </w:r>
    </w:p>
    <w:p w14:paraId="61994FDD" w14:textId="484260CF" w:rsidR="005F4718" w:rsidRPr="00A739EB" w:rsidRDefault="005727DB" w:rsidP="009C3129">
      <w:pPr>
        <w:ind w:firstLine="0"/>
        <w:rPr>
          <w:rPrChange w:id="54774" w:author="Ramasubramani, Hariharan" w:date="2015-08-03T15:16:00Z">
            <w:rPr>
              <w:rFonts w:cstheme="minorHAnsi"/>
              <w:color w:val="000000" w:themeColor="text1"/>
            </w:rPr>
          </w:rPrChange>
        </w:rPr>
      </w:pPr>
      <w:r w:rsidRPr="00A739EB">
        <w:fldChar w:fldCharType="begin"/>
      </w:r>
      <w:r>
        <w:instrText xml:space="preserve"> HYPERLINK "http://pmecollaborate/it/ilh/BAPGRM/Realease%202/Forms%20Module%20Requirements.doc" </w:instrText>
      </w:r>
      <w:r w:rsidRPr="00A739EB">
        <w:fldChar w:fldCharType="separate"/>
      </w:r>
      <w:r w:rsidR="005F4718" w:rsidRPr="00A739EB">
        <w:rPr>
          <w:rPrChange w:id="54775" w:author="Ramasubramani, Hariharan" w:date="2015-08-03T15:16:00Z">
            <w:rPr>
              <w:rStyle w:val="Hyperlink"/>
            </w:rPr>
          </w:rPrChange>
        </w:rPr>
        <w:t>Forms Module Requirements</w:t>
      </w:r>
      <w:r w:rsidRPr="00A739EB">
        <w:rPr>
          <w:rPrChange w:id="54776" w:author="Ramasubramani, Hariharan" w:date="2015-08-03T15:16:00Z">
            <w:rPr>
              <w:rStyle w:val="Hyperlink"/>
            </w:rPr>
          </w:rPrChange>
        </w:rPr>
        <w:fldChar w:fldCharType="end"/>
      </w:r>
      <w:ins w:id="54777" w:author="Ramasubramani, Hariharan" w:date="2015-08-03T15:16:00Z">
        <w:r w:rsidR="00A739EB">
          <w:t>:</w:t>
        </w:r>
      </w:ins>
    </w:p>
    <w:p w14:paraId="5199CB45" w14:textId="37386A3B" w:rsidR="005F4718" w:rsidDel="00A739EB" w:rsidRDefault="00A739EB" w:rsidP="009C3129">
      <w:pPr>
        <w:ind w:firstLine="0"/>
        <w:rPr>
          <w:del w:id="54778" w:author="Ramasubramani, Hariharan" w:date="2015-08-03T15:12:00Z"/>
          <w:rFonts w:cstheme="minorHAnsi"/>
          <w:color w:val="000000" w:themeColor="text1"/>
        </w:rPr>
      </w:pPr>
      <w:ins w:id="54779" w:author="Ramasubramani, Hariharan" w:date="2015-08-03T15:16:00Z">
        <w:r>
          <w:rPr>
            <w:rFonts w:cstheme="minorHAnsi"/>
            <w:color w:val="000000" w:themeColor="text1"/>
          </w:rPr>
          <w:fldChar w:fldCharType="begin"/>
        </w:r>
        <w:r>
          <w:rPr>
            <w:rFonts w:cstheme="minorHAnsi"/>
            <w:color w:val="000000" w:themeColor="text1"/>
          </w:rPr>
          <w:instrText xml:space="preserve"> HYPERLINK "</w:instrText>
        </w:r>
        <w:r w:rsidRPr="00A739EB">
          <w:rPr>
            <w:rFonts w:cstheme="minorHAnsi"/>
            <w:color w:val="000000" w:themeColor="text1"/>
          </w:rPr>
          <w:instrText>http://pmecollaborate/it/ilh/BAPGRM/Realease%202/Forms%20Module%20Requirements.doc</w:instrText>
        </w:r>
        <w:r>
          <w:rPr>
            <w:rFonts w:cstheme="minorHAnsi"/>
            <w:color w:val="000000" w:themeColor="text1"/>
          </w:rPr>
          <w:instrText xml:space="preserve">" </w:instrText>
        </w:r>
        <w:r>
          <w:rPr>
            <w:rFonts w:cstheme="minorHAnsi"/>
            <w:color w:val="000000" w:themeColor="text1"/>
          </w:rPr>
          <w:fldChar w:fldCharType="separate"/>
        </w:r>
        <w:r w:rsidRPr="00560518">
          <w:rPr>
            <w:rStyle w:val="Hyperlink"/>
            <w:rFonts w:cstheme="minorHAnsi"/>
          </w:rPr>
          <w:t>http://pmecollaborate/it/ilh/BAPGRM/Realease%202/Forms%20Module%20Requirements.doc</w:t>
        </w:r>
        <w:r>
          <w:rPr>
            <w:rFonts w:cstheme="minorHAnsi"/>
            <w:color w:val="000000" w:themeColor="text1"/>
          </w:rPr>
          <w:fldChar w:fldCharType="end"/>
        </w:r>
        <w:r>
          <w:rPr>
            <w:rFonts w:cstheme="minorHAnsi"/>
            <w:color w:val="000000" w:themeColor="text1"/>
          </w:rPr>
          <w:br/>
        </w:r>
      </w:ins>
    </w:p>
    <w:p w14:paraId="50CFFECA" w14:textId="77777777" w:rsidR="00DC107F" w:rsidRDefault="00DC107F" w:rsidP="009C3129">
      <w:pPr>
        <w:ind w:firstLine="0"/>
        <w:rPr>
          <w:ins w:id="54780" w:author="Ramasubramani, Hariharan" w:date="2015-08-03T15:08:00Z"/>
        </w:rPr>
      </w:pPr>
    </w:p>
    <w:p w14:paraId="3C753B2B" w14:textId="55C1EADE" w:rsidR="00F26F03" w:rsidRPr="00F26F03" w:rsidRDefault="00F26F03" w:rsidP="009C3129">
      <w:pPr>
        <w:ind w:firstLine="0"/>
        <w:rPr>
          <w:ins w:id="54781" w:author="Ramasubramani, Hariharan" w:date="2015-08-03T15:08:00Z"/>
          <w:rFonts w:cstheme="minorHAnsi"/>
          <w:b/>
          <w:rPrChange w:id="54782" w:author="Ramasubramani, Hariharan" w:date="2015-08-03T15:09:00Z">
            <w:rPr>
              <w:ins w:id="54783" w:author="Ramasubramani, Hariharan" w:date="2015-08-03T15:08:00Z"/>
            </w:rPr>
          </w:rPrChange>
        </w:rPr>
      </w:pPr>
      <w:ins w:id="54784" w:author="Ramasubramani, Hariharan" w:date="2015-08-03T15:08:00Z">
        <w:r w:rsidRPr="00F26F03">
          <w:rPr>
            <w:rFonts w:cstheme="minorHAnsi"/>
            <w:b/>
            <w:rPrChange w:id="54785" w:author="Ramasubramani, Hariharan" w:date="2015-08-03T15:09:00Z">
              <w:rPr/>
            </w:rPrChange>
          </w:rPr>
          <w:t xml:space="preserve">Appendix </w:t>
        </w:r>
      </w:ins>
      <w:ins w:id="54786" w:author="Ramasubramani, Hariharan" w:date="2015-08-03T15:12:00Z">
        <w:r w:rsidR="00ED0815">
          <w:rPr>
            <w:rFonts w:cstheme="minorHAnsi"/>
            <w:b/>
          </w:rPr>
          <w:t>E</w:t>
        </w:r>
      </w:ins>
      <w:ins w:id="54787" w:author="Ramasubramani, Hariharan" w:date="2015-08-03T15:08:00Z">
        <w:r w:rsidRPr="00F26F03">
          <w:rPr>
            <w:rFonts w:cstheme="minorHAnsi"/>
            <w:b/>
            <w:rPrChange w:id="54788" w:author="Ramasubramani, Hariharan" w:date="2015-08-03T15:09:00Z">
              <w:rPr/>
            </w:rPrChange>
          </w:rPr>
          <w:t>:</w:t>
        </w:r>
      </w:ins>
    </w:p>
    <w:p w14:paraId="5841AE03" w14:textId="1012AF8B" w:rsidR="00F26F03" w:rsidRDefault="00A739EB" w:rsidP="009C3129">
      <w:pPr>
        <w:ind w:firstLine="0"/>
        <w:rPr>
          <w:ins w:id="54789" w:author="Ramasubramani, Hariharan" w:date="2015-08-03T15:08:00Z"/>
        </w:rPr>
      </w:pPr>
      <w:ins w:id="54790" w:author="Ramasubramani, Hariharan" w:date="2015-08-03T15:15:00Z">
        <w:r w:rsidRPr="00A739EB">
          <w:rPr>
            <w:rPrChange w:id="54791" w:author="Ramasubramani, Hariharan" w:date="2015-08-03T15:15:00Z">
              <w:rPr>
                <w:rStyle w:val="Hyperlink"/>
              </w:rPr>
            </w:rPrChange>
          </w:rPr>
          <w:t>Package Configuration</w:t>
        </w:r>
      </w:ins>
      <w:ins w:id="54792" w:author="Ramasubramani, Hariharan" w:date="2015-08-03T15:08:00Z">
        <w:r>
          <w:t>:</w:t>
        </w:r>
      </w:ins>
    </w:p>
    <w:p w14:paraId="5F6926F6" w14:textId="77777777" w:rsidR="003F6E3A" w:rsidRDefault="00A739EB" w:rsidP="009C3129">
      <w:pPr>
        <w:ind w:firstLine="0"/>
        <w:rPr>
          <w:ins w:id="54793" w:author="Ramasubramani, Hariharan" w:date="2015-08-03T15:18:00Z"/>
          <w:rStyle w:val="Hyperlink"/>
          <w:rFonts w:cstheme="minorHAnsi"/>
        </w:rPr>
      </w:pPr>
      <w:ins w:id="54794" w:author="Ramasubramani, Hariharan" w:date="2015-08-03T15:15:00Z">
        <w:r w:rsidRPr="00A739EB">
          <w:rPr>
            <w:rStyle w:val="Hyperlink"/>
            <w:rFonts w:cstheme="minorHAnsi"/>
            <w:rPrChange w:id="54795" w:author="Ramasubramani, Hariharan" w:date="2015-08-03T15:16:00Z">
              <w:rPr>
                <w:rFonts w:ascii="Arial" w:hAnsi="Arial" w:cs="Arial"/>
                <w:color w:val="44546A"/>
              </w:rPr>
            </w:rPrChange>
          </w:rPr>
          <w:fldChar w:fldCharType="begin"/>
        </w:r>
        <w:r w:rsidRPr="00A739EB">
          <w:rPr>
            <w:rStyle w:val="Hyperlink"/>
            <w:rFonts w:cstheme="minorHAnsi"/>
            <w:rPrChange w:id="54796" w:author="Ramasubramani, Hariharan" w:date="2015-08-03T15:16:00Z">
              <w:rPr>
                <w:rFonts w:ascii="Arial" w:hAnsi="Arial" w:cs="Arial"/>
                <w:color w:val="44546A"/>
              </w:rPr>
            </w:rPrChange>
          </w:rPr>
          <w:instrText xml:space="preserve"> HYPERLINK "http://pmecollaborate.lmig.com/it/ilh/BAPGRM/Realease%202/R2%20Package%20Configuration%20Reference.xlsx" </w:instrText>
        </w:r>
        <w:r w:rsidRPr="00A739EB">
          <w:rPr>
            <w:rStyle w:val="Hyperlink"/>
            <w:rFonts w:cstheme="minorHAnsi"/>
            <w:rPrChange w:id="54797" w:author="Ramasubramani, Hariharan" w:date="2015-08-03T15:16:00Z">
              <w:rPr>
                <w:rFonts w:ascii="Arial" w:hAnsi="Arial" w:cs="Arial"/>
                <w:color w:val="44546A"/>
              </w:rPr>
            </w:rPrChange>
          </w:rPr>
          <w:fldChar w:fldCharType="separate"/>
        </w:r>
        <w:r w:rsidRPr="00A739EB">
          <w:rPr>
            <w:rStyle w:val="Hyperlink"/>
            <w:rFonts w:cstheme="minorHAnsi"/>
            <w:rPrChange w:id="54798" w:author="Ramasubramani, Hariharan" w:date="2015-08-03T15:16:00Z">
              <w:rPr>
                <w:rStyle w:val="Hyperlink"/>
                <w:rFonts w:ascii="Arial" w:hAnsi="Arial" w:cs="Arial"/>
              </w:rPr>
            </w:rPrChange>
          </w:rPr>
          <w:t>http://pmecollaborate.lmig.com/it/ilh/BAPGRM/Realease%202/R2%20Package%20Configuration%20Reference.xlsx</w:t>
        </w:r>
        <w:r w:rsidRPr="00A739EB">
          <w:rPr>
            <w:rStyle w:val="Hyperlink"/>
            <w:rFonts w:cstheme="minorHAnsi"/>
            <w:rPrChange w:id="54799" w:author="Ramasubramani, Hariharan" w:date="2015-08-03T15:16:00Z">
              <w:rPr>
                <w:rFonts w:ascii="Arial" w:hAnsi="Arial" w:cs="Arial"/>
                <w:color w:val="44546A"/>
              </w:rPr>
            </w:rPrChange>
          </w:rPr>
          <w:fldChar w:fldCharType="end"/>
        </w:r>
      </w:ins>
    </w:p>
    <w:p w14:paraId="18F3C68F" w14:textId="6008A0C7" w:rsidR="00A739EB" w:rsidRDefault="00A739EB" w:rsidP="009C3129">
      <w:pPr>
        <w:ind w:firstLine="0"/>
        <w:rPr>
          <w:ins w:id="54800" w:author="Ramasubramani, Hariharan" w:date="2015-08-03T15:14:00Z"/>
        </w:rPr>
      </w:pPr>
      <w:ins w:id="54801" w:author="Ramasubramani, Hariharan" w:date="2015-08-03T15:15:00Z">
        <w:r>
          <w:rPr>
            <w:rFonts w:ascii="Arial" w:hAnsi="Arial" w:cs="Arial"/>
            <w:color w:val="44546A"/>
          </w:rPr>
          <w:br/>
        </w:r>
      </w:ins>
    </w:p>
    <w:p w14:paraId="5B151BB6" w14:textId="2E2FF887" w:rsidR="00A739EB" w:rsidRDefault="00A739EB" w:rsidP="009C3129">
      <w:pPr>
        <w:ind w:firstLine="0"/>
        <w:rPr>
          <w:ins w:id="54802" w:author="Ramasubramani, Hariharan" w:date="2015-08-03T15:14:00Z"/>
        </w:rPr>
      </w:pPr>
      <w:ins w:id="54803" w:author="Ramasubramani, Hariharan" w:date="2015-08-03T15:14:00Z">
        <w:r>
          <w:t>Appendix F:</w:t>
        </w:r>
      </w:ins>
    </w:p>
    <w:p w14:paraId="015E11FD" w14:textId="31C82593" w:rsidR="00A739EB" w:rsidRDefault="00A739EB" w:rsidP="009C3129">
      <w:pPr>
        <w:ind w:firstLine="0"/>
        <w:rPr>
          <w:ins w:id="54804" w:author="Ramasubramani, Hariharan" w:date="2015-08-03T15:14:00Z"/>
        </w:rPr>
      </w:pPr>
      <w:ins w:id="54805" w:author="Ramasubramani, Hariharan" w:date="2015-08-03T15:14:00Z">
        <w:r>
          <w:t>Package Trigger Rules:</w:t>
        </w:r>
      </w:ins>
    </w:p>
    <w:p w14:paraId="10E4BA34" w14:textId="7A698FD4" w:rsidR="00A739EB" w:rsidRPr="00A739EB" w:rsidRDefault="00A739EB" w:rsidP="00A739EB">
      <w:pPr>
        <w:ind w:firstLine="0"/>
        <w:rPr>
          <w:rStyle w:val="Hyperlink"/>
          <w:rFonts w:cstheme="minorHAnsi"/>
          <w:rPrChange w:id="54806" w:author="Ramasubramani, Hariharan" w:date="2015-08-03T15:15:00Z">
            <w:rPr/>
          </w:rPrChange>
        </w:rPr>
      </w:pPr>
      <w:ins w:id="54807" w:author="Ramasubramani, Hariharan" w:date="2015-08-03T15:14:00Z">
        <w:r w:rsidRPr="00A739EB">
          <w:rPr>
            <w:rStyle w:val="Hyperlink"/>
            <w:rFonts w:cstheme="minorHAnsi"/>
            <w:rPrChange w:id="54808" w:author="Ramasubramani, Hariharan" w:date="2015-08-03T15:15:00Z">
              <w:rPr>
                <w:rFonts w:ascii="Arial" w:hAnsi="Arial" w:cs="Arial"/>
                <w:color w:val="44546A"/>
              </w:rPr>
            </w:rPrChange>
          </w:rPr>
          <w:t>http://pmecollaborate.lmig.com/it/ilh/BAPGRM/Realease%202/R2_I6_Packages%20and%20Trigger%20Rules%20v3.4.xlsx</w:t>
        </w:r>
      </w:ins>
    </w:p>
    <w:sectPr w:rsidR="00A739EB" w:rsidRPr="00A739EB" w:rsidSect="0091689E">
      <w:headerReference w:type="default" r:id="rId177"/>
      <w:footerReference w:type="default" r:id="rId178"/>
      <w:headerReference w:type="first" r:id="rId179"/>
      <w:footerReference w:type="first" r:id="rId180"/>
      <w:footnotePr>
        <w:numFmt w:val="lowerRoman"/>
      </w:footnotePr>
      <w:endnotePr>
        <w:numFmt w:val="decimal"/>
      </w:endnotePr>
      <w:pgSz w:w="12240" w:h="15840"/>
      <w:pgMar w:top="1440" w:right="720" w:bottom="1440" w:left="720" w:header="835" w:footer="835" w:gutter="0"/>
      <w:pgNumType w:start="1"/>
      <w:cols w:space="720"/>
      <w:noEndnote/>
      <w:docGrid w:linePitch="299"/>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362" w:author="DeCost, Rick" w:date="2015-08-05T08:04:00Z" w:initials="DR">
    <w:p w14:paraId="04405D66" w14:textId="5D6D4160" w:rsidR="008063AE" w:rsidRDefault="008063AE">
      <w:pPr>
        <w:pStyle w:val="CommentText"/>
      </w:pPr>
      <w:r>
        <w:rPr>
          <w:rStyle w:val="CommentReference"/>
        </w:rPr>
        <w:annotationRef/>
      </w:r>
      <w:r>
        <w:t>Remove</w:t>
      </w:r>
    </w:p>
  </w:comment>
  <w:comment w:id="360" w:author="Ramasubramani, Hariharan" w:date="2015-08-17T15:22:00Z" w:initials="RH">
    <w:p w14:paraId="6987BFA0" w14:textId="26732622" w:rsidR="008063AE" w:rsidRDefault="008063AE">
      <w:pPr>
        <w:pStyle w:val="CommentText"/>
      </w:pPr>
      <w:r>
        <w:rPr>
          <w:rStyle w:val="CommentReference"/>
        </w:rPr>
        <w:annotationRef/>
      </w:r>
      <w:r>
        <w:t>Removed.</w:t>
      </w:r>
    </w:p>
  </w:comment>
  <w:comment w:id="413" w:author="Walsh, Aimee M" w:date="2015-08-24T10:52:00Z" w:initials="WAM">
    <w:p w14:paraId="0DCF320F" w14:textId="1A8FDEBB" w:rsidR="008063AE" w:rsidRDefault="008063AE">
      <w:pPr>
        <w:pStyle w:val="CommentText"/>
      </w:pPr>
      <w:r>
        <w:rPr>
          <w:rStyle w:val="CommentReference"/>
        </w:rPr>
        <w:annotationRef/>
      </w:r>
      <w:r>
        <w:t xml:space="preserve">I commented this needed to stay in assumptions, please add it back.  </w:t>
      </w:r>
    </w:p>
  </w:comment>
  <w:comment w:id="414" w:author="Ramasubramani, Hariharan" w:date="2015-08-25T15:26:00Z" w:initials="RH">
    <w:p w14:paraId="4877B962" w14:textId="5D73CAEB" w:rsidR="003D4582" w:rsidRDefault="003D4582">
      <w:pPr>
        <w:pStyle w:val="CommentText"/>
      </w:pPr>
      <w:r>
        <w:rPr>
          <w:rStyle w:val="CommentReference"/>
        </w:rPr>
        <w:annotationRef/>
      </w:r>
      <w:r>
        <w:t>Yes.  Added.</w:t>
      </w:r>
    </w:p>
  </w:comment>
  <w:comment w:id="439" w:author="DeCost, Rick" w:date="2015-08-05T08:05:00Z" w:initials="DR">
    <w:p w14:paraId="4371E507" w14:textId="0F585E4C" w:rsidR="008063AE" w:rsidRDefault="008063AE">
      <w:pPr>
        <w:pStyle w:val="CommentText"/>
      </w:pPr>
      <w:r>
        <w:rPr>
          <w:rStyle w:val="CommentReference"/>
        </w:rPr>
        <w:annotationRef/>
      </w:r>
      <w:r>
        <w:t xml:space="preserve">The actual file being utilized for the initial load will be the Forms Extract.  This is a combination of the </w:t>
      </w:r>
      <w:proofErr w:type="spellStart"/>
      <w:r>
        <w:t>formsmodule</w:t>
      </w:r>
      <w:proofErr w:type="spellEnd"/>
      <w:r>
        <w:t xml:space="preserve"> data as well as the Unique Forms Spreadsheet (which contains class/subclass, etc.)</w:t>
      </w:r>
    </w:p>
  </w:comment>
  <w:comment w:id="440" w:author="Ramasubramani, Hariharan" w:date="2015-08-20T16:43:00Z" w:initials="RH">
    <w:p w14:paraId="7F69A764" w14:textId="3D85CE81" w:rsidR="008063AE" w:rsidRDefault="008063AE">
      <w:pPr>
        <w:pStyle w:val="CommentText"/>
      </w:pPr>
      <w:r>
        <w:rPr>
          <w:rStyle w:val="CommentReference"/>
        </w:rPr>
        <w:annotationRef/>
      </w:r>
      <w:r>
        <w:t>Added separated assumptions entry for Forms Extract and removed prior to initial load.</w:t>
      </w:r>
    </w:p>
  </w:comment>
  <w:comment w:id="591" w:author="DeCost, Rick" w:date="2015-08-05T08:33:00Z" w:initials="DR">
    <w:p w14:paraId="114FC11D" w14:textId="7349E56B" w:rsidR="008063AE" w:rsidRDefault="008063AE">
      <w:pPr>
        <w:pStyle w:val="CommentText"/>
      </w:pPr>
      <w:r>
        <w:rPr>
          <w:rStyle w:val="CommentReference"/>
        </w:rPr>
        <w:annotationRef/>
      </w:r>
      <w:r>
        <w:t>The BRD also indicates that the first and last names should be saved. (1.1.2.2 &amp; 1.1.2.3)</w:t>
      </w:r>
    </w:p>
  </w:comment>
  <w:comment w:id="592" w:author="Ramasubramani, Hariharan" w:date="2015-08-17T15:55:00Z" w:initials="RH">
    <w:p w14:paraId="3100EE65" w14:textId="6CE5C64F" w:rsidR="008063AE" w:rsidRDefault="008063AE">
      <w:pPr>
        <w:pStyle w:val="CommentText"/>
      </w:pPr>
      <w:r>
        <w:rPr>
          <w:rStyle w:val="CommentReference"/>
        </w:rPr>
        <w:annotationRef/>
      </w:r>
      <w:r>
        <w:t>The First and last names are derived from N#.</w:t>
      </w:r>
    </w:p>
  </w:comment>
  <w:comment w:id="865" w:author="DeCost, Rick" w:date="2015-08-05T08:42:00Z" w:initials="DR">
    <w:p w14:paraId="3824CE64" w14:textId="50E0EC3D" w:rsidR="008063AE" w:rsidRDefault="008063AE">
      <w:pPr>
        <w:pStyle w:val="CommentText"/>
      </w:pPr>
      <w:r>
        <w:rPr>
          <w:rStyle w:val="CommentReference"/>
        </w:rPr>
        <w:annotationRef/>
      </w:r>
      <w:r>
        <w:t>The requirements also call for the name and last name to be captured – or is this derived for display via the n#?</w:t>
      </w:r>
    </w:p>
  </w:comment>
  <w:comment w:id="863" w:author="Ramasubramani, Hariharan" w:date="2015-08-17T15:56:00Z" w:initials="RH">
    <w:p w14:paraId="7F453350" w14:textId="7CB5AFF2" w:rsidR="008063AE" w:rsidRDefault="008063AE">
      <w:pPr>
        <w:pStyle w:val="CommentText"/>
      </w:pPr>
      <w:r>
        <w:rPr>
          <w:rStyle w:val="CommentReference"/>
        </w:rPr>
        <w:annotationRef/>
      </w:r>
      <w:r>
        <w:t>The First and last names are derived from N#.</w:t>
      </w:r>
    </w:p>
  </w:comment>
  <w:comment w:id="948" w:author="DeCost, Rick" w:date="2015-08-05T08:56:00Z" w:initials="DR">
    <w:p w14:paraId="5FD3C3E3" w14:textId="05B23072" w:rsidR="008063AE" w:rsidRDefault="008063AE">
      <w:pPr>
        <w:pStyle w:val="CommentText"/>
      </w:pPr>
      <w:r>
        <w:rPr>
          <w:rStyle w:val="CommentReference"/>
        </w:rPr>
        <w:annotationRef/>
      </w:r>
      <w:r>
        <w:t>The requirements also call for the n# to be displayed</w:t>
      </w:r>
    </w:p>
  </w:comment>
  <w:comment w:id="949" w:author="Ramasubramani, Hariharan" w:date="2015-08-20T17:23:00Z" w:initials="RH">
    <w:p w14:paraId="5865602B" w14:textId="31E86F6E" w:rsidR="008063AE" w:rsidRDefault="008063AE">
      <w:pPr>
        <w:pStyle w:val="CommentText"/>
      </w:pPr>
      <w:r>
        <w:rPr>
          <w:rStyle w:val="CommentReference"/>
        </w:rPr>
        <w:annotationRef/>
      </w:r>
      <w:r>
        <w:t>Fixed.</w:t>
      </w:r>
    </w:p>
  </w:comment>
  <w:comment w:id="977" w:author="DeCost, Rick" w:date="2015-08-05T09:05:00Z" w:initials="DR">
    <w:p w14:paraId="1FF9385E" w14:textId="275346A3" w:rsidR="008063AE" w:rsidRDefault="008063AE">
      <w:pPr>
        <w:pStyle w:val="CommentText"/>
      </w:pPr>
      <w:r>
        <w:rPr>
          <w:rStyle w:val="CommentReference"/>
        </w:rPr>
        <w:annotationRef/>
      </w:r>
      <w:r>
        <w:t>Are products automatically available as they become available to the external product list? (</w:t>
      </w:r>
      <w:proofErr w:type="gramStart"/>
      <w:r>
        <w:t>see</w:t>
      </w:r>
      <w:proofErr w:type="gramEnd"/>
      <w:r>
        <w:t xml:space="preserve"> </w:t>
      </w:r>
      <w:proofErr w:type="spellStart"/>
      <w:r>
        <w:t>req</w:t>
      </w:r>
      <w:proofErr w:type="spellEnd"/>
      <w:r>
        <w:t xml:space="preserve"> 3.21.1)</w:t>
      </w:r>
    </w:p>
  </w:comment>
  <w:comment w:id="978" w:author="Ramasubramani, Hariharan" w:date="2015-08-17T17:15:00Z" w:initials="RH">
    <w:p w14:paraId="0EE21E85" w14:textId="57F98B3F" w:rsidR="008063AE" w:rsidRDefault="008063AE">
      <w:pPr>
        <w:pStyle w:val="CommentText"/>
      </w:pPr>
      <w:r>
        <w:rPr>
          <w:rStyle w:val="CommentReference"/>
        </w:rPr>
        <w:annotationRef/>
      </w:r>
      <w:r>
        <w:t>Yes.  We are using product service to bring the product values from RDM.  The Products are automatically available as they become available to external product list.</w:t>
      </w:r>
    </w:p>
  </w:comment>
  <w:comment w:id="985" w:author="Walsh, Aimee M" w:date="2015-08-24T13:38:00Z" w:initials="WAM">
    <w:p w14:paraId="564B27EE" w14:textId="2B7321FA" w:rsidR="008063AE" w:rsidRDefault="008063AE">
      <w:pPr>
        <w:pStyle w:val="CommentText"/>
      </w:pPr>
      <w:r>
        <w:rPr>
          <w:rStyle w:val="CommentReference"/>
        </w:rPr>
        <w:annotationRef/>
      </w:r>
      <w:r>
        <w:t xml:space="preserve">I think you are meaning to say, if you select something, it should go to the included box.  Shouldn’t a selection always go to the “positive” side to include?  That’s generally how selections are done.  If you’re going left to right, maybe put include on the left side, and exclude on </w:t>
      </w:r>
      <w:proofErr w:type="gramStart"/>
      <w:r>
        <w:t>the  right</w:t>
      </w:r>
      <w:proofErr w:type="gramEnd"/>
      <w:r>
        <w:t xml:space="preserve"> side?  Rick commented on this and I still don’t see this fixed.  </w:t>
      </w:r>
    </w:p>
  </w:comment>
  <w:comment w:id="986" w:author="Ramasubramani, Hariharan" w:date="2015-08-25T15:27:00Z" w:initials="RH">
    <w:p w14:paraId="3E3C6F17" w14:textId="5F85C393" w:rsidR="003D4582" w:rsidRDefault="003D4582">
      <w:pPr>
        <w:pStyle w:val="CommentText"/>
      </w:pPr>
      <w:r>
        <w:rPr>
          <w:rStyle w:val="CommentReference"/>
        </w:rPr>
        <w:annotationRef/>
      </w:r>
      <w:r>
        <w:t xml:space="preserve">I fixed 1.8.7 with </w:t>
      </w:r>
      <w:r>
        <w:t>‘exclude all Product names from Included box and include in Excluded box’</w:t>
      </w:r>
      <w:r>
        <w:t xml:space="preserve">  </w:t>
      </w:r>
    </w:p>
  </w:comment>
  <w:comment w:id="1031" w:author="DeCost, Rick" w:date="2015-08-05T09:07:00Z" w:initials="DR">
    <w:p w14:paraId="435A3C75" w14:textId="1DEA2B41" w:rsidR="008063AE" w:rsidRDefault="008063AE">
      <w:pPr>
        <w:pStyle w:val="CommentText"/>
      </w:pPr>
      <w:r>
        <w:rPr>
          <w:rStyle w:val="CommentReference"/>
        </w:rPr>
        <w:annotationRef/>
      </w:r>
      <w:r>
        <w:t>Shouldn’t it be ‘exclude all Product names from Included box and include in Excluded box’?</w:t>
      </w:r>
    </w:p>
  </w:comment>
  <w:comment w:id="1032" w:author="Ramasubramani, Hariharan" w:date="2015-08-17T17:18:00Z" w:initials="RH">
    <w:p w14:paraId="59B5F245" w14:textId="231C2C31" w:rsidR="008063AE" w:rsidRDefault="008063AE">
      <w:pPr>
        <w:pStyle w:val="CommentText"/>
      </w:pPr>
      <w:r>
        <w:rPr>
          <w:rStyle w:val="CommentReference"/>
        </w:rPr>
        <w:annotationRef/>
      </w:r>
      <w:r>
        <w:t>Yes.  Fixed it.</w:t>
      </w:r>
    </w:p>
  </w:comment>
  <w:comment w:id="1049" w:author="DeCost, Rick" w:date="2015-08-05T09:08:00Z" w:initials="DR">
    <w:p w14:paraId="3B8A272B" w14:textId="23FC9042" w:rsidR="008063AE" w:rsidRDefault="008063AE">
      <w:pPr>
        <w:pStyle w:val="CommentText"/>
      </w:pPr>
      <w:r>
        <w:rPr>
          <w:rStyle w:val="CommentReference"/>
        </w:rPr>
        <w:annotationRef/>
      </w:r>
      <w:r>
        <w:t>What is this?</w:t>
      </w:r>
    </w:p>
  </w:comment>
  <w:comment w:id="1050" w:author="Ramasubramani, Hariharan" w:date="2015-08-17T17:18:00Z" w:initials="RH">
    <w:p w14:paraId="25675621" w14:textId="1D6B603B" w:rsidR="008063AE" w:rsidRDefault="008063AE">
      <w:pPr>
        <w:pStyle w:val="CommentText"/>
      </w:pPr>
      <w:r>
        <w:rPr>
          <w:rStyle w:val="CommentReference"/>
        </w:rPr>
        <w:annotationRef/>
      </w:r>
      <w:r>
        <w:t xml:space="preserve">The Forms screen shall call Product screen.  The calling screen is Forms. Fixed it. </w:t>
      </w:r>
    </w:p>
  </w:comment>
  <w:comment w:id="1060" w:author="DeCost, Rick" w:date="2015-08-05T09:10:00Z" w:initials="DR">
    <w:p w14:paraId="2B370281" w14:textId="7046A95C" w:rsidR="008063AE" w:rsidRDefault="008063AE">
      <w:pPr>
        <w:pStyle w:val="CommentText"/>
      </w:pPr>
      <w:r>
        <w:rPr>
          <w:rStyle w:val="CommentReference"/>
        </w:rPr>
        <w:annotationRef/>
      </w:r>
      <w:r>
        <w:t xml:space="preserve">There are some data elements listed in </w:t>
      </w:r>
      <w:proofErr w:type="spellStart"/>
      <w:r>
        <w:t>req</w:t>
      </w:r>
      <w:proofErr w:type="spellEnd"/>
      <w:r>
        <w:t xml:space="preserve"> 3.21.2 that are not included here (</w:t>
      </w:r>
      <w:proofErr w:type="spellStart"/>
      <w:r>
        <w:t>i.e.Master</w:t>
      </w:r>
      <w:proofErr w:type="spellEnd"/>
      <w:r>
        <w:t xml:space="preserve"> &amp; Legacy Product Codes, Product Abbreviated Name &amp; Product Abbreviated marketing Name)</w:t>
      </w:r>
    </w:p>
  </w:comment>
  <w:comment w:id="1061" w:author="Ramasubramani, Hariharan" w:date="2015-08-18T10:46:00Z" w:initials="RH">
    <w:p w14:paraId="30698C60" w14:textId="08187C81" w:rsidR="008063AE" w:rsidRDefault="008063AE">
      <w:pPr>
        <w:pStyle w:val="CommentText"/>
      </w:pPr>
      <w:r>
        <w:rPr>
          <w:rStyle w:val="CommentReference"/>
        </w:rPr>
        <w:annotationRef/>
      </w:r>
      <w:r>
        <w:t xml:space="preserve">Added Master Product Code, Product Abbreviated Name and Product Abbreviated Marketing Name.  Legacy Product Code not </w:t>
      </w:r>
      <w:proofErr w:type="spellStart"/>
      <w:r>
        <w:t>releated</w:t>
      </w:r>
      <w:proofErr w:type="spellEnd"/>
      <w:r>
        <w:t xml:space="preserve"> to Forms Products screen.</w:t>
      </w:r>
    </w:p>
  </w:comment>
  <w:comment w:id="1211" w:author="DeCost, Rick" w:date="2015-08-05T09:18:00Z" w:initials="DR">
    <w:p w14:paraId="5E0CAC9A" w14:textId="13D48EE6" w:rsidR="008063AE" w:rsidRDefault="008063AE">
      <w:pPr>
        <w:pStyle w:val="CommentText"/>
      </w:pPr>
      <w:r>
        <w:rPr>
          <w:rStyle w:val="CommentReference"/>
        </w:rPr>
        <w:annotationRef/>
      </w:r>
      <w:r>
        <w:t>The screen mock-up indicates fields called ‘Name/Number’ &amp; Description/Title.  Can these be changed to ‘Form/Record Number’ &amp; ‘Record Title/Form Description’?</w:t>
      </w:r>
    </w:p>
  </w:comment>
  <w:comment w:id="1212" w:author="Ramasubramani, Hariharan" w:date="2015-08-18T11:25:00Z" w:initials="RH">
    <w:p w14:paraId="69BDD63E" w14:textId="158B38CD" w:rsidR="008063AE" w:rsidRDefault="008063AE">
      <w:pPr>
        <w:pStyle w:val="CommentText"/>
      </w:pPr>
      <w:r>
        <w:rPr>
          <w:rStyle w:val="CommentReference"/>
        </w:rPr>
        <w:annotationRef/>
      </w:r>
      <w:r>
        <w:t>Fixed.</w:t>
      </w:r>
    </w:p>
  </w:comment>
  <w:comment w:id="31572" w:author="DeCost, Rick" w:date="2015-08-05T12:52:00Z" w:initials="DR">
    <w:p w14:paraId="68015606" w14:textId="69260A6E" w:rsidR="008063AE" w:rsidRDefault="008063AE">
      <w:pPr>
        <w:pStyle w:val="CommentText"/>
      </w:pPr>
      <w:r>
        <w:rPr>
          <w:rStyle w:val="CommentReference"/>
        </w:rPr>
        <w:annotationRef/>
      </w:r>
      <w:r>
        <w:t>Can a form rule be copied/cloned? (</w:t>
      </w:r>
      <w:proofErr w:type="gramStart"/>
      <w:r>
        <w:t>see</w:t>
      </w:r>
      <w:proofErr w:type="gramEnd"/>
      <w:r>
        <w:t xml:space="preserve"> req. 5.6)</w:t>
      </w:r>
    </w:p>
  </w:comment>
  <w:comment w:id="31573" w:author="Ramasubramani, Hariharan" w:date="2015-08-18T13:14:00Z" w:initials="RH">
    <w:p w14:paraId="41EBE5BA" w14:textId="3DCA3BEA" w:rsidR="008063AE" w:rsidRDefault="008063AE">
      <w:pPr>
        <w:pStyle w:val="CommentText"/>
      </w:pPr>
      <w:r>
        <w:rPr>
          <w:rStyle w:val="CommentReference"/>
        </w:rPr>
        <w:annotationRef/>
      </w:r>
      <w:r>
        <w:t>Yes.  Please see Modify Form Screen functionality 2.2.1.9.</w:t>
      </w:r>
    </w:p>
  </w:comment>
  <w:comment w:id="31766" w:author="DeCost, Rick" w:date="2015-08-05T10:45:00Z" w:initials="DR">
    <w:p w14:paraId="500785F3" w14:textId="5A7EBD50" w:rsidR="008063AE" w:rsidRDefault="008063AE">
      <w:pPr>
        <w:pStyle w:val="CommentText"/>
      </w:pPr>
      <w:r>
        <w:rPr>
          <w:rStyle w:val="CommentReference"/>
        </w:rPr>
        <w:annotationRef/>
      </w:r>
      <w:r>
        <w:t xml:space="preserve">There are some fields covered under </w:t>
      </w:r>
      <w:proofErr w:type="spellStart"/>
      <w:r>
        <w:t>req</w:t>
      </w:r>
      <w:proofErr w:type="spellEnd"/>
      <w:r>
        <w:t xml:space="preserve"> 5.1.1.40 – 5.1.1.49 which do not appear here (forms module fields).  How are these being accounted for?</w:t>
      </w:r>
    </w:p>
  </w:comment>
  <w:comment w:id="31767" w:author="Ramasubramani, Hariharan" w:date="2015-08-18T14:05:00Z" w:initials="RH">
    <w:p w14:paraId="63CEC49A" w14:textId="398CAAB8" w:rsidR="008063AE" w:rsidRDefault="008063AE">
      <w:pPr>
        <w:pStyle w:val="CommentText"/>
      </w:pPr>
      <w:r>
        <w:rPr>
          <w:rStyle w:val="CommentReference"/>
        </w:rPr>
        <w:annotationRef/>
      </w:r>
      <w:r>
        <w:t xml:space="preserve">Those are documented in section 5.1.2 </w:t>
      </w:r>
      <w:r>
        <w:rPr>
          <w:rFonts w:cstheme="minorHAnsi"/>
          <w:color w:val="000000" w:themeColor="text1"/>
        </w:rPr>
        <w:t>Create Forms Module Entry Screen Fields.</w:t>
      </w:r>
    </w:p>
  </w:comment>
  <w:comment w:id="31788" w:author="DeCost, Rick" w:date="2015-08-05T09:29:00Z" w:initials="DR">
    <w:p w14:paraId="0B4B8B4C" w14:textId="5147A2AA" w:rsidR="008063AE" w:rsidRDefault="008063AE">
      <w:pPr>
        <w:pStyle w:val="CommentText"/>
      </w:pPr>
      <w:r>
        <w:rPr>
          <w:rStyle w:val="CommentReference"/>
        </w:rPr>
        <w:annotationRef/>
      </w:r>
      <w:r>
        <w:t>Caption per 5.1.1.6 s/be ‘Form #’</w:t>
      </w:r>
    </w:p>
  </w:comment>
  <w:comment w:id="31790" w:author="Ramasubramani, Hariharan" w:date="2015-08-18T10:57:00Z" w:initials="RH">
    <w:p w14:paraId="2A279860" w14:textId="389740EF" w:rsidR="008063AE" w:rsidRDefault="008063AE">
      <w:pPr>
        <w:pStyle w:val="CommentText"/>
      </w:pPr>
      <w:r>
        <w:rPr>
          <w:rStyle w:val="CommentReference"/>
        </w:rPr>
        <w:annotationRef/>
      </w:r>
      <w:r>
        <w:t>Fixed.</w:t>
      </w:r>
    </w:p>
  </w:comment>
  <w:comment w:id="31866" w:author="DeCost, Rick" w:date="2015-08-05T09:34:00Z" w:initials="DR">
    <w:p w14:paraId="4438298D" w14:textId="79711090" w:rsidR="008063AE" w:rsidRDefault="008063AE">
      <w:pPr>
        <w:pStyle w:val="CommentText"/>
      </w:pPr>
      <w:r>
        <w:rPr>
          <w:rStyle w:val="CommentReference"/>
        </w:rPr>
        <w:annotationRef/>
      </w:r>
      <w:r>
        <w:t>This should be ‘Form Usage/Instruction’ (5.1.1.7)</w:t>
      </w:r>
    </w:p>
  </w:comment>
  <w:comment w:id="31867" w:author="Ramasubramani, Hariharan" w:date="2015-08-18T10:57:00Z" w:initials="RH">
    <w:p w14:paraId="121DFF48" w14:textId="11C0795C" w:rsidR="008063AE" w:rsidRDefault="008063AE">
      <w:pPr>
        <w:pStyle w:val="CommentText"/>
      </w:pPr>
      <w:r>
        <w:rPr>
          <w:rStyle w:val="CommentReference"/>
        </w:rPr>
        <w:annotationRef/>
      </w:r>
      <w:r>
        <w:t>Fixed it.</w:t>
      </w:r>
    </w:p>
  </w:comment>
  <w:comment w:id="31948" w:author="DeCost, Rick" w:date="2015-08-05T09:47:00Z" w:initials="DR">
    <w:p w14:paraId="43C59B48" w14:textId="77777777" w:rsidR="008063AE" w:rsidRDefault="008063AE">
      <w:pPr>
        <w:pStyle w:val="CommentText"/>
      </w:pPr>
      <w:r>
        <w:rPr>
          <w:rStyle w:val="CommentReference"/>
        </w:rPr>
        <w:annotationRef/>
      </w:r>
      <w:r>
        <w:t>‘Promotion Implementation Date’ (5.1.1.14)</w:t>
      </w:r>
    </w:p>
  </w:comment>
  <w:comment w:id="31946" w:author="Ramasubramani, Hariharan" w:date="2015-08-18T10:59:00Z" w:initials="RH">
    <w:p w14:paraId="0EE2E0CB" w14:textId="77777777" w:rsidR="008063AE" w:rsidRDefault="008063AE">
      <w:pPr>
        <w:pStyle w:val="CommentText"/>
      </w:pPr>
      <w:r>
        <w:rPr>
          <w:rStyle w:val="CommentReference"/>
        </w:rPr>
        <w:annotationRef/>
      </w:r>
      <w:r>
        <w:t>Fixed.</w:t>
      </w:r>
    </w:p>
  </w:comment>
  <w:comment w:id="32015" w:author="DeCost, Rick" w:date="2015-08-05T09:43:00Z" w:initials="DR">
    <w:p w14:paraId="2241EBF9" w14:textId="77777777" w:rsidR="008063AE" w:rsidRDefault="008063AE">
      <w:pPr>
        <w:pStyle w:val="CommentText"/>
      </w:pPr>
      <w:r>
        <w:rPr>
          <w:rStyle w:val="CommentReference"/>
        </w:rPr>
        <w:annotationRef/>
      </w:r>
      <w:r>
        <w:t xml:space="preserve">Just to be clear – medical is a selection as well (it’s not </w:t>
      </w:r>
      <w:proofErr w:type="spellStart"/>
      <w:r>
        <w:t>bulletted</w:t>
      </w:r>
      <w:proofErr w:type="spellEnd"/>
      <w:r>
        <w:t xml:space="preserve"> here but that might be an error)</w:t>
      </w:r>
    </w:p>
  </w:comment>
  <w:comment w:id="32014" w:author="Ramasubramani, Hariharan" w:date="2015-08-18T10:58:00Z" w:initials="RH">
    <w:p w14:paraId="560661CF" w14:textId="77777777" w:rsidR="008063AE" w:rsidRDefault="008063AE">
      <w:pPr>
        <w:pStyle w:val="CommentText"/>
      </w:pPr>
      <w:r>
        <w:rPr>
          <w:rStyle w:val="CommentReference"/>
        </w:rPr>
        <w:annotationRef/>
      </w:r>
      <w:r>
        <w:t>Yes.  Fixed the bullet.</w:t>
      </w:r>
    </w:p>
  </w:comment>
  <w:comment w:id="32188" w:author="DeCost, Rick" w:date="2015-08-05T09:52:00Z" w:initials="DR">
    <w:p w14:paraId="2BC277D6" w14:textId="77777777" w:rsidR="008063AE" w:rsidRDefault="008063AE">
      <w:pPr>
        <w:pStyle w:val="CommentText"/>
      </w:pPr>
      <w:r>
        <w:rPr>
          <w:rStyle w:val="CommentReference"/>
        </w:rPr>
        <w:annotationRef/>
      </w:r>
      <w:r>
        <w:t>This can just be ‘Comment’ (5.1.1.39)</w:t>
      </w:r>
    </w:p>
  </w:comment>
  <w:comment w:id="32186" w:author="Ramasubramani, Hariharan" w:date="2015-08-18T10:59:00Z" w:initials="RH">
    <w:p w14:paraId="5E7C1738" w14:textId="77777777" w:rsidR="008063AE" w:rsidRDefault="008063AE">
      <w:pPr>
        <w:pStyle w:val="CommentText"/>
      </w:pPr>
      <w:r>
        <w:rPr>
          <w:rStyle w:val="CommentReference"/>
        </w:rPr>
        <w:annotationRef/>
      </w:r>
      <w:r>
        <w:t>Fixed.</w:t>
      </w:r>
    </w:p>
  </w:comment>
  <w:comment w:id="32219" w:author="DeCost, Rick" w:date="2015-08-05T10:41:00Z" w:initials="DR">
    <w:p w14:paraId="25827EE1" w14:textId="2D1AC7F6" w:rsidR="008063AE" w:rsidRDefault="008063AE">
      <w:pPr>
        <w:pStyle w:val="CommentText"/>
      </w:pPr>
      <w:r>
        <w:rPr>
          <w:rStyle w:val="CommentReference"/>
        </w:rPr>
        <w:annotationRef/>
      </w:r>
      <w:r>
        <w:t>I do not see this on the wireframe</w:t>
      </w:r>
    </w:p>
  </w:comment>
  <w:comment w:id="32220" w:author="Ramasubramani, Hariharan" w:date="2015-08-20T17:31:00Z" w:initials="RH">
    <w:p w14:paraId="4F7713F5" w14:textId="51897159" w:rsidR="008063AE" w:rsidRDefault="008063AE">
      <w:pPr>
        <w:pStyle w:val="CommentText"/>
      </w:pPr>
      <w:r>
        <w:rPr>
          <w:rStyle w:val="CommentReference"/>
        </w:rPr>
        <w:annotationRef/>
      </w:r>
      <w:r>
        <w:t>Added</w:t>
      </w:r>
    </w:p>
  </w:comment>
  <w:comment w:id="32222" w:author="DeCost, Rick" w:date="2015-08-05T10:44:00Z" w:initials="DR">
    <w:p w14:paraId="7F9A38A3" w14:textId="6A4E8B41" w:rsidR="008063AE" w:rsidRDefault="008063AE">
      <w:pPr>
        <w:pStyle w:val="CommentText"/>
      </w:pPr>
      <w:r>
        <w:rPr>
          <w:rStyle w:val="CommentReference"/>
        </w:rPr>
        <w:annotationRef/>
      </w:r>
      <w:r>
        <w:t>Same as above</w:t>
      </w:r>
    </w:p>
  </w:comment>
  <w:comment w:id="32223" w:author="DeCost, Rick" w:date="2015-08-05T10:44:00Z" w:initials="DR">
    <w:p w14:paraId="3B0F7570" w14:textId="6BA903EA" w:rsidR="008063AE" w:rsidRDefault="008063AE">
      <w:pPr>
        <w:pStyle w:val="CommentText"/>
      </w:pPr>
      <w:r>
        <w:rPr>
          <w:rStyle w:val="CommentReference"/>
        </w:rPr>
        <w:annotationRef/>
      </w:r>
      <w:r>
        <w:t>Same as above</w:t>
      </w:r>
    </w:p>
  </w:comment>
  <w:comment w:id="32224" w:author="DeCost, Rick" w:date="2015-08-05T10:44:00Z" w:initials="DR">
    <w:p w14:paraId="4E081E18" w14:textId="07142609" w:rsidR="008063AE" w:rsidRDefault="008063AE">
      <w:pPr>
        <w:pStyle w:val="CommentText"/>
      </w:pPr>
      <w:r>
        <w:rPr>
          <w:rStyle w:val="CommentReference"/>
        </w:rPr>
        <w:annotationRef/>
      </w:r>
      <w:r>
        <w:t>Same as above</w:t>
      </w:r>
    </w:p>
  </w:comment>
  <w:comment w:id="32225" w:author="DeCost, Rick" w:date="2015-08-05T10:44:00Z" w:initials="DR">
    <w:p w14:paraId="2B03E948" w14:textId="75378EA0" w:rsidR="008063AE" w:rsidRDefault="008063AE">
      <w:pPr>
        <w:pStyle w:val="CommentText"/>
      </w:pPr>
      <w:r>
        <w:rPr>
          <w:rStyle w:val="CommentReference"/>
        </w:rPr>
        <w:annotationRef/>
      </w:r>
      <w:r>
        <w:t>Same as above</w:t>
      </w:r>
    </w:p>
  </w:comment>
  <w:comment w:id="32226" w:author="DeCost, Rick" w:date="2015-08-05T10:44:00Z" w:initials="DR">
    <w:p w14:paraId="6F6780AA" w14:textId="0EE82F7F" w:rsidR="008063AE" w:rsidRDefault="008063AE">
      <w:pPr>
        <w:pStyle w:val="CommentText"/>
      </w:pPr>
      <w:r>
        <w:rPr>
          <w:rStyle w:val="CommentReference"/>
        </w:rPr>
        <w:annotationRef/>
      </w:r>
      <w:r>
        <w:t>Same as above</w:t>
      </w:r>
    </w:p>
  </w:comment>
  <w:comment w:id="32227" w:author="DeCost, Rick" w:date="2015-08-05T10:44:00Z" w:initials="DR">
    <w:p w14:paraId="7C72E696" w14:textId="5EAA0C4E" w:rsidR="008063AE" w:rsidRDefault="008063AE">
      <w:pPr>
        <w:pStyle w:val="CommentText"/>
      </w:pPr>
      <w:r>
        <w:rPr>
          <w:rStyle w:val="CommentReference"/>
        </w:rPr>
        <w:annotationRef/>
      </w:r>
      <w:r>
        <w:t>Same as above</w:t>
      </w:r>
    </w:p>
  </w:comment>
  <w:comment w:id="32230" w:author="DeCost, Rick" w:date="2015-08-05T10:44:00Z" w:initials="DR">
    <w:p w14:paraId="3CA6ED4B" w14:textId="6AEA31BB" w:rsidR="008063AE" w:rsidRDefault="008063AE">
      <w:pPr>
        <w:pStyle w:val="CommentText"/>
      </w:pPr>
      <w:r>
        <w:rPr>
          <w:rStyle w:val="CommentReference"/>
        </w:rPr>
        <w:annotationRef/>
      </w:r>
    </w:p>
  </w:comment>
  <w:comment w:id="32228" w:author="Ramasubramani, Hariharan" w:date="2015-08-18T10:59:00Z" w:initials="RH">
    <w:p w14:paraId="6A68A577" w14:textId="6F1222B7" w:rsidR="008063AE" w:rsidRDefault="008063AE">
      <w:pPr>
        <w:pStyle w:val="CommentText"/>
      </w:pPr>
      <w:r>
        <w:rPr>
          <w:rStyle w:val="CommentReference"/>
        </w:rPr>
        <w:annotationRef/>
      </w:r>
      <w:r>
        <w:t>Added</w:t>
      </w:r>
    </w:p>
  </w:comment>
  <w:comment w:id="32236" w:author="DeCost, Rick" w:date="2015-08-05T11:15:00Z" w:initials="DR">
    <w:p w14:paraId="2902BDC4" w14:textId="04EACD2C" w:rsidR="008063AE" w:rsidRDefault="008063AE">
      <w:pPr>
        <w:pStyle w:val="CommentText"/>
      </w:pPr>
      <w:r>
        <w:rPr>
          <w:rStyle w:val="CommentReference"/>
        </w:rPr>
        <w:annotationRef/>
      </w:r>
      <w:r>
        <w:t>What about the requirements under 5.11 regarding further identification of multiple versions of the same form?</w:t>
      </w:r>
    </w:p>
  </w:comment>
  <w:comment w:id="32237" w:author="Ramasubramani, Hariharan" w:date="2015-08-20T14:27:00Z" w:initials="RH">
    <w:p w14:paraId="4EFEF6E6" w14:textId="20CE42B8" w:rsidR="008063AE" w:rsidRDefault="008063AE">
      <w:pPr>
        <w:pStyle w:val="CommentText"/>
      </w:pPr>
      <w:r>
        <w:rPr>
          <w:rStyle w:val="CommentReference"/>
        </w:rPr>
        <w:annotationRef/>
      </w:r>
      <w:r>
        <w:t xml:space="preserve">This is duplicate form entry message.  As per our discussion 8/19, everyone agreed </w:t>
      </w:r>
      <w:proofErr w:type="spellStart"/>
      <w:r>
        <w:t>req</w:t>
      </w:r>
      <w:proofErr w:type="spellEnd"/>
      <w:r>
        <w:t xml:space="preserve"> under 5.11 is no longer valid. </w:t>
      </w:r>
    </w:p>
  </w:comment>
  <w:comment w:id="32571" w:author="DeCost, Rick" w:date="2015-08-05T11:21:00Z" w:initials="DR">
    <w:p w14:paraId="3ECDD458" w14:textId="3FB34F1E" w:rsidR="008063AE" w:rsidRDefault="008063AE">
      <w:pPr>
        <w:pStyle w:val="CommentText"/>
      </w:pPr>
      <w:r>
        <w:rPr>
          <w:rStyle w:val="CommentReference"/>
        </w:rPr>
        <w:annotationRef/>
      </w:r>
      <w:r>
        <w:t>Can this be ‘In-</w:t>
      </w:r>
      <w:proofErr w:type="gramStart"/>
      <w:r>
        <w:t>Progress’ ?</w:t>
      </w:r>
      <w:proofErr w:type="gramEnd"/>
    </w:p>
  </w:comment>
  <w:comment w:id="32572" w:author="Ramasubramani, Hariharan" w:date="2015-08-20T14:29:00Z" w:initials="RH">
    <w:p w14:paraId="48693100" w14:textId="6B1CE8E7" w:rsidR="008063AE" w:rsidRDefault="008063AE">
      <w:pPr>
        <w:pStyle w:val="CommentText"/>
      </w:pPr>
      <w:r>
        <w:rPr>
          <w:rStyle w:val="CommentReference"/>
        </w:rPr>
        <w:annotationRef/>
      </w:r>
      <w:r>
        <w:t>Fixed.</w:t>
      </w:r>
    </w:p>
  </w:comment>
  <w:comment w:id="42073" w:author="DeCost, Rick" w:date="2015-08-05T11:26:00Z" w:initials="DR">
    <w:p w14:paraId="54A60DAB" w14:textId="273ECFFC" w:rsidR="008063AE" w:rsidRDefault="008063AE">
      <w:pPr>
        <w:pStyle w:val="CommentText"/>
      </w:pPr>
      <w:r>
        <w:rPr>
          <w:rStyle w:val="CommentReference"/>
        </w:rPr>
        <w:annotationRef/>
      </w:r>
      <w:r>
        <w:t>This can be ‘Record #’ (4.2.1.6)</w:t>
      </w:r>
    </w:p>
  </w:comment>
  <w:comment w:id="42074" w:author="Ramasubramani, Hariharan" w:date="2015-08-18T14:28:00Z" w:initials="RH">
    <w:p w14:paraId="4607D80A" w14:textId="7F234103" w:rsidR="008063AE" w:rsidRDefault="008063AE">
      <w:pPr>
        <w:pStyle w:val="CommentText"/>
      </w:pPr>
      <w:r>
        <w:rPr>
          <w:rStyle w:val="CommentReference"/>
        </w:rPr>
        <w:annotationRef/>
      </w:r>
      <w:r>
        <w:t>Fixed.</w:t>
      </w:r>
    </w:p>
  </w:comment>
  <w:comment w:id="42144" w:author="DeCost, Rick" w:date="2015-08-05T11:26:00Z" w:initials="DR">
    <w:p w14:paraId="72110851" w14:textId="77777777" w:rsidR="008063AE" w:rsidRDefault="008063AE">
      <w:pPr>
        <w:pStyle w:val="CommentText"/>
      </w:pPr>
      <w:r>
        <w:rPr>
          <w:rStyle w:val="CommentReference"/>
        </w:rPr>
        <w:annotationRef/>
      </w:r>
      <w:r>
        <w:t>This can be ‘Record #’ (4.2.1.6)</w:t>
      </w:r>
    </w:p>
  </w:comment>
  <w:comment w:id="42145" w:author="Ramasubramani, Hariharan" w:date="2015-08-18T14:28:00Z" w:initials="RH">
    <w:p w14:paraId="1278F8AD" w14:textId="77777777" w:rsidR="008063AE" w:rsidRDefault="008063AE">
      <w:pPr>
        <w:pStyle w:val="CommentText"/>
      </w:pPr>
      <w:r>
        <w:rPr>
          <w:rStyle w:val="CommentReference"/>
        </w:rPr>
        <w:annotationRef/>
      </w:r>
      <w:r>
        <w:t>Fixed.</w:t>
      </w:r>
    </w:p>
  </w:comment>
  <w:comment w:id="42193" w:author="DeCost, Rick" w:date="2015-08-05T11:28:00Z" w:initials="DR">
    <w:p w14:paraId="2FBDCF90" w14:textId="7BF82C72" w:rsidR="008063AE" w:rsidRDefault="008063AE">
      <w:pPr>
        <w:pStyle w:val="CommentText"/>
      </w:pPr>
      <w:r>
        <w:rPr>
          <w:rStyle w:val="CommentReference"/>
        </w:rPr>
        <w:annotationRef/>
      </w:r>
      <w:r>
        <w:t>This can be ‘Effective Date’ (4.2.1.9)</w:t>
      </w:r>
    </w:p>
  </w:comment>
  <w:comment w:id="42194" w:author="Ramasubramani, Hariharan" w:date="2015-08-18T14:29:00Z" w:initials="RH">
    <w:p w14:paraId="20702D02" w14:textId="437ACC21" w:rsidR="008063AE" w:rsidRDefault="008063AE">
      <w:pPr>
        <w:pStyle w:val="CommentText"/>
      </w:pPr>
      <w:r>
        <w:rPr>
          <w:rStyle w:val="CommentReference"/>
        </w:rPr>
        <w:annotationRef/>
      </w:r>
      <w:r>
        <w:t xml:space="preserve">Fixed.  Can we keep Life to sync with Forms screen and If it is </w:t>
      </w:r>
      <w:proofErr w:type="spellStart"/>
      <w:r>
        <w:t>releated</w:t>
      </w:r>
      <w:proofErr w:type="spellEnd"/>
      <w:r>
        <w:t xml:space="preserve"> to Life.  Also in 135 some effective dates has mm/</w:t>
      </w:r>
      <w:proofErr w:type="spellStart"/>
      <w:r>
        <w:t>dd</w:t>
      </w:r>
      <w:proofErr w:type="spellEnd"/>
      <w:r>
        <w:t>/</w:t>
      </w:r>
      <w:proofErr w:type="spellStart"/>
      <w:r>
        <w:t>yyyy</w:t>
      </w:r>
      <w:proofErr w:type="spellEnd"/>
      <w:r>
        <w:t xml:space="preserve"> </w:t>
      </w:r>
      <w:proofErr w:type="spellStart"/>
      <w:r>
        <w:t>hh:mm</w:t>
      </w:r>
      <w:proofErr w:type="spellEnd"/>
      <w:r>
        <w:t>.  Can we show ‘mm/</w:t>
      </w:r>
      <w:proofErr w:type="spellStart"/>
      <w:r>
        <w:t>dd</w:t>
      </w:r>
      <w:proofErr w:type="spellEnd"/>
      <w:r>
        <w:t>/</w:t>
      </w:r>
      <w:proofErr w:type="spellStart"/>
      <w:r>
        <w:t>yyyy</w:t>
      </w:r>
      <w:proofErr w:type="spellEnd"/>
      <w:r>
        <w:t>’.</w:t>
      </w:r>
    </w:p>
  </w:comment>
  <w:comment w:id="42205" w:author="DeCost, Rick" w:date="2015-08-05T11:28:00Z" w:initials="DR">
    <w:p w14:paraId="7ACDFBF5" w14:textId="5AC3D738" w:rsidR="008063AE" w:rsidRDefault="008063AE">
      <w:pPr>
        <w:pStyle w:val="CommentText"/>
      </w:pPr>
      <w:r>
        <w:rPr>
          <w:rStyle w:val="CommentReference"/>
        </w:rPr>
        <w:annotationRef/>
      </w:r>
      <w:r>
        <w:t>This can be ‘Expiration Date’ (4.2.1.10)</w:t>
      </w:r>
    </w:p>
  </w:comment>
  <w:comment w:id="42206" w:author="Ramasubramani, Hariharan" w:date="2015-08-18T14:31:00Z" w:initials="RH">
    <w:p w14:paraId="3536CA0B" w14:textId="13B27D1F" w:rsidR="008063AE" w:rsidRDefault="008063AE">
      <w:pPr>
        <w:pStyle w:val="CommentText"/>
      </w:pPr>
      <w:r>
        <w:t xml:space="preserve">Fixed.  </w:t>
      </w:r>
      <w:r>
        <w:rPr>
          <w:rStyle w:val="CommentReference"/>
        </w:rPr>
        <w:annotationRef/>
      </w:r>
      <w:r>
        <w:t xml:space="preserve">Can we keep Life to sync with Forms screen and If this is </w:t>
      </w:r>
      <w:proofErr w:type="spellStart"/>
      <w:r>
        <w:t>releated</w:t>
      </w:r>
      <w:proofErr w:type="spellEnd"/>
      <w:r>
        <w:t xml:space="preserve"> to Life.</w:t>
      </w:r>
    </w:p>
  </w:comment>
  <w:comment w:id="42230" w:author="DeCost, Rick" w:date="2015-08-05T11:29:00Z" w:initials="DR">
    <w:p w14:paraId="262461F4" w14:textId="22675779" w:rsidR="008063AE" w:rsidRDefault="008063AE">
      <w:pPr>
        <w:pStyle w:val="CommentText"/>
      </w:pPr>
      <w:r>
        <w:rPr>
          <w:rStyle w:val="CommentReference"/>
        </w:rPr>
        <w:annotationRef/>
      </w:r>
      <w:r>
        <w:t>This can just be ‘Comment’</w:t>
      </w:r>
    </w:p>
  </w:comment>
  <w:comment w:id="42231" w:author="Ramasubramani, Hariharan" w:date="2015-08-18T14:29:00Z" w:initials="RH">
    <w:p w14:paraId="4880EA81" w14:textId="6E35C915" w:rsidR="008063AE" w:rsidRDefault="008063AE">
      <w:pPr>
        <w:pStyle w:val="CommentText"/>
      </w:pPr>
      <w:r>
        <w:rPr>
          <w:rStyle w:val="CommentReference"/>
        </w:rPr>
        <w:annotationRef/>
      </w:r>
      <w:r>
        <w:t>Fixed.</w:t>
      </w:r>
    </w:p>
  </w:comment>
  <w:comment w:id="42246" w:author="DeCost, Rick" w:date="2015-08-05T11:34:00Z" w:initials="DR">
    <w:p w14:paraId="4FE847CB" w14:textId="007D0C52" w:rsidR="008063AE" w:rsidRDefault="008063AE">
      <w:pPr>
        <w:pStyle w:val="CommentText"/>
      </w:pPr>
      <w:r>
        <w:rPr>
          <w:rStyle w:val="CommentReference"/>
        </w:rPr>
        <w:annotationRef/>
      </w:r>
      <w:r>
        <w:t>Not applicable to a record.  I will ask Aimee to confirm</w:t>
      </w:r>
    </w:p>
  </w:comment>
  <w:comment w:id="42247" w:author="DeCost, Rick" w:date="2015-08-05T11:34:00Z" w:initials="DR">
    <w:p w14:paraId="17FE9CDD" w14:textId="7E731648" w:rsidR="008063AE" w:rsidRDefault="008063AE">
      <w:pPr>
        <w:pStyle w:val="CommentText"/>
      </w:pPr>
      <w:r>
        <w:rPr>
          <w:rStyle w:val="CommentReference"/>
        </w:rPr>
        <w:annotationRef/>
      </w:r>
      <w:r>
        <w:t>Not applicable to a record.  I will ask Aimee to confirm</w:t>
      </w:r>
    </w:p>
  </w:comment>
  <w:comment w:id="42248" w:author="DeCost, Rick" w:date="2015-08-05T11:35:00Z" w:initials="DR">
    <w:p w14:paraId="202ABD45" w14:textId="35497129" w:rsidR="008063AE" w:rsidRDefault="008063AE">
      <w:pPr>
        <w:pStyle w:val="CommentText"/>
      </w:pPr>
      <w:r>
        <w:rPr>
          <w:rStyle w:val="CommentReference"/>
        </w:rPr>
        <w:annotationRef/>
      </w:r>
      <w:r>
        <w:t>Not applicable to a record.  I will ask Aimee to confirm</w:t>
      </w:r>
    </w:p>
  </w:comment>
  <w:comment w:id="42249" w:author="DeCost, Rick" w:date="2015-08-05T11:35:00Z" w:initials="DR">
    <w:p w14:paraId="5D88EE72" w14:textId="0571C932" w:rsidR="008063AE" w:rsidRDefault="008063AE">
      <w:pPr>
        <w:pStyle w:val="CommentText"/>
      </w:pPr>
      <w:r>
        <w:rPr>
          <w:rStyle w:val="CommentReference"/>
        </w:rPr>
        <w:annotationRef/>
      </w:r>
      <w:r>
        <w:t>Not applicable to a record.  I will ask Aimee to confirm</w:t>
      </w:r>
    </w:p>
  </w:comment>
  <w:comment w:id="42250" w:author="DeCost, Rick" w:date="2015-08-05T11:35:00Z" w:initials="DR">
    <w:p w14:paraId="79403F54" w14:textId="61DA831B" w:rsidR="008063AE" w:rsidRDefault="008063AE">
      <w:pPr>
        <w:pStyle w:val="CommentText"/>
      </w:pPr>
      <w:r>
        <w:rPr>
          <w:rStyle w:val="CommentReference"/>
        </w:rPr>
        <w:annotationRef/>
      </w:r>
      <w:r>
        <w:t>Not applicable to a record.  I will ask Aimee to confirm</w:t>
      </w:r>
    </w:p>
  </w:comment>
  <w:comment w:id="42252" w:author="DeCost, Rick" w:date="2015-08-05T11:35:00Z" w:initials="DR">
    <w:p w14:paraId="16E48411" w14:textId="6255EC62" w:rsidR="008063AE" w:rsidRDefault="008063AE">
      <w:pPr>
        <w:pStyle w:val="CommentText"/>
      </w:pPr>
      <w:r>
        <w:rPr>
          <w:rStyle w:val="CommentReference"/>
        </w:rPr>
        <w:annotationRef/>
      </w:r>
      <w:r>
        <w:t>Not applicable to a record.  I will ask Aimee to confirm</w:t>
      </w:r>
    </w:p>
  </w:comment>
  <w:comment w:id="42253" w:author="DeCost, Rick" w:date="2015-08-05T11:35:00Z" w:initials="DR">
    <w:p w14:paraId="155A5EEB" w14:textId="38CD226C" w:rsidR="008063AE" w:rsidRDefault="008063AE">
      <w:pPr>
        <w:pStyle w:val="CommentText"/>
      </w:pPr>
      <w:r>
        <w:rPr>
          <w:rStyle w:val="CommentReference"/>
        </w:rPr>
        <w:annotationRef/>
      </w:r>
      <w:r>
        <w:t>Not applicable to a record.  I will ask Aimee to confirm</w:t>
      </w:r>
    </w:p>
  </w:comment>
  <w:comment w:id="42254" w:author="DeCost, Rick" w:date="2015-08-05T11:35:00Z" w:initials="DR">
    <w:p w14:paraId="30AE63C0" w14:textId="788C16CE" w:rsidR="008063AE" w:rsidRDefault="008063AE">
      <w:pPr>
        <w:pStyle w:val="CommentText"/>
      </w:pPr>
      <w:r>
        <w:rPr>
          <w:rStyle w:val="CommentReference"/>
        </w:rPr>
        <w:annotationRef/>
      </w:r>
      <w:r>
        <w:t>Not applicable to a record.  I will ask Aimee to confirm</w:t>
      </w:r>
    </w:p>
  </w:comment>
  <w:comment w:id="42255" w:author="DeCost, Rick" w:date="2015-08-05T11:35:00Z" w:initials="DR">
    <w:p w14:paraId="3153D4CC" w14:textId="3514DBA0" w:rsidR="008063AE" w:rsidRDefault="008063AE">
      <w:pPr>
        <w:pStyle w:val="CommentText"/>
      </w:pPr>
      <w:r>
        <w:rPr>
          <w:rStyle w:val="CommentReference"/>
        </w:rPr>
        <w:annotationRef/>
      </w:r>
      <w:r>
        <w:t>Not applicable to a record.  I will ask Aimee to confirm</w:t>
      </w:r>
    </w:p>
  </w:comment>
  <w:comment w:id="42256" w:author="DeCost, Rick" w:date="2015-08-05T11:36:00Z" w:initials="DR">
    <w:p w14:paraId="7C3A5061" w14:textId="4FCF0712" w:rsidR="008063AE" w:rsidRDefault="008063AE">
      <w:pPr>
        <w:pStyle w:val="CommentText"/>
      </w:pPr>
      <w:r>
        <w:rPr>
          <w:rStyle w:val="CommentReference"/>
        </w:rPr>
        <w:annotationRef/>
      </w:r>
      <w:r>
        <w:t>Not applicable to a record.  I will ask Aimee to confirm</w:t>
      </w:r>
    </w:p>
  </w:comment>
  <w:comment w:id="42257" w:author="DeCost, Rick" w:date="2015-08-05T11:36:00Z" w:initials="DR">
    <w:p w14:paraId="544F2FE1" w14:textId="1E80C748" w:rsidR="008063AE" w:rsidRDefault="008063AE">
      <w:pPr>
        <w:pStyle w:val="CommentText"/>
      </w:pPr>
      <w:r>
        <w:rPr>
          <w:rStyle w:val="CommentReference"/>
        </w:rPr>
        <w:annotationRef/>
      </w:r>
      <w:r>
        <w:t>Not applicable to a record.  I will ask Aimee to confirm</w:t>
      </w:r>
    </w:p>
  </w:comment>
  <w:comment w:id="42258" w:author="DeCost, Rick" w:date="2015-08-05T11:34:00Z" w:initials="DR">
    <w:p w14:paraId="6C82C7BD" w14:textId="4D69EACC" w:rsidR="008063AE" w:rsidRDefault="008063AE">
      <w:pPr>
        <w:pStyle w:val="CommentText"/>
      </w:pPr>
      <w:r>
        <w:rPr>
          <w:rStyle w:val="CommentReference"/>
        </w:rPr>
        <w:annotationRef/>
      </w:r>
      <w:r>
        <w:t>Not applicable to a record.  I will ask Aimee to confirm</w:t>
      </w:r>
    </w:p>
  </w:comment>
  <w:comment w:id="42283" w:author="DeCost, Rick" w:date="2015-08-05T11:39:00Z" w:initials="DR">
    <w:p w14:paraId="1C2E2215" w14:textId="58707A57" w:rsidR="008063AE" w:rsidRDefault="008063AE">
      <w:pPr>
        <w:pStyle w:val="CommentText"/>
      </w:pPr>
      <w:r>
        <w:rPr>
          <w:rStyle w:val="CommentReference"/>
        </w:rPr>
        <w:annotationRef/>
      </w:r>
      <w:r>
        <w:t>The BRD also includes other fields for matching (i.e. Class/</w:t>
      </w:r>
      <w:proofErr w:type="spellStart"/>
      <w:r>
        <w:t>Subcalass</w:t>
      </w:r>
      <w:proofErr w:type="spellEnd"/>
      <w:r>
        <w:t xml:space="preserve">, </w:t>
      </w:r>
      <w:proofErr w:type="spellStart"/>
      <w:r>
        <w:t>etc</w:t>
      </w:r>
      <w:proofErr w:type="spellEnd"/>
      <w:r>
        <w:t>)</w:t>
      </w:r>
    </w:p>
  </w:comment>
  <w:comment w:id="42284" w:author="Ramasubramani, Hariharan" w:date="2015-08-20T14:33:00Z" w:initials="RH">
    <w:p w14:paraId="158E9632" w14:textId="0EDFDC52" w:rsidR="008063AE" w:rsidRDefault="008063AE">
      <w:pPr>
        <w:pStyle w:val="CommentText"/>
      </w:pPr>
      <w:r>
        <w:rPr>
          <w:rStyle w:val="CommentReference"/>
        </w:rPr>
        <w:annotationRef/>
      </w:r>
      <w:r>
        <w:t>Duplicate Record logic.  Pending confirmation from Rick.</w:t>
      </w:r>
    </w:p>
  </w:comment>
  <w:comment w:id="42285" w:author="DeCost, Rick" w:date="2015-08-25T13:41:00Z" w:initials="DR">
    <w:p w14:paraId="1248C832" w14:textId="3E942580" w:rsidR="008063AE" w:rsidRDefault="008063AE">
      <w:pPr>
        <w:pStyle w:val="CommentText"/>
      </w:pPr>
      <w:r>
        <w:rPr>
          <w:rStyle w:val="CommentReference"/>
        </w:rPr>
        <w:annotationRef/>
      </w:r>
      <w:r>
        <w:t>I am ok with this after our discussion</w:t>
      </w:r>
    </w:p>
  </w:comment>
  <w:comment w:id="42301" w:author="DeCost, Rick" w:date="2015-08-05T11:40:00Z" w:initials="DR">
    <w:p w14:paraId="0E43532A" w14:textId="157549C8" w:rsidR="008063AE" w:rsidRDefault="008063AE">
      <w:pPr>
        <w:pStyle w:val="CommentText"/>
      </w:pPr>
      <w:r>
        <w:rPr>
          <w:rStyle w:val="CommentReference"/>
        </w:rPr>
        <w:annotationRef/>
      </w:r>
      <w:r>
        <w:t>This does not match the alert message in 4.3.1</w:t>
      </w:r>
    </w:p>
  </w:comment>
  <w:comment w:id="42302" w:author="Ramasubramani, Hariharan" w:date="2015-08-18T14:36:00Z" w:initials="RH">
    <w:p w14:paraId="36478787" w14:textId="03A3226D" w:rsidR="008063AE" w:rsidRDefault="008063AE">
      <w:pPr>
        <w:pStyle w:val="CommentText"/>
      </w:pPr>
      <w:r>
        <w:rPr>
          <w:rStyle w:val="CommentReference"/>
        </w:rPr>
        <w:annotationRef/>
      </w:r>
      <w:r>
        <w:t>Fixed.</w:t>
      </w:r>
    </w:p>
  </w:comment>
  <w:comment w:id="42450" w:author="DeCost, Rick" w:date="2015-08-05T11:44:00Z" w:initials="DR">
    <w:p w14:paraId="1C35A12E" w14:textId="0029C05C" w:rsidR="008063AE" w:rsidRDefault="008063AE">
      <w:pPr>
        <w:pStyle w:val="CommentText"/>
      </w:pPr>
      <w:r>
        <w:rPr>
          <w:rStyle w:val="CommentReference"/>
        </w:rPr>
        <w:annotationRef/>
      </w:r>
      <w:r>
        <w:t>As above – can this be changed to ‘In-Progress’?</w:t>
      </w:r>
    </w:p>
  </w:comment>
  <w:comment w:id="42451" w:author="Ramasubramani, Hariharan" w:date="2015-08-18T14:40:00Z" w:initials="RH">
    <w:p w14:paraId="77468D83" w14:textId="3D976D6D" w:rsidR="008063AE" w:rsidRDefault="008063AE">
      <w:pPr>
        <w:pStyle w:val="CommentText"/>
      </w:pPr>
      <w:r>
        <w:rPr>
          <w:rStyle w:val="CommentReference"/>
        </w:rPr>
        <w:annotationRef/>
      </w:r>
      <w:r>
        <w:t>Fixed.</w:t>
      </w:r>
    </w:p>
  </w:comment>
  <w:comment w:id="42549" w:author="DeCost, Rick" w:date="2015-08-05T11:56:00Z" w:initials="DR">
    <w:p w14:paraId="75E73444" w14:textId="49C2B685" w:rsidR="008063AE" w:rsidRDefault="008063AE">
      <w:pPr>
        <w:pStyle w:val="CommentText"/>
      </w:pPr>
      <w:r>
        <w:rPr>
          <w:rStyle w:val="CommentReference"/>
        </w:rPr>
        <w:annotationRef/>
      </w:r>
      <w:r>
        <w:t>I do not believe ‘’Package’ is a valid subclass, nor would we want to default it</w:t>
      </w:r>
    </w:p>
  </w:comment>
  <w:comment w:id="42550" w:author="Ramasubramani, Hariharan" w:date="2015-08-19T16:19:00Z" w:initials="RH">
    <w:p w14:paraId="2AE8E024" w14:textId="3631A124" w:rsidR="008063AE" w:rsidRDefault="008063AE">
      <w:pPr>
        <w:pStyle w:val="CommentText"/>
      </w:pPr>
      <w:r>
        <w:rPr>
          <w:rStyle w:val="CommentReference"/>
        </w:rPr>
        <w:annotationRef/>
      </w:r>
      <w:r>
        <w:t>As per our discussion ‘Package’ is a valid subclass.</w:t>
      </w:r>
    </w:p>
  </w:comment>
  <w:comment w:id="42551" w:author="DeCost, Rick" w:date="2015-08-25T13:41:00Z" w:initials="DR">
    <w:p w14:paraId="546F8627" w14:textId="51E1C87C" w:rsidR="008063AE" w:rsidRDefault="008063AE">
      <w:pPr>
        <w:pStyle w:val="CommentText"/>
      </w:pPr>
      <w:r>
        <w:rPr>
          <w:rStyle w:val="CommentReference"/>
        </w:rPr>
        <w:annotationRef/>
      </w:r>
      <w:r>
        <w:t>Confirmed</w:t>
      </w:r>
    </w:p>
  </w:comment>
  <w:comment w:id="49987" w:author="DeCost, Rick" w:date="2015-08-05T11:55:00Z" w:initials="DR">
    <w:p w14:paraId="7A16276E" w14:textId="74BC4670" w:rsidR="008063AE" w:rsidRDefault="008063AE">
      <w:pPr>
        <w:pStyle w:val="CommentText"/>
      </w:pPr>
      <w:r>
        <w:rPr>
          <w:rStyle w:val="CommentReference"/>
        </w:rPr>
        <w:annotationRef/>
      </w:r>
      <w:r>
        <w:t>This can just be ‘Comment’</w:t>
      </w:r>
    </w:p>
  </w:comment>
  <w:comment w:id="49985" w:author="Ramasubramani, Hariharan" w:date="2015-08-18T15:14:00Z" w:initials="RH">
    <w:p w14:paraId="2D16B6B9" w14:textId="7061529A" w:rsidR="008063AE" w:rsidRDefault="008063AE">
      <w:pPr>
        <w:pStyle w:val="CommentText"/>
      </w:pPr>
      <w:r>
        <w:rPr>
          <w:rStyle w:val="CommentReference"/>
        </w:rPr>
        <w:annotationRef/>
      </w:r>
      <w:r>
        <w:t>Fixed.</w:t>
      </w:r>
    </w:p>
  </w:comment>
  <w:comment w:id="50105" w:author="DeCost, Rick" w:date="2015-08-05T11:55:00Z" w:initials="DR">
    <w:p w14:paraId="0EA0EC52" w14:textId="77777777" w:rsidR="008063AE" w:rsidRDefault="008063AE">
      <w:pPr>
        <w:pStyle w:val="CommentText"/>
      </w:pPr>
      <w:r>
        <w:rPr>
          <w:rStyle w:val="CommentReference"/>
        </w:rPr>
        <w:annotationRef/>
      </w:r>
      <w:r>
        <w:t>This can just be ‘Comment’</w:t>
      </w:r>
    </w:p>
  </w:comment>
  <w:comment w:id="50106" w:author="Ramasubramani, Hariharan" w:date="2015-08-18T15:14:00Z" w:initials="RH">
    <w:p w14:paraId="4E96B72B" w14:textId="77777777" w:rsidR="008063AE" w:rsidRDefault="008063AE">
      <w:pPr>
        <w:pStyle w:val="CommentText"/>
      </w:pPr>
      <w:r>
        <w:rPr>
          <w:rStyle w:val="CommentReference"/>
        </w:rPr>
        <w:annotationRef/>
      </w:r>
      <w:r>
        <w:t>Fixed.</w:t>
      </w:r>
    </w:p>
  </w:comment>
  <w:comment w:id="50267" w:author="DeCost, Rick" w:date="2015-08-05T12:13:00Z" w:initials="DR">
    <w:p w14:paraId="14535380" w14:textId="0DD9752C" w:rsidR="008063AE" w:rsidRDefault="008063AE">
      <w:pPr>
        <w:pStyle w:val="CommentText"/>
      </w:pPr>
      <w:r>
        <w:rPr>
          <w:rStyle w:val="CommentReference"/>
        </w:rPr>
        <w:annotationRef/>
      </w:r>
      <w:r>
        <w:t>Perhaps I am missing something but where is the functionality called out for the Tabs on this screen marked ‘Class &amp; Subclass? See 4c wireframe</w:t>
      </w:r>
    </w:p>
  </w:comment>
  <w:comment w:id="50268" w:author="Ramasubramani, Hariharan" w:date="2015-08-18T17:08:00Z" w:initials="RH">
    <w:p w14:paraId="256EC2BD" w14:textId="34C5A678" w:rsidR="008063AE" w:rsidRDefault="008063AE">
      <w:pPr>
        <w:pStyle w:val="CommentText"/>
      </w:pPr>
      <w:r>
        <w:rPr>
          <w:rStyle w:val="CommentReference"/>
        </w:rPr>
        <w:annotationRef/>
      </w:r>
      <w:r>
        <w:t>Added functionality for Classification (4.2.2) and Sub-</w:t>
      </w:r>
      <w:proofErr w:type="gramStart"/>
      <w:r>
        <w:t>Classification(</w:t>
      </w:r>
      <w:proofErr w:type="gramEnd"/>
      <w:r>
        <w:t>4.2.3)</w:t>
      </w:r>
    </w:p>
  </w:comment>
  <w:comment w:id="50280" w:author="Walsh, Aimee M" w:date="2015-08-24T15:33:00Z" w:initials="WAM">
    <w:p w14:paraId="72EFF1BF" w14:textId="044236C4" w:rsidR="008063AE" w:rsidRDefault="008063AE">
      <w:pPr>
        <w:pStyle w:val="CommentText"/>
      </w:pPr>
      <w:r>
        <w:rPr>
          <w:rStyle w:val="CommentReference"/>
        </w:rPr>
        <w:annotationRef/>
      </w:r>
      <w:r>
        <w:t xml:space="preserve">You replied in the combined document that as the user enters letters in the field, the </w:t>
      </w:r>
      <w:proofErr w:type="spellStart"/>
      <w:r>
        <w:t>pkg</w:t>
      </w:r>
      <w:proofErr w:type="spellEnd"/>
      <w:r>
        <w:t xml:space="preserve"> list will </w:t>
      </w:r>
      <w:proofErr w:type="spellStart"/>
      <w:r>
        <w:t>autofill</w:t>
      </w:r>
      <w:proofErr w:type="spellEnd"/>
      <w:r>
        <w:t>, can we add that (documentation needs to reflect)</w:t>
      </w:r>
    </w:p>
  </w:comment>
  <w:comment w:id="50281" w:author="Ramasubramani, Hariharan" w:date="2015-08-25T15:13:00Z" w:initials="RH">
    <w:p w14:paraId="14CEE1AF" w14:textId="3159C17B" w:rsidR="00795181" w:rsidRDefault="00795181">
      <w:pPr>
        <w:pStyle w:val="CommentText"/>
      </w:pPr>
      <w:r>
        <w:rPr>
          <w:rStyle w:val="CommentReference"/>
        </w:rPr>
        <w:annotationRef/>
      </w:r>
      <w:r>
        <w:t>Yes.  It is already documented in 4.2.1.1.</w:t>
      </w:r>
    </w:p>
  </w:comment>
  <w:comment w:id="50700" w:author="DeCost, Rick" w:date="2015-08-05T12:16:00Z" w:initials="DR">
    <w:p w14:paraId="397C06C8" w14:textId="01C87864" w:rsidR="008063AE" w:rsidRDefault="008063AE">
      <w:pPr>
        <w:pStyle w:val="CommentText"/>
      </w:pPr>
      <w:r>
        <w:rPr>
          <w:rStyle w:val="CommentReference"/>
        </w:rPr>
        <w:annotationRef/>
      </w:r>
      <w:r>
        <w:t>Where is the ability to create a package from an existing package? (8.7)</w:t>
      </w:r>
    </w:p>
  </w:comment>
  <w:comment w:id="50701" w:author="Ramasubramani, Hariharan" w:date="2015-08-18T16:01:00Z" w:initials="RH">
    <w:p w14:paraId="019FE4C2" w14:textId="5FA7BA9C" w:rsidR="008063AE" w:rsidRDefault="008063AE">
      <w:pPr>
        <w:pStyle w:val="CommentText"/>
      </w:pPr>
      <w:r>
        <w:t xml:space="preserve">Please see </w:t>
      </w:r>
      <w:r>
        <w:rPr>
          <w:rStyle w:val="CommentReference"/>
        </w:rPr>
        <w:annotationRef/>
      </w:r>
      <w:r w:rsidRPr="009A2AFD">
        <w:t>4.2.1.1</w:t>
      </w:r>
      <w:r>
        <w:t>5 – Modify Package Screen functionality.</w:t>
      </w:r>
    </w:p>
  </w:comment>
  <w:comment w:id="50715" w:author="DeCost, Rick" w:date="2015-08-05T12:12:00Z" w:initials="DR">
    <w:p w14:paraId="17F7F2DC" w14:textId="76401ADC" w:rsidR="008063AE" w:rsidRDefault="008063AE">
      <w:pPr>
        <w:pStyle w:val="CommentText"/>
      </w:pPr>
      <w:r>
        <w:rPr>
          <w:rStyle w:val="CommentReference"/>
        </w:rPr>
        <w:annotationRef/>
      </w:r>
      <w:r>
        <w:t>Where is the ‘Edit’ link</w:t>
      </w:r>
    </w:p>
  </w:comment>
  <w:comment w:id="50716" w:author="Ramasubramani, Hariharan" w:date="2015-08-18T15:58:00Z" w:initials="RH">
    <w:p w14:paraId="14F8501E" w14:textId="3AF920BF" w:rsidR="008063AE" w:rsidRDefault="008063AE">
      <w:pPr>
        <w:pStyle w:val="CommentText"/>
      </w:pPr>
      <w:r>
        <w:rPr>
          <w:rStyle w:val="CommentReference"/>
        </w:rPr>
        <w:annotationRef/>
      </w:r>
      <w:r>
        <w:t xml:space="preserve">Fig 4.c – Modify Package Screen - Next to Package Version drop down. </w:t>
      </w:r>
    </w:p>
  </w:comment>
  <w:comment w:id="53605" w:author="DeCost, Rick" w:date="2015-08-12T10:35:00Z" w:initials="DR">
    <w:p w14:paraId="5BC8DD49" w14:textId="77777777" w:rsidR="008063AE" w:rsidRDefault="008063AE">
      <w:pPr>
        <w:pStyle w:val="CommentText"/>
      </w:pPr>
      <w:r>
        <w:rPr>
          <w:rStyle w:val="CommentReference"/>
        </w:rPr>
        <w:annotationRef/>
      </w:r>
      <w:r>
        <w:t xml:space="preserve">An earlier comment I made appears to have been lost.  Where are the forms module data elements (such as </w:t>
      </w:r>
      <w:proofErr w:type="spellStart"/>
      <w:r>
        <w:t>num_reqre</w:t>
      </w:r>
      <w:proofErr w:type="spellEnd"/>
      <w:r>
        <w:t xml:space="preserve">, </w:t>
      </w:r>
      <w:proofErr w:type="spellStart"/>
      <w:r>
        <w:t>code_type_lang_etc</w:t>
      </w:r>
      <w:proofErr w:type="spellEnd"/>
      <w:r>
        <w:t>)</w:t>
      </w:r>
    </w:p>
    <w:p w14:paraId="3D95DB29" w14:textId="43DE2544" w:rsidR="008063AE" w:rsidRDefault="008063AE">
      <w:pPr>
        <w:pStyle w:val="CommentText"/>
      </w:pPr>
      <w:r>
        <w:t xml:space="preserve"> </w:t>
      </w:r>
    </w:p>
  </w:comment>
  <w:comment w:id="53606" w:author="Ramasubramani, Hariharan" w:date="2015-08-18T16:12:00Z" w:initials="RH">
    <w:p w14:paraId="37D66485" w14:textId="00CE25A4" w:rsidR="008063AE" w:rsidRDefault="008063AE">
      <w:pPr>
        <w:pStyle w:val="CommentText"/>
      </w:pPr>
      <w:r>
        <w:rPr>
          <w:rStyle w:val="CommentReference"/>
        </w:rPr>
        <w:annotationRef/>
      </w:r>
      <w:r>
        <w:t xml:space="preserve">Screen fields are replaced with </w:t>
      </w:r>
      <w:proofErr w:type="spellStart"/>
      <w:r>
        <w:t>pr_req</w:t>
      </w:r>
      <w:proofErr w:type="spellEnd"/>
      <w:r>
        <w:t xml:space="preserve"> &amp; </w:t>
      </w:r>
      <w:proofErr w:type="spellStart"/>
      <w:r>
        <w:t>pr_plan_st_req</w:t>
      </w:r>
      <w:proofErr w:type="spellEnd"/>
      <w:r>
        <w:t xml:space="preserve"> table column names as per discussion.  </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04405D66" w15:done="0"/>
  <w15:commentEx w15:paraId="6987BFA0" w15:paraIdParent="04405D66" w15:done="0"/>
  <w15:commentEx w15:paraId="0DCF320F" w15:done="0"/>
  <w15:commentEx w15:paraId="4877B962" w15:paraIdParent="0DCF320F" w15:done="0"/>
  <w15:commentEx w15:paraId="4371E507" w15:done="0"/>
  <w15:commentEx w15:paraId="7F69A764" w15:paraIdParent="4371E507" w15:done="0"/>
  <w15:commentEx w15:paraId="114FC11D" w15:done="0"/>
  <w15:commentEx w15:paraId="3100EE65" w15:paraIdParent="114FC11D" w15:done="0"/>
  <w15:commentEx w15:paraId="3824CE64" w15:done="0"/>
  <w15:commentEx w15:paraId="7F453350" w15:paraIdParent="3824CE64" w15:done="0"/>
  <w15:commentEx w15:paraId="5FD3C3E3" w15:done="0"/>
  <w15:commentEx w15:paraId="5865602B" w15:paraIdParent="5FD3C3E3" w15:done="0"/>
  <w15:commentEx w15:paraId="1FF9385E" w15:done="0"/>
  <w15:commentEx w15:paraId="0EE21E85" w15:paraIdParent="1FF9385E" w15:done="0"/>
  <w15:commentEx w15:paraId="564B27EE" w15:done="0"/>
  <w15:commentEx w15:paraId="3E3C6F17" w15:paraIdParent="564B27EE" w15:done="0"/>
  <w15:commentEx w15:paraId="435A3C75" w15:done="0"/>
  <w15:commentEx w15:paraId="59B5F245" w15:paraIdParent="435A3C75" w15:done="0"/>
  <w15:commentEx w15:paraId="3B8A272B" w15:done="0"/>
  <w15:commentEx w15:paraId="25675621" w15:paraIdParent="3B8A272B" w15:done="0"/>
  <w15:commentEx w15:paraId="2B370281" w15:done="0"/>
  <w15:commentEx w15:paraId="30698C60" w15:paraIdParent="2B370281" w15:done="0"/>
  <w15:commentEx w15:paraId="5E0CAC9A" w15:done="0"/>
  <w15:commentEx w15:paraId="69BDD63E" w15:paraIdParent="5E0CAC9A" w15:done="0"/>
  <w15:commentEx w15:paraId="68015606" w15:done="0"/>
  <w15:commentEx w15:paraId="41EBE5BA" w15:paraIdParent="68015606" w15:done="0"/>
  <w15:commentEx w15:paraId="500785F3" w15:done="0"/>
  <w15:commentEx w15:paraId="63CEC49A" w15:paraIdParent="500785F3" w15:done="0"/>
  <w15:commentEx w15:paraId="0B4B8B4C" w15:done="0"/>
  <w15:commentEx w15:paraId="2A279860" w15:paraIdParent="0B4B8B4C" w15:done="0"/>
  <w15:commentEx w15:paraId="4438298D" w15:done="0"/>
  <w15:commentEx w15:paraId="121DFF48" w15:paraIdParent="4438298D" w15:done="0"/>
  <w15:commentEx w15:paraId="43C59B48" w15:done="0"/>
  <w15:commentEx w15:paraId="0EE2E0CB" w15:paraIdParent="43C59B48" w15:done="0"/>
  <w15:commentEx w15:paraId="2241EBF9" w15:done="0"/>
  <w15:commentEx w15:paraId="560661CF" w15:paraIdParent="2241EBF9" w15:done="0"/>
  <w15:commentEx w15:paraId="2BC277D6" w15:done="0"/>
  <w15:commentEx w15:paraId="5E7C1738" w15:paraIdParent="2BC277D6" w15:done="0"/>
  <w15:commentEx w15:paraId="25827EE1" w15:done="0"/>
  <w15:commentEx w15:paraId="4F7713F5" w15:paraIdParent="25827EE1" w15:done="0"/>
  <w15:commentEx w15:paraId="7F9A38A3" w15:done="0"/>
  <w15:commentEx w15:paraId="3B0F7570" w15:done="0"/>
  <w15:commentEx w15:paraId="4E081E18" w15:done="0"/>
  <w15:commentEx w15:paraId="2B03E948" w15:done="0"/>
  <w15:commentEx w15:paraId="6F6780AA" w15:done="0"/>
  <w15:commentEx w15:paraId="7C72E696" w15:done="0"/>
  <w15:commentEx w15:paraId="3CA6ED4B" w15:done="0"/>
  <w15:commentEx w15:paraId="6A68A577" w15:paraIdParent="3CA6ED4B" w15:done="0"/>
  <w15:commentEx w15:paraId="2902BDC4" w15:done="0"/>
  <w15:commentEx w15:paraId="4EFEF6E6" w15:paraIdParent="2902BDC4" w15:done="0"/>
  <w15:commentEx w15:paraId="3ECDD458" w15:done="0"/>
  <w15:commentEx w15:paraId="48693100" w15:paraIdParent="3ECDD458" w15:done="0"/>
  <w15:commentEx w15:paraId="54A60DAB" w15:done="0"/>
  <w15:commentEx w15:paraId="4607D80A" w15:paraIdParent="54A60DAB" w15:done="0"/>
  <w15:commentEx w15:paraId="72110851" w15:done="0"/>
  <w15:commentEx w15:paraId="1278F8AD" w15:paraIdParent="72110851" w15:done="0"/>
  <w15:commentEx w15:paraId="2FBDCF90" w15:done="0"/>
  <w15:commentEx w15:paraId="20702D02" w15:paraIdParent="2FBDCF90" w15:done="0"/>
  <w15:commentEx w15:paraId="7ACDFBF5" w15:done="0"/>
  <w15:commentEx w15:paraId="3536CA0B" w15:paraIdParent="7ACDFBF5" w15:done="0"/>
  <w15:commentEx w15:paraId="262461F4" w15:done="0"/>
  <w15:commentEx w15:paraId="4880EA81" w15:paraIdParent="262461F4" w15:done="0"/>
  <w15:commentEx w15:paraId="4FE847CB" w15:done="0"/>
  <w15:commentEx w15:paraId="17FE9CDD" w15:done="0"/>
  <w15:commentEx w15:paraId="202ABD45" w15:done="0"/>
  <w15:commentEx w15:paraId="5D88EE72" w15:done="0"/>
  <w15:commentEx w15:paraId="79403F54" w15:done="0"/>
  <w15:commentEx w15:paraId="16E48411" w15:done="0"/>
  <w15:commentEx w15:paraId="155A5EEB" w15:done="0"/>
  <w15:commentEx w15:paraId="30AE63C0" w15:done="0"/>
  <w15:commentEx w15:paraId="3153D4CC" w15:done="0"/>
  <w15:commentEx w15:paraId="7C3A5061" w15:done="0"/>
  <w15:commentEx w15:paraId="544F2FE1" w15:done="0"/>
  <w15:commentEx w15:paraId="6C82C7BD" w15:done="0"/>
  <w15:commentEx w15:paraId="1C2E2215" w15:done="0"/>
  <w15:commentEx w15:paraId="158E9632" w15:paraIdParent="1C2E2215" w15:done="0"/>
  <w15:commentEx w15:paraId="1248C832" w15:paraIdParent="1C2E2215" w15:done="0"/>
  <w15:commentEx w15:paraId="0E43532A" w15:done="0"/>
  <w15:commentEx w15:paraId="36478787" w15:paraIdParent="0E43532A" w15:done="0"/>
  <w15:commentEx w15:paraId="1C35A12E" w15:done="0"/>
  <w15:commentEx w15:paraId="77468D83" w15:paraIdParent="1C35A12E" w15:done="0"/>
  <w15:commentEx w15:paraId="75E73444" w15:done="0"/>
  <w15:commentEx w15:paraId="2AE8E024" w15:paraIdParent="75E73444" w15:done="0"/>
  <w15:commentEx w15:paraId="546F8627" w15:paraIdParent="75E73444" w15:done="0"/>
  <w15:commentEx w15:paraId="7A16276E" w15:done="0"/>
  <w15:commentEx w15:paraId="2D16B6B9" w15:paraIdParent="7A16276E" w15:done="0"/>
  <w15:commentEx w15:paraId="0EA0EC52" w15:done="0"/>
  <w15:commentEx w15:paraId="4E96B72B" w15:paraIdParent="0EA0EC52" w15:done="0"/>
  <w15:commentEx w15:paraId="14535380" w15:done="0"/>
  <w15:commentEx w15:paraId="256EC2BD" w15:paraIdParent="14535380" w15:done="0"/>
  <w15:commentEx w15:paraId="72EFF1BF" w15:done="0"/>
  <w15:commentEx w15:paraId="14CEE1AF" w15:paraIdParent="72EFF1BF" w15:done="0"/>
  <w15:commentEx w15:paraId="397C06C8" w15:done="0"/>
  <w15:commentEx w15:paraId="019FE4C2" w15:paraIdParent="397C06C8" w15:done="0"/>
  <w15:commentEx w15:paraId="17F7F2DC" w15:done="0"/>
  <w15:commentEx w15:paraId="14F8501E" w15:paraIdParent="17F7F2DC" w15:done="0"/>
  <w15:commentEx w15:paraId="3D95DB29" w15:done="0"/>
  <w15:commentEx w15:paraId="37D66485" w15:paraIdParent="3D95DB29"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944BF54" w14:textId="77777777" w:rsidR="008063AE" w:rsidRDefault="008063AE">
      <w:r>
        <w:separator/>
      </w:r>
    </w:p>
  </w:endnote>
  <w:endnote w:type="continuationSeparator" w:id="0">
    <w:p w14:paraId="02E99C40" w14:textId="77777777" w:rsidR="008063AE" w:rsidRDefault="008063AE">
      <w:r>
        <w:continuationSeparator/>
      </w:r>
    </w:p>
  </w:endnote>
  <w:endnote w:type="continuationNotice" w:id="1">
    <w:p w14:paraId="6941F34F" w14:textId="77777777" w:rsidR="008063AE" w:rsidRDefault="008063A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New York">
    <w:altName w:val="Times New Roman"/>
    <w:panose1 w:val="02040503060506020304"/>
    <w:charset w:val="00"/>
    <w:family w:val="roman"/>
    <w:notTrueType/>
    <w:pitch w:val="variable"/>
    <w:sig w:usb0="00000003" w:usb1="00000000" w:usb2="00000000" w:usb3="00000000" w:csb0="0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 w:name="Cambria">
    <w:panose1 w:val="02040503050406030204"/>
    <w:charset w:val="00"/>
    <w:family w:val="roman"/>
    <w:pitch w:val="variable"/>
    <w:sig w:usb0="E00002FF" w:usb1="400004FF" w:usb2="00000000" w:usb3="00000000" w:csb0="0000019F" w:csb1="00000000"/>
  </w:font>
  <w:font w:name="Geneva">
    <w:altName w:val="Arial"/>
    <w:panose1 w:val="00000000000000000000"/>
    <w:charset w:val="4D"/>
    <w:family w:val="auto"/>
    <w:notTrueType/>
    <w:pitch w:val="default"/>
  </w:font>
  <w:font w:name="Arial">
    <w:panose1 w:val="020B0604020202020204"/>
    <w:charset w:val="00"/>
    <w:family w:val="swiss"/>
    <w:pitch w:val="variable"/>
    <w:sig w:usb0="E0002AFF" w:usb1="C0007843"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E0002AFF" w:usb1="C0007841" w:usb2="00000009" w:usb3="00000000" w:csb0="000001FF" w:csb1="00000000"/>
  </w:font>
  <w:font w:name="Palatino">
    <w:panose1 w:val="00000000000000000000"/>
    <w:charset w:val="00"/>
    <w:family w:val="roman"/>
    <w:notTrueType/>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0000012" w:usb3="00000000" w:csb0="0002009F" w:csb1="00000000"/>
  </w:font>
  <w:font w:name="Comic Sans MS">
    <w:panose1 w:val="030F0702030302020204"/>
    <w:charset w:val="00"/>
    <w:family w:val="script"/>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7472CA0" w14:textId="20C59451" w:rsidR="008063AE" w:rsidRPr="004F3E21" w:rsidRDefault="008063AE" w:rsidP="00922460">
    <w:pPr>
      <w:pStyle w:val="Footer"/>
      <w:tabs>
        <w:tab w:val="center" w:pos="4680"/>
        <w:tab w:val="right" w:pos="9360"/>
      </w:tabs>
      <w:rPr>
        <w:rFonts w:ascii="Arial" w:hAnsi="Arial" w:cs="Arial"/>
        <w:i/>
        <w:iCs/>
        <w:sz w:val="16"/>
        <w:szCs w:val="16"/>
      </w:rPr>
    </w:pPr>
    <w:r w:rsidRPr="00010FF1">
      <w:rPr>
        <w:rFonts w:ascii="Arial" w:hAnsi="Arial" w:cs="Arial"/>
        <w:i/>
        <w:iCs/>
        <w:sz w:val="16"/>
        <w:szCs w:val="16"/>
      </w:rPr>
      <w:t xml:space="preserve">Page </w:t>
    </w:r>
    <w:r w:rsidRPr="00010FF1">
      <w:rPr>
        <w:rFonts w:ascii="Arial" w:hAnsi="Arial" w:cs="Arial"/>
        <w:i/>
        <w:iCs/>
        <w:sz w:val="16"/>
        <w:szCs w:val="16"/>
      </w:rPr>
      <w:fldChar w:fldCharType="begin"/>
    </w:r>
    <w:r w:rsidRPr="00010FF1">
      <w:rPr>
        <w:rFonts w:ascii="Arial" w:hAnsi="Arial" w:cs="Arial"/>
        <w:i/>
        <w:iCs/>
        <w:sz w:val="16"/>
        <w:szCs w:val="16"/>
      </w:rPr>
      <w:instrText xml:space="preserve"> PAGE </w:instrText>
    </w:r>
    <w:r w:rsidRPr="00010FF1">
      <w:rPr>
        <w:rFonts w:ascii="Arial" w:hAnsi="Arial" w:cs="Arial"/>
        <w:i/>
        <w:iCs/>
        <w:sz w:val="16"/>
        <w:szCs w:val="16"/>
      </w:rPr>
      <w:fldChar w:fldCharType="separate"/>
    </w:r>
    <w:r w:rsidR="00544C64">
      <w:rPr>
        <w:rFonts w:ascii="Arial" w:hAnsi="Arial" w:cs="Arial"/>
        <w:i/>
        <w:iCs/>
        <w:noProof/>
        <w:sz w:val="16"/>
        <w:szCs w:val="16"/>
      </w:rPr>
      <w:t>21</w:t>
    </w:r>
    <w:r w:rsidRPr="00010FF1">
      <w:rPr>
        <w:rFonts w:ascii="Arial" w:hAnsi="Arial" w:cs="Arial"/>
        <w:i/>
        <w:iCs/>
        <w:sz w:val="16"/>
        <w:szCs w:val="16"/>
      </w:rPr>
      <w:fldChar w:fldCharType="end"/>
    </w:r>
    <w:r w:rsidRPr="00010FF1">
      <w:rPr>
        <w:rFonts w:ascii="Arial" w:hAnsi="Arial" w:cs="Arial"/>
        <w:i/>
        <w:iCs/>
        <w:sz w:val="16"/>
        <w:szCs w:val="16"/>
      </w:rPr>
      <w:t xml:space="preserve"> of </w:t>
    </w:r>
    <w:r w:rsidRPr="00010FF1">
      <w:rPr>
        <w:rFonts w:ascii="Arial" w:hAnsi="Arial" w:cs="Arial"/>
        <w:i/>
        <w:iCs/>
        <w:sz w:val="16"/>
        <w:szCs w:val="16"/>
      </w:rPr>
      <w:fldChar w:fldCharType="begin"/>
    </w:r>
    <w:r w:rsidRPr="00010FF1">
      <w:rPr>
        <w:rFonts w:ascii="Arial" w:hAnsi="Arial" w:cs="Arial"/>
        <w:i/>
        <w:iCs/>
        <w:sz w:val="16"/>
        <w:szCs w:val="16"/>
      </w:rPr>
      <w:instrText xml:space="preserve"> NUMPAGES </w:instrText>
    </w:r>
    <w:r w:rsidRPr="00010FF1">
      <w:rPr>
        <w:rFonts w:ascii="Arial" w:hAnsi="Arial" w:cs="Arial"/>
        <w:i/>
        <w:iCs/>
        <w:sz w:val="16"/>
        <w:szCs w:val="16"/>
      </w:rPr>
      <w:fldChar w:fldCharType="separate"/>
    </w:r>
    <w:r w:rsidR="00544C64">
      <w:rPr>
        <w:rFonts w:ascii="Arial" w:hAnsi="Arial" w:cs="Arial"/>
        <w:i/>
        <w:iCs/>
        <w:noProof/>
        <w:sz w:val="16"/>
        <w:szCs w:val="16"/>
      </w:rPr>
      <w:t>53</w:t>
    </w:r>
    <w:r w:rsidRPr="00010FF1">
      <w:rPr>
        <w:rFonts w:ascii="Arial" w:hAnsi="Arial" w:cs="Arial"/>
        <w:i/>
        <w:iCs/>
        <w:sz w:val="16"/>
        <w:szCs w:val="16"/>
      </w:rPr>
      <w:fldChar w:fldCharType="end"/>
    </w:r>
    <w:r w:rsidRPr="00010FF1">
      <w:rPr>
        <w:rFonts w:ascii="Arial" w:hAnsi="Arial" w:cs="Arial"/>
        <w:i/>
        <w:iCs/>
        <w:sz w:val="16"/>
        <w:szCs w:val="16"/>
      </w:rPr>
      <w:tab/>
    </w:r>
    <w:r>
      <w:rPr>
        <w:rFonts w:ascii="Arial" w:hAnsi="Arial" w:cs="Arial"/>
        <w:i/>
        <w:iCs/>
        <w:sz w:val="16"/>
        <w:szCs w:val="16"/>
      </w:rPr>
      <w:tab/>
    </w:r>
    <w:r>
      <w:rPr>
        <w:rFonts w:ascii="Arial" w:hAnsi="Arial" w:cs="Arial"/>
        <w:i/>
        <w:iCs/>
        <w:sz w:val="16"/>
        <w:szCs w:val="16"/>
      </w:rPr>
      <w:tab/>
      <w:t>A</w:t>
    </w:r>
    <w:r w:rsidRPr="00010FF1">
      <w:rPr>
        <w:rFonts w:ascii="Arial" w:hAnsi="Arial" w:cs="Arial"/>
        <w:i/>
        <w:iCs/>
        <w:sz w:val="16"/>
        <w:szCs w:val="16"/>
      </w:rPr>
      <w:t>uthor</w:t>
    </w:r>
    <w:r>
      <w:rPr>
        <w:rFonts w:ascii="Arial" w:hAnsi="Arial" w:cs="Arial"/>
        <w:i/>
        <w:iCs/>
        <w:sz w:val="16"/>
        <w:szCs w:val="16"/>
      </w:rPr>
      <w:t xml:space="preserve">: </w:t>
    </w:r>
    <w:del w:id="54824" w:author="Ramasubramani, Hariharan" w:date="2015-08-03T10:01:00Z">
      <w:r w:rsidRPr="004F3E21" w:rsidDel="003E377D">
        <w:rPr>
          <w:rFonts w:ascii="Arial" w:hAnsi="Arial" w:cs="Arial"/>
          <w:i/>
          <w:iCs/>
          <w:sz w:val="16"/>
          <w:szCs w:val="16"/>
        </w:rPr>
        <w:delText xml:space="preserve">Bryan </w:delText>
      </w:r>
    </w:del>
    <w:ins w:id="54825" w:author="Ramasubramani, Hariharan" w:date="2015-08-03T10:01:00Z">
      <w:r>
        <w:rPr>
          <w:rFonts w:ascii="Arial" w:hAnsi="Arial" w:cs="Arial"/>
          <w:i/>
          <w:iCs/>
          <w:sz w:val="16"/>
          <w:szCs w:val="16"/>
        </w:rPr>
        <w:t>Hariharan</w:t>
      </w:r>
      <w:r w:rsidRPr="004F3E21">
        <w:rPr>
          <w:rFonts w:ascii="Arial" w:hAnsi="Arial" w:cs="Arial"/>
          <w:i/>
          <w:iCs/>
          <w:sz w:val="16"/>
          <w:szCs w:val="16"/>
        </w:rPr>
        <w:t xml:space="preserve"> </w:t>
      </w:r>
    </w:ins>
    <w:del w:id="54826" w:author="Ramasubramani, Hariharan" w:date="2015-08-03T10:01:00Z">
      <w:r w:rsidRPr="004F3E21" w:rsidDel="003E377D">
        <w:rPr>
          <w:rFonts w:ascii="Arial" w:hAnsi="Arial" w:cs="Arial"/>
          <w:i/>
          <w:iCs/>
          <w:sz w:val="16"/>
          <w:szCs w:val="16"/>
        </w:rPr>
        <w:delText>Rickman</w:delText>
      </w:r>
    </w:del>
  </w:p>
  <w:p w14:paraId="27472CA1" w14:textId="276CA669" w:rsidR="008063AE" w:rsidRPr="000367F2" w:rsidRDefault="008063AE" w:rsidP="00922460">
    <w:pPr>
      <w:pStyle w:val="Footer"/>
      <w:tabs>
        <w:tab w:val="center" w:pos="4680"/>
        <w:tab w:val="right" w:pos="9360"/>
      </w:tabs>
      <w:rPr>
        <w:rFonts w:ascii="Arial" w:hAnsi="Arial" w:cs="Arial"/>
        <w:i/>
        <w:iCs/>
        <w:color w:val="3366FF"/>
        <w:sz w:val="16"/>
        <w:szCs w:val="16"/>
      </w:rPr>
    </w:pPr>
    <w:r>
      <w:rPr>
        <w:rFonts w:ascii="Arial" w:hAnsi="Arial" w:cs="Arial"/>
        <w:i/>
        <w:iCs/>
        <w:sz w:val="16"/>
        <w:szCs w:val="16"/>
      </w:rPr>
      <w:t>©Copyright 2013-2014</w:t>
    </w:r>
    <w:r w:rsidRPr="00010FF1">
      <w:rPr>
        <w:rFonts w:ascii="Arial" w:hAnsi="Arial" w:cs="Arial"/>
        <w:i/>
        <w:iCs/>
        <w:sz w:val="16"/>
        <w:szCs w:val="16"/>
      </w:rPr>
      <w:t xml:space="preserve"> Liberty Mutual Insurance Group. ALL RIGHTS RESERVED</w:t>
    </w:r>
    <w:r w:rsidRPr="00010FF1">
      <w:rPr>
        <w:rFonts w:ascii="Arial" w:hAnsi="Arial" w:cs="Arial"/>
        <w:i/>
        <w:iCs/>
        <w:sz w:val="16"/>
        <w:szCs w:val="16"/>
      </w:rPr>
      <w:tab/>
    </w:r>
    <w:r>
      <w:rPr>
        <w:rFonts w:ascii="Arial" w:hAnsi="Arial" w:cs="Arial"/>
        <w:i/>
        <w:iCs/>
        <w:sz w:val="16"/>
        <w:szCs w:val="16"/>
      </w:rPr>
      <w:t xml:space="preserve"> </w:t>
    </w:r>
    <w:r w:rsidRPr="006E4C2E">
      <w:rPr>
        <w:rFonts w:ascii="Arial" w:hAnsi="Arial" w:cs="Arial"/>
        <w:i/>
        <w:iCs/>
        <w:sz w:val="16"/>
        <w:szCs w:val="16"/>
      </w:rPr>
      <w:t xml:space="preserve">Created </w:t>
    </w:r>
    <w:r>
      <w:rPr>
        <w:rFonts w:ascii="Arial" w:hAnsi="Arial" w:cs="Arial"/>
        <w:i/>
        <w:iCs/>
        <w:sz w:val="16"/>
        <w:szCs w:val="16"/>
      </w:rPr>
      <w:t>on: 0</w:t>
    </w:r>
    <w:ins w:id="54827" w:author="Ramasubramani, Hariharan" w:date="2015-08-03T13:41:00Z">
      <w:r>
        <w:rPr>
          <w:rFonts w:ascii="Arial" w:hAnsi="Arial" w:cs="Arial"/>
          <w:i/>
          <w:iCs/>
          <w:sz w:val="16"/>
          <w:szCs w:val="16"/>
        </w:rPr>
        <w:t>7</w:t>
      </w:r>
    </w:ins>
    <w:del w:id="54828" w:author="Ramasubramani, Hariharan" w:date="2015-08-03T13:41:00Z">
      <w:r w:rsidDel="00D643A8">
        <w:rPr>
          <w:rFonts w:ascii="Arial" w:hAnsi="Arial" w:cs="Arial"/>
          <w:i/>
          <w:iCs/>
          <w:sz w:val="16"/>
          <w:szCs w:val="16"/>
        </w:rPr>
        <w:delText>4</w:delText>
      </w:r>
    </w:del>
    <w:r>
      <w:rPr>
        <w:rFonts w:ascii="Arial" w:hAnsi="Arial" w:cs="Arial"/>
        <w:i/>
        <w:iCs/>
        <w:sz w:val="16"/>
        <w:szCs w:val="16"/>
      </w:rPr>
      <w:t>/</w:t>
    </w:r>
    <w:ins w:id="54829" w:author="Ramasubramani, Hariharan" w:date="2015-08-03T13:41:00Z">
      <w:r>
        <w:rPr>
          <w:rFonts w:ascii="Arial" w:hAnsi="Arial" w:cs="Arial"/>
          <w:i/>
          <w:iCs/>
          <w:sz w:val="16"/>
          <w:szCs w:val="16"/>
        </w:rPr>
        <w:t>13</w:t>
      </w:r>
    </w:ins>
    <w:del w:id="54830" w:author="Ramasubramani, Hariharan" w:date="2015-08-03T13:41:00Z">
      <w:r w:rsidDel="00D643A8">
        <w:rPr>
          <w:rFonts w:ascii="Arial" w:hAnsi="Arial" w:cs="Arial"/>
          <w:i/>
          <w:iCs/>
          <w:sz w:val="16"/>
          <w:szCs w:val="16"/>
        </w:rPr>
        <w:delText>05</w:delText>
      </w:r>
    </w:del>
    <w:r>
      <w:rPr>
        <w:rFonts w:ascii="Arial" w:hAnsi="Arial" w:cs="Arial"/>
        <w:i/>
        <w:iCs/>
        <w:sz w:val="16"/>
        <w:szCs w:val="16"/>
      </w:rPr>
      <w:t>/201</w:t>
    </w:r>
    <w:ins w:id="54831" w:author="Ramasubramani, Hariharan" w:date="2015-08-03T13:41:00Z">
      <w:r>
        <w:rPr>
          <w:rFonts w:ascii="Arial" w:hAnsi="Arial" w:cs="Arial"/>
          <w:i/>
          <w:iCs/>
          <w:sz w:val="16"/>
          <w:szCs w:val="16"/>
        </w:rPr>
        <w:t>5</w:t>
      </w:r>
    </w:ins>
    <w:del w:id="54832" w:author="Ramasubramani, Hariharan" w:date="2015-08-03T13:41:00Z">
      <w:r w:rsidDel="00D643A8">
        <w:rPr>
          <w:rFonts w:ascii="Arial" w:hAnsi="Arial" w:cs="Arial"/>
          <w:i/>
          <w:iCs/>
          <w:sz w:val="16"/>
          <w:szCs w:val="16"/>
        </w:rPr>
        <w:delText>3</w:delText>
      </w:r>
    </w:del>
  </w:p>
  <w:p w14:paraId="27472CA2" w14:textId="77777777" w:rsidR="008063AE" w:rsidRDefault="008063AE">
    <w:pPr>
      <w:pStyle w:val="Footer"/>
    </w:pPr>
    <w:r>
      <w:tab/>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7472CA9" w14:textId="47E2B7CD" w:rsidR="008063AE" w:rsidRPr="000367F2" w:rsidRDefault="008063AE" w:rsidP="00DC107F">
    <w:pPr>
      <w:pStyle w:val="Footer"/>
      <w:tabs>
        <w:tab w:val="clear" w:pos="8640"/>
        <w:tab w:val="center" w:pos="4680"/>
        <w:tab w:val="right" w:pos="10710"/>
      </w:tabs>
      <w:ind w:firstLine="0"/>
      <w:rPr>
        <w:rFonts w:ascii="Arial" w:hAnsi="Arial" w:cs="Arial"/>
        <w:i/>
        <w:iCs/>
        <w:color w:val="3366FF"/>
        <w:sz w:val="16"/>
        <w:szCs w:val="16"/>
      </w:rPr>
    </w:pPr>
    <w:r w:rsidRPr="00010FF1">
      <w:rPr>
        <w:rFonts w:ascii="Arial" w:hAnsi="Arial" w:cs="Arial"/>
        <w:i/>
        <w:iCs/>
        <w:sz w:val="16"/>
        <w:szCs w:val="16"/>
      </w:rPr>
      <w:t xml:space="preserve">Page </w:t>
    </w:r>
    <w:r w:rsidRPr="00010FF1">
      <w:rPr>
        <w:rFonts w:ascii="Arial" w:hAnsi="Arial" w:cs="Arial"/>
        <w:i/>
        <w:iCs/>
        <w:sz w:val="16"/>
        <w:szCs w:val="16"/>
      </w:rPr>
      <w:fldChar w:fldCharType="begin"/>
    </w:r>
    <w:r w:rsidRPr="00010FF1">
      <w:rPr>
        <w:rFonts w:ascii="Arial" w:hAnsi="Arial" w:cs="Arial"/>
        <w:i/>
        <w:iCs/>
        <w:sz w:val="16"/>
        <w:szCs w:val="16"/>
      </w:rPr>
      <w:instrText xml:space="preserve"> PAGE </w:instrText>
    </w:r>
    <w:r w:rsidRPr="00010FF1">
      <w:rPr>
        <w:rFonts w:ascii="Arial" w:hAnsi="Arial" w:cs="Arial"/>
        <w:i/>
        <w:iCs/>
        <w:sz w:val="16"/>
        <w:szCs w:val="16"/>
      </w:rPr>
      <w:fldChar w:fldCharType="separate"/>
    </w:r>
    <w:r>
      <w:rPr>
        <w:rFonts w:ascii="Arial" w:hAnsi="Arial" w:cs="Arial"/>
        <w:i/>
        <w:iCs/>
        <w:noProof/>
        <w:sz w:val="16"/>
        <w:szCs w:val="16"/>
      </w:rPr>
      <w:t>1</w:t>
    </w:r>
    <w:r w:rsidRPr="00010FF1">
      <w:rPr>
        <w:rFonts w:ascii="Arial" w:hAnsi="Arial" w:cs="Arial"/>
        <w:i/>
        <w:iCs/>
        <w:sz w:val="16"/>
        <w:szCs w:val="16"/>
      </w:rPr>
      <w:fldChar w:fldCharType="end"/>
    </w:r>
    <w:r w:rsidRPr="00010FF1">
      <w:rPr>
        <w:rFonts w:ascii="Arial" w:hAnsi="Arial" w:cs="Arial"/>
        <w:i/>
        <w:iCs/>
        <w:sz w:val="16"/>
        <w:szCs w:val="16"/>
      </w:rPr>
      <w:t xml:space="preserve"> of </w:t>
    </w:r>
    <w:r w:rsidRPr="00010FF1">
      <w:rPr>
        <w:rFonts w:ascii="Arial" w:hAnsi="Arial" w:cs="Arial"/>
        <w:i/>
        <w:iCs/>
        <w:sz w:val="16"/>
        <w:szCs w:val="16"/>
      </w:rPr>
      <w:fldChar w:fldCharType="begin"/>
    </w:r>
    <w:r w:rsidRPr="00010FF1">
      <w:rPr>
        <w:rFonts w:ascii="Arial" w:hAnsi="Arial" w:cs="Arial"/>
        <w:i/>
        <w:iCs/>
        <w:sz w:val="16"/>
        <w:szCs w:val="16"/>
      </w:rPr>
      <w:instrText xml:space="preserve"> NUMPAGES </w:instrText>
    </w:r>
    <w:r w:rsidRPr="00010FF1">
      <w:rPr>
        <w:rFonts w:ascii="Arial" w:hAnsi="Arial" w:cs="Arial"/>
        <w:i/>
        <w:iCs/>
        <w:sz w:val="16"/>
        <w:szCs w:val="16"/>
      </w:rPr>
      <w:fldChar w:fldCharType="separate"/>
    </w:r>
    <w:r>
      <w:rPr>
        <w:rFonts w:ascii="Arial" w:hAnsi="Arial" w:cs="Arial"/>
        <w:i/>
        <w:iCs/>
        <w:noProof/>
        <w:sz w:val="16"/>
        <w:szCs w:val="16"/>
      </w:rPr>
      <w:t>1</w:t>
    </w:r>
    <w:r w:rsidRPr="00010FF1">
      <w:rPr>
        <w:rFonts w:ascii="Arial" w:hAnsi="Arial" w:cs="Arial"/>
        <w:i/>
        <w:iCs/>
        <w:sz w:val="16"/>
        <w:szCs w:val="16"/>
      </w:rPr>
      <w:fldChar w:fldCharType="end"/>
    </w:r>
    <w:r w:rsidRPr="00010FF1">
      <w:rPr>
        <w:rFonts w:ascii="Arial" w:hAnsi="Arial" w:cs="Arial"/>
        <w:i/>
        <w:iCs/>
        <w:sz w:val="16"/>
        <w:szCs w:val="16"/>
      </w:rPr>
      <w:tab/>
    </w:r>
    <w:r>
      <w:rPr>
        <w:rFonts w:ascii="Arial" w:hAnsi="Arial" w:cs="Arial"/>
        <w:i/>
        <w:iCs/>
        <w:sz w:val="16"/>
        <w:szCs w:val="16"/>
      </w:rPr>
      <w:tab/>
    </w:r>
    <w:r>
      <w:rPr>
        <w:rFonts w:ascii="Arial" w:hAnsi="Arial" w:cs="Arial"/>
        <w:i/>
        <w:iCs/>
        <w:sz w:val="16"/>
        <w:szCs w:val="16"/>
      </w:rPr>
      <w:tab/>
      <w:t>A</w:t>
    </w:r>
    <w:r w:rsidRPr="00010FF1">
      <w:rPr>
        <w:rFonts w:ascii="Arial" w:hAnsi="Arial" w:cs="Arial"/>
        <w:i/>
        <w:iCs/>
        <w:sz w:val="16"/>
        <w:szCs w:val="16"/>
      </w:rPr>
      <w:t>uthor</w:t>
    </w:r>
    <w:r>
      <w:rPr>
        <w:rFonts w:ascii="Arial" w:hAnsi="Arial" w:cs="Arial"/>
        <w:i/>
        <w:iCs/>
        <w:sz w:val="16"/>
        <w:szCs w:val="16"/>
      </w:rPr>
      <w:t xml:space="preserve">: </w:t>
    </w:r>
    <w:r w:rsidRPr="0095212F">
      <w:rPr>
        <w:rFonts w:ascii="Arial" w:hAnsi="Arial" w:cs="Arial"/>
        <w:i/>
        <w:iCs/>
        <w:color w:val="000000"/>
        <w:sz w:val="16"/>
        <w:szCs w:val="16"/>
      </w:rPr>
      <w:t>Bryan Rickman</w:t>
    </w:r>
  </w:p>
  <w:p w14:paraId="27472CAC" w14:textId="76D40BAF" w:rsidR="008063AE" w:rsidRPr="00DC107F" w:rsidRDefault="008063AE" w:rsidP="00DC107F">
    <w:pPr>
      <w:pStyle w:val="Footer"/>
      <w:tabs>
        <w:tab w:val="clear" w:pos="8640"/>
        <w:tab w:val="center" w:pos="4680"/>
        <w:tab w:val="right" w:pos="10710"/>
      </w:tabs>
      <w:ind w:firstLine="0"/>
      <w:rPr>
        <w:rFonts w:ascii="Arial" w:hAnsi="Arial" w:cs="Arial"/>
        <w:i/>
        <w:iCs/>
        <w:color w:val="3366FF"/>
        <w:sz w:val="16"/>
        <w:szCs w:val="16"/>
      </w:rPr>
    </w:pPr>
    <w:r>
      <w:rPr>
        <w:rFonts w:ascii="Arial" w:hAnsi="Arial" w:cs="Arial"/>
        <w:i/>
        <w:iCs/>
        <w:sz w:val="16"/>
        <w:szCs w:val="16"/>
      </w:rPr>
      <w:t>©Copyright 2013</w:t>
    </w:r>
    <w:r w:rsidRPr="00010FF1">
      <w:rPr>
        <w:rFonts w:ascii="Arial" w:hAnsi="Arial" w:cs="Arial"/>
        <w:i/>
        <w:iCs/>
        <w:sz w:val="16"/>
        <w:szCs w:val="16"/>
      </w:rPr>
      <w:t xml:space="preserve"> Liberty Mutual Insurance Group. ALL RIGHTS RESERVED</w:t>
    </w:r>
    <w:r w:rsidRPr="00010FF1">
      <w:rPr>
        <w:rFonts w:ascii="Arial" w:hAnsi="Arial" w:cs="Arial"/>
        <w:i/>
        <w:iCs/>
        <w:sz w:val="16"/>
        <w:szCs w:val="16"/>
      </w:rPr>
      <w:tab/>
    </w:r>
    <w:r>
      <w:rPr>
        <w:rFonts w:ascii="Arial" w:hAnsi="Arial" w:cs="Arial"/>
        <w:i/>
        <w:iCs/>
        <w:sz w:val="16"/>
        <w:szCs w:val="16"/>
      </w:rPr>
      <w:t xml:space="preserve"> </w:t>
    </w:r>
    <w:r w:rsidRPr="006E4C2E">
      <w:rPr>
        <w:rFonts w:ascii="Arial" w:hAnsi="Arial" w:cs="Arial"/>
        <w:i/>
        <w:iCs/>
        <w:sz w:val="16"/>
        <w:szCs w:val="16"/>
      </w:rPr>
      <w:t xml:space="preserve">Created </w:t>
    </w:r>
    <w:r>
      <w:rPr>
        <w:rFonts w:ascii="Arial" w:hAnsi="Arial" w:cs="Arial"/>
        <w:i/>
        <w:iCs/>
        <w:sz w:val="16"/>
        <w:szCs w:val="16"/>
      </w:rPr>
      <w:t>on: 04/05/2013</w:t>
    </w:r>
    <w:r>
      <w:rPr>
        <w:rFonts w:ascii="Arial" w:hAnsi="Arial" w:cs="Arial"/>
        <w:i/>
        <w:iCs/>
        <w:sz w:val="16"/>
        <w:szCs w:val="16"/>
      </w:rP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DCB99EE" w14:textId="77777777" w:rsidR="008063AE" w:rsidRDefault="008063AE">
      <w:r>
        <w:separator/>
      </w:r>
    </w:p>
  </w:footnote>
  <w:footnote w:type="continuationSeparator" w:id="0">
    <w:p w14:paraId="28F8897A" w14:textId="77777777" w:rsidR="008063AE" w:rsidRDefault="008063AE">
      <w:r>
        <w:continuationSeparator/>
      </w:r>
    </w:p>
  </w:footnote>
  <w:footnote w:type="continuationNotice" w:id="1">
    <w:p w14:paraId="717DBB2C" w14:textId="77777777" w:rsidR="008063AE" w:rsidRDefault="008063AE"/>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CCA7CB4" w14:textId="7E7F262E" w:rsidR="008063AE" w:rsidRPr="008A6359" w:rsidRDefault="008063AE" w:rsidP="00DC107F">
    <w:pPr>
      <w:ind w:left="7020" w:firstLine="0"/>
      <w:rPr>
        <w:rFonts w:cs="Calibri"/>
      </w:rPr>
    </w:pPr>
    <w:r>
      <w:rPr>
        <w:rFonts w:cs="Calibri"/>
        <w:noProof/>
      </w:rPr>
      <w:drawing>
        <wp:anchor distT="0" distB="0" distL="114300" distR="114300" simplePos="0" relativeHeight="251658243" behindDoc="0" locked="0" layoutInCell="1" allowOverlap="1" wp14:anchorId="47E8A984" wp14:editId="43BC0239">
          <wp:simplePos x="0" y="0"/>
          <wp:positionH relativeFrom="column">
            <wp:posOffset>34290</wp:posOffset>
          </wp:positionH>
          <wp:positionV relativeFrom="paragraph">
            <wp:posOffset>-211455</wp:posOffset>
          </wp:positionV>
          <wp:extent cx="1470660" cy="936625"/>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70660" cy="9366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A6359">
      <w:rPr>
        <w:rFonts w:cs="Calibri"/>
      </w:rPr>
      <w:t xml:space="preserve">Status:  </w:t>
    </w:r>
    <w:del w:id="54809" w:author="N0001150" w:date="2015-05-27T09:46:00Z">
      <w:r w:rsidDel="00131070">
        <w:rPr>
          <w:rFonts w:cs="Calibri"/>
        </w:rPr>
        <w:delText>V1</w:delText>
      </w:r>
    </w:del>
    <w:ins w:id="54810" w:author="N0001150" w:date="2015-05-27T09:46:00Z">
      <w:r>
        <w:rPr>
          <w:rFonts w:cs="Calibri"/>
        </w:rPr>
        <w:t>V3</w:t>
      </w:r>
    </w:ins>
    <w:r>
      <w:rPr>
        <w:rFonts w:cs="Calibri"/>
      </w:rPr>
      <w:t>.</w:t>
    </w:r>
    <w:ins w:id="54811" w:author="Ramasubramani, Hariharan" w:date="2015-08-20T16:44:00Z">
      <w:r w:rsidR="00544C64">
        <w:rPr>
          <w:rFonts w:cs="Calibri"/>
        </w:rPr>
        <w:t>3</w:t>
      </w:r>
    </w:ins>
    <w:del w:id="54812" w:author="Ramasubramani, Hariharan" w:date="2015-07-13T11:40:00Z">
      <w:r w:rsidDel="00A978E7">
        <w:rPr>
          <w:rFonts w:cs="Calibri"/>
        </w:rPr>
        <w:delText>0</w:delText>
      </w:r>
    </w:del>
    <w:r>
      <w:rPr>
        <w:rFonts w:cs="Calibri"/>
      </w:rPr>
      <w:t xml:space="preserve"> </w:t>
    </w:r>
    <w:ins w:id="54813" w:author="N0001150" w:date="2015-05-27T09:46:00Z">
      <w:r>
        <w:rPr>
          <w:rFonts w:cs="Calibri"/>
        </w:rPr>
        <w:t xml:space="preserve">Pending </w:t>
      </w:r>
    </w:ins>
    <w:r>
      <w:rPr>
        <w:rFonts w:cs="Calibri"/>
      </w:rPr>
      <w:t>Signoff</w:t>
    </w:r>
    <w:r w:rsidRPr="008A6359">
      <w:rPr>
        <w:rFonts w:cs="Calibri"/>
      </w:rPr>
      <w:tab/>
      <w:t xml:space="preserve"> </w:t>
    </w:r>
  </w:p>
  <w:p w14:paraId="4F1EAAEE" w14:textId="77777777" w:rsidR="008063AE" w:rsidRPr="008A6359" w:rsidRDefault="008063AE" w:rsidP="00DC107F">
    <w:pPr>
      <w:tabs>
        <w:tab w:val="left" w:pos="2880"/>
        <w:tab w:val="left" w:pos="5310"/>
      </w:tabs>
      <w:ind w:left="7020" w:firstLine="0"/>
      <w:rPr>
        <w:rFonts w:cs="Calibri"/>
        <w:i/>
      </w:rPr>
    </w:pPr>
    <w:r>
      <w:rPr>
        <w:rFonts w:cs="Calibri"/>
        <w:i/>
      </w:rPr>
      <w:t>495 Screen Functional Specification</w:t>
    </w:r>
  </w:p>
  <w:p w14:paraId="6690465F" w14:textId="0B2D5218" w:rsidR="008063AE" w:rsidRDefault="008063AE" w:rsidP="00DC107F">
    <w:pPr>
      <w:tabs>
        <w:tab w:val="left" w:pos="5310"/>
      </w:tabs>
      <w:ind w:left="7020" w:firstLine="0"/>
      <w:rPr>
        <w:rFonts w:cs="Calibri"/>
        <w:i/>
      </w:rPr>
    </w:pPr>
    <w:r w:rsidRPr="008A6359">
      <w:rPr>
        <w:rFonts w:cs="Calibri"/>
      </w:rPr>
      <w:t xml:space="preserve">Effective Date: </w:t>
    </w:r>
    <w:del w:id="54814" w:author="N0001150" w:date="2015-05-27T09:47:00Z">
      <w:r w:rsidDel="00131070">
        <w:rPr>
          <w:rFonts w:cs="Calibri"/>
          <w:i/>
        </w:rPr>
        <w:delText>07</w:delText>
      </w:r>
    </w:del>
    <w:ins w:id="54815" w:author="N0001150" w:date="2015-05-27T09:47:00Z">
      <w:r>
        <w:rPr>
          <w:rFonts w:cs="Calibri"/>
          <w:i/>
        </w:rPr>
        <w:t>0</w:t>
      </w:r>
      <w:del w:id="54816" w:author="Ramasubramani, Hariharan" w:date="2015-07-13T11:40:00Z">
        <w:r w:rsidDel="00A978E7">
          <w:rPr>
            <w:rFonts w:cs="Calibri"/>
            <w:i/>
          </w:rPr>
          <w:delText>5</w:delText>
        </w:r>
      </w:del>
    </w:ins>
    <w:ins w:id="54817" w:author="Ramasubramani, Hariharan" w:date="2015-07-13T11:40:00Z">
      <w:r>
        <w:rPr>
          <w:rFonts w:cs="Calibri"/>
          <w:i/>
        </w:rPr>
        <w:t>8</w:t>
      </w:r>
    </w:ins>
    <w:r>
      <w:rPr>
        <w:rFonts w:cs="Calibri"/>
        <w:i/>
      </w:rPr>
      <w:t>/</w:t>
    </w:r>
    <w:del w:id="54818" w:author="N0001150" w:date="2015-05-27T09:47:00Z">
      <w:r w:rsidDel="00131070">
        <w:rPr>
          <w:rFonts w:cs="Calibri"/>
          <w:i/>
        </w:rPr>
        <w:delText>17</w:delText>
      </w:r>
    </w:del>
    <w:ins w:id="54819" w:author="N0001150" w:date="2015-05-27T09:47:00Z">
      <w:del w:id="54820" w:author="Ramasubramani, Hariharan" w:date="2015-07-13T11:40:00Z">
        <w:r w:rsidDel="00A978E7">
          <w:rPr>
            <w:rFonts w:cs="Calibri"/>
            <w:i/>
          </w:rPr>
          <w:delText>27</w:delText>
        </w:r>
      </w:del>
    </w:ins>
    <w:ins w:id="54821" w:author="Ramasubramani, Hariharan" w:date="2015-07-13T11:40:00Z">
      <w:r>
        <w:rPr>
          <w:rFonts w:cs="Calibri"/>
          <w:i/>
        </w:rPr>
        <w:t>2</w:t>
      </w:r>
      <w:r w:rsidR="00544C64">
        <w:rPr>
          <w:rFonts w:cs="Calibri"/>
          <w:i/>
        </w:rPr>
        <w:t>5</w:t>
      </w:r>
    </w:ins>
    <w:r>
      <w:rPr>
        <w:rFonts w:cs="Calibri"/>
        <w:i/>
      </w:rPr>
      <w:t>/</w:t>
    </w:r>
    <w:del w:id="54822" w:author="N0001150" w:date="2015-05-27T09:47:00Z">
      <w:r w:rsidDel="00131070">
        <w:rPr>
          <w:rFonts w:cs="Calibri"/>
          <w:i/>
        </w:rPr>
        <w:delText>2014</w:delText>
      </w:r>
    </w:del>
    <w:ins w:id="54823" w:author="N0001150" w:date="2015-05-27T09:47:00Z">
      <w:r>
        <w:rPr>
          <w:rFonts w:cs="Calibri"/>
          <w:i/>
        </w:rPr>
        <w:t>2015</w:t>
      </w:r>
    </w:ins>
  </w:p>
  <w:p w14:paraId="1EAE134F" w14:textId="461E35EB" w:rsidR="008063AE" w:rsidRPr="00DC107F" w:rsidRDefault="008063AE" w:rsidP="00DC107F">
    <w:pPr>
      <w:tabs>
        <w:tab w:val="left" w:pos="5310"/>
      </w:tabs>
      <w:ind w:left="7020" w:firstLine="0"/>
      <w:rPr>
        <w:rFonts w:cs="Calibri"/>
        <w:i/>
      </w:rPr>
    </w:pPr>
    <w:r w:rsidRPr="008A6359">
      <w:rPr>
        <w:rFonts w:cs="Calibri"/>
      </w:rPr>
      <w:t>LifeWorks R</w:t>
    </w:r>
    <w:r>
      <w:rPr>
        <w:rFonts w:cs="Calibri"/>
        <w:i/>
      </w:rPr>
      <w:t>2</w:t>
    </w:r>
    <w:r w:rsidRPr="008A6359">
      <w:rPr>
        <w:rFonts w:cs="Calibri"/>
      </w:rPr>
      <w:t xml:space="preserve"> </w:t>
    </w:r>
    <w:r>
      <w:rPr>
        <w:rFonts w:cs="Calibri"/>
      </w:rPr>
      <w:t>-FRMS</w:t>
    </w:r>
  </w:p>
  <w:p w14:paraId="27472C9F" w14:textId="5B13C5C4" w:rsidR="008063AE" w:rsidRPr="00922460" w:rsidRDefault="008063AE" w:rsidP="00DC107F">
    <w:pPr>
      <w:tabs>
        <w:tab w:val="center" w:pos="4680"/>
      </w:tabs>
      <w:ind w:firstLine="0"/>
    </w:pPr>
    <w:r>
      <w:rPr>
        <w:noProof/>
      </w:rPr>
      <mc:AlternateContent>
        <mc:Choice Requires="wps">
          <w:drawing>
            <wp:anchor distT="0" distB="0" distL="114300" distR="114300" simplePos="0" relativeHeight="251658242" behindDoc="0" locked="0" layoutInCell="1" allowOverlap="1" wp14:anchorId="24A5B81C" wp14:editId="0494C9F1">
              <wp:simplePos x="0" y="0"/>
              <wp:positionH relativeFrom="column">
                <wp:posOffset>9525</wp:posOffset>
              </wp:positionH>
              <wp:positionV relativeFrom="paragraph">
                <wp:posOffset>54610</wp:posOffset>
              </wp:positionV>
              <wp:extent cx="6829425" cy="635"/>
              <wp:effectExtent l="0" t="0" r="9525" b="37465"/>
              <wp:wrapNone/>
              <wp:docPr id="24"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29425" cy="635"/>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393809C7" id="Line 2" o:spid="_x0000_s1026" style="position:absolute;z-index:2516582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75pt,4.3pt" to="538.5pt,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"/>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7472CA3" w14:textId="2CDCAC2E" w:rsidR="008063AE" w:rsidRPr="008A6359" w:rsidRDefault="008063AE" w:rsidP="00DC107F">
    <w:pPr>
      <w:ind w:left="7020" w:firstLine="0"/>
      <w:rPr>
        <w:rFonts w:cs="Calibri"/>
      </w:rPr>
    </w:pPr>
    <w:r>
      <w:rPr>
        <w:rFonts w:cs="Calibri"/>
        <w:noProof/>
      </w:rPr>
      <w:drawing>
        <wp:anchor distT="0" distB="0" distL="114300" distR="114300" simplePos="0" relativeHeight="251658241" behindDoc="0" locked="0" layoutInCell="1" allowOverlap="1" wp14:anchorId="27472CB1" wp14:editId="27472CB2">
          <wp:simplePos x="0" y="0"/>
          <wp:positionH relativeFrom="column">
            <wp:posOffset>34290</wp:posOffset>
          </wp:positionH>
          <wp:positionV relativeFrom="paragraph">
            <wp:posOffset>-211455</wp:posOffset>
          </wp:positionV>
          <wp:extent cx="1470660" cy="936625"/>
          <wp:effectExtent l="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70660" cy="9366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A6359">
      <w:rPr>
        <w:rFonts w:cs="Calibri"/>
      </w:rPr>
      <w:t xml:space="preserve">Status:  </w:t>
    </w:r>
    <w:r>
      <w:rPr>
        <w:rFonts w:cs="Calibri"/>
      </w:rPr>
      <w:t>Work in Progress</w:t>
    </w:r>
    <w:r w:rsidRPr="008A6359">
      <w:rPr>
        <w:rFonts w:cs="Calibri"/>
      </w:rPr>
      <w:tab/>
      <w:t xml:space="preserve"> </w:t>
    </w:r>
  </w:p>
  <w:p w14:paraId="27472CA4" w14:textId="7E5B7190" w:rsidR="008063AE" w:rsidRPr="008A6359" w:rsidRDefault="008063AE" w:rsidP="00DC107F">
    <w:pPr>
      <w:tabs>
        <w:tab w:val="left" w:pos="2880"/>
        <w:tab w:val="left" w:pos="5310"/>
      </w:tabs>
      <w:ind w:left="7020" w:firstLine="0"/>
      <w:rPr>
        <w:rFonts w:cs="Calibri"/>
        <w:i/>
      </w:rPr>
    </w:pPr>
    <w:r>
      <w:rPr>
        <w:rFonts w:cs="Calibri"/>
        <w:i/>
      </w:rPr>
      <w:t>495 Screen Functional Specification</w:t>
    </w:r>
  </w:p>
  <w:p w14:paraId="27472CA5" w14:textId="002D2102" w:rsidR="008063AE" w:rsidRPr="008A6359" w:rsidRDefault="008063AE" w:rsidP="00DC107F">
    <w:pPr>
      <w:tabs>
        <w:tab w:val="left" w:pos="5310"/>
      </w:tabs>
      <w:ind w:left="7020" w:firstLine="0"/>
      <w:rPr>
        <w:rFonts w:cs="Calibri"/>
      </w:rPr>
    </w:pPr>
    <w:r w:rsidRPr="008A6359">
      <w:rPr>
        <w:rFonts w:cs="Calibri"/>
      </w:rPr>
      <w:t xml:space="preserve">Effective Date: </w:t>
    </w:r>
    <w:r>
      <w:rPr>
        <w:rFonts w:cs="Calibri"/>
        <w:i/>
      </w:rPr>
      <w:t>04/05/13</w:t>
    </w:r>
  </w:p>
  <w:p w14:paraId="27472CA6" w14:textId="1520AEA1" w:rsidR="008063AE" w:rsidRPr="008A6359" w:rsidRDefault="008063AE" w:rsidP="00DC107F">
    <w:pPr>
      <w:tabs>
        <w:tab w:val="left" w:pos="5310"/>
      </w:tabs>
      <w:ind w:left="7020" w:firstLine="0"/>
      <w:rPr>
        <w:rFonts w:cs="Calibri"/>
        <w:i/>
      </w:rPr>
    </w:pPr>
    <w:r w:rsidRPr="008A6359">
      <w:rPr>
        <w:rFonts w:cs="Calibri"/>
      </w:rPr>
      <w:t>LifeWorks R</w:t>
    </w:r>
    <w:r>
      <w:rPr>
        <w:rFonts w:cs="Calibri"/>
        <w:i/>
      </w:rPr>
      <w:t>2</w:t>
    </w:r>
    <w:r w:rsidRPr="008A6359">
      <w:rPr>
        <w:rFonts w:cs="Calibri"/>
      </w:rPr>
      <w:t xml:space="preserve"> </w:t>
    </w:r>
    <w:r>
      <w:rPr>
        <w:rFonts w:cs="Calibri"/>
      </w:rPr>
      <w:t>-FRMS</w:t>
    </w:r>
  </w:p>
  <w:p w14:paraId="27472CA8" w14:textId="3FD13687" w:rsidR="008063AE" w:rsidRPr="00242980" w:rsidRDefault="008063AE" w:rsidP="00DC107F">
    <w:pPr>
      <w:tabs>
        <w:tab w:val="center" w:pos="4680"/>
      </w:tabs>
      <w:ind w:firstLine="0"/>
    </w:pPr>
    <w:r>
      <w:rPr>
        <w:noProof/>
      </w:rPr>
      <mc:AlternateContent>
        <mc:Choice Requires="wps">
          <w:drawing>
            <wp:anchor distT="0" distB="0" distL="114300" distR="114300" simplePos="0" relativeHeight="251658240" behindDoc="0" locked="0" layoutInCell="1" allowOverlap="1" wp14:anchorId="27472CB3" wp14:editId="0547F280">
              <wp:simplePos x="0" y="0"/>
              <wp:positionH relativeFrom="column">
                <wp:posOffset>9525</wp:posOffset>
              </wp:positionH>
              <wp:positionV relativeFrom="paragraph">
                <wp:posOffset>54610</wp:posOffset>
              </wp:positionV>
              <wp:extent cx="6829425" cy="635"/>
              <wp:effectExtent l="0" t="0" r="9525" b="37465"/>
              <wp:wrapNone/>
              <wp:docPr id="1"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29425" cy="635"/>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786C8B59" id="Line 2"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75pt,4.3pt" to="538.5pt,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"/>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8"/>
    <w:multiLevelType w:val="singleLevel"/>
    <w:tmpl w:val="662E6F3A"/>
    <w:lvl w:ilvl="0">
      <w:start w:val="1"/>
      <w:numFmt w:val="decimal"/>
      <w:pStyle w:val="ListNumber"/>
      <w:lvlText w:val="%1."/>
      <w:lvlJc w:val="left"/>
      <w:pPr>
        <w:tabs>
          <w:tab w:val="num" w:pos="360"/>
        </w:tabs>
        <w:ind w:left="360" w:hanging="360"/>
      </w:pPr>
      <w:rPr>
        <w:rFonts w:hint="default"/>
      </w:rPr>
    </w:lvl>
  </w:abstractNum>
  <w:abstractNum w:abstractNumId="1" w15:restartNumberingAfterBreak="0">
    <w:nsid w:val="01CD4065"/>
    <w:multiLevelType w:val="multilevel"/>
    <w:tmpl w:val="96D4BFD2"/>
    <w:lvl w:ilvl="0">
      <w:start w:val="1"/>
      <w:numFmt w:val="decimal"/>
      <w:lvlText w:val="%1."/>
      <w:lvlJc w:val="left"/>
      <w:pPr>
        <w:tabs>
          <w:tab w:val="num" w:pos="432"/>
        </w:tabs>
        <w:ind w:left="360" w:hanging="360"/>
      </w:pPr>
      <w:rPr>
        <w:rFonts w:hint="default"/>
        <w:b/>
        <w:bCs/>
        <w:i w:val="0"/>
      </w:rPr>
    </w:lvl>
    <w:lvl w:ilvl="1">
      <w:start w:val="1"/>
      <w:numFmt w:val="none"/>
      <w:lvlText w:val="4.1"/>
      <w:lvlJc w:val="left"/>
      <w:pPr>
        <w:tabs>
          <w:tab w:val="num" w:pos="1170"/>
        </w:tabs>
        <w:ind w:left="619" w:hanging="619"/>
      </w:pPr>
      <w:rPr>
        <w:rFonts w:ascii="Calibri" w:hAnsi="Calibri" w:cs="New York" w:hint="default"/>
        <w:b w:val="0"/>
        <w:bCs w:val="0"/>
        <w:i w:val="0"/>
        <w:iCs w:val="0"/>
        <w:caps w:val="0"/>
        <w:smallCaps w:val="0"/>
        <w:strike w:val="0"/>
        <w:dstrike w:val="0"/>
        <w:color w:val="auto"/>
        <w:spacing w:val="0"/>
        <w:w w:val="100"/>
        <w:kern w:val="0"/>
        <w:position w:val="0"/>
        <w:sz w:val="22"/>
        <w:szCs w:val="24"/>
        <w:u w:val="none"/>
        <w:effect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none"/>
      <w:lvlText w:val="2.2.2"/>
      <w:lvlJc w:val="left"/>
      <w:pPr>
        <w:tabs>
          <w:tab w:val="num" w:pos="1458"/>
        </w:tabs>
        <w:ind w:left="990" w:hanging="720"/>
      </w:pPr>
      <w:rPr>
        <w:rFonts w:ascii="Calibri" w:hAnsi="Calibri" w:hint="default"/>
        <w:b w:val="0"/>
        <w:bCs w:val="0"/>
        <w:i w:val="0"/>
        <w:color w:val="auto"/>
        <w:sz w:val="22"/>
        <w:szCs w:val="24"/>
      </w:rPr>
    </w:lvl>
    <w:lvl w:ilvl="3">
      <w:start w:val="1"/>
      <w:numFmt w:val="none"/>
      <w:lvlText w:val="4.1.1"/>
      <w:lvlJc w:val="left"/>
      <w:pPr>
        <w:tabs>
          <w:tab w:val="num" w:pos="2459"/>
        </w:tabs>
        <w:ind w:left="1883" w:hanging="893"/>
      </w:pPr>
      <w:rPr>
        <w:rFonts w:ascii="Calibri" w:hAnsi="Calibri" w:hint="default"/>
        <w:b w:val="0"/>
        <w:bCs w:val="0"/>
        <w:i w:val="0"/>
        <w:sz w:val="22"/>
        <w:szCs w:val="20"/>
      </w:rPr>
    </w:lvl>
    <w:lvl w:ilvl="4">
      <w:start w:val="1"/>
      <w:numFmt w:val="none"/>
      <w:lvlText w:val="4.1.1.5"/>
      <w:lvlJc w:val="left"/>
      <w:pPr>
        <w:tabs>
          <w:tab w:val="num" w:pos="2232"/>
        </w:tabs>
        <w:ind w:left="2232" w:hanging="792"/>
      </w:pPr>
      <w:rPr>
        <w:rFonts w:ascii="Calibri" w:hAnsi="Calibri" w:hint="default"/>
        <w:b w:val="0"/>
        <w:i w:val="0"/>
        <w:sz w:val="22"/>
        <w:szCs w:val="20"/>
      </w:rPr>
    </w:lvl>
    <w:lvl w:ilvl="5">
      <w:start w:val="1"/>
      <w:numFmt w:val="decimal"/>
      <w:lvlText w:val="%1.%2.%3.%4.%5.%6."/>
      <w:lvlJc w:val="left"/>
      <w:pPr>
        <w:tabs>
          <w:tab w:val="num" w:pos="2916"/>
        </w:tabs>
        <w:ind w:left="2916" w:hanging="936"/>
      </w:pPr>
      <w:rPr>
        <w:rFonts w:hint="default"/>
        <w:b w:val="0"/>
      </w:rPr>
    </w:lvl>
    <w:lvl w:ilvl="6">
      <w:start w:val="1"/>
      <w:numFmt w:val="decimal"/>
      <w:lvlText w:val="%1.%2.%3.%4.%5.%6.%7."/>
      <w:lvlJc w:val="left"/>
      <w:pPr>
        <w:tabs>
          <w:tab w:val="num" w:pos="3240"/>
        </w:tabs>
        <w:ind w:left="3240" w:hanging="1080"/>
      </w:pPr>
      <w:rPr>
        <w:rFonts w:hint="default"/>
      </w:rPr>
    </w:lvl>
    <w:lvl w:ilvl="7">
      <w:start w:val="1"/>
      <w:numFmt w:val="decimal"/>
      <w:lvlText w:val="%1.%2.%3.%4.%5.%6.%7.%8."/>
      <w:lvlJc w:val="left"/>
      <w:pPr>
        <w:tabs>
          <w:tab w:val="num" w:pos="3744"/>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2" w15:restartNumberingAfterBreak="0">
    <w:nsid w:val="026C0FD5"/>
    <w:multiLevelType w:val="multilevel"/>
    <w:tmpl w:val="B2CE182C"/>
    <w:lvl w:ilvl="0">
      <w:start w:val="1"/>
      <w:numFmt w:val="decimal"/>
      <w:lvlText w:val="%1."/>
      <w:lvlJc w:val="left"/>
      <w:pPr>
        <w:tabs>
          <w:tab w:val="num" w:pos="432"/>
        </w:tabs>
        <w:ind w:left="360" w:hanging="360"/>
      </w:pPr>
      <w:rPr>
        <w:rFonts w:hint="default"/>
        <w:b/>
        <w:bCs/>
        <w:i w:val="0"/>
      </w:rPr>
    </w:lvl>
    <w:lvl w:ilvl="1">
      <w:start w:val="1"/>
      <w:numFmt w:val="none"/>
      <w:lvlText w:val="4.1"/>
      <w:lvlJc w:val="left"/>
      <w:pPr>
        <w:tabs>
          <w:tab w:val="num" w:pos="1170"/>
        </w:tabs>
        <w:ind w:left="619" w:hanging="619"/>
      </w:pPr>
      <w:rPr>
        <w:rFonts w:ascii="Calibri" w:hAnsi="Calibri" w:cs="New York" w:hint="default"/>
        <w:b w:val="0"/>
        <w:bCs w:val="0"/>
        <w:i w:val="0"/>
        <w:iCs w:val="0"/>
        <w:caps w:val="0"/>
        <w:smallCaps w:val="0"/>
        <w:strike w:val="0"/>
        <w:dstrike w:val="0"/>
        <w:color w:val="auto"/>
        <w:spacing w:val="0"/>
        <w:w w:val="100"/>
        <w:kern w:val="0"/>
        <w:position w:val="0"/>
        <w:sz w:val="22"/>
        <w:szCs w:val="24"/>
        <w:u w:val="none"/>
        <w:effect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none"/>
      <w:lvlText w:val="2.2.2"/>
      <w:lvlJc w:val="left"/>
      <w:pPr>
        <w:tabs>
          <w:tab w:val="num" w:pos="1458"/>
        </w:tabs>
        <w:ind w:left="990" w:hanging="720"/>
      </w:pPr>
      <w:rPr>
        <w:rFonts w:ascii="Calibri" w:hAnsi="Calibri" w:hint="default"/>
        <w:b w:val="0"/>
        <w:bCs w:val="0"/>
        <w:i w:val="0"/>
        <w:color w:val="auto"/>
        <w:sz w:val="22"/>
        <w:szCs w:val="24"/>
      </w:rPr>
    </w:lvl>
    <w:lvl w:ilvl="3">
      <w:start w:val="1"/>
      <w:numFmt w:val="none"/>
      <w:lvlText w:val="2.1.1"/>
      <w:lvlJc w:val="left"/>
      <w:pPr>
        <w:tabs>
          <w:tab w:val="num" w:pos="2459"/>
        </w:tabs>
        <w:ind w:left="1883" w:hanging="893"/>
      </w:pPr>
      <w:rPr>
        <w:rFonts w:ascii="Calibri" w:hAnsi="Calibri" w:hint="default"/>
        <w:b w:val="0"/>
        <w:bCs w:val="0"/>
        <w:i w:val="0"/>
        <w:sz w:val="22"/>
        <w:szCs w:val="20"/>
      </w:rPr>
    </w:lvl>
    <w:lvl w:ilvl="4">
      <w:start w:val="1"/>
      <w:numFmt w:val="none"/>
      <w:lvlText w:val="2.1.1.4"/>
      <w:lvlJc w:val="left"/>
      <w:pPr>
        <w:tabs>
          <w:tab w:val="num" w:pos="2232"/>
        </w:tabs>
        <w:ind w:left="2232" w:hanging="792"/>
      </w:pPr>
      <w:rPr>
        <w:rFonts w:ascii="Calibri" w:hAnsi="Calibri" w:hint="default"/>
        <w:b w:val="0"/>
        <w:i w:val="0"/>
        <w:sz w:val="22"/>
        <w:szCs w:val="20"/>
      </w:rPr>
    </w:lvl>
    <w:lvl w:ilvl="5">
      <w:start w:val="1"/>
      <w:numFmt w:val="decimal"/>
      <w:lvlText w:val="%1.%2.%3.%4.%5.%6."/>
      <w:lvlJc w:val="left"/>
      <w:pPr>
        <w:tabs>
          <w:tab w:val="num" w:pos="2916"/>
        </w:tabs>
        <w:ind w:left="2916" w:hanging="936"/>
      </w:pPr>
      <w:rPr>
        <w:rFonts w:hint="default"/>
        <w:b w:val="0"/>
      </w:rPr>
    </w:lvl>
    <w:lvl w:ilvl="6">
      <w:start w:val="1"/>
      <w:numFmt w:val="decimal"/>
      <w:lvlText w:val="%1.%2.%3.%4.%5.%6.%7."/>
      <w:lvlJc w:val="left"/>
      <w:pPr>
        <w:tabs>
          <w:tab w:val="num" w:pos="3240"/>
        </w:tabs>
        <w:ind w:left="3240" w:hanging="1080"/>
      </w:pPr>
      <w:rPr>
        <w:rFonts w:hint="default"/>
      </w:rPr>
    </w:lvl>
    <w:lvl w:ilvl="7">
      <w:start w:val="1"/>
      <w:numFmt w:val="decimal"/>
      <w:lvlText w:val="%1.%2.%3.%4.%5.%6.%7.%8."/>
      <w:lvlJc w:val="left"/>
      <w:pPr>
        <w:tabs>
          <w:tab w:val="num" w:pos="3744"/>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3" w15:restartNumberingAfterBreak="0">
    <w:nsid w:val="02CA1CFD"/>
    <w:multiLevelType w:val="multilevel"/>
    <w:tmpl w:val="ADC013D6"/>
    <w:lvl w:ilvl="0">
      <w:start w:val="2"/>
      <w:numFmt w:val="decimal"/>
      <w:lvlText w:val="%1."/>
      <w:lvlJc w:val="left"/>
      <w:pPr>
        <w:tabs>
          <w:tab w:val="num" w:pos="432"/>
        </w:tabs>
        <w:ind w:left="360" w:hanging="360"/>
      </w:pPr>
      <w:rPr>
        <w:rFonts w:hint="default"/>
        <w:b/>
        <w:bCs/>
        <w:i w:val="0"/>
      </w:rPr>
    </w:lvl>
    <w:lvl w:ilvl="1">
      <w:start w:val="1"/>
      <w:numFmt w:val="none"/>
      <w:lvlText w:val="2.1"/>
      <w:lvlJc w:val="left"/>
      <w:pPr>
        <w:tabs>
          <w:tab w:val="num" w:pos="1170"/>
        </w:tabs>
        <w:ind w:left="619" w:hanging="619"/>
      </w:pPr>
      <w:rPr>
        <w:rFonts w:ascii="Calibri" w:hAnsi="Calibri" w:cs="New York" w:hint="default"/>
        <w:b w:val="0"/>
        <w:bCs w:val="0"/>
        <w:i w:val="0"/>
        <w:iCs w:val="0"/>
        <w:caps w:val="0"/>
        <w:smallCaps w:val="0"/>
        <w:strike w:val="0"/>
        <w:dstrike w:val="0"/>
        <w:color w:val="auto"/>
        <w:spacing w:val="0"/>
        <w:w w:val="100"/>
        <w:kern w:val="0"/>
        <w:position w:val="0"/>
        <w:sz w:val="22"/>
        <w:szCs w:val="24"/>
        <w:u w:val="none"/>
        <w:effect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Text w:val="2.%2%3.1"/>
      <w:lvlJc w:val="left"/>
      <w:pPr>
        <w:tabs>
          <w:tab w:val="num" w:pos="1458"/>
        </w:tabs>
        <w:ind w:left="990" w:hanging="720"/>
      </w:pPr>
      <w:rPr>
        <w:rFonts w:ascii="Calibri" w:hAnsi="Calibri" w:hint="default"/>
        <w:b w:val="0"/>
        <w:bCs w:val="0"/>
        <w:i w:val="0"/>
        <w:color w:val="auto"/>
        <w:sz w:val="22"/>
        <w:szCs w:val="24"/>
      </w:rPr>
    </w:lvl>
    <w:lvl w:ilvl="3">
      <w:start w:val="1"/>
      <w:numFmt w:val="none"/>
      <w:lvlText w:val="3.1.4"/>
      <w:lvlJc w:val="left"/>
      <w:pPr>
        <w:tabs>
          <w:tab w:val="num" w:pos="2459"/>
        </w:tabs>
        <w:ind w:left="1883" w:hanging="893"/>
      </w:pPr>
      <w:rPr>
        <w:rFonts w:ascii="Calibri" w:hAnsi="Calibri" w:hint="default"/>
        <w:b w:val="0"/>
        <w:bCs w:val="0"/>
        <w:i w:val="0"/>
        <w:sz w:val="22"/>
        <w:szCs w:val="20"/>
      </w:rPr>
    </w:lvl>
    <w:lvl w:ilvl="4">
      <w:start w:val="1"/>
      <w:numFmt w:val="none"/>
      <w:lvlText w:val="3.1.4.3"/>
      <w:lvlJc w:val="left"/>
      <w:pPr>
        <w:tabs>
          <w:tab w:val="num" w:pos="2232"/>
        </w:tabs>
        <w:ind w:left="2232" w:hanging="792"/>
      </w:pPr>
      <w:rPr>
        <w:rFonts w:ascii="Calibri" w:hAnsi="Calibri" w:hint="default"/>
        <w:b w:val="0"/>
        <w:i w:val="0"/>
        <w:sz w:val="22"/>
        <w:szCs w:val="20"/>
      </w:rPr>
    </w:lvl>
    <w:lvl w:ilvl="5">
      <w:start w:val="1"/>
      <w:numFmt w:val="decimal"/>
      <w:lvlText w:val="%1.%2.%3.%4.%5.%6."/>
      <w:lvlJc w:val="left"/>
      <w:pPr>
        <w:tabs>
          <w:tab w:val="num" w:pos="2916"/>
        </w:tabs>
        <w:ind w:left="2916" w:hanging="936"/>
      </w:pPr>
      <w:rPr>
        <w:rFonts w:hint="default"/>
        <w:b w:val="0"/>
      </w:rPr>
    </w:lvl>
    <w:lvl w:ilvl="6">
      <w:start w:val="1"/>
      <w:numFmt w:val="decimal"/>
      <w:lvlText w:val="%1.%2.%3.%4.%5.%6.%7."/>
      <w:lvlJc w:val="left"/>
      <w:pPr>
        <w:tabs>
          <w:tab w:val="num" w:pos="3240"/>
        </w:tabs>
        <w:ind w:left="3240" w:hanging="1080"/>
      </w:pPr>
      <w:rPr>
        <w:rFonts w:hint="default"/>
      </w:rPr>
    </w:lvl>
    <w:lvl w:ilvl="7">
      <w:start w:val="1"/>
      <w:numFmt w:val="decimal"/>
      <w:lvlText w:val="%1.%2.%3.%4.%5.%6.%7.%8."/>
      <w:lvlJc w:val="left"/>
      <w:pPr>
        <w:tabs>
          <w:tab w:val="num" w:pos="3744"/>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4" w15:restartNumberingAfterBreak="0">
    <w:nsid w:val="030A48DE"/>
    <w:multiLevelType w:val="multilevel"/>
    <w:tmpl w:val="02CA4104"/>
    <w:lvl w:ilvl="0">
      <w:start w:val="2"/>
      <w:numFmt w:val="decimal"/>
      <w:lvlText w:val="%1."/>
      <w:lvlJc w:val="left"/>
      <w:pPr>
        <w:tabs>
          <w:tab w:val="num" w:pos="432"/>
        </w:tabs>
        <w:ind w:left="360" w:hanging="360"/>
      </w:pPr>
      <w:rPr>
        <w:rFonts w:hint="default"/>
        <w:b/>
        <w:bCs/>
        <w:i w:val="0"/>
      </w:rPr>
    </w:lvl>
    <w:lvl w:ilvl="1">
      <w:start w:val="1"/>
      <w:numFmt w:val="none"/>
      <w:lvlText w:val="2.1"/>
      <w:lvlJc w:val="left"/>
      <w:pPr>
        <w:tabs>
          <w:tab w:val="num" w:pos="1170"/>
        </w:tabs>
        <w:ind w:left="619" w:hanging="619"/>
      </w:pPr>
      <w:rPr>
        <w:rFonts w:ascii="Calibri" w:hAnsi="Calibri" w:cs="New York" w:hint="default"/>
        <w:b w:val="0"/>
        <w:bCs w:val="0"/>
        <w:i w:val="0"/>
        <w:iCs w:val="0"/>
        <w:caps w:val="0"/>
        <w:smallCaps w:val="0"/>
        <w:strike w:val="0"/>
        <w:dstrike w:val="0"/>
        <w:color w:val="auto"/>
        <w:spacing w:val="0"/>
        <w:w w:val="100"/>
        <w:kern w:val="0"/>
        <w:position w:val="0"/>
        <w:sz w:val="22"/>
        <w:szCs w:val="24"/>
        <w:u w:val="none"/>
        <w:effect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Text w:val="2.%2%3.1"/>
      <w:lvlJc w:val="left"/>
      <w:pPr>
        <w:tabs>
          <w:tab w:val="num" w:pos="1458"/>
        </w:tabs>
        <w:ind w:left="990" w:hanging="720"/>
      </w:pPr>
      <w:rPr>
        <w:rFonts w:ascii="Calibri" w:hAnsi="Calibri" w:hint="default"/>
        <w:b w:val="0"/>
        <w:bCs w:val="0"/>
        <w:i w:val="0"/>
        <w:color w:val="auto"/>
        <w:sz w:val="22"/>
        <w:szCs w:val="24"/>
      </w:rPr>
    </w:lvl>
    <w:lvl w:ilvl="3">
      <w:start w:val="1"/>
      <w:numFmt w:val="none"/>
      <w:lvlText w:val="3.1.2"/>
      <w:lvlJc w:val="left"/>
      <w:pPr>
        <w:tabs>
          <w:tab w:val="num" w:pos="2459"/>
        </w:tabs>
        <w:ind w:left="1883" w:hanging="893"/>
      </w:pPr>
      <w:rPr>
        <w:rFonts w:ascii="Calibri" w:hAnsi="Calibri" w:hint="default"/>
        <w:b w:val="0"/>
        <w:bCs w:val="0"/>
        <w:i w:val="0"/>
        <w:sz w:val="22"/>
        <w:szCs w:val="20"/>
      </w:rPr>
    </w:lvl>
    <w:lvl w:ilvl="4">
      <w:start w:val="1"/>
      <w:numFmt w:val="none"/>
      <w:lvlText w:val="2.1.1.1"/>
      <w:lvlJc w:val="left"/>
      <w:pPr>
        <w:tabs>
          <w:tab w:val="num" w:pos="2232"/>
        </w:tabs>
        <w:ind w:left="2232" w:hanging="792"/>
      </w:pPr>
      <w:rPr>
        <w:rFonts w:ascii="Calibri" w:hAnsi="Calibri" w:hint="default"/>
        <w:b w:val="0"/>
        <w:i w:val="0"/>
        <w:sz w:val="22"/>
        <w:szCs w:val="20"/>
      </w:rPr>
    </w:lvl>
    <w:lvl w:ilvl="5">
      <w:start w:val="1"/>
      <w:numFmt w:val="decimal"/>
      <w:lvlText w:val="%1.%2.%3.%4.%5.%6."/>
      <w:lvlJc w:val="left"/>
      <w:pPr>
        <w:tabs>
          <w:tab w:val="num" w:pos="2916"/>
        </w:tabs>
        <w:ind w:left="2916" w:hanging="936"/>
      </w:pPr>
      <w:rPr>
        <w:rFonts w:hint="default"/>
        <w:b w:val="0"/>
      </w:rPr>
    </w:lvl>
    <w:lvl w:ilvl="6">
      <w:start w:val="1"/>
      <w:numFmt w:val="decimal"/>
      <w:lvlText w:val="%1.%2.%3.%4.%5.%6.%7."/>
      <w:lvlJc w:val="left"/>
      <w:pPr>
        <w:tabs>
          <w:tab w:val="num" w:pos="3240"/>
        </w:tabs>
        <w:ind w:left="3240" w:hanging="1080"/>
      </w:pPr>
      <w:rPr>
        <w:rFonts w:hint="default"/>
      </w:rPr>
    </w:lvl>
    <w:lvl w:ilvl="7">
      <w:start w:val="1"/>
      <w:numFmt w:val="decimal"/>
      <w:lvlText w:val="%1.%2.%3.%4.%5.%6.%7.%8."/>
      <w:lvlJc w:val="left"/>
      <w:pPr>
        <w:tabs>
          <w:tab w:val="num" w:pos="3744"/>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5" w15:restartNumberingAfterBreak="0">
    <w:nsid w:val="03B60970"/>
    <w:multiLevelType w:val="hybridMultilevel"/>
    <w:tmpl w:val="CF6CE12A"/>
    <w:lvl w:ilvl="0" w:tplc="28246C30">
      <w:numFmt w:val="bullet"/>
      <w:lvlText w:val="-"/>
      <w:lvlJc w:val="left"/>
      <w:pPr>
        <w:ind w:left="403" w:hanging="360"/>
      </w:pPr>
      <w:rPr>
        <w:rFonts w:ascii="Calibri" w:eastAsia="Times New Roman" w:hAnsi="Calibri" w:cs="Calibri" w:hint="default"/>
      </w:rPr>
    </w:lvl>
    <w:lvl w:ilvl="1" w:tplc="04090003" w:tentative="1">
      <w:start w:val="1"/>
      <w:numFmt w:val="bullet"/>
      <w:lvlText w:val="o"/>
      <w:lvlJc w:val="left"/>
      <w:pPr>
        <w:ind w:left="1123" w:hanging="360"/>
      </w:pPr>
      <w:rPr>
        <w:rFonts w:ascii="Courier New" w:hAnsi="Courier New" w:cs="Courier New" w:hint="default"/>
      </w:rPr>
    </w:lvl>
    <w:lvl w:ilvl="2" w:tplc="04090005" w:tentative="1">
      <w:start w:val="1"/>
      <w:numFmt w:val="bullet"/>
      <w:lvlText w:val=""/>
      <w:lvlJc w:val="left"/>
      <w:pPr>
        <w:ind w:left="1843" w:hanging="360"/>
      </w:pPr>
      <w:rPr>
        <w:rFonts w:ascii="Wingdings" w:hAnsi="Wingdings" w:hint="default"/>
      </w:rPr>
    </w:lvl>
    <w:lvl w:ilvl="3" w:tplc="04090001" w:tentative="1">
      <w:start w:val="1"/>
      <w:numFmt w:val="bullet"/>
      <w:lvlText w:val=""/>
      <w:lvlJc w:val="left"/>
      <w:pPr>
        <w:ind w:left="2563" w:hanging="360"/>
      </w:pPr>
      <w:rPr>
        <w:rFonts w:ascii="Symbol" w:hAnsi="Symbol" w:hint="default"/>
      </w:rPr>
    </w:lvl>
    <w:lvl w:ilvl="4" w:tplc="04090003" w:tentative="1">
      <w:start w:val="1"/>
      <w:numFmt w:val="bullet"/>
      <w:lvlText w:val="o"/>
      <w:lvlJc w:val="left"/>
      <w:pPr>
        <w:ind w:left="3283" w:hanging="360"/>
      </w:pPr>
      <w:rPr>
        <w:rFonts w:ascii="Courier New" w:hAnsi="Courier New" w:cs="Courier New" w:hint="default"/>
      </w:rPr>
    </w:lvl>
    <w:lvl w:ilvl="5" w:tplc="04090005" w:tentative="1">
      <w:start w:val="1"/>
      <w:numFmt w:val="bullet"/>
      <w:lvlText w:val=""/>
      <w:lvlJc w:val="left"/>
      <w:pPr>
        <w:ind w:left="4003" w:hanging="360"/>
      </w:pPr>
      <w:rPr>
        <w:rFonts w:ascii="Wingdings" w:hAnsi="Wingdings" w:hint="default"/>
      </w:rPr>
    </w:lvl>
    <w:lvl w:ilvl="6" w:tplc="04090001" w:tentative="1">
      <w:start w:val="1"/>
      <w:numFmt w:val="bullet"/>
      <w:lvlText w:val=""/>
      <w:lvlJc w:val="left"/>
      <w:pPr>
        <w:ind w:left="4723" w:hanging="360"/>
      </w:pPr>
      <w:rPr>
        <w:rFonts w:ascii="Symbol" w:hAnsi="Symbol" w:hint="default"/>
      </w:rPr>
    </w:lvl>
    <w:lvl w:ilvl="7" w:tplc="04090003" w:tentative="1">
      <w:start w:val="1"/>
      <w:numFmt w:val="bullet"/>
      <w:lvlText w:val="o"/>
      <w:lvlJc w:val="left"/>
      <w:pPr>
        <w:ind w:left="5443" w:hanging="360"/>
      </w:pPr>
      <w:rPr>
        <w:rFonts w:ascii="Courier New" w:hAnsi="Courier New" w:cs="Courier New" w:hint="default"/>
      </w:rPr>
    </w:lvl>
    <w:lvl w:ilvl="8" w:tplc="04090005" w:tentative="1">
      <w:start w:val="1"/>
      <w:numFmt w:val="bullet"/>
      <w:lvlText w:val=""/>
      <w:lvlJc w:val="left"/>
      <w:pPr>
        <w:ind w:left="6163" w:hanging="360"/>
      </w:pPr>
      <w:rPr>
        <w:rFonts w:ascii="Wingdings" w:hAnsi="Wingdings" w:hint="default"/>
      </w:rPr>
    </w:lvl>
  </w:abstractNum>
  <w:abstractNum w:abstractNumId="6" w15:restartNumberingAfterBreak="0">
    <w:nsid w:val="04A71AD8"/>
    <w:multiLevelType w:val="multilevel"/>
    <w:tmpl w:val="7B109548"/>
    <w:lvl w:ilvl="0">
      <w:start w:val="2"/>
      <w:numFmt w:val="none"/>
      <w:lvlText w:val="3."/>
      <w:lvlJc w:val="left"/>
      <w:pPr>
        <w:tabs>
          <w:tab w:val="num" w:pos="432"/>
        </w:tabs>
        <w:ind w:left="360" w:hanging="360"/>
      </w:pPr>
      <w:rPr>
        <w:rFonts w:hint="default"/>
        <w:b/>
        <w:bCs/>
        <w:i w:val="0"/>
      </w:rPr>
    </w:lvl>
    <w:lvl w:ilvl="1">
      <w:start w:val="1"/>
      <w:numFmt w:val="none"/>
      <w:lvlText w:val="3.1"/>
      <w:lvlJc w:val="left"/>
      <w:pPr>
        <w:tabs>
          <w:tab w:val="num" w:pos="1170"/>
        </w:tabs>
        <w:ind w:left="619" w:hanging="619"/>
      </w:pPr>
      <w:rPr>
        <w:rFonts w:ascii="Calibri" w:hAnsi="Calibri" w:cs="New York" w:hint="default"/>
        <w:b w:val="0"/>
        <w:bCs w:val="0"/>
        <w:i w:val="0"/>
        <w:iCs w:val="0"/>
        <w:caps w:val="0"/>
        <w:smallCaps w:val="0"/>
        <w:strike w:val="0"/>
        <w:dstrike w:val="0"/>
        <w:color w:val="auto"/>
        <w:spacing w:val="0"/>
        <w:w w:val="100"/>
        <w:kern w:val="0"/>
        <w:position w:val="0"/>
        <w:sz w:val="22"/>
        <w:szCs w:val="24"/>
        <w:u w:val="none"/>
        <w:effect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Text w:val="2.%2%3.1"/>
      <w:lvlJc w:val="left"/>
      <w:pPr>
        <w:tabs>
          <w:tab w:val="num" w:pos="1458"/>
        </w:tabs>
        <w:ind w:left="990" w:hanging="720"/>
      </w:pPr>
      <w:rPr>
        <w:rFonts w:ascii="Calibri" w:hAnsi="Calibri" w:hint="default"/>
        <w:b w:val="0"/>
        <w:bCs w:val="0"/>
        <w:i w:val="0"/>
        <w:color w:val="auto"/>
        <w:sz w:val="22"/>
        <w:szCs w:val="24"/>
      </w:rPr>
    </w:lvl>
    <w:lvl w:ilvl="3">
      <w:start w:val="1"/>
      <w:numFmt w:val="none"/>
      <w:lvlText w:val="3.1.1"/>
      <w:lvlJc w:val="left"/>
      <w:pPr>
        <w:tabs>
          <w:tab w:val="num" w:pos="2459"/>
        </w:tabs>
        <w:ind w:left="1883" w:hanging="893"/>
      </w:pPr>
      <w:rPr>
        <w:rFonts w:ascii="Calibri" w:hAnsi="Calibri" w:hint="default"/>
        <w:b w:val="0"/>
        <w:bCs w:val="0"/>
        <w:i w:val="0"/>
        <w:sz w:val="22"/>
        <w:szCs w:val="20"/>
      </w:rPr>
    </w:lvl>
    <w:lvl w:ilvl="4">
      <w:start w:val="1"/>
      <w:numFmt w:val="none"/>
      <w:lvlText w:val="3.1.1.1"/>
      <w:lvlJc w:val="left"/>
      <w:pPr>
        <w:tabs>
          <w:tab w:val="num" w:pos="2232"/>
        </w:tabs>
        <w:ind w:left="2232" w:hanging="792"/>
      </w:pPr>
      <w:rPr>
        <w:rFonts w:ascii="Calibri" w:hAnsi="Calibri" w:hint="default"/>
        <w:b w:val="0"/>
        <w:i w:val="0"/>
        <w:sz w:val="22"/>
        <w:szCs w:val="20"/>
      </w:rPr>
    </w:lvl>
    <w:lvl w:ilvl="5">
      <w:start w:val="1"/>
      <w:numFmt w:val="decimal"/>
      <w:lvlText w:val="%1.%2.%3.%4.%5.%6."/>
      <w:lvlJc w:val="left"/>
      <w:pPr>
        <w:tabs>
          <w:tab w:val="num" w:pos="2916"/>
        </w:tabs>
        <w:ind w:left="2916" w:hanging="936"/>
      </w:pPr>
      <w:rPr>
        <w:rFonts w:hint="default"/>
        <w:b w:val="0"/>
      </w:rPr>
    </w:lvl>
    <w:lvl w:ilvl="6">
      <w:start w:val="1"/>
      <w:numFmt w:val="decimal"/>
      <w:lvlText w:val="%1.%2.%3.%4.%5.%6.%7."/>
      <w:lvlJc w:val="left"/>
      <w:pPr>
        <w:tabs>
          <w:tab w:val="num" w:pos="3240"/>
        </w:tabs>
        <w:ind w:left="3240" w:hanging="1080"/>
      </w:pPr>
      <w:rPr>
        <w:rFonts w:hint="default"/>
      </w:rPr>
    </w:lvl>
    <w:lvl w:ilvl="7">
      <w:start w:val="1"/>
      <w:numFmt w:val="decimal"/>
      <w:lvlText w:val="%1.%2.%3.%4.%5.%6.%7.%8."/>
      <w:lvlJc w:val="left"/>
      <w:pPr>
        <w:tabs>
          <w:tab w:val="num" w:pos="3744"/>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7" w15:restartNumberingAfterBreak="0">
    <w:nsid w:val="053C0892"/>
    <w:multiLevelType w:val="multilevel"/>
    <w:tmpl w:val="E33C1888"/>
    <w:lvl w:ilvl="0">
      <w:start w:val="1"/>
      <w:numFmt w:val="decimal"/>
      <w:lvlText w:val="%1."/>
      <w:lvlJc w:val="left"/>
      <w:pPr>
        <w:tabs>
          <w:tab w:val="num" w:pos="432"/>
        </w:tabs>
        <w:ind w:left="360" w:hanging="360"/>
      </w:pPr>
      <w:rPr>
        <w:rFonts w:hint="default"/>
        <w:b/>
        <w:bCs/>
        <w:i w:val="0"/>
      </w:rPr>
    </w:lvl>
    <w:lvl w:ilvl="1">
      <w:start w:val="1"/>
      <w:numFmt w:val="none"/>
      <w:lvlText w:val="4.1"/>
      <w:lvlJc w:val="left"/>
      <w:pPr>
        <w:tabs>
          <w:tab w:val="num" w:pos="1170"/>
        </w:tabs>
        <w:ind w:left="619" w:hanging="619"/>
      </w:pPr>
      <w:rPr>
        <w:rFonts w:ascii="Calibri" w:hAnsi="Calibri" w:cs="New York" w:hint="default"/>
        <w:b w:val="0"/>
        <w:bCs w:val="0"/>
        <w:i w:val="0"/>
        <w:iCs w:val="0"/>
        <w:caps w:val="0"/>
        <w:smallCaps w:val="0"/>
        <w:strike w:val="0"/>
        <w:dstrike w:val="0"/>
        <w:color w:val="auto"/>
        <w:spacing w:val="0"/>
        <w:w w:val="100"/>
        <w:kern w:val="0"/>
        <w:position w:val="0"/>
        <w:sz w:val="22"/>
        <w:szCs w:val="24"/>
        <w:u w:val="none"/>
        <w:effect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none"/>
      <w:lvlText w:val="2.2.2"/>
      <w:lvlJc w:val="left"/>
      <w:pPr>
        <w:tabs>
          <w:tab w:val="num" w:pos="1458"/>
        </w:tabs>
        <w:ind w:left="990" w:hanging="720"/>
      </w:pPr>
      <w:rPr>
        <w:rFonts w:ascii="Calibri" w:hAnsi="Calibri" w:hint="default"/>
        <w:b w:val="0"/>
        <w:bCs w:val="0"/>
        <w:i w:val="0"/>
        <w:color w:val="auto"/>
        <w:sz w:val="22"/>
        <w:szCs w:val="24"/>
      </w:rPr>
    </w:lvl>
    <w:lvl w:ilvl="3">
      <w:start w:val="1"/>
      <w:numFmt w:val="none"/>
      <w:lvlText w:val="2.1.1"/>
      <w:lvlJc w:val="left"/>
      <w:pPr>
        <w:tabs>
          <w:tab w:val="num" w:pos="2459"/>
        </w:tabs>
        <w:ind w:left="1883" w:hanging="893"/>
      </w:pPr>
      <w:rPr>
        <w:rFonts w:ascii="Calibri" w:hAnsi="Calibri" w:hint="default"/>
        <w:b w:val="0"/>
        <w:bCs w:val="0"/>
        <w:i w:val="0"/>
        <w:sz w:val="22"/>
        <w:szCs w:val="20"/>
      </w:rPr>
    </w:lvl>
    <w:lvl w:ilvl="4">
      <w:start w:val="1"/>
      <w:numFmt w:val="none"/>
      <w:lvlText w:val="2.1.1.8"/>
      <w:lvlJc w:val="left"/>
      <w:pPr>
        <w:tabs>
          <w:tab w:val="num" w:pos="2232"/>
        </w:tabs>
        <w:ind w:left="2232" w:hanging="792"/>
      </w:pPr>
      <w:rPr>
        <w:rFonts w:ascii="Calibri" w:hAnsi="Calibri" w:hint="default"/>
        <w:b w:val="0"/>
        <w:i w:val="0"/>
        <w:sz w:val="22"/>
        <w:szCs w:val="20"/>
      </w:rPr>
    </w:lvl>
    <w:lvl w:ilvl="5">
      <w:start w:val="1"/>
      <w:numFmt w:val="decimal"/>
      <w:lvlText w:val="%1.%2.%3.%4.%5.%6."/>
      <w:lvlJc w:val="left"/>
      <w:pPr>
        <w:tabs>
          <w:tab w:val="num" w:pos="2916"/>
        </w:tabs>
        <w:ind w:left="2916" w:hanging="936"/>
      </w:pPr>
      <w:rPr>
        <w:rFonts w:hint="default"/>
        <w:b w:val="0"/>
      </w:rPr>
    </w:lvl>
    <w:lvl w:ilvl="6">
      <w:start w:val="1"/>
      <w:numFmt w:val="decimal"/>
      <w:lvlText w:val="%1.%2.%3.%4.%5.%6.%7."/>
      <w:lvlJc w:val="left"/>
      <w:pPr>
        <w:tabs>
          <w:tab w:val="num" w:pos="3240"/>
        </w:tabs>
        <w:ind w:left="3240" w:hanging="1080"/>
      </w:pPr>
      <w:rPr>
        <w:rFonts w:hint="default"/>
      </w:rPr>
    </w:lvl>
    <w:lvl w:ilvl="7">
      <w:start w:val="1"/>
      <w:numFmt w:val="decimal"/>
      <w:lvlText w:val="%1.%2.%3.%4.%5.%6.%7.%8."/>
      <w:lvlJc w:val="left"/>
      <w:pPr>
        <w:tabs>
          <w:tab w:val="num" w:pos="3744"/>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8" w15:restartNumberingAfterBreak="0">
    <w:nsid w:val="05A706D0"/>
    <w:multiLevelType w:val="multilevel"/>
    <w:tmpl w:val="2D3E1B34"/>
    <w:lvl w:ilvl="0">
      <w:start w:val="2"/>
      <w:numFmt w:val="decimal"/>
      <w:lvlText w:val="%1.2.1"/>
      <w:lvlJc w:val="left"/>
      <w:pPr>
        <w:tabs>
          <w:tab w:val="num" w:pos="1152"/>
        </w:tabs>
        <w:ind w:left="1080" w:hanging="360"/>
      </w:pPr>
      <w:rPr>
        <w:rFonts w:hint="default"/>
        <w:b/>
        <w:bCs/>
        <w:i w:val="0"/>
      </w:rPr>
    </w:lvl>
    <w:lvl w:ilvl="1">
      <w:start w:val="1"/>
      <w:numFmt w:val="none"/>
      <w:lvlText w:val="2.1"/>
      <w:lvlJc w:val="left"/>
      <w:pPr>
        <w:tabs>
          <w:tab w:val="num" w:pos="1890"/>
        </w:tabs>
        <w:ind w:left="1339" w:hanging="619"/>
      </w:pPr>
      <w:rPr>
        <w:rFonts w:ascii="Calibri" w:hAnsi="Calibri" w:cs="New York" w:hint="default"/>
        <w:b w:val="0"/>
        <w:bCs w:val="0"/>
        <w:i w:val="0"/>
        <w:iCs w:val="0"/>
        <w:caps w:val="0"/>
        <w:smallCaps w:val="0"/>
        <w:strike w:val="0"/>
        <w:dstrike w:val="0"/>
        <w:color w:val="auto"/>
        <w:spacing w:val="0"/>
        <w:w w:val="100"/>
        <w:kern w:val="0"/>
        <w:position w:val="0"/>
        <w:sz w:val="22"/>
        <w:szCs w:val="24"/>
        <w:u w:val="none"/>
        <w:effect w:val="none"/>
      </w:rPr>
    </w:lvl>
    <w:lvl w:ilvl="2">
      <w:start w:val="1"/>
      <w:numFmt w:val="none"/>
      <w:lvlText w:val="2.2.1.2"/>
      <w:lvlJc w:val="left"/>
      <w:pPr>
        <w:tabs>
          <w:tab w:val="num" w:pos="2178"/>
        </w:tabs>
        <w:ind w:left="1710" w:hanging="720"/>
      </w:pPr>
      <w:rPr>
        <w:rFonts w:ascii="Calibri" w:hAnsi="Calibri" w:hint="default"/>
        <w:b w:val="0"/>
        <w:bCs w:val="0"/>
        <w:i w:val="0"/>
        <w:color w:val="auto"/>
        <w:sz w:val="22"/>
        <w:szCs w:val="24"/>
      </w:rPr>
    </w:lvl>
    <w:lvl w:ilvl="3">
      <w:start w:val="1"/>
      <w:numFmt w:val="decimal"/>
      <w:lvlText w:val="%1.%22.%4."/>
      <w:lvlJc w:val="left"/>
      <w:pPr>
        <w:tabs>
          <w:tab w:val="num" w:pos="3179"/>
        </w:tabs>
        <w:ind w:left="2603" w:hanging="893"/>
      </w:pPr>
      <w:rPr>
        <w:rFonts w:ascii="Calibri" w:hAnsi="Calibri" w:hint="default"/>
        <w:b w:val="0"/>
        <w:bCs w:val="0"/>
        <w:i w:val="0"/>
        <w:sz w:val="22"/>
        <w:szCs w:val="20"/>
      </w:rPr>
    </w:lvl>
    <w:lvl w:ilvl="4">
      <w:start w:val="1"/>
      <w:numFmt w:val="decimal"/>
      <w:lvlText w:val="3.2.%5.1"/>
      <w:lvlJc w:val="left"/>
      <w:pPr>
        <w:tabs>
          <w:tab w:val="num" w:pos="2952"/>
        </w:tabs>
        <w:ind w:left="2952" w:hanging="792"/>
      </w:pPr>
      <w:rPr>
        <w:rFonts w:ascii="Calibri" w:hAnsi="Calibri" w:hint="default"/>
        <w:b w:val="0"/>
        <w:i w:val="0"/>
        <w:sz w:val="22"/>
        <w:szCs w:val="20"/>
      </w:rPr>
    </w:lvl>
    <w:lvl w:ilvl="5">
      <w:start w:val="1"/>
      <w:numFmt w:val="decimal"/>
      <w:lvlText w:val="%1.%2.%3.%4.%5.%6."/>
      <w:lvlJc w:val="left"/>
      <w:pPr>
        <w:tabs>
          <w:tab w:val="num" w:pos="3636"/>
        </w:tabs>
        <w:ind w:left="3636" w:hanging="936"/>
      </w:pPr>
      <w:rPr>
        <w:rFonts w:hint="default"/>
        <w:b w:val="0"/>
      </w:rPr>
    </w:lvl>
    <w:lvl w:ilvl="6">
      <w:start w:val="1"/>
      <w:numFmt w:val="decimal"/>
      <w:lvlText w:val="%1.%2.%3.%4.%5.%6.%7."/>
      <w:lvlJc w:val="left"/>
      <w:pPr>
        <w:tabs>
          <w:tab w:val="num" w:pos="3960"/>
        </w:tabs>
        <w:ind w:left="3960" w:hanging="1080"/>
      </w:pPr>
      <w:rPr>
        <w:rFonts w:hint="default"/>
      </w:rPr>
    </w:lvl>
    <w:lvl w:ilvl="7">
      <w:start w:val="1"/>
      <w:numFmt w:val="decimal"/>
      <w:lvlText w:val="%1.%2.%3.%4.%5.%6.%7.%8."/>
      <w:lvlJc w:val="left"/>
      <w:pPr>
        <w:tabs>
          <w:tab w:val="num" w:pos="4464"/>
        </w:tabs>
        <w:ind w:left="4464" w:hanging="1224"/>
      </w:pPr>
      <w:rPr>
        <w:rFonts w:hint="default"/>
      </w:rPr>
    </w:lvl>
    <w:lvl w:ilvl="8">
      <w:start w:val="1"/>
      <w:numFmt w:val="decimal"/>
      <w:lvlText w:val="%1.%2.%3.%4.%5.%6.%7.%8.%9."/>
      <w:lvlJc w:val="left"/>
      <w:pPr>
        <w:tabs>
          <w:tab w:val="num" w:pos="5040"/>
        </w:tabs>
        <w:ind w:left="5040" w:hanging="1440"/>
      </w:pPr>
      <w:rPr>
        <w:rFonts w:hint="default"/>
      </w:rPr>
    </w:lvl>
  </w:abstractNum>
  <w:abstractNum w:abstractNumId="9" w15:restartNumberingAfterBreak="0">
    <w:nsid w:val="06523404"/>
    <w:multiLevelType w:val="multilevel"/>
    <w:tmpl w:val="88220350"/>
    <w:lvl w:ilvl="0">
      <w:start w:val="1"/>
      <w:numFmt w:val="decimal"/>
      <w:lvlText w:val="%1."/>
      <w:lvlJc w:val="left"/>
      <w:pPr>
        <w:tabs>
          <w:tab w:val="num" w:pos="432"/>
        </w:tabs>
        <w:ind w:left="360" w:hanging="360"/>
      </w:pPr>
      <w:rPr>
        <w:rFonts w:hint="default"/>
        <w:b/>
        <w:bCs/>
        <w:i w:val="0"/>
      </w:rPr>
    </w:lvl>
    <w:lvl w:ilvl="1">
      <w:start w:val="1"/>
      <w:numFmt w:val="none"/>
      <w:lvlText w:val="4.1"/>
      <w:lvlJc w:val="left"/>
      <w:pPr>
        <w:tabs>
          <w:tab w:val="num" w:pos="1170"/>
        </w:tabs>
        <w:ind w:left="619" w:hanging="619"/>
      </w:pPr>
      <w:rPr>
        <w:rFonts w:ascii="Calibri" w:hAnsi="Calibri" w:cs="New York" w:hint="default"/>
        <w:b w:val="0"/>
        <w:bCs w:val="0"/>
        <w:i w:val="0"/>
        <w:iCs w:val="0"/>
        <w:caps w:val="0"/>
        <w:smallCaps w:val="0"/>
        <w:strike w:val="0"/>
        <w:dstrike w:val="0"/>
        <w:color w:val="auto"/>
        <w:spacing w:val="0"/>
        <w:w w:val="100"/>
        <w:kern w:val="0"/>
        <w:position w:val="0"/>
        <w:sz w:val="22"/>
        <w:szCs w:val="24"/>
        <w:u w:val="none"/>
        <w:effect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none"/>
      <w:lvlText w:val="2.2.2"/>
      <w:lvlJc w:val="left"/>
      <w:pPr>
        <w:tabs>
          <w:tab w:val="num" w:pos="1458"/>
        </w:tabs>
        <w:ind w:left="990" w:hanging="720"/>
      </w:pPr>
      <w:rPr>
        <w:rFonts w:ascii="Calibri" w:hAnsi="Calibri" w:hint="default"/>
        <w:b w:val="0"/>
        <w:bCs w:val="0"/>
        <w:i w:val="0"/>
        <w:color w:val="auto"/>
        <w:sz w:val="22"/>
        <w:szCs w:val="24"/>
      </w:rPr>
    </w:lvl>
    <w:lvl w:ilvl="3">
      <w:start w:val="1"/>
      <w:numFmt w:val="none"/>
      <w:lvlText w:val="2.1.3"/>
      <w:lvlJc w:val="left"/>
      <w:pPr>
        <w:tabs>
          <w:tab w:val="num" w:pos="2459"/>
        </w:tabs>
        <w:ind w:left="1883" w:hanging="893"/>
      </w:pPr>
      <w:rPr>
        <w:rFonts w:ascii="Calibri" w:hAnsi="Calibri" w:hint="default"/>
        <w:b w:val="0"/>
        <w:bCs w:val="0"/>
        <w:i w:val="0"/>
        <w:sz w:val="22"/>
        <w:szCs w:val="20"/>
      </w:rPr>
    </w:lvl>
    <w:lvl w:ilvl="4">
      <w:start w:val="1"/>
      <w:numFmt w:val="none"/>
      <w:lvlText w:val="2.1.3.3"/>
      <w:lvlJc w:val="left"/>
      <w:pPr>
        <w:tabs>
          <w:tab w:val="num" w:pos="2232"/>
        </w:tabs>
        <w:ind w:left="2232" w:hanging="792"/>
      </w:pPr>
      <w:rPr>
        <w:rFonts w:ascii="Calibri" w:hAnsi="Calibri" w:hint="default"/>
        <w:b w:val="0"/>
        <w:i w:val="0"/>
        <w:sz w:val="22"/>
        <w:szCs w:val="20"/>
      </w:rPr>
    </w:lvl>
    <w:lvl w:ilvl="5">
      <w:start w:val="1"/>
      <w:numFmt w:val="decimal"/>
      <w:lvlText w:val="%1.%2.%3.%4.%5.%6."/>
      <w:lvlJc w:val="left"/>
      <w:pPr>
        <w:tabs>
          <w:tab w:val="num" w:pos="2916"/>
        </w:tabs>
        <w:ind w:left="2916" w:hanging="936"/>
      </w:pPr>
      <w:rPr>
        <w:rFonts w:hint="default"/>
        <w:b w:val="0"/>
      </w:rPr>
    </w:lvl>
    <w:lvl w:ilvl="6">
      <w:start w:val="1"/>
      <w:numFmt w:val="decimal"/>
      <w:lvlText w:val="%1.%2.%3.%4.%5.%6.%7."/>
      <w:lvlJc w:val="left"/>
      <w:pPr>
        <w:tabs>
          <w:tab w:val="num" w:pos="3240"/>
        </w:tabs>
        <w:ind w:left="3240" w:hanging="1080"/>
      </w:pPr>
      <w:rPr>
        <w:rFonts w:hint="default"/>
      </w:rPr>
    </w:lvl>
    <w:lvl w:ilvl="7">
      <w:start w:val="1"/>
      <w:numFmt w:val="decimal"/>
      <w:lvlText w:val="%1.%2.%3.%4.%5.%6.%7.%8."/>
      <w:lvlJc w:val="left"/>
      <w:pPr>
        <w:tabs>
          <w:tab w:val="num" w:pos="3744"/>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10" w15:restartNumberingAfterBreak="0">
    <w:nsid w:val="06CE3B0F"/>
    <w:multiLevelType w:val="multilevel"/>
    <w:tmpl w:val="2984173E"/>
    <w:lvl w:ilvl="0">
      <w:start w:val="1"/>
      <w:numFmt w:val="decimal"/>
      <w:lvlText w:val="%1."/>
      <w:lvlJc w:val="left"/>
      <w:pPr>
        <w:tabs>
          <w:tab w:val="num" w:pos="432"/>
        </w:tabs>
        <w:ind w:left="360" w:hanging="360"/>
      </w:pPr>
      <w:rPr>
        <w:rFonts w:hint="default"/>
        <w:b/>
        <w:bCs/>
        <w:i w:val="0"/>
      </w:rPr>
    </w:lvl>
    <w:lvl w:ilvl="1">
      <w:start w:val="1"/>
      <w:numFmt w:val="none"/>
      <w:lvlText w:val="4.1"/>
      <w:lvlJc w:val="left"/>
      <w:pPr>
        <w:tabs>
          <w:tab w:val="num" w:pos="1170"/>
        </w:tabs>
        <w:ind w:left="619" w:hanging="619"/>
      </w:pPr>
      <w:rPr>
        <w:rFonts w:ascii="Calibri" w:hAnsi="Calibri" w:cs="New York" w:hint="default"/>
        <w:b w:val="0"/>
        <w:bCs w:val="0"/>
        <w:i w:val="0"/>
        <w:iCs w:val="0"/>
        <w:caps w:val="0"/>
        <w:smallCaps w:val="0"/>
        <w:strike w:val="0"/>
        <w:dstrike w:val="0"/>
        <w:color w:val="auto"/>
        <w:spacing w:val="0"/>
        <w:w w:val="100"/>
        <w:kern w:val="0"/>
        <w:position w:val="0"/>
        <w:sz w:val="22"/>
        <w:szCs w:val="24"/>
        <w:u w:val="none"/>
        <w:effect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none"/>
      <w:lvlText w:val="2.2.2"/>
      <w:lvlJc w:val="left"/>
      <w:pPr>
        <w:tabs>
          <w:tab w:val="num" w:pos="1458"/>
        </w:tabs>
        <w:ind w:left="990" w:hanging="720"/>
      </w:pPr>
      <w:rPr>
        <w:rFonts w:ascii="Calibri" w:hAnsi="Calibri" w:hint="default"/>
        <w:b w:val="0"/>
        <w:bCs w:val="0"/>
        <w:i w:val="0"/>
        <w:color w:val="auto"/>
        <w:sz w:val="22"/>
        <w:szCs w:val="24"/>
      </w:rPr>
    </w:lvl>
    <w:lvl w:ilvl="3">
      <w:start w:val="1"/>
      <w:numFmt w:val="none"/>
      <w:lvlText w:val="2.1.1"/>
      <w:lvlJc w:val="left"/>
      <w:pPr>
        <w:tabs>
          <w:tab w:val="num" w:pos="2459"/>
        </w:tabs>
        <w:ind w:left="1883" w:hanging="893"/>
      </w:pPr>
      <w:rPr>
        <w:rFonts w:ascii="Calibri" w:hAnsi="Calibri" w:hint="default"/>
        <w:b w:val="0"/>
        <w:bCs w:val="0"/>
        <w:i w:val="0"/>
        <w:sz w:val="22"/>
        <w:szCs w:val="20"/>
      </w:rPr>
    </w:lvl>
    <w:lvl w:ilvl="4">
      <w:start w:val="1"/>
      <w:numFmt w:val="none"/>
      <w:lvlText w:val="2.1.1.14"/>
      <w:lvlJc w:val="left"/>
      <w:pPr>
        <w:tabs>
          <w:tab w:val="num" w:pos="2232"/>
        </w:tabs>
        <w:ind w:left="2232" w:hanging="792"/>
      </w:pPr>
      <w:rPr>
        <w:rFonts w:ascii="Calibri" w:hAnsi="Calibri" w:hint="default"/>
        <w:b w:val="0"/>
        <w:i w:val="0"/>
        <w:sz w:val="22"/>
        <w:szCs w:val="20"/>
      </w:rPr>
    </w:lvl>
    <w:lvl w:ilvl="5">
      <w:start w:val="1"/>
      <w:numFmt w:val="decimal"/>
      <w:lvlText w:val="%1.%2.%3.%4.%5.%6."/>
      <w:lvlJc w:val="left"/>
      <w:pPr>
        <w:tabs>
          <w:tab w:val="num" w:pos="2916"/>
        </w:tabs>
        <w:ind w:left="2916" w:hanging="936"/>
      </w:pPr>
      <w:rPr>
        <w:rFonts w:hint="default"/>
        <w:b w:val="0"/>
      </w:rPr>
    </w:lvl>
    <w:lvl w:ilvl="6">
      <w:start w:val="1"/>
      <w:numFmt w:val="decimal"/>
      <w:lvlText w:val="%1.%2.%3.%4.%5.%6.%7."/>
      <w:lvlJc w:val="left"/>
      <w:pPr>
        <w:tabs>
          <w:tab w:val="num" w:pos="3240"/>
        </w:tabs>
        <w:ind w:left="3240" w:hanging="1080"/>
      </w:pPr>
      <w:rPr>
        <w:rFonts w:hint="default"/>
      </w:rPr>
    </w:lvl>
    <w:lvl w:ilvl="7">
      <w:start w:val="1"/>
      <w:numFmt w:val="decimal"/>
      <w:lvlText w:val="%1.%2.%3.%4.%5.%6.%7.%8."/>
      <w:lvlJc w:val="left"/>
      <w:pPr>
        <w:tabs>
          <w:tab w:val="num" w:pos="3744"/>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11" w15:restartNumberingAfterBreak="0">
    <w:nsid w:val="06E0765D"/>
    <w:multiLevelType w:val="hybridMultilevel"/>
    <w:tmpl w:val="CE287314"/>
    <w:lvl w:ilvl="0" w:tplc="1A688110">
      <w:start w:val="2"/>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07003B69"/>
    <w:multiLevelType w:val="hybridMultilevel"/>
    <w:tmpl w:val="A3D814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07207DD4"/>
    <w:multiLevelType w:val="multilevel"/>
    <w:tmpl w:val="6B728732"/>
    <w:lvl w:ilvl="0">
      <w:start w:val="2"/>
      <w:numFmt w:val="none"/>
      <w:lvlText w:val="5."/>
      <w:lvlJc w:val="left"/>
      <w:pPr>
        <w:tabs>
          <w:tab w:val="num" w:pos="432"/>
        </w:tabs>
        <w:ind w:left="360" w:hanging="360"/>
      </w:pPr>
      <w:rPr>
        <w:rFonts w:hint="default"/>
        <w:b/>
        <w:bCs/>
        <w:i w:val="0"/>
      </w:rPr>
    </w:lvl>
    <w:lvl w:ilvl="1">
      <w:start w:val="1"/>
      <w:numFmt w:val="none"/>
      <w:lvlText w:val="3.1"/>
      <w:lvlJc w:val="left"/>
      <w:pPr>
        <w:tabs>
          <w:tab w:val="num" w:pos="1170"/>
        </w:tabs>
        <w:ind w:left="619" w:hanging="619"/>
      </w:pPr>
      <w:rPr>
        <w:rFonts w:ascii="Calibri" w:hAnsi="Calibri" w:cs="New York" w:hint="default"/>
        <w:b w:val="0"/>
        <w:bCs w:val="0"/>
        <w:i w:val="0"/>
        <w:iCs w:val="0"/>
        <w:caps w:val="0"/>
        <w:smallCaps w:val="0"/>
        <w:strike w:val="0"/>
        <w:dstrike w:val="0"/>
        <w:color w:val="auto"/>
        <w:spacing w:val="0"/>
        <w:w w:val="100"/>
        <w:kern w:val="0"/>
        <w:position w:val="0"/>
        <w:sz w:val="22"/>
        <w:szCs w:val="24"/>
        <w:u w:val="none"/>
        <w:effect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Text w:val="2.%2%3.1"/>
      <w:lvlJc w:val="left"/>
      <w:pPr>
        <w:tabs>
          <w:tab w:val="num" w:pos="1458"/>
        </w:tabs>
        <w:ind w:left="990" w:hanging="720"/>
      </w:pPr>
      <w:rPr>
        <w:rFonts w:ascii="Calibri" w:hAnsi="Calibri" w:hint="default"/>
        <w:b w:val="0"/>
        <w:bCs w:val="0"/>
        <w:i w:val="0"/>
        <w:color w:val="auto"/>
        <w:sz w:val="22"/>
        <w:szCs w:val="24"/>
      </w:rPr>
    </w:lvl>
    <w:lvl w:ilvl="3">
      <w:start w:val="1"/>
      <w:numFmt w:val="none"/>
      <w:lvlText w:val="3.1.1"/>
      <w:lvlJc w:val="left"/>
      <w:pPr>
        <w:tabs>
          <w:tab w:val="num" w:pos="2459"/>
        </w:tabs>
        <w:ind w:left="1883" w:hanging="893"/>
      </w:pPr>
      <w:rPr>
        <w:rFonts w:ascii="Calibri" w:hAnsi="Calibri" w:hint="default"/>
        <w:b w:val="0"/>
        <w:bCs w:val="0"/>
        <w:i w:val="0"/>
        <w:sz w:val="22"/>
        <w:szCs w:val="20"/>
      </w:rPr>
    </w:lvl>
    <w:lvl w:ilvl="4">
      <w:start w:val="1"/>
      <w:numFmt w:val="none"/>
      <w:lvlText w:val="2.1.1.1"/>
      <w:lvlJc w:val="left"/>
      <w:pPr>
        <w:tabs>
          <w:tab w:val="num" w:pos="2232"/>
        </w:tabs>
        <w:ind w:left="2232" w:hanging="792"/>
      </w:pPr>
      <w:rPr>
        <w:rFonts w:ascii="Calibri" w:hAnsi="Calibri" w:hint="default"/>
        <w:b w:val="0"/>
        <w:i w:val="0"/>
        <w:sz w:val="22"/>
        <w:szCs w:val="20"/>
      </w:rPr>
    </w:lvl>
    <w:lvl w:ilvl="5">
      <w:start w:val="1"/>
      <w:numFmt w:val="decimal"/>
      <w:lvlText w:val="%1.%2.%3.%4.%5.%6."/>
      <w:lvlJc w:val="left"/>
      <w:pPr>
        <w:tabs>
          <w:tab w:val="num" w:pos="2916"/>
        </w:tabs>
        <w:ind w:left="2916" w:hanging="936"/>
      </w:pPr>
      <w:rPr>
        <w:rFonts w:hint="default"/>
        <w:b w:val="0"/>
      </w:rPr>
    </w:lvl>
    <w:lvl w:ilvl="6">
      <w:start w:val="1"/>
      <w:numFmt w:val="decimal"/>
      <w:lvlText w:val="%1.%2.%3.%4.%5.%6.%7."/>
      <w:lvlJc w:val="left"/>
      <w:pPr>
        <w:tabs>
          <w:tab w:val="num" w:pos="3240"/>
        </w:tabs>
        <w:ind w:left="3240" w:hanging="1080"/>
      </w:pPr>
      <w:rPr>
        <w:rFonts w:hint="default"/>
      </w:rPr>
    </w:lvl>
    <w:lvl w:ilvl="7">
      <w:start w:val="1"/>
      <w:numFmt w:val="decimal"/>
      <w:lvlText w:val="%1.%2.%3.%4.%5.%6.%7.%8."/>
      <w:lvlJc w:val="left"/>
      <w:pPr>
        <w:tabs>
          <w:tab w:val="num" w:pos="3744"/>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14" w15:restartNumberingAfterBreak="0">
    <w:nsid w:val="075E5C5B"/>
    <w:multiLevelType w:val="multilevel"/>
    <w:tmpl w:val="5956C476"/>
    <w:lvl w:ilvl="0">
      <w:start w:val="1"/>
      <w:numFmt w:val="decimal"/>
      <w:lvlText w:val="%1."/>
      <w:lvlJc w:val="left"/>
      <w:pPr>
        <w:tabs>
          <w:tab w:val="num" w:pos="432"/>
        </w:tabs>
        <w:ind w:left="360" w:hanging="360"/>
      </w:pPr>
      <w:rPr>
        <w:rFonts w:hint="default"/>
        <w:b/>
        <w:bCs/>
        <w:i w:val="0"/>
      </w:rPr>
    </w:lvl>
    <w:lvl w:ilvl="1">
      <w:start w:val="1"/>
      <w:numFmt w:val="none"/>
      <w:lvlText w:val="3.2"/>
      <w:lvlJc w:val="left"/>
      <w:pPr>
        <w:tabs>
          <w:tab w:val="num" w:pos="1170"/>
        </w:tabs>
        <w:ind w:left="619" w:hanging="619"/>
      </w:pPr>
      <w:rPr>
        <w:rFonts w:ascii="Calibri" w:hAnsi="Calibri" w:cs="New York" w:hint="default"/>
        <w:b w:val="0"/>
        <w:bCs w:val="0"/>
        <w:i w:val="0"/>
        <w:iCs w:val="0"/>
        <w:caps w:val="0"/>
        <w:smallCaps w:val="0"/>
        <w:strike w:val="0"/>
        <w:dstrike w:val="0"/>
        <w:color w:val="auto"/>
        <w:spacing w:val="0"/>
        <w:w w:val="100"/>
        <w:kern w:val="0"/>
        <w:position w:val="0"/>
        <w:sz w:val="22"/>
        <w:szCs w:val="24"/>
        <w:u w:val="none"/>
        <w:effect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none"/>
      <w:lvlText w:val="2.2.2"/>
      <w:lvlJc w:val="left"/>
      <w:pPr>
        <w:tabs>
          <w:tab w:val="num" w:pos="1458"/>
        </w:tabs>
        <w:ind w:left="990" w:hanging="720"/>
      </w:pPr>
      <w:rPr>
        <w:rFonts w:ascii="Calibri" w:hAnsi="Calibri" w:hint="default"/>
        <w:b w:val="0"/>
        <w:bCs w:val="0"/>
        <w:i w:val="0"/>
        <w:color w:val="auto"/>
        <w:sz w:val="22"/>
        <w:szCs w:val="24"/>
      </w:rPr>
    </w:lvl>
    <w:lvl w:ilvl="3">
      <w:start w:val="1"/>
      <w:numFmt w:val="none"/>
      <w:lvlText w:val="3.2.1"/>
      <w:lvlJc w:val="left"/>
      <w:pPr>
        <w:tabs>
          <w:tab w:val="num" w:pos="2459"/>
        </w:tabs>
        <w:ind w:left="1883" w:hanging="893"/>
      </w:pPr>
      <w:rPr>
        <w:rFonts w:ascii="Calibri" w:hAnsi="Calibri" w:hint="default"/>
        <w:b w:val="0"/>
        <w:bCs w:val="0"/>
        <w:i w:val="0"/>
        <w:sz w:val="22"/>
        <w:szCs w:val="20"/>
      </w:rPr>
    </w:lvl>
    <w:lvl w:ilvl="4">
      <w:start w:val="1"/>
      <w:numFmt w:val="none"/>
      <w:lvlText w:val="3.2.1.1"/>
      <w:lvlJc w:val="left"/>
      <w:pPr>
        <w:tabs>
          <w:tab w:val="num" w:pos="2232"/>
        </w:tabs>
        <w:ind w:left="2232" w:hanging="792"/>
      </w:pPr>
      <w:rPr>
        <w:rFonts w:ascii="Calibri" w:hAnsi="Calibri" w:hint="default"/>
        <w:b w:val="0"/>
        <w:i w:val="0"/>
        <w:sz w:val="22"/>
        <w:szCs w:val="20"/>
      </w:rPr>
    </w:lvl>
    <w:lvl w:ilvl="5">
      <w:start w:val="1"/>
      <w:numFmt w:val="decimal"/>
      <w:lvlText w:val="%1.%2.%3.%4.%5.%6."/>
      <w:lvlJc w:val="left"/>
      <w:pPr>
        <w:tabs>
          <w:tab w:val="num" w:pos="2916"/>
        </w:tabs>
        <w:ind w:left="2916" w:hanging="936"/>
      </w:pPr>
      <w:rPr>
        <w:rFonts w:hint="default"/>
        <w:b w:val="0"/>
      </w:rPr>
    </w:lvl>
    <w:lvl w:ilvl="6">
      <w:start w:val="1"/>
      <w:numFmt w:val="decimal"/>
      <w:lvlText w:val="%1.%2.%3.%4.%5.%6.%7."/>
      <w:lvlJc w:val="left"/>
      <w:pPr>
        <w:tabs>
          <w:tab w:val="num" w:pos="3240"/>
        </w:tabs>
        <w:ind w:left="3240" w:hanging="1080"/>
      </w:pPr>
      <w:rPr>
        <w:rFonts w:hint="default"/>
      </w:rPr>
    </w:lvl>
    <w:lvl w:ilvl="7">
      <w:start w:val="1"/>
      <w:numFmt w:val="decimal"/>
      <w:lvlText w:val="%1.%2.%3.%4.%5.%6.%7.%8."/>
      <w:lvlJc w:val="left"/>
      <w:pPr>
        <w:tabs>
          <w:tab w:val="num" w:pos="3744"/>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15" w15:restartNumberingAfterBreak="0">
    <w:nsid w:val="077A791F"/>
    <w:multiLevelType w:val="multilevel"/>
    <w:tmpl w:val="2F7894B0"/>
    <w:lvl w:ilvl="0">
      <w:start w:val="2"/>
      <w:numFmt w:val="decimal"/>
      <w:lvlText w:val="%1."/>
      <w:lvlJc w:val="left"/>
      <w:pPr>
        <w:tabs>
          <w:tab w:val="num" w:pos="432"/>
        </w:tabs>
        <w:ind w:left="360" w:hanging="360"/>
      </w:pPr>
      <w:rPr>
        <w:rFonts w:hint="default"/>
        <w:b/>
        <w:bCs/>
        <w:i w:val="0"/>
      </w:rPr>
    </w:lvl>
    <w:lvl w:ilvl="1">
      <w:start w:val="1"/>
      <w:numFmt w:val="none"/>
      <w:lvlText w:val="3.1"/>
      <w:lvlJc w:val="left"/>
      <w:pPr>
        <w:tabs>
          <w:tab w:val="num" w:pos="1170"/>
        </w:tabs>
        <w:ind w:left="619" w:hanging="619"/>
      </w:pPr>
      <w:rPr>
        <w:rFonts w:ascii="Calibri" w:hAnsi="Calibri" w:cs="New York" w:hint="default"/>
        <w:b w:val="0"/>
        <w:bCs w:val="0"/>
        <w:i w:val="0"/>
        <w:iCs w:val="0"/>
        <w:caps w:val="0"/>
        <w:smallCaps w:val="0"/>
        <w:strike w:val="0"/>
        <w:dstrike w:val="0"/>
        <w:color w:val="auto"/>
        <w:spacing w:val="0"/>
        <w:w w:val="100"/>
        <w:kern w:val="0"/>
        <w:position w:val="0"/>
        <w:sz w:val="22"/>
        <w:szCs w:val="24"/>
        <w:u w:val="none"/>
        <w:effect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Text w:val="3.%2%3.1"/>
      <w:lvlJc w:val="left"/>
      <w:pPr>
        <w:tabs>
          <w:tab w:val="num" w:pos="1458"/>
        </w:tabs>
        <w:ind w:left="990" w:hanging="720"/>
      </w:pPr>
      <w:rPr>
        <w:rFonts w:ascii="Calibri" w:hAnsi="Calibri" w:hint="default"/>
        <w:b w:val="0"/>
        <w:bCs w:val="0"/>
        <w:i w:val="0"/>
        <w:color w:val="auto"/>
        <w:sz w:val="22"/>
        <w:szCs w:val="24"/>
      </w:rPr>
    </w:lvl>
    <w:lvl w:ilvl="3">
      <w:start w:val="1"/>
      <w:numFmt w:val="decimal"/>
      <w:lvlText w:val="3.%3.4"/>
      <w:lvlJc w:val="left"/>
      <w:pPr>
        <w:tabs>
          <w:tab w:val="num" w:pos="2459"/>
        </w:tabs>
        <w:ind w:left="1883" w:hanging="893"/>
      </w:pPr>
      <w:rPr>
        <w:rFonts w:ascii="Calibri" w:hAnsi="Calibri" w:hint="default"/>
        <w:b w:val="0"/>
        <w:bCs w:val="0"/>
        <w:i w:val="0"/>
        <w:sz w:val="22"/>
        <w:szCs w:val="20"/>
      </w:rPr>
    </w:lvl>
    <w:lvl w:ilvl="4">
      <w:start w:val="1"/>
      <w:numFmt w:val="none"/>
      <w:lvlText w:val="2.2.2.6"/>
      <w:lvlJc w:val="left"/>
      <w:pPr>
        <w:tabs>
          <w:tab w:val="num" w:pos="2232"/>
        </w:tabs>
        <w:ind w:left="2232" w:hanging="792"/>
      </w:pPr>
      <w:rPr>
        <w:rFonts w:ascii="Calibri" w:hAnsi="Calibri" w:hint="default"/>
        <w:b w:val="0"/>
        <w:i w:val="0"/>
        <w:sz w:val="22"/>
        <w:szCs w:val="20"/>
      </w:rPr>
    </w:lvl>
    <w:lvl w:ilvl="5">
      <w:start w:val="1"/>
      <w:numFmt w:val="decimal"/>
      <w:lvlText w:val="%1.%2.%3.%4.%5.%6."/>
      <w:lvlJc w:val="left"/>
      <w:pPr>
        <w:tabs>
          <w:tab w:val="num" w:pos="2916"/>
        </w:tabs>
        <w:ind w:left="2916" w:hanging="936"/>
      </w:pPr>
      <w:rPr>
        <w:rFonts w:hint="default"/>
        <w:b w:val="0"/>
      </w:rPr>
    </w:lvl>
    <w:lvl w:ilvl="6">
      <w:start w:val="1"/>
      <w:numFmt w:val="decimal"/>
      <w:lvlText w:val="%1.%2.%3.%4.%5.%6.%7."/>
      <w:lvlJc w:val="left"/>
      <w:pPr>
        <w:tabs>
          <w:tab w:val="num" w:pos="3240"/>
        </w:tabs>
        <w:ind w:left="3240" w:hanging="1080"/>
      </w:pPr>
      <w:rPr>
        <w:rFonts w:hint="default"/>
      </w:rPr>
    </w:lvl>
    <w:lvl w:ilvl="7">
      <w:start w:val="1"/>
      <w:numFmt w:val="decimal"/>
      <w:lvlText w:val="%1.%2.%3.%4.%5.%6.%7.%8."/>
      <w:lvlJc w:val="left"/>
      <w:pPr>
        <w:tabs>
          <w:tab w:val="num" w:pos="3744"/>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16" w15:restartNumberingAfterBreak="0">
    <w:nsid w:val="082F1676"/>
    <w:multiLevelType w:val="multilevel"/>
    <w:tmpl w:val="31363868"/>
    <w:lvl w:ilvl="0">
      <w:start w:val="2"/>
      <w:numFmt w:val="none"/>
      <w:lvlText w:val="5."/>
      <w:lvlJc w:val="left"/>
      <w:pPr>
        <w:tabs>
          <w:tab w:val="num" w:pos="432"/>
        </w:tabs>
        <w:ind w:left="360" w:hanging="360"/>
      </w:pPr>
      <w:rPr>
        <w:rFonts w:hint="default"/>
        <w:b/>
        <w:bCs/>
        <w:i w:val="0"/>
      </w:rPr>
    </w:lvl>
    <w:lvl w:ilvl="1">
      <w:start w:val="1"/>
      <w:numFmt w:val="none"/>
      <w:lvlText w:val="3.1"/>
      <w:lvlJc w:val="left"/>
      <w:pPr>
        <w:tabs>
          <w:tab w:val="num" w:pos="1170"/>
        </w:tabs>
        <w:ind w:left="619" w:hanging="619"/>
      </w:pPr>
      <w:rPr>
        <w:rFonts w:ascii="Calibri" w:hAnsi="Calibri" w:cs="New York" w:hint="default"/>
        <w:b w:val="0"/>
        <w:bCs w:val="0"/>
        <w:i w:val="0"/>
        <w:iCs w:val="0"/>
        <w:caps w:val="0"/>
        <w:smallCaps w:val="0"/>
        <w:strike w:val="0"/>
        <w:dstrike w:val="0"/>
        <w:color w:val="auto"/>
        <w:spacing w:val="0"/>
        <w:w w:val="100"/>
        <w:kern w:val="0"/>
        <w:position w:val="0"/>
        <w:sz w:val="22"/>
        <w:szCs w:val="24"/>
        <w:u w:val="none"/>
        <w:effect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Text w:val="2.%2%3.1"/>
      <w:lvlJc w:val="left"/>
      <w:pPr>
        <w:tabs>
          <w:tab w:val="num" w:pos="1458"/>
        </w:tabs>
        <w:ind w:left="990" w:hanging="720"/>
      </w:pPr>
      <w:rPr>
        <w:rFonts w:ascii="Calibri" w:hAnsi="Calibri" w:hint="default"/>
        <w:b w:val="0"/>
        <w:bCs w:val="0"/>
        <w:i w:val="0"/>
        <w:color w:val="auto"/>
        <w:sz w:val="22"/>
        <w:szCs w:val="24"/>
      </w:rPr>
    </w:lvl>
    <w:lvl w:ilvl="3">
      <w:start w:val="1"/>
      <w:numFmt w:val="none"/>
      <w:lvlText w:val="3.1.1"/>
      <w:lvlJc w:val="left"/>
      <w:pPr>
        <w:tabs>
          <w:tab w:val="num" w:pos="2459"/>
        </w:tabs>
        <w:ind w:left="1883" w:hanging="893"/>
      </w:pPr>
      <w:rPr>
        <w:rFonts w:ascii="Calibri" w:hAnsi="Calibri" w:hint="default"/>
        <w:b w:val="0"/>
        <w:bCs w:val="0"/>
        <w:i w:val="0"/>
        <w:sz w:val="22"/>
        <w:szCs w:val="20"/>
      </w:rPr>
    </w:lvl>
    <w:lvl w:ilvl="4">
      <w:start w:val="1"/>
      <w:numFmt w:val="none"/>
      <w:lvlText w:val="2.1.1.1"/>
      <w:lvlJc w:val="left"/>
      <w:pPr>
        <w:tabs>
          <w:tab w:val="num" w:pos="2232"/>
        </w:tabs>
        <w:ind w:left="2232" w:hanging="792"/>
      </w:pPr>
      <w:rPr>
        <w:rFonts w:ascii="Calibri" w:hAnsi="Calibri" w:hint="default"/>
        <w:b w:val="0"/>
        <w:i w:val="0"/>
        <w:sz w:val="22"/>
        <w:szCs w:val="20"/>
      </w:rPr>
    </w:lvl>
    <w:lvl w:ilvl="5">
      <w:start w:val="1"/>
      <w:numFmt w:val="decimal"/>
      <w:lvlText w:val="%1.%2.%3.%4.%5.%6."/>
      <w:lvlJc w:val="left"/>
      <w:pPr>
        <w:tabs>
          <w:tab w:val="num" w:pos="2916"/>
        </w:tabs>
        <w:ind w:left="2916" w:hanging="936"/>
      </w:pPr>
      <w:rPr>
        <w:rFonts w:hint="default"/>
        <w:b w:val="0"/>
      </w:rPr>
    </w:lvl>
    <w:lvl w:ilvl="6">
      <w:start w:val="1"/>
      <w:numFmt w:val="decimal"/>
      <w:lvlText w:val="%1.%2.%3.%4.%5.%6.%7."/>
      <w:lvlJc w:val="left"/>
      <w:pPr>
        <w:tabs>
          <w:tab w:val="num" w:pos="3240"/>
        </w:tabs>
        <w:ind w:left="3240" w:hanging="1080"/>
      </w:pPr>
      <w:rPr>
        <w:rFonts w:hint="default"/>
      </w:rPr>
    </w:lvl>
    <w:lvl w:ilvl="7">
      <w:start w:val="1"/>
      <w:numFmt w:val="decimal"/>
      <w:lvlText w:val="%1.%2.%3.%4.%5.%6.%7.%8."/>
      <w:lvlJc w:val="left"/>
      <w:pPr>
        <w:tabs>
          <w:tab w:val="num" w:pos="3744"/>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17" w15:restartNumberingAfterBreak="0">
    <w:nsid w:val="088B6767"/>
    <w:multiLevelType w:val="multilevel"/>
    <w:tmpl w:val="30045104"/>
    <w:lvl w:ilvl="0">
      <w:start w:val="2"/>
      <w:numFmt w:val="none"/>
      <w:lvlText w:val="3."/>
      <w:lvlJc w:val="left"/>
      <w:pPr>
        <w:tabs>
          <w:tab w:val="num" w:pos="432"/>
        </w:tabs>
        <w:ind w:left="360" w:hanging="360"/>
      </w:pPr>
      <w:rPr>
        <w:rFonts w:hint="default"/>
        <w:b/>
        <w:bCs/>
        <w:i w:val="0"/>
      </w:rPr>
    </w:lvl>
    <w:lvl w:ilvl="1">
      <w:start w:val="1"/>
      <w:numFmt w:val="none"/>
      <w:lvlText w:val="3.1"/>
      <w:lvlJc w:val="left"/>
      <w:pPr>
        <w:tabs>
          <w:tab w:val="num" w:pos="1170"/>
        </w:tabs>
        <w:ind w:left="619" w:hanging="619"/>
      </w:pPr>
      <w:rPr>
        <w:rFonts w:ascii="Calibri" w:hAnsi="Calibri" w:cs="New York" w:hint="default"/>
        <w:b w:val="0"/>
        <w:bCs w:val="0"/>
        <w:i w:val="0"/>
        <w:iCs w:val="0"/>
        <w:caps w:val="0"/>
        <w:smallCaps w:val="0"/>
        <w:strike w:val="0"/>
        <w:dstrike w:val="0"/>
        <w:color w:val="auto"/>
        <w:spacing w:val="0"/>
        <w:w w:val="100"/>
        <w:kern w:val="0"/>
        <w:position w:val="0"/>
        <w:sz w:val="22"/>
        <w:szCs w:val="24"/>
        <w:u w:val="none"/>
        <w:effect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Text w:val="2.%2%3.1"/>
      <w:lvlJc w:val="left"/>
      <w:pPr>
        <w:tabs>
          <w:tab w:val="num" w:pos="1458"/>
        </w:tabs>
        <w:ind w:left="990" w:hanging="720"/>
      </w:pPr>
      <w:rPr>
        <w:rFonts w:ascii="Calibri" w:hAnsi="Calibri" w:hint="default"/>
        <w:b w:val="0"/>
        <w:bCs w:val="0"/>
        <w:i w:val="0"/>
        <w:color w:val="auto"/>
        <w:sz w:val="22"/>
        <w:szCs w:val="24"/>
      </w:rPr>
    </w:lvl>
    <w:lvl w:ilvl="3">
      <w:start w:val="1"/>
      <w:numFmt w:val="none"/>
      <w:lvlText w:val="3.1.1"/>
      <w:lvlJc w:val="left"/>
      <w:pPr>
        <w:tabs>
          <w:tab w:val="num" w:pos="2459"/>
        </w:tabs>
        <w:ind w:left="1883" w:hanging="893"/>
      </w:pPr>
      <w:rPr>
        <w:rFonts w:ascii="Calibri" w:hAnsi="Calibri" w:hint="default"/>
        <w:b w:val="0"/>
        <w:bCs w:val="0"/>
        <w:i w:val="0"/>
        <w:sz w:val="22"/>
        <w:szCs w:val="20"/>
      </w:rPr>
    </w:lvl>
    <w:lvl w:ilvl="4">
      <w:start w:val="1"/>
      <w:numFmt w:val="none"/>
      <w:lvlText w:val="3.1.1.5"/>
      <w:lvlJc w:val="left"/>
      <w:pPr>
        <w:tabs>
          <w:tab w:val="num" w:pos="2232"/>
        </w:tabs>
        <w:ind w:left="2232" w:hanging="792"/>
      </w:pPr>
      <w:rPr>
        <w:rFonts w:ascii="Calibri" w:hAnsi="Calibri" w:hint="default"/>
        <w:b w:val="0"/>
        <w:i w:val="0"/>
        <w:sz w:val="22"/>
        <w:szCs w:val="20"/>
      </w:rPr>
    </w:lvl>
    <w:lvl w:ilvl="5">
      <w:start w:val="1"/>
      <w:numFmt w:val="decimal"/>
      <w:lvlText w:val="%1.%2.%3.%4.%5.%6."/>
      <w:lvlJc w:val="left"/>
      <w:pPr>
        <w:tabs>
          <w:tab w:val="num" w:pos="2916"/>
        </w:tabs>
        <w:ind w:left="2916" w:hanging="936"/>
      </w:pPr>
      <w:rPr>
        <w:rFonts w:hint="default"/>
        <w:b w:val="0"/>
      </w:rPr>
    </w:lvl>
    <w:lvl w:ilvl="6">
      <w:start w:val="1"/>
      <w:numFmt w:val="decimal"/>
      <w:lvlText w:val="%1.%2.%3.%4.%5.%6.%7."/>
      <w:lvlJc w:val="left"/>
      <w:pPr>
        <w:tabs>
          <w:tab w:val="num" w:pos="3240"/>
        </w:tabs>
        <w:ind w:left="3240" w:hanging="1080"/>
      </w:pPr>
      <w:rPr>
        <w:rFonts w:hint="default"/>
      </w:rPr>
    </w:lvl>
    <w:lvl w:ilvl="7">
      <w:start w:val="1"/>
      <w:numFmt w:val="decimal"/>
      <w:lvlText w:val="%1.%2.%3.%4.%5.%6.%7.%8."/>
      <w:lvlJc w:val="left"/>
      <w:pPr>
        <w:tabs>
          <w:tab w:val="num" w:pos="3744"/>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18" w15:restartNumberingAfterBreak="0">
    <w:nsid w:val="0A6442DC"/>
    <w:multiLevelType w:val="multilevel"/>
    <w:tmpl w:val="42564FD6"/>
    <w:lvl w:ilvl="0">
      <w:start w:val="2"/>
      <w:numFmt w:val="none"/>
      <w:lvlText w:val="3."/>
      <w:lvlJc w:val="left"/>
      <w:pPr>
        <w:tabs>
          <w:tab w:val="num" w:pos="432"/>
        </w:tabs>
        <w:ind w:left="360" w:hanging="360"/>
      </w:pPr>
      <w:rPr>
        <w:rFonts w:hint="default"/>
        <w:b/>
        <w:bCs/>
        <w:i w:val="0"/>
      </w:rPr>
    </w:lvl>
    <w:lvl w:ilvl="1">
      <w:start w:val="1"/>
      <w:numFmt w:val="none"/>
      <w:lvlText w:val="3.1"/>
      <w:lvlJc w:val="left"/>
      <w:pPr>
        <w:tabs>
          <w:tab w:val="num" w:pos="1170"/>
        </w:tabs>
        <w:ind w:left="619" w:hanging="619"/>
      </w:pPr>
      <w:rPr>
        <w:rFonts w:ascii="Calibri" w:hAnsi="Calibri" w:cs="New York" w:hint="default"/>
        <w:b w:val="0"/>
        <w:bCs w:val="0"/>
        <w:i w:val="0"/>
        <w:iCs w:val="0"/>
        <w:caps w:val="0"/>
        <w:smallCaps w:val="0"/>
        <w:strike w:val="0"/>
        <w:dstrike w:val="0"/>
        <w:color w:val="auto"/>
        <w:spacing w:val="0"/>
        <w:w w:val="100"/>
        <w:kern w:val="0"/>
        <w:position w:val="0"/>
        <w:sz w:val="22"/>
        <w:szCs w:val="24"/>
        <w:u w:val="none"/>
        <w:effect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Text w:val="2.%2%3.1"/>
      <w:lvlJc w:val="left"/>
      <w:pPr>
        <w:tabs>
          <w:tab w:val="num" w:pos="1458"/>
        </w:tabs>
        <w:ind w:left="990" w:hanging="720"/>
      </w:pPr>
      <w:rPr>
        <w:rFonts w:ascii="Calibri" w:hAnsi="Calibri" w:hint="default"/>
        <w:b w:val="0"/>
        <w:bCs w:val="0"/>
        <w:i w:val="0"/>
        <w:color w:val="auto"/>
        <w:sz w:val="22"/>
        <w:szCs w:val="24"/>
      </w:rPr>
    </w:lvl>
    <w:lvl w:ilvl="3">
      <w:start w:val="1"/>
      <w:numFmt w:val="none"/>
      <w:lvlText w:val="3.1.1"/>
      <w:lvlJc w:val="left"/>
      <w:pPr>
        <w:tabs>
          <w:tab w:val="num" w:pos="2459"/>
        </w:tabs>
        <w:ind w:left="1883" w:hanging="893"/>
      </w:pPr>
      <w:rPr>
        <w:rFonts w:ascii="Calibri" w:hAnsi="Calibri" w:hint="default"/>
        <w:b w:val="0"/>
        <w:bCs w:val="0"/>
        <w:i w:val="0"/>
        <w:sz w:val="22"/>
        <w:szCs w:val="20"/>
      </w:rPr>
    </w:lvl>
    <w:lvl w:ilvl="4">
      <w:start w:val="1"/>
      <w:numFmt w:val="none"/>
      <w:lvlText w:val="3.1.1.3"/>
      <w:lvlJc w:val="left"/>
      <w:pPr>
        <w:tabs>
          <w:tab w:val="num" w:pos="2232"/>
        </w:tabs>
        <w:ind w:left="2232" w:hanging="792"/>
      </w:pPr>
      <w:rPr>
        <w:rFonts w:ascii="Calibri" w:hAnsi="Calibri" w:hint="default"/>
        <w:b w:val="0"/>
        <w:i w:val="0"/>
        <w:sz w:val="22"/>
        <w:szCs w:val="20"/>
      </w:rPr>
    </w:lvl>
    <w:lvl w:ilvl="5">
      <w:start w:val="1"/>
      <w:numFmt w:val="decimal"/>
      <w:lvlText w:val="%1.%2.%3.%4.%5.%6."/>
      <w:lvlJc w:val="left"/>
      <w:pPr>
        <w:tabs>
          <w:tab w:val="num" w:pos="2916"/>
        </w:tabs>
        <w:ind w:left="2916" w:hanging="936"/>
      </w:pPr>
      <w:rPr>
        <w:rFonts w:hint="default"/>
        <w:b w:val="0"/>
      </w:rPr>
    </w:lvl>
    <w:lvl w:ilvl="6">
      <w:start w:val="1"/>
      <w:numFmt w:val="decimal"/>
      <w:lvlText w:val="%1.%2.%3.%4.%5.%6.%7."/>
      <w:lvlJc w:val="left"/>
      <w:pPr>
        <w:tabs>
          <w:tab w:val="num" w:pos="3240"/>
        </w:tabs>
        <w:ind w:left="3240" w:hanging="1080"/>
      </w:pPr>
      <w:rPr>
        <w:rFonts w:hint="default"/>
      </w:rPr>
    </w:lvl>
    <w:lvl w:ilvl="7">
      <w:start w:val="1"/>
      <w:numFmt w:val="decimal"/>
      <w:lvlText w:val="%1.%2.%3.%4.%5.%6.%7.%8."/>
      <w:lvlJc w:val="left"/>
      <w:pPr>
        <w:tabs>
          <w:tab w:val="num" w:pos="3744"/>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19" w15:restartNumberingAfterBreak="0">
    <w:nsid w:val="0A8C3F1B"/>
    <w:multiLevelType w:val="multilevel"/>
    <w:tmpl w:val="CD5CD55C"/>
    <w:lvl w:ilvl="0">
      <w:start w:val="1"/>
      <w:numFmt w:val="decimal"/>
      <w:lvlText w:val="%1."/>
      <w:lvlJc w:val="left"/>
      <w:pPr>
        <w:tabs>
          <w:tab w:val="num" w:pos="432"/>
        </w:tabs>
        <w:ind w:left="360" w:hanging="360"/>
      </w:pPr>
      <w:rPr>
        <w:rFonts w:hint="default"/>
        <w:b/>
        <w:bCs/>
        <w:i w:val="0"/>
      </w:rPr>
    </w:lvl>
    <w:lvl w:ilvl="1">
      <w:start w:val="1"/>
      <w:numFmt w:val="none"/>
      <w:lvlText w:val="4.1"/>
      <w:lvlJc w:val="left"/>
      <w:pPr>
        <w:tabs>
          <w:tab w:val="num" w:pos="1170"/>
        </w:tabs>
        <w:ind w:left="619" w:hanging="619"/>
      </w:pPr>
      <w:rPr>
        <w:rFonts w:ascii="Calibri" w:hAnsi="Calibri" w:cs="New York" w:hint="default"/>
        <w:b w:val="0"/>
        <w:bCs w:val="0"/>
        <w:i w:val="0"/>
        <w:iCs w:val="0"/>
        <w:caps w:val="0"/>
        <w:smallCaps w:val="0"/>
        <w:strike w:val="0"/>
        <w:dstrike w:val="0"/>
        <w:color w:val="auto"/>
        <w:spacing w:val="0"/>
        <w:w w:val="100"/>
        <w:kern w:val="0"/>
        <w:position w:val="0"/>
        <w:sz w:val="22"/>
        <w:szCs w:val="24"/>
        <w:u w:val="none"/>
        <w:effect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none"/>
      <w:lvlText w:val="2.2.2"/>
      <w:lvlJc w:val="left"/>
      <w:pPr>
        <w:tabs>
          <w:tab w:val="num" w:pos="1458"/>
        </w:tabs>
        <w:ind w:left="990" w:hanging="720"/>
      </w:pPr>
      <w:rPr>
        <w:rFonts w:ascii="Calibri" w:hAnsi="Calibri" w:hint="default"/>
        <w:b w:val="0"/>
        <w:bCs w:val="0"/>
        <w:i w:val="0"/>
        <w:color w:val="auto"/>
        <w:sz w:val="22"/>
        <w:szCs w:val="24"/>
      </w:rPr>
    </w:lvl>
    <w:lvl w:ilvl="3">
      <w:start w:val="1"/>
      <w:numFmt w:val="none"/>
      <w:lvlText w:val="2.1.1"/>
      <w:lvlJc w:val="left"/>
      <w:pPr>
        <w:tabs>
          <w:tab w:val="num" w:pos="2459"/>
        </w:tabs>
        <w:ind w:left="1883" w:hanging="893"/>
      </w:pPr>
      <w:rPr>
        <w:rFonts w:ascii="Calibri" w:hAnsi="Calibri" w:hint="default"/>
        <w:b w:val="0"/>
        <w:bCs w:val="0"/>
        <w:i w:val="0"/>
        <w:sz w:val="22"/>
        <w:szCs w:val="20"/>
      </w:rPr>
    </w:lvl>
    <w:lvl w:ilvl="4">
      <w:start w:val="1"/>
      <w:numFmt w:val="none"/>
      <w:lvlText w:val="2.1.1.10"/>
      <w:lvlJc w:val="left"/>
      <w:pPr>
        <w:tabs>
          <w:tab w:val="num" w:pos="2232"/>
        </w:tabs>
        <w:ind w:left="2232" w:hanging="792"/>
      </w:pPr>
      <w:rPr>
        <w:rFonts w:ascii="Calibri" w:hAnsi="Calibri" w:hint="default"/>
        <w:b w:val="0"/>
        <w:i w:val="0"/>
        <w:sz w:val="22"/>
        <w:szCs w:val="20"/>
      </w:rPr>
    </w:lvl>
    <w:lvl w:ilvl="5">
      <w:start w:val="1"/>
      <w:numFmt w:val="decimal"/>
      <w:lvlText w:val="%1.%2.%3.%4.%5.%6."/>
      <w:lvlJc w:val="left"/>
      <w:pPr>
        <w:tabs>
          <w:tab w:val="num" w:pos="2916"/>
        </w:tabs>
        <w:ind w:left="2916" w:hanging="936"/>
      </w:pPr>
      <w:rPr>
        <w:rFonts w:hint="default"/>
        <w:b w:val="0"/>
      </w:rPr>
    </w:lvl>
    <w:lvl w:ilvl="6">
      <w:start w:val="1"/>
      <w:numFmt w:val="decimal"/>
      <w:lvlText w:val="%1.%2.%3.%4.%5.%6.%7."/>
      <w:lvlJc w:val="left"/>
      <w:pPr>
        <w:tabs>
          <w:tab w:val="num" w:pos="3240"/>
        </w:tabs>
        <w:ind w:left="3240" w:hanging="1080"/>
      </w:pPr>
      <w:rPr>
        <w:rFonts w:hint="default"/>
      </w:rPr>
    </w:lvl>
    <w:lvl w:ilvl="7">
      <w:start w:val="1"/>
      <w:numFmt w:val="decimal"/>
      <w:lvlText w:val="%1.%2.%3.%4.%5.%6.%7.%8."/>
      <w:lvlJc w:val="left"/>
      <w:pPr>
        <w:tabs>
          <w:tab w:val="num" w:pos="3744"/>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20" w15:restartNumberingAfterBreak="0">
    <w:nsid w:val="0AD94C62"/>
    <w:multiLevelType w:val="hybridMultilevel"/>
    <w:tmpl w:val="3B2EBC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0BD46485"/>
    <w:multiLevelType w:val="multilevel"/>
    <w:tmpl w:val="7E5869D8"/>
    <w:lvl w:ilvl="0">
      <w:start w:val="2"/>
      <w:numFmt w:val="decimal"/>
      <w:lvlText w:val="%1.2.1"/>
      <w:lvlJc w:val="left"/>
      <w:pPr>
        <w:tabs>
          <w:tab w:val="num" w:pos="1152"/>
        </w:tabs>
        <w:ind w:left="1080" w:hanging="360"/>
      </w:pPr>
      <w:rPr>
        <w:rFonts w:hint="default"/>
        <w:b/>
        <w:bCs/>
        <w:i w:val="0"/>
      </w:rPr>
    </w:lvl>
    <w:lvl w:ilvl="1">
      <w:start w:val="1"/>
      <w:numFmt w:val="none"/>
      <w:lvlText w:val="2.1"/>
      <w:lvlJc w:val="left"/>
      <w:pPr>
        <w:tabs>
          <w:tab w:val="num" w:pos="1890"/>
        </w:tabs>
        <w:ind w:left="1339" w:hanging="619"/>
      </w:pPr>
      <w:rPr>
        <w:rFonts w:ascii="Calibri" w:hAnsi="Calibri" w:cs="New York" w:hint="default"/>
        <w:b w:val="0"/>
        <w:bCs w:val="0"/>
        <w:i w:val="0"/>
        <w:iCs w:val="0"/>
        <w:caps w:val="0"/>
        <w:smallCaps w:val="0"/>
        <w:strike w:val="0"/>
        <w:dstrike w:val="0"/>
        <w:color w:val="auto"/>
        <w:spacing w:val="0"/>
        <w:w w:val="100"/>
        <w:kern w:val="0"/>
        <w:position w:val="0"/>
        <w:sz w:val="22"/>
        <w:szCs w:val="24"/>
        <w:u w:val="none"/>
        <w:effect w:val="none"/>
      </w:rPr>
    </w:lvl>
    <w:lvl w:ilvl="2">
      <w:start w:val="1"/>
      <w:numFmt w:val="none"/>
      <w:lvlText w:val="3.2.1.6"/>
      <w:lvlJc w:val="left"/>
      <w:pPr>
        <w:tabs>
          <w:tab w:val="num" w:pos="2178"/>
        </w:tabs>
        <w:ind w:left="1710" w:hanging="720"/>
      </w:pPr>
      <w:rPr>
        <w:rFonts w:ascii="Calibri" w:hAnsi="Calibri" w:hint="default"/>
        <w:b w:val="0"/>
        <w:bCs w:val="0"/>
        <w:i w:val="0"/>
        <w:color w:val="auto"/>
        <w:sz w:val="22"/>
        <w:szCs w:val="24"/>
      </w:rPr>
    </w:lvl>
    <w:lvl w:ilvl="3">
      <w:start w:val="1"/>
      <w:numFmt w:val="decimal"/>
      <w:lvlText w:val="%1.%22.%4."/>
      <w:lvlJc w:val="left"/>
      <w:pPr>
        <w:tabs>
          <w:tab w:val="num" w:pos="3179"/>
        </w:tabs>
        <w:ind w:left="2603" w:hanging="893"/>
      </w:pPr>
      <w:rPr>
        <w:rFonts w:ascii="Calibri" w:hAnsi="Calibri" w:hint="default"/>
        <w:b w:val="0"/>
        <w:bCs w:val="0"/>
        <w:i w:val="0"/>
        <w:sz w:val="22"/>
        <w:szCs w:val="20"/>
      </w:rPr>
    </w:lvl>
    <w:lvl w:ilvl="4">
      <w:start w:val="1"/>
      <w:numFmt w:val="decimal"/>
      <w:lvlText w:val="%1.%3.%4.%5."/>
      <w:lvlJc w:val="left"/>
      <w:pPr>
        <w:tabs>
          <w:tab w:val="num" w:pos="2952"/>
        </w:tabs>
        <w:ind w:left="2952" w:hanging="792"/>
      </w:pPr>
      <w:rPr>
        <w:rFonts w:ascii="Calibri" w:hAnsi="Calibri" w:hint="default"/>
        <w:b w:val="0"/>
        <w:i w:val="0"/>
        <w:sz w:val="22"/>
        <w:szCs w:val="20"/>
      </w:rPr>
    </w:lvl>
    <w:lvl w:ilvl="5">
      <w:start w:val="1"/>
      <w:numFmt w:val="decimal"/>
      <w:lvlText w:val="%1.%2.%3.%4.%5.%6."/>
      <w:lvlJc w:val="left"/>
      <w:pPr>
        <w:tabs>
          <w:tab w:val="num" w:pos="3636"/>
        </w:tabs>
        <w:ind w:left="3636" w:hanging="936"/>
      </w:pPr>
      <w:rPr>
        <w:rFonts w:hint="default"/>
        <w:b w:val="0"/>
      </w:rPr>
    </w:lvl>
    <w:lvl w:ilvl="6">
      <w:start w:val="1"/>
      <w:numFmt w:val="decimal"/>
      <w:lvlText w:val="%1.%2.%3.%4.%5.%6.%7."/>
      <w:lvlJc w:val="left"/>
      <w:pPr>
        <w:tabs>
          <w:tab w:val="num" w:pos="3960"/>
        </w:tabs>
        <w:ind w:left="3960" w:hanging="1080"/>
      </w:pPr>
      <w:rPr>
        <w:rFonts w:hint="default"/>
      </w:rPr>
    </w:lvl>
    <w:lvl w:ilvl="7">
      <w:start w:val="1"/>
      <w:numFmt w:val="decimal"/>
      <w:lvlText w:val="%1.%2.%3.%4.%5.%6.%7.%8."/>
      <w:lvlJc w:val="left"/>
      <w:pPr>
        <w:tabs>
          <w:tab w:val="num" w:pos="4464"/>
        </w:tabs>
        <w:ind w:left="4464" w:hanging="1224"/>
      </w:pPr>
      <w:rPr>
        <w:rFonts w:hint="default"/>
      </w:rPr>
    </w:lvl>
    <w:lvl w:ilvl="8">
      <w:start w:val="1"/>
      <w:numFmt w:val="decimal"/>
      <w:lvlText w:val="%1.%2.%3.%4.%5.%6.%7.%8.%9."/>
      <w:lvlJc w:val="left"/>
      <w:pPr>
        <w:tabs>
          <w:tab w:val="num" w:pos="5040"/>
        </w:tabs>
        <w:ind w:left="5040" w:hanging="1440"/>
      </w:pPr>
      <w:rPr>
        <w:rFonts w:hint="default"/>
      </w:rPr>
    </w:lvl>
  </w:abstractNum>
  <w:abstractNum w:abstractNumId="22" w15:restartNumberingAfterBreak="0">
    <w:nsid w:val="0E226F73"/>
    <w:multiLevelType w:val="hybridMultilevel"/>
    <w:tmpl w:val="96C8DF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0F8465D8"/>
    <w:multiLevelType w:val="hybridMultilevel"/>
    <w:tmpl w:val="426E068A"/>
    <w:lvl w:ilvl="0" w:tplc="04090001">
      <w:start w:val="1"/>
      <w:numFmt w:val="bullet"/>
      <w:lvlText w:val=""/>
      <w:lvlJc w:val="left"/>
      <w:pPr>
        <w:ind w:left="309" w:hanging="360"/>
      </w:pPr>
      <w:rPr>
        <w:rFonts w:ascii="Symbol" w:hAnsi="Symbol" w:hint="default"/>
      </w:rPr>
    </w:lvl>
    <w:lvl w:ilvl="1" w:tplc="04090003" w:tentative="1">
      <w:start w:val="1"/>
      <w:numFmt w:val="bullet"/>
      <w:lvlText w:val="o"/>
      <w:lvlJc w:val="left"/>
      <w:pPr>
        <w:ind w:left="1383" w:hanging="360"/>
      </w:pPr>
      <w:rPr>
        <w:rFonts w:ascii="Courier New" w:hAnsi="Courier New" w:cs="Courier New" w:hint="default"/>
      </w:rPr>
    </w:lvl>
    <w:lvl w:ilvl="2" w:tplc="04090005" w:tentative="1">
      <w:start w:val="1"/>
      <w:numFmt w:val="bullet"/>
      <w:lvlText w:val=""/>
      <w:lvlJc w:val="left"/>
      <w:pPr>
        <w:ind w:left="2103" w:hanging="360"/>
      </w:pPr>
      <w:rPr>
        <w:rFonts w:ascii="Wingdings" w:hAnsi="Wingdings" w:hint="default"/>
      </w:rPr>
    </w:lvl>
    <w:lvl w:ilvl="3" w:tplc="04090001" w:tentative="1">
      <w:start w:val="1"/>
      <w:numFmt w:val="bullet"/>
      <w:lvlText w:val=""/>
      <w:lvlJc w:val="left"/>
      <w:pPr>
        <w:ind w:left="2823" w:hanging="360"/>
      </w:pPr>
      <w:rPr>
        <w:rFonts w:ascii="Symbol" w:hAnsi="Symbol" w:hint="default"/>
      </w:rPr>
    </w:lvl>
    <w:lvl w:ilvl="4" w:tplc="04090003" w:tentative="1">
      <w:start w:val="1"/>
      <w:numFmt w:val="bullet"/>
      <w:lvlText w:val="o"/>
      <w:lvlJc w:val="left"/>
      <w:pPr>
        <w:ind w:left="3543" w:hanging="360"/>
      </w:pPr>
      <w:rPr>
        <w:rFonts w:ascii="Courier New" w:hAnsi="Courier New" w:cs="Courier New" w:hint="default"/>
      </w:rPr>
    </w:lvl>
    <w:lvl w:ilvl="5" w:tplc="04090005" w:tentative="1">
      <w:start w:val="1"/>
      <w:numFmt w:val="bullet"/>
      <w:lvlText w:val=""/>
      <w:lvlJc w:val="left"/>
      <w:pPr>
        <w:ind w:left="4263" w:hanging="360"/>
      </w:pPr>
      <w:rPr>
        <w:rFonts w:ascii="Wingdings" w:hAnsi="Wingdings" w:hint="default"/>
      </w:rPr>
    </w:lvl>
    <w:lvl w:ilvl="6" w:tplc="04090001" w:tentative="1">
      <w:start w:val="1"/>
      <w:numFmt w:val="bullet"/>
      <w:lvlText w:val=""/>
      <w:lvlJc w:val="left"/>
      <w:pPr>
        <w:ind w:left="4983" w:hanging="360"/>
      </w:pPr>
      <w:rPr>
        <w:rFonts w:ascii="Symbol" w:hAnsi="Symbol" w:hint="default"/>
      </w:rPr>
    </w:lvl>
    <w:lvl w:ilvl="7" w:tplc="04090003" w:tentative="1">
      <w:start w:val="1"/>
      <w:numFmt w:val="bullet"/>
      <w:lvlText w:val="o"/>
      <w:lvlJc w:val="left"/>
      <w:pPr>
        <w:ind w:left="5703" w:hanging="360"/>
      </w:pPr>
      <w:rPr>
        <w:rFonts w:ascii="Courier New" w:hAnsi="Courier New" w:cs="Courier New" w:hint="default"/>
      </w:rPr>
    </w:lvl>
    <w:lvl w:ilvl="8" w:tplc="04090005" w:tentative="1">
      <w:start w:val="1"/>
      <w:numFmt w:val="bullet"/>
      <w:lvlText w:val=""/>
      <w:lvlJc w:val="left"/>
      <w:pPr>
        <w:ind w:left="6423" w:hanging="360"/>
      </w:pPr>
      <w:rPr>
        <w:rFonts w:ascii="Wingdings" w:hAnsi="Wingdings" w:hint="default"/>
      </w:rPr>
    </w:lvl>
  </w:abstractNum>
  <w:abstractNum w:abstractNumId="24" w15:restartNumberingAfterBreak="0">
    <w:nsid w:val="107C0C2C"/>
    <w:multiLevelType w:val="multilevel"/>
    <w:tmpl w:val="FB5A3C54"/>
    <w:lvl w:ilvl="0">
      <w:start w:val="2"/>
      <w:numFmt w:val="decimal"/>
      <w:lvlText w:val="%1."/>
      <w:lvlJc w:val="left"/>
      <w:pPr>
        <w:tabs>
          <w:tab w:val="num" w:pos="432"/>
        </w:tabs>
        <w:ind w:left="360" w:hanging="360"/>
      </w:pPr>
      <w:rPr>
        <w:rFonts w:hint="default"/>
        <w:b/>
        <w:bCs/>
        <w:i w:val="0"/>
      </w:rPr>
    </w:lvl>
    <w:lvl w:ilvl="1">
      <w:start w:val="1"/>
      <w:numFmt w:val="none"/>
      <w:lvlText w:val="3.1"/>
      <w:lvlJc w:val="left"/>
      <w:pPr>
        <w:tabs>
          <w:tab w:val="num" w:pos="1170"/>
        </w:tabs>
        <w:ind w:left="619" w:hanging="619"/>
      </w:pPr>
      <w:rPr>
        <w:rFonts w:ascii="Calibri" w:hAnsi="Calibri" w:cs="New York" w:hint="default"/>
        <w:b w:val="0"/>
        <w:bCs w:val="0"/>
        <w:i w:val="0"/>
        <w:iCs w:val="0"/>
        <w:caps w:val="0"/>
        <w:smallCaps w:val="0"/>
        <w:strike w:val="0"/>
        <w:dstrike w:val="0"/>
        <w:color w:val="auto"/>
        <w:spacing w:val="0"/>
        <w:w w:val="100"/>
        <w:kern w:val="0"/>
        <w:position w:val="0"/>
        <w:sz w:val="22"/>
        <w:szCs w:val="24"/>
        <w:u w:val="none"/>
        <w:effect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Text w:val="3.%2%3.1"/>
      <w:lvlJc w:val="left"/>
      <w:pPr>
        <w:tabs>
          <w:tab w:val="num" w:pos="1458"/>
        </w:tabs>
        <w:ind w:left="990" w:hanging="720"/>
      </w:pPr>
      <w:rPr>
        <w:rFonts w:ascii="Calibri" w:hAnsi="Calibri" w:hint="default"/>
        <w:b w:val="0"/>
        <w:bCs w:val="0"/>
        <w:i w:val="0"/>
        <w:color w:val="auto"/>
        <w:sz w:val="22"/>
        <w:szCs w:val="24"/>
      </w:rPr>
    </w:lvl>
    <w:lvl w:ilvl="3">
      <w:start w:val="1"/>
      <w:numFmt w:val="decimal"/>
      <w:lvlText w:val="3.%3.4"/>
      <w:lvlJc w:val="left"/>
      <w:pPr>
        <w:tabs>
          <w:tab w:val="num" w:pos="2459"/>
        </w:tabs>
        <w:ind w:left="1883" w:hanging="893"/>
      </w:pPr>
      <w:rPr>
        <w:rFonts w:ascii="Calibri" w:hAnsi="Calibri" w:hint="default"/>
        <w:b w:val="0"/>
        <w:bCs w:val="0"/>
        <w:i w:val="0"/>
        <w:sz w:val="22"/>
        <w:szCs w:val="20"/>
      </w:rPr>
    </w:lvl>
    <w:lvl w:ilvl="4">
      <w:start w:val="1"/>
      <w:numFmt w:val="none"/>
      <w:lvlText w:val="2.2.2.5"/>
      <w:lvlJc w:val="left"/>
      <w:pPr>
        <w:tabs>
          <w:tab w:val="num" w:pos="2232"/>
        </w:tabs>
        <w:ind w:left="2232" w:hanging="792"/>
      </w:pPr>
      <w:rPr>
        <w:rFonts w:ascii="Calibri" w:hAnsi="Calibri" w:hint="default"/>
        <w:b w:val="0"/>
        <w:i w:val="0"/>
        <w:sz w:val="22"/>
        <w:szCs w:val="20"/>
      </w:rPr>
    </w:lvl>
    <w:lvl w:ilvl="5">
      <w:start w:val="1"/>
      <w:numFmt w:val="decimal"/>
      <w:lvlText w:val="%1.%2.%3.%4.%5.%6."/>
      <w:lvlJc w:val="left"/>
      <w:pPr>
        <w:tabs>
          <w:tab w:val="num" w:pos="2916"/>
        </w:tabs>
        <w:ind w:left="2916" w:hanging="936"/>
      </w:pPr>
      <w:rPr>
        <w:rFonts w:hint="default"/>
        <w:b w:val="0"/>
      </w:rPr>
    </w:lvl>
    <w:lvl w:ilvl="6">
      <w:start w:val="1"/>
      <w:numFmt w:val="decimal"/>
      <w:lvlText w:val="%1.%2.%3.%4.%5.%6.%7."/>
      <w:lvlJc w:val="left"/>
      <w:pPr>
        <w:tabs>
          <w:tab w:val="num" w:pos="3240"/>
        </w:tabs>
        <w:ind w:left="3240" w:hanging="1080"/>
      </w:pPr>
      <w:rPr>
        <w:rFonts w:hint="default"/>
      </w:rPr>
    </w:lvl>
    <w:lvl w:ilvl="7">
      <w:start w:val="1"/>
      <w:numFmt w:val="decimal"/>
      <w:lvlText w:val="%1.%2.%3.%4.%5.%6.%7.%8."/>
      <w:lvlJc w:val="left"/>
      <w:pPr>
        <w:tabs>
          <w:tab w:val="num" w:pos="3744"/>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25" w15:restartNumberingAfterBreak="0">
    <w:nsid w:val="11F17122"/>
    <w:multiLevelType w:val="multilevel"/>
    <w:tmpl w:val="EA2AEBA0"/>
    <w:lvl w:ilvl="0">
      <w:start w:val="1"/>
      <w:numFmt w:val="decimal"/>
      <w:lvlText w:val="%1."/>
      <w:lvlJc w:val="left"/>
      <w:pPr>
        <w:tabs>
          <w:tab w:val="num" w:pos="432"/>
        </w:tabs>
        <w:ind w:left="360" w:hanging="360"/>
      </w:pPr>
      <w:rPr>
        <w:rFonts w:hint="default"/>
        <w:b/>
        <w:bCs/>
        <w:i w:val="0"/>
      </w:rPr>
    </w:lvl>
    <w:lvl w:ilvl="1">
      <w:start w:val="1"/>
      <w:numFmt w:val="none"/>
      <w:lvlText w:val="4.1"/>
      <w:lvlJc w:val="left"/>
      <w:pPr>
        <w:tabs>
          <w:tab w:val="num" w:pos="1170"/>
        </w:tabs>
        <w:ind w:left="619" w:hanging="619"/>
      </w:pPr>
      <w:rPr>
        <w:rFonts w:ascii="Calibri" w:hAnsi="Calibri" w:cs="New York" w:hint="default"/>
        <w:b w:val="0"/>
        <w:bCs w:val="0"/>
        <w:i w:val="0"/>
        <w:iCs w:val="0"/>
        <w:caps w:val="0"/>
        <w:smallCaps w:val="0"/>
        <w:strike w:val="0"/>
        <w:dstrike w:val="0"/>
        <w:color w:val="auto"/>
        <w:spacing w:val="0"/>
        <w:w w:val="100"/>
        <w:kern w:val="0"/>
        <w:position w:val="0"/>
        <w:sz w:val="22"/>
        <w:szCs w:val="24"/>
        <w:u w:val="none"/>
        <w:effect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none"/>
      <w:lvlText w:val="2.2.2"/>
      <w:lvlJc w:val="left"/>
      <w:pPr>
        <w:tabs>
          <w:tab w:val="num" w:pos="1458"/>
        </w:tabs>
        <w:ind w:left="990" w:hanging="720"/>
      </w:pPr>
      <w:rPr>
        <w:rFonts w:ascii="Calibri" w:hAnsi="Calibri" w:hint="default"/>
        <w:b w:val="0"/>
        <w:bCs w:val="0"/>
        <w:i w:val="0"/>
        <w:color w:val="auto"/>
        <w:sz w:val="22"/>
        <w:szCs w:val="24"/>
      </w:rPr>
    </w:lvl>
    <w:lvl w:ilvl="3">
      <w:start w:val="1"/>
      <w:numFmt w:val="none"/>
      <w:lvlText w:val="4.1.1"/>
      <w:lvlJc w:val="left"/>
      <w:pPr>
        <w:tabs>
          <w:tab w:val="num" w:pos="2459"/>
        </w:tabs>
        <w:ind w:left="1883" w:hanging="893"/>
      </w:pPr>
      <w:rPr>
        <w:rFonts w:ascii="Calibri" w:hAnsi="Calibri" w:hint="default"/>
        <w:b w:val="0"/>
        <w:bCs w:val="0"/>
        <w:i w:val="0"/>
        <w:sz w:val="22"/>
        <w:szCs w:val="20"/>
      </w:rPr>
    </w:lvl>
    <w:lvl w:ilvl="4">
      <w:start w:val="1"/>
      <w:numFmt w:val="none"/>
      <w:lvlText w:val="4.1.1.4"/>
      <w:lvlJc w:val="left"/>
      <w:pPr>
        <w:tabs>
          <w:tab w:val="num" w:pos="2232"/>
        </w:tabs>
        <w:ind w:left="2232" w:hanging="792"/>
      </w:pPr>
      <w:rPr>
        <w:rFonts w:ascii="Calibri" w:hAnsi="Calibri" w:hint="default"/>
        <w:b w:val="0"/>
        <w:i w:val="0"/>
        <w:sz w:val="22"/>
        <w:szCs w:val="20"/>
      </w:rPr>
    </w:lvl>
    <w:lvl w:ilvl="5">
      <w:start w:val="1"/>
      <w:numFmt w:val="decimal"/>
      <w:lvlText w:val="%1.%2.%3.%4.%5.%6."/>
      <w:lvlJc w:val="left"/>
      <w:pPr>
        <w:tabs>
          <w:tab w:val="num" w:pos="2916"/>
        </w:tabs>
        <w:ind w:left="2916" w:hanging="936"/>
      </w:pPr>
      <w:rPr>
        <w:rFonts w:hint="default"/>
        <w:b w:val="0"/>
      </w:rPr>
    </w:lvl>
    <w:lvl w:ilvl="6">
      <w:start w:val="1"/>
      <w:numFmt w:val="decimal"/>
      <w:lvlText w:val="%1.%2.%3.%4.%5.%6.%7."/>
      <w:lvlJc w:val="left"/>
      <w:pPr>
        <w:tabs>
          <w:tab w:val="num" w:pos="3240"/>
        </w:tabs>
        <w:ind w:left="3240" w:hanging="1080"/>
      </w:pPr>
      <w:rPr>
        <w:rFonts w:hint="default"/>
      </w:rPr>
    </w:lvl>
    <w:lvl w:ilvl="7">
      <w:start w:val="1"/>
      <w:numFmt w:val="decimal"/>
      <w:lvlText w:val="%1.%2.%3.%4.%5.%6.%7.%8."/>
      <w:lvlJc w:val="left"/>
      <w:pPr>
        <w:tabs>
          <w:tab w:val="num" w:pos="3744"/>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26" w15:restartNumberingAfterBreak="0">
    <w:nsid w:val="138A50AD"/>
    <w:multiLevelType w:val="multilevel"/>
    <w:tmpl w:val="C5861A1E"/>
    <w:lvl w:ilvl="0">
      <w:start w:val="1"/>
      <w:numFmt w:val="decimal"/>
      <w:lvlText w:val="%1."/>
      <w:lvlJc w:val="left"/>
      <w:pPr>
        <w:tabs>
          <w:tab w:val="num" w:pos="432"/>
        </w:tabs>
        <w:ind w:left="360" w:hanging="360"/>
      </w:pPr>
      <w:rPr>
        <w:rFonts w:hint="default"/>
        <w:b/>
        <w:bCs/>
        <w:i w:val="0"/>
      </w:rPr>
    </w:lvl>
    <w:lvl w:ilvl="1">
      <w:start w:val="1"/>
      <w:numFmt w:val="none"/>
      <w:lvlText w:val="5.1"/>
      <w:lvlJc w:val="left"/>
      <w:pPr>
        <w:tabs>
          <w:tab w:val="num" w:pos="1170"/>
        </w:tabs>
        <w:ind w:left="619" w:hanging="619"/>
      </w:pPr>
      <w:rPr>
        <w:rFonts w:ascii="Calibri" w:hAnsi="Calibri" w:cs="New York" w:hint="default"/>
        <w:b w:val="0"/>
        <w:bCs w:val="0"/>
        <w:i w:val="0"/>
        <w:iCs w:val="0"/>
        <w:caps w:val="0"/>
        <w:smallCaps w:val="0"/>
        <w:strike w:val="0"/>
        <w:dstrike w:val="0"/>
        <w:color w:val="auto"/>
        <w:spacing w:val="0"/>
        <w:w w:val="100"/>
        <w:kern w:val="0"/>
        <w:position w:val="0"/>
        <w:sz w:val="22"/>
        <w:szCs w:val="24"/>
        <w:u w:val="none"/>
        <w:effect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none"/>
      <w:lvlText w:val="2.2.2"/>
      <w:lvlJc w:val="left"/>
      <w:pPr>
        <w:tabs>
          <w:tab w:val="num" w:pos="1458"/>
        </w:tabs>
        <w:ind w:left="990" w:hanging="720"/>
      </w:pPr>
      <w:rPr>
        <w:rFonts w:ascii="Calibri" w:hAnsi="Calibri" w:hint="default"/>
        <w:b w:val="0"/>
        <w:bCs w:val="0"/>
        <w:i w:val="0"/>
        <w:color w:val="auto"/>
        <w:sz w:val="22"/>
        <w:szCs w:val="24"/>
      </w:rPr>
    </w:lvl>
    <w:lvl w:ilvl="3">
      <w:start w:val="1"/>
      <w:numFmt w:val="none"/>
      <w:lvlText w:val="3.2.1"/>
      <w:lvlJc w:val="left"/>
      <w:pPr>
        <w:tabs>
          <w:tab w:val="num" w:pos="2459"/>
        </w:tabs>
        <w:ind w:left="1883" w:hanging="893"/>
      </w:pPr>
      <w:rPr>
        <w:rFonts w:ascii="Calibri" w:hAnsi="Calibri" w:hint="default"/>
        <w:b w:val="0"/>
        <w:bCs w:val="0"/>
        <w:i w:val="0"/>
        <w:sz w:val="22"/>
        <w:szCs w:val="20"/>
      </w:rPr>
    </w:lvl>
    <w:lvl w:ilvl="4">
      <w:start w:val="1"/>
      <w:numFmt w:val="none"/>
      <w:lvlText w:val="3.2.1.1"/>
      <w:lvlJc w:val="left"/>
      <w:pPr>
        <w:tabs>
          <w:tab w:val="num" w:pos="2232"/>
        </w:tabs>
        <w:ind w:left="2232" w:hanging="792"/>
      </w:pPr>
      <w:rPr>
        <w:rFonts w:ascii="Calibri" w:hAnsi="Calibri" w:hint="default"/>
        <w:b w:val="0"/>
        <w:i w:val="0"/>
        <w:sz w:val="22"/>
        <w:szCs w:val="20"/>
      </w:rPr>
    </w:lvl>
    <w:lvl w:ilvl="5">
      <w:start w:val="1"/>
      <w:numFmt w:val="decimal"/>
      <w:lvlText w:val="%1.%2.%3.%4.%5.%6."/>
      <w:lvlJc w:val="left"/>
      <w:pPr>
        <w:tabs>
          <w:tab w:val="num" w:pos="2916"/>
        </w:tabs>
        <w:ind w:left="2916" w:hanging="936"/>
      </w:pPr>
      <w:rPr>
        <w:rFonts w:hint="default"/>
        <w:b w:val="0"/>
      </w:rPr>
    </w:lvl>
    <w:lvl w:ilvl="6">
      <w:start w:val="1"/>
      <w:numFmt w:val="decimal"/>
      <w:lvlText w:val="%1.%2.%3.%4.%5.%6.%7."/>
      <w:lvlJc w:val="left"/>
      <w:pPr>
        <w:tabs>
          <w:tab w:val="num" w:pos="3240"/>
        </w:tabs>
        <w:ind w:left="3240" w:hanging="1080"/>
      </w:pPr>
      <w:rPr>
        <w:rFonts w:hint="default"/>
      </w:rPr>
    </w:lvl>
    <w:lvl w:ilvl="7">
      <w:start w:val="1"/>
      <w:numFmt w:val="decimal"/>
      <w:lvlText w:val="%1.%2.%3.%4.%5.%6.%7.%8."/>
      <w:lvlJc w:val="left"/>
      <w:pPr>
        <w:tabs>
          <w:tab w:val="num" w:pos="3744"/>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27" w15:restartNumberingAfterBreak="0">
    <w:nsid w:val="141640D4"/>
    <w:multiLevelType w:val="multilevel"/>
    <w:tmpl w:val="0B6A6202"/>
    <w:lvl w:ilvl="0">
      <w:start w:val="5"/>
      <w:numFmt w:val="decimal"/>
      <w:lvlText w:val="%1"/>
      <w:lvlJc w:val="left"/>
      <w:pPr>
        <w:ind w:left="435" w:hanging="435"/>
      </w:pPr>
      <w:rPr>
        <w:rFonts w:hint="default"/>
      </w:rPr>
    </w:lvl>
    <w:lvl w:ilvl="1">
      <w:start w:val="1"/>
      <w:numFmt w:val="decimal"/>
      <w:lvlText w:val="%1.%2"/>
      <w:lvlJc w:val="left"/>
      <w:pPr>
        <w:ind w:left="744" w:hanging="435"/>
      </w:pPr>
      <w:rPr>
        <w:rFonts w:hint="default"/>
      </w:rPr>
    </w:lvl>
    <w:lvl w:ilvl="2">
      <w:start w:val="1"/>
      <w:numFmt w:val="decimal"/>
      <w:lvlText w:val="%1.%2.%3"/>
      <w:lvlJc w:val="left"/>
      <w:pPr>
        <w:ind w:left="1338" w:hanging="720"/>
      </w:pPr>
      <w:rPr>
        <w:rFonts w:hint="default"/>
      </w:rPr>
    </w:lvl>
    <w:lvl w:ilvl="3">
      <w:start w:val="1"/>
      <w:numFmt w:val="decimal"/>
      <w:lvlText w:val="%1.%2.%3.%4"/>
      <w:lvlJc w:val="left"/>
      <w:pPr>
        <w:ind w:left="1647" w:hanging="720"/>
      </w:pPr>
      <w:rPr>
        <w:rFonts w:hint="default"/>
      </w:rPr>
    </w:lvl>
    <w:lvl w:ilvl="4">
      <w:start w:val="1"/>
      <w:numFmt w:val="decimal"/>
      <w:lvlText w:val="%1.%2.%3.%4.%5"/>
      <w:lvlJc w:val="left"/>
      <w:pPr>
        <w:ind w:left="2316" w:hanging="1080"/>
      </w:pPr>
      <w:rPr>
        <w:rFonts w:hint="default"/>
      </w:rPr>
    </w:lvl>
    <w:lvl w:ilvl="5">
      <w:start w:val="1"/>
      <w:numFmt w:val="decimal"/>
      <w:lvlText w:val="%1.%2.%3.%4.%5.%6"/>
      <w:lvlJc w:val="left"/>
      <w:pPr>
        <w:ind w:left="2625" w:hanging="1080"/>
      </w:pPr>
      <w:rPr>
        <w:rFonts w:hint="default"/>
      </w:rPr>
    </w:lvl>
    <w:lvl w:ilvl="6">
      <w:start w:val="1"/>
      <w:numFmt w:val="decimal"/>
      <w:lvlText w:val="%1.%2.%3.%4.%5.%6.%7"/>
      <w:lvlJc w:val="left"/>
      <w:pPr>
        <w:ind w:left="3294" w:hanging="1440"/>
      </w:pPr>
      <w:rPr>
        <w:rFonts w:hint="default"/>
      </w:rPr>
    </w:lvl>
    <w:lvl w:ilvl="7">
      <w:start w:val="1"/>
      <w:numFmt w:val="decimal"/>
      <w:lvlText w:val="%1.%2.%3.%4.%5.%6.%7.%8"/>
      <w:lvlJc w:val="left"/>
      <w:pPr>
        <w:ind w:left="3603" w:hanging="1440"/>
      </w:pPr>
      <w:rPr>
        <w:rFonts w:hint="default"/>
      </w:rPr>
    </w:lvl>
    <w:lvl w:ilvl="8">
      <w:start w:val="1"/>
      <w:numFmt w:val="decimal"/>
      <w:lvlText w:val="%1.%2.%3.%4.%5.%6.%7.%8.%9"/>
      <w:lvlJc w:val="left"/>
      <w:pPr>
        <w:ind w:left="3912" w:hanging="1440"/>
      </w:pPr>
      <w:rPr>
        <w:rFonts w:hint="default"/>
      </w:rPr>
    </w:lvl>
  </w:abstractNum>
  <w:abstractNum w:abstractNumId="28" w15:restartNumberingAfterBreak="0">
    <w:nsid w:val="14B63544"/>
    <w:multiLevelType w:val="multilevel"/>
    <w:tmpl w:val="A6D0F3F6"/>
    <w:lvl w:ilvl="0">
      <w:start w:val="2"/>
      <w:numFmt w:val="decimal"/>
      <w:lvlText w:val="%1.2.1"/>
      <w:lvlJc w:val="left"/>
      <w:pPr>
        <w:tabs>
          <w:tab w:val="num" w:pos="1152"/>
        </w:tabs>
        <w:ind w:left="1080" w:hanging="360"/>
      </w:pPr>
      <w:rPr>
        <w:rFonts w:hint="default"/>
        <w:b/>
        <w:bCs/>
        <w:i w:val="0"/>
      </w:rPr>
    </w:lvl>
    <w:lvl w:ilvl="1">
      <w:start w:val="1"/>
      <w:numFmt w:val="none"/>
      <w:lvlText w:val="2.1"/>
      <w:lvlJc w:val="left"/>
      <w:pPr>
        <w:tabs>
          <w:tab w:val="num" w:pos="1890"/>
        </w:tabs>
        <w:ind w:left="1339" w:hanging="619"/>
      </w:pPr>
      <w:rPr>
        <w:rFonts w:ascii="Calibri" w:hAnsi="Calibri" w:cs="New York" w:hint="default"/>
        <w:b w:val="0"/>
        <w:bCs w:val="0"/>
        <w:i w:val="0"/>
        <w:iCs w:val="0"/>
        <w:caps w:val="0"/>
        <w:smallCaps w:val="0"/>
        <w:strike w:val="0"/>
        <w:dstrike w:val="0"/>
        <w:color w:val="auto"/>
        <w:spacing w:val="0"/>
        <w:w w:val="100"/>
        <w:kern w:val="0"/>
        <w:position w:val="0"/>
        <w:sz w:val="22"/>
        <w:szCs w:val="24"/>
        <w:u w:val="none"/>
        <w:effect w:val="none"/>
      </w:rPr>
    </w:lvl>
    <w:lvl w:ilvl="2">
      <w:start w:val="1"/>
      <w:numFmt w:val="none"/>
      <w:lvlText w:val="3.2.1.2"/>
      <w:lvlJc w:val="left"/>
      <w:pPr>
        <w:tabs>
          <w:tab w:val="num" w:pos="2178"/>
        </w:tabs>
        <w:ind w:left="1710" w:hanging="720"/>
      </w:pPr>
      <w:rPr>
        <w:rFonts w:ascii="Calibri" w:hAnsi="Calibri" w:hint="default"/>
        <w:b w:val="0"/>
        <w:bCs w:val="0"/>
        <w:i w:val="0"/>
        <w:color w:val="auto"/>
        <w:sz w:val="22"/>
        <w:szCs w:val="24"/>
      </w:rPr>
    </w:lvl>
    <w:lvl w:ilvl="3">
      <w:start w:val="1"/>
      <w:numFmt w:val="decimal"/>
      <w:lvlText w:val="%1.%22.%4."/>
      <w:lvlJc w:val="left"/>
      <w:pPr>
        <w:tabs>
          <w:tab w:val="num" w:pos="3179"/>
        </w:tabs>
        <w:ind w:left="2603" w:hanging="893"/>
      </w:pPr>
      <w:rPr>
        <w:rFonts w:ascii="Calibri" w:hAnsi="Calibri" w:hint="default"/>
        <w:b w:val="0"/>
        <w:bCs w:val="0"/>
        <w:i w:val="0"/>
        <w:sz w:val="22"/>
        <w:szCs w:val="20"/>
      </w:rPr>
    </w:lvl>
    <w:lvl w:ilvl="4">
      <w:start w:val="1"/>
      <w:numFmt w:val="decimal"/>
      <w:lvlText w:val="%1.%3.%4.%5."/>
      <w:lvlJc w:val="left"/>
      <w:pPr>
        <w:tabs>
          <w:tab w:val="num" w:pos="2952"/>
        </w:tabs>
        <w:ind w:left="2952" w:hanging="792"/>
      </w:pPr>
      <w:rPr>
        <w:rFonts w:ascii="Calibri" w:hAnsi="Calibri" w:hint="default"/>
        <w:b w:val="0"/>
        <w:i w:val="0"/>
        <w:sz w:val="22"/>
        <w:szCs w:val="20"/>
      </w:rPr>
    </w:lvl>
    <w:lvl w:ilvl="5">
      <w:start w:val="1"/>
      <w:numFmt w:val="decimal"/>
      <w:lvlText w:val="%1.%2.%3.%4.%5.%6."/>
      <w:lvlJc w:val="left"/>
      <w:pPr>
        <w:tabs>
          <w:tab w:val="num" w:pos="3636"/>
        </w:tabs>
        <w:ind w:left="3636" w:hanging="936"/>
      </w:pPr>
      <w:rPr>
        <w:rFonts w:hint="default"/>
        <w:b w:val="0"/>
      </w:rPr>
    </w:lvl>
    <w:lvl w:ilvl="6">
      <w:start w:val="1"/>
      <w:numFmt w:val="decimal"/>
      <w:lvlText w:val="%1.%2.%3.%4.%5.%6.%7."/>
      <w:lvlJc w:val="left"/>
      <w:pPr>
        <w:tabs>
          <w:tab w:val="num" w:pos="3960"/>
        </w:tabs>
        <w:ind w:left="3960" w:hanging="1080"/>
      </w:pPr>
      <w:rPr>
        <w:rFonts w:hint="default"/>
      </w:rPr>
    </w:lvl>
    <w:lvl w:ilvl="7">
      <w:start w:val="1"/>
      <w:numFmt w:val="decimal"/>
      <w:lvlText w:val="%1.%2.%3.%4.%5.%6.%7.%8."/>
      <w:lvlJc w:val="left"/>
      <w:pPr>
        <w:tabs>
          <w:tab w:val="num" w:pos="4464"/>
        </w:tabs>
        <w:ind w:left="4464" w:hanging="1224"/>
      </w:pPr>
      <w:rPr>
        <w:rFonts w:hint="default"/>
      </w:rPr>
    </w:lvl>
    <w:lvl w:ilvl="8">
      <w:start w:val="1"/>
      <w:numFmt w:val="decimal"/>
      <w:lvlText w:val="%1.%2.%3.%4.%5.%6.%7.%8.%9."/>
      <w:lvlJc w:val="left"/>
      <w:pPr>
        <w:tabs>
          <w:tab w:val="num" w:pos="5040"/>
        </w:tabs>
        <w:ind w:left="5040" w:hanging="1440"/>
      </w:pPr>
      <w:rPr>
        <w:rFonts w:hint="default"/>
      </w:rPr>
    </w:lvl>
  </w:abstractNum>
  <w:abstractNum w:abstractNumId="29" w15:restartNumberingAfterBreak="0">
    <w:nsid w:val="14E950EE"/>
    <w:multiLevelType w:val="multilevel"/>
    <w:tmpl w:val="F2C4D52A"/>
    <w:lvl w:ilvl="0">
      <w:start w:val="1"/>
      <w:numFmt w:val="decimal"/>
      <w:lvlText w:val="%1."/>
      <w:lvlJc w:val="left"/>
      <w:pPr>
        <w:tabs>
          <w:tab w:val="num" w:pos="432"/>
        </w:tabs>
        <w:ind w:left="360" w:hanging="360"/>
      </w:pPr>
      <w:rPr>
        <w:rFonts w:hint="default"/>
        <w:b/>
        <w:bCs/>
        <w:i w:val="0"/>
      </w:rPr>
    </w:lvl>
    <w:lvl w:ilvl="1">
      <w:start w:val="1"/>
      <w:numFmt w:val="none"/>
      <w:lvlText w:val="4.1"/>
      <w:lvlJc w:val="left"/>
      <w:pPr>
        <w:tabs>
          <w:tab w:val="num" w:pos="1170"/>
        </w:tabs>
        <w:ind w:left="619" w:hanging="619"/>
      </w:pPr>
      <w:rPr>
        <w:rFonts w:ascii="Calibri" w:hAnsi="Calibri" w:cs="New York" w:hint="default"/>
        <w:b w:val="0"/>
        <w:bCs w:val="0"/>
        <w:i w:val="0"/>
        <w:iCs w:val="0"/>
        <w:caps w:val="0"/>
        <w:smallCaps w:val="0"/>
        <w:strike w:val="0"/>
        <w:dstrike w:val="0"/>
        <w:color w:val="auto"/>
        <w:spacing w:val="0"/>
        <w:w w:val="100"/>
        <w:kern w:val="0"/>
        <w:position w:val="0"/>
        <w:sz w:val="22"/>
        <w:szCs w:val="24"/>
        <w:u w:val="none"/>
        <w:effect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none"/>
      <w:lvlText w:val="2.2.2"/>
      <w:lvlJc w:val="left"/>
      <w:pPr>
        <w:tabs>
          <w:tab w:val="num" w:pos="1458"/>
        </w:tabs>
        <w:ind w:left="990" w:hanging="720"/>
      </w:pPr>
      <w:rPr>
        <w:rFonts w:ascii="Calibri" w:hAnsi="Calibri" w:hint="default"/>
        <w:b w:val="0"/>
        <w:bCs w:val="0"/>
        <w:i w:val="0"/>
        <w:color w:val="auto"/>
        <w:sz w:val="22"/>
        <w:szCs w:val="24"/>
      </w:rPr>
    </w:lvl>
    <w:lvl w:ilvl="3">
      <w:start w:val="1"/>
      <w:numFmt w:val="none"/>
      <w:lvlText w:val="2.1.1"/>
      <w:lvlJc w:val="left"/>
      <w:pPr>
        <w:tabs>
          <w:tab w:val="num" w:pos="2459"/>
        </w:tabs>
        <w:ind w:left="1883" w:hanging="893"/>
      </w:pPr>
      <w:rPr>
        <w:rFonts w:ascii="Calibri" w:hAnsi="Calibri" w:hint="default"/>
        <w:b w:val="0"/>
        <w:bCs w:val="0"/>
        <w:i w:val="0"/>
        <w:sz w:val="22"/>
        <w:szCs w:val="20"/>
      </w:rPr>
    </w:lvl>
    <w:lvl w:ilvl="4">
      <w:start w:val="1"/>
      <w:numFmt w:val="none"/>
      <w:lvlText w:val="2.1.1.11"/>
      <w:lvlJc w:val="left"/>
      <w:pPr>
        <w:tabs>
          <w:tab w:val="num" w:pos="2232"/>
        </w:tabs>
        <w:ind w:left="2232" w:hanging="792"/>
      </w:pPr>
      <w:rPr>
        <w:rFonts w:ascii="Calibri" w:hAnsi="Calibri" w:hint="default"/>
        <w:b w:val="0"/>
        <w:i w:val="0"/>
        <w:sz w:val="22"/>
        <w:szCs w:val="20"/>
      </w:rPr>
    </w:lvl>
    <w:lvl w:ilvl="5">
      <w:start w:val="1"/>
      <w:numFmt w:val="decimal"/>
      <w:lvlText w:val="%1.%2.%3.%4.%5.%6."/>
      <w:lvlJc w:val="left"/>
      <w:pPr>
        <w:tabs>
          <w:tab w:val="num" w:pos="2916"/>
        </w:tabs>
        <w:ind w:left="2916" w:hanging="936"/>
      </w:pPr>
      <w:rPr>
        <w:rFonts w:hint="default"/>
        <w:b w:val="0"/>
      </w:rPr>
    </w:lvl>
    <w:lvl w:ilvl="6">
      <w:start w:val="1"/>
      <w:numFmt w:val="decimal"/>
      <w:lvlText w:val="%1.%2.%3.%4.%5.%6.%7."/>
      <w:lvlJc w:val="left"/>
      <w:pPr>
        <w:tabs>
          <w:tab w:val="num" w:pos="3240"/>
        </w:tabs>
        <w:ind w:left="3240" w:hanging="1080"/>
      </w:pPr>
      <w:rPr>
        <w:rFonts w:hint="default"/>
      </w:rPr>
    </w:lvl>
    <w:lvl w:ilvl="7">
      <w:start w:val="1"/>
      <w:numFmt w:val="decimal"/>
      <w:lvlText w:val="%1.%2.%3.%4.%5.%6.%7.%8."/>
      <w:lvlJc w:val="left"/>
      <w:pPr>
        <w:tabs>
          <w:tab w:val="num" w:pos="3744"/>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30" w15:restartNumberingAfterBreak="0">
    <w:nsid w:val="15970810"/>
    <w:multiLevelType w:val="multilevel"/>
    <w:tmpl w:val="D3AAB8C2"/>
    <w:lvl w:ilvl="0">
      <w:start w:val="2"/>
      <w:numFmt w:val="decimal"/>
      <w:lvlText w:val="%1."/>
      <w:lvlJc w:val="left"/>
      <w:pPr>
        <w:tabs>
          <w:tab w:val="num" w:pos="432"/>
        </w:tabs>
        <w:ind w:left="360" w:hanging="360"/>
      </w:pPr>
      <w:rPr>
        <w:rFonts w:hint="default"/>
        <w:b/>
        <w:bCs/>
        <w:i w:val="0"/>
      </w:rPr>
    </w:lvl>
    <w:lvl w:ilvl="1">
      <w:start w:val="1"/>
      <w:numFmt w:val="none"/>
      <w:lvlText w:val="3.1"/>
      <w:lvlJc w:val="left"/>
      <w:pPr>
        <w:tabs>
          <w:tab w:val="num" w:pos="1170"/>
        </w:tabs>
        <w:ind w:left="619" w:hanging="619"/>
      </w:pPr>
      <w:rPr>
        <w:rFonts w:ascii="Calibri" w:hAnsi="Calibri" w:cs="New York" w:hint="default"/>
        <w:b w:val="0"/>
        <w:bCs w:val="0"/>
        <w:i w:val="0"/>
        <w:iCs w:val="0"/>
        <w:caps w:val="0"/>
        <w:smallCaps w:val="0"/>
        <w:strike w:val="0"/>
        <w:dstrike w:val="0"/>
        <w:color w:val="auto"/>
        <w:spacing w:val="0"/>
        <w:w w:val="100"/>
        <w:kern w:val="0"/>
        <w:position w:val="0"/>
        <w:sz w:val="22"/>
        <w:szCs w:val="24"/>
        <w:u w:val="none"/>
        <w:effect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Text w:val="3.%2%3.1"/>
      <w:lvlJc w:val="left"/>
      <w:pPr>
        <w:tabs>
          <w:tab w:val="num" w:pos="1458"/>
        </w:tabs>
        <w:ind w:left="990" w:hanging="720"/>
      </w:pPr>
      <w:rPr>
        <w:rFonts w:ascii="Calibri" w:hAnsi="Calibri" w:hint="default"/>
        <w:b w:val="0"/>
        <w:bCs w:val="0"/>
        <w:i w:val="0"/>
        <w:color w:val="auto"/>
        <w:sz w:val="22"/>
        <w:szCs w:val="24"/>
      </w:rPr>
    </w:lvl>
    <w:lvl w:ilvl="3">
      <w:start w:val="1"/>
      <w:numFmt w:val="decimal"/>
      <w:lvlText w:val="3.%3.4"/>
      <w:lvlJc w:val="left"/>
      <w:pPr>
        <w:tabs>
          <w:tab w:val="num" w:pos="2459"/>
        </w:tabs>
        <w:ind w:left="1883" w:hanging="893"/>
      </w:pPr>
      <w:rPr>
        <w:rFonts w:ascii="Calibri" w:hAnsi="Calibri" w:hint="default"/>
        <w:b w:val="0"/>
        <w:bCs w:val="0"/>
        <w:i w:val="0"/>
        <w:sz w:val="22"/>
        <w:szCs w:val="20"/>
      </w:rPr>
    </w:lvl>
    <w:lvl w:ilvl="4">
      <w:start w:val="1"/>
      <w:numFmt w:val="none"/>
      <w:lvlText w:val="2.2.2.2"/>
      <w:lvlJc w:val="left"/>
      <w:pPr>
        <w:tabs>
          <w:tab w:val="num" w:pos="2232"/>
        </w:tabs>
        <w:ind w:left="2232" w:hanging="792"/>
      </w:pPr>
      <w:rPr>
        <w:rFonts w:ascii="Calibri" w:hAnsi="Calibri" w:hint="default"/>
        <w:b w:val="0"/>
        <w:i w:val="0"/>
        <w:sz w:val="22"/>
        <w:szCs w:val="20"/>
      </w:rPr>
    </w:lvl>
    <w:lvl w:ilvl="5">
      <w:start w:val="1"/>
      <w:numFmt w:val="decimal"/>
      <w:lvlText w:val="%1.%2.%3.%4.%5.%6."/>
      <w:lvlJc w:val="left"/>
      <w:pPr>
        <w:tabs>
          <w:tab w:val="num" w:pos="2916"/>
        </w:tabs>
        <w:ind w:left="2916" w:hanging="936"/>
      </w:pPr>
      <w:rPr>
        <w:rFonts w:hint="default"/>
        <w:b w:val="0"/>
      </w:rPr>
    </w:lvl>
    <w:lvl w:ilvl="6">
      <w:start w:val="1"/>
      <w:numFmt w:val="decimal"/>
      <w:lvlText w:val="%1.%2.%3.%4.%5.%6.%7."/>
      <w:lvlJc w:val="left"/>
      <w:pPr>
        <w:tabs>
          <w:tab w:val="num" w:pos="3240"/>
        </w:tabs>
        <w:ind w:left="3240" w:hanging="1080"/>
      </w:pPr>
      <w:rPr>
        <w:rFonts w:hint="default"/>
      </w:rPr>
    </w:lvl>
    <w:lvl w:ilvl="7">
      <w:start w:val="1"/>
      <w:numFmt w:val="decimal"/>
      <w:lvlText w:val="%1.%2.%3.%4.%5.%6.%7.%8."/>
      <w:lvlJc w:val="left"/>
      <w:pPr>
        <w:tabs>
          <w:tab w:val="num" w:pos="3744"/>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31" w15:restartNumberingAfterBreak="0">
    <w:nsid w:val="17D626D5"/>
    <w:multiLevelType w:val="hybridMultilevel"/>
    <w:tmpl w:val="BCA214AC"/>
    <w:lvl w:ilvl="0" w:tplc="5A6EA230">
      <w:start w:val="1"/>
      <w:numFmt w:val="decimal"/>
      <w:lvlText w:val="%1."/>
      <w:lvlJc w:val="left"/>
      <w:pPr>
        <w:ind w:left="1080" w:hanging="360"/>
      </w:pPr>
      <w:rPr>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15:restartNumberingAfterBreak="0">
    <w:nsid w:val="18EB24D2"/>
    <w:multiLevelType w:val="multilevel"/>
    <w:tmpl w:val="FC60BCF0"/>
    <w:lvl w:ilvl="0">
      <w:start w:val="1"/>
      <w:numFmt w:val="decimal"/>
      <w:lvlText w:val="%1."/>
      <w:lvlJc w:val="left"/>
      <w:pPr>
        <w:tabs>
          <w:tab w:val="num" w:pos="432"/>
        </w:tabs>
        <w:ind w:left="360" w:hanging="360"/>
      </w:pPr>
      <w:rPr>
        <w:rFonts w:hint="default"/>
        <w:b/>
        <w:bCs/>
        <w:i w:val="0"/>
      </w:rPr>
    </w:lvl>
    <w:lvl w:ilvl="1">
      <w:start w:val="1"/>
      <w:numFmt w:val="none"/>
      <w:lvlText w:val="2.2"/>
      <w:lvlJc w:val="left"/>
      <w:pPr>
        <w:tabs>
          <w:tab w:val="num" w:pos="1170"/>
        </w:tabs>
        <w:ind w:left="619" w:hanging="619"/>
      </w:pPr>
      <w:rPr>
        <w:rFonts w:ascii="Calibri" w:hAnsi="Calibri" w:cs="New York" w:hint="default"/>
        <w:b w:val="0"/>
        <w:bCs w:val="0"/>
        <w:i w:val="0"/>
        <w:iCs w:val="0"/>
        <w:caps w:val="0"/>
        <w:smallCaps w:val="0"/>
        <w:strike w:val="0"/>
        <w:dstrike w:val="0"/>
        <w:color w:val="auto"/>
        <w:spacing w:val="0"/>
        <w:w w:val="100"/>
        <w:kern w:val="0"/>
        <w:position w:val="0"/>
        <w:sz w:val="22"/>
        <w:szCs w:val="24"/>
        <w:u w:val="none"/>
        <w:effect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none"/>
      <w:lvlText w:val="2.2.2"/>
      <w:lvlJc w:val="left"/>
      <w:pPr>
        <w:tabs>
          <w:tab w:val="num" w:pos="1458"/>
        </w:tabs>
        <w:ind w:left="990" w:hanging="720"/>
      </w:pPr>
      <w:rPr>
        <w:rFonts w:ascii="Calibri" w:hAnsi="Calibri" w:hint="default"/>
        <w:b w:val="0"/>
        <w:bCs w:val="0"/>
        <w:i w:val="0"/>
        <w:color w:val="auto"/>
        <w:sz w:val="22"/>
        <w:szCs w:val="24"/>
      </w:rPr>
    </w:lvl>
    <w:lvl w:ilvl="3">
      <w:start w:val="1"/>
      <w:numFmt w:val="none"/>
      <w:lvlText w:val="3.2.1"/>
      <w:lvlJc w:val="left"/>
      <w:pPr>
        <w:tabs>
          <w:tab w:val="num" w:pos="2459"/>
        </w:tabs>
        <w:ind w:left="1883" w:hanging="893"/>
      </w:pPr>
      <w:rPr>
        <w:rFonts w:ascii="Calibri" w:hAnsi="Calibri" w:hint="default"/>
        <w:b w:val="0"/>
        <w:bCs w:val="0"/>
        <w:i w:val="0"/>
        <w:sz w:val="22"/>
        <w:szCs w:val="20"/>
      </w:rPr>
    </w:lvl>
    <w:lvl w:ilvl="4">
      <w:start w:val="1"/>
      <w:numFmt w:val="none"/>
      <w:lvlText w:val="3.2.1.1"/>
      <w:lvlJc w:val="left"/>
      <w:pPr>
        <w:tabs>
          <w:tab w:val="num" w:pos="2232"/>
        </w:tabs>
        <w:ind w:left="2232" w:hanging="792"/>
      </w:pPr>
      <w:rPr>
        <w:rFonts w:ascii="Calibri" w:hAnsi="Calibri" w:hint="default"/>
        <w:b w:val="0"/>
        <w:i w:val="0"/>
        <w:sz w:val="22"/>
        <w:szCs w:val="20"/>
      </w:rPr>
    </w:lvl>
    <w:lvl w:ilvl="5">
      <w:start w:val="1"/>
      <w:numFmt w:val="decimal"/>
      <w:lvlText w:val="%1.%2.%3.%4.%5.%6."/>
      <w:lvlJc w:val="left"/>
      <w:pPr>
        <w:tabs>
          <w:tab w:val="num" w:pos="2916"/>
        </w:tabs>
        <w:ind w:left="2916" w:hanging="936"/>
      </w:pPr>
      <w:rPr>
        <w:rFonts w:hint="default"/>
        <w:b w:val="0"/>
      </w:rPr>
    </w:lvl>
    <w:lvl w:ilvl="6">
      <w:start w:val="1"/>
      <w:numFmt w:val="decimal"/>
      <w:lvlText w:val="%1.%2.%3.%4.%5.%6.%7."/>
      <w:lvlJc w:val="left"/>
      <w:pPr>
        <w:tabs>
          <w:tab w:val="num" w:pos="3240"/>
        </w:tabs>
        <w:ind w:left="3240" w:hanging="1080"/>
      </w:pPr>
      <w:rPr>
        <w:rFonts w:hint="default"/>
      </w:rPr>
    </w:lvl>
    <w:lvl w:ilvl="7">
      <w:start w:val="1"/>
      <w:numFmt w:val="decimal"/>
      <w:lvlText w:val="%1.%2.%3.%4.%5.%6.%7.%8."/>
      <w:lvlJc w:val="left"/>
      <w:pPr>
        <w:tabs>
          <w:tab w:val="num" w:pos="3744"/>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33" w15:restartNumberingAfterBreak="0">
    <w:nsid w:val="1BE72EA0"/>
    <w:multiLevelType w:val="multilevel"/>
    <w:tmpl w:val="F6DAB19A"/>
    <w:lvl w:ilvl="0">
      <w:start w:val="2"/>
      <w:numFmt w:val="none"/>
      <w:lvlText w:val="3."/>
      <w:lvlJc w:val="left"/>
      <w:pPr>
        <w:tabs>
          <w:tab w:val="num" w:pos="432"/>
        </w:tabs>
        <w:ind w:left="360" w:hanging="360"/>
      </w:pPr>
      <w:rPr>
        <w:rFonts w:hint="default"/>
        <w:b/>
        <w:bCs/>
        <w:i w:val="0"/>
      </w:rPr>
    </w:lvl>
    <w:lvl w:ilvl="1">
      <w:start w:val="1"/>
      <w:numFmt w:val="none"/>
      <w:lvlText w:val="3.1"/>
      <w:lvlJc w:val="left"/>
      <w:pPr>
        <w:tabs>
          <w:tab w:val="num" w:pos="1170"/>
        </w:tabs>
        <w:ind w:left="619" w:hanging="619"/>
      </w:pPr>
      <w:rPr>
        <w:rFonts w:ascii="Calibri" w:hAnsi="Calibri" w:cs="New York" w:hint="default"/>
        <w:b w:val="0"/>
        <w:bCs w:val="0"/>
        <w:i w:val="0"/>
        <w:iCs w:val="0"/>
        <w:caps w:val="0"/>
        <w:smallCaps w:val="0"/>
        <w:strike w:val="0"/>
        <w:dstrike w:val="0"/>
        <w:color w:val="auto"/>
        <w:spacing w:val="0"/>
        <w:w w:val="100"/>
        <w:kern w:val="0"/>
        <w:position w:val="0"/>
        <w:sz w:val="22"/>
        <w:szCs w:val="24"/>
        <w:u w:val="none"/>
        <w:effect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Text w:val="2.%2%3.1"/>
      <w:lvlJc w:val="left"/>
      <w:pPr>
        <w:tabs>
          <w:tab w:val="num" w:pos="1458"/>
        </w:tabs>
        <w:ind w:left="990" w:hanging="720"/>
      </w:pPr>
      <w:rPr>
        <w:rFonts w:ascii="Calibri" w:hAnsi="Calibri" w:hint="default"/>
        <w:b w:val="0"/>
        <w:bCs w:val="0"/>
        <w:i w:val="0"/>
        <w:color w:val="auto"/>
        <w:sz w:val="22"/>
        <w:szCs w:val="24"/>
      </w:rPr>
    </w:lvl>
    <w:lvl w:ilvl="3">
      <w:start w:val="1"/>
      <w:numFmt w:val="none"/>
      <w:lvlText w:val="3.1.1"/>
      <w:lvlJc w:val="left"/>
      <w:pPr>
        <w:tabs>
          <w:tab w:val="num" w:pos="2459"/>
        </w:tabs>
        <w:ind w:left="1883" w:hanging="893"/>
      </w:pPr>
      <w:rPr>
        <w:rFonts w:ascii="Calibri" w:hAnsi="Calibri" w:hint="default"/>
        <w:b w:val="0"/>
        <w:bCs w:val="0"/>
        <w:i w:val="0"/>
        <w:sz w:val="22"/>
        <w:szCs w:val="20"/>
      </w:rPr>
    </w:lvl>
    <w:lvl w:ilvl="4">
      <w:start w:val="1"/>
      <w:numFmt w:val="none"/>
      <w:lvlText w:val="3.1.1.9"/>
      <w:lvlJc w:val="left"/>
      <w:pPr>
        <w:tabs>
          <w:tab w:val="num" w:pos="2232"/>
        </w:tabs>
        <w:ind w:left="2232" w:hanging="792"/>
      </w:pPr>
      <w:rPr>
        <w:rFonts w:ascii="Calibri" w:hAnsi="Calibri" w:hint="default"/>
        <w:b w:val="0"/>
        <w:i w:val="0"/>
        <w:sz w:val="22"/>
        <w:szCs w:val="20"/>
      </w:rPr>
    </w:lvl>
    <w:lvl w:ilvl="5">
      <w:start w:val="1"/>
      <w:numFmt w:val="decimal"/>
      <w:lvlText w:val="%1.%2.%3.%4.%5.%6."/>
      <w:lvlJc w:val="left"/>
      <w:pPr>
        <w:tabs>
          <w:tab w:val="num" w:pos="2916"/>
        </w:tabs>
        <w:ind w:left="2916" w:hanging="936"/>
      </w:pPr>
      <w:rPr>
        <w:rFonts w:hint="default"/>
        <w:b w:val="0"/>
      </w:rPr>
    </w:lvl>
    <w:lvl w:ilvl="6">
      <w:start w:val="1"/>
      <w:numFmt w:val="decimal"/>
      <w:lvlText w:val="%1.%2.%3.%4.%5.%6.%7."/>
      <w:lvlJc w:val="left"/>
      <w:pPr>
        <w:tabs>
          <w:tab w:val="num" w:pos="3240"/>
        </w:tabs>
        <w:ind w:left="3240" w:hanging="1080"/>
      </w:pPr>
      <w:rPr>
        <w:rFonts w:hint="default"/>
      </w:rPr>
    </w:lvl>
    <w:lvl w:ilvl="7">
      <w:start w:val="1"/>
      <w:numFmt w:val="decimal"/>
      <w:lvlText w:val="%1.%2.%3.%4.%5.%6.%7.%8."/>
      <w:lvlJc w:val="left"/>
      <w:pPr>
        <w:tabs>
          <w:tab w:val="num" w:pos="3744"/>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34" w15:restartNumberingAfterBreak="0">
    <w:nsid w:val="1C4D5E52"/>
    <w:multiLevelType w:val="multilevel"/>
    <w:tmpl w:val="25A0D926"/>
    <w:lvl w:ilvl="0">
      <w:start w:val="1"/>
      <w:numFmt w:val="decimal"/>
      <w:lvlText w:val="%1."/>
      <w:lvlJc w:val="left"/>
      <w:pPr>
        <w:tabs>
          <w:tab w:val="num" w:pos="432"/>
        </w:tabs>
        <w:ind w:left="360" w:hanging="360"/>
      </w:pPr>
      <w:rPr>
        <w:rFonts w:hint="default"/>
        <w:b/>
        <w:bCs/>
        <w:i w:val="0"/>
      </w:rPr>
    </w:lvl>
    <w:lvl w:ilvl="1">
      <w:start w:val="1"/>
      <w:numFmt w:val="none"/>
      <w:lvlText w:val="6.2"/>
      <w:lvlJc w:val="left"/>
      <w:pPr>
        <w:tabs>
          <w:tab w:val="num" w:pos="1170"/>
        </w:tabs>
        <w:ind w:left="619" w:hanging="619"/>
      </w:pPr>
      <w:rPr>
        <w:rFonts w:ascii="Calibri" w:hAnsi="Calibri" w:cs="New York" w:hint="default"/>
        <w:b w:val="0"/>
        <w:bCs w:val="0"/>
        <w:i w:val="0"/>
        <w:iCs w:val="0"/>
        <w:caps w:val="0"/>
        <w:smallCaps w:val="0"/>
        <w:strike w:val="0"/>
        <w:dstrike w:val="0"/>
        <w:color w:val="auto"/>
        <w:spacing w:val="0"/>
        <w:w w:val="100"/>
        <w:kern w:val="0"/>
        <w:position w:val="0"/>
        <w:sz w:val="22"/>
        <w:szCs w:val="24"/>
        <w:u w:val="none"/>
        <w:effect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none"/>
      <w:lvlText w:val="2.2.2"/>
      <w:lvlJc w:val="left"/>
      <w:pPr>
        <w:tabs>
          <w:tab w:val="num" w:pos="1458"/>
        </w:tabs>
        <w:ind w:left="990" w:hanging="720"/>
      </w:pPr>
      <w:rPr>
        <w:rFonts w:ascii="Calibri" w:hAnsi="Calibri" w:hint="default"/>
        <w:b w:val="0"/>
        <w:bCs w:val="0"/>
        <w:i w:val="0"/>
        <w:color w:val="auto"/>
        <w:sz w:val="22"/>
        <w:szCs w:val="24"/>
      </w:rPr>
    </w:lvl>
    <w:lvl w:ilvl="3">
      <w:start w:val="1"/>
      <w:numFmt w:val="none"/>
      <w:lvlText w:val="3.2.1"/>
      <w:lvlJc w:val="left"/>
      <w:pPr>
        <w:tabs>
          <w:tab w:val="num" w:pos="2459"/>
        </w:tabs>
        <w:ind w:left="1883" w:hanging="893"/>
      </w:pPr>
      <w:rPr>
        <w:rFonts w:ascii="Calibri" w:hAnsi="Calibri" w:hint="default"/>
        <w:b w:val="0"/>
        <w:bCs w:val="0"/>
        <w:i w:val="0"/>
        <w:sz w:val="22"/>
        <w:szCs w:val="20"/>
      </w:rPr>
    </w:lvl>
    <w:lvl w:ilvl="4">
      <w:start w:val="1"/>
      <w:numFmt w:val="none"/>
      <w:lvlText w:val="3.2.1.1"/>
      <w:lvlJc w:val="left"/>
      <w:pPr>
        <w:tabs>
          <w:tab w:val="num" w:pos="2232"/>
        </w:tabs>
        <w:ind w:left="2232" w:hanging="792"/>
      </w:pPr>
      <w:rPr>
        <w:rFonts w:ascii="Calibri" w:hAnsi="Calibri" w:hint="default"/>
        <w:b w:val="0"/>
        <w:i w:val="0"/>
        <w:sz w:val="22"/>
        <w:szCs w:val="20"/>
      </w:rPr>
    </w:lvl>
    <w:lvl w:ilvl="5">
      <w:start w:val="1"/>
      <w:numFmt w:val="decimal"/>
      <w:lvlText w:val="%1.%2.%3.%4.%5.%6."/>
      <w:lvlJc w:val="left"/>
      <w:pPr>
        <w:tabs>
          <w:tab w:val="num" w:pos="2916"/>
        </w:tabs>
        <w:ind w:left="2916" w:hanging="936"/>
      </w:pPr>
      <w:rPr>
        <w:rFonts w:hint="default"/>
        <w:b w:val="0"/>
      </w:rPr>
    </w:lvl>
    <w:lvl w:ilvl="6">
      <w:start w:val="1"/>
      <w:numFmt w:val="decimal"/>
      <w:lvlText w:val="%1.%2.%3.%4.%5.%6.%7."/>
      <w:lvlJc w:val="left"/>
      <w:pPr>
        <w:tabs>
          <w:tab w:val="num" w:pos="3240"/>
        </w:tabs>
        <w:ind w:left="3240" w:hanging="1080"/>
      </w:pPr>
      <w:rPr>
        <w:rFonts w:hint="default"/>
      </w:rPr>
    </w:lvl>
    <w:lvl w:ilvl="7">
      <w:start w:val="1"/>
      <w:numFmt w:val="decimal"/>
      <w:lvlText w:val="%1.%2.%3.%4.%5.%6.%7.%8."/>
      <w:lvlJc w:val="left"/>
      <w:pPr>
        <w:tabs>
          <w:tab w:val="num" w:pos="3744"/>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35" w15:restartNumberingAfterBreak="0">
    <w:nsid w:val="1E6A71F1"/>
    <w:multiLevelType w:val="multilevel"/>
    <w:tmpl w:val="236A10B8"/>
    <w:lvl w:ilvl="0">
      <w:start w:val="1"/>
      <w:numFmt w:val="decimal"/>
      <w:lvlText w:val="%1."/>
      <w:lvlJc w:val="left"/>
      <w:pPr>
        <w:tabs>
          <w:tab w:val="num" w:pos="432"/>
        </w:tabs>
        <w:ind w:left="360" w:hanging="360"/>
      </w:pPr>
      <w:rPr>
        <w:rFonts w:hint="default"/>
        <w:b/>
        <w:bCs/>
        <w:i w:val="0"/>
      </w:rPr>
    </w:lvl>
    <w:lvl w:ilvl="1">
      <w:start w:val="1"/>
      <w:numFmt w:val="none"/>
      <w:lvlText w:val="4.1"/>
      <w:lvlJc w:val="left"/>
      <w:pPr>
        <w:tabs>
          <w:tab w:val="num" w:pos="1170"/>
        </w:tabs>
        <w:ind w:left="619" w:hanging="619"/>
      </w:pPr>
      <w:rPr>
        <w:rFonts w:ascii="Calibri" w:hAnsi="Calibri" w:cs="New York" w:hint="default"/>
        <w:b w:val="0"/>
        <w:bCs w:val="0"/>
        <w:i w:val="0"/>
        <w:iCs w:val="0"/>
        <w:caps w:val="0"/>
        <w:smallCaps w:val="0"/>
        <w:strike w:val="0"/>
        <w:dstrike w:val="0"/>
        <w:color w:val="auto"/>
        <w:spacing w:val="0"/>
        <w:w w:val="100"/>
        <w:kern w:val="0"/>
        <w:position w:val="0"/>
        <w:sz w:val="22"/>
        <w:szCs w:val="24"/>
        <w:u w:val="none"/>
        <w:effect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none"/>
      <w:lvlText w:val="2.2.2"/>
      <w:lvlJc w:val="left"/>
      <w:pPr>
        <w:tabs>
          <w:tab w:val="num" w:pos="1458"/>
        </w:tabs>
        <w:ind w:left="990" w:hanging="720"/>
      </w:pPr>
      <w:rPr>
        <w:rFonts w:ascii="Calibri" w:hAnsi="Calibri" w:hint="default"/>
        <w:b w:val="0"/>
        <w:bCs w:val="0"/>
        <w:i w:val="0"/>
        <w:color w:val="auto"/>
        <w:sz w:val="22"/>
        <w:szCs w:val="24"/>
      </w:rPr>
    </w:lvl>
    <w:lvl w:ilvl="3">
      <w:start w:val="1"/>
      <w:numFmt w:val="none"/>
      <w:lvlText w:val="3.2.1"/>
      <w:lvlJc w:val="left"/>
      <w:pPr>
        <w:tabs>
          <w:tab w:val="num" w:pos="2459"/>
        </w:tabs>
        <w:ind w:left="1883" w:hanging="893"/>
      </w:pPr>
      <w:rPr>
        <w:rFonts w:ascii="Calibri" w:hAnsi="Calibri" w:hint="default"/>
        <w:b w:val="0"/>
        <w:bCs w:val="0"/>
        <w:i w:val="0"/>
        <w:sz w:val="22"/>
        <w:szCs w:val="20"/>
      </w:rPr>
    </w:lvl>
    <w:lvl w:ilvl="4">
      <w:start w:val="1"/>
      <w:numFmt w:val="none"/>
      <w:lvlText w:val="3.2.1.1"/>
      <w:lvlJc w:val="left"/>
      <w:pPr>
        <w:tabs>
          <w:tab w:val="num" w:pos="2232"/>
        </w:tabs>
        <w:ind w:left="2232" w:hanging="792"/>
      </w:pPr>
      <w:rPr>
        <w:rFonts w:ascii="Calibri" w:hAnsi="Calibri" w:hint="default"/>
        <w:b w:val="0"/>
        <w:i w:val="0"/>
        <w:sz w:val="22"/>
        <w:szCs w:val="20"/>
      </w:rPr>
    </w:lvl>
    <w:lvl w:ilvl="5">
      <w:start w:val="1"/>
      <w:numFmt w:val="decimal"/>
      <w:lvlText w:val="%1.%2.%3.%4.%5.%6."/>
      <w:lvlJc w:val="left"/>
      <w:pPr>
        <w:tabs>
          <w:tab w:val="num" w:pos="2916"/>
        </w:tabs>
        <w:ind w:left="2916" w:hanging="936"/>
      </w:pPr>
      <w:rPr>
        <w:rFonts w:hint="default"/>
        <w:b w:val="0"/>
      </w:rPr>
    </w:lvl>
    <w:lvl w:ilvl="6">
      <w:start w:val="1"/>
      <w:numFmt w:val="decimal"/>
      <w:lvlText w:val="%1.%2.%3.%4.%5.%6.%7."/>
      <w:lvlJc w:val="left"/>
      <w:pPr>
        <w:tabs>
          <w:tab w:val="num" w:pos="3240"/>
        </w:tabs>
        <w:ind w:left="3240" w:hanging="1080"/>
      </w:pPr>
      <w:rPr>
        <w:rFonts w:hint="default"/>
      </w:rPr>
    </w:lvl>
    <w:lvl w:ilvl="7">
      <w:start w:val="1"/>
      <w:numFmt w:val="decimal"/>
      <w:lvlText w:val="%1.%2.%3.%4.%5.%6.%7.%8."/>
      <w:lvlJc w:val="left"/>
      <w:pPr>
        <w:tabs>
          <w:tab w:val="num" w:pos="3744"/>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36" w15:restartNumberingAfterBreak="0">
    <w:nsid w:val="1F0B1861"/>
    <w:multiLevelType w:val="multilevel"/>
    <w:tmpl w:val="2AFA2EE8"/>
    <w:lvl w:ilvl="0">
      <w:start w:val="1"/>
      <w:numFmt w:val="decimal"/>
      <w:lvlText w:val="%1."/>
      <w:lvlJc w:val="left"/>
      <w:pPr>
        <w:tabs>
          <w:tab w:val="num" w:pos="432"/>
        </w:tabs>
        <w:ind w:left="360" w:hanging="360"/>
      </w:pPr>
      <w:rPr>
        <w:rFonts w:hint="default"/>
        <w:b/>
        <w:bCs/>
        <w:i w:val="0"/>
      </w:rPr>
    </w:lvl>
    <w:lvl w:ilvl="1">
      <w:start w:val="1"/>
      <w:numFmt w:val="decimal"/>
      <w:lvlText w:val="%1.%2."/>
      <w:lvlJc w:val="left"/>
      <w:pPr>
        <w:tabs>
          <w:tab w:val="num" w:pos="1170"/>
        </w:tabs>
        <w:ind w:left="619" w:hanging="619"/>
      </w:pPr>
      <w:rPr>
        <w:rFonts w:ascii="Calibri" w:hAnsi="Calibri" w:cs="New York" w:hint="default"/>
        <w:b w:val="0"/>
        <w:bCs w:val="0"/>
        <w:i w:val="0"/>
        <w:iCs w:val="0"/>
        <w:caps w:val="0"/>
        <w:smallCaps w:val="0"/>
        <w:strike w:val="0"/>
        <w:dstrike w:val="0"/>
        <w:color w:val="auto"/>
        <w:spacing w:val="0"/>
        <w:w w:val="100"/>
        <w:kern w:val="0"/>
        <w:position w:val="0"/>
        <w:sz w:val="22"/>
        <w:szCs w:val="24"/>
        <w:u w:val="none"/>
        <w:effect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Text w:val="%1.%2.%3."/>
      <w:lvlJc w:val="left"/>
      <w:pPr>
        <w:tabs>
          <w:tab w:val="num" w:pos="1512"/>
        </w:tabs>
        <w:ind w:left="1044" w:hanging="720"/>
      </w:pPr>
      <w:rPr>
        <w:rFonts w:ascii="Calibri" w:hAnsi="Calibri" w:hint="default"/>
        <w:b w:val="0"/>
        <w:bCs w:val="0"/>
        <w:i w:val="0"/>
        <w:color w:val="auto"/>
        <w:sz w:val="22"/>
        <w:szCs w:val="24"/>
      </w:rPr>
    </w:lvl>
    <w:lvl w:ilvl="3">
      <w:start w:val="1"/>
      <w:numFmt w:val="decimal"/>
      <w:lvlText w:val="%1.%2.%3.%4."/>
      <w:lvlJc w:val="left"/>
      <w:pPr>
        <w:tabs>
          <w:tab w:val="num" w:pos="2088"/>
        </w:tabs>
        <w:ind w:left="1728" w:hanging="1109"/>
      </w:pPr>
      <w:rPr>
        <w:rFonts w:ascii="Calibri" w:hAnsi="Calibri" w:hint="default"/>
        <w:b w:val="0"/>
        <w:bCs w:val="0"/>
        <w:i w:val="0"/>
        <w:sz w:val="22"/>
        <w:szCs w:val="20"/>
      </w:rPr>
    </w:lvl>
    <w:lvl w:ilvl="4">
      <w:start w:val="1"/>
      <w:numFmt w:val="decimal"/>
      <w:lvlText w:val="%1.%2.%3.%4.%5."/>
      <w:lvlJc w:val="left"/>
      <w:pPr>
        <w:tabs>
          <w:tab w:val="num" w:pos="2232"/>
        </w:tabs>
        <w:ind w:left="2232" w:hanging="792"/>
      </w:pPr>
      <w:rPr>
        <w:rFonts w:asciiTheme="minorHAnsi" w:hAnsiTheme="minorHAnsi" w:cstheme="minorHAnsi" w:hint="default"/>
        <w:b w:val="0"/>
        <w:i w:val="0"/>
        <w:sz w:val="22"/>
        <w:szCs w:val="22"/>
      </w:rPr>
    </w:lvl>
    <w:lvl w:ilvl="5">
      <w:start w:val="1"/>
      <w:numFmt w:val="decimal"/>
      <w:lvlText w:val="%1.%2.%3.%4.%5.%6."/>
      <w:lvlJc w:val="left"/>
      <w:pPr>
        <w:tabs>
          <w:tab w:val="num" w:pos="2916"/>
        </w:tabs>
        <w:ind w:left="2916" w:hanging="936"/>
      </w:pPr>
      <w:rPr>
        <w:rFonts w:hint="default"/>
        <w:b w:val="0"/>
      </w:rPr>
    </w:lvl>
    <w:lvl w:ilvl="6">
      <w:start w:val="1"/>
      <w:numFmt w:val="decimal"/>
      <w:lvlText w:val="%1.%2.%3.%4.%5.%6.%7."/>
      <w:lvlJc w:val="left"/>
      <w:pPr>
        <w:tabs>
          <w:tab w:val="num" w:pos="3240"/>
        </w:tabs>
        <w:ind w:left="3240" w:hanging="1080"/>
      </w:pPr>
      <w:rPr>
        <w:rFonts w:hint="default"/>
      </w:rPr>
    </w:lvl>
    <w:lvl w:ilvl="7">
      <w:start w:val="1"/>
      <w:numFmt w:val="decimal"/>
      <w:lvlText w:val="%1.%2.%3.%4.%5.%6.%7.%8."/>
      <w:lvlJc w:val="left"/>
      <w:pPr>
        <w:tabs>
          <w:tab w:val="num" w:pos="3744"/>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37" w15:restartNumberingAfterBreak="0">
    <w:nsid w:val="1F135943"/>
    <w:multiLevelType w:val="multilevel"/>
    <w:tmpl w:val="C3C01B20"/>
    <w:lvl w:ilvl="0">
      <w:start w:val="2"/>
      <w:numFmt w:val="decimal"/>
      <w:lvlText w:val="%1."/>
      <w:lvlJc w:val="left"/>
      <w:pPr>
        <w:tabs>
          <w:tab w:val="num" w:pos="432"/>
        </w:tabs>
        <w:ind w:left="360" w:hanging="360"/>
      </w:pPr>
      <w:rPr>
        <w:rFonts w:hint="default"/>
        <w:b/>
        <w:bCs/>
        <w:i w:val="0"/>
      </w:rPr>
    </w:lvl>
    <w:lvl w:ilvl="1">
      <w:start w:val="1"/>
      <w:numFmt w:val="none"/>
      <w:lvlText w:val="4.3"/>
      <w:lvlJc w:val="left"/>
      <w:pPr>
        <w:tabs>
          <w:tab w:val="num" w:pos="1170"/>
        </w:tabs>
        <w:ind w:left="619" w:hanging="619"/>
      </w:pPr>
      <w:rPr>
        <w:rFonts w:ascii="Calibri" w:hAnsi="Calibri" w:cs="New York" w:hint="default"/>
        <w:b w:val="0"/>
        <w:bCs w:val="0"/>
        <w:i w:val="0"/>
        <w:iCs w:val="0"/>
        <w:caps w:val="0"/>
        <w:smallCaps w:val="0"/>
        <w:strike w:val="0"/>
        <w:dstrike w:val="0"/>
        <w:color w:val="auto"/>
        <w:spacing w:val="0"/>
        <w:w w:val="100"/>
        <w:kern w:val="0"/>
        <w:position w:val="0"/>
        <w:sz w:val="22"/>
        <w:szCs w:val="24"/>
        <w:u w:val="none"/>
        <w:effect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Text w:val="3.%2%3.1"/>
      <w:lvlJc w:val="left"/>
      <w:pPr>
        <w:tabs>
          <w:tab w:val="num" w:pos="1458"/>
        </w:tabs>
        <w:ind w:left="990" w:hanging="720"/>
      </w:pPr>
      <w:rPr>
        <w:rFonts w:ascii="Calibri" w:hAnsi="Calibri" w:hint="default"/>
        <w:b w:val="0"/>
        <w:bCs w:val="0"/>
        <w:i w:val="0"/>
        <w:color w:val="auto"/>
        <w:sz w:val="22"/>
        <w:szCs w:val="24"/>
      </w:rPr>
    </w:lvl>
    <w:lvl w:ilvl="3">
      <w:start w:val="1"/>
      <w:numFmt w:val="decimal"/>
      <w:lvlText w:val="4.2.%4."/>
      <w:lvlJc w:val="left"/>
      <w:pPr>
        <w:tabs>
          <w:tab w:val="num" w:pos="2459"/>
        </w:tabs>
        <w:ind w:left="1883" w:hanging="893"/>
      </w:pPr>
      <w:rPr>
        <w:rFonts w:ascii="Calibri" w:hAnsi="Calibri" w:hint="default"/>
        <w:b w:val="0"/>
        <w:bCs w:val="0"/>
        <w:i w:val="0"/>
        <w:sz w:val="22"/>
        <w:szCs w:val="20"/>
      </w:rPr>
    </w:lvl>
    <w:lvl w:ilvl="4">
      <w:start w:val="1"/>
      <w:numFmt w:val="decimal"/>
      <w:lvlText w:val="4.2.%4.%5."/>
      <w:lvlJc w:val="left"/>
      <w:pPr>
        <w:tabs>
          <w:tab w:val="num" w:pos="2232"/>
        </w:tabs>
        <w:ind w:left="2232" w:hanging="792"/>
      </w:pPr>
      <w:rPr>
        <w:rFonts w:ascii="Calibri" w:hAnsi="Calibri" w:hint="default"/>
        <w:b w:val="0"/>
        <w:i w:val="0"/>
        <w:sz w:val="22"/>
        <w:szCs w:val="20"/>
      </w:rPr>
    </w:lvl>
    <w:lvl w:ilvl="5">
      <w:start w:val="1"/>
      <w:numFmt w:val="decimal"/>
      <w:lvlText w:val="%1.%2.%3.%4.%5.%6."/>
      <w:lvlJc w:val="left"/>
      <w:pPr>
        <w:tabs>
          <w:tab w:val="num" w:pos="2916"/>
        </w:tabs>
        <w:ind w:left="2916" w:hanging="936"/>
      </w:pPr>
      <w:rPr>
        <w:rFonts w:hint="default"/>
        <w:b w:val="0"/>
      </w:rPr>
    </w:lvl>
    <w:lvl w:ilvl="6">
      <w:start w:val="1"/>
      <w:numFmt w:val="decimal"/>
      <w:lvlText w:val="%1.%2.%3.%4.%5.%6.%7."/>
      <w:lvlJc w:val="left"/>
      <w:pPr>
        <w:tabs>
          <w:tab w:val="num" w:pos="3240"/>
        </w:tabs>
        <w:ind w:left="3240" w:hanging="1080"/>
      </w:pPr>
      <w:rPr>
        <w:rFonts w:hint="default"/>
      </w:rPr>
    </w:lvl>
    <w:lvl w:ilvl="7">
      <w:start w:val="1"/>
      <w:numFmt w:val="decimal"/>
      <w:lvlText w:val="%1.%2.%3.%4.%5.%6.%7.%8."/>
      <w:lvlJc w:val="left"/>
      <w:pPr>
        <w:tabs>
          <w:tab w:val="num" w:pos="3744"/>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38" w15:restartNumberingAfterBreak="0">
    <w:nsid w:val="211B44EF"/>
    <w:multiLevelType w:val="multilevel"/>
    <w:tmpl w:val="B90CA6DA"/>
    <w:lvl w:ilvl="0">
      <w:start w:val="1"/>
      <w:numFmt w:val="decimal"/>
      <w:lvlText w:val="%1."/>
      <w:lvlJc w:val="left"/>
      <w:pPr>
        <w:tabs>
          <w:tab w:val="num" w:pos="432"/>
        </w:tabs>
        <w:ind w:left="360" w:hanging="360"/>
      </w:pPr>
      <w:rPr>
        <w:rFonts w:hint="default"/>
        <w:b/>
        <w:bCs/>
        <w:i w:val="0"/>
      </w:rPr>
    </w:lvl>
    <w:lvl w:ilvl="1">
      <w:start w:val="1"/>
      <w:numFmt w:val="none"/>
      <w:lvlText w:val="4.1"/>
      <w:lvlJc w:val="left"/>
      <w:pPr>
        <w:tabs>
          <w:tab w:val="num" w:pos="1170"/>
        </w:tabs>
        <w:ind w:left="619" w:hanging="619"/>
      </w:pPr>
      <w:rPr>
        <w:rFonts w:ascii="Calibri" w:hAnsi="Calibri" w:cs="New York" w:hint="default"/>
        <w:b w:val="0"/>
        <w:bCs w:val="0"/>
        <w:i w:val="0"/>
        <w:iCs w:val="0"/>
        <w:caps w:val="0"/>
        <w:smallCaps w:val="0"/>
        <w:strike w:val="0"/>
        <w:dstrike w:val="0"/>
        <w:color w:val="auto"/>
        <w:spacing w:val="0"/>
        <w:w w:val="100"/>
        <w:kern w:val="0"/>
        <w:position w:val="0"/>
        <w:sz w:val="22"/>
        <w:szCs w:val="24"/>
        <w:u w:val="none"/>
        <w:effect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none"/>
      <w:lvlText w:val="2.2.2"/>
      <w:lvlJc w:val="left"/>
      <w:pPr>
        <w:tabs>
          <w:tab w:val="num" w:pos="1458"/>
        </w:tabs>
        <w:ind w:left="990" w:hanging="720"/>
      </w:pPr>
      <w:rPr>
        <w:rFonts w:ascii="Calibri" w:hAnsi="Calibri" w:hint="default"/>
        <w:b w:val="0"/>
        <w:bCs w:val="0"/>
        <w:i w:val="0"/>
        <w:color w:val="auto"/>
        <w:sz w:val="22"/>
        <w:szCs w:val="24"/>
      </w:rPr>
    </w:lvl>
    <w:lvl w:ilvl="3">
      <w:start w:val="1"/>
      <w:numFmt w:val="none"/>
      <w:lvlText w:val="2.1.1"/>
      <w:lvlJc w:val="left"/>
      <w:pPr>
        <w:tabs>
          <w:tab w:val="num" w:pos="2459"/>
        </w:tabs>
        <w:ind w:left="1883" w:hanging="893"/>
      </w:pPr>
      <w:rPr>
        <w:rFonts w:ascii="Calibri" w:hAnsi="Calibri" w:hint="default"/>
        <w:b w:val="0"/>
        <w:bCs w:val="0"/>
        <w:i w:val="0"/>
        <w:sz w:val="22"/>
        <w:szCs w:val="20"/>
      </w:rPr>
    </w:lvl>
    <w:lvl w:ilvl="4">
      <w:start w:val="1"/>
      <w:numFmt w:val="none"/>
      <w:lvlText w:val="2.1.1.1"/>
      <w:lvlJc w:val="left"/>
      <w:pPr>
        <w:tabs>
          <w:tab w:val="num" w:pos="2232"/>
        </w:tabs>
        <w:ind w:left="2232" w:hanging="792"/>
      </w:pPr>
      <w:rPr>
        <w:rFonts w:ascii="Calibri" w:hAnsi="Calibri" w:hint="default"/>
        <w:b w:val="0"/>
        <w:i w:val="0"/>
        <w:sz w:val="22"/>
        <w:szCs w:val="20"/>
      </w:rPr>
    </w:lvl>
    <w:lvl w:ilvl="5">
      <w:start w:val="1"/>
      <w:numFmt w:val="decimal"/>
      <w:lvlText w:val="%1.%2.%3.%4.%5.%6."/>
      <w:lvlJc w:val="left"/>
      <w:pPr>
        <w:tabs>
          <w:tab w:val="num" w:pos="2916"/>
        </w:tabs>
        <w:ind w:left="2916" w:hanging="936"/>
      </w:pPr>
      <w:rPr>
        <w:rFonts w:hint="default"/>
        <w:b w:val="0"/>
      </w:rPr>
    </w:lvl>
    <w:lvl w:ilvl="6">
      <w:start w:val="1"/>
      <w:numFmt w:val="decimal"/>
      <w:lvlText w:val="%1.%2.%3.%4.%5.%6.%7."/>
      <w:lvlJc w:val="left"/>
      <w:pPr>
        <w:tabs>
          <w:tab w:val="num" w:pos="3240"/>
        </w:tabs>
        <w:ind w:left="3240" w:hanging="1080"/>
      </w:pPr>
      <w:rPr>
        <w:rFonts w:hint="default"/>
      </w:rPr>
    </w:lvl>
    <w:lvl w:ilvl="7">
      <w:start w:val="1"/>
      <w:numFmt w:val="decimal"/>
      <w:lvlText w:val="%1.%2.%3.%4.%5.%6.%7.%8."/>
      <w:lvlJc w:val="left"/>
      <w:pPr>
        <w:tabs>
          <w:tab w:val="num" w:pos="3744"/>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39" w15:restartNumberingAfterBreak="0">
    <w:nsid w:val="215F652B"/>
    <w:multiLevelType w:val="multilevel"/>
    <w:tmpl w:val="F496A7B2"/>
    <w:lvl w:ilvl="0">
      <w:start w:val="1"/>
      <w:numFmt w:val="decimal"/>
      <w:lvlText w:val="%1."/>
      <w:lvlJc w:val="left"/>
      <w:pPr>
        <w:tabs>
          <w:tab w:val="num" w:pos="432"/>
        </w:tabs>
        <w:ind w:left="360" w:hanging="360"/>
      </w:pPr>
      <w:rPr>
        <w:rFonts w:hint="default"/>
        <w:b/>
        <w:bCs/>
        <w:i w:val="0"/>
      </w:rPr>
    </w:lvl>
    <w:lvl w:ilvl="1">
      <w:start w:val="1"/>
      <w:numFmt w:val="none"/>
      <w:lvlText w:val="4.1"/>
      <w:lvlJc w:val="left"/>
      <w:pPr>
        <w:tabs>
          <w:tab w:val="num" w:pos="1170"/>
        </w:tabs>
        <w:ind w:left="619" w:hanging="619"/>
      </w:pPr>
      <w:rPr>
        <w:rFonts w:ascii="Calibri" w:hAnsi="Calibri" w:cs="New York" w:hint="default"/>
        <w:b w:val="0"/>
        <w:bCs w:val="0"/>
        <w:i w:val="0"/>
        <w:iCs w:val="0"/>
        <w:caps w:val="0"/>
        <w:smallCaps w:val="0"/>
        <w:strike w:val="0"/>
        <w:dstrike w:val="0"/>
        <w:color w:val="auto"/>
        <w:spacing w:val="0"/>
        <w:w w:val="100"/>
        <w:kern w:val="0"/>
        <w:position w:val="0"/>
        <w:sz w:val="22"/>
        <w:szCs w:val="24"/>
        <w:u w:val="none"/>
        <w:effect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none"/>
      <w:lvlText w:val="2.2.2"/>
      <w:lvlJc w:val="left"/>
      <w:pPr>
        <w:tabs>
          <w:tab w:val="num" w:pos="1458"/>
        </w:tabs>
        <w:ind w:left="990" w:hanging="720"/>
      </w:pPr>
      <w:rPr>
        <w:rFonts w:ascii="Calibri" w:hAnsi="Calibri" w:hint="default"/>
        <w:b w:val="0"/>
        <w:bCs w:val="0"/>
        <w:i w:val="0"/>
        <w:color w:val="auto"/>
        <w:sz w:val="22"/>
        <w:szCs w:val="24"/>
      </w:rPr>
    </w:lvl>
    <w:lvl w:ilvl="3">
      <w:start w:val="1"/>
      <w:numFmt w:val="none"/>
      <w:lvlText w:val="2.1.1"/>
      <w:lvlJc w:val="left"/>
      <w:pPr>
        <w:tabs>
          <w:tab w:val="num" w:pos="2459"/>
        </w:tabs>
        <w:ind w:left="1883" w:hanging="893"/>
      </w:pPr>
      <w:rPr>
        <w:rFonts w:ascii="Calibri" w:hAnsi="Calibri" w:hint="default"/>
        <w:b w:val="0"/>
        <w:bCs w:val="0"/>
        <w:i w:val="0"/>
        <w:sz w:val="22"/>
        <w:szCs w:val="20"/>
      </w:rPr>
    </w:lvl>
    <w:lvl w:ilvl="4">
      <w:start w:val="1"/>
      <w:numFmt w:val="none"/>
      <w:lvlText w:val="2.1.1.19"/>
      <w:lvlJc w:val="left"/>
      <w:pPr>
        <w:tabs>
          <w:tab w:val="num" w:pos="2232"/>
        </w:tabs>
        <w:ind w:left="2232" w:hanging="792"/>
      </w:pPr>
      <w:rPr>
        <w:rFonts w:ascii="Calibri" w:hAnsi="Calibri" w:hint="default"/>
        <w:b w:val="0"/>
        <w:i w:val="0"/>
        <w:sz w:val="22"/>
        <w:szCs w:val="20"/>
      </w:rPr>
    </w:lvl>
    <w:lvl w:ilvl="5">
      <w:start w:val="1"/>
      <w:numFmt w:val="decimal"/>
      <w:lvlText w:val="%1.%2.%3.%4.%5.%6."/>
      <w:lvlJc w:val="left"/>
      <w:pPr>
        <w:tabs>
          <w:tab w:val="num" w:pos="2916"/>
        </w:tabs>
        <w:ind w:left="2916" w:hanging="936"/>
      </w:pPr>
      <w:rPr>
        <w:rFonts w:hint="default"/>
        <w:b w:val="0"/>
      </w:rPr>
    </w:lvl>
    <w:lvl w:ilvl="6">
      <w:start w:val="1"/>
      <w:numFmt w:val="decimal"/>
      <w:lvlText w:val="%1.%2.%3.%4.%5.%6.%7."/>
      <w:lvlJc w:val="left"/>
      <w:pPr>
        <w:tabs>
          <w:tab w:val="num" w:pos="3240"/>
        </w:tabs>
        <w:ind w:left="3240" w:hanging="1080"/>
      </w:pPr>
      <w:rPr>
        <w:rFonts w:hint="default"/>
      </w:rPr>
    </w:lvl>
    <w:lvl w:ilvl="7">
      <w:start w:val="1"/>
      <w:numFmt w:val="decimal"/>
      <w:lvlText w:val="%1.%2.%3.%4.%5.%6.%7.%8."/>
      <w:lvlJc w:val="left"/>
      <w:pPr>
        <w:tabs>
          <w:tab w:val="num" w:pos="3744"/>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40" w15:restartNumberingAfterBreak="0">
    <w:nsid w:val="2354044D"/>
    <w:multiLevelType w:val="multilevel"/>
    <w:tmpl w:val="C5B66140"/>
    <w:lvl w:ilvl="0">
      <w:start w:val="1"/>
      <w:numFmt w:val="decimal"/>
      <w:lvlText w:val="%1."/>
      <w:lvlJc w:val="left"/>
      <w:pPr>
        <w:tabs>
          <w:tab w:val="num" w:pos="432"/>
        </w:tabs>
        <w:ind w:left="360" w:hanging="360"/>
      </w:pPr>
      <w:rPr>
        <w:rFonts w:hint="default"/>
        <w:b/>
        <w:bCs/>
        <w:i w:val="0"/>
      </w:rPr>
    </w:lvl>
    <w:lvl w:ilvl="1">
      <w:start w:val="1"/>
      <w:numFmt w:val="none"/>
      <w:lvlText w:val="4.1"/>
      <w:lvlJc w:val="left"/>
      <w:pPr>
        <w:tabs>
          <w:tab w:val="num" w:pos="1170"/>
        </w:tabs>
        <w:ind w:left="619" w:hanging="619"/>
      </w:pPr>
      <w:rPr>
        <w:rFonts w:ascii="Calibri" w:hAnsi="Calibri" w:cs="New York" w:hint="default"/>
        <w:b w:val="0"/>
        <w:bCs w:val="0"/>
        <w:i w:val="0"/>
        <w:iCs w:val="0"/>
        <w:caps w:val="0"/>
        <w:smallCaps w:val="0"/>
        <w:strike w:val="0"/>
        <w:dstrike w:val="0"/>
        <w:color w:val="auto"/>
        <w:spacing w:val="0"/>
        <w:w w:val="100"/>
        <w:kern w:val="0"/>
        <w:position w:val="0"/>
        <w:sz w:val="22"/>
        <w:szCs w:val="24"/>
        <w:u w:val="none"/>
        <w:effect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none"/>
      <w:lvlText w:val="2.2.2"/>
      <w:lvlJc w:val="left"/>
      <w:pPr>
        <w:tabs>
          <w:tab w:val="num" w:pos="1458"/>
        </w:tabs>
        <w:ind w:left="990" w:hanging="720"/>
      </w:pPr>
      <w:rPr>
        <w:rFonts w:ascii="Calibri" w:hAnsi="Calibri" w:hint="default"/>
        <w:b w:val="0"/>
        <w:bCs w:val="0"/>
        <w:i w:val="0"/>
        <w:color w:val="auto"/>
        <w:sz w:val="22"/>
        <w:szCs w:val="24"/>
      </w:rPr>
    </w:lvl>
    <w:lvl w:ilvl="3">
      <w:start w:val="1"/>
      <w:numFmt w:val="none"/>
      <w:lvlText w:val="2.1.1"/>
      <w:lvlJc w:val="left"/>
      <w:pPr>
        <w:tabs>
          <w:tab w:val="num" w:pos="2459"/>
        </w:tabs>
        <w:ind w:left="1883" w:hanging="893"/>
      </w:pPr>
      <w:rPr>
        <w:rFonts w:ascii="Calibri" w:hAnsi="Calibri" w:hint="default"/>
        <w:b w:val="0"/>
        <w:bCs w:val="0"/>
        <w:i w:val="0"/>
        <w:sz w:val="22"/>
        <w:szCs w:val="20"/>
      </w:rPr>
    </w:lvl>
    <w:lvl w:ilvl="4">
      <w:start w:val="1"/>
      <w:numFmt w:val="none"/>
      <w:lvlText w:val="2.1.1.17"/>
      <w:lvlJc w:val="left"/>
      <w:pPr>
        <w:tabs>
          <w:tab w:val="num" w:pos="2232"/>
        </w:tabs>
        <w:ind w:left="2232" w:hanging="792"/>
      </w:pPr>
      <w:rPr>
        <w:rFonts w:ascii="Calibri" w:hAnsi="Calibri" w:hint="default"/>
        <w:b w:val="0"/>
        <w:i w:val="0"/>
        <w:sz w:val="22"/>
        <w:szCs w:val="20"/>
      </w:rPr>
    </w:lvl>
    <w:lvl w:ilvl="5">
      <w:start w:val="1"/>
      <w:numFmt w:val="decimal"/>
      <w:lvlText w:val="%1.%2.%3.%4.%5.%6."/>
      <w:lvlJc w:val="left"/>
      <w:pPr>
        <w:tabs>
          <w:tab w:val="num" w:pos="2916"/>
        </w:tabs>
        <w:ind w:left="2916" w:hanging="936"/>
      </w:pPr>
      <w:rPr>
        <w:rFonts w:hint="default"/>
        <w:b w:val="0"/>
      </w:rPr>
    </w:lvl>
    <w:lvl w:ilvl="6">
      <w:start w:val="1"/>
      <w:numFmt w:val="decimal"/>
      <w:lvlText w:val="%1.%2.%3.%4.%5.%6.%7."/>
      <w:lvlJc w:val="left"/>
      <w:pPr>
        <w:tabs>
          <w:tab w:val="num" w:pos="3240"/>
        </w:tabs>
        <w:ind w:left="3240" w:hanging="1080"/>
      </w:pPr>
      <w:rPr>
        <w:rFonts w:hint="default"/>
      </w:rPr>
    </w:lvl>
    <w:lvl w:ilvl="7">
      <w:start w:val="1"/>
      <w:numFmt w:val="decimal"/>
      <w:lvlText w:val="%1.%2.%3.%4.%5.%6.%7.%8."/>
      <w:lvlJc w:val="left"/>
      <w:pPr>
        <w:tabs>
          <w:tab w:val="num" w:pos="3744"/>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41" w15:restartNumberingAfterBreak="0">
    <w:nsid w:val="240163D9"/>
    <w:multiLevelType w:val="multilevel"/>
    <w:tmpl w:val="DF52EA60"/>
    <w:lvl w:ilvl="0">
      <w:start w:val="1"/>
      <w:numFmt w:val="decimal"/>
      <w:lvlText w:val="%1."/>
      <w:lvlJc w:val="left"/>
      <w:pPr>
        <w:tabs>
          <w:tab w:val="num" w:pos="432"/>
        </w:tabs>
        <w:ind w:left="360" w:hanging="360"/>
      </w:pPr>
      <w:rPr>
        <w:rFonts w:hint="default"/>
        <w:b/>
        <w:bCs/>
        <w:i w:val="0"/>
      </w:rPr>
    </w:lvl>
    <w:lvl w:ilvl="1">
      <w:start w:val="1"/>
      <w:numFmt w:val="decimal"/>
      <w:lvlText w:val="%1.%2."/>
      <w:lvlJc w:val="left"/>
      <w:pPr>
        <w:tabs>
          <w:tab w:val="num" w:pos="1170"/>
        </w:tabs>
        <w:ind w:left="619" w:hanging="619"/>
      </w:pPr>
      <w:rPr>
        <w:rFonts w:ascii="Calibri" w:hAnsi="Calibri" w:cs="New York" w:hint="default"/>
        <w:b w:val="0"/>
        <w:bCs w:val="0"/>
        <w:i w:val="0"/>
        <w:iCs w:val="0"/>
        <w:caps w:val="0"/>
        <w:smallCaps w:val="0"/>
        <w:strike w:val="0"/>
        <w:dstrike w:val="0"/>
        <w:color w:val="auto"/>
        <w:spacing w:val="0"/>
        <w:w w:val="100"/>
        <w:kern w:val="0"/>
        <w:position w:val="0"/>
        <w:sz w:val="22"/>
        <w:szCs w:val="24"/>
        <w:u w:val="none"/>
        <w:effect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Text w:val="%1.%2.%3."/>
      <w:lvlJc w:val="left"/>
      <w:pPr>
        <w:tabs>
          <w:tab w:val="num" w:pos="1512"/>
        </w:tabs>
        <w:ind w:left="1044" w:hanging="720"/>
      </w:pPr>
      <w:rPr>
        <w:rFonts w:ascii="Calibri" w:hAnsi="Calibri" w:hint="default"/>
        <w:b w:val="0"/>
        <w:bCs w:val="0"/>
        <w:i w:val="0"/>
        <w:color w:val="auto"/>
        <w:sz w:val="22"/>
        <w:szCs w:val="24"/>
      </w:rPr>
    </w:lvl>
    <w:lvl w:ilvl="3">
      <w:start w:val="1"/>
      <w:numFmt w:val="decimal"/>
      <w:lvlText w:val="%1.%2.%3.%4."/>
      <w:lvlJc w:val="left"/>
      <w:pPr>
        <w:tabs>
          <w:tab w:val="num" w:pos="2088"/>
        </w:tabs>
        <w:ind w:left="1728" w:hanging="1109"/>
      </w:pPr>
      <w:rPr>
        <w:rFonts w:ascii="Calibri" w:hAnsi="Calibri" w:hint="default"/>
        <w:b w:val="0"/>
        <w:bCs w:val="0"/>
        <w:i w:val="0"/>
        <w:sz w:val="22"/>
        <w:szCs w:val="20"/>
      </w:rPr>
    </w:lvl>
    <w:lvl w:ilvl="4">
      <w:start w:val="1"/>
      <w:numFmt w:val="decimal"/>
      <w:lvlText w:val="%1.%2.%3"/>
      <w:lvlJc w:val="left"/>
      <w:pPr>
        <w:tabs>
          <w:tab w:val="num" w:pos="2232"/>
        </w:tabs>
        <w:ind w:left="2232" w:hanging="792"/>
      </w:pPr>
      <w:rPr>
        <w:rFonts w:ascii="Verdana" w:hAnsi="Verdana" w:hint="default"/>
        <w:b w:val="0"/>
        <w:i w:val="0"/>
        <w:sz w:val="20"/>
        <w:szCs w:val="20"/>
      </w:rPr>
    </w:lvl>
    <w:lvl w:ilvl="5">
      <w:start w:val="1"/>
      <w:numFmt w:val="decimal"/>
      <w:lvlText w:val="%1.%2.%3.%4.%5.%6."/>
      <w:lvlJc w:val="left"/>
      <w:pPr>
        <w:tabs>
          <w:tab w:val="num" w:pos="2916"/>
        </w:tabs>
        <w:ind w:left="2916" w:hanging="936"/>
      </w:pPr>
      <w:rPr>
        <w:rFonts w:hint="default"/>
        <w:b w:val="0"/>
      </w:rPr>
    </w:lvl>
    <w:lvl w:ilvl="6">
      <w:start w:val="1"/>
      <w:numFmt w:val="decimal"/>
      <w:lvlText w:val="%1.%2.%3.%4.%5.%6.%7."/>
      <w:lvlJc w:val="left"/>
      <w:pPr>
        <w:tabs>
          <w:tab w:val="num" w:pos="3240"/>
        </w:tabs>
        <w:ind w:left="3240" w:hanging="1080"/>
      </w:pPr>
      <w:rPr>
        <w:rFonts w:hint="default"/>
      </w:rPr>
    </w:lvl>
    <w:lvl w:ilvl="7">
      <w:start w:val="1"/>
      <w:numFmt w:val="decimal"/>
      <w:lvlText w:val="%1.%2.%3.%4.%5.%6.%7.%8."/>
      <w:lvlJc w:val="left"/>
      <w:pPr>
        <w:tabs>
          <w:tab w:val="num" w:pos="3744"/>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42" w15:restartNumberingAfterBreak="0">
    <w:nsid w:val="24AF0282"/>
    <w:multiLevelType w:val="multilevel"/>
    <w:tmpl w:val="CA60582E"/>
    <w:lvl w:ilvl="0">
      <w:start w:val="1"/>
      <w:numFmt w:val="decimal"/>
      <w:lvlText w:val="%1."/>
      <w:lvlJc w:val="left"/>
      <w:pPr>
        <w:tabs>
          <w:tab w:val="num" w:pos="432"/>
        </w:tabs>
        <w:ind w:left="360" w:hanging="360"/>
      </w:pPr>
      <w:rPr>
        <w:rFonts w:hint="default"/>
        <w:b/>
        <w:bCs/>
        <w:i w:val="0"/>
      </w:rPr>
    </w:lvl>
    <w:lvl w:ilvl="1">
      <w:start w:val="1"/>
      <w:numFmt w:val="none"/>
      <w:lvlText w:val="4.1"/>
      <w:lvlJc w:val="left"/>
      <w:pPr>
        <w:tabs>
          <w:tab w:val="num" w:pos="1170"/>
        </w:tabs>
        <w:ind w:left="619" w:hanging="619"/>
      </w:pPr>
      <w:rPr>
        <w:rFonts w:ascii="Calibri" w:hAnsi="Calibri" w:cs="New York" w:hint="default"/>
        <w:b w:val="0"/>
        <w:bCs w:val="0"/>
        <w:i w:val="0"/>
        <w:iCs w:val="0"/>
        <w:caps w:val="0"/>
        <w:smallCaps w:val="0"/>
        <w:strike w:val="0"/>
        <w:dstrike w:val="0"/>
        <w:color w:val="auto"/>
        <w:spacing w:val="0"/>
        <w:w w:val="100"/>
        <w:kern w:val="0"/>
        <w:position w:val="0"/>
        <w:sz w:val="22"/>
        <w:szCs w:val="24"/>
        <w:u w:val="none"/>
        <w:effect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none"/>
      <w:lvlText w:val="2.2.2"/>
      <w:lvlJc w:val="left"/>
      <w:pPr>
        <w:tabs>
          <w:tab w:val="num" w:pos="1458"/>
        </w:tabs>
        <w:ind w:left="990" w:hanging="720"/>
      </w:pPr>
      <w:rPr>
        <w:rFonts w:ascii="Calibri" w:hAnsi="Calibri" w:hint="default"/>
        <w:b w:val="0"/>
        <w:bCs w:val="0"/>
        <w:i w:val="0"/>
        <w:color w:val="auto"/>
        <w:sz w:val="22"/>
        <w:szCs w:val="24"/>
      </w:rPr>
    </w:lvl>
    <w:lvl w:ilvl="3">
      <w:start w:val="1"/>
      <w:numFmt w:val="none"/>
      <w:lvlText w:val="2.1.1"/>
      <w:lvlJc w:val="left"/>
      <w:pPr>
        <w:tabs>
          <w:tab w:val="num" w:pos="2459"/>
        </w:tabs>
        <w:ind w:left="1883" w:hanging="893"/>
      </w:pPr>
      <w:rPr>
        <w:rFonts w:ascii="Calibri" w:hAnsi="Calibri" w:hint="default"/>
        <w:b w:val="0"/>
        <w:bCs w:val="0"/>
        <w:i w:val="0"/>
        <w:sz w:val="22"/>
        <w:szCs w:val="20"/>
      </w:rPr>
    </w:lvl>
    <w:lvl w:ilvl="4">
      <w:start w:val="1"/>
      <w:numFmt w:val="none"/>
      <w:lvlText w:val="2.1.1.12"/>
      <w:lvlJc w:val="left"/>
      <w:pPr>
        <w:tabs>
          <w:tab w:val="num" w:pos="2232"/>
        </w:tabs>
        <w:ind w:left="2232" w:hanging="792"/>
      </w:pPr>
      <w:rPr>
        <w:rFonts w:ascii="Calibri" w:hAnsi="Calibri" w:hint="default"/>
        <w:b w:val="0"/>
        <w:i w:val="0"/>
        <w:sz w:val="22"/>
        <w:szCs w:val="20"/>
      </w:rPr>
    </w:lvl>
    <w:lvl w:ilvl="5">
      <w:start w:val="1"/>
      <w:numFmt w:val="decimal"/>
      <w:lvlText w:val="%1.%2.%3.%4.%5.%6."/>
      <w:lvlJc w:val="left"/>
      <w:pPr>
        <w:tabs>
          <w:tab w:val="num" w:pos="2916"/>
        </w:tabs>
        <w:ind w:left="2916" w:hanging="936"/>
      </w:pPr>
      <w:rPr>
        <w:rFonts w:hint="default"/>
        <w:b w:val="0"/>
      </w:rPr>
    </w:lvl>
    <w:lvl w:ilvl="6">
      <w:start w:val="1"/>
      <w:numFmt w:val="decimal"/>
      <w:lvlText w:val="%1.%2.%3.%4.%5.%6.%7."/>
      <w:lvlJc w:val="left"/>
      <w:pPr>
        <w:tabs>
          <w:tab w:val="num" w:pos="3240"/>
        </w:tabs>
        <w:ind w:left="3240" w:hanging="1080"/>
      </w:pPr>
      <w:rPr>
        <w:rFonts w:hint="default"/>
      </w:rPr>
    </w:lvl>
    <w:lvl w:ilvl="7">
      <w:start w:val="1"/>
      <w:numFmt w:val="decimal"/>
      <w:lvlText w:val="%1.%2.%3.%4.%5.%6.%7.%8."/>
      <w:lvlJc w:val="left"/>
      <w:pPr>
        <w:tabs>
          <w:tab w:val="num" w:pos="3744"/>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43" w15:restartNumberingAfterBreak="0">
    <w:nsid w:val="24B16535"/>
    <w:multiLevelType w:val="multilevel"/>
    <w:tmpl w:val="EA0AFF60"/>
    <w:lvl w:ilvl="0">
      <w:start w:val="1"/>
      <w:numFmt w:val="decimal"/>
      <w:lvlText w:val="%1."/>
      <w:lvlJc w:val="left"/>
      <w:pPr>
        <w:tabs>
          <w:tab w:val="num" w:pos="432"/>
        </w:tabs>
        <w:ind w:left="360" w:hanging="360"/>
      </w:pPr>
      <w:rPr>
        <w:rFonts w:hint="default"/>
        <w:b/>
        <w:bCs/>
        <w:i w:val="0"/>
      </w:rPr>
    </w:lvl>
    <w:lvl w:ilvl="1">
      <w:start w:val="1"/>
      <w:numFmt w:val="none"/>
      <w:lvlText w:val="5.2"/>
      <w:lvlJc w:val="left"/>
      <w:pPr>
        <w:tabs>
          <w:tab w:val="num" w:pos="1170"/>
        </w:tabs>
        <w:ind w:left="619" w:hanging="619"/>
      </w:pPr>
      <w:rPr>
        <w:rFonts w:ascii="Calibri" w:hAnsi="Calibri" w:cs="New York" w:hint="default"/>
        <w:b w:val="0"/>
        <w:bCs w:val="0"/>
        <w:i w:val="0"/>
        <w:iCs w:val="0"/>
        <w:caps w:val="0"/>
        <w:smallCaps w:val="0"/>
        <w:strike w:val="0"/>
        <w:dstrike w:val="0"/>
        <w:color w:val="auto"/>
        <w:spacing w:val="0"/>
        <w:w w:val="100"/>
        <w:kern w:val="0"/>
        <w:position w:val="0"/>
        <w:sz w:val="22"/>
        <w:szCs w:val="24"/>
        <w:u w:val="none"/>
        <w:effect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none"/>
      <w:lvlText w:val="2.2.2"/>
      <w:lvlJc w:val="left"/>
      <w:pPr>
        <w:tabs>
          <w:tab w:val="num" w:pos="1458"/>
        </w:tabs>
        <w:ind w:left="990" w:hanging="720"/>
      </w:pPr>
      <w:rPr>
        <w:rFonts w:ascii="Calibri" w:hAnsi="Calibri" w:hint="default"/>
        <w:b w:val="0"/>
        <w:bCs w:val="0"/>
        <w:i w:val="0"/>
        <w:color w:val="auto"/>
        <w:sz w:val="22"/>
        <w:szCs w:val="24"/>
      </w:rPr>
    </w:lvl>
    <w:lvl w:ilvl="3">
      <w:start w:val="1"/>
      <w:numFmt w:val="none"/>
      <w:lvlText w:val="3.2.1"/>
      <w:lvlJc w:val="left"/>
      <w:pPr>
        <w:tabs>
          <w:tab w:val="num" w:pos="2459"/>
        </w:tabs>
        <w:ind w:left="1883" w:hanging="893"/>
      </w:pPr>
      <w:rPr>
        <w:rFonts w:ascii="Calibri" w:hAnsi="Calibri" w:hint="default"/>
        <w:b w:val="0"/>
        <w:bCs w:val="0"/>
        <w:i w:val="0"/>
        <w:sz w:val="22"/>
        <w:szCs w:val="20"/>
      </w:rPr>
    </w:lvl>
    <w:lvl w:ilvl="4">
      <w:start w:val="1"/>
      <w:numFmt w:val="none"/>
      <w:lvlText w:val="3.2.1.1"/>
      <w:lvlJc w:val="left"/>
      <w:pPr>
        <w:tabs>
          <w:tab w:val="num" w:pos="2232"/>
        </w:tabs>
        <w:ind w:left="2232" w:hanging="792"/>
      </w:pPr>
      <w:rPr>
        <w:rFonts w:ascii="Calibri" w:hAnsi="Calibri" w:hint="default"/>
        <w:b w:val="0"/>
        <w:i w:val="0"/>
        <w:sz w:val="22"/>
        <w:szCs w:val="20"/>
      </w:rPr>
    </w:lvl>
    <w:lvl w:ilvl="5">
      <w:start w:val="1"/>
      <w:numFmt w:val="decimal"/>
      <w:lvlText w:val="%1.%2.%3.%4.%5.%6."/>
      <w:lvlJc w:val="left"/>
      <w:pPr>
        <w:tabs>
          <w:tab w:val="num" w:pos="2916"/>
        </w:tabs>
        <w:ind w:left="2916" w:hanging="936"/>
      </w:pPr>
      <w:rPr>
        <w:rFonts w:hint="default"/>
        <w:b w:val="0"/>
      </w:rPr>
    </w:lvl>
    <w:lvl w:ilvl="6">
      <w:start w:val="1"/>
      <w:numFmt w:val="decimal"/>
      <w:lvlText w:val="%1.%2.%3.%4.%5.%6.%7."/>
      <w:lvlJc w:val="left"/>
      <w:pPr>
        <w:tabs>
          <w:tab w:val="num" w:pos="3240"/>
        </w:tabs>
        <w:ind w:left="3240" w:hanging="1080"/>
      </w:pPr>
      <w:rPr>
        <w:rFonts w:hint="default"/>
      </w:rPr>
    </w:lvl>
    <w:lvl w:ilvl="7">
      <w:start w:val="1"/>
      <w:numFmt w:val="decimal"/>
      <w:lvlText w:val="%1.%2.%3.%4.%5.%6.%7.%8."/>
      <w:lvlJc w:val="left"/>
      <w:pPr>
        <w:tabs>
          <w:tab w:val="num" w:pos="3744"/>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44" w15:restartNumberingAfterBreak="0">
    <w:nsid w:val="25E04D81"/>
    <w:multiLevelType w:val="multilevel"/>
    <w:tmpl w:val="BAEC65F2"/>
    <w:lvl w:ilvl="0">
      <w:start w:val="2"/>
      <w:numFmt w:val="decimal"/>
      <w:lvlText w:val="%1."/>
      <w:lvlJc w:val="left"/>
      <w:pPr>
        <w:tabs>
          <w:tab w:val="num" w:pos="432"/>
        </w:tabs>
        <w:ind w:left="360" w:hanging="360"/>
      </w:pPr>
      <w:rPr>
        <w:rFonts w:hint="default"/>
        <w:b/>
        <w:bCs/>
        <w:i w:val="0"/>
      </w:rPr>
    </w:lvl>
    <w:lvl w:ilvl="1">
      <w:start w:val="1"/>
      <w:numFmt w:val="none"/>
      <w:lvlText w:val="2.1"/>
      <w:lvlJc w:val="left"/>
      <w:pPr>
        <w:tabs>
          <w:tab w:val="num" w:pos="1170"/>
        </w:tabs>
        <w:ind w:left="619" w:hanging="619"/>
      </w:pPr>
      <w:rPr>
        <w:rFonts w:ascii="Calibri" w:hAnsi="Calibri" w:cs="New York" w:hint="default"/>
        <w:b w:val="0"/>
        <w:bCs w:val="0"/>
        <w:i w:val="0"/>
        <w:iCs w:val="0"/>
        <w:caps w:val="0"/>
        <w:smallCaps w:val="0"/>
        <w:strike w:val="0"/>
        <w:dstrike w:val="0"/>
        <w:color w:val="auto"/>
        <w:spacing w:val="0"/>
        <w:w w:val="100"/>
        <w:kern w:val="0"/>
        <w:position w:val="0"/>
        <w:sz w:val="22"/>
        <w:szCs w:val="24"/>
        <w:u w:val="none"/>
        <w:effect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Text w:val="2.%2%3.1"/>
      <w:lvlJc w:val="left"/>
      <w:pPr>
        <w:tabs>
          <w:tab w:val="num" w:pos="1458"/>
        </w:tabs>
        <w:ind w:left="990" w:hanging="720"/>
      </w:pPr>
      <w:rPr>
        <w:rFonts w:ascii="Calibri" w:hAnsi="Calibri" w:hint="default"/>
        <w:b w:val="0"/>
        <w:bCs w:val="0"/>
        <w:i w:val="0"/>
        <w:color w:val="auto"/>
        <w:sz w:val="22"/>
        <w:szCs w:val="24"/>
      </w:rPr>
    </w:lvl>
    <w:lvl w:ilvl="3">
      <w:start w:val="1"/>
      <w:numFmt w:val="none"/>
      <w:lvlText w:val="3.1.4"/>
      <w:lvlJc w:val="left"/>
      <w:pPr>
        <w:tabs>
          <w:tab w:val="num" w:pos="2459"/>
        </w:tabs>
        <w:ind w:left="1883" w:hanging="893"/>
      </w:pPr>
      <w:rPr>
        <w:rFonts w:ascii="Calibri" w:hAnsi="Calibri" w:hint="default"/>
        <w:b w:val="0"/>
        <w:bCs w:val="0"/>
        <w:i w:val="0"/>
        <w:sz w:val="22"/>
        <w:szCs w:val="20"/>
      </w:rPr>
    </w:lvl>
    <w:lvl w:ilvl="4">
      <w:start w:val="1"/>
      <w:numFmt w:val="none"/>
      <w:lvlText w:val="3.1.4.1"/>
      <w:lvlJc w:val="left"/>
      <w:pPr>
        <w:tabs>
          <w:tab w:val="num" w:pos="2232"/>
        </w:tabs>
        <w:ind w:left="2232" w:hanging="792"/>
      </w:pPr>
      <w:rPr>
        <w:rFonts w:ascii="Calibri" w:hAnsi="Calibri" w:hint="default"/>
        <w:b w:val="0"/>
        <w:i w:val="0"/>
        <w:sz w:val="22"/>
        <w:szCs w:val="20"/>
      </w:rPr>
    </w:lvl>
    <w:lvl w:ilvl="5">
      <w:start w:val="1"/>
      <w:numFmt w:val="decimal"/>
      <w:lvlText w:val="%1.%2.%3.%4.%5.%6."/>
      <w:lvlJc w:val="left"/>
      <w:pPr>
        <w:tabs>
          <w:tab w:val="num" w:pos="2916"/>
        </w:tabs>
        <w:ind w:left="2916" w:hanging="936"/>
      </w:pPr>
      <w:rPr>
        <w:rFonts w:hint="default"/>
        <w:b w:val="0"/>
      </w:rPr>
    </w:lvl>
    <w:lvl w:ilvl="6">
      <w:start w:val="1"/>
      <w:numFmt w:val="decimal"/>
      <w:lvlText w:val="%1.%2.%3.%4.%5.%6.%7."/>
      <w:lvlJc w:val="left"/>
      <w:pPr>
        <w:tabs>
          <w:tab w:val="num" w:pos="3240"/>
        </w:tabs>
        <w:ind w:left="3240" w:hanging="1080"/>
      </w:pPr>
      <w:rPr>
        <w:rFonts w:hint="default"/>
      </w:rPr>
    </w:lvl>
    <w:lvl w:ilvl="7">
      <w:start w:val="1"/>
      <w:numFmt w:val="decimal"/>
      <w:lvlText w:val="%1.%2.%3.%4.%5.%6.%7.%8."/>
      <w:lvlJc w:val="left"/>
      <w:pPr>
        <w:tabs>
          <w:tab w:val="num" w:pos="3744"/>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45" w15:restartNumberingAfterBreak="0">
    <w:nsid w:val="263C7C59"/>
    <w:multiLevelType w:val="multilevel"/>
    <w:tmpl w:val="F71C8A54"/>
    <w:lvl w:ilvl="0">
      <w:start w:val="1"/>
      <w:numFmt w:val="decimal"/>
      <w:lvlText w:val="%1."/>
      <w:lvlJc w:val="left"/>
      <w:pPr>
        <w:tabs>
          <w:tab w:val="num" w:pos="432"/>
        </w:tabs>
        <w:ind w:left="360" w:hanging="360"/>
      </w:pPr>
      <w:rPr>
        <w:rFonts w:hint="default"/>
        <w:b/>
        <w:bCs/>
        <w:i w:val="0"/>
      </w:rPr>
    </w:lvl>
    <w:lvl w:ilvl="1">
      <w:start w:val="1"/>
      <w:numFmt w:val="none"/>
      <w:lvlText w:val="4.1"/>
      <w:lvlJc w:val="left"/>
      <w:pPr>
        <w:tabs>
          <w:tab w:val="num" w:pos="1170"/>
        </w:tabs>
        <w:ind w:left="619" w:hanging="619"/>
      </w:pPr>
      <w:rPr>
        <w:rFonts w:ascii="Calibri" w:hAnsi="Calibri" w:cs="New York" w:hint="default"/>
        <w:b w:val="0"/>
        <w:bCs w:val="0"/>
        <w:i w:val="0"/>
        <w:iCs w:val="0"/>
        <w:caps w:val="0"/>
        <w:smallCaps w:val="0"/>
        <w:strike w:val="0"/>
        <w:dstrike w:val="0"/>
        <w:color w:val="auto"/>
        <w:spacing w:val="0"/>
        <w:w w:val="100"/>
        <w:kern w:val="0"/>
        <w:position w:val="0"/>
        <w:sz w:val="22"/>
        <w:szCs w:val="24"/>
        <w:u w:val="none"/>
        <w:effect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none"/>
      <w:lvlText w:val="2.2.2"/>
      <w:lvlJc w:val="left"/>
      <w:pPr>
        <w:tabs>
          <w:tab w:val="num" w:pos="1458"/>
        </w:tabs>
        <w:ind w:left="990" w:hanging="720"/>
      </w:pPr>
      <w:rPr>
        <w:rFonts w:ascii="Calibri" w:hAnsi="Calibri" w:hint="default"/>
        <w:b w:val="0"/>
        <w:bCs w:val="0"/>
        <w:i w:val="0"/>
        <w:color w:val="auto"/>
        <w:sz w:val="22"/>
        <w:szCs w:val="24"/>
      </w:rPr>
    </w:lvl>
    <w:lvl w:ilvl="3">
      <w:start w:val="1"/>
      <w:numFmt w:val="none"/>
      <w:lvlText w:val="4.1.1"/>
      <w:lvlJc w:val="left"/>
      <w:pPr>
        <w:tabs>
          <w:tab w:val="num" w:pos="2459"/>
        </w:tabs>
        <w:ind w:left="1883" w:hanging="893"/>
      </w:pPr>
      <w:rPr>
        <w:rFonts w:ascii="Calibri" w:hAnsi="Calibri" w:hint="default"/>
        <w:b w:val="0"/>
        <w:bCs w:val="0"/>
        <w:i w:val="0"/>
        <w:sz w:val="22"/>
        <w:szCs w:val="20"/>
      </w:rPr>
    </w:lvl>
    <w:lvl w:ilvl="4">
      <w:start w:val="1"/>
      <w:numFmt w:val="none"/>
      <w:lvlText w:val="4.1.1.1"/>
      <w:lvlJc w:val="left"/>
      <w:pPr>
        <w:tabs>
          <w:tab w:val="num" w:pos="2232"/>
        </w:tabs>
        <w:ind w:left="2232" w:hanging="792"/>
      </w:pPr>
      <w:rPr>
        <w:rFonts w:ascii="Calibri" w:hAnsi="Calibri" w:hint="default"/>
        <w:b w:val="0"/>
        <w:i w:val="0"/>
        <w:sz w:val="22"/>
        <w:szCs w:val="20"/>
      </w:rPr>
    </w:lvl>
    <w:lvl w:ilvl="5">
      <w:start w:val="1"/>
      <w:numFmt w:val="decimal"/>
      <w:lvlText w:val="%1.%2.%3.%4.%5.%6."/>
      <w:lvlJc w:val="left"/>
      <w:pPr>
        <w:tabs>
          <w:tab w:val="num" w:pos="2916"/>
        </w:tabs>
        <w:ind w:left="2916" w:hanging="936"/>
      </w:pPr>
      <w:rPr>
        <w:rFonts w:hint="default"/>
        <w:b w:val="0"/>
      </w:rPr>
    </w:lvl>
    <w:lvl w:ilvl="6">
      <w:start w:val="1"/>
      <w:numFmt w:val="decimal"/>
      <w:lvlText w:val="%1.%2.%3.%4.%5.%6.%7."/>
      <w:lvlJc w:val="left"/>
      <w:pPr>
        <w:tabs>
          <w:tab w:val="num" w:pos="3240"/>
        </w:tabs>
        <w:ind w:left="3240" w:hanging="1080"/>
      </w:pPr>
      <w:rPr>
        <w:rFonts w:hint="default"/>
      </w:rPr>
    </w:lvl>
    <w:lvl w:ilvl="7">
      <w:start w:val="1"/>
      <w:numFmt w:val="decimal"/>
      <w:lvlText w:val="%1.%2.%3.%4.%5.%6.%7.%8."/>
      <w:lvlJc w:val="left"/>
      <w:pPr>
        <w:tabs>
          <w:tab w:val="num" w:pos="3744"/>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46" w15:restartNumberingAfterBreak="0">
    <w:nsid w:val="273B3B25"/>
    <w:multiLevelType w:val="multilevel"/>
    <w:tmpl w:val="8BDE3036"/>
    <w:lvl w:ilvl="0">
      <w:start w:val="1"/>
      <w:numFmt w:val="decimal"/>
      <w:lvlText w:val="%1."/>
      <w:lvlJc w:val="left"/>
      <w:pPr>
        <w:ind w:left="1080" w:hanging="360"/>
      </w:pPr>
      <w:rPr>
        <w:rFonts w:hint="default"/>
        <w:b w:val="0"/>
      </w:rPr>
    </w:lvl>
    <w:lvl w:ilvl="1">
      <w:start w:val="2"/>
      <w:numFmt w:val="decimal"/>
      <w:isLgl/>
      <w:lvlText w:val="%1.%2"/>
      <w:lvlJc w:val="left"/>
      <w:pPr>
        <w:ind w:left="1380" w:hanging="660"/>
      </w:pPr>
      <w:rPr>
        <w:rFonts w:hint="default"/>
      </w:rPr>
    </w:lvl>
    <w:lvl w:ilvl="2">
      <w:start w:val="1"/>
      <w:numFmt w:val="decimal"/>
      <w:isLgl/>
      <w:lvlText w:val="%1.%2.%3"/>
      <w:lvlJc w:val="left"/>
      <w:pPr>
        <w:ind w:left="1440" w:hanging="720"/>
      </w:pPr>
      <w:rPr>
        <w:rFonts w:hint="default"/>
      </w:rPr>
    </w:lvl>
    <w:lvl w:ilvl="3">
      <w:start w:val="1"/>
      <w:numFmt w:val="decimal"/>
      <w:isLgl/>
      <w:lvlText w:val="2.%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160" w:hanging="1440"/>
      </w:pPr>
      <w:rPr>
        <w:rFonts w:hint="default"/>
      </w:rPr>
    </w:lvl>
  </w:abstractNum>
  <w:abstractNum w:abstractNumId="47" w15:restartNumberingAfterBreak="0">
    <w:nsid w:val="27B57F64"/>
    <w:multiLevelType w:val="multilevel"/>
    <w:tmpl w:val="583C83DE"/>
    <w:lvl w:ilvl="0">
      <w:start w:val="2"/>
      <w:numFmt w:val="decimal"/>
      <w:lvlText w:val="%1."/>
      <w:lvlJc w:val="left"/>
      <w:pPr>
        <w:tabs>
          <w:tab w:val="num" w:pos="432"/>
        </w:tabs>
        <w:ind w:left="360" w:hanging="360"/>
      </w:pPr>
      <w:rPr>
        <w:rFonts w:hint="default"/>
        <w:b/>
        <w:bCs/>
        <w:i w:val="0"/>
      </w:rPr>
    </w:lvl>
    <w:lvl w:ilvl="1">
      <w:start w:val="1"/>
      <w:numFmt w:val="none"/>
      <w:lvlText w:val="2.1"/>
      <w:lvlJc w:val="left"/>
      <w:pPr>
        <w:tabs>
          <w:tab w:val="num" w:pos="1170"/>
        </w:tabs>
        <w:ind w:left="619" w:hanging="619"/>
      </w:pPr>
      <w:rPr>
        <w:rFonts w:ascii="Calibri" w:hAnsi="Calibri" w:cs="New York" w:hint="default"/>
        <w:b w:val="0"/>
        <w:bCs w:val="0"/>
        <w:i w:val="0"/>
        <w:iCs w:val="0"/>
        <w:caps w:val="0"/>
        <w:smallCaps w:val="0"/>
        <w:strike w:val="0"/>
        <w:dstrike w:val="0"/>
        <w:color w:val="auto"/>
        <w:spacing w:val="0"/>
        <w:w w:val="100"/>
        <w:kern w:val="0"/>
        <w:position w:val="0"/>
        <w:sz w:val="22"/>
        <w:szCs w:val="24"/>
        <w:u w:val="none"/>
        <w:effect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Text w:val="2.%2%3.1"/>
      <w:lvlJc w:val="left"/>
      <w:pPr>
        <w:tabs>
          <w:tab w:val="num" w:pos="1458"/>
        </w:tabs>
        <w:ind w:left="990" w:hanging="720"/>
      </w:pPr>
      <w:rPr>
        <w:rFonts w:ascii="Calibri" w:hAnsi="Calibri" w:hint="default"/>
        <w:b w:val="0"/>
        <w:bCs w:val="0"/>
        <w:i w:val="0"/>
        <w:color w:val="auto"/>
        <w:sz w:val="22"/>
        <w:szCs w:val="24"/>
      </w:rPr>
    </w:lvl>
    <w:lvl w:ilvl="3">
      <w:start w:val="1"/>
      <w:numFmt w:val="none"/>
      <w:lvlText w:val="3.1.3"/>
      <w:lvlJc w:val="left"/>
      <w:pPr>
        <w:tabs>
          <w:tab w:val="num" w:pos="2459"/>
        </w:tabs>
        <w:ind w:left="1883" w:hanging="893"/>
      </w:pPr>
      <w:rPr>
        <w:rFonts w:ascii="Calibri" w:hAnsi="Calibri" w:hint="default"/>
        <w:b w:val="0"/>
        <w:bCs w:val="0"/>
        <w:i w:val="0"/>
        <w:sz w:val="22"/>
        <w:szCs w:val="20"/>
      </w:rPr>
    </w:lvl>
    <w:lvl w:ilvl="4">
      <w:start w:val="1"/>
      <w:numFmt w:val="none"/>
      <w:lvlText w:val="2.1.1.1"/>
      <w:lvlJc w:val="left"/>
      <w:pPr>
        <w:tabs>
          <w:tab w:val="num" w:pos="2232"/>
        </w:tabs>
        <w:ind w:left="2232" w:hanging="792"/>
      </w:pPr>
      <w:rPr>
        <w:rFonts w:ascii="Calibri" w:hAnsi="Calibri" w:hint="default"/>
        <w:b w:val="0"/>
        <w:i w:val="0"/>
        <w:sz w:val="22"/>
        <w:szCs w:val="20"/>
      </w:rPr>
    </w:lvl>
    <w:lvl w:ilvl="5">
      <w:start w:val="1"/>
      <w:numFmt w:val="none"/>
      <w:lvlText w:val="3.1.3.2"/>
      <w:lvlJc w:val="left"/>
      <w:pPr>
        <w:tabs>
          <w:tab w:val="num" w:pos="2916"/>
        </w:tabs>
        <w:ind w:left="2916" w:hanging="936"/>
      </w:pPr>
      <w:rPr>
        <w:rFonts w:hint="default"/>
        <w:b w:val="0"/>
      </w:rPr>
    </w:lvl>
    <w:lvl w:ilvl="6">
      <w:start w:val="1"/>
      <w:numFmt w:val="decimal"/>
      <w:lvlText w:val="%1.%2.%3.%4.%5.%6.%7."/>
      <w:lvlJc w:val="left"/>
      <w:pPr>
        <w:tabs>
          <w:tab w:val="num" w:pos="3240"/>
        </w:tabs>
        <w:ind w:left="3240" w:hanging="1080"/>
      </w:pPr>
      <w:rPr>
        <w:rFonts w:hint="default"/>
      </w:rPr>
    </w:lvl>
    <w:lvl w:ilvl="7">
      <w:start w:val="1"/>
      <w:numFmt w:val="decimal"/>
      <w:lvlText w:val="%1.%2.%3.%4.%5.%6.%7.%8."/>
      <w:lvlJc w:val="left"/>
      <w:pPr>
        <w:tabs>
          <w:tab w:val="num" w:pos="3744"/>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48" w15:restartNumberingAfterBreak="0">
    <w:nsid w:val="285334D4"/>
    <w:multiLevelType w:val="multilevel"/>
    <w:tmpl w:val="1D886190"/>
    <w:lvl w:ilvl="0">
      <w:start w:val="2"/>
      <w:numFmt w:val="none"/>
      <w:lvlText w:val="6."/>
      <w:lvlJc w:val="left"/>
      <w:pPr>
        <w:tabs>
          <w:tab w:val="num" w:pos="432"/>
        </w:tabs>
        <w:ind w:left="360" w:hanging="360"/>
      </w:pPr>
      <w:rPr>
        <w:rFonts w:hint="default"/>
        <w:b/>
        <w:bCs/>
        <w:i w:val="0"/>
      </w:rPr>
    </w:lvl>
    <w:lvl w:ilvl="1">
      <w:start w:val="1"/>
      <w:numFmt w:val="none"/>
      <w:lvlText w:val="3.1"/>
      <w:lvlJc w:val="left"/>
      <w:pPr>
        <w:tabs>
          <w:tab w:val="num" w:pos="1170"/>
        </w:tabs>
        <w:ind w:left="619" w:hanging="619"/>
      </w:pPr>
      <w:rPr>
        <w:rFonts w:ascii="Calibri" w:hAnsi="Calibri" w:cs="New York" w:hint="default"/>
        <w:b w:val="0"/>
        <w:bCs w:val="0"/>
        <w:i w:val="0"/>
        <w:iCs w:val="0"/>
        <w:caps w:val="0"/>
        <w:smallCaps w:val="0"/>
        <w:strike w:val="0"/>
        <w:dstrike w:val="0"/>
        <w:color w:val="auto"/>
        <w:spacing w:val="0"/>
        <w:w w:val="100"/>
        <w:kern w:val="0"/>
        <w:position w:val="0"/>
        <w:sz w:val="22"/>
        <w:szCs w:val="24"/>
        <w:u w:val="none"/>
        <w:effect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Text w:val="2.%2%3.1"/>
      <w:lvlJc w:val="left"/>
      <w:pPr>
        <w:tabs>
          <w:tab w:val="num" w:pos="1458"/>
        </w:tabs>
        <w:ind w:left="990" w:hanging="720"/>
      </w:pPr>
      <w:rPr>
        <w:rFonts w:ascii="Calibri" w:hAnsi="Calibri" w:hint="default"/>
        <w:b w:val="0"/>
        <w:bCs w:val="0"/>
        <w:i w:val="0"/>
        <w:color w:val="auto"/>
        <w:sz w:val="22"/>
        <w:szCs w:val="24"/>
      </w:rPr>
    </w:lvl>
    <w:lvl w:ilvl="3">
      <w:start w:val="1"/>
      <w:numFmt w:val="none"/>
      <w:lvlText w:val="3.1.1"/>
      <w:lvlJc w:val="left"/>
      <w:pPr>
        <w:tabs>
          <w:tab w:val="num" w:pos="2459"/>
        </w:tabs>
        <w:ind w:left="1883" w:hanging="893"/>
      </w:pPr>
      <w:rPr>
        <w:rFonts w:ascii="Calibri" w:hAnsi="Calibri" w:hint="default"/>
        <w:b w:val="0"/>
        <w:bCs w:val="0"/>
        <w:i w:val="0"/>
        <w:sz w:val="22"/>
        <w:szCs w:val="20"/>
      </w:rPr>
    </w:lvl>
    <w:lvl w:ilvl="4">
      <w:start w:val="1"/>
      <w:numFmt w:val="none"/>
      <w:lvlText w:val="2.1.1.1"/>
      <w:lvlJc w:val="left"/>
      <w:pPr>
        <w:tabs>
          <w:tab w:val="num" w:pos="2232"/>
        </w:tabs>
        <w:ind w:left="2232" w:hanging="792"/>
      </w:pPr>
      <w:rPr>
        <w:rFonts w:ascii="Calibri" w:hAnsi="Calibri" w:hint="default"/>
        <w:b w:val="0"/>
        <w:i w:val="0"/>
        <w:sz w:val="22"/>
        <w:szCs w:val="20"/>
      </w:rPr>
    </w:lvl>
    <w:lvl w:ilvl="5">
      <w:start w:val="1"/>
      <w:numFmt w:val="decimal"/>
      <w:lvlText w:val="%1.%2.%3.%4.%5.%6."/>
      <w:lvlJc w:val="left"/>
      <w:pPr>
        <w:tabs>
          <w:tab w:val="num" w:pos="2916"/>
        </w:tabs>
        <w:ind w:left="2916" w:hanging="936"/>
      </w:pPr>
      <w:rPr>
        <w:rFonts w:hint="default"/>
        <w:b w:val="0"/>
      </w:rPr>
    </w:lvl>
    <w:lvl w:ilvl="6">
      <w:start w:val="1"/>
      <w:numFmt w:val="decimal"/>
      <w:lvlText w:val="%1.%2.%3.%4.%5.%6.%7."/>
      <w:lvlJc w:val="left"/>
      <w:pPr>
        <w:tabs>
          <w:tab w:val="num" w:pos="3240"/>
        </w:tabs>
        <w:ind w:left="3240" w:hanging="1080"/>
      </w:pPr>
      <w:rPr>
        <w:rFonts w:hint="default"/>
      </w:rPr>
    </w:lvl>
    <w:lvl w:ilvl="7">
      <w:start w:val="1"/>
      <w:numFmt w:val="decimal"/>
      <w:lvlText w:val="%1.%2.%3.%4.%5.%6.%7.%8."/>
      <w:lvlJc w:val="left"/>
      <w:pPr>
        <w:tabs>
          <w:tab w:val="num" w:pos="3744"/>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49" w15:restartNumberingAfterBreak="0">
    <w:nsid w:val="2A48585F"/>
    <w:multiLevelType w:val="multilevel"/>
    <w:tmpl w:val="0409001F"/>
    <w:styleLink w:val="1111111"/>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50" w15:restartNumberingAfterBreak="0">
    <w:nsid w:val="2B8549B2"/>
    <w:multiLevelType w:val="hybridMultilevel"/>
    <w:tmpl w:val="5B924730"/>
    <w:lvl w:ilvl="0" w:tplc="7E0AADFE">
      <w:start w:val="1"/>
      <w:numFmt w:val="decimal"/>
      <w:lvlText w:val="%1."/>
      <w:lvlJc w:val="left"/>
      <w:pPr>
        <w:ind w:left="720" w:hanging="360"/>
      </w:pPr>
      <w:rPr>
        <w:rFonts w:cstheme="minorHAnsi" w:hint="default"/>
        <w:b w:val="0"/>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2C5A2900"/>
    <w:multiLevelType w:val="multilevel"/>
    <w:tmpl w:val="E80471F8"/>
    <w:lvl w:ilvl="0">
      <w:start w:val="2"/>
      <w:numFmt w:val="none"/>
      <w:lvlText w:val="3."/>
      <w:lvlJc w:val="left"/>
      <w:pPr>
        <w:tabs>
          <w:tab w:val="num" w:pos="432"/>
        </w:tabs>
        <w:ind w:left="360" w:hanging="360"/>
      </w:pPr>
      <w:rPr>
        <w:rFonts w:hint="default"/>
        <w:b/>
        <w:bCs/>
        <w:i w:val="0"/>
      </w:rPr>
    </w:lvl>
    <w:lvl w:ilvl="1">
      <w:start w:val="1"/>
      <w:numFmt w:val="none"/>
      <w:lvlText w:val="3.1"/>
      <w:lvlJc w:val="left"/>
      <w:pPr>
        <w:tabs>
          <w:tab w:val="num" w:pos="1170"/>
        </w:tabs>
        <w:ind w:left="619" w:hanging="619"/>
      </w:pPr>
      <w:rPr>
        <w:rFonts w:ascii="Calibri" w:hAnsi="Calibri" w:cs="New York" w:hint="default"/>
        <w:b w:val="0"/>
        <w:bCs w:val="0"/>
        <w:i w:val="0"/>
        <w:iCs w:val="0"/>
        <w:caps w:val="0"/>
        <w:smallCaps w:val="0"/>
        <w:strike w:val="0"/>
        <w:dstrike w:val="0"/>
        <w:color w:val="auto"/>
        <w:spacing w:val="0"/>
        <w:w w:val="100"/>
        <w:kern w:val="0"/>
        <w:position w:val="0"/>
        <w:sz w:val="22"/>
        <w:szCs w:val="24"/>
        <w:u w:val="none"/>
        <w:effect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Text w:val="2.%2%3.1"/>
      <w:lvlJc w:val="left"/>
      <w:pPr>
        <w:tabs>
          <w:tab w:val="num" w:pos="1458"/>
        </w:tabs>
        <w:ind w:left="990" w:hanging="720"/>
      </w:pPr>
      <w:rPr>
        <w:rFonts w:ascii="Calibri" w:hAnsi="Calibri" w:hint="default"/>
        <w:b w:val="0"/>
        <w:bCs w:val="0"/>
        <w:i w:val="0"/>
        <w:color w:val="auto"/>
        <w:sz w:val="22"/>
        <w:szCs w:val="24"/>
      </w:rPr>
    </w:lvl>
    <w:lvl w:ilvl="3">
      <w:start w:val="1"/>
      <w:numFmt w:val="none"/>
      <w:lvlText w:val="3.1.1"/>
      <w:lvlJc w:val="left"/>
      <w:pPr>
        <w:tabs>
          <w:tab w:val="num" w:pos="2459"/>
        </w:tabs>
        <w:ind w:left="1883" w:hanging="893"/>
      </w:pPr>
      <w:rPr>
        <w:rFonts w:ascii="Calibri" w:hAnsi="Calibri" w:hint="default"/>
        <w:b w:val="0"/>
        <w:bCs w:val="0"/>
        <w:i w:val="0"/>
        <w:sz w:val="22"/>
        <w:szCs w:val="20"/>
      </w:rPr>
    </w:lvl>
    <w:lvl w:ilvl="4">
      <w:start w:val="1"/>
      <w:numFmt w:val="none"/>
      <w:lvlText w:val="3.1.1.5"/>
      <w:lvlJc w:val="left"/>
      <w:pPr>
        <w:tabs>
          <w:tab w:val="num" w:pos="2232"/>
        </w:tabs>
        <w:ind w:left="2232" w:hanging="792"/>
      </w:pPr>
      <w:rPr>
        <w:rFonts w:ascii="Calibri" w:hAnsi="Calibri" w:hint="default"/>
        <w:b w:val="0"/>
        <w:i w:val="0"/>
        <w:sz w:val="22"/>
        <w:szCs w:val="20"/>
      </w:rPr>
    </w:lvl>
    <w:lvl w:ilvl="5">
      <w:start w:val="1"/>
      <w:numFmt w:val="decimal"/>
      <w:lvlText w:val="%1.%2.%3.%4.%5.%6."/>
      <w:lvlJc w:val="left"/>
      <w:pPr>
        <w:tabs>
          <w:tab w:val="num" w:pos="2916"/>
        </w:tabs>
        <w:ind w:left="2916" w:hanging="936"/>
      </w:pPr>
      <w:rPr>
        <w:rFonts w:hint="default"/>
        <w:b w:val="0"/>
      </w:rPr>
    </w:lvl>
    <w:lvl w:ilvl="6">
      <w:start w:val="1"/>
      <w:numFmt w:val="decimal"/>
      <w:lvlText w:val="%1.%2.%3.%4.%5.%6.%7."/>
      <w:lvlJc w:val="left"/>
      <w:pPr>
        <w:tabs>
          <w:tab w:val="num" w:pos="3240"/>
        </w:tabs>
        <w:ind w:left="3240" w:hanging="1080"/>
      </w:pPr>
      <w:rPr>
        <w:rFonts w:hint="default"/>
      </w:rPr>
    </w:lvl>
    <w:lvl w:ilvl="7">
      <w:start w:val="1"/>
      <w:numFmt w:val="decimal"/>
      <w:lvlText w:val="%1.%2.%3.%4.%5.%6.%7.%8."/>
      <w:lvlJc w:val="left"/>
      <w:pPr>
        <w:tabs>
          <w:tab w:val="num" w:pos="3744"/>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52" w15:restartNumberingAfterBreak="0">
    <w:nsid w:val="2D264BB6"/>
    <w:multiLevelType w:val="multilevel"/>
    <w:tmpl w:val="A430578A"/>
    <w:lvl w:ilvl="0">
      <w:start w:val="2"/>
      <w:numFmt w:val="decimal"/>
      <w:lvlText w:val="%1."/>
      <w:lvlJc w:val="left"/>
      <w:pPr>
        <w:tabs>
          <w:tab w:val="num" w:pos="432"/>
        </w:tabs>
        <w:ind w:left="360" w:hanging="360"/>
      </w:pPr>
      <w:rPr>
        <w:rFonts w:hint="default"/>
        <w:b/>
        <w:bCs/>
        <w:i w:val="0"/>
      </w:rPr>
    </w:lvl>
    <w:lvl w:ilvl="1">
      <w:start w:val="1"/>
      <w:numFmt w:val="none"/>
      <w:lvlText w:val="4.3"/>
      <w:lvlJc w:val="left"/>
      <w:pPr>
        <w:tabs>
          <w:tab w:val="num" w:pos="1170"/>
        </w:tabs>
        <w:ind w:left="619" w:hanging="619"/>
      </w:pPr>
      <w:rPr>
        <w:rFonts w:ascii="Calibri" w:hAnsi="Calibri" w:cs="New York" w:hint="default"/>
        <w:b w:val="0"/>
        <w:bCs w:val="0"/>
        <w:i w:val="0"/>
        <w:iCs w:val="0"/>
        <w:caps w:val="0"/>
        <w:smallCaps w:val="0"/>
        <w:strike w:val="0"/>
        <w:dstrike w:val="0"/>
        <w:color w:val="auto"/>
        <w:spacing w:val="0"/>
        <w:w w:val="100"/>
        <w:kern w:val="0"/>
        <w:position w:val="0"/>
        <w:sz w:val="22"/>
        <w:szCs w:val="24"/>
        <w:u w:val="none"/>
        <w:effect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Text w:val="3.%2%3.1"/>
      <w:lvlJc w:val="left"/>
      <w:pPr>
        <w:tabs>
          <w:tab w:val="num" w:pos="1458"/>
        </w:tabs>
        <w:ind w:left="990" w:hanging="720"/>
      </w:pPr>
      <w:rPr>
        <w:rFonts w:ascii="Calibri" w:hAnsi="Calibri" w:hint="default"/>
        <w:b w:val="0"/>
        <w:bCs w:val="0"/>
        <w:i w:val="0"/>
        <w:color w:val="auto"/>
        <w:sz w:val="22"/>
        <w:szCs w:val="24"/>
      </w:rPr>
    </w:lvl>
    <w:lvl w:ilvl="3">
      <w:start w:val="1"/>
      <w:numFmt w:val="none"/>
      <w:lvlText w:val="4.1.3"/>
      <w:lvlJc w:val="left"/>
      <w:pPr>
        <w:tabs>
          <w:tab w:val="num" w:pos="2459"/>
        </w:tabs>
        <w:ind w:left="1883" w:hanging="893"/>
      </w:pPr>
      <w:rPr>
        <w:rFonts w:ascii="Calibri" w:hAnsi="Calibri" w:hint="default"/>
        <w:b w:val="0"/>
        <w:bCs w:val="0"/>
        <w:i w:val="0"/>
        <w:sz w:val="22"/>
        <w:szCs w:val="20"/>
      </w:rPr>
    </w:lvl>
    <w:lvl w:ilvl="4">
      <w:start w:val="1"/>
      <w:numFmt w:val="none"/>
      <w:lvlText w:val="4.1.3.3"/>
      <w:lvlJc w:val="left"/>
      <w:pPr>
        <w:tabs>
          <w:tab w:val="num" w:pos="2232"/>
        </w:tabs>
        <w:ind w:left="2232" w:hanging="792"/>
      </w:pPr>
      <w:rPr>
        <w:rFonts w:ascii="Calibri" w:hAnsi="Calibri" w:hint="default"/>
        <w:b w:val="0"/>
        <w:i w:val="0"/>
        <w:sz w:val="22"/>
        <w:szCs w:val="20"/>
      </w:rPr>
    </w:lvl>
    <w:lvl w:ilvl="5">
      <w:start w:val="1"/>
      <w:numFmt w:val="decimal"/>
      <w:lvlText w:val="%1.%2.%3.%4.%5.%6."/>
      <w:lvlJc w:val="left"/>
      <w:pPr>
        <w:tabs>
          <w:tab w:val="num" w:pos="2916"/>
        </w:tabs>
        <w:ind w:left="2916" w:hanging="936"/>
      </w:pPr>
      <w:rPr>
        <w:rFonts w:hint="default"/>
        <w:b w:val="0"/>
      </w:rPr>
    </w:lvl>
    <w:lvl w:ilvl="6">
      <w:start w:val="1"/>
      <w:numFmt w:val="decimal"/>
      <w:lvlText w:val="%1.%2.%3.%4.%5.%6.%7."/>
      <w:lvlJc w:val="left"/>
      <w:pPr>
        <w:tabs>
          <w:tab w:val="num" w:pos="3240"/>
        </w:tabs>
        <w:ind w:left="3240" w:hanging="1080"/>
      </w:pPr>
      <w:rPr>
        <w:rFonts w:hint="default"/>
      </w:rPr>
    </w:lvl>
    <w:lvl w:ilvl="7">
      <w:start w:val="1"/>
      <w:numFmt w:val="decimal"/>
      <w:lvlText w:val="%1.%2.%3.%4.%5.%6.%7.%8."/>
      <w:lvlJc w:val="left"/>
      <w:pPr>
        <w:tabs>
          <w:tab w:val="num" w:pos="3744"/>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53" w15:restartNumberingAfterBreak="0">
    <w:nsid w:val="2D7926E9"/>
    <w:multiLevelType w:val="multilevel"/>
    <w:tmpl w:val="0C64C922"/>
    <w:lvl w:ilvl="0">
      <w:start w:val="2"/>
      <w:numFmt w:val="none"/>
      <w:lvlText w:val="3."/>
      <w:lvlJc w:val="left"/>
      <w:pPr>
        <w:tabs>
          <w:tab w:val="num" w:pos="432"/>
        </w:tabs>
        <w:ind w:left="360" w:hanging="360"/>
      </w:pPr>
      <w:rPr>
        <w:rFonts w:hint="default"/>
        <w:b/>
        <w:bCs/>
        <w:i w:val="0"/>
      </w:rPr>
    </w:lvl>
    <w:lvl w:ilvl="1">
      <w:start w:val="1"/>
      <w:numFmt w:val="none"/>
      <w:lvlText w:val="3.1"/>
      <w:lvlJc w:val="left"/>
      <w:pPr>
        <w:tabs>
          <w:tab w:val="num" w:pos="1170"/>
        </w:tabs>
        <w:ind w:left="619" w:hanging="619"/>
      </w:pPr>
      <w:rPr>
        <w:rFonts w:ascii="Calibri" w:hAnsi="Calibri" w:cs="New York" w:hint="default"/>
        <w:b w:val="0"/>
        <w:bCs w:val="0"/>
        <w:i w:val="0"/>
        <w:iCs w:val="0"/>
        <w:caps w:val="0"/>
        <w:smallCaps w:val="0"/>
        <w:strike w:val="0"/>
        <w:dstrike w:val="0"/>
        <w:color w:val="auto"/>
        <w:spacing w:val="0"/>
        <w:w w:val="100"/>
        <w:kern w:val="0"/>
        <w:position w:val="0"/>
        <w:sz w:val="22"/>
        <w:szCs w:val="24"/>
        <w:u w:val="none"/>
        <w:effect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Text w:val="2.%2%3.1"/>
      <w:lvlJc w:val="left"/>
      <w:pPr>
        <w:tabs>
          <w:tab w:val="num" w:pos="1458"/>
        </w:tabs>
        <w:ind w:left="990" w:hanging="720"/>
      </w:pPr>
      <w:rPr>
        <w:rFonts w:ascii="Calibri" w:hAnsi="Calibri" w:hint="default"/>
        <w:b w:val="0"/>
        <w:bCs w:val="0"/>
        <w:i w:val="0"/>
        <w:color w:val="auto"/>
        <w:sz w:val="22"/>
        <w:szCs w:val="24"/>
      </w:rPr>
    </w:lvl>
    <w:lvl w:ilvl="3">
      <w:start w:val="1"/>
      <w:numFmt w:val="none"/>
      <w:lvlText w:val="3.1.1"/>
      <w:lvlJc w:val="left"/>
      <w:pPr>
        <w:tabs>
          <w:tab w:val="num" w:pos="2459"/>
        </w:tabs>
        <w:ind w:left="1883" w:hanging="893"/>
      </w:pPr>
      <w:rPr>
        <w:rFonts w:ascii="Calibri" w:hAnsi="Calibri" w:hint="default"/>
        <w:b w:val="0"/>
        <w:bCs w:val="0"/>
        <w:i w:val="0"/>
        <w:sz w:val="22"/>
        <w:szCs w:val="20"/>
      </w:rPr>
    </w:lvl>
    <w:lvl w:ilvl="4">
      <w:start w:val="1"/>
      <w:numFmt w:val="none"/>
      <w:lvlText w:val="3.1.1.2"/>
      <w:lvlJc w:val="left"/>
      <w:pPr>
        <w:tabs>
          <w:tab w:val="num" w:pos="2232"/>
        </w:tabs>
        <w:ind w:left="2232" w:hanging="792"/>
      </w:pPr>
      <w:rPr>
        <w:rFonts w:ascii="Calibri" w:hAnsi="Calibri" w:hint="default"/>
        <w:b w:val="0"/>
        <w:i w:val="0"/>
        <w:sz w:val="22"/>
        <w:szCs w:val="20"/>
      </w:rPr>
    </w:lvl>
    <w:lvl w:ilvl="5">
      <w:start w:val="1"/>
      <w:numFmt w:val="decimal"/>
      <w:lvlText w:val="%1.%2.%3.%4.%5.%6."/>
      <w:lvlJc w:val="left"/>
      <w:pPr>
        <w:tabs>
          <w:tab w:val="num" w:pos="2916"/>
        </w:tabs>
        <w:ind w:left="2916" w:hanging="936"/>
      </w:pPr>
      <w:rPr>
        <w:rFonts w:hint="default"/>
        <w:b w:val="0"/>
      </w:rPr>
    </w:lvl>
    <w:lvl w:ilvl="6">
      <w:start w:val="1"/>
      <w:numFmt w:val="decimal"/>
      <w:lvlText w:val="%1.%2.%3.%4.%5.%6.%7."/>
      <w:lvlJc w:val="left"/>
      <w:pPr>
        <w:tabs>
          <w:tab w:val="num" w:pos="3240"/>
        </w:tabs>
        <w:ind w:left="3240" w:hanging="1080"/>
      </w:pPr>
      <w:rPr>
        <w:rFonts w:hint="default"/>
      </w:rPr>
    </w:lvl>
    <w:lvl w:ilvl="7">
      <w:start w:val="1"/>
      <w:numFmt w:val="decimal"/>
      <w:lvlText w:val="%1.%2.%3.%4.%5.%6.%7.%8."/>
      <w:lvlJc w:val="left"/>
      <w:pPr>
        <w:tabs>
          <w:tab w:val="num" w:pos="3744"/>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54" w15:restartNumberingAfterBreak="0">
    <w:nsid w:val="2EA52983"/>
    <w:multiLevelType w:val="multilevel"/>
    <w:tmpl w:val="4DCC1186"/>
    <w:lvl w:ilvl="0">
      <w:start w:val="2"/>
      <w:numFmt w:val="none"/>
      <w:lvlText w:val="4."/>
      <w:lvlJc w:val="left"/>
      <w:pPr>
        <w:tabs>
          <w:tab w:val="num" w:pos="432"/>
        </w:tabs>
        <w:ind w:left="360" w:hanging="360"/>
      </w:pPr>
      <w:rPr>
        <w:rFonts w:hint="default"/>
        <w:b/>
        <w:bCs/>
        <w:i w:val="0"/>
      </w:rPr>
    </w:lvl>
    <w:lvl w:ilvl="1">
      <w:start w:val="1"/>
      <w:numFmt w:val="none"/>
      <w:lvlText w:val="3.1"/>
      <w:lvlJc w:val="left"/>
      <w:pPr>
        <w:tabs>
          <w:tab w:val="num" w:pos="1170"/>
        </w:tabs>
        <w:ind w:left="619" w:hanging="619"/>
      </w:pPr>
      <w:rPr>
        <w:rFonts w:ascii="Calibri" w:hAnsi="Calibri" w:cs="New York" w:hint="default"/>
        <w:b w:val="0"/>
        <w:bCs w:val="0"/>
        <w:i w:val="0"/>
        <w:iCs w:val="0"/>
        <w:caps w:val="0"/>
        <w:smallCaps w:val="0"/>
        <w:strike w:val="0"/>
        <w:dstrike w:val="0"/>
        <w:color w:val="auto"/>
        <w:spacing w:val="0"/>
        <w:w w:val="100"/>
        <w:kern w:val="0"/>
        <w:position w:val="0"/>
        <w:sz w:val="22"/>
        <w:szCs w:val="24"/>
        <w:u w:val="none"/>
        <w:effect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Text w:val="2.%2%3.1"/>
      <w:lvlJc w:val="left"/>
      <w:pPr>
        <w:tabs>
          <w:tab w:val="num" w:pos="1458"/>
        </w:tabs>
        <w:ind w:left="990" w:hanging="720"/>
      </w:pPr>
      <w:rPr>
        <w:rFonts w:ascii="Calibri" w:hAnsi="Calibri" w:hint="default"/>
        <w:b w:val="0"/>
        <w:bCs w:val="0"/>
        <w:i w:val="0"/>
        <w:color w:val="auto"/>
        <w:sz w:val="22"/>
        <w:szCs w:val="24"/>
      </w:rPr>
    </w:lvl>
    <w:lvl w:ilvl="3">
      <w:start w:val="1"/>
      <w:numFmt w:val="none"/>
      <w:lvlText w:val="3.1.1"/>
      <w:lvlJc w:val="left"/>
      <w:pPr>
        <w:tabs>
          <w:tab w:val="num" w:pos="2459"/>
        </w:tabs>
        <w:ind w:left="1883" w:hanging="893"/>
      </w:pPr>
      <w:rPr>
        <w:rFonts w:ascii="Calibri" w:hAnsi="Calibri" w:hint="default"/>
        <w:b w:val="0"/>
        <w:bCs w:val="0"/>
        <w:i w:val="0"/>
        <w:sz w:val="22"/>
        <w:szCs w:val="20"/>
      </w:rPr>
    </w:lvl>
    <w:lvl w:ilvl="4">
      <w:start w:val="1"/>
      <w:numFmt w:val="none"/>
      <w:lvlText w:val="2.1.1.1"/>
      <w:lvlJc w:val="left"/>
      <w:pPr>
        <w:tabs>
          <w:tab w:val="num" w:pos="2232"/>
        </w:tabs>
        <w:ind w:left="2232" w:hanging="792"/>
      </w:pPr>
      <w:rPr>
        <w:rFonts w:ascii="Calibri" w:hAnsi="Calibri" w:hint="default"/>
        <w:b w:val="0"/>
        <w:i w:val="0"/>
        <w:sz w:val="22"/>
        <w:szCs w:val="20"/>
      </w:rPr>
    </w:lvl>
    <w:lvl w:ilvl="5">
      <w:start w:val="1"/>
      <w:numFmt w:val="decimal"/>
      <w:lvlText w:val="%1.%2.%3.%4.%5.%6."/>
      <w:lvlJc w:val="left"/>
      <w:pPr>
        <w:tabs>
          <w:tab w:val="num" w:pos="2916"/>
        </w:tabs>
        <w:ind w:left="2916" w:hanging="936"/>
      </w:pPr>
      <w:rPr>
        <w:rFonts w:hint="default"/>
        <w:b w:val="0"/>
      </w:rPr>
    </w:lvl>
    <w:lvl w:ilvl="6">
      <w:start w:val="1"/>
      <w:numFmt w:val="decimal"/>
      <w:lvlText w:val="%1.%2.%3.%4.%5.%6.%7."/>
      <w:lvlJc w:val="left"/>
      <w:pPr>
        <w:tabs>
          <w:tab w:val="num" w:pos="3240"/>
        </w:tabs>
        <w:ind w:left="3240" w:hanging="1080"/>
      </w:pPr>
      <w:rPr>
        <w:rFonts w:hint="default"/>
      </w:rPr>
    </w:lvl>
    <w:lvl w:ilvl="7">
      <w:start w:val="1"/>
      <w:numFmt w:val="decimal"/>
      <w:lvlText w:val="%1.%2.%3.%4.%5.%6.%7.%8."/>
      <w:lvlJc w:val="left"/>
      <w:pPr>
        <w:tabs>
          <w:tab w:val="num" w:pos="3744"/>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55" w15:restartNumberingAfterBreak="0">
    <w:nsid w:val="2F731AB1"/>
    <w:multiLevelType w:val="multilevel"/>
    <w:tmpl w:val="4F10A8F6"/>
    <w:lvl w:ilvl="0">
      <w:start w:val="9"/>
      <w:numFmt w:val="decimal"/>
      <w:lvlText w:val="%1."/>
      <w:lvlJc w:val="left"/>
      <w:pPr>
        <w:tabs>
          <w:tab w:val="num" w:pos="432"/>
        </w:tabs>
        <w:ind w:left="360" w:hanging="360"/>
      </w:pPr>
      <w:rPr>
        <w:rFonts w:hint="default"/>
        <w:b/>
        <w:bCs/>
        <w:i w:val="0"/>
      </w:rPr>
    </w:lvl>
    <w:lvl w:ilvl="1">
      <w:start w:val="1"/>
      <w:numFmt w:val="decimal"/>
      <w:lvlText w:val="%1.%2."/>
      <w:lvlJc w:val="left"/>
      <w:pPr>
        <w:tabs>
          <w:tab w:val="num" w:pos="1170"/>
        </w:tabs>
        <w:ind w:left="619" w:hanging="619"/>
      </w:pPr>
      <w:rPr>
        <w:rFonts w:ascii="Calibri" w:hAnsi="Calibri" w:cs="New York" w:hint="default"/>
        <w:b w:val="0"/>
        <w:bCs w:val="0"/>
        <w:i w:val="0"/>
        <w:iCs w:val="0"/>
        <w:caps w:val="0"/>
        <w:smallCaps w:val="0"/>
        <w:strike w:val="0"/>
        <w:dstrike w:val="0"/>
        <w:color w:val="auto"/>
        <w:spacing w:val="0"/>
        <w:w w:val="100"/>
        <w:kern w:val="0"/>
        <w:position w:val="0"/>
        <w:sz w:val="22"/>
        <w:szCs w:val="24"/>
        <w:u w:val="none"/>
        <w:effect w:val="none"/>
      </w:rPr>
    </w:lvl>
    <w:lvl w:ilvl="2">
      <w:start w:val="1"/>
      <w:numFmt w:val="decimal"/>
      <w:lvlText w:val="%1.%2.%3."/>
      <w:lvlJc w:val="left"/>
      <w:pPr>
        <w:tabs>
          <w:tab w:val="num" w:pos="1458"/>
        </w:tabs>
        <w:ind w:left="990" w:hanging="720"/>
      </w:pPr>
      <w:rPr>
        <w:rFonts w:ascii="Calibri" w:hAnsi="Calibri" w:hint="default"/>
        <w:b w:val="0"/>
        <w:bCs w:val="0"/>
        <w:i w:val="0"/>
        <w:color w:val="auto"/>
        <w:sz w:val="22"/>
        <w:szCs w:val="24"/>
      </w:rPr>
    </w:lvl>
    <w:lvl w:ilvl="3">
      <w:start w:val="1"/>
      <w:numFmt w:val="decimal"/>
      <w:lvlText w:val="%1.%2.%3.%4."/>
      <w:lvlJc w:val="left"/>
      <w:pPr>
        <w:tabs>
          <w:tab w:val="num" w:pos="2459"/>
        </w:tabs>
        <w:ind w:left="1883" w:hanging="893"/>
      </w:pPr>
      <w:rPr>
        <w:rFonts w:ascii="Calibri" w:hAnsi="Calibri" w:hint="default"/>
        <w:b w:val="0"/>
        <w:bCs w:val="0"/>
        <w:i w:val="0"/>
        <w:sz w:val="22"/>
        <w:szCs w:val="20"/>
      </w:rPr>
    </w:lvl>
    <w:lvl w:ilvl="4">
      <w:start w:val="1"/>
      <w:numFmt w:val="decimal"/>
      <w:lvlText w:val="%1.%2.%3.%4.%5."/>
      <w:lvlJc w:val="left"/>
      <w:pPr>
        <w:tabs>
          <w:tab w:val="num" w:pos="2232"/>
        </w:tabs>
        <w:ind w:left="2232" w:hanging="792"/>
      </w:pPr>
      <w:rPr>
        <w:rFonts w:ascii="Calibri" w:hAnsi="Calibri" w:hint="default"/>
        <w:b w:val="0"/>
        <w:i w:val="0"/>
        <w:sz w:val="22"/>
        <w:szCs w:val="20"/>
      </w:rPr>
    </w:lvl>
    <w:lvl w:ilvl="5">
      <w:start w:val="1"/>
      <w:numFmt w:val="decimal"/>
      <w:lvlText w:val="%1.%2.%3.%4.%5.%6."/>
      <w:lvlJc w:val="left"/>
      <w:pPr>
        <w:tabs>
          <w:tab w:val="num" w:pos="2916"/>
        </w:tabs>
        <w:ind w:left="2916" w:hanging="936"/>
      </w:pPr>
      <w:rPr>
        <w:rFonts w:hint="default"/>
        <w:b w:val="0"/>
      </w:rPr>
    </w:lvl>
    <w:lvl w:ilvl="6">
      <w:start w:val="1"/>
      <w:numFmt w:val="decimal"/>
      <w:lvlText w:val="%1.%2.%3.%4.%5.%6.%7."/>
      <w:lvlJc w:val="left"/>
      <w:pPr>
        <w:tabs>
          <w:tab w:val="num" w:pos="3240"/>
        </w:tabs>
        <w:ind w:left="3240" w:hanging="1080"/>
      </w:pPr>
      <w:rPr>
        <w:rFonts w:hint="default"/>
      </w:rPr>
    </w:lvl>
    <w:lvl w:ilvl="7">
      <w:start w:val="1"/>
      <w:numFmt w:val="decimal"/>
      <w:lvlText w:val="%1.%2.%3.%4.%5.%6.%7.%8."/>
      <w:lvlJc w:val="left"/>
      <w:pPr>
        <w:tabs>
          <w:tab w:val="num" w:pos="3744"/>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56" w15:restartNumberingAfterBreak="0">
    <w:nsid w:val="31AF3A10"/>
    <w:multiLevelType w:val="multilevel"/>
    <w:tmpl w:val="73421FA8"/>
    <w:lvl w:ilvl="0">
      <w:start w:val="2"/>
      <w:numFmt w:val="decimal"/>
      <w:lvlText w:val="%1."/>
      <w:lvlJc w:val="left"/>
      <w:pPr>
        <w:tabs>
          <w:tab w:val="num" w:pos="432"/>
        </w:tabs>
        <w:ind w:left="360" w:hanging="360"/>
      </w:pPr>
      <w:rPr>
        <w:rFonts w:hint="default"/>
        <w:b/>
        <w:bCs/>
        <w:i w:val="0"/>
      </w:rPr>
    </w:lvl>
    <w:lvl w:ilvl="1">
      <w:start w:val="1"/>
      <w:numFmt w:val="none"/>
      <w:lvlText w:val="3.1"/>
      <w:lvlJc w:val="left"/>
      <w:pPr>
        <w:tabs>
          <w:tab w:val="num" w:pos="1170"/>
        </w:tabs>
        <w:ind w:left="619" w:hanging="619"/>
      </w:pPr>
      <w:rPr>
        <w:rFonts w:ascii="Calibri" w:hAnsi="Calibri" w:cs="New York" w:hint="default"/>
        <w:b w:val="0"/>
        <w:bCs w:val="0"/>
        <w:i w:val="0"/>
        <w:iCs w:val="0"/>
        <w:caps w:val="0"/>
        <w:smallCaps w:val="0"/>
        <w:strike w:val="0"/>
        <w:dstrike w:val="0"/>
        <w:color w:val="auto"/>
        <w:spacing w:val="0"/>
        <w:w w:val="100"/>
        <w:kern w:val="0"/>
        <w:position w:val="0"/>
        <w:sz w:val="22"/>
        <w:szCs w:val="24"/>
        <w:u w:val="none"/>
        <w:effect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Text w:val="3.%2%3.1"/>
      <w:lvlJc w:val="left"/>
      <w:pPr>
        <w:tabs>
          <w:tab w:val="num" w:pos="1458"/>
        </w:tabs>
        <w:ind w:left="990" w:hanging="720"/>
      </w:pPr>
      <w:rPr>
        <w:rFonts w:ascii="Calibri" w:hAnsi="Calibri" w:hint="default"/>
        <w:b w:val="0"/>
        <w:bCs w:val="0"/>
        <w:i w:val="0"/>
        <w:color w:val="auto"/>
        <w:sz w:val="22"/>
        <w:szCs w:val="24"/>
      </w:rPr>
    </w:lvl>
    <w:lvl w:ilvl="3">
      <w:start w:val="1"/>
      <w:numFmt w:val="decimal"/>
      <w:lvlText w:val="3.%3.%4."/>
      <w:lvlJc w:val="left"/>
      <w:pPr>
        <w:tabs>
          <w:tab w:val="num" w:pos="2459"/>
        </w:tabs>
        <w:ind w:left="1883" w:hanging="893"/>
      </w:pPr>
      <w:rPr>
        <w:rFonts w:ascii="Calibri" w:hAnsi="Calibri" w:hint="default"/>
        <w:b w:val="0"/>
        <w:bCs w:val="0"/>
        <w:i w:val="0"/>
        <w:sz w:val="22"/>
        <w:szCs w:val="20"/>
      </w:rPr>
    </w:lvl>
    <w:lvl w:ilvl="4">
      <w:start w:val="1"/>
      <w:numFmt w:val="decimal"/>
      <w:lvlText w:val="3.%3.%4.%5."/>
      <w:lvlJc w:val="left"/>
      <w:pPr>
        <w:tabs>
          <w:tab w:val="num" w:pos="2232"/>
        </w:tabs>
        <w:ind w:left="2232" w:hanging="792"/>
      </w:pPr>
      <w:rPr>
        <w:rFonts w:ascii="Calibri" w:hAnsi="Calibri" w:hint="default"/>
        <w:b w:val="0"/>
        <w:i w:val="0"/>
        <w:sz w:val="22"/>
        <w:szCs w:val="20"/>
      </w:rPr>
    </w:lvl>
    <w:lvl w:ilvl="5">
      <w:start w:val="1"/>
      <w:numFmt w:val="decimal"/>
      <w:lvlText w:val="%1.%2.%3.%4.%5.%6."/>
      <w:lvlJc w:val="left"/>
      <w:pPr>
        <w:tabs>
          <w:tab w:val="num" w:pos="2916"/>
        </w:tabs>
        <w:ind w:left="2916" w:hanging="936"/>
      </w:pPr>
      <w:rPr>
        <w:rFonts w:hint="default"/>
        <w:b w:val="0"/>
      </w:rPr>
    </w:lvl>
    <w:lvl w:ilvl="6">
      <w:start w:val="1"/>
      <w:numFmt w:val="decimal"/>
      <w:lvlText w:val="%1.%2.%3.%4.%5.%6.%7."/>
      <w:lvlJc w:val="left"/>
      <w:pPr>
        <w:tabs>
          <w:tab w:val="num" w:pos="3240"/>
        </w:tabs>
        <w:ind w:left="3240" w:hanging="1080"/>
      </w:pPr>
      <w:rPr>
        <w:rFonts w:hint="default"/>
      </w:rPr>
    </w:lvl>
    <w:lvl w:ilvl="7">
      <w:start w:val="1"/>
      <w:numFmt w:val="decimal"/>
      <w:lvlText w:val="%1.%2.%3.%4.%5.%6.%7.%8."/>
      <w:lvlJc w:val="left"/>
      <w:pPr>
        <w:tabs>
          <w:tab w:val="num" w:pos="3744"/>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57" w15:restartNumberingAfterBreak="0">
    <w:nsid w:val="32466053"/>
    <w:multiLevelType w:val="hybridMultilevel"/>
    <w:tmpl w:val="3BC0992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8" w15:restartNumberingAfterBreak="0">
    <w:nsid w:val="32CD1782"/>
    <w:multiLevelType w:val="multilevel"/>
    <w:tmpl w:val="E7E83F8C"/>
    <w:lvl w:ilvl="0">
      <w:start w:val="1"/>
      <w:numFmt w:val="decimal"/>
      <w:lvlText w:val="%1."/>
      <w:lvlJc w:val="left"/>
      <w:pPr>
        <w:tabs>
          <w:tab w:val="num" w:pos="432"/>
        </w:tabs>
        <w:ind w:left="360" w:hanging="360"/>
      </w:pPr>
      <w:rPr>
        <w:rFonts w:hint="default"/>
        <w:b/>
        <w:bCs/>
        <w:i w:val="0"/>
      </w:rPr>
    </w:lvl>
    <w:lvl w:ilvl="1">
      <w:start w:val="1"/>
      <w:numFmt w:val="none"/>
      <w:lvlText w:val="2.1"/>
      <w:lvlJc w:val="left"/>
      <w:pPr>
        <w:tabs>
          <w:tab w:val="num" w:pos="1170"/>
        </w:tabs>
        <w:ind w:left="619" w:hanging="619"/>
      </w:pPr>
      <w:rPr>
        <w:rFonts w:ascii="Calibri" w:hAnsi="Calibri" w:cs="New York" w:hint="default"/>
        <w:b w:val="0"/>
        <w:bCs w:val="0"/>
        <w:i w:val="0"/>
        <w:iCs w:val="0"/>
        <w:caps w:val="0"/>
        <w:smallCaps w:val="0"/>
        <w:strike w:val="0"/>
        <w:dstrike w:val="0"/>
        <w:color w:val="auto"/>
        <w:spacing w:val="0"/>
        <w:w w:val="100"/>
        <w:kern w:val="0"/>
        <w:position w:val="0"/>
        <w:sz w:val="22"/>
        <w:szCs w:val="24"/>
        <w:u w:val="none"/>
        <w:effect w:val="none"/>
      </w:rPr>
    </w:lvl>
    <w:lvl w:ilvl="2">
      <w:start w:val="1"/>
      <w:numFmt w:val="decimal"/>
      <w:lvlText w:val="%1.%2%3.1"/>
      <w:lvlJc w:val="left"/>
      <w:pPr>
        <w:tabs>
          <w:tab w:val="num" w:pos="1458"/>
        </w:tabs>
        <w:ind w:left="990" w:hanging="720"/>
      </w:pPr>
      <w:rPr>
        <w:rFonts w:ascii="Calibri" w:hAnsi="Calibri" w:hint="default"/>
        <w:b w:val="0"/>
        <w:bCs w:val="0"/>
        <w:i w:val="0"/>
        <w:color w:val="auto"/>
        <w:sz w:val="22"/>
        <w:szCs w:val="24"/>
      </w:rPr>
    </w:lvl>
    <w:lvl w:ilvl="3">
      <w:start w:val="1"/>
      <w:numFmt w:val="none"/>
      <w:lvlText w:val="2.6.1.1"/>
      <w:lvlJc w:val="left"/>
      <w:pPr>
        <w:tabs>
          <w:tab w:val="num" w:pos="2459"/>
        </w:tabs>
        <w:ind w:left="1883" w:hanging="893"/>
      </w:pPr>
      <w:rPr>
        <w:rFonts w:ascii="Calibri" w:hAnsi="Calibri" w:hint="default"/>
        <w:b w:val="0"/>
        <w:bCs w:val="0"/>
        <w:i w:val="0"/>
        <w:sz w:val="22"/>
        <w:szCs w:val="20"/>
      </w:rPr>
    </w:lvl>
    <w:lvl w:ilvl="4">
      <w:start w:val="1"/>
      <w:numFmt w:val="decimal"/>
      <w:lvlText w:val="%1.%2.%3.%4.%5."/>
      <w:lvlJc w:val="left"/>
      <w:pPr>
        <w:tabs>
          <w:tab w:val="num" w:pos="2232"/>
        </w:tabs>
        <w:ind w:left="2232" w:hanging="792"/>
      </w:pPr>
      <w:rPr>
        <w:rFonts w:ascii="Calibri" w:hAnsi="Calibri" w:hint="default"/>
        <w:b w:val="0"/>
        <w:i w:val="0"/>
        <w:sz w:val="22"/>
        <w:szCs w:val="20"/>
      </w:rPr>
    </w:lvl>
    <w:lvl w:ilvl="5">
      <w:start w:val="1"/>
      <w:numFmt w:val="decimal"/>
      <w:lvlText w:val="%1.%2.%3.%4.%5.%6."/>
      <w:lvlJc w:val="left"/>
      <w:pPr>
        <w:tabs>
          <w:tab w:val="num" w:pos="2916"/>
        </w:tabs>
        <w:ind w:left="2916" w:hanging="936"/>
      </w:pPr>
      <w:rPr>
        <w:rFonts w:hint="default"/>
        <w:b w:val="0"/>
      </w:rPr>
    </w:lvl>
    <w:lvl w:ilvl="6">
      <w:start w:val="1"/>
      <w:numFmt w:val="decimal"/>
      <w:lvlText w:val="%1.%2.%3.%4.%5.%6.%7."/>
      <w:lvlJc w:val="left"/>
      <w:pPr>
        <w:tabs>
          <w:tab w:val="num" w:pos="3240"/>
        </w:tabs>
        <w:ind w:left="3240" w:hanging="1080"/>
      </w:pPr>
      <w:rPr>
        <w:rFonts w:hint="default"/>
      </w:rPr>
    </w:lvl>
    <w:lvl w:ilvl="7">
      <w:start w:val="1"/>
      <w:numFmt w:val="decimal"/>
      <w:lvlText w:val="%1.%2.%3.%4.%5.%6.%7.%8."/>
      <w:lvlJc w:val="left"/>
      <w:pPr>
        <w:tabs>
          <w:tab w:val="num" w:pos="3744"/>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59" w15:restartNumberingAfterBreak="0">
    <w:nsid w:val="32D70FF5"/>
    <w:multiLevelType w:val="multilevel"/>
    <w:tmpl w:val="6C8EEC62"/>
    <w:lvl w:ilvl="0">
      <w:start w:val="2"/>
      <w:numFmt w:val="decimal"/>
      <w:lvlText w:val="%1."/>
      <w:lvlJc w:val="left"/>
      <w:pPr>
        <w:tabs>
          <w:tab w:val="num" w:pos="432"/>
        </w:tabs>
        <w:ind w:left="360" w:hanging="360"/>
      </w:pPr>
      <w:rPr>
        <w:rFonts w:hint="default"/>
        <w:b/>
        <w:bCs/>
        <w:i w:val="0"/>
      </w:rPr>
    </w:lvl>
    <w:lvl w:ilvl="1">
      <w:start w:val="1"/>
      <w:numFmt w:val="none"/>
      <w:lvlText w:val="4.2"/>
      <w:lvlJc w:val="left"/>
      <w:pPr>
        <w:tabs>
          <w:tab w:val="num" w:pos="1170"/>
        </w:tabs>
        <w:ind w:left="619" w:hanging="619"/>
      </w:pPr>
      <w:rPr>
        <w:rFonts w:ascii="Calibri" w:hAnsi="Calibri" w:cs="New York" w:hint="default"/>
        <w:b w:val="0"/>
        <w:bCs w:val="0"/>
        <w:i w:val="0"/>
        <w:iCs w:val="0"/>
        <w:caps w:val="0"/>
        <w:smallCaps w:val="0"/>
        <w:strike w:val="0"/>
        <w:dstrike w:val="0"/>
        <w:color w:val="auto"/>
        <w:spacing w:val="0"/>
        <w:w w:val="100"/>
        <w:kern w:val="0"/>
        <w:position w:val="0"/>
        <w:sz w:val="22"/>
        <w:szCs w:val="24"/>
        <w:u w:val="none"/>
        <w:effect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Text w:val="3.%2%3.1"/>
      <w:lvlJc w:val="left"/>
      <w:pPr>
        <w:tabs>
          <w:tab w:val="num" w:pos="1458"/>
        </w:tabs>
        <w:ind w:left="990" w:hanging="720"/>
      </w:pPr>
      <w:rPr>
        <w:rFonts w:ascii="Calibri" w:hAnsi="Calibri" w:hint="default"/>
        <w:b w:val="0"/>
        <w:bCs w:val="0"/>
        <w:i w:val="0"/>
        <w:color w:val="auto"/>
        <w:sz w:val="22"/>
        <w:szCs w:val="24"/>
      </w:rPr>
    </w:lvl>
    <w:lvl w:ilvl="3">
      <w:start w:val="1"/>
      <w:numFmt w:val="decimal"/>
      <w:lvlText w:val="4.2.%4."/>
      <w:lvlJc w:val="left"/>
      <w:pPr>
        <w:tabs>
          <w:tab w:val="num" w:pos="2459"/>
        </w:tabs>
        <w:ind w:left="1883" w:hanging="893"/>
      </w:pPr>
      <w:rPr>
        <w:rFonts w:ascii="Calibri" w:hAnsi="Calibri" w:hint="default"/>
        <w:b w:val="0"/>
        <w:bCs w:val="0"/>
        <w:i w:val="0"/>
        <w:sz w:val="22"/>
        <w:szCs w:val="20"/>
      </w:rPr>
    </w:lvl>
    <w:lvl w:ilvl="4">
      <w:start w:val="1"/>
      <w:numFmt w:val="decimal"/>
      <w:lvlText w:val="4.2.%4.%5."/>
      <w:lvlJc w:val="left"/>
      <w:pPr>
        <w:tabs>
          <w:tab w:val="num" w:pos="2232"/>
        </w:tabs>
        <w:ind w:left="2232" w:hanging="792"/>
      </w:pPr>
      <w:rPr>
        <w:rFonts w:ascii="Calibri" w:hAnsi="Calibri" w:hint="default"/>
        <w:b w:val="0"/>
        <w:i w:val="0"/>
        <w:sz w:val="22"/>
        <w:szCs w:val="20"/>
      </w:rPr>
    </w:lvl>
    <w:lvl w:ilvl="5">
      <w:start w:val="1"/>
      <w:numFmt w:val="decimal"/>
      <w:lvlText w:val="%1.%2.%3.%4.%5.%6."/>
      <w:lvlJc w:val="left"/>
      <w:pPr>
        <w:tabs>
          <w:tab w:val="num" w:pos="2916"/>
        </w:tabs>
        <w:ind w:left="2916" w:hanging="936"/>
      </w:pPr>
      <w:rPr>
        <w:rFonts w:hint="default"/>
        <w:b w:val="0"/>
      </w:rPr>
    </w:lvl>
    <w:lvl w:ilvl="6">
      <w:start w:val="1"/>
      <w:numFmt w:val="decimal"/>
      <w:lvlText w:val="%1.%2.%3.%4.%5.%6.%7."/>
      <w:lvlJc w:val="left"/>
      <w:pPr>
        <w:tabs>
          <w:tab w:val="num" w:pos="3240"/>
        </w:tabs>
        <w:ind w:left="3240" w:hanging="1080"/>
      </w:pPr>
      <w:rPr>
        <w:rFonts w:hint="default"/>
      </w:rPr>
    </w:lvl>
    <w:lvl w:ilvl="7">
      <w:start w:val="1"/>
      <w:numFmt w:val="decimal"/>
      <w:lvlText w:val="%1.%2.%3.%4.%5.%6.%7.%8."/>
      <w:lvlJc w:val="left"/>
      <w:pPr>
        <w:tabs>
          <w:tab w:val="num" w:pos="3744"/>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60" w15:restartNumberingAfterBreak="0">
    <w:nsid w:val="33422D86"/>
    <w:multiLevelType w:val="multilevel"/>
    <w:tmpl w:val="F23C6B4A"/>
    <w:lvl w:ilvl="0">
      <w:start w:val="2"/>
      <w:numFmt w:val="decimal"/>
      <w:lvlText w:val="%1."/>
      <w:lvlJc w:val="left"/>
      <w:pPr>
        <w:tabs>
          <w:tab w:val="num" w:pos="432"/>
        </w:tabs>
        <w:ind w:left="360" w:hanging="360"/>
      </w:pPr>
      <w:rPr>
        <w:rFonts w:hint="default"/>
        <w:b/>
        <w:bCs/>
        <w:i w:val="0"/>
      </w:rPr>
    </w:lvl>
    <w:lvl w:ilvl="1">
      <w:start w:val="1"/>
      <w:numFmt w:val="none"/>
      <w:lvlText w:val="4.3"/>
      <w:lvlJc w:val="left"/>
      <w:pPr>
        <w:tabs>
          <w:tab w:val="num" w:pos="1170"/>
        </w:tabs>
        <w:ind w:left="619" w:hanging="619"/>
      </w:pPr>
      <w:rPr>
        <w:rFonts w:ascii="Calibri" w:hAnsi="Calibri" w:cs="New York" w:hint="default"/>
        <w:b w:val="0"/>
        <w:bCs w:val="0"/>
        <w:i w:val="0"/>
        <w:iCs w:val="0"/>
        <w:caps w:val="0"/>
        <w:smallCaps w:val="0"/>
        <w:strike w:val="0"/>
        <w:dstrike w:val="0"/>
        <w:color w:val="auto"/>
        <w:spacing w:val="0"/>
        <w:w w:val="100"/>
        <w:kern w:val="0"/>
        <w:position w:val="0"/>
        <w:sz w:val="22"/>
        <w:szCs w:val="24"/>
        <w:u w:val="none"/>
        <w:effect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Text w:val="3.%2%3.1"/>
      <w:lvlJc w:val="left"/>
      <w:pPr>
        <w:tabs>
          <w:tab w:val="num" w:pos="1458"/>
        </w:tabs>
        <w:ind w:left="990" w:hanging="720"/>
      </w:pPr>
      <w:rPr>
        <w:rFonts w:ascii="Calibri" w:hAnsi="Calibri" w:hint="default"/>
        <w:b w:val="0"/>
        <w:bCs w:val="0"/>
        <w:i w:val="0"/>
        <w:color w:val="auto"/>
        <w:sz w:val="22"/>
        <w:szCs w:val="24"/>
      </w:rPr>
    </w:lvl>
    <w:lvl w:ilvl="3">
      <w:start w:val="1"/>
      <w:numFmt w:val="none"/>
      <w:lvlText w:val="4.1.3"/>
      <w:lvlJc w:val="left"/>
      <w:pPr>
        <w:tabs>
          <w:tab w:val="num" w:pos="2459"/>
        </w:tabs>
        <w:ind w:left="1883" w:hanging="893"/>
      </w:pPr>
      <w:rPr>
        <w:rFonts w:ascii="Calibri" w:hAnsi="Calibri" w:hint="default"/>
        <w:b w:val="0"/>
        <w:bCs w:val="0"/>
        <w:i w:val="0"/>
        <w:sz w:val="22"/>
        <w:szCs w:val="20"/>
      </w:rPr>
    </w:lvl>
    <w:lvl w:ilvl="4">
      <w:start w:val="1"/>
      <w:numFmt w:val="none"/>
      <w:lvlText w:val="4.1.3.2"/>
      <w:lvlJc w:val="left"/>
      <w:pPr>
        <w:tabs>
          <w:tab w:val="num" w:pos="2232"/>
        </w:tabs>
        <w:ind w:left="2232" w:hanging="792"/>
      </w:pPr>
      <w:rPr>
        <w:rFonts w:ascii="Calibri" w:hAnsi="Calibri" w:hint="default"/>
        <w:b w:val="0"/>
        <w:i w:val="0"/>
        <w:sz w:val="22"/>
        <w:szCs w:val="20"/>
      </w:rPr>
    </w:lvl>
    <w:lvl w:ilvl="5">
      <w:start w:val="1"/>
      <w:numFmt w:val="decimal"/>
      <w:lvlText w:val="%1.%2.%3.%4.%5.%6."/>
      <w:lvlJc w:val="left"/>
      <w:pPr>
        <w:tabs>
          <w:tab w:val="num" w:pos="2916"/>
        </w:tabs>
        <w:ind w:left="2916" w:hanging="936"/>
      </w:pPr>
      <w:rPr>
        <w:rFonts w:hint="default"/>
        <w:b w:val="0"/>
      </w:rPr>
    </w:lvl>
    <w:lvl w:ilvl="6">
      <w:start w:val="1"/>
      <w:numFmt w:val="decimal"/>
      <w:lvlText w:val="%1.%2.%3.%4.%5.%6.%7."/>
      <w:lvlJc w:val="left"/>
      <w:pPr>
        <w:tabs>
          <w:tab w:val="num" w:pos="3240"/>
        </w:tabs>
        <w:ind w:left="3240" w:hanging="1080"/>
      </w:pPr>
      <w:rPr>
        <w:rFonts w:hint="default"/>
      </w:rPr>
    </w:lvl>
    <w:lvl w:ilvl="7">
      <w:start w:val="1"/>
      <w:numFmt w:val="decimal"/>
      <w:lvlText w:val="%1.%2.%3.%4.%5.%6.%7.%8."/>
      <w:lvlJc w:val="left"/>
      <w:pPr>
        <w:tabs>
          <w:tab w:val="num" w:pos="3744"/>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61" w15:restartNumberingAfterBreak="0">
    <w:nsid w:val="33F04422"/>
    <w:multiLevelType w:val="multilevel"/>
    <w:tmpl w:val="A4C22E9E"/>
    <w:lvl w:ilvl="0">
      <w:start w:val="5"/>
      <w:numFmt w:val="decimal"/>
      <w:lvlText w:val="%1"/>
      <w:lvlJc w:val="left"/>
      <w:pPr>
        <w:ind w:left="435" w:hanging="435"/>
      </w:pPr>
      <w:rPr>
        <w:rFonts w:hint="default"/>
      </w:rPr>
    </w:lvl>
    <w:lvl w:ilvl="1">
      <w:start w:val="1"/>
      <w:numFmt w:val="decimal"/>
      <w:lvlText w:val="%1.%2"/>
      <w:lvlJc w:val="left"/>
      <w:pPr>
        <w:ind w:left="744" w:hanging="435"/>
      </w:pPr>
      <w:rPr>
        <w:rFonts w:hint="default"/>
      </w:rPr>
    </w:lvl>
    <w:lvl w:ilvl="2">
      <w:start w:val="1"/>
      <w:numFmt w:val="decimal"/>
      <w:lvlText w:val="%1.%2.%3"/>
      <w:lvlJc w:val="left"/>
      <w:pPr>
        <w:ind w:left="1338" w:hanging="720"/>
      </w:pPr>
      <w:rPr>
        <w:rFonts w:hint="default"/>
      </w:rPr>
    </w:lvl>
    <w:lvl w:ilvl="3">
      <w:start w:val="1"/>
      <w:numFmt w:val="decimal"/>
      <w:lvlText w:val="%1.%2.%3.%4"/>
      <w:lvlJc w:val="left"/>
      <w:pPr>
        <w:ind w:left="1647" w:hanging="720"/>
      </w:pPr>
      <w:rPr>
        <w:rFonts w:hint="default"/>
      </w:rPr>
    </w:lvl>
    <w:lvl w:ilvl="4">
      <w:start w:val="1"/>
      <w:numFmt w:val="decimal"/>
      <w:lvlText w:val="%1.%2.%3.%4.%5"/>
      <w:lvlJc w:val="left"/>
      <w:pPr>
        <w:ind w:left="2316" w:hanging="1080"/>
      </w:pPr>
      <w:rPr>
        <w:rFonts w:hint="default"/>
      </w:rPr>
    </w:lvl>
    <w:lvl w:ilvl="5">
      <w:start w:val="1"/>
      <w:numFmt w:val="decimal"/>
      <w:lvlText w:val="%1.%2.%3.%4.%5.%6"/>
      <w:lvlJc w:val="left"/>
      <w:pPr>
        <w:ind w:left="2625" w:hanging="1080"/>
      </w:pPr>
      <w:rPr>
        <w:rFonts w:hint="default"/>
      </w:rPr>
    </w:lvl>
    <w:lvl w:ilvl="6">
      <w:start w:val="1"/>
      <w:numFmt w:val="decimal"/>
      <w:lvlText w:val="%1.%2.%3.%4.%5.%6.%7"/>
      <w:lvlJc w:val="left"/>
      <w:pPr>
        <w:ind w:left="3294" w:hanging="1440"/>
      </w:pPr>
      <w:rPr>
        <w:rFonts w:hint="default"/>
      </w:rPr>
    </w:lvl>
    <w:lvl w:ilvl="7">
      <w:start w:val="1"/>
      <w:numFmt w:val="decimal"/>
      <w:lvlText w:val="%1.%2.%3.%4.%5.%6.%7.%8"/>
      <w:lvlJc w:val="left"/>
      <w:pPr>
        <w:ind w:left="3603" w:hanging="1440"/>
      </w:pPr>
      <w:rPr>
        <w:rFonts w:hint="default"/>
      </w:rPr>
    </w:lvl>
    <w:lvl w:ilvl="8">
      <w:start w:val="1"/>
      <w:numFmt w:val="decimal"/>
      <w:lvlText w:val="%1.%2.%3.%4.%5.%6.%7.%8.%9"/>
      <w:lvlJc w:val="left"/>
      <w:pPr>
        <w:ind w:left="3912" w:hanging="1440"/>
      </w:pPr>
      <w:rPr>
        <w:rFonts w:hint="default"/>
      </w:rPr>
    </w:lvl>
  </w:abstractNum>
  <w:abstractNum w:abstractNumId="62" w15:restartNumberingAfterBreak="0">
    <w:nsid w:val="344C1567"/>
    <w:multiLevelType w:val="multilevel"/>
    <w:tmpl w:val="0AF235D0"/>
    <w:lvl w:ilvl="0">
      <w:start w:val="1"/>
      <w:numFmt w:val="decimal"/>
      <w:lvlText w:val="%1."/>
      <w:lvlJc w:val="left"/>
      <w:pPr>
        <w:tabs>
          <w:tab w:val="num" w:pos="432"/>
        </w:tabs>
        <w:ind w:left="360" w:hanging="360"/>
      </w:pPr>
      <w:rPr>
        <w:rFonts w:hint="default"/>
        <w:b/>
        <w:bCs/>
        <w:i w:val="0"/>
      </w:rPr>
    </w:lvl>
    <w:lvl w:ilvl="1">
      <w:start w:val="1"/>
      <w:numFmt w:val="none"/>
      <w:lvlText w:val="4.2"/>
      <w:lvlJc w:val="left"/>
      <w:pPr>
        <w:tabs>
          <w:tab w:val="num" w:pos="1170"/>
        </w:tabs>
        <w:ind w:left="619" w:hanging="619"/>
      </w:pPr>
      <w:rPr>
        <w:rFonts w:ascii="Calibri" w:hAnsi="Calibri" w:cs="New York" w:hint="default"/>
        <w:b w:val="0"/>
        <w:bCs w:val="0"/>
        <w:i w:val="0"/>
        <w:iCs w:val="0"/>
        <w:caps w:val="0"/>
        <w:smallCaps w:val="0"/>
        <w:strike w:val="0"/>
        <w:dstrike w:val="0"/>
        <w:color w:val="auto"/>
        <w:spacing w:val="0"/>
        <w:w w:val="100"/>
        <w:kern w:val="0"/>
        <w:position w:val="0"/>
        <w:sz w:val="22"/>
        <w:szCs w:val="24"/>
        <w:u w:val="none"/>
        <w:effect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none"/>
      <w:lvlText w:val="2.2.2"/>
      <w:lvlJc w:val="left"/>
      <w:pPr>
        <w:tabs>
          <w:tab w:val="num" w:pos="1458"/>
        </w:tabs>
        <w:ind w:left="990" w:hanging="720"/>
      </w:pPr>
      <w:rPr>
        <w:rFonts w:ascii="Calibri" w:hAnsi="Calibri" w:hint="default"/>
        <w:b w:val="0"/>
        <w:bCs w:val="0"/>
        <w:i w:val="0"/>
        <w:color w:val="auto"/>
        <w:sz w:val="22"/>
        <w:szCs w:val="24"/>
      </w:rPr>
    </w:lvl>
    <w:lvl w:ilvl="3">
      <w:start w:val="1"/>
      <w:numFmt w:val="none"/>
      <w:lvlText w:val="3.2.1"/>
      <w:lvlJc w:val="left"/>
      <w:pPr>
        <w:tabs>
          <w:tab w:val="num" w:pos="2459"/>
        </w:tabs>
        <w:ind w:left="1883" w:hanging="893"/>
      </w:pPr>
      <w:rPr>
        <w:rFonts w:ascii="Calibri" w:hAnsi="Calibri" w:hint="default"/>
        <w:b w:val="0"/>
        <w:bCs w:val="0"/>
        <w:i w:val="0"/>
        <w:sz w:val="22"/>
        <w:szCs w:val="20"/>
      </w:rPr>
    </w:lvl>
    <w:lvl w:ilvl="4">
      <w:start w:val="1"/>
      <w:numFmt w:val="none"/>
      <w:lvlText w:val="3.2.1.1"/>
      <w:lvlJc w:val="left"/>
      <w:pPr>
        <w:tabs>
          <w:tab w:val="num" w:pos="2232"/>
        </w:tabs>
        <w:ind w:left="2232" w:hanging="792"/>
      </w:pPr>
      <w:rPr>
        <w:rFonts w:ascii="Calibri" w:hAnsi="Calibri" w:hint="default"/>
        <w:b w:val="0"/>
        <w:i w:val="0"/>
        <w:sz w:val="22"/>
        <w:szCs w:val="20"/>
      </w:rPr>
    </w:lvl>
    <w:lvl w:ilvl="5">
      <w:start w:val="1"/>
      <w:numFmt w:val="decimal"/>
      <w:lvlText w:val="%1.%2.%3.%4.%5.%6."/>
      <w:lvlJc w:val="left"/>
      <w:pPr>
        <w:tabs>
          <w:tab w:val="num" w:pos="2916"/>
        </w:tabs>
        <w:ind w:left="2916" w:hanging="936"/>
      </w:pPr>
      <w:rPr>
        <w:rFonts w:hint="default"/>
        <w:b w:val="0"/>
      </w:rPr>
    </w:lvl>
    <w:lvl w:ilvl="6">
      <w:start w:val="1"/>
      <w:numFmt w:val="decimal"/>
      <w:lvlText w:val="%1.%2.%3.%4.%5.%6.%7."/>
      <w:lvlJc w:val="left"/>
      <w:pPr>
        <w:tabs>
          <w:tab w:val="num" w:pos="3240"/>
        </w:tabs>
        <w:ind w:left="3240" w:hanging="1080"/>
      </w:pPr>
      <w:rPr>
        <w:rFonts w:hint="default"/>
      </w:rPr>
    </w:lvl>
    <w:lvl w:ilvl="7">
      <w:start w:val="1"/>
      <w:numFmt w:val="decimal"/>
      <w:lvlText w:val="%1.%2.%3.%4.%5.%6.%7.%8."/>
      <w:lvlJc w:val="left"/>
      <w:pPr>
        <w:tabs>
          <w:tab w:val="num" w:pos="3744"/>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63" w15:restartNumberingAfterBreak="0">
    <w:nsid w:val="348A57A1"/>
    <w:multiLevelType w:val="multilevel"/>
    <w:tmpl w:val="A748E884"/>
    <w:lvl w:ilvl="0">
      <w:start w:val="1"/>
      <w:numFmt w:val="decimal"/>
      <w:lvlText w:val="%1."/>
      <w:lvlJc w:val="left"/>
      <w:pPr>
        <w:tabs>
          <w:tab w:val="num" w:pos="432"/>
        </w:tabs>
        <w:ind w:left="360" w:hanging="360"/>
      </w:pPr>
      <w:rPr>
        <w:rFonts w:hint="default"/>
        <w:b/>
        <w:bCs/>
        <w:i w:val="0"/>
      </w:rPr>
    </w:lvl>
    <w:lvl w:ilvl="1">
      <w:start w:val="1"/>
      <w:numFmt w:val="none"/>
      <w:lvlText w:val="4.1"/>
      <w:lvlJc w:val="left"/>
      <w:pPr>
        <w:tabs>
          <w:tab w:val="num" w:pos="1170"/>
        </w:tabs>
        <w:ind w:left="619" w:hanging="619"/>
      </w:pPr>
      <w:rPr>
        <w:rFonts w:ascii="Calibri" w:hAnsi="Calibri" w:cs="New York" w:hint="default"/>
        <w:b w:val="0"/>
        <w:bCs w:val="0"/>
        <w:i w:val="0"/>
        <w:iCs w:val="0"/>
        <w:caps w:val="0"/>
        <w:smallCaps w:val="0"/>
        <w:strike w:val="0"/>
        <w:dstrike w:val="0"/>
        <w:color w:val="auto"/>
        <w:spacing w:val="0"/>
        <w:w w:val="100"/>
        <w:kern w:val="0"/>
        <w:position w:val="0"/>
        <w:sz w:val="22"/>
        <w:szCs w:val="24"/>
        <w:u w:val="none"/>
        <w:effect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none"/>
      <w:lvlText w:val="2.2.2"/>
      <w:lvlJc w:val="left"/>
      <w:pPr>
        <w:tabs>
          <w:tab w:val="num" w:pos="1458"/>
        </w:tabs>
        <w:ind w:left="990" w:hanging="720"/>
      </w:pPr>
      <w:rPr>
        <w:rFonts w:ascii="Calibri" w:hAnsi="Calibri" w:hint="default"/>
        <w:b w:val="0"/>
        <w:bCs w:val="0"/>
        <w:i w:val="0"/>
        <w:color w:val="auto"/>
        <w:sz w:val="22"/>
        <w:szCs w:val="24"/>
      </w:rPr>
    </w:lvl>
    <w:lvl w:ilvl="3">
      <w:start w:val="1"/>
      <w:numFmt w:val="none"/>
      <w:lvlText w:val="2.1.3"/>
      <w:lvlJc w:val="left"/>
      <w:pPr>
        <w:tabs>
          <w:tab w:val="num" w:pos="2459"/>
        </w:tabs>
        <w:ind w:left="1883" w:hanging="893"/>
      </w:pPr>
      <w:rPr>
        <w:rFonts w:ascii="Calibri" w:hAnsi="Calibri" w:hint="default"/>
        <w:b w:val="0"/>
        <w:bCs w:val="0"/>
        <w:i w:val="0"/>
        <w:sz w:val="22"/>
        <w:szCs w:val="20"/>
      </w:rPr>
    </w:lvl>
    <w:lvl w:ilvl="4">
      <w:start w:val="1"/>
      <w:numFmt w:val="none"/>
      <w:lvlText w:val="2.1.1.1"/>
      <w:lvlJc w:val="left"/>
      <w:pPr>
        <w:tabs>
          <w:tab w:val="num" w:pos="2232"/>
        </w:tabs>
        <w:ind w:left="2232" w:hanging="792"/>
      </w:pPr>
      <w:rPr>
        <w:rFonts w:ascii="Calibri" w:hAnsi="Calibri" w:hint="default"/>
        <w:b w:val="0"/>
        <w:i w:val="0"/>
        <w:sz w:val="22"/>
        <w:szCs w:val="20"/>
      </w:rPr>
    </w:lvl>
    <w:lvl w:ilvl="5">
      <w:start w:val="1"/>
      <w:numFmt w:val="decimal"/>
      <w:lvlText w:val="%1.%2.%3.%4.%5.%6."/>
      <w:lvlJc w:val="left"/>
      <w:pPr>
        <w:tabs>
          <w:tab w:val="num" w:pos="2916"/>
        </w:tabs>
        <w:ind w:left="2916" w:hanging="936"/>
      </w:pPr>
      <w:rPr>
        <w:rFonts w:hint="default"/>
        <w:b w:val="0"/>
      </w:rPr>
    </w:lvl>
    <w:lvl w:ilvl="6">
      <w:start w:val="1"/>
      <w:numFmt w:val="decimal"/>
      <w:lvlText w:val="%1.%2.%3.%4.%5.%6.%7."/>
      <w:lvlJc w:val="left"/>
      <w:pPr>
        <w:tabs>
          <w:tab w:val="num" w:pos="3240"/>
        </w:tabs>
        <w:ind w:left="3240" w:hanging="1080"/>
      </w:pPr>
      <w:rPr>
        <w:rFonts w:hint="default"/>
      </w:rPr>
    </w:lvl>
    <w:lvl w:ilvl="7">
      <w:start w:val="1"/>
      <w:numFmt w:val="decimal"/>
      <w:lvlText w:val="%1.%2.%3.%4.%5.%6.%7.%8."/>
      <w:lvlJc w:val="left"/>
      <w:pPr>
        <w:tabs>
          <w:tab w:val="num" w:pos="3744"/>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64" w15:restartNumberingAfterBreak="0">
    <w:nsid w:val="34FE1FC0"/>
    <w:multiLevelType w:val="multilevel"/>
    <w:tmpl w:val="917E1574"/>
    <w:lvl w:ilvl="0">
      <w:start w:val="2"/>
      <w:numFmt w:val="decimal"/>
      <w:lvlText w:val="%1."/>
      <w:lvlJc w:val="left"/>
      <w:pPr>
        <w:tabs>
          <w:tab w:val="num" w:pos="432"/>
        </w:tabs>
        <w:ind w:left="360" w:hanging="360"/>
      </w:pPr>
      <w:rPr>
        <w:rFonts w:hint="default"/>
        <w:b/>
        <w:bCs/>
        <w:i w:val="0"/>
      </w:rPr>
    </w:lvl>
    <w:lvl w:ilvl="1">
      <w:start w:val="1"/>
      <w:numFmt w:val="none"/>
      <w:lvlText w:val="2.1"/>
      <w:lvlJc w:val="left"/>
      <w:pPr>
        <w:tabs>
          <w:tab w:val="num" w:pos="1170"/>
        </w:tabs>
        <w:ind w:left="619" w:hanging="619"/>
      </w:pPr>
      <w:rPr>
        <w:rFonts w:ascii="Calibri" w:hAnsi="Calibri" w:cs="New York" w:hint="default"/>
        <w:b w:val="0"/>
        <w:bCs w:val="0"/>
        <w:i w:val="0"/>
        <w:iCs w:val="0"/>
        <w:caps w:val="0"/>
        <w:smallCaps w:val="0"/>
        <w:strike w:val="0"/>
        <w:dstrike w:val="0"/>
        <w:color w:val="auto"/>
        <w:spacing w:val="0"/>
        <w:w w:val="100"/>
        <w:kern w:val="0"/>
        <w:position w:val="0"/>
        <w:sz w:val="22"/>
        <w:szCs w:val="24"/>
        <w:u w:val="none"/>
        <w:effect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Text w:val="2.%2%3.1"/>
      <w:lvlJc w:val="left"/>
      <w:pPr>
        <w:tabs>
          <w:tab w:val="num" w:pos="1458"/>
        </w:tabs>
        <w:ind w:left="990" w:hanging="720"/>
      </w:pPr>
      <w:rPr>
        <w:rFonts w:ascii="Calibri" w:hAnsi="Calibri" w:hint="default"/>
        <w:b w:val="0"/>
        <w:bCs w:val="0"/>
        <w:i w:val="0"/>
        <w:color w:val="auto"/>
        <w:sz w:val="22"/>
        <w:szCs w:val="24"/>
      </w:rPr>
    </w:lvl>
    <w:lvl w:ilvl="3">
      <w:start w:val="1"/>
      <w:numFmt w:val="none"/>
      <w:lvlText w:val="3.1.3"/>
      <w:lvlJc w:val="left"/>
      <w:pPr>
        <w:tabs>
          <w:tab w:val="num" w:pos="2459"/>
        </w:tabs>
        <w:ind w:left="1883" w:hanging="893"/>
      </w:pPr>
      <w:rPr>
        <w:rFonts w:ascii="Calibri" w:hAnsi="Calibri" w:hint="default"/>
        <w:b w:val="0"/>
        <w:bCs w:val="0"/>
        <w:i w:val="0"/>
        <w:sz w:val="22"/>
        <w:szCs w:val="20"/>
      </w:rPr>
    </w:lvl>
    <w:lvl w:ilvl="4">
      <w:start w:val="1"/>
      <w:numFmt w:val="none"/>
      <w:lvlText w:val="2.1.1.1"/>
      <w:lvlJc w:val="left"/>
      <w:pPr>
        <w:tabs>
          <w:tab w:val="num" w:pos="2232"/>
        </w:tabs>
        <w:ind w:left="2232" w:hanging="792"/>
      </w:pPr>
      <w:rPr>
        <w:rFonts w:ascii="Calibri" w:hAnsi="Calibri" w:hint="default"/>
        <w:b w:val="0"/>
        <w:i w:val="0"/>
        <w:sz w:val="22"/>
        <w:szCs w:val="20"/>
      </w:rPr>
    </w:lvl>
    <w:lvl w:ilvl="5">
      <w:start w:val="1"/>
      <w:numFmt w:val="none"/>
      <w:lvlText w:val="3.1.3.2"/>
      <w:lvlJc w:val="left"/>
      <w:pPr>
        <w:tabs>
          <w:tab w:val="num" w:pos="2916"/>
        </w:tabs>
        <w:ind w:left="2916" w:hanging="936"/>
      </w:pPr>
      <w:rPr>
        <w:rFonts w:hint="default"/>
        <w:b w:val="0"/>
      </w:rPr>
    </w:lvl>
    <w:lvl w:ilvl="6">
      <w:start w:val="1"/>
      <w:numFmt w:val="decimal"/>
      <w:lvlText w:val="%1.%2.%3.%4.%5.%6.%7."/>
      <w:lvlJc w:val="left"/>
      <w:pPr>
        <w:tabs>
          <w:tab w:val="num" w:pos="3240"/>
        </w:tabs>
        <w:ind w:left="3240" w:hanging="1080"/>
      </w:pPr>
      <w:rPr>
        <w:rFonts w:hint="default"/>
      </w:rPr>
    </w:lvl>
    <w:lvl w:ilvl="7">
      <w:start w:val="1"/>
      <w:numFmt w:val="decimal"/>
      <w:lvlText w:val="%1.%2.%3.%4.%5.%6.%7.%8."/>
      <w:lvlJc w:val="left"/>
      <w:pPr>
        <w:tabs>
          <w:tab w:val="num" w:pos="3744"/>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65" w15:restartNumberingAfterBreak="0">
    <w:nsid w:val="351F3190"/>
    <w:multiLevelType w:val="multilevel"/>
    <w:tmpl w:val="BFD87730"/>
    <w:lvl w:ilvl="0">
      <w:start w:val="1"/>
      <w:numFmt w:val="decimal"/>
      <w:lvlText w:val="%1."/>
      <w:lvlJc w:val="left"/>
      <w:pPr>
        <w:tabs>
          <w:tab w:val="num" w:pos="432"/>
        </w:tabs>
        <w:ind w:left="360" w:hanging="360"/>
      </w:pPr>
      <w:rPr>
        <w:rFonts w:hint="default"/>
        <w:b/>
        <w:bCs/>
        <w:i w:val="0"/>
      </w:rPr>
    </w:lvl>
    <w:lvl w:ilvl="1">
      <w:start w:val="1"/>
      <w:numFmt w:val="none"/>
      <w:lvlText w:val="4.1"/>
      <w:lvlJc w:val="left"/>
      <w:pPr>
        <w:tabs>
          <w:tab w:val="num" w:pos="1170"/>
        </w:tabs>
        <w:ind w:left="619" w:hanging="619"/>
      </w:pPr>
      <w:rPr>
        <w:rFonts w:ascii="Calibri" w:hAnsi="Calibri" w:cs="New York" w:hint="default"/>
        <w:b w:val="0"/>
        <w:bCs w:val="0"/>
        <w:i w:val="0"/>
        <w:iCs w:val="0"/>
        <w:caps w:val="0"/>
        <w:smallCaps w:val="0"/>
        <w:strike w:val="0"/>
        <w:dstrike w:val="0"/>
        <w:color w:val="auto"/>
        <w:spacing w:val="0"/>
        <w:w w:val="100"/>
        <w:kern w:val="0"/>
        <w:position w:val="0"/>
        <w:sz w:val="22"/>
        <w:szCs w:val="24"/>
        <w:u w:val="none"/>
        <w:effect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none"/>
      <w:lvlText w:val="2.2.2"/>
      <w:lvlJc w:val="left"/>
      <w:pPr>
        <w:tabs>
          <w:tab w:val="num" w:pos="1458"/>
        </w:tabs>
        <w:ind w:left="990" w:hanging="720"/>
      </w:pPr>
      <w:rPr>
        <w:rFonts w:ascii="Calibri" w:hAnsi="Calibri" w:hint="default"/>
        <w:b w:val="0"/>
        <w:bCs w:val="0"/>
        <w:i w:val="0"/>
        <w:color w:val="auto"/>
        <w:sz w:val="22"/>
        <w:szCs w:val="24"/>
      </w:rPr>
    </w:lvl>
    <w:lvl w:ilvl="3">
      <w:start w:val="1"/>
      <w:numFmt w:val="none"/>
      <w:lvlText w:val="2.1.1"/>
      <w:lvlJc w:val="left"/>
      <w:pPr>
        <w:tabs>
          <w:tab w:val="num" w:pos="2459"/>
        </w:tabs>
        <w:ind w:left="1883" w:hanging="893"/>
      </w:pPr>
      <w:rPr>
        <w:rFonts w:ascii="Calibri" w:hAnsi="Calibri" w:hint="default"/>
        <w:b w:val="0"/>
        <w:bCs w:val="0"/>
        <w:i w:val="0"/>
        <w:sz w:val="22"/>
        <w:szCs w:val="20"/>
      </w:rPr>
    </w:lvl>
    <w:lvl w:ilvl="4">
      <w:start w:val="1"/>
      <w:numFmt w:val="none"/>
      <w:lvlText w:val="2.1.1.18"/>
      <w:lvlJc w:val="left"/>
      <w:pPr>
        <w:tabs>
          <w:tab w:val="num" w:pos="2232"/>
        </w:tabs>
        <w:ind w:left="2232" w:hanging="792"/>
      </w:pPr>
      <w:rPr>
        <w:rFonts w:ascii="Calibri" w:hAnsi="Calibri" w:hint="default"/>
        <w:b w:val="0"/>
        <w:i w:val="0"/>
        <w:sz w:val="22"/>
        <w:szCs w:val="20"/>
      </w:rPr>
    </w:lvl>
    <w:lvl w:ilvl="5">
      <w:start w:val="1"/>
      <w:numFmt w:val="decimal"/>
      <w:lvlText w:val="%1.%2.%3.%4.%5.%6."/>
      <w:lvlJc w:val="left"/>
      <w:pPr>
        <w:tabs>
          <w:tab w:val="num" w:pos="2916"/>
        </w:tabs>
        <w:ind w:left="2916" w:hanging="936"/>
      </w:pPr>
      <w:rPr>
        <w:rFonts w:hint="default"/>
        <w:b w:val="0"/>
      </w:rPr>
    </w:lvl>
    <w:lvl w:ilvl="6">
      <w:start w:val="1"/>
      <w:numFmt w:val="decimal"/>
      <w:lvlText w:val="%1.%2.%3.%4.%5.%6.%7."/>
      <w:lvlJc w:val="left"/>
      <w:pPr>
        <w:tabs>
          <w:tab w:val="num" w:pos="3240"/>
        </w:tabs>
        <w:ind w:left="3240" w:hanging="1080"/>
      </w:pPr>
      <w:rPr>
        <w:rFonts w:hint="default"/>
      </w:rPr>
    </w:lvl>
    <w:lvl w:ilvl="7">
      <w:start w:val="1"/>
      <w:numFmt w:val="decimal"/>
      <w:lvlText w:val="%1.%2.%3.%4.%5.%6.%7.%8."/>
      <w:lvlJc w:val="left"/>
      <w:pPr>
        <w:tabs>
          <w:tab w:val="num" w:pos="3744"/>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66" w15:restartNumberingAfterBreak="0">
    <w:nsid w:val="36650062"/>
    <w:multiLevelType w:val="multilevel"/>
    <w:tmpl w:val="ECBC802A"/>
    <w:lvl w:ilvl="0">
      <w:start w:val="2"/>
      <w:numFmt w:val="none"/>
      <w:lvlText w:val="3."/>
      <w:lvlJc w:val="left"/>
      <w:pPr>
        <w:tabs>
          <w:tab w:val="num" w:pos="432"/>
        </w:tabs>
        <w:ind w:left="360" w:hanging="360"/>
      </w:pPr>
      <w:rPr>
        <w:rFonts w:hint="default"/>
        <w:b/>
        <w:bCs/>
        <w:i w:val="0"/>
      </w:rPr>
    </w:lvl>
    <w:lvl w:ilvl="1">
      <w:start w:val="1"/>
      <w:numFmt w:val="none"/>
      <w:lvlText w:val="3.1"/>
      <w:lvlJc w:val="left"/>
      <w:pPr>
        <w:tabs>
          <w:tab w:val="num" w:pos="1170"/>
        </w:tabs>
        <w:ind w:left="619" w:hanging="619"/>
      </w:pPr>
      <w:rPr>
        <w:rFonts w:ascii="Calibri" w:hAnsi="Calibri" w:cs="New York" w:hint="default"/>
        <w:b w:val="0"/>
        <w:bCs w:val="0"/>
        <w:i w:val="0"/>
        <w:iCs w:val="0"/>
        <w:caps w:val="0"/>
        <w:smallCaps w:val="0"/>
        <w:strike w:val="0"/>
        <w:dstrike w:val="0"/>
        <w:color w:val="auto"/>
        <w:spacing w:val="0"/>
        <w:w w:val="100"/>
        <w:kern w:val="0"/>
        <w:position w:val="0"/>
        <w:sz w:val="22"/>
        <w:szCs w:val="24"/>
        <w:u w:val="none"/>
        <w:effect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Text w:val="2.%2%3.1"/>
      <w:lvlJc w:val="left"/>
      <w:pPr>
        <w:tabs>
          <w:tab w:val="num" w:pos="1458"/>
        </w:tabs>
        <w:ind w:left="990" w:hanging="720"/>
      </w:pPr>
      <w:rPr>
        <w:rFonts w:ascii="Calibri" w:hAnsi="Calibri" w:hint="default"/>
        <w:b w:val="0"/>
        <w:bCs w:val="0"/>
        <w:i w:val="0"/>
        <w:color w:val="auto"/>
        <w:sz w:val="22"/>
        <w:szCs w:val="24"/>
      </w:rPr>
    </w:lvl>
    <w:lvl w:ilvl="3">
      <w:start w:val="1"/>
      <w:numFmt w:val="none"/>
      <w:lvlText w:val="3.1.1"/>
      <w:lvlJc w:val="left"/>
      <w:pPr>
        <w:tabs>
          <w:tab w:val="num" w:pos="2459"/>
        </w:tabs>
        <w:ind w:left="1883" w:hanging="893"/>
      </w:pPr>
      <w:rPr>
        <w:rFonts w:ascii="Calibri" w:hAnsi="Calibri" w:hint="default"/>
        <w:b w:val="0"/>
        <w:bCs w:val="0"/>
        <w:i w:val="0"/>
        <w:sz w:val="22"/>
        <w:szCs w:val="20"/>
      </w:rPr>
    </w:lvl>
    <w:lvl w:ilvl="4">
      <w:start w:val="1"/>
      <w:numFmt w:val="none"/>
      <w:lvlText w:val="3.1.1.6"/>
      <w:lvlJc w:val="left"/>
      <w:pPr>
        <w:tabs>
          <w:tab w:val="num" w:pos="2232"/>
        </w:tabs>
        <w:ind w:left="2232" w:hanging="792"/>
      </w:pPr>
      <w:rPr>
        <w:rFonts w:ascii="Calibri" w:hAnsi="Calibri" w:hint="default"/>
        <w:b w:val="0"/>
        <w:i w:val="0"/>
        <w:sz w:val="22"/>
        <w:szCs w:val="20"/>
      </w:rPr>
    </w:lvl>
    <w:lvl w:ilvl="5">
      <w:start w:val="1"/>
      <w:numFmt w:val="decimal"/>
      <w:lvlText w:val="%1.%2.%3.%4.%5.%6."/>
      <w:lvlJc w:val="left"/>
      <w:pPr>
        <w:tabs>
          <w:tab w:val="num" w:pos="2916"/>
        </w:tabs>
        <w:ind w:left="2916" w:hanging="936"/>
      </w:pPr>
      <w:rPr>
        <w:rFonts w:hint="default"/>
        <w:b w:val="0"/>
      </w:rPr>
    </w:lvl>
    <w:lvl w:ilvl="6">
      <w:start w:val="1"/>
      <w:numFmt w:val="decimal"/>
      <w:lvlText w:val="%1.%2.%3.%4.%5.%6.%7."/>
      <w:lvlJc w:val="left"/>
      <w:pPr>
        <w:tabs>
          <w:tab w:val="num" w:pos="3240"/>
        </w:tabs>
        <w:ind w:left="3240" w:hanging="1080"/>
      </w:pPr>
      <w:rPr>
        <w:rFonts w:hint="default"/>
      </w:rPr>
    </w:lvl>
    <w:lvl w:ilvl="7">
      <w:start w:val="1"/>
      <w:numFmt w:val="decimal"/>
      <w:lvlText w:val="%1.%2.%3.%4.%5.%6.%7.%8."/>
      <w:lvlJc w:val="left"/>
      <w:pPr>
        <w:tabs>
          <w:tab w:val="num" w:pos="3744"/>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67" w15:restartNumberingAfterBreak="0">
    <w:nsid w:val="36755D8B"/>
    <w:multiLevelType w:val="multilevel"/>
    <w:tmpl w:val="A17E0C0C"/>
    <w:lvl w:ilvl="0">
      <w:start w:val="2"/>
      <w:numFmt w:val="decimal"/>
      <w:lvlText w:val="%1."/>
      <w:lvlJc w:val="left"/>
      <w:pPr>
        <w:tabs>
          <w:tab w:val="num" w:pos="432"/>
        </w:tabs>
        <w:ind w:left="360" w:hanging="360"/>
      </w:pPr>
      <w:rPr>
        <w:rFonts w:hint="default"/>
        <w:b/>
        <w:bCs/>
        <w:i w:val="0"/>
      </w:rPr>
    </w:lvl>
    <w:lvl w:ilvl="1">
      <w:start w:val="1"/>
      <w:numFmt w:val="none"/>
      <w:lvlText w:val="2.1"/>
      <w:lvlJc w:val="left"/>
      <w:pPr>
        <w:tabs>
          <w:tab w:val="num" w:pos="1170"/>
        </w:tabs>
        <w:ind w:left="619" w:hanging="619"/>
      </w:pPr>
      <w:rPr>
        <w:rFonts w:ascii="Calibri" w:hAnsi="Calibri" w:cs="New York" w:hint="default"/>
        <w:b w:val="0"/>
        <w:bCs w:val="0"/>
        <w:i w:val="0"/>
        <w:iCs w:val="0"/>
        <w:caps w:val="0"/>
        <w:smallCaps w:val="0"/>
        <w:strike w:val="0"/>
        <w:dstrike w:val="0"/>
        <w:color w:val="auto"/>
        <w:spacing w:val="0"/>
        <w:w w:val="100"/>
        <w:kern w:val="0"/>
        <w:position w:val="0"/>
        <w:sz w:val="22"/>
        <w:szCs w:val="24"/>
        <w:u w:val="none"/>
        <w:effect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Text w:val="2.%2%3.1"/>
      <w:lvlJc w:val="left"/>
      <w:pPr>
        <w:tabs>
          <w:tab w:val="num" w:pos="1458"/>
        </w:tabs>
        <w:ind w:left="990" w:hanging="720"/>
      </w:pPr>
      <w:rPr>
        <w:rFonts w:ascii="Calibri" w:hAnsi="Calibri" w:hint="default"/>
        <w:b w:val="0"/>
        <w:bCs w:val="0"/>
        <w:i w:val="0"/>
        <w:color w:val="auto"/>
        <w:sz w:val="22"/>
        <w:szCs w:val="24"/>
      </w:rPr>
    </w:lvl>
    <w:lvl w:ilvl="3">
      <w:start w:val="1"/>
      <w:numFmt w:val="none"/>
      <w:lvlText w:val="3.1.3"/>
      <w:lvlJc w:val="left"/>
      <w:pPr>
        <w:tabs>
          <w:tab w:val="num" w:pos="2459"/>
        </w:tabs>
        <w:ind w:left="1883" w:hanging="893"/>
      </w:pPr>
      <w:rPr>
        <w:rFonts w:ascii="Calibri" w:hAnsi="Calibri" w:hint="default"/>
        <w:b w:val="0"/>
        <w:bCs w:val="0"/>
        <w:i w:val="0"/>
        <w:sz w:val="22"/>
        <w:szCs w:val="20"/>
      </w:rPr>
    </w:lvl>
    <w:lvl w:ilvl="4">
      <w:start w:val="1"/>
      <w:numFmt w:val="none"/>
      <w:lvlText w:val="2.1.1.1"/>
      <w:lvlJc w:val="left"/>
      <w:pPr>
        <w:tabs>
          <w:tab w:val="num" w:pos="2232"/>
        </w:tabs>
        <w:ind w:left="2232" w:hanging="792"/>
      </w:pPr>
      <w:rPr>
        <w:rFonts w:ascii="Calibri" w:hAnsi="Calibri" w:hint="default"/>
        <w:b w:val="0"/>
        <w:i w:val="0"/>
        <w:sz w:val="22"/>
        <w:szCs w:val="20"/>
      </w:rPr>
    </w:lvl>
    <w:lvl w:ilvl="5">
      <w:start w:val="1"/>
      <w:numFmt w:val="none"/>
      <w:lvlText w:val="3.1.3.3"/>
      <w:lvlJc w:val="left"/>
      <w:pPr>
        <w:tabs>
          <w:tab w:val="num" w:pos="2916"/>
        </w:tabs>
        <w:ind w:left="2916" w:hanging="936"/>
      </w:pPr>
      <w:rPr>
        <w:rFonts w:hint="default"/>
        <w:b w:val="0"/>
      </w:rPr>
    </w:lvl>
    <w:lvl w:ilvl="6">
      <w:start w:val="1"/>
      <w:numFmt w:val="decimal"/>
      <w:lvlText w:val="%1.%2.%3.%4.%5.%6.%7."/>
      <w:lvlJc w:val="left"/>
      <w:pPr>
        <w:tabs>
          <w:tab w:val="num" w:pos="3240"/>
        </w:tabs>
        <w:ind w:left="3240" w:hanging="1080"/>
      </w:pPr>
      <w:rPr>
        <w:rFonts w:hint="default"/>
      </w:rPr>
    </w:lvl>
    <w:lvl w:ilvl="7">
      <w:start w:val="1"/>
      <w:numFmt w:val="decimal"/>
      <w:lvlText w:val="%1.%2.%3.%4.%5.%6.%7.%8."/>
      <w:lvlJc w:val="left"/>
      <w:pPr>
        <w:tabs>
          <w:tab w:val="num" w:pos="3744"/>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68" w15:restartNumberingAfterBreak="0">
    <w:nsid w:val="367B438C"/>
    <w:multiLevelType w:val="hybridMultilevel"/>
    <w:tmpl w:val="18B8CC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36993FB2"/>
    <w:multiLevelType w:val="multilevel"/>
    <w:tmpl w:val="492C795C"/>
    <w:lvl w:ilvl="0">
      <w:start w:val="2"/>
      <w:numFmt w:val="decimal"/>
      <w:lvlText w:val="%1."/>
      <w:lvlJc w:val="left"/>
      <w:pPr>
        <w:tabs>
          <w:tab w:val="num" w:pos="432"/>
        </w:tabs>
        <w:ind w:left="360" w:hanging="360"/>
      </w:pPr>
      <w:rPr>
        <w:rFonts w:hint="default"/>
        <w:b/>
        <w:bCs/>
        <w:i w:val="0"/>
      </w:rPr>
    </w:lvl>
    <w:lvl w:ilvl="1">
      <w:start w:val="1"/>
      <w:numFmt w:val="none"/>
      <w:lvlText w:val="2.1"/>
      <w:lvlJc w:val="left"/>
      <w:pPr>
        <w:tabs>
          <w:tab w:val="num" w:pos="1170"/>
        </w:tabs>
        <w:ind w:left="619" w:hanging="619"/>
      </w:pPr>
      <w:rPr>
        <w:rFonts w:ascii="Calibri" w:hAnsi="Calibri" w:cs="New York" w:hint="default"/>
        <w:b w:val="0"/>
        <w:bCs w:val="0"/>
        <w:i w:val="0"/>
        <w:iCs w:val="0"/>
        <w:caps w:val="0"/>
        <w:smallCaps w:val="0"/>
        <w:strike w:val="0"/>
        <w:dstrike w:val="0"/>
        <w:color w:val="auto"/>
        <w:spacing w:val="0"/>
        <w:w w:val="100"/>
        <w:kern w:val="0"/>
        <w:position w:val="0"/>
        <w:sz w:val="22"/>
        <w:szCs w:val="24"/>
        <w:u w:val="none"/>
        <w:effect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Text w:val="2.%2%3.1"/>
      <w:lvlJc w:val="left"/>
      <w:pPr>
        <w:tabs>
          <w:tab w:val="num" w:pos="1458"/>
        </w:tabs>
        <w:ind w:left="990" w:hanging="720"/>
      </w:pPr>
      <w:rPr>
        <w:rFonts w:ascii="Calibri" w:hAnsi="Calibri" w:hint="default"/>
        <w:b w:val="0"/>
        <w:bCs w:val="0"/>
        <w:i w:val="0"/>
        <w:color w:val="auto"/>
        <w:sz w:val="22"/>
        <w:szCs w:val="24"/>
      </w:rPr>
    </w:lvl>
    <w:lvl w:ilvl="3">
      <w:start w:val="1"/>
      <w:numFmt w:val="none"/>
      <w:lvlText w:val="3.1.3"/>
      <w:lvlJc w:val="left"/>
      <w:pPr>
        <w:tabs>
          <w:tab w:val="num" w:pos="2459"/>
        </w:tabs>
        <w:ind w:left="1883" w:hanging="893"/>
      </w:pPr>
      <w:rPr>
        <w:rFonts w:ascii="Calibri" w:hAnsi="Calibri" w:hint="default"/>
        <w:b w:val="0"/>
        <w:bCs w:val="0"/>
        <w:i w:val="0"/>
        <w:sz w:val="22"/>
        <w:szCs w:val="20"/>
      </w:rPr>
    </w:lvl>
    <w:lvl w:ilvl="4">
      <w:start w:val="1"/>
      <w:numFmt w:val="none"/>
      <w:lvlText w:val="2.1.1.1"/>
      <w:lvlJc w:val="left"/>
      <w:pPr>
        <w:tabs>
          <w:tab w:val="num" w:pos="2232"/>
        </w:tabs>
        <w:ind w:left="2232" w:hanging="792"/>
      </w:pPr>
      <w:rPr>
        <w:rFonts w:ascii="Calibri" w:hAnsi="Calibri" w:hint="default"/>
        <w:b w:val="0"/>
        <w:i w:val="0"/>
        <w:sz w:val="22"/>
        <w:szCs w:val="20"/>
      </w:rPr>
    </w:lvl>
    <w:lvl w:ilvl="5">
      <w:start w:val="1"/>
      <w:numFmt w:val="none"/>
      <w:lvlText w:val="3.1.3.1"/>
      <w:lvlJc w:val="left"/>
      <w:pPr>
        <w:tabs>
          <w:tab w:val="num" w:pos="2916"/>
        </w:tabs>
        <w:ind w:left="2916" w:hanging="936"/>
      </w:pPr>
      <w:rPr>
        <w:rFonts w:hint="default"/>
        <w:b w:val="0"/>
      </w:rPr>
    </w:lvl>
    <w:lvl w:ilvl="6">
      <w:start w:val="1"/>
      <w:numFmt w:val="decimal"/>
      <w:lvlText w:val="%1.%2.%3.%4.%5.%6.%7."/>
      <w:lvlJc w:val="left"/>
      <w:pPr>
        <w:tabs>
          <w:tab w:val="num" w:pos="3240"/>
        </w:tabs>
        <w:ind w:left="3240" w:hanging="1080"/>
      </w:pPr>
      <w:rPr>
        <w:rFonts w:hint="default"/>
      </w:rPr>
    </w:lvl>
    <w:lvl w:ilvl="7">
      <w:start w:val="1"/>
      <w:numFmt w:val="decimal"/>
      <w:lvlText w:val="%1.%2.%3.%4.%5.%6.%7.%8."/>
      <w:lvlJc w:val="left"/>
      <w:pPr>
        <w:tabs>
          <w:tab w:val="num" w:pos="3744"/>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70" w15:restartNumberingAfterBreak="0">
    <w:nsid w:val="36BC121E"/>
    <w:multiLevelType w:val="multilevel"/>
    <w:tmpl w:val="BEEE39A8"/>
    <w:lvl w:ilvl="0">
      <w:start w:val="1"/>
      <w:numFmt w:val="decimal"/>
      <w:lvlText w:val="%1."/>
      <w:lvlJc w:val="left"/>
      <w:pPr>
        <w:tabs>
          <w:tab w:val="num" w:pos="432"/>
        </w:tabs>
        <w:ind w:left="360" w:hanging="360"/>
      </w:pPr>
      <w:rPr>
        <w:rFonts w:hint="default"/>
        <w:b/>
        <w:bCs/>
        <w:i w:val="0"/>
      </w:rPr>
    </w:lvl>
    <w:lvl w:ilvl="1">
      <w:start w:val="1"/>
      <w:numFmt w:val="none"/>
      <w:lvlText w:val="2.1"/>
      <w:lvlJc w:val="left"/>
      <w:pPr>
        <w:tabs>
          <w:tab w:val="num" w:pos="1170"/>
        </w:tabs>
        <w:ind w:left="619" w:hanging="619"/>
      </w:pPr>
      <w:rPr>
        <w:rFonts w:ascii="Calibri" w:hAnsi="Calibri" w:cs="New York" w:hint="default"/>
        <w:b w:val="0"/>
        <w:bCs w:val="0"/>
        <w:i w:val="0"/>
        <w:iCs w:val="0"/>
        <w:caps w:val="0"/>
        <w:smallCaps w:val="0"/>
        <w:strike w:val="0"/>
        <w:dstrike w:val="0"/>
        <w:color w:val="auto"/>
        <w:spacing w:val="0"/>
        <w:w w:val="100"/>
        <w:kern w:val="0"/>
        <w:position w:val="0"/>
        <w:sz w:val="22"/>
        <w:szCs w:val="24"/>
        <w:u w:val="none"/>
        <w:effect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Text w:val="%1.%2%3.1"/>
      <w:lvlJc w:val="left"/>
      <w:pPr>
        <w:tabs>
          <w:tab w:val="num" w:pos="1458"/>
        </w:tabs>
        <w:ind w:left="990" w:hanging="720"/>
      </w:pPr>
      <w:rPr>
        <w:rFonts w:ascii="Calibri" w:hAnsi="Calibri" w:hint="default"/>
        <w:b w:val="0"/>
        <w:bCs w:val="0"/>
        <w:i w:val="0"/>
        <w:color w:val="auto"/>
        <w:sz w:val="22"/>
        <w:szCs w:val="24"/>
      </w:rPr>
    </w:lvl>
    <w:lvl w:ilvl="3">
      <w:start w:val="1"/>
      <w:numFmt w:val="decimal"/>
      <w:lvlText w:val="%1%2.%3.%4.1"/>
      <w:lvlJc w:val="left"/>
      <w:pPr>
        <w:tabs>
          <w:tab w:val="num" w:pos="2459"/>
        </w:tabs>
        <w:ind w:left="1883" w:hanging="893"/>
      </w:pPr>
      <w:rPr>
        <w:rFonts w:ascii="Calibri" w:hAnsi="Calibri" w:hint="default"/>
        <w:b w:val="0"/>
        <w:bCs w:val="0"/>
        <w:i w:val="0"/>
        <w:sz w:val="22"/>
        <w:szCs w:val="20"/>
      </w:rPr>
    </w:lvl>
    <w:lvl w:ilvl="4">
      <w:start w:val="1"/>
      <w:numFmt w:val="decimal"/>
      <w:lvlText w:val="%1.%2.%3.%4.%5."/>
      <w:lvlJc w:val="left"/>
      <w:pPr>
        <w:tabs>
          <w:tab w:val="num" w:pos="2232"/>
        </w:tabs>
        <w:ind w:left="2232" w:hanging="792"/>
      </w:pPr>
      <w:rPr>
        <w:rFonts w:ascii="Calibri" w:hAnsi="Calibri" w:hint="default"/>
        <w:b w:val="0"/>
        <w:i w:val="0"/>
        <w:sz w:val="22"/>
        <w:szCs w:val="20"/>
      </w:rPr>
    </w:lvl>
    <w:lvl w:ilvl="5">
      <w:start w:val="1"/>
      <w:numFmt w:val="decimal"/>
      <w:lvlText w:val="%1.%2.%3.%4.%5.%6."/>
      <w:lvlJc w:val="left"/>
      <w:pPr>
        <w:tabs>
          <w:tab w:val="num" w:pos="2916"/>
        </w:tabs>
        <w:ind w:left="2916" w:hanging="936"/>
      </w:pPr>
      <w:rPr>
        <w:rFonts w:hint="default"/>
        <w:b w:val="0"/>
      </w:rPr>
    </w:lvl>
    <w:lvl w:ilvl="6">
      <w:start w:val="1"/>
      <w:numFmt w:val="decimal"/>
      <w:lvlText w:val="%1.%2.%3.%4.%5.%6.%7."/>
      <w:lvlJc w:val="left"/>
      <w:pPr>
        <w:tabs>
          <w:tab w:val="num" w:pos="3240"/>
        </w:tabs>
        <w:ind w:left="3240" w:hanging="1080"/>
      </w:pPr>
      <w:rPr>
        <w:rFonts w:hint="default"/>
      </w:rPr>
    </w:lvl>
    <w:lvl w:ilvl="7">
      <w:start w:val="1"/>
      <w:numFmt w:val="decimal"/>
      <w:lvlText w:val="%1.%2.%3.%4.%5.%6.%7.%8."/>
      <w:lvlJc w:val="left"/>
      <w:pPr>
        <w:tabs>
          <w:tab w:val="num" w:pos="3744"/>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71" w15:restartNumberingAfterBreak="0">
    <w:nsid w:val="37515034"/>
    <w:multiLevelType w:val="multilevel"/>
    <w:tmpl w:val="52FA9014"/>
    <w:lvl w:ilvl="0">
      <w:start w:val="1"/>
      <w:numFmt w:val="decimal"/>
      <w:lvlText w:val="%1."/>
      <w:lvlJc w:val="left"/>
      <w:pPr>
        <w:tabs>
          <w:tab w:val="num" w:pos="432"/>
        </w:tabs>
        <w:ind w:left="360" w:hanging="360"/>
      </w:pPr>
      <w:rPr>
        <w:rFonts w:hint="default"/>
        <w:b/>
        <w:bCs/>
        <w:i w:val="0"/>
      </w:rPr>
    </w:lvl>
    <w:lvl w:ilvl="1">
      <w:start w:val="1"/>
      <w:numFmt w:val="bullet"/>
      <w:lvlText w:val=""/>
      <w:lvlJc w:val="left"/>
      <w:pPr>
        <w:tabs>
          <w:tab w:val="num" w:pos="1170"/>
        </w:tabs>
        <w:ind w:left="619" w:hanging="619"/>
      </w:pPr>
      <w:rPr>
        <w:rFonts w:ascii="Symbol" w:hAnsi="Symbol" w:hint="default"/>
        <w:b w:val="0"/>
        <w:bCs w:val="0"/>
        <w:i w:val="0"/>
        <w:iCs w:val="0"/>
        <w:caps w:val="0"/>
        <w:smallCaps w:val="0"/>
        <w:strike w:val="0"/>
        <w:dstrike w:val="0"/>
        <w:color w:val="auto"/>
        <w:spacing w:val="0"/>
        <w:w w:val="100"/>
        <w:kern w:val="0"/>
        <w:position w:val="0"/>
        <w:sz w:val="22"/>
        <w:szCs w:val="24"/>
        <w:u w:val="none"/>
        <w:effect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Text w:val="%1.%2.%3."/>
      <w:lvlJc w:val="left"/>
      <w:pPr>
        <w:tabs>
          <w:tab w:val="num" w:pos="1512"/>
        </w:tabs>
        <w:ind w:left="1044" w:hanging="720"/>
      </w:pPr>
      <w:rPr>
        <w:rFonts w:ascii="Calibri" w:hAnsi="Calibri" w:hint="default"/>
        <w:b w:val="0"/>
        <w:bCs w:val="0"/>
        <w:i w:val="0"/>
        <w:color w:val="auto"/>
        <w:sz w:val="22"/>
        <w:szCs w:val="24"/>
      </w:rPr>
    </w:lvl>
    <w:lvl w:ilvl="3">
      <w:start w:val="1"/>
      <w:numFmt w:val="decimal"/>
      <w:lvlText w:val="%1.%2.%3.%4."/>
      <w:lvlJc w:val="left"/>
      <w:pPr>
        <w:tabs>
          <w:tab w:val="num" w:pos="2088"/>
        </w:tabs>
        <w:ind w:left="1728" w:hanging="1109"/>
      </w:pPr>
      <w:rPr>
        <w:rFonts w:ascii="Calibri" w:hAnsi="Calibri" w:hint="default"/>
        <w:b w:val="0"/>
        <w:bCs w:val="0"/>
        <w:i w:val="0"/>
        <w:sz w:val="22"/>
        <w:szCs w:val="20"/>
      </w:rPr>
    </w:lvl>
    <w:lvl w:ilvl="4">
      <w:start w:val="1"/>
      <w:numFmt w:val="decimal"/>
      <w:lvlText w:val="%1.%2.%3.%4.%5."/>
      <w:lvlJc w:val="left"/>
      <w:pPr>
        <w:tabs>
          <w:tab w:val="num" w:pos="2232"/>
        </w:tabs>
        <w:ind w:left="2232" w:hanging="792"/>
      </w:pPr>
      <w:rPr>
        <w:rFonts w:ascii="Verdana" w:hAnsi="Verdana" w:hint="default"/>
        <w:b w:val="0"/>
        <w:i w:val="0"/>
        <w:sz w:val="20"/>
        <w:szCs w:val="20"/>
      </w:rPr>
    </w:lvl>
    <w:lvl w:ilvl="5">
      <w:start w:val="1"/>
      <w:numFmt w:val="decimal"/>
      <w:lvlText w:val="%1.%2.%3.%4.%5.%6."/>
      <w:lvlJc w:val="left"/>
      <w:pPr>
        <w:tabs>
          <w:tab w:val="num" w:pos="2916"/>
        </w:tabs>
        <w:ind w:left="2916" w:hanging="936"/>
      </w:pPr>
      <w:rPr>
        <w:rFonts w:hint="default"/>
        <w:b w:val="0"/>
      </w:rPr>
    </w:lvl>
    <w:lvl w:ilvl="6">
      <w:start w:val="1"/>
      <w:numFmt w:val="decimal"/>
      <w:lvlText w:val="%1.%2.%3.%4.%5.%6.%7."/>
      <w:lvlJc w:val="left"/>
      <w:pPr>
        <w:tabs>
          <w:tab w:val="num" w:pos="3240"/>
        </w:tabs>
        <w:ind w:left="3240" w:hanging="1080"/>
      </w:pPr>
      <w:rPr>
        <w:rFonts w:hint="default"/>
      </w:rPr>
    </w:lvl>
    <w:lvl w:ilvl="7">
      <w:start w:val="1"/>
      <w:numFmt w:val="decimal"/>
      <w:lvlText w:val="%1.%2.%3.%4.%5.%6.%7.%8."/>
      <w:lvlJc w:val="left"/>
      <w:pPr>
        <w:tabs>
          <w:tab w:val="num" w:pos="3744"/>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72" w15:restartNumberingAfterBreak="0">
    <w:nsid w:val="379915D9"/>
    <w:multiLevelType w:val="multilevel"/>
    <w:tmpl w:val="D752DD14"/>
    <w:lvl w:ilvl="0">
      <w:start w:val="1"/>
      <w:numFmt w:val="decimal"/>
      <w:lvlText w:val="%1."/>
      <w:lvlJc w:val="left"/>
      <w:pPr>
        <w:tabs>
          <w:tab w:val="num" w:pos="432"/>
        </w:tabs>
        <w:ind w:left="360" w:hanging="360"/>
      </w:pPr>
      <w:rPr>
        <w:rFonts w:hint="default"/>
        <w:b/>
        <w:bCs/>
        <w:i w:val="0"/>
      </w:rPr>
    </w:lvl>
    <w:lvl w:ilvl="1">
      <w:start w:val="1"/>
      <w:numFmt w:val="none"/>
      <w:lvlText w:val="4.1"/>
      <w:lvlJc w:val="left"/>
      <w:pPr>
        <w:tabs>
          <w:tab w:val="num" w:pos="1170"/>
        </w:tabs>
        <w:ind w:left="619" w:hanging="619"/>
      </w:pPr>
      <w:rPr>
        <w:rFonts w:ascii="Calibri" w:hAnsi="Calibri" w:cs="New York" w:hint="default"/>
        <w:b w:val="0"/>
        <w:bCs w:val="0"/>
        <w:i w:val="0"/>
        <w:iCs w:val="0"/>
        <w:caps w:val="0"/>
        <w:smallCaps w:val="0"/>
        <w:strike w:val="0"/>
        <w:dstrike w:val="0"/>
        <w:color w:val="auto"/>
        <w:spacing w:val="0"/>
        <w:w w:val="100"/>
        <w:kern w:val="0"/>
        <w:position w:val="0"/>
        <w:sz w:val="22"/>
        <w:szCs w:val="24"/>
        <w:u w:val="none"/>
        <w:effect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none"/>
      <w:lvlText w:val="2.2.2"/>
      <w:lvlJc w:val="left"/>
      <w:pPr>
        <w:tabs>
          <w:tab w:val="num" w:pos="1458"/>
        </w:tabs>
        <w:ind w:left="990" w:hanging="720"/>
      </w:pPr>
      <w:rPr>
        <w:rFonts w:ascii="Calibri" w:hAnsi="Calibri" w:hint="default"/>
        <w:b w:val="0"/>
        <w:bCs w:val="0"/>
        <w:i w:val="0"/>
        <w:color w:val="auto"/>
        <w:sz w:val="22"/>
        <w:szCs w:val="24"/>
      </w:rPr>
    </w:lvl>
    <w:lvl w:ilvl="3">
      <w:start w:val="1"/>
      <w:numFmt w:val="none"/>
      <w:lvlText w:val="2.1.1"/>
      <w:lvlJc w:val="left"/>
      <w:pPr>
        <w:tabs>
          <w:tab w:val="num" w:pos="2459"/>
        </w:tabs>
        <w:ind w:left="1883" w:hanging="893"/>
      </w:pPr>
      <w:rPr>
        <w:rFonts w:ascii="Calibri" w:hAnsi="Calibri" w:hint="default"/>
        <w:b w:val="0"/>
        <w:bCs w:val="0"/>
        <w:i w:val="0"/>
        <w:sz w:val="22"/>
        <w:szCs w:val="20"/>
      </w:rPr>
    </w:lvl>
    <w:lvl w:ilvl="4">
      <w:start w:val="1"/>
      <w:numFmt w:val="none"/>
      <w:lvlText w:val="2.1.1.2"/>
      <w:lvlJc w:val="left"/>
      <w:pPr>
        <w:tabs>
          <w:tab w:val="num" w:pos="2232"/>
        </w:tabs>
        <w:ind w:left="2232" w:hanging="792"/>
      </w:pPr>
      <w:rPr>
        <w:rFonts w:ascii="Calibri" w:hAnsi="Calibri" w:hint="default"/>
        <w:b w:val="0"/>
        <w:i w:val="0"/>
        <w:sz w:val="22"/>
        <w:szCs w:val="20"/>
      </w:rPr>
    </w:lvl>
    <w:lvl w:ilvl="5">
      <w:start w:val="1"/>
      <w:numFmt w:val="decimal"/>
      <w:lvlText w:val="%1.%2.%3.%4.%5.%6."/>
      <w:lvlJc w:val="left"/>
      <w:pPr>
        <w:tabs>
          <w:tab w:val="num" w:pos="2916"/>
        </w:tabs>
        <w:ind w:left="2916" w:hanging="936"/>
      </w:pPr>
      <w:rPr>
        <w:rFonts w:hint="default"/>
        <w:b w:val="0"/>
      </w:rPr>
    </w:lvl>
    <w:lvl w:ilvl="6">
      <w:start w:val="1"/>
      <w:numFmt w:val="decimal"/>
      <w:lvlText w:val="%1.%2.%3.%4.%5.%6.%7."/>
      <w:lvlJc w:val="left"/>
      <w:pPr>
        <w:tabs>
          <w:tab w:val="num" w:pos="3240"/>
        </w:tabs>
        <w:ind w:left="3240" w:hanging="1080"/>
      </w:pPr>
      <w:rPr>
        <w:rFonts w:hint="default"/>
      </w:rPr>
    </w:lvl>
    <w:lvl w:ilvl="7">
      <w:start w:val="1"/>
      <w:numFmt w:val="decimal"/>
      <w:lvlText w:val="%1.%2.%3.%4.%5.%6.%7.%8."/>
      <w:lvlJc w:val="left"/>
      <w:pPr>
        <w:tabs>
          <w:tab w:val="num" w:pos="3744"/>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73" w15:restartNumberingAfterBreak="0">
    <w:nsid w:val="39180093"/>
    <w:multiLevelType w:val="multilevel"/>
    <w:tmpl w:val="E60E31FE"/>
    <w:lvl w:ilvl="0">
      <w:start w:val="1"/>
      <w:numFmt w:val="decimal"/>
      <w:lvlText w:val="%1."/>
      <w:lvlJc w:val="left"/>
      <w:pPr>
        <w:tabs>
          <w:tab w:val="num" w:pos="432"/>
        </w:tabs>
        <w:ind w:left="360" w:hanging="360"/>
      </w:pPr>
      <w:rPr>
        <w:rFonts w:hint="default"/>
        <w:b/>
        <w:bCs/>
        <w:i w:val="0"/>
      </w:rPr>
    </w:lvl>
    <w:lvl w:ilvl="1">
      <w:start w:val="1"/>
      <w:numFmt w:val="none"/>
      <w:lvlText w:val="4.1"/>
      <w:lvlJc w:val="left"/>
      <w:pPr>
        <w:tabs>
          <w:tab w:val="num" w:pos="1170"/>
        </w:tabs>
        <w:ind w:left="619" w:hanging="619"/>
      </w:pPr>
      <w:rPr>
        <w:rFonts w:ascii="Calibri" w:hAnsi="Calibri" w:cs="New York" w:hint="default"/>
        <w:b w:val="0"/>
        <w:bCs w:val="0"/>
        <w:i w:val="0"/>
        <w:iCs w:val="0"/>
        <w:caps w:val="0"/>
        <w:smallCaps w:val="0"/>
        <w:strike w:val="0"/>
        <w:dstrike w:val="0"/>
        <w:color w:val="auto"/>
        <w:spacing w:val="0"/>
        <w:w w:val="100"/>
        <w:kern w:val="0"/>
        <w:position w:val="0"/>
        <w:sz w:val="22"/>
        <w:szCs w:val="24"/>
        <w:u w:val="none"/>
        <w:effect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none"/>
      <w:lvlText w:val="2.2.2"/>
      <w:lvlJc w:val="left"/>
      <w:pPr>
        <w:tabs>
          <w:tab w:val="num" w:pos="1458"/>
        </w:tabs>
        <w:ind w:left="990" w:hanging="720"/>
      </w:pPr>
      <w:rPr>
        <w:rFonts w:ascii="Calibri" w:hAnsi="Calibri" w:hint="default"/>
        <w:b w:val="0"/>
        <w:bCs w:val="0"/>
        <w:i w:val="0"/>
        <w:color w:val="auto"/>
        <w:sz w:val="22"/>
        <w:szCs w:val="24"/>
      </w:rPr>
    </w:lvl>
    <w:lvl w:ilvl="3">
      <w:start w:val="1"/>
      <w:numFmt w:val="none"/>
      <w:lvlText w:val="2.1.3"/>
      <w:lvlJc w:val="left"/>
      <w:pPr>
        <w:tabs>
          <w:tab w:val="num" w:pos="2459"/>
        </w:tabs>
        <w:ind w:left="1883" w:hanging="893"/>
      </w:pPr>
      <w:rPr>
        <w:rFonts w:ascii="Calibri" w:hAnsi="Calibri" w:hint="default"/>
        <w:b w:val="0"/>
        <w:bCs w:val="0"/>
        <w:i w:val="0"/>
        <w:sz w:val="22"/>
        <w:szCs w:val="20"/>
      </w:rPr>
    </w:lvl>
    <w:lvl w:ilvl="4">
      <w:start w:val="1"/>
      <w:numFmt w:val="none"/>
      <w:lvlText w:val="2.1.3.4"/>
      <w:lvlJc w:val="left"/>
      <w:pPr>
        <w:tabs>
          <w:tab w:val="num" w:pos="2232"/>
        </w:tabs>
        <w:ind w:left="2232" w:hanging="792"/>
      </w:pPr>
      <w:rPr>
        <w:rFonts w:ascii="Calibri" w:hAnsi="Calibri" w:hint="default"/>
        <w:b w:val="0"/>
        <w:i w:val="0"/>
        <w:sz w:val="22"/>
        <w:szCs w:val="20"/>
      </w:rPr>
    </w:lvl>
    <w:lvl w:ilvl="5">
      <w:start w:val="1"/>
      <w:numFmt w:val="decimal"/>
      <w:lvlText w:val="%1.%2.%3.%4.%5.%6."/>
      <w:lvlJc w:val="left"/>
      <w:pPr>
        <w:tabs>
          <w:tab w:val="num" w:pos="2916"/>
        </w:tabs>
        <w:ind w:left="2916" w:hanging="936"/>
      </w:pPr>
      <w:rPr>
        <w:rFonts w:hint="default"/>
        <w:b w:val="0"/>
      </w:rPr>
    </w:lvl>
    <w:lvl w:ilvl="6">
      <w:start w:val="1"/>
      <w:numFmt w:val="decimal"/>
      <w:lvlText w:val="%1.%2.%3.%4.%5.%6.%7."/>
      <w:lvlJc w:val="left"/>
      <w:pPr>
        <w:tabs>
          <w:tab w:val="num" w:pos="3240"/>
        </w:tabs>
        <w:ind w:left="3240" w:hanging="1080"/>
      </w:pPr>
      <w:rPr>
        <w:rFonts w:hint="default"/>
      </w:rPr>
    </w:lvl>
    <w:lvl w:ilvl="7">
      <w:start w:val="1"/>
      <w:numFmt w:val="decimal"/>
      <w:lvlText w:val="%1.%2.%3.%4.%5.%6.%7.%8."/>
      <w:lvlJc w:val="left"/>
      <w:pPr>
        <w:tabs>
          <w:tab w:val="num" w:pos="3744"/>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74" w15:restartNumberingAfterBreak="0">
    <w:nsid w:val="3A90765C"/>
    <w:multiLevelType w:val="multilevel"/>
    <w:tmpl w:val="34C84092"/>
    <w:lvl w:ilvl="0">
      <w:start w:val="2"/>
      <w:numFmt w:val="decimal"/>
      <w:lvlText w:val="%1.2.1"/>
      <w:lvlJc w:val="left"/>
      <w:pPr>
        <w:tabs>
          <w:tab w:val="num" w:pos="1152"/>
        </w:tabs>
        <w:ind w:left="1080" w:hanging="360"/>
      </w:pPr>
      <w:rPr>
        <w:rFonts w:hint="default"/>
        <w:b/>
        <w:bCs/>
        <w:i w:val="0"/>
      </w:rPr>
    </w:lvl>
    <w:lvl w:ilvl="1">
      <w:start w:val="1"/>
      <w:numFmt w:val="none"/>
      <w:lvlText w:val="2.1"/>
      <w:lvlJc w:val="left"/>
      <w:pPr>
        <w:tabs>
          <w:tab w:val="num" w:pos="1890"/>
        </w:tabs>
        <w:ind w:left="1339" w:hanging="619"/>
      </w:pPr>
      <w:rPr>
        <w:rFonts w:ascii="Calibri" w:hAnsi="Calibri" w:cs="New York" w:hint="default"/>
        <w:b w:val="0"/>
        <w:bCs w:val="0"/>
        <w:i w:val="0"/>
        <w:iCs w:val="0"/>
        <w:caps w:val="0"/>
        <w:smallCaps w:val="0"/>
        <w:strike w:val="0"/>
        <w:dstrike w:val="0"/>
        <w:color w:val="auto"/>
        <w:spacing w:val="0"/>
        <w:w w:val="100"/>
        <w:kern w:val="0"/>
        <w:position w:val="0"/>
        <w:sz w:val="22"/>
        <w:szCs w:val="24"/>
        <w:u w:val="none"/>
        <w:effect w:val="none"/>
      </w:rPr>
    </w:lvl>
    <w:lvl w:ilvl="2">
      <w:start w:val="1"/>
      <w:numFmt w:val="none"/>
      <w:lvlText w:val="3.2.1.5"/>
      <w:lvlJc w:val="left"/>
      <w:pPr>
        <w:tabs>
          <w:tab w:val="num" w:pos="2178"/>
        </w:tabs>
        <w:ind w:left="1710" w:hanging="720"/>
      </w:pPr>
      <w:rPr>
        <w:rFonts w:ascii="Calibri" w:hAnsi="Calibri" w:hint="default"/>
        <w:b w:val="0"/>
        <w:bCs w:val="0"/>
        <w:i w:val="0"/>
        <w:color w:val="auto"/>
        <w:sz w:val="22"/>
        <w:szCs w:val="24"/>
      </w:rPr>
    </w:lvl>
    <w:lvl w:ilvl="3">
      <w:start w:val="1"/>
      <w:numFmt w:val="decimal"/>
      <w:lvlText w:val="%1.%22.%4."/>
      <w:lvlJc w:val="left"/>
      <w:pPr>
        <w:tabs>
          <w:tab w:val="num" w:pos="3179"/>
        </w:tabs>
        <w:ind w:left="2603" w:hanging="893"/>
      </w:pPr>
      <w:rPr>
        <w:rFonts w:ascii="Calibri" w:hAnsi="Calibri" w:hint="default"/>
        <w:b w:val="0"/>
        <w:bCs w:val="0"/>
        <w:i w:val="0"/>
        <w:sz w:val="22"/>
        <w:szCs w:val="20"/>
      </w:rPr>
    </w:lvl>
    <w:lvl w:ilvl="4">
      <w:start w:val="1"/>
      <w:numFmt w:val="decimal"/>
      <w:lvlText w:val="%1.%3.%4.%5."/>
      <w:lvlJc w:val="left"/>
      <w:pPr>
        <w:tabs>
          <w:tab w:val="num" w:pos="2952"/>
        </w:tabs>
        <w:ind w:left="2952" w:hanging="792"/>
      </w:pPr>
      <w:rPr>
        <w:rFonts w:ascii="Calibri" w:hAnsi="Calibri" w:hint="default"/>
        <w:b w:val="0"/>
        <w:i w:val="0"/>
        <w:sz w:val="22"/>
        <w:szCs w:val="20"/>
      </w:rPr>
    </w:lvl>
    <w:lvl w:ilvl="5">
      <w:start w:val="1"/>
      <w:numFmt w:val="decimal"/>
      <w:lvlText w:val="%1.%2.%3.%4.%5.%6."/>
      <w:lvlJc w:val="left"/>
      <w:pPr>
        <w:tabs>
          <w:tab w:val="num" w:pos="3636"/>
        </w:tabs>
        <w:ind w:left="3636" w:hanging="936"/>
      </w:pPr>
      <w:rPr>
        <w:rFonts w:hint="default"/>
        <w:b w:val="0"/>
      </w:rPr>
    </w:lvl>
    <w:lvl w:ilvl="6">
      <w:start w:val="1"/>
      <w:numFmt w:val="decimal"/>
      <w:lvlText w:val="%1.%2.%3.%4.%5.%6.%7."/>
      <w:lvlJc w:val="left"/>
      <w:pPr>
        <w:tabs>
          <w:tab w:val="num" w:pos="3960"/>
        </w:tabs>
        <w:ind w:left="3960" w:hanging="1080"/>
      </w:pPr>
      <w:rPr>
        <w:rFonts w:hint="default"/>
      </w:rPr>
    </w:lvl>
    <w:lvl w:ilvl="7">
      <w:start w:val="1"/>
      <w:numFmt w:val="decimal"/>
      <w:lvlText w:val="%1.%2.%3.%4.%5.%6.%7.%8."/>
      <w:lvlJc w:val="left"/>
      <w:pPr>
        <w:tabs>
          <w:tab w:val="num" w:pos="4464"/>
        </w:tabs>
        <w:ind w:left="4464" w:hanging="1224"/>
      </w:pPr>
      <w:rPr>
        <w:rFonts w:hint="default"/>
      </w:rPr>
    </w:lvl>
    <w:lvl w:ilvl="8">
      <w:start w:val="1"/>
      <w:numFmt w:val="decimal"/>
      <w:lvlText w:val="%1.%2.%3.%4.%5.%6.%7.%8.%9."/>
      <w:lvlJc w:val="left"/>
      <w:pPr>
        <w:tabs>
          <w:tab w:val="num" w:pos="5040"/>
        </w:tabs>
        <w:ind w:left="5040" w:hanging="1440"/>
      </w:pPr>
      <w:rPr>
        <w:rFonts w:hint="default"/>
      </w:rPr>
    </w:lvl>
  </w:abstractNum>
  <w:abstractNum w:abstractNumId="75" w15:restartNumberingAfterBreak="0">
    <w:nsid w:val="3B057D6B"/>
    <w:multiLevelType w:val="multilevel"/>
    <w:tmpl w:val="E3C0E12C"/>
    <w:lvl w:ilvl="0">
      <w:start w:val="2"/>
      <w:numFmt w:val="decimal"/>
      <w:lvlText w:val="%1."/>
      <w:lvlJc w:val="left"/>
      <w:pPr>
        <w:tabs>
          <w:tab w:val="num" w:pos="432"/>
        </w:tabs>
        <w:ind w:left="360" w:hanging="360"/>
      </w:pPr>
      <w:rPr>
        <w:rFonts w:hint="default"/>
        <w:b/>
        <w:bCs/>
        <w:i w:val="0"/>
      </w:rPr>
    </w:lvl>
    <w:lvl w:ilvl="1">
      <w:start w:val="1"/>
      <w:numFmt w:val="none"/>
      <w:lvlText w:val="2.1"/>
      <w:lvlJc w:val="left"/>
      <w:pPr>
        <w:tabs>
          <w:tab w:val="num" w:pos="1170"/>
        </w:tabs>
        <w:ind w:left="619" w:hanging="619"/>
      </w:pPr>
      <w:rPr>
        <w:rFonts w:ascii="Calibri" w:hAnsi="Calibri" w:cs="New York" w:hint="default"/>
        <w:b w:val="0"/>
        <w:bCs w:val="0"/>
        <w:i w:val="0"/>
        <w:iCs w:val="0"/>
        <w:caps w:val="0"/>
        <w:smallCaps w:val="0"/>
        <w:strike w:val="0"/>
        <w:dstrike w:val="0"/>
        <w:color w:val="auto"/>
        <w:spacing w:val="0"/>
        <w:w w:val="100"/>
        <w:kern w:val="0"/>
        <w:position w:val="0"/>
        <w:sz w:val="22"/>
        <w:szCs w:val="24"/>
        <w:u w:val="none"/>
        <w:effect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Text w:val="2.%2%3.1"/>
      <w:lvlJc w:val="left"/>
      <w:pPr>
        <w:tabs>
          <w:tab w:val="num" w:pos="1458"/>
        </w:tabs>
        <w:ind w:left="990" w:hanging="720"/>
      </w:pPr>
      <w:rPr>
        <w:rFonts w:ascii="Calibri" w:hAnsi="Calibri" w:hint="default"/>
        <w:b w:val="0"/>
        <w:bCs w:val="0"/>
        <w:i w:val="0"/>
        <w:color w:val="auto"/>
        <w:sz w:val="22"/>
        <w:szCs w:val="24"/>
      </w:rPr>
    </w:lvl>
    <w:lvl w:ilvl="3">
      <w:start w:val="1"/>
      <w:numFmt w:val="none"/>
      <w:lvlText w:val="3.1.4"/>
      <w:lvlJc w:val="left"/>
      <w:pPr>
        <w:tabs>
          <w:tab w:val="num" w:pos="2459"/>
        </w:tabs>
        <w:ind w:left="1883" w:hanging="893"/>
      </w:pPr>
      <w:rPr>
        <w:rFonts w:ascii="Calibri" w:hAnsi="Calibri" w:hint="default"/>
        <w:b w:val="0"/>
        <w:bCs w:val="0"/>
        <w:i w:val="0"/>
        <w:sz w:val="22"/>
        <w:szCs w:val="20"/>
      </w:rPr>
    </w:lvl>
    <w:lvl w:ilvl="4">
      <w:start w:val="1"/>
      <w:numFmt w:val="none"/>
      <w:lvlText w:val="3.1.4.2"/>
      <w:lvlJc w:val="left"/>
      <w:pPr>
        <w:tabs>
          <w:tab w:val="num" w:pos="2232"/>
        </w:tabs>
        <w:ind w:left="2232" w:hanging="792"/>
      </w:pPr>
      <w:rPr>
        <w:rFonts w:ascii="Calibri" w:hAnsi="Calibri" w:hint="default"/>
        <w:b w:val="0"/>
        <w:i w:val="0"/>
        <w:sz w:val="22"/>
        <w:szCs w:val="20"/>
      </w:rPr>
    </w:lvl>
    <w:lvl w:ilvl="5">
      <w:start w:val="1"/>
      <w:numFmt w:val="decimal"/>
      <w:lvlText w:val="%1.%2.%3.%4.%5.%6."/>
      <w:lvlJc w:val="left"/>
      <w:pPr>
        <w:tabs>
          <w:tab w:val="num" w:pos="2916"/>
        </w:tabs>
        <w:ind w:left="2916" w:hanging="936"/>
      </w:pPr>
      <w:rPr>
        <w:rFonts w:hint="default"/>
        <w:b w:val="0"/>
      </w:rPr>
    </w:lvl>
    <w:lvl w:ilvl="6">
      <w:start w:val="1"/>
      <w:numFmt w:val="decimal"/>
      <w:lvlText w:val="%1.%2.%3.%4.%5.%6.%7."/>
      <w:lvlJc w:val="left"/>
      <w:pPr>
        <w:tabs>
          <w:tab w:val="num" w:pos="3240"/>
        </w:tabs>
        <w:ind w:left="3240" w:hanging="1080"/>
      </w:pPr>
      <w:rPr>
        <w:rFonts w:hint="default"/>
      </w:rPr>
    </w:lvl>
    <w:lvl w:ilvl="7">
      <w:start w:val="1"/>
      <w:numFmt w:val="decimal"/>
      <w:lvlText w:val="%1.%2.%3.%4.%5.%6.%7.%8."/>
      <w:lvlJc w:val="left"/>
      <w:pPr>
        <w:tabs>
          <w:tab w:val="num" w:pos="3744"/>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76" w15:restartNumberingAfterBreak="0">
    <w:nsid w:val="3BA57991"/>
    <w:multiLevelType w:val="multilevel"/>
    <w:tmpl w:val="304062C0"/>
    <w:lvl w:ilvl="0">
      <w:start w:val="2"/>
      <w:numFmt w:val="none"/>
      <w:lvlText w:val="3."/>
      <w:lvlJc w:val="left"/>
      <w:pPr>
        <w:tabs>
          <w:tab w:val="num" w:pos="432"/>
        </w:tabs>
        <w:ind w:left="360" w:hanging="360"/>
      </w:pPr>
      <w:rPr>
        <w:rFonts w:hint="default"/>
        <w:b/>
        <w:bCs/>
        <w:i w:val="0"/>
      </w:rPr>
    </w:lvl>
    <w:lvl w:ilvl="1">
      <w:start w:val="1"/>
      <w:numFmt w:val="none"/>
      <w:lvlText w:val="3.2"/>
      <w:lvlJc w:val="left"/>
      <w:pPr>
        <w:tabs>
          <w:tab w:val="num" w:pos="1170"/>
        </w:tabs>
        <w:ind w:left="619" w:hanging="619"/>
      </w:pPr>
      <w:rPr>
        <w:rFonts w:ascii="Calibri" w:hAnsi="Calibri" w:cs="New York" w:hint="default"/>
        <w:b w:val="0"/>
        <w:bCs w:val="0"/>
        <w:i w:val="0"/>
        <w:iCs w:val="0"/>
        <w:caps w:val="0"/>
        <w:smallCaps w:val="0"/>
        <w:strike w:val="0"/>
        <w:dstrike w:val="0"/>
        <w:color w:val="auto"/>
        <w:spacing w:val="0"/>
        <w:w w:val="100"/>
        <w:kern w:val="0"/>
        <w:position w:val="0"/>
        <w:sz w:val="22"/>
        <w:szCs w:val="24"/>
        <w:u w:val="none"/>
        <w:effect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Text w:val="2.%2%3.1"/>
      <w:lvlJc w:val="left"/>
      <w:pPr>
        <w:tabs>
          <w:tab w:val="num" w:pos="1458"/>
        </w:tabs>
        <w:ind w:left="990" w:hanging="720"/>
      </w:pPr>
      <w:rPr>
        <w:rFonts w:ascii="Calibri" w:hAnsi="Calibri" w:hint="default"/>
        <w:b w:val="0"/>
        <w:bCs w:val="0"/>
        <w:i w:val="0"/>
        <w:color w:val="auto"/>
        <w:sz w:val="22"/>
        <w:szCs w:val="24"/>
      </w:rPr>
    </w:lvl>
    <w:lvl w:ilvl="3">
      <w:start w:val="1"/>
      <w:numFmt w:val="none"/>
      <w:lvlText w:val="3.1.1"/>
      <w:lvlJc w:val="left"/>
      <w:pPr>
        <w:tabs>
          <w:tab w:val="num" w:pos="2459"/>
        </w:tabs>
        <w:ind w:left="1883" w:hanging="893"/>
      </w:pPr>
      <w:rPr>
        <w:rFonts w:ascii="Calibri" w:hAnsi="Calibri" w:hint="default"/>
        <w:b w:val="0"/>
        <w:bCs w:val="0"/>
        <w:i w:val="0"/>
        <w:sz w:val="22"/>
        <w:szCs w:val="20"/>
      </w:rPr>
    </w:lvl>
    <w:lvl w:ilvl="4">
      <w:start w:val="1"/>
      <w:numFmt w:val="none"/>
      <w:lvlText w:val="2.1.1.1"/>
      <w:lvlJc w:val="left"/>
      <w:pPr>
        <w:tabs>
          <w:tab w:val="num" w:pos="2232"/>
        </w:tabs>
        <w:ind w:left="2232" w:hanging="792"/>
      </w:pPr>
      <w:rPr>
        <w:rFonts w:ascii="Calibri" w:hAnsi="Calibri" w:hint="default"/>
        <w:b w:val="0"/>
        <w:i w:val="0"/>
        <w:sz w:val="22"/>
        <w:szCs w:val="20"/>
      </w:rPr>
    </w:lvl>
    <w:lvl w:ilvl="5">
      <w:start w:val="1"/>
      <w:numFmt w:val="decimal"/>
      <w:lvlText w:val="%1.%2.%3.%4.%5.%6."/>
      <w:lvlJc w:val="left"/>
      <w:pPr>
        <w:tabs>
          <w:tab w:val="num" w:pos="2916"/>
        </w:tabs>
        <w:ind w:left="2916" w:hanging="936"/>
      </w:pPr>
      <w:rPr>
        <w:rFonts w:hint="default"/>
        <w:b w:val="0"/>
      </w:rPr>
    </w:lvl>
    <w:lvl w:ilvl="6">
      <w:start w:val="1"/>
      <w:numFmt w:val="decimal"/>
      <w:lvlText w:val="%1.%2.%3.%4.%5.%6.%7."/>
      <w:lvlJc w:val="left"/>
      <w:pPr>
        <w:tabs>
          <w:tab w:val="num" w:pos="3240"/>
        </w:tabs>
        <w:ind w:left="3240" w:hanging="1080"/>
      </w:pPr>
      <w:rPr>
        <w:rFonts w:hint="default"/>
      </w:rPr>
    </w:lvl>
    <w:lvl w:ilvl="7">
      <w:start w:val="1"/>
      <w:numFmt w:val="decimal"/>
      <w:lvlText w:val="%1.%2.%3.%4.%5.%6.%7.%8."/>
      <w:lvlJc w:val="left"/>
      <w:pPr>
        <w:tabs>
          <w:tab w:val="num" w:pos="3744"/>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77" w15:restartNumberingAfterBreak="0">
    <w:nsid w:val="3C956724"/>
    <w:multiLevelType w:val="multilevel"/>
    <w:tmpl w:val="30E8C086"/>
    <w:lvl w:ilvl="0">
      <w:start w:val="1"/>
      <w:numFmt w:val="decimal"/>
      <w:lvlText w:val="%1."/>
      <w:lvlJc w:val="left"/>
      <w:pPr>
        <w:tabs>
          <w:tab w:val="num" w:pos="432"/>
        </w:tabs>
        <w:ind w:left="360" w:hanging="360"/>
      </w:pPr>
      <w:rPr>
        <w:rFonts w:hint="default"/>
        <w:b/>
        <w:bCs/>
        <w:i w:val="0"/>
      </w:rPr>
    </w:lvl>
    <w:lvl w:ilvl="1">
      <w:start w:val="1"/>
      <w:numFmt w:val="none"/>
      <w:lvlText w:val="4.1"/>
      <w:lvlJc w:val="left"/>
      <w:pPr>
        <w:tabs>
          <w:tab w:val="num" w:pos="1170"/>
        </w:tabs>
        <w:ind w:left="619" w:hanging="619"/>
      </w:pPr>
      <w:rPr>
        <w:rFonts w:ascii="Calibri" w:hAnsi="Calibri" w:cs="New York" w:hint="default"/>
        <w:b w:val="0"/>
        <w:bCs w:val="0"/>
        <w:i w:val="0"/>
        <w:iCs w:val="0"/>
        <w:caps w:val="0"/>
        <w:smallCaps w:val="0"/>
        <w:strike w:val="0"/>
        <w:dstrike w:val="0"/>
        <w:color w:val="auto"/>
        <w:spacing w:val="0"/>
        <w:w w:val="100"/>
        <w:kern w:val="0"/>
        <w:position w:val="0"/>
        <w:sz w:val="22"/>
        <w:szCs w:val="24"/>
        <w:u w:val="none"/>
        <w:effect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none"/>
      <w:lvlText w:val="2.2.2"/>
      <w:lvlJc w:val="left"/>
      <w:pPr>
        <w:tabs>
          <w:tab w:val="num" w:pos="1458"/>
        </w:tabs>
        <w:ind w:left="990" w:hanging="720"/>
      </w:pPr>
      <w:rPr>
        <w:rFonts w:ascii="Calibri" w:hAnsi="Calibri" w:hint="default"/>
        <w:b w:val="0"/>
        <w:bCs w:val="0"/>
        <w:i w:val="0"/>
        <w:color w:val="auto"/>
        <w:sz w:val="22"/>
        <w:szCs w:val="24"/>
      </w:rPr>
    </w:lvl>
    <w:lvl w:ilvl="3">
      <w:start w:val="1"/>
      <w:numFmt w:val="none"/>
      <w:lvlText w:val="2.1.1"/>
      <w:lvlJc w:val="left"/>
      <w:pPr>
        <w:tabs>
          <w:tab w:val="num" w:pos="2459"/>
        </w:tabs>
        <w:ind w:left="1883" w:hanging="893"/>
      </w:pPr>
      <w:rPr>
        <w:rFonts w:ascii="Calibri" w:hAnsi="Calibri" w:hint="default"/>
        <w:b w:val="0"/>
        <w:bCs w:val="0"/>
        <w:i w:val="0"/>
        <w:sz w:val="22"/>
        <w:szCs w:val="20"/>
      </w:rPr>
    </w:lvl>
    <w:lvl w:ilvl="4">
      <w:start w:val="1"/>
      <w:numFmt w:val="none"/>
      <w:lvlText w:val="2.1.1.20"/>
      <w:lvlJc w:val="left"/>
      <w:pPr>
        <w:tabs>
          <w:tab w:val="num" w:pos="2232"/>
        </w:tabs>
        <w:ind w:left="2232" w:hanging="792"/>
      </w:pPr>
      <w:rPr>
        <w:rFonts w:ascii="Calibri" w:hAnsi="Calibri" w:hint="default"/>
        <w:b w:val="0"/>
        <w:i w:val="0"/>
        <w:sz w:val="22"/>
        <w:szCs w:val="20"/>
      </w:rPr>
    </w:lvl>
    <w:lvl w:ilvl="5">
      <w:start w:val="1"/>
      <w:numFmt w:val="decimal"/>
      <w:lvlText w:val="%1.%2.%3.%4.%5.%6."/>
      <w:lvlJc w:val="left"/>
      <w:pPr>
        <w:tabs>
          <w:tab w:val="num" w:pos="2916"/>
        </w:tabs>
        <w:ind w:left="2916" w:hanging="936"/>
      </w:pPr>
      <w:rPr>
        <w:rFonts w:hint="default"/>
        <w:b w:val="0"/>
      </w:rPr>
    </w:lvl>
    <w:lvl w:ilvl="6">
      <w:start w:val="1"/>
      <w:numFmt w:val="decimal"/>
      <w:lvlText w:val="%1.%2.%3.%4.%5.%6.%7."/>
      <w:lvlJc w:val="left"/>
      <w:pPr>
        <w:tabs>
          <w:tab w:val="num" w:pos="3240"/>
        </w:tabs>
        <w:ind w:left="3240" w:hanging="1080"/>
      </w:pPr>
      <w:rPr>
        <w:rFonts w:hint="default"/>
      </w:rPr>
    </w:lvl>
    <w:lvl w:ilvl="7">
      <w:start w:val="1"/>
      <w:numFmt w:val="decimal"/>
      <w:lvlText w:val="%1.%2.%3.%4.%5.%6.%7.%8."/>
      <w:lvlJc w:val="left"/>
      <w:pPr>
        <w:tabs>
          <w:tab w:val="num" w:pos="3744"/>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78" w15:restartNumberingAfterBreak="0">
    <w:nsid w:val="3D5A78D4"/>
    <w:multiLevelType w:val="multilevel"/>
    <w:tmpl w:val="8B047D20"/>
    <w:lvl w:ilvl="0">
      <w:start w:val="2"/>
      <w:numFmt w:val="decimal"/>
      <w:lvlText w:val="%1."/>
      <w:lvlJc w:val="left"/>
      <w:pPr>
        <w:tabs>
          <w:tab w:val="num" w:pos="432"/>
        </w:tabs>
        <w:ind w:left="360" w:hanging="360"/>
      </w:pPr>
      <w:rPr>
        <w:rFonts w:hint="default"/>
        <w:b/>
        <w:bCs/>
        <w:i w:val="0"/>
      </w:rPr>
    </w:lvl>
    <w:lvl w:ilvl="1">
      <w:start w:val="1"/>
      <w:numFmt w:val="none"/>
      <w:lvlText w:val="2.1"/>
      <w:lvlJc w:val="left"/>
      <w:pPr>
        <w:tabs>
          <w:tab w:val="num" w:pos="1170"/>
        </w:tabs>
        <w:ind w:left="619" w:hanging="619"/>
      </w:pPr>
      <w:rPr>
        <w:rFonts w:ascii="Calibri" w:hAnsi="Calibri" w:cs="New York" w:hint="default"/>
        <w:b w:val="0"/>
        <w:bCs w:val="0"/>
        <w:i w:val="0"/>
        <w:iCs w:val="0"/>
        <w:caps w:val="0"/>
        <w:smallCaps w:val="0"/>
        <w:strike w:val="0"/>
        <w:dstrike w:val="0"/>
        <w:color w:val="auto"/>
        <w:spacing w:val="0"/>
        <w:w w:val="100"/>
        <w:kern w:val="0"/>
        <w:position w:val="0"/>
        <w:sz w:val="22"/>
        <w:szCs w:val="24"/>
        <w:u w:val="none"/>
        <w:effect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Text w:val="2.%2%3.1"/>
      <w:lvlJc w:val="left"/>
      <w:pPr>
        <w:tabs>
          <w:tab w:val="num" w:pos="1458"/>
        </w:tabs>
        <w:ind w:left="990" w:hanging="720"/>
      </w:pPr>
      <w:rPr>
        <w:rFonts w:ascii="Calibri" w:hAnsi="Calibri" w:hint="default"/>
        <w:b w:val="0"/>
        <w:bCs w:val="0"/>
        <w:i w:val="0"/>
        <w:color w:val="auto"/>
        <w:sz w:val="22"/>
        <w:szCs w:val="24"/>
      </w:rPr>
    </w:lvl>
    <w:lvl w:ilvl="3">
      <w:start w:val="1"/>
      <w:numFmt w:val="none"/>
      <w:lvlText w:val="3.1.4"/>
      <w:lvlJc w:val="left"/>
      <w:pPr>
        <w:tabs>
          <w:tab w:val="num" w:pos="2459"/>
        </w:tabs>
        <w:ind w:left="1883" w:hanging="893"/>
      </w:pPr>
      <w:rPr>
        <w:rFonts w:ascii="Calibri" w:hAnsi="Calibri" w:hint="default"/>
        <w:b w:val="0"/>
        <w:bCs w:val="0"/>
        <w:i w:val="0"/>
        <w:sz w:val="22"/>
        <w:szCs w:val="20"/>
      </w:rPr>
    </w:lvl>
    <w:lvl w:ilvl="4">
      <w:start w:val="1"/>
      <w:numFmt w:val="none"/>
      <w:lvlText w:val="3.1.4.4"/>
      <w:lvlJc w:val="left"/>
      <w:pPr>
        <w:tabs>
          <w:tab w:val="num" w:pos="2232"/>
        </w:tabs>
        <w:ind w:left="2232" w:hanging="792"/>
      </w:pPr>
      <w:rPr>
        <w:rFonts w:ascii="Calibri" w:hAnsi="Calibri" w:hint="default"/>
        <w:b w:val="0"/>
        <w:i w:val="0"/>
        <w:sz w:val="22"/>
        <w:szCs w:val="20"/>
      </w:rPr>
    </w:lvl>
    <w:lvl w:ilvl="5">
      <w:start w:val="1"/>
      <w:numFmt w:val="decimal"/>
      <w:lvlText w:val="%1.%2.%3.%4.%5.%6."/>
      <w:lvlJc w:val="left"/>
      <w:pPr>
        <w:tabs>
          <w:tab w:val="num" w:pos="2916"/>
        </w:tabs>
        <w:ind w:left="2916" w:hanging="936"/>
      </w:pPr>
      <w:rPr>
        <w:rFonts w:hint="default"/>
        <w:b w:val="0"/>
      </w:rPr>
    </w:lvl>
    <w:lvl w:ilvl="6">
      <w:start w:val="1"/>
      <w:numFmt w:val="decimal"/>
      <w:lvlText w:val="%1.%2.%3.%4.%5.%6.%7."/>
      <w:lvlJc w:val="left"/>
      <w:pPr>
        <w:tabs>
          <w:tab w:val="num" w:pos="3240"/>
        </w:tabs>
        <w:ind w:left="3240" w:hanging="1080"/>
      </w:pPr>
      <w:rPr>
        <w:rFonts w:hint="default"/>
      </w:rPr>
    </w:lvl>
    <w:lvl w:ilvl="7">
      <w:start w:val="1"/>
      <w:numFmt w:val="decimal"/>
      <w:lvlText w:val="%1.%2.%3.%4.%5.%6.%7.%8."/>
      <w:lvlJc w:val="left"/>
      <w:pPr>
        <w:tabs>
          <w:tab w:val="num" w:pos="3744"/>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79" w15:restartNumberingAfterBreak="0">
    <w:nsid w:val="3E225E4B"/>
    <w:multiLevelType w:val="multilevel"/>
    <w:tmpl w:val="C87A62E0"/>
    <w:lvl w:ilvl="0">
      <w:start w:val="1"/>
      <w:numFmt w:val="decimal"/>
      <w:lvlText w:val="%1."/>
      <w:lvlJc w:val="left"/>
      <w:pPr>
        <w:tabs>
          <w:tab w:val="num" w:pos="432"/>
        </w:tabs>
        <w:ind w:left="360" w:hanging="360"/>
      </w:pPr>
      <w:rPr>
        <w:rFonts w:hint="default"/>
        <w:b/>
        <w:bCs/>
        <w:i w:val="0"/>
      </w:rPr>
    </w:lvl>
    <w:lvl w:ilvl="1">
      <w:start w:val="1"/>
      <w:numFmt w:val="none"/>
      <w:lvlText w:val="4.1"/>
      <w:lvlJc w:val="left"/>
      <w:pPr>
        <w:tabs>
          <w:tab w:val="num" w:pos="1170"/>
        </w:tabs>
        <w:ind w:left="619" w:hanging="619"/>
      </w:pPr>
      <w:rPr>
        <w:rFonts w:ascii="Calibri" w:hAnsi="Calibri" w:cs="New York" w:hint="default"/>
        <w:b w:val="0"/>
        <w:bCs w:val="0"/>
        <w:i w:val="0"/>
        <w:iCs w:val="0"/>
        <w:caps w:val="0"/>
        <w:smallCaps w:val="0"/>
        <w:strike w:val="0"/>
        <w:dstrike w:val="0"/>
        <w:color w:val="auto"/>
        <w:spacing w:val="0"/>
        <w:w w:val="100"/>
        <w:kern w:val="0"/>
        <w:position w:val="0"/>
        <w:sz w:val="22"/>
        <w:szCs w:val="24"/>
        <w:u w:val="none"/>
        <w:effect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none"/>
      <w:lvlText w:val="2.2.2"/>
      <w:lvlJc w:val="left"/>
      <w:pPr>
        <w:tabs>
          <w:tab w:val="num" w:pos="1458"/>
        </w:tabs>
        <w:ind w:left="990" w:hanging="720"/>
      </w:pPr>
      <w:rPr>
        <w:rFonts w:ascii="Calibri" w:hAnsi="Calibri" w:hint="default"/>
        <w:b w:val="0"/>
        <w:bCs w:val="0"/>
        <w:i w:val="0"/>
        <w:color w:val="auto"/>
        <w:sz w:val="22"/>
        <w:szCs w:val="24"/>
      </w:rPr>
    </w:lvl>
    <w:lvl w:ilvl="3">
      <w:start w:val="1"/>
      <w:numFmt w:val="none"/>
      <w:lvlText w:val="2.1.1"/>
      <w:lvlJc w:val="left"/>
      <w:pPr>
        <w:tabs>
          <w:tab w:val="num" w:pos="2459"/>
        </w:tabs>
        <w:ind w:left="1883" w:hanging="893"/>
      </w:pPr>
      <w:rPr>
        <w:rFonts w:ascii="Calibri" w:hAnsi="Calibri" w:hint="default"/>
        <w:b w:val="0"/>
        <w:bCs w:val="0"/>
        <w:i w:val="0"/>
        <w:sz w:val="22"/>
        <w:szCs w:val="20"/>
      </w:rPr>
    </w:lvl>
    <w:lvl w:ilvl="4">
      <w:start w:val="1"/>
      <w:numFmt w:val="none"/>
      <w:lvlText w:val="2.1.1.16"/>
      <w:lvlJc w:val="left"/>
      <w:pPr>
        <w:tabs>
          <w:tab w:val="num" w:pos="2232"/>
        </w:tabs>
        <w:ind w:left="2232" w:hanging="792"/>
      </w:pPr>
      <w:rPr>
        <w:rFonts w:ascii="Calibri" w:hAnsi="Calibri" w:hint="default"/>
        <w:b w:val="0"/>
        <w:i w:val="0"/>
        <w:sz w:val="22"/>
        <w:szCs w:val="20"/>
      </w:rPr>
    </w:lvl>
    <w:lvl w:ilvl="5">
      <w:start w:val="1"/>
      <w:numFmt w:val="decimal"/>
      <w:lvlText w:val="%1.%2.%3.%4.%5.%6."/>
      <w:lvlJc w:val="left"/>
      <w:pPr>
        <w:tabs>
          <w:tab w:val="num" w:pos="2916"/>
        </w:tabs>
        <w:ind w:left="2916" w:hanging="936"/>
      </w:pPr>
      <w:rPr>
        <w:rFonts w:hint="default"/>
        <w:b w:val="0"/>
      </w:rPr>
    </w:lvl>
    <w:lvl w:ilvl="6">
      <w:start w:val="1"/>
      <w:numFmt w:val="decimal"/>
      <w:lvlText w:val="%1.%2.%3.%4.%5.%6.%7."/>
      <w:lvlJc w:val="left"/>
      <w:pPr>
        <w:tabs>
          <w:tab w:val="num" w:pos="3240"/>
        </w:tabs>
        <w:ind w:left="3240" w:hanging="1080"/>
      </w:pPr>
      <w:rPr>
        <w:rFonts w:hint="default"/>
      </w:rPr>
    </w:lvl>
    <w:lvl w:ilvl="7">
      <w:start w:val="1"/>
      <w:numFmt w:val="decimal"/>
      <w:lvlText w:val="%1.%2.%3.%4.%5.%6.%7.%8."/>
      <w:lvlJc w:val="left"/>
      <w:pPr>
        <w:tabs>
          <w:tab w:val="num" w:pos="3744"/>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80" w15:restartNumberingAfterBreak="0">
    <w:nsid w:val="412276F5"/>
    <w:multiLevelType w:val="multilevel"/>
    <w:tmpl w:val="18B086FE"/>
    <w:lvl w:ilvl="0">
      <w:start w:val="1"/>
      <w:numFmt w:val="decimal"/>
      <w:lvlText w:val="%1."/>
      <w:lvlJc w:val="left"/>
      <w:pPr>
        <w:tabs>
          <w:tab w:val="num" w:pos="432"/>
        </w:tabs>
        <w:ind w:left="360" w:hanging="360"/>
      </w:pPr>
      <w:rPr>
        <w:rFonts w:hint="default"/>
        <w:b/>
        <w:bCs/>
        <w:i w:val="0"/>
      </w:rPr>
    </w:lvl>
    <w:lvl w:ilvl="1">
      <w:start w:val="1"/>
      <w:numFmt w:val="none"/>
      <w:lvlText w:val="4.1"/>
      <w:lvlJc w:val="left"/>
      <w:pPr>
        <w:tabs>
          <w:tab w:val="num" w:pos="1170"/>
        </w:tabs>
        <w:ind w:left="619" w:hanging="619"/>
      </w:pPr>
      <w:rPr>
        <w:rFonts w:ascii="Calibri" w:hAnsi="Calibri" w:cs="New York" w:hint="default"/>
        <w:b w:val="0"/>
        <w:bCs w:val="0"/>
        <w:i w:val="0"/>
        <w:iCs w:val="0"/>
        <w:caps w:val="0"/>
        <w:smallCaps w:val="0"/>
        <w:strike w:val="0"/>
        <w:dstrike w:val="0"/>
        <w:color w:val="auto"/>
        <w:spacing w:val="0"/>
        <w:w w:val="100"/>
        <w:kern w:val="0"/>
        <w:position w:val="0"/>
        <w:sz w:val="22"/>
        <w:szCs w:val="24"/>
        <w:u w:val="none"/>
        <w:effect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none"/>
      <w:lvlText w:val="2.2.2"/>
      <w:lvlJc w:val="left"/>
      <w:pPr>
        <w:tabs>
          <w:tab w:val="num" w:pos="1458"/>
        </w:tabs>
        <w:ind w:left="990" w:hanging="720"/>
      </w:pPr>
      <w:rPr>
        <w:rFonts w:ascii="Calibri" w:hAnsi="Calibri" w:hint="default"/>
        <w:b w:val="0"/>
        <w:bCs w:val="0"/>
        <w:i w:val="0"/>
        <w:color w:val="auto"/>
        <w:sz w:val="22"/>
        <w:szCs w:val="24"/>
      </w:rPr>
    </w:lvl>
    <w:lvl w:ilvl="3">
      <w:start w:val="1"/>
      <w:numFmt w:val="none"/>
      <w:lvlText w:val="2.1.2"/>
      <w:lvlJc w:val="left"/>
      <w:pPr>
        <w:tabs>
          <w:tab w:val="num" w:pos="2459"/>
        </w:tabs>
        <w:ind w:left="1883" w:hanging="893"/>
      </w:pPr>
      <w:rPr>
        <w:rFonts w:ascii="Calibri" w:hAnsi="Calibri" w:hint="default"/>
        <w:b w:val="0"/>
        <w:bCs w:val="0"/>
        <w:i w:val="0"/>
        <w:sz w:val="22"/>
        <w:szCs w:val="20"/>
      </w:rPr>
    </w:lvl>
    <w:lvl w:ilvl="4">
      <w:start w:val="1"/>
      <w:numFmt w:val="none"/>
      <w:lvlText w:val="2.1.1.1"/>
      <w:lvlJc w:val="left"/>
      <w:pPr>
        <w:tabs>
          <w:tab w:val="num" w:pos="2232"/>
        </w:tabs>
        <w:ind w:left="2232" w:hanging="792"/>
      </w:pPr>
      <w:rPr>
        <w:rFonts w:ascii="Calibri" w:hAnsi="Calibri" w:hint="default"/>
        <w:b w:val="0"/>
        <w:i w:val="0"/>
        <w:sz w:val="22"/>
        <w:szCs w:val="20"/>
      </w:rPr>
    </w:lvl>
    <w:lvl w:ilvl="5">
      <w:start w:val="1"/>
      <w:numFmt w:val="decimal"/>
      <w:lvlText w:val="%1.%2.%3.%4.%5.%6."/>
      <w:lvlJc w:val="left"/>
      <w:pPr>
        <w:tabs>
          <w:tab w:val="num" w:pos="2916"/>
        </w:tabs>
        <w:ind w:left="2916" w:hanging="936"/>
      </w:pPr>
      <w:rPr>
        <w:rFonts w:hint="default"/>
        <w:b w:val="0"/>
      </w:rPr>
    </w:lvl>
    <w:lvl w:ilvl="6">
      <w:start w:val="1"/>
      <w:numFmt w:val="decimal"/>
      <w:lvlText w:val="%1.%2.%3.%4.%5.%6.%7."/>
      <w:lvlJc w:val="left"/>
      <w:pPr>
        <w:tabs>
          <w:tab w:val="num" w:pos="3240"/>
        </w:tabs>
        <w:ind w:left="3240" w:hanging="1080"/>
      </w:pPr>
      <w:rPr>
        <w:rFonts w:hint="default"/>
      </w:rPr>
    </w:lvl>
    <w:lvl w:ilvl="7">
      <w:start w:val="1"/>
      <w:numFmt w:val="decimal"/>
      <w:lvlText w:val="%1.%2.%3.%4.%5.%6.%7.%8."/>
      <w:lvlJc w:val="left"/>
      <w:pPr>
        <w:tabs>
          <w:tab w:val="num" w:pos="3744"/>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81" w15:restartNumberingAfterBreak="0">
    <w:nsid w:val="416D3F27"/>
    <w:multiLevelType w:val="multilevel"/>
    <w:tmpl w:val="F0F462BE"/>
    <w:lvl w:ilvl="0">
      <w:start w:val="10"/>
      <w:numFmt w:val="decimal"/>
      <w:lvlText w:val="%1"/>
      <w:lvlJc w:val="left"/>
      <w:pPr>
        <w:ind w:left="705" w:hanging="705"/>
      </w:pPr>
      <w:rPr>
        <w:rFonts w:hint="default"/>
      </w:rPr>
    </w:lvl>
    <w:lvl w:ilvl="1">
      <w:start w:val="1"/>
      <w:numFmt w:val="decimal"/>
      <w:lvlText w:val="%1.%2"/>
      <w:lvlJc w:val="left"/>
      <w:pPr>
        <w:ind w:left="1035" w:hanging="705"/>
      </w:pPr>
      <w:rPr>
        <w:rFonts w:hint="default"/>
      </w:rPr>
    </w:lvl>
    <w:lvl w:ilvl="2">
      <w:start w:val="1"/>
      <w:numFmt w:val="decimal"/>
      <w:lvlText w:val="%1.%2.%3"/>
      <w:lvlJc w:val="left"/>
      <w:pPr>
        <w:ind w:left="1380" w:hanging="720"/>
      </w:pPr>
      <w:rPr>
        <w:rFonts w:hint="default"/>
      </w:rPr>
    </w:lvl>
    <w:lvl w:ilvl="3">
      <w:start w:val="2"/>
      <w:numFmt w:val="decimal"/>
      <w:lvlText w:val="%1.%2.%3.%4"/>
      <w:lvlJc w:val="left"/>
      <w:pPr>
        <w:ind w:left="1710" w:hanging="720"/>
      </w:pPr>
      <w:rPr>
        <w:rFonts w:hint="default"/>
      </w:rPr>
    </w:lvl>
    <w:lvl w:ilvl="4">
      <w:start w:val="1"/>
      <w:numFmt w:val="decimal"/>
      <w:lvlText w:val="%1.%2.%3.%4.%5"/>
      <w:lvlJc w:val="left"/>
      <w:pPr>
        <w:ind w:left="2400" w:hanging="1080"/>
      </w:pPr>
      <w:rPr>
        <w:rFonts w:hint="default"/>
      </w:rPr>
    </w:lvl>
    <w:lvl w:ilvl="5">
      <w:start w:val="1"/>
      <w:numFmt w:val="decimal"/>
      <w:lvlText w:val="%1.%2.%3.%4.%5.%6"/>
      <w:lvlJc w:val="left"/>
      <w:pPr>
        <w:ind w:left="2730" w:hanging="1080"/>
      </w:pPr>
      <w:rPr>
        <w:rFonts w:hint="default"/>
      </w:rPr>
    </w:lvl>
    <w:lvl w:ilvl="6">
      <w:start w:val="1"/>
      <w:numFmt w:val="decimal"/>
      <w:lvlText w:val="%1.%2.%3.%4.%5.%6.%7"/>
      <w:lvlJc w:val="left"/>
      <w:pPr>
        <w:ind w:left="3420" w:hanging="1440"/>
      </w:pPr>
      <w:rPr>
        <w:rFonts w:hint="default"/>
      </w:rPr>
    </w:lvl>
    <w:lvl w:ilvl="7">
      <w:start w:val="1"/>
      <w:numFmt w:val="decimal"/>
      <w:lvlText w:val="%1.%2.%3.%4.%5.%6.%7.%8"/>
      <w:lvlJc w:val="left"/>
      <w:pPr>
        <w:ind w:left="3750" w:hanging="1440"/>
      </w:pPr>
      <w:rPr>
        <w:rFonts w:hint="default"/>
      </w:rPr>
    </w:lvl>
    <w:lvl w:ilvl="8">
      <w:start w:val="1"/>
      <w:numFmt w:val="decimal"/>
      <w:lvlText w:val="%1.%2.%3.%4.%5.%6.%7.%8.%9"/>
      <w:lvlJc w:val="left"/>
      <w:pPr>
        <w:ind w:left="4080" w:hanging="1440"/>
      </w:pPr>
      <w:rPr>
        <w:rFonts w:hint="default"/>
      </w:rPr>
    </w:lvl>
  </w:abstractNum>
  <w:abstractNum w:abstractNumId="82" w15:restartNumberingAfterBreak="0">
    <w:nsid w:val="4197056D"/>
    <w:multiLevelType w:val="multilevel"/>
    <w:tmpl w:val="C77695C2"/>
    <w:lvl w:ilvl="0">
      <w:start w:val="2"/>
      <w:numFmt w:val="none"/>
      <w:lvlText w:val="3."/>
      <w:lvlJc w:val="left"/>
      <w:pPr>
        <w:tabs>
          <w:tab w:val="num" w:pos="432"/>
        </w:tabs>
        <w:ind w:left="360" w:hanging="360"/>
      </w:pPr>
      <w:rPr>
        <w:rFonts w:hint="default"/>
        <w:b/>
        <w:bCs/>
        <w:i w:val="0"/>
      </w:rPr>
    </w:lvl>
    <w:lvl w:ilvl="1">
      <w:start w:val="1"/>
      <w:numFmt w:val="none"/>
      <w:lvlText w:val="3.1"/>
      <w:lvlJc w:val="left"/>
      <w:pPr>
        <w:tabs>
          <w:tab w:val="num" w:pos="1170"/>
        </w:tabs>
        <w:ind w:left="619" w:hanging="619"/>
      </w:pPr>
      <w:rPr>
        <w:rFonts w:ascii="Calibri" w:hAnsi="Calibri" w:cs="New York" w:hint="default"/>
        <w:b w:val="0"/>
        <w:bCs w:val="0"/>
        <w:i w:val="0"/>
        <w:iCs w:val="0"/>
        <w:caps w:val="0"/>
        <w:smallCaps w:val="0"/>
        <w:strike w:val="0"/>
        <w:dstrike w:val="0"/>
        <w:color w:val="auto"/>
        <w:spacing w:val="0"/>
        <w:w w:val="100"/>
        <w:kern w:val="0"/>
        <w:position w:val="0"/>
        <w:sz w:val="22"/>
        <w:szCs w:val="24"/>
        <w:u w:val="none"/>
        <w:effect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Text w:val="2.%2%3.1"/>
      <w:lvlJc w:val="left"/>
      <w:pPr>
        <w:tabs>
          <w:tab w:val="num" w:pos="1458"/>
        </w:tabs>
        <w:ind w:left="990" w:hanging="720"/>
      </w:pPr>
      <w:rPr>
        <w:rFonts w:ascii="Calibri" w:hAnsi="Calibri" w:hint="default"/>
        <w:b w:val="0"/>
        <w:bCs w:val="0"/>
        <w:i w:val="0"/>
        <w:color w:val="auto"/>
        <w:sz w:val="22"/>
        <w:szCs w:val="24"/>
      </w:rPr>
    </w:lvl>
    <w:lvl w:ilvl="3">
      <w:start w:val="1"/>
      <w:numFmt w:val="none"/>
      <w:lvlText w:val="3.1.1"/>
      <w:lvlJc w:val="left"/>
      <w:pPr>
        <w:tabs>
          <w:tab w:val="num" w:pos="2459"/>
        </w:tabs>
        <w:ind w:left="1883" w:hanging="893"/>
      </w:pPr>
      <w:rPr>
        <w:rFonts w:ascii="Calibri" w:hAnsi="Calibri" w:hint="default"/>
        <w:b w:val="0"/>
        <w:bCs w:val="0"/>
        <w:i w:val="0"/>
        <w:sz w:val="22"/>
        <w:szCs w:val="20"/>
      </w:rPr>
    </w:lvl>
    <w:lvl w:ilvl="4">
      <w:start w:val="1"/>
      <w:numFmt w:val="none"/>
      <w:lvlText w:val="3.1.1.7"/>
      <w:lvlJc w:val="left"/>
      <w:pPr>
        <w:tabs>
          <w:tab w:val="num" w:pos="2232"/>
        </w:tabs>
        <w:ind w:left="2232" w:hanging="792"/>
      </w:pPr>
      <w:rPr>
        <w:rFonts w:ascii="Calibri" w:hAnsi="Calibri" w:hint="default"/>
        <w:b w:val="0"/>
        <w:i w:val="0"/>
        <w:sz w:val="22"/>
        <w:szCs w:val="20"/>
      </w:rPr>
    </w:lvl>
    <w:lvl w:ilvl="5">
      <w:start w:val="1"/>
      <w:numFmt w:val="decimal"/>
      <w:lvlText w:val="%1.%2.%3.%4.%5.%6."/>
      <w:lvlJc w:val="left"/>
      <w:pPr>
        <w:tabs>
          <w:tab w:val="num" w:pos="2916"/>
        </w:tabs>
        <w:ind w:left="2916" w:hanging="936"/>
      </w:pPr>
      <w:rPr>
        <w:rFonts w:hint="default"/>
        <w:b w:val="0"/>
      </w:rPr>
    </w:lvl>
    <w:lvl w:ilvl="6">
      <w:start w:val="1"/>
      <w:numFmt w:val="decimal"/>
      <w:lvlText w:val="%1.%2.%3.%4.%5.%6.%7."/>
      <w:lvlJc w:val="left"/>
      <w:pPr>
        <w:tabs>
          <w:tab w:val="num" w:pos="3240"/>
        </w:tabs>
        <w:ind w:left="3240" w:hanging="1080"/>
      </w:pPr>
      <w:rPr>
        <w:rFonts w:hint="default"/>
      </w:rPr>
    </w:lvl>
    <w:lvl w:ilvl="7">
      <w:start w:val="1"/>
      <w:numFmt w:val="decimal"/>
      <w:lvlText w:val="%1.%2.%3.%4.%5.%6.%7.%8."/>
      <w:lvlJc w:val="left"/>
      <w:pPr>
        <w:tabs>
          <w:tab w:val="num" w:pos="3744"/>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83" w15:restartNumberingAfterBreak="0">
    <w:nsid w:val="4403730D"/>
    <w:multiLevelType w:val="multilevel"/>
    <w:tmpl w:val="E7E83F8C"/>
    <w:lvl w:ilvl="0">
      <w:start w:val="1"/>
      <w:numFmt w:val="decimal"/>
      <w:lvlText w:val="%1."/>
      <w:lvlJc w:val="left"/>
      <w:pPr>
        <w:tabs>
          <w:tab w:val="num" w:pos="432"/>
        </w:tabs>
        <w:ind w:left="360" w:hanging="360"/>
      </w:pPr>
      <w:rPr>
        <w:rFonts w:hint="default"/>
        <w:b/>
        <w:bCs/>
        <w:i w:val="0"/>
      </w:rPr>
    </w:lvl>
    <w:lvl w:ilvl="1">
      <w:start w:val="1"/>
      <w:numFmt w:val="none"/>
      <w:lvlText w:val="2.1"/>
      <w:lvlJc w:val="left"/>
      <w:pPr>
        <w:tabs>
          <w:tab w:val="num" w:pos="1170"/>
        </w:tabs>
        <w:ind w:left="619" w:hanging="619"/>
      </w:pPr>
      <w:rPr>
        <w:rFonts w:ascii="Calibri" w:hAnsi="Calibri" w:cs="New York" w:hint="default"/>
        <w:b w:val="0"/>
        <w:bCs w:val="0"/>
        <w:i w:val="0"/>
        <w:iCs w:val="0"/>
        <w:caps w:val="0"/>
        <w:smallCaps w:val="0"/>
        <w:strike w:val="0"/>
        <w:dstrike w:val="0"/>
        <w:color w:val="auto"/>
        <w:spacing w:val="0"/>
        <w:w w:val="100"/>
        <w:kern w:val="0"/>
        <w:position w:val="0"/>
        <w:sz w:val="22"/>
        <w:szCs w:val="24"/>
        <w:u w:val="none"/>
        <w:effect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Text w:val="%1.%2%3.1"/>
      <w:lvlJc w:val="left"/>
      <w:pPr>
        <w:tabs>
          <w:tab w:val="num" w:pos="1458"/>
        </w:tabs>
        <w:ind w:left="990" w:hanging="720"/>
      </w:pPr>
      <w:rPr>
        <w:rFonts w:ascii="Calibri" w:hAnsi="Calibri" w:hint="default"/>
        <w:b w:val="0"/>
        <w:bCs w:val="0"/>
        <w:i w:val="0"/>
        <w:color w:val="auto"/>
        <w:sz w:val="22"/>
        <w:szCs w:val="24"/>
      </w:rPr>
    </w:lvl>
    <w:lvl w:ilvl="3">
      <w:start w:val="1"/>
      <w:numFmt w:val="none"/>
      <w:lvlText w:val="2.6.1.1"/>
      <w:lvlJc w:val="left"/>
      <w:pPr>
        <w:tabs>
          <w:tab w:val="num" w:pos="2459"/>
        </w:tabs>
        <w:ind w:left="1883" w:hanging="893"/>
      </w:pPr>
      <w:rPr>
        <w:rFonts w:ascii="Calibri" w:hAnsi="Calibri" w:hint="default"/>
        <w:b w:val="0"/>
        <w:bCs w:val="0"/>
        <w:i w:val="0"/>
        <w:sz w:val="22"/>
        <w:szCs w:val="20"/>
      </w:rPr>
    </w:lvl>
    <w:lvl w:ilvl="4">
      <w:start w:val="1"/>
      <w:numFmt w:val="decimal"/>
      <w:lvlText w:val="%1.%2.%3.%4.%5."/>
      <w:lvlJc w:val="left"/>
      <w:pPr>
        <w:tabs>
          <w:tab w:val="num" w:pos="2232"/>
        </w:tabs>
        <w:ind w:left="2232" w:hanging="792"/>
      </w:pPr>
      <w:rPr>
        <w:rFonts w:ascii="Calibri" w:hAnsi="Calibri" w:hint="default"/>
        <w:b w:val="0"/>
        <w:i w:val="0"/>
        <w:sz w:val="22"/>
        <w:szCs w:val="20"/>
      </w:rPr>
    </w:lvl>
    <w:lvl w:ilvl="5">
      <w:start w:val="1"/>
      <w:numFmt w:val="decimal"/>
      <w:lvlText w:val="%1.%2.%3.%4.%5.%6."/>
      <w:lvlJc w:val="left"/>
      <w:pPr>
        <w:tabs>
          <w:tab w:val="num" w:pos="2916"/>
        </w:tabs>
        <w:ind w:left="2916" w:hanging="936"/>
      </w:pPr>
      <w:rPr>
        <w:rFonts w:hint="default"/>
        <w:b w:val="0"/>
      </w:rPr>
    </w:lvl>
    <w:lvl w:ilvl="6">
      <w:start w:val="1"/>
      <w:numFmt w:val="decimal"/>
      <w:lvlText w:val="%1.%2.%3.%4.%5.%6.%7."/>
      <w:lvlJc w:val="left"/>
      <w:pPr>
        <w:tabs>
          <w:tab w:val="num" w:pos="3240"/>
        </w:tabs>
        <w:ind w:left="3240" w:hanging="1080"/>
      </w:pPr>
      <w:rPr>
        <w:rFonts w:hint="default"/>
      </w:rPr>
    </w:lvl>
    <w:lvl w:ilvl="7">
      <w:start w:val="1"/>
      <w:numFmt w:val="decimal"/>
      <w:lvlText w:val="%1.%2.%3.%4.%5.%6.%7.%8."/>
      <w:lvlJc w:val="left"/>
      <w:pPr>
        <w:tabs>
          <w:tab w:val="num" w:pos="3744"/>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84" w15:restartNumberingAfterBreak="0">
    <w:nsid w:val="462372CB"/>
    <w:multiLevelType w:val="multilevel"/>
    <w:tmpl w:val="C0400016"/>
    <w:lvl w:ilvl="0">
      <w:start w:val="2"/>
      <w:numFmt w:val="none"/>
      <w:lvlText w:val="3."/>
      <w:lvlJc w:val="left"/>
      <w:pPr>
        <w:tabs>
          <w:tab w:val="num" w:pos="432"/>
        </w:tabs>
        <w:ind w:left="360" w:hanging="360"/>
      </w:pPr>
      <w:rPr>
        <w:rFonts w:hint="default"/>
        <w:b/>
        <w:bCs/>
        <w:i w:val="0"/>
      </w:rPr>
    </w:lvl>
    <w:lvl w:ilvl="1">
      <w:start w:val="1"/>
      <w:numFmt w:val="none"/>
      <w:lvlText w:val="3.1"/>
      <w:lvlJc w:val="left"/>
      <w:pPr>
        <w:tabs>
          <w:tab w:val="num" w:pos="1170"/>
        </w:tabs>
        <w:ind w:left="619" w:hanging="619"/>
      </w:pPr>
      <w:rPr>
        <w:rFonts w:ascii="Calibri" w:hAnsi="Calibri" w:cs="New York" w:hint="default"/>
        <w:b w:val="0"/>
        <w:bCs w:val="0"/>
        <w:i w:val="0"/>
        <w:iCs w:val="0"/>
        <w:caps w:val="0"/>
        <w:smallCaps w:val="0"/>
        <w:strike w:val="0"/>
        <w:dstrike w:val="0"/>
        <w:color w:val="auto"/>
        <w:spacing w:val="0"/>
        <w:w w:val="100"/>
        <w:kern w:val="0"/>
        <w:position w:val="0"/>
        <w:sz w:val="22"/>
        <w:szCs w:val="24"/>
        <w:u w:val="none"/>
        <w:effect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Text w:val="2.%2%3.1"/>
      <w:lvlJc w:val="left"/>
      <w:pPr>
        <w:tabs>
          <w:tab w:val="num" w:pos="1458"/>
        </w:tabs>
        <w:ind w:left="990" w:hanging="720"/>
      </w:pPr>
      <w:rPr>
        <w:rFonts w:ascii="Calibri" w:hAnsi="Calibri" w:hint="default"/>
        <w:b w:val="0"/>
        <w:bCs w:val="0"/>
        <w:i w:val="0"/>
        <w:color w:val="auto"/>
        <w:sz w:val="22"/>
        <w:szCs w:val="24"/>
      </w:rPr>
    </w:lvl>
    <w:lvl w:ilvl="3">
      <w:start w:val="1"/>
      <w:numFmt w:val="none"/>
      <w:lvlText w:val="3.1.1"/>
      <w:lvlJc w:val="left"/>
      <w:pPr>
        <w:tabs>
          <w:tab w:val="num" w:pos="2459"/>
        </w:tabs>
        <w:ind w:left="1883" w:hanging="893"/>
      </w:pPr>
      <w:rPr>
        <w:rFonts w:ascii="Calibri" w:hAnsi="Calibri" w:hint="default"/>
        <w:b w:val="0"/>
        <w:bCs w:val="0"/>
        <w:i w:val="0"/>
        <w:sz w:val="22"/>
        <w:szCs w:val="20"/>
      </w:rPr>
    </w:lvl>
    <w:lvl w:ilvl="4">
      <w:start w:val="1"/>
      <w:numFmt w:val="none"/>
      <w:lvlText w:val="3.1.1.9"/>
      <w:lvlJc w:val="left"/>
      <w:pPr>
        <w:tabs>
          <w:tab w:val="num" w:pos="2232"/>
        </w:tabs>
        <w:ind w:left="2232" w:hanging="792"/>
      </w:pPr>
      <w:rPr>
        <w:rFonts w:ascii="Calibri" w:hAnsi="Calibri" w:hint="default"/>
        <w:b w:val="0"/>
        <w:i w:val="0"/>
        <w:sz w:val="22"/>
        <w:szCs w:val="20"/>
      </w:rPr>
    </w:lvl>
    <w:lvl w:ilvl="5">
      <w:start w:val="1"/>
      <w:numFmt w:val="decimal"/>
      <w:lvlText w:val="%1.%2.%3.%4.%5.%6."/>
      <w:lvlJc w:val="left"/>
      <w:pPr>
        <w:tabs>
          <w:tab w:val="num" w:pos="2916"/>
        </w:tabs>
        <w:ind w:left="2916" w:hanging="936"/>
      </w:pPr>
      <w:rPr>
        <w:rFonts w:hint="default"/>
        <w:b w:val="0"/>
      </w:rPr>
    </w:lvl>
    <w:lvl w:ilvl="6">
      <w:start w:val="1"/>
      <w:numFmt w:val="decimal"/>
      <w:lvlText w:val="%1.%2.%3.%4.%5.%6.%7."/>
      <w:lvlJc w:val="left"/>
      <w:pPr>
        <w:tabs>
          <w:tab w:val="num" w:pos="3240"/>
        </w:tabs>
        <w:ind w:left="3240" w:hanging="1080"/>
      </w:pPr>
      <w:rPr>
        <w:rFonts w:hint="default"/>
      </w:rPr>
    </w:lvl>
    <w:lvl w:ilvl="7">
      <w:start w:val="1"/>
      <w:numFmt w:val="decimal"/>
      <w:lvlText w:val="%1.%2.%3.%4.%5.%6.%7.%8."/>
      <w:lvlJc w:val="left"/>
      <w:pPr>
        <w:tabs>
          <w:tab w:val="num" w:pos="3744"/>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85" w15:restartNumberingAfterBreak="0">
    <w:nsid w:val="46806749"/>
    <w:multiLevelType w:val="multilevel"/>
    <w:tmpl w:val="6BD0915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none"/>
      <w:lvlText w:val="3.2.1"/>
      <w:lvlJc w:val="left"/>
      <w:pPr>
        <w:ind w:left="1728" w:hanging="648"/>
      </w:pPr>
      <w:rPr>
        <w:rFonts w:hint="default"/>
      </w:rPr>
    </w:lvl>
    <w:lvl w:ilvl="4">
      <w:start w:val="1"/>
      <w:numFmt w:val="none"/>
      <w:lvlText w:val="3.2.1.1"/>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6" w15:restartNumberingAfterBreak="0">
    <w:nsid w:val="496563CB"/>
    <w:multiLevelType w:val="multilevel"/>
    <w:tmpl w:val="36C45C70"/>
    <w:lvl w:ilvl="0">
      <w:start w:val="2"/>
      <w:numFmt w:val="decimal"/>
      <w:lvlText w:val="%1.2.1"/>
      <w:lvlJc w:val="left"/>
      <w:pPr>
        <w:tabs>
          <w:tab w:val="num" w:pos="1152"/>
        </w:tabs>
        <w:ind w:left="1080" w:hanging="360"/>
      </w:pPr>
      <w:rPr>
        <w:rFonts w:hint="default"/>
        <w:b/>
        <w:bCs/>
        <w:i w:val="0"/>
      </w:rPr>
    </w:lvl>
    <w:lvl w:ilvl="1">
      <w:start w:val="1"/>
      <w:numFmt w:val="none"/>
      <w:lvlText w:val="2.1"/>
      <w:lvlJc w:val="left"/>
      <w:pPr>
        <w:tabs>
          <w:tab w:val="num" w:pos="1890"/>
        </w:tabs>
        <w:ind w:left="1339" w:hanging="619"/>
      </w:pPr>
      <w:rPr>
        <w:rFonts w:ascii="Calibri" w:hAnsi="Calibri" w:cs="New York" w:hint="default"/>
        <w:b w:val="0"/>
        <w:bCs w:val="0"/>
        <w:i w:val="0"/>
        <w:iCs w:val="0"/>
        <w:caps w:val="0"/>
        <w:smallCaps w:val="0"/>
        <w:strike w:val="0"/>
        <w:dstrike w:val="0"/>
        <w:color w:val="auto"/>
        <w:spacing w:val="0"/>
        <w:w w:val="100"/>
        <w:kern w:val="0"/>
        <w:position w:val="0"/>
        <w:sz w:val="22"/>
        <w:szCs w:val="24"/>
        <w:u w:val="none"/>
        <w:effect w:val="none"/>
      </w:rPr>
    </w:lvl>
    <w:lvl w:ilvl="2">
      <w:start w:val="1"/>
      <w:numFmt w:val="none"/>
      <w:lvlText w:val="3.2.1.5"/>
      <w:lvlJc w:val="left"/>
      <w:pPr>
        <w:tabs>
          <w:tab w:val="num" w:pos="2178"/>
        </w:tabs>
        <w:ind w:left="1710" w:hanging="720"/>
      </w:pPr>
      <w:rPr>
        <w:rFonts w:ascii="Calibri" w:hAnsi="Calibri" w:hint="default"/>
        <w:b w:val="0"/>
        <w:bCs w:val="0"/>
        <w:i w:val="0"/>
        <w:color w:val="auto"/>
        <w:sz w:val="22"/>
        <w:szCs w:val="24"/>
      </w:rPr>
    </w:lvl>
    <w:lvl w:ilvl="3">
      <w:start w:val="1"/>
      <w:numFmt w:val="decimal"/>
      <w:lvlText w:val="%1.%22.%4."/>
      <w:lvlJc w:val="left"/>
      <w:pPr>
        <w:tabs>
          <w:tab w:val="num" w:pos="3179"/>
        </w:tabs>
        <w:ind w:left="2603" w:hanging="893"/>
      </w:pPr>
      <w:rPr>
        <w:rFonts w:ascii="Calibri" w:hAnsi="Calibri" w:hint="default"/>
        <w:b w:val="0"/>
        <w:bCs w:val="0"/>
        <w:i w:val="0"/>
        <w:sz w:val="22"/>
        <w:szCs w:val="20"/>
      </w:rPr>
    </w:lvl>
    <w:lvl w:ilvl="4">
      <w:start w:val="1"/>
      <w:numFmt w:val="decimal"/>
      <w:lvlText w:val="%1.%3.%4.%5."/>
      <w:lvlJc w:val="left"/>
      <w:pPr>
        <w:tabs>
          <w:tab w:val="num" w:pos="2952"/>
        </w:tabs>
        <w:ind w:left="2952" w:hanging="792"/>
      </w:pPr>
      <w:rPr>
        <w:rFonts w:ascii="Calibri" w:hAnsi="Calibri" w:hint="default"/>
        <w:b w:val="0"/>
        <w:i w:val="0"/>
        <w:sz w:val="22"/>
        <w:szCs w:val="20"/>
      </w:rPr>
    </w:lvl>
    <w:lvl w:ilvl="5">
      <w:start w:val="1"/>
      <w:numFmt w:val="decimal"/>
      <w:lvlText w:val="%1.%2.%3.%4.%5.%6."/>
      <w:lvlJc w:val="left"/>
      <w:pPr>
        <w:tabs>
          <w:tab w:val="num" w:pos="3636"/>
        </w:tabs>
        <w:ind w:left="3636" w:hanging="936"/>
      </w:pPr>
      <w:rPr>
        <w:rFonts w:hint="default"/>
        <w:b w:val="0"/>
      </w:rPr>
    </w:lvl>
    <w:lvl w:ilvl="6">
      <w:start w:val="1"/>
      <w:numFmt w:val="decimal"/>
      <w:lvlText w:val="%1.%2.%3.%4.%5.%6.%7."/>
      <w:lvlJc w:val="left"/>
      <w:pPr>
        <w:tabs>
          <w:tab w:val="num" w:pos="3960"/>
        </w:tabs>
        <w:ind w:left="3960" w:hanging="1080"/>
      </w:pPr>
      <w:rPr>
        <w:rFonts w:hint="default"/>
      </w:rPr>
    </w:lvl>
    <w:lvl w:ilvl="7">
      <w:start w:val="1"/>
      <w:numFmt w:val="decimal"/>
      <w:lvlText w:val="%1.%2.%3.%4.%5.%6.%7.%8."/>
      <w:lvlJc w:val="left"/>
      <w:pPr>
        <w:tabs>
          <w:tab w:val="num" w:pos="4464"/>
        </w:tabs>
        <w:ind w:left="4464" w:hanging="1224"/>
      </w:pPr>
      <w:rPr>
        <w:rFonts w:hint="default"/>
      </w:rPr>
    </w:lvl>
    <w:lvl w:ilvl="8">
      <w:start w:val="1"/>
      <w:numFmt w:val="decimal"/>
      <w:lvlText w:val="%1.%2.%3.%4.%5.%6.%7.%8.%9."/>
      <w:lvlJc w:val="left"/>
      <w:pPr>
        <w:tabs>
          <w:tab w:val="num" w:pos="5040"/>
        </w:tabs>
        <w:ind w:left="5040" w:hanging="1440"/>
      </w:pPr>
      <w:rPr>
        <w:rFonts w:hint="default"/>
      </w:rPr>
    </w:lvl>
  </w:abstractNum>
  <w:abstractNum w:abstractNumId="87" w15:restartNumberingAfterBreak="0">
    <w:nsid w:val="4A375F86"/>
    <w:multiLevelType w:val="multilevel"/>
    <w:tmpl w:val="4C4A1A42"/>
    <w:lvl w:ilvl="0">
      <w:start w:val="1"/>
      <w:numFmt w:val="decimal"/>
      <w:lvlText w:val="%1."/>
      <w:lvlJc w:val="left"/>
      <w:pPr>
        <w:tabs>
          <w:tab w:val="num" w:pos="432"/>
        </w:tabs>
        <w:ind w:left="360" w:hanging="360"/>
      </w:pPr>
      <w:rPr>
        <w:rFonts w:hint="default"/>
        <w:b/>
        <w:bCs/>
        <w:i w:val="0"/>
      </w:rPr>
    </w:lvl>
    <w:lvl w:ilvl="1">
      <w:start w:val="1"/>
      <w:numFmt w:val="decimal"/>
      <w:lvlText w:val="%1.%2."/>
      <w:lvlJc w:val="left"/>
      <w:pPr>
        <w:tabs>
          <w:tab w:val="num" w:pos="1170"/>
        </w:tabs>
        <w:ind w:left="619" w:hanging="619"/>
      </w:pPr>
      <w:rPr>
        <w:rFonts w:ascii="Calibri" w:hAnsi="Calibri" w:cs="New York" w:hint="default"/>
        <w:b w:val="0"/>
        <w:bCs w:val="0"/>
        <w:i w:val="0"/>
        <w:iCs w:val="0"/>
        <w:caps w:val="0"/>
        <w:smallCaps w:val="0"/>
        <w:strike w:val="0"/>
        <w:dstrike w:val="0"/>
        <w:color w:val="auto"/>
        <w:spacing w:val="0"/>
        <w:w w:val="100"/>
        <w:kern w:val="0"/>
        <w:position w:val="0"/>
        <w:sz w:val="22"/>
        <w:szCs w:val="24"/>
        <w:u w:val="none"/>
        <w:effect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Text w:val="%1.%2.%3."/>
      <w:lvlJc w:val="left"/>
      <w:pPr>
        <w:tabs>
          <w:tab w:val="num" w:pos="1512"/>
        </w:tabs>
        <w:ind w:left="1044" w:hanging="720"/>
      </w:pPr>
      <w:rPr>
        <w:rFonts w:ascii="Calibri" w:hAnsi="Calibri" w:hint="default"/>
        <w:b w:val="0"/>
        <w:bCs w:val="0"/>
        <w:i w:val="0"/>
        <w:color w:val="auto"/>
        <w:sz w:val="22"/>
        <w:szCs w:val="24"/>
      </w:rPr>
    </w:lvl>
    <w:lvl w:ilvl="3">
      <w:start w:val="1"/>
      <w:numFmt w:val="decimal"/>
      <w:lvlText w:val="%1.%2.%3.%4."/>
      <w:lvlJc w:val="left"/>
      <w:pPr>
        <w:tabs>
          <w:tab w:val="num" w:pos="2088"/>
        </w:tabs>
        <w:ind w:left="1728" w:hanging="1109"/>
      </w:pPr>
      <w:rPr>
        <w:rFonts w:ascii="Calibri" w:hAnsi="Calibri" w:hint="default"/>
        <w:b w:val="0"/>
        <w:bCs w:val="0"/>
        <w:i w:val="0"/>
        <w:sz w:val="22"/>
        <w:szCs w:val="20"/>
      </w:rPr>
    </w:lvl>
    <w:lvl w:ilvl="4">
      <w:start w:val="1"/>
      <w:numFmt w:val="none"/>
      <w:lvlText w:val="1.11.3"/>
      <w:lvlJc w:val="left"/>
      <w:pPr>
        <w:tabs>
          <w:tab w:val="num" w:pos="2232"/>
        </w:tabs>
        <w:ind w:left="2232" w:hanging="792"/>
      </w:pPr>
      <w:rPr>
        <w:rFonts w:ascii="Verdana" w:hAnsi="Verdana" w:hint="default"/>
        <w:b w:val="0"/>
        <w:i w:val="0"/>
        <w:sz w:val="20"/>
        <w:szCs w:val="20"/>
      </w:rPr>
    </w:lvl>
    <w:lvl w:ilvl="5">
      <w:start w:val="1"/>
      <w:numFmt w:val="decimal"/>
      <w:lvlText w:val="%1.%2.%3.%4.%5.%6."/>
      <w:lvlJc w:val="left"/>
      <w:pPr>
        <w:tabs>
          <w:tab w:val="num" w:pos="2916"/>
        </w:tabs>
        <w:ind w:left="2916" w:hanging="936"/>
      </w:pPr>
      <w:rPr>
        <w:rFonts w:hint="default"/>
        <w:b w:val="0"/>
      </w:rPr>
    </w:lvl>
    <w:lvl w:ilvl="6">
      <w:start w:val="1"/>
      <w:numFmt w:val="decimal"/>
      <w:lvlText w:val="%1.%2.%3.%4.%5.%6.%7."/>
      <w:lvlJc w:val="left"/>
      <w:pPr>
        <w:tabs>
          <w:tab w:val="num" w:pos="3240"/>
        </w:tabs>
        <w:ind w:left="3240" w:hanging="1080"/>
      </w:pPr>
      <w:rPr>
        <w:rFonts w:hint="default"/>
      </w:rPr>
    </w:lvl>
    <w:lvl w:ilvl="7">
      <w:start w:val="1"/>
      <w:numFmt w:val="decimal"/>
      <w:lvlText w:val="%1.%2.%3.%4.%5.%6.%7.%8."/>
      <w:lvlJc w:val="left"/>
      <w:pPr>
        <w:tabs>
          <w:tab w:val="num" w:pos="3744"/>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88" w15:restartNumberingAfterBreak="0">
    <w:nsid w:val="4ADB7DB3"/>
    <w:multiLevelType w:val="multilevel"/>
    <w:tmpl w:val="2C146AE4"/>
    <w:lvl w:ilvl="0">
      <w:start w:val="1"/>
      <w:numFmt w:val="decimal"/>
      <w:lvlText w:val="%1."/>
      <w:lvlJc w:val="left"/>
      <w:pPr>
        <w:tabs>
          <w:tab w:val="num" w:pos="432"/>
        </w:tabs>
        <w:ind w:left="360" w:hanging="360"/>
      </w:pPr>
      <w:rPr>
        <w:rFonts w:hint="default"/>
        <w:b/>
        <w:bCs/>
        <w:i w:val="0"/>
      </w:rPr>
    </w:lvl>
    <w:lvl w:ilvl="1">
      <w:start w:val="1"/>
      <w:numFmt w:val="none"/>
      <w:lvlText w:val="6.2"/>
      <w:lvlJc w:val="left"/>
      <w:pPr>
        <w:tabs>
          <w:tab w:val="num" w:pos="1170"/>
        </w:tabs>
        <w:ind w:left="619" w:hanging="619"/>
      </w:pPr>
      <w:rPr>
        <w:rFonts w:ascii="Calibri" w:hAnsi="Calibri" w:cs="New York" w:hint="default"/>
        <w:b w:val="0"/>
        <w:bCs w:val="0"/>
        <w:i w:val="0"/>
        <w:iCs w:val="0"/>
        <w:caps w:val="0"/>
        <w:smallCaps w:val="0"/>
        <w:strike w:val="0"/>
        <w:dstrike w:val="0"/>
        <w:color w:val="auto"/>
        <w:spacing w:val="0"/>
        <w:w w:val="100"/>
        <w:kern w:val="0"/>
        <w:position w:val="0"/>
        <w:sz w:val="22"/>
        <w:szCs w:val="24"/>
        <w:u w:val="none"/>
        <w:effect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none"/>
      <w:lvlText w:val="2.2.2"/>
      <w:lvlJc w:val="left"/>
      <w:pPr>
        <w:tabs>
          <w:tab w:val="num" w:pos="1458"/>
        </w:tabs>
        <w:ind w:left="990" w:hanging="720"/>
      </w:pPr>
      <w:rPr>
        <w:rFonts w:ascii="Calibri" w:hAnsi="Calibri" w:hint="default"/>
        <w:b w:val="0"/>
        <w:bCs w:val="0"/>
        <w:i w:val="0"/>
        <w:color w:val="auto"/>
        <w:sz w:val="22"/>
        <w:szCs w:val="24"/>
      </w:rPr>
    </w:lvl>
    <w:lvl w:ilvl="3">
      <w:start w:val="1"/>
      <w:numFmt w:val="none"/>
      <w:lvlText w:val="3.2.1"/>
      <w:lvlJc w:val="left"/>
      <w:pPr>
        <w:tabs>
          <w:tab w:val="num" w:pos="2459"/>
        </w:tabs>
        <w:ind w:left="1883" w:hanging="893"/>
      </w:pPr>
      <w:rPr>
        <w:rFonts w:ascii="Calibri" w:hAnsi="Calibri" w:hint="default"/>
        <w:b w:val="0"/>
        <w:bCs w:val="0"/>
        <w:i w:val="0"/>
        <w:sz w:val="22"/>
        <w:szCs w:val="20"/>
      </w:rPr>
    </w:lvl>
    <w:lvl w:ilvl="4">
      <w:start w:val="1"/>
      <w:numFmt w:val="none"/>
      <w:lvlText w:val="3.2.1.1"/>
      <w:lvlJc w:val="left"/>
      <w:pPr>
        <w:tabs>
          <w:tab w:val="num" w:pos="2232"/>
        </w:tabs>
        <w:ind w:left="2232" w:hanging="792"/>
      </w:pPr>
      <w:rPr>
        <w:rFonts w:ascii="Calibri" w:hAnsi="Calibri" w:hint="default"/>
        <w:b w:val="0"/>
        <w:i w:val="0"/>
        <w:sz w:val="22"/>
        <w:szCs w:val="20"/>
      </w:rPr>
    </w:lvl>
    <w:lvl w:ilvl="5">
      <w:start w:val="1"/>
      <w:numFmt w:val="decimal"/>
      <w:lvlText w:val="%1.%2.%3.%4.%5.%6."/>
      <w:lvlJc w:val="left"/>
      <w:pPr>
        <w:tabs>
          <w:tab w:val="num" w:pos="2916"/>
        </w:tabs>
        <w:ind w:left="2916" w:hanging="936"/>
      </w:pPr>
      <w:rPr>
        <w:rFonts w:hint="default"/>
        <w:b w:val="0"/>
      </w:rPr>
    </w:lvl>
    <w:lvl w:ilvl="6">
      <w:start w:val="1"/>
      <w:numFmt w:val="decimal"/>
      <w:lvlText w:val="%1.%2.%3.%4.%5.%6.%7."/>
      <w:lvlJc w:val="left"/>
      <w:pPr>
        <w:tabs>
          <w:tab w:val="num" w:pos="3240"/>
        </w:tabs>
        <w:ind w:left="3240" w:hanging="1080"/>
      </w:pPr>
      <w:rPr>
        <w:rFonts w:hint="default"/>
      </w:rPr>
    </w:lvl>
    <w:lvl w:ilvl="7">
      <w:start w:val="1"/>
      <w:numFmt w:val="decimal"/>
      <w:lvlText w:val="%1.%2.%3.%4.%5.%6.%7.%8."/>
      <w:lvlJc w:val="left"/>
      <w:pPr>
        <w:tabs>
          <w:tab w:val="num" w:pos="3744"/>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89" w15:restartNumberingAfterBreak="0">
    <w:nsid w:val="4AED19B3"/>
    <w:multiLevelType w:val="multilevel"/>
    <w:tmpl w:val="A642D8F4"/>
    <w:lvl w:ilvl="0">
      <w:start w:val="1"/>
      <w:numFmt w:val="decimal"/>
      <w:lvlText w:val="%1."/>
      <w:lvlJc w:val="left"/>
      <w:pPr>
        <w:tabs>
          <w:tab w:val="num" w:pos="432"/>
        </w:tabs>
        <w:ind w:left="360" w:hanging="360"/>
      </w:pPr>
      <w:rPr>
        <w:rFonts w:hint="default"/>
        <w:b/>
        <w:bCs/>
        <w:i w:val="0"/>
      </w:rPr>
    </w:lvl>
    <w:lvl w:ilvl="1">
      <w:start w:val="1"/>
      <w:numFmt w:val="none"/>
      <w:lvlText w:val="6.1"/>
      <w:lvlJc w:val="left"/>
      <w:pPr>
        <w:tabs>
          <w:tab w:val="num" w:pos="1170"/>
        </w:tabs>
        <w:ind w:left="619" w:hanging="619"/>
      </w:pPr>
      <w:rPr>
        <w:rFonts w:ascii="Calibri" w:hAnsi="Calibri" w:cs="New York" w:hint="default"/>
        <w:b w:val="0"/>
        <w:bCs w:val="0"/>
        <w:i w:val="0"/>
        <w:iCs w:val="0"/>
        <w:caps w:val="0"/>
        <w:smallCaps w:val="0"/>
        <w:strike w:val="0"/>
        <w:dstrike w:val="0"/>
        <w:color w:val="auto"/>
        <w:spacing w:val="0"/>
        <w:w w:val="100"/>
        <w:kern w:val="0"/>
        <w:position w:val="0"/>
        <w:sz w:val="22"/>
        <w:szCs w:val="24"/>
        <w:u w:val="none"/>
        <w:effect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none"/>
      <w:lvlText w:val="6.1.1"/>
      <w:lvlJc w:val="left"/>
      <w:pPr>
        <w:tabs>
          <w:tab w:val="num" w:pos="1458"/>
        </w:tabs>
        <w:ind w:left="990" w:hanging="720"/>
      </w:pPr>
      <w:rPr>
        <w:rFonts w:ascii="Calibri" w:hAnsi="Calibri" w:hint="default"/>
        <w:b w:val="0"/>
        <w:bCs w:val="0"/>
        <w:i w:val="0"/>
        <w:color w:val="auto"/>
        <w:sz w:val="22"/>
        <w:szCs w:val="24"/>
      </w:rPr>
    </w:lvl>
    <w:lvl w:ilvl="3">
      <w:start w:val="1"/>
      <w:numFmt w:val="none"/>
      <w:lvlText w:val="3.2.1"/>
      <w:lvlJc w:val="left"/>
      <w:pPr>
        <w:tabs>
          <w:tab w:val="num" w:pos="2459"/>
        </w:tabs>
        <w:ind w:left="1883" w:hanging="893"/>
      </w:pPr>
      <w:rPr>
        <w:rFonts w:ascii="Calibri" w:hAnsi="Calibri" w:hint="default"/>
        <w:b w:val="0"/>
        <w:bCs w:val="0"/>
        <w:i w:val="0"/>
        <w:sz w:val="22"/>
        <w:szCs w:val="20"/>
      </w:rPr>
    </w:lvl>
    <w:lvl w:ilvl="4">
      <w:start w:val="1"/>
      <w:numFmt w:val="none"/>
      <w:lvlText w:val="3.2.1.1"/>
      <w:lvlJc w:val="left"/>
      <w:pPr>
        <w:tabs>
          <w:tab w:val="num" w:pos="2232"/>
        </w:tabs>
        <w:ind w:left="2232" w:hanging="792"/>
      </w:pPr>
      <w:rPr>
        <w:rFonts w:ascii="Calibri" w:hAnsi="Calibri" w:hint="default"/>
        <w:b w:val="0"/>
        <w:i w:val="0"/>
        <w:sz w:val="22"/>
        <w:szCs w:val="20"/>
      </w:rPr>
    </w:lvl>
    <w:lvl w:ilvl="5">
      <w:start w:val="1"/>
      <w:numFmt w:val="decimal"/>
      <w:lvlText w:val="%1.%2.%3.%4.%5.%6."/>
      <w:lvlJc w:val="left"/>
      <w:pPr>
        <w:tabs>
          <w:tab w:val="num" w:pos="2916"/>
        </w:tabs>
        <w:ind w:left="2916" w:hanging="936"/>
      </w:pPr>
      <w:rPr>
        <w:rFonts w:hint="default"/>
        <w:b w:val="0"/>
      </w:rPr>
    </w:lvl>
    <w:lvl w:ilvl="6">
      <w:start w:val="1"/>
      <w:numFmt w:val="decimal"/>
      <w:lvlText w:val="%1.%2.%3.%4.%5.%6.%7."/>
      <w:lvlJc w:val="left"/>
      <w:pPr>
        <w:tabs>
          <w:tab w:val="num" w:pos="3240"/>
        </w:tabs>
        <w:ind w:left="3240" w:hanging="1080"/>
      </w:pPr>
      <w:rPr>
        <w:rFonts w:hint="default"/>
      </w:rPr>
    </w:lvl>
    <w:lvl w:ilvl="7">
      <w:start w:val="1"/>
      <w:numFmt w:val="decimal"/>
      <w:lvlText w:val="%1.%2.%3.%4.%5.%6.%7.%8."/>
      <w:lvlJc w:val="left"/>
      <w:pPr>
        <w:tabs>
          <w:tab w:val="num" w:pos="3744"/>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90" w15:restartNumberingAfterBreak="0">
    <w:nsid w:val="4B390B11"/>
    <w:multiLevelType w:val="multilevel"/>
    <w:tmpl w:val="D6507AF6"/>
    <w:lvl w:ilvl="0">
      <w:start w:val="1"/>
      <w:numFmt w:val="decimal"/>
      <w:lvlText w:val="%1."/>
      <w:lvlJc w:val="left"/>
      <w:pPr>
        <w:tabs>
          <w:tab w:val="num" w:pos="432"/>
        </w:tabs>
        <w:ind w:left="360" w:hanging="360"/>
      </w:pPr>
      <w:rPr>
        <w:rFonts w:hint="default"/>
        <w:b/>
        <w:bCs/>
        <w:i w:val="0"/>
      </w:rPr>
    </w:lvl>
    <w:lvl w:ilvl="1">
      <w:start w:val="1"/>
      <w:numFmt w:val="none"/>
      <w:lvlText w:val="2.1"/>
      <w:lvlJc w:val="left"/>
      <w:pPr>
        <w:tabs>
          <w:tab w:val="num" w:pos="1170"/>
        </w:tabs>
        <w:ind w:left="619" w:hanging="619"/>
      </w:pPr>
      <w:rPr>
        <w:rFonts w:ascii="Calibri" w:hAnsi="Calibri" w:cs="New York" w:hint="default"/>
        <w:b w:val="0"/>
        <w:bCs w:val="0"/>
        <w:i w:val="0"/>
        <w:iCs w:val="0"/>
        <w:caps w:val="0"/>
        <w:smallCaps w:val="0"/>
        <w:strike w:val="0"/>
        <w:dstrike w:val="0"/>
        <w:color w:val="auto"/>
        <w:spacing w:val="0"/>
        <w:w w:val="100"/>
        <w:kern w:val="0"/>
        <w:position w:val="0"/>
        <w:sz w:val="22"/>
        <w:szCs w:val="24"/>
        <w:u w:val="none"/>
        <w:effect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Text w:val="2.%2%3.1"/>
      <w:lvlJc w:val="left"/>
      <w:pPr>
        <w:tabs>
          <w:tab w:val="num" w:pos="1458"/>
        </w:tabs>
        <w:ind w:left="990" w:hanging="720"/>
      </w:pPr>
      <w:rPr>
        <w:rFonts w:ascii="Calibri" w:hAnsi="Calibri" w:hint="default"/>
        <w:b w:val="0"/>
        <w:bCs w:val="0"/>
        <w:i w:val="0"/>
        <w:color w:val="auto"/>
        <w:sz w:val="22"/>
        <w:szCs w:val="24"/>
      </w:rPr>
    </w:lvl>
    <w:lvl w:ilvl="3">
      <w:start w:val="1"/>
      <w:numFmt w:val="decimal"/>
      <w:lvlText w:val="%1.%2.%3.%4."/>
      <w:lvlJc w:val="left"/>
      <w:pPr>
        <w:tabs>
          <w:tab w:val="num" w:pos="2459"/>
        </w:tabs>
        <w:ind w:left="1883" w:hanging="893"/>
      </w:pPr>
      <w:rPr>
        <w:rFonts w:ascii="Calibri" w:hAnsi="Calibri" w:hint="default"/>
        <w:b w:val="0"/>
        <w:bCs w:val="0"/>
        <w:i w:val="0"/>
        <w:sz w:val="22"/>
        <w:szCs w:val="20"/>
      </w:rPr>
    </w:lvl>
    <w:lvl w:ilvl="4">
      <w:start w:val="1"/>
      <w:numFmt w:val="decimal"/>
      <w:lvlText w:val="%1.%2.%3.%4.%5."/>
      <w:lvlJc w:val="left"/>
      <w:pPr>
        <w:tabs>
          <w:tab w:val="num" w:pos="2232"/>
        </w:tabs>
        <w:ind w:left="2232" w:hanging="792"/>
      </w:pPr>
      <w:rPr>
        <w:rFonts w:ascii="Calibri" w:hAnsi="Calibri" w:hint="default"/>
        <w:b w:val="0"/>
        <w:i w:val="0"/>
        <w:sz w:val="22"/>
        <w:szCs w:val="20"/>
      </w:rPr>
    </w:lvl>
    <w:lvl w:ilvl="5">
      <w:start w:val="1"/>
      <w:numFmt w:val="decimal"/>
      <w:lvlText w:val="%1.%2.%3.%4.%5.%6."/>
      <w:lvlJc w:val="left"/>
      <w:pPr>
        <w:tabs>
          <w:tab w:val="num" w:pos="2916"/>
        </w:tabs>
        <w:ind w:left="2916" w:hanging="936"/>
      </w:pPr>
      <w:rPr>
        <w:rFonts w:hint="default"/>
        <w:b w:val="0"/>
      </w:rPr>
    </w:lvl>
    <w:lvl w:ilvl="6">
      <w:start w:val="1"/>
      <w:numFmt w:val="decimal"/>
      <w:lvlText w:val="%1.%2.%3.%4.%5.%6.%7."/>
      <w:lvlJc w:val="left"/>
      <w:pPr>
        <w:tabs>
          <w:tab w:val="num" w:pos="3240"/>
        </w:tabs>
        <w:ind w:left="3240" w:hanging="1080"/>
      </w:pPr>
      <w:rPr>
        <w:rFonts w:hint="default"/>
      </w:rPr>
    </w:lvl>
    <w:lvl w:ilvl="7">
      <w:start w:val="1"/>
      <w:numFmt w:val="decimal"/>
      <w:lvlText w:val="%1.%2.%3.%4.%5.%6.%7.%8."/>
      <w:lvlJc w:val="left"/>
      <w:pPr>
        <w:tabs>
          <w:tab w:val="num" w:pos="3744"/>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91" w15:restartNumberingAfterBreak="0">
    <w:nsid w:val="4BC20447"/>
    <w:multiLevelType w:val="multilevel"/>
    <w:tmpl w:val="8ECC956C"/>
    <w:lvl w:ilvl="0">
      <w:start w:val="2"/>
      <w:numFmt w:val="decimal"/>
      <w:lvlText w:val="%1."/>
      <w:lvlJc w:val="left"/>
      <w:pPr>
        <w:tabs>
          <w:tab w:val="num" w:pos="432"/>
        </w:tabs>
        <w:ind w:left="360" w:hanging="360"/>
      </w:pPr>
      <w:rPr>
        <w:rFonts w:hint="default"/>
        <w:b/>
        <w:bCs/>
        <w:i w:val="0"/>
      </w:rPr>
    </w:lvl>
    <w:lvl w:ilvl="1">
      <w:start w:val="1"/>
      <w:numFmt w:val="none"/>
      <w:lvlText w:val="2.2.2"/>
      <w:lvlJc w:val="left"/>
      <w:pPr>
        <w:tabs>
          <w:tab w:val="num" w:pos="1170"/>
        </w:tabs>
        <w:ind w:left="619" w:hanging="619"/>
      </w:pPr>
      <w:rPr>
        <w:rFonts w:ascii="Calibri" w:hAnsi="Calibri" w:cs="New York" w:hint="default"/>
        <w:b w:val="0"/>
        <w:bCs w:val="0"/>
        <w:i w:val="0"/>
        <w:iCs w:val="0"/>
        <w:caps w:val="0"/>
        <w:smallCaps w:val="0"/>
        <w:strike w:val="0"/>
        <w:dstrike w:val="0"/>
        <w:color w:val="auto"/>
        <w:spacing w:val="0"/>
        <w:w w:val="100"/>
        <w:kern w:val="0"/>
        <w:position w:val="0"/>
        <w:sz w:val="22"/>
        <w:szCs w:val="24"/>
        <w:u w:val="none"/>
        <w:effect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Text w:val="3.%2%3.1"/>
      <w:lvlJc w:val="left"/>
      <w:pPr>
        <w:tabs>
          <w:tab w:val="num" w:pos="1458"/>
        </w:tabs>
        <w:ind w:left="990" w:hanging="720"/>
      </w:pPr>
      <w:rPr>
        <w:rFonts w:ascii="Calibri" w:hAnsi="Calibri" w:hint="default"/>
        <w:b w:val="0"/>
        <w:bCs w:val="0"/>
        <w:i w:val="0"/>
        <w:color w:val="auto"/>
        <w:sz w:val="22"/>
        <w:szCs w:val="24"/>
      </w:rPr>
    </w:lvl>
    <w:lvl w:ilvl="3">
      <w:start w:val="1"/>
      <w:numFmt w:val="decimal"/>
      <w:lvlText w:val="3.%3.4"/>
      <w:lvlJc w:val="left"/>
      <w:pPr>
        <w:tabs>
          <w:tab w:val="num" w:pos="2459"/>
        </w:tabs>
        <w:ind w:left="1883" w:hanging="893"/>
      </w:pPr>
      <w:rPr>
        <w:rFonts w:ascii="Calibri" w:hAnsi="Calibri" w:hint="default"/>
        <w:b w:val="0"/>
        <w:bCs w:val="0"/>
        <w:i w:val="0"/>
        <w:sz w:val="22"/>
        <w:szCs w:val="20"/>
      </w:rPr>
    </w:lvl>
    <w:lvl w:ilvl="4">
      <w:start w:val="1"/>
      <w:numFmt w:val="none"/>
      <w:lvlText w:val="2.2.2.1"/>
      <w:lvlJc w:val="left"/>
      <w:pPr>
        <w:tabs>
          <w:tab w:val="num" w:pos="2232"/>
        </w:tabs>
        <w:ind w:left="2232" w:hanging="792"/>
      </w:pPr>
      <w:rPr>
        <w:rFonts w:ascii="Calibri" w:hAnsi="Calibri" w:hint="default"/>
        <w:b w:val="0"/>
        <w:i w:val="0"/>
        <w:sz w:val="22"/>
        <w:szCs w:val="20"/>
      </w:rPr>
    </w:lvl>
    <w:lvl w:ilvl="5">
      <w:start w:val="1"/>
      <w:numFmt w:val="decimal"/>
      <w:lvlText w:val="%1.%2.%3.%4.%5.%6."/>
      <w:lvlJc w:val="left"/>
      <w:pPr>
        <w:tabs>
          <w:tab w:val="num" w:pos="2916"/>
        </w:tabs>
        <w:ind w:left="2916" w:hanging="936"/>
      </w:pPr>
      <w:rPr>
        <w:rFonts w:hint="default"/>
        <w:b w:val="0"/>
      </w:rPr>
    </w:lvl>
    <w:lvl w:ilvl="6">
      <w:start w:val="1"/>
      <w:numFmt w:val="decimal"/>
      <w:lvlText w:val="%1.%2.%3.%4.%5.%6.%7."/>
      <w:lvlJc w:val="left"/>
      <w:pPr>
        <w:tabs>
          <w:tab w:val="num" w:pos="3240"/>
        </w:tabs>
        <w:ind w:left="3240" w:hanging="1080"/>
      </w:pPr>
      <w:rPr>
        <w:rFonts w:hint="default"/>
      </w:rPr>
    </w:lvl>
    <w:lvl w:ilvl="7">
      <w:start w:val="1"/>
      <w:numFmt w:val="decimal"/>
      <w:lvlText w:val="%1.%2.%3.%4.%5.%6.%7.%8."/>
      <w:lvlJc w:val="left"/>
      <w:pPr>
        <w:tabs>
          <w:tab w:val="num" w:pos="3744"/>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92" w15:restartNumberingAfterBreak="0">
    <w:nsid w:val="4C9C50D5"/>
    <w:multiLevelType w:val="multilevel"/>
    <w:tmpl w:val="614ABC12"/>
    <w:lvl w:ilvl="0">
      <w:start w:val="1"/>
      <w:numFmt w:val="decimal"/>
      <w:lvlText w:val="%1."/>
      <w:lvlJc w:val="left"/>
      <w:pPr>
        <w:tabs>
          <w:tab w:val="num" w:pos="432"/>
        </w:tabs>
        <w:ind w:left="360" w:hanging="360"/>
      </w:pPr>
      <w:rPr>
        <w:rFonts w:hint="default"/>
        <w:b/>
        <w:bCs/>
        <w:i w:val="0"/>
      </w:rPr>
    </w:lvl>
    <w:lvl w:ilvl="1">
      <w:start w:val="1"/>
      <w:numFmt w:val="none"/>
      <w:lvlText w:val="4.1"/>
      <w:lvlJc w:val="left"/>
      <w:pPr>
        <w:tabs>
          <w:tab w:val="num" w:pos="1170"/>
        </w:tabs>
        <w:ind w:left="619" w:hanging="619"/>
      </w:pPr>
      <w:rPr>
        <w:rFonts w:ascii="Calibri" w:hAnsi="Calibri" w:cs="New York" w:hint="default"/>
        <w:b w:val="0"/>
        <w:bCs w:val="0"/>
        <w:i w:val="0"/>
        <w:iCs w:val="0"/>
        <w:caps w:val="0"/>
        <w:smallCaps w:val="0"/>
        <w:strike w:val="0"/>
        <w:dstrike w:val="0"/>
        <w:color w:val="auto"/>
        <w:spacing w:val="0"/>
        <w:w w:val="100"/>
        <w:kern w:val="0"/>
        <w:position w:val="0"/>
        <w:sz w:val="22"/>
        <w:szCs w:val="24"/>
        <w:u w:val="none"/>
        <w:effect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none"/>
      <w:lvlText w:val="2.2.2"/>
      <w:lvlJc w:val="left"/>
      <w:pPr>
        <w:tabs>
          <w:tab w:val="num" w:pos="1458"/>
        </w:tabs>
        <w:ind w:left="990" w:hanging="720"/>
      </w:pPr>
      <w:rPr>
        <w:rFonts w:ascii="Calibri" w:hAnsi="Calibri" w:hint="default"/>
        <w:b w:val="0"/>
        <w:bCs w:val="0"/>
        <w:i w:val="0"/>
        <w:color w:val="auto"/>
        <w:sz w:val="22"/>
        <w:szCs w:val="24"/>
      </w:rPr>
    </w:lvl>
    <w:lvl w:ilvl="3">
      <w:start w:val="1"/>
      <w:numFmt w:val="none"/>
      <w:lvlText w:val="2.1.1"/>
      <w:lvlJc w:val="left"/>
      <w:pPr>
        <w:tabs>
          <w:tab w:val="num" w:pos="2459"/>
        </w:tabs>
        <w:ind w:left="1883" w:hanging="893"/>
      </w:pPr>
      <w:rPr>
        <w:rFonts w:ascii="Calibri" w:hAnsi="Calibri" w:hint="default"/>
        <w:b w:val="0"/>
        <w:bCs w:val="0"/>
        <w:i w:val="0"/>
        <w:sz w:val="22"/>
        <w:szCs w:val="20"/>
      </w:rPr>
    </w:lvl>
    <w:lvl w:ilvl="4">
      <w:start w:val="1"/>
      <w:numFmt w:val="none"/>
      <w:lvlText w:val="2.1.1.5"/>
      <w:lvlJc w:val="left"/>
      <w:pPr>
        <w:tabs>
          <w:tab w:val="num" w:pos="2232"/>
        </w:tabs>
        <w:ind w:left="2232" w:hanging="792"/>
      </w:pPr>
      <w:rPr>
        <w:rFonts w:ascii="Calibri" w:hAnsi="Calibri" w:hint="default"/>
        <w:b w:val="0"/>
        <w:i w:val="0"/>
        <w:sz w:val="22"/>
        <w:szCs w:val="20"/>
      </w:rPr>
    </w:lvl>
    <w:lvl w:ilvl="5">
      <w:start w:val="1"/>
      <w:numFmt w:val="decimal"/>
      <w:lvlText w:val="%1.%2.%3.%4.%5.%6."/>
      <w:lvlJc w:val="left"/>
      <w:pPr>
        <w:tabs>
          <w:tab w:val="num" w:pos="2916"/>
        </w:tabs>
        <w:ind w:left="2916" w:hanging="936"/>
      </w:pPr>
      <w:rPr>
        <w:rFonts w:hint="default"/>
        <w:b w:val="0"/>
      </w:rPr>
    </w:lvl>
    <w:lvl w:ilvl="6">
      <w:start w:val="1"/>
      <w:numFmt w:val="decimal"/>
      <w:lvlText w:val="%1.%2.%3.%4.%5.%6.%7."/>
      <w:lvlJc w:val="left"/>
      <w:pPr>
        <w:tabs>
          <w:tab w:val="num" w:pos="3240"/>
        </w:tabs>
        <w:ind w:left="3240" w:hanging="1080"/>
      </w:pPr>
      <w:rPr>
        <w:rFonts w:hint="default"/>
      </w:rPr>
    </w:lvl>
    <w:lvl w:ilvl="7">
      <w:start w:val="1"/>
      <w:numFmt w:val="decimal"/>
      <w:lvlText w:val="%1.%2.%3.%4.%5.%6.%7.%8."/>
      <w:lvlJc w:val="left"/>
      <w:pPr>
        <w:tabs>
          <w:tab w:val="num" w:pos="3744"/>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93" w15:restartNumberingAfterBreak="0">
    <w:nsid w:val="4D2963B7"/>
    <w:multiLevelType w:val="multilevel"/>
    <w:tmpl w:val="3312C354"/>
    <w:lvl w:ilvl="0">
      <w:start w:val="2"/>
      <w:numFmt w:val="none"/>
      <w:lvlText w:val="3."/>
      <w:lvlJc w:val="left"/>
      <w:pPr>
        <w:tabs>
          <w:tab w:val="num" w:pos="432"/>
        </w:tabs>
        <w:ind w:left="360" w:hanging="360"/>
      </w:pPr>
      <w:rPr>
        <w:rFonts w:hint="default"/>
        <w:b/>
        <w:bCs/>
        <w:i w:val="0"/>
      </w:rPr>
    </w:lvl>
    <w:lvl w:ilvl="1">
      <w:start w:val="1"/>
      <w:numFmt w:val="none"/>
      <w:lvlText w:val="3.1"/>
      <w:lvlJc w:val="left"/>
      <w:pPr>
        <w:tabs>
          <w:tab w:val="num" w:pos="1170"/>
        </w:tabs>
        <w:ind w:left="619" w:hanging="619"/>
      </w:pPr>
      <w:rPr>
        <w:rFonts w:ascii="Calibri" w:hAnsi="Calibri" w:cs="New York" w:hint="default"/>
        <w:b w:val="0"/>
        <w:bCs w:val="0"/>
        <w:i w:val="0"/>
        <w:iCs w:val="0"/>
        <w:caps w:val="0"/>
        <w:smallCaps w:val="0"/>
        <w:strike w:val="0"/>
        <w:dstrike w:val="0"/>
        <w:color w:val="auto"/>
        <w:spacing w:val="0"/>
        <w:w w:val="100"/>
        <w:kern w:val="0"/>
        <w:position w:val="0"/>
        <w:sz w:val="22"/>
        <w:szCs w:val="24"/>
        <w:u w:val="none"/>
        <w:effect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Text w:val="2.%2%3.1"/>
      <w:lvlJc w:val="left"/>
      <w:pPr>
        <w:tabs>
          <w:tab w:val="num" w:pos="1458"/>
        </w:tabs>
        <w:ind w:left="990" w:hanging="720"/>
      </w:pPr>
      <w:rPr>
        <w:rFonts w:ascii="Calibri" w:hAnsi="Calibri" w:hint="default"/>
        <w:b w:val="0"/>
        <w:bCs w:val="0"/>
        <w:i w:val="0"/>
        <w:color w:val="auto"/>
        <w:sz w:val="22"/>
        <w:szCs w:val="24"/>
      </w:rPr>
    </w:lvl>
    <w:lvl w:ilvl="3">
      <w:start w:val="1"/>
      <w:numFmt w:val="none"/>
      <w:lvlText w:val="3.1.1"/>
      <w:lvlJc w:val="left"/>
      <w:pPr>
        <w:tabs>
          <w:tab w:val="num" w:pos="2459"/>
        </w:tabs>
        <w:ind w:left="1883" w:hanging="893"/>
      </w:pPr>
      <w:rPr>
        <w:rFonts w:ascii="Calibri" w:hAnsi="Calibri" w:hint="default"/>
        <w:b w:val="0"/>
        <w:bCs w:val="0"/>
        <w:i w:val="0"/>
        <w:sz w:val="22"/>
        <w:szCs w:val="20"/>
      </w:rPr>
    </w:lvl>
    <w:lvl w:ilvl="4">
      <w:start w:val="1"/>
      <w:numFmt w:val="none"/>
      <w:lvlText w:val="3.1.1.4"/>
      <w:lvlJc w:val="left"/>
      <w:pPr>
        <w:tabs>
          <w:tab w:val="num" w:pos="2232"/>
        </w:tabs>
        <w:ind w:left="2232" w:hanging="792"/>
      </w:pPr>
      <w:rPr>
        <w:rFonts w:ascii="Calibri" w:hAnsi="Calibri" w:hint="default"/>
        <w:b w:val="0"/>
        <w:i w:val="0"/>
        <w:sz w:val="22"/>
        <w:szCs w:val="20"/>
      </w:rPr>
    </w:lvl>
    <w:lvl w:ilvl="5">
      <w:start w:val="1"/>
      <w:numFmt w:val="decimal"/>
      <w:lvlText w:val="%1.%2.%3.%4.%5.%6."/>
      <w:lvlJc w:val="left"/>
      <w:pPr>
        <w:tabs>
          <w:tab w:val="num" w:pos="2916"/>
        </w:tabs>
        <w:ind w:left="2916" w:hanging="936"/>
      </w:pPr>
      <w:rPr>
        <w:rFonts w:hint="default"/>
        <w:b w:val="0"/>
      </w:rPr>
    </w:lvl>
    <w:lvl w:ilvl="6">
      <w:start w:val="1"/>
      <w:numFmt w:val="decimal"/>
      <w:lvlText w:val="%1.%2.%3.%4.%5.%6.%7."/>
      <w:lvlJc w:val="left"/>
      <w:pPr>
        <w:tabs>
          <w:tab w:val="num" w:pos="3240"/>
        </w:tabs>
        <w:ind w:left="3240" w:hanging="1080"/>
      </w:pPr>
      <w:rPr>
        <w:rFonts w:hint="default"/>
      </w:rPr>
    </w:lvl>
    <w:lvl w:ilvl="7">
      <w:start w:val="1"/>
      <w:numFmt w:val="decimal"/>
      <w:lvlText w:val="%1.%2.%3.%4.%5.%6.%7.%8."/>
      <w:lvlJc w:val="left"/>
      <w:pPr>
        <w:tabs>
          <w:tab w:val="num" w:pos="3744"/>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94" w15:restartNumberingAfterBreak="0">
    <w:nsid w:val="4EE7383A"/>
    <w:multiLevelType w:val="multilevel"/>
    <w:tmpl w:val="6924E612"/>
    <w:lvl w:ilvl="0">
      <w:start w:val="2"/>
      <w:numFmt w:val="none"/>
      <w:lvlText w:val="3."/>
      <w:lvlJc w:val="left"/>
      <w:pPr>
        <w:tabs>
          <w:tab w:val="num" w:pos="432"/>
        </w:tabs>
        <w:ind w:left="360" w:hanging="360"/>
      </w:pPr>
      <w:rPr>
        <w:rFonts w:hint="default"/>
        <w:b/>
        <w:bCs/>
        <w:i w:val="0"/>
      </w:rPr>
    </w:lvl>
    <w:lvl w:ilvl="1">
      <w:start w:val="1"/>
      <w:numFmt w:val="none"/>
      <w:lvlText w:val="3.1"/>
      <w:lvlJc w:val="left"/>
      <w:pPr>
        <w:tabs>
          <w:tab w:val="num" w:pos="1170"/>
        </w:tabs>
        <w:ind w:left="619" w:hanging="619"/>
      </w:pPr>
      <w:rPr>
        <w:rFonts w:ascii="Calibri" w:hAnsi="Calibri" w:cs="New York" w:hint="default"/>
        <w:b w:val="0"/>
        <w:bCs w:val="0"/>
        <w:i w:val="0"/>
        <w:iCs w:val="0"/>
        <w:caps w:val="0"/>
        <w:smallCaps w:val="0"/>
        <w:strike w:val="0"/>
        <w:dstrike w:val="0"/>
        <w:color w:val="auto"/>
        <w:spacing w:val="0"/>
        <w:w w:val="100"/>
        <w:kern w:val="0"/>
        <w:position w:val="0"/>
        <w:sz w:val="22"/>
        <w:szCs w:val="24"/>
        <w:u w:val="none"/>
        <w:effect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Text w:val="2.%2%3.1"/>
      <w:lvlJc w:val="left"/>
      <w:pPr>
        <w:tabs>
          <w:tab w:val="num" w:pos="1458"/>
        </w:tabs>
        <w:ind w:left="990" w:hanging="720"/>
      </w:pPr>
      <w:rPr>
        <w:rFonts w:ascii="Calibri" w:hAnsi="Calibri" w:hint="default"/>
        <w:b w:val="0"/>
        <w:bCs w:val="0"/>
        <w:i w:val="0"/>
        <w:color w:val="auto"/>
        <w:sz w:val="22"/>
        <w:szCs w:val="24"/>
      </w:rPr>
    </w:lvl>
    <w:lvl w:ilvl="3">
      <w:start w:val="1"/>
      <w:numFmt w:val="none"/>
      <w:lvlText w:val="3.1.1"/>
      <w:lvlJc w:val="left"/>
      <w:pPr>
        <w:tabs>
          <w:tab w:val="num" w:pos="2459"/>
        </w:tabs>
        <w:ind w:left="1883" w:hanging="893"/>
      </w:pPr>
      <w:rPr>
        <w:rFonts w:ascii="Calibri" w:hAnsi="Calibri" w:hint="default"/>
        <w:b w:val="0"/>
        <w:bCs w:val="0"/>
        <w:i w:val="0"/>
        <w:sz w:val="22"/>
        <w:szCs w:val="20"/>
      </w:rPr>
    </w:lvl>
    <w:lvl w:ilvl="4">
      <w:start w:val="1"/>
      <w:numFmt w:val="none"/>
      <w:lvlText w:val="3.1.1.6"/>
      <w:lvlJc w:val="left"/>
      <w:pPr>
        <w:tabs>
          <w:tab w:val="num" w:pos="2232"/>
        </w:tabs>
        <w:ind w:left="2232" w:hanging="792"/>
      </w:pPr>
      <w:rPr>
        <w:rFonts w:ascii="Calibri" w:hAnsi="Calibri" w:hint="default"/>
        <w:b w:val="0"/>
        <w:i w:val="0"/>
        <w:sz w:val="22"/>
        <w:szCs w:val="20"/>
      </w:rPr>
    </w:lvl>
    <w:lvl w:ilvl="5">
      <w:start w:val="1"/>
      <w:numFmt w:val="decimal"/>
      <w:lvlText w:val="%1.%2.%3.%4.%5.%6."/>
      <w:lvlJc w:val="left"/>
      <w:pPr>
        <w:tabs>
          <w:tab w:val="num" w:pos="2916"/>
        </w:tabs>
        <w:ind w:left="2916" w:hanging="936"/>
      </w:pPr>
      <w:rPr>
        <w:rFonts w:hint="default"/>
        <w:b w:val="0"/>
      </w:rPr>
    </w:lvl>
    <w:lvl w:ilvl="6">
      <w:start w:val="1"/>
      <w:numFmt w:val="decimal"/>
      <w:lvlText w:val="%1.%2.%3.%4.%5.%6.%7."/>
      <w:lvlJc w:val="left"/>
      <w:pPr>
        <w:tabs>
          <w:tab w:val="num" w:pos="3240"/>
        </w:tabs>
        <w:ind w:left="3240" w:hanging="1080"/>
      </w:pPr>
      <w:rPr>
        <w:rFonts w:hint="default"/>
      </w:rPr>
    </w:lvl>
    <w:lvl w:ilvl="7">
      <w:start w:val="1"/>
      <w:numFmt w:val="decimal"/>
      <w:lvlText w:val="%1.%2.%3.%4.%5.%6.%7.%8."/>
      <w:lvlJc w:val="left"/>
      <w:pPr>
        <w:tabs>
          <w:tab w:val="num" w:pos="3744"/>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95" w15:restartNumberingAfterBreak="0">
    <w:nsid w:val="4F0E092D"/>
    <w:multiLevelType w:val="multilevel"/>
    <w:tmpl w:val="89701286"/>
    <w:lvl w:ilvl="0">
      <w:start w:val="1"/>
      <w:numFmt w:val="decimal"/>
      <w:lvlText w:val="%1."/>
      <w:lvlJc w:val="left"/>
      <w:pPr>
        <w:tabs>
          <w:tab w:val="num" w:pos="432"/>
        </w:tabs>
        <w:ind w:left="360" w:hanging="360"/>
      </w:pPr>
      <w:rPr>
        <w:rFonts w:hint="default"/>
        <w:b/>
        <w:bCs/>
        <w:i w:val="0"/>
      </w:rPr>
    </w:lvl>
    <w:lvl w:ilvl="1">
      <w:start w:val="1"/>
      <w:numFmt w:val="none"/>
      <w:lvlText w:val="4.1"/>
      <w:lvlJc w:val="left"/>
      <w:pPr>
        <w:tabs>
          <w:tab w:val="num" w:pos="1170"/>
        </w:tabs>
        <w:ind w:left="619" w:hanging="619"/>
      </w:pPr>
      <w:rPr>
        <w:rFonts w:ascii="Calibri" w:hAnsi="Calibri" w:cs="New York" w:hint="default"/>
        <w:b w:val="0"/>
        <w:bCs w:val="0"/>
        <w:i w:val="0"/>
        <w:iCs w:val="0"/>
        <w:caps w:val="0"/>
        <w:smallCaps w:val="0"/>
        <w:strike w:val="0"/>
        <w:dstrike w:val="0"/>
        <w:color w:val="auto"/>
        <w:spacing w:val="0"/>
        <w:w w:val="100"/>
        <w:kern w:val="0"/>
        <w:position w:val="0"/>
        <w:sz w:val="22"/>
        <w:szCs w:val="24"/>
        <w:u w:val="none"/>
        <w:effect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none"/>
      <w:lvlText w:val="2.2.2"/>
      <w:lvlJc w:val="left"/>
      <w:pPr>
        <w:tabs>
          <w:tab w:val="num" w:pos="1458"/>
        </w:tabs>
        <w:ind w:left="990" w:hanging="720"/>
      </w:pPr>
      <w:rPr>
        <w:rFonts w:ascii="Calibri" w:hAnsi="Calibri" w:hint="default"/>
        <w:b w:val="0"/>
        <w:bCs w:val="0"/>
        <w:i w:val="0"/>
        <w:color w:val="auto"/>
        <w:sz w:val="22"/>
        <w:szCs w:val="24"/>
      </w:rPr>
    </w:lvl>
    <w:lvl w:ilvl="3">
      <w:start w:val="1"/>
      <w:numFmt w:val="none"/>
      <w:lvlText w:val="4.1.1"/>
      <w:lvlJc w:val="left"/>
      <w:pPr>
        <w:tabs>
          <w:tab w:val="num" w:pos="2459"/>
        </w:tabs>
        <w:ind w:left="1883" w:hanging="893"/>
      </w:pPr>
      <w:rPr>
        <w:rFonts w:ascii="Calibri" w:hAnsi="Calibri" w:hint="default"/>
        <w:b w:val="0"/>
        <w:bCs w:val="0"/>
        <w:i w:val="0"/>
        <w:sz w:val="22"/>
        <w:szCs w:val="20"/>
      </w:rPr>
    </w:lvl>
    <w:lvl w:ilvl="4">
      <w:start w:val="1"/>
      <w:numFmt w:val="none"/>
      <w:lvlText w:val="4.1.1.2"/>
      <w:lvlJc w:val="left"/>
      <w:pPr>
        <w:tabs>
          <w:tab w:val="num" w:pos="2232"/>
        </w:tabs>
        <w:ind w:left="2232" w:hanging="792"/>
      </w:pPr>
      <w:rPr>
        <w:rFonts w:ascii="Calibri" w:hAnsi="Calibri" w:hint="default"/>
        <w:b w:val="0"/>
        <w:i w:val="0"/>
        <w:sz w:val="22"/>
        <w:szCs w:val="20"/>
      </w:rPr>
    </w:lvl>
    <w:lvl w:ilvl="5">
      <w:start w:val="1"/>
      <w:numFmt w:val="decimal"/>
      <w:lvlText w:val="%1.%2.%3.%4.%5.%6."/>
      <w:lvlJc w:val="left"/>
      <w:pPr>
        <w:tabs>
          <w:tab w:val="num" w:pos="2916"/>
        </w:tabs>
        <w:ind w:left="2916" w:hanging="936"/>
      </w:pPr>
      <w:rPr>
        <w:rFonts w:hint="default"/>
        <w:b w:val="0"/>
      </w:rPr>
    </w:lvl>
    <w:lvl w:ilvl="6">
      <w:start w:val="1"/>
      <w:numFmt w:val="decimal"/>
      <w:lvlText w:val="%1.%2.%3.%4.%5.%6.%7."/>
      <w:lvlJc w:val="left"/>
      <w:pPr>
        <w:tabs>
          <w:tab w:val="num" w:pos="3240"/>
        </w:tabs>
        <w:ind w:left="3240" w:hanging="1080"/>
      </w:pPr>
      <w:rPr>
        <w:rFonts w:hint="default"/>
      </w:rPr>
    </w:lvl>
    <w:lvl w:ilvl="7">
      <w:start w:val="1"/>
      <w:numFmt w:val="decimal"/>
      <w:lvlText w:val="%1.%2.%3.%4.%5.%6.%7.%8."/>
      <w:lvlJc w:val="left"/>
      <w:pPr>
        <w:tabs>
          <w:tab w:val="num" w:pos="3744"/>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96" w15:restartNumberingAfterBreak="0">
    <w:nsid w:val="500D59EB"/>
    <w:multiLevelType w:val="multilevel"/>
    <w:tmpl w:val="F7F2A4D4"/>
    <w:lvl w:ilvl="0">
      <w:start w:val="1"/>
      <w:numFmt w:val="decimal"/>
      <w:lvlText w:val="%1."/>
      <w:lvlJc w:val="left"/>
      <w:pPr>
        <w:tabs>
          <w:tab w:val="num" w:pos="432"/>
        </w:tabs>
        <w:ind w:left="360" w:hanging="360"/>
      </w:pPr>
      <w:rPr>
        <w:rFonts w:hint="default"/>
        <w:b/>
        <w:bCs/>
        <w:i w:val="0"/>
      </w:rPr>
    </w:lvl>
    <w:lvl w:ilvl="1">
      <w:start w:val="1"/>
      <w:numFmt w:val="none"/>
      <w:lvlText w:val="4.1"/>
      <w:lvlJc w:val="left"/>
      <w:pPr>
        <w:tabs>
          <w:tab w:val="num" w:pos="1170"/>
        </w:tabs>
        <w:ind w:left="619" w:hanging="619"/>
      </w:pPr>
      <w:rPr>
        <w:rFonts w:ascii="Calibri" w:hAnsi="Calibri" w:cs="New York" w:hint="default"/>
        <w:b w:val="0"/>
        <w:bCs w:val="0"/>
        <w:i w:val="0"/>
        <w:iCs w:val="0"/>
        <w:caps w:val="0"/>
        <w:smallCaps w:val="0"/>
        <w:strike w:val="0"/>
        <w:dstrike w:val="0"/>
        <w:color w:val="auto"/>
        <w:spacing w:val="0"/>
        <w:w w:val="100"/>
        <w:kern w:val="0"/>
        <w:position w:val="0"/>
        <w:sz w:val="22"/>
        <w:szCs w:val="24"/>
        <w:u w:val="none"/>
        <w:effect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none"/>
      <w:lvlText w:val="2.2.2"/>
      <w:lvlJc w:val="left"/>
      <w:pPr>
        <w:tabs>
          <w:tab w:val="num" w:pos="1458"/>
        </w:tabs>
        <w:ind w:left="990" w:hanging="720"/>
      </w:pPr>
      <w:rPr>
        <w:rFonts w:ascii="Calibri" w:hAnsi="Calibri" w:hint="default"/>
        <w:b w:val="0"/>
        <w:bCs w:val="0"/>
        <w:i w:val="0"/>
        <w:color w:val="auto"/>
        <w:sz w:val="22"/>
        <w:szCs w:val="24"/>
      </w:rPr>
    </w:lvl>
    <w:lvl w:ilvl="3">
      <w:start w:val="1"/>
      <w:numFmt w:val="none"/>
      <w:lvlText w:val="4.1.1"/>
      <w:lvlJc w:val="left"/>
      <w:pPr>
        <w:tabs>
          <w:tab w:val="num" w:pos="2459"/>
        </w:tabs>
        <w:ind w:left="1883" w:hanging="893"/>
      </w:pPr>
      <w:rPr>
        <w:rFonts w:ascii="Calibri" w:hAnsi="Calibri" w:hint="default"/>
        <w:b w:val="0"/>
        <w:bCs w:val="0"/>
        <w:i w:val="0"/>
        <w:sz w:val="22"/>
        <w:szCs w:val="20"/>
      </w:rPr>
    </w:lvl>
    <w:lvl w:ilvl="4">
      <w:start w:val="1"/>
      <w:numFmt w:val="none"/>
      <w:lvlText w:val="4.1.1.6"/>
      <w:lvlJc w:val="left"/>
      <w:pPr>
        <w:tabs>
          <w:tab w:val="num" w:pos="2232"/>
        </w:tabs>
        <w:ind w:left="2232" w:hanging="792"/>
      </w:pPr>
      <w:rPr>
        <w:rFonts w:ascii="Calibri" w:hAnsi="Calibri" w:hint="default"/>
        <w:b w:val="0"/>
        <w:i w:val="0"/>
        <w:sz w:val="22"/>
        <w:szCs w:val="20"/>
      </w:rPr>
    </w:lvl>
    <w:lvl w:ilvl="5">
      <w:start w:val="1"/>
      <w:numFmt w:val="decimal"/>
      <w:lvlText w:val="%1.%2.%3.%4.%5.%6."/>
      <w:lvlJc w:val="left"/>
      <w:pPr>
        <w:tabs>
          <w:tab w:val="num" w:pos="2916"/>
        </w:tabs>
        <w:ind w:left="2916" w:hanging="936"/>
      </w:pPr>
      <w:rPr>
        <w:rFonts w:hint="default"/>
        <w:b w:val="0"/>
      </w:rPr>
    </w:lvl>
    <w:lvl w:ilvl="6">
      <w:start w:val="1"/>
      <w:numFmt w:val="decimal"/>
      <w:lvlText w:val="%1.%2.%3.%4.%5.%6.%7."/>
      <w:lvlJc w:val="left"/>
      <w:pPr>
        <w:tabs>
          <w:tab w:val="num" w:pos="3240"/>
        </w:tabs>
        <w:ind w:left="3240" w:hanging="1080"/>
      </w:pPr>
      <w:rPr>
        <w:rFonts w:hint="default"/>
      </w:rPr>
    </w:lvl>
    <w:lvl w:ilvl="7">
      <w:start w:val="1"/>
      <w:numFmt w:val="decimal"/>
      <w:lvlText w:val="%1.%2.%3.%4.%5.%6.%7.%8."/>
      <w:lvlJc w:val="left"/>
      <w:pPr>
        <w:tabs>
          <w:tab w:val="num" w:pos="3744"/>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97" w15:restartNumberingAfterBreak="0">
    <w:nsid w:val="50871120"/>
    <w:multiLevelType w:val="multilevel"/>
    <w:tmpl w:val="5508A764"/>
    <w:lvl w:ilvl="0">
      <w:start w:val="2"/>
      <w:numFmt w:val="none"/>
      <w:lvlText w:val="3."/>
      <w:lvlJc w:val="left"/>
      <w:pPr>
        <w:tabs>
          <w:tab w:val="num" w:pos="432"/>
        </w:tabs>
        <w:ind w:left="360" w:hanging="360"/>
      </w:pPr>
      <w:rPr>
        <w:rFonts w:hint="default"/>
        <w:b/>
        <w:bCs/>
        <w:i w:val="0"/>
      </w:rPr>
    </w:lvl>
    <w:lvl w:ilvl="1">
      <w:start w:val="1"/>
      <w:numFmt w:val="none"/>
      <w:lvlText w:val="3.1"/>
      <w:lvlJc w:val="left"/>
      <w:pPr>
        <w:tabs>
          <w:tab w:val="num" w:pos="1170"/>
        </w:tabs>
        <w:ind w:left="619" w:hanging="619"/>
      </w:pPr>
      <w:rPr>
        <w:rFonts w:ascii="Calibri" w:hAnsi="Calibri" w:cs="New York" w:hint="default"/>
        <w:b w:val="0"/>
        <w:bCs w:val="0"/>
        <w:i w:val="0"/>
        <w:iCs w:val="0"/>
        <w:caps w:val="0"/>
        <w:smallCaps w:val="0"/>
        <w:strike w:val="0"/>
        <w:dstrike w:val="0"/>
        <w:color w:val="auto"/>
        <w:spacing w:val="0"/>
        <w:w w:val="100"/>
        <w:kern w:val="0"/>
        <w:position w:val="0"/>
        <w:sz w:val="22"/>
        <w:szCs w:val="24"/>
        <w:u w:val="none"/>
        <w:effect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Text w:val="2.%2%3.1"/>
      <w:lvlJc w:val="left"/>
      <w:pPr>
        <w:tabs>
          <w:tab w:val="num" w:pos="1458"/>
        </w:tabs>
        <w:ind w:left="990" w:hanging="720"/>
      </w:pPr>
      <w:rPr>
        <w:rFonts w:ascii="Calibri" w:hAnsi="Calibri" w:hint="default"/>
        <w:b w:val="0"/>
        <w:bCs w:val="0"/>
        <w:i w:val="0"/>
        <w:color w:val="auto"/>
        <w:sz w:val="22"/>
        <w:szCs w:val="24"/>
      </w:rPr>
    </w:lvl>
    <w:lvl w:ilvl="3">
      <w:start w:val="1"/>
      <w:numFmt w:val="none"/>
      <w:lvlText w:val="3.1.1"/>
      <w:lvlJc w:val="left"/>
      <w:pPr>
        <w:tabs>
          <w:tab w:val="num" w:pos="2459"/>
        </w:tabs>
        <w:ind w:left="1883" w:hanging="893"/>
      </w:pPr>
      <w:rPr>
        <w:rFonts w:ascii="Calibri" w:hAnsi="Calibri" w:hint="default"/>
        <w:b w:val="0"/>
        <w:bCs w:val="0"/>
        <w:i w:val="0"/>
        <w:sz w:val="22"/>
        <w:szCs w:val="20"/>
      </w:rPr>
    </w:lvl>
    <w:lvl w:ilvl="4">
      <w:start w:val="1"/>
      <w:numFmt w:val="none"/>
      <w:lvlText w:val="3.1.1.8"/>
      <w:lvlJc w:val="left"/>
      <w:pPr>
        <w:tabs>
          <w:tab w:val="num" w:pos="2232"/>
        </w:tabs>
        <w:ind w:left="2232" w:hanging="792"/>
      </w:pPr>
      <w:rPr>
        <w:rFonts w:ascii="Calibri" w:hAnsi="Calibri" w:hint="default"/>
        <w:b w:val="0"/>
        <w:i w:val="0"/>
        <w:sz w:val="22"/>
        <w:szCs w:val="20"/>
      </w:rPr>
    </w:lvl>
    <w:lvl w:ilvl="5">
      <w:start w:val="1"/>
      <w:numFmt w:val="decimal"/>
      <w:lvlText w:val="%1.%2.%3.%4.%5.%6."/>
      <w:lvlJc w:val="left"/>
      <w:pPr>
        <w:tabs>
          <w:tab w:val="num" w:pos="2916"/>
        </w:tabs>
        <w:ind w:left="2916" w:hanging="936"/>
      </w:pPr>
      <w:rPr>
        <w:rFonts w:hint="default"/>
        <w:b w:val="0"/>
      </w:rPr>
    </w:lvl>
    <w:lvl w:ilvl="6">
      <w:start w:val="1"/>
      <w:numFmt w:val="decimal"/>
      <w:lvlText w:val="%1.%2.%3.%4.%5.%6.%7."/>
      <w:lvlJc w:val="left"/>
      <w:pPr>
        <w:tabs>
          <w:tab w:val="num" w:pos="3240"/>
        </w:tabs>
        <w:ind w:left="3240" w:hanging="1080"/>
      </w:pPr>
      <w:rPr>
        <w:rFonts w:hint="default"/>
      </w:rPr>
    </w:lvl>
    <w:lvl w:ilvl="7">
      <w:start w:val="1"/>
      <w:numFmt w:val="decimal"/>
      <w:lvlText w:val="%1.%2.%3.%4.%5.%6.%7.%8."/>
      <w:lvlJc w:val="left"/>
      <w:pPr>
        <w:tabs>
          <w:tab w:val="num" w:pos="3744"/>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98" w15:restartNumberingAfterBreak="0">
    <w:nsid w:val="51A26EFE"/>
    <w:multiLevelType w:val="multilevel"/>
    <w:tmpl w:val="434C180E"/>
    <w:lvl w:ilvl="0">
      <w:start w:val="1"/>
      <w:numFmt w:val="decimal"/>
      <w:lvlText w:val="%1."/>
      <w:lvlJc w:val="left"/>
      <w:pPr>
        <w:tabs>
          <w:tab w:val="num" w:pos="432"/>
        </w:tabs>
        <w:ind w:left="360" w:hanging="360"/>
      </w:pPr>
      <w:rPr>
        <w:rFonts w:hint="default"/>
        <w:b/>
        <w:bCs/>
        <w:i w:val="0"/>
      </w:rPr>
    </w:lvl>
    <w:lvl w:ilvl="1">
      <w:start w:val="1"/>
      <w:numFmt w:val="none"/>
      <w:lvlText w:val="4.1"/>
      <w:lvlJc w:val="left"/>
      <w:pPr>
        <w:tabs>
          <w:tab w:val="num" w:pos="1170"/>
        </w:tabs>
        <w:ind w:left="619" w:hanging="619"/>
      </w:pPr>
      <w:rPr>
        <w:rFonts w:ascii="Calibri" w:hAnsi="Calibri" w:cs="New York" w:hint="default"/>
        <w:b w:val="0"/>
        <w:bCs w:val="0"/>
        <w:i w:val="0"/>
        <w:iCs w:val="0"/>
        <w:caps w:val="0"/>
        <w:smallCaps w:val="0"/>
        <w:strike w:val="0"/>
        <w:dstrike w:val="0"/>
        <w:color w:val="auto"/>
        <w:spacing w:val="0"/>
        <w:w w:val="100"/>
        <w:kern w:val="0"/>
        <w:position w:val="0"/>
        <w:sz w:val="22"/>
        <w:szCs w:val="24"/>
        <w:u w:val="none"/>
        <w:effect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none"/>
      <w:lvlText w:val="2.2.2"/>
      <w:lvlJc w:val="left"/>
      <w:pPr>
        <w:tabs>
          <w:tab w:val="num" w:pos="1458"/>
        </w:tabs>
        <w:ind w:left="990" w:hanging="720"/>
      </w:pPr>
      <w:rPr>
        <w:rFonts w:ascii="Calibri" w:hAnsi="Calibri" w:hint="default"/>
        <w:b w:val="0"/>
        <w:bCs w:val="0"/>
        <w:i w:val="0"/>
        <w:color w:val="auto"/>
        <w:sz w:val="22"/>
        <w:szCs w:val="24"/>
      </w:rPr>
    </w:lvl>
    <w:lvl w:ilvl="3">
      <w:start w:val="1"/>
      <w:numFmt w:val="none"/>
      <w:lvlText w:val="2.1.1"/>
      <w:lvlJc w:val="left"/>
      <w:pPr>
        <w:tabs>
          <w:tab w:val="num" w:pos="2459"/>
        </w:tabs>
        <w:ind w:left="1883" w:hanging="893"/>
      </w:pPr>
      <w:rPr>
        <w:rFonts w:ascii="Calibri" w:hAnsi="Calibri" w:hint="default"/>
        <w:b w:val="0"/>
        <w:bCs w:val="0"/>
        <w:i w:val="0"/>
        <w:sz w:val="22"/>
        <w:szCs w:val="20"/>
      </w:rPr>
    </w:lvl>
    <w:lvl w:ilvl="4">
      <w:start w:val="1"/>
      <w:numFmt w:val="none"/>
      <w:lvlText w:val="2.1.1.9"/>
      <w:lvlJc w:val="left"/>
      <w:pPr>
        <w:tabs>
          <w:tab w:val="num" w:pos="2232"/>
        </w:tabs>
        <w:ind w:left="2232" w:hanging="792"/>
      </w:pPr>
      <w:rPr>
        <w:rFonts w:ascii="Calibri" w:hAnsi="Calibri" w:hint="default"/>
        <w:b w:val="0"/>
        <w:i w:val="0"/>
        <w:sz w:val="22"/>
        <w:szCs w:val="20"/>
      </w:rPr>
    </w:lvl>
    <w:lvl w:ilvl="5">
      <w:start w:val="1"/>
      <w:numFmt w:val="decimal"/>
      <w:lvlText w:val="%1.%2.%3.%4.%5.%6."/>
      <w:lvlJc w:val="left"/>
      <w:pPr>
        <w:tabs>
          <w:tab w:val="num" w:pos="2916"/>
        </w:tabs>
        <w:ind w:left="2916" w:hanging="936"/>
      </w:pPr>
      <w:rPr>
        <w:rFonts w:hint="default"/>
        <w:b w:val="0"/>
      </w:rPr>
    </w:lvl>
    <w:lvl w:ilvl="6">
      <w:start w:val="1"/>
      <w:numFmt w:val="decimal"/>
      <w:lvlText w:val="%1.%2.%3.%4.%5.%6.%7."/>
      <w:lvlJc w:val="left"/>
      <w:pPr>
        <w:tabs>
          <w:tab w:val="num" w:pos="3240"/>
        </w:tabs>
        <w:ind w:left="3240" w:hanging="1080"/>
      </w:pPr>
      <w:rPr>
        <w:rFonts w:hint="default"/>
      </w:rPr>
    </w:lvl>
    <w:lvl w:ilvl="7">
      <w:start w:val="1"/>
      <w:numFmt w:val="decimal"/>
      <w:lvlText w:val="%1.%2.%3.%4.%5.%6.%7.%8."/>
      <w:lvlJc w:val="left"/>
      <w:pPr>
        <w:tabs>
          <w:tab w:val="num" w:pos="3744"/>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99" w15:restartNumberingAfterBreak="0">
    <w:nsid w:val="527772D1"/>
    <w:multiLevelType w:val="multilevel"/>
    <w:tmpl w:val="18A01540"/>
    <w:lvl w:ilvl="0">
      <w:start w:val="7"/>
      <w:numFmt w:val="decimal"/>
      <w:lvlText w:val="%1."/>
      <w:lvlJc w:val="left"/>
      <w:pPr>
        <w:tabs>
          <w:tab w:val="num" w:pos="432"/>
        </w:tabs>
        <w:ind w:left="360" w:hanging="360"/>
      </w:pPr>
      <w:rPr>
        <w:rFonts w:hint="default"/>
        <w:b/>
        <w:bCs/>
        <w:i w:val="0"/>
      </w:rPr>
    </w:lvl>
    <w:lvl w:ilvl="1">
      <w:start w:val="4"/>
      <w:numFmt w:val="decimal"/>
      <w:lvlText w:val="%1.%2."/>
      <w:lvlJc w:val="left"/>
      <w:pPr>
        <w:tabs>
          <w:tab w:val="num" w:pos="1170"/>
        </w:tabs>
        <w:ind w:left="619" w:hanging="619"/>
      </w:pPr>
      <w:rPr>
        <w:rFonts w:ascii="Calibri" w:hAnsi="Calibri" w:cs="New York" w:hint="default"/>
        <w:b w:val="0"/>
        <w:bCs w:val="0"/>
        <w:i w:val="0"/>
        <w:iCs w:val="0"/>
        <w:caps w:val="0"/>
        <w:smallCaps w:val="0"/>
        <w:strike w:val="0"/>
        <w:dstrike w:val="0"/>
        <w:color w:val="auto"/>
        <w:spacing w:val="0"/>
        <w:w w:val="100"/>
        <w:kern w:val="0"/>
        <w:position w:val="0"/>
        <w:sz w:val="22"/>
        <w:szCs w:val="24"/>
        <w:u w:val="none"/>
        <w:effect w:val="none"/>
      </w:rPr>
    </w:lvl>
    <w:lvl w:ilvl="2">
      <w:start w:val="1"/>
      <w:numFmt w:val="decimal"/>
      <w:lvlText w:val="%1.%2.%3."/>
      <w:lvlJc w:val="left"/>
      <w:pPr>
        <w:tabs>
          <w:tab w:val="num" w:pos="1458"/>
        </w:tabs>
        <w:ind w:left="990" w:hanging="720"/>
      </w:pPr>
      <w:rPr>
        <w:rFonts w:ascii="Calibri" w:hAnsi="Calibri" w:hint="default"/>
        <w:b w:val="0"/>
        <w:bCs w:val="0"/>
        <w:i w:val="0"/>
        <w:color w:val="auto"/>
        <w:sz w:val="22"/>
        <w:szCs w:val="24"/>
      </w:rPr>
    </w:lvl>
    <w:lvl w:ilvl="3">
      <w:start w:val="1"/>
      <w:numFmt w:val="decimal"/>
      <w:lvlText w:val="%1.%2.%3.%4."/>
      <w:lvlJc w:val="left"/>
      <w:pPr>
        <w:tabs>
          <w:tab w:val="num" w:pos="2459"/>
        </w:tabs>
        <w:ind w:left="1883" w:hanging="893"/>
      </w:pPr>
      <w:rPr>
        <w:rFonts w:ascii="Calibri" w:hAnsi="Calibri" w:hint="default"/>
        <w:b w:val="0"/>
        <w:bCs w:val="0"/>
        <w:i w:val="0"/>
        <w:sz w:val="22"/>
        <w:szCs w:val="20"/>
      </w:rPr>
    </w:lvl>
    <w:lvl w:ilvl="4">
      <w:start w:val="1"/>
      <w:numFmt w:val="decimal"/>
      <w:lvlText w:val="%1.%2.%3.%4.%5."/>
      <w:lvlJc w:val="left"/>
      <w:pPr>
        <w:tabs>
          <w:tab w:val="num" w:pos="2232"/>
        </w:tabs>
        <w:ind w:left="2232" w:hanging="792"/>
      </w:pPr>
      <w:rPr>
        <w:rFonts w:ascii="Calibri" w:hAnsi="Calibri" w:hint="default"/>
        <w:b w:val="0"/>
        <w:i w:val="0"/>
        <w:sz w:val="22"/>
        <w:szCs w:val="20"/>
      </w:rPr>
    </w:lvl>
    <w:lvl w:ilvl="5">
      <w:start w:val="1"/>
      <w:numFmt w:val="decimal"/>
      <w:lvlText w:val="%1.%2.%3.%4.%5.%6."/>
      <w:lvlJc w:val="left"/>
      <w:pPr>
        <w:tabs>
          <w:tab w:val="num" w:pos="2916"/>
        </w:tabs>
        <w:ind w:left="2916" w:hanging="936"/>
      </w:pPr>
      <w:rPr>
        <w:rFonts w:hint="default"/>
        <w:b w:val="0"/>
      </w:rPr>
    </w:lvl>
    <w:lvl w:ilvl="6">
      <w:start w:val="1"/>
      <w:numFmt w:val="decimal"/>
      <w:lvlText w:val="%1.%2.%3.%4.%5.%6.%7."/>
      <w:lvlJc w:val="left"/>
      <w:pPr>
        <w:tabs>
          <w:tab w:val="num" w:pos="3240"/>
        </w:tabs>
        <w:ind w:left="3240" w:hanging="1080"/>
      </w:pPr>
      <w:rPr>
        <w:rFonts w:hint="default"/>
      </w:rPr>
    </w:lvl>
    <w:lvl w:ilvl="7">
      <w:start w:val="1"/>
      <w:numFmt w:val="decimal"/>
      <w:lvlText w:val="%1.%2.%3.%4.%5.%6.%7.%8."/>
      <w:lvlJc w:val="left"/>
      <w:pPr>
        <w:tabs>
          <w:tab w:val="num" w:pos="3744"/>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100" w15:restartNumberingAfterBreak="0">
    <w:nsid w:val="53065EF3"/>
    <w:multiLevelType w:val="multilevel"/>
    <w:tmpl w:val="F7E2515A"/>
    <w:lvl w:ilvl="0">
      <w:start w:val="1"/>
      <w:numFmt w:val="decimal"/>
      <w:lvlText w:val="%1."/>
      <w:lvlJc w:val="left"/>
      <w:pPr>
        <w:tabs>
          <w:tab w:val="num" w:pos="432"/>
        </w:tabs>
        <w:ind w:left="360" w:hanging="360"/>
      </w:pPr>
      <w:rPr>
        <w:rFonts w:hint="default"/>
        <w:b/>
        <w:bCs/>
        <w:i w:val="0"/>
      </w:rPr>
    </w:lvl>
    <w:lvl w:ilvl="1">
      <w:start w:val="1"/>
      <w:numFmt w:val="none"/>
      <w:lvlText w:val="3.2"/>
      <w:lvlJc w:val="left"/>
      <w:pPr>
        <w:tabs>
          <w:tab w:val="num" w:pos="1170"/>
        </w:tabs>
        <w:ind w:left="619" w:hanging="619"/>
      </w:pPr>
      <w:rPr>
        <w:rFonts w:ascii="Calibri" w:hAnsi="Calibri" w:cs="New York" w:hint="default"/>
        <w:b w:val="0"/>
        <w:bCs w:val="0"/>
        <w:i w:val="0"/>
        <w:iCs w:val="0"/>
        <w:caps w:val="0"/>
        <w:smallCaps w:val="0"/>
        <w:strike w:val="0"/>
        <w:dstrike w:val="0"/>
        <w:color w:val="auto"/>
        <w:spacing w:val="0"/>
        <w:w w:val="100"/>
        <w:kern w:val="0"/>
        <w:position w:val="0"/>
        <w:sz w:val="22"/>
        <w:szCs w:val="24"/>
        <w:u w:val="none"/>
        <w:effect w:val="none"/>
      </w:rPr>
    </w:lvl>
    <w:lvl w:ilvl="2">
      <w:start w:val="1"/>
      <w:numFmt w:val="none"/>
      <w:lvlText w:val="2.2.2"/>
      <w:lvlJc w:val="left"/>
      <w:pPr>
        <w:tabs>
          <w:tab w:val="num" w:pos="1458"/>
        </w:tabs>
        <w:ind w:left="990" w:hanging="720"/>
      </w:pPr>
      <w:rPr>
        <w:rFonts w:ascii="Calibri" w:hAnsi="Calibri" w:hint="default"/>
        <w:b w:val="0"/>
        <w:bCs w:val="0"/>
        <w:i w:val="0"/>
        <w:color w:val="auto"/>
        <w:sz w:val="22"/>
        <w:szCs w:val="24"/>
      </w:rPr>
    </w:lvl>
    <w:lvl w:ilvl="3">
      <w:start w:val="1"/>
      <w:numFmt w:val="none"/>
      <w:lvlText w:val="4.1.1"/>
      <w:lvlJc w:val="left"/>
      <w:pPr>
        <w:tabs>
          <w:tab w:val="num" w:pos="2459"/>
        </w:tabs>
        <w:ind w:left="1883" w:hanging="893"/>
      </w:pPr>
      <w:rPr>
        <w:rFonts w:ascii="Calibri" w:hAnsi="Calibri" w:hint="default"/>
        <w:b w:val="0"/>
        <w:bCs w:val="0"/>
        <w:i w:val="0"/>
        <w:sz w:val="22"/>
        <w:szCs w:val="20"/>
      </w:rPr>
    </w:lvl>
    <w:lvl w:ilvl="4">
      <w:start w:val="1"/>
      <w:numFmt w:val="none"/>
      <w:lvlText w:val="4.1.1.3"/>
      <w:lvlJc w:val="left"/>
      <w:pPr>
        <w:tabs>
          <w:tab w:val="num" w:pos="2232"/>
        </w:tabs>
        <w:ind w:left="2232" w:hanging="792"/>
      </w:pPr>
      <w:rPr>
        <w:rFonts w:ascii="Calibri" w:hAnsi="Calibri" w:hint="default"/>
        <w:b w:val="0"/>
        <w:i w:val="0"/>
        <w:sz w:val="22"/>
        <w:szCs w:val="20"/>
      </w:rPr>
    </w:lvl>
    <w:lvl w:ilvl="5">
      <w:start w:val="1"/>
      <w:numFmt w:val="decimal"/>
      <w:lvlText w:val="%1.%2.%3.%4.%5.%6."/>
      <w:lvlJc w:val="left"/>
      <w:pPr>
        <w:tabs>
          <w:tab w:val="num" w:pos="2916"/>
        </w:tabs>
        <w:ind w:left="2916" w:hanging="936"/>
      </w:pPr>
      <w:rPr>
        <w:rFonts w:hint="default"/>
        <w:b w:val="0"/>
      </w:rPr>
    </w:lvl>
    <w:lvl w:ilvl="6">
      <w:start w:val="1"/>
      <w:numFmt w:val="decimal"/>
      <w:lvlText w:val="%1.%2.%3.%4.%5.%6.%7."/>
      <w:lvlJc w:val="left"/>
      <w:pPr>
        <w:tabs>
          <w:tab w:val="num" w:pos="3240"/>
        </w:tabs>
        <w:ind w:left="3240" w:hanging="1080"/>
      </w:pPr>
      <w:rPr>
        <w:rFonts w:hint="default"/>
      </w:rPr>
    </w:lvl>
    <w:lvl w:ilvl="7">
      <w:start w:val="1"/>
      <w:numFmt w:val="decimal"/>
      <w:lvlText w:val="%1.%2.%3.%4.%5.%6.%7.%8."/>
      <w:lvlJc w:val="left"/>
      <w:pPr>
        <w:tabs>
          <w:tab w:val="num" w:pos="3744"/>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101" w15:restartNumberingAfterBreak="0">
    <w:nsid w:val="537911E2"/>
    <w:multiLevelType w:val="multilevel"/>
    <w:tmpl w:val="859877FC"/>
    <w:lvl w:ilvl="0">
      <w:start w:val="2"/>
      <w:numFmt w:val="decimal"/>
      <w:lvlText w:val="%1.2.1"/>
      <w:lvlJc w:val="left"/>
      <w:pPr>
        <w:tabs>
          <w:tab w:val="num" w:pos="1152"/>
        </w:tabs>
        <w:ind w:left="1080" w:hanging="360"/>
      </w:pPr>
      <w:rPr>
        <w:rFonts w:hint="default"/>
        <w:b/>
        <w:bCs/>
        <w:i w:val="0"/>
      </w:rPr>
    </w:lvl>
    <w:lvl w:ilvl="1">
      <w:start w:val="1"/>
      <w:numFmt w:val="none"/>
      <w:lvlText w:val="2.1"/>
      <w:lvlJc w:val="left"/>
      <w:pPr>
        <w:tabs>
          <w:tab w:val="num" w:pos="1890"/>
        </w:tabs>
        <w:ind w:left="1339" w:hanging="619"/>
      </w:pPr>
      <w:rPr>
        <w:rFonts w:ascii="Calibri" w:hAnsi="Calibri" w:cs="New York" w:hint="default"/>
        <w:b w:val="0"/>
        <w:bCs w:val="0"/>
        <w:i w:val="0"/>
        <w:iCs w:val="0"/>
        <w:caps w:val="0"/>
        <w:smallCaps w:val="0"/>
        <w:strike w:val="0"/>
        <w:dstrike w:val="0"/>
        <w:color w:val="auto"/>
        <w:spacing w:val="0"/>
        <w:w w:val="100"/>
        <w:kern w:val="0"/>
        <w:position w:val="0"/>
        <w:sz w:val="22"/>
        <w:szCs w:val="24"/>
        <w:u w:val="none"/>
        <w:effect w:val="none"/>
      </w:rPr>
    </w:lvl>
    <w:lvl w:ilvl="2">
      <w:start w:val="1"/>
      <w:numFmt w:val="decimal"/>
      <w:lvlText w:val="%3.%22.1.2"/>
      <w:lvlJc w:val="left"/>
      <w:pPr>
        <w:tabs>
          <w:tab w:val="num" w:pos="2178"/>
        </w:tabs>
        <w:ind w:left="1710" w:hanging="720"/>
      </w:pPr>
      <w:rPr>
        <w:rFonts w:ascii="Calibri" w:hAnsi="Calibri" w:hint="default"/>
        <w:b w:val="0"/>
        <w:bCs w:val="0"/>
        <w:i w:val="0"/>
        <w:color w:val="auto"/>
        <w:sz w:val="22"/>
        <w:szCs w:val="24"/>
      </w:rPr>
    </w:lvl>
    <w:lvl w:ilvl="3">
      <w:start w:val="1"/>
      <w:numFmt w:val="decimal"/>
      <w:lvlText w:val="%1.%22.%4."/>
      <w:lvlJc w:val="left"/>
      <w:pPr>
        <w:tabs>
          <w:tab w:val="num" w:pos="3179"/>
        </w:tabs>
        <w:ind w:left="2603" w:hanging="893"/>
      </w:pPr>
      <w:rPr>
        <w:rFonts w:ascii="Calibri" w:hAnsi="Calibri" w:hint="default"/>
        <w:b w:val="0"/>
        <w:bCs w:val="0"/>
        <w:i w:val="0"/>
        <w:sz w:val="22"/>
        <w:szCs w:val="20"/>
      </w:rPr>
    </w:lvl>
    <w:lvl w:ilvl="4">
      <w:start w:val="1"/>
      <w:numFmt w:val="decimal"/>
      <w:lvlText w:val="%1.%3.%4.%5."/>
      <w:lvlJc w:val="left"/>
      <w:pPr>
        <w:tabs>
          <w:tab w:val="num" w:pos="2952"/>
        </w:tabs>
        <w:ind w:left="2952" w:hanging="792"/>
      </w:pPr>
      <w:rPr>
        <w:rFonts w:ascii="Calibri" w:hAnsi="Calibri" w:hint="default"/>
        <w:b w:val="0"/>
        <w:i w:val="0"/>
        <w:sz w:val="22"/>
        <w:szCs w:val="20"/>
      </w:rPr>
    </w:lvl>
    <w:lvl w:ilvl="5">
      <w:start w:val="1"/>
      <w:numFmt w:val="decimal"/>
      <w:lvlText w:val="%1.%2.%3.%4.%5.%6."/>
      <w:lvlJc w:val="left"/>
      <w:pPr>
        <w:tabs>
          <w:tab w:val="num" w:pos="3636"/>
        </w:tabs>
        <w:ind w:left="3636" w:hanging="936"/>
      </w:pPr>
      <w:rPr>
        <w:rFonts w:hint="default"/>
        <w:b w:val="0"/>
      </w:rPr>
    </w:lvl>
    <w:lvl w:ilvl="6">
      <w:start w:val="1"/>
      <w:numFmt w:val="decimal"/>
      <w:lvlText w:val="%1.%2.%3.%4.%5.%6.%7."/>
      <w:lvlJc w:val="left"/>
      <w:pPr>
        <w:tabs>
          <w:tab w:val="num" w:pos="3960"/>
        </w:tabs>
        <w:ind w:left="3960" w:hanging="1080"/>
      </w:pPr>
      <w:rPr>
        <w:rFonts w:hint="default"/>
      </w:rPr>
    </w:lvl>
    <w:lvl w:ilvl="7">
      <w:start w:val="1"/>
      <w:numFmt w:val="decimal"/>
      <w:lvlText w:val="%1.%2.%3.%4.%5.%6.%7.%8."/>
      <w:lvlJc w:val="left"/>
      <w:pPr>
        <w:tabs>
          <w:tab w:val="num" w:pos="4464"/>
        </w:tabs>
        <w:ind w:left="4464" w:hanging="1224"/>
      </w:pPr>
      <w:rPr>
        <w:rFonts w:hint="default"/>
      </w:rPr>
    </w:lvl>
    <w:lvl w:ilvl="8">
      <w:start w:val="1"/>
      <w:numFmt w:val="decimal"/>
      <w:lvlText w:val="%1.%2.%3.%4.%5.%6.%7.%8.%9."/>
      <w:lvlJc w:val="left"/>
      <w:pPr>
        <w:tabs>
          <w:tab w:val="num" w:pos="5040"/>
        </w:tabs>
        <w:ind w:left="5040" w:hanging="1440"/>
      </w:pPr>
      <w:rPr>
        <w:rFonts w:hint="default"/>
      </w:rPr>
    </w:lvl>
  </w:abstractNum>
  <w:abstractNum w:abstractNumId="102" w15:restartNumberingAfterBreak="0">
    <w:nsid w:val="53F11677"/>
    <w:multiLevelType w:val="hybridMultilevel"/>
    <w:tmpl w:val="F02C7FE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3" w15:restartNumberingAfterBreak="0">
    <w:nsid w:val="54B86D20"/>
    <w:multiLevelType w:val="multilevel"/>
    <w:tmpl w:val="D7C89958"/>
    <w:lvl w:ilvl="0">
      <w:start w:val="2"/>
      <w:numFmt w:val="none"/>
      <w:lvlText w:val="3."/>
      <w:lvlJc w:val="left"/>
      <w:pPr>
        <w:tabs>
          <w:tab w:val="num" w:pos="432"/>
        </w:tabs>
        <w:ind w:left="360" w:hanging="360"/>
      </w:pPr>
      <w:rPr>
        <w:rFonts w:hint="default"/>
        <w:b/>
        <w:bCs/>
        <w:i w:val="0"/>
      </w:rPr>
    </w:lvl>
    <w:lvl w:ilvl="1">
      <w:start w:val="1"/>
      <w:numFmt w:val="none"/>
      <w:lvlText w:val="3.1"/>
      <w:lvlJc w:val="left"/>
      <w:pPr>
        <w:tabs>
          <w:tab w:val="num" w:pos="1170"/>
        </w:tabs>
        <w:ind w:left="619" w:hanging="619"/>
      </w:pPr>
      <w:rPr>
        <w:rFonts w:ascii="Calibri" w:hAnsi="Calibri" w:cs="New York" w:hint="default"/>
        <w:b w:val="0"/>
        <w:bCs w:val="0"/>
        <w:i w:val="0"/>
        <w:iCs w:val="0"/>
        <w:caps w:val="0"/>
        <w:smallCaps w:val="0"/>
        <w:strike w:val="0"/>
        <w:dstrike w:val="0"/>
        <w:color w:val="auto"/>
        <w:spacing w:val="0"/>
        <w:w w:val="100"/>
        <w:kern w:val="0"/>
        <w:position w:val="0"/>
        <w:sz w:val="22"/>
        <w:szCs w:val="24"/>
        <w:u w:val="none"/>
        <w:effect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Text w:val="2.%2%3.1"/>
      <w:lvlJc w:val="left"/>
      <w:pPr>
        <w:tabs>
          <w:tab w:val="num" w:pos="1458"/>
        </w:tabs>
        <w:ind w:left="990" w:hanging="720"/>
      </w:pPr>
      <w:rPr>
        <w:rFonts w:ascii="Calibri" w:hAnsi="Calibri" w:hint="default"/>
        <w:b w:val="0"/>
        <w:bCs w:val="0"/>
        <w:i w:val="0"/>
        <w:color w:val="auto"/>
        <w:sz w:val="22"/>
        <w:szCs w:val="24"/>
      </w:rPr>
    </w:lvl>
    <w:lvl w:ilvl="3">
      <w:start w:val="1"/>
      <w:numFmt w:val="none"/>
      <w:lvlText w:val="3.1.1"/>
      <w:lvlJc w:val="left"/>
      <w:pPr>
        <w:tabs>
          <w:tab w:val="num" w:pos="2459"/>
        </w:tabs>
        <w:ind w:left="1883" w:hanging="893"/>
      </w:pPr>
      <w:rPr>
        <w:rFonts w:ascii="Calibri" w:hAnsi="Calibri" w:hint="default"/>
        <w:b w:val="0"/>
        <w:bCs w:val="0"/>
        <w:i w:val="0"/>
        <w:sz w:val="22"/>
        <w:szCs w:val="20"/>
      </w:rPr>
    </w:lvl>
    <w:lvl w:ilvl="4">
      <w:start w:val="1"/>
      <w:numFmt w:val="none"/>
      <w:lvlText w:val="3.1.1.4"/>
      <w:lvlJc w:val="left"/>
      <w:pPr>
        <w:tabs>
          <w:tab w:val="num" w:pos="2232"/>
        </w:tabs>
        <w:ind w:left="2232" w:hanging="792"/>
      </w:pPr>
      <w:rPr>
        <w:rFonts w:ascii="Calibri" w:hAnsi="Calibri" w:hint="default"/>
        <w:b w:val="0"/>
        <w:i w:val="0"/>
        <w:sz w:val="22"/>
        <w:szCs w:val="20"/>
      </w:rPr>
    </w:lvl>
    <w:lvl w:ilvl="5">
      <w:start w:val="1"/>
      <w:numFmt w:val="decimal"/>
      <w:lvlText w:val="%1.%2.%3.%4.%5.%6."/>
      <w:lvlJc w:val="left"/>
      <w:pPr>
        <w:tabs>
          <w:tab w:val="num" w:pos="2916"/>
        </w:tabs>
        <w:ind w:left="2916" w:hanging="936"/>
      </w:pPr>
      <w:rPr>
        <w:rFonts w:hint="default"/>
        <w:b w:val="0"/>
      </w:rPr>
    </w:lvl>
    <w:lvl w:ilvl="6">
      <w:start w:val="1"/>
      <w:numFmt w:val="decimal"/>
      <w:lvlText w:val="%1.%2.%3.%4.%5.%6.%7."/>
      <w:lvlJc w:val="left"/>
      <w:pPr>
        <w:tabs>
          <w:tab w:val="num" w:pos="3240"/>
        </w:tabs>
        <w:ind w:left="3240" w:hanging="1080"/>
      </w:pPr>
      <w:rPr>
        <w:rFonts w:hint="default"/>
      </w:rPr>
    </w:lvl>
    <w:lvl w:ilvl="7">
      <w:start w:val="1"/>
      <w:numFmt w:val="decimal"/>
      <w:lvlText w:val="%1.%2.%3.%4.%5.%6.%7.%8."/>
      <w:lvlJc w:val="left"/>
      <w:pPr>
        <w:tabs>
          <w:tab w:val="num" w:pos="3744"/>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104" w15:restartNumberingAfterBreak="0">
    <w:nsid w:val="55404783"/>
    <w:multiLevelType w:val="multilevel"/>
    <w:tmpl w:val="F0D26846"/>
    <w:lvl w:ilvl="0">
      <w:start w:val="2"/>
      <w:numFmt w:val="decimal"/>
      <w:lvlText w:val="%1.2.1"/>
      <w:lvlJc w:val="left"/>
      <w:pPr>
        <w:tabs>
          <w:tab w:val="num" w:pos="1152"/>
        </w:tabs>
        <w:ind w:left="1080" w:hanging="360"/>
      </w:pPr>
      <w:rPr>
        <w:rFonts w:hint="default"/>
        <w:b/>
        <w:bCs/>
        <w:i w:val="0"/>
      </w:rPr>
    </w:lvl>
    <w:lvl w:ilvl="1">
      <w:start w:val="1"/>
      <w:numFmt w:val="none"/>
      <w:lvlText w:val="2.1"/>
      <w:lvlJc w:val="left"/>
      <w:pPr>
        <w:tabs>
          <w:tab w:val="num" w:pos="1890"/>
        </w:tabs>
        <w:ind w:left="1339" w:hanging="619"/>
      </w:pPr>
      <w:rPr>
        <w:rFonts w:ascii="Calibri" w:hAnsi="Calibri" w:cs="New York" w:hint="default"/>
        <w:b w:val="0"/>
        <w:bCs w:val="0"/>
        <w:i w:val="0"/>
        <w:iCs w:val="0"/>
        <w:caps w:val="0"/>
        <w:smallCaps w:val="0"/>
        <w:strike w:val="0"/>
        <w:dstrike w:val="0"/>
        <w:color w:val="auto"/>
        <w:spacing w:val="0"/>
        <w:w w:val="100"/>
        <w:kern w:val="0"/>
        <w:position w:val="0"/>
        <w:sz w:val="22"/>
        <w:szCs w:val="24"/>
        <w:u w:val="none"/>
        <w:effect w:val="none"/>
      </w:rPr>
    </w:lvl>
    <w:lvl w:ilvl="2">
      <w:start w:val="1"/>
      <w:numFmt w:val="none"/>
      <w:lvlText w:val="3.2.1.1"/>
      <w:lvlJc w:val="left"/>
      <w:pPr>
        <w:tabs>
          <w:tab w:val="num" w:pos="2178"/>
        </w:tabs>
        <w:ind w:left="1710" w:hanging="720"/>
      </w:pPr>
      <w:rPr>
        <w:rFonts w:ascii="Calibri" w:hAnsi="Calibri" w:hint="default"/>
        <w:b w:val="0"/>
        <w:bCs w:val="0"/>
        <w:i w:val="0"/>
        <w:color w:val="auto"/>
        <w:sz w:val="22"/>
        <w:szCs w:val="24"/>
      </w:rPr>
    </w:lvl>
    <w:lvl w:ilvl="3">
      <w:start w:val="1"/>
      <w:numFmt w:val="decimal"/>
      <w:lvlText w:val="%1.%22.%4."/>
      <w:lvlJc w:val="left"/>
      <w:pPr>
        <w:tabs>
          <w:tab w:val="num" w:pos="3179"/>
        </w:tabs>
        <w:ind w:left="2603" w:hanging="893"/>
      </w:pPr>
      <w:rPr>
        <w:rFonts w:ascii="Calibri" w:hAnsi="Calibri" w:hint="default"/>
        <w:b w:val="0"/>
        <w:bCs w:val="0"/>
        <w:i w:val="0"/>
        <w:sz w:val="22"/>
        <w:szCs w:val="20"/>
      </w:rPr>
    </w:lvl>
    <w:lvl w:ilvl="4">
      <w:start w:val="1"/>
      <w:numFmt w:val="decimal"/>
      <w:lvlText w:val="%1.%3.%4.%5."/>
      <w:lvlJc w:val="left"/>
      <w:pPr>
        <w:tabs>
          <w:tab w:val="num" w:pos="2952"/>
        </w:tabs>
        <w:ind w:left="2952" w:hanging="792"/>
      </w:pPr>
      <w:rPr>
        <w:rFonts w:ascii="Calibri" w:hAnsi="Calibri" w:hint="default"/>
        <w:b w:val="0"/>
        <w:i w:val="0"/>
        <w:sz w:val="22"/>
        <w:szCs w:val="20"/>
      </w:rPr>
    </w:lvl>
    <w:lvl w:ilvl="5">
      <w:start w:val="1"/>
      <w:numFmt w:val="decimal"/>
      <w:lvlText w:val="%1.%2.%3.%4.%5.%6."/>
      <w:lvlJc w:val="left"/>
      <w:pPr>
        <w:tabs>
          <w:tab w:val="num" w:pos="3636"/>
        </w:tabs>
        <w:ind w:left="3636" w:hanging="936"/>
      </w:pPr>
      <w:rPr>
        <w:rFonts w:hint="default"/>
        <w:b w:val="0"/>
      </w:rPr>
    </w:lvl>
    <w:lvl w:ilvl="6">
      <w:start w:val="1"/>
      <w:numFmt w:val="decimal"/>
      <w:lvlText w:val="%1.%2.%3.%4.%5.%6.%7."/>
      <w:lvlJc w:val="left"/>
      <w:pPr>
        <w:tabs>
          <w:tab w:val="num" w:pos="3960"/>
        </w:tabs>
        <w:ind w:left="3960" w:hanging="1080"/>
      </w:pPr>
      <w:rPr>
        <w:rFonts w:hint="default"/>
      </w:rPr>
    </w:lvl>
    <w:lvl w:ilvl="7">
      <w:start w:val="1"/>
      <w:numFmt w:val="decimal"/>
      <w:lvlText w:val="%1.%2.%3.%4.%5.%6.%7.%8."/>
      <w:lvlJc w:val="left"/>
      <w:pPr>
        <w:tabs>
          <w:tab w:val="num" w:pos="4464"/>
        </w:tabs>
        <w:ind w:left="4464" w:hanging="1224"/>
      </w:pPr>
      <w:rPr>
        <w:rFonts w:hint="default"/>
      </w:rPr>
    </w:lvl>
    <w:lvl w:ilvl="8">
      <w:start w:val="1"/>
      <w:numFmt w:val="decimal"/>
      <w:lvlText w:val="%1.%2.%3.%4.%5.%6.%7.%8.%9."/>
      <w:lvlJc w:val="left"/>
      <w:pPr>
        <w:tabs>
          <w:tab w:val="num" w:pos="5040"/>
        </w:tabs>
        <w:ind w:left="5040" w:hanging="1440"/>
      </w:pPr>
      <w:rPr>
        <w:rFonts w:hint="default"/>
      </w:rPr>
    </w:lvl>
  </w:abstractNum>
  <w:abstractNum w:abstractNumId="105" w15:restartNumberingAfterBreak="0">
    <w:nsid w:val="558F27F7"/>
    <w:multiLevelType w:val="multilevel"/>
    <w:tmpl w:val="D22EB366"/>
    <w:lvl w:ilvl="0">
      <w:start w:val="2"/>
      <w:numFmt w:val="none"/>
      <w:lvlText w:val="7."/>
      <w:lvlJc w:val="left"/>
      <w:pPr>
        <w:tabs>
          <w:tab w:val="num" w:pos="432"/>
        </w:tabs>
        <w:ind w:left="360" w:hanging="360"/>
      </w:pPr>
      <w:rPr>
        <w:rFonts w:hint="default"/>
        <w:b/>
        <w:bCs/>
        <w:i w:val="0"/>
      </w:rPr>
    </w:lvl>
    <w:lvl w:ilvl="1">
      <w:start w:val="1"/>
      <w:numFmt w:val="none"/>
      <w:lvlText w:val="3.1"/>
      <w:lvlJc w:val="left"/>
      <w:pPr>
        <w:tabs>
          <w:tab w:val="num" w:pos="1170"/>
        </w:tabs>
        <w:ind w:left="619" w:hanging="619"/>
      </w:pPr>
      <w:rPr>
        <w:rFonts w:ascii="Calibri" w:hAnsi="Calibri" w:cs="New York" w:hint="default"/>
        <w:b w:val="0"/>
        <w:bCs w:val="0"/>
        <w:i w:val="0"/>
        <w:iCs w:val="0"/>
        <w:caps w:val="0"/>
        <w:smallCaps w:val="0"/>
        <w:strike w:val="0"/>
        <w:dstrike w:val="0"/>
        <w:color w:val="auto"/>
        <w:spacing w:val="0"/>
        <w:w w:val="100"/>
        <w:kern w:val="0"/>
        <w:position w:val="0"/>
        <w:sz w:val="22"/>
        <w:szCs w:val="24"/>
        <w:u w:val="none"/>
        <w:effect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Text w:val="2.%2%3.1"/>
      <w:lvlJc w:val="left"/>
      <w:pPr>
        <w:tabs>
          <w:tab w:val="num" w:pos="1458"/>
        </w:tabs>
        <w:ind w:left="990" w:hanging="720"/>
      </w:pPr>
      <w:rPr>
        <w:rFonts w:ascii="Calibri" w:hAnsi="Calibri" w:hint="default"/>
        <w:b w:val="0"/>
        <w:bCs w:val="0"/>
        <w:i w:val="0"/>
        <w:color w:val="auto"/>
        <w:sz w:val="22"/>
        <w:szCs w:val="24"/>
      </w:rPr>
    </w:lvl>
    <w:lvl w:ilvl="3">
      <w:start w:val="1"/>
      <w:numFmt w:val="none"/>
      <w:lvlText w:val="3.1.1"/>
      <w:lvlJc w:val="left"/>
      <w:pPr>
        <w:tabs>
          <w:tab w:val="num" w:pos="2459"/>
        </w:tabs>
        <w:ind w:left="1883" w:hanging="893"/>
      </w:pPr>
      <w:rPr>
        <w:rFonts w:ascii="Calibri" w:hAnsi="Calibri" w:hint="default"/>
        <w:b w:val="0"/>
        <w:bCs w:val="0"/>
        <w:i w:val="0"/>
        <w:sz w:val="22"/>
        <w:szCs w:val="20"/>
      </w:rPr>
    </w:lvl>
    <w:lvl w:ilvl="4">
      <w:start w:val="1"/>
      <w:numFmt w:val="none"/>
      <w:lvlText w:val="2.1.1.1"/>
      <w:lvlJc w:val="left"/>
      <w:pPr>
        <w:tabs>
          <w:tab w:val="num" w:pos="2232"/>
        </w:tabs>
        <w:ind w:left="2232" w:hanging="792"/>
      </w:pPr>
      <w:rPr>
        <w:rFonts w:ascii="Calibri" w:hAnsi="Calibri" w:hint="default"/>
        <w:b w:val="0"/>
        <w:i w:val="0"/>
        <w:sz w:val="22"/>
        <w:szCs w:val="20"/>
      </w:rPr>
    </w:lvl>
    <w:lvl w:ilvl="5">
      <w:start w:val="1"/>
      <w:numFmt w:val="decimal"/>
      <w:lvlText w:val="%1.%2.%3.%4.%5.%6."/>
      <w:lvlJc w:val="left"/>
      <w:pPr>
        <w:tabs>
          <w:tab w:val="num" w:pos="2916"/>
        </w:tabs>
        <w:ind w:left="2916" w:hanging="936"/>
      </w:pPr>
      <w:rPr>
        <w:rFonts w:hint="default"/>
        <w:b w:val="0"/>
      </w:rPr>
    </w:lvl>
    <w:lvl w:ilvl="6">
      <w:start w:val="1"/>
      <w:numFmt w:val="decimal"/>
      <w:lvlText w:val="%1.%2.%3.%4.%5.%6.%7."/>
      <w:lvlJc w:val="left"/>
      <w:pPr>
        <w:tabs>
          <w:tab w:val="num" w:pos="3240"/>
        </w:tabs>
        <w:ind w:left="3240" w:hanging="1080"/>
      </w:pPr>
      <w:rPr>
        <w:rFonts w:hint="default"/>
      </w:rPr>
    </w:lvl>
    <w:lvl w:ilvl="7">
      <w:start w:val="1"/>
      <w:numFmt w:val="decimal"/>
      <w:lvlText w:val="%1.%2.%3.%4.%5.%6.%7.%8."/>
      <w:lvlJc w:val="left"/>
      <w:pPr>
        <w:tabs>
          <w:tab w:val="num" w:pos="3744"/>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106" w15:restartNumberingAfterBreak="0">
    <w:nsid w:val="565074EF"/>
    <w:multiLevelType w:val="multilevel"/>
    <w:tmpl w:val="CB224ADC"/>
    <w:lvl w:ilvl="0">
      <w:start w:val="1"/>
      <w:numFmt w:val="decimal"/>
      <w:lvlText w:val="%1."/>
      <w:lvlJc w:val="left"/>
      <w:pPr>
        <w:tabs>
          <w:tab w:val="num" w:pos="432"/>
        </w:tabs>
        <w:ind w:left="360" w:hanging="360"/>
      </w:pPr>
      <w:rPr>
        <w:rFonts w:hint="default"/>
        <w:b/>
        <w:bCs/>
        <w:i w:val="0"/>
      </w:rPr>
    </w:lvl>
    <w:lvl w:ilvl="1">
      <w:start w:val="1"/>
      <w:numFmt w:val="none"/>
      <w:lvlText w:val="6.1"/>
      <w:lvlJc w:val="left"/>
      <w:pPr>
        <w:tabs>
          <w:tab w:val="num" w:pos="1170"/>
        </w:tabs>
        <w:ind w:left="619" w:hanging="619"/>
      </w:pPr>
      <w:rPr>
        <w:rFonts w:ascii="Calibri" w:hAnsi="Calibri" w:cs="New York" w:hint="default"/>
        <w:b w:val="0"/>
        <w:bCs w:val="0"/>
        <w:i w:val="0"/>
        <w:iCs w:val="0"/>
        <w:caps w:val="0"/>
        <w:smallCaps w:val="0"/>
        <w:strike w:val="0"/>
        <w:dstrike w:val="0"/>
        <w:color w:val="auto"/>
        <w:spacing w:val="0"/>
        <w:w w:val="100"/>
        <w:kern w:val="0"/>
        <w:position w:val="0"/>
        <w:sz w:val="22"/>
        <w:szCs w:val="24"/>
        <w:u w:val="none"/>
        <w:effect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none"/>
      <w:lvlText w:val="2.2.2"/>
      <w:lvlJc w:val="left"/>
      <w:pPr>
        <w:tabs>
          <w:tab w:val="num" w:pos="1458"/>
        </w:tabs>
        <w:ind w:left="990" w:hanging="720"/>
      </w:pPr>
      <w:rPr>
        <w:rFonts w:ascii="Calibri" w:hAnsi="Calibri" w:hint="default"/>
        <w:b w:val="0"/>
        <w:bCs w:val="0"/>
        <w:i w:val="0"/>
        <w:color w:val="auto"/>
        <w:sz w:val="22"/>
        <w:szCs w:val="24"/>
      </w:rPr>
    </w:lvl>
    <w:lvl w:ilvl="3">
      <w:start w:val="1"/>
      <w:numFmt w:val="none"/>
      <w:lvlText w:val="3.2.1"/>
      <w:lvlJc w:val="left"/>
      <w:pPr>
        <w:tabs>
          <w:tab w:val="num" w:pos="2459"/>
        </w:tabs>
        <w:ind w:left="1883" w:hanging="893"/>
      </w:pPr>
      <w:rPr>
        <w:rFonts w:ascii="Calibri" w:hAnsi="Calibri" w:hint="default"/>
        <w:b w:val="0"/>
        <w:bCs w:val="0"/>
        <w:i w:val="0"/>
        <w:sz w:val="22"/>
        <w:szCs w:val="20"/>
      </w:rPr>
    </w:lvl>
    <w:lvl w:ilvl="4">
      <w:start w:val="1"/>
      <w:numFmt w:val="none"/>
      <w:lvlText w:val="3.2.1.1"/>
      <w:lvlJc w:val="left"/>
      <w:pPr>
        <w:tabs>
          <w:tab w:val="num" w:pos="2232"/>
        </w:tabs>
        <w:ind w:left="2232" w:hanging="792"/>
      </w:pPr>
      <w:rPr>
        <w:rFonts w:ascii="Calibri" w:hAnsi="Calibri" w:hint="default"/>
        <w:b w:val="0"/>
        <w:i w:val="0"/>
        <w:sz w:val="22"/>
        <w:szCs w:val="20"/>
      </w:rPr>
    </w:lvl>
    <w:lvl w:ilvl="5">
      <w:start w:val="1"/>
      <w:numFmt w:val="decimal"/>
      <w:lvlText w:val="%1.%2.%3.%4.%5.%6."/>
      <w:lvlJc w:val="left"/>
      <w:pPr>
        <w:tabs>
          <w:tab w:val="num" w:pos="2916"/>
        </w:tabs>
        <w:ind w:left="2916" w:hanging="936"/>
      </w:pPr>
      <w:rPr>
        <w:rFonts w:hint="default"/>
        <w:b w:val="0"/>
      </w:rPr>
    </w:lvl>
    <w:lvl w:ilvl="6">
      <w:start w:val="1"/>
      <w:numFmt w:val="decimal"/>
      <w:lvlText w:val="%1.%2.%3.%4.%5.%6.%7."/>
      <w:lvlJc w:val="left"/>
      <w:pPr>
        <w:tabs>
          <w:tab w:val="num" w:pos="3240"/>
        </w:tabs>
        <w:ind w:left="3240" w:hanging="1080"/>
      </w:pPr>
      <w:rPr>
        <w:rFonts w:hint="default"/>
      </w:rPr>
    </w:lvl>
    <w:lvl w:ilvl="7">
      <w:start w:val="1"/>
      <w:numFmt w:val="decimal"/>
      <w:lvlText w:val="%1.%2.%3.%4.%5.%6.%7.%8."/>
      <w:lvlJc w:val="left"/>
      <w:pPr>
        <w:tabs>
          <w:tab w:val="num" w:pos="3744"/>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107" w15:restartNumberingAfterBreak="0">
    <w:nsid w:val="57C73C1D"/>
    <w:multiLevelType w:val="multilevel"/>
    <w:tmpl w:val="D50A73E0"/>
    <w:lvl w:ilvl="0">
      <w:start w:val="2"/>
      <w:numFmt w:val="decimal"/>
      <w:lvlText w:val="%1."/>
      <w:lvlJc w:val="left"/>
      <w:pPr>
        <w:tabs>
          <w:tab w:val="num" w:pos="432"/>
        </w:tabs>
        <w:ind w:left="360" w:hanging="360"/>
      </w:pPr>
      <w:rPr>
        <w:rFonts w:hint="default"/>
        <w:b/>
        <w:bCs/>
        <w:i w:val="0"/>
      </w:rPr>
    </w:lvl>
    <w:lvl w:ilvl="1">
      <w:start w:val="1"/>
      <w:numFmt w:val="none"/>
      <w:lvlText w:val="3.1"/>
      <w:lvlJc w:val="left"/>
      <w:pPr>
        <w:tabs>
          <w:tab w:val="num" w:pos="1170"/>
        </w:tabs>
        <w:ind w:left="619" w:hanging="619"/>
      </w:pPr>
      <w:rPr>
        <w:rFonts w:ascii="Calibri" w:hAnsi="Calibri" w:cs="New York" w:hint="default"/>
        <w:b w:val="0"/>
        <w:bCs w:val="0"/>
        <w:i w:val="0"/>
        <w:iCs w:val="0"/>
        <w:caps w:val="0"/>
        <w:smallCaps w:val="0"/>
        <w:strike w:val="0"/>
        <w:dstrike w:val="0"/>
        <w:color w:val="auto"/>
        <w:spacing w:val="0"/>
        <w:w w:val="100"/>
        <w:kern w:val="0"/>
        <w:position w:val="0"/>
        <w:sz w:val="22"/>
        <w:szCs w:val="24"/>
        <w:u w:val="none"/>
        <w:effect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Text w:val="3.%2%3.1"/>
      <w:lvlJc w:val="left"/>
      <w:pPr>
        <w:tabs>
          <w:tab w:val="num" w:pos="1458"/>
        </w:tabs>
        <w:ind w:left="990" w:hanging="720"/>
      </w:pPr>
      <w:rPr>
        <w:rFonts w:ascii="Calibri" w:hAnsi="Calibri" w:hint="default"/>
        <w:b w:val="0"/>
        <w:bCs w:val="0"/>
        <w:i w:val="0"/>
        <w:color w:val="auto"/>
        <w:sz w:val="22"/>
        <w:szCs w:val="24"/>
      </w:rPr>
    </w:lvl>
    <w:lvl w:ilvl="3">
      <w:start w:val="1"/>
      <w:numFmt w:val="decimal"/>
      <w:lvlText w:val="3.%3.4"/>
      <w:lvlJc w:val="left"/>
      <w:pPr>
        <w:tabs>
          <w:tab w:val="num" w:pos="2459"/>
        </w:tabs>
        <w:ind w:left="1883" w:hanging="893"/>
      </w:pPr>
      <w:rPr>
        <w:rFonts w:ascii="Calibri" w:hAnsi="Calibri" w:hint="default"/>
        <w:b w:val="0"/>
        <w:bCs w:val="0"/>
        <w:i w:val="0"/>
        <w:sz w:val="22"/>
        <w:szCs w:val="20"/>
      </w:rPr>
    </w:lvl>
    <w:lvl w:ilvl="4">
      <w:start w:val="1"/>
      <w:numFmt w:val="none"/>
      <w:lvlText w:val="2.2.2.4"/>
      <w:lvlJc w:val="left"/>
      <w:pPr>
        <w:tabs>
          <w:tab w:val="num" w:pos="2232"/>
        </w:tabs>
        <w:ind w:left="2232" w:hanging="792"/>
      </w:pPr>
      <w:rPr>
        <w:rFonts w:ascii="Calibri" w:hAnsi="Calibri" w:hint="default"/>
        <w:b w:val="0"/>
        <w:i w:val="0"/>
        <w:sz w:val="22"/>
        <w:szCs w:val="20"/>
      </w:rPr>
    </w:lvl>
    <w:lvl w:ilvl="5">
      <w:start w:val="1"/>
      <w:numFmt w:val="decimal"/>
      <w:lvlText w:val="%1.%2.%3.%4.%5.%6."/>
      <w:lvlJc w:val="left"/>
      <w:pPr>
        <w:tabs>
          <w:tab w:val="num" w:pos="2916"/>
        </w:tabs>
        <w:ind w:left="2916" w:hanging="936"/>
      </w:pPr>
      <w:rPr>
        <w:rFonts w:hint="default"/>
        <w:b w:val="0"/>
      </w:rPr>
    </w:lvl>
    <w:lvl w:ilvl="6">
      <w:start w:val="1"/>
      <w:numFmt w:val="decimal"/>
      <w:lvlText w:val="%1.%2.%3.%4.%5.%6.%7."/>
      <w:lvlJc w:val="left"/>
      <w:pPr>
        <w:tabs>
          <w:tab w:val="num" w:pos="3240"/>
        </w:tabs>
        <w:ind w:left="3240" w:hanging="1080"/>
      </w:pPr>
      <w:rPr>
        <w:rFonts w:hint="default"/>
      </w:rPr>
    </w:lvl>
    <w:lvl w:ilvl="7">
      <w:start w:val="1"/>
      <w:numFmt w:val="decimal"/>
      <w:lvlText w:val="%1.%2.%3.%4.%5.%6.%7.%8."/>
      <w:lvlJc w:val="left"/>
      <w:pPr>
        <w:tabs>
          <w:tab w:val="num" w:pos="3744"/>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108" w15:restartNumberingAfterBreak="0">
    <w:nsid w:val="58091963"/>
    <w:multiLevelType w:val="multilevel"/>
    <w:tmpl w:val="8C344A8A"/>
    <w:lvl w:ilvl="0">
      <w:start w:val="2"/>
      <w:numFmt w:val="decimal"/>
      <w:lvlText w:val="%1.2.1"/>
      <w:lvlJc w:val="left"/>
      <w:pPr>
        <w:tabs>
          <w:tab w:val="num" w:pos="1152"/>
        </w:tabs>
        <w:ind w:left="1080" w:hanging="360"/>
      </w:pPr>
      <w:rPr>
        <w:rFonts w:hint="default"/>
        <w:b/>
        <w:bCs/>
        <w:i w:val="0"/>
      </w:rPr>
    </w:lvl>
    <w:lvl w:ilvl="1">
      <w:start w:val="1"/>
      <w:numFmt w:val="none"/>
      <w:lvlText w:val="2.1"/>
      <w:lvlJc w:val="left"/>
      <w:pPr>
        <w:tabs>
          <w:tab w:val="num" w:pos="1890"/>
        </w:tabs>
        <w:ind w:left="1339" w:hanging="619"/>
      </w:pPr>
      <w:rPr>
        <w:rFonts w:ascii="Calibri" w:hAnsi="Calibri" w:cs="New York" w:hint="default"/>
        <w:b w:val="0"/>
        <w:bCs w:val="0"/>
        <w:i w:val="0"/>
        <w:iCs w:val="0"/>
        <w:caps w:val="0"/>
        <w:smallCaps w:val="0"/>
        <w:strike w:val="0"/>
        <w:dstrike w:val="0"/>
        <w:color w:val="auto"/>
        <w:spacing w:val="0"/>
        <w:w w:val="100"/>
        <w:kern w:val="0"/>
        <w:position w:val="0"/>
        <w:sz w:val="22"/>
        <w:szCs w:val="24"/>
        <w:u w:val="none"/>
        <w:effect w:val="none"/>
      </w:rPr>
    </w:lvl>
    <w:lvl w:ilvl="2">
      <w:start w:val="1"/>
      <w:numFmt w:val="none"/>
      <w:lvlText w:val="3.2.1.3"/>
      <w:lvlJc w:val="left"/>
      <w:pPr>
        <w:tabs>
          <w:tab w:val="num" w:pos="2178"/>
        </w:tabs>
        <w:ind w:left="1710" w:hanging="720"/>
      </w:pPr>
      <w:rPr>
        <w:rFonts w:ascii="Calibri" w:hAnsi="Calibri" w:hint="default"/>
        <w:b w:val="0"/>
        <w:bCs w:val="0"/>
        <w:i w:val="0"/>
        <w:color w:val="auto"/>
        <w:sz w:val="22"/>
        <w:szCs w:val="24"/>
      </w:rPr>
    </w:lvl>
    <w:lvl w:ilvl="3">
      <w:start w:val="1"/>
      <w:numFmt w:val="decimal"/>
      <w:lvlText w:val="%1.%22.%4."/>
      <w:lvlJc w:val="left"/>
      <w:pPr>
        <w:tabs>
          <w:tab w:val="num" w:pos="3179"/>
        </w:tabs>
        <w:ind w:left="2603" w:hanging="893"/>
      </w:pPr>
      <w:rPr>
        <w:rFonts w:ascii="Calibri" w:hAnsi="Calibri" w:hint="default"/>
        <w:b w:val="0"/>
        <w:bCs w:val="0"/>
        <w:i w:val="0"/>
        <w:sz w:val="22"/>
        <w:szCs w:val="20"/>
      </w:rPr>
    </w:lvl>
    <w:lvl w:ilvl="4">
      <w:start w:val="1"/>
      <w:numFmt w:val="decimal"/>
      <w:lvlText w:val="%1.%3.%4.%5."/>
      <w:lvlJc w:val="left"/>
      <w:pPr>
        <w:tabs>
          <w:tab w:val="num" w:pos="2952"/>
        </w:tabs>
        <w:ind w:left="2952" w:hanging="792"/>
      </w:pPr>
      <w:rPr>
        <w:rFonts w:ascii="Calibri" w:hAnsi="Calibri" w:hint="default"/>
        <w:b w:val="0"/>
        <w:i w:val="0"/>
        <w:sz w:val="22"/>
        <w:szCs w:val="20"/>
      </w:rPr>
    </w:lvl>
    <w:lvl w:ilvl="5">
      <w:start w:val="1"/>
      <w:numFmt w:val="decimal"/>
      <w:lvlText w:val="%1.%2.%3.%4.%5.%6."/>
      <w:lvlJc w:val="left"/>
      <w:pPr>
        <w:tabs>
          <w:tab w:val="num" w:pos="3636"/>
        </w:tabs>
        <w:ind w:left="3636" w:hanging="936"/>
      </w:pPr>
      <w:rPr>
        <w:rFonts w:hint="default"/>
        <w:b w:val="0"/>
      </w:rPr>
    </w:lvl>
    <w:lvl w:ilvl="6">
      <w:start w:val="1"/>
      <w:numFmt w:val="decimal"/>
      <w:lvlText w:val="%1.%2.%3.%4.%5.%6.%7."/>
      <w:lvlJc w:val="left"/>
      <w:pPr>
        <w:tabs>
          <w:tab w:val="num" w:pos="3960"/>
        </w:tabs>
        <w:ind w:left="3960" w:hanging="1080"/>
      </w:pPr>
      <w:rPr>
        <w:rFonts w:hint="default"/>
      </w:rPr>
    </w:lvl>
    <w:lvl w:ilvl="7">
      <w:start w:val="1"/>
      <w:numFmt w:val="decimal"/>
      <w:lvlText w:val="%1.%2.%3.%4.%5.%6.%7.%8."/>
      <w:lvlJc w:val="left"/>
      <w:pPr>
        <w:tabs>
          <w:tab w:val="num" w:pos="4464"/>
        </w:tabs>
        <w:ind w:left="4464" w:hanging="1224"/>
      </w:pPr>
      <w:rPr>
        <w:rFonts w:hint="default"/>
      </w:rPr>
    </w:lvl>
    <w:lvl w:ilvl="8">
      <w:start w:val="1"/>
      <w:numFmt w:val="decimal"/>
      <w:lvlText w:val="%1.%2.%3.%4.%5.%6.%7.%8.%9."/>
      <w:lvlJc w:val="left"/>
      <w:pPr>
        <w:tabs>
          <w:tab w:val="num" w:pos="5040"/>
        </w:tabs>
        <w:ind w:left="5040" w:hanging="1440"/>
      </w:pPr>
      <w:rPr>
        <w:rFonts w:hint="default"/>
      </w:rPr>
    </w:lvl>
  </w:abstractNum>
  <w:abstractNum w:abstractNumId="109" w15:restartNumberingAfterBreak="0">
    <w:nsid w:val="589A4D50"/>
    <w:multiLevelType w:val="multilevel"/>
    <w:tmpl w:val="389E5A52"/>
    <w:lvl w:ilvl="0">
      <w:start w:val="1"/>
      <w:numFmt w:val="decimal"/>
      <w:lvlText w:val="%1."/>
      <w:lvlJc w:val="left"/>
      <w:pPr>
        <w:tabs>
          <w:tab w:val="num" w:pos="432"/>
        </w:tabs>
        <w:ind w:left="360" w:hanging="360"/>
      </w:pPr>
      <w:rPr>
        <w:rFonts w:hint="default"/>
        <w:b/>
        <w:bCs/>
        <w:i w:val="0"/>
      </w:rPr>
    </w:lvl>
    <w:lvl w:ilvl="1">
      <w:start w:val="1"/>
      <w:numFmt w:val="none"/>
      <w:lvlText w:val="4.1"/>
      <w:lvlJc w:val="left"/>
      <w:pPr>
        <w:tabs>
          <w:tab w:val="num" w:pos="1170"/>
        </w:tabs>
        <w:ind w:left="619" w:hanging="619"/>
      </w:pPr>
      <w:rPr>
        <w:rFonts w:ascii="Calibri" w:hAnsi="Calibri" w:cs="New York" w:hint="default"/>
        <w:b w:val="0"/>
        <w:bCs w:val="0"/>
        <w:i w:val="0"/>
        <w:iCs w:val="0"/>
        <w:caps w:val="0"/>
        <w:smallCaps w:val="0"/>
        <w:strike w:val="0"/>
        <w:dstrike w:val="0"/>
        <w:color w:val="auto"/>
        <w:spacing w:val="0"/>
        <w:w w:val="100"/>
        <w:kern w:val="0"/>
        <w:position w:val="0"/>
        <w:sz w:val="22"/>
        <w:szCs w:val="24"/>
        <w:u w:val="none"/>
        <w:effect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none"/>
      <w:lvlText w:val="2.2.2"/>
      <w:lvlJc w:val="left"/>
      <w:pPr>
        <w:tabs>
          <w:tab w:val="num" w:pos="1458"/>
        </w:tabs>
        <w:ind w:left="990" w:hanging="720"/>
      </w:pPr>
      <w:rPr>
        <w:rFonts w:ascii="Calibri" w:hAnsi="Calibri" w:hint="default"/>
        <w:b w:val="0"/>
        <w:bCs w:val="0"/>
        <w:i w:val="0"/>
        <w:color w:val="auto"/>
        <w:sz w:val="22"/>
        <w:szCs w:val="24"/>
      </w:rPr>
    </w:lvl>
    <w:lvl w:ilvl="3">
      <w:start w:val="1"/>
      <w:numFmt w:val="none"/>
      <w:lvlText w:val="2.1.1"/>
      <w:lvlJc w:val="left"/>
      <w:pPr>
        <w:tabs>
          <w:tab w:val="num" w:pos="2459"/>
        </w:tabs>
        <w:ind w:left="1883" w:hanging="893"/>
      </w:pPr>
      <w:rPr>
        <w:rFonts w:ascii="Calibri" w:hAnsi="Calibri" w:hint="default"/>
        <w:b w:val="0"/>
        <w:bCs w:val="0"/>
        <w:i w:val="0"/>
        <w:sz w:val="22"/>
        <w:szCs w:val="20"/>
      </w:rPr>
    </w:lvl>
    <w:lvl w:ilvl="4">
      <w:start w:val="1"/>
      <w:numFmt w:val="none"/>
      <w:lvlText w:val="2.1.1.22"/>
      <w:lvlJc w:val="left"/>
      <w:pPr>
        <w:tabs>
          <w:tab w:val="num" w:pos="2232"/>
        </w:tabs>
        <w:ind w:left="2232" w:hanging="792"/>
      </w:pPr>
      <w:rPr>
        <w:rFonts w:ascii="Calibri" w:hAnsi="Calibri" w:hint="default"/>
        <w:b w:val="0"/>
        <w:i w:val="0"/>
        <w:sz w:val="22"/>
        <w:szCs w:val="20"/>
      </w:rPr>
    </w:lvl>
    <w:lvl w:ilvl="5">
      <w:start w:val="1"/>
      <w:numFmt w:val="decimal"/>
      <w:lvlText w:val="%1.%2.%3.%4.%5.%6."/>
      <w:lvlJc w:val="left"/>
      <w:pPr>
        <w:tabs>
          <w:tab w:val="num" w:pos="2916"/>
        </w:tabs>
        <w:ind w:left="2916" w:hanging="936"/>
      </w:pPr>
      <w:rPr>
        <w:rFonts w:hint="default"/>
        <w:b w:val="0"/>
      </w:rPr>
    </w:lvl>
    <w:lvl w:ilvl="6">
      <w:start w:val="1"/>
      <w:numFmt w:val="decimal"/>
      <w:lvlText w:val="%1.%2.%3.%4.%5.%6.%7."/>
      <w:lvlJc w:val="left"/>
      <w:pPr>
        <w:tabs>
          <w:tab w:val="num" w:pos="3240"/>
        </w:tabs>
        <w:ind w:left="3240" w:hanging="1080"/>
      </w:pPr>
      <w:rPr>
        <w:rFonts w:hint="default"/>
      </w:rPr>
    </w:lvl>
    <w:lvl w:ilvl="7">
      <w:start w:val="1"/>
      <w:numFmt w:val="decimal"/>
      <w:lvlText w:val="%1.%2.%3.%4.%5.%6.%7.%8."/>
      <w:lvlJc w:val="left"/>
      <w:pPr>
        <w:tabs>
          <w:tab w:val="num" w:pos="3744"/>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110" w15:restartNumberingAfterBreak="0">
    <w:nsid w:val="59EB610E"/>
    <w:multiLevelType w:val="multilevel"/>
    <w:tmpl w:val="1A34A1AC"/>
    <w:lvl w:ilvl="0">
      <w:start w:val="2"/>
      <w:numFmt w:val="none"/>
      <w:lvlText w:val="3."/>
      <w:lvlJc w:val="left"/>
      <w:pPr>
        <w:tabs>
          <w:tab w:val="num" w:pos="432"/>
        </w:tabs>
        <w:ind w:left="360" w:hanging="360"/>
      </w:pPr>
      <w:rPr>
        <w:rFonts w:hint="default"/>
        <w:b/>
        <w:bCs/>
        <w:i w:val="0"/>
      </w:rPr>
    </w:lvl>
    <w:lvl w:ilvl="1">
      <w:start w:val="1"/>
      <w:numFmt w:val="none"/>
      <w:lvlText w:val="3.1"/>
      <w:lvlJc w:val="left"/>
      <w:pPr>
        <w:tabs>
          <w:tab w:val="num" w:pos="1170"/>
        </w:tabs>
        <w:ind w:left="619" w:hanging="619"/>
      </w:pPr>
      <w:rPr>
        <w:rFonts w:ascii="Calibri" w:hAnsi="Calibri" w:cs="New York" w:hint="default"/>
        <w:b w:val="0"/>
        <w:bCs w:val="0"/>
        <w:i w:val="0"/>
        <w:iCs w:val="0"/>
        <w:caps w:val="0"/>
        <w:smallCaps w:val="0"/>
        <w:strike w:val="0"/>
        <w:dstrike w:val="0"/>
        <w:color w:val="auto"/>
        <w:spacing w:val="0"/>
        <w:w w:val="100"/>
        <w:kern w:val="0"/>
        <w:position w:val="0"/>
        <w:sz w:val="22"/>
        <w:szCs w:val="24"/>
        <w:u w:val="none"/>
        <w:effect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Text w:val="2.%2%3.1"/>
      <w:lvlJc w:val="left"/>
      <w:pPr>
        <w:tabs>
          <w:tab w:val="num" w:pos="1458"/>
        </w:tabs>
        <w:ind w:left="990" w:hanging="720"/>
      </w:pPr>
      <w:rPr>
        <w:rFonts w:ascii="Calibri" w:hAnsi="Calibri" w:hint="default"/>
        <w:b w:val="0"/>
        <w:bCs w:val="0"/>
        <w:i w:val="0"/>
        <w:color w:val="auto"/>
        <w:sz w:val="22"/>
        <w:szCs w:val="24"/>
      </w:rPr>
    </w:lvl>
    <w:lvl w:ilvl="3">
      <w:start w:val="1"/>
      <w:numFmt w:val="none"/>
      <w:lvlText w:val="3.1.1"/>
      <w:lvlJc w:val="left"/>
      <w:pPr>
        <w:tabs>
          <w:tab w:val="num" w:pos="2459"/>
        </w:tabs>
        <w:ind w:left="1883" w:hanging="893"/>
      </w:pPr>
      <w:rPr>
        <w:rFonts w:ascii="Calibri" w:hAnsi="Calibri" w:hint="default"/>
        <w:b w:val="0"/>
        <w:bCs w:val="0"/>
        <w:i w:val="0"/>
        <w:sz w:val="22"/>
        <w:szCs w:val="20"/>
      </w:rPr>
    </w:lvl>
    <w:lvl w:ilvl="4">
      <w:start w:val="1"/>
      <w:numFmt w:val="none"/>
      <w:lvlText w:val="2.1.1.1"/>
      <w:lvlJc w:val="left"/>
      <w:pPr>
        <w:tabs>
          <w:tab w:val="num" w:pos="2232"/>
        </w:tabs>
        <w:ind w:left="2232" w:hanging="792"/>
      </w:pPr>
      <w:rPr>
        <w:rFonts w:ascii="Calibri" w:hAnsi="Calibri" w:hint="default"/>
        <w:b w:val="0"/>
        <w:i w:val="0"/>
        <w:sz w:val="22"/>
        <w:szCs w:val="20"/>
      </w:rPr>
    </w:lvl>
    <w:lvl w:ilvl="5">
      <w:start w:val="1"/>
      <w:numFmt w:val="decimal"/>
      <w:lvlText w:val="%1.%2.%3.%4.%5.%6."/>
      <w:lvlJc w:val="left"/>
      <w:pPr>
        <w:tabs>
          <w:tab w:val="num" w:pos="2916"/>
        </w:tabs>
        <w:ind w:left="2916" w:hanging="936"/>
      </w:pPr>
      <w:rPr>
        <w:rFonts w:hint="default"/>
        <w:b w:val="0"/>
      </w:rPr>
    </w:lvl>
    <w:lvl w:ilvl="6">
      <w:start w:val="1"/>
      <w:numFmt w:val="decimal"/>
      <w:lvlText w:val="%1.%2.%3.%4.%5.%6.%7."/>
      <w:lvlJc w:val="left"/>
      <w:pPr>
        <w:tabs>
          <w:tab w:val="num" w:pos="3240"/>
        </w:tabs>
        <w:ind w:left="3240" w:hanging="1080"/>
      </w:pPr>
      <w:rPr>
        <w:rFonts w:hint="default"/>
      </w:rPr>
    </w:lvl>
    <w:lvl w:ilvl="7">
      <w:start w:val="1"/>
      <w:numFmt w:val="decimal"/>
      <w:lvlText w:val="%1.%2.%3.%4.%5.%6.%7.%8."/>
      <w:lvlJc w:val="left"/>
      <w:pPr>
        <w:tabs>
          <w:tab w:val="num" w:pos="3744"/>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111" w15:restartNumberingAfterBreak="0">
    <w:nsid w:val="5A791AFE"/>
    <w:multiLevelType w:val="multilevel"/>
    <w:tmpl w:val="5928ED18"/>
    <w:lvl w:ilvl="0">
      <w:start w:val="1"/>
      <w:numFmt w:val="decimal"/>
      <w:lvlText w:val="%1."/>
      <w:lvlJc w:val="left"/>
      <w:pPr>
        <w:tabs>
          <w:tab w:val="num" w:pos="432"/>
        </w:tabs>
        <w:ind w:left="360" w:hanging="360"/>
      </w:pPr>
      <w:rPr>
        <w:rFonts w:hint="default"/>
        <w:b/>
        <w:bCs/>
        <w:i w:val="0"/>
      </w:rPr>
    </w:lvl>
    <w:lvl w:ilvl="1">
      <w:start w:val="1"/>
      <w:numFmt w:val="none"/>
      <w:lvlText w:val="2.1"/>
      <w:lvlJc w:val="left"/>
      <w:pPr>
        <w:tabs>
          <w:tab w:val="num" w:pos="1170"/>
        </w:tabs>
        <w:ind w:left="619" w:hanging="619"/>
      </w:pPr>
      <w:rPr>
        <w:rFonts w:ascii="Calibri" w:hAnsi="Calibri" w:cs="New York" w:hint="default"/>
        <w:b w:val="0"/>
        <w:bCs w:val="0"/>
        <w:i w:val="0"/>
        <w:iCs w:val="0"/>
        <w:caps w:val="0"/>
        <w:smallCaps w:val="0"/>
        <w:strike w:val="0"/>
        <w:dstrike w:val="0"/>
        <w:color w:val="auto"/>
        <w:spacing w:val="0"/>
        <w:w w:val="100"/>
        <w:kern w:val="0"/>
        <w:position w:val="0"/>
        <w:sz w:val="22"/>
        <w:szCs w:val="24"/>
        <w:u w:val="none"/>
        <w:effect w:val="none"/>
      </w:rPr>
    </w:lvl>
    <w:lvl w:ilvl="2">
      <w:start w:val="1"/>
      <w:numFmt w:val="none"/>
      <w:lvlText w:val="2.2.2"/>
      <w:lvlJc w:val="left"/>
      <w:pPr>
        <w:tabs>
          <w:tab w:val="num" w:pos="1458"/>
        </w:tabs>
        <w:ind w:left="990" w:hanging="720"/>
      </w:pPr>
      <w:rPr>
        <w:rFonts w:ascii="Calibri" w:hAnsi="Calibri" w:hint="default"/>
        <w:b w:val="0"/>
        <w:bCs w:val="0"/>
        <w:i w:val="0"/>
        <w:color w:val="auto"/>
        <w:sz w:val="22"/>
        <w:szCs w:val="24"/>
      </w:rPr>
    </w:lvl>
    <w:lvl w:ilvl="3">
      <w:start w:val="1"/>
      <w:numFmt w:val="none"/>
      <w:lvlText w:val="4.1.1"/>
      <w:lvlJc w:val="left"/>
      <w:pPr>
        <w:tabs>
          <w:tab w:val="num" w:pos="2459"/>
        </w:tabs>
        <w:ind w:left="1883" w:hanging="893"/>
      </w:pPr>
      <w:rPr>
        <w:rFonts w:ascii="Calibri" w:hAnsi="Calibri" w:hint="default"/>
        <w:b w:val="0"/>
        <w:bCs w:val="0"/>
        <w:i w:val="0"/>
        <w:sz w:val="22"/>
        <w:szCs w:val="20"/>
      </w:rPr>
    </w:lvl>
    <w:lvl w:ilvl="4">
      <w:start w:val="1"/>
      <w:numFmt w:val="none"/>
      <w:lvlText w:val="4.1.1.3"/>
      <w:lvlJc w:val="left"/>
      <w:pPr>
        <w:tabs>
          <w:tab w:val="num" w:pos="2232"/>
        </w:tabs>
        <w:ind w:left="2232" w:hanging="792"/>
      </w:pPr>
      <w:rPr>
        <w:rFonts w:ascii="Calibri" w:hAnsi="Calibri" w:hint="default"/>
        <w:b w:val="0"/>
        <w:i w:val="0"/>
        <w:sz w:val="22"/>
        <w:szCs w:val="20"/>
      </w:rPr>
    </w:lvl>
    <w:lvl w:ilvl="5">
      <w:start w:val="1"/>
      <w:numFmt w:val="decimal"/>
      <w:lvlText w:val="%1.%2.%3.%4.%5.%6."/>
      <w:lvlJc w:val="left"/>
      <w:pPr>
        <w:tabs>
          <w:tab w:val="num" w:pos="2916"/>
        </w:tabs>
        <w:ind w:left="2916" w:hanging="936"/>
      </w:pPr>
      <w:rPr>
        <w:rFonts w:hint="default"/>
        <w:b w:val="0"/>
      </w:rPr>
    </w:lvl>
    <w:lvl w:ilvl="6">
      <w:start w:val="1"/>
      <w:numFmt w:val="decimal"/>
      <w:lvlText w:val="%1.%2.%3.%4.%5.%6.%7."/>
      <w:lvlJc w:val="left"/>
      <w:pPr>
        <w:tabs>
          <w:tab w:val="num" w:pos="3240"/>
        </w:tabs>
        <w:ind w:left="3240" w:hanging="1080"/>
      </w:pPr>
      <w:rPr>
        <w:rFonts w:hint="default"/>
      </w:rPr>
    </w:lvl>
    <w:lvl w:ilvl="7">
      <w:start w:val="1"/>
      <w:numFmt w:val="decimal"/>
      <w:lvlText w:val="%1.%2.%3.%4.%5.%6.%7.%8."/>
      <w:lvlJc w:val="left"/>
      <w:pPr>
        <w:tabs>
          <w:tab w:val="num" w:pos="3744"/>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112" w15:restartNumberingAfterBreak="0">
    <w:nsid w:val="5B215A1D"/>
    <w:multiLevelType w:val="multilevel"/>
    <w:tmpl w:val="21087DE0"/>
    <w:lvl w:ilvl="0">
      <w:start w:val="1"/>
      <w:numFmt w:val="decimal"/>
      <w:lvlText w:val="%1."/>
      <w:lvlJc w:val="left"/>
      <w:pPr>
        <w:tabs>
          <w:tab w:val="num" w:pos="432"/>
        </w:tabs>
        <w:ind w:left="360" w:hanging="360"/>
      </w:pPr>
      <w:rPr>
        <w:rFonts w:hint="default"/>
        <w:b/>
        <w:bCs/>
        <w:i w:val="0"/>
      </w:rPr>
    </w:lvl>
    <w:lvl w:ilvl="1">
      <w:start w:val="1"/>
      <w:numFmt w:val="none"/>
      <w:lvlText w:val="4.1"/>
      <w:lvlJc w:val="left"/>
      <w:pPr>
        <w:tabs>
          <w:tab w:val="num" w:pos="1170"/>
        </w:tabs>
        <w:ind w:left="619" w:hanging="619"/>
      </w:pPr>
      <w:rPr>
        <w:rFonts w:ascii="Calibri" w:hAnsi="Calibri" w:cs="New York" w:hint="default"/>
        <w:b w:val="0"/>
        <w:bCs w:val="0"/>
        <w:i w:val="0"/>
        <w:iCs w:val="0"/>
        <w:caps w:val="0"/>
        <w:smallCaps w:val="0"/>
        <w:strike w:val="0"/>
        <w:dstrike w:val="0"/>
        <w:color w:val="auto"/>
        <w:spacing w:val="0"/>
        <w:w w:val="100"/>
        <w:kern w:val="0"/>
        <w:position w:val="0"/>
        <w:sz w:val="22"/>
        <w:szCs w:val="24"/>
        <w:u w:val="none"/>
        <w:effect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none"/>
      <w:lvlText w:val="2.2.2"/>
      <w:lvlJc w:val="left"/>
      <w:pPr>
        <w:tabs>
          <w:tab w:val="num" w:pos="1458"/>
        </w:tabs>
        <w:ind w:left="990" w:hanging="720"/>
      </w:pPr>
      <w:rPr>
        <w:rFonts w:ascii="Calibri" w:hAnsi="Calibri" w:hint="default"/>
        <w:b w:val="0"/>
        <w:bCs w:val="0"/>
        <w:i w:val="0"/>
        <w:color w:val="auto"/>
        <w:sz w:val="22"/>
        <w:szCs w:val="24"/>
      </w:rPr>
    </w:lvl>
    <w:lvl w:ilvl="3">
      <w:start w:val="1"/>
      <w:numFmt w:val="none"/>
      <w:lvlText w:val="2.1.3"/>
      <w:lvlJc w:val="left"/>
      <w:pPr>
        <w:tabs>
          <w:tab w:val="num" w:pos="2459"/>
        </w:tabs>
        <w:ind w:left="1883" w:hanging="893"/>
      </w:pPr>
      <w:rPr>
        <w:rFonts w:ascii="Calibri" w:hAnsi="Calibri" w:hint="default"/>
        <w:b w:val="0"/>
        <w:bCs w:val="0"/>
        <w:i w:val="0"/>
        <w:sz w:val="22"/>
        <w:szCs w:val="20"/>
      </w:rPr>
    </w:lvl>
    <w:lvl w:ilvl="4">
      <w:start w:val="1"/>
      <w:numFmt w:val="none"/>
      <w:lvlText w:val="2.1.3.2"/>
      <w:lvlJc w:val="left"/>
      <w:pPr>
        <w:tabs>
          <w:tab w:val="num" w:pos="2232"/>
        </w:tabs>
        <w:ind w:left="2232" w:hanging="792"/>
      </w:pPr>
      <w:rPr>
        <w:rFonts w:ascii="Calibri" w:hAnsi="Calibri" w:hint="default"/>
        <w:b w:val="0"/>
        <w:i w:val="0"/>
        <w:sz w:val="22"/>
        <w:szCs w:val="20"/>
      </w:rPr>
    </w:lvl>
    <w:lvl w:ilvl="5">
      <w:start w:val="1"/>
      <w:numFmt w:val="decimal"/>
      <w:lvlText w:val="%1.%2.%3.%4.%5.%6."/>
      <w:lvlJc w:val="left"/>
      <w:pPr>
        <w:tabs>
          <w:tab w:val="num" w:pos="2916"/>
        </w:tabs>
        <w:ind w:left="2916" w:hanging="936"/>
      </w:pPr>
      <w:rPr>
        <w:rFonts w:hint="default"/>
        <w:b w:val="0"/>
      </w:rPr>
    </w:lvl>
    <w:lvl w:ilvl="6">
      <w:start w:val="1"/>
      <w:numFmt w:val="decimal"/>
      <w:lvlText w:val="%1.%2.%3.%4.%5.%6.%7."/>
      <w:lvlJc w:val="left"/>
      <w:pPr>
        <w:tabs>
          <w:tab w:val="num" w:pos="3240"/>
        </w:tabs>
        <w:ind w:left="3240" w:hanging="1080"/>
      </w:pPr>
      <w:rPr>
        <w:rFonts w:hint="default"/>
      </w:rPr>
    </w:lvl>
    <w:lvl w:ilvl="7">
      <w:start w:val="1"/>
      <w:numFmt w:val="decimal"/>
      <w:lvlText w:val="%1.%2.%3.%4.%5.%6.%7.%8."/>
      <w:lvlJc w:val="left"/>
      <w:pPr>
        <w:tabs>
          <w:tab w:val="num" w:pos="3744"/>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113" w15:restartNumberingAfterBreak="0">
    <w:nsid w:val="5BCF664F"/>
    <w:multiLevelType w:val="multilevel"/>
    <w:tmpl w:val="E34C86AC"/>
    <w:lvl w:ilvl="0">
      <w:start w:val="1"/>
      <w:numFmt w:val="decimal"/>
      <w:lvlText w:val="%1."/>
      <w:lvlJc w:val="left"/>
      <w:pPr>
        <w:tabs>
          <w:tab w:val="num" w:pos="432"/>
        </w:tabs>
        <w:ind w:left="360" w:hanging="360"/>
      </w:pPr>
      <w:rPr>
        <w:rFonts w:hint="default"/>
        <w:b/>
        <w:bCs/>
        <w:i w:val="0"/>
      </w:rPr>
    </w:lvl>
    <w:lvl w:ilvl="1">
      <w:start w:val="1"/>
      <w:numFmt w:val="none"/>
      <w:lvlText w:val="4.1"/>
      <w:lvlJc w:val="left"/>
      <w:pPr>
        <w:tabs>
          <w:tab w:val="num" w:pos="1170"/>
        </w:tabs>
        <w:ind w:left="619" w:hanging="619"/>
      </w:pPr>
      <w:rPr>
        <w:rFonts w:ascii="Calibri" w:hAnsi="Calibri" w:cs="New York" w:hint="default"/>
        <w:b w:val="0"/>
        <w:bCs w:val="0"/>
        <w:i w:val="0"/>
        <w:iCs w:val="0"/>
        <w:caps w:val="0"/>
        <w:smallCaps w:val="0"/>
        <w:strike w:val="0"/>
        <w:dstrike w:val="0"/>
        <w:color w:val="auto"/>
        <w:spacing w:val="0"/>
        <w:w w:val="100"/>
        <w:kern w:val="0"/>
        <w:position w:val="0"/>
        <w:sz w:val="22"/>
        <w:szCs w:val="24"/>
        <w:u w:val="none"/>
        <w:effect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none"/>
      <w:lvlText w:val="2.2.2"/>
      <w:lvlJc w:val="left"/>
      <w:pPr>
        <w:tabs>
          <w:tab w:val="num" w:pos="1458"/>
        </w:tabs>
        <w:ind w:left="990" w:hanging="720"/>
      </w:pPr>
      <w:rPr>
        <w:rFonts w:ascii="Calibri" w:hAnsi="Calibri" w:hint="default"/>
        <w:b w:val="0"/>
        <w:bCs w:val="0"/>
        <w:i w:val="0"/>
        <w:color w:val="auto"/>
        <w:sz w:val="22"/>
        <w:szCs w:val="24"/>
      </w:rPr>
    </w:lvl>
    <w:lvl w:ilvl="3">
      <w:start w:val="1"/>
      <w:numFmt w:val="none"/>
      <w:lvlText w:val="2.1.1"/>
      <w:lvlJc w:val="left"/>
      <w:pPr>
        <w:tabs>
          <w:tab w:val="num" w:pos="2459"/>
        </w:tabs>
        <w:ind w:left="1883" w:hanging="893"/>
      </w:pPr>
      <w:rPr>
        <w:rFonts w:ascii="Calibri" w:hAnsi="Calibri" w:hint="default"/>
        <w:b w:val="0"/>
        <w:bCs w:val="0"/>
        <w:i w:val="0"/>
        <w:sz w:val="22"/>
        <w:szCs w:val="20"/>
      </w:rPr>
    </w:lvl>
    <w:lvl w:ilvl="4">
      <w:start w:val="1"/>
      <w:numFmt w:val="none"/>
      <w:lvlText w:val="2.1.1.6"/>
      <w:lvlJc w:val="left"/>
      <w:pPr>
        <w:tabs>
          <w:tab w:val="num" w:pos="2232"/>
        </w:tabs>
        <w:ind w:left="2232" w:hanging="792"/>
      </w:pPr>
      <w:rPr>
        <w:rFonts w:ascii="Calibri" w:hAnsi="Calibri" w:hint="default"/>
        <w:b w:val="0"/>
        <w:i w:val="0"/>
        <w:sz w:val="22"/>
        <w:szCs w:val="20"/>
      </w:rPr>
    </w:lvl>
    <w:lvl w:ilvl="5">
      <w:start w:val="1"/>
      <w:numFmt w:val="decimal"/>
      <w:lvlText w:val="%1.%2.%3.%4.%5.%6."/>
      <w:lvlJc w:val="left"/>
      <w:pPr>
        <w:tabs>
          <w:tab w:val="num" w:pos="2916"/>
        </w:tabs>
        <w:ind w:left="2916" w:hanging="936"/>
      </w:pPr>
      <w:rPr>
        <w:rFonts w:hint="default"/>
        <w:b w:val="0"/>
      </w:rPr>
    </w:lvl>
    <w:lvl w:ilvl="6">
      <w:start w:val="1"/>
      <w:numFmt w:val="decimal"/>
      <w:lvlText w:val="%1.%2.%3.%4.%5.%6.%7."/>
      <w:lvlJc w:val="left"/>
      <w:pPr>
        <w:tabs>
          <w:tab w:val="num" w:pos="3240"/>
        </w:tabs>
        <w:ind w:left="3240" w:hanging="1080"/>
      </w:pPr>
      <w:rPr>
        <w:rFonts w:hint="default"/>
      </w:rPr>
    </w:lvl>
    <w:lvl w:ilvl="7">
      <w:start w:val="1"/>
      <w:numFmt w:val="decimal"/>
      <w:lvlText w:val="%1.%2.%3.%4.%5.%6.%7.%8."/>
      <w:lvlJc w:val="left"/>
      <w:pPr>
        <w:tabs>
          <w:tab w:val="num" w:pos="3744"/>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114" w15:restartNumberingAfterBreak="0">
    <w:nsid w:val="5EAF3A00"/>
    <w:multiLevelType w:val="multilevel"/>
    <w:tmpl w:val="FBF47904"/>
    <w:lvl w:ilvl="0">
      <w:start w:val="1"/>
      <w:numFmt w:val="decimal"/>
      <w:lvlText w:val="%1."/>
      <w:lvlJc w:val="left"/>
      <w:pPr>
        <w:tabs>
          <w:tab w:val="num" w:pos="432"/>
        </w:tabs>
        <w:ind w:left="360" w:hanging="360"/>
      </w:pPr>
      <w:rPr>
        <w:rFonts w:hint="default"/>
        <w:b/>
        <w:bCs/>
        <w:i w:val="0"/>
      </w:rPr>
    </w:lvl>
    <w:lvl w:ilvl="1">
      <w:start w:val="1"/>
      <w:numFmt w:val="none"/>
      <w:lvlText w:val="4.1"/>
      <w:lvlJc w:val="left"/>
      <w:pPr>
        <w:tabs>
          <w:tab w:val="num" w:pos="1170"/>
        </w:tabs>
        <w:ind w:left="619" w:hanging="619"/>
      </w:pPr>
      <w:rPr>
        <w:rFonts w:ascii="Calibri" w:hAnsi="Calibri" w:cs="New York" w:hint="default"/>
        <w:b w:val="0"/>
        <w:bCs w:val="0"/>
        <w:i w:val="0"/>
        <w:iCs w:val="0"/>
        <w:caps w:val="0"/>
        <w:smallCaps w:val="0"/>
        <w:strike w:val="0"/>
        <w:dstrike w:val="0"/>
        <w:color w:val="auto"/>
        <w:spacing w:val="0"/>
        <w:w w:val="100"/>
        <w:kern w:val="0"/>
        <w:position w:val="0"/>
        <w:sz w:val="22"/>
        <w:szCs w:val="24"/>
        <w:u w:val="none"/>
        <w:effect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none"/>
      <w:lvlText w:val="2.2.2"/>
      <w:lvlJc w:val="left"/>
      <w:pPr>
        <w:tabs>
          <w:tab w:val="num" w:pos="1458"/>
        </w:tabs>
        <w:ind w:left="990" w:hanging="720"/>
      </w:pPr>
      <w:rPr>
        <w:rFonts w:ascii="Calibri" w:hAnsi="Calibri" w:hint="default"/>
        <w:b w:val="0"/>
        <w:bCs w:val="0"/>
        <w:i w:val="0"/>
        <w:color w:val="auto"/>
        <w:sz w:val="22"/>
        <w:szCs w:val="24"/>
      </w:rPr>
    </w:lvl>
    <w:lvl w:ilvl="3">
      <w:start w:val="1"/>
      <w:numFmt w:val="none"/>
      <w:lvlText w:val="2.1.1"/>
      <w:lvlJc w:val="left"/>
      <w:pPr>
        <w:tabs>
          <w:tab w:val="num" w:pos="2459"/>
        </w:tabs>
        <w:ind w:left="1883" w:hanging="893"/>
      </w:pPr>
      <w:rPr>
        <w:rFonts w:ascii="Calibri" w:hAnsi="Calibri" w:hint="default"/>
        <w:b w:val="0"/>
        <w:bCs w:val="0"/>
        <w:i w:val="0"/>
        <w:sz w:val="22"/>
        <w:szCs w:val="20"/>
      </w:rPr>
    </w:lvl>
    <w:lvl w:ilvl="4">
      <w:start w:val="1"/>
      <w:numFmt w:val="none"/>
      <w:lvlText w:val="2.1.1.15"/>
      <w:lvlJc w:val="left"/>
      <w:pPr>
        <w:tabs>
          <w:tab w:val="num" w:pos="2232"/>
        </w:tabs>
        <w:ind w:left="2232" w:hanging="792"/>
      </w:pPr>
      <w:rPr>
        <w:rFonts w:ascii="Calibri" w:hAnsi="Calibri" w:hint="default"/>
        <w:b w:val="0"/>
        <w:i w:val="0"/>
        <w:sz w:val="22"/>
        <w:szCs w:val="20"/>
      </w:rPr>
    </w:lvl>
    <w:lvl w:ilvl="5">
      <w:start w:val="1"/>
      <w:numFmt w:val="decimal"/>
      <w:lvlText w:val="%1.%2.%3.%4.%5.%6."/>
      <w:lvlJc w:val="left"/>
      <w:pPr>
        <w:tabs>
          <w:tab w:val="num" w:pos="2916"/>
        </w:tabs>
        <w:ind w:left="2916" w:hanging="936"/>
      </w:pPr>
      <w:rPr>
        <w:rFonts w:hint="default"/>
        <w:b w:val="0"/>
      </w:rPr>
    </w:lvl>
    <w:lvl w:ilvl="6">
      <w:start w:val="1"/>
      <w:numFmt w:val="decimal"/>
      <w:lvlText w:val="%1.%2.%3.%4.%5.%6.%7."/>
      <w:lvlJc w:val="left"/>
      <w:pPr>
        <w:tabs>
          <w:tab w:val="num" w:pos="3240"/>
        </w:tabs>
        <w:ind w:left="3240" w:hanging="1080"/>
      </w:pPr>
      <w:rPr>
        <w:rFonts w:hint="default"/>
      </w:rPr>
    </w:lvl>
    <w:lvl w:ilvl="7">
      <w:start w:val="1"/>
      <w:numFmt w:val="decimal"/>
      <w:lvlText w:val="%1.%2.%3.%4.%5.%6.%7.%8."/>
      <w:lvlJc w:val="left"/>
      <w:pPr>
        <w:tabs>
          <w:tab w:val="num" w:pos="3744"/>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115" w15:restartNumberingAfterBreak="0">
    <w:nsid w:val="60EA306D"/>
    <w:multiLevelType w:val="multilevel"/>
    <w:tmpl w:val="537AE2F4"/>
    <w:lvl w:ilvl="0">
      <w:start w:val="2"/>
      <w:numFmt w:val="decimal"/>
      <w:lvlText w:val="%1.2.1"/>
      <w:lvlJc w:val="left"/>
      <w:pPr>
        <w:tabs>
          <w:tab w:val="num" w:pos="1152"/>
        </w:tabs>
        <w:ind w:left="1080" w:hanging="360"/>
      </w:pPr>
      <w:rPr>
        <w:rFonts w:hint="default"/>
        <w:b/>
        <w:bCs/>
        <w:i w:val="0"/>
      </w:rPr>
    </w:lvl>
    <w:lvl w:ilvl="1">
      <w:start w:val="1"/>
      <w:numFmt w:val="none"/>
      <w:lvlText w:val="2.1"/>
      <w:lvlJc w:val="left"/>
      <w:pPr>
        <w:tabs>
          <w:tab w:val="num" w:pos="1890"/>
        </w:tabs>
        <w:ind w:left="1339" w:hanging="619"/>
      </w:pPr>
      <w:rPr>
        <w:rFonts w:ascii="Calibri" w:hAnsi="Calibri" w:cs="New York" w:hint="default"/>
        <w:b w:val="0"/>
        <w:bCs w:val="0"/>
        <w:i w:val="0"/>
        <w:iCs w:val="0"/>
        <w:caps w:val="0"/>
        <w:smallCaps w:val="0"/>
        <w:strike w:val="0"/>
        <w:dstrike w:val="0"/>
        <w:color w:val="auto"/>
        <w:spacing w:val="0"/>
        <w:w w:val="100"/>
        <w:kern w:val="0"/>
        <w:position w:val="0"/>
        <w:sz w:val="22"/>
        <w:szCs w:val="24"/>
        <w:u w:val="none"/>
        <w:effect w:val="none"/>
      </w:rPr>
    </w:lvl>
    <w:lvl w:ilvl="2">
      <w:start w:val="1"/>
      <w:numFmt w:val="none"/>
      <w:lvlText w:val="3.2.1.4"/>
      <w:lvlJc w:val="left"/>
      <w:pPr>
        <w:tabs>
          <w:tab w:val="num" w:pos="2178"/>
        </w:tabs>
        <w:ind w:left="1710" w:hanging="720"/>
      </w:pPr>
      <w:rPr>
        <w:rFonts w:ascii="Calibri" w:hAnsi="Calibri" w:hint="default"/>
        <w:b w:val="0"/>
        <w:bCs w:val="0"/>
        <w:i w:val="0"/>
        <w:color w:val="auto"/>
        <w:sz w:val="22"/>
        <w:szCs w:val="24"/>
      </w:rPr>
    </w:lvl>
    <w:lvl w:ilvl="3">
      <w:start w:val="1"/>
      <w:numFmt w:val="decimal"/>
      <w:lvlText w:val="%1.%22.%4."/>
      <w:lvlJc w:val="left"/>
      <w:pPr>
        <w:tabs>
          <w:tab w:val="num" w:pos="3179"/>
        </w:tabs>
        <w:ind w:left="2603" w:hanging="893"/>
      </w:pPr>
      <w:rPr>
        <w:rFonts w:ascii="Calibri" w:hAnsi="Calibri" w:hint="default"/>
        <w:b w:val="0"/>
        <w:bCs w:val="0"/>
        <w:i w:val="0"/>
        <w:sz w:val="22"/>
        <w:szCs w:val="20"/>
      </w:rPr>
    </w:lvl>
    <w:lvl w:ilvl="4">
      <w:start w:val="1"/>
      <w:numFmt w:val="decimal"/>
      <w:lvlText w:val="%1.%3.%4.%5."/>
      <w:lvlJc w:val="left"/>
      <w:pPr>
        <w:tabs>
          <w:tab w:val="num" w:pos="2952"/>
        </w:tabs>
        <w:ind w:left="2952" w:hanging="792"/>
      </w:pPr>
      <w:rPr>
        <w:rFonts w:ascii="Calibri" w:hAnsi="Calibri" w:hint="default"/>
        <w:b w:val="0"/>
        <w:i w:val="0"/>
        <w:sz w:val="22"/>
        <w:szCs w:val="20"/>
      </w:rPr>
    </w:lvl>
    <w:lvl w:ilvl="5">
      <w:start w:val="1"/>
      <w:numFmt w:val="decimal"/>
      <w:lvlText w:val="%1.%2.%3.%4.%5.%6."/>
      <w:lvlJc w:val="left"/>
      <w:pPr>
        <w:tabs>
          <w:tab w:val="num" w:pos="3636"/>
        </w:tabs>
        <w:ind w:left="3636" w:hanging="936"/>
      </w:pPr>
      <w:rPr>
        <w:rFonts w:hint="default"/>
        <w:b w:val="0"/>
      </w:rPr>
    </w:lvl>
    <w:lvl w:ilvl="6">
      <w:start w:val="1"/>
      <w:numFmt w:val="decimal"/>
      <w:lvlText w:val="%1.%2.%3.%4.%5.%6.%7."/>
      <w:lvlJc w:val="left"/>
      <w:pPr>
        <w:tabs>
          <w:tab w:val="num" w:pos="3960"/>
        </w:tabs>
        <w:ind w:left="3960" w:hanging="1080"/>
      </w:pPr>
      <w:rPr>
        <w:rFonts w:hint="default"/>
      </w:rPr>
    </w:lvl>
    <w:lvl w:ilvl="7">
      <w:start w:val="1"/>
      <w:numFmt w:val="decimal"/>
      <w:lvlText w:val="%1.%2.%3.%4.%5.%6.%7.%8."/>
      <w:lvlJc w:val="left"/>
      <w:pPr>
        <w:tabs>
          <w:tab w:val="num" w:pos="4464"/>
        </w:tabs>
        <w:ind w:left="4464" w:hanging="1224"/>
      </w:pPr>
      <w:rPr>
        <w:rFonts w:hint="default"/>
      </w:rPr>
    </w:lvl>
    <w:lvl w:ilvl="8">
      <w:start w:val="1"/>
      <w:numFmt w:val="decimal"/>
      <w:lvlText w:val="%1.%2.%3.%4.%5.%6.%7.%8.%9."/>
      <w:lvlJc w:val="left"/>
      <w:pPr>
        <w:tabs>
          <w:tab w:val="num" w:pos="5040"/>
        </w:tabs>
        <w:ind w:left="5040" w:hanging="1440"/>
      </w:pPr>
      <w:rPr>
        <w:rFonts w:hint="default"/>
      </w:rPr>
    </w:lvl>
  </w:abstractNum>
  <w:abstractNum w:abstractNumId="116" w15:restartNumberingAfterBreak="0">
    <w:nsid w:val="60EA4191"/>
    <w:multiLevelType w:val="multilevel"/>
    <w:tmpl w:val="160C3054"/>
    <w:lvl w:ilvl="0">
      <w:start w:val="2"/>
      <w:numFmt w:val="decimal"/>
      <w:lvlText w:val="%1."/>
      <w:lvlJc w:val="left"/>
      <w:pPr>
        <w:tabs>
          <w:tab w:val="num" w:pos="432"/>
        </w:tabs>
        <w:ind w:left="360" w:hanging="360"/>
      </w:pPr>
      <w:rPr>
        <w:rFonts w:hint="default"/>
        <w:b/>
        <w:bCs/>
        <w:i w:val="0"/>
      </w:rPr>
    </w:lvl>
    <w:lvl w:ilvl="1">
      <w:start w:val="1"/>
      <w:numFmt w:val="none"/>
      <w:lvlText w:val="3.1"/>
      <w:lvlJc w:val="left"/>
      <w:pPr>
        <w:tabs>
          <w:tab w:val="num" w:pos="1170"/>
        </w:tabs>
        <w:ind w:left="619" w:hanging="619"/>
      </w:pPr>
      <w:rPr>
        <w:rFonts w:ascii="Calibri" w:hAnsi="Calibri" w:cs="New York" w:hint="default"/>
        <w:b w:val="0"/>
        <w:bCs w:val="0"/>
        <w:i w:val="0"/>
        <w:iCs w:val="0"/>
        <w:caps w:val="0"/>
        <w:smallCaps w:val="0"/>
        <w:strike w:val="0"/>
        <w:dstrike w:val="0"/>
        <w:color w:val="auto"/>
        <w:spacing w:val="0"/>
        <w:w w:val="100"/>
        <w:kern w:val="0"/>
        <w:position w:val="0"/>
        <w:sz w:val="22"/>
        <w:szCs w:val="24"/>
        <w:u w:val="none"/>
        <w:effect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Text w:val="3.%2%3.1"/>
      <w:lvlJc w:val="left"/>
      <w:pPr>
        <w:tabs>
          <w:tab w:val="num" w:pos="1458"/>
        </w:tabs>
        <w:ind w:left="990" w:hanging="720"/>
      </w:pPr>
      <w:rPr>
        <w:rFonts w:ascii="Calibri" w:hAnsi="Calibri" w:hint="default"/>
        <w:b w:val="0"/>
        <w:bCs w:val="0"/>
        <w:i w:val="0"/>
        <w:color w:val="auto"/>
        <w:sz w:val="22"/>
        <w:szCs w:val="24"/>
      </w:rPr>
    </w:lvl>
    <w:lvl w:ilvl="3">
      <w:start w:val="1"/>
      <w:numFmt w:val="decimal"/>
      <w:lvlText w:val="3.%3.4"/>
      <w:lvlJc w:val="left"/>
      <w:pPr>
        <w:tabs>
          <w:tab w:val="num" w:pos="2459"/>
        </w:tabs>
        <w:ind w:left="1883" w:hanging="893"/>
      </w:pPr>
      <w:rPr>
        <w:rFonts w:ascii="Calibri" w:hAnsi="Calibri" w:hint="default"/>
        <w:b w:val="0"/>
        <w:bCs w:val="0"/>
        <w:i w:val="0"/>
        <w:sz w:val="22"/>
        <w:szCs w:val="20"/>
      </w:rPr>
    </w:lvl>
    <w:lvl w:ilvl="4">
      <w:start w:val="1"/>
      <w:numFmt w:val="none"/>
      <w:lvlText w:val="2.2.2.3"/>
      <w:lvlJc w:val="left"/>
      <w:pPr>
        <w:tabs>
          <w:tab w:val="num" w:pos="2232"/>
        </w:tabs>
        <w:ind w:left="2232" w:hanging="792"/>
      </w:pPr>
      <w:rPr>
        <w:rFonts w:ascii="Calibri" w:hAnsi="Calibri" w:hint="default"/>
        <w:b w:val="0"/>
        <w:i w:val="0"/>
        <w:sz w:val="22"/>
        <w:szCs w:val="20"/>
      </w:rPr>
    </w:lvl>
    <w:lvl w:ilvl="5">
      <w:start w:val="1"/>
      <w:numFmt w:val="decimal"/>
      <w:lvlText w:val="%1.%2.%3.%4.%5.%6."/>
      <w:lvlJc w:val="left"/>
      <w:pPr>
        <w:tabs>
          <w:tab w:val="num" w:pos="2916"/>
        </w:tabs>
        <w:ind w:left="2916" w:hanging="936"/>
      </w:pPr>
      <w:rPr>
        <w:rFonts w:hint="default"/>
        <w:b w:val="0"/>
      </w:rPr>
    </w:lvl>
    <w:lvl w:ilvl="6">
      <w:start w:val="1"/>
      <w:numFmt w:val="decimal"/>
      <w:lvlText w:val="%1.%2.%3.%4.%5.%6.%7."/>
      <w:lvlJc w:val="left"/>
      <w:pPr>
        <w:tabs>
          <w:tab w:val="num" w:pos="3240"/>
        </w:tabs>
        <w:ind w:left="3240" w:hanging="1080"/>
      </w:pPr>
      <w:rPr>
        <w:rFonts w:hint="default"/>
      </w:rPr>
    </w:lvl>
    <w:lvl w:ilvl="7">
      <w:start w:val="1"/>
      <w:numFmt w:val="decimal"/>
      <w:lvlText w:val="%1.%2.%3.%4.%5.%6.%7.%8."/>
      <w:lvlJc w:val="left"/>
      <w:pPr>
        <w:tabs>
          <w:tab w:val="num" w:pos="3744"/>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117" w15:restartNumberingAfterBreak="0">
    <w:nsid w:val="6334048C"/>
    <w:multiLevelType w:val="multilevel"/>
    <w:tmpl w:val="6442D77C"/>
    <w:lvl w:ilvl="0">
      <w:start w:val="1"/>
      <w:numFmt w:val="decimal"/>
      <w:lvlText w:val="%1."/>
      <w:lvlJc w:val="left"/>
      <w:pPr>
        <w:tabs>
          <w:tab w:val="num" w:pos="432"/>
        </w:tabs>
        <w:ind w:left="360" w:hanging="360"/>
      </w:pPr>
      <w:rPr>
        <w:rFonts w:hint="default"/>
        <w:b/>
        <w:bCs/>
        <w:i w:val="0"/>
      </w:rPr>
    </w:lvl>
    <w:lvl w:ilvl="1">
      <w:start w:val="1"/>
      <w:numFmt w:val="none"/>
      <w:lvlText w:val="4.1"/>
      <w:lvlJc w:val="left"/>
      <w:pPr>
        <w:tabs>
          <w:tab w:val="num" w:pos="1170"/>
        </w:tabs>
        <w:ind w:left="619" w:hanging="619"/>
      </w:pPr>
      <w:rPr>
        <w:rFonts w:ascii="Calibri" w:hAnsi="Calibri" w:cs="New York" w:hint="default"/>
        <w:b w:val="0"/>
        <w:bCs w:val="0"/>
        <w:i w:val="0"/>
        <w:iCs w:val="0"/>
        <w:caps w:val="0"/>
        <w:smallCaps w:val="0"/>
        <w:strike w:val="0"/>
        <w:dstrike w:val="0"/>
        <w:color w:val="auto"/>
        <w:spacing w:val="0"/>
        <w:w w:val="100"/>
        <w:kern w:val="0"/>
        <w:position w:val="0"/>
        <w:sz w:val="22"/>
        <w:szCs w:val="24"/>
        <w:u w:val="none"/>
        <w:effect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none"/>
      <w:lvlText w:val="2.2.2"/>
      <w:lvlJc w:val="left"/>
      <w:pPr>
        <w:tabs>
          <w:tab w:val="num" w:pos="1458"/>
        </w:tabs>
        <w:ind w:left="990" w:hanging="720"/>
      </w:pPr>
      <w:rPr>
        <w:rFonts w:ascii="Calibri" w:hAnsi="Calibri" w:hint="default"/>
        <w:b w:val="0"/>
        <w:bCs w:val="0"/>
        <w:i w:val="0"/>
        <w:color w:val="auto"/>
        <w:sz w:val="22"/>
        <w:szCs w:val="24"/>
      </w:rPr>
    </w:lvl>
    <w:lvl w:ilvl="3">
      <w:start w:val="1"/>
      <w:numFmt w:val="none"/>
      <w:lvlText w:val="2.1.3"/>
      <w:lvlJc w:val="left"/>
      <w:pPr>
        <w:tabs>
          <w:tab w:val="num" w:pos="2459"/>
        </w:tabs>
        <w:ind w:left="1883" w:hanging="893"/>
      </w:pPr>
      <w:rPr>
        <w:rFonts w:ascii="Calibri" w:hAnsi="Calibri" w:hint="default"/>
        <w:b w:val="0"/>
        <w:bCs w:val="0"/>
        <w:i w:val="0"/>
        <w:sz w:val="22"/>
        <w:szCs w:val="20"/>
      </w:rPr>
    </w:lvl>
    <w:lvl w:ilvl="4">
      <w:start w:val="1"/>
      <w:numFmt w:val="none"/>
      <w:lvlText w:val="2.1.3.1"/>
      <w:lvlJc w:val="left"/>
      <w:pPr>
        <w:tabs>
          <w:tab w:val="num" w:pos="2232"/>
        </w:tabs>
        <w:ind w:left="2232" w:hanging="792"/>
      </w:pPr>
      <w:rPr>
        <w:rFonts w:ascii="Calibri" w:hAnsi="Calibri" w:hint="default"/>
        <w:b w:val="0"/>
        <w:i w:val="0"/>
        <w:sz w:val="22"/>
        <w:szCs w:val="20"/>
      </w:rPr>
    </w:lvl>
    <w:lvl w:ilvl="5">
      <w:start w:val="1"/>
      <w:numFmt w:val="decimal"/>
      <w:lvlText w:val="%1.%2.%3.%4.%5.%6."/>
      <w:lvlJc w:val="left"/>
      <w:pPr>
        <w:tabs>
          <w:tab w:val="num" w:pos="2916"/>
        </w:tabs>
        <w:ind w:left="2916" w:hanging="936"/>
      </w:pPr>
      <w:rPr>
        <w:rFonts w:hint="default"/>
        <w:b w:val="0"/>
      </w:rPr>
    </w:lvl>
    <w:lvl w:ilvl="6">
      <w:start w:val="1"/>
      <w:numFmt w:val="decimal"/>
      <w:lvlText w:val="%1.%2.%3.%4.%5.%6.%7."/>
      <w:lvlJc w:val="left"/>
      <w:pPr>
        <w:tabs>
          <w:tab w:val="num" w:pos="3240"/>
        </w:tabs>
        <w:ind w:left="3240" w:hanging="1080"/>
      </w:pPr>
      <w:rPr>
        <w:rFonts w:hint="default"/>
      </w:rPr>
    </w:lvl>
    <w:lvl w:ilvl="7">
      <w:start w:val="1"/>
      <w:numFmt w:val="decimal"/>
      <w:lvlText w:val="%1.%2.%3.%4.%5.%6.%7.%8."/>
      <w:lvlJc w:val="left"/>
      <w:pPr>
        <w:tabs>
          <w:tab w:val="num" w:pos="3744"/>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118" w15:restartNumberingAfterBreak="0">
    <w:nsid w:val="65B064B5"/>
    <w:multiLevelType w:val="multilevel"/>
    <w:tmpl w:val="E0B06BBC"/>
    <w:lvl w:ilvl="0">
      <w:start w:val="5"/>
      <w:numFmt w:val="decimal"/>
      <w:lvlText w:val="%1"/>
      <w:lvlJc w:val="left"/>
      <w:pPr>
        <w:ind w:left="435" w:hanging="435"/>
      </w:pPr>
      <w:rPr>
        <w:rFonts w:hint="default"/>
      </w:rPr>
    </w:lvl>
    <w:lvl w:ilvl="1">
      <w:start w:val="1"/>
      <w:numFmt w:val="decimal"/>
      <w:lvlText w:val="%1.%2"/>
      <w:lvlJc w:val="left"/>
      <w:pPr>
        <w:ind w:left="744" w:hanging="435"/>
      </w:pPr>
      <w:rPr>
        <w:rFonts w:hint="default"/>
      </w:rPr>
    </w:lvl>
    <w:lvl w:ilvl="2">
      <w:start w:val="1"/>
      <w:numFmt w:val="decimal"/>
      <w:lvlText w:val="%1.2.%3"/>
      <w:lvlJc w:val="left"/>
      <w:pPr>
        <w:ind w:left="1338" w:hanging="720"/>
      </w:pPr>
      <w:rPr>
        <w:rFonts w:hint="default"/>
      </w:rPr>
    </w:lvl>
    <w:lvl w:ilvl="3">
      <w:start w:val="1"/>
      <w:numFmt w:val="decimal"/>
      <w:lvlText w:val="%1.2.%3.%4"/>
      <w:lvlJc w:val="left"/>
      <w:pPr>
        <w:ind w:left="1647" w:hanging="720"/>
      </w:pPr>
      <w:rPr>
        <w:rFonts w:hint="default"/>
      </w:rPr>
    </w:lvl>
    <w:lvl w:ilvl="4">
      <w:start w:val="1"/>
      <w:numFmt w:val="decimal"/>
      <w:lvlText w:val="%1.%2.%3.%4.%5"/>
      <w:lvlJc w:val="left"/>
      <w:pPr>
        <w:ind w:left="2316" w:hanging="1080"/>
      </w:pPr>
      <w:rPr>
        <w:rFonts w:hint="default"/>
      </w:rPr>
    </w:lvl>
    <w:lvl w:ilvl="5">
      <w:start w:val="1"/>
      <w:numFmt w:val="decimal"/>
      <w:lvlText w:val="%1.%2.%3.%4.%5.%6"/>
      <w:lvlJc w:val="left"/>
      <w:pPr>
        <w:ind w:left="2625" w:hanging="1080"/>
      </w:pPr>
      <w:rPr>
        <w:rFonts w:hint="default"/>
      </w:rPr>
    </w:lvl>
    <w:lvl w:ilvl="6">
      <w:start w:val="1"/>
      <w:numFmt w:val="decimal"/>
      <w:lvlText w:val="%1.%2.%3.%4.%5.%6.%7"/>
      <w:lvlJc w:val="left"/>
      <w:pPr>
        <w:ind w:left="3294" w:hanging="1440"/>
      </w:pPr>
      <w:rPr>
        <w:rFonts w:hint="default"/>
      </w:rPr>
    </w:lvl>
    <w:lvl w:ilvl="7">
      <w:start w:val="1"/>
      <w:numFmt w:val="decimal"/>
      <w:lvlText w:val="%1.%2.%3.%4.%5.%6.%7.%8"/>
      <w:lvlJc w:val="left"/>
      <w:pPr>
        <w:ind w:left="3603" w:hanging="1440"/>
      </w:pPr>
      <w:rPr>
        <w:rFonts w:hint="default"/>
      </w:rPr>
    </w:lvl>
    <w:lvl w:ilvl="8">
      <w:start w:val="1"/>
      <w:numFmt w:val="decimal"/>
      <w:lvlText w:val="%1.%2.%3.%4.%5.%6.%7.%8.%9"/>
      <w:lvlJc w:val="left"/>
      <w:pPr>
        <w:ind w:left="3912" w:hanging="1440"/>
      </w:pPr>
      <w:rPr>
        <w:rFonts w:hint="default"/>
      </w:rPr>
    </w:lvl>
  </w:abstractNum>
  <w:abstractNum w:abstractNumId="119" w15:restartNumberingAfterBreak="0">
    <w:nsid w:val="66300ADA"/>
    <w:multiLevelType w:val="multilevel"/>
    <w:tmpl w:val="D39C8CB6"/>
    <w:lvl w:ilvl="0">
      <w:start w:val="7"/>
      <w:numFmt w:val="decimal"/>
      <w:lvlText w:val="%1."/>
      <w:lvlJc w:val="left"/>
      <w:pPr>
        <w:tabs>
          <w:tab w:val="num" w:pos="432"/>
        </w:tabs>
        <w:ind w:left="360" w:hanging="360"/>
      </w:pPr>
      <w:rPr>
        <w:rFonts w:hint="default"/>
        <w:b/>
        <w:bCs/>
        <w:i w:val="0"/>
      </w:rPr>
    </w:lvl>
    <w:lvl w:ilvl="1">
      <w:start w:val="2"/>
      <w:numFmt w:val="decimal"/>
      <w:lvlText w:val="%1.%2."/>
      <w:lvlJc w:val="left"/>
      <w:pPr>
        <w:tabs>
          <w:tab w:val="num" w:pos="1170"/>
        </w:tabs>
        <w:ind w:left="619" w:hanging="619"/>
      </w:pPr>
      <w:rPr>
        <w:rFonts w:ascii="Calibri" w:hAnsi="Calibri" w:cs="New York" w:hint="default"/>
        <w:b w:val="0"/>
        <w:bCs w:val="0"/>
        <w:i w:val="0"/>
        <w:iCs w:val="0"/>
        <w:caps w:val="0"/>
        <w:smallCaps w:val="0"/>
        <w:strike w:val="0"/>
        <w:dstrike w:val="0"/>
        <w:color w:val="auto"/>
        <w:spacing w:val="0"/>
        <w:w w:val="100"/>
        <w:kern w:val="0"/>
        <w:position w:val="0"/>
        <w:sz w:val="22"/>
        <w:szCs w:val="24"/>
        <w:u w:val="none"/>
        <w:effect w:val="none"/>
      </w:rPr>
    </w:lvl>
    <w:lvl w:ilvl="2">
      <w:start w:val="1"/>
      <w:numFmt w:val="decimal"/>
      <w:lvlText w:val="%1.%2.%3."/>
      <w:lvlJc w:val="left"/>
      <w:pPr>
        <w:tabs>
          <w:tab w:val="num" w:pos="1458"/>
        </w:tabs>
        <w:ind w:left="990" w:hanging="720"/>
      </w:pPr>
      <w:rPr>
        <w:rFonts w:ascii="Calibri" w:hAnsi="Calibri" w:hint="default"/>
        <w:b w:val="0"/>
        <w:bCs w:val="0"/>
        <w:i w:val="0"/>
        <w:color w:val="auto"/>
        <w:sz w:val="22"/>
        <w:szCs w:val="24"/>
      </w:rPr>
    </w:lvl>
    <w:lvl w:ilvl="3">
      <w:start w:val="1"/>
      <w:numFmt w:val="decimal"/>
      <w:lvlText w:val="%1.%2.%3.%4."/>
      <w:lvlJc w:val="left"/>
      <w:pPr>
        <w:tabs>
          <w:tab w:val="num" w:pos="2088"/>
        </w:tabs>
        <w:ind w:left="1728" w:hanging="1109"/>
      </w:pPr>
      <w:rPr>
        <w:rFonts w:ascii="Calibri" w:hAnsi="Calibri" w:hint="default"/>
        <w:b w:val="0"/>
        <w:bCs w:val="0"/>
        <w:i w:val="0"/>
        <w:sz w:val="22"/>
        <w:szCs w:val="20"/>
      </w:rPr>
    </w:lvl>
    <w:lvl w:ilvl="4">
      <w:start w:val="1"/>
      <w:numFmt w:val="decimal"/>
      <w:lvlText w:val="%1.%2.%3.%4.%5."/>
      <w:lvlJc w:val="left"/>
      <w:pPr>
        <w:tabs>
          <w:tab w:val="num" w:pos="2232"/>
        </w:tabs>
        <w:ind w:left="2232" w:hanging="792"/>
      </w:pPr>
      <w:rPr>
        <w:rFonts w:ascii="Verdana" w:hAnsi="Verdana" w:hint="default"/>
        <w:b w:val="0"/>
        <w:i w:val="0"/>
        <w:sz w:val="20"/>
        <w:szCs w:val="20"/>
      </w:rPr>
    </w:lvl>
    <w:lvl w:ilvl="5">
      <w:start w:val="1"/>
      <w:numFmt w:val="decimal"/>
      <w:lvlText w:val="%1.%2.%3.%4.%5.%6."/>
      <w:lvlJc w:val="left"/>
      <w:pPr>
        <w:tabs>
          <w:tab w:val="num" w:pos="2916"/>
        </w:tabs>
        <w:ind w:left="2916" w:hanging="936"/>
      </w:pPr>
      <w:rPr>
        <w:rFonts w:hint="default"/>
        <w:b w:val="0"/>
      </w:rPr>
    </w:lvl>
    <w:lvl w:ilvl="6">
      <w:start w:val="1"/>
      <w:numFmt w:val="decimal"/>
      <w:lvlText w:val="%1.%2.%3.%4.%5.%6.%7."/>
      <w:lvlJc w:val="left"/>
      <w:pPr>
        <w:tabs>
          <w:tab w:val="num" w:pos="3240"/>
        </w:tabs>
        <w:ind w:left="3240" w:hanging="1080"/>
      </w:pPr>
      <w:rPr>
        <w:rFonts w:hint="default"/>
      </w:rPr>
    </w:lvl>
    <w:lvl w:ilvl="7">
      <w:start w:val="1"/>
      <w:numFmt w:val="decimal"/>
      <w:lvlText w:val="%1.%2.%3.%4.%5.%6.%7.%8."/>
      <w:lvlJc w:val="left"/>
      <w:pPr>
        <w:tabs>
          <w:tab w:val="num" w:pos="3744"/>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120" w15:restartNumberingAfterBreak="0">
    <w:nsid w:val="66F6301B"/>
    <w:multiLevelType w:val="hybridMultilevel"/>
    <w:tmpl w:val="42ECA79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1" w15:restartNumberingAfterBreak="0">
    <w:nsid w:val="6795070C"/>
    <w:multiLevelType w:val="multilevel"/>
    <w:tmpl w:val="88C21E22"/>
    <w:lvl w:ilvl="0">
      <w:start w:val="1"/>
      <w:numFmt w:val="decimal"/>
      <w:lvlText w:val="%1."/>
      <w:lvlJc w:val="left"/>
      <w:pPr>
        <w:tabs>
          <w:tab w:val="num" w:pos="432"/>
        </w:tabs>
        <w:ind w:left="360" w:hanging="360"/>
      </w:pPr>
      <w:rPr>
        <w:rFonts w:hint="default"/>
        <w:b/>
        <w:bCs/>
        <w:i w:val="0"/>
      </w:rPr>
    </w:lvl>
    <w:lvl w:ilvl="1">
      <w:start w:val="1"/>
      <w:numFmt w:val="none"/>
      <w:lvlText w:val="4.1"/>
      <w:lvlJc w:val="left"/>
      <w:pPr>
        <w:tabs>
          <w:tab w:val="num" w:pos="1170"/>
        </w:tabs>
        <w:ind w:left="619" w:hanging="619"/>
      </w:pPr>
      <w:rPr>
        <w:rFonts w:ascii="Calibri" w:hAnsi="Calibri" w:cs="New York" w:hint="default"/>
        <w:b w:val="0"/>
        <w:bCs w:val="0"/>
        <w:i w:val="0"/>
        <w:iCs w:val="0"/>
        <w:caps w:val="0"/>
        <w:smallCaps w:val="0"/>
        <w:strike w:val="0"/>
        <w:dstrike w:val="0"/>
        <w:color w:val="auto"/>
        <w:spacing w:val="0"/>
        <w:w w:val="100"/>
        <w:kern w:val="0"/>
        <w:position w:val="0"/>
        <w:sz w:val="22"/>
        <w:szCs w:val="24"/>
        <w:u w:val="none"/>
        <w:effect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none"/>
      <w:lvlText w:val="2.2.2"/>
      <w:lvlJc w:val="left"/>
      <w:pPr>
        <w:tabs>
          <w:tab w:val="num" w:pos="1458"/>
        </w:tabs>
        <w:ind w:left="990" w:hanging="720"/>
      </w:pPr>
      <w:rPr>
        <w:rFonts w:ascii="Calibri" w:hAnsi="Calibri" w:hint="default"/>
        <w:b w:val="0"/>
        <w:bCs w:val="0"/>
        <w:i w:val="0"/>
        <w:color w:val="auto"/>
        <w:sz w:val="22"/>
        <w:szCs w:val="24"/>
      </w:rPr>
    </w:lvl>
    <w:lvl w:ilvl="3">
      <w:start w:val="1"/>
      <w:numFmt w:val="none"/>
      <w:lvlText w:val="4.1.2"/>
      <w:lvlJc w:val="left"/>
      <w:pPr>
        <w:tabs>
          <w:tab w:val="num" w:pos="2459"/>
        </w:tabs>
        <w:ind w:left="1883" w:hanging="893"/>
      </w:pPr>
      <w:rPr>
        <w:rFonts w:ascii="Calibri" w:hAnsi="Calibri" w:hint="default"/>
        <w:b w:val="0"/>
        <w:bCs w:val="0"/>
        <w:i w:val="0"/>
        <w:sz w:val="22"/>
        <w:szCs w:val="20"/>
      </w:rPr>
    </w:lvl>
    <w:lvl w:ilvl="4">
      <w:start w:val="1"/>
      <w:numFmt w:val="none"/>
      <w:lvlText w:val="3.2.1.1"/>
      <w:lvlJc w:val="left"/>
      <w:pPr>
        <w:tabs>
          <w:tab w:val="num" w:pos="2232"/>
        </w:tabs>
        <w:ind w:left="2232" w:hanging="792"/>
      </w:pPr>
      <w:rPr>
        <w:rFonts w:ascii="Calibri" w:hAnsi="Calibri" w:hint="default"/>
        <w:b w:val="0"/>
        <w:i w:val="0"/>
        <w:sz w:val="22"/>
        <w:szCs w:val="20"/>
      </w:rPr>
    </w:lvl>
    <w:lvl w:ilvl="5">
      <w:start w:val="1"/>
      <w:numFmt w:val="decimal"/>
      <w:lvlText w:val="%1.%2.%3.%4.%5.%6."/>
      <w:lvlJc w:val="left"/>
      <w:pPr>
        <w:tabs>
          <w:tab w:val="num" w:pos="2916"/>
        </w:tabs>
        <w:ind w:left="2916" w:hanging="936"/>
      </w:pPr>
      <w:rPr>
        <w:rFonts w:hint="default"/>
        <w:b w:val="0"/>
      </w:rPr>
    </w:lvl>
    <w:lvl w:ilvl="6">
      <w:start w:val="1"/>
      <w:numFmt w:val="decimal"/>
      <w:lvlText w:val="%1.%2.%3.%4.%5.%6.%7."/>
      <w:lvlJc w:val="left"/>
      <w:pPr>
        <w:tabs>
          <w:tab w:val="num" w:pos="3240"/>
        </w:tabs>
        <w:ind w:left="3240" w:hanging="1080"/>
      </w:pPr>
      <w:rPr>
        <w:rFonts w:hint="default"/>
      </w:rPr>
    </w:lvl>
    <w:lvl w:ilvl="7">
      <w:start w:val="1"/>
      <w:numFmt w:val="decimal"/>
      <w:lvlText w:val="%1.%2.%3.%4.%5.%6.%7.%8."/>
      <w:lvlJc w:val="left"/>
      <w:pPr>
        <w:tabs>
          <w:tab w:val="num" w:pos="3744"/>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122" w15:restartNumberingAfterBreak="0">
    <w:nsid w:val="67C77CC4"/>
    <w:multiLevelType w:val="multilevel"/>
    <w:tmpl w:val="74FC69A0"/>
    <w:lvl w:ilvl="0">
      <w:start w:val="1"/>
      <w:numFmt w:val="decimal"/>
      <w:lvlText w:val="%1."/>
      <w:lvlJc w:val="left"/>
      <w:pPr>
        <w:tabs>
          <w:tab w:val="num" w:pos="432"/>
        </w:tabs>
        <w:ind w:left="360" w:hanging="360"/>
      </w:pPr>
      <w:rPr>
        <w:rFonts w:hint="default"/>
        <w:b/>
        <w:bCs/>
        <w:i w:val="0"/>
      </w:rPr>
    </w:lvl>
    <w:lvl w:ilvl="1">
      <w:start w:val="1"/>
      <w:numFmt w:val="none"/>
      <w:lvlText w:val="3.2"/>
      <w:lvlJc w:val="left"/>
      <w:pPr>
        <w:tabs>
          <w:tab w:val="num" w:pos="1170"/>
        </w:tabs>
        <w:ind w:left="619" w:hanging="619"/>
      </w:pPr>
      <w:rPr>
        <w:rFonts w:ascii="Calibri" w:hAnsi="Calibri" w:cs="New York" w:hint="default"/>
        <w:b w:val="0"/>
        <w:bCs w:val="0"/>
        <w:i w:val="0"/>
        <w:iCs w:val="0"/>
        <w:caps w:val="0"/>
        <w:smallCaps w:val="0"/>
        <w:strike w:val="0"/>
        <w:dstrike w:val="0"/>
        <w:color w:val="auto"/>
        <w:spacing w:val="0"/>
        <w:w w:val="100"/>
        <w:kern w:val="0"/>
        <w:position w:val="0"/>
        <w:sz w:val="22"/>
        <w:szCs w:val="24"/>
        <w:u w:val="none"/>
        <w:effect w:val="none"/>
      </w:rPr>
    </w:lvl>
    <w:lvl w:ilvl="2">
      <w:start w:val="1"/>
      <w:numFmt w:val="none"/>
      <w:lvlText w:val="2.2.2"/>
      <w:lvlJc w:val="left"/>
      <w:pPr>
        <w:tabs>
          <w:tab w:val="num" w:pos="1458"/>
        </w:tabs>
        <w:ind w:left="990" w:hanging="720"/>
      </w:pPr>
      <w:rPr>
        <w:rFonts w:ascii="Calibri" w:hAnsi="Calibri" w:hint="default"/>
        <w:b w:val="0"/>
        <w:bCs w:val="0"/>
        <w:i w:val="0"/>
        <w:color w:val="auto"/>
        <w:sz w:val="22"/>
        <w:szCs w:val="24"/>
      </w:rPr>
    </w:lvl>
    <w:lvl w:ilvl="3">
      <w:start w:val="1"/>
      <w:numFmt w:val="none"/>
      <w:lvlText w:val="4.1.1"/>
      <w:lvlJc w:val="left"/>
      <w:pPr>
        <w:tabs>
          <w:tab w:val="num" w:pos="2459"/>
        </w:tabs>
        <w:ind w:left="1883" w:hanging="893"/>
      </w:pPr>
      <w:rPr>
        <w:rFonts w:ascii="Calibri" w:hAnsi="Calibri" w:hint="default"/>
        <w:b w:val="0"/>
        <w:bCs w:val="0"/>
        <w:i w:val="0"/>
        <w:sz w:val="22"/>
        <w:szCs w:val="20"/>
      </w:rPr>
    </w:lvl>
    <w:lvl w:ilvl="4">
      <w:start w:val="1"/>
      <w:numFmt w:val="none"/>
      <w:lvlText w:val="4.1.1.3"/>
      <w:lvlJc w:val="left"/>
      <w:pPr>
        <w:tabs>
          <w:tab w:val="num" w:pos="2232"/>
        </w:tabs>
        <w:ind w:left="2232" w:hanging="792"/>
      </w:pPr>
      <w:rPr>
        <w:rFonts w:ascii="Calibri" w:hAnsi="Calibri" w:hint="default"/>
        <w:b w:val="0"/>
        <w:i w:val="0"/>
        <w:sz w:val="22"/>
        <w:szCs w:val="20"/>
      </w:rPr>
    </w:lvl>
    <w:lvl w:ilvl="5">
      <w:start w:val="1"/>
      <w:numFmt w:val="decimal"/>
      <w:lvlText w:val="%1.%2.%3.%4.%5.%6."/>
      <w:lvlJc w:val="left"/>
      <w:pPr>
        <w:tabs>
          <w:tab w:val="num" w:pos="2916"/>
        </w:tabs>
        <w:ind w:left="2916" w:hanging="936"/>
      </w:pPr>
      <w:rPr>
        <w:rFonts w:hint="default"/>
        <w:b w:val="0"/>
      </w:rPr>
    </w:lvl>
    <w:lvl w:ilvl="6">
      <w:start w:val="1"/>
      <w:numFmt w:val="decimal"/>
      <w:lvlText w:val="%1.%2.%3.%4.%5.%6.%7."/>
      <w:lvlJc w:val="left"/>
      <w:pPr>
        <w:tabs>
          <w:tab w:val="num" w:pos="3240"/>
        </w:tabs>
        <w:ind w:left="3240" w:hanging="1080"/>
      </w:pPr>
      <w:rPr>
        <w:rFonts w:hint="default"/>
      </w:rPr>
    </w:lvl>
    <w:lvl w:ilvl="7">
      <w:start w:val="1"/>
      <w:numFmt w:val="decimal"/>
      <w:lvlText w:val="%1.%2.%3.%4.%5.%6.%7.%8."/>
      <w:lvlJc w:val="left"/>
      <w:pPr>
        <w:tabs>
          <w:tab w:val="num" w:pos="3744"/>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123" w15:restartNumberingAfterBreak="0">
    <w:nsid w:val="684A382E"/>
    <w:multiLevelType w:val="multilevel"/>
    <w:tmpl w:val="3FEA7426"/>
    <w:lvl w:ilvl="0">
      <w:start w:val="1"/>
      <w:numFmt w:val="decimal"/>
      <w:lvlText w:val="%1."/>
      <w:lvlJc w:val="left"/>
      <w:pPr>
        <w:tabs>
          <w:tab w:val="num" w:pos="432"/>
        </w:tabs>
        <w:ind w:left="360" w:hanging="360"/>
      </w:pPr>
      <w:rPr>
        <w:rFonts w:hint="default"/>
        <w:b/>
        <w:bCs/>
        <w:i w:val="0"/>
      </w:rPr>
    </w:lvl>
    <w:lvl w:ilvl="1">
      <w:start w:val="1"/>
      <w:numFmt w:val="none"/>
      <w:lvlText w:val="4.1"/>
      <w:lvlJc w:val="left"/>
      <w:pPr>
        <w:tabs>
          <w:tab w:val="num" w:pos="1170"/>
        </w:tabs>
        <w:ind w:left="619" w:hanging="619"/>
      </w:pPr>
      <w:rPr>
        <w:rFonts w:ascii="Calibri" w:hAnsi="Calibri" w:cs="New York" w:hint="default"/>
        <w:b w:val="0"/>
        <w:bCs w:val="0"/>
        <w:i w:val="0"/>
        <w:iCs w:val="0"/>
        <w:caps w:val="0"/>
        <w:smallCaps w:val="0"/>
        <w:strike w:val="0"/>
        <w:dstrike w:val="0"/>
        <w:color w:val="auto"/>
        <w:spacing w:val="0"/>
        <w:w w:val="100"/>
        <w:kern w:val="0"/>
        <w:position w:val="0"/>
        <w:sz w:val="22"/>
        <w:szCs w:val="24"/>
        <w:u w:val="none"/>
        <w:effect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none"/>
      <w:lvlText w:val="2.2.2"/>
      <w:lvlJc w:val="left"/>
      <w:pPr>
        <w:tabs>
          <w:tab w:val="num" w:pos="1458"/>
        </w:tabs>
        <w:ind w:left="990" w:hanging="720"/>
      </w:pPr>
      <w:rPr>
        <w:rFonts w:ascii="Calibri" w:hAnsi="Calibri" w:hint="default"/>
        <w:b w:val="0"/>
        <w:bCs w:val="0"/>
        <w:i w:val="0"/>
        <w:color w:val="auto"/>
        <w:sz w:val="22"/>
        <w:szCs w:val="24"/>
      </w:rPr>
    </w:lvl>
    <w:lvl w:ilvl="3">
      <w:start w:val="1"/>
      <w:numFmt w:val="none"/>
      <w:lvlText w:val="4.1.1"/>
      <w:lvlJc w:val="left"/>
      <w:pPr>
        <w:tabs>
          <w:tab w:val="num" w:pos="2459"/>
        </w:tabs>
        <w:ind w:left="1883" w:hanging="893"/>
      </w:pPr>
      <w:rPr>
        <w:rFonts w:ascii="Calibri" w:hAnsi="Calibri" w:hint="default"/>
        <w:b w:val="0"/>
        <w:bCs w:val="0"/>
        <w:i w:val="0"/>
        <w:sz w:val="22"/>
        <w:szCs w:val="20"/>
      </w:rPr>
    </w:lvl>
    <w:lvl w:ilvl="4">
      <w:start w:val="1"/>
      <w:numFmt w:val="none"/>
      <w:lvlText w:val="4.1.1.7"/>
      <w:lvlJc w:val="left"/>
      <w:pPr>
        <w:tabs>
          <w:tab w:val="num" w:pos="2232"/>
        </w:tabs>
        <w:ind w:left="2232" w:hanging="792"/>
      </w:pPr>
      <w:rPr>
        <w:rFonts w:ascii="Calibri" w:hAnsi="Calibri" w:hint="default"/>
        <w:b w:val="0"/>
        <w:i w:val="0"/>
        <w:sz w:val="22"/>
        <w:szCs w:val="20"/>
      </w:rPr>
    </w:lvl>
    <w:lvl w:ilvl="5">
      <w:start w:val="1"/>
      <w:numFmt w:val="decimal"/>
      <w:lvlText w:val="%1.%2.%3.%4.%5.%6."/>
      <w:lvlJc w:val="left"/>
      <w:pPr>
        <w:tabs>
          <w:tab w:val="num" w:pos="2916"/>
        </w:tabs>
        <w:ind w:left="2916" w:hanging="936"/>
      </w:pPr>
      <w:rPr>
        <w:rFonts w:hint="default"/>
        <w:b w:val="0"/>
      </w:rPr>
    </w:lvl>
    <w:lvl w:ilvl="6">
      <w:start w:val="1"/>
      <w:numFmt w:val="decimal"/>
      <w:lvlText w:val="%1.%2.%3.%4.%5.%6.%7."/>
      <w:lvlJc w:val="left"/>
      <w:pPr>
        <w:tabs>
          <w:tab w:val="num" w:pos="3240"/>
        </w:tabs>
        <w:ind w:left="3240" w:hanging="1080"/>
      </w:pPr>
      <w:rPr>
        <w:rFonts w:hint="default"/>
      </w:rPr>
    </w:lvl>
    <w:lvl w:ilvl="7">
      <w:start w:val="1"/>
      <w:numFmt w:val="decimal"/>
      <w:lvlText w:val="%1.%2.%3.%4.%5.%6.%7.%8."/>
      <w:lvlJc w:val="left"/>
      <w:pPr>
        <w:tabs>
          <w:tab w:val="num" w:pos="3744"/>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124" w15:restartNumberingAfterBreak="0">
    <w:nsid w:val="689D0FFF"/>
    <w:multiLevelType w:val="multilevel"/>
    <w:tmpl w:val="E902AC4A"/>
    <w:lvl w:ilvl="0">
      <w:start w:val="1"/>
      <w:numFmt w:val="decimal"/>
      <w:lvlText w:val="%1."/>
      <w:lvlJc w:val="left"/>
      <w:pPr>
        <w:tabs>
          <w:tab w:val="num" w:pos="432"/>
        </w:tabs>
        <w:ind w:left="360" w:hanging="360"/>
      </w:pPr>
      <w:rPr>
        <w:rFonts w:hint="default"/>
        <w:b/>
        <w:bCs/>
        <w:i w:val="0"/>
      </w:rPr>
    </w:lvl>
    <w:lvl w:ilvl="1">
      <w:start w:val="1"/>
      <w:numFmt w:val="none"/>
      <w:lvlText w:val="4.1"/>
      <w:lvlJc w:val="left"/>
      <w:pPr>
        <w:tabs>
          <w:tab w:val="num" w:pos="1170"/>
        </w:tabs>
        <w:ind w:left="619" w:hanging="619"/>
      </w:pPr>
      <w:rPr>
        <w:rFonts w:ascii="Calibri" w:hAnsi="Calibri" w:cs="New York" w:hint="default"/>
        <w:b w:val="0"/>
        <w:bCs w:val="0"/>
        <w:i w:val="0"/>
        <w:iCs w:val="0"/>
        <w:caps w:val="0"/>
        <w:smallCaps w:val="0"/>
        <w:strike w:val="0"/>
        <w:dstrike w:val="0"/>
        <w:color w:val="auto"/>
        <w:spacing w:val="0"/>
        <w:w w:val="100"/>
        <w:kern w:val="0"/>
        <w:position w:val="0"/>
        <w:sz w:val="22"/>
        <w:szCs w:val="24"/>
        <w:u w:val="none"/>
        <w:effect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none"/>
      <w:lvlText w:val="2.2.2"/>
      <w:lvlJc w:val="left"/>
      <w:pPr>
        <w:tabs>
          <w:tab w:val="num" w:pos="1458"/>
        </w:tabs>
        <w:ind w:left="990" w:hanging="720"/>
      </w:pPr>
      <w:rPr>
        <w:rFonts w:ascii="Calibri" w:hAnsi="Calibri" w:hint="default"/>
        <w:b w:val="0"/>
        <w:bCs w:val="0"/>
        <w:i w:val="0"/>
        <w:color w:val="auto"/>
        <w:sz w:val="22"/>
        <w:szCs w:val="24"/>
      </w:rPr>
    </w:lvl>
    <w:lvl w:ilvl="3">
      <w:start w:val="1"/>
      <w:numFmt w:val="none"/>
      <w:lvlText w:val="4.1.1"/>
      <w:lvlJc w:val="left"/>
      <w:pPr>
        <w:tabs>
          <w:tab w:val="num" w:pos="2459"/>
        </w:tabs>
        <w:ind w:left="1883" w:hanging="893"/>
      </w:pPr>
      <w:rPr>
        <w:rFonts w:ascii="Calibri" w:hAnsi="Calibri" w:hint="default"/>
        <w:b w:val="0"/>
        <w:bCs w:val="0"/>
        <w:i w:val="0"/>
        <w:sz w:val="22"/>
        <w:szCs w:val="20"/>
      </w:rPr>
    </w:lvl>
    <w:lvl w:ilvl="4">
      <w:start w:val="1"/>
      <w:numFmt w:val="none"/>
      <w:lvlText w:val="3.2.1.1"/>
      <w:lvlJc w:val="left"/>
      <w:pPr>
        <w:tabs>
          <w:tab w:val="num" w:pos="2232"/>
        </w:tabs>
        <w:ind w:left="2232" w:hanging="792"/>
      </w:pPr>
      <w:rPr>
        <w:rFonts w:ascii="Calibri" w:hAnsi="Calibri" w:hint="default"/>
        <w:b w:val="0"/>
        <w:i w:val="0"/>
        <w:sz w:val="22"/>
        <w:szCs w:val="20"/>
      </w:rPr>
    </w:lvl>
    <w:lvl w:ilvl="5">
      <w:start w:val="1"/>
      <w:numFmt w:val="decimal"/>
      <w:lvlText w:val="%1.%2.%3.%4.%5.%6."/>
      <w:lvlJc w:val="left"/>
      <w:pPr>
        <w:tabs>
          <w:tab w:val="num" w:pos="2916"/>
        </w:tabs>
        <w:ind w:left="2916" w:hanging="936"/>
      </w:pPr>
      <w:rPr>
        <w:rFonts w:hint="default"/>
        <w:b w:val="0"/>
      </w:rPr>
    </w:lvl>
    <w:lvl w:ilvl="6">
      <w:start w:val="1"/>
      <w:numFmt w:val="decimal"/>
      <w:lvlText w:val="%1.%2.%3.%4.%5.%6.%7."/>
      <w:lvlJc w:val="left"/>
      <w:pPr>
        <w:tabs>
          <w:tab w:val="num" w:pos="3240"/>
        </w:tabs>
        <w:ind w:left="3240" w:hanging="1080"/>
      </w:pPr>
      <w:rPr>
        <w:rFonts w:hint="default"/>
      </w:rPr>
    </w:lvl>
    <w:lvl w:ilvl="7">
      <w:start w:val="1"/>
      <w:numFmt w:val="decimal"/>
      <w:lvlText w:val="%1.%2.%3.%4.%5.%6.%7.%8."/>
      <w:lvlJc w:val="left"/>
      <w:pPr>
        <w:tabs>
          <w:tab w:val="num" w:pos="3744"/>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125" w15:restartNumberingAfterBreak="0">
    <w:nsid w:val="6A9C3583"/>
    <w:multiLevelType w:val="multilevel"/>
    <w:tmpl w:val="51AC8EAE"/>
    <w:lvl w:ilvl="0">
      <w:start w:val="1"/>
      <w:numFmt w:val="decimal"/>
      <w:lvlText w:val="%1."/>
      <w:lvlJc w:val="left"/>
      <w:pPr>
        <w:tabs>
          <w:tab w:val="num" w:pos="432"/>
        </w:tabs>
        <w:ind w:left="360" w:hanging="360"/>
      </w:pPr>
      <w:rPr>
        <w:rFonts w:hint="default"/>
        <w:b/>
        <w:bCs/>
        <w:i w:val="0"/>
      </w:rPr>
    </w:lvl>
    <w:lvl w:ilvl="1">
      <w:start w:val="1"/>
      <w:numFmt w:val="none"/>
      <w:lvlText w:val="4.1"/>
      <w:lvlJc w:val="left"/>
      <w:pPr>
        <w:tabs>
          <w:tab w:val="num" w:pos="1170"/>
        </w:tabs>
        <w:ind w:left="619" w:hanging="619"/>
      </w:pPr>
      <w:rPr>
        <w:rFonts w:ascii="Calibri" w:hAnsi="Calibri" w:cs="New York" w:hint="default"/>
        <w:b w:val="0"/>
        <w:bCs w:val="0"/>
        <w:i w:val="0"/>
        <w:iCs w:val="0"/>
        <w:caps w:val="0"/>
        <w:smallCaps w:val="0"/>
        <w:strike w:val="0"/>
        <w:dstrike w:val="0"/>
        <w:color w:val="auto"/>
        <w:spacing w:val="0"/>
        <w:w w:val="100"/>
        <w:kern w:val="0"/>
        <w:position w:val="0"/>
        <w:sz w:val="22"/>
        <w:szCs w:val="24"/>
        <w:u w:val="none"/>
        <w:effect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none"/>
      <w:lvlText w:val="2.2.2"/>
      <w:lvlJc w:val="left"/>
      <w:pPr>
        <w:tabs>
          <w:tab w:val="num" w:pos="1458"/>
        </w:tabs>
        <w:ind w:left="990" w:hanging="720"/>
      </w:pPr>
      <w:rPr>
        <w:rFonts w:ascii="Calibri" w:hAnsi="Calibri" w:hint="default"/>
        <w:b w:val="0"/>
        <w:bCs w:val="0"/>
        <w:i w:val="0"/>
        <w:color w:val="auto"/>
        <w:sz w:val="22"/>
        <w:szCs w:val="24"/>
      </w:rPr>
    </w:lvl>
    <w:lvl w:ilvl="3">
      <w:start w:val="1"/>
      <w:numFmt w:val="none"/>
      <w:lvlText w:val="2.1.1"/>
      <w:lvlJc w:val="left"/>
      <w:pPr>
        <w:tabs>
          <w:tab w:val="num" w:pos="2459"/>
        </w:tabs>
        <w:ind w:left="1883" w:hanging="893"/>
      </w:pPr>
      <w:rPr>
        <w:rFonts w:ascii="Calibri" w:hAnsi="Calibri" w:hint="default"/>
        <w:b w:val="0"/>
        <w:bCs w:val="0"/>
        <w:i w:val="0"/>
        <w:sz w:val="22"/>
        <w:szCs w:val="20"/>
      </w:rPr>
    </w:lvl>
    <w:lvl w:ilvl="4">
      <w:start w:val="1"/>
      <w:numFmt w:val="none"/>
      <w:lvlText w:val="3.2.1.1"/>
      <w:lvlJc w:val="left"/>
      <w:pPr>
        <w:tabs>
          <w:tab w:val="num" w:pos="2232"/>
        </w:tabs>
        <w:ind w:left="2232" w:hanging="792"/>
      </w:pPr>
      <w:rPr>
        <w:rFonts w:ascii="Calibri" w:hAnsi="Calibri" w:hint="default"/>
        <w:b w:val="0"/>
        <w:i w:val="0"/>
        <w:sz w:val="22"/>
        <w:szCs w:val="20"/>
      </w:rPr>
    </w:lvl>
    <w:lvl w:ilvl="5">
      <w:start w:val="1"/>
      <w:numFmt w:val="decimal"/>
      <w:lvlText w:val="%1.%2.%3.%4.%5.%6."/>
      <w:lvlJc w:val="left"/>
      <w:pPr>
        <w:tabs>
          <w:tab w:val="num" w:pos="2916"/>
        </w:tabs>
        <w:ind w:left="2916" w:hanging="936"/>
      </w:pPr>
      <w:rPr>
        <w:rFonts w:hint="default"/>
        <w:b w:val="0"/>
      </w:rPr>
    </w:lvl>
    <w:lvl w:ilvl="6">
      <w:start w:val="1"/>
      <w:numFmt w:val="decimal"/>
      <w:lvlText w:val="%1.%2.%3.%4.%5.%6.%7."/>
      <w:lvlJc w:val="left"/>
      <w:pPr>
        <w:tabs>
          <w:tab w:val="num" w:pos="3240"/>
        </w:tabs>
        <w:ind w:left="3240" w:hanging="1080"/>
      </w:pPr>
      <w:rPr>
        <w:rFonts w:hint="default"/>
      </w:rPr>
    </w:lvl>
    <w:lvl w:ilvl="7">
      <w:start w:val="1"/>
      <w:numFmt w:val="decimal"/>
      <w:lvlText w:val="%1.%2.%3.%4.%5.%6.%7.%8."/>
      <w:lvlJc w:val="left"/>
      <w:pPr>
        <w:tabs>
          <w:tab w:val="num" w:pos="3744"/>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126" w15:restartNumberingAfterBreak="0">
    <w:nsid w:val="6B114032"/>
    <w:multiLevelType w:val="multilevel"/>
    <w:tmpl w:val="CC6A8868"/>
    <w:lvl w:ilvl="0">
      <w:start w:val="1"/>
      <w:numFmt w:val="decimal"/>
      <w:lvlText w:val="%1."/>
      <w:lvlJc w:val="left"/>
      <w:pPr>
        <w:tabs>
          <w:tab w:val="num" w:pos="432"/>
        </w:tabs>
        <w:ind w:left="360" w:hanging="360"/>
      </w:pPr>
      <w:rPr>
        <w:rFonts w:hint="default"/>
        <w:b/>
        <w:bCs/>
        <w:i w:val="0"/>
      </w:rPr>
    </w:lvl>
    <w:lvl w:ilvl="1">
      <w:start w:val="1"/>
      <w:numFmt w:val="none"/>
      <w:lvlText w:val="4.1"/>
      <w:lvlJc w:val="left"/>
      <w:pPr>
        <w:tabs>
          <w:tab w:val="num" w:pos="1170"/>
        </w:tabs>
        <w:ind w:left="619" w:hanging="619"/>
      </w:pPr>
      <w:rPr>
        <w:rFonts w:ascii="Calibri" w:hAnsi="Calibri" w:cs="New York" w:hint="default"/>
        <w:b w:val="0"/>
        <w:bCs w:val="0"/>
        <w:i w:val="0"/>
        <w:iCs w:val="0"/>
        <w:caps w:val="0"/>
        <w:smallCaps w:val="0"/>
        <w:strike w:val="0"/>
        <w:dstrike w:val="0"/>
        <w:color w:val="auto"/>
        <w:spacing w:val="0"/>
        <w:w w:val="100"/>
        <w:kern w:val="0"/>
        <w:position w:val="0"/>
        <w:sz w:val="22"/>
        <w:szCs w:val="24"/>
        <w:u w:val="none"/>
        <w:effect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none"/>
      <w:lvlText w:val="2.2.2"/>
      <w:lvlJc w:val="left"/>
      <w:pPr>
        <w:tabs>
          <w:tab w:val="num" w:pos="1458"/>
        </w:tabs>
        <w:ind w:left="990" w:hanging="720"/>
      </w:pPr>
      <w:rPr>
        <w:rFonts w:ascii="Calibri" w:hAnsi="Calibri" w:hint="default"/>
        <w:b w:val="0"/>
        <w:bCs w:val="0"/>
        <w:i w:val="0"/>
        <w:color w:val="auto"/>
        <w:sz w:val="22"/>
        <w:szCs w:val="24"/>
      </w:rPr>
    </w:lvl>
    <w:lvl w:ilvl="3">
      <w:start w:val="1"/>
      <w:numFmt w:val="none"/>
      <w:lvlText w:val="2.1.1"/>
      <w:lvlJc w:val="left"/>
      <w:pPr>
        <w:tabs>
          <w:tab w:val="num" w:pos="2459"/>
        </w:tabs>
        <w:ind w:left="1883" w:hanging="893"/>
      </w:pPr>
      <w:rPr>
        <w:rFonts w:ascii="Calibri" w:hAnsi="Calibri" w:hint="default"/>
        <w:b w:val="0"/>
        <w:bCs w:val="0"/>
        <w:i w:val="0"/>
        <w:sz w:val="22"/>
        <w:szCs w:val="20"/>
      </w:rPr>
    </w:lvl>
    <w:lvl w:ilvl="4">
      <w:start w:val="1"/>
      <w:numFmt w:val="none"/>
      <w:lvlText w:val="2.1.1.21"/>
      <w:lvlJc w:val="left"/>
      <w:pPr>
        <w:tabs>
          <w:tab w:val="num" w:pos="2232"/>
        </w:tabs>
        <w:ind w:left="2232" w:hanging="792"/>
      </w:pPr>
      <w:rPr>
        <w:rFonts w:ascii="Calibri" w:hAnsi="Calibri" w:hint="default"/>
        <w:b w:val="0"/>
        <w:i w:val="0"/>
        <w:sz w:val="22"/>
        <w:szCs w:val="20"/>
      </w:rPr>
    </w:lvl>
    <w:lvl w:ilvl="5">
      <w:start w:val="1"/>
      <w:numFmt w:val="decimal"/>
      <w:lvlText w:val="%1.%2.%3.%4.%5.%6."/>
      <w:lvlJc w:val="left"/>
      <w:pPr>
        <w:tabs>
          <w:tab w:val="num" w:pos="2916"/>
        </w:tabs>
        <w:ind w:left="2916" w:hanging="936"/>
      </w:pPr>
      <w:rPr>
        <w:rFonts w:hint="default"/>
        <w:b w:val="0"/>
      </w:rPr>
    </w:lvl>
    <w:lvl w:ilvl="6">
      <w:start w:val="1"/>
      <w:numFmt w:val="decimal"/>
      <w:lvlText w:val="%1.%2.%3.%4.%5.%6.%7."/>
      <w:lvlJc w:val="left"/>
      <w:pPr>
        <w:tabs>
          <w:tab w:val="num" w:pos="3240"/>
        </w:tabs>
        <w:ind w:left="3240" w:hanging="1080"/>
      </w:pPr>
      <w:rPr>
        <w:rFonts w:hint="default"/>
      </w:rPr>
    </w:lvl>
    <w:lvl w:ilvl="7">
      <w:start w:val="1"/>
      <w:numFmt w:val="decimal"/>
      <w:lvlText w:val="%1.%2.%3.%4.%5.%6.%7.%8."/>
      <w:lvlJc w:val="left"/>
      <w:pPr>
        <w:tabs>
          <w:tab w:val="num" w:pos="3744"/>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127" w15:restartNumberingAfterBreak="0">
    <w:nsid w:val="6B3B12B8"/>
    <w:multiLevelType w:val="hybridMultilevel"/>
    <w:tmpl w:val="BCA214AC"/>
    <w:lvl w:ilvl="0" w:tplc="5A6EA230">
      <w:start w:val="1"/>
      <w:numFmt w:val="decimal"/>
      <w:lvlText w:val="%1."/>
      <w:lvlJc w:val="left"/>
      <w:pPr>
        <w:ind w:left="1080" w:hanging="360"/>
      </w:pPr>
      <w:rPr>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8" w15:restartNumberingAfterBreak="0">
    <w:nsid w:val="6D3F5644"/>
    <w:multiLevelType w:val="multilevel"/>
    <w:tmpl w:val="55AE859E"/>
    <w:lvl w:ilvl="0">
      <w:start w:val="2"/>
      <w:numFmt w:val="none"/>
      <w:lvlText w:val="3."/>
      <w:lvlJc w:val="left"/>
      <w:pPr>
        <w:tabs>
          <w:tab w:val="num" w:pos="432"/>
        </w:tabs>
        <w:ind w:left="360" w:hanging="360"/>
      </w:pPr>
      <w:rPr>
        <w:rFonts w:hint="default"/>
        <w:b/>
        <w:bCs/>
        <w:i w:val="0"/>
      </w:rPr>
    </w:lvl>
    <w:lvl w:ilvl="1">
      <w:start w:val="1"/>
      <w:numFmt w:val="none"/>
      <w:lvlText w:val="3.1"/>
      <w:lvlJc w:val="left"/>
      <w:pPr>
        <w:tabs>
          <w:tab w:val="num" w:pos="1170"/>
        </w:tabs>
        <w:ind w:left="619" w:hanging="619"/>
      </w:pPr>
      <w:rPr>
        <w:rFonts w:ascii="Calibri" w:hAnsi="Calibri" w:cs="New York" w:hint="default"/>
        <w:b w:val="0"/>
        <w:bCs w:val="0"/>
        <w:i w:val="0"/>
        <w:iCs w:val="0"/>
        <w:caps w:val="0"/>
        <w:smallCaps w:val="0"/>
        <w:strike w:val="0"/>
        <w:dstrike w:val="0"/>
        <w:color w:val="auto"/>
        <w:spacing w:val="0"/>
        <w:w w:val="100"/>
        <w:kern w:val="0"/>
        <w:position w:val="0"/>
        <w:sz w:val="22"/>
        <w:szCs w:val="24"/>
        <w:u w:val="none"/>
        <w:effect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Text w:val="2.%2%3.1"/>
      <w:lvlJc w:val="left"/>
      <w:pPr>
        <w:tabs>
          <w:tab w:val="num" w:pos="1458"/>
        </w:tabs>
        <w:ind w:left="990" w:hanging="720"/>
      </w:pPr>
      <w:rPr>
        <w:rFonts w:ascii="Calibri" w:hAnsi="Calibri" w:hint="default"/>
        <w:b w:val="0"/>
        <w:bCs w:val="0"/>
        <w:i w:val="0"/>
        <w:color w:val="auto"/>
        <w:sz w:val="22"/>
        <w:szCs w:val="24"/>
      </w:rPr>
    </w:lvl>
    <w:lvl w:ilvl="3">
      <w:start w:val="1"/>
      <w:numFmt w:val="none"/>
      <w:lvlText w:val="3.1.1"/>
      <w:lvlJc w:val="left"/>
      <w:pPr>
        <w:tabs>
          <w:tab w:val="num" w:pos="2459"/>
        </w:tabs>
        <w:ind w:left="1883" w:hanging="893"/>
      </w:pPr>
      <w:rPr>
        <w:rFonts w:ascii="Calibri" w:hAnsi="Calibri" w:hint="default"/>
        <w:b w:val="0"/>
        <w:bCs w:val="0"/>
        <w:i w:val="0"/>
        <w:sz w:val="22"/>
        <w:szCs w:val="20"/>
      </w:rPr>
    </w:lvl>
    <w:lvl w:ilvl="4">
      <w:start w:val="1"/>
      <w:numFmt w:val="none"/>
      <w:lvlText w:val="3.1.1.3"/>
      <w:lvlJc w:val="left"/>
      <w:pPr>
        <w:tabs>
          <w:tab w:val="num" w:pos="2232"/>
        </w:tabs>
        <w:ind w:left="2232" w:hanging="792"/>
      </w:pPr>
      <w:rPr>
        <w:rFonts w:ascii="Calibri" w:hAnsi="Calibri" w:hint="default"/>
        <w:b w:val="0"/>
        <w:i w:val="0"/>
        <w:sz w:val="22"/>
        <w:szCs w:val="20"/>
      </w:rPr>
    </w:lvl>
    <w:lvl w:ilvl="5">
      <w:start w:val="1"/>
      <w:numFmt w:val="decimal"/>
      <w:lvlText w:val="%1.%2.%3.%4.%5.%6."/>
      <w:lvlJc w:val="left"/>
      <w:pPr>
        <w:tabs>
          <w:tab w:val="num" w:pos="2916"/>
        </w:tabs>
        <w:ind w:left="2916" w:hanging="936"/>
      </w:pPr>
      <w:rPr>
        <w:rFonts w:hint="default"/>
        <w:b w:val="0"/>
      </w:rPr>
    </w:lvl>
    <w:lvl w:ilvl="6">
      <w:start w:val="1"/>
      <w:numFmt w:val="decimal"/>
      <w:lvlText w:val="%1.%2.%3.%4.%5.%6.%7."/>
      <w:lvlJc w:val="left"/>
      <w:pPr>
        <w:tabs>
          <w:tab w:val="num" w:pos="3240"/>
        </w:tabs>
        <w:ind w:left="3240" w:hanging="1080"/>
      </w:pPr>
      <w:rPr>
        <w:rFonts w:hint="default"/>
      </w:rPr>
    </w:lvl>
    <w:lvl w:ilvl="7">
      <w:start w:val="1"/>
      <w:numFmt w:val="decimal"/>
      <w:lvlText w:val="%1.%2.%3.%4.%5.%6.%7.%8."/>
      <w:lvlJc w:val="left"/>
      <w:pPr>
        <w:tabs>
          <w:tab w:val="num" w:pos="3744"/>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129" w15:restartNumberingAfterBreak="0">
    <w:nsid w:val="6DE6654F"/>
    <w:multiLevelType w:val="multilevel"/>
    <w:tmpl w:val="6116051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none"/>
      <w:lvlText w:val="3.2.1"/>
      <w:lvlJc w:val="left"/>
      <w:pPr>
        <w:ind w:left="1728" w:hanging="648"/>
      </w:pPr>
      <w:rPr>
        <w:rFonts w:hint="default"/>
      </w:rPr>
    </w:lvl>
    <w:lvl w:ilvl="4">
      <w:start w:val="1"/>
      <w:numFmt w:val="none"/>
      <w:lvlText w:val="3.2.1.1"/>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0" w15:restartNumberingAfterBreak="0">
    <w:nsid w:val="6E725D83"/>
    <w:multiLevelType w:val="multilevel"/>
    <w:tmpl w:val="593CB33C"/>
    <w:lvl w:ilvl="0">
      <w:start w:val="2"/>
      <w:numFmt w:val="decimal"/>
      <w:lvlText w:val="%1."/>
      <w:lvlJc w:val="left"/>
      <w:pPr>
        <w:tabs>
          <w:tab w:val="num" w:pos="432"/>
        </w:tabs>
        <w:ind w:left="360" w:hanging="360"/>
      </w:pPr>
      <w:rPr>
        <w:rFonts w:hint="default"/>
        <w:b/>
        <w:bCs/>
        <w:i w:val="0"/>
      </w:rPr>
    </w:lvl>
    <w:lvl w:ilvl="1">
      <w:start w:val="1"/>
      <w:numFmt w:val="none"/>
      <w:lvlText w:val="4.3"/>
      <w:lvlJc w:val="left"/>
      <w:pPr>
        <w:tabs>
          <w:tab w:val="num" w:pos="1170"/>
        </w:tabs>
        <w:ind w:left="619" w:hanging="619"/>
      </w:pPr>
      <w:rPr>
        <w:rFonts w:ascii="Calibri" w:hAnsi="Calibri" w:cs="New York" w:hint="default"/>
        <w:b w:val="0"/>
        <w:bCs w:val="0"/>
        <w:i w:val="0"/>
        <w:iCs w:val="0"/>
        <w:caps w:val="0"/>
        <w:smallCaps w:val="0"/>
        <w:strike w:val="0"/>
        <w:dstrike w:val="0"/>
        <w:color w:val="auto"/>
        <w:spacing w:val="0"/>
        <w:w w:val="100"/>
        <w:kern w:val="0"/>
        <w:position w:val="0"/>
        <w:sz w:val="22"/>
        <w:szCs w:val="24"/>
        <w:u w:val="none"/>
        <w:effect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Text w:val="3.%2%3.1"/>
      <w:lvlJc w:val="left"/>
      <w:pPr>
        <w:tabs>
          <w:tab w:val="num" w:pos="1458"/>
        </w:tabs>
        <w:ind w:left="990" w:hanging="720"/>
      </w:pPr>
      <w:rPr>
        <w:rFonts w:ascii="Calibri" w:hAnsi="Calibri" w:hint="default"/>
        <w:b w:val="0"/>
        <w:bCs w:val="0"/>
        <w:i w:val="0"/>
        <w:color w:val="auto"/>
        <w:sz w:val="22"/>
        <w:szCs w:val="24"/>
      </w:rPr>
    </w:lvl>
    <w:lvl w:ilvl="3">
      <w:start w:val="1"/>
      <w:numFmt w:val="none"/>
      <w:lvlText w:val="4.1.3"/>
      <w:lvlJc w:val="left"/>
      <w:pPr>
        <w:tabs>
          <w:tab w:val="num" w:pos="2459"/>
        </w:tabs>
        <w:ind w:left="1883" w:hanging="893"/>
      </w:pPr>
      <w:rPr>
        <w:rFonts w:ascii="Calibri" w:hAnsi="Calibri" w:hint="default"/>
        <w:b w:val="0"/>
        <w:bCs w:val="0"/>
        <w:i w:val="0"/>
        <w:sz w:val="22"/>
        <w:szCs w:val="20"/>
      </w:rPr>
    </w:lvl>
    <w:lvl w:ilvl="4">
      <w:start w:val="1"/>
      <w:numFmt w:val="none"/>
      <w:lvlText w:val="4.1.3.4"/>
      <w:lvlJc w:val="left"/>
      <w:pPr>
        <w:tabs>
          <w:tab w:val="num" w:pos="2232"/>
        </w:tabs>
        <w:ind w:left="2232" w:hanging="792"/>
      </w:pPr>
      <w:rPr>
        <w:rFonts w:ascii="Calibri" w:hAnsi="Calibri" w:hint="default"/>
        <w:b w:val="0"/>
        <w:i w:val="0"/>
        <w:sz w:val="22"/>
        <w:szCs w:val="20"/>
      </w:rPr>
    </w:lvl>
    <w:lvl w:ilvl="5">
      <w:start w:val="1"/>
      <w:numFmt w:val="decimal"/>
      <w:lvlText w:val="%1.%2.%3.%4.%5.%6."/>
      <w:lvlJc w:val="left"/>
      <w:pPr>
        <w:tabs>
          <w:tab w:val="num" w:pos="2916"/>
        </w:tabs>
        <w:ind w:left="2916" w:hanging="936"/>
      </w:pPr>
      <w:rPr>
        <w:rFonts w:hint="default"/>
        <w:b w:val="0"/>
      </w:rPr>
    </w:lvl>
    <w:lvl w:ilvl="6">
      <w:start w:val="1"/>
      <w:numFmt w:val="decimal"/>
      <w:lvlText w:val="%1.%2.%3.%4.%5.%6.%7."/>
      <w:lvlJc w:val="left"/>
      <w:pPr>
        <w:tabs>
          <w:tab w:val="num" w:pos="3240"/>
        </w:tabs>
        <w:ind w:left="3240" w:hanging="1080"/>
      </w:pPr>
      <w:rPr>
        <w:rFonts w:hint="default"/>
      </w:rPr>
    </w:lvl>
    <w:lvl w:ilvl="7">
      <w:start w:val="1"/>
      <w:numFmt w:val="decimal"/>
      <w:lvlText w:val="%1.%2.%3.%4.%5.%6.%7.%8."/>
      <w:lvlJc w:val="left"/>
      <w:pPr>
        <w:tabs>
          <w:tab w:val="num" w:pos="3744"/>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131" w15:restartNumberingAfterBreak="0">
    <w:nsid w:val="6FA30974"/>
    <w:multiLevelType w:val="multilevel"/>
    <w:tmpl w:val="733C655A"/>
    <w:lvl w:ilvl="0">
      <w:start w:val="1"/>
      <w:numFmt w:val="decimal"/>
      <w:pStyle w:val="Heading2Verdana"/>
      <w:lvlText w:val="%1."/>
      <w:lvlJc w:val="left"/>
      <w:pPr>
        <w:tabs>
          <w:tab w:val="num" w:pos="432"/>
        </w:tabs>
        <w:ind w:left="360" w:hanging="360"/>
      </w:pPr>
      <w:rPr>
        <w:rFonts w:hint="default"/>
        <w:b/>
        <w:bCs/>
        <w:i w:val="0"/>
      </w:rPr>
    </w:lvl>
    <w:lvl w:ilvl="1">
      <w:start w:val="1"/>
      <w:numFmt w:val="decimal"/>
      <w:lvlText w:val="%1.%2."/>
      <w:lvlJc w:val="left"/>
      <w:pPr>
        <w:tabs>
          <w:tab w:val="num" w:pos="612"/>
        </w:tabs>
        <w:ind w:left="612" w:hanging="432"/>
      </w:pPr>
      <w:rPr>
        <w:rFonts w:ascii="Verdana" w:hAnsi="Verdana" w:cs="New York" w:hint="default"/>
        <w:b w:val="0"/>
        <w:bCs w:val="0"/>
        <w:i w:val="0"/>
        <w:iCs w:val="0"/>
        <w:caps w:val="0"/>
        <w:smallCaps w:val="0"/>
        <w:strike w:val="0"/>
        <w:dstrike w:val="0"/>
        <w:color w:val="auto"/>
        <w:spacing w:val="0"/>
        <w:w w:val="100"/>
        <w:kern w:val="0"/>
        <w:position w:val="0"/>
        <w:sz w:val="20"/>
        <w:szCs w:val="24"/>
        <w:u w:val="none"/>
        <w:effect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Text w:val="%1.%2.%3."/>
      <w:lvlJc w:val="left"/>
      <w:pPr>
        <w:tabs>
          <w:tab w:val="num" w:pos="1404"/>
        </w:tabs>
        <w:ind w:left="1404" w:hanging="504"/>
      </w:pPr>
      <w:rPr>
        <w:rFonts w:ascii="Verdana" w:hAnsi="Verdana" w:hint="default"/>
        <w:b w:val="0"/>
        <w:bCs w:val="0"/>
        <w:i w:val="0"/>
        <w:color w:val="auto"/>
        <w:sz w:val="20"/>
        <w:szCs w:val="24"/>
      </w:rPr>
    </w:lvl>
    <w:lvl w:ilvl="3">
      <w:start w:val="1"/>
      <w:numFmt w:val="decimal"/>
      <w:lvlText w:val="%1.%2.%3.%4."/>
      <w:lvlJc w:val="left"/>
      <w:pPr>
        <w:tabs>
          <w:tab w:val="num" w:pos="2088"/>
        </w:tabs>
        <w:ind w:left="2088" w:hanging="648"/>
      </w:pPr>
      <w:rPr>
        <w:rFonts w:ascii="Verdana" w:hAnsi="Verdana" w:hint="default"/>
        <w:b w:val="0"/>
        <w:bCs w:val="0"/>
        <w:i w:val="0"/>
        <w:sz w:val="20"/>
        <w:szCs w:val="20"/>
      </w:rPr>
    </w:lvl>
    <w:lvl w:ilvl="4">
      <w:start w:val="1"/>
      <w:numFmt w:val="decimal"/>
      <w:lvlText w:val="%1.%2.%3.%4.%5."/>
      <w:lvlJc w:val="left"/>
      <w:pPr>
        <w:tabs>
          <w:tab w:val="num" w:pos="2232"/>
        </w:tabs>
        <w:ind w:left="2232" w:hanging="792"/>
      </w:pPr>
      <w:rPr>
        <w:rFonts w:ascii="Verdana" w:hAnsi="Verdana" w:hint="default"/>
        <w:b w:val="0"/>
        <w:i w:val="0"/>
        <w:sz w:val="20"/>
        <w:szCs w:val="20"/>
      </w:rPr>
    </w:lvl>
    <w:lvl w:ilvl="5">
      <w:start w:val="1"/>
      <w:numFmt w:val="decimal"/>
      <w:lvlText w:val="%1.%2.%3.%4.%5.%6."/>
      <w:lvlJc w:val="left"/>
      <w:pPr>
        <w:tabs>
          <w:tab w:val="num" w:pos="2916"/>
        </w:tabs>
        <w:ind w:left="2916" w:hanging="936"/>
      </w:pPr>
      <w:rPr>
        <w:rFonts w:hint="default"/>
        <w:b w:val="0"/>
      </w:rPr>
    </w:lvl>
    <w:lvl w:ilvl="6">
      <w:start w:val="1"/>
      <w:numFmt w:val="decimal"/>
      <w:lvlText w:val="%1.%2.%3.%4.%5.%6.%7."/>
      <w:lvlJc w:val="left"/>
      <w:pPr>
        <w:tabs>
          <w:tab w:val="num" w:pos="3240"/>
        </w:tabs>
        <w:ind w:left="3240" w:hanging="1080"/>
      </w:pPr>
      <w:rPr>
        <w:rFonts w:hint="default"/>
      </w:rPr>
    </w:lvl>
    <w:lvl w:ilvl="7">
      <w:start w:val="1"/>
      <w:numFmt w:val="decimal"/>
      <w:lvlText w:val="%1.%2.%3.%4.%5.%6.%7.%8."/>
      <w:lvlJc w:val="left"/>
      <w:pPr>
        <w:tabs>
          <w:tab w:val="num" w:pos="3744"/>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132" w15:restartNumberingAfterBreak="0">
    <w:nsid w:val="6FA31EBE"/>
    <w:multiLevelType w:val="multilevel"/>
    <w:tmpl w:val="326816FE"/>
    <w:lvl w:ilvl="0">
      <w:start w:val="1"/>
      <w:numFmt w:val="decimal"/>
      <w:lvlText w:val="%1."/>
      <w:lvlJc w:val="left"/>
      <w:pPr>
        <w:tabs>
          <w:tab w:val="num" w:pos="432"/>
        </w:tabs>
        <w:ind w:left="360" w:hanging="360"/>
      </w:pPr>
      <w:rPr>
        <w:rFonts w:hint="default"/>
        <w:b/>
        <w:bCs/>
        <w:i w:val="0"/>
      </w:rPr>
    </w:lvl>
    <w:lvl w:ilvl="1">
      <w:start w:val="1"/>
      <w:numFmt w:val="none"/>
      <w:lvlText w:val="4.1"/>
      <w:lvlJc w:val="left"/>
      <w:pPr>
        <w:tabs>
          <w:tab w:val="num" w:pos="1170"/>
        </w:tabs>
        <w:ind w:left="619" w:hanging="619"/>
      </w:pPr>
      <w:rPr>
        <w:rFonts w:ascii="Calibri" w:hAnsi="Calibri" w:cs="New York" w:hint="default"/>
        <w:b w:val="0"/>
        <w:bCs w:val="0"/>
        <w:i w:val="0"/>
        <w:iCs w:val="0"/>
        <w:caps w:val="0"/>
        <w:smallCaps w:val="0"/>
        <w:strike w:val="0"/>
        <w:dstrike w:val="0"/>
        <w:color w:val="auto"/>
        <w:spacing w:val="0"/>
        <w:w w:val="100"/>
        <w:kern w:val="0"/>
        <w:position w:val="0"/>
        <w:sz w:val="22"/>
        <w:szCs w:val="24"/>
        <w:u w:val="none"/>
        <w:effect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none"/>
      <w:lvlText w:val="2.2.2"/>
      <w:lvlJc w:val="left"/>
      <w:pPr>
        <w:tabs>
          <w:tab w:val="num" w:pos="1458"/>
        </w:tabs>
        <w:ind w:left="990" w:hanging="720"/>
      </w:pPr>
      <w:rPr>
        <w:rFonts w:ascii="Calibri" w:hAnsi="Calibri" w:hint="default"/>
        <w:b w:val="0"/>
        <w:bCs w:val="0"/>
        <w:i w:val="0"/>
        <w:color w:val="auto"/>
        <w:sz w:val="22"/>
        <w:szCs w:val="24"/>
      </w:rPr>
    </w:lvl>
    <w:lvl w:ilvl="3">
      <w:start w:val="1"/>
      <w:numFmt w:val="none"/>
      <w:lvlText w:val="2.1.1"/>
      <w:lvlJc w:val="left"/>
      <w:pPr>
        <w:tabs>
          <w:tab w:val="num" w:pos="2459"/>
        </w:tabs>
        <w:ind w:left="1883" w:hanging="893"/>
      </w:pPr>
      <w:rPr>
        <w:rFonts w:ascii="Calibri" w:hAnsi="Calibri" w:hint="default"/>
        <w:b w:val="0"/>
        <w:bCs w:val="0"/>
        <w:i w:val="0"/>
        <w:sz w:val="22"/>
        <w:szCs w:val="20"/>
      </w:rPr>
    </w:lvl>
    <w:lvl w:ilvl="4">
      <w:start w:val="1"/>
      <w:numFmt w:val="none"/>
      <w:lvlText w:val="2.1.1.13"/>
      <w:lvlJc w:val="left"/>
      <w:pPr>
        <w:tabs>
          <w:tab w:val="num" w:pos="2232"/>
        </w:tabs>
        <w:ind w:left="2232" w:hanging="792"/>
      </w:pPr>
      <w:rPr>
        <w:rFonts w:ascii="Calibri" w:hAnsi="Calibri" w:hint="default"/>
        <w:b w:val="0"/>
        <w:i w:val="0"/>
        <w:sz w:val="22"/>
        <w:szCs w:val="20"/>
      </w:rPr>
    </w:lvl>
    <w:lvl w:ilvl="5">
      <w:start w:val="1"/>
      <w:numFmt w:val="decimal"/>
      <w:lvlText w:val="%1.%2.%3.%4.%5.%6."/>
      <w:lvlJc w:val="left"/>
      <w:pPr>
        <w:tabs>
          <w:tab w:val="num" w:pos="2916"/>
        </w:tabs>
        <w:ind w:left="2916" w:hanging="936"/>
      </w:pPr>
      <w:rPr>
        <w:rFonts w:hint="default"/>
        <w:b w:val="0"/>
      </w:rPr>
    </w:lvl>
    <w:lvl w:ilvl="6">
      <w:start w:val="1"/>
      <w:numFmt w:val="decimal"/>
      <w:lvlText w:val="%1.%2.%3.%4.%5.%6.%7."/>
      <w:lvlJc w:val="left"/>
      <w:pPr>
        <w:tabs>
          <w:tab w:val="num" w:pos="3240"/>
        </w:tabs>
        <w:ind w:left="3240" w:hanging="1080"/>
      </w:pPr>
      <w:rPr>
        <w:rFonts w:hint="default"/>
      </w:rPr>
    </w:lvl>
    <w:lvl w:ilvl="7">
      <w:start w:val="1"/>
      <w:numFmt w:val="decimal"/>
      <w:lvlText w:val="%1.%2.%3.%4.%5.%6.%7.%8."/>
      <w:lvlJc w:val="left"/>
      <w:pPr>
        <w:tabs>
          <w:tab w:val="num" w:pos="3744"/>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133" w15:restartNumberingAfterBreak="0">
    <w:nsid w:val="6FF83C66"/>
    <w:multiLevelType w:val="multilevel"/>
    <w:tmpl w:val="D17CFDE6"/>
    <w:lvl w:ilvl="0">
      <w:start w:val="1"/>
      <w:numFmt w:val="decimal"/>
      <w:lvlText w:val="%1."/>
      <w:lvlJc w:val="left"/>
      <w:pPr>
        <w:tabs>
          <w:tab w:val="num" w:pos="432"/>
        </w:tabs>
        <w:ind w:left="360" w:hanging="360"/>
      </w:pPr>
      <w:rPr>
        <w:rFonts w:hint="default"/>
        <w:b/>
        <w:bCs/>
        <w:i w:val="0"/>
      </w:rPr>
    </w:lvl>
    <w:lvl w:ilvl="1">
      <w:start w:val="1"/>
      <w:numFmt w:val="none"/>
      <w:lvlText w:val="6.1"/>
      <w:lvlJc w:val="left"/>
      <w:pPr>
        <w:tabs>
          <w:tab w:val="num" w:pos="1170"/>
        </w:tabs>
        <w:ind w:left="619" w:hanging="619"/>
      </w:pPr>
      <w:rPr>
        <w:rFonts w:ascii="Calibri" w:hAnsi="Calibri" w:cs="New York" w:hint="default"/>
        <w:b w:val="0"/>
        <w:bCs w:val="0"/>
        <w:i w:val="0"/>
        <w:iCs w:val="0"/>
        <w:caps w:val="0"/>
        <w:smallCaps w:val="0"/>
        <w:strike w:val="0"/>
        <w:dstrike w:val="0"/>
        <w:color w:val="auto"/>
        <w:spacing w:val="0"/>
        <w:w w:val="100"/>
        <w:kern w:val="0"/>
        <w:position w:val="0"/>
        <w:sz w:val="22"/>
        <w:szCs w:val="24"/>
        <w:u w:val="none"/>
        <w:effect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none"/>
      <w:lvlText w:val="2.2.2"/>
      <w:lvlJc w:val="left"/>
      <w:pPr>
        <w:tabs>
          <w:tab w:val="num" w:pos="1458"/>
        </w:tabs>
        <w:ind w:left="990" w:hanging="720"/>
      </w:pPr>
      <w:rPr>
        <w:rFonts w:ascii="Calibri" w:hAnsi="Calibri" w:hint="default"/>
        <w:b w:val="0"/>
        <w:bCs w:val="0"/>
        <w:i w:val="0"/>
        <w:color w:val="auto"/>
        <w:sz w:val="22"/>
        <w:szCs w:val="24"/>
      </w:rPr>
    </w:lvl>
    <w:lvl w:ilvl="3">
      <w:start w:val="1"/>
      <w:numFmt w:val="none"/>
      <w:lvlText w:val="3.2.1"/>
      <w:lvlJc w:val="left"/>
      <w:pPr>
        <w:tabs>
          <w:tab w:val="num" w:pos="2459"/>
        </w:tabs>
        <w:ind w:left="1883" w:hanging="893"/>
      </w:pPr>
      <w:rPr>
        <w:rFonts w:ascii="Calibri" w:hAnsi="Calibri" w:hint="default"/>
        <w:b w:val="0"/>
        <w:bCs w:val="0"/>
        <w:i w:val="0"/>
        <w:sz w:val="22"/>
        <w:szCs w:val="20"/>
      </w:rPr>
    </w:lvl>
    <w:lvl w:ilvl="4">
      <w:start w:val="1"/>
      <w:numFmt w:val="none"/>
      <w:lvlText w:val="3.2.1.1"/>
      <w:lvlJc w:val="left"/>
      <w:pPr>
        <w:tabs>
          <w:tab w:val="num" w:pos="2232"/>
        </w:tabs>
        <w:ind w:left="2232" w:hanging="792"/>
      </w:pPr>
      <w:rPr>
        <w:rFonts w:ascii="Calibri" w:hAnsi="Calibri" w:hint="default"/>
        <w:b w:val="0"/>
        <w:i w:val="0"/>
        <w:sz w:val="22"/>
        <w:szCs w:val="20"/>
      </w:rPr>
    </w:lvl>
    <w:lvl w:ilvl="5">
      <w:start w:val="1"/>
      <w:numFmt w:val="decimal"/>
      <w:lvlText w:val="%1.%2.%3.%4.%5.%6."/>
      <w:lvlJc w:val="left"/>
      <w:pPr>
        <w:tabs>
          <w:tab w:val="num" w:pos="2916"/>
        </w:tabs>
        <w:ind w:left="2916" w:hanging="936"/>
      </w:pPr>
      <w:rPr>
        <w:rFonts w:hint="default"/>
        <w:b w:val="0"/>
      </w:rPr>
    </w:lvl>
    <w:lvl w:ilvl="6">
      <w:start w:val="1"/>
      <w:numFmt w:val="decimal"/>
      <w:lvlText w:val="%1.%2.%3.%4.%5.%6.%7."/>
      <w:lvlJc w:val="left"/>
      <w:pPr>
        <w:tabs>
          <w:tab w:val="num" w:pos="3240"/>
        </w:tabs>
        <w:ind w:left="3240" w:hanging="1080"/>
      </w:pPr>
      <w:rPr>
        <w:rFonts w:hint="default"/>
      </w:rPr>
    </w:lvl>
    <w:lvl w:ilvl="7">
      <w:start w:val="1"/>
      <w:numFmt w:val="decimal"/>
      <w:lvlText w:val="%1.%2.%3.%4.%5.%6.%7.%8."/>
      <w:lvlJc w:val="left"/>
      <w:pPr>
        <w:tabs>
          <w:tab w:val="num" w:pos="3744"/>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134" w15:restartNumberingAfterBreak="0">
    <w:nsid w:val="73F716BE"/>
    <w:multiLevelType w:val="multilevel"/>
    <w:tmpl w:val="73421FA8"/>
    <w:lvl w:ilvl="0">
      <w:start w:val="2"/>
      <w:numFmt w:val="decimal"/>
      <w:lvlText w:val="%1."/>
      <w:lvlJc w:val="left"/>
      <w:pPr>
        <w:tabs>
          <w:tab w:val="num" w:pos="1152"/>
        </w:tabs>
        <w:ind w:left="1080" w:hanging="360"/>
      </w:pPr>
      <w:rPr>
        <w:rFonts w:hint="default"/>
        <w:b/>
        <w:bCs/>
        <w:i w:val="0"/>
      </w:rPr>
    </w:lvl>
    <w:lvl w:ilvl="1">
      <w:start w:val="1"/>
      <w:numFmt w:val="none"/>
      <w:lvlText w:val="3.1"/>
      <w:lvlJc w:val="left"/>
      <w:pPr>
        <w:tabs>
          <w:tab w:val="num" w:pos="1890"/>
        </w:tabs>
        <w:ind w:left="1339" w:hanging="619"/>
      </w:pPr>
      <w:rPr>
        <w:rFonts w:ascii="Calibri" w:hAnsi="Calibri" w:cs="New York" w:hint="default"/>
        <w:b w:val="0"/>
        <w:bCs w:val="0"/>
        <w:i w:val="0"/>
        <w:iCs w:val="0"/>
        <w:caps w:val="0"/>
        <w:smallCaps w:val="0"/>
        <w:strike w:val="0"/>
        <w:dstrike w:val="0"/>
        <w:color w:val="auto"/>
        <w:spacing w:val="0"/>
        <w:w w:val="100"/>
        <w:kern w:val="0"/>
        <w:position w:val="0"/>
        <w:sz w:val="22"/>
        <w:szCs w:val="24"/>
        <w:u w:val="none"/>
        <w:effect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Text w:val="3.%2%3.1"/>
      <w:lvlJc w:val="left"/>
      <w:pPr>
        <w:tabs>
          <w:tab w:val="num" w:pos="2178"/>
        </w:tabs>
        <w:ind w:left="1710" w:hanging="720"/>
      </w:pPr>
      <w:rPr>
        <w:rFonts w:ascii="Calibri" w:hAnsi="Calibri" w:hint="default"/>
        <w:b w:val="0"/>
        <w:bCs w:val="0"/>
        <w:i w:val="0"/>
        <w:color w:val="auto"/>
        <w:sz w:val="22"/>
        <w:szCs w:val="24"/>
      </w:rPr>
    </w:lvl>
    <w:lvl w:ilvl="3">
      <w:start w:val="1"/>
      <w:numFmt w:val="decimal"/>
      <w:lvlText w:val="3.%3.%4."/>
      <w:lvlJc w:val="left"/>
      <w:pPr>
        <w:tabs>
          <w:tab w:val="num" w:pos="3179"/>
        </w:tabs>
        <w:ind w:left="2603" w:hanging="893"/>
      </w:pPr>
      <w:rPr>
        <w:rFonts w:ascii="Calibri" w:hAnsi="Calibri" w:hint="default"/>
        <w:b w:val="0"/>
        <w:bCs w:val="0"/>
        <w:i w:val="0"/>
        <w:sz w:val="22"/>
        <w:szCs w:val="20"/>
      </w:rPr>
    </w:lvl>
    <w:lvl w:ilvl="4">
      <w:start w:val="1"/>
      <w:numFmt w:val="decimal"/>
      <w:lvlText w:val="3.%3.%4.%5."/>
      <w:lvlJc w:val="left"/>
      <w:pPr>
        <w:tabs>
          <w:tab w:val="num" w:pos="2952"/>
        </w:tabs>
        <w:ind w:left="2952" w:hanging="792"/>
      </w:pPr>
      <w:rPr>
        <w:rFonts w:ascii="Calibri" w:hAnsi="Calibri" w:hint="default"/>
        <w:b w:val="0"/>
        <w:i w:val="0"/>
        <w:sz w:val="22"/>
        <w:szCs w:val="20"/>
      </w:rPr>
    </w:lvl>
    <w:lvl w:ilvl="5">
      <w:start w:val="1"/>
      <w:numFmt w:val="decimal"/>
      <w:lvlText w:val="%1.%2.%3.%4.%5.%6."/>
      <w:lvlJc w:val="left"/>
      <w:pPr>
        <w:tabs>
          <w:tab w:val="num" w:pos="3636"/>
        </w:tabs>
        <w:ind w:left="3636" w:hanging="936"/>
      </w:pPr>
      <w:rPr>
        <w:rFonts w:hint="default"/>
        <w:b w:val="0"/>
      </w:rPr>
    </w:lvl>
    <w:lvl w:ilvl="6">
      <w:start w:val="1"/>
      <w:numFmt w:val="decimal"/>
      <w:lvlText w:val="%1.%2.%3.%4.%5.%6.%7."/>
      <w:lvlJc w:val="left"/>
      <w:pPr>
        <w:tabs>
          <w:tab w:val="num" w:pos="3960"/>
        </w:tabs>
        <w:ind w:left="3960" w:hanging="1080"/>
      </w:pPr>
      <w:rPr>
        <w:rFonts w:hint="default"/>
      </w:rPr>
    </w:lvl>
    <w:lvl w:ilvl="7">
      <w:start w:val="1"/>
      <w:numFmt w:val="decimal"/>
      <w:lvlText w:val="%1.%2.%3.%4.%5.%6.%7.%8."/>
      <w:lvlJc w:val="left"/>
      <w:pPr>
        <w:tabs>
          <w:tab w:val="num" w:pos="4464"/>
        </w:tabs>
        <w:ind w:left="4464" w:hanging="1224"/>
      </w:pPr>
      <w:rPr>
        <w:rFonts w:hint="default"/>
      </w:rPr>
    </w:lvl>
    <w:lvl w:ilvl="8">
      <w:start w:val="1"/>
      <w:numFmt w:val="decimal"/>
      <w:lvlText w:val="%1.%2.%3.%4.%5.%6.%7.%8.%9."/>
      <w:lvlJc w:val="left"/>
      <w:pPr>
        <w:tabs>
          <w:tab w:val="num" w:pos="5040"/>
        </w:tabs>
        <w:ind w:left="5040" w:hanging="1440"/>
      </w:pPr>
      <w:rPr>
        <w:rFonts w:hint="default"/>
      </w:rPr>
    </w:lvl>
  </w:abstractNum>
  <w:abstractNum w:abstractNumId="135" w15:restartNumberingAfterBreak="0">
    <w:nsid w:val="74CC0770"/>
    <w:multiLevelType w:val="multilevel"/>
    <w:tmpl w:val="BE88DBF4"/>
    <w:lvl w:ilvl="0">
      <w:start w:val="1"/>
      <w:numFmt w:val="decimal"/>
      <w:lvlText w:val="%1."/>
      <w:lvlJc w:val="left"/>
      <w:pPr>
        <w:tabs>
          <w:tab w:val="num" w:pos="432"/>
        </w:tabs>
        <w:ind w:left="360" w:hanging="360"/>
      </w:pPr>
      <w:rPr>
        <w:rFonts w:hint="default"/>
        <w:b/>
        <w:bCs/>
        <w:i w:val="0"/>
      </w:rPr>
    </w:lvl>
    <w:lvl w:ilvl="1">
      <w:start w:val="1"/>
      <w:numFmt w:val="decimal"/>
      <w:lvlText w:val="%1.%2."/>
      <w:lvlJc w:val="left"/>
      <w:pPr>
        <w:tabs>
          <w:tab w:val="num" w:pos="1170"/>
        </w:tabs>
        <w:ind w:left="619" w:hanging="619"/>
      </w:pPr>
      <w:rPr>
        <w:rFonts w:ascii="Calibri" w:hAnsi="Calibri" w:cs="New York" w:hint="default"/>
        <w:b w:val="0"/>
        <w:bCs w:val="0"/>
        <w:i w:val="0"/>
        <w:iCs w:val="0"/>
        <w:caps w:val="0"/>
        <w:smallCaps w:val="0"/>
        <w:strike w:val="0"/>
        <w:dstrike w:val="0"/>
        <w:color w:val="auto"/>
        <w:spacing w:val="0"/>
        <w:w w:val="100"/>
        <w:kern w:val="0"/>
        <w:position w:val="0"/>
        <w:sz w:val="22"/>
        <w:szCs w:val="24"/>
        <w:u w:val="none"/>
        <w:effect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Text w:val="%1.%2.%3."/>
      <w:lvlJc w:val="left"/>
      <w:pPr>
        <w:tabs>
          <w:tab w:val="num" w:pos="1512"/>
        </w:tabs>
        <w:ind w:left="1044" w:hanging="720"/>
      </w:pPr>
      <w:rPr>
        <w:rFonts w:ascii="Calibri" w:hAnsi="Calibri" w:hint="default"/>
        <w:b w:val="0"/>
        <w:bCs w:val="0"/>
        <w:i w:val="0"/>
        <w:color w:val="auto"/>
        <w:sz w:val="22"/>
        <w:szCs w:val="24"/>
      </w:rPr>
    </w:lvl>
    <w:lvl w:ilvl="3">
      <w:start w:val="1"/>
      <w:numFmt w:val="decimal"/>
      <w:lvlText w:val="%1.%2.%3.%4."/>
      <w:lvlJc w:val="left"/>
      <w:pPr>
        <w:tabs>
          <w:tab w:val="num" w:pos="2088"/>
        </w:tabs>
        <w:ind w:left="1728" w:hanging="1109"/>
      </w:pPr>
      <w:rPr>
        <w:rFonts w:ascii="Calibri" w:hAnsi="Calibri" w:hint="default"/>
        <w:b w:val="0"/>
        <w:bCs w:val="0"/>
        <w:i w:val="0"/>
        <w:sz w:val="22"/>
        <w:szCs w:val="20"/>
      </w:rPr>
    </w:lvl>
    <w:lvl w:ilvl="4">
      <w:start w:val="1"/>
      <w:numFmt w:val="none"/>
      <w:lvlText w:val="1.11.3"/>
      <w:lvlJc w:val="left"/>
      <w:pPr>
        <w:tabs>
          <w:tab w:val="num" w:pos="2232"/>
        </w:tabs>
        <w:ind w:left="2232" w:hanging="792"/>
      </w:pPr>
      <w:rPr>
        <w:rFonts w:ascii="Verdana" w:hAnsi="Verdana" w:hint="default"/>
        <w:b w:val="0"/>
        <w:i w:val="0"/>
        <w:sz w:val="20"/>
        <w:szCs w:val="20"/>
      </w:rPr>
    </w:lvl>
    <w:lvl w:ilvl="5">
      <w:start w:val="1"/>
      <w:numFmt w:val="decimal"/>
      <w:lvlText w:val="%1.%2.%3.%4.%5.%6."/>
      <w:lvlJc w:val="left"/>
      <w:pPr>
        <w:tabs>
          <w:tab w:val="num" w:pos="2916"/>
        </w:tabs>
        <w:ind w:left="2916" w:hanging="936"/>
      </w:pPr>
      <w:rPr>
        <w:rFonts w:hint="default"/>
        <w:b w:val="0"/>
      </w:rPr>
    </w:lvl>
    <w:lvl w:ilvl="6">
      <w:start w:val="1"/>
      <w:numFmt w:val="decimal"/>
      <w:lvlText w:val="%1.%2.%3.%4.%5.%6.%7."/>
      <w:lvlJc w:val="left"/>
      <w:pPr>
        <w:tabs>
          <w:tab w:val="num" w:pos="3240"/>
        </w:tabs>
        <w:ind w:left="3240" w:hanging="1080"/>
      </w:pPr>
      <w:rPr>
        <w:rFonts w:hint="default"/>
      </w:rPr>
    </w:lvl>
    <w:lvl w:ilvl="7">
      <w:start w:val="1"/>
      <w:numFmt w:val="decimal"/>
      <w:lvlText w:val="%1.%2.%3.%4.%5.%6.%7.%8."/>
      <w:lvlJc w:val="left"/>
      <w:pPr>
        <w:tabs>
          <w:tab w:val="num" w:pos="3744"/>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136" w15:restartNumberingAfterBreak="0">
    <w:nsid w:val="75CB4D51"/>
    <w:multiLevelType w:val="multilevel"/>
    <w:tmpl w:val="ACB2B952"/>
    <w:lvl w:ilvl="0">
      <w:start w:val="1"/>
      <w:numFmt w:val="decimal"/>
      <w:lvlText w:val="%1."/>
      <w:lvlJc w:val="left"/>
      <w:pPr>
        <w:tabs>
          <w:tab w:val="num" w:pos="432"/>
        </w:tabs>
        <w:ind w:left="360" w:hanging="360"/>
      </w:pPr>
      <w:rPr>
        <w:rFonts w:hint="default"/>
        <w:b/>
        <w:bCs/>
        <w:i w:val="0"/>
      </w:rPr>
    </w:lvl>
    <w:lvl w:ilvl="1">
      <w:start w:val="1"/>
      <w:numFmt w:val="none"/>
      <w:lvlText w:val="4.1"/>
      <w:lvlJc w:val="left"/>
      <w:pPr>
        <w:tabs>
          <w:tab w:val="num" w:pos="1170"/>
        </w:tabs>
        <w:ind w:left="619" w:hanging="619"/>
      </w:pPr>
      <w:rPr>
        <w:rFonts w:ascii="Calibri" w:hAnsi="Calibri" w:cs="New York" w:hint="default"/>
        <w:b w:val="0"/>
        <w:bCs w:val="0"/>
        <w:i w:val="0"/>
        <w:iCs w:val="0"/>
        <w:caps w:val="0"/>
        <w:smallCaps w:val="0"/>
        <w:strike w:val="0"/>
        <w:dstrike w:val="0"/>
        <w:color w:val="auto"/>
        <w:spacing w:val="0"/>
        <w:w w:val="100"/>
        <w:kern w:val="0"/>
        <w:position w:val="0"/>
        <w:sz w:val="22"/>
        <w:szCs w:val="24"/>
        <w:u w:val="none"/>
        <w:effect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none"/>
      <w:lvlText w:val="2.2.2"/>
      <w:lvlJc w:val="left"/>
      <w:pPr>
        <w:tabs>
          <w:tab w:val="num" w:pos="1458"/>
        </w:tabs>
        <w:ind w:left="990" w:hanging="720"/>
      </w:pPr>
      <w:rPr>
        <w:rFonts w:ascii="Calibri" w:hAnsi="Calibri" w:hint="default"/>
        <w:b w:val="0"/>
        <w:bCs w:val="0"/>
        <w:i w:val="0"/>
        <w:color w:val="auto"/>
        <w:sz w:val="22"/>
        <w:szCs w:val="24"/>
      </w:rPr>
    </w:lvl>
    <w:lvl w:ilvl="3">
      <w:start w:val="1"/>
      <w:numFmt w:val="none"/>
      <w:lvlText w:val="2.1.1"/>
      <w:lvlJc w:val="left"/>
      <w:pPr>
        <w:tabs>
          <w:tab w:val="num" w:pos="2459"/>
        </w:tabs>
        <w:ind w:left="1883" w:hanging="893"/>
      </w:pPr>
      <w:rPr>
        <w:rFonts w:ascii="Calibri" w:hAnsi="Calibri" w:hint="default"/>
        <w:b w:val="0"/>
        <w:bCs w:val="0"/>
        <w:i w:val="0"/>
        <w:sz w:val="22"/>
        <w:szCs w:val="20"/>
      </w:rPr>
    </w:lvl>
    <w:lvl w:ilvl="4">
      <w:start w:val="1"/>
      <w:numFmt w:val="none"/>
      <w:lvlText w:val="2.1.1.7"/>
      <w:lvlJc w:val="left"/>
      <w:pPr>
        <w:tabs>
          <w:tab w:val="num" w:pos="2232"/>
        </w:tabs>
        <w:ind w:left="2232" w:hanging="792"/>
      </w:pPr>
      <w:rPr>
        <w:rFonts w:ascii="Calibri" w:hAnsi="Calibri" w:hint="default"/>
        <w:b w:val="0"/>
        <w:i w:val="0"/>
        <w:sz w:val="22"/>
        <w:szCs w:val="20"/>
      </w:rPr>
    </w:lvl>
    <w:lvl w:ilvl="5">
      <w:start w:val="1"/>
      <w:numFmt w:val="decimal"/>
      <w:lvlText w:val="%1.%2.%3.%4.%5.%6."/>
      <w:lvlJc w:val="left"/>
      <w:pPr>
        <w:tabs>
          <w:tab w:val="num" w:pos="2916"/>
        </w:tabs>
        <w:ind w:left="2916" w:hanging="936"/>
      </w:pPr>
      <w:rPr>
        <w:rFonts w:hint="default"/>
        <w:b w:val="0"/>
      </w:rPr>
    </w:lvl>
    <w:lvl w:ilvl="6">
      <w:start w:val="1"/>
      <w:numFmt w:val="decimal"/>
      <w:lvlText w:val="%1.%2.%3.%4.%5.%6.%7."/>
      <w:lvlJc w:val="left"/>
      <w:pPr>
        <w:tabs>
          <w:tab w:val="num" w:pos="3240"/>
        </w:tabs>
        <w:ind w:left="3240" w:hanging="1080"/>
      </w:pPr>
      <w:rPr>
        <w:rFonts w:hint="default"/>
      </w:rPr>
    </w:lvl>
    <w:lvl w:ilvl="7">
      <w:start w:val="1"/>
      <w:numFmt w:val="decimal"/>
      <w:lvlText w:val="%1.%2.%3.%4.%5.%6.%7.%8."/>
      <w:lvlJc w:val="left"/>
      <w:pPr>
        <w:tabs>
          <w:tab w:val="num" w:pos="3744"/>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137" w15:restartNumberingAfterBreak="0">
    <w:nsid w:val="766D182F"/>
    <w:multiLevelType w:val="multilevel"/>
    <w:tmpl w:val="279ABA7C"/>
    <w:lvl w:ilvl="0">
      <w:start w:val="1"/>
      <w:numFmt w:val="decimal"/>
      <w:lvlText w:val="%1."/>
      <w:lvlJc w:val="left"/>
      <w:pPr>
        <w:tabs>
          <w:tab w:val="num" w:pos="432"/>
        </w:tabs>
        <w:ind w:left="360" w:hanging="360"/>
      </w:pPr>
      <w:rPr>
        <w:rFonts w:hint="default"/>
        <w:b/>
        <w:bCs/>
        <w:i w:val="0"/>
      </w:rPr>
    </w:lvl>
    <w:lvl w:ilvl="1">
      <w:start w:val="1"/>
      <w:numFmt w:val="none"/>
      <w:lvlText w:val="4.1"/>
      <w:lvlJc w:val="left"/>
      <w:pPr>
        <w:tabs>
          <w:tab w:val="num" w:pos="1170"/>
        </w:tabs>
        <w:ind w:left="619" w:hanging="619"/>
      </w:pPr>
      <w:rPr>
        <w:rFonts w:ascii="Calibri" w:hAnsi="Calibri" w:cs="New York" w:hint="default"/>
        <w:b w:val="0"/>
        <w:bCs w:val="0"/>
        <w:i w:val="0"/>
        <w:iCs w:val="0"/>
        <w:caps w:val="0"/>
        <w:smallCaps w:val="0"/>
        <w:strike w:val="0"/>
        <w:dstrike w:val="0"/>
        <w:color w:val="auto"/>
        <w:spacing w:val="0"/>
        <w:w w:val="100"/>
        <w:kern w:val="0"/>
        <w:position w:val="0"/>
        <w:sz w:val="22"/>
        <w:szCs w:val="24"/>
        <w:u w:val="none"/>
        <w:effect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none"/>
      <w:lvlText w:val="2.2.2"/>
      <w:lvlJc w:val="left"/>
      <w:pPr>
        <w:tabs>
          <w:tab w:val="num" w:pos="1458"/>
        </w:tabs>
        <w:ind w:left="990" w:hanging="720"/>
      </w:pPr>
      <w:rPr>
        <w:rFonts w:ascii="Calibri" w:hAnsi="Calibri" w:hint="default"/>
        <w:b w:val="0"/>
        <w:bCs w:val="0"/>
        <w:i w:val="0"/>
        <w:color w:val="auto"/>
        <w:sz w:val="22"/>
        <w:szCs w:val="24"/>
      </w:rPr>
    </w:lvl>
    <w:lvl w:ilvl="3">
      <w:start w:val="1"/>
      <w:numFmt w:val="none"/>
      <w:lvlText w:val="4.1.1"/>
      <w:lvlJc w:val="left"/>
      <w:pPr>
        <w:tabs>
          <w:tab w:val="num" w:pos="2459"/>
        </w:tabs>
        <w:ind w:left="1883" w:hanging="893"/>
      </w:pPr>
      <w:rPr>
        <w:rFonts w:ascii="Calibri" w:hAnsi="Calibri" w:hint="default"/>
        <w:b w:val="0"/>
        <w:bCs w:val="0"/>
        <w:i w:val="0"/>
        <w:sz w:val="22"/>
        <w:szCs w:val="20"/>
      </w:rPr>
    </w:lvl>
    <w:lvl w:ilvl="4">
      <w:start w:val="1"/>
      <w:numFmt w:val="none"/>
      <w:lvlText w:val="4.1.1.3"/>
      <w:lvlJc w:val="left"/>
      <w:pPr>
        <w:tabs>
          <w:tab w:val="num" w:pos="2232"/>
        </w:tabs>
        <w:ind w:left="2232" w:hanging="792"/>
      </w:pPr>
      <w:rPr>
        <w:rFonts w:ascii="Calibri" w:hAnsi="Calibri" w:hint="default"/>
        <w:b w:val="0"/>
        <w:i w:val="0"/>
        <w:sz w:val="22"/>
        <w:szCs w:val="20"/>
      </w:rPr>
    </w:lvl>
    <w:lvl w:ilvl="5">
      <w:start w:val="1"/>
      <w:numFmt w:val="decimal"/>
      <w:lvlText w:val="%1.%2.%3.%4.%5.%6."/>
      <w:lvlJc w:val="left"/>
      <w:pPr>
        <w:tabs>
          <w:tab w:val="num" w:pos="2916"/>
        </w:tabs>
        <w:ind w:left="2916" w:hanging="936"/>
      </w:pPr>
      <w:rPr>
        <w:rFonts w:hint="default"/>
        <w:b w:val="0"/>
      </w:rPr>
    </w:lvl>
    <w:lvl w:ilvl="6">
      <w:start w:val="1"/>
      <w:numFmt w:val="decimal"/>
      <w:lvlText w:val="%1.%2.%3.%4.%5.%6.%7."/>
      <w:lvlJc w:val="left"/>
      <w:pPr>
        <w:tabs>
          <w:tab w:val="num" w:pos="3240"/>
        </w:tabs>
        <w:ind w:left="3240" w:hanging="1080"/>
      </w:pPr>
      <w:rPr>
        <w:rFonts w:hint="default"/>
      </w:rPr>
    </w:lvl>
    <w:lvl w:ilvl="7">
      <w:start w:val="1"/>
      <w:numFmt w:val="decimal"/>
      <w:lvlText w:val="%1.%2.%3.%4.%5.%6.%7.%8."/>
      <w:lvlJc w:val="left"/>
      <w:pPr>
        <w:tabs>
          <w:tab w:val="num" w:pos="3744"/>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138" w15:restartNumberingAfterBreak="0">
    <w:nsid w:val="76CF3429"/>
    <w:multiLevelType w:val="multilevel"/>
    <w:tmpl w:val="43F442C8"/>
    <w:lvl w:ilvl="0">
      <w:start w:val="2"/>
      <w:numFmt w:val="decimal"/>
      <w:lvlText w:val="%1."/>
      <w:lvlJc w:val="left"/>
      <w:pPr>
        <w:tabs>
          <w:tab w:val="num" w:pos="432"/>
        </w:tabs>
        <w:ind w:left="360" w:hanging="360"/>
      </w:pPr>
      <w:rPr>
        <w:rFonts w:hint="default"/>
        <w:b/>
        <w:bCs/>
        <w:i w:val="0"/>
      </w:rPr>
    </w:lvl>
    <w:lvl w:ilvl="1">
      <w:start w:val="1"/>
      <w:numFmt w:val="none"/>
      <w:lvlText w:val="4.3"/>
      <w:lvlJc w:val="left"/>
      <w:pPr>
        <w:tabs>
          <w:tab w:val="num" w:pos="1170"/>
        </w:tabs>
        <w:ind w:left="619" w:hanging="619"/>
      </w:pPr>
      <w:rPr>
        <w:rFonts w:ascii="Calibri" w:hAnsi="Calibri" w:cs="New York" w:hint="default"/>
        <w:b w:val="0"/>
        <w:bCs w:val="0"/>
        <w:i w:val="0"/>
        <w:iCs w:val="0"/>
        <w:caps w:val="0"/>
        <w:smallCaps w:val="0"/>
        <w:strike w:val="0"/>
        <w:dstrike w:val="0"/>
        <w:color w:val="auto"/>
        <w:spacing w:val="0"/>
        <w:w w:val="100"/>
        <w:kern w:val="0"/>
        <w:position w:val="0"/>
        <w:sz w:val="22"/>
        <w:szCs w:val="24"/>
        <w:u w:val="none"/>
        <w:effect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Text w:val="3.%2%3.1"/>
      <w:lvlJc w:val="left"/>
      <w:pPr>
        <w:tabs>
          <w:tab w:val="num" w:pos="1458"/>
        </w:tabs>
        <w:ind w:left="990" w:hanging="720"/>
      </w:pPr>
      <w:rPr>
        <w:rFonts w:ascii="Calibri" w:hAnsi="Calibri" w:hint="default"/>
        <w:b w:val="0"/>
        <w:bCs w:val="0"/>
        <w:i w:val="0"/>
        <w:color w:val="auto"/>
        <w:sz w:val="22"/>
        <w:szCs w:val="24"/>
      </w:rPr>
    </w:lvl>
    <w:lvl w:ilvl="3">
      <w:start w:val="1"/>
      <w:numFmt w:val="none"/>
      <w:lvlText w:val="4.1.3"/>
      <w:lvlJc w:val="left"/>
      <w:pPr>
        <w:tabs>
          <w:tab w:val="num" w:pos="2459"/>
        </w:tabs>
        <w:ind w:left="1883" w:hanging="893"/>
      </w:pPr>
      <w:rPr>
        <w:rFonts w:ascii="Calibri" w:hAnsi="Calibri" w:hint="default"/>
        <w:b w:val="0"/>
        <w:bCs w:val="0"/>
        <w:i w:val="0"/>
        <w:sz w:val="22"/>
        <w:szCs w:val="20"/>
      </w:rPr>
    </w:lvl>
    <w:lvl w:ilvl="4">
      <w:start w:val="1"/>
      <w:numFmt w:val="none"/>
      <w:lvlText w:val="4.1.3.1"/>
      <w:lvlJc w:val="left"/>
      <w:pPr>
        <w:tabs>
          <w:tab w:val="num" w:pos="2232"/>
        </w:tabs>
        <w:ind w:left="2232" w:hanging="792"/>
      </w:pPr>
      <w:rPr>
        <w:rFonts w:ascii="Calibri" w:hAnsi="Calibri" w:hint="default"/>
        <w:b w:val="0"/>
        <w:i w:val="0"/>
        <w:sz w:val="22"/>
        <w:szCs w:val="20"/>
      </w:rPr>
    </w:lvl>
    <w:lvl w:ilvl="5">
      <w:start w:val="1"/>
      <w:numFmt w:val="decimal"/>
      <w:lvlText w:val="%1.%2.%3.%4.%5.%6."/>
      <w:lvlJc w:val="left"/>
      <w:pPr>
        <w:tabs>
          <w:tab w:val="num" w:pos="2916"/>
        </w:tabs>
        <w:ind w:left="2916" w:hanging="936"/>
      </w:pPr>
      <w:rPr>
        <w:rFonts w:hint="default"/>
        <w:b w:val="0"/>
      </w:rPr>
    </w:lvl>
    <w:lvl w:ilvl="6">
      <w:start w:val="1"/>
      <w:numFmt w:val="decimal"/>
      <w:lvlText w:val="%1.%2.%3.%4.%5.%6.%7."/>
      <w:lvlJc w:val="left"/>
      <w:pPr>
        <w:tabs>
          <w:tab w:val="num" w:pos="3240"/>
        </w:tabs>
        <w:ind w:left="3240" w:hanging="1080"/>
      </w:pPr>
      <w:rPr>
        <w:rFonts w:hint="default"/>
      </w:rPr>
    </w:lvl>
    <w:lvl w:ilvl="7">
      <w:start w:val="1"/>
      <w:numFmt w:val="decimal"/>
      <w:lvlText w:val="%1.%2.%3.%4.%5.%6.%7.%8."/>
      <w:lvlJc w:val="left"/>
      <w:pPr>
        <w:tabs>
          <w:tab w:val="num" w:pos="3744"/>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139" w15:restartNumberingAfterBreak="0">
    <w:nsid w:val="770E1D69"/>
    <w:multiLevelType w:val="multilevel"/>
    <w:tmpl w:val="150A8E90"/>
    <w:lvl w:ilvl="0">
      <w:start w:val="1"/>
      <w:numFmt w:val="decimal"/>
      <w:lvlText w:val="%1."/>
      <w:lvlJc w:val="left"/>
      <w:pPr>
        <w:tabs>
          <w:tab w:val="num" w:pos="432"/>
        </w:tabs>
        <w:ind w:left="360" w:hanging="360"/>
      </w:pPr>
      <w:rPr>
        <w:rFonts w:hint="default"/>
        <w:b/>
        <w:bCs/>
        <w:i w:val="0"/>
      </w:rPr>
    </w:lvl>
    <w:lvl w:ilvl="1">
      <w:start w:val="1"/>
      <w:numFmt w:val="none"/>
      <w:lvlText w:val="4.1"/>
      <w:lvlJc w:val="left"/>
      <w:pPr>
        <w:tabs>
          <w:tab w:val="num" w:pos="1170"/>
        </w:tabs>
        <w:ind w:left="619" w:hanging="619"/>
      </w:pPr>
      <w:rPr>
        <w:rFonts w:ascii="Calibri" w:hAnsi="Calibri" w:cs="New York" w:hint="default"/>
        <w:b w:val="0"/>
        <w:bCs w:val="0"/>
        <w:i w:val="0"/>
        <w:iCs w:val="0"/>
        <w:caps w:val="0"/>
        <w:smallCaps w:val="0"/>
        <w:strike w:val="0"/>
        <w:dstrike w:val="0"/>
        <w:color w:val="auto"/>
        <w:spacing w:val="0"/>
        <w:w w:val="100"/>
        <w:kern w:val="0"/>
        <w:position w:val="0"/>
        <w:sz w:val="22"/>
        <w:szCs w:val="24"/>
        <w:u w:val="none"/>
        <w:effect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none"/>
      <w:lvlText w:val="2.2.2"/>
      <w:lvlJc w:val="left"/>
      <w:pPr>
        <w:tabs>
          <w:tab w:val="num" w:pos="1458"/>
        </w:tabs>
        <w:ind w:left="990" w:hanging="720"/>
      </w:pPr>
      <w:rPr>
        <w:rFonts w:ascii="Calibri" w:hAnsi="Calibri" w:hint="default"/>
        <w:b w:val="0"/>
        <w:bCs w:val="0"/>
        <w:i w:val="0"/>
        <w:color w:val="auto"/>
        <w:sz w:val="22"/>
        <w:szCs w:val="24"/>
      </w:rPr>
    </w:lvl>
    <w:lvl w:ilvl="3">
      <w:start w:val="1"/>
      <w:numFmt w:val="none"/>
      <w:lvlText w:val="4.1.1"/>
      <w:lvlJc w:val="left"/>
      <w:pPr>
        <w:tabs>
          <w:tab w:val="num" w:pos="2459"/>
        </w:tabs>
        <w:ind w:left="1883" w:hanging="893"/>
      </w:pPr>
      <w:rPr>
        <w:rFonts w:ascii="Calibri" w:hAnsi="Calibri" w:hint="default"/>
        <w:b w:val="0"/>
        <w:bCs w:val="0"/>
        <w:i w:val="0"/>
        <w:sz w:val="22"/>
        <w:szCs w:val="20"/>
      </w:rPr>
    </w:lvl>
    <w:lvl w:ilvl="4">
      <w:start w:val="1"/>
      <w:numFmt w:val="none"/>
      <w:lvlText w:val="4.1.1.2"/>
      <w:lvlJc w:val="left"/>
      <w:pPr>
        <w:tabs>
          <w:tab w:val="num" w:pos="2232"/>
        </w:tabs>
        <w:ind w:left="2232" w:hanging="792"/>
      </w:pPr>
      <w:rPr>
        <w:rFonts w:ascii="Calibri" w:hAnsi="Calibri" w:hint="default"/>
        <w:b w:val="0"/>
        <w:i w:val="0"/>
        <w:sz w:val="22"/>
        <w:szCs w:val="20"/>
      </w:rPr>
    </w:lvl>
    <w:lvl w:ilvl="5">
      <w:start w:val="1"/>
      <w:numFmt w:val="decimal"/>
      <w:lvlText w:val="%1.%2.%3.%4.%5.%6."/>
      <w:lvlJc w:val="left"/>
      <w:pPr>
        <w:tabs>
          <w:tab w:val="num" w:pos="2916"/>
        </w:tabs>
        <w:ind w:left="2916" w:hanging="936"/>
      </w:pPr>
      <w:rPr>
        <w:rFonts w:hint="default"/>
        <w:b w:val="0"/>
      </w:rPr>
    </w:lvl>
    <w:lvl w:ilvl="6">
      <w:start w:val="1"/>
      <w:numFmt w:val="decimal"/>
      <w:lvlText w:val="%1.%2.%3.%4.%5.%6.%7."/>
      <w:lvlJc w:val="left"/>
      <w:pPr>
        <w:tabs>
          <w:tab w:val="num" w:pos="3240"/>
        </w:tabs>
        <w:ind w:left="3240" w:hanging="1080"/>
      </w:pPr>
      <w:rPr>
        <w:rFonts w:hint="default"/>
      </w:rPr>
    </w:lvl>
    <w:lvl w:ilvl="7">
      <w:start w:val="1"/>
      <w:numFmt w:val="decimal"/>
      <w:lvlText w:val="%1.%2.%3.%4.%5.%6.%7.%8."/>
      <w:lvlJc w:val="left"/>
      <w:pPr>
        <w:tabs>
          <w:tab w:val="num" w:pos="3744"/>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140" w15:restartNumberingAfterBreak="0">
    <w:nsid w:val="77C92A5C"/>
    <w:multiLevelType w:val="multilevel"/>
    <w:tmpl w:val="493266AC"/>
    <w:lvl w:ilvl="0">
      <w:start w:val="1"/>
      <w:numFmt w:val="decimal"/>
      <w:lvlText w:val="%1."/>
      <w:lvlJc w:val="left"/>
      <w:pPr>
        <w:tabs>
          <w:tab w:val="num" w:pos="432"/>
        </w:tabs>
        <w:ind w:left="360" w:hanging="360"/>
      </w:pPr>
      <w:rPr>
        <w:rFonts w:hint="default"/>
        <w:b/>
        <w:bCs/>
        <w:i w:val="0"/>
      </w:rPr>
    </w:lvl>
    <w:lvl w:ilvl="1">
      <w:start w:val="1"/>
      <w:numFmt w:val="none"/>
      <w:lvlText w:val="6.3"/>
      <w:lvlJc w:val="left"/>
      <w:pPr>
        <w:tabs>
          <w:tab w:val="num" w:pos="1170"/>
        </w:tabs>
        <w:ind w:left="619" w:hanging="619"/>
      </w:pPr>
      <w:rPr>
        <w:rFonts w:ascii="Calibri" w:hAnsi="Calibri" w:cs="New York" w:hint="default"/>
        <w:b w:val="0"/>
        <w:bCs w:val="0"/>
        <w:i w:val="0"/>
        <w:iCs w:val="0"/>
        <w:caps w:val="0"/>
        <w:smallCaps w:val="0"/>
        <w:strike w:val="0"/>
        <w:dstrike w:val="0"/>
        <w:color w:val="auto"/>
        <w:spacing w:val="0"/>
        <w:w w:val="100"/>
        <w:kern w:val="0"/>
        <w:position w:val="0"/>
        <w:sz w:val="22"/>
        <w:szCs w:val="24"/>
        <w:u w:val="none"/>
        <w:effect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none"/>
      <w:lvlText w:val="2.2.2"/>
      <w:lvlJc w:val="left"/>
      <w:pPr>
        <w:tabs>
          <w:tab w:val="num" w:pos="1458"/>
        </w:tabs>
        <w:ind w:left="990" w:hanging="720"/>
      </w:pPr>
      <w:rPr>
        <w:rFonts w:ascii="Calibri" w:hAnsi="Calibri" w:hint="default"/>
        <w:b w:val="0"/>
        <w:bCs w:val="0"/>
        <w:i w:val="0"/>
        <w:color w:val="auto"/>
        <w:sz w:val="22"/>
        <w:szCs w:val="24"/>
      </w:rPr>
    </w:lvl>
    <w:lvl w:ilvl="3">
      <w:start w:val="1"/>
      <w:numFmt w:val="none"/>
      <w:lvlText w:val="3.2.1"/>
      <w:lvlJc w:val="left"/>
      <w:pPr>
        <w:tabs>
          <w:tab w:val="num" w:pos="2459"/>
        </w:tabs>
        <w:ind w:left="1883" w:hanging="893"/>
      </w:pPr>
      <w:rPr>
        <w:rFonts w:ascii="Calibri" w:hAnsi="Calibri" w:hint="default"/>
        <w:b w:val="0"/>
        <w:bCs w:val="0"/>
        <w:i w:val="0"/>
        <w:sz w:val="22"/>
        <w:szCs w:val="20"/>
      </w:rPr>
    </w:lvl>
    <w:lvl w:ilvl="4">
      <w:start w:val="1"/>
      <w:numFmt w:val="none"/>
      <w:lvlText w:val="3.2.1.1"/>
      <w:lvlJc w:val="left"/>
      <w:pPr>
        <w:tabs>
          <w:tab w:val="num" w:pos="2232"/>
        </w:tabs>
        <w:ind w:left="2232" w:hanging="792"/>
      </w:pPr>
      <w:rPr>
        <w:rFonts w:ascii="Calibri" w:hAnsi="Calibri" w:hint="default"/>
        <w:b w:val="0"/>
        <w:i w:val="0"/>
        <w:sz w:val="22"/>
        <w:szCs w:val="20"/>
      </w:rPr>
    </w:lvl>
    <w:lvl w:ilvl="5">
      <w:start w:val="1"/>
      <w:numFmt w:val="decimal"/>
      <w:lvlText w:val="%1.%2.%3.%4.%5.%6."/>
      <w:lvlJc w:val="left"/>
      <w:pPr>
        <w:tabs>
          <w:tab w:val="num" w:pos="2916"/>
        </w:tabs>
        <w:ind w:left="2916" w:hanging="936"/>
      </w:pPr>
      <w:rPr>
        <w:rFonts w:hint="default"/>
        <w:b w:val="0"/>
      </w:rPr>
    </w:lvl>
    <w:lvl w:ilvl="6">
      <w:start w:val="1"/>
      <w:numFmt w:val="decimal"/>
      <w:lvlText w:val="%1.%2.%3.%4.%5.%6.%7."/>
      <w:lvlJc w:val="left"/>
      <w:pPr>
        <w:tabs>
          <w:tab w:val="num" w:pos="3240"/>
        </w:tabs>
        <w:ind w:left="3240" w:hanging="1080"/>
      </w:pPr>
      <w:rPr>
        <w:rFonts w:hint="default"/>
      </w:rPr>
    </w:lvl>
    <w:lvl w:ilvl="7">
      <w:start w:val="1"/>
      <w:numFmt w:val="decimal"/>
      <w:lvlText w:val="%1.%2.%3.%4.%5.%6.%7.%8."/>
      <w:lvlJc w:val="left"/>
      <w:pPr>
        <w:tabs>
          <w:tab w:val="num" w:pos="3744"/>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141" w15:restartNumberingAfterBreak="0">
    <w:nsid w:val="7A475B8A"/>
    <w:multiLevelType w:val="multilevel"/>
    <w:tmpl w:val="E0F6DBB4"/>
    <w:lvl w:ilvl="0">
      <w:start w:val="1"/>
      <w:numFmt w:val="decimal"/>
      <w:lvlText w:val="%1."/>
      <w:lvlJc w:val="left"/>
      <w:pPr>
        <w:tabs>
          <w:tab w:val="num" w:pos="432"/>
        </w:tabs>
        <w:ind w:left="360" w:hanging="360"/>
      </w:pPr>
      <w:rPr>
        <w:rFonts w:hint="default"/>
        <w:b/>
        <w:bCs/>
        <w:i w:val="0"/>
      </w:rPr>
    </w:lvl>
    <w:lvl w:ilvl="1">
      <w:start w:val="1"/>
      <w:numFmt w:val="none"/>
      <w:lvlText w:val="4.1"/>
      <w:lvlJc w:val="left"/>
      <w:pPr>
        <w:tabs>
          <w:tab w:val="num" w:pos="1170"/>
        </w:tabs>
        <w:ind w:left="619" w:hanging="619"/>
      </w:pPr>
      <w:rPr>
        <w:rFonts w:ascii="Calibri" w:hAnsi="Calibri" w:cs="New York" w:hint="default"/>
        <w:b w:val="0"/>
        <w:bCs w:val="0"/>
        <w:i w:val="0"/>
        <w:iCs w:val="0"/>
        <w:caps w:val="0"/>
        <w:smallCaps w:val="0"/>
        <w:strike w:val="0"/>
        <w:dstrike w:val="0"/>
        <w:color w:val="auto"/>
        <w:spacing w:val="0"/>
        <w:w w:val="100"/>
        <w:kern w:val="0"/>
        <w:position w:val="0"/>
        <w:sz w:val="22"/>
        <w:szCs w:val="24"/>
        <w:u w:val="none"/>
        <w:effect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none"/>
      <w:lvlText w:val="2.2.2"/>
      <w:lvlJc w:val="left"/>
      <w:pPr>
        <w:tabs>
          <w:tab w:val="num" w:pos="1458"/>
        </w:tabs>
        <w:ind w:left="990" w:hanging="720"/>
      </w:pPr>
      <w:rPr>
        <w:rFonts w:ascii="Calibri" w:hAnsi="Calibri" w:hint="default"/>
        <w:b w:val="0"/>
        <w:bCs w:val="0"/>
        <w:i w:val="0"/>
        <w:color w:val="auto"/>
        <w:sz w:val="22"/>
        <w:szCs w:val="24"/>
      </w:rPr>
    </w:lvl>
    <w:lvl w:ilvl="3">
      <w:start w:val="1"/>
      <w:numFmt w:val="none"/>
      <w:lvlText w:val="2.1.1"/>
      <w:lvlJc w:val="left"/>
      <w:pPr>
        <w:tabs>
          <w:tab w:val="num" w:pos="2459"/>
        </w:tabs>
        <w:ind w:left="1883" w:hanging="893"/>
      </w:pPr>
      <w:rPr>
        <w:rFonts w:ascii="Calibri" w:hAnsi="Calibri" w:hint="default"/>
        <w:b w:val="0"/>
        <w:bCs w:val="0"/>
        <w:i w:val="0"/>
        <w:sz w:val="22"/>
        <w:szCs w:val="20"/>
      </w:rPr>
    </w:lvl>
    <w:lvl w:ilvl="4">
      <w:start w:val="1"/>
      <w:numFmt w:val="none"/>
      <w:lvlText w:val="2.1.1.3"/>
      <w:lvlJc w:val="left"/>
      <w:pPr>
        <w:tabs>
          <w:tab w:val="num" w:pos="2232"/>
        </w:tabs>
        <w:ind w:left="2232" w:hanging="792"/>
      </w:pPr>
      <w:rPr>
        <w:rFonts w:ascii="Calibri" w:hAnsi="Calibri" w:hint="default"/>
        <w:b w:val="0"/>
        <w:i w:val="0"/>
        <w:sz w:val="22"/>
        <w:szCs w:val="20"/>
      </w:rPr>
    </w:lvl>
    <w:lvl w:ilvl="5">
      <w:start w:val="1"/>
      <w:numFmt w:val="decimal"/>
      <w:lvlText w:val="%1.%2.%3.%4.%5.%6."/>
      <w:lvlJc w:val="left"/>
      <w:pPr>
        <w:tabs>
          <w:tab w:val="num" w:pos="2916"/>
        </w:tabs>
        <w:ind w:left="2916" w:hanging="936"/>
      </w:pPr>
      <w:rPr>
        <w:rFonts w:hint="default"/>
        <w:b w:val="0"/>
      </w:rPr>
    </w:lvl>
    <w:lvl w:ilvl="6">
      <w:start w:val="1"/>
      <w:numFmt w:val="decimal"/>
      <w:lvlText w:val="%1.%2.%3.%4.%5.%6.%7."/>
      <w:lvlJc w:val="left"/>
      <w:pPr>
        <w:tabs>
          <w:tab w:val="num" w:pos="3240"/>
        </w:tabs>
        <w:ind w:left="3240" w:hanging="1080"/>
      </w:pPr>
      <w:rPr>
        <w:rFonts w:hint="default"/>
      </w:rPr>
    </w:lvl>
    <w:lvl w:ilvl="7">
      <w:start w:val="1"/>
      <w:numFmt w:val="decimal"/>
      <w:lvlText w:val="%1.%2.%3.%4.%5.%6.%7.%8."/>
      <w:lvlJc w:val="left"/>
      <w:pPr>
        <w:tabs>
          <w:tab w:val="num" w:pos="3744"/>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142" w15:restartNumberingAfterBreak="0">
    <w:nsid w:val="7A7771E0"/>
    <w:multiLevelType w:val="multilevel"/>
    <w:tmpl w:val="66DC6720"/>
    <w:lvl w:ilvl="0">
      <w:start w:val="1"/>
      <w:numFmt w:val="decimal"/>
      <w:lvlText w:val="%1."/>
      <w:lvlJc w:val="left"/>
      <w:pPr>
        <w:tabs>
          <w:tab w:val="num" w:pos="432"/>
        </w:tabs>
        <w:ind w:left="360" w:hanging="360"/>
      </w:pPr>
      <w:rPr>
        <w:rFonts w:hint="default"/>
        <w:b/>
        <w:bCs/>
        <w:i w:val="0"/>
      </w:rPr>
    </w:lvl>
    <w:lvl w:ilvl="1">
      <w:start w:val="1"/>
      <w:numFmt w:val="decimal"/>
      <w:lvlText w:val="%1.%2."/>
      <w:lvlJc w:val="left"/>
      <w:pPr>
        <w:tabs>
          <w:tab w:val="num" w:pos="1170"/>
        </w:tabs>
        <w:ind w:left="619" w:hanging="619"/>
      </w:pPr>
      <w:rPr>
        <w:rFonts w:ascii="Calibri" w:hAnsi="Calibri" w:cs="New York" w:hint="default"/>
        <w:b w:val="0"/>
        <w:bCs w:val="0"/>
        <w:i w:val="0"/>
        <w:iCs w:val="0"/>
        <w:caps w:val="0"/>
        <w:smallCaps w:val="0"/>
        <w:strike w:val="0"/>
        <w:dstrike w:val="0"/>
        <w:color w:val="auto"/>
        <w:spacing w:val="0"/>
        <w:w w:val="100"/>
        <w:kern w:val="0"/>
        <w:position w:val="0"/>
        <w:sz w:val="22"/>
        <w:szCs w:val="24"/>
        <w:u w:val="none"/>
        <w:effect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Text w:val="%1.%2.%3."/>
      <w:lvlJc w:val="left"/>
      <w:pPr>
        <w:tabs>
          <w:tab w:val="num" w:pos="1512"/>
        </w:tabs>
        <w:ind w:left="1044" w:hanging="720"/>
      </w:pPr>
      <w:rPr>
        <w:rFonts w:ascii="Calibri" w:hAnsi="Calibri" w:hint="default"/>
        <w:b w:val="0"/>
        <w:bCs w:val="0"/>
        <w:i w:val="0"/>
        <w:color w:val="auto"/>
        <w:sz w:val="22"/>
        <w:szCs w:val="24"/>
      </w:rPr>
    </w:lvl>
    <w:lvl w:ilvl="3">
      <w:start w:val="1"/>
      <w:numFmt w:val="decimal"/>
      <w:lvlText w:val="%1.%2.%3.%4."/>
      <w:lvlJc w:val="left"/>
      <w:pPr>
        <w:tabs>
          <w:tab w:val="num" w:pos="2088"/>
        </w:tabs>
        <w:ind w:left="1728" w:hanging="1109"/>
      </w:pPr>
      <w:rPr>
        <w:rFonts w:ascii="Calibri" w:hAnsi="Calibri" w:hint="default"/>
        <w:b w:val="0"/>
        <w:bCs w:val="0"/>
        <w:i w:val="0"/>
        <w:sz w:val="22"/>
        <w:szCs w:val="20"/>
      </w:rPr>
    </w:lvl>
    <w:lvl w:ilvl="4">
      <w:start w:val="1"/>
      <w:numFmt w:val="none"/>
      <w:lvlText w:val="1.11.2"/>
      <w:lvlJc w:val="left"/>
      <w:pPr>
        <w:tabs>
          <w:tab w:val="num" w:pos="2232"/>
        </w:tabs>
        <w:ind w:left="2232" w:hanging="792"/>
      </w:pPr>
      <w:rPr>
        <w:rFonts w:ascii="Verdana" w:hAnsi="Verdana" w:hint="default"/>
        <w:b w:val="0"/>
        <w:i w:val="0"/>
        <w:sz w:val="20"/>
        <w:szCs w:val="20"/>
      </w:rPr>
    </w:lvl>
    <w:lvl w:ilvl="5">
      <w:start w:val="1"/>
      <w:numFmt w:val="decimal"/>
      <w:lvlText w:val="%1.%2.%3.%4.%5.%6."/>
      <w:lvlJc w:val="left"/>
      <w:pPr>
        <w:tabs>
          <w:tab w:val="num" w:pos="2916"/>
        </w:tabs>
        <w:ind w:left="2916" w:hanging="936"/>
      </w:pPr>
      <w:rPr>
        <w:rFonts w:hint="default"/>
        <w:b w:val="0"/>
      </w:rPr>
    </w:lvl>
    <w:lvl w:ilvl="6">
      <w:start w:val="1"/>
      <w:numFmt w:val="decimal"/>
      <w:lvlText w:val="%1.%2.%3.%4.%5.%6.%7."/>
      <w:lvlJc w:val="left"/>
      <w:pPr>
        <w:tabs>
          <w:tab w:val="num" w:pos="3240"/>
        </w:tabs>
        <w:ind w:left="3240" w:hanging="1080"/>
      </w:pPr>
      <w:rPr>
        <w:rFonts w:hint="default"/>
      </w:rPr>
    </w:lvl>
    <w:lvl w:ilvl="7">
      <w:start w:val="1"/>
      <w:numFmt w:val="decimal"/>
      <w:lvlText w:val="%1.%2.%3.%4.%5.%6.%7.%8."/>
      <w:lvlJc w:val="left"/>
      <w:pPr>
        <w:tabs>
          <w:tab w:val="num" w:pos="3744"/>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143" w15:restartNumberingAfterBreak="0">
    <w:nsid w:val="7B606466"/>
    <w:multiLevelType w:val="multilevel"/>
    <w:tmpl w:val="DC22B442"/>
    <w:lvl w:ilvl="0">
      <w:start w:val="5"/>
      <w:numFmt w:val="decimal"/>
      <w:lvlText w:val="%1"/>
      <w:lvlJc w:val="left"/>
      <w:pPr>
        <w:ind w:left="435" w:hanging="435"/>
      </w:pPr>
      <w:rPr>
        <w:rFonts w:hint="default"/>
      </w:rPr>
    </w:lvl>
    <w:lvl w:ilvl="1">
      <w:start w:val="1"/>
      <w:numFmt w:val="decimal"/>
      <w:lvlText w:val="%1.%2"/>
      <w:lvlJc w:val="left"/>
      <w:pPr>
        <w:ind w:left="744" w:hanging="435"/>
      </w:pPr>
      <w:rPr>
        <w:rFonts w:hint="default"/>
      </w:rPr>
    </w:lvl>
    <w:lvl w:ilvl="2">
      <w:start w:val="1"/>
      <w:numFmt w:val="decimal"/>
      <w:lvlText w:val="%1.2.%3"/>
      <w:lvlJc w:val="left"/>
      <w:pPr>
        <w:ind w:left="1338" w:hanging="720"/>
      </w:pPr>
      <w:rPr>
        <w:rFonts w:hint="default"/>
      </w:rPr>
    </w:lvl>
    <w:lvl w:ilvl="3">
      <w:start w:val="1"/>
      <w:numFmt w:val="decimal"/>
      <w:lvlText w:val="6.2.%3.%4"/>
      <w:lvlJc w:val="left"/>
      <w:pPr>
        <w:ind w:left="1647" w:hanging="720"/>
      </w:pPr>
      <w:rPr>
        <w:rFonts w:hint="default"/>
      </w:rPr>
    </w:lvl>
    <w:lvl w:ilvl="4">
      <w:start w:val="1"/>
      <w:numFmt w:val="decimal"/>
      <w:lvlText w:val="%1.%2.%3.%4.%5"/>
      <w:lvlJc w:val="left"/>
      <w:pPr>
        <w:ind w:left="2316" w:hanging="1080"/>
      </w:pPr>
      <w:rPr>
        <w:rFonts w:hint="default"/>
      </w:rPr>
    </w:lvl>
    <w:lvl w:ilvl="5">
      <w:start w:val="1"/>
      <w:numFmt w:val="decimal"/>
      <w:lvlText w:val="%1.%2.%3.%4.%5.%6"/>
      <w:lvlJc w:val="left"/>
      <w:pPr>
        <w:ind w:left="2625" w:hanging="1080"/>
      </w:pPr>
      <w:rPr>
        <w:rFonts w:hint="default"/>
      </w:rPr>
    </w:lvl>
    <w:lvl w:ilvl="6">
      <w:start w:val="1"/>
      <w:numFmt w:val="decimal"/>
      <w:lvlText w:val="%1.%2.%3.%4.%5.%6.%7"/>
      <w:lvlJc w:val="left"/>
      <w:pPr>
        <w:ind w:left="3294" w:hanging="1440"/>
      </w:pPr>
      <w:rPr>
        <w:rFonts w:hint="default"/>
      </w:rPr>
    </w:lvl>
    <w:lvl w:ilvl="7">
      <w:start w:val="1"/>
      <w:numFmt w:val="decimal"/>
      <w:lvlText w:val="%1.%2.%3.%4.%5.%6.%7.%8"/>
      <w:lvlJc w:val="left"/>
      <w:pPr>
        <w:ind w:left="3603" w:hanging="1440"/>
      </w:pPr>
      <w:rPr>
        <w:rFonts w:hint="default"/>
      </w:rPr>
    </w:lvl>
    <w:lvl w:ilvl="8">
      <w:start w:val="1"/>
      <w:numFmt w:val="decimal"/>
      <w:lvlText w:val="%1.%2.%3.%4.%5.%6.%7.%8.%9"/>
      <w:lvlJc w:val="left"/>
      <w:pPr>
        <w:ind w:left="3912" w:hanging="1440"/>
      </w:pPr>
      <w:rPr>
        <w:rFonts w:hint="default"/>
      </w:rPr>
    </w:lvl>
  </w:abstractNum>
  <w:abstractNum w:abstractNumId="144" w15:restartNumberingAfterBreak="0">
    <w:nsid w:val="7BF10DBD"/>
    <w:multiLevelType w:val="hybridMultilevel"/>
    <w:tmpl w:val="94D89F9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5" w15:restartNumberingAfterBreak="0">
    <w:nsid w:val="7FED72A0"/>
    <w:multiLevelType w:val="hybridMultilevel"/>
    <w:tmpl w:val="6EF4F49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131"/>
  </w:num>
  <w:num w:numId="2">
    <w:abstractNumId w:val="49"/>
  </w:num>
  <w:num w:numId="3">
    <w:abstractNumId w:val="0"/>
  </w:num>
  <w:num w:numId="4">
    <w:abstractNumId w:val="144"/>
  </w:num>
  <w:num w:numId="5">
    <w:abstractNumId w:val="102"/>
  </w:num>
  <w:num w:numId="6">
    <w:abstractNumId w:val="46"/>
  </w:num>
  <w:num w:numId="7">
    <w:abstractNumId w:val="70"/>
  </w:num>
  <w:num w:numId="8">
    <w:abstractNumId w:val="23"/>
  </w:num>
  <w:num w:numId="9">
    <w:abstractNumId w:val="120"/>
  </w:num>
  <w:num w:numId="10">
    <w:abstractNumId w:val="41"/>
  </w:num>
  <w:num w:numId="11">
    <w:abstractNumId w:val="36"/>
  </w:num>
  <w:num w:numId="12">
    <w:abstractNumId w:val="68"/>
  </w:num>
  <w:num w:numId="13">
    <w:abstractNumId w:val="5"/>
  </w:num>
  <w:num w:numId="14">
    <w:abstractNumId w:val="119"/>
  </w:num>
  <w:num w:numId="15">
    <w:abstractNumId w:val="57"/>
  </w:num>
  <w:num w:numId="16">
    <w:abstractNumId w:val="81"/>
  </w:num>
  <w:num w:numId="17">
    <w:abstractNumId w:val="127"/>
  </w:num>
  <w:num w:numId="18">
    <w:abstractNumId w:val="31"/>
  </w:num>
  <w:num w:numId="19">
    <w:abstractNumId w:val="11"/>
  </w:num>
  <w:num w:numId="20">
    <w:abstractNumId w:val="12"/>
  </w:num>
  <w:num w:numId="21">
    <w:abstractNumId w:val="99"/>
  </w:num>
  <w:num w:numId="22">
    <w:abstractNumId w:val="55"/>
  </w:num>
  <w:num w:numId="23">
    <w:abstractNumId w:val="83"/>
  </w:num>
  <w:num w:numId="24">
    <w:abstractNumId w:val="58"/>
  </w:num>
  <w:num w:numId="25">
    <w:abstractNumId w:val="32"/>
  </w:num>
  <w:num w:numId="26">
    <w:abstractNumId w:val="90"/>
  </w:num>
  <w:num w:numId="27">
    <w:abstractNumId w:val="71"/>
  </w:num>
  <w:num w:numId="28">
    <w:abstractNumId w:val="110"/>
  </w:num>
  <w:num w:numId="29">
    <w:abstractNumId w:val="125"/>
  </w:num>
  <w:num w:numId="30">
    <w:abstractNumId w:val="104"/>
  </w:num>
  <w:num w:numId="31">
    <w:abstractNumId w:val="101"/>
  </w:num>
  <w:num w:numId="32">
    <w:abstractNumId w:val="28"/>
  </w:num>
  <w:num w:numId="33">
    <w:abstractNumId w:val="108"/>
  </w:num>
  <w:num w:numId="34">
    <w:abstractNumId w:val="115"/>
  </w:num>
  <w:num w:numId="35">
    <w:abstractNumId w:val="86"/>
  </w:num>
  <w:num w:numId="36">
    <w:abstractNumId w:val="21"/>
  </w:num>
  <w:num w:numId="37">
    <w:abstractNumId w:val="134"/>
  </w:num>
  <w:num w:numId="38">
    <w:abstractNumId w:val="56"/>
  </w:num>
  <w:num w:numId="39">
    <w:abstractNumId w:val="91"/>
  </w:num>
  <w:num w:numId="40">
    <w:abstractNumId w:val="30"/>
  </w:num>
  <w:num w:numId="41">
    <w:abstractNumId w:val="116"/>
  </w:num>
  <w:num w:numId="42">
    <w:abstractNumId w:val="107"/>
  </w:num>
  <w:num w:numId="43">
    <w:abstractNumId w:val="24"/>
  </w:num>
  <w:num w:numId="44">
    <w:abstractNumId w:val="15"/>
  </w:num>
  <w:num w:numId="45">
    <w:abstractNumId w:val="14"/>
  </w:num>
  <w:num w:numId="46">
    <w:abstractNumId w:val="129"/>
  </w:num>
  <w:num w:numId="47">
    <w:abstractNumId w:val="85"/>
  </w:num>
  <w:num w:numId="48">
    <w:abstractNumId w:val="8"/>
  </w:num>
  <w:num w:numId="49">
    <w:abstractNumId w:val="4"/>
  </w:num>
  <w:num w:numId="50">
    <w:abstractNumId w:val="64"/>
  </w:num>
  <w:num w:numId="51">
    <w:abstractNumId w:val="44"/>
  </w:num>
  <w:num w:numId="52">
    <w:abstractNumId w:val="6"/>
  </w:num>
  <w:num w:numId="53">
    <w:abstractNumId w:val="53"/>
  </w:num>
  <w:num w:numId="54">
    <w:abstractNumId w:val="128"/>
  </w:num>
  <w:num w:numId="55">
    <w:abstractNumId w:val="93"/>
  </w:num>
  <w:num w:numId="56">
    <w:abstractNumId w:val="17"/>
  </w:num>
  <w:num w:numId="57">
    <w:abstractNumId w:val="94"/>
  </w:num>
  <w:num w:numId="58">
    <w:abstractNumId w:val="82"/>
  </w:num>
  <w:num w:numId="59">
    <w:abstractNumId w:val="97"/>
  </w:num>
  <w:num w:numId="60">
    <w:abstractNumId w:val="33"/>
  </w:num>
  <w:num w:numId="61">
    <w:abstractNumId w:val="18"/>
  </w:num>
  <w:num w:numId="62">
    <w:abstractNumId w:val="51"/>
  </w:num>
  <w:num w:numId="63">
    <w:abstractNumId w:val="66"/>
  </w:num>
  <w:num w:numId="64">
    <w:abstractNumId w:val="69"/>
  </w:num>
  <w:num w:numId="65">
    <w:abstractNumId w:val="47"/>
  </w:num>
  <w:num w:numId="66">
    <w:abstractNumId w:val="67"/>
  </w:num>
  <w:num w:numId="67">
    <w:abstractNumId w:val="75"/>
  </w:num>
  <w:num w:numId="68">
    <w:abstractNumId w:val="78"/>
  </w:num>
  <w:num w:numId="69">
    <w:abstractNumId w:val="3"/>
  </w:num>
  <w:num w:numId="70">
    <w:abstractNumId w:val="145"/>
  </w:num>
  <w:num w:numId="71">
    <w:abstractNumId w:val="59"/>
  </w:num>
  <w:num w:numId="72">
    <w:abstractNumId w:val="138"/>
  </w:num>
  <w:num w:numId="73">
    <w:abstractNumId w:val="54"/>
  </w:num>
  <w:num w:numId="74">
    <w:abstractNumId w:val="13"/>
  </w:num>
  <w:num w:numId="75">
    <w:abstractNumId w:val="48"/>
  </w:num>
  <w:num w:numId="76">
    <w:abstractNumId w:val="35"/>
  </w:num>
  <w:num w:numId="77">
    <w:abstractNumId w:val="124"/>
  </w:num>
  <w:num w:numId="78">
    <w:abstractNumId w:val="45"/>
  </w:num>
  <w:num w:numId="79">
    <w:abstractNumId w:val="25"/>
  </w:num>
  <w:num w:numId="80">
    <w:abstractNumId w:val="96"/>
  </w:num>
  <w:num w:numId="81">
    <w:abstractNumId w:val="122"/>
  </w:num>
  <w:num w:numId="82">
    <w:abstractNumId w:val="100"/>
  </w:num>
  <w:num w:numId="83">
    <w:abstractNumId w:val="111"/>
  </w:num>
  <w:num w:numId="84">
    <w:abstractNumId w:val="76"/>
  </w:num>
  <w:num w:numId="85">
    <w:abstractNumId w:val="38"/>
  </w:num>
  <w:num w:numId="86">
    <w:abstractNumId w:val="80"/>
  </w:num>
  <w:num w:numId="87">
    <w:abstractNumId w:val="63"/>
  </w:num>
  <w:num w:numId="88">
    <w:abstractNumId w:val="117"/>
  </w:num>
  <w:num w:numId="89">
    <w:abstractNumId w:val="112"/>
  </w:num>
  <w:num w:numId="90">
    <w:abstractNumId w:val="9"/>
  </w:num>
  <w:num w:numId="91">
    <w:abstractNumId w:val="73"/>
  </w:num>
  <w:num w:numId="92">
    <w:abstractNumId w:val="72"/>
  </w:num>
  <w:num w:numId="93">
    <w:abstractNumId w:val="141"/>
  </w:num>
  <w:num w:numId="94">
    <w:abstractNumId w:val="2"/>
  </w:num>
  <w:num w:numId="95">
    <w:abstractNumId w:val="92"/>
  </w:num>
  <w:num w:numId="96">
    <w:abstractNumId w:val="113"/>
  </w:num>
  <w:num w:numId="97">
    <w:abstractNumId w:val="136"/>
  </w:num>
  <w:num w:numId="98">
    <w:abstractNumId w:val="7"/>
  </w:num>
  <w:num w:numId="99">
    <w:abstractNumId w:val="98"/>
  </w:num>
  <w:num w:numId="100">
    <w:abstractNumId w:val="19"/>
  </w:num>
  <w:num w:numId="101">
    <w:abstractNumId w:val="132"/>
  </w:num>
  <w:num w:numId="102">
    <w:abstractNumId w:val="10"/>
  </w:num>
  <w:num w:numId="103">
    <w:abstractNumId w:val="114"/>
  </w:num>
  <w:num w:numId="104">
    <w:abstractNumId w:val="79"/>
  </w:num>
  <w:num w:numId="105">
    <w:abstractNumId w:val="40"/>
  </w:num>
  <w:num w:numId="106">
    <w:abstractNumId w:val="65"/>
  </w:num>
  <w:num w:numId="107">
    <w:abstractNumId w:val="39"/>
  </w:num>
  <w:num w:numId="108">
    <w:abstractNumId w:val="126"/>
  </w:num>
  <w:num w:numId="109">
    <w:abstractNumId w:val="109"/>
  </w:num>
  <w:num w:numId="110">
    <w:abstractNumId w:val="1"/>
  </w:num>
  <w:num w:numId="111">
    <w:abstractNumId w:val="139"/>
  </w:num>
  <w:num w:numId="112">
    <w:abstractNumId w:val="95"/>
  </w:num>
  <w:num w:numId="113">
    <w:abstractNumId w:val="123"/>
  </w:num>
  <w:num w:numId="114">
    <w:abstractNumId w:val="62"/>
  </w:num>
  <w:num w:numId="115">
    <w:abstractNumId w:val="37"/>
  </w:num>
  <w:num w:numId="116">
    <w:abstractNumId w:val="121"/>
  </w:num>
  <w:num w:numId="117">
    <w:abstractNumId w:val="60"/>
  </w:num>
  <w:num w:numId="118">
    <w:abstractNumId w:val="52"/>
  </w:num>
  <w:num w:numId="119">
    <w:abstractNumId w:val="130"/>
  </w:num>
  <w:num w:numId="120">
    <w:abstractNumId w:val="137"/>
  </w:num>
  <w:num w:numId="121">
    <w:abstractNumId w:val="29"/>
  </w:num>
  <w:num w:numId="122">
    <w:abstractNumId w:val="84"/>
  </w:num>
  <w:num w:numId="123">
    <w:abstractNumId w:val="61"/>
  </w:num>
  <w:num w:numId="124">
    <w:abstractNumId w:val="133"/>
  </w:num>
  <w:num w:numId="125">
    <w:abstractNumId w:val="118"/>
  </w:num>
  <w:num w:numId="126">
    <w:abstractNumId w:val="16"/>
  </w:num>
  <w:num w:numId="127">
    <w:abstractNumId w:val="26"/>
  </w:num>
  <w:num w:numId="128">
    <w:abstractNumId w:val="142"/>
  </w:num>
  <w:num w:numId="129">
    <w:abstractNumId w:val="135"/>
  </w:num>
  <w:num w:numId="130">
    <w:abstractNumId w:val="87"/>
  </w:num>
  <w:num w:numId="131">
    <w:abstractNumId w:val="74"/>
  </w:num>
  <w:num w:numId="132">
    <w:abstractNumId w:val="105"/>
  </w:num>
  <w:num w:numId="133">
    <w:abstractNumId w:val="106"/>
  </w:num>
  <w:num w:numId="134">
    <w:abstractNumId w:val="88"/>
  </w:num>
  <w:num w:numId="135">
    <w:abstractNumId w:val="140"/>
  </w:num>
  <w:num w:numId="136">
    <w:abstractNumId w:val="89"/>
  </w:num>
  <w:num w:numId="137">
    <w:abstractNumId w:val="43"/>
  </w:num>
  <w:num w:numId="138">
    <w:abstractNumId w:val="27"/>
  </w:num>
  <w:num w:numId="139">
    <w:abstractNumId w:val="34"/>
  </w:num>
  <w:num w:numId="140">
    <w:abstractNumId w:val="143"/>
  </w:num>
  <w:num w:numId="141">
    <w:abstractNumId w:val="50"/>
  </w:num>
  <w:num w:numId="142">
    <w:abstractNumId w:val="42"/>
  </w:num>
  <w:num w:numId="143">
    <w:abstractNumId w:val="77"/>
  </w:num>
  <w:num w:numId="144">
    <w:abstractNumId w:val="103"/>
  </w:num>
  <w:num w:numId="145">
    <w:abstractNumId w:val="20"/>
  </w:num>
  <w:num w:numId="146">
    <w:abstractNumId w:val="22"/>
  </w:num>
  <w:numIdMacAtCleanup w:val="142"/>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Ramasubramani, Hariharan">
    <w15:presenceInfo w15:providerId="AD" w15:userId="S-1-5-21-1308705437-1779958508-1182739305-5012711"/>
  </w15:person>
  <w15:person w15:author="DeCost, Rick">
    <w15:presenceInfo w15:providerId="AD" w15:userId="S-1-5-21-1308705437-1779958508-1182739305-21924"/>
  </w15:person>
  <w15:person w15:author="Walsh, Aimee M">
    <w15:presenceInfo w15:providerId="AD" w15:userId="S-1-5-21-1308705437-1779958508-1182739305-237014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bordersDoNotSurroundHeader/>
  <w:bordersDoNotSurroundFooter/>
  <w:hideSpellingErrors/>
  <w:hideGrammaticalError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revisionView w:formatting="0"/>
  <w:trackRevisions/>
  <w:defaultTabStop w:val="720"/>
  <w:hyphenationZone w:val="0"/>
  <w:doNotHyphenateCaps/>
  <w:drawingGridHorizontalSpacing w:val="120"/>
  <w:drawingGridVerticalSpacing w:val="120"/>
  <w:displayHorizontalDrawingGridEvery w:val="0"/>
  <w:displayVerticalDrawingGridEvery w:val="0"/>
  <w:doNotUseMarginsForDrawingGridOrigin/>
  <w:doNotShadeFormData/>
  <w:noPunctuationKerning/>
  <w:characterSpacingControl w:val="doNotCompress"/>
  <w:hdrShapeDefaults>
    <o:shapedefaults v:ext="edit" spidmax="65537"/>
  </w:hdrShapeDefaults>
  <w:footnotePr>
    <w:numFmt w:val="lowerRoman"/>
    <w:footnote w:id="-1"/>
    <w:footnote w:id="0"/>
    <w:footnote w:id="1"/>
  </w:footnotePr>
  <w:endnotePr>
    <w:pos w:val="sectEnd"/>
    <w:numFmt w:val="decimal"/>
    <w:endnote w:id="-1"/>
    <w:endnote w:id="0"/>
    <w:endnote w:id="1"/>
  </w:endnotePr>
  <w:compat>
    <w:spaceForUL/>
    <w:balanceSingleByteDoubleByteWidth/>
    <w:doNotLeaveBackslashAlone/>
    <w:ulTrailSpace/>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377D0"/>
    <w:rsid w:val="00002932"/>
    <w:rsid w:val="00002C77"/>
    <w:rsid w:val="00002DE9"/>
    <w:rsid w:val="00002E8E"/>
    <w:rsid w:val="00003A89"/>
    <w:rsid w:val="000049F8"/>
    <w:rsid w:val="00004FD5"/>
    <w:rsid w:val="000052D3"/>
    <w:rsid w:val="00005EAC"/>
    <w:rsid w:val="0000779E"/>
    <w:rsid w:val="000104B9"/>
    <w:rsid w:val="000124E4"/>
    <w:rsid w:val="00012DFE"/>
    <w:rsid w:val="0001380F"/>
    <w:rsid w:val="000146B7"/>
    <w:rsid w:val="0001508E"/>
    <w:rsid w:val="00015923"/>
    <w:rsid w:val="000164C9"/>
    <w:rsid w:val="00016E65"/>
    <w:rsid w:val="00017B26"/>
    <w:rsid w:val="00020680"/>
    <w:rsid w:val="00020BA6"/>
    <w:rsid w:val="0002160B"/>
    <w:rsid w:val="0002243C"/>
    <w:rsid w:val="00022C1C"/>
    <w:rsid w:val="00024C7A"/>
    <w:rsid w:val="000253CD"/>
    <w:rsid w:val="0002567F"/>
    <w:rsid w:val="00027416"/>
    <w:rsid w:val="00027A4F"/>
    <w:rsid w:val="000310B0"/>
    <w:rsid w:val="000331E9"/>
    <w:rsid w:val="0003403C"/>
    <w:rsid w:val="000346B0"/>
    <w:rsid w:val="000354E2"/>
    <w:rsid w:val="0003572D"/>
    <w:rsid w:val="00035833"/>
    <w:rsid w:val="000370DF"/>
    <w:rsid w:val="00040153"/>
    <w:rsid w:val="00041327"/>
    <w:rsid w:val="000414D0"/>
    <w:rsid w:val="000428FE"/>
    <w:rsid w:val="00043F0E"/>
    <w:rsid w:val="00045CC2"/>
    <w:rsid w:val="00046DA2"/>
    <w:rsid w:val="000475CA"/>
    <w:rsid w:val="0005054C"/>
    <w:rsid w:val="00050853"/>
    <w:rsid w:val="00050D2F"/>
    <w:rsid w:val="00050F58"/>
    <w:rsid w:val="000521E3"/>
    <w:rsid w:val="000524B9"/>
    <w:rsid w:val="000524E5"/>
    <w:rsid w:val="00052D91"/>
    <w:rsid w:val="00052DEF"/>
    <w:rsid w:val="000534A5"/>
    <w:rsid w:val="0005592A"/>
    <w:rsid w:val="00055F6D"/>
    <w:rsid w:val="000563E0"/>
    <w:rsid w:val="00063023"/>
    <w:rsid w:val="00065F07"/>
    <w:rsid w:val="000705DB"/>
    <w:rsid w:val="000707AD"/>
    <w:rsid w:val="00071FB2"/>
    <w:rsid w:val="0007299C"/>
    <w:rsid w:val="00072B6C"/>
    <w:rsid w:val="00072D2A"/>
    <w:rsid w:val="00074E56"/>
    <w:rsid w:val="00075829"/>
    <w:rsid w:val="000769B7"/>
    <w:rsid w:val="0008127B"/>
    <w:rsid w:val="00081A1D"/>
    <w:rsid w:val="00082F73"/>
    <w:rsid w:val="00086CA4"/>
    <w:rsid w:val="000876B9"/>
    <w:rsid w:val="000913EE"/>
    <w:rsid w:val="00091692"/>
    <w:rsid w:val="0009243F"/>
    <w:rsid w:val="00093E90"/>
    <w:rsid w:val="000954CE"/>
    <w:rsid w:val="000960AD"/>
    <w:rsid w:val="00096667"/>
    <w:rsid w:val="00096AB5"/>
    <w:rsid w:val="00097097"/>
    <w:rsid w:val="0009758A"/>
    <w:rsid w:val="000A683A"/>
    <w:rsid w:val="000A7C1B"/>
    <w:rsid w:val="000B0DDC"/>
    <w:rsid w:val="000B1F91"/>
    <w:rsid w:val="000B2051"/>
    <w:rsid w:val="000B32BA"/>
    <w:rsid w:val="000B3446"/>
    <w:rsid w:val="000B3469"/>
    <w:rsid w:val="000B5529"/>
    <w:rsid w:val="000B5D3E"/>
    <w:rsid w:val="000B6C67"/>
    <w:rsid w:val="000B71BC"/>
    <w:rsid w:val="000B754E"/>
    <w:rsid w:val="000B76E7"/>
    <w:rsid w:val="000C5B75"/>
    <w:rsid w:val="000C747B"/>
    <w:rsid w:val="000C7DF7"/>
    <w:rsid w:val="000C7E0D"/>
    <w:rsid w:val="000D1B22"/>
    <w:rsid w:val="000D2E87"/>
    <w:rsid w:val="000D3659"/>
    <w:rsid w:val="000D4930"/>
    <w:rsid w:val="000D4BDA"/>
    <w:rsid w:val="000D52AF"/>
    <w:rsid w:val="000D5CC9"/>
    <w:rsid w:val="000D7BAC"/>
    <w:rsid w:val="000E06A8"/>
    <w:rsid w:val="000E0D5D"/>
    <w:rsid w:val="000E12D0"/>
    <w:rsid w:val="000E22D4"/>
    <w:rsid w:val="000E23FA"/>
    <w:rsid w:val="000E35FA"/>
    <w:rsid w:val="000E3E5C"/>
    <w:rsid w:val="000E4365"/>
    <w:rsid w:val="000E5487"/>
    <w:rsid w:val="000E5F3E"/>
    <w:rsid w:val="000E6A4D"/>
    <w:rsid w:val="000E6DC0"/>
    <w:rsid w:val="000E75C6"/>
    <w:rsid w:val="000E79ED"/>
    <w:rsid w:val="000F000A"/>
    <w:rsid w:val="000F0A70"/>
    <w:rsid w:val="000F1715"/>
    <w:rsid w:val="000F195A"/>
    <w:rsid w:val="000F2C39"/>
    <w:rsid w:val="000F2D88"/>
    <w:rsid w:val="000F3692"/>
    <w:rsid w:val="000F3F13"/>
    <w:rsid w:val="000F40A1"/>
    <w:rsid w:val="000F447D"/>
    <w:rsid w:val="000F4A34"/>
    <w:rsid w:val="000F5037"/>
    <w:rsid w:val="000F51DA"/>
    <w:rsid w:val="000F5221"/>
    <w:rsid w:val="000F5731"/>
    <w:rsid w:val="000F67F6"/>
    <w:rsid w:val="000F6CD0"/>
    <w:rsid w:val="001002C6"/>
    <w:rsid w:val="001003AD"/>
    <w:rsid w:val="0010254A"/>
    <w:rsid w:val="001028B2"/>
    <w:rsid w:val="00102EC0"/>
    <w:rsid w:val="0010310E"/>
    <w:rsid w:val="00103E67"/>
    <w:rsid w:val="001043C4"/>
    <w:rsid w:val="00105270"/>
    <w:rsid w:val="00105E3E"/>
    <w:rsid w:val="0010637C"/>
    <w:rsid w:val="00107AFE"/>
    <w:rsid w:val="00107B42"/>
    <w:rsid w:val="00110C40"/>
    <w:rsid w:val="0011111B"/>
    <w:rsid w:val="0011163F"/>
    <w:rsid w:val="00112115"/>
    <w:rsid w:val="00113B9B"/>
    <w:rsid w:val="0011411C"/>
    <w:rsid w:val="00114168"/>
    <w:rsid w:val="0011442F"/>
    <w:rsid w:val="00115C90"/>
    <w:rsid w:val="00116092"/>
    <w:rsid w:val="001162B4"/>
    <w:rsid w:val="00117BED"/>
    <w:rsid w:val="00117F66"/>
    <w:rsid w:val="00121A71"/>
    <w:rsid w:val="001225EC"/>
    <w:rsid w:val="001229B3"/>
    <w:rsid w:val="0012399D"/>
    <w:rsid w:val="00123E60"/>
    <w:rsid w:val="0012682E"/>
    <w:rsid w:val="00126B06"/>
    <w:rsid w:val="001271B6"/>
    <w:rsid w:val="00127C8F"/>
    <w:rsid w:val="00127D06"/>
    <w:rsid w:val="00130097"/>
    <w:rsid w:val="00130E0C"/>
    <w:rsid w:val="00131070"/>
    <w:rsid w:val="00131C12"/>
    <w:rsid w:val="00132423"/>
    <w:rsid w:val="001326EF"/>
    <w:rsid w:val="00136D8E"/>
    <w:rsid w:val="001379F2"/>
    <w:rsid w:val="00140631"/>
    <w:rsid w:val="0014393F"/>
    <w:rsid w:val="00144773"/>
    <w:rsid w:val="001462D9"/>
    <w:rsid w:val="00146BD9"/>
    <w:rsid w:val="001471FF"/>
    <w:rsid w:val="00147942"/>
    <w:rsid w:val="00150A29"/>
    <w:rsid w:val="00151554"/>
    <w:rsid w:val="00151E86"/>
    <w:rsid w:val="0015393B"/>
    <w:rsid w:val="001552B2"/>
    <w:rsid w:val="00156F89"/>
    <w:rsid w:val="00157DED"/>
    <w:rsid w:val="00160556"/>
    <w:rsid w:val="00160E95"/>
    <w:rsid w:val="00163873"/>
    <w:rsid w:val="001641E8"/>
    <w:rsid w:val="00164A02"/>
    <w:rsid w:val="00164F71"/>
    <w:rsid w:val="00166843"/>
    <w:rsid w:val="00170061"/>
    <w:rsid w:val="0017014D"/>
    <w:rsid w:val="001715B6"/>
    <w:rsid w:val="001719CB"/>
    <w:rsid w:val="0017208A"/>
    <w:rsid w:val="00172C94"/>
    <w:rsid w:val="00174597"/>
    <w:rsid w:val="00174667"/>
    <w:rsid w:val="00174AE9"/>
    <w:rsid w:val="001753AD"/>
    <w:rsid w:val="00176D87"/>
    <w:rsid w:val="0018149F"/>
    <w:rsid w:val="0018183E"/>
    <w:rsid w:val="001827C9"/>
    <w:rsid w:val="00184430"/>
    <w:rsid w:val="001848F2"/>
    <w:rsid w:val="001850E2"/>
    <w:rsid w:val="001855ED"/>
    <w:rsid w:val="00190EB1"/>
    <w:rsid w:val="0019224B"/>
    <w:rsid w:val="00193093"/>
    <w:rsid w:val="00193DFC"/>
    <w:rsid w:val="0019440C"/>
    <w:rsid w:val="00195629"/>
    <w:rsid w:val="00195B26"/>
    <w:rsid w:val="001A30D8"/>
    <w:rsid w:val="001A6A88"/>
    <w:rsid w:val="001A6E9F"/>
    <w:rsid w:val="001A7649"/>
    <w:rsid w:val="001B1E31"/>
    <w:rsid w:val="001B2576"/>
    <w:rsid w:val="001B76D1"/>
    <w:rsid w:val="001C1AF2"/>
    <w:rsid w:val="001C3347"/>
    <w:rsid w:val="001C37A6"/>
    <w:rsid w:val="001C7F78"/>
    <w:rsid w:val="001D0986"/>
    <w:rsid w:val="001D27C0"/>
    <w:rsid w:val="001D3B1D"/>
    <w:rsid w:val="001D3F85"/>
    <w:rsid w:val="001D3F97"/>
    <w:rsid w:val="001E09CC"/>
    <w:rsid w:val="001E1F64"/>
    <w:rsid w:val="001E3020"/>
    <w:rsid w:val="001E39EB"/>
    <w:rsid w:val="001E3FF8"/>
    <w:rsid w:val="001E4783"/>
    <w:rsid w:val="001E4875"/>
    <w:rsid w:val="001E5A8F"/>
    <w:rsid w:val="001E6C7C"/>
    <w:rsid w:val="001E7690"/>
    <w:rsid w:val="001E783E"/>
    <w:rsid w:val="001F100F"/>
    <w:rsid w:val="001F167E"/>
    <w:rsid w:val="001F1CD1"/>
    <w:rsid w:val="001F36D3"/>
    <w:rsid w:val="001F39F9"/>
    <w:rsid w:val="001F529C"/>
    <w:rsid w:val="001F74D2"/>
    <w:rsid w:val="0020057E"/>
    <w:rsid w:val="0020089D"/>
    <w:rsid w:val="00201B9D"/>
    <w:rsid w:val="00202A08"/>
    <w:rsid w:val="00202AFB"/>
    <w:rsid w:val="0020326B"/>
    <w:rsid w:val="00204002"/>
    <w:rsid w:val="002055B6"/>
    <w:rsid w:val="00207C6C"/>
    <w:rsid w:val="00210306"/>
    <w:rsid w:val="002103FF"/>
    <w:rsid w:val="00210969"/>
    <w:rsid w:val="00211B8B"/>
    <w:rsid w:val="00211DF4"/>
    <w:rsid w:val="00211EF1"/>
    <w:rsid w:val="00214754"/>
    <w:rsid w:val="00216180"/>
    <w:rsid w:val="00217493"/>
    <w:rsid w:val="00217862"/>
    <w:rsid w:val="002205B3"/>
    <w:rsid w:val="0022084B"/>
    <w:rsid w:val="00220BC0"/>
    <w:rsid w:val="00222185"/>
    <w:rsid w:val="00224374"/>
    <w:rsid w:val="00224BAF"/>
    <w:rsid w:val="00224E6A"/>
    <w:rsid w:val="00225CA6"/>
    <w:rsid w:val="00227447"/>
    <w:rsid w:val="00230358"/>
    <w:rsid w:val="00232B86"/>
    <w:rsid w:val="00233DF1"/>
    <w:rsid w:val="002365E6"/>
    <w:rsid w:val="00236663"/>
    <w:rsid w:val="0023691A"/>
    <w:rsid w:val="002379CE"/>
    <w:rsid w:val="002415AD"/>
    <w:rsid w:val="00241A75"/>
    <w:rsid w:val="00241BBC"/>
    <w:rsid w:val="002421B7"/>
    <w:rsid w:val="00242980"/>
    <w:rsid w:val="00244527"/>
    <w:rsid w:val="00244804"/>
    <w:rsid w:val="00247233"/>
    <w:rsid w:val="00247B0A"/>
    <w:rsid w:val="00247D75"/>
    <w:rsid w:val="0025015D"/>
    <w:rsid w:val="002517FE"/>
    <w:rsid w:val="0025275F"/>
    <w:rsid w:val="002527F1"/>
    <w:rsid w:val="00253F37"/>
    <w:rsid w:val="002550CB"/>
    <w:rsid w:val="00255349"/>
    <w:rsid w:val="00255DAB"/>
    <w:rsid w:val="00257534"/>
    <w:rsid w:val="002615D2"/>
    <w:rsid w:val="002619E3"/>
    <w:rsid w:val="00262D00"/>
    <w:rsid w:val="00263846"/>
    <w:rsid w:val="0026544F"/>
    <w:rsid w:val="00266760"/>
    <w:rsid w:val="002671FF"/>
    <w:rsid w:val="00267506"/>
    <w:rsid w:val="002702CE"/>
    <w:rsid w:val="002728EE"/>
    <w:rsid w:val="002759DA"/>
    <w:rsid w:val="002770D2"/>
    <w:rsid w:val="002777E9"/>
    <w:rsid w:val="00277DDF"/>
    <w:rsid w:val="00277EDE"/>
    <w:rsid w:val="00280438"/>
    <w:rsid w:val="00280748"/>
    <w:rsid w:val="00281BED"/>
    <w:rsid w:val="00281D9C"/>
    <w:rsid w:val="0028376B"/>
    <w:rsid w:val="002872BC"/>
    <w:rsid w:val="00290AC8"/>
    <w:rsid w:val="00291063"/>
    <w:rsid w:val="00292095"/>
    <w:rsid w:val="00293E83"/>
    <w:rsid w:val="002954CB"/>
    <w:rsid w:val="00295F85"/>
    <w:rsid w:val="0029612D"/>
    <w:rsid w:val="002A1AA8"/>
    <w:rsid w:val="002A1DF7"/>
    <w:rsid w:val="002A3DDC"/>
    <w:rsid w:val="002A44F8"/>
    <w:rsid w:val="002A455D"/>
    <w:rsid w:val="002A52E5"/>
    <w:rsid w:val="002A5E83"/>
    <w:rsid w:val="002A60E4"/>
    <w:rsid w:val="002A6173"/>
    <w:rsid w:val="002A7D6D"/>
    <w:rsid w:val="002B1DE0"/>
    <w:rsid w:val="002B2A32"/>
    <w:rsid w:val="002B665A"/>
    <w:rsid w:val="002B69AF"/>
    <w:rsid w:val="002B700D"/>
    <w:rsid w:val="002B7035"/>
    <w:rsid w:val="002B7EEA"/>
    <w:rsid w:val="002C089D"/>
    <w:rsid w:val="002C08D9"/>
    <w:rsid w:val="002C28D1"/>
    <w:rsid w:val="002C2D15"/>
    <w:rsid w:val="002C2DFE"/>
    <w:rsid w:val="002C3873"/>
    <w:rsid w:val="002C46CB"/>
    <w:rsid w:val="002C5643"/>
    <w:rsid w:val="002C7F65"/>
    <w:rsid w:val="002D0293"/>
    <w:rsid w:val="002D0333"/>
    <w:rsid w:val="002D1955"/>
    <w:rsid w:val="002D20E3"/>
    <w:rsid w:val="002D2A28"/>
    <w:rsid w:val="002D37D1"/>
    <w:rsid w:val="002D4A19"/>
    <w:rsid w:val="002D553F"/>
    <w:rsid w:val="002D5F41"/>
    <w:rsid w:val="002E0777"/>
    <w:rsid w:val="002E0953"/>
    <w:rsid w:val="002E1C00"/>
    <w:rsid w:val="002E22D6"/>
    <w:rsid w:val="002E28FD"/>
    <w:rsid w:val="002E2C62"/>
    <w:rsid w:val="002E34DA"/>
    <w:rsid w:val="002E5345"/>
    <w:rsid w:val="002E77EB"/>
    <w:rsid w:val="002E7D9B"/>
    <w:rsid w:val="002E7E43"/>
    <w:rsid w:val="002F01CF"/>
    <w:rsid w:val="002F2F45"/>
    <w:rsid w:val="002F40CD"/>
    <w:rsid w:val="002F5A11"/>
    <w:rsid w:val="002F637E"/>
    <w:rsid w:val="002F6D9C"/>
    <w:rsid w:val="0030050C"/>
    <w:rsid w:val="00301D2F"/>
    <w:rsid w:val="00304004"/>
    <w:rsid w:val="00305AA3"/>
    <w:rsid w:val="00306535"/>
    <w:rsid w:val="00310038"/>
    <w:rsid w:val="0031015C"/>
    <w:rsid w:val="00313AB3"/>
    <w:rsid w:val="0031459A"/>
    <w:rsid w:val="003155C3"/>
    <w:rsid w:val="00315A0A"/>
    <w:rsid w:val="00320B4D"/>
    <w:rsid w:val="00320F85"/>
    <w:rsid w:val="00321EBA"/>
    <w:rsid w:val="003238FD"/>
    <w:rsid w:val="00323AB4"/>
    <w:rsid w:val="00323DFC"/>
    <w:rsid w:val="003249DC"/>
    <w:rsid w:val="00325354"/>
    <w:rsid w:val="00325CD4"/>
    <w:rsid w:val="0033028F"/>
    <w:rsid w:val="00330F2A"/>
    <w:rsid w:val="00333F8B"/>
    <w:rsid w:val="00334217"/>
    <w:rsid w:val="003342A3"/>
    <w:rsid w:val="003343C8"/>
    <w:rsid w:val="00334BBE"/>
    <w:rsid w:val="00334EF3"/>
    <w:rsid w:val="0033590A"/>
    <w:rsid w:val="00336FF9"/>
    <w:rsid w:val="00337159"/>
    <w:rsid w:val="00337D7C"/>
    <w:rsid w:val="0034035B"/>
    <w:rsid w:val="003415AA"/>
    <w:rsid w:val="00343B17"/>
    <w:rsid w:val="0034474C"/>
    <w:rsid w:val="00344B24"/>
    <w:rsid w:val="00346CE8"/>
    <w:rsid w:val="003471E9"/>
    <w:rsid w:val="003471F0"/>
    <w:rsid w:val="0034765E"/>
    <w:rsid w:val="003478AA"/>
    <w:rsid w:val="00350DB0"/>
    <w:rsid w:val="00353B4E"/>
    <w:rsid w:val="00353D09"/>
    <w:rsid w:val="00355FD4"/>
    <w:rsid w:val="003564AC"/>
    <w:rsid w:val="0035746A"/>
    <w:rsid w:val="00360A47"/>
    <w:rsid w:val="003615EA"/>
    <w:rsid w:val="003621C3"/>
    <w:rsid w:val="0036406E"/>
    <w:rsid w:val="003640E5"/>
    <w:rsid w:val="0036513A"/>
    <w:rsid w:val="003656FF"/>
    <w:rsid w:val="003703E3"/>
    <w:rsid w:val="003704B1"/>
    <w:rsid w:val="00370B06"/>
    <w:rsid w:val="00370C14"/>
    <w:rsid w:val="00371A4F"/>
    <w:rsid w:val="00375D81"/>
    <w:rsid w:val="00375E0F"/>
    <w:rsid w:val="00380FE3"/>
    <w:rsid w:val="0038130C"/>
    <w:rsid w:val="003825F4"/>
    <w:rsid w:val="00382FC8"/>
    <w:rsid w:val="00385EB2"/>
    <w:rsid w:val="0038639B"/>
    <w:rsid w:val="00386C3B"/>
    <w:rsid w:val="0039020A"/>
    <w:rsid w:val="00390E6F"/>
    <w:rsid w:val="0039239F"/>
    <w:rsid w:val="00392F14"/>
    <w:rsid w:val="003930E5"/>
    <w:rsid w:val="00393942"/>
    <w:rsid w:val="00395F83"/>
    <w:rsid w:val="003969BF"/>
    <w:rsid w:val="00396ABF"/>
    <w:rsid w:val="003A04EE"/>
    <w:rsid w:val="003A0B2C"/>
    <w:rsid w:val="003A265C"/>
    <w:rsid w:val="003A27D8"/>
    <w:rsid w:val="003A289D"/>
    <w:rsid w:val="003A67FD"/>
    <w:rsid w:val="003A72A8"/>
    <w:rsid w:val="003A7B2D"/>
    <w:rsid w:val="003B2074"/>
    <w:rsid w:val="003B23D6"/>
    <w:rsid w:val="003B2579"/>
    <w:rsid w:val="003B2F35"/>
    <w:rsid w:val="003B32ED"/>
    <w:rsid w:val="003B4607"/>
    <w:rsid w:val="003B7ED3"/>
    <w:rsid w:val="003C1E8B"/>
    <w:rsid w:val="003C327E"/>
    <w:rsid w:val="003C3991"/>
    <w:rsid w:val="003C534B"/>
    <w:rsid w:val="003C5551"/>
    <w:rsid w:val="003D05A5"/>
    <w:rsid w:val="003D1E2C"/>
    <w:rsid w:val="003D22D0"/>
    <w:rsid w:val="003D32C6"/>
    <w:rsid w:val="003D3BB7"/>
    <w:rsid w:val="003D3E69"/>
    <w:rsid w:val="003D3FDC"/>
    <w:rsid w:val="003D4582"/>
    <w:rsid w:val="003D5F47"/>
    <w:rsid w:val="003D75B2"/>
    <w:rsid w:val="003E0B54"/>
    <w:rsid w:val="003E0C01"/>
    <w:rsid w:val="003E0D00"/>
    <w:rsid w:val="003E0E84"/>
    <w:rsid w:val="003E12E9"/>
    <w:rsid w:val="003E198D"/>
    <w:rsid w:val="003E1CA9"/>
    <w:rsid w:val="003E20BB"/>
    <w:rsid w:val="003E377D"/>
    <w:rsid w:val="003E3E9D"/>
    <w:rsid w:val="003E6EDC"/>
    <w:rsid w:val="003F0B29"/>
    <w:rsid w:val="003F0C5C"/>
    <w:rsid w:val="003F1546"/>
    <w:rsid w:val="003F1889"/>
    <w:rsid w:val="003F263F"/>
    <w:rsid w:val="003F31CC"/>
    <w:rsid w:val="003F35A7"/>
    <w:rsid w:val="003F621E"/>
    <w:rsid w:val="003F6922"/>
    <w:rsid w:val="003F6E3A"/>
    <w:rsid w:val="00400FD9"/>
    <w:rsid w:val="00401060"/>
    <w:rsid w:val="00401450"/>
    <w:rsid w:val="0040163A"/>
    <w:rsid w:val="00401E48"/>
    <w:rsid w:val="0040316E"/>
    <w:rsid w:val="00403A0C"/>
    <w:rsid w:val="0040579D"/>
    <w:rsid w:val="004059D4"/>
    <w:rsid w:val="00406514"/>
    <w:rsid w:val="004070BB"/>
    <w:rsid w:val="0040796E"/>
    <w:rsid w:val="00411B64"/>
    <w:rsid w:val="00413F3D"/>
    <w:rsid w:val="00414C99"/>
    <w:rsid w:val="00417F06"/>
    <w:rsid w:val="0042045B"/>
    <w:rsid w:val="004225EF"/>
    <w:rsid w:val="004235E6"/>
    <w:rsid w:val="004245F1"/>
    <w:rsid w:val="00424F1B"/>
    <w:rsid w:val="00425874"/>
    <w:rsid w:val="00426174"/>
    <w:rsid w:val="00434117"/>
    <w:rsid w:val="00435601"/>
    <w:rsid w:val="004358FA"/>
    <w:rsid w:val="00436751"/>
    <w:rsid w:val="00437462"/>
    <w:rsid w:val="00437918"/>
    <w:rsid w:val="00441662"/>
    <w:rsid w:val="00442A0C"/>
    <w:rsid w:val="00443207"/>
    <w:rsid w:val="004433B0"/>
    <w:rsid w:val="0044429D"/>
    <w:rsid w:val="004444E6"/>
    <w:rsid w:val="00445571"/>
    <w:rsid w:val="0044623F"/>
    <w:rsid w:val="00446377"/>
    <w:rsid w:val="004476A0"/>
    <w:rsid w:val="00447904"/>
    <w:rsid w:val="00447913"/>
    <w:rsid w:val="00447CB3"/>
    <w:rsid w:val="00447FCC"/>
    <w:rsid w:val="00450E15"/>
    <w:rsid w:val="004511CB"/>
    <w:rsid w:val="00451C8F"/>
    <w:rsid w:val="00452316"/>
    <w:rsid w:val="00455890"/>
    <w:rsid w:val="0045625B"/>
    <w:rsid w:val="00460899"/>
    <w:rsid w:val="0046171D"/>
    <w:rsid w:val="00462EA2"/>
    <w:rsid w:val="0046373D"/>
    <w:rsid w:val="004643A2"/>
    <w:rsid w:val="00465252"/>
    <w:rsid w:val="004656D1"/>
    <w:rsid w:val="00465DDB"/>
    <w:rsid w:val="00467C3F"/>
    <w:rsid w:val="00470D71"/>
    <w:rsid w:val="00471506"/>
    <w:rsid w:val="00472F43"/>
    <w:rsid w:val="00473B38"/>
    <w:rsid w:val="0047483C"/>
    <w:rsid w:val="00475C53"/>
    <w:rsid w:val="00476223"/>
    <w:rsid w:val="004762C5"/>
    <w:rsid w:val="0047775F"/>
    <w:rsid w:val="004801AC"/>
    <w:rsid w:val="00480220"/>
    <w:rsid w:val="004844DC"/>
    <w:rsid w:val="004866E5"/>
    <w:rsid w:val="00490220"/>
    <w:rsid w:val="0049046B"/>
    <w:rsid w:val="00490D49"/>
    <w:rsid w:val="00493471"/>
    <w:rsid w:val="00494AC9"/>
    <w:rsid w:val="0049752A"/>
    <w:rsid w:val="00497B50"/>
    <w:rsid w:val="004A093B"/>
    <w:rsid w:val="004A2786"/>
    <w:rsid w:val="004A3278"/>
    <w:rsid w:val="004A419D"/>
    <w:rsid w:val="004A4A59"/>
    <w:rsid w:val="004A4B37"/>
    <w:rsid w:val="004A5446"/>
    <w:rsid w:val="004A79FB"/>
    <w:rsid w:val="004B0CDE"/>
    <w:rsid w:val="004B1473"/>
    <w:rsid w:val="004B17E9"/>
    <w:rsid w:val="004B3C6A"/>
    <w:rsid w:val="004B541A"/>
    <w:rsid w:val="004B7C40"/>
    <w:rsid w:val="004C039B"/>
    <w:rsid w:val="004C1462"/>
    <w:rsid w:val="004C1DF4"/>
    <w:rsid w:val="004C351C"/>
    <w:rsid w:val="004C57AD"/>
    <w:rsid w:val="004C5F85"/>
    <w:rsid w:val="004C7558"/>
    <w:rsid w:val="004D1909"/>
    <w:rsid w:val="004D7726"/>
    <w:rsid w:val="004E009A"/>
    <w:rsid w:val="004E38E4"/>
    <w:rsid w:val="004E64E3"/>
    <w:rsid w:val="004E6B93"/>
    <w:rsid w:val="004F0F61"/>
    <w:rsid w:val="004F24B2"/>
    <w:rsid w:val="004F24BF"/>
    <w:rsid w:val="004F35FE"/>
    <w:rsid w:val="004F3E21"/>
    <w:rsid w:val="004F3F74"/>
    <w:rsid w:val="004F4606"/>
    <w:rsid w:val="004F4AAB"/>
    <w:rsid w:val="004F5E65"/>
    <w:rsid w:val="0050007F"/>
    <w:rsid w:val="00500C55"/>
    <w:rsid w:val="0050185E"/>
    <w:rsid w:val="005024BC"/>
    <w:rsid w:val="005031E8"/>
    <w:rsid w:val="005038B2"/>
    <w:rsid w:val="00504D37"/>
    <w:rsid w:val="00510FCA"/>
    <w:rsid w:val="00513578"/>
    <w:rsid w:val="005135FE"/>
    <w:rsid w:val="00513D93"/>
    <w:rsid w:val="005145C3"/>
    <w:rsid w:val="0051576E"/>
    <w:rsid w:val="00515FB5"/>
    <w:rsid w:val="0051603A"/>
    <w:rsid w:val="00520DA5"/>
    <w:rsid w:val="005218C7"/>
    <w:rsid w:val="00521C26"/>
    <w:rsid w:val="00523602"/>
    <w:rsid w:val="00523953"/>
    <w:rsid w:val="00523B0D"/>
    <w:rsid w:val="005246BE"/>
    <w:rsid w:val="00524B5F"/>
    <w:rsid w:val="00524BF5"/>
    <w:rsid w:val="00524C44"/>
    <w:rsid w:val="00525AC1"/>
    <w:rsid w:val="0052731C"/>
    <w:rsid w:val="00527559"/>
    <w:rsid w:val="00527AA0"/>
    <w:rsid w:val="00531790"/>
    <w:rsid w:val="00531818"/>
    <w:rsid w:val="00532F64"/>
    <w:rsid w:val="005357D1"/>
    <w:rsid w:val="00537562"/>
    <w:rsid w:val="00537AA3"/>
    <w:rsid w:val="00541A6B"/>
    <w:rsid w:val="00541E6C"/>
    <w:rsid w:val="00542788"/>
    <w:rsid w:val="00542985"/>
    <w:rsid w:val="00542C5A"/>
    <w:rsid w:val="00543E54"/>
    <w:rsid w:val="00544C64"/>
    <w:rsid w:val="00544EEB"/>
    <w:rsid w:val="00545DC0"/>
    <w:rsid w:val="0054694E"/>
    <w:rsid w:val="005470E8"/>
    <w:rsid w:val="0054723A"/>
    <w:rsid w:val="005476D1"/>
    <w:rsid w:val="00550593"/>
    <w:rsid w:val="00551097"/>
    <w:rsid w:val="0055446F"/>
    <w:rsid w:val="005553C1"/>
    <w:rsid w:val="00557454"/>
    <w:rsid w:val="00557C9F"/>
    <w:rsid w:val="005601EB"/>
    <w:rsid w:val="0056077C"/>
    <w:rsid w:val="0056145B"/>
    <w:rsid w:val="00561F7A"/>
    <w:rsid w:val="00562069"/>
    <w:rsid w:val="005621E0"/>
    <w:rsid w:val="00562620"/>
    <w:rsid w:val="005627A0"/>
    <w:rsid w:val="005646B9"/>
    <w:rsid w:val="005648BF"/>
    <w:rsid w:val="005651C8"/>
    <w:rsid w:val="00565F9C"/>
    <w:rsid w:val="0056616C"/>
    <w:rsid w:val="00566EE0"/>
    <w:rsid w:val="0056744E"/>
    <w:rsid w:val="00571C70"/>
    <w:rsid w:val="005727DB"/>
    <w:rsid w:val="00575694"/>
    <w:rsid w:val="00576B68"/>
    <w:rsid w:val="0057761C"/>
    <w:rsid w:val="0058364C"/>
    <w:rsid w:val="00585126"/>
    <w:rsid w:val="00585486"/>
    <w:rsid w:val="00585DCE"/>
    <w:rsid w:val="005866EC"/>
    <w:rsid w:val="00591C32"/>
    <w:rsid w:val="00591D71"/>
    <w:rsid w:val="0059297D"/>
    <w:rsid w:val="00592CA7"/>
    <w:rsid w:val="0059313E"/>
    <w:rsid w:val="00593DA1"/>
    <w:rsid w:val="00594CA4"/>
    <w:rsid w:val="00594E04"/>
    <w:rsid w:val="00594F28"/>
    <w:rsid w:val="0059553B"/>
    <w:rsid w:val="0059593C"/>
    <w:rsid w:val="005A02CD"/>
    <w:rsid w:val="005A06D7"/>
    <w:rsid w:val="005A3126"/>
    <w:rsid w:val="005A328C"/>
    <w:rsid w:val="005A4699"/>
    <w:rsid w:val="005A4DAB"/>
    <w:rsid w:val="005A5C7A"/>
    <w:rsid w:val="005A6B68"/>
    <w:rsid w:val="005A74EA"/>
    <w:rsid w:val="005A7948"/>
    <w:rsid w:val="005A7F95"/>
    <w:rsid w:val="005B0BB0"/>
    <w:rsid w:val="005B260F"/>
    <w:rsid w:val="005B35D6"/>
    <w:rsid w:val="005B4063"/>
    <w:rsid w:val="005B41B4"/>
    <w:rsid w:val="005B4F99"/>
    <w:rsid w:val="005B5D43"/>
    <w:rsid w:val="005B5D71"/>
    <w:rsid w:val="005B6A05"/>
    <w:rsid w:val="005B7D96"/>
    <w:rsid w:val="005C00D6"/>
    <w:rsid w:val="005C20D0"/>
    <w:rsid w:val="005C2F2E"/>
    <w:rsid w:val="005C578B"/>
    <w:rsid w:val="005C63DE"/>
    <w:rsid w:val="005C6825"/>
    <w:rsid w:val="005C790F"/>
    <w:rsid w:val="005D092C"/>
    <w:rsid w:val="005D2341"/>
    <w:rsid w:val="005D2FBC"/>
    <w:rsid w:val="005D3FE5"/>
    <w:rsid w:val="005D43A7"/>
    <w:rsid w:val="005D71C6"/>
    <w:rsid w:val="005E0681"/>
    <w:rsid w:val="005E2E9B"/>
    <w:rsid w:val="005E3F6F"/>
    <w:rsid w:val="005E4E44"/>
    <w:rsid w:val="005E653C"/>
    <w:rsid w:val="005E76A6"/>
    <w:rsid w:val="005F376E"/>
    <w:rsid w:val="005F4718"/>
    <w:rsid w:val="005F7CB8"/>
    <w:rsid w:val="005F7FE3"/>
    <w:rsid w:val="00600314"/>
    <w:rsid w:val="00601C7E"/>
    <w:rsid w:val="006025C9"/>
    <w:rsid w:val="006033F4"/>
    <w:rsid w:val="0060394F"/>
    <w:rsid w:val="00603A8C"/>
    <w:rsid w:val="00603E44"/>
    <w:rsid w:val="00604092"/>
    <w:rsid w:val="006052FD"/>
    <w:rsid w:val="00606734"/>
    <w:rsid w:val="006067EB"/>
    <w:rsid w:val="00607ABC"/>
    <w:rsid w:val="00607C9E"/>
    <w:rsid w:val="0061024E"/>
    <w:rsid w:val="00610BA3"/>
    <w:rsid w:val="00610F88"/>
    <w:rsid w:val="006119FA"/>
    <w:rsid w:val="00616240"/>
    <w:rsid w:val="00616B73"/>
    <w:rsid w:val="006200A8"/>
    <w:rsid w:val="00622575"/>
    <w:rsid w:val="00625701"/>
    <w:rsid w:val="006330CE"/>
    <w:rsid w:val="00633733"/>
    <w:rsid w:val="006346A9"/>
    <w:rsid w:val="0063529D"/>
    <w:rsid w:val="0063575A"/>
    <w:rsid w:val="006367C3"/>
    <w:rsid w:val="00637BBB"/>
    <w:rsid w:val="0064082D"/>
    <w:rsid w:val="006427BF"/>
    <w:rsid w:val="0064354D"/>
    <w:rsid w:val="00643AA4"/>
    <w:rsid w:val="006446DD"/>
    <w:rsid w:val="00644FCE"/>
    <w:rsid w:val="00645AB0"/>
    <w:rsid w:val="00645C05"/>
    <w:rsid w:val="00650680"/>
    <w:rsid w:val="006511FA"/>
    <w:rsid w:val="006516E6"/>
    <w:rsid w:val="006523DD"/>
    <w:rsid w:val="006538DD"/>
    <w:rsid w:val="00655D39"/>
    <w:rsid w:val="00661B50"/>
    <w:rsid w:val="0066275D"/>
    <w:rsid w:val="006637FC"/>
    <w:rsid w:val="00663C91"/>
    <w:rsid w:val="0066474A"/>
    <w:rsid w:val="006672E4"/>
    <w:rsid w:val="00667F26"/>
    <w:rsid w:val="0067275C"/>
    <w:rsid w:val="0067292E"/>
    <w:rsid w:val="00672D8C"/>
    <w:rsid w:val="0067367D"/>
    <w:rsid w:val="00673F6C"/>
    <w:rsid w:val="00680575"/>
    <w:rsid w:val="0068066F"/>
    <w:rsid w:val="00681B20"/>
    <w:rsid w:val="00681E6F"/>
    <w:rsid w:val="0068260C"/>
    <w:rsid w:val="00683137"/>
    <w:rsid w:val="00684256"/>
    <w:rsid w:val="00686625"/>
    <w:rsid w:val="0068664B"/>
    <w:rsid w:val="006867DF"/>
    <w:rsid w:val="00686818"/>
    <w:rsid w:val="006874F4"/>
    <w:rsid w:val="00687653"/>
    <w:rsid w:val="00687A80"/>
    <w:rsid w:val="006927B0"/>
    <w:rsid w:val="00692F3F"/>
    <w:rsid w:val="0069353C"/>
    <w:rsid w:val="00693FE1"/>
    <w:rsid w:val="0069427B"/>
    <w:rsid w:val="00694F24"/>
    <w:rsid w:val="00695C85"/>
    <w:rsid w:val="00696488"/>
    <w:rsid w:val="006969F7"/>
    <w:rsid w:val="006979A9"/>
    <w:rsid w:val="00697DE2"/>
    <w:rsid w:val="006A0597"/>
    <w:rsid w:val="006A0A03"/>
    <w:rsid w:val="006A242C"/>
    <w:rsid w:val="006A3B2E"/>
    <w:rsid w:val="006A3D27"/>
    <w:rsid w:val="006A4F8A"/>
    <w:rsid w:val="006A596A"/>
    <w:rsid w:val="006A6EF8"/>
    <w:rsid w:val="006A7F6E"/>
    <w:rsid w:val="006B0E5A"/>
    <w:rsid w:val="006B17C5"/>
    <w:rsid w:val="006B40C1"/>
    <w:rsid w:val="006B50BF"/>
    <w:rsid w:val="006B591A"/>
    <w:rsid w:val="006B65C4"/>
    <w:rsid w:val="006B68DD"/>
    <w:rsid w:val="006C03CB"/>
    <w:rsid w:val="006C0F68"/>
    <w:rsid w:val="006C0F9F"/>
    <w:rsid w:val="006C127F"/>
    <w:rsid w:val="006C14C7"/>
    <w:rsid w:val="006C196B"/>
    <w:rsid w:val="006C1CF3"/>
    <w:rsid w:val="006C4A88"/>
    <w:rsid w:val="006C746E"/>
    <w:rsid w:val="006C76B8"/>
    <w:rsid w:val="006D06CB"/>
    <w:rsid w:val="006D0AE0"/>
    <w:rsid w:val="006D1049"/>
    <w:rsid w:val="006D1B04"/>
    <w:rsid w:val="006D20A4"/>
    <w:rsid w:val="006D3916"/>
    <w:rsid w:val="006D3E2B"/>
    <w:rsid w:val="006D5D4C"/>
    <w:rsid w:val="006D6005"/>
    <w:rsid w:val="006E05AC"/>
    <w:rsid w:val="006E3045"/>
    <w:rsid w:val="006E39A0"/>
    <w:rsid w:val="006E3C9D"/>
    <w:rsid w:val="006E489A"/>
    <w:rsid w:val="006E48D1"/>
    <w:rsid w:val="006E5653"/>
    <w:rsid w:val="006E6040"/>
    <w:rsid w:val="006E697E"/>
    <w:rsid w:val="006F115A"/>
    <w:rsid w:val="006F1F3C"/>
    <w:rsid w:val="006F28BF"/>
    <w:rsid w:val="006F3D4D"/>
    <w:rsid w:val="006F5CEE"/>
    <w:rsid w:val="006F5E2A"/>
    <w:rsid w:val="006F6FBB"/>
    <w:rsid w:val="00700164"/>
    <w:rsid w:val="00700364"/>
    <w:rsid w:val="00702E28"/>
    <w:rsid w:val="007044E5"/>
    <w:rsid w:val="0070472C"/>
    <w:rsid w:val="0070516E"/>
    <w:rsid w:val="00705993"/>
    <w:rsid w:val="00706B92"/>
    <w:rsid w:val="00707309"/>
    <w:rsid w:val="00710D7C"/>
    <w:rsid w:val="00713FBB"/>
    <w:rsid w:val="00720AE3"/>
    <w:rsid w:val="007215A5"/>
    <w:rsid w:val="00721911"/>
    <w:rsid w:val="00722441"/>
    <w:rsid w:val="00723D30"/>
    <w:rsid w:val="00724868"/>
    <w:rsid w:val="00726280"/>
    <w:rsid w:val="0073229F"/>
    <w:rsid w:val="0073273D"/>
    <w:rsid w:val="00733863"/>
    <w:rsid w:val="00734DE0"/>
    <w:rsid w:val="00734DF1"/>
    <w:rsid w:val="00736666"/>
    <w:rsid w:val="00736852"/>
    <w:rsid w:val="00742961"/>
    <w:rsid w:val="007431A6"/>
    <w:rsid w:val="0074451A"/>
    <w:rsid w:val="00745066"/>
    <w:rsid w:val="00746BFB"/>
    <w:rsid w:val="00747A26"/>
    <w:rsid w:val="0075014C"/>
    <w:rsid w:val="00751BBE"/>
    <w:rsid w:val="00752D45"/>
    <w:rsid w:val="0075450C"/>
    <w:rsid w:val="00754753"/>
    <w:rsid w:val="007557A7"/>
    <w:rsid w:val="0075737D"/>
    <w:rsid w:val="0075762B"/>
    <w:rsid w:val="007578D5"/>
    <w:rsid w:val="00757DAB"/>
    <w:rsid w:val="0076363A"/>
    <w:rsid w:val="00763F1E"/>
    <w:rsid w:val="007644E2"/>
    <w:rsid w:val="00765F28"/>
    <w:rsid w:val="0076612F"/>
    <w:rsid w:val="0077132D"/>
    <w:rsid w:val="00771F4E"/>
    <w:rsid w:val="00771F9B"/>
    <w:rsid w:val="00772989"/>
    <w:rsid w:val="00772AC1"/>
    <w:rsid w:val="007747C9"/>
    <w:rsid w:val="007757C2"/>
    <w:rsid w:val="00776660"/>
    <w:rsid w:val="00776DEE"/>
    <w:rsid w:val="00780462"/>
    <w:rsid w:val="007810E4"/>
    <w:rsid w:val="00782AEE"/>
    <w:rsid w:val="00782BBD"/>
    <w:rsid w:val="00783623"/>
    <w:rsid w:val="007847F5"/>
    <w:rsid w:val="00784839"/>
    <w:rsid w:val="00786132"/>
    <w:rsid w:val="00787541"/>
    <w:rsid w:val="00787787"/>
    <w:rsid w:val="007910A4"/>
    <w:rsid w:val="00791203"/>
    <w:rsid w:val="00794E89"/>
    <w:rsid w:val="00795181"/>
    <w:rsid w:val="007954B8"/>
    <w:rsid w:val="00796E97"/>
    <w:rsid w:val="00797690"/>
    <w:rsid w:val="00797A7C"/>
    <w:rsid w:val="007A2226"/>
    <w:rsid w:val="007A2299"/>
    <w:rsid w:val="007A22AD"/>
    <w:rsid w:val="007A3AB4"/>
    <w:rsid w:val="007A41B2"/>
    <w:rsid w:val="007A480F"/>
    <w:rsid w:val="007A4F79"/>
    <w:rsid w:val="007A587C"/>
    <w:rsid w:val="007A667F"/>
    <w:rsid w:val="007B0CEB"/>
    <w:rsid w:val="007B33CC"/>
    <w:rsid w:val="007B36D5"/>
    <w:rsid w:val="007B44F3"/>
    <w:rsid w:val="007B4F37"/>
    <w:rsid w:val="007B5AF7"/>
    <w:rsid w:val="007B6C98"/>
    <w:rsid w:val="007B7E87"/>
    <w:rsid w:val="007C0AE1"/>
    <w:rsid w:val="007C3C1B"/>
    <w:rsid w:val="007C497E"/>
    <w:rsid w:val="007C6487"/>
    <w:rsid w:val="007C7918"/>
    <w:rsid w:val="007D0627"/>
    <w:rsid w:val="007D06F3"/>
    <w:rsid w:val="007D3AF7"/>
    <w:rsid w:val="007D4E7C"/>
    <w:rsid w:val="007D5E2B"/>
    <w:rsid w:val="007D67ED"/>
    <w:rsid w:val="007D7A13"/>
    <w:rsid w:val="007E0135"/>
    <w:rsid w:val="007E3F44"/>
    <w:rsid w:val="007E3F60"/>
    <w:rsid w:val="007E546B"/>
    <w:rsid w:val="007E54AF"/>
    <w:rsid w:val="007E5E93"/>
    <w:rsid w:val="007E5F7A"/>
    <w:rsid w:val="007E66FF"/>
    <w:rsid w:val="007E73C8"/>
    <w:rsid w:val="007E7CC1"/>
    <w:rsid w:val="007F102F"/>
    <w:rsid w:val="007F105B"/>
    <w:rsid w:val="007F1639"/>
    <w:rsid w:val="007F4FA5"/>
    <w:rsid w:val="007F6C81"/>
    <w:rsid w:val="008003D8"/>
    <w:rsid w:val="00803A19"/>
    <w:rsid w:val="008041E7"/>
    <w:rsid w:val="008061F6"/>
    <w:rsid w:val="008063AE"/>
    <w:rsid w:val="00806E7F"/>
    <w:rsid w:val="00807634"/>
    <w:rsid w:val="00811280"/>
    <w:rsid w:val="008117A2"/>
    <w:rsid w:val="00811D2D"/>
    <w:rsid w:val="008126A0"/>
    <w:rsid w:val="00812793"/>
    <w:rsid w:val="0081422F"/>
    <w:rsid w:val="00816A1D"/>
    <w:rsid w:val="00817589"/>
    <w:rsid w:val="00820E7C"/>
    <w:rsid w:val="00820EEE"/>
    <w:rsid w:val="00822610"/>
    <w:rsid w:val="00823332"/>
    <w:rsid w:val="00823404"/>
    <w:rsid w:val="00824C37"/>
    <w:rsid w:val="00826212"/>
    <w:rsid w:val="008268AA"/>
    <w:rsid w:val="00827AD1"/>
    <w:rsid w:val="008308DD"/>
    <w:rsid w:val="00830F4D"/>
    <w:rsid w:val="00831576"/>
    <w:rsid w:val="00832ECB"/>
    <w:rsid w:val="00833CB7"/>
    <w:rsid w:val="008343EE"/>
    <w:rsid w:val="008360FA"/>
    <w:rsid w:val="00836659"/>
    <w:rsid w:val="00837326"/>
    <w:rsid w:val="0083741D"/>
    <w:rsid w:val="008428D3"/>
    <w:rsid w:val="00842940"/>
    <w:rsid w:val="0084319C"/>
    <w:rsid w:val="008436E3"/>
    <w:rsid w:val="00843861"/>
    <w:rsid w:val="00844133"/>
    <w:rsid w:val="0084754F"/>
    <w:rsid w:val="008509B5"/>
    <w:rsid w:val="00850BEB"/>
    <w:rsid w:val="00850E1C"/>
    <w:rsid w:val="008512B0"/>
    <w:rsid w:val="00851FE0"/>
    <w:rsid w:val="00852E71"/>
    <w:rsid w:val="008537B0"/>
    <w:rsid w:val="0085514C"/>
    <w:rsid w:val="00855371"/>
    <w:rsid w:val="008569B3"/>
    <w:rsid w:val="00856CA3"/>
    <w:rsid w:val="00856F38"/>
    <w:rsid w:val="008576F4"/>
    <w:rsid w:val="0085789A"/>
    <w:rsid w:val="00860369"/>
    <w:rsid w:val="00860505"/>
    <w:rsid w:val="00860E64"/>
    <w:rsid w:val="00863BC3"/>
    <w:rsid w:val="00864588"/>
    <w:rsid w:val="00866086"/>
    <w:rsid w:val="00866A50"/>
    <w:rsid w:val="008670FD"/>
    <w:rsid w:val="00867871"/>
    <w:rsid w:val="00867CD7"/>
    <w:rsid w:val="0087156C"/>
    <w:rsid w:val="0087238E"/>
    <w:rsid w:val="008734B6"/>
    <w:rsid w:val="0087640B"/>
    <w:rsid w:val="0088106B"/>
    <w:rsid w:val="008818F1"/>
    <w:rsid w:val="00887147"/>
    <w:rsid w:val="00892D9F"/>
    <w:rsid w:val="008A00D7"/>
    <w:rsid w:val="008A27A4"/>
    <w:rsid w:val="008A3B83"/>
    <w:rsid w:val="008A42AB"/>
    <w:rsid w:val="008A5A45"/>
    <w:rsid w:val="008A6359"/>
    <w:rsid w:val="008A76EB"/>
    <w:rsid w:val="008B1426"/>
    <w:rsid w:val="008B1AAD"/>
    <w:rsid w:val="008B229D"/>
    <w:rsid w:val="008B2D21"/>
    <w:rsid w:val="008B3154"/>
    <w:rsid w:val="008B330E"/>
    <w:rsid w:val="008B6D16"/>
    <w:rsid w:val="008C172F"/>
    <w:rsid w:val="008C505A"/>
    <w:rsid w:val="008C5739"/>
    <w:rsid w:val="008C59C0"/>
    <w:rsid w:val="008C6B3B"/>
    <w:rsid w:val="008C6D65"/>
    <w:rsid w:val="008C745C"/>
    <w:rsid w:val="008D14E4"/>
    <w:rsid w:val="008D22BA"/>
    <w:rsid w:val="008D27F8"/>
    <w:rsid w:val="008D2CE3"/>
    <w:rsid w:val="008D4372"/>
    <w:rsid w:val="008D44E1"/>
    <w:rsid w:val="008D5328"/>
    <w:rsid w:val="008D73B6"/>
    <w:rsid w:val="008D7A66"/>
    <w:rsid w:val="008D7BB2"/>
    <w:rsid w:val="008E2631"/>
    <w:rsid w:val="008E37A9"/>
    <w:rsid w:val="008E44F8"/>
    <w:rsid w:val="008E55D2"/>
    <w:rsid w:val="008E7110"/>
    <w:rsid w:val="008E7707"/>
    <w:rsid w:val="008F01E1"/>
    <w:rsid w:val="008F032F"/>
    <w:rsid w:val="008F03C4"/>
    <w:rsid w:val="008F04F1"/>
    <w:rsid w:val="008F12EA"/>
    <w:rsid w:val="008F3684"/>
    <w:rsid w:val="008F4D5E"/>
    <w:rsid w:val="008F6894"/>
    <w:rsid w:val="00900D48"/>
    <w:rsid w:val="00900E53"/>
    <w:rsid w:val="0090112C"/>
    <w:rsid w:val="009023F9"/>
    <w:rsid w:val="00903766"/>
    <w:rsid w:val="00903D31"/>
    <w:rsid w:val="00904978"/>
    <w:rsid w:val="009050C7"/>
    <w:rsid w:val="00905F26"/>
    <w:rsid w:val="00910C06"/>
    <w:rsid w:val="00911C59"/>
    <w:rsid w:val="00911DD8"/>
    <w:rsid w:val="00911EE5"/>
    <w:rsid w:val="00913269"/>
    <w:rsid w:val="0091472E"/>
    <w:rsid w:val="0091522D"/>
    <w:rsid w:val="0091689E"/>
    <w:rsid w:val="009168BB"/>
    <w:rsid w:val="00916A63"/>
    <w:rsid w:val="00916CDE"/>
    <w:rsid w:val="009203B2"/>
    <w:rsid w:val="00921048"/>
    <w:rsid w:val="00921D83"/>
    <w:rsid w:val="00922431"/>
    <w:rsid w:val="00922460"/>
    <w:rsid w:val="00924732"/>
    <w:rsid w:val="009248D1"/>
    <w:rsid w:val="00924B09"/>
    <w:rsid w:val="00925CCB"/>
    <w:rsid w:val="009273AC"/>
    <w:rsid w:val="00927533"/>
    <w:rsid w:val="00930952"/>
    <w:rsid w:val="00931E6B"/>
    <w:rsid w:val="00932971"/>
    <w:rsid w:val="00932C45"/>
    <w:rsid w:val="009343F9"/>
    <w:rsid w:val="00934566"/>
    <w:rsid w:val="00934721"/>
    <w:rsid w:val="009359CF"/>
    <w:rsid w:val="00935F85"/>
    <w:rsid w:val="009377CB"/>
    <w:rsid w:val="0094021E"/>
    <w:rsid w:val="009408B7"/>
    <w:rsid w:val="00940C1E"/>
    <w:rsid w:val="009415EC"/>
    <w:rsid w:val="00941BA0"/>
    <w:rsid w:val="00942614"/>
    <w:rsid w:val="0094304C"/>
    <w:rsid w:val="0094391B"/>
    <w:rsid w:val="00943CD3"/>
    <w:rsid w:val="00943EA0"/>
    <w:rsid w:val="0094533A"/>
    <w:rsid w:val="00946801"/>
    <w:rsid w:val="00951984"/>
    <w:rsid w:val="0095212F"/>
    <w:rsid w:val="00954131"/>
    <w:rsid w:val="00954FA4"/>
    <w:rsid w:val="009551FF"/>
    <w:rsid w:val="00956824"/>
    <w:rsid w:val="00956A5C"/>
    <w:rsid w:val="00956F22"/>
    <w:rsid w:val="009571C0"/>
    <w:rsid w:val="00960D4B"/>
    <w:rsid w:val="00960FAE"/>
    <w:rsid w:val="0096149E"/>
    <w:rsid w:val="00962C12"/>
    <w:rsid w:val="00963B88"/>
    <w:rsid w:val="009641A4"/>
    <w:rsid w:val="0097197D"/>
    <w:rsid w:val="0097207D"/>
    <w:rsid w:val="0097215C"/>
    <w:rsid w:val="009722DC"/>
    <w:rsid w:val="009739BE"/>
    <w:rsid w:val="009749C5"/>
    <w:rsid w:val="009759DD"/>
    <w:rsid w:val="00975AD8"/>
    <w:rsid w:val="00975C08"/>
    <w:rsid w:val="00976C3E"/>
    <w:rsid w:val="009801A5"/>
    <w:rsid w:val="00982860"/>
    <w:rsid w:val="00983764"/>
    <w:rsid w:val="00984429"/>
    <w:rsid w:val="0098614A"/>
    <w:rsid w:val="00986BF6"/>
    <w:rsid w:val="00986D50"/>
    <w:rsid w:val="009908FD"/>
    <w:rsid w:val="009910E8"/>
    <w:rsid w:val="009911DB"/>
    <w:rsid w:val="00991CCF"/>
    <w:rsid w:val="00996B36"/>
    <w:rsid w:val="009973BA"/>
    <w:rsid w:val="00997707"/>
    <w:rsid w:val="009A0DA2"/>
    <w:rsid w:val="009A1D05"/>
    <w:rsid w:val="009A2AFD"/>
    <w:rsid w:val="009A3E42"/>
    <w:rsid w:val="009A41BD"/>
    <w:rsid w:val="009A42A9"/>
    <w:rsid w:val="009A47B7"/>
    <w:rsid w:val="009A4C2F"/>
    <w:rsid w:val="009A53B1"/>
    <w:rsid w:val="009A53CE"/>
    <w:rsid w:val="009A778D"/>
    <w:rsid w:val="009B0FF5"/>
    <w:rsid w:val="009B148C"/>
    <w:rsid w:val="009B178C"/>
    <w:rsid w:val="009B1A56"/>
    <w:rsid w:val="009B227F"/>
    <w:rsid w:val="009B250A"/>
    <w:rsid w:val="009B2EB5"/>
    <w:rsid w:val="009B3EE5"/>
    <w:rsid w:val="009B5B7D"/>
    <w:rsid w:val="009B6255"/>
    <w:rsid w:val="009B64B6"/>
    <w:rsid w:val="009B67C4"/>
    <w:rsid w:val="009B7553"/>
    <w:rsid w:val="009B757F"/>
    <w:rsid w:val="009C0078"/>
    <w:rsid w:val="009C0ADC"/>
    <w:rsid w:val="009C0DA5"/>
    <w:rsid w:val="009C0FB6"/>
    <w:rsid w:val="009C3129"/>
    <w:rsid w:val="009C4AC2"/>
    <w:rsid w:val="009C4C8A"/>
    <w:rsid w:val="009C5526"/>
    <w:rsid w:val="009C72BA"/>
    <w:rsid w:val="009C746F"/>
    <w:rsid w:val="009C75E3"/>
    <w:rsid w:val="009D11F5"/>
    <w:rsid w:val="009D301A"/>
    <w:rsid w:val="009D4451"/>
    <w:rsid w:val="009D56A8"/>
    <w:rsid w:val="009D57A2"/>
    <w:rsid w:val="009D5804"/>
    <w:rsid w:val="009D59B9"/>
    <w:rsid w:val="009D5B5F"/>
    <w:rsid w:val="009D5BA5"/>
    <w:rsid w:val="009D5E00"/>
    <w:rsid w:val="009D76E1"/>
    <w:rsid w:val="009D786A"/>
    <w:rsid w:val="009E011C"/>
    <w:rsid w:val="009E05F2"/>
    <w:rsid w:val="009E109B"/>
    <w:rsid w:val="009E145A"/>
    <w:rsid w:val="009E5BBE"/>
    <w:rsid w:val="009E5DFB"/>
    <w:rsid w:val="009E6035"/>
    <w:rsid w:val="009E66AD"/>
    <w:rsid w:val="009F346A"/>
    <w:rsid w:val="009F42E6"/>
    <w:rsid w:val="009F4F52"/>
    <w:rsid w:val="009F5108"/>
    <w:rsid w:val="009F5499"/>
    <w:rsid w:val="009F5C08"/>
    <w:rsid w:val="009F5E2D"/>
    <w:rsid w:val="009F5F78"/>
    <w:rsid w:val="009F6975"/>
    <w:rsid w:val="00A03367"/>
    <w:rsid w:val="00A04890"/>
    <w:rsid w:val="00A04D52"/>
    <w:rsid w:val="00A057B9"/>
    <w:rsid w:val="00A061B1"/>
    <w:rsid w:val="00A065E9"/>
    <w:rsid w:val="00A07AA5"/>
    <w:rsid w:val="00A10185"/>
    <w:rsid w:val="00A10870"/>
    <w:rsid w:val="00A127A0"/>
    <w:rsid w:val="00A12B8F"/>
    <w:rsid w:val="00A12D45"/>
    <w:rsid w:val="00A137AC"/>
    <w:rsid w:val="00A1468C"/>
    <w:rsid w:val="00A15C67"/>
    <w:rsid w:val="00A1705A"/>
    <w:rsid w:val="00A21285"/>
    <w:rsid w:val="00A21F57"/>
    <w:rsid w:val="00A22579"/>
    <w:rsid w:val="00A22E32"/>
    <w:rsid w:val="00A24A38"/>
    <w:rsid w:val="00A25E8D"/>
    <w:rsid w:val="00A30047"/>
    <w:rsid w:val="00A3027F"/>
    <w:rsid w:val="00A30551"/>
    <w:rsid w:val="00A317C7"/>
    <w:rsid w:val="00A31A3B"/>
    <w:rsid w:val="00A31B2D"/>
    <w:rsid w:val="00A3395C"/>
    <w:rsid w:val="00A354A7"/>
    <w:rsid w:val="00A36544"/>
    <w:rsid w:val="00A36D78"/>
    <w:rsid w:val="00A4216E"/>
    <w:rsid w:val="00A42B5D"/>
    <w:rsid w:val="00A43430"/>
    <w:rsid w:val="00A4588D"/>
    <w:rsid w:val="00A45A68"/>
    <w:rsid w:val="00A50109"/>
    <w:rsid w:val="00A5127A"/>
    <w:rsid w:val="00A51D3B"/>
    <w:rsid w:val="00A5272B"/>
    <w:rsid w:val="00A53BB4"/>
    <w:rsid w:val="00A5427F"/>
    <w:rsid w:val="00A543B4"/>
    <w:rsid w:val="00A54BFE"/>
    <w:rsid w:val="00A55122"/>
    <w:rsid w:val="00A567DE"/>
    <w:rsid w:val="00A56CC8"/>
    <w:rsid w:val="00A576A4"/>
    <w:rsid w:val="00A60695"/>
    <w:rsid w:val="00A60E6F"/>
    <w:rsid w:val="00A6165A"/>
    <w:rsid w:val="00A6269C"/>
    <w:rsid w:val="00A650B6"/>
    <w:rsid w:val="00A65504"/>
    <w:rsid w:val="00A6658B"/>
    <w:rsid w:val="00A66621"/>
    <w:rsid w:val="00A67234"/>
    <w:rsid w:val="00A6731C"/>
    <w:rsid w:val="00A705DC"/>
    <w:rsid w:val="00A708F4"/>
    <w:rsid w:val="00A70A72"/>
    <w:rsid w:val="00A70C47"/>
    <w:rsid w:val="00A70DDF"/>
    <w:rsid w:val="00A70FDC"/>
    <w:rsid w:val="00A73149"/>
    <w:rsid w:val="00A73469"/>
    <w:rsid w:val="00A739EB"/>
    <w:rsid w:val="00A73D19"/>
    <w:rsid w:val="00A74DD4"/>
    <w:rsid w:val="00A75DC9"/>
    <w:rsid w:val="00A7603B"/>
    <w:rsid w:val="00A7753D"/>
    <w:rsid w:val="00A80925"/>
    <w:rsid w:val="00A80F33"/>
    <w:rsid w:val="00A811AE"/>
    <w:rsid w:val="00A829C1"/>
    <w:rsid w:val="00A831FC"/>
    <w:rsid w:val="00A832B2"/>
    <w:rsid w:val="00A838AB"/>
    <w:rsid w:val="00A83E79"/>
    <w:rsid w:val="00A84298"/>
    <w:rsid w:val="00A8532A"/>
    <w:rsid w:val="00A86248"/>
    <w:rsid w:val="00A86D40"/>
    <w:rsid w:val="00A87F7D"/>
    <w:rsid w:val="00A90F76"/>
    <w:rsid w:val="00A923E4"/>
    <w:rsid w:val="00A94AAA"/>
    <w:rsid w:val="00A94CD3"/>
    <w:rsid w:val="00A95446"/>
    <w:rsid w:val="00A960E6"/>
    <w:rsid w:val="00A96625"/>
    <w:rsid w:val="00A96828"/>
    <w:rsid w:val="00A9750B"/>
    <w:rsid w:val="00A977F1"/>
    <w:rsid w:val="00A978E7"/>
    <w:rsid w:val="00A97CA5"/>
    <w:rsid w:val="00AA0C9E"/>
    <w:rsid w:val="00AA118B"/>
    <w:rsid w:val="00AA2552"/>
    <w:rsid w:val="00AA258E"/>
    <w:rsid w:val="00AA4459"/>
    <w:rsid w:val="00AA55AA"/>
    <w:rsid w:val="00AA5ABE"/>
    <w:rsid w:val="00AA72B9"/>
    <w:rsid w:val="00AB35AF"/>
    <w:rsid w:val="00AB3FC9"/>
    <w:rsid w:val="00AB45B7"/>
    <w:rsid w:val="00AB4A11"/>
    <w:rsid w:val="00AB6C29"/>
    <w:rsid w:val="00AC0334"/>
    <w:rsid w:val="00AC1B9B"/>
    <w:rsid w:val="00AC26B8"/>
    <w:rsid w:val="00AC3F11"/>
    <w:rsid w:val="00AC419D"/>
    <w:rsid w:val="00AC543A"/>
    <w:rsid w:val="00AC7176"/>
    <w:rsid w:val="00AD1255"/>
    <w:rsid w:val="00AD1FEC"/>
    <w:rsid w:val="00AD5655"/>
    <w:rsid w:val="00AD5952"/>
    <w:rsid w:val="00AD6D5C"/>
    <w:rsid w:val="00AD6F95"/>
    <w:rsid w:val="00AD7F5A"/>
    <w:rsid w:val="00AE0C90"/>
    <w:rsid w:val="00AE2EF7"/>
    <w:rsid w:val="00AE424D"/>
    <w:rsid w:val="00AE433B"/>
    <w:rsid w:val="00AE4DA6"/>
    <w:rsid w:val="00AE5B64"/>
    <w:rsid w:val="00AF0CF1"/>
    <w:rsid w:val="00AF4104"/>
    <w:rsid w:val="00AF47BB"/>
    <w:rsid w:val="00AF54CA"/>
    <w:rsid w:val="00AF552A"/>
    <w:rsid w:val="00AF5896"/>
    <w:rsid w:val="00AF6E33"/>
    <w:rsid w:val="00AF7223"/>
    <w:rsid w:val="00AF76E0"/>
    <w:rsid w:val="00B014C6"/>
    <w:rsid w:val="00B01E4C"/>
    <w:rsid w:val="00B02074"/>
    <w:rsid w:val="00B027C0"/>
    <w:rsid w:val="00B02B1E"/>
    <w:rsid w:val="00B034E7"/>
    <w:rsid w:val="00B039F9"/>
    <w:rsid w:val="00B04123"/>
    <w:rsid w:val="00B04B70"/>
    <w:rsid w:val="00B062E9"/>
    <w:rsid w:val="00B06BD7"/>
    <w:rsid w:val="00B06DFF"/>
    <w:rsid w:val="00B1068D"/>
    <w:rsid w:val="00B10AB5"/>
    <w:rsid w:val="00B11443"/>
    <w:rsid w:val="00B1147E"/>
    <w:rsid w:val="00B14406"/>
    <w:rsid w:val="00B1463A"/>
    <w:rsid w:val="00B172D7"/>
    <w:rsid w:val="00B179BA"/>
    <w:rsid w:val="00B21D59"/>
    <w:rsid w:val="00B21FDA"/>
    <w:rsid w:val="00B23378"/>
    <w:rsid w:val="00B234A3"/>
    <w:rsid w:val="00B244FD"/>
    <w:rsid w:val="00B251FE"/>
    <w:rsid w:val="00B253BE"/>
    <w:rsid w:val="00B26443"/>
    <w:rsid w:val="00B26E5C"/>
    <w:rsid w:val="00B26F72"/>
    <w:rsid w:val="00B27CB1"/>
    <w:rsid w:val="00B30513"/>
    <w:rsid w:val="00B313D0"/>
    <w:rsid w:val="00B3310E"/>
    <w:rsid w:val="00B334E0"/>
    <w:rsid w:val="00B33AA3"/>
    <w:rsid w:val="00B33B73"/>
    <w:rsid w:val="00B340F8"/>
    <w:rsid w:val="00B34DC6"/>
    <w:rsid w:val="00B36444"/>
    <w:rsid w:val="00B378E2"/>
    <w:rsid w:val="00B40EFC"/>
    <w:rsid w:val="00B411F6"/>
    <w:rsid w:val="00B4173E"/>
    <w:rsid w:val="00B41DD1"/>
    <w:rsid w:val="00B4215C"/>
    <w:rsid w:val="00B42F2E"/>
    <w:rsid w:val="00B44279"/>
    <w:rsid w:val="00B446F5"/>
    <w:rsid w:val="00B44D5B"/>
    <w:rsid w:val="00B45C21"/>
    <w:rsid w:val="00B4718B"/>
    <w:rsid w:val="00B4741C"/>
    <w:rsid w:val="00B5156B"/>
    <w:rsid w:val="00B526AD"/>
    <w:rsid w:val="00B52797"/>
    <w:rsid w:val="00B53B9E"/>
    <w:rsid w:val="00B54BCA"/>
    <w:rsid w:val="00B607CD"/>
    <w:rsid w:val="00B60B64"/>
    <w:rsid w:val="00B628C8"/>
    <w:rsid w:val="00B6298C"/>
    <w:rsid w:val="00B62E57"/>
    <w:rsid w:val="00B631B3"/>
    <w:rsid w:val="00B6339E"/>
    <w:rsid w:val="00B63728"/>
    <w:rsid w:val="00B6588D"/>
    <w:rsid w:val="00B660B1"/>
    <w:rsid w:val="00B66583"/>
    <w:rsid w:val="00B7057E"/>
    <w:rsid w:val="00B716EA"/>
    <w:rsid w:val="00B71710"/>
    <w:rsid w:val="00B751E4"/>
    <w:rsid w:val="00B758BE"/>
    <w:rsid w:val="00B75927"/>
    <w:rsid w:val="00B76165"/>
    <w:rsid w:val="00B76522"/>
    <w:rsid w:val="00B802DF"/>
    <w:rsid w:val="00B80516"/>
    <w:rsid w:val="00B8193C"/>
    <w:rsid w:val="00B82C1E"/>
    <w:rsid w:val="00B8651E"/>
    <w:rsid w:val="00B868AD"/>
    <w:rsid w:val="00B874D8"/>
    <w:rsid w:val="00B9113A"/>
    <w:rsid w:val="00B92599"/>
    <w:rsid w:val="00B92C0E"/>
    <w:rsid w:val="00B92D7D"/>
    <w:rsid w:val="00B9513A"/>
    <w:rsid w:val="00B952DE"/>
    <w:rsid w:val="00B95A44"/>
    <w:rsid w:val="00B95ADD"/>
    <w:rsid w:val="00B95ED3"/>
    <w:rsid w:val="00B962BD"/>
    <w:rsid w:val="00B97C5A"/>
    <w:rsid w:val="00BA1DAB"/>
    <w:rsid w:val="00BA28CE"/>
    <w:rsid w:val="00BA29DA"/>
    <w:rsid w:val="00BA3632"/>
    <w:rsid w:val="00BA4D9D"/>
    <w:rsid w:val="00BA4E14"/>
    <w:rsid w:val="00BA4EC8"/>
    <w:rsid w:val="00BA61A2"/>
    <w:rsid w:val="00BB00AF"/>
    <w:rsid w:val="00BB24ED"/>
    <w:rsid w:val="00BB2C00"/>
    <w:rsid w:val="00BB31DF"/>
    <w:rsid w:val="00BB4DC5"/>
    <w:rsid w:val="00BB5D19"/>
    <w:rsid w:val="00BB76B7"/>
    <w:rsid w:val="00BB7D08"/>
    <w:rsid w:val="00BB7DC9"/>
    <w:rsid w:val="00BC0A9E"/>
    <w:rsid w:val="00BC0E5C"/>
    <w:rsid w:val="00BC1006"/>
    <w:rsid w:val="00BC1D61"/>
    <w:rsid w:val="00BC348C"/>
    <w:rsid w:val="00BC3F1B"/>
    <w:rsid w:val="00BC4461"/>
    <w:rsid w:val="00BC5013"/>
    <w:rsid w:val="00BD105A"/>
    <w:rsid w:val="00BD1AFC"/>
    <w:rsid w:val="00BD2761"/>
    <w:rsid w:val="00BD2BCC"/>
    <w:rsid w:val="00BD2F15"/>
    <w:rsid w:val="00BD3DAD"/>
    <w:rsid w:val="00BD41F8"/>
    <w:rsid w:val="00BD4DA3"/>
    <w:rsid w:val="00BE0653"/>
    <w:rsid w:val="00BE117B"/>
    <w:rsid w:val="00BE17FF"/>
    <w:rsid w:val="00BE1A96"/>
    <w:rsid w:val="00BE1AA3"/>
    <w:rsid w:val="00BE3C81"/>
    <w:rsid w:val="00BE67AF"/>
    <w:rsid w:val="00BF15A6"/>
    <w:rsid w:val="00BF2113"/>
    <w:rsid w:val="00BF2FE9"/>
    <w:rsid w:val="00BF423D"/>
    <w:rsid w:val="00BF4E18"/>
    <w:rsid w:val="00BF53F5"/>
    <w:rsid w:val="00BF582D"/>
    <w:rsid w:val="00BF5BB9"/>
    <w:rsid w:val="00BF67A1"/>
    <w:rsid w:val="00BF7E18"/>
    <w:rsid w:val="00C01399"/>
    <w:rsid w:val="00C0176B"/>
    <w:rsid w:val="00C01D6F"/>
    <w:rsid w:val="00C0222B"/>
    <w:rsid w:val="00C02CCB"/>
    <w:rsid w:val="00C035DF"/>
    <w:rsid w:val="00C04A4D"/>
    <w:rsid w:val="00C05F61"/>
    <w:rsid w:val="00C0730E"/>
    <w:rsid w:val="00C10A66"/>
    <w:rsid w:val="00C11554"/>
    <w:rsid w:val="00C12DD6"/>
    <w:rsid w:val="00C1396C"/>
    <w:rsid w:val="00C14176"/>
    <w:rsid w:val="00C159CC"/>
    <w:rsid w:val="00C1604B"/>
    <w:rsid w:val="00C16AC9"/>
    <w:rsid w:val="00C16CB7"/>
    <w:rsid w:val="00C20606"/>
    <w:rsid w:val="00C2173C"/>
    <w:rsid w:val="00C21E33"/>
    <w:rsid w:val="00C22563"/>
    <w:rsid w:val="00C23BE0"/>
    <w:rsid w:val="00C249EA"/>
    <w:rsid w:val="00C25044"/>
    <w:rsid w:val="00C27828"/>
    <w:rsid w:val="00C305D8"/>
    <w:rsid w:val="00C30A8E"/>
    <w:rsid w:val="00C32E3E"/>
    <w:rsid w:val="00C33AB3"/>
    <w:rsid w:val="00C33BF0"/>
    <w:rsid w:val="00C34D2B"/>
    <w:rsid w:val="00C35D26"/>
    <w:rsid w:val="00C377D0"/>
    <w:rsid w:val="00C40A73"/>
    <w:rsid w:val="00C43A60"/>
    <w:rsid w:val="00C46A2E"/>
    <w:rsid w:val="00C5045A"/>
    <w:rsid w:val="00C51AF6"/>
    <w:rsid w:val="00C51BD9"/>
    <w:rsid w:val="00C5288B"/>
    <w:rsid w:val="00C53CA0"/>
    <w:rsid w:val="00C53F77"/>
    <w:rsid w:val="00C53F9B"/>
    <w:rsid w:val="00C5435F"/>
    <w:rsid w:val="00C54F51"/>
    <w:rsid w:val="00C56416"/>
    <w:rsid w:val="00C56D82"/>
    <w:rsid w:val="00C632A9"/>
    <w:rsid w:val="00C6682A"/>
    <w:rsid w:val="00C66FC3"/>
    <w:rsid w:val="00C67298"/>
    <w:rsid w:val="00C706D1"/>
    <w:rsid w:val="00C70C89"/>
    <w:rsid w:val="00C737A0"/>
    <w:rsid w:val="00C73C27"/>
    <w:rsid w:val="00C75EBD"/>
    <w:rsid w:val="00C75FD1"/>
    <w:rsid w:val="00C80927"/>
    <w:rsid w:val="00C8423A"/>
    <w:rsid w:val="00C845B0"/>
    <w:rsid w:val="00C849AE"/>
    <w:rsid w:val="00C84DC2"/>
    <w:rsid w:val="00C870CF"/>
    <w:rsid w:val="00C90B41"/>
    <w:rsid w:val="00C91C08"/>
    <w:rsid w:val="00C91C71"/>
    <w:rsid w:val="00C96654"/>
    <w:rsid w:val="00CA0319"/>
    <w:rsid w:val="00CA0F12"/>
    <w:rsid w:val="00CA1ED6"/>
    <w:rsid w:val="00CA3976"/>
    <w:rsid w:val="00CA583F"/>
    <w:rsid w:val="00CA5844"/>
    <w:rsid w:val="00CA62F8"/>
    <w:rsid w:val="00CA7479"/>
    <w:rsid w:val="00CA7F4F"/>
    <w:rsid w:val="00CB13BB"/>
    <w:rsid w:val="00CB367C"/>
    <w:rsid w:val="00CB62A6"/>
    <w:rsid w:val="00CB662C"/>
    <w:rsid w:val="00CB6A6D"/>
    <w:rsid w:val="00CB73E2"/>
    <w:rsid w:val="00CB785D"/>
    <w:rsid w:val="00CC075B"/>
    <w:rsid w:val="00CC0E4C"/>
    <w:rsid w:val="00CC1330"/>
    <w:rsid w:val="00CC1BD2"/>
    <w:rsid w:val="00CC1FDB"/>
    <w:rsid w:val="00CC2472"/>
    <w:rsid w:val="00CC366E"/>
    <w:rsid w:val="00CC4C30"/>
    <w:rsid w:val="00CC4F77"/>
    <w:rsid w:val="00CC5742"/>
    <w:rsid w:val="00CC6042"/>
    <w:rsid w:val="00CC6928"/>
    <w:rsid w:val="00CC6A57"/>
    <w:rsid w:val="00CC72C0"/>
    <w:rsid w:val="00CC75EA"/>
    <w:rsid w:val="00CD1E8A"/>
    <w:rsid w:val="00CD4AF0"/>
    <w:rsid w:val="00CD4E5C"/>
    <w:rsid w:val="00CD5078"/>
    <w:rsid w:val="00CD50B6"/>
    <w:rsid w:val="00CE0716"/>
    <w:rsid w:val="00CE0C93"/>
    <w:rsid w:val="00CE16E3"/>
    <w:rsid w:val="00CE28FD"/>
    <w:rsid w:val="00CE4078"/>
    <w:rsid w:val="00CE435D"/>
    <w:rsid w:val="00CE4ACC"/>
    <w:rsid w:val="00CE5CA7"/>
    <w:rsid w:val="00CE7BFC"/>
    <w:rsid w:val="00CF0B80"/>
    <w:rsid w:val="00CF10CD"/>
    <w:rsid w:val="00CF17DC"/>
    <w:rsid w:val="00CF2EAD"/>
    <w:rsid w:val="00CF35B1"/>
    <w:rsid w:val="00CF41C4"/>
    <w:rsid w:val="00CF4DFC"/>
    <w:rsid w:val="00CF53D0"/>
    <w:rsid w:val="00CF54FB"/>
    <w:rsid w:val="00CF5B3E"/>
    <w:rsid w:val="00D0076B"/>
    <w:rsid w:val="00D00E92"/>
    <w:rsid w:val="00D03E67"/>
    <w:rsid w:val="00D04EE9"/>
    <w:rsid w:val="00D060D6"/>
    <w:rsid w:val="00D06D94"/>
    <w:rsid w:val="00D07F26"/>
    <w:rsid w:val="00D1044E"/>
    <w:rsid w:val="00D10B9E"/>
    <w:rsid w:val="00D10D5D"/>
    <w:rsid w:val="00D11556"/>
    <w:rsid w:val="00D149F4"/>
    <w:rsid w:val="00D14F4D"/>
    <w:rsid w:val="00D15A78"/>
    <w:rsid w:val="00D16029"/>
    <w:rsid w:val="00D1705D"/>
    <w:rsid w:val="00D17533"/>
    <w:rsid w:val="00D22523"/>
    <w:rsid w:val="00D22EB7"/>
    <w:rsid w:val="00D24707"/>
    <w:rsid w:val="00D258FE"/>
    <w:rsid w:val="00D25D0D"/>
    <w:rsid w:val="00D3012D"/>
    <w:rsid w:val="00D33B69"/>
    <w:rsid w:val="00D3657C"/>
    <w:rsid w:val="00D40F10"/>
    <w:rsid w:val="00D423DC"/>
    <w:rsid w:val="00D425B8"/>
    <w:rsid w:val="00D449F3"/>
    <w:rsid w:val="00D462D2"/>
    <w:rsid w:val="00D51717"/>
    <w:rsid w:val="00D5217F"/>
    <w:rsid w:val="00D53BCF"/>
    <w:rsid w:val="00D54E3E"/>
    <w:rsid w:val="00D552AA"/>
    <w:rsid w:val="00D5587D"/>
    <w:rsid w:val="00D56013"/>
    <w:rsid w:val="00D562D1"/>
    <w:rsid w:val="00D562FF"/>
    <w:rsid w:val="00D56C85"/>
    <w:rsid w:val="00D60C00"/>
    <w:rsid w:val="00D616E3"/>
    <w:rsid w:val="00D6237D"/>
    <w:rsid w:val="00D62A38"/>
    <w:rsid w:val="00D62BBD"/>
    <w:rsid w:val="00D62C5F"/>
    <w:rsid w:val="00D637D1"/>
    <w:rsid w:val="00D643A8"/>
    <w:rsid w:val="00D64CA9"/>
    <w:rsid w:val="00D64EFE"/>
    <w:rsid w:val="00D674D1"/>
    <w:rsid w:val="00D67536"/>
    <w:rsid w:val="00D67597"/>
    <w:rsid w:val="00D70A74"/>
    <w:rsid w:val="00D71F29"/>
    <w:rsid w:val="00D728BF"/>
    <w:rsid w:val="00D73EC4"/>
    <w:rsid w:val="00D748BA"/>
    <w:rsid w:val="00D76299"/>
    <w:rsid w:val="00D77AE8"/>
    <w:rsid w:val="00D808E6"/>
    <w:rsid w:val="00D80AA1"/>
    <w:rsid w:val="00D81139"/>
    <w:rsid w:val="00D81403"/>
    <w:rsid w:val="00D822BF"/>
    <w:rsid w:val="00D82409"/>
    <w:rsid w:val="00D84BE0"/>
    <w:rsid w:val="00D86362"/>
    <w:rsid w:val="00D86AC4"/>
    <w:rsid w:val="00D86BE8"/>
    <w:rsid w:val="00D8788E"/>
    <w:rsid w:val="00D87B6E"/>
    <w:rsid w:val="00D87C36"/>
    <w:rsid w:val="00D87E2D"/>
    <w:rsid w:val="00D87F6F"/>
    <w:rsid w:val="00D92737"/>
    <w:rsid w:val="00D92F75"/>
    <w:rsid w:val="00D93D5D"/>
    <w:rsid w:val="00D94FBB"/>
    <w:rsid w:val="00D95A06"/>
    <w:rsid w:val="00D960B1"/>
    <w:rsid w:val="00D9760F"/>
    <w:rsid w:val="00DA1C59"/>
    <w:rsid w:val="00DA325B"/>
    <w:rsid w:val="00DA50AF"/>
    <w:rsid w:val="00DA5DCE"/>
    <w:rsid w:val="00DA71C1"/>
    <w:rsid w:val="00DA74CD"/>
    <w:rsid w:val="00DA7804"/>
    <w:rsid w:val="00DB0100"/>
    <w:rsid w:val="00DB21C1"/>
    <w:rsid w:val="00DB22F4"/>
    <w:rsid w:val="00DB3310"/>
    <w:rsid w:val="00DB380C"/>
    <w:rsid w:val="00DB5676"/>
    <w:rsid w:val="00DB5967"/>
    <w:rsid w:val="00DC107F"/>
    <w:rsid w:val="00DC2FF2"/>
    <w:rsid w:val="00DC3857"/>
    <w:rsid w:val="00DC4BF6"/>
    <w:rsid w:val="00DC5665"/>
    <w:rsid w:val="00DC717A"/>
    <w:rsid w:val="00DC7F5D"/>
    <w:rsid w:val="00DD0DF5"/>
    <w:rsid w:val="00DD2A25"/>
    <w:rsid w:val="00DD5381"/>
    <w:rsid w:val="00DD6228"/>
    <w:rsid w:val="00DD76FF"/>
    <w:rsid w:val="00DE03BA"/>
    <w:rsid w:val="00DE3A01"/>
    <w:rsid w:val="00DE42BB"/>
    <w:rsid w:val="00DE47F8"/>
    <w:rsid w:val="00DE50CA"/>
    <w:rsid w:val="00DE6984"/>
    <w:rsid w:val="00DE6C9B"/>
    <w:rsid w:val="00DE6F9B"/>
    <w:rsid w:val="00DE7682"/>
    <w:rsid w:val="00DF16F4"/>
    <w:rsid w:val="00DF1B5F"/>
    <w:rsid w:val="00DF2249"/>
    <w:rsid w:val="00DF3413"/>
    <w:rsid w:val="00DF55D3"/>
    <w:rsid w:val="00DF6728"/>
    <w:rsid w:val="00DF7C30"/>
    <w:rsid w:val="00E00044"/>
    <w:rsid w:val="00E01F39"/>
    <w:rsid w:val="00E04924"/>
    <w:rsid w:val="00E0594C"/>
    <w:rsid w:val="00E06194"/>
    <w:rsid w:val="00E072D6"/>
    <w:rsid w:val="00E07BE3"/>
    <w:rsid w:val="00E10760"/>
    <w:rsid w:val="00E109A2"/>
    <w:rsid w:val="00E11A1F"/>
    <w:rsid w:val="00E11D6E"/>
    <w:rsid w:val="00E129D2"/>
    <w:rsid w:val="00E13198"/>
    <w:rsid w:val="00E13D5D"/>
    <w:rsid w:val="00E143A1"/>
    <w:rsid w:val="00E16915"/>
    <w:rsid w:val="00E16B49"/>
    <w:rsid w:val="00E16F93"/>
    <w:rsid w:val="00E170DC"/>
    <w:rsid w:val="00E17204"/>
    <w:rsid w:val="00E21369"/>
    <w:rsid w:val="00E26931"/>
    <w:rsid w:val="00E27226"/>
    <w:rsid w:val="00E3055F"/>
    <w:rsid w:val="00E322FB"/>
    <w:rsid w:val="00E335BB"/>
    <w:rsid w:val="00E34470"/>
    <w:rsid w:val="00E35C4A"/>
    <w:rsid w:val="00E3729C"/>
    <w:rsid w:val="00E37773"/>
    <w:rsid w:val="00E40CD5"/>
    <w:rsid w:val="00E40E5F"/>
    <w:rsid w:val="00E4632C"/>
    <w:rsid w:val="00E4679E"/>
    <w:rsid w:val="00E46EB2"/>
    <w:rsid w:val="00E505C4"/>
    <w:rsid w:val="00E53395"/>
    <w:rsid w:val="00E55BE2"/>
    <w:rsid w:val="00E55C4B"/>
    <w:rsid w:val="00E57780"/>
    <w:rsid w:val="00E57924"/>
    <w:rsid w:val="00E6096B"/>
    <w:rsid w:val="00E612CB"/>
    <w:rsid w:val="00E612DC"/>
    <w:rsid w:val="00E6164F"/>
    <w:rsid w:val="00E6233C"/>
    <w:rsid w:val="00E6273F"/>
    <w:rsid w:val="00E638D0"/>
    <w:rsid w:val="00E63B8D"/>
    <w:rsid w:val="00E64234"/>
    <w:rsid w:val="00E64467"/>
    <w:rsid w:val="00E64A23"/>
    <w:rsid w:val="00E672E5"/>
    <w:rsid w:val="00E67E6D"/>
    <w:rsid w:val="00E70C7B"/>
    <w:rsid w:val="00E747C6"/>
    <w:rsid w:val="00E74CD2"/>
    <w:rsid w:val="00E74FD3"/>
    <w:rsid w:val="00E75649"/>
    <w:rsid w:val="00E8115C"/>
    <w:rsid w:val="00E81A0C"/>
    <w:rsid w:val="00E81FCC"/>
    <w:rsid w:val="00E8586F"/>
    <w:rsid w:val="00E85B18"/>
    <w:rsid w:val="00E90D4F"/>
    <w:rsid w:val="00E92DDC"/>
    <w:rsid w:val="00E93D35"/>
    <w:rsid w:val="00E9427A"/>
    <w:rsid w:val="00E94A89"/>
    <w:rsid w:val="00E951A2"/>
    <w:rsid w:val="00EA14FA"/>
    <w:rsid w:val="00EA35B1"/>
    <w:rsid w:val="00EA404F"/>
    <w:rsid w:val="00EA4B51"/>
    <w:rsid w:val="00EA5886"/>
    <w:rsid w:val="00EB20FC"/>
    <w:rsid w:val="00EB44D3"/>
    <w:rsid w:val="00EB4695"/>
    <w:rsid w:val="00EB576B"/>
    <w:rsid w:val="00EC0FE4"/>
    <w:rsid w:val="00EC10AD"/>
    <w:rsid w:val="00EC31BE"/>
    <w:rsid w:val="00EC3526"/>
    <w:rsid w:val="00EC486B"/>
    <w:rsid w:val="00EC6951"/>
    <w:rsid w:val="00EC6BD9"/>
    <w:rsid w:val="00EC7326"/>
    <w:rsid w:val="00EC7EA4"/>
    <w:rsid w:val="00ED03C6"/>
    <w:rsid w:val="00ED0815"/>
    <w:rsid w:val="00ED087E"/>
    <w:rsid w:val="00ED0B0C"/>
    <w:rsid w:val="00ED2D4E"/>
    <w:rsid w:val="00ED2F30"/>
    <w:rsid w:val="00ED3743"/>
    <w:rsid w:val="00ED3772"/>
    <w:rsid w:val="00ED52FE"/>
    <w:rsid w:val="00ED5B68"/>
    <w:rsid w:val="00EE1110"/>
    <w:rsid w:val="00EE1D00"/>
    <w:rsid w:val="00EE1E4F"/>
    <w:rsid w:val="00EE2311"/>
    <w:rsid w:val="00EE5C42"/>
    <w:rsid w:val="00EE671D"/>
    <w:rsid w:val="00EE7DA4"/>
    <w:rsid w:val="00EF01CB"/>
    <w:rsid w:val="00EF0C0A"/>
    <w:rsid w:val="00EF1BE8"/>
    <w:rsid w:val="00EF1CCB"/>
    <w:rsid w:val="00EF281B"/>
    <w:rsid w:val="00EF3589"/>
    <w:rsid w:val="00EF4269"/>
    <w:rsid w:val="00EF52C9"/>
    <w:rsid w:val="00EF6915"/>
    <w:rsid w:val="00EF7977"/>
    <w:rsid w:val="00F0131C"/>
    <w:rsid w:val="00F02331"/>
    <w:rsid w:val="00F0259C"/>
    <w:rsid w:val="00F02921"/>
    <w:rsid w:val="00F030B3"/>
    <w:rsid w:val="00F04418"/>
    <w:rsid w:val="00F0457C"/>
    <w:rsid w:val="00F0473E"/>
    <w:rsid w:val="00F063D6"/>
    <w:rsid w:val="00F06BDC"/>
    <w:rsid w:val="00F079EF"/>
    <w:rsid w:val="00F109C7"/>
    <w:rsid w:val="00F12533"/>
    <w:rsid w:val="00F13BB5"/>
    <w:rsid w:val="00F14319"/>
    <w:rsid w:val="00F154B9"/>
    <w:rsid w:val="00F158BF"/>
    <w:rsid w:val="00F1708C"/>
    <w:rsid w:val="00F17F83"/>
    <w:rsid w:val="00F20BCE"/>
    <w:rsid w:val="00F22456"/>
    <w:rsid w:val="00F25734"/>
    <w:rsid w:val="00F25874"/>
    <w:rsid w:val="00F266D9"/>
    <w:rsid w:val="00F26F03"/>
    <w:rsid w:val="00F2770C"/>
    <w:rsid w:val="00F3008D"/>
    <w:rsid w:val="00F306FE"/>
    <w:rsid w:val="00F32B5F"/>
    <w:rsid w:val="00F35871"/>
    <w:rsid w:val="00F362F2"/>
    <w:rsid w:val="00F372A1"/>
    <w:rsid w:val="00F37483"/>
    <w:rsid w:val="00F4067E"/>
    <w:rsid w:val="00F413B1"/>
    <w:rsid w:val="00F4328B"/>
    <w:rsid w:val="00F45D8A"/>
    <w:rsid w:val="00F46277"/>
    <w:rsid w:val="00F46AFF"/>
    <w:rsid w:val="00F47990"/>
    <w:rsid w:val="00F51DC4"/>
    <w:rsid w:val="00F528DB"/>
    <w:rsid w:val="00F53751"/>
    <w:rsid w:val="00F539A4"/>
    <w:rsid w:val="00F55B66"/>
    <w:rsid w:val="00F561E2"/>
    <w:rsid w:val="00F60178"/>
    <w:rsid w:val="00F616CE"/>
    <w:rsid w:val="00F617F3"/>
    <w:rsid w:val="00F62713"/>
    <w:rsid w:val="00F66463"/>
    <w:rsid w:val="00F6744A"/>
    <w:rsid w:val="00F6782B"/>
    <w:rsid w:val="00F67E9F"/>
    <w:rsid w:val="00F70563"/>
    <w:rsid w:val="00F71532"/>
    <w:rsid w:val="00F7698D"/>
    <w:rsid w:val="00F774B8"/>
    <w:rsid w:val="00F77B0D"/>
    <w:rsid w:val="00F80259"/>
    <w:rsid w:val="00F811C1"/>
    <w:rsid w:val="00F8252C"/>
    <w:rsid w:val="00F83AFC"/>
    <w:rsid w:val="00F844B1"/>
    <w:rsid w:val="00F91319"/>
    <w:rsid w:val="00F91417"/>
    <w:rsid w:val="00F91FD2"/>
    <w:rsid w:val="00F93CDE"/>
    <w:rsid w:val="00F94DFB"/>
    <w:rsid w:val="00F957E3"/>
    <w:rsid w:val="00F95D3A"/>
    <w:rsid w:val="00F95FA2"/>
    <w:rsid w:val="00F96269"/>
    <w:rsid w:val="00F96AC2"/>
    <w:rsid w:val="00F96D25"/>
    <w:rsid w:val="00FA1E7E"/>
    <w:rsid w:val="00FA20AB"/>
    <w:rsid w:val="00FA311C"/>
    <w:rsid w:val="00FA4DDF"/>
    <w:rsid w:val="00FA5810"/>
    <w:rsid w:val="00FA5F6E"/>
    <w:rsid w:val="00FA7905"/>
    <w:rsid w:val="00FA7AFE"/>
    <w:rsid w:val="00FB13CE"/>
    <w:rsid w:val="00FB2204"/>
    <w:rsid w:val="00FB3399"/>
    <w:rsid w:val="00FB3636"/>
    <w:rsid w:val="00FB503D"/>
    <w:rsid w:val="00FB7492"/>
    <w:rsid w:val="00FC0A40"/>
    <w:rsid w:val="00FC476C"/>
    <w:rsid w:val="00FC5E15"/>
    <w:rsid w:val="00FC630D"/>
    <w:rsid w:val="00FD023F"/>
    <w:rsid w:val="00FD11A5"/>
    <w:rsid w:val="00FD1C7F"/>
    <w:rsid w:val="00FD50C1"/>
    <w:rsid w:val="00FD62C8"/>
    <w:rsid w:val="00FD64D0"/>
    <w:rsid w:val="00FD6C37"/>
    <w:rsid w:val="00FD728A"/>
    <w:rsid w:val="00FE1025"/>
    <w:rsid w:val="00FE13D8"/>
    <w:rsid w:val="00FE3066"/>
    <w:rsid w:val="00FE4673"/>
    <w:rsid w:val="00FE482F"/>
    <w:rsid w:val="00FE4912"/>
    <w:rsid w:val="00FE6223"/>
    <w:rsid w:val="00FE72FA"/>
    <w:rsid w:val="00FE74C2"/>
    <w:rsid w:val="00FE7780"/>
    <w:rsid w:val="00FE7B59"/>
    <w:rsid w:val="00FE7E95"/>
    <w:rsid w:val="00FF02AD"/>
    <w:rsid w:val="00FF14B7"/>
    <w:rsid w:val="00FF1F28"/>
    <w:rsid w:val="00FF3AEE"/>
    <w:rsid w:val="00FF5563"/>
    <w:rsid w:val="00FF62E1"/>
    <w:rsid w:val="00FF6A8C"/>
    <w:rsid w:val="00FF781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65537"/>
    <o:shapelayout v:ext="edit">
      <o:idmap v:ext="edit" data="1"/>
    </o:shapelayout>
  </w:shapeDefaults>
  <w:decimalSymbol w:val="."/>
  <w:listSeparator w:val="|"/>
  <w14:docId w14:val="27472B38"/>
  <w15:docId w15:val="{78ED411F-505D-440D-9BD5-A2554FD094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ind w:firstLine="360"/>
      </w:pPr>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uiPriority="9" w:qFormat="1"/>
    <w:lsdException w:name="heading 6"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nhideWhenUsed="1" w:qFormat="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C348C"/>
  </w:style>
  <w:style w:type="paragraph" w:styleId="Heading1">
    <w:name w:val="heading 1"/>
    <w:basedOn w:val="Normal"/>
    <w:next w:val="Normal"/>
    <w:link w:val="Heading1Char"/>
    <w:qFormat/>
    <w:rsid w:val="00BC348C"/>
    <w:pPr>
      <w:pBdr>
        <w:bottom w:val="single" w:sz="12" w:space="1" w:color="365F91"/>
      </w:pBdr>
      <w:spacing w:before="600" w:after="80"/>
      <w:ind w:firstLine="0"/>
      <w:outlineLvl w:val="0"/>
    </w:pPr>
    <w:rPr>
      <w:rFonts w:ascii="Cambria" w:eastAsia="Times New Roman" w:hAnsi="Cambria" w:cs="Times New Roman"/>
      <w:b/>
      <w:bCs/>
      <w:color w:val="365F91"/>
      <w:sz w:val="24"/>
      <w:szCs w:val="24"/>
    </w:rPr>
  </w:style>
  <w:style w:type="paragraph" w:styleId="Heading2">
    <w:name w:val="heading 2"/>
    <w:basedOn w:val="Normal"/>
    <w:next w:val="Normal"/>
    <w:link w:val="Heading2Char"/>
    <w:unhideWhenUsed/>
    <w:qFormat/>
    <w:rsid w:val="0030050C"/>
    <w:pPr>
      <w:pBdr>
        <w:bottom w:val="single" w:sz="8" w:space="1" w:color="4F81BD"/>
      </w:pBdr>
      <w:spacing w:before="200" w:after="80"/>
      <w:ind w:firstLine="0"/>
      <w:outlineLvl w:val="1"/>
    </w:pPr>
    <w:rPr>
      <w:rFonts w:ascii="Cambria" w:eastAsia="Times New Roman" w:hAnsi="Cambria" w:cs="Times New Roman"/>
      <w:sz w:val="24"/>
      <w:szCs w:val="24"/>
    </w:rPr>
  </w:style>
  <w:style w:type="paragraph" w:styleId="Heading3">
    <w:name w:val="heading 3"/>
    <w:basedOn w:val="Normal"/>
    <w:next w:val="Normal"/>
    <w:link w:val="Heading3Char"/>
    <w:unhideWhenUsed/>
    <w:qFormat/>
    <w:rsid w:val="00BC348C"/>
    <w:pPr>
      <w:pBdr>
        <w:bottom w:val="single" w:sz="4" w:space="1" w:color="95B3D7"/>
      </w:pBdr>
      <w:spacing w:before="200" w:after="80"/>
      <w:ind w:firstLine="0"/>
      <w:outlineLvl w:val="2"/>
    </w:pPr>
    <w:rPr>
      <w:rFonts w:ascii="Cambria" w:eastAsia="Times New Roman" w:hAnsi="Cambria" w:cs="Times New Roman"/>
      <w:color w:val="4F81BD"/>
      <w:sz w:val="24"/>
      <w:szCs w:val="24"/>
    </w:rPr>
  </w:style>
  <w:style w:type="paragraph" w:styleId="Heading4">
    <w:name w:val="heading 4"/>
    <w:basedOn w:val="Normal"/>
    <w:next w:val="Normal"/>
    <w:link w:val="Heading4Char"/>
    <w:unhideWhenUsed/>
    <w:qFormat/>
    <w:rsid w:val="00BC348C"/>
    <w:pPr>
      <w:pBdr>
        <w:bottom w:val="single" w:sz="4" w:space="2" w:color="B8CCE4"/>
      </w:pBdr>
      <w:spacing w:before="200" w:after="80"/>
      <w:ind w:firstLine="0"/>
      <w:outlineLvl w:val="3"/>
    </w:pPr>
    <w:rPr>
      <w:rFonts w:ascii="Cambria" w:eastAsia="Times New Roman" w:hAnsi="Cambria" w:cs="Times New Roman"/>
      <w:i/>
      <w:iCs/>
      <w:color w:val="4F81BD"/>
      <w:sz w:val="24"/>
      <w:szCs w:val="24"/>
    </w:rPr>
  </w:style>
  <w:style w:type="paragraph" w:styleId="Heading5">
    <w:name w:val="heading 5"/>
    <w:basedOn w:val="Normal"/>
    <w:next w:val="Normal"/>
    <w:link w:val="Heading5Char"/>
    <w:uiPriority w:val="9"/>
    <w:unhideWhenUsed/>
    <w:qFormat/>
    <w:rsid w:val="00BC348C"/>
    <w:pPr>
      <w:spacing w:before="200" w:after="80"/>
      <w:ind w:firstLine="0"/>
      <w:outlineLvl w:val="4"/>
    </w:pPr>
    <w:rPr>
      <w:rFonts w:ascii="Cambria" w:eastAsia="Times New Roman" w:hAnsi="Cambria" w:cs="Times New Roman"/>
      <w:color w:val="4F81BD"/>
    </w:rPr>
  </w:style>
  <w:style w:type="paragraph" w:styleId="Heading6">
    <w:name w:val="heading 6"/>
    <w:basedOn w:val="Normal"/>
    <w:next w:val="Normal"/>
    <w:link w:val="Heading6Char"/>
    <w:uiPriority w:val="9"/>
    <w:unhideWhenUsed/>
    <w:qFormat/>
    <w:rsid w:val="00BC348C"/>
    <w:pPr>
      <w:spacing w:before="280" w:after="100"/>
      <w:ind w:firstLine="0"/>
      <w:outlineLvl w:val="5"/>
    </w:pPr>
    <w:rPr>
      <w:rFonts w:ascii="Cambria" w:eastAsia="Times New Roman" w:hAnsi="Cambria" w:cs="Times New Roman"/>
      <w:i/>
      <w:iCs/>
      <w:color w:val="4F81BD"/>
    </w:rPr>
  </w:style>
  <w:style w:type="paragraph" w:styleId="Heading7">
    <w:name w:val="heading 7"/>
    <w:aliases w:val="Heading 7 Char"/>
    <w:basedOn w:val="Normal"/>
    <w:next w:val="Normal"/>
    <w:uiPriority w:val="9"/>
    <w:unhideWhenUsed/>
    <w:qFormat/>
    <w:rsid w:val="00BC348C"/>
    <w:pPr>
      <w:spacing w:before="320" w:after="100"/>
      <w:ind w:firstLine="0"/>
      <w:outlineLvl w:val="6"/>
    </w:pPr>
    <w:rPr>
      <w:rFonts w:ascii="Cambria" w:eastAsia="Times New Roman" w:hAnsi="Cambria" w:cs="Times New Roman"/>
      <w:b/>
      <w:bCs/>
      <w:color w:val="9BBB59"/>
      <w:sz w:val="20"/>
      <w:szCs w:val="20"/>
      <w:lang w:bidi="en-US"/>
    </w:rPr>
  </w:style>
  <w:style w:type="paragraph" w:styleId="Heading8">
    <w:name w:val="heading 8"/>
    <w:basedOn w:val="Normal"/>
    <w:next w:val="Normal"/>
    <w:link w:val="Heading8Char"/>
    <w:uiPriority w:val="9"/>
    <w:unhideWhenUsed/>
    <w:qFormat/>
    <w:rsid w:val="00BC348C"/>
    <w:pPr>
      <w:spacing w:before="320" w:after="100"/>
      <w:ind w:firstLine="0"/>
      <w:outlineLvl w:val="7"/>
    </w:pPr>
    <w:rPr>
      <w:rFonts w:ascii="Cambria" w:eastAsia="Times New Roman" w:hAnsi="Cambria" w:cs="Times New Roman"/>
      <w:b/>
      <w:bCs/>
      <w:i/>
      <w:iCs/>
      <w:color w:val="9BBB59"/>
      <w:sz w:val="20"/>
      <w:szCs w:val="20"/>
    </w:rPr>
  </w:style>
  <w:style w:type="paragraph" w:styleId="Heading9">
    <w:name w:val="heading 9"/>
    <w:basedOn w:val="Normal"/>
    <w:next w:val="Normal"/>
    <w:link w:val="Heading9Char"/>
    <w:uiPriority w:val="9"/>
    <w:unhideWhenUsed/>
    <w:qFormat/>
    <w:rsid w:val="00BC348C"/>
    <w:pPr>
      <w:spacing w:before="320" w:after="100"/>
      <w:ind w:firstLine="0"/>
      <w:outlineLvl w:val="8"/>
    </w:pPr>
    <w:rPr>
      <w:rFonts w:ascii="Cambria" w:eastAsia="Times New Roman" w:hAnsi="Cambria" w:cs="Times New Roman"/>
      <w:i/>
      <w:iCs/>
      <w:color w:val="9BBB59"/>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EndnoteText">
    <w:name w:val="endnote text"/>
    <w:basedOn w:val="Normal"/>
    <w:semiHidden/>
    <w:rPr>
      <w:sz w:val="20"/>
    </w:rPr>
  </w:style>
  <w:style w:type="paragraph" w:styleId="Footer">
    <w:name w:val="footer"/>
    <w:basedOn w:val="Normal"/>
    <w:pPr>
      <w:tabs>
        <w:tab w:val="center" w:pos="4320"/>
        <w:tab w:val="right" w:pos="8640"/>
      </w:tabs>
    </w:pPr>
  </w:style>
  <w:style w:type="paragraph" w:styleId="Header">
    <w:name w:val="header"/>
    <w:basedOn w:val="Normal"/>
    <w:link w:val="HeaderChar"/>
    <w:pPr>
      <w:tabs>
        <w:tab w:val="center" w:pos="4320"/>
        <w:tab w:val="right" w:pos="8640"/>
      </w:tabs>
    </w:pPr>
    <w:rPr>
      <w:rFonts w:ascii="Geneva" w:hAnsi="Geneva" w:cs="Geneva"/>
    </w:rPr>
  </w:style>
  <w:style w:type="paragraph" w:customStyle="1" w:styleId="lineTitle">
    <w:name w:val="lineTitle"/>
    <w:basedOn w:val="Normal"/>
    <w:rPr>
      <w:rFonts w:ascii="Geneva" w:hAnsi="Geneva" w:cs="Geneva"/>
      <w:b/>
      <w:caps/>
      <w:u w:val="single"/>
    </w:rPr>
  </w:style>
  <w:style w:type="paragraph" w:customStyle="1" w:styleId="topic">
    <w:name w:val="topic"/>
    <w:basedOn w:val="Normal"/>
    <w:pPr>
      <w:ind w:left="720"/>
    </w:pPr>
    <w:rPr>
      <w:rFonts w:ascii="Geneva" w:hAnsi="Geneva" w:cs="Geneva"/>
      <w:b/>
      <w:caps/>
    </w:rPr>
  </w:style>
  <w:style w:type="paragraph" w:customStyle="1" w:styleId="NormText">
    <w:name w:val="NormText"/>
    <w:basedOn w:val="Normal"/>
    <w:pPr>
      <w:ind w:left="720"/>
    </w:pPr>
    <w:rPr>
      <w:rFonts w:ascii="Geneva" w:hAnsi="Geneva" w:cs="Geneva"/>
    </w:rPr>
  </w:style>
  <w:style w:type="paragraph" w:customStyle="1" w:styleId="TabLineTitle">
    <w:name w:val="TabLineTitle"/>
    <w:basedOn w:val="lineTitle"/>
    <w:pPr>
      <w:ind w:left="2160"/>
    </w:pPr>
  </w:style>
  <w:style w:type="paragraph" w:customStyle="1" w:styleId="SubTopic">
    <w:name w:val="SubTopic"/>
    <w:basedOn w:val="topic"/>
    <w:pPr>
      <w:ind w:left="1440"/>
    </w:pPr>
    <w:rPr>
      <w:caps w:val="0"/>
    </w:rPr>
  </w:style>
  <w:style w:type="paragraph" w:customStyle="1" w:styleId="TabTopic">
    <w:name w:val="TabTopic"/>
    <w:basedOn w:val="topic"/>
    <w:pPr>
      <w:ind w:left="2880"/>
    </w:pPr>
  </w:style>
  <w:style w:type="paragraph" w:customStyle="1" w:styleId="2TabNormText">
    <w:name w:val="2TabNormText"/>
    <w:basedOn w:val="NormText"/>
    <w:pPr>
      <w:ind w:left="2880"/>
    </w:pPr>
  </w:style>
  <w:style w:type="paragraph" w:customStyle="1" w:styleId="15TabNormText">
    <w:name w:val="1.5TabNormText"/>
    <w:basedOn w:val="2TabNormText"/>
    <w:pPr>
      <w:ind w:left="2160"/>
    </w:pPr>
  </w:style>
  <w:style w:type="paragraph" w:customStyle="1" w:styleId="p2">
    <w:name w:val="p2"/>
    <w:basedOn w:val="Normal"/>
    <w:pPr>
      <w:ind w:left="720" w:right="1360"/>
    </w:pPr>
    <w:rPr>
      <w:rFonts w:ascii="New York" w:hAnsi="New York" w:cs="New York"/>
      <w:sz w:val="20"/>
    </w:rPr>
  </w:style>
  <w:style w:type="paragraph" w:customStyle="1" w:styleId="DocumentTitle">
    <w:name w:val="DocumentTitle"/>
    <w:basedOn w:val="Normal"/>
    <w:rsid w:val="0009243F"/>
    <w:pPr>
      <w:spacing w:after="120"/>
      <w:jc w:val="center"/>
    </w:pPr>
    <w:rPr>
      <w:rFonts w:ascii="Arial" w:hAnsi="Arial" w:cs="Times New Roman"/>
      <w:b/>
      <w:sz w:val="36"/>
      <w:lang w:val="en-GB"/>
    </w:rPr>
  </w:style>
  <w:style w:type="character" w:styleId="PageNumber">
    <w:name w:val="page number"/>
    <w:basedOn w:val="DefaultParagraphFont"/>
    <w:rsid w:val="0009243F"/>
  </w:style>
  <w:style w:type="character" w:styleId="Hyperlink">
    <w:name w:val="Hyperlink"/>
    <w:uiPriority w:val="99"/>
    <w:rsid w:val="0009243F"/>
    <w:rPr>
      <w:color w:val="0000FF"/>
      <w:u w:val="single"/>
    </w:rPr>
  </w:style>
  <w:style w:type="character" w:customStyle="1" w:styleId="Heading1Char">
    <w:name w:val="Heading 1 Char"/>
    <w:link w:val="Heading1"/>
    <w:rsid w:val="00BC348C"/>
    <w:rPr>
      <w:rFonts w:ascii="Cambria" w:eastAsia="Times New Roman" w:hAnsi="Cambria" w:cs="Times New Roman"/>
      <w:b/>
      <w:bCs/>
      <w:color w:val="365F91"/>
      <w:sz w:val="24"/>
      <w:szCs w:val="24"/>
    </w:rPr>
  </w:style>
  <w:style w:type="paragraph" w:styleId="TOC1">
    <w:name w:val="toc 1"/>
    <w:basedOn w:val="Normal"/>
    <w:next w:val="Normal"/>
    <w:autoRedefine/>
    <w:uiPriority w:val="39"/>
    <w:qFormat/>
    <w:rsid w:val="00864588"/>
    <w:pPr>
      <w:spacing w:before="360"/>
    </w:pPr>
    <w:rPr>
      <w:rFonts w:ascii="Arial" w:hAnsi="Arial" w:cs="Arial"/>
      <w:b/>
      <w:bCs/>
      <w:caps/>
      <w:szCs w:val="24"/>
    </w:rPr>
  </w:style>
  <w:style w:type="paragraph" w:styleId="TOC2">
    <w:name w:val="toc 2"/>
    <w:basedOn w:val="Normal"/>
    <w:next w:val="Normal"/>
    <w:autoRedefine/>
    <w:uiPriority w:val="39"/>
    <w:rsid w:val="00C27828"/>
    <w:pPr>
      <w:tabs>
        <w:tab w:val="right" w:leader="dot" w:pos="9350"/>
      </w:tabs>
      <w:spacing w:before="240"/>
      <w:ind w:left="720"/>
      <w:outlineLvl w:val="1"/>
    </w:pPr>
    <w:rPr>
      <w:rFonts w:ascii="Times New Roman" w:hAnsi="Times New Roman" w:cs="Times New Roman"/>
      <w:b/>
      <w:bCs/>
      <w:sz w:val="20"/>
    </w:rPr>
  </w:style>
  <w:style w:type="paragraph" w:styleId="TOC3">
    <w:name w:val="toc 3"/>
    <w:basedOn w:val="Normal"/>
    <w:next w:val="Normal"/>
    <w:autoRedefine/>
    <w:qFormat/>
    <w:rsid w:val="00864588"/>
    <w:pPr>
      <w:ind w:left="240"/>
    </w:pPr>
    <w:rPr>
      <w:rFonts w:ascii="Times New Roman" w:hAnsi="Times New Roman" w:cs="Times New Roman"/>
      <w:sz w:val="20"/>
    </w:rPr>
  </w:style>
  <w:style w:type="paragraph" w:styleId="TOC4">
    <w:name w:val="toc 4"/>
    <w:basedOn w:val="Normal"/>
    <w:next w:val="Normal"/>
    <w:autoRedefine/>
    <w:semiHidden/>
    <w:rsid w:val="00864588"/>
    <w:pPr>
      <w:ind w:left="480"/>
    </w:pPr>
    <w:rPr>
      <w:rFonts w:ascii="Times New Roman" w:hAnsi="Times New Roman" w:cs="Times New Roman"/>
      <w:sz w:val="20"/>
    </w:rPr>
  </w:style>
  <w:style w:type="paragraph" w:styleId="TOC5">
    <w:name w:val="toc 5"/>
    <w:basedOn w:val="Normal"/>
    <w:next w:val="Normal"/>
    <w:autoRedefine/>
    <w:semiHidden/>
    <w:rsid w:val="00864588"/>
    <w:pPr>
      <w:ind w:left="720"/>
    </w:pPr>
    <w:rPr>
      <w:rFonts w:ascii="Times New Roman" w:hAnsi="Times New Roman" w:cs="Times New Roman"/>
      <w:sz w:val="20"/>
    </w:rPr>
  </w:style>
  <w:style w:type="paragraph" w:styleId="TOC6">
    <w:name w:val="toc 6"/>
    <w:basedOn w:val="Normal"/>
    <w:next w:val="Normal"/>
    <w:autoRedefine/>
    <w:semiHidden/>
    <w:rsid w:val="00864588"/>
    <w:pPr>
      <w:ind w:left="960"/>
    </w:pPr>
    <w:rPr>
      <w:rFonts w:ascii="Times New Roman" w:hAnsi="Times New Roman" w:cs="Times New Roman"/>
      <w:sz w:val="20"/>
    </w:rPr>
  </w:style>
  <w:style w:type="paragraph" w:styleId="TOC7">
    <w:name w:val="toc 7"/>
    <w:basedOn w:val="Normal"/>
    <w:next w:val="Normal"/>
    <w:autoRedefine/>
    <w:semiHidden/>
    <w:rsid w:val="00864588"/>
    <w:pPr>
      <w:ind w:left="1200"/>
    </w:pPr>
    <w:rPr>
      <w:rFonts w:ascii="Times New Roman" w:hAnsi="Times New Roman" w:cs="Times New Roman"/>
      <w:sz w:val="20"/>
    </w:rPr>
  </w:style>
  <w:style w:type="paragraph" w:styleId="TOC8">
    <w:name w:val="toc 8"/>
    <w:basedOn w:val="Normal"/>
    <w:next w:val="Normal"/>
    <w:autoRedefine/>
    <w:semiHidden/>
    <w:rsid w:val="00864588"/>
    <w:pPr>
      <w:ind w:left="1440"/>
    </w:pPr>
    <w:rPr>
      <w:rFonts w:ascii="Times New Roman" w:hAnsi="Times New Roman" w:cs="Times New Roman"/>
      <w:sz w:val="20"/>
    </w:rPr>
  </w:style>
  <w:style w:type="paragraph" w:styleId="TOC9">
    <w:name w:val="toc 9"/>
    <w:basedOn w:val="Normal"/>
    <w:next w:val="Normal"/>
    <w:autoRedefine/>
    <w:semiHidden/>
    <w:rsid w:val="00864588"/>
    <w:pPr>
      <w:ind w:left="1680"/>
    </w:pPr>
    <w:rPr>
      <w:rFonts w:ascii="Times New Roman" w:hAnsi="Times New Roman" w:cs="Times New Roman"/>
      <w:sz w:val="20"/>
    </w:rPr>
  </w:style>
  <w:style w:type="table" w:styleId="TableGrid">
    <w:name w:val="Table Grid"/>
    <w:basedOn w:val="TableNormal"/>
    <w:rsid w:val="00B802D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RevisionHistory">
    <w:name w:val="Revision History"/>
    <w:basedOn w:val="Normal"/>
    <w:rsid w:val="00922460"/>
    <w:rPr>
      <w:rFonts w:ascii="Arial Narrow" w:hAnsi="Arial Narrow" w:cs="Times New Roman"/>
      <w:b/>
      <w:sz w:val="28"/>
    </w:rPr>
  </w:style>
  <w:style w:type="paragraph" w:customStyle="1" w:styleId="TableColumnHeading">
    <w:name w:val="Table Column Heading"/>
    <w:basedOn w:val="Normal"/>
    <w:rsid w:val="00922460"/>
    <w:pPr>
      <w:jc w:val="center"/>
    </w:pPr>
    <w:rPr>
      <w:rFonts w:ascii="Arial Narrow" w:hAnsi="Arial Narrow" w:cs="Times New Roman"/>
      <w:b/>
      <w:i/>
      <w:sz w:val="20"/>
    </w:rPr>
  </w:style>
  <w:style w:type="paragraph" w:styleId="TOCHeading">
    <w:name w:val="TOC Heading"/>
    <w:basedOn w:val="Heading1"/>
    <w:next w:val="Normal"/>
    <w:uiPriority w:val="39"/>
    <w:semiHidden/>
    <w:unhideWhenUsed/>
    <w:qFormat/>
    <w:rsid w:val="00BC348C"/>
    <w:pPr>
      <w:outlineLvl w:val="9"/>
    </w:pPr>
    <w:rPr>
      <w:lang w:bidi="en-US"/>
    </w:rPr>
  </w:style>
  <w:style w:type="paragraph" w:styleId="Title">
    <w:name w:val="Title"/>
    <w:basedOn w:val="Normal"/>
    <w:next w:val="Normal"/>
    <w:link w:val="TitleChar"/>
    <w:uiPriority w:val="10"/>
    <w:qFormat/>
    <w:rsid w:val="00BC348C"/>
    <w:pPr>
      <w:pBdr>
        <w:top w:val="single" w:sz="8" w:space="10" w:color="A7BFDE"/>
        <w:bottom w:val="single" w:sz="24" w:space="15" w:color="9BBB59"/>
      </w:pBdr>
      <w:ind w:firstLine="0"/>
      <w:jc w:val="center"/>
    </w:pPr>
    <w:rPr>
      <w:rFonts w:ascii="Cambria" w:eastAsia="Times New Roman" w:hAnsi="Cambria" w:cs="Times New Roman"/>
      <w:i/>
      <w:iCs/>
      <w:color w:val="243F60"/>
      <w:sz w:val="60"/>
      <w:szCs w:val="60"/>
    </w:rPr>
  </w:style>
  <w:style w:type="character" w:customStyle="1" w:styleId="TitleChar">
    <w:name w:val="Title Char"/>
    <w:link w:val="Title"/>
    <w:uiPriority w:val="10"/>
    <w:rsid w:val="00BC348C"/>
    <w:rPr>
      <w:rFonts w:ascii="Cambria" w:eastAsia="Times New Roman" w:hAnsi="Cambria" w:cs="Times New Roman"/>
      <w:i/>
      <w:iCs/>
      <w:color w:val="243F60"/>
      <w:sz w:val="60"/>
      <w:szCs w:val="60"/>
    </w:rPr>
  </w:style>
  <w:style w:type="character" w:customStyle="1" w:styleId="Heading2Char">
    <w:name w:val="Heading 2 Char"/>
    <w:link w:val="Heading2"/>
    <w:rsid w:val="0030050C"/>
    <w:rPr>
      <w:rFonts w:ascii="Cambria" w:eastAsia="Times New Roman" w:hAnsi="Cambria" w:cs="Times New Roman"/>
      <w:sz w:val="24"/>
      <w:szCs w:val="24"/>
    </w:rPr>
  </w:style>
  <w:style w:type="character" w:customStyle="1" w:styleId="Heading3Char">
    <w:name w:val="Heading 3 Char"/>
    <w:link w:val="Heading3"/>
    <w:uiPriority w:val="9"/>
    <w:rsid w:val="00BC348C"/>
    <w:rPr>
      <w:rFonts w:ascii="Cambria" w:eastAsia="Times New Roman" w:hAnsi="Cambria" w:cs="Times New Roman"/>
      <w:color w:val="4F81BD"/>
      <w:sz w:val="24"/>
      <w:szCs w:val="24"/>
    </w:rPr>
  </w:style>
  <w:style w:type="character" w:customStyle="1" w:styleId="Heading4Char">
    <w:name w:val="Heading 4 Char"/>
    <w:link w:val="Heading4"/>
    <w:rsid w:val="00BC348C"/>
    <w:rPr>
      <w:rFonts w:ascii="Cambria" w:eastAsia="Times New Roman" w:hAnsi="Cambria" w:cs="Times New Roman"/>
      <w:i/>
      <w:iCs/>
      <w:color w:val="4F81BD"/>
      <w:sz w:val="24"/>
      <w:szCs w:val="24"/>
    </w:rPr>
  </w:style>
  <w:style w:type="character" w:customStyle="1" w:styleId="Heading5Char">
    <w:name w:val="Heading 5 Char"/>
    <w:link w:val="Heading5"/>
    <w:uiPriority w:val="9"/>
    <w:rsid w:val="00BC348C"/>
    <w:rPr>
      <w:rFonts w:ascii="Cambria" w:eastAsia="Times New Roman" w:hAnsi="Cambria" w:cs="Times New Roman"/>
      <w:color w:val="4F81BD"/>
    </w:rPr>
  </w:style>
  <w:style w:type="character" w:customStyle="1" w:styleId="Heading6Char">
    <w:name w:val="Heading 6 Char"/>
    <w:link w:val="Heading6"/>
    <w:uiPriority w:val="9"/>
    <w:rsid w:val="00BC348C"/>
    <w:rPr>
      <w:rFonts w:ascii="Cambria" w:eastAsia="Times New Roman" w:hAnsi="Cambria" w:cs="Times New Roman"/>
      <w:i/>
      <w:iCs/>
      <w:color w:val="4F81BD"/>
    </w:rPr>
  </w:style>
  <w:style w:type="character" w:customStyle="1" w:styleId="Heading8Char">
    <w:name w:val="Heading 8 Char"/>
    <w:link w:val="Heading8"/>
    <w:uiPriority w:val="9"/>
    <w:rsid w:val="00BC348C"/>
    <w:rPr>
      <w:rFonts w:ascii="Cambria" w:eastAsia="Times New Roman" w:hAnsi="Cambria" w:cs="Times New Roman"/>
      <w:b/>
      <w:bCs/>
      <w:i/>
      <w:iCs/>
      <w:color w:val="9BBB59"/>
      <w:sz w:val="20"/>
      <w:szCs w:val="20"/>
    </w:rPr>
  </w:style>
  <w:style w:type="character" w:customStyle="1" w:styleId="Heading9Char">
    <w:name w:val="Heading 9 Char"/>
    <w:link w:val="Heading9"/>
    <w:uiPriority w:val="9"/>
    <w:rsid w:val="00BC348C"/>
    <w:rPr>
      <w:rFonts w:ascii="Cambria" w:eastAsia="Times New Roman" w:hAnsi="Cambria" w:cs="Times New Roman"/>
      <w:i/>
      <w:iCs/>
      <w:color w:val="9BBB59"/>
      <w:sz w:val="20"/>
      <w:szCs w:val="20"/>
    </w:rPr>
  </w:style>
  <w:style w:type="paragraph" w:styleId="Caption">
    <w:name w:val="caption"/>
    <w:basedOn w:val="Normal"/>
    <w:next w:val="Normal"/>
    <w:uiPriority w:val="35"/>
    <w:unhideWhenUsed/>
    <w:qFormat/>
    <w:rsid w:val="00BC348C"/>
    <w:rPr>
      <w:b/>
      <w:bCs/>
      <w:sz w:val="18"/>
      <w:szCs w:val="18"/>
    </w:rPr>
  </w:style>
  <w:style w:type="paragraph" w:styleId="Subtitle">
    <w:name w:val="Subtitle"/>
    <w:basedOn w:val="Normal"/>
    <w:next w:val="Normal"/>
    <w:link w:val="SubtitleChar"/>
    <w:uiPriority w:val="11"/>
    <w:qFormat/>
    <w:rsid w:val="00BC348C"/>
    <w:pPr>
      <w:spacing w:before="200" w:after="900"/>
      <w:ind w:firstLine="0"/>
      <w:jc w:val="right"/>
    </w:pPr>
    <w:rPr>
      <w:rFonts w:ascii="Calibri"/>
      <w:i/>
      <w:iCs/>
      <w:sz w:val="24"/>
      <w:szCs w:val="24"/>
    </w:rPr>
  </w:style>
  <w:style w:type="character" w:customStyle="1" w:styleId="SubtitleChar">
    <w:name w:val="Subtitle Char"/>
    <w:link w:val="Subtitle"/>
    <w:uiPriority w:val="11"/>
    <w:rsid w:val="00BC348C"/>
    <w:rPr>
      <w:rFonts w:ascii="Calibri"/>
      <w:i/>
      <w:iCs/>
      <w:sz w:val="24"/>
      <w:szCs w:val="24"/>
    </w:rPr>
  </w:style>
  <w:style w:type="character" w:styleId="Strong">
    <w:name w:val="Strong"/>
    <w:uiPriority w:val="22"/>
    <w:qFormat/>
    <w:rsid w:val="00BC348C"/>
    <w:rPr>
      <w:b/>
      <w:bCs/>
      <w:spacing w:val="0"/>
    </w:rPr>
  </w:style>
  <w:style w:type="character" w:styleId="Emphasis">
    <w:name w:val="Emphasis"/>
    <w:qFormat/>
    <w:rsid w:val="00BC348C"/>
    <w:rPr>
      <w:b/>
      <w:bCs/>
      <w:i/>
      <w:iCs/>
      <w:color w:val="5A5A5A"/>
    </w:rPr>
  </w:style>
  <w:style w:type="paragraph" w:styleId="NoSpacing">
    <w:name w:val="No Spacing"/>
    <w:basedOn w:val="Normal"/>
    <w:link w:val="NoSpacingChar"/>
    <w:uiPriority w:val="1"/>
    <w:qFormat/>
    <w:rsid w:val="00BC348C"/>
    <w:pPr>
      <w:ind w:firstLine="0"/>
    </w:pPr>
  </w:style>
  <w:style w:type="character" w:customStyle="1" w:styleId="NoSpacingChar">
    <w:name w:val="No Spacing Char"/>
    <w:link w:val="NoSpacing"/>
    <w:uiPriority w:val="1"/>
    <w:rsid w:val="00BC348C"/>
  </w:style>
  <w:style w:type="paragraph" w:styleId="ListParagraph">
    <w:name w:val="List Paragraph"/>
    <w:basedOn w:val="Normal"/>
    <w:uiPriority w:val="34"/>
    <w:qFormat/>
    <w:rsid w:val="00BC348C"/>
    <w:pPr>
      <w:ind w:left="720"/>
      <w:contextualSpacing/>
    </w:pPr>
  </w:style>
  <w:style w:type="paragraph" w:styleId="Quote">
    <w:name w:val="Quote"/>
    <w:basedOn w:val="Normal"/>
    <w:next w:val="Normal"/>
    <w:link w:val="QuoteChar"/>
    <w:uiPriority w:val="29"/>
    <w:qFormat/>
    <w:rsid w:val="00BC348C"/>
    <w:rPr>
      <w:rFonts w:ascii="Cambria" w:eastAsia="Times New Roman" w:hAnsi="Cambria" w:cs="Times New Roman"/>
      <w:i/>
      <w:iCs/>
      <w:color w:val="5A5A5A"/>
    </w:rPr>
  </w:style>
  <w:style w:type="character" w:customStyle="1" w:styleId="QuoteChar">
    <w:name w:val="Quote Char"/>
    <w:link w:val="Quote"/>
    <w:uiPriority w:val="29"/>
    <w:rsid w:val="00BC348C"/>
    <w:rPr>
      <w:rFonts w:ascii="Cambria" w:eastAsia="Times New Roman" w:hAnsi="Cambria" w:cs="Times New Roman"/>
      <w:i/>
      <w:iCs/>
      <w:color w:val="5A5A5A"/>
    </w:rPr>
  </w:style>
  <w:style w:type="paragraph" w:styleId="IntenseQuote">
    <w:name w:val="Intense Quote"/>
    <w:basedOn w:val="Normal"/>
    <w:next w:val="Normal"/>
    <w:link w:val="IntenseQuoteChar"/>
    <w:uiPriority w:val="30"/>
    <w:qFormat/>
    <w:rsid w:val="00BC348C"/>
    <w:pPr>
      <w:pBdr>
        <w:top w:val="single" w:sz="12" w:space="10" w:color="B8CCE4"/>
        <w:left w:val="single" w:sz="36" w:space="4" w:color="4F81BD"/>
        <w:bottom w:val="single" w:sz="24" w:space="10" w:color="9BBB59"/>
        <w:right w:val="single" w:sz="36" w:space="4" w:color="4F81BD"/>
      </w:pBdr>
      <w:shd w:val="clear" w:color="auto" w:fill="4F81BD"/>
      <w:spacing w:before="320" w:after="320" w:line="300" w:lineRule="auto"/>
      <w:ind w:left="1440" w:right="1440"/>
    </w:pPr>
    <w:rPr>
      <w:rFonts w:ascii="Cambria" w:eastAsia="Times New Roman" w:hAnsi="Cambria" w:cs="Times New Roman"/>
      <w:i/>
      <w:iCs/>
      <w:color w:val="FFFFFF"/>
      <w:sz w:val="24"/>
      <w:szCs w:val="24"/>
    </w:rPr>
  </w:style>
  <w:style w:type="character" w:customStyle="1" w:styleId="IntenseQuoteChar">
    <w:name w:val="Intense Quote Char"/>
    <w:link w:val="IntenseQuote"/>
    <w:uiPriority w:val="30"/>
    <w:rsid w:val="00BC348C"/>
    <w:rPr>
      <w:rFonts w:ascii="Cambria" w:eastAsia="Times New Roman" w:hAnsi="Cambria" w:cs="Times New Roman"/>
      <w:i/>
      <w:iCs/>
      <w:color w:val="FFFFFF"/>
      <w:sz w:val="24"/>
      <w:szCs w:val="24"/>
      <w:shd w:val="clear" w:color="auto" w:fill="4F81BD"/>
    </w:rPr>
  </w:style>
  <w:style w:type="character" w:styleId="SubtleEmphasis">
    <w:name w:val="Subtle Emphasis"/>
    <w:uiPriority w:val="19"/>
    <w:qFormat/>
    <w:rsid w:val="00BC348C"/>
    <w:rPr>
      <w:i/>
      <w:iCs/>
      <w:color w:val="5A5A5A"/>
    </w:rPr>
  </w:style>
  <w:style w:type="character" w:styleId="IntenseEmphasis">
    <w:name w:val="Intense Emphasis"/>
    <w:uiPriority w:val="21"/>
    <w:qFormat/>
    <w:rsid w:val="00BC348C"/>
    <w:rPr>
      <w:b/>
      <w:bCs/>
      <w:i/>
      <w:iCs/>
      <w:color w:val="4F81BD"/>
      <w:sz w:val="22"/>
      <w:szCs w:val="22"/>
    </w:rPr>
  </w:style>
  <w:style w:type="character" w:styleId="SubtleReference">
    <w:name w:val="Subtle Reference"/>
    <w:uiPriority w:val="31"/>
    <w:qFormat/>
    <w:rsid w:val="00BC348C"/>
    <w:rPr>
      <w:color w:val="auto"/>
      <w:u w:val="single" w:color="9BBB59"/>
    </w:rPr>
  </w:style>
  <w:style w:type="character" w:styleId="IntenseReference">
    <w:name w:val="Intense Reference"/>
    <w:uiPriority w:val="32"/>
    <w:qFormat/>
    <w:rsid w:val="00BC348C"/>
    <w:rPr>
      <w:b/>
      <w:bCs/>
      <w:color w:val="76923C"/>
      <w:u w:val="single" w:color="9BBB59"/>
    </w:rPr>
  </w:style>
  <w:style w:type="character" w:styleId="BookTitle">
    <w:name w:val="Book Title"/>
    <w:uiPriority w:val="33"/>
    <w:qFormat/>
    <w:rsid w:val="00BC348C"/>
    <w:rPr>
      <w:rFonts w:ascii="Cambria" w:eastAsia="Times New Roman" w:hAnsi="Cambria" w:cs="Times New Roman"/>
      <w:b/>
      <w:bCs/>
      <w:i/>
      <w:iCs/>
      <w:color w:val="auto"/>
    </w:rPr>
  </w:style>
  <w:style w:type="paragraph" w:styleId="BalloonText">
    <w:name w:val="Balloon Text"/>
    <w:basedOn w:val="Normal"/>
    <w:link w:val="BalloonTextChar"/>
    <w:rsid w:val="0095212F"/>
    <w:rPr>
      <w:rFonts w:ascii="Tahoma" w:hAnsi="Tahoma" w:cs="Tahoma"/>
      <w:sz w:val="16"/>
      <w:szCs w:val="16"/>
    </w:rPr>
  </w:style>
  <w:style w:type="character" w:customStyle="1" w:styleId="BalloonTextChar">
    <w:name w:val="Balloon Text Char"/>
    <w:link w:val="BalloonText"/>
    <w:rsid w:val="0095212F"/>
    <w:rPr>
      <w:rFonts w:ascii="Tahoma" w:hAnsi="Tahoma" w:cs="Tahoma"/>
      <w:sz w:val="16"/>
      <w:szCs w:val="16"/>
    </w:rPr>
  </w:style>
  <w:style w:type="character" w:styleId="FollowedHyperlink">
    <w:name w:val="FollowedHyperlink"/>
    <w:basedOn w:val="DefaultParagraphFont"/>
    <w:rsid w:val="0025275F"/>
    <w:rPr>
      <w:color w:val="800080" w:themeColor="followedHyperlink"/>
      <w:u w:val="single"/>
    </w:rPr>
  </w:style>
  <w:style w:type="paragraph" w:customStyle="1" w:styleId="Front">
    <w:name w:val="Front"/>
    <w:basedOn w:val="Normal"/>
    <w:rsid w:val="00C14176"/>
    <w:pPr>
      <w:overflowPunct w:val="0"/>
      <w:autoSpaceDE w:val="0"/>
      <w:autoSpaceDN w:val="0"/>
      <w:adjustRightInd w:val="0"/>
      <w:spacing w:after="480"/>
      <w:ind w:left="2880" w:hanging="2880"/>
      <w:textAlignment w:val="baseline"/>
    </w:pPr>
    <w:rPr>
      <w:rFonts w:ascii="Times New Roman" w:eastAsia="Times New Roman" w:hAnsi="Times New Roman" w:cs="Times New Roman"/>
      <w:b/>
      <w:sz w:val="24"/>
      <w:szCs w:val="20"/>
      <w:lang w:val="en-GB"/>
    </w:rPr>
  </w:style>
  <w:style w:type="character" w:customStyle="1" w:styleId="Heading2Char1">
    <w:name w:val="Heading 2 Char1"/>
    <w:aliases w:val="Heading 2 Char Char"/>
    <w:rsid w:val="00C14176"/>
    <w:rPr>
      <w:rFonts w:ascii="New York" w:hAnsi="New York"/>
      <w:b/>
      <w:sz w:val="24"/>
      <w:u w:val="single"/>
      <w:lang w:val="en-US" w:eastAsia="en-US" w:bidi="ar-SA"/>
    </w:rPr>
  </w:style>
  <w:style w:type="paragraph" w:customStyle="1" w:styleId="mystyleCharCharChar">
    <w:name w:val="my style Char Char Char"/>
    <w:basedOn w:val="Normal"/>
    <w:link w:val="mystyleCharCharCharChar"/>
    <w:rsid w:val="00C14176"/>
    <w:pPr>
      <w:tabs>
        <w:tab w:val="left" w:pos="620"/>
        <w:tab w:val="left" w:pos="3340"/>
        <w:tab w:val="left" w:leader="underscore" w:pos="8200"/>
      </w:tabs>
      <w:overflowPunct w:val="0"/>
      <w:autoSpaceDE w:val="0"/>
      <w:autoSpaceDN w:val="0"/>
      <w:adjustRightInd w:val="0"/>
      <w:ind w:left="800" w:right="1360" w:hanging="800"/>
      <w:jc w:val="both"/>
      <w:textAlignment w:val="baseline"/>
    </w:pPr>
    <w:rPr>
      <w:rFonts w:ascii="Times" w:eastAsia="Times New Roman" w:hAnsi="Times" w:cs="Times New Roman"/>
      <w:sz w:val="24"/>
      <w:szCs w:val="20"/>
    </w:rPr>
  </w:style>
  <w:style w:type="character" w:customStyle="1" w:styleId="mystyleCharCharCharChar">
    <w:name w:val="my style Char Char Char Char"/>
    <w:link w:val="mystyleCharCharChar"/>
    <w:rsid w:val="00C14176"/>
    <w:rPr>
      <w:rFonts w:ascii="Times" w:eastAsia="Times New Roman" w:hAnsi="Times" w:cs="Times New Roman"/>
      <w:sz w:val="24"/>
      <w:szCs w:val="20"/>
    </w:rPr>
  </w:style>
  <w:style w:type="paragraph" w:styleId="BodyText">
    <w:name w:val="Body Text"/>
    <w:basedOn w:val="Normal"/>
    <w:link w:val="BodyTextChar"/>
    <w:rsid w:val="00C14176"/>
    <w:pPr>
      <w:keepNext/>
      <w:overflowPunct w:val="0"/>
      <w:autoSpaceDE w:val="0"/>
      <w:autoSpaceDN w:val="0"/>
      <w:adjustRightInd w:val="0"/>
      <w:ind w:left="1080" w:hanging="360"/>
      <w:textAlignment w:val="baseline"/>
    </w:pPr>
    <w:rPr>
      <w:rFonts w:ascii="Palatino" w:eastAsia="Times New Roman" w:hAnsi="Palatino" w:cs="Times New Roman"/>
      <w:sz w:val="20"/>
      <w:szCs w:val="20"/>
    </w:rPr>
  </w:style>
  <w:style w:type="character" w:customStyle="1" w:styleId="BodyTextChar">
    <w:name w:val="Body Text Char"/>
    <w:basedOn w:val="DefaultParagraphFont"/>
    <w:link w:val="BodyText"/>
    <w:rsid w:val="00C14176"/>
    <w:rPr>
      <w:rFonts w:ascii="Palatino" w:eastAsia="Times New Roman" w:hAnsi="Palatino" w:cs="Times New Roman"/>
      <w:sz w:val="20"/>
      <w:szCs w:val="20"/>
    </w:rPr>
  </w:style>
  <w:style w:type="character" w:styleId="CommentReference">
    <w:name w:val="annotation reference"/>
    <w:rsid w:val="00C14176"/>
    <w:rPr>
      <w:sz w:val="16"/>
      <w:szCs w:val="16"/>
    </w:rPr>
  </w:style>
  <w:style w:type="paragraph" w:styleId="CommentText">
    <w:name w:val="annotation text"/>
    <w:basedOn w:val="Normal"/>
    <w:link w:val="CommentTextChar"/>
    <w:rsid w:val="00C14176"/>
    <w:pPr>
      <w:overflowPunct w:val="0"/>
      <w:autoSpaceDE w:val="0"/>
      <w:autoSpaceDN w:val="0"/>
      <w:adjustRightInd w:val="0"/>
      <w:ind w:firstLine="0"/>
      <w:textAlignment w:val="baseline"/>
    </w:pPr>
    <w:rPr>
      <w:rFonts w:ascii="New York" w:eastAsia="Times New Roman" w:hAnsi="New York" w:cs="Times New Roman"/>
      <w:sz w:val="20"/>
      <w:szCs w:val="20"/>
    </w:rPr>
  </w:style>
  <w:style w:type="character" w:customStyle="1" w:styleId="CommentTextChar">
    <w:name w:val="Comment Text Char"/>
    <w:basedOn w:val="DefaultParagraphFont"/>
    <w:link w:val="CommentText"/>
    <w:rsid w:val="00C14176"/>
    <w:rPr>
      <w:rFonts w:ascii="New York" w:eastAsia="Times New Roman" w:hAnsi="New York" w:cs="Times New Roman"/>
      <w:sz w:val="20"/>
      <w:szCs w:val="20"/>
    </w:rPr>
  </w:style>
  <w:style w:type="paragraph" w:styleId="CommentSubject">
    <w:name w:val="annotation subject"/>
    <w:basedOn w:val="CommentText"/>
    <w:next w:val="CommentText"/>
    <w:link w:val="CommentSubjectChar"/>
    <w:rsid w:val="00C14176"/>
    <w:rPr>
      <w:b/>
      <w:bCs/>
    </w:rPr>
  </w:style>
  <w:style w:type="character" w:customStyle="1" w:styleId="CommentSubjectChar">
    <w:name w:val="Comment Subject Char"/>
    <w:basedOn w:val="CommentTextChar"/>
    <w:link w:val="CommentSubject"/>
    <w:rsid w:val="00C14176"/>
    <w:rPr>
      <w:rFonts w:ascii="New York" w:eastAsia="Times New Roman" w:hAnsi="New York" w:cs="Times New Roman"/>
      <w:b/>
      <w:bCs/>
      <w:sz w:val="20"/>
      <w:szCs w:val="20"/>
    </w:rPr>
  </w:style>
  <w:style w:type="paragraph" w:styleId="NormalWeb">
    <w:name w:val="Normal (Web)"/>
    <w:basedOn w:val="Normal"/>
    <w:uiPriority w:val="99"/>
    <w:rsid w:val="00C14176"/>
    <w:pPr>
      <w:spacing w:before="100" w:beforeAutospacing="1" w:after="100" w:afterAutospacing="1"/>
      <w:ind w:firstLine="0"/>
    </w:pPr>
    <w:rPr>
      <w:rFonts w:ascii="Times New Roman" w:eastAsia="Times New Roman" w:hAnsi="Times New Roman" w:cs="Times New Roman"/>
      <w:color w:val="000000"/>
      <w:sz w:val="24"/>
      <w:szCs w:val="24"/>
    </w:rPr>
  </w:style>
  <w:style w:type="paragraph" w:customStyle="1" w:styleId="content">
    <w:name w:val="content"/>
    <w:basedOn w:val="Normal"/>
    <w:rsid w:val="00C14176"/>
    <w:pPr>
      <w:spacing w:before="100" w:beforeAutospacing="1" w:after="100" w:afterAutospacing="1"/>
      <w:ind w:firstLine="0"/>
    </w:pPr>
    <w:rPr>
      <w:rFonts w:ascii="Verdana" w:eastAsia="Times New Roman" w:hAnsi="Verdana" w:cs="Times New Roman"/>
      <w:sz w:val="24"/>
      <w:szCs w:val="24"/>
    </w:rPr>
  </w:style>
  <w:style w:type="numbering" w:styleId="111111">
    <w:name w:val="Outline List 2"/>
    <w:basedOn w:val="NoList"/>
    <w:rsid w:val="00C14176"/>
  </w:style>
  <w:style w:type="character" w:customStyle="1" w:styleId="tx1">
    <w:name w:val="tx1"/>
    <w:rsid w:val="00C14176"/>
    <w:rPr>
      <w:b/>
      <w:bCs/>
    </w:rPr>
  </w:style>
  <w:style w:type="character" w:styleId="HTMLTypewriter">
    <w:name w:val="HTML Typewriter"/>
    <w:rsid w:val="00C14176"/>
    <w:rPr>
      <w:rFonts w:ascii="Courier New" w:eastAsia="Times New Roman" w:hAnsi="Courier New" w:cs="Courier New"/>
      <w:sz w:val="20"/>
      <w:szCs w:val="20"/>
    </w:rPr>
  </w:style>
  <w:style w:type="paragraph" w:customStyle="1" w:styleId="xl24">
    <w:name w:val="xl24"/>
    <w:basedOn w:val="Normal"/>
    <w:rsid w:val="00C14176"/>
    <w:pPr>
      <w:shd w:val="clear" w:color="auto" w:fill="C0C0C0"/>
      <w:spacing w:before="100" w:beforeAutospacing="1" w:after="100" w:afterAutospacing="1"/>
      <w:ind w:firstLine="0"/>
      <w:textAlignment w:val="top"/>
    </w:pPr>
    <w:rPr>
      <w:rFonts w:ascii="Times New Roman" w:eastAsia="MS Mincho" w:hAnsi="Times New Roman" w:cs="Times New Roman"/>
      <w:color w:val="800000"/>
      <w:sz w:val="24"/>
      <w:szCs w:val="24"/>
      <w:lang w:eastAsia="ja-JP"/>
    </w:rPr>
  </w:style>
  <w:style w:type="paragraph" w:customStyle="1" w:styleId="xl25">
    <w:name w:val="xl25"/>
    <w:basedOn w:val="Normal"/>
    <w:rsid w:val="00C14176"/>
    <w:pPr>
      <w:spacing w:before="100" w:beforeAutospacing="1" w:after="100" w:afterAutospacing="1"/>
      <w:ind w:firstLine="0"/>
      <w:textAlignment w:val="top"/>
    </w:pPr>
    <w:rPr>
      <w:rFonts w:ascii="Times New Roman" w:eastAsia="MS Mincho" w:hAnsi="Times New Roman" w:cs="Times New Roman"/>
      <w:sz w:val="24"/>
      <w:szCs w:val="24"/>
      <w:lang w:eastAsia="ja-JP"/>
    </w:rPr>
  </w:style>
  <w:style w:type="paragraph" w:customStyle="1" w:styleId="xl26">
    <w:name w:val="xl26"/>
    <w:basedOn w:val="Normal"/>
    <w:rsid w:val="00C14176"/>
    <w:pPr>
      <w:shd w:val="clear" w:color="auto" w:fill="C0C0C0"/>
      <w:spacing w:before="100" w:beforeAutospacing="1" w:after="100" w:afterAutospacing="1"/>
      <w:ind w:firstLine="0"/>
      <w:textAlignment w:val="top"/>
    </w:pPr>
    <w:rPr>
      <w:rFonts w:ascii="Times New Roman" w:eastAsia="MS Mincho" w:hAnsi="Times New Roman" w:cs="Times New Roman"/>
      <w:color w:val="800000"/>
      <w:sz w:val="24"/>
      <w:szCs w:val="24"/>
      <w:lang w:eastAsia="ja-JP"/>
    </w:rPr>
  </w:style>
  <w:style w:type="paragraph" w:customStyle="1" w:styleId="xl27">
    <w:name w:val="xl27"/>
    <w:basedOn w:val="Normal"/>
    <w:rsid w:val="00C14176"/>
    <w:pPr>
      <w:spacing w:before="100" w:beforeAutospacing="1" w:after="100" w:afterAutospacing="1"/>
      <w:ind w:firstLine="0"/>
      <w:textAlignment w:val="top"/>
    </w:pPr>
    <w:rPr>
      <w:rFonts w:ascii="Times New Roman" w:eastAsia="MS Mincho" w:hAnsi="Times New Roman" w:cs="Times New Roman"/>
      <w:sz w:val="24"/>
      <w:szCs w:val="24"/>
      <w:lang w:eastAsia="ja-JP"/>
    </w:rPr>
  </w:style>
  <w:style w:type="paragraph" w:customStyle="1" w:styleId="xl28">
    <w:name w:val="xl28"/>
    <w:basedOn w:val="Normal"/>
    <w:rsid w:val="00C14176"/>
    <w:pPr>
      <w:spacing w:before="100" w:beforeAutospacing="1" w:after="100" w:afterAutospacing="1"/>
      <w:ind w:firstLine="0"/>
      <w:textAlignment w:val="top"/>
    </w:pPr>
    <w:rPr>
      <w:rFonts w:ascii="Times New Roman" w:eastAsia="MS Mincho" w:hAnsi="Times New Roman" w:cs="Times New Roman"/>
      <w:sz w:val="24"/>
      <w:szCs w:val="24"/>
      <w:lang w:eastAsia="ja-JP"/>
    </w:rPr>
  </w:style>
  <w:style w:type="character" w:customStyle="1" w:styleId="AllanWilliams">
    <w:name w:val="Allan Williams"/>
    <w:semiHidden/>
    <w:rsid w:val="00C14176"/>
    <w:rPr>
      <w:rFonts w:ascii="Tahoma" w:hAnsi="Tahoma" w:cs="Tahoma"/>
      <w:b w:val="0"/>
      <w:bCs w:val="0"/>
      <w:i w:val="0"/>
      <w:iCs w:val="0"/>
      <w:strike w:val="0"/>
      <w:color w:val="auto"/>
      <w:sz w:val="20"/>
      <w:szCs w:val="20"/>
      <w:u w:val="none"/>
    </w:rPr>
  </w:style>
  <w:style w:type="character" w:customStyle="1" w:styleId="HeaderChar">
    <w:name w:val="Header Char"/>
    <w:link w:val="Header"/>
    <w:rsid w:val="00C14176"/>
    <w:rPr>
      <w:rFonts w:ascii="Geneva" w:hAnsi="Geneva" w:cs="Geneva"/>
    </w:rPr>
  </w:style>
  <w:style w:type="character" w:customStyle="1" w:styleId="ticket-bug-id1">
    <w:name w:val="ticket-bug-id1"/>
    <w:rsid w:val="00C14176"/>
    <w:rPr>
      <w:rFonts w:ascii="Verdana" w:hAnsi="Verdana" w:hint="default"/>
      <w:sz w:val="28"/>
      <w:szCs w:val="28"/>
    </w:rPr>
  </w:style>
  <w:style w:type="character" w:customStyle="1" w:styleId="ticket-bug-summary1">
    <w:name w:val="ticket-bug-summary1"/>
    <w:rsid w:val="00C14176"/>
    <w:rPr>
      <w:rFonts w:ascii="Verdana" w:hAnsi="Verdana" w:hint="default"/>
      <w:i/>
      <w:iCs/>
      <w:sz w:val="28"/>
      <w:szCs w:val="28"/>
    </w:rPr>
  </w:style>
  <w:style w:type="character" w:customStyle="1" w:styleId="heading2charcharchar">
    <w:name w:val="heading2charcharchar"/>
    <w:rsid w:val="00C14176"/>
    <w:rPr>
      <w:rFonts w:ascii="New York" w:hAnsi="New York" w:hint="default"/>
      <w:b/>
      <w:bCs/>
      <w:u w:val="single"/>
    </w:rPr>
  </w:style>
  <w:style w:type="paragraph" w:customStyle="1" w:styleId="Heading2Verdana">
    <w:name w:val="Heading 2 + Verdana"/>
    <w:aliases w:val="10 pt,After:  3 pt"/>
    <w:basedOn w:val="Normal"/>
    <w:rsid w:val="00C14176"/>
    <w:pPr>
      <w:numPr>
        <w:numId w:val="1"/>
      </w:numPr>
      <w:overflowPunct w:val="0"/>
      <w:autoSpaceDE w:val="0"/>
      <w:autoSpaceDN w:val="0"/>
      <w:adjustRightInd w:val="0"/>
      <w:textAlignment w:val="baseline"/>
    </w:pPr>
    <w:rPr>
      <w:rFonts w:ascii="Verdana" w:eastAsia="Times New Roman" w:hAnsi="Verdana" w:cs="Times New Roman"/>
      <w:color w:val="000000"/>
      <w:sz w:val="20"/>
      <w:szCs w:val="20"/>
    </w:rPr>
  </w:style>
  <w:style w:type="paragraph" w:customStyle="1" w:styleId="Tabletext">
    <w:name w:val="Tabletext"/>
    <w:basedOn w:val="Normal"/>
    <w:link w:val="TabletextChar"/>
    <w:rsid w:val="00C14176"/>
    <w:pPr>
      <w:keepLines/>
      <w:widowControl w:val="0"/>
      <w:spacing w:before="120" w:after="120" w:line="240" w:lineRule="atLeast"/>
      <w:ind w:firstLine="0"/>
    </w:pPr>
    <w:rPr>
      <w:rFonts w:ascii="Arial" w:eastAsia="Times New Roman" w:hAnsi="Arial" w:cs="Arial"/>
      <w:sz w:val="20"/>
      <w:szCs w:val="20"/>
    </w:rPr>
  </w:style>
  <w:style w:type="character" w:customStyle="1" w:styleId="TabletextChar">
    <w:name w:val="Tabletext Char"/>
    <w:link w:val="Tabletext"/>
    <w:rsid w:val="00C14176"/>
    <w:rPr>
      <w:rFonts w:ascii="Arial" w:eastAsia="Times New Roman" w:hAnsi="Arial" w:cs="Arial"/>
      <w:sz w:val="20"/>
      <w:szCs w:val="20"/>
    </w:rPr>
  </w:style>
  <w:style w:type="paragraph" w:customStyle="1" w:styleId="Default">
    <w:name w:val="Default"/>
    <w:rsid w:val="00C14176"/>
    <w:pPr>
      <w:widowControl w:val="0"/>
      <w:autoSpaceDE w:val="0"/>
      <w:autoSpaceDN w:val="0"/>
      <w:adjustRightInd w:val="0"/>
      <w:ind w:firstLine="0"/>
    </w:pPr>
    <w:rPr>
      <w:rFonts w:ascii="Arial" w:eastAsia="Times New Roman" w:hAnsi="Arial" w:cs="Arial"/>
      <w:color w:val="000000"/>
      <w:sz w:val="24"/>
      <w:szCs w:val="24"/>
    </w:rPr>
  </w:style>
  <w:style w:type="paragraph" w:customStyle="1" w:styleId="CM1">
    <w:name w:val="CM1"/>
    <w:basedOn w:val="Default"/>
    <w:next w:val="Default"/>
    <w:rsid w:val="00C14176"/>
    <w:rPr>
      <w:rFonts w:cs="Times New Roman"/>
      <w:color w:val="auto"/>
    </w:rPr>
  </w:style>
  <w:style w:type="paragraph" w:customStyle="1" w:styleId="CM7">
    <w:name w:val="CM7"/>
    <w:basedOn w:val="Default"/>
    <w:next w:val="Default"/>
    <w:rsid w:val="00C14176"/>
    <w:pPr>
      <w:spacing w:after="230"/>
    </w:pPr>
    <w:rPr>
      <w:rFonts w:cs="Times New Roman"/>
      <w:color w:val="auto"/>
    </w:rPr>
  </w:style>
  <w:style w:type="paragraph" w:customStyle="1" w:styleId="CM9">
    <w:name w:val="CM9"/>
    <w:basedOn w:val="Default"/>
    <w:next w:val="Default"/>
    <w:rsid w:val="00C14176"/>
    <w:pPr>
      <w:spacing w:after="298"/>
    </w:pPr>
    <w:rPr>
      <w:rFonts w:cs="Times New Roman"/>
      <w:color w:val="auto"/>
    </w:rPr>
  </w:style>
  <w:style w:type="paragraph" w:styleId="Revision">
    <w:name w:val="Revision"/>
    <w:hidden/>
    <w:uiPriority w:val="99"/>
    <w:semiHidden/>
    <w:rsid w:val="00C14176"/>
    <w:pPr>
      <w:ind w:firstLine="0"/>
    </w:pPr>
    <w:rPr>
      <w:rFonts w:ascii="New York" w:eastAsia="Times New Roman" w:hAnsi="New York" w:cs="Times New Roman"/>
      <w:sz w:val="24"/>
      <w:szCs w:val="20"/>
    </w:rPr>
  </w:style>
  <w:style w:type="paragraph" w:styleId="ListNumber">
    <w:name w:val="List Number"/>
    <w:basedOn w:val="Normal"/>
    <w:link w:val="ListNumberChar"/>
    <w:rsid w:val="00C14176"/>
    <w:pPr>
      <w:numPr>
        <w:numId w:val="3"/>
      </w:numPr>
      <w:overflowPunct w:val="0"/>
      <w:autoSpaceDE w:val="0"/>
      <w:autoSpaceDN w:val="0"/>
      <w:adjustRightInd w:val="0"/>
      <w:spacing w:after="120"/>
      <w:textAlignment w:val="baseline"/>
    </w:pPr>
    <w:rPr>
      <w:rFonts w:ascii="Arial" w:eastAsia="Times New Roman" w:hAnsi="Arial" w:cs="Times New Roman"/>
      <w:sz w:val="20"/>
      <w:szCs w:val="20"/>
    </w:rPr>
  </w:style>
  <w:style w:type="character" w:customStyle="1" w:styleId="ListNumberChar">
    <w:name w:val="List Number Char"/>
    <w:basedOn w:val="DefaultParagraphFont"/>
    <w:link w:val="ListNumber"/>
    <w:rsid w:val="00C14176"/>
    <w:rPr>
      <w:rFonts w:ascii="Arial" w:eastAsia="Times New Roman" w:hAnsi="Arial" w:cs="Times New Roman"/>
      <w:sz w:val="20"/>
      <w:szCs w:val="20"/>
    </w:rPr>
  </w:style>
  <w:style w:type="numbering" w:customStyle="1" w:styleId="NoList1">
    <w:name w:val="No List1"/>
    <w:next w:val="NoList"/>
    <w:uiPriority w:val="99"/>
    <w:semiHidden/>
    <w:unhideWhenUsed/>
    <w:rsid w:val="00C14176"/>
  </w:style>
  <w:style w:type="numbering" w:customStyle="1" w:styleId="1111111">
    <w:name w:val="1 / 1.1 / 1.1.11"/>
    <w:basedOn w:val="NoList"/>
    <w:next w:val="111111"/>
    <w:rsid w:val="00C14176"/>
    <w:pPr>
      <w:numPr>
        <w:numId w:val="2"/>
      </w:numPr>
    </w:pPr>
  </w:style>
  <w:style w:type="character" w:customStyle="1" w:styleId="itxtrst">
    <w:name w:val="itxtrst"/>
    <w:basedOn w:val="DefaultParagraphFont"/>
    <w:rsid w:val="00C14176"/>
  </w:style>
  <w:style w:type="paragraph" w:styleId="List2">
    <w:name w:val="List 2"/>
    <w:basedOn w:val="Normal"/>
    <w:rsid w:val="00C14176"/>
    <w:pPr>
      <w:overflowPunct w:val="0"/>
      <w:autoSpaceDE w:val="0"/>
      <w:autoSpaceDN w:val="0"/>
      <w:adjustRightInd w:val="0"/>
      <w:ind w:left="720" w:hanging="360"/>
      <w:contextualSpacing/>
      <w:textAlignment w:val="baseline"/>
    </w:pPr>
    <w:rPr>
      <w:rFonts w:ascii="New York" w:eastAsia="Times New Roman" w:hAnsi="New York" w:cs="Times New Roman"/>
      <w:sz w:val="24"/>
      <w:szCs w:val="20"/>
    </w:rPr>
  </w:style>
  <w:style w:type="paragraph" w:styleId="ListBullet3">
    <w:name w:val="List Bullet 3"/>
    <w:basedOn w:val="Normal"/>
    <w:rsid w:val="00C14176"/>
    <w:pPr>
      <w:overflowPunct w:val="0"/>
      <w:autoSpaceDE w:val="0"/>
      <w:autoSpaceDN w:val="0"/>
      <w:adjustRightInd w:val="0"/>
      <w:ind w:left="1080" w:hanging="360"/>
      <w:textAlignment w:val="baseline"/>
    </w:pPr>
    <w:rPr>
      <w:rFonts w:ascii="Comic Sans MS" w:eastAsia="Times New Roman" w:hAnsi="Comic Sans MS" w:cs="Times New Roman"/>
      <w:sz w:val="20"/>
      <w:szCs w:val="20"/>
    </w:rPr>
  </w:style>
  <w:style w:type="paragraph" w:customStyle="1" w:styleId="BlockComment">
    <w:name w:val="Block Comment"/>
    <w:basedOn w:val="Normal"/>
    <w:link w:val="BlockCommentChar"/>
    <w:qFormat/>
    <w:rsid w:val="00F94DFB"/>
    <w:pPr>
      <w:pBdr>
        <w:top w:val="single" w:sz="4" w:space="1" w:color="auto"/>
        <w:left w:val="single" w:sz="4" w:space="4" w:color="auto"/>
        <w:bottom w:val="single" w:sz="4" w:space="1" w:color="auto"/>
        <w:right w:val="single" w:sz="4" w:space="4" w:color="auto"/>
      </w:pBdr>
      <w:shd w:val="clear" w:color="auto" w:fill="C6D9F1" w:themeFill="text2" w:themeFillTint="33"/>
      <w:spacing w:before="240"/>
      <w:ind w:firstLine="0"/>
    </w:pPr>
    <w:rPr>
      <w:rFonts w:cstheme="minorHAnsi"/>
      <w:i/>
      <w:color w:val="000000" w:themeColor="text1"/>
    </w:rPr>
  </w:style>
  <w:style w:type="paragraph" w:customStyle="1" w:styleId="Note">
    <w:name w:val="Note"/>
    <w:basedOn w:val="BlockComment"/>
    <w:link w:val="NoteChar"/>
    <w:qFormat/>
    <w:rsid w:val="000E35FA"/>
    <w:pPr>
      <w:shd w:val="clear" w:color="auto" w:fill="FFFF00"/>
    </w:pPr>
  </w:style>
  <w:style w:type="character" w:customStyle="1" w:styleId="BlockCommentChar">
    <w:name w:val="Block Comment Char"/>
    <w:basedOn w:val="DefaultParagraphFont"/>
    <w:link w:val="BlockComment"/>
    <w:rsid w:val="00F94DFB"/>
    <w:rPr>
      <w:rFonts w:cstheme="minorHAnsi"/>
      <w:i/>
      <w:color w:val="000000" w:themeColor="text1"/>
      <w:shd w:val="clear" w:color="auto" w:fill="C6D9F1" w:themeFill="text2" w:themeFillTint="33"/>
    </w:rPr>
  </w:style>
  <w:style w:type="character" w:customStyle="1" w:styleId="NoteChar">
    <w:name w:val="Note Char"/>
    <w:basedOn w:val="BlockCommentChar"/>
    <w:link w:val="Note"/>
    <w:rsid w:val="000E35FA"/>
    <w:rPr>
      <w:rFonts w:cstheme="minorHAnsi"/>
      <w:i/>
      <w:color w:val="000000" w:themeColor="text1"/>
      <w:shd w:val="clear" w:color="auto" w:fill="FFFF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45588462">
      <w:bodyDiv w:val="1"/>
      <w:marLeft w:val="0"/>
      <w:marRight w:val="0"/>
      <w:marTop w:val="0"/>
      <w:marBottom w:val="0"/>
      <w:divBdr>
        <w:top w:val="none" w:sz="0" w:space="0" w:color="auto"/>
        <w:left w:val="none" w:sz="0" w:space="0" w:color="auto"/>
        <w:bottom w:val="none" w:sz="0" w:space="0" w:color="auto"/>
        <w:right w:val="none" w:sz="0" w:space="0" w:color="auto"/>
      </w:divBdr>
    </w:div>
    <w:div w:id="475268090">
      <w:bodyDiv w:val="1"/>
      <w:marLeft w:val="0"/>
      <w:marRight w:val="0"/>
      <w:marTop w:val="0"/>
      <w:marBottom w:val="0"/>
      <w:divBdr>
        <w:top w:val="none" w:sz="0" w:space="0" w:color="auto"/>
        <w:left w:val="none" w:sz="0" w:space="0" w:color="auto"/>
        <w:bottom w:val="none" w:sz="0" w:space="0" w:color="auto"/>
        <w:right w:val="none" w:sz="0" w:space="0" w:color="auto"/>
      </w:divBdr>
    </w:div>
    <w:div w:id="878664279">
      <w:bodyDiv w:val="1"/>
      <w:marLeft w:val="0"/>
      <w:marRight w:val="0"/>
      <w:marTop w:val="0"/>
      <w:marBottom w:val="0"/>
      <w:divBdr>
        <w:top w:val="none" w:sz="0" w:space="0" w:color="auto"/>
        <w:left w:val="none" w:sz="0" w:space="0" w:color="auto"/>
        <w:bottom w:val="none" w:sz="0" w:space="0" w:color="auto"/>
        <w:right w:val="none" w:sz="0" w:space="0" w:color="auto"/>
      </w:divBdr>
    </w:div>
    <w:div w:id="16574190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png"/><Relationship Id="rId117" Type="http://schemas.openxmlformats.org/officeDocument/2006/relationships/image" Target="media/image97.png"/><Relationship Id="rId21" Type="http://schemas.openxmlformats.org/officeDocument/2006/relationships/image" Target="media/image1.png"/><Relationship Id="rId42" Type="http://schemas.openxmlformats.org/officeDocument/2006/relationships/image" Target="media/image22.png"/><Relationship Id="rId47" Type="http://schemas.openxmlformats.org/officeDocument/2006/relationships/image" Target="media/image27.png"/><Relationship Id="rId63" Type="http://schemas.openxmlformats.org/officeDocument/2006/relationships/image" Target="media/image43.PNG"/><Relationship Id="rId68" Type="http://schemas.openxmlformats.org/officeDocument/2006/relationships/image" Target="media/image48.png"/><Relationship Id="rId84" Type="http://schemas.openxmlformats.org/officeDocument/2006/relationships/image" Target="media/image64.emf"/><Relationship Id="rId89" Type="http://schemas.openxmlformats.org/officeDocument/2006/relationships/image" Target="media/image69.png"/><Relationship Id="rId112" Type="http://schemas.openxmlformats.org/officeDocument/2006/relationships/image" Target="media/image92.PNG"/><Relationship Id="rId133" Type="http://schemas.openxmlformats.org/officeDocument/2006/relationships/image" Target="media/image113.png"/><Relationship Id="rId138" Type="http://schemas.openxmlformats.org/officeDocument/2006/relationships/image" Target="media/image118.png"/><Relationship Id="rId154" Type="http://schemas.openxmlformats.org/officeDocument/2006/relationships/image" Target="media/image134.png"/><Relationship Id="rId159" Type="http://schemas.openxmlformats.org/officeDocument/2006/relationships/image" Target="media/image139.png"/><Relationship Id="rId175" Type="http://schemas.openxmlformats.org/officeDocument/2006/relationships/hyperlink" Target="http://pmecollaborate.lmig.com/it/ilh/BAPGRM/Data%20Management/Product%20Master%20Hierarchy%20LifeWorks.xlsx" TargetMode="External"/><Relationship Id="rId170" Type="http://schemas.openxmlformats.org/officeDocument/2006/relationships/image" Target="media/image150.png"/><Relationship Id="rId16" Type="http://schemas.openxmlformats.org/officeDocument/2006/relationships/hyperlink" Target="http://pmecollaborate/it/ilh/BAPGRM/Realease%202/FRMS%20-%20Unique%20Forms.xlsx" TargetMode="External"/><Relationship Id="rId107" Type="http://schemas.openxmlformats.org/officeDocument/2006/relationships/image" Target="media/image87.png"/><Relationship Id="rId11" Type="http://schemas.openxmlformats.org/officeDocument/2006/relationships/webSettings" Target="webSettings.xml"/><Relationship Id="rId32" Type="http://schemas.openxmlformats.org/officeDocument/2006/relationships/image" Target="media/image12.png"/><Relationship Id="rId37" Type="http://schemas.openxmlformats.org/officeDocument/2006/relationships/image" Target="media/image17.png"/><Relationship Id="rId53" Type="http://schemas.openxmlformats.org/officeDocument/2006/relationships/image" Target="media/image33.png"/><Relationship Id="rId58" Type="http://schemas.openxmlformats.org/officeDocument/2006/relationships/image" Target="media/image38.png"/><Relationship Id="rId74" Type="http://schemas.openxmlformats.org/officeDocument/2006/relationships/image" Target="media/image54.png"/><Relationship Id="rId79" Type="http://schemas.openxmlformats.org/officeDocument/2006/relationships/image" Target="media/image59.png"/><Relationship Id="rId102" Type="http://schemas.openxmlformats.org/officeDocument/2006/relationships/image" Target="media/image82.png"/><Relationship Id="rId123" Type="http://schemas.openxmlformats.org/officeDocument/2006/relationships/image" Target="media/image103.PNG"/><Relationship Id="rId128" Type="http://schemas.openxmlformats.org/officeDocument/2006/relationships/image" Target="media/image108.png"/><Relationship Id="rId144" Type="http://schemas.openxmlformats.org/officeDocument/2006/relationships/image" Target="media/image124.png"/><Relationship Id="rId149" Type="http://schemas.openxmlformats.org/officeDocument/2006/relationships/image" Target="media/image129.png"/><Relationship Id="rId5" Type="http://schemas.openxmlformats.org/officeDocument/2006/relationships/customXml" Target="../customXml/item5.xml"/><Relationship Id="rId90" Type="http://schemas.openxmlformats.org/officeDocument/2006/relationships/image" Target="media/image70.png"/><Relationship Id="rId95" Type="http://schemas.openxmlformats.org/officeDocument/2006/relationships/image" Target="media/image75.png"/><Relationship Id="rId160" Type="http://schemas.openxmlformats.org/officeDocument/2006/relationships/image" Target="media/image140.png"/><Relationship Id="rId165" Type="http://schemas.openxmlformats.org/officeDocument/2006/relationships/image" Target="media/image145.png"/><Relationship Id="rId181" Type="http://schemas.openxmlformats.org/officeDocument/2006/relationships/fontTable" Target="fontTable.xml"/><Relationship Id="rId22" Type="http://schemas.openxmlformats.org/officeDocument/2006/relationships/image" Target="media/image2.png"/><Relationship Id="rId27" Type="http://schemas.openxmlformats.org/officeDocument/2006/relationships/image" Target="media/image7.png"/><Relationship Id="rId43" Type="http://schemas.openxmlformats.org/officeDocument/2006/relationships/image" Target="media/image23.png"/><Relationship Id="rId48" Type="http://schemas.openxmlformats.org/officeDocument/2006/relationships/image" Target="media/image28.png"/><Relationship Id="rId64" Type="http://schemas.openxmlformats.org/officeDocument/2006/relationships/image" Target="media/image44.png"/><Relationship Id="rId69" Type="http://schemas.openxmlformats.org/officeDocument/2006/relationships/image" Target="media/image49.png"/><Relationship Id="rId113" Type="http://schemas.openxmlformats.org/officeDocument/2006/relationships/image" Target="media/image93.png"/><Relationship Id="rId118" Type="http://schemas.openxmlformats.org/officeDocument/2006/relationships/image" Target="media/image98.PNG"/><Relationship Id="rId134" Type="http://schemas.openxmlformats.org/officeDocument/2006/relationships/image" Target="media/image114.png"/><Relationship Id="rId139" Type="http://schemas.openxmlformats.org/officeDocument/2006/relationships/image" Target="media/image119.PNG"/><Relationship Id="rId80" Type="http://schemas.openxmlformats.org/officeDocument/2006/relationships/image" Target="media/image60.png"/><Relationship Id="rId85" Type="http://schemas.openxmlformats.org/officeDocument/2006/relationships/image" Target="media/image65.png"/><Relationship Id="rId150" Type="http://schemas.openxmlformats.org/officeDocument/2006/relationships/image" Target="media/image130.png"/><Relationship Id="rId155" Type="http://schemas.openxmlformats.org/officeDocument/2006/relationships/image" Target="media/image135.png"/><Relationship Id="rId171" Type="http://schemas.openxmlformats.org/officeDocument/2006/relationships/image" Target="media/image151.png"/><Relationship Id="rId176" Type="http://schemas.openxmlformats.org/officeDocument/2006/relationships/hyperlink" Target="http://pmecollaborate/it/ilh/BAPGRM/Realease%202/Formulator%20Extract%20of%20Active%20Forms%203-4-2011.xls" TargetMode="External"/><Relationship Id="rId12" Type="http://schemas.openxmlformats.org/officeDocument/2006/relationships/footnotes" Target="footnotes.xml"/><Relationship Id="rId17" Type="http://schemas.openxmlformats.org/officeDocument/2006/relationships/hyperlink" Target="https://wiki.lmig.com/display/pmitlife/Presentation+Services+-+FRMS" TargetMode="External"/><Relationship Id="rId33" Type="http://schemas.openxmlformats.org/officeDocument/2006/relationships/image" Target="media/image13.png"/><Relationship Id="rId38" Type="http://schemas.openxmlformats.org/officeDocument/2006/relationships/image" Target="media/image18.png"/><Relationship Id="rId59" Type="http://schemas.openxmlformats.org/officeDocument/2006/relationships/image" Target="media/image39.PNG"/><Relationship Id="rId103" Type="http://schemas.openxmlformats.org/officeDocument/2006/relationships/image" Target="media/image83.png"/><Relationship Id="rId108" Type="http://schemas.openxmlformats.org/officeDocument/2006/relationships/image" Target="media/image88.PNG"/><Relationship Id="rId124" Type="http://schemas.openxmlformats.org/officeDocument/2006/relationships/image" Target="media/image104.png"/><Relationship Id="rId129" Type="http://schemas.openxmlformats.org/officeDocument/2006/relationships/image" Target="media/image109.png"/><Relationship Id="rId54" Type="http://schemas.openxmlformats.org/officeDocument/2006/relationships/image" Target="media/image34.png"/><Relationship Id="rId70" Type="http://schemas.openxmlformats.org/officeDocument/2006/relationships/image" Target="media/image50.png"/><Relationship Id="rId75" Type="http://schemas.openxmlformats.org/officeDocument/2006/relationships/image" Target="media/image55.png"/><Relationship Id="rId91" Type="http://schemas.openxmlformats.org/officeDocument/2006/relationships/image" Target="media/image71.png"/><Relationship Id="rId96" Type="http://schemas.openxmlformats.org/officeDocument/2006/relationships/image" Target="media/image76.png"/><Relationship Id="rId140" Type="http://schemas.openxmlformats.org/officeDocument/2006/relationships/image" Target="media/image120.png"/><Relationship Id="rId145" Type="http://schemas.openxmlformats.org/officeDocument/2006/relationships/image" Target="media/image125.png"/><Relationship Id="rId161" Type="http://schemas.openxmlformats.org/officeDocument/2006/relationships/image" Target="media/image141.png"/><Relationship Id="rId166" Type="http://schemas.openxmlformats.org/officeDocument/2006/relationships/image" Target="media/image146.png"/><Relationship Id="rId182" Type="http://schemas.microsoft.com/office/2011/relationships/people" Target="people.xml"/><Relationship Id="rId1" Type="http://schemas.openxmlformats.org/officeDocument/2006/relationships/customXml" Target="../customXml/item1.xml"/><Relationship Id="rId6" Type="http://schemas.openxmlformats.org/officeDocument/2006/relationships/customXml" Target="../customXml/item6.xml"/><Relationship Id="rId23" Type="http://schemas.openxmlformats.org/officeDocument/2006/relationships/image" Target="media/image3.png"/><Relationship Id="rId28" Type="http://schemas.openxmlformats.org/officeDocument/2006/relationships/image" Target="media/image8.png"/><Relationship Id="rId49" Type="http://schemas.openxmlformats.org/officeDocument/2006/relationships/image" Target="media/image29.png"/><Relationship Id="rId114" Type="http://schemas.openxmlformats.org/officeDocument/2006/relationships/image" Target="media/image94.PNG"/><Relationship Id="rId119" Type="http://schemas.openxmlformats.org/officeDocument/2006/relationships/image" Target="media/image99.png"/><Relationship Id="rId44" Type="http://schemas.openxmlformats.org/officeDocument/2006/relationships/image" Target="media/image24.png"/><Relationship Id="rId60" Type="http://schemas.openxmlformats.org/officeDocument/2006/relationships/image" Target="media/image40.png"/><Relationship Id="rId65" Type="http://schemas.openxmlformats.org/officeDocument/2006/relationships/image" Target="media/image45.png"/><Relationship Id="rId81" Type="http://schemas.openxmlformats.org/officeDocument/2006/relationships/image" Target="media/image61.png"/><Relationship Id="rId86" Type="http://schemas.openxmlformats.org/officeDocument/2006/relationships/image" Target="media/image66.png"/><Relationship Id="rId130" Type="http://schemas.openxmlformats.org/officeDocument/2006/relationships/image" Target="media/image110.png"/><Relationship Id="rId135" Type="http://schemas.openxmlformats.org/officeDocument/2006/relationships/image" Target="media/image115.jpeg"/><Relationship Id="rId151" Type="http://schemas.openxmlformats.org/officeDocument/2006/relationships/image" Target="media/image131.png"/><Relationship Id="rId156" Type="http://schemas.openxmlformats.org/officeDocument/2006/relationships/image" Target="media/image136.png"/><Relationship Id="rId177" Type="http://schemas.openxmlformats.org/officeDocument/2006/relationships/header" Target="header1.xml"/><Relationship Id="rId4" Type="http://schemas.openxmlformats.org/officeDocument/2006/relationships/customXml" Target="../customXml/item4.xml"/><Relationship Id="rId9" Type="http://schemas.openxmlformats.org/officeDocument/2006/relationships/styles" Target="styles.xml"/><Relationship Id="rId172" Type="http://schemas.openxmlformats.org/officeDocument/2006/relationships/image" Target="media/image152.png"/><Relationship Id="rId180" Type="http://schemas.openxmlformats.org/officeDocument/2006/relationships/footer" Target="footer2.xml"/><Relationship Id="rId13" Type="http://schemas.openxmlformats.org/officeDocument/2006/relationships/endnotes" Target="endnotes.xml"/><Relationship Id="rId18" Type="http://schemas.openxmlformats.org/officeDocument/2006/relationships/hyperlink" Target="http://pmecollaborate/it/ilh/BAPGRM/Realease%202/Standard_Dojo_Widgets.docx" TargetMode="External"/><Relationship Id="rId39" Type="http://schemas.openxmlformats.org/officeDocument/2006/relationships/image" Target="media/image19.png"/><Relationship Id="rId109" Type="http://schemas.openxmlformats.org/officeDocument/2006/relationships/image" Target="media/image89.png"/><Relationship Id="rId34" Type="http://schemas.openxmlformats.org/officeDocument/2006/relationships/image" Target="media/image14.png"/><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image" Target="media/image56.png"/><Relationship Id="rId97" Type="http://schemas.openxmlformats.org/officeDocument/2006/relationships/image" Target="media/image77.png"/><Relationship Id="rId104" Type="http://schemas.openxmlformats.org/officeDocument/2006/relationships/image" Target="media/image84.PNG"/><Relationship Id="rId120" Type="http://schemas.openxmlformats.org/officeDocument/2006/relationships/image" Target="media/image100.png"/><Relationship Id="rId125" Type="http://schemas.openxmlformats.org/officeDocument/2006/relationships/image" Target="media/image105.PNG"/><Relationship Id="rId141" Type="http://schemas.openxmlformats.org/officeDocument/2006/relationships/image" Target="media/image121.PNG"/><Relationship Id="rId146" Type="http://schemas.openxmlformats.org/officeDocument/2006/relationships/image" Target="media/image126.png"/><Relationship Id="rId167" Type="http://schemas.openxmlformats.org/officeDocument/2006/relationships/image" Target="media/image147.png"/><Relationship Id="rId7" Type="http://schemas.openxmlformats.org/officeDocument/2006/relationships/customXml" Target="../customXml/item7.xml"/><Relationship Id="rId71" Type="http://schemas.openxmlformats.org/officeDocument/2006/relationships/image" Target="media/image51.png"/><Relationship Id="rId92" Type="http://schemas.openxmlformats.org/officeDocument/2006/relationships/image" Target="media/image72.png"/><Relationship Id="rId162" Type="http://schemas.openxmlformats.org/officeDocument/2006/relationships/image" Target="media/image142.png"/><Relationship Id="rId183" Type="http://schemas.openxmlformats.org/officeDocument/2006/relationships/theme" Target="theme/theme1.xml"/><Relationship Id="rId2" Type="http://schemas.openxmlformats.org/officeDocument/2006/relationships/customXml" Target="../customXml/item2.xml"/><Relationship Id="rId29" Type="http://schemas.openxmlformats.org/officeDocument/2006/relationships/image" Target="media/image9.png"/><Relationship Id="rId24" Type="http://schemas.openxmlformats.org/officeDocument/2006/relationships/image" Target="media/image4.PNG"/><Relationship Id="rId40" Type="http://schemas.openxmlformats.org/officeDocument/2006/relationships/image" Target="media/image20.png"/><Relationship Id="rId45" Type="http://schemas.openxmlformats.org/officeDocument/2006/relationships/image" Target="media/image25.png"/><Relationship Id="rId66" Type="http://schemas.openxmlformats.org/officeDocument/2006/relationships/image" Target="media/image46.png"/><Relationship Id="rId87" Type="http://schemas.openxmlformats.org/officeDocument/2006/relationships/image" Target="media/image67.png"/><Relationship Id="rId110" Type="http://schemas.openxmlformats.org/officeDocument/2006/relationships/image" Target="media/image90.PNG"/><Relationship Id="rId115" Type="http://schemas.openxmlformats.org/officeDocument/2006/relationships/image" Target="media/image95.png"/><Relationship Id="rId131" Type="http://schemas.openxmlformats.org/officeDocument/2006/relationships/image" Target="media/image111.png"/><Relationship Id="rId136" Type="http://schemas.openxmlformats.org/officeDocument/2006/relationships/image" Target="media/image116.png"/><Relationship Id="rId157" Type="http://schemas.openxmlformats.org/officeDocument/2006/relationships/image" Target="media/image137.png"/><Relationship Id="rId178" Type="http://schemas.openxmlformats.org/officeDocument/2006/relationships/footer" Target="footer1.xml"/><Relationship Id="rId61" Type="http://schemas.openxmlformats.org/officeDocument/2006/relationships/image" Target="media/image41.PNG"/><Relationship Id="rId82" Type="http://schemas.openxmlformats.org/officeDocument/2006/relationships/image" Target="media/image62.png"/><Relationship Id="rId152" Type="http://schemas.openxmlformats.org/officeDocument/2006/relationships/image" Target="media/image132.png"/><Relationship Id="rId173" Type="http://schemas.openxmlformats.org/officeDocument/2006/relationships/image" Target="media/image153.png"/><Relationship Id="rId19" Type="http://schemas.openxmlformats.org/officeDocument/2006/relationships/hyperlink" Target="http://pmecollaborate/it/ilh/BAPGRM/Realease%202/IDD_FRMS_R2It6.docx" TargetMode="External"/><Relationship Id="rId14" Type="http://schemas.openxmlformats.org/officeDocument/2006/relationships/comments" Target="comments.xml"/><Relationship Id="rId30" Type="http://schemas.openxmlformats.org/officeDocument/2006/relationships/image" Target="media/image10.png"/><Relationship Id="rId35" Type="http://schemas.openxmlformats.org/officeDocument/2006/relationships/image" Target="media/image15.png"/><Relationship Id="rId56" Type="http://schemas.openxmlformats.org/officeDocument/2006/relationships/image" Target="media/image36.png"/><Relationship Id="rId77" Type="http://schemas.openxmlformats.org/officeDocument/2006/relationships/image" Target="media/image57.png"/><Relationship Id="rId100" Type="http://schemas.openxmlformats.org/officeDocument/2006/relationships/image" Target="media/image80.png"/><Relationship Id="rId105" Type="http://schemas.openxmlformats.org/officeDocument/2006/relationships/image" Target="media/image85.png"/><Relationship Id="rId126" Type="http://schemas.openxmlformats.org/officeDocument/2006/relationships/image" Target="media/image106.png"/><Relationship Id="rId147" Type="http://schemas.openxmlformats.org/officeDocument/2006/relationships/image" Target="media/image127.png"/><Relationship Id="rId168" Type="http://schemas.openxmlformats.org/officeDocument/2006/relationships/image" Target="media/image148.png"/><Relationship Id="rId8" Type="http://schemas.openxmlformats.org/officeDocument/2006/relationships/numbering" Target="numbering.xml"/><Relationship Id="rId51" Type="http://schemas.openxmlformats.org/officeDocument/2006/relationships/image" Target="media/image31.png"/><Relationship Id="rId72" Type="http://schemas.openxmlformats.org/officeDocument/2006/relationships/image" Target="media/image52.png"/><Relationship Id="rId93" Type="http://schemas.openxmlformats.org/officeDocument/2006/relationships/image" Target="media/image73.png"/><Relationship Id="rId98" Type="http://schemas.openxmlformats.org/officeDocument/2006/relationships/image" Target="media/image78.png"/><Relationship Id="rId121" Type="http://schemas.openxmlformats.org/officeDocument/2006/relationships/image" Target="media/image101.PNG"/><Relationship Id="rId142" Type="http://schemas.openxmlformats.org/officeDocument/2006/relationships/image" Target="media/image122.png"/><Relationship Id="rId163" Type="http://schemas.openxmlformats.org/officeDocument/2006/relationships/image" Target="media/image143.png"/><Relationship Id="rId3" Type="http://schemas.openxmlformats.org/officeDocument/2006/relationships/customXml" Target="../customXml/item3.xml"/><Relationship Id="rId25" Type="http://schemas.openxmlformats.org/officeDocument/2006/relationships/image" Target="media/image5.png"/><Relationship Id="rId46" Type="http://schemas.openxmlformats.org/officeDocument/2006/relationships/image" Target="media/image26.png"/><Relationship Id="rId67" Type="http://schemas.openxmlformats.org/officeDocument/2006/relationships/image" Target="media/image47.png"/><Relationship Id="rId116" Type="http://schemas.openxmlformats.org/officeDocument/2006/relationships/image" Target="media/image96.PNG"/><Relationship Id="rId137" Type="http://schemas.openxmlformats.org/officeDocument/2006/relationships/image" Target="media/image117.PNG"/><Relationship Id="rId158" Type="http://schemas.openxmlformats.org/officeDocument/2006/relationships/image" Target="media/image138.png"/><Relationship Id="rId20" Type="http://schemas.openxmlformats.org/officeDocument/2006/relationships/hyperlink" Target="http://pmecollaborate/it/ilh/BAPGRM/Common/LifeWorks_Glossary_of_Terms.xlsx" TargetMode="External"/><Relationship Id="rId41" Type="http://schemas.openxmlformats.org/officeDocument/2006/relationships/image" Target="media/image21.png"/><Relationship Id="rId62" Type="http://schemas.openxmlformats.org/officeDocument/2006/relationships/image" Target="media/image42.png"/><Relationship Id="rId83" Type="http://schemas.openxmlformats.org/officeDocument/2006/relationships/image" Target="media/image63.png"/><Relationship Id="rId88" Type="http://schemas.openxmlformats.org/officeDocument/2006/relationships/image" Target="media/image68.png"/><Relationship Id="rId111" Type="http://schemas.openxmlformats.org/officeDocument/2006/relationships/image" Target="media/image91.png"/><Relationship Id="rId132" Type="http://schemas.openxmlformats.org/officeDocument/2006/relationships/image" Target="media/image112.png"/><Relationship Id="rId153" Type="http://schemas.openxmlformats.org/officeDocument/2006/relationships/image" Target="media/image133.png"/><Relationship Id="rId174" Type="http://schemas.openxmlformats.org/officeDocument/2006/relationships/image" Target="media/image154.png"/><Relationship Id="rId179" Type="http://schemas.openxmlformats.org/officeDocument/2006/relationships/header" Target="header2.xml"/><Relationship Id="rId15" Type="http://schemas.microsoft.com/office/2011/relationships/commentsExtended" Target="commentsExtended.xml"/><Relationship Id="rId36" Type="http://schemas.openxmlformats.org/officeDocument/2006/relationships/image" Target="media/image16.png"/><Relationship Id="rId57" Type="http://schemas.openxmlformats.org/officeDocument/2006/relationships/image" Target="media/image37.PNG"/><Relationship Id="rId106" Type="http://schemas.openxmlformats.org/officeDocument/2006/relationships/image" Target="media/image86.PNG"/><Relationship Id="rId127" Type="http://schemas.openxmlformats.org/officeDocument/2006/relationships/image" Target="media/image107.png"/><Relationship Id="rId10" Type="http://schemas.openxmlformats.org/officeDocument/2006/relationships/settings" Target="settings.xml"/><Relationship Id="rId31" Type="http://schemas.openxmlformats.org/officeDocument/2006/relationships/image" Target="media/image11.PNG"/><Relationship Id="rId52" Type="http://schemas.openxmlformats.org/officeDocument/2006/relationships/image" Target="media/image32.png"/><Relationship Id="rId73" Type="http://schemas.openxmlformats.org/officeDocument/2006/relationships/image" Target="media/image53.png"/><Relationship Id="rId78" Type="http://schemas.openxmlformats.org/officeDocument/2006/relationships/image" Target="media/image58.png"/><Relationship Id="rId94" Type="http://schemas.openxmlformats.org/officeDocument/2006/relationships/image" Target="media/image74.png"/><Relationship Id="rId99" Type="http://schemas.openxmlformats.org/officeDocument/2006/relationships/image" Target="media/image79.png"/><Relationship Id="rId101" Type="http://schemas.openxmlformats.org/officeDocument/2006/relationships/image" Target="media/image81.png"/><Relationship Id="rId122" Type="http://schemas.openxmlformats.org/officeDocument/2006/relationships/image" Target="media/image102.png"/><Relationship Id="rId143" Type="http://schemas.openxmlformats.org/officeDocument/2006/relationships/image" Target="media/image123.png"/><Relationship Id="rId148" Type="http://schemas.openxmlformats.org/officeDocument/2006/relationships/image" Target="media/image128.png"/><Relationship Id="rId164" Type="http://schemas.openxmlformats.org/officeDocument/2006/relationships/image" Target="media/image144.png"/><Relationship Id="rId169" Type="http://schemas.openxmlformats.org/officeDocument/2006/relationships/image" Target="media/image149.png"/></Relationships>
</file>

<file path=word/_rels/header1.xml.rels><?xml version="1.0" encoding="UTF-8" standalone="yes"?>
<Relationships xmlns="http://schemas.openxmlformats.org/package/2006/relationships"><Relationship Id="rId1" Type="http://schemas.openxmlformats.org/officeDocument/2006/relationships/image" Target="media/image155.png"/></Relationships>
</file>

<file path=word/_rels/header2.xml.rels><?xml version="1.0" encoding="UTF-8" standalone="yes"?>
<Relationships xmlns="http://schemas.openxmlformats.org/package/2006/relationships"><Relationship Id="rId1" Type="http://schemas.openxmlformats.org/officeDocument/2006/relationships/image" Target="media/image15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_rels/item7.xml.rels><?xml version="1.0" encoding="UTF-8" standalone="yes"?>
<Relationships xmlns="http://schemas.openxmlformats.org/package/2006/relationships"><Relationship Id="rId1" Type="http://schemas.openxmlformats.org/officeDocument/2006/relationships/customXmlProps" Target="itemProps7.xml"/></Relationships>
</file>

<file path=customXml/item1.xml><?xml version="1.0" encoding="utf-8"?>
<?mso-contentType ?>
<p:Policy xmlns:p="office.server.policy" local="true" id="0a66e33e-fc93-445b-9402-49bb4caff478">
  <p:Name>Default</p:Name>
  <p:Description/>
  <p:Statement/>
  <p:PolicyItems>
    <p:PolicyItem featureId="Microsoft.Office.RecordsManagement.PolicyFeatures.Expiration" UniqueId="9dbf775f-5940-45f7-be22-5ddbe6dae74e">
      <p:Name>Retention</p:Name>
      <p:Description>Automatic scheduling of content for processing, and performing a retention action on content that has reached its due date.</p:Description>
      <p:CustomData>
        <Schedules nextStageId="3">
          <Schedule type="Default">
            <stages>
              <data stageId="1" stageDeleted="true"/>
              <data stageId="2">
                <formula id="Microsoft.Office.RecordsManagement.PolicyFeatures.Expiration.Formula.BuiltIn">
                  <number>5</number>
                  <property>Modified</property>
                  <propertyId>28cf69c5-fa48-462a-b5cd-27b6f9d2bd5f</propertyId>
                  <period>years</period>
                </formula>
                <action type="action" id="Microsoft.Office.RecordsManagement.PolicyFeatures.Expiration.Action.MoveToRecycleBin"/>
              </data>
            </stages>
          </Schedule>
        </Schedules>
      </p:CustomData>
    </p:PolicyItem>
  </p:PolicyItems>
</p:Policy>
</file>

<file path=customXml/item2.xml><?xml version="1.0" encoding="utf-8"?>
<p:properties xmlns:p="http://schemas.microsoft.com/office/2006/metadata/properties" xmlns:xsi="http://www.w3.org/2001/XMLSchema-instance" xmlns:pc="http://schemas.microsoft.com/office/infopath/2007/PartnerControls">
  <documentManagement>
    <Doc_x0020_Type xmlns="68b4970b-9afd-4470-934f-6a5313c48c7a">495 - Screen Specs</Doc_x0020_Type>
    <Phase xmlns="68b4970b-9afd-4470-934f-6a5313c48c7a">Analysis and Design</Phase>
    <Description0 xmlns="68b4970b-9afd-4470-934f-6a5313c48c7a">FRMS 495 GUI</Description0>
    <Iteration xmlns="8df84cda-84a1-41ec-8742-1cdaff5c1755">It6 - Forms Automation</Iteration>
    <Keyword xmlns="68b4970b-9afd-4470-934f-6a5313c48c7a">FRMS 495 GUI</Keyword>
    <_dlc_ExpireDate xmlns="http://schemas.microsoft.com/sharepoint/v3">2017-06-21T08:02:15+00:00</_dlc_ExpireDate>
    <Month xmlns="68b4970b-9afd-4470-934f-6a5313c48c7a" xsi:nil="true"/>
  </documentManagement>
</p:properties>
</file>

<file path=customXml/item3.xml><?xml version="1.0" encoding="utf-8"?>
<LongProperties xmlns="http://schemas.microsoft.com/office/2006/metadata/long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mso-contentType ?>
<SharedContentType xmlns="Microsoft.SharePoint.Taxonomy.ContentTypeSync" SourceId="6f590bba-eae9-42fc-98a8-c39a8dc0d3b1" ContentTypeId="0x0101" PreviousValue="false"/>
</file>

<file path=customXml/item6.xml><?xml version="1.0" encoding="utf-8"?>
<ct:contentTypeSchema xmlns:ct="http://schemas.microsoft.com/office/2006/metadata/contentType" xmlns:ma="http://schemas.microsoft.com/office/2006/metadata/properties/metaAttributes" ct:_="" ma:_="" ma:contentTypeName="Document" ma:contentTypeID="0x01010023A338C8776E5149883A8DCBE59FCA2C" ma:contentTypeVersion="9" ma:contentTypeDescription="Create a new document." ma:contentTypeScope="" ma:versionID="9d66f6e102d3b1459c882e57c2c6280f">
  <xsd:schema xmlns:xsd="http://www.w3.org/2001/XMLSchema" xmlns:xs="http://www.w3.org/2001/XMLSchema" xmlns:p="http://schemas.microsoft.com/office/2006/metadata/properties" xmlns:ns1="http://schemas.microsoft.com/sharepoint/v3" xmlns:ns2="8df84cda-84a1-41ec-8742-1cdaff5c1755" xmlns:ns3="68b4970b-9afd-4470-934f-6a5313c48c7a" targetNamespace="http://schemas.microsoft.com/office/2006/metadata/properties" ma:root="true" ma:fieldsID="5287b4ad480a2d5390ba83cf9370d2f4" ns1:_="" ns2:_="" ns3:_="">
    <xsd:import namespace="http://schemas.microsoft.com/sharepoint/v3"/>
    <xsd:import namespace="8df84cda-84a1-41ec-8742-1cdaff5c1755"/>
    <xsd:import namespace="68b4970b-9afd-4470-934f-6a5313c48c7a"/>
    <xsd:element name="properties">
      <xsd:complexType>
        <xsd:sequence>
          <xsd:element name="documentManagement">
            <xsd:complexType>
              <xsd:all>
                <xsd:element ref="ns2:Iteration"/>
                <xsd:element ref="ns3:Phase"/>
                <xsd:element ref="ns3:Doc_x0020_Type"/>
                <xsd:element ref="ns3:Description0" minOccurs="0"/>
                <xsd:element ref="ns3:Keyword" minOccurs="0"/>
                <xsd:element ref="ns1:_dlc_Exempt" minOccurs="0"/>
                <xsd:element ref="ns1:_dlc_ExpireDateSaved" minOccurs="0"/>
                <xsd:element ref="ns1:_dlc_ExpireDate" minOccurs="0"/>
                <xsd:element ref="ns3:Mont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dlc_Exempt" ma:index="13" nillable="true" ma:displayName="Exempt from Policy" ma:hidden="true" ma:internalName="_dlc_Exempt" ma:readOnly="true">
      <xsd:simpleType>
        <xsd:restriction base="dms:Unknown"/>
      </xsd:simpleType>
    </xsd:element>
    <xsd:element name="_dlc_ExpireDateSaved" ma:index="14" nillable="true" ma:displayName="Original Expiration Date" ma:hidden="true" ma:internalName="_dlc_ExpireDateSaved" ma:readOnly="true">
      <xsd:simpleType>
        <xsd:restriction base="dms:DateTime"/>
      </xsd:simpleType>
    </xsd:element>
    <xsd:element name="_dlc_ExpireDate" ma:index="15" nillable="true" ma:displayName="Expiration Date" ma:description="" ma:hidden="true" ma:indexed="true" ma:internalName="_dlc_ExpireDate" ma:readOnly="true">
      <xsd:simpleType>
        <xsd:restriction base="dms:DateTime"/>
      </xsd:simpleType>
    </xsd:element>
  </xsd:schema>
  <xsd:schema xmlns:xsd="http://www.w3.org/2001/XMLSchema" xmlns:xs="http://www.w3.org/2001/XMLSchema" xmlns:dms="http://schemas.microsoft.com/office/2006/documentManagement/types" xmlns:pc="http://schemas.microsoft.com/office/infopath/2007/PartnerControls" targetNamespace="8df84cda-84a1-41ec-8742-1cdaff5c1755" elementFormDefault="qualified">
    <xsd:import namespace="http://schemas.microsoft.com/office/2006/documentManagement/types"/>
    <xsd:import namespace="http://schemas.microsoft.com/office/infopath/2007/PartnerControls"/>
    <xsd:element name="Iteration" ma:index="8" ma:displayName="Iteration" ma:format="RadioButtons" ma:indexed="true" ma:internalName="Iteration">
      <xsd:simpleType>
        <xsd:restriction base="dms:Choice">
          <xsd:enumeration value="------Meeting Types-------"/>
          <xsd:enumeration value="R2 Leads"/>
          <xsd:enumeration value="Bi-Weely Manager"/>
          <xsd:enumeration value="LIT Meetings"/>
          <xsd:enumeration value="------------------------------"/>
          <xsd:enumeration value="It1 - Product &amp; Calc"/>
          <xsd:enumeration value="It2 - Cash Management"/>
          <xsd:enumeration value="It3 - Case Management"/>
          <xsd:enumeration value="It4 - Risk Assessment"/>
          <xsd:enumeration value="It5 - Program Level"/>
          <xsd:enumeration value="It6 - Forms Automation"/>
          <xsd:enumeration value="It7 - Records Management"/>
          <xsd:enumeration value="It8 - Reporting"/>
          <xsd:enumeration value="It9 - End to End"/>
          <xsd:enumeration value="Change Request"/>
          <xsd:enumeration value="Project Management"/>
          <xsd:enumeration value="PlanetSoft"/>
          <xsd:enumeration value="ALM Documents"/>
          <xsd:enumeration value="Approvals"/>
          <xsd:enumeration value="Archive"/>
          <xsd:enumeration value="Calculation"/>
          <xsd:enumeration value="Developer Status"/>
          <xsd:enumeration value="Developer Action Items"/>
          <xsd:enumeration value="Knowledge Management"/>
          <xsd:enumeration value="Meeting minutes"/>
          <xsd:enumeration value="Reports"/>
          <xsd:enumeration value="Weekly Status Reports"/>
          <xsd:enumeration value="Supporting Documents"/>
          <xsd:enumeration value="----------------------------------"/>
          <xsd:enumeration value="Requirements"/>
          <xsd:enumeration value="Approach"/>
          <xsd:enumeration value="490"/>
          <xsd:enumeration value="495"/>
          <xsd:enumeration value="Test Scenarios"/>
          <xsd:enumeration value="Test Cases"/>
          <xsd:enumeration value="Test Planning"/>
          <xsd:enumeration value="Test Strategy/Plan"/>
          <xsd:enumeration value="Traversal Documents"/>
          <xsd:enumeration value="Test Scripts"/>
          <xsd:enumeration value="Test Results"/>
          <xsd:enumeration value="Test Execution"/>
          <xsd:enumeration value="Version 1.0"/>
          <xsd:enumeration value="Version 3.0"/>
          <xsd:enumeration value="GAPS"/>
          <xsd:enumeration value="Alternate Solutions"/>
          <xsd:enumeration value="IT Team Meeting"/>
          <xsd:enumeration value="Final Documentation"/>
          <xsd:enumeration value="LM Review 1"/>
          <xsd:enumeration value="LM Review 2"/>
          <xsd:enumeration value="Tracker"/>
          <xsd:enumeration value="Work in Progress"/>
          <xsd:enumeration value="Producer Integration"/>
          <xsd:enumeration value="Sales Activity Integration"/>
        </xsd:restriction>
      </xsd:simpleType>
    </xsd:element>
  </xsd:schema>
  <xsd:schema xmlns:xsd="http://www.w3.org/2001/XMLSchema" xmlns:xs="http://www.w3.org/2001/XMLSchema" xmlns:dms="http://schemas.microsoft.com/office/2006/documentManagement/types" xmlns:pc="http://schemas.microsoft.com/office/infopath/2007/PartnerControls" targetNamespace="68b4970b-9afd-4470-934f-6a5313c48c7a" elementFormDefault="qualified">
    <xsd:import namespace="http://schemas.microsoft.com/office/2006/documentManagement/types"/>
    <xsd:import namespace="http://schemas.microsoft.com/office/infopath/2007/PartnerControls"/>
    <xsd:element name="Phase" ma:index="9" ma:displayName="Phase" ma:default="Requirements" ma:format="RadioButtons" ma:internalName="Phase">
      <xsd:simpleType>
        <xsd:restriction base="dms:Choice">
          <xsd:enumeration value="Meeting Minutes"/>
          <xsd:enumeration value="Requirements"/>
          <xsd:enumeration value="TPP Base Sys Requirements"/>
          <xsd:enumeration value="Business Elaboration"/>
          <xsd:enumeration value="Analysis and Design"/>
          <xsd:enumeration value="Forms Automation - CCT Variable Forms"/>
          <xsd:enumeration value="Forms Automation - CCT - Release 3"/>
          <xsd:enumeration value="Forms Automation – CCT Static Forms"/>
          <xsd:enumeration value="Technical Elaboration"/>
          <xsd:enumeration value="Test Planning"/>
          <xsd:enumeration value="Construction"/>
          <xsd:enumeration value="Test Execution"/>
          <xsd:enumeration value="Project Management"/>
          <xsd:enumeration value="Archive"/>
          <xsd:enumeration value="Signed-off Documents"/>
          <xsd:enumeration value="Business Testing"/>
          <xsd:enumeration value="IT Testing"/>
          <xsd:enumeration value="Automation Testing"/>
          <xsd:enumeration value="Performance Testing"/>
          <xsd:enumeration value="LIT"/>
          <xsd:enumeration value="User Documentation"/>
        </xsd:restriction>
      </xsd:simpleType>
    </xsd:element>
    <xsd:element name="Doc_x0020_Type" ma:index="10" ma:displayName="Doc Type" ma:default="001 - Tailoring Matrix" ma:format="RadioButtons" ma:internalName="Doc_x0020_Type">
      <xsd:simpleType>
        <xsd:restriction base="dms:Choice">
          <xsd:enumeration value="001 - Tailoring Matrix"/>
          <xsd:enumeration value="002 - Charter"/>
          <xsd:enumeration value="006 - Project Plan"/>
          <xsd:enumeration value="120 - Survey of existing systems"/>
          <xsd:enumeration value="125 - Business Alternatives"/>
          <xsd:enumeration value="135 - Business Requirements"/>
          <xsd:enumeration value="140 - System Context Model"/>
          <xsd:enumeration value="235 - POC Scope"/>
          <xsd:enumeration value="260 - Arch Decision"/>
          <xsd:enumeration value="270 - Implementation Strategy"/>
          <xsd:enumeration value="280 - Impacts on Organization"/>
          <xsd:enumeration value="320 - Data Element Definition"/>
          <xsd:enumeration value="340 - Conversion XLS"/>
          <xsd:enumeration value="340 - Conversion Narrative"/>
          <xsd:enumeration value="450 - Implementation Plan"/>
          <xsd:enumeration value="490 - Technical Specs"/>
          <xsd:enumeration value="495 - Screen Specs"/>
          <xsd:enumeration value="570 - Program Specifications"/>
          <xsd:enumeration value="590 - Component Model"/>
          <xsd:enumeration value="591 - Service Model"/>
          <xsd:enumeration value="592 - Operational Model"/>
          <xsd:enumeration value="593 - Security Assessment"/>
          <xsd:enumeration value="594 - Arch Assessment Response"/>
          <xsd:enumeration value="595 - Data Arch Assessment Response"/>
          <xsd:enumeration value="860 - Test Strategy/Plan"/>
          <xsd:enumeration value="871 - User Acceptance Testing Sign-off"/>
          <xsd:enumeration value="1100 - Data Model"/>
          <xsd:enumeration value="IDD - Interface Design Document"/>
          <xsd:enumeration value="SDD - Services Design Document"/>
          <xsd:enumeration value="Code Review"/>
          <xsd:enumeration value="Context Diagram"/>
          <xsd:enumeration value="Decision Documents"/>
          <xsd:enumeration value="Function List"/>
          <xsd:enumeration value="Process Flow"/>
          <xsd:enumeration value="Data Flow Diagram"/>
          <xsd:enumeration value="Future State"/>
          <xsd:enumeration value="Approach Document"/>
          <xsd:enumeration value="Form Templates"/>
          <xsd:enumeration value="Meta data templates"/>
          <xsd:enumeration value="Field Appendix"/>
          <xsd:enumeration value="Guide"/>
          <xsd:enumeration value="Logs"/>
          <xsd:enumeration value="Meeting Minutes"/>
          <xsd:enumeration value="Presentations"/>
          <xsd:enumeration value="Financials/Projections"/>
          <xsd:enumeration value="Resource Sheets"/>
          <xsd:enumeration value="Stage Gate Checklists"/>
          <xsd:enumeration value="Status"/>
          <xsd:enumeration value="Recordings"/>
          <xsd:enumeration value="XML"/>
          <xsd:enumeration value="Test Scenarios"/>
          <xsd:enumeration value="Test Cases"/>
          <xsd:enumeration value="Test Documents"/>
          <xsd:enumeration value="Understanding Document"/>
          <xsd:enumeration value="Other"/>
        </xsd:restriction>
      </xsd:simpleType>
    </xsd:element>
    <xsd:element name="Description0" ma:index="11" nillable="true" ma:displayName="Description" ma:internalName="Description0">
      <xsd:simpleType>
        <xsd:restriction base="dms:Note">
          <xsd:maxLength value="255"/>
        </xsd:restriction>
      </xsd:simpleType>
    </xsd:element>
    <xsd:element name="Keyword" ma:index="12" nillable="true" ma:displayName="Keyword" ma:internalName="Keyword">
      <xsd:simpleType>
        <xsd:restriction base="dms:Note">
          <xsd:maxLength value="255"/>
        </xsd:restriction>
      </xsd:simpleType>
    </xsd:element>
    <xsd:element name="Month" ma:index="16" nillable="true" ma:displayName="Month" ma:format="Dropdown" ma:internalName="Month">
      <xsd:simpleType>
        <xsd:restriction base="dms:Choice">
          <xsd:enumeration value="Dec '13"/>
          <xsd:enumeration value="Jan '14"/>
          <xsd:enumeration value="Feb '14"/>
          <xsd:enumeration value="Mar '14"/>
          <xsd:enumeration value="Apr '14"/>
          <xsd:enumeration value="May '14"/>
          <xsd:enumeration value="June '14"/>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7.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2294E8F-4E8E-49A8-9D38-AF9275FE7030}">
  <ds:schemaRefs>
    <ds:schemaRef ds:uri="office.server.policy"/>
  </ds:schemaRefs>
</ds:datastoreItem>
</file>

<file path=customXml/itemProps2.xml><?xml version="1.0" encoding="utf-8"?>
<ds:datastoreItem xmlns:ds="http://schemas.openxmlformats.org/officeDocument/2006/customXml" ds:itemID="{69B65055-7AC8-48C8-B5F3-9C7B3998333E}">
  <ds:schemaRefs>
    <ds:schemaRef ds:uri="http://purl.org/dc/terms/"/>
    <ds:schemaRef ds:uri="68b4970b-9afd-4470-934f-6a5313c48c7a"/>
    <ds:schemaRef ds:uri="http://schemas.microsoft.com/sharepoint/v3"/>
    <ds:schemaRef ds:uri="8df84cda-84a1-41ec-8742-1cdaff5c1755"/>
    <ds:schemaRef ds:uri="http://www.w3.org/XML/1998/namespace"/>
    <ds:schemaRef ds:uri="http://purl.org/dc/dcmitype/"/>
    <ds:schemaRef ds:uri="http://schemas.microsoft.com/office/2006/documentManagement/types"/>
    <ds:schemaRef ds:uri="http://schemas.microsoft.com/office/infopath/2007/PartnerControls"/>
    <ds:schemaRef ds:uri="http://schemas.openxmlformats.org/package/2006/metadata/core-properties"/>
    <ds:schemaRef ds:uri="http://schemas.microsoft.com/office/2006/metadata/properties"/>
    <ds:schemaRef ds:uri="http://purl.org/dc/elements/1.1/"/>
  </ds:schemaRefs>
</ds:datastoreItem>
</file>

<file path=customXml/itemProps3.xml><?xml version="1.0" encoding="utf-8"?>
<ds:datastoreItem xmlns:ds="http://schemas.openxmlformats.org/officeDocument/2006/customXml" ds:itemID="{30DCD8DF-7219-4F37-AADD-AE7E42ECAC96}">
  <ds:schemaRefs>
    <ds:schemaRef ds:uri="http://schemas.microsoft.com/office/2006/metadata/longProperties"/>
  </ds:schemaRefs>
</ds:datastoreItem>
</file>

<file path=customXml/itemProps4.xml><?xml version="1.0" encoding="utf-8"?>
<ds:datastoreItem xmlns:ds="http://schemas.openxmlformats.org/officeDocument/2006/customXml" ds:itemID="{CF521553-8762-4FC7-AAED-BA84D4188CC9}">
  <ds:schemaRefs>
    <ds:schemaRef ds:uri="http://schemas.microsoft.com/sharepoint/v3/contenttype/forms"/>
  </ds:schemaRefs>
</ds:datastoreItem>
</file>

<file path=customXml/itemProps5.xml><?xml version="1.0" encoding="utf-8"?>
<ds:datastoreItem xmlns:ds="http://schemas.openxmlformats.org/officeDocument/2006/customXml" ds:itemID="{0FAA461C-A42D-4566-8875-FE79350B4F4C}">
  <ds:schemaRefs>
    <ds:schemaRef ds:uri="Microsoft.SharePoint.Taxonomy.ContentTypeSync"/>
  </ds:schemaRefs>
</ds:datastoreItem>
</file>

<file path=customXml/itemProps6.xml><?xml version="1.0" encoding="utf-8"?>
<ds:datastoreItem xmlns:ds="http://schemas.openxmlformats.org/officeDocument/2006/customXml" ds:itemID="{26E34A16-A780-465E-A4E1-17E0EF23047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8df84cda-84a1-41ec-8742-1cdaff5c1755"/>
    <ds:schemaRef ds:uri="68b4970b-9afd-4470-934f-6a5313c48c7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7.xml><?xml version="1.0" encoding="utf-8"?>
<ds:datastoreItem xmlns:ds="http://schemas.openxmlformats.org/officeDocument/2006/customXml" ds:itemID="{DC6781D3-4730-4BC6-A84A-21BF8481DC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5093</TotalTime>
  <Pages>53</Pages>
  <Words>8987</Words>
  <Characters>154751</Characters>
  <Application>Microsoft Office Word</Application>
  <DocSecurity>0</DocSecurity>
  <Lines>1289</Lines>
  <Paragraphs>326</Paragraphs>
  <ScaleCrop>false</ScaleCrop>
  <HeadingPairs>
    <vt:vector size="2" baseType="variant">
      <vt:variant>
        <vt:lpstr>Title</vt:lpstr>
      </vt:variant>
      <vt:variant>
        <vt:i4>1</vt:i4>
      </vt:variant>
    </vt:vector>
  </HeadingPairs>
  <TitlesOfParts>
    <vt:vector size="1" baseType="lpstr">
      <vt:lpstr>495FD_FRMS_R2It6_v3_1</vt:lpstr>
    </vt:vector>
  </TitlesOfParts>
  <Company>Liberty Mutual Insurance</Company>
  <LinksUpToDate>false</LinksUpToDate>
  <CharactersWithSpaces>163412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495FD_FRMS_R2It6_v3_1</dc:title>
  <dc:creator>Authorized Users of</dc:creator>
  <cp:lastModifiedBy>Ramasubramani, Hariharan</cp:lastModifiedBy>
  <cp:revision>428</cp:revision>
  <cp:lastPrinted>2013-01-15T21:36:00Z</cp:lastPrinted>
  <dcterms:created xsi:type="dcterms:W3CDTF">2015-07-13T14:12:00Z</dcterms:created>
  <dcterms:modified xsi:type="dcterms:W3CDTF">2015-08-25T19:37:00Z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hases">
    <vt:lpwstr>4. Architecture &amp; Design</vt:lpwstr>
  </property>
  <property fmtid="{D5CDD505-2E9C-101B-9397-08002B2CF9AE}" pid="3" name="Active">
    <vt:lpwstr>Yes</vt:lpwstr>
  </property>
  <property fmtid="{D5CDD505-2E9C-101B-9397-08002B2CF9AE}" pid="4" name="ContentType">
    <vt:lpwstr>Document</vt:lpwstr>
  </property>
  <property fmtid="{D5CDD505-2E9C-101B-9397-08002B2CF9AE}" pid="5" name="Deliverable Type">
    <vt:lpwstr>4. 490 Functional Specifications</vt:lpwstr>
  </property>
  <property fmtid="{D5CDD505-2E9C-101B-9397-08002B2CF9AE}" pid="6" name="_dlc_ExpireDate">
    <vt:lpwstr>2017-06-21T08:02:15Z</vt:lpwstr>
  </property>
  <property fmtid="{D5CDD505-2E9C-101B-9397-08002B2CF9AE}" pid="7" name="ItemRetentionFormula">
    <vt:lpwstr>&lt;formula id="Microsoft.Office.RecordsManagement.PolicyFeatures.Expiration.Formula.BuiltIn"&gt;&lt;number&gt;5&lt;/number&gt;&lt;property&gt;Modified&lt;/property&gt;&lt;propertyId&gt;28cf69c5-fa48-462a-b5cd-27b6f9d2bd5f&lt;/propertyId&gt;&lt;period&gt;years&lt;/period&gt;&lt;/formula&gt;</vt:lpwstr>
  </property>
  <property fmtid="{D5CDD505-2E9C-101B-9397-08002B2CF9AE}" pid="8" name="_dlc_policyId">
    <vt:lpwstr/>
  </property>
  <property fmtid="{D5CDD505-2E9C-101B-9397-08002B2CF9AE}" pid="9" name="ContentTypeId">
    <vt:lpwstr>0x01010023A338C8776E5149883A8DCBE59FCA2C</vt:lpwstr>
  </property>
</Properties>
</file>